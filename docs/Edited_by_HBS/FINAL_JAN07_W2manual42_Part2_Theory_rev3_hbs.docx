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tiff" ContentType="image/tiff"/>
  <Default Extension="tmp" ContentType="image/png"/>
  <Default Extension="wmf" ContentType="image/x-wmf"/>
  <Default Extension="xls" ContentType="application/vnd.ms-exce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drawings/drawing1.xml" ContentType="application/vnd.openxmlformats-officedocument.drawingml.chartshapes+xml"/>
  <Override PartName="/word/charts/chart7.xml" ContentType="application/vnd.openxmlformats-officedocument.drawingml.chart+xml"/>
  <Override PartName="/word/charts/chart8.xml" ContentType="application/vnd.openxmlformats-officedocument.drawingml.chart+xml"/>
  <Override PartName="/word/header10.xml" ContentType="application/vnd.openxmlformats-officedocument.wordprocessingml.header+xml"/>
  <Override PartName="/word/header11.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5.xml" ContentType="application/vnd.openxmlformats-officedocument.wordprocessingml.footer+xml"/>
  <Override PartName="/word/header18.xml" ContentType="application/vnd.openxmlformats-officedocument.wordprocessingml.header+xml"/>
  <Override PartName="/word/footer16.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3.xml" ContentType="application/vnd.openxmlformats-officedocument.wordprocessingml.header+xml"/>
  <Override PartName="/word/footer22.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7.xml" ContentType="application/vnd.openxmlformats-officedocument.wordprocessingml.footer+xml"/>
  <Override PartName="/word/footer28.xml" ContentType="application/vnd.openxmlformats-officedocument.wordprocessingml.footer+xml"/>
  <Override PartName="/word/header30.xml" ContentType="application/vnd.openxmlformats-officedocument.wordprocessingml.header+xml"/>
  <Override PartName="/word/footer29.xml" ContentType="application/vnd.openxmlformats-officedocument.wordprocessingml.footer+xml"/>
  <Override PartName="/word/charts/chart9.xml" ContentType="application/vnd.openxmlformats-officedocument.drawingml.chart+xml"/>
  <Override PartName="/word/charts/chart10.xml" ContentType="application/vnd.openxmlformats-officedocument.drawingml.chart+xml"/>
  <Override PartName="/word/header31.xml" ContentType="application/vnd.openxmlformats-officedocument.wordprocessingml.header+xml"/>
  <Override PartName="/word/footer30.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3.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9.xml" ContentType="application/vnd.openxmlformats-officedocument.wordprocessingml.header+xml"/>
  <Override PartName="/word/header40.xml" ContentType="application/vnd.openxmlformats-officedocument.wordprocessingml.header+xml"/>
  <Override PartName="/word/footer36.xml" ContentType="application/vnd.openxmlformats-officedocument.wordprocessingml.footer+xml"/>
  <Override PartName="/word/header41.xml" ContentType="application/vnd.openxmlformats-officedocument.wordprocessingml.header+xml"/>
  <Override PartName="/word/header42.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39.xml" ContentType="application/vnd.openxmlformats-officedocument.wordprocessingml.footer+xml"/>
  <Override PartName="/word/footer40.xml" ContentType="application/vnd.openxmlformats-officedocument.wordprocessingml.footer+xml"/>
  <Override PartName="/word/header45.xml" ContentType="application/vnd.openxmlformats-officedocument.wordprocessingml.header+xml"/>
  <Override PartName="/word/footer41.xml" ContentType="application/vnd.openxmlformats-officedocument.wordprocessingml.footer+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header46.xml" ContentType="application/vnd.openxmlformats-officedocument.wordprocessingml.header+xml"/>
  <Override PartName="/word/header47.xml" ContentType="application/vnd.openxmlformats-officedocument.wordprocessingml.header+xml"/>
  <Override PartName="/word/footer42.xml" ContentType="application/vnd.openxmlformats-officedocument.wordprocessingml.footer+xml"/>
  <Override PartName="/word/footer43.xml" ContentType="application/vnd.openxmlformats-officedocument.wordprocessingml.footer+xml"/>
  <Override PartName="/word/header48.xml" ContentType="application/vnd.openxmlformats-officedocument.wordprocessingml.header+xml"/>
  <Override PartName="/word/header49.xml" ContentType="application/vnd.openxmlformats-officedocument.wordprocessingml.header+xml"/>
  <Override PartName="/word/footer44.xml" ContentType="application/vnd.openxmlformats-officedocument.wordprocessingml.footer+xml"/>
  <Override PartName="/word/header50.xml" ContentType="application/vnd.openxmlformats-officedocument.wordprocessingml.header+xml"/>
  <Override PartName="/word/header51.xml" ContentType="application/vnd.openxmlformats-officedocument.wordprocessingml.header+xml"/>
  <Override PartName="/word/footer45.xml" ContentType="application/vnd.openxmlformats-officedocument.wordprocessingml.footer+xml"/>
  <Override PartName="/word/charts/chart14.xml" ContentType="application/vnd.openxmlformats-officedocument.drawingml.chart+xml"/>
  <Override PartName="/word/header52.xml" ContentType="application/vnd.openxmlformats-officedocument.wordprocessingml.header+xml"/>
  <Override PartName="/word/header53.xml" ContentType="application/vnd.openxmlformats-officedocument.wordprocessingml.header+xml"/>
  <Override PartName="/word/footer46.xml" ContentType="application/vnd.openxmlformats-officedocument.wordprocessingml.footer+xml"/>
  <Override PartName="/word/header54.xml" ContentType="application/vnd.openxmlformats-officedocument.wordprocessingml.header+xml"/>
  <Override PartName="/word/header55.xml" ContentType="application/vnd.openxmlformats-officedocument.wordprocessingml.head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header56.xml" ContentType="application/vnd.openxmlformats-officedocument.wordprocessingml.header+xml"/>
  <Override PartName="/word/header57.xml" ContentType="application/vnd.openxmlformats-officedocument.wordprocessingml.header+xml"/>
  <Override PartName="/word/footer50.xml" ContentType="application/vnd.openxmlformats-officedocument.wordprocessingml.footer+xml"/>
  <Override PartName="/word/footer51.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2.xml" ContentType="application/vnd.openxmlformats-officedocument.wordprocessingml.footer+xml"/>
  <Override PartName="/word/header60.xml" ContentType="application/vnd.openxmlformats-officedocument.wordprocessingml.header+xml"/>
  <Override PartName="/word/header61.xml" ContentType="application/vnd.openxmlformats-officedocument.wordprocessingml.header+xml"/>
  <Override PartName="/word/footer5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DDB1C4" w14:textId="7A4A7F63" w:rsidR="0041037A" w:rsidRPr="00B7030B" w:rsidRDefault="0041037A" w:rsidP="007A3922">
      <w:pPr>
        <w:pStyle w:val="BodyText2"/>
      </w:pPr>
      <w:r w:rsidRPr="00B7030B">
        <w:tab/>
      </w:r>
      <w:r w:rsidR="00A25576" w:rsidRPr="00B7030B">
        <w:rPr>
          <w:noProof/>
        </w:rPr>
        <w:drawing>
          <wp:inline distT="0" distB="0" distL="0" distR="0" wp14:anchorId="73809145" wp14:editId="2651E94C">
            <wp:extent cx="2185416" cy="435864"/>
            <wp:effectExtent l="0" t="0" r="5715" b="254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ulogo_horiz_msword.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85416" cy="435864"/>
                    </a:xfrm>
                    <a:prstGeom prst="rect">
                      <a:avLst/>
                    </a:prstGeom>
                  </pic:spPr>
                </pic:pic>
              </a:graphicData>
            </a:graphic>
          </wp:inline>
        </w:drawing>
      </w:r>
    </w:p>
    <w:p w14:paraId="72F973E8" w14:textId="77777777" w:rsidR="0041037A" w:rsidRPr="00B7030B" w:rsidRDefault="0041037A" w:rsidP="007A3922">
      <w:pPr>
        <w:pStyle w:val="BodyText2"/>
      </w:pPr>
    </w:p>
    <w:p w14:paraId="66E084F6" w14:textId="77777777" w:rsidR="0041037A" w:rsidRPr="00B7030B" w:rsidRDefault="0041037A" w:rsidP="007A3922">
      <w:pPr>
        <w:pStyle w:val="BodyText2"/>
      </w:pPr>
    </w:p>
    <w:p w14:paraId="4E59D0F8" w14:textId="77777777" w:rsidR="0041037A" w:rsidRPr="00B7030B" w:rsidRDefault="0041037A" w:rsidP="00B6554A">
      <w:pPr>
        <w:pStyle w:val="BodyText2"/>
      </w:pPr>
    </w:p>
    <w:p w14:paraId="66B2A0BE" w14:textId="77777777" w:rsidR="0041037A" w:rsidRPr="00B7030B" w:rsidRDefault="0041037A" w:rsidP="00B6554A"/>
    <w:p w14:paraId="029BE1D5" w14:textId="11EBC0CE" w:rsidR="0041037A" w:rsidRPr="00804333" w:rsidRDefault="0041037A" w:rsidP="005D710B">
      <w:pPr>
        <w:pStyle w:val="Heading1"/>
        <w:jc w:val="left"/>
      </w:pPr>
      <w:r w:rsidRPr="00804333">
        <w:t>CE-QUAL-W2:  A Two-Dimensional, Laterally Aver</w:t>
      </w:r>
      <w:r w:rsidRPr="00804333">
        <w:softHyphen/>
        <w:t xml:space="preserve">aged, Hydrodynamic and Water Quality Model, Version </w:t>
      </w:r>
      <w:r w:rsidR="00A307DE" w:rsidRPr="00804333">
        <w:t>4.</w:t>
      </w:r>
      <w:r w:rsidR="00ED22E3" w:rsidRPr="00804333">
        <w:t>2</w:t>
      </w:r>
      <w:r w:rsidR="00FB41BD" w:rsidRPr="00804333">
        <w:t>.2</w:t>
      </w:r>
    </w:p>
    <w:p w14:paraId="313369F1" w14:textId="77777777" w:rsidR="0041037A" w:rsidRPr="00B7030B" w:rsidRDefault="0041037A" w:rsidP="008565FA">
      <w:pPr>
        <w:pStyle w:val="Heading3"/>
      </w:pPr>
    </w:p>
    <w:p w14:paraId="31BFD6F7" w14:textId="77777777" w:rsidR="005D710B" w:rsidRDefault="0041037A" w:rsidP="008565FA">
      <w:pPr>
        <w:pStyle w:val="Heading2"/>
      </w:pPr>
      <w:r w:rsidRPr="00B7030B">
        <w:t>User Manual</w:t>
      </w:r>
      <w:r w:rsidR="006A03B0">
        <w:t xml:space="preserve"> Part 2: Hydrodynamic and Water </w:t>
      </w:r>
    </w:p>
    <w:p w14:paraId="1C7419EC" w14:textId="1C5CDE10" w:rsidR="0041037A" w:rsidRPr="00B7030B" w:rsidRDefault="006A03B0" w:rsidP="008565FA">
      <w:pPr>
        <w:pStyle w:val="Heading2"/>
      </w:pPr>
      <w:r>
        <w:t>Quality Model Theory</w:t>
      </w:r>
    </w:p>
    <w:p w14:paraId="2D133546" w14:textId="77777777" w:rsidR="0041037A" w:rsidRPr="00B7030B" w:rsidRDefault="0041037A" w:rsidP="007552CD">
      <w:pPr>
        <w:pStyle w:val="BodyText2"/>
      </w:pPr>
    </w:p>
    <w:p w14:paraId="54EF7D4B" w14:textId="77777777" w:rsidR="0041037A" w:rsidRPr="00B7030B" w:rsidRDefault="0041037A" w:rsidP="007552CD">
      <w:pPr>
        <w:pStyle w:val="BodyText2"/>
      </w:pPr>
    </w:p>
    <w:p w14:paraId="02A68F4D" w14:textId="77777777" w:rsidR="00D237F5" w:rsidRDefault="00D237F5" w:rsidP="007552CD">
      <w:pPr>
        <w:pStyle w:val="BodyText2"/>
      </w:pPr>
      <w:r>
        <w:t xml:space="preserve">Edited </w:t>
      </w:r>
      <w:r w:rsidR="0041037A" w:rsidRPr="00B7030B">
        <w:t>by</w:t>
      </w:r>
      <w:r w:rsidR="0041037A" w:rsidRPr="00B7030B">
        <w:tab/>
      </w:r>
    </w:p>
    <w:p w14:paraId="4AD42369" w14:textId="77777777" w:rsidR="0041037A" w:rsidRDefault="00D237F5" w:rsidP="007552CD">
      <w:pPr>
        <w:pStyle w:val="BodyText2"/>
      </w:pPr>
      <w:r>
        <w:tab/>
      </w:r>
      <w:r>
        <w:tab/>
      </w:r>
      <w:r w:rsidR="0041037A" w:rsidRPr="00B7030B">
        <w:t>Scott A. Wells</w:t>
      </w:r>
    </w:p>
    <w:p w14:paraId="475F53F4" w14:textId="77777777" w:rsidR="00034576" w:rsidRPr="00B7030B" w:rsidRDefault="00034576" w:rsidP="007552CD">
      <w:pPr>
        <w:pStyle w:val="BodyText2"/>
      </w:pPr>
      <w:r>
        <w:tab/>
      </w:r>
      <w:r>
        <w:tab/>
        <w:t>Professor</w:t>
      </w:r>
    </w:p>
    <w:p w14:paraId="2F249C32" w14:textId="77777777" w:rsidR="0041037A" w:rsidRPr="00B7030B" w:rsidRDefault="0041037A" w:rsidP="007552CD">
      <w:pPr>
        <w:pStyle w:val="BodyText2"/>
      </w:pPr>
      <w:r w:rsidRPr="00B7030B">
        <w:tab/>
      </w:r>
      <w:r w:rsidRPr="00B7030B">
        <w:tab/>
        <w:t>Department of Civil and Environmental Engineering</w:t>
      </w:r>
    </w:p>
    <w:p w14:paraId="2A88FADD" w14:textId="77777777" w:rsidR="0041037A" w:rsidRPr="00B7030B" w:rsidRDefault="0041037A" w:rsidP="007552CD">
      <w:pPr>
        <w:pStyle w:val="BodyText2"/>
      </w:pPr>
      <w:r w:rsidRPr="00B7030B">
        <w:tab/>
      </w:r>
      <w:r w:rsidRPr="00B7030B">
        <w:tab/>
        <w:t>Portland State University</w:t>
      </w:r>
    </w:p>
    <w:p w14:paraId="640CBBD0" w14:textId="77777777" w:rsidR="0041037A" w:rsidRPr="00B7030B" w:rsidRDefault="0041037A" w:rsidP="007552CD">
      <w:pPr>
        <w:pStyle w:val="BodyText2"/>
      </w:pPr>
      <w:r w:rsidRPr="00B7030B">
        <w:tab/>
      </w:r>
      <w:r w:rsidRPr="00B7030B">
        <w:tab/>
        <w:t>Portland, OR  97207-0751</w:t>
      </w:r>
    </w:p>
    <w:p w14:paraId="578DF7FF" w14:textId="77777777" w:rsidR="0041037A" w:rsidRPr="00B7030B" w:rsidRDefault="0041037A" w:rsidP="007552CD">
      <w:pPr>
        <w:pStyle w:val="BodyText2"/>
      </w:pPr>
    </w:p>
    <w:p w14:paraId="71BAB1A1" w14:textId="77777777" w:rsidR="006A03B0" w:rsidRDefault="006A03B0" w:rsidP="007552CD">
      <w:pPr>
        <w:pStyle w:val="BodyText2"/>
      </w:pPr>
    </w:p>
    <w:p w14:paraId="223D57D0" w14:textId="77777777" w:rsidR="006A03B0" w:rsidRPr="00B7030B" w:rsidRDefault="006A03B0" w:rsidP="007552CD">
      <w:pPr>
        <w:pStyle w:val="BodyText2"/>
      </w:pPr>
    </w:p>
    <w:p w14:paraId="265E96D0" w14:textId="77777777" w:rsidR="0041037A" w:rsidRPr="00B7030B" w:rsidRDefault="0041037A" w:rsidP="007552CD">
      <w:pPr>
        <w:pStyle w:val="BodyText2"/>
      </w:pPr>
    </w:p>
    <w:p w14:paraId="15CC71A5" w14:textId="77777777" w:rsidR="0041037A" w:rsidRPr="00B7030B" w:rsidRDefault="00A815B6" w:rsidP="007552CD">
      <w:pPr>
        <w:pStyle w:val="BodyText2"/>
      </w:pPr>
      <w:r w:rsidRPr="00B7030B">
        <w:t>Department of Civil and Environmental Engineering</w:t>
      </w:r>
    </w:p>
    <w:p w14:paraId="5F3096BD" w14:textId="77777777" w:rsidR="00A815B6" w:rsidRPr="00B7030B" w:rsidRDefault="00A815B6" w:rsidP="007552CD">
      <w:pPr>
        <w:pStyle w:val="BodyText2"/>
      </w:pPr>
      <w:r w:rsidRPr="00B7030B">
        <w:t xml:space="preserve">Portland State </w:t>
      </w:r>
      <w:r w:rsidR="004F6159" w:rsidRPr="00B7030B">
        <w:t>University</w:t>
      </w:r>
    </w:p>
    <w:p w14:paraId="6613BBA8" w14:textId="77777777" w:rsidR="00A815B6" w:rsidRPr="00B7030B" w:rsidRDefault="00A815B6" w:rsidP="007552CD">
      <w:pPr>
        <w:pStyle w:val="BodyText2"/>
      </w:pPr>
      <w:r w:rsidRPr="00B7030B">
        <w:t>Portland, OR 97207-0751</w:t>
      </w:r>
    </w:p>
    <w:p w14:paraId="1E13048F" w14:textId="77777777" w:rsidR="00A42730" w:rsidRPr="00B7030B" w:rsidRDefault="00A42730" w:rsidP="007552CD">
      <w:pPr>
        <w:pStyle w:val="BodyText2"/>
      </w:pPr>
    </w:p>
    <w:p w14:paraId="5AA2A456" w14:textId="77777777" w:rsidR="00A42730" w:rsidRPr="00B7030B" w:rsidRDefault="00A42730" w:rsidP="007552CD">
      <w:pPr>
        <w:pStyle w:val="BodyText2"/>
      </w:pPr>
    </w:p>
    <w:p w14:paraId="2C874E89" w14:textId="77777777" w:rsidR="0041037A" w:rsidRPr="00B7030B" w:rsidRDefault="0041037A" w:rsidP="007552CD">
      <w:pPr>
        <w:pStyle w:val="BodyText2"/>
      </w:pPr>
    </w:p>
    <w:p w14:paraId="5DDCA8B2" w14:textId="52AE04EB" w:rsidR="0041037A" w:rsidRPr="00B7030B" w:rsidRDefault="00FB41BD" w:rsidP="007552CD">
      <w:pPr>
        <w:pStyle w:val="BodyText2"/>
      </w:pPr>
      <w:commentRangeStart w:id="0"/>
      <w:r>
        <w:t>August</w:t>
      </w:r>
      <w:r w:rsidR="00550CE4">
        <w:t xml:space="preserve"> 2020</w:t>
      </w:r>
      <w:commentRangeEnd w:id="0"/>
      <w:r w:rsidR="005D710B">
        <w:rPr>
          <w:rStyle w:val="CommentReference"/>
          <w:color w:val="auto"/>
        </w:rPr>
        <w:commentReference w:id="0"/>
      </w:r>
    </w:p>
    <w:p w14:paraId="7540A714" w14:textId="77777777" w:rsidR="0041037A" w:rsidRPr="00B7030B" w:rsidRDefault="0041037A" w:rsidP="007552CD">
      <w:pPr>
        <w:pStyle w:val="BodyText2"/>
      </w:pPr>
    </w:p>
    <w:p w14:paraId="4C56921E" w14:textId="77777777" w:rsidR="0041037A" w:rsidRPr="00B7030B" w:rsidRDefault="0041037A" w:rsidP="007552CD">
      <w:pPr>
        <w:pStyle w:val="BodyText2"/>
      </w:pPr>
    </w:p>
    <w:p w14:paraId="30305973" w14:textId="77777777" w:rsidR="0041037A" w:rsidRPr="00B7030B" w:rsidRDefault="0041037A" w:rsidP="008565FA">
      <w:pPr>
        <w:pStyle w:val="Heading1"/>
      </w:pPr>
      <w:bookmarkStart w:id="1" w:name="_Toc48573529"/>
      <w:r w:rsidRPr="00B7030B">
        <w:lastRenderedPageBreak/>
        <w:t>Contents</w:t>
      </w:r>
      <w:bookmarkEnd w:id="1"/>
    </w:p>
    <w:p w14:paraId="39B9EB32" w14:textId="3E57CD72" w:rsidR="00956C74" w:rsidRDefault="00FA1B19" w:rsidP="00B6554A">
      <w:pPr>
        <w:pStyle w:val="TOC1"/>
        <w:rPr>
          <w:rFonts w:eastAsiaTheme="minorEastAsia" w:cstheme="minorBidi"/>
          <w:color w:val="auto"/>
          <w:szCs w:val="22"/>
        </w:rPr>
      </w:pPr>
      <w:r w:rsidRPr="00B7030B">
        <w:rPr>
          <w:rFonts w:cs="Arial"/>
        </w:rPr>
        <w:fldChar w:fldCharType="begin"/>
      </w:r>
      <w:r w:rsidR="0041037A" w:rsidRPr="00B7030B">
        <w:rPr>
          <w:rFonts w:cs="Arial"/>
        </w:rPr>
        <w:instrText xml:space="preserve"> TOC \o "1-5" \h \z \t "Heading 9,4" </w:instrText>
      </w:r>
      <w:r w:rsidRPr="00B7030B">
        <w:rPr>
          <w:rFonts w:cs="Arial"/>
        </w:rPr>
        <w:fldChar w:fldCharType="separate"/>
      </w:r>
      <w:hyperlink w:anchor="_Toc48573529" w:history="1">
        <w:r w:rsidR="00956C74" w:rsidRPr="00E413F4">
          <w:rPr>
            <w:rStyle w:val="Hyperlink"/>
          </w:rPr>
          <w:t>Contents</w:t>
        </w:r>
        <w:r w:rsidR="00956C74">
          <w:rPr>
            <w:webHidden/>
          </w:rPr>
          <w:tab/>
        </w:r>
        <w:r w:rsidR="00956C74">
          <w:rPr>
            <w:webHidden/>
          </w:rPr>
          <w:fldChar w:fldCharType="begin"/>
        </w:r>
        <w:r w:rsidR="00956C74">
          <w:rPr>
            <w:webHidden/>
          </w:rPr>
          <w:instrText xml:space="preserve"> PAGEREF _Toc48573529 \h </w:instrText>
        </w:r>
        <w:r w:rsidR="00956C74">
          <w:rPr>
            <w:webHidden/>
          </w:rPr>
        </w:r>
        <w:r w:rsidR="00956C74">
          <w:rPr>
            <w:webHidden/>
          </w:rPr>
          <w:fldChar w:fldCharType="separate"/>
        </w:r>
        <w:r w:rsidR="00A95042">
          <w:rPr>
            <w:webHidden/>
          </w:rPr>
          <w:t>ii</w:t>
        </w:r>
        <w:r w:rsidR="00956C74">
          <w:rPr>
            <w:webHidden/>
          </w:rPr>
          <w:fldChar w:fldCharType="end"/>
        </w:r>
      </w:hyperlink>
    </w:p>
    <w:p w14:paraId="2C80A9AB" w14:textId="23988155" w:rsidR="00956C74" w:rsidRDefault="00000000" w:rsidP="00B6554A">
      <w:pPr>
        <w:pStyle w:val="TOC1"/>
        <w:rPr>
          <w:rFonts w:eastAsiaTheme="minorEastAsia" w:cstheme="minorBidi"/>
          <w:color w:val="auto"/>
          <w:szCs w:val="22"/>
        </w:rPr>
      </w:pPr>
      <w:hyperlink w:anchor="_Toc48573530" w:history="1">
        <w:r w:rsidR="00956C74" w:rsidRPr="00E413F4">
          <w:rPr>
            <w:rStyle w:val="Hyperlink"/>
          </w:rPr>
          <w:t>List of Figures</w:t>
        </w:r>
        <w:r w:rsidR="00956C74">
          <w:rPr>
            <w:webHidden/>
          </w:rPr>
          <w:tab/>
        </w:r>
        <w:r w:rsidR="00956C74">
          <w:rPr>
            <w:webHidden/>
          </w:rPr>
          <w:fldChar w:fldCharType="begin"/>
        </w:r>
        <w:r w:rsidR="00956C74">
          <w:rPr>
            <w:webHidden/>
          </w:rPr>
          <w:instrText xml:space="preserve"> PAGEREF _Toc48573530 \h </w:instrText>
        </w:r>
        <w:r w:rsidR="00956C74">
          <w:rPr>
            <w:webHidden/>
          </w:rPr>
        </w:r>
        <w:r w:rsidR="00956C74">
          <w:rPr>
            <w:webHidden/>
          </w:rPr>
          <w:fldChar w:fldCharType="separate"/>
        </w:r>
        <w:r w:rsidR="00A95042">
          <w:rPr>
            <w:webHidden/>
          </w:rPr>
          <w:t>vii</w:t>
        </w:r>
        <w:r w:rsidR="00956C74">
          <w:rPr>
            <w:webHidden/>
          </w:rPr>
          <w:fldChar w:fldCharType="end"/>
        </w:r>
      </w:hyperlink>
    </w:p>
    <w:p w14:paraId="5EF9CA0E" w14:textId="0708BEA9" w:rsidR="00956C74" w:rsidRDefault="00000000" w:rsidP="00B6554A">
      <w:pPr>
        <w:pStyle w:val="TOC1"/>
        <w:rPr>
          <w:rFonts w:eastAsiaTheme="minorEastAsia" w:cstheme="minorBidi"/>
          <w:color w:val="auto"/>
          <w:szCs w:val="22"/>
        </w:rPr>
      </w:pPr>
      <w:hyperlink w:anchor="_Toc48573531" w:history="1">
        <w:r w:rsidR="00956C74" w:rsidRPr="00E413F4">
          <w:rPr>
            <w:rStyle w:val="Hyperlink"/>
          </w:rPr>
          <w:t>List of Tables</w:t>
        </w:r>
        <w:r w:rsidR="00956C74">
          <w:rPr>
            <w:webHidden/>
          </w:rPr>
          <w:tab/>
        </w:r>
        <w:r w:rsidR="00956C74">
          <w:rPr>
            <w:webHidden/>
          </w:rPr>
          <w:fldChar w:fldCharType="begin"/>
        </w:r>
        <w:r w:rsidR="00956C74">
          <w:rPr>
            <w:webHidden/>
          </w:rPr>
          <w:instrText xml:space="preserve"> PAGEREF _Toc48573531 \h </w:instrText>
        </w:r>
        <w:r w:rsidR="00956C74">
          <w:rPr>
            <w:webHidden/>
          </w:rPr>
        </w:r>
        <w:r w:rsidR="00956C74">
          <w:rPr>
            <w:webHidden/>
          </w:rPr>
          <w:fldChar w:fldCharType="separate"/>
        </w:r>
        <w:r w:rsidR="00A95042">
          <w:rPr>
            <w:webHidden/>
          </w:rPr>
          <w:t>xii</w:t>
        </w:r>
        <w:r w:rsidR="00956C74">
          <w:rPr>
            <w:webHidden/>
          </w:rPr>
          <w:fldChar w:fldCharType="end"/>
        </w:r>
      </w:hyperlink>
    </w:p>
    <w:p w14:paraId="2FC9591F" w14:textId="585EE02F" w:rsidR="00956C74" w:rsidRDefault="00000000" w:rsidP="007552CD">
      <w:pPr>
        <w:pStyle w:val="TOC1"/>
        <w:rPr>
          <w:rFonts w:eastAsiaTheme="minorEastAsia" w:cstheme="minorBidi"/>
          <w:color w:val="auto"/>
          <w:szCs w:val="22"/>
        </w:rPr>
      </w:pPr>
      <w:hyperlink w:anchor="_Toc48573532" w:history="1">
        <w:r w:rsidR="00956C74" w:rsidRPr="00E413F4">
          <w:rPr>
            <w:rStyle w:val="Hyperlink"/>
          </w:rPr>
          <w:t>Preface</w:t>
        </w:r>
        <w:r w:rsidR="00956C74">
          <w:rPr>
            <w:webHidden/>
          </w:rPr>
          <w:tab/>
        </w:r>
        <w:r w:rsidR="00956C74">
          <w:rPr>
            <w:webHidden/>
          </w:rPr>
          <w:fldChar w:fldCharType="begin"/>
        </w:r>
        <w:r w:rsidR="00956C74">
          <w:rPr>
            <w:webHidden/>
          </w:rPr>
          <w:instrText xml:space="preserve"> PAGEREF _Toc48573532 \h </w:instrText>
        </w:r>
        <w:r w:rsidR="00956C74">
          <w:rPr>
            <w:webHidden/>
          </w:rPr>
        </w:r>
        <w:r w:rsidR="00956C74">
          <w:rPr>
            <w:webHidden/>
          </w:rPr>
          <w:fldChar w:fldCharType="separate"/>
        </w:r>
        <w:r w:rsidR="00A95042">
          <w:rPr>
            <w:webHidden/>
          </w:rPr>
          <w:t>xiii</w:t>
        </w:r>
        <w:r w:rsidR="00956C74">
          <w:rPr>
            <w:webHidden/>
          </w:rPr>
          <w:fldChar w:fldCharType="end"/>
        </w:r>
      </w:hyperlink>
    </w:p>
    <w:p w14:paraId="5A6CD287" w14:textId="74618831" w:rsidR="00956C74" w:rsidRDefault="00000000" w:rsidP="00804333">
      <w:pPr>
        <w:pStyle w:val="TOC1"/>
        <w:tabs>
          <w:tab w:val="left" w:pos="576"/>
        </w:tabs>
        <w:rPr>
          <w:rFonts w:eastAsiaTheme="minorEastAsia" w:cstheme="minorBidi"/>
          <w:color w:val="auto"/>
          <w:szCs w:val="22"/>
        </w:rPr>
      </w:pPr>
      <w:hyperlink w:anchor="_Toc48573533" w:history="1">
        <w:r w:rsidR="00956C74" w:rsidRPr="00E413F4">
          <w:rPr>
            <w:rStyle w:val="Hyperlink"/>
          </w:rPr>
          <w:t>1.</w:t>
        </w:r>
        <w:r w:rsidR="00956C74">
          <w:rPr>
            <w:rFonts w:eastAsiaTheme="minorEastAsia" w:cstheme="minorBidi"/>
            <w:color w:val="auto"/>
            <w:szCs w:val="22"/>
          </w:rPr>
          <w:tab/>
        </w:r>
        <w:r w:rsidR="00956C74" w:rsidRPr="00E413F4">
          <w:rPr>
            <w:rStyle w:val="Hyperlink"/>
          </w:rPr>
          <w:t>Introduction</w:t>
        </w:r>
        <w:r w:rsidR="00956C74">
          <w:rPr>
            <w:webHidden/>
          </w:rPr>
          <w:tab/>
        </w:r>
        <w:r w:rsidR="00956C74">
          <w:rPr>
            <w:webHidden/>
          </w:rPr>
          <w:fldChar w:fldCharType="begin"/>
        </w:r>
        <w:r w:rsidR="00956C74">
          <w:rPr>
            <w:webHidden/>
          </w:rPr>
          <w:instrText xml:space="preserve"> PAGEREF _Toc48573533 \h </w:instrText>
        </w:r>
        <w:r w:rsidR="00956C74">
          <w:rPr>
            <w:webHidden/>
          </w:rPr>
        </w:r>
        <w:r w:rsidR="00956C74">
          <w:rPr>
            <w:webHidden/>
          </w:rPr>
          <w:fldChar w:fldCharType="separate"/>
        </w:r>
        <w:r w:rsidR="00A95042">
          <w:rPr>
            <w:webHidden/>
          </w:rPr>
          <w:t>1</w:t>
        </w:r>
        <w:r w:rsidR="00956C74">
          <w:rPr>
            <w:webHidden/>
          </w:rPr>
          <w:fldChar w:fldCharType="end"/>
        </w:r>
      </w:hyperlink>
    </w:p>
    <w:p w14:paraId="1BD55DD6" w14:textId="503D7AF4" w:rsidR="00956C74" w:rsidRDefault="00000000" w:rsidP="00804333">
      <w:pPr>
        <w:pStyle w:val="TOC1"/>
        <w:tabs>
          <w:tab w:val="left" w:pos="576"/>
        </w:tabs>
        <w:rPr>
          <w:rFonts w:eastAsiaTheme="minorEastAsia" w:cstheme="minorBidi"/>
          <w:color w:val="auto"/>
          <w:szCs w:val="22"/>
        </w:rPr>
      </w:pPr>
      <w:hyperlink w:anchor="_Toc48573534" w:history="1">
        <w:r w:rsidR="00956C74" w:rsidRPr="00E413F4">
          <w:rPr>
            <w:rStyle w:val="Hyperlink"/>
          </w:rPr>
          <w:t>2.</w:t>
        </w:r>
        <w:r w:rsidR="00956C74">
          <w:rPr>
            <w:rFonts w:eastAsiaTheme="minorEastAsia" w:cstheme="minorBidi"/>
            <w:color w:val="auto"/>
            <w:szCs w:val="22"/>
          </w:rPr>
          <w:tab/>
        </w:r>
        <w:r w:rsidR="00956C74" w:rsidRPr="00E413F4">
          <w:rPr>
            <w:rStyle w:val="Hyperlink"/>
          </w:rPr>
          <w:t>Hydrodynamics Modeling</w:t>
        </w:r>
        <w:r w:rsidR="00956C74">
          <w:rPr>
            <w:webHidden/>
          </w:rPr>
          <w:tab/>
        </w:r>
        <w:r w:rsidR="00956C74">
          <w:rPr>
            <w:webHidden/>
          </w:rPr>
          <w:fldChar w:fldCharType="begin"/>
        </w:r>
        <w:r w:rsidR="00956C74">
          <w:rPr>
            <w:webHidden/>
          </w:rPr>
          <w:instrText xml:space="preserve"> PAGEREF _Toc48573534 \h </w:instrText>
        </w:r>
        <w:r w:rsidR="00956C74">
          <w:rPr>
            <w:webHidden/>
          </w:rPr>
        </w:r>
        <w:r w:rsidR="00956C74">
          <w:rPr>
            <w:webHidden/>
          </w:rPr>
          <w:fldChar w:fldCharType="separate"/>
        </w:r>
        <w:r w:rsidR="00A95042">
          <w:rPr>
            <w:webHidden/>
          </w:rPr>
          <w:t>1</w:t>
        </w:r>
        <w:r w:rsidR="00956C74">
          <w:rPr>
            <w:webHidden/>
          </w:rPr>
          <w:fldChar w:fldCharType="end"/>
        </w:r>
      </w:hyperlink>
    </w:p>
    <w:p w14:paraId="637D9795" w14:textId="3E36490D" w:rsidR="00956C74" w:rsidRDefault="00000000" w:rsidP="00B6554A">
      <w:pPr>
        <w:pStyle w:val="TOC2"/>
        <w:rPr>
          <w:rFonts w:eastAsiaTheme="minorEastAsia" w:cstheme="minorBidi"/>
          <w:color w:val="auto"/>
          <w:szCs w:val="22"/>
        </w:rPr>
      </w:pPr>
      <w:hyperlink w:anchor="_Toc48573535" w:history="1">
        <w:r w:rsidR="00956C74" w:rsidRPr="00E413F4">
          <w:rPr>
            <w:rStyle w:val="Hyperlink"/>
          </w:rPr>
          <w:t>Coordinate System</w:t>
        </w:r>
        <w:r w:rsidR="00956C74">
          <w:rPr>
            <w:webHidden/>
          </w:rPr>
          <w:tab/>
        </w:r>
        <w:r w:rsidR="00956C74">
          <w:rPr>
            <w:webHidden/>
          </w:rPr>
          <w:fldChar w:fldCharType="begin"/>
        </w:r>
        <w:r w:rsidR="00956C74">
          <w:rPr>
            <w:webHidden/>
          </w:rPr>
          <w:instrText xml:space="preserve"> PAGEREF _Toc48573535 \h </w:instrText>
        </w:r>
        <w:r w:rsidR="00956C74">
          <w:rPr>
            <w:webHidden/>
          </w:rPr>
        </w:r>
        <w:r w:rsidR="00956C74">
          <w:rPr>
            <w:webHidden/>
          </w:rPr>
          <w:fldChar w:fldCharType="separate"/>
        </w:r>
        <w:r w:rsidR="00A95042">
          <w:rPr>
            <w:webHidden/>
          </w:rPr>
          <w:t>1</w:t>
        </w:r>
        <w:r w:rsidR="00956C74">
          <w:rPr>
            <w:webHidden/>
          </w:rPr>
          <w:fldChar w:fldCharType="end"/>
        </w:r>
      </w:hyperlink>
    </w:p>
    <w:p w14:paraId="642D1BD9" w14:textId="035D895D" w:rsidR="00956C74" w:rsidRDefault="00000000" w:rsidP="00B6554A">
      <w:pPr>
        <w:pStyle w:val="TOC2"/>
        <w:rPr>
          <w:rFonts w:eastAsiaTheme="minorEastAsia" w:cstheme="minorBidi"/>
          <w:color w:val="auto"/>
          <w:szCs w:val="22"/>
        </w:rPr>
      </w:pPr>
      <w:hyperlink w:anchor="_Toc48573536" w:history="1">
        <w:r w:rsidR="00956C74" w:rsidRPr="00E413F4">
          <w:rPr>
            <w:rStyle w:val="Hyperlink"/>
          </w:rPr>
          <w:t>Turbulent Time-Averaged Equations</w:t>
        </w:r>
        <w:r w:rsidR="00956C74">
          <w:rPr>
            <w:webHidden/>
          </w:rPr>
          <w:tab/>
        </w:r>
        <w:r w:rsidR="00956C74">
          <w:rPr>
            <w:webHidden/>
          </w:rPr>
          <w:fldChar w:fldCharType="begin"/>
        </w:r>
        <w:r w:rsidR="00956C74">
          <w:rPr>
            <w:webHidden/>
          </w:rPr>
          <w:instrText xml:space="preserve"> PAGEREF _Toc48573536 \h </w:instrText>
        </w:r>
        <w:r w:rsidR="00956C74">
          <w:rPr>
            <w:webHidden/>
          </w:rPr>
        </w:r>
        <w:r w:rsidR="00956C74">
          <w:rPr>
            <w:webHidden/>
          </w:rPr>
          <w:fldChar w:fldCharType="separate"/>
        </w:r>
        <w:r w:rsidR="00A95042">
          <w:rPr>
            <w:webHidden/>
          </w:rPr>
          <w:t>2</w:t>
        </w:r>
        <w:r w:rsidR="00956C74">
          <w:rPr>
            <w:webHidden/>
          </w:rPr>
          <w:fldChar w:fldCharType="end"/>
        </w:r>
      </w:hyperlink>
    </w:p>
    <w:p w14:paraId="3192432D" w14:textId="4F162055" w:rsidR="00956C74" w:rsidRDefault="00000000" w:rsidP="00B6554A">
      <w:pPr>
        <w:pStyle w:val="TOC3"/>
        <w:rPr>
          <w:rFonts w:eastAsiaTheme="minorEastAsia" w:cstheme="minorBidi"/>
          <w:color w:val="auto"/>
          <w:szCs w:val="22"/>
        </w:rPr>
      </w:pPr>
      <w:hyperlink w:anchor="_Toc48573537" w:history="1">
        <w:r w:rsidR="00956C74" w:rsidRPr="00E413F4">
          <w:rPr>
            <w:rStyle w:val="Hyperlink"/>
          </w:rPr>
          <w:t>Continuity</w:t>
        </w:r>
        <w:r w:rsidR="00956C74">
          <w:rPr>
            <w:webHidden/>
          </w:rPr>
          <w:tab/>
        </w:r>
        <w:r w:rsidR="00956C74">
          <w:rPr>
            <w:webHidden/>
          </w:rPr>
          <w:fldChar w:fldCharType="begin"/>
        </w:r>
        <w:r w:rsidR="00956C74">
          <w:rPr>
            <w:webHidden/>
          </w:rPr>
          <w:instrText xml:space="preserve"> PAGEREF _Toc48573537 \h </w:instrText>
        </w:r>
        <w:r w:rsidR="00956C74">
          <w:rPr>
            <w:webHidden/>
          </w:rPr>
        </w:r>
        <w:r w:rsidR="00956C74">
          <w:rPr>
            <w:webHidden/>
          </w:rPr>
          <w:fldChar w:fldCharType="separate"/>
        </w:r>
        <w:r w:rsidR="00A95042">
          <w:rPr>
            <w:webHidden/>
          </w:rPr>
          <w:t>3</w:t>
        </w:r>
        <w:r w:rsidR="00956C74">
          <w:rPr>
            <w:webHidden/>
          </w:rPr>
          <w:fldChar w:fldCharType="end"/>
        </w:r>
      </w:hyperlink>
    </w:p>
    <w:p w14:paraId="5327EC0A" w14:textId="10AB0082" w:rsidR="00956C74" w:rsidRDefault="00000000" w:rsidP="007552CD">
      <w:pPr>
        <w:pStyle w:val="TOC3"/>
        <w:rPr>
          <w:rFonts w:eastAsiaTheme="minorEastAsia" w:cstheme="minorBidi"/>
          <w:color w:val="auto"/>
          <w:szCs w:val="22"/>
        </w:rPr>
      </w:pPr>
      <w:hyperlink w:anchor="_Toc48573538" w:history="1">
        <w:r w:rsidR="00956C74" w:rsidRPr="00E413F4">
          <w:rPr>
            <w:rStyle w:val="Hyperlink"/>
          </w:rPr>
          <w:t>x-Momentum Equation</w:t>
        </w:r>
        <w:r w:rsidR="00956C74">
          <w:rPr>
            <w:webHidden/>
          </w:rPr>
          <w:tab/>
        </w:r>
        <w:r w:rsidR="00956C74">
          <w:rPr>
            <w:webHidden/>
          </w:rPr>
          <w:fldChar w:fldCharType="begin"/>
        </w:r>
        <w:r w:rsidR="00956C74">
          <w:rPr>
            <w:webHidden/>
          </w:rPr>
          <w:instrText xml:space="preserve"> PAGEREF _Toc48573538 \h </w:instrText>
        </w:r>
        <w:r w:rsidR="00956C74">
          <w:rPr>
            <w:webHidden/>
          </w:rPr>
        </w:r>
        <w:r w:rsidR="00956C74">
          <w:rPr>
            <w:webHidden/>
          </w:rPr>
          <w:fldChar w:fldCharType="separate"/>
        </w:r>
        <w:r w:rsidR="00A95042">
          <w:rPr>
            <w:webHidden/>
          </w:rPr>
          <w:t>3</w:t>
        </w:r>
        <w:r w:rsidR="00956C74">
          <w:rPr>
            <w:webHidden/>
          </w:rPr>
          <w:fldChar w:fldCharType="end"/>
        </w:r>
      </w:hyperlink>
    </w:p>
    <w:p w14:paraId="3D971B8B" w14:textId="106B7286" w:rsidR="00956C74" w:rsidRDefault="00000000" w:rsidP="007552CD">
      <w:pPr>
        <w:pStyle w:val="TOC3"/>
        <w:rPr>
          <w:rFonts w:eastAsiaTheme="minorEastAsia" w:cstheme="minorBidi"/>
          <w:color w:val="auto"/>
          <w:szCs w:val="22"/>
        </w:rPr>
      </w:pPr>
      <w:hyperlink w:anchor="_Toc48573539" w:history="1">
        <w:r w:rsidR="00956C74" w:rsidRPr="00E413F4">
          <w:rPr>
            <w:rStyle w:val="Hyperlink"/>
          </w:rPr>
          <w:t>y-Momentum Equation</w:t>
        </w:r>
        <w:r w:rsidR="00956C74">
          <w:rPr>
            <w:webHidden/>
          </w:rPr>
          <w:tab/>
        </w:r>
        <w:r w:rsidR="00956C74">
          <w:rPr>
            <w:webHidden/>
          </w:rPr>
          <w:fldChar w:fldCharType="begin"/>
        </w:r>
        <w:r w:rsidR="00956C74">
          <w:rPr>
            <w:webHidden/>
          </w:rPr>
          <w:instrText xml:space="preserve"> PAGEREF _Toc48573539 \h </w:instrText>
        </w:r>
        <w:r w:rsidR="00956C74">
          <w:rPr>
            <w:webHidden/>
          </w:rPr>
        </w:r>
        <w:r w:rsidR="00956C74">
          <w:rPr>
            <w:webHidden/>
          </w:rPr>
          <w:fldChar w:fldCharType="separate"/>
        </w:r>
        <w:r w:rsidR="00A95042">
          <w:rPr>
            <w:webHidden/>
          </w:rPr>
          <w:t>4</w:t>
        </w:r>
        <w:r w:rsidR="00956C74">
          <w:rPr>
            <w:webHidden/>
          </w:rPr>
          <w:fldChar w:fldCharType="end"/>
        </w:r>
      </w:hyperlink>
    </w:p>
    <w:p w14:paraId="69086A27" w14:textId="1C0379BF" w:rsidR="00956C74" w:rsidRDefault="00000000" w:rsidP="007552CD">
      <w:pPr>
        <w:pStyle w:val="TOC3"/>
        <w:rPr>
          <w:rFonts w:eastAsiaTheme="minorEastAsia" w:cstheme="minorBidi"/>
          <w:color w:val="auto"/>
          <w:szCs w:val="22"/>
        </w:rPr>
      </w:pPr>
      <w:hyperlink w:anchor="_Toc48573540" w:history="1">
        <w:r w:rsidR="00956C74" w:rsidRPr="00E413F4">
          <w:rPr>
            <w:rStyle w:val="Hyperlink"/>
          </w:rPr>
          <w:t>z-Momentum Equation</w:t>
        </w:r>
        <w:r w:rsidR="00956C74">
          <w:rPr>
            <w:webHidden/>
          </w:rPr>
          <w:tab/>
        </w:r>
        <w:r w:rsidR="00956C74">
          <w:rPr>
            <w:webHidden/>
          </w:rPr>
          <w:fldChar w:fldCharType="begin"/>
        </w:r>
        <w:r w:rsidR="00956C74">
          <w:rPr>
            <w:webHidden/>
          </w:rPr>
          <w:instrText xml:space="preserve"> PAGEREF _Toc48573540 \h </w:instrText>
        </w:r>
        <w:r w:rsidR="00956C74">
          <w:rPr>
            <w:webHidden/>
          </w:rPr>
        </w:r>
        <w:r w:rsidR="00956C74">
          <w:rPr>
            <w:webHidden/>
          </w:rPr>
          <w:fldChar w:fldCharType="separate"/>
        </w:r>
        <w:r w:rsidR="00A95042">
          <w:rPr>
            <w:webHidden/>
          </w:rPr>
          <w:t>4</w:t>
        </w:r>
        <w:r w:rsidR="00956C74">
          <w:rPr>
            <w:webHidden/>
          </w:rPr>
          <w:fldChar w:fldCharType="end"/>
        </w:r>
      </w:hyperlink>
    </w:p>
    <w:p w14:paraId="02DD3F07" w14:textId="71911946" w:rsidR="00956C74" w:rsidRDefault="00000000" w:rsidP="007552CD">
      <w:pPr>
        <w:pStyle w:val="TOC3"/>
        <w:rPr>
          <w:rFonts w:eastAsiaTheme="minorEastAsia" w:cstheme="minorBidi"/>
          <w:color w:val="auto"/>
          <w:szCs w:val="22"/>
        </w:rPr>
      </w:pPr>
      <w:hyperlink w:anchor="_Toc48573541" w:history="1">
        <w:r w:rsidR="00956C74" w:rsidRPr="00E413F4">
          <w:rPr>
            <w:rStyle w:val="Hyperlink"/>
          </w:rPr>
          <w:t>Coriolis Effect</w:t>
        </w:r>
        <w:r w:rsidR="00956C74">
          <w:rPr>
            <w:webHidden/>
          </w:rPr>
          <w:tab/>
        </w:r>
        <w:r w:rsidR="00956C74">
          <w:rPr>
            <w:webHidden/>
          </w:rPr>
          <w:fldChar w:fldCharType="begin"/>
        </w:r>
        <w:r w:rsidR="00956C74">
          <w:rPr>
            <w:webHidden/>
          </w:rPr>
          <w:instrText xml:space="preserve"> PAGEREF _Toc48573541 \h </w:instrText>
        </w:r>
        <w:r w:rsidR="00956C74">
          <w:rPr>
            <w:webHidden/>
          </w:rPr>
        </w:r>
        <w:r w:rsidR="00956C74">
          <w:rPr>
            <w:webHidden/>
          </w:rPr>
          <w:fldChar w:fldCharType="separate"/>
        </w:r>
        <w:r w:rsidR="00A95042">
          <w:rPr>
            <w:webHidden/>
          </w:rPr>
          <w:t>5</w:t>
        </w:r>
        <w:r w:rsidR="00956C74">
          <w:rPr>
            <w:webHidden/>
          </w:rPr>
          <w:fldChar w:fldCharType="end"/>
        </w:r>
      </w:hyperlink>
    </w:p>
    <w:p w14:paraId="7CC78F62" w14:textId="5E445DB3" w:rsidR="00956C74" w:rsidRDefault="00000000" w:rsidP="007552CD">
      <w:pPr>
        <w:pStyle w:val="TOC2"/>
        <w:rPr>
          <w:rFonts w:eastAsiaTheme="minorEastAsia" w:cstheme="minorBidi"/>
          <w:color w:val="auto"/>
          <w:szCs w:val="22"/>
        </w:rPr>
      </w:pPr>
      <w:hyperlink w:anchor="_Toc48573542" w:history="1">
        <w:r w:rsidR="00956C74" w:rsidRPr="00E413F4">
          <w:rPr>
            <w:rStyle w:val="Hyperlink"/>
          </w:rPr>
          <w:t>Adjusting the Coordinate System</w:t>
        </w:r>
        <w:r w:rsidR="00956C74">
          <w:rPr>
            <w:webHidden/>
          </w:rPr>
          <w:tab/>
        </w:r>
        <w:r w:rsidR="00956C74">
          <w:rPr>
            <w:webHidden/>
          </w:rPr>
          <w:fldChar w:fldCharType="begin"/>
        </w:r>
        <w:r w:rsidR="00956C74">
          <w:rPr>
            <w:webHidden/>
          </w:rPr>
          <w:instrText xml:space="preserve"> PAGEREF _Toc48573542 \h </w:instrText>
        </w:r>
        <w:r w:rsidR="00956C74">
          <w:rPr>
            <w:webHidden/>
          </w:rPr>
        </w:r>
        <w:r w:rsidR="00956C74">
          <w:rPr>
            <w:webHidden/>
          </w:rPr>
          <w:fldChar w:fldCharType="separate"/>
        </w:r>
        <w:r w:rsidR="00A95042">
          <w:rPr>
            <w:webHidden/>
          </w:rPr>
          <w:t>5</w:t>
        </w:r>
        <w:r w:rsidR="00956C74">
          <w:rPr>
            <w:webHidden/>
          </w:rPr>
          <w:fldChar w:fldCharType="end"/>
        </w:r>
      </w:hyperlink>
    </w:p>
    <w:p w14:paraId="0ED4AA61" w14:textId="4013022B" w:rsidR="00956C74" w:rsidRDefault="00000000" w:rsidP="007552CD">
      <w:pPr>
        <w:pStyle w:val="TOC2"/>
        <w:rPr>
          <w:rFonts w:eastAsiaTheme="minorEastAsia" w:cstheme="minorBidi"/>
          <w:color w:val="auto"/>
          <w:szCs w:val="22"/>
        </w:rPr>
      </w:pPr>
      <w:hyperlink w:anchor="_Toc48573543" w:history="1">
        <w:r w:rsidR="00956C74" w:rsidRPr="00E413F4">
          <w:rPr>
            <w:rStyle w:val="Hyperlink"/>
          </w:rPr>
          <w:t>Governing Equations for General Coordinate System</w:t>
        </w:r>
        <w:r w:rsidR="00956C74">
          <w:rPr>
            <w:webHidden/>
          </w:rPr>
          <w:tab/>
        </w:r>
        <w:r w:rsidR="00956C74">
          <w:rPr>
            <w:webHidden/>
          </w:rPr>
          <w:fldChar w:fldCharType="begin"/>
        </w:r>
        <w:r w:rsidR="00956C74">
          <w:rPr>
            <w:webHidden/>
          </w:rPr>
          <w:instrText xml:space="preserve"> PAGEREF _Toc48573543 \h </w:instrText>
        </w:r>
        <w:r w:rsidR="00956C74">
          <w:rPr>
            <w:webHidden/>
          </w:rPr>
        </w:r>
        <w:r w:rsidR="00956C74">
          <w:rPr>
            <w:webHidden/>
          </w:rPr>
          <w:fldChar w:fldCharType="separate"/>
        </w:r>
        <w:r w:rsidR="00A95042">
          <w:rPr>
            <w:webHidden/>
          </w:rPr>
          <w:t>7</w:t>
        </w:r>
        <w:r w:rsidR="00956C74">
          <w:rPr>
            <w:webHidden/>
          </w:rPr>
          <w:fldChar w:fldCharType="end"/>
        </w:r>
      </w:hyperlink>
    </w:p>
    <w:p w14:paraId="0F98F487" w14:textId="22BD9C25" w:rsidR="00956C74" w:rsidRDefault="00000000" w:rsidP="007552CD">
      <w:pPr>
        <w:pStyle w:val="TOC3"/>
        <w:rPr>
          <w:rFonts w:eastAsiaTheme="minorEastAsia" w:cstheme="minorBidi"/>
          <w:color w:val="auto"/>
          <w:szCs w:val="22"/>
        </w:rPr>
      </w:pPr>
      <w:hyperlink w:anchor="_Toc48573544" w:history="1">
        <w:r w:rsidR="00956C74" w:rsidRPr="00E413F4">
          <w:rPr>
            <w:rStyle w:val="Hyperlink"/>
          </w:rPr>
          <w:t>Continuity</w:t>
        </w:r>
        <w:r w:rsidR="00956C74">
          <w:rPr>
            <w:webHidden/>
          </w:rPr>
          <w:tab/>
        </w:r>
        <w:r w:rsidR="00956C74">
          <w:rPr>
            <w:webHidden/>
          </w:rPr>
          <w:fldChar w:fldCharType="begin"/>
        </w:r>
        <w:r w:rsidR="00956C74">
          <w:rPr>
            <w:webHidden/>
          </w:rPr>
          <w:instrText xml:space="preserve"> PAGEREF _Toc48573544 \h </w:instrText>
        </w:r>
        <w:r w:rsidR="00956C74">
          <w:rPr>
            <w:webHidden/>
          </w:rPr>
        </w:r>
        <w:r w:rsidR="00956C74">
          <w:rPr>
            <w:webHidden/>
          </w:rPr>
          <w:fldChar w:fldCharType="separate"/>
        </w:r>
        <w:r w:rsidR="00A95042">
          <w:rPr>
            <w:webHidden/>
          </w:rPr>
          <w:t>7</w:t>
        </w:r>
        <w:r w:rsidR="00956C74">
          <w:rPr>
            <w:webHidden/>
          </w:rPr>
          <w:fldChar w:fldCharType="end"/>
        </w:r>
      </w:hyperlink>
    </w:p>
    <w:p w14:paraId="79E995BD" w14:textId="51A4D647" w:rsidR="00956C74" w:rsidRDefault="00000000" w:rsidP="007552CD">
      <w:pPr>
        <w:pStyle w:val="TOC3"/>
        <w:rPr>
          <w:rFonts w:eastAsiaTheme="minorEastAsia" w:cstheme="minorBidi"/>
          <w:color w:val="auto"/>
          <w:szCs w:val="22"/>
        </w:rPr>
      </w:pPr>
      <w:hyperlink w:anchor="_Toc48573545" w:history="1">
        <w:r w:rsidR="00956C74" w:rsidRPr="00E413F4">
          <w:rPr>
            <w:rStyle w:val="Hyperlink"/>
          </w:rPr>
          <w:t>x-Momentum Equation</w:t>
        </w:r>
        <w:r w:rsidR="00956C74">
          <w:rPr>
            <w:webHidden/>
          </w:rPr>
          <w:tab/>
        </w:r>
        <w:r w:rsidR="00956C74">
          <w:rPr>
            <w:webHidden/>
          </w:rPr>
          <w:fldChar w:fldCharType="begin"/>
        </w:r>
        <w:r w:rsidR="00956C74">
          <w:rPr>
            <w:webHidden/>
          </w:rPr>
          <w:instrText xml:space="preserve"> PAGEREF _Toc48573545 \h </w:instrText>
        </w:r>
        <w:r w:rsidR="00956C74">
          <w:rPr>
            <w:webHidden/>
          </w:rPr>
        </w:r>
        <w:r w:rsidR="00956C74">
          <w:rPr>
            <w:webHidden/>
          </w:rPr>
          <w:fldChar w:fldCharType="separate"/>
        </w:r>
        <w:r w:rsidR="00A95042">
          <w:rPr>
            <w:webHidden/>
          </w:rPr>
          <w:t>8</w:t>
        </w:r>
        <w:r w:rsidR="00956C74">
          <w:rPr>
            <w:webHidden/>
          </w:rPr>
          <w:fldChar w:fldCharType="end"/>
        </w:r>
      </w:hyperlink>
    </w:p>
    <w:p w14:paraId="1122646E" w14:textId="66913CEB" w:rsidR="00956C74" w:rsidRDefault="00000000" w:rsidP="007552CD">
      <w:pPr>
        <w:pStyle w:val="TOC3"/>
        <w:rPr>
          <w:rFonts w:eastAsiaTheme="minorEastAsia" w:cstheme="minorBidi"/>
          <w:color w:val="auto"/>
          <w:szCs w:val="22"/>
        </w:rPr>
      </w:pPr>
      <w:hyperlink w:anchor="_Toc48573546" w:history="1">
        <w:r w:rsidR="00956C74" w:rsidRPr="00E413F4">
          <w:rPr>
            <w:rStyle w:val="Hyperlink"/>
          </w:rPr>
          <w:t>y-Momentum Equation</w:t>
        </w:r>
        <w:r w:rsidR="00956C74">
          <w:rPr>
            <w:webHidden/>
          </w:rPr>
          <w:tab/>
        </w:r>
        <w:r w:rsidR="00956C74">
          <w:rPr>
            <w:webHidden/>
          </w:rPr>
          <w:fldChar w:fldCharType="begin"/>
        </w:r>
        <w:r w:rsidR="00956C74">
          <w:rPr>
            <w:webHidden/>
          </w:rPr>
          <w:instrText xml:space="preserve"> PAGEREF _Toc48573546 \h </w:instrText>
        </w:r>
        <w:r w:rsidR="00956C74">
          <w:rPr>
            <w:webHidden/>
          </w:rPr>
        </w:r>
        <w:r w:rsidR="00956C74">
          <w:rPr>
            <w:webHidden/>
          </w:rPr>
          <w:fldChar w:fldCharType="separate"/>
        </w:r>
        <w:r w:rsidR="00A95042">
          <w:rPr>
            <w:webHidden/>
          </w:rPr>
          <w:t>8</w:t>
        </w:r>
        <w:r w:rsidR="00956C74">
          <w:rPr>
            <w:webHidden/>
          </w:rPr>
          <w:fldChar w:fldCharType="end"/>
        </w:r>
      </w:hyperlink>
    </w:p>
    <w:p w14:paraId="6F7391AC" w14:textId="246DA665" w:rsidR="00956C74" w:rsidRDefault="00000000" w:rsidP="007552CD">
      <w:pPr>
        <w:pStyle w:val="TOC3"/>
        <w:rPr>
          <w:rFonts w:eastAsiaTheme="minorEastAsia" w:cstheme="minorBidi"/>
          <w:color w:val="auto"/>
          <w:szCs w:val="22"/>
        </w:rPr>
      </w:pPr>
      <w:hyperlink w:anchor="_Toc48573547" w:history="1">
        <w:r w:rsidR="00956C74" w:rsidRPr="00E413F4">
          <w:rPr>
            <w:rStyle w:val="Hyperlink"/>
          </w:rPr>
          <w:t>z-Momentum Equation</w:t>
        </w:r>
        <w:r w:rsidR="00956C74">
          <w:rPr>
            <w:webHidden/>
          </w:rPr>
          <w:tab/>
        </w:r>
        <w:r w:rsidR="00956C74">
          <w:rPr>
            <w:webHidden/>
          </w:rPr>
          <w:fldChar w:fldCharType="begin"/>
        </w:r>
        <w:r w:rsidR="00956C74">
          <w:rPr>
            <w:webHidden/>
          </w:rPr>
          <w:instrText xml:space="preserve"> PAGEREF _Toc48573547 \h </w:instrText>
        </w:r>
        <w:r w:rsidR="00956C74">
          <w:rPr>
            <w:webHidden/>
          </w:rPr>
        </w:r>
        <w:r w:rsidR="00956C74">
          <w:rPr>
            <w:webHidden/>
          </w:rPr>
          <w:fldChar w:fldCharType="separate"/>
        </w:r>
        <w:r w:rsidR="00A95042">
          <w:rPr>
            <w:webHidden/>
          </w:rPr>
          <w:t>8</w:t>
        </w:r>
        <w:r w:rsidR="00956C74">
          <w:rPr>
            <w:webHidden/>
          </w:rPr>
          <w:fldChar w:fldCharType="end"/>
        </w:r>
      </w:hyperlink>
    </w:p>
    <w:p w14:paraId="3FA858CA" w14:textId="7E3A500C" w:rsidR="00956C74" w:rsidRDefault="00000000" w:rsidP="007552CD">
      <w:pPr>
        <w:pStyle w:val="TOC2"/>
        <w:rPr>
          <w:rFonts w:eastAsiaTheme="minorEastAsia" w:cstheme="minorBidi"/>
          <w:color w:val="auto"/>
          <w:szCs w:val="22"/>
        </w:rPr>
      </w:pPr>
      <w:hyperlink w:anchor="_Toc48573548" w:history="1">
        <w:r w:rsidR="00956C74" w:rsidRPr="00E413F4">
          <w:rPr>
            <w:rStyle w:val="Hyperlink"/>
          </w:rPr>
          <w:t>Simplification of z-Momentum Equation</w:t>
        </w:r>
        <w:r w:rsidR="00956C74">
          <w:rPr>
            <w:webHidden/>
          </w:rPr>
          <w:tab/>
        </w:r>
        <w:r w:rsidR="00956C74">
          <w:rPr>
            <w:webHidden/>
          </w:rPr>
          <w:fldChar w:fldCharType="begin"/>
        </w:r>
        <w:r w:rsidR="00956C74">
          <w:rPr>
            <w:webHidden/>
          </w:rPr>
          <w:instrText xml:space="preserve"> PAGEREF _Toc48573548 \h </w:instrText>
        </w:r>
        <w:r w:rsidR="00956C74">
          <w:rPr>
            <w:webHidden/>
          </w:rPr>
        </w:r>
        <w:r w:rsidR="00956C74">
          <w:rPr>
            <w:webHidden/>
          </w:rPr>
          <w:fldChar w:fldCharType="separate"/>
        </w:r>
        <w:r w:rsidR="00A95042">
          <w:rPr>
            <w:webHidden/>
          </w:rPr>
          <w:t>8</w:t>
        </w:r>
        <w:r w:rsidR="00956C74">
          <w:rPr>
            <w:webHidden/>
          </w:rPr>
          <w:fldChar w:fldCharType="end"/>
        </w:r>
      </w:hyperlink>
    </w:p>
    <w:p w14:paraId="3863070A" w14:textId="7A7B13DE" w:rsidR="00956C74" w:rsidRDefault="00000000" w:rsidP="007552CD">
      <w:pPr>
        <w:pStyle w:val="TOC2"/>
        <w:rPr>
          <w:rFonts w:eastAsiaTheme="minorEastAsia" w:cstheme="minorBidi"/>
          <w:color w:val="auto"/>
          <w:szCs w:val="22"/>
        </w:rPr>
      </w:pPr>
      <w:hyperlink w:anchor="_Toc48573549" w:history="1">
        <w:r w:rsidR="00956C74" w:rsidRPr="00E413F4">
          <w:rPr>
            <w:rStyle w:val="Hyperlink"/>
          </w:rPr>
          <w:t>Lateral Averaging</w:t>
        </w:r>
        <w:r w:rsidR="00956C74">
          <w:rPr>
            <w:webHidden/>
          </w:rPr>
          <w:tab/>
        </w:r>
        <w:r w:rsidR="00956C74">
          <w:rPr>
            <w:webHidden/>
          </w:rPr>
          <w:fldChar w:fldCharType="begin"/>
        </w:r>
        <w:r w:rsidR="00956C74">
          <w:rPr>
            <w:webHidden/>
          </w:rPr>
          <w:instrText xml:space="preserve"> PAGEREF _Toc48573549 \h </w:instrText>
        </w:r>
        <w:r w:rsidR="00956C74">
          <w:rPr>
            <w:webHidden/>
          </w:rPr>
        </w:r>
        <w:r w:rsidR="00956C74">
          <w:rPr>
            <w:webHidden/>
          </w:rPr>
          <w:fldChar w:fldCharType="separate"/>
        </w:r>
        <w:r w:rsidR="00A95042">
          <w:rPr>
            <w:webHidden/>
          </w:rPr>
          <w:t>8</w:t>
        </w:r>
        <w:r w:rsidR="00956C74">
          <w:rPr>
            <w:webHidden/>
          </w:rPr>
          <w:fldChar w:fldCharType="end"/>
        </w:r>
      </w:hyperlink>
    </w:p>
    <w:p w14:paraId="4A11D350" w14:textId="0BDD1178" w:rsidR="00956C74" w:rsidRDefault="00000000" w:rsidP="007552CD">
      <w:pPr>
        <w:pStyle w:val="TOC3"/>
        <w:rPr>
          <w:rFonts w:eastAsiaTheme="minorEastAsia" w:cstheme="minorBidi"/>
          <w:color w:val="auto"/>
          <w:szCs w:val="22"/>
        </w:rPr>
      </w:pPr>
      <w:hyperlink w:anchor="_Toc48573550" w:history="1">
        <w:r w:rsidR="00956C74" w:rsidRPr="00E413F4">
          <w:rPr>
            <w:rStyle w:val="Hyperlink"/>
          </w:rPr>
          <w:t>Continuity Equation</w:t>
        </w:r>
        <w:r w:rsidR="00956C74">
          <w:rPr>
            <w:webHidden/>
          </w:rPr>
          <w:tab/>
        </w:r>
        <w:r w:rsidR="00956C74">
          <w:rPr>
            <w:webHidden/>
          </w:rPr>
          <w:fldChar w:fldCharType="begin"/>
        </w:r>
        <w:r w:rsidR="00956C74">
          <w:rPr>
            <w:webHidden/>
          </w:rPr>
          <w:instrText xml:space="preserve"> PAGEREF _Toc48573550 \h </w:instrText>
        </w:r>
        <w:r w:rsidR="00956C74">
          <w:rPr>
            <w:webHidden/>
          </w:rPr>
        </w:r>
        <w:r w:rsidR="00956C74">
          <w:rPr>
            <w:webHidden/>
          </w:rPr>
          <w:fldChar w:fldCharType="separate"/>
        </w:r>
        <w:r w:rsidR="00A95042">
          <w:rPr>
            <w:webHidden/>
          </w:rPr>
          <w:t>9</w:t>
        </w:r>
        <w:r w:rsidR="00956C74">
          <w:rPr>
            <w:webHidden/>
          </w:rPr>
          <w:fldChar w:fldCharType="end"/>
        </w:r>
      </w:hyperlink>
    </w:p>
    <w:p w14:paraId="28E4853F" w14:textId="37E414FF" w:rsidR="00956C74" w:rsidRDefault="00000000" w:rsidP="007552CD">
      <w:pPr>
        <w:pStyle w:val="TOC3"/>
        <w:rPr>
          <w:rFonts w:eastAsiaTheme="minorEastAsia" w:cstheme="minorBidi"/>
          <w:color w:val="auto"/>
          <w:szCs w:val="22"/>
        </w:rPr>
      </w:pPr>
      <w:hyperlink w:anchor="_Toc48573551" w:history="1">
        <w:r w:rsidR="00956C74" w:rsidRPr="00E413F4">
          <w:rPr>
            <w:rStyle w:val="Hyperlink"/>
          </w:rPr>
          <w:t>x-Momentum Equation</w:t>
        </w:r>
        <w:r w:rsidR="00956C74">
          <w:rPr>
            <w:webHidden/>
          </w:rPr>
          <w:tab/>
        </w:r>
        <w:r w:rsidR="00956C74">
          <w:rPr>
            <w:webHidden/>
          </w:rPr>
          <w:fldChar w:fldCharType="begin"/>
        </w:r>
        <w:r w:rsidR="00956C74">
          <w:rPr>
            <w:webHidden/>
          </w:rPr>
          <w:instrText xml:space="preserve"> PAGEREF _Toc48573551 \h </w:instrText>
        </w:r>
        <w:r w:rsidR="00956C74">
          <w:rPr>
            <w:webHidden/>
          </w:rPr>
        </w:r>
        <w:r w:rsidR="00956C74">
          <w:rPr>
            <w:webHidden/>
          </w:rPr>
          <w:fldChar w:fldCharType="separate"/>
        </w:r>
        <w:r w:rsidR="00A95042">
          <w:rPr>
            <w:webHidden/>
          </w:rPr>
          <w:t>10</w:t>
        </w:r>
        <w:r w:rsidR="00956C74">
          <w:rPr>
            <w:webHidden/>
          </w:rPr>
          <w:fldChar w:fldCharType="end"/>
        </w:r>
      </w:hyperlink>
    </w:p>
    <w:p w14:paraId="61D88BEA" w14:textId="41AD0073" w:rsidR="00956C74" w:rsidRDefault="00000000" w:rsidP="007552CD">
      <w:pPr>
        <w:pStyle w:val="TOC2"/>
        <w:rPr>
          <w:rFonts w:eastAsiaTheme="minorEastAsia" w:cstheme="minorBidi"/>
          <w:color w:val="auto"/>
          <w:szCs w:val="22"/>
        </w:rPr>
      </w:pPr>
      <w:hyperlink w:anchor="_Toc48573552" w:history="1">
        <w:r w:rsidR="00956C74" w:rsidRPr="00E413F4">
          <w:rPr>
            <w:rStyle w:val="Hyperlink"/>
          </w:rPr>
          <w:t>Summary of Laterally Averaged Equations</w:t>
        </w:r>
        <w:r w:rsidR="00956C74">
          <w:rPr>
            <w:webHidden/>
          </w:rPr>
          <w:tab/>
        </w:r>
        <w:r w:rsidR="00956C74">
          <w:rPr>
            <w:webHidden/>
          </w:rPr>
          <w:fldChar w:fldCharType="begin"/>
        </w:r>
        <w:r w:rsidR="00956C74">
          <w:rPr>
            <w:webHidden/>
          </w:rPr>
          <w:instrText xml:space="preserve"> PAGEREF _Toc48573552 \h </w:instrText>
        </w:r>
        <w:r w:rsidR="00956C74">
          <w:rPr>
            <w:webHidden/>
          </w:rPr>
        </w:r>
        <w:r w:rsidR="00956C74">
          <w:rPr>
            <w:webHidden/>
          </w:rPr>
          <w:fldChar w:fldCharType="separate"/>
        </w:r>
        <w:r w:rsidR="00A95042">
          <w:rPr>
            <w:webHidden/>
          </w:rPr>
          <w:t>12</w:t>
        </w:r>
        <w:r w:rsidR="00956C74">
          <w:rPr>
            <w:webHidden/>
          </w:rPr>
          <w:fldChar w:fldCharType="end"/>
        </w:r>
      </w:hyperlink>
    </w:p>
    <w:p w14:paraId="4B7C7B88" w14:textId="36303E22" w:rsidR="00956C74" w:rsidRDefault="00000000" w:rsidP="007552CD">
      <w:pPr>
        <w:pStyle w:val="TOC3"/>
        <w:rPr>
          <w:rFonts w:eastAsiaTheme="minorEastAsia" w:cstheme="minorBidi"/>
          <w:color w:val="auto"/>
          <w:szCs w:val="22"/>
        </w:rPr>
      </w:pPr>
      <w:hyperlink w:anchor="_Toc48573553" w:history="1">
        <w:r w:rsidR="00956C74" w:rsidRPr="00E413F4">
          <w:rPr>
            <w:rStyle w:val="Hyperlink"/>
          </w:rPr>
          <w:t>Continuity Equation</w:t>
        </w:r>
        <w:r w:rsidR="00956C74">
          <w:rPr>
            <w:webHidden/>
          </w:rPr>
          <w:tab/>
        </w:r>
        <w:r w:rsidR="00956C74">
          <w:rPr>
            <w:webHidden/>
          </w:rPr>
          <w:fldChar w:fldCharType="begin"/>
        </w:r>
        <w:r w:rsidR="00956C74">
          <w:rPr>
            <w:webHidden/>
          </w:rPr>
          <w:instrText xml:space="preserve"> PAGEREF _Toc48573553 \h </w:instrText>
        </w:r>
        <w:r w:rsidR="00956C74">
          <w:rPr>
            <w:webHidden/>
          </w:rPr>
        </w:r>
        <w:r w:rsidR="00956C74">
          <w:rPr>
            <w:webHidden/>
          </w:rPr>
          <w:fldChar w:fldCharType="separate"/>
        </w:r>
        <w:r w:rsidR="00A95042">
          <w:rPr>
            <w:webHidden/>
          </w:rPr>
          <w:t>12</w:t>
        </w:r>
        <w:r w:rsidR="00956C74">
          <w:rPr>
            <w:webHidden/>
          </w:rPr>
          <w:fldChar w:fldCharType="end"/>
        </w:r>
      </w:hyperlink>
    </w:p>
    <w:p w14:paraId="019BDCFD" w14:textId="0296CABB" w:rsidR="00956C74" w:rsidRDefault="00000000" w:rsidP="007552CD">
      <w:pPr>
        <w:pStyle w:val="TOC3"/>
        <w:rPr>
          <w:rFonts w:eastAsiaTheme="minorEastAsia" w:cstheme="minorBidi"/>
          <w:color w:val="auto"/>
          <w:szCs w:val="22"/>
        </w:rPr>
      </w:pPr>
      <w:hyperlink w:anchor="_Toc48573554" w:history="1">
        <w:r w:rsidR="00956C74" w:rsidRPr="00E413F4">
          <w:rPr>
            <w:rStyle w:val="Hyperlink"/>
          </w:rPr>
          <w:t>x-Momentum Equation</w:t>
        </w:r>
        <w:r w:rsidR="00956C74">
          <w:rPr>
            <w:webHidden/>
          </w:rPr>
          <w:tab/>
        </w:r>
        <w:r w:rsidR="00956C74">
          <w:rPr>
            <w:webHidden/>
          </w:rPr>
          <w:fldChar w:fldCharType="begin"/>
        </w:r>
        <w:r w:rsidR="00956C74">
          <w:rPr>
            <w:webHidden/>
          </w:rPr>
          <w:instrText xml:space="preserve"> PAGEREF _Toc48573554 \h </w:instrText>
        </w:r>
        <w:r w:rsidR="00956C74">
          <w:rPr>
            <w:webHidden/>
          </w:rPr>
        </w:r>
        <w:r w:rsidR="00956C74">
          <w:rPr>
            <w:webHidden/>
          </w:rPr>
          <w:fldChar w:fldCharType="separate"/>
        </w:r>
        <w:r w:rsidR="00A95042">
          <w:rPr>
            <w:webHidden/>
          </w:rPr>
          <w:t>12</w:t>
        </w:r>
        <w:r w:rsidR="00956C74">
          <w:rPr>
            <w:webHidden/>
          </w:rPr>
          <w:fldChar w:fldCharType="end"/>
        </w:r>
      </w:hyperlink>
    </w:p>
    <w:p w14:paraId="53797B73" w14:textId="175FCBC0" w:rsidR="00956C74" w:rsidRDefault="00000000" w:rsidP="007552CD">
      <w:pPr>
        <w:pStyle w:val="TOC3"/>
        <w:rPr>
          <w:rFonts w:eastAsiaTheme="minorEastAsia" w:cstheme="minorBidi"/>
          <w:color w:val="auto"/>
          <w:szCs w:val="22"/>
        </w:rPr>
      </w:pPr>
      <w:hyperlink w:anchor="_Toc48573555" w:history="1">
        <w:r w:rsidR="00956C74" w:rsidRPr="00E413F4">
          <w:rPr>
            <w:rStyle w:val="Hyperlink"/>
          </w:rPr>
          <w:t>z-Momentum Equation</w:t>
        </w:r>
        <w:r w:rsidR="00956C74">
          <w:rPr>
            <w:webHidden/>
          </w:rPr>
          <w:tab/>
        </w:r>
        <w:r w:rsidR="00956C74">
          <w:rPr>
            <w:webHidden/>
          </w:rPr>
          <w:fldChar w:fldCharType="begin"/>
        </w:r>
        <w:r w:rsidR="00956C74">
          <w:rPr>
            <w:webHidden/>
          </w:rPr>
          <w:instrText xml:space="preserve"> PAGEREF _Toc48573555 \h </w:instrText>
        </w:r>
        <w:r w:rsidR="00956C74">
          <w:rPr>
            <w:webHidden/>
          </w:rPr>
        </w:r>
        <w:r w:rsidR="00956C74">
          <w:rPr>
            <w:webHidden/>
          </w:rPr>
          <w:fldChar w:fldCharType="separate"/>
        </w:r>
        <w:r w:rsidR="00A95042">
          <w:rPr>
            <w:webHidden/>
          </w:rPr>
          <w:t>12</w:t>
        </w:r>
        <w:r w:rsidR="00956C74">
          <w:rPr>
            <w:webHidden/>
          </w:rPr>
          <w:fldChar w:fldCharType="end"/>
        </w:r>
      </w:hyperlink>
    </w:p>
    <w:p w14:paraId="7681C4B1" w14:textId="2B8D7F96" w:rsidR="00956C74" w:rsidRDefault="00000000" w:rsidP="007552CD">
      <w:pPr>
        <w:pStyle w:val="TOC2"/>
        <w:rPr>
          <w:rFonts w:eastAsiaTheme="minorEastAsia" w:cstheme="minorBidi"/>
          <w:color w:val="auto"/>
          <w:szCs w:val="22"/>
        </w:rPr>
      </w:pPr>
      <w:hyperlink w:anchor="_Toc48573556" w:history="1">
        <w:r w:rsidR="00956C74" w:rsidRPr="00E413F4">
          <w:rPr>
            <w:rStyle w:val="Hyperlink"/>
          </w:rPr>
          <w:t>Simplification of Pressure Term</w:t>
        </w:r>
        <w:r w:rsidR="00956C74">
          <w:rPr>
            <w:webHidden/>
          </w:rPr>
          <w:tab/>
        </w:r>
        <w:r w:rsidR="00956C74">
          <w:rPr>
            <w:webHidden/>
          </w:rPr>
          <w:fldChar w:fldCharType="begin"/>
        </w:r>
        <w:r w:rsidR="00956C74">
          <w:rPr>
            <w:webHidden/>
          </w:rPr>
          <w:instrText xml:space="preserve"> PAGEREF _Toc48573556 \h </w:instrText>
        </w:r>
        <w:r w:rsidR="00956C74">
          <w:rPr>
            <w:webHidden/>
          </w:rPr>
        </w:r>
        <w:r w:rsidR="00956C74">
          <w:rPr>
            <w:webHidden/>
          </w:rPr>
          <w:fldChar w:fldCharType="separate"/>
        </w:r>
        <w:r w:rsidR="00A95042">
          <w:rPr>
            <w:webHidden/>
          </w:rPr>
          <w:t>12</w:t>
        </w:r>
        <w:r w:rsidR="00956C74">
          <w:rPr>
            <w:webHidden/>
          </w:rPr>
          <w:fldChar w:fldCharType="end"/>
        </w:r>
      </w:hyperlink>
    </w:p>
    <w:p w14:paraId="6B639E67" w14:textId="1BFB6F51" w:rsidR="00956C74" w:rsidRDefault="00000000" w:rsidP="007552CD">
      <w:pPr>
        <w:pStyle w:val="TOC2"/>
        <w:rPr>
          <w:rFonts w:eastAsiaTheme="minorEastAsia" w:cstheme="minorBidi"/>
          <w:color w:val="auto"/>
          <w:szCs w:val="22"/>
        </w:rPr>
      </w:pPr>
      <w:hyperlink w:anchor="_Toc48573557" w:history="1">
        <w:r w:rsidR="00956C74" w:rsidRPr="00E413F4">
          <w:rPr>
            <w:rStyle w:val="Hyperlink"/>
          </w:rPr>
          <w:t>Free Water Surface</w:t>
        </w:r>
        <w:r w:rsidR="00956C74">
          <w:rPr>
            <w:webHidden/>
          </w:rPr>
          <w:tab/>
        </w:r>
        <w:r w:rsidR="00956C74">
          <w:rPr>
            <w:webHidden/>
          </w:rPr>
          <w:fldChar w:fldCharType="begin"/>
        </w:r>
        <w:r w:rsidR="00956C74">
          <w:rPr>
            <w:webHidden/>
          </w:rPr>
          <w:instrText xml:space="preserve"> PAGEREF _Toc48573557 \h </w:instrText>
        </w:r>
        <w:r w:rsidR="00956C74">
          <w:rPr>
            <w:webHidden/>
          </w:rPr>
        </w:r>
        <w:r w:rsidR="00956C74">
          <w:rPr>
            <w:webHidden/>
          </w:rPr>
          <w:fldChar w:fldCharType="separate"/>
        </w:r>
        <w:r w:rsidR="00A95042">
          <w:rPr>
            <w:webHidden/>
          </w:rPr>
          <w:t>14</w:t>
        </w:r>
        <w:r w:rsidR="00956C74">
          <w:rPr>
            <w:webHidden/>
          </w:rPr>
          <w:fldChar w:fldCharType="end"/>
        </w:r>
      </w:hyperlink>
    </w:p>
    <w:p w14:paraId="67C0C908" w14:textId="0F673CCC" w:rsidR="00956C74" w:rsidRDefault="00000000" w:rsidP="007552CD">
      <w:pPr>
        <w:pStyle w:val="TOC2"/>
        <w:rPr>
          <w:rFonts w:eastAsiaTheme="minorEastAsia" w:cstheme="minorBidi"/>
          <w:color w:val="auto"/>
          <w:szCs w:val="22"/>
        </w:rPr>
      </w:pPr>
      <w:hyperlink w:anchor="_Toc48573558" w:history="1">
        <w:r w:rsidR="00956C74" w:rsidRPr="00E413F4">
          <w:rPr>
            <w:rStyle w:val="Hyperlink"/>
          </w:rPr>
          <w:t>Equation of State</w:t>
        </w:r>
        <w:r w:rsidR="00956C74">
          <w:rPr>
            <w:webHidden/>
          </w:rPr>
          <w:tab/>
        </w:r>
        <w:r w:rsidR="00956C74">
          <w:rPr>
            <w:webHidden/>
          </w:rPr>
          <w:fldChar w:fldCharType="begin"/>
        </w:r>
        <w:r w:rsidR="00956C74">
          <w:rPr>
            <w:webHidden/>
          </w:rPr>
          <w:instrText xml:space="preserve"> PAGEREF _Toc48573558 \h </w:instrText>
        </w:r>
        <w:r w:rsidR="00956C74">
          <w:rPr>
            <w:webHidden/>
          </w:rPr>
        </w:r>
        <w:r w:rsidR="00956C74">
          <w:rPr>
            <w:webHidden/>
          </w:rPr>
          <w:fldChar w:fldCharType="separate"/>
        </w:r>
        <w:r w:rsidR="00A95042">
          <w:rPr>
            <w:webHidden/>
          </w:rPr>
          <w:t>16</w:t>
        </w:r>
        <w:r w:rsidR="00956C74">
          <w:rPr>
            <w:webHidden/>
          </w:rPr>
          <w:fldChar w:fldCharType="end"/>
        </w:r>
      </w:hyperlink>
    </w:p>
    <w:p w14:paraId="69ED1C3C" w14:textId="7ABB2A6B" w:rsidR="00956C74" w:rsidRDefault="00000000" w:rsidP="007552CD">
      <w:pPr>
        <w:pStyle w:val="TOC2"/>
        <w:rPr>
          <w:rFonts w:eastAsiaTheme="minorEastAsia" w:cstheme="minorBidi"/>
          <w:color w:val="auto"/>
          <w:szCs w:val="22"/>
        </w:rPr>
      </w:pPr>
      <w:hyperlink w:anchor="_Toc48573559" w:history="1">
        <w:r w:rsidR="00956C74" w:rsidRPr="00E413F4">
          <w:rPr>
            <w:rStyle w:val="Hyperlink"/>
          </w:rPr>
          <w:t>Summary of Governing Equations</w:t>
        </w:r>
        <w:r w:rsidR="00956C74">
          <w:rPr>
            <w:webHidden/>
          </w:rPr>
          <w:tab/>
        </w:r>
        <w:r w:rsidR="00956C74">
          <w:rPr>
            <w:webHidden/>
          </w:rPr>
          <w:fldChar w:fldCharType="begin"/>
        </w:r>
        <w:r w:rsidR="00956C74">
          <w:rPr>
            <w:webHidden/>
          </w:rPr>
          <w:instrText xml:space="preserve"> PAGEREF _Toc48573559 \h </w:instrText>
        </w:r>
        <w:r w:rsidR="00956C74">
          <w:rPr>
            <w:webHidden/>
          </w:rPr>
        </w:r>
        <w:r w:rsidR="00956C74">
          <w:rPr>
            <w:webHidden/>
          </w:rPr>
          <w:fldChar w:fldCharType="separate"/>
        </w:r>
        <w:r w:rsidR="00A95042">
          <w:rPr>
            <w:webHidden/>
          </w:rPr>
          <w:t>16</w:t>
        </w:r>
        <w:r w:rsidR="00956C74">
          <w:rPr>
            <w:webHidden/>
          </w:rPr>
          <w:fldChar w:fldCharType="end"/>
        </w:r>
      </w:hyperlink>
    </w:p>
    <w:p w14:paraId="48610BF4" w14:textId="236C7AB9" w:rsidR="00956C74" w:rsidRDefault="00000000" w:rsidP="007552CD">
      <w:pPr>
        <w:pStyle w:val="TOC2"/>
        <w:rPr>
          <w:rFonts w:eastAsiaTheme="minorEastAsia" w:cstheme="minorBidi"/>
          <w:color w:val="auto"/>
          <w:szCs w:val="22"/>
        </w:rPr>
      </w:pPr>
      <w:hyperlink w:anchor="_Toc48573560" w:history="1">
        <w:r w:rsidR="00956C74" w:rsidRPr="00E413F4">
          <w:rPr>
            <w:rStyle w:val="Hyperlink"/>
          </w:rPr>
          <w:t>Linkage of Mainstem Branches with Internal Head Boundary Conditions</w:t>
        </w:r>
        <w:r w:rsidR="00956C74">
          <w:rPr>
            <w:webHidden/>
          </w:rPr>
          <w:tab/>
        </w:r>
        <w:r w:rsidR="00956C74">
          <w:rPr>
            <w:webHidden/>
          </w:rPr>
          <w:fldChar w:fldCharType="begin"/>
        </w:r>
        <w:r w:rsidR="00956C74">
          <w:rPr>
            <w:webHidden/>
          </w:rPr>
          <w:instrText xml:space="preserve"> PAGEREF _Toc48573560 \h </w:instrText>
        </w:r>
        <w:r w:rsidR="00956C74">
          <w:rPr>
            <w:webHidden/>
          </w:rPr>
        </w:r>
        <w:r w:rsidR="00956C74">
          <w:rPr>
            <w:webHidden/>
          </w:rPr>
          <w:fldChar w:fldCharType="separate"/>
        </w:r>
        <w:r w:rsidR="00A95042">
          <w:rPr>
            <w:webHidden/>
          </w:rPr>
          <w:t>18</w:t>
        </w:r>
        <w:r w:rsidR="00956C74">
          <w:rPr>
            <w:webHidden/>
          </w:rPr>
          <w:fldChar w:fldCharType="end"/>
        </w:r>
      </w:hyperlink>
    </w:p>
    <w:p w14:paraId="4E146788" w14:textId="672179F7" w:rsidR="00956C74" w:rsidRDefault="00000000" w:rsidP="007552CD">
      <w:pPr>
        <w:pStyle w:val="TOC2"/>
        <w:rPr>
          <w:rFonts w:eastAsiaTheme="minorEastAsia" w:cstheme="minorBidi"/>
          <w:color w:val="auto"/>
          <w:szCs w:val="22"/>
        </w:rPr>
      </w:pPr>
      <w:hyperlink w:anchor="_Toc48573561" w:history="1">
        <w:r w:rsidR="00956C74" w:rsidRPr="00E413F4">
          <w:rPr>
            <w:rStyle w:val="Hyperlink"/>
          </w:rPr>
          <w:t>Linkage of Tributary or Side Branches</w:t>
        </w:r>
        <w:r w:rsidR="00956C74">
          <w:rPr>
            <w:webHidden/>
          </w:rPr>
          <w:tab/>
        </w:r>
        <w:r w:rsidR="00956C74">
          <w:rPr>
            <w:webHidden/>
          </w:rPr>
          <w:fldChar w:fldCharType="begin"/>
        </w:r>
        <w:r w:rsidR="00956C74">
          <w:rPr>
            <w:webHidden/>
          </w:rPr>
          <w:instrText xml:space="preserve"> PAGEREF _Toc48573561 \h </w:instrText>
        </w:r>
        <w:r w:rsidR="00956C74">
          <w:rPr>
            <w:webHidden/>
          </w:rPr>
        </w:r>
        <w:r w:rsidR="00956C74">
          <w:rPr>
            <w:webHidden/>
          </w:rPr>
          <w:fldChar w:fldCharType="separate"/>
        </w:r>
        <w:r w:rsidR="00A95042">
          <w:rPr>
            <w:webHidden/>
          </w:rPr>
          <w:t>18</w:t>
        </w:r>
        <w:r w:rsidR="00956C74">
          <w:rPr>
            <w:webHidden/>
          </w:rPr>
          <w:fldChar w:fldCharType="end"/>
        </w:r>
      </w:hyperlink>
    </w:p>
    <w:p w14:paraId="7FD4A8B7" w14:textId="5D6B1184" w:rsidR="00956C74" w:rsidRDefault="00000000" w:rsidP="007552CD">
      <w:pPr>
        <w:pStyle w:val="TOC3"/>
        <w:rPr>
          <w:rFonts w:eastAsiaTheme="minorEastAsia" w:cstheme="minorBidi"/>
          <w:color w:val="auto"/>
          <w:szCs w:val="22"/>
        </w:rPr>
      </w:pPr>
      <w:hyperlink w:anchor="_Toc48573562" w:history="1">
        <w:r w:rsidR="00956C74" w:rsidRPr="00E413F4">
          <w:rPr>
            <w:rStyle w:val="Hyperlink"/>
          </w:rPr>
          <w:t>Longitudinal Momentum</w:t>
        </w:r>
        <w:r w:rsidR="00956C74">
          <w:rPr>
            <w:webHidden/>
          </w:rPr>
          <w:tab/>
        </w:r>
        <w:r w:rsidR="00956C74">
          <w:rPr>
            <w:webHidden/>
          </w:rPr>
          <w:fldChar w:fldCharType="begin"/>
        </w:r>
        <w:r w:rsidR="00956C74">
          <w:rPr>
            <w:webHidden/>
          </w:rPr>
          <w:instrText xml:space="preserve"> PAGEREF _Toc48573562 \h </w:instrText>
        </w:r>
        <w:r w:rsidR="00956C74">
          <w:rPr>
            <w:webHidden/>
          </w:rPr>
        </w:r>
        <w:r w:rsidR="00956C74">
          <w:rPr>
            <w:webHidden/>
          </w:rPr>
          <w:fldChar w:fldCharType="separate"/>
        </w:r>
        <w:r w:rsidR="00A95042">
          <w:rPr>
            <w:webHidden/>
          </w:rPr>
          <w:t>19</w:t>
        </w:r>
        <w:r w:rsidR="00956C74">
          <w:rPr>
            <w:webHidden/>
          </w:rPr>
          <w:fldChar w:fldCharType="end"/>
        </w:r>
      </w:hyperlink>
    </w:p>
    <w:p w14:paraId="1C596C4B" w14:textId="622A0C2D" w:rsidR="00956C74" w:rsidRDefault="00000000" w:rsidP="007552CD">
      <w:pPr>
        <w:pStyle w:val="TOC3"/>
        <w:rPr>
          <w:rFonts w:eastAsiaTheme="minorEastAsia" w:cstheme="minorBidi"/>
          <w:color w:val="auto"/>
          <w:szCs w:val="22"/>
        </w:rPr>
      </w:pPr>
      <w:hyperlink w:anchor="_Toc48573563" w:history="1">
        <w:r w:rsidR="00956C74" w:rsidRPr="00E413F4">
          <w:rPr>
            <w:rStyle w:val="Hyperlink"/>
          </w:rPr>
          <w:t>Cross-shear of Tributary Inflow</w:t>
        </w:r>
        <w:r w:rsidR="00956C74">
          <w:rPr>
            <w:webHidden/>
          </w:rPr>
          <w:tab/>
        </w:r>
        <w:r w:rsidR="00956C74">
          <w:rPr>
            <w:webHidden/>
          </w:rPr>
          <w:fldChar w:fldCharType="begin"/>
        </w:r>
        <w:r w:rsidR="00956C74">
          <w:rPr>
            <w:webHidden/>
          </w:rPr>
          <w:instrText xml:space="preserve"> PAGEREF _Toc48573563 \h </w:instrText>
        </w:r>
        <w:r w:rsidR="00956C74">
          <w:rPr>
            <w:webHidden/>
          </w:rPr>
        </w:r>
        <w:r w:rsidR="00956C74">
          <w:rPr>
            <w:webHidden/>
          </w:rPr>
          <w:fldChar w:fldCharType="separate"/>
        </w:r>
        <w:r w:rsidR="00A95042">
          <w:rPr>
            <w:webHidden/>
          </w:rPr>
          <w:t>20</w:t>
        </w:r>
        <w:r w:rsidR="00956C74">
          <w:rPr>
            <w:webHidden/>
          </w:rPr>
          <w:fldChar w:fldCharType="end"/>
        </w:r>
      </w:hyperlink>
    </w:p>
    <w:p w14:paraId="2D9C3DCF" w14:textId="6B7F28A9" w:rsidR="00956C74" w:rsidRDefault="00000000" w:rsidP="007552CD">
      <w:pPr>
        <w:pStyle w:val="TOC2"/>
        <w:rPr>
          <w:rFonts w:eastAsiaTheme="minorEastAsia" w:cstheme="minorBidi"/>
          <w:color w:val="auto"/>
          <w:szCs w:val="22"/>
        </w:rPr>
      </w:pPr>
      <w:hyperlink w:anchor="_Toc48573564" w:history="1">
        <w:r w:rsidR="00956C74" w:rsidRPr="00E413F4">
          <w:rPr>
            <w:rStyle w:val="Hyperlink"/>
          </w:rPr>
          <w:t>Computation of Initial Water Surface Slope and Velocity Field for River Simulation</w:t>
        </w:r>
        <w:r w:rsidR="00956C74">
          <w:rPr>
            <w:webHidden/>
          </w:rPr>
          <w:tab/>
        </w:r>
        <w:r w:rsidR="00956C74">
          <w:rPr>
            <w:webHidden/>
          </w:rPr>
          <w:fldChar w:fldCharType="begin"/>
        </w:r>
        <w:r w:rsidR="00956C74">
          <w:rPr>
            <w:webHidden/>
          </w:rPr>
          <w:instrText xml:space="preserve"> PAGEREF _Toc48573564 \h </w:instrText>
        </w:r>
        <w:r w:rsidR="00956C74">
          <w:rPr>
            <w:webHidden/>
          </w:rPr>
        </w:r>
        <w:r w:rsidR="00956C74">
          <w:rPr>
            <w:webHidden/>
          </w:rPr>
          <w:fldChar w:fldCharType="separate"/>
        </w:r>
        <w:r w:rsidR="00A95042">
          <w:rPr>
            <w:webHidden/>
          </w:rPr>
          <w:t>21</w:t>
        </w:r>
        <w:r w:rsidR="00956C74">
          <w:rPr>
            <w:webHidden/>
          </w:rPr>
          <w:fldChar w:fldCharType="end"/>
        </w:r>
      </w:hyperlink>
    </w:p>
    <w:p w14:paraId="5DFBE964" w14:textId="4398D51C" w:rsidR="00956C74" w:rsidRDefault="00000000" w:rsidP="007552CD">
      <w:pPr>
        <w:pStyle w:val="TOC2"/>
        <w:rPr>
          <w:rFonts w:eastAsiaTheme="minorEastAsia" w:cstheme="minorBidi"/>
          <w:color w:val="auto"/>
          <w:szCs w:val="22"/>
        </w:rPr>
      </w:pPr>
      <w:hyperlink w:anchor="_Toc48573565" w:history="1">
        <w:r w:rsidR="00956C74" w:rsidRPr="00E413F4">
          <w:rPr>
            <w:rStyle w:val="Hyperlink"/>
          </w:rPr>
          <w:t>Auxiliary Functions</w:t>
        </w:r>
        <w:r w:rsidR="00956C74">
          <w:rPr>
            <w:webHidden/>
          </w:rPr>
          <w:tab/>
        </w:r>
        <w:r w:rsidR="00956C74">
          <w:rPr>
            <w:webHidden/>
          </w:rPr>
          <w:fldChar w:fldCharType="begin"/>
        </w:r>
        <w:r w:rsidR="00956C74">
          <w:rPr>
            <w:webHidden/>
          </w:rPr>
          <w:instrText xml:space="preserve"> PAGEREF _Toc48573565 \h </w:instrText>
        </w:r>
        <w:r w:rsidR="00956C74">
          <w:rPr>
            <w:webHidden/>
          </w:rPr>
        </w:r>
        <w:r w:rsidR="00956C74">
          <w:rPr>
            <w:webHidden/>
          </w:rPr>
          <w:fldChar w:fldCharType="separate"/>
        </w:r>
        <w:r w:rsidR="00A95042">
          <w:rPr>
            <w:webHidden/>
          </w:rPr>
          <w:t>22</w:t>
        </w:r>
        <w:r w:rsidR="00956C74">
          <w:rPr>
            <w:webHidden/>
          </w:rPr>
          <w:fldChar w:fldCharType="end"/>
        </w:r>
      </w:hyperlink>
    </w:p>
    <w:p w14:paraId="24358E33" w14:textId="48641F00" w:rsidR="00956C74" w:rsidRDefault="00000000" w:rsidP="007552CD">
      <w:pPr>
        <w:pStyle w:val="TOC3"/>
        <w:rPr>
          <w:rFonts w:eastAsiaTheme="minorEastAsia" w:cstheme="minorBidi"/>
          <w:color w:val="auto"/>
          <w:szCs w:val="22"/>
        </w:rPr>
      </w:pPr>
      <w:hyperlink w:anchor="_Toc48573566" w:history="1">
        <w:r w:rsidR="00956C74" w:rsidRPr="00E413F4">
          <w:rPr>
            <w:rStyle w:val="Hyperlink"/>
          </w:rPr>
          <w:t>Surface Shear Stress</w:t>
        </w:r>
        <w:r w:rsidR="00956C74">
          <w:rPr>
            <w:webHidden/>
          </w:rPr>
          <w:tab/>
        </w:r>
        <w:r w:rsidR="00956C74">
          <w:rPr>
            <w:webHidden/>
          </w:rPr>
          <w:fldChar w:fldCharType="begin"/>
        </w:r>
        <w:r w:rsidR="00956C74">
          <w:rPr>
            <w:webHidden/>
          </w:rPr>
          <w:instrText xml:space="preserve"> PAGEREF _Toc48573566 \h </w:instrText>
        </w:r>
        <w:r w:rsidR="00956C74">
          <w:rPr>
            <w:webHidden/>
          </w:rPr>
        </w:r>
        <w:r w:rsidR="00956C74">
          <w:rPr>
            <w:webHidden/>
          </w:rPr>
          <w:fldChar w:fldCharType="separate"/>
        </w:r>
        <w:r w:rsidR="00A95042">
          <w:rPr>
            <w:webHidden/>
          </w:rPr>
          <w:t>22</w:t>
        </w:r>
        <w:r w:rsidR="00956C74">
          <w:rPr>
            <w:webHidden/>
          </w:rPr>
          <w:fldChar w:fldCharType="end"/>
        </w:r>
      </w:hyperlink>
    </w:p>
    <w:p w14:paraId="359D1172" w14:textId="373A308C" w:rsidR="00956C74" w:rsidRDefault="00000000" w:rsidP="007552CD">
      <w:pPr>
        <w:pStyle w:val="TOC3"/>
        <w:rPr>
          <w:rFonts w:eastAsiaTheme="minorEastAsia" w:cstheme="minorBidi"/>
          <w:color w:val="auto"/>
          <w:szCs w:val="22"/>
        </w:rPr>
      </w:pPr>
      <w:hyperlink w:anchor="_Toc48573567" w:history="1">
        <w:r w:rsidR="00956C74" w:rsidRPr="00E413F4">
          <w:rPr>
            <w:rStyle w:val="Hyperlink"/>
          </w:rPr>
          <w:t>Wind Fetch Calculation</w:t>
        </w:r>
        <w:r w:rsidR="00956C74">
          <w:rPr>
            <w:webHidden/>
          </w:rPr>
          <w:tab/>
        </w:r>
        <w:r w:rsidR="00956C74">
          <w:rPr>
            <w:webHidden/>
          </w:rPr>
          <w:fldChar w:fldCharType="begin"/>
        </w:r>
        <w:r w:rsidR="00956C74">
          <w:rPr>
            <w:webHidden/>
          </w:rPr>
          <w:instrText xml:space="preserve"> PAGEREF _Toc48573567 \h </w:instrText>
        </w:r>
        <w:r w:rsidR="00956C74">
          <w:rPr>
            <w:webHidden/>
          </w:rPr>
        </w:r>
        <w:r w:rsidR="00956C74">
          <w:rPr>
            <w:webHidden/>
          </w:rPr>
          <w:fldChar w:fldCharType="separate"/>
        </w:r>
        <w:r w:rsidR="00A95042">
          <w:rPr>
            <w:webHidden/>
          </w:rPr>
          <w:t>27</w:t>
        </w:r>
        <w:r w:rsidR="00956C74">
          <w:rPr>
            <w:webHidden/>
          </w:rPr>
          <w:fldChar w:fldCharType="end"/>
        </w:r>
      </w:hyperlink>
    </w:p>
    <w:p w14:paraId="65B310DD" w14:textId="1F53E9D4" w:rsidR="00956C74" w:rsidRDefault="00000000" w:rsidP="007552CD">
      <w:pPr>
        <w:pStyle w:val="TOC3"/>
        <w:rPr>
          <w:rFonts w:eastAsiaTheme="minorEastAsia" w:cstheme="minorBidi"/>
          <w:color w:val="auto"/>
          <w:szCs w:val="22"/>
        </w:rPr>
      </w:pPr>
      <w:hyperlink w:anchor="_Toc48573568" w:history="1">
        <w:r w:rsidR="00956C74" w:rsidRPr="00E413F4">
          <w:rPr>
            <w:rStyle w:val="Hyperlink"/>
          </w:rPr>
          <w:t>Bottom Shear Stress</w:t>
        </w:r>
        <w:r w:rsidR="00956C74">
          <w:rPr>
            <w:webHidden/>
          </w:rPr>
          <w:tab/>
        </w:r>
        <w:r w:rsidR="00956C74">
          <w:rPr>
            <w:webHidden/>
          </w:rPr>
          <w:fldChar w:fldCharType="begin"/>
        </w:r>
        <w:r w:rsidR="00956C74">
          <w:rPr>
            <w:webHidden/>
          </w:rPr>
          <w:instrText xml:space="preserve"> PAGEREF _Toc48573568 \h </w:instrText>
        </w:r>
        <w:r w:rsidR="00956C74">
          <w:rPr>
            <w:webHidden/>
          </w:rPr>
        </w:r>
        <w:r w:rsidR="00956C74">
          <w:rPr>
            <w:webHidden/>
          </w:rPr>
          <w:fldChar w:fldCharType="separate"/>
        </w:r>
        <w:r w:rsidR="00A95042">
          <w:rPr>
            <w:webHidden/>
          </w:rPr>
          <w:t>28</w:t>
        </w:r>
        <w:r w:rsidR="00956C74">
          <w:rPr>
            <w:webHidden/>
          </w:rPr>
          <w:fldChar w:fldCharType="end"/>
        </w:r>
      </w:hyperlink>
    </w:p>
    <w:p w14:paraId="219ACEF2" w14:textId="7AA47269" w:rsidR="00956C74" w:rsidRDefault="00000000" w:rsidP="007552CD">
      <w:pPr>
        <w:pStyle w:val="TOC3"/>
        <w:rPr>
          <w:rFonts w:eastAsiaTheme="minorEastAsia" w:cstheme="minorBidi"/>
          <w:color w:val="auto"/>
          <w:szCs w:val="22"/>
        </w:rPr>
      </w:pPr>
      <w:hyperlink w:anchor="_Toc48573569" w:history="1">
        <w:r w:rsidR="00956C74" w:rsidRPr="00E413F4">
          <w:rPr>
            <w:rStyle w:val="Hyperlink"/>
          </w:rPr>
          <w:t>Vertical Shear Stress</w:t>
        </w:r>
        <w:r w:rsidR="00956C74">
          <w:rPr>
            <w:webHidden/>
          </w:rPr>
          <w:tab/>
        </w:r>
        <w:r w:rsidR="00956C74">
          <w:rPr>
            <w:webHidden/>
          </w:rPr>
          <w:fldChar w:fldCharType="begin"/>
        </w:r>
        <w:r w:rsidR="00956C74">
          <w:rPr>
            <w:webHidden/>
          </w:rPr>
          <w:instrText xml:space="preserve"> PAGEREF _Toc48573569 \h </w:instrText>
        </w:r>
        <w:r w:rsidR="00956C74">
          <w:rPr>
            <w:webHidden/>
          </w:rPr>
        </w:r>
        <w:r w:rsidR="00956C74">
          <w:rPr>
            <w:webHidden/>
          </w:rPr>
          <w:fldChar w:fldCharType="separate"/>
        </w:r>
        <w:r w:rsidR="00A95042">
          <w:rPr>
            <w:webHidden/>
          </w:rPr>
          <w:t>29</w:t>
        </w:r>
        <w:r w:rsidR="00956C74">
          <w:rPr>
            <w:webHidden/>
          </w:rPr>
          <w:fldChar w:fldCharType="end"/>
        </w:r>
      </w:hyperlink>
    </w:p>
    <w:p w14:paraId="4B01D987" w14:textId="7A2CF0E7" w:rsidR="00956C74" w:rsidRDefault="00000000" w:rsidP="007552CD">
      <w:pPr>
        <w:pStyle w:val="TOC4"/>
        <w:rPr>
          <w:rFonts w:eastAsiaTheme="minorEastAsia" w:cstheme="minorBidi"/>
          <w:color w:val="auto"/>
          <w:szCs w:val="22"/>
        </w:rPr>
      </w:pPr>
      <w:hyperlink w:anchor="_Toc48573570" w:history="1">
        <w:r w:rsidR="00956C74" w:rsidRPr="00E413F4">
          <w:rPr>
            <w:rStyle w:val="Hyperlink"/>
          </w:rPr>
          <w:t>Formulation</w:t>
        </w:r>
        <w:r w:rsidR="00956C74">
          <w:rPr>
            <w:webHidden/>
          </w:rPr>
          <w:tab/>
        </w:r>
        <w:r w:rsidR="00956C74">
          <w:rPr>
            <w:webHidden/>
          </w:rPr>
          <w:fldChar w:fldCharType="begin"/>
        </w:r>
        <w:r w:rsidR="00956C74">
          <w:rPr>
            <w:webHidden/>
          </w:rPr>
          <w:instrText xml:space="preserve"> PAGEREF _Toc48573570 \h </w:instrText>
        </w:r>
        <w:r w:rsidR="00956C74">
          <w:rPr>
            <w:webHidden/>
          </w:rPr>
        </w:r>
        <w:r w:rsidR="00956C74">
          <w:rPr>
            <w:webHidden/>
          </w:rPr>
          <w:fldChar w:fldCharType="separate"/>
        </w:r>
        <w:r w:rsidR="00A95042">
          <w:rPr>
            <w:webHidden/>
          </w:rPr>
          <w:t>32</w:t>
        </w:r>
        <w:r w:rsidR="00956C74">
          <w:rPr>
            <w:webHidden/>
          </w:rPr>
          <w:fldChar w:fldCharType="end"/>
        </w:r>
      </w:hyperlink>
    </w:p>
    <w:p w14:paraId="2102F20D" w14:textId="368F757E" w:rsidR="00956C74" w:rsidRDefault="00000000" w:rsidP="007552CD">
      <w:pPr>
        <w:pStyle w:val="TOC4"/>
        <w:rPr>
          <w:rFonts w:eastAsiaTheme="minorEastAsia" w:cstheme="minorBidi"/>
          <w:color w:val="auto"/>
          <w:szCs w:val="22"/>
        </w:rPr>
      </w:pPr>
      <w:hyperlink w:anchor="_Toc48573571" w:history="1">
        <w:r w:rsidR="00956C74" w:rsidRPr="00E413F4">
          <w:rPr>
            <w:rStyle w:val="Hyperlink"/>
          </w:rPr>
          <w:t>RNG Turbulent Eddy Viscosity Formulation</w:t>
        </w:r>
        <w:r w:rsidR="00956C74">
          <w:rPr>
            <w:webHidden/>
          </w:rPr>
          <w:tab/>
        </w:r>
        <w:r w:rsidR="00956C74">
          <w:rPr>
            <w:webHidden/>
          </w:rPr>
          <w:fldChar w:fldCharType="begin"/>
        </w:r>
        <w:r w:rsidR="00956C74">
          <w:rPr>
            <w:webHidden/>
          </w:rPr>
          <w:instrText xml:space="preserve"> PAGEREF _Toc48573571 \h </w:instrText>
        </w:r>
        <w:r w:rsidR="00956C74">
          <w:rPr>
            <w:webHidden/>
          </w:rPr>
        </w:r>
        <w:r w:rsidR="00956C74">
          <w:rPr>
            <w:webHidden/>
          </w:rPr>
          <w:fldChar w:fldCharType="separate"/>
        </w:r>
        <w:r w:rsidR="00A95042">
          <w:rPr>
            <w:webHidden/>
          </w:rPr>
          <w:t>34</w:t>
        </w:r>
        <w:r w:rsidR="00956C74">
          <w:rPr>
            <w:webHidden/>
          </w:rPr>
          <w:fldChar w:fldCharType="end"/>
        </w:r>
      </w:hyperlink>
    </w:p>
    <w:p w14:paraId="090CA6AE" w14:textId="329CF0CF" w:rsidR="00956C74" w:rsidRDefault="00000000" w:rsidP="007552CD">
      <w:pPr>
        <w:pStyle w:val="TOC4"/>
        <w:rPr>
          <w:rFonts w:eastAsiaTheme="minorEastAsia" w:cstheme="minorBidi"/>
          <w:color w:val="auto"/>
          <w:szCs w:val="22"/>
        </w:rPr>
      </w:pPr>
      <w:hyperlink w:anchor="_Toc48573572" w:history="1">
        <w:r w:rsidR="00956C74" w:rsidRPr="00E413F4">
          <w:rPr>
            <w:rStyle w:val="Hyperlink"/>
          </w:rPr>
          <w:t>Nikuradse Formulation</w:t>
        </w:r>
        <w:r w:rsidR="00956C74">
          <w:rPr>
            <w:webHidden/>
          </w:rPr>
          <w:tab/>
        </w:r>
        <w:r w:rsidR="00956C74">
          <w:rPr>
            <w:webHidden/>
          </w:rPr>
          <w:fldChar w:fldCharType="begin"/>
        </w:r>
        <w:r w:rsidR="00956C74">
          <w:rPr>
            <w:webHidden/>
          </w:rPr>
          <w:instrText xml:space="preserve"> PAGEREF _Toc48573572 \h </w:instrText>
        </w:r>
        <w:r w:rsidR="00956C74">
          <w:rPr>
            <w:webHidden/>
          </w:rPr>
        </w:r>
        <w:r w:rsidR="00956C74">
          <w:rPr>
            <w:webHidden/>
          </w:rPr>
          <w:fldChar w:fldCharType="separate"/>
        </w:r>
        <w:r w:rsidR="00A95042">
          <w:rPr>
            <w:webHidden/>
          </w:rPr>
          <w:t>35</w:t>
        </w:r>
        <w:r w:rsidR="00956C74">
          <w:rPr>
            <w:webHidden/>
          </w:rPr>
          <w:fldChar w:fldCharType="end"/>
        </w:r>
      </w:hyperlink>
    </w:p>
    <w:p w14:paraId="45631F67" w14:textId="25503D86" w:rsidR="00956C74" w:rsidRDefault="00000000" w:rsidP="007552CD">
      <w:pPr>
        <w:pStyle w:val="TOC4"/>
        <w:rPr>
          <w:rFonts w:eastAsiaTheme="minorEastAsia" w:cstheme="minorBidi"/>
          <w:color w:val="auto"/>
          <w:szCs w:val="22"/>
        </w:rPr>
      </w:pPr>
      <w:hyperlink w:anchor="_Toc48573573" w:history="1">
        <w:r w:rsidR="00956C74" w:rsidRPr="00E413F4">
          <w:rPr>
            <w:rStyle w:val="Hyperlink"/>
          </w:rPr>
          <w:t>Parabolic Formulation</w:t>
        </w:r>
        <w:r w:rsidR="00956C74">
          <w:rPr>
            <w:webHidden/>
          </w:rPr>
          <w:tab/>
        </w:r>
        <w:r w:rsidR="00956C74">
          <w:rPr>
            <w:webHidden/>
          </w:rPr>
          <w:fldChar w:fldCharType="begin"/>
        </w:r>
        <w:r w:rsidR="00956C74">
          <w:rPr>
            <w:webHidden/>
          </w:rPr>
          <w:instrText xml:space="preserve"> PAGEREF _Toc48573573 \h </w:instrText>
        </w:r>
        <w:r w:rsidR="00956C74">
          <w:rPr>
            <w:webHidden/>
          </w:rPr>
        </w:r>
        <w:r w:rsidR="00956C74">
          <w:rPr>
            <w:webHidden/>
          </w:rPr>
          <w:fldChar w:fldCharType="separate"/>
        </w:r>
        <w:r w:rsidR="00A95042">
          <w:rPr>
            <w:webHidden/>
          </w:rPr>
          <w:t>36</w:t>
        </w:r>
        <w:r w:rsidR="00956C74">
          <w:rPr>
            <w:webHidden/>
          </w:rPr>
          <w:fldChar w:fldCharType="end"/>
        </w:r>
      </w:hyperlink>
    </w:p>
    <w:p w14:paraId="06B8831F" w14:textId="65153F41" w:rsidR="00956C74" w:rsidRDefault="00000000" w:rsidP="007552CD">
      <w:pPr>
        <w:pStyle w:val="TOC4"/>
        <w:rPr>
          <w:rFonts w:eastAsiaTheme="minorEastAsia" w:cstheme="minorBidi"/>
          <w:color w:val="auto"/>
          <w:szCs w:val="22"/>
        </w:rPr>
      </w:pPr>
      <w:hyperlink w:anchor="_Toc48573574" w:history="1">
        <w:r w:rsidR="00956C74" w:rsidRPr="00E413F4">
          <w:rPr>
            <w:rStyle w:val="Hyperlink"/>
          </w:rPr>
          <w:t>W2N Formulation</w:t>
        </w:r>
        <w:r w:rsidR="00956C74">
          <w:rPr>
            <w:webHidden/>
          </w:rPr>
          <w:tab/>
        </w:r>
        <w:r w:rsidR="00956C74">
          <w:rPr>
            <w:webHidden/>
          </w:rPr>
          <w:fldChar w:fldCharType="begin"/>
        </w:r>
        <w:r w:rsidR="00956C74">
          <w:rPr>
            <w:webHidden/>
          </w:rPr>
          <w:instrText xml:space="preserve"> PAGEREF _Toc48573574 \h </w:instrText>
        </w:r>
        <w:r w:rsidR="00956C74">
          <w:rPr>
            <w:webHidden/>
          </w:rPr>
        </w:r>
        <w:r w:rsidR="00956C74">
          <w:rPr>
            <w:webHidden/>
          </w:rPr>
          <w:fldChar w:fldCharType="separate"/>
        </w:r>
        <w:r w:rsidR="00A95042">
          <w:rPr>
            <w:webHidden/>
          </w:rPr>
          <w:t>37</w:t>
        </w:r>
        <w:r w:rsidR="00956C74">
          <w:rPr>
            <w:webHidden/>
          </w:rPr>
          <w:fldChar w:fldCharType="end"/>
        </w:r>
      </w:hyperlink>
    </w:p>
    <w:p w14:paraId="6F8AE16C" w14:textId="5DFF4281" w:rsidR="00956C74" w:rsidRDefault="00000000" w:rsidP="007552CD">
      <w:pPr>
        <w:pStyle w:val="TOC4"/>
        <w:rPr>
          <w:rFonts w:eastAsiaTheme="minorEastAsia" w:cstheme="minorBidi"/>
          <w:color w:val="auto"/>
          <w:szCs w:val="22"/>
        </w:rPr>
      </w:pPr>
      <w:hyperlink w:anchor="_Toc48573575" w:history="1">
        <w:r w:rsidR="00956C74" w:rsidRPr="00E413F4">
          <w:rPr>
            <w:rStyle w:val="Hyperlink"/>
          </w:rPr>
          <w:t>TKE Formulation</w:t>
        </w:r>
        <w:r w:rsidR="00956C74">
          <w:rPr>
            <w:webHidden/>
          </w:rPr>
          <w:tab/>
        </w:r>
        <w:r w:rsidR="00956C74">
          <w:rPr>
            <w:webHidden/>
          </w:rPr>
          <w:fldChar w:fldCharType="begin"/>
        </w:r>
        <w:r w:rsidR="00956C74">
          <w:rPr>
            <w:webHidden/>
          </w:rPr>
          <w:instrText xml:space="preserve"> PAGEREF _Toc48573575 \h </w:instrText>
        </w:r>
        <w:r w:rsidR="00956C74">
          <w:rPr>
            <w:webHidden/>
          </w:rPr>
        </w:r>
        <w:r w:rsidR="00956C74">
          <w:rPr>
            <w:webHidden/>
          </w:rPr>
          <w:fldChar w:fldCharType="separate"/>
        </w:r>
        <w:r w:rsidR="00A95042">
          <w:rPr>
            <w:webHidden/>
          </w:rPr>
          <w:t>37</w:t>
        </w:r>
        <w:r w:rsidR="00956C74">
          <w:rPr>
            <w:webHidden/>
          </w:rPr>
          <w:fldChar w:fldCharType="end"/>
        </w:r>
      </w:hyperlink>
    </w:p>
    <w:p w14:paraId="3DF6F009" w14:textId="3FA2A718" w:rsidR="00956C74" w:rsidRDefault="00000000" w:rsidP="007552CD">
      <w:pPr>
        <w:pStyle w:val="TOC5"/>
        <w:rPr>
          <w:rFonts w:eastAsiaTheme="minorEastAsia" w:cstheme="minorBidi"/>
          <w:color w:val="auto"/>
          <w:szCs w:val="22"/>
        </w:rPr>
      </w:pPr>
      <w:hyperlink w:anchor="_Toc48573576" w:history="1">
        <w:r w:rsidR="00956C74" w:rsidRPr="00E413F4">
          <w:rPr>
            <w:rStyle w:val="Hyperlink"/>
          </w:rPr>
          <w:t>Algorithm</w:t>
        </w:r>
        <w:r w:rsidR="00956C74">
          <w:rPr>
            <w:webHidden/>
          </w:rPr>
          <w:tab/>
        </w:r>
        <w:r w:rsidR="00956C74">
          <w:rPr>
            <w:webHidden/>
          </w:rPr>
          <w:fldChar w:fldCharType="begin"/>
        </w:r>
        <w:r w:rsidR="00956C74">
          <w:rPr>
            <w:webHidden/>
          </w:rPr>
          <w:instrText xml:space="preserve"> PAGEREF _Toc48573576 \h </w:instrText>
        </w:r>
        <w:r w:rsidR="00956C74">
          <w:rPr>
            <w:webHidden/>
          </w:rPr>
        </w:r>
        <w:r w:rsidR="00956C74">
          <w:rPr>
            <w:webHidden/>
          </w:rPr>
          <w:fldChar w:fldCharType="separate"/>
        </w:r>
        <w:r w:rsidR="00A95042">
          <w:rPr>
            <w:webHidden/>
          </w:rPr>
          <w:t>38</w:t>
        </w:r>
        <w:r w:rsidR="00956C74">
          <w:rPr>
            <w:webHidden/>
          </w:rPr>
          <w:fldChar w:fldCharType="end"/>
        </w:r>
      </w:hyperlink>
    </w:p>
    <w:p w14:paraId="4563503A" w14:textId="02F42C0F" w:rsidR="00956C74" w:rsidRDefault="00000000" w:rsidP="007552CD">
      <w:pPr>
        <w:pStyle w:val="TOC5"/>
        <w:rPr>
          <w:rFonts w:eastAsiaTheme="minorEastAsia" w:cstheme="minorBidi"/>
          <w:color w:val="auto"/>
          <w:szCs w:val="22"/>
        </w:rPr>
      </w:pPr>
      <w:hyperlink w:anchor="_Toc48573577" w:history="1">
        <w:r w:rsidR="00956C74" w:rsidRPr="00E413F4">
          <w:rPr>
            <w:rStyle w:val="Hyperlink"/>
          </w:rPr>
          <w:t>Explicit Vertical Convection</w:t>
        </w:r>
        <w:r w:rsidR="00956C74">
          <w:rPr>
            <w:webHidden/>
          </w:rPr>
          <w:tab/>
        </w:r>
        <w:r w:rsidR="00956C74">
          <w:rPr>
            <w:webHidden/>
          </w:rPr>
          <w:fldChar w:fldCharType="begin"/>
        </w:r>
        <w:r w:rsidR="00956C74">
          <w:rPr>
            <w:webHidden/>
          </w:rPr>
          <w:instrText xml:space="preserve"> PAGEREF _Toc48573577 \h </w:instrText>
        </w:r>
        <w:r w:rsidR="00956C74">
          <w:rPr>
            <w:webHidden/>
          </w:rPr>
        </w:r>
        <w:r w:rsidR="00956C74">
          <w:rPr>
            <w:webHidden/>
          </w:rPr>
          <w:fldChar w:fldCharType="separate"/>
        </w:r>
        <w:r w:rsidR="00A95042">
          <w:rPr>
            <w:webHidden/>
          </w:rPr>
          <w:t>40</w:t>
        </w:r>
        <w:r w:rsidR="00956C74">
          <w:rPr>
            <w:webHidden/>
          </w:rPr>
          <w:fldChar w:fldCharType="end"/>
        </w:r>
      </w:hyperlink>
    </w:p>
    <w:p w14:paraId="0E099B70" w14:textId="1429AFD7" w:rsidR="00956C74" w:rsidRDefault="00000000" w:rsidP="007552CD">
      <w:pPr>
        <w:pStyle w:val="TOC5"/>
        <w:rPr>
          <w:rFonts w:eastAsiaTheme="minorEastAsia" w:cstheme="minorBidi"/>
          <w:color w:val="auto"/>
          <w:szCs w:val="22"/>
        </w:rPr>
      </w:pPr>
      <w:hyperlink w:anchor="_Toc48573578" w:history="1">
        <w:r w:rsidR="00956C74" w:rsidRPr="00E413F4">
          <w:rPr>
            <w:rStyle w:val="Hyperlink"/>
          </w:rPr>
          <w:t>Implicit Vertical Convection</w:t>
        </w:r>
        <w:r w:rsidR="00956C74">
          <w:rPr>
            <w:webHidden/>
          </w:rPr>
          <w:tab/>
        </w:r>
        <w:r w:rsidR="00956C74">
          <w:rPr>
            <w:webHidden/>
          </w:rPr>
          <w:fldChar w:fldCharType="begin"/>
        </w:r>
        <w:r w:rsidR="00956C74">
          <w:rPr>
            <w:webHidden/>
          </w:rPr>
          <w:instrText xml:space="preserve"> PAGEREF _Toc48573578 \h </w:instrText>
        </w:r>
        <w:r w:rsidR="00956C74">
          <w:rPr>
            <w:webHidden/>
          </w:rPr>
        </w:r>
        <w:r w:rsidR="00956C74">
          <w:rPr>
            <w:webHidden/>
          </w:rPr>
          <w:fldChar w:fldCharType="separate"/>
        </w:r>
        <w:r w:rsidR="00A95042">
          <w:rPr>
            <w:webHidden/>
          </w:rPr>
          <w:t>42</w:t>
        </w:r>
        <w:r w:rsidR="00956C74">
          <w:rPr>
            <w:webHidden/>
          </w:rPr>
          <w:fldChar w:fldCharType="end"/>
        </w:r>
      </w:hyperlink>
    </w:p>
    <w:p w14:paraId="219CCD6A" w14:textId="537D1232" w:rsidR="00956C74" w:rsidRDefault="00000000" w:rsidP="007552CD">
      <w:pPr>
        <w:pStyle w:val="TOC5"/>
        <w:rPr>
          <w:rFonts w:eastAsiaTheme="minorEastAsia" w:cstheme="minorBidi"/>
          <w:color w:val="auto"/>
          <w:szCs w:val="22"/>
        </w:rPr>
      </w:pPr>
      <w:hyperlink w:anchor="_Toc48573579" w:history="1">
        <w:r w:rsidR="00956C74" w:rsidRPr="00E413F4">
          <w:rPr>
            <w:rStyle w:val="Hyperlink"/>
          </w:rPr>
          <w:t>Boundary and initial conditions for k-</w:t>
        </w:r>
        <w:r w:rsidR="00956C74" w:rsidRPr="00E413F4">
          <w:rPr>
            <w:rStyle w:val="Hyperlink"/>
          </w:rPr>
          <w:sym w:font="Symbol" w:char="F065"/>
        </w:r>
        <w:r w:rsidR="00956C74" w:rsidRPr="00E413F4">
          <w:rPr>
            <w:rStyle w:val="Hyperlink"/>
          </w:rPr>
          <w:t xml:space="preserve"> model</w:t>
        </w:r>
        <w:r w:rsidR="00956C74">
          <w:rPr>
            <w:webHidden/>
          </w:rPr>
          <w:tab/>
        </w:r>
        <w:r w:rsidR="00956C74">
          <w:rPr>
            <w:webHidden/>
          </w:rPr>
          <w:fldChar w:fldCharType="begin"/>
        </w:r>
        <w:r w:rsidR="00956C74">
          <w:rPr>
            <w:webHidden/>
          </w:rPr>
          <w:instrText xml:space="preserve"> PAGEREF _Toc48573579 \h </w:instrText>
        </w:r>
        <w:r w:rsidR="00956C74">
          <w:rPr>
            <w:webHidden/>
          </w:rPr>
        </w:r>
        <w:r w:rsidR="00956C74">
          <w:rPr>
            <w:webHidden/>
          </w:rPr>
          <w:fldChar w:fldCharType="separate"/>
        </w:r>
        <w:r w:rsidR="00A95042">
          <w:rPr>
            <w:webHidden/>
          </w:rPr>
          <w:t>45</w:t>
        </w:r>
        <w:r w:rsidR="00956C74">
          <w:rPr>
            <w:webHidden/>
          </w:rPr>
          <w:fldChar w:fldCharType="end"/>
        </w:r>
      </w:hyperlink>
    </w:p>
    <w:p w14:paraId="1781180D" w14:textId="466024A8" w:rsidR="00956C74" w:rsidRDefault="00000000" w:rsidP="007552CD">
      <w:pPr>
        <w:pStyle w:val="TOC4"/>
        <w:rPr>
          <w:rFonts w:eastAsiaTheme="minorEastAsia" w:cstheme="minorBidi"/>
          <w:color w:val="auto"/>
          <w:szCs w:val="22"/>
        </w:rPr>
      </w:pPr>
      <w:hyperlink w:anchor="_Toc48573580" w:history="1">
        <w:r w:rsidR="00956C74" w:rsidRPr="00E413F4">
          <w:rPr>
            <w:rStyle w:val="Hyperlink"/>
          </w:rPr>
          <w:t>Effect of Vertical Layer Numbers on Vertical Turbulence</w:t>
        </w:r>
        <w:r w:rsidR="00956C74">
          <w:rPr>
            <w:webHidden/>
          </w:rPr>
          <w:tab/>
        </w:r>
        <w:r w:rsidR="00956C74">
          <w:rPr>
            <w:webHidden/>
          </w:rPr>
          <w:fldChar w:fldCharType="begin"/>
        </w:r>
        <w:r w:rsidR="00956C74">
          <w:rPr>
            <w:webHidden/>
          </w:rPr>
          <w:instrText xml:space="preserve"> PAGEREF _Toc48573580 \h </w:instrText>
        </w:r>
        <w:r w:rsidR="00956C74">
          <w:rPr>
            <w:webHidden/>
          </w:rPr>
        </w:r>
        <w:r w:rsidR="00956C74">
          <w:rPr>
            <w:webHidden/>
          </w:rPr>
          <w:fldChar w:fldCharType="separate"/>
        </w:r>
        <w:r w:rsidR="00A95042">
          <w:rPr>
            <w:webHidden/>
          </w:rPr>
          <w:t>49</w:t>
        </w:r>
        <w:r w:rsidR="00956C74">
          <w:rPr>
            <w:webHidden/>
          </w:rPr>
          <w:fldChar w:fldCharType="end"/>
        </w:r>
      </w:hyperlink>
    </w:p>
    <w:p w14:paraId="4E847B92" w14:textId="37935ECF" w:rsidR="00956C74" w:rsidRDefault="00000000" w:rsidP="007552CD">
      <w:pPr>
        <w:pStyle w:val="TOC3"/>
        <w:rPr>
          <w:rFonts w:eastAsiaTheme="minorEastAsia" w:cstheme="minorBidi"/>
          <w:color w:val="auto"/>
          <w:szCs w:val="22"/>
        </w:rPr>
      </w:pPr>
      <w:hyperlink w:anchor="_Toc48573581" w:history="1">
        <w:r w:rsidR="00956C74" w:rsidRPr="00E413F4">
          <w:rPr>
            <w:rStyle w:val="Hyperlink"/>
          </w:rPr>
          <w:t>Longitudinal Shear Stress</w:t>
        </w:r>
        <w:r w:rsidR="00956C74">
          <w:rPr>
            <w:webHidden/>
          </w:rPr>
          <w:tab/>
        </w:r>
        <w:r w:rsidR="00956C74">
          <w:rPr>
            <w:webHidden/>
          </w:rPr>
          <w:fldChar w:fldCharType="begin"/>
        </w:r>
        <w:r w:rsidR="00956C74">
          <w:rPr>
            <w:webHidden/>
          </w:rPr>
          <w:instrText xml:space="preserve"> PAGEREF _Toc48573581 \h </w:instrText>
        </w:r>
        <w:r w:rsidR="00956C74">
          <w:rPr>
            <w:webHidden/>
          </w:rPr>
        </w:r>
        <w:r w:rsidR="00956C74">
          <w:rPr>
            <w:webHidden/>
          </w:rPr>
          <w:fldChar w:fldCharType="separate"/>
        </w:r>
        <w:r w:rsidR="00A95042">
          <w:rPr>
            <w:webHidden/>
          </w:rPr>
          <w:t>52</w:t>
        </w:r>
        <w:r w:rsidR="00956C74">
          <w:rPr>
            <w:webHidden/>
          </w:rPr>
          <w:fldChar w:fldCharType="end"/>
        </w:r>
      </w:hyperlink>
    </w:p>
    <w:p w14:paraId="4B856981" w14:textId="0CA0B46A" w:rsidR="00956C74" w:rsidRDefault="00000000" w:rsidP="007552CD">
      <w:pPr>
        <w:pStyle w:val="TOC3"/>
        <w:rPr>
          <w:rFonts w:eastAsiaTheme="minorEastAsia" w:cstheme="minorBidi"/>
          <w:color w:val="auto"/>
          <w:szCs w:val="22"/>
        </w:rPr>
      </w:pPr>
      <w:hyperlink w:anchor="_Toc48573582" w:history="1">
        <w:r w:rsidR="00956C74" w:rsidRPr="00E413F4">
          <w:rPr>
            <w:rStyle w:val="Hyperlink"/>
          </w:rPr>
          <w:t>Hydraulic Structures</w:t>
        </w:r>
        <w:r w:rsidR="00956C74">
          <w:rPr>
            <w:webHidden/>
          </w:rPr>
          <w:tab/>
        </w:r>
        <w:r w:rsidR="00956C74">
          <w:rPr>
            <w:webHidden/>
          </w:rPr>
          <w:fldChar w:fldCharType="begin"/>
        </w:r>
        <w:r w:rsidR="00956C74">
          <w:rPr>
            <w:webHidden/>
          </w:rPr>
          <w:instrText xml:space="preserve"> PAGEREF _Toc48573582 \h </w:instrText>
        </w:r>
        <w:r w:rsidR="00956C74">
          <w:rPr>
            <w:webHidden/>
          </w:rPr>
        </w:r>
        <w:r w:rsidR="00956C74">
          <w:rPr>
            <w:webHidden/>
          </w:rPr>
          <w:fldChar w:fldCharType="separate"/>
        </w:r>
        <w:r w:rsidR="00A95042">
          <w:rPr>
            <w:webHidden/>
          </w:rPr>
          <w:t>52</w:t>
        </w:r>
        <w:r w:rsidR="00956C74">
          <w:rPr>
            <w:webHidden/>
          </w:rPr>
          <w:fldChar w:fldCharType="end"/>
        </w:r>
      </w:hyperlink>
    </w:p>
    <w:p w14:paraId="582D4F0E" w14:textId="0DEC4869" w:rsidR="00956C74" w:rsidRDefault="00000000" w:rsidP="007552CD">
      <w:pPr>
        <w:pStyle w:val="TOC4"/>
        <w:rPr>
          <w:rFonts w:eastAsiaTheme="minorEastAsia" w:cstheme="minorBidi"/>
          <w:color w:val="auto"/>
          <w:szCs w:val="22"/>
        </w:rPr>
      </w:pPr>
      <w:hyperlink w:anchor="_Toc48573583" w:history="1">
        <w:r w:rsidR="00956C74" w:rsidRPr="00E413F4">
          <w:rPr>
            <w:rStyle w:val="Hyperlink"/>
          </w:rPr>
          <w:t>Pipes</w:t>
        </w:r>
        <w:r w:rsidR="00956C74">
          <w:rPr>
            <w:webHidden/>
          </w:rPr>
          <w:tab/>
        </w:r>
        <w:r w:rsidR="00956C74">
          <w:rPr>
            <w:webHidden/>
          </w:rPr>
          <w:fldChar w:fldCharType="begin"/>
        </w:r>
        <w:r w:rsidR="00956C74">
          <w:rPr>
            <w:webHidden/>
          </w:rPr>
          <w:instrText xml:space="preserve"> PAGEREF _Toc48573583 \h </w:instrText>
        </w:r>
        <w:r w:rsidR="00956C74">
          <w:rPr>
            <w:webHidden/>
          </w:rPr>
        </w:r>
        <w:r w:rsidR="00956C74">
          <w:rPr>
            <w:webHidden/>
          </w:rPr>
          <w:fldChar w:fldCharType="separate"/>
        </w:r>
        <w:r w:rsidR="00A95042">
          <w:rPr>
            <w:webHidden/>
          </w:rPr>
          <w:t>52</w:t>
        </w:r>
        <w:r w:rsidR="00956C74">
          <w:rPr>
            <w:webHidden/>
          </w:rPr>
          <w:fldChar w:fldCharType="end"/>
        </w:r>
      </w:hyperlink>
    </w:p>
    <w:p w14:paraId="5D3EBA14" w14:textId="4768605C" w:rsidR="00956C74" w:rsidRDefault="00000000" w:rsidP="007552CD">
      <w:pPr>
        <w:pStyle w:val="TOC4"/>
        <w:rPr>
          <w:rFonts w:eastAsiaTheme="minorEastAsia" w:cstheme="minorBidi"/>
          <w:color w:val="auto"/>
          <w:szCs w:val="22"/>
        </w:rPr>
      </w:pPr>
      <w:hyperlink w:anchor="_Toc48573584" w:history="1">
        <w:r w:rsidR="00956C74" w:rsidRPr="00E413F4">
          <w:rPr>
            <w:rStyle w:val="Hyperlink"/>
          </w:rPr>
          <w:t>Internal Weirs</w:t>
        </w:r>
        <w:r w:rsidR="00956C74">
          <w:rPr>
            <w:webHidden/>
          </w:rPr>
          <w:tab/>
        </w:r>
        <w:r w:rsidR="00956C74">
          <w:rPr>
            <w:webHidden/>
          </w:rPr>
          <w:fldChar w:fldCharType="begin"/>
        </w:r>
        <w:r w:rsidR="00956C74">
          <w:rPr>
            <w:webHidden/>
          </w:rPr>
          <w:instrText xml:space="preserve"> PAGEREF _Toc48573584 \h </w:instrText>
        </w:r>
        <w:r w:rsidR="00956C74">
          <w:rPr>
            <w:webHidden/>
          </w:rPr>
        </w:r>
        <w:r w:rsidR="00956C74">
          <w:rPr>
            <w:webHidden/>
          </w:rPr>
          <w:fldChar w:fldCharType="separate"/>
        </w:r>
        <w:r w:rsidR="00A95042">
          <w:rPr>
            <w:webHidden/>
          </w:rPr>
          <w:t>55</w:t>
        </w:r>
        <w:r w:rsidR="00956C74">
          <w:rPr>
            <w:webHidden/>
          </w:rPr>
          <w:fldChar w:fldCharType="end"/>
        </w:r>
      </w:hyperlink>
    </w:p>
    <w:p w14:paraId="4A7583FB" w14:textId="29C91BFE" w:rsidR="00956C74" w:rsidRDefault="00000000" w:rsidP="007552CD">
      <w:pPr>
        <w:pStyle w:val="TOC4"/>
        <w:rPr>
          <w:rFonts w:eastAsiaTheme="minorEastAsia" w:cstheme="minorBidi"/>
          <w:color w:val="auto"/>
          <w:szCs w:val="22"/>
        </w:rPr>
      </w:pPr>
      <w:hyperlink w:anchor="_Toc48573585" w:history="1">
        <w:r w:rsidR="00956C74" w:rsidRPr="00E413F4">
          <w:rPr>
            <w:rStyle w:val="Hyperlink"/>
          </w:rPr>
          <w:t>Water Level Control or Pumps</w:t>
        </w:r>
        <w:r w:rsidR="00956C74">
          <w:rPr>
            <w:webHidden/>
          </w:rPr>
          <w:tab/>
        </w:r>
        <w:r w:rsidR="00956C74">
          <w:rPr>
            <w:webHidden/>
          </w:rPr>
          <w:fldChar w:fldCharType="begin"/>
        </w:r>
        <w:r w:rsidR="00956C74">
          <w:rPr>
            <w:webHidden/>
          </w:rPr>
          <w:instrText xml:space="preserve"> PAGEREF _Toc48573585 \h </w:instrText>
        </w:r>
        <w:r w:rsidR="00956C74">
          <w:rPr>
            <w:webHidden/>
          </w:rPr>
        </w:r>
        <w:r w:rsidR="00956C74">
          <w:rPr>
            <w:webHidden/>
          </w:rPr>
          <w:fldChar w:fldCharType="separate"/>
        </w:r>
        <w:r w:rsidR="00A95042">
          <w:rPr>
            <w:webHidden/>
          </w:rPr>
          <w:t>56</w:t>
        </w:r>
        <w:r w:rsidR="00956C74">
          <w:rPr>
            <w:webHidden/>
          </w:rPr>
          <w:fldChar w:fldCharType="end"/>
        </w:r>
      </w:hyperlink>
    </w:p>
    <w:p w14:paraId="1955118C" w14:textId="775DE800" w:rsidR="00956C74" w:rsidRDefault="00000000" w:rsidP="007552CD">
      <w:pPr>
        <w:pStyle w:val="TOC4"/>
        <w:rPr>
          <w:rFonts w:eastAsiaTheme="minorEastAsia" w:cstheme="minorBidi"/>
          <w:color w:val="auto"/>
          <w:szCs w:val="22"/>
        </w:rPr>
      </w:pPr>
      <w:hyperlink w:anchor="_Toc48573586" w:history="1">
        <w:r w:rsidR="00956C74" w:rsidRPr="00E413F4">
          <w:rPr>
            <w:rStyle w:val="Hyperlink"/>
          </w:rPr>
          <w:t>Outlet Structures</w:t>
        </w:r>
        <w:r w:rsidR="00956C74">
          <w:rPr>
            <w:webHidden/>
          </w:rPr>
          <w:tab/>
        </w:r>
        <w:r w:rsidR="00956C74">
          <w:rPr>
            <w:webHidden/>
          </w:rPr>
          <w:fldChar w:fldCharType="begin"/>
        </w:r>
        <w:r w:rsidR="00956C74">
          <w:rPr>
            <w:webHidden/>
          </w:rPr>
          <w:instrText xml:space="preserve"> PAGEREF _Toc48573586 \h </w:instrText>
        </w:r>
        <w:r w:rsidR="00956C74">
          <w:rPr>
            <w:webHidden/>
          </w:rPr>
        </w:r>
        <w:r w:rsidR="00956C74">
          <w:rPr>
            <w:webHidden/>
          </w:rPr>
          <w:fldChar w:fldCharType="separate"/>
        </w:r>
        <w:r w:rsidR="00A95042">
          <w:rPr>
            <w:webHidden/>
          </w:rPr>
          <w:t>56</w:t>
        </w:r>
        <w:r w:rsidR="00956C74">
          <w:rPr>
            <w:webHidden/>
          </w:rPr>
          <w:fldChar w:fldCharType="end"/>
        </w:r>
      </w:hyperlink>
    </w:p>
    <w:p w14:paraId="6F8EE7C5" w14:textId="7DC03373" w:rsidR="00956C74" w:rsidRDefault="00000000" w:rsidP="007552CD">
      <w:pPr>
        <w:pStyle w:val="TOC4"/>
        <w:rPr>
          <w:rFonts w:eastAsiaTheme="minorEastAsia" w:cstheme="minorBidi"/>
          <w:color w:val="auto"/>
          <w:szCs w:val="22"/>
        </w:rPr>
      </w:pPr>
      <w:hyperlink w:anchor="_Toc48573587" w:history="1">
        <w:r w:rsidR="00956C74" w:rsidRPr="00E413F4">
          <w:rPr>
            <w:rStyle w:val="Hyperlink"/>
          </w:rPr>
          <w:t>Spillways/Weirs</w:t>
        </w:r>
        <w:r w:rsidR="00956C74">
          <w:rPr>
            <w:webHidden/>
          </w:rPr>
          <w:tab/>
        </w:r>
        <w:r w:rsidR="00956C74">
          <w:rPr>
            <w:webHidden/>
          </w:rPr>
          <w:fldChar w:fldCharType="begin"/>
        </w:r>
        <w:r w:rsidR="00956C74">
          <w:rPr>
            <w:webHidden/>
          </w:rPr>
          <w:instrText xml:space="preserve"> PAGEREF _Toc48573587 \h </w:instrText>
        </w:r>
        <w:r w:rsidR="00956C74">
          <w:rPr>
            <w:webHidden/>
          </w:rPr>
        </w:r>
        <w:r w:rsidR="00956C74">
          <w:rPr>
            <w:webHidden/>
          </w:rPr>
          <w:fldChar w:fldCharType="separate"/>
        </w:r>
        <w:r w:rsidR="00A95042">
          <w:rPr>
            <w:webHidden/>
          </w:rPr>
          <w:t>59</w:t>
        </w:r>
        <w:r w:rsidR="00956C74">
          <w:rPr>
            <w:webHidden/>
          </w:rPr>
          <w:fldChar w:fldCharType="end"/>
        </w:r>
      </w:hyperlink>
    </w:p>
    <w:p w14:paraId="585E6E72" w14:textId="20D2451B" w:rsidR="00956C74" w:rsidRDefault="00000000" w:rsidP="007552CD">
      <w:pPr>
        <w:pStyle w:val="TOC4"/>
        <w:rPr>
          <w:rFonts w:eastAsiaTheme="minorEastAsia" w:cstheme="minorBidi"/>
          <w:color w:val="auto"/>
          <w:szCs w:val="22"/>
        </w:rPr>
      </w:pPr>
      <w:hyperlink w:anchor="_Toc48573588" w:history="1">
        <w:r w:rsidR="00956C74" w:rsidRPr="00E413F4">
          <w:rPr>
            <w:rStyle w:val="Hyperlink"/>
          </w:rPr>
          <w:t>Gates</w:t>
        </w:r>
        <w:r w:rsidR="00956C74">
          <w:rPr>
            <w:webHidden/>
          </w:rPr>
          <w:tab/>
        </w:r>
        <w:r w:rsidR="00956C74">
          <w:rPr>
            <w:webHidden/>
          </w:rPr>
          <w:fldChar w:fldCharType="begin"/>
        </w:r>
        <w:r w:rsidR="00956C74">
          <w:rPr>
            <w:webHidden/>
          </w:rPr>
          <w:instrText xml:space="preserve"> PAGEREF _Toc48573588 \h </w:instrText>
        </w:r>
        <w:r w:rsidR="00956C74">
          <w:rPr>
            <w:webHidden/>
          </w:rPr>
        </w:r>
        <w:r w:rsidR="00956C74">
          <w:rPr>
            <w:webHidden/>
          </w:rPr>
          <w:fldChar w:fldCharType="separate"/>
        </w:r>
        <w:r w:rsidR="00A95042">
          <w:rPr>
            <w:webHidden/>
          </w:rPr>
          <w:t>63</w:t>
        </w:r>
        <w:r w:rsidR="00956C74">
          <w:rPr>
            <w:webHidden/>
          </w:rPr>
          <w:fldChar w:fldCharType="end"/>
        </w:r>
      </w:hyperlink>
    </w:p>
    <w:p w14:paraId="39BFEB40" w14:textId="6E953861" w:rsidR="00956C74" w:rsidRDefault="00000000" w:rsidP="007552CD">
      <w:pPr>
        <w:pStyle w:val="TOC3"/>
        <w:rPr>
          <w:rFonts w:eastAsiaTheme="minorEastAsia" w:cstheme="minorBidi"/>
          <w:color w:val="auto"/>
          <w:szCs w:val="22"/>
        </w:rPr>
      </w:pPr>
      <w:hyperlink w:anchor="_Toc48573589" w:history="1">
        <w:r w:rsidR="00956C74" w:rsidRPr="00E413F4">
          <w:rPr>
            <w:rStyle w:val="Hyperlink"/>
          </w:rPr>
          <w:t>Branch Momentum Exchange</w:t>
        </w:r>
        <w:r w:rsidR="00956C74">
          <w:rPr>
            <w:webHidden/>
          </w:rPr>
          <w:tab/>
        </w:r>
        <w:r w:rsidR="00956C74">
          <w:rPr>
            <w:webHidden/>
          </w:rPr>
          <w:fldChar w:fldCharType="begin"/>
        </w:r>
        <w:r w:rsidR="00956C74">
          <w:rPr>
            <w:webHidden/>
          </w:rPr>
          <w:instrText xml:space="preserve"> PAGEREF _Toc48573589 \h </w:instrText>
        </w:r>
        <w:r w:rsidR="00956C74">
          <w:rPr>
            <w:webHidden/>
          </w:rPr>
        </w:r>
        <w:r w:rsidR="00956C74">
          <w:rPr>
            <w:webHidden/>
          </w:rPr>
          <w:fldChar w:fldCharType="separate"/>
        </w:r>
        <w:r w:rsidR="00A95042">
          <w:rPr>
            <w:webHidden/>
          </w:rPr>
          <w:t>65</w:t>
        </w:r>
        <w:r w:rsidR="00956C74">
          <w:rPr>
            <w:webHidden/>
          </w:rPr>
          <w:fldChar w:fldCharType="end"/>
        </w:r>
      </w:hyperlink>
    </w:p>
    <w:p w14:paraId="12B0B5F1" w14:textId="4FCA5FA9" w:rsidR="00956C74" w:rsidRDefault="00000000" w:rsidP="007552CD">
      <w:pPr>
        <w:pStyle w:val="TOC3"/>
        <w:rPr>
          <w:rFonts w:eastAsiaTheme="minorEastAsia" w:cstheme="minorBidi"/>
          <w:color w:val="auto"/>
          <w:szCs w:val="22"/>
        </w:rPr>
      </w:pPr>
      <w:hyperlink w:anchor="_Toc48573590" w:history="1">
        <w:r w:rsidR="00956C74" w:rsidRPr="00E413F4">
          <w:rPr>
            <w:rStyle w:val="Hyperlink"/>
          </w:rPr>
          <w:t>Lateral Inflows</w:t>
        </w:r>
        <w:r w:rsidR="00956C74">
          <w:rPr>
            <w:webHidden/>
          </w:rPr>
          <w:tab/>
        </w:r>
        <w:r w:rsidR="00956C74">
          <w:rPr>
            <w:webHidden/>
          </w:rPr>
          <w:fldChar w:fldCharType="begin"/>
        </w:r>
        <w:r w:rsidR="00956C74">
          <w:rPr>
            <w:webHidden/>
          </w:rPr>
          <w:instrText xml:space="preserve"> PAGEREF _Toc48573590 \h </w:instrText>
        </w:r>
        <w:r w:rsidR="00956C74">
          <w:rPr>
            <w:webHidden/>
          </w:rPr>
        </w:r>
        <w:r w:rsidR="00956C74">
          <w:rPr>
            <w:webHidden/>
          </w:rPr>
          <w:fldChar w:fldCharType="separate"/>
        </w:r>
        <w:r w:rsidR="00A95042">
          <w:rPr>
            <w:webHidden/>
          </w:rPr>
          <w:t>66</w:t>
        </w:r>
        <w:r w:rsidR="00956C74">
          <w:rPr>
            <w:webHidden/>
          </w:rPr>
          <w:fldChar w:fldCharType="end"/>
        </w:r>
      </w:hyperlink>
    </w:p>
    <w:p w14:paraId="2040A12A" w14:textId="151F17A4" w:rsidR="00956C74" w:rsidRDefault="00000000" w:rsidP="007552CD">
      <w:pPr>
        <w:pStyle w:val="TOC3"/>
        <w:rPr>
          <w:rFonts w:eastAsiaTheme="minorEastAsia" w:cstheme="minorBidi"/>
          <w:color w:val="auto"/>
          <w:szCs w:val="22"/>
        </w:rPr>
      </w:pPr>
      <w:hyperlink w:anchor="_Toc48573591" w:history="1">
        <w:r w:rsidR="00956C74" w:rsidRPr="00E413F4">
          <w:rPr>
            <w:rStyle w:val="Hyperlink"/>
          </w:rPr>
          <w:t>Density</w:t>
        </w:r>
        <w:r w:rsidR="00956C74">
          <w:rPr>
            <w:webHidden/>
          </w:rPr>
          <w:tab/>
        </w:r>
        <w:r w:rsidR="00956C74">
          <w:rPr>
            <w:webHidden/>
          </w:rPr>
          <w:fldChar w:fldCharType="begin"/>
        </w:r>
        <w:r w:rsidR="00956C74">
          <w:rPr>
            <w:webHidden/>
          </w:rPr>
          <w:instrText xml:space="preserve"> PAGEREF _Toc48573591 \h </w:instrText>
        </w:r>
        <w:r w:rsidR="00956C74">
          <w:rPr>
            <w:webHidden/>
          </w:rPr>
        </w:r>
        <w:r w:rsidR="00956C74">
          <w:rPr>
            <w:webHidden/>
          </w:rPr>
          <w:fldChar w:fldCharType="separate"/>
        </w:r>
        <w:r w:rsidR="00A95042">
          <w:rPr>
            <w:webHidden/>
          </w:rPr>
          <w:t>68</w:t>
        </w:r>
        <w:r w:rsidR="00956C74">
          <w:rPr>
            <w:webHidden/>
          </w:rPr>
          <w:fldChar w:fldCharType="end"/>
        </w:r>
      </w:hyperlink>
    </w:p>
    <w:p w14:paraId="6A738E17" w14:textId="31F80B3A" w:rsidR="00956C74" w:rsidRDefault="00000000" w:rsidP="007552CD">
      <w:pPr>
        <w:pStyle w:val="TOC3"/>
        <w:rPr>
          <w:rFonts w:eastAsiaTheme="minorEastAsia" w:cstheme="minorBidi"/>
          <w:color w:val="auto"/>
          <w:szCs w:val="22"/>
        </w:rPr>
      </w:pPr>
      <w:hyperlink w:anchor="_Toc48573592" w:history="1">
        <w:r w:rsidR="00956C74" w:rsidRPr="00E413F4">
          <w:rPr>
            <w:rStyle w:val="Hyperlink"/>
          </w:rPr>
          <w:t>Selective Withdrawal</w:t>
        </w:r>
        <w:r w:rsidR="00956C74">
          <w:rPr>
            <w:webHidden/>
          </w:rPr>
          <w:tab/>
        </w:r>
        <w:r w:rsidR="00956C74">
          <w:rPr>
            <w:webHidden/>
          </w:rPr>
          <w:fldChar w:fldCharType="begin"/>
        </w:r>
        <w:r w:rsidR="00956C74">
          <w:rPr>
            <w:webHidden/>
          </w:rPr>
          <w:instrText xml:space="preserve"> PAGEREF _Toc48573592 \h </w:instrText>
        </w:r>
        <w:r w:rsidR="00956C74">
          <w:rPr>
            <w:webHidden/>
          </w:rPr>
        </w:r>
        <w:r w:rsidR="00956C74">
          <w:rPr>
            <w:webHidden/>
          </w:rPr>
          <w:fldChar w:fldCharType="separate"/>
        </w:r>
        <w:r w:rsidR="00A95042">
          <w:rPr>
            <w:webHidden/>
          </w:rPr>
          <w:t>69</w:t>
        </w:r>
        <w:r w:rsidR="00956C74">
          <w:rPr>
            <w:webHidden/>
          </w:rPr>
          <w:fldChar w:fldCharType="end"/>
        </w:r>
      </w:hyperlink>
    </w:p>
    <w:p w14:paraId="6E1EED48" w14:textId="31AFABBD" w:rsidR="00956C74" w:rsidRDefault="00000000" w:rsidP="007552CD">
      <w:pPr>
        <w:pStyle w:val="TOC3"/>
        <w:rPr>
          <w:rFonts w:eastAsiaTheme="minorEastAsia" w:cstheme="minorBidi"/>
          <w:color w:val="auto"/>
          <w:szCs w:val="22"/>
        </w:rPr>
      </w:pPr>
      <w:hyperlink w:anchor="_Toc48573593" w:history="1">
        <w:r w:rsidR="00956C74" w:rsidRPr="00E413F4">
          <w:rPr>
            <w:rStyle w:val="Hyperlink"/>
          </w:rPr>
          <w:t>Sediment Resuspension</w:t>
        </w:r>
        <w:r w:rsidR="00956C74">
          <w:rPr>
            <w:webHidden/>
          </w:rPr>
          <w:tab/>
        </w:r>
        <w:r w:rsidR="00956C74">
          <w:rPr>
            <w:webHidden/>
          </w:rPr>
          <w:fldChar w:fldCharType="begin"/>
        </w:r>
        <w:r w:rsidR="00956C74">
          <w:rPr>
            <w:webHidden/>
          </w:rPr>
          <w:instrText xml:space="preserve"> PAGEREF _Toc48573593 \h </w:instrText>
        </w:r>
        <w:r w:rsidR="00956C74">
          <w:rPr>
            <w:webHidden/>
          </w:rPr>
        </w:r>
        <w:r w:rsidR="00956C74">
          <w:rPr>
            <w:webHidden/>
          </w:rPr>
          <w:fldChar w:fldCharType="separate"/>
        </w:r>
        <w:r w:rsidR="00A95042">
          <w:rPr>
            <w:webHidden/>
          </w:rPr>
          <w:t>70</w:t>
        </w:r>
        <w:r w:rsidR="00956C74">
          <w:rPr>
            <w:webHidden/>
          </w:rPr>
          <w:fldChar w:fldCharType="end"/>
        </w:r>
      </w:hyperlink>
    </w:p>
    <w:p w14:paraId="3381D6B2" w14:textId="5A5132A4" w:rsidR="00956C74" w:rsidRDefault="00000000" w:rsidP="008565FA">
      <w:pPr>
        <w:pStyle w:val="TOC1"/>
        <w:rPr>
          <w:rFonts w:eastAsiaTheme="minorEastAsia" w:cstheme="minorBidi"/>
          <w:color w:val="auto"/>
          <w:szCs w:val="22"/>
        </w:rPr>
      </w:pPr>
      <w:hyperlink w:anchor="_Toc48573594" w:history="1">
        <w:r w:rsidR="00956C74" w:rsidRPr="00E413F4">
          <w:rPr>
            <w:rStyle w:val="Hyperlink"/>
          </w:rPr>
          <w:t>3.</w:t>
        </w:r>
        <w:r w:rsidR="00956C74">
          <w:rPr>
            <w:rFonts w:eastAsiaTheme="minorEastAsia" w:cstheme="minorBidi"/>
            <w:color w:val="auto"/>
            <w:szCs w:val="22"/>
          </w:rPr>
          <w:tab/>
        </w:r>
        <w:r w:rsidR="00956C74" w:rsidRPr="00E413F4">
          <w:rPr>
            <w:rStyle w:val="Hyperlink"/>
          </w:rPr>
          <w:t>Particle Tracking Algorithm</w:t>
        </w:r>
        <w:r w:rsidR="00956C74">
          <w:rPr>
            <w:webHidden/>
          </w:rPr>
          <w:tab/>
        </w:r>
        <w:r w:rsidR="00956C74">
          <w:rPr>
            <w:webHidden/>
          </w:rPr>
          <w:fldChar w:fldCharType="begin"/>
        </w:r>
        <w:r w:rsidR="00956C74">
          <w:rPr>
            <w:webHidden/>
          </w:rPr>
          <w:instrText xml:space="preserve"> PAGEREF _Toc48573594 \h </w:instrText>
        </w:r>
        <w:r w:rsidR="00956C74">
          <w:rPr>
            <w:webHidden/>
          </w:rPr>
        </w:r>
        <w:r w:rsidR="00956C74">
          <w:rPr>
            <w:webHidden/>
          </w:rPr>
          <w:fldChar w:fldCharType="separate"/>
        </w:r>
        <w:r w:rsidR="00A95042">
          <w:rPr>
            <w:webHidden/>
          </w:rPr>
          <w:t>71</w:t>
        </w:r>
        <w:r w:rsidR="00956C74">
          <w:rPr>
            <w:webHidden/>
          </w:rPr>
          <w:fldChar w:fldCharType="end"/>
        </w:r>
      </w:hyperlink>
    </w:p>
    <w:p w14:paraId="1716481A" w14:textId="33D20466" w:rsidR="00956C74" w:rsidRDefault="00000000" w:rsidP="008565FA">
      <w:pPr>
        <w:pStyle w:val="TOC1"/>
        <w:rPr>
          <w:rFonts w:eastAsiaTheme="minorEastAsia" w:cstheme="minorBidi"/>
          <w:color w:val="auto"/>
          <w:szCs w:val="22"/>
        </w:rPr>
      </w:pPr>
      <w:hyperlink w:anchor="_Toc48573595" w:history="1">
        <w:r w:rsidR="00956C74" w:rsidRPr="00E413F4">
          <w:rPr>
            <w:rStyle w:val="Hyperlink"/>
          </w:rPr>
          <w:t>4.</w:t>
        </w:r>
        <w:r w:rsidR="00956C74">
          <w:rPr>
            <w:rFonts w:eastAsiaTheme="minorEastAsia" w:cstheme="minorBidi"/>
            <w:color w:val="auto"/>
            <w:szCs w:val="22"/>
          </w:rPr>
          <w:tab/>
        </w:r>
        <w:r w:rsidR="00956C74" w:rsidRPr="00E413F4">
          <w:rPr>
            <w:rStyle w:val="Hyperlink"/>
          </w:rPr>
          <w:t>Temperature and Water Quality Modeling</w:t>
        </w:r>
        <w:r w:rsidR="00956C74">
          <w:rPr>
            <w:webHidden/>
          </w:rPr>
          <w:tab/>
        </w:r>
        <w:r w:rsidR="00956C74">
          <w:rPr>
            <w:webHidden/>
          </w:rPr>
          <w:fldChar w:fldCharType="begin"/>
        </w:r>
        <w:r w:rsidR="00956C74">
          <w:rPr>
            <w:webHidden/>
          </w:rPr>
          <w:instrText xml:space="preserve"> PAGEREF _Toc48573595 \h </w:instrText>
        </w:r>
        <w:r w:rsidR="00956C74">
          <w:rPr>
            <w:webHidden/>
          </w:rPr>
        </w:r>
        <w:r w:rsidR="00956C74">
          <w:rPr>
            <w:webHidden/>
          </w:rPr>
          <w:fldChar w:fldCharType="separate"/>
        </w:r>
        <w:r w:rsidR="00A95042">
          <w:rPr>
            <w:webHidden/>
          </w:rPr>
          <w:t>76</w:t>
        </w:r>
        <w:r w:rsidR="00956C74">
          <w:rPr>
            <w:webHidden/>
          </w:rPr>
          <w:fldChar w:fldCharType="end"/>
        </w:r>
      </w:hyperlink>
    </w:p>
    <w:p w14:paraId="4CD8D454" w14:textId="5B49957B" w:rsidR="00956C74" w:rsidRDefault="00000000" w:rsidP="00B6554A">
      <w:pPr>
        <w:pStyle w:val="TOC2"/>
        <w:rPr>
          <w:rFonts w:eastAsiaTheme="minorEastAsia" w:cstheme="minorBidi"/>
          <w:color w:val="auto"/>
          <w:szCs w:val="22"/>
        </w:rPr>
      </w:pPr>
      <w:hyperlink w:anchor="_Toc48573596" w:history="1">
        <w:r w:rsidR="00956C74" w:rsidRPr="00E413F4">
          <w:rPr>
            <w:rStyle w:val="Hyperlink"/>
          </w:rPr>
          <w:t>Turbulent Advection-Diffusion Equation</w:t>
        </w:r>
        <w:r w:rsidR="00956C74">
          <w:rPr>
            <w:webHidden/>
          </w:rPr>
          <w:tab/>
        </w:r>
        <w:r w:rsidR="00956C74">
          <w:rPr>
            <w:webHidden/>
          </w:rPr>
          <w:fldChar w:fldCharType="begin"/>
        </w:r>
        <w:r w:rsidR="00956C74">
          <w:rPr>
            <w:webHidden/>
          </w:rPr>
          <w:instrText xml:space="preserve"> PAGEREF _Toc48573596 \h </w:instrText>
        </w:r>
        <w:r w:rsidR="00956C74">
          <w:rPr>
            <w:webHidden/>
          </w:rPr>
        </w:r>
        <w:r w:rsidR="00956C74">
          <w:rPr>
            <w:webHidden/>
          </w:rPr>
          <w:fldChar w:fldCharType="separate"/>
        </w:r>
        <w:r w:rsidR="00A95042">
          <w:rPr>
            <w:webHidden/>
          </w:rPr>
          <w:t>76</w:t>
        </w:r>
        <w:r w:rsidR="00956C74">
          <w:rPr>
            <w:webHidden/>
          </w:rPr>
          <w:fldChar w:fldCharType="end"/>
        </w:r>
      </w:hyperlink>
    </w:p>
    <w:p w14:paraId="35566DE9" w14:textId="4808A7EB" w:rsidR="00956C74" w:rsidRDefault="00000000" w:rsidP="00B6554A">
      <w:pPr>
        <w:pStyle w:val="TOC2"/>
        <w:rPr>
          <w:rFonts w:eastAsiaTheme="minorEastAsia" w:cstheme="minorBidi"/>
          <w:color w:val="auto"/>
          <w:szCs w:val="22"/>
        </w:rPr>
      </w:pPr>
      <w:hyperlink w:anchor="_Toc48573597" w:history="1">
        <w:r w:rsidR="00956C74" w:rsidRPr="00E413F4">
          <w:rPr>
            <w:rStyle w:val="Hyperlink"/>
          </w:rPr>
          <w:t>Temperature and Water Quality Transport</w:t>
        </w:r>
        <w:r w:rsidR="00956C74">
          <w:rPr>
            <w:webHidden/>
          </w:rPr>
          <w:tab/>
        </w:r>
        <w:r w:rsidR="00956C74">
          <w:rPr>
            <w:webHidden/>
          </w:rPr>
          <w:fldChar w:fldCharType="begin"/>
        </w:r>
        <w:r w:rsidR="00956C74">
          <w:rPr>
            <w:webHidden/>
          </w:rPr>
          <w:instrText xml:space="preserve"> PAGEREF _Toc48573597 \h </w:instrText>
        </w:r>
        <w:r w:rsidR="00956C74">
          <w:rPr>
            <w:webHidden/>
          </w:rPr>
        </w:r>
        <w:r w:rsidR="00956C74">
          <w:rPr>
            <w:webHidden/>
          </w:rPr>
          <w:fldChar w:fldCharType="separate"/>
        </w:r>
        <w:r w:rsidR="00A95042">
          <w:rPr>
            <w:webHidden/>
          </w:rPr>
          <w:t>79</w:t>
        </w:r>
        <w:r w:rsidR="00956C74">
          <w:rPr>
            <w:webHidden/>
          </w:rPr>
          <w:fldChar w:fldCharType="end"/>
        </w:r>
      </w:hyperlink>
    </w:p>
    <w:p w14:paraId="4FC363DA" w14:textId="2697D2C7" w:rsidR="00956C74" w:rsidRDefault="00000000" w:rsidP="00B6554A">
      <w:pPr>
        <w:pStyle w:val="TOC2"/>
        <w:rPr>
          <w:rFonts w:eastAsiaTheme="minorEastAsia" w:cstheme="minorBidi"/>
          <w:color w:val="auto"/>
          <w:szCs w:val="22"/>
        </w:rPr>
      </w:pPr>
      <w:hyperlink w:anchor="_Toc48573598" w:history="1">
        <w:r w:rsidR="00956C74" w:rsidRPr="00E413F4">
          <w:rPr>
            <w:rStyle w:val="Hyperlink"/>
          </w:rPr>
          <w:t>Determination of D</w:t>
        </w:r>
        <w:r w:rsidR="00956C74" w:rsidRPr="00E413F4">
          <w:rPr>
            <w:rStyle w:val="Hyperlink"/>
            <w:vertAlign w:val="subscript"/>
          </w:rPr>
          <w:t>z</w:t>
        </w:r>
        <w:r w:rsidR="00956C74" w:rsidRPr="00E413F4">
          <w:rPr>
            <w:rStyle w:val="Hyperlink"/>
          </w:rPr>
          <w:t xml:space="preserve"> and D</w:t>
        </w:r>
        <w:r w:rsidR="00956C74" w:rsidRPr="00E413F4">
          <w:rPr>
            <w:rStyle w:val="Hyperlink"/>
            <w:vertAlign w:val="subscript"/>
          </w:rPr>
          <w:t>x</w:t>
        </w:r>
        <w:r w:rsidR="00956C74">
          <w:rPr>
            <w:webHidden/>
          </w:rPr>
          <w:tab/>
        </w:r>
        <w:r w:rsidR="00956C74">
          <w:rPr>
            <w:webHidden/>
          </w:rPr>
          <w:fldChar w:fldCharType="begin"/>
        </w:r>
        <w:r w:rsidR="00956C74">
          <w:rPr>
            <w:webHidden/>
          </w:rPr>
          <w:instrText xml:space="preserve"> PAGEREF _Toc48573598 \h </w:instrText>
        </w:r>
        <w:r w:rsidR="00956C74">
          <w:rPr>
            <w:webHidden/>
          </w:rPr>
        </w:r>
        <w:r w:rsidR="00956C74">
          <w:rPr>
            <w:webHidden/>
          </w:rPr>
          <w:fldChar w:fldCharType="separate"/>
        </w:r>
        <w:r w:rsidR="00A95042">
          <w:rPr>
            <w:webHidden/>
          </w:rPr>
          <w:t>81</w:t>
        </w:r>
        <w:r w:rsidR="00956C74">
          <w:rPr>
            <w:webHidden/>
          </w:rPr>
          <w:fldChar w:fldCharType="end"/>
        </w:r>
      </w:hyperlink>
    </w:p>
    <w:p w14:paraId="15DA84BB" w14:textId="5D5BAA6C" w:rsidR="00956C74" w:rsidRDefault="00000000" w:rsidP="007552CD">
      <w:pPr>
        <w:pStyle w:val="TOC2"/>
        <w:rPr>
          <w:rFonts w:eastAsiaTheme="minorEastAsia" w:cstheme="minorBidi"/>
          <w:color w:val="auto"/>
          <w:szCs w:val="22"/>
        </w:rPr>
      </w:pPr>
      <w:hyperlink w:anchor="_Toc48573599" w:history="1">
        <w:r w:rsidR="00956C74" w:rsidRPr="00E413F4">
          <w:rPr>
            <w:rStyle w:val="Hyperlink"/>
          </w:rPr>
          <w:t>Temperature Auxiliary Functions</w:t>
        </w:r>
        <w:r w:rsidR="00956C74">
          <w:rPr>
            <w:webHidden/>
          </w:rPr>
          <w:tab/>
        </w:r>
        <w:r w:rsidR="00956C74">
          <w:rPr>
            <w:webHidden/>
          </w:rPr>
          <w:fldChar w:fldCharType="begin"/>
        </w:r>
        <w:r w:rsidR="00956C74">
          <w:rPr>
            <w:webHidden/>
          </w:rPr>
          <w:instrText xml:space="preserve"> PAGEREF _Toc48573599 \h </w:instrText>
        </w:r>
        <w:r w:rsidR="00956C74">
          <w:rPr>
            <w:webHidden/>
          </w:rPr>
        </w:r>
        <w:r w:rsidR="00956C74">
          <w:rPr>
            <w:webHidden/>
          </w:rPr>
          <w:fldChar w:fldCharType="separate"/>
        </w:r>
        <w:r w:rsidR="00A95042">
          <w:rPr>
            <w:webHidden/>
          </w:rPr>
          <w:t>81</w:t>
        </w:r>
        <w:r w:rsidR="00956C74">
          <w:rPr>
            <w:webHidden/>
          </w:rPr>
          <w:fldChar w:fldCharType="end"/>
        </w:r>
      </w:hyperlink>
    </w:p>
    <w:p w14:paraId="7B22A7F0" w14:textId="16A84455" w:rsidR="00956C74" w:rsidRDefault="00000000" w:rsidP="007552CD">
      <w:pPr>
        <w:pStyle w:val="TOC3"/>
        <w:rPr>
          <w:rFonts w:eastAsiaTheme="minorEastAsia" w:cstheme="minorBidi"/>
          <w:color w:val="auto"/>
          <w:szCs w:val="22"/>
        </w:rPr>
      </w:pPr>
      <w:hyperlink w:anchor="_Toc48573600" w:history="1">
        <w:r w:rsidR="00956C74" w:rsidRPr="00E413F4">
          <w:rPr>
            <w:rStyle w:val="Hyperlink"/>
          </w:rPr>
          <w:t>Heat Exchange</w:t>
        </w:r>
        <w:r w:rsidR="00956C74">
          <w:rPr>
            <w:webHidden/>
          </w:rPr>
          <w:tab/>
        </w:r>
        <w:r w:rsidR="00956C74">
          <w:rPr>
            <w:webHidden/>
          </w:rPr>
          <w:fldChar w:fldCharType="begin"/>
        </w:r>
        <w:r w:rsidR="00956C74">
          <w:rPr>
            <w:webHidden/>
          </w:rPr>
          <w:instrText xml:space="preserve"> PAGEREF _Toc48573600 \h </w:instrText>
        </w:r>
        <w:r w:rsidR="00956C74">
          <w:rPr>
            <w:webHidden/>
          </w:rPr>
        </w:r>
        <w:r w:rsidR="00956C74">
          <w:rPr>
            <w:webHidden/>
          </w:rPr>
          <w:fldChar w:fldCharType="separate"/>
        </w:r>
        <w:r w:rsidR="00A95042">
          <w:rPr>
            <w:webHidden/>
          </w:rPr>
          <w:t>81</w:t>
        </w:r>
        <w:r w:rsidR="00956C74">
          <w:rPr>
            <w:webHidden/>
          </w:rPr>
          <w:fldChar w:fldCharType="end"/>
        </w:r>
      </w:hyperlink>
    </w:p>
    <w:p w14:paraId="7B919041" w14:textId="7A94455D" w:rsidR="00956C74" w:rsidRDefault="00000000" w:rsidP="007552CD">
      <w:pPr>
        <w:pStyle w:val="TOC4"/>
        <w:rPr>
          <w:rFonts w:eastAsiaTheme="minorEastAsia" w:cstheme="minorBidi"/>
          <w:color w:val="auto"/>
          <w:szCs w:val="22"/>
        </w:rPr>
      </w:pPr>
      <w:hyperlink w:anchor="_Toc48573601" w:history="1">
        <w:r w:rsidR="00956C74" w:rsidRPr="00E413F4">
          <w:rPr>
            <w:rStyle w:val="Hyperlink"/>
          </w:rPr>
          <w:t>Surface Heat Exchange</w:t>
        </w:r>
        <w:r w:rsidR="00956C74">
          <w:rPr>
            <w:webHidden/>
          </w:rPr>
          <w:tab/>
        </w:r>
        <w:r w:rsidR="00956C74">
          <w:rPr>
            <w:webHidden/>
          </w:rPr>
          <w:fldChar w:fldCharType="begin"/>
        </w:r>
        <w:r w:rsidR="00956C74">
          <w:rPr>
            <w:webHidden/>
          </w:rPr>
          <w:instrText xml:space="preserve"> PAGEREF _Toc48573601 \h </w:instrText>
        </w:r>
        <w:r w:rsidR="00956C74">
          <w:rPr>
            <w:webHidden/>
          </w:rPr>
        </w:r>
        <w:r w:rsidR="00956C74">
          <w:rPr>
            <w:webHidden/>
          </w:rPr>
          <w:fldChar w:fldCharType="separate"/>
        </w:r>
        <w:r w:rsidR="00A95042">
          <w:rPr>
            <w:webHidden/>
          </w:rPr>
          <w:t>81</w:t>
        </w:r>
        <w:r w:rsidR="00956C74">
          <w:rPr>
            <w:webHidden/>
          </w:rPr>
          <w:fldChar w:fldCharType="end"/>
        </w:r>
      </w:hyperlink>
    </w:p>
    <w:p w14:paraId="1A580760" w14:textId="24F02EBA" w:rsidR="00956C74" w:rsidRDefault="00000000" w:rsidP="007552CD">
      <w:pPr>
        <w:pStyle w:val="TOC5"/>
        <w:rPr>
          <w:rFonts w:eastAsiaTheme="minorEastAsia" w:cstheme="minorBidi"/>
          <w:color w:val="auto"/>
          <w:szCs w:val="22"/>
        </w:rPr>
      </w:pPr>
      <w:hyperlink w:anchor="_Toc48573602" w:history="1">
        <w:r w:rsidR="00956C74" w:rsidRPr="00E413F4">
          <w:rPr>
            <w:rStyle w:val="Hyperlink"/>
          </w:rPr>
          <w:t>Evaporation Models for f(W)</w:t>
        </w:r>
        <w:r w:rsidR="00956C74">
          <w:rPr>
            <w:webHidden/>
          </w:rPr>
          <w:tab/>
        </w:r>
        <w:r w:rsidR="00956C74">
          <w:rPr>
            <w:webHidden/>
          </w:rPr>
          <w:fldChar w:fldCharType="begin"/>
        </w:r>
        <w:r w:rsidR="00956C74">
          <w:rPr>
            <w:webHidden/>
          </w:rPr>
          <w:instrText xml:space="preserve"> PAGEREF _Toc48573602 \h </w:instrText>
        </w:r>
        <w:r w:rsidR="00956C74">
          <w:rPr>
            <w:webHidden/>
          </w:rPr>
        </w:r>
        <w:r w:rsidR="00956C74">
          <w:rPr>
            <w:webHidden/>
          </w:rPr>
          <w:fldChar w:fldCharType="separate"/>
        </w:r>
        <w:r w:rsidR="00A95042">
          <w:rPr>
            <w:webHidden/>
          </w:rPr>
          <w:t>85</w:t>
        </w:r>
        <w:r w:rsidR="00956C74">
          <w:rPr>
            <w:webHidden/>
          </w:rPr>
          <w:fldChar w:fldCharType="end"/>
        </w:r>
      </w:hyperlink>
    </w:p>
    <w:p w14:paraId="3E1FA7CC" w14:textId="259DA6B6" w:rsidR="00956C74" w:rsidRDefault="00000000" w:rsidP="007552CD">
      <w:pPr>
        <w:pStyle w:val="TOC5"/>
        <w:rPr>
          <w:rFonts w:eastAsiaTheme="minorEastAsia" w:cstheme="minorBidi"/>
          <w:color w:val="auto"/>
          <w:szCs w:val="22"/>
        </w:rPr>
      </w:pPr>
      <w:hyperlink w:anchor="_Toc48573603" w:history="1">
        <w:r w:rsidR="00956C74" w:rsidRPr="00E413F4">
          <w:rPr>
            <w:rStyle w:val="Hyperlink"/>
          </w:rPr>
          <w:t>Equilibrium Temperature</w:t>
        </w:r>
        <w:r w:rsidR="00956C74">
          <w:rPr>
            <w:webHidden/>
          </w:rPr>
          <w:tab/>
        </w:r>
        <w:r w:rsidR="00956C74">
          <w:rPr>
            <w:webHidden/>
          </w:rPr>
          <w:fldChar w:fldCharType="begin"/>
        </w:r>
        <w:r w:rsidR="00956C74">
          <w:rPr>
            <w:webHidden/>
          </w:rPr>
          <w:instrText xml:space="preserve"> PAGEREF _Toc48573603 \h </w:instrText>
        </w:r>
        <w:r w:rsidR="00956C74">
          <w:rPr>
            <w:webHidden/>
          </w:rPr>
        </w:r>
        <w:r w:rsidR="00956C74">
          <w:rPr>
            <w:webHidden/>
          </w:rPr>
          <w:fldChar w:fldCharType="separate"/>
        </w:r>
        <w:r w:rsidR="00A95042">
          <w:rPr>
            <w:webHidden/>
          </w:rPr>
          <w:t>88</w:t>
        </w:r>
        <w:r w:rsidR="00956C74">
          <w:rPr>
            <w:webHidden/>
          </w:rPr>
          <w:fldChar w:fldCharType="end"/>
        </w:r>
      </w:hyperlink>
    </w:p>
    <w:p w14:paraId="5F75003E" w14:textId="309DA53E" w:rsidR="00956C74" w:rsidRDefault="00000000" w:rsidP="007552CD">
      <w:pPr>
        <w:pStyle w:val="TOC4"/>
        <w:rPr>
          <w:rFonts w:eastAsiaTheme="minorEastAsia" w:cstheme="minorBidi"/>
          <w:color w:val="auto"/>
          <w:szCs w:val="22"/>
        </w:rPr>
      </w:pPr>
      <w:hyperlink w:anchor="_Toc48573604" w:history="1">
        <w:r w:rsidR="00956C74" w:rsidRPr="00E413F4">
          <w:rPr>
            <w:rStyle w:val="Hyperlink"/>
          </w:rPr>
          <w:t>Sediment Heat Exchange</w:t>
        </w:r>
        <w:r w:rsidR="00956C74">
          <w:rPr>
            <w:webHidden/>
          </w:rPr>
          <w:tab/>
        </w:r>
        <w:r w:rsidR="00956C74">
          <w:rPr>
            <w:webHidden/>
          </w:rPr>
          <w:fldChar w:fldCharType="begin"/>
        </w:r>
        <w:r w:rsidR="00956C74">
          <w:rPr>
            <w:webHidden/>
          </w:rPr>
          <w:instrText xml:space="preserve"> PAGEREF _Toc48573604 \h </w:instrText>
        </w:r>
        <w:r w:rsidR="00956C74">
          <w:rPr>
            <w:webHidden/>
          </w:rPr>
        </w:r>
        <w:r w:rsidR="00956C74">
          <w:rPr>
            <w:webHidden/>
          </w:rPr>
          <w:fldChar w:fldCharType="separate"/>
        </w:r>
        <w:r w:rsidR="00A95042">
          <w:rPr>
            <w:webHidden/>
          </w:rPr>
          <w:t>89</w:t>
        </w:r>
        <w:r w:rsidR="00956C74">
          <w:rPr>
            <w:webHidden/>
          </w:rPr>
          <w:fldChar w:fldCharType="end"/>
        </w:r>
      </w:hyperlink>
    </w:p>
    <w:p w14:paraId="26974123" w14:textId="6260A19F" w:rsidR="00956C74" w:rsidRDefault="00000000" w:rsidP="007552CD">
      <w:pPr>
        <w:pStyle w:val="TOC3"/>
        <w:rPr>
          <w:rFonts w:eastAsiaTheme="minorEastAsia" w:cstheme="minorBidi"/>
          <w:color w:val="auto"/>
          <w:szCs w:val="22"/>
        </w:rPr>
      </w:pPr>
      <w:hyperlink w:anchor="_Toc48573605" w:history="1">
        <w:r w:rsidR="00956C74" w:rsidRPr="00E413F4">
          <w:rPr>
            <w:rStyle w:val="Hyperlink"/>
          </w:rPr>
          <w:t>Dynamic Shading</w:t>
        </w:r>
        <w:r w:rsidR="00956C74">
          <w:rPr>
            <w:webHidden/>
          </w:rPr>
          <w:tab/>
        </w:r>
        <w:r w:rsidR="00956C74">
          <w:rPr>
            <w:webHidden/>
          </w:rPr>
          <w:fldChar w:fldCharType="begin"/>
        </w:r>
        <w:r w:rsidR="00956C74">
          <w:rPr>
            <w:webHidden/>
          </w:rPr>
          <w:instrText xml:space="preserve"> PAGEREF _Toc48573605 \h </w:instrText>
        </w:r>
        <w:r w:rsidR="00956C74">
          <w:rPr>
            <w:webHidden/>
          </w:rPr>
        </w:r>
        <w:r w:rsidR="00956C74">
          <w:rPr>
            <w:webHidden/>
          </w:rPr>
          <w:fldChar w:fldCharType="separate"/>
        </w:r>
        <w:r w:rsidR="00A95042">
          <w:rPr>
            <w:webHidden/>
          </w:rPr>
          <w:t>90</w:t>
        </w:r>
        <w:r w:rsidR="00956C74">
          <w:rPr>
            <w:webHidden/>
          </w:rPr>
          <w:fldChar w:fldCharType="end"/>
        </w:r>
      </w:hyperlink>
    </w:p>
    <w:p w14:paraId="13AAA3CD" w14:textId="21EACD8D" w:rsidR="00956C74" w:rsidRDefault="00000000" w:rsidP="007552CD">
      <w:pPr>
        <w:pStyle w:val="TOC4"/>
        <w:rPr>
          <w:rFonts w:eastAsiaTheme="minorEastAsia" w:cstheme="minorBidi"/>
          <w:color w:val="auto"/>
          <w:szCs w:val="22"/>
        </w:rPr>
      </w:pPr>
      <w:hyperlink w:anchor="_Toc48573606" w:history="1">
        <w:r w:rsidR="00956C74" w:rsidRPr="00E413F4">
          <w:rPr>
            <w:rStyle w:val="Hyperlink"/>
          </w:rPr>
          <w:t>Solar Altitude and Azimuth</w:t>
        </w:r>
        <w:r w:rsidR="00956C74">
          <w:rPr>
            <w:webHidden/>
          </w:rPr>
          <w:tab/>
        </w:r>
        <w:r w:rsidR="00956C74">
          <w:rPr>
            <w:webHidden/>
          </w:rPr>
          <w:fldChar w:fldCharType="begin"/>
        </w:r>
        <w:r w:rsidR="00956C74">
          <w:rPr>
            <w:webHidden/>
          </w:rPr>
          <w:instrText xml:space="preserve"> PAGEREF _Toc48573606 \h </w:instrText>
        </w:r>
        <w:r w:rsidR="00956C74">
          <w:rPr>
            <w:webHidden/>
          </w:rPr>
        </w:r>
        <w:r w:rsidR="00956C74">
          <w:rPr>
            <w:webHidden/>
          </w:rPr>
          <w:fldChar w:fldCharType="separate"/>
        </w:r>
        <w:r w:rsidR="00A95042">
          <w:rPr>
            <w:webHidden/>
          </w:rPr>
          <w:t>90</w:t>
        </w:r>
        <w:r w:rsidR="00956C74">
          <w:rPr>
            <w:webHidden/>
          </w:rPr>
          <w:fldChar w:fldCharType="end"/>
        </w:r>
      </w:hyperlink>
    </w:p>
    <w:p w14:paraId="145A98E9" w14:textId="6DF60BA6" w:rsidR="00956C74" w:rsidRDefault="00000000" w:rsidP="007552CD">
      <w:pPr>
        <w:pStyle w:val="TOC4"/>
        <w:rPr>
          <w:rFonts w:eastAsiaTheme="minorEastAsia" w:cstheme="minorBidi"/>
          <w:color w:val="auto"/>
          <w:szCs w:val="22"/>
        </w:rPr>
      </w:pPr>
      <w:hyperlink w:anchor="_Toc48573607" w:history="1">
        <w:r w:rsidR="00956C74" w:rsidRPr="00E413F4">
          <w:rPr>
            <w:rStyle w:val="Hyperlink"/>
          </w:rPr>
          <w:t>Topographic Shading</w:t>
        </w:r>
        <w:r w:rsidR="00956C74">
          <w:rPr>
            <w:webHidden/>
          </w:rPr>
          <w:tab/>
        </w:r>
        <w:r w:rsidR="00956C74">
          <w:rPr>
            <w:webHidden/>
          </w:rPr>
          <w:fldChar w:fldCharType="begin"/>
        </w:r>
        <w:r w:rsidR="00956C74">
          <w:rPr>
            <w:webHidden/>
          </w:rPr>
          <w:instrText xml:space="preserve"> PAGEREF _Toc48573607 \h </w:instrText>
        </w:r>
        <w:r w:rsidR="00956C74">
          <w:rPr>
            <w:webHidden/>
          </w:rPr>
        </w:r>
        <w:r w:rsidR="00956C74">
          <w:rPr>
            <w:webHidden/>
          </w:rPr>
          <w:fldChar w:fldCharType="separate"/>
        </w:r>
        <w:r w:rsidR="00A95042">
          <w:rPr>
            <w:webHidden/>
          </w:rPr>
          <w:t>92</w:t>
        </w:r>
        <w:r w:rsidR="00956C74">
          <w:rPr>
            <w:webHidden/>
          </w:rPr>
          <w:fldChar w:fldCharType="end"/>
        </w:r>
      </w:hyperlink>
    </w:p>
    <w:p w14:paraId="72A8E747" w14:textId="4514D691" w:rsidR="00956C74" w:rsidRDefault="00000000" w:rsidP="007552CD">
      <w:pPr>
        <w:pStyle w:val="TOC4"/>
        <w:rPr>
          <w:rFonts w:eastAsiaTheme="minorEastAsia" w:cstheme="minorBidi"/>
          <w:color w:val="auto"/>
          <w:szCs w:val="22"/>
        </w:rPr>
      </w:pPr>
      <w:hyperlink w:anchor="_Toc48573608" w:history="1">
        <w:r w:rsidR="00956C74" w:rsidRPr="00E413F4">
          <w:rPr>
            <w:rStyle w:val="Hyperlink"/>
          </w:rPr>
          <w:t>Vegetative Shading</w:t>
        </w:r>
        <w:r w:rsidR="00956C74">
          <w:rPr>
            <w:webHidden/>
          </w:rPr>
          <w:tab/>
        </w:r>
        <w:r w:rsidR="00956C74">
          <w:rPr>
            <w:webHidden/>
          </w:rPr>
          <w:fldChar w:fldCharType="begin"/>
        </w:r>
        <w:r w:rsidR="00956C74">
          <w:rPr>
            <w:webHidden/>
          </w:rPr>
          <w:instrText xml:space="preserve"> PAGEREF _Toc48573608 \h </w:instrText>
        </w:r>
        <w:r w:rsidR="00956C74">
          <w:rPr>
            <w:webHidden/>
          </w:rPr>
        </w:r>
        <w:r w:rsidR="00956C74">
          <w:rPr>
            <w:webHidden/>
          </w:rPr>
          <w:fldChar w:fldCharType="separate"/>
        </w:r>
        <w:r w:rsidR="00A95042">
          <w:rPr>
            <w:webHidden/>
          </w:rPr>
          <w:t>92</w:t>
        </w:r>
        <w:r w:rsidR="00956C74">
          <w:rPr>
            <w:webHidden/>
          </w:rPr>
          <w:fldChar w:fldCharType="end"/>
        </w:r>
      </w:hyperlink>
    </w:p>
    <w:p w14:paraId="54BD7751" w14:textId="62A07C83" w:rsidR="00956C74" w:rsidRDefault="00000000" w:rsidP="007552CD">
      <w:pPr>
        <w:pStyle w:val="TOC4"/>
        <w:rPr>
          <w:rFonts w:eastAsiaTheme="minorEastAsia" w:cstheme="minorBidi"/>
          <w:color w:val="auto"/>
          <w:szCs w:val="22"/>
        </w:rPr>
      </w:pPr>
      <w:hyperlink w:anchor="_Toc48573609" w:history="1">
        <w:r w:rsidR="00956C74" w:rsidRPr="00E413F4">
          <w:rPr>
            <w:rStyle w:val="Hyperlink"/>
          </w:rPr>
          <w:t>Data Requirements</w:t>
        </w:r>
        <w:r w:rsidR="00956C74">
          <w:rPr>
            <w:webHidden/>
          </w:rPr>
          <w:tab/>
        </w:r>
        <w:r w:rsidR="00956C74">
          <w:rPr>
            <w:webHidden/>
          </w:rPr>
          <w:fldChar w:fldCharType="begin"/>
        </w:r>
        <w:r w:rsidR="00956C74">
          <w:rPr>
            <w:webHidden/>
          </w:rPr>
          <w:instrText xml:space="preserve"> PAGEREF _Toc48573609 \h </w:instrText>
        </w:r>
        <w:r w:rsidR="00956C74">
          <w:rPr>
            <w:webHidden/>
          </w:rPr>
        </w:r>
        <w:r w:rsidR="00956C74">
          <w:rPr>
            <w:webHidden/>
          </w:rPr>
          <w:fldChar w:fldCharType="separate"/>
        </w:r>
        <w:r w:rsidR="00A95042">
          <w:rPr>
            <w:webHidden/>
          </w:rPr>
          <w:t>94</w:t>
        </w:r>
        <w:r w:rsidR="00956C74">
          <w:rPr>
            <w:webHidden/>
          </w:rPr>
          <w:fldChar w:fldCharType="end"/>
        </w:r>
      </w:hyperlink>
    </w:p>
    <w:p w14:paraId="03974741" w14:textId="382F3355" w:rsidR="00956C74" w:rsidRDefault="00000000" w:rsidP="007552CD">
      <w:pPr>
        <w:pStyle w:val="TOC3"/>
        <w:rPr>
          <w:rFonts w:eastAsiaTheme="minorEastAsia" w:cstheme="minorBidi"/>
          <w:color w:val="auto"/>
          <w:szCs w:val="22"/>
        </w:rPr>
      </w:pPr>
      <w:hyperlink w:anchor="_Toc48573610" w:history="1">
        <w:r w:rsidR="00956C74" w:rsidRPr="00E413F4">
          <w:rPr>
            <w:rStyle w:val="Hyperlink"/>
          </w:rPr>
          <w:t>Ice Cover</w:t>
        </w:r>
        <w:r w:rsidR="00956C74">
          <w:rPr>
            <w:webHidden/>
          </w:rPr>
          <w:tab/>
        </w:r>
        <w:r w:rsidR="00956C74">
          <w:rPr>
            <w:webHidden/>
          </w:rPr>
          <w:fldChar w:fldCharType="begin"/>
        </w:r>
        <w:r w:rsidR="00956C74">
          <w:rPr>
            <w:webHidden/>
          </w:rPr>
          <w:instrText xml:space="preserve"> PAGEREF _Toc48573610 \h </w:instrText>
        </w:r>
        <w:r w:rsidR="00956C74">
          <w:rPr>
            <w:webHidden/>
          </w:rPr>
        </w:r>
        <w:r w:rsidR="00956C74">
          <w:rPr>
            <w:webHidden/>
          </w:rPr>
          <w:fldChar w:fldCharType="separate"/>
        </w:r>
        <w:r w:rsidR="00A95042">
          <w:rPr>
            <w:webHidden/>
          </w:rPr>
          <w:t>96</w:t>
        </w:r>
        <w:r w:rsidR="00956C74">
          <w:rPr>
            <w:webHidden/>
          </w:rPr>
          <w:fldChar w:fldCharType="end"/>
        </w:r>
      </w:hyperlink>
    </w:p>
    <w:p w14:paraId="5D954082" w14:textId="4009A910" w:rsidR="00956C74" w:rsidRDefault="00000000" w:rsidP="007552CD">
      <w:pPr>
        <w:pStyle w:val="TOC4"/>
        <w:rPr>
          <w:rFonts w:eastAsiaTheme="minorEastAsia" w:cstheme="minorBidi"/>
          <w:color w:val="auto"/>
          <w:szCs w:val="22"/>
        </w:rPr>
      </w:pPr>
      <w:hyperlink w:anchor="_Toc48573611" w:history="1">
        <w:r w:rsidR="00956C74" w:rsidRPr="00E413F4">
          <w:rPr>
            <w:rStyle w:val="Hyperlink"/>
          </w:rPr>
          <w:t>Initial Ice Formation</w:t>
        </w:r>
        <w:r w:rsidR="00956C74">
          <w:rPr>
            <w:webHidden/>
          </w:rPr>
          <w:tab/>
        </w:r>
        <w:r w:rsidR="00956C74">
          <w:rPr>
            <w:webHidden/>
          </w:rPr>
          <w:fldChar w:fldCharType="begin"/>
        </w:r>
        <w:r w:rsidR="00956C74">
          <w:rPr>
            <w:webHidden/>
          </w:rPr>
          <w:instrText xml:space="preserve"> PAGEREF _Toc48573611 \h </w:instrText>
        </w:r>
        <w:r w:rsidR="00956C74">
          <w:rPr>
            <w:webHidden/>
          </w:rPr>
        </w:r>
        <w:r w:rsidR="00956C74">
          <w:rPr>
            <w:webHidden/>
          </w:rPr>
          <w:fldChar w:fldCharType="separate"/>
        </w:r>
        <w:r w:rsidR="00A95042">
          <w:rPr>
            <w:webHidden/>
          </w:rPr>
          <w:t>97</w:t>
        </w:r>
        <w:r w:rsidR="00956C74">
          <w:rPr>
            <w:webHidden/>
          </w:rPr>
          <w:fldChar w:fldCharType="end"/>
        </w:r>
      </w:hyperlink>
    </w:p>
    <w:p w14:paraId="41D8A866" w14:textId="32A3D501" w:rsidR="00956C74" w:rsidRDefault="00000000" w:rsidP="007552CD">
      <w:pPr>
        <w:pStyle w:val="TOC4"/>
        <w:rPr>
          <w:rFonts w:eastAsiaTheme="minorEastAsia" w:cstheme="minorBidi"/>
          <w:color w:val="auto"/>
          <w:szCs w:val="22"/>
        </w:rPr>
      </w:pPr>
      <w:hyperlink w:anchor="_Toc48573612" w:history="1">
        <w:r w:rsidR="00956C74" w:rsidRPr="00E413F4">
          <w:rPr>
            <w:rStyle w:val="Hyperlink"/>
          </w:rPr>
          <w:t>Air-Ice Flux Boundary Condition and Ice Surface Temperature Approximation</w:t>
        </w:r>
        <w:r w:rsidR="00956C74">
          <w:rPr>
            <w:webHidden/>
          </w:rPr>
          <w:tab/>
        </w:r>
        <w:r w:rsidR="00956C74">
          <w:rPr>
            <w:webHidden/>
          </w:rPr>
          <w:fldChar w:fldCharType="begin"/>
        </w:r>
        <w:r w:rsidR="00956C74">
          <w:rPr>
            <w:webHidden/>
          </w:rPr>
          <w:instrText xml:space="preserve"> PAGEREF _Toc48573612 \h </w:instrText>
        </w:r>
        <w:r w:rsidR="00956C74">
          <w:rPr>
            <w:webHidden/>
          </w:rPr>
        </w:r>
        <w:r w:rsidR="00956C74">
          <w:rPr>
            <w:webHidden/>
          </w:rPr>
          <w:fldChar w:fldCharType="separate"/>
        </w:r>
        <w:r w:rsidR="00A95042">
          <w:rPr>
            <w:webHidden/>
          </w:rPr>
          <w:t>97</w:t>
        </w:r>
        <w:r w:rsidR="00956C74">
          <w:rPr>
            <w:webHidden/>
          </w:rPr>
          <w:fldChar w:fldCharType="end"/>
        </w:r>
      </w:hyperlink>
    </w:p>
    <w:p w14:paraId="2FC11D7C" w14:textId="7FC1ED46" w:rsidR="00956C74" w:rsidRDefault="00000000" w:rsidP="007552CD">
      <w:pPr>
        <w:pStyle w:val="TOC4"/>
        <w:rPr>
          <w:rFonts w:eastAsiaTheme="minorEastAsia" w:cstheme="minorBidi"/>
          <w:color w:val="auto"/>
          <w:szCs w:val="22"/>
        </w:rPr>
      </w:pPr>
      <w:hyperlink w:anchor="_Toc48573613" w:history="1">
        <w:r w:rsidR="00956C74" w:rsidRPr="00E413F4">
          <w:rPr>
            <w:rStyle w:val="Hyperlink"/>
          </w:rPr>
          <w:t>Absorbed Solar Radiation by Water Under Ice</w:t>
        </w:r>
        <w:r w:rsidR="00956C74">
          <w:rPr>
            <w:webHidden/>
          </w:rPr>
          <w:tab/>
        </w:r>
        <w:r w:rsidR="00956C74">
          <w:rPr>
            <w:webHidden/>
          </w:rPr>
          <w:fldChar w:fldCharType="begin"/>
        </w:r>
        <w:r w:rsidR="00956C74">
          <w:rPr>
            <w:webHidden/>
          </w:rPr>
          <w:instrText xml:space="preserve"> PAGEREF _Toc48573613 \h </w:instrText>
        </w:r>
        <w:r w:rsidR="00956C74">
          <w:rPr>
            <w:webHidden/>
          </w:rPr>
        </w:r>
        <w:r w:rsidR="00956C74">
          <w:rPr>
            <w:webHidden/>
          </w:rPr>
          <w:fldChar w:fldCharType="separate"/>
        </w:r>
        <w:r w:rsidR="00A95042">
          <w:rPr>
            <w:webHidden/>
          </w:rPr>
          <w:t>98</w:t>
        </w:r>
        <w:r w:rsidR="00956C74">
          <w:rPr>
            <w:webHidden/>
          </w:rPr>
          <w:fldChar w:fldCharType="end"/>
        </w:r>
      </w:hyperlink>
    </w:p>
    <w:p w14:paraId="1E94DC04" w14:textId="3C3884E1" w:rsidR="00956C74" w:rsidRDefault="00000000" w:rsidP="007552CD">
      <w:pPr>
        <w:pStyle w:val="TOC4"/>
        <w:rPr>
          <w:rFonts w:eastAsiaTheme="minorEastAsia" w:cstheme="minorBidi"/>
          <w:color w:val="auto"/>
          <w:szCs w:val="22"/>
        </w:rPr>
      </w:pPr>
      <w:hyperlink w:anchor="_Toc48573614" w:history="1">
        <w:r w:rsidR="00956C74" w:rsidRPr="00E413F4">
          <w:rPr>
            <w:rStyle w:val="Hyperlink"/>
          </w:rPr>
          <w:t>Ice Melt at Air-Ice Interface</w:t>
        </w:r>
        <w:r w:rsidR="00956C74">
          <w:rPr>
            <w:webHidden/>
          </w:rPr>
          <w:tab/>
        </w:r>
        <w:r w:rsidR="00956C74">
          <w:rPr>
            <w:webHidden/>
          </w:rPr>
          <w:fldChar w:fldCharType="begin"/>
        </w:r>
        <w:r w:rsidR="00956C74">
          <w:rPr>
            <w:webHidden/>
          </w:rPr>
          <w:instrText xml:space="preserve"> PAGEREF _Toc48573614 \h </w:instrText>
        </w:r>
        <w:r w:rsidR="00956C74">
          <w:rPr>
            <w:webHidden/>
          </w:rPr>
        </w:r>
        <w:r w:rsidR="00956C74">
          <w:rPr>
            <w:webHidden/>
          </w:rPr>
          <w:fldChar w:fldCharType="separate"/>
        </w:r>
        <w:r w:rsidR="00A95042">
          <w:rPr>
            <w:webHidden/>
          </w:rPr>
          <w:t>98</w:t>
        </w:r>
        <w:r w:rsidR="00956C74">
          <w:rPr>
            <w:webHidden/>
          </w:rPr>
          <w:fldChar w:fldCharType="end"/>
        </w:r>
      </w:hyperlink>
    </w:p>
    <w:p w14:paraId="4FC9413F" w14:textId="61E5F641" w:rsidR="00956C74" w:rsidRDefault="00000000" w:rsidP="007552CD">
      <w:pPr>
        <w:pStyle w:val="TOC4"/>
        <w:rPr>
          <w:rFonts w:eastAsiaTheme="minorEastAsia" w:cstheme="minorBidi"/>
          <w:color w:val="auto"/>
          <w:szCs w:val="22"/>
        </w:rPr>
      </w:pPr>
      <w:hyperlink w:anchor="_Toc48573615" w:history="1">
        <w:r w:rsidR="00956C74" w:rsidRPr="00E413F4">
          <w:rPr>
            <w:rStyle w:val="Hyperlink"/>
          </w:rPr>
          <w:t>Ice-Water Flux Boundary Condition Formulation</w:t>
        </w:r>
        <w:r w:rsidR="00956C74">
          <w:rPr>
            <w:webHidden/>
          </w:rPr>
          <w:tab/>
        </w:r>
        <w:r w:rsidR="00956C74">
          <w:rPr>
            <w:webHidden/>
          </w:rPr>
          <w:fldChar w:fldCharType="begin"/>
        </w:r>
        <w:r w:rsidR="00956C74">
          <w:rPr>
            <w:webHidden/>
          </w:rPr>
          <w:instrText xml:space="preserve"> PAGEREF _Toc48573615 \h </w:instrText>
        </w:r>
        <w:r w:rsidR="00956C74">
          <w:rPr>
            <w:webHidden/>
          </w:rPr>
        </w:r>
        <w:r w:rsidR="00956C74">
          <w:rPr>
            <w:webHidden/>
          </w:rPr>
          <w:fldChar w:fldCharType="separate"/>
        </w:r>
        <w:r w:rsidR="00A95042">
          <w:rPr>
            <w:webHidden/>
          </w:rPr>
          <w:t>99</w:t>
        </w:r>
        <w:r w:rsidR="00956C74">
          <w:rPr>
            <w:webHidden/>
          </w:rPr>
          <w:fldChar w:fldCharType="end"/>
        </w:r>
      </w:hyperlink>
    </w:p>
    <w:p w14:paraId="76D8E5C6" w14:textId="7FA35E5D" w:rsidR="00956C74" w:rsidRDefault="00000000" w:rsidP="007552CD">
      <w:pPr>
        <w:pStyle w:val="TOC4"/>
        <w:rPr>
          <w:rFonts w:eastAsiaTheme="minorEastAsia" w:cstheme="minorBidi"/>
          <w:color w:val="auto"/>
          <w:szCs w:val="22"/>
        </w:rPr>
      </w:pPr>
      <w:hyperlink w:anchor="_Toc48573616" w:history="1">
        <w:r w:rsidR="00956C74" w:rsidRPr="00E413F4">
          <w:rPr>
            <w:rStyle w:val="Hyperlink"/>
          </w:rPr>
          <w:t>Freezing Temperature of Ice</w:t>
        </w:r>
        <w:r w:rsidR="00956C74">
          <w:rPr>
            <w:webHidden/>
          </w:rPr>
          <w:tab/>
        </w:r>
        <w:r w:rsidR="00956C74">
          <w:rPr>
            <w:webHidden/>
          </w:rPr>
          <w:fldChar w:fldCharType="begin"/>
        </w:r>
        <w:r w:rsidR="00956C74">
          <w:rPr>
            <w:webHidden/>
          </w:rPr>
          <w:instrText xml:space="preserve"> PAGEREF _Toc48573616 \h </w:instrText>
        </w:r>
        <w:r w:rsidR="00956C74">
          <w:rPr>
            <w:webHidden/>
          </w:rPr>
        </w:r>
        <w:r w:rsidR="00956C74">
          <w:rPr>
            <w:webHidden/>
          </w:rPr>
          <w:fldChar w:fldCharType="separate"/>
        </w:r>
        <w:r w:rsidR="00A95042">
          <w:rPr>
            <w:webHidden/>
          </w:rPr>
          <w:t>99</w:t>
        </w:r>
        <w:r w:rsidR="00956C74">
          <w:rPr>
            <w:webHidden/>
          </w:rPr>
          <w:fldChar w:fldCharType="end"/>
        </w:r>
      </w:hyperlink>
    </w:p>
    <w:p w14:paraId="79F3DF9A" w14:textId="67C48C61" w:rsidR="00956C74" w:rsidRDefault="00000000" w:rsidP="007552CD">
      <w:pPr>
        <w:pStyle w:val="TOC4"/>
        <w:rPr>
          <w:rFonts w:eastAsiaTheme="minorEastAsia" w:cstheme="minorBidi"/>
          <w:color w:val="auto"/>
          <w:szCs w:val="22"/>
        </w:rPr>
      </w:pPr>
      <w:hyperlink w:anchor="_Toc48573617" w:history="1">
        <w:r w:rsidR="00956C74" w:rsidRPr="00E413F4">
          <w:rPr>
            <w:rStyle w:val="Hyperlink"/>
          </w:rPr>
          <w:t>Gain and Loss of Water</w:t>
        </w:r>
        <w:r w:rsidR="00956C74">
          <w:rPr>
            <w:webHidden/>
          </w:rPr>
          <w:tab/>
        </w:r>
        <w:r w:rsidR="00956C74">
          <w:rPr>
            <w:webHidden/>
          </w:rPr>
          <w:fldChar w:fldCharType="begin"/>
        </w:r>
        <w:r w:rsidR="00956C74">
          <w:rPr>
            <w:webHidden/>
          </w:rPr>
          <w:instrText xml:space="preserve"> PAGEREF _Toc48573617 \h </w:instrText>
        </w:r>
        <w:r w:rsidR="00956C74">
          <w:rPr>
            <w:webHidden/>
          </w:rPr>
        </w:r>
        <w:r w:rsidR="00956C74">
          <w:rPr>
            <w:webHidden/>
          </w:rPr>
          <w:fldChar w:fldCharType="separate"/>
        </w:r>
        <w:r w:rsidR="00A95042">
          <w:rPr>
            <w:webHidden/>
          </w:rPr>
          <w:t>100</w:t>
        </w:r>
        <w:r w:rsidR="00956C74">
          <w:rPr>
            <w:webHidden/>
          </w:rPr>
          <w:fldChar w:fldCharType="end"/>
        </w:r>
      </w:hyperlink>
    </w:p>
    <w:p w14:paraId="1BD60EC2" w14:textId="0F653CCB" w:rsidR="00956C74" w:rsidRDefault="00000000" w:rsidP="007552CD">
      <w:pPr>
        <w:pStyle w:val="TOC2"/>
        <w:rPr>
          <w:rFonts w:eastAsiaTheme="minorEastAsia" w:cstheme="minorBidi"/>
          <w:color w:val="auto"/>
          <w:szCs w:val="22"/>
        </w:rPr>
      </w:pPr>
      <w:hyperlink w:anchor="_Toc48573618" w:history="1">
        <w:r w:rsidR="00956C74" w:rsidRPr="00E413F4">
          <w:rPr>
            <w:rStyle w:val="Hyperlink"/>
          </w:rPr>
          <w:t>Overview of Kinetic Source/Sink Term</w:t>
        </w:r>
        <w:r w:rsidR="00956C74">
          <w:rPr>
            <w:webHidden/>
          </w:rPr>
          <w:tab/>
        </w:r>
        <w:r w:rsidR="00956C74">
          <w:rPr>
            <w:webHidden/>
          </w:rPr>
          <w:fldChar w:fldCharType="begin"/>
        </w:r>
        <w:r w:rsidR="00956C74">
          <w:rPr>
            <w:webHidden/>
          </w:rPr>
          <w:instrText xml:space="preserve"> PAGEREF _Toc48573618 \h </w:instrText>
        </w:r>
        <w:r w:rsidR="00956C74">
          <w:rPr>
            <w:webHidden/>
          </w:rPr>
        </w:r>
        <w:r w:rsidR="00956C74">
          <w:rPr>
            <w:webHidden/>
          </w:rPr>
          <w:fldChar w:fldCharType="separate"/>
        </w:r>
        <w:r w:rsidR="00A95042">
          <w:rPr>
            <w:webHidden/>
          </w:rPr>
          <w:t>100</w:t>
        </w:r>
        <w:r w:rsidR="00956C74">
          <w:rPr>
            <w:webHidden/>
          </w:rPr>
          <w:fldChar w:fldCharType="end"/>
        </w:r>
      </w:hyperlink>
    </w:p>
    <w:p w14:paraId="7E00ED08" w14:textId="76C30B27" w:rsidR="00956C74" w:rsidRDefault="00000000" w:rsidP="007552CD">
      <w:pPr>
        <w:pStyle w:val="TOC2"/>
        <w:rPr>
          <w:rFonts w:eastAsiaTheme="minorEastAsia" w:cstheme="minorBidi"/>
          <w:color w:val="auto"/>
          <w:szCs w:val="22"/>
        </w:rPr>
      </w:pPr>
      <w:hyperlink w:anchor="_Toc48573619" w:history="1">
        <w:r w:rsidR="00956C74" w:rsidRPr="00E413F4">
          <w:rPr>
            <w:rStyle w:val="Hyperlink"/>
          </w:rPr>
          <w:t>Generic Constituent</w:t>
        </w:r>
        <w:r w:rsidR="00956C74">
          <w:rPr>
            <w:webHidden/>
          </w:rPr>
          <w:tab/>
        </w:r>
        <w:r w:rsidR="00956C74">
          <w:rPr>
            <w:webHidden/>
          </w:rPr>
          <w:fldChar w:fldCharType="begin"/>
        </w:r>
        <w:r w:rsidR="00956C74">
          <w:rPr>
            <w:webHidden/>
          </w:rPr>
          <w:instrText xml:space="preserve"> PAGEREF _Toc48573619 \h </w:instrText>
        </w:r>
        <w:r w:rsidR="00956C74">
          <w:rPr>
            <w:webHidden/>
          </w:rPr>
        </w:r>
        <w:r w:rsidR="00956C74">
          <w:rPr>
            <w:webHidden/>
          </w:rPr>
          <w:fldChar w:fldCharType="separate"/>
        </w:r>
        <w:r w:rsidR="00A95042">
          <w:rPr>
            <w:webHidden/>
          </w:rPr>
          <w:t>103</w:t>
        </w:r>
        <w:r w:rsidR="00956C74">
          <w:rPr>
            <w:webHidden/>
          </w:rPr>
          <w:fldChar w:fldCharType="end"/>
        </w:r>
      </w:hyperlink>
    </w:p>
    <w:p w14:paraId="049253D5" w14:textId="30D0230D" w:rsidR="00956C74" w:rsidRDefault="00000000" w:rsidP="007552CD">
      <w:pPr>
        <w:pStyle w:val="TOC3"/>
        <w:rPr>
          <w:rFonts w:eastAsiaTheme="minorEastAsia" w:cstheme="minorBidi"/>
          <w:color w:val="auto"/>
          <w:szCs w:val="22"/>
        </w:rPr>
      </w:pPr>
      <w:hyperlink w:anchor="_Toc48573620" w:history="1">
        <w:r w:rsidR="00956C74" w:rsidRPr="00E413F4">
          <w:rPr>
            <w:rStyle w:val="Hyperlink"/>
          </w:rPr>
          <w:t>Conservative Tracer</w:t>
        </w:r>
        <w:r w:rsidR="00956C74">
          <w:rPr>
            <w:webHidden/>
          </w:rPr>
          <w:tab/>
        </w:r>
        <w:r w:rsidR="00956C74">
          <w:rPr>
            <w:webHidden/>
          </w:rPr>
          <w:fldChar w:fldCharType="begin"/>
        </w:r>
        <w:r w:rsidR="00956C74">
          <w:rPr>
            <w:webHidden/>
          </w:rPr>
          <w:instrText xml:space="preserve"> PAGEREF _Toc48573620 \h </w:instrText>
        </w:r>
        <w:r w:rsidR="00956C74">
          <w:rPr>
            <w:webHidden/>
          </w:rPr>
        </w:r>
        <w:r w:rsidR="00956C74">
          <w:rPr>
            <w:webHidden/>
          </w:rPr>
          <w:fldChar w:fldCharType="separate"/>
        </w:r>
        <w:r w:rsidR="00A95042">
          <w:rPr>
            <w:webHidden/>
          </w:rPr>
          <w:t>105</w:t>
        </w:r>
        <w:r w:rsidR="00956C74">
          <w:rPr>
            <w:webHidden/>
          </w:rPr>
          <w:fldChar w:fldCharType="end"/>
        </w:r>
      </w:hyperlink>
    </w:p>
    <w:p w14:paraId="7CA6B2AB" w14:textId="3C211C14" w:rsidR="00956C74" w:rsidRDefault="00000000" w:rsidP="007552CD">
      <w:pPr>
        <w:pStyle w:val="TOC3"/>
        <w:rPr>
          <w:rFonts w:eastAsiaTheme="minorEastAsia" w:cstheme="minorBidi"/>
          <w:color w:val="auto"/>
          <w:szCs w:val="22"/>
        </w:rPr>
      </w:pPr>
      <w:hyperlink w:anchor="_Toc48573621" w:history="1">
        <w:r w:rsidR="00956C74" w:rsidRPr="00E413F4">
          <w:rPr>
            <w:rStyle w:val="Hyperlink"/>
          </w:rPr>
          <w:t>Coliform Bacteria with decay and photodegradation</w:t>
        </w:r>
        <w:r w:rsidR="00956C74">
          <w:rPr>
            <w:webHidden/>
          </w:rPr>
          <w:tab/>
        </w:r>
        <w:r w:rsidR="00956C74">
          <w:rPr>
            <w:webHidden/>
          </w:rPr>
          <w:fldChar w:fldCharType="begin"/>
        </w:r>
        <w:r w:rsidR="00956C74">
          <w:rPr>
            <w:webHidden/>
          </w:rPr>
          <w:instrText xml:space="preserve"> PAGEREF _Toc48573621 \h </w:instrText>
        </w:r>
        <w:r w:rsidR="00956C74">
          <w:rPr>
            <w:webHidden/>
          </w:rPr>
        </w:r>
        <w:r w:rsidR="00956C74">
          <w:rPr>
            <w:webHidden/>
          </w:rPr>
          <w:fldChar w:fldCharType="separate"/>
        </w:r>
        <w:r w:rsidR="00A95042">
          <w:rPr>
            <w:webHidden/>
          </w:rPr>
          <w:t>105</w:t>
        </w:r>
        <w:r w:rsidR="00956C74">
          <w:rPr>
            <w:webHidden/>
          </w:rPr>
          <w:fldChar w:fldCharType="end"/>
        </w:r>
      </w:hyperlink>
    </w:p>
    <w:p w14:paraId="22215557" w14:textId="570F7ED5" w:rsidR="00956C74" w:rsidRDefault="00000000" w:rsidP="007552CD">
      <w:pPr>
        <w:pStyle w:val="TOC3"/>
        <w:rPr>
          <w:rFonts w:eastAsiaTheme="minorEastAsia" w:cstheme="minorBidi"/>
          <w:color w:val="auto"/>
          <w:szCs w:val="22"/>
        </w:rPr>
      </w:pPr>
      <w:hyperlink w:anchor="_Toc48573622" w:history="1">
        <w:r w:rsidR="00956C74" w:rsidRPr="00E413F4">
          <w:rPr>
            <w:rStyle w:val="Hyperlink"/>
          </w:rPr>
          <w:t>N</w:t>
        </w:r>
        <w:r w:rsidR="00956C74" w:rsidRPr="00E413F4">
          <w:rPr>
            <w:rStyle w:val="Hyperlink"/>
            <w:vertAlign w:val="subscript"/>
          </w:rPr>
          <w:t>2</w:t>
        </w:r>
        <w:r w:rsidR="00956C74" w:rsidRPr="00E413F4">
          <w:rPr>
            <w:rStyle w:val="Hyperlink"/>
          </w:rPr>
          <w:t xml:space="preserve"> dissolved gas and TDG</w:t>
        </w:r>
        <w:r w:rsidR="00956C74">
          <w:rPr>
            <w:webHidden/>
          </w:rPr>
          <w:tab/>
        </w:r>
        <w:r w:rsidR="00956C74">
          <w:rPr>
            <w:webHidden/>
          </w:rPr>
          <w:fldChar w:fldCharType="begin"/>
        </w:r>
        <w:r w:rsidR="00956C74">
          <w:rPr>
            <w:webHidden/>
          </w:rPr>
          <w:instrText xml:space="preserve"> PAGEREF _Toc48573622 \h </w:instrText>
        </w:r>
        <w:r w:rsidR="00956C74">
          <w:rPr>
            <w:webHidden/>
          </w:rPr>
        </w:r>
        <w:r w:rsidR="00956C74">
          <w:rPr>
            <w:webHidden/>
          </w:rPr>
          <w:fldChar w:fldCharType="separate"/>
        </w:r>
        <w:r w:rsidR="00A95042">
          <w:rPr>
            <w:webHidden/>
          </w:rPr>
          <w:t>106</w:t>
        </w:r>
        <w:r w:rsidR="00956C74">
          <w:rPr>
            <w:webHidden/>
          </w:rPr>
          <w:fldChar w:fldCharType="end"/>
        </w:r>
      </w:hyperlink>
    </w:p>
    <w:p w14:paraId="73D3B0F6" w14:textId="6CB855A9" w:rsidR="00956C74" w:rsidRDefault="00000000" w:rsidP="007552CD">
      <w:pPr>
        <w:pStyle w:val="TOC3"/>
        <w:rPr>
          <w:rFonts w:eastAsiaTheme="minorEastAsia" w:cstheme="minorBidi"/>
          <w:color w:val="auto"/>
          <w:szCs w:val="22"/>
        </w:rPr>
      </w:pPr>
      <w:hyperlink w:anchor="_Toc48573623" w:history="1">
        <w:r w:rsidR="00956C74" w:rsidRPr="00E413F4">
          <w:rPr>
            <w:rStyle w:val="Hyperlink"/>
          </w:rPr>
          <w:t>Volatile Generic Constituent</w:t>
        </w:r>
        <w:r w:rsidR="00956C74">
          <w:rPr>
            <w:webHidden/>
          </w:rPr>
          <w:tab/>
        </w:r>
        <w:r w:rsidR="00956C74">
          <w:rPr>
            <w:webHidden/>
          </w:rPr>
          <w:fldChar w:fldCharType="begin"/>
        </w:r>
        <w:r w:rsidR="00956C74">
          <w:rPr>
            <w:webHidden/>
          </w:rPr>
          <w:instrText xml:space="preserve"> PAGEREF _Toc48573623 \h </w:instrText>
        </w:r>
        <w:r w:rsidR="00956C74">
          <w:rPr>
            <w:webHidden/>
          </w:rPr>
        </w:r>
        <w:r w:rsidR="00956C74">
          <w:rPr>
            <w:webHidden/>
          </w:rPr>
          <w:fldChar w:fldCharType="separate"/>
        </w:r>
        <w:r w:rsidR="00A95042">
          <w:rPr>
            <w:webHidden/>
          </w:rPr>
          <w:t>110</w:t>
        </w:r>
        <w:r w:rsidR="00956C74">
          <w:rPr>
            <w:webHidden/>
          </w:rPr>
          <w:fldChar w:fldCharType="end"/>
        </w:r>
      </w:hyperlink>
    </w:p>
    <w:p w14:paraId="1B38BCB7" w14:textId="042322AF" w:rsidR="00956C74" w:rsidRDefault="00000000" w:rsidP="007552CD">
      <w:pPr>
        <w:pStyle w:val="TOC3"/>
        <w:rPr>
          <w:rFonts w:eastAsiaTheme="minorEastAsia" w:cstheme="minorBidi"/>
          <w:color w:val="auto"/>
          <w:szCs w:val="22"/>
        </w:rPr>
      </w:pPr>
      <w:hyperlink w:anchor="_Toc48573624" w:history="1">
        <w:r w:rsidR="00956C74" w:rsidRPr="00E413F4">
          <w:rPr>
            <w:rStyle w:val="Hyperlink"/>
          </w:rPr>
          <w:t>Water Age or Residence time</w:t>
        </w:r>
        <w:r w:rsidR="00956C74">
          <w:rPr>
            <w:webHidden/>
          </w:rPr>
          <w:tab/>
        </w:r>
        <w:r w:rsidR="00956C74">
          <w:rPr>
            <w:webHidden/>
          </w:rPr>
          <w:fldChar w:fldCharType="begin"/>
        </w:r>
        <w:r w:rsidR="00956C74">
          <w:rPr>
            <w:webHidden/>
          </w:rPr>
          <w:instrText xml:space="preserve"> PAGEREF _Toc48573624 \h </w:instrText>
        </w:r>
        <w:r w:rsidR="00956C74">
          <w:rPr>
            <w:webHidden/>
          </w:rPr>
        </w:r>
        <w:r w:rsidR="00956C74">
          <w:rPr>
            <w:webHidden/>
          </w:rPr>
          <w:fldChar w:fldCharType="separate"/>
        </w:r>
        <w:r w:rsidR="00A95042">
          <w:rPr>
            <w:webHidden/>
          </w:rPr>
          <w:t>111</w:t>
        </w:r>
        <w:r w:rsidR="00956C74">
          <w:rPr>
            <w:webHidden/>
          </w:rPr>
          <w:fldChar w:fldCharType="end"/>
        </w:r>
      </w:hyperlink>
    </w:p>
    <w:p w14:paraId="6AAC68F5" w14:textId="4D9A8930" w:rsidR="00956C74" w:rsidRDefault="00000000" w:rsidP="007552CD">
      <w:pPr>
        <w:pStyle w:val="TOC2"/>
        <w:rPr>
          <w:rFonts w:eastAsiaTheme="minorEastAsia" w:cstheme="minorBidi"/>
          <w:color w:val="auto"/>
          <w:szCs w:val="22"/>
        </w:rPr>
      </w:pPr>
      <w:hyperlink w:anchor="_Toc48573625" w:history="1">
        <w:r w:rsidR="00956C74" w:rsidRPr="00E413F4">
          <w:rPr>
            <w:rStyle w:val="Hyperlink"/>
          </w:rPr>
          <w:t>Inorganic Suspended Solids</w:t>
        </w:r>
        <w:r w:rsidR="00956C74">
          <w:rPr>
            <w:webHidden/>
          </w:rPr>
          <w:tab/>
        </w:r>
        <w:r w:rsidR="00956C74">
          <w:rPr>
            <w:webHidden/>
          </w:rPr>
          <w:fldChar w:fldCharType="begin"/>
        </w:r>
        <w:r w:rsidR="00956C74">
          <w:rPr>
            <w:webHidden/>
          </w:rPr>
          <w:instrText xml:space="preserve"> PAGEREF _Toc48573625 \h </w:instrText>
        </w:r>
        <w:r w:rsidR="00956C74">
          <w:rPr>
            <w:webHidden/>
          </w:rPr>
        </w:r>
        <w:r w:rsidR="00956C74">
          <w:rPr>
            <w:webHidden/>
          </w:rPr>
          <w:fldChar w:fldCharType="separate"/>
        </w:r>
        <w:r w:rsidR="00A95042">
          <w:rPr>
            <w:webHidden/>
          </w:rPr>
          <w:t>112</w:t>
        </w:r>
        <w:r w:rsidR="00956C74">
          <w:rPr>
            <w:webHidden/>
          </w:rPr>
          <w:fldChar w:fldCharType="end"/>
        </w:r>
      </w:hyperlink>
    </w:p>
    <w:p w14:paraId="73436CD9" w14:textId="2684D097" w:rsidR="00956C74" w:rsidRDefault="00000000" w:rsidP="007552CD">
      <w:pPr>
        <w:pStyle w:val="TOC2"/>
        <w:rPr>
          <w:rFonts w:eastAsiaTheme="minorEastAsia" w:cstheme="minorBidi"/>
          <w:color w:val="auto"/>
          <w:szCs w:val="22"/>
        </w:rPr>
      </w:pPr>
      <w:hyperlink w:anchor="_Toc48573626" w:history="1">
        <w:r w:rsidR="00956C74" w:rsidRPr="00E413F4">
          <w:rPr>
            <w:rStyle w:val="Hyperlink"/>
          </w:rPr>
          <w:t>Total Dissolved Solids or Salinity</w:t>
        </w:r>
        <w:r w:rsidR="00956C74">
          <w:rPr>
            <w:webHidden/>
          </w:rPr>
          <w:tab/>
        </w:r>
        <w:r w:rsidR="00956C74">
          <w:rPr>
            <w:webHidden/>
          </w:rPr>
          <w:fldChar w:fldCharType="begin"/>
        </w:r>
        <w:r w:rsidR="00956C74">
          <w:rPr>
            <w:webHidden/>
          </w:rPr>
          <w:instrText xml:space="preserve"> PAGEREF _Toc48573626 \h </w:instrText>
        </w:r>
        <w:r w:rsidR="00956C74">
          <w:rPr>
            <w:webHidden/>
          </w:rPr>
        </w:r>
        <w:r w:rsidR="00956C74">
          <w:rPr>
            <w:webHidden/>
          </w:rPr>
          <w:fldChar w:fldCharType="separate"/>
        </w:r>
        <w:r w:rsidR="00A95042">
          <w:rPr>
            <w:webHidden/>
          </w:rPr>
          <w:t>113</w:t>
        </w:r>
        <w:r w:rsidR="00956C74">
          <w:rPr>
            <w:webHidden/>
          </w:rPr>
          <w:fldChar w:fldCharType="end"/>
        </w:r>
      </w:hyperlink>
    </w:p>
    <w:p w14:paraId="7CB3A59B" w14:textId="328BD38D" w:rsidR="00956C74" w:rsidRDefault="00000000" w:rsidP="007552CD">
      <w:pPr>
        <w:pStyle w:val="TOC2"/>
        <w:rPr>
          <w:rFonts w:eastAsiaTheme="minorEastAsia" w:cstheme="minorBidi"/>
          <w:color w:val="auto"/>
          <w:szCs w:val="22"/>
        </w:rPr>
      </w:pPr>
      <w:hyperlink w:anchor="_Toc48573627" w:history="1">
        <w:r w:rsidR="00956C74" w:rsidRPr="00E413F4">
          <w:rPr>
            <w:rStyle w:val="Hyperlink"/>
          </w:rPr>
          <w:t>Labile DOM</w:t>
        </w:r>
        <w:r w:rsidR="00956C74">
          <w:rPr>
            <w:webHidden/>
          </w:rPr>
          <w:tab/>
        </w:r>
        <w:r w:rsidR="00956C74">
          <w:rPr>
            <w:webHidden/>
          </w:rPr>
          <w:fldChar w:fldCharType="begin"/>
        </w:r>
        <w:r w:rsidR="00956C74">
          <w:rPr>
            <w:webHidden/>
          </w:rPr>
          <w:instrText xml:space="preserve"> PAGEREF _Toc48573627 \h </w:instrText>
        </w:r>
        <w:r w:rsidR="00956C74">
          <w:rPr>
            <w:webHidden/>
          </w:rPr>
        </w:r>
        <w:r w:rsidR="00956C74">
          <w:rPr>
            <w:webHidden/>
          </w:rPr>
          <w:fldChar w:fldCharType="separate"/>
        </w:r>
        <w:r w:rsidR="00A95042">
          <w:rPr>
            <w:webHidden/>
          </w:rPr>
          <w:t>113</w:t>
        </w:r>
        <w:r w:rsidR="00956C74">
          <w:rPr>
            <w:webHidden/>
          </w:rPr>
          <w:fldChar w:fldCharType="end"/>
        </w:r>
      </w:hyperlink>
    </w:p>
    <w:p w14:paraId="12E5375A" w14:textId="568170C8" w:rsidR="00956C74" w:rsidRDefault="00000000" w:rsidP="007552CD">
      <w:pPr>
        <w:pStyle w:val="TOC2"/>
        <w:rPr>
          <w:rFonts w:eastAsiaTheme="minorEastAsia" w:cstheme="minorBidi"/>
          <w:color w:val="auto"/>
          <w:szCs w:val="22"/>
        </w:rPr>
      </w:pPr>
      <w:hyperlink w:anchor="_Toc48573628" w:history="1">
        <w:r w:rsidR="00956C74" w:rsidRPr="00E413F4">
          <w:rPr>
            <w:rStyle w:val="Hyperlink"/>
          </w:rPr>
          <w:t>Refractory DOM</w:t>
        </w:r>
        <w:r w:rsidR="00956C74">
          <w:rPr>
            <w:webHidden/>
          </w:rPr>
          <w:tab/>
        </w:r>
        <w:r w:rsidR="00956C74">
          <w:rPr>
            <w:webHidden/>
          </w:rPr>
          <w:fldChar w:fldCharType="begin"/>
        </w:r>
        <w:r w:rsidR="00956C74">
          <w:rPr>
            <w:webHidden/>
          </w:rPr>
          <w:instrText xml:space="preserve"> PAGEREF _Toc48573628 \h </w:instrText>
        </w:r>
        <w:r w:rsidR="00956C74">
          <w:rPr>
            <w:webHidden/>
          </w:rPr>
        </w:r>
        <w:r w:rsidR="00956C74">
          <w:rPr>
            <w:webHidden/>
          </w:rPr>
          <w:fldChar w:fldCharType="separate"/>
        </w:r>
        <w:r w:rsidR="00A95042">
          <w:rPr>
            <w:webHidden/>
          </w:rPr>
          <w:t>115</w:t>
        </w:r>
        <w:r w:rsidR="00956C74">
          <w:rPr>
            <w:webHidden/>
          </w:rPr>
          <w:fldChar w:fldCharType="end"/>
        </w:r>
      </w:hyperlink>
    </w:p>
    <w:p w14:paraId="7E893DE6" w14:textId="601414D7" w:rsidR="00956C74" w:rsidRDefault="00000000" w:rsidP="007552CD">
      <w:pPr>
        <w:pStyle w:val="TOC2"/>
        <w:rPr>
          <w:rFonts w:eastAsiaTheme="minorEastAsia" w:cstheme="minorBidi"/>
          <w:color w:val="auto"/>
          <w:szCs w:val="22"/>
        </w:rPr>
      </w:pPr>
      <w:hyperlink w:anchor="_Toc48573629" w:history="1">
        <w:r w:rsidR="00956C74" w:rsidRPr="00E413F4">
          <w:rPr>
            <w:rStyle w:val="Hyperlink"/>
          </w:rPr>
          <w:t>Labile Particulate Organic Matter</w:t>
        </w:r>
        <w:r w:rsidR="00956C74">
          <w:rPr>
            <w:webHidden/>
          </w:rPr>
          <w:tab/>
        </w:r>
        <w:r w:rsidR="00956C74">
          <w:rPr>
            <w:webHidden/>
          </w:rPr>
          <w:fldChar w:fldCharType="begin"/>
        </w:r>
        <w:r w:rsidR="00956C74">
          <w:rPr>
            <w:webHidden/>
          </w:rPr>
          <w:instrText xml:space="preserve"> PAGEREF _Toc48573629 \h </w:instrText>
        </w:r>
        <w:r w:rsidR="00956C74">
          <w:rPr>
            <w:webHidden/>
          </w:rPr>
        </w:r>
        <w:r w:rsidR="00956C74">
          <w:rPr>
            <w:webHidden/>
          </w:rPr>
          <w:fldChar w:fldCharType="separate"/>
        </w:r>
        <w:r w:rsidR="00A95042">
          <w:rPr>
            <w:webHidden/>
          </w:rPr>
          <w:t>115</w:t>
        </w:r>
        <w:r w:rsidR="00956C74">
          <w:rPr>
            <w:webHidden/>
          </w:rPr>
          <w:fldChar w:fldCharType="end"/>
        </w:r>
      </w:hyperlink>
    </w:p>
    <w:p w14:paraId="7218A852" w14:textId="5E7D7E75" w:rsidR="00956C74" w:rsidRDefault="00000000" w:rsidP="007552CD">
      <w:pPr>
        <w:pStyle w:val="TOC2"/>
        <w:rPr>
          <w:rFonts w:eastAsiaTheme="minorEastAsia" w:cstheme="minorBidi"/>
          <w:color w:val="auto"/>
          <w:szCs w:val="22"/>
        </w:rPr>
      </w:pPr>
      <w:hyperlink w:anchor="_Toc48573630" w:history="1">
        <w:r w:rsidR="00956C74" w:rsidRPr="00E413F4">
          <w:rPr>
            <w:rStyle w:val="Hyperlink"/>
          </w:rPr>
          <w:t>Refractory Particulate Organic Matter</w:t>
        </w:r>
        <w:r w:rsidR="00956C74">
          <w:rPr>
            <w:webHidden/>
          </w:rPr>
          <w:tab/>
        </w:r>
        <w:r w:rsidR="00956C74">
          <w:rPr>
            <w:webHidden/>
          </w:rPr>
          <w:fldChar w:fldCharType="begin"/>
        </w:r>
        <w:r w:rsidR="00956C74">
          <w:rPr>
            <w:webHidden/>
          </w:rPr>
          <w:instrText xml:space="preserve"> PAGEREF _Toc48573630 \h </w:instrText>
        </w:r>
        <w:r w:rsidR="00956C74">
          <w:rPr>
            <w:webHidden/>
          </w:rPr>
        </w:r>
        <w:r w:rsidR="00956C74">
          <w:rPr>
            <w:webHidden/>
          </w:rPr>
          <w:fldChar w:fldCharType="separate"/>
        </w:r>
        <w:r w:rsidR="00A95042">
          <w:rPr>
            <w:webHidden/>
          </w:rPr>
          <w:t>117</w:t>
        </w:r>
        <w:r w:rsidR="00956C74">
          <w:rPr>
            <w:webHidden/>
          </w:rPr>
          <w:fldChar w:fldCharType="end"/>
        </w:r>
      </w:hyperlink>
    </w:p>
    <w:p w14:paraId="36FE5716" w14:textId="5259F154" w:rsidR="00956C74" w:rsidRDefault="00000000" w:rsidP="007552CD">
      <w:pPr>
        <w:pStyle w:val="TOC2"/>
        <w:rPr>
          <w:rFonts w:eastAsiaTheme="minorEastAsia" w:cstheme="minorBidi"/>
          <w:color w:val="auto"/>
          <w:szCs w:val="22"/>
        </w:rPr>
      </w:pPr>
      <w:hyperlink w:anchor="_Toc48573631" w:history="1">
        <w:r w:rsidR="00956C74" w:rsidRPr="00E413F4">
          <w:rPr>
            <w:rStyle w:val="Hyperlink"/>
          </w:rPr>
          <w:t>Carbonaceous Biochemical Oxygen Demand (CBOD)</w:t>
        </w:r>
        <w:r w:rsidR="00956C74">
          <w:rPr>
            <w:webHidden/>
          </w:rPr>
          <w:tab/>
        </w:r>
        <w:r w:rsidR="00956C74">
          <w:rPr>
            <w:webHidden/>
          </w:rPr>
          <w:fldChar w:fldCharType="begin"/>
        </w:r>
        <w:r w:rsidR="00956C74">
          <w:rPr>
            <w:webHidden/>
          </w:rPr>
          <w:instrText xml:space="preserve"> PAGEREF _Toc48573631 \h </w:instrText>
        </w:r>
        <w:r w:rsidR="00956C74">
          <w:rPr>
            <w:webHidden/>
          </w:rPr>
        </w:r>
        <w:r w:rsidR="00956C74">
          <w:rPr>
            <w:webHidden/>
          </w:rPr>
          <w:fldChar w:fldCharType="separate"/>
        </w:r>
        <w:r w:rsidR="00A95042">
          <w:rPr>
            <w:webHidden/>
          </w:rPr>
          <w:t>118</w:t>
        </w:r>
        <w:r w:rsidR="00956C74">
          <w:rPr>
            <w:webHidden/>
          </w:rPr>
          <w:fldChar w:fldCharType="end"/>
        </w:r>
      </w:hyperlink>
    </w:p>
    <w:p w14:paraId="565FC63A" w14:textId="1752AB71" w:rsidR="00956C74" w:rsidRDefault="00000000" w:rsidP="007552CD">
      <w:pPr>
        <w:pStyle w:val="TOC2"/>
        <w:rPr>
          <w:rFonts w:eastAsiaTheme="minorEastAsia" w:cstheme="minorBidi"/>
          <w:color w:val="auto"/>
          <w:szCs w:val="22"/>
        </w:rPr>
      </w:pPr>
      <w:hyperlink w:anchor="_Toc48573632" w:history="1">
        <w:r w:rsidR="00956C74" w:rsidRPr="00E413F4">
          <w:rPr>
            <w:rStyle w:val="Hyperlink"/>
          </w:rPr>
          <w:t>Carbonaceous Biochemical Oxygen Demand - Phosphorus (CBODP)</w:t>
        </w:r>
        <w:r w:rsidR="00956C74">
          <w:rPr>
            <w:webHidden/>
          </w:rPr>
          <w:tab/>
        </w:r>
        <w:r w:rsidR="00956C74">
          <w:rPr>
            <w:webHidden/>
          </w:rPr>
          <w:fldChar w:fldCharType="begin"/>
        </w:r>
        <w:r w:rsidR="00956C74">
          <w:rPr>
            <w:webHidden/>
          </w:rPr>
          <w:instrText xml:space="preserve"> PAGEREF _Toc48573632 \h </w:instrText>
        </w:r>
        <w:r w:rsidR="00956C74">
          <w:rPr>
            <w:webHidden/>
          </w:rPr>
        </w:r>
        <w:r w:rsidR="00956C74">
          <w:rPr>
            <w:webHidden/>
          </w:rPr>
          <w:fldChar w:fldCharType="separate"/>
        </w:r>
        <w:r w:rsidR="00A95042">
          <w:rPr>
            <w:webHidden/>
          </w:rPr>
          <w:t>119</w:t>
        </w:r>
        <w:r w:rsidR="00956C74">
          <w:rPr>
            <w:webHidden/>
          </w:rPr>
          <w:fldChar w:fldCharType="end"/>
        </w:r>
      </w:hyperlink>
    </w:p>
    <w:p w14:paraId="334473BE" w14:textId="4A4010E2" w:rsidR="00956C74" w:rsidRDefault="00000000" w:rsidP="007552CD">
      <w:pPr>
        <w:pStyle w:val="TOC2"/>
        <w:rPr>
          <w:rFonts w:eastAsiaTheme="minorEastAsia" w:cstheme="minorBidi"/>
          <w:color w:val="auto"/>
          <w:szCs w:val="22"/>
        </w:rPr>
      </w:pPr>
      <w:hyperlink w:anchor="_Toc48573633" w:history="1">
        <w:r w:rsidR="00956C74" w:rsidRPr="00E413F4">
          <w:rPr>
            <w:rStyle w:val="Hyperlink"/>
          </w:rPr>
          <w:t>Carbonaceous Biochemical Oxygen Demand - Nitrogen (CBODN)</w:t>
        </w:r>
        <w:r w:rsidR="00956C74">
          <w:rPr>
            <w:webHidden/>
          </w:rPr>
          <w:tab/>
        </w:r>
        <w:r w:rsidR="00956C74">
          <w:rPr>
            <w:webHidden/>
          </w:rPr>
          <w:fldChar w:fldCharType="begin"/>
        </w:r>
        <w:r w:rsidR="00956C74">
          <w:rPr>
            <w:webHidden/>
          </w:rPr>
          <w:instrText xml:space="preserve"> PAGEREF _Toc48573633 \h </w:instrText>
        </w:r>
        <w:r w:rsidR="00956C74">
          <w:rPr>
            <w:webHidden/>
          </w:rPr>
        </w:r>
        <w:r w:rsidR="00956C74">
          <w:rPr>
            <w:webHidden/>
          </w:rPr>
          <w:fldChar w:fldCharType="separate"/>
        </w:r>
        <w:r w:rsidR="00A95042">
          <w:rPr>
            <w:webHidden/>
          </w:rPr>
          <w:t>120</w:t>
        </w:r>
        <w:r w:rsidR="00956C74">
          <w:rPr>
            <w:webHidden/>
          </w:rPr>
          <w:fldChar w:fldCharType="end"/>
        </w:r>
      </w:hyperlink>
    </w:p>
    <w:p w14:paraId="6418FD3D" w14:textId="7486A22A" w:rsidR="00956C74" w:rsidRDefault="00000000" w:rsidP="007552CD">
      <w:pPr>
        <w:pStyle w:val="TOC2"/>
        <w:rPr>
          <w:rFonts w:eastAsiaTheme="minorEastAsia" w:cstheme="minorBidi"/>
          <w:color w:val="auto"/>
          <w:szCs w:val="22"/>
        </w:rPr>
      </w:pPr>
      <w:hyperlink w:anchor="_Toc48573634" w:history="1">
        <w:r w:rsidR="00956C74" w:rsidRPr="00E413F4">
          <w:rPr>
            <w:rStyle w:val="Hyperlink"/>
          </w:rPr>
          <w:t>Algae</w:t>
        </w:r>
        <w:r w:rsidR="00956C74">
          <w:rPr>
            <w:webHidden/>
          </w:rPr>
          <w:tab/>
        </w:r>
        <w:r w:rsidR="00956C74">
          <w:rPr>
            <w:webHidden/>
          </w:rPr>
          <w:fldChar w:fldCharType="begin"/>
        </w:r>
        <w:r w:rsidR="00956C74">
          <w:rPr>
            <w:webHidden/>
          </w:rPr>
          <w:instrText xml:space="preserve"> PAGEREF _Toc48573634 \h </w:instrText>
        </w:r>
        <w:r w:rsidR="00956C74">
          <w:rPr>
            <w:webHidden/>
          </w:rPr>
        </w:r>
        <w:r w:rsidR="00956C74">
          <w:rPr>
            <w:webHidden/>
          </w:rPr>
          <w:fldChar w:fldCharType="separate"/>
        </w:r>
        <w:r w:rsidR="00A95042">
          <w:rPr>
            <w:webHidden/>
          </w:rPr>
          <w:t>121</w:t>
        </w:r>
        <w:r w:rsidR="00956C74">
          <w:rPr>
            <w:webHidden/>
          </w:rPr>
          <w:fldChar w:fldCharType="end"/>
        </w:r>
      </w:hyperlink>
    </w:p>
    <w:p w14:paraId="2DB7F65C" w14:textId="0F9D711A" w:rsidR="00956C74" w:rsidRDefault="00000000" w:rsidP="007552CD">
      <w:pPr>
        <w:pStyle w:val="TOC2"/>
        <w:rPr>
          <w:rFonts w:eastAsiaTheme="minorEastAsia" w:cstheme="minorBidi"/>
          <w:color w:val="auto"/>
          <w:szCs w:val="22"/>
        </w:rPr>
      </w:pPr>
      <w:hyperlink w:anchor="_Toc48573635" w:history="1">
        <w:r w:rsidR="00956C74" w:rsidRPr="00E413F4">
          <w:rPr>
            <w:rStyle w:val="Hyperlink"/>
          </w:rPr>
          <w:t>Periphyton/Epiphyton</w:t>
        </w:r>
        <w:r w:rsidR="00956C74">
          <w:rPr>
            <w:webHidden/>
          </w:rPr>
          <w:tab/>
        </w:r>
        <w:r w:rsidR="00956C74">
          <w:rPr>
            <w:webHidden/>
          </w:rPr>
          <w:fldChar w:fldCharType="begin"/>
        </w:r>
        <w:r w:rsidR="00956C74">
          <w:rPr>
            <w:webHidden/>
          </w:rPr>
          <w:instrText xml:space="preserve"> PAGEREF _Toc48573635 \h </w:instrText>
        </w:r>
        <w:r w:rsidR="00956C74">
          <w:rPr>
            <w:webHidden/>
          </w:rPr>
        </w:r>
        <w:r w:rsidR="00956C74">
          <w:rPr>
            <w:webHidden/>
          </w:rPr>
          <w:fldChar w:fldCharType="separate"/>
        </w:r>
        <w:r w:rsidR="00A95042">
          <w:rPr>
            <w:webHidden/>
          </w:rPr>
          <w:t>124</w:t>
        </w:r>
        <w:r w:rsidR="00956C74">
          <w:rPr>
            <w:webHidden/>
          </w:rPr>
          <w:fldChar w:fldCharType="end"/>
        </w:r>
      </w:hyperlink>
    </w:p>
    <w:p w14:paraId="0573022A" w14:textId="3356B17A" w:rsidR="00956C74" w:rsidRDefault="00000000" w:rsidP="007552CD">
      <w:pPr>
        <w:pStyle w:val="TOC2"/>
        <w:rPr>
          <w:rFonts w:eastAsiaTheme="minorEastAsia" w:cstheme="minorBidi"/>
          <w:color w:val="auto"/>
          <w:szCs w:val="22"/>
        </w:rPr>
      </w:pPr>
      <w:hyperlink w:anchor="_Toc48573636" w:history="1">
        <w:r w:rsidR="00956C74" w:rsidRPr="00E413F4">
          <w:rPr>
            <w:rStyle w:val="Hyperlink"/>
          </w:rPr>
          <w:t>Macrophytes</w:t>
        </w:r>
        <w:r w:rsidR="00956C74">
          <w:rPr>
            <w:webHidden/>
          </w:rPr>
          <w:tab/>
        </w:r>
        <w:r w:rsidR="00956C74">
          <w:rPr>
            <w:webHidden/>
          </w:rPr>
          <w:fldChar w:fldCharType="begin"/>
        </w:r>
        <w:r w:rsidR="00956C74">
          <w:rPr>
            <w:webHidden/>
          </w:rPr>
          <w:instrText xml:space="preserve"> PAGEREF _Toc48573636 \h </w:instrText>
        </w:r>
        <w:r w:rsidR="00956C74">
          <w:rPr>
            <w:webHidden/>
          </w:rPr>
        </w:r>
        <w:r w:rsidR="00956C74">
          <w:rPr>
            <w:webHidden/>
          </w:rPr>
          <w:fldChar w:fldCharType="separate"/>
        </w:r>
        <w:r w:rsidR="00A95042">
          <w:rPr>
            <w:webHidden/>
          </w:rPr>
          <w:t>128</w:t>
        </w:r>
        <w:r w:rsidR="00956C74">
          <w:rPr>
            <w:webHidden/>
          </w:rPr>
          <w:fldChar w:fldCharType="end"/>
        </w:r>
      </w:hyperlink>
    </w:p>
    <w:p w14:paraId="2826B776" w14:textId="74237E71" w:rsidR="00956C74" w:rsidRDefault="00000000" w:rsidP="007552CD">
      <w:pPr>
        <w:pStyle w:val="TOC3"/>
        <w:rPr>
          <w:rFonts w:eastAsiaTheme="minorEastAsia" w:cstheme="minorBidi"/>
          <w:color w:val="auto"/>
          <w:szCs w:val="22"/>
        </w:rPr>
      </w:pPr>
      <w:hyperlink w:anchor="_Toc48573637" w:history="1">
        <w:r w:rsidR="00956C74" w:rsidRPr="00E413F4">
          <w:rPr>
            <w:rStyle w:val="Hyperlink"/>
          </w:rPr>
          <w:t>Modeling Frictional Force</w:t>
        </w:r>
        <w:r w:rsidR="00956C74">
          <w:rPr>
            <w:webHidden/>
          </w:rPr>
          <w:tab/>
        </w:r>
        <w:r w:rsidR="00956C74">
          <w:rPr>
            <w:webHidden/>
          </w:rPr>
          <w:fldChar w:fldCharType="begin"/>
        </w:r>
        <w:r w:rsidR="00956C74">
          <w:rPr>
            <w:webHidden/>
          </w:rPr>
          <w:instrText xml:space="preserve"> PAGEREF _Toc48573637 \h </w:instrText>
        </w:r>
        <w:r w:rsidR="00956C74">
          <w:rPr>
            <w:webHidden/>
          </w:rPr>
        </w:r>
        <w:r w:rsidR="00956C74">
          <w:rPr>
            <w:webHidden/>
          </w:rPr>
          <w:fldChar w:fldCharType="separate"/>
        </w:r>
        <w:r w:rsidR="00A95042">
          <w:rPr>
            <w:webHidden/>
          </w:rPr>
          <w:t>131</w:t>
        </w:r>
        <w:r w:rsidR="00956C74">
          <w:rPr>
            <w:webHidden/>
          </w:rPr>
          <w:fldChar w:fldCharType="end"/>
        </w:r>
      </w:hyperlink>
    </w:p>
    <w:p w14:paraId="7058F82A" w14:textId="4AE460EA" w:rsidR="00956C74" w:rsidRDefault="00000000" w:rsidP="007552CD">
      <w:pPr>
        <w:pStyle w:val="TOC3"/>
        <w:rPr>
          <w:rFonts w:eastAsiaTheme="minorEastAsia" w:cstheme="minorBidi"/>
          <w:color w:val="auto"/>
          <w:szCs w:val="22"/>
        </w:rPr>
      </w:pPr>
      <w:hyperlink w:anchor="_Toc48573638" w:history="1">
        <w:r w:rsidR="00956C74" w:rsidRPr="00E413F4">
          <w:rPr>
            <w:rStyle w:val="Hyperlink"/>
          </w:rPr>
          <w:t>Modeling Porosity</w:t>
        </w:r>
        <w:r w:rsidR="00956C74">
          <w:rPr>
            <w:webHidden/>
          </w:rPr>
          <w:tab/>
        </w:r>
        <w:r w:rsidR="00956C74">
          <w:rPr>
            <w:webHidden/>
          </w:rPr>
          <w:fldChar w:fldCharType="begin"/>
        </w:r>
        <w:r w:rsidR="00956C74">
          <w:rPr>
            <w:webHidden/>
          </w:rPr>
          <w:instrText xml:space="preserve"> PAGEREF _Toc48573638 \h </w:instrText>
        </w:r>
        <w:r w:rsidR="00956C74">
          <w:rPr>
            <w:webHidden/>
          </w:rPr>
        </w:r>
        <w:r w:rsidR="00956C74">
          <w:rPr>
            <w:webHidden/>
          </w:rPr>
          <w:fldChar w:fldCharType="separate"/>
        </w:r>
        <w:r w:rsidR="00A95042">
          <w:rPr>
            <w:webHidden/>
          </w:rPr>
          <w:t>132</w:t>
        </w:r>
        <w:r w:rsidR="00956C74">
          <w:rPr>
            <w:webHidden/>
          </w:rPr>
          <w:fldChar w:fldCharType="end"/>
        </w:r>
      </w:hyperlink>
    </w:p>
    <w:p w14:paraId="20355C58" w14:textId="200ADDCF" w:rsidR="00956C74" w:rsidRDefault="00000000" w:rsidP="007552CD">
      <w:pPr>
        <w:pStyle w:val="TOC3"/>
        <w:rPr>
          <w:rFonts w:eastAsiaTheme="minorEastAsia" w:cstheme="minorBidi"/>
          <w:color w:val="auto"/>
          <w:szCs w:val="22"/>
        </w:rPr>
      </w:pPr>
      <w:hyperlink w:anchor="_Toc48573639" w:history="1">
        <w:r w:rsidR="00956C74" w:rsidRPr="00E413F4">
          <w:rPr>
            <w:rStyle w:val="Hyperlink"/>
          </w:rPr>
          <w:t>Changes to Governing Equations</w:t>
        </w:r>
        <w:r w:rsidR="00956C74">
          <w:rPr>
            <w:webHidden/>
          </w:rPr>
          <w:tab/>
        </w:r>
        <w:r w:rsidR="00956C74">
          <w:rPr>
            <w:webHidden/>
          </w:rPr>
          <w:fldChar w:fldCharType="begin"/>
        </w:r>
        <w:r w:rsidR="00956C74">
          <w:rPr>
            <w:webHidden/>
          </w:rPr>
          <w:instrText xml:space="preserve"> PAGEREF _Toc48573639 \h </w:instrText>
        </w:r>
        <w:r w:rsidR="00956C74">
          <w:rPr>
            <w:webHidden/>
          </w:rPr>
        </w:r>
        <w:r w:rsidR="00956C74">
          <w:rPr>
            <w:webHidden/>
          </w:rPr>
          <w:fldChar w:fldCharType="separate"/>
        </w:r>
        <w:r w:rsidR="00A95042">
          <w:rPr>
            <w:webHidden/>
          </w:rPr>
          <w:t>132</w:t>
        </w:r>
        <w:r w:rsidR="00956C74">
          <w:rPr>
            <w:webHidden/>
          </w:rPr>
          <w:fldChar w:fldCharType="end"/>
        </w:r>
      </w:hyperlink>
    </w:p>
    <w:p w14:paraId="3A2463D3" w14:textId="0A4AE187" w:rsidR="00956C74" w:rsidRDefault="00000000" w:rsidP="007552CD">
      <w:pPr>
        <w:pStyle w:val="TOC2"/>
        <w:rPr>
          <w:rFonts w:eastAsiaTheme="minorEastAsia" w:cstheme="minorBidi"/>
          <w:color w:val="auto"/>
          <w:szCs w:val="22"/>
        </w:rPr>
      </w:pPr>
      <w:hyperlink w:anchor="_Toc48573640" w:history="1">
        <w:r w:rsidR="00956C74" w:rsidRPr="00E413F4">
          <w:rPr>
            <w:rStyle w:val="Hyperlink"/>
          </w:rPr>
          <w:t>Zooplankton</w:t>
        </w:r>
        <w:r w:rsidR="00956C74">
          <w:rPr>
            <w:webHidden/>
          </w:rPr>
          <w:tab/>
        </w:r>
        <w:r w:rsidR="00956C74">
          <w:rPr>
            <w:webHidden/>
          </w:rPr>
          <w:fldChar w:fldCharType="begin"/>
        </w:r>
        <w:r w:rsidR="00956C74">
          <w:rPr>
            <w:webHidden/>
          </w:rPr>
          <w:instrText xml:space="preserve"> PAGEREF _Toc48573640 \h </w:instrText>
        </w:r>
        <w:r w:rsidR="00956C74">
          <w:rPr>
            <w:webHidden/>
          </w:rPr>
        </w:r>
        <w:r w:rsidR="00956C74">
          <w:rPr>
            <w:webHidden/>
          </w:rPr>
          <w:fldChar w:fldCharType="separate"/>
        </w:r>
        <w:r w:rsidR="00A95042">
          <w:rPr>
            <w:webHidden/>
          </w:rPr>
          <w:t>134</w:t>
        </w:r>
        <w:r w:rsidR="00956C74">
          <w:rPr>
            <w:webHidden/>
          </w:rPr>
          <w:fldChar w:fldCharType="end"/>
        </w:r>
      </w:hyperlink>
    </w:p>
    <w:p w14:paraId="211676E9" w14:textId="179A64BD" w:rsidR="00956C74" w:rsidRDefault="00000000" w:rsidP="007552CD">
      <w:pPr>
        <w:pStyle w:val="TOC2"/>
        <w:rPr>
          <w:rFonts w:eastAsiaTheme="minorEastAsia" w:cstheme="minorBidi"/>
          <w:color w:val="auto"/>
          <w:szCs w:val="22"/>
        </w:rPr>
      </w:pPr>
      <w:hyperlink w:anchor="_Toc48573641" w:history="1">
        <w:r w:rsidR="00956C74" w:rsidRPr="00E413F4">
          <w:rPr>
            <w:rStyle w:val="Hyperlink"/>
          </w:rPr>
          <w:t>Phosphorus</w:t>
        </w:r>
        <w:r w:rsidR="00956C74">
          <w:rPr>
            <w:webHidden/>
          </w:rPr>
          <w:tab/>
        </w:r>
        <w:r w:rsidR="00956C74">
          <w:rPr>
            <w:webHidden/>
          </w:rPr>
          <w:fldChar w:fldCharType="begin"/>
        </w:r>
        <w:r w:rsidR="00956C74">
          <w:rPr>
            <w:webHidden/>
          </w:rPr>
          <w:instrText xml:space="preserve"> PAGEREF _Toc48573641 \h </w:instrText>
        </w:r>
        <w:r w:rsidR="00956C74">
          <w:rPr>
            <w:webHidden/>
          </w:rPr>
        </w:r>
        <w:r w:rsidR="00956C74">
          <w:rPr>
            <w:webHidden/>
          </w:rPr>
          <w:fldChar w:fldCharType="separate"/>
        </w:r>
        <w:r w:rsidR="00A95042">
          <w:rPr>
            <w:webHidden/>
          </w:rPr>
          <w:t>136</w:t>
        </w:r>
        <w:r w:rsidR="00956C74">
          <w:rPr>
            <w:webHidden/>
          </w:rPr>
          <w:fldChar w:fldCharType="end"/>
        </w:r>
      </w:hyperlink>
    </w:p>
    <w:p w14:paraId="75DC99A4" w14:textId="30F7F63B" w:rsidR="00956C74" w:rsidRDefault="00000000" w:rsidP="007552CD">
      <w:pPr>
        <w:pStyle w:val="TOC2"/>
        <w:rPr>
          <w:rFonts w:eastAsiaTheme="minorEastAsia" w:cstheme="minorBidi"/>
          <w:color w:val="auto"/>
          <w:szCs w:val="22"/>
        </w:rPr>
      </w:pPr>
      <w:hyperlink w:anchor="_Toc48573642" w:history="1">
        <w:r w:rsidR="00956C74" w:rsidRPr="00E413F4">
          <w:rPr>
            <w:rStyle w:val="Hyperlink"/>
          </w:rPr>
          <w:t>Ammonium</w:t>
        </w:r>
        <w:r w:rsidR="00956C74">
          <w:rPr>
            <w:webHidden/>
          </w:rPr>
          <w:tab/>
        </w:r>
        <w:r w:rsidR="00956C74">
          <w:rPr>
            <w:webHidden/>
          </w:rPr>
          <w:fldChar w:fldCharType="begin"/>
        </w:r>
        <w:r w:rsidR="00956C74">
          <w:rPr>
            <w:webHidden/>
          </w:rPr>
          <w:instrText xml:space="preserve"> PAGEREF _Toc48573642 \h </w:instrText>
        </w:r>
        <w:r w:rsidR="00956C74">
          <w:rPr>
            <w:webHidden/>
          </w:rPr>
        </w:r>
        <w:r w:rsidR="00956C74">
          <w:rPr>
            <w:webHidden/>
          </w:rPr>
          <w:fldChar w:fldCharType="separate"/>
        </w:r>
        <w:r w:rsidR="00A95042">
          <w:rPr>
            <w:webHidden/>
          </w:rPr>
          <w:t>139</w:t>
        </w:r>
        <w:r w:rsidR="00956C74">
          <w:rPr>
            <w:webHidden/>
          </w:rPr>
          <w:fldChar w:fldCharType="end"/>
        </w:r>
      </w:hyperlink>
    </w:p>
    <w:p w14:paraId="2AFF0FFB" w14:textId="36EBC958" w:rsidR="00956C74" w:rsidRDefault="00000000" w:rsidP="007552CD">
      <w:pPr>
        <w:pStyle w:val="TOC2"/>
        <w:rPr>
          <w:rFonts w:eastAsiaTheme="minorEastAsia" w:cstheme="minorBidi"/>
          <w:color w:val="auto"/>
          <w:szCs w:val="22"/>
        </w:rPr>
      </w:pPr>
      <w:hyperlink w:anchor="_Toc48573643" w:history="1">
        <w:r w:rsidR="00956C74" w:rsidRPr="00E413F4">
          <w:rPr>
            <w:rStyle w:val="Hyperlink"/>
          </w:rPr>
          <w:t>Nitrate-Nitrite</w:t>
        </w:r>
        <w:r w:rsidR="00956C74">
          <w:rPr>
            <w:webHidden/>
          </w:rPr>
          <w:tab/>
        </w:r>
        <w:r w:rsidR="00956C74">
          <w:rPr>
            <w:webHidden/>
          </w:rPr>
          <w:fldChar w:fldCharType="begin"/>
        </w:r>
        <w:r w:rsidR="00956C74">
          <w:rPr>
            <w:webHidden/>
          </w:rPr>
          <w:instrText xml:space="preserve"> PAGEREF _Toc48573643 \h </w:instrText>
        </w:r>
        <w:r w:rsidR="00956C74">
          <w:rPr>
            <w:webHidden/>
          </w:rPr>
        </w:r>
        <w:r w:rsidR="00956C74">
          <w:rPr>
            <w:webHidden/>
          </w:rPr>
          <w:fldChar w:fldCharType="separate"/>
        </w:r>
        <w:r w:rsidR="00A95042">
          <w:rPr>
            <w:webHidden/>
          </w:rPr>
          <w:t>141</w:t>
        </w:r>
        <w:r w:rsidR="00956C74">
          <w:rPr>
            <w:webHidden/>
          </w:rPr>
          <w:fldChar w:fldCharType="end"/>
        </w:r>
      </w:hyperlink>
    </w:p>
    <w:p w14:paraId="1614DD23" w14:textId="7A82AC9C" w:rsidR="00956C74" w:rsidRDefault="00000000" w:rsidP="007552CD">
      <w:pPr>
        <w:pStyle w:val="TOC2"/>
        <w:rPr>
          <w:rFonts w:eastAsiaTheme="minorEastAsia" w:cstheme="minorBidi"/>
          <w:color w:val="auto"/>
          <w:szCs w:val="22"/>
        </w:rPr>
      </w:pPr>
      <w:hyperlink w:anchor="_Toc48573644" w:history="1">
        <w:r w:rsidR="00956C74" w:rsidRPr="00E413F4">
          <w:rPr>
            <w:rStyle w:val="Hyperlink"/>
          </w:rPr>
          <w:t>Dissolved Silica</w:t>
        </w:r>
        <w:r w:rsidR="00956C74">
          <w:rPr>
            <w:webHidden/>
          </w:rPr>
          <w:tab/>
        </w:r>
        <w:r w:rsidR="00956C74">
          <w:rPr>
            <w:webHidden/>
          </w:rPr>
          <w:fldChar w:fldCharType="begin"/>
        </w:r>
        <w:r w:rsidR="00956C74">
          <w:rPr>
            <w:webHidden/>
          </w:rPr>
          <w:instrText xml:space="preserve"> PAGEREF _Toc48573644 \h </w:instrText>
        </w:r>
        <w:r w:rsidR="00956C74">
          <w:rPr>
            <w:webHidden/>
          </w:rPr>
        </w:r>
        <w:r w:rsidR="00956C74">
          <w:rPr>
            <w:webHidden/>
          </w:rPr>
          <w:fldChar w:fldCharType="separate"/>
        </w:r>
        <w:r w:rsidR="00A95042">
          <w:rPr>
            <w:webHidden/>
          </w:rPr>
          <w:t>142</w:t>
        </w:r>
        <w:r w:rsidR="00956C74">
          <w:rPr>
            <w:webHidden/>
          </w:rPr>
          <w:fldChar w:fldCharType="end"/>
        </w:r>
      </w:hyperlink>
    </w:p>
    <w:p w14:paraId="39745019" w14:textId="59ECDE1F" w:rsidR="00956C74" w:rsidRDefault="00000000" w:rsidP="007552CD">
      <w:pPr>
        <w:pStyle w:val="TOC2"/>
        <w:rPr>
          <w:rFonts w:eastAsiaTheme="minorEastAsia" w:cstheme="minorBidi"/>
          <w:color w:val="auto"/>
          <w:szCs w:val="22"/>
        </w:rPr>
      </w:pPr>
      <w:hyperlink w:anchor="_Toc48573645" w:history="1">
        <w:r w:rsidR="00956C74" w:rsidRPr="00E413F4">
          <w:rPr>
            <w:rStyle w:val="Hyperlink"/>
          </w:rPr>
          <w:t>Organic Matter Variable Stoichiometry</w:t>
        </w:r>
        <w:r w:rsidR="00956C74">
          <w:rPr>
            <w:webHidden/>
          </w:rPr>
          <w:tab/>
        </w:r>
        <w:r w:rsidR="00956C74">
          <w:rPr>
            <w:webHidden/>
          </w:rPr>
          <w:fldChar w:fldCharType="begin"/>
        </w:r>
        <w:r w:rsidR="00956C74">
          <w:rPr>
            <w:webHidden/>
          </w:rPr>
          <w:instrText xml:space="preserve"> PAGEREF _Toc48573645 \h </w:instrText>
        </w:r>
        <w:r w:rsidR="00956C74">
          <w:rPr>
            <w:webHidden/>
          </w:rPr>
        </w:r>
        <w:r w:rsidR="00956C74">
          <w:rPr>
            <w:webHidden/>
          </w:rPr>
          <w:fldChar w:fldCharType="separate"/>
        </w:r>
        <w:r w:rsidR="00A95042">
          <w:rPr>
            <w:webHidden/>
          </w:rPr>
          <w:t>143</w:t>
        </w:r>
        <w:r w:rsidR="00956C74">
          <w:rPr>
            <w:webHidden/>
          </w:rPr>
          <w:fldChar w:fldCharType="end"/>
        </w:r>
      </w:hyperlink>
    </w:p>
    <w:p w14:paraId="3E319464" w14:textId="29C6B559" w:rsidR="00956C74" w:rsidRDefault="00000000" w:rsidP="007552CD">
      <w:pPr>
        <w:pStyle w:val="TOC3"/>
        <w:rPr>
          <w:rFonts w:eastAsiaTheme="minorEastAsia" w:cstheme="minorBidi"/>
          <w:color w:val="auto"/>
          <w:szCs w:val="22"/>
        </w:rPr>
      </w:pPr>
      <w:hyperlink w:anchor="_Toc48573646" w:history="1">
        <w:r w:rsidR="00956C74" w:rsidRPr="00E413F4">
          <w:rPr>
            <w:rStyle w:val="Hyperlink"/>
          </w:rPr>
          <w:t>Labile Dissolved Organic Matter – Phosphorus (LDOM-P)</w:t>
        </w:r>
        <w:r w:rsidR="00956C74">
          <w:rPr>
            <w:webHidden/>
          </w:rPr>
          <w:tab/>
        </w:r>
        <w:r w:rsidR="00956C74">
          <w:rPr>
            <w:webHidden/>
          </w:rPr>
          <w:fldChar w:fldCharType="begin"/>
        </w:r>
        <w:r w:rsidR="00956C74">
          <w:rPr>
            <w:webHidden/>
          </w:rPr>
          <w:instrText xml:space="preserve"> PAGEREF _Toc48573646 \h </w:instrText>
        </w:r>
        <w:r w:rsidR="00956C74">
          <w:rPr>
            <w:webHidden/>
          </w:rPr>
        </w:r>
        <w:r w:rsidR="00956C74">
          <w:rPr>
            <w:webHidden/>
          </w:rPr>
          <w:fldChar w:fldCharType="separate"/>
        </w:r>
        <w:r w:rsidR="00A95042">
          <w:rPr>
            <w:webHidden/>
          </w:rPr>
          <w:t>143</w:t>
        </w:r>
        <w:r w:rsidR="00956C74">
          <w:rPr>
            <w:webHidden/>
          </w:rPr>
          <w:fldChar w:fldCharType="end"/>
        </w:r>
      </w:hyperlink>
    </w:p>
    <w:p w14:paraId="0F169AD8" w14:textId="62AC7309" w:rsidR="00956C74" w:rsidRDefault="00000000" w:rsidP="007552CD">
      <w:pPr>
        <w:pStyle w:val="TOC3"/>
        <w:rPr>
          <w:rFonts w:eastAsiaTheme="minorEastAsia" w:cstheme="minorBidi"/>
          <w:color w:val="auto"/>
          <w:szCs w:val="22"/>
        </w:rPr>
      </w:pPr>
      <w:hyperlink w:anchor="_Toc48573647" w:history="1">
        <w:r w:rsidR="00956C74" w:rsidRPr="00E413F4">
          <w:rPr>
            <w:rStyle w:val="Hyperlink"/>
          </w:rPr>
          <w:t>Refractory Dissolved Organic Matter – Phosphorus (RDOM-P)</w:t>
        </w:r>
        <w:r w:rsidR="00956C74">
          <w:rPr>
            <w:webHidden/>
          </w:rPr>
          <w:tab/>
        </w:r>
        <w:r w:rsidR="00956C74">
          <w:rPr>
            <w:webHidden/>
          </w:rPr>
          <w:fldChar w:fldCharType="begin"/>
        </w:r>
        <w:r w:rsidR="00956C74">
          <w:rPr>
            <w:webHidden/>
          </w:rPr>
          <w:instrText xml:space="preserve"> PAGEREF _Toc48573647 \h </w:instrText>
        </w:r>
        <w:r w:rsidR="00956C74">
          <w:rPr>
            <w:webHidden/>
          </w:rPr>
        </w:r>
        <w:r w:rsidR="00956C74">
          <w:rPr>
            <w:webHidden/>
          </w:rPr>
          <w:fldChar w:fldCharType="separate"/>
        </w:r>
        <w:r w:rsidR="00A95042">
          <w:rPr>
            <w:webHidden/>
          </w:rPr>
          <w:t>144</w:t>
        </w:r>
        <w:r w:rsidR="00956C74">
          <w:rPr>
            <w:webHidden/>
          </w:rPr>
          <w:fldChar w:fldCharType="end"/>
        </w:r>
      </w:hyperlink>
    </w:p>
    <w:p w14:paraId="713F1420" w14:textId="21FC1724" w:rsidR="00956C74" w:rsidRDefault="00000000" w:rsidP="007552CD">
      <w:pPr>
        <w:pStyle w:val="TOC3"/>
        <w:rPr>
          <w:rFonts w:eastAsiaTheme="minorEastAsia" w:cstheme="minorBidi"/>
          <w:color w:val="auto"/>
          <w:szCs w:val="22"/>
        </w:rPr>
      </w:pPr>
      <w:hyperlink w:anchor="_Toc48573648" w:history="1">
        <w:r w:rsidR="00956C74" w:rsidRPr="00E413F4">
          <w:rPr>
            <w:rStyle w:val="Hyperlink"/>
          </w:rPr>
          <w:t>Labile Particulate Organic Matter – Phosphorus (LPOM-P)</w:t>
        </w:r>
        <w:r w:rsidR="00956C74">
          <w:rPr>
            <w:webHidden/>
          </w:rPr>
          <w:tab/>
        </w:r>
        <w:r w:rsidR="00956C74">
          <w:rPr>
            <w:webHidden/>
          </w:rPr>
          <w:fldChar w:fldCharType="begin"/>
        </w:r>
        <w:r w:rsidR="00956C74">
          <w:rPr>
            <w:webHidden/>
          </w:rPr>
          <w:instrText xml:space="preserve"> PAGEREF _Toc48573648 \h </w:instrText>
        </w:r>
        <w:r w:rsidR="00956C74">
          <w:rPr>
            <w:webHidden/>
          </w:rPr>
        </w:r>
        <w:r w:rsidR="00956C74">
          <w:rPr>
            <w:webHidden/>
          </w:rPr>
          <w:fldChar w:fldCharType="separate"/>
        </w:r>
        <w:r w:rsidR="00A95042">
          <w:rPr>
            <w:webHidden/>
          </w:rPr>
          <w:t>144</w:t>
        </w:r>
        <w:r w:rsidR="00956C74">
          <w:rPr>
            <w:webHidden/>
          </w:rPr>
          <w:fldChar w:fldCharType="end"/>
        </w:r>
      </w:hyperlink>
    </w:p>
    <w:p w14:paraId="1BF410A7" w14:textId="1589DC1F" w:rsidR="00956C74" w:rsidRDefault="00000000" w:rsidP="007552CD">
      <w:pPr>
        <w:pStyle w:val="TOC3"/>
        <w:rPr>
          <w:rFonts w:eastAsiaTheme="minorEastAsia" w:cstheme="minorBidi"/>
          <w:color w:val="auto"/>
          <w:szCs w:val="22"/>
        </w:rPr>
      </w:pPr>
      <w:hyperlink w:anchor="_Toc48573649" w:history="1">
        <w:r w:rsidR="00956C74" w:rsidRPr="00E413F4">
          <w:rPr>
            <w:rStyle w:val="Hyperlink"/>
          </w:rPr>
          <w:t>Refractory Particulate Organic Matter – Phosphorus (RPOM-P)</w:t>
        </w:r>
        <w:r w:rsidR="00956C74">
          <w:rPr>
            <w:webHidden/>
          </w:rPr>
          <w:tab/>
        </w:r>
        <w:r w:rsidR="00956C74">
          <w:rPr>
            <w:webHidden/>
          </w:rPr>
          <w:fldChar w:fldCharType="begin"/>
        </w:r>
        <w:r w:rsidR="00956C74">
          <w:rPr>
            <w:webHidden/>
          </w:rPr>
          <w:instrText xml:space="preserve"> PAGEREF _Toc48573649 \h </w:instrText>
        </w:r>
        <w:r w:rsidR="00956C74">
          <w:rPr>
            <w:webHidden/>
          </w:rPr>
        </w:r>
        <w:r w:rsidR="00956C74">
          <w:rPr>
            <w:webHidden/>
          </w:rPr>
          <w:fldChar w:fldCharType="separate"/>
        </w:r>
        <w:r w:rsidR="00A95042">
          <w:rPr>
            <w:webHidden/>
          </w:rPr>
          <w:t>145</w:t>
        </w:r>
        <w:r w:rsidR="00956C74">
          <w:rPr>
            <w:webHidden/>
          </w:rPr>
          <w:fldChar w:fldCharType="end"/>
        </w:r>
      </w:hyperlink>
    </w:p>
    <w:p w14:paraId="7D2FA869" w14:textId="5B5A73DC" w:rsidR="00956C74" w:rsidRDefault="00000000" w:rsidP="007552CD">
      <w:pPr>
        <w:pStyle w:val="TOC3"/>
        <w:rPr>
          <w:rFonts w:eastAsiaTheme="minorEastAsia" w:cstheme="minorBidi"/>
          <w:color w:val="auto"/>
          <w:szCs w:val="22"/>
        </w:rPr>
      </w:pPr>
      <w:hyperlink w:anchor="_Toc48573650" w:history="1">
        <w:r w:rsidR="00956C74" w:rsidRPr="00E413F4">
          <w:rPr>
            <w:rStyle w:val="Hyperlink"/>
          </w:rPr>
          <w:t>Labile Dissolved Organic Matter – Nitrogen (LDOM-N)</w:t>
        </w:r>
        <w:r w:rsidR="00956C74">
          <w:rPr>
            <w:webHidden/>
          </w:rPr>
          <w:tab/>
        </w:r>
        <w:r w:rsidR="00956C74">
          <w:rPr>
            <w:webHidden/>
          </w:rPr>
          <w:fldChar w:fldCharType="begin"/>
        </w:r>
        <w:r w:rsidR="00956C74">
          <w:rPr>
            <w:webHidden/>
          </w:rPr>
          <w:instrText xml:space="preserve"> PAGEREF _Toc48573650 \h </w:instrText>
        </w:r>
        <w:r w:rsidR="00956C74">
          <w:rPr>
            <w:webHidden/>
          </w:rPr>
        </w:r>
        <w:r w:rsidR="00956C74">
          <w:rPr>
            <w:webHidden/>
          </w:rPr>
          <w:fldChar w:fldCharType="separate"/>
        </w:r>
        <w:r w:rsidR="00A95042">
          <w:rPr>
            <w:webHidden/>
          </w:rPr>
          <w:t>146</w:t>
        </w:r>
        <w:r w:rsidR="00956C74">
          <w:rPr>
            <w:webHidden/>
          </w:rPr>
          <w:fldChar w:fldCharType="end"/>
        </w:r>
      </w:hyperlink>
    </w:p>
    <w:p w14:paraId="285CCADE" w14:textId="19BF9479" w:rsidR="00956C74" w:rsidRDefault="00000000" w:rsidP="007552CD">
      <w:pPr>
        <w:pStyle w:val="TOC3"/>
        <w:rPr>
          <w:rFonts w:eastAsiaTheme="minorEastAsia" w:cstheme="minorBidi"/>
          <w:color w:val="auto"/>
          <w:szCs w:val="22"/>
        </w:rPr>
      </w:pPr>
      <w:hyperlink w:anchor="_Toc48573651" w:history="1">
        <w:r w:rsidR="00956C74" w:rsidRPr="00E413F4">
          <w:rPr>
            <w:rStyle w:val="Hyperlink"/>
          </w:rPr>
          <w:t>Refractory Dissolved Organic Matter – Nitrogen (RDOM-N)</w:t>
        </w:r>
        <w:r w:rsidR="00956C74">
          <w:rPr>
            <w:webHidden/>
          </w:rPr>
          <w:tab/>
        </w:r>
        <w:r w:rsidR="00956C74">
          <w:rPr>
            <w:webHidden/>
          </w:rPr>
          <w:fldChar w:fldCharType="begin"/>
        </w:r>
        <w:r w:rsidR="00956C74">
          <w:rPr>
            <w:webHidden/>
          </w:rPr>
          <w:instrText xml:space="preserve"> PAGEREF _Toc48573651 \h </w:instrText>
        </w:r>
        <w:r w:rsidR="00956C74">
          <w:rPr>
            <w:webHidden/>
          </w:rPr>
        </w:r>
        <w:r w:rsidR="00956C74">
          <w:rPr>
            <w:webHidden/>
          </w:rPr>
          <w:fldChar w:fldCharType="separate"/>
        </w:r>
        <w:r w:rsidR="00A95042">
          <w:rPr>
            <w:webHidden/>
          </w:rPr>
          <w:t>146</w:t>
        </w:r>
        <w:r w:rsidR="00956C74">
          <w:rPr>
            <w:webHidden/>
          </w:rPr>
          <w:fldChar w:fldCharType="end"/>
        </w:r>
      </w:hyperlink>
    </w:p>
    <w:p w14:paraId="0ADF70E8" w14:textId="20E81799" w:rsidR="00956C74" w:rsidRDefault="00000000" w:rsidP="007552CD">
      <w:pPr>
        <w:pStyle w:val="TOC3"/>
        <w:rPr>
          <w:rFonts w:eastAsiaTheme="minorEastAsia" w:cstheme="minorBidi"/>
          <w:color w:val="auto"/>
          <w:szCs w:val="22"/>
        </w:rPr>
      </w:pPr>
      <w:hyperlink w:anchor="_Toc48573652" w:history="1">
        <w:r w:rsidR="00956C74" w:rsidRPr="00E413F4">
          <w:rPr>
            <w:rStyle w:val="Hyperlink"/>
          </w:rPr>
          <w:t>Labile Particulate Organic Matter – Nitrogen (LPOM-N)</w:t>
        </w:r>
        <w:r w:rsidR="00956C74">
          <w:rPr>
            <w:webHidden/>
          </w:rPr>
          <w:tab/>
        </w:r>
        <w:r w:rsidR="00956C74">
          <w:rPr>
            <w:webHidden/>
          </w:rPr>
          <w:fldChar w:fldCharType="begin"/>
        </w:r>
        <w:r w:rsidR="00956C74">
          <w:rPr>
            <w:webHidden/>
          </w:rPr>
          <w:instrText xml:space="preserve"> PAGEREF _Toc48573652 \h </w:instrText>
        </w:r>
        <w:r w:rsidR="00956C74">
          <w:rPr>
            <w:webHidden/>
          </w:rPr>
        </w:r>
        <w:r w:rsidR="00956C74">
          <w:rPr>
            <w:webHidden/>
          </w:rPr>
          <w:fldChar w:fldCharType="separate"/>
        </w:r>
        <w:r w:rsidR="00A95042">
          <w:rPr>
            <w:webHidden/>
          </w:rPr>
          <w:t>147</w:t>
        </w:r>
        <w:r w:rsidR="00956C74">
          <w:rPr>
            <w:webHidden/>
          </w:rPr>
          <w:fldChar w:fldCharType="end"/>
        </w:r>
      </w:hyperlink>
    </w:p>
    <w:p w14:paraId="38FB27FC" w14:textId="18D6A03A" w:rsidR="00956C74" w:rsidRDefault="00000000" w:rsidP="007552CD">
      <w:pPr>
        <w:pStyle w:val="TOC3"/>
        <w:rPr>
          <w:rFonts w:eastAsiaTheme="minorEastAsia" w:cstheme="minorBidi"/>
          <w:color w:val="auto"/>
          <w:szCs w:val="22"/>
        </w:rPr>
      </w:pPr>
      <w:hyperlink w:anchor="_Toc48573653" w:history="1">
        <w:r w:rsidR="00956C74" w:rsidRPr="00E413F4">
          <w:rPr>
            <w:rStyle w:val="Hyperlink"/>
          </w:rPr>
          <w:t>Refractory Particulate Organic Matter – Nitrogen (RPOM-N)</w:t>
        </w:r>
        <w:r w:rsidR="00956C74">
          <w:rPr>
            <w:webHidden/>
          </w:rPr>
          <w:tab/>
        </w:r>
        <w:r w:rsidR="00956C74">
          <w:rPr>
            <w:webHidden/>
          </w:rPr>
          <w:fldChar w:fldCharType="begin"/>
        </w:r>
        <w:r w:rsidR="00956C74">
          <w:rPr>
            <w:webHidden/>
          </w:rPr>
          <w:instrText xml:space="preserve"> PAGEREF _Toc48573653 \h </w:instrText>
        </w:r>
        <w:r w:rsidR="00956C74">
          <w:rPr>
            <w:webHidden/>
          </w:rPr>
        </w:r>
        <w:r w:rsidR="00956C74">
          <w:rPr>
            <w:webHidden/>
          </w:rPr>
          <w:fldChar w:fldCharType="separate"/>
        </w:r>
        <w:r w:rsidR="00A95042">
          <w:rPr>
            <w:webHidden/>
          </w:rPr>
          <w:t>148</w:t>
        </w:r>
        <w:r w:rsidR="00956C74">
          <w:rPr>
            <w:webHidden/>
          </w:rPr>
          <w:fldChar w:fldCharType="end"/>
        </w:r>
      </w:hyperlink>
    </w:p>
    <w:p w14:paraId="1639AEC3" w14:textId="76A47207" w:rsidR="00956C74" w:rsidRDefault="00000000" w:rsidP="007552CD">
      <w:pPr>
        <w:pStyle w:val="TOC2"/>
        <w:rPr>
          <w:rFonts w:eastAsiaTheme="minorEastAsia" w:cstheme="minorBidi"/>
          <w:color w:val="auto"/>
          <w:szCs w:val="22"/>
        </w:rPr>
      </w:pPr>
      <w:hyperlink w:anchor="_Toc48573654" w:history="1">
        <w:r w:rsidR="00956C74" w:rsidRPr="00E413F4">
          <w:rPr>
            <w:rStyle w:val="Hyperlink"/>
          </w:rPr>
          <w:t>Particulate Biogenic Silica</w:t>
        </w:r>
        <w:r w:rsidR="00956C74">
          <w:rPr>
            <w:webHidden/>
          </w:rPr>
          <w:tab/>
        </w:r>
        <w:r w:rsidR="00956C74">
          <w:rPr>
            <w:webHidden/>
          </w:rPr>
          <w:fldChar w:fldCharType="begin"/>
        </w:r>
        <w:r w:rsidR="00956C74">
          <w:rPr>
            <w:webHidden/>
          </w:rPr>
          <w:instrText xml:space="preserve"> PAGEREF _Toc48573654 \h </w:instrText>
        </w:r>
        <w:r w:rsidR="00956C74">
          <w:rPr>
            <w:webHidden/>
          </w:rPr>
        </w:r>
        <w:r w:rsidR="00956C74">
          <w:rPr>
            <w:webHidden/>
          </w:rPr>
          <w:fldChar w:fldCharType="separate"/>
        </w:r>
        <w:r w:rsidR="00A95042">
          <w:rPr>
            <w:webHidden/>
          </w:rPr>
          <w:t>148</w:t>
        </w:r>
        <w:r w:rsidR="00956C74">
          <w:rPr>
            <w:webHidden/>
          </w:rPr>
          <w:fldChar w:fldCharType="end"/>
        </w:r>
      </w:hyperlink>
    </w:p>
    <w:p w14:paraId="3DF23BDE" w14:textId="2008E985" w:rsidR="00956C74" w:rsidRDefault="00000000" w:rsidP="007552CD">
      <w:pPr>
        <w:pStyle w:val="TOC2"/>
        <w:rPr>
          <w:rFonts w:eastAsiaTheme="minorEastAsia" w:cstheme="minorBidi"/>
          <w:color w:val="auto"/>
          <w:szCs w:val="22"/>
        </w:rPr>
      </w:pPr>
      <w:hyperlink w:anchor="_Toc48573655" w:history="1">
        <w:r w:rsidR="00956C74" w:rsidRPr="00E413F4">
          <w:rPr>
            <w:rStyle w:val="Hyperlink"/>
          </w:rPr>
          <w:t>Total Iron</w:t>
        </w:r>
        <w:r w:rsidR="00956C74">
          <w:rPr>
            <w:webHidden/>
          </w:rPr>
          <w:tab/>
        </w:r>
        <w:r w:rsidR="00956C74">
          <w:rPr>
            <w:webHidden/>
          </w:rPr>
          <w:fldChar w:fldCharType="begin"/>
        </w:r>
        <w:r w:rsidR="00956C74">
          <w:rPr>
            <w:webHidden/>
          </w:rPr>
          <w:instrText xml:space="preserve"> PAGEREF _Toc48573655 \h </w:instrText>
        </w:r>
        <w:r w:rsidR="00956C74">
          <w:rPr>
            <w:webHidden/>
          </w:rPr>
        </w:r>
        <w:r w:rsidR="00956C74">
          <w:rPr>
            <w:webHidden/>
          </w:rPr>
          <w:fldChar w:fldCharType="separate"/>
        </w:r>
        <w:r w:rsidR="00A95042">
          <w:rPr>
            <w:webHidden/>
          </w:rPr>
          <w:t>149</w:t>
        </w:r>
        <w:r w:rsidR="00956C74">
          <w:rPr>
            <w:webHidden/>
          </w:rPr>
          <w:fldChar w:fldCharType="end"/>
        </w:r>
      </w:hyperlink>
    </w:p>
    <w:p w14:paraId="10EF8300" w14:textId="606B45DB" w:rsidR="00956C74" w:rsidRDefault="00000000" w:rsidP="007552CD">
      <w:pPr>
        <w:pStyle w:val="TOC2"/>
        <w:rPr>
          <w:rFonts w:eastAsiaTheme="minorEastAsia" w:cstheme="minorBidi"/>
          <w:color w:val="auto"/>
          <w:szCs w:val="22"/>
        </w:rPr>
      </w:pPr>
      <w:hyperlink w:anchor="_Toc48573656" w:history="1">
        <w:r w:rsidR="00956C74" w:rsidRPr="00E413F4">
          <w:rPr>
            <w:rStyle w:val="Hyperlink"/>
          </w:rPr>
          <w:t>Dissolved Oxygen</w:t>
        </w:r>
        <w:r w:rsidR="00956C74">
          <w:rPr>
            <w:webHidden/>
          </w:rPr>
          <w:tab/>
        </w:r>
        <w:r w:rsidR="00956C74">
          <w:rPr>
            <w:webHidden/>
          </w:rPr>
          <w:fldChar w:fldCharType="begin"/>
        </w:r>
        <w:r w:rsidR="00956C74">
          <w:rPr>
            <w:webHidden/>
          </w:rPr>
          <w:instrText xml:space="preserve"> PAGEREF _Toc48573656 \h </w:instrText>
        </w:r>
        <w:r w:rsidR="00956C74">
          <w:rPr>
            <w:webHidden/>
          </w:rPr>
        </w:r>
        <w:r w:rsidR="00956C74">
          <w:rPr>
            <w:webHidden/>
          </w:rPr>
          <w:fldChar w:fldCharType="separate"/>
        </w:r>
        <w:r w:rsidR="00A95042">
          <w:rPr>
            <w:webHidden/>
          </w:rPr>
          <w:t>150</w:t>
        </w:r>
        <w:r w:rsidR="00956C74">
          <w:rPr>
            <w:webHidden/>
          </w:rPr>
          <w:fldChar w:fldCharType="end"/>
        </w:r>
      </w:hyperlink>
    </w:p>
    <w:p w14:paraId="4F815830" w14:textId="255EAE49" w:rsidR="00956C74" w:rsidRDefault="00000000" w:rsidP="007552CD">
      <w:pPr>
        <w:pStyle w:val="TOC3"/>
        <w:rPr>
          <w:rFonts w:eastAsiaTheme="minorEastAsia" w:cstheme="minorBidi"/>
          <w:color w:val="auto"/>
          <w:szCs w:val="22"/>
        </w:rPr>
      </w:pPr>
      <w:hyperlink w:anchor="_Toc48573657" w:history="1">
        <w:r w:rsidR="00956C74" w:rsidRPr="00E413F4">
          <w:rPr>
            <w:rStyle w:val="Hyperlink"/>
          </w:rPr>
          <w:t>River Reaeration Equations</w:t>
        </w:r>
        <w:r w:rsidR="00956C74">
          <w:rPr>
            <w:webHidden/>
          </w:rPr>
          <w:tab/>
        </w:r>
        <w:r w:rsidR="00956C74">
          <w:rPr>
            <w:webHidden/>
          </w:rPr>
          <w:fldChar w:fldCharType="begin"/>
        </w:r>
        <w:r w:rsidR="00956C74">
          <w:rPr>
            <w:webHidden/>
          </w:rPr>
          <w:instrText xml:space="preserve"> PAGEREF _Toc48573657 \h </w:instrText>
        </w:r>
        <w:r w:rsidR="00956C74">
          <w:rPr>
            <w:webHidden/>
          </w:rPr>
        </w:r>
        <w:r w:rsidR="00956C74">
          <w:rPr>
            <w:webHidden/>
          </w:rPr>
          <w:fldChar w:fldCharType="separate"/>
        </w:r>
        <w:r w:rsidR="00A95042">
          <w:rPr>
            <w:webHidden/>
          </w:rPr>
          <w:t>153</w:t>
        </w:r>
        <w:r w:rsidR="00956C74">
          <w:rPr>
            <w:webHidden/>
          </w:rPr>
          <w:fldChar w:fldCharType="end"/>
        </w:r>
      </w:hyperlink>
    </w:p>
    <w:p w14:paraId="30210454" w14:textId="08B8CFEB" w:rsidR="00956C74" w:rsidRDefault="00000000" w:rsidP="007552CD">
      <w:pPr>
        <w:pStyle w:val="TOC3"/>
        <w:rPr>
          <w:rFonts w:eastAsiaTheme="minorEastAsia" w:cstheme="minorBidi"/>
          <w:color w:val="auto"/>
          <w:szCs w:val="22"/>
        </w:rPr>
      </w:pPr>
      <w:hyperlink w:anchor="_Toc48573658" w:history="1">
        <w:r w:rsidR="00956C74" w:rsidRPr="00E413F4">
          <w:rPr>
            <w:rStyle w:val="Hyperlink"/>
          </w:rPr>
          <w:t>Lake Reaeration Equations</w:t>
        </w:r>
        <w:r w:rsidR="00956C74">
          <w:rPr>
            <w:webHidden/>
          </w:rPr>
          <w:tab/>
        </w:r>
        <w:r w:rsidR="00956C74">
          <w:rPr>
            <w:webHidden/>
          </w:rPr>
          <w:fldChar w:fldCharType="begin"/>
        </w:r>
        <w:r w:rsidR="00956C74">
          <w:rPr>
            <w:webHidden/>
          </w:rPr>
          <w:instrText xml:space="preserve"> PAGEREF _Toc48573658 \h </w:instrText>
        </w:r>
        <w:r w:rsidR="00956C74">
          <w:rPr>
            <w:webHidden/>
          </w:rPr>
        </w:r>
        <w:r w:rsidR="00956C74">
          <w:rPr>
            <w:webHidden/>
          </w:rPr>
          <w:fldChar w:fldCharType="separate"/>
        </w:r>
        <w:r w:rsidR="00A95042">
          <w:rPr>
            <w:webHidden/>
          </w:rPr>
          <w:t>155</w:t>
        </w:r>
        <w:r w:rsidR="00956C74">
          <w:rPr>
            <w:webHidden/>
          </w:rPr>
          <w:fldChar w:fldCharType="end"/>
        </w:r>
      </w:hyperlink>
    </w:p>
    <w:p w14:paraId="7DAFCAA7" w14:textId="54DFACC0" w:rsidR="00956C74" w:rsidRDefault="00000000" w:rsidP="007552CD">
      <w:pPr>
        <w:pStyle w:val="TOC3"/>
        <w:rPr>
          <w:rFonts w:eastAsiaTheme="minorEastAsia" w:cstheme="minorBidi"/>
          <w:color w:val="auto"/>
          <w:szCs w:val="22"/>
        </w:rPr>
      </w:pPr>
      <w:hyperlink w:anchor="_Toc48573659" w:history="1">
        <w:r w:rsidR="00956C74" w:rsidRPr="00E413F4">
          <w:rPr>
            <w:rStyle w:val="Hyperlink"/>
          </w:rPr>
          <w:t>Estuarine Equations</w:t>
        </w:r>
        <w:r w:rsidR="00956C74">
          <w:rPr>
            <w:webHidden/>
          </w:rPr>
          <w:tab/>
        </w:r>
        <w:r w:rsidR="00956C74">
          <w:rPr>
            <w:webHidden/>
          </w:rPr>
          <w:fldChar w:fldCharType="begin"/>
        </w:r>
        <w:r w:rsidR="00956C74">
          <w:rPr>
            <w:webHidden/>
          </w:rPr>
          <w:instrText xml:space="preserve"> PAGEREF _Toc48573659 \h </w:instrText>
        </w:r>
        <w:r w:rsidR="00956C74">
          <w:rPr>
            <w:webHidden/>
          </w:rPr>
        </w:r>
        <w:r w:rsidR="00956C74">
          <w:rPr>
            <w:webHidden/>
          </w:rPr>
          <w:fldChar w:fldCharType="separate"/>
        </w:r>
        <w:r w:rsidR="00A95042">
          <w:rPr>
            <w:webHidden/>
          </w:rPr>
          <w:t>159</w:t>
        </w:r>
        <w:r w:rsidR="00956C74">
          <w:rPr>
            <w:webHidden/>
          </w:rPr>
          <w:fldChar w:fldCharType="end"/>
        </w:r>
      </w:hyperlink>
    </w:p>
    <w:p w14:paraId="5BFE5516" w14:textId="42D4C63D" w:rsidR="00956C74" w:rsidRDefault="00000000" w:rsidP="007552CD">
      <w:pPr>
        <w:pStyle w:val="TOC3"/>
        <w:rPr>
          <w:rFonts w:eastAsiaTheme="minorEastAsia" w:cstheme="minorBidi"/>
          <w:color w:val="auto"/>
          <w:szCs w:val="22"/>
        </w:rPr>
      </w:pPr>
      <w:hyperlink w:anchor="_Toc48573660" w:history="1">
        <w:r w:rsidR="00956C74" w:rsidRPr="00E413F4">
          <w:rPr>
            <w:rStyle w:val="Hyperlink"/>
          </w:rPr>
          <w:t>Reaeration Temperature Dependence</w:t>
        </w:r>
        <w:r w:rsidR="00956C74">
          <w:rPr>
            <w:webHidden/>
          </w:rPr>
          <w:tab/>
        </w:r>
        <w:r w:rsidR="00956C74">
          <w:rPr>
            <w:webHidden/>
          </w:rPr>
          <w:fldChar w:fldCharType="begin"/>
        </w:r>
        <w:r w:rsidR="00956C74">
          <w:rPr>
            <w:webHidden/>
          </w:rPr>
          <w:instrText xml:space="preserve"> PAGEREF _Toc48573660 \h </w:instrText>
        </w:r>
        <w:r w:rsidR="00956C74">
          <w:rPr>
            <w:webHidden/>
          </w:rPr>
        </w:r>
        <w:r w:rsidR="00956C74">
          <w:rPr>
            <w:webHidden/>
          </w:rPr>
          <w:fldChar w:fldCharType="separate"/>
        </w:r>
        <w:r w:rsidR="00A95042">
          <w:rPr>
            <w:webHidden/>
          </w:rPr>
          <w:t>160</w:t>
        </w:r>
        <w:r w:rsidR="00956C74">
          <w:rPr>
            <w:webHidden/>
          </w:rPr>
          <w:fldChar w:fldCharType="end"/>
        </w:r>
      </w:hyperlink>
    </w:p>
    <w:p w14:paraId="471326E7" w14:textId="00D5D856" w:rsidR="00956C74" w:rsidRDefault="00000000" w:rsidP="007552CD">
      <w:pPr>
        <w:pStyle w:val="TOC3"/>
        <w:rPr>
          <w:rFonts w:eastAsiaTheme="minorEastAsia" w:cstheme="minorBidi"/>
          <w:color w:val="auto"/>
          <w:szCs w:val="22"/>
        </w:rPr>
      </w:pPr>
      <w:hyperlink w:anchor="_Toc48573661" w:history="1">
        <w:r w:rsidR="00956C74" w:rsidRPr="00E413F4">
          <w:rPr>
            <w:rStyle w:val="Hyperlink"/>
          </w:rPr>
          <w:t>Dam Reaeration</w:t>
        </w:r>
        <w:r w:rsidR="00956C74">
          <w:rPr>
            <w:webHidden/>
          </w:rPr>
          <w:tab/>
        </w:r>
        <w:r w:rsidR="00956C74">
          <w:rPr>
            <w:webHidden/>
          </w:rPr>
          <w:fldChar w:fldCharType="begin"/>
        </w:r>
        <w:r w:rsidR="00956C74">
          <w:rPr>
            <w:webHidden/>
          </w:rPr>
          <w:instrText xml:space="preserve"> PAGEREF _Toc48573661 \h </w:instrText>
        </w:r>
        <w:r w:rsidR="00956C74">
          <w:rPr>
            <w:webHidden/>
          </w:rPr>
        </w:r>
        <w:r w:rsidR="00956C74">
          <w:rPr>
            <w:webHidden/>
          </w:rPr>
          <w:fldChar w:fldCharType="separate"/>
        </w:r>
        <w:r w:rsidR="00A95042">
          <w:rPr>
            <w:webHidden/>
          </w:rPr>
          <w:t>161</w:t>
        </w:r>
        <w:r w:rsidR="00956C74">
          <w:rPr>
            <w:webHidden/>
          </w:rPr>
          <w:fldChar w:fldCharType="end"/>
        </w:r>
      </w:hyperlink>
    </w:p>
    <w:p w14:paraId="44C833B3" w14:textId="719D68ED" w:rsidR="00956C74" w:rsidRDefault="00000000" w:rsidP="007552CD">
      <w:pPr>
        <w:pStyle w:val="TOC4"/>
        <w:rPr>
          <w:rFonts w:eastAsiaTheme="minorEastAsia" w:cstheme="minorBidi"/>
          <w:color w:val="auto"/>
          <w:szCs w:val="22"/>
        </w:rPr>
      </w:pPr>
      <w:hyperlink w:anchor="_Toc48573662" w:history="1">
        <w:r w:rsidR="00956C74" w:rsidRPr="00E413F4">
          <w:rPr>
            <w:rStyle w:val="Hyperlink"/>
          </w:rPr>
          <w:t>Small Dams or Weirs</w:t>
        </w:r>
        <w:r w:rsidR="00956C74">
          <w:rPr>
            <w:webHidden/>
          </w:rPr>
          <w:tab/>
        </w:r>
        <w:r w:rsidR="00956C74">
          <w:rPr>
            <w:webHidden/>
          </w:rPr>
          <w:fldChar w:fldCharType="begin"/>
        </w:r>
        <w:r w:rsidR="00956C74">
          <w:rPr>
            <w:webHidden/>
          </w:rPr>
          <w:instrText xml:space="preserve"> PAGEREF _Toc48573662 \h </w:instrText>
        </w:r>
        <w:r w:rsidR="00956C74">
          <w:rPr>
            <w:webHidden/>
          </w:rPr>
        </w:r>
        <w:r w:rsidR="00956C74">
          <w:rPr>
            <w:webHidden/>
          </w:rPr>
          <w:fldChar w:fldCharType="separate"/>
        </w:r>
        <w:r w:rsidR="00A95042">
          <w:rPr>
            <w:webHidden/>
          </w:rPr>
          <w:t>161</w:t>
        </w:r>
        <w:r w:rsidR="00956C74">
          <w:rPr>
            <w:webHidden/>
          </w:rPr>
          <w:fldChar w:fldCharType="end"/>
        </w:r>
      </w:hyperlink>
    </w:p>
    <w:p w14:paraId="4F743451" w14:textId="2FD61D08" w:rsidR="00956C74" w:rsidRDefault="00000000" w:rsidP="007552CD">
      <w:pPr>
        <w:pStyle w:val="TOC4"/>
        <w:rPr>
          <w:rFonts w:eastAsiaTheme="minorEastAsia" w:cstheme="minorBidi"/>
          <w:color w:val="auto"/>
          <w:szCs w:val="22"/>
        </w:rPr>
      </w:pPr>
      <w:hyperlink w:anchor="_Toc48573663" w:history="1">
        <w:r w:rsidR="00956C74" w:rsidRPr="00E413F4">
          <w:rPr>
            <w:rStyle w:val="Hyperlink"/>
          </w:rPr>
          <w:t>Large Dam Spillways/Gates</w:t>
        </w:r>
        <w:r w:rsidR="00956C74">
          <w:rPr>
            <w:webHidden/>
          </w:rPr>
          <w:tab/>
        </w:r>
        <w:r w:rsidR="00956C74">
          <w:rPr>
            <w:webHidden/>
          </w:rPr>
          <w:fldChar w:fldCharType="begin"/>
        </w:r>
        <w:r w:rsidR="00956C74">
          <w:rPr>
            <w:webHidden/>
          </w:rPr>
          <w:instrText xml:space="preserve"> PAGEREF _Toc48573663 \h </w:instrText>
        </w:r>
        <w:r w:rsidR="00956C74">
          <w:rPr>
            <w:webHidden/>
          </w:rPr>
        </w:r>
        <w:r w:rsidR="00956C74">
          <w:rPr>
            <w:webHidden/>
          </w:rPr>
          <w:fldChar w:fldCharType="separate"/>
        </w:r>
        <w:r w:rsidR="00A95042">
          <w:rPr>
            <w:webHidden/>
          </w:rPr>
          <w:t>162</w:t>
        </w:r>
        <w:r w:rsidR="00956C74">
          <w:rPr>
            <w:webHidden/>
          </w:rPr>
          <w:fldChar w:fldCharType="end"/>
        </w:r>
      </w:hyperlink>
    </w:p>
    <w:p w14:paraId="3807DC8C" w14:textId="4A2CF696" w:rsidR="00956C74" w:rsidRDefault="00000000" w:rsidP="007552CD">
      <w:pPr>
        <w:pStyle w:val="TOC4"/>
        <w:rPr>
          <w:rFonts w:eastAsiaTheme="minorEastAsia" w:cstheme="minorBidi"/>
          <w:color w:val="auto"/>
          <w:szCs w:val="22"/>
        </w:rPr>
      </w:pPr>
      <w:hyperlink w:anchor="_Toc48573664" w:history="1">
        <w:r w:rsidR="00956C74" w:rsidRPr="00E413F4">
          <w:rPr>
            <w:rStyle w:val="Hyperlink"/>
          </w:rPr>
          <w:t>DO Impacts of Spillways</w:t>
        </w:r>
        <w:r w:rsidR="00956C74">
          <w:rPr>
            <w:webHidden/>
          </w:rPr>
          <w:tab/>
        </w:r>
        <w:r w:rsidR="00956C74">
          <w:rPr>
            <w:webHidden/>
          </w:rPr>
          <w:fldChar w:fldCharType="begin"/>
        </w:r>
        <w:r w:rsidR="00956C74">
          <w:rPr>
            <w:webHidden/>
          </w:rPr>
          <w:instrText xml:space="preserve"> PAGEREF _Toc48573664 \h </w:instrText>
        </w:r>
        <w:r w:rsidR="00956C74">
          <w:rPr>
            <w:webHidden/>
          </w:rPr>
        </w:r>
        <w:r w:rsidR="00956C74">
          <w:rPr>
            <w:webHidden/>
          </w:rPr>
          <w:fldChar w:fldCharType="separate"/>
        </w:r>
        <w:r w:rsidR="00A95042">
          <w:rPr>
            <w:webHidden/>
          </w:rPr>
          <w:t>163</w:t>
        </w:r>
        <w:r w:rsidR="00956C74">
          <w:rPr>
            <w:webHidden/>
          </w:rPr>
          <w:fldChar w:fldCharType="end"/>
        </w:r>
      </w:hyperlink>
    </w:p>
    <w:p w14:paraId="20A4A786" w14:textId="2CDF693C" w:rsidR="00956C74" w:rsidRDefault="00000000" w:rsidP="007552CD">
      <w:pPr>
        <w:pStyle w:val="TOC4"/>
        <w:rPr>
          <w:rFonts w:eastAsiaTheme="minorEastAsia" w:cstheme="minorBidi"/>
          <w:color w:val="auto"/>
          <w:szCs w:val="22"/>
        </w:rPr>
      </w:pPr>
      <w:hyperlink w:anchor="_Toc48573665" w:history="1">
        <w:r w:rsidR="00956C74" w:rsidRPr="00E413F4">
          <w:rPr>
            <w:rStyle w:val="Hyperlink"/>
          </w:rPr>
          <w:t>SYSTDG Algorithm</w:t>
        </w:r>
        <w:r w:rsidR="00956C74">
          <w:rPr>
            <w:webHidden/>
          </w:rPr>
          <w:tab/>
        </w:r>
        <w:r w:rsidR="00956C74">
          <w:rPr>
            <w:webHidden/>
          </w:rPr>
          <w:fldChar w:fldCharType="begin"/>
        </w:r>
        <w:r w:rsidR="00956C74">
          <w:rPr>
            <w:webHidden/>
          </w:rPr>
          <w:instrText xml:space="preserve"> PAGEREF _Toc48573665 \h </w:instrText>
        </w:r>
        <w:r w:rsidR="00956C74">
          <w:rPr>
            <w:webHidden/>
          </w:rPr>
        </w:r>
        <w:r w:rsidR="00956C74">
          <w:rPr>
            <w:webHidden/>
          </w:rPr>
          <w:fldChar w:fldCharType="separate"/>
        </w:r>
        <w:r w:rsidR="00A95042">
          <w:rPr>
            <w:webHidden/>
          </w:rPr>
          <w:t>164</w:t>
        </w:r>
        <w:r w:rsidR="00956C74">
          <w:rPr>
            <w:webHidden/>
          </w:rPr>
          <w:fldChar w:fldCharType="end"/>
        </w:r>
      </w:hyperlink>
    </w:p>
    <w:p w14:paraId="67BB9027" w14:textId="3209B51B" w:rsidR="00956C74" w:rsidRDefault="00000000" w:rsidP="007552CD">
      <w:pPr>
        <w:pStyle w:val="TOC4"/>
        <w:rPr>
          <w:rFonts w:eastAsiaTheme="minorEastAsia" w:cstheme="minorBidi"/>
          <w:color w:val="auto"/>
          <w:szCs w:val="22"/>
        </w:rPr>
      </w:pPr>
      <w:hyperlink w:anchor="_Toc48573666" w:history="1">
        <w:r w:rsidR="00956C74" w:rsidRPr="00E413F4">
          <w:rPr>
            <w:rStyle w:val="Hyperlink"/>
          </w:rPr>
          <w:t>Dissolved Oxygen Saturation Computations</w:t>
        </w:r>
        <w:r w:rsidR="00956C74">
          <w:rPr>
            <w:webHidden/>
          </w:rPr>
          <w:tab/>
        </w:r>
        <w:r w:rsidR="00956C74">
          <w:rPr>
            <w:webHidden/>
          </w:rPr>
          <w:fldChar w:fldCharType="begin"/>
        </w:r>
        <w:r w:rsidR="00956C74">
          <w:rPr>
            <w:webHidden/>
          </w:rPr>
          <w:instrText xml:space="preserve"> PAGEREF _Toc48573666 \h </w:instrText>
        </w:r>
        <w:r w:rsidR="00956C74">
          <w:rPr>
            <w:webHidden/>
          </w:rPr>
        </w:r>
        <w:r w:rsidR="00956C74">
          <w:rPr>
            <w:webHidden/>
          </w:rPr>
          <w:fldChar w:fldCharType="separate"/>
        </w:r>
        <w:r w:rsidR="00A95042">
          <w:rPr>
            <w:webHidden/>
          </w:rPr>
          <w:t>168</w:t>
        </w:r>
        <w:r w:rsidR="00956C74">
          <w:rPr>
            <w:webHidden/>
          </w:rPr>
          <w:fldChar w:fldCharType="end"/>
        </w:r>
      </w:hyperlink>
    </w:p>
    <w:p w14:paraId="21960528" w14:textId="6E81C2C3" w:rsidR="00956C74" w:rsidRDefault="00000000" w:rsidP="007552CD">
      <w:pPr>
        <w:pStyle w:val="TOC2"/>
        <w:rPr>
          <w:rFonts w:eastAsiaTheme="minorEastAsia" w:cstheme="minorBidi"/>
          <w:color w:val="auto"/>
          <w:szCs w:val="22"/>
        </w:rPr>
      </w:pPr>
      <w:hyperlink w:anchor="_Toc48573667" w:history="1">
        <w:r w:rsidR="00956C74" w:rsidRPr="00E413F4">
          <w:rPr>
            <w:rStyle w:val="Hyperlink"/>
          </w:rPr>
          <w:t>Sediments</w:t>
        </w:r>
        <w:r w:rsidR="00956C74">
          <w:rPr>
            <w:webHidden/>
          </w:rPr>
          <w:tab/>
        </w:r>
        <w:r w:rsidR="00956C74">
          <w:rPr>
            <w:webHidden/>
          </w:rPr>
          <w:fldChar w:fldCharType="begin"/>
        </w:r>
        <w:r w:rsidR="00956C74">
          <w:rPr>
            <w:webHidden/>
          </w:rPr>
          <w:instrText xml:space="preserve"> PAGEREF _Toc48573667 \h </w:instrText>
        </w:r>
        <w:r w:rsidR="00956C74">
          <w:rPr>
            <w:webHidden/>
          </w:rPr>
        </w:r>
        <w:r w:rsidR="00956C74">
          <w:rPr>
            <w:webHidden/>
          </w:rPr>
          <w:fldChar w:fldCharType="separate"/>
        </w:r>
        <w:r w:rsidR="00A95042">
          <w:rPr>
            <w:webHidden/>
          </w:rPr>
          <w:t>168</w:t>
        </w:r>
        <w:r w:rsidR="00956C74">
          <w:rPr>
            <w:webHidden/>
          </w:rPr>
          <w:fldChar w:fldCharType="end"/>
        </w:r>
      </w:hyperlink>
    </w:p>
    <w:p w14:paraId="135092F8" w14:textId="0B4CE64D" w:rsidR="00956C74" w:rsidRDefault="00000000" w:rsidP="007552CD">
      <w:pPr>
        <w:pStyle w:val="TOC3"/>
        <w:rPr>
          <w:rFonts w:eastAsiaTheme="minorEastAsia" w:cstheme="minorBidi"/>
          <w:color w:val="auto"/>
          <w:szCs w:val="22"/>
        </w:rPr>
      </w:pPr>
      <w:hyperlink w:anchor="_Toc48573668" w:history="1">
        <w:r w:rsidR="00956C74" w:rsidRPr="00E413F4">
          <w:rPr>
            <w:rStyle w:val="Hyperlink"/>
          </w:rPr>
          <w:t>Zero Order Model</w:t>
        </w:r>
        <w:r w:rsidR="00956C74">
          <w:rPr>
            <w:webHidden/>
          </w:rPr>
          <w:tab/>
        </w:r>
        <w:r w:rsidR="00956C74">
          <w:rPr>
            <w:webHidden/>
          </w:rPr>
          <w:fldChar w:fldCharType="begin"/>
        </w:r>
        <w:r w:rsidR="00956C74">
          <w:rPr>
            <w:webHidden/>
          </w:rPr>
          <w:instrText xml:space="preserve"> PAGEREF _Toc48573668 \h </w:instrText>
        </w:r>
        <w:r w:rsidR="00956C74">
          <w:rPr>
            <w:webHidden/>
          </w:rPr>
        </w:r>
        <w:r w:rsidR="00956C74">
          <w:rPr>
            <w:webHidden/>
          </w:rPr>
          <w:fldChar w:fldCharType="separate"/>
        </w:r>
        <w:r w:rsidR="00A95042">
          <w:rPr>
            <w:webHidden/>
          </w:rPr>
          <w:t>169</w:t>
        </w:r>
        <w:r w:rsidR="00956C74">
          <w:rPr>
            <w:webHidden/>
          </w:rPr>
          <w:fldChar w:fldCharType="end"/>
        </w:r>
      </w:hyperlink>
    </w:p>
    <w:p w14:paraId="1522F9DB" w14:textId="4D08EDD8" w:rsidR="00956C74" w:rsidRDefault="00000000" w:rsidP="007552CD">
      <w:pPr>
        <w:pStyle w:val="TOC3"/>
        <w:rPr>
          <w:rFonts w:eastAsiaTheme="minorEastAsia" w:cstheme="minorBidi"/>
          <w:color w:val="auto"/>
          <w:szCs w:val="22"/>
        </w:rPr>
      </w:pPr>
      <w:hyperlink w:anchor="_Toc48573669" w:history="1">
        <w:r w:rsidR="00956C74" w:rsidRPr="00E413F4">
          <w:rPr>
            <w:rStyle w:val="Hyperlink"/>
          </w:rPr>
          <w:t>First Order Model</w:t>
        </w:r>
        <w:r w:rsidR="00956C74">
          <w:rPr>
            <w:webHidden/>
          </w:rPr>
          <w:tab/>
        </w:r>
        <w:r w:rsidR="00956C74">
          <w:rPr>
            <w:webHidden/>
          </w:rPr>
          <w:fldChar w:fldCharType="begin"/>
        </w:r>
        <w:r w:rsidR="00956C74">
          <w:rPr>
            <w:webHidden/>
          </w:rPr>
          <w:instrText xml:space="preserve"> PAGEREF _Toc48573669 \h </w:instrText>
        </w:r>
        <w:r w:rsidR="00956C74">
          <w:rPr>
            <w:webHidden/>
          </w:rPr>
        </w:r>
        <w:r w:rsidR="00956C74">
          <w:rPr>
            <w:webHidden/>
          </w:rPr>
          <w:fldChar w:fldCharType="separate"/>
        </w:r>
        <w:r w:rsidR="00A95042">
          <w:rPr>
            <w:webHidden/>
          </w:rPr>
          <w:t>169</w:t>
        </w:r>
        <w:r w:rsidR="00956C74">
          <w:rPr>
            <w:webHidden/>
          </w:rPr>
          <w:fldChar w:fldCharType="end"/>
        </w:r>
      </w:hyperlink>
    </w:p>
    <w:p w14:paraId="79D7FE27" w14:textId="1933E9DB" w:rsidR="00956C74" w:rsidRDefault="00000000" w:rsidP="007552CD">
      <w:pPr>
        <w:pStyle w:val="TOC2"/>
        <w:rPr>
          <w:rFonts w:eastAsiaTheme="minorEastAsia" w:cstheme="minorBidi"/>
          <w:color w:val="auto"/>
          <w:szCs w:val="22"/>
        </w:rPr>
      </w:pPr>
      <w:hyperlink w:anchor="_Toc48573670" w:history="1">
        <w:r w:rsidR="00956C74" w:rsidRPr="00E413F4">
          <w:rPr>
            <w:rStyle w:val="Hyperlink"/>
          </w:rPr>
          <w:t>Sediment Variable Stoichiometry and Kinetics</w:t>
        </w:r>
        <w:r w:rsidR="00956C74">
          <w:rPr>
            <w:webHidden/>
          </w:rPr>
          <w:tab/>
        </w:r>
        <w:r w:rsidR="00956C74">
          <w:rPr>
            <w:webHidden/>
          </w:rPr>
          <w:fldChar w:fldCharType="begin"/>
        </w:r>
        <w:r w:rsidR="00956C74">
          <w:rPr>
            <w:webHidden/>
          </w:rPr>
          <w:instrText xml:space="preserve"> PAGEREF _Toc48573670 \h </w:instrText>
        </w:r>
        <w:r w:rsidR="00956C74">
          <w:rPr>
            <w:webHidden/>
          </w:rPr>
        </w:r>
        <w:r w:rsidR="00956C74">
          <w:rPr>
            <w:webHidden/>
          </w:rPr>
          <w:fldChar w:fldCharType="separate"/>
        </w:r>
        <w:r w:rsidR="00A95042">
          <w:rPr>
            <w:webHidden/>
          </w:rPr>
          <w:t>170</w:t>
        </w:r>
        <w:r w:rsidR="00956C74">
          <w:rPr>
            <w:webHidden/>
          </w:rPr>
          <w:fldChar w:fldCharType="end"/>
        </w:r>
      </w:hyperlink>
    </w:p>
    <w:p w14:paraId="6E3E15D3" w14:textId="3083E849" w:rsidR="00956C74" w:rsidRDefault="00000000" w:rsidP="007552CD">
      <w:pPr>
        <w:pStyle w:val="TOC3"/>
        <w:rPr>
          <w:rFonts w:eastAsiaTheme="minorEastAsia" w:cstheme="minorBidi"/>
          <w:color w:val="auto"/>
          <w:szCs w:val="22"/>
        </w:rPr>
      </w:pPr>
      <w:hyperlink w:anchor="_Toc48573671" w:history="1">
        <w:r w:rsidR="00956C74" w:rsidRPr="00E413F4">
          <w:rPr>
            <w:rStyle w:val="Hyperlink"/>
          </w:rPr>
          <w:t>Sediment Phosphorus</w:t>
        </w:r>
        <w:r w:rsidR="00956C74">
          <w:rPr>
            <w:webHidden/>
          </w:rPr>
          <w:tab/>
        </w:r>
        <w:r w:rsidR="00956C74">
          <w:rPr>
            <w:webHidden/>
          </w:rPr>
          <w:fldChar w:fldCharType="begin"/>
        </w:r>
        <w:r w:rsidR="00956C74">
          <w:rPr>
            <w:webHidden/>
          </w:rPr>
          <w:instrText xml:space="preserve"> PAGEREF _Toc48573671 \h </w:instrText>
        </w:r>
        <w:r w:rsidR="00956C74">
          <w:rPr>
            <w:webHidden/>
          </w:rPr>
        </w:r>
        <w:r w:rsidR="00956C74">
          <w:rPr>
            <w:webHidden/>
          </w:rPr>
          <w:fldChar w:fldCharType="separate"/>
        </w:r>
        <w:r w:rsidR="00A95042">
          <w:rPr>
            <w:webHidden/>
          </w:rPr>
          <w:t>171</w:t>
        </w:r>
        <w:r w:rsidR="00956C74">
          <w:rPr>
            <w:webHidden/>
          </w:rPr>
          <w:fldChar w:fldCharType="end"/>
        </w:r>
      </w:hyperlink>
    </w:p>
    <w:p w14:paraId="5ED84300" w14:textId="0D4C1CD2" w:rsidR="00956C74" w:rsidRDefault="00000000" w:rsidP="007552CD">
      <w:pPr>
        <w:pStyle w:val="TOC3"/>
        <w:rPr>
          <w:rFonts w:eastAsiaTheme="minorEastAsia" w:cstheme="minorBidi"/>
          <w:color w:val="auto"/>
          <w:szCs w:val="22"/>
        </w:rPr>
      </w:pPr>
      <w:hyperlink w:anchor="_Toc48573672" w:history="1">
        <w:r w:rsidR="00956C74" w:rsidRPr="00E413F4">
          <w:rPr>
            <w:rStyle w:val="Hyperlink"/>
          </w:rPr>
          <w:t>Sediment Nitrogen</w:t>
        </w:r>
        <w:r w:rsidR="00956C74">
          <w:rPr>
            <w:webHidden/>
          </w:rPr>
          <w:tab/>
        </w:r>
        <w:r w:rsidR="00956C74">
          <w:rPr>
            <w:webHidden/>
          </w:rPr>
          <w:fldChar w:fldCharType="begin"/>
        </w:r>
        <w:r w:rsidR="00956C74">
          <w:rPr>
            <w:webHidden/>
          </w:rPr>
          <w:instrText xml:space="preserve"> PAGEREF _Toc48573672 \h </w:instrText>
        </w:r>
        <w:r w:rsidR="00956C74">
          <w:rPr>
            <w:webHidden/>
          </w:rPr>
        </w:r>
        <w:r w:rsidR="00956C74">
          <w:rPr>
            <w:webHidden/>
          </w:rPr>
          <w:fldChar w:fldCharType="separate"/>
        </w:r>
        <w:r w:rsidR="00A95042">
          <w:rPr>
            <w:webHidden/>
          </w:rPr>
          <w:t>171</w:t>
        </w:r>
        <w:r w:rsidR="00956C74">
          <w:rPr>
            <w:webHidden/>
          </w:rPr>
          <w:fldChar w:fldCharType="end"/>
        </w:r>
      </w:hyperlink>
    </w:p>
    <w:p w14:paraId="298F40E0" w14:textId="0EAC8461" w:rsidR="00956C74" w:rsidRDefault="00000000" w:rsidP="007552CD">
      <w:pPr>
        <w:pStyle w:val="TOC3"/>
        <w:rPr>
          <w:rFonts w:eastAsiaTheme="minorEastAsia" w:cstheme="minorBidi"/>
          <w:color w:val="auto"/>
          <w:szCs w:val="22"/>
        </w:rPr>
      </w:pPr>
      <w:hyperlink w:anchor="_Toc48573673" w:history="1">
        <w:r w:rsidR="00956C74" w:rsidRPr="00E413F4">
          <w:rPr>
            <w:rStyle w:val="Hyperlink"/>
          </w:rPr>
          <w:t>Sediment Carbon</w:t>
        </w:r>
        <w:r w:rsidR="00956C74">
          <w:rPr>
            <w:webHidden/>
          </w:rPr>
          <w:tab/>
        </w:r>
        <w:r w:rsidR="00956C74">
          <w:rPr>
            <w:webHidden/>
          </w:rPr>
          <w:fldChar w:fldCharType="begin"/>
        </w:r>
        <w:r w:rsidR="00956C74">
          <w:rPr>
            <w:webHidden/>
          </w:rPr>
          <w:instrText xml:space="preserve"> PAGEREF _Toc48573673 \h </w:instrText>
        </w:r>
        <w:r w:rsidR="00956C74">
          <w:rPr>
            <w:webHidden/>
          </w:rPr>
        </w:r>
        <w:r w:rsidR="00956C74">
          <w:rPr>
            <w:webHidden/>
          </w:rPr>
          <w:fldChar w:fldCharType="separate"/>
        </w:r>
        <w:r w:rsidR="00A95042">
          <w:rPr>
            <w:webHidden/>
          </w:rPr>
          <w:t>172</w:t>
        </w:r>
        <w:r w:rsidR="00956C74">
          <w:rPr>
            <w:webHidden/>
          </w:rPr>
          <w:fldChar w:fldCharType="end"/>
        </w:r>
      </w:hyperlink>
    </w:p>
    <w:p w14:paraId="77B89E19" w14:textId="5C783E30" w:rsidR="00956C74" w:rsidRDefault="00000000" w:rsidP="007552CD">
      <w:pPr>
        <w:pStyle w:val="TOC2"/>
        <w:rPr>
          <w:rFonts w:eastAsiaTheme="minorEastAsia" w:cstheme="minorBidi"/>
          <w:color w:val="auto"/>
          <w:szCs w:val="22"/>
        </w:rPr>
      </w:pPr>
      <w:hyperlink w:anchor="_Toc48573674" w:history="1">
        <w:r w:rsidR="00956C74" w:rsidRPr="00E413F4">
          <w:rPr>
            <w:rStyle w:val="Hyperlink"/>
          </w:rPr>
          <w:t>Sediment Diagenesis Model</w:t>
        </w:r>
        <w:r w:rsidR="00956C74">
          <w:rPr>
            <w:webHidden/>
          </w:rPr>
          <w:tab/>
        </w:r>
        <w:r w:rsidR="00956C74">
          <w:rPr>
            <w:webHidden/>
          </w:rPr>
          <w:fldChar w:fldCharType="begin"/>
        </w:r>
        <w:r w:rsidR="00956C74">
          <w:rPr>
            <w:webHidden/>
          </w:rPr>
          <w:instrText xml:space="preserve"> PAGEREF _Toc48573674 \h </w:instrText>
        </w:r>
        <w:r w:rsidR="00956C74">
          <w:rPr>
            <w:webHidden/>
          </w:rPr>
        </w:r>
        <w:r w:rsidR="00956C74">
          <w:rPr>
            <w:webHidden/>
          </w:rPr>
          <w:fldChar w:fldCharType="separate"/>
        </w:r>
        <w:r w:rsidR="00A95042">
          <w:rPr>
            <w:webHidden/>
          </w:rPr>
          <w:t>173</w:t>
        </w:r>
        <w:r w:rsidR="00956C74">
          <w:rPr>
            <w:webHidden/>
          </w:rPr>
          <w:fldChar w:fldCharType="end"/>
        </w:r>
      </w:hyperlink>
    </w:p>
    <w:p w14:paraId="0096254A" w14:textId="0EF64E09" w:rsidR="00956C74" w:rsidRDefault="00000000" w:rsidP="007552CD">
      <w:pPr>
        <w:pStyle w:val="TOC3"/>
        <w:rPr>
          <w:rFonts w:eastAsiaTheme="minorEastAsia" w:cstheme="minorBidi"/>
          <w:color w:val="auto"/>
          <w:szCs w:val="22"/>
        </w:rPr>
      </w:pPr>
      <w:hyperlink w:anchor="_Toc48573675" w:history="1">
        <w:r w:rsidR="00956C74" w:rsidRPr="00E413F4">
          <w:rPr>
            <w:rStyle w:val="Hyperlink"/>
          </w:rPr>
          <w:t>Sediment Phosphorus</w:t>
        </w:r>
        <w:r w:rsidR="00956C74">
          <w:rPr>
            <w:webHidden/>
          </w:rPr>
          <w:tab/>
        </w:r>
        <w:r w:rsidR="00956C74">
          <w:rPr>
            <w:webHidden/>
          </w:rPr>
          <w:fldChar w:fldCharType="begin"/>
        </w:r>
        <w:r w:rsidR="00956C74">
          <w:rPr>
            <w:webHidden/>
          </w:rPr>
          <w:instrText xml:space="preserve"> PAGEREF _Toc48573675 \h </w:instrText>
        </w:r>
        <w:r w:rsidR="00956C74">
          <w:rPr>
            <w:webHidden/>
          </w:rPr>
        </w:r>
        <w:r w:rsidR="00956C74">
          <w:rPr>
            <w:webHidden/>
          </w:rPr>
          <w:fldChar w:fldCharType="separate"/>
        </w:r>
        <w:r w:rsidR="00A95042">
          <w:rPr>
            <w:webHidden/>
          </w:rPr>
          <w:t>173</w:t>
        </w:r>
        <w:r w:rsidR="00956C74">
          <w:rPr>
            <w:webHidden/>
          </w:rPr>
          <w:fldChar w:fldCharType="end"/>
        </w:r>
      </w:hyperlink>
    </w:p>
    <w:p w14:paraId="1B213345" w14:textId="4E1C0A06" w:rsidR="00956C74" w:rsidRDefault="00000000" w:rsidP="007552CD">
      <w:pPr>
        <w:pStyle w:val="TOC3"/>
        <w:rPr>
          <w:rFonts w:eastAsiaTheme="minorEastAsia" w:cstheme="minorBidi"/>
          <w:color w:val="auto"/>
          <w:szCs w:val="22"/>
        </w:rPr>
      </w:pPr>
      <w:hyperlink w:anchor="_Toc48573676" w:history="1">
        <w:r w:rsidR="00956C74" w:rsidRPr="00E413F4">
          <w:rPr>
            <w:rStyle w:val="Hyperlink"/>
          </w:rPr>
          <w:t>Sediment Production of Methane and Sulfide</w:t>
        </w:r>
        <w:r w:rsidR="00956C74">
          <w:rPr>
            <w:webHidden/>
          </w:rPr>
          <w:tab/>
        </w:r>
        <w:r w:rsidR="00956C74">
          <w:rPr>
            <w:webHidden/>
          </w:rPr>
          <w:fldChar w:fldCharType="begin"/>
        </w:r>
        <w:r w:rsidR="00956C74">
          <w:rPr>
            <w:webHidden/>
          </w:rPr>
          <w:instrText xml:space="preserve"> PAGEREF _Toc48573676 \h </w:instrText>
        </w:r>
        <w:r w:rsidR="00956C74">
          <w:rPr>
            <w:webHidden/>
          </w:rPr>
        </w:r>
        <w:r w:rsidR="00956C74">
          <w:rPr>
            <w:webHidden/>
          </w:rPr>
          <w:fldChar w:fldCharType="separate"/>
        </w:r>
        <w:r w:rsidR="00A95042">
          <w:rPr>
            <w:webHidden/>
          </w:rPr>
          <w:t>176</w:t>
        </w:r>
        <w:r w:rsidR="00956C74">
          <w:rPr>
            <w:webHidden/>
          </w:rPr>
          <w:fldChar w:fldCharType="end"/>
        </w:r>
      </w:hyperlink>
    </w:p>
    <w:p w14:paraId="63B8980F" w14:textId="77AFE2F3" w:rsidR="00956C74" w:rsidRDefault="00000000" w:rsidP="007552CD">
      <w:pPr>
        <w:pStyle w:val="TOC3"/>
        <w:rPr>
          <w:rFonts w:eastAsiaTheme="minorEastAsia" w:cstheme="minorBidi"/>
          <w:color w:val="auto"/>
          <w:szCs w:val="22"/>
        </w:rPr>
      </w:pPr>
      <w:hyperlink w:anchor="_Toc48573677" w:history="1">
        <w:r w:rsidR="00956C74" w:rsidRPr="00E413F4">
          <w:rPr>
            <w:rStyle w:val="Hyperlink"/>
          </w:rPr>
          <w:t>Consumption of Dissolved Oxygen due to Sediment Resuspension</w:t>
        </w:r>
        <w:r w:rsidR="00956C74">
          <w:rPr>
            <w:webHidden/>
          </w:rPr>
          <w:tab/>
        </w:r>
        <w:r w:rsidR="00956C74">
          <w:rPr>
            <w:webHidden/>
          </w:rPr>
          <w:fldChar w:fldCharType="begin"/>
        </w:r>
        <w:r w:rsidR="00956C74">
          <w:rPr>
            <w:webHidden/>
          </w:rPr>
          <w:instrText xml:space="preserve"> PAGEREF _Toc48573677 \h </w:instrText>
        </w:r>
        <w:r w:rsidR="00956C74">
          <w:rPr>
            <w:webHidden/>
          </w:rPr>
        </w:r>
        <w:r w:rsidR="00956C74">
          <w:rPr>
            <w:webHidden/>
          </w:rPr>
          <w:fldChar w:fldCharType="separate"/>
        </w:r>
        <w:r w:rsidR="00A95042">
          <w:rPr>
            <w:webHidden/>
          </w:rPr>
          <w:t>178</w:t>
        </w:r>
        <w:r w:rsidR="00956C74">
          <w:rPr>
            <w:webHidden/>
          </w:rPr>
          <w:fldChar w:fldCharType="end"/>
        </w:r>
      </w:hyperlink>
    </w:p>
    <w:p w14:paraId="3BAE736B" w14:textId="422BBB28" w:rsidR="00956C74" w:rsidRDefault="00000000" w:rsidP="007552CD">
      <w:pPr>
        <w:pStyle w:val="TOC4"/>
        <w:rPr>
          <w:rFonts w:eastAsiaTheme="minorEastAsia" w:cstheme="minorBidi"/>
          <w:color w:val="auto"/>
          <w:szCs w:val="22"/>
        </w:rPr>
      </w:pPr>
      <w:hyperlink w:anchor="_Toc48573678" w:history="1">
        <w:r w:rsidR="00956C74" w:rsidRPr="00E413F4">
          <w:rPr>
            <w:rStyle w:val="Hyperlink"/>
          </w:rPr>
          <w:t>Wind Induced Resuspension</w:t>
        </w:r>
        <w:r w:rsidR="00956C74">
          <w:rPr>
            <w:webHidden/>
          </w:rPr>
          <w:tab/>
        </w:r>
        <w:r w:rsidR="00956C74">
          <w:rPr>
            <w:webHidden/>
          </w:rPr>
          <w:fldChar w:fldCharType="begin"/>
        </w:r>
        <w:r w:rsidR="00956C74">
          <w:rPr>
            <w:webHidden/>
          </w:rPr>
          <w:instrText xml:space="preserve"> PAGEREF _Toc48573678 \h </w:instrText>
        </w:r>
        <w:r w:rsidR="00956C74">
          <w:rPr>
            <w:webHidden/>
          </w:rPr>
        </w:r>
        <w:r w:rsidR="00956C74">
          <w:rPr>
            <w:webHidden/>
          </w:rPr>
          <w:fldChar w:fldCharType="separate"/>
        </w:r>
        <w:r w:rsidR="00A95042">
          <w:rPr>
            <w:webHidden/>
          </w:rPr>
          <w:t>179</w:t>
        </w:r>
        <w:r w:rsidR="00956C74">
          <w:rPr>
            <w:webHidden/>
          </w:rPr>
          <w:fldChar w:fldCharType="end"/>
        </w:r>
      </w:hyperlink>
    </w:p>
    <w:p w14:paraId="2E8EAAB0" w14:textId="7E010959" w:rsidR="00956C74" w:rsidRDefault="00000000" w:rsidP="007552CD">
      <w:pPr>
        <w:pStyle w:val="TOC4"/>
        <w:rPr>
          <w:rFonts w:eastAsiaTheme="minorEastAsia" w:cstheme="minorBidi"/>
          <w:color w:val="auto"/>
          <w:szCs w:val="22"/>
        </w:rPr>
      </w:pPr>
      <w:hyperlink w:anchor="_Toc48573679" w:history="1">
        <w:r w:rsidR="00956C74" w:rsidRPr="00E413F4">
          <w:rPr>
            <w:rStyle w:val="Hyperlink"/>
          </w:rPr>
          <w:t>Bottom Scour Resuspension</w:t>
        </w:r>
        <w:r w:rsidR="00956C74">
          <w:rPr>
            <w:webHidden/>
          </w:rPr>
          <w:tab/>
        </w:r>
        <w:r w:rsidR="00956C74">
          <w:rPr>
            <w:webHidden/>
          </w:rPr>
          <w:fldChar w:fldCharType="begin"/>
        </w:r>
        <w:r w:rsidR="00956C74">
          <w:rPr>
            <w:webHidden/>
          </w:rPr>
          <w:instrText xml:space="preserve"> PAGEREF _Toc48573679 \h </w:instrText>
        </w:r>
        <w:r w:rsidR="00956C74">
          <w:rPr>
            <w:webHidden/>
          </w:rPr>
        </w:r>
        <w:r w:rsidR="00956C74">
          <w:rPr>
            <w:webHidden/>
          </w:rPr>
          <w:fldChar w:fldCharType="separate"/>
        </w:r>
        <w:r w:rsidR="00A95042">
          <w:rPr>
            <w:webHidden/>
          </w:rPr>
          <w:t>179</w:t>
        </w:r>
        <w:r w:rsidR="00956C74">
          <w:rPr>
            <w:webHidden/>
          </w:rPr>
          <w:fldChar w:fldCharType="end"/>
        </w:r>
      </w:hyperlink>
    </w:p>
    <w:p w14:paraId="3236DB1C" w14:textId="42902F1C" w:rsidR="00956C74" w:rsidRDefault="00000000" w:rsidP="007552CD">
      <w:pPr>
        <w:pStyle w:val="TOC3"/>
        <w:rPr>
          <w:rFonts w:eastAsiaTheme="minorEastAsia" w:cstheme="minorBidi"/>
          <w:color w:val="auto"/>
          <w:szCs w:val="22"/>
        </w:rPr>
      </w:pPr>
      <w:hyperlink w:anchor="_Toc48573680" w:history="1">
        <w:r w:rsidR="00956C74" w:rsidRPr="00E413F4">
          <w:rPr>
            <w:rStyle w:val="Hyperlink"/>
          </w:rPr>
          <w:t>Mass Balance Equations for Particulate Organic Matter</w:t>
        </w:r>
        <w:r w:rsidR="00956C74">
          <w:rPr>
            <w:webHidden/>
          </w:rPr>
          <w:tab/>
        </w:r>
        <w:r w:rsidR="00956C74">
          <w:rPr>
            <w:webHidden/>
          </w:rPr>
          <w:fldChar w:fldCharType="begin"/>
        </w:r>
        <w:r w:rsidR="00956C74">
          <w:rPr>
            <w:webHidden/>
          </w:rPr>
          <w:instrText xml:space="preserve"> PAGEREF _Toc48573680 \h </w:instrText>
        </w:r>
        <w:r w:rsidR="00956C74">
          <w:rPr>
            <w:webHidden/>
          </w:rPr>
        </w:r>
        <w:r w:rsidR="00956C74">
          <w:rPr>
            <w:webHidden/>
          </w:rPr>
          <w:fldChar w:fldCharType="separate"/>
        </w:r>
        <w:r w:rsidR="00A95042">
          <w:rPr>
            <w:webHidden/>
          </w:rPr>
          <w:t>180</w:t>
        </w:r>
        <w:r w:rsidR="00956C74">
          <w:rPr>
            <w:webHidden/>
          </w:rPr>
          <w:fldChar w:fldCharType="end"/>
        </w:r>
      </w:hyperlink>
    </w:p>
    <w:p w14:paraId="7D808B59" w14:textId="3F8CA0A6" w:rsidR="00956C74" w:rsidRDefault="00000000" w:rsidP="007552CD">
      <w:pPr>
        <w:pStyle w:val="TOC3"/>
        <w:rPr>
          <w:rFonts w:eastAsiaTheme="minorEastAsia" w:cstheme="minorBidi"/>
          <w:color w:val="auto"/>
          <w:szCs w:val="22"/>
        </w:rPr>
      </w:pPr>
      <w:hyperlink w:anchor="_Toc48573681" w:history="1">
        <w:r w:rsidR="00956C74" w:rsidRPr="00E413F4">
          <w:rPr>
            <w:rStyle w:val="Hyperlink"/>
          </w:rPr>
          <w:t>Dynamic Calculation of Sediment pH and Temperature</w:t>
        </w:r>
        <w:r w:rsidR="00956C74">
          <w:rPr>
            <w:webHidden/>
          </w:rPr>
          <w:tab/>
        </w:r>
        <w:r w:rsidR="00956C74">
          <w:rPr>
            <w:webHidden/>
          </w:rPr>
          <w:fldChar w:fldCharType="begin"/>
        </w:r>
        <w:r w:rsidR="00956C74">
          <w:rPr>
            <w:webHidden/>
          </w:rPr>
          <w:instrText xml:space="preserve"> PAGEREF _Toc48573681 \h </w:instrText>
        </w:r>
        <w:r w:rsidR="00956C74">
          <w:rPr>
            <w:webHidden/>
          </w:rPr>
        </w:r>
        <w:r w:rsidR="00956C74">
          <w:rPr>
            <w:webHidden/>
          </w:rPr>
          <w:fldChar w:fldCharType="separate"/>
        </w:r>
        <w:r w:rsidR="00A95042">
          <w:rPr>
            <w:webHidden/>
          </w:rPr>
          <w:t>180</w:t>
        </w:r>
        <w:r w:rsidR="00956C74">
          <w:rPr>
            <w:webHidden/>
          </w:rPr>
          <w:fldChar w:fldCharType="end"/>
        </w:r>
      </w:hyperlink>
    </w:p>
    <w:p w14:paraId="476ECECA" w14:textId="296269D0" w:rsidR="00956C74" w:rsidRDefault="00000000" w:rsidP="007552CD">
      <w:pPr>
        <w:pStyle w:val="TOC4"/>
        <w:rPr>
          <w:rFonts w:eastAsiaTheme="minorEastAsia" w:cstheme="minorBidi"/>
          <w:color w:val="auto"/>
          <w:szCs w:val="22"/>
        </w:rPr>
      </w:pPr>
      <w:hyperlink w:anchor="_Toc48573682" w:history="1">
        <w:r w:rsidR="00956C74" w:rsidRPr="00E413F4">
          <w:rPr>
            <w:rStyle w:val="Hyperlink"/>
          </w:rPr>
          <w:t>pH</w:t>
        </w:r>
        <w:r w:rsidR="00956C74">
          <w:rPr>
            <w:webHidden/>
          </w:rPr>
          <w:tab/>
        </w:r>
        <w:r w:rsidR="00956C74">
          <w:rPr>
            <w:webHidden/>
          </w:rPr>
          <w:fldChar w:fldCharType="begin"/>
        </w:r>
        <w:r w:rsidR="00956C74">
          <w:rPr>
            <w:webHidden/>
          </w:rPr>
          <w:instrText xml:space="preserve"> PAGEREF _Toc48573682 \h </w:instrText>
        </w:r>
        <w:r w:rsidR="00956C74">
          <w:rPr>
            <w:webHidden/>
          </w:rPr>
        </w:r>
        <w:r w:rsidR="00956C74">
          <w:rPr>
            <w:webHidden/>
          </w:rPr>
          <w:fldChar w:fldCharType="separate"/>
        </w:r>
        <w:r w:rsidR="00A95042">
          <w:rPr>
            <w:webHidden/>
          </w:rPr>
          <w:t>180</w:t>
        </w:r>
        <w:r w:rsidR="00956C74">
          <w:rPr>
            <w:webHidden/>
          </w:rPr>
          <w:fldChar w:fldCharType="end"/>
        </w:r>
      </w:hyperlink>
    </w:p>
    <w:p w14:paraId="01000629" w14:textId="7D3D3EA2" w:rsidR="00956C74" w:rsidRDefault="00000000" w:rsidP="007552CD">
      <w:pPr>
        <w:pStyle w:val="TOC4"/>
        <w:rPr>
          <w:rFonts w:eastAsiaTheme="minorEastAsia" w:cstheme="minorBidi"/>
          <w:color w:val="auto"/>
          <w:szCs w:val="22"/>
        </w:rPr>
      </w:pPr>
      <w:hyperlink w:anchor="_Toc48573683" w:history="1">
        <w:r w:rsidR="00956C74" w:rsidRPr="00E413F4">
          <w:rPr>
            <w:rStyle w:val="Hyperlink"/>
          </w:rPr>
          <w:t>Sediment Total Inorganic Carbon</w:t>
        </w:r>
        <w:r w:rsidR="00956C74">
          <w:rPr>
            <w:webHidden/>
          </w:rPr>
          <w:tab/>
        </w:r>
        <w:r w:rsidR="00956C74">
          <w:rPr>
            <w:webHidden/>
          </w:rPr>
          <w:fldChar w:fldCharType="begin"/>
        </w:r>
        <w:r w:rsidR="00956C74">
          <w:rPr>
            <w:webHidden/>
          </w:rPr>
          <w:instrText xml:space="preserve"> PAGEREF _Toc48573683 \h </w:instrText>
        </w:r>
        <w:r w:rsidR="00956C74">
          <w:rPr>
            <w:webHidden/>
          </w:rPr>
        </w:r>
        <w:r w:rsidR="00956C74">
          <w:rPr>
            <w:webHidden/>
          </w:rPr>
          <w:fldChar w:fldCharType="separate"/>
        </w:r>
        <w:r w:rsidR="00A95042">
          <w:rPr>
            <w:webHidden/>
          </w:rPr>
          <w:t>180</w:t>
        </w:r>
        <w:r w:rsidR="00956C74">
          <w:rPr>
            <w:webHidden/>
          </w:rPr>
          <w:fldChar w:fldCharType="end"/>
        </w:r>
      </w:hyperlink>
    </w:p>
    <w:p w14:paraId="78F90026" w14:textId="4D3ECC6C" w:rsidR="00956C74" w:rsidRDefault="00000000" w:rsidP="007552CD">
      <w:pPr>
        <w:pStyle w:val="TOC4"/>
        <w:rPr>
          <w:rFonts w:eastAsiaTheme="minorEastAsia" w:cstheme="minorBidi"/>
          <w:color w:val="auto"/>
          <w:szCs w:val="22"/>
        </w:rPr>
      </w:pPr>
      <w:hyperlink w:anchor="_Toc48573684" w:history="1">
        <w:r w:rsidR="00956C74" w:rsidRPr="00E413F4">
          <w:rPr>
            <w:rStyle w:val="Hyperlink"/>
          </w:rPr>
          <w:t>Sediment Alkalinity</w:t>
        </w:r>
        <w:r w:rsidR="00956C74">
          <w:rPr>
            <w:webHidden/>
          </w:rPr>
          <w:tab/>
        </w:r>
        <w:r w:rsidR="00956C74">
          <w:rPr>
            <w:webHidden/>
          </w:rPr>
          <w:fldChar w:fldCharType="begin"/>
        </w:r>
        <w:r w:rsidR="00956C74">
          <w:rPr>
            <w:webHidden/>
          </w:rPr>
          <w:instrText xml:space="preserve"> PAGEREF _Toc48573684 \h </w:instrText>
        </w:r>
        <w:r w:rsidR="00956C74">
          <w:rPr>
            <w:webHidden/>
          </w:rPr>
        </w:r>
        <w:r w:rsidR="00956C74">
          <w:rPr>
            <w:webHidden/>
          </w:rPr>
          <w:fldChar w:fldCharType="separate"/>
        </w:r>
        <w:r w:rsidR="00A95042">
          <w:rPr>
            <w:webHidden/>
          </w:rPr>
          <w:t>183</w:t>
        </w:r>
        <w:r w:rsidR="00956C74">
          <w:rPr>
            <w:webHidden/>
          </w:rPr>
          <w:fldChar w:fldCharType="end"/>
        </w:r>
      </w:hyperlink>
    </w:p>
    <w:p w14:paraId="0387A6EC" w14:textId="7BED2F49" w:rsidR="00956C74" w:rsidRDefault="00000000" w:rsidP="007552CD">
      <w:pPr>
        <w:pStyle w:val="TOC3"/>
        <w:rPr>
          <w:rFonts w:eastAsiaTheme="minorEastAsia" w:cstheme="minorBidi"/>
          <w:color w:val="auto"/>
          <w:szCs w:val="22"/>
        </w:rPr>
      </w:pPr>
      <w:hyperlink w:anchor="_Toc48573685" w:history="1">
        <w:r w:rsidR="00956C74" w:rsidRPr="00E413F4">
          <w:rPr>
            <w:rStyle w:val="Hyperlink"/>
          </w:rPr>
          <w:t>Sediment Temperature</w:t>
        </w:r>
        <w:r w:rsidR="00956C74">
          <w:rPr>
            <w:webHidden/>
          </w:rPr>
          <w:tab/>
        </w:r>
        <w:r w:rsidR="00956C74">
          <w:rPr>
            <w:webHidden/>
          </w:rPr>
          <w:fldChar w:fldCharType="begin"/>
        </w:r>
        <w:r w:rsidR="00956C74">
          <w:rPr>
            <w:webHidden/>
          </w:rPr>
          <w:instrText xml:space="preserve"> PAGEREF _Toc48573685 \h </w:instrText>
        </w:r>
        <w:r w:rsidR="00956C74">
          <w:rPr>
            <w:webHidden/>
          </w:rPr>
        </w:r>
        <w:r w:rsidR="00956C74">
          <w:rPr>
            <w:webHidden/>
          </w:rPr>
          <w:fldChar w:fldCharType="separate"/>
        </w:r>
        <w:r w:rsidR="00A95042">
          <w:rPr>
            <w:webHidden/>
          </w:rPr>
          <w:t>185</w:t>
        </w:r>
        <w:r w:rsidR="00956C74">
          <w:rPr>
            <w:webHidden/>
          </w:rPr>
          <w:fldChar w:fldCharType="end"/>
        </w:r>
      </w:hyperlink>
    </w:p>
    <w:p w14:paraId="061B6728" w14:textId="792B702D" w:rsidR="00956C74" w:rsidRDefault="00000000" w:rsidP="007552CD">
      <w:pPr>
        <w:pStyle w:val="TOC3"/>
        <w:rPr>
          <w:rFonts w:eastAsiaTheme="minorEastAsia" w:cstheme="minorBidi"/>
          <w:color w:val="auto"/>
          <w:szCs w:val="22"/>
        </w:rPr>
      </w:pPr>
      <w:hyperlink w:anchor="_Toc48573686" w:history="1">
        <w:r w:rsidR="00956C74" w:rsidRPr="00E413F4">
          <w:rPr>
            <w:rStyle w:val="Hyperlink"/>
          </w:rPr>
          <w:t>Metal Complexation and Diagenesis</w:t>
        </w:r>
        <w:r w:rsidR="00956C74">
          <w:rPr>
            <w:webHidden/>
          </w:rPr>
          <w:tab/>
        </w:r>
        <w:r w:rsidR="00956C74">
          <w:rPr>
            <w:webHidden/>
          </w:rPr>
          <w:fldChar w:fldCharType="begin"/>
        </w:r>
        <w:r w:rsidR="00956C74">
          <w:rPr>
            <w:webHidden/>
          </w:rPr>
          <w:instrText xml:space="preserve"> PAGEREF _Toc48573686 \h </w:instrText>
        </w:r>
        <w:r w:rsidR="00956C74">
          <w:rPr>
            <w:webHidden/>
          </w:rPr>
        </w:r>
        <w:r w:rsidR="00956C74">
          <w:rPr>
            <w:webHidden/>
          </w:rPr>
          <w:fldChar w:fldCharType="separate"/>
        </w:r>
        <w:r w:rsidR="00A95042">
          <w:rPr>
            <w:webHidden/>
          </w:rPr>
          <w:t>188</w:t>
        </w:r>
        <w:r w:rsidR="00956C74">
          <w:rPr>
            <w:webHidden/>
          </w:rPr>
          <w:fldChar w:fldCharType="end"/>
        </w:r>
      </w:hyperlink>
    </w:p>
    <w:p w14:paraId="64511E94" w14:textId="2438C9CD" w:rsidR="00956C74" w:rsidRDefault="00000000" w:rsidP="007552CD">
      <w:pPr>
        <w:pStyle w:val="TOC4"/>
        <w:rPr>
          <w:rFonts w:eastAsiaTheme="minorEastAsia" w:cstheme="minorBidi"/>
          <w:color w:val="auto"/>
          <w:szCs w:val="22"/>
        </w:rPr>
      </w:pPr>
      <w:hyperlink w:anchor="_Toc48573687" w:history="1">
        <w:r w:rsidR="00956C74" w:rsidRPr="00E413F4">
          <w:rPr>
            <w:rStyle w:val="Hyperlink"/>
          </w:rPr>
          <w:t>Ferrous Iron Fe(II)</w:t>
        </w:r>
        <w:r w:rsidR="00956C74">
          <w:rPr>
            <w:webHidden/>
          </w:rPr>
          <w:tab/>
        </w:r>
        <w:r w:rsidR="00956C74">
          <w:rPr>
            <w:webHidden/>
          </w:rPr>
          <w:fldChar w:fldCharType="begin"/>
        </w:r>
        <w:r w:rsidR="00956C74">
          <w:rPr>
            <w:webHidden/>
          </w:rPr>
          <w:instrText xml:space="preserve"> PAGEREF _Toc48573687 \h </w:instrText>
        </w:r>
        <w:r w:rsidR="00956C74">
          <w:rPr>
            <w:webHidden/>
          </w:rPr>
        </w:r>
        <w:r w:rsidR="00956C74">
          <w:rPr>
            <w:webHidden/>
          </w:rPr>
          <w:fldChar w:fldCharType="separate"/>
        </w:r>
        <w:r w:rsidR="00A95042">
          <w:rPr>
            <w:webHidden/>
          </w:rPr>
          <w:t>188</w:t>
        </w:r>
        <w:r w:rsidR="00956C74">
          <w:rPr>
            <w:webHidden/>
          </w:rPr>
          <w:fldChar w:fldCharType="end"/>
        </w:r>
      </w:hyperlink>
    </w:p>
    <w:p w14:paraId="170F04AF" w14:textId="44155AEF" w:rsidR="00956C74" w:rsidRDefault="00000000" w:rsidP="007552CD">
      <w:pPr>
        <w:pStyle w:val="TOC4"/>
        <w:rPr>
          <w:rFonts w:eastAsiaTheme="minorEastAsia" w:cstheme="minorBidi"/>
          <w:color w:val="auto"/>
          <w:szCs w:val="22"/>
        </w:rPr>
      </w:pPr>
      <w:hyperlink w:anchor="_Toc48573688" w:history="1">
        <w:r w:rsidR="00956C74" w:rsidRPr="00E413F4">
          <w:rPr>
            <w:rStyle w:val="Hyperlink"/>
          </w:rPr>
          <w:t>Iron Oxyhydroxide FeOOH(s)</w:t>
        </w:r>
        <w:r w:rsidR="00956C74">
          <w:rPr>
            <w:webHidden/>
          </w:rPr>
          <w:tab/>
        </w:r>
        <w:r w:rsidR="00956C74">
          <w:rPr>
            <w:webHidden/>
          </w:rPr>
          <w:fldChar w:fldCharType="begin"/>
        </w:r>
        <w:r w:rsidR="00956C74">
          <w:rPr>
            <w:webHidden/>
          </w:rPr>
          <w:instrText xml:space="preserve"> PAGEREF _Toc48573688 \h </w:instrText>
        </w:r>
        <w:r w:rsidR="00956C74">
          <w:rPr>
            <w:webHidden/>
          </w:rPr>
        </w:r>
        <w:r w:rsidR="00956C74">
          <w:rPr>
            <w:webHidden/>
          </w:rPr>
          <w:fldChar w:fldCharType="separate"/>
        </w:r>
        <w:r w:rsidR="00A95042">
          <w:rPr>
            <w:webHidden/>
          </w:rPr>
          <w:t>191</w:t>
        </w:r>
        <w:r w:rsidR="00956C74">
          <w:rPr>
            <w:webHidden/>
          </w:rPr>
          <w:fldChar w:fldCharType="end"/>
        </w:r>
      </w:hyperlink>
    </w:p>
    <w:p w14:paraId="36337D26" w14:textId="14DB0533" w:rsidR="00956C74" w:rsidRDefault="00000000" w:rsidP="007552CD">
      <w:pPr>
        <w:pStyle w:val="TOC4"/>
        <w:rPr>
          <w:rFonts w:eastAsiaTheme="minorEastAsia" w:cstheme="minorBidi"/>
          <w:color w:val="auto"/>
          <w:szCs w:val="22"/>
        </w:rPr>
      </w:pPr>
      <w:hyperlink w:anchor="_Toc48573689" w:history="1">
        <w:r w:rsidR="00956C74" w:rsidRPr="00E413F4">
          <w:rPr>
            <w:rStyle w:val="Hyperlink"/>
          </w:rPr>
          <w:t>Manganese Mn(II)</w:t>
        </w:r>
        <w:r w:rsidR="00956C74">
          <w:rPr>
            <w:webHidden/>
          </w:rPr>
          <w:tab/>
        </w:r>
        <w:r w:rsidR="00956C74">
          <w:rPr>
            <w:webHidden/>
          </w:rPr>
          <w:fldChar w:fldCharType="begin"/>
        </w:r>
        <w:r w:rsidR="00956C74">
          <w:rPr>
            <w:webHidden/>
          </w:rPr>
          <w:instrText xml:space="preserve"> PAGEREF _Toc48573689 \h </w:instrText>
        </w:r>
        <w:r w:rsidR="00956C74">
          <w:rPr>
            <w:webHidden/>
          </w:rPr>
        </w:r>
        <w:r w:rsidR="00956C74">
          <w:rPr>
            <w:webHidden/>
          </w:rPr>
          <w:fldChar w:fldCharType="separate"/>
        </w:r>
        <w:r w:rsidR="00A95042">
          <w:rPr>
            <w:webHidden/>
          </w:rPr>
          <w:t>194</w:t>
        </w:r>
        <w:r w:rsidR="00956C74">
          <w:rPr>
            <w:webHidden/>
          </w:rPr>
          <w:fldChar w:fldCharType="end"/>
        </w:r>
      </w:hyperlink>
    </w:p>
    <w:p w14:paraId="7054F0E5" w14:textId="43401E83" w:rsidR="00956C74" w:rsidRDefault="00000000" w:rsidP="007552CD">
      <w:pPr>
        <w:pStyle w:val="TOC4"/>
        <w:rPr>
          <w:rFonts w:eastAsiaTheme="minorEastAsia" w:cstheme="minorBidi"/>
          <w:color w:val="auto"/>
          <w:szCs w:val="22"/>
        </w:rPr>
      </w:pPr>
      <w:hyperlink w:anchor="_Toc48573690" w:history="1">
        <w:r w:rsidR="00956C74" w:rsidRPr="00E413F4">
          <w:rPr>
            <w:rStyle w:val="Hyperlink"/>
          </w:rPr>
          <w:t>Manganese Dioxide MnO</w:t>
        </w:r>
        <w:r w:rsidR="00956C74" w:rsidRPr="00E413F4">
          <w:rPr>
            <w:rStyle w:val="Hyperlink"/>
            <w:vertAlign w:val="subscript"/>
          </w:rPr>
          <w:t>2</w:t>
        </w:r>
        <w:r w:rsidR="00956C74">
          <w:rPr>
            <w:webHidden/>
          </w:rPr>
          <w:tab/>
        </w:r>
        <w:r w:rsidR="00956C74">
          <w:rPr>
            <w:webHidden/>
          </w:rPr>
          <w:fldChar w:fldCharType="begin"/>
        </w:r>
        <w:r w:rsidR="00956C74">
          <w:rPr>
            <w:webHidden/>
          </w:rPr>
          <w:instrText xml:space="preserve"> PAGEREF _Toc48573690 \h </w:instrText>
        </w:r>
        <w:r w:rsidR="00956C74">
          <w:rPr>
            <w:webHidden/>
          </w:rPr>
        </w:r>
        <w:r w:rsidR="00956C74">
          <w:rPr>
            <w:webHidden/>
          </w:rPr>
          <w:fldChar w:fldCharType="separate"/>
        </w:r>
        <w:r w:rsidR="00A95042">
          <w:rPr>
            <w:webHidden/>
          </w:rPr>
          <w:t>197</w:t>
        </w:r>
        <w:r w:rsidR="00956C74">
          <w:rPr>
            <w:webHidden/>
          </w:rPr>
          <w:fldChar w:fldCharType="end"/>
        </w:r>
      </w:hyperlink>
    </w:p>
    <w:p w14:paraId="05AA7615" w14:textId="50446CA1" w:rsidR="00956C74" w:rsidRDefault="00000000" w:rsidP="007552CD">
      <w:pPr>
        <w:pStyle w:val="TOC2"/>
        <w:rPr>
          <w:rFonts w:eastAsiaTheme="minorEastAsia" w:cstheme="minorBidi"/>
          <w:color w:val="auto"/>
          <w:szCs w:val="22"/>
        </w:rPr>
      </w:pPr>
      <w:hyperlink w:anchor="_Toc48573691" w:history="1">
        <w:r w:rsidR="00956C74" w:rsidRPr="00E413F4">
          <w:rPr>
            <w:rStyle w:val="Hyperlink"/>
          </w:rPr>
          <w:t>Total Inorganic Carbon</w:t>
        </w:r>
        <w:r w:rsidR="00956C74">
          <w:rPr>
            <w:webHidden/>
          </w:rPr>
          <w:tab/>
        </w:r>
        <w:r w:rsidR="00956C74">
          <w:rPr>
            <w:webHidden/>
          </w:rPr>
          <w:fldChar w:fldCharType="begin"/>
        </w:r>
        <w:r w:rsidR="00956C74">
          <w:rPr>
            <w:webHidden/>
          </w:rPr>
          <w:instrText xml:space="preserve"> PAGEREF _Toc48573691 \h </w:instrText>
        </w:r>
        <w:r w:rsidR="00956C74">
          <w:rPr>
            <w:webHidden/>
          </w:rPr>
        </w:r>
        <w:r w:rsidR="00956C74">
          <w:rPr>
            <w:webHidden/>
          </w:rPr>
          <w:fldChar w:fldCharType="separate"/>
        </w:r>
        <w:r w:rsidR="00A95042">
          <w:rPr>
            <w:webHidden/>
          </w:rPr>
          <w:t>199</w:t>
        </w:r>
        <w:r w:rsidR="00956C74">
          <w:rPr>
            <w:webHidden/>
          </w:rPr>
          <w:fldChar w:fldCharType="end"/>
        </w:r>
      </w:hyperlink>
    </w:p>
    <w:p w14:paraId="7780C4E3" w14:textId="127AC1CB" w:rsidR="00956C74" w:rsidRDefault="00000000" w:rsidP="007552CD">
      <w:pPr>
        <w:pStyle w:val="TOC2"/>
        <w:rPr>
          <w:rFonts w:eastAsiaTheme="minorEastAsia" w:cstheme="minorBidi"/>
          <w:color w:val="auto"/>
          <w:szCs w:val="22"/>
        </w:rPr>
      </w:pPr>
      <w:hyperlink w:anchor="_Toc48573692" w:history="1">
        <w:r w:rsidR="00956C74" w:rsidRPr="00E413F4">
          <w:rPr>
            <w:rStyle w:val="Hyperlink"/>
          </w:rPr>
          <w:t>Alkalinity</w:t>
        </w:r>
        <w:r w:rsidR="00956C74">
          <w:rPr>
            <w:webHidden/>
          </w:rPr>
          <w:tab/>
        </w:r>
        <w:r w:rsidR="00956C74">
          <w:rPr>
            <w:webHidden/>
          </w:rPr>
          <w:fldChar w:fldCharType="begin"/>
        </w:r>
        <w:r w:rsidR="00956C74">
          <w:rPr>
            <w:webHidden/>
          </w:rPr>
          <w:instrText xml:space="preserve"> PAGEREF _Toc48573692 \h </w:instrText>
        </w:r>
        <w:r w:rsidR="00956C74">
          <w:rPr>
            <w:webHidden/>
          </w:rPr>
        </w:r>
        <w:r w:rsidR="00956C74">
          <w:rPr>
            <w:webHidden/>
          </w:rPr>
          <w:fldChar w:fldCharType="separate"/>
        </w:r>
        <w:r w:rsidR="00A95042">
          <w:rPr>
            <w:webHidden/>
          </w:rPr>
          <w:t>203</w:t>
        </w:r>
        <w:r w:rsidR="00956C74">
          <w:rPr>
            <w:webHidden/>
          </w:rPr>
          <w:fldChar w:fldCharType="end"/>
        </w:r>
      </w:hyperlink>
    </w:p>
    <w:p w14:paraId="220E40B0" w14:textId="04269224" w:rsidR="00956C74" w:rsidRDefault="00000000" w:rsidP="007552CD">
      <w:pPr>
        <w:pStyle w:val="TOC2"/>
        <w:rPr>
          <w:rFonts w:eastAsiaTheme="minorEastAsia" w:cstheme="minorBidi"/>
          <w:color w:val="auto"/>
          <w:szCs w:val="22"/>
        </w:rPr>
      </w:pPr>
      <w:hyperlink w:anchor="_Toc48573693" w:history="1">
        <w:r w:rsidR="00956C74" w:rsidRPr="00E413F4">
          <w:rPr>
            <w:rStyle w:val="Hyperlink"/>
          </w:rPr>
          <w:t>pH and Carbonate Species</w:t>
        </w:r>
        <w:r w:rsidR="00956C74">
          <w:rPr>
            <w:webHidden/>
          </w:rPr>
          <w:tab/>
        </w:r>
        <w:r w:rsidR="00956C74">
          <w:rPr>
            <w:webHidden/>
          </w:rPr>
          <w:fldChar w:fldCharType="begin"/>
        </w:r>
        <w:r w:rsidR="00956C74">
          <w:rPr>
            <w:webHidden/>
          </w:rPr>
          <w:instrText xml:space="preserve"> PAGEREF _Toc48573693 \h </w:instrText>
        </w:r>
        <w:r w:rsidR="00956C74">
          <w:rPr>
            <w:webHidden/>
          </w:rPr>
        </w:r>
        <w:r w:rsidR="00956C74">
          <w:rPr>
            <w:webHidden/>
          </w:rPr>
          <w:fldChar w:fldCharType="separate"/>
        </w:r>
        <w:r w:rsidR="00A95042">
          <w:rPr>
            <w:webHidden/>
          </w:rPr>
          <w:t>203</w:t>
        </w:r>
        <w:r w:rsidR="00956C74">
          <w:rPr>
            <w:webHidden/>
          </w:rPr>
          <w:fldChar w:fldCharType="end"/>
        </w:r>
      </w:hyperlink>
    </w:p>
    <w:p w14:paraId="17D45C1C" w14:textId="4788D397" w:rsidR="00956C74" w:rsidRDefault="00000000" w:rsidP="007552CD">
      <w:pPr>
        <w:pStyle w:val="TOC2"/>
        <w:rPr>
          <w:rFonts w:eastAsiaTheme="minorEastAsia" w:cstheme="minorBidi"/>
          <w:color w:val="auto"/>
          <w:szCs w:val="22"/>
        </w:rPr>
      </w:pPr>
      <w:hyperlink w:anchor="_Toc48573694" w:history="1">
        <w:r w:rsidR="00956C74" w:rsidRPr="00E413F4">
          <w:rPr>
            <w:rStyle w:val="Hyperlink"/>
          </w:rPr>
          <w:t>Temperature Rate Multipliers</w:t>
        </w:r>
        <w:r w:rsidR="00956C74">
          <w:rPr>
            <w:webHidden/>
          </w:rPr>
          <w:tab/>
        </w:r>
        <w:r w:rsidR="00956C74">
          <w:rPr>
            <w:webHidden/>
          </w:rPr>
          <w:fldChar w:fldCharType="begin"/>
        </w:r>
        <w:r w:rsidR="00956C74">
          <w:rPr>
            <w:webHidden/>
          </w:rPr>
          <w:instrText xml:space="preserve"> PAGEREF _Toc48573694 \h </w:instrText>
        </w:r>
        <w:r w:rsidR="00956C74">
          <w:rPr>
            <w:webHidden/>
          </w:rPr>
        </w:r>
        <w:r w:rsidR="00956C74">
          <w:rPr>
            <w:webHidden/>
          </w:rPr>
          <w:fldChar w:fldCharType="separate"/>
        </w:r>
        <w:r w:rsidR="00A95042">
          <w:rPr>
            <w:webHidden/>
          </w:rPr>
          <w:t>207</w:t>
        </w:r>
        <w:r w:rsidR="00956C74">
          <w:rPr>
            <w:webHidden/>
          </w:rPr>
          <w:fldChar w:fldCharType="end"/>
        </w:r>
      </w:hyperlink>
    </w:p>
    <w:p w14:paraId="48DE4C2D" w14:textId="557585AE" w:rsidR="00956C74" w:rsidRDefault="00000000" w:rsidP="008565FA">
      <w:pPr>
        <w:pStyle w:val="TOC1"/>
        <w:rPr>
          <w:rFonts w:eastAsiaTheme="minorEastAsia" w:cstheme="minorBidi"/>
          <w:color w:val="auto"/>
          <w:szCs w:val="22"/>
        </w:rPr>
      </w:pPr>
      <w:hyperlink w:anchor="_Toc48573695" w:history="1">
        <w:r w:rsidR="00956C74" w:rsidRPr="00E413F4">
          <w:rPr>
            <w:rStyle w:val="Hyperlink"/>
          </w:rPr>
          <w:t>5.</w:t>
        </w:r>
        <w:r w:rsidR="00956C74">
          <w:rPr>
            <w:rFonts w:eastAsiaTheme="minorEastAsia" w:cstheme="minorBidi"/>
            <w:color w:val="auto"/>
            <w:szCs w:val="22"/>
          </w:rPr>
          <w:tab/>
        </w:r>
        <w:r w:rsidR="00956C74" w:rsidRPr="00E413F4">
          <w:rPr>
            <w:rStyle w:val="Hyperlink"/>
          </w:rPr>
          <w:t>Numerical Solution</w:t>
        </w:r>
        <w:r w:rsidR="00956C74">
          <w:rPr>
            <w:webHidden/>
          </w:rPr>
          <w:tab/>
        </w:r>
        <w:r w:rsidR="00956C74">
          <w:rPr>
            <w:webHidden/>
          </w:rPr>
          <w:fldChar w:fldCharType="begin"/>
        </w:r>
        <w:r w:rsidR="00956C74">
          <w:rPr>
            <w:webHidden/>
          </w:rPr>
          <w:instrText xml:space="preserve"> PAGEREF _Toc48573695 \h </w:instrText>
        </w:r>
        <w:r w:rsidR="00956C74">
          <w:rPr>
            <w:webHidden/>
          </w:rPr>
        </w:r>
        <w:r w:rsidR="00956C74">
          <w:rPr>
            <w:webHidden/>
          </w:rPr>
          <w:fldChar w:fldCharType="separate"/>
        </w:r>
        <w:r w:rsidR="00A95042">
          <w:rPr>
            <w:webHidden/>
          </w:rPr>
          <w:t>209</w:t>
        </w:r>
        <w:r w:rsidR="00956C74">
          <w:rPr>
            <w:webHidden/>
          </w:rPr>
          <w:fldChar w:fldCharType="end"/>
        </w:r>
      </w:hyperlink>
    </w:p>
    <w:p w14:paraId="131D486C" w14:textId="5A2FE3DB" w:rsidR="00956C74" w:rsidRDefault="00000000" w:rsidP="00B6554A">
      <w:pPr>
        <w:pStyle w:val="TOC2"/>
        <w:rPr>
          <w:rFonts w:eastAsiaTheme="minorEastAsia" w:cstheme="minorBidi"/>
          <w:color w:val="auto"/>
          <w:szCs w:val="22"/>
        </w:rPr>
      </w:pPr>
      <w:hyperlink w:anchor="_Toc48573696" w:history="1">
        <w:r w:rsidR="00956C74" w:rsidRPr="00E413F4">
          <w:rPr>
            <w:rStyle w:val="Hyperlink"/>
          </w:rPr>
          <w:t>Characteristics of the Finite Difference Scheme</w:t>
        </w:r>
        <w:r w:rsidR="00956C74">
          <w:rPr>
            <w:webHidden/>
          </w:rPr>
          <w:tab/>
        </w:r>
        <w:r w:rsidR="00956C74">
          <w:rPr>
            <w:webHidden/>
          </w:rPr>
          <w:fldChar w:fldCharType="begin"/>
        </w:r>
        <w:r w:rsidR="00956C74">
          <w:rPr>
            <w:webHidden/>
          </w:rPr>
          <w:instrText xml:space="preserve"> PAGEREF _Toc48573696 \h </w:instrText>
        </w:r>
        <w:r w:rsidR="00956C74">
          <w:rPr>
            <w:webHidden/>
          </w:rPr>
        </w:r>
        <w:r w:rsidR="00956C74">
          <w:rPr>
            <w:webHidden/>
          </w:rPr>
          <w:fldChar w:fldCharType="separate"/>
        </w:r>
        <w:r w:rsidR="00A95042">
          <w:rPr>
            <w:webHidden/>
          </w:rPr>
          <w:t>209</w:t>
        </w:r>
        <w:r w:rsidR="00956C74">
          <w:rPr>
            <w:webHidden/>
          </w:rPr>
          <w:fldChar w:fldCharType="end"/>
        </w:r>
      </w:hyperlink>
    </w:p>
    <w:p w14:paraId="65700430" w14:textId="4922F647" w:rsidR="00956C74" w:rsidRDefault="00000000" w:rsidP="00B6554A">
      <w:pPr>
        <w:pStyle w:val="TOC2"/>
        <w:rPr>
          <w:rFonts w:eastAsiaTheme="minorEastAsia" w:cstheme="minorBidi"/>
          <w:color w:val="auto"/>
          <w:szCs w:val="22"/>
        </w:rPr>
      </w:pPr>
      <w:hyperlink w:anchor="_Toc48573697" w:history="1">
        <w:r w:rsidR="00956C74" w:rsidRPr="00E413F4">
          <w:rPr>
            <w:rStyle w:val="Hyperlink"/>
          </w:rPr>
          <w:t>Hydrodynamic Equations Numerical Solution</w:t>
        </w:r>
        <w:r w:rsidR="00956C74">
          <w:rPr>
            <w:webHidden/>
          </w:rPr>
          <w:tab/>
        </w:r>
        <w:r w:rsidR="00956C74">
          <w:rPr>
            <w:webHidden/>
          </w:rPr>
          <w:fldChar w:fldCharType="begin"/>
        </w:r>
        <w:r w:rsidR="00956C74">
          <w:rPr>
            <w:webHidden/>
          </w:rPr>
          <w:instrText xml:space="preserve"> PAGEREF _Toc48573697 \h </w:instrText>
        </w:r>
        <w:r w:rsidR="00956C74">
          <w:rPr>
            <w:webHidden/>
          </w:rPr>
        </w:r>
        <w:r w:rsidR="00956C74">
          <w:rPr>
            <w:webHidden/>
          </w:rPr>
          <w:fldChar w:fldCharType="separate"/>
        </w:r>
        <w:r w:rsidR="00A95042">
          <w:rPr>
            <w:webHidden/>
          </w:rPr>
          <w:t>210</w:t>
        </w:r>
        <w:r w:rsidR="00956C74">
          <w:rPr>
            <w:webHidden/>
          </w:rPr>
          <w:fldChar w:fldCharType="end"/>
        </w:r>
      </w:hyperlink>
    </w:p>
    <w:p w14:paraId="155DA50B" w14:textId="36EA94E7" w:rsidR="00956C74" w:rsidRDefault="00000000" w:rsidP="00B6554A">
      <w:pPr>
        <w:pStyle w:val="TOC3"/>
        <w:rPr>
          <w:rFonts w:eastAsiaTheme="minorEastAsia" w:cstheme="minorBidi"/>
          <w:color w:val="auto"/>
          <w:szCs w:val="22"/>
        </w:rPr>
      </w:pPr>
      <w:hyperlink w:anchor="_Toc48573698" w:history="1">
        <w:r w:rsidR="00956C74" w:rsidRPr="00E413F4">
          <w:rPr>
            <w:rStyle w:val="Hyperlink"/>
          </w:rPr>
          <w:t>Characteristics of the Hydrodynamics Numerical Solution</w:t>
        </w:r>
        <w:r w:rsidR="00956C74">
          <w:rPr>
            <w:webHidden/>
          </w:rPr>
          <w:tab/>
        </w:r>
        <w:r w:rsidR="00956C74">
          <w:rPr>
            <w:webHidden/>
          </w:rPr>
          <w:fldChar w:fldCharType="begin"/>
        </w:r>
        <w:r w:rsidR="00956C74">
          <w:rPr>
            <w:webHidden/>
          </w:rPr>
          <w:instrText xml:space="preserve"> PAGEREF _Toc48573698 \h </w:instrText>
        </w:r>
        <w:r w:rsidR="00956C74">
          <w:rPr>
            <w:webHidden/>
          </w:rPr>
        </w:r>
        <w:r w:rsidR="00956C74">
          <w:rPr>
            <w:webHidden/>
          </w:rPr>
          <w:fldChar w:fldCharType="separate"/>
        </w:r>
        <w:r w:rsidR="00A95042">
          <w:rPr>
            <w:webHidden/>
          </w:rPr>
          <w:t>210</w:t>
        </w:r>
        <w:r w:rsidR="00956C74">
          <w:rPr>
            <w:webHidden/>
          </w:rPr>
          <w:fldChar w:fldCharType="end"/>
        </w:r>
      </w:hyperlink>
    </w:p>
    <w:p w14:paraId="44915749" w14:textId="3DC132F7" w:rsidR="00956C74" w:rsidRDefault="00000000" w:rsidP="007552CD">
      <w:pPr>
        <w:pStyle w:val="TOC3"/>
        <w:rPr>
          <w:rFonts w:eastAsiaTheme="minorEastAsia" w:cstheme="minorBidi"/>
          <w:color w:val="auto"/>
          <w:szCs w:val="22"/>
        </w:rPr>
      </w:pPr>
      <w:hyperlink w:anchor="_Toc48573699" w:history="1">
        <w:r w:rsidR="00956C74" w:rsidRPr="00E413F4">
          <w:rPr>
            <w:rStyle w:val="Hyperlink"/>
          </w:rPr>
          <w:t xml:space="preserve">Free-Water Surface Numerical Solution for </w:t>
        </w:r>
        <w:r w:rsidR="00956C74" w:rsidRPr="00E413F4">
          <w:rPr>
            <w:rStyle w:val="Hyperlink"/>
          </w:rPr>
          <w:sym w:font="Symbol" w:char="F068"/>
        </w:r>
        <w:r w:rsidR="00956C74">
          <w:rPr>
            <w:webHidden/>
          </w:rPr>
          <w:tab/>
        </w:r>
        <w:r w:rsidR="00956C74">
          <w:rPr>
            <w:webHidden/>
          </w:rPr>
          <w:fldChar w:fldCharType="begin"/>
        </w:r>
        <w:r w:rsidR="00956C74">
          <w:rPr>
            <w:webHidden/>
          </w:rPr>
          <w:instrText xml:space="preserve"> PAGEREF _Toc48573699 \h </w:instrText>
        </w:r>
        <w:r w:rsidR="00956C74">
          <w:rPr>
            <w:webHidden/>
          </w:rPr>
        </w:r>
        <w:r w:rsidR="00956C74">
          <w:rPr>
            <w:webHidden/>
          </w:rPr>
          <w:fldChar w:fldCharType="separate"/>
        </w:r>
        <w:r w:rsidR="00A95042">
          <w:rPr>
            <w:webHidden/>
          </w:rPr>
          <w:t>211</w:t>
        </w:r>
        <w:r w:rsidR="00956C74">
          <w:rPr>
            <w:webHidden/>
          </w:rPr>
          <w:fldChar w:fldCharType="end"/>
        </w:r>
      </w:hyperlink>
    </w:p>
    <w:p w14:paraId="16CE5F84" w14:textId="4C49E482" w:rsidR="00956C74" w:rsidRDefault="00000000" w:rsidP="007552CD">
      <w:pPr>
        <w:pStyle w:val="TOC3"/>
        <w:rPr>
          <w:rFonts w:eastAsiaTheme="minorEastAsia" w:cstheme="minorBidi"/>
          <w:color w:val="auto"/>
          <w:szCs w:val="22"/>
        </w:rPr>
      </w:pPr>
      <w:hyperlink w:anchor="_Toc48573700" w:history="1">
        <w:r w:rsidR="00956C74" w:rsidRPr="00E413F4">
          <w:rPr>
            <w:rStyle w:val="Hyperlink"/>
          </w:rPr>
          <w:t>Horizontal Momentum Numerical Solution for Horizontal Velocity U</w:t>
        </w:r>
        <w:r w:rsidR="00956C74">
          <w:rPr>
            <w:webHidden/>
          </w:rPr>
          <w:tab/>
        </w:r>
        <w:r w:rsidR="00956C74">
          <w:rPr>
            <w:webHidden/>
          </w:rPr>
          <w:fldChar w:fldCharType="begin"/>
        </w:r>
        <w:r w:rsidR="00956C74">
          <w:rPr>
            <w:webHidden/>
          </w:rPr>
          <w:instrText xml:space="preserve"> PAGEREF _Toc48573700 \h </w:instrText>
        </w:r>
        <w:r w:rsidR="00956C74">
          <w:rPr>
            <w:webHidden/>
          </w:rPr>
        </w:r>
        <w:r w:rsidR="00956C74">
          <w:rPr>
            <w:webHidden/>
          </w:rPr>
          <w:fldChar w:fldCharType="separate"/>
        </w:r>
        <w:r w:rsidR="00A95042">
          <w:rPr>
            <w:webHidden/>
          </w:rPr>
          <w:t>217</w:t>
        </w:r>
        <w:r w:rsidR="00956C74">
          <w:rPr>
            <w:webHidden/>
          </w:rPr>
          <w:fldChar w:fldCharType="end"/>
        </w:r>
      </w:hyperlink>
    </w:p>
    <w:p w14:paraId="0633162F" w14:textId="5300749F" w:rsidR="00956C74" w:rsidRDefault="00000000" w:rsidP="007552CD">
      <w:pPr>
        <w:pStyle w:val="TOC4"/>
        <w:rPr>
          <w:rFonts w:eastAsiaTheme="minorEastAsia" w:cstheme="minorBidi"/>
          <w:color w:val="auto"/>
          <w:szCs w:val="22"/>
        </w:rPr>
      </w:pPr>
      <w:hyperlink w:anchor="_Toc48573701" w:history="1">
        <w:r w:rsidR="00956C74" w:rsidRPr="00E413F4">
          <w:rPr>
            <w:rStyle w:val="Hyperlink"/>
          </w:rPr>
          <w:t>Explicit Solution</w:t>
        </w:r>
        <w:r w:rsidR="00956C74">
          <w:rPr>
            <w:webHidden/>
          </w:rPr>
          <w:tab/>
        </w:r>
        <w:r w:rsidR="00956C74">
          <w:rPr>
            <w:webHidden/>
          </w:rPr>
          <w:fldChar w:fldCharType="begin"/>
        </w:r>
        <w:r w:rsidR="00956C74">
          <w:rPr>
            <w:webHidden/>
          </w:rPr>
          <w:instrText xml:space="preserve"> PAGEREF _Toc48573701 \h </w:instrText>
        </w:r>
        <w:r w:rsidR="00956C74">
          <w:rPr>
            <w:webHidden/>
          </w:rPr>
        </w:r>
        <w:r w:rsidR="00956C74">
          <w:rPr>
            <w:webHidden/>
          </w:rPr>
          <w:fldChar w:fldCharType="separate"/>
        </w:r>
        <w:r w:rsidR="00A95042">
          <w:rPr>
            <w:webHidden/>
          </w:rPr>
          <w:t>217</w:t>
        </w:r>
        <w:r w:rsidR="00956C74">
          <w:rPr>
            <w:webHidden/>
          </w:rPr>
          <w:fldChar w:fldCharType="end"/>
        </w:r>
      </w:hyperlink>
    </w:p>
    <w:p w14:paraId="70E6CAA2" w14:textId="7720C73C" w:rsidR="00956C74" w:rsidRDefault="00000000" w:rsidP="007552CD">
      <w:pPr>
        <w:pStyle w:val="TOC4"/>
        <w:rPr>
          <w:rFonts w:eastAsiaTheme="minorEastAsia" w:cstheme="minorBidi"/>
          <w:color w:val="auto"/>
          <w:szCs w:val="22"/>
        </w:rPr>
      </w:pPr>
      <w:hyperlink w:anchor="_Toc48573702" w:history="1">
        <w:r w:rsidR="00956C74" w:rsidRPr="00E413F4">
          <w:rPr>
            <w:rStyle w:val="Hyperlink"/>
          </w:rPr>
          <w:t>Implicit Solution</w:t>
        </w:r>
        <w:r w:rsidR="00956C74">
          <w:rPr>
            <w:webHidden/>
          </w:rPr>
          <w:tab/>
        </w:r>
        <w:r w:rsidR="00956C74">
          <w:rPr>
            <w:webHidden/>
          </w:rPr>
          <w:fldChar w:fldCharType="begin"/>
        </w:r>
        <w:r w:rsidR="00956C74">
          <w:rPr>
            <w:webHidden/>
          </w:rPr>
          <w:instrText xml:space="preserve"> PAGEREF _Toc48573702 \h </w:instrText>
        </w:r>
        <w:r w:rsidR="00956C74">
          <w:rPr>
            <w:webHidden/>
          </w:rPr>
        </w:r>
        <w:r w:rsidR="00956C74">
          <w:rPr>
            <w:webHidden/>
          </w:rPr>
          <w:fldChar w:fldCharType="separate"/>
        </w:r>
        <w:r w:rsidR="00A95042">
          <w:rPr>
            <w:webHidden/>
          </w:rPr>
          <w:t>219</w:t>
        </w:r>
        <w:r w:rsidR="00956C74">
          <w:rPr>
            <w:webHidden/>
          </w:rPr>
          <w:fldChar w:fldCharType="end"/>
        </w:r>
      </w:hyperlink>
    </w:p>
    <w:p w14:paraId="60F8A694" w14:textId="67B93586" w:rsidR="00956C74" w:rsidRDefault="00000000" w:rsidP="007552CD">
      <w:pPr>
        <w:pStyle w:val="TOC3"/>
        <w:rPr>
          <w:rFonts w:eastAsiaTheme="minorEastAsia" w:cstheme="minorBidi"/>
          <w:color w:val="auto"/>
          <w:szCs w:val="22"/>
        </w:rPr>
      </w:pPr>
      <w:hyperlink w:anchor="_Toc48573703" w:history="1">
        <w:r w:rsidR="00956C74" w:rsidRPr="00E413F4">
          <w:rPr>
            <w:rStyle w:val="Hyperlink"/>
          </w:rPr>
          <w:t>Solution of Vertical Velocity W</w:t>
        </w:r>
        <w:r w:rsidR="00956C74">
          <w:rPr>
            <w:webHidden/>
          </w:rPr>
          <w:tab/>
        </w:r>
        <w:r w:rsidR="00956C74">
          <w:rPr>
            <w:webHidden/>
          </w:rPr>
          <w:fldChar w:fldCharType="begin"/>
        </w:r>
        <w:r w:rsidR="00956C74">
          <w:rPr>
            <w:webHidden/>
          </w:rPr>
          <w:instrText xml:space="preserve"> PAGEREF _Toc48573703 \h </w:instrText>
        </w:r>
        <w:r w:rsidR="00956C74">
          <w:rPr>
            <w:webHidden/>
          </w:rPr>
        </w:r>
        <w:r w:rsidR="00956C74">
          <w:rPr>
            <w:webHidden/>
          </w:rPr>
          <w:fldChar w:fldCharType="separate"/>
        </w:r>
        <w:r w:rsidR="00A95042">
          <w:rPr>
            <w:webHidden/>
          </w:rPr>
          <w:t>221</w:t>
        </w:r>
        <w:r w:rsidR="00956C74">
          <w:rPr>
            <w:webHidden/>
          </w:rPr>
          <w:fldChar w:fldCharType="end"/>
        </w:r>
      </w:hyperlink>
    </w:p>
    <w:p w14:paraId="3E1B742D" w14:textId="1532823C" w:rsidR="00956C74" w:rsidRDefault="00000000" w:rsidP="007552CD">
      <w:pPr>
        <w:pStyle w:val="TOC3"/>
        <w:rPr>
          <w:rFonts w:eastAsiaTheme="minorEastAsia" w:cstheme="minorBidi"/>
          <w:color w:val="auto"/>
          <w:szCs w:val="22"/>
        </w:rPr>
      </w:pPr>
      <w:hyperlink w:anchor="_Toc48573704" w:history="1">
        <w:r w:rsidR="00956C74" w:rsidRPr="00E413F4">
          <w:rPr>
            <w:rStyle w:val="Hyperlink"/>
          </w:rPr>
          <w:t>Numerical Stability</w:t>
        </w:r>
        <w:r w:rsidR="00956C74">
          <w:rPr>
            <w:webHidden/>
          </w:rPr>
          <w:tab/>
        </w:r>
        <w:r w:rsidR="00956C74">
          <w:rPr>
            <w:webHidden/>
          </w:rPr>
          <w:fldChar w:fldCharType="begin"/>
        </w:r>
        <w:r w:rsidR="00956C74">
          <w:rPr>
            <w:webHidden/>
          </w:rPr>
          <w:instrText xml:space="preserve"> PAGEREF _Toc48573704 \h </w:instrText>
        </w:r>
        <w:r w:rsidR="00956C74">
          <w:rPr>
            <w:webHidden/>
          </w:rPr>
        </w:r>
        <w:r w:rsidR="00956C74">
          <w:rPr>
            <w:webHidden/>
          </w:rPr>
          <w:fldChar w:fldCharType="separate"/>
        </w:r>
        <w:r w:rsidR="00A95042">
          <w:rPr>
            <w:webHidden/>
          </w:rPr>
          <w:t>221</w:t>
        </w:r>
        <w:r w:rsidR="00956C74">
          <w:rPr>
            <w:webHidden/>
          </w:rPr>
          <w:fldChar w:fldCharType="end"/>
        </w:r>
      </w:hyperlink>
    </w:p>
    <w:p w14:paraId="3E44B837" w14:textId="19B22DA5" w:rsidR="00956C74" w:rsidRDefault="00000000" w:rsidP="007552CD">
      <w:pPr>
        <w:pStyle w:val="TOC2"/>
        <w:rPr>
          <w:rFonts w:eastAsiaTheme="minorEastAsia" w:cstheme="minorBidi"/>
          <w:color w:val="auto"/>
          <w:szCs w:val="22"/>
        </w:rPr>
      </w:pPr>
      <w:hyperlink w:anchor="_Toc48573705" w:history="1">
        <w:r w:rsidR="00956C74" w:rsidRPr="00E413F4">
          <w:rPr>
            <w:rStyle w:val="Hyperlink"/>
          </w:rPr>
          <w:t>Advective-Diffusion Equation Numerical Solution</w:t>
        </w:r>
        <w:r w:rsidR="00956C74">
          <w:rPr>
            <w:webHidden/>
          </w:rPr>
          <w:tab/>
        </w:r>
        <w:r w:rsidR="00956C74">
          <w:rPr>
            <w:webHidden/>
          </w:rPr>
          <w:fldChar w:fldCharType="begin"/>
        </w:r>
        <w:r w:rsidR="00956C74">
          <w:rPr>
            <w:webHidden/>
          </w:rPr>
          <w:instrText xml:space="preserve"> PAGEREF _Toc48573705 \h </w:instrText>
        </w:r>
        <w:r w:rsidR="00956C74">
          <w:rPr>
            <w:webHidden/>
          </w:rPr>
        </w:r>
        <w:r w:rsidR="00956C74">
          <w:rPr>
            <w:webHidden/>
          </w:rPr>
          <w:fldChar w:fldCharType="separate"/>
        </w:r>
        <w:r w:rsidR="00A95042">
          <w:rPr>
            <w:webHidden/>
          </w:rPr>
          <w:t>223</w:t>
        </w:r>
        <w:r w:rsidR="00956C74">
          <w:rPr>
            <w:webHidden/>
          </w:rPr>
          <w:fldChar w:fldCharType="end"/>
        </w:r>
      </w:hyperlink>
    </w:p>
    <w:p w14:paraId="6D5BF5F6" w14:textId="512726DC" w:rsidR="00956C74" w:rsidRDefault="00000000" w:rsidP="007552CD">
      <w:pPr>
        <w:pStyle w:val="TOC3"/>
        <w:rPr>
          <w:rFonts w:eastAsiaTheme="minorEastAsia" w:cstheme="minorBidi"/>
          <w:color w:val="auto"/>
          <w:szCs w:val="22"/>
        </w:rPr>
      </w:pPr>
      <w:hyperlink w:anchor="_Toc48573706" w:history="1">
        <w:r w:rsidR="00956C74" w:rsidRPr="00E413F4">
          <w:rPr>
            <w:rStyle w:val="Hyperlink"/>
          </w:rPr>
          <w:t>Characteristics of the Constituent Numerical Solution</w:t>
        </w:r>
        <w:r w:rsidR="00956C74">
          <w:rPr>
            <w:webHidden/>
          </w:rPr>
          <w:tab/>
        </w:r>
        <w:r w:rsidR="00956C74">
          <w:rPr>
            <w:webHidden/>
          </w:rPr>
          <w:fldChar w:fldCharType="begin"/>
        </w:r>
        <w:r w:rsidR="00956C74">
          <w:rPr>
            <w:webHidden/>
          </w:rPr>
          <w:instrText xml:space="preserve"> PAGEREF _Toc48573706 \h </w:instrText>
        </w:r>
        <w:r w:rsidR="00956C74">
          <w:rPr>
            <w:webHidden/>
          </w:rPr>
        </w:r>
        <w:r w:rsidR="00956C74">
          <w:rPr>
            <w:webHidden/>
          </w:rPr>
          <w:fldChar w:fldCharType="separate"/>
        </w:r>
        <w:r w:rsidR="00A95042">
          <w:rPr>
            <w:webHidden/>
          </w:rPr>
          <w:t>223</w:t>
        </w:r>
        <w:r w:rsidR="00956C74">
          <w:rPr>
            <w:webHidden/>
          </w:rPr>
          <w:fldChar w:fldCharType="end"/>
        </w:r>
      </w:hyperlink>
    </w:p>
    <w:p w14:paraId="7BF7D25A" w14:textId="4406C653" w:rsidR="00956C74" w:rsidRDefault="00000000" w:rsidP="007552CD">
      <w:pPr>
        <w:pStyle w:val="TOC3"/>
        <w:rPr>
          <w:rFonts w:eastAsiaTheme="minorEastAsia" w:cstheme="minorBidi"/>
          <w:color w:val="auto"/>
          <w:szCs w:val="22"/>
        </w:rPr>
      </w:pPr>
      <w:hyperlink w:anchor="_Toc48573707" w:history="1">
        <w:r w:rsidR="00956C74" w:rsidRPr="00E413F4">
          <w:rPr>
            <w:rStyle w:val="Hyperlink"/>
          </w:rPr>
          <w:t>Solution of Advective-Diffusion Equation</w:t>
        </w:r>
        <w:r w:rsidR="00956C74">
          <w:rPr>
            <w:webHidden/>
          </w:rPr>
          <w:tab/>
        </w:r>
        <w:r w:rsidR="00956C74">
          <w:rPr>
            <w:webHidden/>
          </w:rPr>
          <w:fldChar w:fldCharType="begin"/>
        </w:r>
        <w:r w:rsidR="00956C74">
          <w:rPr>
            <w:webHidden/>
          </w:rPr>
          <w:instrText xml:space="preserve"> PAGEREF _Toc48573707 \h </w:instrText>
        </w:r>
        <w:r w:rsidR="00956C74">
          <w:rPr>
            <w:webHidden/>
          </w:rPr>
        </w:r>
        <w:r w:rsidR="00956C74">
          <w:rPr>
            <w:webHidden/>
          </w:rPr>
          <w:fldChar w:fldCharType="separate"/>
        </w:r>
        <w:r w:rsidR="00A95042">
          <w:rPr>
            <w:webHidden/>
          </w:rPr>
          <w:t>223</w:t>
        </w:r>
        <w:r w:rsidR="00956C74">
          <w:rPr>
            <w:webHidden/>
          </w:rPr>
          <w:fldChar w:fldCharType="end"/>
        </w:r>
      </w:hyperlink>
    </w:p>
    <w:p w14:paraId="6D4DCDCA" w14:textId="5A3E9FD8" w:rsidR="00956C74" w:rsidRDefault="00000000" w:rsidP="007552CD">
      <w:pPr>
        <w:pStyle w:val="TOC3"/>
        <w:rPr>
          <w:rFonts w:eastAsiaTheme="minorEastAsia" w:cstheme="minorBidi"/>
          <w:color w:val="auto"/>
          <w:szCs w:val="22"/>
        </w:rPr>
      </w:pPr>
      <w:hyperlink w:anchor="_Toc48573708" w:history="1">
        <w:r w:rsidR="00956C74" w:rsidRPr="00E413F4">
          <w:rPr>
            <w:rStyle w:val="Hyperlink"/>
          </w:rPr>
          <w:t>Advective Transport in x and z</w:t>
        </w:r>
        <w:r w:rsidR="00956C74">
          <w:rPr>
            <w:webHidden/>
          </w:rPr>
          <w:tab/>
        </w:r>
        <w:r w:rsidR="00956C74">
          <w:rPr>
            <w:webHidden/>
          </w:rPr>
          <w:fldChar w:fldCharType="begin"/>
        </w:r>
        <w:r w:rsidR="00956C74">
          <w:rPr>
            <w:webHidden/>
          </w:rPr>
          <w:instrText xml:space="preserve"> PAGEREF _Toc48573708 \h </w:instrText>
        </w:r>
        <w:r w:rsidR="00956C74">
          <w:rPr>
            <w:webHidden/>
          </w:rPr>
        </w:r>
        <w:r w:rsidR="00956C74">
          <w:rPr>
            <w:webHidden/>
          </w:rPr>
          <w:fldChar w:fldCharType="separate"/>
        </w:r>
        <w:r w:rsidR="00A95042">
          <w:rPr>
            <w:webHidden/>
          </w:rPr>
          <w:t>225</w:t>
        </w:r>
        <w:r w:rsidR="00956C74">
          <w:rPr>
            <w:webHidden/>
          </w:rPr>
          <w:fldChar w:fldCharType="end"/>
        </w:r>
      </w:hyperlink>
    </w:p>
    <w:p w14:paraId="5CDCAB67" w14:textId="6D18412E" w:rsidR="00956C74" w:rsidRDefault="00000000" w:rsidP="007552CD">
      <w:pPr>
        <w:pStyle w:val="TOC4"/>
        <w:rPr>
          <w:rFonts w:eastAsiaTheme="minorEastAsia" w:cstheme="minorBidi"/>
          <w:color w:val="auto"/>
          <w:szCs w:val="22"/>
        </w:rPr>
      </w:pPr>
      <w:hyperlink w:anchor="_Toc48573709" w:history="1">
        <w:r w:rsidR="00956C74" w:rsidRPr="00E413F4">
          <w:rPr>
            <w:rStyle w:val="Hyperlink"/>
          </w:rPr>
          <w:t>Non-Uniform Grid QUICKEST Formulation</w:t>
        </w:r>
        <w:r w:rsidR="00956C74">
          <w:rPr>
            <w:webHidden/>
          </w:rPr>
          <w:tab/>
        </w:r>
        <w:r w:rsidR="00956C74">
          <w:rPr>
            <w:webHidden/>
          </w:rPr>
          <w:fldChar w:fldCharType="begin"/>
        </w:r>
        <w:r w:rsidR="00956C74">
          <w:rPr>
            <w:webHidden/>
          </w:rPr>
          <w:instrText xml:space="preserve"> PAGEREF _Toc48573709 \h </w:instrText>
        </w:r>
        <w:r w:rsidR="00956C74">
          <w:rPr>
            <w:webHidden/>
          </w:rPr>
        </w:r>
        <w:r w:rsidR="00956C74">
          <w:rPr>
            <w:webHidden/>
          </w:rPr>
          <w:fldChar w:fldCharType="separate"/>
        </w:r>
        <w:r w:rsidR="00A95042">
          <w:rPr>
            <w:webHidden/>
          </w:rPr>
          <w:t>227</w:t>
        </w:r>
        <w:r w:rsidR="00956C74">
          <w:rPr>
            <w:webHidden/>
          </w:rPr>
          <w:fldChar w:fldCharType="end"/>
        </w:r>
      </w:hyperlink>
    </w:p>
    <w:p w14:paraId="18A87359" w14:textId="742A2119" w:rsidR="00956C74" w:rsidRDefault="00000000" w:rsidP="007552CD">
      <w:pPr>
        <w:pStyle w:val="TOC4"/>
        <w:rPr>
          <w:rFonts w:eastAsiaTheme="minorEastAsia" w:cstheme="minorBidi"/>
          <w:color w:val="auto"/>
          <w:szCs w:val="22"/>
        </w:rPr>
      </w:pPr>
      <w:hyperlink w:anchor="_Toc48573710" w:history="1">
        <w:r w:rsidR="00956C74" w:rsidRPr="00E413F4">
          <w:rPr>
            <w:rStyle w:val="Hyperlink"/>
          </w:rPr>
          <w:t>ULTIMATE/QUICKEST Numerical Transport Solution Scheme</w:t>
        </w:r>
        <w:r w:rsidR="00956C74">
          <w:rPr>
            <w:webHidden/>
          </w:rPr>
          <w:tab/>
        </w:r>
        <w:r w:rsidR="00956C74">
          <w:rPr>
            <w:webHidden/>
          </w:rPr>
          <w:fldChar w:fldCharType="begin"/>
        </w:r>
        <w:r w:rsidR="00956C74">
          <w:rPr>
            <w:webHidden/>
          </w:rPr>
          <w:instrText xml:space="preserve"> PAGEREF _Toc48573710 \h </w:instrText>
        </w:r>
        <w:r w:rsidR="00956C74">
          <w:rPr>
            <w:webHidden/>
          </w:rPr>
        </w:r>
        <w:r w:rsidR="00956C74">
          <w:rPr>
            <w:webHidden/>
          </w:rPr>
          <w:fldChar w:fldCharType="separate"/>
        </w:r>
        <w:r w:rsidR="00A95042">
          <w:rPr>
            <w:webHidden/>
          </w:rPr>
          <w:t>229</w:t>
        </w:r>
        <w:r w:rsidR="00956C74">
          <w:rPr>
            <w:webHidden/>
          </w:rPr>
          <w:fldChar w:fldCharType="end"/>
        </w:r>
      </w:hyperlink>
    </w:p>
    <w:p w14:paraId="115DEA83" w14:textId="5BF22317" w:rsidR="00956C74" w:rsidRDefault="00000000" w:rsidP="007552CD">
      <w:pPr>
        <w:pStyle w:val="TOC4"/>
        <w:rPr>
          <w:rFonts w:eastAsiaTheme="minorEastAsia" w:cstheme="minorBidi"/>
          <w:color w:val="auto"/>
          <w:szCs w:val="22"/>
        </w:rPr>
      </w:pPr>
      <w:hyperlink w:anchor="_Toc48573711" w:history="1">
        <w:r w:rsidR="00956C74" w:rsidRPr="00E413F4">
          <w:rPr>
            <w:rStyle w:val="Hyperlink"/>
          </w:rPr>
          <w:t>Vertical Implicit Transport</w:t>
        </w:r>
        <w:r w:rsidR="00956C74">
          <w:rPr>
            <w:webHidden/>
          </w:rPr>
          <w:tab/>
        </w:r>
        <w:r w:rsidR="00956C74">
          <w:rPr>
            <w:webHidden/>
          </w:rPr>
          <w:fldChar w:fldCharType="begin"/>
        </w:r>
        <w:r w:rsidR="00956C74">
          <w:rPr>
            <w:webHidden/>
          </w:rPr>
          <w:instrText xml:space="preserve"> PAGEREF _Toc48573711 \h </w:instrText>
        </w:r>
        <w:r w:rsidR="00956C74">
          <w:rPr>
            <w:webHidden/>
          </w:rPr>
        </w:r>
        <w:r w:rsidR="00956C74">
          <w:rPr>
            <w:webHidden/>
          </w:rPr>
          <w:fldChar w:fldCharType="separate"/>
        </w:r>
        <w:r w:rsidR="00A95042">
          <w:rPr>
            <w:webHidden/>
          </w:rPr>
          <w:t>235</w:t>
        </w:r>
        <w:r w:rsidR="00956C74">
          <w:rPr>
            <w:webHidden/>
          </w:rPr>
          <w:fldChar w:fldCharType="end"/>
        </w:r>
      </w:hyperlink>
    </w:p>
    <w:p w14:paraId="5AFA5A83" w14:textId="6D450672" w:rsidR="00956C74" w:rsidRDefault="00000000" w:rsidP="008565FA">
      <w:pPr>
        <w:pStyle w:val="TOC1"/>
        <w:rPr>
          <w:rFonts w:eastAsiaTheme="minorEastAsia" w:cstheme="minorBidi"/>
          <w:color w:val="auto"/>
          <w:szCs w:val="22"/>
        </w:rPr>
      </w:pPr>
      <w:hyperlink w:anchor="_Toc48573712" w:history="1">
        <w:r w:rsidR="00956C74" w:rsidRPr="00E413F4">
          <w:rPr>
            <w:rStyle w:val="Hyperlink"/>
          </w:rPr>
          <w:t>6.</w:t>
        </w:r>
        <w:r w:rsidR="00956C74">
          <w:rPr>
            <w:rFonts w:eastAsiaTheme="minorEastAsia" w:cstheme="minorBidi"/>
            <w:color w:val="auto"/>
            <w:szCs w:val="22"/>
          </w:rPr>
          <w:tab/>
        </w:r>
        <w:r w:rsidR="00956C74" w:rsidRPr="00E413F4">
          <w:rPr>
            <w:rStyle w:val="Hyperlink"/>
          </w:rPr>
          <w:t>References</w:t>
        </w:r>
        <w:r w:rsidR="00956C74">
          <w:rPr>
            <w:webHidden/>
          </w:rPr>
          <w:tab/>
        </w:r>
        <w:r w:rsidR="00956C74">
          <w:rPr>
            <w:webHidden/>
          </w:rPr>
          <w:fldChar w:fldCharType="begin"/>
        </w:r>
        <w:r w:rsidR="00956C74">
          <w:rPr>
            <w:webHidden/>
          </w:rPr>
          <w:instrText xml:space="preserve"> PAGEREF _Toc48573712 \h </w:instrText>
        </w:r>
        <w:r w:rsidR="00956C74">
          <w:rPr>
            <w:webHidden/>
          </w:rPr>
        </w:r>
        <w:r w:rsidR="00956C74">
          <w:rPr>
            <w:webHidden/>
          </w:rPr>
          <w:fldChar w:fldCharType="separate"/>
        </w:r>
        <w:r w:rsidR="00A95042">
          <w:rPr>
            <w:webHidden/>
          </w:rPr>
          <w:t>237</w:t>
        </w:r>
        <w:r w:rsidR="00956C74">
          <w:rPr>
            <w:webHidden/>
          </w:rPr>
          <w:fldChar w:fldCharType="end"/>
        </w:r>
      </w:hyperlink>
    </w:p>
    <w:p w14:paraId="300FF8C6" w14:textId="516F32E6" w:rsidR="0041037A" w:rsidRPr="00B7030B" w:rsidRDefault="00FA1B19" w:rsidP="00B6554A">
      <w:pPr>
        <w:pStyle w:val="BodyText"/>
        <w:sectPr w:rsidR="0041037A" w:rsidRPr="00B7030B">
          <w:headerReference w:type="even" r:id="rId13"/>
          <w:headerReference w:type="default" r:id="rId14"/>
          <w:footerReference w:type="even" r:id="rId15"/>
          <w:footerReference w:type="default" r:id="rId16"/>
          <w:endnotePr>
            <w:numFmt w:val="decimal"/>
          </w:endnotePr>
          <w:pgSz w:w="12240" w:h="15840" w:code="1"/>
          <w:pgMar w:top="1728" w:right="1440" w:bottom="1728" w:left="2160" w:header="1008" w:footer="1008" w:gutter="0"/>
          <w:paperSrc w:first="100" w:other="100"/>
          <w:pgNumType w:fmt="lowerRoman"/>
          <w:cols w:space="720"/>
          <w:noEndnote/>
          <w:titlePg/>
        </w:sectPr>
      </w:pPr>
      <w:r w:rsidRPr="00B7030B">
        <w:rPr>
          <w:noProof/>
        </w:rPr>
        <w:fldChar w:fldCharType="end"/>
      </w:r>
    </w:p>
    <w:p w14:paraId="6FC79573" w14:textId="77777777" w:rsidR="0041037A" w:rsidRPr="00B7030B" w:rsidRDefault="0041037A" w:rsidP="00B6554A">
      <w:pPr>
        <w:pStyle w:val="Heading1"/>
      </w:pPr>
      <w:bookmarkStart w:id="2" w:name="_Toc48573530"/>
      <w:r w:rsidRPr="00B7030B">
        <w:lastRenderedPageBreak/>
        <w:t>List of Figures</w:t>
      </w:r>
      <w:bookmarkEnd w:id="2"/>
    </w:p>
    <w:p w14:paraId="56BD4E98" w14:textId="77777777" w:rsidR="0041037A" w:rsidRPr="00B7030B" w:rsidRDefault="00FA1B19" w:rsidP="008565FA">
      <w:pPr>
        <w:pStyle w:val="Heading1"/>
        <w:rPr>
          <w:vanish/>
        </w:rPr>
      </w:pPr>
      <w:r w:rsidRPr="00B7030B">
        <w:fldChar w:fldCharType="begin"/>
      </w:r>
      <w:r w:rsidR="0041037A" w:rsidRPr="00B7030B">
        <w:instrText xml:space="preserve"> TC “</w:instrText>
      </w:r>
      <w:bookmarkStart w:id="3" w:name="_Toc14754193"/>
      <w:r w:rsidR="0041037A" w:rsidRPr="00B7030B">
        <w:instrText>List of Figures</w:instrText>
      </w:r>
      <w:bookmarkEnd w:id="3"/>
      <w:r w:rsidR="0041037A" w:rsidRPr="00B7030B">
        <w:instrText>” ]l 1</w:instrText>
      </w:r>
      <w:r w:rsidRPr="00B7030B">
        <w:fldChar w:fldCharType="end"/>
      </w:r>
    </w:p>
    <w:p w14:paraId="35FB3AC4" w14:textId="27386698" w:rsidR="00956C74" w:rsidRDefault="00FA1B19" w:rsidP="008565FA">
      <w:pPr>
        <w:pStyle w:val="TableofFigures"/>
        <w:rPr>
          <w:rFonts w:eastAsiaTheme="minorEastAsia" w:cstheme="minorBidi"/>
          <w:noProof/>
          <w:color w:val="auto"/>
          <w:szCs w:val="22"/>
        </w:rPr>
      </w:pPr>
      <w:r w:rsidRPr="00B7030B">
        <w:rPr>
          <w:rStyle w:val="Hypertext"/>
          <w:color w:val="auto"/>
          <w:u w:val="none"/>
        </w:rPr>
        <w:fldChar w:fldCharType="begin"/>
      </w:r>
      <w:r w:rsidR="0041037A" w:rsidRPr="00B7030B">
        <w:rPr>
          <w:rStyle w:val="Hypertext"/>
          <w:color w:val="auto"/>
          <w:u w:val="none"/>
        </w:rPr>
        <w:instrText xml:space="preserve"> TOC \h \z \c "Figure" </w:instrText>
      </w:r>
      <w:r w:rsidRPr="00B7030B">
        <w:rPr>
          <w:rStyle w:val="Hypertext"/>
          <w:color w:val="auto"/>
          <w:u w:val="none"/>
        </w:rPr>
        <w:fldChar w:fldCharType="separate"/>
      </w:r>
      <w:hyperlink w:anchor="_Toc48573713" w:history="1">
        <w:r w:rsidR="00956C74" w:rsidRPr="004D0209">
          <w:rPr>
            <w:rStyle w:val="Hyperlink"/>
            <w:noProof/>
          </w:rPr>
          <w:t>Figure 1.  Definition sketch of coordinate system for governing equations where x is oriented east, y is oriented north, and z is oriented upward.</w:t>
        </w:r>
        <w:r w:rsidR="00956C74">
          <w:rPr>
            <w:noProof/>
            <w:webHidden/>
          </w:rPr>
          <w:tab/>
        </w:r>
        <w:r w:rsidR="00956C74">
          <w:rPr>
            <w:noProof/>
            <w:webHidden/>
          </w:rPr>
          <w:fldChar w:fldCharType="begin"/>
        </w:r>
        <w:r w:rsidR="00956C74">
          <w:rPr>
            <w:noProof/>
            <w:webHidden/>
          </w:rPr>
          <w:instrText xml:space="preserve"> PAGEREF _Toc48573713 \h </w:instrText>
        </w:r>
        <w:r w:rsidR="00956C74">
          <w:rPr>
            <w:noProof/>
            <w:webHidden/>
          </w:rPr>
        </w:r>
        <w:r w:rsidR="00956C74">
          <w:rPr>
            <w:noProof/>
            <w:webHidden/>
          </w:rPr>
          <w:fldChar w:fldCharType="separate"/>
        </w:r>
        <w:r w:rsidR="00A95042">
          <w:rPr>
            <w:noProof/>
            <w:webHidden/>
          </w:rPr>
          <w:t>2</w:t>
        </w:r>
        <w:r w:rsidR="00956C74">
          <w:rPr>
            <w:noProof/>
            <w:webHidden/>
          </w:rPr>
          <w:fldChar w:fldCharType="end"/>
        </w:r>
      </w:hyperlink>
    </w:p>
    <w:p w14:paraId="020A473A" w14:textId="495745CD" w:rsidR="00956C74" w:rsidRDefault="00000000" w:rsidP="008565FA">
      <w:pPr>
        <w:pStyle w:val="TableofFigures"/>
        <w:rPr>
          <w:rFonts w:eastAsiaTheme="minorEastAsia" w:cstheme="minorBidi"/>
          <w:noProof/>
          <w:color w:val="auto"/>
          <w:szCs w:val="22"/>
        </w:rPr>
      </w:pPr>
      <w:hyperlink w:anchor="_Toc48573714" w:history="1">
        <w:r w:rsidR="00956C74" w:rsidRPr="004D0209">
          <w:rPr>
            <w:rStyle w:val="Hyperlink"/>
            <w:noProof/>
          </w:rPr>
          <w:t>Figure 2.  Definition sketch of turbulent time averaging for velocity.</w:t>
        </w:r>
        <w:r w:rsidR="00956C74">
          <w:rPr>
            <w:noProof/>
            <w:webHidden/>
          </w:rPr>
          <w:tab/>
        </w:r>
        <w:r w:rsidR="00956C74">
          <w:rPr>
            <w:noProof/>
            <w:webHidden/>
          </w:rPr>
          <w:fldChar w:fldCharType="begin"/>
        </w:r>
        <w:r w:rsidR="00956C74">
          <w:rPr>
            <w:noProof/>
            <w:webHidden/>
          </w:rPr>
          <w:instrText xml:space="preserve"> PAGEREF _Toc48573714 \h </w:instrText>
        </w:r>
        <w:r w:rsidR="00956C74">
          <w:rPr>
            <w:noProof/>
            <w:webHidden/>
          </w:rPr>
        </w:r>
        <w:r w:rsidR="00956C74">
          <w:rPr>
            <w:noProof/>
            <w:webHidden/>
          </w:rPr>
          <w:fldChar w:fldCharType="separate"/>
        </w:r>
        <w:r w:rsidR="00A95042">
          <w:rPr>
            <w:noProof/>
            <w:webHidden/>
          </w:rPr>
          <w:t>3</w:t>
        </w:r>
        <w:r w:rsidR="00956C74">
          <w:rPr>
            <w:noProof/>
            <w:webHidden/>
          </w:rPr>
          <w:fldChar w:fldCharType="end"/>
        </w:r>
      </w:hyperlink>
    </w:p>
    <w:p w14:paraId="5F5B1D43" w14:textId="72454C41" w:rsidR="00956C74" w:rsidRDefault="00000000" w:rsidP="008565FA">
      <w:pPr>
        <w:pStyle w:val="TableofFigures"/>
        <w:rPr>
          <w:rFonts w:eastAsiaTheme="minorEastAsia" w:cstheme="minorBidi"/>
          <w:noProof/>
          <w:color w:val="auto"/>
          <w:szCs w:val="22"/>
        </w:rPr>
      </w:pPr>
      <w:hyperlink w:anchor="_Toc48573715" w:history="1">
        <w:r w:rsidR="00956C74" w:rsidRPr="004D0209">
          <w:rPr>
            <w:rStyle w:val="Hyperlink"/>
            <w:noProof/>
          </w:rPr>
          <w:t>Figure 3.  Definition sketch of turbulent shear stresses in x-direction.</w:t>
        </w:r>
        <w:r w:rsidR="00956C74">
          <w:rPr>
            <w:noProof/>
            <w:webHidden/>
          </w:rPr>
          <w:tab/>
        </w:r>
        <w:r w:rsidR="00956C74">
          <w:rPr>
            <w:noProof/>
            <w:webHidden/>
          </w:rPr>
          <w:fldChar w:fldCharType="begin"/>
        </w:r>
        <w:r w:rsidR="00956C74">
          <w:rPr>
            <w:noProof/>
            <w:webHidden/>
          </w:rPr>
          <w:instrText xml:space="preserve"> PAGEREF _Toc48573715 \h </w:instrText>
        </w:r>
        <w:r w:rsidR="00956C74">
          <w:rPr>
            <w:noProof/>
            <w:webHidden/>
          </w:rPr>
        </w:r>
        <w:r w:rsidR="00956C74">
          <w:rPr>
            <w:noProof/>
            <w:webHidden/>
          </w:rPr>
          <w:fldChar w:fldCharType="separate"/>
        </w:r>
        <w:r w:rsidR="00A95042">
          <w:rPr>
            <w:noProof/>
            <w:webHidden/>
          </w:rPr>
          <w:t>4</w:t>
        </w:r>
        <w:r w:rsidR="00956C74">
          <w:rPr>
            <w:noProof/>
            <w:webHidden/>
          </w:rPr>
          <w:fldChar w:fldCharType="end"/>
        </w:r>
      </w:hyperlink>
    </w:p>
    <w:p w14:paraId="457E7F17" w14:textId="6701A441" w:rsidR="00956C74" w:rsidRDefault="00000000" w:rsidP="008565FA">
      <w:pPr>
        <w:pStyle w:val="TableofFigures"/>
        <w:rPr>
          <w:rFonts w:eastAsiaTheme="minorEastAsia" w:cstheme="minorBidi"/>
          <w:noProof/>
          <w:color w:val="auto"/>
          <w:szCs w:val="22"/>
        </w:rPr>
      </w:pPr>
      <w:hyperlink w:anchor="_Toc48573716" w:history="1">
        <w:r w:rsidR="00956C74" w:rsidRPr="004D0209">
          <w:rPr>
            <w:rStyle w:val="Hyperlink"/>
            <w:noProof/>
          </w:rPr>
          <w:t>Figure 4.  Sketch of turbulent shear stresses in y-direction.</w:t>
        </w:r>
        <w:r w:rsidR="00956C74">
          <w:rPr>
            <w:noProof/>
            <w:webHidden/>
          </w:rPr>
          <w:tab/>
        </w:r>
        <w:r w:rsidR="00956C74">
          <w:rPr>
            <w:noProof/>
            <w:webHidden/>
          </w:rPr>
          <w:fldChar w:fldCharType="begin"/>
        </w:r>
        <w:r w:rsidR="00956C74">
          <w:rPr>
            <w:noProof/>
            <w:webHidden/>
          </w:rPr>
          <w:instrText xml:space="preserve"> PAGEREF _Toc48573716 \h </w:instrText>
        </w:r>
        <w:r w:rsidR="00956C74">
          <w:rPr>
            <w:noProof/>
            <w:webHidden/>
          </w:rPr>
        </w:r>
        <w:r w:rsidR="00956C74">
          <w:rPr>
            <w:noProof/>
            <w:webHidden/>
          </w:rPr>
          <w:fldChar w:fldCharType="separate"/>
        </w:r>
        <w:r w:rsidR="00A95042">
          <w:rPr>
            <w:noProof/>
            <w:webHidden/>
          </w:rPr>
          <w:t>4</w:t>
        </w:r>
        <w:r w:rsidR="00956C74">
          <w:rPr>
            <w:noProof/>
            <w:webHidden/>
          </w:rPr>
          <w:fldChar w:fldCharType="end"/>
        </w:r>
      </w:hyperlink>
    </w:p>
    <w:p w14:paraId="20DE677B" w14:textId="4459366B" w:rsidR="00956C74" w:rsidRDefault="00000000" w:rsidP="008565FA">
      <w:pPr>
        <w:pStyle w:val="TableofFigures"/>
        <w:rPr>
          <w:rFonts w:eastAsiaTheme="minorEastAsia" w:cstheme="minorBidi"/>
          <w:noProof/>
          <w:color w:val="auto"/>
          <w:szCs w:val="22"/>
        </w:rPr>
      </w:pPr>
      <w:hyperlink w:anchor="_Toc48573717" w:history="1">
        <w:r w:rsidR="00956C74" w:rsidRPr="004D0209">
          <w:rPr>
            <w:rStyle w:val="Hyperlink"/>
            <w:noProof/>
          </w:rPr>
          <w:t>Figure 5.  Sketch of turbulent shear stresses in z-direction.</w:t>
        </w:r>
        <w:r w:rsidR="00956C74">
          <w:rPr>
            <w:noProof/>
            <w:webHidden/>
          </w:rPr>
          <w:tab/>
        </w:r>
        <w:r w:rsidR="00956C74">
          <w:rPr>
            <w:noProof/>
            <w:webHidden/>
          </w:rPr>
          <w:fldChar w:fldCharType="begin"/>
        </w:r>
        <w:r w:rsidR="00956C74">
          <w:rPr>
            <w:noProof/>
            <w:webHidden/>
          </w:rPr>
          <w:instrText xml:space="preserve"> PAGEREF _Toc48573717 \h </w:instrText>
        </w:r>
        <w:r w:rsidR="00956C74">
          <w:rPr>
            <w:noProof/>
            <w:webHidden/>
          </w:rPr>
        </w:r>
        <w:r w:rsidR="00956C74">
          <w:rPr>
            <w:noProof/>
            <w:webHidden/>
          </w:rPr>
          <w:fldChar w:fldCharType="separate"/>
        </w:r>
        <w:r w:rsidR="00A95042">
          <w:rPr>
            <w:noProof/>
            <w:webHidden/>
          </w:rPr>
          <w:t>5</w:t>
        </w:r>
        <w:r w:rsidR="00956C74">
          <w:rPr>
            <w:noProof/>
            <w:webHidden/>
          </w:rPr>
          <w:fldChar w:fldCharType="end"/>
        </w:r>
      </w:hyperlink>
    </w:p>
    <w:p w14:paraId="0F349029" w14:textId="0E160390" w:rsidR="00956C74" w:rsidRDefault="00000000" w:rsidP="008565FA">
      <w:pPr>
        <w:pStyle w:val="TableofFigures"/>
        <w:rPr>
          <w:rFonts w:eastAsiaTheme="minorEastAsia" w:cstheme="minorBidi"/>
          <w:noProof/>
          <w:color w:val="auto"/>
          <w:szCs w:val="22"/>
        </w:rPr>
      </w:pPr>
      <w:hyperlink w:anchor="_Toc48573718" w:history="1">
        <w:r w:rsidR="00956C74" w:rsidRPr="004D0209">
          <w:rPr>
            <w:rStyle w:val="Hyperlink"/>
            <w:noProof/>
          </w:rPr>
          <w:t>Figure 6.  General coordinate system with z-axis compatible with original derivation of W2 model.</w:t>
        </w:r>
        <w:r w:rsidR="00956C74">
          <w:rPr>
            <w:noProof/>
            <w:webHidden/>
          </w:rPr>
          <w:tab/>
        </w:r>
        <w:r w:rsidR="00956C74">
          <w:rPr>
            <w:noProof/>
            <w:webHidden/>
          </w:rPr>
          <w:fldChar w:fldCharType="begin"/>
        </w:r>
        <w:r w:rsidR="00956C74">
          <w:rPr>
            <w:noProof/>
            <w:webHidden/>
          </w:rPr>
          <w:instrText xml:space="preserve"> PAGEREF _Toc48573718 \h </w:instrText>
        </w:r>
        <w:r w:rsidR="00956C74">
          <w:rPr>
            <w:noProof/>
            <w:webHidden/>
          </w:rPr>
        </w:r>
        <w:r w:rsidR="00956C74">
          <w:rPr>
            <w:noProof/>
            <w:webHidden/>
          </w:rPr>
          <w:fldChar w:fldCharType="separate"/>
        </w:r>
        <w:r w:rsidR="00A95042">
          <w:rPr>
            <w:noProof/>
            <w:webHidden/>
          </w:rPr>
          <w:t>6</w:t>
        </w:r>
        <w:r w:rsidR="00956C74">
          <w:rPr>
            <w:noProof/>
            <w:webHidden/>
          </w:rPr>
          <w:fldChar w:fldCharType="end"/>
        </w:r>
      </w:hyperlink>
    </w:p>
    <w:p w14:paraId="6E8B2A64" w14:textId="184C6CB5" w:rsidR="00956C74" w:rsidRDefault="00000000" w:rsidP="008565FA">
      <w:pPr>
        <w:pStyle w:val="TableofFigures"/>
        <w:rPr>
          <w:rFonts w:eastAsiaTheme="minorEastAsia" w:cstheme="minorBidi"/>
          <w:noProof/>
          <w:color w:val="auto"/>
          <w:szCs w:val="22"/>
        </w:rPr>
      </w:pPr>
      <w:hyperlink w:anchor="_Toc48573719" w:history="1">
        <w:r w:rsidR="00956C74" w:rsidRPr="004D0209">
          <w:rPr>
            <w:rStyle w:val="Hyperlink"/>
            <w:noProof/>
          </w:rPr>
          <w:t>Figure 7.  Sketch of channel slope and coordinate system for W2 where the x-axis is oriented along the channel slope.</w:t>
        </w:r>
        <w:r w:rsidR="00956C74">
          <w:rPr>
            <w:noProof/>
            <w:webHidden/>
          </w:rPr>
          <w:tab/>
        </w:r>
        <w:r w:rsidR="00956C74">
          <w:rPr>
            <w:noProof/>
            <w:webHidden/>
          </w:rPr>
          <w:fldChar w:fldCharType="begin"/>
        </w:r>
        <w:r w:rsidR="00956C74">
          <w:rPr>
            <w:noProof/>
            <w:webHidden/>
          </w:rPr>
          <w:instrText xml:space="preserve"> PAGEREF _Toc48573719 \h </w:instrText>
        </w:r>
        <w:r w:rsidR="00956C74">
          <w:rPr>
            <w:noProof/>
            <w:webHidden/>
          </w:rPr>
        </w:r>
        <w:r w:rsidR="00956C74">
          <w:rPr>
            <w:noProof/>
            <w:webHidden/>
          </w:rPr>
          <w:fldChar w:fldCharType="separate"/>
        </w:r>
        <w:r w:rsidR="00A95042">
          <w:rPr>
            <w:noProof/>
            <w:webHidden/>
          </w:rPr>
          <w:t>7</w:t>
        </w:r>
        <w:r w:rsidR="00956C74">
          <w:rPr>
            <w:noProof/>
            <w:webHidden/>
          </w:rPr>
          <w:fldChar w:fldCharType="end"/>
        </w:r>
      </w:hyperlink>
    </w:p>
    <w:p w14:paraId="6BE632B0" w14:textId="758ADCE1" w:rsidR="00956C74" w:rsidRDefault="00000000" w:rsidP="008565FA">
      <w:pPr>
        <w:pStyle w:val="TableofFigures"/>
        <w:rPr>
          <w:rFonts w:eastAsiaTheme="minorEastAsia" w:cstheme="minorBidi"/>
          <w:noProof/>
          <w:color w:val="auto"/>
          <w:szCs w:val="22"/>
        </w:rPr>
      </w:pPr>
      <w:hyperlink w:anchor="_Toc48573720" w:history="1">
        <w:r w:rsidR="00956C74" w:rsidRPr="004D0209">
          <w:rPr>
            <w:rStyle w:val="Hyperlink"/>
            <w:noProof/>
          </w:rPr>
          <w:t>Figure 8.  Lateral average and deviation from lateral average components of longitudinal velocity.</w:t>
        </w:r>
        <w:r w:rsidR="00956C74">
          <w:rPr>
            <w:noProof/>
            <w:webHidden/>
          </w:rPr>
          <w:tab/>
        </w:r>
        <w:r w:rsidR="00956C74">
          <w:rPr>
            <w:noProof/>
            <w:webHidden/>
          </w:rPr>
          <w:fldChar w:fldCharType="begin"/>
        </w:r>
        <w:r w:rsidR="00956C74">
          <w:rPr>
            <w:noProof/>
            <w:webHidden/>
          </w:rPr>
          <w:instrText xml:space="preserve"> PAGEREF _Toc48573720 \h </w:instrText>
        </w:r>
        <w:r w:rsidR="00956C74">
          <w:rPr>
            <w:noProof/>
            <w:webHidden/>
          </w:rPr>
        </w:r>
        <w:r w:rsidR="00956C74">
          <w:rPr>
            <w:noProof/>
            <w:webHidden/>
          </w:rPr>
          <w:fldChar w:fldCharType="separate"/>
        </w:r>
        <w:r w:rsidR="00A95042">
          <w:rPr>
            <w:noProof/>
            <w:webHidden/>
          </w:rPr>
          <w:t>9</w:t>
        </w:r>
        <w:r w:rsidR="00956C74">
          <w:rPr>
            <w:noProof/>
            <w:webHidden/>
          </w:rPr>
          <w:fldChar w:fldCharType="end"/>
        </w:r>
      </w:hyperlink>
    </w:p>
    <w:p w14:paraId="79338D95" w14:textId="5AA9BE9C" w:rsidR="00956C74" w:rsidRDefault="00000000" w:rsidP="008565FA">
      <w:pPr>
        <w:pStyle w:val="TableofFigures"/>
        <w:rPr>
          <w:rFonts w:eastAsiaTheme="minorEastAsia" w:cstheme="minorBidi"/>
          <w:noProof/>
          <w:color w:val="auto"/>
          <w:szCs w:val="22"/>
        </w:rPr>
      </w:pPr>
      <w:hyperlink w:anchor="_Toc48573721" w:history="1">
        <w:r w:rsidR="00956C74" w:rsidRPr="004D0209">
          <w:rPr>
            <w:rStyle w:val="Hyperlink"/>
            <w:noProof/>
          </w:rPr>
          <w:t>Figure 9. Schematization for simplification of pressure term.</w:t>
        </w:r>
        <w:r w:rsidR="00956C74">
          <w:rPr>
            <w:noProof/>
            <w:webHidden/>
          </w:rPr>
          <w:tab/>
        </w:r>
        <w:r w:rsidR="00956C74">
          <w:rPr>
            <w:noProof/>
            <w:webHidden/>
          </w:rPr>
          <w:fldChar w:fldCharType="begin"/>
        </w:r>
        <w:r w:rsidR="00956C74">
          <w:rPr>
            <w:noProof/>
            <w:webHidden/>
          </w:rPr>
          <w:instrText xml:space="preserve"> PAGEREF _Toc48573721 \h </w:instrText>
        </w:r>
        <w:r w:rsidR="00956C74">
          <w:rPr>
            <w:noProof/>
            <w:webHidden/>
          </w:rPr>
        </w:r>
        <w:r w:rsidR="00956C74">
          <w:rPr>
            <w:noProof/>
            <w:webHidden/>
          </w:rPr>
          <w:fldChar w:fldCharType="separate"/>
        </w:r>
        <w:r w:rsidR="00A95042">
          <w:rPr>
            <w:noProof/>
            <w:webHidden/>
          </w:rPr>
          <w:t>13</w:t>
        </w:r>
        <w:r w:rsidR="00956C74">
          <w:rPr>
            <w:noProof/>
            <w:webHidden/>
          </w:rPr>
          <w:fldChar w:fldCharType="end"/>
        </w:r>
      </w:hyperlink>
    </w:p>
    <w:p w14:paraId="49CB92E0" w14:textId="1C8E1AF3" w:rsidR="00956C74" w:rsidRDefault="00000000" w:rsidP="008565FA">
      <w:pPr>
        <w:pStyle w:val="TableofFigures"/>
        <w:rPr>
          <w:rFonts w:eastAsiaTheme="minorEastAsia" w:cstheme="minorBidi"/>
          <w:noProof/>
          <w:color w:val="auto"/>
          <w:szCs w:val="22"/>
        </w:rPr>
      </w:pPr>
      <w:hyperlink w:anchor="_Toc48573722" w:history="1">
        <w:r w:rsidR="00956C74" w:rsidRPr="004D0209">
          <w:rPr>
            <w:rStyle w:val="Hyperlink"/>
            <w:noProof/>
          </w:rPr>
          <w:t>Figure 10.  Coordinate system without channel slope.</w:t>
        </w:r>
        <w:r w:rsidR="00956C74">
          <w:rPr>
            <w:noProof/>
            <w:webHidden/>
          </w:rPr>
          <w:tab/>
        </w:r>
        <w:r w:rsidR="00956C74">
          <w:rPr>
            <w:noProof/>
            <w:webHidden/>
          </w:rPr>
          <w:fldChar w:fldCharType="begin"/>
        </w:r>
        <w:r w:rsidR="00956C74">
          <w:rPr>
            <w:noProof/>
            <w:webHidden/>
          </w:rPr>
          <w:instrText xml:space="preserve"> PAGEREF _Toc48573722 \h </w:instrText>
        </w:r>
        <w:r w:rsidR="00956C74">
          <w:rPr>
            <w:noProof/>
            <w:webHidden/>
          </w:rPr>
        </w:r>
        <w:r w:rsidR="00956C74">
          <w:rPr>
            <w:noProof/>
            <w:webHidden/>
          </w:rPr>
          <w:fldChar w:fldCharType="separate"/>
        </w:r>
        <w:r w:rsidR="00A95042">
          <w:rPr>
            <w:noProof/>
            <w:webHidden/>
          </w:rPr>
          <w:t>14</w:t>
        </w:r>
        <w:r w:rsidR="00956C74">
          <w:rPr>
            <w:noProof/>
            <w:webHidden/>
          </w:rPr>
          <w:fldChar w:fldCharType="end"/>
        </w:r>
      </w:hyperlink>
    </w:p>
    <w:p w14:paraId="21CE7E0F" w14:textId="05A2BC48" w:rsidR="00956C74" w:rsidRDefault="00000000" w:rsidP="008565FA">
      <w:pPr>
        <w:pStyle w:val="TableofFigures"/>
        <w:rPr>
          <w:rFonts w:eastAsiaTheme="minorEastAsia" w:cstheme="minorBidi"/>
          <w:noProof/>
          <w:color w:val="auto"/>
          <w:szCs w:val="22"/>
        </w:rPr>
      </w:pPr>
      <w:hyperlink w:anchor="_Toc48573723" w:history="1">
        <w:r w:rsidR="00956C74" w:rsidRPr="004D0209">
          <w:rPr>
            <w:rStyle w:val="Hyperlink"/>
            <w:noProof/>
          </w:rPr>
          <w:t>Figure 11.  Coordinate system with channel slope.</w:t>
        </w:r>
        <w:r w:rsidR="00956C74">
          <w:rPr>
            <w:noProof/>
            <w:webHidden/>
          </w:rPr>
          <w:tab/>
        </w:r>
        <w:r w:rsidR="00956C74">
          <w:rPr>
            <w:noProof/>
            <w:webHidden/>
          </w:rPr>
          <w:fldChar w:fldCharType="begin"/>
        </w:r>
        <w:r w:rsidR="00956C74">
          <w:rPr>
            <w:noProof/>
            <w:webHidden/>
          </w:rPr>
          <w:instrText xml:space="preserve"> PAGEREF _Toc48573723 \h </w:instrText>
        </w:r>
        <w:r w:rsidR="00956C74">
          <w:rPr>
            <w:noProof/>
            <w:webHidden/>
          </w:rPr>
        </w:r>
        <w:r w:rsidR="00956C74">
          <w:rPr>
            <w:noProof/>
            <w:webHidden/>
          </w:rPr>
          <w:fldChar w:fldCharType="separate"/>
        </w:r>
        <w:r w:rsidR="00A95042">
          <w:rPr>
            <w:noProof/>
            <w:webHidden/>
          </w:rPr>
          <w:t>15</w:t>
        </w:r>
        <w:r w:rsidR="00956C74">
          <w:rPr>
            <w:noProof/>
            <w:webHidden/>
          </w:rPr>
          <w:fldChar w:fldCharType="end"/>
        </w:r>
      </w:hyperlink>
    </w:p>
    <w:p w14:paraId="09C6C165" w14:textId="46F504B1" w:rsidR="00956C74" w:rsidRDefault="00000000" w:rsidP="008565FA">
      <w:pPr>
        <w:pStyle w:val="TableofFigures"/>
        <w:rPr>
          <w:rFonts w:eastAsiaTheme="minorEastAsia" w:cstheme="minorBidi"/>
          <w:noProof/>
          <w:color w:val="auto"/>
          <w:szCs w:val="22"/>
        </w:rPr>
      </w:pPr>
      <w:hyperlink w:anchor="_Toc48573724" w:history="1">
        <w:r w:rsidR="00956C74" w:rsidRPr="004D0209">
          <w:rPr>
            <w:rStyle w:val="Hyperlink"/>
            <w:noProof/>
          </w:rPr>
          <w:t>Figure 12.  Definition sketch for channel slope.</w:t>
        </w:r>
        <w:r w:rsidR="00956C74">
          <w:rPr>
            <w:noProof/>
            <w:webHidden/>
          </w:rPr>
          <w:tab/>
        </w:r>
        <w:r w:rsidR="00956C74">
          <w:rPr>
            <w:noProof/>
            <w:webHidden/>
          </w:rPr>
          <w:fldChar w:fldCharType="begin"/>
        </w:r>
        <w:r w:rsidR="00956C74">
          <w:rPr>
            <w:noProof/>
            <w:webHidden/>
          </w:rPr>
          <w:instrText xml:space="preserve"> PAGEREF _Toc48573724 \h </w:instrText>
        </w:r>
        <w:r w:rsidR="00956C74">
          <w:rPr>
            <w:noProof/>
            <w:webHidden/>
          </w:rPr>
        </w:r>
        <w:r w:rsidR="00956C74">
          <w:rPr>
            <w:noProof/>
            <w:webHidden/>
          </w:rPr>
          <w:fldChar w:fldCharType="separate"/>
        </w:r>
        <w:r w:rsidR="00A95042">
          <w:rPr>
            <w:noProof/>
            <w:webHidden/>
          </w:rPr>
          <w:t>17</w:t>
        </w:r>
        <w:r w:rsidR="00956C74">
          <w:rPr>
            <w:noProof/>
            <w:webHidden/>
          </w:rPr>
          <w:fldChar w:fldCharType="end"/>
        </w:r>
      </w:hyperlink>
    </w:p>
    <w:p w14:paraId="28F5FF28" w14:textId="690AE2B1" w:rsidR="00956C74" w:rsidRDefault="00000000" w:rsidP="008565FA">
      <w:pPr>
        <w:pStyle w:val="TableofFigures"/>
        <w:rPr>
          <w:rFonts w:eastAsiaTheme="minorEastAsia" w:cstheme="minorBidi"/>
          <w:noProof/>
          <w:color w:val="auto"/>
          <w:szCs w:val="22"/>
        </w:rPr>
      </w:pPr>
      <w:hyperlink w:anchor="_Toc48573725" w:history="1">
        <w:r w:rsidR="00956C74" w:rsidRPr="004D0209">
          <w:rPr>
            <w:rStyle w:val="Hyperlink"/>
            <w:noProof/>
          </w:rPr>
          <w:t>Figure 13.  Transfer of mass and momentum between branches with unequal vertical grid spacing.</w:t>
        </w:r>
        <w:r w:rsidR="00956C74">
          <w:rPr>
            <w:noProof/>
            <w:webHidden/>
          </w:rPr>
          <w:tab/>
        </w:r>
        <w:r w:rsidR="00956C74">
          <w:rPr>
            <w:noProof/>
            <w:webHidden/>
          </w:rPr>
          <w:fldChar w:fldCharType="begin"/>
        </w:r>
        <w:r w:rsidR="00956C74">
          <w:rPr>
            <w:noProof/>
            <w:webHidden/>
          </w:rPr>
          <w:instrText xml:space="preserve"> PAGEREF _Toc48573725 \h </w:instrText>
        </w:r>
        <w:r w:rsidR="00956C74">
          <w:rPr>
            <w:noProof/>
            <w:webHidden/>
          </w:rPr>
        </w:r>
        <w:r w:rsidR="00956C74">
          <w:rPr>
            <w:noProof/>
            <w:webHidden/>
          </w:rPr>
          <w:fldChar w:fldCharType="separate"/>
        </w:r>
        <w:r w:rsidR="00A95042">
          <w:rPr>
            <w:noProof/>
            <w:webHidden/>
          </w:rPr>
          <w:t>18</w:t>
        </w:r>
        <w:r w:rsidR="00956C74">
          <w:rPr>
            <w:noProof/>
            <w:webHidden/>
          </w:rPr>
          <w:fldChar w:fldCharType="end"/>
        </w:r>
      </w:hyperlink>
    </w:p>
    <w:p w14:paraId="004A759B" w14:textId="76D0C604" w:rsidR="00956C74" w:rsidRDefault="00000000" w:rsidP="008565FA">
      <w:pPr>
        <w:pStyle w:val="TableofFigures"/>
        <w:rPr>
          <w:rFonts w:eastAsiaTheme="minorEastAsia" w:cstheme="minorBidi"/>
          <w:noProof/>
          <w:color w:val="auto"/>
          <w:szCs w:val="22"/>
        </w:rPr>
      </w:pPr>
      <w:hyperlink w:anchor="_Toc48573726" w:history="1">
        <w:r w:rsidR="00956C74" w:rsidRPr="004D0209">
          <w:rPr>
            <w:rStyle w:val="Hyperlink"/>
            <w:noProof/>
          </w:rPr>
          <w:t>Figure 14. Linkage of tributary or side branch coming in at an angle to main branch.</w:t>
        </w:r>
        <w:r w:rsidR="00956C74">
          <w:rPr>
            <w:noProof/>
            <w:webHidden/>
          </w:rPr>
          <w:tab/>
        </w:r>
        <w:r w:rsidR="00956C74">
          <w:rPr>
            <w:noProof/>
            <w:webHidden/>
          </w:rPr>
          <w:fldChar w:fldCharType="begin"/>
        </w:r>
        <w:r w:rsidR="00956C74">
          <w:rPr>
            <w:noProof/>
            <w:webHidden/>
          </w:rPr>
          <w:instrText xml:space="preserve"> PAGEREF _Toc48573726 \h </w:instrText>
        </w:r>
        <w:r w:rsidR="00956C74">
          <w:rPr>
            <w:noProof/>
            <w:webHidden/>
          </w:rPr>
        </w:r>
        <w:r w:rsidR="00956C74">
          <w:rPr>
            <w:noProof/>
            <w:webHidden/>
          </w:rPr>
          <w:fldChar w:fldCharType="separate"/>
        </w:r>
        <w:r w:rsidR="00A95042">
          <w:rPr>
            <w:noProof/>
            <w:webHidden/>
          </w:rPr>
          <w:t>19</w:t>
        </w:r>
        <w:r w:rsidR="00956C74">
          <w:rPr>
            <w:noProof/>
            <w:webHidden/>
          </w:rPr>
          <w:fldChar w:fldCharType="end"/>
        </w:r>
      </w:hyperlink>
    </w:p>
    <w:p w14:paraId="438E6724" w14:textId="175C6702" w:rsidR="00956C74" w:rsidRDefault="00000000" w:rsidP="008565FA">
      <w:pPr>
        <w:pStyle w:val="TableofFigures"/>
        <w:rPr>
          <w:rFonts w:eastAsiaTheme="minorEastAsia" w:cstheme="minorBidi"/>
          <w:noProof/>
          <w:color w:val="auto"/>
          <w:szCs w:val="22"/>
        </w:rPr>
      </w:pPr>
      <w:hyperlink w:anchor="_Toc48573727" w:history="1">
        <w:r w:rsidR="00956C74" w:rsidRPr="004D0209">
          <w:rPr>
            <w:rStyle w:val="Hyperlink"/>
            <w:noProof/>
          </w:rPr>
          <w:t xml:space="preserve">Figure 15. Schematic of x and y velocity components where </w:t>
        </w:r>
        <w:r w:rsidR="00956C74" w:rsidRPr="004D0209">
          <w:rPr>
            <w:rStyle w:val="Hyperlink"/>
            <w:rFonts w:cstheme="minorHAnsi"/>
            <w:noProof/>
          </w:rPr>
          <w:t>Θ</w:t>
        </w:r>
        <w:r w:rsidR="00956C74" w:rsidRPr="004D0209">
          <w:rPr>
            <w:rStyle w:val="Hyperlink"/>
            <w:rFonts w:cstheme="minorHAnsi"/>
            <w:noProof/>
            <w:vertAlign w:val="subscript"/>
          </w:rPr>
          <w:t>main</w:t>
        </w:r>
        <w:r w:rsidR="00956C74" w:rsidRPr="004D0209">
          <w:rPr>
            <w:rStyle w:val="Hyperlink"/>
            <w:noProof/>
          </w:rPr>
          <w:t xml:space="preserve"> is the angle of the main branch segment and </w:t>
        </w:r>
        <w:r w:rsidR="00956C74" w:rsidRPr="004D0209">
          <w:rPr>
            <w:rStyle w:val="Hyperlink"/>
            <w:rFonts w:cstheme="minorHAnsi"/>
            <w:noProof/>
          </w:rPr>
          <w:t>Θ</w:t>
        </w:r>
        <w:r w:rsidR="00956C74" w:rsidRPr="004D0209">
          <w:rPr>
            <w:rStyle w:val="Hyperlink"/>
            <w:rFonts w:cstheme="minorHAnsi"/>
            <w:noProof/>
            <w:vertAlign w:val="subscript"/>
          </w:rPr>
          <w:t>trib</w:t>
        </w:r>
        <w:r w:rsidR="00956C74" w:rsidRPr="004D0209">
          <w:rPr>
            <w:rStyle w:val="Hyperlink"/>
            <w:noProof/>
          </w:rPr>
          <w:t xml:space="preserve"> is the angle of the tributary segment. U</w:t>
        </w:r>
        <w:r w:rsidR="00956C74" w:rsidRPr="004D0209">
          <w:rPr>
            <w:rStyle w:val="Hyperlink"/>
            <w:noProof/>
            <w:vertAlign w:val="subscript"/>
          </w:rPr>
          <w:t>x</w:t>
        </w:r>
        <w:r w:rsidR="00956C74" w:rsidRPr="004D0209">
          <w:rPr>
            <w:rStyle w:val="Hyperlink"/>
            <w:noProof/>
          </w:rPr>
          <w:t xml:space="preserve"> is the x-velocity component of the tributary branch into the main segment. U</w:t>
        </w:r>
        <w:r w:rsidR="00956C74" w:rsidRPr="004D0209">
          <w:rPr>
            <w:rStyle w:val="Hyperlink"/>
            <w:noProof/>
            <w:vertAlign w:val="subscript"/>
          </w:rPr>
          <w:t>y</w:t>
        </w:r>
        <w:r w:rsidR="00956C74" w:rsidRPr="004D0209">
          <w:rPr>
            <w:rStyle w:val="Hyperlink"/>
            <w:noProof/>
          </w:rPr>
          <w:t xml:space="preserve"> is the y-velocity component of the tributary branch into the main segment.</w:t>
        </w:r>
        <w:r w:rsidR="00956C74">
          <w:rPr>
            <w:noProof/>
            <w:webHidden/>
          </w:rPr>
          <w:tab/>
        </w:r>
        <w:r w:rsidR="00956C74">
          <w:rPr>
            <w:noProof/>
            <w:webHidden/>
          </w:rPr>
          <w:fldChar w:fldCharType="begin"/>
        </w:r>
        <w:r w:rsidR="00956C74">
          <w:rPr>
            <w:noProof/>
            <w:webHidden/>
          </w:rPr>
          <w:instrText xml:space="preserve"> PAGEREF _Toc48573727 \h </w:instrText>
        </w:r>
        <w:r w:rsidR="00956C74">
          <w:rPr>
            <w:noProof/>
            <w:webHidden/>
          </w:rPr>
        </w:r>
        <w:r w:rsidR="00956C74">
          <w:rPr>
            <w:noProof/>
            <w:webHidden/>
          </w:rPr>
          <w:fldChar w:fldCharType="separate"/>
        </w:r>
        <w:r w:rsidR="00A95042">
          <w:rPr>
            <w:noProof/>
            <w:webHidden/>
          </w:rPr>
          <w:t>20</w:t>
        </w:r>
        <w:r w:rsidR="00956C74">
          <w:rPr>
            <w:noProof/>
            <w:webHidden/>
          </w:rPr>
          <w:fldChar w:fldCharType="end"/>
        </w:r>
      </w:hyperlink>
    </w:p>
    <w:p w14:paraId="4917B3E2" w14:textId="47F7BDF2" w:rsidR="00956C74" w:rsidRDefault="00000000" w:rsidP="008565FA">
      <w:pPr>
        <w:pStyle w:val="TableofFigures"/>
        <w:rPr>
          <w:rFonts w:eastAsiaTheme="minorEastAsia" w:cstheme="minorBidi"/>
          <w:noProof/>
          <w:color w:val="auto"/>
          <w:szCs w:val="22"/>
        </w:rPr>
      </w:pPr>
      <w:hyperlink w:anchor="_Toc48573728" w:history="1">
        <w:r w:rsidR="00956C74" w:rsidRPr="004D0209">
          <w:rPr>
            <w:rStyle w:val="Hyperlink"/>
            <w:noProof/>
          </w:rPr>
          <w:t>Figure 16.  Shear stress at the air-water surface.</w:t>
        </w:r>
        <w:r w:rsidR="00956C74">
          <w:rPr>
            <w:noProof/>
            <w:webHidden/>
          </w:rPr>
          <w:tab/>
        </w:r>
        <w:r w:rsidR="00956C74">
          <w:rPr>
            <w:noProof/>
            <w:webHidden/>
          </w:rPr>
          <w:fldChar w:fldCharType="begin"/>
        </w:r>
        <w:r w:rsidR="00956C74">
          <w:rPr>
            <w:noProof/>
            <w:webHidden/>
          </w:rPr>
          <w:instrText xml:space="preserve"> PAGEREF _Toc48573728 \h </w:instrText>
        </w:r>
        <w:r w:rsidR="00956C74">
          <w:rPr>
            <w:noProof/>
            <w:webHidden/>
          </w:rPr>
        </w:r>
        <w:r w:rsidR="00956C74">
          <w:rPr>
            <w:noProof/>
            <w:webHidden/>
          </w:rPr>
          <w:fldChar w:fldCharType="separate"/>
        </w:r>
        <w:r w:rsidR="00A95042">
          <w:rPr>
            <w:noProof/>
            <w:webHidden/>
          </w:rPr>
          <w:t>23</w:t>
        </w:r>
        <w:r w:rsidR="00956C74">
          <w:rPr>
            <w:noProof/>
            <w:webHidden/>
          </w:rPr>
          <w:fldChar w:fldCharType="end"/>
        </w:r>
      </w:hyperlink>
    </w:p>
    <w:p w14:paraId="2D5CCB3B" w14:textId="3397B20D" w:rsidR="00956C74" w:rsidRDefault="00000000" w:rsidP="008565FA">
      <w:pPr>
        <w:pStyle w:val="TableofFigures"/>
        <w:rPr>
          <w:rFonts w:eastAsiaTheme="minorEastAsia" w:cstheme="minorBidi"/>
          <w:noProof/>
          <w:color w:val="auto"/>
          <w:szCs w:val="22"/>
        </w:rPr>
      </w:pPr>
      <w:hyperlink w:anchor="_Toc48573729" w:history="1">
        <w:r w:rsidR="00956C74" w:rsidRPr="004D0209">
          <w:rPr>
            <w:rStyle w:val="Hyperlink"/>
            <w:noProof/>
          </w:rPr>
          <w:t>Figure 17.  Segment orientation.</w:t>
        </w:r>
        <w:r w:rsidR="00956C74">
          <w:rPr>
            <w:noProof/>
            <w:webHidden/>
          </w:rPr>
          <w:tab/>
        </w:r>
        <w:r w:rsidR="00956C74">
          <w:rPr>
            <w:noProof/>
            <w:webHidden/>
          </w:rPr>
          <w:fldChar w:fldCharType="begin"/>
        </w:r>
        <w:r w:rsidR="00956C74">
          <w:rPr>
            <w:noProof/>
            <w:webHidden/>
          </w:rPr>
          <w:instrText xml:space="preserve"> PAGEREF _Toc48573729 \h </w:instrText>
        </w:r>
        <w:r w:rsidR="00956C74">
          <w:rPr>
            <w:noProof/>
            <w:webHidden/>
          </w:rPr>
        </w:r>
        <w:r w:rsidR="00956C74">
          <w:rPr>
            <w:noProof/>
            <w:webHidden/>
          </w:rPr>
          <w:fldChar w:fldCharType="separate"/>
        </w:r>
        <w:r w:rsidR="00A95042">
          <w:rPr>
            <w:noProof/>
            <w:webHidden/>
          </w:rPr>
          <w:t>24</w:t>
        </w:r>
        <w:r w:rsidR="00956C74">
          <w:rPr>
            <w:noProof/>
            <w:webHidden/>
          </w:rPr>
          <w:fldChar w:fldCharType="end"/>
        </w:r>
      </w:hyperlink>
    </w:p>
    <w:p w14:paraId="5BED6003" w14:textId="6E133DB8" w:rsidR="00956C74" w:rsidRDefault="00000000" w:rsidP="008565FA">
      <w:pPr>
        <w:pStyle w:val="TableofFigures"/>
        <w:rPr>
          <w:rFonts w:eastAsiaTheme="minorEastAsia" w:cstheme="minorBidi"/>
          <w:noProof/>
          <w:color w:val="auto"/>
          <w:szCs w:val="22"/>
        </w:rPr>
      </w:pPr>
      <w:hyperlink w:anchor="_Toc48573730" w:history="1">
        <w:r w:rsidR="00956C74" w:rsidRPr="004D0209">
          <w:rPr>
            <w:rStyle w:val="Hyperlink"/>
            <w:noProof/>
          </w:rPr>
          <w:t>Figure 18.  Wind orientation.</w:t>
        </w:r>
        <w:r w:rsidR="00956C74">
          <w:rPr>
            <w:noProof/>
            <w:webHidden/>
          </w:rPr>
          <w:tab/>
        </w:r>
        <w:r w:rsidR="00956C74">
          <w:rPr>
            <w:noProof/>
            <w:webHidden/>
          </w:rPr>
          <w:fldChar w:fldCharType="begin"/>
        </w:r>
        <w:r w:rsidR="00956C74">
          <w:rPr>
            <w:noProof/>
            <w:webHidden/>
          </w:rPr>
          <w:instrText xml:space="preserve"> PAGEREF _Toc48573730 \h </w:instrText>
        </w:r>
        <w:r w:rsidR="00956C74">
          <w:rPr>
            <w:noProof/>
            <w:webHidden/>
          </w:rPr>
        </w:r>
        <w:r w:rsidR="00956C74">
          <w:rPr>
            <w:noProof/>
            <w:webHidden/>
          </w:rPr>
          <w:fldChar w:fldCharType="separate"/>
        </w:r>
        <w:r w:rsidR="00A95042">
          <w:rPr>
            <w:noProof/>
            <w:webHidden/>
          </w:rPr>
          <w:t>25</w:t>
        </w:r>
        <w:r w:rsidR="00956C74">
          <w:rPr>
            <w:noProof/>
            <w:webHidden/>
          </w:rPr>
          <w:fldChar w:fldCharType="end"/>
        </w:r>
      </w:hyperlink>
    </w:p>
    <w:p w14:paraId="3C893B2A" w14:textId="1F1BB437" w:rsidR="00956C74" w:rsidRDefault="00000000" w:rsidP="008565FA">
      <w:pPr>
        <w:pStyle w:val="TableofFigures"/>
        <w:rPr>
          <w:rFonts w:eastAsiaTheme="minorEastAsia" w:cstheme="minorBidi"/>
          <w:noProof/>
          <w:color w:val="auto"/>
          <w:szCs w:val="22"/>
        </w:rPr>
      </w:pPr>
      <w:hyperlink w:anchor="_Toc48573731" w:history="1">
        <w:r w:rsidR="00956C74" w:rsidRPr="004D0209">
          <w:rPr>
            <w:rStyle w:val="Hyperlink"/>
            <w:noProof/>
          </w:rPr>
          <w:t>Figure 19. Comparison of current W2 model computation of C</w:t>
        </w:r>
        <w:r w:rsidR="00956C74" w:rsidRPr="004D0209">
          <w:rPr>
            <w:rStyle w:val="Hyperlink"/>
            <w:noProof/>
            <w:vertAlign w:val="subscript"/>
          </w:rPr>
          <w:t>D</w:t>
        </w:r>
        <w:r w:rsidR="00956C74" w:rsidRPr="004D0209">
          <w:rPr>
            <w:rStyle w:val="Hyperlink"/>
            <w:noProof/>
          </w:rPr>
          <w:t xml:space="preserve"> and that recommended as a lower limit by Wuest and Lorke (2003).</w:t>
        </w:r>
        <w:r w:rsidR="00956C74">
          <w:rPr>
            <w:noProof/>
            <w:webHidden/>
          </w:rPr>
          <w:tab/>
        </w:r>
        <w:r w:rsidR="00956C74">
          <w:rPr>
            <w:noProof/>
            <w:webHidden/>
          </w:rPr>
          <w:fldChar w:fldCharType="begin"/>
        </w:r>
        <w:r w:rsidR="00956C74">
          <w:rPr>
            <w:noProof/>
            <w:webHidden/>
          </w:rPr>
          <w:instrText xml:space="preserve"> PAGEREF _Toc48573731 \h </w:instrText>
        </w:r>
        <w:r w:rsidR="00956C74">
          <w:rPr>
            <w:noProof/>
            <w:webHidden/>
          </w:rPr>
        </w:r>
        <w:r w:rsidR="00956C74">
          <w:rPr>
            <w:noProof/>
            <w:webHidden/>
          </w:rPr>
          <w:fldChar w:fldCharType="separate"/>
        </w:r>
        <w:r w:rsidR="00A95042">
          <w:rPr>
            <w:noProof/>
            <w:webHidden/>
          </w:rPr>
          <w:t>26</w:t>
        </w:r>
        <w:r w:rsidR="00956C74">
          <w:rPr>
            <w:noProof/>
            <w:webHidden/>
          </w:rPr>
          <w:fldChar w:fldCharType="end"/>
        </w:r>
      </w:hyperlink>
    </w:p>
    <w:p w14:paraId="77AF9F8F" w14:textId="3BAB2997" w:rsidR="00956C74" w:rsidRDefault="00000000" w:rsidP="008565FA">
      <w:pPr>
        <w:pStyle w:val="TableofFigures"/>
        <w:rPr>
          <w:rFonts w:eastAsiaTheme="minorEastAsia" w:cstheme="minorBidi"/>
          <w:noProof/>
          <w:color w:val="auto"/>
          <w:szCs w:val="22"/>
        </w:rPr>
      </w:pPr>
      <w:hyperlink w:anchor="_Toc48573732" w:history="1">
        <w:r w:rsidR="00956C74" w:rsidRPr="004D0209">
          <w:rPr>
            <w:rStyle w:val="Hyperlink"/>
            <w:noProof/>
          </w:rPr>
          <w:t>Figure 20. Surface shear stress for CE-QUAL-W2 Version 3.6 and later compared to Version 3.5 and earlier.</w:t>
        </w:r>
        <w:r w:rsidR="00956C74">
          <w:rPr>
            <w:noProof/>
            <w:webHidden/>
          </w:rPr>
          <w:tab/>
        </w:r>
        <w:r w:rsidR="00956C74">
          <w:rPr>
            <w:noProof/>
            <w:webHidden/>
          </w:rPr>
          <w:fldChar w:fldCharType="begin"/>
        </w:r>
        <w:r w:rsidR="00956C74">
          <w:rPr>
            <w:noProof/>
            <w:webHidden/>
          </w:rPr>
          <w:instrText xml:space="preserve"> PAGEREF _Toc48573732 \h </w:instrText>
        </w:r>
        <w:r w:rsidR="00956C74">
          <w:rPr>
            <w:noProof/>
            <w:webHidden/>
          </w:rPr>
        </w:r>
        <w:r w:rsidR="00956C74">
          <w:rPr>
            <w:noProof/>
            <w:webHidden/>
          </w:rPr>
          <w:fldChar w:fldCharType="separate"/>
        </w:r>
        <w:r w:rsidR="00A95042">
          <w:rPr>
            <w:noProof/>
            <w:webHidden/>
          </w:rPr>
          <w:t>27</w:t>
        </w:r>
        <w:r w:rsidR="00956C74">
          <w:rPr>
            <w:noProof/>
            <w:webHidden/>
          </w:rPr>
          <w:fldChar w:fldCharType="end"/>
        </w:r>
      </w:hyperlink>
    </w:p>
    <w:p w14:paraId="278920F8" w14:textId="053CEA77" w:rsidR="00956C74" w:rsidRDefault="00000000" w:rsidP="008565FA">
      <w:pPr>
        <w:pStyle w:val="TableofFigures"/>
        <w:rPr>
          <w:rFonts w:eastAsiaTheme="minorEastAsia" w:cstheme="minorBidi"/>
          <w:noProof/>
          <w:color w:val="auto"/>
          <w:szCs w:val="22"/>
        </w:rPr>
      </w:pPr>
      <w:hyperlink w:anchor="_Toc48573733" w:history="1">
        <w:r w:rsidR="00956C74" w:rsidRPr="004D0209">
          <w:rPr>
            <w:rStyle w:val="Hyperlink"/>
            <w:noProof/>
          </w:rPr>
          <w:t>Figure 21. Illustration of fetch distance calculation.</w:t>
        </w:r>
        <w:r w:rsidR="00956C74">
          <w:rPr>
            <w:noProof/>
            <w:webHidden/>
          </w:rPr>
          <w:tab/>
        </w:r>
        <w:r w:rsidR="00956C74">
          <w:rPr>
            <w:noProof/>
            <w:webHidden/>
          </w:rPr>
          <w:fldChar w:fldCharType="begin"/>
        </w:r>
        <w:r w:rsidR="00956C74">
          <w:rPr>
            <w:noProof/>
            <w:webHidden/>
          </w:rPr>
          <w:instrText xml:space="preserve"> PAGEREF _Toc48573733 \h </w:instrText>
        </w:r>
        <w:r w:rsidR="00956C74">
          <w:rPr>
            <w:noProof/>
            <w:webHidden/>
          </w:rPr>
        </w:r>
        <w:r w:rsidR="00956C74">
          <w:rPr>
            <w:noProof/>
            <w:webHidden/>
          </w:rPr>
          <w:fldChar w:fldCharType="separate"/>
        </w:r>
        <w:r w:rsidR="00A95042">
          <w:rPr>
            <w:noProof/>
            <w:webHidden/>
          </w:rPr>
          <w:t>28</w:t>
        </w:r>
        <w:r w:rsidR="00956C74">
          <w:rPr>
            <w:noProof/>
            <w:webHidden/>
          </w:rPr>
          <w:fldChar w:fldCharType="end"/>
        </w:r>
      </w:hyperlink>
    </w:p>
    <w:p w14:paraId="52C292D9" w14:textId="29DF8999" w:rsidR="00956C74" w:rsidRDefault="00000000" w:rsidP="008565FA">
      <w:pPr>
        <w:pStyle w:val="TableofFigures"/>
        <w:rPr>
          <w:rFonts w:eastAsiaTheme="minorEastAsia" w:cstheme="minorBidi"/>
          <w:noProof/>
          <w:color w:val="auto"/>
          <w:szCs w:val="22"/>
        </w:rPr>
      </w:pPr>
      <w:hyperlink w:anchor="_Toc48573734" w:history="1">
        <w:r w:rsidR="00956C74" w:rsidRPr="004D0209">
          <w:rPr>
            <w:rStyle w:val="Hyperlink"/>
            <w:noProof/>
          </w:rPr>
          <w:t xml:space="preserve">Figure 22. Variation of turbulent vertical eddy viscosity for flow of 2574 </w:t>
        </w:r>
        <w:r w:rsidR="00956C74" w:rsidRPr="004D0209">
          <w:rPr>
            <w:rStyle w:val="Hyperlink"/>
            <w:i/>
            <w:iCs/>
            <w:noProof/>
          </w:rPr>
          <w:t>m</w:t>
        </w:r>
        <w:r w:rsidR="00956C74" w:rsidRPr="004D0209">
          <w:rPr>
            <w:rStyle w:val="Hyperlink"/>
            <w:i/>
            <w:iCs/>
            <w:noProof/>
            <w:vertAlign w:val="superscript"/>
          </w:rPr>
          <w:t>3</w:t>
        </w:r>
        <w:r w:rsidR="00956C74" w:rsidRPr="004D0209">
          <w:rPr>
            <w:rStyle w:val="Hyperlink"/>
            <w:i/>
            <w:iCs/>
            <w:noProof/>
          </w:rPr>
          <w:t xml:space="preserve"> s</w:t>
        </w:r>
        <w:r w:rsidR="00956C74" w:rsidRPr="004D0209">
          <w:rPr>
            <w:rStyle w:val="Hyperlink"/>
            <w:i/>
            <w:iCs/>
            <w:noProof/>
            <w:vertAlign w:val="superscript"/>
          </w:rPr>
          <w:t>-1</w:t>
        </w:r>
        <w:r w:rsidR="00956C74" w:rsidRPr="004D0209">
          <w:rPr>
            <w:rStyle w:val="Hyperlink"/>
            <w:noProof/>
          </w:rPr>
          <w:t xml:space="preserve"> flow down a channel of length 30 </w:t>
        </w:r>
        <w:r w:rsidR="00956C74" w:rsidRPr="004D0209">
          <w:rPr>
            <w:rStyle w:val="Hyperlink"/>
            <w:i/>
            <w:iCs/>
            <w:noProof/>
          </w:rPr>
          <w:t>km</w:t>
        </w:r>
        <w:r w:rsidR="00956C74" w:rsidRPr="004D0209">
          <w:rPr>
            <w:rStyle w:val="Hyperlink"/>
            <w:noProof/>
          </w:rPr>
          <w:t xml:space="preserve"> and width of 100 </w:t>
        </w:r>
        <w:r w:rsidR="00956C74" w:rsidRPr="004D0209">
          <w:rPr>
            <w:rStyle w:val="Hyperlink"/>
            <w:i/>
            <w:iCs/>
            <w:noProof/>
          </w:rPr>
          <w:t>m</w:t>
        </w:r>
        <w:r w:rsidR="00956C74" w:rsidRPr="004D0209">
          <w:rPr>
            <w:rStyle w:val="Hyperlink"/>
            <w:noProof/>
          </w:rPr>
          <w:t xml:space="preserve"> at x=15 </w:t>
        </w:r>
        <w:r w:rsidR="00956C74" w:rsidRPr="004D0209">
          <w:rPr>
            <w:rStyle w:val="Hyperlink"/>
            <w:i/>
            <w:iCs/>
            <w:noProof/>
          </w:rPr>
          <w:t>km</w:t>
        </w:r>
        <w:r w:rsidR="00956C74" w:rsidRPr="004D0209">
          <w:rPr>
            <w:rStyle w:val="Hyperlink"/>
            <w:noProof/>
          </w:rPr>
          <w:t>.</w:t>
        </w:r>
        <w:r w:rsidR="00956C74">
          <w:rPr>
            <w:noProof/>
            <w:webHidden/>
          </w:rPr>
          <w:tab/>
        </w:r>
        <w:r w:rsidR="00956C74">
          <w:rPr>
            <w:noProof/>
            <w:webHidden/>
          </w:rPr>
          <w:fldChar w:fldCharType="begin"/>
        </w:r>
        <w:r w:rsidR="00956C74">
          <w:rPr>
            <w:noProof/>
            <w:webHidden/>
          </w:rPr>
          <w:instrText xml:space="preserve"> PAGEREF _Toc48573734 \h </w:instrText>
        </w:r>
        <w:r w:rsidR="00956C74">
          <w:rPr>
            <w:noProof/>
            <w:webHidden/>
          </w:rPr>
        </w:r>
        <w:r w:rsidR="00956C74">
          <w:rPr>
            <w:noProof/>
            <w:webHidden/>
          </w:rPr>
          <w:fldChar w:fldCharType="separate"/>
        </w:r>
        <w:r w:rsidR="00A95042">
          <w:rPr>
            <w:noProof/>
            <w:webHidden/>
          </w:rPr>
          <w:t>31</w:t>
        </w:r>
        <w:r w:rsidR="00956C74">
          <w:rPr>
            <w:noProof/>
            <w:webHidden/>
          </w:rPr>
          <w:fldChar w:fldCharType="end"/>
        </w:r>
      </w:hyperlink>
    </w:p>
    <w:p w14:paraId="0D8876FC" w14:textId="654B288B" w:rsidR="00956C74" w:rsidRDefault="00000000" w:rsidP="008565FA">
      <w:pPr>
        <w:pStyle w:val="TableofFigures"/>
        <w:rPr>
          <w:rFonts w:eastAsiaTheme="minorEastAsia" w:cstheme="minorBidi"/>
          <w:noProof/>
          <w:color w:val="auto"/>
          <w:szCs w:val="22"/>
        </w:rPr>
      </w:pPr>
      <w:hyperlink w:anchor="_Toc48573735" w:history="1">
        <w:r w:rsidR="00956C74" w:rsidRPr="004D0209">
          <w:rPr>
            <w:rStyle w:val="Hyperlink"/>
            <w:noProof/>
          </w:rPr>
          <w:t xml:space="preserve">Figure 23. Variation of turbulent vertical eddy viscosity for flow of 2574 </w:t>
        </w:r>
        <w:r w:rsidR="00956C74" w:rsidRPr="004D0209">
          <w:rPr>
            <w:rStyle w:val="Hyperlink"/>
            <w:i/>
            <w:iCs/>
            <w:noProof/>
          </w:rPr>
          <w:t>m</w:t>
        </w:r>
        <w:r w:rsidR="00956C74" w:rsidRPr="004D0209">
          <w:rPr>
            <w:rStyle w:val="Hyperlink"/>
            <w:i/>
            <w:iCs/>
            <w:noProof/>
            <w:vertAlign w:val="superscript"/>
          </w:rPr>
          <w:t xml:space="preserve">3 </w:t>
        </w:r>
        <w:r w:rsidR="00956C74" w:rsidRPr="004D0209">
          <w:rPr>
            <w:rStyle w:val="Hyperlink"/>
            <w:i/>
            <w:iCs/>
            <w:noProof/>
          </w:rPr>
          <w:t>s</w:t>
        </w:r>
        <w:r w:rsidR="00956C74" w:rsidRPr="004D0209">
          <w:rPr>
            <w:rStyle w:val="Hyperlink"/>
            <w:i/>
            <w:iCs/>
            <w:noProof/>
            <w:vertAlign w:val="superscript"/>
          </w:rPr>
          <w:t>-1</w:t>
        </w:r>
        <w:r w:rsidR="00956C74" w:rsidRPr="004D0209">
          <w:rPr>
            <w:rStyle w:val="Hyperlink"/>
            <w:noProof/>
          </w:rPr>
          <w:t xml:space="preserve"> flow down a channel of length 30 </w:t>
        </w:r>
        <w:r w:rsidR="00956C74" w:rsidRPr="004D0209">
          <w:rPr>
            <w:rStyle w:val="Hyperlink"/>
            <w:i/>
            <w:iCs/>
            <w:noProof/>
          </w:rPr>
          <w:t>km</w:t>
        </w:r>
        <w:r w:rsidR="00956C74" w:rsidRPr="004D0209">
          <w:rPr>
            <w:rStyle w:val="Hyperlink"/>
            <w:noProof/>
          </w:rPr>
          <w:t xml:space="preserve"> and width of 100 </w:t>
        </w:r>
        <w:r w:rsidR="00956C74" w:rsidRPr="004D0209">
          <w:rPr>
            <w:rStyle w:val="Hyperlink"/>
            <w:i/>
            <w:iCs/>
            <w:noProof/>
          </w:rPr>
          <w:t>m</w:t>
        </w:r>
        <w:r w:rsidR="00956C74" w:rsidRPr="004D0209">
          <w:rPr>
            <w:rStyle w:val="Hyperlink"/>
            <w:noProof/>
          </w:rPr>
          <w:t xml:space="preserve"> measured at x=15 </w:t>
        </w:r>
        <w:r w:rsidR="00956C74" w:rsidRPr="004D0209">
          <w:rPr>
            <w:rStyle w:val="Hyperlink"/>
            <w:i/>
            <w:iCs/>
            <w:noProof/>
          </w:rPr>
          <w:t>km</w:t>
        </w:r>
        <w:r w:rsidR="00956C74" w:rsidRPr="004D0209">
          <w:rPr>
            <w:rStyle w:val="Hyperlink"/>
            <w:noProof/>
          </w:rPr>
          <w:t>.</w:t>
        </w:r>
        <w:r w:rsidR="00956C74">
          <w:rPr>
            <w:noProof/>
            <w:webHidden/>
          </w:rPr>
          <w:tab/>
        </w:r>
        <w:r w:rsidR="00956C74">
          <w:rPr>
            <w:noProof/>
            <w:webHidden/>
          </w:rPr>
          <w:fldChar w:fldCharType="begin"/>
        </w:r>
        <w:r w:rsidR="00956C74">
          <w:rPr>
            <w:noProof/>
            <w:webHidden/>
          </w:rPr>
          <w:instrText xml:space="preserve"> PAGEREF _Toc48573735 \h </w:instrText>
        </w:r>
        <w:r w:rsidR="00956C74">
          <w:rPr>
            <w:noProof/>
            <w:webHidden/>
          </w:rPr>
        </w:r>
        <w:r w:rsidR="00956C74">
          <w:rPr>
            <w:noProof/>
            <w:webHidden/>
          </w:rPr>
          <w:fldChar w:fldCharType="separate"/>
        </w:r>
        <w:r w:rsidR="00A95042">
          <w:rPr>
            <w:noProof/>
            <w:webHidden/>
          </w:rPr>
          <w:t>31</w:t>
        </w:r>
        <w:r w:rsidR="00956C74">
          <w:rPr>
            <w:noProof/>
            <w:webHidden/>
          </w:rPr>
          <w:fldChar w:fldCharType="end"/>
        </w:r>
      </w:hyperlink>
    </w:p>
    <w:p w14:paraId="47496774" w14:textId="567A2776" w:rsidR="00956C74" w:rsidRDefault="00000000" w:rsidP="008565FA">
      <w:pPr>
        <w:pStyle w:val="TableofFigures"/>
        <w:rPr>
          <w:rFonts w:eastAsiaTheme="minorEastAsia" w:cstheme="minorBidi"/>
          <w:noProof/>
          <w:color w:val="auto"/>
          <w:szCs w:val="22"/>
        </w:rPr>
      </w:pPr>
      <w:hyperlink w:anchor="_Toc48573736" w:history="1">
        <w:r w:rsidR="00956C74" w:rsidRPr="004D0209">
          <w:rPr>
            <w:rStyle w:val="Hyperlink"/>
            <w:noProof/>
          </w:rPr>
          <w:t>Figure 24. Comparison of vertical velocity predictions of W2 model with various eddy viscosity models compared to theory.</w:t>
        </w:r>
        <w:r w:rsidR="00956C74">
          <w:rPr>
            <w:noProof/>
            <w:webHidden/>
          </w:rPr>
          <w:tab/>
        </w:r>
        <w:r w:rsidR="00956C74">
          <w:rPr>
            <w:noProof/>
            <w:webHidden/>
          </w:rPr>
          <w:fldChar w:fldCharType="begin"/>
        </w:r>
        <w:r w:rsidR="00956C74">
          <w:rPr>
            <w:noProof/>
            <w:webHidden/>
          </w:rPr>
          <w:instrText xml:space="preserve"> PAGEREF _Toc48573736 \h </w:instrText>
        </w:r>
        <w:r w:rsidR="00956C74">
          <w:rPr>
            <w:noProof/>
            <w:webHidden/>
          </w:rPr>
        </w:r>
        <w:r w:rsidR="00956C74">
          <w:rPr>
            <w:noProof/>
            <w:webHidden/>
          </w:rPr>
          <w:fldChar w:fldCharType="separate"/>
        </w:r>
        <w:r w:rsidR="00A95042">
          <w:rPr>
            <w:noProof/>
            <w:webHidden/>
          </w:rPr>
          <w:t>32</w:t>
        </w:r>
        <w:r w:rsidR="00956C74">
          <w:rPr>
            <w:noProof/>
            <w:webHidden/>
          </w:rPr>
          <w:fldChar w:fldCharType="end"/>
        </w:r>
      </w:hyperlink>
    </w:p>
    <w:p w14:paraId="6612B909" w14:textId="2A87BF69" w:rsidR="00956C74" w:rsidRDefault="00000000" w:rsidP="008565FA">
      <w:pPr>
        <w:pStyle w:val="TableofFigures"/>
        <w:rPr>
          <w:rFonts w:eastAsiaTheme="minorEastAsia" w:cstheme="minorBidi"/>
          <w:noProof/>
          <w:color w:val="auto"/>
          <w:szCs w:val="22"/>
        </w:rPr>
      </w:pPr>
      <w:hyperlink w:anchor="_Toc48573737" w:history="1">
        <w:r w:rsidR="00956C74" w:rsidRPr="004D0209">
          <w:rPr>
            <w:rStyle w:val="Hyperlink"/>
            <w:noProof/>
          </w:rPr>
          <w:t>Figure 25.  Conceptual diagram of wind induced motion.</w:t>
        </w:r>
        <w:r w:rsidR="00956C74">
          <w:rPr>
            <w:noProof/>
            <w:webHidden/>
          </w:rPr>
          <w:tab/>
        </w:r>
        <w:r w:rsidR="00956C74">
          <w:rPr>
            <w:noProof/>
            <w:webHidden/>
          </w:rPr>
          <w:fldChar w:fldCharType="begin"/>
        </w:r>
        <w:r w:rsidR="00956C74">
          <w:rPr>
            <w:noProof/>
            <w:webHidden/>
          </w:rPr>
          <w:instrText xml:space="preserve"> PAGEREF _Toc48573737 \h </w:instrText>
        </w:r>
        <w:r w:rsidR="00956C74">
          <w:rPr>
            <w:noProof/>
            <w:webHidden/>
          </w:rPr>
        </w:r>
        <w:r w:rsidR="00956C74">
          <w:rPr>
            <w:noProof/>
            <w:webHidden/>
          </w:rPr>
          <w:fldChar w:fldCharType="separate"/>
        </w:r>
        <w:r w:rsidR="00A95042">
          <w:rPr>
            <w:noProof/>
            <w:webHidden/>
          </w:rPr>
          <w:t>32</w:t>
        </w:r>
        <w:r w:rsidR="00956C74">
          <w:rPr>
            <w:noProof/>
            <w:webHidden/>
          </w:rPr>
          <w:fldChar w:fldCharType="end"/>
        </w:r>
      </w:hyperlink>
    </w:p>
    <w:p w14:paraId="77517DAF" w14:textId="4F143B2F" w:rsidR="00956C74" w:rsidRDefault="00000000" w:rsidP="008565FA">
      <w:pPr>
        <w:pStyle w:val="TableofFigures"/>
        <w:rPr>
          <w:rFonts w:eastAsiaTheme="minorEastAsia" w:cstheme="minorBidi"/>
          <w:noProof/>
          <w:color w:val="auto"/>
          <w:szCs w:val="22"/>
        </w:rPr>
      </w:pPr>
      <w:hyperlink w:anchor="_Toc48573738" w:history="1">
        <w:r w:rsidR="00956C74" w:rsidRPr="004D0209">
          <w:rPr>
            <w:rStyle w:val="Hyperlink"/>
            <w:noProof/>
          </w:rPr>
          <w:t>Figure 26. Mixing length as a function of depth for the Nikuradse formulation.</w:t>
        </w:r>
        <w:r w:rsidR="00956C74">
          <w:rPr>
            <w:noProof/>
            <w:webHidden/>
          </w:rPr>
          <w:tab/>
        </w:r>
        <w:r w:rsidR="00956C74">
          <w:rPr>
            <w:noProof/>
            <w:webHidden/>
          </w:rPr>
          <w:fldChar w:fldCharType="begin"/>
        </w:r>
        <w:r w:rsidR="00956C74">
          <w:rPr>
            <w:noProof/>
            <w:webHidden/>
          </w:rPr>
          <w:instrText xml:space="preserve"> PAGEREF _Toc48573738 \h </w:instrText>
        </w:r>
        <w:r w:rsidR="00956C74">
          <w:rPr>
            <w:noProof/>
            <w:webHidden/>
          </w:rPr>
        </w:r>
        <w:r w:rsidR="00956C74">
          <w:rPr>
            <w:noProof/>
            <w:webHidden/>
          </w:rPr>
          <w:fldChar w:fldCharType="separate"/>
        </w:r>
        <w:r w:rsidR="00A95042">
          <w:rPr>
            <w:noProof/>
            <w:webHidden/>
          </w:rPr>
          <w:t>36</w:t>
        </w:r>
        <w:r w:rsidR="00956C74">
          <w:rPr>
            <w:noProof/>
            <w:webHidden/>
          </w:rPr>
          <w:fldChar w:fldCharType="end"/>
        </w:r>
      </w:hyperlink>
    </w:p>
    <w:p w14:paraId="0C4FA69A" w14:textId="7417229F" w:rsidR="00956C74" w:rsidRDefault="00000000" w:rsidP="008565FA">
      <w:pPr>
        <w:pStyle w:val="TableofFigures"/>
        <w:rPr>
          <w:rFonts w:eastAsiaTheme="minorEastAsia" w:cstheme="minorBidi"/>
          <w:noProof/>
          <w:color w:val="auto"/>
          <w:szCs w:val="22"/>
        </w:rPr>
      </w:pPr>
      <w:hyperlink w:anchor="_Toc48573739" w:history="1">
        <w:r w:rsidR="00956C74" w:rsidRPr="004D0209">
          <w:rPr>
            <w:rStyle w:val="Hyperlink"/>
            <w:noProof/>
          </w:rPr>
          <w:t>Figure 27. Variation of A</w:t>
        </w:r>
        <w:r w:rsidR="00956C74" w:rsidRPr="004D0209">
          <w:rPr>
            <w:rStyle w:val="Hyperlink"/>
            <w:noProof/>
            <w:vertAlign w:val="subscript"/>
          </w:rPr>
          <w:t>z</w:t>
        </w:r>
        <w:r w:rsidR="00956C74" w:rsidRPr="004D0209">
          <w:rPr>
            <w:rStyle w:val="Hyperlink"/>
            <w:noProof/>
          </w:rPr>
          <w:t xml:space="preserve"> with depth for the parabolic model of Engelund (1978).</w:t>
        </w:r>
        <w:r w:rsidR="00956C74">
          <w:rPr>
            <w:noProof/>
            <w:webHidden/>
          </w:rPr>
          <w:tab/>
        </w:r>
        <w:r w:rsidR="00956C74">
          <w:rPr>
            <w:noProof/>
            <w:webHidden/>
          </w:rPr>
          <w:fldChar w:fldCharType="begin"/>
        </w:r>
        <w:r w:rsidR="00956C74">
          <w:rPr>
            <w:noProof/>
            <w:webHidden/>
          </w:rPr>
          <w:instrText xml:space="preserve"> PAGEREF _Toc48573739 \h </w:instrText>
        </w:r>
        <w:r w:rsidR="00956C74">
          <w:rPr>
            <w:noProof/>
            <w:webHidden/>
          </w:rPr>
        </w:r>
        <w:r w:rsidR="00956C74">
          <w:rPr>
            <w:noProof/>
            <w:webHidden/>
          </w:rPr>
          <w:fldChar w:fldCharType="separate"/>
        </w:r>
        <w:r w:rsidR="00A95042">
          <w:rPr>
            <w:noProof/>
            <w:webHidden/>
          </w:rPr>
          <w:t>37</w:t>
        </w:r>
        <w:r w:rsidR="00956C74">
          <w:rPr>
            <w:noProof/>
            <w:webHidden/>
          </w:rPr>
          <w:fldChar w:fldCharType="end"/>
        </w:r>
      </w:hyperlink>
    </w:p>
    <w:p w14:paraId="66B71784" w14:textId="048D4C7C" w:rsidR="00956C74" w:rsidRDefault="00000000" w:rsidP="008565FA">
      <w:pPr>
        <w:pStyle w:val="TableofFigures"/>
        <w:rPr>
          <w:rFonts w:eastAsiaTheme="minorEastAsia" w:cstheme="minorBidi"/>
          <w:noProof/>
          <w:color w:val="auto"/>
          <w:szCs w:val="22"/>
        </w:rPr>
      </w:pPr>
      <w:hyperlink w:anchor="_Toc48573740" w:history="1">
        <w:r w:rsidR="00956C74" w:rsidRPr="004D0209">
          <w:rPr>
            <w:rStyle w:val="Hyperlink"/>
            <w:noProof/>
          </w:rPr>
          <w:t>Figure 28. CE-QUAL-W2 computational grid. Width, density, pressure and water quality state variables are defined at cell centers. Horizontal velocity, longitudinal eddy viscosity and diffusivity, and longitudinal shear stress are defined at the right-hand side of the cell. Vertical velocity and vertical diffusivity are defined at the bottom of the cell, and the vertical eddy viscosity is defined at the lower right corner of the cell.</w:t>
        </w:r>
        <w:r w:rsidR="00956C74">
          <w:rPr>
            <w:noProof/>
            <w:webHidden/>
          </w:rPr>
          <w:tab/>
        </w:r>
        <w:r w:rsidR="00956C74">
          <w:rPr>
            <w:noProof/>
            <w:webHidden/>
          </w:rPr>
          <w:fldChar w:fldCharType="begin"/>
        </w:r>
        <w:r w:rsidR="00956C74">
          <w:rPr>
            <w:noProof/>
            <w:webHidden/>
          </w:rPr>
          <w:instrText xml:space="preserve"> PAGEREF _Toc48573740 \h </w:instrText>
        </w:r>
        <w:r w:rsidR="00956C74">
          <w:rPr>
            <w:noProof/>
            <w:webHidden/>
          </w:rPr>
        </w:r>
        <w:r w:rsidR="00956C74">
          <w:rPr>
            <w:noProof/>
            <w:webHidden/>
          </w:rPr>
          <w:fldChar w:fldCharType="separate"/>
        </w:r>
        <w:r w:rsidR="00A95042">
          <w:rPr>
            <w:noProof/>
            <w:webHidden/>
          </w:rPr>
          <w:t>39</w:t>
        </w:r>
        <w:r w:rsidR="00956C74">
          <w:rPr>
            <w:noProof/>
            <w:webHidden/>
          </w:rPr>
          <w:fldChar w:fldCharType="end"/>
        </w:r>
      </w:hyperlink>
    </w:p>
    <w:p w14:paraId="190E1E4A" w14:textId="32C1D446" w:rsidR="00956C74" w:rsidRDefault="00000000" w:rsidP="008565FA">
      <w:pPr>
        <w:pStyle w:val="TableofFigures"/>
        <w:rPr>
          <w:rFonts w:eastAsiaTheme="minorEastAsia" w:cstheme="minorBidi"/>
          <w:noProof/>
          <w:color w:val="auto"/>
          <w:szCs w:val="22"/>
        </w:rPr>
      </w:pPr>
      <w:hyperlink w:anchor="_Toc48573741" w:history="1">
        <w:r w:rsidR="00956C74" w:rsidRPr="004D0209">
          <w:rPr>
            <w:rStyle w:val="Hyperlink"/>
            <w:noProof/>
          </w:rPr>
          <w:t xml:space="preserve">Figure 29. Comparison of CE-QUAL-W2 model predictions of turbulent dissipation with field data from Nakagawa, Neuzu, and Ueda </w:t>
        </w:r>
        <w:r w:rsidR="00956C74" w:rsidRPr="004D0209">
          <w:rPr>
            <w:rStyle w:val="Hyperlink"/>
            <w:rFonts w:cstheme="minorHAnsi"/>
            <w:noProof/>
          </w:rPr>
          <w:t>(1975).</w:t>
        </w:r>
        <w:r w:rsidR="00956C74">
          <w:rPr>
            <w:noProof/>
            <w:webHidden/>
          </w:rPr>
          <w:tab/>
        </w:r>
        <w:r w:rsidR="00956C74">
          <w:rPr>
            <w:noProof/>
            <w:webHidden/>
          </w:rPr>
          <w:fldChar w:fldCharType="begin"/>
        </w:r>
        <w:r w:rsidR="00956C74">
          <w:rPr>
            <w:noProof/>
            <w:webHidden/>
          </w:rPr>
          <w:instrText xml:space="preserve"> PAGEREF _Toc48573741 \h </w:instrText>
        </w:r>
        <w:r w:rsidR="00956C74">
          <w:rPr>
            <w:noProof/>
            <w:webHidden/>
          </w:rPr>
        </w:r>
        <w:r w:rsidR="00956C74">
          <w:rPr>
            <w:noProof/>
            <w:webHidden/>
          </w:rPr>
          <w:fldChar w:fldCharType="separate"/>
        </w:r>
        <w:r w:rsidR="00A95042">
          <w:rPr>
            <w:noProof/>
            <w:webHidden/>
          </w:rPr>
          <w:t>48</w:t>
        </w:r>
        <w:r w:rsidR="00956C74">
          <w:rPr>
            <w:noProof/>
            <w:webHidden/>
          </w:rPr>
          <w:fldChar w:fldCharType="end"/>
        </w:r>
      </w:hyperlink>
    </w:p>
    <w:p w14:paraId="4DACAF9C" w14:textId="08D61BC0" w:rsidR="00956C74" w:rsidRDefault="00000000" w:rsidP="008565FA">
      <w:pPr>
        <w:pStyle w:val="TableofFigures"/>
        <w:rPr>
          <w:rFonts w:eastAsiaTheme="minorEastAsia" w:cstheme="minorBidi"/>
          <w:noProof/>
          <w:color w:val="auto"/>
          <w:szCs w:val="22"/>
        </w:rPr>
      </w:pPr>
      <w:hyperlink w:anchor="_Toc48573742" w:history="1">
        <w:r w:rsidR="00956C74" w:rsidRPr="004D0209">
          <w:rPr>
            <w:rStyle w:val="Hyperlink"/>
            <w:noProof/>
          </w:rPr>
          <w:t xml:space="preserve">Figure 30. Comparison of CE-QUAL-W2 model predictions of turbulent kinetic energy with field data from Nakagawa, Neuzu, and Ueda </w:t>
        </w:r>
        <w:r w:rsidR="00956C74" w:rsidRPr="004D0209">
          <w:rPr>
            <w:rStyle w:val="Hyperlink"/>
            <w:rFonts w:cstheme="minorHAnsi"/>
            <w:noProof/>
          </w:rPr>
          <w:t>(1975).</w:t>
        </w:r>
        <w:r w:rsidR="00956C74">
          <w:rPr>
            <w:noProof/>
            <w:webHidden/>
          </w:rPr>
          <w:tab/>
        </w:r>
        <w:r w:rsidR="00956C74">
          <w:rPr>
            <w:noProof/>
            <w:webHidden/>
          </w:rPr>
          <w:fldChar w:fldCharType="begin"/>
        </w:r>
        <w:r w:rsidR="00956C74">
          <w:rPr>
            <w:noProof/>
            <w:webHidden/>
          </w:rPr>
          <w:instrText xml:space="preserve"> PAGEREF _Toc48573742 \h </w:instrText>
        </w:r>
        <w:r w:rsidR="00956C74">
          <w:rPr>
            <w:noProof/>
            <w:webHidden/>
          </w:rPr>
        </w:r>
        <w:r w:rsidR="00956C74">
          <w:rPr>
            <w:noProof/>
            <w:webHidden/>
          </w:rPr>
          <w:fldChar w:fldCharType="separate"/>
        </w:r>
        <w:r w:rsidR="00A95042">
          <w:rPr>
            <w:noProof/>
            <w:webHidden/>
          </w:rPr>
          <w:t>48</w:t>
        </w:r>
        <w:r w:rsidR="00956C74">
          <w:rPr>
            <w:noProof/>
            <w:webHidden/>
          </w:rPr>
          <w:fldChar w:fldCharType="end"/>
        </w:r>
      </w:hyperlink>
    </w:p>
    <w:p w14:paraId="74D9CC62" w14:textId="49FB35A9" w:rsidR="00956C74" w:rsidRDefault="00000000" w:rsidP="008565FA">
      <w:pPr>
        <w:pStyle w:val="TableofFigures"/>
        <w:rPr>
          <w:rFonts w:eastAsiaTheme="minorEastAsia" w:cstheme="minorBidi"/>
          <w:noProof/>
          <w:color w:val="auto"/>
          <w:szCs w:val="22"/>
        </w:rPr>
      </w:pPr>
      <w:hyperlink w:anchor="_Toc48573743" w:history="1">
        <w:r w:rsidR="00956C74" w:rsidRPr="004D0209">
          <w:rPr>
            <w:rStyle w:val="Hyperlink"/>
            <w:noProof/>
          </w:rPr>
          <w:t>Figure 31.  Variation of Manning's friction factor using formulae from Limerinos (1970) and Jarrett (1984, 1985) for a channel slope, S, of 0.0005 and 84</w:t>
        </w:r>
        <w:r w:rsidR="00956C74" w:rsidRPr="004D0209">
          <w:rPr>
            <w:rStyle w:val="Hyperlink"/>
            <w:noProof/>
            <w:vertAlign w:val="superscript"/>
          </w:rPr>
          <w:t>th</w:t>
        </w:r>
        <w:r w:rsidR="00956C74" w:rsidRPr="004D0209">
          <w:rPr>
            <w:rStyle w:val="Hyperlink"/>
            <w:noProof/>
          </w:rPr>
          <w:t xml:space="preserve"> pecentile diameter of the bed material, d</w:t>
        </w:r>
        <w:r w:rsidR="00956C74" w:rsidRPr="004D0209">
          <w:rPr>
            <w:rStyle w:val="Hyperlink"/>
            <w:noProof/>
            <w:vertAlign w:val="subscript"/>
          </w:rPr>
          <w:t>84</w:t>
        </w:r>
        <w:r w:rsidR="00956C74" w:rsidRPr="004D0209">
          <w:rPr>
            <w:rStyle w:val="Hyperlink"/>
            <w:noProof/>
          </w:rPr>
          <w:t>, of 50.</w:t>
        </w:r>
        <w:r w:rsidR="00956C74">
          <w:rPr>
            <w:noProof/>
            <w:webHidden/>
          </w:rPr>
          <w:tab/>
        </w:r>
        <w:r w:rsidR="00956C74">
          <w:rPr>
            <w:noProof/>
            <w:webHidden/>
          </w:rPr>
          <w:fldChar w:fldCharType="begin"/>
        </w:r>
        <w:r w:rsidR="00956C74">
          <w:rPr>
            <w:noProof/>
            <w:webHidden/>
          </w:rPr>
          <w:instrText xml:space="preserve"> PAGEREF _Toc48573743 \h </w:instrText>
        </w:r>
        <w:r w:rsidR="00956C74">
          <w:rPr>
            <w:noProof/>
            <w:webHidden/>
          </w:rPr>
        </w:r>
        <w:r w:rsidR="00956C74">
          <w:rPr>
            <w:noProof/>
            <w:webHidden/>
          </w:rPr>
          <w:fldChar w:fldCharType="separate"/>
        </w:r>
        <w:r w:rsidR="00A95042">
          <w:rPr>
            <w:noProof/>
            <w:webHidden/>
          </w:rPr>
          <w:t>49</w:t>
        </w:r>
        <w:r w:rsidR="00956C74">
          <w:rPr>
            <w:noProof/>
            <w:webHidden/>
          </w:rPr>
          <w:fldChar w:fldCharType="end"/>
        </w:r>
      </w:hyperlink>
    </w:p>
    <w:p w14:paraId="6282CE33" w14:textId="3CC005C9" w:rsidR="00956C74" w:rsidRDefault="00000000" w:rsidP="008565FA">
      <w:pPr>
        <w:pStyle w:val="TableofFigures"/>
        <w:rPr>
          <w:rFonts w:eastAsiaTheme="minorEastAsia" w:cstheme="minorBidi"/>
          <w:noProof/>
          <w:color w:val="auto"/>
          <w:szCs w:val="22"/>
        </w:rPr>
      </w:pPr>
      <w:hyperlink w:anchor="_Toc48573744" w:history="1">
        <w:r w:rsidR="00956C74" w:rsidRPr="004D0209">
          <w:rPr>
            <w:rStyle w:val="Hyperlink"/>
            <w:noProof/>
          </w:rPr>
          <w:t>Figure 32.  Comparison of vertical velocity predictions with one, three, and seven vertical layers</w:t>
        </w:r>
        <w:r w:rsidR="00956C74">
          <w:rPr>
            <w:noProof/>
            <w:webHidden/>
          </w:rPr>
          <w:tab/>
        </w:r>
        <w:r w:rsidR="00956C74">
          <w:rPr>
            <w:noProof/>
            <w:webHidden/>
          </w:rPr>
          <w:fldChar w:fldCharType="begin"/>
        </w:r>
        <w:r w:rsidR="00956C74">
          <w:rPr>
            <w:noProof/>
            <w:webHidden/>
          </w:rPr>
          <w:instrText xml:space="preserve"> PAGEREF _Toc48573744 \h </w:instrText>
        </w:r>
        <w:r w:rsidR="00956C74">
          <w:rPr>
            <w:noProof/>
            <w:webHidden/>
          </w:rPr>
        </w:r>
        <w:r w:rsidR="00956C74">
          <w:rPr>
            <w:noProof/>
            <w:webHidden/>
          </w:rPr>
          <w:fldChar w:fldCharType="separate"/>
        </w:r>
        <w:r w:rsidR="00A95042">
          <w:rPr>
            <w:noProof/>
            <w:webHidden/>
          </w:rPr>
          <w:t>50</w:t>
        </w:r>
        <w:r w:rsidR="00956C74">
          <w:rPr>
            <w:noProof/>
            <w:webHidden/>
          </w:rPr>
          <w:fldChar w:fldCharType="end"/>
        </w:r>
      </w:hyperlink>
    </w:p>
    <w:p w14:paraId="4F2D6B72" w14:textId="0A290474" w:rsidR="00956C74" w:rsidRDefault="00000000" w:rsidP="008565FA">
      <w:pPr>
        <w:pStyle w:val="TableofFigures"/>
        <w:rPr>
          <w:rFonts w:eastAsiaTheme="minorEastAsia" w:cstheme="minorBidi"/>
          <w:noProof/>
          <w:color w:val="auto"/>
          <w:szCs w:val="22"/>
        </w:rPr>
      </w:pPr>
      <w:hyperlink w:anchor="_Toc48573745" w:history="1">
        <w:r w:rsidR="00956C74" w:rsidRPr="004D0209">
          <w:rPr>
            <w:rStyle w:val="Hyperlink"/>
            <w:noProof/>
          </w:rPr>
          <w:t>Figure 33.  Comparison of elevation drop of W2 model with one, three, and seven vertical layers with same Manning's friction factor.</w:t>
        </w:r>
        <w:r w:rsidR="00956C74">
          <w:rPr>
            <w:noProof/>
            <w:webHidden/>
          </w:rPr>
          <w:tab/>
        </w:r>
        <w:r w:rsidR="00956C74">
          <w:rPr>
            <w:noProof/>
            <w:webHidden/>
          </w:rPr>
          <w:fldChar w:fldCharType="begin"/>
        </w:r>
        <w:r w:rsidR="00956C74">
          <w:rPr>
            <w:noProof/>
            <w:webHidden/>
          </w:rPr>
          <w:instrText xml:space="preserve"> PAGEREF _Toc48573745 \h </w:instrText>
        </w:r>
        <w:r w:rsidR="00956C74">
          <w:rPr>
            <w:noProof/>
            <w:webHidden/>
          </w:rPr>
        </w:r>
        <w:r w:rsidR="00956C74">
          <w:rPr>
            <w:noProof/>
            <w:webHidden/>
          </w:rPr>
          <w:fldChar w:fldCharType="separate"/>
        </w:r>
        <w:r w:rsidR="00A95042">
          <w:rPr>
            <w:noProof/>
            <w:webHidden/>
          </w:rPr>
          <w:t>51</w:t>
        </w:r>
        <w:r w:rsidR="00956C74">
          <w:rPr>
            <w:noProof/>
            <w:webHidden/>
          </w:rPr>
          <w:fldChar w:fldCharType="end"/>
        </w:r>
      </w:hyperlink>
    </w:p>
    <w:p w14:paraId="1C7FC3FE" w14:textId="2B2A1AA2" w:rsidR="00956C74" w:rsidRDefault="00000000" w:rsidP="008565FA">
      <w:pPr>
        <w:pStyle w:val="TableofFigures"/>
        <w:rPr>
          <w:rFonts w:eastAsiaTheme="minorEastAsia" w:cstheme="minorBidi"/>
          <w:noProof/>
          <w:color w:val="auto"/>
          <w:szCs w:val="22"/>
        </w:rPr>
      </w:pPr>
      <w:hyperlink w:anchor="_Toc48573746" w:history="1">
        <w:r w:rsidR="00956C74" w:rsidRPr="004D0209">
          <w:rPr>
            <w:rStyle w:val="Hyperlink"/>
            <w:noProof/>
          </w:rPr>
          <w:t>Figure 34.  Schematic of linkage of model segments with a culvert.</w:t>
        </w:r>
        <w:r w:rsidR="00956C74">
          <w:rPr>
            <w:noProof/>
            <w:webHidden/>
          </w:rPr>
          <w:tab/>
        </w:r>
        <w:r w:rsidR="00956C74">
          <w:rPr>
            <w:noProof/>
            <w:webHidden/>
          </w:rPr>
          <w:fldChar w:fldCharType="begin"/>
        </w:r>
        <w:r w:rsidR="00956C74">
          <w:rPr>
            <w:noProof/>
            <w:webHidden/>
          </w:rPr>
          <w:instrText xml:space="preserve"> PAGEREF _Toc48573746 \h </w:instrText>
        </w:r>
        <w:r w:rsidR="00956C74">
          <w:rPr>
            <w:noProof/>
            <w:webHidden/>
          </w:rPr>
        </w:r>
        <w:r w:rsidR="00956C74">
          <w:rPr>
            <w:noProof/>
            <w:webHidden/>
          </w:rPr>
          <w:fldChar w:fldCharType="separate"/>
        </w:r>
        <w:r w:rsidR="00A95042">
          <w:rPr>
            <w:noProof/>
            <w:webHidden/>
          </w:rPr>
          <w:t>52</w:t>
        </w:r>
        <w:r w:rsidR="00956C74">
          <w:rPr>
            <w:noProof/>
            <w:webHidden/>
          </w:rPr>
          <w:fldChar w:fldCharType="end"/>
        </w:r>
      </w:hyperlink>
    </w:p>
    <w:p w14:paraId="6C8E9700" w14:textId="54BC3A7D" w:rsidR="00956C74" w:rsidRDefault="00000000" w:rsidP="008565FA">
      <w:pPr>
        <w:pStyle w:val="TableofFigures"/>
        <w:rPr>
          <w:rFonts w:eastAsiaTheme="minorEastAsia" w:cstheme="minorBidi"/>
          <w:noProof/>
          <w:color w:val="auto"/>
          <w:szCs w:val="22"/>
        </w:rPr>
      </w:pPr>
      <w:hyperlink w:anchor="_Toc48573747" w:history="1">
        <w:r w:rsidR="00956C74" w:rsidRPr="004D0209">
          <w:rPr>
            <w:rStyle w:val="Hyperlink"/>
            <w:noProof/>
          </w:rPr>
          <w:t>Figure 35.  Linkage schematic of model segments with a culvert.</w:t>
        </w:r>
        <w:r w:rsidR="00956C74">
          <w:rPr>
            <w:noProof/>
            <w:webHidden/>
          </w:rPr>
          <w:tab/>
        </w:r>
        <w:r w:rsidR="00956C74">
          <w:rPr>
            <w:noProof/>
            <w:webHidden/>
          </w:rPr>
          <w:fldChar w:fldCharType="begin"/>
        </w:r>
        <w:r w:rsidR="00956C74">
          <w:rPr>
            <w:noProof/>
            <w:webHidden/>
          </w:rPr>
          <w:instrText xml:space="preserve"> PAGEREF _Toc48573747 \h </w:instrText>
        </w:r>
        <w:r w:rsidR="00956C74">
          <w:rPr>
            <w:noProof/>
            <w:webHidden/>
          </w:rPr>
        </w:r>
        <w:r w:rsidR="00956C74">
          <w:rPr>
            <w:noProof/>
            <w:webHidden/>
          </w:rPr>
          <w:fldChar w:fldCharType="separate"/>
        </w:r>
        <w:r w:rsidR="00A95042">
          <w:rPr>
            <w:noProof/>
            <w:webHidden/>
          </w:rPr>
          <w:t>55</w:t>
        </w:r>
        <w:r w:rsidR="00956C74">
          <w:rPr>
            <w:noProof/>
            <w:webHidden/>
          </w:rPr>
          <w:fldChar w:fldCharType="end"/>
        </w:r>
      </w:hyperlink>
    </w:p>
    <w:p w14:paraId="3543CFE4" w14:textId="69E47872" w:rsidR="00956C74" w:rsidRDefault="00000000" w:rsidP="008565FA">
      <w:pPr>
        <w:pStyle w:val="TableofFigures"/>
        <w:rPr>
          <w:rFonts w:eastAsiaTheme="minorEastAsia" w:cstheme="minorBidi"/>
          <w:noProof/>
          <w:color w:val="auto"/>
          <w:szCs w:val="22"/>
        </w:rPr>
      </w:pPr>
      <w:hyperlink w:anchor="_Toc48573748" w:history="1">
        <w:r w:rsidR="00956C74" w:rsidRPr="004D0209">
          <w:rPr>
            <w:rStyle w:val="Hyperlink"/>
            <w:noProof/>
          </w:rPr>
          <w:t>Figure 36.  Computed versus observed flow using dynamic culvert model.</w:t>
        </w:r>
        <w:r w:rsidR="00956C74">
          <w:rPr>
            <w:noProof/>
            <w:webHidden/>
          </w:rPr>
          <w:tab/>
        </w:r>
        <w:r w:rsidR="00956C74">
          <w:rPr>
            <w:noProof/>
            <w:webHidden/>
          </w:rPr>
          <w:fldChar w:fldCharType="begin"/>
        </w:r>
        <w:r w:rsidR="00956C74">
          <w:rPr>
            <w:noProof/>
            <w:webHidden/>
          </w:rPr>
          <w:instrText xml:space="preserve"> PAGEREF _Toc48573748 \h </w:instrText>
        </w:r>
        <w:r w:rsidR="00956C74">
          <w:rPr>
            <w:noProof/>
            <w:webHidden/>
          </w:rPr>
        </w:r>
        <w:r w:rsidR="00956C74">
          <w:rPr>
            <w:noProof/>
            <w:webHidden/>
          </w:rPr>
          <w:fldChar w:fldCharType="separate"/>
        </w:r>
        <w:r w:rsidR="00A95042">
          <w:rPr>
            <w:noProof/>
            <w:webHidden/>
          </w:rPr>
          <w:t>55</w:t>
        </w:r>
        <w:r w:rsidR="00956C74">
          <w:rPr>
            <w:noProof/>
            <w:webHidden/>
          </w:rPr>
          <w:fldChar w:fldCharType="end"/>
        </w:r>
      </w:hyperlink>
    </w:p>
    <w:p w14:paraId="058B1F18" w14:textId="43B788C1" w:rsidR="00956C74" w:rsidRDefault="00000000" w:rsidP="008565FA">
      <w:pPr>
        <w:pStyle w:val="TableofFigures"/>
        <w:rPr>
          <w:rFonts w:eastAsiaTheme="minorEastAsia" w:cstheme="minorBidi"/>
          <w:noProof/>
          <w:color w:val="auto"/>
          <w:szCs w:val="22"/>
        </w:rPr>
      </w:pPr>
      <w:hyperlink w:anchor="_Toc48573749" w:history="1">
        <w:r w:rsidR="00956C74" w:rsidRPr="004D0209">
          <w:rPr>
            <w:rStyle w:val="Hyperlink"/>
            <w:noProof/>
          </w:rPr>
          <w:t>Figure 37.  Schematic representation of internal weirs.</w:t>
        </w:r>
        <w:r w:rsidR="00956C74">
          <w:rPr>
            <w:noProof/>
            <w:webHidden/>
          </w:rPr>
          <w:tab/>
        </w:r>
        <w:r w:rsidR="00956C74">
          <w:rPr>
            <w:noProof/>
            <w:webHidden/>
          </w:rPr>
          <w:fldChar w:fldCharType="begin"/>
        </w:r>
        <w:r w:rsidR="00956C74">
          <w:rPr>
            <w:noProof/>
            <w:webHidden/>
          </w:rPr>
          <w:instrText xml:space="preserve"> PAGEREF _Toc48573749 \h </w:instrText>
        </w:r>
        <w:r w:rsidR="00956C74">
          <w:rPr>
            <w:noProof/>
            <w:webHidden/>
          </w:rPr>
        </w:r>
        <w:r w:rsidR="00956C74">
          <w:rPr>
            <w:noProof/>
            <w:webHidden/>
          </w:rPr>
          <w:fldChar w:fldCharType="separate"/>
        </w:r>
        <w:r w:rsidR="00A95042">
          <w:rPr>
            <w:noProof/>
            <w:webHidden/>
          </w:rPr>
          <w:t>56</w:t>
        </w:r>
        <w:r w:rsidR="00956C74">
          <w:rPr>
            <w:noProof/>
            <w:webHidden/>
          </w:rPr>
          <w:fldChar w:fldCharType="end"/>
        </w:r>
      </w:hyperlink>
    </w:p>
    <w:p w14:paraId="45349736" w14:textId="4E3D8566" w:rsidR="00956C74" w:rsidRDefault="00000000" w:rsidP="008565FA">
      <w:pPr>
        <w:pStyle w:val="TableofFigures"/>
        <w:rPr>
          <w:rFonts w:eastAsiaTheme="minorEastAsia" w:cstheme="minorBidi"/>
          <w:noProof/>
          <w:color w:val="auto"/>
          <w:szCs w:val="22"/>
        </w:rPr>
      </w:pPr>
      <w:hyperlink w:anchor="_Toc48573750" w:history="1">
        <w:r w:rsidR="00956C74" w:rsidRPr="004D0209">
          <w:rPr>
            <w:rStyle w:val="Hyperlink"/>
            <w:noProof/>
          </w:rPr>
          <w:t>Figure 38. Radial gates and spillway flow.</w:t>
        </w:r>
        <w:r w:rsidR="00956C74">
          <w:rPr>
            <w:noProof/>
            <w:webHidden/>
          </w:rPr>
          <w:tab/>
        </w:r>
        <w:r w:rsidR="00956C74">
          <w:rPr>
            <w:noProof/>
            <w:webHidden/>
          </w:rPr>
          <w:fldChar w:fldCharType="begin"/>
        </w:r>
        <w:r w:rsidR="00956C74">
          <w:rPr>
            <w:noProof/>
            <w:webHidden/>
          </w:rPr>
          <w:instrText xml:space="preserve"> PAGEREF _Toc48573750 \h </w:instrText>
        </w:r>
        <w:r w:rsidR="00956C74">
          <w:rPr>
            <w:noProof/>
            <w:webHidden/>
          </w:rPr>
        </w:r>
        <w:r w:rsidR="00956C74">
          <w:rPr>
            <w:noProof/>
            <w:webHidden/>
          </w:rPr>
          <w:fldChar w:fldCharType="separate"/>
        </w:r>
        <w:r w:rsidR="00A95042">
          <w:rPr>
            <w:noProof/>
            <w:webHidden/>
          </w:rPr>
          <w:t>57</w:t>
        </w:r>
        <w:r w:rsidR="00956C74">
          <w:rPr>
            <w:noProof/>
            <w:webHidden/>
          </w:rPr>
          <w:fldChar w:fldCharType="end"/>
        </w:r>
      </w:hyperlink>
    </w:p>
    <w:p w14:paraId="0D99D500" w14:textId="380E518D" w:rsidR="00956C74" w:rsidRDefault="00000000" w:rsidP="008565FA">
      <w:pPr>
        <w:pStyle w:val="TableofFigures"/>
        <w:rPr>
          <w:rFonts w:eastAsiaTheme="minorEastAsia" w:cstheme="minorBidi"/>
          <w:noProof/>
          <w:color w:val="auto"/>
          <w:szCs w:val="22"/>
        </w:rPr>
      </w:pPr>
      <w:hyperlink w:anchor="_Toc48573751" w:history="1">
        <w:r w:rsidR="00956C74" w:rsidRPr="004D0209">
          <w:rPr>
            <w:rStyle w:val="Hyperlink"/>
            <w:noProof/>
          </w:rPr>
          <w:t>Figure 39.  Flow rate over a spillway or weir for submerged and free flowing conditions.</w:t>
        </w:r>
        <w:r w:rsidR="00956C74">
          <w:rPr>
            <w:noProof/>
            <w:webHidden/>
          </w:rPr>
          <w:tab/>
        </w:r>
        <w:r w:rsidR="00956C74">
          <w:rPr>
            <w:noProof/>
            <w:webHidden/>
          </w:rPr>
          <w:fldChar w:fldCharType="begin"/>
        </w:r>
        <w:r w:rsidR="00956C74">
          <w:rPr>
            <w:noProof/>
            <w:webHidden/>
          </w:rPr>
          <w:instrText xml:space="preserve"> PAGEREF _Toc48573751 \h </w:instrText>
        </w:r>
        <w:r w:rsidR="00956C74">
          <w:rPr>
            <w:noProof/>
            <w:webHidden/>
          </w:rPr>
        </w:r>
        <w:r w:rsidR="00956C74">
          <w:rPr>
            <w:noProof/>
            <w:webHidden/>
          </w:rPr>
          <w:fldChar w:fldCharType="separate"/>
        </w:r>
        <w:r w:rsidR="00A95042">
          <w:rPr>
            <w:noProof/>
            <w:webHidden/>
          </w:rPr>
          <w:t>62</w:t>
        </w:r>
        <w:r w:rsidR="00956C74">
          <w:rPr>
            <w:noProof/>
            <w:webHidden/>
          </w:rPr>
          <w:fldChar w:fldCharType="end"/>
        </w:r>
      </w:hyperlink>
    </w:p>
    <w:p w14:paraId="618D276E" w14:textId="04834D32" w:rsidR="00956C74" w:rsidRDefault="00000000" w:rsidP="008565FA">
      <w:pPr>
        <w:pStyle w:val="TableofFigures"/>
        <w:rPr>
          <w:rFonts w:eastAsiaTheme="minorEastAsia" w:cstheme="minorBidi"/>
          <w:noProof/>
          <w:color w:val="auto"/>
          <w:szCs w:val="22"/>
        </w:rPr>
      </w:pPr>
      <w:hyperlink w:anchor="_Toc48573752" w:history="1">
        <w:r w:rsidR="00956C74" w:rsidRPr="004D0209">
          <w:rPr>
            <w:rStyle w:val="Hyperlink"/>
            <w:noProof/>
          </w:rPr>
          <w:t>Figure 40.  Flow at a submerged weir.</w:t>
        </w:r>
        <w:r w:rsidR="00956C74">
          <w:rPr>
            <w:noProof/>
            <w:webHidden/>
          </w:rPr>
          <w:tab/>
        </w:r>
        <w:r w:rsidR="00956C74">
          <w:rPr>
            <w:noProof/>
            <w:webHidden/>
          </w:rPr>
          <w:fldChar w:fldCharType="begin"/>
        </w:r>
        <w:r w:rsidR="00956C74">
          <w:rPr>
            <w:noProof/>
            <w:webHidden/>
          </w:rPr>
          <w:instrText xml:space="preserve"> PAGEREF _Toc48573752 \h </w:instrText>
        </w:r>
        <w:r w:rsidR="00956C74">
          <w:rPr>
            <w:noProof/>
            <w:webHidden/>
          </w:rPr>
        </w:r>
        <w:r w:rsidR="00956C74">
          <w:rPr>
            <w:noProof/>
            <w:webHidden/>
          </w:rPr>
          <w:fldChar w:fldCharType="separate"/>
        </w:r>
        <w:r w:rsidR="00A95042">
          <w:rPr>
            <w:noProof/>
            <w:webHidden/>
          </w:rPr>
          <w:t>62</w:t>
        </w:r>
        <w:r w:rsidR="00956C74">
          <w:rPr>
            <w:noProof/>
            <w:webHidden/>
          </w:rPr>
          <w:fldChar w:fldCharType="end"/>
        </w:r>
      </w:hyperlink>
    </w:p>
    <w:p w14:paraId="7F2E9D45" w14:textId="60D98E6B" w:rsidR="00956C74" w:rsidRDefault="00000000" w:rsidP="008565FA">
      <w:pPr>
        <w:pStyle w:val="TableofFigures"/>
        <w:rPr>
          <w:rFonts w:eastAsiaTheme="minorEastAsia" w:cstheme="minorBidi"/>
          <w:noProof/>
          <w:color w:val="auto"/>
          <w:szCs w:val="22"/>
        </w:rPr>
      </w:pPr>
      <w:hyperlink w:anchor="_Toc48573753" w:history="1">
        <w:r w:rsidR="00956C74" w:rsidRPr="004D0209">
          <w:rPr>
            <w:rStyle w:val="Hyperlink"/>
            <w:noProof/>
          </w:rPr>
          <w:t>Figure 41.  Flow rate variation with gate opening.</w:t>
        </w:r>
        <w:r w:rsidR="00956C74">
          <w:rPr>
            <w:noProof/>
            <w:webHidden/>
          </w:rPr>
          <w:tab/>
        </w:r>
        <w:r w:rsidR="00956C74">
          <w:rPr>
            <w:noProof/>
            <w:webHidden/>
          </w:rPr>
          <w:fldChar w:fldCharType="begin"/>
        </w:r>
        <w:r w:rsidR="00956C74">
          <w:rPr>
            <w:noProof/>
            <w:webHidden/>
          </w:rPr>
          <w:instrText xml:space="preserve"> PAGEREF _Toc48573753 \h </w:instrText>
        </w:r>
        <w:r w:rsidR="00956C74">
          <w:rPr>
            <w:noProof/>
            <w:webHidden/>
          </w:rPr>
        </w:r>
        <w:r w:rsidR="00956C74">
          <w:rPr>
            <w:noProof/>
            <w:webHidden/>
          </w:rPr>
          <w:fldChar w:fldCharType="separate"/>
        </w:r>
        <w:r w:rsidR="00A95042">
          <w:rPr>
            <w:noProof/>
            <w:webHidden/>
          </w:rPr>
          <w:t>64</w:t>
        </w:r>
        <w:r w:rsidR="00956C74">
          <w:rPr>
            <w:noProof/>
            <w:webHidden/>
          </w:rPr>
          <w:fldChar w:fldCharType="end"/>
        </w:r>
      </w:hyperlink>
    </w:p>
    <w:p w14:paraId="3A545900" w14:textId="5AEF57BC" w:rsidR="00956C74" w:rsidRDefault="00000000" w:rsidP="008565FA">
      <w:pPr>
        <w:pStyle w:val="TableofFigures"/>
        <w:rPr>
          <w:rFonts w:eastAsiaTheme="minorEastAsia" w:cstheme="minorBidi"/>
          <w:noProof/>
          <w:color w:val="auto"/>
          <w:szCs w:val="22"/>
        </w:rPr>
      </w:pPr>
      <w:hyperlink w:anchor="_Toc48573754" w:history="1">
        <w:r w:rsidR="00956C74" w:rsidRPr="004D0209">
          <w:rPr>
            <w:rStyle w:val="Hyperlink"/>
            <w:noProof/>
          </w:rPr>
          <w:t>Figure 42.  Selective withdrawal with outflow connected to a valve with a gate.</w:t>
        </w:r>
        <w:r w:rsidR="00956C74">
          <w:rPr>
            <w:noProof/>
            <w:webHidden/>
          </w:rPr>
          <w:tab/>
        </w:r>
        <w:r w:rsidR="00956C74">
          <w:rPr>
            <w:noProof/>
            <w:webHidden/>
          </w:rPr>
          <w:fldChar w:fldCharType="begin"/>
        </w:r>
        <w:r w:rsidR="00956C74">
          <w:rPr>
            <w:noProof/>
            <w:webHidden/>
          </w:rPr>
          <w:instrText xml:space="preserve"> PAGEREF _Toc48573754 \h </w:instrText>
        </w:r>
        <w:r w:rsidR="00956C74">
          <w:rPr>
            <w:noProof/>
            <w:webHidden/>
          </w:rPr>
        </w:r>
        <w:r w:rsidR="00956C74">
          <w:rPr>
            <w:noProof/>
            <w:webHidden/>
          </w:rPr>
          <w:fldChar w:fldCharType="separate"/>
        </w:r>
        <w:r w:rsidR="00A95042">
          <w:rPr>
            <w:noProof/>
            <w:webHidden/>
          </w:rPr>
          <w:t>65</w:t>
        </w:r>
        <w:r w:rsidR="00956C74">
          <w:rPr>
            <w:noProof/>
            <w:webHidden/>
          </w:rPr>
          <w:fldChar w:fldCharType="end"/>
        </w:r>
      </w:hyperlink>
    </w:p>
    <w:p w14:paraId="50E7356F" w14:textId="120F0CDF" w:rsidR="00956C74" w:rsidRDefault="00000000" w:rsidP="008565FA">
      <w:pPr>
        <w:pStyle w:val="TableofFigures"/>
        <w:rPr>
          <w:rFonts w:eastAsiaTheme="minorEastAsia" w:cstheme="minorBidi"/>
          <w:noProof/>
          <w:color w:val="auto"/>
          <w:szCs w:val="22"/>
        </w:rPr>
      </w:pPr>
      <w:hyperlink w:anchor="_Toc48573755" w:history="1">
        <w:r w:rsidR="00956C74" w:rsidRPr="004D0209">
          <w:rPr>
            <w:rStyle w:val="Hyperlink"/>
            <w:noProof/>
          </w:rPr>
          <w:t>Figure 43.  Schematic of branch connection.</w:t>
        </w:r>
        <w:r w:rsidR="00956C74">
          <w:rPr>
            <w:noProof/>
            <w:webHidden/>
          </w:rPr>
          <w:tab/>
        </w:r>
        <w:r w:rsidR="00956C74">
          <w:rPr>
            <w:noProof/>
            <w:webHidden/>
          </w:rPr>
          <w:fldChar w:fldCharType="begin"/>
        </w:r>
        <w:r w:rsidR="00956C74">
          <w:rPr>
            <w:noProof/>
            <w:webHidden/>
          </w:rPr>
          <w:instrText xml:space="preserve"> PAGEREF _Toc48573755 \h </w:instrText>
        </w:r>
        <w:r w:rsidR="00956C74">
          <w:rPr>
            <w:noProof/>
            <w:webHidden/>
          </w:rPr>
        </w:r>
        <w:r w:rsidR="00956C74">
          <w:rPr>
            <w:noProof/>
            <w:webHidden/>
          </w:rPr>
          <w:fldChar w:fldCharType="separate"/>
        </w:r>
        <w:r w:rsidR="00A95042">
          <w:rPr>
            <w:noProof/>
            <w:webHidden/>
          </w:rPr>
          <w:t>66</w:t>
        </w:r>
        <w:r w:rsidR="00956C74">
          <w:rPr>
            <w:noProof/>
            <w:webHidden/>
          </w:rPr>
          <w:fldChar w:fldCharType="end"/>
        </w:r>
      </w:hyperlink>
    </w:p>
    <w:p w14:paraId="50F9B465" w14:textId="1436FA19" w:rsidR="00956C74" w:rsidRDefault="00000000" w:rsidP="008565FA">
      <w:pPr>
        <w:pStyle w:val="TableofFigures"/>
        <w:rPr>
          <w:rFonts w:eastAsiaTheme="minorEastAsia" w:cstheme="minorBidi"/>
          <w:noProof/>
          <w:color w:val="auto"/>
          <w:szCs w:val="22"/>
        </w:rPr>
      </w:pPr>
      <w:hyperlink w:anchor="_Toc48573756" w:history="1">
        <w:r w:rsidR="00956C74" w:rsidRPr="004D0209">
          <w:rPr>
            <w:rStyle w:val="Hyperlink"/>
            <w:noProof/>
          </w:rPr>
          <w:t>Figure 44. From Goodwin et al. (2001) illustrating the particle transport through the CE-QUAL-W2 grid.</w:t>
        </w:r>
        <w:r w:rsidR="00956C74">
          <w:rPr>
            <w:noProof/>
            <w:webHidden/>
          </w:rPr>
          <w:tab/>
        </w:r>
        <w:r w:rsidR="00956C74">
          <w:rPr>
            <w:noProof/>
            <w:webHidden/>
          </w:rPr>
          <w:fldChar w:fldCharType="begin"/>
        </w:r>
        <w:r w:rsidR="00956C74">
          <w:rPr>
            <w:noProof/>
            <w:webHidden/>
          </w:rPr>
          <w:instrText xml:space="preserve"> PAGEREF _Toc48573756 \h </w:instrText>
        </w:r>
        <w:r w:rsidR="00956C74">
          <w:rPr>
            <w:noProof/>
            <w:webHidden/>
          </w:rPr>
        </w:r>
        <w:r w:rsidR="00956C74">
          <w:rPr>
            <w:noProof/>
            <w:webHidden/>
          </w:rPr>
          <w:fldChar w:fldCharType="separate"/>
        </w:r>
        <w:r w:rsidR="00A95042">
          <w:rPr>
            <w:noProof/>
            <w:webHidden/>
          </w:rPr>
          <w:t>72</w:t>
        </w:r>
        <w:r w:rsidR="00956C74">
          <w:rPr>
            <w:noProof/>
            <w:webHidden/>
          </w:rPr>
          <w:fldChar w:fldCharType="end"/>
        </w:r>
      </w:hyperlink>
    </w:p>
    <w:p w14:paraId="168A7510" w14:textId="5E4AE208" w:rsidR="00956C74" w:rsidRDefault="00000000" w:rsidP="008565FA">
      <w:pPr>
        <w:pStyle w:val="TableofFigures"/>
        <w:rPr>
          <w:rFonts w:eastAsiaTheme="minorEastAsia" w:cstheme="minorBidi"/>
          <w:noProof/>
          <w:color w:val="auto"/>
          <w:szCs w:val="22"/>
        </w:rPr>
      </w:pPr>
      <w:hyperlink w:anchor="_Toc48573757" w:history="1">
        <w:r w:rsidR="00956C74" w:rsidRPr="004D0209">
          <w:rPr>
            <w:rStyle w:val="Hyperlink"/>
            <w:noProof/>
          </w:rPr>
          <w:t>Figure 45. Plan view of x and y coordinates within a layer (K) and segment (I). DLX is the segment length and B is the segment width at the given layer K.</w:t>
        </w:r>
        <w:r w:rsidR="00956C74">
          <w:rPr>
            <w:noProof/>
            <w:webHidden/>
          </w:rPr>
          <w:tab/>
        </w:r>
        <w:r w:rsidR="00956C74">
          <w:rPr>
            <w:noProof/>
            <w:webHidden/>
          </w:rPr>
          <w:fldChar w:fldCharType="begin"/>
        </w:r>
        <w:r w:rsidR="00956C74">
          <w:rPr>
            <w:noProof/>
            <w:webHidden/>
          </w:rPr>
          <w:instrText xml:space="preserve"> PAGEREF _Toc48573757 \h </w:instrText>
        </w:r>
        <w:r w:rsidR="00956C74">
          <w:rPr>
            <w:noProof/>
            <w:webHidden/>
          </w:rPr>
        </w:r>
        <w:r w:rsidR="00956C74">
          <w:rPr>
            <w:noProof/>
            <w:webHidden/>
          </w:rPr>
          <w:fldChar w:fldCharType="separate"/>
        </w:r>
        <w:r w:rsidR="00A95042">
          <w:rPr>
            <w:noProof/>
            <w:webHidden/>
          </w:rPr>
          <w:t>74</w:t>
        </w:r>
        <w:r w:rsidR="00956C74">
          <w:rPr>
            <w:noProof/>
            <w:webHidden/>
          </w:rPr>
          <w:fldChar w:fldCharType="end"/>
        </w:r>
      </w:hyperlink>
    </w:p>
    <w:p w14:paraId="58B9AFA4" w14:textId="76DEE5F7" w:rsidR="00956C74" w:rsidRDefault="00000000" w:rsidP="008565FA">
      <w:pPr>
        <w:pStyle w:val="TableofFigures"/>
        <w:rPr>
          <w:rFonts w:eastAsiaTheme="minorEastAsia" w:cstheme="minorBidi"/>
          <w:noProof/>
          <w:color w:val="auto"/>
          <w:szCs w:val="22"/>
        </w:rPr>
      </w:pPr>
      <w:hyperlink w:anchor="_Toc48573758" w:history="1">
        <w:r w:rsidR="00956C74" w:rsidRPr="004D0209">
          <w:rPr>
            <w:rStyle w:val="Hyperlink"/>
            <w:noProof/>
          </w:rPr>
          <w:t>Figure 46. Side view of z and y coordinates within a layer (K) and segment (I). DZ is the layer thickness and B is the layer width.</w:t>
        </w:r>
        <w:r w:rsidR="00956C74">
          <w:rPr>
            <w:noProof/>
            <w:webHidden/>
          </w:rPr>
          <w:tab/>
        </w:r>
        <w:r w:rsidR="00956C74">
          <w:rPr>
            <w:noProof/>
            <w:webHidden/>
          </w:rPr>
          <w:fldChar w:fldCharType="begin"/>
        </w:r>
        <w:r w:rsidR="00956C74">
          <w:rPr>
            <w:noProof/>
            <w:webHidden/>
          </w:rPr>
          <w:instrText xml:space="preserve"> PAGEREF _Toc48573758 \h </w:instrText>
        </w:r>
        <w:r w:rsidR="00956C74">
          <w:rPr>
            <w:noProof/>
            <w:webHidden/>
          </w:rPr>
        </w:r>
        <w:r w:rsidR="00956C74">
          <w:rPr>
            <w:noProof/>
            <w:webHidden/>
          </w:rPr>
          <w:fldChar w:fldCharType="separate"/>
        </w:r>
        <w:r w:rsidR="00A95042">
          <w:rPr>
            <w:noProof/>
            <w:webHidden/>
          </w:rPr>
          <w:t>74</w:t>
        </w:r>
        <w:r w:rsidR="00956C74">
          <w:rPr>
            <w:noProof/>
            <w:webHidden/>
          </w:rPr>
          <w:fldChar w:fldCharType="end"/>
        </w:r>
      </w:hyperlink>
    </w:p>
    <w:p w14:paraId="669415B2" w14:textId="28BAFCBE" w:rsidR="00956C74" w:rsidRDefault="00000000" w:rsidP="008565FA">
      <w:pPr>
        <w:pStyle w:val="TableofFigures"/>
        <w:rPr>
          <w:rFonts w:eastAsiaTheme="minorEastAsia" w:cstheme="minorBidi"/>
          <w:noProof/>
          <w:color w:val="auto"/>
          <w:szCs w:val="22"/>
        </w:rPr>
      </w:pPr>
      <w:hyperlink w:anchor="_Toc48573759" w:history="1">
        <w:r w:rsidR="00956C74" w:rsidRPr="004D0209">
          <w:rPr>
            <w:rStyle w:val="Hyperlink"/>
            <w:noProof/>
          </w:rPr>
          <w:t>Figure 47. Definition sketch for lateral and longitudinal velocities within the cells. Withdrawals are always assumed to be on the LHS (left hand side) of the segment.</w:t>
        </w:r>
        <w:r w:rsidR="00956C74">
          <w:rPr>
            <w:noProof/>
            <w:webHidden/>
          </w:rPr>
          <w:tab/>
        </w:r>
        <w:r w:rsidR="00956C74">
          <w:rPr>
            <w:noProof/>
            <w:webHidden/>
          </w:rPr>
          <w:fldChar w:fldCharType="begin"/>
        </w:r>
        <w:r w:rsidR="00956C74">
          <w:rPr>
            <w:noProof/>
            <w:webHidden/>
          </w:rPr>
          <w:instrText xml:space="preserve"> PAGEREF _Toc48573759 \h </w:instrText>
        </w:r>
        <w:r w:rsidR="00956C74">
          <w:rPr>
            <w:noProof/>
            <w:webHidden/>
          </w:rPr>
        </w:r>
        <w:r w:rsidR="00956C74">
          <w:rPr>
            <w:noProof/>
            <w:webHidden/>
          </w:rPr>
          <w:fldChar w:fldCharType="separate"/>
        </w:r>
        <w:r w:rsidR="00A95042">
          <w:rPr>
            <w:noProof/>
            <w:webHidden/>
          </w:rPr>
          <w:t>75</w:t>
        </w:r>
        <w:r w:rsidR="00956C74">
          <w:rPr>
            <w:noProof/>
            <w:webHidden/>
          </w:rPr>
          <w:fldChar w:fldCharType="end"/>
        </w:r>
      </w:hyperlink>
    </w:p>
    <w:p w14:paraId="5A1135D0" w14:textId="26413592" w:rsidR="00956C74" w:rsidRDefault="00000000" w:rsidP="008565FA">
      <w:pPr>
        <w:pStyle w:val="TableofFigures"/>
        <w:rPr>
          <w:rFonts w:eastAsiaTheme="minorEastAsia" w:cstheme="minorBidi"/>
          <w:noProof/>
          <w:color w:val="auto"/>
          <w:szCs w:val="22"/>
        </w:rPr>
      </w:pPr>
      <w:hyperlink w:anchor="_Toc48573760" w:history="1">
        <w:r w:rsidR="00956C74" w:rsidRPr="004D0209">
          <w:rPr>
            <w:rStyle w:val="Hyperlink"/>
            <w:noProof/>
          </w:rPr>
          <w:t>Figure 48.  Velocity variability with time.</w:t>
        </w:r>
        <w:r w:rsidR="00956C74">
          <w:rPr>
            <w:noProof/>
            <w:webHidden/>
          </w:rPr>
          <w:tab/>
        </w:r>
        <w:r w:rsidR="00956C74">
          <w:rPr>
            <w:noProof/>
            <w:webHidden/>
          </w:rPr>
          <w:fldChar w:fldCharType="begin"/>
        </w:r>
        <w:r w:rsidR="00956C74">
          <w:rPr>
            <w:noProof/>
            <w:webHidden/>
          </w:rPr>
          <w:instrText xml:space="preserve"> PAGEREF _Toc48573760 \h </w:instrText>
        </w:r>
        <w:r w:rsidR="00956C74">
          <w:rPr>
            <w:noProof/>
            <w:webHidden/>
          </w:rPr>
        </w:r>
        <w:r w:rsidR="00956C74">
          <w:rPr>
            <w:noProof/>
            <w:webHidden/>
          </w:rPr>
          <w:fldChar w:fldCharType="separate"/>
        </w:r>
        <w:r w:rsidR="00A95042">
          <w:rPr>
            <w:noProof/>
            <w:webHidden/>
          </w:rPr>
          <w:t>76</w:t>
        </w:r>
        <w:r w:rsidR="00956C74">
          <w:rPr>
            <w:noProof/>
            <w:webHidden/>
          </w:rPr>
          <w:fldChar w:fldCharType="end"/>
        </w:r>
      </w:hyperlink>
    </w:p>
    <w:p w14:paraId="614A58D5" w14:textId="54D02E86" w:rsidR="00956C74" w:rsidRDefault="00000000" w:rsidP="008565FA">
      <w:pPr>
        <w:pStyle w:val="TableofFigures"/>
        <w:rPr>
          <w:rFonts w:eastAsiaTheme="minorEastAsia" w:cstheme="minorBidi"/>
          <w:noProof/>
          <w:color w:val="auto"/>
          <w:szCs w:val="22"/>
        </w:rPr>
      </w:pPr>
      <w:hyperlink w:anchor="_Toc48573761" w:history="1">
        <w:r w:rsidR="00956C74" w:rsidRPr="004D0209">
          <w:rPr>
            <w:rStyle w:val="Hyperlink"/>
            <w:noProof/>
          </w:rPr>
          <w:t>Figure 49.  Concentration variability with time.</w:t>
        </w:r>
        <w:r w:rsidR="00956C74">
          <w:rPr>
            <w:noProof/>
            <w:webHidden/>
          </w:rPr>
          <w:tab/>
        </w:r>
        <w:r w:rsidR="00956C74">
          <w:rPr>
            <w:noProof/>
            <w:webHidden/>
          </w:rPr>
          <w:fldChar w:fldCharType="begin"/>
        </w:r>
        <w:r w:rsidR="00956C74">
          <w:rPr>
            <w:noProof/>
            <w:webHidden/>
          </w:rPr>
          <w:instrText xml:space="preserve"> PAGEREF _Toc48573761 \h </w:instrText>
        </w:r>
        <w:r w:rsidR="00956C74">
          <w:rPr>
            <w:noProof/>
            <w:webHidden/>
          </w:rPr>
        </w:r>
        <w:r w:rsidR="00956C74">
          <w:rPr>
            <w:noProof/>
            <w:webHidden/>
          </w:rPr>
          <w:fldChar w:fldCharType="separate"/>
        </w:r>
        <w:r w:rsidR="00A95042">
          <w:rPr>
            <w:noProof/>
            <w:webHidden/>
          </w:rPr>
          <w:t>77</w:t>
        </w:r>
        <w:r w:rsidR="00956C74">
          <w:rPr>
            <w:noProof/>
            <w:webHidden/>
          </w:rPr>
          <w:fldChar w:fldCharType="end"/>
        </w:r>
      </w:hyperlink>
    </w:p>
    <w:p w14:paraId="7C3ECF46" w14:textId="76E35C52" w:rsidR="00956C74" w:rsidRDefault="00000000" w:rsidP="008565FA">
      <w:pPr>
        <w:pStyle w:val="TableofFigures"/>
        <w:rPr>
          <w:rFonts w:eastAsiaTheme="minorEastAsia" w:cstheme="minorBidi"/>
          <w:noProof/>
          <w:color w:val="auto"/>
          <w:szCs w:val="22"/>
        </w:rPr>
      </w:pPr>
      <w:hyperlink w:anchor="_Toc48573762" w:history="1">
        <w:r w:rsidR="00956C74" w:rsidRPr="004D0209">
          <w:rPr>
            <w:rStyle w:val="Hyperlink"/>
            <w:noProof/>
          </w:rPr>
          <w:t>Figure 50.  Lateral average of the velocity field.</w:t>
        </w:r>
        <w:r w:rsidR="00956C74">
          <w:rPr>
            <w:noProof/>
            <w:webHidden/>
          </w:rPr>
          <w:tab/>
        </w:r>
        <w:r w:rsidR="00956C74">
          <w:rPr>
            <w:noProof/>
            <w:webHidden/>
          </w:rPr>
          <w:fldChar w:fldCharType="begin"/>
        </w:r>
        <w:r w:rsidR="00956C74">
          <w:rPr>
            <w:noProof/>
            <w:webHidden/>
          </w:rPr>
          <w:instrText xml:space="preserve"> PAGEREF _Toc48573762 \h </w:instrText>
        </w:r>
        <w:r w:rsidR="00956C74">
          <w:rPr>
            <w:noProof/>
            <w:webHidden/>
          </w:rPr>
        </w:r>
        <w:r w:rsidR="00956C74">
          <w:rPr>
            <w:noProof/>
            <w:webHidden/>
          </w:rPr>
          <w:fldChar w:fldCharType="separate"/>
        </w:r>
        <w:r w:rsidR="00A95042">
          <w:rPr>
            <w:noProof/>
            <w:webHidden/>
          </w:rPr>
          <w:t>79</w:t>
        </w:r>
        <w:r w:rsidR="00956C74">
          <w:rPr>
            <w:noProof/>
            <w:webHidden/>
          </w:rPr>
          <w:fldChar w:fldCharType="end"/>
        </w:r>
      </w:hyperlink>
    </w:p>
    <w:p w14:paraId="10A29FDA" w14:textId="07CDAF4F" w:rsidR="00956C74" w:rsidRDefault="00000000" w:rsidP="008565FA">
      <w:pPr>
        <w:pStyle w:val="TableofFigures"/>
        <w:rPr>
          <w:rFonts w:eastAsiaTheme="minorEastAsia" w:cstheme="minorBidi"/>
          <w:noProof/>
          <w:color w:val="auto"/>
          <w:szCs w:val="22"/>
        </w:rPr>
      </w:pPr>
      <w:hyperlink w:anchor="_Toc48573763" w:history="1">
        <w:r w:rsidR="00956C74" w:rsidRPr="004D0209">
          <w:rPr>
            <w:rStyle w:val="Hyperlink"/>
            <w:noProof/>
          </w:rPr>
          <w:t>Figure 51.   Lateral average of the concentration field.</w:t>
        </w:r>
        <w:r w:rsidR="00956C74">
          <w:rPr>
            <w:noProof/>
            <w:webHidden/>
          </w:rPr>
          <w:tab/>
        </w:r>
        <w:r w:rsidR="00956C74">
          <w:rPr>
            <w:noProof/>
            <w:webHidden/>
          </w:rPr>
          <w:fldChar w:fldCharType="begin"/>
        </w:r>
        <w:r w:rsidR="00956C74">
          <w:rPr>
            <w:noProof/>
            <w:webHidden/>
          </w:rPr>
          <w:instrText xml:space="preserve"> PAGEREF _Toc48573763 \h </w:instrText>
        </w:r>
        <w:r w:rsidR="00956C74">
          <w:rPr>
            <w:noProof/>
            <w:webHidden/>
          </w:rPr>
        </w:r>
        <w:r w:rsidR="00956C74">
          <w:rPr>
            <w:noProof/>
            <w:webHidden/>
          </w:rPr>
          <w:fldChar w:fldCharType="separate"/>
        </w:r>
        <w:r w:rsidR="00A95042">
          <w:rPr>
            <w:noProof/>
            <w:webHidden/>
          </w:rPr>
          <w:t>79</w:t>
        </w:r>
        <w:r w:rsidR="00956C74">
          <w:rPr>
            <w:noProof/>
            <w:webHidden/>
          </w:rPr>
          <w:fldChar w:fldCharType="end"/>
        </w:r>
      </w:hyperlink>
    </w:p>
    <w:p w14:paraId="49DB2591" w14:textId="2236C404" w:rsidR="00956C74" w:rsidRDefault="00000000" w:rsidP="008565FA">
      <w:pPr>
        <w:pStyle w:val="TableofFigures"/>
        <w:rPr>
          <w:rFonts w:eastAsiaTheme="minorEastAsia" w:cstheme="minorBidi"/>
          <w:noProof/>
          <w:color w:val="auto"/>
          <w:szCs w:val="22"/>
        </w:rPr>
      </w:pPr>
      <w:hyperlink w:anchor="_Toc48573764" w:history="1">
        <w:r w:rsidR="00956C74" w:rsidRPr="004D0209">
          <w:rPr>
            <w:rStyle w:val="Hyperlink"/>
            <w:noProof/>
          </w:rPr>
          <w:t>Figure 52. Surface heat exchange term-by-term formulation.</w:t>
        </w:r>
        <w:r w:rsidR="00956C74">
          <w:rPr>
            <w:noProof/>
            <w:webHidden/>
          </w:rPr>
          <w:tab/>
        </w:r>
        <w:r w:rsidR="00956C74">
          <w:rPr>
            <w:noProof/>
            <w:webHidden/>
          </w:rPr>
          <w:fldChar w:fldCharType="begin"/>
        </w:r>
        <w:r w:rsidR="00956C74">
          <w:rPr>
            <w:noProof/>
            <w:webHidden/>
          </w:rPr>
          <w:instrText xml:space="preserve"> PAGEREF _Toc48573764 \h </w:instrText>
        </w:r>
        <w:r w:rsidR="00956C74">
          <w:rPr>
            <w:noProof/>
            <w:webHidden/>
          </w:rPr>
        </w:r>
        <w:r w:rsidR="00956C74">
          <w:rPr>
            <w:noProof/>
            <w:webHidden/>
          </w:rPr>
          <w:fldChar w:fldCharType="separate"/>
        </w:r>
        <w:r w:rsidR="00A95042">
          <w:rPr>
            <w:noProof/>
            <w:webHidden/>
          </w:rPr>
          <w:t>82</w:t>
        </w:r>
        <w:r w:rsidR="00956C74">
          <w:rPr>
            <w:noProof/>
            <w:webHidden/>
          </w:rPr>
          <w:fldChar w:fldCharType="end"/>
        </w:r>
      </w:hyperlink>
    </w:p>
    <w:p w14:paraId="773D0E6E" w14:textId="70B3341D" w:rsidR="00956C74" w:rsidRDefault="00000000" w:rsidP="008565FA">
      <w:pPr>
        <w:pStyle w:val="TableofFigures"/>
        <w:rPr>
          <w:rFonts w:eastAsiaTheme="minorEastAsia" w:cstheme="minorBidi"/>
          <w:noProof/>
          <w:color w:val="auto"/>
          <w:szCs w:val="22"/>
        </w:rPr>
      </w:pPr>
      <w:hyperlink w:anchor="_Toc48573765" w:history="1">
        <w:r w:rsidR="00956C74" w:rsidRPr="004D0209">
          <w:rPr>
            <w:rStyle w:val="Hyperlink"/>
            <w:noProof/>
          </w:rPr>
          <w:t>Figure 53. Short-wave solar penetration in a water body.</w:t>
        </w:r>
        <w:r w:rsidR="00956C74">
          <w:rPr>
            <w:noProof/>
            <w:webHidden/>
          </w:rPr>
          <w:tab/>
        </w:r>
        <w:r w:rsidR="00956C74">
          <w:rPr>
            <w:noProof/>
            <w:webHidden/>
          </w:rPr>
          <w:fldChar w:fldCharType="begin"/>
        </w:r>
        <w:r w:rsidR="00956C74">
          <w:rPr>
            <w:noProof/>
            <w:webHidden/>
          </w:rPr>
          <w:instrText xml:space="preserve"> PAGEREF _Toc48573765 \h </w:instrText>
        </w:r>
        <w:r w:rsidR="00956C74">
          <w:rPr>
            <w:noProof/>
            <w:webHidden/>
          </w:rPr>
        </w:r>
        <w:r w:rsidR="00956C74">
          <w:rPr>
            <w:noProof/>
            <w:webHidden/>
          </w:rPr>
          <w:fldChar w:fldCharType="separate"/>
        </w:r>
        <w:r w:rsidR="00A95042">
          <w:rPr>
            <w:noProof/>
            <w:webHidden/>
          </w:rPr>
          <w:t>85</w:t>
        </w:r>
        <w:r w:rsidR="00956C74">
          <w:rPr>
            <w:noProof/>
            <w:webHidden/>
          </w:rPr>
          <w:fldChar w:fldCharType="end"/>
        </w:r>
      </w:hyperlink>
    </w:p>
    <w:p w14:paraId="7C5F7B3B" w14:textId="15C11CE6" w:rsidR="00956C74" w:rsidRDefault="00000000" w:rsidP="008565FA">
      <w:pPr>
        <w:pStyle w:val="TableofFigures"/>
        <w:rPr>
          <w:rFonts w:eastAsiaTheme="minorEastAsia" w:cstheme="minorBidi"/>
          <w:noProof/>
          <w:color w:val="auto"/>
          <w:szCs w:val="22"/>
        </w:rPr>
      </w:pPr>
      <w:hyperlink w:anchor="_Toc48573766" w:history="1">
        <w:r w:rsidR="00956C74" w:rsidRPr="004D0209">
          <w:rPr>
            <w:rStyle w:val="Hyperlink"/>
            <w:noProof/>
          </w:rPr>
          <w:t>Figure 54. Comparison of the wind speed formualtion for Ryan-Harleman and W2 default (for T</w:t>
        </w:r>
        <w:r w:rsidR="00956C74" w:rsidRPr="004D0209">
          <w:rPr>
            <w:rStyle w:val="Hyperlink"/>
            <w:noProof/>
            <w:vertAlign w:val="subscript"/>
          </w:rPr>
          <w:t>air</w:t>
        </w:r>
        <w:r w:rsidR="00956C74" w:rsidRPr="004D0209">
          <w:rPr>
            <w:rStyle w:val="Hyperlink"/>
            <w:noProof/>
          </w:rPr>
          <w:t>=15</w:t>
        </w:r>
        <w:r w:rsidR="00956C74" w:rsidRPr="004D0209">
          <w:rPr>
            <w:rStyle w:val="Hyperlink"/>
            <w:i/>
            <w:iCs/>
            <w:noProof/>
          </w:rPr>
          <w:t>ºC</w:t>
        </w:r>
        <w:r w:rsidR="00956C74" w:rsidRPr="004D0209">
          <w:rPr>
            <w:rStyle w:val="Hyperlink"/>
            <w:noProof/>
          </w:rPr>
          <w:t>, T</w:t>
        </w:r>
        <w:r w:rsidR="00956C74" w:rsidRPr="004D0209">
          <w:rPr>
            <w:rStyle w:val="Hyperlink"/>
            <w:noProof/>
            <w:vertAlign w:val="subscript"/>
          </w:rPr>
          <w:t>dew</w:t>
        </w:r>
        <w:r w:rsidR="00956C74" w:rsidRPr="004D0209">
          <w:rPr>
            <w:rStyle w:val="Hyperlink"/>
            <w:noProof/>
          </w:rPr>
          <w:t>=-5</w:t>
        </w:r>
        <w:r w:rsidR="00956C74" w:rsidRPr="004D0209">
          <w:rPr>
            <w:rStyle w:val="Hyperlink"/>
            <w:i/>
            <w:iCs/>
            <w:noProof/>
          </w:rPr>
          <w:t>ºC</w:t>
        </w:r>
        <w:r w:rsidR="00956C74" w:rsidRPr="004D0209">
          <w:rPr>
            <w:rStyle w:val="Hyperlink"/>
            <w:noProof/>
          </w:rPr>
          <w:t>, T</w:t>
        </w:r>
        <w:r w:rsidR="00956C74" w:rsidRPr="004D0209">
          <w:rPr>
            <w:rStyle w:val="Hyperlink"/>
            <w:noProof/>
            <w:vertAlign w:val="subscript"/>
          </w:rPr>
          <w:t>surface</w:t>
        </w:r>
        <w:r w:rsidR="00956C74" w:rsidRPr="004D0209">
          <w:rPr>
            <w:rStyle w:val="Hyperlink"/>
            <w:noProof/>
          </w:rPr>
          <w:t>=25</w:t>
        </w:r>
        <w:r w:rsidR="00956C74" w:rsidRPr="004D0209">
          <w:rPr>
            <w:rStyle w:val="Hyperlink"/>
            <w:i/>
            <w:iCs/>
            <w:noProof/>
          </w:rPr>
          <w:t>ºC</w:t>
        </w:r>
        <w:r w:rsidR="00956C74" w:rsidRPr="004D0209">
          <w:rPr>
            <w:rStyle w:val="Hyperlink"/>
            <w:noProof/>
          </w:rPr>
          <w:t>).</w:t>
        </w:r>
        <w:r w:rsidR="00956C74">
          <w:rPr>
            <w:noProof/>
            <w:webHidden/>
          </w:rPr>
          <w:tab/>
        </w:r>
        <w:r w:rsidR="00956C74">
          <w:rPr>
            <w:noProof/>
            <w:webHidden/>
          </w:rPr>
          <w:fldChar w:fldCharType="begin"/>
        </w:r>
        <w:r w:rsidR="00956C74">
          <w:rPr>
            <w:noProof/>
            <w:webHidden/>
          </w:rPr>
          <w:instrText xml:space="preserve"> PAGEREF _Toc48573766 \h </w:instrText>
        </w:r>
        <w:r w:rsidR="00956C74">
          <w:rPr>
            <w:noProof/>
            <w:webHidden/>
          </w:rPr>
        </w:r>
        <w:r w:rsidR="00956C74">
          <w:rPr>
            <w:noProof/>
            <w:webHidden/>
          </w:rPr>
          <w:fldChar w:fldCharType="separate"/>
        </w:r>
        <w:r w:rsidR="00A95042">
          <w:rPr>
            <w:noProof/>
            <w:webHidden/>
          </w:rPr>
          <w:t>87</w:t>
        </w:r>
        <w:r w:rsidR="00956C74">
          <w:rPr>
            <w:noProof/>
            <w:webHidden/>
          </w:rPr>
          <w:fldChar w:fldCharType="end"/>
        </w:r>
      </w:hyperlink>
    </w:p>
    <w:p w14:paraId="76078E93" w14:textId="0692B76F" w:rsidR="00956C74" w:rsidRDefault="00000000" w:rsidP="008565FA">
      <w:pPr>
        <w:pStyle w:val="TableofFigures"/>
        <w:rPr>
          <w:rFonts w:eastAsiaTheme="minorEastAsia" w:cstheme="minorBidi"/>
          <w:noProof/>
          <w:color w:val="auto"/>
          <w:szCs w:val="22"/>
        </w:rPr>
      </w:pPr>
      <w:hyperlink w:anchor="_Toc48573767" w:history="1">
        <w:r w:rsidR="00956C74" w:rsidRPr="004D0209">
          <w:rPr>
            <w:rStyle w:val="Hyperlink"/>
            <w:noProof/>
          </w:rPr>
          <w:t>Figure 55. Concept of the equilibrium temperature, T</w:t>
        </w:r>
        <w:r w:rsidR="00956C74" w:rsidRPr="004D0209">
          <w:rPr>
            <w:rStyle w:val="Hyperlink"/>
            <w:noProof/>
            <w:vertAlign w:val="subscript"/>
          </w:rPr>
          <w:t>E</w:t>
        </w:r>
        <w:r w:rsidR="00956C74" w:rsidRPr="004D0209">
          <w:rPr>
            <w:rStyle w:val="Hyperlink"/>
            <w:noProof/>
          </w:rPr>
          <w:t>, where the net surface heat flux is defined as zero.</w:t>
        </w:r>
        <w:r w:rsidR="00956C74">
          <w:rPr>
            <w:noProof/>
            <w:webHidden/>
          </w:rPr>
          <w:tab/>
        </w:r>
        <w:r w:rsidR="00956C74">
          <w:rPr>
            <w:noProof/>
            <w:webHidden/>
          </w:rPr>
          <w:fldChar w:fldCharType="begin"/>
        </w:r>
        <w:r w:rsidR="00956C74">
          <w:rPr>
            <w:noProof/>
            <w:webHidden/>
          </w:rPr>
          <w:instrText xml:space="preserve"> PAGEREF _Toc48573767 \h </w:instrText>
        </w:r>
        <w:r w:rsidR="00956C74">
          <w:rPr>
            <w:noProof/>
            <w:webHidden/>
          </w:rPr>
        </w:r>
        <w:r w:rsidR="00956C74">
          <w:rPr>
            <w:noProof/>
            <w:webHidden/>
          </w:rPr>
          <w:fldChar w:fldCharType="separate"/>
        </w:r>
        <w:r w:rsidR="00A95042">
          <w:rPr>
            <w:noProof/>
            <w:webHidden/>
          </w:rPr>
          <w:t>88</w:t>
        </w:r>
        <w:r w:rsidR="00956C74">
          <w:rPr>
            <w:noProof/>
            <w:webHidden/>
          </w:rPr>
          <w:fldChar w:fldCharType="end"/>
        </w:r>
      </w:hyperlink>
    </w:p>
    <w:p w14:paraId="1AF59F41" w14:textId="5402EB88" w:rsidR="00956C74" w:rsidRDefault="00000000" w:rsidP="008565FA">
      <w:pPr>
        <w:pStyle w:val="TableofFigures"/>
        <w:rPr>
          <w:rFonts w:eastAsiaTheme="minorEastAsia" w:cstheme="minorBidi"/>
          <w:noProof/>
          <w:color w:val="auto"/>
          <w:szCs w:val="22"/>
        </w:rPr>
      </w:pPr>
      <w:hyperlink w:anchor="_Toc48573768" w:history="1">
        <w:r w:rsidR="00956C74" w:rsidRPr="004D0209">
          <w:rPr>
            <w:rStyle w:val="Hyperlink"/>
            <w:noProof/>
          </w:rPr>
          <w:t xml:space="preserve">Figure 56.  Schematic of solar altitude, </w:t>
        </w:r>
        <w:r w:rsidR="00956C74" w:rsidRPr="004D0209">
          <w:rPr>
            <w:rStyle w:val="Hyperlink"/>
            <w:i/>
            <w:iCs/>
            <w:noProof/>
          </w:rPr>
          <w:t>A</w:t>
        </w:r>
        <w:r w:rsidR="00956C74" w:rsidRPr="004D0209">
          <w:rPr>
            <w:rStyle w:val="Hyperlink"/>
            <w:i/>
            <w:iCs/>
            <w:noProof/>
            <w:vertAlign w:val="subscript"/>
          </w:rPr>
          <w:t>o</w:t>
        </w:r>
        <w:r w:rsidR="00956C74" w:rsidRPr="004D0209">
          <w:rPr>
            <w:rStyle w:val="Hyperlink"/>
            <w:noProof/>
          </w:rPr>
          <w:t xml:space="preserve">, and azimuth, </w:t>
        </w:r>
        <w:r w:rsidR="00956C74" w:rsidRPr="004D0209">
          <w:rPr>
            <w:rStyle w:val="Hyperlink"/>
            <w:i/>
            <w:iCs/>
            <w:noProof/>
          </w:rPr>
          <w:t>A</w:t>
        </w:r>
        <w:r w:rsidR="00956C74" w:rsidRPr="004D0209">
          <w:rPr>
            <w:rStyle w:val="Hyperlink"/>
            <w:i/>
            <w:iCs/>
            <w:noProof/>
            <w:vertAlign w:val="subscript"/>
          </w:rPr>
          <w:t>Z</w:t>
        </w:r>
        <w:r w:rsidR="00956C74" w:rsidRPr="004D0209">
          <w:rPr>
            <w:rStyle w:val="Hyperlink"/>
            <w:i/>
            <w:iCs/>
            <w:noProof/>
          </w:rPr>
          <w:t>.</w:t>
        </w:r>
        <w:r w:rsidR="00956C74">
          <w:rPr>
            <w:noProof/>
            <w:webHidden/>
          </w:rPr>
          <w:tab/>
        </w:r>
        <w:r w:rsidR="00956C74">
          <w:rPr>
            <w:noProof/>
            <w:webHidden/>
          </w:rPr>
          <w:fldChar w:fldCharType="begin"/>
        </w:r>
        <w:r w:rsidR="00956C74">
          <w:rPr>
            <w:noProof/>
            <w:webHidden/>
          </w:rPr>
          <w:instrText xml:space="preserve"> PAGEREF _Toc48573768 \h </w:instrText>
        </w:r>
        <w:r w:rsidR="00956C74">
          <w:rPr>
            <w:noProof/>
            <w:webHidden/>
          </w:rPr>
        </w:r>
        <w:r w:rsidR="00956C74">
          <w:rPr>
            <w:noProof/>
            <w:webHidden/>
          </w:rPr>
          <w:fldChar w:fldCharType="separate"/>
        </w:r>
        <w:r w:rsidR="00A95042">
          <w:rPr>
            <w:noProof/>
            <w:webHidden/>
          </w:rPr>
          <w:t>91</w:t>
        </w:r>
        <w:r w:rsidR="00956C74">
          <w:rPr>
            <w:noProof/>
            <w:webHidden/>
          </w:rPr>
          <w:fldChar w:fldCharType="end"/>
        </w:r>
      </w:hyperlink>
    </w:p>
    <w:p w14:paraId="5BEB5235" w14:textId="56D6DE84" w:rsidR="00956C74" w:rsidRDefault="00000000" w:rsidP="008565FA">
      <w:pPr>
        <w:pStyle w:val="TableofFigures"/>
        <w:rPr>
          <w:rFonts w:eastAsiaTheme="minorEastAsia" w:cstheme="minorBidi"/>
          <w:noProof/>
          <w:color w:val="auto"/>
          <w:szCs w:val="22"/>
        </w:rPr>
      </w:pPr>
      <w:hyperlink w:anchor="_Toc48573769" w:history="1">
        <w:r w:rsidR="00956C74" w:rsidRPr="004D0209">
          <w:rPr>
            <w:rStyle w:val="Hyperlink"/>
            <w:noProof/>
          </w:rPr>
          <w:t>Figure 57.  Schematic of topographic and vegetative shading, solar altitude (</w:t>
        </w:r>
        <w:r w:rsidR="00956C74" w:rsidRPr="004D0209">
          <w:rPr>
            <w:rStyle w:val="Hyperlink"/>
            <w:noProof/>
          </w:rPr>
          <w:sym w:font="Symbol" w:char="F061"/>
        </w:r>
        <w:r w:rsidR="00956C74" w:rsidRPr="004D0209">
          <w:rPr>
            <w:rStyle w:val="Hyperlink"/>
            <w:i/>
            <w:iCs/>
            <w:noProof/>
            <w:vertAlign w:val="subscript"/>
          </w:rPr>
          <w:t>0</w:t>
        </w:r>
        <w:r w:rsidR="00956C74" w:rsidRPr="004D0209">
          <w:rPr>
            <w:rStyle w:val="Hyperlink"/>
            <w:noProof/>
          </w:rPr>
          <w:t>), and vegetation height (</w:t>
        </w:r>
        <w:r w:rsidR="00956C74" w:rsidRPr="004D0209">
          <w:rPr>
            <w:rStyle w:val="Hyperlink"/>
            <w:i/>
            <w:iCs/>
            <w:noProof/>
          </w:rPr>
          <w:t>T</w:t>
        </w:r>
        <w:r w:rsidR="00956C74" w:rsidRPr="004D0209">
          <w:rPr>
            <w:rStyle w:val="Hyperlink"/>
            <w:noProof/>
          </w:rPr>
          <w:t>) and their effect on shadow length.</w:t>
        </w:r>
        <w:r w:rsidR="00956C74">
          <w:rPr>
            <w:noProof/>
            <w:webHidden/>
          </w:rPr>
          <w:tab/>
        </w:r>
        <w:r w:rsidR="00956C74">
          <w:rPr>
            <w:noProof/>
            <w:webHidden/>
          </w:rPr>
          <w:fldChar w:fldCharType="begin"/>
        </w:r>
        <w:r w:rsidR="00956C74">
          <w:rPr>
            <w:noProof/>
            <w:webHidden/>
          </w:rPr>
          <w:instrText xml:space="preserve"> PAGEREF _Toc48573769 \h </w:instrText>
        </w:r>
        <w:r w:rsidR="00956C74">
          <w:rPr>
            <w:noProof/>
            <w:webHidden/>
          </w:rPr>
        </w:r>
        <w:r w:rsidR="00956C74">
          <w:rPr>
            <w:noProof/>
            <w:webHidden/>
          </w:rPr>
          <w:fldChar w:fldCharType="separate"/>
        </w:r>
        <w:r w:rsidR="00A95042">
          <w:rPr>
            <w:noProof/>
            <w:webHidden/>
          </w:rPr>
          <w:t>92</w:t>
        </w:r>
        <w:r w:rsidR="00956C74">
          <w:rPr>
            <w:noProof/>
            <w:webHidden/>
          </w:rPr>
          <w:fldChar w:fldCharType="end"/>
        </w:r>
      </w:hyperlink>
    </w:p>
    <w:p w14:paraId="6DBDB409" w14:textId="42045738" w:rsidR="00956C74" w:rsidRDefault="00000000" w:rsidP="008565FA">
      <w:pPr>
        <w:pStyle w:val="TableofFigures"/>
        <w:rPr>
          <w:rFonts w:eastAsiaTheme="minorEastAsia" w:cstheme="minorBidi"/>
          <w:noProof/>
          <w:color w:val="auto"/>
          <w:szCs w:val="22"/>
        </w:rPr>
      </w:pPr>
      <w:hyperlink w:anchor="_Toc48573770" w:history="1">
        <w:r w:rsidR="00956C74" w:rsidRPr="004D0209">
          <w:rPr>
            <w:rStyle w:val="Hyperlink"/>
            <w:noProof/>
          </w:rPr>
          <w:t xml:space="preserve">Figure 58.  Azimuth angle, </w:t>
        </w:r>
        <w:r w:rsidR="00956C74" w:rsidRPr="004D0209">
          <w:rPr>
            <w:rStyle w:val="Hyperlink"/>
            <w:noProof/>
          </w:rPr>
          <w:sym w:font="Symbol" w:char="F061"/>
        </w:r>
        <w:r w:rsidR="00956C74" w:rsidRPr="004D0209">
          <w:rPr>
            <w:rStyle w:val="Hyperlink"/>
            <w:noProof/>
            <w:vertAlign w:val="subscript"/>
          </w:rPr>
          <w:t>A</w:t>
        </w:r>
        <w:r w:rsidR="00956C74" w:rsidRPr="004D0209">
          <w:rPr>
            <w:rStyle w:val="Hyperlink"/>
            <w:noProof/>
          </w:rPr>
          <w:t xml:space="preserve">, and stream orientation, </w:t>
        </w:r>
        <w:r w:rsidR="00956C74" w:rsidRPr="004D0209">
          <w:rPr>
            <w:rStyle w:val="Hyperlink"/>
            <w:noProof/>
          </w:rPr>
          <w:sym w:font="Symbol" w:char="F051"/>
        </w:r>
        <w:r w:rsidR="00956C74" w:rsidRPr="004D0209">
          <w:rPr>
            <w:rStyle w:val="Hyperlink"/>
            <w:noProof/>
            <w:vertAlign w:val="subscript"/>
          </w:rPr>
          <w:t>0</w:t>
        </w:r>
        <w:r w:rsidR="00956C74" w:rsidRPr="004D0209">
          <w:rPr>
            <w:rStyle w:val="Hyperlink"/>
            <w:noProof/>
          </w:rPr>
          <w:t>.</w:t>
        </w:r>
        <w:r w:rsidR="00956C74">
          <w:rPr>
            <w:noProof/>
            <w:webHidden/>
          </w:rPr>
          <w:tab/>
        </w:r>
        <w:r w:rsidR="00956C74">
          <w:rPr>
            <w:noProof/>
            <w:webHidden/>
          </w:rPr>
          <w:fldChar w:fldCharType="begin"/>
        </w:r>
        <w:r w:rsidR="00956C74">
          <w:rPr>
            <w:noProof/>
            <w:webHidden/>
          </w:rPr>
          <w:instrText xml:space="preserve"> PAGEREF _Toc48573770 \h </w:instrText>
        </w:r>
        <w:r w:rsidR="00956C74">
          <w:rPr>
            <w:noProof/>
            <w:webHidden/>
          </w:rPr>
        </w:r>
        <w:r w:rsidR="00956C74">
          <w:rPr>
            <w:noProof/>
            <w:webHidden/>
          </w:rPr>
          <w:fldChar w:fldCharType="separate"/>
        </w:r>
        <w:r w:rsidR="00A95042">
          <w:rPr>
            <w:noProof/>
            <w:webHidden/>
          </w:rPr>
          <w:t>93</w:t>
        </w:r>
        <w:r w:rsidR="00956C74">
          <w:rPr>
            <w:noProof/>
            <w:webHidden/>
          </w:rPr>
          <w:fldChar w:fldCharType="end"/>
        </w:r>
      </w:hyperlink>
    </w:p>
    <w:p w14:paraId="21B0B5FB" w14:textId="09EAE589" w:rsidR="00956C74" w:rsidRDefault="00000000" w:rsidP="008565FA">
      <w:pPr>
        <w:pStyle w:val="TableofFigures"/>
        <w:rPr>
          <w:rFonts w:eastAsiaTheme="minorEastAsia" w:cstheme="minorBidi"/>
          <w:noProof/>
          <w:color w:val="auto"/>
          <w:szCs w:val="22"/>
        </w:rPr>
      </w:pPr>
      <w:hyperlink w:anchor="_Toc48573771" w:history="1">
        <w:r w:rsidR="00956C74" w:rsidRPr="004D0209">
          <w:rPr>
            <w:rStyle w:val="Hyperlink"/>
            <w:noProof/>
          </w:rPr>
          <w:t>Figure 59.   Relationship between azimuth, stream orientation, and shadow length.</w:t>
        </w:r>
        <w:r w:rsidR="00956C74">
          <w:rPr>
            <w:noProof/>
            <w:webHidden/>
          </w:rPr>
          <w:tab/>
        </w:r>
        <w:r w:rsidR="00956C74">
          <w:rPr>
            <w:noProof/>
            <w:webHidden/>
          </w:rPr>
          <w:fldChar w:fldCharType="begin"/>
        </w:r>
        <w:r w:rsidR="00956C74">
          <w:rPr>
            <w:noProof/>
            <w:webHidden/>
          </w:rPr>
          <w:instrText xml:space="preserve"> PAGEREF _Toc48573771 \h </w:instrText>
        </w:r>
        <w:r w:rsidR="00956C74">
          <w:rPr>
            <w:noProof/>
            <w:webHidden/>
          </w:rPr>
        </w:r>
        <w:r w:rsidR="00956C74">
          <w:rPr>
            <w:noProof/>
            <w:webHidden/>
          </w:rPr>
          <w:fldChar w:fldCharType="separate"/>
        </w:r>
        <w:r w:rsidR="00A95042">
          <w:rPr>
            <w:noProof/>
            <w:webHidden/>
          </w:rPr>
          <w:t>94</w:t>
        </w:r>
        <w:r w:rsidR="00956C74">
          <w:rPr>
            <w:noProof/>
            <w:webHidden/>
          </w:rPr>
          <w:fldChar w:fldCharType="end"/>
        </w:r>
      </w:hyperlink>
    </w:p>
    <w:p w14:paraId="134229A4" w14:textId="76D9427E" w:rsidR="00956C74" w:rsidRDefault="00000000" w:rsidP="008565FA">
      <w:pPr>
        <w:pStyle w:val="TableofFigures"/>
        <w:rPr>
          <w:rFonts w:eastAsiaTheme="minorEastAsia" w:cstheme="minorBidi"/>
          <w:noProof/>
          <w:color w:val="auto"/>
          <w:szCs w:val="22"/>
        </w:rPr>
      </w:pPr>
      <w:hyperlink w:anchor="_Toc48573772" w:history="1">
        <w:r w:rsidR="00956C74" w:rsidRPr="004D0209">
          <w:rPr>
            <w:rStyle w:val="Hyperlink"/>
            <w:noProof/>
          </w:rPr>
          <w:t>Figure 60. Ice formation and melting water balance.</w:t>
        </w:r>
        <w:r w:rsidR="00956C74">
          <w:rPr>
            <w:noProof/>
            <w:webHidden/>
          </w:rPr>
          <w:tab/>
        </w:r>
        <w:r w:rsidR="00956C74">
          <w:rPr>
            <w:noProof/>
            <w:webHidden/>
          </w:rPr>
          <w:fldChar w:fldCharType="begin"/>
        </w:r>
        <w:r w:rsidR="00956C74">
          <w:rPr>
            <w:noProof/>
            <w:webHidden/>
          </w:rPr>
          <w:instrText xml:space="preserve"> PAGEREF _Toc48573772 \h </w:instrText>
        </w:r>
        <w:r w:rsidR="00956C74">
          <w:rPr>
            <w:noProof/>
            <w:webHidden/>
          </w:rPr>
        </w:r>
        <w:r w:rsidR="00956C74">
          <w:rPr>
            <w:noProof/>
            <w:webHidden/>
          </w:rPr>
          <w:fldChar w:fldCharType="separate"/>
        </w:r>
        <w:r w:rsidR="00A95042">
          <w:rPr>
            <w:noProof/>
            <w:webHidden/>
          </w:rPr>
          <w:t>100</w:t>
        </w:r>
        <w:r w:rsidR="00956C74">
          <w:rPr>
            <w:noProof/>
            <w:webHidden/>
          </w:rPr>
          <w:fldChar w:fldCharType="end"/>
        </w:r>
      </w:hyperlink>
    </w:p>
    <w:p w14:paraId="6C4428AE" w14:textId="23A18CFC" w:rsidR="00956C74" w:rsidRDefault="00000000" w:rsidP="008565FA">
      <w:pPr>
        <w:pStyle w:val="TableofFigures"/>
        <w:rPr>
          <w:rFonts w:eastAsiaTheme="minorEastAsia" w:cstheme="minorBidi"/>
          <w:noProof/>
          <w:color w:val="auto"/>
          <w:szCs w:val="22"/>
        </w:rPr>
      </w:pPr>
      <w:hyperlink w:anchor="_Toc48573773" w:history="1">
        <w:r w:rsidR="00956C74" w:rsidRPr="004D0209">
          <w:rPr>
            <w:rStyle w:val="Hyperlink"/>
            <w:noProof/>
          </w:rPr>
          <w:t>Figure 61. Internal flux for generic constituent compartment.</w:t>
        </w:r>
        <w:r w:rsidR="00956C74">
          <w:rPr>
            <w:noProof/>
            <w:webHidden/>
          </w:rPr>
          <w:tab/>
        </w:r>
        <w:r w:rsidR="00956C74">
          <w:rPr>
            <w:noProof/>
            <w:webHidden/>
          </w:rPr>
          <w:fldChar w:fldCharType="begin"/>
        </w:r>
        <w:r w:rsidR="00956C74">
          <w:rPr>
            <w:noProof/>
            <w:webHidden/>
          </w:rPr>
          <w:instrText xml:space="preserve"> PAGEREF _Toc48573773 \h </w:instrText>
        </w:r>
        <w:r w:rsidR="00956C74">
          <w:rPr>
            <w:noProof/>
            <w:webHidden/>
          </w:rPr>
        </w:r>
        <w:r w:rsidR="00956C74">
          <w:rPr>
            <w:noProof/>
            <w:webHidden/>
          </w:rPr>
          <w:fldChar w:fldCharType="separate"/>
        </w:r>
        <w:r w:rsidR="00A95042">
          <w:rPr>
            <w:noProof/>
            <w:webHidden/>
          </w:rPr>
          <w:t>103</w:t>
        </w:r>
        <w:r w:rsidR="00956C74">
          <w:rPr>
            <w:noProof/>
            <w:webHidden/>
          </w:rPr>
          <w:fldChar w:fldCharType="end"/>
        </w:r>
      </w:hyperlink>
    </w:p>
    <w:p w14:paraId="0DD98C95" w14:textId="2CAFF9CF" w:rsidR="00956C74" w:rsidRDefault="00000000" w:rsidP="008565FA">
      <w:pPr>
        <w:pStyle w:val="TableofFigures"/>
        <w:rPr>
          <w:rFonts w:eastAsiaTheme="minorEastAsia" w:cstheme="minorBidi"/>
          <w:noProof/>
          <w:color w:val="auto"/>
          <w:szCs w:val="22"/>
        </w:rPr>
      </w:pPr>
      <w:hyperlink w:anchor="_Toc48573774" w:history="1">
        <w:r w:rsidR="00956C74" w:rsidRPr="004D0209">
          <w:rPr>
            <w:rStyle w:val="Hyperlink"/>
            <w:noProof/>
          </w:rPr>
          <w:t>Figure 62.  Internal flux for coliform bacteria.</w:t>
        </w:r>
        <w:r w:rsidR="00956C74">
          <w:rPr>
            <w:noProof/>
            <w:webHidden/>
          </w:rPr>
          <w:tab/>
        </w:r>
        <w:r w:rsidR="00956C74">
          <w:rPr>
            <w:noProof/>
            <w:webHidden/>
          </w:rPr>
          <w:fldChar w:fldCharType="begin"/>
        </w:r>
        <w:r w:rsidR="00956C74">
          <w:rPr>
            <w:noProof/>
            <w:webHidden/>
          </w:rPr>
          <w:instrText xml:space="preserve"> PAGEREF _Toc48573774 \h </w:instrText>
        </w:r>
        <w:r w:rsidR="00956C74">
          <w:rPr>
            <w:noProof/>
            <w:webHidden/>
          </w:rPr>
        </w:r>
        <w:r w:rsidR="00956C74">
          <w:rPr>
            <w:noProof/>
            <w:webHidden/>
          </w:rPr>
          <w:fldChar w:fldCharType="separate"/>
        </w:r>
        <w:r w:rsidR="00A95042">
          <w:rPr>
            <w:noProof/>
            <w:webHidden/>
          </w:rPr>
          <w:t>105</w:t>
        </w:r>
        <w:r w:rsidR="00956C74">
          <w:rPr>
            <w:noProof/>
            <w:webHidden/>
          </w:rPr>
          <w:fldChar w:fldCharType="end"/>
        </w:r>
      </w:hyperlink>
    </w:p>
    <w:p w14:paraId="6DF2DCDC" w14:textId="43EFC2A0" w:rsidR="00956C74" w:rsidRDefault="00000000" w:rsidP="008565FA">
      <w:pPr>
        <w:pStyle w:val="TableofFigures"/>
        <w:rPr>
          <w:rFonts w:eastAsiaTheme="minorEastAsia" w:cstheme="minorBidi"/>
          <w:noProof/>
          <w:color w:val="auto"/>
          <w:szCs w:val="22"/>
        </w:rPr>
      </w:pPr>
      <w:hyperlink w:anchor="_Toc48573775" w:history="1">
        <w:r w:rsidR="00956C74" w:rsidRPr="004D0209">
          <w:rPr>
            <w:rStyle w:val="Hyperlink"/>
            <w:noProof/>
          </w:rPr>
          <w:t>Figure 63. N</w:t>
        </w:r>
        <w:r w:rsidR="00956C74" w:rsidRPr="004D0209">
          <w:rPr>
            <w:rStyle w:val="Hyperlink"/>
            <w:noProof/>
            <w:vertAlign w:val="subscript"/>
          </w:rPr>
          <w:t>2</w:t>
        </w:r>
        <w:r w:rsidR="00956C74" w:rsidRPr="004D0209">
          <w:rPr>
            <w:rStyle w:val="Hyperlink"/>
            <w:noProof/>
          </w:rPr>
          <w:t xml:space="preserve"> gas exchange.</w:t>
        </w:r>
        <w:r w:rsidR="00956C74">
          <w:rPr>
            <w:noProof/>
            <w:webHidden/>
          </w:rPr>
          <w:tab/>
        </w:r>
        <w:r w:rsidR="00956C74">
          <w:rPr>
            <w:noProof/>
            <w:webHidden/>
          </w:rPr>
          <w:fldChar w:fldCharType="begin"/>
        </w:r>
        <w:r w:rsidR="00956C74">
          <w:rPr>
            <w:noProof/>
            <w:webHidden/>
          </w:rPr>
          <w:instrText xml:space="preserve"> PAGEREF _Toc48573775 \h </w:instrText>
        </w:r>
        <w:r w:rsidR="00956C74">
          <w:rPr>
            <w:noProof/>
            <w:webHidden/>
          </w:rPr>
        </w:r>
        <w:r w:rsidR="00956C74">
          <w:rPr>
            <w:noProof/>
            <w:webHidden/>
          </w:rPr>
          <w:fldChar w:fldCharType="separate"/>
        </w:r>
        <w:r w:rsidR="00A95042">
          <w:rPr>
            <w:noProof/>
            <w:webHidden/>
          </w:rPr>
          <w:t>107</w:t>
        </w:r>
        <w:r w:rsidR="00956C74">
          <w:rPr>
            <w:noProof/>
            <w:webHidden/>
          </w:rPr>
          <w:fldChar w:fldCharType="end"/>
        </w:r>
      </w:hyperlink>
    </w:p>
    <w:p w14:paraId="190FCE9F" w14:textId="06AE4AC9" w:rsidR="00956C74" w:rsidRDefault="00000000" w:rsidP="008565FA">
      <w:pPr>
        <w:pStyle w:val="TableofFigures"/>
        <w:rPr>
          <w:rFonts w:eastAsiaTheme="minorEastAsia" w:cstheme="minorBidi"/>
          <w:noProof/>
          <w:color w:val="auto"/>
          <w:szCs w:val="22"/>
        </w:rPr>
      </w:pPr>
      <w:hyperlink w:anchor="_Toc48573776" w:history="1">
        <w:r w:rsidR="00956C74" w:rsidRPr="004D0209">
          <w:rPr>
            <w:rStyle w:val="Hyperlink"/>
            <w:noProof/>
          </w:rPr>
          <w:t>Figure 64. Henry's Law constant dependence on temperature.</w:t>
        </w:r>
        <w:r w:rsidR="00956C74">
          <w:rPr>
            <w:noProof/>
            <w:webHidden/>
          </w:rPr>
          <w:tab/>
        </w:r>
        <w:r w:rsidR="00956C74">
          <w:rPr>
            <w:noProof/>
            <w:webHidden/>
          </w:rPr>
          <w:fldChar w:fldCharType="begin"/>
        </w:r>
        <w:r w:rsidR="00956C74">
          <w:rPr>
            <w:noProof/>
            <w:webHidden/>
          </w:rPr>
          <w:instrText xml:space="preserve"> PAGEREF _Toc48573776 \h </w:instrText>
        </w:r>
        <w:r w:rsidR="00956C74">
          <w:rPr>
            <w:noProof/>
            <w:webHidden/>
          </w:rPr>
        </w:r>
        <w:r w:rsidR="00956C74">
          <w:rPr>
            <w:noProof/>
            <w:webHidden/>
          </w:rPr>
          <w:fldChar w:fldCharType="separate"/>
        </w:r>
        <w:r w:rsidR="00A95042">
          <w:rPr>
            <w:noProof/>
            <w:webHidden/>
          </w:rPr>
          <w:t>108</w:t>
        </w:r>
        <w:r w:rsidR="00956C74">
          <w:rPr>
            <w:noProof/>
            <w:webHidden/>
          </w:rPr>
          <w:fldChar w:fldCharType="end"/>
        </w:r>
      </w:hyperlink>
    </w:p>
    <w:p w14:paraId="0E76766B" w14:textId="76377F19" w:rsidR="00956C74" w:rsidRDefault="00000000" w:rsidP="008565FA">
      <w:pPr>
        <w:pStyle w:val="TableofFigures"/>
        <w:rPr>
          <w:rFonts w:eastAsiaTheme="minorEastAsia" w:cstheme="minorBidi"/>
          <w:noProof/>
          <w:color w:val="auto"/>
          <w:szCs w:val="22"/>
        </w:rPr>
      </w:pPr>
      <w:hyperlink w:anchor="_Toc48573777" w:history="1">
        <w:r w:rsidR="00956C74" w:rsidRPr="004D0209">
          <w:rPr>
            <w:rStyle w:val="Hyperlink"/>
            <w:noProof/>
          </w:rPr>
          <w:t>Figure 65. Vapor pressure as a function of air temperature and relative humidity.</w:t>
        </w:r>
        <w:r w:rsidR="00956C74">
          <w:rPr>
            <w:noProof/>
            <w:webHidden/>
          </w:rPr>
          <w:tab/>
        </w:r>
        <w:r w:rsidR="00956C74">
          <w:rPr>
            <w:noProof/>
            <w:webHidden/>
          </w:rPr>
          <w:fldChar w:fldCharType="begin"/>
        </w:r>
        <w:r w:rsidR="00956C74">
          <w:rPr>
            <w:noProof/>
            <w:webHidden/>
          </w:rPr>
          <w:instrText xml:space="preserve"> PAGEREF _Toc48573777 \h </w:instrText>
        </w:r>
        <w:r w:rsidR="00956C74">
          <w:rPr>
            <w:noProof/>
            <w:webHidden/>
          </w:rPr>
        </w:r>
        <w:r w:rsidR="00956C74">
          <w:rPr>
            <w:noProof/>
            <w:webHidden/>
          </w:rPr>
          <w:fldChar w:fldCharType="separate"/>
        </w:r>
        <w:r w:rsidR="00A95042">
          <w:rPr>
            <w:noProof/>
            <w:webHidden/>
          </w:rPr>
          <w:t>109</w:t>
        </w:r>
        <w:r w:rsidR="00956C74">
          <w:rPr>
            <w:noProof/>
            <w:webHidden/>
          </w:rPr>
          <w:fldChar w:fldCharType="end"/>
        </w:r>
      </w:hyperlink>
    </w:p>
    <w:p w14:paraId="71A99360" w14:textId="7838D820" w:rsidR="00956C74" w:rsidRDefault="00000000" w:rsidP="008565FA">
      <w:pPr>
        <w:pStyle w:val="TableofFigures"/>
        <w:rPr>
          <w:rFonts w:eastAsiaTheme="minorEastAsia" w:cstheme="minorBidi"/>
          <w:noProof/>
          <w:color w:val="auto"/>
          <w:szCs w:val="22"/>
        </w:rPr>
      </w:pPr>
      <w:hyperlink w:anchor="_Toc48573778" w:history="1">
        <w:r w:rsidR="00956C74" w:rsidRPr="004D0209">
          <w:rPr>
            <w:rStyle w:val="Hyperlink"/>
            <w:noProof/>
          </w:rPr>
          <w:t>Figure 66. Atmospheric pressure correction as a result of vapor pressure correction assuming original atmospheric pressure is 1 atm.</w:t>
        </w:r>
        <w:r w:rsidR="00956C74">
          <w:rPr>
            <w:noProof/>
            <w:webHidden/>
          </w:rPr>
          <w:tab/>
        </w:r>
        <w:r w:rsidR="00956C74">
          <w:rPr>
            <w:noProof/>
            <w:webHidden/>
          </w:rPr>
          <w:fldChar w:fldCharType="begin"/>
        </w:r>
        <w:r w:rsidR="00956C74">
          <w:rPr>
            <w:noProof/>
            <w:webHidden/>
          </w:rPr>
          <w:instrText xml:space="preserve"> PAGEREF _Toc48573778 \h </w:instrText>
        </w:r>
        <w:r w:rsidR="00956C74">
          <w:rPr>
            <w:noProof/>
            <w:webHidden/>
          </w:rPr>
        </w:r>
        <w:r w:rsidR="00956C74">
          <w:rPr>
            <w:noProof/>
            <w:webHidden/>
          </w:rPr>
          <w:fldChar w:fldCharType="separate"/>
        </w:r>
        <w:r w:rsidR="00A95042">
          <w:rPr>
            <w:noProof/>
            <w:webHidden/>
          </w:rPr>
          <w:t>110</w:t>
        </w:r>
        <w:r w:rsidR="00956C74">
          <w:rPr>
            <w:noProof/>
            <w:webHidden/>
          </w:rPr>
          <w:fldChar w:fldCharType="end"/>
        </w:r>
      </w:hyperlink>
    </w:p>
    <w:p w14:paraId="1187C609" w14:textId="17551F8F" w:rsidR="00956C74" w:rsidRDefault="00000000" w:rsidP="008565FA">
      <w:pPr>
        <w:pStyle w:val="TableofFigures"/>
        <w:rPr>
          <w:rFonts w:eastAsiaTheme="minorEastAsia" w:cstheme="minorBidi"/>
          <w:noProof/>
          <w:color w:val="auto"/>
          <w:szCs w:val="22"/>
        </w:rPr>
      </w:pPr>
      <w:hyperlink w:anchor="_Toc48573779" w:history="1">
        <w:r w:rsidR="00956C74" w:rsidRPr="004D0209">
          <w:rPr>
            <w:rStyle w:val="Hyperlink"/>
            <w:noProof/>
          </w:rPr>
          <w:t>Figure 67. Water age in Chester Morse Lake, WA.</w:t>
        </w:r>
        <w:r w:rsidR="00956C74">
          <w:rPr>
            <w:noProof/>
            <w:webHidden/>
          </w:rPr>
          <w:tab/>
        </w:r>
        <w:r w:rsidR="00956C74">
          <w:rPr>
            <w:noProof/>
            <w:webHidden/>
          </w:rPr>
          <w:fldChar w:fldCharType="begin"/>
        </w:r>
        <w:r w:rsidR="00956C74">
          <w:rPr>
            <w:noProof/>
            <w:webHidden/>
          </w:rPr>
          <w:instrText xml:space="preserve"> PAGEREF _Toc48573779 \h </w:instrText>
        </w:r>
        <w:r w:rsidR="00956C74">
          <w:rPr>
            <w:noProof/>
            <w:webHidden/>
          </w:rPr>
        </w:r>
        <w:r w:rsidR="00956C74">
          <w:rPr>
            <w:noProof/>
            <w:webHidden/>
          </w:rPr>
          <w:fldChar w:fldCharType="separate"/>
        </w:r>
        <w:r w:rsidR="00A95042">
          <w:rPr>
            <w:noProof/>
            <w:webHidden/>
          </w:rPr>
          <w:t>112</w:t>
        </w:r>
        <w:r w:rsidR="00956C74">
          <w:rPr>
            <w:noProof/>
            <w:webHidden/>
          </w:rPr>
          <w:fldChar w:fldCharType="end"/>
        </w:r>
      </w:hyperlink>
    </w:p>
    <w:p w14:paraId="20C4FA00" w14:textId="528616BE" w:rsidR="00956C74" w:rsidRDefault="00000000" w:rsidP="008565FA">
      <w:pPr>
        <w:pStyle w:val="TableofFigures"/>
        <w:rPr>
          <w:rFonts w:eastAsiaTheme="minorEastAsia" w:cstheme="minorBidi"/>
          <w:noProof/>
          <w:color w:val="auto"/>
          <w:szCs w:val="22"/>
        </w:rPr>
      </w:pPr>
      <w:hyperlink w:anchor="_Toc48573780" w:history="1">
        <w:r w:rsidR="00956C74" w:rsidRPr="004D0209">
          <w:rPr>
            <w:rStyle w:val="Hyperlink"/>
            <w:noProof/>
          </w:rPr>
          <w:t>Figure 68.  Internal flux for inorganic suspended solids.</w:t>
        </w:r>
        <w:r w:rsidR="00956C74">
          <w:rPr>
            <w:noProof/>
            <w:webHidden/>
          </w:rPr>
          <w:tab/>
        </w:r>
        <w:r w:rsidR="00956C74">
          <w:rPr>
            <w:noProof/>
            <w:webHidden/>
          </w:rPr>
          <w:fldChar w:fldCharType="begin"/>
        </w:r>
        <w:r w:rsidR="00956C74">
          <w:rPr>
            <w:noProof/>
            <w:webHidden/>
          </w:rPr>
          <w:instrText xml:space="preserve"> PAGEREF _Toc48573780 \h </w:instrText>
        </w:r>
        <w:r w:rsidR="00956C74">
          <w:rPr>
            <w:noProof/>
            <w:webHidden/>
          </w:rPr>
        </w:r>
        <w:r w:rsidR="00956C74">
          <w:rPr>
            <w:noProof/>
            <w:webHidden/>
          </w:rPr>
          <w:fldChar w:fldCharType="separate"/>
        </w:r>
        <w:r w:rsidR="00A95042">
          <w:rPr>
            <w:noProof/>
            <w:webHidden/>
          </w:rPr>
          <w:t>113</w:t>
        </w:r>
        <w:r w:rsidR="00956C74">
          <w:rPr>
            <w:noProof/>
            <w:webHidden/>
          </w:rPr>
          <w:fldChar w:fldCharType="end"/>
        </w:r>
      </w:hyperlink>
    </w:p>
    <w:p w14:paraId="3FB7845A" w14:textId="503250D3" w:rsidR="00956C74" w:rsidRDefault="00000000" w:rsidP="008565FA">
      <w:pPr>
        <w:pStyle w:val="TableofFigures"/>
        <w:rPr>
          <w:rFonts w:eastAsiaTheme="minorEastAsia" w:cstheme="minorBidi"/>
          <w:noProof/>
          <w:color w:val="auto"/>
          <w:szCs w:val="22"/>
        </w:rPr>
      </w:pPr>
      <w:hyperlink w:anchor="_Toc48573781" w:history="1">
        <w:r w:rsidR="00956C74" w:rsidRPr="004D0209">
          <w:rPr>
            <w:rStyle w:val="Hyperlink"/>
            <w:noProof/>
          </w:rPr>
          <w:t>Figure 69. Internal flux between labile DOM and other compartments</w:t>
        </w:r>
        <w:r w:rsidR="00956C74">
          <w:rPr>
            <w:noProof/>
            <w:webHidden/>
          </w:rPr>
          <w:tab/>
        </w:r>
        <w:r w:rsidR="00956C74">
          <w:rPr>
            <w:noProof/>
            <w:webHidden/>
          </w:rPr>
          <w:fldChar w:fldCharType="begin"/>
        </w:r>
        <w:r w:rsidR="00956C74">
          <w:rPr>
            <w:noProof/>
            <w:webHidden/>
          </w:rPr>
          <w:instrText xml:space="preserve"> PAGEREF _Toc48573781 \h </w:instrText>
        </w:r>
        <w:r w:rsidR="00956C74">
          <w:rPr>
            <w:noProof/>
            <w:webHidden/>
          </w:rPr>
        </w:r>
        <w:r w:rsidR="00956C74">
          <w:rPr>
            <w:noProof/>
            <w:webHidden/>
          </w:rPr>
          <w:fldChar w:fldCharType="separate"/>
        </w:r>
        <w:r w:rsidR="00A95042">
          <w:rPr>
            <w:noProof/>
            <w:webHidden/>
          </w:rPr>
          <w:t>114</w:t>
        </w:r>
        <w:r w:rsidR="00956C74">
          <w:rPr>
            <w:noProof/>
            <w:webHidden/>
          </w:rPr>
          <w:fldChar w:fldCharType="end"/>
        </w:r>
      </w:hyperlink>
    </w:p>
    <w:p w14:paraId="7E5D4CEE" w14:textId="6314FF82" w:rsidR="00956C74" w:rsidRDefault="00000000" w:rsidP="008565FA">
      <w:pPr>
        <w:pStyle w:val="TableofFigures"/>
        <w:rPr>
          <w:rFonts w:eastAsiaTheme="minorEastAsia" w:cstheme="minorBidi"/>
          <w:noProof/>
          <w:color w:val="auto"/>
          <w:szCs w:val="22"/>
        </w:rPr>
      </w:pPr>
      <w:hyperlink w:anchor="_Toc48573782" w:history="1">
        <w:r w:rsidR="00956C74" w:rsidRPr="004D0209">
          <w:rPr>
            <w:rStyle w:val="Hyperlink"/>
            <w:noProof/>
          </w:rPr>
          <w:t>Figure 70. Internal flux between refractory DOM and other compartments.</w:t>
        </w:r>
        <w:r w:rsidR="00956C74">
          <w:rPr>
            <w:noProof/>
            <w:webHidden/>
          </w:rPr>
          <w:tab/>
        </w:r>
        <w:r w:rsidR="00956C74">
          <w:rPr>
            <w:noProof/>
            <w:webHidden/>
          </w:rPr>
          <w:fldChar w:fldCharType="begin"/>
        </w:r>
        <w:r w:rsidR="00956C74">
          <w:rPr>
            <w:noProof/>
            <w:webHidden/>
          </w:rPr>
          <w:instrText xml:space="preserve"> PAGEREF _Toc48573782 \h </w:instrText>
        </w:r>
        <w:r w:rsidR="00956C74">
          <w:rPr>
            <w:noProof/>
            <w:webHidden/>
          </w:rPr>
        </w:r>
        <w:r w:rsidR="00956C74">
          <w:rPr>
            <w:noProof/>
            <w:webHidden/>
          </w:rPr>
          <w:fldChar w:fldCharType="separate"/>
        </w:r>
        <w:r w:rsidR="00A95042">
          <w:rPr>
            <w:noProof/>
            <w:webHidden/>
          </w:rPr>
          <w:t>115</w:t>
        </w:r>
        <w:r w:rsidR="00956C74">
          <w:rPr>
            <w:noProof/>
            <w:webHidden/>
          </w:rPr>
          <w:fldChar w:fldCharType="end"/>
        </w:r>
      </w:hyperlink>
    </w:p>
    <w:p w14:paraId="5C5D374D" w14:textId="53AF01DC" w:rsidR="00956C74" w:rsidRDefault="00000000" w:rsidP="008565FA">
      <w:pPr>
        <w:pStyle w:val="TableofFigures"/>
        <w:rPr>
          <w:rFonts w:eastAsiaTheme="minorEastAsia" w:cstheme="minorBidi"/>
          <w:noProof/>
          <w:color w:val="auto"/>
          <w:szCs w:val="22"/>
        </w:rPr>
      </w:pPr>
      <w:hyperlink w:anchor="_Toc48573783" w:history="1">
        <w:r w:rsidR="00956C74" w:rsidRPr="004D0209">
          <w:rPr>
            <w:rStyle w:val="Hyperlink"/>
            <w:noProof/>
          </w:rPr>
          <w:t>Figure 71.  Internal flux between Labile POM and other compartments.</w:t>
        </w:r>
        <w:r w:rsidR="00956C74">
          <w:rPr>
            <w:noProof/>
            <w:webHidden/>
          </w:rPr>
          <w:tab/>
        </w:r>
        <w:r w:rsidR="00956C74">
          <w:rPr>
            <w:noProof/>
            <w:webHidden/>
          </w:rPr>
          <w:fldChar w:fldCharType="begin"/>
        </w:r>
        <w:r w:rsidR="00956C74">
          <w:rPr>
            <w:noProof/>
            <w:webHidden/>
          </w:rPr>
          <w:instrText xml:space="preserve"> PAGEREF _Toc48573783 \h </w:instrText>
        </w:r>
        <w:r w:rsidR="00956C74">
          <w:rPr>
            <w:noProof/>
            <w:webHidden/>
          </w:rPr>
        </w:r>
        <w:r w:rsidR="00956C74">
          <w:rPr>
            <w:noProof/>
            <w:webHidden/>
          </w:rPr>
          <w:fldChar w:fldCharType="separate"/>
        </w:r>
        <w:r w:rsidR="00A95042">
          <w:rPr>
            <w:noProof/>
            <w:webHidden/>
          </w:rPr>
          <w:t>116</w:t>
        </w:r>
        <w:r w:rsidR="00956C74">
          <w:rPr>
            <w:noProof/>
            <w:webHidden/>
          </w:rPr>
          <w:fldChar w:fldCharType="end"/>
        </w:r>
      </w:hyperlink>
    </w:p>
    <w:p w14:paraId="7F1F7416" w14:textId="6DDA4D71" w:rsidR="00956C74" w:rsidRDefault="00000000" w:rsidP="008565FA">
      <w:pPr>
        <w:pStyle w:val="TableofFigures"/>
        <w:rPr>
          <w:rFonts w:eastAsiaTheme="minorEastAsia" w:cstheme="minorBidi"/>
          <w:noProof/>
          <w:color w:val="auto"/>
          <w:szCs w:val="22"/>
        </w:rPr>
      </w:pPr>
      <w:hyperlink w:anchor="_Toc48573784" w:history="1">
        <w:r w:rsidR="00956C74" w:rsidRPr="004D0209">
          <w:rPr>
            <w:rStyle w:val="Hyperlink"/>
            <w:noProof/>
          </w:rPr>
          <w:t>Figure 72.  Internal flux between refractory POM and other compartments.</w:t>
        </w:r>
        <w:r w:rsidR="00956C74">
          <w:rPr>
            <w:noProof/>
            <w:webHidden/>
          </w:rPr>
          <w:tab/>
        </w:r>
        <w:r w:rsidR="00956C74">
          <w:rPr>
            <w:noProof/>
            <w:webHidden/>
          </w:rPr>
          <w:fldChar w:fldCharType="begin"/>
        </w:r>
        <w:r w:rsidR="00956C74">
          <w:rPr>
            <w:noProof/>
            <w:webHidden/>
          </w:rPr>
          <w:instrText xml:space="preserve"> PAGEREF _Toc48573784 \h </w:instrText>
        </w:r>
        <w:r w:rsidR="00956C74">
          <w:rPr>
            <w:noProof/>
            <w:webHidden/>
          </w:rPr>
        </w:r>
        <w:r w:rsidR="00956C74">
          <w:rPr>
            <w:noProof/>
            <w:webHidden/>
          </w:rPr>
          <w:fldChar w:fldCharType="separate"/>
        </w:r>
        <w:r w:rsidR="00A95042">
          <w:rPr>
            <w:noProof/>
            <w:webHidden/>
          </w:rPr>
          <w:t>117</w:t>
        </w:r>
        <w:r w:rsidR="00956C74">
          <w:rPr>
            <w:noProof/>
            <w:webHidden/>
          </w:rPr>
          <w:fldChar w:fldCharType="end"/>
        </w:r>
      </w:hyperlink>
    </w:p>
    <w:p w14:paraId="74B57E81" w14:textId="4328E8F3" w:rsidR="00956C74" w:rsidRDefault="00000000" w:rsidP="008565FA">
      <w:pPr>
        <w:pStyle w:val="TableofFigures"/>
        <w:rPr>
          <w:rFonts w:eastAsiaTheme="minorEastAsia" w:cstheme="minorBidi"/>
          <w:noProof/>
          <w:color w:val="auto"/>
          <w:szCs w:val="22"/>
        </w:rPr>
      </w:pPr>
      <w:hyperlink w:anchor="_Toc48573785" w:history="1">
        <w:r w:rsidR="00956C74" w:rsidRPr="004D0209">
          <w:rPr>
            <w:rStyle w:val="Hyperlink"/>
            <w:noProof/>
          </w:rPr>
          <w:t>Figure 73.  Internal flux between CBOD and other compartments in Version 3.6 and earlier.</w:t>
        </w:r>
        <w:r w:rsidR="00956C74">
          <w:rPr>
            <w:noProof/>
            <w:webHidden/>
          </w:rPr>
          <w:tab/>
        </w:r>
        <w:r w:rsidR="00956C74">
          <w:rPr>
            <w:noProof/>
            <w:webHidden/>
          </w:rPr>
          <w:fldChar w:fldCharType="begin"/>
        </w:r>
        <w:r w:rsidR="00956C74">
          <w:rPr>
            <w:noProof/>
            <w:webHidden/>
          </w:rPr>
          <w:instrText xml:space="preserve"> PAGEREF _Toc48573785 \h </w:instrText>
        </w:r>
        <w:r w:rsidR="00956C74">
          <w:rPr>
            <w:noProof/>
            <w:webHidden/>
          </w:rPr>
        </w:r>
        <w:r w:rsidR="00956C74">
          <w:rPr>
            <w:noProof/>
            <w:webHidden/>
          </w:rPr>
          <w:fldChar w:fldCharType="separate"/>
        </w:r>
        <w:r w:rsidR="00A95042">
          <w:rPr>
            <w:noProof/>
            <w:webHidden/>
          </w:rPr>
          <w:t>118</w:t>
        </w:r>
        <w:r w:rsidR="00956C74">
          <w:rPr>
            <w:noProof/>
            <w:webHidden/>
          </w:rPr>
          <w:fldChar w:fldCharType="end"/>
        </w:r>
      </w:hyperlink>
    </w:p>
    <w:p w14:paraId="71C30748" w14:textId="51333B0E" w:rsidR="00956C74" w:rsidRDefault="00000000" w:rsidP="008565FA">
      <w:pPr>
        <w:pStyle w:val="TableofFigures"/>
        <w:rPr>
          <w:rFonts w:eastAsiaTheme="minorEastAsia" w:cstheme="minorBidi"/>
          <w:noProof/>
          <w:color w:val="auto"/>
          <w:szCs w:val="22"/>
        </w:rPr>
      </w:pPr>
      <w:hyperlink w:anchor="_Toc48573786" w:history="1">
        <w:r w:rsidR="00956C74" w:rsidRPr="004D0209">
          <w:rPr>
            <w:rStyle w:val="Hyperlink"/>
            <w:noProof/>
          </w:rPr>
          <w:t>Figure 74.  Internal flux between CBOD and other compartments in Version 3.7 and later.</w:t>
        </w:r>
        <w:r w:rsidR="00956C74">
          <w:rPr>
            <w:noProof/>
            <w:webHidden/>
          </w:rPr>
          <w:tab/>
        </w:r>
        <w:r w:rsidR="00956C74">
          <w:rPr>
            <w:noProof/>
            <w:webHidden/>
          </w:rPr>
          <w:fldChar w:fldCharType="begin"/>
        </w:r>
        <w:r w:rsidR="00956C74">
          <w:rPr>
            <w:noProof/>
            <w:webHidden/>
          </w:rPr>
          <w:instrText xml:space="preserve"> PAGEREF _Toc48573786 \h </w:instrText>
        </w:r>
        <w:r w:rsidR="00956C74">
          <w:rPr>
            <w:noProof/>
            <w:webHidden/>
          </w:rPr>
        </w:r>
        <w:r w:rsidR="00956C74">
          <w:rPr>
            <w:noProof/>
            <w:webHidden/>
          </w:rPr>
          <w:fldChar w:fldCharType="separate"/>
        </w:r>
        <w:r w:rsidR="00A95042">
          <w:rPr>
            <w:noProof/>
            <w:webHidden/>
          </w:rPr>
          <w:t>119</w:t>
        </w:r>
        <w:r w:rsidR="00956C74">
          <w:rPr>
            <w:noProof/>
            <w:webHidden/>
          </w:rPr>
          <w:fldChar w:fldCharType="end"/>
        </w:r>
      </w:hyperlink>
    </w:p>
    <w:p w14:paraId="61FB4F10" w14:textId="406F517A" w:rsidR="00956C74" w:rsidRDefault="00000000" w:rsidP="008565FA">
      <w:pPr>
        <w:pStyle w:val="TableofFigures"/>
        <w:rPr>
          <w:rFonts w:eastAsiaTheme="minorEastAsia" w:cstheme="minorBidi"/>
          <w:noProof/>
          <w:color w:val="auto"/>
          <w:szCs w:val="22"/>
        </w:rPr>
      </w:pPr>
      <w:hyperlink w:anchor="_Toc48573787" w:history="1">
        <w:r w:rsidR="00956C74" w:rsidRPr="004D0209">
          <w:rPr>
            <w:rStyle w:val="Hyperlink"/>
            <w:noProof/>
          </w:rPr>
          <w:t>Figure 75. Internal flux between CBODP and other compartments.</w:t>
        </w:r>
        <w:r w:rsidR="00956C74">
          <w:rPr>
            <w:noProof/>
            <w:webHidden/>
          </w:rPr>
          <w:tab/>
        </w:r>
        <w:r w:rsidR="00956C74">
          <w:rPr>
            <w:noProof/>
            <w:webHidden/>
          </w:rPr>
          <w:fldChar w:fldCharType="begin"/>
        </w:r>
        <w:r w:rsidR="00956C74">
          <w:rPr>
            <w:noProof/>
            <w:webHidden/>
          </w:rPr>
          <w:instrText xml:space="preserve"> PAGEREF _Toc48573787 \h </w:instrText>
        </w:r>
        <w:r w:rsidR="00956C74">
          <w:rPr>
            <w:noProof/>
            <w:webHidden/>
          </w:rPr>
        </w:r>
        <w:r w:rsidR="00956C74">
          <w:rPr>
            <w:noProof/>
            <w:webHidden/>
          </w:rPr>
          <w:fldChar w:fldCharType="separate"/>
        </w:r>
        <w:r w:rsidR="00A95042">
          <w:rPr>
            <w:noProof/>
            <w:webHidden/>
          </w:rPr>
          <w:t>120</w:t>
        </w:r>
        <w:r w:rsidR="00956C74">
          <w:rPr>
            <w:noProof/>
            <w:webHidden/>
          </w:rPr>
          <w:fldChar w:fldCharType="end"/>
        </w:r>
      </w:hyperlink>
    </w:p>
    <w:p w14:paraId="01150709" w14:textId="49236F42" w:rsidR="00956C74" w:rsidRDefault="00000000" w:rsidP="008565FA">
      <w:pPr>
        <w:pStyle w:val="TableofFigures"/>
        <w:rPr>
          <w:rFonts w:eastAsiaTheme="minorEastAsia" w:cstheme="minorBidi"/>
          <w:noProof/>
          <w:color w:val="auto"/>
          <w:szCs w:val="22"/>
        </w:rPr>
      </w:pPr>
      <w:hyperlink w:anchor="_Toc48573788" w:history="1">
        <w:r w:rsidR="00956C74" w:rsidRPr="004D0209">
          <w:rPr>
            <w:rStyle w:val="Hyperlink"/>
            <w:noProof/>
          </w:rPr>
          <w:t>Figure 76. Internal flux between CBODN and other compartments.</w:t>
        </w:r>
        <w:r w:rsidR="00956C74">
          <w:rPr>
            <w:noProof/>
            <w:webHidden/>
          </w:rPr>
          <w:tab/>
        </w:r>
        <w:r w:rsidR="00956C74">
          <w:rPr>
            <w:noProof/>
            <w:webHidden/>
          </w:rPr>
          <w:fldChar w:fldCharType="begin"/>
        </w:r>
        <w:r w:rsidR="00956C74">
          <w:rPr>
            <w:noProof/>
            <w:webHidden/>
          </w:rPr>
          <w:instrText xml:space="preserve"> PAGEREF _Toc48573788 \h </w:instrText>
        </w:r>
        <w:r w:rsidR="00956C74">
          <w:rPr>
            <w:noProof/>
            <w:webHidden/>
          </w:rPr>
        </w:r>
        <w:r w:rsidR="00956C74">
          <w:rPr>
            <w:noProof/>
            <w:webHidden/>
          </w:rPr>
          <w:fldChar w:fldCharType="separate"/>
        </w:r>
        <w:r w:rsidR="00A95042">
          <w:rPr>
            <w:noProof/>
            <w:webHidden/>
          </w:rPr>
          <w:t>120</w:t>
        </w:r>
        <w:r w:rsidR="00956C74">
          <w:rPr>
            <w:noProof/>
            <w:webHidden/>
          </w:rPr>
          <w:fldChar w:fldCharType="end"/>
        </w:r>
      </w:hyperlink>
    </w:p>
    <w:p w14:paraId="1EBB9F2A" w14:textId="379E467B" w:rsidR="00956C74" w:rsidRDefault="00000000" w:rsidP="008565FA">
      <w:pPr>
        <w:pStyle w:val="TableofFigures"/>
        <w:rPr>
          <w:rFonts w:eastAsiaTheme="minorEastAsia" w:cstheme="minorBidi"/>
          <w:noProof/>
          <w:color w:val="auto"/>
          <w:szCs w:val="22"/>
        </w:rPr>
      </w:pPr>
      <w:hyperlink w:anchor="_Toc48573789" w:history="1">
        <w:r w:rsidR="00956C74" w:rsidRPr="004D0209">
          <w:rPr>
            <w:rStyle w:val="Hyperlink"/>
            <w:noProof/>
          </w:rPr>
          <w:t>Figure 77.  Internal flux between algae and other compartments.</w:t>
        </w:r>
        <w:r w:rsidR="00956C74">
          <w:rPr>
            <w:noProof/>
            <w:webHidden/>
          </w:rPr>
          <w:tab/>
        </w:r>
        <w:r w:rsidR="00956C74">
          <w:rPr>
            <w:noProof/>
            <w:webHidden/>
          </w:rPr>
          <w:fldChar w:fldCharType="begin"/>
        </w:r>
        <w:r w:rsidR="00956C74">
          <w:rPr>
            <w:noProof/>
            <w:webHidden/>
          </w:rPr>
          <w:instrText xml:space="preserve"> PAGEREF _Toc48573789 \h </w:instrText>
        </w:r>
        <w:r w:rsidR="00956C74">
          <w:rPr>
            <w:noProof/>
            <w:webHidden/>
          </w:rPr>
        </w:r>
        <w:r w:rsidR="00956C74">
          <w:rPr>
            <w:noProof/>
            <w:webHidden/>
          </w:rPr>
          <w:fldChar w:fldCharType="separate"/>
        </w:r>
        <w:r w:rsidR="00A95042">
          <w:rPr>
            <w:noProof/>
            <w:webHidden/>
          </w:rPr>
          <w:t>121</w:t>
        </w:r>
        <w:r w:rsidR="00956C74">
          <w:rPr>
            <w:noProof/>
            <w:webHidden/>
          </w:rPr>
          <w:fldChar w:fldCharType="end"/>
        </w:r>
      </w:hyperlink>
    </w:p>
    <w:p w14:paraId="1ED5DF42" w14:textId="573E1A14" w:rsidR="00956C74" w:rsidRDefault="00000000" w:rsidP="008565FA">
      <w:pPr>
        <w:pStyle w:val="TableofFigures"/>
        <w:rPr>
          <w:rFonts w:eastAsiaTheme="minorEastAsia" w:cstheme="minorBidi"/>
          <w:noProof/>
          <w:color w:val="auto"/>
          <w:szCs w:val="22"/>
        </w:rPr>
      </w:pPr>
      <w:hyperlink w:anchor="_Toc48573790" w:history="1">
        <w:r w:rsidR="00956C74" w:rsidRPr="004D0209">
          <w:rPr>
            <w:rStyle w:val="Hyperlink"/>
            <w:noProof/>
          </w:rPr>
          <w:t>Figure 78.  Internal flux between epiphyton and other compartments.</w:t>
        </w:r>
        <w:r w:rsidR="00956C74">
          <w:rPr>
            <w:noProof/>
            <w:webHidden/>
          </w:rPr>
          <w:tab/>
        </w:r>
        <w:r w:rsidR="00956C74">
          <w:rPr>
            <w:noProof/>
            <w:webHidden/>
          </w:rPr>
          <w:fldChar w:fldCharType="begin"/>
        </w:r>
        <w:r w:rsidR="00956C74">
          <w:rPr>
            <w:noProof/>
            <w:webHidden/>
          </w:rPr>
          <w:instrText xml:space="preserve"> PAGEREF _Toc48573790 \h </w:instrText>
        </w:r>
        <w:r w:rsidR="00956C74">
          <w:rPr>
            <w:noProof/>
            <w:webHidden/>
          </w:rPr>
        </w:r>
        <w:r w:rsidR="00956C74">
          <w:rPr>
            <w:noProof/>
            <w:webHidden/>
          </w:rPr>
          <w:fldChar w:fldCharType="separate"/>
        </w:r>
        <w:r w:rsidR="00A95042">
          <w:rPr>
            <w:noProof/>
            <w:webHidden/>
          </w:rPr>
          <w:t>125</w:t>
        </w:r>
        <w:r w:rsidR="00956C74">
          <w:rPr>
            <w:noProof/>
            <w:webHidden/>
          </w:rPr>
          <w:fldChar w:fldCharType="end"/>
        </w:r>
      </w:hyperlink>
    </w:p>
    <w:p w14:paraId="0DE2B385" w14:textId="0930DA28" w:rsidR="00956C74" w:rsidRDefault="00000000" w:rsidP="008565FA">
      <w:pPr>
        <w:pStyle w:val="TableofFigures"/>
        <w:rPr>
          <w:rFonts w:eastAsiaTheme="minorEastAsia" w:cstheme="minorBidi"/>
          <w:noProof/>
          <w:color w:val="auto"/>
          <w:szCs w:val="22"/>
        </w:rPr>
      </w:pPr>
      <w:hyperlink w:anchor="_Toc48573791" w:history="1">
        <w:r w:rsidR="00956C74" w:rsidRPr="004D0209">
          <w:rPr>
            <w:rStyle w:val="Hyperlink"/>
            <w:noProof/>
          </w:rPr>
          <w:t>Figure 79. How epiphyton/periphyton transfer organic matter to the water column at death and to the sediment during burial.</w:t>
        </w:r>
        <w:r w:rsidR="00956C74">
          <w:rPr>
            <w:noProof/>
            <w:webHidden/>
          </w:rPr>
          <w:tab/>
        </w:r>
        <w:r w:rsidR="00956C74">
          <w:rPr>
            <w:noProof/>
            <w:webHidden/>
          </w:rPr>
          <w:fldChar w:fldCharType="begin"/>
        </w:r>
        <w:r w:rsidR="00956C74">
          <w:rPr>
            <w:noProof/>
            <w:webHidden/>
          </w:rPr>
          <w:instrText xml:space="preserve"> PAGEREF _Toc48573791 \h </w:instrText>
        </w:r>
        <w:r w:rsidR="00956C74">
          <w:rPr>
            <w:noProof/>
            <w:webHidden/>
          </w:rPr>
        </w:r>
        <w:r w:rsidR="00956C74">
          <w:rPr>
            <w:noProof/>
            <w:webHidden/>
          </w:rPr>
          <w:fldChar w:fldCharType="separate"/>
        </w:r>
        <w:r w:rsidR="00A95042">
          <w:rPr>
            <w:noProof/>
            <w:webHidden/>
          </w:rPr>
          <w:t>128</w:t>
        </w:r>
        <w:r w:rsidR="00956C74">
          <w:rPr>
            <w:noProof/>
            <w:webHidden/>
          </w:rPr>
          <w:fldChar w:fldCharType="end"/>
        </w:r>
      </w:hyperlink>
    </w:p>
    <w:p w14:paraId="4D0DAA8D" w14:textId="25E16EC7" w:rsidR="00956C74" w:rsidRDefault="00000000" w:rsidP="008565FA">
      <w:pPr>
        <w:pStyle w:val="TableofFigures"/>
        <w:rPr>
          <w:rFonts w:eastAsiaTheme="minorEastAsia" w:cstheme="minorBidi"/>
          <w:noProof/>
          <w:color w:val="auto"/>
          <w:szCs w:val="22"/>
        </w:rPr>
      </w:pPr>
      <w:hyperlink w:anchor="_Toc48573792" w:history="1">
        <w:r w:rsidR="00956C74" w:rsidRPr="004D0209">
          <w:rPr>
            <w:rStyle w:val="Hyperlink"/>
            <w:noProof/>
          </w:rPr>
          <w:t>Figure 80.  Nutrient fluxes for the macrophyte compartment in CE-QUAL-W2.</w:t>
        </w:r>
        <w:r w:rsidR="00956C74">
          <w:rPr>
            <w:noProof/>
            <w:webHidden/>
          </w:rPr>
          <w:tab/>
        </w:r>
        <w:r w:rsidR="00956C74">
          <w:rPr>
            <w:noProof/>
            <w:webHidden/>
          </w:rPr>
          <w:fldChar w:fldCharType="begin"/>
        </w:r>
        <w:r w:rsidR="00956C74">
          <w:rPr>
            <w:noProof/>
            <w:webHidden/>
          </w:rPr>
          <w:instrText xml:space="preserve"> PAGEREF _Toc48573792 \h </w:instrText>
        </w:r>
        <w:r w:rsidR="00956C74">
          <w:rPr>
            <w:noProof/>
            <w:webHidden/>
          </w:rPr>
        </w:r>
        <w:r w:rsidR="00956C74">
          <w:rPr>
            <w:noProof/>
            <w:webHidden/>
          </w:rPr>
          <w:fldChar w:fldCharType="separate"/>
        </w:r>
        <w:r w:rsidR="00A95042">
          <w:rPr>
            <w:noProof/>
            <w:webHidden/>
          </w:rPr>
          <w:t>129</w:t>
        </w:r>
        <w:r w:rsidR="00956C74">
          <w:rPr>
            <w:noProof/>
            <w:webHidden/>
          </w:rPr>
          <w:fldChar w:fldCharType="end"/>
        </w:r>
      </w:hyperlink>
    </w:p>
    <w:p w14:paraId="2054D262" w14:textId="0D330552" w:rsidR="00956C74" w:rsidRDefault="00000000" w:rsidP="008565FA">
      <w:pPr>
        <w:pStyle w:val="TableofFigures"/>
        <w:rPr>
          <w:rFonts w:eastAsiaTheme="minorEastAsia" w:cstheme="minorBidi"/>
          <w:noProof/>
          <w:color w:val="auto"/>
          <w:szCs w:val="22"/>
        </w:rPr>
      </w:pPr>
      <w:hyperlink w:anchor="_Toc48573793" w:history="1">
        <w:r w:rsidR="00956C74" w:rsidRPr="004D0209">
          <w:rPr>
            <w:rStyle w:val="Hyperlink"/>
            <w:noProof/>
          </w:rPr>
          <w:t>Figure 81.  Zooplankton source/sinks.</w:t>
        </w:r>
        <w:r w:rsidR="00956C74">
          <w:rPr>
            <w:noProof/>
            <w:webHidden/>
          </w:rPr>
          <w:tab/>
        </w:r>
        <w:r w:rsidR="00956C74">
          <w:rPr>
            <w:noProof/>
            <w:webHidden/>
          </w:rPr>
          <w:fldChar w:fldCharType="begin"/>
        </w:r>
        <w:r w:rsidR="00956C74">
          <w:rPr>
            <w:noProof/>
            <w:webHidden/>
          </w:rPr>
          <w:instrText xml:space="preserve"> PAGEREF _Toc48573793 \h </w:instrText>
        </w:r>
        <w:r w:rsidR="00956C74">
          <w:rPr>
            <w:noProof/>
            <w:webHidden/>
          </w:rPr>
        </w:r>
        <w:r w:rsidR="00956C74">
          <w:rPr>
            <w:noProof/>
            <w:webHidden/>
          </w:rPr>
          <w:fldChar w:fldCharType="separate"/>
        </w:r>
        <w:r w:rsidR="00A95042">
          <w:rPr>
            <w:noProof/>
            <w:webHidden/>
          </w:rPr>
          <w:t>135</w:t>
        </w:r>
        <w:r w:rsidR="00956C74">
          <w:rPr>
            <w:noProof/>
            <w:webHidden/>
          </w:rPr>
          <w:fldChar w:fldCharType="end"/>
        </w:r>
      </w:hyperlink>
    </w:p>
    <w:p w14:paraId="7117ABA7" w14:textId="6BD4D43C" w:rsidR="00956C74" w:rsidRDefault="00000000" w:rsidP="008565FA">
      <w:pPr>
        <w:pStyle w:val="TableofFigures"/>
        <w:rPr>
          <w:rFonts w:eastAsiaTheme="minorEastAsia" w:cstheme="minorBidi"/>
          <w:noProof/>
          <w:color w:val="auto"/>
          <w:szCs w:val="22"/>
        </w:rPr>
      </w:pPr>
      <w:hyperlink w:anchor="_Toc48573794" w:history="1">
        <w:r w:rsidR="00956C74" w:rsidRPr="004D0209">
          <w:rPr>
            <w:rStyle w:val="Hyperlink"/>
            <w:noProof/>
          </w:rPr>
          <w:t>Figure 82.  Internal flux between phosphorus and other compartments.</w:t>
        </w:r>
        <w:r w:rsidR="00956C74">
          <w:rPr>
            <w:noProof/>
            <w:webHidden/>
          </w:rPr>
          <w:tab/>
        </w:r>
        <w:r w:rsidR="00956C74">
          <w:rPr>
            <w:noProof/>
            <w:webHidden/>
          </w:rPr>
          <w:fldChar w:fldCharType="begin"/>
        </w:r>
        <w:r w:rsidR="00956C74">
          <w:rPr>
            <w:noProof/>
            <w:webHidden/>
          </w:rPr>
          <w:instrText xml:space="preserve"> PAGEREF _Toc48573794 \h </w:instrText>
        </w:r>
        <w:r w:rsidR="00956C74">
          <w:rPr>
            <w:noProof/>
            <w:webHidden/>
          </w:rPr>
        </w:r>
        <w:r w:rsidR="00956C74">
          <w:rPr>
            <w:noProof/>
            <w:webHidden/>
          </w:rPr>
          <w:fldChar w:fldCharType="separate"/>
        </w:r>
        <w:r w:rsidR="00A95042">
          <w:rPr>
            <w:noProof/>
            <w:webHidden/>
          </w:rPr>
          <w:t>136</w:t>
        </w:r>
        <w:r w:rsidR="00956C74">
          <w:rPr>
            <w:noProof/>
            <w:webHidden/>
          </w:rPr>
          <w:fldChar w:fldCharType="end"/>
        </w:r>
      </w:hyperlink>
    </w:p>
    <w:p w14:paraId="34210C65" w14:textId="29CD293C" w:rsidR="00956C74" w:rsidRDefault="00000000" w:rsidP="008565FA">
      <w:pPr>
        <w:pStyle w:val="TableofFigures"/>
        <w:rPr>
          <w:rFonts w:eastAsiaTheme="minorEastAsia" w:cstheme="minorBidi"/>
          <w:noProof/>
          <w:color w:val="auto"/>
          <w:szCs w:val="22"/>
        </w:rPr>
      </w:pPr>
      <w:hyperlink w:anchor="_Toc48573795" w:history="1">
        <w:r w:rsidR="00956C74" w:rsidRPr="004D0209">
          <w:rPr>
            <w:rStyle w:val="Hyperlink"/>
            <w:noProof/>
          </w:rPr>
          <w:t>Figure 83.  Internal flux between ammonium and other compartments.</w:t>
        </w:r>
        <w:r w:rsidR="00956C74">
          <w:rPr>
            <w:noProof/>
            <w:webHidden/>
          </w:rPr>
          <w:tab/>
        </w:r>
        <w:r w:rsidR="00956C74">
          <w:rPr>
            <w:noProof/>
            <w:webHidden/>
          </w:rPr>
          <w:fldChar w:fldCharType="begin"/>
        </w:r>
        <w:r w:rsidR="00956C74">
          <w:rPr>
            <w:noProof/>
            <w:webHidden/>
          </w:rPr>
          <w:instrText xml:space="preserve"> PAGEREF _Toc48573795 \h </w:instrText>
        </w:r>
        <w:r w:rsidR="00956C74">
          <w:rPr>
            <w:noProof/>
            <w:webHidden/>
          </w:rPr>
        </w:r>
        <w:r w:rsidR="00956C74">
          <w:rPr>
            <w:noProof/>
            <w:webHidden/>
          </w:rPr>
          <w:fldChar w:fldCharType="separate"/>
        </w:r>
        <w:r w:rsidR="00A95042">
          <w:rPr>
            <w:noProof/>
            <w:webHidden/>
          </w:rPr>
          <w:t>139</w:t>
        </w:r>
        <w:r w:rsidR="00956C74">
          <w:rPr>
            <w:noProof/>
            <w:webHidden/>
          </w:rPr>
          <w:fldChar w:fldCharType="end"/>
        </w:r>
      </w:hyperlink>
    </w:p>
    <w:p w14:paraId="72E559BA" w14:textId="0E674143" w:rsidR="00956C74" w:rsidRDefault="00000000" w:rsidP="008565FA">
      <w:pPr>
        <w:pStyle w:val="TableofFigures"/>
        <w:rPr>
          <w:rFonts w:eastAsiaTheme="minorEastAsia" w:cstheme="minorBidi"/>
          <w:noProof/>
          <w:color w:val="auto"/>
          <w:szCs w:val="22"/>
        </w:rPr>
      </w:pPr>
      <w:hyperlink w:anchor="_Toc48573796" w:history="1">
        <w:r w:rsidR="00956C74" w:rsidRPr="004D0209">
          <w:rPr>
            <w:rStyle w:val="Hyperlink"/>
            <w:noProof/>
          </w:rPr>
          <w:t>Figure 84.  Internal flux between nitrate + nitrite and other compartments.</w:t>
        </w:r>
        <w:r w:rsidR="00956C74">
          <w:rPr>
            <w:noProof/>
            <w:webHidden/>
          </w:rPr>
          <w:tab/>
        </w:r>
        <w:r w:rsidR="00956C74">
          <w:rPr>
            <w:noProof/>
            <w:webHidden/>
          </w:rPr>
          <w:fldChar w:fldCharType="begin"/>
        </w:r>
        <w:r w:rsidR="00956C74">
          <w:rPr>
            <w:noProof/>
            <w:webHidden/>
          </w:rPr>
          <w:instrText xml:space="preserve"> PAGEREF _Toc48573796 \h </w:instrText>
        </w:r>
        <w:r w:rsidR="00956C74">
          <w:rPr>
            <w:noProof/>
            <w:webHidden/>
          </w:rPr>
        </w:r>
        <w:r w:rsidR="00956C74">
          <w:rPr>
            <w:noProof/>
            <w:webHidden/>
          </w:rPr>
          <w:fldChar w:fldCharType="separate"/>
        </w:r>
        <w:r w:rsidR="00A95042">
          <w:rPr>
            <w:noProof/>
            <w:webHidden/>
          </w:rPr>
          <w:t>141</w:t>
        </w:r>
        <w:r w:rsidR="00956C74">
          <w:rPr>
            <w:noProof/>
            <w:webHidden/>
          </w:rPr>
          <w:fldChar w:fldCharType="end"/>
        </w:r>
      </w:hyperlink>
    </w:p>
    <w:p w14:paraId="63B02902" w14:textId="5ED60FB4" w:rsidR="00956C74" w:rsidRDefault="00000000" w:rsidP="008565FA">
      <w:pPr>
        <w:pStyle w:val="TableofFigures"/>
        <w:rPr>
          <w:rFonts w:eastAsiaTheme="minorEastAsia" w:cstheme="minorBidi"/>
          <w:noProof/>
          <w:color w:val="auto"/>
          <w:szCs w:val="22"/>
        </w:rPr>
      </w:pPr>
      <w:hyperlink w:anchor="_Toc48573797" w:history="1">
        <w:r w:rsidR="00956C74" w:rsidRPr="004D0209">
          <w:rPr>
            <w:rStyle w:val="Hyperlink"/>
            <w:noProof/>
          </w:rPr>
          <w:t>Figure 85. Internal flux between dissolved silica and other compartments.</w:t>
        </w:r>
        <w:r w:rsidR="00956C74">
          <w:rPr>
            <w:noProof/>
            <w:webHidden/>
          </w:rPr>
          <w:tab/>
        </w:r>
        <w:r w:rsidR="00956C74">
          <w:rPr>
            <w:noProof/>
            <w:webHidden/>
          </w:rPr>
          <w:fldChar w:fldCharType="begin"/>
        </w:r>
        <w:r w:rsidR="00956C74">
          <w:rPr>
            <w:noProof/>
            <w:webHidden/>
          </w:rPr>
          <w:instrText xml:space="preserve"> PAGEREF _Toc48573797 \h </w:instrText>
        </w:r>
        <w:r w:rsidR="00956C74">
          <w:rPr>
            <w:noProof/>
            <w:webHidden/>
          </w:rPr>
        </w:r>
        <w:r w:rsidR="00956C74">
          <w:rPr>
            <w:noProof/>
            <w:webHidden/>
          </w:rPr>
          <w:fldChar w:fldCharType="separate"/>
        </w:r>
        <w:r w:rsidR="00A95042">
          <w:rPr>
            <w:noProof/>
            <w:webHidden/>
          </w:rPr>
          <w:t>142</w:t>
        </w:r>
        <w:r w:rsidR="00956C74">
          <w:rPr>
            <w:noProof/>
            <w:webHidden/>
          </w:rPr>
          <w:fldChar w:fldCharType="end"/>
        </w:r>
      </w:hyperlink>
    </w:p>
    <w:p w14:paraId="7822160D" w14:textId="14F81518" w:rsidR="00956C74" w:rsidRDefault="00000000" w:rsidP="008565FA">
      <w:pPr>
        <w:pStyle w:val="TableofFigures"/>
        <w:rPr>
          <w:rFonts w:eastAsiaTheme="minorEastAsia" w:cstheme="minorBidi"/>
          <w:noProof/>
          <w:color w:val="auto"/>
          <w:szCs w:val="22"/>
        </w:rPr>
      </w:pPr>
      <w:hyperlink w:anchor="_Toc48573798" w:history="1">
        <w:r w:rsidR="00956C74" w:rsidRPr="004D0209">
          <w:rPr>
            <w:rStyle w:val="Hyperlink"/>
            <w:noProof/>
          </w:rPr>
          <w:t>Figure 86.  Internal flux between particulate biogenic silica and other compartments</w:t>
        </w:r>
        <w:r w:rsidR="00956C74">
          <w:rPr>
            <w:noProof/>
            <w:webHidden/>
          </w:rPr>
          <w:tab/>
        </w:r>
        <w:r w:rsidR="00956C74">
          <w:rPr>
            <w:noProof/>
            <w:webHidden/>
          </w:rPr>
          <w:fldChar w:fldCharType="begin"/>
        </w:r>
        <w:r w:rsidR="00956C74">
          <w:rPr>
            <w:noProof/>
            <w:webHidden/>
          </w:rPr>
          <w:instrText xml:space="preserve"> PAGEREF _Toc48573798 \h </w:instrText>
        </w:r>
        <w:r w:rsidR="00956C74">
          <w:rPr>
            <w:noProof/>
            <w:webHidden/>
          </w:rPr>
        </w:r>
        <w:r w:rsidR="00956C74">
          <w:rPr>
            <w:noProof/>
            <w:webHidden/>
          </w:rPr>
          <w:fldChar w:fldCharType="separate"/>
        </w:r>
        <w:r w:rsidR="00A95042">
          <w:rPr>
            <w:noProof/>
            <w:webHidden/>
          </w:rPr>
          <w:t>148</w:t>
        </w:r>
        <w:r w:rsidR="00956C74">
          <w:rPr>
            <w:noProof/>
            <w:webHidden/>
          </w:rPr>
          <w:fldChar w:fldCharType="end"/>
        </w:r>
      </w:hyperlink>
    </w:p>
    <w:p w14:paraId="4EB4F93E" w14:textId="28CD1815" w:rsidR="00956C74" w:rsidRDefault="00000000" w:rsidP="008565FA">
      <w:pPr>
        <w:pStyle w:val="TableofFigures"/>
        <w:rPr>
          <w:rFonts w:eastAsiaTheme="minorEastAsia" w:cstheme="minorBidi"/>
          <w:noProof/>
          <w:color w:val="auto"/>
          <w:szCs w:val="22"/>
        </w:rPr>
      </w:pPr>
      <w:hyperlink w:anchor="_Toc48573799" w:history="1">
        <w:r w:rsidR="00956C74" w:rsidRPr="004D0209">
          <w:rPr>
            <w:rStyle w:val="Hyperlink"/>
            <w:noProof/>
          </w:rPr>
          <w:t>Figure 87.   Internal flux between total iron and other compartments.</w:t>
        </w:r>
        <w:r w:rsidR="00956C74">
          <w:rPr>
            <w:noProof/>
            <w:webHidden/>
          </w:rPr>
          <w:tab/>
        </w:r>
        <w:r w:rsidR="00956C74">
          <w:rPr>
            <w:noProof/>
            <w:webHidden/>
          </w:rPr>
          <w:fldChar w:fldCharType="begin"/>
        </w:r>
        <w:r w:rsidR="00956C74">
          <w:rPr>
            <w:noProof/>
            <w:webHidden/>
          </w:rPr>
          <w:instrText xml:space="preserve"> PAGEREF _Toc48573799 \h </w:instrText>
        </w:r>
        <w:r w:rsidR="00956C74">
          <w:rPr>
            <w:noProof/>
            <w:webHidden/>
          </w:rPr>
        </w:r>
        <w:r w:rsidR="00956C74">
          <w:rPr>
            <w:noProof/>
            <w:webHidden/>
          </w:rPr>
          <w:fldChar w:fldCharType="separate"/>
        </w:r>
        <w:r w:rsidR="00A95042">
          <w:rPr>
            <w:noProof/>
            <w:webHidden/>
          </w:rPr>
          <w:t>149</w:t>
        </w:r>
        <w:r w:rsidR="00956C74">
          <w:rPr>
            <w:noProof/>
            <w:webHidden/>
          </w:rPr>
          <w:fldChar w:fldCharType="end"/>
        </w:r>
      </w:hyperlink>
    </w:p>
    <w:p w14:paraId="0FCA9791" w14:textId="289A0A05" w:rsidR="00956C74" w:rsidRDefault="00000000" w:rsidP="008565FA">
      <w:pPr>
        <w:pStyle w:val="TableofFigures"/>
        <w:rPr>
          <w:rFonts w:eastAsiaTheme="minorEastAsia" w:cstheme="minorBidi"/>
          <w:noProof/>
          <w:color w:val="auto"/>
          <w:szCs w:val="22"/>
        </w:rPr>
      </w:pPr>
      <w:hyperlink w:anchor="_Toc48573800" w:history="1">
        <w:r w:rsidR="00956C74" w:rsidRPr="004D0209">
          <w:rPr>
            <w:rStyle w:val="Hyperlink"/>
            <w:noProof/>
          </w:rPr>
          <w:t>Figure 88.  Internal flux between dissolved oxygen and other compartments.</w:t>
        </w:r>
        <w:r w:rsidR="00956C74">
          <w:rPr>
            <w:noProof/>
            <w:webHidden/>
          </w:rPr>
          <w:tab/>
        </w:r>
        <w:r w:rsidR="00956C74">
          <w:rPr>
            <w:noProof/>
            <w:webHidden/>
          </w:rPr>
          <w:fldChar w:fldCharType="begin"/>
        </w:r>
        <w:r w:rsidR="00956C74">
          <w:rPr>
            <w:noProof/>
            <w:webHidden/>
          </w:rPr>
          <w:instrText xml:space="preserve"> PAGEREF _Toc48573800 \h </w:instrText>
        </w:r>
        <w:r w:rsidR="00956C74">
          <w:rPr>
            <w:noProof/>
            <w:webHidden/>
          </w:rPr>
        </w:r>
        <w:r w:rsidR="00956C74">
          <w:rPr>
            <w:noProof/>
            <w:webHidden/>
          </w:rPr>
          <w:fldChar w:fldCharType="separate"/>
        </w:r>
        <w:r w:rsidR="00A95042">
          <w:rPr>
            <w:noProof/>
            <w:webHidden/>
          </w:rPr>
          <w:t>150</w:t>
        </w:r>
        <w:r w:rsidR="00956C74">
          <w:rPr>
            <w:noProof/>
            <w:webHidden/>
          </w:rPr>
          <w:fldChar w:fldCharType="end"/>
        </w:r>
      </w:hyperlink>
    </w:p>
    <w:p w14:paraId="6A25598F" w14:textId="0445CC07" w:rsidR="00956C74" w:rsidRDefault="00000000" w:rsidP="008565FA">
      <w:pPr>
        <w:pStyle w:val="TableofFigures"/>
        <w:rPr>
          <w:rFonts w:eastAsiaTheme="minorEastAsia" w:cstheme="minorBidi"/>
          <w:noProof/>
          <w:color w:val="auto"/>
          <w:szCs w:val="22"/>
        </w:rPr>
      </w:pPr>
      <w:hyperlink w:anchor="_Toc48573801" w:history="1">
        <w:r w:rsidR="00956C74" w:rsidRPr="004D0209">
          <w:rPr>
            <w:rStyle w:val="Hyperlink"/>
            <w:noProof/>
          </w:rPr>
          <w:t>Figure 89.  Reaeration coefficient as a function of flow rate.</w:t>
        </w:r>
        <w:r w:rsidR="00956C74">
          <w:rPr>
            <w:noProof/>
            <w:webHidden/>
          </w:rPr>
          <w:tab/>
        </w:r>
        <w:r w:rsidR="00956C74">
          <w:rPr>
            <w:noProof/>
            <w:webHidden/>
          </w:rPr>
          <w:fldChar w:fldCharType="begin"/>
        </w:r>
        <w:r w:rsidR="00956C74">
          <w:rPr>
            <w:noProof/>
            <w:webHidden/>
          </w:rPr>
          <w:instrText xml:space="preserve"> PAGEREF _Toc48573801 \h </w:instrText>
        </w:r>
        <w:r w:rsidR="00956C74">
          <w:rPr>
            <w:noProof/>
            <w:webHidden/>
          </w:rPr>
        </w:r>
        <w:r w:rsidR="00956C74">
          <w:rPr>
            <w:noProof/>
            <w:webHidden/>
          </w:rPr>
          <w:fldChar w:fldCharType="separate"/>
        </w:r>
        <w:r w:rsidR="00A95042">
          <w:rPr>
            <w:noProof/>
            <w:webHidden/>
          </w:rPr>
          <w:t>155</w:t>
        </w:r>
        <w:r w:rsidR="00956C74">
          <w:rPr>
            <w:noProof/>
            <w:webHidden/>
          </w:rPr>
          <w:fldChar w:fldCharType="end"/>
        </w:r>
      </w:hyperlink>
    </w:p>
    <w:p w14:paraId="35E9B285" w14:textId="0D9CB885" w:rsidR="00956C74" w:rsidRDefault="00000000" w:rsidP="008565FA">
      <w:pPr>
        <w:pStyle w:val="TableofFigures"/>
        <w:rPr>
          <w:rFonts w:eastAsiaTheme="minorEastAsia" w:cstheme="minorBidi"/>
          <w:noProof/>
          <w:color w:val="auto"/>
          <w:szCs w:val="22"/>
        </w:rPr>
      </w:pPr>
      <w:hyperlink w:anchor="_Toc48573802" w:history="1">
        <w:r w:rsidR="00956C74" w:rsidRPr="004D0209">
          <w:rPr>
            <w:rStyle w:val="Hyperlink"/>
            <w:noProof/>
          </w:rPr>
          <w:t>Figure 90.  Variation of wind speed and KL for lake/reservoir equations.</w:t>
        </w:r>
        <w:r w:rsidR="00956C74">
          <w:rPr>
            <w:noProof/>
            <w:webHidden/>
          </w:rPr>
          <w:tab/>
        </w:r>
        <w:r w:rsidR="00956C74">
          <w:rPr>
            <w:noProof/>
            <w:webHidden/>
          </w:rPr>
          <w:fldChar w:fldCharType="begin"/>
        </w:r>
        <w:r w:rsidR="00956C74">
          <w:rPr>
            <w:noProof/>
            <w:webHidden/>
          </w:rPr>
          <w:instrText xml:space="preserve"> PAGEREF _Toc48573802 \h </w:instrText>
        </w:r>
        <w:r w:rsidR="00956C74">
          <w:rPr>
            <w:noProof/>
            <w:webHidden/>
          </w:rPr>
        </w:r>
        <w:r w:rsidR="00956C74">
          <w:rPr>
            <w:noProof/>
            <w:webHidden/>
          </w:rPr>
          <w:fldChar w:fldCharType="separate"/>
        </w:r>
        <w:r w:rsidR="00A95042">
          <w:rPr>
            <w:noProof/>
            <w:webHidden/>
          </w:rPr>
          <w:t>157</w:t>
        </w:r>
        <w:r w:rsidR="00956C74">
          <w:rPr>
            <w:noProof/>
            <w:webHidden/>
          </w:rPr>
          <w:fldChar w:fldCharType="end"/>
        </w:r>
      </w:hyperlink>
    </w:p>
    <w:p w14:paraId="61725D8C" w14:textId="7C56F551" w:rsidR="00956C74" w:rsidRDefault="00000000" w:rsidP="008565FA">
      <w:pPr>
        <w:pStyle w:val="TableofFigures"/>
        <w:rPr>
          <w:rFonts w:eastAsiaTheme="minorEastAsia" w:cstheme="minorBidi"/>
          <w:noProof/>
          <w:color w:val="auto"/>
          <w:szCs w:val="22"/>
        </w:rPr>
      </w:pPr>
      <w:hyperlink w:anchor="_Toc48573803" w:history="1">
        <w:r w:rsidR="00956C74" w:rsidRPr="004D0209">
          <w:rPr>
            <w:rStyle w:val="Hyperlink"/>
            <w:noProof/>
          </w:rPr>
          <w:t xml:space="preserve">Figure 91. Wind speed of 5 </w:t>
        </w:r>
        <w:r w:rsidR="00956C74" w:rsidRPr="004D0209">
          <w:rPr>
            <w:rStyle w:val="Hyperlink"/>
            <w:i/>
            <w:iCs/>
            <w:noProof/>
          </w:rPr>
          <w:t>m s</w:t>
        </w:r>
        <w:r w:rsidR="00956C74" w:rsidRPr="004D0209">
          <w:rPr>
            <w:rStyle w:val="Hyperlink"/>
            <w:i/>
            <w:iCs/>
            <w:noProof/>
            <w:vertAlign w:val="superscript"/>
          </w:rPr>
          <w:t>-1</w:t>
        </w:r>
        <w:r w:rsidR="00956C74" w:rsidRPr="004D0209">
          <w:rPr>
            <w:rStyle w:val="Hyperlink"/>
            <w:noProof/>
          </w:rPr>
          <w:t xml:space="preserve"> and a fetch of 5 </w:t>
        </w:r>
        <w:r w:rsidR="00956C74" w:rsidRPr="004D0209">
          <w:rPr>
            <w:rStyle w:val="Hyperlink"/>
            <w:i/>
            <w:iCs/>
            <w:noProof/>
          </w:rPr>
          <w:t>km</w:t>
        </w:r>
        <w:r w:rsidR="00956C74" w:rsidRPr="004D0209">
          <w:rPr>
            <w:rStyle w:val="Hyperlink"/>
            <w:noProof/>
          </w:rPr>
          <w:t xml:space="preserve"> corrected to 10 </w:t>
        </w:r>
        <w:r w:rsidR="00956C74" w:rsidRPr="004D0209">
          <w:rPr>
            <w:rStyle w:val="Hyperlink"/>
            <w:i/>
            <w:iCs/>
            <w:noProof/>
          </w:rPr>
          <w:t>m</w:t>
        </w:r>
        <w:r w:rsidR="00956C74" w:rsidRPr="004D0209">
          <w:rPr>
            <w:rStyle w:val="Hyperlink"/>
            <w:noProof/>
          </w:rPr>
          <w:t xml:space="preserve"> as a function of measuring height on land.</w:t>
        </w:r>
        <w:r w:rsidR="00956C74">
          <w:rPr>
            <w:noProof/>
            <w:webHidden/>
          </w:rPr>
          <w:tab/>
        </w:r>
        <w:r w:rsidR="00956C74">
          <w:rPr>
            <w:noProof/>
            <w:webHidden/>
          </w:rPr>
          <w:fldChar w:fldCharType="begin"/>
        </w:r>
        <w:r w:rsidR="00956C74">
          <w:rPr>
            <w:noProof/>
            <w:webHidden/>
          </w:rPr>
          <w:instrText xml:space="preserve"> PAGEREF _Toc48573803 \h </w:instrText>
        </w:r>
        <w:r w:rsidR="00956C74">
          <w:rPr>
            <w:noProof/>
            <w:webHidden/>
          </w:rPr>
        </w:r>
        <w:r w:rsidR="00956C74">
          <w:rPr>
            <w:noProof/>
            <w:webHidden/>
          </w:rPr>
          <w:fldChar w:fldCharType="separate"/>
        </w:r>
        <w:r w:rsidR="00A95042">
          <w:rPr>
            <w:noProof/>
            <w:webHidden/>
          </w:rPr>
          <w:t>158</w:t>
        </w:r>
        <w:r w:rsidR="00956C74">
          <w:rPr>
            <w:noProof/>
            <w:webHidden/>
          </w:rPr>
          <w:fldChar w:fldCharType="end"/>
        </w:r>
      </w:hyperlink>
    </w:p>
    <w:p w14:paraId="7B7BBDC4" w14:textId="4B94B256" w:rsidR="00956C74" w:rsidRDefault="00000000" w:rsidP="008565FA">
      <w:pPr>
        <w:pStyle w:val="TableofFigures"/>
        <w:rPr>
          <w:rFonts w:eastAsiaTheme="minorEastAsia" w:cstheme="minorBidi"/>
          <w:noProof/>
          <w:color w:val="auto"/>
          <w:szCs w:val="22"/>
        </w:rPr>
      </w:pPr>
      <w:hyperlink w:anchor="_Toc48573804" w:history="1">
        <w:r w:rsidR="00956C74" w:rsidRPr="004D0209">
          <w:rPr>
            <w:rStyle w:val="Hyperlink"/>
            <w:noProof/>
          </w:rPr>
          <w:t xml:space="preserve">Figure 92. Wind speed of 5 </w:t>
        </w:r>
        <w:r w:rsidR="00956C74" w:rsidRPr="004D0209">
          <w:rPr>
            <w:rStyle w:val="Hyperlink"/>
            <w:i/>
            <w:iCs/>
            <w:noProof/>
          </w:rPr>
          <w:t>m s</w:t>
        </w:r>
        <w:r w:rsidR="00956C74" w:rsidRPr="004D0209">
          <w:rPr>
            <w:rStyle w:val="Hyperlink"/>
            <w:i/>
            <w:iCs/>
            <w:noProof/>
            <w:vertAlign w:val="superscript"/>
          </w:rPr>
          <w:t>-1</w:t>
        </w:r>
        <w:r w:rsidR="00956C74" w:rsidRPr="004D0209">
          <w:rPr>
            <w:rStyle w:val="Hyperlink"/>
            <w:noProof/>
          </w:rPr>
          <w:t xml:space="preserve"> corrected to 10 </w:t>
        </w:r>
        <w:r w:rsidR="00956C74" w:rsidRPr="004D0209">
          <w:rPr>
            <w:rStyle w:val="Hyperlink"/>
            <w:i/>
            <w:iCs/>
            <w:noProof/>
          </w:rPr>
          <w:t>m</w:t>
        </w:r>
        <w:r w:rsidR="00956C74" w:rsidRPr="004D0209">
          <w:rPr>
            <w:rStyle w:val="Hyperlink"/>
            <w:noProof/>
          </w:rPr>
          <w:t xml:space="preserve"> as a function of fetch.</w:t>
        </w:r>
        <w:r w:rsidR="00956C74">
          <w:rPr>
            <w:noProof/>
            <w:webHidden/>
          </w:rPr>
          <w:tab/>
        </w:r>
        <w:r w:rsidR="00956C74">
          <w:rPr>
            <w:noProof/>
            <w:webHidden/>
          </w:rPr>
          <w:fldChar w:fldCharType="begin"/>
        </w:r>
        <w:r w:rsidR="00956C74">
          <w:rPr>
            <w:noProof/>
            <w:webHidden/>
          </w:rPr>
          <w:instrText xml:space="preserve"> PAGEREF _Toc48573804 \h </w:instrText>
        </w:r>
        <w:r w:rsidR="00956C74">
          <w:rPr>
            <w:noProof/>
            <w:webHidden/>
          </w:rPr>
        </w:r>
        <w:r w:rsidR="00956C74">
          <w:rPr>
            <w:noProof/>
            <w:webHidden/>
          </w:rPr>
          <w:fldChar w:fldCharType="separate"/>
        </w:r>
        <w:r w:rsidR="00A95042">
          <w:rPr>
            <w:noProof/>
            <w:webHidden/>
          </w:rPr>
          <w:t>158</w:t>
        </w:r>
        <w:r w:rsidR="00956C74">
          <w:rPr>
            <w:noProof/>
            <w:webHidden/>
          </w:rPr>
          <w:fldChar w:fldCharType="end"/>
        </w:r>
      </w:hyperlink>
    </w:p>
    <w:p w14:paraId="552BF659" w14:textId="34986BAB" w:rsidR="00956C74" w:rsidRDefault="00000000" w:rsidP="008565FA">
      <w:pPr>
        <w:pStyle w:val="TableofFigures"/>
        <w:rPr>
          <w:rFonts w:eastAsiaTheme="minorEastAsia" w:cstheme="minorBidi"/>
          <w:noProof/>
          <w:color w:val="auto"/>
          <w:szCs w:val="22"/>
        </w:rPr>
      </w:pPr>
      <w:hyperlink w:anchor="_Toc48573805" w:history="1">
        <w:r w:rsidR="00956C74" w:rsidRPr="004D0209">
          <w:rPr>
            <w:rStyle w:val="Hyperlink"/>
            <w:noProof/>
          </w:rPr>
          <w:t xml:space="preserve">Figure 93.  Wind corrected to 10 </w:t>
        </w:r>
        <w:r w:rsidR="00956C74" w:rsidRPr="004D0209">
          <w:rPr>
            <w:rStyle w:val="Hyperlink"/>
            <w:i/>
            <w:iCs/>
            <w:noProof/>
          </w:rPr>
          <w:t>m</w:t>
        </w:r>
        <w:r w:rsidR="00956C74" w:rsidRPr="004D0209">
          <w:rPr>
            <w:rStyle w:val="Hyperlink"/>
            <w:noProof/>
          </w:rPr>
          <w:t xml:space="preserve"> based on wind measured on land.</w:t>
        </w:r>
        <w:r w:rsidR="00956C74">
          <w:rPr>
            <w:noProof/>
            <w:webHidden/>
          </w:rPr>
          <w:tab/>
        </w:r>
        <w:r w:rsidR="00956C74">
          <w:rPr>
            <w:noProof/>
            <w:webHidden/>
          </w:rPr>
          <w:fldChar w:fldCharType="begin"/>
        </w:r>
        <w:r w:rsidR="00956C74">
          <w:rPr>
            <w:noProof/>
            <w:webHidden/>
          </w:rPr>
          <w:instrText xml:space="preserve"> PAGEREF _Toc48573805 \h </w:instrText>
        </w:r>
        <w:r w:rsidR="00956C74">
          <w:rPr>
            <w:noProof/>
            <w:webHidden/>
          </w:rPr>
        </w:r>
        <w:r w:rsidR="00956C74">
          <w:rPr>
            <w:noProof/>
            <w:webHidden/>
          </w:rPr>
          <w:fldChar w:fldCharType="separate"/>
        </w:r>
        <w:r w:rsidR="00A95042">
          <w:rPr>
            <w:noProof/>
            <w:webHidden/>
          </w:rPr>
          <w:t>159</w:t>
        </w:r>
        <w:r w:rsidR="00956C74">
          <w:rPr>
            <w:noProof/>
            <w:webHidden/>
          </w:rPr>
          <w:fldChar w:fldCharType="end"/>
        </w:r>
      </w:hyperlink>
    </w:p>
    <w:p w14:paraId="12968EC6" w14:textId="56E37A7E" w:rsidR="00956C74" w:rsidRDefault="00000000" w:rsidP="008565FA">
      <w:pPr>
        <w:pStyle w:val="TableofFigures"/>
        <w:rPr>
          <w:rFonts w:eastAsiaTheme="minorEastAsia" w:cstheme="minorBidi"/>
          <w:noProof/>
          <w:color w:val="auto"/>
          <w:szCs w:val="22"/>
        </w:rPr>
      </w:pPr>
      <w:hyperlink w:anchor="_Toc48573806" w:history="1">
        <w:r w:rsidR="00956C74" w:rsidRPr="004D0209">
          <w:rPr>
            <w:rStyle w:val="Hyperlink"/>
            <w:noProof/>
          </w:rPr>
          <w:t>Figure 94.  Variation of K</w:t>
        </w:r>
        <w:r w:rsidR="00956C74" w:rsidRPr="004D0209">
          <w:rPr>
            <w:rStyle w:val="Hyperlink"/>
            <w:noProof/>
            <w:vertAlign w:val="subscript"/>
          </w:rPr>
          <w:t>LT</w:t>
        </w:r>
        <w:r w:rsidR="00956C74" w:rsidRPr="004D0209">
          <w:rPr>
            <w:rStyle w:val="Hyperlink"/>
            <w:noProof/>
          </w:rPr>
          <w:t>/K</w:t>
        </w:r>
        <w:r w:rsidR="00956C74" w:rsidRPr="004D0209">
          <w:rPr>
            <w:rStyle w:val="Hyperlink"/>
            <w:noProof/>
            <w:vertAlign w:val="subscript"/>
          </w:rPr>
          <w:t>L20</w:t>
        </w:r>
        <w:r w:rsidR="00956C74" w:rsidRPr="004D0209">
          <w:rPr>
            <w:rStyle w:val="Hyperlink"/>
            <w:noProof/>
          </w:rPr>
          <w:t xml:space="preserve"> as a function of temperature.</w:t>
        </w:r>
        <w:r w:rsidR="00956C74">
          <w:rPr>
            <w:noProof/>
            <w:webHidden/>
          </w:rPr>
          <w:tab/>
        </w:r>
        <w:r w:rsidR="00956C74">
          <w:rPr>
            <w:noProof/>
            <w:webHidden/>
          </w:rPr>
          <w:fldChar w:fldCharType="begin"/>
        </w:r>
        <w:r w:rsidR="00956C74">
          <w:rPr>
            <w:noProof/>
            <w:webHidden/>
          </w:rPr>
          <w:instrText xml:space="preserve"> PAGEREF _Toc48573806 \h </w:instrText>
        </w:r>
        <w:r w:rsidR="00956C74">
          <w:rPr>
            <w:noProof/>
            <w:webHidden/>
          </w:rPr>
        </w:r>
        <w:r w:rsidR="00956C74">
          <w:rPr>
            <w:noProof/>
            <w:webHidden/>
          </w:rPr>
          <w:fldChar w:fldCharType="separate"/>
        </w:r>
        <w:r w:rsidR="00A95042">
          <w:rPr>
            <w:noProof/>
            <w:webHidden/>
          </w:rPr>
          <w:t>161</w:t>
        </w:r>
        <w:r w:rsidR="00956C74">
          <w:rPr>
            <w:noProof/>
            <w:webHidden/>
          </w:rPr>
          <w:fldChar w:fldCharType="end"/>
        </w:r>
      </w:hyperlink>
    </w:p>
    <w:p w14:paraId="34EFFE9F" w14:textId="5E5E8C12" w:rsidR="00956C74" w:rsidRDefault="00000000" w:rsidP="008565FA">
      <w:pPr>
        <w:pStyle w:val="TableofFigures"/>
        <w:rPr>
          <w:rFonts w:eastAsiaTheme="minorEastAsia" w:cstheme="minorBidi"/>
          <w:noProof/>
          <w:color w:val="auto"/>
          <w:szCs w:val="22"/>
        </w:rPr>
      </w:pPr>
      <w:hyperlink w:anchor="_Toc48573807" w:history="1">
        <w:r w:rsidR="00956C74" w:rsidRPr="004D0209">
          <w:rPr>
            <w:rStyle w:val="Hyperlink"/>
            <w:noProof/>
          </w:rPr>
          <w:t>Figure 95.  Internal flux between 0-order sediment compartment and other compartments.</w:t>
        </w:r>
        <w:r w:rsidR="00956C74">
          <w:rPr>
            <w:noProof/>
            <w:webHidden/>
          </w:rPr>
          <w:tab/>
        </w:r>
        <w:r w:rsidR="00956C74">
          <w:rPr>
            <w:noProof/>
            <w:webHidden/>
          </w:rPr>
          <w:fldChar w:fldCharType="begin"/>
        </w:r>
        <w:r w:rsidR="00956C74">
          <w:rPr>
            <w:noProof/>
            <w:webHidden/>
          </w:rPr>
          <w:instrText xml:space="preserve"> PAGEREF _Toc48573807 \h </w:instrText>
        </w:r>
        <w:r w:rsidR="00956C74">
          <w:rPr>
            <w:noProof/>
            <w:webHidden/>
          </w:rPr>
        </w:r>
        <w:r w:rsidR="00956C74">
          <w:rPr>
            <w:noProof/>
            <w:webHidden/>
          </w:rPr>
          <w:fldChar w:fldCharType="separate"/>
        </w:r>
        <w:r w:rsidR="00A95042">
          <w:rPr>
            <w:noProof/>
            <w:webHidden/>
          </w:rPr>
          <w:t>169</w:t>
        </w:r>
        <w:r w:rsidR="00956C74">
          <w:rPr>
            <w:noProof/>
            <w:webHidden/>
          </w:rPr>
          <w:fldChar w:fldCharType="end"/>
        </w:r>
      </w:hyperlink>
    </w:p>
    <w:p w14:paraId="7607F88B" w14:textId="1C54328B" w:rsidR="00956C74" w:rsidRDefault="00000000" w:rsidP="008565FA">
      <w:pPr>
        <w:pStyle w:val="TableofFigures"/>
        <w:rPr>
          <w:rFonts w:eastAsiaTheme="minorEastAsia" w:cstheme="minorBidi"/>
          <w:noProof/>
          <w:color w:val="auto"/>
          <w:szCs w:val="22"/>
        </w:rPr>
      </w:pPr>
      <w:hyperlink w:anchor="_Toc48573808" w:history="1">
        <w:r w:rsidR="00956C74" w:rsidRPr="004D0209">
          <w:rPr>
            <w:rStyle w:val="Hyperlink"/>
            <w:noProof/>
          </w:rPr>
          <w:t>Figure 96.  Internal flux between 1st-order sediment compartment and other compartments.</w:t>
        </w:r>
        <w:r w:rsidR="00956C74">
          <w:rPr>
            <w:noProof/>
            <w:webHidden/>
          </w:rPr>
          <w:tab/>
        </w:r>
        <w:r w:rsidR="00956C74">
          <w:rPr>
            <w:noProof/>
            <w:webHidden/>
          </w:rPr>
          <w:fldChar w:fldCharType="begin"/>
        </w:r>
        <w:r w:rsidR="00956C74">
          <w:rPr>
            <w:noProof/>
            <w:webHidden/>
          </w:rPr>
          <w:instrText xml:space="preserve"> PAGEREF _Toc48573808 \h </w:instrText>
        </w:r>
        <w:r w:rsidR="00956C74">
          <w:rPr>
            <w:noProof/>
            <w:webHidden/>
          </w:rPr>
        </w:r>
        <w:r w:rsidR="00956C74">
          <w:rPr>
            <w:noProof/>
            <w:webHidden/>
          </w:rPr>
          <w:fldChar w:fldCharType="separate"/>
        </w:r>
        <w:r w:rsidR="00A95042">
          <w:rPr>
            <w:noProof/>
            <w:webHidden/>
          </w:rPr>
          <w:t>169</w:t>
        </w:r>
        <w:r w:rsidR="00956C74">
          <w:rPr>
            <w:noProof/>
            <w:webHidden/>
          </w:rPr>
          <w:fldChar w:fldCharType="end"/>
        </w:r>
      </w:hyperlink>
    </w:p>
    <w:p w14:paraId="2AD6E415" w14:textId="2A1B3955" w:rsidR="00956C74" w:rsidRDefault="00000000" w:rsidP="008565FA">
      <w:pPr>
        <w:pStyle w:val="TableofFigures"/>
        <w:rPr>
          <w:rFonts w:eastAsiaTheme="minorEastAsia" w:cstheme="minorBidi"/>
          <w:noProof/>
          <w:color w:val="auto"/>
          <w:szCs w:val="22"/>
        </w:rPr>
      </w:pPr>
      <w:hyperlink w:anchor="_Toc48573809" w:history="1">
        <w:r w:rsidR="00956C74" w:rsidRPr="004D0209">
          <w:rPr>
            <w:rStyle w:val="Hyperlink"/>
            <w:noProof/>
          </w:rPr>
          <w:t>Figure 97. Schematic of sediment phosphate model (DiToro, 2001).</w:t>
        </w:r>
        <w:r w:rsidR="00956C74">
          <w:rPr>
            <w:noProof/>
            <w:webHidden/>
          </w:rPr>
          <w:tab/>
        </w:r>
        <w:r w:rsidR="00956C74">
          <w:rPr>
            <w:noProof/>
            <w:webHidden/>
          </w:rPr>
          <w:fldChar w:fldCharType="begin"/>
        </w:r>
        <w:r w:rsidR="00956C74">
          <w:rPr>
            <w:noProof/>
            <w:webHidden/>
          </w:rPr>
          <w:instrText xml:space="preserve"> PAGEREF _Toc48573809 \h </w:instrText>
        </w:r>
        <w:r w:rsidR="00956C74">
          <w:rPr>
            <w:noProof/>
            <w:webHidden/>
          </w:rPr>
        </w:r>
        <w:r w:rsidR="00956C74">
          <w:rPr>
            <w:noProof/>
            <w:webHidden/>
          </w:rPr>
          <w:fldChar w:fldCharType="separate"/>
        </w:r>
        <w:r w:rsidR="00A95042">
          <w:rPr>
            <w:noProof/>
            <w:webHidden/>
          </w:rPr>
          <w:t>173</w:t>
        </w:r>
        <w:r w:rsidR="00956C74">
          <w:rPr>
            <w:noProof/>
            <w:webHidden/>
          </w:rPr>
          <w:fldChar w:fldCharType="end"/>
        </w:r>
      </w:hyperlink>
    </w:p>
    <w:p w14:paraId="10F8CF93" w14:textId="6B2791D0" w:rsidR="00956C74" w:rsidRDefault="00000000" w:rsidP="008565FA">
      <w:pPr>
        <w:pStyle w:val="TableofFigures"/>
        <w:rPr>
          <w:rFonts w:eastAsiaTheme="minorEastAsia" w:cstheme="minorBidi"/>
          <w:noProof/>
          <w:color w:val="auto"/>
          <w:szCs w:val="22"/>
        </w:rPr>
      </w:pPr>
      <w:hyperlink w:anchor="_Toc48573810" w:history="1">
        <w:r w:rsidR="00956C74" w:rsidRPr="004D0209">
          <w:rPr>
            <w:rStyle w:val="Hyperlink"/>
            <w:noProof/>
          </w:rPr>
          <w:t>Figure 98.  Internal flux between phosphate within the aerobic sediment layer 1 and other compartments.</w:t>
        </w:r>
        <w:r w:rsidR="00956C74">
          <w:rPr>
            <w:noProof/>
            <w:webHidden/>
          </w:rPr>
          <w:tab/>
        </w:r>
        <w:r w:rsidR="00956C74">
          <w:rPr>
            <w:noProof/>
            <w:webHidden/>
          </w:rPr>
          <w:fldChar w:fldCharType="begin"/>
        </w:r>
        <w:r w:rsidR="00956C74">
          <w:rPr>
            <w:noProof/>
            <w:webHidden/>
          </w:rPr>
          <w:instrText xml:space="preserve"> PAGEREF _Toc48573810 \h </w:instrText>
        </w:r>
        <w:r w:rsidR="00956C74">
          <w:rPr>
            <w:noProof/>
            <w:webHidden/>
          </w:rPr>
        </w:r>
        <w:r w:rsidR="00956C74">
          <w:rPr>
            <w:noProof/>
            <w:webHidden/>
          </w:rPr>
          <w:fldChar w:fldCharType="separate"/>
        </w:r>
        <w:r w:rsidR="00A95042">
          <w:rPr>
            <w:noProof/>
            <w:webHidden/>
          </w:rPr>
          <w:t>174</w:t>
        </w:r>
        <w:r w:rsidR="00956C74">
          <w:rPr>
            <w:noProof/>
            <w:webHidden/>
          </w:rPr>
          <w:fldChar w:fldCharType="end"/>
        </w:r>
      </w:hyperlink>
    </w:p>
    <w:p w14:paraId="343FFAFE" w14:textId="0C854DAF" w:rsidR="00956C74" w:rsidRDefault="00000000" w:rsidP="008565FA">
      <w:pPr>
        <w:pStyle w:val="TableofFigures"/>
        <w:rPr>
          <w:rFonts w:eastAsiaTheme="minorEastAsia" w:cstheme="minorBidi"/>
          <w:noProof/>
          <w:color w:val="auto"/>
          <w:szCs w:val="22"/>
        </w:rPr>
      </w:pPr>
      <w:hyperlink w:anchor="_Toc48573811" w:history="1">
        <w:r w:rsidR="00956C74" w:rsidRPr="004D0209">
          <w:rPr>
            <w:rStyle w:val="Hyperlink"/>
            <w:noProof/>
          </w:rPr>
          <w:t>Figure 99.  Internal flux between phosphate within the anaerobic sediment layer 2 and other compartments.</w:t>
        </w:r>
        <w:r w:rsidR="00956C74">
          <w:rPr>
            <w:noProof/>
            <w:webHidden/>
          </w:rPr>
          <w:tab/>
        </w:r>
        <w:r w:rsidR="00956C74">
          <w:rPr>
            <w:noProof/>
            <w:webHidden/>
          </w:rPr>
          <w:fldChar w:fldCharType="begin"/>
        </w:r>
        <w:r w:rsidR="00956C74">
          <w:rPr>
            <w:noProof/>
            <w:webHidden/>
          </w:rPr>
          <w:instrText xml:space="preserve"> PAGEREF _Toc48573811 \h </w:instrText>
        </w:r>
        <w:r w:rsidR="00956C74">
          <w:rPr>
            <w:noProof/>
            <w:webHidden/>
          </w:rPr>
        </w:r>
        <w:r w:rsidR="00956C74">
          <w:rPr>
            <w:noProof/>
            <w:webHidden/>
          </w:rPr>
          <w:fldChar w:fldCharType="separate"/>
        </w:r>
        <w:r w:rsidR="00A95042">
          <w:rPr>
            <w:noProof/>
            <w:webHidden/>
          </w:rPr>
          <w:t>174</w:t>
        </w:r>
        <w:r w:rsidR="00956C74">
          <w:rPr>
            <w:noProof/>
            <w:webHidden/>
          </w:rPr>
          <w:fldChar w:fldCharType="end"/>
        </w:r>
      </w:hyperlink>
    </w:p>
    <w:p w14:paraId="158CABC8" w14:textId="6F0907BB" w:rsidR="00956C74" w:rsidRDefault="00000000" w:rsidP="008565FA">
      <w:pPr>
        <w:pStyle w:val="TableofFigures"/>
        <w:rPr>
          <w:rFonts w:eastAsiaTheme="minorEastAsia" w:cstheme="minorBidi"/>
          <w:noProof/>
          <w:color w:val="auto"/>
          <w:szCs w:val="22"/>
        </w:rPr>
      </w:pPr>
      <w:hyperlink w:anchor="_Toc48573812" w:history="1">
        <w:r w:rsidR="00956C74" w:rsidRPr="004D0209">
          <w:rPr>
            <w:rStyle w:val="Hyperlink"/>
            <w:noProof/>
          </w:rPr>
          <w:t>Figure 100.  Sources and sinks for methane and hydrogen sulfide.</w:t>
        </w:r>
        <w:r w:rsidR="00956C74">
          <w:rPr>
            <w:noProof/>
            <w:webHidden/>
          </w:rPr>
          <w:tab/>
        </w:r>
        <w:r w:rsidR="00956C74">
          <w:rPr>
            <w:noProof/>
            <w:webHidden/>
          </w:rPr>
          <w:fldChar w:fldCharType="begin"/>
        </w:r>
        <w:r w:rsidR="00956C74">
          <w:rPr>
            <w:noProof/>
            <w:webHidden/>
          </w:rPr>
          <w:instrText xml:space="preserve"> PAGEREF _Toc48573812 \h </w:instrText>
        </w:r>
        <w:r w:rsidR="00956C74">
          <w:rPr>
            <w:noProof/>
            <w:webHidden/>
          </w:rPr>
        </w:r>
        <w:r w:rsidR="00956C74">
          <w:rPr>
            <w:noProof/>
            <w:webHidden/>
          </w:rPr>
          <w:fldChar w:fldCharType="separate"/>
        </w:r>
        <w:r w:rsidR="00A95042">
          <w:rPr>
            <w:noProof/>
            <w:webHidden/>
          </w:rPr>
          <w:t>177</w:t>
        </w:r>
        <w:r w:rsidR="00956C74">
          <w:rPr>
            <w:noProof/>
            <w:webHidden/>
          </w:rPr>
          <w:fldChar w:fldCharType="end"/>
        </w:r>
      </w:hyperlink>
    </w:p>
    <w:p w14:paraId="50A6D266" w14:textId="1F7B1058" w:rsidR="00956C74" w:rsidRDefault="00000000" w:rsidP="008565FA">
      <w:pPr>
        <w:pStyle w:val="TableofFigures"/>
        <w:rPr>
          <w:rFonts w:eastAsiaTheme="minorEastAsia" w:cstheme="minorBidi"/>
          <w:noProof/>
          <w:color w:val="auto"/>
          <w:szCs w:val="22"/>
        </w:rPr>
      </w:pPr>
      <w:hyperlink w:anchor="_Toc48573813" w:history="1">
        <w:r w:rsidR="00956C74" w:rsidRPr="004D0209">
          <w:rPr>
            <w:rStyle w:val="Hyperlink"/>
            <w:noProof/>
          </w:rPr>
          <w:t>Figure 101. Schematic of sediment inorganic carbon model.</w:t>
        </w:r>
        <w:r w:rsidR="00956C74">
          <w:rPr>
            <w:noProof/>
            <w:webHidden/>
          </w:rPr>
          <w:tab/>
        </w:r>
        <w:r w:rsidR="00956C74">
          <w:rPr>
            <w:noProof/>
            <w:webHidden/>
          </w:rPr>
          <w:fldChar w:fldCharType="begin"/>
        </w:r>
        <w:r w:rsidR="00956C74">
          <w:rPr>
            <w:noProof/>
            <w:webHidden/>
          </w:rPr>
          <w:instrText xml:space="preserve"> PAGEREF _Toc48573813 \h </w:instrText>
        </w:r>
        <w:r w:rsidR="00956C74">
          <w:rPr>
            <w:noProof/>
            <w:webHidden/>
          </w:rPr>
        </w:r>
        <w:r w:rsidR="00956C74">
          <w:rPr>
            <w:noProof/>
            <w:webHidden/>
          </w:rPr>
          <w:fldChar w:fldCharType="separate"/>
        </w:r>
        <w:r w:rsidR="00A95042">
          <w:rPr>
            <w:noProof/>
            <w:webHidden/>
          </w:rPr>
          <w:t>181</w:t>
        </w:r>
        <w:r w:rsidR="00956C74">
          <w:rPr>
            <w:noProof/>
            <w:webHidden/>
          </w:rPr>
          <w:fldChar w:fldCharType="end"/>
        </w:r>
      </w:hyperlink>
    </w:p>
    <w:p w14:paraId="2AE27C7B" w14:textId="528F1592" w:rsidR="00956C74" w:rsidRDefault="00000000" w:rsidP="008565FA">
      <w:pPr>
        <w:pStyle w:val="TableofFigures"/>
        <w:rPr>
          <w:rFonts w:eastAsiaTheme="minorEastAsia" w:cstheme="minorBidi"/>
          <w:noProof/>
          <w:color w:val="auto"/>
          <w:szCs w:val="22"/>
        </w:rPr>
      </w:pPr>
      <w:hyperlink w:anchor="_Toc48573814" w:history="1">
        <w:r w:rsidR="00956C74" w:rsidRPr="004D0209">
          <w:rPr>
            <w:rStyle w:val="Hyperlink"/>
            <w:noProof/>
          </w:rPr>
          <w:t>Figure 102  Internal flux between inorganic carbon within the aerobic sediment layer 1 and other compartments.</w:t>
        </w:r>
        <w:r w:rsidR="00956C74">
          <w:rPr>
            <w:noProof/>
            <w:webHidden/>
          </w:rPr>
          <w:tab/>
        </w:r>
        <w:r w:rsidR="00956C74">
          <w:rPr>
            <w:noProof/>
            <w:webHidden/>
          </w:rPr>
          <w:fldChar w:fldCharType="begin"/>
        </w:r>
        <w:r w:rsidR="00956C74">
          <w:rPr>
            <w:noProof/>
            <w:webHidden/>
          </w:rPr>
          <w:instrText xml:space="preserve"> PAGEREF _Toc48573814 \h </w:instrText>
        </w:r>
        <w:r w:rsidR="00956C74">
          <w:rPr>
            <w:noProof/>
            <w:webHidden/>
          </w:rPr>
        </w:r>
        <w:r w:rsidR="00956C74">
          <w:rPr>
            <w:noProof/>
            <w:webHidden/>
          </w:rPr>
          <w:fldChar w:fldCharType="separate"/>
        </w:r>
        <w:r w:rsidR="00A95042">
          <w:rPr>
            <w:noProof/>
            <w:webHidden/>
          </w:rPr>
          <w:t>181</w:t>
        </w:r>
        <w:r w:rsidR="00956C74">
          <w:rPr>
            <w:noProof/>
            <w:webHidden/>
          </w:rPr>
          <w:fldChar w:fldCharType="end"/>
        </w:r>
      </w:hyperlink>
    </w:p>
    <w:p w14:paraId="4DCE43F7" w14:textId="3E82B570" w:rsidR="00956C74" w:rsidRDefault="00000000" w:rsidP="008565FA">
      <w:pPr>
        <w:pStyle w:val="TableofFigures"/>
        <w:rPr>
          <w:rFonts w:eastAsiaTheme="minorEastAsia" w:cstheme="minorBidi"/>
          <w:noProof/>
          <w:color w:val="auto"/>
          <w:szCs w:val="22"/>
        </w:rPr>
      </w:pPr>
      <w:hyperlink w:anchor="_Toc48573815" w:history="1">
        <w:r w:rsidR="00956C74" w:rsidRPr="004D0209">
          <w:rPr>
            <w:rStyle w:val="Hyperlink"/>
            <w:noProof/>
          </w:rPr>
          <w:t>Figure 103  Internal flux between inorganic carbon within the anaerobic sediment layer 2 and other compartments.</w:t>
        </w:r>
        <w:r w:rsidR="00956C74">
          <w:rPr>
            <w:noProof/>
            <w:webHidden/>
          </w:rPr>
          <w:tab/>
        </w:r>
        <w:r w:rsidR="00956C74">
          <w:rPr>
            <w:noProof/>
            <w:webHidden/>
          </w:rPr>
          <w:fldChar w:fldCharType="begin"/>
        </w:r>
        <w:r w:rsidR="00956C74">
          <w:rPr>
            <w:noProof/>
            <w:webHidden/>
          </w:rPr>
          <w:instrText xml:space="preserve"> PAGEREF _Toc48573815 \h </w:instrText>
        </w:r>
        <w:r w:rsidR="00956C74">
          <w:rPr>
            <w:noProof/>
            <w:webHidden/>
          </w:rPr>
        </w:r>
        <w:r w:rsidR="00956C74">
          <w:rPr>
            <w:noProof/>
            <w:webHidden/>
          </w:rPr>
          <w:fldChar w:fldCharType="separate"/>
        </w:r>
        <w:r w:rsidR="00A95042">
          <w:rPr>
            <w:noProof/>
            <w:webHidden/>
          </w:rPr>
          <w:t>182</w:t>
        </w:r>
        <w:r w:rsidR="00956C74">
          <w:rPr>
            <w:noProof/>
            <w:webHidden/>
          </w:rPr>
          <w:fldChar w:fldCharType="end"/>
        </w:r>
      </w:hyperlink>
    </w:p>
    <w:p w14:paraId="7D1226EE" w14:textId="776C03A8" w:rsidR="00956C74" w:rsidRDefault="00000000" w:rsidP="008565FA">
      <w:pPr>
        <w:pStyle w:val="TableofFigures"/>
        <w:rPr>
          <w:rFonts w:eastAsiaTheme="minorEastAsia" w:cstheme="minorBidi"/>
          <w:noProof/>
          <w:color w:val="auto"/>
          <w:szCs w:val="22"/>
        </w:rPr>
      </w:pPr>
      <w:hyperlink w:anchor="_Toc48573816" w:history="1">
        <w:r w:rsidR="00956C74" w:rsidRPr="004D0209">
          <w:rPr>
            <w:rStyle w:val="Hyperlink"/>
            <w:noProof/>
          </w:rPr>
          <w:t>Figure 104. Sources and sinks of the sediment alkalinity model.</w:t>
        </w:r>
        <w:r w:rsidR="00956C74">
          <w:rPr>
            <w:noProof/>
            <w:webHidden/>
          </w:rPr>
          <w:tab/>
        </w:r>
        <w:r w:rsidR="00956C74">
          <w:rPr>
            <w:noProof/>
            <w:webHidden/>
          </w:rPr>
          <w:fldChar w:fldCharType="begin"/>
        </w:r>
        <w:r w:rsidR="00956C74">
          <w:rPr>
            <w:noProof/>
            <w:webHidden/>
          </w:rPr>
          <w:instrText xml:space="preserve"> PAGEREF _Toc48573816 \h </w:instrText>
        </w:r>
        <w:r w:rsidR="00956C74">
          <w:rPr>
            <w:noProof/>
            <w:webHidden/>
          </w:rPr>
        </w:r>
        <w:r w:rsidR="00956C74">
          <w:rPr>
            <w:noProof/>
            <w:webHidden/>
          </w:rPr>
          <w:fldChar w:fldCharType="separate"/>
        </w:r>
        <w:r w:rsidR="00A95042">
          <w:rPr>
            <w:noProof/>
            <w:webHidden/>
          </w:rPr>
          <w:t>184</w:t>
        </w:r>
        <w:r w:rsidR="00956C74">
          <w:rPr>
            <w:noProof/>
            <w:webHidden/>
          </w:rPr>
          <w:fldChar w:fldCharType="end"/>
        </w:r>
      </w:hyperlink>
    </w:p>
    <w:p w14:paraId="3C6C6E40" w14:textId="5EE7434D" w:rsidR="00956C74" w:rsidRDefault="00000000" w:rsidP="008565FA">
      <w:pPr>
        <w:pStyle w:val="TableofFigures"/>
        <w:rPr>
          <w:rFonts w:eastAsiaTheme="minorEastAsia" w:cstheme="minorBidi"/>
          <w:noProof/>
          <w:color w:val="auto"/>
          <w:szCs w:val="22"/>
        </w:rPr>
      </w:pPr>
      <w:hyperlink w:anchor="_Toc48573817" w:history="1">
        <w:r w:rsidR="00956C74" w:rsidRPr="004D0209">
          <w:rPr>
            <w:rStyle w:val="Hyperlink"/>
            <w:noProof/>
          </w:rPr>
          <w:t>Figure 105. Schematic of sediment temperature model.</w:t>
        </w:r>
        <w:r w:rsidR="00956C74">
          <w:rPr>
            <w:noProof/>
            <w:webHidden/>
          </w:rPr>
          <w:tab/>
        </w:r>
        <w:r w:rsidR="00956C74">
          <w:rPr>
            <w:noProof/>
            <w:webHidden/>
          </w:rPr>
          <w:fldChar w:fldCharType="begin"/>
        </w:r>
        <w:r w:rsidR="00956C74">
          <w:rPr>
            <w:noProof/>
            <w:webHidden/>
          </w:rPr>
          <w:instrText xml:space="preserve"> PAGEREF _Toc48573817 \h </w:instrText>
        </w:r>
        <w:r w:rsidR="00956C74">
          <w:rPr>
            <w:noProof/>
            <w:webHidden/>
          </w:rPr>
        </w:r>
        <w:r w:rsidR="00956C74">
          <w:rPr>
            <w:noProof/>
            <w:webHidden/>
          </w:rPr>
          <w:fldChar w:fldCharType="separate"/>
        </w:r>
        <w:r w:rsidR="00A95042">
          <w:rPr>
            <w:noProof/>
            <w:webHidden/>
          </w:rPr>
          <w:t>186</w:t>
        </w:r>
        <w:r w:rsidR="00956C74">
          <w:rPr>
            <w:noProof/>
            <w:webHidden/>
          </w:rPr>
          <w:fldChar w:fldCharType="end"/>
        </w:r>
      </w:hyperlink>
    </w:p>
    <w:p w14:paraId="26CE5568" w14:textId="529E82E0" w:rsidR="00956C74" w:rsidRDefault="00000000" w:rsidP="008565FA">
      <w:pPr>
        <w:pStyle w:val="TableofFigures"/>
        <w:rPr>
          <w:rFonts w:eastAsiaTheme="minorEastAsia" w:cstheme="minorBidi"/>
          <w:noProof/>
          <w:color w:val="auto"/>
          <w:szCs w:val="22"/>
        </w:rPr>
      </w:pPr>
      <w:hyperlink w:anchor="_Toc48573818" w:history="1">
        <w:r w:rsidR="00956C74" w:rsidRPr="004D0209">
          <w:rPr>
            <w:rStyle w:val="Hyperlink"/>
            <w:noProof/>
          </w:rPr>
          <w:t>Figure 106. Schematic of iron model (Ditoro, 2001).</w:t>
        </w:r>
        <w:r w:rsidR="00956C74">
          <w:rPr>
            <w:noProof/>
            <w:webHidden/>
          </w:rPr>
          <w:tab/>
        </w:r>
        <w:r w:rsidR="00956C74">
          <w:rPr>
            <w:noProof/>
            <w:webHidden/>
          </w:rPr>
          <w:fldChar w:fldCharType="begin"/>
        </w:r>
        <w:r w:rsidR="00956C74">
          <w:rPr>
            <w:noProof/>
            <w:webHidden/>
          </w:rPr>
          <w:instrText xml:space="preserve"> PAGEREF _Toc48573818 \h </w:instrText>
        </w:r>
        <w:r w:rsidR="00956C74">
          <w:rPr>
            <w:noProof/>
            <w:webHidden/>
          </w:rPr>
        </w:r>
        <w:r w:rsidR="00956C74">
          <w:rPr>
            <w:noProof/>
            <w:webHidden/>
          </w:rPr>
          <w:fldChar w:fldCharType="separate"/>
        </w:r>
        <w:r w:rsidR="00A95042">
          <w:rPr>
            <w:noProof/>
            <w:webHidden/>
          </w:rPr>
          <w:t>189</w:t>
        </w:r>
        <w:r w:rsidR="00956C74">
          <w:rPr>
            <w:noProof/>
            <w:webHidden/>
          </w:rPr>
          <w:fldChar w:fldCharType="end"/>
        </w:r>
      </w:hyperlink>
    </w:p>
    <w:p w14:paraId="54AF4D8C" w14:textId="4213D736" w:rsidR="00956C74" w:rsidRDefault="00000000" w:rsidP="008565FA">
      <w:pPr>
        <w:pStyle w:val="TableofFigures"/>
        <w:rPr>
          <w:rFonts w:eastAsiaTheme="minorEastAsia" w:cstheme="minorBidi"/>
          <w:noProof/>
          <w:color w:val="auto"/>
          <w:szCs w:val="22"/>
        </w:rPr>
      </w:pPr>
      <w:hyperlink w:anchor="_Toc48573819" w:history="1">
        <w:r w:rsidR="00956C74" w:rsidRPr="004D0209">
          <w:rPr>
            <w:rStyle w:val="Hyperlink"/>
            <w:noProof/>
          </w:rPr>
          <w:t>Figure 107. Schematic of manganese model (DiToro, 2001).</w:t>
        </w:r>
        <w:r w:rsidR="00956C74">
          <w:rPr>
            <w:noProof/>
            <w:webHidden/>
          </w:rPr>
          <w:tab/>
        </w:r>
        <w:r w:rsidR="00956C74">
          <w:rPr>
            <w:noProof/>
            <w:webHidden/>
          </w:rPr>
          <w:fldChar w:fldCharType="begin"/>
        </w:r>
        <w:r w:rsidR="00956C74">
          <w:rPr>
            <w:noProof/>
            <w:webHidden/>
          </w:rPr>
          <w:instrText xml:space="preserve"> PAGEREF _Toc48573819 \h </w:instrText>
        </w:r>
        <w:r w:rsidR="00956C74">
          <w:rPr>
            <w:noProof/>
            <w:webHidden/>
          </w:rPr>
        </w:r>
        <w:r w:rsidR="00956C74">
          <w:rPr>
            <w:noProof/>
            <w:webHidden/>
          </w:rPr>
          <w:fldChar w:fldCharType="separate"/>
        </w:r>
        <w:r w:rsidR="00A95042">
          <w:rPr>
            <w:noProof/>
            <w:webHidden/>
          </w:rPr>
          <w:t>195</w:t>
        </w:r>
        <w:r w:rsidR="00956C74">
          <w:rPr>
            <w:noProof/>
            <w:webHidden/>
          </w:rPr>
          <w:fldChar w:fldCharType="end"/>
        </w:r>
      </w:hyperlink>
    </w:p>
    <w:p w14:paraId="643EDABC" w14:textId="7EA64C79" w:rsidR="00956C74" w:rsidRDefault="00000000" w:rsidP="008565FA">
      <w:pPr>
        <w:pStyle w:val="TableofFigures"/>
        <w:rPr>
          <w:rFonts w:eastAsiaTheme="minorEastAsia" w:cstheme="minorBidi"/>
          <w:noProof/>
          <w:color w:val="auto"/>
          <w:szCs w:val="22"/>
        </w:rPr>
      </w:pPr>
      <w:hyperlink w:anchor="_Toc48573820" w:history="1">
        <w:r w:rsidR="00956C74" w:rsidRPr="004D0209">
          <w:rPr>
            <w:rStyle w:val="Hyperlink"/>
            <w:noProof/>
          </w:rPr>
          <w:t>Figure 108.   Internal flux between inorganic carbon and other compartments.</w:t>
        </w:r>
        <w:r w:rsidR="00956C74">
          <w:rPr>
            <w:noProof/>
            <w:webHidden/>
          </w:rPr>
          <w:tab/>
        </w:r>
        <w:r w:rsidR="00956C74">
          <w:rPr>
            <w:noProof/>
            <w:webHidden/>
          </w:rPr>
          <w:fldChar w:fldCharType="begin"/>
        </w:r>
        <w:r w:rsidR="00956C74">
          <w:rPr>
            <w:noProof/>
            <w:webHidden/>
          </w:rPr>
          <w:instrText xml:space="preserve"> PAGEREF _Toc48573820 \h </w:instrText>
        </w:r>
        <w:r w:rsidR="00956C74">
          <w:rPr>
            <w:noProof/>
            <w:webHidden/>
          </w:rPr>
        </w:r>
        <w:r w:rsidR="00956C74">
          <w:rPr>
            <w:noProof/>
            <w:webHidden/>
          </w:rPr>
          <w:fldChar w:fldCharType="separate"/>
        </w:r>
        <w:r w:rsidR="00A95042">
          <w:rPr>
            <w:noProof/>
            <w:webHidden/>
          </w:rPr>
          <w:t>199</w:t>
        </w:r>
        <w:r w:rsidR="00956C74">
          <w:rPr>
            <w:noProof/>
            <w:webHidden/>
          </w:rPr>
          <w:fldChar w:fldCharType="end"/>
        </w:r>
      </w:hyperlink>
    </w:p>
    <w:p w14:paraId="5A5A4732" w14:textId="7EB76117" w:rsidR="00956C74" w:rsidRDefault="00000000" w:rsidP="008565FA">
      <w:pPr>
        <w:pStyle w:val="TableofFigures"/>
        <w:rPr>
          <w:rFonts w:eastAsiaTheme="minorEastAsia" w:cstheme="minorBidi"/>
          <w:noProof/>
          <w:color w:val="auto"/>
          <w:szCs w:val="22"/>
        </w:rPr>
      </w:pPr>
      <w:hyperlink w:anchor="_Toc48573821" w:history="1">
        <w:r w:rsidR="00956C74" w:rsidRPr="004D0209">
          <w:rPr>
            <w:rStyle w:val="Hyperlink"/>
            <w:noProof/>
          </w:rPr>
          <w:t>Figure 109. Global average CO2 gas concentration from 1920 to 2019 from NOAA/ESRL (2020) data.</w:t>
        </w:r>
        <w:r w:rsidR="00956C74">
          <w:rPr>
            <w:noProof/>
            <w:webHidden/>
          </w:rPr>
          <w:tab/>
        </w:r>
        <w:r w:rsidR="00956C74">
          <w:rPr>
            <w:noProof/>
            <w:webHidden/>
          </w:rPr>
          <w:fldChar w:fldCharType="begin"/>
        </w:r>
        <w:r w:rsidR="00956C74">
          <w:rPr>
            <w:noProof/>
            <w:webHidden/>
          </w:rPr>
          <w:instrText xml:space="preserve"> PAGEREF _Toc48573821 \h </w:instrText>
        </w:r>
        <w:r w:rsidR="00956C74">
          <w:rPr>
            <w:noProof/>
            <w:webHidden/>
          </w:rPr>
        </w:r>
        <w:r w:rsidR="00956C74">
          <w:rPr>
            <w:noProof/>
            <w:webHidden/>
          </w:rPr>
          <w:fldChar w:fldCharType="separate"/>
        </w:r>
        <w:r w:rsidR="00A95042">
          <w:rPr>
            <w:noProof/>
            <w:webHidden/>
          </w:rPr>
          <w:t>202</w:t>
        </w:r>
        <w:r w:rsidR="00956C74">
          <w:rPr>
            <w:noProof/>
            <w:webHidden/>
          </w:rPr>
          <w:fldChar w:fldCharType="end"/>
        </w:r>
      </w:hyperlink>
    </w:p>
    <w:p w14:paraId="546A2E64" w14:textId="1F2D0375" w:rsidR="00956C74" w:rsidRDefault="00000000" w:rsidP="008565FA">
      <w:pPr>
        <w:pStyle w:val="TableofFigures"/>
        <w:rPr>
          <w:rFonts w:eastAsiaTheme="minorEastAsia" w:cstheme="minorBidi"/>
          <w:noProof/>
          <w:color w:val="auto"/>
          <w:szCs w:val="22"/>
        </w:rPr>
      </w:pPr>
      <w:hyperlink w:anchor="_Toc48573822" w:history="1">
        <w:r w:rsidR="00956C74" w:rsidRPr="004D0209">
          <w:rPr>
            <w:rStyle w:val="Hyperlink"/>
            <w:noProof/>
          </w:rPr>
          <w:t>Figure 110. Global average CO2 gas concentration between 1980 and 2019 from NOAA/ESRL (2020) data.</w:t>
        </w:r>
        <w:r w:rsidR="00956C74">
          <w:rPr>
            <w:noProof/>
            <w:webHidden/>
          </w:rPr>
          <w:tab/>
        </w:r>
        <w:r w:rsidR="00956C74">
          <w:rPr>
            <w:noProof/>
            <w:webHidden/>
          </w:rPr>
          <w:fldChar w:fldCharType="begin"/>
        </w:r>
        <w:r w:rsidR="00956C74">
          <w:rPr>
            <w:noProof/>
            <w:webHidden/>
          </w:rPr>
          <w:instrText xml:space="preserve"> PAGEREF _Toc48573822 \h </w:instrText>
        </w:r>
        <w:r w:rsidR="00956C74">
          <w:rPr>
            <w:noProof/>
            <w:webHidden/>
          </w:rPr>
        </w:r>
        <w:r w:rsidR="00956C74">
          <w:rPr>
            <w:noProof/>
            <w:webHidden/>
          </w:rPr>
          <w:fldChar w:fldCharType="separate"/>
        </w:r>
        <w:r w:rsidR="00A95042">
          <w:rPr>
            <w:noProof/>
            <w:webHidden/>
          </w:rPr>
          <w:t>203</w:t>
        </w:r>
        <w:r w:rsidR="00956C74">
          <w:rPr>
            <w:noProof/>
            <w:webHidden/>
          </w:rPr>
          <w:fldChar w:fldCharType="end"/>
        </w:r>
      </w:hyperlink>
    </w:p>
    <w:p w14:paraId="08829B62" w14:textId="65B1CB04" w:rsidR="00956C74" w:rsidRDefault="00000000" w:rsidP="008565FA">
      <w:pPr>
        <w:pStyle w:val="TableofFigures"/>
        <w:rPr>
          <w:rFonts w:eastAsiaTheme="minorEastAsia" w:cstheme="minorBidi"/>
          <w:noProof/>
          <w:color w:val="auto"/>
          <w:szCs w:val="22"/>
        </w:rPr>
      </w:pPr>
      <w:hyperlink w:anchor="_Toc48573823" w:history="1">
        <w:r w:rsidR="00956C74" w:rsidRPr="004D0209">
          <w:rPr>
            <w:rStyle w:val="Hyperlink"/>
            <w:noProof/>
          </w:rPr>
          <w:t>Figure 111.   Temperature rate multiplier function.</w:t>
        </w:r>
        <w:r w:rsidR="00956C74">
          <w:rPr>
            <w:noProof/>
            <w:webHidden/>
          </w:rPr>
          <w:tab/>
        </w:r>
        <w:r w:rsidR="00956C74">
          <w:rPr>
            <w:noProof/>
            <w:webHidden/>
          </w:rPr>
          <w:fldChar w:fldCharType="begin"/>
        </w:r>
        <w:r w:rsidR="00956C74">
          <w:rPr>
            <w:noProof/>
            <w:webHidden/>
          </w:rPr>
          <w:instrText xml:space="preserve"> PAGEREF _Toc48573823 \h </w:instrText>
        </w:r>
        <w:r w:rsidR="00956C74">
          <w:rPr>
            <w:noProof/>
            <w:webHidden/>
          </w:rPr>
        </w:r>
        <w:r w:rsidR="00956C74">
          <w:rPr>
            <w:noProof/>
            <w:webHidden/>
          </w:rPr>
          <w:fldChar w:fldCharType="separate"/>
        </w:r>
        <w:r w:rsidR="00A95042">
          <w:rPr>
            <w:noProof/>
            <w:webHidden/>
          </w:rPr>
          <w:t>208</w:t>
        </w:r>
        <w:r w:rsidR="00956C74">
          <w:rPr>
            <w:noProof/>
            <w:webHidden/>
          </w:rPr>
          <w:fldChar w:fldCharType="end"/>
        </w:r>
      </w:hyperlink>
    </w:p>
    <w:p w14:paraId="158FA50B" w14:textId="015B7834" w:rsidR="00956C74" w:rsidRDefault="00000000" w:rsidP="008565FA">
      <w:pPr>
        <w:pStyle w:val="TableofFigures"/>
        <w:rPr>
          <w:rFonts w:eastAsiaTheme="minorEastAsia" w:cstheme="minorBidi"/>
          <w:noProof/>
          <w:color w:val="auto"/>
          <w:szCs w:val="22"/>
        </w:rPr>
      </w:pPr>
      <w:hyperlink w:anchor="_Toc48573824" w:history="1">
        <w:r w:rsidR="00956C74" w:rsidRPr="004D0209">
          <w:rPr>
            <w:rStyle w:val="Hyperlink"/>
            <w:noProof/>
          </w:rPr>
          <w:t>Figure 112. Computational grid variable definitions for no channel slope.</w:t>
        </w:r>
        <w:r w:rsidR="00956C74">
          <w:rPr>
            <w:noProof/>
            <w:webHidden/>
          </w:rPr>
          <w:tab/>
        </w:r>
        <w:r w:rsidR="00956C74">
          <w:rPr>
            <w:noProof/>
            <w:webHidden/>
          </w:rPr>
          <w:fldChar w:fldCharType="begin"/>
        </w:r>
        <w:r w:rsidR="00956C74">
          <w:rPr>
            <w:noProof/>
            <w:webHidden/>
          </w:rPr>
          <w:instrText xml:space="preserve"> PAGEREF _Toc48573824 \h </w:instrText>
        </w:r>
        <w:r w:rsidR="00956C74">
          <w:rPr>
            <w:noProof/>
            <w:webHidden/>
          </w:rPr>
        </w:r>
        <w:r w:rsidR="00956C74">
          <w:rPr>
            <w:noProof/>
            <w:webHidden/>
          </w:rPr>
          <w:fldChar w:fldCharType="separate"/>
        </w:r>
        <w:r w:rsidR="00A95042">
          <w:rPr>
            <w:noProof/>
            <w:webHidden/>
          </w:rPr>
          <w:t>209</w:t>
        </w:r>
        <w:r w:rsidR="00956C74">
          <w:rPr>
            <w:noProof/>
            <w:webHidden/>
          </w:rPr>
          <w:fldChar w:fldCharType="end"/>
        </w:r>
      </w:hyperlink>
    </w:p>
    <w:p w14:paraId="42BB5171" w14:textId="1B95F23D" w:rsidR="00956C74" w:rsidRDefault="00000000" w:rsidP="008565FA">
      <w:pPr>
        <w:pStyle w:val="TableofFigures"/>
        <w:rPr>
          <w:rFonts w:eastAsiaTheme="minorEastAsia" w:cstheme="minorBidi"/>
          <w:noProof/>
          <w:color w:val="auto"/>
          <w:szCs w:val="22"/>
        </w:rPr>
      </w:pPr>
      <w:hyperlink w:anchor="_Toc48573825" w:history="1">
        <w:r w:rsidR="00956C74" w:rsidRPr="004D0209">
          <w:rPr>
            <w:rStyle w:val="Hyperlink"/>
            <w:noProof/>
          </w:rPr>
          <w:t>Figure 113.  Computational grid variable definitions for arbitrary channel slope.</w:t>
        </w:r>
        <w:r w:rsidR="00956C74">
          <w:rPr>
            <w:noProof/>
            <w:webHidden/>
          </w:rPr>
          <w:tab/>
        </w:r>
        <w:r w:rsidR="00956C74">
          <w:rPr>
            <w:noProof/>
            <w:webHidden/>
          </w:rPr>
          <w:fldChar w:fldCharType="begin"/>
        </w:r>
        <w:r w:rsidR="00956C74">
          <w:rPr>
            <w:noProof/>
            <w:webHidden/>
          </w:rPr>
          <w:instrText xml:space="preserve"> PAGEREF _Toc48573825 \h </w:instrText>
        </w:r>
        <w:r w:rsidR="00956C74">
          <w:rPr>
            <w:noProof/>
            <w:webHidden/>
          </w:rPr>
        </w:r>
        <w:r w:rsidR="00956C74">
          <w:rPr>
            <w:noProof/>
            <w:webHidden/>
          </w:rPr>
          <w:fldChar w:fldCharType="separate"/>
        </w:r>
        <w:r w:rsidR="00A95042">
          <w:rPr>
            <w:noProof/>
            <w:webHidden/>
          </w:rPr>
          <w:t>210</w:t>
        </w:r>
        <w:r w:rsidR="00956C74">
          <w:rPr>
            <w:noProof/>
            <w:webHidden/>
          </w:rPr>
          <w:fldChar w:fldCharType="end"/>
        </w:r>
      </w:hyperlink>
    </w:p>
    <w:p w14:paraId="2730299A" w14:textId="1DD7441F" w:rsidR="00956C74" w:rsidRDefault="00000000" w:rsidP="008565FA">
      <w:pPr>
        <w:pStyle w:val="TableofFigures"/>
        <w:rPr>
          <w:rFonts w:eastAsiaTheme="minorEastAsia" w:cstheme="minorBidi"/>
          <w:noProof/>
          <w:color w:val="auto"/>
          <w:szCs w:val="22"/>
        </w:rPr>
      </w:pPr>
      <w:hyperlink w:anchor="_Toc48573826" w:history="1">
        <w:r w:rsidR="00956C74" w:rsidRPr="004D0209">
          <w:rPr>
            <w:rStyle w:val="Hyperlink"/>
            <w:noProof/>
          </w:rPr>
          <w:t xml:space="preserve">Figure 114. Solution of the water level, </w:t>
        </w:r>
        <w:r w:rsidR="00956C74" w:rsidRPr="004D0209">
          <w:rPr>
            <w:rStyle w:val="Hyperlink"/>
            <w:noProof/>
            <w:szCs w:val="18"/>
          </w:rPr>
          <w:sym w:font="Symbol" w:char="F068"/>
        </w:r>
        <w:r w:rsidR="00956C74" w:rsidRPr="004D0209">
          <w:rPr>
            <w:rStyle w:val="Hyperlink"/>
            <w:noProof/>
          </w:rPr>
          <w:t>.</w:t>
        </w:r>
        <w:r w:rsidR="00956C74">
          <w:rPr>
            <w:noProof/>
            <w:webHidden/>
          </w:rPr>
          <w:tab/>
        </w:r>
        <w:r w:rsidR="00956C74">
          <w:rPr>
            <w:noProof/>
            <w:webHidden/>
          </w:rPr>
          <w:fldChar w:fldCharType="begin"/>
        </w:r>
        <w:r w:rsidR="00956C74">
          <w:rPr>
            <w:noProof/>
            <w:webHidden/>
          </w:rPr>
          <w:instrText xml:space="preserve"> PAGEREF _Toc48573826 \h </w:instrText>
        </w:r>
        <w:r w:rsidR="00956C74">
          <w:rPr>
            <w:noProof/>
            <w:webHidden/>
          </w:rPr>
        </w:r>
        <w:r w:rsidR="00956C74">
          <w:rPr>
            <w:noProof/>
            <w:webHidden/>
          </w:rPr>
          <w:fldChar w:fldCharType="separate"/>
        </w:r>
        <w:r w:rsidR="00A95042">
          <w:rPr>
            <w:noProof/>
            <w:webHidden/>
          </w:rPr>
          <w:t>216</w:t>
        </w:r>
        <w:r w:rsidR="00956C74">
          <w:rPr>
            <w:noProof/>
            <w:webHidden/>
          </w:rPr>
          <w:fldChar w:fldCharType="end"/>
        </w:r>
      </w:hyperlink>
    </w:p>
    <w:p w14:paraId="7DB8D2B5" w14:textId="1D5C4234" w:rsidR="00956C74" w:rsidRDefault="00000000" w:rsidP="008565FA">
      <w:pPr>
        <w:pStyle w:val="TableofFigures"/>
        <w:rPr>
          <w:rFonts w:eastAsiaTheme="minorEastAsia" w:cstheme="minorBidi"/>
          <w:noProof/>
          <w:color w:val="auto"/>
          <w:szCs w:val="22"/>
        </w:rPr>
      </w:pPr>
      <w:hyperlink w:anchor="_Toc48573827" w:history="1">
        <w:r w:rsidR="00956C74" w:rsidRPr="004D0209">
          <w:rPr>
            <w:rStyle w:val="Hyperlink"/>
            <w:noProof/>
          </w:rPr>
          <w:t>Figure 115. Grid for computation of a flow boundary in x. U, the longitudinal velocity, at the flow boundary or at the right-hand side of inactive segment 1 is computed from the flow rate.</w:t>
        </w:r>
        <w:r w:rsidR="00956C74">
          <w:rPr>
            <w:noProof/>
            <w:webHidden/>
          </w:rPr>
          <w:tab/>
        </w:r>
        <w:r w:rsidR="00956C74">
          <w:rPr>
            <w:noProof/>
            <w:webHidden/>
          </w:rPr>
          <w:fldChar w:fldCharType="begin"/>
        </w:r>
        <w:r w:rsidR="00956C74">
          <w:rPr>
            <w:noProof/>
            <w:webHidden/>
          </w:rPr>
          <w:instrText xml:space="preserve"> PAGEREF _Toc48573827 \h </w:instrText>
        </w:r>
        <w:r w:rsidR="00956C74">
          <w:rPr>
            <w:noProof/>
            <w:webHidden/>
          </w:rPr>
        </w:r>
        <w:r w:rsidR="00956C74">
          <w:rPr>
            <w:noProof/>
            <w:webHidden/>
          </w:rPr>
          <w:fldChar w:fldCharType="separate"/>
        </w:r>
        <w:r w:rsidR="00A95042">
          <w:rPr>
            <w:noProof/>
            <w:webHidden/>
          </w:rPr>
          <w:t>216</w:t>
        </w:r>
        <w:r w:rsidR="00956C74">
          <w:rPr>
            <w:noProof/>
            <w:webHidden/>
          </w:rPr>
          <w:fldChar w:fldCharType="end"/>
        </w:r>
      </w:hyperlink>
    </w:p>
    <w:p w14:paraId="36785AD2" w14:textId="642E2289" w:rsidR="00956C74" w:rsidRDefault="00000000" w:rsidP="008565FA">
      <w:pPr>
        <w:pStyle w:val="TableofFigures"/>
        <w:rPr>
          <w:rFonts w:eastAsiaTheme="minorEastAsia" w:cstheme="minorBidi"/>
          <w:noProof/>
          <w:color w:val="auto"/>
          <w:szCs w:val="22"/>
        </w:rPr>
      </w:pPr>
      <w:hyperlink w:anchor="_Toc48573828" w:history="1">
        <w:r w:rsidR="00956C74" w:rsidRPr="004D0209">
          <w:rPr>
            <w:rStyle w:val="Hyperlink"/>
            <w:noProof/>
          </w:rPr>
          <w:t>Figure 116. Grid for computation of a head boundary in x. U, the longitudinal velocity, at the flow boundary or at the right-hand side of inactive segment 1 is computed from the head difference between the boundary head (at center of inactive segment 1) and the head at the first grid cell (segment 2).</w:t>
        </w:r>
        <w:r w:rsidR="00956C74">
          <w:rPr>
            <w:noProof/>
            <w:webHidden/>
          </w:rPr>
          <w:tab/>
        </w:r>
        <w:r w:rsidR="00956C74">
          <w:rPr>
            <w:noProof/>
            <w:webHidden/>
          </w:rPr>
          <w:fldChar w:fldCharType="begin"/>
        </w:r>
        <w:r w:rsidR="00956C74">
          <w:rPr>
            <w:noProof/>
            <w:webHidden/>
          </w:rPr>
          <w:instrText xml:space="preserve"> PAGEREF _Toc48573828 \h </w:instrText>
        </w:r>
        <w:r w:rsidR="00956C74">
          <w:rPr>
            <w:noProof/>
            <w:webHidden/>
          </w:rPr>
        </w:r>
        <w:r w:rsidR="00956C74">
          <w:rPr>
            <w:noProof/>
            <w:webHidden/>
          </w:rPr>
          <w:fldChar w:fldCharType="separate"/>
        </w:r>
        <w:r w:rsidR="00A95042">
          <w:rPr>
            <w:noProof/>
            <w:webHidden/>
          </w:rPr>
          <w:t>217</w:t>
        </w:r>
        <w:r w:rsidR="00956C74">
          <w:rPr>
            <w:noProof/>
            <w:webHidden/>
          </w:rPr>
          <w:fldChar w:fldCharType="end"/>
        </w:r>
      </w:hyperlink>
    </w:p>
    <w:p w14:paraId="424107E0" w14:textId="0167510E" w:rsidR="00956C74" w:rsidRDefault="00000000" w:rsidP="008565FA">
      <w:pPr>
        <w:pStyle w:val="TableofFigures"/>
        <w:rPr>
          <w:rFonts w:eastAsiaTheme="minorEastAsia" w:cstheme="minorBidi"/>
          <w:noProof/>
          <w:color w:val="auto"/>
          <w:szCs w:val="22"/>
        </w:rPr>
      </w:pPr>
      <w:hyperlink w:anchor="_Toc48573829" w:history="1">
        <w:r w:rsidR="00956C74" w:rsidRPr="004D0209">
          <w:rPr>
            <w:rStyle w:val="Hyperlink"/>
            <w:noProof/>
          </w:rPr>
          <w:t>Figure 117. Solution of vertical velocity, w, from continuity equation.</w:t>
        </w:r>
        <w:r w:rsidR="00956C74">
          <w:rPr>
            <w:noProof/>
            <w:webHidden/>
          </w:rPr>
          <w:tab/>
        </w:r>
        <w:r w:rsidR="00956C74">
          <w:rPr>
            <w:noProof/>
            <w:webHidden/>
          </w:rPr>
          <w:fldChar w:fldCharType="begin"/>
        </w:r>
        <w:r w:rsidR="00956C74">
          <w:rPr>
            <w:noProof/>
            <w:webHidden/>
          </w:rPr>
          <w:instrText xml:space="preserve"> PAGEREF _Toc48573829 \h </w:instrText>
        </w:r>
        <w:r w:rsidR="00956C74">
          <w:rPr>
            <w:noProof/>
            <w:webHidden/>
          </w:rPr>
        </w:r>
        <w:r w:rsidR="00956C74">
          <w:rPr>
            <w:noProof/>
            <w:webHidden/>
          </w:rPr>
          <w:fldChar w:fldCharType="separate"/>
        </w:r>
        <w:r w:rsidR="00A95042">
          <w:rPr>
            <w:noProof/>
            <w:webHidden/>
          </w:rPr>
          <w:t>221</w:t>
        </w:r>
        <w:r w:rsidR="00956C74">
          <w:rPr>
            <w:noProof/>
            <w:webHidden/>
          </w:rPr>
          <w:fldChar w:fldCharType="end"/>
        </w:r>
      </w:hyperlink>
    </w:p>
    <w:p w14:paraId="53D7F131" w14:textId="6E913F32" w:rsidR="00956C74" w:rsidRDefault="00000000" w:rsidP="008565FA">
      <w:pPr>
        <w:pStyle w:val="TableofFigures"/>
        <w:rPr>
          <w:rFonts w:eastAsiaTheme="minorEastAsia" w:cstheme="minorBidi"/>
          <w:noProof/>
          <w:color w:val="auto"/>
          <w:szCs w:val="22"/>
        </w:rPr>
      </w:pPr>
      <w:hyperlink w:anchor="_Toc48573830" w:history="1">
        <w:r w:rsidR="00956C74" w:rsidRPr="004D0209">
          <w:rPr>
            <w:rStyle w:val="Hyperlink"/>
            <w:noProof/>
          </w:rPr>
          <w:t>Figure 118. Horizontal advective and diffusive transport.</w:t>
        </w:r>
        <w:r w:rsidR="00956C74">
          <w:rPr>
            <w:noProof/>
            <w:webHidden/>
          </w:rPr>
          <w:tab/>
        </w:r>
        <w:r w:rsidR="00956C74">
          <w:rPr>
            <w:noProof/>
            <w:webHidden/>
          </w:rPr>
          <w:fldChar w:fldCharType="begin"/>
        </w:r>
        <w:r w:rsidR="00956C74">
          <w:rPr>
            <w:noProof/>
            <w:webHidden/>
          </w:rPr>
          <w:instrText xml:space="preserve"> PAGEREF _Toc48573830 \h </w:instrText>
        </w:r>
        <w:r w:rsidR="00956C74">
          <w:rPr>
            <w:noProof/>
            <w:webHidden/>
          </w:rPr>
        </w:r>
        <w:r w:rsidR="00956C74">
          <w:rPr>
            <w:noProof/>
            <w:webHidden/>
          </w:rPr>
          <w:fldChar w:fldCharType="separate"/>
        </w:r>
        <w:r w:rsidR="00A95042">
          <w:rPr>
            <w:noProof/>
            <w:webHidden/>
          </w:rPr>
          <w:t>223</w:t>
        </w:r>
        <w:r w:rsidR="00956C74">
          <w:rPr>
            <w:noProof/>
            <w:webHidden/>
          </w:rPr>
          <w:fldChar w:fldCharType="end"/>
        </w:r>
      </w:hyperlink>
    </w:p>
    <w:p w14:paraId="1E4CD652" w14:textId="052ACECD" w:rsidR="00956C74" w:rsidRDefault="00000000" w:rsidP="008565FA">
      <w:pPr>
        <w:pStyle w:val="TableofFigures"/>
        <w:rPr>
          <w:rFonts w:eastAsiaTheme="minorEastAsia" w:cstheme="minorBidi"/>
          <w:noProof/>
          <w:color w:val="auto"/>
          <w:szCs w:val="22"/>
        </w:rPr>
      </w:pPr>
      <w:hyperlink w:anchor="_Toc48573831" w:history="1">
        <w:r w:rsidR="00956C74" w:rsidRPr="004D0209">
          <w:rPr>
            <w:rStyle w:val="Hyperlink"/>
            <w:noProof/>
          </w:rPr>
          <w:t>Figure 119. Vertical advective and diffusive transport.</w:t>
        </w:r>
        <w:r w:rsidR="00956C74">
          <w:rPr>
            <w:noProof/>
            <w:webHidden/>
          </w:rPr>
          <w:tab/>
        </w:r>
        <w:r w:rsidR="00956C74">
          <w:rPr>
            <w:noProof/>
            <w:webHidden/>
          </w:rPr>
          <w:fldChar w:fldCharType="begin"/>
        </w:r>
        <w:r w:rsidR="00956C74">
          <w:rPr>
            <w:noProof/>
            <w:webHidden/>
          </w:rPr>
          <w:instrText xml:space="preserve"> PAGEREF _Toc48573831 \h </w:instrText>
        </w:r>
        <w:r w:rsidR="00956C74">
          <w:rPr>
            <w:noProof/>
            <w:webHidden/>
          </w:rPr>
        </w:r>
        <w:r w:rsidR="00956C74">
          <w:rPr>
            <w:noProof/>
            <w:webHidden/>
          </w:rPr>
          <w:fldChar w:fldCharType="separate"/>
        </w:r>
        <w:r w:rsidR="00A95042">
          <w:rPr>
            <w:noProof/>
            <w:webHidden/>
          </w:rPr>
          <w:t>224</w:t>
        </w:r>
        <w:r w:rsidR="00956C74">
          <w:rPr>
            <w:noProof/>
            <w:webHidden/>
          </w:rPr>
          <w:fldChar w:fldCharType="end"/>
        </w:r>
      </w:hyperlink>
    </w:p>
    <w:p w14:paraId="04C6C263" w14:textId="46657AA1" w:rsidR="00956C74" w:rsidRDefault="00000000" w:rsidP="008565FA">
      <w:pPr>
        <w:pStyle w:val="TableofFigures"/>
        <w:rPr>
          <w:rFonts w:eastAsiaTheme="minorEastAsia" w:cstheme="minorBidi"/>
          <w:noProof/>
          <w:color w:val="auto"/>
          <w:szCs w:val="22"/>
        </w:rPr>
      </w:pPr>
      <w:hyperlink w:anchor="_Toc48573832" w:history="1">
        <w:r w:rsidR="00956C74" w:rsidRPr="004D0209">
          <w:rPr>
            <w:rStyle w:val="Hyperlink"/>
            <w:noProof/>
          </w:rPr>
          <w:t>Figure 120.  Variable locations in computational grid.</w:t>
        </w:r>
        <w:r w:rsidR="00956C74">
          <w:rPr>
            <w:noProof/>
            <w:webHidden/>
          </w:rPr>
          <w:tab/>
        </w:r>
        <w:r w:rsidR="00956C74">
          <w:rPr>
            <w:noProof/>
            <w:webHidden/>
          </w:rPr>
          <w:fldChar w:fldCharType="begin"/>
        </w:r>
        <w:r w:rsidR="00956C74">
          <w:rPr>
            <w:noProof/>
            <w:webHidden/>
          </w:rPr>
          <w:instrText xml:space="preserve"> PAGEREF _Toc48573832 \h </w:instrText>
        </w:r>
        <w:r w:rsidR="00956C74">
          <w:rPr>
            <w:noProof/>
            <w:webHidden/>
          </w:rPr>
        </w:r>
        <w:r w:rsidR="00956C74">
          <w:rPr>
            <w:noProof/>
            <w:webHidden/>
          </w:rPr>
          <w:fldChar w:fldCharType="separate"/>
        </w:r>
        <w:r w:rsidR="00A95042">
          <w:rPr>
            <w:noProof/>
            <w:webHidden/>
          </w:rPr>
          <w:t>226</w:t>
        </w:r>
        <w:r w:rsidR="00956C74">
          <w:rPr>
            <w:noProof/>
            <w:webHidden/>
          </w:rPr>
          <w:fldChar w:fldCharType="end"/>
        </w:r>
      </w:hyperlink>
    </w:p>
    <w:p w14:paraId="581C0516" w14:textId="2D994AB6" w:rsidR="00956C74" w:rsidRDefault="00000000" w:rsidP="008565FA">
      <w:pPr>
        <w:pStyle w:val="TableofFigures"/>
        <w:rPr>
          <w:rFonts w:eastAsiaTheme="minorEastAsia" w:cstheme="minorBidi"/>
          <w:noProof/>
          <w:color w:val="auto"/>
          <w:szCs w:val="22"/>
        </w:rPr>
      </w:pPr>
      <w:hyperlink w:anchor="_Toc48573833" w:history="1">
        <w:r w:rsidR="00956C74" w:rsidRPr="004D0209">
          <w:rPr>
            <w:rStyle w:val="Hyperlink"/>
            <w:noProof/>
          </w:rPr>
          <w:t>Figure 121.  ULTIMATE schematization for positive flow.</w:t>
        </w:r>
        <w:r w:rsidR="00956C74">
          <w:rPr>
            <w:noProof/>
            <w:webHidden/>
          </w:rPr>
          <w:tab/>
        </w:r>
        <w:r w:rsidR="00956C74">
          <w:rPr>
            <w:noProof/>
            <w:webHidden/>
          </w:rPr>
          <w:fldChar w:fldCharType="begin"/>
        </w:r>
        <w:r w:rsidR="00956C74">
          <w:rPr>
            <w:noProof/>
            <w:webHidden/>
          </w:rPr>
          <w:instrText xml:space="preserve"> PAGEREF _Toc48573833 \h </w:instrText>
        </w:r>
        <w:r w:rsidR="00956C74">
          <w:rPr>
            <w:noProof/>
            <w:webHidden/>
          </w:rPr>
        </w:r>
        <w:r w:rsidR="00956C74">
          <w:rPr>
            <w:noProof/>
            <w:webHidden/>
          </w:rPr>
          <w:fldChar w:fldCharType="separate"/>
        </w:r>
        <w:r w:rsidR="00A95042">
          <w:rPr>
            <w:noProof/>
            <w:webHidden/>
          </w:rPr>
          <w:t>230</w:t>
        </w:r>
        <w:r w:rsidR="00956C74">
          <w:rPr>
            <w:noProof/>
            <w:webHidden/>
          </w:rPr>
          <w:fldChar w:fldCharType="end"/>
        </w:r>
      </w:hyperlink>
    </w:p>
    <w:p w14:paraId="45FC14E1" w14:textId="1B5C1130" w:rsidR="00956C74" w:rsidRDefault="00000000" w:rsidP="008565FA">
      <w:pPr>
        <w:pStyle w:val="TableofFigures"/>
        <w:rPr>
          <w:rFonts w:eastAsiaTheme="minorEastAsia" w:cstheme="minorBidi"/>
          <w:noProof/>
          <w:color w:val="auto"/>
          <w:szCs w:val="22"/>
        </w:rPr>
      </w:pPr>
      <w:hyperlink w:anchor="_Toc48573834" w:history="1">
        <w:r w:rsidR="00956C74" w:rsidRPr="004D0209">
          <w:rPr>
            <w:rStyle w:val="Hyperlink"/>
            <w:noProof/>
          </w:rPr>
          <w:t>Figure 122.  ULTIMATE schematization for negative flow.</w:t>
        </w:r>
        <w:r w:rsidR="00956C74">
          <w:rPr>
            <w:noProof/>
            <w:webHidden/>
          </w:rPr>
          <w:tab/>
        </w:r>
        <w:r w:rsidR="00956C74">
          <w:rPr>
            <w:noProof/>
            <w:webHidden/>
          </w:rPr>
          <w:fldChar w:fldCharType="begin"/>
        </w:r>
        <w:r w:rsidR="00956C74">
          <w:rPr>
            <w:noProof/>
            <w:webHidden/>
          </w:rPr>
          <w:instrText xml:space="preserve"> PAGEREF _Toc48573834 \h </w:instrText>
        </w:r>
        <w:r w:rsidR="00956C74">
          <w:rPr>
            <w:noProof/>
            <w:webHidden/>
          </w:rPr>
        </w:r>
        <w:r w:rsidR="00956C74">
          <w:rPr>
            <w:noProof/>
            <w:webHidden/>
          </w:rPr>
          <w:fldChar w:fldCharType="separate"/>
        </w:r>
        <w:r w:rsidR="00A95042">
          <w:rPr>
            <w:noProof/>
            <w:webHidden/>
          </w:rPr>
          <w:t>230</w:t>
        </w:r>
        <w:r w:rsidR="00956C74">
          <w:rPr>
            <w:noProof/>
            <w:webHidden/>
          </w:rPr>
          <w:fldChar w:fldCharType="end"/>
        </w:r>
      </w:hyperlink>
    </w:p>
    <w:p w14:paraId="72B9C730" w14:textId="0B42AB37" w:rsidR="00956C74" w:rsidRDefault="00000000" w:rsidP="008565FA">
      <w:pPr>
        <w:pStyle w:val="TableofFigures"/>
        <w:rPr>
          <w:rFonts w:eastAsiaTheme="minorEastAsia" w:cstheme="minorBidi"/>
          <w:noProof/>
          <w:color w:val="auto"/>
          <w:szCs w:val="22"/>
        </w:rPr>
      </w:pPr>
      <w:hyperlink w:anchor="_Toc48573835" w:history="1">
        <w:r w:rsidR="00956C74" w:rsidRPr="004D0209">
          <w:rPr>
            <w:rStyle w:val="Hyperlink"/>
            <w:noProof/>
          </w:rPr>
          <w:t>Figure 123.  Definition sketch for monotonic solution domain.</w:t>
        </w:r>
        <w:r w:rsidR="00956C74">
          <w:rPr>
            <w:noProof/>
            <w:webHidden/>
          </w:rPr>
          <w:tab/>
        </w:r>
        <w:r w:rsidR="00956C74">
          <w:rPr>
            <w:noProof/>
            <w:webHidden/>
          </w:rPr>
          <w:fldChar w:fldCharType="begin"/>
        </w:r>
        <w:r w:rsidR="00956C74">
          <w:rPr>
            <w:noProof/>
            <w:webHidden/>
          </w:rPr>
          <w:instrText xml:space="preserve"> PAGEREF _Toc48573835 \h </w:instrText>
        </w:r>
        <w:r w:rsidR="00956C74">
          <w:rPr>
            <w:noProof/>
            <w:webHidden/>
          </w:rPr>
        </w:r>
        <w:r w:rsidR="00956C74">
          <w:rPr>
            <w:noProof/>
            <w:webHidden/>
          </w:rPr>
          <w:fldChar w:fldCharType="separate"/>
        </w:r>
        <w:r w:rsidR="00A95042">
          <w:rPr>
            <w:noProof/>
            <w:webHidden/>
          </w:rPr>
          <w:t>232</w:t>
        </w:r>
        <w:r w:rsidR="00956C74">
          <w:rPr>
            <w:noProof/>
            <w:webHidden/>
          </w:rPr>
          <w:fldChar w:fldCharType="end"/>
        </w:r>
      </w:hyperlink>
    </w:p>
    <w:p w14:paraId="5C1B7944" w14:textId="3056BE5A" w:rsidR="00956C74" w:rsidRDefault="00000000" w:rsidP="008565FA">
      <w:pPr>
        <w:pStyle w:val="TableofFigures"/>
        <w:rPr>
          <w:rFonts w:eastAsiaTheme="minorEastAsia" w:cstheme="minorBidi"/>
          <w:noProof/>
          <w:color w:val="auto"/>
          <w:szCs w:val="22"/>
        </w:rPr>
      </w:pPr>
      <w:hyperlink w:anchor="_Toc48573836" w:history="1">
        <w:r w:rsidR="00956C74" w:rsidRPr="004D0209">
          <w:rPr>
            <w:rStyle w:val="Hyperlink"/>
            <w:noProof/>
          </w:rPr>
          <w:t>Figure 124.  Comparison of UPWIND, QUICKEST, and ULTIMATE/QUICKEST schemes for conservative tracer transport.</w:t>
        </w:r>
        <w:r w:rsidR="00956C74">
          <w:rPr>
            <w:noProof/>
            <w:webHidden/>
          </w:rPr>
          <w:tab/>
        </w:r>
        <w:r w:rsidR="00956C74">
          <w:rPr>
            <w:noProof/>
            <w:webHidden/>
          </w:rPr>
          <w:fldChar w:fldCharType="begin"/>
        </w:r>
        <w:r w:rsidR="00956C74">
          <w:rPr>
            <w:noProof/>
            <w:webHidden/>
          </w:rPr>
          <w:instrText xml:space="preserve"> PAGEREF _Toc48573836 \h </w:instrText>
        </w:r>
        <w:r w:rsidR="00956C74">
          <w:rPr>
            <w:noProof/>
            <w:webHidden/>
          </w:rPr>
        </w:r>
        <w:r w:rsidR="00956C74">
          <w:rPr>
            <w:noProof/>
            <w:webHidden/>
          </w:rPr>
          <w:fldChar w:fldCharType="separate"/>
        </w:r>
        <w:r w:rsidR="00A95042">
          <w:rPr>
            <w:noProof/>
            <w:webHidden/>
          </w:rPr>
          <w:t>233</w:t>
        </w:r>
        <w:r w:rsidR="00956C74">
          <w:rPr>
            <w:noProof/>
            <w:webHidden/>
          </w:rPr>
          <w:fldChar w:fldCharType="end"/>
        </w:r>
      </w:hyperlink>
    </w:p>
    <w:p w14:paraId="25081739" w14:textId="1B621642" w:rsidR="00956C74" w:rsidRDefault="00000000" w:rsidP="008565FA">
      <w:pPr>
        <w:pStyle w:val="TableofFigures"/>
        <w:rPr>
          <w:rFonts w:eastAsiaTheme="minorEastAsia" w:cstheme="minorBidi"/>
          <w:noProof/>
          <w:color w:val="auto"/>
          <w:szCs w:val="22"/>
        </w:rPr>
      </w:pPr>
      <w:hyperlink w:anchor="_Toc48573837" w:history="1">
        <w:r w:rsidR="00956C74" w:rsidRPr="004D0209">
          <w:rPr>
            <w:rStyle w:val="Hyperlink"/>
            <w:noProof/>
          </w:rPr>
          <w:t>Figure 125</w:t>
        </w:r>
        <w:r w:rsidR="00956C74" w:rsidRPr="004D0209">
          <w:rPr>
            <w:rStyle w:val="Hyperlink"/>
            <w:bCs/>
            <w:noProof/>
          </w:rPr>
          <w:t xml:space="preserve">.  </w:t>
        </w:r>
        <w:r w:rsidR="00956C74" w:rsidRPr="004D0209">
          <w:rPr>
            <w:rStyle w:val="Hyperlink"/>
            <w:noProof/>
          </w:rPr>
          <w:t xml:space="preserve"> Definition sketch for variable velocity.</w:t>
        </w:r>
        <w:r w:rsidR="00956C74">
          <w:rPr>
            <w:noProof/>
            <w:webHidden/>
          </w:rPr>
          <w:tab/>
        </w:r>
        <w:r w:rsidR="00956C74">
          <w:rPr>
            <w:noProof/>
            <w:webHidden/>
          </w:rPr>
          <w:fldChar w:fldCharType="begin"/>
        </w:r>
        <w:r w:rsidR="00956C74">
          <w:rPr>
            <w:noProof/>
            <w:webHidden/>
          </w:rPr>
          <w:instrText xml:space="preserve"> PAGEREF _Toc48573837 \h </w:instrText>
        </w:r>
        <w:r w:rsidR="00956C74">
          <w:rPr>
            <w:noProof/>
            <w:webHidden/>
          </w:rPr>
        </w:r>
        <w:r w:rsidR="00956C74">
          <w:rPr>
            <w:noProof/>
            <w:webHidden/>
          </w:rPr>
          <w:fldChar w:fldCharType="separate"/>
        </w:r>
        <w:r w:rsidR="00A95042">
          <w:rPr>
            <w:noProof/>
            <w:webHidden/>
          </w:rPr>
          <w:t>234</w:t>
        </w:r>
        <w:r w:rsidR="00956C74">
          <w:rPr>
            <w:noProof/>
            <w:webHidden/>
          </w:rPr>
          <w:fldChar w:fldCharType="end"/>
        </w:r>
      </w:hyperlink>
    </w:p>
    <w:p w14:paraId="2FE83446" w14:textId="426FA04D" w:rsidR="0041037A" w:rsidRPr="00B7030B" w:rsidRDefault="00FA1B19" w:rsidP="008565FA">
      <w:pPr>
        <w:pStyle w:val="List"/>
        <w:rPr>
          <w:rStyle w:val="Hypertext"/>
          <w:color w:val="auto"/>
          <w:u w:val="none"/>
        </w:rPr>
        <w:sectPr w:rsidR="0041037A" w:rsidRPr="00B7030B">
          <w:headerReference w:type="even" r:id="rId17"/>
          <w:headerReference w:type="default" r:id="rId18"/>
          <w:footerReference w:type="even" r:id="rId19"/>
          <w:endnotePr>
            <w:numFmt w:val="decimal"/>
          </w:endnotePr>
          <w:pgSz w:w="12240" w:h="15840" w:code="1"/>
          <w:pgMar w:top="1728" w:right="1440" w:bottom="1728" w:left="2160" w:header="1008" w:footer="1008" w:gutter="0"/>
          <w:paperSrc w:first="100" w:other="100"/>
          <w:pgNumType w:fmt="lowerRoman"/>
          <w:cols w:space="720"/>
          <w:noEndnote/>
        </w:sectPr>
      </w:pPr>
      <w:r w:rsidRPr="00B7030B">
        <w:rPr>
          <w:rStyle w:val="Hypertext"/>
          <w:color w:val="auto"/>
          <w:u w:val="none"/>
        </w:rPr>
        <w:fldChar w:fldCharType="end"/>
      </w:r>
    </w:p>
    <w:p w14:paraId="7A2A3280" w14:textId="77777777" w:rsidR="0041037A" w:rsidRPr="00B7030B" w:rsidRDefault="0041037A" w:rsidP="00B6554A">
      <w:pPr>
        <w:pStyle w:val="Heading1"/>
      </w:pPr>
      <w:bookmarkStart w:id="4" w:name="_Toc48573531"/>
      <w:r w:rsidRPr="00B7030B">
        <w:lastRenderedPageBreak/>
        <w:t>List of Tables</w:t>
      </w:r>
      <w:bookmarkEnd w:id="4"/>
    </w:p>
    <w:p w14:paraId="03341ACB" w14:textId="7EB66008" w:rsidR="00956C74" w:rsidRDefault="00E768FB" w:rsidP="008565FA">
      <w:pPr>
        <w:pStyle w:val="TableofFigures"/>
        <w:rPr>
          <w:rFonts w:eastAsiaTheme="minorEastAsia" w:cstheme="minorBidi"/>
          <w:noProof/>
          <w:color w:val="auto"/>
          <w:szCs w:val="22"/>
        </w:rPr>
      </w:pPr>
      <w:r>
        <w:fldChar w:fldCharType="begin"/>
      </w:r>
      <w:r>
        <w:instrText xml:space="preserve"> TOC \h \z \c "Table" </w:instrText>
      </w:r>
      <w:r>
        <w:fldChar w:fldCharType="separate"/>
      </w:r>
      <w:hyperlink w:anchor="_Toc48573838" w:history="1">
        <w:r w:rsidR="00956C74" w:rsidRPr="0000634E">
          <w:rPr>
            <w:rStyle w:val="Hyperlink"/>
            <w:noProof/>
          </w:rPr>
          <w:t>Table 1.  Governing equations with and without channel slope.</w:t>
        </w:r>
        <w:r w:rsidR="00956C74">
          <w:rPr>
            <w:noProof/>
            <w:webHidden/>
          </w:rPr>
          <w:tab/>
        </w:r>
        <w:r w:rsidR="00956C74">
          <w:rPr>
            <w:noProof/>
            <w:webHidden/>
          </w:rPr>
          <w:fldChar w:fldCharType="begin"/>
        </w:r>
        <w:r w:rsidR="00956C74">
          <w:rPr>
            <w:noProof/>
            <w:webHidden/>
          </w:rPr>
          <w:instrText xml:space="preserve"> PAGEREF _Toc48573838 \h </w:instrText>
        </w:r>
        <w:r w:rsidR="00956C74">
          <w:rPr>
            <w:noProof/>
            <w:webHidden/>
          </w:rPr>
        </w:r>
        <w:r w:rsidR="00956C74">
          <w:rPr>
            <w:noProof/>
            <w:webHidden/>
          </w:rPr>
          <w:fldChar w:fldCharType="separate"/>
        </w:r>
        <w:r w:rsidR="008107B0">
          <w:rPr>
            <w:noProof/>
            <w:webHidden/>
          </w:rPr>
          <w:t>16</w:t>
        </w:r>
        <w:r w:rsidR="00956C74">
          <w:rPr>
            <w:noProof/>
            <w:webHidden/>
          </w:rPr>
          <w:fldChar w:fldCharType="end"/>
        </w:r>
      </w:hyperlink>
    </w:p>
    <w:p w14:paraId="00F48922" w14:textId="16E34FA3" w:rsidR="00956C74" w:rsidRDefault="00000000" w:rsidP="008565FA">
      <w:pPr>
        <w:pStyle w:val="TableofFigures"/>
        <w:rPr>
          <w:rFonts w:eastAsiaTheme="minorEastAsia" w:cstheme="minorBidi"/>
          <w:noProof/>
          <w:color w:val="auto"/>
          <w:szCs w:val="22"/>
        </w:rPr>
      </w:pPr>
      <w:hyperlink w:anchor="_Toc48573839" w:history="1">
        <w:r w:rsidR="00956C74" w:rsidRPr="0000634E">
          <w:rPr>
            <w:rStyle w:val="Hyperlink"/>
            <w:noProof/>
          </w:rPr>
          <w:t>Table 2.  Vertical eddy viscosity formulations.</w:t>
        </w:r>
        <w:r w:rsidR="00956C74">
          <w:rPr>
            <w:noProof/>
            <w:webHidden/>
          </w:rPr>
          <w:tab/>
        </w:r>
        <w:r w:rsidR="00956C74">
          <w:rPr>
            <w:noProof/>
            <w:webHidden/>
          </w:rPr>
          <w:fldChar w:fldCharType="begin"/>
        </w:r>
        <w:r w:rsidR="00956C74">
          <w:rPr>
            <w:noProof/>
            <w:webHidden/>
          </w:rPr>
          <w:instrText xml:space="preserve"> PAGEREF _Toc48573839 \h </w:instrText>
        </w:r>
        <w:r w:rsidR="00956C74">
          <w:rPr>
            <w:noProof/>
            <w:webHidden/>
          </w:rPr>
        </w:r>
        <w:r w:rsidR="00956C74">
          <w:rPr>
            <w:noProof/>
            <w:webHidden/>
          </w:rPr>
          <w:fldChar w:fldCharType="separate"/>
        </w:r>
        <w:r w:rsidR="008107B0">
          <w:rPr>
            <w:noProof/>
            <w:webHidden/>
          </w:rPr>
          <w:t>28</w:t>
        </w:r>
        <w:r w:rsidR="00956C74">
          <w:rPr>
            <w:noProof/>
            <w:webHidden/>
          </w:rPr>
          <w:fldChar w:fldCharType="end"/>
        </w:r>
      </w:hyperlink>
    </w:p>
    <w:p w14:paraId="403D9759" w14:textId="2972DEB5" w:rsidR="00956C74" w:rsidRDefault="00000000" w:rsidP="008565FA">
      <w:pPr>
        <w:pStyle w:val="TableofFigures"/>
        <w:rPr>
          <w:rFonts w:eastAsiaTheme="minorEastAsia" w:cstheme="minorBidi"/>
          <w:noProof/>
          <w:color w:val="auto"/>
          <w:szCs w:val="22"/>
        </w:rPr>
      </w:pPr>
      <w:hyperlink w:anchor="_Toc48573840" w:history="1">
        <w:r w:rsidR="00956C74" w:rsidRPr="0000634E">
          <w:rPr>
            <w:rStyle w:val="Hyperlink"/>
            <w:noProof/>
          </w:rPr>
          <w:t>Table 3. Constants in k-ε model (Rodi, 1993)</w:t>
        </w:r>
        <w:r w:rsidR="00956C74">
          <w:rPr>
            <w:noProof/>
            <w:webHidden/>
          </w:rPr>
          <w:tab/>
        </w:r>
        <w:r w:rsidR="00956C74">
          <w:rPr>
            <w:noProof/>
            <w:webHidden/>
          </w:rPr>
          <w:fldChar w:fldCharType="begin"/>
        </w:r>
        <w:r w:rsidR="00956C74">
          <w:rPr>
            <w:noProof/>
            <w:webHidden/>
          </w:rPr>
          <w:instrText xml:space="preserve"> PAGEREF _Toc48573840 \h </w:instrText>
        </w:r>
        <w:r w:rsidR="00956C74">
          <w:rPr>
            <w:noProof/>
            <w:webHidden/>
          </w:rPr>
        </w:r>
        <w:r w:rsidR="00956C74">
          <w:rPr>
            <w:noProof/>
            <w:webHidden/>
          </w:rPr>
          <w:fldChar w:fldCharType="separate"/>
        </w:r>
        <w:r w:rsidR="008107B0">
          <w:rPr>
            <w:noProof/>
            <w:webHidden/>
          </w:rPr>
          <w:t>38</w:t>
        </w:r>
        <w:r w:rsidR="00956C74">
          <w:rPr>
            <w:noProof/>
            <w:webHidden/>
          </w:rPr>
          <w:fldChar w:fldCharType="end"/>
        </w:r>
      </w:hyperlink>
    </w:p>
    <w:p w14:paraId="15E41270" w14:textId="36D68BF6" w:rsidR="00956C74" w:rsidRDefault="00000000" w:rsidP="008565FA">
      <w:pPr>
        <w:pStyle w:val="TableofFigures"/>
        <w:rPr>
          <w:rFonts w:eastAsiaTheme="minorEastAsia" w:cstheme="minorBidi"/>
          <w:noProof/>
          <w:color w:val="auto"/>
          <w:szCs w:val="22"/>
        </w:rPr>
      </w:pPr>
      <w:hyperlink w:anchor="_Toc48573841" w:history="1">
        <w:r w:rsidR="00956C74" w:rsidRPr="0000634E">
          <w:rPr>
            <w:rStyle w:val="Hyperlink"/>
            <w:noProof/>
          </w:rPr>
          <w:t>Table 4.  HEC-RAS flow rates through weirs and sluice gates.</w:t>
        </w:r>
        <w:r w:rsidR="00956C74">
          <w:rPr>
            <w:noProof/>
            <w:webHidden/>
          </w:rPr>
          <w:tab/>
        </w:r>
        <w:r w:rsidR="00956C74">
          <w:rPr>
            <w:noProof/>
            <w:webHidden/>
          </w:rPr>
          <w:fldChar w:fldCharType="begin"/>
        </w:r>
        <w:r w:rsidR="00956C74">
          <w:rPr>
            <w:noProof/>
            <w:webHidden/>
          </w:rPr>
          <w:instrText xml:space="preserve"> PAGEREF _Toc48573841 \h </w:instrText>
        </w:r>
        <w:r w:rsidR="00956C74">
          <w:rPr>
            <w:noProof/>
            <w:webHidden/>
          </w:rPr>
        </w:r>
        <w:r w:rsidR="00956C74">
          <w:rPr>
            <w:noProof/>
            <w:webHidden/>
          </w:rPr>
          <w:fldChar w:fldCharType="separate"/>
        </w:r>
        <w:r w:rsidR="008107B0">
          <w:rPr>
            <w:noProof/>
            <w:webHidden/>
          </w:rPr>
          <w:t>59</w:t>
        </w:r>
        <w:r w:rsidR="00956C74">
          <w:rPr>
            <w:noProof/>
            <w:webHidden/>
          </w:rPr>
          <w:fldChar w:fldCharType="end"/>
        </w:r>
      </w:hyperlink>
    </w:p>
    <w:p w14:paraId="69A402A4" w14:textId="09DB3523" w:rsidR="00956C74" w:rsidRDefault="00000000" w:rsidP="008565FA">
      <w:pPr>
        <w:pStyle w:val="TableofFigures"/>
        <w:rPr>
          <w:rFonts w:eastAsiaTheme="minorEastAsia" w:cstheme="minorBidi"/>
          <w:noProof/>
          <w:color w:val="auto"/>
          <w:szCs w:val="22"/>
        </w:rPr>
      </w:pPr>
      <w:hyperlink w:anchor="_Toc48573842" w:history="1">
        <w:r w:rsidR="00956C74" w:rsidRPr="0000634E">
          <w:rPr>
            <w:rStyle w:val="Hyperlink"/>
            <w:noProof/>
          </w:rPr>
          <w:t>Table 5.  List of weir types (French, 1985; USBR, 2001)</w:t>
        </w:r>
        <w:r w:rsidR="00956C74">
          <w:rPr>
            <w:noProof/>
            <w:webHidden/>
          </w:rPr>
          <w:tab/>
        </w:r>
        <w:r w:rsidR="00956C74">
          <w:rPr>
            <w:noProof/>
            <w:webHidden/>
          </w:rPr>
          <w:fldChar w:fldCharType="begin"/>
        </w:r>
        <w:r w:rsidR="00956C74">
          <w:rPr>
            <w:noProof/>
            <w:webHidden/>
          </w:rPr>
          <w:instrText xml:space="preserve"> PAGEREF _Toc48573842 \h </w:instrText>
        </w:r>
        <w:r w:rsidR="00956C74">
          <w:rPr>
            <w:noProof/>
            <w:webHidden/>
          </w:rPr>
        </w:r>
        <w:r w:rsidR="00956C74">
          <w:rPr>
            <w:noProof/>
            <w:webHidden/>
          </w:rPr>
          <w:fldChar w:fldCharType="separate"/>
        </w:r>
        <w:r w:rsidR="008107B0">
          <w:rPr>
            <w:noProof/>
            <w:webHidden/>
          </w:rPr>
          <w:t>60</w:t>
        </w:r>
        <w:r w:rsidR="00956C74">
          <w:rPr>
            <w:noProof/>
            <w:webHidden/>
          </w:rPr>
          <w:fldChar w:fldCharType="end"/>
        </w:r>
      </w:hyperlink>
    </w:p>
    <w:p w14:paraId="54063102" w14:textId="40E9A1F8" w:rsidR="00956C74" w:rsidRDefault="00000000" w:rsidP="008565FA">
      <w:pPr>
        <w:pStyle w:val="TableofFigures"/>
        <w:rPr>
          <w:rFonts w:eastAsiaTheme="minorEastAsia" w:cstheme="minorBidi"/>
          <w:noProof/>
          <w:color w:val="auto"/>
          <w:szCs w:val="22"/>
        </w:rPr>
      </w:pPr>
      <w:hyperlink w:anchor="_Toc48573843" w:history="1">
        <w:r w:rsidR="00956C74" w:rsidRPr="0000634E">
          <w:rPr>
            <w:rStyle w:val="Hyperlink"/>
            <w:noProof/>
          </w:rPr>
          <w:t>Table 6.  Typical Evaporation Formulae for Lakes and Reservoirs</w:t>
        </w:r>
        <w:r w:rsidR="00956C74">
          <w:rPr>
            <w:noProof/>
            <w:webHidden/>
          </w:rPr>
          <w:tab/>
        </w:r>
        <w:r w:rsidR="00956C74">
          <w:rPr>
            <w:noProof/>
            <w:webHidden/>
          </w:rPr>
          <w:fldChar w:fldCharType="begin"/>
        </w:r>
        <w:r w:rsidR="00956C74">
          <w:rPr>
            <w:noProof/>
            <w:webHidden/>
          </w:rPr>
          <w:instrText xml:space="preserve"> PAGEREF _Toc48573843 \h </w:instrText>
        </w:r>
        <w:r w:rsidR="00956C74">
          <w:rPr>
            <w:noProof/>
            <w:webHidden/>
          </w:rPr>
        </w:r>
        <w:r w:rsidR="00956C74">
          <w:rPr>
            <w:noProof/>
            <w:webHidden/>
          </w:rPr>
          <w:fldChar w:fldCharType="separate"/>
        </w:r>
        <w:r w:rsidR="008107B0">
          <w:rPr>
            <w:noProof/>
            <w:webHidden/>
          </w:rPr>
          <w:t>87</w:t>
        </w:r>
        <w:r w:rsidR="00956C74">
          <w:rPr>
            <w:noProof/>
            <w:webHidden/>
          </w:rPr>
          <w:fldChar w:fldCharType="end"/>
        </w:r>
      </w:hyperlink>
    </w:p>
    <w:p w14:paraId="0C92F4FE" w14:textId="6E405784" w:rsidR="00956C74" w:rsidRDefault="00000000" w:rsidP="008565FA">
      <w:pPr>
        <w:pStyle w:val="TableofFigures"/>
        <w:rPr>
          <w:rFonts w:eastAsiaTheme="minorEastAsia" w:cstheme="minorBidi"/>
          <w:noProof/>
          <w:color w:val="auto"/>
          <w:szCs w:val="22"/>
        </w:rPr>
      </w:pPr>
      <w:hyperlink w:anchor="_Toc48573844" w:history="1">
        <w:r w:rsidR="00956C74" w:rsidRPr="0000634E">
          <w:rPr>
            <w:rStyle w:val="Hyperlink"/>
            <w:noProof/>
          </w:rPr>
          <w:t>Table 7.  Criteria for determining sunward bank</w:t>
        </w:r>
        <w:r w:rsidR="00956C74">
          <w:rPr>
            <w:noProof/>
            <w:webHidden/>
          </w:rPr>
          <w:tab/>
        </w:r>
        <w:r w:rsidR="00956C74">
          <w:rPr>
            <w:noProof/>
            <w:webHidden/>
          </w:rPr>
          <w:fldChar w:fldCharType="begin"/>
        </w:r>
        <w:r w:rsidR="00956C74">
          <w:rPr>
            <w:noProof/>
            <w:webHidden/>
          </w:rPr>
          <w:instrText xml:space="preserve"> PAGEREF _Toc48573844 \h </w:instrText>
        </w:r>
        <w:r w:rsidR="00956C74">
          <w:rPr>
            <w:noProof/>
            <w:webHidden/>
          </w:rPr>
        </w:r>
        <w:r w:rsidR="00956C74">
          <w:rPr>
            <w:noProof/>
            <w:webHidden/>
          </w:rPr>
          <w:fldChar w:fldCharType="separate"/>
        </w:r>
        <w:r w:rsidR="008107B0">
          <w:rPr>
            <w:noProof/>
            <w:webHidden/>
          </w:rPr>
          <w:t>95</w:t>
        </w:r>
        <w:r w:rsidR="00956C74">
          <w:rPr>
            <w:noProof/>
            <w:webHidden/>
          </w:rPr>
          <w:fldChar w:fldCharType="end"/>
        </w:r>
      </w:hyperlink>
    </w:p>
    <w:p w14:paraId="7CCD70E3" w14:textId="77A637FA" w:rsidR="00956C74" w:rsidRDefault="00000000" w:rsidP="008565FA">
      <w:pPr>
        <w:pStyle w:val="TableofFigures"/>
        <w:rPr>
          <w:rFonts w:eastAsiaTheme="minorEastAsia" w:cstheme="minorBidi"/>
          <w:noProof/>
          <w:color w:val="auto"/>
          <w:szCs w:val="22"/>
        </w:rPr>
      </w:pPr>
      <w:hyperlink w:anchor="_Toc48573845" w:history="1">
        <w:r w:rsidR="00956C74" w:rsidRPr="0000634E">
          <w:rPr>
            <w:rStyle w:val="Hyperlink"/>
            <w:noProof/>
          </w:rPr>
          <w:t>Table 8.  CE-QUAL-W2 Water Quality State Variables</w:t>
        </w:r>
        <w:r w:rsidR="00956C74">
          <w:rPr>
            <w:noProof/>
            <w:webHidden/>
          </w:rPr>
          <w:tab/>
        </w:r>
        <w:r w:rsidR="00956C74">
          <w:rPr>
            <w:noProof/>
            <w:webHidden/>
          </w:rPr>
          <w:fldChar w:fldCharType="begin"/>
        </w:r>
        <w:r w:rsidR="00956C74">
          <w:rPr>
            <w:noProof/>
            <w:webHidden/>
          </w:rPr>
          <w:instrText xml:space="preserve"> PAGEREF _Toc48573845 \h </w:instrText>
        </w:r>
        <w:r w:rsidR="00956C74">
          <w:rPr>
            <w:noProof/>
            <w:webHidden/>
          </w:rPr>
        </w:r>
        <w:r w:rsidR="00956C74">
          <w:rPr>
            <w:noProof/>
            <w:webHidden/>
          </w:rPr>
          <w:fldChar w:fldCharType="separate"/>
        </w:r>
        <w:r w:rsidR="008107B0">
          <w:rPr>
            <w:noProof/>
            <w:webHidden/>
          </w:rPr>
          <w:t>101</w:t>
        </w:r>
        <w:r w:rsidR="00956C74">
          <w:rPr>
            <w:noProof/>
            <w:webHidden/>
          </w:rPr>
          <w:fldChar w:fldCharType="end"/>
        </w:r>
      </w:hyperlink>
    </w:p>
    <w:p w14:paraId="7070B2A4" w14:textId="11B7B0A3" w:rsidR="00956C74" w:rsidRDefault="00000000" w:rsidP="008565FA">
      <w:pPr>
        <w:pStyle w:val="TableofFigures"/>
        <w:rPr>
          <w:rFonts w:eastAsiaTheme="minorEastAsia" w:cstheme="minorBidi"/>
          <w:noProof/>
          <w:color w:val="auto"/>
          <w:szCs w:val="22"/>
        </w:rPr>
      </w:pPr>
      <w:hyperlink w:anchor="_Toc48573846" w:history="1">
        <w:r w:rsidR="00956C74" w:rsidRPr="0000634E">
          <w:rPr>
            <w:rStyle w:val="Hyperlink"/>
            <w:noProof/>
          </w:rPr>
          <w:t>Table 9. Comparison of α estimates based on Chamberlin and Mitchell (1978) with additional values (Bowie et al., 1985)</w:t>
        </w:r>
        <w:r w:rsidR="00956C74">
          <w:rPr>
            <w:noProof/>
            <w:webHidden/>
          </w:rPr>
          <w:tab/>
        </w:r>
        <w:r w:rsidR="00956C74">
          <w:rPr>
            <w:noProof/>
            <w:webHidden/>
          </w:rPr>
          <w:fldChar w:fldCharType="begin"/>
        </w:r>
        <w:r w:rsidR="00956C74">
          <w:rPr>
            <w:noProof/>
            <w:webHidden/>
          </w:rPr>
          <w:instrText xml:space="preserve"> PAGEREF _Toc48573846 \h </w:instrText>
        </w:r>
        <w:r w:rsidR="00956C74">
          <w:rPr>
            <w:noProof/>
            <w:webHidden/>
          </w:rPr>
        </w:r>
        <w:r w:rsidR="00956C74">
          <w:rPr>
            <w:noProof/>
            <w:webHidden/>
          </w:rPr>
          <w:fldChar w:fldCharType="separate"/>
        </w:r>
        <w:r w:rsidR="008107B0">
          <w:rPr>
            <w:noProof/>
            <w:webHidden/>
          </w:rPr>
          <w:t>104</w:t>
        </w:r>
        <w:r w:rsidR="00956C74">
          <w:rPr>
            <w:noProof/>
            <w:webHidden/>
          </w:rPr>
          <w:fldChar w:fldCharType="end"/>
        </w:r>
      </w:hyperlink>
    </w:p>
    <w:p w14:paraId="2E823949" w14:textId="676D5BC3" w:rsidR="00956C74" w:rsidRDefault="00000000" w:rsidP="008565FA">
      <w:pPr>
        <w:pStyle w:val="TableofFigures"/>
        <w:rPr>
          <w:rFonts w:eastAsiaTheme="minorEastAsia" w:cstheme="minorBidi"/>
          <w:noProof/>
          <w:color w:val="auto"/>
          <w:szCs w:val="22"/>
        </w:rPr>
      </w:pPr>
      <w:hyperlink w:anchor="_Toc48573847" w:history="1">
        <w:r w:rsidR="00956C74" w:rsidRPr="0000634E">
          <w:rPr>
            <w:rStyle w:val="Hyperlink"/>
            <w:noProof/>
          </w:rPr>
          <w:t>Table 10. CGKLF input values for hydrocarbons, CO</w:t>
        </w:r>
        <w:r w:rsidR="00956C74" w:rsidRPr="0000634E">
          <w:rPr>
            <w:rStyle w:val="Hyperlink"/>
            <w:noProof/>
            <w:vertAlign w:val="subscript"/>
          </w:rPr>
          <w:t>2</w:t>
        </w:r>
        <w:r w:rsidR="00956C74" w:rsidRPr="0000634E">
          <w:rPr>
            <w:rStyle w:val="Hyperlink"/>
            <w:noProof/>
          </w:rPr>
          <w:t>, and N</w:t>
        </w:r>
        <w:r w:rsidR="00956C74" w:rsidRPr="0000634E">
          <w:rPr>
            <w:rStyle w:val="Hyperlink"/>
            <w:noProof/>
            <w:vertAlign w:val="subscript"/>
          </w:rPr>
          <w:t>2</w:t>
        </w:r>
        <w:r w:rsidR="00956C74" w:rsidRPr="0000634E">
          <w:rPr>
            <w:rStyle w:val="Hyperlink"/>
            <w:noProof/>
          </w:rPr>
          <w:t>.</w:t>
        </w:r>
        <w:r w:rsidR="00956C74">
          <w:rPr>
            <w:noProof/>
            <w:webHidden/>
          </w:rPr>
          <w:tab/>
        </w:r>
        <w:r w:rsidR="00956C74">
          <w:rPr>
            <w:noProof/>
            <w:webHidden/>
          </w:rPr>
          <w:fldChar w:fldCharType="begin"/>
        </w:r>
        <w:r w:rsidR="00956C74">
          <w:rPr>
            <w:noProof/>
            <w:webHidden/>
          </w:rPr>
          <w:instrText xml:space="preserve"> PAGEREF _Toc48573847 \h </w:instrText>
        </w:r>
        <w:r w:rsidR="00956C74">
          <w:rPr>
            <w:noProof/>
            <w:webHidden/>
          </w:rPr>
        </w:r>
        <w:r w:rsidR="00956C74">
          <w:rPr>
            <w:noProof/>
            <w:webHidden/>
          </w:rPr>
          <w:fldChar w:fldCharType="separate"/>
        </w:r>
        <w:r w:rsidR="008107B0">
          <w:rPr>
            <w:noProof/>
            <w:webHidden/>
          </w:rPr>
          <w:t>111</w:t>
        </w:r>
        <w:r w:rsidR="00956C74">
          <w:rPr>
            <w:noProof/>
            <w:webHidden/>
          </w:rPr>
          <w:fldChar w:fldCharType="end"/>
        </w:r>
      </w:hyperlink>
    </w:p>
    <w:p w14:paraId="54DC7B29" w14:textId="5FC43DC6" w:rsidR="00956C74" w:rsidRDefault="00000000" w:rsidP="008565FA">
      <w:pPr>
        <w:pStyle w:val="TableofFigures"/>
        <w:rPr>
          <w:rFonts w:eastAsiaTheme="minorEastAsia" w:cstheme="minorBidi"/>
          <w:noProof/>
          <w:color w:val="auto"/>
          <w:szCs w:val="22"/>
        </w:rPr>
      </w:pPr>
      <w:hyperlink w:anchor="_Toc48573848" w:history="1">
        <w:r w:rsidR="00956C74" w:rsidRPr="0000634E">
          <w:rPr>
            <w:rStyle w:val="Hyperlink"/>
            <w:noProof/>
          </w:rPr>
          <w:t>Table 11.  Parameters and values used for macrophytes in the Columbia Slough model.</w:t>
        </w:r>
        <w:r w:rsidR="00956C74">
          <w:rPr>
            <w:noProof/>
            <w:webHidden/>
          </w:rPr>
          <w:tab/>
        </w:r>
        <w:r w:rsidR="00956C74">
          <w:rPr>
            <w:noProof/>
            <w:webHidden/>
          </w:rPr>
          <w:fldChar w:fldCharType="begin"/>
        </w:r>
        <w:r w:rsidR="00956C74">
          <w:rPr>
            <w:noProof/>
            <w:webHidden/>
          </w:rPr>
          <w:instrText xml:space="preserve"> PAGEREF _Toc48573848 \h </w:instrText>
        </w:r>
        <w:r w:rsidR="00956C74">
          <w:rPr>
            <w:noProof/>
            <w:webHidden/>
          </w:rPr>
        </w:r>
        <w:r w:rsidR="00956C74">
          <w:rPr>
            <w:noProof/>
            <w:webHidden/>
          </w:rPr>
          <w:fldChar w:fldCharType="separate"/>
        </w:r>
        <w:r w:rsidR="008107B0">
          <w:rPr>
            <w:noProof/>
            <w:webHidden/>
          </w:rPr>
          <w:t>134</w:t>
        </w:r>
        <w:r w:rsidR="00956C74">
          <w:rPr>
            <w:noProof/>
            <w:webHidden/>
          </w:rPr>
          <w:fldChar w:fldCharType="end"/>
        </w:r>
      </w:hyperlink>
    </w:p>
    <w:p w14:paraId="296DC556" w14:textId="0682B3DE" w:rsidR="00956C74" w:rsidRDefault="00000000" w:rsidP="008565FA">
      <w:pPr>
        <w:pStyle w:val="TableofFigures"/>
        <w:rPr>
          <w:rFonts w:eastAsiaTheme="minorEastAsia" w:cstheme="minorBidi"/>
          <w:noProof/>
          <w:color w:val="auto"/>
          <w:szCs w:val="22"/>
        </w:rPr>
      </w:pPr>
      <w:hyperlink w:anchor="_Toc48573849" w:history="1">
        <w:r w:rsidR="00956C74" w:rsidRPr="0000634E">
          <w:rPr>
            <w:rStyle w:val="Hyperlink"/>
            <w:noProof/>
          </w:rPr>
          <w:t>Table 12. Parameters used in the zooplankton model.</w:t>
        </w:r>
        <w:r w:rsidR="00956C74">
          <w:rPr>
            <w:noProof/>
            <w:webHidden/>
          </w:rPr>
          <w:tab/>
        </w:r>
        <w:r w:rsidR="00956C74">
          <w:rPr>
            <w:noProof/>
            <w:webHidden/>
          </w:rPr>
          <w:fldChar w:fldCharType="begin"/>
        </w:r>
        <w:r w:rsidR="00956C74">
          <w:rPr>
            <w:noProof/>
            <w:webHidden/>
          </w:rPr>
          <w:instrText xml:space="preserve"> PAGEREF _Toc48573849 \h </w:instrText>
        </w:r>
        <w:r w:rsidR="00956C74">
          <w:rPr>
            <w:noProof/>
            <w:webHidden/>
          </w:rPr>
        </w:r>
        <w:r w:rsidR="00956C74">
          <w:rPr>
            <w:noProof/>
            <w:webHidden/>
          </w:rPr>
          <w:fldChar w:fldCharType="separate"/>
        </w:r>
        <w:r w:rsidR="008107B0">
          <w:rPr>
            <w:noProof/>
            <w:webHidden/>
          </w:rPr>
          <w:t>136</w:t>
        </w:r>
        <w:r w:rsidR="00956C74">
          <w:rPr>
            <w:noProof/>
            <w:webHidden/>
          </w:rPr>
          <w:fldChar w:fldCharType="end"/>
        </w:r>
      </w:hyperlink>
    </w:p>
    <w:p w14:paraId="73384E3A" w14:textId="5F3B0471" w:rsidR="00956C74" w:rsidRDefault="00000000" w:rsidP="008565FA">
      <w:pPr>
        <w:pStyle w:val="TableofFigures"/>
        <w:rPr>
          <w:rFonts w:eastAsiaTheme="minorEastAsia" w:cstheme="minorBidi"/>
          <w:noProof/>
          <w:color w:val="auto"/>
          <w:szCs w:val="22"/>
        </w:rPr>
      </w:pPr>
      <w:hyperlink w:anchor="_Toc48573850" w:history="1">
        <w:r w:rsidR="00956C74" w:rsidRPr="0000634E">
          <w:rPr>
            <w:rStyle w:val="Hyperlink"/>
            <w:noProof/>
          </w:rPr>
          <w:t>Table 13. Constituents used for variable stoichiometry of organic matter.</w:t>
        </w:r>
        <w:r w:rsidR="00956C74">
          <w:rPr>
            <w:noProof/>
            <w:webHidden/>
          </w:rPr>
          <w:tab/>
        </w:r>
        <w:r w:rsidR="00956C74">
          <w:rPr>
            <w:noProof/>
            <w:webHidden/>
          </w:rPr>
          <w:fldChar w:fldCharType="begin"/>
        </w:r>
        <w:r w:rsidR="00956C74">
          <w:rPr>
            <w:noProof/>
            <w:webHidden/>
          </w:rPr>
          <w:instrText xml:space="preserve"> PAGEREF _Toc48573850 \h </w:instrText>
        </w:r>
        <w:r w:rsidR="00956C74">
          <w:rPr>
            <w:noProof/>
            <w:webHidden/>
          </w:rPr>
        </w:r>
        <w:r w:rsidR="00956C74">
          <w:rPr>
            <w:noProof/>
            <w:webHidden/>
          </w:rPr>
          <w:fldChar w:fldCharType="separate"/>
        </w:r>
        <w:r w:rsidR="008107B0">
          <w:rPr>
            <w:noProof/>
            <w:webHidden/>
          </w:rPr>
          <w:t>145</w:t>
        </w:r>
        <w:r w:rsidR="00956C74">
          <w:rPr>
            <w:noProof/>
            <w:webHidden/>
          </w:rPr>
          <w:fldChar w:fldCharType="end"/>
        </w:r>
      </w:hyperlink>
    </w:p>
    <w:p w14:paraId="521E0D0B" w14:textId="7626571D" w:rsidR="00956C74" w:rsidRDefault="00000000" w:rsidP="008565FA">
      <w:pPr>
        <w:pStyle w:val="TableofFigures"/>
        <w:rPr>
          <w:rFonts w:eastAsiaTheme="minorEastAsia" w:cstheme="minorBidi"/>
          <w:noProof/>
          <w:color w:val="auto"/>
          <w:szCs w:val="22"/>
        </w:rPr>
      </w:pPr>
      <w:hyperlink w:anchor="_Toc48573851" w:history="1">
        <w:r w:rsidR="00956C74" w:rsidRPr="0000634E">
          <w:rPr>
            <w:rStyle w:val="Hyperlink"/>
            <w:noProof/>
          </w:rPr>
          <w:t>Table 14.  River reaeration equations.</w:t>
        </w:r>
        <w:r w:rsidR="00956C74">
          <w:rPr>
            <w:noProof/>
            <w:webHidden/>
          </w:rPr>
          <w:tab/>
        </w:r>
        <w:r w:rsidR="00956C74">
          <w:rPr>
            <w:noProof/>
            <w:webHidden/>
          </w:rPr>
          <w:fldChar w:fldCharType="begin"/>
        </w:r>
        <w:r w:rsidR="00956C74">
          <w:rPr>
            <w:noProof/>
            <w:webHidden/>
          </w:rPr>
          <w:instrText xml:space="preserve"> PAGEREF _Toc48573851 \h </w:instrText>
        </w:r>
        <w:r w:rsidR="00956C74">
          <w:rPr>
            <w:noProof/>
            <w:webHidden/>
          </w:rPr>
        </w:r>
        <w:r w:rsidR="00956C74">
          <w:rPr>
            <w:noProof/>
            <w:webHidden/>
          </w:rPr>
          <w:fldChar w:fldCharType="separate"/>
        </w:r>
        <w:r w:rsidR="008107B0">
          <w:rPr>
            <w:noProof/>
            <w:webHidden/>
          </w:rPr>
          <w:t>155</w:t>
        </w:r>
        <w:r w:rsidR="00956C74">
          <w:rPr>
            <w:noProof/>
            <w:webHidden/>
          </w:rPr>
          <w:fldChar w:fldCharType="end"/>
        </w:r>
      </w:hyperlink>
    </w:p>
    <w:p w14:paraId="65E73024" w14:textId="37E8DB3D" w:rsidR="00956C74" w:rsidRDefault="00000000" w:rsidP="008565FA">
      <w:pPr>
        <w:pStyle w:val="TableofFigures"/>
        <w:rPr>
          <w:rFonts w:eastAsiaTheme="minorEastAsia" w:cstheme="minorBidi"/>
          <w:noProof/>
          <w:color w:val="auto"/>
          <w:szCs w:val="22"/>
        </w:rPr>
      </w:pPr>
      <w:hyperlink w:anchor="_Toc48573852" w:history="1">
        <w:r w:rsidR="00956C74" w:rsidRPr="0000634E">
          <w:rPr>
            <w:rStyle w:val="Hyperlink"/>
            <w:noProof/>
          </w:rPr>
          <w:t>Table 15.  Lake reaeration equations as a function of wind speed at 20</w:t>
        </w:r>
        <w:r w:rsidR="00956C74" w:rsidRPr="0000634E">
          <w:rPr>
            <w:rStyle w:val="Hyperlink"/>
            <w:noProof/>
            <w:vertAlign w:val="superscript"/>
          </w:rPr>
          <w:t>o</w:t>
        </w:r>
        <w:r w:rsidR="00956C74" w:rsidRPr="0000634E">
          <w:rPr>
            <w:rStyle w:val="Hyperlink"/>
            <w:noProof/>
          </w:rPr>
          <w:t>C.</w:t>
        </w:r>
        <w:r w:rsidR="00956C74">
          <w:rPr>
            <w:noProof/>
            <w:webHidden/>
          </w:rPr>
          <w:tab/>
        </w:r>
        <w:r w:rsidR="00956C74">
          <w:rPr>
            <w:noProof/>
            <w:webHidden/>
          </w:rPr>
          <w:fldChar w:fldCharType="begin"/>
        </w:r>
        <w:r w:rsidR="00956C74">
          <w:rPr>
            <w:noProof/>
            <w:webHidden/>
          </w:rPr>
          <w:instrText xml:space="preserve"> PAGEREF _Toc48573852 \h </w:instrText>
        </w:r>
        <w:r w:rsidR="00956C74">
          <w:rPr>
            <w:noProof/>
            <w:webHidden/>
          </w:rPr>
        </w:r>
        <w:r w:rsidR="00956C74">
          <w:rPr>
            <w:noProof/>
            <w:webHidden/>
          </w:rPr>
          <w:fldChar w:fldCharType="separate"/>
        </w:r>
        <w:r w:rsidR="008107B0">
          <w:rPr>
            <w:noProof/>
            <w:webHidden/>
          </w:rPr>
          <w:t>157</w:t>
        </w:r>
        <w:r w:rsidR="00956C74">
          <w:rPr>
            <w:noProof/>
            <w:webHidden/>
          </w:rPr>
          <w:fldChar w:fldCharType="end"/>
        </w:r>
      </w:hyperlink>
    </w:p>
    <w:p w14:paraId="712ECA6A" w14:textId="7B2F759E" w:rsidR="00956C74" w:rsidRDefault="00000000" w:rsidP="008565FA">
      <w:pPr>
        <w:pStyle w:val="TableofFigures"/>
        <w:rPr>
          <w:rFonts w:eastAsiaTheme="minorEastAsia" w:cstheme="minorBidi"/>
          <w:noProof/>
          <w:color w:val="auto"/>
          <w:szCs w:val="22"/>
        </w:rPr>
      </w:pPr>
      <w:hyperlink w:anchor="_Toc48573853" w:history="1">
        <w:r w:rsidR="00956C74" w:rsidRPr="0000634E">
          <w:rPr>
            <w:rStyle w:val="Hyperlink"/>
            <w:noProof/>
          </w:rPr>
          <w:t>Table 16.  Reaeration equations for estuarine waterbody at 20</w:t>
        </w:r>
        <w:r w:rsidR="00956C74" w:rsidRPr="0000634E">
          <w:rPr>
            <w:rStyle w:val="Hyperlink"/>
            <w:noProof/>
            <w:vertAlign w:val="superscript"/>
          </w:rPr>
          <w:t>o</w:t>
        </w:r>
        <w:r w:rsidR="00956C74" w:rsidRPr="0000634E">
          <w:rPr>
            <w:rStyle w:val="Hyperlink"/>
            <w:noProof/>
          </w:rPr>
          <w:t>C.</w:t>
        </w:r>
        <w:r w:rsidR="00956C74">
          <w:rPr>
            <w:noProof/>
            <w:webHidden/>
          </w:rPr>
          <w:tab/>
        </w:r>
        <w:r w:rsidR="00956C74">
          <w:rPr>
            <w:noProof/>
            <w:webHidden/>
          </w:rPr>
          <w:fldChar w:fldCharType="begin"/>
        </w:r>
        <w:r w:rsidR="00956C74">
          <w:rPr>
            <w:noProof/>
            <w:webHidden/>
          </w:rPr>
          <w:instrText xml:space="preserve"> PAGEREF _Toc48573853 \h </w:instrText>
        </w:r>
        <w:r w:rsidR="00956C74">
          <w:rPr>
            <w:noProof/>
            <w:webHidden/>
          </w:rPr>
        </w:r>
        <w:r w:rsidR="00956C74">
          <w:rPr>
            <w:noProof/>
            <w:webHidden/>
          </w:rPr>
          <w:fldChar w:fldCharType="separate"/>
        </w:r>
        <w:r w:rsidR="008107B0">
          <w:rPr>
            <w:noProof/>
            <w:webHidden/>
          </w:rPr>
          <w:t>161</w:t>
        </w:r>
        <w:r w:rsidR="00956C74">
          <w:rPr>
            <w:noProof/>
            <w:webHidden/>
          </w:rPr>
          <w:fldChar w:fldCharType="end"/>
        </w:r>
      </w:hyperlink>
    </w:p>
    <w:p w14:paraId="2B182F95" w14:textId="66C03305" w:rsidR="00956C74" w:rsidRDefault="00000000" w:rsidP="008565FA">
      <w:pPr>
        <w:pStyle w:val="TableofFigures"/>
        <w:rPr>
          <w:rFonts w:eastAsiaTheme="minorEastAsia" w:cstheme="minorBidi"/>
          <w:noProof/>
          <w:color w:val="auto"/>
          <w:szCs w:val="22"/>
        </w:rPr>
      </w:pPr>
      <w:hyperlink w:anchor="_Toc48573854" w:history="1">
        <w:r w:rsidR="00956C74" w:rsidRPr="0000634E">
          <w:rPr>
            <w:rStyle w:val="Hyperlink"/>
            <w:noProof/>
          </w:rPr>
          <w:t>Table 17.  Formulae for small dam or weir reaeration effects.</w:t>
        </w:r>
        <w:r w:rsidR="00956C74">
          <w:rPr>
            <w:noProof/>
            <w:webHidden/>
          </w:rPr>
          <w:tab/>
        </w:r>
        <w:r w:rsidR="00956C74">
          <w:rPr>
            <w:noProof/>
            <w:webHidden/>
          </w:rPr>
          <w:fldChar w:fldCharType="begin"/>
        </w:r>
        <w:r w:rsidR="00956C74">
          <w:rPr>
            <w:noProof/>
            <w:webHidden/>
          </w:rPr>
          <w:instrText xml:space="preserve"> PAGEREF _Toc48573854 \h </w:instrText>
        </w:r>
        <w:r w:rsidR="00956C74">
          <w:rPr>
            <w:noProof/>
            <w:webHidden/>
          </w:rPr>
        </w:r>
        <w:r w:rsidR="00956C74">
          <w:rPr>
            <w:noProof/>
            <w:webHidden/>
          </w:rPr>
          <w:fldChar w:fldCharType="separate"/>
        </w:r>
        <w:r w:rsidR="008107B0">
          <w:rPr>
            <w:noProof/>
            <w:webHidden/>
          </w:rPr>
          <w:t>163</w:t>
        </w:r>
        <w:r w:rsidR="00956C74">
          <w:rPr>
            <w:noProof/>
            <w:webHidden/>
          </w:rPr>
          <w:fldChar w:fldCharType="end"/>
        </w:r>
      </w:hyperlink>
    </w:p>
    <w:p w14:paraId="59E63055" w14:textId="76723422" w:rsidR="00956C74" w:rsidRDefault="00000000" w:rsidP="008565FA">
      <w:pPr>
        <w:pStyle w:val="TableofFigures"/>
        <w:rPr>
          <w:rFonts w:eastAsiaTheme="minorEastAsia" w:cstheme="minorBidi"/>
          <w:noProof/>
          <w:color w:val="auto"/>
          <w:szCs w:val="22"/>
        </w:rPr>
      </w:pPr>
      <w:hyperlink w:anchor="_Toc48573855" w:history="1">
        <w:r w:rsidR="00956C74" w:rsidRPr="0000634E">
          <w:rPr>
            <w:rStyle w:val="Hyperlink"/>
            <w:noProof/>
          </w:rPr>
          <w:t>Table 18.  Equations used in CRiSP model for gas production.</w:t>
        </w:r>
        <w:r w:rsidR="00956C74">
          <w:rPr>
            <w:noProof/>
            <w:webHidden/>
          </w:rPr>
          <w:tab/>
        </w:r>
        <w:r w:rsidR="00956C74">
          <w:rPr>
            <w:noProof/>
            <w:webHidden/>
          </w:rPr>
          <w:fldChar w:fldCharType="begin"/>
        </w:r>
        <w:r w:rsidR="00956C74">
          <w:rPr>
            <w:noProof/>
            <w:webHidden/>
          </w:rPr>
          <w:instrText xml:space="preserve"> PAGEREF _Toc48573855 \h </w:instrText>
        </w:r>
        <w:r w:rsidR="00956C74">
          <w:rPr>
            <w:noProof/>
            <w:webHidden/>
          </w:rPr>
        </w:r>
        <w:r w:rsidR="00956C74">
          <w:rPr>
            <w:noProof/>
            <w:webHidden/>
          </w:rPr>
          <w:fldChar w:fldCharType="separate"/>
        </w:r>
        <w:r w:rsidR="008107B0">
          <w:rPr>
            <w:noProof/>
            <w:webHidden/>
          </w:rPr>
          <w:t>164</w:t>
        </w:r>
        <w:r w:rsidR="00956C74">
          <w:rPr>
            <w:noProof/>
            <w:webHidden/>
          </w:rPr>
          <w:fldChar w:fldCharType="end"/>
        </w:r>
      </w:hyperlink>
    </w:p>
    <w:p w14:paraId="6ED91879" w14:textId="1646FD15" w:rsidR="00956C74" w:rsidRDefault="00000000" w:rsidP="008565FA">
      <w:pPr>
        <w:pStyle w:val="TableofFigures"/>
        <w:rPr>
          <w:rFonts w:eastAsiaTheme="minorEastAsia" w:cstheme="minorBidi"/>
          <w:noProof/>
          <w:color w:val="auto"/>
          <w:szCs w:val="22"/>
        </w:rPr>
      </w:pPr>
      <w:hyperlink w:anchor="_Toc48573856" w:history="1">
        <w:r w:rsidR="00956C74" w:rsidRPr="0000634E">
          <w:rPr>
            <w:rStyle w:val="Hyperlink"/>
            <w:noProof/>
          </w:rPr>
          <w:t>Table 19.  Equations used in CRiSP model for gas production for Columbia and Snake Dams.</w:t>
        </w:r>
        <w:r w:rsidR="00956C74">
          <w:rPr>
            <w:noProof/>
            <w:webHidden/>
          </w:rPr>
          <w:tab/>
        </w:r>
        <w:r w:rsidR="00956C74">
          <w:rPr>
            <w:noProof/>
            <w:webHidden/>
          </w:rPr>
          <w:fldChar w:fldCharType="begin"/>
        </w:r>
        <w:r w:rsidR="00956C74">
          <w:rPr>
            <w:noProof/>
            <w:webHidden/>
          </w:rPr>
          <w:instrText xml:space="preserve"> PAGEREF _Toc48573856 \h </w:instrText>
        </w:r>
        <w:r w:rsidR="00956C74">
          <w:rPr>
            <w:noProof/>
            <w:webHidden/>
          </w:rPr>
        </w:r>
        <w:r w:rsidR="00956C74">
          <w:rPr>
            <w:noProof/>
            <w:webHidden/>
          </w:rPr>
          <w:fldChar w:fldCharType="separate"/>
        </w:r>
        <w:r w:rsidR="008107B0">
          <w:rPr>
            <w:noProof/>
            <w:webHidden/>
          </w:rPr>
          <w:t>165</w:t>
        </w:r>
        <w:r w:rsidR="00956C74">
          <w:rPr>
            <w:noProof/>
            <w:webHidden/>
          </w:rPr>
          <w:fldChar w:fldCharType="end"/>
        </w:r>
      </w:hyperlink>
    </w:p>
    <w:p w14:paraId="198CD3DE" w14:textId="3C67C481" w:rsidR="00956C74" w:rsidRDefault="00000000" w:rsidP="008565FA">
      <w:pPr>
        <w:pStyle w:val="TableofFigures"/>
        <w:rPr>
          <w:rFonts w:eastAsiaTheme="minorEastAsia" w:cstheme="minorBidi"/>
          <w:noProof/>
          <w:color w:val="auto"/>
          <w:szCs w:val="22"/>
        </w:rPr>
      </w:pPr>
      <w:hyperlink w:anchor="_Toc48573857" w:history="1">
        <w:r w:rsidR="00956C74" w:rsidRPr="0000634E">
          <w:rPr>
            <w:rStyle w:val="Hyperlink"/>
            <w:noProof/>
          </w:rPr>
          <w:t>Table 20.  Spillways and weirs reaeration</w:t>
        </w:r>
        <w:r w:rsidR="00956C74">
          <w:rPr>
            <w:noProof/>
            <w:webHidden/>
          </w:rPr>
          <w:tab/>
        </w:r>
        <w:r w:rsidR="00956C74">
          <w:rPr>
            <w:noProof/>
            <w:webHidden/>
          </w:rPr>
          <w:fldChar w:fldCharType="begin"/>
        </w:r>
        <w:r w:rsidR="00956C74">
          <w:rPr>
            <w:noProof/>
            <w:webHidden/>
          </w:rPr>
          <w:instrText xml:space="preserve"> PAGEREF _Toc48573857 \h </w:instrText>
        </w:r>
        <w:r w:rsidR="00956C74">
          <w:rPr>
            <w:noProof/>
            <w:webHidden/>
          </w:rPr>
        </w:r>
        <w:r w:rsidR="00956C74">
          <w:rPr>
            <w:noProof/>
            <w:webHidden/>
          </w:rPr>
          <w:fldChar w:fldCharType="separate"/>
        </w:r>
        <w:r w:rsidR="008107B0">
          <w:rPr>
            <w:noProof/>
            <w:webHidden/>
          </w:rPr>
          <w:t>165</w:t>
        </w:r>
        <w:r w:rsidR="00956C74">
          <w:rPr>
            <w:noProof/>
            <w:webHidden/>
          </w:rPr>
          <w:fldChar w:fldCharType="end"/>
        </w:r>
      </w:hyperlink>
    </w:p>
    <w:p w14:paraId="4AA8B381" w14:textId="73EA5357" w:rsidR="00956C74" w:rsidRDefault="00000000" w:rsidP="008565FA">
      <w:pPr>
        <w:pStyle w:val="TableofFigures"/>
        <w:rPr>
          <w:rFonts w:eastAsiaTheme="minorEastAsia" w:cstheme="minorBidi"/>
          <w:noProof/>
          <w:color w:val="auto"/>
          <w:szCs w:val="22"/>
        </w:rPr>
      </w:pPr>
      <w:hyperlink w:anchor="_Toc48573858" w:history="1">
        <w:r w:rsidR="00956C74" w:rsidRPr="0000634E">
          <w:rPr>
            <w:rStyle w:val="Hyperlink"/>
            <w:noProof/>
          </w:rPr>
          <w:t>Table 21. List of spillway flow TDG production equations in SYSTDG from Scheider and Hamilton (2015b).</w:t>
        </w:r>
        <w:r w:rsidR="00956C74">
          <w:rPr>
            <w:noProof/>
            <w:webHidden/>
          </w:rPr>
          <w:tab/>
        </w:r>
        <w:r w:rsidR="00956C74">
          <w:rPr>
            <w:noProof/>
            <w:webHidden/>
          </w:rPr>
          <w:fldChar w:fldCharType="begin"/>
        </w:r>
        <w:r w:rsidR="00956C74">
          <w:rPr>
            <w:noProof/>
            <w:webHidden/>
          </w:rPr>
          <w:instrText xml:space="preserve"> PAGEREF _Toc48573858 \h </w:instrText>
        </w:r>
        <w:r w:rsidR="00956C74">
          <w:rPr>
            <w:noProof/>
            <w:webHidden/>
          </w:rPr>
        </w:r>
        <w:r w:rsidR="00956C74">
          <w:rPr>
            <w:noProof/>
            <w:webHidden/>
          </w:rPr>
          <w:fldChar w:fldCharType="separate"/>
        </w:r>
        <w:r w:rsidR="008107B0">
          <w:rPr>
            <w:noProof/>
            <w:webHidden/>
          </w:rPr>
          <w:t>166</w:t>
        </w:r>
        <w:r w:rsidR="00956C74">
          <w:rPr>
            <w:noProof/>
            <w:webHidden/>
          </w:rPr>
          <w:fldChar w:fldCharType="end"/>
        </w:r>
      </w:hyperlink>
    </w:p>
    <w:p w14:paraId="44FB3D1F" w14:textId="7F8C1F92" w:rsidR="00956C74" w:rsidRDefault="00000000" w:rsidP="008565FA">
      <w:pPr>
        <w:pStyle w:val="TableofFigures"/>
        <w:rPr>
          <w:rFonts w:eastAsiaTheme="minorEastAsia" w:cstheme="minorBidi"/>
          <w:noProof/>
          <w:color w:val="auto"/>
          <w:szCs w:val="22"/>
        </w:rPr>
      </w:pPr>
      <w:hyperlink w:anchor="_Toc48573859" w:history="1">
        <w:r w:rsidR="00956C74" w:rsidRPr="0000634E">
          <w:rPr>
            <w:rStyle w:val="Hyperlink"/>
            <w:noProof/>
          </w:rPr>
          <w:t>Table 22. Coefficients for Spillway TDG Production in SYSTDG from Scheider and Hamilton (2015b).</w:t>
        </w:r>
        <w:r w:rsidR="00956C74">
          <w:rPr>
            <w:noProof/>
            <w:webHidden/>
          </w:rPr>
          <w:tab/>
        </w:r>
        <w:r w:rsidR="00956C74">
          <w:rPr>
            <w:noProof/>
            <w:webHidden/>
          </w:rPr>
          <w:fldChar w:fldCharType="begin"/>
        </w:r>
        <w:r w:rsidR="00956C74">
          <w:rPr>
            <w:noProof/>
            <w:webHidden/>
          </w:rPr>
          <w:instrText xml:space="preserve"> PAGEREF _Toc48573859 \h </w:instrText>
        </w:r>
        <w:r w:rsidR="00956C74">
          <w:rPr>
            <w:noProof/>
            <w:webHidden/>
          </w:rPr>
        </w:r>
        <w:r w:rsidR="00956C74">
          <w:rPr>
            <w:noProof/>
            <w:webHidden/>
          </w:rPr>
          <w:fldChar w:fldCharType="separate"/>
        </w:r>
        <w:r w:rsidR="008107B0">
          <w:rPr>
            <w:noProof/>
            <w:webHidden/>
          </w:rPr>
          <w:t>168</w:t>
        </w:r>
        <w:r w:rsidR="00956C74">
          <w:rPr>
            <w:noProof/>
            <w:webHidden/>
          </w:rPr>
          <w:fldChar w:fldCharType="end"/>
        </w:r>
      </w:hyperlink>
    </w:p>
    <w:p w14:paraId="75649F42" w14:textId="3DA424B1" w:rsidR="00956C74" w:rsidRDefault="00000000" w:rsidP="008565FA">
      <w:pPr>
        <w:pStyle w:val="TableofFigures"/>
        <w:rPr>
          <w:rFonts w:eastAsiaTheme="minorEastAsia" w:cstheme="minorBidi"/>
          <w:noProof/>
          <w:color w:val="auto"/>
          <w:szCs w:val="22"/>
        </w:rPr>
      </w:pPr>
      <w:hyperlink w:anchor="_Toc48573860" w:history="1">
        <w:r w:rsidR="00956C74" w:rsidRPr="0000634E">
          <w:rPr>
            <w:rStyle w:val="Hyperlink"/>
            <w:noProof/>
          </w:rPr>
          <w:t>Table 23. Spill Pattern Identification with Exponential Coefficient (C) specified in SYSTDG*</w:t>
        </w:r>
        <w:r w:rsidR="00956C74">
          <w:rPr>
            <w:noProof/>
            <w:webHidden/>
          </w:rPr>
          <w:tab/>
        </w:r>
        <w:r w:rsidR="00956C74">
          <w:rPr>
            <w:noProof/>
            <w:webHidden/>
          </w:rPr>
          <w:fldChar w:fldCharType="begin"/>
        </w:r>
        <w:r w:rsidR="00956C74">
          <w:rPr>
            <w:noProof/>
            <w:webHidden/>
          </w:rPr>
          <w:instrText xml:space="preserve"> PAGEREF _Toc48573860 \h </w:instrText>
        </w:r>
        <w:r w:rsidR="00956C74">
          <w:rPr>
            <w:noProof/>
            <w:webHidden/>
          </w:rPr>
        </w:r>
        <w:r w:rsidR="00956C74">
          <w:rPr>
            <w:noProof/>
            <w:webHidden/>
          </w:rPr>
          <w:fldChar w:fldCharType="separate"/>
        </w:r>
        <w:r w:rsidR="008107B0">
          <w:rPr>
            <w:noProof/>
            <w:webHidden/>
          </w:rPr>
          <w:t>168</w:t>
        </w:r>
        <w:r w:rsidR="00956C74">
          <w:rPr>
            <w:noProof/>
            <w:webHidden/>
          </w:rPr>
          <w:fldChar w:fldCharType="end"/>
        </w:r>
      </w:hyperlink>
    </w:p>
    <w:p w14:paraId="303E8E61" w14:textId="5D206F7E" w:rsidR="00956C74" w:rsidRDefault="00000000" w:rsidP="008565FA">
      <w:pPr>
        <w:pStyle w:val="TableofFigures"/>
        <w:rPr>
          <w:rFonts w:eastAsiaTheme="minorEastAsia" w:cstheme="minorBidi"/>
          <w:noProof/>
          <w:color w:val="auto"/>
          <w:szCs w:val="22"/>
        </w:rPr>
      </w:pPr>
      <w:hyperlink w:anchor="_Toc48573861" w:history="1">
        <w:r w:rsidR="00956C74" w:rsidRPr="0000634E">
          <w:rPr>
            <w:rStyle w:val="Hyperlink"/>
            <w:noProof/>
          </w:rPr>
          <w:t>Table 24. List of powerhouse flow entrainment equations in SYSTDG</w:t>
        </w:r>
        <w:r w:rsidR="00956C74">
          <w:rPr>
            <w:noProof/>
            <w:webHidden/>
          </w:rPr>
          <w:tab/>
        </w:r>
        <w:r w:rsidR="00956C74">
          <w:rPr>
            <w:noProof/>
            <w:webHidden/>
          </w:rPr>
          <w:fldChar w:fldCharType="begin"/>
        </w:r>
        <w:r w:rsidR="00956C74">
          <w:rPr>
            <w:noProof/>
            <w:webHidden/>
          </w:rPr>
          <w:instrText xml:space="preserve"> PAGEREF _Toc48573861 \h </w:instrText>
        </w:r>
        <w:r w:rsidR="00956C74">
          <w:rPr>
            <w:noProof/>
            <w:webHidden/>
          </w:rPr>
        </w:r>
        <w:r w:rsidR="00956C74">
          <w:rPr>
            <w:noProof/>
            <w:webHidden/>
          </w:rPr>
          <w:fldChar w:fldCharType="separate"/>
        </w:r>
        <w:r w:rsidR="008107B0">
          <w:rPr>
            <w:noProof/>
            <w:webHidden/>
          </w:rPr>
          <w:t>170</w:t>
        </w:r>
        <w:r w:rsidR="00956C74">
          <w:rPr>
            <w:noProof/>
            <w:webHidden/>
          </w:rPr>
          <w:fldChar w:fldCharType="end"/>
        </w:r>
      </w:hyperlink>
    </w:p>
    <w:p w14:paraId="6AE8EC30" w14:textId="406222C5" w:rsidR="00956C74" w:rsidRDefault="00000000" w:rsidP="008565FA">
      <w:pPr>
        <w:pStyle w:val="TableofFigures"/>
        <w:rPr>
          <w:rFonts w:eastAsiaTheme="minorEastAsia" w:cstheme="minorBidi"/>
          <w:noProof/>
          <w:color w:val="auto"/>
          <w:szCs w:val="22"/>
        </w:rPr>
      </w:pPr>
      <w:hyperlink w:anchor="_Toc48573862" w:history="1">
        <w:r w:rsidR="00956C74" w:rsidRPr="0000634E">
          <w:rPr>
            <w:rStyle w:val="Hyperlink"/>
            <w:noProof/>
          </w:rPr>
          <w:t>Table 25. Areal nitrification rates of sediment nitrifiers of Onondaga Lake and the Seneca River, New York (Pauer and Auer, 2000).</w:t>
        </w:r>
        <w:r w:rsidR="00956C74">
          <w:rPr>
            <w:noProof/>
            <w:webHidden/>
          </w:rPr>
          <w:tab/>
        </w:r>
        <w:r w:rsidR="00956C74">
          <w:rPr>
            <w:noProof/>
            <w:webHidden/>
          </w:rPr>
          <w:fldChar w:fldCharType="begin"/>
        </w:r>
        <w:r w:rsidR="00956C74">
          <w:rPr>
            <w:noProof/>
            <w:webHidden/>
          </w:rPr>
          <w:instrText xml:space="preserve"> PAGEREF _Toc48573862 \h </w:instrText>
        </w:r>
        <w:r w:rsidR="00956C74">
          <w:rPr>
            <w:noProof/>
            <w:webHidden/>
          </w:rPr>
        </w:r>
        <w:r w:rsidR="00956C74">
          <w:rPr>
            <w:noProof/>
            <w:webHidden/>
          </w:rPr>
          <w:fldChar w:fldCharType="separate"/>
        </w:r>
        <w:r w:rsidR="008107B0">
          <w:rPr>
            <w:noProof/>
            <w:webHidden/>
          </w:rPr>
          <w:t>173</w:t>
        </w:r>
        <w:r w:rsidR="00956C74">
          <w:rPr>
            <w:noProof/>
            <w:webHidden/>
          </w:rPr>
          <w:fldChar w:fldCharType="end"/>
        </w:r>
      </w:hyperlink>
    </w:p>
    <w:p w14:paraId="0C3A3417" w14:textId="04B9DC2F" w:rsidR="00E768FB" w:rsidRDefault="00E768FB" w:rsidP="00B6554A">
      <w:pPr>
        <w:pStyle w:val="BodyText"/>
      </w:pPr>
      <w:r>
        <w:fldChar w:fldCharType="end"/>
      </w:r>
    </w:p>
    <w:p w14:paraId="2FED1A64" w14:textId="77777777" w:rsidR="007D271E" w:rsidRDefault="007D271E" w:rsidP="00B6554A">
      <w:pPr>
        <w:pStyle w:val="BodyText"/>
      </w:pPr>
    </w:p>
    <w:p w14:paraId="28E7EFF3" w14:textId="6AFDE131" w:rsidR="00A0345D" w:rsidRPr="002070B5" w:rsidRDefault="00A0345D" w:rsidP="007552CD">
      <w:pPr>
        <w:sectPr w:rsidR="00A0345D" w:rsidRPr="002070B5">
          <w:headerReference w:type="even" r:id="rId20"/>
          <w:headerReference w:type="default" r:id="rId21"/>
          <w:footerReference w:type="even" r:id="rId22"/>
          <w:footerReference w:type="default" r:id="rId23"/>
          <w:endnotePr>
            <w:numFmt w:val="decimal"/>
          </w:endnotePr>
          <w:pgSz w:w="12240" w:h="15840" w:code="1"/>
          <w:pgMar w:top="1728" w:right="1440" w:bottom="1728" w:left="2160" w:header="1008" w:footer="1008" w:gutter="0"/>
          <w:paperSrc w:first="100" w:other="100"/>
          <w:pgNumType w:fmt="lowerRoman"/>
          <w:cols w:space="720"/>
          <w:noEndnote/>
        </w:sectPr>
      </w:pPr>
      <w:bookmarkStart w:id="5" w:name="_Toc2693957"/>
    </w:p>
    <w:p w14:paraId="64ED1192" w14:textId="77777777" w:rsidR="007D271E" w:rsidRPr="00B7030B" w:rsidRDefault="007D271E" w:rsidP="008565FA">
      <w:pPr>
        <w:pStyle w:val="Heading1"/>
      </w:pPr>
      <w:bookmarkStart w:id="6" w:name="_Toc48573532"/>
      <w:r w:rsidRPr="00B7030B">
        <w:lastRenderedPageBreak/>
        <w:t>Preface</w:t>
      </w:r>
      <w:bookmarkEnd w:id="5"/>
      <w:bookmarkEnd w:id="6"/>
    </w:p>
    <w:p w14:paraId="5844E153" w14:textId="77777777" w:rsidR="0031174D" w:rsidRDefault="0031174D" w:rsidP="008565FA">
      <w:pPr>
        <w:pStyle w:val="BodyText"/>
      </w:pPr>
      <w:bookmarkStart w:id="7" w:name="_Hlk17368721"/>
      <w:bookmarkStart w:id="8" w:name="_Hlk14621705"/>
      <w:proofErr w:type="gramStart"/>
      <w:r w:rsidRPr="00B7030B">
        <w:t>This manual documents</w:t>
      </w:r>
      <w:proofErr w:type="gramEnd"/>
      <w:r w:rsidRPr="00B7030B">
        <w:t xml:space="preserve"> the two-dimensional, laterally averaged, hydrodynamic and w</w:t>
      </w:r>
      <w:r>
        <w:t xml:space="preserve">ater quality model CE-QUAL-W2. As in all complex models, there have been many contributors. This re-write of the User Manual was based on prior User Manuals: </w:t>
      </w:r>
      <w:r w:rsidRPr="005F5C05">
        <w:t xml:space="preserve">Environmental and Hydraulic Laboratories </w:t>
      </w:r>
      <w:r>
        <w:t>(</w:t>
      </w:r>
      <w:r w:rsidRPr="005F5C05">
        <w:t>1986</w:t>
      </w:r>
      <w:r>
        <w:t xml:space="preserve">), Cole and </w:t>
      </w:r>
      <w:proofErr w:type="spellStart"/>
      <w:r>
        <w:t>Buchak</w:t>
      </w:r>
      <w:proofErr w:type="spellEnd"/>
      <w:r>
        <w:t xml:space="preserve"> (1995) Version 2, and Cole and Wells (2000) Version 3.0 through Cole and Wells (2019) Version 4.1. Hence, one can think of the primary author as merely an editor of past documents, rather than reflecting one person’s sole authorship. This updated User Manual contains numerous corrections, new figures, new sections, additional documentation, and improvements in organization and presentation of information compared to Cole and Wells (2019).</w:t>
      </w:r>
    </w:p>
    <w:p w14:paraId="408428D6" w14:textId="34FC04DE" w:rsidR="0031174D" w:rsidRDefault="0031174D" w:rsidP="008565FA">
      <w:pPr>
        <w:pStyle w:val="BodyText"/>
      </w:pPr>
      <w:r>
        <w:t xml:space="preserve">This section of the </w:t>
      </w:r>
      <w:r w:rsidRPr="00127D1D">
        <w:rPr>
          <w:b/>
          <w:bCs/>
        </w:rPr>
        <w:t>User Manual Part 2</w:t>
      </w:r>
      <w:r>
        <w:t xml:space="preserve"> documents the theory for the hydrodynamic and water quality computations and particle transport.</w:t>
      </w:r>
    </w:p>
    <w:p w14:paraId="3C8F42C1" w14:textId="77777777" w:rsidR="0031174D" w:rsidRDefault="0031174D" w:rsidP="008565FA">
      <w:pPr>
        <w:pStyle w:val="BodyText"/>
      </w:pPr>
      <w:r>
        <w:t>The other sections of the User Manual are divided into multiple sections for ease of updating and editing:</w:t>
      </w:r>
    </w:p>
    <w:p w14:paraId="5F00C126" w14:textId="77777777" w:rsidR="0031174D" w:rsidRDefault="0031174D" w:rsidP="008565FA">
      <w:pPr>
        <w:pStyle w:val="BodyText"/>
        <w:numPr>
          <w:ilvl w:val="0"/>
          <w:numId w:val="45"/>
        </w:numPr>
      </w:pPr>
      <w:r>
        <w:t>User Manual Part 1: Introduction to CE-QUAL-W2, Model download package, how to run the model, model versions, changes between model versions</w:t>
      </w:r>
    </w:p>
    <w:p w14:paraId="3AFEC33E" w14:textId="77777777" w:rsidR="0031174D" w:rsidRDefault="0031174D" w:rsidP="008565FA">
      <w:pPr>
        <w:pStyle w:val="BodyText"/>
        <w:numPr>
          <w:ilvl w:val="0"/>
          <w:numId w:val="45"/>
        </w:numPr>
      </w:pPr>
      <w:r>
        <w:t>User Manual Part 2: Theoretical basis for CE-QUAL-W2: hydrodynamics and water quality, particle transport and numerical scheme</w:t>
      </w:r>
    </w:p>
    <w:p w14:paraId="5A9505B4" w14:textId="77777777" w:rsidR="0031174D" w:rsidRDefault="0031174D" w:rsidP="008565FA">
      <w:pPr>
        <w:pStyle w:val="BodyText"/>
        <w:numPr>
          <w:ilvl w:val="0"/>
          <w:numId w:val="45"/>
        </w:numPr>
      </w:pPr>
      <w:r>
        <w:t>User Manual Part 3: Model input and output file descriptions and input/output file examples</w:t>
      </w:r>
    </w:p>
    <w:p w14:paraId="22089E9D" w14:textId="77777777" w:rsidR="0031174D" w:rsidRDefault="0031174D" w:rsidP="008565FA">
      <w:pPr>
        <w:pStyle w:val="BodyText"/>
        <w:numPr>
          <w:ilvl w:val="0"/>
          <w:numId w:val="45"/>
        </w:numPr>
      </w:pPr>
      <w:r>
        <w:t xml:space="preserve">User Manual Part 4: Model examples </w:t>
      </w:r>
    </w:p>
    <w:p w14:paraId="3FB9A6CE" w14:textId="31E7E0BD" w:rsidR="0031174D" w:rsidRDefault="0031174D" w:rsidP="008565FA">
      <w:pPr>
        <w:pStyle w:val="BodyText"/>
        <w:numPr>
          <w:ilvl w:val="0"/>
          <w:numId w:val="45"/>
        </w:numPr>
      </w:pPr>
      <w:r>
        <w:t>User Manual Part 5: Release notes, bug fixes, differences in model versions, history of bug fixes, and other user manuals</w:t>
      </w:r>
      <w:r w:rsidR="00B00E96">
        <w:t>,</w:t>
      </w:r>
      <w:r>
        <w:t xml:space="preserve"> such as for the GUI interface, the </w:t>
      </w:r>
      <w:r w:rsidR="00FB41BD">
        <w:t>w</w:t>
      </w:r>
      <w:r>
        <w:t>ater</w:t>
      </w:r>
      <w:r w:rsidR="00FB41BD">
        <w:t xml:space="preserve"> </w:t>
      </w:r>
      <w:r>
        <w:t>balance algorithm, and other external codes.</w:t>
      </w:r>
    </w:p>
    <w:bookmarkEnd w:id="7"/>
    <w:p w14:paraId="5BF21372" w14:textId="77777777" w:rsidR="007D271E" w:rsidRPr="00B7030B" w:rsidRDefault="007D271E" w:rsidP="007A3922">
      <w:pPr>
        <w:pStyle w:val="BodyText"/>
      </w:pPr>
      <w:r w:rsidRPr="00B7030B">
        <w:t>This report should be cited as follows:</w:t>
      </w:r>
    </w:p>
    <w:p w14:paraId="0DBAEEA0" w14:textId="1314E037" w:rsidR="00BA528C" w:rsidRDefault="007D271E" w:rsidP="007A3922">
      <w:pPr>
        <w:pStyle w:val="BodyText"/>
      </w:pPr>
      <w:r w:rsidRPr="00B7030B">
        <w:t>Wells, S. A. (20</w:t>
      </w:r>
      <w:r w:rsidR="00FB41BD">
        <w:t>20</w:t>
      </w:r>
      <w:r w:rsidRPr="00B7030B">
        <w:t>)</w:t>
      </w:r>
      <w:r>
        <w:t xml:space="preserve"> </w:t>
      </w:r>
      <w:r w:rsidRPr="00B7030B">
        <w:t>"CE-QUAL-W2:  A two-dimensional, laterally averaged, hydrodynamic and water quality model, version 4.</w:t>
      </w:r>
      <w:r w:rsidR="000E6383">
        <w:t>2</w:t>
      </w:r>
      <w:r w:rsidR="00FB41BD">
        <w:t>.2</w:t>
      </w:r>
      <w:r w:rsidRPr="00B7030B">
        <w:t>,</w:t>
      </w:r>
      <w:r>
        <w:t xml:space="preserve"> user manual part </w:t>
      </w:r>
      <w:r w:rsidR="00F23F7C">
        <w:t>2</w:t>
      </w:r>
      <w:r>
        <w:t xml:space="preserve">, </w:t>
      </w:r>
      <w:r w:rsidR="00F23F7C">
        <w:t>hydrodynamic and water quality model theory</w:t>
      </w:r>
      <w:r>
        <w:t>,</w:t>
      </w:r>
      <w:r w:rsidRPr="00B7030B">
        <w:t>" Department of Civil and Environmental Engineering, Portland State University, Portland, OR.</w:t>
      </w:r>
      <w:r w:rsidR="00BA528C" w:rsidRPr="00BA528C">
        <w:t xml:space="preserve"> </w:t>
      </w:r>
    </w:p>
    <w:p w14:paraId="10A2D4E6" w14:textId="5C8C4EE1" w:rsidR="00BA528C" w:rsidRDefault="00BA528C" w:rsidP="007A3922">
      <w:pPr>
        <w:pStyle w:val="BodyText"/>
      </w:pPr>
      <w:r>
        <w:t>or if a specific section with a different primary author:</w:t>
      </w:r>
    </w:p>
    <w:p w14:paraId="70E0F259" w14:textId="6155AEBE" w:rsidR="007D271E" w:rsidRPr="00B7030B" w:rsidRDefault="00BA528C" w:rsidP="00C012E8">
      <w:pPr>
        <w:pStyle w:val="BodyText"/>
        <w:sectPr w:rsidR="007D271E" w:rsidRPr="00B7030B">
          <w:headerReference w:type="even" r:id="rId24"/>
          <w:headerReference w:type="default" r:id="rId25"/>
          <w:footerReference w:type="even" r:id="rId26"/>
          <w:footerReference w:type="default" r:id="rId27"/>
          <w:endnotePr>
            <w:numFmt w:val="decimal"/>
          </w:endnotePr>
          <w:pgSz w:w="12240" w:h="15840" w:code="1"/>
          <w:pgMar w:top="1728" w:right="1440" w:bottom="1728" w:left="2160" w:header="1008" w:footer="1008" w:gutter="0"/>
          <w:paperSrc w:first="100" w:other="100"/>
          <w:pgNumType w:fmt="lowerRoman"/>
          <w:cols w:space="720"/>
          <w:noEndnote/>
        </w:sectPr>
      </w:pPr>
      <w:commentRangeStart w:id="9"/>
      <w:r>
        <w:t>Berger, C. (20</w:t>
      </w:r>
      <w:r w:rsidR="00FB41BD">
        <w:t>20</w:t>
      </w:r>
      <w:r>
        <w:t>) “</w:t>
      </w:r>
      <w:r w:rsidR="003F2242">
        <w:t>Macrophytes</w:t>
      </w:r>
      <w:r>
        <w:t xml:space="preserve">” in </w:t>
      </w:r>
      <w:r w:rsidRPr="00B7030B">
        <w:t>"CE-QUAL-W2:  A two-dimensional, laterally averaged, hydrodynamic and water quality model, version 4.</w:t>
      </w:r>
      <w:r>
        <w:t>2</w:t>
      </w:r>
      <w:r w:rsidR="00FB41BD">
        <w:t>.2</w:t>
      </w:r>
      <w:r w:rsidRPr="00B7030B">
        <w:t>,</w:t>
      </w:r>
      <w:r>
        <w:t xml:space="preserve"> user manual part 1, introduction,</w:t>
      </w:r>
      <w:r w:rsidRPr="00B7030B">
        <w:t xml:space="preserve">" </w:t>
      </w:r>
      <w:r>
        <w:t xml:space="preserve">ed. by S. Wells, </w:t>
      </w:r>
      <w:r w:rsidRPr="00B7030B">
        <w:t>Department of Civil and Environmental Engineering, Portland State University, Portland, OR.</w:t>
      </w:r>
      <w:commentRangeEnd w:id="9"/>
      <w:r w:rsidR="00E03149">
        <w:rPr>
          <w:rStyle w:val="CommentReference"/>
          <w:color w:val="auto"/>
        </w:rPr>
        <w:commentReference w:id="9"/>
      </w:r>
    </w:p>
    <w:bookmarkEnd w:id="8"/>
    <w:p w14:paraId="00BE3CCB" w14:textId="77777777" w:rsidR="0041037A" w:rsidRPr="00B7030B" w:rsidRDefault="0041037A" w:rsidP="00B6554A">
      <w:pPr>
        <w:pStyle w:val="Citation"/>
        <w:sectPr w:rsidR="0041037A" w:rsidRPr="00B7030B">
          <w:headerReference w:type="first" r:id="rId28"/>
          <w:footerReference w:type="first" r:id="rId29"/>
          <w:endnotePr>
            <w:numFmt w:val="decimal"/>
          </w:endnotePr>
          <w:pgSz w:w="12240" w:h="15840" w:code="1"/>
          <w:pgMar w:top="1728" w:right="1440" w:bottom="1728" w:left="2160" w:header="1008" w:footer="1008" w:gutter="0"/>
          <w:paperSrc w:first="100" w:other="100"/>
          <w:pgNumType w:start="1" w:chapStyle="8"/>
          <w:cols w:space="720"/>
          <w:titlePg/>
        </w:sectPr>
      </w:pPr>
    </w:p>
    <w:p w14:paraId="1D2EDFFC" w14:textId="77777777" w:rsidR="00392C33" w:rsidRDefault="00392C33" w:rsidP="00804333">
      <w:pPr>
        <w:pStyle w:val="Heading1"/>
        <w:numPr>
          <w:ilvl w:val="0"/>
          <w:numId w:val="19"/>
        </w:numPr>
        <w:spacing w:before="360" w:after="360"/>
      </w:pPr>
      <w:bookmarkStart w:id="10" w:name="Appendix_A"/>
      <w:bookmarkStart w:id="11" w:name="_Toc48573533"/>
      <w:bookmarkEnd w:id="10"/>
      <w:r>
        <w:t>Introduction</w:t>
      </w:r>
      <w:bookmarkEnd w:id="11"/>
    </w:p>
    <w:p w14:paraId="2D1D5DC3" w14:textId="5E84FC16" w:rsidR="009C4190" w:rsidRPr="00ED22E3" w:rsidRDefault="00392C33" w:rsidP="007A3922">
      <w:r w:rsidRPr="00ED22E3">
        <w:t xml:space="preserve">This section of the </w:t>
      </w:r>
      <w:r w:rsidR="00A0345D" w:rsidRPr="00127D1D">
        <w:rPr>
          <w:b/>
          <w:bCs/>
        </w:rPr>
        <w:t xml:space="preserve">CE-QUAL-W2 </w:t>
      </w:r>
      <w:r w:rsidRPr="00127D1D">
        <w:rPr>
          <w:b/>
          <w:bCs/>
        </w:rPr>
        <w:t xml:space="preserve">User </w:t>
      </w:r>
      <w:r w:rsidR="00E03149" w:rsidRPr="00127D1D">
        <w:rPr>
          <w:b/>
          <w:bCs/>
        </w:rPr>
        <w:t>M</w:t>
      </w:r>
      <w:r w:rsidRPr="00127D1D">
        <w:rPr>
          <w:b/>
          <w:bCs/>
        </w:rPr>
        <w:t>anual</w:t>
      </w:r>
      <w:r w:rsidRPr="00ED22E3">
        <w:t xml:space="preserve"> outlines the governing equations for </w:t>
      </w:r>
      <w:r w:rsidR="00A0345D" w:rsidRPr="00ED22E3">
        <w:t>hydrodynamics and water quality</w:t>
      </w:r>
      <w:r w:rsidR="00ED22E3">
        <w:t xml:space="preserve"> that </w:t>
      </w:r>
      <w:r w:rsidR="009C4190">
        <w:t>form</w:t>
      </w:r>
      <w:r w:rsidR="00ED22E3">
        <w:t xml:space="preserve"> the basis of the model</w:t>
      </w:r>
      <w:r w:rsidR="009C4190">
        <w:t>, including the following:</w:t>
      </w:r>
    </w:p>
    <w:p w14:paraId="62995187" w14:textId="77777777" w:rsidR="00A0345D" w:rsidRPr="00ED22E3" w:rsidRDefault="00A0345D" w:rsidP="007A3922"/>
    <w:p w14:paraId="2ED99973" w14:textId="138081E2" w:rsidR="00392C33" w:rsidRPr="00ED22E3" w:rsidRDefault="009C4190" w:rsidP="00127D1D">
      <w:pPr>
        <w:pStyle w:val="BodyText"/>
        <w:numPr>
          <w:ilvl w:val="0"/>
          <w:numId w:val="47"/>
        </w:numPr>
      </w:pPr>
      <w:r w:rsidRPr="00ED22E3">
        <w:t>Fluid continuity equation</w:t>
      </w:r>
      <w:r w:rsidR="00BC7CDF" w:rsidRPr="00ED22E3">
        <w:t xml:space="preserve"> (the integrated form is the water surface equation)</w:t>
      </w:r>
    </w:p>
    <w:p w14:paraId="6CE0940F" w14:textId="5FEEDC30" w:rsidR="00392C33" w:rsidRPr="00ED22E3" w:rsidRDefault="009C4190" w:rsidP="00127D1D">
      <w:pPr>
        <w:pStyle w:val="BodyText"/>
        <w:numPr>
          <w:ilvl w:val="0"/>
          <w:numId w:val="47"/>
        </w:numPr>
      </w:pPr>
      <w:r w:rsidRPr="00ED22E3">
        <w:t>X and z momentum equations</w:t>
      </w:r>
    </w:p>
    <w:p w14:paraId="7E9D07FE" w14:textId="3C37169A" w:rsidR="00392C33" w:rsidRPr="00ED22E3" w:rsidRDefault="009C4190" w:rsidP="00127D1D">
      <w:pPr>
        <w:pStyle w:val="BodyText"/>
        <w:numPr>
          <w:ilvl w:val="0"/>
          <w:numId w:val="47"/>
        </w:numPr>
      </w:pPr>
      <w:r w:rsidRPr="00ED22E3">
        <w:t>Equation of state</w:t>
      </w:r>
    </w:p>
    <w:p w14:paraId="6948A7E9" w14:textId="260A308B" w:rsidR="00392C33" w:rsidRDefault="009C4190" w:rsidP="00127D1D">
      <w:pPr>
        <w:pStyle w:val="BodyText"/>
        <w:numPr>
          <w:ilvl w:val="0"/>
          <w:numId w:val="47"/>
        </w:numPr>
      </w:pPr>
      <w:r w:rsidRPr="00ED22E3">
        <w:t>Temperature and water quality advective diffusion equations</w:t>
      </w:r>
    </w:p>
    <w:p w14:paraId="7E513B61" w14:textId="2EC7CDEE" w:rsidR="005D081D" w:rsidRPr="00ED22E3" w:rsidRDefault="009C4190" w:rsidP="00127D1D">
      <w:pPr>
        <w:pStyle w:val="BodyText"/>
        <w:numPr>
          <w:ilvl w:val="0"/>
          <w:numId w:val="47"/>
        </w:numPr>
      </w:pPr>
      <w:r w:rsidRPr="00ED22E3">
        <w:t>Source and s</w:t>
      </w:r>
      <w:r w:rsidR="00ED22E3" w:rsidRPr="00ED22E3">
        <w:t xml:space="preserve">ink term for </w:t>
      </w:r>
      <w:r w:rsidR="005F553E">
        <w:t xml:space="preserve">temperature and </w:t>
      </w:r>
      <w:r w:rsidR="00ED22E3" w:rsidRPr="00ED22E3">
        <w:t>each water quality state variable</w:t>
      </w:r>
    </w:p>
    <w:p w14:paraId="37014AD5" w14:textId="4233F98E" w:rsidR="000D01EC" w:rsidRDefault="009C4190" w:rsidP="00804333">
      <w:pPr>
        <w:pStyle w:val="BodyText"/>
      </w:pPr>
      <w:r>
        <w:t>T</w:t>
      </w:r>
      <w:r w:rsidRPr="00ED22E3">
        <w:t xml:space="preserve">his section </w:t>
      </w:r>
      <w:r>
        <w:t>also discusses</w:t>
      </w:r>
      <w:r w:rsidRPr="00ED22E3">
        <w:t xml:space="preserve"> </w:t>
      </w:r>
      <w:r>
        <w:t>a</w:t>
      </w:r>
      <w:r w:rsidR="00392C33" w:rsidRPr="00ED22E3">
        <w:t>uxiliary operations of the model</w:t>
      </w:r>
      <w:r>
        <w:t>,</w:t>
      </w:r>
      <w:r w:rsidR="005D081D" w:rsidRPr="00ED22E3">
        <w:t xml:space="preserve"> such as </w:t>
      </w:r>
      <w:r w:rsidR="00ED22E3">
        <w:t xml:space="preserve">wind shear stress, bottom shear stress, turbulence closure, </w:t>
      </w:r>
      <w:r w:rsidR="005D081D" w:rsidRPr="00ED22E3">
        <w:t xml:space="preserve">particle transport, ice cover dynamics, </w:t>
      </w:r>
      <w:r w:rsidR="00A0345D" w:rsidRPr="00ED22E3">
        <w:t xml:space="preserve">and </w:t>
      </w:r>
      <w:r w:rsidR="005D081D" w:rsidRPr="00ED22E3">
        <w:t>sediment resuspension.</w:t>
      </w:r>
    </w:p>
    <w:p w14:paraId="76C09D98" w14:textId="65317F20" w:rsidR="00392C33" w:rsidRPr="00ED22E3" w:rsidRDefault="0040786A" w:rsidP="00804333">
      <w:pPr>
        <w:pStyle w:val="BodyText"/>
      </w:pPr>
      <w:r>
        <w:t>N</w:t>
      </w:r>
      <w:r w:rsidR="000D01EC">
        <w:t>umerical solution</w:t>
      </w:r>
      <w:r w:rsidR="009C4190">
        <w:t>s</w:t>
      </w:r>
      <w:r w:rsidR="000D01EC">
        <w:t xml:space="preserve"> of the governing equations </w:t>
      </w:r>
      <w:r>
        <w:t xml:space="preserve">are </w:t>
      </w:r>
      <w:r w:rsidR="000D01EC">
        <w:t xml:space="preserve">discussed for both hydrodynamics and the advective diffusion equation for </w:t>
      </w:r>
      <w:r w:rsidR="00D80D17">
        <w:t>temperature</w:t>
      </w:r>
      <w:r w:rsidR="000D01EC">
        <w:t xml:space="preserve"> and water quality.</w:t>
      </w:r>
    </w:p>
    <w:p w14:paraId="566AC601" w14:textId="77777777" w:rsidR="000D01EC" w:rsidRDefault="005D081D" w:rsidP="00804333">
      <w:pPr>
        <w:pStyle w:val="BodyText"/>
      </w:pPr>
      <w:r w:rsidRPr="00ED22E3">
        <w:t xml:space="preserve">The manual is divided into </w:t>
      </w:r>
      <w:r w:rsidR="000D01EC">
        <w:t xml:space="preserve">the following </w:t>
      </w:r>
      <w:r w:rsidRPr="00ED22E3">
        <w:t xml:space="preserve">sections: </w:t>
      </w:r>
    </w:p>
    <w:p w14:paraId="593B02E2" w14:textId="77777777" w:rsidR="000D01EC" w:rsidRDefault="005D081D" w:rsidP="00804333">
      <w:pPr>
        <w:pStyle w:val="BodyText"/>
        <w:numPr>
          <w:ilvl w:val="0"/>
          <w:numId w:val="25"/>
        </w:numPr>
      </w:pPr>
      <w:r w:rsidRPr="00ED22E3">
        <w:t>Hydrodynamics and Transport</w:t>
      </w:r>
      <w:r w:rsidR="000D01EC">
        <w:t xml:space="preserve"> Modeling</w:t>
      </w:r>
    </w:p>
    <w:p w14:paraId="47EA6EDE" w14:textId="77777777" w:rsidR="000D01EC" w:rsidRDefault="000D01EC" w:rsidP="00804333">
      <w:pPr>
        <w:pStyle w:val="BodyText"/>
        <w:numPr>
          <w:ilvl w:val="0"/>
          <w:numId w:val="25"/>
        </w:numPr>
      </w:pPr>
      <w:r>
        <w:t>Particle Tracking Algorithm</w:t>
      </w:r>
    </w:p>
    <w:p w14:paraId="07AC2187" w14:textId="77777777" w:rsidR="000D01EC" w:rsidRDefault="000D01EC" w:rsidP="00804333">
      <w:pPr>
        <w:pStyle w:val="BodyText"/>
        <w:numPr>
          <w:ilvl w:val="0"/>
          <w:numId w:val="25"/>
        </w:numPr>
      </w:pPr>
      <w:r>
        <w:t xml:space="preserve">Temperature and Water Quality </w:t>
      </w:r>
      <w:r w:rsidR="00D80D17">
        <w:t>Modeling</w:t>
      </w:r>
    </w:p>
    <w:p w14:paraId="718EFA94" w14:textId="3D173CDC" w:rsidR="00D80D17" w:rsidRDefault="00D80D17" w:rsidP="00804333">
      <w:pPr>
        <w:pStyle w:val="BodyText"/>
        <w:numPr>
          <w:ilvl w:val="0"/>
          <w:numId w:val="25"/>
        </w:numPr>
      </w:pPr>
      <w:r>
        <w:t>Numerical Solution</w:t>
      </w:r>
      <w:r w:rsidR="0040786A">
        <w:t>s</w:t>
      </w:r>
      <w:r>
        <w:t xml:space="preserve"> </w:t>
      </w:r>
    </w:p>
    <w:p w14:paraId="152FE4FF" w14:textId="77777777" w:rsidR="00D80D17" w:rsidRDefault="00D80D17" w:rsidP="00804333">
      <w:pPr>
        <w:pStyle w:val="BodyText"/>
        <w:numPr>
          <w:ilvl w:val="0"/>
          <w:numId w:val="25"/>
        </w:numPr>
      </w:pPr>
      <w:r>
        <w:t>References</w:t>
      </w:r>
    </w:p>
    <w:p w14:paraId="6970CD65" w14:textId="77777777" w:rsidR="0041037A" w:rsidRPr="00B7030B" w:rsidRDefault="0041037A" w:rsidP="00804333">
      <w:pPr>
        <w:pStyle w:val="Heading1"/>
        <w:numPr>
          <w:ilvl w:val="0"/>
          <w:numId w:val="19"/>
        </w:numPr>
        <w:spacing w:before="360" w:after="360"/>
      </w:pPr>
      <w:bookmarkStart w:id="12" w:name="_Toc48573534"/>
      <w:r w:rsidRPr="00B7030B">
        <w:t xml:space="preserve">Hydrodynamics </w:t>
      </w:r>
      <w:r w:rsidR="00392C33">
        <w:t>Modeling</w:t>
      </w:r>
      <w:bookmarkEnd w:id="12"/>
    </w:p>
    <w:p w14:paraId="278495D4" w14:textId="77777777" w:rsidR="00165065" w:rsidRDefault="00A0345D" w:rsidP="00804333">
      <w:pPr>
        <w:pStyle w:val="BodyText"/>
        <w:spacing w:after="0"/>
      </w:pPr>
      <w:r>
        <w:t>Contribut</w:t>
      </w:r>
      <w:r w:rsidR="001A1E38">
        <w:t>ors</w:t>
      </w:r>
      <w:r>
        <w:t xml:space="preserve">: </w:t>
      </w:r>
      <w:r w:rsidR="00165065" w:rsidRPr="00B7030B">
        <w:t xml:space="preserve">Scott A. Wells, Chris Berger, </w:t>
      </w:r>
      <w:r w:rsidR="00031C6A" w:rsidRPr="00B7030B">
        <w:t xml:space="preserve">Tom M. Cole, </w:t>
      </w:r>
      <w:r w:rsidR="00165065" w:rsidRPr="00B7030B">
        <w:t>Robert Annear</w:t>
      </w:r>
      <w:r w:rsidR="00985A73" w:rsidRPr="00B7030B">
        <w:t>, Sam Gould</w:t>
      </w:r>
      <w:r w:rsidR="003277AF">
        <w:t xml:space="preserve">, </w:t>
      </w:r>
      <w:r>
        <w:t xml:space="preserve">John Edinger, </w:t>
      </w:r>
      <w:r w:rsidR="003277AF">
        <w:t xml:space="preserve">Ed </w:t>
      </w:r>
      <w:proofErr w:type="spellStart"/>
      <w:r w:rsidR="003277AF">
        <w:t>Buchak</w:t>
      </w:r>
      <w:proofErr w:type="spellEnd"/>
    </w:p>
    <w:p w14:paraId="24749C57" w14:textId="77777777" w:rsidR="00392C33" w:rsidRDefault="00392C33" w:rsidP="00804333">
      <w:pPr>
        <w:pStyle w:val="BodyText"/>
        <w:spacing w:after="0"/>
      </w:pPr>
    </w:p>
    <w:p w14:paraId="289E8388" w14:textId="77777777" w:rsidR="0041037A" w:rsidRPr="009A7E9B" w:rsidRDefault="0041037A" w:rsidP="00804333">
      <w:pPr>
        <w:pStyle w:val="BodyText"/>
        <w:spacing w:after="0"/>
      </w:pPr>
      <w:bookmarkStart w:id="13" w:name="_Toc397412845"/>
      <w:r w:rsidRPr="00127D1D">
        <w:rPr>
          <w:b/>
          <w:bCs/>
        </w:rPr>
        <w:t>CE-QUAL-W2</w:t>
      </w:r>
      <w:r w:rsidRPr="009A7E9B">
        <w:t xml:space="preserve"> uses the laterally averaged equations of fluid motion derived from the three</w:t>
      </w:r>
      <w:r w:rsidR="009A7E9B">
        <w:t>-</w:t>
      </w:r>
      <w:r w:rsidRPr="009A7E9B">
        <w:t>dimensional equations, which consist of s</w:t>
      </w:r>
      <w:r w:rsidR="00BE5742" w:rsidRPr="009A7E9B">
        <w:t xml:space="preserve">ix equations and six unknowns. </w:t>
      </w:r>
      <w:r w:rsidRPr="009A7E9B">
        <w:t xml:space="preserve">The development </w:t>
      </w:r>
      <w:r w:rsidR="00BE5742" w:rsidRPr="009A7E9B">
        <w:t xml:space="preserve">of the final </w:t>
      </w:r>
      <w:r w:rsidR="009A7E9B">
        <w:t xml:space="preserve">set of </w:t>
      </w:r>
      <w:r w:rsidR="00BE5742" w:rsidRPr="009A7E9B">
        <w:t xml:space="preserve">governing equations </w:t>
      </w:r>
      <w:r w:rsidRPr="009A7E9B">
        <w:t>is described below.</w:t>
      </w:r>
    </w:p>
    <w:p w14:paraId="6428CEA6" w14:textId="77777777" w:rsidR="0041037A" w:rsidRPr="00B7030B" w:rsidRDefault="0041037A" w:rsidP="00804333">
      <w:pPr>
        <w:pStyle w:val="Heading2"/>
        <w:spacing w:before="120"/>
      </w:pPr>
      <w:bookmarkStart w:id="14" w:name="_Toc410030386"/>
      <w:bookmarkStart w:id="15" w:name="_Toc523896472"/>
      <w:bookmarkStart w:id="16" w:name="_Toc48573535"/>
      <w:r w:rsidRPr="00B7030B">
        <w:t>Coordinate System</w:t>
      </w:r>
      <w:bookmarkEnd w:id="13"/>
      <w:bookmarkEnd w:id="14"/>
      <w:bookmarkEnd w:id="15"/>
      <w:bookmarkEnd w:id="16"/>
    </w:p>
    <w:p w14:paraId="0C8C92C5" w14:textId="52D39FBA" w:rsidR="0041037A" w:rsidRPr="009A7E9B" w:rsidRDefault="0041037A" w:rsidP="007A3922">
      <w:pPr>
        <w:pStyle w:val="BodyText"/>
      </w:pPr>
      <w:r w:rsidRPr="009A7E9B">
        <w:t>The general coordinate system used in the development of the laterally averaged equations of fluid motion is shown in</w:t>
      </w:r>
      <w:r w:rsidRPr="009A7E9B">
        <w:rPr>
          <w:color w:val="0000FF"/>
        </w:rPr>
        <w:t xml:space="preserve"> </w:t>
      </w:r>
      <w:r w:rsidR="003B7E39" w:rsidRPr="009A7E9B">
        <w:fldChar w:fldCharType="begin"/>
      </w:r>
      <w:r w:rsidR="003B7E39" w:rsidRPr="009A7E9B">
        <w:instrText xml:space="preserve"> REF _Ref15780097 \h  \* MERGEFORMAT </w:instrText>
      </w:r>
      <w:r w:rsidR="003B7E39" w:rsidRPr="009A7E9B">
        <w:fldChar w:fldCharType="separate"/>
      </w:r>
      <w:r w:rsidR="00A95042" w:rsidRPr="00A95042">
        <w:rPr>
          <w:rStyle w:val="Figurehyperlink"/>
          <w:szCs w:val="18"/>
        </w:rPr>
        <w:t>Figure 1</w:t>
      </w:r>
      <w:r w:rsidR="003B7E39" w:rsidRPr="009A7E9B">
        <w:fldChar w:fldCharType="end"/>
      </w:r>
      <w:r w:rsidRPr="009A7E9B">
        <w:t xml:space="preserve">. </w:t>
      </w:r>
    </w:p>
    <w:p w14:paraId="07E74897" w14:textId="77777777" w:rsidR="0041037A" w:rsidRPr="00B7030B" w:rsidRDefault="00E108E0" w:rsidP="007A3922">
      <w:pPr>
        <w:pStyle w:val="Graph"/>
      </w:pPr>
      <w:r w:rsidRPr="00F749E5">
        <w:rPr>
          <w:noProof/>
        </w:rPr>
        <w:object w:dxaOrig="6915" w:dyaOrig="6975" w14:anchorId="2054DE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55" type="#_x0000_t75" alt="" style="width:286.1pt;height:252pt;mso-width-percent:0;mso-height-percent:0;mso-width-percent:0;mso-height-percent:0" o:ole="" fillcolor="window">
            <v:imagedata r:id="rId30" o:title=""/>
          </v:shape>
          <o:OLEObject Type="Embed" ProgID="Word.Picture.8" ShapeID="_x0000_i1255" DrawAspect="Content" ObjectID="_1721314750" r:id="rId31"/>
        </w:object>
      </w:r>
    </w:p>
    <w:p w14:paraId="4ED88519" w14:textId="3F869299" w:rsidR="0041037A" w:rsidRPr="00B7030B" w:rsidRDefault="0041037A" w:rsidP="007A3922">
      <w:pPr>
        <w:pStyle w:val="Caption"/>
      </w:pPr>
      <w:bookmarkStart w:id="17" w:name="_Ref15780097"/>
      <w:bookmarkStart w:id="18" w:name="_Toc48573713"/>
      <w:r w:rsidRPr="00B7030B">
        <w:t xml:space="preserve">Figure </w:t>
      </w:r>
      <w:r w:rsidR="003B7E39" w:rsidRPr="00B7030B">
        <w:fldChar w:fldCharType="begin"/>
      </w:r>
      <w:r w:rsidR="003B7E39" w:rsidRPr="00B7030B">
        <w:instrText xml:space="preserve"> SEQ Figure \* ARABIC \s 1</w:instrText>
      </w:r>
      <w:r w:rsidR="003B7E39" w:rsidRPr="00B7030B">
        <w:fldChar w:fldCharType="separate"/>
      </w:r>
      <w:r w:rsidR="00A95042">
        <w:rPr>
          <w:noProof/>
        </w:rPr>
        <w:t>1</w:t>
      </w:r>
      <w:r w:rsidR="003B7E39" w:rsidRPr="00B7030B">
        <w:rPr>
          <w:noProof/>
        </w:rPr>
        <w:fldChar w:fldCharType="end"/>
      </w:r>
      <w:bookmarkEnd w:id="17"/>
      <w:r w:rsidRPr="00B7030B">
        <w:t>.  Definition sketch of coordinate system for governing equations</w:t>
      </w:r>
      <w:r w:rsidR="0040786A">
        <w:t>,</w:t>
      </w:r>
      <w:r w:rsidRPr="00B7030B">
        <w:t xml:space="preserve"> where x is oriented east, y is oriented north, and z is oriented upward.</w:t>
      </w:r>
      <w:bookmarkEnd w:id="18"/>
    </w:p>
    <w:p w14:paraId="6376EB6B" w14:textId="7C6FF64C" w:rsidR="00A4547D" w:rsidRPr="009A7E9B" w:rsidRDefault="00C05E88" w:rsidP="00804333">
      <w:pPr>
        <w:pStyle w:val="BodyText"/>
        <w:spacing w:after="120"/>
      </w:pPr>
      <w:r>
        <w:t xml:space="preserve">Based on this coordinate system, we </w:t>
      </w:r>
      <w:r w:rsidR="0040786A">
        <w:t xml:space="preserve">then </w:t>
      </w:r>
      <w:r>
        <w:t>use the following definitions:</w:t>
      </w:r>
    </w:p>
    <w:p w14:paraId="643251D1" w14:textId="00B12F19" w:rsidR="00A4547D" w:rsidRPr="009A7E9B" w:rsidRDefault="00E03149" w:rsidP="00804333">
      <w:pPr>
        <w:pStyle w:val="BodyText"/>
        <w:numPr>
          <w:ilvl w:val="0"/>
          <w:numId w:val="22"/>
        </w:numPr>
        <w:spacing w:after="0"/>
      </w:pPr>
      <w:r w:rsidRPr="009A7E9B">
        <w:t>X and y are horizontal coordinates</w:t>
      </w:r>
      <w:r w:rsidR="000F1650">
        <w:t>.</w:t>
      </w:r>
    </w:p>
    <w:p w14:paraId="7979B8FB" w14:textId="286886AF" w:rsidR="00A4547D" w:rsidRPr="009A7E9B" w:rsidRDefault="00E03149" w:rsidP="00804333">
      <w:pPr>
        <w:pStyle w:val="BodyText"/>
        <w:numPr>
          <w:ilvl w:val="0"/>
          <w:numId w:val="22"/>
        </w:numPr>
        <w:spacing w:after="0"/>
      </w:pPr>
      <w:r w:rsidRPr="009A7E9B">
        <w:t>Z is a vertical coordinate assumed to be opposite the gravity force</w:t>
      </w:r>
      <w:r w:rsidR="000F1650">
        <w:t>.</w:t>
      </w:r>
    </w:p>
    <w:p w14:paraId="4DBA7144" w14:textId="6E48AA48" w:rsidR="0041037A" w:rsidRPr="009A7E9B" w:rsidRDefault="0041037A" w:rsidP="00804333">
      <w:pPr>
        <w:pStyle w:val="BodyText"/>
        <w:numPr>
          <w:ilvl w:val="0"/>
          <w:numId w:val="22"/>
        </w:numPr>
        <w:spacing w:after="0"/>
      </w:pPr>
      <w:r w:rsidRPr="009A7E9B">
        <w:sym w:font="Symbol" w:char="F057"/>
      </w:r>
      <w:r w:rsidRPr="009A7E9B">
        <w:t xml:space="preserve"> is a vector that represents the angular velocity of the earth spinning on its axis.  The rotation of the coordinate system can result in horizontal acceleration of </w:t>
      </w:r>
      <w:r w:rsidR="00C05E88">
        <w:t xml:space="preserve">the </w:t>
      </w:r>
      <w:r w:rsidRPr="009A7E9B">
        <w:t xml:space="preserve">fluid.  This is usually restricted to large water bodies such as large lakes and ocean systems.  The force that causes horizontal accelerations </w:t>
      </w:r>
      <w:r w:rsidR="0040786A">
        <w:t>due to the</w:t>
      </w:r>
      <w:r w:rsidRPr="009A7E9B">
        <w:t xml:space="preserve"> spinning coordinate syst</w:t>
      </w:r>
      <w:r w:rsidR="00E03149" w:rsidRPr="009A7E9B">
        <w:t>em is termed the Coriolis force</w:t>
      </w:r>
      <w:r w:rsidR="00C05E88">
        <w:t>.</w:t>
      </w:r>
    </w:p>
    <w:p w14:paraId="04980FC1" w14:textId="3714625B" w:rsidR="00A4547D" w:rsidRPr="009A7E9B" w:rsidRDefault="00A4547D" w:rsidP="00804333">
      <w:pPr>
        <w:pStyle w:val="BodyText"/>
        <w:numPr>
          <w:ilvl w:val="0"/>
          <w:numId w:val="22"/>
        </w:numPr>
        <w:spacing w:after="0"/>
      </w:pPr>
      <w:r w:rsidRPr="009A7E9B">
        <w:sym w:font="Symbol" w:char="F066"/>
      </w:r>
      <w:r w:rsidRPr="009A7E9B">
        <w:t xml:space="preserve"> is the latitude of the water body</w:t>
      </w:r>
      <w:r w:rsidR="000F1650">
        <w:t>.</w:t>
      </w:r>
    </w:p>
    <w:p w14:paraId="58A10E9E" w14:textId="77777777" w:rsidR="00A4547D" w:rsidRPr="009A7E9B" w:rsidRDefault="00A4547D" w:rsidP="00804333">
      <w:pPr>
        <w:pStyle w:val="BodyText"/>
        <w:numPr>
          <w:ilvl w:val="0"/>
          <w:numId w:val="22"/>
        </w:numPr>
        <w:spacing w:after="0"/>
      </w:pPr>
      <w:r w:rsidRPr="009A7E9B">
        <w:t>The meridian represents the longitude of the water body.</w:t>
      </w:r>
    </w:p>
    <w:p w14:paraId="35BAA362" w14:textId="77777777" w:rsidR="0041037A" w:rsidRPr="00B7030B" w:rsidRDefault="0041037A" w:rsidP="007A3922">
      <w:pPr>
        <w:pStyle w:val="Heading2"/>
      </w:pPr>
      <w:bookmarkStart w:id="19" w:name="_Toc410030387"/>
      <w:bookmarkStart w:id="20" w:name="_Toc523896473"/>
      <w:bookmarkStart w:id="21" w:name="_Toc48573536"/>
      <w:r w:rsidRPr="00B7030B">
        <w:t>Turbulent Time-Averaged Equations</w:t>
      </w:r>
      <w:bookmarkEnd w:id="19"/>
      <w:bookmarkEnd w:id="20"/>
      <w:bookmarkEnd w:id="21"/>
    </w:p>
    <w:p w14:paraId="541AB43A" w14:textId="0F226D80" w:rsidR="0041037A" w:rsidRPr="00C05E88" w:rsidRDefault="0041037A" w:rsidP="007A3922">
      <w:pPr>
        <w:pStyle w:val="BodyText"/>
      </w:pPr>
      <w:r w:rsidRPr="00C05E88">
        <w:t xml:space="preserve">The governing equations are obtained by performing a mass and momentum balance of the fluid phase about a control volume.  The resulting equations are the continuity (or conservation of fluid mass) and the conservation of momentum equations for a rotating coordinate system (Batchelor, 1967; </w:t>
      </w:r>
      <w:proofErr w:type="spellStart"/>
      <w:r w:rsidRPr="00C05E88">
        <w:t>Sabersky</w:t>
      </w:r>
      <w:proofErr w:type="spellEnd"/>
      <w:r w:rsidRPr="00C05E88">
        <w:t xml:space="preserve"> et al., 1989</w:t>
      </w:r>
      <w:r w:rsidR="006012D2" w:rsidRPr="00C05E88">
        <w:t>; Cushman-Roisin, 1994).  U</w:t>
      </w:r>
      <w:r w:rsidRPr="00C05E88">
        <w:t>sing the coordinate system in</w:t>
      </w:r>
      <w:r w:rsidRPr="00C05E88">
        <w:rPr>
          <w:color w:val="0000FF"/>
        </w:rPr>
        <w:t xml:space="preserve"> </w:t>
      </w:r>
      <w:r w:rsidR="003B7E39" w:rsidRPr="00C05E88">
        <w:fldChar w:fldCharType="begin"/>
      </w:r>
      <w:r w:rsidR="003B7E39" w:rsidRPr="00C05E88">
        <w:instrText xml:space="preserve"> REF _Ref15780097 \h  \* MERGEFORMAT </w:instrText>
      </w:r>
      <w:r w:rsidR="003B7E39" w:rsidRPr="00C05E88">
        <w:fldChar w:fldCharType="separate"/>
      </w:r>
      <w:r w:rsidR="00A95042" w:rsidRPr="00A95042">
        <w:rPr>
          <w:rStyle w:val="Figurehyperlink"/>
          <w:szCs w:val="18"/>
        </w:rPr>
        <w:t>Figure 1</w:t>
      </w:r>
      <w:r w:rsidR="003B7E39" w:rsidRPr="00C05E88">
        <w:fldChar w:fldCharType="end"/>
      </w:r>
      <w:r w:rsidRPr="00C05E88">
        <w:t xml:space="preserve">, </w:t>
      </w:r>
      <w:r w:rsidR="00A4547D" w:rsidRPr="00C05E88">
        <w:t>we assume</w:t>
      </w:r>
      <w:r w:rsidR="0040786A">
        <w:t xml:space="preserve"> the following conditions</w:t>
      </w:r>
      <w:r w:rsidRPr="00C05E88">
        <w:t>:</w:t>
      </w:r>
    </w:p>
    <w:p w14:paraId="1F80F5CE" w14:textId="254BFEA2" w:rsidR="0041037A" w:rsidRPr="00C05E88" w:rsidRDefault="006012D2" w:rsidP="00804333">
      <w:pPr>
        <w:pStyle w:val="Numberedlist"/>
        <w:numPr>
          <w:ilvl w:val="1"/>
          <w:numId w:val="32"/>
        </w:numPr>
      </w:pPr>
      <w:r w:rsidRPr="00C05E88">
        <w:t>I</w:t>
      </w:r>
      <w:r w:rsidR="0041037A" w:rsidRPr="00C05E88">
        <w:t>ncompressible fluid</w:t>
      </w:r>
      <w:r w:rsidR="00A4547D" w:rsidRPr="00C05E88">
        <w:t xml:space="preserve"> (</w:t>
      </w:r>
      <w:r w:rsidR="00E03149">
        <w:t>I</w:t>
      </w:r>
      <w:r w:rsidR="00A4547D" w:rsidRPr="00C05E88">
        <w:t>t is possible to develop compressible equations of motion for special cases</w:t>
      </w:r>
      <w:r w:rsidR="00E03149">
        <w:t>;</w:t>
      </w:r>
      <w:r w:rsidR="00A4547D" w:rsidRPr="00C05E88">
        <w:t xml:space="preserve"> see Wells, 2009</w:t>
      </w:r>
      <w:r w:rsidR="00E03149">
        <w:t>.</w:t>
      </w:r>
      <w:r w:rsidR="00A4547D" w:rsidRPr="00C05E88">
        <w:t>)</w:t>
      </w:r>
    </w:p>
    <w:p w14:paraId="3162A66B" w14:textId="646FAD8E" w:rsidR="0041037A" w:rsidRPr="00C05E88" w:rsidRDefault="006012D2" w:rsidP="00804333">
      <w:pPr>
        <w:pStyle w:val="Numberedlist"/>
        <w:numPr>
          <w:ilvl w:val="1"/>
          <w:numId w:val="32"/>
        </w:numPr>
      </w:pPr>
      <w:r w:rsidRPr="00C05E88">
        <w:t>C</w:t>
      </w:r>
      <w:r w:rsidR="0041037A" w:rsidRPr="00C05E88">
        <w:t>entripetal acceleration is a minor correction to gravity</w:t>
      </w:r>
      <w:r w:rsidR="00E03149">
        <w:t>.</w:t>
      </w:r>
    </w:p>
    <w:p w14:paraId="309734C2" w14:textId="2B62200A" w:rsidR="00A4547D" w:rsidRPr="00C05E88" w:rsidRDefault="0041037A" w:rsidP="00804333">
      <w:pPr>
        <w:pStyle w:val="Numberedlist"/>
        <w:numPr>
          <w:ilvl w:val="1"/>
          <w:numId w:val="32"/>
        </w:numPr>
      </w:pPr>
      <w:proofErr w:type="spellStart"/>
      <w:r w:rsidRPr="00C05E88">
        <w:t>Boussinesq</w:t>
      </w:r>
      <w:proofErr w:type="spellEnd"/>
      <w:r w:rsidRPr="00C05E88">
        <w:t xml:space="preserve"> approximation </w:t>
      </w:r>
      <w:r w:rsidR="00A4547D" w:rsidRPr="00C05E88">
        <w:t>where</w:t>
      </w:r>
      <w:r w:rsidR="00815794">
        <w:t>:</w:t>
      </w:r>
    </w:p>
    <w:p w14:paraId="0C651B8C" w14:textId="1517C869" w:rsidR="00E03149" w:rsidRDefault="00804333" w:rsidP="00B6554A">
      <w:pPr>
        <w:pStyle w:val="Numberedlist"/>
        <w:rPr>
          <w:highlight w:val="yellow"/>
        </w:rPr>
      </w:pPr>
      <w:r>
        <w:rPr>
          <w:highlight w:val="yellow"/>
        </w:rPr>
        <w:tab/>
      </w:r>
      <w:r>
        <w:rPr>
          <w:highlight w:val="yellow"/>
        </w:rPr>
        <w:tab/>
      </w:r>
      <w:r w:rsidR="006012D2" w:rsidRPr="001F3001">
        <w:rPr>
          <w:highlight w:val="yellow"/>
        </w:rPr>
        <w:t>A</w:t>
      </w:r>
      <w:r w:rsidR="0041037A" w:rsidRPr="001F3001">
        <w:rPr>
          <w:highlight w:val="yellow"/>
        </w:rPr>
        <w:t xml:space="preserve">ll velocities </w:t>
      </w:r>
      <w:r w:rsidR="006012D2" w:rsidRPr="001F3001">
        <w:rPr>
          <w:highlight w:val="yellow"/>
        </w:rPr>
        <w:t>(</w:t>
      </w:r>
      <w:r w:rsidR="006012D2" w:rsidRPr="00127D1D">
        <w:rPr>
          <w:i/>
          <w:iCs/>
          <w:highlight w:val="yellow"/>
        </w:rPr>
        <w:t>u, v, w</w:t>
      </w:r>
      <w:r w:rsidR="006012D2" w:rsidRPr="001F3001">
        <w:rPr>
          <w:highlight w:val="yellow"/>
        </w:rPr>
        <w:t xml:space="preserve">) </w:t>
      </w:r>
      <w:r w:rsidR="0041037A" w:rsidRPr="001F3001">
        <w:rPr>
          <w:highlight w:val="yellow"/>
        </w:rPr>
        <w:t xml:space="preserve">and pressure </w:t>
      </w:r>
      <w:r w:rsidR="006012D2" w:rsidRPr="001F3001">
        <w:rPr>
          <w:highlight w:val="yellow"/>
        </w:rPr>
        <w:t>(</w:t>
      </w:r>
      <w:r w:rsidR="006012D2" w:rsidRPr="00127D1D">
        <w:rPr>
          <w:i/>
          <w:iCs/>
          <w:highlight w:val="yellow"/>
        </w:rPr>
        <w:t>p</w:t>
      </w:r>
      <w:r w:rsidR="006012D2" w:rsidRPr="001F3001">
        <w:rPr>
          <w:highlight w:val="yellow"/>
        </w:rPr>
        <w:t xml:space="preserve">) </w:t>
      </w:r>
      <w:r w:rsidR="0041037A" w:rsidRPr="001F3001">
        <w:rPr>
          <w:highlight w:val="yellow"/>
        </w:rPr>
        <w:t xml:space="preserve">are the sum of turbulent time averages and deviations from that average, i.e., </w:t>
      </w:r>
      <m:oMath>
        <m:r>
          <w:rPr>
            <w:rFonts w:ascii="Cambria Math"/>
            <w:highlight w:val="yellow"/>
          </w:rPr>
          <m:t>u=</m:t>
        </m:r>
        <m:acc>
          <m:accPr>
            <m:chr m:val="̄"/>
            <m:ctrlPr>
              <w:rPr>
                <w:rFonts w:ascii="Cambria Math" w:hAnsi="Cambria Math"/>
                <w:i/>
                <w:highlight w:val="yellow"/>
              </w:rPr>
            </m:ctrlPr>
          </m:accPr>
          <m:e>
            <m:r>
              <w:rPr>
                <w:rFonts w:ascii="Cambria Math"/>
                <w:highlight w:val="yellow"/>
              </w:rPr>
              <m:t>u</m:t>
            </m:r>
          </m:e>
        </m:acc>
        <m:r>
          <w:rPr>
            <w:rFonts w:ascii="Cambria Math"/>
            <w:highlight w:val="yellow"/>
          </w:rPr>
          <m:t>+</m:t>
        </m:r>
        <m:sSup>
          <m:sSupPr>
            <m:ctrlPr>
              <w:rPr>
                <w:rFonts w:ascii="Cambria Math" w:hAnsi="Cambria Math"/>
                <w:i/>
                <w:highlight w:val="yellow"/>
              </w:rPr>
            </m:ctrlPr>
          </m:sSupPr>
          <m:e>
            <m:r>
              <w:rPr>
                <w:rFonts w:ascii="Cambria Math"/>
                <w:highlight w:val="yellow"/>
              </w:rPr>
              <m:t>u</m:t>
            </m:r>
          </m:e>
          <m:sup>
            <m:r>
              <w:rPr>
                <w:rFonts w:ascii="Cambria Math"/>
                <w:highlight w:val="yellow"/>
              </w:rPr>
              <m:t>'</m:t>
            </m:r>
          </m:sup>
        </m:sSup>
      </m:oMath>
      <w:r w:rsidR="0041037A" w:rsidRPr="001F3001">
        <w:rPr>
          <w:highlight w:val="yellow"/>
        </w:rPr>
        <w:t xml:space="preserve">, where </w:t>
      </w:r>
      <m:oMath>
        <m:acc>
          <m:accPr>
            <m:chr m:val="̄"/>
            <m:ctrlPr>
              <w:rPr>
                <w:rFonts w:ascii="Cambria Math" w:hAnsi="Cambria Math"/>
                <w:i/>
                <w:highlight w:val="yellow"/>
              </w:rPr>
            </m:ctrlPr>
          </m:accPr>
          <m:e>
            <m:r>
              <w:rPr>
                <w:rFonts w:ascii="Cambria Math"/>
                <w:highlight w:val="yellow"/>
              </w:rPr>
              <m:t>u</m:t>
            </m:r>
          </m:e>
        </m:acc>
        <m:r>
          <w:rPr>
            <w:rFonts w:ascii="Cambria Math"/>
            <w:highlight w:val="yellow"/>
          </w:rPr>
          <m:t>=</m:t>
        </m:r>
        <m:f>
          <m:fPr>
            <m:ctrlPr>
              <w:rPr>
                <w:rFonts w:ascii="Cambria Math" w:hAnsi="Cambria Math"/>
                <w:i/>
                <w:highlight w:val="yellow"/>
              </w:rPr>
            </m:ctrlPr>
          </m:fPr>
          <m:num>
            <m:r>
              <w:rPr>
                <w:rFonts w:ascii="Cambria Math"/>
                <w:highlight w:val="yellow"/>
              </w:rPr>
              <m:t>1</m:t>
            </m:r>
          </m:num>
          <m:den>
            <m:r>
              <w:rPr>
                <w:rFonts w:ascii="Cambria Math"/>
                <w:highlight w:val="yellow"/>
              </w:rPr>
              <m:t>T</m:t>
            </m:r>
          </m:den>
        </m:f>
        <m:nary>
          <m:naryPr>
            <m:ctrlPr>
              <w:rPr>
                <w:rFonts w:ascii="Cambria Math" w:hAnsi="Cambria Math"/>
                <w:i/>
                <w:highlight w:val="yellow"/>
              </w:rPr>
            </m:ctrlPr>
          </m:naryPr>
          <m:sub>
            <m:r>
              <w:rPr>
                <w:rFonts w:ascii="Cambria Math"/>
                <w:highlight w:val="yellow"/>
              </w:rPr>
              <m:t>t</m:t>
            </m:r>
          </m:sub>
          <m:sup>
            <m:r>
              <w:rPr>
                <w:rFonts w:ascii="Cambria Math"/>
                <w:highlight w:val="yellow"/>
              </w:rPr>
              <m:t>t+T</m:t>
            </m:r>
          </m:sup>
          <m:e>
            <m:r>
              <w:rPr>
                <w:rFonts w:ascii="Cambria Math"/>
                <w:highlight w:val="yellow"/>
              </w:rPr>
              <m:t>udt</m:t>
            </m:r>
          </m:e>
        </m:nary>
      </m:oMath>
      <w:r w:rsidR="0041037A" w:rsidRPr="001F3001">
        <w:rPr>
          <w:highlight w:val="yellow"/>
        </w:rPr>
        <w:t xml:space="preserve"> as shown in</w:t>
      </w:r>
      <w:r w:rsidR="00E03149">
        <w:rPr>
          <w:highlight w:val="yellow"/>
        </w:rPr>
        <w:t xml:space="preserve"> </w:t>
      </w:r>
    </w:p>
    <w:p w14:paraId="398FBB96" w14:textId="77777777" w:rsidR="00804333" w:rsidRDefault="00804333" w:rsidP="007552CD">
      <w:pPr>
        <w:pStyle w:val="Numberedlist"/>
        <w:rPr>
          <w:highlight w:val="yellow"/>
        </w:rPr>
      </w:pPr>
      <w:r>
        <w:rPr>
          <w:highlight w:val="yellow"/>
        </w:rPr>
        <w:tab/>
      </w:r>
      <w:r>
        <w:rPr>
          <w:highlight w:val="yellow"/>
        </w:rPr>
        <w:tab/>
      </w:r>
      <w:r w:rsidR="0041037A" w:rsidRPr="001F3001">
        <w:rPr>
          <w:highlight w:val="yellow"/>
        </w:rPr>
        <w:t xml:space="preserve"> </w:t>
      </w:r>
      <w:r w:rsidR="003B7E39" w:rsidRPr="001F3001">
        <w:rPr>
          <w:highlight w:val="yellow"/>
        </w:rPr>
        <w:fldChar w:fldCharType="begin"/>
      </w:r>
      <w:r w:rsidR="003B7E39" w:rsidRPr="001F3001">
        <w:rPr>
          <w:highlight w:val="yellow"/>
        </w:rPr>
        <w:instrText xml:space="preserve"> REF _Ref532634277 \h  \* MERGEFORMAT </w:instrText>
      </w:r>
      <w:r w:rsidR="003B7E39" w:rsidRPr="001F3001">
        <w:rPr>
          <w:highlight w:val="yellow"/>
        </w:rPr>
      </w:r>
      <w:r w:rsidR="003B7E39" w:rsidRPr="001F3001">
        <w:rPr>
          <w:highlight w:val="yellow"/>
        </w:rPr>
        <w:fldChar w:fldCharType="separate"/>
      </w:r>
      <w:r w:rsidR="00A95042" w:rsidRPr="001F3001">
        <w:rPr>
          <w:rStyle w:val="Figurehyperlink"/>
          <w:highlight w:val="yellow"/>
        </w:rPr>
        <w:t>Figure 2</w:t>
      </w:r>
      <w:r w:rsidR="003B7E39" w:rsidRPr="001F3001">
        <w:rPr>
          <w:highlight w:val="yellow"/>
        </w:rPr>
        <w:fldChar w:fldCharType="end"/>
      </w:r>
      <w:r w:rsidR="006012D2" w:rsidRPr="001F3001">
        <w:rPr>
          <w:highlight w:val="yellow"/>
        </w:rPr>
        <w:t xml:space="preserve">, </w:t>
      </w:r>
      <w:r>
        <w:rPr>
          <w:highlight w:val="yellow"/>
        </w:rPr>
        <w:t xml:space="preserve"> </w:t>
      </w:r>
      <m:oMath>
        <m:r>
          <w:rPr>
            <w:rFonts w:ascii="Cambria Math"/>
            <w:highlight w:val="yellow"/>
          </w:rPr>
          <m:t>v=</m:t>
        </m:r>
        <m:acc>
          <m:accPr>
            <m:chr m:val="̄"/>
            <m:ctrlPr>
              <w:rPr>
                <w:rFonts w:ascii="Cambria Math" w:hAnsi="Cambria Math"/>
                <w:i/>
                <w:highlight w:val="yellow"/>
              </w:rPr>
            </m:ctrlPr>
          </m:accPr>
          <m:e>
            <m:r>
              <w:rPr>
                <w:rFonts w:ascii="Cambria Math"/>
                <w:highlight w:val="yellow"/>
              </w:rPr>
              <m:t>v</m:t>
            </m:r>
          </m:e>
        </m:acc>
        <m:r>
          <w:rPr>
            <w:rFonts w:ascii="Cambria Math"/>
            <w:highlight w:val="yellow"/>
          </w:rPr>
          <m:t>+</m:t>
        </m:r>
        <m:sSup>
          <m:sSupPr>
            <m:ctrlPr>
              <w:rPr>
                <w:rFonts w:ascii="Cambria Math" w:hAnsi="Cambria Math"/>
                <w:i/>
                <w:highlight w:val="yellow"/>
              </w:rPr>
            </m:ctrlPr>
          </m:sSupPr>
          <m:e>
            <m:r>
              <w:rPr>
                <w:rFonts w:ascii="Cambria Math"/>
                <w:highlight w:val="yellow"/>
              </w:rPr>
              <m:t>v</m:t>
            </m:r>
          </m:e>
          <m:sup>
            <m:r>
              <w:rPr>
                <w:rFonts w:ascii="Cambria Math"/>
                <w:highlight w:val="yellow"/>
              </w:rPr>
              <m:t>'</m:t>
            </m:r>
          </m:sup>
        </m:sSup>
      </m:oMath>
      <w:r w:rsidR="0041037A" w:rsidRPr="001F3001">
        <w:rPr>
          <w:highlight w:val="yellow"/>
        </w:rPr>
        <w:t>;</w:t>
      </w:r>
      <m:oMath>
        <m:r>
          <w:rPr>
            <w:rFonts w:ascii="Cambria Math"/>
            <w:highlight w:val="yellow"/>
          </w:rPr>
          <m:t>w=</m:t>
        </m:r>
        <m:acc>
          <m:accPr>
            <m:chr m:val="̄"/>
            <m:ctrlPr>
              <w:rPr>
                <w:rFonts w:ascii="Cambria Math" w:hAnsi="Cambria Math"/>
                <w:i/>
                <w:highlight w:val="yellow"/>
              </w:rPr>
            </m:ctrlPr>
          </m:accPr>
          <m:e>
            <m:r>
              <w:rPr>
                <w:rFonts w:ascii="Cambria Math"/>
                <w:highlight w:val="yellow"/>
              </w:rPr>
              <m:t>w</m:t>
            </m:r>
          </m:e>
        </m:acc>
        <m:r>
          <w:rPr>
            <w:rFonts w:ascii="Cambria Math"/>
            <w:highlight w:val="yellow"/>
          </w:rPr>
          <m:t>+</m:t>
        </m:r>
        <m:sSup>
          <m:sSupPr>
            <m:ctrlPr>
              <w:rPr>
                <w:rFonts w:ascii="Cambria Math" w:hAnsi="Cambria Math"/>
                <w:i/>
                <w:highlight w:val="yellow"/>
              </w:rPr>
            </m:ctrlPr>
          </m:sSupPr>
          <m:e>
            <m:r>
              <w:rPr>
                <w:rFonts w:ascii="Cambria Math"/>
                <w:highlight w:val="yellow"/>
              </w:rPr>
              <m:t>w</m:t>
            </m:r>
          </m:e>
          <m:sup>
            <m:r>
              <w:rPr>
                <w:rFonts w:ascii="Cambria Math"/>
                <w:highlight w:val="yellow"/>
              </w:rPr>
              <m:t>'</m:t>
            </m:r>
          </m:sup>
        </m:sSup>
      </m:oMath>
      <w:r w:rsidR="0041037A" w:rsidRPr="001F3001">
        <w:rPr>
          <w:highlight w:val="yellow"/>
        </w:rPr>
        <w:t xml:space="preserve"> and </w:t>
      </w:r>
      <m:oMath>
        <m:r>
          <w:rPr>
            <w:rFonts w:ascii="Cambria Math"/>
            <w:highlight w:val="yellow"/>
          </w:rPr>
          <m:t>p=</m:t>
        </m:r>
        <m:acc>
          <m:accPr>
            <m:chr m:val="̄"/>
            <m:ctrlPr>
              <w:rPr>
                <w:rFonts w:ascii="Cambria Math" w:hAnsi="Cambria Math"/>
                <w:i/>
                <w:highlight w:val="yellow"/>
              </w:rPr>
            </m:ctrlPr>
          </m:accPr>
          <m:e>
            <m:r>
              <w:rPr>
                <w:rFonts w:ascii="Cambria Math"/>
                <w:highlight w:val="yellow"/>
              </w:rPr>
              <m:t>p</m:t>
            </m:r>
          </m:e>
        </m:acc>
        <m:r>
          <w:rPr>
            <w:rFonts w:ascii="Cambria Math"/>
            <w:highlight w:val="yellow"/>
          </w:rPr>
          <m:t>+</m:t>
        </m:r>
        <m:sSup>
          <m:sSupPr>
            <m:ctrlPr>
              <w:rPr>
                <w:rFonts w:ascii="Cambria Math" w:hAnsi="Cambria Math"/>
                <w:i/>
                <w:highlight w:val="yellow"/>
              </w:rPr>
            </m:ctrlPr>
          </m:sSupPr>
          <m:e>
            <m:r>
              <w:rPr>
                <w:rFonts w:ascii="Cambria Math"/>
                <w:highlight w:val="yellow"/>
              </w:rPr>
              <m:t>p</m:t>
            </m:r>
          </m:e>
          <m:sup>
            <m:r>
              <w:rPr>
                <w:rFonts w:ascii="Cambria Math"/>
                <w:highlight w:val="yellow"/>
              </w:rPr>
              <m:t>'</m:t>
            </m:r>
          </m:sup>
        </m:sSup>
      </m:oMath>
      <w:r w:rsidR="0041037A" w:rsidRPr="001F3001">
        <w:rPr>
          <w:highlight w:val="yellow"/>
        </w:rPr>
        <w:t xml:space="preserve"> where the overbar represents </w:t>
      </w:r>
    </w:p>
    <w:p w14:paraId="474A4A1B" w14:textId="0A653CD7" w:rsidR="0041037A" w:rsidRDefault="00804333" w:rsidP="007552CD">
      <w:pPr>
        <w:pStyle w:val="Numberedlist"/>
      </w:pPr>
      <w:r>
        <w:rPr>
          <w:highlight w:val="yellow"/>
        </w:rPr>
        <w:tab/>
      </w:r>
      <w:r>
        <w:rPr>
          <w:highlight w:val="yellow"/>
        </w:rPr>
        <w:tab/>
      </w:r>
      <w:r w:rsidR="0041037A" w:rsidRPr="001F3001">
        <w:rPr>
          <w:highlight w:val="yellow"/>
        </w:rPr>
        <w:t>time averaged</w:t>
      </w:r>
      <w:r w:rsidR="00E03149">
        <w:rPr>
          <w:highlight w:val="yellow"/>
        </w:rPr>
        <w:t>,</w:t>
      </w:r>
      <w:r w:rsidR="0041037A" w:rsidRPr="001F3001">
        <w:rPr>
          <w:highlight w:val="yellow"/>
        </w:rPr>
        <w:t xml:space="preserve"> and the prime represents devi</w:t>
      </w:r>
      <w:r w:rsidR="006012D2" w:rsidRPr="001F3001">
        <w:rPr>
          <w:highlight w:val="yellow"/>
        </w:rPr>
        <w:t>ation from the temporal average.</w:t>
      </w:r>
    </w:p>
    <w:p w14:paraId="1E0C3E83" w14:textId="77777777" w:rsidR="00815794" w:rsidRPr="00C05E88" w:rsidRDefault="00815794" w:rsidP="007552CD">
      <w:pPr>
        <w:pStyle w:val="Numberedlist"/>
      </w:pPr>
    </w:p>
    <w:p w14:paraId="0809BB37" w14:textId="77777777" w:rsidR="0041037A" w:rsidRPr="00C05E88" w:rsidRDefault="00E108E0" w:rsidP="007552CD">
      <w:pPr>
        <w:pStyle w:val="Graph"/>
      </w:pPr>
      <w:r w:rsidRPr="00292641">
        <w:rPr>
          <w:noProof/>
          <w:bdr w:val="single" w:sz="2" w:space="0" w:color="auto"/>
        </w:rPr>
        <w:object w:dxaOrig="5154" w:dyaOrig="3731" w14:anchorId="68FE208D">
          <v:shape id="_x0000_i1254" type="#_x0000_t75" alt="" style="width:356.85pt;height:138.3pt;mso-width-percent:0;mso-height-percent:0;mso-width-percent:0;mso-height-percent:0" o:ole="" fillcolor="window">
            <v:imagedata r:id="rId32" o:title=""/>
          </v:shape>
          <o:OLEObject Type="Embed" ProgID="Word.Picture.8" ShapeID="_x0000_i1254" DrawAspect="Content" ObjectID="_1721314751" r:id="rId33"/>
        </w:object>
      </w:r>
    </w:p>
    <w:p w14:paraId="785FD271" w14:textId="279268C3" w:rsidR="0041037A" w:rsidRPr="00C05E88" w:rsidRDefault="0041037A" w:rsidP="007552CD">
      <w:pPr>
        <w:pStyle w:val="Figurecaption"/>
      </w:pPr>
      <w:bookmarkStart w:id="22" w:name="_Ref532634277"/>
      <w:bookmarkStart w:id="23" w:name="_Toc48573714"/>
      <w:r w:rsidRPr="00C05E88">
        <w:t xml:space="preserve">Figure </w:t>
      </w:r>
      <w:r w:rsidR="00000000">
        <w:fldChar w:fldCharType="begin"/>
      </w:r>
      <w:r w:rsidR="00000000">
        <w:instrText xml:space="preserve"> SEQ Figure \* ARABIC </w:instrText>
      </w:r>
      <w:r w:rsidR="00000000">
        <w:fldChar w:fldCharType="separate"/>
      </w:r>
      <w:r w:rsidR="00A95042">
        <w:rPr>
          <w:noProof/>
        </w:rPr>
        <w:t>2</w:t>
      </w:r>
      <w:r w:rsidR="00000000">
        <w:rPr>
          <w:noProof/>
        </w:rPr>
        <w:fldChar w:fldCharType="end"/>
      </w:r>
      <w:bookmarkEnd w:id="22"/>
      <w:r w:rsidRPr="00C05E88">
        <w:t xml:space="preserve">.  Definition sketch of </w:t>
      </w:r>
      <w:r w:rsidR="00A4547D" w:rsidRPr="00C05E88">
        <w:t>turbulent</w:t>
      </w:r>
      <w:r w:rsidRPr="00C05E88">
        <w:t xml:space="preserve"> time averaging for velocity.</w:t>
      </w:r>
      <w:bookmarkEnd w:id="23"/>
    </w:p>
    <w:p w14:paraId="0F19325D" w14:textId="04A6965F" w:rsidR="0041037A" w:rsidRPr="00C05E88" w:rsidRDefault="0041037A" w:rsidP="00804333">
      <w:pPr>
        <w:pStyle w:val="BodyText"/>
        <w:keepNext/>
      </w:pPr>
      <w:r w:rsidRPr="00C05E88">
        <w:t xml:space="preserve">The governing equations </w:t>
      </w:r>
      <w:r w:rsidR="006012D2" w:rsidRPr="00C05E88">
        <w:t xml:space="preserve">(continuity and </w:t>
      </w:r>
      <w:r w:rsidR="006012D2" w:rsidRPr="00127D1D">
        <w:rPr>
          <w:i/>
          <w:iCs/>
        </w:rPr>
        <w:t>x, y, z</w:t>
      </w:r>
      <w:r w:rsidR="006012D2" w:rsidRPr="00C05E88">
        <w:t xml:space="preserve"> momentum equations) </w:t>
      </w:r>
      <w:r w:rsidRPr="00C05E88">
        <w:t>become</w:t>
      </w:r>
      <w:r w:rsidR="00815794">
        <w:t>,</w:t>
      </w:r>
      <w:r w:rsidRPr="00C05E88">
        <w:t xml:space="preserve"> after simplification:</w:t>
      </w:r>
    </w:p>
    <w:p w14:paraId="54ADD042" w14:textId="77777777" w:rsidR="0041037A" w:rsidRPr="00B7030B" w:rsidRDefault="0041037A" w:rsidP="00804333">
      <w:pPr>
        <w:pStyle w:val="Heading3"/>
        <w:spacing w:after="120"/>
      </w:pPr>
      <w:bookmarkStart w:id="24" w:name="_Toc410030388"/>
      <w:bookmarkStart w:id="25" w:name="_Toc523896474"/>
      <w:bookmarkStart w:id="26" w:name="_Toc48573537"/>
      <w:r w:rsidRPr="00B7030B">
        <w:t>Continuity</w:t>
      </w:r>
      <w:bookmarkEnd w:id="24"/>
      <w:bookmarkEnd w:id="25"/>
      <w:bookmarkEnd w:id="26"/>
      <w:r w:rsidRPr="00B7030B">
        <w:t xml:space="preserve"> </w:t>
      </w:r>
    </w:p>
    <w:p w14:paraId="2B1B4FD7" w14:textId="3660BF8E" w:rsidR="0041037A" w:rsidRPr="00B7030B" w:rsidRDefault="0041037A" w:rsidP="002523B7">
      <w:pPr>
        <w:pStyle w:val="equation"/>
        <w:rPr>
          <w:rFonts w:asciiTheme="minorHAnsi" w:hAnsiTheme="minorHAnsi"/>
        </w:rPr>
      </w:pPr>
      <w:r w:rsidRPr="00B7030B">
        <w:rPr>
          <w:rFonts w:asciiTheme="minorHAnsi" w:hAnsiTheme="minorHAnsi"/>
        </w:rPr>
        <w:tab/>
      </w:r>
      <w:bookmarkStart w:id="27" w:name="_Ref8714267"/>
      <m:oMath>
        <m:f>
          <m:fPr>
            <m:ctrlPr>
              <w:rPr>
                <w:rFonts w:ascii="Cambria Math" w:hAnsiTheme="minorHAnsi"/>
                <w:i/>
              </w:rPr>
            </m:ctrlPr>
          </m:fPr>
          <m:num>
            <m:r>
              <w:rPr>
                <w:rFonts w:ascii="Cambria Math" w:hAnsiTheme="minorHAnsi"/>
              </w:rPr>
              <m:t>∂</m:t>
            </m:r>
            <m:acc>
              <m:accPr>
                <m:chr m:val="̄"/>
                <m:ctrlPr>
                  <w:rPr>
                    <w:rFonts w:ascii="Cambria Math" w:hAnsiTheme="minorHAnsi"/>
                    <w:i/>
                  </w:rPr>
                </m:ctrlPr>
              </m:accPr>
              <m:e>
                <m:r>
                  <w:rPr>
                    <w:rFonts w:ascii="Cambria Math" w:hAnsiTheme="minorHAnsi"/>
                  </w:rPr>
                  <m:t>u</m:t>
                </m:r>
              </m:e>
            </m:acc>
          </m:num>
          <m:den>
            <m:r>
              <w:rPr>
                <w:rFonts w:ascii="Cambria Math" w:hAnsiTheme="minorHAnsi"/>
              </w:rPr>
              <m:t>∂x</m:t>
            </m:r>
          </m:den>
        </m:f>
        <m:r>
          <w:rPr>
            <w:rFonts w:ascii="Cambria Math" w:hAnsiTheme="minorHAnsi"/>
          </w:rPr>
          <m:t>+</m:t>
        </m:r>
        <m:f>
          <m:fPr>
            <m:ctrlPr>
              <w:rPr>
                <w:rFonts w:ascii="Cambria Math" w:hAnsiTheme="minorHAnsi"/>
                <w:i/>
              </w:rPr>
            </m:ctrlPr>
          </m:fPr>
          <m:num>
            <m:r>
              <w:rPr>
                <w:rFonts w:ascii="Cambria Math" w:hAnsiTheme="minorHAnsi"/>
              </w:rPr>
              <m:t>∂</m:t>
            </m:r>
            <m:acc>
              <m:accPr>
                <m:chr m:val="̄"/>
                <m:ctrlPr>
                  <w:rPr>
                    <w:rFonts w:ascii="Cambria Math" w:hAnsiTheme="minorHAnsi"/>
                    <w:i/>
                  </w:rPr>
                </m:ctrlPr>
              </m:accPr>
              <m:e>
                <m:r>
                  <w:rPr>
                    <w:rFonts w:ascii="Cambria Math" w:hAnsiTheme="minorHAnsi"/>
                  </w:rPr>
                  <m:t>v</m:t>
                </m:r>
              </m:e>
            </m:acc>
          </m:num>
          <m:den>
            <m:r>
              <w:rPr>
                <w:rFonts w:ascii="Cambria Math" w:hAnsiTheme="minorHAnsi"/>
              </w:rPr>
              <m:t>∂y</m:t>
            </m:r>
          </m:den>
        </m:f>
        <m:r>
          <w:rPr>
            <w:rFonts w:ascii="Cambria Math" w:hAnsiTheme="minorHAnsi"/>
          </w:rPr>
          <m:t>+</m:t>
        </m:r>
        <m:f>
          <m:fPr>
            <m:ctrlPr>
              <w:rPr>
                <w:rFonts w:ascii="Cambria Math" w:hAnsiTheme="minorHAnsi"/>
                <w:i/>
              </w:rPr>
            </m:ctrlPr>
          </m:fPr>
          <m:num>
            <m:r>
              <w:rPr>
                <w:rFonts w:ascii="Cambria Math" w:hAnsiTheme="minorHAnsi"/>
              </w:rPr>
              <m:t>∂</m:t>
            </m:r>
            <m:acc>
              <m:accPr>
                <m:chr m:val="̄"/>
                <m:ctrlPr>
                  <w:rPr>
                    <w:rFonts w:ascii="Cambria Math" w:hAnsiTheme="minorHAnsi"/>
                    <w:i/>
                  </w:rPr>
                </m:ctrlPr>
              </m:accPr>
              <m:e>
                <m:r>
                  <w:rPr>
                    <w:rFonts w:ascii="Cambria Math" w:hAnsiTheme="minorHAnsi"/>
                  </w:rPr>
                  <m:t>w</m:t>
                </m:r>
              </m:e>
            </m:acc>
          </m:num>
          <m:den>
            <m:r>
              <w:rPr>
                <w:rFonts w:ascii="Cambria Math" w:hAnsiTheme="minorHAnsi"/>
              </w:rPr>
              <m:t>∂z</m:t>
            </m:r>
          </m:den>
        </m:f>
        <m:r>
          <w:rPr>
            <w:rFonts w:ascii="Cambria Math" w:hAnsiTheme="minorHAnsi"/>
          </w:rPr>
          <m:t>=0</m:t>
        </m:r>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w:t>
      </w:r>
      <w:r w:rsidR="00A41B27">
        <w:rPr>
          <w:rStyle w:val="EquationCaption"/>
          <w:rFonts w:asciiTheme="minorHAnsi" w:hAnsiTheme="minorHAnsi"/>
        </w:rPr>
        <w:fldChar w:fldCharType="end"/>
      </w:r>
      <w:bookmarkEnd w:id="27"/>
      <w:r w:rsidRPr="00B7030B">
        <w:rPr>
          <w:rStyle w:val="EquationCaption"/>
          <w:rFonts w:asciiTheme="minorHAnsi" w:hAnsiTheme="minorHAnsi"/>
        </w:rPr>
        <w:t>)</w:t>
      </w:r>
    </w:p>
    <w:p w14:paraId="51D2B91B" w14:textId="77777777" w:rsidR="0041037A" w:rsidRPr="00C05E88" w:rsidRDefault="0041037A" w:rsidP="00804333">
      <w:pPr>
        <w:pStyle w:val="BodyText"/>
        <w:spacing w:after="0"/>
      </w:pPr>
      <w:r w:rsidRPr="00C05E88">
        <w:t>where:</w:t>
      </w:r>
    </w:p>
    <w:p w14:paraId="1C141E06" w14:textId="77777777" w:rsidR="0041037A" w:rsidRPr="00C05E88" w:rsidRDefault="0041037A" w:rsidP="00B6554A">
      <w:pPr>
        <w:pStyle w:val="variabledefinitionChar"/>
      </w:pPr>
      <w:r w:rsidRPr="00C05E88">
        <w:tab/>
        <w:t>u</w:t>
      </w:r>
      <w:r w:rsidRPr="00C05E88">
        <w:tab/>
        <w:t>=</w:t>
      </w:r>
      <w:r w:rsidRPr="00C05E88">
        <w:tab/>
        <w:t>x-direction velocity</w:t>
      </w:r>
    </w:p>
    <w:p w14:paraId="4AD07E28" w14:textId="77777777" w:rsidR="0041037A" w:rsidRPr="00C05E88" w:rsidRDefault="0041037A" w:rsidP="00B6554A">
      <w:pPr>
        <w:pStyle w:val="variabledefinitionChar"/>
      </w:pPr>
      <w:r w:rsidRPr="00C05E88">
        <w:tab/>
        <w:t>v</w:t>
      </w:r>
      <w:r w:rsidRPr="00C05E88">
        <w:tab/>
        <w:t>=</w:t>
      </w:r>
      <w:r w:rsidRPr="00C05E88">
        <w:tab/>
        <w:t>y-direction velocity</w:t>
      </w:r>
    </w:p>
    <w:p w14:paraId="3B84A44A" w14:textId="77777777" w:rsidR="0041037A" w:rsidRPr="00C05E88" w:rsidRDefault="0041037A" w:rsidP="00B6554A">
      <w:pPr>
        <w:pStyle w:val="variabledefinitionChar"/>
      </w:pPr>
      <w:r w:rsidRPr="00C05E88">
        <w:tab/>
        <w:t>w</w:t>
      </w:r>
      <w:r w:rsidRPr="00C05E88">
        <w:tab/>
        <w:t>=</w:t>
      </w:r>
      <w:r w:rsidRPr="00C05E88">
        <w:tab/>
        <w:t xml:space="preserve">z-direction velocity </w:t>
      </w:r>
    </w:p>
    <w:p w14:paraId="6A9F89F7" w14:textId="77777777" w:rsidR="0041037A" w:rsidRPr="00B7030B" w:rsidRDefault="0041037A" w:rsidP="00B6554A">
      <w:pPr>
        <w:pStyle w:val="BodyText2"/>
      </w:pPr>
    </w:p>
    <w:p w14:paraId="057CB5D4" w14:textId="77777777" w:rsidR="0041037A" w:rsidRPr="00B7030B" w:rsidRDefault="0041037A" w:rsidP="00804333">
      <w:pPr>
        <w:pStyle w:val="Heading3"/>
      </w:pPr>
      <w:bookmarkStart w:id="28" w:name="_Toc410030389"/>
      <w:bookmarkStart w:id="29" w:name="_Toc523896475"/>
      <w:bookmarkStart w:id="30" w:name="_Toc48573538"/>
      <w:r w:rsidRPr="00B7030B">
        <w:t>x-Momentum Equation</w:t>
      </w:r>
      <w:bookmarkEnd w:id="28"/>
      <w:bookmarkEnd w:id="29"/>
      <w:bookmarkEnd w:id="30"/>
    </w:p>
    <w:p w14:paraId="1C584B7A" w14:textId="7FEC2059" w:rsidR="0041037A" w:rsidRPr="00B7030B" w:rsidRDefault="00000000" w:rsidP="002523B7">
      <w:pPr>
        <w:pStyle w:val="equation"/>
        <w:rPr>
          <w:rStyle w:val="EquationCaption"/>
          <w:rFonts w:asciiTheme="minorHAnsi" w:hAnsiTheme="minorHAnsi"/>
        </w:rPr>
      </w:pPr>
      <m:oMath>
        <m:limLow>
          <m:limLowPr>
            <m:ctrlPr>
              <w:rPr>
                <w:rFonts w:ascii="Cambria Math" w:hAnsiTheme="minorHAnsi"/>
                <w:i/>
              </w:rPr>
            </m:ctrlPr>
          </m:limLowPr>
          <m:e>
            <m:groupChr>
              <m:groupChrPr>
                <m:ctrlPr>
                  <w:rPr>
                    <w:rFonts w:ascii="Cambria Math" w:hAnsiTheme="minorHAnsi"/>
                    <w:i/>
                  </w:rPr>
                </m:ctrlPr>
              </m:groupChrPr>
              <m:e>
                <m:f>
                  <m:fPr>
                    <m:ctrlPr>
                      <w:rPr>
                        <w:rFonts w:ascii="Cambria Math" w:hAnsiTheme="minorHAnsi"/>
                        <w:i/>
                      </w:rPr>
                    </m:ctrlPr>
                  </m:fPr>
                  <m:num>
                    <m:r>
                      <w:rPr>
                        <w:rFonts w:ascii="Cambria Math" w:hAnsiTheme="minorHAnsi"/>
                      </w:rPr>
                      <m:t>∂</m:t>
                    </m:r>
                    <m:acc>
                      <m:accPr>
                        <m:chr m:val="̄"/>
                        <m:ctrlPr>
                          <w:rPr>
                            <w:rFonts w:ascii="Cambria Math" w:hAnsiTheme="minorHAnsi"/>
                            <w:i/>
                          </w:rPr>
                        </m:ctrlPr>
                      </m:accPr>
                      <m:e>
                        <m:r>
                          <w:rPr>
                            <w:rFonts w:ascii="Cambria Math" w:hAnsiTheme="minorHAnsi"/>
                          </w:rPr>
                          <m:t>u</m:t>
                        </m:r>
                      </m:e>
                    </m:acc>
                  </m:num>
                  <m:den>
                    <m:r>
                      <w:rPr>
                        <w:rFonts w:ascii="Cambria Math" w:hAnsiTheme="minorHAnsi"/>
                      </w:rPr>
                      <m:t>∂t</m:t>
                    </m:r>
                  </m:den>
                </m:f>
                <m:ctrlPr>
                  <w:rPr>
                    <w:rFonts w:ascii="Cambria Math" w:hAnsi="Cambria Math"/>
                    <w:i/>
                  </w:rPr>
                </m:ctrlPr>
              </m:e>
            </m:groupChr>
            <m:ctrlPr>
              <w:rPr>
                <w:rFonts w:ascii="Cambria Math" w:hAnsi="Cambria Math"/>
                <w:i/>
              </w:rPr>
            </m:ctrlPr>
          </m:e>
          <m:lim>
            <m:eqArr>
              <m:eqArrPr>
                <m:ctrlPr>
                  <w:rPr>
                    <w:rFonts w:ascii="Cambria Math" w:hAnsiTheme="minorHAnsi"/>
                    <w:i/>
                  </w:rPr>
                </m:ctrlPr>
              </m:eqArrPr>
              <m:e>
                <m:r>
                  <w:rPr>
                    <w:rFonts w:ascii="Cambria Math" w:hAnsiTheme="minorHAnsi"/>
                  </w:rPr>
                  <m:t>&amp;</m:t>
                </m:r>
                <m:r>
                  <m:rPr>
                    <m:nor/>
                  </m:rPr>
                  <w:rPr>
                    <w:rFonts w:ascii="Cambria Math" w:hAnsiTheme="minorHAnsi"/>
                  </w:rPr>
                  <m:t xml:space="preserve">  unsteady</m:t>
                </m:r>
                <m:ctrlPr>
                  <w:rPr>
                    <w:rFonts w:ascii="Cambria Math" w:hAnsiTheme="minorHAnsi"/>
                  </w:rPr>
                </m:ctrlPr>
              </m:e>
              <m:e>
                <m:r>
                  <w:rPr>
                    <w:rFonts w:ascii="Cambria Math" w:hAnsiTheme="minorHAnsi"/>
                  </w:rPr>
                  <m:t>&amp;</m:t>
                </m:r>
                <m:r>
                  <m:rPr>
                    <m:nor/>
                  </m:rPr>
                  <w:rPr>
                    <w:rFonts w:ascii="Cambria Math" w:hAnsiTheme="minorHAnsi"/>
                  </w:rPr>
                  <m:t>acceleration</m:t>
                </m:r>
                <m:ctrlPr>
                  <w:rPr>
                    <w:rFonts w:ascii="Cambria Math" w:hAnsiTheme="minorHAnsi"/>
                  </w:rPr>
                </m:ctrlPr>
              </m:e>
            </m:eqArr>
            <m:ctrlPr>
              <w:rPr>
                <w:rFonts w:ascii="Cambria Math" w:hAnsi="Cambria Math"/>
                <w:i/>
              </w:rPr>
            </m:ctrlPr>
          </m:lim>
        </m:limLow>
        <m:r>
          <w:rPr>
            <w:rFonts w:ascii="Cambria Math" w:hAnsiTheme="minorHAnsi"/>
          </w:rPr>
          <m:t>+</m:t>
        </m:r>
        <m:limLow>
          <m:limLowPr>
            <m:ctrlPr>
              <w:rPr>
                <w:rFonts w:ascii="Cambria Math" w:hAnsiTheme="minorHAnsi"/>
                <w:i/>
              </w:rPr>
            </m:ctrlPr>
          </m:limLowPr>
          <m:e>
            <m:groupChr>
              <m:groupChrPr>
                <m:ctrlPr>
                  <w:rPr>
                    <w:rFonts w:ascii="Cambria Math" w:hAnsiTheme="minorHAnsi"/>
                    <w:i/>
                  </w:rPr>
                </m:ctrlPr>
              </m:groupChrPr>
              <m:e>
                <m:acc>
                  <m:accPr>
                    <m:chr m:val="̄"/>
                    <m:ctrlPr>
                      <w:rPr>
                        <w:rFonts w:ascii="Cambria Math" w:hAnsiTheme="minorHAnsi"/>
                        <w:i/>
                      </w:rPr>
                    </m:ctrlPr>
                  </m:accPr>
                  <m:e>
                    <m:r>
                      <w:rPr>
                        <w:rFonts w:ascii="Cambria Math" w:hAnsiTheme="minorHAnsi"/>
                      </w:rPr>
                      <m:t>u</m:t>
                    </m:r>
                  </m:e>
                </m:acc>
                <m:f>
                  <m:fPr>
                    <m:ctrlPr>
                      <w:rPr>
                        <w:rFonts w:ascii="Cambria Math" w:hAnsiTheme="minorHAnsi"/>
                        <w:i/>
                      </w:rPr>
                    </m:ctrlPr>
                  </m:fPr>
                  <m:num>
                    <m:r>
                      <w:rPr>
                        <w:rFonts w:ascii="Cambria Math" w:hAnsiTheme="minorHAnsi"/>
                      </w:rPr>
                      <m:t>∂</m:t>
                    </m:r>
                    <m:acc>
                      <m:accPr>
                        <m:chr m:val="̄"/>
                        <m:ctrlPr>
                          <w:rPr>
                            <w:rFonts w:ascii="Cambria Math" w:hAnsiTheme="minorHAnsi"/>
                            <w:i/>
                          </w:rPr>
                        </m:ctrlPr>
                      </m:accPr>
                      <m:e>
                        <m:r>
                          <w:rPr>
                            <w:rFonts w:ascii="Cambria Math" w:hAnsiTheme="minorHAnsi"/>
                          </w:rPr>
                          <m:t>u</m:t>
                        </m:r>
                      </m:e>
                    </m:acc>
                  </m:num>
                  <m:den>
                    <m:r>
                      <w:rPr>
                        <w:rFonts w:ascii="Cambria Math" w:hAnsiTheme="minorHAnsi"/>
                      </w:rPr>
                      <m:t>∂x</m:t>
                    </m:r>
                  </m:den>
                </m:f>
                <m:r>
                  <w:rPr>
                    <w:rFonts w:ascii="Cambria Math" w:hAnsiTheme="minorHAnsi"/>
                  </w:rPr>
                  <m:t>+</m:t>
                </m:r>
                <m:acc>
                  <m:accPr>
                    <m:chr m:val="̄"/>
                    <m:ctrlPr>
                      <w:rPr>
                        <w:rFonts w:ascii="Cambria Math" w:hAnsiTheme="minorHAnsi"/>
                        <w:i/>
                      </w:rPr>
                    </m:ctrlPr>
                  </m:accPr>
                  <m:e>
                    <m:r>
                      <w:rPr>
                        <w:rFonts w:ascii="Cambria Math" w:hAnsiTheme="minorHAnsi"/>
                      </w:rPr>
                      <m:t>v</m:t>
                    </m:r>
                  </m:e>
                </m:acc>
                <m:f>
                  <m:fPr>
                    <m:ctrlPr>
                      <w:rPr>
                        <w:rFonts w:ascii="Cambria Math" w:hAnsiTheme="minorHAnsi"/>
                        <w:i/>
                      </w:rPr>
                    </m:ctrlPr>
                  </m:fPr>
                  <m:num>
                    <m:r>
                      <w:rPr>
                        <w:rFonts w:ascii="Cambria Math" w:hAnsiTheme="minorHAnsi"/>
                      </w:rPr>
                      <m:t>∂</m:t>
                    </m:r>
                    <m:acc>
                      <m:accPr>
                        <m:chr m:val="̄"/>
                        <m:ctrlPr>
                          <w:rPr>
                            <w:rFonts w:ascii="Cambria Math" w:hAnsiTheme="minorHAnsi"/>
                            <w:i/>
                          </w:rPr>
                        </m:ctrlPr>
                      </m:accPr>
                      <m:e>
                        <m:r>
                          <w:rPr>
                            <w:rFonts w:ascii="Cambria Math" w:hAnsiTheme="minorHAnsi"/>
                          </w:rPr>
                          <m:t>u</m:t>
                        </m:r>
                      </m:e>
                    </m:acc>
                  </m:num>
                  <m:den>
                    <m:r>
                      <w:rPr>
                        <w:rFonts w:ascii="Cambria Math" w:hAnsiTheme="minorHAnsi"/>
                      </w:rPr>
                      <m:t>∂y</m:t>
                    </m:r>
                  </m:den>
                </m:f>
                <m:r>
                  <w:rPr>
                    <w:rFonts w:ascii="Cambria Math" w:hAnsiTheme="minorHAnsi"/>
                  </w:rPr>
                  <m:t>+</m:t>
                </m:r>
                <m:acc>
                  <m:accPr>
                    <m:chr m:val="̄"/>
                    <m:ctrlPr>
                      <w:rPr>
                        <w:rFonts w:ascii="Cambria Math" w:hAnsiTheme="minorHAnsi"/>
                        <w:i/>
                      </w:rPr>
                    </m:ctrlPr>
                  </m:accPr>
                  <m:e>
                    <m:r>
                      <w:rPr>
                        <w:rFonts w:ascii="Cambria Math" w:hAnsiTheme="minorHAnsi"/>
                      </w:rPr>
                      <m:t>w</m:t>
                    </m:r>
                  </m:e>
                </m:acc>
                <m:f>
                  <m:fPr>
                    <m:ctrlPr>
                      <w:rPr>
                        <w:rFonts w:ascii="Cambria Math" w:hAnsiTheme="minorHAnsi"/>
                        <w:i/>
                      </w:rPr>
                    </m:ctrlPr>
                  </m:fPr>
                  <m:num>
                    <m:r>
                      <w:rPr>
                        <w:rFonts w:ascii="Cambria Math" w:hAnsiTheme="minorHAnsi"/>
                      </w:rPr>
                      <m:t>∂</m:t>
                    </m:r>
                    <m:acc>
                      <m:accPr>
                        <m:chr m:val="̄"/>
                        <m:ctrlPr>
                          <w:rPr>
                            <w:rFonts w:ascii="Cambria Math" w:hAnsiTheme="minorHAnsi"/>
                            <w:i/>
                          </w:rPr>
                        </m:ctrlPr>
                      </m:accPr>
                      <m:e>
                        <m:r>
                          <w:rPr>
                            <w:rFonts w:ascii="Cambria Math" w:hAnsiTheme="minorHAnsi"/>
                          </w:rPr>
                          <m:t>u</m:t>
                        </m:r>
                      </m:e>
                    </m:acc>
                  </m:num>
                  <m:den>
                    <m:r>
                      <w:rPr>
                        <w:rFonts w:ascii="Cambria Math" w:hAnsiTheme="minorHAnsi"/>
                      </w:rPr>
                      <m:t>∂z</m:t>
                    </m:r>
                  </m:den>
                </m:f>
                <m:ctrlPr>
                  <w:rPr>
                    <w:rFonts w:ascii="Cambria Math" w:hAnsi="Cambria Math"/>
                    <w:i/>
                  </w:rPr>
                </m:ctrlPr>
              </m:e>
            </m:groupChr>
            <m:ctrlPr>
              <w:rPr>
                <w:rFonts w:ascii="Cambria Math" w:hAnsiTheme="minorHAnsi"/>
              </w:rPr>
            </m:ctrlPr>
          </m:e>
          <m:lim>
            <m:r>
              <m:rPr>
                <m:nor/>
              </m:rPr>
              <w:rPr>
                <w:rFonts w:ascii="Cambria Math" w:hAnsiTheme="minorHAnsi"/>
              </w:rPr>
              <m:t xml:space="preserve"> convective acceler</m:t>
            </m:r>
            <w:proofErr w:type="spellStart"/>
            <m:r>
              <m:rPr>
                <m:nor/>
              </m:rPr>
              <w:rPr>
                <w:rFonts w:ascii="Cambria Math" w:hAnsiTheme="minorHAnsi"/>
              </w:rPr>
              <m:t>ation</m:t>
            </m:r>
            <w:proofErr w:type="spellEnd"/>
            <m:ctrlPr>
              <w:rPr>
                <w:rFonts w:ascii="Cambria Math" w:hAnsiTheme="minorHAnsi"/>
              </w:rPr>
            </m:ctrlPr>
          </m:lim>
        </m:limLow>
        <m:r>
          <w:rPr>
            <w:rFonts w:ascii="Cambria Math" w:hAnsiTheme="minorHAnsi"/>
          </w:rPr>
          <m:t>-</m:t>
        </m:r>
        <m:limLow>
          <m:limLowPr>
            <m:ctrlPr>
              <w:rPr>
                <w:rFonts w:ascii="Cambria Math" w:hAnsiTheme="minorHAnsi"/>
                <w:i/>
              </w:rPr>
            </m:ctrlPr>
          </m:limLowPr>
          <m:e>
            <m:groupChr>
              <m:groupChrPr>
                <m:ctrlPr>
                  <w:rPr>
                    <w:rFonts w:ascii="Cambria Math" w:hAnsiTheme="minorHAnsi"/>
                    <w:i/>
                  </w:rPr>
                </m:ctrlPr>
              </m:groupChrPr>
              <m:e>
                <m:r>
                  <w:rPr>
                    <w:rFonts w:ascii="Cambria Math" w:hAnsiTheme="minorHAnsi"/>
                  </w:rPr>
                  <m:t>2</m:t>
                </m:r>
                <m:sSub>
                  <m:sSubPr>
                    <m:ctrlPr>
                      <w:rPr>
                        <w:rFonts w:ascii="Cambria Math" w:hAnsi="Cambria Math"/>
                        <w:i/>
                      </w:rPr>
                    </m:ctrlPr>
                  </m:sSubPr>
                  <m:e>
                    <m:r>
                      <w:rPr>
                        <w:rFonts w:ascii="Cambria Math" w:hAnsiTheme="minorHAnsi"/>
                      </w:rPr>
                      <m:t>Ω</m:t>
                    </m:r>
                  </m:e>
                  <m:sub>
                    <m:r>
                      <w:rPr>
                        <w:rFonts w:ascii="Cambria Math" w:hAnsiTheme="minorHAnsi"/>
                      </w:rPr>
                      <m:t>z</m:t>
                    </m:r>
                    <m:ctrlPr>
                      <w:rPr>
                        <w:rFonts w:ascii="Cambria Math" w:hAnsiTheme="minorHAnsi"/>
                        <w:i/>
                      </w:rPr>
                    </m:ctrlPr>
                  </m:sub>
                </m:sSub>
                <m:acc>
                  <m:accPr>
                    <m:chr m:val="̄"/>
                    <m:ctrlPr>
                      <w:rPr>
                        <w:rFonts w:ascii="Cambria Math" w:hAnsiTheme="minorHAnsi"/>
                        <w:i/>
                      </w:rPr>
                    </m:ctrlPr>
                  </m:accPr>
                  <m:e>
                    <m:r>
                      <w:rPr>
                        <w:rFonts w:ascii="Cambria Math" w:hAnsiTheme="minorHAnsi"/>
                      </w:rPr>
                      <m:t>v</m:t>
                    </m:r>
                  </m:e>
                </m:acc>
                <m:r>
                  <w:rPr>
                    <w:rFonts w:ascii="Cambria Math" w:hAnsiTheme="minorHAnsi"/>
                  </w:rPr>
                  <m:t>+2</m:t>
                </m:r>
                <m:sSub>
                  <m:sSubPr>
                    <m:ctrlPr>
                      <w:rPr>
                        <w:rFonts w:ascii="Cambria Math" w:hAnsi="Cambria Math"/>
                        <w:i/>
                      </w:rPr>
                    </m:ctrlPr>
                  </m:sSubPr>
                  <m:e>
                    <m:r>
                      <w:rPr>
                        <w:rFonts w:ascii="Cambria Math" w:hAnsiTheme="minorHAnsi"/>
                      </w:rPr>
                      <m:t>Ω</m:t>
                    </m:r>
                  </m:e>
                  <m:sub>
                    <m:r>
                      <w:rPr>
                        <w:rFonts w:ascii="Cambria Math" w:hAnsiTheme="minorHAnsi"/>
                      </w:rPr>
                      <m:t>y</m:t>
                    </m:r>
                    <m:ctrlPr>
                      <w:rPr>
                        <w:rFonts w:ascii="Cambria Math" w:hAnsiTheme="minorHAnsi"/>
                        <w:i/>
                      </w:rPr>
                    </m:ctrlPr>
                  </m:sub>
                </m:sSub>
                <m:acc>
                  <m:accPr>
                    <m:chr m:val="̄"/>
                    <m:ctrlPr>
                      <w:rPr>
                        <w:rFonts w:ascii="Cambria Math" w:hAnsiTheme="minorHAnsi"/>
                        <w:i/>
                      </w:rPr>
                    </m:ctrlPr>
                  </m:accPr>
                  <m:e>
                    <m:r>
                      <w:rPr>
                        <w:rFonts w:ascii="Cambria Math" w:hAnsiTheme="minorHAnsi"/>
                      </w:rPr>
                      <m:t>w</m:t>
                    </m:r>
                  </m:e>
                </m:acc>
                <m:ctrlPr>
                  <w:rPr>
                    <w:rFonts w:ascii="Cambria Math" w:hAnsi="Cambria Math"/>
                    <w:i/>
                  </w:rPr>
                </m:ctrlPr>
              </m:e>
            </m:groupChr>
            <m:ctrlPr>
              <w:rPr>
                <w:rFonts w:ascii="Cambria Math" w:hAnsiTheme="minorHAnsi"/>
              </w:rPr>
            </m:ctrlPr>
          </m:e>
          <m:lim>
            <m:r>
              <m:rPr>
                <m:nor/>
              </m:rPr>
              <w:rPr>
                <w:rFonts w:ascii="Cambria Math" w:hAnsiTheme="minorHAnsi"/>
              </w:rPr>
              <m:t>Coriolis acceleration</m:t>
            </m:r>
            <m:ctrlPr>
              <w:rPr>
                <w:rFonts w:ascii="Cambria Math" w:hAnsiTheme="minorHAnsi"/>
              </w:rPr>
            </m:ctrlPr>
          </m:lim>
        </m:limLow>
        <m:r>
          <w:rPr>
            <w:rFonts w:ascii="Cambria Math" w:hAnsiTheme="minorHAnsi"/>
          </w:rPr>
          <m:t>=</m:t>
        </m:r>
        <m:r>
          <w:rPr>
            <w:rFonts w:ascii="Cambria Math" w:hAnsiTheme="minorHAnsi"/>
          </w:rPr>
          <m:t>-</m:t>
        </m:r>
        <m:limLow>
          <m:limLowPr>
            <m:ctrlPr>
              <w:rPr>
                <w:rFonts w:ascii="Cambria Math" w:hAnsiTheme="minorHAnsi"/>
                <w:i/>
              </w:rPr>
            </m:ctrlPr>
          </m:limLowPr>
          <m:e>
            <m:groupChr>
              <m:groupChrPr>
                <m:ctrlPr>
                  <w:rPr>
                    <w:rFonts w:ascii="Cambria Math" w:hAnsiTheme="minorHAnsi"/>
                    <w:i/>
                  </w:rPr>
                </m:ctrlPr>
              </m:groupChrPr>
              <m:e>
                <m:f>
                  <m:fPr>
                    <m:ctrlPr>
                      <w:rPr>
                        <w:rFonts w:ascii="Cambria Math" w:hAnsiTheme="minorHAnsi"/>
                        <w:i/>
                      </w:rPr>
                    </m:ctrlPr>
                  </m:fPr>
                  <m:num>
                    <m:r>
                      <w:rPr>
                        <w:rFonts w:ascii="Cambria Math" w:hAnsiTheme="minorHAnsi"/>
                      </w:rPr>
                      <m:t>1</m:t>
                    </m:r>
                  </m:num>
                  <m:den>
                    <m:r>
                      <w:rPr>
                        <w:rFonts w:ascii="Cambria Math" w:hAnsiTheme="minorHAnsi"/>
                      </w:rPr>
                      <m:t>ρ</m:t>
                    </m:r>
                  </m:den>
                </m:f>
                <m:f>
                  <m:fPr>
                    <m:ctrlPr>
                      <w:rPr>
                        <w:rFonts w:ascii="Cambria Math" w:hAnsiTheme="minorHAnsi"/>
                        <w:i/>
                      </w:rPr>
                    </m:ctrlPr>
                  </m:fPr>
                  <m:num>
                    <m:r>
                      <w:rPr>
                        <w:rFonts w:ascii="Cambria Math" w:hAnsiTheme="minorHAnsi"/>
                      </w:rPr>
                      <m:t>∂</m:t>
                    </m:r>
                    <m:acc>
                      <m:accPr>
                        <m:chr m:val="̄"/>
                        <m:ctrlPr>
                          <w:rPr>
                            <w:rFonts w:ascii="Cambria Math" w:hAnsiTheme="minorHAnsi"/>
                            <w:i/>
                          </w:rPr>
                        </m:ctrlPr>
                      </m:accPr>
                      <m:e>
                        <m:r>
                          <w:rPr>
                            <w:rFonts w:ascii="Cambria Math" w:hAnsiTheme="minorHAnsi"/>
                          </w:rPr>
                          <m:t>p</m:t>
                        </m:r>
                      </m:e>
                    </m:acc>
                  </m:num>
                  <m:den>
                    <m:r>
                      <w:rPr>
                        <w:rFonts w:ascii="Cambria Math" w:hAnsiTheme="minorHAnsi"/>
                      </w:rPr>
                      <m:t>∂x</m:t>
                    </m:r>
                  </m:den>
                </m:f>
                <m:ctrlPr>
                  <w:rPr>
                    <w:rFonts w:ascii="Cambria Math" w:hAnsi="Cambria Math"/>
                    <w:i/>
                  </w:rPr>
                </m:ctrlPr>
              </m:e>
            </m:groupChr>
            <m:ctrlPr>
              <w:rPr>
                <w:rFonts w:ascii="Cambria Math" w:hAnsi="Cambria Math"/>
                <w:i/>
              </w:rPr>
            </m:ctrlPr>
          </m:e>
          <m:lim>
            <m:eqArr>
              <m:eqArrPr>
                <m:ctrlPr>
                  <w:rPr>
                    <w:rFonts w:ascii="Cambria Math" w:hAnsiTheme="minorHAnsi"/>
                    <w:i/>
                  </w:rPr>
                </m:ctrlPr>
              </m:eqArrPr>
              <m:e>
                <m:r>
                  <w:rPr>
                    <w:rFonts w:ascii="Cambria Math" w:hAnsiTheme="minorHAnsi"/>
                  </w:rPr>
                  <m:t>&amp;</m:t>
                </m:r>
                <m:r>
                  <m:rPr>
                    <m:nor/>
                  </m:rPr>
                  <w:rPr>
                    <w:rFonts w:ascii="Cambria Math" w:hAnsiTheme="minorHAnsi"/>
                  </w:rPr>
                  <m:t xml:space="preserve"> pressure</m:t>
                </m:r>
                <m:ctrlPr>
                  <w:rPr>
                    <w:rFonts w:ascii="Cambria Math" w:hAnsiTheme="minorHAnsi"/>
                  </w:rPr>
                </m:ctrlPr>
              </m:e>
              <m:e>
                <m:r>
                  <w:rPr>
                    <w:rFonts w:ascii="Cambria Math" w:hAnsiTheme="minorHAnsi"/>
                  </w:rPr>
                  <m:t>&amp;</m:t>
                </m:r>
                <m:r>
                  <m:rPr>
                    <m:nor/>
                  </m:rPr>
                  <w:rPr>
                    <w:rFonts w:ascii="Cambria Math" w:hAnsiTheme="minorHAnsi"/>
                  </w:rPr>
                  <m:t xml:space="preserve"> gradient</m:t>
                </m:r>
                <m:ctrlPr>
                  <w:rPr>
                    <w:rFonts w:ascii="Cambria Math" w:hAnsiTheme="minorHAnsi"/>
                  </w:rPr>
                </m:ctrlPr>
              </m:e>
            </m:eqArr>
            <m:ctrlPr>
              <w:rPr>
                <w:rFonts w:ascii="Cambria Math" w:hAnsi="Cambria Math"/>
                <w:i/>
              </w:rPr>
            </m:ctrlPr>
          </m:lim>
        </m:limLow>
        <m:r>
          <w:rPr>
            <w:rFonts w:ascii="Cambria Math" w:hAnsiTheme="minorHAnsi"/>
          </w:rPr>
          <m:t>+</m:t>
        </m:r>
        <m:limLow>
          <m:limLowPr>
            <m:ctrlPr>
              <w:rPr>
                <w:rFonts w:ascii="Cambria Math" w:hAnsiTheme="minorHAnsi"/>
                <w:i/>
              </w:rPr>
            </m:ctrlPr>
          </m:limLowPr>
          <m:e>
            <m:groupChr>
              <m:groupChrPr>
                <m:ctrlPr>
                  <w:rPr>
                    <w:rFonts w:ascii="Cambria Math" w:hAnsiTheme="minorHAnsi"/>
                    <w:i/>
                  </w:rPr>
                </m:ctrlPr>
              </m:groupChrPr>
              <m:e>
                <m:f>
                  <m:fPr>
                    <m:ctrlPr>
                      <w:rPr>
                        <w:rFonts w:ascii="Cambria Math" w:hAnsiTheme="minorHAnsi"/>
                        <w:i/>
                      </w:rPr>
                    </m:ctrlPr>
                  </m:fPr>
                  <m:num>
                    <m:r>
                      <w:rPr>
                        <w:rFonts w:ascii="Cambria Math" w:hAnsiTheme="minorHAnsi"/>
                      </w:rPr>
                      <m:t>μ</m:t>
                    </m:r>
                  </m:num>
                  <m:den>
                    <m:r>
                      <w:rPr>
                        <w:rFonts w:ascii="Cambria Math" w:hAnsiTheme="minorHAnsi"/>
                      </w:rPr>
                      <m:t>ρ</m:t>
                    </m:r>
                  </m:den>
                </m:f>
                <m:d>
                  <m:dPr>
                    <m:ctrlPr>
                      <w:rPr>
                        <w:rFonts w:ascii="Cambria Math" w:hAnsiTheme="minorHAnsi"/>
                        <w:i/>
                      </w:rPr>
                    </m:ctrlPr>
                  </m:dPr>
                  <m:e>
                    <m:f>
                      <m:fPr>
                        <m:ctrlPr>
                          <w:rPr>
                            <w:rFonts w:ascii="Cambria Math" w:hAnsiTheme="minorHAnsi"/>
                            <w:i/>
                          </w:rPr>
                        </m:ctrlPr>
                      </m:fPr>
                      <m:num>
                        <m:sSup>
                          <m:sSupPr>
                            <m:ctrlPr>
                              <w:rPr>
                                <w:rFonts w:ascii="Cambria Math" w:hAnsiTheme="minorHAnsi"/>
                                <w:i/>
                              </w:rPr>
                            </m:ctrlPr>
                          </m:sSupPr>
                          <m:e>
                            <m:r>
                              <w:rPr>
                                <w:rFonts w:ascii="Cambria Math" w:hAnsiTheme="minorHAnsi"/>
                              </w:rPr>
                              <m:t>∂</m:t>
                            </m:r>
                          </m:e>
                          <m:sup>
                            <m:r>
                              <w:rPr>
                                <w:rFonts w:ascii="Cambria Math" w:hAnsiTheme="minorHAnsi"/>
                              </w:rPr>
                              <m:t>2</m:t>
                            </m:r>
                          </m:sup>
                        </m:sSup>
                        <m:acc>
                          <m:accPr>
                            <m:chr m:val="̄"/>
                            <m:ctrlPr>
                              <w:rPr>
                                <w:rFonts w:ascii="Cambria Math" w:hAnsiTheme="minorHAnsi"/>
                                <w:i/>
                              </w:rPr>
                            </m:ctrlPr>
                          </m:accPr>
                          <m:e>
                            <m:r>
                              <w:rPr>
                                <w:rFonts w:ascii="Cambria Math" w:hAnsiTheme="minorHAnsi"/>
                              </w:rPr>
                              <m:t>u</m:t>
                            </m:r>
                          </m:e>
                        </m:acc>
                      </m:num>
                      <m:den>
                        <m:r>
                          <w:rPr>
                            <w:rFonts w:ascii="Cambria Math" w:hAnsiTheme="minorHAnsi"/>
                          </w:rPr>
                          <m:t>∂</m:t>
                        </m:r>
                        <m:sSup>
                          <m:sSupPr>
                            <m:ctrlPr>
                              <w:rPr>
                                <w:rFonts w:ascii="Cambria Math" w:hAnsiTheme="minorHAnsi"/>
                                <w:i/>
                              </w:rPr>
                            </m:ctrlPr>
                          </m:sSupPr>
                          <m:e>
                            <m:r>
                              <w:rPr>
                                <w:rFonts w:ascii="Cambria Math" w:hAnsiTheme="minorHAnsi"/>
                              </w:rPr>
                              <m:t>x</m:t>
                            </m:r>
                          </m:e>
                          <m:sup>
                            <m:r>
                              <w:rPr>
                                <w:rFonts w:ascii="Cambria Math" w:hAnsiTheme="minorHAnsi"/>
                              </w:rPr>
                              <m:t>2</m:t>
                            </m:r>
                          </m:sup>
                        </m:sSup>
                        <m:ctrlPr>
                          <w:rPr>
                            <w:rFonts w:ascii="Cambria Math" w:hAnsi="Cambria Math"/>
                            <w:i/>
                          </w:rPr>
                        </m:ctrlPr>
                      </m:den>
                    </m:f>
                    <m:r>
                      <w:rPr>
                        <w:rFonts w:ascii="Cambria Math" w:hAnsiTheme="minorHAnsi"/>
                      </w:rPr>
                      <m:t>+</m:t>
                    </m:r>
                    <m:f>
                      <m:fPr>
                        <m:ctrlPr>
                          <w:rPr>
                            <w:rFonts w:ascii="Cambria Math" w:hAnsiTheme="minorHAnsi"/>
                            <w:i/>
                          </w:rPr>
                        </m:ctrlPr>
                      </m:fPr>
                      <m:num>
                        <m:sSup>
                          <m:sSupPr>
                            <m:ctrlPr>
                              <w:rPr>
                                <w:rFonts w:ascii="Cambria Math" w:hAnsiTheme="minorHAnsi"/>
                                <w:i/>
                              </w:rPr>
                            </m:ctrlPr>
                          </m:sSupPr>
                          <m:e>
                            <m:r>
                              <w:rPr>
                                <w:rFonts w:ascii="Cambria Math" w:hAnsiTheme="minorHAnsi"/>
                              </w:rPr>
                              <m:t>∂</m:t>
                            </m:r>
                          </m:e>
                          <m:sup>
                            <m:r>
                              <w:rPr>
                                <w:rFonts w:ascii="Cambria Math" w:hAnsiTheme="minorHAnsi"/>
                              </w:rPr>
                              <m:t>2</m:t>
                            </m:r>
                          </m:sup>
                        </m:sSup>
                        <m:acc>
                          <m:accPr>
                            <m:chr m:val="̄"/>
                            <m:ctrlPr>
                              <w:rPr>
                                <w:rFonts w:ascii="Cambria Math" w:hAnsiTheme="minorHAnsi"/>
                                <w:i/>
                              </w:rPr>
                            </m:ctrlPr>
                          </m:accPr>
                          <m:e>
                            <m:r>
                              <w:rPr>
                                <w:rFonts w:ascii="Cambria Math" w:hAnsiTheme="minorHAnsi"/>
                              </w:rPr>
                              <m:t>u</m:t>
                            </m:r>
                          </m:e>
                        </m:acc>
                      </m:num>
                      <m:den>
                        <m:r>
                          <w:rPr>
                            <w:rFonts w:ascii="Cambria Math" w:hAnsiTheme="minorHAnsi"/>
                          </w:rPr>
                          <m:t>∂</m:t>
                        </m:r>
                        <m:sSup>
                          <m:sSupPr>
                            <m:ctrlPr>
                              <w:rPr>
                                <w:rFonts w:ascii="Cambria Math" w:hAnsiTheme="minorHAnsi"/>
                                <w:i/>
                              </w:rPr>
                            </m:ctrlPr>
                          </m:sSupPr>
                          <m:e>
                            <m:r>
                              <w:rPr>
                                <w:rFonts w:ascii="Cambria Math" w:hAnsiTheme="minorHAnsi"/>
                              </w:rPr>
                              <m:t>y</m:t>
                            </m:r>
                          </m:e>
                          <m:sup>
                            <m:r>
                              <w:rPr>
                                <w:rFonts w:ascii="Cambria Math" w:hAnsiTheme="minorHAnsi"/>
                              </w:rPr>
                              <m:t>2</m:t>
                            </m:r>
                          </m:sup>
                        </m:sSup>
                        <m:ctrlPr>
                          <w:rPr>
                            <w:rFonts w:ascii="Cambria Math" w:hAnsi="Cambria Math"/>
                            <w:i/>
                          </w:rPr>
                        </m:ctrlPr>
                      </m:den>
                    </m:f>
                    <m:r>
                      <w:rPr>
                        <w:rFonts w:ascii="Cambria Math" w:hAnsiTheme="minorHAnsi"/>
                      </w:rPr>
                      <m:t>+</m:t>
                    </m:r>
                    <m:f>
                      <m:fPr>
                        <m:ctrlPr>
                          <w:rPr>
                            <w:rFonts w:ascii="Cambria Math" w:hAnsiTheme="minorHAnsi"/>
                            <w:i/>
                          </w:rPr>
                        </m:ctrlPr>
                      </m:fPr>
                      <m:num>
                        <m:sSup>
                          <m:sSupPr>
                            <m:ctrlPr>
                              <w:rPr>
                                <w:rFonts w:ascii="Cambria Math" w:hAnsiTheme="minorHAnsi"/>
                                <w:i/>
                              </w:rPr>
                            </m:ctrlPr>
                          </m:sSupPr>
                          <m:e>
                            <m:r>
                              <w:rPr>
                                <w:rFonts w:ascii="Cambria Math" w:hAnsiTheme="minorHAnsi"/>
                              </w:rPr>
                              <m:t>∂</m:t>
                            </m:r>
                          </m:e>
                          <m:sup>
                            <m:r>
                              <w:rPr>
                                <w:rFonts w:ascii="Cambria Math" w:hAnsiTheme="minorHAnsi"/>
                              </w:rPr>
                              <m:t>2</m:t>
                            </m:r>
                          </m:sup>
                        </m:sSup>
                        <m:acc>
                          <m:accPr>
                            <m:chr m:val="̄"/>
                            <m:ctrlPr>
                              <w:rPr>
                                <w:rFonts w:ascii="Cambria Math" w:hAnsiTheme="minorHAnsi"/>
                                <w:i/>
                              </w:rPr>
                            </m:ctrlPr>
                          </m:accPr>
                          <m:e>
                            <m:r>
                              <w:rPr>
                                <w:rFonts w:ascii="Cambria Math" w:hAnsiTheme="minorHAnsi"/>
                              </w:rPr>
                              <m:t>u</m:t>
                            </m:r>
                          </m:e>
                        </m:acc>
                      </m:num>
                      <m:den>
                        <m:r>
                          <w:rPr>
                            <w:rFonts w:ascii="Cambria Math" w:hAnsiTheme="minorHAnsi"/>
                          </w:rPr>
                          <m:t>∂</m:t>
                        </m:r>
                        <m:sSup>
                          <m:sSupPr>
                            <m:ctrlPr>
                              <w:rPr>
                                <w:rFonts w:ascii="Cambria Math" w:hAnsiTheme="minorHAnsi"/>
                                <w:i/>
                              </w:rPr>
                            </m:ctrlPr>
                          </m:sSupPr>
                          <m:e>
                            <m:r>
                              <w:rPr>
                                <w:rFonts w:ascii="Cambria Math" w:hAnsiTheme="minorHAnsi"/>
                              </w:rPr>
                              <m:t>z</m:t>
                            </m:r>
                          </m:e>
                          <m:sup>
                            <m:r>
                              <w:rPr>
                                <w:rFonts w:ascii="Cambria Math" w:hAnsiTheme="minorHAnsi"/>
                              </w:rPr>
                              <m:t>2</m:t>
                            </m:r>
                          </m:sup>
                        </m:sSup>
                        <m:ctrlPr>
                          <w:rPr>
                            <w:rFonts w:ascii="Cambria Math" w:hAnsi="Cambria Math"/>
                            <w:i/>
                          </w:rPr>
                        </m:ctrlPr>
                      </m:den>
                    </m:f>
                    <m:ctrlPr>
                      <w:rPr>
                        <w:rFonts w:ascii="Cambria Math" w:hAnsi="Cambria Math"/>
                        <w:i/>
                      </w:rPr>
                    </m:ctrlPr>
                  </m:e>
                </m:d>
                <m:ctrlPr>
                  <w:rPr>
                    <w:rFonts w:ascii="Cambria Math" w:hAnsi="Cambria Math"/>
                    <w:i/>
                  </w:rPr>
                </m:ctrlPr>
              </m:e>
            </m:groupChr>
            <m:ctrlPr>
              <w:rPr>
                <w:rFonts w:ascii="Cambria Math" w:hAnsiTheme="minorHAnsi"/>
              </w:rPr>
            </m:ctrlPr>
          </m:e>
          <m:lim>
            <m:r>
              <m:rPr>
                <m:nor/>
              </m:rPr>
              <w:rPr>
                <w:rFonts w:ascii="Cambria Math" w:hAnsiTheme="minorHAnsi"/>
              </w:rPr>
              <m:t>viscous stresses</m:t>
            </m:r>
            <m:ctrlPr>
              <w:rPr>
                <w:rFonts w:ascii="Cambria Math" w:hAnsiTheme="minorHAnsi"/>
              </w:rPr>
            </m:ctrlPr>
          </m:lim>
        </m:limLow>
        <m:r>
          <w:rPr>
            <w:rFonts w:ascii="Cambria Math" w:hAnsiTheme="minorHAnsi"/>
          </w:rPr>
          <m:t>+</m:t>
        </m:r>
        <m:limLow>
          <m:limLowPr>
            <m:ctrlPr>
              <w:rPr>
                <w:rFonts w:ascii="Cambria Math" w:hAnsiTheme="minorHAnsi"/>
                <w:i/>
              </w:rPr>
            </m:ctrlPr>
          </m:limLowPr>
          <m:e>
            <m:groupChr>
              <m:groupChrPr>
                <m:ctrlPr>
                  <w:rPr>
                    <w:rFonts w:ascii="Cambria Math" w:hAnsiTheme="minorHAnsi"/>
                    <w:i/>
                  </w:rPr>
                </m:ctrlPr>
              </m:groupChrPr>
              <m:e>
                <m:f>
                  <m:fPr>
                    <m:ctrlPr>
                      <w:rPr>
                        <w:rFonts w:ascii="Cambria Math" w:hAnsiTheme="minorHAnsi"/>
                        <w:i/>
                      </w:rPr>
                    </m:ctrlPr>
                  </m:fPr>
                  <m:num>
                    <m:r>
                      <w:rPr>
                        <w:rFonts w:ascii="Cambria Math" w:hAnsiTheme="minorHAnsi"/>
                      </w:rPr>
                      <m:t>1</m:t>
                    </m:r>
                  </m:num>
                  <m:den>
                    <m:r>
                      <w:rPr>
                        <w:rFonts w:ascii="Cambria Math" w:hAnsiTheme="minorHAnsi"/>
                      </w:rPr>
                      <m:t>ρ</m:t>
                    </m:r>
                  </m:den>
                </m:f>
                <m:d>
                  <m:dPr>
                    <m:ctrlPr>
                      <w:rPr>
                        <w:rFonts w:ascii="Cambria Math" w:hAnsiTheme="minorHAnsi"/>
                        <w:i/>
                      </w:rPr>
                    </m:ctrlPr>
                  </m:dPr>
                  <m:e>
                    <m:f>
                      <m:fPr>
                        <m:ctrlPr>
                          <w:rPr>
                            <w:rFonts w:ascii="Cambria Math" w:hAnsiTheme="minorHAnsi"/>
                            <w:i/>
                          </w:rPr>
                        </m:ctrlPr>
                      </m:fPr>
                      <m:num>
                        <m:r>
                          <w:rPr>
                            <w:rFonts w:ascii="Cambria Math" w:hAnsiTheme="minorHAnsi"/>
                          </w:rPr>
                          <m:t>∂</m:t>
                        </m:r>
                        <m:sSub>
                          <m:sSubPr>
                            <m:ctrlPr>
                              <w:rPr>
                                <w:rFonts w:ascii="Cambria Math" w:hAnsiTheme="minorHAnsi"/>
                                <w:i/>
                              </w:rPr>
                            </m:ctrlPr>
                          </m:sSubPr>
                          <m:e>
                            <m:r>
                              <w:rPr>
                                <w:rFonts w:ascii="Cambria Math" w:hAnsiTheme="minorHAnsi"/>
                              </w:rPr>
                              <m:t>τ</m:t>
                            </m:r>
                          </m:e>
                          <m:sub>
                            <m:r>
                              <w:rPr>
                                <w:rFonts w:ascii="Cambria Math" w:hAnsiTheme="minorHAnsi"/>
                              </w:rPr>
                              <m:t>xx</m:t>
                            </m:r>
                          </m:sub>
                        </m:sSub>
                      </m:num>
                      <m:den>
                        <m:r>
                          <w:rPr>
                            <w:rFonts w:ascii="Cambria Math" w:hAnsiTheme="minorHAnsi"/>
                          </w:rPr>
                          <m:t>∂x</m:t>
                        </m:r>
                      </m:den>
                    </m:f>
                    <m:r>
                      <w:rPr>
                        <w:rFonts w:ascii="Cambria Math" w:hAnsiTheme="minorHAnsi"/>
                      </w:rPr>
                      <m:t>+</m:t>
                    </m:r>
                    <m:f>
                      <m:fPr>
                        <m:ctrlPr>
                          <w:rPr>
                            <w:rFonts w:ascii="Cambria Math" w:hAnsiTheme="minorHAnsi"/>
                            <w:i/>
                          </w:rPr>
                        </m:ctrlPr>
                      </m:fPr>
                      <m:num>
                        <m:r>
                          <w:rPr>
                            <w:rFonts w:ascii="Cambria Math" w:hAnsiTheme="minorHAnsi"/>
                          </w:rPr>
                          <m:t>∂</m:t>
                        </m:r>
                        <m:sSub>
                          <m:sSubPr>
                            <m:ctrlPr>
                              <w:rPr>
                                <w:rFonts w:ascii="Cambria Math" w:hAnsiTheme="minorHAnsi"/>
                                <w:i/>
                              </w:rPr>
                            </m:ctrlPr>
                          </m:sSubPr>
                          <m:e>
                            <m:r>
                              <w:rPr>
                                <w:rFonts w:ascii="Cambria Math" w:hAnsiTheme="minorHAnsi"/>
                              </w:rPr>
                              <m:t>τ</m:t>
                            </m:r>
                          </m:e>
                          <m:sub>
                            <m:r>
                              <w:rPr>
                                <w:rFonts w:ascii="Cambria Math" w:hAnsiTheme="minorHAnsi"/>
                              </w:rPr>
                              <m:t>xy</m:t>
                            </m:r>
                          </m:sub>
                        </m:sSub>
                      </m:num>
                      <m:den>
                        <m:r>
                          <w:rPr>
                            <w:rFonts w:ascii="Cambria Math" w:hAnsiTheme="minorHAnsi"/>
                          </w:rPr>
                          <m:t>∂y</m:t>
                        </m:r>
                      </m:den>
                    </m:f>
                    <m:r>
                      <w:rPr>
                        <w:rFonts w:ascii="Cambria Math" w:hAnsiTheme="minorHAnsi"/>
                      </w:rPr>
                      <m:t>+</m:t>
                    </m:r>
                    <m:f>
                      <m:fPr>
                        <m:ctrlPr>
                          <w:rPr>
                            <w:rFonts w:ascii="Cambria Math" w:hAnsiTheme="minorHAnsi"/>
                            <w:i/>
                          </w:rPr>
                        </m:ctrlPr>
                      </m:fPr>
                      <m:num>
                        <m:r>
                          <w:rPr>
                            <w:rFonts w:ascii="Cambria Math" w:hAnsiTheme="minorHAnsi"/>
                          </w:rPr>
                          <m:t>∂</m:t>
                        </m:r>
                        <m:sSub>
                          <m:sSubPr>
                            <m:ctrlPr>
                              <w:rPr>
                                <w:rFonts w:ascii="Cambria Math" w:hAnsiTheme="minorHAnsi"/>
                                <w:i/>
                              </w:rPr>
                            </m:ctrlPr>
                          </m:sSubPr>
                          <m:e>
                            <m:r>
                              <w:rPr>
                                <w:rFonts w:ascii="Cambria Math" w:hAnsiTheme="minorHAnsi"/>
                              </w:rPr>
                              <m:t>τ</m:t>
                            </m:r>
                          </m:e>
                          <m:sub>
                            <m:r>
                              <w:rPr>
                                <w:rFonts w:ascii="Cambria Math" w:hAnsiTheme="minorHAnsi"/>
                              </w:rPr>
                              <m:t>xz</m:t>
                            </m:r>
                          </m:sub>
                        </m:sSub>
                      </m:num>
                      <m:den>
                        <m:r>
                          <w:rPr>
                            <w:rFonts w:ascii="Cambria Math" w:hAnsiTheme="minorHAnsi"/>
                          </w:rPr>
                          <m:t>∂z</m:t>
                        </m:r>
                      </m:den>
                    </m:f>
                    <m:ctrlPr>
                      <w:rPr>
                        <w:rFonts w:ascii="Cambria Math" w:hAnsi="Cambria Math"/>
                        <w:i/>
                      </w:rPr>
                    </m:ctrlPr>
                  </m:e>
                </m:d>
                <m:ctrlPr>
                  <w:rPr>
                    <w:rFonts w:ascii="Cambria Math" w:hAnsi="Cambria Math"/>
                    <w:i/>
                  </w:rPr>
                </m:ctrlPr>
              </m:e>
            </m:groupChr>
            <m:ctrlPr>
              <w:rPr>
                <w:rFonts w:ascii="Cambria Math" w:hAnsiTheme="minorHAnsi"/>
              </w:rPr>
            </m:ctrlPr>
          </m:e>
          <m:lim>
            <m:r>
              <m:rPr>
                <m:nor/>
              </m:rPr>
              <w:rPr>
                <w:rFonts w:ascii="Cambria Math" w:hAnsiTheme="minorHAnsi"/>
              </w:rPr>
              <m:t>turbulent stresses</m:t>
            </m:r>
            <m:ctrlPr>
              <w:rPr>
                <w:rFonts w:ascii="Cambria Math" w:hAnsiTheme="minorHAnsi"/>
              </w:rPr>
            </m:ctrlPr>
          </m:lim>
        </m:limLow>
      </m:oMath>
      <w:r w:rsidR="0041037A" w:rsidRPr="00B7030B">
        <w:rPr>
          <w:rFonts w:asciiTheme="minorHAnsi" w:hAnsiTheme="minorHAnsi"/>
        </w:rPr>
        <w:tab/>
      </w:r>
      <w:r w:rsidR="00C05E88">
        <w:rPr>
          <w:rFonts w:asciiTheme="minorHAnsi" w:hAnsiTheme="minorHAnsi"/>
        </w:rPr>
        <w:tab/>
      </w:r>
      <w:r w:rsidR="0041037A"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41037A" w:rsidRPr="00B7030B">
        <w:rPr>
          <w:rStyle w:val="EquationCaption"/>
          <w:rFonts w:asciiTheme="minorHAnsi" w:hAnsiTheme="minorHAnsi"/>
        </w:rPr>
        <w:t>)</w:t>
      </w:r>
    </w:p>
    <w:p w14:paraId="02544969" w14:textId="77777777" w:rsidR="0041037A" w:rsidRPr="00C05E88" w:rsidRDefault="0041037A" w:rsidP="00804333">
      <w:pPr>
        <w:pStyle w:val="BodyText"/>
        <w:spacing w:after="0"/>
      </w:pPr>
      <w:r w:rsidRPr="00C05E88">
        <w:t>where:</w:t>
      </w:r>
    </w:p>
    <w:p w14:paraId="7690FC8F" w14:textId="5F7CBAF3" w:rsidR="0041037A" w:rsidRPr="00C05E88" w:rsidRDefault="0041037A" w:rsidP="00B6554A">
      <w:pPr>
        <w:pStyle w:val="variabledefinitionChar"/>
        <w:rPr>
          <w:color w:val="0000FF"/>
        </w:rPr>
      </w:pPr>
      <w:r w:rsidRPr="00C05E88">
        <w:tab/>
      </w:r>
      <w:r w:rsidRPr="00C05E88">
        <w:sym w:font="Symbol" w:char="F074"/>
      </w:r>
      <w:r w:rsidRPr="00C05E88">
        <w:rPr>
          <w:vertAlign w:val="subscript"/>
        </w:rPr>
        <w:t>xx</w:t>
      </w:r>
      <w:r w:rsidRPr="00C05E88">
        <w:tab/>
        <w:t>=</w:t>
      </w:r>
      <w:r w:rsidRPr="00C05E88">
        <w:tab/>
        <w:t>turbulent shear stress acting in x direction on the x-face of control volume</w:t>
      </w:r>
      <w:r w:rsidR="007801E1" w:rsidRPr="00C05E88">
        <w:t xml:space="preserve"> (</w:t>
      </w:r>
      <w:r w:rsidR="006012D2" w:rsidRPr="008565FA">
        <w:rPr>
          <w:rStyle w:val="Figurehyperlink"/>
        </w:rPr>
        <w:fldChar w:fldCharType="begin"/>
      </w:r>
      <w:r w:rsidR="006012D2" w:rsidRPr="008565FA">
        <w:rPr>
          <w:rStyle w:val="Figurehyperlink"/>
        </w:rPr>
        <w:instrText xml:space="preserve"> REF _Ref8726347 \h </w:instrText>
      </w:r>
      <w:r w:rsidR="00C05E88" w:rsidRPr="008565FA">
        <w:rPr>
          <w:rStyle w:val="Figurehyperlink"/>
        </w:rPr>
        <w:instrText xml:space="preserve"> \* MERGEFORMAT </w:instrText>
      </w:r>
      <w:r w:rsidR="006012D2" w:rsidRPr="008565FA">
        <w:rPr>
          <w:rStyle w:val="Figurehyperlink"/>
        </w:rPr>
      </w:r>
      <w:r w:rsidR="006012D2" w:rsidRPr="008565FA">
        <w:rPr>
          <w:rStyle w:val="Figurehyperlink"/>
        </w:rPr>
        <w:fldChar w:fldCharType="separate"/>
      </w:r>
      <w:r w:rsidR="00A95042" w:rsidRPr="008565FA">
        <w:rPr>
          <w:rStyle w:val="Figurehyperlink"/>
        </w:rPr>
        <w:t>Figure 3</w:t>
      </w:r>
      <w:r w:rsidR="006012D2" w:rsidRPr="008565FA">
        <w:rPr>
          <w:rStyle w:val="Figurehyperlink"/>
        </w:rPr>
        <w:fldChar w:fldCharType="end"/>
      </w:r>
      <w:r w:rsidR="006012D2" w:rsidRPr="00C05E88">
        <w:t>)</w:t>
      </w:r>
    </w:p>
    <w:p w14:paraId="3335FBBA" w14:textId="6E3C1683" w:rsidR="0041037A" w:rsidRPr="00C05E88" w:rsidRDefault="0041037A" w:rsidP="00B6554A">
      <w:pPr>
        <w:pStyle w:val="variabledefinitionChar"/>
        <w:rPr>
          <w:color w:val="0000FF"/>
        </w:rPr>
      </w:pPr>
      <w:r w:rsidRPr="00C05E88">
        <w:tab/>
      </w:r>
      <w:r w:rsidRPr="00C05E88">
        <w:sym w:font="Symbol" w:char="F074"/>
      </w:r>
      <w:proofErr w:type="spellStart"/>
      <w:r w:rsidRPr="00C05E88">
        <w:rPr>
          <w:vertAlign w:val="subscript"/>
        </w:rPr>
        <w:t>xy</w:t>
      </w:r>
      <w:proofErr w:type="spellEnd"/>
      <w:r w:rsidRPr="00C05E88">
        <w:tab/>
        <w:t>=</w:t>
      </w:r>
      <w:r w:rsidRPr="00C05E88">
        <w:tab/>
        <w:t>turbulent shear stress acting in x direction on the y-face of control volume</w:t>
      </w:r>
      <w:r w:rsidR="006012D2" w:rsidRPr="00C05E88">
        <w:t xml:space="preserve"> </w:t>
      </w:r>
      <w:r w:rsidR="007801E1" w:rsidRPr="00C05E88">
        <w:t>(</w:t>
      </w:r>
      <w:r w:rsidR="006012D2" w:rsidRPr="008565FA">
        <w:rPr>
          <w:rStyle w:val="Figurehyperlink"/>
        </w:rPr>
        <w:fldChar w:fldCharType="begin"/>
      </w:r>
      <w:r w:rsidR="006012D2" w:rsidRPr="008565FA">
        <w:rPr>
          <w:rStyle w:val="Figurehyperlink"/>
        </w:rPr>
        <w:instrText xml:space="preserve"> REF _Ref8726347 \h </w:instrText>
      </w:r>
      <w:r w:rsidR="00C05E88" w:rsidRPr="008565FA">
        <w:rPr>
          <w:rStyle w:val="Figurehyperlink"/>
        </w:rPr>
        <w:instrText xml:space="preserve"> \* MERGEFORMAT </w:instrText>
      </w:r>
      <w:r w:rsidR="006012D2" w:rsidRPr="008565FA">
        <w:rPr>
          <w:rStyle w:val="Figurehyperlink"/>
        </w:rPr>
      </w:r>
      <w:r w:rsidR="006012D2" w:rsidRPr="008565FA">
        <w:rPr>
          <w:rStyle w:val="Figurehyperlink"/>
        </w:rPr>
        <w:fldChar w:fldCharType="separate"/>
      </w:r>
      <w:r w:rsidR="00A95042" w:rsidRPr="008565FA">
        <w:rPr>
          <w:rStyle w:val="Figurehyperlink"/>
        </w:rPr>
        <w:t>Figure 3</w:t>
      </w:r>
      <w:r w:rsidR="006012D2" w:rsidRPr="008565FA">
        <w:rPr>
          <w:rStyle w:val="Figurehyperlink"/>
        </w:rPr>
        <w:fldChar w:fldCharType="end"/>
      </w:r>
      <w:r w:rsidR="006012D2" w:rsidRPr="00C05E88">
        <w:t>)</w:t>
      </w:r>
    </w:p>
    <w:p w14:paraId="3906F034" w14:textId="03B3691A" w:rsidR="0041037A" w:rsidRPr="00C05E88" w:rsidRDefault="0041037A" w:rsidP="00B6554A">
      <w:pPr>
        <w:pStyle w:val="variabledefinitionChar"/>
        <w:rPr>
          <w:color w:val="0000FF"/>
        </w:rPr>
      </w:pPr>
      <w:r w:rsidRPr="00C05E88">
        <w:tab/>
      </w:r>
      <w:r w:rsidRPr="00C05E88">
        <w:sym w:font="Symbol" w:char="F074"/>
      </w:r>
      <w:proofErr w:type="spellStart"/>
      <w:r w:rsidRPr="00C05E88">
        <w:rPr>
          <w:vertAlign w:val="subscript"/>
        </w:rPr>
        <w:t>xz</w:t>
      </w:r>
      <w:proofErr w:type="spellEnd"/>
      <w:r w:rsidRPr="00C05E88">
        <w:tab/>
        <w:t>=</w:t>
      </w:r>
      <w:r w:rsidRPr="00C05E88">
        <w:tab/>
        <w:t>turbulent shear stress acting in x direction on the z-face of control volume</w:t>
      </w:r>
      <w:r w:rsidR="006012D2" w:rsidRPr="00C05E88">
        <w:t xml:space="preserve"> </w:t>
      </w:r>
      <w:r w:rsidR="007801E1" w:rsidRPr="00C05E88">
        <w:t>(</w:t>
      </w:r>
      <w:r w:rsidR="006012D2" w:rsidRPr="008565FA">
        <w:rPr>
          <w:rStyle w:val="Figurehyperlink"/>
        </w:rPr>
        <w:fldChar w:fldCharType="begin"/>
      </w:r>
      <w:r w:rsidR="006012D2" w:rsidRPr="008565FA">
        <w:rPr>
          <w:rStyle w:val="Figurehyperlink"/>
        </w:rPr>
        <w:instrText xml:space="preserve"> REF _Ref8726347 \h </w:instrText>
      </w:r>
      <w:r w:rsidR="00C05E88" w:rsidRPr="008565FA">
        <w:rPr>
          <w:rStyle w:val="Figurehyperlink"/>
        </w:rPr>
        <w:instrText xml:space="preserve"> \* MERGEFORMAT </w:instrText>
      </w:r>
      <w:r w:rsidR="006012D2" w:rsidRPr="008565FA">
        <w:rPr>
          <w:rStyle w:val="Figurehyperlink"/>
        </w:rPr>
      </w:r>
      <w:r w:rsidR="006012D2" w:rsidRPr="008565FA">
        <w:rPr>
          <w:rStyle w:val="Figurehyperlink"/>
        </w:rPr>
        <w:fldChar w:fldCharType="separate"/>
      </w:r>
      <w:r w:rsidR="00A95042" w:rsidRPr="008565FA">
        <w:rPr>
          <w:rStyle w:val="Figurehyperlink"/>
        </w:rPr>
        <w:t>Figure 3</w:t>
      </w:r>
      <w:r w:rsidR="006012D2" w:rsidRPr="008565FA">
        <w:rPr>
          <w:rStyle w:val="Figurehyperlink"/>
        </w:rPr>
        <w:fldChar w:fldCharType="end"/>
      </w:r>
      <w:r w:rsidR="006012D2" w:rsidRPr="00C05E88">
        <w:t>)</w:t>
      </w:r>
    </w:p>
    <w:p w14:paraId="5A39C85D" w14:textId="77777777" w:rsidR="0041037A" w:rsidRPr="00C05E88" w:rsidRDefault="0041037A" w:rsidP="007552CD">
      <w:pPr>
        <w:pStyle w:val="variabledefinitionChar"/>
      </w:pPr>
      <w:r w:rsidRPr="00C05E88">
        <w:tab/>
      </w:r>
      <w:r w:rsidRPr="00C05E88">
        <w:sym w:font="Symbol" w:char="F06D"/>
      </w:r>
      <w:r w:rsidRPr="00C05E88">
        <w:tab/>
        <w:t>=</w:t>
      </w:r>
      <w:r w:rsidRPr="00C05E88">
        <w:tab/>
        <w:t xml:space="preserve">dynamic viscosity </w:t>
      </w:r>
    </w:p>
    <w:p w14:paraId="75C890F1" w14:textId="77777777" w:rsidR="0041037A" w:rsidRPr="00C05E88" w:rsidRDefault="0041037A" w:rsidP="007552CD">
      <w:pPr>
        <w:pStyle w:val="variabledefinitionChar"/>
      </w:pPr>
      <w:r w:rsidRPr="00C05E88">
        <w:tab/>
      </w:r>
      <w:r w:rsidRPr="00C05E88">
        <w:sym w:font="Symbol" w:char="F057"/>
      </w:r>
      <w:r w:rsidRPr="00C05E88">
        <w:tab/>
        <w:t>=</w:t>
      </w:r>
      <w:r w:rsidRPr="00C05E88">
        <w:tab/>
        <w:t>component of Coriolis acceleration where:</w:t>
      </w:r>
    </w:p>
    <w:p w14:paraId="2A6D62BE" w14:textId="77777777" w:rsidR="0041037A" w:rsidRPr="00C05E88" w:rsidRDefault="0041037A" w:rsidP="00804333">
      <w:pPr>
        <w:pStyle w:val="variabledefinitionChar"/>
        <w:tabs>
          <w:tab w:val="clear" w:pos="630"/>
          <w:tab w:val="clear" w:pos="900"/>
          <w:tab w:val="right" w:pos="600"/>
          <w:tab w:val="left" w:pos="960"/>
        </w:tabs>
        <w:ind w:left="960" w:hanging="960"/>
      </w:pPr>
      <w:r w:rsidRPr="00C05E88">
        <w:tab/>
      </w:r>
      <w:r w:rsidRPr="00C05E88">
        <w:sym w:font="Symbol" w:char="F057"/>
      </w:r>
      <w:r w:rsidRPr="00C05E88">
        <w:rPr>
          <w:vertAlign w:val="subscript"/>
        </w:rPr>
        <w:t>z</w:t>
      </w:r>
      <w:r w:rsidRPr="00C05E88">
        <w:tab/>
        <w:t>=</w:t>
      </w:r>
      <w:r w:rsidRPr="00C05E88">
        <w:tab/>
      </w:r>
      <m:oMath>
        <m:sSub>
          <m:sSubPr>
            <m:ctrlPr>
              <w:rPr>
                <w:rFonts w:ascii="Cambria Math" w:hAnsi="Cambria Math"/>
              </w:rPr>
            </m:ctrlPr>
          </m:sSubPr>
          <m:e>
            <m:r>
              <w:rPr>
                <w:rFonts w:ascii="Cambria Math" w:hAnsi="Cambria Math"/>
              </w:rPr>
              <m:t>Ω</m:t>
            </m:r>
          </m:e>
          <m:sub>
            <m:r>
              <w:rPr>
                <w:rFonts w:ascii="Cambria Math" w:hAnsi="Cambria Math"/>
              </w:rPr>
              <m:t>E</m:t>
            </m:r>
          </m:sub>
        </m:sSub>
        <m:func>
          <m:funcPr>
            <m:ctrlPr>
              <w:rPr>
                <w:rFonts w:ascii="Cambria Math" w:hAnsi="Cambria Math"/>
              </w:rPr>
            </m:ctrlPr>
          </m:funcPr>
          <m:fName>
            <m:r>
              <w:rPr>
                <w:rFonts w:ascii="Cambria Math" w:hAnsi="Cambria Math"/>
              </w:rPr>
              <m:t>sin</m:t>
            </m:r>
          </m:fName>
          <m:e>
            <m:r>
              <w:rPr>
                <w:rFonts w:ascii="Cambria Math" w:hAnsi="Cambria Math"/>
              </w:rPr>
              <m:t>φ</m:t>
            </m:r>
          </m:e>
        </m:func>
      </m:oMath>
    </w:p>
    <w:p w14:paraId="4171C9CC" w14:textId="77777777" w:rsidR="0041037A" w:rsidRPr="00C05E88" w:rsidRDefault="0041037A" w:rsidP="00804333">
      <w:pPr>
        <w:pStyle w:val="variabledefinitionChar"/>
        <w:tabs>
          <w:tab w:val="clear" w:pos="630"/>
          <w:tab w:val="clear" w:pos="900"/>
          <w:tab w:val="right" w:pos="600"/>
          <w:tab w:val="left" w:pos="960"/>
        </w:tabs>
        <w:ind w:left="1440" w:hanging="1267"/>
      </w:pPr>
      <w:r w:rsidRPr="00C05E88">
        <w:tab/>
      </w:r>
      <w:r w:rsidRPr="00C05E88">
        <w:sym w:font="Symbol" w:char="F057"/>
      </w:r>
      <w:r w:rsidRPr="00C05E88">
        <w:rPr>
          <w:vertAlign w:val="subscript"/>
        </w:rPr>
        <w:t>y</w:t>
      </w:r>
      <w:r w:rsidRPr="00C05E88">
        <w:tab/>
        <w:t>=</w:t>
      </w:r>
      <w:r w:rsidRPr="00C05E88">
        <w:tab/>
      </w:r>
      <m:oMath>
        <m:sSub>
          <m:sSubPr>
            <m:ctrlPr>
              <w:rPr>
                <w:rFonts w:ascii="Cambria Math" w:hAnsi="Cambria Math"/>
              </w:rPr>
            </m:ctrlPr>
          </m:sSubPr>
          <m:e>
            <m:r>
              <w:rPr>
                <w:rFonts w:ascii="Cambria Math" w:hAnsi="Cambria Math"/>
              </w:rPr>
              <m:t>Ω</m:t>
            </m:r>
          </m:e>
          <m:sub>
            <m:r>
              <w:rPr>
                <w:rFonts w:ascii="Cambria Math" w:hAnsi="Cambria Math"/>
              </w:rPr>
              <m:t>E</m:t>
            </m:r>
          </m:sub>
        </m:sSub>
        <m:func>
          <m:funcPr>
            <m:ctrlPr>
              <w:rPr>
                <w:rFonts w:ascii="Cambria Math" w:hAnsi="Cambria Math"/>
              </w:rPr>
            </m:ctrlPr>
          </m:funcPr>
          <m:fName>
            <m:r>
              <w:rPr>
                <w:rFonts w:ascii="Cambria Math" w:hAnsi="Cambria Math"/>
              </w:rPr>
              <m:t>cos</m:t>
            </m:r>
          </m:fName>
          <m:e>
            <m:r>
              <w:rPr>
                <w:rFonts w:ascii="Cambria Math" w:hAnsi="Cambria Math"/>
              </w:rPr>
              <m:t>φ</m:t>
            </m:r>
          </m:e>
        </m:func>
      </m:oMath>
    </w:p>
    <w:p w14:paraId="4557687B" w14:textId="77777777" w:rsidR="0041037A" w:rsidRPr="00C05E88" w:rsidRDefault="0041037A" w:rsidP="00B6554A">
      <w:pPr>
        <w:pStyle w:val="variabledefinitionChar"/>
      </w:pPr>
      <w:r w:rsidRPr="00C05E88">
        <w:tab/>
      </w:r>
      <w:r w:rsidRPr="00C05E88">
        <w:sym w:font="Symbol" w:char="F066"/>
      </w:r>
      <w:r w:rsidRPr="00C05E88">
        <w:tab/>
        <w:t>=</w:t>
      </w:r>
      <w:r w:rsidRPr="00C05E88">
        <w:tab/>
        <w:t>latitude</w:t>
      </w:r>
    </w:p>
    <w:p w14:paraId="00E8559F" w14:textId="7E8DFFB8" w:rsidR="00815794" w:rsidRPr="00C05E88" w:rsidRDefault="0041037A" w:rsidP="00804333">
      <w:pPr>
        <w:pStyle w:val="variabledefinitionChar"/>
      </w:pPr>
      <w:r w:rsidRPr="00C05E88">
        <w:tab/>
      </w:r>
      <w:r w:rsidRPr="00C05E88">
        <w:sym w:font="Symbol" w:char="F057"/>
      </w:r>
      <w:r w:rsidRPr="00C05E88">
        <w:rPr>
          <w:vertAlign w:val="subscript"/>
        </w:rPr>
        <w:t>E</w:t>
      </w:r>
      <w:r w:rsidRPr="00C05E88">
        <w:tab/>
        <w:t>=</w:t>
      </w:r>
      <w:r w:rsidRPr="00C05E88">
        <w:tab/>
        <w:t>earth’s rotation rate</w:t>
      </w:r>
    </w:p>
    <w:p w14:paraId="2D17E506" w14:textId="77777777" w:rsidR="0041037A" w:rsidRPr="00B7030B" w:rsidRDefault="00E108E0" w:rsidP="005611B1">
      <w:pPr>
        <w:pStyle w:val="Graph"/>
      </w:pPr>
      <w:r w:rsidRPr="00F749E5">
        <w:rPr>
          <w:noProof/>
        </w:rPr>
        <w:object w:dxaOrig="4095" w:dyaOrig="3570" w14:anchorId="7F580C7B">
          <v:shape id="_x0000_i1253" type="#_x0000_t75" alt="" style="width:185.7pt;height:162.3pt;mso-width-percent:0;mso-height-percent:0;mso-width-percent:0;mso-height-percent:0" o:ole="" fillcolor="window">
            <v:imagedata r:id="rId34" o:title=""/>
          </v:shape>
          <o:OLEObject Type="Embed" ProgID="Word.Picture.8" ShapeID="_x0000_i1253" DrawAspect="Content" ObjectID="_1721314752" r:id="rId35"/>
        </w:object>
      </w:r>
    </w:p>
    <w:p w14:paraId="21513D04" w14:textId="77777777" w:rsidR="00BE165B" w:rsidRDefault="00BE165B" w:rsidP="007552CD">
      <w:pPr>
        <w:pStyle w:val="Figurecaption"/>
      </w:pPr>
      <w:bookmarkStart w:id="31" w:name="_Ref8726347"/>
      <w:bookmarkStart w:id="32" w:name="_Toc48573715"/>
    </w:p>
    <w:p w14:paraId="08B9E170" w14:textId="4D03AEAF" w:rsidR="0041037A" w:rsidRPr="00C05E88" w:rsidRDefault="0041037A" w:rsidP="007552CD">
      <w:pPr>
        <w:pStyle w:val="Figurecaption"/>
      </w:pPr>
      <w:r w:rsidRPr="00C05E88">
        <w:t xml:space="preserve">Figure </w:t>
      </w:r>
      <w:r w:rsidR="00000000">
        <w:fldChar w:fldCharType="begin"/>
      </w:r>
      <w:r w:rsidR="00000000">
        <w:instrText xml:space="preserve"> SEQ Figure \* ARABIC </w:instrText>
      </w:r>
      <w:r w:rsidR="00000000">
        <w:fldChar w:fldCharType="separate"/>
      </w:r>
      <w:r w:rsidR="00A95042">
        <w:rPr>
          <w:noProof/>
        </w:rPr>
        <w:t>3</w:t>
      </w:r>
      <w:r w:rsidR="00000000">
        <w:rPr>
          <w:noProof/>
        </w:rPr>
        <w:fldChar w:fldCharType="end"/>
      </w:r>
      <w:bookmarkEnd w:id="31"/>
      <w:r w:rsidRPr="00C05E88">
        <w:t>.  Definition sketch of turbulent shear stresses in x-direction.</w:t>
      </w:r>
      <w:bookmarkEnd w:id="32"/>
    </w:p>
    <w:p w14:paraId="5E0A3963" w14:textId="77777777" w:rsidR="0041037A" w:rsidRPr="00B7030B" w:rsidRDefault="0041037A" w:rsidP="008565FA">
      <w:pPr>
        <w:pStyle w:val="Heading3"/>
      </w:pPr>
      <w:bookmarkStart w:id="33" w:name="_Toc410030390"/>
      <w:bookmarkStart w:id="34" w:name="_Toc523896476"/>
      <w:bookmarkStart w:id="35" w:name="_Toc48573539"/>
      <w:r w:rsidRPr="00B7030B">
        <w:t>y-Momentum Equation</w:t>
      </w:r>
      <w:bookmarkEnd w:id="33"/>
      <w:bookmarkEnd w:id="34"/>
      <w:bookmarkEnd w:id="35"/>
    </w:p>
    <w:p w14:paraId="4948718B" w14:textId="208091EA" w:rsidR="0041037A" w:rsidRPr="00B7030B" w:rsidRDefault="0041037A" w:rsidP="001F3001">
      <w:pPr>
        <w:pStyle w:val="equation"/>
        <w:jc w:val="left"/>
        <w:rPr>
          <w:rFonts w:asciiTheme="minorHAnsi" w:hAnsiTheme="minorHAnsi"/>
        </w:rPr>
      </w:pPr>
      <w:r w:rsidRPr="00B7030B">
        <w:rPr>
          <w:rFonts w:asciiTheme="minorHAnsi" w:hAnsiTheme="minorHAnsi"/>
        </w:rPr>
        <w:tab/>
      </w:r>
      <m:oMath>
        <m:f>
          <m:fPr>
            <m:ctrlPr>
              <w:rPr>
                <w:rFonts w:ascii="Cambria Math" w:hAnsiTheme="minorHAnsi"/>
                <w:i/>
              </w:rPr>
            </m:ctrlPr>
          </m:fPr>
          <m:num>
            <m:r>
              <w:rPr>
                <w:rFonts w:ascii="Cambria Math" w:hAnsiTheme="minorHAnsi"/>
              </w:rPr>
              <m:t>∂</m:t>
            </m:r>
            <m:acc>
              <m:accPr>
                <m:chr m:val="̄"/>
                <m:ctrlPr>
                  <w:rPr>
                    <w:rFonts w:ascii="Cambria Math" w:hAnsiTheme="minorHAnsi"/>
                    <w:i/>
                  </w:rPr>
                </m:ctrlPr>
              </m:accPr>
              <m:e>
                <m:r>
                  <w:rPr>
                    <w:rFonts w:ascii="Cambria Math" w:hAnsiTheme="minorHAnsi"/>
                  </w:rPr>
                  <m:t>v</m:t>
                </m:r>
              </m:e>
            </m:acc>
          </m:num>
          <m:den>
            <m:r>
              <w:rPr>
                <w:rFonts w:ascii="Cambria Math" w:hAnsiTheme="minorHAnsi"/>
              </w:rPr>
              <m:t>∂t</m:t>
            </m:r>
          </m:den>
        </m:f>
        <m:r>
          <w:rPr>
            <w:rFonts w:ascii="Cambria Math" w:hAnsiTheme="minorHAnsi"/>
          </w:rPr>
          <m:t>+</m:t>
        </m:r>
        <m:acc>
          <m:accPr>
            <m:chr m:val="̄"/>
            <m:ctrlPr>
              <w:rPr>
                <w:rFonts w:ascii="Cambria Math" w:hAnsiTheme="minorHAnsi"/>
                <w:i/>
              </w:rPr>
            </m:ctrlPr>
          </m:accPr>
          <m:e>
            <m:r>
              <w:rPr>
                <w:rFonts w:ascii="Cambria Math" w:hAnsiTheme="minorHAnsi"/>
              </w:rPr>
              <m:t>u</m:t>
            </m:r>
          </m:e>
        </m:acc>
        <m:f>
          <m:fPr>
            <m:ctrlPr>
              <w:rPr>
                <w:rFonts w:ascii="Cambria Math" w:hAnsiTheme="minorHAnsi"/>
                <w:i/>
              </w:rPr>
            </m:ctrlPr>
          </m:fPr>
          <m:num>
            <m:r>
              <w:rPr>
                <w:rFonts w:ascii="Cambria Math" w:hAnsiTheme="minorHAnsi"/>
              </w:rPr>
              <m:t>∂</m:t>
            </m:r>
            <m:acc>
              <m:accPr>
                <m:chr m:val="̄"/>
                <m:ctrlPr>
                  <w:rPr>
                    <w:rFonts w:ascii="Cambria Math" w:hAnsiTheme="minorHAnsi"/>
                    <w:i/>
                  </w:rPr>
                </m:ctrlPr>
              </m:accPr>
              <m:e>
                <m:r>
                  <w:rPr>
                    <w:rFonts w:ascii="Cambria Math" w:hAnsiTheme="minorHAnsi"/>
                  </w:rPr>
                  <m:t>v</m:t>
                </m:r>
              </m:e>
            </m:acc>
          </m:num>
          <m:den>
            <m:r>
              <w:rPr>
                <w:rFonts w:ascii="Cambria Math" w:hAnsiTheme="minorHAnsi"/>
              </w:rPr>
              <m:t>∂x</m:t>
            </m:r>
          </m:den>
        </m:f>
        <m:r>
          <w:rPr>
            <w:rFonts w:ascii="Cambria Math" w:hAnsiTheme="minorHAnsi"/>
          </w:rPr>
          <m:t>+</m:t>
        </m:r>
        <m:acc>
          <m:accPr>
            <m:chr m:val="̄"/>
            <m:ctrlPr>
              <w:rPr>
                <w:rFonts w:ascii="Cambria Math" w:hAnsiTheme="minorHAnsi"/>
                <w:i/>
              </w:rPr>
            </m:ctrlPr>
          </m:accPr>
          <m:e>
            <m:r>
              <w:rPr>
                <w:rFonts w:ascii="Cambria Math" w:hAnsiTheme="minorHAnsi"/>
              </w:rPr>
              <m:t>v</m:t>
            </m:r>
          </m:e>
        </m:acc>
        <m:f>
          <m:fPr>
            <m:ctrlPr>
              <w:rPr>
                <w:rFonts w:ascii="Cambria Math" w:hAnsiTheme="minorHAnsi"/>
                <w:i/>
              </w:rPr>
            </m:ctrlPr>
          </m:fPr>
          <m:num>
            <m:r>
              <w:rPr>
                <w:rFonts w:ascii="Cambria Math" w:hAnsiTheme="minorHAnsi"/>
              </w:rPr>
              <m:t>∂</m:t>
            </m:r>
            <m:acc>
              <m:accPr>
                <m:chr m:val="̄"/>
                <m:ctrlPr>
                  <w:rPr>
                    <w:rFonts w:ascii="Cambria Math" w:hAnsiTheme="minorHAnsi"/>
                    <w:i/>
                  </w:rPr>
                </m:ctrlPr>
              </m:accPr>
              <m:e>
                <m:r>
                  <w:rPr>
                    <w:rFonts w:ascii="Cambria Math" w:hAnsiTheme="minorHAnsi"/>
                  </w:rPr>
                  <m:t>v</m:t>
                </m:r>
              </m:e>
            </m:acc>
          </m:num>
          <m:den>
            <m:r>
              <w:rPr>
                <w:rFonts w:ascii="Cambria Math" w:hAnsiTheme="minorHAnsi"/>
              </w:rPr>
              <m:t>∂y</m:t>
            </m:r>
          </m:den>
        </m:f>
        <m:r>
          <w:rPr>
            <w:rFonts w:ascii="Cambria Math" w:hAnsiTheme="minorHAnsi"/>
          </w:rPr>
          <m:t>+</m:t>
        </m:r>
        <m:acc>
          <m:accPr>
            <m:chr m:val="̄"/>
            <m:ctrlPr>
              <w:rPr>
                <w:rFonts w:ascii="Cambria Math" w:hAnsiTheme="minorHAnsi"/>
                <w:i/>
              </w:rPr>
            </m:ctrlPr>
          </m:accPr>
          <m:e>
            <m:r>
              <w:rPr>
                <w:rFonts w:ascii="Cambria Math" w:hAnsiTheme="minorHAnsi"/>
              </w:rPr>
              <m:t>w</m:t>
            </m:r>
          </m:e>
        </m:acc>
        <m:f>
          <m:fPr>
            <m:ctrlPr>
              <w:rPr>
                <w:rFonts w:ascii="Cambria Math" w:hAnsiTheme="minorHAnsi"/>
                <w:i/>
              </w:rPr>
            </m:ctrlPr>
          </m:fPr>
          <m:num>
            <m:r>
              <w:rPr>
                <w:rFonts w:ascii="Cambria Math" w:hAnsiTheme="minorHAnsi"/>
              </w:rPr>
              <m:t>∂</m:t>
            </m:r>
            <m:acc>
              <m:accPr>
                <m:chr m:val="̄"/>
                <m:ctrlPr>
                  <w:rPr>
                    <w:rFonts w:ascii="Cambria Math" w:hAnsiTheme="minorHAnsi"/>
                    <w:i/>
                  </w:rPr>
                </m:ctrlPr>
              </m:accPr>
              <m:e>
                <m:r>
                  <w:rPr>
                    <w:rFonts w:ascii="Cambria Math" w:hAnsiTheme="minorHAnsi"/>
                  </w:rPr>
                  <m:t>v</m:t>
                </m:r>
              </m:e>
            </m:acc>
          </m:num>
          <m:den>
            <m:r>
              <w:rPr>
                <w:rFonts w:ascii="Cambria Math" w:hAnsiTheme="minorHAnsi"/>
              </w:rPr>
              <m:t>∂z</m:t>
            </m:r>
          </m:den>
        </m:f>
        <m:r>
          <w:rPr>
            <w:rFonts w:ascii="Cambria Math" w:hAnsiTheme="minorHAnsi"/>
          </w:rPr>
          <m:t>+2</m:t>
        </m:r>
        <m:sSub>
          <m:sSubPr>
            <m:ctrlPr>
              <w:rPr>
                <w:rFonts w:ascii="Cambria Math" w:hAnsi="Cambria Math"/>
                <w:i/>
              </w:rPr>
            </m:ctrlPr>
          </m:sSubPr>
          <m:e>
            <m:r>
              <w:rPr>
                <w:rFonts w:ascii="Cambria Math" w:hAnsiTheme="minorHAnsi"/>
              </w:rPr>
              <m:t>Ω</m:t>
            </m:r>
          </m:e>
          <m:sub>
            <m:r>
              <w:rPr>
                <w:rFonts w:ascii="Cambria Math" w:hAnsiTheme="minorHAnsi"/>
              </w:rPr>
              <m:t>z</m:t>
            </m:r>
            <m:ctrlPr>
              <w:rPr>
                <w:rFonts w:ascii="Cambria Math" w:hAnsiTheme="minorHAnsi"/>
                <w:i/>
              </w:rPr>
            </m:ctrlPr>
          </m:sub>
        </m:sSub>
        <m:acc>
          <m:accPr>
            <m:chr m:val="̄"/>
            <m:ctrlPr>
              <w:rPr>
                <w:rFonts w:ascii="Cambria Math" w:hAnsiTheme="minorHAnsi"/>
                <w:i/>
              </w:rPr>
            </m:ctrlPr>
          </m:accPr>
          <m:e>
            <m:r>
              <w:rPr>
                <w:rFonts w:ascii="Cambria Math" w:hAnsiTheme="minorHAnsi"/>
              </w:rPr>
              <m:t>u</m:t>
            </m:r>
          </m:e>
        </m:acc>
        <m:r>
          <w:rPr>
            <w:rFonts w:ascii="Cambria Math" w:hAnsiTheme="minorHAnsi"/>
          </w:rPr>
          <m:t>-</m:t>
        </m:r>
        <m:r>
          <w:rPr>
            <w:rFonts w:ascii="Cambria Math" w:hAnsiTheme="minorHAnsi"/>
          </w:rPr>
          <m:t>2</m:t>
        </m:r>
        <m:sSub>
          <m:sSubPr>
            <m:ctrlPr>
              <w:rPr>
                <w:rFonts w:ascii="Cambria Math" w:hAnsi="Cambria Math"/>
                <w:i/>
              </w:rPr>
            </m:ctrlPr>
          </m:sSubPr>
          <m:e>
            <m:r>
              <w:rPr>
                <w:rFonts w:ascii="Cambria Math" w:hAnsiTheme="minorHAnsi"/>
              </w:rPr>
              <m:t>Ω</m:t>
            </m:r>
          </m:e>
          <m:sub>
            <m:r>
              <w:rPr>
                <w:rFonts w:ascii="Cambria Math" w:hAnsiTheme="minorHAnsi"/>
              </w:rPr>
              <m:t>x</m:t>
            </m:r>
            <m:ctrlPr>
              <w:rPr>
                <w:rFonts w:ascii="Cambria Math" w:hAnsiTheme="minorHAnsi"/>
                <w:i/>
              </w:rPr>
            </m:ctrlPr>
          </m:sub>
        </m:sSub>
        <m:acc>
          <m:accPr>
            <m:chr m:val="̄"/>
            <m:ctrlPr>
              <w:rPr>
                <w:rFonts w:ascii="Cambria Math" w:hAnsiTheme="minorHAnsi"/>
                <w:i/>
              </w:rPr>
            </m:ctrlPr>
          </m:accPr>
          <m:e>
            <m:r>
              <w:rPr>
                <w:rFonts w:ascii="Cambria Math" w:hAnsiTheme="minorHAnsi"/>
              </w:rPr>
              <m:t>w</m:t>
            </m:r>
          </m:e>
        </m:acc>
        <m:r>
          <w:rPr>
            <w:rFonts w:ascii="Cambria Math" w:hAnsiTheme="minorHAnsi"/>
          </w:rPr>
          <m:t>=</m:t>
        </m:r>
        <m:r>
          <w:rPr>
            <w:rFonts w:ascii="Cambria Math" w:hAnsiTheme="minorHAnsi"/>
          </w:rPr>
          <m:t>-</m:t>
        </m:r>
        <m:f>
          <m:fPr>
            <m:ctrlPr>
              <w:rPr>
                <w:rFonts w:ascii="Cambria Math" w:hAnsiTheme="minorHAnsi"/>
                <w:i/>
              </w:rPr>
            </m:ctrlPr>
          </m:fPr>
          <m:num>
            <m:r>
              <w:rPr>
                <w:rFonts w:ascii="Cambria Math" w:hAnsiTheme="minorHAnsi"/>
              </w:rPr>
              <m:t>1</m:t>
            </m:r>
          </m:num>
          <m:den>
            <m:r>
              <w:rPr>
                <w:rFonts w:ascii="Cambria Math" w:hAnsiTheme="minorHAnsi"/>
              </w:rPr>
              <m:t>ρ</m:t>
            </m:r>
          </m:den>
        </m:f>
        <m:f>
          <m:fPr>
            <m:ctrlPr>
              <w:rPr>
                <w:rFonts w:ascii="Cambria Math" w:hAnsiTheme="minorHAnsi"/>
                <w:i/>
              </w:rPr>
            </m:ctrlPr>
          </m:fPr>
          <m:num>
            <m:r>
              <w:rPr>
                <w:rFonts w:ascii="Cambria Math" w:hAnsiTheme="minorHAnsi"/>
              </w:rPr>
              <m:t>∂</m:t>
            </m:r>
            <m:acc>
              <m:accPr>
                <m:chr m:val="̄"/>
                <m:ctrlPr>
                  <w:rPr>
                    <w:rFonts w:ascii="Cambria Math" w:hAnsiTheme="minorHAnsi"/>
                    <w:i/>
                  </w:rPr>
                </m:ctrlPr>
              </m:accPr>
              <m:e>
                <m:r>
                  <w:rPr>
                    <w:rFonts w:ascii="Cambria Math" w:hAnsiTheme="minorHAnsi"/>
                  </w:rPr>
                  <m:t>p</m:t>
                </m:r>
              </m:e>
            </m:acc>
          </m:num>
          <m:den>
            <m:r>
              <w:rPr>
                <w:rFonts w:ascii="Cambria Math" w:hAnsiTheme="minorHAnsi"/>
              </w:rPr>
              <m:t>∂y</m:t>
            </m:r>
          </m:den>
        </m:f>
        <m:r>
          <w:rPr>
            <w:rFonts w:ascii="Cambria Math" w:hAnsiTheme="minorHAnsi"/>
          </w:rPr>
          <m:t>+</m:t>
        </m:r>
        <m:f>
          <m:fPr>
            <m:ctrlPr>
              <w:rPr>
                <w:rFonts w:ascii="Cambria Math" w:hAnsiTheme="minorHAnsi"/>
                <w:i/>
              </w:rPr>
            </m:ctrlPr>
          </m:fPr>
          <m:num>
            <m:r>
              <w:rPr>
                <w:rFonts w:ascii="Cambria Math" w:hAnsiTheme="minorHAnsi"/>
              </w:rPr>
              <m:t>μ</m:t>
            </m:r>
          </m:num>
          <m:den>
            <m:r>
              <w:rPr>
                <w:rFonts w:ascii="Cambria Math" w:hAnsiTheme="minorHAnsi"/>
              </w:rPr>
              <m:t>ρ</m:t>
            </m:r>
          </m:den>
        </m:f>
        <m:d>
          <m:dPr>
            <m:ctrlPr>
              <w:rPr>
                <w:rFonts w:ascii="Cambria Math" w:hAnsiTheme="minorHAnsi"/>
                <w:i/>
              </w:rPr>
            </m:ctrlPr>
          </m:dPr>
          <m:e>
            <m:f>
              <m:fPr>
                <m:ctrlPr>
                  <w:rPr>
                    <w:rFonts w:ascii="Cambria Math" w:hAnsiTheme="minorHAnsi"/>
                    <w:i/>
                  </w:rPr>
                </m:ctrlPr>
              </m:fPr>
              <m:num>
                <m:sSup>
                  <m:sSupPr>
                    <m:ctrlPr>
                      <w:rPr>
                        <w:rFonts w:ascii="Cambria Math" w:hAnsiTheme="minorHAnsi"/>
                        <w:i/>
                      </w:rPr>
                    </m:ctrlPr>
                  </m:sSupPr>
                  <m:e>
                    <m:r>
                      <w:rPr>
                        <w:rFonts w:ascii="Cambria Math" w:hAnsiTheme="minorHAnsi"/>
                      </w:rPr>
                      <m:t>∂</m:t>
                    </m:r>
                  </m:e>
                  <m:sup>
                    <m:r>
                      <w:rPr>
                        <w:rFonts w:ascii="Cambria Math" w:hAnsiTheme="minorHAnsi"/>
                      </w:rPr>
                      <m:t>2</m:t>
                    </m:r>
                  </m:sup>
                </m:sSup>
                <m:acc>
                  <m:accPr>
                    <m:chr m:val="̄"/>
                    <m:ctrlPr>
                      <w:rPr>
                        <w:rFonts w:ascii="Cambria Math" w:hAnsiTheme="minorHAnsi"/>
                        <w:i/>
                      </w:rPr>
                    </m:ctrlPr>
                  </m:accPr>
                  <m:e>
                    <m:r>
                      <w:rPr>
                        <w:rFonts w:ascii="Cambria Math" w:hAnsiTheme="minorHAnsi"/>
                      </w:rPr>
                      <m:t>v</m:t>
                    </m:r>
                  </m:e>
                </m:acc>
              </m:num>
              <m:den>
                <m:r>
                  <w:rPr>
                    <w:rFonts w:ascii="Cambria Math" w:hAnsiTheme="minorHAnsi"/>
                  </w:rPr>
                  <m:t>∂</m:t>
                </m:r>
                <m:sSup>
                  <m:sSupPr>
                    <m:ctrlPr>
                      <w:rPr>
                        <w:rFonts w:ascii="Cambria Math" w:hAnsiTheme="minorHAnsi"/>
                        <w:i/>
                      </w:rPr>
                    </m:ctrlPr>
                  </m:sSupPr>
                  <m:e>
                    <m:r>
                      <w:rPr>
                        <w:rFonts w:ascii="Cambria Math" w:hAnsiTheme="minorHAnsi"/>
                      </w:rPr>
                      <m:t>x</m:t>
                    </m:r>
                  </m:e>
                  <m:sup>
                    <m:r>
                      <w:rPr>
                        <w:rFonts w:ascii="Cambria Math" w:hAnsiTheme="minorHAnsi"/>
                      </w:rPr>
                      <m:t>2</m:t>
                    </m:r>
                  </m:sup>
                </m:sSup>
                <m:ctrlPr>
                  <w:rPr>
                    <w:rFonts w:ascii="Cambria Math" w:hAnsi="Cambria Math"/>
                    <w:i/>
                  </w:rPr>
                </m:ctrlPr>
              </m:den>
            </m:f>
            <m:r>
              <w:rPr>
                <w:rFonts w:ascii="Cambria Math" w:hAnsiTheme="minorHAnsi"/>
              </w:rPr>
              <m:t>+</m:t>
            </m:r>
            <m:f>
              <m:fPr>
                <m:ctrlPr>
                  <w:rPr>
                    <w:rFonts w:ascii="Cambria Math" w:hAnsiTheme="minorHAnsi"/>
                    <w:i/>
                  </w:rPr>
                </m:ctrlPr>
              </m:fPr>
              <m:num>
                <m:sSup>
                  <m:sSupPr>
                    <m:ctrlPr>
                      <w:rPr>
                        <w:rFonts w:ascii="Cambria Math" w:hAnsiTheme="minorHAnsi"/>
                        <w:i/>
                      </w:rPr>
                    </m:ctrlPr>
                  </m:sSupPr>
                  <m:e>
                    <m:r>
                      <w:rPr>
                        <w:rFonts w:ascii="Cambria Math" w:hAnsiTheme="minorHAnsi"/>
                      </w:rPr>
                      <m:t>∂</m:t>
                    </m:r>
                  </m:e>
                  <m:sup>
                    <m:r>
                      <w:rPr>
                        <w:rFonts w:ascii="Cambria Math" w:hAnsiTheme="minorHAnsi"/>
                      </w:rPr>
                      <m:t>2</m:t>
                    </m:r>
                  </m:sup>
                </m:sSup>
                <m:acc>
                  <m:accPr>
                    <m:chr m:val="̄"/>
                    <m:ctrlPr>
                      <w:rPr>
                        <w:rFonts w:ascii="Cambria Math" w:hAnsiTheme="minorHAnsi"/>
                        <w:i/>
                      </w:rPr>
                    </m:ctrlPr>
                  </m:accPr>
                  <m:e>
                    <m:r>
                      <w:rPr>
                        <w:rFonts w:ascii="Cambria Math" w:hAnsiTheme="minorHAnsi"/>
                      </w:rPr>
                      <m:t>v</m:t>
                    </m:r>
                  </m:e>
                </m:acc>
              </m:num>
              <m:den>
                <m:r>
                  <w:rPr>
                    <w:rFonts w:ascii="Cambria Math" w:hAnsiTheme="minorHAnsi"/>
                  </w:rPr>
                  <m:t>∂</m:t>
                </m:r>
                <m:sSup>
                  <m:sSupPr>
                    <m:ctrlPr>
                      <w:rPr>
                        <w:rFonts w:ascii="Cambria Math" w:hAnsiTheme="minorHAnsi"/>
                        <w:i/>
                      </w:rPr>
                    </m:ctrlPr>
                  </m:sSupPr>
                  <m:e>
                    <m:r>
                      <w:rPr>
                        <w:rFonts w:ascii="Cambria Math" w:hAnsiTheme="minorHAnsi"/>
                      </w:rPr>
                      <m:t>y</m:t>
                    </m:r>
                  </m:e>
                  <m:sup>
                    <m:r>
                      <w:rPr>
                        <w:rFonts w:ascii="Cambria Math" w:hAnsiTheme="minorHAnsi"/>
                      </w:rPr>
                      <m:t>2</m:t>
                    </m:r>
                  </m:sup>
                </m:sSup>
                <m:ctrlPr>
                  <w:rPr>
                    <w:rFonts w:ascii="Cambria Math" w:hAnsi="Cambria Math"/>
                    <w:i/>
                  </w:rPr>
                </m:ctrlPr>
              </m:den>
            </m:f>
            <m:r>
              <w:rPr>
                <w:rFonts w:ascii="Cambria Math" w:hAnsiTheme="minorHAnsi"/>
              </w:rPr>
              <m:t>+</m:t>
            </m:r>
            <m:f>
              <m:fPr>
                <m:ctrlPr>
                  <w:rPr>
                    <w:rFonts w:ascii="Cambria Math" w:hAnsiTheme="minorHAnsi"/>
                    <w:i/>
                  </w:rPr>
                </m:ctrlPr>
              </m:fPr>
              <m:num>
                <m:sSup>
                  <m:sSupPr>
                    <m:ctrlPr>
                      <w:rPr>
                        <w:rFonts w:ascii="Cambria Math" w:hAnsiTheme="minorHAnsi"/>
                        <w:i/>
                      </w:rPr>
                    </m:ctrlPr>
                  </m:sSupPr>
                  <m:e>
                    <m:r>
                      <w:rPr>
                        <w:rFonts w:ascii="Cambria Math" w:hAnsiTheme="minorHAnsi"/>
                      </w:rPr>
                      <m:t>∂</m:t>
                    </m:r>
                  </m:e>
                  <m:sup>
                    <m:r>
                      <w:rPr>
                        <w:rFonts w:ascii="Cambria Math" w:hAnsiTheme="minorHAnsi"/>
                      </w:rPr>
                      <m:t>2</m:t>
                    </m:r>
                  </m:sup>
                </m:sSup>
                <m:acc>
                  <m:accPr>
                    <m:chr m:val="̄"/>
                    <m:ctrlPr>
                      <w:rPr>
                        <w:rFonts w:ascii="Cambria Math" w:hAnsiTheme="minorHAnsi"/>
                        <w:i/>
                      </w:rPr>
                    </m:ctrlPr>
                  </m:accPr>
                  <m:e>
                    <m:r>
                      <w:rPr>
                        <w:rFonts w:ascii="Cambria Math" w:hAnsiTheme="minorHAnsi"/>
                      </w:rPr>
                      <m:t>v</m:t>
                    </m:r>
                  </m:e>
                </m:acc>
              </m:num>
              <m:den>
                <m:r>
                  <w:rPr>
                    <w:rFonts w:ascii="Cambria Math" w:hAnsiTheme="minorHAnsi"/>
                  </w:rPr>
                  <m:t>∂</m:t>
                </m:r>
                <m:sSup>
                  <m:sSupPr>
                    <m:ctrlPr>
                      <w:rPr>
                        <w:rFonts w:ascii="Cambria Math" w:hAnsiTheme="minorHAnsi"/>
                        <w:i/>
                      </w:rPr>
                    </m:ctrlPr>
                  </m:sSupPr>
                  <m:e>
                    <m:r>
                      <w:rPr>
                        <w:rFonts w:ascii="Cambria Math" w:hAnsiTheme="minorHAnsi"/>
                      </w:rPr>
                      <m:t>z</m:t>
                    </m:r>
                  </m:e>
                  <m:sup>
                    <m:r>
                      <w:rPr>
                        <w:rFonts w:ascii="Cambria Math" w:hAnsiTheme="minorHAnsi"/>
                      </w:rPr>
                      <m:t>2</m:t>
                    </m:r>
                  </m:sup>
                </m:sSup>
                <m:ctrlPr>
                  <w:rPr>
                    <w:rFonts w:ascii="Cambria Math" w:hAnsi="Cambria Math"/>
                    <w:i/>
                  </w:rPr>
                </m:ctrlPr>
              </m:den>
            </m:f>
            <m:ctrlPr>
              <w:rPr>
                <w:rFonts w:ascii="Cambria Math" w:hAnsi="Cambria Math"/>
                <w:i/>
              </w:rPr>
            </m:ctrlPr>
          </m:e>
        </m:d>
        <m:r>
          <w:rPr>
            <w:rFonts w:ascii="Cambria Math" w:hAnsiTheme="minorHAnsi"/>
          </w:rPr>
          <m:t>+</m:t>
        </m:r>
        <m:f>
          <m:fPr>
            <m:ctrlPr>
              <w:rPr>
                <w:rFonts w:ascii="Cambria Math" w:hAnsiTheme="minorHAnsi"/>
                <w:i/>
              </w:rPr>
            </m:ctrlPr>
          </m:fPr>
          <m:num>
            <m:r>
              <w:rPr>
                <w:rFonts w:ascii="Cambria Math" w:hAnsiTheme="minorHAnsi"/>
              </w:rPr>
              <m:t>1</m:t>
            </m:r>
          </m:num>
          <m:den>
            <m:r>
              <w:rPr>
                <w:rFonts w:ascii="Cambria Math" w:hAnsiTheme="minorHAnsi"/>
              </w:rPr>
              <m:t>ρ</m:t>
            </m:r>
          </m:den>
        </m:f>
        <m:d>
          <m:dPr>
            <m:ctrlPr>
              <w:rPr>
                <w:rFonts w:ascii="Cambria Math" w:hAnsiTheme="minorHAnsi"/>
                <w:i/>
              </w:rPr>
            </m:ctrlPr>
          </m:dPr>
          <m:e>
            <m:f>
              <m:fPr>
                <m:ctrlPr>
                  <w:rPr>
                    <w:rFonts w:ascii="Cambria Math" w:hAnsiTheme="minorHAnsi"/>
                    <w:i/>
                  </w:rPr>
                </m:ctrlPr>
              </m:fPr>
              <m:num>
                <m:r>
                  <w:rPr>
                    <w:rFonts w:ascii="Cambria Math" w:hAnsiTheme="minorHAnsi"/>
                  </w:rPr>
                  <m:t>∂</m:t>
                </m:r>
                <m:sSub>
                  <m:sSubPr>
                    <m:ctrlPr>
                      <w:rPr>
                        <w:rFonts w:ascii="Cambria Math" w:hAnsiTheme="minorHAnsi"/>
                        <w:i/>
                      </w:rPr>
                    </m:ctrlPr>
                  </m:sSubPr>
                  <m:e>
                    <m:r>
                      <w:rPr>
                        <w:rFonts w:ascii="Cambria Math" w:hAnsiTheme="minorHAnsi"/>
                      </w:rPr>
                      <m:t>τ</m:t>
                    </m:r>
                  </m:e>
                  <m:sub>
                    <m:r>
                      <w:rPr>
                        <w:rFonts w:ascii="Cambria Math" w:hAnsiTheme="minorHAnsi"/>
                      </w:rPr>
                      <m:t>yx</m:t>
                    </m:r>
                  </m:sub>
                </m:sSub>
              </m:num>
              <m:den>
                <m:r>
                  <w:rPr>
                    <w:rFonts w:ascii="Cambria Math" w:hAnsiTheme="minorHAnsi"/>
                  </w:rPr>
                  <m:t>∂x</m:t>
                </m:r>
              </m:den>
            </m:f>
            <m:r>
              <w:rPr>
                <w:rFonts w:ascii="Cambria Math" w:hAnsiTheme="minorHAnsi"/>
              </w:rPr>
              <m:t>+</m:t>
            </m:r>
            <m:f>
              <m:fPr>
                <m:ctrlPr>
                  <w:rPr>
                    <w:rFonts w:ascii="Cambria Math" w:hAnsiTheme="minorHAnsi"/>
                    <w:i/>
                  </w:rPr>
                </m:ctrlPr>
              </m:fPr>
              <m:num>
                <m:r>
                  <w:rPr>
                    <w:rFonts w:ascii="Cambria Math" w:hAnsiTheme="minorHAnsi"/>
                  </w:rPr>
                  <m:t>∂</m:t>
                </m:r>
                <m:sSub>
                  <m:sSubPr>
                    <m:ctrlPr>
                      <w:rPr>
                        <w:rFonts w:ascii="Cambria Math" w:hAnsiTheme="minorHAnsi"/>
                        <w:i/>
                      </w:rPr>
                    </m:ctrlPr>
                  </m:sSubPr>
                  <m:e>
                    <m:r>
                      <w:rPr>
                        <w:rFonts w:ascii="Cambria Math" w:hAnsiTheme="minorHAnsi"/>
                      </w:rPr>
                      <m:t>τ</m:t>
                    </m:r>
                  </m:e>
                  <m:sub>
                    <m:r>
                      <w:rPr>
                        <w:rFonts w:ascii="Cambria Math" w:hAnsiTheme="minorHAnsi"/>
                      </w:rPr>
                      <m:t>yy</m:t>
                    </m:r>
                  </m:sub>
                </m:sSub>
              </m:num>
              <m:den>
                <m:r>
                  <w:rPr>
                    <w:rFonts w:ascii="Cambria Math" w:hAnsiTheme="minorHAnsi"/>
                  </w:rPr>
                  <m:t>∂y</m:t>
                </m:r>
              </m:den>
            </m:f>
            <m:r>
              <w:rPr>
                <w:rFonts w:ascii="Cambria Math" w:hAnsiTheme="minorHAnsi"/>
              </w:rPr>
              <m:t>+</m:t>
            </m:r>
            <m:f>
              <m:fPr>
                <m:ctrlPr>
                  <w:rPr>
                    <w:rFonts w:ascii="Cambria Math" w:hAnsiTheme="minorHAnsi"/>
                    <w:i/>
                  </w:rPr>
                </m:ctrlPr>
              </m:fPr>
              <m:num>
                <m:r>
                  <w:rPr>
                    <w:rFonts w:ascii="Cambria Math" w:hAnsiTheme="minorHAnsi"/>
                  </w:rPr>
                  <m:t>∂</m:t>
                </m:r>
                <m:sSub>
                  <m:sSubPr>
                    <m:ctrlPr>
                      <w:rPr>
                        <w:rFonts w:ascii="Cambria Math" w:hAnsiTheme="minorHAnsi"/>
                        <w:i/>
                      </w:rPr>
                    </m:ctrlPr>
                  </m:sSubPr>
                  <m:e>
                    <m:r>
                      <w:rPr>
                        <w:rFonts w:ascii="Cambria Math" w:hAnsiTheme="minorHAnsi"/>
                      </w:rPr>
                      <m:t>τ</m:t>
                    </m:r>
                  </m:e>
                  <m:sub>
                    <m:r>
                      <w:rPr>
                        <w:rFonts w:ascii="Cambria Math" w:hAnsiTheme="minorHAnsi"/>
                      </w:rPr>
                      <m:t>yz</m:t>
                    </m:r>
                  </m:sub>
                </m:sSub>
              </m:num>
              <m:den>
                <m:r>
                  <w:rPr>
                    <w:rFonts w:ascii="Cambria Math" w:hAnsiTheme="minorHAnsi"/>
                  </w:rPr>
                  <m:t>∂z</m:t>
                </m:r>
              </m:den>
            </m:f>
            <m:ctrlPr>
              <w:rPr>
                <w:rFonts w:ascii="Cambria Math" w:hAnsi="Cambria Math"/>
                <w:i/>
              </w:rPr>
            </m:ctrlPr>
          </m:e>
        </m:d>
      </m:oMath>
      <w:r w:rsidRPr="00B7030B">
        <w:rPr>
          <w:rFonts w:asciiTheme="minorHAnsi" w:hAnsiTheme="minorHAnsi"/>
        </w:rPr>
        <w:tab/>
      </w:r>
      <w:r w:rsidR="00C05E88">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3</w:t>
      </w:r>
      <w:r w:rsidR="00A41B27">
        <w:rPr>
          <w:rStyle w:val="EquationCaption"/>
          <w:rFonts w:asciiTheme="minorHAnsi" w:hAnsiTheme="minorHAnsi"/>
        </w:rPr>
        <w:fldChar w:fldCharType="end"/>
      </w:r>
      <w:r w:rsidRPr="00B7030B">
        <w:rPr>
          <w:rStyle w:val="EquationCaption"/>
          <w:rFonts w:asciiTheme="minorHAnsi" w:hAnsiTheme="minorHAnsi"/>
        </w:rPr>
        <w:t>)</w:t>
      </w:r>
    </w:p>
    <w:p w14:paraId="7B38AE85" w14:textId="77777777" w:rsidR="0041037A" w:rsidRPr="00C05E88" w:rsidRDefault="0041037A" w:rsidP="00804333">
      <w:pPr>
        <w:pStyle w:val="BodyText"/>
        <w:spacing w:after="0"/>
      </w:pPr>
      <w:r w:rsidRPr="00C05E88">
        <w:t>where:</w:t>
      </w:r>
    </w:p>
    <w:p w14:paraId="488C1A07" w14:textId="5B48D579" w:rsidR="0041037A" w:rsidRPr="00C05E88" w:rsidRDefault="0041037A" w:rsidP="00B6554A">
      <w:pPr>
        <w:pStyle w:val="variabledefinitionChar"/>
      </w:pPr>
      <w:r w:rsidRPr="00C05E88">
        <w:tab/>
      </w:r>
      <w:r w:rsidRPr="00C05E88">
        <w:rPr>
          <w:i/>
          <w:iCs/>
        </w:rPr>
        <w:sym w:font="Symbol" w:char="F074"/>
      </w:r>
      <w:proofErr w:type="spellStart"/>
      <w:r w:rsidRPr="00C05E88">
        <w:rPr>
          <w:i/>
          <w:iCs/>
          <w:vertAlign w:val="subscript"/>
        </w:rPr>
        <w:t>yx</w:t>
      </w:r>
      <w:proofErr w:type="spellEnd"/>
      <w:r w:rsidRPr="00C05E88">
        <w:tab/>
        <w:t>=</w:t>
      </w:r>
      <w:r w:rsidRPr="00C05E88">
        <w:tab/>
        <w:t>turbulent shear stress acting in y direction on the x-face of control volume</w:t>
      </w:r>
      <w:r w:rsidR="007801E1" w:rsidRPr="00C05E88">
        <w:t xml:space="preserve"> (</w:t>
      </w:r>
      <w:r w:rsidR="007801E1" w:rsidRPr="00127D1D">
        <w:rPr>
          <w:rStyle w:val="Figurehyperlink"/>
        </w:rPr>
        <w:fldChar w:fldCharType="begin"/>
      </w:r>
      <w:r w:rsidR="007801E1" w:rsidRPr="00127D1D">
        <w:rPr>
          <w:rStyle w:val="Figurehyperlink"/>
        </w:rPr>
        <w:instrText xml:space="preserve"> REF _Ref8726441 \h </w:instrText>
      </w:r>
      <w:r w:rsidR="00C05E88" w:rsidRPr="00127D1D">
        <w:rPr>
          <w:rStyle w:val="Figurehyperlink"/>
        </w:rPr>
        <w:instrText xml:space="preserve"> \* MERGEFORMAT </w:instrText>
      </w:r>
      <w:r w:rsidR="007801E1" w:rsidRPr="00127D1D">
        <w:rPr>
          <w:rStyle w:val="Figurehyperlink"/>
        </w:rPr>
      </w:r>
      <w:r w:rsidR="007801E1" w:rsidRPr="00127D1D">
        <w:rPr>
          <w:rStyle w:val="Figurehyperlink"/>
        </w:rPr>
        <w:fldChar w:fldCharType="separate"/>
      </w:r>
      <w:r w:rsidR="00A95042" w:rsidRPr="00127D1D">
        <w:rPr>
          <w:rStyle w:val="Figurehyperlink"/>
        </w:rPr>
        <w:t>Figure 4</w:t>
      </w:r>
      <w:r w:rsidR="007801E1" w:rsidRPr="00127D1D">
        <w:rPr>
          <w:rStyle w:val="Figurehyperlink"/>
        </w:rPr>
        <w:fldChar w:fldCharType="end"/>
      </w:r>
      <w:r w:rsidR="007801E1" w:rsidRPr="00C05E88">
        <w:t>)</w:t>
      </w:r>
    </w:p>
    <w:p w14:paraId="41CF662B" w14:textId="2FB48CF0" w:rsidR="0041037A" w:rsidRPr="00C05E88" w:rsidRDefault="0041037A" w:rsidP="00B6554A">
      <w:pPr>
        <w:pStyle w:val="variabledefinitionChar"/>
      </w:pPr>
      <w:r w:rsidRPr="00C05E88">
        <w:tab/>
      </w:r>
      <w:r w:rsidRPr="00C05E88">
        <w:rPr>
          <w:i/>
          <w:iCs/>
        </w:rPr>
        <w:sym w:font="Symbol" w:char="F074"/>
      </w:r>
      <w:proofErr w:type="spellStart"/>
      <w:r w:rsidRPr="00C05E88">
        <w:rPr>
          <w:i/>
          <w:iCs/>
          <w:vertAlign w:val="subscript"/>
        </w:rPr>
        <w:t>yy</w:t>
      </w:r>
      <w:proofErr w:type="spellEnd"/>
      <w:r w:rsidRPr="00C05E88">
        <w:rPr>
          <w:i/>
          <w:iCs/>
        </w:rPr>
        <w:tab/>
      </w:r>
      <w:r w:rsidRPr="00C05E88">
        <w:t>=</w:t>
      </w:r>
      <w:r w:rsidRPr="00C05E88">
        <w:tab/>
        <w:t>turbulent shear stress acting in y direction on the y-face of control volume</w:t>
      </w:r>
      <w:r w:rsidR="007801E1" w:rsidRPr="00C05E88">
        <w:t xml:space="preserve"> (</w:t>
      </w:r>
      <w:r w:rsidR="007801E1" w:rsidRPr="00127D1D">
        <w:rPr>
          <w:rStyle w:val="Figurehyperlink"/>
        </w:rPr>
        <w:fldChar w:fldCharType="begin"/>
      </w:r>
      <w:r w:rsidR="007801E1" w:rsidRPr="00127D1D">
        <w:rPr>
          <w:rStyle w:val="Figurehyperlink"/>
        </w:rPr>
        <w:instrText xml:space="preserve"> REF _Ref8726441 \h </w:instrText>
      </w:r>
      <w:r w:rsidR="00C05E88" w:rsidRPr="00127D1D">
        <w:rPr>
          <w:rStyle w:val="Figurehyperlink"/>
        </w:rPr>
        <w:instrText xml:space="preserve"> \* MERGEFORMAT </w:instrText>
      </w:r>
      <w:r w:rsidR="007801E1" w:rsidRPr="00127D1D">
        <w:rPr>
          <w:rStyle w:val="Figurehyperlink"/>
        </w:rPr>
      </w:r>
      <w:r w:rsidR="007801E1" w:rsidRPr="00127D1D">
        <w:rPr>
          <w:rStyle w:val="Figurehyperlink"/>
        </w:rPr>
        <w:fldChar w:fldCharType="separate"/>
      </w:r>
      <w:r w:rsidR="00A95042" w:rsidRPr="00127D1D">
        <w:rPr>
          <w:rStyle w:val="Figurehyperlink"/>
        </w:rPr>
        <w:t>Figure 4</w:t>
      </w:r>
      <w:r w:rsidR="007801E1" w:rsidRPr="00127D1D">
        <w:rPr>
          <w:rStyle w:val="Figurehyperlink"/>
        </w:rPr>
        <w:fldChar w:fldCharType="end"/>
      </w:r>
      <w:r w:rsidR="007801E1" w:rsidRPr="00127D1D">
        <w:rPr>
          <w:rStyle w:val="Figurehyperlink"/>
        </w:rPr>
        <w:t>)</w:t>
      </w:r>
    </w:p>
    <w:p w14:paraId="4C8F617A" w14:textId="1BDB7DF2" w:rsidR="0041037A" w:rsidRPr="00C05E88" w:rsidRDefault="0041037A" w:rsidP="00B6554A">
      <w:pPr>
        <w:pStyle w:val="variabledefinitionChar"/>
      </w:pPr>
      <w:r w:rsidRPr="00C05E88">
        <w:tab/>
      </w:r>
      <w:r w:rsidRPr="00C05E88">
        <w:rPr>
          <w:i/>
          <w:iCs/>
        </w:rPr>
        <w:sym w:font="Symbol" w:char="F074"/>
      </w:r>
      <w:proofErr w:type="spellStart"/>
      <w:r w:rsidRPr="00C05E88">
        <w:rPr>
          <w:i/>
          <w:iCs/>
          <w:vertAlign w:val="subscript"/>
        </w:rPr>
        <w:t>yz</w:t>
      </w:r>
      <w:proofErr w:type="spellEnd"/>
      <w:r w:rsidRPr="00C05E88">
        <w:tab/>
        <w:t>=</w:t>
      </w:r>
      <w:r w:rsidRPr="00C05E88">
        <w:tab/>
        <w:t>turbulent shear stress acting in y direction on the z-face of control volume</w:t>
      </w:r>
      <w:r w:rsidR="007801E1" w:rsidRPr="00C05E88">
        <w:t xml:space="preserve"> (</w:t>
      </w:r>
      <w:r w:rsidR="007801E1" w:rsidRPr="00127D1D">
        <w:rPr>
          <w:rStyle w:val="Figurehyperlink"/>
        </w:rPr>
        <w:fldChar w:fldCharType="begin"/>
      </w:r>
      <w:r w:rsidR="007801E1" w:rsidRPr="00127D1D">
        <w:rPr>
          <w:rStyle w:val="Figurehyperlink"/>
        </w:rPr>
        <w:instrText xml:space="preserve"> REF _Ref8726441 \h </w:instrText>
      </w:r>
      <w:r w:rsidR="00C05E88" w:rsidRPr="00127D1D">
        <w:rPr>
          <w:rStyle w:val="Figurehyperlink"/>
        </w:rPr>
        <w:instrText xml:space="preserve"> \* MERGEFORMAT </w:instrText>
      </w:r>
      <w:r w:rsidR="007801E1" w:rsidRPr="00127D1D">
        <w:rPr>
          <w:rStyle w:val="Figurehyperlink"/>
        </w:rPr>
      </w:r>
      <w:r w:rsidR="007801E1" w:rsidRPr="00127D1D">
        <w:rPr>
          <w:rStyle w:val="Figurehyperlink"/>
        </w:rPr>
        <w:fldChar w:fldCharType="separate"/>
      </w:r>
      <w:r w:rsidR="00A95042" w:rsidRPr="00127D1D">
        <w:rPr>
          <w:rStyle w:val="Figurehyperlink"/>
        </w:rPr>
        <w:t>Figure 4</w:t>
      </w:r>
      <w:r w:rsidR="007801E1" w:rsidRPr="00127D1D">
        <w:rPr>
          <w:rStyle w:val="Figurehyperlink"/>
        </w:rPr>
        <w:fldChar w:fldCharType="end"/>
      </w:r>
      <w:r w:rsidR="007801E1" w:rsidRPr="00C05E88">
        <w:t>)</w:t>
      </w:r>
    </w:p>
    <w:p w14:paraId="339B67B4" w14:textId="77777777" w:rsidR="0041037A" w:rsidRPr="00C05E88" w:rsidRDefault="0041037A" w:rsidP="00B6554A">
      <w:pPr>
        <w:pStyle w:val="variabledefinitionChar"/>
      </w:pPr>
      <w:r w:rsidRPr="00C05E88">
        <w:tab/>
      </w:r>
      <w:r w:rsidRPr="00C05E88">
        <w:sym w:font="Symbol" w:char="F057"/>
      </w:r>
      <w:r w:rsidRPr="00C05E88">
        <w:rPr>
          <w:i/>
          <w:iCs/>
          <w:vertAlign w:val="subscript"/>
        </w:rPr>
        <w:t>x</w:t>
      </w:r>
      <w:r w:rsidRPr="00C05E88">
        <w:rPr>
          <w:vertAlign w:val="subscript"/>
        </w:rPr>
        <w:tab/>
      </w:r>
      <w:r w:rsidRPr="00C05E88">
        <w:t>=</w:t>
      </w:r>
      <w:r w:rsidRPr="00C05E88">
        <w:tab/>
        <w:t xml:space="preserve">0 </w:t>
      </w:r>
    </w:p>
    <w:p w14:paraId="6BE62AD2" w14:textId="77777777" w:rsidR="0041037A" w:rsidRPr="00B7030B" w:rsidRDefault="00E108E0" w:rsidP="005611B1">
      <w:pPr>
        <w:pStyle w:val="Graph"/>
      </w:pPr>
      <w:r w:rsidRPr="00F749E5">
        <w:rPr>
          <w:noProof/>
        </w:rPr>
        <w:object w:dxaOrig="3945" w:dyaOrig="3675" w14:anchorId="0912957D">
          <v:shape id="_x0000_i1252" type="#_x0000_t75" alt="" style="width:198.3pt;height:159.8pt;mso-width-percent:0;mso-height-percent:0;mso-width-percent:0;mso-height-percent:0" o:ole="" fillcolor="window">
            <v:imagedata r:id="rId36" o:title=""/>
          </v:shape>
          <o:OLEObject Type="Embed" ProgID="Word.Picture.8" ShapeID="_x0000_i1252" DrawAspect="Content" ObjectID="_1721314753" r:id="rId37"/>
        </w:object>
      </w:r>
    </w:p>
    <w:p w14:paraId="7805B099" w14:textId="5CA6B1A8" w:rsidR="0041037A" w:rsidRPr="00C05E88" w:rsidRDefault="0041037A" w:rsidP="007552CD">
      <w:pPr>
        <w:pStyle w:val="Figurecaption"/>
      </w:pPr>
      <w:bookmarkStart w:id="36" w:name="_Ref8726441"/>
      <w:bookmarkStart w:id="37" w:name="_Toc410030442"/>
      <w:bookmarkStart w:id="38" w:name="_Toc523896592"/>
      <w:bookmarkStart w:id="39" w:name="_Toc48573716"/>
      <w:r w:rsidRPr="00C05E88">
        <w:t xml:space="preserve">Figure </w:t>
      </w:r>
      <w:r w:rsidR="00000000">
        <w:fldChar w:fldCharType="begin"/>
      </w:r>
      <w:r w:rsidR="00000000">
        <w:instrText xml:space="preserve"> SEQ Figure \* ARABIC </w:instrText>
      </w:r>
      <w:r w:rsidR="00000000">
        <w:fldChar w:fldCharType="separate"/>
      </w:r>
      <w:r w:rsidR="00A95042">
        <w:rPr>
          <w:noProof/>
        </w:rPr>
        <w:t>4</w:t>
      </w:r>
      <w:r w:rsidR="00000000">
        <w:rPr>
          <w:noProof/>
        </w:rPr>
        <w:fldChar w:fldCharType="end"/>
      </w:r>
      <w:bookmarkEnd w:id="36"/>
      <w:r w:rsidRPr="00C05E88">
        <w:t>.  Sketch of turbulent shear stresses in y-direction.</w:t>
      </w:r>
      <w:bookmarkEnd w:id="37"/>
      <w:bookmarkEnd w:id="38"/>
      <w:bookmarkEnd w:id="39"/>
    </w:p>
    <w:p w14:paraId="0D54D698" w14:textId="77777777" w:rsidR="0041037A" w:rsidRPr="00B7030B" w:rsidRDefault="0041037A" w:rsidP="00804333">
      <w:pPr>
        <w:pStyle w:val="Heading3"/>
      </w:pPr>
      <w:bookmarkStart w:id="40" w:name="_Toc410030391"/>
      <w:bookmarkStart w:id="41" w:name="_Toc523896477"/>
      <w:bookmarkStart w:id="42" w:name="_Toc48573540"/>
      <w:r w:rsidRPr="00B7030B">
        <w:t>z-Momentum Equation</w:t>
      </w:r>
      <w:bookmarkEnd w:id="40"/>
      <w:bookmarkEnd w:id="41"/>
      <w:bookmarkEnd w:id="42"/>
    </w:p>
    <w:p w14:paraId="0AB9462F" w14:textId="451C5C0C" w:rsidR="0041037A" w:rsidRPr="00B7030B" w:rsidRDefault="0041037A" w:rsidP="002523B7">
      <w:pPr>
        <w:pStyle w:val="equation"/>
        <w:rPr>
          <w:rFonts w:asciiTheme="minorHAnsi" w:hAnsiTheme="minorHAnsi"/>
        </w:rPr>
      </w:pPr>
      <w:r w:rsidRPr="00B7030B">
        <w:rPr>
          <w:rFonts w:asciiTheme="minorHAnsi" w:hAnsiTheme="minorHAnsi"/>
        </w:rPr>
        <w:tab/>
      </w:r>
      <m:oMath>
        <m:f>
          <m:fPr>
            <m:ctrlPr>
              <w:rPr>
                <w:rFonts w:ascii="Cambria Math" w:hAnsiTheme="minorHAnsi"/>
                <w:i/>
              </w:rPr>
            </m:ctrlPr>
          </m:fPr>
          <m:num>
            <m:r>
              <w:rPr>
                <w:rFonts w:ascii="Cambria Math" w:hAnsiTheme="minorHAnsi"/>
              </w:rPr>
              <m:t>∂</m:t>
            </m:r>
            <m:acc>
              <m:accPr>
                <m:chr m:val="̄"/>
                <m:ctrlPr>
                  <w:rPr>
                    <w:rFonts w:ascii="Cambria Math" w:hAnsiTheme="minorHAnsi"/>
                    <w:i/>
                  </w:rPr>
                </m:ctrlPr>
              </m:accPr>
              <m:e>
                <m:r>
                  <w:rPr>
                    <w:rFonts w:ascii="Cambria Math" w:hAnsiTheme="minorHAnsi"/>
                  </w:rPr>
                  <m:t>w</m:t>
                </m:r>
              </m:e>
            </m:acc>
          </m:num>
          <m:den>
            <m:r>
              <w:rPr>
                <w:rFonts w:ascii="Cambria Math" w:hAnsiTheme="minorHAnsi"/>
              </w:rPr>
              <m:t>∂t</m:t>
            </m:r>
          </m:den>
        </m:f>
        <m:r>
          <w:rPr>
            <w:rFonts w:ascii="Cambria Math" w:hAnsiTheme="minorHAnsi"/>
          </w:rPr>
          <m:t>+</m:t>
        </m:r>
        <m:acc>
          <m:accPr>
            <m:chr m:val="̄"/>
            <m:ctrlPr>
              <w:rPr>
                <w:rFonts w:ascii="Cambria Math" w:hAnsiTheme="minorHAnsi"/>
                <w:i/>
              </w:rPr>
            </m:ctrlPr>
          </m:accPr>
          <m:e>
            <m:r>
              <w:rPr>
                <w:rFonts w:ascii="Cambria Math" w:hAnsiTheme="minorHAnsi"/>
              </w:rPr>
              <m:t>u</m:t>
            </m:r>
          </m:e>
        </m:acc>
        <m:f>
          <m:fPr>
            <m:ctrlPr>
              <w:rPr>
                <w:rFonts w:ascii="Cambria Math" w:hAnsiTheme="minorHAnsi"/>
                <w:i/>
              </w:rPr>
            </m:ctrlPr>
          </m:fPr>
          <m:num>
            <m:r>
              <w:rPr>
                <w:rFonts w:ascii="Cambria Math" w:hAnsiTheme="minorHAnsi"/>
              </w:rPr>
              <m:t>∂</m:t>
            </m:r>
            <m:acc>
              <m:accPr>
                <m:chr m:val="̄"/>
                <m:ctrlPr>
                  <w:rPr>
                    <w:rFonts w:ascii="Cambria Math" w:hAnsiTheme="minorHAnsi"/>
                    <w:i/>
                  </w:rPr>
                </m:ctrlPr>
              </m:accPr>
              <m:e>
                <m:r>
                  <w:rPr>
                    <w:rFonts w:ascii="Cambria Math" w:hAnsiTheme="minorHAnsi"/>
                  </w:rPr>
                  <m:t>w</m:t>
                </m:r>
              </m:e>
            </m:acc>
          </m:num>
          <m:den>
            <m:r>
              <w:rPr>
                <w:rFonts w:ascii="Cambria Math" w:hAnsiTheme="minorHAnsi"/>
              </w:rPr>
              <m:t>∂x</m:t>
            </m:r>
          </m:den>
        </m:f>
        <m:r>
          <w:rPr>
            <w:rFonts w:ascii="Cambria Math" w:hAnsiTheme="minorHAnsi"/>
          </w:rPr>
          <m:t>+</m:t>
        </m:r>
        <m:acc>
          <m:accPr>
            <m:chr m:val="̄"/>
            <m:ctrlPr>
              <w:rPr>
                <w:rFonts w:ascii="Cambria Math" w:hAnsiTheme="minorHAnsi"/>
                <w:i/>
              </w:rPr>
            </m:ctrlPr>
          </m:accPr>
          <m:e>
            <m:r>
              <w:rPr>
                <w:rFonts w:ascii="Cambria Math" w:hAnsiTheme="minorHAnsi"/>
              </w:rPr>
              <m:t>v</m:t>
            </m:r>
          </m:e>
        </m:acc>
        <m:f>
          <m:fPr>
            <m:ctrlPr>
              <w:rPr>
                <w:rFonts w:ascii="Cambria Math" w:hAnsiTheme="minorHAnsi"/>
                <w:i/>
              </w:rPr>
            </m:ctrlPr>
          </m:fPr>
          <m:num>
            <m:r>
              <w:rPr>
                <w:rFonts w:ascii="Cambria Math" w:hAnsiTheme="minorHAnsi"/>
              </w:rPr>
              <m:t>∂</m:t>
            </m:r>
            <m:acc>
              <m:accPr>
                <m:chr m:val="̄"/>
                <m:ctrlPr>
                  <w:rPr>
                    <w:rFonts w:ascii="Cambria Math" w:hAnsiTheme="minorHAnsi"/>
                    <w:i/>
                  </w:rPr>
                </m:ctrlPr>
              </m:accPr>
              <m:e>
                <m:r>
                  <w:rPr>
                    <w:rFonts w:ascii="Cambria Math" w:hAnsiTheme="minorHAnsi"/>
                  </w:rPr>
                  <m:t>w</m:t>
                </m:r>
              </m:e>
            </m:acc>
          </m:num>
          <m:den>
            <m:r>
              <w:rPr>
                <w:rFonts w:ascii="Cambria Math" w:hAnsiTheme="minorHAnsi"/>
              </w:rPr>
              <m:t>∂y</m:t>
            </m:r>
          </m:den>
        </m:f>
        <m:r>
          <w:rPr>
            <w:rFonts w:ascii="Cambria Math" w:hAnsiTheme="minorHAnsi"/>
          </w:rPr>
          <m:t>+</m:t>
        </m:r>
        <m:acc>
          <m:accPr>
            <m:chr m:val="̄"/>
            <m:ctrlPr>
              <w:rPr>
                <w:rFonts w:ascii="Cambria Math" w:hAnsiTheme="minorHAnsi"/>
                <w:i/>
              </w:rPr>
            </m:ctrlPr>
          </m:accPr>
          <m:e>
            <m:r>
              <w:rPr>
                <w:rFonts w:ascii="Cambria Math" w:hAnsiTheme="minorHAnsi"/>
              </w:rPr>
              <m:t>w</m:t>
            </m:r>
          </m:e>
        </m:acc>
        <m:f>
          <m:fPr>
            <m:ctrlPr>
              <w:rPr>
                <w:rFonts w:ascii="Cambria Math" w:hAnsiTheme="minorHAnsi"/>
                <w:i/>
              </w:rPr>
            </m:ctrlPr>
          </m:fPr>
          <m:num>
            <m:r>
              <w:rPr>
                <w:rFonts w:ascii="Cambria Math" w:hAnsiTheme="minorHAnsi"/>
              </w:rPr>
              <m:t>∂</m:t>
            </m:r>
            <m:acc>
              <m:accPr>
                <m:chr m:val="̄"/>
                <m:ctrlPr>
                  <w:rPr>
                    <w:rFonts w:ascii="Cambria Math" w:hAnsiTheme="minorHAnsi"/>
                    <w:i/>
                  </w:rPr>
                </m:ctrlPr>
              </m:accPr>
              <m:e>
                <m:r>
                  <w:rPr>
                    <w:rFonts w:ascii="Cambria Math" w:hAnsiTheme="minorHAnsi"/>
                  </w:rPr>
                  <m:t>w</m:t>
                </m:r>
              </m:e>
            </m:acc>
          </m:num>
          <m:den>
            <m:r>
              <w:rPr>
                <w:rFonts w:ascii="Cambria Math" w:hAnsiTheme="minorHAnsi"/>
              </w:rPr>
              <m:t>∂z</m:t>
            </m:r>
          </m:den>
        </m:f>
        <m:r>
          <w:rPr>
            <w:rFonts w:ascii="Cambria Math" w:hAnsiTheme="minorHAnsi"/>
          </w:rPr>
          <m:t>-</m:t>
        </m:r>
        <m:r>
          <w:rPr>
            <w:rFonts w:ascii="Cambria Math" w:hAnsiTheme="minorHAnsi"/>
          </w:rPr>
          <m:t>2</m:t>
        </m:r>
        <m:sSub>
          <m:sSubPr>
            <m:ctrlPr>
              <w:rPr>
                <w:rFonts w:ascii="Cambria Math" w:hAnsi="Cambria Math"/>
                <w:i/>
              </w:rPr>
            </m:ctrlPr>
          </m:sSubPr>
          <m:e>
            <m:r>
              <w:rPr>
                <w:rFonts w:ascii="Cambria Math" w:hAnsiTheme="minorHAnsi"/>
              </w:rPr>
              <m:t>Ω</m:t>
            </m:r>
          </m:e>
          <m:sub>
            <m:r>
              <w:rPr>
                <w:rFonts w:ascii="Cambria Math" w:hAnsiTheme="minorHAnsi"/>
              </w:rPr>
              <m:t>y</m:t>
            </m:r>
            <m:ctrlPr>
              <w:rPr>
                <w:rFonts w:ascii="Cambria Math" w:hAnsiTheme="minorHAnsi"/>
                <w:i/>
              </w:rPr>
            </m:ctrlPr>
          </m:sub>
        </m:sSub>
        <m:acc>
          <m:accPr>
            <m:chr m:val="̄"/>
            <m:ctrlPr>
              <w:rPr>
                <w:rFonts w:ascii="Cambria Math" w:hAnsiTheme="minorHAnsi"/>
                <w:i/>
              </w:rPr>
            </m:ctrlPr>
          </m:accPr>
          <m:e>
            <m:r>
              <w:rPr>
                <w:rFonts w:ascii="Cambria Math" w:hAnsiTheme="minorHAnsi"/>
              </w:rPr>
              <m:t>u</m:t>
            </m:r>
          </m:e>
        </m:acc>
        <m:r>
          <w:rPr>
            <w:rFonts w:ascii="Cambria Math" w:hAnsiTheme="minorHAnsi"/>
          </w:rPr>
          <m:t>+2</m:t>
        </m:r>
        <m:sSub>
          <m:sSubPr>
            <m:ctrlPr>
              <w:rPr>
                <w:rFonts w:ascii="Cambria Math" w:hAnsi="Cambria Math"/>
                <w:i/>
              </w:rPr>
            </m:ctrlPr>
          </m:sSubPr>
          <m:e>
            <m:r>
              <w:rPr>
                <w:rFonts w:ascii="Cambria Math" w:hAnsiTheme="minorHAnsi"/>
              </w:rPr>
              <m:t>Ω</m:t>
            </m:r>
          </m:e>
          <m:sub>
            <m:r>
              <w:rPr>
                <w:rFonts w:ascii="Cambria Math" w:hAnsiTheme="minorHAnsi"/>
              </w:rPr>
              <m:t>x</m:t>
            </m:r>
            <m:ctrlPr>
              <w:rPr>
                <w:rFonts w:ascii="Cambria Math" w:hAnsiTheme="minorHAnsi"/>
                <w:i/>
              </w:rPr>
            </m:ctrlPr>
          </m:sub>
        </m:sSub>
        <m:acc>
          <m:accPr>
            <m:chr m:val="̄"/>
            <m:ctrlPr>
              <w:rPr>
                <w:rFonts w:ascii="Cambria Math" w:hAnsiTheme="minorHAnsi"/>
                <w:i/>
              </w:rPr>
            </m:ctrlPr>
          </m:accPr>
          <m:e>
            <m:r>
              <w:rPr>
                <w:rFonts w:ascii="Cambria Math" w:hAnsiTheme="minorHAnsi"/>
              </w:rPr>
              <m:t>v</m:t>
            </m:r>
          </m:e>
        </m:acc>
        <m:r>
          <w:rPr>
            <w:rFonts w:ascii="Cambria Math" w:hAnsiTheme="minorHAnsi"/>
          </w:rPr>
          <m:t>=</m:t>
        </m:r>
        <m:r>
          <w:rPr>
            <w:rFonts w:ascii="Cambria Math" w:hAnsiTheme="minorHAnsi"/>
          </w:rPr>
          <m:t>-</m:t>
        </m:r>
        <m:r>
          <w:rPr>
            <w:rFonts w:ascii="Cambria Math" w:hAnsiTheme="minorHAnsi"/>
          </w:rPr>
          <m:t>g</m:t>
        </m:r>
        <m:r>
          <w:rPr>
            <w:rFonts w:ascii="Cambria Math" w:hAnsiTheme="minorHAnsi"/>
          </w:rPr>
          <m:t>-</m:t>
        </m:r>
        <m:f>
          <m:fPr>
            <m:ctrlPr>
              <w:rPr>
                <w:rFonts w:ascii="Cambria Math" w:hAnsiTheme="minorHAnsi"/>
                <w:i/>
              </w:rPr>
            </m:ctrlPr>
          </m:fPr>
          <m:num>
            <m:r>
              <w:rPr>
                <w:rFonts w:ascii="Cambria Math" w:hAnsiTheme="minorHAnsi"/>
              </w:rPr>
              <m:t>1</m:t>
            </m:r>
          </m:num>
          <m:den>
            <m:r>
              <w:rPr>
                <w:rFonts w:ascii="Cambria Math" w:hAnsiTheme="minorHAnsi"/>
              </w:rPr>
              <m:t>ρ</m:t>
            </m:r>
          </m:den>
        </m:f>
        <m:f>
          <m:fPr>
            <m:ctrlPr>
              <w:rPr>
                <w:rFonts w:ascii="Cambria Math" w:hAnsiTheme="minorHAnsi"/>
                <w:i/>
              </w:rPr>
            </m:ctrlPr>
          </m:fPr>
          <m:num>
            <m:r>
              <w:rPr>
                <w:rFonts w:ascii="Cambria Math" w:hAnsiTheme="minorHAnsi"/>
              </w:rPr>
              <m:t>∂</m:t>
            </m:r>
            <m:acc>
              <m:accPr>
                <m:chr m:val="̄"/>
                <m:ctrlPr>
                  <w:rPr>
                    <w:rFonts w:ascii="Cambria Math" w:hAnsiTheme="minorHAnsi"/>
                    <w:i/>
                  </w:rPr>
                </m:ctrlPr>
              </m:accPr>
              <m:e>
                <m:r>
                  <w:rPr>
                    <w:rFonts w:ascii="Cambria Math" w:hAnsiTheme="minorHAnsi"/>
                  </w:rPr>
                  <m:t>p</m:t>
                </m:r>
              </m:e>
            </m:acc>
          </m:num>
          <m:den>
            <m:r>
              <w:rPr>
                <w:rFonts w:ascii="Cambria Math" w:hAnsiTheme="minorHAnsi"/>
              </w:rPr>
              <m:t>∂z</m:t>
            </m:r>
          </m:den>
        </m:f>
        <m:r>
          <w:rPr>
            <w:rFonts w:ascii="Cambria Math" w:hAnsiTheme="minorHAnsi"/>
          </w:rPr>
          <m:t>+</m:t>
        </m:r>
        <m:f>
          <m:fPr>
            <m:ctrlPr>
              <w:rPr>
                <w:rFonts w:ascii="Cambria Math" w:hAnsiTheme="minorHAnsi"/>
                <w:i/>
              </w:rPr>
            </m:ctrlPr>
          </m:fPr>
          <m:num>
            <m:r>
              <w:rPr>
                <w:rFonts w:ascii="Cambria Math" w:hAnsiTheme="minorHAnsi"/>
              </w:rPr>
              <m:t>μ</m:t>
            </m:r>
          </m:num>
          <m:den>
            <m:r>
              <w:rPr>
                <w:rFonts w:ascii="Cambria Math" w:hAnsiTheme="minorHAnsi"/>
              </w:rPr>
              <m:t>ρ</m:t>
            </m:r>
          </m:den>
        </m:f>
        <m:d>
          <m:dPr>
            <m:ctrlPr>
              <w:rPr>
                <w:rFonts w:ascii="Cambria Math" w:hAnsiTheme="minorHAnsi"/>
                <w:i/>
              </w:rPr>
            </m:ctrlPr>
          </m:dPr>
          <m:e>
            <m:f>
              <m:fPr>
                <m:ctrlPr>
                  <w:rPr>
                    <w:rFonts w:ascii="Cambria Math" w:hAnsiTheme="minorHAnsi"/>
                    <w:i/>
                  </w:rPr>
                </m:ctrlPr>
              </m:fPr>
              <m:num>
                <m:sSup>
                  <m:sSupPr>
                    <m:ctrlPr>
                      <w:rPr>
                        <w:rFonts w:ascii="Cambria Math" w:hAnsiTheme="minorHAnsi"/>
                        <w:i/>
                      </w:rPr>
                    </m:ctrlPr>
                  </m:sSupPr>
                  <m:e>
                    <m:r>
                      <w:rPr>
                        <w:rFonts w:ascii="Cambria Math" w:hAnsiTheme="minorHAnsi"/>
                      </w:rPr>
                      <m:t>∂</m:t>
                    </m:r>
                  </m:e>
                  <m:sup>
                    <m:r>
                      <w:rPr>
                        <w:rFonts w:ascii="Cambria Math" w:hAnsiTheme="minorHAnsi"/>
                      </w:rPr>
                      <m:t>2</m:t>
                    </m:r>
                  </m:sup>
                </m:sSup>
                <m:acc>
                  <m:accPr>
                    <m:chr m:val="̄"/>
                    <m:ctrlPr>
                      <w:rPr>
                        <w:rFonts w:ascii="Cambria Math" w:hAnsiTheme="minorHAnsi"/>
                        <w:i/>
                      </w:rPr>
                    </m:ctrlPr>
                  </m:accPr>
                  <m:e>
                    <m:r>
                      <w:rPr>
                        <w:rFonts w:ascii="Cambria Math" w:hAnsiTheme="minorHAnsi"/>
                      </w:rPr>
                      <m:t>w</m:t>
                    </m:r>
                  </m:e>
                </m:acc>
              </m:num>
              <m:den>
                <m:r>
                  <w:rPr>
                    <w:rFonts w:ascii="Cambria Math" w:hAnsiTheme="minorHAnsi"/>
                  </w:rPr>
                  <m:t>∂</m:t>
                </m:r>
                <m:sSup>
                  <m:sSupPr>
                    <m:ctrlPr>
                      <w:rPr>
                        <w:rFonts w:ascii="Cambria Math" w:hAnsiTheme="minorHAnsi"/>
                        <w:i/>
                      </w:rPr>
                    </m:ctrlPr>
                  </m:sSupPr>
                  <m:e>
                    <m:r>
                      <w:rPr>
                        <w:rFonts w:ascii="Cambria Math" w:hAnsiTheme="minorHAnsi"/>
                      </w:rPr>
                      <m:t>x</m:t>
                    </m:r>
                  </m:e>
                  <m:sup>
                    <m:r>
                      <w:rPr>
                        <w:rFonts w:ascii="Cambria Math" w:hAnsiTheme="minorHAnsi"/>
                      </w:rPr>
                      <m:t>2</m:t>
                    </m:r>
                  </m:sup>
                </m:sSup>
                <m:ctrlPr>
                  <w:rPr>
                    <w:rFonts w:ascii="Cambria Math" w:hAnsi="Cambria Math"/>
                    <w:i/>
                  </w:rPr>
                </m:ctrlPr>
              </m:den>
            </m:f>
            <m:r>
              <w:rPr>
                <w:rFonts w:ascii="Cambria Math" w:hAnsiTheme="minorHAnsi"/>
              </w:rPr>
              <m:t>+</m:t>
            </m:r>
            <m:f>
              <m:fPr>
                <m:ctrlPr>
                  <w:rPr>
                    <w:rFonts w:ascii="Cambria Math" w:hAnsiTheme="minorHAnsi"/>
                    <w:i/>
                  </w:rPr>
                </m:ctrlPr>
              </m:fPr>
              <m:num>
                <m:sSup>
                  <m:sSupPr>
                    <m:ctrlPr>
                      <w:rPr>
                        <w:rFonts w:ascii="Cambria Math" w:hAnsiTheme="minorHAnsi"/>
                        <w:i/>
                      </w:rPr>
                    </m:ctrlPr>
                  </m:sSupPr>
                  <m:e>
                    <m:r>
                      <w:rPr>
                        <w:rFonts w:ascii="Cambria Math" w:hAnsiTheme="minorHAnsi"/>
                      </w:rPr>
                      <m:t>∂</m:t>
                    </m:r>
                  </m:e>
                  <m:sup>
                    <m:r>
                      <w:rPr>
                        <w:rFonts w:ascii="Cambria Math" w:hAnsiTheme="minorHAnsi"/>
                      </w:rPr>
                      <m:t>2</m:t>
                    </m:r>
                  </m:sup>
                </m:sSup>
                <m:acc>
                  <m:accPr>
                    <m:chr m:val="̄"/>
                    <m:ctrlPr>
                      <w:rPr>
                        <w:rFonts w:ascii="Cambria Math" w:hAnsiTheme="minorHAnsi"/>
                        <w:i/>
                      </w:rPr>
                    </m:ctrlPr>
                  </m:accPr>
                  <m:e>
                    <m:r>
                      <w:rPr>
                        <w:rFonts w:ascii="Cambria Math" w:hAnsiTheme="minorHAnsi"/>
                      </w:rPr>
                      <m:t>w</m:t>
                    </m:r>
                  </m:e>
                </m:acc>
              </m:num>
              <m:den>
                <m:r>
                  <w:rPr>
                    <w:rFonts w:ascii="Cambria Math" w:hAnsiTheme="minorHAnsi"/>
                  </w:rPr>
                  <m:t>∂</m:t>
                </m:r>
                <m:sSup>
                  <m:sSupPr>
                    <m:ctrlPr>
                      <w:rPr>
                        <w:rFonts w:ascii="Cambria Math" w:hAnsiTheme="minorHAnsi"/>
                        <w:i/>
                      </w:rPr>
                    </m:ctrlPr>
                  </m:sSupPr>
                  <m:e>
                    <m:r>
                      <w:rPr>
                        <w:rFonts w:ascii="Cambria Math" w:hAnsiTheme="minorHAnsi"/>
                      </w:rPr>
                      <m:t>y</m:t>
                    </m:r>
                  </m:e>
                  <m:sup>
                    <m:r>
                      <w:rPr>
                        <w:rFonts w:ascii="Cambria Math" w:hAnsiTheme="minorHAnsi"/>
                      </w:rPr>
                      <m:t>2</m:t>
                    </m:r>
                  </m:sup>
                </m:sSup>
                <m:ctrlPr>
                  <w:rPr>
                    <w:rFonts w:ascii="Cambria Math" w:hAnsi="Cambria Math"/>
                    <w:i/>
                  </w:rPr>
                </m:ctrlPr>
              </m:den>
            </m:f>
            <m:r>
              <w:rPr>
                <w:rFonts w:ascii="Cambria Math" w:hAnsiTheme="minorHAnsi"/>
              </w:rPr>
              <m:t>+</m:t>
            </m:r>
            <m:f>
              <m:fPr>
                <m:ctrlPr>
                  <w:rPr>
                    <w:rFonts w:ascii="Cambria Math" w:hAnsiTheme="minorHAnsi"/>
                    <w:i/>
                  </w:rPr>
                </m:ctrlPr>
              </m:fPr>
              <m:num>
                <m:sSup>
                  <m:sSupPr>
                    <m:ctrlPr>
                      <w:rPr>
                        <w:rFonts w:ascii="Cambria Math" w:hAnsiTheme="minorHAnsi"/>
                        <w:i/>
                      </w:rPr>
                    </m:ctrlPr>
                  </m:sSupPr>
                  <m:e>
                    <m:r>
                      <w:rPr>
                        <w:rFonts w:ascii="Cambria Math" w:hAnsiTheme="minorHAnsi"/>
                      </w:rPr>
                      <m:t>∂</m:t>
                    </m:r>
                  </m:e>
                  <m:sup>
                    <m:r>
                      <w:rPr>
                        <w:rFonts w:ascii="Cambria Math" w:hAnsiTheme="minorHAnsi"/>
                      </w:rPr>
                      <m:t>2</m:t>
                    </m:r>
                  </m:sup>
                </m:sSup>
                <m:acc>
                  <m:accPr>
                    <m:chr m:val="̄"/>
                    <m:ctrlPr>
                      <w:rPr>
                        <w:rFonts w:ascii="Cambria Math" w:hAnsiTheme="minorHAnsi"/>
                        <w:i/>
                      </w:rPr>
                    </m:ctrlPr>
                  </m:accPr>
                  <m:e>
                    <m:r>
                      <w:rPr>
                        <w:rFonts w:ascii="Cambria Math" w:hAnsiTheme="minorHAnsi"/>
                      </w:rPr>
                      <m:t>w</m:t>
                    </m:r>
                  </m:e>
                </m:acc>
              </m:num>
              <m:den>
                <m:r>
                  <w:rPr>
                    <w:rFonts w:ascii="Cambria Math" w:hAnsiTheme="minorHAnsi"/>
                  </w:rPr>
                  <m:t>∂</m:t>
                </m:r>
                <m:sSup>
                  <m:sSupPr>
                    <m:ctrlPr>
                      <w:rPr>
                        <w:rFonts w:ascii="Cambria Math" w:hAnsiTheme="minorHAnsi"/>
                        <w:i/>
                      </w:rPr>
                    </m:ctrlPr>
                  </m:sSupPr>
                  <m:e>
                    <m:r>
                      <w:rPr>
                        <w:rFonts w:ascii="Cambria Math" w:hAnsiTheme="minorHAnsi"/>
                      </w:rPr>
                      <m:t>z</m:t>
                    </m:r>
                  </m:e>
                  <m:sup>
                    <m:r>
                      <w:rPr>
                        <w:rFonts w:ascii="Cambria Math" w:hAnsiTheme="minorHAnsi"/>
                      </w:rPr>
                      <m:t>2</m:t>
                    </m:r>
                  </m:sup>
                </m:sSup>
                <m:ctrlPr>
                  <w:rPr>
                    <w:rFonts w:ascii="Cambria Math" w:hAnsi="Cambria Math"/>
                    <w:i/>
                  </w:rPr>
                </m:ctrlPr>
              </m:den>
            </m:f>
            <m:ctrlPr>
              <w:rPr>
                <w:rFonts w:ascii="Cambria Math" w:hAnsi="Cambria Math"/>
                <w:i/>
              </w:rPr>
            </m:ctrlPr>
          </m:e>
        </m:d>
        <m:r>
          <w:rPr>
            <w:rFonts w:ascii="Cambria Math" w:hAnsiTheme="minorHAnsi"/>
          </w:rPr>
          <m:t>+</m:t>
        </m:r>
        <m:f>
          <m:fPr>
            <m:ctrlPr>
              <w:rPr>
                <w:rFonts w:ascii="Cambria Math" w:hAnsiTheme="minorHAnsi"/>
                <w:i/>
              </w:rPr>
            </m:ctrlPr>
          </m:fPr>
          <m:num>
            <m:r>
              <w:rPr>
                <w:rFonts w:ascii="Cambria Math" w:hAnsiTheme="minorHAnsi"/>
              </w:rPr>
              <m:t>1</m:t>
            </m:r>
          </m:num>
          <m:den>
            <m:r>
              <w:rPr>
                <w:rFonts w:ascii="Cambria Math" w:hAnsiTheme="minorHAnsi"/>
              </w:rPr>
              <m:t>ρ</m:t>
            </m:r>
          </m:den>
        </m:f>
        <m:d>
          <m:dPr>
            <m:ctrlPr>
              <w:rPr>
                <w:rFonts w:ascii="Cambria Math" w:hAnsiTheme="minorHAnsi"/>
                <w:i/>
              </w:rPr>
            </m:ctrlPr>
          </m:dPr>
          <m:e>
            <m:f>
              <m:fPr>
                <m:ctrlPr>
                  <w:rPr>
                    <w:rFonts w:ascii="Cambria Math" w:hAnsiTheme="minorHAnsi"/>
                    <w:i/>
                  </w:rPr>
                </m:ctrlPr>
              </m:fPr>
              <m:num>
                <m:r>
                  <w:rPr>
                    <w:rFonts w:ascii="Cambria Math" w:hAnsiTheme="minorHAnsi"/>
                  </w:rPr>
                  <m:t>∂</m:t>
                </m:r>
                <m:sSub>
                  <m:sSubPr>
                    <m:ctrlPr>
                      <w:rPr>
                        <w:rFonts w:ascii="Cambria Math" w:hAnsiTheme="minorHAnsi"/>
                        <w:i/>
                      </w:rPr>
                    </m:ctrlPr>
                  </m:sSubPr>
                  <m:e>
                    <m:r>
                      <w:rPr>
                        <w:rFonts w:ascii="Cambria Math" w:hAnsiTheme="minorHAnsi"/>
                      </w:rPr>
                      <m:t>τ</m:t>
                    </m:r>
                  </m:e>
                  <m:sub>
                    <m:r>
                      <w:rPr>
                        <w:rFonts w:ascii="Cambria Math" w:hAnsiTheme="minorHAnsi"/>
                      </w:rPr>
                      <m:t>zx</m:t>
                    </m:r>
                  </m:sub>
                </m:sSub>
              </m:num>
              <m:den>
                <m:r>
                  <w:rPr>
                    <w:rFonts w:ascii="Cambria Math" w:hAnsiTheme="minorHAnsi"/>
                  </w:rPr>
                  <m:t>∂x</m:t>
                </m:r>
              </m:den>
            </m:f>
            <m:r>
              <w:rPr>
                <w:rFonts w:ascii="Cambria Math" w:hAnsiTheme="minorHAnsi"/>
              </w:rPr>
              <m:t>+</m:t>
            </m:r>
            <m:f>
              <m:fPr>
                <m:ctrlPr>
                  <w:rPr>
                    <w:rFonts w:ascii="Cambria Math" w:hAnsiTheme="minorHAnsi"/>
                    <w:i/>
                  </w:rPr>
                </m:ctrlPr>
              </m:fPr>
              <m:num>
                <m:r>
                  <w:rPr>
                    <w:rFonts w:ascii="Cambria Math" w:hAnsiTheme="minorHAnsi"/>
                  </w:rPr>
                  <m:t>∂</m:t>
                </m:r>
                <m:sSub>
                  <m:sSubPr>
                    <m:ctrlPr>
                      <w:rPr>
                        <w:rFonts w:ascii="Cambria Math" w:hAnsiTheme="minorHAnsi"/>
                        <w:i/>
                      </w:rPr>
                    </m:ctrlPr>
                  </m:sSubPr>
                  <m:e>
                    <m:r>
                      <w:rPr>
                        <w:rFonts w:ascii="Cambria Math" w:hAnsiTheme="minorHAnsi"/>
                      </w:rPr>
                      <m:t>τ</m:t>
                    </m:r>
                  </m:e>
                  <m:sub>
                    <m:r>
                      <w:rPr>
                        <w:rFonts w:ascii="Cambria Math" w:hAnsiTheme="minorHAnsi"/>
                      </w:rPr>
                      <m:t>zy</m:t>
                    </m:r>
                  </m:sub>
                </m:sSub>
              </m:num>
              <m:den>
                <m:r>
                  <w:rPr>
                    <w:rFonts w:ascii="Cambria Math" w:hAnsiTheme="minorHAnsi"/>
                  </w:rPr>
                  <m:t>∂y</m:t>
                </m:r>
              </m:den>
            </m:f>
            <m:r>
              <w:rPr>
                <w:rFonts w:ascii="Cambria Math" w:hAnsiTheme="minorHAnsi"/>
              </w:rPr>
              <m:t>+</m:t>
            </m:r>
            <m:f>
              <m:fPr>
                <m:ctrlPr>
                  <w:rPr>
                    <w:rFonts w:ascii="Cambria Math" w:hAnsiTheme="minorHAnsi"/>
                    <w:i/>
                  </w:rPr>
                </m:ctrlPr>
              </m:fPr>
              <m:num>
                <m:r>
                  <w:rPr>
                    <w:rFonts w:ascii="Cambria Math" w:hAnsiTheme="minorHAnsi"/>
                  </w:rPr>
                  <m:t>∂</m:t>
                </m:r>
                <m:sSub>
                  <m:sSubPr>
                    <m:ctrlPr>
                      <w:rPr>
                        <w:rFonts w:ascii="Cambria Math" w:hAnsiTheme="minorHAnsi"/>
                        <w:i/>
                      </w:rPr>
                    </m:ctrlPr>
                  </m:sSubPr>
                  <m:e>
                    <m:r>
                      <w:rPr>
                        <w:rFonts w:ascii="Cambria Math" w:hAnsiTheme="minorHAnsi"/>
                      </w:rPr>
                      <m:t>τ</m:t>
                    </m:r>
                  </m:e>
                  <m:sub>
                    <m:r>
                      <w:rPr>
                        <w:rFonts w:ascii="Cambria Math" w:hAnsiTheme="minorHAnsi"/>
                      </w:rPr>
                      <m:t>zz</m:t>
                    </m:r>
                  </m:sub>
                </m:sSub>
              </m:num>
              <m:den>
                <m:r>
                  <w:rPr>
                    <w:rFonts w:ascii="Cambria Math" w:hAnsiTheme="minorHAnsi"/>
                  </w:rPr>
                  <m:t>∂z</m:t>
                </m:r>
              </m:den>
            </m:f>
            <m:ctrlPr>
              <w:rPr>
                <w:rFonts w:ascii="Cambria Math" w:hAnsi="Cambria Math"/>
                <w:i/>
              </w:rPr>
            </m:ctrlPr>
          </m:e>
        </m:d>
      </m:oMath>
      <w:r w:rsidRPr="00B7030B">
        <w:rPr>
          <w:rFonts w:asciiTheme="minorHAnsi" w:hAnsiTheme="minorHAnsi"/>
        </w:rPr>
        <w:tab/>
      </w:r>
      <w:r w:rsidR="00ED22E3">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Pr="00B7030B">
        <w:rPr>
          <w:rStyle w:val="EquationCaption"/>
          <w:rFonts w:asciiTheme="minorHAnsi" w:hAnsiTheme="minorHAnsi"/>
        </w:rPr>
        <w:t>)</w:t>
      </w:r>
    </w:p>
    <w:p w14:paraId="00C63F10" w14:textId="77777777" w:rsidR="0041037A" w:rsidRPr="00B7030B" w:rsidRDefault="0041037A" w:rsidP="00804333">
      <w:pPr>
        <w:pStyle w:val="BodyText"/>
        <w:spacing w:after="0"/>
      </w:pPr>
      <w:r w:rsidRPr="00B7030B">
        <w:lastRenderedPageBreak/>
        <w:t>where:</w:t>
      </w:r>
    </w:p>
    <w:p w14:paraId="506DEEF3" w14:textId="7C181F8B" w:rsidR="0041037A" w:rsidRPr="00BB2B7F" w:rsidRDefault="0041037A" w:rsidP="007A3922">
      <w:pPr>
        <w:pStyle w:val="variabledefinitionChar"/>
      </w:pPr>
      <w:r w:rsidRPr="00B7030B">
        <w:tab/>
      </w:r>
      <w:r w:rsidRPr="00BB2B7F">
        <w:sym w:font="Symbol" w:char="F074"/>
      </w:r>
      <w:proofErr w:type="spellStart"/>
      <w:r w:rsidRPr="00BB2B7F">
        <w:rPr>
          <w:vertAlign w:val="subscript"/>
        </w:rPr>
        <w:t>zx</w:t>
      </w:r>
      <w:proofErr w:type="spellEnd"/>
      <w:r w:rsidRPr="00BB2B7F">
        <w:tab/>
        <w:t>=</w:t>
      </w:r>
      <w:r w:rsidRPr="00BB2B7F">
        <w:tab/>
        <w:t>turbulent shear stress acting in z direction on the x-face of control volume</w:t>
      </w:r>
      <w:r w:rsidR="007801E1" w:rsidRPr="00BB2B7F">
        <w:t xml:space="preserve"> (</w:t>
      </w:r>
      <w:r w:rsidR="007801E1" w:rsidRPr="00804333">
        <w:rPr>
          <w:rStyle w:val="Figurehyperlink"/>
        </w:rPr>
        <w:fldChar w:fldCharType="begin"/>
      </w:r>
      <w:r w:rsidR="007801E1" w:rsidRPr="00804333">
        <w:rPr>
          <w:rStyle w:val="Figurehyperlink"/>
        </w:rPr>
        <w:instrText xml:space="preserve"> REF _Ref8726489 \h </w:instrText>
      </w:r>
      <w:r w:rsidR="00BB2B7F" w:rsidRPr="00804333">
        <w:rPr>
          <w:rStyle w:val="Figurehyperlink"/>
        </w:rPr>
        <w:instrText xml:space="preserve"> \* MERGEFORMAT </w:instrText>
      </w:r>
      <w:r w:rsidR="007801E1" w:rsidRPr="00804333">
        <w:rPr>
          <w:rStyle w:val="Figurehyperlink"/>
        </w:rPr>
      </w:r>
      <w:r w:rsidR="007801E1" w:rsidRPr="00804333">
        <w:rPr>
          <w:rStyle w:val="Figurehyperlink"/>
        </w:rPr>
        <w:fldChar w:fldCharType="separate"/>
      </w:r>
      <w:r w:rsidR="00A95042" w:rsidRPr="00804333">
        <w:rPr>
          <w:rStyle w:val="Figurehyperlink"/>
        </w:rPr>
        <w:t>Figure 5</w:t>
      </w:r>
      <w:r w:rsidR="007801E1" w:rsidRPr="00804333">
        <w:rPr>
          <w:rStyle w:val="Figurehyperlink"/>
        </w:rPr>
        <w:fldChar w:fldCharType="end"/>
      </w:r>
      <w:r w:rsidR="007801E1" w:rsidRPr="00BB2B7F">
        <w:t>)</w:t>
      </w:r>
    </w:p>
    <w:p w14:paraId="2474CB94" w14:textId="31E38F07" w:rsidR="0041037A" w:rsidRPr="00BB2B7F" w:rsidRDefault="0041037A" w:rsidP="007A3922">
      <w:pPr>
        <w:pStyle w:val="variabledefinitionChar"/>
      </w:pPr>
      <w:r w:rsidRPr="00BB2B7F">
        <w:tab/>
      </w:r>
      <w:r w:rsidRPr="00BB2B7F">
        <w:sym w:font="Symbol" w:char="F074"/>
      </w:r>
      <w:proofErr w:type="spellStart"/>
      <w:r w:rsidRPr="00BB2B7F">
        <w:rPr>
          <w:vertAlign w:val="subscript"/>
        </w:rPr>
        <w:t>zy</w:t>
      </w:r>
      <w:proofErr w:type="spellEnd"/>
      <w:r w:rsidRPr="00BB2B7F">
        <w:tab/>
        <w:t>=</w:t>
      </w:r>
      <w:r w:rsidRPr="00BB2B7F">
        <w:tab/>
        <w:t>turbulent shear stress acting in z direction on the y-face of control volume</w:t>
      </w:r>
      <w:r w:rsidR="007801E1" w:rsidRPr="00BB2B7F">
        <w:t xml:space="preserve"> (</w:t>
      </w:r>
      <w:r w:rsidR="007801E1" w:rsidRPr="00804333">
        <w:rPr>
          <w:rStyle w:val="Figurehyperlink"/>
        </w:rPr>
        <w:fldChar w:fldCharType="begin"/>
      </w:r>
      <w:r w:rsidR="007801E1" w:rsidRPr="00804333">
        <w:rPr>
          <w:rStyle w:val="Figurehyperlink"/>
        </w:rPr>
        <w:instrText xml:space="preserve"> REF _Ref8726489 \h </w:instrText>
      </w:r>
      <w:r w:rsidR="00BB2B7F" w:rsidRPr="00804333">
        <w:rPr>
          <w:rStyle w:val="Figurehyperlink"/>
        </w:rPr>
        <w:instrText xml:space="preserve"> \* MERGEFORMAT </w:instrText>
      </w:r>
      <w:r w:rsidR="007801E1" w:rsidRPr="00804333">
        <w:rPr>
          <w:rStyle w:val="Figurehyperlink"/>
        </w:rPr>
      </w:r>
      <w:r w:rsidR="007801E1" w:rsidRPr="00804333">
        <w:rPr>
          <w:rStyle w:val="Figurehyperlink"/>
        </w:rPr>
        <w:fldChar w:fldCharType="separate"/>
      </w:r>
      <w:r w:rsidR="00A95042" w:rsidRPr="00804333">
        <w:rPr>
          <w:rStyle w:val="Figurehyperlink"/>
        </w:rPr>
        <w:t>Figure 5</w:t>
      </w:r>
      <w:r w:rsidR="007801E1" w:rsidRPr="00804333">
        <w:rPr>
          <w:rStyle w:val="Figurehyperlink"/>
        </w:rPr>
        <w:fldChar w:fldCharType="end"/>
      </w:r>
      <w:r w:rsidR="007801E1" w:rsidRPr="00BB2B7F">
        <w:t>)</w:t>
      </w:r>
    </w:p>
    <w:p w14:paraId="2FB2AFE7" w14:textId="429302D5" w:rsidR="0041037A" w:rsidRPr="00BB2B7F" w:rsidRDefault="0041037A" w:rsidP="0052054C">
      <w:pPr>
        <w:pStyle w:val="variabledefinitionChar"/>
      </w:pPr>
      <w:r w:rsidRPr="00BB2B7F">
        <w:tab/>
      </w:r>
      <w:r w:rsidRPr="00BB2B7F">
        <w:sym w:font="Symbol" w:char="F074"/>
      </w:r>
      <w:proofErr w:type="spellStart"/>
      <w:r w:rsidRPr="00BB2B7F">
        <w:rPr>
          <w:vertAlign w:val="subscript"/>
        </w:rPr>
        <w:t>zz</w:t>
      </w:r>
      <w:proofErr w:type="spellEnd"/>
      <w:r w:rsidRPr="00BB2B7F">
        <w:tab/>
        <w:t>=</w:t>
      </w:r>
      <w:r w:rsidRPr="00BB2B7F">
        <w:tab/>
        <w:t xml:space="preserve">turbulent shear stress acting in z direction on the z-face of control volume </w:t>
      </w:r>
      <w:r w:rsidR="007801E1" w:rsidRPr="00BB2B7F">
        <w:t>(</w:t>
      </w:r>
      <w:r w:rsidR="007801E1" w:rsidRPr="00804333">
        <w:rPr>
          <w:rStyle w:val="Figurehyperlink"/>
        </w:rPr>
        <w:fldChar w:fldCharType="begin"/>
      </w:r>
      <w:r w:rsidR="007801E1" w:rsidRPr="00804333">
        <w:rPr>
          <w:rStyle w:val="Figurehyperlink"/>
        </w:rPr>
        <w:instrText xml:space="preserve"> REF _Ref8726489 \h </w:instrText>
      </w:r>
      <w:r w:rsidR="00BB2B7F" w:rsidRPr="00804333">
        <w:rPr>
          <w:rStyle w:val="Figurehyperlink"/>
        </w:rPr>
        <w:instrText xml:space="preserve"> \* MERGEFORMAT </w:instrText>
      </w:r>
      <w:r w:rsidR="007801E1" w:rsidRPr="00804333">
        <w:rPr>
          <w:rStyle w:val="Figurehyperlink"/>
        </w:rPr>
      </w:r>
      <w:r w:rsidR="007801E1" w:rsidRPr="00804333">
        <w:rPr>
          <w:rStyle w:val="Figurehyperlink"/>
        </w:rPr>
        <w:fldChar w:fldCharType="separate"/>
      </w:r>
      <w:r w:rsidR="00A95042" w:rsidRPr="00804333">
        <w:rPr>
          <w:rStyle w:val="Figurehyperlink"/>
        </w:rPr>
        <w:t>Figure 5</w:t>
      </w:r>
      <w:r w:rsidR="007801E1" w:rsidRPr="00804333">
        <w:rPr>
          <w:rStyle w:val="Figurehyperlink"/>
        </w:rPr>
        <w:fldChar w:fldCharType="end"/>
      </w:r>
      <w:r w:rsidR="007801E1" w:rsidRPr="00BB2B7F">
        <w:t>)</w:t>
      </w:r>
    </w:p>
    <w:p w14:paraId="7513012A" w14:textId="77777777" w:rsidR="0041037A" w:rsidRPr="00BB2B7F" w:rsidRDefault="0041037A" w:rsidP="00B6554A">
      <w:pPr>
        <w:pStyle w:val="variabledefinitionChar"/>
      </w:pPr>
      <w:r w:rsidRPr="00BB2B7F">
        <w:tab/>
      </w:r>
      <w:r w:rsidRPr="00BB2B7F">
        <w:sym w:font="Symbol" w:char="F057"/>
      </w:r>
      <w:r w:rsidRPr="00BB2B7F">
        <w:rPr>
          <w:vertAlign w:val="subscript"/>
        </w:rPr>
        <w:t>x</w:t>
      </w:r>
      <w:r w:rsidRPr="00BB2B7F">
        <w:rPr>
          <w:vertAlign w:val="subscript"/>
        </w:rPr>
        <w:tab/>
      </w:r>
      <w:r w:rsidRPr="00BB2B7F">
        <w:t>=</w:t>
      </w:r>
      <w:r w:rsidRPr="00BB2B7F">
        <w:tab/>
        <w:t>0</w:t>
      </w:r>
    </w:p>
    <w:p w14:paraId="752096B3" w14:textId="77777777" w:rsidR="0041037A" w:rsidRPr="00B7030B" w:rsidRDefault="00E108E0" w:rsidP="00B6554A">
      <w:pPr>
        <w:pStyle w:val="Graph"/>
      </w:pPr>
      <w:r w:rsidRPr="00F749E5">
        <w:rPr>
          <w:noProof/>
        </w:rPr>
        <w:object w:dxaOrig="5340" w:dyaOrig="3765" w14:anchorId="2B4A2280">
          <v:shape id="_x0000_i1251" type="#_x0000_t75" alt="" style="width:248.85pt;height:157.25pt;mso-width-percent:0;mso-height-percent:0;mso-width-percent:0;mso-height-percent:0" o:ole="" fillcolor="window">
            <v:imagedata r:id="rId38" o:title=""/>
          </v:shape>
          <o:OLEObject Type="Embed" ProgID="Word.Picture.8" ShapeID="_x0000_i1251" DrawAspect="Content" ObjectID="_1721314754" r:id="rId39"/>
        </w:object>
      </w:r>
    </w:p>
    <w:p w14:paraId="7E424756" w14:textId="4B08529E" w:rsidR="0041037A" w:rsidRPr="00B7030B" w:rsidRDefault="0041037A" w:rsidP="00127D1D">
      <w:pPr>
        <w:pStyle w:val="Figurecaption"/>
        <w:spacing w:before="120"/>
      </w:pPr>
      <w:bookmarkStart w:id="43" w:name="_Ref8726489"/>
      <w:bookmarkStart w:id="44" w:name="_Toc410030443"/>
      <w:bookmarkStart w:id="45" w:name="_Toc523896593"/>
      <w:bookmarkStart w:id="46" w:name="_Toc48573717"/>
      <w:r w:rsidRPr="00B7030B">
        <w:t xml:space="preserve">Figure </w:t>
      </w:r>
      <w:r w:rsidR="00000000">
        <w:fldChar w:fldCharType="begin"/>
      </w:r>
      <w:r w:rsidR="00000000">
        <w:instrText xml:space="preserve"> SEQ Figure \* ARABIC </w:instrText>
      </w:r>
      <w:r w:rsidR="00000000">
        <w:fldChar w:fldCharType="separate"/>
      </w:r>
      <w:r w:rsidR="00A95042">
        <w:rPr>
          <w:noProof/>
        </w:rPr>
        <w:t>5</w:t>
      </w:r>
      <w:r w:rsidR="00000000">
        <w:rPr>
          <w:noProof/>
        </w:rPr>
        <w:fldChar w:fldCharType="end"/>
      </w:r>
      <w:bookmarkEnd w:id="43"/>
      <w:r w:rsidRPr="00B7030B">
        <w:t>.  Sketch of turbulent shear stresses in z-direction.</w:t>
      </w:r>
      <w:bookmarkEnd w:id="44"/>
      <w:bookmarkEnd w:id="45"/>
      <w:bookmarkEnd w:id="46"/>
    </w:p>
    <w:p w14:paraId="4FB7A740" w14:textId="77777777" w:rsidR="0041037A" w:rsidRPr="00BB2B7F" w:rsidRDefault="0041037A" w:rsidP="007552CD">
      <w:pPr>
        <w:pStyle w:val="BodyText"/>
      </w:pPr>
      <w:r w:rsidRPr="00BB2B7F">
        <w:t>Note that the turbulent shear stresses are defined as follows:</w:t>
      </w:r>
    </w:p>
    <w:p w14:paraId="53982993" w14:textId="77777777" w:rsidR="0041037A" w:rsidRPr="002523B7" w:rsidRDefault="00000000" w:rsidP="007552CD">
      <w:pPr>
        <w:pStyle w:val="BodyText2"/>
      </w:pPr>
      <m:oMathPara>
        <m:oMathParaPr>
          <m:jc m:val="left"/>
        </m:oMathParaPr>
        <m:oMath>
          <m:sSub>
            <m:sSubPr>
              <m:ctrlPr>
                <w:rPr>
                  <w:rFonts w:ascii="Cambria Math" w:hAnsi="Cambria Math"/>
                </w:rPr>
              </m:ctrlPr>
            </m:sSubPr>
            <m:e>
              <m:r>
                <w:rPr>
                  <w:rFonts w:ascii="Cambria Math" w:hAnsi="Cambria Math"/>
                </w:rPr>
                <m:t>τ</m:t>
              </m:r>
            </m:e>
            <m:sub>
              <m:r>
                <w:rPr>
                  <w:rFonts w:ascii="Cambria Math" w:hAnsi="Cambria Math"/>
                </w:rPr>
                <m:t>xx</m:t>
              </m:r>
            </m:sub>
          </m:sSub>
          <m:r>
            <m:rPr>
              <m:sty m:val="p"/>
            </m:rPr>
            <w:rPr>
              <w:rFonts w:ascii="Cambria Math" w:hAnsi="Cambria Math"/>
            </w:rPr>
            <m:t>=</m:t>
          </m:r>
          <m:r>
            <w:rPr>
              <w:rFonts w:ascii="Cambria Math" w:hAnsi="Cambria Math"/>
            </w:rPr>
            <m:t>ρ</m:t>
          </m:r>
          <m:bar>
            <m:barPr>
              <m:pos m:val="top"/>
              <m:ctrlPr>
                <w:rPr>
                  <w:rFonts w:ascii="Cambria Math" w:hAnsi="Cambria Math"/>
                </w:rPr>
              </m:ctrlPr>
            </m:barPr>
            <m:e>
              <m:sSup>
                <m:sSupPr>
                  <m:ctrlPr>
                    <w:rPr>
                      <w:rFonts w:ascii="Cambria Math" w:hAnsi="Cambria Math"/>
                    </w:rPr>
                  </m:ctrlPr>
                </m:sSupPr>
                <m:e>
                  <m:r>
                    <w:rPr>
                      <w:rFonts w:ascii="Cambria Math" w:hAnsi="Cambria Math"/>
                    </w:rPr>
                    <m:t>u</m:t>
                  </m:r>
                </m:e>
                <m:sup>
                  <m:r>
                    <m:rPr>
                      <m:sty m:val="p"/>
                    </m:rPr>
                    <w:rPr>
                      <w:rFonts w:ascii="Cambria Math" w:hAnsi="Cambria Math"/>
                    </w:rPr>
                    <m:t>'</m:t>
                  </m:r>
                </m:sup>
              </m:sSup>
              <m:sSup>
                <m:sSupPr>
                  <m:ctrlPr>
                    <w:rPr>
                      <w:rFonts w:ascii="Cambria Math" w:hAnsi="Cambria Math"/>
                    </w:rPr>
                  </m:ctrlPr>
                </m:sSupPr>
                <m:e>
                  <m:r>
                    <w:rPr>
                      <w:rFonts w:ascii="Cambria Math" w:hAnsi="Cambria Math"/>
                    </w:rPr>
                    <m:t>u</m:t>
                  </m:r>
                </m:e>
                <m:sup>
                  <m:r>
                    <m:rPr>
                      <m:sty m:val="p"/>
                    </m:rPr>
                    <w:rPr>
                      <w:rFonts w:ascii="Cambria Math" w:hAnsi="Cambria Math"/>
                    </w:rPr>
                    <m:t>'</m:t>
                  </m:r>
                </m:sup>
              </m:sSup>
            </m:e>
          </m:bar>
        </m:oMath>
      </m:oMathPara>
    </w:p>
    <w:p w14:paraId="0F7FD8C0" w14:textId="77777777" w:rsidR="0041037A" w:rsidRPr="00B7030B" w:rsidRDefault="00000000" w:rsidP="007552CD">
      <w:pPr>
        <w:pStyle w:val="BodyText2"/>
      </w:pPr>
      <m:oMath>
        <m:sSub>
          <m:sSubPr>
            <m:ctrlPr>
              <w:rPr>
                <w:rFonts w:ascii="Cambria Math" w:hAnsi="Cambria Math"/>
              </w:rPr>
            </m:ctrlPr>
          </m:sSubPr>
          <m:e>
            <m:r>
              <w:rPr>
                <w:rFonts w:ascii="Cambria Math" w:hAnsi="Cambria Math"/>
              </w:rPr>
              <m:t>τ</m:t>
            </m:r>
          </m:e>
          <m:sub>
            <m:r>
              <w:rPr>
                <w:rFonts w:ascii="Cambria Math" w:hAnsi="Cambria Math"/>
              </w:rPr>
              <m:t>xy</m:t>
            </m:r>
          </m:sub>
        </m:sSub>
        <m:r>
          <m:rPr>
            <m:sty m:val="p"/>
          </m:rPr>
          <w:rPr>
            <w:rFonts w:ascii="Cambria Math" w:hAnsi="Cambria Math"/>
          </w:rPr>
          <m:t>=</m:t>
        </m:r>
        <m:r>
          <w:rPr>
            <w:rFonts w:ascii="Cambria Math" w:hAnsi="Cambria Math"/>
          </w:rPr>
          <m:t>ρ</m:t>
        </m:r>
        <m:bar>
          <m:barPr>
            <m:pos m:val="top"/>
            <m:ctrlPr>
              <w:rPr>
                <w:rFonts w:ascii="Cambria Math" w:hAnsi="Cambria Math"/>
              </w:rPr>
            </m:ctrlPr>
          </m:barPr>
          <m:e>
            <m:sSup>
              <m:sSupPr>
                <m:ctrlPr>
                  <w:rPr>
                    <w:rFonts w:ascii="Cambria Math" w:hAnsi="Cambria Math"/>
                  </w:rPr>
                </m:ctrlPr>
              </m:sSupPr>
              <m:e>
                <m:r>
                  <w:rPr>
                    <w:rFonts w:ascii="Cambria Math" w:hAnsi="Cambria Math"/>
                  </w:rPr>
                  <m:t>u</m:t>
                </m:r>
              </m:e>
              <m:sup>
                <m:r>
                  <m:rPr>
                    <m:sty m:val="p"/>
                  </m:rPr>
                  <w:rPr>
                    <w:rFonts w:ascii="Cambria Math" w:hAnsi="Cambria Math"/>
                  </w:rPr>
                  <m:t>'</m:t>
                </m:r>
              </m:sup>
            </m:sSup>
            <m:sSup>
              <m:sSupPr>
                <m:ctrlPr>
                  <w:rPr>
                    <w:rFonts w:ascii="Cambria Math" w:hAnsi="Cambria Math"/>
                  </w:rPr>
                </m:ctrlPr>
              </m:sSupPr>
              <m:e>
                <m:r>
                  <w:rPr>
                    <w:rFonts w:ascii="Cambria Math" w:hAnsi="Cambria Math"/>
                  </w:rPr>
                  <m:t>v</m:t>
                </m:r>
              </m:e>
              <m:sup>
                <m:r>
                  <m:rPr>
                    <m:sty m:val="p"/>
                  </m:rPr>
                  <w:rPr>
                    <w:rFonts w:ascii="Cambria Math" w:hAnsi="Cambria Math"/>
                  </w:rPr>
                  <m:t>'</m:t>
                </m:r>
              </m:sup>
            </m:sSup>
          </m:e>
        </m:bar>
      </m:oMath>
      <w:r w:rsidR="0041037A" w:rsidRPr="00B7030B">
        <w:t xml:space="preserve"> </w:t>
      </w:r>
      <w:r w:rsidR="0041037A" w:rsidRPr="00BB2B7F">
        <w:rPr>
          <w:szCs w:val="18"/>
        </w:rPr>
        <w:t xml:space="preserve">is the same as </w:t>
      </w:r>
      <m:oMath>
        <m:sSub>
          <m:sSubPr>
            <m:ctrlPr>
              <w:rPr>
                <w:rFonts w:ascii="Cambria Math" w:hAnsi="Cambria Math"/>
              </w:rPr>
            </m:ctrlPr>
          </m:sSubPr>
          <m:e>
            <m:r>
              <w:rPr>
                <w:rFonts w:ascii="Cambria Math" w:hAnsi="Cambria Math"/>
              </w:rPr>
              <m:t>τ</m:t>
            </m:r>
          </m:e>
          <m:sub>
            <m:r>
              <w:rPr>
                <w:rFonts w:ascii="Cambria Math" w:hAnsi="Cambria Math"/>
              </w:rPr>
              <m:t>yx</m:t>
            </m:r>
          </m:sub>
        </m:sSub>
        <m:r>
          <m:rPr>
            <m:sty m:val="p"/>
          </m:rPr>
          <w:rPr>
            <w:rFonts w:ascii="Cambria Math" w:hAnsi="Cambria Math"/>
          </w:rPr>
          <m:t>=</m:t>
        </m:r>
        <m:r>
          <w:rPr>
            <w:rFonts w:ascii="Cambria Math" w:hAnsi="Cambria Math"/>
          </w:rPr>
          <m:t>ρ</m:t>
        </m:r>
        <m:bar>
          <m:barPr>
            <m:pos m:val="top"/>
            <m:ctrlPr>
              <w:rPr>
                <w:rFonts w:ascii="Cambria Math" w:hAnsi="Cambria Math"/>
              </w:rPr>
            </m:ctrlPr>
          </m:barPr>
          <m:e>
            <m:sSup>
              <m:sSupPr>
                <m:ctrlPr>
                  <w:rPr>
                    <w:rFonts w:ascii="Cambria Math" w:hAnsi="Cambria Math"/>
                  </w:rPr>
                </m:ctrlPr>
              </m:sSupPr>
              <m:e>
                <m:r>
                  <w:rPr>
                    <w:rFonts w:ascii="Cambria Math" w:hAnsi="Cambria Math"/>
                  </w:rPr>
                  <m:t>v</m:t>
                </m:r>
              </m:e>
              <m:sup>
                <m:r>
                  <m:rPr>
                    <m:sty m:val="p"/>
                  </m:rPr>
                  <w:rPr>
                    <w:rFonts w:ascii="Cambria Math" w:hAnsi="Cambria Math"/>
                  </w:rPr>
                  <m:t>'</m:t>
                </m:r>
              </m:sup>
            </m:sSup>
            <m:sSup>
              <m:sSupPr>
                <m:ctrlPr>
                  <w:rPr>
                    <w:rFonts w:ascii="Cambria Math" w:hAnsi="Cambria Math"/>
                  </w:rPr>
                </m:ctrlPr>
              </m:sSupPr>
              <m:e>
                <m:r>
                  <w:rPr>
                    <w:rFonts w:ascii="Cambria Math" w:hAnsi="Cambria Math"/>
                  </w:rPr>
                  <m:t>u</m:t>
                </m:r>
              </m:e>
              <m:sup>
                <m:r>
                  <m:rPr>
                    <m:sty m:val="p"/>
                  </m:rPr>
                  <w:rPr>
                    <w:rFonts w:ascii="Cambria Math" w:hAnsi="Cambria Math"/>
                  </w:rPr>
                  <m:t>'</m:t>
                </m:r>
              </m:sup>
            </m:sSup>
          </m:e>
        </m:bar>
      </m:oMath>
    </w:p>
    <w:p w14:paraId="36AB0A41" w14:textId="77777777" w:rsidR="002523B7" w:rsidRDefault="00000000" w:rsidP="007552CD">
      <w:pPr>
        <w:pStyle w:val="BodyText2"/>
      </w:pPr>
      <m:oMath>
        <m:sSub>
          <m:sSubPr>
            <m:ctrlPr>
              <w:rPr>
                <w:rFonts w:ascii="Cambria Math" w:hAnsi="Cambria Math"/>
              </w:rPr>
            </m:ctrlPr>
          </m:sSubPr>
          <m:e>
            <m:r>
              <w:rPr>
                <w:rFonts w:ascii="Cambria Math" w:hAnsi="Cambria Math"/>
              </w:rPr>
              <m:t>τ</m:t>
            </m:r>
          </m:e>
          <m:sub>
            <m:r>
              <w:rPr>
                <w:rFonts w:ascii="Cambria Math" w:hAnsi="Cambria Math"/>
              </w:rPr>
              <m:t>xz</m:t>
            </m:r>
          </m:sub>
        </m:sSub>
        <m:r>
          <m:rPr>
            <m:sty m:val="p"/>
          </m:rPr>
          <w:rPr>
            <w:rFonts w:ascii="Cambria Math" w:hAnsi="Cambria Math"/>
          </w:rPr>
          <m:t>=</m:t>
        </m:r>
        <m:r>
          <w:rPr>
            <w:rFonts w:ascii="Cambria Math" w:hAnsi="Cambria Math"/>
          </w:rPr>
          <m:t>ρ</m:t>
        </m:r>
        <m:bar>
          <m:barPr>
            <m:pos m:val="top"/>
            <m:ctrlPr>
              <w:rPr>
                <w:rFonts w:ascii="Cambria Math" w:hAnsi="Cambria Math"/>
              </w:rPr>
            </m:ctrlPr>
          </m:barPr>
          <m:e>
            <m:sSup>
              <m:sSupPr>
                <m:ctrlPr>
                  <w:rPr>
                    <w:rFonts w:ascii="Cambria Math" w:hAnsi="Cambria Math"/>
                  </w:rPr>
                </m:ctrlPr>
              </m:sSupPr>
              <m:e>
                <m:r>
                  <w:rPr>
                    <w:rFonts w:ascii="Cambria Math" w:hAnsi="Cambria Math"/>
                  </w:rPr>
                  <m:t>u</m:t>
                </m:r>
              </m:e>
              <m:sup>
                <m:r>
                  <m:rPr>
                    <m:sty m:val="p"/>
                  </m:rPr>
                  <w:rPr>
                    <w:rFonts w:ascii="Cambria Math" w:hAnsi="Cambria Math"/>
                  </w:rPr>
                  <m:t>'</m:t>
                </m:r>
              </m:sup>
            </m:sSup>
            <m:sSup>
              <m:sSupPr>
                <m:ctrlPr>
                  <w:rPr>
                    <w:rFonts w:ascii="Cambria Math" w:hAnsi="Cambria Math"/>
                  </w:rPr>
                </m:ctrlPr>
              </m:sSupPr>
              <m:e>
                <m:r>
                  <w:rPr>
                    <w:rFonts w:ascii="Cambria Math" w:hAnsi="Cambria Math"/>
                  </w:rPr>
                  <m:t>w</m:t>
                </m:r>
              </m:e>
              <m:sup>
                <m:r>
                  <m:rPr>
                    <m:sty m:val="p"/>
                  </m:rPr>
                  <w:rPr>
                    <w:rFonts w:ascii="Cambria Math" w:hAnsi="Cambria Math"/>
                  </w:rPr>
                  <m:t>'</m:t>
                </m:r>
              </m:sup>
            </m:sSup>
          </m:e>
        </m:bar>
      </m:oMath>
      <w:r w:rsidR="0041037A" w:rsidRPr="00B7030B">
        <w:t xml:space="preserve"> </w:t>
      </w:r>
      <w:r w:rsidR="0041037A" w:rsidRPr="00BB2B7F">
        <w:rPr>
          <w:szCs w:val="18"/>
        </w:rPr>
        <w:t>is the same as</w:t>
      </w:r>
      <w:r w:rsidR="00BB2B7F">
        <w:rPr>
          <w:szCs w:val="18"/>
        </w:rPr>
        <w:t xml:space="preserve"> </w:t>
      </w:r>
      <m:oMath>
        <m:sSub>
          <m:sSubPr>
            <m:ctrlPr>
              <w:rPr>
                <w:rFonts w:ascii="Cambria Math" w:hAnsi="Cambria Math"/>
              </w:rPr>
            </m:ctrlPr>
          </m:sSubPr>
          <m:e>
            <m:r>
              <w:rPr>
                <w:rFonts w:ascii="Cambria Math" w:hAnsi="Cambria Math"/>
              </w:rPr>
              <m:t>τ</m:t>
            </m:r>
          </m:e>
          <m:sub>
            <m:r>
              <w:rPr>
                <w:rFonts w:ascii="Cambria Math" w:hAnsi="Cambria Math"/>
              </w:rPr>
              <m:t>zx</m:t>
            </m:r>
          </m:sub>
        </m:sSub>
        <m:r>
          <m:rPr>
            <m:sty m:val="p"/>
          </m:rPr>
          <w:rPr>
            <w:rFonts w:ascii="Cambria Math" w:hAnsi="Cambria Math"/>
          </w:rPr>
          <m:t>=</m:t>
        </m:r>
        <m:r>
          <w:rPr>
            <w:rFonts w:ascii="Cambria Math" w:hAnsi="Cambria Math"/>
          </w:rPr>
          <m:t>ρ</m:t>
        </m:r>
        <m:bar>
          <m:barPr>
            <m:pos m:val="top"/>
            <m:ctrlPr>
              <w:rPr>
                <w:rFonts w:ascii="Cambria Math" w:hAnsi="Cambria Math"/>
              </w:rPr>
            </m:ctrlPr>
          </m:barPr>
          <m:e>
            <m:sSup>
              <m:sSupPr>
                <m:ctrlPr>
                  <w:rPr>
                    <w:rFonts w:ascii="Cambria Math" w:hAnsi="Cambria Math"/>
                  </w:rPr>
                </m:ctrlPr>
              </m:sSupPr>
              <m:e>
                <m:r>
                  <w:rPr>
                    <w:rFonts w:ascii="Cambria Math" w:hAnsi="Cambria Math"/>
                  </w:rPr>
                  <m:t>w</m:t>
                </m:r>
              </m:e>
              <m:sup>
                <m:r>
                  <m:rPr>
                    <m:sty m:val="p"/>
                  </m:rPr>
                  <w:rPr>
                    <w:rFonts w:ascii="Cambria Math" w:hAnsi="Cambria Math"/>
                  </w:rPr>
                  <m:t>'</m:t>
                </m:r>
              </m:sup>
            </m:sSup>
            <m:sSup>
              <m:sSupPr>
                <m:ctrlPr>
                  <w:rPr>
                    <w:rFonts w:ascii="Cambria Math" w:hAnsi="Cambria Math"/>
                  </w:rPr>
                </m:ctrlPr>
              </m:sSupPr>
              <m:e>
                <m:r>
                  <w:rPr>
                    <w:rFonts w:ascii="Cambria Math" w:hAnsi="Cambria Math"/>
                  </w:rPr>
                  <m:t>u</m:t>
                </m:r>
              </m:e>
              <m:sup>
                <m:r>
                  <m:rPr>
                    <m:sty m:val="p"/>
                  </m:rPr>
                  <w:rPr>
                    <w:rFonts w:ascii="Cambria Math" w:hAnsi="Cambria Math"/>
                  </w:rPr>
                  <m:t>'</m:t>
                </m:r>
              </m:sup>
            </m:sSup>
          </m:e>
        </m:bar>
      </m:oMath>
    </w:p>
    <w:p w14:paraId="5AB5248C" w14:textId="77777777" w:rsidR="0041037A" w:rsidRPr="002523B7" w:rsidRDefault="00000000" w:rsidP="007552CD">
      <w:pPr>
        <w:pStyle w:val="BodyText2"/>
      </w:pPr>
      <m:oMathPara>
        <m:oMathParaPr>
          <m:jc m:val="left"/>
        </m:oMathParaPr>
        <m:oMath>
          <m:sSub>
            <m:sSubPr>
              <m:ctrlPr>
                <w:rPr>
                  <w:rFonts w:ascii="Cambria Math" w:hAnsi="Cambria Math"/>
                </w:rPr>
              </m:ctrlPr>
            </m:sSubPr>
            <m:e>
              <m:r>
                <w:rPr>
                  <w:rFonts w:ascii="Cambria Math" w:hAnsi="Cambria Math"/>
                </w:rPr>
                <m:t>τ</m:t>
              </m:r>
            </m:e>
            <m:sub>
              <m:r>
                <w:rPr>
                  <w:rFonts w:ascii="Cambria Math" w:hAnsi="Cambria Math"/>
                </w:rPr>
                <m:t>yy</m:t>
              </m:r>
            </m:sub>
          </m:sSub>
          <m:r>
            <m:rPr>
              <m:sty m:val="p"/>
            </m:rPr>
            <w:rPr>
              <w:rFonts w:ascii="Cambria Math" w:hAnsi="Cambria Math"/>
            </w:rPr>
            <m:t>=</m:t>
          </m:r>
          <m:r>
            <w:rPr>
              <w:rFonts w:ascii="Cambria Math" w:hAnsi="Cambria Math"/>
            </w:rPr>
            <m:t>ρ</m:t>
          </m:r>
          <m:bar>
            <m:barPr>
              <m:pos m:val="top"/>
              <m:ctrlPr>
                <w:rPr>
                  <w:rFonts w:ascii="Cambria Math" w:hAnsi="Cambria Math"/>
                </w:rPr>
              </m:ctrlPr>
            </m:barPr>
            <m:e>
              <m:sSup>
                <m:sSupPr>
                  <m:ctrlPr>
                    <w:rPr>
                      <w:rFonts w:ascii="Cambria Math" w:hAnsi="Cambria Math"/>
                    </w:rPr>
                  </m:ctrlPr>
                </m:sSupPr>
                <m:e>
                  <m:r>
                    <w:rPr>
                      <w:rFonts w:ascii="Cambria Math" w:hAnsi="Cambria Math"/>
                    </w:rPr>
                    <m:t>v</m:t>
                  </m:r>
                </m:e>
                <m:sup>
                  <m:r>
                    <m:rPr>
                      <m:sty m:val="p"/>
                    </m:rPr>
                    <w:rPr>
                      <w:rFonts w:ascii="Cambria Math" w:hAnsi="Cambria Math"/>
                    </w:rPr>
                    <m:t>'</m:t>
                  </m:r>
                </m:sup>
              </m:sSup>
              <m:sSup>
                <m:sSupPr>
                  <m:ctrlPr>
                    <w:rPr>
                      <w:rFonts w:ascii="Cambria Math" w:hAnsi="Cambria Math"/>
                    </w:rPr>
                  </m:ctrlPr>
                </m:sSupPr>
                <m:e>
                  <m:r>
                    <w:rPr>
                      <w:rFonts w:ascii="Cambria Math" w:hAnsi="Cambria Math"/>
                    </w:rPr>
                    <m:t>v</m:t>
                  </m:r>
                </m:e>
                <m:sup>
                  <m:r>
                    <m:rPr>
                      <m:sty m:val="p"/>
                    </m:rPr>
                    <w:rPr>
                      <w:rFonts w:ascii="Cambria Math" w:hAnsi="Cambria Math"/>
                    </w:rPr>
                    <m:t>'</m:t>
                  </m:r>
                </m:sup>
              </m:sSup>
            </m:e>
          </m:bar>
        </m:oMath>
      </m:oMathPara>
    </w:p>
    <w:p w14:paraId="7247ECE4" w14:textId="77777777" w:rsidR="0041037A" w:rsidRPr="00B7030B" w:rsidRDefault="00000000" w:rsidP="007552CD">
      <w:pPr>
        <w:pStyle w:val="BodyText2"/>
      </w:pPr>
      <m:oMath>
        <m:sSub>
          <m:sSubPr>
            <m:ctrlPr>
              <w:rPr>
                <w:rFonts w:ascii="Cambria Math" w:hAnsi="Cambria Math"/>
              </w:rPr>
            </m:ctrlPr>
          </m:sSubPr>
          <m:e>
            <m:r>
              <w:rPr>
                <w:rFonts w:ascii="Cambria Math" w:hAnsi="Cambria Math"/>
              </w:rPr>
              <m:t>τ</m:t>
            </m:r>
          </m:e>
          <m:sub>
            <m:r>
              <w:rPr>
                <w:rFonts w:ascii="Cambria Math" w:hAnsi="Cambria Math"/>
              </w:rPr>
              <m:t>yz</m:t>
            </m:r>
          </m:sub>
        </m:sSub>
        <m:r>
          <m:rPr>
            <m:sty m:val="p"/>
          </m:rPr>
          <w:rPr>
            <w:rFonts w:ascii="Cambria Math" w:hAnsi="Cambria Math"/>
          </w:rPr>
          <m:t>=</m:t>
        </m:r>
        <m:r>
          <w:rPr>
            <w:rFonts w:ascii="Cambria Math" w:hAnsi="Cambria Math"/>
          </w:rPr>
          <m:t>ρ</m:t>
        </m:r>
        <m:bar>
          <m:barPr>
            <m:pos m:val="top"/>
            <m:ctrlPr>
              <w:rPr>
                <w:rFonts w:ascii="Cambria Math" w:hAnsi="Cambria Math"/>
              </w:rPr>
            </m:ctrlPr>
          </m:barPr>
          <m:e>
            <m:sSup>
              <m:sSupPr>
                <m:ctrlPr>
                  <w:rPr>
                    <w:rFonts w:ascii="Cambria Math" w:hAnsi="Cambria Math"/>
                  </w:rPr>
                </m:ctrlPr>
              </m:sSupPr>
              <m:e>
                <m:r>
                  <w:rPr>
                    <w:rFonts w:ascii="Cambria Math" w:hAnsi="Cambria Math"/>
                  </w:rPr>
                  <m:t>v</m:t>
                </m:r>
              </m:e>
              <m:sup>
                <m:r>
                  <m:rPr>
                    <m:sty m:val="p"/>
                  </m:rPr>
                  <w:rPr>
                    <w:rFonts w:ascii="Cambria Math" w:hAnsi="Cambria Math"/>
                  </w:rPr>
                  <m:t>'</m:t>
                </m:r>
              </m:sup>
            </m:sSup>
            <m:sSup>
              <m:sSupPr>
                <m:ctrlPr>
                  <w:rPr>
                    <w:rFonts w:ascii="Cambria Math" w:hAnsi="Cambria Math"/>
                  </w:rPr>
                </m:ctrlPr>
              </m:sSupPr>
              <m:e>
                <m:r>
                  <w:rPr>
                    <w:rFonts w:ascii="Cambria Math" w:hAnsi="Cambria Math"/>
                  </w:rPr>
                  <m:t>w</m:t>
                </m:r>
              </m:e>
              <m:sup>
                <m:r>
                  <m:rPr>
                    <m:sty m:val="p"/>
                  </m:rPr>
                  <w:rPr>
                    <w:rFonts w:ascii="Cambria Math" w:hAnsi="Cambria Math"/>
                  </w:rPr>
                  <m:t>'</m:t>
                </m:r>
              </m:sup>
            </m:sSup>
          </m:e>
        </m:bar>
      </m:oMath>
      <w:r w:rsidR="0041037A" w:rsidRPr="00B7030B">
        <w:t xml:space="preserve">  </w:t>
      </w:r>
      <w:r w:rsidR="0041037A" w:rsidRPr="00BB2B7F">
        <w:rPr>
          <w:szCs w:val="18"/>
        </w:rPr>
        <w:t>is the same as</w:t>
      </w:r>
      <w:r w:rsidR="0041037A" w:rsidRPr="00B7030B">
        <w:t xml:space="preserve"> </w:t>
      </w:r>
      <m:oMath>
        <m:sSub>
          <m:sSubPr>
            <m:ctrlPr>
              <w:rPr>
                <w:rFonts w:ascii="Cambria Math" w:hAnsi="Cambria Math"/>
              </w:rPr>
            </m:ctrlPr>
          </m:sSubPr>
          <m:e>
            <m:r>
              <w:rPr>
                <w:rFonts w:ascii="Cambria Math" w:hAnsi="Cambria Math"/>
              </w:rPr>
              <m:t>τ</m:t>
            </m:r>
          </m:e>
          <m:sub>
            <m:r>
              <w:rPr>
                <w:rFonts w:ascii="Cambria Math" w:hAnsi="Cambria Math"/>
              </w:rPr>
              <m:t>zy</m:t>
            </m:r>
          </m:sub>
        </m:sSub>
        <m:r>
          <m:rPr>
            <m:sty m:val="p"/>
          </m:rPr>
          <w:rPr>
            <w:rFonts w:ascii="Cambria Math" w:hAnsi="Cambria Math"/>
          </w:rPr>
          <m:t>=</m:t>
        </m:r>
        <m:r>
          <w:rPr>
            <w:rFonts w:ascii="Cambria Math" w:hAnsi="Cambria Math"/>
          </w:rPr>
          <m:t>ρ</m:t>
        </m:r>
        <m:bar>
          <m:barPr>
            <m:pos m:val="top"/>
            <m:ctrlPr>
              <w:rPr>
                <w:rFonts w:ascii="Cambria Math" w:hAnsi="Cambria Math"/>
              </w:rPr>
            </m:ctrlPr>
          </m:barPr>
          <m:e>
            <m:sSup>
              <m:sSupPr>
                <m:ctrlPr>
                  <w:rPr>
                    <w:rFonts w:ascii="Cambria Math" w:hAnsi="Cambria Math"/>
                  </w:rPr>
                </m:ctrlPr>
              </m:sSupPr>
              <m:e>
                <m:r>
                  <w:rPr>
                    <w:rFonts w:ascii="Cambria Math" w:hAnsi="Cambria Math"/>
                  </w:rPr>
                  <m:t>w</m:t>
                </m:r>
              </m:e>
              <m:sup>
                <m:r>
                  <m:rPr>
                    <m:sty m:val="p"/>
                  </m:rPr>
                  <w:rPr>
                    <w:rFonts w:ascii="Cambria Math" w:hAnsi="Cambria Math"/>
                  </w:rPr>
                  <m:t>'</m:t>
                </m:r>
              </m:sup>
            </m:sSup>
            <m:sSup>
              <m:sSupPr>
                <m:ctrlPr>
                  <w:rPr>
                    <w:rFonts w:ascii="Cambria Math" w:hAnsi="Cambria Math"/>
                  </w:rPr>
                </m:ctrlPr>
              </m:sSupPr>
              <m:e>
                <m:r>
                  <w:rPr>
                    <w:rFonts w:ascii="Cambria Math" w:hAnsi="Cambria Math"/>
                  </w:rPr>
                  <m:t>v</m:t>
                </m:r>
              </m:e>
              <m:sup>
                <m:r>
                  <m:rPr>
                    <m:sty m:val="p"/>
                  </m:rPr>
                  <w:rPr>
                    <w:rFonts w:ascii="Cambria Math" w:hAnsi="Cambria Math"/>
                  </w:rPr>
                  <m:t>'</m:t>
                </m:r>
              </m:sup>
            </m:sSup>
          </m:e>
        </m:bar>
      </m:oMath>
    </w:p>
    <w:p w14:paraId="4C57E575" w14:textId="77777777" w:rsidR="0041037A" w:rsidRPr="002523B7" w:rsidRDefault="00000000" w:rsidP="007552CD">
      <w:pPr>
        <w:pStyle w:val="BodyText2"/>
      </w:pPr>
      <m:oMathPara>
        <m:oMathParaPr>
          <m:jc m:val="left"/>
        </m:oMathParaPr>
        <m:oMath>
          <m:sSub>
            <m:sSubPr>
              <m:ctrlPr>
                <w:rPr>
                  <w:rFonts w:ascii="Cambria Math" w:hAnsi="Cambria Math"/>
                </w:rPr>
              </m:ctrlPr>
            </m:sSubPr>
            <m:e>
              <m:r>
                <w:rPr>
                  <w:rFonts w:ascii="Cambria Math" w:hAnsi="Cambria Math"/>
                </w:rPr>
                <m:t>τ</m:t>
              </m:r>
            </m:e>
            <m:sub>
              <m:r>
                <w:rPr>
                  <w:rFonts w:ascii="Cambria Math" w:hAnsi="Cambria Math"/>
                </w:rPr>
                <m:t>zz</m:t>
              </m:r>
            </m:sub>
          </m:sSub>
          <m:r>
            <m:rPr>
              <m:sty m:val="p"/>
            </m:rPr>
            <w:rPr>
              <w:rFonts w:ascii="Cambria Math" w:hAnsi="Cambria Math"/>
            </w:rPr>
            <m:t>=</m:t>
          </m:r>
          <m:r>
            <w:rPr>
              <w:rFonts w:ascii="Cambria Math" w:hAnsi="Cambria Math"/>
            </w:rPr>
            <m:t>ρ</m:t>
          </m:r>
          <m:bar>
            <m:barPr>
              <m:pos m:val="top"/>
              <m:ctrlPr>
                <w:rPr>
                  <w:rFonts w:ascii="Cambria Math" w:hAnsi="Cambria Math"/>
                </w:rPr>
              </m:ctrlPr>
            </m:barPr>
            <m:e>
              <m:sSup>
                <m:sSupPr>
                  <m:ctrlPr>
                    <w:rPr>
                      <w:rFonts w:ascii="Cambria Math" w:hAnsi="Cambria Math"/>
                    </w:rPr>
                  </m:ctrlPr>
                </m:sSupPr>
                <m:e>
                  <m:r>
                    <w:rPr>
                      <w:rFonts w:ascii="Cambria Math" w:hAnsi="Cambria Math"/>
                    </w:rPr>
                    <m:t>w</m:t>
                  </m:r>
                </m:e>
                <m:sup>
                  <m:r>
                    <m:rPr>
                      <m:sty m:val="p"/>
                    </m:rPr>
                    <w:rPr>
                      <w:rFonts w:ascii="Cambria Math" w:hAnsi="Cambria Math"/>
                    </w:rPr>
                    <m:t>'</m:t>
                  </m:r>
                </m:sup>
              </m:sSup>
              <m:sSup>
                <m:sSupPr>
                  <m:ctrlPr>
                    <w:rPr>
                      <w:rFonts w:ascii="Cambria Math" w:hAnsi="Cambria Math"/>
                    </w:rPr>
                  </m:ctrlPr>
                </m:sSupPr>
                <m:e>
                  <m:r>
                    <w:rPr>
                      <w:rFonts w:ascii="Cambria Math" w:hAnsi="Cambria Math"/>
                    </w:rPr>
                    <m:t>w</m:t>
                  </m:r>
                </m:e>
                <m:sup>
                  <m:r>
                    <m:rPr>
                      <m:sty m:val="p"/>
                    </m:rPr>
                    <w:rPr>
                      <w:rFonts w:ascii="Cambria Math" w:hAnsi="Cambria Math"/>
                    </w:rPr>
                    <m:t>'</m:t>
                  </m:r>
                </m:sup>
              </m:sSup>
            </m:e>
          </m:bar>
        </m:oMath>
      </m:oMathPara>
    </w:p>
    <w:p w14:paraId="630A9271" w14:textId="77777777" w:rsidR="0041037A" w:rsidRPr="00B7030B" w:rsidRDefault="0041037A" w:rsidP="007552CD">
      <w:pPr>
        <w:pStyle w:val="BodyText2"/>
      </w:pPr>
    </w:p>
    <w:p w14:paraId="27A0EA32" w14:textId="77777777" w:rsidR="0041037A" w:rsidRPr="00B7030B" w:rsidRDefault="0041037A" w:rsidP="00804333">
      <w:pPr>
        <w:pStyle w:val="Heading3"/>
        <w:spacing w:after="120"/>
      </w:pPr>
      <w:bookmarkStart w:id="47" w:name="_Toc410030392"/>
      <w:bookmarkStart w:id="48" w:name="_Toc523896478"/>
      <w:bookmarkStart w:id="49" w:name="_Toc48573541"/>
      <w:r w:rsidRPr="00B7030B">
        <w:t>Coriolis Effect</w:t>
      </w:r>
      <w:bookmarkEnd w:id="47"/>
      <w:bookmarkEnd w:id="48"/>
      <w:bookmarkEnd w:id="49"/>
    </w:p>
    <w:p w14:paraId="63453E47" w14:textId="08D983D1" w:rsidR="0041037A" w:rsidRPr="00BB2B7F" w:rsidRDefault="0041037A" w:rsidP="007A3922">
      <w:pPr>
        <w:pStyle w:val="BodyText"/>
      </w:pPr>
      <w:r w:rsidRPr="00BB2B7F">
        <w:t xml:space="preserve">As noted above, all </w:t>
      </w:r>
      <w:r w:rsidRPr="00BB2B7F">
        <w:sym w:font="Symbol" w:char="F057"/>
      </w:r>
      <w:r w:rsidRPr="00BB2B7F">
        <w:rPr>
          <w:i/>
          <w:iCs/>
          <w:vertAlign w:val="subscript"/>
        </w:rPr>
        <w:t>x</w:t>
      </w:r>
      <w:r w:rsidRPr="00BB2B7F">
        <w:t xml:space="preserve"> terms are zero and can be eliminated from the y and z-momentum equations. If one integrates over the y-direction (therefore assuming the net velocity in y is zero) and assumes that the horizontal length scale is much greater than vertical length scale, it can be shown by using scaling arguments that the Coriolis acceleration forces are negligible (Cushman-Roisin, 1994). Hence, prior to lateral averaging, the Coriolis acceleration terms will be neglected.</w:t>
      </w:r>
    </w:p>
    <w:p w14:paraId="727319E2" w14:textId="77777777" w:rsidR="0041037A" w:rsidRPr="00B7030B" w:rsidRDefault="0041037A" w:rsidP="007A3922">
      <w:pPr>
        <w:pStyle w:val="Heading2"/>
      </w:pPr>
      <w:bookmarkStart w:id="50" w:name="_Toc410030393"/>
      <w:bookmarkStart w:id="51" w:name="_Toc523896479"/>
      <w:bookmarkStart w:id="52" w:name="_Toc48573542"/>
      <w:r w:rsidRPr="00B7030B">
        <w:t>Adjusting the Coordinate System</w:t>
      </w:r>
      <w:bookmarkEnd w:id="50"/>
      <w:bookmarkEnd w:id="51"/>
      <w:bookmarkEnd w:id="52"/>
    </w:p>
    <w:p w14:paraId="44B4E91D" w14:textId="0C534B80" w:rsidR="0041037A" w:rsidRPr="00BB2B7F" w:rsidRDefault="0041037A" w:rsidP="007A3922">
      <w:pPr>
        <w:pStyle w:val="BodyText"/>
      </w:pPr>
      <w:r w:rsidRPr="00BB2B7F">
        <w:t>The coordinate system is transformed into a form compatible with the original W2 development</w:t>
      </w:r>
      <w:r w:rsidR="00815794">
        <w:t>,</w:t>
      </w:r>
      <w:r w:rsidRPr="00BB2B7F">
        <w:t xml:space="preserve"> where the vertical axis is in the direction of gravity. In addition, the coordinate system is oriented along an arbitrary slope</w:t>
      </w:r>
      <w:r w:rsidR="00815794">
        <w:t>,</w:t>
      </w:r>
      <w:r w:rsidR="00815794" w:rsidRPr="00815794">
        <w:t xml:space="preserve"> </w:t>
      </w:r>
      <w:r w:rsidR="00815794" w:rsidRPr="00BB2B7F">
        <w:t xml:space="preserve">as shown in </w:t>
      </w:r>
      <w:r w:rsidR="00815794" w:rsidRPr="00BB2B7F">
        <w:fldChar w:fldCharType="begin"/>
      </w:r>
      <w:r w:rsidR="00815794" w:rsidRPr="00BB2B7F">
        <w:instrText xml:space="preserve"> REF _Ref532634278 \h  \* MERGEFORMAT </w:instrText>
      </w:r>
      <w:r w:rsidR="00815794" w:rsidRPr="00BB2B7F">
        <w:fldChar w:fldCharType="separate"/>
      </w:r>
      <w:r w:rsidR="00815794" w:rsidRPr="00A95042">
        <w:rPr>
          <w:rStyle w:val="Figurehyperlink"/>
          <w:szCs w:val="18"/>
        </w:rPr>
        <w:t>Figure 6</w:t>
      </w:r>
      <w:r w:rsidR="00815794" w:rsidRPr="00BB2B7F">
        <w:fldChar w:fldCharType="end"/>
      </w:r>
    </w:p>
    <w:p w14:paraId="6B5FDAAB" w14:textId="77777777" w:rsidR="0041037A" w:rsidRPr="00B7030B" w:rsidRDefault="00E108E0" w:rsidP="00C012E8">
      <w:pPr>
        <w:pStyle w:val="Graph"/>
      </w:pPr>
      <w:r w:rsidRPr="00F749E5">
        <w:rPr>
          <w:noProof/>
        </w:rPr>
        <w:object w:dxaOrig="4777" w:dyaOrig="4849" w14:anchorId="79107C61">
          <v:shape id="_x0000_i1250" type="#_x0000_t75" alt="" style="width:312.65pt;height:257.7pt;mso-width-percent:0;mso-height-percent:0;mso-width-percent:0;mso-height-percent:0" o:ole="" fillcolor="window">
            <v:imagedata r:id="rId40" o:title=""/>
          </v:shape>
          <o:OLEObject Type="Embed" ProgID="Word.Picture.8" ShapeID="_x0000_i1250" DrawAspect="Content" ObjectID="_1721314755" r:id="rId41"/>
        </w:object>
      </w:r>
    </w:p>
    <w:p w14:paraId="5754C9DB" w14:textId="7DF127B5" w:rsidR="0041037A" w:rsidRPr="00B7030B" w:rsidRDefault="0041037A" w:rsidP="00804333">
      <w:pPr>
        <w:pStyle w:val="Figurecaption"/>
        <w:spacing w:before="120"/>
      </w:pPr>
      <w:bookmarkStart w:id="53" w:name="_Ref532634278"/>
      <w:bookmarkStart w:id="54" w:name="_Toc410030444"/>
      <w:bookmarkStart w:id="55" w:name="_Toc523896594"/>
      <w:bookmarkStart w:id="56" w:name="_Toc48573718"/>
      <w:r w:rsidRPr="00B7030B">
        <w:t xml:space="preserve">Figure </w:t>
      </w:r>
      <w:r w:rsidR="00000000">
        <w:fldChar w:fldCharType="begin"/>
      </w:r>
      <w:r w:rsidR="00000000">
        <w:instrText xml:space="preserve"> SEQ Figure \* ARABIC </w:instrText>
      </w:r>
      <w:r w:rsidR="00000000">
        <w:fldChar w:fldCharType="separate"/>
      </w:r>
      <w:r w:rsidR="00A95042">
        <w:rPr>
          <w:noProof/>
        </w:rPr>
        <w:t>6</w:t>
      </w:r>
      <w:r w:rsidR="00000000">
        <w:rPr>
          <w:noProof/>
        </w:rPr>
        <w:fldChar w:fldCharType="end"/>
      </w:r>
      <w:bookmarkEnd w:id="53"/>
      <w:r w:rsidRPr="00B7030B">
        <w:rPr>
          <w:noProof/>
        </w:rPr>
        <w:t>.  General coordinate system with z-axis compatible with original derivation of W2 model.</w:t>
      </w:r>
      <w:bookmarkEnd w:id="54"/>
      <w:bookmarkEnd w:id="55"/>
      <w:bookmarkEnd w:id="56"/>
    </w:p>
    <w:p w14:paraId="6AD0BA96" w14:textId="77777777" w:rsidR="0041037A" w:rsidRPr="00BB2B7F" w:rsidRDefault="0041037A" w:rsidP="00804333">
      <w:pPr>
        <w:pStyle w:val="BodyText"/>
      </w:pPr>
      <w:r w:rsidRPr="00BB2B7F">
        <w:t xml:space="preserve">The gravity acceleration is a body force that is then represented by a vector: </w:t>
      </w:r>
    </w:p>
    <w:p w14:paraId="6492F923" w14:textId="34BF6A8A" w:rsidR="0041037A" w:rsidRPr="00B7030B" w:rsidRDefault="0041037A" w:rsidP="000A074C">
      <w:pPr>
        <w:pStyle w:val="equation"/>
        <w:keepNext/>
        <w:rPr>
          <w:rFonts w:asciiTheme="minorHAnsi" w:hAnsiTheme="minorHAnsi"/>
        </w:rPr>
      </w:pPr>
      <w:r w:rsidRPr="00B7030B">
        <w:rPr>
          <w:rFonts w:asciiTheme="minorHAnsi" w:hAnsiTheme="minorHAnsi"/>
        </w:rPr>
        <w:tab/>
      </w:r>
      <m:oMath>
        <m:acc>
          <m:accPr>
            <m:chr m:val="⃑"/>
            <m:ctrlPr>
              <w:rPr>
                <w:rFonts w:ascii="Cambria Math" w:hAnsiTheme="minorHAnsi"/>
                <w:i/>
              </w:rPr>
            </m:ctrlPr>
          </m:accPr>
          <m:e>
            <m:r>
              <w:rPr>
                <w:rFonts w:ascii="Cambria Math" w:hAnsiTheme="minorHAnsi"/>
              </w:rPr>
              <m:t>g</m:t>
            </m:r>
          </m:e>
        </m:acc>
        <m:r>
          <w:rPr>
            <w:rFonts w:ascii="Cambria Math" w:hAnsiTheme="minorHAnsi"/>
          </w:rPr>
          <m:t>=</m:t>
        </m:r>
        <m:r>
          <w:rPr>
            <w:rFonts w:ascii="Cambria Math" w:hAnsiTheme="minorHAnsi"/>
          </w:rPr>
          <m:t>-</m:t>
        </m:r>
        <m:r>
          <w:rPr>
            <w:rFonts w:ascii="Cambria Math" w:hAnsiTheme="minorHAnsi"/>
          </w:rPr>
          <m:t>g</m:t>
        </m:r>
        <m:acc>
          <m:accPr>
            <m:chr m:val="⃑"/>
            <m:ctrlPr>
              <w:rPr>
                <w:rFonts w:ascii="Cambria Math" w:hAnsi="Cambria Math"/>
                <w:i/>
              </w:rPr>
            </m:ctrlPr>
          </m:accPr>
          <m:e>
            <m:r>
              <w:rPr>
                <w:rFonts w:ascii="Cambria Math" w:hAnsi="Cambria Math" w:cs="Cambria Math"/>
              </w:rPr>
              <m:t>∇</m:t>
            </m:r>
          </m:e>
        </m:acc>
        <m:r>
          <w:rPr>
            <w:rFonts w:ascii="Cambria Math" w:hAnsi="Cambria Math" w:cs="Cambria Math"/>
          </w:rPr>
          <m:t>h</m:t>
        </m:r>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5</w:t>
      </w:r>
      <w:r w:rsidR="00A41B27">
        <w:rPr>
          <w:rStyle w:val="EquationCaption"/>
          <w:rFonts w:asciiTheme="minorHAnsi" w:hAnsiTheme="minorHAnsi"/>
        </w:rPr>
        <w:fldChar w:fldCharType="end"/>
      </w:r>
      <w:r w:rsidRPr="00B7030B">
        <w:rPr>
          <w:rStyle w:val="EquationCaption"/>
          <w:rFonts w:asciiTheme="minorHAnsi" w:hAnsiTheme="minorHAnsi"/>
        </w:rPr>
        <w:t>)</w:t>
      </w:r>
    </w:p>
    <w:p w14:paraId="756C9C3D" w14:textId="77777777" w:rsidR="0041037A" w:rsidRPr="00BB2B7F" w:rsidRDefault="0041037A" w:rsidP="00804333">
      <w:pPr>
        <w:pStyle w:val="BodyText"/>
        <w:spacing w:after="120"/>
      </w:pPr>
      <w:r w:rsidRPr="00BB2B7F">
        <w:t>where:</w:t>
      </w:r>
    </w:p>
    <w:p w14:paraId="62B2B8E8" w14:textId="77777777" w:rsidR="0041037A" w:rsidRPr="00BB2B7F" w:rsidRDefault="0041037A" w:rsidP="007A3922">
      <w:pPr>
        <w:pStyle w:val="variabledefinitionChar"/>
      </w:pPr>
      <w:r w:rsidRPr="00BB2B7F">
        <w:tab/>
        <w:t>h</w:t>
      </w:r>
      <w:r w:rsidRPr="00BB2B7F">
        <w:tab/>
        <w:t>=</w:t>
      </w:r>
      <w:r w:rsidRPr="00BB2B7F">
        <w:tab/>
        <w:t>surface normal from the earth’s surface</w:t>
      </w:r>
    </w:p>
    <w:p w14:paraId="7D6C9A15" w14:textId="77777777" w:rsidR="0041037A" w:rsidRPr="00BB2B7F" w:rsidRDefault="0041037A" w:rsidP="007A3922">
      <w:pPr>
        <w:pStyle w:val="variabledefinitionChar"/>
      </w:pPr>
      <w:r w:rsidRPr="00BB2B7F">
        <w:tab/>
        <w:t>g</w:t>
      </w:r>
      <w:r w:rsidRPr="00BB2B7F">
        <w:tab/>
        <w:t>=</w:t>
      </w:r>
      <w:r w:rsidRPr="00BB2B7F">
        <w:tab/>
        <w:t xml:space="preserve">gravitational acceleration, 9.8 </w:t>
      </w:r>
      <w:r w:rsidRPr="00127D1D">
        <w:t xml:space="preserve">m </w:t>
      </w:r>
      <w:r w:rsidRPr="006F7DE4">
        <w:t>s</w:t>
      </w:r>
      <w:r w:rsidRPr="006F7DE4">
        <w:rPr>
          <w:vertAlign w:val="superscript"/>
        </w:rPr>
        <w:t>-2</w:t>
      </w:r>
      <w:r w:rsidRPr="00BB2B7F">
        <w:t xml:space="preserve">. </w:t>
      </w:r>
    </w:p>
    <w:p w14:paraId="4A6016DB" w14:textId="77777777" w:rsidR="0041037A" w:rsidRPr="00B7030B" w:rsidRDefault="0041037A" w:rsidP="007A3922">
      <w:pPr>
        <w:pStyle w:val="BodyText2"/>
      </w:pPr>
    </w:p>
    <w:p w14:paraId="6359B9E1" w14:textId="77777777" w:rsidR="0041037A" w:rsidRPr="00BB2B7F" w:rsidRDefault="0041037A" w:rsidP="00804333">
      <w:pPr>
        <w:pStyle w:val="BodyText"/>
      </w:pPr>
      <w:r w:rsidRPr="00BB2B7F">
        <w:t>This term can be written as three vector components:</w:t>
      </w:r>
    </w:p>
    <w:p w14:paraId="043CE347" w14:textId="6A689E80" w:rsidR="0041037A" w:rsidRPr="00B7030B" w:rsidRDefault="0041037A" w:rsidP="000A074C">
      <w:pPr>
        <w:pStyle w:val="equation"/>
        <w:keepNext/>
        <w:rPr>
          <w:rFonts w:asciiTheme="minorHAnsi" w:hAnsiTheme="minorHAnsi"/>
        </w:rPr>
      </w:pPr>
      <w:r w:rsidRPr="00B7030B">
        <w:rPr>
          <w:rFonts w:asciiTheme="minorHAnsi" w:hAnsiTheme="minorHAnsi"/>
        </w:rPr>
        <w:tab/>
      </w:r>
      <m:oMath>
        <m:sSub>
          <m:sSubPr>
            <m:ctrlPr>
              <w:rPr>
                <w:rFonts w:ascii="Cambria Math" w:hAnsiTheme="minorHAnsi"/>
                <w:i/>
              </w:rPr>
            </m:ctrlPr>
          </m:sSubPr>
          <m:e>
            <m:r>
              <w:rPr>
                <w:rFonts w:ascii="Cambria Math" w:hAnsiTheme="minorHAnsi"/>
              </w:rPr>
              <m:t>g</m:t>
            </m:r>
          </m:e>
          <m:sub>
            <m:r>
              <w:rPr>
                <w:rFonts w:ascii="Cambria Math" w:hAnsiTheme="minorHAnsi"/>
              </w:rPr>
              <m:t>x</m:t>
            </m:r>
          </m:sub>
        </m:sSub>
        <m:r>
          <w:rPr>
            <w:rFonts w:ascii="Cambria Math" w:hAnsiTheme="minorHAnsi"/>
          </w:rPr>
          <m:t>=</m:t>
        </m:r>
        <m:r>
          <w:rPr>
            <w:rFonts w:ascii="Cambria Math" w:hAnsiTheme="minorHAnsi"/>
          </w:rPr>
          <m:t>-</m:t>
        </m:r>
        <m:r>
          <w:rPr>
            <w:rFonts w:ascii="Cambria Math" w:hAnsiTheme="minorHAnsi"/>
          </w:rPr>
          <m:t>g</m:t>
        </m:r>
        <m:f>
          <m:fPr>
            <m:ctrlPr>
              <w:rPr>
                <w:rFonts w:ascii="Cambria Math" w:hAnsiTheme="minorHAnsi"/>
                <w:i/>
              </w:rPr>
            </m:ctrlPr>
          </m:fPr>
          <m:num>
            <m:r>
              <w:rPr>
                <w:rFonts w:ascii="Cambria Math" w:hAnsiTheme="minorHAnsi"/>
              </w:rPr>
              <m:t>∂</m:t>
            </m:r>
            <m:r>
              <w:rPr>
                <w:rFonts w:ascii="Cambria Math" w:hAnsi="Cambria Math" w:cs="Cambria Math"/>
              </w:rPr>
              <m:t>h</m:t>
            </m:r>
            <m:ctrlPr>
              <w:rPr>
                <w:rFonts w:ascii="Cambria Math" w:hAnsi="Cambria Math"/>
                <w:i/>
              </w:rPr>
            </m:ctrlPr>
          </m:num>
          <m:den>
            <m:r>
              <w:rPr>
                <w:rFonts w:ascii="Cambria Math" w:hAnsiTheme="minorHAnsi"/>
              </w:rPr>
              <m:t>∂x</m:t>
            </m:r>
          </m:den>
        </m:f>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6</w:t>
      </w:r>
      <w:r w:rsidR="00A41B27">
        <w:rPr>
          <w:rStyle w:val="EquationCaption"/>
          <w:rFonts w:asciiTheme="minorHAnsi" w:hAnsiTheme="minorHAnsi"/>
        </w:rPr>
        <w:fldChar w:fldCharType="end"/>
      </w:r>
      <w:r w:rsidRPr="00B7030B">
        <w:rPr>
          <w:rStyle w:val="EquationCaption"/>
          <w:rFonts w:asciiTheme="minorHAnsi" w:hAnsiTheme="minorHAnsi"/>
        </w:rPr>
        <w:t>)</w:t>
      </w:r>
    </w:p>
    <w:p w14:paraId="2EE7DBE8" w14:textId="5E917B0F" w:rsidR="0041037A" w:rsidRPr="00B7030B" w:rsidRDefault="0041037A" w:rsidP="000A074C">
      <w:pPr>
        <w:pStyle w:val="equation"/>
        <w:rPr>
          <w:rFonts w:asciiTheme="minorHAnsi" w:hAnsiTheme="minorHAnsi"/>
        </w:rPr>
      </w:pPr>
      <w:r w:rsidRPr="00B7030B">
        <w:rPr>
          <w:rFonts w:asciiTheme="minorHAnsi" w:hAnsiTheme="minorHAnsi"/>
        </w:rPr>
        <w:tab/>
      </w:r>
      <m:oMath>
        <m:sSub>
          <m:sSubPr>
            <m:ctrlPr>
              <w:rPr>
                <w:rFonts w:ascii="Cambria Math" w:hAnsiTheme="minorHAnsi"/>
                <w:i/>
              </w:rPr>
            </m:ctrlPr>
          </m:sSubPr>
          <m:e>
            <m:r>
              <w:rPr>
                <w:rFonts w:ascii="Cambria Math" w:hAnsiTheme="minorHAnsi"/>
              </w:rPr>
              <m:t>g</m:t>
            </m:r>
          </m:e>
          <m:sub>
            <m:r>
              <w:rPr>
                <w:rFonts w:ascii="Cambria Math" w:hAnsiTheme="minorHAnsi"/>
              </w:rPr>
              <m:t>y</m:t>
            </m:r>
          </m:sub>
        </m:sSub>
        <m:r>
          <w:rPr>
            <w:rFonts w:ascii="Cambria Math" w:hAnsiTheme="minorHAnsi"/>
          </w:rPr>
          <m:t>=</m:t>
        </m:r>
        <m:r>
          <w:rPr>
            <w:rFonts w:ascii="Cambria Math" w:hAnsiTheme="minorHAnsi"/>
          </w:rPr>
          <m:t>-</m:t>
        </m:r>
        <m:r>
          <w:rPr>
            <w:rFonts w:ascii="Cambria Math" w:hAnsiTheme="minorHAnsi"/>
          </w:rPr>
          <m:t>g</m:t>
        </m:r>
        <m:f>
          <m:fPr>
            <m:ctrlPr>
              <w:rPr>
                <w:rFonts w:ascii="Cambria Math" w:hAnsiTheme="minorHAnsi"/>
                <w:i/>
              </w:rPr>
            </m:ctrlPr>
          </m:fPr>
          <m:num>
            <m:r>
              <w:rPr>
                <w:rFonts w:ascii="Cambria Math" w:hAnsiTheme="minorHAnsi"/>
              </w:rPr>
              <m:t>∂</m:t>
            </m:r>
            <m:r>
              <w:rPr>
                <w:rFonts w:ascii="Cambria Math" w:hAnsi="Cambria Math" w:cs="Cambria Math"/>
              </w:rPr>
              <m:t>h</m:t>
            </m:r>
            <m:ctrlPr>
              <w:rPr>
                <w:rFonts w:ascii="Cambria Math" w:hAnsi="Cambria Math"/>
                <w:i/>
              </w:rPr>
            </m:ctrlPr>
          </m:num>
          <m:den>
            <m:r>
              <w:rPr>
                <w:rFonts w:ascii="Cambria Math" w:hAnsiTheme="minorHAnsi"/>
              </w:rPr>
              <m:t>∂y</m:t>
            </m:r>
          </m:den>
        </m:f>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7</w:t>
      </w:r>
      <w:r w:rsidR="00A41B27">
        <w:rPr>
          <w:rStyle w:val="EquationCaption"/>
          <w:rFonts w:asciiTheme="minorHAnsi" w:hAnsiTheme="minorHAnsi"/>
        </w:rPr>
        <w:fldChar w:fldCharType="end"/>
      </w:r>
      <w:r w:rsidRPr="00B7030B">
        <w:rPr>
          <w:rStyle w:val="EquationCaption"/>
          <w:rFonts w:asciiTheme="minorHAnsi" w:hAnsiTheme="minorHAnsi"/>
        </w:rPr>
        <w:t>)</w:t>
      </w:r>
    </w:p>
    <w:p w14:paraId="0FEC2734" w14:textId="0EB38200" w:rsidR="0041037A" w:rsidRPr="00B7030B" w:rsidRDefault="0041037A" w:rsidP="000A074C">
      <w:pPr>
        <w:pStyle w:val="equation"/>
        <w:rPr>
          <w:rFonts w:asciiTheme="minorHAnsi" w:hAnsiTheme="minorHAnsi"/>
        </w:rPr>
      </w:pPr>
      <w:r w:rsidRPr="00B7030B">
        <w:rPr>
          <w:rFonts w:asciiTheme="minorHAnsi" w:hAnsiTheme="minorHAnsi"/>
        </w:rPr>
        <w:tab/>
      </w:r>
      <m:oMath>
        <m:sSub>
          <m:sSubPr>
            <m:ctrlPr>
              <w:rPr>
                <w:rFonts w:ascii="Cambria Math" w:hAnsiTheme="minorHAnsi"/>
                <w:i/>
              </w:rPr>
            </m:ctrlPr>
          </m:sSubPr>
          <m:e>
            <m:r>
              <w:rPr>
                <w:rFonts w:ascii="Cambria Math" w:hAnsiTheme="minorHAnsi"/>
              </w:rPr>
              <m:t>g</m:t>
            </m:r>
          </m:e>
          <m:sub>
            <m:r>
              <w:rPr>
                <w:rFonts w:ascii="Cambria Math" w:hAnsiTheme="minorHAnsi"/>
              </w:rPr>
              <m:t>z</m:t>
            </m:r>
          </m:sub>
        </m:sSub>
        <m:r>
          <w:rPr>
            <w:rFonts w:ascii="Cambria Math" w:hAnsiTheme="minorHAnsi"/>
          </w:rPr>
          <m:t>=</m:t>
        </m:r>
        <m:r>
          <w:rPr>
            <w:rFonts w:ascii="Cambria Math" w:hAnsiTheme="minorHAnsi"/>
          </w:rPr>
          <m:t>-</m:t>
        </m:r>
        <m:r>
          <w:rPr>
            <w:rFonts w:ascii="Cambria Math" w:hAnsiTheme="minorHAnsi"/>
          </w:rPr>
          <m:t>g</m:t>
        </m:r>
        <m:f>
          <m:fPr>
            <m:ctrlPr>
              <w:rPr>
                <w:rFonts w:ascii="Cambria Math" w:hAnsiTheme="minorHAnsi"/>
                <w:i/>
              </w:rPr>
            </m:ctrlPr>
          </m:fPr>
          <m:num>
            <m:r>
              <w:rPr>
                <w:rFonts w:ascii="Cambria Math" w:hAnsiTheme="minorHAnsi"/>
              </w:rPr>
              <m:t>∂</m:t>
            </m:r>
            <m:r>
              <w:rPr>
                <w:rFonts w:ascii="Cambria Math" w:hAnsi="Cambria Math" w:cs="Cambria Math"/>
              </w:rPr>
              <m:t>h</m:t>
            </m:r>
            <m:ctrlPr>
              <w:rPr>
                <w:rFonts w:ascii="Cambria Math" w:hAnsi="Cambria Math"/>
                <w:i/>
              </w:rPr>
            </m:ctrlPr>
          </m:num>
          <m:den>
            <m:r>
              <w:rPr>
                <w:rFonts w:ascii="Cambria Math" w:hAnsiTheme="minorHAnsi"/>
              </w:rPr>
              <m:t>∂z</m:t>
            </m:r>
          </m:den>
        </m:f>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8</w:t>
      </w:r>
      <w:r w:rsidR="00A41B27">
        <w:rPr>
          <w:rStyle w:val="EquationCaption"/>
          <w:rFonts w:asciiTheme="minorHAnsi" w:hAnsiTheme="minorHAnsi"/>
        </w:rPr>
        <w:fldChar w:fldCharType="end"/>
      </w:r>
      <w:r w:rsidRPr="00B7030B">
        <w:rPr>
          <w:rStyle w:val="EquationCaption"/>
          <w:rFonts w:asciiTheme="minorHAnsi" w:hAnsiTheme="minorHAnsi"/>
        </w:rPr>
        <w:t>)</w:t>
      </w:r>
    </w:p>
    <w:p w14:paraId="71A8BA26" w14:textId="39333341" w:rsidR="0041037A" w:rsidRPr="00BB2B7F" w:rsidRDefault="0041037A" w:rsidP="007A3922">
      <w:pPr>
        <w:pStyle w:val="BodyText"/>
      </w:pPr>
      <w:r w:rsidRPr="00BB2B7F">
        <w:t xml:space="preserve">These gravity components can be applied to an arbitrary channel slope as shown in </w:t>
      </w:r>
      <w:r w:rsidR="003B7E39" w:rsidRPr="00BB2B7F">
        <w:fldChar w:fldCharType="begin"/>
      </w:r>
      <w:r w:rsidR="003B7E39" w:rsidRPr="00BB2B7F">
        <w:instrText xml:space="preserve"> REF _Ref532634279 \h  \* MERGEFORMAT </w:instrText>
      </w:r>
      <w:r w:rsidR="003B7E39" w:rsidRPr="00BB2B7F">
        <w:fldChar w:fldCharType="separate"/>
      </w:r>
      <w:r w:rsidR="00A95042" w:rsidRPr="00A95042">
        <w:rPr>
          <w:rStyle w:val="Figurehyperlink"/>
          <w:szCs w:val="18"/>
        </w:rPr>
        <w:t>Figure 7</w:t>
      </w:r>
      <w:r w:rsidR="003B7E39" w:rsidRPr="00BB2B7F">
        <w:fldChar w:fldCharType="end"/>
      </w:r>
      <w:r w:rsidRPr="00BB2B7F">
        <w:t>.</w:t>
      </w:r>
    </w:p>
    <w:p w14:paraId="70FA2FD9" w14:textId="77777777" w:rsidR="0041037A" w:rsidRPr="00B7030B" w:rsidRDefault="00E108E0" w:rsidP="007A3922">
      <w:pPr>
        <w:pStyle w:val="Graph"/>
      </w:pPr>
      <w:r w:rsidRPr="00085A37">
        <w:rPr>
          <w:noProof/>
          <w:bdr w:val="single" w:sz="2" w:space="0" w:color="auto"/>
        </w:rPr>
        <w:object w:dxaOrig="6663" w:dyaOrig="4894" w14:anchorId="6630047C">
          <v:shape id="_x0000_i1249" type="#_x0000_t75" alt="" style="width:397.9pt;height:231.15pt;mso-width-percent:0;mso-height-percent:0;mso-width-percent:0;mso-height-percent:0" o:ole="" fillcolor="window">
            <v:imagedata r:id="rId42" o:title=""/>
          </v:shape>
          <o:OLEObject Type="Embed" ProgID="Word.Picture.8" ShapeID="_x0000_i1249" DrawAspect="Content" ObjectID="_1721314756" r:id="rId43"/>
        </w:object>
      </w:r>
    </w:p>
    <w:p w14:paraId="490A9556" w14:textId="0BBDC013" w:rsidR="0041037A" w:rsidRPr="00B7030B" w:rsidRDefault="0041037A" w:rsidP="007A3922">
      <w:pPr>
        <w:pStyle w:val="Figurecaption"/>
      </w:pPr>
      <w:bookmarkStart w:id="57" w:name="_Ref532634279"/>
      <w:bookmarkStart w:id="58" w:name="_Toc410030445"/>
      <w:bookmarkStart w:id="59" w:name="_Toc523896595"/>
      <w:bookmarkStart w:id="60" w:name="_Toc48573719"/>
      <w:r w:rsidRPr="00B7030B">
        <w:t xml:space="preserve">Figure </w:t>
      </w:r>
      <w:r w:rsidR="00000000">
        <w:fldChar w:fldCharType="begin"/>
      </w:r>
      <w:r w:rsidR="00000000">
        <w:instrText xml:space="preserve"> SEQ Figure \* ARABIC </w:instrText>
      </w:r>
      <w:r w:rsidR="00000000">
        <w:fldChar w:fldCharType="separate"/>
      </w:r>
      <w:r w:rsidR="00A95042">
        <w:rPr>
          <w:noProof/>
        </w:rPr>
        <w:t>7</w:t>
      </w:r>
      <w:r w:rsidR="00000000">
        <w:rPr>
          <w:noProof/>
        </w:rPr>
        <w:fldChar w:fldCharType="end"/>
      </w:r>
      <w:bookmarkEnd w:id="57"/>
      <w:r w:rsidRPr="00B7030B">
        <w:t>.  Sketch of channel slope and coordinate system for W2 where the x-axis is oriented along the channel slope.</w:t>
      </w:r>
      <w:bookmarkEnd w:id="58"/>
      <w:bookmarkEnd w:id="59"/>
      <w:bookmarkEnd w:id="60"/>
    </w:p>
    <w:p w14:paraId="360FE7AC" w14:textId="77777777" w:rsidR="0041037A" w:rsidRPr="00BB2B7F" w:rsidRDefault="0041037A" w:rsidP="00B6554A">
      <w:pPr>
        <w:pStyle w:val="BodyText"/>
      </w:pPr>
      <w:r w:rsidRPr="00BB2B7F">
        <w:t>The channel slope</w:t>
      </w:r>
      <w:r w:rsidR="00BF40F7">
        <w:t>, S</w:t>
      </w:r>
      <w:r w:rsidR="00BF40F7" w:rsidRPr="00BF40F7">
        <w:rPr>
          <w:vertAlign w:val="subscript"/>
        </w:rPr>
        <w:t>o</w:t>
      </w:r>
      <w:r w:rsidR="00BF40F7">
        <w:t>,</w:t>
      </w:r>
      <w:r w:rsidRPr="00BB2B7F">
        <w:t xml:space="preserve"> can also be incorporated into the definition of the gravity vector if the x-axis is chosen parallel to the channel slope</w:t>
      </w:r>
      <w:r w:rsidR="00BF40F7">
        <w:t xml:space="preserve">. </w:t>
      </w:r>
      <w:r w:rsidRPr="00BB2B7F">
        <w:t>The channel slope is defined as:</w:t>
      </w:r>
    </w:p>
    <w:p w14:paraId="1B378CC0" w14:textId="75B6AED2" w:rsidR="0041037A" w:rsidRPr="00B7030B" w:rsidRDefault="0041037A" w:rsidP="000A074C">
      <w:pPr>
        <w:pStyle w:val="equation"/>
        <w:rPr>
          <w:rFonts w:asciiTheme="minorHAnsi" w:hAnsiTheme="minorHAnsi"/>
        </w:rPr>
      </w:pPr>
      <w:r w:rsidRPr="00B7030B">
        <w:rPr>
          <w:rFonts w:asciiTheme="minorHAnsi" w:hAnsiTheme="minorHAnsi"/>
        </w:rPr>
        <w:tab/>
      </w:r>
      <m:oMath>
        <m:sSub>
          <m:sSubPr>
            <m:ctrlPr>
              <w:rPr>
                <w:rFonts w:ascii="Cambria Math" w:hAnsiTheme="minorHAnsi"/>
                <w:i/>
              </w:rPr>
            </m:ctrlPr>
          </m:sSubPr>
          <m:e>
            <m:r>
              <w:rPr>
                <w:rFonts w:ascii="Cambria Math" w:hAnsiTheme="minorHAnsi"/>
              </w:rPr>
              <m:t>S</m:t>
            </m:r>
          </m:e>
          <m:sub>
            <m:r>
              <w:rPr>
                <w:rFonts w:ascii="Cambria Math" w:hAnsiTheme="minorHAnsi"/>
              </w:rPr>
              <m:t>o</m:t>
            </m:r>
          </m:sub>
        </m:sSub>
        <m:r>
          <w:rPr>
            <w:rFonts w:ascii="Cambria Math" w:hAnsiTheme="minorHAnsi"/>
          </w:rPr>
          <m:t>=</m:t>
        </m:r>
        <m:func>
          <m:funcPr>
            <m:ctrlPr>
              <w:rPr>
                <w:rFonts w:ascii="Cambria Math" w:hAnsiTheme="minorHAnsi"/>
                <w:i/>
              </w:rPr>
            </m:ctrlPr>
          </m:funcPr>
          <m:fName>
            <m:r>
              <w:rPr>
                <w:rFonts w:ascii="Cambria Math" w:hAnsiTheme="minorHAnsi"/>
              </w:rPr>
              <m:t>tan</m:t>
            </m:r>
          </m:fName>
          <m:e>
            <m:r>
              <w:rPr>
                <w:rFonts w:ascii="Cambria Math" w:hAnsiTheme="minorHAnsi"/>
              </w:rPr>
              <m:t>α</m:t>
            </m:r>
          </m:e>
        </m:func>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9</w:t>
      </w:r>
      <w:r w:rsidR="00A41B27">
        <w:rPr>
          <w:rStyle w:val="EquationCaption"/>
          <w:rFonts w:asciiTheme="minorHAnsi" w:hAnsiTheme="minorHAnsi"/>
        </w:rPr>
        <w:fldChar w:fldCharType="end"/>
      </w:r>
      <w:r w:rsidRPr="00B7030B">
        <w:rPr>
          <w:rStyle w:val="EquationCaption"/>
          <w:rFonts w:asciiTheme="minorHAnsi" w:hAnsiTheme="minorHAnsi"/>
        </w:rPr>
        <w:t>)</w:t>
      </w:r>
    </w:p>
    <w:p w14:paraId="3D1F5E5E" w14:textId="2FE026B2" w:rsidR="0041037A" w:rsidRPr="00BB2B7F" w:rsidRDefault="0041037A" w:rsidP="007A3922">
      <w:pPr>
        <w:pStyle w:val="BodyText"/>
      </w:pPr>
      <w:r w:rsidRPr="00BB2B7F">
        <w:t xml:space="preserve">and </w:t>
      </w:r>
      <w:r w:rsidR="00BF40F7">
        <w:t>in terms of the gravity components</w:t>
      </w:r>
      <w:r w:rsidRPr="00BB2B7F">
        <w:t>:</w:t>
      </w:r>
    </w:p>
    <w:p w14:paraId="777413F6" w14:textId="10211D71" w:rsidR="0041037A" w:rsidRPr="00B7030B" w:rsidRDefault="0041037A" w:rsidP="000A074C">
      <w:pPr>
        <w:pStyle w:val="equation"/>
        <w:keepNext/>
        <w:rPr>
          <w:rFonts w:asciiTheme="minorHAnsi" w:hAnsiTheme="minorHAnsi"/>
        </w:rPr>
      </w:pPr>
      <w:r w:rsidRPr="00B7030B">
        <w:rPr>
          <w:rFonts w:asciiTheme="minorHAnsi" w:hAnsiTheme="minorHAnsi"/>
        </w:rPr>
        <w:tab/>
      </w:r>
      <m:oMath>
        <m:sSub>
          <m:sSubPr>
            <m:ctrlPr>
              <w:rPr>
                <w:rFonts w:ascii="Cambria Math" w:hAnsiTheme="minorHAnsi"/>
                <w:i/>
              </w:rPr>
            </m:ctrlPr>
          </m:sSubPr>
          <m:e>
            <m:r>
              <w:rPr>
                <w:rFonts w:ascii="Cambria Math" w:hAnsiTheme="minorHAnsi"/>
              </w:rPr>
              <m:t>g</m:t>
            </m:r>
          </m:e>
          <m:sub>
            <m:r>
              <w:rPr>
                <w:rFonts w:ascii="Cambria Math" w:hAnsiTheme="minorHAnsi"/>
              </w:rPr>
              <m:t>x</m:t>
            </m:r>
          </m:sub>
        </m:sSub>
        <m:r>
          <w:rPr>
            <w:rFonts w:ascii="Cambria Math" w:hAnsiTheme="minorHAnsi"/>
          </w:rPr>
          <m:t>=</m:t>
        </m:r>
        <m:r>
          <w:rPr>
            <w:rFonts w:ascii="Cambria Math" w:hAnsiTheme="minorHAnsi"/>
          </w:rPr>
          <m:t>-</m:t>
        </m:r>
        <m:r>
          <w:rPr>
            <w:rFonts w:ascii="Cambria Math" w:hAnsiTheme="minorHAnsi"/>
          </w:rPr>
          <m:t>g</m:t>
        </m:r>
        <m:f>
          <m:fPr>
            <m:ctrlPr>
              <w:rPr>
                <w:rFonts w:ascii="Cambria Math" w:hAnsiTheme="minorHAnsi"/>
                <w:i/>
              </w:rPr>
            </m:ctrlPr>
          </m:fPr>
          <m:num>
            <m:r>
              <w:rPr>
                <w:rFonts w:ascii="Cambria Math" w:hAnsiTheme="minorHAnsi"/>
              </w:rPr>
              <m:t>∂</m:t>
            </m:r>
            <m:r>
              <w:rPr>
                <w:rFonts w:ascii="Cambria Math" w:hAnsi="Cambria Math" w:cs="Cambria Math"/>
              </w:rPr>
              <m:t>h</m:t>
            </m:r>
            <m:ctrlPr>
              <w:rPr>
                <w:rFonts w:ascii="Cambria Math" w:hAnsi="Cambria Math"/>
                <w:i/>
              </w:rPr>
            </m:ctrlPr>
          </m:num>
          <m:den>
            <m:r>
              <w:rPr>
                <w:rFonts w:ascii="Cambria Math" w:hAnsiTheme="minorHAnsi"/>
              </w:rPr>
              <m:t>∂x</m:t>
            </m:r>
          </m:den>
        </m:f>
        <m:r>
          <w:rPr>
            <w:rFonts w:ascii="Cambria Math" w:hAnsiTheme="minorHAnsi"/>
          </w:rPr>
          <m:t>=g</m:t>
        </m:r>
        <m:func>
          <m:funcPr>
            <m:ctrlPr>
              <w:rPr>
                <w:rFonts w:ascii="Cambria Math" w:hAnsiTheme="minorHAnsi"/>
                <w:i/>
              </w:rPr>
            </m:ctrlPr>
          </m:funcPr>
          <m:fName>
            <m:r>
              <w:rPr>
                <w:rFonts w:ascii="Cambria Math" w:hAnsiTheme="minorHAnsi"/>
              </w:rPr>
              <m:t>sin</m:t>
            </m:r>
          </m:fName>
          <m:e>
            <m:r>
              <w:rPr>
                <w:rFonts w:ascii="Cambria Math" w:hAnsiTheme="minorHAnsi"/>
              </w:rPr>
              <m:t>α</m:t>
            </m:r>
          </m:e>
        </m:func>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10</w:t>
      </w:r>
      <w:r w:rsidR="00A41B27">
        <w:rPr>
          <w:rStyle w:val="EquationCaption"/>
          <w:rFonts w:asciiTheme="minorHAnsi" w:hAnsiTheme="minorHAnsi"/>
        </w:rPr>
        <w:fldChar w:fldCharType="end"/>
      </w:r>
      <w:r w:rsidRPr="00B7030B">
        <w:rPr>
          <w:rStyle w:val="EquationCaption"/>
          <w:rFonts w:asciiTheme="minorHAnsi" w:hAnsiTheme="minorHAnsi"/>
        </w:rPr>
        <w:t>)</w:t>
      </w:r>
    </w:p>
    <w:p w14:paraId="3B2EC013" w14:textId="2A95B6D5" w:rsidR="0041037A" w:rsidRPr="00B7030B" w:rsidRDefault="0041037A" w:rsidP="000A074C">
      <w:pPr>
        <w:pStyle w:val="equation"/>
        <w:rPr>
          <w:rFonts w:asciiTheme="minorHAnsi" w:hAnsiTheme="minorHAnsi"/>
        </w:rPr>
      </w:pPr>
      <w:r w:rsidRPr="00B7030B">
        <w:rPr>
          <w:rFonts w:asciiTheme="minorHAnsi" w:hAnsiTheme="minorHAnsi"/>
        </w:rPr>
        <w:tab/>
      </w:r>
      <m:oMath>
        <m:sSub>
          <m:sSubPr>
            <m:ctrlPr>
              <w:rPr>
                <w:rFonts w:ascii="Cambria Math" w:hAnsiTheme="minorHAnsi"/>
                <w:i/>
              </w:rPr>
            </m:ctrlPr>
          </m:sSubPr>
          <m:e>
            <m:r>
              <w:rPr>
                <w:rFonts w:ascii="Cambria Math" w:hAnsiTheme="minorHAnsi"/>
              </w:rPr>
              <m:t>g</m:t>
            </m:r>
          </m:e>
          <m:sub>
            <m:r>
              <w:rPr>
                <w:rFonts w:ascii="Cambria Math" w:hAnsiTheme="minorHAnsi"/>
              </w:rPr>
              <m:t>z</m:t>
            </m:r>
          </m:sub>
        </m:sSub>
        <m:r>
          <w:rPr>
            <w:rFonts w:ascii="Cambria Math" w:hAnsiTheme="minorHAnsi"/>
          </w:rPr>
          <m:t>=</m:t>
        </m:r>
        <m:r>
          <w:rPr>
            <w:rFonts w:ascii="Cambria Math" w:hAnsiTheme="minorHAnsi"/>
          </w:rPr>
          <m:t>-</m:t>
        </m:r>
        <m:r>
          <w:rPr>
            <w:rFonts w:ascii="Cambria Math" w:hAnsiTheme="minorHAnsi"/>
          </w:rPr>
          <m:t>g</m:t>
        </m:r>
        <m:f>
          <m:fPr>
            <m:ctrlPr>
              <w:rPr>
                <w:rFonts w:ascii="Cambria Math" w:hAnsiTheme="minorHAnsi"/>
                <w:i/>
              </w:rPr>
            </m:ctrlPr>
          </m:fPr>
          <m:num>
            <m:r>
              <w:rPr>
                <w:rFonts w:ascii="Cambria Math" w:hAnsiTheme="minorHAnsi"/>
              </w:rPr>
              <m:t>∂</m:t>
            </m:r>
            <m:r>
              <w:rPr>
                <w:rFonts w:ascii="Cambria Math" w:hAnsi="Cambria Math" w:cs="Cambria Math"/>
              </w:rPr>
              <m:t>h</m:t>
            </m:r>
            <m:ctrlPr>
              <w:rPr>
                <w:rFonts w:ascii="Cambria Math" w:hAnsi="Cambria Math"/>
                <w:i/>
              </w:rPr>
            </m:ctrlPr>
          </m:num>
          <m:den>
            <m:r>
              <w:rPr>
                <w:rFonts w:ascii="Cambria Math" w:hAnsiTheme="minorHAnsi"/>
              </w:rPr>
              <m:t>∂z</m:t>
            </m:r>
          </m:den>
        </m:f>
        <m:r>
          <w:rPr>
            <w:rFonts w:ascii="Cambria Math" w:hAnsiTheme="minorHAnsi"/>
          </w:rPr>
          <m:t>=g</m:t>
        </m:r>
        <m:func>
          <m:funcPr>
            <m:ctrlPr>
              <w:rPr>
                <w:rFonts w:ascii="Cambria Math" w:hAnsiTheme="minorHAnsi"/>
                <w:i/>
              </w:rPr>
            </m:ctrlPr>
          </m:funcPr>
          <m:fName>
            <m:r>
              <w:rPr>
                <w:rFonts w:ascii="Cambria Math" w:hAnsiTheme="minorHAnsi"/>
              </w:rPr>
              <m:t>cos</m:t>
            </m:r>
          </m:fName>
          <m:e>
            <m:r>
              <w:rPr>
                <w:rFonts w:ascii="Cambria Math" w:hAnsiTheme="minorHAnsi"/>
              </w:rPr>
              <m:t>α</m:t>
            </m:r>
          </m:e>
        </m:func>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11</w:t>
      </w:r>
      <w:r w:rsidR="00A41B27">
        <w:rPr>
          <w:rStyle w:val="EquationCaption"/>
          <w:rFonts w:asciiTheme="minorHAnsi" w:hAnsiTheme="minorHAnsi"/>
        </w:rPr>
        <w:fldChar w:fldCharType="end"/>
      </w:r>
      <w:r w:rsidRPr="00B7030B">
        <w:rPr>
          <w:rStyle w:val="EquationCaption"/>
          <w:rFonts w:asciiTheme="minorHAnsi" w:hAnsiTheme="minorHAnsi"/>
        </w:rPr>
        <w:t>)</w:t>
      </w:r>
    </w:p>
    <w:p w14:paraId="0B8B6E8D" w14:textId="77777777" w:rsidR="0041037A" w:rsidRPr="00B7030B" w:rsidRDefault="0041037A" w:rsidP="007A3922">
      <w:pPr>
        <w:pStyle w:val="BodyText"/>
      </w:pPr>
      <w:r w:rsidRPr="00BB2B7F">
        <w:t>The gravity acceleration in y is assumed negligible since</w:t>
      </w:r>
      <w:r w:rsidRPr="00B7030B">
        <w:t xml:space="preserve"> </w:t>
      </w:r>
      <m:oMath>
        <m:f>
          <m:fPr>
            <m:ctrlPr>
              <w:rPr>
                <w:rFonts w:ascii="Cambria Math" w:hAnsi="Cambria Math"/>
                <w:i/>
              </w:rPr>
            </m:ctrlPr>
          </m:fPr>
          <m:num>
            <m:r>
              <w:rPr>
                <w:rFonts w:ascii="Cambria Math"/>
              </w:rPr>
              <m:t>∂</m:t>
            </m:r>
            <m:r>
              <w:rPr>
                <w:rFonts w:ascii="Cambria Math" w:hAnsi="Cambria Math" w:cs="Cambria Math"/>
              </w:rPr>
              <m:t>h</m:t>
            </m:r>
          </m:num>
          <m:den>
            <m:r>
              <w:rPr>
                <w:rFonts w:ascii="Cambria Math"/>
              </w:rPr>
              <m:t>∂y</m:t>
            </m:r>
          </m:den>
        </m:f>
        <m:r>
          <w:rPr>
            <w:rFonts w:ascii="Cambria Math"/>
          </w:rPr>
          <m:t>=0</m:t>
        </m:r>
      </m:oMath>
      <w:r w:rsidRPr="00B7030B">
        <w:t xml:space="preserve"> </w:t>
      </w:r>
      <w:r w:rsidRPr="00BB2B7F">
        <w:t>in the lateral direction of the channel.</w:t>
      </w:r>
    </w:p>
    <w:p w14:paraId="7F1CBBEF" w14:textId="77777777" w:rsidR="0041037A" w:rsidRPr="00B7030B" w:rsidRDefault="0041037A" w:rsidP="007A3922">
      <w:pPr>
        <w:pStyle w:val="Heading2"/>
      </w:pPr>
      <w:bookmarkStart w:id="61" w:name="_Toc397412849"/>
      <w:bookmarkStart w:id="62" w:name="_Toc410030394"/>
      <w:bookmarkStart w:id="63" w:name="_Toc523896480"/>
      <w:bookmarkStart w:id="64" w:name="_Toc48573543"/>
      <w:r w:rsidRPr="00B7030B">
        <w:t xml:space="preserve">Governing Equations </w:t>
      </w:r>
      <w:bookmarkEnd w:id="61"/>
      <w:r w:rsidRPr="00B7030B">
        <w:t>for General Coordinate System</w:t>
      </w:r>
      <w:bookmarkEnd w:id="62"/>
      <w:bookmarkEnd w:id="63"/>
      <w:bookmarkEnd w:id="64"/>
    </w:p>
    <w:p w14:paraId="0C62C02E" w14:textId="436406B0" w:rsidR="0041037A" w:rsidRPr="00BB2B7F" w:rsidRDefault="0041037A" w:rsidP="007A3922">
      <w:pPr>
        <w:pStyle w:val="BodyText"/>
      </w:pPr>
      <w:r w:rsidRPr="00BB2B7F">
        <w:t>After redefining the coordinate system, eliminating Coriolis effects</w:t>
      </w:r>
      <w:r w:rsidR="005B4DA1">
        <w:t>,</w:t>
      </w:r>
      <w:r w:rsidRPr="00BB2B7F">
        <w:t xml:space="preserve"> and neglecting viscous shear stresses</w:t>
      </w:r>
      <w:r w:rsidR="009D7177">
        <w:t>,</w:t>
      </w:r>
      <w:r w:rsidRPr="00BB2B7F">
        <w:t xml:space="preserve"> the governing equations become:</w:t>
      </w:r>
    </w:p>
    <w:p w14:paraId="43735E08" w14:textId="77777777" w:rsidR="0041037A" w:rsidRPr="00B7030B" w:rsidRDefault="0041037A" w:rsidP="005B4DA1">
      <w:pPr>
        <w:pStyle w:val="Heading3"/>
        <w:spacing w:after="120"/>
      </w:pPr>
      <w:bookmarkStart w:id="65" w:name="_Toc397412850"/>
      <w:bookmarkStart w:id="66" w:name="_Toc410030395"/>
      <w:bookmarkStart w:id="67" w:name="_Toc523896481"/>
      <w:bookmarkStart w:id="68" w:name="_Toc48573544"/>
      <w:r w:rsidRPr="00B7030B">
        <w:t>Continuity</w:t>
      </w:r>
      <w:bookmarkEnd w:id="65"/>
      <w:bookmarkEnd w:id="66"/>
      <w:bookmarkEnd w:id="67"/>
      <w:bookmarkEnd w:id="68"/>
    </w:p>
    <w:p w14:paraId="3BEB3106" w14:textId="4C68AFFB" w:rsidR="0041037A" w:rsidRPr="00B7030B" w:rsidRDefault="0041037A" w:rsidP="00D7765A">
      <w:pPr>
        <w:pStyle w:val="equation"/>
        <w:rPr>
          <w:rFonts w:asciiTheme="minorHAnsi" w:hAnsiTheme="minorHAnsi"/>
        </w:rPr>
      </w:pPr>
      <w:r w:rsidRPr="00B7030B">
        <w:rPr>
          <w:rFonts w:asciiTheme="minorHAnsi" w:hAnsiTheme="minorHAnsi"/>
        </w:rPr>
        <w:tab/>
      </w:r>
      <m:oMath>
        <m:f>
          <m:fPr>
            <m:ctrlPr>
              <w:rPr>
                <w:rFonts w:ascii="Cambria Math" w:hAnsiTheme="minorHAnsi"/>
                <w:i/>
              </w:rPr>
            </m:ctrlPr>
          </m:fPr>
          <m:num>
            <m:r>
              <w:rPr>
                <w:rFonts w:ascii="Cambria Math" w:hAnsiTheme="minorHAnsi"/>
              </w:rPr>
              <m:t>∂</m:t>
            </m:r>
            <m:acc>
              <m:accPr>
                <m:chr m:val="̄"/>
                <m:ctrlPr>
                  <w:rPr>
                    <w:rFonts w:ascii="Cambria Math" w:hAnsiTheme="minorHAnsi"/>
                    <w:i/>
                  </w:rPr>
                </m:ctrlPr>
              </m:accPr>
              <m:e>
                <m:r>
                  <w:rPr>
                    <w:rFonts w:ascii="Cambria Math" w:hAnsiTheme="minorHAnsi"/>
                  </w:rPr>
                  <m:t>u</m:t>
                </m:r>
              </m:e>
            </m:acc>
          </m:num>
          <m:den>
            <m:r>
              <w:rPr>
                <w:rFonts w:ascii="Cambria Math" w:hAnsiTheme="minorHAnsi"/>
              </w:rPr>
              <m:t>∂x</m:t>
            </m:r>
          </m:den>
        </m:f>
        <m:r>
          <w:rPr>
            <w:rFonts w:ascii="Cambria Math" w:hAnsiTheme="minorHAnsi"/>
          </w:rPr>
          <m:t>+</m:t>
        </m:r>
        <m:f>
          <m:fPr>
            <m:ctrlPr>
              <w:rPr>
                <w:rFonts w:ascii="Cambria Math" w:hAnsiTheme="minorHAnsi"/>
                <w:i/>
              </w:rPr>
            </m:ctrlPr>
          </m:fPr>
          <m:num>
            <m:r>
              <w:rPr>
                <w:rFonts w:ascii="Cambria Math" w:hAnsiTheme="minorHAnsi"/>
              </w:rPr>
              <m:t>∂</m:t>
            </m:r>
            <m:acc>
              <m:accPr>
                <m:chr m:val="̄"/>
                <m:ctrlPr>
                  <w:rPr>
                    <w:rFonts w:ascii="Cambria Math" w:hAnsiTheme="minorHAnsi"/>
                    <w:i/>
                  </w:rPr>
                </m:ctrlPr>
              </m:accPr>
              <m:e>
                <m:r>
                  <w:rPr>
                    <w:rFonts w:ascii="Cambria Math" w:hAnsiTheme="minorHAnsi"/>
                  </w:rPr>
                  <m:t>v</m:t>
                </m:r>
              </m:e>
            </m:acc>
          </m:num>
          <m:den>
            <m:r>
              <w:rPr>
                <w:rFonts w:ascii="Cambria Math" w:hAnsiTheme="minorHAnsi"/>
              </w:rPr>
              <m:t>∂y</m:t>
            </m:r>
          </m:den>
        </m:f>
        <m:r>
          <w:rPr>
            <w:rFonts w:ascii="Cambria Math" w:hAnsiTheme="minorHAnsi"/>
          </w:rPr>
          <m:t>+</m:t>
        </m:r>
        <m:f>
          <m:fPr>
            <m:ctrlPr>
              <w:rPr>
                <w:rFonts w:ascii="Cambria Math" w:hAnsiTheme="minorHAnsi"/>
                <w:i/>
              </w:rPr>
            </m:ctrlPr>
          </m:fPr>
          <m:num>
            <m:r>
              <w:rPr>
                <w:rFonts w:ascii="Cambria Math" w:hAnsiTheme="minorHAnsi"/>
              </w:rPr>
              <m:t>∂</m:t>
            </m:r>
            <m:acc>
              <m:accPr>
                <m:chr m:val="̄"/>
                <m:ctrlPr>
                  <w:rPr>
                    <w:rFonts w:ascii="Cambria Math" w:hAnsiTheme="minorHAnsi"/>
                    <w:i/>
                  </w:rPr>
                </m:ctrlPr>
              </m:accPr>
              <m:e>
                <m:r>
                  <w:rPr>
                    <w:rFonts w:ascii="Cambria Math" w:hAnsiTheme="minorHAnsi"/>
                  </w:rPr>
                  <m:t>w</m:t>
                </m:r>
              </m:e>
            </m:acc>
          </m:num>
          <m:den>
            <m:r>
              <w:rPr>
                <w:rFonts w:ascii="Cambria Math" w:hAnsiTheme="minorHAnsi"/>
              </w:rPr>
              <m:t>∂z</m:t>
            </m:r>
          </m:den>
        </m:f>
        <m:r>
          <w:rPr>
            <w:rFonts w:ascii="Cambria Math" w:hAnsiTheme="minorHAnsi"/>
          </w:rPr>
          <m:t>=0</m:t>
        </m:r>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12</w:t>
      </w:r>
      <w:r w:rsidR="00A41B27">
        <w:rPr>
          <w:rStyle w:val="EquationCaption"/>
          <w:rFonts w:asciiTheme="minorHAnsi" w:hAnsiTheme="minorHAnsi"/>
        </w:rPr>
        <w:fldChar w:fldCharType="end"/>
      </w:r>
      <w:r w:rsidRPr="00B7030B">
        <w:rPr>
          <w:rStyle w:val="EquationCaption"/>
          <w:rFonts w:asciiTheme="minorHAnsi" w:hAnsiTheme="minorHAnsi"/>
        </w:rPr>
        <w:t>)</w:t>
      </w:r>
    </w:p>
    <w:p w14:paraId="48C47E08" w14:textId="77777777" w:rsidR="0041037A" w:rsidRPr="00B7030B" w:rsidRDefault="0041037A" w:rsidP="005B4DA1">
      <w:pPr>
        <w:pStyle w:val="Heading3"/>
        <w:spacing w:after="120"/>
      </w:pPr>
      <w:bookmarkStart w:id="69" w:name="_Toc397412851"/>
      <w:bookmarkStart w:id="70" w:name="_Toc410030396"/>
      <w:bookmarkStart w:id="71" w:name="_Toc523896482"/>
      <w:bookmarkStart w:id="72" w:name="_Toc48573545"/>
      <w:r w:rsidRPr="00B7030B">
        <w:lastRenderedPageBreak/>
        <w:t>x-Momentum Equation</w:t>
      </w:r>
      <w:bookmarkEnd w:id="69"/>
      <w:bookmarkEnd w:id="70"/>
      <w:bookmarkEnd w:id="71"/>
      <w:bookmarkEnd w:id="72"/>
    </w:p>
    <w:p w14:paraId="3523E45B" w14:textId="197E959F" w:rsidR="0041037A" w:rsidRPr="00B7030B" w:rsidRDefault="0041037A" w:rsidP="00D7765A">
      <w:pPr>
        <w:pStyle w:val="equation"/>
        <w:rPr>
          <w:rFonts w:asciiTheme="minorHAnsi" w:hAnsiTheme="minorHAnsi"/>
        </w:rPr>
      </w:pPr>
      <w:r w:rsidRPr="00B7030B">
        <w:rPr>
          <w:rFonts w:asciiTheme="minorHAnsi" w:hAnsiTheme="minorHAnsi"/>
        </w:rPr>
        <w:tab/>
      </w:r>
      <m:oMath>
        <m:limLow>
          <m:limLowPr>
            <m:ctrlPr>
              <w:rPr>
                <w:rFonts w:ascii="Cambria Math" w:hAnsiTheme="minorHAnsi"/>
                <w:i/>
              </w:rPr>
            </m:ctrlPr>
          </m:limLowPr>
          <m:e>
            <m:groupChr>
              <m:groupChrPr>
                <m:ctrlPr>
                  <w:rPr>
                    <w:rFonts w:ascii="Cambria Math" w:hAnsiTheme="minorHAnsi"/>
                    <w:i/>
                  </w:rPr>
                </m:ctrlPr>
              </m:groupChrPr>
              <m:e>
                <m:f>
                  <m:fPr>
                    <m:ctrlPr>
                      <w:rPr>
                        <w:rFonts w:ascii="Cambria Math" w:hAnsiTheme="minorHAnsi"/>
                        <w:i/>
                      </w:rPr>
                    </m:ctrlPr>
                  </m:fPr>
                  <m:num>
                    <m:r>
                      <w:rPr>
                        <w:rFonts w:ascii="Cambria Math" w:hAnsiTheme="minorHAnsi"/>
                      </w:rPr>
                      <m:t>∂</m:t>
                    </m:r>
                    <m:acc>
                      <m:accPr>
                        <m:chr m:val="̄"/>
                        <m:ctrlPr>
                          <w:rPr>
                            <w:rFonts w:ascii="Cambria Math" w:hAnsiTheme="minorHAnsi"/>
                            <w:i/>
                          </w:rPr>
                        </m:ctrlPr>
                      </m:accPr>
                      <m:e>
                        <m:r>
                          <w:rPr>
                            <w:rFonts w:ascii="Cambria Math" w:hAnsiTheme="minorHAnsi"/>
                          </w:rPr>
                          <m:t>u</m:t>
                        </m:r>
                      </m:e>
                    </m:acc>
                  </m:num>
                  <m:den>
                    <m:r>
                      <w:rPr>
                        <w:rFonts w:ascii="Cambria Math" w:hAnsiTheme="minorHAnsi"/>
                      </w:rPr>
                      <m:t>∂t</m:t>
                    </m:r>
                  </m:den>
                </m:f>
                <m:ctrlPr>
                  <w:rPr>
                    <w:rFonts w:ascii="Cambria Math" w:hAnsi="Cambria Math"/>
                    <w:i/>
                  </w:rPr>
                </m:ctrlPr>
              </m:e>
            </m:groupChr>
            <m:ctrlPr>
              <w:rPr>
                <w:rFonts w:ascii="Cambria Math" w:hAnsi="Cambria Math"/>
                <w:i/>
              </w:rPr>
            </m:ctrlPr>
          </m:e>
          <m:lim>
            <m:eqArr>
              <m:eqArrPr>
                <m:ctrlPr>
                  <w:rPr>
                    <w:rFonts w:ascii="Cambria Math" w:hAnsiTheme="minorHAnsi"/>
                    <w:i/>
                  </w:rPr>
                </m:ctrlPr>
              </m:eqArrPr>
              <m:e>
                <m:r>
                  <w:rPr>
                    <w:rFonts w:ascii="Cambria Math" w:hAnsiTheme="minorHAnsi"/>
                  </w:rPr>
                  <m:t>&amp;</m:t>
                </m:r>
                <m:r>
                  <m:rPr>
                    <m:nor/>
                  </m:rPr>
                  <w:rPr>
                    <w:rFonts w:ascii="Cambria Math" w:hAnsiTheme="minorHAnsi"/>
                  </w:rPr>
                  <m:t>unsteady</m:t>
                </m:r>
                <m:ctrlPr>
                  <w:rPr>
                    <w:rFonts w:ascii="Cambria Math" w:hAnsiTheme="minorHAnsi"/>
                  </w:rPr>
                </m:ctrlPr>
              </m:e>
              <m:e>
                <m:r>
                  <w:rPr>
                    <w:rFonts w:ascii="Cambria Math" w:hAnsiTheme="minorHAnsi"/>
                  </w:rPr>
                  <m:t>&amp;</m:t>
                </m:r>
                <m:r>
                  <m:rPr>
                    <m:nor/>
                  </m:rPr>
                  <w:rPr>
                    <w:rFonts w:ascii="Cambria Math" w:hAnsiTheme="minorHAnsi"/>
                  </w:rPr>
                  <m:t>acceleration</m:t>
                </m:r>
                <m:ctrlPr>
                  <w:rPr>
                    <w:rFonts w:ascii="Cambria Math" w:hAnsiTheme="minorHAnsi"/>
                  </w:rPr>
                </m:ctrlPr>
              </m:e>
            </m:eqArr>
            <m:ctrlPr>
              <w:rPr>
                <w:rFonts w:ascii="Cambria Math" w:hAnsi="Cambria Math"/>
                <w:i/>
              </w:rPr>
            </m:ctrlPr>
          </m:lim>
        </m:limLow>
        <m:r>
          <w:rPr>
            <w:rFonts w:ascii="Cambria Math" w:hAnsiTheme="minorHAnsi"/>
          </w:rPr>
          <m:t>+</m:t>
        </m:r>
        <m:limLow>
          <m:limLowPr>
            <m:ctrlPr>
              <w:rPr>
                <w:rFonts w:ascii="Cambria Math" w:hAnsiTheme="minorHAnsi"/>
                <w:i/>
              </w:rPr>
            </m:ctrlPr>
          </m:limLowPr>
          <m:e>
            <m:groupChr>
              <m:groupChrPr>
                <m:ctrlPr>
                  <w:rPr>
                    <w:rFonts w:ascii="Cambria Math" w:hAnsiTheme="minorHAnsi"/>
                    <w:i/>
                  </w:rPr>
                </m:ctrlPr>
              </m:groupChrPr>
              <m:e>
                <m:acc>
                  <m:accPr>
                    <m:chr m:val="̄"/>
                    <m:ctrlPr>
                      <w:rPr>
                        <w:rFonts w:ascii="Cambria Math" w:hAnsiTheme="minorHAnsi"/>
                        <w:i/>
                      </w:rPr>
                    </m:ctrlPr>
                  </m:accPr>
                  <m:e>
                    <m:r>
                      <w:rPr>
                        <w:rFonts w:ascii="Cambria Math" w:hAnsiTheme="minorHAnsi"/>
                      </w:rPr>
                      <m:t>u</m:t>
                    </m:r>
                  </m:e>
                </m:acc>
                <m:f>
                  <m:fPr>
                    <m:ctrlPr>
                      <w:rPr>
                        <w:rFonts w:ascii="Cambria Math" w:hAnsiTheme="minorHAnsi"/>
                        <w:i/>
                      </w:rPr>
                    </m:ctrlPr>
                  </m:fPr>
                  <m:num>
                    <m:r>
                      <w:rPr>
                        <w:rFonts w:ascii="Cambria Math" w:hAnsiTheme="minorHAnsi"/>
                      </w:rPr>
                      <m:t>∂</m:t>
                    </m:r>
                    <m:acc>
                      <m:accPr>
                        <m:chr m:val="̄"/>
                        <m:ctrlPr>
                          <w:rPr>
                            <w:rFonts w:ascii="Cambria Math" w:hAnsiTheme="minorHAnsi"/>
                            <w:i/>
                          </w:rPr>
                        </m:ctrlPr>
                      </m:accPr>
                      <m:e>
                        <m:r>
                          <w:rPr>
                            <w:rFonts w:ascii="Cambria Math" w:hAnsiTheme="minorHAnsi"/>
                          </w:rPr>
                          <m:t>u</m:t>
                        </m:r>
                      </m:e>
                    </m:acc>
                  </m:num>
                  <m:den>
                    <m:r>
                      <w:rPr>
                        <w:rFonts w:ascii="Cambria Math" w:hAnsiTheme="minorHAnsi"/>
                      </w:rPr>
                      <m:t>∂x</m:t>
                    </m:r>
                  </m:den>
                </m:f>
                <m:r>
                  <w:rPr>
                    <w:rFonts w:ascii="Cambria Math" w:hAnsiTheme="minorHAnsi"/>
                  </w:rPr>
                  <m:t>+</m:t>
                </m:r>
                <m:acc>
                  <m:accPr>
                    <m:chr m:val="̄"/>
                    <m:ctrlPr>
                      <w:rPr>
                        <w:rFonts w:ascii="Cambria Math" w:hAnsiTheme="minorHAnsi"/>
                        <w:i/>
                      </w:rPr>
                    </m:ctrlPr>
                  </m:accPr>
                  <m:e>
                    <m:r>
                      <w:rPr>
                        <w:rFonts w:ascii="Cambria Math" w:hAnsiTheme="minorHAnsi"/>
                      </w:rPr>
                      <m:t>v</m:t>
                    </m:r>
                  </m:e>
                </m:acc>
                <m:f>
                  <m:fPr>
                    <m:ctrlPr>
                      <w:rPr>
                        <w:rFonts w:ascii="Cambria Math" w:hAnsiTheme="minorHAnsi"/>
                        <w:i/>
                      </w:rPr>
                    </m:ctrlPr>
                  </m:fPr>
                  <m:num>
                    <m:r>
                      <w:rPr>
                        <w:rFonts w:ascii="Cambria Math" w:hAnsiTheme="minorHAnsi"/>
                      </w:rPr>
                      <m:t>∂</m:t>
                    </m:r>
                    <m:acc>
                      <m:accPr>
                        <m:chr m:val="̄"/>
                        <m:ctrlPr>
                          <w:rPr>
                            <w:rFonts w:ascii="Cambria Math" w:hAnsiTheme="minorHAnsi"/>
                            <w:i/>
                          </w:rPr>
                        </m:ctrlPr>
                      </m:accPr>
                      <m:e>
                        <m:r>
                          <w:rPr>
                            <w:rFonts w:ascii="Cambria Math" w:hAnsiTheme="minorHAnsi"/>
                          </w:rPr>
                          <m:t>u</m:t>
                        </m:r>
                      </m:e>
                    </m:acc>
                  </m:num>
                  <m:den>
                    <m:r>
                      <w:rPr>
                        <w:rFonts w:ascii="Cambria Math" w:hAnsiTheme="minorHAnsi"/>
                      </w:rPr>
                      <m:t>∂y</m:t>
                    </m:r>
                  </m:den>
                </m:f>
                <m:r>
                  <w:rPr>
                    <w:rFonts w:ascii="Cambria Math" w:hAnsiTheme="minorHAnsi"/>
                  </w:rPr>
                  <m:t>+</m:t>
                </m:r>
                <m:acc>
                  <m:accPr>
                    <m:chr m:val="̄"/>
                    <m:ctrlPr>
                      <w:rPr>
                        <w:rFonts w:ascii="Cambria Math" w:hAnsiTheme="minorHAnsi"/>
                        <w:i/>
                      </w:rPr>
                    </m:ctrlPr>
                  </m:accPr>
                  <m:e>
                    <m:r>
                      <w:rPr>
                        <w:rFonts w:ascii="Cambria Math" w:hAnsiTheme="minorHAnsi"/>
                      </w:rPr>
                      <m:t>w</m:t>
                    </m:r>
                  </m:e>
                </m:acc>
                <m:f>
                  <m:fPr>
                    <m:ctrlPr>
                      <w:rPr>
                        <w:rFonts w:ascii="Cambria Math" w:hAnsiTheme="minorHAnsi"/>
                        <w:i/>
                      </w:rPr>
                    </m:ctrlPr>
                  </m:fPr>
                  <m:num>
                    <m:r>
                      <w:rPr>
                        <w:rFonts w:ascii="Cambria Math" w:hAnsiTheme="minorHAnsi"/>
                      </w:rPr>
                      <m:t>∂</m:t>
                    </m:r>
                    <m:acc>
                      <m:accPr>
                        <m:chr m:val="̄"/>
                        <m:ctrlPr>
                          <w:rPr>
                            <w:rFonts w:ascii="Cambria Math" w:hAnsiTheme="minorHAnsi"/>
                            <w:i/>
                          </w:rPr>
                        </m:ctrlPr>
                      </m:accPr>
                      <m:e>
                        <m:r>
                          <w:rPr>
                            <w:rFonts w:ascii="Cambria Math" w:hAnsiTheme="minorHAnsi"/>
                          </w:rPr>
                          <m:t>u</m:t>
                        </m:r>
                      </m:e>
                    </m:acc>
                  </m:num>
                  <m:den>
                    <m:r>
                      <w:rPr>
                        <w:rFonts w:ascii="Cambria Math" w:hAnsiTheme="minorHAnsi"/>
                      </w:rPr>
                      <m:t>∂z</m:t>
                    </m:r>
                  </m:den>
                </m:f>
                <m:ctrlPr>
                  <w:rPr>
                    <w:rFonts w:ascii="Cambria Math" w:hAnsi="Cambria Math"/>
                    <w:i/>
                  </w:rPr>
                </m:ctrlPr>
              </m:e>
            </m:groupChr>
            <m:ctrlPr>
              <w:rPr>
                <w:rFonts w:ascii="Cambria Math" w:hAnsiTheme="minorHAnsi"/>
              </w:rPr>
            </m:ctrlPr>
          </m:e>
          <m:lim>
            <m:r>
              <m:rPr>
                <m:nor/>
              </m:rPr>
              <w:rPr>
                <w:rFonts w:ascii="Cambria Math" w:hAnsiTheme="minorHAnsi"/>
              </w:rPr>
              <m:t>convective acceleration</m:t>
            </m:r>
            <m:ctrlPr>
              <w:rPr>
                <w:rFonts w:ascii="Cambria Math" w:hAnsiTheme="minorHAnsi"/>
              </w:rPr>
            </m:ctrlPr>
          </m:lim>
        </m:limLow>
        <m:r>
          <w:rPr>
            <w:rFonts w:ascii="Cambria Math" w:hAnsiTheme="minorHAnsi"/>
          </w:rPr>
          <m:t>=</m:t>
        </m:r>
        <m:limLow>
          <m:limLowPr>
            <m:ctrlPr>
              <w:rPr>
                <w:rFonts w:ascii="Cambria Math" w:hAnsiTheme="minorHAnsi"/>
                <w:i/>
              </w:rPr>
            </m:ctrlPr>
          </m:limLowPr>
          <m:e>
            <m:groupChr>
              <m:groupChrPr>
                <m:ctrlPr>
                  <w:rPr>
                    <w:rFonts w:ascii="Cambria Math" w:hAnsiTheme="minorHAnsi"/>
                    <w:i/>
                  </w:rPr>
                </m:ctrlPr>
              </m:groupChrPr>
              <m:e>
                <m:r>
                  <w:rPr>
                    <w:rFonts w:ascii="Cambria Math" w:hAnsiTheme="minorHAnsi"/>
                  </w:rPr>
                  <m:t>g</m:t>
                </m:r>
                <m:func>
                  <m:funcPr>
                    <m:ctrlPr>
                      <w:rPr>
                        <w:rFonts w:ascii="Cambria Math" w:hAnsiTheme="minorHAnsi"/>
                        <w:i/>
                      </w:rPr>
                    </m:ctrlPr>
                  </m:funcPr>
                  <m:fName>
                    <m:r>
                      <w:rPr>
                        <w:rFonts w:ascii="Cambria Math" w:hAnsiTheme="minorHAnsi"/>
                      </w:rPr>
                      <m:t>sin</m:t>
                    </m:r>
                  </m:fName>
                  <m:e>
                    <m:r>
                      <w:rPr>
                        <w:rFonts w:ascii="Cambria Math" w:hAnsiTheme="minorHAnsi"/>
                      </w:rPr>
                      <m:t>α</m:t>
                    </m:r>
                  </m:e>
                </m:func>
                <m:ctrlPr>
                  <w:rPr>
                    <w:rFonts w:ascii="Cambria Math" w:hAnsi="Cambria Math"/>
                    <w:i/>
                  </w:rPr>
                </m:ctrlPr>
              </m:e>
            </m:groupChr>
            <m:ctrlPr>
              <w:rPr>
                <w:rFonts w:ascii="Cambria Math" w:hAnsiTheme="minorHAnsi"/>
              </w:rPr>
            </m:ctrlPr>
          </m:e>
          <m:lim>
            <m:r>
              <m:rPr>
                <m:nor/>
              </m:rPr>
              <w:rPr>
                <w:rFonts w:ascii="Cambria Math" w:hAnsiTheme="minorHAnsi"/>
              </w:rPr>
              <m:t>gravity</m:t>
            </m:r>
            <m:ctrlPr>
              <w:rPr>
                <w:rFonts w:ascii="Cambria Math" w:hAnsiTheme="minorHAnsi"/>
              </w:rPr>
            </m:ctrlPr>
          </m:lim>
        </m:limLow>
        <m:r>
          <w:rPr>
            <w:rFonts w:ascii="Cambria Math" w:hAnsiTheme="minorHAnsi"/>
          </w:rPr>
          <m:t>-</m:t>
        </m:r>
        <m:limLow>
          <m:limLowPr>
            <m:ctrlPr>
              <w:rPr>
                <w:rFonts w:ascii="Cambria Math" w:hAnsiTheme="minorHAnsi"/>
                <w:i/>
              </w:rPr>
            </m:ctrlPr>
          </m:limLowPr>
          <m:e>
            <m:groupChr>
              <m:groupChrPr>
                <m:ctrlPr>
                  <w:rPr>
                    <w:rFonts w:ascii="Cambria Math" w:hAnsiTheme="minorHAnsi"/>
                    <w:i/>
                  </w:rPr>
                </m:ctrlPr>
              </m:groupChrPr>
              <m:e>
                <m:f>
                  <m:fPr>
                    <m:ctrlPr>
                      <w:rPr>
                        <w:rFonts w:ascii="Cambria Math" w:hAnsiTheme="minorHAnsi"/>
                        <w:i/>
                      </w:rPr>
                    </m:ctrlPr>
                  </m:fPr>
                  <m:num>
                    <m:r>
                      <w:rPr>
                        <w:rFonts w:ascii="Cambria Math" w:hAnsiTheme="minorHAnsi"/>
                      </w:rPr>
                      <m:t>1</m:t>
                    </m:r>
                  </m:num>
                  <m:den>
                    <m:r>
                      <w:rPr>
                        <w:rFonts w:ascii="Cambria Math" w:hAnsiTheme="minorHAnsi"/>
                      </w:rPr>
                      <m:t>ρ</m:t>
                    </m:r>
                  </m:den>
                </m:f>
                <m:f>
                  <m:fPr>
                    <m:ctrlPr>
                      <w:rPr>
                        <w:rFonts w:ascii="Cambria Math" w:hAnsiTheme="minorHAnsi"/>
                        <w:i/>
                      </w:rPr>
                    </m:ctrlPr>
                  </m:fPr>
                  <m:num>
                    <m:r>
                      <w:rPr>
                        <w:rFonts w:ascii="Cambria Math" w:hAnsiTheme="minorHAnsi"/>
                      </w:rPr>
                      <m:t>∂</m:t>
                    </m:r>
                    <m:acc>
                      <m:accPr>
                        <m:chr m:val="̄"/>
                        <m:ctrlPr>
                          <w:rPr>
                            <w:rFonts w:ascii="Cambria Math" w:hAnsiTheme="minorHAnsi"/>
                            <w:i/>
                          </w:rPr>
                        </m:ctrlPr>
                      </m:accPr>
                      <m:e>
                        <m:r>
                          <w:rPr>
                            <w:rFonts w:ascii="Cambria Math" w:hAnsiTheme="minorHAnsi"/>
                          </w:rPr>
                          <m:t>p</m:t>
                        </m:r>
                      </m:e>
                    </m:acc>
                  </m:num>
                  <m:den>
                    <m:r>
                      <w:rPr>
                        <w:rFonts w:ascii="Cambria Math" w:hAnsiTheme="minorHAnsi"/>
                      </w:rPr>
                      <m:t>∂x</m:t>
                    </m:r>
                  </m:den>
                </m:f>
                <m:ctrlPr>
                  <w:rPr>
                    <w:rFonts w:ascii="Cambria Math" w:hAnsi="Cambria Math"/>
                    <w:i/>
                  </w:rPr>
                </m:ctrlPr>
              </m:e>
            </m:groupChr>
            <m:ctrlPr>
              <w:rPr>
                <w:rFonts w:ascii="Cambria Math" w:hAnsi="Cambria Math"/>
                <w:i/>
              </w:rPr>
            </m:ctrlPr>
          </m:e>
          <m:lim>
            <m:eqArr>
              <m:eqArrPr>
                <m:ctrlPr>
                  <w:rPr>
                    <w:rFonts w:ascii="Cambria Math" w:hAnsiTheme="minorHAnsi"/>
                    <w:i/>
                  </w:rPr>
                </m:ctrlPr>
              </m:eqArrPr>
              <m:e>
                <m:r>
                  <w:rPr>
                    <w:rFonts w:ascii="Cambria Math" w:hAnsiTheme="minorHAnsi"/>
                  </w:rPr>
                  <m:t>&amp;</m:t>
                </m:r>
                <m:r>
                  <m:rPr>
                    <m:nor/>
                  </m:rPr>
                  <w:rPr>
                    <w:rFonts w:ascii="Cambria Math" w:hAnsiTheme="minorHAnsi"/>
                  </w:rPr>
                  <m:t>pressure</m:t>
                </m:r>
                <m:ctrlPr>
                  <w:rPr>
                    <w:rFonts w:ascii="Cambria Math" w:hAnsiTheme="minorHAnsi"/>
                  </w:rPr>
                </m:ctrlPr>
              </m:e>
              <m:e>
                <m:r>
                  <w:rPr>
                    <w:rFonts w:ascii="Cambria Math" w:hAnsiTheme="minorHAnsi"/>
                  </w:rPr>
                  <m:t>&amp;</m:t>
                </m:r>
                <m:r>
                  <m:rPr>
                    <m:nor/>
                  </m:rPr>
                  <w:rPr>
                    <w:rFonts w:ascii="Cambria Math" w:hAnsiTheme="minorHAnsi"/>
                  </w:rPr>
                  <m:t>gradient</m:t>
                </m:r>
                <m:ctrlPr>
                  <w:rPr>
                    <w:rFonts w:ascii="Cambria Math" w:hAnsiTheme="minorHAnsi"/>
                  </w:rPr>
                </m:ctrlPr>
              </m:e>
            </m:eqArr>
            <m:ctrlPr>
              <w:rPr>
                <w:rFonts w:ascii="Cambria Math" w:hAnsi="Cambria Math"/>
                <w:i/>
              </w:rPr>
            </m:ctrlPr>
          </m:lim>
        </m:limLow>
        <m:r>
          <w:rPr>
            <w:rFonts w:ascii="Cambria Math" w:hAnsiTheme="minorHAnsi"/>
          </w:rPr>
          <m:t>+</m:t>
        </m:r>
        <m:limLow>
          <m:limLowPr>
            <m:ctrlPr>
              <w:rPr>
                <w:rFonts w:ascii="Cambria Math" w:hAnsiTheme="minorHAnsi"/>
                <w:i/>
              </w:rPr>
            </m:ctrlPr>
          </m:limLowPr>
          <m:e>
            <m:groupChr>
              <m:groupChrPr>
                <m:ctrlPr>
                  <w:rPr>
                    <w:rFonts w:ascii="Cambria Math" w:hAnsiTheme="minorHAnsi"/>
                    <w:i/>
                  </w:rPr>
                </m:ctrlPr>
              </m:groupChrPr>
              <m:e>
                <m:f>
                  <m:fPr>
                    <m:ctrlPr>
                      <w:rPr>
                        <w:rFonts w:ascii="Cambria Math" w:hAnsiTheme="minorHAnsi"/>
                        <w:i/>
                      </w:rPr>
                    </m:ctrlPr>
                  </m:fPr>
                  <m:num>
                    <m:r>
                      <w:rPr>
                        <w:rFonts w:ascii="Cambria Math" w:hAnsiTheme="minorHAnsi"/>
                      </w:rPr>
                      <m:t>1</m:t>
                    </m:r>
                  </m:num>
                  <m:den>
                    <m:r>
                      <w:rPr>
                        <w:rFonts w:ascii="Cambria Math" w:hAnsiTheme="minorHAnsi"/>
                      </w:rPr>
                      <m:t>ρ</m:t>
                    </m:r>
                  </m:den>
                </m:f>
                <m:d>
                  <m:dPr>
                    <m:ctrlPr>
                      <w:rPr>
                        <w:rFonts w:ascii="Cambria Math" w:hAnsiTheme="minorHAnsi"/>
                        <w:i/>
                      </w:rPr>
                    </m:ctrlPr>
                  </m:dPr>
                  <m:e>
                    <m:f>
                      <m:fPr>
                        <m:ctrlPr>
                          <w:rPr>
                            <w:rFonts w:ascii="Cambria Math" w:hAnsiTheme="minorHAnsi"/>
                            <w:i/>
                          </w:rPr>
                        </m:ctrlPr>
                      </m:fPr>
                      <m:num>
                        <m:r>
                          <w:rPr>
                            <w:rFonts w:ascii="Cambria Math" w:hAnsiTheme="minorHAnsi"/>
                          </w:rPr>
                          <m:t>∂</m:t>
                        </m:r>
                        <m:sSub>
                          <m:sSubPr>
                            <m:ctrlPr>
                              <w:rPr>
                                <w:rFonts w:ascii="Cambria Math" w:hAnsiTheme="minorHAnsi"/>
                                <w:i/>
                              </w:rPr>
                            </m:ctrlPr>
                          </m:sSubPr>
                          <m:e>
                            <m:r>
                              <w:rPr>
                                <w:rFonts w:ascii="Cambria Math" w:hAnsiTheme="minorHAnsi"/>
                              </w:rPr>
                              <m:t>τ</m:t>
                            </m:r>
                          </m:e>
                          <m:sub>
                            <m:r>
                              <w:rPr>
                                <w:rFonts w:ascii="Cambria Math" w:hAnsiTheme="minorHAnsi"/>
                              </w:rPr>
                              <m:t>xx</m:t>
                            </m:r>
                          </m:sub>
                        </m:sSub>
                      </m:num>
                      <m:den>
                        <m:r>
                          <w:rPr>
                            <w:rFonts w:ascii="Cambria Math" w:hAnsiTheme="minorHAnsi"/>
                          </w:rPr>
                          <m:t>∂x</m:t>
                        </m:r>
                      </m:den>
                    </m:f>
                    <m:r>
                      <w:rPr>
                        <w:rFonts w:ascii="Cambria Math" w:hAnsiTheme="minorHAnsi"/>
                      </w:rPr>
                      <m:t>+</m:t>
                    </m:r>
                    <m:f>
                      <m:fPr>
                        <m:ctrlPr>
                          <w:rPr>
                            <w:rFonts w:ascii="Cambria Math" w:hAnsiTheme="minorHAnsi"/>
                            <w:i/>
                          </w:rPr>
                        </m:ctrlPr>
                      </m:fPr>
                      <m:num>
                        <m:r>
                          <w:rPr>
                            <w:rFonts w:ascii="Cambria Math" w:hAnsiTheme="minorHAnsi"/>
                          </w:rPr>
                          <m:t>∂</m:t>
                        </m:r>
                        <m:sSub>
                          <m:sSubPr>
                            <m:ctrlPr>
                              <w:rPr>
                                <w:rFonts w:ascii="Cambria Math" w:hAnsiTheme="minorHAnsi"/>
                                <w:i/>
                              </w:rPr>
                            </m:ctrlPr>
                          </m:sSubPr>
                          <m:e>
                            <m:r>
                              <w:rPr>
                                <w:rFonts w:ascii="Cambria Math" w:hAnsiTheme="minorHAnsi"/>
                              </w:rPr>
                              <m:t>τ</m:t>
                            </m:r>
                          </m:e>
                          <m:sub>
                            <m:r>
                              <w:rPr>
                                <w:rFonts w:ascii="Cambria Math" w:hAnsiTheme="minorHAnsi"/>
                              </w:rPr>
                              <m:t>xy</m:t>
                            </m:r>
                          </m:sub>
                        </m:sSub>
                      </m:num>
                      <m:den>
                        <m:r>
                          <w:rPr>
                            <w:rFonts w:ascii="Cambria Math" w:hAnsiTheme="minorHAnsi"/>
                          </w:rPr>
                          <m:t>∂y</m:t>
                        </m:r>
                      </m:den>
                    </m:f>
                    <m:r>
                      <w:rPr>
                        <w:rFonts w:ascii="Cambria Math" w:hAnsiTheme="minorHAnsi"/>
                      </w:rPr>
                      <m:t>+</m:t>
                    </m:r>
                    <m:f>
                      <m:fPr>
                        <m:ctrlPr>
                          <w:rPr>
                            <w:rFonts w:ascii="Cambria Math" w:hAnsiTheme="minorHAnsi"/>
                            <w:i/>
                          </w:rPr>
                        </m:ctrlPr>
                      </m:fPr>
                      <m:num>
                        <m:r>
                          <w:rPr>
                            <w:rFonts w:ascii="Cambria Math" w:hAnsiTheme="minorHAnsi"/>
                          </w:rPr>
                          <m:t>∂</m:t>
                        </m:r>
                        <m:sSub>
                          <m:sSubPr>
                            <m:ctrlPr>
                              <w:rPr>
                                <w:rFonts w:ascii="Cambria Math" w:hAnsiTheme="minorHAnsi"/>
                                <w:i/>
                              </w:rPr>
                            </m:ctrlPr>
                          </m:sSubPr>
                          <m:e>
                            <m:r>
                              <w:rPr>
                                <w:rFonts w:ascii="Cambria Math" w:hAnsiTheme="minorHAnsi"/>
                              </w:rPr>
                              <m:t>τ</m:t>
                            </m:r>
                          </m:e>
                          <m:sub>
                            <m:r>
                              <w:rPr>
                                <w:rFonts w:ascii="Cambria Math" w:hAnsiTheme="minorHAnsi"/>
                              </w:rPr>
                              <m:t>xz</m:t>
                            </m:r>
                          </m:sub>
                        </m:sSub>
                      </m:num>
                      <m:den>
                        <m:r>
                          <w:rPr>
                            <w:rFonts w:ascii="Cambria Math" w:hAnsiTheme="minorHAnsi"/>
                          </w:rPr>
                          <m:t>∂z</m:t>
                        </m:r>
                      </m:den>
                    </m:f>
                    <m:ctrlPr>
                      <w:rPr>
                        <w:rFonts w:ascii="Cambria Math" w:hAnsi="Cambria Math"/>
                        <w:i/>
                      </w:rPr>
                    </m:ctrlPr>
                  </m:e>
                </m:d>
                <m:ctrlPr>
                  <w:rPr>
                    <w:rFonts w:ascii="Cambria Math" w:hAnsi="Cambria Math"/>
                    <w:i/>
                  </w:rPr>
                </m:ctrlPr>
              </m:e>
            </m:groupChr>
            <m:ctrlPr>
              <w:rPr>
                <w:rFonts w:ascii="Cambria Math" w:hAnsiTheme="minorHAnsi"/>
              </w:rPr>
            </m:ctrlPr>
          </m:e>
          <m:lim>
            <m:r>
              <m:rPr>
                <m:nor/>
              </m:rPr>
              <w:rPr>
                <w:rFonts w:ascii="Cambria Math" w:hAnsiTheme="minorHAnsi"/>
              </w:rPr>
              <m:t>turbulent shear stresses</m:t>
            </m:r>
            <m:ctrlPr>
              <w:rPr>
                <w:rFonts w:ascii="Cambria Math" w:hAnsiTheme="minorHAnsi"/>
              </w:rPr>
            </m:ctrlPr>
          </m:lim>
        </m:limLow>
        <m:r>
          <m:rPr>
            <m:sty m:val="p"/>
          </m:rPr>
          <w:rPr>
            <w:rFonts w:ascii="Cambria Math" w:hAnsiTheme="minorHAnsi"/>
          </w:rPr>
          <w:br/>
        </m:r>
      </m:oMath>
      <w:r w:rsidRPr="00B7030B">
        <w:rPr>
          <w:rFonts w:asciiTheme="minorHAnsi" w:hAnsiTheme="minorHAnsi"/>
        </w:rPr>
        <w:t xml:space="preserve">  </w:t>
      </w:r>
      <w:r w:rsidRPr="00B7030B">
        <w:rPr>
          <w:rFonts w:asciiTheme="minorHAnsi" w:hAnsiTheme="minorHAnsi"/>
        </w:rPr>
        <w:tab/>
      </w:r>
      <w:r w:rsidR="00BB2B7F">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13</w:t>
      </w:r>
      <w:r w:rsidR="00A41B27">
        <w:rPr>
          <w:rStyle w:val="EquationCaption"/>
          <w:rFonts w:asciiTheme="minorHAnsi" w:hAnsiTheme="minorHAnsi"/>
        </w:rPr>
        <w:fldChar w:fldCharType="end"/>
      </w:r>
      <w:r w:rsidRPr="00B7030B">
        <w:rPr>
          <w:rStyle w:val="EquationCaption"/>
          <w:rFonts w:asciiTheme="minorHAnsi" w:hAnsiTheme="minorHAnsi"/>
        </w:rPr>
        <w:t>)</w:t>
      </w:r>
    </w:p>
    <w:p w14:paraId="3CFC3CAB" w14:textId="77777777" w:rsidR="0041037A" w:rsidRPr="00B7030B" w:rsidRDefault="0041037A" w:rsidP="005B4DA1">
      <w:pPr>
        <w:pStyle w:val="Heading3"/>
        <w:spacing w:after="120"/>
      </w:pPr>
      <w:bookmarkStart w:id="73" w:name="_Toc397412852"/>
      <w:bookmarkStart w:id="74" w:name="_Toc410030397"/>
      <w:bookmarkStart w:id="75" w:name="_Toc523896483"/>
      <w:bookmarkStart w:id="76" w:name="_Toc48573546"/>
      <w:r w:rsidRPr="00B7030B">
        <w:t>y-Momentum Equation</w:t>
      </w:r>
      <w:bookmarkEnd w:id="73"/>
      <w:bookmarkEnd w:id="74"/>
      <w:bookmarkEnd w:id="75"/>
      <w:bookmarkEnd w:id="76"/>
    </w:p>
    <w:p w14:paraId="33B03C25" w14:textId="68B10F98" w:rsidR="0041037A" w:rsidRPr="00B7030B" w:rsidRDefault="0041037A" w:rsidP="00D7765A">
      <w:pPr>
        <w:pStyle w:val="equation"/>
        <w:rPr>
          <w:rFonts w:asciiTheme="minorHAnsi" w:hAnsiTheme="minorHAnsi"/>
        </w:rPr>
      </w:pPr>
      <w:r w:rsidRPr="00B7030B">
        <w:rPr>
          <w:rFonts w:asciiTheme="minorHAnsi" w:hAnsiTheme="minorHAnsi"/>
        </w:rPr>
        <w:tab/>
      </w:r>
      <m:oMath>
        <m:limLow>
          <m:limLowPr>
            <m:ctrlPr>
              <w:rPr>
                <w:rFonts w:ascii="Cambria Math" w:hAnsiTheme="minorHAnsi"/>
                <w:i/>
              </w:rPr>
            </m:ctrlPr>
          </m:limLowPr>
          <m:e>
            <m:groupChr>
              <m:groupChrPr>
                <m:ctrlPr>
                  <w:rPr>
                    <w:rFonts w:ascii="Cambria Math" w:hAnsiTheme="minorHAnsi"/>
                    <w:i/>
                  </w:rPr>
                </m:ctrlPr>
              </m:groupChrPr>
              <m:e>
                <m:f>
                  <m:fPr>
                    <m:ctrlPr>
                      <w:rPr>
                        <w:rFonts w:ascii="Cambria Math" w:hAnsiTheme="minorHAnsi"/>
                        <w:i/>
                      </w:rPr>
                    </m:ctrlPr>
                  </m:fPr>
                  <m:num>
                    <m:r>
                      <w:rPr>
                        <w:rFonts w:ascii="Cambria Math" w:hAnsiTheme="minorHAnsi"/>
                      </w:rPr>
                      <m:t>∂</m:t>
                    </m:r>
                    <m:acc>
                      <m:accPr>
                        <m:chr m:val="̄"/>
                        <m:ctrlPr>
                          <w:rPr>
                            <w:rFonts w:ascii="Cambria Math" w:hAnsiTheme="minorHAnsi"/>
                            <w:i/>
                          </w:rPr>
                        </m:ctrlPr>
                      </m:accPr>
                      <m:e>
                        <m:r>
                          <w:rPr>
                            <w:rFonts w:ascii="Cambria Math" w:hAnsiTheme="minorHAnsi"/>
                          </w:rPr>
                          <m:t>v</m:t>
                        </m:r>
                      </m:e>
                    </m:acc>
                  </m:num>
                  <m:den>
                    <m:r>
                      <w:rPr>
                        <w:rFonts w:ascii="Cambria Math" w:hAnsiTheme="minorHAnsi"/>
                      </w:rPr>
                      <m:t>∂t</m:t>
                    </m:r>
                  </m:den>
                </m:f>
                <m:ctrlPr>
                  <w:rPr>
                    <w:rFonts w:ascii="Cambria Math" w:hAnsi="Cambria Math"/>
                    <w:i/>
                  </w:rPr>
                </m:ctrlPr>
              </m:e>
            </m:groupChr>
            <m:ctrlPr>
              <w:rPr>
                <w:rFonts w:ascii="Cambria Math" w:hAnsi="Cambria Math"/>
                <w:i/>
              </w:rPr>
            </m:ctrlPr>
          </m:e>
          <m:lim>
            <m:eqArr>
              <m:eqArrPr>
                <m:ctrlPr>
                  <w:rPr>
                    <w:rFonts w:ascii="Cambria Math" w:hAnsiTheme="minorHAnsi"/>
                    <w:i/>
                  </w:rPr>
                </m:ctrlPr>
              </m:eqArrPr>
              <m:e>
                <m:r>
                  <w:rPr>
                    <w:rFonts w:ascii="Cambria Math" w:hAnsiTheme="minorHAnsi"/>
                  </w:rPr>
                  <m:t>&amp;</m:t>
                </m:r>
                <m:r>
                  <m:rPr>
                    <m:nor/>
                  </m:rPr>
                  <w:rPr>
                    <w:rFonts w:ascii="Cambria Math" w:hAnsiTheme="minorHAnsi"/>
                  </w:rPr>
                  <m:t xml:space="preserve"> unsteady</m:t>
                </m:r>
                <m:ctrlPr>
                  <w:rPr>
                    <w:rFonts w:ascii="Cambria Math" w:hAnsiTheme="minorHAnsi"/>
                  </w:rPr>
                </m:ctrlPr>
              </m:e>
              <m:e>
                <m:r>
                  <w:rPr>
                    <w:rFonts w:ascii="Cambria Math" w:hAnsiTheme="minorHAnsi"/>
                  </w:rPr>
                  <m:t>&amp;</m:t>
                </m:r>
                <m:r>
                  <m:rPr>
                    <m:nor/>
                  </m:rPr>
                  <w:rPr>
                    <w:rFonts w:ascii="Cambria Math" w:hAnsiTheme="minorHAnsi"/>
                  </w:rPr>
                  <m:t>acceleration</m:t>
                </m:r>
                <m:ctrlPr>
                  <w:rPr>
                    <w:rFonts w:ascii="Cambria Math" w:hAnsiTheme="minorHAnsi"/>
                  </w:rPr>
                </m:ctrlPr>
              </m:e>
            </m:eqArr>
            <m:ctrlPr>
              <w:rPr>
                <w:rFonts w:ascii="Cambria Math" w:hAnsi="Cambria Math"/>
                <w:i/>
              </w:rPr>
            </m:ctrlPr>
          </m:lim>
        </m:limLow>
        <m:r>
          <w:rPr>
            <w:rFonts w:ascii="Cambria Math" w:hAnsiTheme="minorHAnsi"/>
          </w:rPr>
          <m:t>+</m:t>
        </m:r>
        <m:limLow>
          <m:limLowPr>
            <m:ctrlPr>
              <w:rPr>
                <w:rFonts w:ascii="Cambria Math" w:hAnsiTheme="minorHAnsi"/>
                <w:i/>
              </w:rPr>
            </m:ctrlPr>
          </m:limLowPr>
          <m:e>
            <m:groupChr>
              <m:groupChrPr>
                <m:ctrlPr>
                  <w:rPr>
                    <w:rFonts w:ascii="Cambria Math" w:hAnsiTheme="minorHAnsi"/>
                    <w:i/>
                  </w:rPr>
                </m:ctrlPr>
              </m:groupChrPr>
              <m:e>
                <m:acc>
                  <m:accPr>
                    <m:chr m:val="̄"/>
                    <m:ctrlPr>
                      <w:rPr>
                        <w:rFonts w:ascii="Cambria Math" w:hAnsiTheme="minorHAnsi"/>
                        <w:i/>
                      </w:rPr>
                    </m:ctrlPr>
                  </m:accPr>
                  <m:e>
                    <m:r>
                      <w:rPr>
                        <w:rFonts w:ascii="Cambria Math" w:hAnsiTheme="minorHAnsi"/>
                      </w:rPr>
                      <m:t>u</m:t>
                    </m:r>
                  </m:e>
                </m:acc>
                <m:f>
                  <m:fPr>
                    <m:ctrlPr>
                      <w:rPr>
                        <w:rFonts w:ascii="Cambria Math" w:hAnsiTheme="minorHAnsi"/>
                        <w:i/>
                      </w:rPr>
                    </m:ctrlPr>
                  </m:fPr>
                  <m:num>
                    <m:r>
                      <w:rPr>
                        <w:rFonts w:ascii="Cambria Math" w:hAnsiTheme="minorHAnsi"/>
                      </w:rPr>
                      <m:t>∂</m:t>
                    </m:r>
                    <m:acc>
                      <m:accPr>
                        <m:chr m:val="̄"/>
                        <m:ctrlPr>
                          <w:rPr>
                            <w:rFonts w:ascii="Cambria Math" w:hAnsiTheme="minorHAnsi"/>
                            <w:i/>
                          </w:rPr>
                        </m:ctrlPr>
                      </m:accPr>
                      <m:e>
                        <m:r>
                          <w:rPr>
                            <w:rFonts w:ascii="Cambria Math" w:hAnsiTheme="minorHAnsi"/>
                          </w:rPr>
                          <m:t>v</m:t>
                        </m:r>
                      </m:e>
                    </m:acc>
                  </m:num>
                  <m:den>
                    <m:r>
                      <w:rPr>
                        <w:rFonts w:ascii="Cambria Math" w:hAnsiTheme="minorHAnsi"/>
                      </w:rPr>
                      <m:t>∂x</m:t>
                    </m:r>
                  </m:den>
                </m:f>
                <m:r>
                  <w:rPr>
                    <w:rFonts w:ascii="Cambria Math" w:hAnsiTheme="minorHAnsi"/>
                  </w:rPr>
                  <m:t>+</m:t>
                </m:r>
                <m:acc>
                  <m:accPr>
                    <m:chr m:val="̄"/>
                    <m:ctrlPr>
                      <w:rPr>
                        <w:rFonts w:ascii="Cambria Math" w:hAnsiTheme="minorHAnsi"/>
                        <w:i/>
                      </w:rPr>
                    </m:ctrlPr>
                  </m:accPr>
                  <m:e>
                    <m:r>
                      <w:rPr>
                        <w:rFonts w:ascii="Cambria Math" w:hAnsiTheme="minorHAnsi"/>
                      </w:rPr>
                      <m:t>v</m:t>
                    </m:r>
                  </m:e>
                </m:acc>
                <m:f>
                  <m:fPr>
                    <m:ctrlPr>
                      <w:rPr>
                        <w:rFonts w:ascii="Cambria Math" w:hAnsiTheme="minorHAnsi"/>
                        <w:i/>
                      </w:rPr>
                    </m:ctrlPr>
                  </m:fPr>
                  <m:num>
                    <m:r>
                      <w:rPr>
                        <w:rFonts w:ascii="Cambria Math" w:hAnsiTheme="minorHAnsi"/>
                      </w:rPr>
                      <m:t>∂</m:t>
                    </m:r>
                    <m:acc>
                      <m:accPr>
                        <m:chr m:val="̄"/>
                        <m:ctrlPr>
                          <w:rPr>
                            <w:rFonts w:ascii="Cambria Math" w:hAnsiTheme="minorHAnsi"/>
                            <w:i/>
                          </w:rPr>
                        </m:ctrlPr>
                      </m:accPr>
                      <m:e>
                        <m:r>
                          <w:rPr>
                            <w:rFonts w:ascii="Cambria Math" w:hAnsiTheme="minorHAnsi"/>
                          </w:rPr>
                          <m:t>v</m:t>
                        </m:r>
                      </m:e>
                    </m:acc>
                  </m:num>
                  <m:den>
                    <m:r>
                      <w:rPr>
                        <w:rFonts w:ascii="Cambria Math" w:hAnsiTheme="minorHAnsi"/>
                      </w:rPr>
                      <m:t>∂y</m:t>
                    </m:r>
                  </m:den>
                </m:f>
                <m:r>
                  <w:rPr>
                    <w:rFonts w:ascii="Cambria Math" w:hAnsiTheme="minorHAnsi"/>
                  </w:rPr>
                  <m:t>+</m:t>
                </m:r>
                <m:acc>
                  <m:accPr>
                    <m:chr m:val="̄"/>
                    <m:ctrlPr>
                      <w:rPr>
                        <w:rFonts w:ascii="Cambria Math" w:hAnsiTheme="minorHAnsi"/>
                        <w:i/>
                      </w:rPr>
                    </m:ctrlPr>
                  </m:accPr>
                  <m:e>
                    <m:r>
                      <w:rPr>
                        <w:rFonts w:ascii="Cambria Math" w:hAnsiTheme="minorHAnsi"/>
                      </w:rPr>
                      <m:t>w</m:t>
                    </m:r>
                  </m:e>
                </m:acc>
                <m:f>
                  <m:fPr>
                    <m:ctrlPr>
                      <w:rPr>
                        <w:rFonts w:ascii="Cambria Math" w:hAnsiTheme="minorHAnsi"/>
                        <w:i/>
                      </w:rPr>
                    </m:ctrlPr>
                  </m:fPr>
                  <m:num>
                    <m:r>
                      <w:rPr>
                        <w:rFonts w:ascii="Cambria Math" w:hAnsiTheme="minorHAnsi"/>
                      </w:rPr>
                      <m:t>∂</m:t>
                    </m:r>
                    <m:acc>
                      <m:accPr>
                        <m:chr m:val="̄"/>
                        <m:ctrlPr>
                          <w:rPr>
                            <w:rFonts w:ascii="Cambria Math" w:hAnsiTheme="minorHAnsi"/>
                            <w:i/>
                          </w:rPr>
                        </m:ctrlPr>
                      </m:accPr>
                      <m:e>
                        <m:r>
                          <w:rPr>
                            <w:rFonts w:ascii="Cambria Math" w:hAnsiTheme="minorHAnsi"/>
                          </w:rPr>
                          <m:t>v</m:t>
                        </m:r>
                      </m:e>
                    </m:acc>
                  </m:num>
                  <m:den>
                    <m:r>
                      <w:rPr>
                        <w:rFonts w:ascii="Cambria Math" w:hAnsiTheme="minorHAnsi"/>
                      </w:rPr>
                      <m:t>∂z</m:t>
                    </m:r>
                  </m:den>
                </m:f>
                <m:ctrlPr>
                  <w:rPr>
                    <w:rFonts w:ascii="Cambria Math" w:hAnsi="Cambria Math"/>
                    <w:i/>
                  </w:rPr>
                </m:ctrlPr>
              </m:e>
            </m:groupChr>
            <m:ctrlPr>
              <w:rPr>
                <w:rFonts w:ascii="Cambria Math" w:hAnsiTheme="minorHAnsi"/>
              </w:rPr>
            </m:ctrlPr>
          </m:e>
          <m:lim>
            <m:r>
              <m:rPr>
                <m:nor/>
              </m:rPr>
              <w:rPr>
                <w:rFonts w:ascii="Cambria Math" w:hAnsiTheme="minorHAnsi"/>
              </w:rPr>
              <m:t>convective acceleration</m:t>
            </m:r>
            <m:ctrlPr>
              <w:rPr>
                <w:rFonts w:ascii="Cambria Math" w:hAnsiTheme="minorHAnsi"/>
              </w:rPr>
            </m:ctrlPr>
          </m:lim>
        </m:limLow>
        <m:r>
          <w:rPr>
            <w:rFonts w:ascii="Cambria Math" w:hAnsiTheme="minorHAnsi"/>
          </w:rPr>
          <m:t>=</m:t>
        </m:r>
        <m:r>
          <w:rPr>
            <w:rFonts w:ascii="Cambria Math" w:hAnsiTheme="minorHAnsi"/>
          </w:rPr>
          <m:t>-</m:t>
        </m:r>
        <m:limLow>
          <m:limLowPr>
            <m:ctrlPr>
              <w:rPr>
                <w:rFonts w:ascii="Cambria Math" w:hAnsiTheme="minorHAnsi"/>
                <w:i/>
              </w:rPr>
            </m:ctrlPr>
          </m:limLowPr>
          <m:e>
            <m:groupChr>
              <m:groupChrPr>
                <m:ctrlPr>
                  <w:rPr>
                    <w:rFonts w:ascii="Cambria Math" w:hAnsiTheme="minorHAnsi"/>
                    <w:i/>
                  </w:rPr>
                </m:ctrlPr>
              </m:groupChrPr>
              <m:e>
                <m:f>
                  <m:fPr>
                    <m:ctrlPr>
                      <w:rPr>
                        <w:rFonts w:ascii="Cambria Math" w:hAnsiTheme="minorHAnsi"/>
                        <w:i/>
                      </w:rPr>
                    </m:ctrlPr>
                  </m:fPr>
                  <m:num>
                    <m:r>
                      <w:rPr>
                        <w:rFonts w:ascii="Cambria Math" w:hAnsiTheme="minorHAnsi"/>
                      </w:rPr>
                      <m:t>1</m:t>
                    </m:r>
                  </m:num>
                  <m:den>
                    <m:r>
                      <w:rPr>
                        <w:rFonts w:ascii="Cambria Math" w:hAnsiTheme="minorHAnsi"/>
                      </w:rPr>
                      <m:t>ρ</m:t>
                    </m:r>
                  </m:den>
                </m:f>
                <m:f>
                  <m:fPr>
                    <m:ctrlPr>
                      <w:rPr>
                        <w:rFonts w:ascii="Cambria Math" w:hAnsiTheme="minorHAnsi"/>
                        <w:i/>
                      </w:rPr>
                    </m:ctrlPr>
                  </m:fPr>
                  <m:num>
                    <m:r>
                      <w:rPr>
                        <w:rFonts w:ascii="Cambria Math" w:hAnsiTheme="minorHAnsi"/>
                      </w:rPr>
                      <m:t>∂</m:t>
                    </m:r>
                    <m:acc>
                      <m:accPr>
                        <m:chr m:val="̄"/>
                        <m:ctrlPr>
                          <w:rPr>
                            <w:rFonts w:ascii="Cambria Math" w:hAnsiTheme="minorHAnsi"/>
                            <w:i/>
                          </w:rPr>
                        </m:ctrlPr>
                      </m:accPr>
                      <m:e>
                        <m:r>
                          <w:rPr>
                            <w:rFonts w:ascii="Cambria Math" w:hAnsiTheme="minorHAnsi"/>
                          </w:rPr>
                          <m:t>p</m:t>
                        </m:r>
                      </m:e>
                    </m:acc>
                  </m:num>
                  <m:den>
                    <m:r>
                      <w:rPr>
                        <w:rFonts w:ascii="Cambria Math" w:hAnsiTheme="minorHAnsi"/>
                      </w:rPr>
                      <m:t>∂y</m:t>
                    </m:r>
                  </m:den>
                </m:f>
                <m:ctrlPr>
                  <w:rPr>
                    <w:rFonts w:ascii="Cambria Math" w:hAnsi="Cambria Math"/>
                    <w:i/>
                  </w:rPr>
                </m:ctrlPr>
              </m:e>
            </m:groupChr>
            <m:ctrlPr>
              <w:rPr>
                <w:rFonts w:ascii="Cambria Math" w:hAnsi="Cambria Math"/>
                <w:i/>
              </w:rPr>
            </m:ctrlPr>
          </m:e>
          <m:lim>
            <m:eqArr>
              <m:eqArrPr>
                <m:ctrlPr>
                  <w:rPr>
                    <w:rFonts w:ascii="Cambria Math" w:hAnsiTheme="minorHAnsi"/>
                    <w:i/>
                  </w:rPr>
                </m:ctrlPr>
              </m:eqArrPr>
              <m:e>
                <m:r>
                  <w:rPr>
                    <w:rFonts w:ascii="Cambria Math" w:hAnsiTheme="minorHAnsi"/>
                  </w:rPr>
                  <m:t>&amp;</m:t>
                </m:r>
                <m:r>
                  <m:rPr>
                    <m:nor/>
                  </m:rPr>
                  <w:rPr>
                    <w:rFonts w:ascii="Cambria Math" w:hAnsiTheme="minorHAnsi"/>
                  </w:rPr>
                  <m:t>pressure</m:t>
                </m:r>
                <m:ctrlPr>
                  <w:rPr>
                    <w:rFonts w:ascii="Cambria Math" w:hAnsiTheme="minorHAnsi"/>
                  </w:rPr>
                </m:ctrlPr>
              </m:e>
              <m:e>
                <m:r>
                  <w:rPr>
                    <w:rFonts w:ascii="Cambria Math" w:hAnsiTheme="minorHAnsi"/>
                  </w:rPr>
                  <m:t>&amp;</m:t>
                </m:r>
                <m:r>
                  <m:rPr>
                    <m:nor/>
                  </m:rPr>
                  <w:rPr>
                    <w:rFonts w:ascii="Cambria Math" w:hAnsiTheme="minorHAnsi"/>
                  </w:rPr>
                  <m:t>gradient</m:t>
                </m:r>
                <m:ctrlPr>
                  <w:rPr>
                    <w:rFonts w:ascii="Cambria Math" w:hAnsiTheme="minorHAnsi"/>
                  </w:rPr>
                </m:ctrlPr>
              </m:e>
            </m:eqArr>
            <m:ctrlPr>
              <w:rPr>
                <w:rFonts w:ascii="Cambria Math" w:hAnsi="Cambria Math"/>
                <w:i/>
              </w:rPr>
            </m:ctrlPr>
          </m:lim>
        </m:limLow>
        <m:r>
          <w:rPr>
            <w:rFonts w:ascii="Cambria Math" w:hAnsiTheme="minorHAnsi"/>
          </w:rPr>
          <m:t>+</m:t>
        </m:r>
        <m:limLow>
          <m:limLowPr>
            <m:ctrlPr>
              <w:rPr>
                <w:rFonts w:ascii="Cambria Math" w:hAnsiTheme="minorHAnsi"/>
                <w:i/>
              </w:rPr>
            </m:ctrlPr>
          </m:limLowPr>
          <m:e>
            <m:groupChr>
              <m:groupChrPr>
                <m:ctrlPr>
                  <w:rPr>
                    <w:rFonts w:ascii="Cambria Math" w:hAnsiTheme="minorHAnsi"/>
                    <w:i/>
                  </w:rPr>
                </m:ctrlPr>
              </m:groupChrPr>
              <m:e>
                <m:f>
                  <m:fPr>
                    <m:ctrlPr>
                      <w:rPr>
                        <w:rFonts w:ascii="Cambria Math" w:hAnsiTheme="minorHAnsi"/>
                        <w:i/>
                      </w:rPr>
                    </m:ctrlPr>
                  </m:fPr>
                  <m:num>
                    <m:r>
                      <w:rPr>
                        <w:rFonts w:ascii="Cambria Math" w:hAnsiTheme="minorHAnsi"/>
                      </w:rPr>
                      <m:t>1</m:t>
                    </m:r>
                  </m:num>
                  <m:den>
                    <m:r>
                      <w:rPr>
                        <w:rFonts w:ascii="Cambria Math" w:hAnsiTheme="minorHAnsi"/>
                      </w:rPr>
                      <m:t>ρ</m:t>
                    </m:r>
                  </m:den>
                </m:f>
                <m:d>
                  <m:dPr>
                    <m:ctrlPr>
                      <w:rPr>
                        <w:rFonts w:ascii="Cambria Math" w:hAnsiTheme="minorHAnsi"/>
                        <w:i/>
                      </w:rPr>
                    </m:ctrlPr>
                  </m:dPr>
                  <m:e>
                    <m:f>
                      <m:fPr>
                        <m:ctrlPr>
                          <w:rPr>
                            <w:rFonts w:ascii="Cambria Math" w:hAnsiTheme="minorHAnsi"/>
                            <w:i/>
                          </w:rPr>
                        </m:ctrlPr>
                      </m:fPr>
                      <m:num>
                        <m:r>
                          <w:rPr>
                            <w:rFonts w:ascii="Cambria Math" w:hAnsiTheme="minorHAnsi"/>
                          </w:rPr>
                          <m:t>∂</m:t>
                        </m:r>
                        <m:sSub>
                          <m:sSubPr>
                            <m:ctrlPr>
                              <w:rPr>
                                <w:rFonts w:ascii="Cambria Math" w:hAnsiTheme="minorHAnsi"/>
                                <w:i/>
                              </w:rPr>
                            </m:ctrlPr>
                          </m:sSubPr>
                          <m:e>
                            <m:r>
                              <w:rPr>
                                <w:rFonts w:ascii="Cambria Math" w:hAnsiTheme="minorHAnsi"/>
                              </w:rPr>
                              <m:t>τ</m:t>
                            </m:r>
                          </m:e>
                          <m:sub>
                            <m:r>
                              <w:rPr>
                                <w:rFonts w:ascii="Cambria Math" w:hAnsiTheme="minorHAnsi"/>
                              </w:rPr>
                              <m:t>yx</m:t>
                            </m:r>
                          </m:sub>
                        </m:sSub>
                      </m:num>
                      <m:den>
                        <m:r>
                          <w:rPr>
                            <w:rFonts w:ascii="Cambria Math" w:hAnsiTheme="minorHAnsi"/>
                          </w:rPr>
                          <m:t>∂x</m:t>
                        </m:r>
                      </m:den>
                    </m:f>
                    <m:r>
                      <w:rPr>
                        <w:rFonts w:ascii="Cambria Math" w:hAnsiTheme="minorHAnsi"/>
                      </w:rPr>
                      <m:t>+</m:t>
                    </m:r>
                    <m:f>
                      <m:fPr>
                        <m:ctrlPr>
                          <w:rPr>
                            <w:rFonts w:ascii="Cambria Math" w:hAnsiTheme="minorHAnsi"/>
                            <w:i/>
                          </w:rPr>
                        </m:ctrlPr>
                      </m:fPr>
                      <m:num>
                        <m:r>
                          <w:rPr>
                            <w:rFonts w:ascii="Cambria Math" w:hAnsiTheme="minorHAnsi"/>
                          </w:rPr>
                          <m:t>∂</m:t>
                        </m:r>
                        <m:sSub>
                          <m:sSubPr>
                            <m:ctrlPr>
                              <w:rPr>
                                <w:rFonts w:ascii="Cambria Math" w:hAnsiTheme="minorHAnsi"/>
                                <w:i/>
                              </w:rPr>
                            </m:ctrlPr>
                          </m:sSubPr>
                          <m:e>
                            <m:r>
                              <w:rPr>
                                <w:rFonts w:ascii="Cambria Math" w:hAnsiTheme="minorHAnsi"/>
                              </w:rPr>
                              <m:t>τ</m:t>
                            </m:r>
                          </m:e>
                          <m:sub>
                            <m:r>
                              <w:rPr>
                                <w:rFonts w:ascii="Cambria Math" w:hAnsiTheme="minorHAnsi"/>
                              </w:rPr>
                              <m:t>yy</m:t>
                            </m:r>
                          </m:sub>
                        </m:sSub>
                      </m:num>
                      <m:den>
                        <m:r>
                          <w:rPr>
                            <w:rFonts w:ascii="Cambria Math" w:hAnsiTheme="minorHAnsi"/>
                          </w:rPr>
                          <m:t>∂y</m:t>
                        </m:r>
                      </m:den>
                    </m:f>
                    <m:r>
                      <w:rPr>
                        <w:rFonts w:ascii="Cambria Math" w:hAnsiTheme="minorHAnsi"/>
                      </w:rPr>
                      <m:t>+</m:t>
                    </m:r>
                    <m:f>
                      <m:fPr>
                        <m:ctrlPr>
                          <w:rPr>
                            <w:rFonts w:ascii="Cambria Math" w:hAnsiTheme="minorHAnsi"/>
                            <w:i/>
                          </w:rPr>
                        </m:ctrlPr>
                      </m:fPr>
                      <m:num>
                        <m:r>
                          <w:rPr>
                            <w:rFonts w:ascii="Cambria Math" w:hAnsiTheme="minorHAnsi"/>
                          </w:rPr>
                          <m:t>∂</m:t>
                        </m:r>
                        <m:sSub>
                          <m:sSubPr>
                            <m:ctrlPr>
                              <w:rPr>
                                <w:rFonts w:ascii="Cambria Math" w:hAnsiTheme="minorHAnsi"/>
                                <w:i/>
                              </w:rPr>
                            </m:ctrlPr>
                          </m:sSubPr>
                          <m:e>
                            <m:r>
                              <w:rPr>
                                <w:rFonts w:ascii="Cambria Math" w:hAnsiTheme="minorHAnsi"/>
                              </w:rPr>
                              <m:t>τ</m:t>
                            </m:r>
                          </m:e>
                          <m:sub>
                            <m:r>
                              <w:rPr>
                                <w:rFonts w:ascii="Cambria Math" w:hAnsiTheme="minorHAnsi"/>
                              </w:rPr>
                              <m:t>yz</m:t>
                            </m:r>
                          </m:sub>
                        </m:sSub>
                      </m:num>
                      <m:den>
                        <m:r>
                          <w:rPr>
                            <w:rFonts w:ascii="Cambria Math" w:hAnsiTheme="minorHAnsi"/>
                          </w:rPr>
                          <m:t>∂z</m:t>
                        </m:r>
                      </m:den>
                    </m:f>
                    <m:ctrlPr>
                      <w:rPr>
                        <w:rFonts w:ascii="Cambria Math" w:hAnsi="Cambria Math"/>
                        <w:i/>
                      </w:rPr>
                    </m:ctrlPr>
                  </m:e>
                </m:d>
                <m:ctrlPr>
                  <w:rPr>
                    <w:rFonts w:ascii="Cambria Math" w:hAnsi="Cambria Math"/>
                    <w:i/>
                  </w:rPr>
                </m:ctrlPr>
              </m:e>
            </m:groupChr>
            <m:ctrlPr>
              <w:rPr>
                <w:rFonts w:ascii="Cambria Math" w:hAnsiTheme="minorHAnsi"/>
              </w:rPr>
            </m:ctrlPr>
          </m:e>
          <m:lim>
            <m:r>
              <m:rPr>
                <m:nor/>
              </m:rPr>
              <w:rPr>
                <w:rFonts w:ascii="Cambria Math" w:hAnsiTheme="minorHAnsi"/>
              </w:rPr>
              <m:t>turbulent shear stresses</m:t>
            </m:r>
            <m:ctrlPr>
              <w:rPr>
                <w:rFonts w:ascii="Cambria Math" w:hAnsiTheme="minorHAnsi"/>
              </w:rPr>
            </m:ctrlPr>
          </m:lim>
        </m:limLow>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14</w:t>
      </w:r>
      <w:r w:rsidR="00A41B27">
        <w:rPr>
          <w:rStyle w:val="EquationCaption"/>
          <w:rFonts w:asciiTheme="minorHAnsi" w:hAnsiTheme="minorHAnsi"/>
        </w:rPr>
        <w:fldChar w:fldCharType="end"/>
      </w:r>
      <w:r w:rsidRPr="00B7030B">
        <w:rPr>
          <w:rStyle w:val="EquationCaption"/>
          <w:rFonts w:asciiTheme="minorHAnsi" w:hAnsiTheme="minorHAnsi"/>
        </w:rPr>
        <w:t>)</w:t>
      </w:r>
    </w:p>
    <w:p w14:paraId="0B0030FC" w14:textId="77777777" w:rsidR="0041037A" w:rsidRPr="00B7030B" w:rsidRDefault="0041037A" w:rsidP="005B4DA1">
      <w:pPr>
        <w:pStyle w:val="Heading3"/>
        <w:spacing w:after="120"/>
      </w:pPr>
      <w:bookmarkStart w:id="77" w:name="_Toc397412853"/>
      <w:bookmarkStart w:id="78" w:name="_Toc410030398"/>
      <w:bookmarkStart w:id="79" w:name="_Toc523896484"/>
      <w:bookmarkStart w:id="80" w:name="_Toc48573547"/>
      <w:r w:rsidRPr="00B7030B">
        <w:t>z-Momentum Equation</w:t>
      </w:r>
      <w:bookmarkEnd w:id="77"/>
      <w:bookmarkEnd w:id="78"/>
      <w:bookmarkEnd w:id="79"/>
      <w:bookmarkEnd w:id="80"/>
    </w:p>
    <w:p w14:paraId="2163E959" w14:textId="580FBF17" w:rsidR="0041037A" w:rsidRPr="00B7030B" w:rsidRDefault="0041037A" w:rsidP="00D7765A">
      <w:pPr>
        <w:pStyle w:val="equation"/>
        <w:rPr>
          <w:rFonts w:asciiTheme="minorHAnsi" w:hAnsiTheme="minorHAnsi"/>
        </w:rPr>
      </w:pPr>
      <w:r w:rsidRPr="00B7030B">
        <w:rPr>
          <w:rFonts w:asciiTheme="minorHAnsi" w:hAnsiTheme="minorHAnsi"/>
        </w:rPr>
        <w:tab/>
      </w:r>
      <m:oMath>
        <m:limLow>
          <m:limLowPr>
            <m:ctrlPr>
              <w:rPr>
                <w:rFonts w:ascii="Cambria Math" w:hAnsiTheme="minorHAnsi"/>
                <w:i/>
              </w:rPr>
            </m:ctrlPr>
          </m:limLowPr>
          <m:e>
            <m:groupChr>
              <m:groupChrPr>
                <m:ctrlPr>
                  <w:rPr>
                    <w:rFonts w:ascii="Cambria Math" w:hAnsiTheme="minorHAnsi"/>
                    <w:i/>
                  </w:rPr>
                </m:ctrlPr>
              </m:groupChrPr>
              <m:e>
                <m:f>
                  <m:fPr>
                    <m:ctrlPr>
                      <w:rPr>
                        <w:rFonts w:ascii="Cambria Math" w:hAnsiTheme="minorHAnsi"/>
                        <w:i/>
                      </w:rPr>
                    </m:ctrlPr>
                  </m:fPr>
                  <m:num>
                    <m:r>
                      <w:rPr>
                        <w:rFonts w:ascii="Cambria Math" w:hAnsiTheme="minorHAnsi"/>
                      </w:rPr>
                      <m:t>∂</m:t>
                    </m:r>
                    <m:acc>
                      <m:accPr>
                        <m:chr m:val="̄"/>
                        <m:ctrlPr>
                          <w:rPr>
                            <w:rFonts w:ascii="Cambria Math" w:hAnsiTheme="minorHAnsi"/>
                            <w:i/>
                          </w:rPr>
                        </m:ctrlPr>
                      </m:accPr>
                      <m:e>
                        <m:r>
                          <w:rPr>
                            <w:rFonts w:ascii="Cambria Math" w:hAnsiTheme="minorHAnsi"/>
                          </w:rPr>
                          <m:t>w</m:t>
                        </m:r>
                      </m:e>
                    </m:acc>
                  </m:num>
                  <m:den>
                    <m:r>
                      <w:rPr>
                        <w:rFonts w:ascii="Cambria Math" w:hAnsiTheme="minorHAnsi"/>
                      </w:rPr>
                      <m:t>∂t</m:t>
                    </m:r>
                  </m:den>
                </m:f>
                <m:ctrlPr>
                  <w:rPr>
                    <w:rFonts w:ascii="Cambria Math" w:hAnsi="Cambria Math"/>
                    <w:i/>
                  </w:rPr>
                </m:ctrlPr>
              </m:e>
            </m:groupChr>
            <m:ctrlPr>
              <w:rPr>
                <w:rFonts w:ascii="Cambria Math" w:hAnsi="Cambria Math"/>
                <w:i/>
              </w:rPr>
            </m:ctrlPr>
          </m:e>
          <m:lim>
            <m:eqArr>
              <m:eqArrPr>
                <m:ctrlPr>
                  <w:rPr>
                    <w:rFonts w:ascii="Cambria Math" w:hAnsiTheme="minorHAnsi"/>
                    <w:i/>
                  </w:rPr>
                </m:ctrlPr>
              </m:eqArrPr>
              <m:e>
                <m:r>
                  <w:rPr>
                    <w:rFonts w:ascii="Cambria Math" w:hAnsiTheme="minorHAnsi"/>
                  </w:rPr>
                  <m:t>&amp;</m:t>
                </m:r>
                <m:r>
                  <m:rPr>
                    <m:nor/>
                  </m:rPr>
                  <w:rPr>
                    <w:rFonts w:ascii="Cambria Math" w:hAnsiTheme="minorHAnsi"/>
                  </w:rPr>
                  <m:t xml:space="preserve"> unsteady</m:t>
                </m:r>
                <m:ctrlPr>
                  <w:rPr>
                    <w:rFonts w:ascii="Cambria Math" w:hAnsiTheme="minorHAnsi"/>
                  </w:rPr>
                </m:ctrlPr>
              </m:e>
              <m:e>
                <m:r>
                  <w:rPr>
                    <w:rFonts w:ascii="Cambria Math" w:hAnsiTheme="minorHAnsi"/>
                  </w:rPr>
                  <m:t>&amp;</m:t>
                </m:r>
                <m:r>
                  <m:rPr>
                    <m:nor/>
                  </m:rPr>
                  <w:rPr>
                    <w:rFonts w:ascii="Cambria Math" w:hAnsiTheme="minorHAnsi"/>
                  </w:rPr>
                  <m:t>acceleration</m:t>
                </m:r>
                <m:ctrlPr>
                  <w:rPr>
                    <w:rFonts w:ascii="Cambria Math" w:hAnsiTheme="minorHAnsi"/>
                  </w:rPr>
                </m:ctrlPr>
              </m:e>
            </m:eqArr>
            <m:ctrlPr>
              <w:rPr>
                <w:rFonts w:ascii="Cambria Math" w:hAnsi="Cambria Math"/>
                <w:i/>
              </w:rPr>
            </m:ctrlPr>
          </m:lim>
        </m:limLow>
        <m:r>
          <w:rPr>
            <w:rFonts w:ascii="Cambria Math" w:hAnsiTheme="minorHAnsi"/>
          </w:rPr>
          <m:t>+</m:t>
        </m:r>
        <m:limLow>
          <m:limLowPr>
            <m:ctrlPr>
              <w:rPr>
                <w:rFonts w:ascii="Cambria Math" w:hAnsiTheme="minorHAnsi"/>
                <w:i/>
              </w:rPr>
            </m:ctrlPr>
          </m:limLowPr>
          <m:e>
            <m:groupChr>
              <m:groupChrPr>
                <m:ctrlPr>
                  <w:rPr>
                    <w:rFonts w:ascii="Cambria Math" w:hAnsiTheme="minorHAnsi"/>
                    <w:i/>
                  </w:rPr>
                </m:ctrlPr>
              </m:groupChrPr>
              <m:e>
                <m:acc>
                  <m:accPr>
                    <m:chr m:val="̄"/>
                    <m:ctrlPr>
                      <w:rPr>
                        <w:rFonts w:ascii="Cambria Math" w:hAnsiTheme="minorHAnsi"/>
                        <w:i/>
                      </w:rPr>
                    </m:ctrlPr>
                  </m:accPr>
                  <m:e>
                    <m:r>
                      <w:rPr>
                        <w:rFonts w:ascii="Cambria Math" w:hAnsiTheme="minorHAnsi"/>
                      </w:rPr>
                      <m:t>u</m:t>
                    </m:r>
                  </m:e>
                </m:acc>
                <m:f>
                  <m:fPr>
                    <m:ctrlPr>
                      <w:rPr>
                        <w:rFonts w:ascii="Cambria Math" w:hAnsiTheme="minorHAnsi"/>
                        <w:i/>
                      </w:rPr>
                    </m:ctrlPr>
                  </m:fPr>
                  <m:num>
                    <m:r>
                      <w:rPr>
                        <w:rFonts w:ascii="Cambria Math" w:hAnsiTheme="minorHAnsi"/>
                      </w:rPr>
                      <m:t>∂</m:t>
                    </m:r>
                    <m:acc>
                      <m:accPr>
                        <m:chr m:val="̄"/>
                        <m:ctrlPr>
                          <w:rPr>
                            <w:rFonts w:ascii="Cambria Math" w:hAnsiTheme="minorHAnsi"/>
                            <w:i/>
                          </w:rPr>
                        </m:ctrlPr>
                      </m:accPr>
                      <m:e>
                        <m:r>
                          <w:rPr>
                            <w:rFonts w:ascii="Cambria Math" w:hAnsiTheme="minorHAnsi"/>
                          </w:rPr>
                          <m:t>w</m:t>
                        </m:r>
                      </m:e>
                    </m:acc>
                  </m:num>
                  <m:den>
                    <m:r>
                      <w:rPr>
                        <w:rFonts w:ascii="Cambria Math" w:hAnsiTheme="minorHAnsi"/>
                      </w:rPr>
                      <m:t>∂x</m:t>
                    </m:r>
                  </m:den>
                </m:f>
                <m:r>
                  <w:rPr>
                    <w:rFonts w:ascii="Cambria Math" w:hAnsiTheme="minorHAnsi"/>
                  </w:rPr>
                  <m:t>+</m:t>
                </m:r>
                <m:acc>
                  <m:accPr>
                    <m:chr m:val="̄"/>
                    <m:ctrlPr>
                      <w:rPr>
                        <w:rFonts w:ascii="Cambria Math" w:hAnsiTheme="minorHAnsi"/>
                        <w:i/>
                      </w:rPr>
                    </m:ctrlPr>
                  </m:accPr>
                  <m:e>
                    <m:r>
                      <w:rPr>
                        <w:rFonts w:ascii="Cambria Math" w:hAnsiTheme="minorHAnsi"/>
                      </w:rPr>
                      <m:t>v</m:t>
                    </m:r>
                  </m:e>
                </m:acc>
                <m:f>
                  <m:fPr>
                    <m:ctrlPr>
                      <w:rPr>
                        <w:rFonts w:ascii="Cambria Math" w:hAnsiTheme="minorHAnsi"/>
                        <w:i/>
                      </w:rPr>
                    </m:ctrlPr>
                  </m:fPr>
                  <m:num>
                    <m:r>
                      <w:rPr>
                        <w:rFonts w:ascii="Cambria Math" w:hAnsiTheme="minorHAnsi"/>
                      </w:rPr>
                      <m:t>∂</m:t>
                    </m:r>
                    <m:acc>
                      <m:accPr>
                        <m:chr m:val="̄"/>
                        <m:ctrlPr>
                          <w:rPr>
                            <w:rFonts w:ascii="Cambria Math" w:hAnsiTheme="minorHAnsi"/>
                            <w:i/>
                          </w:rPr>
                        </m:ctrlPr>
                      </m:accPr>
                      <m:e>
                        <m:r>
                          <w:rPr>
                            <w:rFonts w:ascii="Cambria Math" w:hAnsiTheme="minorHAnsi"/>
                          </w:rPr>
                          <m:t>w</m:t>
                        </m:r>
                      </m:e>
                    </m:acc>
                  </m:num>
                  <m:den>
                    <m:r>
                      <w:rPr>
                        <w:rFonts w:ascii="Cambria Math" w:hAnsiTheme="minorHAnsi"/>
                      </w:rPr>
                      <m:t>∂y</m:t>
                    </m:r>
                  </m:den>
                </m:f>
                <m:r>
                  <w:rPr>
                    <w:rFonts w:ascii="Cambria Math" w:hAnsiTheme="minorHAnsi"/>
                  </w:rPr>
                  <m:t>+</m:t>
                </m:r>
                <m:acc>
                  <m:accPr>
                    <m:chr m:val="̄"/>
                    <m:ctrlPr>
                      <w:rPr>
                        <w:rFonts w:ascii="Cambria Math" w:hAnsiTheme="minorHAnsi"/>
                        <w:i/>
                      </w:rPr>
                    </m:ctrlPr>
                  </m:accPr>
                  <m:e>
                    <m:r>
                      <w:rPr>
                        <w:rFonts w:ascii="Cambria Math" w:hAnsiTheme="minorHAnsi"/>
                      </w:rPr>
                      <m:t>w</m:t>
                    </m:r>
                  </m:e>
                </m:acc>
                <m:f>
                  <m:fPr>
                    <m:ctrlPr>
                      <w:rPr>
                        <w:rFonts w:ascii="Cambria Math" w:hAnsiTheme="minorHAnsi"/>
                        <w:i/>
                      </w:rPr>
                    </m:ctrlPr>
                  </m:fPr>
                  <m:num>
                    <m:r>
                      <w:rPr>
                        <w:rFonts w:ascii="Cambria Math" w:hAnsiTheme="minorHAnsi"/>
                      </w:rPr>
                      <m:t>∂</m:t>
                    </m:r>
                    <m:acc>
                      <m:accPr>
                        <m:chr m:val="̄"/>
                        <m:ctrlPr>
                          <w:rPr>
                            <w:rFonts w:ascii="Cambria Math" w:hAnsiTheme="minorHAnsi"/>
                            <w:i/>
                          </w:rPr>
                        </m:ctrlPr>
                      </m:accPr>
                      <m:e>
                        <m:r>
                          <w:rPr>
                            <w:rFonts w:ascii="Cambria Math" w:hAnsiTheme="minorHAnsi"/>
                          </w:rPr>
                          <m:t>w</m:t>
                        </m:r>
                      </m:e>
                    </m:acc>
                  </m:num>
                  <m:den>
                    <m:r>
                      <w:rPr>
                        <w:rFonts w:ascii="Cambria Math" w:hAnsiTheme="minorHAnsi"/>
                      </w:rPr>
                      <m:t>∂z</m:t>
                    </m:r>
                  </m:den>
                </m:f>
                <m:ctrlPr>
                  <w:rPr>
                    <w:rFonts w:ascii="Cambria Math" w:hAnsi="Cambria Math"/>
                    <w:i/>
                  </w:rPr>
                </m:ctrlPr>
              </m:e>
            </m:groupChr>
            <m:ctrlPr>
              <w:rPr>
                <w:rFonts w:ascii="Cambria Math" w:hAnsiTheme="minorHAnsi"/>
              </w:rPr>
            </m:ctrlPr>
          </m:e>
          <m:lim>
            <m:r>
              <m:rPr>
                <m:nor/>
              </m:rPr>
              <w:rPr>
                <w:rFonts w:ascii="Cambria Math" w:hAnsiTheme="minorHAnsi"/>
              </w:rPr>
              <m:t>convective acceleration</m:t>
            </m:r>
            <m:ctrlPr>
              <w:rPr>
                <w:rFonts w:ascii="Cambria Math" w:hAnsiTheme="minorHAnsi"/>
              </w:rPr>
            </m:ctrlPr>
          </m:lim>
        </m:limLow>
        <m:r>
          <w:rPr>
            <w:rFonts w:ascii="Cambria Math" w:hAnsiTheme="minorHAnsi"/>
          </w:rPr>
          <m:t>=</m:t>
        </m:r>
        <m:limLow>
          <m:limLowPr>
            <m:ctrlPr>
              <w:rPr>
                <w:rFonts w:ascii="Cambria Math" w:hAnsiTheme="minorHAnsi"/>
                <w:i/>
              </w:rPr>
            </m:ctrlPr>
          </m:limLowPr>
          <m:e>
            <m:groupChr>
              <m:groupChrPr>
                <m:ctrlPr>
                  <w:rPr>
                    <w:rFonts w:ascii="Cambria Math" w:hAnsiTheme="minorHAnsi"/>
                    <w:i/>
                  </w:rPr>
                </m:ctrlPr>
              </m:groupChrPr>
              <m:e>
                <m:r>
                  <w:rPr>
                    <w:rFonts w:ascii="Cambria Math" w:hAnsiTheme="minorHAnsi"/>
                  </w:rPr>
                  <m:t>g</m:t>
                </m:r>
                <m:func>
                  <m:funcPr>
                    <m:ctrlPr>
                      <w:rPr>
                        <w:rFonts w:ascii="Cambria Math" w:hAnsiTheme="minorHAnsi"/>
                        <w:i/>
                      </w:rPr>
                    </m:ctrlPr>
                  </m:funcPr>
                  <m:fName>
                    <m:r>
                      <w:rPr>
                        <w:rFonts w:ascii="Cambria Math" w:hAnsiTheme="minorHAnsi"/>
                      </w:rPr>
                      <m:t>cos</m:t>
                    </m:r>
                  </m:fName>
                  <m:e>
                    <m:r>
                      <w:rPr>
                        <w:rFonts w:ascii="Cambria Math" w:hAnsiTheme="minorHAnsi"/>
                      </w:rPr>
                      <m:t>α</m:t>
                    </m:r>
                  </m:e>
                </m:func>
                <m:ctrlPr>
                  <w:rPr>
                    <w:rFonts w:ascii="Cambria Math" w:hAnsi="Cambria Math"/>
                    <w:i/>
                  </w:rPr>
                </m:ctrlPr>
              </m:e>
            </m:groupChr>
            <m:ctrlPr>
              <w:rPr>
                <w:rFonts w:ascii="Cambria Math" w:hAnsiTheme="minorHAnsi"/>
              </w:rPr>
            </m:ctrlPr>
          </m:e>
          <m:lim>
            <m:r>
              <m:rPr>
                <m:nor/>
              </m:rPr>
              <w:rPr>
                <w:rFonts w:ascii="Cambria Math" w:hAnsiTheme="minorHAnsi"/>
              </w:rPr>
              <m:t>gravity</m:t>
            </m:r>
            <m:ctrlPr>
              <w:rPr>
                <w:rFonts w:ascii="Cambria Math" w:hAnsiTheme="minorHAnsi"/>
              </w:rPr>
            </m:ctrlPr>
          </m:lim>
        </m:limLow>
        <m:r>
          <w:rPr>
            <w:rFonts w:ascii="Cambria Math" w:hAnsiTheme="minorHAnsi"/>
          </w:rPr>
          <m:t>-</m:t>
        </m:r>
        <m:limLow>
          <m:limLowPr>
            <m:ctrlPr>
              <w:rPr>
                <w:rFonts w:ascii="Cambria Math" w:hAnsiTheme="minorHAnsi"/>
                <w:i/>
              </w:rPr>
            </m:ctrlPr>
          </m:limLowPr>
          <m:e>
            <m:groupChr>
              <m:groupChrPr>
                <m:ctrlPr>
                  <w:rPr>
                    <w:rFonts w:ascii="Cambria Math" w:hAnsiTheme="minorHAnsi"/>
                    <w:i/>
                  </w:rPr>
                </m:ctrlPr>
              </m:groupChrPr>
              <m:e>
                <m:f>
                  <m:fPr>
                    <m:ctrlPr>
                      <w:rPr>
                        <w:rFonts w:ascii="Cambria Math" w:hAnsiTheme="minorHAnsi"/>
                        <w:i/>
                      </w:rPr>
                    </m:ctrlPr>
                  </m:fPr>
                  <m:num>
                    <m:r>
                      <w:rPr>
                        <w:rFonts w:ascii="Cambria Math" w:hAnsiTheme="minorHAnsi"/>
                      </w:rPr>
                      <m:t>1</m:t>
                    </m:r>
                  </m:num>
                  <m:den>
                    <m:r>
                      <w:rPr>
                        <w:rFonts w:ascii="Cambria Math" w:hAnsiTheme="minorHAnsi"/>
                      </w:rPr>
                      <m:t>ρ</m:t>
                    </m:r>
                  </m:den>
                </m:f>
                <m:f>
                  <m:fPr>
                    <m:ctrlPr>
                      <w:rPr>
                        <w:rFonts w:ascii="Cambria Math" w:hAnsiTheme="minorHAnsi"/>
                        <w:i/>
                      </w:rPr>
                    </m:ctrlPr>
                  </m:fPr>
                  <m:num>
                    <m:r>
                      <w:rPr>
                        <w:rFonts w:ascii="Cambria Math" w:hAnsiTheme="minorHAnsi"/>
                      </w:rPr>
                      <m:t>∂</m:t>
                    </m:r>
                    <m:acc>
                      <m:accPr>
                        <m:chr m:val="̄"/>
                        <m:ctrlPr>
                          <w:rPr>
                            <w:rFonts w:ascii="Cambria Math" w:hAnsiTheme="minorHAnsi"/>
                            <w:i/>
                          </w:rPr>
                        </m:ctrlPr>
                      </m:accPr>
                      <m:e>
                        <m:r>
                          <w:rPr>
                            <w:rFonts w:ascii="Cambria Math" w:hAnsiTheme="minorHAnsi"/>
                          </w:rPr>
                          <m:t>p</m:t>
                        </m:r>
                      </m:e>
                    </m:acc>
                  </m:num>
                  <m:den>
                    <m:r>
                      <w:rPr>
                        <w:rFonts w:ascii="Cambria Math" w:hAnsiTheme="minorHAnsi"/>
                      </w:rPr>
                      <m:t>∂z</m:t>
                    </m:r>
                  </m:den>
                </m:f>
                <m:ctrlPr>
                  <w:rPr>
                    <w:rFonts w:ascii="Cambria Math" w:hAnsi="Cambria Math"/>
                    <w:i/>
                  </w:rPr>
                </m:ctrlPr>
              </m:e>
            </m:groupChr>
            <m:ctrlPr>
              <w:rPr>
                <w:rFonts w:ascii="Cambria Math" w:hAnsi="Cambria Math"/>
                <w:i/>
              </w:rPr>
            </m:ctrlPr>
          </m:e>
          <m:lim>
            <m:eqArr>
              <m:eqArrPr>
                <m:ctrlPr>
                  <w:rPr>
                    <w:rFonts w:ascii="Cambria Math" w:hAnsiTheme="minorHAnsi"/>
                    <w:i/>
                  </w:rPr>
                </m:ctrlPr>
              </m:eqArrPr>
              <m:e>
                <m:r>
                  <w:rPr>
                    <w:rFonts w:ascii="Cambria Math" w:hAnsiTheme="minorHAnsi"/>
                  </w:rPr>
                  <m:t>&amp;</m:t>
                </m:r>
                <m:r>
                  <m:rPr>
                    <m:nor/>
                  </m:rPr>
                  <w:rPr>
                    <w:rFonts w:ascii="Cambria Math" w:hAnsiTheme="minorHAnsi"/>
                  </w:rPr>
                  <m:t>pressure</m:t>
                </m:r>
                <m:ctrlPr>
                  <w:rPr>
                    <w:rFonts w:ascii="Cambria Math" w:hAnsiTheme="minorHAnsi"/>
                  </w:rPr>
                </m:ctrlPr>
              </m:e>
              <m:e>
                <m:r>
                  <w:rPr>
                    <w:rFonts w:ascii="Cambria Math" w:hAnsiTheme="minorHAnsi"/>
                  </w:rPr>
                  <m:t>&amp;</m:t>
                </m:r>
                <m:r>
                  <m:rPr>
                    <m:nor/>
                  </m:rPr>
                  <w:rPr>
                    <w:rFonts w:ascii="Cambria Math" w:hAnsiTheme="minorHAnsi"/>
                  </w:rPr>
                  <m:t>gradient</m:t>
                </m:r>
                <m:ctrlPr>
                  <w:rPr>
                    <w:rFonts w:ascii="Cambria Math" w:hAnsiTheme="minorHAnsi"/>
                  </w:rPr>
                </m:ctrlPr>
              </m:e>
            </m:eqArr>
            <m:ctrlPr>
              <w:rPr>
                <w:rFonts w:ascii="Cambria Math" w:hAnsi="Cambria Math"/>
                <w:i/>
              </w:rPr>
            </m:ctrlPr>
          </m:lim>
        </m:limLow>
        <m:r>
          <w:rPr>
            <w:rFonts w:ascii="Cambria Math" w:hAnsiTheme="minorHAnsi"/>
          </w:rPr>
          <m:t>+</m:t>
        </m:r>
        <m:limLow>
          <m:limLowPr>
            <m:ctrlPr>
              <w:rPr>
                <w:rFonts w:ascii="Cambria Math" w:hAnsiTheme="minorHAnsi"/>
                <w:i/>
              </w:rPr>
            </m:ctrlPr>
          </m:limLowPr>
          <m:e>
            <m:groupChr>
              <m:groupChrPr>
                <m:ctrlPr>
                  <w:rPr>
                    <w:rFonts w:ascii="Cambria Math" w:hAnsiTheme="minorHAnsi"/>
                    <w:i/>
                  </w:rPr>
                </m:ctrlPr>
              </m:groupChrPr>
              <m:e>
                <m:f>
                  <m:fPr>
                    <m:ctrlPr>
                      <w:rPr>
                        <w:rFonts w:ascii="Cambria Math" w:hAnsiTheme="minorHAnsi"/>
                        <w:i/>
                      </w:rPr>
                    </m:ctrlPr>
                  </m:fPr>
                  <m:num>
                    <m:r>
                      <w:rPr>
                        <w:rFonts w:ascii="Cambria Math" w:hAnsiTheme="minorHAnsi"/>
                      </w:rPr>
                      <m:t>1</m:t>
                    </m:r>
                  </m:num>
                  <m:den>
                    <m:r>
                      <w:rPr>
                        <w:rFonts w:ascii="Cambria Math" w:hAnsiTheme="minorHAnsi"/>
                      </w:rPr>
                      <m:t>ρ</m:t>
                    </m:r>
                  </m:den>
                </m:f>
                <m:d>
                  <m:dPr>
                    <m:ctrlPr>
                      <w:rPr>
                        <w:rFonts w:ascii="Cambria Math" w:hAnsiTheme="minorHAnsi"/>
                        <w:i/>
                      </w:rPr>
                    </m:ctrlPr>
                  </m:dPr>
                  <m:e>
                    <m:f>
                      <m:fPr>
                        <m:ctrlPr>
                          <w:rPr>
                            <w:rFonts w:ascii="Cambria Math" w:hAnsiTheme="minorHAnsi"/>
                            <w:i/>
                          </w:rPr>
                        </m:ctrlPr>
                      </m:fPr>
                      <m:num>
                        <m:r>
                          <w:rPr>
                            <w:rFonts w:ascii="Cambria Math" w:hAnsiTheme="minorHAnsi"/>
                          </w:rPr>
                          <m:t>∂</m:t>
                        </m:r>
                        <m:sSub>
                          <m:sSubPr>
                            <m:ctrlPr>
                              <w:rPr>
                                <w:rFonts w:ascii="Cambria Math" w:hAnsiTheme="minorHAnsi"/>
                                <w:i/>
                              </w:rPr>
                            </m:ctrlPr>
                          </m:sSubPr>
                          <m:e>
                            <m:r>
                              <w:rPr>
                                <w:rFonts w:ascii="Cambria Math" w:hAnsiTheme="minorHAnsi"/>
                              </w:rPr>
                              <m:t>τ</m:t>
                            </m:r>
                          </m:e>
                          <m:sub>
                            <m:r>
                              <w:rPr>
                                <w:rFonts w:ascii="Cambria Math" w:hAnsiTheme="minorHAnsi"/>
                              </w:rPr>
                              <m:t>zx</m:t>
                            </m:r>
                          </m:sub>
                        </m:sSub>
                      </m:num>
                      <m:den>
                        <m:r>
                          <w:rPr>
                            <w:rFonts w:ascii="Cambria Math" w:hAnsiTheme="minorHAnsi"/>
                          </w:rPr>
                          <m:t>∂x</m:t>
                        </m:r>
                      </m:den>
                    </m:f>
                    <m:r>
                      <w:rPr>
                        <w:rFonts w:ascii="Cambria Math" w:hAnsiTheme="minorHAnsi"/>
                      </w:rPr>
                      <m:t>+</m:t>
                    </m:r>
                    <m:f>
                      <m:fPr>
                        <m:ctrlPr>
                          <w:rPr>
                            <w:rFonts w:ascii="Cambria Math" w:hAnsiTheme="minorHAnsi"/>
                            <w:i/>
                          </w:rPr>
                        </m:ctrlPr>
                      </m:fPr>
                      <m:num>
                        <m:r>
                          <w:rPr>
                            <w:rFonts w:ascii="Cambria Math" w:hAnsiTheme="minorHAnsi"/>
                          </w:rPr>
                          <m:t>∂</m:t>
                        </m:r>
                        <m:sSub>
                          <m:sSubPr>
                            <m:ctrlPr>
                              <w:rPr>
                                <w:rFonts w:ascii="Cambria Math" w:hAnsiTheme="minorHAnsi"/>
                                <w:i/>
                              </w:rPr>
                            </m:ctrlPr>
                          </m:sSubPr>
                          <m:e>
                            <m:r>
                              <w:rPr>
                                <w:rFonts w:ascii="Cambria Math" w:hAnsiTheme="minorHAnsi"/>
                              </w:rPr>
                              <m:t>τ</m:t>
                            </m:r>
                          </m:e>
                          <m:sub>
                            <m:r>
                              <w:rPr>
                                <w:rFonts w:ascii="Cambria Math" w:hAnsiTheme="minorHAnsi"/>
                              </w:rPr>
                              <m:t>zy</m:t>
                            </m:r>
                          </m:sub>
                        </m:sSub>
                      </m:num>
                      <m:den>
                        <m:r>
                          <w:rPr>
                            <w:rFonts w:ascii="Cambria Math" w:hAnsiTheme="minorHAnsi"/>
                          </w:rPr>
                          <m:t>∂y</m:t>
                        </m:r>
                      </m:den>
                    </m:f>
                    <m:r>
                      <w:rPr>
                        <w:rFonts w:ascii="Cambria Math" w:hAnsiTheme="minorHAnsi"/>
                      </w:rPr>
                      <m:t>+</m:t>
                    </m:r>
                    <m:f>
                      <m:fPr>
                        <m:ctrlPr>
                          <w:rPr>
                            <w:rFonts w:ascii="Cambria Math" w:hAnsiTheme="minorHAnsi"/>
                            <w:i/>
                          </w:rPr>
                        </m:ctrlPr>
                      </m:fPr>
                      <m:num>
                        <m:r>
                          <w:rPr>
                            <w:rFonts w:ascii="Cambria Math" w:hAnsiTheme="minorHAnsi"/>
                          </w:rPr>
                          <m:t>∂</m:t>
                        </m:r>
                        <m:sSub>
                          <m:sSubPr>
                            <m:ctrlPr>
                              <w:rPr>
                                <w:rFonts w:ascii="Cambria Math" w:hAnsiTheme="minorHAnsi"/>
                                <w:i/>
                              </w:rPr>
                            </m:ctrlPr>
                          </m:sSubPr>
                          <m:e>
                            <m:r>
                              <w:rPr>
                                <w:rFonts w:ascii="Cambria Math" w:hAnsiTheme="minorHAnsi"/>
                              </w:rPr>
                              <m:t>τ</m:t>
                            </m:r>
                          </m:e>
                          <m:sub>
                            <m:r>
                              <w:rPr>
                                <w:rFonts w:ascii="Cambria Math" w:hAnsiTheme="minorHAnsi"/>
                              </w:rPr>
                              <m:t>zz</m:t>
                            </m:r>
                          </m:sub>
                        </m:sSub>
                      </m:num>
                      <m:den>
                        <m:r>
                          <w:rPr>
                            <w:rFonts w:ascii="Cambria Math" w:hAnsiTheme="minorHAnsi"/>
                          </w:rPr>
                          <m:t>∂z</m:t>
                        </m:r>
                      </m:den>
                    </m:f>
                    <m:ctrlPr>
                      <w:rPr>
                        <w:rFonts w:ascii="Cambria Math" w:hAnsi="Cambria Math"/>
                        <w:i/>
                      </w:rPr>
                    </m:ctrlPr>
                  </m:e>
                </m:d>
                <m:ctrlPr>
                  <w:rPr>
                    <w:rFonts w:ascii="Cambria Math" w:hAnsi="Cambria Math"/>
                    <w:i/>
                  </w:rPr>
                </m:ctrlPr>
              </m:e>
            </m:groupChr>
            <m:ctrlPr>
              <w:rPr>
                <w:rFonts w:ascii="Cambria Math" w:hAnsiTheme="minorHAnsi"/>
              </w:rPr>
            </m:ctrlPr>
          </m:e>
          <m:lim>
            <m:r>
              <m:rPr>
                <m:nor/>
              </m:rPr>
              <w:rPr>
                <w:rFonts w:ascii="Cambria Math" w:hAnsiTheme="minorHAnsi"/>
              </w:rPr>
              <m:t>turbulent shear stresses</m:t>
            </m:r>
            <m:ctrlPr>
              <w:rPr>
                <w:rFonts w:ascii="Cambria Math" w:hAnsiTheme="minorHAnsi"/>
              </w:rPr>
            </m:ctrlPr>
          </m:lim>
        </m:limLow>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15</w:t>
      </w:r>
      <w:r w:rsidR="00A41B27">
        <w:rPr>
          <w:rStyle w:val="EquationCaption"/>
          <w:rFonts w:asciiTheme="minorHAnsi" w:hAnsiTheme="minorHAnsi"/>
        </w:rPr>
        <w:fldChar w:fldCharType="end"/>
      </w:r>
      <w:r w:rsidRPr="00B7030B">
        <w:rPr>
          <w:rStyle w:val="EquationCaption"/>
          <w:rFonts w:asciiTheme="minorHAnsi" w:hAnsiTheme="minorHAnsi"/>
        </w:rPr>
        <w:t>)</w:t>
      </w:r>
    </w:p>
    <w:p w14:paraId="10FBBED8" w14:textId="77777777" w:rsidR="0041037A" w:rsidRPr="00B7030B" w:rsidRDefault="0041037A" w:rsidP="007A3922">
      <w:pPr>
        <w:pStyle w:val="Heading2"/>
      </w:pPr>
      <w:bookmarkStart w:id="81" w:name="_Toc410030399"/>
      <w:bookmarkStart w:id="82" w:name="_Toc523896485"/>
      <w:bookmarkStart w:id="83" w:name="_Toc48573548"/>
      <w:r w:rsidRPr="00B7030B">
        <w:t>Simplification of z-Momentum Equation</w:t>
      </w:r>
      <w:bookmarkEnd w:id="81"/>
      <w:bookmarkEnd w:id="82"/>
      <w:bookmarkEnd w:id="83"/>
    </w:p>
    <w:p w14:paraId="24D53133" w14:textId="7B00588B" w:rsidR="0041037A" w:rsidRPr="00BB2B7F" w:rsidRDefault="0041037A" w:rsidP="0076230E">
      <w:pPr>
        <w:pStyle w:val="BodyText"/>
        <w:spacing w:after="120"/>
      </w:pPr>
      <w:r w:rsidRPr="00BB2B7F">
        <w:t xml:space="preserve">If the longitudinal length scale is much greater than the vertical length scale, then all vertical velocities &lt;&lt; horizontal velocities.  A result of this assumption is that vertical velocities are very small </w:t>
      </w:r>
      <w:r w:rsidR="00146F35">
        <w:t>and vertical acceleration and shear stress terms in the z-momentum are negligible</w:t>
      </w:r>
      <w:r w:rsidR="009D7177">
        <w:t>,</w:t>
      </w:r>
      <w:r w:rsidR="00146F35">
        <w:t xml:space="preserve"> </w:t>
      </w:r>
      <w:r w:rsidRPr="00BB2B7F">
        <w:t>such that the z-momentum equation becomes the hydrostatic equation:</w:t>
      </w:r>
    </w:p>
    <w:p w14:paraId="21CD2501" w14:textId="10D9B899" w:rsidR="0041037A" w:rsidRPr="00B7030B" w:rsidRDefault="0041037A" w:rsidP="00D7765A">
      <w:pPr>
        <w:pStyle w:val="equation"/>
        <w:rPr>
          <w:rFonts w:asciiTheme="minorHAnsi" w:hAnsiTheme="minorHAnsi"/>
        </w:rPr>
      </w:pPr>
      <w:r w:rsidRPr="00B7030B">
        <w:rPr>
          <w:rFonts w:asciiTheme="minorHAnsi" w:hAnsiTheme="minorHAnsi"/>
        </w:rPr>
        <w:tab/>
      </w:r>
      <m:oMath>
        <m:f>
          <m:fPr>
            <m:ctrlPr>
              <w:rPr>
                <w:rFonts w:ascii="Cambria Math" w:hAnsiTheme="minorHAnsi"/>
                <w:i/>
              </w:rPr>
            </m:ctrlPr>
          </m:fPr>
          <m:num>
            <m:r>
              <w:rPr>
                <w:rFonts w:ascii="Cambria Math" w:hAnsiTheme="minorHAnsi"/>
              </w:rPr>
              <m:t>1</m:t>
            </m:r>
          </m:num>
          <m:den>
            <m:r>
              <w:rPr>
                <w:rFonts w:ascii="Cambria Math" w:hAnsiTheme="minorHAnsi"/>
              </w:rPr>
              <m:t>ρ</m:t>
            </m:r>
          </m:den>
        </m:f>
        <m:f>
          <m:fPr>
            <m:ctrlPr>
              <w:rPr>
                <w:rFonts w:ascii="Cambria Math" w:hAnsiTheme="minorHAnsi"/>
                <w:i/>
              </w:rPr>
            </m:ctrlPr>
          </m:fPr>
          <m:num>
            <m:r>
              <w:rPr>
                <w:rFonts w:ascii="Cambria Math" w:hAnsiTheme="minorHAnsi"/>
              </w:rPr>
              <m:t>∂</m:t>
            </m:r>
            <m:acc>
              <m:accPr>
                <m:chr m:val="̄"/>
                <m:ctrlPr>
                  <w:rPr>
                    <w:rFonts w:ascii="Cambria Math" w:hAnsiTheme="minorHAnsi"/>
                    <w:i/>
                  </w:rPr>
                </m:ctrlPr>
              </m:accPr>
              <m:e>
                <m:r>
                  <w:rPr>
                    <w:rFonts w:ascii="Cambria Math" w:hAnsiTheme="minorHAnsi"/>
                  </w:rPr>
                  <m:t>p</m:t>
                </m:r>
              </m:e>
            </m:acc>
          </m:num>
          <m:den>
            <m:r>
              <w:rPr>
                <w:rFonts w:ascii="Cambria Math" w:hAnsiTheme="minorHAnsi"/>
              </w:rPr>
              <m:t>∂z</m:t>
            </m:r>
          </m:den>
        </m:f>
        <m:r>
          <w:rPr>
            <w:rFonts w:ascii="Cambria Math" w:hAnsiTheme="minorHAnsi"/>
          </w:rPr>
          <m:t>=g</m:t>
        </m:r>
        <m:func>
          <m:funcPr>
            <m:ctrlPr>
              <w:rPr>
                <w:rFonts w:ascii="Cambria Math" w:hAnsiTheme="minorHAnsi"/>
                <w:i/>
              </w:rPr>
            </m:ctrlPr>
          </m:funcPr>
          <m:fName>
            <m:r>
              <w:rPr>
                <w:rFonts w:ascii="Cambria Math" w:hAnsiTheme="minorHAnsi"/>
              </w:rPr>
              <m:t>cos</m:t>
            </m:r>
          </m:fName>
          <m:e>
            <m:r>
              <w:rPr>
                <w:rFonts w:ascii="Cambria Math" w:hAnsiTheme="minorHAnsi"/>
              </w:rPr>
              <m:t>α</m:t>
            </m:r>
          </m:e>
        </m:func>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16</w:t>
      </w:r>
      <w:r w:rsidR="00A41B27">
        <w:rPr>
          <w:rStyle w:val="EquationCaption"/>
          <w:rFonts w:asciiTheme="minorHAnsi" w:hAnsiTheme="minorHAnsi"/>
        </w:rPr>
        <w:fldChar w:fldCharType="end"/>
      </w:r>
      <w:r w:rsidRPr="00B7030B">
        <w:rPr>
          <w:rStyle w:val="EquationCaption"/>
          <w:rFonts w:asciiTheme="minorHAnsi" w:hAnsiTheme="minorHAnsi"/>
        </w:rPr>
        <w:t>)</w:t>
      </w:r>
    </w:p>
    <w:p w14:paraId="56116909" w14:textId="390F0F3D" w:rsidR="0041037A" w:rsidRPr="00BB2B7F" w:rsidRDefault="0041037A" w:rsidP="007A3922">
      <w:pPr>
        <w:pStyle w:val="BodyText"/>
      </w:pPr>
      <w:r w:rsidRPr="00BB2B7F">
        <w:t xml:space="preserve">This assumption prevents the model from accurately modeling vertical accelerations of the fluid because of convective cooling at night and other such vertical accelerations. </w:t>
      </w:r>
      <w:r w:rsidR="005F65BE">
        <w:t>But internal algorithms in the model mix vertical layers when there are density instabilities approximating the convective cooling process.</w:t>
      </w:r>
      <w:r w:rsidR="00B62A66">
        <w:t xml:space="preserve"> Also, vertical accelerations in the vicinity of an outlet are approximated by using selective withdrawal theory rather than solving the full vertical momentum equation.</w:t>
      </w:r>
    </w:p>
    <w:p w14:paraId="74F757A8" w14:textId="77777777" w:rsidR="0041037A" w:rsidRPr="00B7030B" w:rsidRDefault="0041037A" w:rsidP="007A3922">
      <w:pPr>
        <w:pStyle w:val="Heading2"/>
      </w:pPr>
      <w:bookmarkStart w:id="84" w:name="_Toc410030400"/>
      <w:bookmarkStart w:id="85" w:name="_Toc523896486"/>
      <w:bookmarkStart w:id="86" w:name="_Toc48573549"/>
      <w:r w:rsidRPr="00B7030B">
        <w:t>Lateral Averaging</w:t>
      </w:r>
      <w:bookmarkEnd w:id="84"/>
      <w:bookmarkEnd w:id="85"/>
      <w:bookmarkEnd w:id="86"/>
    </w:p>
    <w:p w14:paraId="4FEABC9E" w14:textId="77777777" w:rsidR="0041037A" w:rsidRPr="00BB2B7F" w:rsidRDefault="0041037A" w:rsidP="00127D1D">
      <w:pPr>
        <w:pStyle w:val="BodyText"/>
        <w:spacing w:after="0"/>
      </w:pPr>
      <w:r w:rsidRPr="00BB2B7F">
        <w:t>The governing equations above will be laterally averaged after decomposing all velocities and pressure into a lateral average and a deviation from the lateral average. The lateral, longitudinal, and vertical velocities and pressure are defined as follows:</w:t>
      </w:r>
    </w:p>
    <w:p w14:paraId="7B52EB83" w14:textId="2CF31B17" w:rsidR="0041037A" w:rsidRPr="00B7030B" w:rsidRDefault="0041037A" w:rsidP="00D7765A">
      <w:pPr>
        <w:pStyle w:val="equation"/>
        <w:rPr>
          <w:rFonts w:asciiTheme="minorHAnsi" w:hAnsiTheme="minorHAnsi"/>
        </w:rPr>
      </w:pPr>
      <w:r w:rsidRPr="00B7030B">
        <w:rPr>
          <w:rFonts w:asciiTheme="minorHAnsi" w:hAnsiTheme="minorHAnsi"/>
        </w:rPr>
        <w:tab/>
      </w:r>
      <m:oMath>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17</w:t>
      </w:r>
      <w:r w:rsidR="00A41B27">
        <w:rPr>
          <w:rStyle w:val="EquationCaption"/>
          <w:rFonts w:asciiTheme="minorHAnsi" w:hAnsiTheme="minorHAnsi"/>
        </w:rPr>
        <w:fldChar w:fldCharType="end"/>
      </w:r>
      <w:r w:rsidRPr="00B7030B">
        <w:rPr>
          <w:rStyle w:val="EquationCaption"/>
          <w:rFonts w:asciiTheme="minorHAnsi" w:hAnsiTheme="minorHAnsi"/>
        </w:rPr>
        <w:t>)</w:t>
      </w:r>
    </w:p>
    <w:p w14:paraId="3721F2EE" w14:textId="40745754" w:rsidR="0041037A" w:rsidRPr="00B7030B" w:rsidRDefault="0041037A">
      <w:pPr>
        <w:pStyle w:val="equation"/>
        <w:rPr>
          <w:rFonts w:asciiTheme="minorHAnsi" w:hAnsiTheme="minorHAnsi"/>
        </w:rPr>
      </w:pPr>
      <w:r w:rsidRPr="00B7030B">
        <w:rPr>
          <w:rFonts w:asciiTheme="minorHAnsi" w:hAnsiTheme="minorHAnsi"/>
        </w:rPr>
        <w:tab/>
      </w:r>
      <m:oMath>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u</m:t>
            </m:r>
          </m:e>
        </m:acc>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18</w:t>
      </w:r>
      <w:r w:rsidR="00A41B27">
        <w:rPr>
          <w:rStyle w:val="EquationCaption"/>
          <w:rFonts w:asciiTheme="minorHAnsi" w:hAnsiTheme="minorHAnsi"/>
        </w:rPr>
        <w:fldChar w:fldCharType="end"/>
      </w:r>
      <w:r w:rsidRPr="00B7030B">
        <w:rPr>
          <w:rStyle w:val="EquationCaption"/>
          <w:rFonts w:asciiTheme="minorHAnsi" w:hAnsiTheme="minorHAnsi"/>
        </w:rPr>
        <w:t>)</w:t>
      </w:r>
    </w:p>
    <w:p w14:paraId="2C71757F" w14:textId="6313231C" w:rsidR="0041037A" w:rsidRPr="00B7030B" w:rsidRDefault="0041037A" w:rsidP="00D7765A">
      <w:pPr>
        <w:pStyle w:val="equation"/>
        <w:rPr>
          <w:rFonts w:asciiTheme="minorHAnsi" w:hAnsiTheme="minorHAnsi"/>
        </w:rPr>
      </w:pPr>
      <w:r w:rsidRPr="00B7030B">
        <w:rPr>
          <w:rFonts w:asciiTheme="minorHAnsi" w:hAnsiTheme="minorHAnsi"/>
        </w:rPr>
        <w:tab/>
      </w:r>
      <m:oMath>
        <m:acc>
          <m:accPr>
            <m:chr m:val="̅"/>
            <m:ctrlPr>
              <w:rPr>
                <w:rFonts w:ascii="Cambria Math" w:hAnsiTheme="minorHAnsi"/>
                <w:i/>
              </w:rPr>
            </m:ctrlPr>
          </m:accPr>
          <m:e>
            <m:r>
              <w:rPr>
                <w:rFonts w:ascii="Cambria Math" w:hAnsiTheme="minorHAnsi"/>
              </w:rPr>
              <m:t>w</m:t>
            </m:r>
          </m:e>
        </m:acc>
        <m:r>
          <w:rPr>
            <w:rFonts w:ascii="Cambria Math" w:hAnsiTheme="minorHAnsi"/>
          </w:rPr>
          <m:t>=</m:t>
        </m:r>
        <m:acc>
          <m:accPr>
            <m:chr m:val="̿"/>
            <m:ctrlPr>
              <w:rPr>
                <w:rFonts w:ascii="Cambria Math" w:hAnsiTheme="minorHAnsi"/>
                <w:i/>
              </w:rPr>
            </m:ctrlPr>
          </m:accPr>
          <m:e>
            <m:r>
              <w:rPr>
                <w:rFonts w:ascii="Cambria Math" w:hAnsiTheme="minorHAnsi"/>
              </w:rPr>
              <m:t>w</m:t>
            </m:r>
          </m:e>
        </m:acc>
        <m:r>
          <w:rPr>
            <w:rFonts w:ascii="Cambria Math" w:hAnsiTheme="minorHAnsi"/>
          </w:rPr>
          <m:t>+w"</m:t>
        </m:r>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19</w:t>
      </w:r>
      <w:r w:rsidR="00A41B27">
        <w:rPr>
          <w:rStyle w:val="EquationCaption"/>
          <w:rFonts w:asciiTheme="minorHAnsi" w:hAnsiTheme="minorHAnsi"/>
        </w:rPr>
        <w:fldChar w:fldCharType="end"/>
      </w:r>
      <w:r w:rsidRPr="00B7030B">
        <w:rPr>
          <w:rStyle w:val="EquationCaption"/>
          <w:rFonts w:asciiTheme="minorHAnsi" w:hAnsiTheme="minorHAnsi"/>
        </w:rPr>
        <w:t>)</w:t>
      </w:r>
    </w:p>
    <w:p w14:paraId="17B5453B" w14:textId="558ABE96" w:rsidR="0041037A" w:rsidRPr="00B7030B" w:rsidRDefault="0041037A" w:rsidP="00D7765A">
      <w:pPr>
        <w:pStyle w:val="equation"/>
        <w:rPr>
          <w:rFonts w:asciiTheme="minorHAnsi" w:hAnsiTheme="minorHAnsi"/>
        </w:rPr>
      </w:pPr>
      <w:r w:rsidRPr="00B7030B">
        <w:rPr>
          <w:rFonts w:asciiTheme="minorHAnsi" w:hAnsiTheme="minorHAnsi"/>
        </w:rPr>
        <w:tab/>
      </w:r>
      <m:oMath>
        <m:acc>
          <m:accPr>
            <m:chr m:val="̅"/>
            <m:ctrlPr>
              <w:rPr>
                <w:rFonts w:ascii="Cambria Math" w:hAnsiTheme="minorHAnsi"/>
                <w:i/>
              </w:rPr>
            </m:ctrlPr>
          </m:accPr>
          <m:e>
            <m:r>
              <w:rPr>
                <w:rFonts w:ascii="Cambria Math" w:hAnsiTheme="minorHAnsi"/>
              </w:rPr>
              <m:t>p</m:t>
            </m:r>
          </m:e>
        </m:acc>
        <m:r>
          <w:rPr>
            <w:rFonts w:ascii="Cambria Math" w:hAnsiTheme="minorHAnsi"/>
          </w:rPr>
          <m:t>=</m:t>
        </m:r>
        <m:acc>
          <m:accPr>
            <m:chr m:val="̿"/>
            <m:ctrlPr>
              <w:rPr>
                <w:rFonts w:ascii="Cambria Math" w:hAnsiTheme="minorHAnsi"/>
                <w:i/>
              </w:rPr>
            </m:ctrlPr>
          </m:accPr>
          <m:e>
            <m:r>
              <w:rPr>
                <w:rFonts w:ascii="Cambria Math" w:hAnsiTheme="minorHAnsi"/>
              </w:rPr>
              <m:t>p</m:t>
            </m:r>
          </m:e>
        </m:acc>
        <m:r>
          <w:rPr>
            <w:rFonts w:ascii="Cambria Math" w:hAnsiTheme="minorHAnsi"/>
          </w:rPr>
          <m:t>+</m:t>
        </m:r>
        <m:sSup>
          <m:sSupPr>
            <m:ctrlPr>
              <w:rPr>
                <w:rFonts w:ascii="Cambria Math" w:hAnsiTheme="minorHAnsi"/>
                <w:i/>
              </w:rPr>
            </m:ctrlPr>
          </m:sSupPr>
          <m:e>
            <m:r>
              <w:rPr>
                <w:rFonts w:ascii="Cambria Math" w:hAnsiTheme="minorHAnsi"/>
              </w:rPr>
              <m:t>p</m:t>
            </m:r>
          </m:e>
          <m:sup>
            <m:r>
              <w:rPr>
                <w:rFonts w:ascii="Cambria Math" w:hAnsiTheme="minorHAnsi"/>
              </w:rPr>
              <m:t>″</m:t>
            </m:r>
            <m:ctrlPr>
              <w:rPr>
                <w:rFonts w:ascii="Cambria Math" w:hAnsi="Cambria Math"/>
                <w:i/>
              </w:rPr>
            </m:ctrlPr>
          </m:sup>
        </m:sSup>
      </m:oMath>
      <w:r w:rsidRPr="00B7030B">
        <w:rPr>
          <w:rFonts w:asciiTheme="minorHAnsi" w:hAnsiTheme="minorHAnsi"/>
        </w:rPr>
        <w:tab/>
      </w:r>
      <w:r w:rsidRPr="00B7030B">
        <w:rPr>
          <w:rFonts w:asciiTheme="minorHAnsi" w:hAnsiTheme="minorHAnsi"/>
          <w:b/>
        </w:rPr>
        <w:t>(</w:t>
      </w:r>
      <w:r w:rsidR="00A41B27">
        <w:rPr>
          <w:rFonts w:asciiTheme="minorHAnsi" w:hAnsiTheme="minorHAnsi"/>
          <w:b/>
        </w:rPr>
        <w:fldChar w:fldCharType="begin"/>
      </w:r>
      <w:r w:rsidR="00A41B27">
        <w:rPr>
          <w:rFonts w:asciiTheme="minorHAnsi" w:hAnsiTheme="minorHAnsi"/>
          <w:b/>
        </w:rPr>
        <w:instrText xml:space="preserve"> STYLEREF 1 \s </w:instrText>
      </w:r>
      <w:r w:rsidR="00A41B27">
        <w:rPr>
          <w:rFonts w:asciiTheme="minorHAnsi" w:hAnsiTheme="minorHAnsi"/>
          <w:b/>
        </w:rPr>
        <w:fldChar w:fldCharType="separate"/>
      </w:r>
      <w:r w:rsidR="00A95042">
        <w:rPr>
          <w:rFonts w:asciiTheme="minorHAnsi" w:hAnsiTheme="minorHAnsi"/>
          <w:b/>
          <w:noProof/>
        </w:rPr>
        <w:t>2</w:t>
      </w:r>
      <w:r w:rsidR="00A41B27">
        <w:rPr>
          <w:rFonts w:asciiTheme="minorHAnsi" w:hAnsiTheme="minorHAnsi"/>
          <w:b/>
        </w:rPr>
        <w:fldChar w:fldCharType="end"/>
      </w:r>
      <w:r w:rsidR="00A41B27">
        <w:rPr>
          <w:rFonts w:asciiTheme="minorHAnsi" w:hAnsiTheme="minorHAnsi"/>
          <w:b/>
        </w:rPr>
        <w:noBreakHyphen/>
      </w:r>
      <w:r w:rsidR="00A41B27">
        <w:rPr>
          <w:rFonts w:asciiTheme="minorHAnsi" w:hAnsiTheme="minorHAnsi"/>
          <w:b/>
        </w:rPr>
        <w:fldChar w:fldCharType="begin"/>
      </w:r>
      <w:r w:rsidR="00A41B27">
        <w:rPr>
          <w:rFonts w:asciiTheme="minorHAnsi" w:hAnsiTheme="minorHAnsi"/>
          <w:b/>
        </w:rPr>
        <w:instrText xml:space="preserve"> SEQ Equation \* ARABIC \s 1 </w:instrText>
      </w:r>
      <w:r w:rsidR="00A41B27">
        <w:rPr>
          <w:rFonts w:asciiTheme="minorHAnsi" w:hAnsiTheme="minorHAnsi"/>
          <w:b/>
        </w:rPr>
        <w:fldChar w:fldCharType="separate"/>
      </w:r>
      <w:r w:rsidR="00A95042">
        <w:rPr>
          <w:rFonts w:asciiTheme="minorHAnsi" w:hAnsiTheme="minorHAnsi"/>
          <w:b/>
          <w:noProof/>
        </w:rPr>
        <w:t>20</w:t>
      </w:r>
      <w:r w:rsidR="00A41B27">
        <w:rPr>
          <w:rFonts w:asciiTheme="minorHAnsi" w:hAnsiTheme="minorHAnsi"/>
          <w:b/>
        </w:rPr>
        <w:fldChar w:fldCharType="end"/>
      </w:r>
      <w:r w:rsidRPr="00B7030B">
        <w:rPr>
          <w:rFonts w:asciiTheme="minorHAnsi" w:hAnsiTheme="minorHAnsi"/>
          <w:b/>
        </w:rPr>
        <w:t>)</w:t>
      </w:r>
    </w:p>
    <w:p w14:paraId="202DB5D6" w14:textId="77777777" w:rsidR="0041037A" w:rsidRPr="00BB2B7F" w:rsidRDefault="0041037A" w:rsidP="00127D1D">
      <w:pPr>
        <w:pStyle w:val="where"/>
      </w:pPr>
      <w:r w:rsidRPr="00BB2B7F">
        <w:lastRenderedPageBreak/>
        <w:t>where:</w:t>
      </w:r>
    </w:p>
    <w:p w14:paraId="14A59E93" w14:textId="0C4CF8A7" w:rsidR="0041037A" w:rsidRPr="00B7030B" w:rsidRDefault="0041037A" w:rsidP="005B4DA1">
      <w:pPr>
        <w:pStyle w:val="BodyText2"/>
        <w:tabs>
          <w:tab w:val="left" w:pos="450"/>
        </w:tabs>
      </w:pPr>
      <w:r w:rsidRPr="00B7030B">
        <w:tab/>
      </w:r>
      <w:r w:rsidRPr="00B7030B">
        <w:tab/>
      </w:r>
      <m:oMath>
        <m:acc>
          <m:accPr>
            <m:chr m:val="̄"/>
            <m:ctrlPr>
              <w:rPr>
                <w:rFonts w:ascii="Cambria Math" w:hAnsi="Cambria Math"/>
              </w:rPr>
            </m:ctrlPr>
          </m:accPr>
          <m:e>
            <m:acc>
              <m:accPr>
                <m:chr m:val="̄"/>
                <m:ctrlPr>
                  <w:rPr>
                    <w:rFonts w:ascii="Cambria Math" w:hAnsi="Cambria Math"/>
                  </w:rPr>
                </m:ctrlPr>
              </m:accPr>
              <m:e>
                <m:r>
                  <w:rPr>
                    <w:rFonts w:ascii="Cambria Math" w:hAnsi="Cambria Math"/>
                  </w:rPr>
                  <m:t xml:space="preserve"> u</m:t>
                </m:r>
              </m:e>
            </m:acc>
          </m:e>
        </m:acc>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w:rPr>
                <w:rFonts w:ascii="Cambria Math" w:hAnsi="Cambria Math"/>
              </w:rPr>
              <m:t>B</m:t>
            </m:r>
          </m:den>
        </m:f>
        <m:nary>
          <m:naryPr>
            <m:ctrlPr>
              <w:rPr>
                <w:rFonts w:ascii="Cambria Math" w:hAnsi="Cambria Math"/>
              </w:rPr>
            </m:ctrlPr>
          </m:naryPr>
          <m:sub>
            <m:sSub>
              <m:sSubPr>
                <m:ctrlPr>
                  <w:rPr>
                    <w:rFonts w:ascii="Cambria Math" w:hAnsi="Cambria Math"/>
                  </w:rPr>
                </m:ctrlPr>
              </m:sSubPr>
              <m:e>
                <m:r>
                  <w:rPr>
                    <w:rFonts w:ascii="Cambria Math" w:hAnsi="Cambria Math"/>
                  </w:rPr>
                  <m:t>y</m:t>
                </m:r>
              </m:e>
              <m:sub>
                <m:r>
                  <m:rPr>
                    <m:sty m:val="p"/>
                  </m:rPr>
                  <w:rPr>
                    <w:rFonts w:ascii="Cambria Math" w:hAnsi="Cambria Math"/>
                  </w:rPr>
                  <m:t>1</m:t>
                </m:r>
              </m:sub>
            </m:sSub>
          </m:sub>
          <m:sup>
            <m:sSub>
              <m:sSubPr>
                <m:ctrlPr>
                  <w:rPr>
                    <w:rFonts w:ascii="Cambria Math" w:hAnsi="Cambria Math"/>
                  </w:rPr>
                </m:ctrlPr>
              </m:sSubPr>
              <m:e>
                <m:r>
                  <w:rPr>
                    <w:rFonts w:ascii="Cambria Math" w:hAnsi="Cambria Math"/>
                  </w:rPr>
                  <m:t>y</m:t>
                </m:r>
              </m:e>
              <m:sub>
                <m:r>
                  <m:rPr>
                    <m:sty m:val="p"/>
                  </m:rPr>
                  <w:rPr>
                    <w:rFonts w:ascii="Cambria Math" w:hAnsi="Cambria Math"/>
                  </w:rPr>
                  <m:t>2</m:t>
                </m:r>
              </m:sub>
            </m:sSub>
          </m:sup>
          <m:e>
            <m:acc>
              <m:accPr>
                <m:chr m:val="̄"/>
                <m:ctrlPr>
                  <w:rPr>
                    <w:rFonts w:ascii="Cambria Math" w:hAnsi="Cambria Math"/>
                  </w:rPr>
                </m:ctrlPr>
              </m:accPr>
              <m:e>
                <m:r>
                  <w:rPr>
                    <w:rFonts w:ascii="Cambria Math" w:hAnsi="Cambria Math"/>
                  </w:rPr>
                  <m:t>u</m:t>
                </m:r>
              </m:e>
            </m:acc>
            <m:r>
              <w:rPr>
                <w:rFonts w:ascii="Cambria Math" w:hAnsi="Cambria Math"/>
              </w:rPr>
              <m:t>dy</m:t>
            </m:r>
          </m:e>
        </m:nary>
      </m:oMath>
    </w:p>
    <w:p w14:paraId="30C119FC" w14:textId="77777777" w:rsidR="0041037A" w:rsidRPr="00BB2B7F" w:rsidRDefault="0041037A" w:rsidP="00B6554A">
      <w:pPr>
        <w:pStyle w:val="variabledefinitionChar"/>
      </w:pPr>
      <w:r w:rsidRPr="00B7030B">
        <w:tab/>
      </w:r>
      <w:r w:rsidRPr="00BB2B7F">
        <w:t>B</w:t>
      </w:r>
      <w:r w:rsidRPr="00BB2B7F">
        <w:tab/>
        <w:t>=</w:t>
      </w:r>
      <w:r w:rsidRPr="00BB2B7F">
        <w:tab/>
        <w:t xml:space="preserve">control volume width, </w:t>
      </w:r>
      <w:r w:rsidRPr="00127D1D">
        <w:t>m</w:t>
      </w:r>
    </w:p>
    <w:p w14:paraId="7B0EB54E" w14:textId="77777777" w:rsidR="0041037A" w:rsidRPr="00BB2B7F" w:rsidRDefault="0041037A" w:rsidP="00B6554A">
      <w:pPr>
        <w:pStyle w:val="variabledefinitionChar"/>
      </w:pPr>
      <w:r w:rsidRPr="00BB2B7F">
        <w:tab/>
        <w:t>y</w:t>
      </w:r>
      <w:r w:rsidRPr="00BB2B7F">
        <w:rPr>
          <w:vertAlign w:val="subscript"/>
        </w:rPr>
        <w:t>1</w:t>
      </w:r>
      <w:r w:rsidRPr="00BB2B7F">
        <w:rPr>
          <w:vertAlign w:val="subscript"/>
        </w:rPr>
        <w:tab/>
      </w:r>
      <w:r w:rsidRPr="00BB2B7F">
        <w:t>=</w:t>
      </w:r>
      <w:r w:rsidRPr="00BB2B7F">
        <w:tab/>
        <w:t>left bank coordinate</w:t>
      </w:r>
    </w:p>
    <w:p w14:paraId="7E4E6C97" w14:textId="77777777" w:rsidR="0041037A" w:rsidRPr="00BB2B7F" w:rsidRDefault="0041037A" w:rsidP="00B6554A">
      <w:pPr>
        <w:pStyle w:val="variabledefinitionChar"/>
      </w:pPr>
      <w:r w:rsidRPr="00BB2B7F">
        <w:tab/>
        <w:t>y</w:t>
      </w:r>
      <w:r w:rsidRPr="00BB2B7F">
        <w:rPr>
          <w:vertAlign w:val="subscript"/>
        </w:rPr>
        <w:t>2</w:t>
      </w:r>
      <w:r w:rsidRPr="00BB2B7F">
        <w:tab/>
        <w:t>=</w:t>
      </w:r>
      <w:r w:rsidRPr="00BB2B7F">
        <w:tab/>
        <w:t>right bank coordinate</w:t>
      </w:r>
    </w:p>
    <w:p w14:paraId="21A8D56B" w14:textId="77777777" w:rsidR="0041037A" w:rsidRPr="00B7030B" w:rsidRDefault="0041037A" w:rsidP="007552CD">
      <w:pPr>
        <w:pStyle w:val="BodyText2"/>
      </w:pPr>
    </w:p>
    <w:p w14:paraId="65102763" w14:textId="5C9A2BFB" w:rsidR="0041037A" w:rsidRPr="00BB2B7F" w:rsidRDefault="0041037A" w:rsidP="007552CD">
      <w:pPr>
        <w:pStyle w:val="BodyText"/>
      </w:pPr>
      <w:r w:rsidRPr="00BB2B7F">
        <w:t xml:space="preserve">The double overbars represent the spatial average of the temporal average quantity. The double prime represents the deviation from the lateral average and is a function of y. This is shown in </w:t>
      </w:r>
      <w:r w:rsidR="003B7E39" w:rsidRPr="00BB2B7F">
        <w:fldChar w:fldCharType="begin"/>
      </w:r>
      <w:r w:rsidR="003B7E39" w:rsidRPr="00BB2B7F">
        <w:instrText xml:space="preserve"> REF _Ref532634280 \h  \* MERGEFORMAT </w:instrText>
      </w:r>
      <w:r w:rsidR="003B7E39" w:rsidRPr="00BB2B7F">
        <w:fldChar w:fldCharType="separate"/>
      </w:r>
      <w:r w:rsidR="00A95042" w:rsidRPr="00A95042">
        <w:rPr>
          <w:rStyle w:val="Figurehyperlink"/>
          <w:szCs w:val="18"/>
        </w:rPr>
        <w:t>Figure 8</w:t>
      </w:r>
      <w:r w:rsidR="003B7E39" w:rsidRPr="00BB2B7F">
        <w:fldChar w:fldCharType="end"/>
      </w:r>
      <w:r w:rsidRPr="00BB2B7F">
        <w:t>.</w:t>
      </w:r>
    </w:p>
    <w:p w14:paraId="37C3DFAD" w14:textId="77777777" w:rsidR="0041037A" w:rsidRPr="00B7030B" w:rsidRDefault="00E108E0" w:rsidP="007552CD">
      <w:pPr>
        <w:pStyle w:val="Graph"/>
      </w:pPr>
      <w:r w:rsidRPr="00085A37">
        <w:rPr>
          <w:noProof/>
          <w:bdr w:val="single" w:sz="2" w:space="0" w:color="auto"/>
        </w:rPr>
        <w:object w:dxaOrig="8130" w:dyaOrig="5505" w14:anchorId="6E839DC1">
          <v:shape id="_x0000_i1248" type="#_x0000_t75" alt="" style="width:390.95pt;height:207.15pt;mso-width-percent:0;mso-height-percent:0;mso-width-percent:0;mso-height-percent:0" o:ole="" fillcolor="window">
            <v:imagedata r:id="rId44" o:title=""/>
          </v:shape>
          <o:OLEObject Type="Embed" ProgID="Word.Picture.8" ShapeID="_x0000_i1248" DrawAspect="Content" ObjectID="_1721314757" r:id="rId45"/>
        </w:object>
      </w:r>
    </w:p>
    <w:p w14:paraId="7068BA19" w14:textId="25A9A33E" w:rsidR="0041037A" w:rsidRPr="00B7030B" w:rsidRDefault="0041037A" w:rsidP="007552CD">
      <w:pPr>
        <w:pStyle w:val="Figurecaption"/>
      </w:pPr>
      <w:bookmarkStart w:id="87" w:name="_Ref532634280"/>
      <w:bookmarkStart w:id="88" w:name="_Toc410030446"/>
      <w:bookmarkStart w:id="89" w:name="_Toc523896596"/>
      <w:bookmarkStart w:id="90" w:name="_Toc48573720"/>
      <w:r w:rsidRPr="00B7030B">
        <w:t xml:space="preserve">Figure </w:t>
      </w:r>
      <w:r w:rsidR="00000000">
        <w:fldChar w:fldCharType="begin"/>
      </w:r>
      <w:r w:rsidR="00000000">
        <w:instrText xml:space="preserve"> SEQ Figure \* ARABIC </w:instrText>
      </w:r>
      <w:r w:rsidR="00000000">
        <w:fldChar w:fldCharType="separate"/>
      </w:r>
      <w:r w:rsidR="00A95042">
        <w:rPr>
          <w:noProof/>
        </w:rPr>
        <w:t>8</w:t>
      </w:r>
      <w:r w:rsidR="00000000">
        <w:rPr>
          <w:noProof/>
        </w:rPr>
        <w:fldChar w:fldCharType="end"/>
      </w:r>
      <w:bookmarkEnd w:id="87"/>
      <w:r w:rsidRPr="00B7030B">
        <w:t>.  Lateral average and deviation from lateral average components of longitudinal velocity.</w:t>
      </w:r>
      <w:bookmarkEnd w:id="88"/>
      <w:bookmarkEnd w:id="89"/>
      <w:bookmarkEnd w:id="90"/>
    </w:p>
    <w:p w14:paraId="7CB85181" w14:textId="77777777" w:rsidR="0041037A" w:rsidRPr="00BB2B7F" w:rsidRDefault="0041037A" w:rsidP="007552CD">
      <w:pPr>
        <w:pStyle w:val="BodyText"/>
      </w:pPr>
      <w:r w:rsidRPr="00BB2B7F">
        <w:t>These definitions are substituted into the turbulent time-average governing equations and then laterally averaged. The y-momentum equation is neglected since the average lateral velocities are zero (</w:t>
      </w:r>
      <m:oMath>
        <m:acc>
          <m:accPr>
            <m:chr m:val="̄"/>
            <m:ctrlPr>
              <w:rPr>
                <w:rFonts w:ascii="Cambria Math" w:hAnsi="Cambria Math"/>
                <w:i/>
              </w:rPr>
            </m:ctrlPr>
          </m:accPr>
          <m:e>
            <m:acc>
              <m:accPr>
                <m:chr m:val="̄"/>
                <m:ctrlPr>
                  <w:rPr>
                    <w:rFonts w:ascii="Cambria Math" w:hAnsi="Cambria Math"/>
                    <w:i/>
                  </w:rPr>
                </m:ctrlPr>
              </m:accPr>
              <m:e>
                <m:r>
                  <w:rPr>
                    <w:rFonts w:ascii="Cambria Math"/>
                  </w:rPr>
                  <m:t>v</m:t>
                </m:r>
              </m:e>
            </m:acc>
          </m:e>
        </m:acc>
        <m:r>
          <w:rPr>
            <w:rFonts w:ascii="Cambria Math"/>
          </w:rPr>
          <m:t>=0</m:t>
        </m:r>
      </m:oMath>
      <w:r w:rsidRPr="00BB2B7F">
        <w:t>) and cross shear stresses that contribute to vertical mixing will be computed from the analysis of wind stress. The equations that remain are the continuity, x-momentum, and z-momentum equations.</w:t>
      </w:r>
    </w:p>
    <w:p w14:paraId="461BCEF4" w14:textId="77777777" w:rsidR="0041037A" w:rsidRPr="00B7030B" w:rsidRDefault="0041037A" w:rsidP="005B4DA1">
      <w:pPr>
        <w:pStyle w:val="Heading3"/>
        <w:spacing w:after="120"/>
      </w:pPr>
      <w:bookmarkStart w:id="91" w:name="_Toc410030401"/>
      <w:bookmarkStart w:id="92" w:name="_Toc523896487"/>
      <w:bookmarkStart w:id="93" w:name="_Toc48573550"/>
      <w:r w:rsidRPr="00B7030B">
        <w:t>Continuity Equation</w:t>
      </w:r>
      <w:bookmarkEnd w:id="91"/>
      <w:bookmarkEnd w:id="92"/>
      <w:bookmarkEnd w:id="93"/>
    </w:p>
    <w:p w14:paraId="33DF41AE" w14:textId="77800846" w:rsidR="0041037A" w:rsidRPr="00BB2B7F" w:rsidRDefault="0041037A" w:rsidP="007A3922">
      <w:pPr>
        <w:pStyle w:val="BodyText"/>
      </w:pPr>
      <w:r w:rsidRPr="00BB2B7F">
        <w:t>The continuity equation becomes</w:t>
      </w:r>
      <w:r w:rsidR="009D7177">
        <w:t>,</w:t>
      </w:r>
      <w:r w:rsidRPr="00BB2B7F">
        <w:t xml:space="preserve"> after substituting the above velocity components and laterally averaging</w:t>
      </w:r>
      <w:r w:rsidR="009D7177">
        <w:t>:</w:t>
      </w:r>
    </w:p>
    <w:p w14:paraId="16E77E4A" w14:textId="447C4A1B" w:rsidR="0041037A" w:rsidRPr="00B7030B" w:rsidRDefault="0041037A" w:rsidP="00D7765A">
      <w:pPr>
        <w:pStyle w:val="equation"/>
        <w:rPr>
          <w:rFonts w:asciiTheme="minorHAnsi" w:hAnsiTheme="minorHAnsi"/>
        </w:rPr>
      </w:pPr>
      <w:r w:rsidRPr="00B7030B">
        <w:rPr>
          <w:rFonts w:asciiTheme="minorHAnsi" w:hAnsiTheme="minorHAnsi"/>
        </w:rPr>
        <w:tab/>
      </w:r>
      <m:oMath>
        <m:bar>
          <m:barPr>
            <m:pos m:val="top"/>
            <m:ctrlPr>
              <w:rPr>
                <w:rFonts w:ascii="Cambria Math" w:hAnsiTheme="minorHAnsi"/>
                <w:i/>
              </w:rPr>
            </m:ctrlPr>
          </m:barPr>
          <m:e>
            <m:f>
              <m:fPr>
                <m:ctrlPr>
                  <w:rPr>
                    <w:rFonts w:ascii="Cambria Math" w:hAnsiTheme="minorHAnsi"/>
                    <w:i/>
                  </w:rPr>
                </m:ctrlPr>
              </m:fPr>
              <m:num>
                <m:r>
                  <w:rPr>
                    <w:rFonts w:ascii="Cambria Math" w:hAnsiTheme="minorHAnsi"/>
                  </w:rPr>
                  <m:t>∂(</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u</m:t>
                        </m:r>
                      </m:e>
                    </m:acc>
                    <m:ctrlPr>
                      <w:rPr>
                        <w:rFonts w:ascii="Cambria Math" w:hAnsi="Cambria Math"/>
                        <w:i/>
                      </w:rPr>
                    </m:ctrlPr>
                  </m:e>
                </m:acc>
                <m:r>
                  <w:rPr>
                    <w:rFonts w:ascii="Cambria Math" w:hAnsiTheme="minorHAnsi"/>
                  </w:rPr>
                  <m:t>+</m:t>
                </m:r>
                <m:sSup>
                  <m:sSupPr>
                    <m:ctrlPr>
                      <w:rPr>
                        <w:rFonts w:ascii="Cambria Math" w:hAnsiTheme="minorHAnsi"/>
                        <w:i/>
                      </w:rPr>
                    </m:ctrlPr>
                  </m:sSupPr>
                  <m:e>
                    <m:r>
                      <w:rPr>
                        <w:rFonts w:ascii="Cambria Math" w:hAnsiTheme="minorHAnsi"/>
                      </w:rPr>
                      <m:t>u</m:t>
                    </m:r>
                  </m:e>
                  <m:sup>
                    <m:r>
                      <w:rPr>
                        <w:rFonts w:ascii="Cambria Math" w:hAnsiTheme="minorHAnsi"/>
                      </w:rPr>
                      <m:t>″</m:t>
                    </m:r>
                    <m:ctrlPr>
                      <w:rPr>
                        <w:rFonts w:ascii="Cambria Math" w:hAnsi="Cambria Math"/>
                        <w:i/>
                      </w:rPr>
                    </m:ctrlPr>
                  </m:sup>
                </m:sSup>
                <m:r>
                  <w:rPr>
                    <w:rFonts w:ascii="Cambria Math" w:hAnsiTheme="minorHAnsi"/>
                  </w:rPr>
                  <m:t>)</m:t>
                </m:r>
              </m:num>
              <m:den>
                <m:r>
                  <w:rPr>
                    <w:rFonts w:ascii="Cambria Math" w:hAnsiTheme="minorHAnsi"/>
                  </w:rPr>
                  <m:t>∂x</m:t>
                </m:r>
              </m:den>
            </m:f>
            <m:ctrlPr>
              <w:rPr>
                <w:rFonts w:ascii="Cambria Math" w:hAnsi="Cambria Math"/>
                <w:i/>
              </w:rPr>
            </m:ctrlPr>
          </m:e>
        </m:bar>
        <m:r>
          <w:rPr>
            <w:rFonts w:ascii="Cambria Math" w:hAnsiTheme="minorHAnsi"/>
          </w:rPr>
          <m:t>+</m:t>
        </m:r>
        <m:bar>
          <m:barPr>
            <m:pos m:val="top"/>
            <m:ctrlPr>
              <w:rPr>
                <w:rFonts w:ascii="Cambria Math" w:hAnsiTheme="minorHAnsi"/>
                <w:i/>
              </w:rPr>
            </m:ctrlPr>
          </m:barPr>
          <m:e>
            <m:f>
              <m:fPr>
                <m:ctrlPr>
                  <w:rPr>
                    <w:rFonts w:ascii="Cambria Math" w:hAnsiTheme="minorHAnsi"/>
                    <w:i/>
                  </w:rPr>
                </m:ctrlPr>
              </m:fPr>
              <m:num>
                <m:r>
                  <w:rPr>
                    <w:rFonts w:ascii="Cambria Math" w:hAnsiTheme="minorHAnsi"/>
                  </w:rPr>
                  <m:t>∂(</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v</m:t>
                        </m:r>
                      </m:e>
                    </m:acc>
                    <m:ctrlPr>
                      <w:rPr>
                        <w:rFonts w:ascii="Cambria Math" w:hAnsi="Cambria Math"/>
                        <w:i/>
                      </w:rPr>
                    </m:ctrlPr>
                  </m:e>
                </m:acc>
                <m:r>
                  <w:rPr>
                    <w:rFonts w:ascii="Cambria Math" w:hAnsiTheme="minorHAnsi"/>
                  </w:rPr>
                  <m:t>+</m:t>
                </m:r>
                <m:sSup>
                  <m:sSupPr>
                    <m:ctrlPr>
                      <w:rPr>
                        <w:rFonts w:ascii="Cambria Math" w:hAnsiTheme="minorHAnsi"/>
                        <w:i/>
                      </w:rPr>
                    </m:ctrlPr>
                  </m:sSupPr>
                  <m:e>
                    <m:r>
                      <w:rPr>
                        <w:rFonts w:ascii="Cambria Math" w:hAnsiTheme="minorHAnsi"/>
                      </w:rPr>
                      <m:t>v</m:t>
                    </m:r>
                  </m:e>
                  <m:sup>
                    <m:r>
                      <w:rPr>
                        <w:rFonts w:ascii="Cambria Math" w:hAnsiTheme="minorHAnsi"/>
                      </w:rPr>
                      <m:t>″</m:t>
                    </m:r>
                    <m:ctrlPr>
                      <w:rPr>
                        <w:rFonts w:ascii="Cambria Math" w:hAnsi="Cambria Math"/>
                        <w:i/>
                      </w:rPr>
                    </m:ctrlPr>
                  </m:sup>
                </m:sSup>
                <m:r>
                  <w:rPr>
                    <w:rFonts w:ascii="Cambria Math" w:hAnsiTheme="minorHAnsi"/>
                  </w:rPr>
                  <m:t>)</m:t>
                </m:r>
              </m:num>
              <m:den>
                <m:r>
                  <w:rPr>
                    <w:rFonts w:ascii="Cambria Math" w:hAnsiTheme="minorHAnsi"/>
                  </w:rPr>
                  <m:t>∂y</m:t>
                </m:r>
              </m:den>
            </m:f>
            <m:ctrlPr>
              <w:rPr>
                <w:rFonts w:ascii="Cambria Math" w:hAnsi="Cambria Math"/>
                <w:i/>
              </w:rPr>
            </m:ctrlPr>
          </m:e>
        </m:bar>
        <m:r>
          <w:rPr>
            <w:rFonts w:ascii="Cambria Math" w:hAnsiTheme="minorHAnsi"/>
          </w:rPr>
          <m:t>+</m:t>
        </m:r>
        <m:bar>
          <m:barPr>
            <m:pos m:val="top"/>
            <m:ctrlPr>
              <w:rPr>
                <w:rFonts w:ascii="Cambria Math" w:hAnsiTheme="minorHAnsi"/>
                <w:i/>
              </w:rPr>
            </m:ctrlPr>
          </m:barPr>
          <m:e>
            <m:f>
              <m:fPr>
                <m:ctrlPr>
                  <w:rPr>
                    <w:rFonts w:ascii="Cambria Math" w:hAnsiTheme="minorHAnsi"/>
                    <w:i/>
                  </w:rPr>
                </m:ctrlPr>
              </m:fPr>
              <m:num>
                <m:r>
                  <w:rPr>
                    <w:rFonts w:ascii="Cambria Math" w:hAnsiTheme="minorHAnsi"/>
                  </w:rPr>
                  <m:t>∂(</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w</m:t>
                        </m:r>
                      </m:e>
                    </m:acc>
                    <m:ctrlPr>
                      <w:rPr>
                        <w:rFonts w:ascii="Cambria Math" w:hAnsi="Cambria Math"/>
                        <w:i/>
                      </w:rPr>
                    </m:ctrlPr>
                  </m:e>
                </m:acc>
                <m:r>
                  <w:rPr>
                    <w:rFonts w:ascii="Cambria Math" w:hAnsiTheme="minorHAnsi"/>
                  </w:rPr>
                  <m:t>+</m:t>
                </m:r>
                <m:sSup>
                  <m:sSupPr>
                    <m:ctrlPr>
                      <w:rPr>
                        <w:rFonts w:ascii="Cambria Math" w:hAnsiTheme="minorHAnsi"/>
                        <w:i/>
                      </w:rPr>
                    </m:ctrlPr>
                  </m:sSupPr>
                  <m:e>
                    <m:r>
                      <w:rPr>
                        <w:rFonts w:ascii="Cambria Math" w:hAnsiTheme="minorHAnsi"/>
                      </w:rPr>
                      <m:t>w</m:t>
                    </m:r>
                  </m:e>
                  <m:sup>
                    <m:r>
                      <w:rPr>
                        <w:rFonts w:ascii="Cambria Math" w:hAnsiTheme="minorHAnsi"/>
                      </w:rPr>
                      <m:t>″</m:t>
                    </m:r>
                    <m:ctrlPr>
                      <w:rPr>
                        <w:rFonts w:ascii="Cambria Math" w:hAnsi="Cambria Math"/>
                        <w:i/>
                      </w:rPr>
                    </m:ctrlPr>
                  </m:sup>
                </m:sSup>
                <m:r>
                  <w:rPr>
                    <w:rFonts w:ascii="Cambria Math" w:hAnsiTheme="minorHAnsi"/>
                  </w:rPr>
                  <m:t>)</m:t>
                </m:r>
              </m:num>
              <m:den>
                <m:r>
                  <w:rPr>
                    <w:rFonts w:ascii="Cambria Math" w:hAnsiTheme="minorHAnsi"/>
                  </w:rPr>
                  <m:t>∂z</m:t>
                </m:r>
              </m:den>
            </m:f>
            <m:ctrlPr>
              <w:rPr>
                <w:rFonts w:ascii="Cambria Math" w:hAnsi="Cambria Math"/>
                <w:i/>
              </w:rPr>
            </m:ctrlPr>
          </m:e>
        </m:bar>
        <m:r>
          <w:rPr>
            <w:rFonts w:ascii="Cambria Math" w:hAnsiTheme="minorHAnsi"/>
          </w:rPr>
          <m:t>=0</m:t>
        </m:r>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21</w:t>
      </w:r>
      <w:r w:rsidR="00A41B27">
        <w:rPr>
          <w:rStyle w:val="EquationCaption"/>
          <w:rFonts w:asciiTheme="minorHAnsi" w:hAnsiTheme="minorHAnsi"/>
        </w:rPr>
        <w:fldChar w:fldCharType="end"/>
      </w:r>
      <w:r w:rsidRPr="00B7030B">
        <w:rPr>
          <w:rStyle w:val="EquationCaption"/>
          <w:rFonts w:asciiTheme="minorHAnsi" w:hAnsiTheme="minorHAnsi"/>
        </w:rPr>
        <w:t>)</w:t>
      </w:r>
    </w:p>
    <w:p w14:paraId="49E49AB3" w14:textId="77777777" w:rsidR="0041037A" w:rsidRPr="00BB2B7F" w:rsidRDefault="0041037A" w:rsidP="007A3922">
      <w:pPr>
        <w:pStyle w:val="BodyText"/>
      </w:pPr>
      <w:r w:rsidRPr="00BB2B7F">
        <w:t>The lateral average of a double primed variable is by definition zero:</w:t>
      </w:r>
    </w:p>
    <w:p w14:paraId="620F993F" w14:textId="1CB80C27" w:rsidR="0041037A" w:rsidRPr="00B7030B" w:rsidRDefault="0041037A" w:rsidP="00D7765A">
      <w:pPr>
        <w:pStyle w:val="equation"/>
        <w:rPr>
          <w:rFonts w:asciiTheme="minorHAnsi" w:hAnsiTheme="minorHAnsi"/>
        </w:rPr>
      </w:pPr>
      <w:r w:rsidRPr="00B7030B">
        <w:rPr>
          <w:rFonts w:asciiTheme="minorHAnsi" w:hAnsiTheme="minorHAnsi"/>
        </w:rPr>
        <w:tab/>
      </w:r>
      <m:oMath>
        <m:bar>
          <m:barPr>
            <m:pos m:val="top"/>
            <m:ctrlPr>
              <w:rPr>
                <w:rFonts w:ascii="Cambria Math" w:hAnsiTheme="minorHAnsi"/>
                <w:i/>
              </w:rPr>
            </m:ctrlPr>
          </m:barPr>
          <m:e>
            <m:sSup>
              <m:sSupPr>
                <m:ctrlPr>
                  <w:rPr>
                    <w:rFonts w:ascii="Cambria Math" w:hAnsiTheme="minorHAnsi"/>
                    <w:i/>
                  </w:rPr>
                </m:ctrlPr>
              </m:sSupPr>
              <m:e>
                <m:r>
                  <w:rPr>
                    <w:rFonts w:ascii="Cambria Math" w:hAnsiTheme="minorHAnsi"/>
                  </w:rPr>
                  <m:t>u</m:t>
                </m:r>
              </m:e>
              <m:sup>
                <m:r>
                  <w:rPr>
                    <w:rFonts w:ascii="Cambria Math" w:hAnsiTheme="minorHAnsi"/>
                  </w:rPr>
                  <m:t>″</m:t>
                </m:r>
                <m:ctrlPr>
                  <w:rPr>
                    <w:rFonts w:ascii="Cambria Math" w:hAnsi="Cambria Math"/>
                    <w:i/>
                  </w:rPr>
                </m:ctrlPr>
              </m:sup>
            </m:sSup>
            <m:ctrlPr>
              <w:rPr>
                <w:rFonts w:ascii="Cambria Math" w:hAnsi="Cambria Math"/>
                <w:i/>
              </w:rPr>
            </m:ctrlPr>
          </m:e>
        </m:bar>
        <m:r>
          <w:rPr>
            <w:rFonts w:ascii="Cambria Math" w:hAnsiTheme="minorHAnsi"/>
          </w:rPr>
          <m:t>=</m:t>
        </m:r>
        <m:f>
          <m:fPr>
            <m:ctrlPr>
              <w:rPr>
                <w:rFonts w:ascii="Cambria Math" w:hAnsiTheme="minorHAnsi"/>
                <w:i/>
              </w:rPr>
            </m:ctrlPr>
          </m:fPr>
          <m:num>
            <m:r>
              <w:rPr>
                <w:rFonts w:ascii="Cambria Math" w:hAnsiTheme="minorHAnsi"/>
              </w:rPr>
              <m:t>1</m:t>
            </m:r>
          </m:num>
          <m:den>
            <m:r>
              <w:rPr>
                <w:rFonts w:ascii="Cambria Math" w:hAnsiTheme="minorHAnsi"/>
              </w:rPr>
              <m:t>B</m:t>
            </m:r>
          </m:den>
        </m:f>
        <m:nary>
          <m:naryPr>
            <m:ctrlPr>
              <w:rPr>
                <w:rFonts w:ascii="Cambria Math" w:hAnsiTheme="minorHAnsi"/>
                <w:i/>
              </w:rPr>
            </m:ctrlPr>
          </m:naryPr>
          <m:sub>
            <m:r>
              <w:rPr>
                <w:rFonts w:ascii="Cambria Math" w:hAnsiTheme="minorHAnsi"/>
              </w:rPr>
              <m:t>y1</m:t>
            </m:r>
          </m:sub>
          <m:sup>
            <m:r>
              <w:rPr>
                <w:rFonts w:ascii="Cambria Math" w:hAnsiTheme="minorHAnsi"/>
              </w:rPr>
              <m:t>y2</m:t>
            </m:r>
          </m:sup>
          <m:e>
            <m:sSup>
              <m:sSupPr>
                <m:ctrlPr>
                  <w:rPr>
                    <w:rFonts w:ascii="Cambria Math" w:hAnsiTheme="minorHAnsi"/>
                    <w:i/>
                  </w:rPr>
                </m:ctrlPr>
              </m:sSupPr>
              <m:e>
                <m:r>
                  <w:rPr>
                    <w:rFonts w:ascii="Cambria Math" w:hAnsiTheme="minorHAnsi"/>
                  </w:rPr>
                  <m:t>u</m:t>
                </m:r>
              </m:e>
              <m:sup>
                <m:r>
                  <w:rPr>
                    <w:rFonts w:ascii="Cambria Math" w:hAnsiTheme="minorHAnsi"/>
                  </w:rPr>
                  <m:t>″</m:t>
                </m:r>
                <m:ctrlPr>
                  <w:rPr>
                    <w:rFonts w:ascii="Cambria Math" w:hAnsi="Cambria Math"/>
                    <w:i/>
                  </w:rPr>
                </m:ctrlPr>
              </m:sup>
            </m:sSup>
            <m:r>
              <w:rPr>
                <w:rFonts w:ascii="Cambria Math" w:hAnsiTheme="minorHAnsi"/>
              </w:rPr>
              <m:t>dy=0</m:t>
            </m:r>
          </m:e>
        </m:nary>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22</w:t>
      </w:r>
      <w:r w:rsidR="00A41B27">
        <w:rPr>
          <w:rStyle w:val="EquationCaption"/>
          <w:rFonts w:asciiTheme="minorHAnsi" w:hAnsiTheme="minorHAnsi"/>
        </w:rPr>
        <w:fldChar w:fldCharType="end"/>
      </w:r>
      <w:r w:rsidRPr="00B7030B">
        <w:rPr>
          <w:rStyle w:val="EquationCaption"/>
          <w:rFonts w:asciiTheme="minorHAnsi" w:hAnsiTheme="minorHAnsi"/>
        </w:rPr>
        <w:t>)</w:t>
      </w:r>
    </w:p>
    <w:p w14:paraId="0B76E606" w14:textId="77777777" w:rsidR="0041037A" w:rsidRPr="00BB2B7F" w:rsidRDefault="0041037A" w:rsidP="007A3922">
      <w:pPr>
        <w:pStyle w:val="BodyText"/>
      </w:pPr>
      <w:r w:rsidRPr="00BB2B7F">
        <w:t>Also, note that:</w:t>
      </w:r>
    </w:p>
    <w:p w14:paraId="6B632960" w14:textId="473E1CF4" w:rsidR="0041037A" w:rsidRPr="00B7030B" w:rsidRDefault="0041037A" w:rsidP="00D7765A">
      <w:pPr>
        <w:pStyle w:val="equation"/>
        <w:keepNext/>
        <w:jc w:val="left"/>
        <w:rPr>
          <w:rFonts w:asciiTheme="minorHAnsi" w:hAnsiTheme="minorHAnsi"/>
        </w:rPr>
      </w:pPr>
      <w:r w:rsidRPr="00B7030B">
        <w:rPr>
          <w:rFonts w:asciiTheme="minorHAnsi" w:hAnsiTheme="minorHAnsi"/>
        </w:rPr>
        <w:lastRenderedPageBreak/>
        <w:tab/>
      </w:r>
      <m:oMath>
        <m:bar>
          <m:barPr>
            <m:pos m:val="top"/>
            <m:ctrlPr>
              <w:rPr>
                <w:rFonts w:ascii="Cambria Math" w:hAnsiTheme="minorHAnsi"/>
                <w:i/>
              </w:rPr>
            </m:ctrlPr>
          </m:barPr>
          <m:e>
            <m:f>
              <m:fPr>
                <m:ctrlPr>
                  <w:rPr>
                    <w:rFonts w:ascii="Cambria Math" w:hAnsiTheme="minorHAnsi"/>
                    <w:i/>
                  </w:rPr>
                </m:ctrlPr>
              </m:fPr>
              <m:num>
                <m:r>
                  <w:rPr>
                    <w:rFonts w:ascii="Cambria Math" w:hAnsiTheme="minorHAnsi"/>
                  </w:rPr>
                  <m:t>∂(</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v</m:t>
                        </m:r>
                      </m:e>
                    </m:acc>
                    <m:ctrlPr>
                      <w:rPr>
                        <w:rFonts w:ascii="Cambria Math" w:hAnsi="Cambria Math"/>
                        <w:i/>
                      </w:rPr>
                    </m:ctrlPr>
                  </m:e>
                </m:acc>
                <m:r>
                  <w:rPr>
                    <w:rFonts w:ascii="Cambria Math" w:hAnsiTheme="minorHAnsi"/>
                  </w:rPr>
                  <m:t>+</m:t>
                </m:r>
                <m:sSup>
                  <m:sSupPr>
                    <m:ctrlPr>
                      <w:rPr>
                        <w:rFonts w:ascii="Cambria Math" w:hAnsiTheme="minorHAnsi"/>
                        <w:i/>
                      </w:rPr>
                    </m:ctrlPr>
                  </m:sSupPr>
                  <m:e>
                    <m:r>
                      <w:rPr>
                        <w:rFonts w:ascii="Cambria Math" w:hAnsiTheme="minorHAnsi"/>
                      </w:rPr>
                      <m:t>v</m:t>
                    </m:r>
                  </m:e>
                  <m:sup>
                    <m:r>
                      <w:rPr>
                        <w:rFonts w:ascii="Cambria Math" w:hAnsiTheme="minorHAnsi"/>
                      </w:rPr>
                      <m:t>″</m:t>
                    </m:r>
                    <m:ctrlPr>
                      <w:rPr>
                        <w:rFonts w:ascii="Cambria Math" w:hAnsi="Cambria Math"/>
                        <w:i/>
                      </w:rPr>
                    </m:ctrlPr>
                  </m:sup>
                </m:sSup>
                <m:r>
                  <w:rPr>
                    <w:rFonts w:ascii="Cambria Math" w:hAnsiTheme="minorHAnsi"/>
                  </w:rPr>
                  <m:t>)</m:t>
                </m:r>
              </m:num>
              <m:den>
                <m:r>
                  <w:rPr>
                    <w:rFonts w:ascii="Cambria Math" w:hAnsiTheme="minorHAnsi"/>
                  </w:rPr>
                  <m:t>∂y</m:t>
                </m:r>
              </m:den>
            </m:f>
            <m:ctrlPr>
              <w:rPr>
                <w:rFonts w:ascii="Cambria Math" w:hAnsi="Cambria Math"/>
                <w:i/>
              </w:rPr>
            </m:ctrlPr>
          </m:e>
        </m:bar>
        <m:r>
          <w:rPr>
            <w:rFonts w:ascii="Cambria Math" w:hAnsiTheme="minorHAnsi"/>
          </w:rPr>
          <m:t>=</m:t>
        </m:r>
        <m:f>
          <m:fPr>
            <m:ctrlPr>
              <w:rPr>
                <w:rFonts w:ascii="Cambria Math" w:hAnsiTheme="minorHAnsi"/>
                <w:i/>
              </w:rPr>
            </m:ctrlPr>
          </m:fPr>
          <m:num>
            <m:r>
              <w:rPr>
                <w:rFonts w:ascii="Cambria Math" w:hAnsiTheme="minorHAnsi"/>
              </w:rPr>
              <m:t>1</m:t>
            </m:r>
          </m:num>
          <m:den>
            <m:r>
              <w:rPr>
                <w:rFonts w:ascii="Cambria Math" w:hAnsiTheme="minorHAnsi"/>
              </w:rPr>
              <m:t>B</m:t>
            </m:r>
          </m:den>
        </m:f>
        <m:nary>
          <m:naryPr>
            <m:ctrlPr>
              <w:rPr>
                <w:rFonts w:ascii="Cambria Math" w:hAnsiTheme="minorHAnsi"/>
                <w:i/>
              </w:rPr>
            </m:ctrlPr>
          </m:naryPr>
          <m:sub>
            <m:r>
              <w:rPr>
                <w:rFonts w:ascii="Cambria Math" w:hAnsiTheme="minorHAnsi"/>
              </w:rPr>
              <m:t>y1</m:t>
            </m:r>
          </m:sub>
          <m:sup>
            <m:r>
              <w:rPr>
                <w:rFonts w:ascii="Cambria Math" w:hAnsiTheme="minorHAnsi"/>
              </w:rPr>
              <m:t>y2</m:t>
            </m:r>
          </m:sup>
          <m:e>
            <m:f>
              <m:fPr>
                <m:ctrlPr>
                  <w:rPr>
                    <w:rFonts w:ascii="Cambria Math" w:hAnsiTheme="minorHAnsi"/>
                    <w:i/>
                  </w:rPr>
                </m:ctrlPr>
              </m:fPr>
              <m:num>
                <m:r>
                  <w:rPr>
                    <w:rFonts w:ascii="Cambria Math" w:hAnsiTheme="minorHAnsi"/>
                  </w:rPr>
                  <m:t>∂(</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v</m:t>
                        </m:r>
                      </m:e>
                    </m:acc>
                    <m:ctrlPr>
                      <w:rPr>
                        <w:rFonts w:ascii="Cambria Math" w:hAnsi="Cambria Math"/>
                        <w:i/>
                      </w:rPr>
                    </m:ctrlPr>
                  </m:e>
                </m:acc>
                <m:r>
                  <w:rPr>
                    <w:rFonts w:ascii="Cambria Math" w:hAnsiTheme="minorHAnsi"/>
                  </w:rPr>
                  <m:t>+</m:t>
                </m:r>
                <m:sSup>
                  <m:sSupPr>
                    <m:ctrlPr>
                      <w:rPr>
                        <w:rFonts w:ascii="Cambria Math" w:hAnsiTheme="minorHAnsi"/>
                        <w:i/>
                      </w:rPr>
                    </m:ctrlPr>
                  </m:sSupPr>
                  <m:e>
                    <m:r>
                      <w:rPr>
                        <w:rFonts w:ascii="Cambria Math" w:hAnsiTheme="minorHAnsi"/>
                      </w:rPr>
                      <m:t>v</m:t>
                    </m:r>
                  </m:e>
                  <m:sup>
                    <m:r>
                      <w:rPr>
                        <w:rFonts w:ascii="Cambria Math" w:hAnsiTheme="minorHAnsi"/>
                      </w:rPr>
                      <m:t>″</m:t>
                    </m:r>
                    <m:ctrlPr>
                      <w:rPr>
                        <w:rFonts w:ascii="Cambria Math" w:hAnsi="Cambria Math"/>
                        <w:i/>
                      </w:rPr>
                    </m:ctrlPr>
                  </m:sup>
                </m:sSup>
                <m:r>
                  <w:rPr>
                    <w:rFonts w:ascii="Cambria Math" w:hAnsiTheme="minorHAnsi"/>
                  </w:rPr>
                  <m:t>)</m:t>
                </m:r>
              </m:num>
              <m:den>
                <m:r>
                  <w:rPr>
                    <w:rFonts w:ascii="Cambria Math" w:hAnsiTheme="minorHAnsi"/>
                  </w:rPr>
                  <m:t>∂y</m:t>
                </m:r>
              </m:den>
            </m:f>
            <m:r>
              <w:rPr>
                <w:rFonts w:ascii="Cambria Math" w:hAnsiTheme="minorHAnsi"/>
              </w:rPr>
              <m:t>dy</m:t>
            </m:r>
          </m:e>
        </m:nary>
        <m:r>
          <w:rPr>
            <w:rFonts w:ascii="Cambria Math" w:hAnsiTheme="minorHAnsi"/>
          </w:rPr>
          <m:t>=</m:t>
        </m:r>
        <m:sSubSup>
          <m:sSubSupPr>
            <m:ctrlPr>
              <w:rPr>
                <w:rFonts w:ascii="Cambria Math" w:hAnsiTheme="minorHAnsi"/>
                <w:i/>
              </w:rPr>
            </m:ctrlPr>
          </m:sSubSupPr>
          <m:e>
            <m:d>
              <m:dPr>
                <m:begChr m:val=""/>
                <m:endChr m:val="|"/>
                <m:ctrlPr>
                  <w:rPr>
                    <w:rFonts w:ascii="Cambria Math" w:hAnsiTheme="minorHAnsi"/>
                    <w:i/>
                  </w:rPr>
                </m:ctrlPr>
              </m:dPr>
              <m:e>
                <m:f>
                  <m:fPr>
                    <m:ctrlPr>
                      <w:rPr>
                        <w:rFonts w:ascii="Cambria Math" w:hAnsiTheme="minorHAnsi"/>
                        <w:i/>
                      </w:rPr>
                    </m:ctrlPr>
                  </m:fPr>
                  <m:num>
                    <m:d>
                      <m:dPr>
                        <m:ctrlPr>
                          <w:rPr>
                            <w:rFonts w:ascii="Cambria Math" w:hAnsiTheme="minorHAnsi"/>
                            <w:i/>
                          </w:rPr>
                        </m:ctrlPr>
                      </m:dPr>
                      <m:e>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v</m:t>
                                </m:r>
                              </m:e>
                            </m:acc>
                            <m:ctrlPr>
                              <w:rPr>
                                <w:rFonts w:ascii="Cambria Math" w:hAnsi="Cambria Math"/>
                                <w:i/>
                              </w:rPr>
                            </m:ctrlPr>
                          </m:e>
                        </m:acc>
                        <m:r>
                          <w:rPr>
                            <w:rFonts w:ascii="Cambria Math" w:hAnsiTheme="minorHAnsi"/>
                          </w:rPr>
                          <m:t>+</m:t>
                        </m:r>
                        <m:sSup>
                          <m:sSupPr>
                            <m:ctrlPr>
                              <w:rPr>
                                <w:rFonts w:ascii="Cambria Math" w:hAnsiTheme="minorHAnsi"/>
                                <w:i/>
                              </w:rPr>
                            </m:ctrlPr>
                          </m:sSupPr>
                          <m:e>
                            <m:r>
                              <w:rPr>
                                <w:rFonts w:ascii="Cambria Math" w:hAnsiTheme="minorHAnsi"/>
                              </w:rPr>
                              <m:t>v</m:t>
                            </m:r>
                          </m:e>
                          <m:sup>
                            <m:r>
                              <w:rPr>
                                <w:rFonts w:ascii="Cambria Math" w:hAnsiTheme="minorHAnsi"/>
                              </w:rPr>
                              <m:t>″</m:t>
                            </m:r>
                            <m:ctrlPr>
                              <w:rPr>
                                <w:rFonts w:ascii="Cambria Math" w:hAnsi="Cambria Math"/>
                                <w:i/>
                              </w:rPr>
                            </m:ctrlPr>
                          </m:sup>
                        </m:sSup>
                        <m:ctrlPr>
                          <w:rPr>
                            <w:rFonts w:ascii="Cambria Math" w:hAnsi="Cambria Math"/>
                            <w:i/>
                          </w:rPr>
                        </m:ctrlPr>
                      </m:e>
                    </m:d>
                  </m:num>
                  <m:den>
                    <m:r>
                      <w:rPr>
                        <w:rFonts w:ascii="Cambria Math" w:hAnsiTheme="minorHAnsi"/>
                      </w:rPr>
                      <m:t>B</m:t>
                    </m:r>
                  </m:den>
                </m:f>
                <m:ctrlPr>
                  <w:rPr>
                    <w:rFonts w:ascii="Cambria Math" w:hAnsi="Cambria Math"/>
                    <w:i/>
                  </w:rPr>
                </m:ctrlPr>
              </m:e>
            </m:d>
          </m:e>
          <m:sub>
            <m:r>
              <w:rPr>
                <w:rFonts w:ascii="Cambria Math" w:hAnsiTheme="minorHAnsi"/>
              </w:rPr>
              <m:t>y1</m:t>
            </m:r>
          </m:sub>
          <m:sup>
            <m:r>
              <w:rPr>
                <w:rFonts w:ascii="Cambria Math" w:hAnsiTheme="minorHAnsi"/>
              </w:rPr>
              <m:t>y2</m:t>
            </m:r>
          </m:sup>
        </m:sSubSup>
        <m:r>
          <w:rPr>
            <w:rFonts w:ascii="Cambria Math" w:hAnsiTheme="minorHAnsi"/>
          </w:rPr>
          <m:t>=</m:t>
        </m:r>
        <m:sSubSup>
          <m:sSubSupPr>
            <m:ctrlPr>
              <w:rPr>
                <w:rFonts w:ascii="Cambria Math" w:hAnsiTheme="minorHAnsi"/>
                <w:i/>
              </w:rPr>
            </m:ctrlPr>
          </m:sSubSupPr>
          <m:e>
            <m:d>
              <m:dPr>
                <m:begChr m:val=""/>
                <m:endChr m:val="|"/>
                <m:ctrlPr>
                  <w:rPr>
                    <w:rFonts w:ascii="Cambria Math" w:hAnsiTheme="minorHAnsi"/>
                    <w:i/>
                  </w:rPr>
                </m:ctrlPr>
              </m:dPr>
              <m:e>
                <m:f>
                  <m:fPr>
                    <m:ctrlPr>
                      <w:rPr>
                        <w:rFonts w:ascii="Cambria Math" w:hAnsiTheme="minorHAnsi"/>
                        <w:i/>
                      </w:rPr>
                    </m:ctrlPr>
                  </m:fPr>
                  <m:num>
                    <m:sSup>
                      <m:sSupPr>
                        <m:ctrlPr>
                          <w:rPr>
                            <w:rFonts w:ascii="Cambria Math" w:hAnsiTheme="minorHAnsi"/>
                            <w:i/>
                          </w:rPr>
                        </m:ctrlPr>
                      </m:sSupPr>
                      <m:e>
                        <m:r>
                          <w:rPr>
                            <w:rFonts w:ascii="Cambria Math" w:hAnsiTheme="minorHAnsi"/>
                          </w:rPr>
                          <m:t>v</m:t>
                        </m:r>
                      </m:e>
                      <m:sup>
                        <m:r>
                          <w:rPr>
                            <w:rFonts w:ascii="Cambria Math" w:hAnsiTheme="minorHAnsi"/>
                          </w:rPr>
                          <m:t>″</m:t>
                        </m:r>
                        <m:ctrlPr>
                          <w:rPr>
                            <w:rFonts w:ascii="Cambria Math" w:hAnsi="Cambria Math"/>
                            <w:i/>
                          </w:rPr>
                        </m:ctrlPr>
                      </m:sup>
                    </m:sSup>
                  </m:num>
                  <m:den>
                    <m:r>
                      <w:rPr>
                        <w:rFonts w:ascii="Cambria Math" w:hAnsiTheme="minorHAnsi"/>
                      </w:rPr>
                      <m:t>B</m:t>
                    </m:r>
                  </m:den>
                </m:f>
                <m:ctrlPr>
                  <w:rPr>
                    <w:rFonts w:ascii="Cambria Math" w:hAnsi="Cambria Math"/>
                    <w:i/>
                  </w:rPr>
                </m:ctrlPr>
              </m:e>
            </m:d>
          </m:e>
          <m:sub>
            <m:r>
              <w:rPr>
                <w:rFonts w:ascii="Cambria Math" w:hAnsiTheme="minorHAnsi"/>
              </w:rPr>
              <m:t>y1</m:t>
            </m:r>
          </m:sub>
          <m:sup>
            <m:r>
              <w:rPr>
                <w:rFonts w:ascii="Cambria Math" w:hAnsiTheme="minorHAnsi"/>
              </w:rPr>
              <m:t>y2</m:t>
            </m:r>
          </m:sup>
        </m:sSubSup>
        <m:r>
          <w:rPr>
            <w:rFonts w:ascii="Cambria Math" w:hAnsiTheme="minorHAnsi"/>
          </w:rPr>
          <m:t xml:space="preserve">=q </m:t>
        </m:r>
      </m:oMath>
      <w:r w:rsidR="00BB2B7F">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23</w:t>
      </w:r>
      <w:r w:rsidR="00A41B27">
        <w:rPr>
          <w:rStyle w:val="EquationCaption"/>
          <w:rFonts w:asciiTheme="minorHAnsi" w:hAnsiTheme="minorHAnsi"/>
        </w:rPr>
        <w:fldChar w:fldCharType="end"/>
      </w:r>
      <w:r w:rsidRPr="00B7030B">
        <w:rPr>
          <w:rStyle w:val="EquationCaption"/>
          <w:rFonts w:asciiTheme="minorHAnsi" w:hAnsiTheme="minorHAnsi"/>
        </w:rPr>
        <w:t>)</w:t>
      </w:r>
    </w:p>
    <w:p w14:paraId="563746BA" w14:textId="77777777" w:rsidR="0041037A" w:rsidRPr="00BB2B7F" w:rsidRDefault="0041037A" w:rsidP="007A3922">
      <w:pPr>
        <w:pStyle w:val="BodyText"/>
      </w:pPr>
      <w:r w:rsidRPr="00BB2B7F">
        <w:t>where q is defined as the net lateral inflow per unit volume of cell [T</w:t>
      </w:r>
      <w:r w:rsidRPr="00BB2B7F">
        <w:rPr>
          <w:vertAlign w:val="superscript"/>
        </w:rPr>
        <w:t>-1</w:t>
      </w:r>
      <w:r w:rsidRPr="00BB2B7F">
        <w:t>], and:</w:t>
      </w:r>
    </w:p>
    <w:p w14:paraId="21A13B58" w14:textId="20798531" w:rsidR="0041037A" w:rsidRPr="00B7030B" w:rsidRDefault="0041037A" w:rsidP="00D7765A">
      <w:pPr>
        <w:pStyle w:val="equation"/>
        <w:jc w:val="left"/>
        <w:rPr>
          <w:rFonts w:asciiTheme="minorHAnsi" w:hAnsiTheme="minorHAnsi"/>
        </w:rPr>
      </w:pPr>
      <w:r w:rsidRPr="00B7030B">
        <w:rPr>
          <w:rFonts w:asciiTheme="minorHAnsi" w:hAnsiTheme="minorHAnsi"/>
        </w:rPr>
        <w:tab/>
      </w:r>
      <m:oMath>
        <m:bar>
          <m:barPr>
            <m:pos m:val="top"/>
            <m:ctrlPr>
              <w:rPr>
                <w:rFonts w:ascii="Cambria Math" w:hAnsiTheme="minorHAnsi"/>
                <w:i/>
              </w:rPr>
            </m:ctrlPr>
          </m:barPr>
          <m:e>
            <m:f>
              <m:fPr>
                <m:ctrlPr>
                  <w:rPr>
                    <w:rFonts w:ascii="Cambria Math" w:hAnsiTheme="minorHAnsi"/>
                    <w:i/>
                  </w:rPr>
                </m:ctrlPr>
              </m:fPr>
              <m:num>
                <m:r>
                  <w:rPr>
                    <w:rFonts w:ascii="Cambria Math" w:hAnsiTheme="minorHAnsi"/>
                  </w:rPr>
                  <m:t>∂(</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u</m:t>
                        </m:r>
                      </m:e>
                    </m:acc>
                    <m:ctrlPr>
                      <w:rPr>
                        <w:rFonts w:ascii="Cambria Math" w:hAnsi="Cambria Math"/>
                        <w:i/>
                      </w:rPr>
                    </m:ctrlPr>
                  </m:e>
                </m:acc>
                <m:r>
                  <w:rPr>
                    <w:rFonts w:ascii="Cambria Math" w:hAnsiTheme="minorHAnsi"/>
                  </w:rPr>
                  <m:t>+</m:t>
                </m:r>
                <m:sSup>
                  <m:sSupPr>
                    <m:ctrlPr>
                      <w:rPr>
                        <w:rFonts w:ascii="Cambria Math" w:hAnsiTheme="minorHAnsi"/>
                        <w:i/>
                      </w:rPr>
                    </m:ctrlPr>
                  </m:sSupPr>
                  <m:e>
                    <m:r>
                      <w:rPr>
                        <w:rFonts w:ascii="Cambria Math" w:hAnsiTheme="minorHAnsi"/>
                      </w:rPr>
                      <m:t>u</m:t>
                    </m:r>
                  </m:e>
                  <m:sup>
                    <m:r>
                      <w:rPr>
                        <w:rFonts w:ascii="Cambria Math" w:hAnsiTheme="minorHAnsi"/>
                      </w:rPr>
                      <m:t>″</m:t>
                    </m:r>
                    <m:ctrlPr>
                      <w:rPr>
                        <w:rFonts w:ascii="Cambria Math" w:hAnsi="Cambria Math"/>
                        <w:i/>
                      </w:rPr>
                    </m:ctrlPr>
                  </m:sup>
                </m:sSup>
                <m:r>
                  <w:rPr>
                    <w:rFonts w:ascii="Cambria Math" w:hAnsiTheme="minorHAnsi"/>
                  </w:rPr>
                  <m:t>)</m:t>
                </m:r>
              </m:num>
              <m:den>
                <m:r>
                  <w:rPr>
                    <w:rFonts w:ascii="Cambria Math" w:hAnsiTheme="minorHAnsi"/>
                  </w:rPr>
                  <m:t>∂x</m:t>
                </m:r>
              </m:den>
            </m:f>
            <m:ctrlPr>
              <w:rPr>
                <w:rFonts w:ascii="Cambria Math" w:hAnsi="Cambria Math"/>
                <w:i/>
              </w:rPr>
            </m:ctrlPr>
          </m:e>
        </m:bar>
        <m:r>
          <w:rPr>
            <w:rFonts w:ascii="Cambria Math" w:hAnsiTheme="minorHAnsi"/>
          </w:rPr>
          <m:t>=</m:t>
        </m:r>
        <m:f>
          <m:fPr>
            <m:ctrlPr>
              <w:rPr>
                <w:rFonts w:ascii="Cambria Math" w:hAnsiTheme="minorHAnsi"/>
                <w:i/>
              </w:rPr>
            </m:ctrlPr>
          </m:fPr>
          <m:num>
            <m:r>
              <w:rPr>
                <w:rFonts w:ascii="Cambria Math" w:hAnsiTheme="minorHAnsi"/>
              </w:rPr>
              <m:t>1</m:t>
            </m:r>
          </m:num>
          <m:den>
            <m:r>
              <w:rPr>
                <w:rFonts w:ascii="Cambria Math" w:hAnsiTheme="minorHAnsi"/>
              </w:rPr>
              <m:t>B</m:t>
            </m:r>
          </m:den>
        </m:f>
        <m:nary>
          <m:naryPr>
            <m:ctrlPr>
              <w:rPr>
                <w:rFonts w:ascii="Cambria Math" w:hAnsiTheme="minorHAnsi"/>
                <w:i/>
              </w:rPr>
            </m:ctrlPr>
          </m:naryPr>
          <m:sub>
            <m:r>
              <w:rPr>
                <w:rFonts w:ascii="Cambria Math" w:hAnsiTheme="minorHAnsi"/>
              </w:rPr>
              <m:t>y1</m:t>
            </m:r>
          </m:sub>
          <m:sup>
            <m:r>
              <w:rPr>
                <w:rFonts w:ascii="Cambria Math" w:hAnsiTheme="minorHAnsi"/>
              </w:rPr>
              <m:t>y2</m:t>
            </m:r>
          </m:sup>
          <m:e>
            <m:f>
              <m:fPr>
                <m:ctrlPr>
                  <w:rPr>
                    <w:rFonts w:ascii="Cambria Math" w:hAnsiTheme="minorHAnsi"/>
                    <w:i/>
                  </w:rPr>
                </m:ctrlPr>
              </m:fPr>
              <m:num>
                <m:r>
                  <w:rPr>
                    <w:rFonts w:ascii="Cambria Math" w:hAnsiTheme="minorHAnsi"/>
                  </w:rPr>
                  <m:t>∂(</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u</m:t>
                        </m:r>
                      </m:e>
                    </m:acc>
                    <m:ctrlPr>
                      <w:rPr>
                        <w:rFonts w:ascii="Cambria Math" w:hAnsi="Cambria Math"/>
                        <w:i/>
                      </w:rPr>
                    </m:ctrlPr>
                  </m:e>
                </m:acc>
                <m:r>
                  <w:rPr>
                    <w:rFonts w:ascii="Cambria Math" w:hAnsiTheme="minorHAnsi"/>
                  </w:rPr>
                  <m:t>+</m:t>
                </m:r>
                <m:sSup>
                  <m:sSupPr>
                    <m:ctrlPr>
                      <w:rPr>
                        <w:rFonts w:ascii="Cambria Math" w:hAnsiTheme="minorHAnsi"/>
                        <w:i/>
                      </w:rPr>
                    </m:ctrlPr>
                  </m:sSupPr>
                  <m:e>
                    <m:r>
                      <w:rPr>
                        <w:rFonts w:ascii="Cambria Math" w:hAnsiTheme="minorHAnsi"/>
                      </w:rPr>
                      <m:t>u</m:t>
                    </m:r>
                  </m:e>
                  <m:sup>
                    <m:r>
                      <w:rPr>
                        <w:rFonts w:ascii="Cambria Math" w:hAnsiTheme="minorHAnsi"/>
                      </w:rPr>
                      <m:t>″</m:t>
                    </m:r>
                    <m:ctrlPr>
                      <w:rPr>
                        <w:rFonts w:ascii="Cambria Math" w:hAnsi="Cambria Math"/>
                        <w:i/>
                      </w:rPr>
                    </m:ctrlPr>
                  </m:sup>
                </m:sSup>
                <m:r>
                  <w:rPr>
                    <w:rFonts w:ascii="Cambria Math" w:hAnsiTheme="minorHAnsi"/>
                  </w:rPr>
                  <m:t>)</m:t>
                </m:r>
              </m:num>
              <m:den>
                <m:r>
                  <w:rPr>
                    <w:rFonts w:ascii="Cambria Math" w:hAnsiTheme="minorHAnsi"/>
                  </w:rPr>
                  <m:t>∂x</m:t>
                </m:r>
              </m:den>
            </m:f>
            <m:r>
              <w:rPr>
                <w:rFonts w:ascii="Cambria Math" w:hAnsiTheme="minorHAnsi"/>
              </w:rPr>
              <m:t>dy</m:t>
            </m:r>
          </m:e>
        </m:nary>
        <m:r>
          <w:rPr>
            <w:rFonts w:ascii="Cambria Math" w:hAnsiTheme="minorHAnsi"/>
          </w:rPr>
          <m:t>=</m:t>
        </m:r>
        <m:f>
          <m:fPr>
            <m:ctrlPr>
              <w:rPr>
                <w:rFonts w:ascii="Cambria Math" w:hAnsiTheme="minorHAnsi"/>
                <w:i/>
              </w:rPr>
            </m:ctrlPr>
          </m:fPr>
          <m:num>
            <m:r>
              <w:rPr>
                <w:rFonts w:ascii="Cambria Math" w:hAnsiTheme="minorHAnsi"/>
              </w:rPr>
              <m:t>1</m:t>
            </m:r>
          </m:num>
          <m:den>
            <m:r>
              <w:rPr>
                <w:rFonts w:ascii="Cambria Math" w:hAnsiTheme="minorHAnsi"/>
              </w:rPr>
              <m:t>B</m:t>
            </m:r>
          </m:den>
        </m:f>
        <m:nary>
          <m:naryPr>
            <m:ctrlPr>
              <w:rPr>
                <w:rFonts w:ascii="Cambria Math" w:hAnsiTheme="minorHAnsi"/>
                <w:i/>
              </w:rPr>
            </m:ctrlPr>
          </m:naryPr>
          <m:sub>
            <m:r>
              <w:rPr>
                <w:rFonts w:ascii="Cambria Math" w:hAnsiTheme="minorHAnsi"/>
              </w:rPr>
              <m:t>y1</m:t>
            </m:r>
          </m:sub>
          <m:sup>
            <m:r>
              <w:rPr>
                <w:rFonts w:ascii="Cambria Math" w:hAnsiTheme="minorHAnsi"/>
              </w:rPr>
              <m:t>y2</m:t>
            </m:r>
          </m:sup>
          <m:e>
            <m:f>
              <m:fPr>
                <m:ctrlPr>
                  <w:rPr>
                    <w:rFonts w:ascii="Cambria Math" w:hAnsiTheme="minorHAnsi"/>
                    <w:i/>
                  </w:rPr>
                </m:ctrlPr>
              </m:fPr>
              <m:num>
                <m:r>
                  <w:rPr>
                    <w:rFonts w:ascii="Cambria Math" w:hAnsiTheme="minorHAnsi"/>
                  </w:rPr>
                  <m:t>∂</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u</m:t>
                        </m:r>
                      </m:e>
                    </m:acc>
                    <m:ctrlPr>
                      <w:rPr>
                        <w:rFonts w:ascii="Cambria Math" w:hAnsi="Cambria Math"/>
                        <w:i/>
                      </w:rPr>
                    </m:ctrlPr>
                  </m:e>
                </m:acc>
              </m:num>
              <m:den>
                <m:r>
                  <w:rPr>
                    <w:rFonts w:ascii="Cambria Math" w:hAnsiTheme="minorHAnsi"/>
                  </w:rPr>
                  <m:t>∂x</m:t>
                </m:r>
              </m:den>
            </m:f>
            <m:r>
              <w:rPr>
                <w:rFonts w:ascii="Cambria Math" w:hAnsiTheme="minorHAnsi"/>
              </w:rPr>
              <m:t>dy+</m:t>
            </m:r>
          </m:e>
        </m:nary>
        <m:f>
          <m:fPr>
            <m:ctrlPr>
              <w:rPr>
                <w:rFonts w:ascii="Cambria Math" w:hAnsiTheme="minorHAnsi"/>
                <w:i/>
              </w:rPr>
            </m:ctrlPr>
          </m:fPr>
          <m:num>
            <m:r>
              <w:rPr>
                <w:rFonts w:ascii="Cambria Math" w:hAnsiTheme="minorHAnsi"/>
              </w:rPr>
              <m:t>1</m:t>
            </m:r>
          </m:num>
          <m:den>
            <m:r>
              <w:rPr>
                <w:rFonts w:ascii="Cambria Math" w:hAnsiTheme="minorHAnsi"/>
              </w:rPr>
              <m:t>B</m:t>
            </m:r>
          </m:den>
        </m:f>
        <m:nary>
          <m:naryPr>
            <m:ctrlPr>
              <w:rPr>
                <w:rFonts w:ascii="Cambria Math" w:hAnsiTheme="minorHAnsi"/>
                <w:i/>
              </w:rPr>
            </m:ctrlPr>
          </m:naryPr>
          <m:sub>
            <m:r>
              <w:rPr>
                <w:rFonts w:ascii="Cambria Math" w:hAnsiTheme="minorHAnsi"/>
              </w:rPr>
              <m:t>y1</m:t>
            </m:r>
          </m:sub>
          <m:sup>
            <m:r>
              <w:rPr>
                <w:rFonts w:ascii="Cambria Math" w:hAnsiTheme="minorHAnsi"/>
              </w:rPr>
              <m:t>y2</m:t>
            </m:r>
          </m:sup>
          <m:e>
            <m:f>
              <m:fPr>
                <m:ctrlPr>
                  <w:rPr>
                    <w:rFonts w:ascii="Cambria Math" w:hAnsiTheme="minorHAnsi"/>
                    <w:i/>
                  </w:rPr>
                </m:ctrlPr>
              </m:fPr>
              <m:num>
                <m:r>
                  <w:rPr>
                    <w:rFonts w:ascii="Cambria Math" w:hAnsiTheme="minorHAnsi"/>
                  </w:rPr>
                  <m:t>∂</m:t>
                </m:r>
                <m:sSup>
                  <m:sSupPr>
                    <m:ctrlPr>
                      <w:rPr>
                        <w:rFonts w:ascii="Cambria Math" w:hAnsiTheme="minorHAnsi"/>
                        <w:i/>
                      </w:rPr>
                    </m:ctrlPr>
                  </m:sSupPr>
                  <m:e>
                    <m:r>
                      <w:rPr>
                        <w:rFonts w:ascii="Cambria Math" w:hAnsiTheme="minorHAnsi"/>
                      </w:rPr>
                      <m:t>u</m:t>
                    </m:r>
                  </m:e>
                  <m:sup>
                    <m:r>
                      <w:rPr>
                        <w:rFonts w:ascii="Cambria Math" w:hAnsiTheme="minorHAnsi"/>
                      </w:rPr>
                      <m:t>″</m:t>
                    </m:r>
                    <m:ctrlPr>
                      <w:rPr>
                        <w:rFonts w:ascii="Cambria Math" w:hAnsi="Cambria Math"/>
                        <w:i/>
                      </w:rPr>
                    </m:ctrlPr>
                  </m:sup>
                </m:sSup>
              </m:num>
              <m:den>
                <m:r>
                  <w:rPr>
                    <w:rFonts w:ascii="Cambria Math" w:hAnsiTheme="minorHAnsi"/>
                  </w:rPr>
                  <m:t>∂x</m:t>
                </m:r>
              </m:den>
            </m:f>
            <m:r>
              <w:rPr>
                <w:rFonts w:ascii="Cambria Math" w:hAnsiTheme="minorHAnsi"/>
              </w:rPr>
              <m:t>dy</m:t>
            </m:r>
          </m:e>
        </m:nary>
        <m:r>
          <w:rPr>
            <w:rFonts w:ascii="Cambria Math" w:hAnsiTheme="minorHAnsi"/>
          </w:rPr>
          <m:t>=</m:t>
        </m:r>
        <m:f>
          <m:fPr>
            <m:ctrlPr>
              <w:rPr>
                <w:rFonts w:ascii="Cambria Math" w:hAnsiTheme="minorHAnsi"/>
                <w:i/>
              </w:rPr>
            </m:ctrlPr>
          </m:fPr>
          <m:num>
            <m:r>
              <w:rPr>
                <w:rFonts w:ascii="Cambria Math" w:hAnsiTheme="minorHAnsi"/>
              </w:rPr>
              <m:t>1</m:t>
            </m:r>
          </m:num>
          <m:den>
            <m:r>
              <w:rPr>
                <w:rFonts w:ascii="Cambria Math" w:hAnsiTheme="minorHAnsi"/>
              </w:rPr>
              <m:t>B</m:t>
            </m:r>
          </m:den>
        </m:f>
        <m:f>
          <m:fPr>
            <m:ctrlPr>
              <w:rPr>
                <w:rFonts w:ascii="Cambria Math" w:hAnsiTheme="minorHAnsi"/>
                <w:i/>
              </w:rPr>
            </m:ctrlPr>
          </m:fPr>
          <m:num>
            <m:r>
              <w:rPr>
                <w:rFonts w:ascii="Cambria Math" w:hAnsiTheme="minorHAnsi"/>
              </w:rPr>
              <m:t>∂</m:t>
            </m:r>
          </m:num>
          <m:den>
            <m:r>
              <w:rPr>
                <w:rFonts w:ascii="Cambria Math" w:hAnsiTheme="minorHAnsi"/>
              </w:rPr>
              <m:t>∂x</m:t>
            </m:r>
          </m:den>
        </m:f>
        <m:nary>
          <m:naryPr>
            <m:ctrlPr>
              <w:rPr>
                <w:rFonts w:ascii="Cambria Math" w:hAnsiTheme="minorHAnsi"/>
                <w:i/>
              </w:rPr>
            </m:ctrlPr>
          </m:naryPr>
          <m:sub>
            <m:r>
              <w:rPr>
                <w:rFonts w:ascii="Cambria Math" w:hAnsiTheme="minorHAnsi"/>
              </w:rPr>
              <m:t>y1</m:t>
            </m:r>
          </m:sub>
          <m:sup>
            <m:r>
              <w:rPr>
                <w:rFonts w:ascii="Cambria Math" w:hAnsiTheme="minorHAnsi"/>
              </w:rPr>
              <m:t>y2</m:t>
            </m:r>
          </m:sup>
          <m:e>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u</m:t>
                    </m:r>
                  </m:e>
                </m:acc>
                <m:ctrlPr>
                  <w:rPr>
                    <w:rFonts w:ascii="Cambria Math" w:hAnsi="Cambria Math"/>
                    <w:i/>
                  </w:rPr>
                </m:ctrlPr>
              </m:e>
            </m:acc>
            <m:r>
              <w:rPr>
                <w:rFonts w:ascii="Cambria Math" w:hAnsiTheme="minorHAnsi"/>
              </w:rPr>
              <m:t>dy</m:t>
            </m:r>
          </m:e>
        </m:nary>
        <m:r>
          <w:rPr>
            <w:rFonts w:ascii="Cambria Math" w:hAnsiTheme="minorHAnsi"/>
          </w:rPr>
          <m:t>=</m:t>
        </m:r>
        <m:f>
          <m:fPr>
            <m:ctrlPr>
              <w:rPr>
                <w:rFonts w:ascii="Cambria Math" w:hAnsiTheme="minorHAnsi"/>
                <w:i/>
              </w:rPr>
            </m:ctrlPr>
          </m:fPr>
          <m:num>
            <m:r>
              <w:rPr>
                <w:rFonts w:ascii="Cambria Math" w:hAnsiTheme="minorHAnsi"/>
              </w:rPr>
              <m:t>1</m:t>
            </m:r>
          </m:num>
          <m:den>
            <m:r>
              <w:rPr>
                <w:rFonts w:ascii="Cambria Math" w:hAnsiTheme="minorHAnsi"/>
              </w:rPr>
              <m:t>B</m:t>
            </m:r>
          </m:den>
        </m:f>
        <m:f>
          <m:fPr>
            <m:ctrlPr>
              <w:rPr>
                <w:rFonts w:ascii="Cambria Math" w:hAnsiTheme="minorHAnsi"/>
                <w:i/>
              </w:rPr>
            </m:ctrlPr>
          </m:fPr>
          <m:num>
            <m:r>
              <w:rPr>
                <w:rFonts w:ascii="Cambria Math" w:hAnsiTheme="minorHAnsi"/>
              </w:rPr>
              <m:t>∂B</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u</m:t>
                    </m:r>
                  </m:e>
                </m:acc>
                <m:ctrlPr>
                  <w:rPr>
                    <w:rFonts w:ascii="Cambria Math" w:hAnsi="Cambria Math"/>
                    <w:i/>
                  </w:rPr>
                </m:ctrlPr>
              </m:e>
            </m:acc>
          </m:num>
          <m:den>
            <m:r>
              <w:rPr>
                <w:rFonts w:ascii="Cambria Math" w:hAnsiTheme="minorHAnsi"/>
              </w:rPr>
              <m:t>∂x</m:t>
            </m:r>
          </m:den>
        </m:f>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24</w:t>
      </w:r>
      <w:r w:rsidR="00A41B27">
        <w:rPr>
          <w:rStyle w:val="EquationCaption"/>
          <w:rFonts w:asciiTheme="minorHAnsi" w:hAnsiTheme="minorHAnsi"/>
        </w:rPr>
        <w:fldChar w:fldCharType="end"/>
      </w:r>
      <w:r w:rsidRPr="00B7030B">
        <w:rPr>
          <w:rStyle w:val="EquationCaption"/>
          <w:rFonts w:asciiTheme="minorHAnsi" w:hAnsiTheme="minorHAnsi"/>
        </w:rPr>
        <w:t>)</w:t>
      </w:r>
    </w:p>
    <w:p w14:paraId="416E566A" w14:textId="77777777" w:rsidR="0041037A" w:rsidRPr="00BB2B7F" w:rsidRDefault="0041037A" w:rsidP="007A3922">
      <w:pPr>
        <w:pStyle w:val="BodyText"/>
      </w:pPr>
      <w:r w:rsidRPr="00BB2B7F">
        <w:t>and:</w:t>
      </w:r>
    </w:p>
    <w:p w14:paraId="40F60A3B" w14:textId="206C68DB" w:rsidR="0041037A" w:rsidRPr="00B7030B" w:rsidRDefault="0041037A" w:rsidP="00D7765A">
      <w:pPr>
        <w:pStyle w:val="equation"/>
        <w:rPr>
          <w:rFonts w:asciiTheme="minorHAnsi" w:hAnsiTheme="minorHAnsi"/>
        </w:rPr>
      </w:pPr>
      <w:r w:rsidRPr="00B7030B">
        <w:rPr>
          <w:rFonts w:asciiTheme="minorHAnsi" w:hAnsiTheme="minorHAnsi"/>
        </w:rPr>
        <w:tab/>
      </w:r>
      <m:oMath>
        <m:bar>
          <m:barPr>
            <m:pos m:val="top"/>
            <m:ctrlPr>
              <w:rPr>
                <w:rFonts w:ascii="Cambria Math" w:hAnsiTheme="minorHAnsi"/>
                <w:i/>
              </w:rPr>
            </m:ctrlPr>
          </m:barPr>
          <m:e>
            <m:f>
              <m:fPr>
                <m:ctrlPr>
                  <w:rPr>
                    <w:rFonts w:ascii="Cambria Math" w:hAnsiTheme="minorHAnsi"/>
                    <w:i/>
                  </w:rPr>
                </m:ctrlPr>
              </m:fPr>
              <m:num>
                <m:r>
                  <w:rPr>
                    <w:rFonts w:ascii="Cambria Math" w:hAnsiTheme="minorHAnsi"/>
                  </w:rPr>
                  <m:t>∂(</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w</m:t>
                        </m:r>
                      </m:e>
                    </m:acc>
                    <m:ctrlPr>
                      <w:rPr>
                        <w:rFonts w:ascii="Cambria Math" w:hAnsi="Cambria Math"/>
                        <w:i/>
                      </w:rPr>
                    </m:ctrlPr>
                  </m:e>
                </m:acc>
                <m:r>
                  <w:rPr>
                    <w:rFonts w:ascii="Cambria Math" w:hAnsiTheme="minorHAnsi"/>
                  </w:rPr>
                  <m:t>+</m:t>
                </m:r>
                <m:sSup>
                  <m:sSupPr>
                    <m:ctrlPr>
                      <w:rPr>
                        <w:rFonts w:ascii="Cambria Math" w:hAnsiTheme="minorHAnsi"/>
                        <w:i/>
                      </w:rPr>
                    </m:ctrlPr>
                  </m:sSupPr>
                  <m:e>
                    <m:r>
                      <w:rPr>
                        <w:rFonts w:ascii="Cambria Math" w:hAnsiTheme="minorHAnsi"/>
                      </w:rPr>
                      <m:t>w</m:t>
                    </m:r>
                  </m:e>
                  <m:sup>
                    <m:r>
                      <w:rPr>
                        <w:rFonts w:ascii="Cambria Math" w:hAnsiTheme="minorHAnsi"/>
                      </w:rPr>
                      <m:t>″</m:t>
                    </m:r>
                    <m:ctrlPr>
                      <w:rPr>
                        <w:rFonts w:ascii="Cambria Math" w:hAnsi="Cambria Math"/>
                        <w:i/>
                      </w:rPr>
                    </m:ctrlPr>
                  </m:sup>
                </m:sSup>
                <m:r>
                  <w:rPr>
                    <w:rFonts w:ascii="Cambria Math" w:hAnsiTheme="minorHAnsi"/>
                  </w:rPr>
                  <m:t>)</m:t>
                </m:r>
              </m:num>
              <m:den>
                <m:r>
                  <w:rPr>
                    <w:rFonts w:ascii="Cambria Math" w:hAnsiTheme="minorHAnsi"/>
                  </w:rPr>
                  <m:t>∂z</m:t>
                </m:r>
              </m:den>
            </m:f>
            <m:ctrlPr>
              <w:rPr>
                <w:rFonts w:ascii="Cambria Math" w:hAnsi="Cambria Math"/>
                <w:i/>
              </w:rPr>
            </m:ctrlPr>
          </m:e>
        </m:bar>
        <m:r>
          <w:rPr>
            <w:rFonts w:ascii="Cambria Math" w:hAnsiTheme="minorHAnsi"/>
          </w:rPr>
          <m:t>=</m:t>
        </m:r>
        <m:f>
          <m:fPr>
            <m:ctrlPr>
              <w:rPr>
                <w:rFonts w:ascii="Cambria Math" w:hAnsiTheme="minorHAnsi"/>
                <w:i/>
              </w:rPr>
            </m:ctrlPr>
          </m:fPr>
          <m:num>
            <m:r>
              <w:rPr>
                <w:rFonts w:ascii="Cambria Math" w:hAnsiTheme="minorHAnsi"/>
              </w:rPr>
              <m:t>1</m:t>
            </m:r>
          </m:num>
          <m:den>
            <m:r>
              <w:rPr>
                <w:rFonts w:ascii="Cambria Math" w:hAnsiTheme="minorHAnsi"/>
              </w:rPr>
              <m:t>B</m:t>
            </m:r>
          </m:den>
        </m:f>
        <m:nary>
          <m:naryPr>
            <m:ctrlPr>
              <w:rPr>
                <w:rFonts w:ascii="Cambria Math" w:hAnsiTheme="minorHAnsi"/>
                <w:i/>
              </w:rPr>
            </m:ctrlPr>
          </m:naryPr>
          <m:sub>
            <m:r>
              <w:rPr>
                <w:rFonts w:ascii="Cambria Math" w:hAnsiTheme="minorHAnsi"/>
              </w:rPr>
              <m:t>y1</m:t>
            </m:r>
          </m:sub>
          <m:sup>
            <m:r>
              <w:rPr>
                <w:rFonts w:ascii="Cambria Math" w:hAnsiTheme="minorHAnsi"/>
              </w:rPr>
              <m:t>y2</m:t>
            </m:r>
          </m:sup>
          <m:e>
            <m:f>
              <m:fPr>
                <m:ctrlPr>
                  <w:rPr>
                    <w:rFonts w:ascii="Cambria Math" w:hAnsiTheme="minorHAnsi"/>
                    <w:i/>
                  </w:rPr>
                </m:ctrlPr>
              </m:fPr>
              <m:num>
                <m:r>
                  <w:rPr>
                    <w:rFonts w:ascii="Cambria Math" w:hAnsiTheme="minorHAnsi"/>
                  </w:rPr>
                  <m:t>∂(</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w</m:t>
                        </m:r>
                      </m:e>
                    </m:acc>
                    <m:ctrlPr>
                      <w:rPr>
                        <w:rFonts w:ascii="Cambria Math" w:hAnsi="Cambria Math"/>
                        <w:i/>
                      </w:rPr>
                    </m:ctrlPr>
                  </m:e>
                </m:acc>
                <m:r>
                  <w:rPr>
                    <w:rFonts w:ascii="Cambria Math" w:hAnsiTheme="minorHAnsi"/>
                  </w:rPr>
                  <m:t>+</m:t>
                </m:r>
                <m:sSup>
                  <m:sSupPr>
                    <m:ctrlPr>
                      <w:rPr>
                        <w:rFonts w:ascii="Cambria Math" w:hAnsiTheme="minorHAnsi"/>
                        <w:i/>
                      </w:rPr>
                    </m:ctrlPr>
                  </m:sSupPr>
                  <m:e>
                    <m:r>
                      <w:rPr>
                        <w:rFonts w:ascii="Cambria Math" w:hAnsiTheme="minorHAnsi"/>
                      </w:rPr>
                      <m:t>w</m:t>
                    </m:r>
                  </m:e>
                  <m:sup>
                    <m:r>
                      <w:rPr>
                        <w:rFonts w:ascii="Cambria Math" w:hAnsiTheme="minorHAnsi"/>
                      </w:rPr>
                      <m:t>″</m:t>
                    </m:r>
                    <m:ctrlPr>
                      <w:rPr>
                        <w:rFonts w:ascii="Cambria Math" w:hAnsi="Cambria Math"/>
                        <w:i/>
                      </w:rPr>
                    </m:ctrlPr>
                  </m:sup>
                </m:sSup>
                <m:r>
                  <w:rPr>
                    <w:rFonts w:ascii="Cambria Math" w:hAnsiTheme="minorHAnsi"/>
                  </w:rPr>
                  <m:t>)</m:t>
                </m:r>
              </m:num>
              <m:den>
                <m:r>
                  <w:rPr>
                    <w:rFonts w:ascii="Cambria Math" w:hAnsiTheme="minorHAnsi"/>
                  </w:rPr>
                  <m:t>∂z</m:t>
                </m:r>
              </m:den>
            </m:f>
            <m:r>
              <w:rPr>
                <w:rFonts w:ascii="Cambria Math" w:hAnsiTheme="minorHAnsi"/>
              </w:rPr>
              <m:t>dy</m:t>
            </m:r>
          </m:e>
        </m:nary>
        <m:r>
          <w:rPr>
            <w:rFonts w:ascii="Cambria Math" w:hAnsiTheme="minorHAnsi"/>
          </w:rPr>
          <m:t>=</m:t>
        </m:r>
        <m:f>
          <m:fPr>
            <m:ctrlPr>
              <w:rPr>
                <w:rFonts w:ascii="Cambria Math" w:hAnsiTheme="minorHAnsi"/>
                <w:i/>
              </w:rPr>
            </m:ctrlPr>
          </m:fPr>
          <m:num>
            <m:r>
              <w:rPr>
                <w:rFonts w:ascii="Cambria Math" w:hAnsiTheme="minorHAnsi"/>
              </w:rPr>
              <m:t>1</m:t>
            </m:r>
          </m:num>
          <m:den>
            <m:r>
              <w:rPr>
                <w:rFonts w:ascii="Cambria Math" w:hAnsiTheme="minorHAnsi"/>
              </w:rPr>
              <m:t>B</m:t>
            </m:r>
          </m:den>
        </m:f>
        <m:nary>
          <m:naryPr>
            <m:ctrlPr>
              <w:rPr>
                <w:rFonts w:ascii="Cambria Math" w:hAnsiTheme="minorHAnsi"/>
                <w:i/>
              </w:rPr>
            </m:ctrlPr>
          </m:naryPr>
          <m:sub>
            <m:r>
              <w:rPr>
                <w:rFonts w:ascii="Cambria Math" w:hAnsiTheme="minorHAnsi"/>
              </w:rPr>
              <m:t>y1</m:t>
            </m:r>
          </m:sub>
          <m:sup>
            <m:r>
              <w:rPr>
                <w:rFonts w:ascii="Cambria Math" w:hAnsiTheme="minorHAnsi"/>
              </w:rPr>
              <m:t>y2</m:t>
            </m:r>
          </m:sup>
          <m:e>
            <m:f>
              <m:fPr>
                <m:ctrlPr>
                  <w:rPr>
                    <w:rFonts w:ascii="Cambria Math" w:hAnsiTheme="minorHAnsi"/>
                    <w:i/>
                  </w:rPr>
                </m:ctrlPr>
              </m:fPr>
              <m:num>
                <m:r>
                  <w:rPr>
                    <w:rFonts w:ascii="Cambria Math" w:hAnsiTheme="minorHAnsi"/>
                  </w:rPr>
                  <m:t>∂</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w</m:t>
                        </m:r>
                      </m:e>
                    </m:acc>
                    <m:ctrlPr>
                      <w:rPr>
                        <w:rFonts w:ascii="Cambria Math" w:hAnsi="Cambria Math"/>
                        <w:i/>
                      </w:rPr>
                    </m:ctrlPr>
                  </m:e>
                </m:acc>
              </m:num>
              <m:den>
                <m:r>
                  <w:rPr>
                    <w:rFonts w:ascii="Cambria Math" w:hAnsiTheme="minorHAnsi"/>
                  </w:rPr>
                  <m:t>∂z</m:t>
                </m:r>
              </m:den>
            </m:f>
            <m:r>
              <w:rPr>
                <w:rFonts w:ascii="Cambria Math" w:hAnsiTheme="minorHAnsi"/>
              </w:rPr>
              <m:t>dy+</m:t>
            </m:r>
          </m:e>
        </m:nary>
        <m:f>
          <m:fPr>
            <m:ctrlPr>
              <w:rPr>
                <w:rFonts w:ascii="Cambria Math" w:hAnsiTheme="minorHAnsi"/>
                <w:i/>
              </w:rPr>
            </m:ctrlPr>
          </m:fPr>
          <m:num>
            <m:r>
              <w:rPr>
                <w:rFonts w:ascii="Cambria Math" w:hAnsiTheme="minorHAnsi"/>
              </w:rPr>
              <m:t>1</m:t>
            </m:r>
          </m:num>
          <m:den>
            <m:r>
              <w:rPr>
                <w:rFonts w:ascii="Cambria Math" w:hAnsiTheme="minorHAnsi"/>
              </w:rPr>
              <m:t>B</m:t>
            </m:r>
          </m:den>
        </m:f>
        <m:nary>
          <m:naryPr>
            <m:ctrlPr>
              <w:rPr>
                <w:rFonts w:ascii="Cambria Math" w:hAnsiTheme="minorHAnsi"/>
                <w:i/>
              </w:rPr>
            </m:ctrlPr>
          </m:naryPr>
          <m:sub>
            <m:r>
              <w:rPr>
                <w:rFonts w:ascii="Cambria Math" w:hAnsiTheme="minorHAnsi"/>
              </w:rPr>
              <m:t>y1</m:t>
            </m:r>
          </m:sub>
          <m:sup>
            <m:r>
              <w:rPr>
                <w:rFonts w:ascii="Cambria Math" w:hAnsiTheme="minorHAnsi"/>
              </w:rPr>
              <m:t>y2</m:t>
            </m:r>
          </m:sup>
          <m:e>
            <m:f>
              <m:fPr>
                <m:ctrlPr>
                  <w:rPr>
                    <w:rFonts w:ascii="Cambria Math" w:hAnsiTheme="minorHAnsi"/>
                    <w:i/>
                  </w:rPr>
                </m:ctrlPr>
              </m:fPr>
              <m:num>
                <m:r>
                  <w:rPr>
                    <w:rFonts w:ascii="Cambria Math" w:hAnsiTheme="minorHAnsi"/>
                  </w:rPr>
                  <m:t>∂</m:t>
                </m:r>
                <m:sSup>
                  <m:sSupPr>
                    <m:ctrlPr>
                      <w:rPr>
                        <w:rFonts w:ascii="Cambria Math" w:hAnsiTheme="minorHAnsi"/>
                        <w:i/>
                      </w:rPr>
                    </m:ctrlPr>
                  </m:sSupPr>
                  <m:e>
                    <m:r>
                      <w:rPr>
                        <w:rFonts w:ascii="Cambria Math" w:hAnsiTheme="minorHAnsi"/>
                      </w:rPr>
                      <m:t>w</m:t>
                    </m:r>
                  </m:e>
                  <m:sup>
                    <m:r>
                      <w:rPr>
                        <w:rFonts w:ascii="Cambria Math" w:hAnsiTheme="minorHAnsi"/>
                      </w:rPr>
                      <m:t>″</m:t>
                    </m:r>
                    <m:ctrlPr>
                      <w:rPr>
                        <w:rFonts w:ascii="Cambria Math" w:hAnsi="Cambria Math"/>
                        <w:i/>
                      </w:rPr>
                    </m:ctrlPr>
                  </m:sup>
                </m:sSup>
              </m:num>
              <m:den>
                <m:r>
                  <w:rPr>
                    <w:rFonts w:ascii="Cambria Math" w:hAnsiTheme="minorHAnsi"/>
                  </w:rPr>
                  <m:t>∂z</m:t>
                </m:r>
              </m:den>
            </m:f>
            <m:r>
              <w:rPr>
                <w:rFonts w:ascii="Cambria Math" w:hAnsiTheme="minorHAnsi"/>
              </w:rPr>
              <m:t>dy</m:t>
            </m:r>
          </m:e>
        </m:nary>
        <m:r>
          <w:rPr>
            <w:rFonts w:ascii="Cambria Math" w:hAnsiTheme="minorHAnsi"/>
          </w:rPr>
          <m:t>=</m:t>
        </m:r>
        <m:f>
          <m:fPr>
            <m:ctrlPr>
              <w:rPr>
                <w:rFonts w:ascii="Cambria Math" w:hAnsiTheme="minorHAnsi"/>
                <w:i/>
              </w:rPr>
            </m:ctrlPr>
          </m:fPr>
          <m:num>
            <m:r>
              <w:rPr>
                <w:rFonts w:ascii="Cambria Math" w:hAnsiTheme="minorHAnsi"/>
              </w:rPr>
              <m:t>1</m:t>
            </m:r>
          </m:num>
          <m:den>
            <m:r>
              <w:rPr>
                <w:rFonts w:ascii="Cambria Math" w:hAnsiTheme="minorHAnsi"/>
              </w:rPr>
              <m:t>B</m:t>
            </m:r>
          </m:den>
        </m:f>
        <m:f>
          <m:fPr>
            <m:ctrlPr>
              <w:rPr>
                <w:rFonts w:ascii="Cambria Math" w:hAnsiTheme="minorHAnsi"/>
                <w:i/>
              </w:rPr>
            </m:ctrlPr>
          </m:fPr>
          <m:num>
            <m:r>
              <w:rPr>
                <w:rFonts w:ascii="Cambria Math" w:hAnsiTheme="minorHAnsi"/>
              </w:rPr>
              <m:t>∂</m:t>
            </m:r>
          </m:num>
          <m:den>
            <m:r>
              <w:rPr>
                <w:rFonts w:ascii="Cambria Math" w:hAnsiTheme="minorHAnsi"/>
              </w:rPr>
              <m:t>∂z</m:t>
            </m:r>
          </m:den>
        </m:f>
        <m:nary>
          <m:naryPr>
            <m:ctrlPr>
              <w:rPr>
                <w:rFonts w:ascii="Cambria Math" w:hAnsiTheme="minorHAnsi"/>
                <w:i/>
              </w:rPr>
            </m:ctrlPr>
          </m:naryPr>
          <m:sub>
            <m:r>
              <w:rPr>
                <w:rFonts w:ascii="Cambria Math" w:hAnsiTheme="minorHAnsi"/>
              </w:rPr>
              <m:t>y1</m:t>
            </m:r>
          </m:sub>
          <m:sup>
            <m:r>
              <w:rPr>
                <w:rFonts w:ascii="Cambria Math" w:hAnsiTheme="minorHAnsi"/>
              </w:rPr>
              <m:t>y2</m:t>
            </m:r>
          </m:sup>
          <m:e>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w</m:t>
                    </m:r>
                  </m:e>
                </m:acc>
                <m:ctrlPr>
                  <w:rPr>
                    <w:rFonts w:ascii="Cambria Math" w:hAnsi="Cambria Math"/>
                    <w:i/>
                  </w:rPr>
                </m:ctrlPr>
              </m:e>
            </m:acc>
            <m:r>
              <w:rPr>
                <w:rFonts w:ascii="Cambria Math" w:hAnsiTheme="minorHAnsi"/>
              </w:rPr>
              <m:t>dy</m:t>
            </m:r>
          </m:e>
        </m:nary>
        <m:r>
          <w:rPr>
            <w:rFonts w:ascii="Cambria Math" w:hAnsiTheme="minorHAnsi"/>
          </w:rPr>
          <m:t>=</m:t>
        </m:r>
        <m:f>
          <m:fPr>
            <m:ctrlPr>
              <w:rPr>
                <w:rFonts w:ascii="Cambria Math" w:hAnsiTheme="minorHAnsi"/>
                <w:i/>
              </w:rPr>
            </m:ctrlPr>
          </m:fPr>
          <m:num>
            <m:r>
              <w:rPr>
                <w:rFonts w:ascii="Cambria Math" w:hAnsiTheme="minorHAnsi"/>
              </w:rPr>
              <m:t>1</m:t>
            </m:r>
          </m:num>
          <m:den>
            <m:r>
              <w:rPr>
                <w:rFonts w:ascii="Cambria Math" w:hAnsiTheme="minorHAnsi"/>
              </w:rPr>
              <m:t>B</m:t>
            </m:r>
          </m:den>
        </m:f>
        <m:f>
          <m:fPr>
            <m:ctrlPr>
              <w:rPr>
                <w:rFonts w:ascii="Cambria Math" w:hAnsiTheme="minorHAnsi"/>
                <w:i/>
              </w:rPr>
            </m:ctrlPr>
          </m:fPr>
          <m:num>
            <m:r>
              <w:rPr>
                <w:rFonts w:ascii="Cambria Math" w:hAnsiTheme="minorHAnsi"/>
              </w:rPr>
              <m:t>∂B</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w</m:t>
                    </m:r>
                  </m:e>
                </m:acc>
                <m:ctrlPr>
                  <w:rPr>
                    <w:rFonts w:ascii="Cambria Math" w:hAnsi="Cambria Math"/>
                    <w:i/>
                  </w:rPr>
                </m:ctrlPr>
              </m:e>
            </m:acc>
          </m:num>
          <m:den>
            <m:r>
              <w:rPr>
                <w:rFonts w:ascii="Cambria Math" w:hAnsiTheme="minorHAnsi"/>
              </w:rPr>
              <m:t>∂z</m:t>
            </m:r>
          </m:den>
        </m:f>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25</w:t>
      </w:r>
      <w:r w:rsidR="00A41B27">
        <w:rPr>
          <w:rStyle w:val="EquationCaption"/>
          <w:rFonts w:asciiTheme="minorHAnsi" w:hAnsiTheme="minorHAnsi"/>
        </w:rPr>
        <w:fldChar w:fldCharType="end"/>
      </w:r>
      <w:r w:rsidRPr="00B7030B">
        <w:rPr>
          <w:rStyle w:val="EquationCaption"/>
          <w:rFonts w:asciiTheme="minorHAnsi" w:hAnsiTheme="minorHAnsi"/>
        </w:rPr>
        <w:t>)</w:t>
      </w:r>
    </w:p>
    <w:p w14:paraId="39F35E96" w14:textId="77777777" w:rsidR="0041037A" w:rsidRPr="00BB2B7F" w:rsidRDefault="0041037A" w:rsidP="007A3922">
      <w:pPr>
        <w:pStyle w:val="BodyText"/>
      </w:pPr>
      <w:r w:rsidRPr="00BB2B7F">
        <w:t>Combining terms, the continuity equation becomes:</w:t>
      </w:r>
    </w:p>
    <w:p w14:paraId="48808293" w14:textId="4D31C7A3" w:rsidR="0041037A" w:rsidRPr="00B7030B" w:rsidRDefault="0041037A" w:rsidP="00D7765A">
      <w:pPr>
        <w:pStyle w:val="equation"/>
        <w:rPr>
          <w:rFonts w:asciiTheme="minorHAnsi" w:hAnsiTheme="minorHAnsi"/>
        </w:rPr>
      </w:pPr>
      <w:r w:rsidRPr="00B7030B">
        <w:rPr>
          <w:rFonts w:asciiTheme="minorHAnsi" w:hAnsiTheme="minorHAnsi"/>
        </w:rPr>
        <w:tab/>
      </w:r>
      <m:oMath>
        <m:f>
          <m:fPr>
            <m:ctrlPr>
              <w:rPr>
                <w:rFonts w:ascii="Cambria Math" w:hAnsiTheme="minorHAnsi"/>
                <w:i/>
              </w:rPr>
            </m:ctrlPr>
          </m:fPr>
          <m:num>
            <m:r>
              <w:rPr>
                <w:rFonts w:ascii="Cambria Math" w:hAnsiTheme="minorHAnsi"/>
              </w:rPr>
              <m:t>∂B</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u</m:t>
                    </m:r>
                  </m:e>
                </m:acc>
                <m:ctrlPr>
                  <w:rPr>
                    <w:rFonts w:ascii="Cambria Math" w:hAnsi="Cambria Math"/>
                    <w:i/>
                  </w:rPr>
                </m:ctrlPr>
              </m:e>
            </m:acc>
          </m:num>
          <m:den>
            <m:r>
              <w:rPr>
                <w:rFonts w:ascii="Cambria Math" w:hAnsiTheme="minorHAnsi"/>
              </w:rPr>
              <m:t>∂x</m:t>
            </m:r>
          </m:den>
        </m:f>
        <m:r>
          <w:rPr>
            <w:rFonts w:ascii="Cambria Math" w:hAnsiTheme="minorHAnsi"/>
          </w:rPr>
          <m:t>+</m:t>
        </m:r>
        <m:f>
          <m:fPr>
            <m:ctrlPr>
              <w:rPr>
                <w:rFonts w:ascii="Cambria Math" w:hAnsiTheme="minorHAnsi"/>
                <w:i/>
              </w:rPr>
            </m:ctrlPr>
          </m:fPr>
          <m:num>
            <m:r>
              <w:rPr>
                <w:rFonts w:ascii="Cambria Math" w:hAnsiTheme="minorHAnsi"/>
              </w:rPr>
              <m:t>∂B</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w</m:t>
                    </m:r>
                  </m:e>
                </m:acc>
                <m:ctrlPr>
                  <w:rPr>
                    <w:rFonts w:ascii="Cambria Math" w:hAnsi="Cambria Math"/>
                    <w:i/>
                  </w:rPr>
                </m:ctrlPr>
              </m:e>
            </m:acc>
          </m:num>
          <m:den>
            <m:r>
              <w:rPr>
                <w:rFonts w:ascii="Cambria Math" w:hAnsiTheme="minorHAnsi"/>
              </w:rPr>
              <m:t>∂z</m:t>
            </m:r>
          </m:den>
        </m:f>
        <m:r>
          <w:rPr>
            <w:rFonts w:ascii="Cambria Math" w:hAnsiTheme="minorHAnsi"/>
          </w:rPr>
          <m:t>=qB</m:t>
        </m:r>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26</w:t>
      </w:r>
      <w:r w:rsidR="00A41B27">
        <w:rPr>
          <w:rStyle w:val="EquationCaption"/>
          <w:rFonts w:asciiTheme="minorHAnsi" w:hAnsiTheme="minorHAnsi"/>
        </w:rPr>
        <w:fldChar w:fldCharType="end"/>
      </w:r>
      <w:r w:rsidRPr="00B7030B">
        <w:rPr>
          <w:rStyle w:val="EquationCaption"/>
          <w:rFonts w:asciiTheme="minorHAnsi" w:hAnsiTheme="minorHAnsi"/>
        </w:rPr>
        <w:t>)</w:t>
      </w:r>
    </w:p>
    <w:p w14:paraId="051E1254" w14:textId="77777777" w:rsidR="0041037A" w:rsidRPr="00B7030B" w:rsidRDefault="0041037A" w:rsidP="005B4DA1">
      <w:pPr>
        <w:pStyle w:val="Heading3"/>
        <w:spacing w:after="120"/>
      </w:pPr>
      <w:bookmarkStart w:id="94" w:name="_Toc410030402"/>
      <w:bookmarkStart w:id="95" w:name="_Toc523896488"/>
      <w:bookmarkStart w:id="96" w:name="_Toc48573551"/>
      <w:r w:rsidRPr="00B7030B">
        <w:t>x-Momentum Equation</w:t>
      </w:r>
      <w:bookmarkEnd w:id="94"/>
      <w:bookmarkEnd w:id="95"/>
      <w:bookmarkEnd w:id="96"/>
    </w:p>
    <w:p w14:paraId="6DB1DA95" w14:textId="4E3B6ECF" w:rsidR="0041037A" w:rsidRPr="00BB2B7F" w:rsidRDefault="0041037A" w:rsidP="007A3922">
      <w:pPr>
        <w:pStyle w:val="BodyText"/>
      </w:pPr>
      <w:r w:rsidRPr="00BB2B7F">
        <w:t xml:space="preserve">The </w:t>
      </w:r>
      <w:proofErr w:type="gramStart"/>
      <w:r w:rsidRPr="00BB2B7F">
        <w:t>laterally-averaged</w:t>
      </w:r>
      <w:proofErr w:type="gramEnd"/>
      <w:r w:rsidRPr="00BB2B7F">
        <w:t xml:space="preserve"> x-momentum equation is more easily simplified by writing it in conservative form (this can be verified by using the continuity equation with the x-momentum equation)</w:t>
      </w:r>
      <w:r w:rsidR="009D7177">
        <w:t>:</w:t>
      </w:r>
    </w:p>
    <w:p w14:paraId="5B1B7D90" w14:textId="6DC3D90C" w:rsidR="0041037A" w:rsidRPr="00B7030B" w:rsidRDefault="0041037A" w:rsidP="00D7765A">
      <w:pPr>
        <w:pStyle w:val="equation"/>
        <w:jc w:val="left"/>
        <w:rPr>
          <w:rFonts w:asciiTheme="minorHAnsi" w:hAnsiTheme="minorHAnsi"/>
        </w:rPr>
      </w:pPr>
      <w:r w:rsidRPr="00B7030B">
        <w:rPr>
          <w:rFonts w:asciiTheme="minorHAnsi" w:hAnsiTheme="minorHAnsi"/>
        </w:rPr>
        <w:tab/>
      </w:r>
      <m:oMath>
        <m:bar>
          <m:barPr>
            <m:pos m:val="top"/>
            <m:ctrlPr>
              <w:rPr>
                <w:rFonts w:ascii="Cambria Math" w:hAnsiTheme="minorHAnsi"/>
                <w:i/>
              </w:rPr>
            </m:ctrlPr>
          </m:barPr>
          <m:e>
            <m:f>
              <m:fPr>
                <m:ctrlPr>
                  <w:rPr>
                    <w:rFonts w:ascii="Cambria Math" w:hAnsiTheme="minorHAnsi"/>
                    <w:i/>
                  </w:rPr>
                </m:ctrlPr>
              </m:fPr>
              <m:num>
                <m:r>
                  <w:rPr>
                    <w:rFonts w:ascii="Cambria Math" w:hAnsiTheme="minorHAnsi"/>
                  </w:rPr>
                  <m:t>∂(</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u</m:t>
                        </m:r>
                      </m:e>
                    </m:acc>
                    <m:ctrlPr>
                      <w:rPr>
                        <w:rFonts w:ascii="Cambria Math" w:hAnsi="Cambria Math"/>
                        <w:i/>
                      </w:rPr>
                    </m:ctrlPr>
                  </m:e>
                </m:acc>
                <m:r>
                  <w:rPr>
                    <w:rFonts w:ascii="Cambria Math" w:hAnsiTheme="minorHAnsi"/>
                  </w:rPr>
                  <m:t>+</m:t>
                </m:r>
                <m:sSup>
                  <m:sSupPr>
                    <m:ctrlPr>
                      <w:rPr>
                        <w:rFonts w:ascii="Cambria Math" w:hAnsiTheme="minorHAnsi"/>
                        <w:i/>
                      </w:rPr>
                    </m:ctrlPr>
                  </m:sSupPr>
                  <m:e>
                    <m:r>
                      <w:rPr>
                        <w:rFonts w:ascii="Cambria Math" w:hAnsiTheme="minorHAnsi"/>
                      </w:rPr>
                      <m:t>u</m:t>
                    </m:r>
                  </m:e>
                  <m:sup>
                    <m:r>
                      <w:rPr>
                        <w:rFonts w:ascii="Cambria Math" w:hAnsiTheme="minorHAnsi"/>
                      </w:rPr>
                      <m:t>″</m:t>
                    </m:r>
                    <m:ctrlPr>
                      <w:rPr>
                        <w:rFonts w:ascii="Cambria Math" w:hAnsi="Cambria Math"/>
                        <w:i/>
                      </w:rPr>
                    </m:ctrlPr>
                  </m:sup>
                </m:sSup>
                <m:r>
                  <w:rPr>
                    <w:rFonts w:ascii="Cambria Math" w:hAnsiTheme="minorHAnsi"/>
                  </w:rPr>
                  <m:t>)</m:t>
                </m:r>
              </m:num>
              <m:den>
                <m:r>
                  <w:rPr>
                    <w:rFonts w:ascii="Cambria Math" w:hAnsiTheme="minorHAnsi"/>
                  </w:rPr>
                  <m:t>∂t</m:t>
                </m:r>
              </m:den>
            </m:f>
            <m:ctrlPr>
              <w:rPr>
                <w:rFonts w:ascii="Cambria Math" w:hAnsi="Cambria Math"/>
                <w:i/>
              </w:rPr>
            </m:ctrlPr>
          </m:e>
        </m:bar>
        <m:r>
          <w:rPr>
            <w:rFonts w:ascii="Cambria Math" w:hAnsiTheme="minorHAnsi"/>
          </w:rPr>
          <m:t>+</m:t>
        </m:r>
        <m:bar>
          <m:barPr>
            <m:pos m:val="top"/>
            <m:ctrlPr>
              <w:rPr>
                <w:rFonts w:ascii="Cambria Math" w:hAnsiTheme="minorHAnsi"/>
                <w:i/>
              </w:rPr>
            </m:ctrlPr>
          </m:barPr>
          <m:e>
            <m:f>
              <m:fPr>
                <m:ctrlPr>
                  <w:rPr>
                    <w:rFonts w:ascii="Cambria Math" w:hAnsiTheme="minorHAnsi"/>
                    <w:i/>
                  </w:rPr>
                </m:ctrlPr>
              </m:fPr>
              <m:num>
                <m:r>
                  <w:rPr>
                    <w:rFonts w:ascii="Cambria Math" w:hAnsiTheme="minorHAnsi"/>
                  </w:rPr>
                  <m:t>∂(</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u</m:t>
                        </m:r>
                      </m:e>
                    </m:acc>
                    <m:ctrlPr>
                      <w:rPr>
                        <w:rFonts w:ascii="Cambria Math" w:hAnsi="Cambria Math"/>
                        <w:i/>
                      </w:rPr>
                    </m:ctrlPr>
                  </m:e>
                </m:acc>
                <m:r>
                  <w:rPr>
                    <w:rFonts w:ascii="Cambria Math" w:hAnsiTheme="minorHAnsi"/>
                  </w:rPr>
                  <m:t>+</m:t>
                </m:r>
                <m:sSup>
                  <m:sSupPr>
                    <m:ctrlPr>
                      <w:rPr>
                        <w:rFonts w:ascii="Cambria Math" w:hAnsiTheme="minorHAnsi"/>
                        <w:i/>
                      </w:rPr>
                    </m:ctrlPr>
                  </m:sSupPr>
                  <m:e>
                    <m:r>
                      <w:rPr>
                        <w:rFonts w:ascii="Cambria Math" w:hAnsiTheme="minorHAnsi"/>
                      </w:rPr>
                      <m:t>u</m:t>
                    </m:r>
                  </m:e>
                  <m:sup>
                    <m:r>
                      <w:rPr>
                        <w:rFonts w:ascii="Cambria Math" w:hAnsiTheme="minorHAnsi"/>
                      </w:rPr>
                      <m:t>″</m:t>
                    </m:r>
                    <m:ctrlPr>
                      <w:rPr>
                        <w:rFonts w:ascii="Cambria Math" w:hAnsi="Cambria Math"/>
                        <w:i/>
                      </w:rPr>
                    </m:ctrlPr>
                  </m:sup>
                </m:sSup>
                <m:r>
                  <w:rPr>
                    <w:rFonts w:ascii="Cambria Math" w:hAnsiTheme="minorHAnsi"/>
                  </w:rPr>
                  <m:t>)(</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u</m:t>
                        </m:r>
                      </m:e>
                    </m:acc>
                    <m:ctrlPr>
                      <w:rPr>
                        <w:rFonts w:ascii="Cambria Math" w:hAnsi="Cambria Math"/>
                        <w:i/>
                      </w:rPr>
                    </m:ctrlPr>
                  </m:e>
                </m:acc>
                <m:r>
                  <w:rPr>
                    <w:rFonts w:ascii="Cambria Math" w:hAnsiTheme="minorHAnsi"/>
                  </w:rPr>
                  <m:t>+</m:t>
                </m:r>
                <m:sSup>
                  <m:sSupPr>
                    <m:ctrlPr>
                      <w:rPr>
                        <w:rFonts w:ascii="Cambria Math" w:hAnsiTheme="minorHAnsi"/>
                        <w:i/>
                      </w:rPr>
                    </m:ctrlPr>
                  </m:sSupPr>
                  <m:e>
                    <m:r>
                      <w:rPr>
                        <w:rFonts w:ascii="Cambria Math" w:hAnsiTheme="minorHAnsi"/>
                      </w:rPr>
                      <m:t>u</m:t>
                    </m:r>
                  </m:e>
                  <m:sup>
                    <m:r>
                      <w:rPr>
                        <w:rFonts w:ascii="Cambria Math" w:hAnsiTheme="minorHAnsi"/>
                      </w:rPr>
                      <m:t>″</m:t>
                    </m:r>
                    <m:ctrlPr>
                      <w:rPr>
                        <w:rFonts w:ascii="Cambria Math" w:hAnsi="Cambria Math"/>
                        <w:i/>
                      </w:rPr>
                    </m:ctrlPr>
                  </m:sup>
                </m:sSup>
                <m:r>
                  <w:rPr>
                    <w:rFonts w:ascii="Cambria Math" w:hAnsiTheme="minorHAnsi"/>
                  </w:rPr>
                  <m:t>)</m:t>
                </m:r>
              </m:num>
              <m:den>
                <m:r>
                  <w:rPr>
                    <w:rFonts w:ascii="Cambria Math" w:hAnsiTheme="minorHAnsi"/>
                  </w:rPr>
                  <m:t>∂x</m:t>
                </m:r>
              </m:den>
            </m:f>
            <m:ctrlPr>
              <w:rPr>
                <w:rFonts w:ascii="Cambria Math" w:hAnsi="Cambria Math"/>
                <w:i/>
              </w:rPr>
            </m:ctrlPr>
          </m:e>
        </m:bar>
        <m:r>
          <w:rPr>
            <w:rFonts w:ascii="Cambria Math" w:hAnsiTheme="minorHAnsi"/>
          </w:rPr>
          <m:t>+</m:t>
        </m:r>
        <m:bar>
          <m:barPr>
            <m:pos m:val="top"/>
            <m:ctrlPr>
              <w:rPr>
                <w:rFonts w:ascii="Cambria Math" w:hAnsiTheme="minorHAnsi"/>
                <w:i/>
              </w:rPr>
            </m:ctrlPr>
          </m:barPr>
          <m:e>
            <m:f>
              <m:fPr>
                <m:ctrlPr>
                  <w:rPr>
                    <w:rFonts w:ascii="Cambria Math" w:hAnsiTheme="minorHAnsi"/>
                    <w:i/>
                  </w:rPr>
                </m:ctrlPr>
              </m:fPr>
              <m:num>
                <m:r>
                  <w:rPr>
                    <w:rFonts w:ascii="Cambria Math" w:hAnsiTheme="minorHAnsi"/>
                  </w:rPr>
                  <m:t>∂(</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v</m:t>
                        </m:r>
                      </m:e>
                    </m:acc>
                    <m:ctrlPr>
                      <w:rPr>
                        <w:rFonts w:ascii="Cambria Math" w:hAnsi="Cambria Math"/>
                        <w:i/>
                      </w:rPr>
                    </m:ctrlPr>
                  </m:e>
                </m:acc>
                <m:r>
                  <w:rPr>
                    <w:rFonts w:ascii="Cambria Math" w:hAnsiTheme="minorHAnsi"/>
                  </w:rPr>
                  <m:t>+</m:t>
                </m:r>
                <m:sSup>
                  <m:sSupPr>
                    <m:ctrlPr>
                      <w:rPr>
                        <w:rFonts w:ascii="Cambria Math" w:hAnsiTheme="minorHAnsi"/>
                        <w:i/>
                      </w:rPr>
                    </m:ctrlPr>
                  </m:sSupPr>
                  <m:e>
                    <m:r>
                      <w:rPr>
                        <w:rFonts w:ascii="Cambria Math" w:hAnsiTheme="minorHAnsi"/>
                      </w:rPr>
                      <m:t>v</m:t>
                    </m:r>
                  </m:e>
                  <m:sup>
                    <m:r>
                      <w:rPr>
                        <w:rFonts w:ascii="Cambria Math" w:hAnsiTheme="minorHAnsi"/>
                      </w:rPr>
                      <m:t>″</m:t>
                    </m:r>
                    <m:ctrlPr>
                      <w:rPr>
                        <w:rFonts w:ascii="Cambria Math" w:hAnsi="Cambria Math"/>
                        <w:i/>
                      </w:rPr>
                    </m:ctrlPr>
                  </m:sup>
                </m:sSup>
                <m:r>
                  <w:rPr>
                    <w:rFonts w:ascii="Cambria Math" w:hAnsiTheme="minorHAnsi"/>
                  </w:rPr>
                  <m:t>)(</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u</m:t>
                        </m:r>
                      </m:e>
                    </m:acc>
                    <m:ctrlPr>
                      <w:rPr>
                        <w:rFonts w:ascii="Cambria Math" w:hAnsi="Cambria Math"/>
                        <w:i/>
                      </w:rPr>
                    </m:ctrlPr>
                  </m:e>
                </m:acc>
                <m:r>
                  <w:rPr>
                    <w:rFonts w:ascii="Cambria Math" w:hAnsiTheme="minorHAnsi"/>
                  </w:rPr>
                  <m:t>+</m:t>
                </m:r>
                <m:sSup>
                  <m:sSupPr>
                    <m:ctrlPr>
                      <w:rPr>
                        <w:rFonts w:ascii="Cambria Math" w:hAnsiTheme="minorHAnsi"/>
                        <w:i/>
                      </w:rPr>
                    </m:ctrlPr>
                  </m:sSupPr>
                  <m:e>
                    <m:r>
                      <w:rPr>
                        <w:rFonts w:ascii="Cambria Math" w:hAnsiTheme="minorHAnsi"/>
                      </w:rPr>
                      <m:t>u</m:t>
                    </m:r>
                  </m:e>
                  <m:sup>
                    <m:r>
                      <w:rPr>
                        <w:rFonts w:ascii="Cambria Math" w:hAnsiTheme="minorHAnsi"/>
                      </w:rPr>
                      <m:t>″</m:t>
                    </m:r>
                    <m:ctrlPr>
                      <w:rPr>
                        <w:rFonts w:ascii="Cambria Math" w:hAnsi="Cambria Math"/>
                        <w:i/>
                      </w:rPr>
                    </m:ctrlPr>
                  </m:sup>
                </m:sSup>
                <m:r>
                  <w:rPr>
                    <w:rFonts w:ascii="Cambria Math" w:hAnsiTheme="minorHAnsi"/>
                  </w:rPr>
                  <m:t>)</m:t>
                </m:r>
              </m:num>
              <m:den>
                <m:r>
                  <w:rPr>
                    <w:rFonts w:ascii="Cambria Math" w:hAnsiTheme="minorHAnsi"/>
                  </w:rPr>
                  <m:t>∂y</m:t>
                </m:r>
              </m:den>
            </m:f>
            <m:ctrlPr>
              <w:rPr>
                <w:rFonts w:ascii="Cambria Math" w:hAnsi="Cambria Math"/>
                <w:i/>
              </w:rPr>
            </m:ctrlPr>
          </m:e>
        </m:bar>
        <m:r>
          <w:rPr>
            <w:rFonts w:ascii="Cambria Math" w:hAnsiTheme="minorHAnsi"/>
          </w:rPr>
          <m:t>+</m:t>
        </m:r>
        <m:bar>
          <m:barPr>
            <m:pos m:val="top"/>
            <m:ctrlPr>
              <w:rPr>
                <w:rFonts w:ascii="Cambria Math" w:hAnsiTheme="minorHAnsi"/>
                <w:i/>
              </w:rPr>
            </m:ctrlPr>
          </m:barPr>
          <m:e>
            <m:f>
              <m:fPr>
                <m:ctrlPr>
                  <w:rPr>
                    <w:rFonts w:ascii="Cambria Math" w:hAnsiTheme="minorHAnsi"/>
                    <w:i/>
                  </w:rPr>
                </m:ctrlPr>
              </m:fPr>
              <m:num>
                <m:r>
                  <w:rPr>
                    <w:rFonts w:ascii="Cambria Math" w:hAnsiTheme="minorHAnsi"/>
                  </w:rPr>
                  <m:t>∂(</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w</m:t>
                        </m:r>
                      </m:e>
                    </m:acc>
                    <m:ctrlPr>
                      <w:rPr>
                        <w:rFonts w:ascii="Cambria Math" w:hAnsi="Cambria Math"/>
                        <w:i/>
                      </w:rPr>
                    </m:ctrlPr>
                  </m:e>
                </m:acc>
                <m:r>
                  <w:rPr>
                    <w:rFonts w:ascii="Cambria Math" w:hAnsiTheme="minorHAnsi"/>
                  </w:rPr>
                  <m:t>+</m:t>
                </m:r>
                <m:sSup>
                  <m:sSupPr>
                    <m:ctrlPr>
                      <w:rPr>
                        <w:rFonts w:ascii="Cambria Math" w:hAnsiTheme="minorHAnsi"/>
                        <w:i/>
                      </w:rPr>
                    </m:ctrlPr>
                  </m:sSupPr>
                  <m:e>
                    <m:r>
                      <w:rPr>
                        <w:rFonts w:ascii="Cambria Math" w:hAnsiTheme="minorHAnsi"/>
                      </w:rPr>
                      <m:t>w</m:t>
                    </m:r>
                  </m:e>
                  <m:sup>
                    <m:r>
                      <w:rPr>
                        <w:rFonts w:ascii="Cambria Math" w:hAnsiTheme="minorHAnsi"/>
                      </w:rPr>
                      <m:t>″</m:t>
                    </m:r>
                    <m:ctrlPr>
                      <w:rPr>
                        <w:rFonts w:ascii="Cambria Math" w:hAnsi="Cambria Math"/>
                        <w:i/>
                      </w:rPr>
                    </m:ctrlPr>
                  </m:sup>
                </m:sSup>
                <m:r>
                  <w:rPr>
                    <w:rFonts w:ascii="Cambria Math" w:hAnsiTheme="minorHAnsi"/>
                  </w:rPr>
                  <m:t>)(</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u</m:t>
                        </m:r>
                      </m:e>
                    </m:acc>
                    <m:ctrlPr>
                      <w:rPr>
                        <w:rFonts w:ascii="Cambria Math" w:hAnsi="Cambria Math"/>
                        <w:i/>
                      </w:rPr>
                    </m:ctrlPr>
                  </m:e>
                </m:acc>
                <m:r>
                  <w:rPr>
                    <w:rFonts w:ascii="Cambria Math" w:hAnsiTheme="minorHAnsi"/>
                  </w:rPr>
                  <m:t>+</m:t>
                </m:r>
                <m:sSup>
                  <m:sSupPr>
                    <m:ctrlPr>
                      <w:rPr>
                        <w:rFonts w:ascii="Cambria Math" w:hAnsiTheme="minorHAnsi"/>
                        <w:i/>
                      </w:rPr>
                    </m:ctrlPr>
                  </m:sSupPr>
                  <m:e>
                    <m:r>
                      <w:rPr>
                        <w:rFonts w:ascii="Cambria Math" w:hAnsiTheme="minorHAnsi"/>
                      </w:rPr>
                      <m:t>u</m:t>
                    </m:r>
                  </m:e>
                  <m:sup>
                    <m:r>
                      <w:rPr>
                        <w:rFonts w:ascii="Cambria Math" w:hAnsiTheme="minorHAnsi"/>
                      </w:rPr>
                      <m:t>″</m:t>
                    </m:r>
                    <m:ctrlPr>
                      <w:rPr>
                        <w:rFonts w:ascii="Cambria Math" w:hAnsi="Cambria Math"/>
                        <w:i/>
                      </w:rPr>
                    </m:ctrlPr>
                  </m:sup>
                </m:sSup>
                <m:r>
                  <w:rPr>
                    <w:rFonts w:ascii="Cambria Math" w:hAnsiTheme="minorHAnsi"/>
                  </w:rPr>
                  <m:t>)</m:t>
                </m:r>
              </m:num>
              <m:den>
                <m:r>
                  <w:rPr>
                    <w:rFonts w:ascii="Cambria Math" w:hAnsiTheme="minorHAnsi"/>
                  </w:rPr>
                  <m:t>∂z</m:t>
                </m:r>
              </m:den>
            </m:f>
            <m:ctrlPr>
              <w:rPr>
                <w:rFonts w:ascii="Cambria Math" w:hAnsi="Cambria Math"/>
                <w:i/>
              </w:rPr>
            </m:ctrlPr>
          </m:e>
        </m:bar>
        <m:r>
          <w:rPr>
            <w:rFonts w:ascii="Cambria Math" w:hAnsiTheme="minorHAnsi"/>
          </w:rPr>
          <m:t>=</m:t>
        </m:r>
        <m:bar>
          <m:barPr>
            <m:pos m:val="top"/>
            <m:ctrlPr>
              <w:rPr>
                <w:rFonts w:ascii="Cambria Math" w:hAnsiTheme="minorHAnsi"/>
                <w:i/>
              </w:rPr>
            </m:ctrlPr>
          </m:barPr>
          <m:e>
            <m:r>
              <w:rPr>
                <w:rFonts w:ascii="Cambria Math" w:hAnsiTheme="minorHAnsi"/>
              </w:rPr>
              <m:t>g</m:t>
            </m:r>
            <m:func>
              <m:funcPr>
                <m:ctrlPr>
                  <w:rPr>
                    <w:rFonts w:ascii="Cambria Math" w:hAnsiTheme="minorHAnsi"/>
                    <w:i/>
                  </w:rPr>
                </m:ctrlPr>
              </m:funcPr>
              <m:fName>
                <m:r>
                  <w:rPr>
                    <w:rFonts w:ascii="Cambria Math" w:hAnsiTheme="minorHAnsi"/>
                  </w:rPr>
                  <m:t>sin</m:t>
                </m:r>
              </m:fName>
              <m:e>
                <m:r>
                  <w:rPr>
                    <w:rFonts w:ascii="Cambria Math" w:hAnsiTheme="minorHAnsi"/>
                  </w:rPr>
                  <m:t>α</m:t>
                </m:r>
              </m:e>
            </m:func>
            <m:ctrlPr>
              <w:rPr>
                <w:rFonts w:ascii="Cambria Math" w:hAnsi="Cambria Math"/>
                <w:i/>
              </w:rPr>
            </m:ctrlPr>
          </m:e>
        </m:bar>
        <m:r>
          <w:rPr>
            <w:rFonts w:ascii="Cambria Math" w:hAnsiTheme="minorHAnsi"/>
          </w:rPr>
          <m:t>-</m:t>
        </m:r>
        <m:bar>
          <m:barPr>
            <m:pos m:val="top"/>
            <m:ctrlPr>
              <w:rPr>
                <w:rFonts w:ascii="Cambria Math" w:hAnsiTheme="minorHAnsi"/>
                <w:i/>
              </w:rPr>
            </m:ctrlPr>
          </m:barPr>
          <m:e>
            <m:f>
              <m:fPr>
                <m:ctrlPr>
                  <w:rPr>
                    <w:rFonts w:ascii="Cambria Math" w:hAnsiTheme="minorHAnsi"/>
                    <w:i/>
                  </w:rPr>
                </m:ctrlPr>
              </m:fPr>
              <m:num>
                <m:r>
                  <w:rPr>
                    <w:rFonts w:ascii="Cambria Math" w:hAnsiTheme="minorHAnsi"/>
                  </w:rPr>
                  <m:t>1</m:t>
                </m:r>
              </m:num>
              <m:den>
                <m:r>
                  <w:rPr>
                    <w:rFonts w:ascii="Cambria Math" w:hAnsiTheme="minorHAnsi"/>
                  </w:rPr>
                  <m:t>ρ</m:t>
                </m:r>
              </m:den>
            </m:f>
            <m:f>
              <m:fPr>
                <m:ctrlPr>
                  <w:rPr>
                    <w:rFonts w:ascii="Cambria Math" w:hAnsiTheme="minorHAnsi"/>
                    <w:i/>
                  </w:rPr>
                </m:ctrlPr>
              </m:fPr>
              <m:num>
                <m:r>
                  <w:rPr>
                    <w:rFonts w:ascii="Cambria Math" w:hAnsiTheme="minorHAnsi"/>
                  </w:rPr>
                  <m:t>∂(</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p</m:t>
                        </m:r>
                      </m:e>
                    </m:acc>
                    <m:ctrlPr>
                      <w:rPr>
                        <w:rFonts w:ascii="Cambria Math" w:hAnsi="Cambria Math"/>
                        <w:i/>
                      </w:rPr>
                    </m:ctrlPr>
                  </m:e>
                </m:acc>
                <m:r>
                  <w:rPr>
                    <w:rFonts w:ascii="Cambria Math" w:hAnsiTheme="minorHAnsi"/>
                  </w:rPr>
                  <m:t>+</m:t>
                </m:r>
                <m:sSup>
                  <m:sSupPr>
                    <m:ctrlPr>
                      <w:rPr>
                        <w:rFonts w:ascii="Cambria Math" w:hAnsiTheme="minorHAnsi"/>
                        <w:i/>
                      </w:rPr>
                    </m:ctrlPr>
                  </m:sSupPr>
                  <m:e>
                    <m:r>
                      <w:rPr>
                        <w:rFonts w:ascii="Cambria Math" w:hAnsiTheme="minorHAnsi"/>
                      </w:rPr>
                      <m:t>p</m:t>
                    </m:r>
                  </m:e>
                  <m:sup>
                    <m:r>
                      <w:rPr>
                        <w:rFonts w:ascii="Cambria Math" w:hAnsiTheme="minorHAnsi"/>
                      </w:rPr>
                      <m:t>″</m:t>
                    </m:r>
                    <m:ctrlPr>
                      <w:rPr>
                        <w:rFonts w:ascii="Cambria Math" w:hAnsi="Cambria Math"/>
                        <w:i/>
                      </w:rPr>
                    </m:ctrlPr>
                  </m:sup>
                </m:sSup>
                <m:r>
                  <w:rPr>
                    <w:rFonts w:ascii="Cambria Math" w:hAnsiTheme="minorHAnsi"/>
                  </w:rPr>
                  <m:t>)</m:t>
                </m:r>
              </m:num>
              <m:den>
                <m:r>
                  <w:rPr>
                    <w:rFonts w:ascii="Cambria Math" w:hAnsiTheme="minorHAnsi"/>
                  </w:rPr>
                  <m:t>∂x</m:t>
                </m:r>
              </m:den>
            </m:f>
            <m:ctrlPr>
              <w:rPr>
                <w:rFonts w:ascii="Cambria Math" w:hAnsi="Cambria Math"/>
                <w:i/>
              </w:rPr>
            </m:ctrlPr>
          </m:e>
        </m:bar>
        <m:r>
          <w:rPr>
            <w:rFonts w:ascii="Cambria Math" w:hAnsiTheme="minorHAnsi"/>
          </w:rPr>
          <m:t>+</m:t>
        </m:r>
        <m:bar>
          <m:barPr>
            <m:pos m:val="top"/>
            <m:ctrlPr>
              <w:rPr>
                <w:rFonts w:ascii="Cambria Math" w:hAnsiTheme="minorHAnsi"/>
                <w:i/>
              </w:rPr>
            </m:ctrlPr>
          </m:barPr>
          <m:e>
            <m:f>
              <m:fPr>
                <m:ctrlPr>
                  <w:rPr>
                    <w:rFonts w:ascii="Cambria Math" w:hAnsiTheme="minorHAnsi"/>
                    <w:i/>
                  </w:rPr>
                </m:ctrlPr>
              </m:fPr>
              <m:num>
                <m:r>
                  <w:rPr>
                    <w:rFonts w:ascii="Cambria Math" w:hAnsiTheme="minorHAnsi"/>
                  </w:rPr>
                  <m:t>1</m:t>
                </m:r>
              </m:num>
              <m:den>
                <m:r>
                  <w:rPr>
                    <w:rFonts w:ascii="Cambria Math" w:hAnsiTheme="minorHAnsi"/>
                  </w:rPr>
                  <m:t>ρ</m:t>
                </m:r>
              </m:den>
            </m:f>
            <m:d>
              <m:dPr>
                <m:ctrlPr>
                  <w:rPr>
                    <w:rFonts w:ascii="Cambria Math" w:hAnsiTheme="minorHAnsi"/>
                    <w:i/>
                  </w:rPr>
                </m:ctrlPr>
              </m:dPr>
              <m:e>
                <m:f>
                  <m:fPr>
                    <m:ctrlPr>
                      <w:rPr>
                        <w:rFonts w:ascii="Cambria Math" w:hAnsiTheme="minorHAnsi"/>
                        <w:i/>
                      </w:rPr>
                    </m:ctrlPr>
                  </m:fPr>
                  <m:num>
                    <m:r>
                      <w:rPr>
                        <w:rFonts w:ascii="Cambria Math" w:hAnsiTheme="minorHAnsi"/>
                      </w:rPr>
                      <m:t>∂</m:t>
                    </m:r>
                    <m:sSub>
                      <m:sSubPr>
                        <m:ctrlPr>
                          <w:rPr>
                            <w:rFonts w:ascii="Cambria Math" w:hAnsiTheme="minorHAnsi"/>
                            <w:i/>
                          </w:rPr>
                        </m:ctrlPr>
                      </m:sSubPr>
                      <m:e>
                        <m:r>
                          <w:rPr>
                            <w:rFonts w:ascii="Cambria Math" w:hAnsiTheme="minorHAnsi"/>
                          </w:rPr>
                          <m:t>τ</m:t>
                        </m:r>
                      </m:e>
                      <m:sub>
                        <m:r>
                          <w:rPr>
                            <w:rFonts w:ascii="Cambria Math" w:hAnsiTheme="minorHAnsi"/>
                          </w:rPr>
                          <m:t>xx</m:t>
                        </m:r>
                      </m:sub>
                    </m:sSub>
                  </m:num>
                  <m:den>
                    <m:r>
                      <w:rPr>
                        <w:rFonts w:ascii="Cambria Math" w:hAnsiTheme="minorHAnsi"/>
                      </w:rPr>
                      <m:t>∂x</m:t>
                    </m:r>
                  </m:den>
                </m:f>
                <m:r>
                  <w:rPr>
                    <w:rFonts w:ascii="Cambria Math" w:hAnsiTheme="minorHAnsi"/>
                  </w:rPr>
                  <m:t>+</m:t>
                </m:r>
                <m:f>
                  <m:fPr>
                    <m:ctrlPr>
                      <w:rPr>
                        <w:rFonts w:ascii="Cambria Math" w:hAnsiTheme="minorHAnsi"/>
                        <w:i/>
                      </w:rPr>
                    </m:ctrlPr>
                  </m:fPr>
                  <m:num>
                    <m:r>
                      <w:rPr>
                        <w:rFonts w:ascii="Cambria Math" w:hAnsiTheme="minorHAnsi"/>
                      </w:rPr>
                      <m:t>∂</m:t>
                    </m:r>
                    <m:sSub>
                      <m:sSubPr>
                        <m:ctrlPr>
                          <w:rPr>
                            <w:rFonts w:ascii="Cambria Math" w:hAnsiTheme="minorHAnsi"/>
                            <w:i/>
                          </w:rPr>
                        </m:ctrlPr>
                      </m:sSubPr>
                      <m:e>
                        <m:r>
                          <w:rPr>
                            <w:rFonts w:ascii="Cambria Math" w:hAnsiTheme="minorHAnsi"/>
                          </w:rPr>
                          <m:t>τ</m:t>
                        </m:r>
                      </m:e>
                      <m:sub>
                        <m:r>
                          <w:rPr>
                            <w:rFonts w:ascii="Cambria Math" w:hAnsiTheme="minorHAnsi"/>
                          </w:rPr>
                          <m:t>xy</m:t>
                        </m:r>
                      </m:sub>
                    </m:sSub>
                  </m:num>
                  <m:den>
                    <m:r>
                      <w:rPr>
                        <w:rFonts w:ascii="Cambria Math" w:hAnsiTheme="minorHAnsi"/>
                      </w:rPr>
                      <m:t>∂y</m:t>
                    </m:r>
                  </m:den>
                </m:f>
                <m:r>
                  <w:rPr>
                    <w:rFonts w:ascii="Cambria Math" w:hAnsiTheme="minorHAnsi"/>
                  </w:rPr>
                  <m:t>+</m:t>
                </m:r>
                <m:f>
                  <m:fPr>
                    <m:ctrlPr>
                      <w:rPr>
                        <w:rFonts w:ascii="Cambria Math" w:hAnsiTheme="minorHAnsi"/>
                        <w:i/>
                      </w:rPr>
                    </m:ctrlPr>
                  </m:fPr>
                  <m:num>
                    <m:r>
                      <w:rPr>
                        <w:rFonts w:ascii="Cambria Math" w:hAnsiTheme="minorHAnsi"/>
                      </w:rPr>
                      <m:t>∂</m:t>
                    </m:r>
                    <m:sSub>
                      <m:sSubPr>
                        <m:ctrlPr>
                          <w:rPr>
                            <w:rFonts w:ascii="Cambria Math" w:hAnsiTheme="minorHAnsi"/>
                            <w:i/>
                          </w:rPr>
                        </m:ctrlPr>
                      </m:sSubPr>
                      <m:e>
                        <m:r>
                          <w:rPr>
                            <w:rFonts w:ascii="Cambria Math" w:hAnsiTheme="minorHAnsi"/>
                          </w:rPr>
                          <m:t>τ</m:t>
                        </m:r>
                      </m:e>
                      <m:sub>
                        <m:r>
                          <w:rPr>
                            <w:rFonts w:ascii="Cambria Math" w:hAnsiTheme="minorHAnsi"/>
                          </w:rPr>
                          <m:t>xz</m:t>
                        </m:r>
                      </m:sub>
                    </m:sSub>
                  </m:num>
                  <m:den>
                    <m:r>
                      <w:rPr>
                        <w:rFonts w:ascii="Cambria Math" w:hAnsiTheme="minorHAnsi"/>
                      </w:rPr>
                      <m:t>∂z</m:t>
                    </m:r>
                  </m:den>
                </m:f>
                <m:ctrlPr>
                  <w:rPr>
                    <w:rFonts w:ascii="Cambria Math" w:hAnsi="Cambria Math"/>
                    <w:i/>
                  </w:rPr>
                </m:ctrlPr>
              </m:e>
            </m:d>
            <m:ctrlPr>
              <w:rPr>
                <w:rFonts w:ascii="Cambria Math" w:hAnsi="Cambria Math"/>
                <w:i/>
              </w:rPr>
            </m:ctrlPr>
          </m:e>
        </m:bar>
      </m:oMath>
      <w:r w:rsidRPr="00B7030B">
        <w:rPr>
          <w:rFonts w:asciiTheme="minorHAnsi" w:hAnsiTheme="minorHAnsi"/>
        </w:rPr>
        <w:tab/>
      </w:r>
      <w:r w:rsidR="00BB2B7F">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27</w:t>
      </w:r>
      <w:r w:rsidR="00A41B27">
        <w:rPr>
          <w:rStyle w:val="EquationCaption"/>
          <w:rFonts w:asciiTheme="minorHAnsi" w:hAnsiTheme="minorHAnsi"/>
        </w:rPr>
        <w:fldChar w:fldCharType="end"/>
      </w:r>
      <w:r w:rsidRPr="00B7030B">
        <w:rPr>
          <w:rStyle w:val="EquationCaption"/>
          <w:rFonts w:asciiTheme="minorHAnsi" w:hAnsiTheme="minorHAnsi"/>
        </w:rPr>
        <w:t>)</w:t>
      </w:r>
    </w:p>
    <w:p w14:paraId="48ACEBD5" w14:textId="2FDA4736" w:rsidR="0041037A" w:rsidRPr="00B34A9C" w:rsidRDefault="0041037A" w:rsidP="007A3922">
      <w:pPr>
        <w:pStyle w:val="BodyText"/>
      </w:pPr>
      <w:r w:rsidRPr="00B34A9C">
        <w:t>Each term in this equation can be simplified as follows (note that the spatial average of any double primed variable goes to zero by definition)</w:t>
      </w:r>
      <w:r w:rsidR="009D7177">
        <w:t>:</w:t>
      </w:r>
    </w:p>
    <w:p w14:paraId="2CE02126" w14:textId="77777777" w:rsidR="0041037A" w:rsidRPr="00B34A9C" w:rsidRDefault="0041037A" w:rsidP="007A3922">
      <w:pPr>
        <w:pStyle w:val="BodyText"/>
      </w:pPr>
      <w:r w:rsidRPr="00B34A9C">
        <w:t>The unsteady acceleration term:</w:t>
      </w:r>
    </w:p>
    <w:p w14:paraId="2D646F52" w14:textId="231B7089" w:rsidR="0041037A" w:rsidRPr="00B7030B" w:rsidRDefault="00000000" w:rsidP="00B34A9C">
      <w:pPr>
        <w:pStyle w:val="equation"/>
        <w:keepNext/>
        <w:rPr>
          <w:rFonts w:asciiTheme="minorHAnsi" w:hAnsiTheme="minorHAnsi"/>
        </w:rPr>
      </w:pPr>
      <m:oMathPara>
        <m:oMath>
          <m:f>
            <m:fPr>
              <m:ctrlPr>
                <w:rPr>
                  <w:rFonts w:ascii="Cambria Math" w:hAnsiTheme="minorHAnsi"/>
                  <w:i/>
                </w:rPr>
              </m:ctrlPr>
            </m:fPr>
            <m:num>
              <m:r>
                <w:rPr>
                  <w:rFonts w:ascii="Cambria Math" w:hAnsiTheme="minorHAnsi"/>
                </w:rPr>
                <m:t>∂</m:t>
              </m:r>
              <m:bar>
                <m:barPr>
                  <m:pos m:val="top"/>
                  <m:ctrlPr>
                    <w:rPr>
                      <w:rFonts w:ascii="Cambria Math" w:hAnsiTheme="minorHAnsi"/>
                      <w:i/>
                    </w:rPr>
                  </m:ctrlPr>
                </m:barPr>
                <m:e>
                  <m:r>
                    <w:rPr>
                      <w:rFonts w:ascii="Cambria Math" w:hAnsiTheme="minorHAnsi"/>
                    </w:rPr>
                    <m:t>(</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u</m:t>
                          </m:r>
                        </m:e>
                      </m:acc>
                      <m:ctrlPr>
                        <w:rPr>
                          <w:rFonts w:ascii="Cambria Math" w:hAnsi="Cambria Math"/>
                          <w:i/>
                        </w:rPr>
                      </m:ctrlPr>
                    </m:e>
                  </m:acc>
                  <m:r>
                    <w:rPr>
                      <w:rFonts w:ascii="Cambria Math" w:hAnsiTheme="minorHAnsi"/>
                    </w:rPr>
                    <m:t>+</m:t>
                  </m:r>
                  <m:sSup>
                    <m:sSupPr>
                      <m:ctrlPr>
                        <w:rPr>
                          <w:rFonts w:ascii="Cambria Math" w:hAnsiTheme="minorHAnsi"/>
                          <w:i/>
                        </w:rPr>
                      </m:ctrlPr>
                    </m:sSupPr>
                    <m:e>
                      <m:r>
                        <w:rPr>
                          <w:rFonts w:ascii="Cambria Math" w:hAnsiTheme="minorHAnsi"/>
                        </w:rPr>
                        <m:t>u</m:t>
                      </m:r>
                    </m:e>
                    <m:sup>
                      <m:r>
                        <w:rPr>
                          <w:rFonts w:ascii="Cambria Math" w:hAnsiTheme="minorHAnsi"/>
                        </w:rPr>
                        <m:t>″</m:t>
                      </m:r>
                      <m:ctrlPr>
                        <w:rPr>
                          <w:rFonts w:ascii="Cambria Math" w:hAnsi="Cambria Math"/>
                          <w:i/>
                        </w:rPr>
                      </m:ctrlPr>
                    </m:sup>
                  </m:sSup>
                  <m:r>
                    <w:rPr>
                      <w:rFonts w:ascii="Cambria Math" w:hAnsiTheme="minorHAnsi"/>
                    </w:rPr>
                    <m:t>)</m:t>
                  </m:r>
                </m:e>
              </m:bar>
            </m:num>
            <m:den>
              <m:r>
                <w:rPr>
                  <w:rFonts w:ascii="Cambria Math" w:hAnsiTheme="minorHAnsi"/>
                </w:rPr>
                <m:t>∂t</m:t>
              </m:r>
            </m:den>
          </m:f>
          <m:r>
            <w:rPr>
              <w:rFonts w:ascii="Cambria Math" w:hAnsiTheme="minorHAnsi"/>
            </w:rPr>
            <m:t>=</m:t>
          </m:r>
          <m:f>
            <m:fPr>
              <m:ctrlPr>
                <w:rPr>
                  <w:rFonts w:ascii="Cambria Math" w:hAnsiTheme="minorHAnsi"/>
                  <w:i/>
                </w:rPr>
              </m:ctrlPr>
            </m:fPr>
            <m:num>
              <m:r>
                <w:rPr>
                  <w:rFonts w:ascii="Cambria Math" w:hAnsiTheme="minorHAnsi"/>
                </w:rPr>
                <m:t>1</m:t>
              </m:r>
            </m:num>
            <m:den>
              <m:r>
                <w:rPr>
                  <w:rFonts w:ascii="Cambria Math" w:hAnsiTheme="minorHAnsi"/>
                </w:rPr>
                <m:t>B</m:t>
              </m:r>
            </m:den>
          </m:f>
          <m:nary>
            <m:naryPr>
              <m:ctrlPr>
                <w:rPr>
                  <w:rFonts w:ascii="Cambria Math" w:hAnsiTheme="minorHAnsi"/>
                  <w:i/>
                </w:rPr>
              </m:ctrlPr>
            </m:naryPr>
            <m:sub>
              <m:r>
                <w:rPr>
                  <w:rFonts w:ascii="Cambria Math" w:hAnsiTheme="minorHAnsi"/>
                </w:rPr>
                <m:t>y</m:t>
              </m:r>
              <m:r>
                <w:rPr>
                  <w:rFonts w:ascii="Cambria Math" w:hAnsiTheme="minorHAnsi"/>
                </w:rPr>
                <m:t>1</m:t>
              </m:r>
            </m:sub>
            <m:sup>
              <m:r>
                <w:rPr>
                  <w:rFonts w:ascii="Cambria Math" w:hAnsiTheme="minorHAnsi"/>
                </w:rPr>
                <m:t>y</m:t>
              </m:r>
              <m:r>
                <w:rPr>
                  <w:rFonts w:ascii="Cambria Math" w:hAnsiTheme="minorHAnsi"/>
                </w:rPr>
                <m:t>2</m:t>
              </m:r>
            </m:sup>
            <m:e>
              <m:f>
                <m:fPr>
                  <m:ctrlPr>
                    <w:rPr>
                      <w:rFonts w:ascii="Cambria Math" w:hAnsiTheme="minorHAnsi"/>
                      <w:i/>
                    </w:rPr>
                  </m:ctrlPr>
                </m:fPr>
                <m:num>
                  <m:r>
                    <w:rPr>
                      <w:rFonts w:ascii="Cambria Math" w:hAnsiTheme="minorHAnsi"/>
                    </w:rPr>
                    <m:t>∂</m:t>
                  </m:r>
                  <m:r>
                    <w:rPr>
                      <w:rFonts w:ascii="Cambria Math" w:hAnsiTheme="minorHAnsi"/>
                    </w:rPr>
                    <m:t>(</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u</m:t>
                          </m:r>
                        </m:e>
                      </m:acc>
                      <m:ctrlPr>
                        <w:rPr>
                          <w:rFonts w:ascii="Cambria Math" w:hAnsi="Cambria Math"/>
                          <w:i/>
                        </w:rPr>
                      </m:ctrlPr>
                    </m:e>
                  </m:acc>
                  <m:r>
                    <w:rPr>
                      <w:rFonts w:ascii="Cambria Math" w:hAnsiTheme="minorHAnsi"/>
                    </w:rPr>
                    <m:t>+</m:t>
                  </m:r>
                  <m:sSup>
                    <m:sSupPr>
                      <m:ctrlPr>
                        <w:rPr>
                          <w:rFonts w:ascii="Cambria Math" w:hAnsiTheme="minorHAnsi"/>
                          <w:i/>
                        </w:rPr>
                      </m:ctrlPr>
                    </m:sSupPr>
                    <m:e>
                      <m:r>
                        <w:rPr>
                          <w:rFonts w:ascii="Cambria Math" w:hAnsiTheme="minorHAnsi"/>
                        </w:rPr>
                        <m:t>u</m:t>
                      </m:r>
                    </m:e>
                    <m:sup>
                      <m:r>
                        <w:rPr>
                          <w:rFonts w:ascii="Cambria Math" w:hAnsiTheme="minorHAnsi"/>
                        </w:rPr>
                        <m:t>″</m:t>
                      </m:r>
                      <m:ctrlPr>
                        <w:rPr>
                          <w:rFonts w:ascii="Cambria Math" w:hAnsi="Cambria Math"/>
                          <w:i/>
                        </w:rPr>
                      </m:ctrlPr>
                    </m:sup>
                  </m:sSup>
                  <m:r>
                    <w:rPr>
                      <w:rFonts w:ascii="Cambria Math" w:hAnsiTheme="minorHAnsi"/>
                    </w:rPr>
                    <m:t>)</m:t>
                  </m:r>
                </m:num>
                <m:den>
                  <m:r>
                    <w:rPr>
                      <w:rFonts w:ascii="Cambria Math" w:hAnsiTheme="minorHAnsi"/>
                    </w:rPr>
                    <m:t>∂t</m:t>
                  </m:r>
                </m:den>
              </m:f>
              <m:ctrlPr>
                <w:rPr>
                  <w:rFonts w:ascii="Cambria Math" w:hAnsi="Cambria Math"/>
                  <w:i/>
                </w:rPr>
              </m:ctrlPr>
            </m:e>
          </m:nary>
          <m:r>
            <w:rPr>
              <w:rFonts w:ascii="Cambria Math" w:hAnsiTheme="minorHAnsi"/>
            </w:rPr>
            <m:t>dy</m:t>
          </m:r>
          <m:r>
            <m:rPr>
              <m:sty m:val="p"/>
            </m:rPr>
            <w:rPr>
              <w:rFonts w:ascii="Cambria Math" w:hAnsiTheme="minorHAnsi"/>
            </w:rPr>
            <w:br/>
          </m:r>
        </m:oMath>
        <m:oMath>
          <m:r>
            <w:rPr>
              <w:rFonts w:ascii="Cambria Math" w:hAnsiTheme="minorHAnsi"/>
            </w:rPr>
            <m:t>=</m:t>
          </m:r>
          <m:f>
            <m:fPr>
              <m:ctrlPr>
                <w:rPr>
                  <w:rFonts w:ascii="Cambria Math" w:hAnsiTheme="minorHAnsi"/>
                  <w:i/>
                </w:rPr>
              </m:ctrlPr>
            </m:fPr>
            <m:num>
              <m:r>
                <w:rPr>
                  <w:rFonts w:ascii="Cambria Math" w:hAnsiTheme="minorHAnsi"/>
                </w:rPr>
                <m:t>1</m:t>
              </m:r>
            </m:num>
            <m:den>
              <m:r>
                <w:rPr>
                  <w:rFonts w:ascii="Cambria Math" w:hAnsiTheme="minorHAnsi"/>
                </w:rPr>
                <m:t>B</m:t>
              </m:r>
            </m:den>
          </m:f>
          <m:nary>
            <m:naryPr>
              <m:ctrlPr>
                <w:rPr>
                  <w:rFonts w:ascii="Cambria Math" w:hAnsiTheme="minorHAnsi"/>
                  <w:i/>
                </w:rPr>
              </m:ctrlPr>
            </m:naryPr>
            <m:sub>
              <m:r>
                <w:rPr>
                  <w:rFonts w:ascii="Cambria Math" w:hAnsiTheme="minorHAnsi"/>
                </w:rPr>
                <m:t>y</m:t>
              </m:r>
              <m:r>
                <w:rPr>
                  <w:rFonts w:ascii="Cambria Math" w:hAnsiTheme="minorHAnsi"/>
                </w:rPr>
                <m:t>1</m:t>
              </m:r>
            </m:sub>
            <m:sup>
              <m:r>
                <w:rPr>
                  <w:rFonts w:ascii="Cambria Math" w:hAnsiTheme="minorHAnsi"/>
                </w:rPr>
                <m:t>y</m:t>
              </m:r>
              <m:r>
                <w:rPr>
                  <w:rFonts w:ascii="Cambria Math" w:hAnsiTheme="minorHAnsi"/>
                </w:rPr>
                <m:t>2</m:t>
              </m:r>
            </m:sup>
            <m:e>
              <m:f>
                <m:fPr>
                  <m:ctrlPr>
                    <w:rPr>
                      <w:rFonts w:ascii="Cambria Math" w:hAnsiTheme="minorHAnsi"/>
                      <w:i/>
                    </w:rPr>
                  </m:ctrlPr>
                </m:fPr>
                <m:num>
                  <m:r>
                    <w:rPr>
                      <w:rFonts w:ascii="Cambria Math" w:hAnsiTheme="minorHAnsi"/>
                    </w:rPr>
                    <m:t>∂</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u</m:t>
                          </m:r>
                        </m:e>
                      </m:acc>
                      <m:ctrlPr>
                        <w:rPr>
                          <w:rFonts w:ascii="Cambria Math" w:hAnsi="Cambria Math"/>
                          <w:i/>
                        </w:rPr>
                      </m:ctrlPr>
                    </m:e>
                  </m:acc>
                </m:num>
                <m:den>
                  <m:r>
                    <w:rPr>
                      <w:rFonts w:ascii="Cambria Math" w:hAnsiTheme="minorHAnsi"/>
                    </w:rPr>
                    <m:t>∂t</m:t>
                  </m:r>
                </m:den>
              </m:f>
              <m:ctrlPr>
                <w:rPr>
                  <w:rFonts w:ascii="Cambria Math" w:hAnsi="Cambria Math"/>
                  <w:i/>
                </w:rPr>
              </m:ctrlPr>
            </m:e>
          </m:nary>
          <m:r>
            <w:rPr>
              <w:rFonts w:ascii="Cambria Math" w:hAnsiTheme="minorHAnsi"/>
            </w:rPr>
            <m:t>dy</m:t>
          </m:r>
          <m:r>
            <w:rPr>
              <w:rFonts w:ascii="Cambria Math" w:hAnsiTheme="minorHAnsi"/>
            </w:rPr>
            <m:t>+</m:t>
          </m:r>
          <m:f>
            <m:fPr>
              <m:ctrlPr>
                <w:rPr>
                  <w:rFonts w:ascii="Cambria Math" w:hAnsiTheme="minorHAnsi"/>
                  <w:i/>
                </w:rPr>
              </m:ctrlPr>
            </m:fPr>
            <m:num>
              <m:r>
                <w:rPr>
                  <w:rFonts w:ascii="Cambria Math" w:hAnsiTheme="minorHAnsi"/>
                </w:rPr>
                <m:t>1</m:t>
              </m:r>
            </m:num>
            <m:den>
              <m:r>
                <w:rPr>
                  <w:rFonts w:ascii="Cambria Math" w:hAnsiTheme="minorHAnsi"/>
                </w:rPr>
                <m:t>B</m:t>
              </m:r>
            </m:den>
          </m:f>
          <m:nary>
            <m:naryPr>
              <m:ctrlPr>
                <w:rPr>
                  <w:rFonts w:ascii="Cambria Math" w:hAnsiTheme="minorHAnsi"/>
                  <w:i/>
                </w:rPr>
              </m:ctrlPr>
            </m:naryPr>
            <m:sub>
              <m:r>
                <w:rPr>
                  <w:rFonts w:ascii="Cambria Math" w:hAnsiTheme="minorHAnsi"/>
                </w:rPr>
                <m:t>y</m:t>
              </m:r>
              <m:r>
                <w:rPr>
                  <w:rFonts w:ascii="Cambria Math" w:hAnsiTheme="minorHAnsi"/>
                </w:rPr>
                <m:t>1</m:t>
              </m:r>
            </m:sub>
            <m:sup>
              <m:r>
                <w:rPr>
                  <w:rFonts w:ascii="Cambria Math" w:hAnsiTheme="minorHAnsi"/>
                </w:rPr>
                <m:t>y</m:t>
              </m:r>
              <m:r>
                <w:rPr>
                  <w:rFonts w:ascii="Cambria Math" w:hAnsiTheme="minorHAnsi"/>
                </w:rPr>
                <m:t>2</m:t>
              </m:r>
            </m:sup>
            <m:e>
              <m:f>
                <m:fPr>
                  <m:ctrlPr>
                    <w:rPr>
                      <w:rFonts w:ascii="Cambria Math" w:hAnsiTheme="minorHAnsi"/>
                      <w:i/>
                    </w:rPr>
                  </m:ctrlPr>
                </m:fPr>
                <m:num>
                  <m:r>
                    <w:rPr>
                      <w:rFonts w:ascii="Cambria Math" w:hAnsiTheme="minorHAnsi"/>
                    </w:rPr>
                    <m:t>∂</m:t>
                  </m:r>
                  <m:sSup>
                    <m:sSupPr>
                      <m:ctrlPr>
                        <w:rPr>
                          <w:rFonts w:ascii="Cambria Math" w:hAnsiTheme="minorHAnsi"/>
                          <w:i/>
                        </w:rPr>
                      </m:ctrlPr>
                    </m:sSupPr>
                    <m:e>
                      <m:r>
                        <w:rPr>
                          <w:rFonts w:ascii="Cambria Math" w:hAnsiTheme="minorHAnsi"/>
                        </w:rPr>
                        <m:t>u</m:t>
                      </m:r>
                    </m:e>
                    <m:sup>
                      <m:r>
                        <w:rPr>
                          <w:rFonts w:ascii="Cambria Math" w:hAnsiTheme="minorHAnsi"/>
                        </w:rPr>
                        <m:t>″</m:t>
                      </m:r>
                      <m:ctrlPr>
                        <w:rPr>
                          <w:rFonts w:ascii="Cambria Math" w:hAnsi="Cambria Math"/>
                          <w:i/>
                        </w:rPr>
                      </m:ctrlPr>
                    </m:sup>
                  </m:sSup>
                </m:num>
                <m:den>
                  <m:r>
                    <w:rPr>
                      <w:rFonts w:ascii="Cambria Math" w:hAnsiTheme="minorHAnsi"/>
                    </w:rPr>
                    <m:t>∂t</m:t>
                  </m:r>
                </m:den>
              </m:f>
              <m:ctrlPr>
                <w:rPr>
                  <w:rFonts w:ascii="Cambria Math" w:hAnsi="Cambria Math"/>
                  <w:i/>
                </w:rPr>
              </m:ctrlPr>
            </m:e>
          </m:nary>
          <m:r>
            <w:rPr>
              <w:rFonts w:ascii="Cambria Math" w:hAnsiTheme="minorHAnsi"/>
            </w:rPr>
            <m:t>dy</m:t>
          </m:r>
          <m:r>
            <m:rPr>
              <m:sty m:val="p"/>
            </m:rPr>
            <w:rPr>
              <w:rFonts w:ascii="Cambria Math" w:hAnsiTheme="minorHAnsi"/>
            </w:rPr>
            <w:br/>
          </m:r>
        </m:oMath>
      </m:oMathPara>
      <m:oMath>
        <m:r>
          <w:rPr>
            <w:rFonts w:ascii="Cambria Math" w:hAnsiTheme="minorHAnsi"/>
          </w:rPr>
          <m:t>=</m:t>
        </m:r>
        <m:f>
          <m:fPr>
            <m:ctrlPr>
              <w:rPr>
                <w:rFonts w:ascii="Cambria Math" w:hAnsiTheme="minorHAnsi"/>
                <w:i/>
              </w:rPr>
            </m:ctrlPr>
          </m:fPr>
          <m:num>
            <m:r>
              <w:rPr>
                <w:rFonts w:ascii="Cambria Math" w:hAnsiTheme="minorHAnsi"/>
              </w:rPr>
              <m:t>1</m:t>
            </m:r>
          </m:num>
          <m:den>
            <m:r>
              <w:rPr>
                <w:rFonts w:ascii="Cambria Math" w:hAnsiTheme="minorHAnsi"/>
              </w:rPr>
              <m:t>B</m:t>
            </m:r>
          </m:den>
        </m:f>
        <m:f>
          <m:fPr>
            <m:ctrlPr>
              <w:rPr>
                <w:rFonts w:ascii="Cambria Math" w:hAnsiTheme="minorHAnsi"/>
                <w:i/>
              </w:rPr>
            </m:ctrlPr>
          </m:fPr>
          <m:num>
            <m:r>
              <w:rPr>
                <w:rFonts w:ascii="Cambria Math" w:hAnsiTheme="minorHAnsi"/>
              </w:rPr>
              <m:t>∂</m:t>
            </m:r>
          </m:num>
          <m:den>
            <m:r>
              <w:rPr>
                <w:rFonts w:ascii="Cambria Math" w:hAnsiTheme="minorHAnsi"/>
              </w:rPr>
              <m:t>∂t</m:t>
            </m:r>
          </m:den>
        </m:f>
        <m:nary>
          <m:naryPr>
            <m:ctrlPr>
              <w:rPr>
                <w:rFonts w:ascii="Cambria Math" w:hAnsiTheme="minorHAnsi"/>
                <w:i/>
              </w:rPr>
            </m:ctrlPr>
          </m:naryPr>
          <m:sub>
            <m:r>
              <w:rPr>
                <w:rFonts w:ascii="Cambria Math" w:hAnsiTheme="minorHAnsi"/>
              </w:rPr>
              <m:t>y</m:t>
            </m:r>
            <m:r>
              <w:rPr>
                <w:rFonts w:ascii="Cambria Math" w:hAnsiTheme="minorHAnsi"/>
              </w:rPr>
              <m:t>1</m:t>
            </m:r>
          </m:sub>
          <m:sup>
            <m:r>
              <w:rPr>
                <w:rFonts w:ascii="Cambria Math" w:hAnsiTheme="minorHAnsi"/>
              </w:rPr>
              <m:t>y</m:t>
            </m:r>
            <m:r>
              <w:rPr>
                <w:rFonts w:ascii="Cambria Math" w:hAnsiTheme="minorHAnsi"/>
              </w:rPr>
              <m:t>2</m:t>
            </m:r>
          </m:sup>
          <m:e>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u</m:t>
                    </m:r>
                  </m:e>
                </m:acc>
                <m:ctrlPr>
                  <w:rPr>
                    <w:rFonts w:ascii="Cambria Math" w:hAnsi="Cambria Math"/>
                    <w:i/>
                  </w:rPr>
                </m:ctrlPr>
              </m:e>
            </m:acc>
            <m:ctrlPr>
              <w:rPr>
                <w:rFonts w:ascii="Cambria Math" w:hAnsi="Cambria Math"/>
                <w:i/>
              </w:rPr>
            </m:ctrlPr>
          </m:e>
        </m:nary>
        <m:r>
          <w:rPr>
            <w:rFonts w:ascii="Cambria Math" w:hAnsiTheme="minorHAnsi"/>
          </w:rPr>
          <m:t>dy</m:t>
        </m:r>
        <m:r>
          <w:rPr>
            <w:rFonts w:ascii="Cambria Math" w:hAnsiTheme="minorHAnsi"/>
          </w:rPr>
          <m:t>+</m:t>
        </m:r>
        <m:f>
          <m:fPr>
            <m:ctrlPr>
              <w:rPr>
                <w:rFonts w:ascii="Cambria Math" w:hAnsiTheme="minorHAnsi"/>
                <w:i/>
              </w:rPr>
            </m:ctrlPr>
          </m:fPr>
          <m:num>
            <m:r>
              <w:rPr>
                <w:rFonts w:ascii="Cambria Math" w:hAnsiTheme="minorHAnsi"/>
              </w:rPr>
              <m:t>1</m:t>
            </m:r>
          </m:num>
          <m:den>
            <m:r>
              <w:rPr>
                <w:rFonts w:ascii="Cambria Math" w:hAnsiTheme="minorHAnsi"/>
              </w:rPr>
              <m:t>B</m:t>
            </m:r>
          </m:den>
        </m:f>
        <m:f>
          <m:fPr>
            <m:ctrlPr>
              <w:rPr>
                <w:rFonts w:ascii="Cambria Math" w:hAnsiTheme="minorHAnsi"/>
                <w:i/>
              </w:rPr>
            </m:ctrlPr>
          </m:fPr>
          <m:num>
            <m:r>
              <w:rPr>
                <w:rFonts w:ascii="Cambria Math" w:hAnsiTheme="minorHAnsi"/>
              </w:rPr>
              <m:t>∂</m:t>
            </m:r>
          </m:num>
          <m:den>
            <m:r>
              <w:rPr>
                <w:rFonts w:ascii="Cambria Math" w:hAnsiTheme="minorHAnsi"/>
              </w:rPr>
              <m:t>∂t</m:t>
            </m:r>
          </m:den>
        </m:f>
        <m:nary>
          <m:naryPr>
            <m:ctrlPr>
              <w:rPr>
                <w:rFonts w:ascii="Cambria Math" w:hAnsiTheme="minorHAnsi"/>
                <w:i/>
              </w:rPr>
            </m:ctrlPr>
          </m:naryPr>
          <m:sub>
            <m:r>
              <w:rPr>
                <w:rFonts w:ascii="Cambria Math" w:hAnsiTheme="minorHAnsi"/>
              </w:rPr>
              <m:t>y</m:t>
            </m:r>
            <m:r>
              <w:rPr>
                <w:rFonts w:ascii="Cambria Math" w:hAnsiTheme="minorHAnsi"/>
              </w:rPr>
              <m:t>1</m:t>
            </m:r>
          </m:sub>
          <m:sup>
            <m:r>
              <w:rPr>
                <w:rFonts w:ascii="Cambria Math" w:hAnsiTheme="minorHAnsi"/>
              </w:rPr>
              <m:t>y</m:t>
            </m:r>
            <m:r>
              <w:rPr>
                <w:rFonts w:ascii="Cambria Math" w:hAnsiTheme="minorHAnsi"/>
              </w:rPr>
              <m:t>2</m:t>
            </m:r>
          </m:sup>
          <m:e>
            <m:sSup>
              <m:sSupPr>
                <m:ctrlPr>
                  <w:rPr>
                    <w:rFonts w:ascii="Cambria Math" w:hAnsiTheme="minorHAnsi"/>
                    <w:i/>
                  </w:rPr>
                </m:ctrlPr>
              </m:sSupPr>
              <m:e>
                <m:r>
                  <w:rPr>
                    <w:rFonts w:ascii="Cambria Math" w:hAnsiTheme="minorHAnsi"/>
                  </w:rPr>
                  <m:t>u</m:t>
                </m:r>
              </m:e>
              <m:sup>
                <m:r>
                  <w:rPr>
                    <w:rFonts w:ascii="Cambria Math" w:hAnsiTheme="minorHAnsi"/>
                  </w:rPr>
                  <m:t>″</m:t>
                </m:r>
                <m:ctrlPr>
                  <w:rPr>
                    <w:rFonts w:ascii="Cambria Math" w:hAnsi="Cambria Math"/>
                    <w:i/>
                  </w:rPr>
                </m:ctrlPr>
              </m:sup>
            </m:sSup>
            <m:ctrlPr>
              <w:rPr>
                <w:rFonts w:ascii="Cambria Math" w:hAnsi="Cambria Math"/>
                <w:i/>
              </w:rPr>
            </m:ctrlPr>
          </m:e>
        </m:nary>
        <m:r>
          <w:rPr>
            <w:rFonts w:ascii="Cambria Math" w:hAnsiTheme="minorHAnsi"/>
          </w:rPr>
          <m:t>dy</m:t>
        </m:r>
        <m:r>
          <w:rPr>
            <w:rFonts w:ascii="Cambria Math" w:hAnsiTheme="minorHAnsi"/>
          </w:rPr>
          <m:t>=</m:t>
        </m:r>
        <m:f>
          <m:fPr>
            <m:ctrlPr>
              <w:rPr>
                <w:rFonts w:ascii="Cambria Math" w:hAnsiTheme="minorHAnsi"/>
                <w:i/>
              </w:rPr>
            </m:ctrlPr>
          </m:fPr>
          <m:num>
            <m:r>
              <w:rPr>
                <w:rFonts w:ascii="Cambria Math" w:hAnsiTheme="minorHAnsi"/>
              </w:rPr>
              <m:t>1</m:t>
            </m:r>
          </m:num>
          <m:den>
            <m:r>
              <w:rPr>
                <w:rFonts w:ascii="Cambria Math" w:hAnsiTheme="minorHAnsi"/>
              </w:rPr>
              <m:t>B</m:t>
            </m:r>
          </m:den>
        </m:f>
        <m:f>
          <m:fPr>
            <m:ctrlPr>
              <w:rPr>
                <w:rFonts w:ascii="Cambria Math" w:hAnsiTheme="minorHAnsi"/>
                <w:i/>
              </w:rPr>
            </m:ctrlPr>
          </m:fPr>
          <m:num>
            <m:r>
              <w:rPr>
                <w:rFonts w:ascii="Cambria Math" w:hAnsiTheme="minorHAnsi"/>
              </w:rPr>
              <m:t>∂B</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u</m:t>
                    </m:r>
                  </m:e>
                </m:acc>
                <m:ctrlPr>
                  <w:rPr>
                    <w:rFonts w:ascii="Cambria Math" w:hAnsi="Cambria Math"/>
                    <w:i/>
                  </w:rPr>
                </m:ctrlPr>
              </m:e>
            </m:acc>
          </m:num>
          <m:den>
            <m:r>
              <w:rPr>
                <w:rFonts w:ascii="Cambria Math" w:hAnsiTheme="minorHAnsi"/>
              </w:rPr>
              <m:t>∂t</m:t>
            </m:r>
          </m:den>
        </m:f>
      </m:oMath>
      <w:r w:rsidR="0041037A" w:rsidRPr="00B7030B">
        <w:rPr>
          <w:rFonts w:asciiTheme="minorHAnsi" w:hAnsiTheme="minorHAnsi"/>
        </w:rPr>
        <w:tab/>
      </w:r>
      <w:r w:rsidR="00B34A9C">
        <w:rPr>
          <w:rFonts w:asciiTheme="minorHAnsi" w:hAnsiTheme="minorHAnsi"/>
        </w:rPr>
        <w:tab/>
      </w:r>
      <w:r w:rsidR="0041037A"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28</w:t>
      </w:r>
      <w:r w:rsidR="00A41B27">
        <w:rPr>
          <w:rStyle w:val="EquationCaption"/>
          <w:rFonts w:asciiTheme="minorHAnsi" w:hAnsiTheme="minorHAnsi"/>
        </w:rPr>
        <w:fldChar w:fldCharType="end"/>
      </w:r>
      <w:r w:rsidR="0041037A" w:rsidRPr="00B7030B">
        <w:rPr>
          <w:rStyle w:val="EquationCaption"/>
          <w:rFonts w:asciiTheme="minorHAnsi" w:hAnsiTheme="minorHAnsi"/>
        </w:rPr>
        <w:t>)</w:t>
      </w:r>
    </w:p>
    <w:p w14:paraId="010F5F54" w14:textId="77777777" w:rsidR="0041037A" w:rsidRPr="00B34A9C" w:rsidRDefault="0041037A" w:rsidP="007A3922">
      <w:pPr>
        <w:pStyle w:val="BodyText"/>
      </w:pPr>
      <w:r w:rsidRPr="00B34A9C">
        <w:t>The convective acceleration terms:</w:t>
      </w:r>
    </w:p>
    <w:p w14:paraId="45C8D861" w14:textId="6050836A" w:rsidR="0041037A" w:rsidRPr="00B7030B" w:rsidRDefault="00000000" w:rsidP="005B4DA1">
      <w:pPr>
        <w:pStyle w:val="equation"/>
        <w:rPr>
          <w:rFonts w:asciiTheme="minorHAnsi" w:hAnsiTheme="minorHAnsi"/>
        </w:rPr>
      </w:pPr>
      <m:oMathPara>
        <m:oMath>
          <m:bar>
            <m:barPr>
              <m:pos m:val="top"/>
              <m:ctrlPr>
                <w:rPr>
                  <w:rFonts w:ascii="Cambria Math" w:hAnsiTheme="minorHAnsi"/>
                  <w:i/>
                </w:rPr>
              </m:ctrlPr>
            </m:barPr>
            <m:e>
              <m:f>
                <m:fPr>
                  <m:ctrlPr>
                    <w:rPr>
                      <w:rFonts w:ascii="Cambria Math" w:hAnsiTheme="minorHAnsi"/>
                      <w:i/>
                    </w:rPr>
                  </m:ctrlPr>
                </m:fPr>
                <m:num>
                  <m:r>
                    <w:rPr>
                      <w:rFonts w:ascii="Cambria Math" w:hAnsiTheme="minorHAnsi"/>
                    </w:rPr>
                    <m:t>∂</m:t>
                  </m:r>
                  <m:r>
                    <w:rPr>
                      <w:rFonts w:ascii="Cambria Math" w:hAnsiTheme="minorHAnsi"/>
                    </w:rPr>
                    <m:t>(</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u</m:t>
                          </m:r>
                        </m:e>
                      </m:acc>
                      <m:ctrlPr>
                        <w:rPr>
                          <w:rFonts w:ascii="Cambria Math" w:hAnsi="Cambria Math"/>
                          <w:i/>
                        </w:rPr>
                      </m:ctrlPr>
                    </m:e>
                  </m:acc>
                  <m:r>
                    <w:rPr>
                      <w:rFonts w:ascii="Cambria Math" w:hAnsiTheme="minorHAnsi"/>
                    </w:rPr>
                    <m:t>+</m:t>
                  </m:r>
                  <m:sSup>
                    <m:sSupPr>
                      <m:ctrlPr>
                        <w:rPr>
                          <w:rFonts w:ascii="Cambria Math" w:hAnsiTheme="minorHAnsi"/>
                          <w:i/>
                        </w:rPr>
                      </m:ctrlPr>
                    </m:sSupPr>
                    <m:e>
                      <m:r>
                        <w:rPr>
                          <w:rFonts w:ascii="Cambria Math" w:hAnsiTheme="minorHAnsi"/>
                        </w:rPr>
                        <m:t>u</m:t>
                      </m:r>
                    </m:e>
                    <m:sup>
                      <m:r>
                        <w:rPr>
                          <w:rFonts w:ascii="Cambria Math" w:hAnsiTheme="minorHAnsi"/>
                        </w:rPr>
                        <m:t>″</m:t>
                      </m:r>
                      <m:ctrlPr>
                        <w:rPr>
                          <w:rFonts w:ascii="Cambria Math" w:hAnsi="Cambria Math"/>
                          <w:i/>
                        </w:rPr>
                      </m:ctrlPr>
                    </m:sup>
                  </m:sSup>
                  <m:r>
                    <w:rPr>
                      <w:rFonts w:ascii="Cambria Math" w:hAnsiTheme="minorHAnsi"/>
                    </w:rPr>
                    <m:t>)(</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u</m:t>
                          </m:r>
                        </m:e>
                      </m:acc>
                      <m:ctrlPr>
                        <w:rPr>
                          <w:rFonts w:ascii="Cambria Math" w:hAnsi="Cambria Math"/>
                          <w:i/>
                        </w:rPr>
                      </m:ctrlPr>
                    </m:e>
                  </m:acc>
                  <m:r>
                    <w:rPr>
                      <w:rFonts w:ascii="Cambria Math" w:hAnsiTheme="minorHAnsi"/>
                    </w:rPr>
                    <m:t>+</m:t>
                  </m:r>
                  <m:sSup>
                    <m:sSupPr>
                      <m:ctrlPr>
                        <w:rPr>
                          <w:rFonts w:ascii="Cambria Math" w:hAnsiTheme="minorHAnsi"/>
                          <w:i/>
                        </w:rPr>
                      </m:ctrlPr>
                    </m:sSupPr>
                    <m:e>
                      <m:r>
                        <w:rPr>
                          <w:rFonts w:ascii="Cambria Math" w:hAnsiTheme="minorHAnsi"/>
                        </w:rPr>
                        <m:t>u</m:t>
                      </m:r>
                    </m:e>
                    <m:sup>
                      <m:r>
                        <w:rPr>
                          <w:rFonts w:ascii="Cambria Math" w:hAnsiTheme="minorHAnsi"/>
                        </w:rPr>
                        <m:t>″</m:t>
                      </m:r>
                      <m:ctrlPr>
                        <w:rPr>
                          <w:rFonts w:ascii="Cambria Math" w:hAnsi="Cambria Math"/>
                          <w:i/>
                        </w:rPr>
                      </m:ctrlPr>
                    </m:sup>
                  </m:sSup>
                  <m:r>
                    <w:rPr>
                      <w:rFonts w:ascii="Cambria Math" w:hAnsiTheme="minorHAnsi"/>
                    </w:rPr>
                    <m:t>)</m:t>
                  </m:r>
                </m:num>
                <m:den>
                  <m:r>
                    <w:rPr>
                      <w:rFonts w:ascii="Cambria Math" w:hAnsiTheme="minorHAnsi"/>
                    </w:rPr>
                    <m:t>∂x</m:t>
                  </m:r>
                </m:den>
              </m:f>
              <m:ctrlPr>
                <w:rPr>
                  <w:rFonts w:ascii="Cambria Math" w:hAnsi="Cambria Math"/>
                  <w:i/>
                </w:rPr>
              </m:ctrlPr>
            </m:e>
          </m:bar>
          <m:r>
            <w:rPr>
              <w:rFonts w:ascii="Cambria Math" w:hAnsiTheme="minorHAnsi"/>
            </w:rPr>
            <m:t>=</m:t>
          </m:r>
          <m:f>
            <m:fPr>
              <m:ctrlPr>
                <w:rPr>
                  <w:rFonts w:ascii="Cambria Math" w:hAnsiTheme="minorHAnsi"/>
                  <w:i/>
                </w:rPr>
              </m:ctrlPr>
            </m:fPr>
            <m:num>
              <m:r>
                <w:rPr>
                  <w:rFonts w:ascii="Cambria Math" w:hAnsiTheme="minorHAnsi"/>
                </w:rPr>
                <m:t>1</m:t>
              </m:r>
            </m:num>
            <m:den>
              <m:r>
                <w:rPr>
                  <w:rFonts w:ascii="Cambria Math" w:hAnsiTheme="minorHAnsi"/>
                </w:rPr>
                <m:t>B</m:t>
              </m:r>
            </m:den>
          </m:f>
          <m:nary>
            <m:naryPr>
              <m:ctrlPr>
                <w:rPr>
                  <w:rFonts w:ascii="Cambria Math" w:hAnsiTheme="minorHAnsi"/>
                  <w:i/>
                </w:rPr>
              </m:ctrlPr>
            </m:naryPr>
            <m:sub>
              <m:r>
                <w:rPr>
                  <w:rFonts w:ascii="Cambria Math" w:hAnsiTheme="minorHAnsi"/>
                </w:rPr>
                <m:t>y</m:t>
              </m:r>
              <m:r>
                <w:rPr>
                  <w:rFonts w:ascii="Cambria Math" w:hAnsiTheme="minorHAnsi"/>
                </w:rPr>
                <m:t>1</m:t>
              </m:r>
            </m:sub>
            <m:sup>
              <m:r>
                <w:rPr>
                  <w:rFonts w:ascii="Cambria Math" w:hAnsiTheme="minorHAnsi"/>
                </w:rPr>
                <m:t>y</m:t>
              </m:r>
              <m:r>
                <w:rPr>
                  <w:rFonts w:ascii="Cambria Math" w:hAnsiTheme="minorHAnsi"/>
                </w:rPr>
                <m:t>2</m:t>
              </m:r>
            </m:sup>
            <m:e>
              <m:f>
                <m:fPr>
                  <m:ctrlPr>
                    <w:rPr>
                      <w:rFonts w:ascii="Cambria Math" w:hAnsiTheme="minorHAnsi"/>
                      <w:i/>
                    </w:rPr>
                  </m:ctrlPr>
                </m:fPr>
                <m:num>
                  <m:r>
                    <w:rPr>
                      <w:rFonts w:ascii="Cambria Math" w:hAnsiTheme="minorHAnsi"/>
                    </w:rPr>
                    <m:t>∂</m:t>
                  </m:r>
                  <m:r>
                    <w:rPr>
                      <w:rFonts w:ascii="Cambria Math" w:hAnsiTheme="minorHAnsi"/>
                    </w:rPr>
                    <m:t>(</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u</m:t>
                          </m:r>
                        </m:e>
                      </m:acc>
                      <m:ctrlPr>
                        <w:rPr>
                          <w:rFonts w:ascii="Cambria Math" w:hAnsi="Cambria Math"/>
                          <w:i/>
                        </w:rPr>
                      </m:ctrlPr>
                    </m:e>
                  </m:acc>
                  <m:r>
                    <w:rPr>
                      <w:rFonts w:ascii="Cambria Math" w:hAnsiTheme="minorHAnsi"/>
                    </w:rPr>
                    <m:t>+</m:t>
                  </m:r>
                  <m:sSup>
                    <m:sSupPr>
                      <m:ctrlPr>
                        <w:rPr>
                          <w:rFonts w:ascii="Cambria Math" w:hAnsiTheme="minorHAnsi"/>
                          <w:i/>
                        </w:rPr>
                      </m:ctrlPr>
                    </m:sSupPr>
                    <m:e>
                      <m:r>
                        <w:rPr>
                          <w:rFonts w:ascii="Cambria Math" w:hAnsiTheme="minorHAnsi"/>
                        </w:rPr>
                        <m:t>u</m:t>
                      </m:r>
                    </m:e>
                    <m:sup>
                      <m:r>
                        <w:rPr>
                          <w:rFonts w:ascii="Cambria Math" w:hAnsiTheme="minorHAnsi"/>
                        </w:rPr>
                        <m:t>″</m:t>
                      </m:r>
                      <m:ctrlPr>
                        <w:rPr>
                          <w:rFonts w:ascii="Cambria Math" w:hAnsi="Cambria Math"/>
                          <w:i/>
                        </w:rPr>
                      </m:ctrlPr>
                    </m:sup>
                  </m:sSup>
                  <m:r>
                    <w:rPr>
                      <w:rFonts w:ascii="Cambria Math" w:hAnsiTheme="minorHAnsi"/>
                    </w:rPr>
                    <m:t>)(</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u</m:t>
                          </m:r>
                        </m:e>
                      </m:acc>
                      <m:ctrlPr>
                        <w:rPr>
                          <w:rFonts w:ascii="Cambria Math" w:hAnsi="Cambria Math"/>
                          <w:i/>
                        </w:rPr>
                      </m:ctrlPr>
                    </m:e>
                  </m:acc>
                  <m:r>
                    <w:rPr>
                      <w:rFonts w:ascii="Cambria Math" w:hAnsiTheme="minorHAnsi"/>
                    </w:rPr>
                    <m:t>+</m:t>
                  </m:r>
                  <m:sSup>
                    <m:sSupPr>
                      <m:ctrlPr>
                        <w:rPr>
                          <w:rFonts w:ascii="Cambria Math" w:hAnsiTheme="minorHAnsi"/>
                          <w:i/>
                        </w:rPr>
                      </m:ctrlPr>
                    </m:sSupPr>
                    <m:e>
                      <m:r>
                        <w:rPr>
                          <w:rFonts w:ascii="Cambria Math" w:hAnsiTheme="minorHAnsi"/>
                        </w:rPr>
                        <m:t>u</m:t>
                      </m:r>
                    </m:e>
                    <m:sup>
                      <m:r>
                        <w:rPr>
                          <w:rFonts w:ascii="Cambria Math" w:hAnsiTheme="minorHAnsi"/>
                        </w:rPr>
                        <m:t>″</m:t>
                      </m:r>
                      <m:ctrlPr>
                        <w:rPr>
                          <w:rFonts w:ascii="Cambria Math" w:hAnsi="Cambria Math"/>
                          <w:i/>
                        </w:rPr>
                      </m:ctrlPr>
                    </m:sup>
                  </m:sSup>
                  <m:r>
                    <w:rPr>
                      <w:rFonts w:ascii="Cambria Math" w:hAnsiTheme="minorHAnsi"/>
                    </w:rPr>
                    <m:t>)</m:t>
                  </m:r>
                </m:num>
                <m:den>
                  <m:r>
                    <w:rPr>
                      <w:rFonts w:ascii="Cambria Math" w:hAnsiTheme="minorHAnsi"/>
                    </w:rPr>
                    <m:t>∂x</m:t>
                  </m:r>
                </m:den>
              </m:f>
              <m:r>
                <w:rPr>
                  <w:rFonts w:ascii="Cambria Math" w:hAnsiTheme="minorHAnsi"/>
                </w:rPr>
                <m:t>dy</m:t>
              </m:r>
            </m:e>
          </m:nary>
          <m:r>
            <m:rPr>
              <m:sty m:val="p"/>
            </m:rPr>
            <w:rPr>
              <w:rFonts w:ascii="Cambria Math" w:hAnsiTheme="minorHAnsi"/>
            </w:rPr>
            <w:br/>
          </m:r>
        </m:oMath>
        <m:oMath>
          <m:r>
            <w:rPr>
              <w:rFonts w:ascii="Cambria Math" w:hAnsiTheme="minorHAnsi"/>
            </w:rPr>
            <m:t>=</m:t>
          </m:r>
          <m:f>
            <m:fPr>
              <m:ctrlPr>
                <w:rPr>
                  <w:rFonts w:ascii="Cambria Math" w:hAnsiTheme="minorHAnsi"/>
                  <w:i/>
                </w:rPr>
              </m:ctrlPr>
            </m:fPr>
            <m:num>
              <m:r>
                <w:rPr>
                  <w:rFonts w:ascii="Cambria Math" w:hAnsiTheme="minorHAnsi"/>
                </w:rPr>
                <m:t>1</m:t>
              </m:r>
            </m:num>
            <m:den>
              <m:r>
                <w:rPr>
                  <w:rFonts w:ascii="Cambria Math" w:hAnsiTheme="minorHAnsi"/>
                </w:rPr>
                <m:t>B</m:t>
              </m:r>
            </m:den>
          </m:f>
          <m:nary>
            <m:naryPr>
              <m:ctrlPr>
                <w:rPr>
                  <w:rFonts w:ascii="Cambria Math" w:hAnsiTheme="minorHAnsi"/>
                  <w:i/>
                </w:rPr>
              </m:ctrlPr>
            </m:naryPr>
            <m:sub>
              <m:r>
                <w:rPr>
                  <w:rFonts w:ascii="Cambria Math" w:hAnsiTheme="minorHAnsi"/>
                </w:rPr>
                <m:t>y</m:t>
              </m:r>
              <m:r>
                <w:rPr>
                  <w:rFonts w:ascii="Cambria Math" w:hAnsiTheme="minorHAnsi"/>
                </w:rPr>
                <m:t>1</m:t>
              </m:r>
            </m:sub>
            <m:sup>
              <m:r>
                <w:rPr>
                  <w:rFonts w:ascii="Cambria Math" w:hAnsiTheme="minorHAnsi"/>
                </w:rPr>
                <m:t>y</m:t>
              </m:r>
              <m:r>
                <w:rPr>
                  <w:rFonts w:ascii="Cambria Math" w:hAnsiTheme="minorHAnsi"/>
                </w:rPr>
                <m:t>2</m:t>
              </m:r>
            </m:sup>
            <m:e>
              <m:f>
                <m:fPr>
                  <m:ctrlPr>
                    <w:rPr>
                      <w:rFonts w:ascii="Cambria Math" w:hAnsiTheme="minorHAnsi"/>
                      <w:i/>
                    </w:rPr>
                  </m:ctrlPr>
                </m:fPr>
                <m:num>
                  <m:r>
                    <w:rPr>
                      <w:rFonts w:ascii="Cambria Math" w:hAnsiTheme="minorHAnsi"/>
                    </w:rPr>
                    <m:t>∂</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u</m:t>
                          </m:r>
                        </m:e>
                      </m:acc>
                      <m:ctrlPr>
                        <w:rPr>
                          <w:rFonts w:ascii="Cambria Math" w:hAnsi="Cambria Math"/>
                          <w:i/>
                        </w:rPr>
                      </m:ctrlPr>
                    </m:e>
                  </m:acc>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u</m:t>
                          </m:r>
                        </m:e>
                      </m:acc>
                      <m:ctrlPr>
                        <w:rPr>
                          <w:rFonts w:ascii="Cambria Math" w:hAnsi="Cambria Math"/>
                          <w:i/>
                        </w:rPr>
                      </m:ctrlPr>
                    </m:e>
                  </m:acc>
                </m:num>
                <m:den>
                  <m:r>
                    <w:rPr>
                      <w:rFonts w:ascii="Cambria Math" w:hAnsiTheme="minorHAnsi"/>
                    </w:rPr>
                    <m:t>∂x</m:t>
                  </m:r>
                </m:den>
              </m:f>
              <m:r>
                <w:rPr>
                  <w:rFonts w:ascii="Cambria Math" w:hAnsiTheme="minorHAnsi"/>
                </w:rPr>
                <m:t>dy</m:t>
              </m:r>
              <m:r>
                <w:rPr>
                  <w:rFonts w:ascii="Cambria Math" w:hAnsiTheme="minorHAnsi"/>
                </w:rPr>
                <m:t>+</m:t>
              </m:r>
              <m:f>
                <m:fPr>
                  <m:ctrlPr>
                    <w:rPr>
                      <w:rFonts w:ascii="Cambria Math" w:hAnsiTheme="minorHAnsi"/>
                      <w:i/>
                    </w:rPr>
                  </m:ctrlPr>
                </m:fPr>
                <m:num>
                  <m:r>
                    <w:rPr>
                      <w:rFonts w:ascii="Cambria Math" w:hAnsiTheme="minorHAnsi"/>
                    </w:rPr>
                    <m:t>1</m:t>
                  </m:r>
                </m:num>
                <m:den>
                  <m:r>
                    <w:rPr>
                      <w:rFonts w:ascii="Cambria Math" w:hAnsiTheme="minorHAnsi"/>
                    </w:rPr>
                    <m:t>B</m:t>
                  </m:r>
                </m:den>
              </m:f>
              <m:nary>
                <m:naryPr>
                  <m:ctrlPr>
                    <w:rPr>
                      <w:rFonts w:ascii="Cambria Math" w:hAnsiTheme="minorHAnsi"/>
                      <w:i/>
                    </w:rPr>
                  </m:ctrlPr>
                </m:naryPr>
                <m:sub>
                  <m:r>
                    <w:rPr>
                      <w:rFonts w:ascii="Cambria Math" w:hAnsiTheme="minorHAnsi"/>
                    </w:rPr>
                    <m:t>y</m:t>
                  </m:r>
                  <m:r>
                    <w:rPr>
                      <w:rFonts w:ascii="Cambria Math" w:hAnsiTheme="minorHAnsi"/>
                    </w:rPr>
                    <m:t>1</m:t>
                  </m:r>
                </m:sub>
                <m:sup>
                  <m:r>
                    <w:rPr>
                      <w:rFonts w:ascii="Cambria Math" w:hAnsiTheme="minorHAnsi"/>
                    </w:rPr>
                    <m:t>y</m:t>
                  </m:r>
                  <m:r>
                    <w:rPr>
                      <w:rFonts w:ascii="Cambria Math" w:hAnsiTheme="minorHAnsi"/>
                    </w:rPr>
                    <m:t>2</m:t>
                  </m:r>
                </m:sup>
                <m:e>
                  <m:f>
                    <m:fPr>
                      <m:ctrlPr>
                        <w:rPr>
                          <w:rFonts w:ascii="Cambria Math" w:hAnsiTheme="minorHAnsi"/>
                          <w:i/>
                        </w:rPr>
                      </m:ctrlPr>
                    </m:fPr>
                    <m:num>
                      <m:r>
                        <w:rPr>
                          <w:rFonts w:ascii="Cambria Math" w:hAnsiTheme="minorHAnsi"/>
                        </w:rPr>
                        <m:t>2</m:t>
                      </m:r>
                      <m:r>
                        <w:rPr>
                          <w:rFonts w:ascii="Cambria Math" w:hAnsiTheme="minorHAnsi"/>
                        </w:rPr>
                        <m:t>∂</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u</m:t>
                              </m:r>
                            </m:e>
                          </m:acc>
                          <m:ctrlPr>
                            <w:rPr>
                              <w:rFonts w:ascii="Cambria Math" w:hAnsi="Cambria Math"/>
                              <w:i/>
                            </w:rPr>
                          </m:ctrlPr>
                        </m:e>
                      </m:acc>
                      <m:sSup>
                        <m:sSupPr>
                          <m:ctrlPr>
                            <w:rPr>
                              <w:rFonts w:ascii="Cambria Math" w:hAnsiTheme="minorHAnsi"/>
                              <w:i/>
                            </w:rPr>
                          </m:ctrlPr>
                        </m:sSupPr>
                        <m:e>
                          <m:r>
                            <w:rPr>
                              <w:rFonts w:ascii="Cambria Math" w:hAnsiTheme="minorHAnsi"/>
                            </w:rPr>
                            <m:t>u</m:t>
                          </m:r>
                        </m:e>
                        <m:sup>
                          <m:r>
                            <w:rPr>
                              <w:rFonts w:ascii="Cambria Math" w:hAnsiTheme="minorHAnsi"/>
                            </w:rPr>
                            <m:t>″</m:t>
                          </m:r>
                          <m:ctrlPr>
                            <w:rPr>
                              <w:rFonts w:ascii="Cambria Math" w:hAnsi="Cambria Math"/>
                              <w:i/>
                            </w:rPr>
                          </m:ctrlPr>
                        </m:sup>
                      </m:sSup>
                    </m:num>
                    <m:den>
                      <m:r>
                        <w:rPr>
                          <w:rFonts w:ascii="Cambria Math" w:hAnsiTheme="minorHAnsi"/>
                        </w:rPr>
                        <m:t>∂x</m:t>
                      </m:r>
                    </m:den>
                  </m:f>
                  <m:r>
                    <w:rPr>
                      <w:rFonts w:ascii="Cambria Math" w:hAnsiTheme="minorHAnsi"/>
                    </w:rPr>
                    <m:t>dy</m:t>
                  </m:r>
                  <m:r>
                    <w:rPr>
                      <w:rFonts w:ascii="Cambria Math" w:hAnsiTheme="minorHAnsi"/>
                    </w:rPr>
                    <m:t>+</m:t>
                  </m:r>
                  <m:f>
                    <m:fPr>
                      <m:ctrlPr>
                        <w:rPr>
                          <w:rFonts w:ascii="Cambria Math" w:hAnsiTheme="minorHAnsi"/>
                          <w:i/>
                        </w:rPr>
                      </m:ctrlPr>
                    </m:fPr>
                    <m:num>
                      <m:r>
                        <w:rPr>
                          <w:rFonts w:ascii="Cambria Math" w:hAnsiTheme="minorHAnsi"/>
                        </w:rPr>
                        <m:t>1</m:t>
                      </m:r>
                    </m:num>
                    <m:den>
                      <m:r>
                        <w:rPr>
                          <w:rFonts w:ascii="Cambria Math" w:hAnsiTheme="minorHAnsi"/>
                        </w:rPr>
                        <m:t>B</m:t>
                      </m:r>
                    </m:den>
                  </m:f>
                  <m:nary>
                    <m:naryPr>
                      <m:ctrlPr>
                        <w:rPr>
                          <w:rFonts w:ascii="Cambria Math" w:hAnsiTheme="minorHAnsi"/>
                          <w:i/>
                        </w:rPr>
                      </m:ctrlPr>
                    </m:naryPr>
                    <m:sub>
                      <m:r>
                        <w:rPr>
                          <w:rFonts w:ascii="Cambria Math" w:hAnsiTheme="minorHAnsi"/>
                        </w:rPr>
                        <m:t>y</m:t>
                      </m:r>
                      <m:r>
                        <w:rPr>
                          <w:rFonts w:ascii="Cambria Math" w:hAnsiTheme="minorHAnsi"/>
                        </w:rPr>
                        <m:t>1</m:t>
                      </m:r>
                    </m:sub>
                    <m:sup>
                      <m:r>
                        <w:rPr>
                          <w:rFonts w:ascii="Cambria Math" w:hAnsiTheme="minorHAnsi"/>
                        </w:rPr>
                        <m:t>y</m:t>
                      </m:r>
                      <m:r>
                        <w:rPr>
                          <w:rFonts w:ascii="Cambria Math" w:hAnsiTheme="minorHAnsi"/>
                        </w:rPr>
                        <m:t>2</m:t>
                      </m:r>
                    </m:sup>
                    <m:e>
                      <m:f>
                        <m:fPr>
                          <m:ctrlPr>
                            <w:rPr>
                              <w:rFonts w:ascii="Cambria Math" w:hAnsiTheme="minorHAnsi"/>
                              <w:i/>
                            </w:rPr>
                          </m:ctrlPr>
                        </m:fPr>
                        <m:num>
                          <m:r>
                            <w:rPr>
                              <w:rFonts w:ascii="Cambria Math" w:hAnsiTheme="minorHAnsi"/>
                            </w:rPr>
                            <m:t>∂</m:t>
                          </m:r>
                          <m:sSup>
                            <m:sSupPr>
                              <m:ctrlPr>
                                <w:rPr>
                                  <w:rFonts w:ascii="Cambria Math" w:hAnsiTheme="minorHAnsi"/>
                                  <w:i/>
                                </w:rPr>
                              </m:ctrlPr>
                            </m:sSupPr>
                            <m:e>
                              <m:r>
                                <w:rPr>
                                  <w:rFonts w:ascii="Cambria Math" w:hAnsiTheme="minorHAnsi"/>
                                </w:rPr>
                                <m:t>u</m:t>
                              </m:r>
                            </m:e>
                            <m:sup>
                              <m:r>
                                <w:rPr>
                                  <w:rFonts w:ascii="Cambria Math" w:hAnsiTheme="minorHAnsi"/>
                                </w:rPr>
                                <m:t>″</m:t>
                              </m:r>
                              <m:ctrlPr>
                                <w:rPr>
                                  <w:rFonts w:ascii="Cambria Math" w:hAnsi="Cambria Math"/>
                                  <w:i/>
                                </w:rPr>
                              </m:ctrlPr>
                            </m:sup>
                          </m:sSup>
                          <m:sSup>
                            <m:sSupPr>
                              <m:ctrlPr>
                                <w:rPr>
                                  <w:rFonts w:ascii="Cambria Math" w:hAnsiTheme="minorHAnsi"/>
                                  <w:i/>
                                </w:rPr>
                              </m:ctrlPr>
                            </m:sSupPr>
                            <m:e>
                              <m:r>
                                <w:rPr>
                                  <w:rFonts w:ascii="Cambria Math" w:hAnsiTheme="minorHAnsi"/>
                                </w:rPr>
                                <m:t>u</m:t>
                              </m:r>
                            </m:e>
                            <m:sup>
                              <m:r>
                                <w:rPr>
                                  <w:rFonts w:ascii="Cambria Math" w:hAnsiTheme="minorHAnsi"/>
                                </w:rPr>
                                <m:t>″</m:t>
                              </m:r>
                              <m:ctrlPr>
                                <w:rPr>
                                  <w:rFonts w:ascii="Cambria Math" w:hAnsi="Cambria Math"/>
                                  <w:i/>
                                </w:rPr>
                              </m:ctrlPr>
                            </m:sup>
                          </m:sSup>
                        </m:num>
                        <m:den>
                          <m:r>
                            <w:rPr>
                              <w:rFonts w:ascii="Cambria Math" w:hAnsiTheme="minorHAnsi"/>
                            </w:rPr>
                            <m:t>∂x</m:t>
                          </m:r>
                        </m:den>
                      </m:f>
                      <m:r>
                        <w:rPr>
                          <w:rFonts w:ascii="Cambria Math" w:hAnsiTheme="minorHAnsi"/>
                        </w:rPr>
                        <m:t>dy</m:t>
                      </m:r>
                    </m:e>
                  </m:nary>
                  <m:ctrlPr>
                    <w:rPr>
                      <w:rFonts w:ascii="Cambria Math" w:hAnsi="Cambria Math"/>
                      <w:i/>
                    </w:rPr>
                  </m:ctrlPr>
                </m:e>
              </m:nary>
              <m:ctrlPr>
                <w:rPr>
                  <w:rFonts w:ascii="Cambria Math" w:hAnsi="Cambria Math"/>
                  <w:i/>
                </w:rPr>
              </m:ctrlPr>
            </m:e>
          </m:nary>
          <m:r>
            <m:rPr>
              <m:sty m:val="p"/>
            </m:rPr>
            <w:rPr>
              <w:rFonts w:ascii="Cambria Math" w:hAnsiTheme="minorHAnsi"/>
            </w:rPr>
            <w:br/>
          </m:r>
        </m:oMath>
        <m:oMath>
          <m:r>
            <w:rPr>
              <w:rFonts w:ascii="Cambria Math" w:hAnsiTheme="minorHAnsi"/>
            </w:rPr>
            <m:t>=</m:t>
          </m:r>
          <m:f>
            <m:fPr>
              <m:ctrlPr>
                <w:rPr>
                  <w:rFonts w:ascii="Cambria Math" w:hAnsiTheme="minorHAnsi"/>
                  <w:i/>
                </w:rPr>
              </m:ctrlPr>
            </m:fPr>
            <m:num>
              <m:r>
                <w:rPr>
                  <w:rFonts w:ascii="Cambria Math" w:hAnsiTheme="minorHAnsi"/>
                </w:rPr>
                <m:t>1</m:t>
              </m:r>
            </m:num>
            <m:den>
              <m:r>
                <w:rPr>
                  <w:rFonts w:ascii="Cambria Math" w:hAnsiTheme="minorHAnsi"/>
                </w:rPr>
                <m:t>B</m:t>
              </m:r>
            </m:den>
          </m:f>
          <m:f>
            <m:fPr>
              <m:ctrlPr>
                <w:rPr>
                  <w:rFonts w:ascii="Cambria Math" w:hAnsiTheme="minorHAnsi"/>
                  <w:i/>
                </w:rPr>
              </m:ctrlPr>
            </m:fPr>
            <m:num>
              <m:r>
                <w:rPr>
                  <w:rFonts w:ascii="Cambria Math" w:hAnsiTheme="minorHAnsi"/>
                </w:rPr>
                <m:t>∂</m:t>
              </m:r>
            </m:num>
            <m:den>
              <m:r>
                <w:rPr>
                  <w:rFonts w:ascii="Cambria Math" w:hAnsiTheme="minorHAnsi"/>
                </w:rPr>
                <m:t>∂x</m:t>
              </m:r>
            </m:den>
          </m:f>
          <m:nary>
            <m:naryPr>
              <m:ctrlPr>
                <w:rPr>
                  <w:rFonts w:ascii="Cambria Math" w:hAnsiTheme="minorHAnsi"/>
                  <w:i/>
                </w:rPr>
              </m:ctrlPr>
            </m:naryPr>
            <m:sub>
              <m:r>
                <w:rPr>
                  <w:rFonts w:ascii="Cambria Math" w:hAnsiTheme="minorHAnsi"/>
                </w:rPr>
                <m:t>y</m:t>
              </m:r>
              <m:r>
                <w:rPr>
                  <w:rFonts w:ascii="Cambria Math" w:hAnsiTheme="minorHAnsi"/>
                </w:rPr>
                <m:t>1</m:t>
              </m:r>
            </m:sub>
            <m:sup>
              <m:r>
                <w:rPr>
                  <w:rFonts w:ascii="Cambria Math" w:hAnsiTheme="minorHAnsi"/>
                </w:rPr>
                <m:t>y</m:t>
              </m:r>
              <m:r>
                <w:rPr>
                  <w:rFonts w:ascii="Cambria Math" w:hAnsiTheme="minorHAnsi"/>
                </w:rPr>
                <m:t>2</m:t>
              </m:r>
            </m:sup>
            <m:e>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u</m:t>
                      </m:r>
                    </m:e>
                  </m:acc>
                  <m:ctrlPr>
                    <w:rPr>
                      <w:rFonts w:ascii="Cambria Math" w:hAnsi="Cambria Math"/>
                      <w:i/>
                    </w:rPr>
                  </m:ctrlPr>
                </m:e>
              </m:acc>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u</m:t>
                      </m:r>
                    </m:e>
                  </m:acc>
                  <m:ctrlPr>
                    <w:rPr>
                      <w:rFonts w:ascii="Cambria Math" w:hAnsi="Cambria Math"/>
                      <w:i/>
                    </w:rPr>
                  </m:ctrlPr>
                </m:e>
              </m:acc>
              <m:r>
                <w:rPr>
                  <w:rFonts w:ascii="Cambria Math" w:hAnsiTheme="minorHAnsi"/>
                </w:rPr>
                <m:t>dy</m:t>
              </m:r>
              <m:r>
                <w:rPr>
                  <w:rFonts w:ascii="Cambria Math" w:hAnsiTheme="minorHAnsi"/>
                </w:rPr>
                <m:t>+</m:t>
              </m:r>
            </m:e>
          </m:nary>
          <m:f>
            <m:fPr>
              <m:ctrlPr>
                <w:rPr>
                  <w:rFonts w:ascii="Cambria Math" w:hAnsiTheme="minorHAnsi"/>
                  <w:i/>
                </w:rPr>
              </m:ctrlPr>
            </m:fPr>
            <m:num>
              <m:r>
                <w:rPr>
                  <w:rFonts w:ascii="Cambria Math" w:hAnsiTheme="minorHAnsi"/>
                </w:rPr>
                <m:t>1</m:t>
              </m:r>
            </m:num>
            <m:den>
              <m:r>
                <w:rPr>
                  <w:rFonts w:ascii="Cambria Math" w:hAnsiTheme="minorHAnsi"/>
                </w:rPr>
                <m:t>B</m:t>
              </m:r>
            </m:den>
          </m:f>
          <m:f>
            <m:fPr>
              <m:ctrlPr>
                <w:rPr>
                  <w:rFonts w:ascii="Cambria Math" w:hAnsiTheme="minorHAnsi"/>
                  <w:i/>
                </w:rPr>
              </m:ctrlPr>
            </m:fPr>
            <m:num>
              <m:r>
                <w:rPr>
                  <w:rFonts w:ascii="Cambria Math" w:hAnsiTheme="minorHAnsi"/>
                </w:rPr>
                <m:t>∂</m:t>
              </m:r>
            </m:num>
            <m:den>
              <m:r>
                <w:rPr>
                  <w:rFonts w:ascii="Cambria Math" w:hAnsiTheme="minorHAnsi"/>
                </w:rPr>
                <m:t>∂x</m:t>
              </m:r>
            </m:den>
          </m:f>
          <m:nary>
            <m:naryPr>
              <m:ctrlPr>
                <w:rPr>
                  <w:rFonts w:ascii="Cambria Math" w:hAnsiTheme="minorHAnsi"/>
                  <w:i/>
                </w:rPr>
              </m:ctrlPr>
            </m:naryPr>
            <m:sub>
              <m:r>
                <w:rPr>
                  <w:rFonts w:ascii="Cambria Math" w:hAnsiTheme="minorHAnsi"/>
                </w:rPr>
                <m:t>y</m:t>
              </m:r>
              <m:r>
                <w:rPr>
                  <w:rFonts w:ascii="Cambria Math" w:hAnsiTheme="minorHAnsi"/>
                </w:rPr>
                <m:t>1</m:t>
              </m:r>
            </m:sub>
            <m:sup>
              <m:r>
                <w:rPr>
                  <w:rFonts w:ascii="Cambria Math" w:hAnsiTheme="minorHAnsi"/>
                </w:rPr>
                <m:t>y</m:t>
              </m:r>
              <m:r>
                <w:rPr>
                  <w:rFonts w:ascii="Cambria Math" w:hAnsiTheme="minorHAnsi"/>
                </w:rPr>
                <m:t>2</m:t>
              </m:r>
            </m:sup>
            <m:e>
              <m:sSup>
                <m:sSupPr>
                  <m:ctrlPr>
                    <w:rPr>
                      <w:rFonts w:ascii="Cambria Math" w:hAnsiTheme="minorHAnsi"/>
                      <w:i/>
                    </w:rPr>
                  </m:ctrlPr>
                </m:sSupPr>
                <m:e>
                  <m:r>
                    <w:rPr>
                      <w:rFonts w:ascii="Cambria Math" w:hAnsiTheme="minorHAnsi"/>
                    </w:rPr>
                    <m:t>u</m:t>
                  </m:r>
                </m:e>
                <m:sup>
                  <m:r>
                    <w:rPr>
                      <w:rFonts w:ascii="Cambria Math" w:hAnsiTheme="minorHAnsi"/>
                    </w:rPr>
                    <m:t>″</m:t>
                  </m:r>
                  <m:ctrlPr>
                    <w:rPr>
                      <w:rFonts w:ascii="Cambria Math" w:hAnsi="Cambria Math"/>
                      <w:i/>
                    </w:rPr>
                  </m:ctrlPr>
                </m:sup>
              </m:sSup>
              <m:sSup>
                <m:sSupPr>
                  <m:ctrlPr>
                    <w:rPr>
                      <w:rFonts w:ascii="Cambria Math" w:hAnsiTheme="minorHAnsi"/>
                      <w:i/>
                    </w:rPr>
                  </m:ctrlPr>
                </m:sSupPr>
                <m:e>
                  <m:r>
                    <w:rPr>
                      <w:rFonts w:ascii="Cambria Math" w:hAnsiTheme="minorHAnsi"/>
                    </w:rPr>
                    <m:t>u</m:t>
                  </m:r>
                </m:e>
                <m:sup>
                  <m:r>
                    <w:rPr>
                      <w:rFonts w:ascii="Cambria Math" w:hAnsiTheme="minorHAnsi"/>
                    </w:rPr>
                    <m:t>″</m:t>
                  </m:r>
                  <m:ctrlPr>
                    <w:rPr>
                      <w:rFonts w:ascii="Cambria Math" w:hAnsi="Cambria Math"/>
                      <w:i/>
                    </w:rPr>
                  </m:ctrlPr>
                </m:sup>
              </m:sSup>
              <m:r>
                <w:rPr>
                  <w:rFonts w:ascii="Cambria Math" w:hAnsiTheme="minorHAnsi"/>
                </w:rPr>
                <m:t>d</m:t>
              </m:r>
              <m:r>
                <w:rPr>
                  <w:rFonts w:ascii="Cambria Math" w:hAnsiTheme="minorHAnsi"/>
                </w:rPr>
                <m:t>y</m:t>
              </m:r>
            </m:e>
          </m:nary>
          <m:r>
            <m:rPr>
              <m:sty m:val="p"/>
            </m:rPr>
            <w:rPr>
              <w:rFonts w:ascii="Cambria Math" w:hAnsiTheme="minorHAnsi"/>
            </w:rPr>
            <w:br/>
          </m:r>
        </m:oMath>
      </m:oMathPara>
      <m:oMath>
        <m:r>
          <w:rPr>
            <w:rFonts w:ascii="Cambria Math" w:hAnsiTheme="minorHAnsi"/>
          </w:rPr>
          <m:t>=</m:t>
        </m:r>
        <m:f>
          <m:fPr>
            <m:ctrlPr>
              <w:rPr>
                <w:rFonts w:ascii="Cambria Math" w:hAnsiTheme="minorHAnsi"/>
                <w:i/>
              </w:rPr>
            </m:ctrlPr>
          </m:fPr>
          <m:num>
            <m:r>
              <w:rPr>
                <w:rFonts w:ascii="Cambria Math" w:hAnsiTheme="minorHAnsi"/>
              </w:rPr>
              <m:t>1</m:t>
            </m:r>
          </m:num>
          <m:den>
            <m:r>
              <w:rPr>
                <w:rFonts w:ascii="Cambria Math" w:hAnsiTheme="minorHAnsi"/>
              </w:rPr>
              <m:t>B</m:t>
            </m:r>
          </m:den>
        </m:f>
        <m:f>
          <m:fPr>
            <m:ctrlPr>
              <w:rPr>
                <w:rFonts w:ascii="Cambria Math" w:hAnsiTheme="minorHAnsi"/>
                <w:i/>
              </w:rPr>
            </m:ctrlPr>
          </m:fPr>
          <m:num>
            <m:r>
              <w:rPr>
                <w:rFonts w:ascii="Cambria Math" w:hAnsiTheme="minorHAnsi"/>
              </w:rPr>
              <m:t>∂B</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u</m:t>
                    </m:r>
                  </m:e>
                </m:acc>
                <m:ctrlPr>
                  <w:rPr>
                    <w:rFonts w:ascii="Cambria Math" w:hAnsi="Cambria Math"/>
                    <w:i/>
                  </w:rPr>
                </m:ctrlPr>
              </m:e>
            </m:acc>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u</m:t>
                    </m:r>
                  </m:e>
                </m:acc>
                <m:ctrlPr>
                  <w:rPr>
                    <w:rFonts w:ascii="Cambria Math" w:hAnsi="Cambria Math"/>
                    <w:i/>
                  </w:rPr>
                </m:ctrlPr>
              </m:e>
            </m:acc>
          </m:num>
          <m:den>
            <m:r>
              <w:rPr>
                <w:rFonts w:ascii="Cambria Math" w:hAnsiTheme="minorHAnsi"/>
              </w:rPr>
              <m:t>∂x</m:t>
            </m:r>
          </m:den>
        </m:f>
        <m:r>
          <w:rPr>
            <w:rFonts w:ascii="Cambria Math" w:hAnsiTheme="minorHAnsi"/>
          </w:rPr>
          <m:t>+</m:t>
        </m:r>
        <m:limLow>
          <m:limLowPr>
            <m:ctrlPr>
              <w:rPr>
                <w:rFonts w:ascii="Cambria Math" w:hAnsiTheme="minorHAnsi"/>
                <w:i/>
              </w:rPr>
            </m:ctrlPr>
          </m:limLowPr>
          <m:e>
            <m:groupChr>
              <m:groupChrPr>
                <m:ctrlPr>
                  <w:rPr>
                    <w:rFonts w:ascii="Cambria Math" w:hAnsiTheme="minorHAnsi"/>
                    <w:i/>
                  </w:rPr>
                </m:ctrlPr>
              </m:groupChrPr>
              <m:e>
                <m:f>
                  <m:fPr>
                    <m:ctrlPr>
                      <w:rPr>
                        <w:rFonts w:ascii="Cambria Math" w:hAnsiTheme="minorHAnsi"/>
                        <w:i/>
                      </w:rPr>
                    </m:ctrlPr>
                  </m:fPr>
                  <m:num>
                    <m:r>
                      <w:rPr>
                        <w:rFonts w:ascii="Cambria Math" w:hAnsiTheme="minorHAnsi"/>
                      </w:rPr>
                      <m:t>1</m:t>
                    </m:r>
                  </m:num>
                  <m:den>
                    <m:r>
                      <w:rPr>
                        <w:rFonts w:ascii="Cambria Math" w:hAnsiTheme="minorHAnsi"/>
                      </w:rPr>
                      <m:t>B</m:t>
                    </m:r>
                  </m:den>
                </m:f>
                <m:f>
                  <m:fPr>
                    <m:ctrlPr>
                      <w:rPr>
                        <w:rFonts w:ascii="Cambria Math" w:hAnsiTheme="minorHAnsi"/>
                        <w:i/>
                      </w:rPr>
                    </m:ctrlPr>
                  </m:fPr>
                  <m:num>
                    <m:r>
                      <w:rPr>
                        <w:rFonts w:ascii="Cambria Math" w:hAnsiTheme="minorHAnsi"/>
                      </w:rPr>
                      <m:t>∂</m:t>
                    </m:r>
                  </m:num>
                  <m:den>
                    <m:r>
                      <w:rPr>
                        <w:rFonts w:ascii="Cambria Math" w:hAnsiTheme="minorHAnsi"/>
                      </w:rPr>
                      <m:t>∂x</m:t>
                    </m:r>
                  </m:den>
                </m:f>
                <m:nary>
                  <m:naryPr>
                    <m:ctrlPr>
                      <w:rPr>
                        <w:rFonts w:ascii="Cambria Math" w:hAnsiTheme="minorHAnsi"/>
                        <w:i/>
                      </w:rPr>
                    </m:ctrlPr>
                  </m:naryPr>
                  <m:sub>
                    <m:r>
                      <w:rPr>
                        <w:rFonts w:ascii="Cambria Math" w:hAnsiTheme="minorHAnsi"/>
                      </w:rPr>
                      <m:t>y</m:t>
                    </m:r>
                    <m:r>
                      <w:rPr>
                        <w:rFonts w:ascii="Cambria Math" w:hAnsiTheme="minorHAnsi"/>
                      </w:rPr>
                      <m:t>1</m:t>
                    </m:r>
                  </m:sub>
                  <m:sup>
                    <m:r>
                      <w:rPr>
                        <w:rFonts w:ascii="Cambria Math" w:hAnsiTheme="minorHAnsi"/>
                      </w:rPr>
                      <m:t>y</m:t>
                    </m:r>
                    <m:r>
                      <w:rPr>
                        <w:rFonts w:ascii="Cambria Math" w:hAnsiTheme="minorHAnsi"/>
                      </w:rPr>
                      <m:t>2</m:t>
                    </m:r>
                  </m:sup>
                  <m:e>
                    <m:sSup>
                      <m:sSupPr>
                        <m:ctrlPr>
                          <w:rPr>
                            <w:rFonts w:ascii="Cambria Math" w:hAnsiTheme="minorHAnsi"/>
                            <w:i/>
                          </w:rPr>
                        </m:ctrlPr>
                      </m:sSupPr>
                      <m:e>
                        <m:r>
                          <w:rPr>
                            <w:rFonts w:ascii="Cambria Math" w:hAnsiTheme="minorHAnsi"/>
                          </w:rPr>
                          <m:t>u</m:t>
                        </m:r>
                      </m:e>
                      <m:sup>
                        <m:r>
                          <w:rPr>
                            <w:rFonts w:ascii="Cambria Math" w:hAnsiTheme="minorHAnsi"/>
                          </w:rPr>
                          <m:t>″</m:t>
                        </m:r>
                        <m:ctrlPr>
                          <w:rPr>
                            <w:rFonts w:ascii="Cambria Math" w:hAnsi="Cambria Math"/>
                            <w:i/>
                          </w:rPr>
                        </m:ctrlPr>
                      </m:sup>
                    </m:sSup>
                    <m:sSup>
                      <m:sSupPr>
                        <m:ctrlPr>
                          <w:rPr>
                            <w:rFonts w:ascii="Cambria Math" w:hAnsiTheme="minorHAnsi"/>
                            <w:i/>
                          </w:rPr>
                        </m:ctrlPr>
                      </m:sSupPr>
                      <m:e>
                        <m:r>
                          <w:rPr>
                            <w:rFonts w:ascii="Cambria Math" w:hAnsiTheme="minorHAnsi"/>
                          </w:rPr>
                          <m:t>u</m:t>
                        </m:r>
                      </m:e>
                      <m:sup>
                        <m:r>
                          <w:rPr>
                            <w:rFonts w:ascii="Cambria Math" w:hAnsiTheme="minorHAnsi"/>
                          </w:rPr>
                          <m:t>″</m:t>
                        </m:r>
                        <m:ctrlPr>
                          <w:rPr>
                            <w:rFonts w:ascii="Cambria Math" w:hAnsi="Cambria Math"/>
                            <w:i/>
                          </w:rPr>
                        </m:ctrlPr>
                      </m:sup>
                    </m:sSup>
                    <m:r>
                      <w:rPr>
                        <w:rFonts w:ascii="Cambria Math" w:hAnsiTheme="minorHAnsi"/>
                      </w:rPr>
                      <m:t>dy</m:t>
                    </m:r>
                  </m:e>
                </m:nary>
                <m:ctrlPr>
                  <w:rPr>
                    <w:rFonts w:ascii="Cambria Math" w:hAnsi="Cambria Math"/>
                    <w:i/>
                  </w:rPr>
                </m:ctrlPr>
              </m:e>
            </m:groupChr>
            <m:ctrlPr>
              <w:rPr>
                <w:rFonts w:ascii="Cambria Math" w:hAnsiTheme="minorHAnsi"/>
              </w:rPr>
            </m:ctrlPr>
          </m:e>
          <m:lim>
            <m:r>
              <m:rPr>
                <m:nor/>
              </m:rPr>
              <w:rPr>
                <w:rFonts w:ascii="Cambria Math" w:hAnsiTheme="minorHAnsi"/>
              </w:rPr>
              <m:t>dispersion term</m:t>
            </m:r>
            <m:ctrlPr>
              <w:rPr>
                <w:rFonts w:ascii="Cambria Math" w:hAnsiTheme="minorHAnsi"/>
              </w:rPr>
            </m:ctrlPr>
          </m:lim>
        </m:limLow>
      </m:oMath>
      <w:r w:rsidR="0041037A" w:rsidRPr="00B7030B">
        <w:rPr>
          <w:rFonts w:asciiTheme="minorHAnsi" w:hAnsiTheme="minorHAnsi"/>
        </w:rPr>
        <w:tab/>
      </w:r>
      <w:r w:rsidR="00B34A9C">
        <w:rPr>
          <w:rFonts w:asciiTheme="minorHAnsi" w:hAnsiTheme="minorHAnsi"/>
        </w:rPr>
        <w:tab/>
      </w:r>
      <w:r w:rsidR="0041037A"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29</w:t>
      </w:r>
      <w:r w:rsidR="00A41B27">
        <w:rPr>
          <w:rStyle w:val="EquationCaption"/>
          <w:rFonts w:asciiTheme="minorHAnsi" w:hAnsiTheme="minorHAnsi"/>
        </w:rPr>
        <w:fldChar w:fldCharType="end"/>
      </w:r>
      <w:r w:rsidR="0041037A" w:rsidRPr="00B7030B">
        <w:rPr>
          <w:rStyle w:val="EquationCaption"/>
          <w:rFonts w:asciiTheme="minorHAnsi" w:hAnsiTheme="minorHAnsi"/>
        </w:rPr>
        <w:t>)</w:t>
      </w:r>
    </w:p>
    <w:p w14:paraId="4521EA4A" w14:textId="0E33F6A4" w:rsidR="0041037A" w:rsidRPr="00B34A9C" w:rsidRDefault="0041037A" w:rsidP="007A3922">
      <w:pPr>
        <w:pStyle w:val="BodyText"/>
      </w:pPr>
      <w:r w:rsidRPr="00B34A9C">
        <w:t>Similarly</w:t>
      </w:r>
      <w:r w:rsidR="009D7177">
        <w:t>,</w:t>
      </w:r>
      <w:r w:rsidRPr="00B34A9C">
        <w:t xml:space="preserve"> for the other two </w:t>
      </w:r>
      <w:r w:rsidR="00B5180D">
        <w:t xml:space="preserve">convective acceleration </w:t>
      </w:r>
      <w:r w:rsidRPr="00B34A9C">
        <w:t>terms:</w:t>
      </w:r>
    </w:p>
    <w:p w14:paraId="4125F126" w14:textId="78BB27E2" w:rsidR="0041037A" w:rsidRPr="00B7030B" w:rsidRDefault="0041037A" w:rsidP="00B34A9C">
      <w:pPr>
        <w:pStyle w:val="equation"/>
        <w:keepNext/>
        <w:rPr>
          <w:rFonts w:asciiTheme="minorHAnsi" w:hAnsiTheme="minorHAnsi"/>
        </w:rPr>
      </w:pPr>
      <w:r w:rsidRPr="00B7030B">
        <w:rPr>
          <w:rFonts w:asciiTheme="minorHAnsi" w:hAnsiTheme="minorHAnsi"/>
        </w:rPr>
        <w:tab/>
      </w:r>
      <m:oMath>
        <m:bar>
          <m:barPr>
            <m:pos m:val="top"/>
            <m:ctrlPr>
              <w:rPr>
                <w:rFonts w:ascii="Cambria Math" w:hAnsiTheme="minorHAnsi"/>
                <w:i/>
              </w:rPr>
            </m:ctrlPr>
          </m:barPr>
          <m:e>
            <m:f>
              <m:fPr>
                <m:ctrlPr>
                  <w:rPr>
                    <w:rFonts w:ascii="Cambria Math" w:hAnsiTheme="minorHAnsi"/>
                    <w:i/>
                  </w:rPr>
                </m:ctrlPr>
              </m:fPr>
              <m:num>
                <m:r>
                  <w:rPr>
                    <w:rFonts w:ascii="Cambria Math" w:hAnsiTheme="minorHAnsi"/>
                  </w:rPr>
                  <m:t>∂(</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u</m:t>
                        </m:r>
                      </m:e>
                    </m:acc>
                    <m:ctrlPr>
                      <w:rPr>
                        <w:rFonts w:ascii="Cambria Math" w:hAnsi="Cambria Math"/>
                        <w:i/>
                      </w:rPr>
                    </m:ctrlPr>
                  </m:e>
                </m:acc>
                <m:r>
                  <w:rPr>
                    <w:rFonts w:ascii="Cambria Math" w:hAnsiTheme="minorHAnsi"/>
                  </w:rPr>
                  <m:t>+</m:t>
                </m:r>
                <m:sSup>
                  <m:sSupPr>
                    <m:ctrlPr>
                      <w:rPr>
                        <w:rFonts w:ascii="Cambria Math" w:hAnsiTheme="minorHAnsi"/>
                        <w:i/>
                      </w:rPr>
                    </m:ctrlPr>
                  </m:sSupPr>
                  <m:e>
                    <m:r>
                      <w:rPr>
                        <w:rFonts w:ascii="Cambria Math" w:hAnsiTheme="minorHAnsi"/>
                      </w:rPr>
                      <m:t>u</m:t>
                    </m:r>
                  </m:e>
                  <m:sup>
                    <m:r>
                      <w:rPr>
                        <w:rFonts w:ascii="Cambria Math" w:hAnsiTheme="minorHAnsi"/>
                      </w:rPr>
                      <m:t>″</m:t>
                    </m:r>
                    <m:ctrlPr>
                      <w:rPr>
                        <w:rFonts w:ascii="Cambria Math" w:hAnsi="Cambria Math"/>
                        <w:i/>
                      </w:rPr>
                    </m:ctrlPr>
                  </m:sup>
                </m:sSup>
                <m:r>
                  <w:rPr>
                    <w:rFonts w:ascii="Cambria Math" w:hAnsiTheme="minorHAnsi"/>
                  </w:rPr>
                  <m:t>)(</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w</m:t>
                        </m:r>
                      </m:e>
                    </m:acc>
                    <m:ctrlPr>
                      <w:rPr>
                        <w:rFonts w:ascii="Cambria Math" w:hAnsi="Cambria Math"/>
                        <w:i/>
                      </w:rPr>
                    </m:ctrlPr>
                  </m:e>
                </m:acc>
                <m:r>
                  <w:rPr>
                    <w:rFonts w:ascii="Cambria Math" w:hAnsiTheme="minorHAnsi"/>
                  </w:rPr>
                  <m:t>+</m:t>
                </m:r>
                <m:sSup>
                  <m:sSupPr>
                    <m:ctrlPr>
                      <w:rPr>
                        <w:rFonts w:ascii="Cambria Math" w:hAnsiTheme="minorHAnsi"/>
                        <w:i/>
                      </w:rPr>
                    </m:ctrlPr>
                  </m:sSupPr>
                  <m:e>
                    <m:r>
                      <w:rPr>
                        <w:rFonts w:ascii="Cambria Math" w:hAnsiTheme="minorHAnsi"/>
                      </w:rPr>
                      <m:t>w</m:t>
                    </m:r>
                  </m:e>
                  <m:sup>
                    <m:r>
                      <w:rPr>
                        <w:rFonts w:ascii="Cambria Math" w:hAnsiTheme="minorHAnsi"/>
                      </w:rPr>
                      <m:t>″</m:t>
                    </m:r>
                    <m:ctrlPr>
                      <w:rPr>
                        <w:rFonts w:ascii="Cambria Math" w:hAnsi="Cambria Math"/>
                        <w:i/>
                      </w:rPr>
                    </m:ctrlPr>
                  </m:sup>
                </m:sSup>
                <m:r>
                  <w:rPr>
                    <w:rFonts w:ascii="Cambria Math" w:hAnsiTheme="minorHAnsi"/>
                  </w:rPr>
                  <m:t>)</m:t>
                </m:r>
              </m:num>
              <m:den>
                <m:r>
                  <w:rPr>
                    <w:rFonts w:ascii="Cambria Math" w:hAnsiTheme="minorHAnsi"/>
                  </w:rPr>
                  <m:t>∂z</m:t>
                </m:r>
              </m:den>
            </m:f>
            <m:ctrlPr>
              <w:rPr>
                <w:rFonts w:ascii="Cambria Math" w:hAnsi="Cambria Math"/>
                <w:i/>
              </w:rPr>
            </m:ctrlPr>
          </m:e>
        </m:bar>
        <m:r>
          <w:rPr>
            <w:rFonts w:ascii="Cambria Math" w:hAnsiTheme="minorHAnsi"/>
          </w:rPr>
          <m:t>=</m:t>
        </m:r>
        <m:f>
          <m:fPr>
            <m:ctrlPr>
              <w:rPr>
                <w:rFonts w:ascii="Cambria Math" w:hAnsiTheme="minorHAnsi"/>
                <w:i/>
              </w:rPr>
            </m:ctrlPr>
          </m:fPr>
          <m:num>
            <m:r>
              <w:rPr>
                <w:rFonts w:ascii="Cambria Math" w:hAnsiTheme="minorHAnsi"/>
              </w:rPr>
              <m:t>1</m:t>
            </m:r>
          </m:num>
          <m:den>
            <m:r>
              <w:rPr>
                <w:rFonts w:ascii="Cambria Math" w:hAnsiTheme="minorHAnsi"/>
              </w:rPr>
              <m:t>B</m:t>
            </m:r>
          </m:den>
        </m:f>
        <m:f>
          <m:fPr>
            <m:ctrlPr>
              <w:rPr>
                <w:rFonts w:ascii="Cambria Math" w:hAnsiTheme="minorHAnsi"/>
                <w:i/>
              </w:rPr>
            </m:ctrlPr>
          </m:fPr>
          <m:num>
            <m:r>
              <w:rPr>
                <w:rFonts w:ascii="Cambria Math" w:hAnsiTheme="minorHAnsi"/>
              </w:rPr>
              <m:t>∂B</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u</m:t>
                    </m:r>
                  </m:e>
                </m:acc>
                <m:ctrlPr>
                  <w:rPr>
                    <w:rFonts w:ascii="Cambria Math" w:hAnsi="Cambria Math"/>
                    <w:i/>
                  </w:rPr>
                </m:ctrlPr>
              </m:e>
            </m:acc>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w</m:t>
                    </m:r>
                  </m:e>
                </m:acc>
                <m:ctrlPr>
                  <w:rPr>
                    <w:rFonts w:ascii="Cambria Math" w:hAnsi="Cambria Math"/>
                    <w:i/>
                  </w:rPr>
                </m:ctrlPr>
              </m:e>
            </m:acc>
          </m:num>
          <m:den>
            <m:r>
              <w:rPr>
                <w:rFonts w:ascii="Cambria Math" w:hAnsiTheme="minorHAnsi"/>
              </w:rPr>
              <m:t>∂z</m:t>
            </m:r>
          </m:den>
        </m:f>
        <m:r>
          <w:rPr>
            <w:rFonts w:ascii="Cambria Math" w:hAnsiTheme="minorHAnsi"/>
          </w:rPr>
          <m:t>+</m:t>
        </m:r>
        <m:limLow>
          <m:limLowPr>
            <m:ctrlPr>
              <w:rPr>
                <w:rFonts w:ascii="Cambria Math" w:hAnsiTheme="minorHAnsi"/>
                <w:i/>
              </w:rPr>
            </m:ctrlPr>
          </m:limLowPr>
          <m:e>
            <m:groupChr>
              <m:groupChrPr>
                <m:ctrlPr>
                  <w:rPr>
                    <w:rFonts w:ascii="Cambria Math" w:hAnsiTheme="minorHAnsi"/>
                    <w:i/>
                  </w:rPr>
                </m:ctrlPr>
              </m:groupChrPr>
              <m:e>
                <m:f>
                  <m:fPr>
                    <m:ctrlPr>
                      <w:rPr>
                        <w:rFonts w:ascii="Cambria Math" w:hAnsiTheme="minorHAnsi"/>
                        <w:i/>
                      </w:rPr>
                    </m:ctrlPr>
                  </m:fPr>
                  <m:num>
                    <m:r>
                      <w:rPr>
                        <w:rFonts w:ascii="Cambria Math" w:hAnsiTheme="minorHAnsi"/>
                      </w:rPr>
                      <m:t>1</m:t>
                    </m:r>
                  </m:num>
                  <m:den>
                    <m:r>
                      <w:rPr>
                        <w:rFonts w:ascii="Cambria Math" w:hAnsiTheme="minorHAnsi"/>
                      </w:rPr>
                      <m:t>B</m:t>
                    </m:r>
                  </m:den>
                </m:f>
                <m:f>
                  <m:fPr>
                    <m:ctrlPr>
                      <w:rPr>
                        <w:rFonts w:ascii="Cambria Math" w:hAnsiTheme="minorHAnsi"/>
                        <w:i/>
                      </w:rPr>
                    </m:ctrlPr>
                  </m:fPr>
                  <m:num>
                    <m:r>
                      <w:rPr>
                        <w:rFonts w:ascii="Cambria Math" w:hAnsiTheme="minorHAnsi"/>
                      </w:rPr>
                      <m:t>∂</m:t>
                    </m:r>
                  </m:num>
                  <m:den>
                    <m:r>
                      <w:rPr>
                        <w:rFonts w:ascii="Cambria Math" w:hAnsiTheme="minorHAnsi"/>
                      </w:rPr>
                      <m:t>∂z</m:t>
                    </m:r>
                  </m:den>
                </m:f>
                <m:nary>
                  <m:naryPr>
                    <m:ctrlPr>
                      <w:rPr>
                        <w:rFonts w:ascii="Cambria Math" w:hAnsiTheme="minorHAnsi"/>
                        <w:i/>
                      </w:rPr>
                    </m:ctrlPr>
                  </m:naryPr>
                  <m:sub>
                    <m:r>
                      <w:rPr>
                        <w:rFonts w:ascii="Cambria Math" w:hAnsiTheme="minorHAnsi"/>
                      </w:rPr>
                      <m:t>y1</m:t>
                    </m:r>
                  </m:sub>
                  <m:sup>
                    <m:r>
                      <w:rPr>
                        <w:rFonts w:ascii="Cambria Math" w:hAnsiTheme="minorHAnsi"/>
                      </w:rPr>
                      <m:t>y2</m:t>
                    </m:r>
                  </m:sup>
                  <m:e>
                    <m:sSup>
                      <m:sSupPr>
                        <m:ctrlPr>
                          <w:rPr>
                            <w:rFonts w:ascii="Cambria Math" w:hAnsiTheme="minorHAnsi"/>
                            <w:i/>
                          </w:rPr>
                        </m:ctrlPr>
                      </m:sSupPr>
                      <m:e>
                        <m:r>
                          <w:rPr>
                            <w:rFonts w:ascii="Cambria Math" w:hAnsiTheme="minorHAnsi"/>
                          </w:rPr>
                          <m:t>u</m:t>
                        </m:r>
                      </m:e>
                      <m:sup>
                        <m:r>
                          <w:rPr>
                            <w:rFonts w:ascii="Cambria Math" w:hAnsiTheme="minorHAnsi"/>
                          </w:rPr>
                          <m:t>″</m:t>
                        </m:r>
                        <m:ctrlPr>
                          <w:rPr>
                            <w:rFonts w:ascii="Cambria Math" w:hAnsi="Cambria Math"/>
                            <w:i/>
                          </w:rPr>
                        </m:ctrlPr>
                      </m:sup>
                    </m:sSup>
                    <m:sSup>
                      <m:sSupPr>
                        <m:ctrlPr>
                          <w:rPr>
                            <w:rFonts w:ascii="Cambria Math" w:hAnsiTheme="minorHAnsi"/>
                            <w:i/>
                          </w:rPr>
                        </m:ctrlPr>
                      </m:sSupPr>
                      <m:e>
                        <m:r>
                          <w:rPr>
                            <w:rFonts w:ascii="Cambria Math" w:hAnsiTheme="minorHAnsi"/>
                          </w:rPr>
                          <m:t>w</m:t>
                        </m:r>
                      </m:e>
                      <m:sup>
                        <m:r>
                          <w:rPr>
                            <w:rFonts w:ascii="Cambria Math" w:hAnsiTheme="minorHAnsi"/>
                          </w:rPr>
                          <m:t>″</m:t>
                        </m:r>
                        <m:ctrlPr>
                          <w:rPr>
                            <w:rFonts w:ascii="Cambria Math" w:hAnsi="Cambria Math"/>
                            <w:i/>
                          </w:rPr>
                        </m:ctrlPr>
                      </m:sup>
                    </m:sSup>
                    <m:r>
                      <w:rPr>
                        <w:rFonts w:ascii="Cambria Math" w:hAnsiTheme="minorHAnsi"/>
                      </w:rPr>
                      <m:t>dy</m:t>
                    </m:r>
                  </m:e>
                </m:nary>
                <m:ctrlPr>
                  <w:rPr>
                    <w:rFonts w:ascii="Cambria Math" w:hAnsi="Cambria Math"/>
                    <w:i/>
                  </w:rPr>
                </m:ctrlPr>
              </m:e>
            </m:groupChr>
            <m:ctrlPr>
              <w:rPr>
                <w:rFonts w:ascii="Cambria Math" w:hAnsiTheme="minorHAnsi"/>
              </w:rPr>
            </m:ctrlPr>
          </m:e>
          <m:lim>
            <m:r>
              <m:rPr>
                <m:nor/>
              </m:rPr>
              <w:rPr>
                <w:rFonts w:ascii="Cambria Math" w:hAnsiTheme="minorHAnsi"/>
              </w:rPr>
              <m:t>dispersion</m:t>
            </m:r>
            <m:r>
              <m:rPr>
                <m:sty m:val="p"/>
              </m:rPr>
              <w:rPr>
                <w:rFonts w:ascii="Cambria Math" w:hAnsiTheme="minorHAnsi"/>
              </w:rPr>
              <m:t> </m:t>
            </m:r>
            <m:r>
              <m:rPr>
                <m:nor/>
              </m:rPr>
              <w:rPr>
                <w:rFonts w:ascii="Cambria Math" w:hAnsiTheme="minorHAnsi"/>
              </w:rPr>
              <m:t xml:space="preserve"> term</m:t>
            </m:r>
            <m:ctrlPr>
              <w:rPr>
                <w:rFonts w:ascii="Cambria Math" w:hAnsiTheme="minorHAnsi"/>
              </w:rPr>
            </m:ctrlPr>
          </m:lim>
        </m:limLow>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30</w:t>
      </w:r>
      <w:r w:rsidR="00A41B27">
        <w:rPr>
          <w:rStyle w:val="EquationCaption"/>
          <w:rFonts w:asciiTheme="minorHAnsi" w:hAnsiTheme="minorHAnsi"/>
        </w:rPr>
        <w:fldChar w:fldCharType="end"/>
      </w:r>
      <w:r w:rsidRPr="00B7030B">
        <w:rPr>
          <w:rStyle w:val="EquationCaption"/>
          <w:rFonts w:asciiTheme="minorHAnsi" w:hAnsiTheme="minorHAnsi"/>
        </w:rPr>
        <w:t>)</w:t>
      </w:r>
    </w:p>
    <w:p w14:paraId="67A11798" w14:textId="334D691E" w:rsidR="0041037A" w:rsidRPr="00B7030B" w:rsidRDefault="0041037A" w:rsidP="00B34A9C">
      <w:pPr>
        <w:pStyle w:val="equation"/>
        <w:rPr>
          <w:rFonts w:asciiTheme="minorHAnsi" w:hAnsiTheme="minorHAnsi"/>
        </w:rPr>
      </w:pPr>
      <w:r w:rsidRPr="00B7030B">
        <w:rPr>
          <w:rFonts w:asciiTheme="minorHAnsi" w:hAnsiTheme="minorHAnsi"/>
        </w:rPr>
        <w:tab/>
      </w:r>
      <m:oMath>
        <m:bar>
          <m:barPr>
            <m:pos m:val="top"/>
            <m:ctrlPr>
              <w:rPr>
                <w:rFonts w:ascii="Cambria Math" w:hAnsiTheme="minorHAnsi"/>
                <w:i/>
              </w:rPr>
            </m:ctrlPr>
          </m:barPr>
          <m:e>
            <m:f>
              <m:fPr>
                <m:ctrlPr>
                  <w:rPr>
                    <w:rFonts w:ascii="Cambria Math" w:hAnsiTheme="minorHAnsi"/>
                    <w:i/>
                  </w:rPr>
                </m:ctrlPr>
              </m:fPr>
              <m:num>
                <m:r>
                  <w:rPr>
                    <w:rFonts w:ascii="Cambria Math" w:hAnsiTheme="minorHAnsi"/>
                  </w:rPr>
                  <m:t>∂(</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u</m:t>
                        </m:r>
                      </m:e>
                    </m:acc>
                    <m:ctrlPr>
                      <w:rPr>
                        <w:rFonts w:ascii="Cambria Math" w:hAnsi="Cambria Math"/>
                        <w:i/>
                      </w:rPr>
                    </m:ctrlPr>
                  </m:e>
                </m:acc>
                <m:r>
                  <w:rPr>
                    <w:rFonts w:ascii="Cambria Math" w:hAnsiTheme="minorHAnsi"/>
                  </w:rPr>
                  <m:t>+</m:t>
                </m:r>
                <m:sSup>
                  <m:sSupPr>
                    <m:ctrlPr>
                      <w:rPr>
                        <w:rFonts w:ascii="Cambria Math" w:hAnsiTheme="minorHAnsi"/>
                        <w:i/>
                      </w:rPr>
                    </m:ctrlPr>
                  </m:sSupPr>
                  <m:e>
                    <m:r>
                      <w:rPr>
                        <w:rFonts w:ascii="Cambria Math" w:hAnsiTheme="minorHAnsi"/>
                      </w:rPr>
                      <m:t>u</m:t>
                    </m:r>
                  </m:e>
                  <m:sup>
                    <m:r>
                      <w:rPr>
                        <w:rFonts w:ascii="Cambria Math" w:hAnsiTheme="minorHAnsi"/>
                      </w:rPr>
                      <m:t>″</m:t>
                    </m:r>
                    <m:ctrlPr>
                      <w:rPr>
                        <w:rFonts w:ascii="Cambria Math" w:hAnsi="Cambria Math"/>
                        <w:i/>
                      </w:rPr>
                    </m:ctrlPr>
                  </m:sup>
                </m:sSup>
                <m:r>
                  <w:rPr>
                    <w:rFonts w:ascii="Cambria Math" w:hAnsiTheme="minorHAnsi"/>
                  </w:rPr>
                  <m:t>)(</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v</m:t>
                        </m:r>
                      </m:e>
                    </m:acc>
                    <m:ctrlPr>
                      <w:rPr>
                        <w:rFonts w:ascii="Cambria Math" w:hAnsi="Cambria Math"/>
                        <w:i/>
                      </w:rPr>
                    </m:ctrlPr>
                  </m:e>
                </m:acc>
                <m:r>
                  <w:rPr>
                    <w:rFonts w:ascii="Cambria Math" w:hAnsiTheme="minorHAnsi"/>
                  </w:rPr>
                  <m:t>+</m:t>
                </m:r>
                <m:sSup>
                  <m:sSupPr>
                    <m:ctrlPr>
                      <w:rPr>
                        <w:rFonts w:ascii="Cambria Math" w:hAnsiTheme="minorHAnsi"/>
                        <w:i/>
                      </w:rPr>
                    </m:ctrlPr>
                  </m:sSupPr>
                  <m:e>
                    <m:r>
                      <w:rPr>
                        <w:rFonts w:ascii="Cambria Math" w:hAnsiTheme="minorHAnsi"/>
                      </w:rPr>
                      <m:t>v</m:t>
                    </m:r>
                  </m:e>
                  <m:sup>
                    <m:r>
                      <w:rPr>
                        <w:rFonts w:ascii="Cambria Math" w:hAnsiTheme="minorHAnsi"/>
                      </w:rPr>
                      <m:t>″</m:t>
                    </m:r>
                    <m:ctrlPr>
                      <w:rPr>
                        <w:rFonts w:ascii="Cambria Math" w:hAnsi="Cambria Math"/>
                        <w:i/>
                      </w:rPr>
                    </m:ctrlPr>
                  </m:sup>
                </m:sSup>
                <m:r>
                  <w:rPr>
                    <w:rFonts w:ascii="Cambria Math" w:hAnsiTheme="minorHAnsi"/>
                  </w:rPr>
                  <m:t>)</m:t>
                </m:r>
              </m:num>
              <m:den>
                <m:r>
                  <w:rPr>
                    <w:rFonts w:ascii="Cambria Math" w:hAnsiTheme="minorHAnsi"/>
                  </w:rPr>
                  <m:t>∂y</m:t>
                </m:r>
              </m:den>
            </m:f>
            <m:ctrlPr>
              <w:rPr>
                <w:rFonts w:ascii="Cambria Math" w:hAnsi="Cambria Math"/>
                <w:i/>
              </w:rPr>
            </m:ctrlPr>
          </m:e>
        </m:bar>
        <m:r>
          <w:rPr>
            <w:rFonts w:ascii="Cambria Math" w:hAnsiTheme="minorHAnsi"/>
          </w:rPr>
          <m:t>=</m:t>
        </m:r>
        <m:sSub>
          <m:sSubPr>
            <m:ctrlPr>
              <w:rPr>
                <w:rFonts w:ascii="Cambria Math" w:hAnsiTheme="minorHAnsi"/>
                <w:i/>
              </w:rPr>
            </m:ctrlPr>
          </m:sSubPr>
          <m:e>
            <m:d>
              <m:dPr>
                <m:begChr m:val=""/>
                <m:endChr m:val="|"/>
                <m:ctrlPr>
                  <w:rPr>
                    <w:rFonts w:ascii="Cambria Math" w:hAnsiTheme="minorHAnsi"/>
                    <w:i/>
                  </w:rPr>
                </m:ctrlPr>
              </m:dPr>
              <m:e>
                <m:sSup>
                  <m:sSupPr>
                    <m:ctrlPr>
                      <w:rPr>
                        <w:rFonts w:ascii="Cambria Math" w:hAnsiTheme="minorHAnsi"/>
                        <w:i/>
                      </w:rPr>
                    </m:ctrlPr>
                  </m:sSupPr>
                  <m:e>
                    <m:r>
                      <w:rPr>
                        <w:rFonts w:ascii="Cambria Math" w:hAnsiTheme="minorHAnsi"/>
                      </w:rPr>
                      <m:t>u</m:t>
                    </m:r>
                  </m:e>
                  <m:sup>
                    <m:r>
                      <w:rPr>
                        <w:rFonts w:ascii="Cambria Math" w:hAnsiTheme="minorHAnsi"/>
                      </w:rPr>
                      <m:t>″</m:t>
                    </m:r>
                    <m:ctrlPr>
                      <w:rPr>
                        <w:rFonts w:ascii="Cambria Math" w:hAnsi="Cambria Math"/>
                        <w:i/>
                      </w:rPr>
                    </m:ctrlPr>
                  </m:sup>
                </m:sSup>
                <m:sSup>
                  <m:sSupPr>
                    <m:ctrlPr>
                      <w:rPr>
                        <w:rFonts w:ascii="Cambria Math" w:hAnsiTheme="minorHAnsi"/>
                        <w:i/>
                      </w:rPr>
                    </m:ctrlPr>
                  </m:sSupPr>
                  <m:e>
                    <m:r>
                      <w:rPr>
                        <w:rFonts w:ascii="Cambria Math" w:hAnsiTheme="minorHAnsi"/>
                      </w:rPr>
                      <m:t>v</m:t>
                    </m:r>
                  </m:e>
                  <m:sup>
                    <m:r>
                      <w:rPr>
                        <w:rFonts w:ascii="Cambria Math" w:hAnsiTheme="minorHAnsi"/>
                      </w:rPr>
                      <m:t>″</m:t>
                    </m:r>
                    <m:ctrlPr>
                      <w:rPr>
                        <w:rFonts w:ascii="Cambria Math" w:hAnsi="Cambria Math"/>
                        <w:i/>
                      </w:rPr>
                    </m:ctrlPr>
                  </m:sup>
                </m:sSup>
                <m:ctrlPr>
                  <w:rPr>
                    <w:rFonts w:ascii="Cambria Math" w:hAnsi="Cambria Math"/>
                    <w:i/>
                  </w:rPr>
                </m:ctrlPr>
              </m:e>
            </m:d>
          </m:e>
          <m:sub>
            <m:r>
              <w:rPr>
                <w:rFonts w:ascii="Cambria Math" w:hAnsiTheme="minorHAnsi"/>
              </w:rPr>
              <m:t>y2</m:t>
            </m:r>
          </m:sub>
        </m:sSub>
        <m:r>
          <w:rPr>
            <w:rFonts w:ascii="Cambria Math" w:hAnsiTheme="minorHAnsi"/>
          </w:rPr>
          <m:t>-</m:t>
        </m:r>
        <m:sSub>
          <m:sSubPr>
            <m:ctrlPr>
              <w:rPr>
                <w:rFonts w:ascii="Cambria Math" w:hAnsiTheme="minorHAnsi"/>
                <w:i/>
              </w:rPr>
            </m:ctrlPr>
          </m:sSubPr>
          <m:e>
            <m:d>
              <m:dPr>
                <m:begChr m:val=""/>
                <m:endChr m:val="|"/>
                <m:ctrlPr>
                  <w:rPr>
                    <w:rFonts w:ascii="Cambria Math" w:hAnsiTheme="minorHAnsi"/>
                    <w:i/>
                  </w:rPr>
                </m:ctrlPr>
              </m:dPr>
              <m:e>
                <m:sSup>
                  <m:sSupPr>
                    <m:ctrlPr>
                      <w:rPr>
                        <w:rFonts w:ascii="Cambria Math" w:hAnsiTheme="minorHAnsi"/>
                        <w:i/>
                      </w:rPr>
                    </m:ctrlPr>
                  </m:sSupPr>
                  <m:e>
                    <m:r>
                      <w:rPr>
                        <w:rFonts w:ascii="Cambria Math" w:hAnsiTheme="minorHAnsi"/>
                      </w:rPr>
                      <m:t>u</m:t>
                    </m:r>
                  </m:e>
                  <m:sup>
                    <m:r>
                      <w:rPr>
                        <w:rFonts w:ascii="Cambria Math" w:hAnsiTheme="minorHAnsi"/>
                      </w:rPr>
                      <m:t>″</m:t>
                    </m:r>
                    <m:ctrlPr>
                      <w:rPr>
                        <w:rFonts w:ascii="Cambria Math" w:hAnsi="Cambria Math"/>
                        <w:i/>
                      </w:rPr>
                    </m:ctrlPr>
                  </m:sup>
                </m:sSup>
                <m:sSup>
                  <m:sSupPr>
                    <m:ctrlPr>
                      <w:rPr>
                        <w:rFonts w:ascii="Cambria Math" w:hAnsiTheme="minorHAnsi"/>
                        <w:i/>
                      </w:rPr>
                    </m:ctrlPr>
                  </m:sSupPr>
                  <m:e>
                    <m:r>
                      <w:rPr>
                        <w:rFonts w:ascii="Cambria Math" w:hAnsiTheme="minorHAnsi"/>
                      </w:rPr>
                      <m:t>v</m:t>
                    </m:r>
                  </m:e>
                  <m:sup>
                    <m:r>
                      <w:rPr>
                        <w:rFonts w:ascii="Cambria Math" w:hAnsiTheme="minorHAnsi"/>
                      </w:rPr>
                      <m:t>″</m:t>
                    </m:r>
                    <m:ctrlPr>
                      <w:rPr>
                        <w:rFonts w:ascii="Cambria Math" w:hAnsi="Cambria Math"/>
                        <w:i/>
                      </w:rPr>
                    </m:ctrlPr>
                  </m:sup>
                </m:sSup>
                <m:ctrlPr>
                  <w:rPr>
                    <w:rFonts w:ascii="Cambria Math" w:hAnsi="Cambria Math"/>
                    <w:i/>
                  </w:rPr>
                </m:ctrlPr>
              </m:e>
            </m:d>
          </m:e>
          <m:sub>
            <m:r>
              <w:rPr>
                <w:rFonts w:ascii="Cambria Math" w:hAnsiTheme="minorHAnsi"/>
              </w:rPr>
              <m:t>y1</m:t>
            </m:r>
          </m:sub>
        </m:sSub>
        <m:r>
          <w:rPr>
            <w:rFonts w:ascii="Cambria Math" w:hAnsiTheme="minorHAnsi"/>
          </w:rPr>
          <m:t>=0</m:t>
        </m:r>
      </m:oMath>
      <w:r w:rsidRPr="00B7030B">
        <w:rPr>
          <w:rFonts w:asciiTheme="minorHAnsi" w:hAnsiTheme="minorHAnsi"/>
        </w:rPr>
        <w:t xml:space="preserve"> </w:t>
      </w:r>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31</w:t>
      </w:r>
      <w:r w:rsidR="00A41B27">
        <w:rPr>
          <w:rStyle w:val="EquationCaption"/>
          <w:rFonts w:asciiTheme="minorHAnsi" w:hAnsiTheme="minorHAnsi"/>
        </w:rPr>
        <w:fldChar w:fldCharType="end"/>
      </w:r>
      <w:r w:rsidRPr="00B7030B">
        <w:rPr>
          <w:rStyle w:val="EquationCaption"/>
          <w:rFonts w:asciiTheme="minorHAnsi" w:hAnsiTheme="minorHAnsi"/>
        </w:rPr>
        <w:t>)</w:t>
      </w:r>
    </w:p>
    <w:p w14:paraId="2A13056D" w14:textId="77777777" w:rsidR="0041037A" w:rsidRPr="00B34A9C" w:rsidRDefault="0041037A" w:rsidP="007A3922">
      <w:pPr>
        <w:pStyle w:val="BodyText"/>
      </w:pPr>
      <w:r w:rsidRPr="00B34A9C">
        <w:t>The gravity term:</w:t>
      </w:r>
    </w:p>
    <w:p w14:paraId="36C3ECF5" w14:textId="03483B3C" w:rsidR="0041037A" w:rsidRPr="00B7030B" w:rsidRDefault="0041037A" w:rsidP="00B34A9C">
      <w:pPr>
        <w:pStyle w:val="equation"/>
        <w:keepNext/>
        <w:rPr>
          <w:rFonts w:asciiTheme="minorHAnsi" w:hAnsiTheme="minorHAnsi"/>
        </w:rPr>
      </w:pPr>
      <w:r w:rsidRPr="00B7030B">
        <w:rPr>
          <w:rFonts w:asciiTheme="minorHAnsi" w:hAnsiTheme="minorHAnsi"/>
        </w:rPr>
        <w:tab/>
      </w:r>
      <m:oMath>
        <m:bar>
          <m:barPr>
            <m:pos m:val="top"/>
            <m:ctrlPr>
              <w:rPr>
                <w:rFonts w:ascii="Cambria Math" w:hAnsiTheme="minorHAnsi"/>
                <w:i/>
              </w:rPr>
            </m:ctrlPr>
          </m:barPr>
          <m:e>
            <m:r>
              <w:rPr>
                <w:rFonts w:ascii="Cambria Math" w:hAnsiTheme="minorHAnsi"/>
              </w:rPr>
              <m:t>g</m:t>
            </m:r>
            <m:func>
              <m:funcPr>
                <m:ctrlPr>
                  <w:rPr>
                    <w:rFonts w:ascii="Cambria Math" w:hAnsiTheme="minorHAnsi"/>
                    <w:i/>
                  </w:rPr>
                </m:ctrlPr>
              </m:funcPr>
              <m:fName>
                <m:r>
                  <w:rPr>
                    <w:rFonts w:ascii="Cambria Math" w:hAnsiTheme="minorHAnsi"/>
                  </w:rPr>
                  <m:t>sin</m:t>
                </m:r>
              </m:fName>
              <m:e>
                <m:r>
                  <w:rPr>
                    <w:rFonts w:ascii="Cambria Math" w:hAnsiTheme="minorHAnsi"/>
                  </w:rPr>
                  <m:t>α</m:t>
                </m:r>
              </m:e>
            </m:func>
            <m:ctrlPr>
              <w:rPr>
                <w:rFonts w:ascii="Cambria Math" w:hAnsi="Cambria Math"/>
                <w:i/>
              </w:rPr>
            </m:ctrlPr>
          </m:e>
        </m:bar>
        <m:r>
          <w:rPr>
            <w:rFonts w:ascii="Cambria Math" w:hAnsiTheme="minorHAnsi"/>
          </w:rPr>
          <m:t>=</m:t>
        </m:r>
        <m:f>
          <m:fPr>
            <m:ctrlPr>
              <w:rPr>
                <w:rFonts w:ascii="Cambria Math" w:hAnsiTheme="minorHAnsi"/>
                <w:i/>
              </w:rPr>
            </m:ctrlPr>
          </m:fPr>
          <m:num>
            <m:r>
              <w:rPr>
                <w:rFonts w:ascii="Cambria Math" w:hAnsiTheme="minorHAnsi"/>
              </w:rPr>
              <m:t>1</m:t>
            </m:r>
          </m:num>
          <m:den>
            <m:r>
              <w:rPr>
                <w:rFonts w:ascii="Cambria Math" w:hAnsiTheme="minorHAnsi"/>
              </w:rPr>
              <m:t>B</m:t>
            </m:r>
          </m:den>
        </m:f>
        <m:nary>
          <m:naryPr>
            <m:ctrlPr>
              <w:rPr>
                <w:rFonts w:ascii="Cambria Math" w:hAnsiTheme="minorHAnsi"/>
                <w:i/>
              </w:rPr>
            </m:ctrlPr>
          </m:naryPr>
          <m:sub>
            <m:r>
              <w:rPr>
                <w:rFonts w:ascii="Cambria Math" w:hAnsiTheme="minorHAnsi"/>
              </w:rPr>
              <m:t>y1</m:t>
            </m:r>
          </m:sub>
          <m:sup>
            <m:r>
              <w:rPr>
                <w:rFonts w:ascii="Cambria Math" w:hAnsiTheme="minorHAnsi"/>
              </w:rPr>
              <m:t>y2</m:t>
            </m:r>
          </m:sup>
          <m:e>
            <m:r>
              <w:rPr>
                <w:rFonts w:ascii="Cambria Math" w:hAnsiTheme="minorHAnsi"/>
              </w:rPr>
              <m:t>g</m:t>
            </m:r>
            <m:func>
              <m:funcPr>
                <m:ctrlPr>
                  <w:rPr>
                    <w:rFonts w:ascii="Cambria Math" w:hAnsiTheme="minorHAnsi"/>
                    <w:i/>
                  </w:rPr>
                </m:ctrlPr>
              </m:funcPr>
              <m:fName>
                <m:r>
                  <w:rPr>
                    <w:rFonts w:ascii="Cambria Math" w:hAnsiTheme="minorHAnsi"/>
                  </w:rPr>
                  <m:t>sin</m:t>
                </m:r>
              </m:fName>
              <m:e>
                <m:r>
                  <w:rPr>
                    <w:rFonts w:ascii="Cambria Math" w:hAnsiTheme="minorHAnsi"/>
                  </w:rPr>
                  <m:t>α</m:t>
                </m:r>
              </m:e>
            </m:func>
            <m:r>
              <w:rPr>
                <w:rFonts w:ascii="Cambria Math" w:hAnsiTheme="minorHAnsi"/>
              </w:rPr>
              <m:t>dy=</m:t>
            </m:r>
            <m:f>
              <m:fPr>
                <m:ctrlPr>
                  <w:rPr>
                    <w:rFonts w:ascii="Cambria Math" w:hAnsiTheme="minorHAnsi"/>
                    <w:i/>
                  </w:rPr>
                </m:ctrlPr>
              </m:fPr>
              <m:num>
                <m:r>
                  <w:rPr>
                    <w:rFonts w:ascii="Cambria Math" w:hAnsiTheme="minorHAnsi"/>
                  </w:rPr>
                  <m:t>1</m:t>
                </m:r>
              </m:num>
              <m:den>
                <m:r>
                  <w:rPr>
                    <w:rFonts w:ascii="Cambria Math" w:hAnsiTheme="minorHAnsi"/>
                  </w:rPr>
                  <m:t>B</m:t>
                </m:r>
              </m:den>
            </m:f>
            <m:r>
              <w:rPr>
                <w:rFonts w:ascii="Cambria Math" w:hAnsiTheme="minorHAnsi"/>
              </w:rPr>
              <m:t>(g</m:t>
            </m:r>
            <m:func>
              <m:funcPr>
                <m:ctrlPr>
                  <w:rPr>
                    <w:rFonts w:ascii="Cambria Math" w:hAnsiTheme="minorHAnsi"/>
                    <w:i/>
                  </w:rPr>
                </m:ctrlPr>
              </m:funcPr>
              <m:fName>
                <m:r>
                  <w:rPr>
                    <w:rFonts w:ascii="Cambria Math" w:hAnsiTheme="minorHAnsi"/>
                  </w:rPr>
                  <m:t>sin</m:t>
                </m:r>
              </m:fName>
              <m:e>
                <m:r>
                  <w:rPr>
                    <w:rFonts w:ascii="Cambria Math" w:hAnsiTheme="minorHAnsi"/>
                  </w:rPr>
                  <m:t>α</m:t>
                </m:r>
              </m:e>
            </m:func>
            <m:r>
              <w:rPr>
                <w:rFonts w:ascii="Cambria Math" w:hAnsiTheme="minorHAnsi"/>
              </w:rPr>
              <m:t>)</m:t>
            </m:r>
            <m:nary>
              <m:naryPr>
                <m:ctrlPr>
                  <w:rPr>
                    <w:rFonts w:ascii="Cambria Math" w:hAnsiTheme="minorHAnsi"/>
                    <w:i/>
                  </w:rPr>
                </m:ctrlPr>
              </m:naryPr>
              <m:sub>
                <m:r>
                  <w:rPr>
                    <w:rFonts w:ascii="Cambria Math" w:hAnsiTheme="minorHAnsi"/>
                  </w:rPr>
                  <m:t>y1</m:t>
                </m:r>
              </m:sub>
              <m:sup>
                <m:r>
                  <w:rPr>
                    <w:rFonts w:ascii="Cambria Math" w:hAnsiTheme="minorHAnsi"/>
                  </w:rPr>
                  <m:t>y2</m:t>
                </m:r>
              </m:sup>
              <m:e>
                <m:r>
                  <w:rPr>
                    <w:rFonts w:ascii="Cambria Math" w:hAnsiTheme="minorHAnsi"/>
                  </w:rPr>
                  <m:t>dy=g</m:t>
                </m:r>
                <m:func>
                  <m:funcPr>
                    <m:ctrlPr>
                      <w:rPr>
                        <w:rFonts w:ascii="Cambria Math" w:hAnsiTheme="minorHAnsi"/>
                        <w:i/>
                      </w:rPr>
                    </m:ctrlPr>
                  </m:funcPr>
                  <m:fName>
                    <m:r>
                      <w:rPr>
                        <w:rFonts w:ascii="Cambria Math" w:hAnsiTheme="minorHAnsi"/>
                      </w:rPr>
                      <m:t>sin</m:t>
                    </m:r>
                  </m:fName>
                  <m:e>
                    <m:r>
                      <w:rPr>
                        <w:rFonts w:ascii="Cambria Math" w:hAnsiTheme="minorHAnsi"/>
                      </w:rPr>
                      <m:t>α</m:t>
                    </m:r>
                  </m:e>
                </m:func>
                <m:ctrlPr>
                  <w:rPr>
                    <w:rFonts w:ascii="Cambria Math" w:hAnsi="Cambria Math"/>
                    <w:i/>
                  </w:rPr>
                </m:ctrlPr>
              </m:e>
            </m:nary>
            <m:ctrlPr>
              <w:rPr>
                <w:rFonts w:ascii="Cambria Math" w:hAnsi="Cambria Math"/>
                <w:i/>
              </w:rPr>
            </m:ctrlPr>
          </m:e>
        </m:nary>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32</w:t>
      </w:r>
      <w:r w:rsidR="00A41B27">
        <w:rPr>
          <w:rStyle w:val="EquationCaption"/>
          <w:rFonts w:asciiTheme="minorHAnsi" w:hAnsiTheme="minorHAnsi"/>
        </w:rPr>
        <w:fldChar w:fldCharType="end"/>
      </w:r>
      <w:r w:rsidRPr="00B7030B">
        <w:rPr>
          <w:rStyle w:val="EquationCaption"/>
          <w:rFonts w:asciiTheme="minorHAnsi" w:hAnsiTheme="minorHAnsi"/>
        </w:rPr>
        <w:t>)</w:t>
      </w:r>
    </w:p>
    <w:p w14:paraId="15663BFD" w14:textId="77777777" w:rsidR="0041037A" w:rsidRPr="00B34A9C" w:rsidRDefault="0041037A" w:rsidP="007A3922">
      <w:pPr>
        <w:pStyle w:val="BodyText"/>
      </w:pPr>
      <w:r w:rsidRPr="00B34A9C">
        <w:t>The pressure gradient term:</w:t>
      </w:r>
    </w:p>
    <w:p w14:paraId="0E18093E" w14:textId="568ECA60" w:rsidR="0041037A" w:rsidRPr="00B7030B" w:rsidRDefault="00000000" w:rsidP="005B4DA1">
      <w:pPr>
        <w:pStyle w:val="equation"/>
        <w:keepNext/>
        <w:spacing w:line="360" w:lineRule="auto"/>
        <w:rPr>
          <w:rFonts w:asciiTheme="minorHAnsi" w:hAnsiTheme="minorHAnsi"/>
        </w:rPr>
      </w:pPr>
      <m:oMathPara>
        <m:oMath>
          <m:bar>
            <m:barPr>
              <m:pos m:val="top"/>
              <m:ctrlPr>
                <w:rPr>
                  <w:rFonts w:ascii="Cambria Math" w:hAnsiTheme="minorHAnsi"/>
                  <w:i/>
                </w:rPr>
              </m:ctrlPr>
            </m:barPr>
            <m:e>
              <m:f>
                <m:fPr>
                  <m:ctrlPr>
                    <w:rPr>
                      <w:rFonts w:ascii="Cambria Math" w:hAnsiTheme="minorHAnsi"/>
                      <w:i/>
                    </w:rPr>
                  </m:ctrlPr>
                </m:fPr>
                <m:num>
                  <m:r>
                    <w:rPr>
                      <w:rFonts w:ascii="Cambria Math" w:hAnsiTheme="minorHAnsi"/>
                    </w:rPr>
                    <m:t>∂</m:t>
                  </m:r>
                  <m:r>
                    <w:rPr>
                      <w:rFonts w:ascii="Cambria Math" w:hAnsiTheme="minorHAnsi"/>
                    </w:rPr>
                    <m:t>(</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p</m:t>
                          </m:r>
                        </m:e>
                      </m:acc>
                      <m:ctrlPr>
                        <w:rPr>
                          <w:rFonts w:ascii="Cambria Math" w:hAnsi="Cambria Math"/>
                          <w:i/>
                        </w:rPr>
                      </m:ctrlPr>
                    </m:e>
                  </m:acc>
                  <m:r>
                    <w:rPr>
                      <w:rFonts w:ascii="Cambria Math" w:hAnsiTheme="minorHAnsi"/>
                    </w:rPr>
                    <m:t>+</m:t>
                  </m:r>
                  <m:sSup>
                    <m:sSupPr>
                      <m:ctrlPr>
                        <w:rPr>
                          <w:rFonts w:ascii="Cambria Math" w:hAnsiTheme="minorHAnsi"/>
                          <w:i/>
                        </w:rPr>
                      </m:ctrlPr>
                    </m:sSupPr>
                    <m:e>
                      <m:r>
                        <w:rPr>
                          <w:rFonts w:ascii="Cambria Math" w:hAnsiTheme="minorHAnsi"/>
                        </w:rPr>
                        <m:t>p</m:t>
                      </m:r>
                    </m:e>
                    <m:sup>
                      <m:r>
                        <w:rPr>
                          <w:rFonts w:ascii="Cambria Math" w:hAnsiTheme="minorHAnsi"/>
                        </w:rPr>
                        <m:t>″</m:t>
                      </m:r>
                      <m:ctrlPr>
                        <w:rPr>
                          <w:rFonts w:ascii="Cambria Math" w:hAnsi="Cambria Math"/>
                          <w:i/>
                        </w:rPr>
                      </m:ctrlPr>
                    </m:sup>
                  </m:sSup>
                  <m:r>
                    <w:rPr>
                      <w:rFonts w:ascii="Cambria Math" w:hAnsiTheme="minorHAnsi"/>
                    </w:rPr>
                    <m:t>)</m:t>
                  </m:r>
                </m:num>
                <m:den>
                  <m:r>
                    <w:rPr>
                      <w:rFonts w:ascii="Cambria Math" w:hAnsiTheme="minorHAnsi"/>
                    </w:rPr>
                    <m:t>∂x</m:t>
                  </m:r>
                </m:den>
              </m:f>
              <m:ctrlPr>
                <w:rPr>
                  <w:rFonts w:ascii="Cambria Math" w:hAnsi="Cambria Math"/>
                  <w:i/>
                </w:rPr>
              </m:ctrlPr>
            </m:e>
          </m:bar>
          <m:r>
            <w:rPr>
              <w:rFonts w:ascii="Cambria Math" w:hAnsiTheme="minorHAnsi"/>
            </w:rPr>
            <m:t>=</m:t>
          </m:r>
          <m:f>
            <m:fPr>
              <m:ctrlPr>
                <w:rPr>
                  <w:rFonts w:ascii="Cambria Math" w:hAnsiTheme="minorHAnsi"/>
                  <w:i/>
                </w:rPr>
              </m:ctrlPr>
            </m:fPr>
            <m:num>
              <m:r>
                <w:rPr>
                  <w:rFonts w:ascii="Cambria Math" w:hAnsiTheme="minorHAnsi"/>
                </w:rPr>
                <m:t>1</m:t>
              </m:r>
            </m:num>
            <m:den>
              <m:r>
                <w:rPr>
                  <w:rFonts w:ascii="Cambria Math" w:hAnsiTheme="minorHAnsi"/>
                </w:rPr>
                <m:t>B</m:t>
              </m:r>
            </m:den>
          </m:f>
          <m:nary>
            <m:naryPr>
              <m:ctrlPr>
                <w:rPr>
                  <w:rFonts w:ascii="Cambria Math" w:hAnsiTheme="minorHAnsi"/>
                  <w:i/>
                </w:rPr>
              </m:ctrlPr>
            </m:naryPr>
            <m:sub>
              <m:r>
                <w:rPr>
                  <w:rFonts w:ascii="Cambria Math" w:hAnsiTheme="minorHAnsi"/>
                </w:rPr>
                <m:t>y</m:t>
              </m:r>
              <m:r>
                <w:rPr>
                  <w:rFonts w:ascii="Cambria Math" w:hAnsiTheme="minorHAnsi"/>
                </w:rPr>
                <m:t>1</m:t>
              </m:r>
            </m:sub>
            <m:sup>
              <m:r>
                <w:rPr>
                  <w:rFonts w:ascii="Cambria Math" w:hAnsiTheme="minorHAnsi"/>
                </w:rPr>
                <m:t>y</m:t>
              </m:r>
              <m:r>
                <w:rPr>
                  <w:rFonts w:ascii="Cambria Math" w:hAnsiTheme="minorHAnsi"/>
                </w:rPr>
                <m:t>2</m:t>
              </m:r>
            </m:sup>
            <m:e>
              <m:f>
                <m:fPr>
                  <m:ctrlPr>
                    <w:rPr>
                      <w:rFonts w:ascii="Cambria Math" w:hAnsiTheme="minorHAnsi"/>
                      <w:i/>
                    </w:rPr>
                  </m:ctrlPr>
                </m:fPr>
                <m:num>
                  <m:r>
                    <w:rPr>
                      <w:rFonts w:ascii="Cambria Math" w:hAnsiTheme="minorHAnsi"/>
                    </w:rPr>
                    <m:t>∂</m:t>
                  </m:r>
                  <m:r>
                    <w:rPr>
                      <w:rFonts w:ascii="Cambria Math" w:hAnsiTheme="minorHAnsi"/>
                    </w:rPr>
                    <m:t>(</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p</m:t>
                          </m:r>
                        </m:e>
                      </m:acc>
                      <m:ctrlPr>
                        <w:rPr>
                          <w:rFonts w:ascii="Cambria Math" w:hAnsi="Cambria Math"/>
                          <w:i/>
                        </w:rPr>
                      </m:ctrlPr>
                    </m:e>
                  </m:acc>
                  <m:r>
                    <w:rPr>
                      <w:rFonts w:ascii="Cambria Math" w:hAnsiTheme="minorHAnsi"/>
                    </w:rPr>
                    <m:t>+</m:t>
                  </m:r>
                  <m:sSup>
                    <m:sSupPr>
                      <m:ctrlPr>
                        <w:rPr>
                          <w:rFonts w:ascii="Cambria Math" w:hAnsiTheme="minorHAnsi"/>
                          <w:i/>
                        </w:rPr>
                      </m:ctrlPr>
                    </m:sSupPr>
                    <m:e>
                      <m:r>
                        <w:rPr>
                          <w:rFonts w:ascii="Cambria Math" w:hAnsiTheme="minorHAnsi"/>
                        </w:rPr>
                        <m:t>p</m:t>
                      </m:r>
                    </m:e>
                    <m:sup>
                      <m:r>
                        <w:rPr>
                          <w:rFonts w:ascii="Cambria Math" w:hAnsiTheme="minorHAnsi"/>
                        </w:rPr>
                        <m:t>″</m:t>
                      </m:r>
                      <m:ctrlPr>
                        <w:rPr>
                          <w:rFonts w:ascii="Cambria Math" w:hAnsi="Cambria Math"/>
                          <w:i/>
                        </w:rPr>
                      </m:ctrlPr>
                    </m:sup>
                  </m:sSup>
                  <m:r>
                    <w:rPr>
                      <w:rFonts w:ascii="Cambria Math" w:hAnsiTheme="minorHAnsi"/>
                    </w:rPr>
                    <m:t>)</m:t>
                  </m:r>
                </m:num>
                <m:den>
                  <m:r>
                    <w:rPr>
                      <w:rFonts w:ascii="Cambria Math" w:hAnsiTheme="minorHAnsi"/>
                    </w:rPr>
                    <m:t>∂x</m:t>
                  </m:r>
                </m:den>
              </m:f>
              <m:r>
                <w:rPr>
                  <w:rFonts w:ascii="Cambria Math" w:hAnsiTheme="minorHAnsi"/>
                </w:rPr>
                <m:t>dy</m:t>
              </m:r>
            </m:e>
          </m:nary>
          <m:r>
            <m:rPr>
              <m:sty m:val="p"/>
            </m:rPr>
            <w:rPr>
              <w:rFonts w:ascii="Cambria Math" w:hAnsiTheme="minorHAnsi"/>
            </w:rPr>
            <w:br/>
          </m:r>
        </m:oMath>
        <m:oMath>
          <m:r>
            <w:rPr>
              <w:rFonts w:ascii="Cambria Math" w:hAnsiTheme="minorHAnsi"/>
            </w:rPr>
            <m:t>=</m:t>
          </m:r>
          <m:f>
            <m:fPr>
              <m:ctrlPr>
                <w:rPr>
                  <w:rFonts w:ascii="Cambria Math" w:hAnsiTheme="minorHAnsi"/>
                  <w:i/>
                </w:rPr>
              </m:ctrlPr>
            </m:fPr>
            <m:num>
              <m:r>
                <w:rPr>
                  <w:rFonts w:ascii="Cambria Math" w:hAnsiTheme="minorHAnsi"/>
                </w:rPr>
                <m:t>1</m:t>
              </m:r>
            </m:num>
            <m:den>
              <m:r>
                <w:rPr>
                  <w:rFonts w:ascii="Cambria Math" w:hAnsiTheme="minorHAnsi"/>
                </w:rPr>
                <m:t>B</m:t>
              </m:r>
            </m:den>
          </m:f>
          <m:nary>
            <m:naryPr>
              <m:ctrlPr>
                <w:rPr>
                  <w:rFonts w:ascii="Cambria Math" w:hAnsiTheme="minorHAnsi"/>
                  <w:i/>
                </w:rPr>
              </m:ctrlPr>
            </m:naryPr>
            <m:sub>
              <m:r>
                <w:rPr>
                  <w:rFonts w:ascii="Cambria Math" w:hAnsiTheme="minorHAnsi"/>
                </w:rPr>
                <m:t>y</m:t>
              </m:r>
              <m:r>
                <w:rPr>
                  <w:rFonts w:ascii="Cambria Math" w:hAnsiTheme="minorHAnsi"/>
                </w:rPr>
                <m:t>1</m:t>
              </m:r>
            </m:sub>
            <m:sup>
              <m:r>
                <w:rPr>
                  <w:rFonts w:ascii="Cambria Math" w:hAnsiTheme="minorHAnsi"/>
                </w:rPr>
                <m:t>y</m:t>
              </m:r>
              <m:r>
                <w:rPr>
                  <w:rFonts w:ascii="Cambria Math" w:hAnsiTheme="minorHAnsi"/>
                </w:rPr>
                <m:t>2</m:t>
              </m:r>
            </m:sup>
            <m:e>
              <m:f>
                <m:fPr>
                  <m:ctrlPr>
                    <w:rPr>
                      <w:rFonts w:ascii="Cambria Math" w:hAnsiTheme="minorHAnsi"/>
                      <w:i/>
                    </w:rPr>
                  </m:ctrlPr>
                </m:fPr>
                <m:num>
                  <m:r>
                    <w:rPr>
                      <w:rFonts w:ascii="Cambria Math" w:hAnsiTheme="minorHAnsi"/>
                    </w:rPr>
                    <m:t>∂</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p</m:t>
                          </m:r>
                        </m:e>
                      </m:acc>
                      <m:ctrlPr>
                        <w:rPr>
                          <w:rFonts w:ascii="Cambria Math" w:hAnsi="Cambria Math"/>
                          <w:i/>
                        </w:rPr>
                      </m:ctrlPr>
                    </m:e>
                  </m:acc>
                </m:num>
                <m:den>
                  <m:r>
                    <w:rPr>
                      <w:rFonts w:ascii="Cambria Math" w:hAnsiTheme="minorHAnsi"/>
                    </w:rPr>
                    <m:t>∂x</m:t>
                  </m:r>
                </m:den>
              </m:f>
              <m:r>
                <w:rPr>
                  <w:rFonts w:ascii="Cambria Math" w:hAnsiTheme="minorHAnsi"/>
                </w:rPr>
                <m:t>dy</m:t>
              </m:r>
              <m:r>
                <w:rPr>
                  <w:rFonts w:ascii="Cambria Math" w:hAnsiTheme="minorHAnsi"/>
                </w:rPr>
                <m:t>+</m:t>
              </m:r>
              <m:f>
                <m:fPr>
                  <m:ctrlPr>
                    <w:rPr>
                      <w:rFonts w:ascii="Cambria Math" w:hAnsiTheme="minorHAnsi"/>
                      <w:i/>
                    </w:rPr>
                  </m:ctrlPr>
                </m:fPr>
                <m:num>
                  <m:r>
                    <w:rPr>
                      <w:rFonts w:ascii="Cambria Math" w:hAnsiTheme="minorHAnsi"/>
                    </w:rPr>
                    <m:t>1</m:t>
                  </m:r>
                </m:num>
                <m:den>
                  <m:r>
                    <w:rPr>
                      <w:rFonts w:ascii="Cambria Math" w:hAnsiTheme="minorHAnsi"/>
                    </w:rPr>
                    <m:t>B</m:t>
                  </m:r>
                </m:den>
              </m:f>
              <m:nary>
                <m:naryPr>
                  <m:ctrlPr>
                    <w:rPr>
                      <w:rFonts w:ascii="Cambria Math" w:hAnsiTheme="minorHAnsi"/>
                      <w:i/>
                    </w:rPr>
                  </m:ctrlPr>
                </m:naryPr>
                <m:sub>
                  <m:r>
                    <w:rPr>
                      <w:rFonts w:ascii="Cambria Math" w:hAnsiTheme="minorHAnsi"/>
                    </w:rPr>
                    <m:t>y</m:t>
                  </m:r>
                  <m:r>
                    <w:rPr>
                      <w:rFonts w:ascii="Cambria Math" w:hAnsiTheme="minorHAnsi"/>
                    </w:rPr>
                    <m:t>1</m:t>
                  </m:r>
                </m:sub>
                <m:sup>
                  <m:r>
                    <w:rPr>
                      <w:rFonts w:ascii="Cambria Math" w:hAnsiTheme="minorHAnsi"/>
                    </w:rPr>
                    <m:t>y</m:t>
                  </m:r>
                  <m:r>
                    <w:rPr>
                      <w:rFonts w:ascii="Cambria Math" w:hAnsiTheme="minorHAnsi"/>
                    </w:rPr>
                    <m:t>2</m:t>
                  </m:r>
                </m:sup>
                <m:e>
                  <m:f>
                    <m:fPr>
                      <m:ctrlPr>
                        <w:rPr>
                          <w:rFonts w:ascii="Cambria Math" w:hAnsiTheme="minorHAnsi"/>
                          <w:i/>
                        </w:rPr>
                      </m:ctrlPr>
                    </m:fPr>
                    <m:num>
                      <m:r>
                        <w:rPr>
                          <w:rFonts w:ascii="Cambria Math" w:hAnsiTheme="minorHAnsi"/>
                        </w:rPr>
                        <m:t>∂</m:t>
                      </m:r>
                      <m:sSup>
                        <m:sSupPr>
                          <m:ctrlPr>
                            <w:rPr>
                              <w:rFonts w:ascii="Cambria Math" w:hAnsiTheme="minorHAnsi"/>
                              <w:i/>
                            </w:rPr>
                          </m:ctrlPr>
                        </m:sSupPr>
                        <m:e>
                          <m:r>
                            <w:rPr>
                              <w:rFonts w:ascii="Cambria Math" w:hAnsiTheme="minorHAnsi"/>
                            </w:rPr>
                            <m:t>p</m:t>
                          </m:r>
                        </m:e>
                        <m:sup>
                          <m:r>
                            <w:rPr>
                              <w:rFonts w:ascii="Cambria Math" w:hAnsiTheme="minorHAnsi"/>
                            </w:rPr>
                            <m:t>″</m:t>
                          </m:r>
                          <m:ctrlPr>
                            <w:rPr>
                              <w:rFonts w:ascii="Cambria Math" w:hAnsi="Cambria Math"/>
                              <w:i/>
                            </w:rPr>
                          </m:ctrlPr>
                        </m:sup>
                      </m:sSup>
                    </m:num>
                    <m:den>
                      <m:r>
                        <w:rPr>
                          <w:rFonts w:ascii="Cambria Math" w:hAnsiTheme="minorHAnsi"/>
                        </w:rPr>
                        <m:t>∂x</m:t>
                      </m:r>
                    </m:den>
                  </m:f>
                  <m:r>
                    <w:rPr>
                      <w:rFonts w:ascii="Cambria Math" w:hAnsiTheme="minorHAnsi"/>
                    </w:rPr>
                    <m:t>dy</m:t>
                  </m:r>
                </m:e>
              </m:nary>
              <m:ctrlPr>
                <w:rPr>
                  <w:rFonts w:ascii="Cambria Math" w:hAnsi="Cambria Math"/>
                  <w:i/>
                </w:rPr>
              </m:ctrlPr>
            </m:e>
          </m:nary>
          <m:r>
            <m:rPr>
              <m:sty m:val="p"/>
            </m:rPr>
            <w:rPr>
              <w:rFonts w:ascii="Cambria Math" w:hAnsiTheme="minorHAnsi"/>
            </w:rPr>
            <w:br/>
          </m:r>
        </m:oMath>
      </m:oMathPara>
      <m:oMath>
        <m:r>
          <w:rPr>
            <w:rFonts w:ascii="Cambria Math" w:hAnsiTheme="minorHAnsi"/>
          </w:rPr>
          <m:t>=</m:t>
        </m:r>
        <m:f>
          <m:fPr>
            <m:ctrlPr>
              <w:rPr>
                <w:rFonts w:ascii="Cambria Math" w:hAnsiTheme="minorHAnsi"/>
                <w:i/>
              </w:rPr>
            </m:ctrlPr>
          </m:fPr>
          <m:num>
            <m:r>
              <w:rPr>
                <w:rFonts w:ascii="Cambria Math" w:hAnsiTheme="minorHAnsi"/>
              </w:rPr>
              <m:t>1</m:t>
            </m:r>
          </m:num>
          <m:den>
            <m:r>
              <w:rPr>
                <w:rFonts w:ascii="Cambria Math" w:hAnsiTheme="minorHAnsi"/>
              </w:rPr>
              <m:t>B</m:t>
            </m:r>
          </m:den>
        </m:f>
        <m:f>
          <m:fPr>
            <m:ctrlPr>
              <w:rPr>
                <w:rFonts w:ascii="Cambria Math" w:hAnsiTheme="minorHAnsi"/>
                <w:i/>
              </w:rPr>
            </m:ctrlPr>
          </m:fPr>
          <m:num>
            <m:r>
              <w:rPr>
                <w:rFonts w:ascii="Cambria Math" w:hAnsiTheme="minorHAnsi"/>
              </w:rPr>
              <m:t>∂</m:t>
            </m:r>
          </m:num>
          <m:den>
            <m:r>
              <w:rPr>
                <w:rFonts w:ascii="Cambria Math" w:hAnsiTheme="minorHAnsi"/>
              </w:rPr>
              <m:t>∂x</m:t>
            </m:r>
          </m:den>
        </m:f>
        <m:nary>
          <m:naryPr>
            <m:ctrlPr>
              <w:rPr>
                <w:rFonts w:ascii="Cambria Math" w:hAnsiTheme="minorHAnsi"/>
                <w:i/>
              </w:rPr>
            </m:ctrlPr>
          </m:naryPr>
          <m:sub>
            <m:r>
              <w:rPr>
                <w:rFonts w:ascii="Cambria Math" w:hAnsiTheme="minorHAnsi"/>
              </w:rPr>
              <m:t>y</m:t>
            </m:r>
            <m:r>
              <w:rPr>
                <w:rFonts w:ascii="Cambria Math" w:hAnsiTheme="minorHAnsi"/>
              </w:rPr>
              <m:t>1</m:t>
            </m:r>
          </m:sub>
          <m:sup>
            <m:r>
              <w:rPr>
                <w:rFonts w:ascii="Cambria Math" w:hAnsiTheme="minorHAnsi"/>
              </w:rPr>
              <m:t>y</m:t>
            </m:r>
            <m:r>
              <w:rPr>
                <w:rFonts w:ascii="Cambria Math" w:hAnsiTheme="minorHAnsi"/>
              </w:rPr>
              <m:t>2</m:t>
            </m:r>
          </m:sup>
          <m:e>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p</m:t>
                    </m:r>
                  </m:e>
                </m:acc>
                <m:ctrlPr>
                  <w:rPr>
                    <w:rFonts w:ascii="Cambria Math" w:hAnsi="Cambria Math"/>
                    <w:i/>
                  </w:rPr>
                </m:ctrlPr>
              </m:e>
            </m:acc>
            <m:r>
              <w:rPr>
                <w:rFonts w:ascii="Cambria Math" w:hAnsiTheme="minorHAnsi"/>
              </w:rPr>
              <m:t>dy</m:t>
            </m:r>
            <m:r>
              <w:rPr>
                <w:rFonts w:ascii="Cambria Math" w:hAnsiTheme="minorHAnsi"/>
              </w:rPr>
              <m:t>+</m:t>
            </m:r>
          </m:e>
        </m:nary>
        <m:f>
          <m:fPr>
            <m:ctrlPr>
              <w:rPr>
                <w:rFonts w:ascii="Cambria Math" w:hAnsiTheme="minorHAnsi"/>
                <w:i/>
              </w:rPr>
            </m:ctrlPr>
          </m:fPr>
          <m:num>
            <m:r>
              <w:rPr>
                <w:rFonts w:ascii="Cambria Math" w:hAnsiTheme="minorHAnsi"/>
              </w:rPr>
              <m:t>1</m:t>
            </m:r>
          </m:num>
          <m:den>
            <m:r>
              <w:rPr>
                <w:rFonts w:ascii="Cambria Math" w:hAnsiTheme="minorHAnsi"/>
              </w:rPr>
              <m:t>B</m:t>
            </m:r>
          </m:den>
        </m:f>
        <m:f>
          <m:fPr>
            <m:ctrlPr>
              <w:rPr>
                <w:rFonts w:ascii="Cambria Math" w:hAnsiTheme="minorHAnsi"/>
                <w:i/>
              </w:rPr>
            </m:ctrlPr>
          </m:fPr>
          <m:num>
            <m:r>
              <w:rPr>
                <w:rFonts w:ascii="Cambria Math" w:hAnsiTheme="minorHAnsi"/>
              </w:rPr>
              <m:t>∂</m:t>
            </m:r>
          </m:num>
          <m:den>
            <m:r>
              <w:rPr>
                <w:rFonts w:ascii="Cambria Math" w:hAnsiTheme="minorHAnsi"/>
              </w:rPr>
              <m:t>∂x</m:t>
            </m:r>
          </m:den>
        </m:f>
        <m:nary>
          <m:naryPr>
            <m:ctrlPr>
              <w:rPr>
                <w:rFonts w:ascii="Cambria Math" w:hAnsiTheme="minorHAnsi"/>
                <w:i/>
              </w:rPr>
            </m:ctrlPr>
          </m:naryPr>
          <m:sub>
            <m:r>
              <w:rPr>
                <w:rFonts w:ascii="Cambria Math" w:hAnsiTheme="minorHAnsi"/>
              </w:rPr>
              <m:t>y</m:t>
            </m:r>
            <m:r>
              <w:rPr>
                <w:rFonts w:ascii="Cambria Math" w:hAnsiTheme="minorHAnsi"/>
              </w:rPr>
              <m:t>1</m:t>
            </m:r>
          </m:sub>
          <m:sup>
            <m:r>
              <w:rPr>
                <w:rFonts w:ascii="Cambria Math" w:hAnsiTheme="minorHAnsi"/>
              </w:rPr>
              <m:t>y</m:t>
            </m:r>
            <m:r>
              <w:rPr>
                <w:rFonts w:ascii="Cambria Math" w:hAnsiTheme="minorHAnsi"/>
              </w:rPr>
              <m:t>2</m:t>
            </m:r>
          </m:sup>
          <m:e>
            <m:sSup>
              <m:sSupPr>
                <m:ctrlPr>
                  <w:rPr>
                    <w:rFonts w:ascii="Cambria Math" w:hAnsiTheme="minorHAnsi"/>
                    <w:i/>
                  </w:rPr>
                </m:ctrlPr>
              </m:sSupPr>
              <m:e>
                <m:r>
                  <w:rPr>
                    <w:rFonts w:ascii="Cambria Math" w:hAnsiTheme="minorHAnsi"/>
                  </w:rPr>
                  <m:t>p</m:t>
                </m:r>
              </m:e>
              <m:sup>
                <m:r>
                  <w:rPr>
                    <w:rFonts w:ascii="Cambria Math" w:hAnsiTheme="minorHAnsi"/>
                  </w:rPr>
                  <m:t>″</m:t>
                </m:r>
                <m:ctrlPr>
                  <w:rPr>
                    <w:rFonts w:ascii="Cambria Math" w:hAnsi="Cambria Math"/>
                    <w:i/>
                  </w:rPr>
                </m:ctrlPr>
              </m:sup>
            </m:sSup>
            <m:r>
              <w:rPr>
                <w:rFonts w:ascii="Cambria Math" w:hAnsiTheme="minorHAnsi"/>
              </w:rPr>
              <m:t>dy</m:t>
            </m:r>
          </m:e>
        </m:nary>
        <m:r>
          <w:rPr>
            <w:rFonts w:ascii="Cambria Math" w:hAnsiTheme="minorHAnsi"/>
          </w:rPr>
          <m:t>=</m:t>
        </m:r>
        <m:f>
          <m:fPr>
            <m:ctrlPr>
              <w:rPr>
                <w:rFonts w:ascii="Cambria Math" w:hAnsiTheme="minorHAnsi"/>
                <w:i/>
              </w:rPr>
            </m:ctrlPr>
          </m:fPr>
          <m:num>
            <m:r>
              <w:rPr>
                <w:rFonts w:ascii="Cambria Math" w:hAnsiTheme="minorHAnsi"/>
              </w:rPr>
              <m:t>1</m:t>
            </m:r>
          </m:num>
          <m:den>
            <m:r>
              <w:rPr>
                <w:rFonts w:ascii="Cambria Math" w:hAnsiTheme="minorHAnsi"/>
              </w:rPr>
              <m:t>B</m:t>
            </m:r>
          </m:den>
        </m:f>
        <m:f>
          <m:fPr>
            <m:ctrlPr>
              <w:rPr>
                <w:rFonts w:ascii="Cambria Math" w:hAnsiTheme="minorHAnsi"/>
                <w:i/>
              </w:rPr>
            </m:ctrlPr>
          </m:fPr>
          <m:num>
            <m:r>
              <w:rPr>
                <w:rFonts w:ascii="Cambria Math" w:hAnsiTheme="minorHAnsi"/>
              </w:rPr>
              <m:t>∂B</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p</m:t>
                    </m:r>
                  </m:e>
                </m:acc>
                <m:ctrlPr>
                  <w:rPr>
                    <w:rFonts w:ascii="Cambria Math" w:hAnsi="Cambria Math"/>
                    <w:i/>
                  </w:rPr>
                </m:ctrlPr>
              </m:e>
            </m:acc>
          </m:num>
          <m:den>
            <m:r>
              <w:rPr>
                <w:rFonts w:ascii="Cambria Math" w:hAnsiTheme="minorHAnsi"/>
              </w:rPr>
              <m:t>∂x</m:t>
            </m:r>
          </m:den>
        </m:f>
      </m:oMath>
      <w:r w:rsidR="0041037A" w:rsidRPr="00B7030B">
        <w:rPr>
          <w:rFonts w:asciiTheme="minorHAnsi" w:hAnsiTheme="minorHAnsi"/>
        </w:rPr>
        <w:tab/>
      </w:r>
      <w:r w:rsidR="00B34A9C">
        <w:rPr>
          <w:rFonts w:asciiTheme="minorHAnsi" w:hAnsiTheme="minorHAnsi"/>
        </w:rPr>
        <w:tab/>
      </w:r>
      <w:r w:rsidR="0041037A"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33</w:t>
      </w:r>
      <w:r w:rsidR="00A41B27">
        <w:rPr>
          <w:rStyle w:val="EquationCaption"/>
          <w:rFonts w:asciiTheme="minorHAnsi" w:hAnsiTheme="minorHAnsi"/>
        </w:rPr>
        <w:fldChar w:fldCharType="end"/>
      </w:r>
      <w:r w:rsidR="0041037A" w:rsidRPr="00B7030B">
        <w:rPr>
          <w:rStyle w:val="EquationCaption"/>
          <w:rFonts w:asciiTheme="minorHAnsi" w:hAnsiTheme="minorHAnsi"/>
        </w:rPr>
        <w:t>)</w:t>
      </w:r>
    </w:p>
    <w:p w14:paraId="4B274911" w14:textId="77777777" w:rsidR="0041037A" w:rsidRPr="00B34A9C" w:rsidRDefault="0041037A" w:rsidP="007A3922">
      <w:pPr>
        <w:pStyle w:val="BodyText"/>
      </w:pPr>
      <w:r w:rsidRPr="00B34A9C">
        <w:t xml:space="preserve">or the above equation can be written, assuming that the derivative of the lateral average pressure gradient in the x-direction is not a function of </w:t>
      </w:r>
      <w:r w:rsidRPr="00127D1D">
        <w:rPr>
          <w:i/>
          <w:iCs/>
        </w:rPr>
        <w:t>y</w:t>
      </w:r>
      <w:r w:rsidRPr="00B34A9C">
        <w:t>:</w:t>
      </w:r>
    </w:p>
    <w:p w14:paraId="3D2AFE32" w14:textId="1B9B5C79" w:rsidR="0041037A" w:rsidRPr="00B7030B" w:rsidRDefault="00000000" w:rsidP="00B34A9C">
      <w:pPr>
        <w:pStyle w:val="equation"/>
        <w:rPr>
          <w:rFonts w:asciiTheme="minorHAnsi" w:hAnsiTheme="minorHAnsi"/>
        </w:rPr>
      </w:pPr>
      <m:oMathPara>
        <m:oMathParaPr>
          <m:jc m:val="center"/>
        </m:oMathParaPr>
        <m:oMath>
          <m:bar>
            <m:barPr>
              <m:pos m:val="top"/>
              <m:ctrlPr>
                <w:rPr>
                  <w:rFonts w:ascii="Cambria Math" w:hAnsiTheme="minorHAnsi"/>
                  <w:i/>
                </w:rPr>
              </m:ctrlPr>
            </m:barPr>
            <m:e>
              <m:f>
                <m:fPr>
                  <m:ctrlPr>
                    <w:rPr>
                      <w:rFonts w:ascii="Cambria Math" w:hAnsiTheme="minorHAnsi"/>
                      <w:i/>
                    </w:rPr>
                  </m:ctrlPr>
                </m:fPr>
                <m:num>
                  <m:r>
                    <w:rPr>
                      <w:rFonts w:ascii="Cambria Math" w:hAnsiTheme="minorHAnsi"/>
                    </w:rPr>
                    <m:t>∂</m:t>
                  </m:r>
                  <m:r>
                    <w:rPr>
                      <w:rFonts w:ascii="Cambria Math" w:hAnsiTheme="minorHAnsi"/>
                    </w:rPr>
                    <m:t>(</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p</m:t>
                          </m:r>
                        </m:e>
                      </m:acc>
                      <m:ctrlPr>
                        <w:rPr>
                          <w:rFonts w:ascii="Cambria Math" w:hAnsi="Cambria Math"/>
                          <w:i/>
                        </w:rPr>
                      </m:ctrlPr>
                    </m:e>
                  </m:acc>
                  <m:r>
                    <w:rPr>
                      <w:rFonts w:ascii="Cambria Math" w:hAnsiTheme="minorHAnsi"/>
                    </w:rPr>
                    <m:t>+</m:t>
                  </m:r>
                  <m:sSup>
                    <m:sSupPr>
                      <m:ctrlPr>
                        <w:rPr>
                          <w:rFonts w:ascii="Cambria Math" w:hAnsiTheme="minorHAnsi"/>
                          <w:i/>
                        </w:rPr>
                      </m:ctrlPr>
                    </m:sSupPr>
                    <m:e>
                      <m:r>
                        <w:rPr>
                          <w:rFonts w:ascii="Cambria Math" w:hAnsiTheme="minorHAnsi"/>
                        </w:rPr>
                        <m:t>p</m:t>
                      </m:r>
                    </m:e>
                    <m:sup>
                      <m:r>
                        <w:rPr>
                          <w:rFonts w:ascii="Cambria Math" w:hAnsiTheme="minorHAnsi"/>
                        </w:rPr>
                        <m:t>″</m:t>
                      </m:r>
                      <m:ctrlPr>
                        <w:rPr>
                          <w:rFonts w:ascii="Cambria Math" w:hAnsi="Cambria Math"/>
                          <w:i/>
                        </w:rPr>
                      </m:ctrlPr>
                    </m:sup>
                  </m:sSup>
                  <m:r>
                    <w:rPr>
                      <w:rFonts w:ascii="Cambria Math" w:hAnsiTheme="minorHAnsi"/>
                    </w:rPr>
                    <m:t>)</m:t>
                  </m:r>
                </m:num>
                <m:den>
                  <m:r>
                    <w:rPr>
                      <w:rFonts w:ascii="Cambria Math" w:hAnsiTheme="minorHAnsi"/>
                    </w:rPr>
                    <m:t>∂x</m:t>
                  </m:r>
                </m:den>
              </m:f>
              <m:ctrlPr>
                <w:rPr>
                  <w:rFonts w:ascii="Cambria Math" w:hAnsi="Cambria Math"/>
                  <w:i/>
                </w:rPr>
              </m:ctrlPr>
            </m:e>
          </m:bar>
          <m:r>
            <w:rPr>
              <w:rFonts w:ascii="Cambria Math" w:hAnsiTheme="minorHAnsi"/>
            </w:rPr>
            <m:t>=</m:t>
          </m:r>
          <m:f>
            <m:fPr>
              <m:ctrlPr>
                <w:rPr>
                  <w:rFonts w:ascii="Cambria Math" w:hAnsiTheme="minorHAnsi"/>
                  <w:i/>
                </w:rPr>
              </m:ctrlPr>
            </m:fPr>
            <m:num>
              <m:r>
                <w:rPr>
                  <w:rFonts w:ascii="Cambria Math" w:hAnsiTheme="minorHAnsi"/>
                </w:rPr>
                <m:t>1</m:t>
              </m:r>
            </m:num>
            <m:den>
              <m:r>
                <w:rPr>
                  <w:rFonts w:ascii="Cambria Math" w:hAnsiTheme="minorHAnsi"/>
                </w:rPr>
                <m:t>B</m:t>
              </m:r>
            </m:den>
          </m:f>
          <m:nary>
            <m:naryPr>
              <m:ctrlPr>
                <w:rPr>
                  <w:rFonts w:ascii="Cambria Math" w:hAnsiTheme="minorHAnsi"/>
                  <w:i/>
                </w:rPr>
              </m:ctrlPr>
            </m:naryPr>
            <m:sub>
              <m:r>
                <w:rPr>
                  <w:rFonts w:ascii="Cambria Math" w:hAnsiTheme="minorHAnsi"/>
                </w:rPr>
                <m:t>y</m:t>
              </m:r>
              <m:r>
                <w:rPr>
                  <w:rFonts w:ascii="Cambria Math" w:hAnsiTheme="minorHAnsi"/>
                </w:rPr>
                <m:t>1</m:t>
              </m:r>
            </m:sub>
            <m:sup>
              <m:r>
                <w:rPr>
                  <w:rFonts w:ascii="Cambria Math" w:hAnsiTheme="minorHAnsi"/>
                </w:rPr>
                <m:t>y</m:t>
              </m:r>
              <m:r>
                <w:rPr>
                  <w:rFonts w:ascii="Cambria Math" w:hAnsiTheme="minorHAnsi"/>
                </w:rPr>
                <m:t>2</m:t>
              </m:r>
            </m:sup>
            <m:e>
              <m:f>
                <m:fPr>
                  <m:ctrlPr>
                    <w:rPr>
                      <w:rFonts w:ascii="Cambria Math" w:hAnsiTheme="minorHAnsi"/>
                      <w:i/>
                    </w:rPr>
                  </m:ctrlPr>
                </m:fPr>
                <m:num>
                  <m:r>
                    <w:rPr>
                      <w:rFonts w:ascii="Cambria Math" w:hAnsiTheme="minorHAnsi"/>
                    </w:rPr>
                    <m:t>∂</m:t>
                  </m:r>
                  <m:r>
                    <w:rPr>
                      <w:rFonts w:ascii="Cambria Math" w:hAnsiTheme="minorHAnsi"/>
                    </w:rPr>
                    <m:t>(</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p</m:t>
                          </m:r>
                        </m:e>
                      </m:acc>
                      <m:ctrlPr>
                        <w:rPr>
                          <w:rFonts w:ascii="Cambria Math" w:hAnsi="Cambria Math"/>
                          <w:i/>
                        </w:rPr>
                      </m:ctrlPr>
                    </m:e>
                  </m:acc>
                  <m:r>
                    <w:rPr>
                      <w:rFonts w:ascii="Cambria Math" w:hAnsiTheme="minorHAnsi"/>
                    </w:rPr>
                    <m:t>+</m:t>
                  </m:r>
                  <m:sSup>
                    <m:sSupPr>
                      <m:ctrlPr>
                        <w:rPr>
                          <w:rFonts w:ascii="Cambria Math" w:hAnsiTheme="minorHAnsi"/>
                          <w:i/>
                        </w:rPr>
                      </m:ctrlPr>
                    </m:sSupPr>
                    <m:e>
                      <m:r>
                        <w:rPr>
                          <w:rFonts w:ascii="Cambria Math" w:hAnsiTheme="minorHAnsi"/>
                        </w:rPr>
                        <m:t>p</m:t>
                      </m:r>
                    </m:e>
                    <m:sup>
                      <m:r>
                        <w:rPr>
                          <w:rFonts w:ascii="Cambria Math" w:hAnsiTheme="minorHAnsi"/>
                        </w:rPr>
                        <m:t>″</m:t>
                      </m:r>
                      <m:ctrlPr>
                        <w:rPr>
                          <w:rFonts w:ascii="Cambria Math" w:hAnsi="Cambria Math"/>
                          <w:i/>
                        </w:rPr>
                      </m:ctrlPr>
                    </m:sup>
                  </m:sSup>
                  <m:r>
                    <w:rPr>
                      <w:rFonts w:ascii="Cambria Math" w:hAnsiTheme="minorHAnsi"/>
                    </w:rPr>
                    <m:t>)</m:t>
                  </m:r>
                </m:num>
                <m:den>
                  <m:r>
                    <w:rPr>
                      <w:rFonts w:ascii="Cambria Math" w:hAnsiTheme="minorHAnsi"/>
                    </w:rPr>
                    <m:t>∂x</m:t>
                  </m:r>
                </m:den>
              </m:f>
              <m:r>
                <w:rPr>
                  <w:rFonts w:ascii="Cambria Math" w:hAnsiTheme="minorHAnsi"/>
                </w:rPr>
                <m:t>dy</m:t>
              </m:r>
            </m:e>
          </m:nary>
          <m:r>
            <m:rPr>
              <m:sty m:val="p"/>
            </m:rPr>
            <w:rPr>
              <w:rFonts w:ascii="Cambria Math" w:hAnsiTheme="minorHAnsi"/>
            </w:rPr>
            <w:br/>
          </m:r>
        </m:oMath>
        <m:oMath>
          <m:r>
            <w:rPr>
              <w:rFonts w:ascii="Cambria Math" w:hAnsiTheme="minorHAnsi"/>
            </w:rPr>
            <m:t>=</m:t>
          </m:r>
          <m:f>
            <m:fPr>
              <m:ctrlPr>
                <w:rPr>
                  <w:rFonts w:ascii="Cambria Math" w:hAnsiTheme="minorHAnsi"/>
                  <w:i/>
                </w:rPr>
              </m:ctrlPr>
            </m:fPr>
            <m:num>
              <m:r>
                <w:rPr>
                  <w:rFonts w:ascii="Cambria Math" w:hAnsiTheme="minorHAnsi"/>
                </w:rPr>
                <m:t>1</m:t>
              </m:r>
            </m:num>
            <m:den>
              <m:r>
                <w:rPr>
                  <w:rFonts w:ascii="Cambria Math" w:hAnsiTheme="minorHAnsi"/>
                </w:rPr>
                <m:t>B</m:t>
              </m:r>
            </m:den>
          </m:f>
          <m:f>
            <m:fPr>
              <m:ctrlPr>
                <w:rPr>
                  <w:rFonts w:ascii="Cambria Math" w:hAnsiTheme="minorHAnsi"/>
                  <w:i/>
                </w:rPr>
              </m:ctrlPr>
            </m:fPr>
            <m:num>
              <m:r>
                <w:rPr>
                  <w:rFonts w:ascii="Cambria Math" w:hAnsiTheme="minorHAnsi"/>
                </w:rPr>
                <m:t>∂</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p</m:t>
                      </m:r>
                    </m:e>
                  </m:acc>
                  <m:ctrlPr>
                    <w:rPr>
                      <w:rFonts w:ascii="Cambria Math" w:hAnsi="Cambria Math"/>
                      <w:i/>
                    </w:rPr>
                  </m:ctrlPr>
                </m:e>
              </m:acc>
            </m:num>
            <m:den>
              <m:r>
                <w:rPr>
                  <w:rFonts w:ascii="Cambria Math" w:hAnsiTheme="minorHAnsi"/>
                </w:rPr>
                <m:t>∂x</m:t>
              </m:r>
            </m:den>
          </m:f>
          <m:nary>
            <m:naryPr>
              <m:ctrlPr>
                <w:rPr>
                  <w:rFonts w:ascii="Cambria Math" w:hAnsiTheme="minorHAnsi"/>
                  <w:i/>
                </w:rPr>
              </m:ctrlPr>
            </m:naryPr>
            <m:sub>
              <m:r>
                <w:rPr>
                  <w:rFonts w:ascii="Cambria Math" w:hAnsiTheme="minorHAnsi"/>
                </w:rPr>
                <m:t>y</m:t>
              </m:r>
              <m:r>
                <w:rPr>
                  <w:rFonts w:ascii="Cambria Math" w:hAnsiTheme="minorHAnsi"/>
                </w:rPr>
                <m:t>1</m:t>
              </m:r>
            </m:sub>
            <m:sup>
              <m:r>
                <w:rPr>
                  <w:rFonts w:ascii="Cambria Math" w:hAnsiTheme="minorHAnsi"/>
                </w:rPr>
                <m:t>y</m:t>
              </m:r>
              <m:r>
                <w:rPr>
                  <w:rFonts w:ascii="Cambria Math" w:hAnsiTheme="minorHAnsi"/>
                </w:rPr>
                <m:t>2</m:t>
              </m:r>
            </m:sup>
            <m:e>
              <m:r>
                <w:rPr>
                  <w:rFonts w:ascii="Cambria Math" w:hAnsiTheme="minorHAnsi"/>
                </w:rPr>
                <m:t>dy</m:t>
              </m:r>
              <m:r>
                <w:rPr>
                  <w:rFonts w:ascii="Cambria Math" w:hAnsiTheme="minorHAnsi"/>
                </w:rPr>
                <m:t>+</m:t>
              </m:r>
              <m:f>
                <m:fPr>
                  <m:ctrlPr>
                    <w:rPr>
                      <w:rFonts w:ascii="Cambria Math" w:hAnsiTheme="minorHAnsi"/>
                      <w:i/>
                    </w:rPr>
                  </m:ctrlPr>
                </m:fPr>
                <m:num>
                  <m:r>
                    <w:rPr>
                      <w:rFonts w:ascii="Cambria Math" w:hAnsiTheme="minorHAnsi"/>
                    </w:rPr>
                    <m:t>1</m:t>
                  </m:r>
                </m:num>
                <m:den>
                  <m:r>
                    <w:rPr>
                      <w:rFonts w:ascii="Cambria Math" w:hAnsiTheme="minorHAnsi"/>
                    </w:rPr>
                    <m:t>B</m:t>
                  </m:r>
                </m:den>
              </m:f>
              <m:nary>
                <m:naryPr>
                  <m:ctrlPr>
                    <w:rPr>
                      <w:rFonts w:ascii="Cambria Math" w:hAnsiTheme="minorHAnsi"/>
                      <w:i/>
                    </w:rPr>
                  </m:ctrlPr>
                </m:naryPr>
                <m:sub>
                  <m:r>
                    <w:rPr>
                      <w:rFonts w:ascii="Cambria Math" w:hAnsiTheme="minorHAnsi"/>
                    </w:rPr>
                    <m:t>y</m:t>
                  </m:r>
                  <m:r>
                    <w:rPr>
                      <w:rFonts w:ascii="Cambria Math" w:hAnsiTheme="minorHAnsi"/>
                    </w:rPr>
                    <m:t>1</m:t>
                  </m:r>
                </m:sub>
                <m:sup>
                  <m:r>
                    <w:rPr>
                      <w:rFonts w:ascii="Cambria Math" w:hAnsiTheme="minorHAnsi"/>
                    </w:rPr>
                    <m:t>y</m:t>
                  </m:r>
                  <m:r>
                    <w:rPr>
                      <w:rFonts w:ascii="Cambria Math" w:hAnsiTheme="minorHAnsi"/>
                    </w:rPr>
                    <m:t>2</m:t>
                  </m:r>
                </m:sup>
                <m:e>
                  <m:f>
                    <m:fPr>
                      <m:ctrlPr>
                        <w:rPr>
                          <w:rFonts w:ascii="Cambria Math" w:hAnsiTheme="minorHAnsi"/>
                          <w:i/>
                        </w:rPr>
                      </m:ctrlPr>
                    </m:fPr>
                    <m:num>
                      <m:r>
                        <w:rPr>
                          <w:rFonts w:ascii="Cambria Math" w:hAnsiTheme="minorHAnsi"/>
                        </w:rPr>
                        <m:t>∂</m:t>
                      </m:r>
                      <m:sSup>
                        <m:sSupPr>
                          <m:ctrlPr>
                            <w:rPr>
                              <w:rFonts w:ascii="Cambria Math" w:hAnsiTheme="minorHAnsi"/>
                              <w:i/>
                            </w:rPr>
                          </m:ctrlPr>
                        </m:sSupPr>
                        <m:e>
                          <m:r>
                            <w:rPr>
                              <w:rFonts w:ascii="Cambria Math" w:hAnsiTheme="minorHAnsi"/>
                            </w:rPr>
                            <m:t>p</m:t>
                          </m:r>
                        </m:e>
                        <m:sup>
                          <m:r>
                            <w:rPr>
                              <w:rFonts w:ascii="Cambria Math" w:hAnsiTheme="minorHAnsi"/>
                            </w:rPr>
                            <m:t>″</m:t>
                          </m:r>
                          <m:ctrlPr>
                            <w:rPr>
                              <w:rFonts w:ascii="Cambria Math" w:hAnsi="Cambria Math"/>
                              <w:i/>
                            </w:rPr>
                          </m:ctrlPr>
                        </m:sup>
                      </m:sSup>
                    </m:num>
                    <m:den>
                      <m:r>
                        <w:rPr>
                          <w:rFonts w:ascii="Cambria Math" w:hAnsiTheme="minorHAnsi"/>
                        </w:rPr>
                        <m:t>∂x</m:t>
                      </m:r>
                    </m:den>
                  </m:f>
                  <m:r>
                    <w:rPr>
                      <w:rFonts w:ascii="Cambria Math" w:hAnsiTheme="minorHAnsi"/>
                    </w:rPr>
                    <m:t>dy</m:t>
                  </m:r>
                </m:e>
              </m:nary>
              <m:ctrlPr>
                <w:rPr>
                  <w:rFonts w:ascii="Cambria Math" w:hAnsi="Cambria Math"/>
                  <w:i/>
                </w:rPr>
              </m:ctrlPr>
            </m:e>
          </m:nary>
          <m:r>
            <m:rPr>
              <m:sty m:val="p"/>
            </m:rPr>
            <w:rPr>
              <w:rFonts w:ascii="Cambria Math" w:hAnsiTheme="minorHAnsi"/>
            </w:rPr>
            <w:br/>
          </m:r>
        </m:oMath>
      </m:oMathPara>
      <m:oMath>
        <m:r>
          <w:rPr>
            <w:rFonts w:ascii="Cambria Math" w:hAnsiTheme="minorHAnsi"/>
          </w:rPr>
          <m:t>=</m:t>
        </m:r>
        <m:f>
          <m:fPr>
            <m:ctrlPr>
              <w:rPr>
                <w:rFonts w:ascii="Cambria Math" w:hAnsiTheme="minorHAnsi"/>
                <w:i/>
              </w:rPr>
            </m:ctrlPr>
          </m:fPr>
          <m:num>
            <m:r>
              <w:rPr>
                <w:rFonts w:ascii="Cambria Math" w:hAnsiTheme="minorHAnsi"/>
              </w:rPr>
              <m:t>1</m:t>
            </m:r>
          </m:num>
          <m:den>
            <m:r>
              <w:rPr>
                <w:rFonts w:ascii="Cambria Math" w:hAnsiTheme="minorHAnsi"/>
              </w:rPr>
              <m:t>B</m:t>
            </m:r>
          </m:den>
        </m:f>
        <m:f>
          <m:fPr>
            <m:ctrlPr>
              <w:rPr>
                <w:rFonts w:ascii="Cambria Math" w:hAnsiTheme="minorHAnsi"/>
                <w:i/>
              </w:rPr>
            </m:ctrlPr>
          </m:fPr>
          <m:num>
            <m:r>
              <w:rPr>
                <w:rFonts w:ascii="Cambria Math" w:hAnsiTheme="minorHAnsi"/>
              </w:rPr>
              <m:t>∂</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p</m:t>
                    </m:r>
                  </m:e>
                </m:acc>
                <m:ctrlPr>
                  <w:rPr>
                    <w:rFonts w:ascii="Cambria Math" w:hAnsi="Cambria Math"/>
                    <w:i/>
                  </w:rPr>
                </m:ctrlPr>
              </m:e>
            </m:acc>
          </m:num>
          <m:den>
            <m:r>
              <w:rPr>
                <w:rFonts w:ascii="Cambria Math" w:hAnsiTheme="minorHAnsi"/>
              </w:rPr>
              <m:t>∂x</m:t>
            </m:r>
          </m:den>
        </m:f>
        <m:r>
          <w:rPr>
            <w:rFonts w:ascii="Cambria Math" w:hAnsiTheme="minorHAnsi"/>
          </w:rPr>
          <m:t>B</m:t>
        </m:r>
        <m:r>
          <w:rPr>
            <w:rFonts w:ascii="Cambria Math" w:hAnsiTheme="minorHAnsi"/>
          </w:rPr>
          <m:t>+</m:t>
        </m:r>
        <m:f>
          <m:fPr>
            <m:ctrlPr>
              <w:rPr>
                <w:rFonts w:ascii="Cambria Math" w:hAnsiTheme="minorHAnsi"/>
                <w:i/>
              </w:rPr>
            </m:ctrlPr>
          </m:fPr>
          <m:num>
            <m:r>
              <w:rPr>
                <w:rFonts w:ascii="Cambria Math" w:hAnsiTheme="minorHAnsi"/>
              </w:rPr>
              <m:t>1</m:t>
            </m:r>
          </m:num>
          <m:den>
            <m:r>
              <w:rPr>
                <w:rFonts w:ascii="Cambria Math" w:hAnsiTheme="minorHAnsi"/>
              </w:rPr>
              <m:t>B</m:t>
            </m:r>
          </m:den>
        </m:f>
        <m:f>
          <m:fPr>
            <m:ctrlPr>
              <w:rPr>
                <w:rFonts w:ascii="Cambria Math" w:hAnsiTheme="minorHAnsi"/>
                <w:i/>
              </w:rPr>
            </m:ctrlPr>
          </m:fPr>
          <m:num>
            <m:r>
              <w:rPr>
                <w:rFonts w:ascii="Cambria Math" w:hAnsiTheme="minorHAnsi"/>
              </w:rPr>
              <m:t>∂</m:t>
            </m:r>
          </m:num>
          <m:den>
            <m:r>
              <w:rPr>
                <w:rFonts w:ascii="Cambria Math" w:hAnsiTheme="minorHAnsi"/>
              </w:rPr>
              <m:t>∂x</m:t>
            </m:r>
          </m:den>
        </m:f>
        <m:nary>
          <m:naryPr>
            <m:ctrlPr>
              <w:rPr>
                <w:rFonts w:ascii="Cambria Math" w:hAnsiTheme="minorHAnsi"/>
                <w:i/>
              </w:rPr>
            </m:ctrlPr>
          </m:naryPr>
          <m:sub>
            <m:r>
              <w:rPr>
                <w:rFonts w:ascii="Cambria Math" w:hAnsiTheme="minorHAnsi"/>
              </w:rPr>
              <m:t>y</m:t>
            </m:r>
            <m:r>
              <w:rPr>
                <w:rFonts w:ascii="Cambria Math" w:hAnsiTheme="minorHAnsi"/>
              </w:rPr>
              <m:t>1</m:t>
            </m:r>
          </m:sub>
          <m:sup>
            <m:r>
              <w:rPr>
                <w:rFonts w:ascii="Cambria Math" w:hAnsiTheme="minorHAnsi"/>
              </w:rPr>
              <m:t>y</m:t>
            </m:r>
            <m:r>
              <w:rPr>
                <w:rFonts w:ascii="Cambria Math" w:hAnsiTheme="minorHAnsi"/>
              </w:rPr>
              <m:t>2</m:t>
            </m:r>
          </m:sup>
          <m:e>
            <m:sSup>
              <m:sSupPr>
                <m:ctrlPr>
                  <w:rPr>
                    <w:rFonts w:ascii="Cambria Math" w:hAnsiTheme="minorHAnsi"/>
                    <w:i/>
                  </w:rPr>
                </m:ctrlPr>
              </m:sSupPr>
              <m:e>
                <m:r>
                  <w:rPr>
                    <w:rFonts w:ascii="Cambria Math" w:hAnsiTheme="minorHAnsi"/>
                  </w:rPr>
                  <m:t>p</m:t>
                </m:r>
              </m:e>
              <m:sup>
                <m:r>
                  <w:rPr>
                    <w:rFonts w:ascii="Cambria Math" w:hAnsiTheme="minorHAnsi"/>
                  </w:rPr>
                  <m:t>″</m:t>
                </m:r>
                <m:ctrlPr>
                  <w:rPr>
                    <w:rFonts w:ascii="Cambria Math" w:hAnsi="Cambria Math"/>
                    <w:i/>
                  </w:rPr>
                </m:ctrlPr>
              </m:sup>
            </m:sSup>
            <m:r>
              <w:rPr>
                <w:rFonts w:ascii="Cambria Math" w:hAnsiTheme="minorHAnsi"/>
              </w:rPr>
              <m:t>dy</m:t>
            </m:r>
          </m:e>
        </m:nary>
        <m:r>
          <w:rPr>
            <w:rFonts w:ascii="Cambria Math" w:hAnsiTheme="minorHAnsi"/>
          </w:rPr>
          <m:t>=</m:t>
        </m:r>
        <m:f>
          <m:fPr>
            <m:ctrlPr>
              <w:rPr>
                <w:rFonts w:ascii="Cambria Math" w:hAnsiTheme="minorHAnsi"/>
                <w:i/>
              </w:rPr>
            </m:ctrlPr>
          </m:fPr>
          <m:num>
            <m:r>
              <w:rPr>
                <w:rFonts w:ascii="Cambria Math" w:hAnsiTheme="minorHAnsi"/>
              </w:rPr>
              <m:t>∂</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p</m:t>
                    </m:r>
                  </m:e>
                </m:acc>
                <m:ctrlPr>
                  <w:rPr>
                    <w:rFonts w:ascii="Cambria Math" w:hAnsi="Cambria Math"/>
                    <w:i/>
                  </w:rPr>
                </m:ctrlPr>
              </m:e>
            </m:acc>
          </m:num>
          <m:den>
            <m:r>
              <w:rPr>
                <w:rFonts w:ascii="Cambria Math" w:hAnsiTheme="minorHAnsi"/>
              </w:rPr>
              <m:t>∂x</m:t>
            </m:r>
          </m:den>
        </m:f>
      </m:oMath>
      <w:r w:rsidR="0041037A" w:rsidRPr="00B7030B">
        <w:rPr>
          <w:rFonts w:asciiTheme="minorHAnsi" w:hAnsiTheme="minorHAnsi"/>
        </w:rPr>
        <w:tab/>
      </w:r>
      <w:r w:rsidR="00B34A9C">
        <w:rPr>
          <w:rFonts w:asciiTheme="minorHAnsi" w:hAnsiTheme="minorHAnsi"/>
        </w:rPr>
        <w:tab/>
      </w:r>
      <w:r w:rsidR="0041037A"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34</w:t>
      </w:r>
      <w:r w:rsidR="00A41B27">
        <w:rPr>
          <w:rStyle w:val="EquationCaption"/>
          <w:rFonts w:asciiTheme="minorHAnsi" w:hAnsiTheme="minorHAnsi"/>
        </w:rPr>
        <w:fldChar w:fldCharType="end"/>
      </w:r>
      <w:r w:rsidR="0041037A" w:rsidRPr="00B7030B">
        <w:rPr>
          <w:rStyle w:val="EquationCaption"/>
          <w:rFonts w:asciiTheme="minorHAnsi" w:hAnsiTheme="minorHAnsi"/>
        </w:rPr>
        <w:t>)</w:t>
      </w:r>
    </w:p>
    <w:p w14:paraId="3566A905" w14:textId="77777777" w:rsidR="0041037A" w:rsidRPr="00B5180D" w:rsidRDefault="00B5180D" w:rsidP="007A3922">
      <w:r w:rsidRPr="00B5180D">
        <w:t>The shear stress terms:</w:t>
      </w:r>
    </w:p>
    <w:p w14:paraId="3E6EEB06" w14:textId="77777777" w:rsidR="00B5180D" w:rsidRPr="00B7030B" w:rsidRDefault="00B5180D" w:rsidP="007A3922"/>
    <w:p w14:paraId="403B2696" w14:textId="5DB6C3F5" w:rsidR="0041037A" w:rsidRPr="00B7030B" w:rsidRDefault="0041037A" w:rsidP="005B4DA1">
      <w:pPr>
        <w:pStyle w:val="equation"/>
        <w:spacing w:line="360" w:lineRule="auto"/>
        <w:rPr>
          <w:rFonts w:asciiTheme="minorHAnsi" w:hAnsiTheme="minorHAnsi"/>
        </w:rPr>
      </w:pPr>
      <w:r w:rsidRPr="00B7030B">
        <w:rPr>
          <w:rFonts w:asciiTheme="minorHAnsi" w:hAnsiTheme="minorHAnsi"/>
        </w:rPr>
        <w:tab/>
      </w:r>
      <m:oMath>
        <m:bar>
          <m:barPr>
            <m:pos m:val="top"/>
            <m:ctrlPr>
              <w:rPr>
                <w:rFonts w:ascii="Cambria Math" w:hAnsiTheme="minorHAnsi"/>
                <w:i/>
              </w:rPr>
            </m:ctrlPr>
          </m:barPr>
          <m:e>
            <m:d>
              <m:dPr>
                <m:ctrlPr>
                  <w:rPr>
                    <w:rFonts w:ascii="Cambria Math" w:hAnsiTheme="minorHAnsi"/>
                    <w:i/>
                  </w:rPr>
                </m:ctrlPr>
              </m:dPr>
              <m:e>
                <m:f>
                  <m:fPr>
                    <m:ctrlPr>
                      <w:rPr>
                        <w:rFonts w:ascii="Cambria Math" w:hAnsiTheme="minorHAnsi"/>
                        <w:i/>
                      </w:rPr>
                    </m:ctrlPr>
                  </m:fPr>
                  <m:num>
                    <m:r>
                      <w:rPr>
                        <w:rFonts w:ascii="Cambria Math" w:hAnsiTheme="minorHAnsi"/>
                      </w:rPr>
                      <m:t>∂</m:t>
                    </m:r>
                    <m:sSub>
                      <m:sSubPr>
                        <m:ctrlPr>
                          <w:rPr>
                            <w:rFonts w:ascii="Cambria Math" w:hAnsiTheme="minorHAnsi"/>
                            <w:i/>
                          </w:rPr>
                        </m:ctrlPr>
                      </m:sSubPr>
                      <m:e>
                        <m:r>
                          <w:rPr>
                            <w:rFonts w:ascii="Cambria Math" w:hAnsiTheme="minorHAnsi"/>
                          </w:rPr>
                          <m:t>τ</m:t>
                        </m:r>
                      </m:e>
                      <m:sub>
                        <m:r>
                          <w:rPr>
                            <w:rFonts w:ascii="Cambria Math" w:hAnsiTheme="minorHAnsi"/>
                          </w:rPr>
                          <m:t>xx</m:t>
                        </m:r>
                      </m:sub>
                    </m:sSub>
                  </m:num>
                  <m:den>
                    <m:r>
                      <w:rPr>
                        <w:rFonts w:ascii="Cambria Math" w:hAnsiTheme="minorHAnsi"/>
                      </w:rPr>
                      <m:t>∂x</m:t>
                    </m:r>
                  </m:den>
                </m:f>
                <m:r>
                  <w:rPr>
                    <w:rFonts w:ascii="Cambria Math" w:hAnsiTheme="minorHAnsi"/>
                  </w:rPr>
                  <m:t>+</m:t>
                </m:r>
                <m:f>
                  <m:fPr>
                    <m:ctrlPr>
                      <w:rPr>
                        <w:rFonts w:ascii="Cambria Math" w:hAnsiTheme="minorHAnsi"/>
                        <w:i/>
                      </w:rPr>
                    </m:ctrlPr>
                  </m:fPr>
                  <m:num>
                    <m:r>
                      <w:rPr>
                        <w:rFonts w:ascii="Cambria Math" w:hAnsiTheme="minorHAnsi"/>
                      </w:rPr>
                      <m:t>∂</m:t>
                    </m:r>
                    <m:sSub>
                      <m:sSubPr>
                        <m:ctrlPr>
                          <w:rPr>
                            <w:rFonts w:ascii="Cambria Math" w:hAnsiTheme="minorHAnsi"/>
                            <w:i/>
                          </w:rPr>
                        </m:ctrlPr>
                      </m:sSubPr>
                      <m:e>
                        <m:r>
                          <w:rPr>
                            <w:rFonts w:ascii="Cambria Math" w:hAnsiTheme="minorHAnsi"/>
                          </w:rPr>
                          <m:t>τ</m:t>
                        </m:r>
                      </m:e>
                      <m:sub>
                        <m:r>
                          <w:rPr>
                            <w:rFonts w:ascii="Cambria Math" w:hAnsiTheme="minorHAnsi"/>
                          </w:rPr>
                          <m:t>xy</m:t>
                        </m:r>
                      </m:sub>
                    </m:sSub>
                  </m:num>
                  <m:den>
                    <m:r>
                      <w:rPr>
                        <w:rFonts w:ascii="Cambria Math" w:hAnsiTheme="minorHAnsi"/>
                      </w:rPr>
                      <m:t>∂y</m:t>
                    </m:r>
                  </m:den>
                </m:f>
                <m:r>
                  <w:rPr>
                    <w:rFonts w:ascii="Cambria Math" w:hAnsiTheme="minorHAnsi"/>
                  </w:rPr>
                  <m:t>+</m:t>
                </m:r>
                <m:f>
                  <m:fPr>
                    <m:ctrlPr>
                      <w:rPr>
                        <w:rFonts w:ascii="Cambria Math" w:hAnsiTheme="minorHAnsi"/>
                        <w:i/>
                      </w:rPr>
                    </m:ctrlPr>
                  </m:fPr>
                  <m:num>
                    <m:r>
                      <w:rPr>
                        <w:rFonts w:ascii="Cambria Math" w:hAnsiTheme="minorHAnsi"/>
                      </w:rPr>
                      <m:t>∂</m:t>
                    </m:r>
                    <m:sSub>
                      <m:sSubPr>
                        <m:ctrlPr>
                          <w:rPr>
                            <w:rFonts w:ascii="Cambria Math" w:hAnsiTheme="minorHAnsi"/>
                            <w:i/>
                          </w:rPr>
                        </m:ctrlPr>
                      </m:sSubPr>
                      <m:e>
                        <m:r>
                          <w:rPr>
                            <w:rFonts w:ascii="Cambria Math" w:hAnsiTheme="minorHAnsi"/>
                          </w:rPr>
                          <m:t>τ</m:t>
                        </m:r>
                      </m:e>
                      <m:sub>
                        <m:r>
                          <w:rPr>
                            <w:rFonts w:ascii="Cambria Math" w:hAnsiTheme="minorHAnsi"/>
                          </w:rPr>
                          <m:t>xz</m:t>
                        </m:r>
                      </m:sub>
                    </m:sSub>
                  </m:num>
                  <m:den>
                    <m:r>
                      <w:rPr>
                        <w:rFonts w:ascii="Cambria Math" w:hAnsiTheme="minorHAnsi"/>
                      </w:rPr>
                      <m:t>∂z</m:t>
                    </m:r>
                  </m:den>
                </m:f>
                <m:ctrlPr>
                  <w:rPr>
                    <w:rFonts w:ascii="Cambria Math" w:hAnsi="Cambria Math"/>
                    <w:i/>
                  </w:rPr>
                </m:ctrlPr>
              </m:e>
            </m:d>
            <m:ctrlPr>
              <w:rPr>
                <w:rFonts w:ascii="Cambria Math" w:hAnsi="Cambria Math"/>
                <w:i/>
              </w:rPr>
            </m:ctrlPr>
          </m:e>
        </m:bar>
        <m:r>
          <w:rPr>
            <w:rFonts w:ascii="Cambria Math" w:hAnsiTheme="minorHAnsi"/>
          </w:rPr>
          <m:t>=</m:t>
        </m:r>
        <m:f>
          <m:fPr>
            <m:ctrlPr>
              <w:rPr>
                <w:rFonts w:ascii="Cambria Math" w:hAnsiTheme="minorHAnsi"/>
                <w:i/>
              </w:rPr>
            </m:ctrlPr>
          </m:fPr>
          <m:num>
            <m:r>
              <w:rPr>
                <w:rFonts w:ascii="Cambria Math" w:hAnsiTheme="minorHAnsi"/>
              </w:rPr>
              <m:t>1</m:t>
            </m:r>
          </m:num>
          <m:den>
            <m:r>
              <w:rPr>
                <w:rFonts w:ascii="Cambria Math" w:hAnsiTheme="minorHAnsi"/>
              </w:rPr>
              <m:t>B</m:t>
            </m:r>
          </m:den>
        </m:f>
        <m:nary>
          <m:naryPr>
            <m:ctrlPr>
              <w:rPr>
                <w:rFonts w:ascii="Cambria Math" w:hAnsiTheme="minorHAnsi"/>
                <w:i/>
              </w:rPr>
            </m:ctrlPr>
          </m:naryPr>
          <m:sub>
            <m:r>
              <w:rPr>
                <w:rFonts w:ascii="Cambria Math" w:hAnsiTheme="minorHAnsi"/>
              </w:rPr>
              <m:t>y1</m:t>
            </m:r>
          </m:sub>
          <m:sup>
            <m:r>
              <w:rPr>
                <w:rFonts w:ascii="Cambria Math" w:hAnsiTheme="minorHAnsi"/>
              </w:rPr>
              <m:t>y2</m:t>
            </m:r>
          </m:sup>
          <m:e>
            <m:f>
              <m:fPr>
                <m:ctrlPr>
                  <w:rPr>
                    <w:rFonts w:ascii="Cambria Math" w:hAnsiTheme="minorHAnsi"/>
                    <w:i/>
                  </w:rPr>
                </m:ctrlPr>
              </m:fPr>
              <m:num>
                <m:r>
                  <w:rPr>
                    <w:rFonts w:ascii="Cambria Math" w:hAnsiTheme="minorHAnsi"/>
                  </w:rPr>
                  <m:t>∂</m:t>
                </m:r>
                <m:sSub>
                  <m:sSubPr>
                    <m:ctrlPr>
                      <w:rPr>
                        <w:rFonts w:ascii="Cambria Math" w:hAnsiTheme="minorHAnsi"/>
                        <w:i/>
                      </w:rPr>
                    </m:ctrlPr>
                  </m:sSubPr>
                  <m:e>
                    <m:r>
                      <w:rPr>
                        <w:rFonts w:ascii="Cambria Math" w:hAnsiTheme="minorHAnsi"/>
                      </w:rPr>
                      <m:t>τ</m:t>
                    </m:r>
                  </m:e>
                  <m:sub>
                    <m:r>
                      <w:rPr>
                        <w:rFonts w:ascii="Cambria Math" w:hAnsiTheme="minorHAnsi"/>
                      </w:rPr>
                      <m:t>xx</m:t>
                    </m:r>
                  </m:sub>
                </m:sSub>
              </m:num>
              <m:den>
                <m:r>
                  <w:rPr>
                    <w:rFonts w:ascii="Cambria Math" w:hAnsiTheme="minorHAnsi"/>
                  </w:rPr>
                  <m:t>∂x</m:t>
                </m:r>
              </m:den>
            </m:f>
            <m:r>
              <w:rPr>
                <w:rFonts w:ascii="Cambria Math" w:hAnsiTheme="minorHAnsi"/>
              </w:rPr>
              <m:t>dy+</m:t>
            </m:r>
            <m:f>
              <m:fPr>
                <m:ctrlPr>
                  <w:rPr>
                    <w:rFonts w:ascii="Cambria Math" w:hAnsiTheme="minorHAnsi"/>
                    <w:i/>
                  </w:rPr>
                </m:ctrlPr>
              </m:fPr>
              <m:num>
                <m:r>
                  <w:rPr>
                    <w:rFonts w:ascii="Cambria Math" w:hAnsiTheme="minorHAnsi"/>
                  </w:rPr>
                  <m:t>1</m:t>
                </m:r>
              </m:num>
              <m:den>
                <m:r>
                  <w:rPr>
                    <w:rFonts w:ascii="Cambria Math" w:hAnsiTheme="minorHAnsi"/>
                  </w:rPr>
                  <m:t>B</m:t>
                </m:r>
              </m:den>
            </m:f>
            <m:ctrlPr>
              <w:rPr>
                <w:rFonts w:ascii="Cambria Math" w:hAnsi="Cambria Math"/>
                <w:i/>
              </w:rPr>
            </m:ctrlPr>
          </m:e>
        </m:nary>
        <m:nary>
          <m:naryPr>
            <m:ctrlPr>
              <w:rPr>
                <w:rFonts w:ascii="Cambria Math" w:hAnsiTheme="minorHAnsi"/>
                <w:i/>
              </w:rPr>
            </m:ctrlPr>
          </m:naryPr>
          <m:sub>
            <m:r>
              <w:rPr>
                <w:rFonts w:ascii="Cambria Math" w:hAnsiTheme="minorHAnsi"/>
              </w:rPr>
              <m:t>y1</m:t>
            </m:r>
          </m:sub>
          <m:sup>
            <m:r>
              <w:rPr>
                <w:rFonts w:ascii="Cambria Math" w:hAnsiTheme="minorHAnsi"/>
              </w:rPr>
              <m:t>y2</m:t>
            </m:r>
          </m:sup>
          <m:e>
            <m:f>
              <m:fPr>
                <m:ctrlPr>
                  <w:rPr>
                    <w:rFonts w:ascii="Cambria Math" w:hAnsiTheme="minorHAnsi"/>
                    <w:i/>
                  </w:rPr>
                </m:ctrlPr>
              </m:fPr>
              <m:num>
                <m:r>
                  <w:rPr>
                    <w:rFonts w:ascii="Cambria Math" w:hAnsiTheme="minorHAnsi"/>
                  </w:rPr>
                  <m:t>∂</m:t>
                </m:r>
                <m:sSub>
                  <m:sSubPr>
                    <m:ctrlPr>
                      <w:rPr>
                        <w:rFonts w:ascii="Cambria Math" w:hAnsiTheme="minorHAnsi"/>
                        <w:i/>
                      </w:rPr>
                    </m:ctrlPr>
                  </m:sSubPr>
                  <m:e>
                    <m:r>
                      <w:rPr>
                        <w:rFonts w:ascii="Cambria Math" w:hAnsiTheme="minorHAnsi"/>
                      </w:rPr>
                      <m:t>τ</m:t>
                    </m:r>
                  </m:e>
                  <m:sub>
                    <m:r>
                      <w:rPr>
                        <w:rFonts w:ascii="Cambria Math" w:hAnsiTheme="minorHAnsi"/>
                      </w:rPr>
                      <m:t>xy</m:t>
                    </m:r>
                  </m:sub>
                </m:sSub>
              </m:num>
              <m:den>
                <m:r>
                  <w:rPr>
                    <w:rFonts w:ascii="Cambria Math" w:hAnsiTheme="minorHAnsi"/>
                  </w:rPr>
                  <m:t>∂y</m:t>
                </m:r>
              </m:den>
            </m:f>
            <m:r>
              <w:rPr>
                <w:rFonts w:ascii="Cambria Math" w:hAnsiTheme="minorHAnsi"/>
              </w:rPr>
              <m:t>dy</m:t>
            </m:r>
          </m:e>
        </m:nary>
        <m:r>
          <w:rPr>
            <w:rFonts w:ascii="Cambria Math" w:hAnsiTheme="minorHAnsi"/>
          </w:rPr>
          <m:t>+</m:t>
        </m:r>
        <m:f>
          <m:fPr>
            <m:ctrlPr>
              <w:rPr>
                <w:rFonts w:ascii="Cambria Math" w:hAnsiTheme="minorHAnsi"/>
                <w:i/>
              </w:rPr>
            </m:ctrlPr>
          </m:fPr>
          <m:num>
            <m:r>
              <w:rPr>
                <w:rFonts w:ascii="Cambria Math" w:hAnsiTheme="minorHAnsi"/>
              </w:rPr>
              <m:t>1</m:t>
            </m:r>
          </m:num>
          <m:den>
            <m:r>
              <w:rPr>
                <w:rFonts w:ascii="Cambria Math" w:hAnsiTheme="minorHAnsi"/>
              </w:rPr>
              <m:t>B</m:t>
            </m:r>
          </m:den>
        </m:f>
        <m:nary>
          <m:naryPr>
            <m:ctrlPr>
              <w:rPr>
                <w:rFonts w:ascii="Cambria Math" w:hAnsiTheme="minorHAnsi"/>
                <w:i/>
              </w:rPr>
            </m:ctrlPr>
          </m:naryPr>
          <m:sub>
            <m:r>
              <w:rPr>
                <w:rFonts w:ascii="Cambria Math" w:hAnsiTheme="minorHAnsi"/>
              </w:rPr>
              <m:t>y1</m:t>
            </m:r>
          </m:sub>
          <m:sup>
            <m:r>
              <w:rPr>
                <w:rFonts w:ascii="Cambria Math" w:hAnsiTheme="minorHAnsi"/>
              </w:rPr>
              <m:t>y2</m:t>
            </m:r>
          </m:sup>
          <m:e>
            <m:f>
              <m:fPr>
                <m:ctrlPr>
                  <w:rPr>
                    <w:rFonts w:ascii="Cambria Math" w:hAnsiTheme="minorHAnsi"/>
                    <w:i/>
                  </w:rPr>
                </m:ctrlPr>
              </m:fPr>
              <m:num>
                <m:r>
                  <w:rPr>
                    <w:rFonts w:ascii="Cambria Math" w:hAnsiTheme="minorHAnsi"/>
                  </w:rPr>
                  <m:t>∂</m:t>
                </m:r>
                <m:sSub>
                  <m:sSubPr>
                    <m:ctrlPr>
                      <w:rPr>
                        <w:rFonts w:ascii="Cambria Math" w:hAnsiTheme="minorHAnsi"/>
                        <w:i/>
                      </w:rPr>
                    </m:ctrlPr>
                  </m:sSubPr>
                  <m:e>
                    <m:r>
                      <w:rPr>
                        <w:rFonts w:ascii="Cambria Math" w:hAnsiTheme="minorHAnsi"/>
                      </w:rPr>
                      <m:t>τ</m:t>
                    </m:r>
                  </m:e>
                  <m:sub>
                    <m:r>
                      <w:rPr>
                        <w:rFonts w:ascii="Cambria Math" w:hAnsiTheme="minorHAnsi"/>
                      </w:rPr>
                      <m:t>xz</m:t>
                    </m:r>
                  </m:sub>
                </m:sSub>
              </m:num>
              <m:den>
                <m:r>
                  <w:rPr>
                    <w:rFonts w:ascii="Cambria Math" w:hAnsiTheme="minorHAnsi"/>
                  </w:rPr>
                  <m:t>∂z</m:t>
                </m:r>
              </m:den>
            </m:f>
            <m:ctrlPr>
              <w:rPr>
                <w:rFonts w:ascii="Cambria Math" w:hAnsi="Cambria Math"/>
                <w:i/>
              </w:rPr>
            </m:ctrlPr>
          </m:e>
        </m:nary>
        <m:r>
          <w:rPr>
            <w:rFonts w:ascii="Cambria Math" w:hAnsiTheme="minorHAnsi"/>
          </w:rPr>
          <m:t>dy</m:t>
        </m:r>
        <m:r>
          <m:rPr>
            <m:sty m:val="p"/>
          </m:rPr>
          <w:rPr>
            <w:rFonts w:ascii="Cambria Math" w:hAnsiTheme="minorHAnsi"/>
          </w:rPr>
          <w:br/>
        </m:r>
        <m:r>
          <w:rPr>
            <w:rFonts w:ascii="Cambria Math" w:hAnsiTheme="minorHAnsi"/>
          </w:rPr>
          <m:t>=</m:t>
        </m:r>
        <m:f>
          <m:fPr>
            <m:ctrlPr>
              <w:rPr>
                <w:rFonts w:ascii="Cambria Math" w:hAnsiTheme="minorHAnsi"/>
                <w:i/>
              </w:rPr>
            </m:ctrlPr>
          </m:fPr>
          <m:num>
            <m:r>
              <w:rPr>
                <w:rFonts w:ascii="Cambria Math" w:hAnsiTheme="minorHAnsi"/>
              </w:rPr>
              <m:t>1</m:t>
            </m:r>
          </m:num>
          <m:den>
            <m:r>
              <w:rPr>
                <w:rFonts w:ascii="Cambria Math" w:hAnsiTheme="minorHAnsi"/>
              </w:rPr>
              <m:t>B</m:t>
            </m:r>
          </m:den>
        </m:f>
        <m:f>
          <m:fPr>
            <m:ctrlPr>
              <w:rPr>
                <w:rFonts w:ascii="Cambria Math" w:hAnsiTheme="minorHAnsi"/>
                <w:i/>
              </w:rPr>
            </m:ctrlPr>
          </m:fPr>
          <m:num>
            <m:r>
              <w:rPr>
                <w:rFonts w:ascii="Cambria Math" w:hAnsiTheme="minorHAnsi"/>
              </w:rPr>
              <m:t>∂</m:t>
            </m:r>
          </m:num>
          <m:den>
            <m:r>
              <w:rPr>
                <w:rFonts w:ascii="Cambria Math" w:hAnsiTheme="minorHAnsi"/>
              </w:rPr>
              <m:t>∂x</m:t>
            </m:r>
          </m:den>
        </m:f>
        <m:nary>
          <m:naryPr>
            <m:ctrlPr>
              <w:rPr>
                <w:rFonts w:ascii="Cambria Math" w:hAnsiTheme="minorHAnsi"/>
                <w:i/>
              </w:rPr>
            </m:ctrlPr>
          </m:naryPr>
          <m:sub>
            <m:r>
              <w:rPr>
                <w:rFonts w:ascii="Cambria Math" w:hAnsiTheme="minorHAnsi"/>
              </w:rPr>
              <m:t>y1</m:t>
            </m:r>
          </m:sub>
          <m:sup>
            <m:r>
              <w:rPr>
                <w:rFonts w:ascii="Cambria Math" w:hAnsiTheme="minorHAnsi"/>
              </w:rPr>
              <m:t>y2</m:t>
            </m:r>
          </m:sup>
          <m:e>
            <m:sSub>
              <m:sSubPr>
                <m:ctrlPr>
                  <w:rPr>
                    <w:rFonts w:ascii="Cambria Math" w:hAnsiTheme="minorHAnsi"/>
                    <w:i/>
                  </w:rPr>
                </m:ctrlPr>
              </m:sSubPr>
              <m:e>
                <m:r>
                  <w:rPr>
                    <w:rFonts w:ascii="Cambria Math" w:hAnsiTheme="minorHAnsi"/>
                  </w:rPr>
                  <m:t>τ</m:t>
                </m:r>
              </m:e>
              <m:sub>
                <m:r>
                  <w:rPr>
                    <w:rFonts w:ascii="Cambria Math" w:hAnsiTheme="minorHAnsi"/>
                  </w:rPr>
                  <m:t>xx</m:t>
                </m:r>
              </m:sub>
            </m:sSub>
            <m:r>
              <w:rPr>
                <w:rFonts w:ascii="Cambria Math" w:hAnsiTheme="minorHAnsi"/>
              </w:rPr>
              <m:t>dy</m:t>
            </m:r>
          </m:e>
        </m:nary>
        <m:r>
          <w:rPr>
            <w:rFonts w:ascii="Cambria Math" w:hAnsiTheme="minorHAnsi"/>
          </w:rPr>
          <m:t>+</m:t>
        </m:r>
        <m:f>
          <m:fPr>
            <m:ctrlPr>
              <w:rPr>
                <w:rFonts w:ascii="Cambria Math" w:hAnsiTheme="minorHAnsi"/>
                <w:i/>
              </w:rPr>
            </m:ctrlPr>
          </m:fPr>
          <m:num>
            <m:r>
              <w:rPr>
                <w:rFonts w:ascii="Cambria Math" w:hAnsiTheme="minorHAnsi"/>
              </w:rPr>
              <m:t>1</m:t>
            </m:r>
          </m:num>
          <m:den>
            <m:r>
              <w:rPr>
                <w:rFonts w:ascii="Cambria Math" w:hAnsiTheme="minorHAnsi"/>
              </w:rPr>
              <m:t>B</m:t>
            </m:r>
          </m:den>
        </m:f>
        <m:f>
          <m:fPr>
            <m:ctrlPr>
              <w:rPr>
                <w:rFonts w:ascii="Cambria Math" w:hAnsiTheme="minorHAnsi"/>
                <w:i/>
              </w:rPr>
            </m:ctrlPr>
          </m:fPr>
          <m:num>
            <m:r>
              <w:rPr>
                <w:rFonts w:ascii="Cambria Math" w:hAnsiTheme="minorHAnsi"/>
              </w:rPr>
              <m:t>∂</m:t>
            </m:r>
          </m:num>
          <m:den>
            <m:r>
              <w:rPr>
                <w:rFonts w:ascii="Cambria Math" w:hAnsiTheme="minorHAnsi"/>
              </w:rPr>
              <m:t>∂x</m:t>
            </m:r>
          </m:den>
        </m:f>
        <m:nary>
          <m:naryPr>
            <m:ctrlPr>
              <w:rPr>
                <w:rFonts w:ascii="Cambria Math" w:hAnsiTheme="minorHAnsi"/>
                <w:i/>
              </w:rPr>
            </m:ctrlPr>
          </m:naryPr>
          <m:sub>
            <m:r>
              <w:rPr>
                <w:rFonts w:ascii="Cambria Math" w:hAnsiTheme="minorHAnsi"/>
              </w:rPr>
              <m:t>y1</m:t>
            </m:r>
          </m:sub>
          <m:sup>
            <m:r>
              <w:rPr>
                <w:rFonts w:ascii="Cambria Math" w:hAnsiTheme="minorHAnsi"/>
              </w:rPr>
              <m:t>y2</m:t>
            </m:r>
          </m:sup>
          <m:e>
            <m:sSub>
              <m:sSubPr>
                <m:ctrlPr>
                  <w:rPr>
                    <w:rFonts w:ascii="Cambria Math" w:hAnsiTheme="minorHAnsi"/>
                    <w:i/>
                  </w:rPr>
                </m:ctrlPr>
              </m:sSubPr>
              <m:e>
                <m:r>
                  <w:rPr>
                    <w:rFonts w:ascii="Cambria Math" w:hAnsiTheme="minorHAnsi"/>
                  </w:rPr>
                  <m:t>τ</m:t>
                </m:r>
              </m:e>
              <m:sub>
                <m:r>
                  <w:rPr>
                    <w:rFonts w:ascii="Cambria Math" w:hAnsiTheme="minorHAnsi"/>
                  </w:rPr>
                  <m:t>xy</m:t>
                </m:r>
              </m:sub>
            </m:sSub>
            <m:r>
              <w:rPr>
                <w:rFonts w:ascii="Cambria Math" w:hAnsiTheme="minorHAnsi"/>
              </w:rPr>
              <m:t>dy</m:t>
            </m:r>
          </m:e>
        </m:nary>
        <m:r>
          <w:rPr>
            <w:rFonts w:ascii="Cambria Math" w:hAnsiTheme="minorHAnsi"/>
          </w:rPr>
          <m:t>+</m:t>
        </m:r>
        <m:f>
          <m:fPr>
            <m:ctrlPr>
              <w:rPr>
                <w:rFonts w:ascii="Cambria Math" w:hAnsiTheme="minorHAnsi"/>
                <w:i/>
              </w:rPr>
            </m:ctrlPr>
          </m:fPr>
          <m:num>
            <m:r>
              <w:rPr>
                <w:rFonts w:ascii="Cambria Math" w:hAnsiTheme="minorHAnsi"/>
              </w:rPr>
              <m:t>1</m:t>
            </m:r>
          </m:num>
          <m:den>
            <m:r>
              <w:rPr>
                <w:rFonts w:ascii="Cambria Math" w:hAnsiTheme="minorHAnsi"/>
              </w:rPr>
              <m:t>B</m:t>
            </m:r>
          </m:den>
        </m:f>
        <m:f>
          <m:fPr>
            <m:ctrlPr>
              <w:rPr>
                <w:rFonts w:ascii="Cambria Math" w:hAnsiTheme="minorHAnsi"/>
                <w:i/>
              </w:rPr>
            </m:ctrlPr>
          </m:fPr>
          <m:num>
            <m:r>
              <w:rPr>
                <w:rFonts w:ascii="Cambria Math" w:hAnsiTheme="minorHAnsi"/>
              </w:rPr>
              <m:t>∂</m:t>
            </m:r>
          </m:num>
          <m:den>
            <m:r>
              <w:rPr>
                <w:rFonts w:ascii="Cambria Math" w:hAnsiTheme="minorHAnsi"/>
              </w:rPr>
              <m:t>∂z</m:t>
            </m:r>
          </m:den>
        </m:f>
        <m:nary>
          <m:naryPr>
            <m:ctrlPr>
              <w:rPr>
                <w:rFonts w:ascii="Cambria Math" w:hAnsiTheme="minorHAnsi"/>
                <w:i/>
              </w:rPr>
            </m:ctrlPr>
          </m:naryPr>
          <m:sub>
            <m:r>
              <w:rPr>
                <w:rFonts w:ascii="Cambria Math" w:hAnsiTheme="minorHAnsi"/>
              </w:rPr>
              <m:t>y1</m:t>
            </m:r>
          </m:sub>
          <m:sup>
            <m:r>
              <w:rPr>
                <w:rFonts w:ascii="Cambria Math" w:hAnsiTheme="minorHAnsi"/>
              </w:rPr>
              <m:t>y2</m:t>
            </m:r>
          </m:sup>
          <m:e>
            <m:sSub>
              <m:sSubPr>
                <m:ctrlPr>
                  <w:rPr>
                    <w:rFonts w:ascii="Cambria Math" w:hAnsiTheme="minorHAnsi"/>
                    <w:i/>
                  </w:rPr>
                </m:ctrlPr>
              </m:sSubPr>
              <m:e>
                <m:r>
                  <w:rPr>
                    <w:rFonts w:ascii="Cambria Math" w:hAnsiTheme="minorHAnsi"/>
                  </w:rPr>
                  <m:t>τ</m:t>
                </m:r>
              </m:e>
              <m:sub>
                <m:r>
                  <w:rPr>
                    <w:rFonts w:ascii="Cambria Math" w:hAnsiTheme="minorHAnsi"/>
                  </w:rPr>
                  <m:t>xz</m:t>
                </m:r>
              </m:sub>
            </m:sSub>
            <m:r>
              <w:rPr>
                <w:rFonts w:ascii="Cambria Math" w:hAnsiTheme="minorHAnsi"/>
              </w:rPr>
              <m:t>dy</m:t>
            </m:r>
          </m:e>
        </m:nary>
        <m:r>
          <w:rPr>
            <w:rFonts w:ascii="Cambria Math" w:hAnsiTheme="minorHAnsi"/>
          </w:rPr>
          <m:t>=</m:t>
        </m:r>
        <m:f>
          <m:fPr>
            <m:ctrlPr>
              <w:rPr>
                <w:rFonts w:ascii="Cambria Math" w:hAnsiTheme="minorHAnsi"/>
                <w:i/>
              </w:rPr>
            </m:ctrlPr>
          </m:fPr>
          <m:num>
            <m:r>
              <w:rPr>
                <w:rFonts w:ascii="Cambria Math" w:hAnsiTheme="minorHAnsi"/>
              </w:rPr>
              <m:t>1</m:t>
            </m:r>
          </m:num>
          <m:den>
            <m:r>
              <w:rPr>
                <w:rFonts w:ascii="Cambria Math" w:hAnsiTheme="minorHAnsi"/>
              </w:rPr>
              <m:t>B</m:t>
            </m:r>
          </m:den>
        </m:f>
        <m:d>
          <m:dPr>
            <m:ctrlPr>
              <w:rPr>
                <w:rFonts w:ascii="Cambria Math" w:hAnsiTheme="minorHAnsi"/>
                <w:i/>
              </w:rPr>
            </m:ctrlPr>
          </m:dPr>
          <m:e>
            <m:f>
              <m:fPr>
                <m:ctrlPr>
                  <w:rPr>
                    <w:rFonts w:ascii="Cambria Math" w:hAnsiTheme="minorHAnsi"/>
                    <w:i/>
                  </w:rPr>
                </m:ctrlPr>
              </m:fPr>
              <m:num>
                <m:r>
                  <w:rPr>
                    <w:rFonts w:ascii="Cambria Math" w:hAnsiTheme="minorHAnsi"/>
                  </w:rPr>
                  <m:t>∂B</m:t>
                </m:r>
                <m:bar>
                  <m:barPr>
                    <m:pos m:val="top"/>
                    <m:ctrlPr>
                      <w:rPr>
                        <w:rFonts w:ascii="Cambria Math" w:hAnsiTheme="minorHAnsi"/>
                        <w:i/>
                      </w:rPr>
                    </m:ctrlPr>
                  </m:barPr>
                  <m:e>
                    <m:sSub>
                      <m:sSubPr>
                        <m:ctrlPr>
                          <w:rPr>
                            <w:rFonts w:ascii="Cambria Math" w:hAnsiTheme="minorHAnsi"/>
                            <w:i/>
                          </w:rPr>
                        </m:ctrlPr>
                      </m:sSubPr>
                      <m:e>
                        <m:r>
                          <w:rPr>
                            <w:rFonts w:ascii="Cambria Math" w:hAnsiTheme="minorHAnsi"/>
                          </w:rPr>
                          <m:t>τ</m:t>
                        </m:r>
                      </m:e>
                      <m:sub>
                        <m:r>
                          <w:rPr>
                            <w:rFonts w:ascii="Cambria Math" w:hAnsiTheme="minorHAnsi"/>
                          </w:rPr>
                          <m:t>xx</m:t>
                        </m:r>
                      </m:sub>
                    </m:sSub>
                    <m:ctrlPr>
                      <w:rPr>
                        <w:rFonts w:ascii="Cambria Math" w:hAnsi="Cambria Math"/>
                        <w:i/>
                      </w:rPr>
                    </m:ctrlPr>
                  </m:e>
                </m:bar>
              </m:num>
              <m:den>
                <m:r>
                  <w:rPr>
                    <w:rFonts w:ascii="Cambria Math" w:hAnsiTheme="minorHAnsi"/>
                  </w:rPr>
                  <m:t>∂x</m:t>
                </m:r>
              </m:den>
            </m:f>
            <m:r>
              <w:rPr>
                <w:rFonts w:ascii="Cambria Math" w:hAnsiTheme="minorHAnsi"/>
              </w:rPr>
              <m:t>+</m:t>
            </m:r>
            <m:f>
              <m:fPr>
                <m:ctrlPr>
                  <w:rPr>
                    <w:rFonts w:ascii="Cambria Math" w:hAnsiTheme="minorHAnsi"/>
                    <w:i/>
                  </w:rPr>
                </m:ctrlPr>
              </m:fPr>
              <m:num>
                <m:r>
                  <w:rPr>
                    <w:rFonts w:ascii="Cambria Math" w:hAnsiTheme="minorHAnsi"/>
                  </w:rPr>
                  <m:t>∂B</m:t>
                </m:r>
                <m:bar>
                  <m:barPr>
                    <m:pos m:val="top"/>
                    <m:ctrlPr>
                      <w:rPr>
                        <w:rFonts w:ascii="Cambria Math" w:hAnsiTheme="minorHAnsi"/>
                        <w:i/>
                      </w:rPr>
                    </m:ctrlPr>
                  </m:barPr>
                  <m:e>
                    <m:sSub>
                      <m:sSubPr>
                        <m:ctrlPr>
                          <w:rPr>
                            <w:rFonts w:ascii="Cambria Math" w:hAnsiTheme="minorHAnsi"/>
                            <w:i/>
                          </w:rPr>
                        </m:ctrlPr>
                      </m:sSubPr>
                      <m:e>
                        <m:r>
                          <w:rPr>
                            <w:rFonts w:ascii="Cambria Math" w:hAnsiTheme="minorHAnsi"/>
                          </w:rPr>
                          <m:t>τ</m:t>
                        </m:r>
                      </m:e>
                      <m:sub>
                        <m:r>
                          <w:rPr>
                            <w:rFonts w:ascii="Cambria Math" w:hAnsiTheme="minorHAnsi"/>
                          </w:rPr>
                          <m:t>xy</m:t>
                        </m:r>
                      </m:sub>
                    </m:sSub>
                    <m:ctrlPr>
                      <w:rPr>
                        <w:rFonts w:ascii="Cambria Math" w:hAnsi="Cambria Math"/>
                        <w:i/>
                      </w:rPr>
                    </m:ctrlPr>
                  </m:e>
                </m:bar>
              </m:num>
              <m:den>
                <m:r>
                  <w:rPr>
                    <w:rFonts w:ascii="Cambria Math" w:hAnsiTheme="minorHAnsi"/>
                  </w:rPr>
                  <m:t>∂y</m:t>
                </m:r>
              </m:den>
            </m:f>
            <m:r>
              <w:rPr>
                <w:rFonts w:ascii="Cambria Math" w:hAnsiTheme="minorHAnsi"/>
              </w:rPr>
              <m:t>+</m:t>
            </m:r>
            <m:f>
              <m:fPr>
                <m:ctrlPr>
                  <w:rPr>
                    <w:rFonts w:ascii="Cambria Math" w:hAnsiTheme="minorHAnsi"/>
                    <w:i/>
                  </w:rPr>
                </m:ctrlPr>
              </m:fPr>
              <m:num>
                <m:r>
                  <w:rPr>
                    <w:rFonts w:ascii="Cambria Math" w:hAnsiTheme="minorHAnsi"/>
                  </w:rPr>
                  <m:t>∂B</m:t>
                </m:r>
                <m:bar>
                  <m:barPr>
                    <m:pos m:val="top"/>
                    <m:ctrlPr>
                      <w:rPr>
                        <w:rFonts w:ascii="Cambria Math" w:hAnsiTheme="minorHAnsi"/>
                        <w:i/>
                      </w:rPr>
                    </m:ctrlPr>
                  </m:barPr>
                  <m:e>
                    <m:sSub>
                      <m:sSubPr>
                        <m:ctrlPr>
                          <w:rPr>
                            <w:rFonts w:ascii="Cambria Math" w:hAnsiTheme="minorHAnsi"/>
                            <w:i/>
                          </w:rPr>
                        </m:ctrlPr>
                      </m:sSubPr>
                      <m:e>
                        <m:r>
                          <w:rPr>
                            <w:rFonts w:ascii="Cambria Math" w:hAnsiTheme="minorHAnsi"/>
                          </w:rPr>
                          <m:t>τ</m:t>
                        </m:r>
                      </m:e>
                      <m:sub>
                        <m:r>
                          <w:rPr>
                            <w:rFonts w:ascii="Cambria Math" w:hAnsiTheme="minorHAnsi"/>
                          </w:rPr>
                          <m:t>xz</m:t>
                        </m:r>
                      </m:sub>
                    </m:sSub>
                    <m:ctrlPr>
                      <w:rPr>
                        <w:rFonts w:ascii="Cambria Math" w:hAnsi="Cambria Math"/>
                        <w:i/>
                      </w:rPr>
                    </m:ctrlPr>
                  </m:e>
                </m:bar>
              </m:num>
              <m:den>
                <m:r>
                  <w:rPr>
                    <w:rFonts w:ascii="Cambria Math" w:hAnsiTheme="minorHAnsi"/>
                  </w:rPr>
                  <m:t>∂z</m:t>
                </m:r>
              </m:den>
            </m:f>
            <m:ctrlPr>
              <w:rPr>
                <w:rFonts w:ascii="Cambria Math" w:hAnsi="Cambria Math"/>
                <w:i/>
              </w:rPr>
            </m:ctrlPr>
          </m:e>
        </m:d>
        <m:r>
          <w:rPr>
            <w:rFonts w:ascii="Cambria Math" w:hAnsiTheme="minorHAnsi"/>
          </w:rPr>
          <m:t>=</m:t>
        </m:r>
        <m:f>
          <m:fPr>
            <m:ctrlPr>
              <w:rPr>
                <w:rFonts w:ascii="Cambria Math" w:hAnsiTheme="minorHAnsi"/>
                <w:i/>
              </w:rPr>
            </m:ctrlPr>
          </m:fPr>
          <m:num>
            <m:r>
              <w:rPr>
                <w:rFonts w:ascii="Cambria Math" w:hAnsiTheme="minorHAnsi"/>
              </w:rPr>
              <m:t>1</m:t>
            </m:r>
          </m:num>
          <m:den>
            <m:r>
              <w:rPr>
                <w:rFonts w:ascii="Cambria Math" w:hAnsiTheme="minorHAnsi"/>
              </w:rPr>
              <m:t>B</m:t>
            </m:r>
          </m:den>
        </m:f>
        <m:d>
          <m:dPr>
            <m:ctrlPr>
              <w:rPr>
                <w:rFonts w:ascii="Cambria Math" w:hAnsiTheme="minorHAnsi"/>
                <w:i/>
              </w:rPr>
            </m:ctrlPr>
          </m:dPr>
          <m:e>
            <m:f>
              <m:fPr>
                <m:ctrlPr>
                  <w:rPr>
                    <w:rFonts w:ascii="Cambria Math" w:hAnsiTheme="minorHAnsi"/>
                    <w:i/>
                  </w:rPr>
                </m:ctrlPr>
              </m:fPr>
              <m:num>
                <m:r>
                  <w:rPr>
                    <w:rFonts w:ascii="Cambria Math" w:hAnsiTheme="minorHAnsi"/>
                  </w:rPr>
                  <m:t>∂B</m:t>
                </m:r>
                <m:bar>
                  <m:barPr>
                    <m:pos m:val="top"/>
                    <m:ctrlPr>
                      <w:rPr>
                        <w:rFonts w:ascii="Cambria Math" w:hAnsiTheme="minorHAnsi"/>
                        <w:i/>
                      </w:rPr>
                    </m:ctrlPr>
                  </m:barPr>
                  <m:e>
                    <m:sSub>
                      <m:sSubPr>
                        <m:ctrlPr>
                          <w:rPr>
                            <w:rFonts w:ascii="Cambria Math" w:hAnsiTheme="minorHAnsi"/>
                            <w:i/>
                          </w:rPr>
                        </m:ctrlPr>
                      </m:sSubPr>
                      <m:e>
                        <m:r>
                          <w:rPr>
                            <w:rFonts w:ascii="Cambria Math" w:hAnsiTheme="minorHAnsi"/>
                          </w:rPr>
                          <m:t>τ</m:t>
                        </m:r>
                      </m:e>
                      <m:sub>
                        <m:r>
                          <w:rPr>
                            <w:rFonts w:ascii="Cambria Math" w:hAnsiTheme="minorHAnsi"/>
                          </w:rPr>
                          <m:t>xx</m:t>
                        </m:r>
                      </m:sub>
                    </m:sSub>
                    <m:ctrlPr>
                      <w:rPr>
                        <w:rFonts w:ascii="Cambria Math" w:hAnsi="Cambria Math"/>
                        <w:i/>
                      </w:rPr>
                    </m:ctrlPr>
                  </m:e>
                </m:bar>
              </m:num>
              <m:den>
                <m:r>
                  <w:rPr>
                    <w:rFonts w:ascii="Cambria Math" w:hAnsiTheme="minorHAnsi"/>
                  </w:rPr>
                  <m:t>∂x</m:t>
                </m:r>
              </m:den>
            </m:f>
            <m:r>
              <w:rPr>
                <w:rFonts w:ascii="Cambria Math" w:hAnsiTheme="minorHAnsi"/>
              </w:rPr>
              <m:t>+</m:t>
            </m:r>
            <m:f>
              <m:fPr>
                <m:ctrlPr>
                  <w:rPr>
                    <w:rFonts w:ascii="Cambria Math" w:hAnsiTheme="minorHAnsi"/>
                    <w:i/>
                  </w:rPr>
                </m:ctrlPr>
              </m:fPr>
              <m:num>
                <m:r>
                  <w:rPr>
                    <w:rFonts w:ascii="Cambria Math" w:hAnsiTheme="minorHAnsi"/>
                  </w:rPr>
                  <m:t>∂B</m:t>
                </m:r>
                <m:bar>
                  <m:barPr>
                    <m:pos m:val="top"/>
                    <m:ctrlPr>
                      <w:rPr>
                        <w:rFonts w:ascii="Cambria Math" w:hAnsiTheme="minorHAnsi"/>
                        <w:i/>
                      </w:rPr>
                    </m:ctrlPr>
                  </m:barPr>
                  <m:e>
                    <m:sSub>
                      <m:sSubPr>
                        <m:ctrlPr>
                          <w:rPr>
                            <w:rFonts w:ascii="Cambria Math" w:hAnsiTheme="minorHAnsi"/>
                            <w:i/>
                          </w:rPr>
                        </m:ctrlPr>
                      </m:sSubPr>
                      <m:e>
                        <m:r>
                          <w:rPr>
                            <w:rFonts w:ascii="Cambria Math" w:hAnsiTheme="minorHAnsi"/>
                          </w:rPr>
                          <m:t>τ</m:t>
                        </m:r>
                      </m:e>
                      <m:sub>
                        <m:r>
                          <w:rPr>
                            <w:rFonts w:ascii="Cambria Math" w:hAnsiTheme="minorHAnsi"/>
                          </w:rPr>
                          <m:t>xz</m:t>
                        </m:r>
                      </m:sub>
                    </m:sSub>
                    <m:ctrlPr>
                      <w:rPr>
                        <w:rFonts w:ascii="Cambria Math" w:hAnsi="Cambria Math"/>
                        <w:i/>
                      </w:rPr>
                    </m:ctrlPr>
                  </m:e>
                </m:bar>
              </m:num>
              <m:den>
                <m:r>
                  <w:rPr>
                    <w:rFonts w:ascii="Cambria Math" w:hAnsiTheme="minorHAnsi"/>
                  </w:rPr>
                  <m:t>∂z</m:t>
                </m:r>
              </m:den>
            </m:f>
            <m:ctrlPr>
              <w:rPr>
                <w:rFonts w:ascii="Cambria Math" w:hAnsi="Cambria Math"/>
                <w:i/>
              </w:rPr>
            </m:ctrlPr>
          </m:e>
        </m:d>
      </m:oMath>
      <w:r w:rsidRPr="00B7030B">
        <w:rPr>
          <w:rFonts w:asciiTheme="minorHAnsi" w:hAnsiTheme="minorHAnsi"/>
        </w:rPr>
        <w:tab/>
      </w:r>
      <w:r w:rsidR="00B34A9C">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35</w:t>
      </w:r>
      <w:r w:rsidR="00A41B27">
        <w:rPr>
          <w:rStyle w:val="EquationCaption"/>
          <w:rFonts w:asciiTheme="minorHAnsi" w:hAnsiTheme="minorHAnsi"/>
        </w:rPr>
        <w:fldChar w:fldCharType="end"/>
      </w:r>
      <w:r w:rsidRPr="00B7030B">
        <w:rPr>
          <w:rStyle w:val="EquationCaption"/>
          <w:rFonts w:asciiTheme="minorHAnsi" w:hAnsiTheme="minorHAnsi"/>
        </w:rPr>
        <w:t>)</w:t>
      </w:r>
    </w:p>
    <w:p w14:paraId="3844276D" w14:textId="77777777" w:rsidR="0041037A" w:rsidRPr="00B34A9C" w:rsidRDefault="0041037A" w:rsidP="005B4DA1">
      <w:pPr>
        <w:pStyle w:val="BodyText"/>
        <w:keepNext/>
      </w:pPr>
      <w:r w:rsidRPr="00B34A9C">
        <w:lastRenderedPageBreak/>
        <w:t>Collecting all terms and neglecting all dispersion terms, the final x-momentum equation is:</w:t>
      </w:r>
    </w:p>
    <w:p w14:paraId="29A95FC2" w14:textId="3B2035B2" w:rsidR="0041037A" w:rsidRPr="00B7030B" w:rsidRDefault="0041037A" w:rsidP="00B34A9C">
      <w:pPr>
        <w:pStyle w:val="equation"/>
        <w:keepNext/>
        <w:rPr>
          <w:rFonts w:asciiTheme="minorHAnsi" w:hAnsiTheme="minorHAnsi"/>
        </w:rPr>
      </w:pPr>
      <w:r w:rsidRPr="00B7030B">
        <w:rPr>
          <w:rFonts w:asciiTheme="minorHAnsi" w:hAnsiTheme="minorHAnsi"/>
        </w:rPr>
        <w:tab/>
      </w:r>
      <m:oMath>
        <m:f>
          <m:fPr>
            <m:ctrlPr>
              <w:rPr>
                <w:rFonts w:ascii="Cambria Math" w:hAnsiTheme="minorHAnsi"/>
                <w:i/>
              </w:rPr>
            </m:ctrlPr>
          </m:fPr>
          <m:num>
            <m:r>
              <w:rPr>
                <w:rFonts w:ascii="Cambria Math" w:hAnsiTheme="minorHAnsi"/>
              </w:rPr>
              <m:t>∂B</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u</m:t>
                    </m:r>
                  </m:e>
                </m:acc>
                <m:ctrlPr>
                  <w:rPr>
                    <w:rFonts w:ascii="Cambria Math" w:hAnsi="Cambria Math"/>
                    <w:i/>
                  </w:rPr>
                </m:ctrlPr>
              </m:e>
            </m:acc>
          </m:num>
          <m:den>
            <m:r>
              <w:rPr>
                <w:rFonts w:ascii="Cambria Math" w:hAnsiTheme="minorHAnsi"/>
              </w:rPr>
              <m:t>∂t</m:t>
            </m:r>
          </m:den>
        </m:f>
        <m:r>
          <w:rPr>
            <w:rFonts w:ascii="Cambria Math" w:hAnsiTheme="minorHAnsi"/>
          </w:rPr>
          <m:t>+</m:t>
        </m:r>
        <m:f>
          <m:fPr>
            <m:ctrlPr>
              <w:rPr>
                <w:rFonts w:ascii="Cambria Math" w:hAnsiTheme="minorHAnsi"/>
                <w:i/>
              </w:rPr>
            </m:ctrlPr>
          </m:fPr>
          <m:num>
            <m:r>
              <w:rPr>
                <w:rFonts w:ascii="Cambria Math" w:hAnsiTheme="minorHAnsi"/>
              </w:rPr>
              <m:t>∂B</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u</m:t>
                    </m:r>
                  </m:e>
                </m:acc>
                <m:ctrlPr>
                  <w:rPr>
                    <w:rFonts w:ascii="Cambria Math" w:hAnsi="Cambria Math"/>
                    <w:i/>
                  </w:rPr>
                </m:ctrlPr>
              </m:e>
            </m:acc>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u</m:t>
                    </m:r>
                  </m:e>
                </m:acc>
                <m:ctrlPr>
                  <w:rPr>
                    <w:rFonts w:ascii="Cambria Math" w:hAnsi="Cambria Math"/>
                    <w:i/>
                  </w:rPr>
                </m:ctrlPr>
              </m:e>
            </m:acc>
          </m:num>
          <m:den>
            <m:r>
              <w:rPr>
                <w:rFonts w:ascii="Cambria Math" w:hAnsiTheme="minorHAnsi"/>
              </w:rPr>
              <m:t>∂x</m:t>
            </m:r>
          </m:den>
        </m:f>
        <m:r>
          <w:rPr>
            <w:rFonts w:ascii="Cambria Math" w:hAnsiTheme="minorHAnsi"/>
          </w:rPr>
          <m:t>+</m:t>
        </m:r>
        <m:f>
          <m:fPr>
            <m:ctrlPr>
              <w:rPr>
                <w:rFonts w:ascii="Cambria Math" w:hAnsiTheme="minorHAnsi"/>
                <w:i/>
              </w:rPr>
            </m:ctrlPr>
          </m:fPr>
          <m:num>
            <m:r>
              <w:rPr>
                <w:rFonts w:ascii="Cambria Math" w:hAnsiTheme="minorHAnsi"/>
              </w:rPr>
              <m:t>∂B</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u</m:t>
                    </m:r>
                  </m:e>
                </m:acc>
                <m:ctrlPr>
                  <w:rPr>
                    <w:rFonts w:ascii="Cambria Math" w:hAnsi="Cambria Math"/>
                    <w:i/>
                  </w:rPr>
                </m:ctrlPr>
              </m:e>
            </m:acc>
            <m:acc>
              <m:accPr>
                <m:chr m:val="̄"/>
                <m:ctrlPr>
                  <w:rPr>
                    <w:rFonts w:ascii="Cambria Math" w:hAnsiTheme="minorHAnsi"/>
                    <w:i/>
                  </w:rPr>
                </m:ctrlPr>
              </m:accPr>
              <m:e>
                <m:r>
                  <w:rPr>
                    <w:rFonts w:ascii="Cambria Math" w:hAnsiTheme="minorHAnsi"/>
                  </w:rPr>
                  <m:t>w</m:t>
                </m:r>
              </m:e>
            </m:acc>
          </m:num>
          <m:den>
            <m:r>
              <w:rPr>
                <w:rFonts w:ascii="Cambria Math" w:hAnsiTheme="minorHAnsi"/>
              </w:rPr>
              <m:t>∂z</m:t>
            </m:r>
          </m:den>
        </m:f>
        <m:r>
          <w:rPr>
            <w:rFonts w:ascii="Cambria Math" w:hAnsiTheme="minorHAnsi"/>
          </w:rPr>
          <m:t>=Bg</m:t>
        </m:r>
        <m:func>
          <m:funcPr>
            <m:ctrlPr>
              <w:rPr>
                <w:rFonts w:ascii="Cambria Math" w:hAnsiTheme="minorHAnsi"/>
                <w:i/>
              </w:rPr>
            </m:ctrlPr>
          </m:funcPr>
          <m:fName>
            <m:r>
              <w:rPr>
                <w:rFonts w:ascii="Cambria Math" w:hAnsiTheme="minorHAnsi"/>
              </w:rPr>
              <m:t>sin</m:t>
            </m:r>
          </m:fName>
          <m:e>
            <m:r>
              <w:rPr>
                <w:rFonts w:ascii="Cambria Math" w:hAnsiTheme="minorHAnsi"/>
              </w:rPr>
              <m:t>α</m:t>
            </m:r>
          </m:e>
        </m:func>
        <m:r>
          <w:rPr>
            <w:rFonts w:ascii="Cambria Math" w:hAnsiTheme="minorHAnsi"/>
          </w:rPr>
          <m:t>-</m:t>
        </m:r>
        <m:f>
          <m:fPr>
            <m:ctrlPr>
              <w:rPr>
                <w:rFonts w:ascii="Cambria Math" w:hAnsiTheme="minorHAnsi"/>
                <w:i/>
              </w:rPr>
            </m:ctrlPr>
          </m:fPr>
          <m:num>
            <m:r>
              <w:rPr>
                <w:rFonts w:ascii="Cambria Math" w:hAnsiTheme="minorHAnsi"/>
              </w:rPr>
              <m:t>B</m:t>
            </m:r>
          </m:num>
          <m:den>
            <m:r>
              <w:rPr>
                <w:rFonts w:ascii="Cambria Math" w:hAnsiTheme="minorHAnsi"/>
              </w:rPr>
              <m:t>ρ</m:t>
            </m:r>
          </m:den>
        </m:f>
        <m:f>
          <m:fPr>
            <m:ctrlPr>
              <w:rPr>
                <w:rFonts w:ascii="Cambria Math" w:hAnsiTheme="minorHAnsi"/>
                <w:i/>
              </w:rPr>
            </m:ctrlPr>
          </m:fPr>
          <m:num>
            <m:r>
              <w:rPr>
                <w:rFonts w:ascii="Cambria Math" w:hAnsiTheme="minorHAnsi"/>
              </w:rPr>
              <m:t>∂</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p</m:t>
                    </m:r>
                  </m:e>
                </m:acc>
                <m:ctrlPr>
                  <w:rPr>
                    <w:rFonts w:ascii="Cambria Math" w:hAnsi="Cambria Math"/>
                    <w:i/>
                  </w:rPr>
                </m:ctrlPr>
              </m:e>
            </m:acc>
          </m:num>
          <m:den>
            <m:r>
              <w:rPr>
                <w:rFonts w:ascii="Cambria Math" w:hAnsiTheme="minorHAnsi"/>
              </w:rPr>
              <m:t>∂x</m:t>
            </m:r>
          </m:den>
        </m:f>
        <m:r>
          <w:rPr>
            <w:rFonts w:ascii="Cambria Math" w:hAnsiTheme="minorHAnsi"/>
          </w:rPr>
          <m:t>+</m:t>
        </m:r>
        <m:f>
          <m:fPr>
            <m:ctrlPr>
              <w:rPr>
                <w:rFonts w:ascii="Cambria Math" w:hAnsiTheme="minorHAnsi"/>
                <w:i/>
              </w:rPr>
            </m:ctrlPr>
          </m:fPr>
          <m:num>
            <m:r>
              <w:rPr>
                <w:rFonts w:ascii="Cambria Math" w:hAnsiTheme="minorHAnsi"/>
              </w:rPr>
              <m:t>1</m:t>
            </m:r>
          </m:num>
          <m:den>
            <m:r>
              <w:rPr>
                <w:rFonts w:ascii="Cambria Math" w:hAnsiTheme="minorHAnsi"/>
              </w:rPr>
              <m:t>ρ</m:t>
            </m:r>
          </m:den>
        </m:f>
        <m:d>
          <m:dPr>
            <m:ctrlPr>
              <w:rPr>
                <w:rFonts w:ascii="Cambria Math" w:hAnsiTheme="minorHAnsi"/>
                <w:i/>
              </w:rPr>
            </m:ctrlPr>
          </m:dPr>
          <m:e>
            <m:f>
              <m:fPr>
                <m:ctrlPr>
                  <w:rPr>
                    <w:rFonts w:ascii="Cambria Math" w:hAnsiTheme="minorHAnsi"/>
                    <w:i/>
                  </w:rPr>
                </m:ctrlPr>
              </m:fPr>
              <m:num>
                <m:r>
                  <w:rPr>
                    <w:rFonts w:ascii="Cambria Math" w:hAnsiTheme="minorHAnsi"/>
                  </w:rPr>
                  <m:t>∂B</m:t>
                </m:r>
                <m:bar>
                  <m:barPr>
                    <m:pos m:val="top"/>
                    <m:ctrlPr>
                      <w:rPr>
                        <w:rFonts w:ascii="Cambria Math" w:hAnsiTheme="minorHAnsi"/>
                        <w:i/>
                      </w:rPr>
                    </m:ctrlPr>
                  </m:barPr>
                  <m:e>
                    <m:sSub>
                      <m:sSubPr>
                        <m:ctrlPr>
                          <w:rPr>
                            <w:rFonts w:ascii="Cambria Math" w:hAnsiTheme="minorHAnsi"/>
                            <w:i/>
                          </w:rPr>
                        </m:ctrlPr>
                      </m:sSubPr>
                      <m:e>
                        <m:r>
                          <w:rPr>
                            <w:rFonts w:ascii="Cambria Math" w:hAnsiTheme="minorHAnsi"/>
                          </w:rPr>
                          <m:t>τ</m:t>
                        </m:r>
                      </m:e>
                      <m:sub>
                        <m:r>
                          <w:rPr>
                            <w:rFonts w:ascii="Cambria Math" w:hAnsiTheme="minorHAnsi"/>
                          </w:rPr>
                          <m:t>xx</m:t>
                        </m:r>
                      </m:sub>
                    </m:sSub>
                    <m:ctrlPr>
                      <w:rPr>
                        <w:rFonts w:ascii="Cambria Math" w:hAnsi="Cambria Math"/>
                        <w:i/>
                      </w:rPr>
                    </m:ctrlPr>
                  </m:e>
                </m:bar>
              </m:num>
              <m:den>
                <m:r>
                  <w:rPr>
                    <w:rFonts w:ascii="Cambria Math" w:hAnsiTheme="minorHAnsi"/>
                  </w:rPr>
                  <m:t>∂x</m:t>
                </m:r>
              </m:den>
            </m:f>
            <m:r>
              <w:rPr>
                <w:rFonts w:ascii="Cambria Math" w:hAnsiTheme="minorHAnsi"/>
              </w:rPr>
              <m:t>+</m:t>
            </m:r>
            <m:f>
              <m:fPr>
                <m:ctrlPr>
                  <w:rPr>
                    <w:rFonts w:ascii="Cambria Math" w:hAnsiTheme="minorHAnsi"/>
                    <w:i/>
                  </w:rPr>
                </m:ctrlPr>
              </m:fPr>
              <m:num>
                <m:r>
                  <w:rPr>
                    <w:rFonts w:ascii="Cambria Math" w:hAnsiTheme="minorHAnsi"/>
                  </w:rPr>
                  <m:t>∂B</m:t>
                </m:r>
                <m:bar>
                  <m:barPr>
                    <m:pos m:val="top"/>
                    <m:ctrlPr>
                      <w:rPr>
                        <w:rFonts w:ascii="Cambria Math" w:hAnsiTheme="minorHAnsi"/>
                        <w:i/>
                      </w:rPr>
                    </m:ctrlPr>
                  </m:barPr>
                  <m:e>
                    <m:sSub>
                      <m:sSubPr>
                        <m:ctrlPr>
                          <w:rPr>
                            <w:rFonts w:ascii="Cambria Math" w:hAnsiTheme="minorHAnsi"/>
                            <w:i/>
                          </w:rPr>
                        </m:ctrlPr>
                      </m:sSubPr>
                      <m:e>
                        <m:r>
                          <w:rPr>
                            <w:rFonts w:ascii="Cambria Math" w:hAnsiTheme="minorHAnsi"/>
                          </w:rPr>
                          <m:t>τ</m:t>
                        </m:r>
                      </m:e>
                      <m:sub>
                        <m:r>
                          <w:rPr>
                            <w:rFonts w:ascii="Cambria Math" w:hAnsiTheme="minorHAnsi"/>
                          </w:rPr>
                          <m:t>xz</m:t>
                        </m:r>
                      </m:sub>
                    </m:sSub>
                    <m:ctrlPr>
                      <w:rPr>
                        <w:rFonts w:ascii="Cambria Math" w:hAnsi="Cambria Math"/>
                        <w:i/>
                      </w:rPr>
                    </m:ctrlPr>
                  </m:e>
                </m:bar>
              </m:num>
              <m:den>
                <m:r>
                  <w:rPr>
                    <w:rFonts w:ascii="Cambria Math" w:hAnsiTheme="minorHAnsi"/>
                  </w:rPr>
                  <m:t>∂z</m:t>
                </m:r>
              </m:den>
            </m:f>
            <m:ctrlPr>
              <w:rPr>
                <w:rFonts w:ascii="Cambria Math" w:hAnsi="Cambria Math"/>
                <w:i/>
              </w:rPr>
            </m:ctrlPr>
          </m:e>
        </m:d>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36</w:t>
      </w:r>
      <w:r w:rsidR="00A41B27">
        <w:rPr>
          <w:rStyle w:val="EquationCaption"/>
          <w:rFonts w:asciiTheme="minorHAnsi" w:hAnsiTheme="minorHAnsi"/>
        </w:rPr>
        <w:fldChar w:fldCharType="end"/>
      </w:r>
      <w:r w:rsidRPr="00B7030B">
        <w:rPr>
          <w:rStyle w:val="EquationCaption"/>
          <w:rFonts w:asciiTheme="minorHAnsi" w:hAnsiTheme="minorHAnsi"/>
        </w:rPr>
        <w:t>)</w:t>
      </w:r>
    </w:p>
    <w:p w14:paraId="61CB632D" w14:textId="70C39CE9" w:rsidR="0041037A" w:rsidRPr="00B7030B" w:rsidRDefault="0041037A" w:rsidP="005B4DA1">
      <w:pPr>
        <w:pStyle w:val="Heading2"/>
      </w:pPr>
      <w:bookmarkStart w:id="97" w:name="_Toc410030403"/>
      <w:bookmarkStart w:id="98" w:name="_Toc523896489"/>
      <w:bookmarkStart w:id="99" w:name="_Toc48573552"/>
      <w:r w:rsidRPr="00B7030B">
        <w:t xml:space="preserve">Summary of </w:t>
      </w:r>
      <w:proofErr w:type="gramStart"/>
      <w:r w:rsidRPr="00B7030B">
        <w:t>Laterally</w:t>
      </w:r>
      <w:r w:rsidR="00AD36D4">
        <w:t>-</w:t>
      </w:r>
      <w:r w:rsidRPr="00B7030B">
        <w:t>Averaged</w:t>
      </w:r>
      <w:proofErr w:type="gramEnd"/>
      <w:r w:rsidRPr="00B7030B">
        <w:t xml:space="preserve"> Equations</w:t>
      </w:r>
      <w:bookmarkEnd w:id="97"/>
      <w:bookmarkEnd w:id="98"/>
      <w:bookmarkEnd w:id="99"/>
    </w:p>
    <w:p w14:paraId="52A89D0C" w14:textId="77777777" w:rsidR="0041037A" w:rsidRPr="00B34A9C" w:rsidRDefault="0041037A" w:rsidP="007A3922">
      <w:pPr>
        <w:pStyle w:val="BodyText"/>
      </w:pPr>
      <w:r w:rsidRPr="00B34A9C">
        <w:t xml:space="preserve">In the development of CE-QUAL-W2 in Cole and </w:t>
      </w:r>
      <w:proofErr w:type="spellStart"/>
      <w:r w:rsidRPr="00B34A9C">
        <w:t>Buchak</w:t>
      </w:r>
      <w:proofErr w:type="spellEnd"/>
      <w:r w:rsidRPr="00B34A9C">
        <w:t xml:space="preserve"> (1995), the lateral average terms were represented by uppercase characters, such that </w:t>
      </w:r>
      <m:oMath>
        <m:acc>
          <m:accPr>
            <m:chr m:val="̄"/>
            <m:ctrlPr>
              <w:rPr>
                <w:rFonts w:ascii="Cambria Math" w:hAnsi="Cambria Math"/>
                <w:i/>
              </w:rPr>
            </m:ctrlPr>
          </m:accPr>
          <m:e>
            <m:acc>
              <m:accPr>
                <m:chr m:val="̄"/>
                <m:ctrlPr>
                  <w:rPr>
                    <w:rFonts w:ascii="Cambria Math" w:hAnsi="Cambria Math"/>
                    <w:i/>
                  </w:rPr>
                </m:ctrlPr>
              </m:accPr>
              <m:e>
                <m:r>
                  <w:rPr>
                    <w:rFonts w:ascii="Cambria Math"/>
                  </w:rPr>
                  <m:t>u</m:t>
                </m:r>
              </m:e>
            </m:acc>
          </m:e>
        </m:acc>
        <m:r>
          <w:rPr>
            <w:rFonts w:ascii="Cambria Math"/>
          </w:rPr>
          <m:t>=U</m:t>
        </m:r>
      </m:oMath>
      <w:r w:rsidRPr="00B34A9C">
        <w:t xml:space="preserve">, </w:t>
      </w:r>
      <m:oMath>
        <m:acc>
          <m:accPr>
            <m:chr m:val="̄"/>
            <m:ctrlPr>
              <w:rPr>
                <w:rFonts w:ascii="Cambria Math" w:hAnsi="Cambria Math"/>
                <w:i/>
              </w:rPr>
            </m:ctrlPr>
          </m:accPr>
          <m:e>
            <m:acc>
              <m:accPr>
                <m:chr m:val="̄"/>
                <m:ctrlPr>
                  <w:rPr>
                    <w:rFonts w:ascii="Cambria Math" w:hAnsi="Cambria Math"/>
                    <w:i/>
                  </w:rPr>
                </m:ctrlPr>
              </m:accPr>
              <m:e>
                <m:r>
                  <w:rPr>
                    <w:rFonts w:ascii="Cambria Math"/>
                  </w:rPr>
                  <m:t>w</m:t>
                </m:r>
              </m:e>
            </m:acc>
          </m:e>
        </m:acc>
        <m:r>
          <w:rPr>
            <w:rFonts w:ascii="Cambria Math"/>
          </w:rPr>
          <m:t>=W</m:t>
        </m:r>
      </m:oMath>
      <w:r w:rsidRPr="00B34A9C">
        <w:t xml:space="preserve">, and </w:t>
      </w:r>
      <m:oMath>
        <m:acc>
          <m:accPr>
            <m:chr m:val="̄"/>
            <m:ctrlPr>
              <w:rPr>
                <w:rFonts w:ascii="Cambria Math" w:hAnsi="Cambria Math"/>
                <w:i/>
              </w:rPr>
            </m:ctrlPr>
          </m:accPr>
          <m:e>
            <m:acc>
              <m:accPr>
                <m:chr m:val="̄"/>
                <m:ctrlPr>
                  <w:rPr>
                    <w:rFonts w:ascii="Cambria Math" w:hAnsi="Cambria Math"/>
                    <w:i/>
                  </w:rPr>
                </m:ctrlPr>
              </m:accPr>
              <m:e>
                <m:r>
                  <w:rPr>
                    <w:rFonts w:ascii="Cambria Math"/>
                  </w:rPr>
                  <m:t>p</m:t>
                </m:r>
              </m:e>
            </m:acc>
          </m:e>
        </m:acc>
        <m:r>
          <w:rPr>
            <w:rFonts w:ascii="Cambria Math"/>
          </w:rPr>
          <m:t>=P</m:t>
        </m:r>
      </m:oMath>
      <w:r w:rsidRPr="00B34A9C">
        <w:t>. The shear stress terms will be assumed lateral averages and the double overbars will be dropped for convenience. Making these simplifications, the governing equations become:</w:t>
      </w:r>
    </w:p>
    <w:p w14:paraId="299DBE30" w14:textId="77777777" w:rsidR="0041037A" w:rsidRPr="00B7030B" w:rsidRDefault="0041037A" w:rsidP="007A3922">
      <w:pPr>
        <w:pStyle w:val="Heading3"/>
      </w:pPr>
      <w:r w:rsidRPr="00B7030B">
        <w:t xml:space="preserve"> </w:t>
      </w:r>
      <w:bookmarkStart w:id="100" w:name="_Toc397412859"/>
      <w:bookmarkStart w:id="101" w:name="_Toc410030404"/>
      <w:bookmarkStart w:id="102" w:name="_Toc523896490"/>
      <w:bookmarkStart w:id="103" w:name="_Toc48573553"/>
      <w:r w:rsidRPr="00B7030B">
        <w:t>Continuity Equation</w:t>
      </w:r>
      <w:bookmarkEnd w:id="100"/>
      <w:bookmarkEnd w:id="101"/>
      <w:bookmarkEnd w:id="102"/>
      <w:bookmarkEnd w:id="103"/>
    </w:p>
    <w:p w14:paraId="2395EF56" w14:textId="08746470" w:rsidR="0041037A" w:rsidRPr="00B7030B" w:rsidRDefault="0041037A" w:rsidP="007728CB">
      <w:pPr>
        <w:pStyle w:val="equation"/>
        <w:rPr>
          <w:rFonts w:asciiTheme="minorHAnsi" w:hAnsiTheme="minorHAnsi"/>
        </w:rPr>
      </w:pPr>
      <w:r w:rsidRPr="00B7030B">
        <w:rPr>
          <w:rFonts w:asciiTheme="minorHAnsi" w:hAnsiTheme="minorHAnsi"/>
        </w:rPr>
        <w:tab/>
      </w:r>
      <m:oMath>
        <m:f>
          <m:fPr>
            <m:ctrlPr>
              <w:rPr>
                <w:rFonts w:ascii="Cambria Math" w:hAnsi="Cambria Math"/>
                <w:i/>
              </w:rPr>
            </m:ctrlPr>
          </m:fPr>
          <m:num>
            <m:r>
              <w:rPr>
                <w:rFonts w:ascii="Cambria Math" w:hAnsiTheme="minorHAnsi"/>
              </w:rPr>
              <m:t>∂UB</m:t>
            </m:r>
            <m:ctrlPr>
              <w:rPr>
                <w:rFonts w:ascii="Cambria Math" w:hAnsiTheme="minorHAnsi"/>
                <w:i/>
              </w:rPr>
            </m:ctrlPr>
          </m:num>
          <m:den>
            <m:r>
              <w:rPr>
                <w:rFonts w:ascii="Cambria Math" w:hAnsiTheme="minorHAnsi"/>
              </w:rPr>
              <m:t xml:space="preserve">∂x </m:t>
            </m:r>
          </m:den>
        </m:f>
        <m:r>
          <w:rPr>
            <w:rFonts w:ascii="Cambria Math" w:hAnsiTheme="minorHAnsi"/>
          </w:rPr>
          <m:t xml:space="preserve">+ </m:t>
        </m:r>
        <m:f>
          <m:fPr>
            <m:ctrlPr>
              <w:rPr>
                <w:rFonts w:ascii="Cambria Math" w:hAnsi="Cambria Math"/>
                <w:i/>
              </w:rPr>
            </m:ctrlPr>
          </m:fPr>
          <m:num>
            <m:r>
              <w:rPr>
                <w:rFonts w:ascii="Cambria Math" w:hAnsiTheme="minorHAnsi"/>
              </w:rPr>
              <m:t>∂WB</m:t>
            </m:r>
            <m:ctrlPr>
              <w:rPr>
                <w:rFonts w:ascii="Cambria Math" w:hAnsiTheme="minorHAnsi"/>
                <w:i/>
              </w:rPr>
            </m:ctrlPr>
          </m:num>
          <m:den>
            <m:r>
              <w:rPr>
                <w:rFonts w:ascii="Cambria Math" w:hAnsiTheme="minorHAnsi"/>
              </w:rPr>
              <m:t xml:space="preserve">∂z </m:t>
            </m:r>
            <m:ctrlPr>
              <w:rPr>
                <w:rFonts w:ascii="Cambria Math" w:hAnsiTheme="minorHAnsi"/>
                <w:i/>
              </w:rPr>
            </m:ctrlPr>
          </m:den>
        </m:f>
        <m:r>
          <w:rPr>
            <w:rFonts w:ascii="Cambria Math" w:hAnsiTheme="minorHAnsi"/>
          </w:rPr>
          <m:t>= qB</m:t>
        </m:r>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37</w:t>
      </w:r>
      <w:r w:rsidR="00A41B27">
        <w:rPr>
          <w:rStyle w:val="EquationCaption"/>
          <w:rFonts w:asciiTheme="minorHAnsi" w:hAnsiTheme="minorHAnsi"/>
        </w:rPr>
        <w:fldChar w:fldCharType="end"/>
      </w:r>
      <w:r w:rsidRPr="00B7030B">
        <w:rPr>
          <w:rStyle w:val="EquationCaption"/>
          <w:rFonts w:asciiTheme="minorHAnsi" w:hAnsiTheme="minorHAnsi"/>
        </w:rPr>
        <w:t>)</w:t>
      </w:r>
    </w:p>
    <w:p w14:paraId="4A0B7D0D" w14:textId="77777777" w:rsidR="0041037A" w:rsidRPr="00B7030B" w:rsidRDefault="0041037A" w:rsidP="007A3922">
      <w:pPr>
        <w:pStyle w:val="Heading3"/>
      </w:pPr>
      <w:bookmarkStart w:id="104" w:name="_Toc397412860"/>
      <w:bookmarkStart w:id="105" w:name="_Toc410030405"/>
      <w:bookmarkStart w:id="106" w:name="_Toc523896491"/>
      <w:bookmarkStart w:id="107" w:name="_Toc48573554"/>
      <w:r w:rsidRPr="00B7030B">
        <w:t>x-Momentum Equation</w:t>
      </w:r>
      <w:bookmarkEnd w:id="104"/>
      <w:bookmarkEnd w:id="105"/>
      <w:bookmarkEnd w:id="106"/>
      <w:bookmarkEnd w:id="107"/>
    </w:p>
    <w:p w14:paraId="35C92827" w14:textId="0D1734A4" w:rsidR="0041037A" w:rsidRPr="00B7030B" w:rsidRDefault="0041037A">
      <w:pPr>
        <w:pStyle w:val="equation"/>
        <w:rPr>
          <w:rFonts w:asciiTheme="minorHAnsi" w:hAnsiTheme="minorHAnsi"/>
        </w:rPr>
      </w:pPr>
      <w:r w:rsidRPr="00B7030B">
        <w:rPr>
          <w:rFonts w:asciiTheme="minorHAnsi" w:hAnsiTheme="minorHAnsi"/>
        </w:rPr>
        <w:tab/>
      </w:r>
      <w:r w:rsidR="00E108E0" w:rsidRPr="00E108E0">
        <w:rPr>
          <w:rFonts w:asciiTheme="minorHAnsi" w:hAnsiTheme="minorHAnsi"/>
          <w:noProof/>
          <w:position w:val="-28"/>
        </w:rPr>
        <w:object w:dxaOrig="6360" w:dyaOrig="660" w14:anchorId="6F255794">
          <v:shape id="_x0000_i1247" type="#_x0000_t75" alt="" style="width:320.2pt;height:32.85pt;mso-width-percent:0;mso-height-percent:0;mso-width-percent:0;mso-height-percent:0" o:ole="">
            <v:imagedata r:id="rId46" o:title=""/>
          </v:shape>
          <o:OLEObject Type="Embed" ProgID="Equation.3" ShapeID="_x0000_i1247" DrawAspect="Content" ObjectID="_1721314758" r:id="rId47"/>
        </w:object>
      </w:r>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38</w:t>
      </w:r>
      <w:r w:rsidR="00A41B27">
        <w:rPr>
          <w:rStyle w:val="EquationCaption"/>
          <w:rFonts w:asciiTheme="minorHAnsi" w:hAnsiTheme="minorHAnsi"/>
        </w:rPr>
        <w:fldChar w:fldCharType="end"/>
      </w:r>
      <w:r w:rsidRPr="00B7030B">
        <w:rPr>
          <w:rStyle w:val="EquationCaption"/>
          <w:rFonts w:asciiTheme="minorHAnsi" w:hAnsiTheme="minorHAnsi"/>
        </w:rPr>
        <w:t>)</w:t>
      </w:r>
    </w:p>
    <w:p w14:paraId="01161E23" w14:textId="77777777" w:rsidR="0041037A" w:rsidRPr="00B7030B" w:rsidRDefault="0041037A" w:rsidP="007A3922">
      <w:pPr>
        <w:pStyle w:val="Heading3"/>
      </w:pPr>
      <w:bookmarkStart w:id="108" w:name="_Toc397412861"/>
      <w:bookmarkStart w:id="109" w:name="_Toc410030406"/>
      <w:bookmarkStart w:id="110" w:name="_Toc523896492"/>
      <w:bookmarkStart w:id="111" w:name="_Toc48573555"/>
      <w:r w:rsidRPr="00B7030B">
        <w:t>z-Momentum Equation</w:t>
      </w:r>
      <w:bookmarkEnd w:id="108"/>
      <w:bookmarkEnd w:id="109"/>
      <w:bookmarkEnd w:id="110"/>
      <w:bookmarkEnd w:id="111"/>
    </w:p>
    <w:p w14:paraId="488EE082" w14:textId="4D489327" w:rsidR="0041037A" w:rsidRPr="00B7030B" w:rsidRDefault="0041037A" w:rsidP="00B34A9C">
      <w:pPr>
        <w:pStyle w:val="equation"/>
        <w:rPr>
          <w:rFonts w:asciiTheme="minorHAnsi" w:hAnsiTheme="minorHAnsi"/>
        </w:rPr>
      </w:pPr>
      <w:r w:rsidRPr="00B7030B">
        <w:rPr>
          <w:rFonts w:asciiTheme="minorHAnsi" w:hAnsiTheme="minorHAnsi"/>
        </w:rPr>
        <w:tab/>
      </w:r>
      <m:oMath>
        <m:f>
          <m:fPr>
            <m:ctrlPr>
              <w:rPr>
                <w:rFonts w:ascii="Cambria Math" w:hAnsiTheme="minorHAnsi"/>
                <w:i/>
              </w:rPr>
            </m:ctrlPr>
          </m:fPr>
          <m:num>
            <m:r>
              <w:rPr>
                <w:rFonts w:ascii="Cambria Math" w:hAnsiTheme="minorHAnsi"/>
              </w:rPr>
              <m:t>1</m:t>
            </m:r>
          </m:num>
          <m:den>
            <m:r>
              <w:rPr>
                <w:rFonts w:ascii="Cambria Math" w:hAnsiTheme="minorHAnsi"/>
              </w:rPr>
              <m:t>ρ</m:t>
            </m:r>
          </m:den>
        </m:f>
        <m:f>
          <m:fPr>
            <m:ctrlPr>
              <w:rPr>
                <w:rFonts w:ascii="Cambria Math" w:hAnsiTheme="minorHAnsi"/>
                <w:i/>
              </w:rPr>
            </m:ctrlPr>
          </m:fPr>
          <m:num>
            <m:r>
              <w:rPr>
                <w:rFonts w:ascii="Cambria Math" w:hAnsiTheme="minorHAnsi"/>
              </w:rPr>
              <m:t>∂P</m:t>
            </m:r>
          </m:num>
          <m:den>
            <m:r>
              <w:rPr>
                <w:rFonts w:ascii="Cambria Math" w:hAnsiTheme="minorHAnsi"/>
              </w:rPr>
              <m:t>∂z</m:t>
            </m:r>
          </m:den>
        </m:f>
        <m:r>
          <w:rPr>
            <w:rFonts w:ascii="Cambria Math" w:hAnsiTheme="minorHAnsi"/>
          </w:rPr>
          <m:t>=g</m:t>
        </m:r>
        <m:func>
          <m:funcPr>
            <m:ctrlPr>
              <w:rPr>
                <w:rFonts w:ascii="Cambria Math" w:hAnsiTheme="minorHAnsi"/>
                <w:i/>
              </w:rPr>
            </m:ctrlPr>
          </m:funcPr>
          <m:fName>
            <m:r>
              <w:rPr>
                <w:rFonts w:ascii="Cambria Math" w:hAnsiTheme="minorHAnsi"/>
              </w:rPr>
              <m:t>cos</m:t>
            </m:r>
          </m:fName>
          <m:e>
            <m:r>
              <w:rPr>
                <w:rFonts w:ascii="Cambria Math" w:hAnsiTheme="minorHAnsi"/>
              </w:rPr>
              <m:t>α</m:t>
            </m:r>
          </m:e>
        </m:func>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39</w:t>
      </w:r>
      <w:r w:rsidR="00A41B27">
        <w:rPr>
          <w:rStyle w:val="EquationCaption"/>
          <w:rFonts w:asciiTheme="minorHAnsi" w:hAnsiTheme="minorHAnsi"/>
        </w:rPr>
        <w:fldChar w:fldCharType="end"/>
      </w:r>
      <w:r w:rsidRPr="00B7030B">
        <w:rPr>
          <w:rStyle w:val="EquationCaption"/>
          <w:rFonts w:asciiTheme="minorHAnsi" w:hAnsiTheme="minorHAnsi"/>
        </w:rPr>
        <w:t>)</w:t>
      </w:r>
    </w:p>
    <w:p w14:paraId="2C47B31F" w14:textId="1FD46EDC" w:rsidR="0041037A" w:rsidRPr="00B06E60" w:rsidRDefault="00AD36D4" w:rsidP="007A3922">
      <w:pPr>
        <w:pStyle w:val="BodyText"/>
      </w:pPr>
      <w:r>
        <w:t xml:space="preserve">With </w:t>
      </w:r>
      <w:r w:rsidR="00053C36">
        <w:t>the density through the equation of state</w:t>
      </w:r>
      <w:r>
        <w:t xml:space="preserve"> computed</w:t>
      </w:r>
      <w:r w:rsidR="00053C36">
        <w:t>, th</w:t>
      </w:r>
      <w:r w:rsidR="0041037A" w:rsidRPr="00B06E60">
        <w:t>ere are now three equations and three unknowns</w:t>
      </w:r>
      <w:r>
        <w:t xml:space="preserve">: </w:t>
      </w:r>
      <w:r w:rsidR="0041037A" w:rsidRPr="00B06E60">
        <w:rPr>
          <w:i/>
          <w:iCs/>
        </w:rPr>
        <w:t>U</w:t>
      </w:r>
      <w:r w:rsidR="0041037A" w:rsidRPr="00B06E60">
        <w:t xml:space="preserve">, </w:t>
      </w:r>
      <w:r w:rsidR="0041037A" w:rsidRPr="00B06E60">
        <w:rPr>
          <w:i/>
          <w:iCs/>
        </w:rPr>
        <w:t>W</w:t>
      </w:r>
      <w:r w:rsidR="0041037A" w:rsidRPr="00B06E60">
        <w:t xml:space="preserve">, and </w:t>
      </w:r>
      <w:r w:rsidR="0041037A" w:rsidRPr="00B06E60">
        <w:rPr>
          <w:i/>
          <w:iCs/>
        </w:rPr>
        <w:t>P</w:t>
      </w:r>
      <w:r w:rsidR="0041037A" w:rsidRPr="00B06E60">
        <w:t>.</w:t>
      </w:r>
    </w:p>
    <w:p w14:paraId="55AF6DAC" w14:textId="77777777" w:rsidR="0041037A" w:rsidRPr="00B7030B" w:rsidRDefault="0041037A" w:rsidP="007A3922">
      <w:pPr>
        <w:pStyle w:val="Heading2"/>
      </w:pPr>
      <w:bookmarkStart w:id="112" w:name="_Toc397412862"/>
      <w:bookmarkStart w:id="113" w:name="_Toc410030407"/>
      <w:bookmarkStart w:id="114" w:name="_Toc523896493"/>
      <w:bookmarkStart w:id="115" w:name="_Toc48573556"/>
      <w:r w:rsidRPr="00B7030B">
        <w:t>Simplification of Pressure Term</w:t>
      </w:r>
      <w:bookmarkEnd w:id="112"/>
      <w:bookmarkEnd w:id="113"/>
      <w:bookmarkEnd w:id="114"/>
      <w:bookmarkEnd w:id="115"/>
    </w:p>
    <w:p w14:paraId="460F4F47" w14:textId="42B60E1B" w:rsidR="0041037A" w:rsidRPr="00B06E60" w:rsidRDefault="0041037A" w:rsidP="007A3922">
      <w:pPr>
        <w:pStyle w:val="BodyText"/>
      </w:pPr>
      <w:r w:rsidRPr="00B06E60">
        <w:t>The z-momentum equation reduces to</w:t>
      </w:r>
    </w:p>
    <w:p w14:paraId="546130EE" w14:textId="0272B426" w:rsidR="0041037A" w:rsidRPr="00B7030B" w:rsidRDefault="0041037A" w:rsidP="00B06E60">
      <w:pPr>
        <w:pStyle w:val="equation"/>
        <w:rPr>
          <w:rFonts w:asciiTheme="minorHAnsi" w:hAnsiTheme="minorHAnsi"/>
        </w:rPr>
      </w:pPr>
      <w:r w:rsidRPr="00B7030B">
        <w:rPr>
          <w:rFonts w:asciiTheme="minorHAnsi" w:hAnsiTheme="minorHAnsi"/>
        </w:rPr>
        <w:tab/>
      </w:r>
      <m:oMath>
        <m:r>
          <w:rPr>
            <w:rFonts w:ascii="Cambria Math" w:hAnsiTheme="minorHAnsi"/>
          </w:rPr>
          <m:t xml:space="preserve"> P=</m:t>
        </m:r>
        <m:sSub>
          <m:sSubPr>
            <m:ctrlPr>
              <w:rPr>
                <w:rFonts w:ascii="Cambria Math" w:hAnsiTheme="minorHAnsi"/>
                <w:i/>
              </w:rPr>
            </m:ctrlPr>
          </m:sSubPr>
          <m:e>
            <m:r>
              <w:rPr>
                <w:rFonts w:ascii="Cambria Math" w:hAnsiTheme="minorHAnsi"/>
              </w:rPr>
              <m:t>P</m:t>
            </m:r>
          </m:e>
          <m:sub>
            <m:r>
              <w:rPr>
                <w:rFonts w:ascii="Cambria Math" w:hAnsiTheme="minorHAnsi"/>
              </w:rPr>
              <m:t>a</m:t>
            </m:r>
          </m:sub>
        </m:sSub>
        <m:r>
          <w:rPr>
            <w:rFonts w:ascii="Cambria Math" w:hAnsiTheme="minorHAnsi"/>
          </w:rPr>
          <m:t>+g</m:t>
        </m:r>
        <m:func>
          <m:funcPr>
            <m:ctrlPr>
              <w:rPr>
                <w:rFonts w:ascii="Cambria Math" w:hAnsiTheme="minorHAnsi"/>
                <w:i/>
              </w:rPr>
            </m:ctrlPr>
          </m:funcPr>
          <m:fName>
            <m:r>
              <w:rPr>
                <w:rFonts w:ascii="Cambria Math" w:hAnsiTheme="minorHAnsi"/>
              </w:rPr>
              <m:t>cos</m:t>
            </m:r>
          </m:fName>
          <m:e>
            <m:r>
              <w:rPr>
                <w:rFonts w:ascii="Cambria Math" w:hAnsiTheme="minorHAnsi"/>
              </w:rPr>
              <m:t>α</m:t>
            </m:r>
          </m:e>
        </m:func>
        <m:nary>
          <m:naryPr>
            <m:ctrlPr>
              <w:rPr>
                <w:rFonts w:ascii="Cambria Math" w:hAnsiTheme="minorHAnsi"/>
                <w:i/>
              </w:rPr>
            </m:ctrlPr>
          </m:naryPr>
          <m:sub>
            <m:r>
              <w:rPr>
                <w:rFonts w:ascii="Cambria Math" w:hAnsiTheme="minorHAnsi"/>
              </w:rPr>
              <m:t>η</m:t>
            </m:r>
          </m:sub>
          <m:sup>
            <m:r>
              <w:rPr>
                <w:rFonts w:ascii="Cambria Math" w:hAnsiTheme="minorHAnsi"/>
              </w:rPr>
              <m:t>z</m:t>
            </m:r>
          </m:sup>
          <m:e>
            <m:r>
              <w:rPr>
                <w:rFonts w:ascii="Cambria Math" w:hAnsiTheme="minorHAnsi"/>
              </w:rPr>
              <m:t>ρdz</m:t>
            </m:r>
          </m:e>
        </m:nary>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40</w:t>
      </w:r>
      <w:r w:rsidR="00A41B27">
        <w:rPr>
          <w:rStyle w:val="EquationCaption"/>
          <w:rFonts w:asciiTheme="minorHAnsi" w:hAnsiTheme="minorHAnsi"/>
        </w:rPr>
        <w:fldChar w:fldCharType="end"/>
      </w:r>
      <w:r w:rsidRPr="00B7030B">
        <w:rPr>
          <w:rStyle w:val="EquationCaption"/>
          <w:rFonts w:asciiTheme="minorHAnsi" w:hAnsiTheme="minorHAnsi"/>
        </w:rPr>
        <w:t>)</w:t>
      </w:r>
    </w:p>
    <w:p w14:paraId="2F9F0802" w14:textId="2473DD4C" w:rsidR="0041037A" w:rsidRPr="00B06E60" w:rsidRDefault="0041037A" w:rsidP="007A3922">
      <w:pPr>
        <w:pStyle w:val="BodyText"/>
      </w:pPr>
      <w:r w:rsidRPr="00B06E60">
        <w:t>after integration from a depth z to the water surface</w:t>
      </w:r>
      <w:r w:rsidR="00AD36D4">
        <w:t>,</w:t>
      </w:r>
      <w:r w:rsidRPr="00B06E60">
        <w:t xml:space="preserve"> defined as z=</w:t>
      </w:r>
      <w:r w:rsidRPr="00B06E60">
        <w:sym w:font="Symbol" w:char="F068"/>
      </w:r>
      <w:r w:rsidRPr="00B06E60">
        <w:t>.  P</w:t>
      </w:r>
      <w:r w:rsidRPr="00B06E60">
        <w:rPr>
          <w:vertAlign w:val="subscript"/>
        </w:rPr>
        <w:t>a</w:t>
      </w:r>
      <w:r w:rsidRPr="00B06E60">
        <w:t xml:space="preserve"> is the atmospheric pressure at the water surface (</w:t>
      </w:r>
      <w:r w:rsidR="003B7E39" w:rsidRPr="00B06E60">
        <w:fldChar w:fldCharType="begin"/>
      </w:r>
      <w:r w:rsidR="003B7E39" w:rsidRPr="00B06E60">
        <w:instrText xml:space="preserve"> REF _Ref532632143 \h  \* MERGEFORMAT </w:instrText>
      </w:r>
      <w:r w:rsidR="003B7E39" w:rsidRPr="00B06E60">
        <w:fldChar w:fldCharType="separate"/>
      </w:r>
      <w:r w:rsidR="00A95042" w:rsidRPr="00A95042">
        <w:rPr>
          <w:b/>
          <w:bCs/>
          <w:color w:val="0000FF"/>
          <w:u w:val="single"/>
        </w:rPr>
        <w:t xml:space="preserve">Figure </w:t>
      </w:r>
      <w:r w:rsidR="00A95042" w:rsidRPr="00A95042">
        <w:rPr>
          <w:b/>
          <w:bCs/>
          <w:noProof/>
          <w:color w:val="0000FF"/>
          <w:u w:val="single"/>
        </w:rPr>
        <w:t>9</w:t>
      </w:r>
      <w:r w:rsidR="003B7E39" w:rsidRPr="00B06E60">
        <w:fldChar w:fldCharType="end"/>
      </w:r>
      <w:r w:rsidRPr="00B06E60">
        <w:t>).</w:t>
      </w:r>
    </w:p>
    <w:p w14:paraId="0302FDA3" w14:textId="77777777" w:rsidR="0041037A" w:rsidRPr="00B7030B" w:rsidRDefault="00E108E0" w:rsidP="007A3922">
      <w:pPr>
        <w:pStyle w:val="Graph"/>
      </w:pPr>
      <w:r w:rsidRPr="00085A37">
        <w:rPr>
          <w:noProof/>
          <w:bdr w:val="single" w:sz="2" w:space="0" w:color="auto"/>
        </w:rPr>
        <w:object w:dxaOrig="8624" w:dyaOrig="5691" w14:anchorId="44CEC43B">
          <v:shape id="_x0000_i1246" type="#_x0000_t75" alt="" style="width:344.85pt;height:248.2pt;mso-width-percent:0;mso-height-percent:0;mso-width-percent:0;mso-height-percent:0" o:ole="" fillcolor="window">
            <v:imagedata r:id="rId48" o:title=""/>
          </v:shape>
          <o:OLEObject Type="Embed" ProgID="Word.Picture.8" ShapeID="_x0000_i1246" DrawAspect="Content" ObjectID="_1721314759" r:id="rId49"/>
        </w:object>
      </w:r>
    </w:p>
    <w:p w14:paraId="24C8FF94" w14:textId="3B2C55BD" w:rsidR="0041037A" w:rsidRPr="00B06E60" w:rsidRDefault="0041037A" w:rsidP="007A3922">
      <w:pPr>
        <w:pStyle w:val="Figurecaption"/>
      </w:pPr>
      <w:bookmarkStart w:id="116" w:name="_Ref532632143"/>
      <w:bookmarkStart w:id="117" w:name="_Toc410030447"/>
      <w:bookmarkStart w:id="118" w:name="_Toc523896597"/>
      <w:bookmarkStart w:id="119" w:name="_Toc48573721"/>
      <w:r w:rsidRPr="00B06E60">
        <w:t xml:space="preserve">Figure </w:t>
      </w:r>
      <w:r w:rsidR="00000000">
        <w:fldChar w:fldCharType="begin"/>
      </w:r>
      <w:r w:rsidR="00000000">
        <w:instrText xml:space="preserve"> SEQ Figure \* ARABIC </w:instrText>
      </w:r>
      <w:r w:rsidR="00000000">
        <w:fldChar w:fldCharType="separate"/>
      </w:r>
      <w:r w:rsidR="00A95042">
        <w:rPr>
          <w:noProof/>
        </w:rPr>
        <w:t>9</w:t>
      </w:r>
      <w:r w:rsidR="00000000">
        <w:rPr>
          <w:noProof/>
        </w:rPr>
        <w:fldChar w:fldCharType="end"/>
      </w:r>
      <w:bookmarkEnd w:id="116"/>
      <w:r w:rsidRPr="00B06E60">
        <w:t>. Schematization for simplification of pressure term.</w:t>
      </w:r>
      <w:bookmarkEnd w:id="117"/>
      <w:bookmarkEnd w:id="118"/>
      <w:bookmarkEnd w:id="119"/>
    </w:p>
    <w:p w14:paraId="4E018E6F" w14:textId="77777777" w:rsidR="0041037A" w:rsidRPr="00B06E60" w:rsidRDefault="0041037A" w:rsidP="00B6554A">
      <w:pPr>
        <w:pStyle w:val="BodyText"/>
      </w:pPr>
      <w:r w:rsidRPr="00B06E60">
        <w:t>This equation for pressure is now substituted into the x-momentum equation and simplified using Leibnitz rule. The pressure gradient term in the x-momentum equation then becomes:</w:t>
      </w:r>
    </w:p>
    <w:p w14:paraId="2CC2159D" w14:textId="40AB8FE2" w:rsidR="0041037A" w:rsidRPr="00B06E60" w:rsidRDefault="0041037A" w:rsidP="00B06E60">
      <w:pPr>
        <w:pStyle w:val="equation"/>
        <w:rPr>
          <w:rFonts w:asciiTheme="minorHAnsi" w:hAnsiTheme="minorHAnsi"/>
          <w:sz w:val="20"/>
          <w:szCs w:val="18"/>
        </w:rPr>
      </w:pPr>
      <w:r w:rsidRPr="00B06E60">
        <w:rPr>
          <w:rFonts w:asciiTheme="minorHAnsi" w:hAnsiTheme="minorHAnsi"/>
          <w:sz w:val="20"/>
          <w:szCs w:val="18"/>
        </w:rPr>
        <w:tab/>
      </w:r>
      <m:oMath>
        <m:r>
          <w:rPr>
            <w:rFonts w:ascii="Cambria Math" w:hAnsiTheme="minorHAnsi"/>
            <w:sz w:val="20"/>
            <w:szCs w:val="18"/>
          </w:rPr>
          <m:t>-</m:t>
        </m:r>
        <m:f>
          <m:fPr>
            <m:ctrlPr>
              <w:rPr>
                <w:rFonts w:ascii="Cambria Math" w:hAnsiTheme="minorHAnsi"/>
                <w:i/>
                <w:sz w:val="20"/>
                <w:szCs w:val="18"/>
              </w:rPr>
            </m:ctrlPr>
          </m:fPr>
          <m:num>
            <m:r>
              <w:rPr>
                <w:rFonts w:ascii="Cambria Math" w:hAnsiTheme="minorHAnsi"/>
                <w:sz w:val="20"/>
                <w:szCs w:val="18"/>
              </w:rPr>
              <m:t>1</m:t>
            </m:r>
          </m:num>
          <m:den>
            <m:r>
              <w:rPr>
                <w:rFonts w:ascii="Cambria Math" w:hAnsiTheme="minorHAnsi"/>
                <w:sz w:val="20"/>
                <w:szCs w:val="18"/>
              </w:rPr>
              <m:t>ρ</m:t>
            </m:r>
          </m:den>
        </m:f>
        <m:f>
          <m:fPr>
            <m:ctrlPr>
              <w:rPr>
                <w:rFonts w:ascii="Cambria Math" w:hAnsiTheme="minorHAnsi"/>
                <w:i/>
                <w:sz w:val="20"/>
                <w:szCs w:val="18"/>
              </w:rPr>
            </m:ctrlPr>
          </m:fPr>
          <m:num>
            <m:r>
              <w:rPr>
                <w:rFonts w:ascii="Cambria Math" w:hAnsiTheme="minorHAnsi"/>
                <w:sz w:val="20"/>
                <w:szCs w:val="18"/>
              </w:rPr>
              <m:t>∂P</m:t>
            </m:r>
          </m:num>
          <m:den>
            <m:r>
              <w:rPr>
                <w:rFonts w:ascii="Cambria Math" w:hAnsiTheme="minorHAnsi"/>
                <w:sz w:val="20"/>
                <w:szCs w:val="18"/>
              </w:rPr>
              <m:t>∂x</m:t>
            </m:r>
          </m:den>
        </m:f>
        <m:r>
          <w:rPr>
            <w:rFonts w:ascii="Cambria Math" w:hAnsiTheme="minorHAnsi"/>
            <w:sz w:val="20"/>
            <w:szCs w:val="18"/>
          </w:rPr>
          <m:t>=</m:t>
        </m:r>
        <m:r>
          <w:rPr>
            <w:rFonts w:ascii="Cambria Math" w:hAnsiTheme="minorHAnsi"/>
            <w:sz w:val="20"/>
            <w:szCs w:val="18"/>
          </w:rPr>
          <m:t>-</m:t>
        </m:r>
        <m:f>
          <m:fPr>
            <m:ctrlPr>
              <w:rPr>
                <w:rFonts w:ascii="Cambria Math" w:hAnsiTheme="minorHAnsi"/>
                <w:i/>
                <w:sz w:val="20"/>
                <w:szCs w:val="18"/>
              </w:rPr>
            </m:ctrlPr>
          </m:fPr>
          <m:num>
            <m:r>
              <w:rPr>
                <w:rFonts w:ascii="Cambria Math" w:hAnsiTheme="minorHAnsi"/>
                <w:sz w:val="20"/>
                <w:szCs w:val="18"/>
              </w:rPr>
              <m:t>1</m:t>
            </m:r>
          </m:num>
          <m:den>
            <m:r>
              <w:rPr>
                <w:rFonts w:ascii="Cambria Math" w:hAnsiTheme="minorHAnsi"/>
                <w:sz w:val="20"/>
                <w:szCs w:val="18"/>
              </w:rPr>
              <m:t>ρ</m:t>
            </m:r>
          </m:den>
        </m:f>
        <m:f>
          <m:fPr>
            <m:ctrlPr>
              <w:rPr>
                <w:rFonts w:ascii="Cambria Math" w:hAnsiTheme="minorHAnsi"/>
                <w:i/>
                <w:sz w:val="20"/>
                <w:szCs w:val="18"/>
              </w:rPr>
            </m:ctrlPr>
          </m:fPr>
          <m:num>
            <m:r>
              <w:rPr>
                <w:rFonts w:ascii="Cambria Math" w:hAnsiTheme="minorHAnsi"/>
                <w:sz w:val="20"/>
                <w:szCs w:val="18"/>
              </w:rPr>
              <m:t>∂</m:t>
            </m:r>
            <m:sSub>
              <m:sSubPr>
                <m:ctrlPr>
                  <w:rPr>
                    <w:rFonts w:ascii="Cambria Math" w:hAnsiTheme="minorHAnsi"/>
                    <w:i/>
                    <w:sz w:val="20"/>
                    <w:szCs w:val="18"/>
                  </w:rPr>
                </m:ctrlPr>
              </m:sSubPr>
              <m:e>
                <m:r>
                  <w:rPr>
                    <w:rFonts w:ascii="Cambria Math" w:hAnsiTheme="minorHAnsi"/>
                    <w:sz w:val="20"/>
                    <w:szCs w:val="18"/>
                  </w:rPr>
                  <m:t>P</m:t>
                </m:r>
              </m:e>
              <m:sub>
                <m:r>
                  <w:rPr>
                    <w:rFonts w:ascii="Cambria Math" w:hAnsiTheme="minorHAnsi"/>
                    <w:sz w:val="20"/>
                    <w:szCs w:val="18"/>
                  </w:rPr>
                  <m:t>a</m:t>
                </m:r>
              </m:sub>
            </m:sSub>
          </m:num>
          <m:den>
            <m:r>
              <w:rPr>
                <w:rFonts w:ascii="Cambria Math" w:hAnsiTheme="minorHAnsi"/>
                <w:sz w:val="20"/>
                <w:szCs w:val="18"/>
              </w:rPr>
              <m:t>∂x</m:t>
            </m:r>
          </m:den>
        </m:f>
        <m:r>
          <w:rPr>
            <w:rFonts w:ascii="Cambria Math" w:hAnsiTheme="minorHAnsi"/>
            <w:sz w:val="20"/>
            <w:szCs w:val="18"/>
          </w:rPr>
          <m:t>+g</m:t>
        </m:r>
        <m:func>
          <m:funcPr>
            <m:ctrlPr>
              <w:rPr>
                <w:rFonts w:ascii="Cambria Math" w:hAnsiTheme="minorHAnsi"/>
                <w:i/>
                <w:sz w:val="20"/>
                <w:szCs w:val="18"/>
              </w:rPr>
            </m:ctrlPr>
          </m:funcPr>
          <m:fName>
            <m:r>
              <w:rPr>
                <w:rFonts w:ascii="Cambria Math" w:hAnsiTheme="minorHAnsi"/>
                <w:sz w:val="20"/>
                <w:szCs w:val="18"/>
              </w:rPr>
              <m:t>cos</m:t>
            </m:r>
          </m:fName>
          <m:e>
            <m:r>
              <w:rPr>
                <w:rFonts w:ascii="Cambria Math" w:hAnsiTheme="minorHAnsi"/>
                <w:sz w:val="20"/>
                <w:szCs w:val="18"/>
              </w:rPr>
              <m:t>α</m:t>
            </m:r>
          </m:e>
        </m:func>
        <m:f>
          <m:fPr>
            <m:ctrlPr>
              <w:rPr>
                <w:rFonts w:ascii="Cambria Math" w:hAnsiTheme="minorHAnsi"/>
                <w:i/>
                <w:sz w:val="20"/>
                <w:szCs w:val="18"/>
              </w:rPr>
            </m:ctrlPr>
          </m:fPr>
          <m:num>
            <m:r>
              <w:rPr>
                <w:rFonts w:ascii="Cambria Math" w:hAnsiTheme="minorHAnsi"/>
                <w:sz w:val="20"/>
                <w:szCs w:val="18"/>
              </w:rPr>
              <m:t>∂η</m:t>
            </m:r>
          </m:num>
          <m:den>
            <m:r>
              <w:rPr>
                <w:rFonts w:ascii="Cambria Math" w:hAnsiTheme="minorHAnsi"/>
                <w:sz w:val="20"/>
                <w:szCs w:val="18"/>
              </w:rPr>
              <m:t>∂x</m:t>
            </m:r>
          </m:den>
        </m:f>
        <m:r>
          <w:rPr>
            <w:rFonts w:ascii="Cambria Math" w:hAnsiTheme="minorHAnsi"/>
            <w:sz w:val="20"/>
            <w:szCs w:val="18"/>
          </w:rPr>
          <m:t>-</m:t>
        </m:r>
        <m:f>
          <m:fPr>
            <m:ctrlPr>
              <w:rPr>
                <w:rFonts w:ascii="Cambria Math" w:hAnsiTheme="minorHAnsi"/>
                <w:i/>
                <w:sz w:val="20"/>
                <w:szCs w:val="18"/>
              </w:rPr>
            </m:ctrlPr>
          </m:fPr>
          <m:num>
            <m:r>
              <w:rPr>
                <w:rFonts w:ascii="Cambria Math" w:hAnsiTheme="minorHAnsi"/>
                <w:sz w:val="20"/>
                <w:szCs w:val="18"/>
              </w:rPr>
              <m:t>g</m:t>
            </m:r>
            <m:func>
              <m:funcPr>
                <m:ctrlPr>
                  <w:rPr>
                    <w:rFonts w:ascii="Cambria Math" w:hAnsiTheme="minorHAnsi"/>
                    <w:i/>
                    <w:sz w:val="20"/>
                    <w:szCs w:val="18"/>
                  </w:rPr>
                </m:ctrlPr>
              </m:funcPr>
              <m:fName>
                <m:r>
                  <w:rPr>
                    <w:rFonts w:ascii="Cambria Math" w:hAnsiTheme="minorHAnsi"/>
                    <w:sz w:val="20"/>
                    <w:szCs w:val="18"/>
                  </w:rPr>
                  <m:t>cos</m:t>
                </m:r>
              </m:fName>
              <m:e>
                <m:r>
                  <w:rPr>
                    <w:rFonts w:ascii="Cambria Math" w:hAnsiTheme="minorHAnsi"/>
                    <w:sz w:val="20"/>
                    <w:szCs w:val="18"/>
                  </w:rPr>
                  <m:t>α</m:t>
                </m:r>
              </m:e>
            </m:func>
          </m:num>
          <m:den>
            <m:r>
              <w:rPr>
                <w:rFonts w:ascii="Cambria Math" w:hAnsiTheme="minorHAnsi"/>
                <w:sz w:val="20"/>
                <w:szCs w:val="18"/>
              </w:rPr>
              <m:t>ρ</m:t>
            </m:r>
          </m:den>
        </m:f>
        <m:nary>
          <m:naryPr>
            <m:ctrlPr>
              <w:rPr>
                <w:rFonts w:ascii="Cambria Math" w:hAnsiTheme="minorHAnsi"/>
                <w:i/>
                <w:sz w:val="20"/>
                <w:szCs w:val="18"/>
              </w:rPr>
            </m:ctrlPr>
          </m:naryPr>
          <m:sub>
            <m:r>
              <w:rPr>
                <w:rFonts w:ascii="Cambria Math" w:hAnsiTheme="minorHAnsi"/>
                <w:sz w:val="20"/>
                <w:szCs w:val="18"/>
              </w:rPr>
              <m:t>η</m:t>
            </m:r>
          </m:sub>
          <m:sup>
            <m:r>
              <w:rPr>
                <w:rFonts w:ascii="Cambria Math" w:hAnsiTheme="minorHAnsi"/>
                <w:sz w:val="20"/>
                <w:szCs w:val="18"/>
              </w:rPr>
              <m:t>z</m:t>
            </m:r>
          </m:sup>
          <m:e>
            <m:f>
              <m:fPr>
                <m:ctrlPr>
                  <w:rPr>
                    <w:rFonts w:ascii="Cambria Math" w:hAnsiTheme="minorHAnsi"/>
                    <w:i/>
                    <w:sz w:val="20"/>
                    <w:szCs w:val="18"/>
                  </w:rPr>
                </m:ctrlPr>
              </m:fPr>
              <m:num>
                <m:r>
                  <w:rPr>
                    <w:rFonts w:ascii="Cambria Math" w:hAnsiTheme="minorHAnsi"/>
                    <w:sz w:val="20"/>
                    <w:szCs w:val="18"/>
                  </w:rPr>
                  <m:t>∂ρ</m:t>
                </m:r>
              </m:num>
              <m:den>
                <m:r>
                  <w:rPr>
                    <w:rFonts w:ascii="Cambria Math" w:hAnsiTheme="minorHAnsi"/>
                    <w:sz w:val="20"/>
                    <w:szCs w:val="18"/>
                  </w:rPr>
                  <m:t>∂x</m:t>
                </m:r>
              </m:den>
            </m:f>
            <m:r>
              <w:rPr>
                <w:rFonts w:ascii="Cambria Math" w:hAnsiTheme="minorHAnsi"/>
                <w:sz w:val="20"/>
                <w:szCs w:val="18"/>
              </w:rPr>
              <m:t>dz</m:t>
            </m:r>
          </m:e>
        </m:nary>
      </m:oMath>
      <w:r w:rsidRPr="00B06E60">
        <w:rPr>
          <w:rFonts w:asciiTheme="minorHAnsi" w:hAnsiTheme="minorHAnsi"/>
          <w:sz w:val="20"/>
          <w:szCs w:val="18"/>
        </w:rPr>
        <w:tab/>
      </w:r>
      <w:r w:rsidRPr="00B06E60">
        <w:rPr>
          <w:rStyle w:val="EquationCaption"/>
          <w:rFonts w:asciiTheme="minorHAnsi" w:hAnsiTheme="minorHAnsi"/>
          <w:sz w:val="20"/>
          <w:szCs w:val="18"/>
        </w:rPr>
        <w:t>(</w:t>
      </w:r>
      <w:r w:rsidR="00A41B27">
        <w:rPr>
          <w:rStyle w:val="EquationCaption"/>
          <w:rFonts w:asciiTheme="minorHAnsi" w:hAnsiTheme="minorHAnsi"/>
          <w:sz w:val="20"/>
          <w:szCs w:val="18"/>
        </w:rPr>
        <w:fldChar w:fldCharType="begin"/>
      </w:r>
      <w:r w:rsidR="00A41B27">
        <w:rPr>
          <w:rStyle w:val="EquationCaption"/>
          <w:rFonts w:asciiTheme="minorHAnsi" w:hAnsiTheme="minorHAnsi"/>
          <w:sz w:val="20"/>
          <w:szCs w:val="18"/>
        </w:rPr>
        <w:instrText xml:space="preserve"> STYLEREF 1 \s </w:instrText>
      </w:r>
      <w:r w:rsidR="00A41B27">
        <w:rPr>
          <w:rStyle w:val="EquationCaption"/>
          <w:rFonts w:asciiTheme="minorHAnsi" w:hAnsiTheme="minorHAnsi"/>
          <w:sz w:val="20"/>
          <w:szCs w:val="18"/>
        </w:rPr>
        <w:fldChar w:fldCharType="separate"/>
      </w:r>
      <w:r w:rsidR="00A95042">
        <w:rPr>
          <w:rStyle w:val="EquationCaption"/>
          <w:rFonts w:asciiTheme="minorHAnsi" w:hAnsiTheme="minorHAnsi"/>
          <w:noProof/>
          <w:sz w:val="20"/>
          <w:szCs w:val="18"/>
        </w:rPr>
        <w:t>2</w:t>
      </w:r>
      <w:r w:rsidR="00A41B27">
        <w:rPr>
          <w:rStyle w:val="EquationCaption"/>
          <w:rFonts w:asciiTheme="minorHAnsi" w:hAnsiTheme="minorHAnsi"/>
          <w:sz w:val="20"/>
          <w:szCs w:val="18"/>
        </w:rPr>
        <w:fldChar w:fldCharType="end"/>
      </w:r>
      <w:r w:rsidR="00A41B27">
        <w:rPr>
          <w:rStyle w:val="EquationCaption"/>
          <w:rFonts w:asciiTheme="minorHAnsi" w:hAnsiTheme="minorHAnsi"/>
          <w:sz w:val="20"/>
          <w:szCs w:val="18"/>
        </w:rPr>
        <w:noBreakHyphen/>
      </w:r>
      <w:r w:rsidR="00A41B27">
        <w:rPr>
          <w:rStyle w:val="EquationCaption"/>
          <w:rFonts w:asciiTheme="minorHAnsi" w:hAnsiTheme="minorHAnsi"/>
          <w:sz w:val="20"/>
          <w:szCs w:val="18"/>
        </w:rPr>
        <w:fldChar w:fldCharType="begin"/>
      </w:r>
      <w:r w:rsidR="00A41B27">
        <w:rPr>
          <w:rStyle w:val="EquationCaption"/>
          <w:rFonts w:asciiTheme="minorHAnsi" w:hAnsiTheme="minorHAnsi"/>
          <w:sz w:val="20"/>
          <w:szCs w:val="18"/>
        </w:rPr>
        <w:instrText xml:space="preserve"> SEQ Equation \* ARABIC \s 1 </w:instrText>
      </w:r>
      <w:r w:rsidR="00A41B27">
        <w:rPr>
          <w:rStyle w:val="EquationCaption"/>
          <w:rFonts w:asciiTheme="minorHAnsi" w:hAnsiTheme="minorHAnsi"/>
          <w:sz w:val="20"/>
          <w:szCs w:val="18"/>
        </w:rPr>
        <w:fldChar w:fldCharType="separate"/>
      </w:r>
      <w:r w:rsidR="00A95042">
        <w:rPr>
          <w:rStyle w:val="EquationCaption"/>
          <w:rFonts w:asciiTheme="minorHAnsi" w:hAnsiTheme="minorHAnsi"/>
          <w:noProof/>
          <w:sz w:val="20"/>
          <w:szCs w:val="18"/>
        </w:rPr>
        <w:t>41</w:t>
      </w:r>
      <w:r w:rsidR="00A41B27">
        <w:rPr>
          <w:rStyle w:val="EquationCaption"/>
          <w:rFonts w:asciiTheme="minorHAnsi" w:hAnsiTheme="minorHAnsi"/>
          <w:sz w:val="20"/>
          <w:szCs w:val="18"/>
        </w:rPr>
        <w:fldChar w:fldCharType="end"/>
      </w:r>
      <w:r w:rsidRPr="00B06E60">
        <w:rPr>
          <w:rStyle w:val="EquationCaption"/>
          <w:rFonts w:asciiTheme="minorHAnsi" w:hAnsiTheme="minorHAnsi"/>
          <w:sz w:val="20"/>
          <w:szCs w:val="18"/>
        </w:rPr>
        <w:t>)</w:t>
      </w:r>
    </w:p>
    <w:p w14:paraId="2CC3E0FB" w14:textId="77777777" w:rsidR="0041037A" w:rsidRPr="00B06E60" w:rsidRDefault="0041037A" w:rsidP="007A3922">
      <w:pPr>
        <w:pStyle w:val="BodyText"/>
      </w:pPr>
      <w:r w:rsidRPr="00B06E60">
        <w:t xml:space="preserve">The first term on the RHS is the atmospheric pressure term (accelerations due to atmospheric pressure changes over the water surface), the second is the barotropic pressure term (accelerations due to water surface variations), and the third is the baroclinic pressure term (accelerations due to density driven currents). </w:t>
      </w:r>
    </w:p>
    <w:p w14:paraId="719AD8D1" w14:textId="0BFD6E8D" w:rsidR="0041037A" w:rsidRPr="00B06E60" w:rsidRDefault="00FB263D" w:rsidP="007A3922">
      <w:pPr>
        <w:pStyle w:val="BodyText"/>
      </w:pPr>
      <w:r>
        <w:t>Assuming that atmospheric pressure does not vary spatially, t</w:t>
      </w:r>
      <w:r w:rsidR="0041037A" w:rsidRPr="00B06E60">
        <w:t xml:space="preserve">he atmospheric pressure </w:t>
      </w:r>
      <w:r>
        <w:t xml:space="preserve">gradient </w:t>
      </w:r>
      <w:r w:rsidR="0041037A" w:rsidRPr="00B06E60">
        <w:t xml:space="preserve">term is neglected. This implies that for long </w:t>
      </w:r>
      <w:r>
        <w:t xml:space="preserve">water bodies </w:t>
      </w:r>
      <w:r w:rsidR="0041037A" w:rsidRPr="00B06E60">
        <w:t>during severe storms</w:t>
      </w:r>
      <w:r w:rsidR="00AD36D4">
        <w:t>,</w:t>
      </w:r>
      <w:r w:rsidR="0041037A" w:rsidRPr="00B06E60">
        <w:t xml:space="preserve"> the model will not be able to account for accelerations because of atmospheric </w:t>
      </w:r>
      <w:r>
        <w:t xml:space="preserve">pressure </w:t>
      </w:r>
      <w:r w:rsidR="0041037A" w:rsidRPr="00B06E60">
        <w:t>changes</w:t>
      </w:r>
      <w:r>
        <w:t xml:space="preserve"> in x</w:t>
      </w:r>
      <w:r w:rsidR="0041037A" w:rsidRPr="00B06E60">
        <w:t>. The pressure term then becomes:</w:t>
      </w:r>
    </w:p>
    <w:p w14:paraId="5C7CCFBF" w14:textId="38895488" w:rsidR="0041037A" w:rsidRPr="00B06E60" w:rsidRDefault="0041037A" w:rsidP="00B06E60">
      <w:pPr>
        <w:pStyle w:val="equation"/>
        <w:rPr>
          <w:rFonts w:asciiTheme="minorHAnsi" w:hAnsiTheme="minorHAnsi"/>
          <w:sz w:val="20"/>
          <w:szCs w:val="18"/>
        </w:rPr>
      </w:pPr>
      <w:r w:rsidRPr="00B06E60">
        <w:rPr>
          <w:rFonts w:asciiTheme="minorHAnsi" w:hAnsiTheme="minorHAnsi"/>
          <w:sz w:val="20"/>
          <w:szCs w:val="18"/>
        </w:rPr>
        <w:tab/>
      </w:r>
      <m:oMath>
        <m:r>
          <w:rPr>
            <w:rFonts w:ascii="Cambria Math" w:hAnsiTheme="minorHAnsi"/>
            <w:sz w:val="20"/>
            <w:szCs w:val="18"/>
          </w:rPr>
          <m:t>-</m:t>
        </m:r>
        <m:f>
          <m:fPr>
            <m:ctrlPr>
              <w:rPr>
                <w:rFonts w:ascii="Cambria Math" w:hAnsiTheme="minorHAnsi"/>
                <w:i/>
                <w:sz w:val="20"/>
                <w:szCs w:val="18"/>
              </w:rPr>
            </m:ctrlPr>
          </m:fPr>
          <m:num>
            <m:r>
              <w:rPr>
                <w:rFonts w:ascii="Cambria Math" w:hAnsiTheme="minorHAnsi"/>
                <w:sz w:val="20"/>
                <w:szCs w:val="18"/>
              </w:rPr>
              <m:t>1</m:t>
            </m:r>
          </m:num>
          <m:den>
            <m:r>
              <w:rPr>
                <w:rFonts w:ascii="Cambria Math" w:hAnsiTheme="minorHAnsi"/>
                <w:sz w:val="20"/>
                <w:szCs w:val="18"/>
              </w:rPr>
              <m:t>ρ</m:t>
            </m:r>
          </m:den>
        </m:f>
        <m:f>
          <m:fPr>
            <m:ctrlPr>
              <w:rPr>
                <w:rFonts w:ascii="Cambria Math" w:hAnsiTheme="minorHAnsi"/>
                <w:i/>
                <w:sz w:val="20"/>
                <w:szCs w:val="18"/>
              </w:rPr>
            </m:ctrlPr>
          </m:fPr>
          <m:num>
            <m:r>
              <w:rPr>
                <w:rFonts w:ascii="Cambria Math" w:hAnsiTheme="minorHAnsi"/>
                <w:sz w:val="20"/>
                <w:szCs w:val="18"/>
              </w:rPr>
              <m:t>∂P</m:t>
            </m:r>
          </m:num>
          <m:den>
            <m:r>
              <w:rPr>
                <w:rFonts w:ascii="Cambria Math" w:hAnsiTheme="minorHAnsi"/>
                <w:sz w:val="20"/>
                <w:szCs w:val="18"/>
              </w:rPr>
              <m:t>∂x</m:t>
            </m:r>
          </m:den>
        </m:f>
        <m:r>
          <w:rPr>
            <w:rFonts w:ascii="Cambria Math" w:hAnsiTheme="minorHAnsi"/>
            <w:sz w:val="20"/>
            <w:szCs w:val="18"/>
          </w:rPr>
          <m:t>=g</m:t>
        </m:r>
        <m:func>
          <m:funcPr>
            <m:ctrlPr>
              <w:rPr>
                <w:rFonts w:ascii="Cambria Math" w:hAnsiTheme="minorHAnsi"/>
                <w:i/>
                <w:sz w:val="20"/>
                <w:szCs w:val="18"/>
              </w:rPr>
            </m:ctrlPr>
          </m:funcPr>
          <m:fName>
            <m:r>
              <w:rPr>
                <w:rFonts w:ascii="Cambria Math" w:hAnsiTheme="minorHAnsi"/>
                <w:sz w:val="20"/>
                <w:szCs w:val="18"/>
              </w:rPr>
              <m:t>cos</m:t>
            </m:r>
          </m:fName>
          <m:e>
            <m:r>
              <w:rPr>
                <w:rFonts w:ascii="Cambria Math" w:hAnsiTheme="minorHAnsi"/>
                <w:sz w:val="20"/>
                <w:szCs w:val="18"/>
              </w:rPr>
              <m:t>α</m:t>
            </m:r>
          </m:e>
        </m:func>
        <m:f>
          <m:fPr>
            <m:ctrlPr>
              <w:rPr>
                <w:rFonts w:ascii="Cambria Math" w:hAnsiTheme="minorHAnsi"/>
                <w:i/>
                <w:sz w:val="20"/>
                <w:szCs w:val="18"/>
              </w:rPr>
            </m:ctrlPr>
          </m:fPr>
          <m:num>
            <m:r>
              <w:rPr>
                <w:rFonts w:ascii="Cambria Math" w:hAnsiTheme="minorHAnsi"/>
                <w:sz w:val="20"/>
                <w:szCs w:val="18"/>
              </w:rPr>
              <m:t>∂η</m:t>
            </m:r>
          </m:num>
          <m:den>
            <m:r>
              <w:rPr>
                <w:rFonts w:ascii="Cambria Math" w:hAnsiTheme="minorHAnsi"/>
                <w:sz w:val="20"/>
                <w:szCs w:val="18"/>
              </w:rPr>
              <m:t>∂x</m:t>
            </m:r>
          </m:den>
        </m:f>
        <m:r>
          <w:rPr>
            <w:rFonts w:ascii="Cambria Math" w:hAnsiTheme="minorHAnsi"/>
            <w:sz w:val="20"/>
            <w:szCs w:val="18"/>
          </w:rPr>
          <m:t>-</m:t>
        </m:r>
        <m:f>
          <m:fPr>
            <m:ctrlPr>
              <w:rPr>
                <w:rFonts w:ascii="Cambria Math" w:hAnsiTheme="minorHAnsi"/>
                <w:i/>
                <w:sz w:val="20"/>
                <w:szCs w:val="18"/>
              </w:rPr>
            </m:ctrlPr>
          </m:fPr>
          <m:num>
            <m:r>
              <w:rPr>
                <w:rFonts w:ascii="Cambria Math" w:hAnsiTheme="minorHAnsi"/>
                <w:sz w:val="20"/>
                <w:szCs w:val="18"/>
              </w:rPr>
              <m:t>g</m:t>
            </m:r>
            <m:func>
              <m:funcPr>
                <m:ctrlPr>
                  <w:rPr>
                    <w:rFonts w:ascii="Cambria Math" w:hAnsiTheme="minorHAnsi"/>
                    <w:i/>
                    <w:sz w:val="20"/>
                    <w:szCs w:val="18"/>
                  </w:rPr>
                </m:ctrlPr>
              </m:funcPr>
              <m:fName>
                <m:r>
                  <w:rPr>
                    <w:rFonts w:ascii="Cambria Math" w:hAnsiTheme="minorHAnsi"/>
                    <w:sz w:val="20"/>
                    <w:szCs w:val="18"/>
                  </w:rPr>
                  <m:t>cos</m:t>
                </m:r>
              </m:fName>
              <m:e>
                <m:r>
                  <w:rPr>
                    <w:rFonts w:ascii="Cambria Math" w:hAnsiTheme="minorHAnsi"/>
                    <w:sz w:val="20"/>
                    <w:szCs w:val="18"/>
                  </w:rPr>
                  <m:t>α</m:t>
                </m:r>
              </m:e>
            </m:func>
          </m:num>
          <m:den>
            <m:r>
              <w:rPr>
                <w:rFonts w:ascii="Cambria Math" w:hAnsiTheme="minorHAnsi"/>
                <w:sz w:val="20"/>
                <w:szCs w:val="18"/>
              </w:rPr>
              <m:t>ρ</m:t>
            </m:r>
          </m:den>
        </m:f>
        <m:nary>
          <m:naryPr>
            <m:ctrlPr>
              <w:rPr>
                <w:rFonts w:ascii="Cambria Math" w:hAnsiTheme="minorHAnsi"/>
                <w:i/>
                <w:sz w:val="20"/>
                <w:szCs w:val="18"/>
              </w:rPr>
            </m:ctrlPr>
          </m:naryPr>
          <m:sub>
            <m:r>
              <w:rPr>
                <w:rFonts w:ascii="Cambria Math" w:hAnsiTheme="minorHAnsi"/>
                <w:sz w:val="20"/>
                <w:szCs w:val="18"/>
              </w:rPr>
              <m:t>η</m:t>
            </m:r>
          </m:sub>
          <m:sup>
            <m:r>
              <w:rPr>
                <w:rFonts w:ascii="Cambria Math" w:hAnsiTheme="minorHAnsi"/>
                <w:sz w:val="20"/>
                <w:szCs w:val="18"/>
              </w:rPr>
              <m:t>z</m:t>
            </m:r>
          </m:sup>
          <m:e>
            <m:f>
              <m:fPr>
                <m:ctrlPr>
                  <w:rPr>
                    <w:rFonts w:ascii="Cambria Math" w:hAnsiTheme="minorHAnsi"/>
                    <w:i/>
                    <w:sz w:val="20"/>
                    <w:szCs w:val="18"/>
                  </w:rPr>
                </m:ctrlPr>
              </m:fPr>
              <m:num>
                <m:r>
                  <w:rPr>
                    <w:rFonts w:ascii="Cambria Math" w:hAnsiTheme="minorHAnsi"/>
                    <w:sz w:val="20"/>
                    <w:szCs w:val="18"/>
                  </w:rPr>
                  <m:t>∂ρ</m:t>
                </m:r>
              </m:num>
              <m:den>
                <m:r>
                  <w:rPr>
                    <w:rFonts w:ascii="Cambria Math" w:hAnsiTheme="minorHAnsi"/>
                    <w:sz w:val="20"/>
                    <w:szCs w:val="18"/>
                  </w:rPr>
                  <m:t>∂x</m:t>
                </m:r>
              </m:den>
            </m:f>
            <m:r>
              <w:rPr>
                <w:rFonts w:ascii="Cambria Math" w:hAnsiTheme="minorHAnsi"/>
                <w:sz w:val="20"/>
                <w:szCs w:val="18"/>
              </w:rPr>
              <m:t>dz</m:t>
            </m:r>
          </m:e>
        </m:nary>
      </m:oMath>
      <w:r w:rsidRPr="00B06E60">
        <w:rPr>
          <w:rFonts w:asciiTheme="minorHAnsi" w:hAnsiTheme="minorHAnsi"/>
          <w:sz w:val="20"/>
          <w:szCs w:val="18"/>
        </w:rPr>
        <w:tab/>
      </w:r>
      <w:r w:rsidRPr="00B06E60">
        <w:rPr>
          <w:rStyle w:val="EquationCaption"/>
          <w:rFonts w:asciiTheme="minorHAnsi" w:hAnsiTheme="minorHAnsi"/>
          <w:sz w:val="20"/>
          <w:szCs w:val="18"/>
        </w:rPr>
        <w:t>(</w:t>
      </w:r>
      <w:r w:rsidR="00A41B27">
        <w:rPr>
          <w:rStyle w:val="EquationCaption"/>
          <w:rFonts w:asciiTheme="minorHAnsi" w:hAnsiTheme="minorHAnsi"/>
          <w:sz w:val="20"/>
          <w:szCs w:val="18"/>
        </w:rPr>
        <w:fldChar w:fldCharType="begin"/>
      </w:r>
      <w:r w:rsidR="00A41B27">
        <w:rPr>
          <w:rStyle w:val="EquationCaption"/>
          <w:rFonts w:asciiTheme="minorHAnsi" w:hAnsiTheme="minorHAnsi"/>
          <w:sz w:val="20"/>
          <w:szCs w:val="18"/>
        </w:rPr>
        <w:instrText xml:space="preserve"> STYLEREF 1 \s </w:instrText>
      </w:r>
      <w:r w:rsidR="00A41B27">
        <w:rPr>
          <w:rStyle w:val="EquationCaption"/>
          <w:rFonts w:asciiTheme="minorHAnsi" w:hAnsiTheme="minorHAnsi"/>
          <w:sz w:val="20"/>
          <w:szCs w:val="18"/>
        </w:rPr>
        <w:fldChar w:fldCharType="separate"/>
      </w:r>
      <w:r w:rsidR="00A95042">
        <w:rPr>
          <w:rStyle w:val="EquationCaption"/>
          <w:rFonts w:asciiTheme="minorHAnsi" w:hAnsiTheme="minorHAnsi"/>
          <w:noProof/>
          <w:sz w:val="20"/>
          <w:szCs w:val="18"/>
        </w:rPr>
        <w:t>2</w:t>
      </w:r>
      <w:r w:rsidR="00A41B27">
        <w:rPr>
          <w:rStyle w:val="EquationCaption"/>
          <w:rFonts w:asciiTheme="minorHAnsi" w:hAnsiTheme="minorHAnsi"/>
          <w:sz w:val="20"/>
          <w:szCs w:val="18"/>
        </w:rPr>
        <w:fldChar w:fldCharType="end"/>
      </w:r>
      <w:r w:rsidR="00A41B27">
        <w:rPr>
          <w:rStyle w:val="EquationCaption"/>
          <w:rFonts w:asciiTheme="minorHAnsi" w:hAnsiTheme="minorHAnsi"/>
          <w:sz w:val="20"/>
          <w:szCs w:val="18"/>
        </w:rPr>
        <w:noBreakHyphen/>
      </w:r>
      <w:r w:rsidR="00A41B27">
        <w:rPr>
          <w:rStyle w:val="EquationCaption"/>
          <w:rFonts w:asciiTheme="minorHAnsi" w:hAnsiTheme="minorHAnsi"/>
          <w:sz w:val="20"/>
          <w:szCs w:val="18"/>
        </w:rPr>
        <w:fldChar w:fldCharType="begin"/>
      </w:r>
      <w:r w:rsidR="00A41B27">
        <w:rPr>
          <w:rStyle w:val="EquationCaption"/>
          <w:rFonts w:asciiTheme="minorHAnsi" w:hAnsiTheme="minorHAnsi"/>
          <w:sz w:val="20"/>
          <w:szCs w:val="18"/>
        </w:rPr>
        <w:instrText xml:space="preserve"> SEQ Equation \* ARABIC \s 1 </w:instrText>
      </w:r>
      <w:r w:rsidR="00A41B27">
        <w:rPr>
          <w:rStyle w:val="EquationCaption"/>
          <w:rFonts w:asciiTheme="minorHAnsi" w:hAnsiTheme="minorHAnsi"/>
          <w:sz w:val="20"/>
          <w:szCs w:val="18"/>
        </w:rPr>
        <w:fldChar w:fldCharType="separate"/>
      </w:r>
      <w:r w:rsidR="00A95042">
        <w:rPr>
          <w:rStyle w:val="EquationCaption"/>
          <w:rFonts w:asciiTheme="minorHAnsi" w:hAnsiTheme="minorHAnsi"/>
          <w:noProof/>
          <w:sz w:val="20"/>
          <w:szCs w:val="18"/>
        </w:rPr>
        <w:t>42</w:t>
      </w:r>
      <w:r w:rsidR="00A41B27">
        <w:rPr>
          <w:rStyle w:val="EquationCaption"/>
          <w:rFonts w:asciiTheme="minorHAnsi" w:hAnsiTheme="minorHAnsi"/>
          <w:sz w:val="20"/>
          <w:szCs w:val="18"/>
        </w:rPr>
        <w:fldChar w:fldCharType="end"/>
      </w:r>
      <w:r w:rsidRPr="00B06E60">
        <w:rPr>
          <w:rStyle w:val="EquationCaption"/>
          <w:rFonts w:asciiTheme="minorHAnsi" w:hAnsiTheme="minorHAnsi"/>
          <w:sz w:val="20"/>
          <w:szCs w:val="18"/>
        </w:rPr>
        <w:t>)</w:t>
      </w:r>
    </w:p>
    <w:p w14:paraId="3B3ABC1C" w14:textId="77777777" w:rsidR="0041037A" w:rsidRPr="00B06E60" w:rsidRDefault="0041037A" w:rsidP="007A3922">
      <w:pPr>
        <w:pStyle w:val="BodyText"/>
      </w:pPr>
      <w:r w:rsidRPr="00B06E60">
        <w:t>The revised form of the x-momentum equation is then:</w:t>
      </w:r>
    </w:p>
    <w:p w14:paraId="574F6353" w14:textId="31E412D5" w:rsidR="0041037A" w:rsidRPr="00B7030B" w:rsidRDefault="0041037A">
      <w:pPr>
        <w:pStyle w:val="equation"/>
        <w:rPr>
          <w:rFonts w:asciiTheme="minorHAnsi" w:hAnsiTheme="minorHAnsi"/>
        </w:rPr>
      </w:pPr>
      <w:r w:rsidRPr="00B7030B">
        <w:rPr>
          <w:rFonts w:asciiTheme="minorHAnsi" w:hAnsiTheme="minorHAnsi"/>
        </w:rPr>
        <w:tab/>
      </w:r>
      <w:r w:rsidR="00E108E0" w:rsidRPr="00E108E0">
        <w:rPr>
          <w:rFonts w:asciiTheme="minorHAnsi" w:hAnsiTheme="minorHAnsi"/>
          <w:noProof/>
          <w:position w:val="-68"/>
        </w:rPr>
        <w:object w:dxaOrig="6680" w:dyaOrig="1480" w14:anchorId="32DE049C">
          <v:shape id="_x0000_i1245" type="#_x0000_t75" alt="" style="width:337.25pt;height:75.8pt;mso-width-percent:0;mso-height-percent:0;mso-width-percent:0;mso-height-percent:0" o:ole="">
            <v:imagedata r:id="rId50" o:title=""/>
          </v:shape>
          <o:OLEObject Type="Embed" ProgID="Equation.3" ShapeID="_x0000_i1245" DrawAspect="Content" ObjectID="_1721314760" r:id="rId51"/>
        </w:object>
      </w:r>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43</w:t>
      </w:r>
      <w:r w:rsidR="00A41B27">
        <w:rPr>
          <w:rStyle w:val="EquationCaption"/>
          <w:rFonts w:asciiTheme="minorHAnsi" w:hAnsiTheme="minorHAnsi"/>
        </w:rPr>
        <w:fldChar w:fldCharType="end"/>
      </w:r>
      <w:r w:rsidRPr="00B7030B">
        <w:rPr>
          <w:rStyle w:val="EquationCaption"/>
          <w:rFonts w:asciiTheme="minorHAnsi" w:hAnsiTheme="minorHAnsi"/>
        </w:rPr>
        <w:t>)</w:t>
      </w:r>
    </w:p>
    <w:p w14:paraId="1BA2493C" w14:textId="77777777" w:rsidR="0041037A" w:rsidRPr="00B06E60" w:rsidRDefault="0041037A" w:rsidP="007A3922">
      <w:pPr>
        <w:pStyle w:val="BodyText"/>
      </w:pPr>
      <w:r w:rsidRPr="00B06E60">
        <w:t xml:space="preserve">Effectively, pressure has been removed from the unknowns by combining the z-momentum and x-momentum equations, but </w:t>
      </w:r>
      <w:r w:rsidRPr="00B06E60">
        <w:rPr>
          <w:i/>
          <w:iCs/>
        </w:rPr>
        <w:sym w:font="Symbol" w:char="F068"/>
      </w:r>
      <w:r w:rsidRPr="00B06E60">
        <w:t xml:space="preserve"> has been added as an unknown.</w:t>
      </w:r>
    </w:p>
    <w:p w14:paraId="3BE053B8" w14:textId="77777777" w:rsidR="0041037A" w:rsidRPr="00B7030B" w:rsidRDefault="0041037A" w:rsidP="007A3922">
      <w:pPr>
        <w:pStyle w:val="Heading2"/>
      </w:pPr>
      <w:bookmarkStart w:id="120" w:name="_Toc397412863"/>
      <w:bookmarkStart w:id="121" w:name="_Toc410030408"/>
      <w:bookmarkStart w:id="122" w:name="_Toc523896494"/>
      <w:bookmarkStart w:id="123" w:name="_Toc48573557"/>
      <w:r w:rsidRPr="00B7030B">
        <w:lastRenderedPageBreak/>
        <w:t>Free Water Surface</w:t>
      </w:r>
      <w:bookmarkEnd w:id="120"/>
      <w:bookmarkEnd w:id="121"/>
      <w:bookmarkEnd w:id="122"/>
      <w:bookmarkEnd w:id="123"/>
    </w:p>
    <w:p w14:paraId="27F89A47" w14:textId="0EA40465" w:rsidR="0041037A" w:rsidRPr="002A6BA7" w:rsidRDefault="0041037A" w:rsidP="007A3922">
      <w:pPr>
        <w:pStyle w:val="BodyText"/>
      </w:pPr>
      <w:r w:rsidRPr="002A6BA7">
        <w:t xml:space="preserve">This equation is a simplification of the continuity equation. The continuity equation integrated over the depth from the water surface to the bottom is called the free water surface equation. </w:t>
      </w:r>
      <w:r w:rsidR="003B7E39" w:rsidRPr="002A6BA7">
        <w:fldChar w:fldCharType="begin"/>
      </w:r>
      <w:r w:rsidR="003B7E39" w:rsidRPr="002A6BA7">
        <w:instrText xml:space="preserve"> REF _Ref532634281 \h  \* MERGEFORMAT </w:instrText>
      </w:r>
      <w:r w:rsidR="003B7E39" w:rsidRPr="002A6BA7">
        <w:fldChar w:fldCharType="separate"/>
      </w:r>
      <w:r w:rsidR="00A95042" w:rsidRPr="00A95042">
        <w:rPr>
          <w:rStyle w:val="Figurehyperlink"/>
        </w:rPr>
        <w:t>Figure 10</w:t>
      </w:r>
      <w:r w:rsidR="003B7E39" w:rsidRPr="002A6BA7">
        <w:fldChar w:fldCharType="end"/>
      </w:r>
      <w:r w:rsidRPr="002A6BA7">
        <w:t xml:space="preserve"> and </w:t>
      </w:r>
      <w:r w:rsidR="003B7E39" w:rsidRPr="005B4DA1">
        <w:rPr>
          <w:rStyle w:val="Figurehyperlink"/>
        </w:rPr>
        <w:fldChar w:fldCharType="begin"/>
      </w:r>
      <w:r w:rsidR="003B7E39" w:rsidRPr="005B4DA1">
        <w:rPr>
          <w:rStyle w:val="Figurehyperlink"/>
        </w:rPr>
        <w:instrText xml:space="preserve"> REF _Ref532634282 \h  \* MERGEFORMAT </w:instrText>
      </w:r>
      <w:r w:rsidR="003B7E39" w:rsidRPr="005B4DA1">
        <w:rPr>
          <w:rStyle w:val="Figurehyperlink"/>
        </w:rPr>
      </w:r>
      <w:r w:rsidR="003B7E39" w:rsidRPr="005B4DA1">
        <w:rPr>
          <w:rStyle w:val="Figurehyperlink"/>
        </w:rPr>
        <w:fldChar w:fldCharType="separate"/>
      </w:r>
      <w:r w:rsidR="00A95042" w:rsidRPr="00A95042">
        <w:rPr>
          <w:rStyle w:val="Figurehyperlink"/>
        </w:rPr>
        <w:t>Figure</w:t>
      </w:r>
      <w:r w:rsidR="00A95042" w:rsidRPr="005B4DA1">
        <w:rPr>
          <w:rStyle w:val="Figurehyperlink"/>
        </w:rPr>
        <w:t xml:space="preserve"> 11</w:t>
      </w:r>
      <w:r w:rsidR="003B7E39" w:rsidRPr="005B4DA1">
        <w:rPr>
          <w:rStyle w:val="Figurehyperlink"/>
        </w:rPr>
        <w:fldChar w:fldCharType="end"/>
      </w:r>
      <w:r w:rsidRPr="005B4DA1">
        <w:rPr>
          <w:rStyle w:val="Figurehyperlink"/>
        </w:rPr>
        <w:t xml:space="preserve"> </w:t>
      </w:r>
      <w:r w:rsidRPr="005B4DA1">
        <w:rPr>
          <w:rStyle w:val="Figurehyperlink"/>
          <w:b w:val="0"/>
          <w:bCs/>
          <w:color w:val="000000" w:themeColor="text1"/>
          <w:u w:val="none"/>
        </w:rPr>
        <w:t>are</w:t>
      </w:r>
      <w:r w:rsidRPr="002A6BA7">
        <w:t xml:space="preserve"> definition sketches for the computational grid without and with a channel slope, respectively. </w:t>
      </w:r>
    </w:p>
    <w:p w14:paraId="074366DF" w14:textId="77777777" w:rsidR="0041037A" w:rsidRPr="00B7030B" w:rsidRDefault="00E108E0" w:rsidP="00C012E8">
      <w:pPr>
        <w:pStyle w:val="Graph"/>
      </w:pPr>
      <w:r w:rsidRPr="00BE165B">
        <w:rPr>
          <w:noProof/>
          <w:bdr w:val="single" w:sz="2" w:space="0" w:color="auto"/>
        </w:rPr>
        <w:object w:dxaOrig="7020" w:dyaOrig="5115" w14:anchorId="06D6740F">
          <v:shape id="_x0000_i1244" type="#_x0000_t75" alt="" style="width:430.75pt;height:250.1pt;mso-width-percent:0;mso-height-percent:0;mso-width-percent:0;mso-height-percent:0" o:ole="" fillcolor="window">
            <v:imagedata r:id="rId52" o:title=""/>
            <o:lock v:ext="edit" aspectratio="f"/>
          </v:shape>
          <o:OLEObject Type="Embed" ProgID="Word.Picture.8" ShapeID="_x0000_i1244" DrawAspect="Content" ObjectID="_1721314761" r:id="rId53"/>
        </w:object>
      </w:r>
    </w:p>
    <w:p w14:paraId="3FCE1AA8" w14:textId="6BA3BB74" w:rsidR="0041037A" w:rsidRPr="002A6BA7" w:rsidRDefault="0041037A" w:rsidP="00C012E8">
      <w:pPr>
        <w:pStyle w:val="Figurecaption"/>
      </w:pPr>
      <w:bookmarkStart w:id="124" w:name="_Ref532634281"/>
      <w:bookmarkStart w:id="125" w:name="_Toc410030448"/>
      <w:bookmarkStart w:id="126" w:name="_Toc523896598"/>
      <w:bookmarkStart w:id="127" w:name="_Toc48573722"/>
      <w:r w:rsidRPr="002A6BA7">
        <w:t xml:space="preserve">Figure </w:t>
      </w:r>
      <w:r w:rsidR="00000000">
        <w:fldChar w:fldCharType="begin"/>
      </w:r>
      <w:r w:rsidR="00000000">
        <w:instrText xml:space="preserve"> SEQ Figure \* ARABIC </w:instrText>
      </w:r>
      <w:r w:rsidR="00000000">
        <w:fldChar w:fldCharType="separate"/>
      </w:r>
      <w:r w:rsidR="00A95042">
        <w:rPr>
          <w:noProof/>
        </w:rPr>
        <w:t>10</w:t>
      </w:r>
      <w:r w:rsidR="00000000">
        <w:rPr>
          <w:noProof/>
        </w:rPr>
        <w:fldChar w:fldCharType="end"/>
      </w:r>
      <w:bookmarkEnd w:id="124"/>
      <w:r w:rsidRPr="002A6BA7">
        <w:t>.  Coordinate system without channel slope.</w:t>
      </w:r>
      <w:bookmarkEnd w:id="125"/>
      <w:bookmarkEnd w:id="126"/>
      <w:bookmarkEnd w:id="127"/>
    </w:p>
    <w:p w14:paraId="60E167DC" w14:textId="77777777" w:rsidR="0041037A" w:rsidRPr="00B7030B" w:rsidRDefault="00E108E0" w:rsidP="00C012E8">
      <w:pPr>
        <w:pStyle w:val="Graph"/>
      </w:pPr>
      <w:r w:rsidRPr="00BE165B">
        <w:rPr>
          <w:noProof/>
          <w:bdr w:val="single" w:sz="2" w:space="0" w:color="auto"/>
        </w:rPr>
        <w:object w:dxaOrig="8115" w:dyaOrig="6180" w14:anchorId="60831E25">
          <v:shape id="_x0000_i1243" type="#_x0000_t75" alt="" style="width:426.95pt;height:303.15pt;mso-width-percent:0;mso-height-percent:0;mso-width-percent:0;mso-height-percent:0" o:ole="" fillcolor="window">
            <v:imagedata r:id="rId54" o:title=""/>
            <o:lock v:ext="edit" aspectratio="f"/>
          </v:shape>
          <o:OLEObject Type="Embed" ProgID="Word.Picture.8" ShapeID="_x0000_i1243" DrawAspect="Content" ObjectID="_1721314762" r:id="rId55"/>
        </w:object>
      </w:r>
    </w:p>
    <w:p w14:paraId="425A520A" w14:textId="0B020EB8" w:rsidR="0041037A" w:rsidRPr="002A6BA7" w:rsidRDefault="0041037A" w:rsidP="00B6554A">
      <w:pPr>
        <w:pStyle w:val="Figurecaption"/>
      </w:pPr>
      <w:bookmarkStart w:id="128" w:name="_Ref532634282"/>
      <w:bookmarkStart w:id="129" w:name="_Toc410030449"/>
      <w:bookmarkStart w:id="130" w:name="_Toc523896599"/>
      <w:bookmarkStart w:id="131" w:name="_Toc48573723"/>
      <w:r w:rsidRPr="002A6BA7">
        <w:t xml:space="preserve">Figure </w:t>
      </w:r>
      <w:r w:rsidR="00000000">
        <w:fldChar w:fldCharType="begin"/>
      </w:r>
      <w:r w:rsidR="00000000">
        <w:instrText xml:space="preserve"> SEQ Figure \* ARABI</w:instrText>
      </w:r>
      <w:r w:rsidR="00000000">
        <w:instrText xml:space="preserve">C </w:instrText>
      </w:r>
      <w:r w:rsidR="00000000">
        <w:fldChar w:fldCharType="separate"/>
      </w:r>
      <w:r w:rsidR="00A95042">
        <w:rPr>
          <w:noProof/>
        </w:rPr>
        <w:t>11</w:t>
      </w:r>
      <w:r w:rsidR="00000000">
        <w:rPr>
          <w:noProof/>
        </w:rPr>
        <w:fldChar w:fldCharType="end"/>
      </w:r>
      <w:bookmarkEnd w:id="128"/>
      <w:r w:rsidRPr="002A6BA7">
        <w:t>.  Coordinate system with channel slope.</w:t>
      </w:r>
      <w:bookmarkEnd w:id="129"/>
      <w:bookmarkEnd w:id="130"/>
      <w:bookmarkEnd w:id="131"/>
    </w:p>
    <w:p w14:paraId="1E0A31C9" w14:textId="77777777" w:rsidR="0041037A" w:rsidRPr="002A6BA7" w:rsidRDefault="0041037A" w:rsidP="00B6554A">
      <w:pPr>
        <w:pStyle w:val="BodyText"/>
      </w:pPr>
      <w:r w:rsidRPr="002A6BA7">
        <w:t>The continuity equation is integrated over the depth as follows:</w:t>
      </w:r>
    </w:p>
    <w:p w14:paraId="0824B1EE" w14:textId="35B1950A" w:rsidR="0041037A" w:rsidRPr="002A6BA7" w:rsidRDefault="0041037A">
      <w:pPr>
        <w:pStyle w:val="equation"/>
        <w:rPr>
          <w:rFonts w:asciiTheme="minorHAnsi" w:hAnsiTheme="minorHAnsi"/>
          <w:sz w:val="20"/>
          <w:szCs w:val="18"/>
        </w:rPr>
      </w:pPr>
      <w:r w:rsidRPr="002A6BA7">
        <w:rPr>
          <w:rFonts w:asciiTheme="minorHAnsi" w:hAnsiTheme="minorHAnsi"/>
          <w:sz w:val="20"/>
          <w:szCs w:val="18"/>
        </w:rPr>
        <w:tab/>
      </w:r>
      <w:r w:rsidR="00E108E0" w:rsidRPr="00E108E0">
        <w:rPr>
          <w:rFonts w:asciiTheme="minorHAnsi" w:hAnsiTheme="minorHAnsi"/>
          <w:noProof/>
          <w:position w:val="-34"/>
          <w:sz w:val="20"/>
          <w:szCs w:val="18"/>
        </w:rPr>
        <w:object w:dxaOrig="2880" w:dyaOrig="780" w14:anchorId="2E98E58B">
          <v:shape id="_x0000_i1242" type="#_x0000_t75" alt="" style="width:2in;height:39.8pt;mso-width-percent:0;mso-height-percent:0;mso-width-percent:0;mso-height-percent:0" o:ole="">
            <v:imagedata r:id="rId56" o:title=""/>
          </v:shape>
          <o:OLEObject Type="Embed" ProgID="Equation.3" ShapeID="_x0000_i1242" DrawAspect="Content" ObjectID="_1721314763" r:id="rId57"/>
        </w:object>
      </w:r>
      <w:r w:rsidRPr="002A6BA7">
        <w:rPr>
          <w:rFonts w:asciiTheme="minorHAnsi" w:hAnsiTheme="minorHAnsi"/>
          <w:sz w:val="20"/>
          <w:szCs w:val="18"/>
        </w:rPr>
        <w:tab/>
      </w:r>
      <w:r w:rsidRPr="002A6BA7">
        <w:rPr>
          <w:rStyle w:val="EquationCaption"/>
          <w:rFonts w:asciiTheme="minorHAnsi" w:hAnsiTheme="minorHAnsi"/>
          <w:sz w:val="20"/>
          <w:szCs w:val="18"/>
        </w:rPr>
        <w:t>(</w:t>
      </w:r>
      <w:r w:rsidR="00A41B27">
        <w:rPr>
          <w:rStyle w:val="EquationCaption"/>
          <w:rFonts w:asciiTheme="minorHAnsi" w:hAnsiTheme="minorHAnsi"/>
          <w:sz w:val="20"/>
          <w:szCs w:val="18"/>
        </w:rPr>
        <w:fldChar w:fldCharType="begin"/>
      </w:r>
      <w:r w:rsidR="00A41B27">
        <w:rPr>
          <w:rStyle w:val="EquationCaption"/>
          <w:rFonts w:asciiTheme="minorHAnsi" w:hAnsiTheme="minorHAnsi"/>
          <w:sz w:val="20"/>
          <w:szCs w:val="18"/>
        </w:rPr>
        <w:instrText xml:space="preserve"> STYLEREF 1 \s </w:instrText>
      </w:r>
      <w:r w:rsidR="00A41B27">
        <w:rPr>
          <w:rStyle w:val="EquationCaption"/>
          <w:rFonts w:asciiTheme="minorHAnsi" w:hAnsiTheme="minorHAnsi"/>
          <w:sz w:val="20"/>
          <w:szCs w:val="18"/>
        </w:rPr>
        <w:fldChar w:fldCharType="separate"/>
      </w:r>
      <w:r w:rsidR="00A95042">
        <w:rPr>
          <w:rStyle w:val="EquationCaption"/>
          <w:rFonts w:asciiTheme="minorHAnsi" w:hAnsiTheme="minorHAnsi"/>
          <w:noProof/>
          <w:sz w:val="20"/>
          <w:szCs w:val="18"/>
        </w:rPr>
        <w:t>2</w:t>
      </w:r>
      <w:r w:rsidR="00A41B27">
        <w:rPr>
          <w:rStyle w:val="EquationCaption"/>
          <w:rFonts w:asciiTheme="minorHAnsi" w:hAnsiTheme="minorHAnsi"/>
          <w:sz w:val="20"/>
          <w:szCs w:val="18"/>
        </w:rPr>
        <w:fldChar w:fldCharType="end"/>
      </w:r>
      <w:r w:rsidR="00A41B27">
        <w:rPr>
          <w:rStyle w:val="EquationCaption"/>
          <w:rFonts w:asciiTheme="minorHAnsi" w:hAnsiTheme="minorHAnsi"/>
          <w:sz w:val="20"/>
          <w:szCs w:val="18"/>
        </w:rPr>
        <w:noBreakHyphen/>
      </w:r>
      <w:r w:rsidR="00A41B27">
        <w:rPr>
          <w:rStyle w:val="EquationCaption"/>
          <w:rFonts w:asciiTheme="minorHAnsi" w:hAnsiTheme="minorHAnsi"/>
          <w:sz w:val="20"/>
          <w:szCs w:val="18"/>
        </w:rPr>
        <w:fldChar w:fldCharType="begin"/>
      </w:r>
      <w:r w:rsidR="00A41B27">
        <w:rPr>
          <w:rStyle w:val="EquationCaption"/>
          <w:rFonts w:asciiTheme="minorHAnsi" w:hAnsiTheme="minorHAnsi"/>
          <w:sz w:val="20"/>
          <w:szCs w:val="18"/>
        </w:rPr>
        <w:instrText xml:space="preserve"> SEQ Equation \* ARABIC \s 1 </w:instrText>
      </w:r>
      <w:r w:rsidR="00A41B27">
        <w:rPr>
          <w:rStyle w:val="EquationCaption"/>
          <w:rFonts w:asciiTheme="minorHAnsi" w:hAnsiTheme="minorHAnsi"/>
          <w:sz w:val="20"/>
          <w:szCs w:val="18"/>
        </w:rPr>
        <w:fldChar w:fldCharType="separate"/>
      </w:r>
      <w:r w:rsidR="00A95042">
        <w:rPr>
          <w:rStyle w:val="EquationCaption"/>
          <w:rFonts w:asciiTheme="minorHAnsi" w:hAnsiTheme="minorHAnsi"/>
          <w:noProof/>
          <w:sz w:val="20"/>
          <w:szCs w:val="18"/>
        </w:rPr>
        <w:t>44</w:t>
      </w:r>
      <w:r w:rsidR="00A41B27">
        <w:rPr>
          <w:rStyle w:val="EquationCaption"/>
          <w:rFonts w:asciiTheme="minorHAnsi" w:hAnsiTheme="minorHAnsi"/>
          <w:sz w:val="20"/>
          <w:szCs w:val="18"/>
        </w:rPr>
        <w:fldChar w:fldCharType="end"/>
      </w:r>
      <w:r w:rsidRPr="002A6BA7">
        <w:rPr>
          <w:rStyle w:val="EquationCaption"/>
          <w:rFonts w:asciiTheme="minorHAnsi" w:hAnsiTheme="minorHAnsi"/>
          <w:sz w:val="20"/>
          <w:szCs w:val="18"/>
        </w:rPr>
        <w:t>)</w:t>
      </w:r>
    </w:p>
    <w:p w14:paraId="02CABD00" w14:textId="77777777" w:rsidR="0041037A" w:rsidRPr="002A6BA7" w:rsidRDefault="0041037A" w:rsidP="007A3922">
      <w:pPr>
        <w:pStyle w:val="BodyText"/>
      </w:pPr>
      <w:r w:rsidRPr="002A6BA7">
        <w:t>The first term can be expanded as follows using Leibnitz’s rule:</w:t>
      </w:r>
    </w:p>
    <w:p w14:paraId="36C14BB1" w14:textId="1CBC450B" w:rsidR="0041037A" w:rsidRPr="002A6BA7" w:rsidRDefault="0041037A">
      <w:pPr>
        <w:pStyle w:val="equation"/>
        <w:rPr>
          <w:rFonts w:asciiTheme="minorHAnsi" w:hAnsiTheme="minorHAnsi"/>
          <w:sz w:val="20"/>
          <w:szCs w:val="18"/>
        </w:rPr>
      </w:pPr>
      <w:r w:rsidRPr="002A6BA7">
        <w:rPr>
          <w:rFonts w:asciiTheme="minorHAnsi" w:hAnsiTheme="minorHAnsi"/>
          <w:sz w:val="20"/>
          <w:szCs w:val="18"/>
        </w:rPr>
        <w:tab/>
      </w:r>
      <w:r w:rsidR="00E108E0" w:rsidRPr="00E108E0">
        <w:rPr>
          <w:rFonts w:asciiTheme="minorHAnsi" w:hAnsiTheme="minorHAnsi"/>
          <w:noProof/>
          <w:position w:val="-34"/>
          <w:sz w:val="20"/>
          <w:szCs w:val="18"/>
        </w:rPr>
        <w:object w:dxaOrig="4120" w:dyaOrig="780" w14:anchorId="06907488">
          <v:shape id="_x0000_i1241" type="#_x0000_t75" alt="" style="width:207.15pt;height:39.8pt;mso-width-percent:0;mso-height-percent:0;mso-width-percent:0;mso-height-percent:0" o:ole="">
            <v:imagedata r:id="rId58" o:title=""/>
          </v:shape>
          <o:OLEObject Type="Embed" ProgID="Equation.3" ShapeID="_x0000_i1241" DrawAspect="Content" ObjectID="_1721314764" r:id="rId59"/>
        </w:object>
      </w:r>
      <w:r w:rsidRPr="002A6BA7">
        <w:rPr>
          <w:rFonts w:asciiTheme="minorHAnsi" w:hAnsiTheme="minorHAnsi"/>
          <w:sz w:val="20"/>
          <w:szCs w:val="18"/>
        </w:rPr>
        <w:tab/>
      </w:r>
      <w:r w:rsidRPr="002A6BA7">
        <w:rPr>
          <w:rStyle w:val="EquationCaption"/>
          <w:rFonts w:asciiTheme="minorHAnsi" w:hAnsiTheme="minorHAnsi"/>
          <w:sz w:val="20"/>
          <w:szCs w:val="18"/>
        </w:rPr>
        <w:t>(</w:t>
      </w:r>
      <w:r w:rsidR="00A41B27">
        <w:rPr>
          <w:rStyle w:val="EquationCaption"/>
          <w:rFonts w:asciiTheme="minorHAnsi" w:hAnsiTheme="minorHAnsi"/>
          <w:sz w:val="20"/>
          <w:szCs w:val="18"/>
        </w:rPr>
        <w:fldChar w:fldCharType="begin"/>
      </w:r>
      <w:r w:rsidR="00A41B27">
        <w:rPr>
          <w:rStyle w:val="EquationCaption"/>
          <w:rFonts w:asciiTheme="minorHAnsi" w:hAnsiTheme="minorHAnsi"/>
          <w:sz w:val="20"/>
          <w:szCs w:val="18"/>
        </w:rPr>
        <w:instrText xml:space="preserve"> STYLEREF 1 \s </w:instrText>
      </w:r>
      <w:r w:rsidR="00A41B27">
        <w:rPr>
          <w:rStyle w:val="EquationCaption"/>
          <w:rFonts w:asciiTheme="minorHAnsi" w:hAnsiTheme="minorHAnsi"/>
          <w:sz w:val="20"/>
          <w:szCs w:val="18"/>
        </w:rPr>
        <w:fldChar w:fldCharType="separate"/>
      </w:r>
      <w:r w:rsidR="00A95042">
        <w:rPr>
          <w:rStyle w:val="EquationCaption"/>
          <w:rFonts w:asciiTheme="minorHAnsi" w:hAnsiTheme="minorHAnsi"/>
          <w:noProof/>
          <w:sz w:val="20"/>
          <w:szCs w:val="18"/>
        </w:rPr>
        <w:t>2</w:t>
      </w:r>
      <w:r w:rsidR="00A41B27">
        <w:rPr>
          <w:rStyle w:val="EquationCaption"/>
          <w:rFonts w:asciiTheme="minorHAnsi" w:hAnsiTheme="minorHAnsi"/>
          <w:sz w:val="20"/>
          <w:szCs w:val="18"/>
        </w:rPr>
        <w:fldChar w:fldCharType="end"/>
      </w:r>
      <w:r w:rsidR="00A41B27">
        <w:rPr>
          <w:rStyle w:val="EquationCaption"/>
          <w:rFonts w:asciiTheme="minorHAnsi" w:hAnsiTheme="minorHAnsi"/>
          <w:sz w:val="20"/>
          <w:szCs w:val="18"/>
        </w:rPr>
        <w:noBreakHyphen/>
      </w:r>
      <w:r w:rsidR="00A41B27">
        <w:rPr>
          <w:rStyle w:val="EquationCaption"/>
          <w:rFonts w:asciiTheme="minorHAnsi" w:hAnsiTheme="minorHAnsi"/>
          <w:sz w:val="20"/>
          <w:szCs w:val="18"/>
        </w:rPr>
        <w:fldChar w:fldCharType="begin"/>
      </w:r>
      <w:r w:rsidR="00A41B27">
        <w:rPr>
          <w:rStyle w:val="EquationCaption"/>
          <w:rFonts w:asciiTheme="minorHAnsi" w:hAnsiTheme="minorHAnsi"/>
          <w:sz w:val="20"/>
          <w:szCs w:val="18"/>
        </w:rPr>
        <w:instrText xml:space="preserve"> SEQ Equation \* ARABIC \s 1 </w:instrText>
      </w:r>
      <w:r w:rsidR="00A41B27">
        <w:rPr>
          <w:rStyle w:val="EquationCaption"/>
          <w:rFonts w:asciiTheme="minorHAnsi" w:hAnsiTheme="minorHAnsi"/>
          <w:sz w:val="20"/>
          <w:szCs w:val="18"/>
        </w:rPr>
        <w:fldChar w:fldCharType="separate"/>
      </w:r>
      <w:r w:rsidR="00A95042">
        <w:rPr>
          <w:rStyle w:val="EquationCaption"/>
          <w:rFonts w:asciiTheme="minorHAnsi" w:hAnsiTheme="minorHAnsi"/>
          <w:noProof/>
          <w:sz w:val="20"/>
          <w:szCs w:val="18"/>
        </w:rPr>
        <w:t>45</w:t>
      </w:r>
      <w:r w:rsidR="00A41B27">
        <w:rPr>
          <w:rStyle w:val="EquationCaption"/>
          <w:rFonts w:asciiTheme="minorHAnsi" w:hAnsiTheme="minorHAnsi"/>
          <w:sz w:val="20"/>
          <w:szCs w:val="18"/>
        </w:rPr>
        <w:fldChar w:fldCharType="end"/>
      </w:r>
      <w:r w:rsidRPr="002A6BA7">
        <w:rPr>
          <w:rStyle w:val="EquationCaption"/>
          <w:rFonts w:asciiTheme="minorHAnsi" w:hAnsiTheme="minorHAnsi"/>
          <w:sz w:val="20"/>
          <w:szCs w:val="18"/>
        </w:rPr>
        <w:t>)</w:t>
      </w:r>
    </w:p>
    <w:p w14:paraId="3081A2F7" w14:textId="77777777" w:rsidR="0041037A" w:rsidRPr="002A6BA7" w:rsidRDefault="0041037A" w:rsidP="007A3922">
      <w:pPr>
        <w:pStyle w:val="BodyText"/>
      </w:pPr>
      <w:r w:rsidRPr="002A6BA7">
        <w:t>The integral of the vertical flow rate over z relates to changes in water surface elevation as shown below:</w:t>
      </w:r>
    </w:p>
    <w:p w14:paraId="7855AA27" w14:textId="4883F034" w:rsidR="0041037A" w:rsidRPr="00B7030B" w:rsidRDefault="0041037A">
      <w:pPr>
        <w:pStyle w:val="equation"/>
        <w:rPr>
          <w:rFonts w:asciiTheme="minorHAnsi" w:hAnsiTheme="minorHAnsi"/>
        </w:rPr>
      </w:pPr>
      <w:r w:rsidRPr="00B7030B">
        <w:rPr>
          <w:rFonts w:asciiTheme="minorHAnsi" w:hAnsiTheme="minorHAnsi"/>
        </w:rPr>
        <w:tab/>
      </w:r>
      <w:r w:rsidR="00E108E0" w:rsidRPr="00E108E0">
        <w:rPr>
          <w:rFonts w:asciiTheme="minorHAnsi" w:hAnsiTheme="minorHAnsi"/>
          <w:noProof/>
          <w:position w:val="-34"/>
        </w:rPr>
        <w:object w:dxaOrig="2400" w:dyaOrig="780" w14:anchorId="08074ECD">
          <v:shape id="_x0000_i1240" type="#_x0000_t75" alt="" style="width:120pt;height:39.8pt;mso-width-percent:0;mso-height-percent:0;mso-width-percent:0;mso-height-percent:0" o:ole="">
            <v:imagedata r:id="rId60" o:title=""/>
          </v:shape>
          <o:OLEObject Type="Embed" ProgID="Equation.3" ShapeID="_x0000_i1240" DrawAspect="Content" ObjectID="_1721314765" r:id="rId61"/>
        </w:object>
      </w:r>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46</w:t>
      </w:r>
      <w:r w:rsidR="00A41B27">
        <w:rPr>
          <w:rStyle w:val="EquationCaption"/>
          <w:rFonts w:asciiTheme="minorHAnsi" w:hAnsiTheme="minorHAnsi"/>
        </w:rPr>
        <w:fldChar w:fldCharType="end"/>
      </w:r>
      <w:r w:rsidRPr="00B7030B">
        <w:rPr>
          <w:rStyle w:val="EquationCaption"/>
          <w:rFonts w:asciiTheme="minorHAnsi" w:hAnsiTheme="minorHAnsi"/>
        </w:rPr>
        <w:t>)</w:t>
      </w:r>
    </w:p>
    <w:p w14:paraId="096DA4DD" w14:textId="77777777" w:rsidR="0041037A" w:rsidRPr="002A6BA7" w:rsidRDefault="0041037A" w:rsidP="00127D1D">
      <w:pPr>
        <w:pStyle w:val="BodyText"/>
        <w:spacing w:after="120"/>
      </w:pPr>
      <w:r w:rsidRPr="002A6BA7">
        <w:t>where:</w:t>
      </w:r>
    </w:p>
    <w:p w14:paraId="4E5A6E27" w14:textId="3BDBC32A" w:rsidR="0041037A" w:rsidRPr="002A6BA7" w:rsidRDefault="00000000" w:rsidP="008565FA">
      <w:pPr>
        <w:pStyle w:val="BodyText2"/>
      </w:pPr>
      <m:oMathPara>
        <m:oMath>
          <m:sSub>
            <m:sSubPr>
              <m:ctrlPr>
                <w:rPr>
                  <w:rFonts w:ascii="Cambria Math" w:hAnsi="Cambria Math"/>
                </w:rPr>
              </m:ctrlPr>
            </m:sSubPr>
            <m:e>
              <m:r>
                <w:rPr>
                  <w:rFonts w:ascii="Cambria Math" w:hAnsi="Cambria Math"/>
                </w:rPr>
                <m:t>W</m:t>
              </m:r>
            </m:e>
            <m:sub>
              <m:r>
                <w:rPr>
                  <w:rFonts w:ascii="Cambria Math" w:hAnsi="Cambria Math" w:cs="Cambria Math"/>
                </w:rPr>
                <m:t>h</m:t>
              </m:r>
            </m:sub>
          </m:sSub>
          <m:r>
            <m:rPr>
              <m:sty m:val="p"/>
            </m:rPr>
            <w:rPr>
              <w:rFonts w:ascii="Cambria Math" w:hAnsi="Cambria Math"/>
            </w:rPr>
            <m:t>=</m:t>
          </m:r>
          <m:f>
            <m:fPr>
              <m:ctrlPr>
                <w:rPr>
                  <w:rFonts w:ascii="Cambria Math" w:hAnsi="Cambria Math"/>
                </w:rPr>
              </m:ctrlPr>
            </m:fPr>
            <m:num>
              <m:r>
                <w:rPr>
                  <w:rFonts w:ascii="Cambria Math" w:hAnsi="Cambria Math"/>
                </w:rPr>
                <m:t>∂</m:t>
              </m:r>
              <m:r>
                <w:rPr>
                  <w:rFonts w:ascii="Cambria Math" w:hAnsi="Cambria Math" w:cs="Cambria Math"/>
                </w:rPr>
                <m:t>h</m:t>
              </m:r>
            </m:num>
            <m:den>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cs="Cambria Math"/>
                </w:rPr>
                <m:t>h</m:t>
              </m:r>
            </m:sub>
          </m:sSub>
          <m:f>
            <m:fPr>
              <m:ctrlPr>
                <w:rPr>
                  <w:rFonts w:ascii="Cambria Math" w:hAnsi="Cambria Math"/>
                </w:rPr>
              </m:ctrlPr>
            </m:fPr>
            <m:num>
              <m:r>
                <w:rPr>
                  <w:rFonts w:ascii="Cambria Math" w:hAnsi="Cambria Math"/>
                </w:rPr>
                <m:t>∂</m:t>
              </m:r>
              <m:r>
                <w:rPr>
                  <w:rFonts w:ascii="Cambria Math" w:hAnsi="Cambria Math" w:cs="Cambria Math"/>
                </w:rPr>
                <m:t>h</m:t>
              </m:r>
            </m:num>
            <m:den>
              <m:r>
                <w:rPr>
                  <w:rFonts w:ascii="Cambria Math" w:hAnsi="Cambria Math"/>
                </w:rPr>
                <m:t>∂x</m:t>
              </m:r>
            </m:den>
          </m:f>
        </m:oMath>
      </m:oMathPara>
    </w:p>
    <w:p w14:paraId="7E40AD06" w14:textId="78DAF8DF" w:rsidR="0041037A" w:rsidRPr="002A6BA7" w:rsidRDefault="00000000" w:rsidP="005B4DA1">
      <w:pPr>
        <w:pStyle w:val="BodyText"/>
      </w:pPr>
      <m:oMathPara>
        <m:oMath>
          <m:sSub>
            <m:sSubPr>
              <m:ctrlPr>
                <w:rPr>
                  <w:rFonts w:ascii="Cambria Math" w:hAnsi="Cambria Math"/>
                </w:rPr>
              </m:ctrlPr>
            </m:sSubPr>
            <m:e>
              <m:r>
                <w:rPr>
                  <w:rFonts w:ascii="Cambria Math" w:hAnsi="Cambria Math"/>
                </w:rPr>
                <m:t>W</m:t>
              </m:r>
            </m:e>
            <m:sub>
              <m:r>
                <w:rPr>
                  <w:rFonts w:ascii="Cambria Math" w:hAnsi="Cambria Math"/>
                </w:rPr>
                <m:t>η</m:t>
              </m:r>
            </m:sub>
          </m:sSub>
          <m:r>
            <m:rPr>
              <m:sty m:val="p"/>
            </m:rPr>
            <w:rPr>
              <w:rFonts w:ascii="Cambria Math" w:hAnsi="Cambria Math"/>
            </w:rPr>
            <m:t>=</m:t>
          </m:r>
          <m:f>
            <m:fPr>
              <m:ctrlPr>
                <w:rPr>
                  <w:rFonts w:ascii="Cambria Math" w:hAnsi="Cambria Math"/>
                </w:rPr>
              </m:ctrlPr>
            </m:fPr>
            <m:num>
              <m:r>
                <w:rPr>
                  <w:rFonts w:ascii="Cambria Math" w:hAnsi="Cambria Math"/>
                </w:rPr>
                <m:t>∂η</m:t>
              </m:r>
            </m:num>
            <m:den>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η</m:t>
              </m:r>
            </m:sub>
          </m:sSub>
          <m:f>
            <m:fPr>
              <m:ctrlPr>
                <w:rPr>
                  <w:rFonts w:ascii="Cambria Math" w:hAnsi="Cambria Math"/>
                </w:rPr>
              </m:ctrlPr>
            </m:fPr>
            <m:num>
              <m:r>
                <w:rPr>
                  <w:rFonts w:ascii="Cambria Math" w:hAnsi="Cambria Math"/>
                </w:rPr>
                <m:t>∂η</m:t>
              </m:r>
            </m:num>
            <m:den>
              <m:r>
                <w:rPr>
                  <w:rFonts w:ascii="Cambria Math" w:hAnsi="Cambria Math"/>
                </w:rPr>
                <m:t>∂x</m:t>
              </m:r>
            </m:den>
          </m:f>
        </m:oMath>
      </m:oMathPara>
    </w:p>
    <w:p w14:paraId="123ABDBD" w14:textId="77777777" w:rsidR="0041037A" w:rsidRPr="002A6BA7" w:rsidRDefault="0041037A" w:rsidP="005B4DA1">
      <w:pPr>
        <w:pStyle w:val="BodyText"/>
      </w:pPr>
      <w:r w:rsidRPr="002A6BA7">
        <w:lastRenderedPageBreak/>
        <w:t>Combining these terms together, the free surface equation becomes:</w:t>
      </w:r>
    </w:p>
    <w:p w14:paraId="728DA731" w14:textId="5CF9A616" w:rsidR="0041037A" w:rsidRPr="00B7030B" w:rsidRDefault="00000000" w:rsidP="005E11FB">
      <w:pPr>
        <w:pStyle w:val="equation"/>
        <w:keepNext/>
        <w:jc w:val="left"/>
        <w:rPr>
          <w:rFonts w:asciiTheme="minorHAnsi" w:hAnsiTheme="minorHAnsi"/>
        </w:rPr>
      </w:pPr>
      <m:oMath>
        <m:nary>
          <m:naryPr>
            <m:ctrlPr>
              <w:rPr>
                <w:rFonts w:ascii="Cambria Math" w:hAnsiTheme="minorHAnsi"/>
                <w:i/>
              </w:rPr>
            </m:ctrlPr>
          </m:naryPr>
          <m:sub>
            <m:r>
              <w:rPr>
                <w:rFonts w:ascii="Cambria Math" w:hAnsiTheme="minorHAnsi"/>
              </w:rPr>
              <m:t>η</m:t>
            </m:r>
          </m:sub>
          <m:sup>
            <m:r>
              <w:rPr>
                <w:rFonts w:ascii="Cambria Math" w:hAnsi="Cambria Math" w:cs="Cambria Math"/>
              </w:rPr>
              <m:t>h</m:t>
            </m:r>
            <m:ctrlPr>
              <w:rPr>
                <w:rFonts w:ascii="Cambria Math" w:hAnsi="Cambria Math"/>
                <w:i/>
              </w:rPr>
            </m:ctrlPr>
          </m:sup>
          <m:e>
            <m:r>
              <w:rPr>
                <w:rFonts w:ascii="Cambria Math" w:hAnsiTheme="minorHAnsi"/>
              </w:rPr>
              <m:t>qBdz</m:t>
            </m:r>
          </m:e>
        </m:nary>
        <m:r>
          <w:rPr>
            <w:rFonts w:ascii="Cambria Math" w:hAnsiTheme="minorHAnsi"/>
          </w:rPr>
          <m:t>=</m:t>
        </m:r>
        <m:f>
          <m:fPr>
            <m:ctrlPr>
              <w:rPr>
                <w:rFonts w:ascii="Cambria Math" w:hAnsiTheme="minorHAnsi"/>
                <w:i/>
              </w:rPr>
            </m:ctrlPr>
          </m:fPr>
          <m:num>
            <m:r>
              <w:rPr>
                <w:rFonts w:ascii="Cambria Math" w:hAnsiTheme="minorHAnsi"/>
              </w:rPr>
              <m:t>∂</m:t>
            </m:r>
          </m:num>
          <m:den>
            <m:r>
              <w:rPr>
                <w:rFonts w:ascii="Cambria Math" w:hAnsiTheme="minorHAnsi"/>
              </w:rPr>
              <m:t>∂x</m:t>
            </m:r>
          </m:den>
        </m:f>
        <m:nary>
          <m:naryPr>
            <m:ctrlPr>
              <w:rPr>
                <w:rFonts w:ascii="Cambria Math" w:hAnsiTheme="minorHAnsi"/>
                <w:i/>
              </w:rPr>
            </m:ctrlPr>
          </m:naryPr>
          <m:sub>
            <m:r>
              <w:rPr>
                <w:rFonts w:ascii="Cambria Math" w:hAnsiTheme="minorHAnsi"/>
              </w:rPr>
              <m:t>η</m:t>
            </m:r>
          </m:sub>
          <m:sup>
            <m:r>
              <w:rPr>
                <w:rFonts w:ascii="Cambria Math" w:hAnsi="Cambria Math" w:cs="Cambria Math"/>
              </w:rPr>
              <m:t>h</m:t>
            </m:r>
            <m:ctrlPr>
              <w:rPr>
                <w:rFonts w:ascii="Cambria Math" w:hAnsi="Cambria Math"/>
                <w:i/>
              </w:rPr>
            </m:ctrlPr>
          </m:sup>
          <m:e>
            <m:r>
              <w:rPr>
                <w:rFonts w:ascii="Cambria Math" w:hAnsiTheme="minorHAnsi"/>
              </w:rPr>
              <m:t>UBdz</m:t>
            </m:r>
            <m:r>
              <w:rPr>
                <w:rFonts w:ascii="Cambria Math" w:hAnsiTheme="minorHAnsi"/>
              </w:rPr>
              <m:t>-</m:t>
            </m:r>
            <m:f>
              <m:fPr>
                <m:ctrlPr>
                  <w:rPr>
                    <w:rFonts w:ascii="Cambria Math" w:hAnsiTheme="minorHAnsi"/>
                    <w:i/>
                  </w:rPr>
                </m:ctrlPr>
              </m:fPr>
              <m:num>
                <m:r>
                  <w:rPr>
                    <w:rFonts w:ascii="Cambria Math" w:hAnsiTheme="minorHAnsi"/>
                  </w:rPr>
                  <m:t>∂</m:t>
                </m:r>
                <m:r>
                  <w:rPr>
                    <w:rFonts w:ascii="Cambria Math" w:hAnsi="Cambria Math" w:cs="Cambria Math"/>
                  </w:rPr>
                  <m:t>h</m:t>
                </m:r>
                <m:ctrlPr>
                  <w:rPr>
                    <w:rFonts w:ascii="Cambria Math" w:hAnsi="Cambria Math"/>
                    <w:i/>
                  </w:rPr>
                </m:ctrlPr>
              </m:num>
              <m:den>
                <m:r>
                  <w:rPr>
                    <w:rFonts w:ascii="Cambria Math" w:hAnsiTheme="minorHAnsi"/>
                  </w:rPr>
                  <m:t>∂x</m:t>
                </m:r>
              </m:den>
            </m:f>
            <m:sSub>
              <m:sSubPr>
                <m:ctrlPr>
                  <w:rPr>
                    <w:rFonts w:ascii="Cambria Math" w:hAnsiTheme="minorHAnsi"/>
                    <w:i/>
                  </w:rPr>
                </m:ctrlPr>
              </m:sSubPr>
              <m:e>
                <m:d>
                  <m:dPr>
                    <m:begChr m:val=""/>
                    <m:endChr m:val="|"/>
                    <m:ctrlPr>
                      <w:rPr>
                        <w:rFonts w:ascii="Cambria Math" w:hAnsiTheme="minorHAnsi"/>
                        <w:i/>
                      </w:rPr>
                    </m:ctrlPr>
                  </m:dPr>
                  <m:e>
                    <m:r>
                      <w:rPr>
                        <w:rFonts w:ascii="Cambria Math" w:hAnsiTheme="minorHAnsi"/>
                      </w:rPr>
                      <m:t>UB</m:t>
                    </m:r>
                  </m:e>
                </m:d>
                <m:ctrlPr>
                  <w:rPr>
                    <w:rFonts w:ascii="Cambria Math" w:hAnsi="Cambria Math"/>
                    <w:i/>
                  </w:rPr>
                </m:ctrlPr>
              </m:e>
              <m:sub>
                <m:r>
                  <w:rPr>
                    <w:rFonts w:ascii="Cambria Math" w:hAnsi="Cambria Math" w:cs="Cambria Math"/>
                  </w:rPr>
                  <m:t>h</m:t>
                </m:r>
                <m:ctrlPr>
                  <w:rPr>
                    <w:rFonts w:ascii="Cambria Math" w:hAnsi="Cambria Math"/>
                    <w:i/>
                  </w:rPr>
                </m:ctrlPr>
              </m:sub>
            </m:sSub>
            <m:r>
              <w:rPr>
                <w:rFonts w:ascii="Cambria Math" w:hAnsiTheme="minorHAnsi"/>
              </w:rPr>
              <m:t>+</m:t>
            </m:r>
          </m:e>
        </m:nary>
        <m:f>
          <m:fPr>
            <m:ctrlPr>
              <w:rPr>
                <w:rFonts w:ascii="Cambria Math" w:hAnsiTheme="minorHAnsi"/>
                <w:i/>
              </w:rPr>
            </m:ctrlPr>
          </m:fPr>
          <m:num>
            <m:r>
              <w:rPr>
                <w:rFonts w:ascii="Cambria Math" w:hAnsiTheme="minorHAnsi"/>
              </w:rPr>
              <m:t>∂η</m:t>
            </m:r>
          </m:num>
          <m:den>
            <m:r>
              <w:rPr>
                <w:rFonts w:ascii="Cambria Math" w:hAnsiTheme="minorHAnsi"/>
              </w:rPr>
              <m:t>∂x</m:t>
            </m:r>
          </m:den>
        </m:f>
        <m:sSub>
          <m:sSubPr>
            <m:ctrlPr>
              <w:rPr>
                <w:rFonts w:ascii="Cambria Math" w:hAnsiTheme="minorHAnsi"/>
                <w:i/>
              </w:rPr>
            </m:ctrlPr>
          </m:sSubPr>
          <m:e>
            <m:d>
              <m:dPr>
                <m:begChr m:val=""/>
                <m:endChr m:val="|"/>
                <m:ctrlPr>
                  <w:rPr>
                    <w:rFonts w:ascii="Cambria Math" w:hAnsiTheme="minorHAnsi"/>
                    <w:i/>
                  </w:rPr>
                </m:ctrlPr>
              </m:dPr>
              <m:e>
                <m:r>
                  <w:rPr>
                    <w:rFonts w:ascii="Cambria Math" w:hAnsiTheme="minorHAnsi"/>
                  </w:rPr>
                  <m:t>UB</m:t>
                </m:r>
              </m:e>
            </m:d>
          </m:e>
          <m:sub>
            <m:r>
              <w:rPr>
                <w:rFonts w:ascii="Cambria Math" w:hAnsiTheme="minorHAnsi"/>
              </w:rPr>
              <m:t>η</m:t>
            </m:r>
          </m:sub>
        </m:sSub>
        <m:r>
          <w:rPr>
            <w:rFonts w:ascii="Cambria Math" w:hAnsiTheme="minorHAnsi"/>
          </w:rPr>
          <m:t>+</m:t>
        </m:r>
        <m:sSub>
          <m:sSubPr>
            <m:ctrlPr>
              <w:rPr>
                <w:rFonts w:ascii="Cambria Math" w:hAnsiTheme="minorHAnsi"/>
                <w:i/>
              </w:rPr>
            </m:ctrlPr>
          </m:sSubPr>
          <m:e>
            <m:r>
              <w:rPr>
                <w:rFonts w:ascii="Cambria Math" w:hAnsiTheme="minorHAnsi"/>
              </w:rPr>
              <m:t>U</m:t>
            </m:r>
          </m:e>
          <m:sub>
            <m:r>
              <w:rPr>
                <w:rFonts w:ascii="Cambria Math" w:hAnsi="Cambria Math" w:cs="Cambria Math"/>
              </w:rPr>
              <m:t>h</m:t>
            </m:r>
            <m:ctrlPr>
              <w:rPr>
                <w:rFonts w:ascii="Cambria Math" w:hAnsi="Cambria Math"/>
                <w:i/>
              </w:rPr>
            </m:ctrlPr>
          </m:sub>
        </m:sSub>
        <m:sSub>
          <m:sSubPr>
            <m:ctrlPr>
              <w:rPr>
                <w:rFonts w:ascii="Cambria Math" w:hAnsiTheme="minorHAnsi"/>
                <w:i/>
              </w:rPr>
            </m:ctrlPr>
          </m:sSubPr>
          <m:e>
            <m:r>
              <w:rPr>
                <w:rFonts w:ascii="Cambria Math" w:hAnsiTheme="minorHAnsi"/>
              </w:rPr>
              <m:t>B</m:t>
            </m:r>
          </m:e>
          <m:sub>
            <m:r>
              <w:rPr>
                <w:rFonts w:ascii="Cambria Math" w:hAnsi="Cambria Math" w:cs="Cambria Math"/>
              </w:rPr>
              <m:t>h</m:t>
            </m:r>
            <m:ctrlPr>
              <w:rPr>
                <w:rFonts w:ascii="Cambria Math" w:hAnsi="Cambria Math"/>
                <w:i/>
              </w:rPr>
            </m:ctrlPr>
          </m:sub>
        </m:sSub>
        <m:f>
          <m:fPr>
            <m:ctrlPr>
              <w:rPr>
                <w:rFonts w:ascii="Cambria Math" w:hAnsiTheme="minorHAnsi"/>
                <w:i/>
              </w:rPr>
            </m:ctrlPr>
          </m:fPr>
          <m:num>
            <m:r>
              <w:rPr>
                <w:rFonts w:ascii="Cambria Math" w:hAnsiTheme="minorHAnsi"/>
              </w:rPr>
              <m:t>∂</m:t>
            </m:r>
            <m:r>
              <w:rPr>
                <w:rFonts w:ascii="Cambria Math" w:hAnsi="Cambria Math" w:cs="Cambria Math"/>
              </w:rPr>
              <m:t>h</m:t>
            </m:r>
            <m:ctrlPr>
              <w:rPr>
                <w:rFonts w:ascii="Cambria Math" w:hAnsi="Cambria Math"/>
                <w:i/>
              </w:rPr>
            </m:ctrlPr>
          </m:num>
          <m:den>
            <m:r>
              <w:rPr>
                <w:rFonts w:ascii="Cambria Math" w:hAnsiTheme="minorHAnsi"/>
              </w:rPr>
              <m:t>∂t</m:t>
            </m:r>
          </m:den>
        </m:f>
        <m:r>
          <w:rPr>
            <w:rFonts w:ascii="Cambria Math" w:hAnsiTheme="minorHAnsi"/>
          </w:rPr>
          <m:t>+</m:t>
        </m:r>
        <m:sSub>
          <m:sSubPr>
            <m:ctrlPr>
              <w:rPr>
                <w:rFonts w:ascii="Cambria Math" w:hAnsiTheme="minorHAnsi"/>
                <w:i/>
              </w:rPr>
            </m:ctrlPr>
          </m:sSubPr>
          <m:e>
            <m:r>
              <w:rPr>
                <w:rFonts w:ascii="Cambria Math" w:hAnsiTheme="minorHAnsi"/>
              </w:rPr>
              <m:t>U</m:t>
            </m:r>
          </m:e>
          <m:sub>
            <m:r>
              <w:rPr>
                <w:rFonts w:ascii="Cambria Math" w:hAnsi="Cambria Math" w:cs="Cambria Math"/>
              </w:rPr>
              <m:t>h</m:t>
            </m:r>
            <m:ctrlPr>
              <w:rPr>
                <w:rFonts w:ascii="Cambria Math" w:hAnsi="Cambria Math"/>
                <w:i/>
              </w:rPr>
            </m:ctrlPr>
          </m:sub>
        </m:sSub>
        <m:sSub>
          <m:sSubPr>
            <m:ctrlPr>
              <w:rPr>
                <w:rFonts w:ascii="Cambria Math" w:hAnsiTheme="minorHAnsi"/>
                <w:i/>
              </w:rPr>
            </m:ctrlPr>
          </m:sSubPr>
          <m:e>
            <m:r>
              <w:rPr>
                <w:rFonts w:ascii="Cambria Math" w:hAnsiTheme="minorHAnsi"/>
              </w:rPr>
              <m:t>B</m:t>
            </m:r>
          </m:e>
          <m:sub>
            <m:r>
              <w:rPr>
                <w:rFonts w:ascii="Cambria Math" w:hAnsi="Cambria Math" w:cs="Cambria Math"/>
              </w:rPr>
              <m:t>h</m:t>
            </m:r>
            <m:ctrlPr>
              <w:rPr>
                <w:rFonts w:ascii="Cambria Math" w:hAnsi="Cambria Math"/>
                <w:i/>
              </w:rPr>
            </m:ctrlPr>
          </m:sub>
        </m:sSub>
        <m:f>
          <m:fPr>
            <m:ctrlPr>
              <w:rPr>
                <w:rFonts w:ascii="Cambria Math" w:hAnsiTheme="minorHAnsi"/>
                <w:i/>
              </w:rPr>
            </m:ctrlPr>
          </m:fPr>
          <m:num>
            <m:r>
              <w:rPr>
                <w:rFonts w:ascii="Cambria Math" w:hAnsiTheme="minorHAnsi"/>
              </w:rPr>
              <m:t>∂</m:t>
            </m:r>
            <m:r>
              <w:rPr>
                <w:rFonts w:ascii="Cambria Math" w:hAnsi="Cambria Math" w:cs="Cambria Math"/>
              </w:rPr>
              <m:t>h</m:t>
            </m:r>
            <m:ctrlPr>
              <w:rPr>
                <w:rFonts w:ascii="Cambria Math" w:hAnsi="Cambria Math"/>
                <w:i/>
              </w:rPr>
            </m:ctrlPr>
          </m:num>
          <m:den>
            <m:r>
              <w:rPr>
                <w:rFonts w:ascii="Cambria Math" w:hAnsiTheme="minorHAnsi"/>
              </w:rPr>
              <m:t>∂x</m:t>
            </m:r>
          </m:den>
        </m:f>
        <m:r>
          <w:rPr>
            <w:rFonts w:ascii="Cambria Math" w:hAnsiTheme="minorHAnsi"/>
          </w:rPr>
          <m:t>-</m:t>
        </m:r>
        <m:sSub>
          <m:sSubPr>
            <m:ctrlPr>
              <w:rPr>
                <w:rFonts w:ascii="Cambria Math" w:hAnsiTheme="minorHAnsi"/>
                <w:i/>
              </w:rPr>
            </m:ctrlPr>
          </m:sSubPr>
          <m:e>
            <m:r>
              <w:rPr>
                <w:rFonts w:ascii="Cambria Math" w:hAnsiTheme="minorHAnsi"/>
              </w:rPr>
              <m:t>B</m:t>
            </m:r>
          </m:e>
          <m:sub>
            <m:r>
              <w:rPr>
                <w:rFonts w:ascii="Cambria Math" w:hAnsiTheme="minorHAnsi"/>
              </w:rPr>
              <m:t>η</m:t>
            </m:r>
          </m:sub>
        </m:sSub>
        <m:f>
          <m:fPr>
            <m:ctrlPr>
              <w:rPr>
                <w:rFonts w:ascii="Cambria Math" w:hAnsiTheme="minorHAnsi"/>
                <w:i/>
              </w:rPr>
            </m:ctrlPr>
          </m:fPr>
          <m:num>
            <m:r>
              <w:rPr>
                <w:rFonts w:ascii="Cambria Math" w:hAnsiTheme="minorHAnsi"/>
              </w:rPr>
              <m:t>∂η</m:t>
            </m:r>
          </m:num>
          <m:den>
            <m:r>
              <w:rPr>
                <w:rFonts w:ascii="Cambria Math" w:hAnsiTheme="minorHAnsi"/>
              </w:rPr>
              <m:t>∂t</m:t>
            </m:r>
          </m:den>
        </m:f>
        <m:r>
          <w:rPr>
            <w:rFonts w:ascii="Cambria Math" w:hAnsiTheme="minorHAnsi"/>
          </w:rPr>
          <m:t>-</m:t>
        </m:r>
        <m:sSub>
          <m:sSubPr>
            <m:ctrlPr>
              <w:rPr>
                <w:rFonts w:ascii="Cambria Math" w:hAnsiTheme="minorHAnsi"/>
                <w:i/>
              </w:rPr>
            </m:ctrlPr>
          </m:sSubPr>
          <m:e>
            <m:r>
              <w:rPr>
                <w:rFonts w:ascii="Cambria Math" w:hAnsiTheme="minorHAnsi"/>
              </w:rPr>
              <m:t>B</m:t>
            </m:r>
          </m:e>
          <m:sub>
            <m:r>
              <w:rPr>
                <w:rFonts w:ascii="Cambria Math" w:hAnsiTheme="minorHAnsi"/>
              </w:rPr>
              <m:t>η</m:t>
            </m:r>
          </m:sub>
        </m:sSub>
        <m:sSub>
          <m:sSubPr>
            <m:ctrlPr>
              <w:rPr>
                <w:rFonts w:ascii="Cambria Math" w:hAnsiTheme="minorHAnsi"/>
                <w:i/>
              </w:rPr>
            </m:ctrlPr>
          </m:sSubPr>
          <m:e>
            <m:r>
              <w:rPr>
                <w:rFonts w:ascii="Cambria Math" w:hAnsiTheme="minorHAnsi"/>
              </w:rPr>
              <m:t>U</m:t>
            </m:r>
          </m:e>
          <m:sub>
            <m:r>
              <w:rPr>
                <w:rFonts w:ascii="Cambria Math" w:hAnsiTheme="minorHAnsi"/>
              </w:rPr>
              <m:t>η</m:t>
            </m:r>
          </m:sub>
        </m:sSub>
        <m:f>
          <m:fPr>
            <m:ctrlPr>
              <w:rPr>
                <w:rFonts w:ascii="Cambria Math" w:hAnsiTheme="minorHAnsi"/>
                <w:i/>
              </w:rPr>
            </m:ctrlPr>
          </m:fPr>
          <m:num>
            <m:r>
              <w:rPr>
                <w:rFonts w:ascii="Cambria Math" w:hAnsiTheme="minorHAnsi"/>
              </w:rPr>
              <m:t>∂η</m:t>
            </m:r>
          </m:num>
          <m:den>
            <m:r>
              <w:rPr>
                <w:rFonts w:ascii="Cambria Math" w:hAnsiTheme="minorHAnsi"/>
              </w:rPr>
              <m:t>∂x</m:t>
            </m:r>
          </m:den>
        </m:f>
      </m:oMath>
      <w:r w:rsidR="0041037A" w:rsidRPr="00B7030B">
        <w:rPr>
          <w:rFonts w:asciiTheme="minorHAnsi" w:hAnsiTheme="minorHAnsi"/>
        </w:rPr>
        <w:tab/>
      </w:r>
      <w:r w:rsidR="002A6BA7">
        <w:rPr>
          <w:rFonts w:asciiTheme="minorHAnsi" w:hAnsiTheme="minorHAnsi"/>
        </w:rPr>
        <w:tab/>
      </w:r>
      <w:r w:rsidR="002A6BA7">
        <w:rPr>
          <w:rFonts w:asciiTheme="minorHAnsi" w:hAnsiTheme="minorHAnsi"/>
        </w:rPr>
        <w:tab/>
      </w:r>
      <w:r w:rsidR="0041037A"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47</w:t>
      </w:r>
      <w:r w:rsidR="00A41B27">
        <w:rPr>
          <w:rStyle w:val="EquationCaption"/>
          <w:rFonts w:asciiTheme="minorHAnsi" w:hAnsiTheme="minorHAnsi"/>
        </w:rPr>
        <w:fldChar w:fldCharType="end"/>
      </w:r>
      <w:r w:rsidR="0041037A" w:rsidRPr="00B7030B">
        <w:rPr>
          <w:rStyle w:val="EquationCaption"/>
          <w:rFonts w:asciiTheme="minorHAnsi" w:hAnsiTheme="minorHAnsi"/>
        </w:rPr>
        <w:t>)</w:t>
      </w:r>
    </w:p>
    <w:p w14:paraId="3F53F118" w14:textId="77777777" w:rsidR="0041037A" w:rsidRPr="002A6BA7" w:rsidRDefault="0041037A" w:rsidP="007A3922">
      <w:pPr>
        <w:pStyle w:val="BodyText"/>
      </w:pPr>
      <w:r w:rsidRPr="002A6BA7">
        <w:t xml:space="preserve">Canceling out terms and applying the no-slip boundary condition that </w:t>
      </w:r>
      <w:r w:rsidRPr="002A6BA7">
        <w:rPr>
          <w:i/>
          <w:iCs/>
        </w:rPr>
        <w:t>U</w:t>
      </w:r>
      <w:r w:rsidRPr="002A6BA7">
        <w:rPr>
          <w:i/>
          <w:iCs/>
          <w:vertAlign w:val="subscript"/>
        </w:rPr>
        <w:t>h</w:t>
      </w:r>
      <w:r w:rsidRPr="002A6BA7">
        <w:t xml:space="preserve"> is zero:</w:t>
      </w:r>
    </w:p>
    <w:p w14:paraId="12550DF2" w14:textId="3C085A36" w:rsidR="0041037A" w:rsidRPr="002A6BA7" w:rsidRDefault="0041037A" w:rsidP="002A6BA7">
      <w:pPr>
        <w:pStyle w:val="equation"/>
        <w:rPr>
          <w:rFonts w:asciiTheme="minorHAnsi" w:hAnsiTheme="minorHAnsi"/>
          <w:sz w:val="20"/>
          <w:szCs w:val="18"/>
        </w:rPr>
      </w:pPr>
      <w:r w:rsidRPr="002A6BA7">
        <w:rPr>
          <w:rFonts w:asciiTheme="minorHAnsi" w:hAnsiTheme="minorHAnsi"/>
          <w:sz w:val="20"/>
          <w:szCs w:val="18"/>
        </w:rPr>
        <w:tab/>
      </w:r>
      <m:oMath>
        <m:f>
          <m:fPr>
            <m:ctrlPr>
              <w:rPr>
                <w:rFonts w:ascii="Cambria Math" w:hAnsiTheme="minorHAnsi"/>
                <w:i/>
                <w:sz w:val="20"/>
                <w:szCs w:val="18"/>
              </w:rPr>
            </m:ctrlPr>
          </m:fPr>
          <m:num>
            <m:r>
              <w:rPr>
                <w:rFonts w:ascii="Cambria Math" w:hAnsiTheme="minorHAnsi"/>
                <w:sz w:val="20"/>
                <w:szCs w:val="18"/>
              </w:rPr>
              <m:t>∂</m:t>
            </m:r>
          </m:num>
          <m:den>
            <m:r>
              <w:rPr>
                <w:rFonts w:ascii="Cambria Math" w:hAnsiTheme="minorHAnsi"/>
                <w:sz w:val="20"/>
                <w:szCs w:val="18"/>
              </w:rPr>
              <m:t>∂x</m:t>
            </m:r>
          </m:den>
        </m:f>
        <m:nary>
          <m:naryPr>
            <m:ctrlPr>
              <w:rPr>
                <w:rFonts w:ascii="Cambria Math" w:hAnsiTheme="minorHAnsi"/>
                <w:i/>
                <w:sz w:val="20"/>
                <w:szCs w:val="18"/>
              </w:rPr>
            </m:ctrlPr>
          </m:naryPr>
          <m:sub>
            <m:r>
              <w:rPr>
                <w:rFonts w:ascii="Cambria Math" w:hAnsiTheme="minorHAnsi"/>
                <w:sz w:val="20"/>
                <w:szCs w:val="18"/>
              </w:rPr>
              <m:t>η</m:t>
            </m:r>
          </m:sub>
          <m:sup>
            <m:r>
              <w:rPr>
                <w:rFonts w:ascii="Cambria Math" w:hAnsi="Cambria Math" w:cs="Cambria Math"/>
                <w:sz w:val="20"/>
                <w:szCs w:val="18"/>
              </w:rPr>
              <m:t>h</m:t>
            </m:r>
            <m:ctrlPr>
              <w:rPr>
                <w:rFonts w:ascii="Cambria Math" w:hAnsi="Cambria Math"/>
                <w:i/>
                <w:sz w:val="20"/>
                <w:szCs w:val="18"/>
              </w:rPr>
            </m:ctrlPr>
          </m:sup>
          <m:e>
            <m:r>
              <w:rPr>
                <w:rFonts w:ascii="Cambria Math" w:hAnsiTheme="minorHAnsi"/>
                <w:sz w:val="20"/>
                <w:szCs w:val="18"/>
              </w:rPr>
              <m:t>UBdz</m:t>
            </m:r>
          </m:e>
        </m:nary>
        <m:r>
          <w:rPr>
            <w:rFonts w:ascii="Cambria Math" w:hAnsiTheme="minorHAnsi"/>
            <w:sz w:val="20"/>
            <w:szCs w:val="18"/>
          </w:rPr>
          <m:t>-</m:t>
        </m:r>
        <m:sSub>
          <m:sSubPr>
            <m:ctrlPr>
              <w:rPr>
                <w:rFonts w:ascii="Cambria Math" w:hAnsiTheme="minorHAnsi"/>
                <w:i/>
                <w:sz w:val="20"/>
                <w:szCs w:val="18"/>
              </w:rPr>
            </m:ctrlPr>
          </m:sSubPr>
          <m:e>
            <m:r>
              <w:rPr>
                <w:rFonts w:ascii="Cambria Math" w:hAnsiTheme="minorHAnsi"/>
                <w:sz w:val="20"/>
                <w:szCs w:val="18"/>
              </w:rPr>
              <m:t>B</m:t>
            </m:r>
          </m:e>
          <m:sub>
            <m:r>
              <w:rPr>
                <w:rFonts w:ascii="Cambria Math" w:hAnsiTheme="minorHAnsi"/>
                <w:sz w:val="20"/>
                <w:szCs w:val="18"/>
              </w:rPr>
              <m:t>η</m:t>
            </m:r>
          </m:sub>
        </m:sSub>
        <m:f>
          <m:fPr>
            <m:ctrlPr>
              <w:rPr>
                <w:rFonts w:ascii="Cambria Math" w:hAnsiTheme="minorHAnsi"/>
                <w:i/>
                <w:sz w:val="20"/>
                <w:szCs w:val="18"/>
              </w:rPr>
            </m:ctrlPr>
          </m:fPr>
          <m:num>
            <m:r>
              <w:rPr>
                <w:rFonts w:ascii="Cambria Math" w:hAnsiTheme="minorHAnsi"/>
                <w:sz w:val="20"/>
                <w:szCs w:val="18"/>
              </w:rPr>
              <m:t>∂η</m:t>
            </m:r>
          </m:num>
          <m:den>
            <m:r>
              <w:rPr>
                <w:rFonts w:ascii="Cambria Math" w:hAnsiTheme="minorHAnsi"/>
                <w:sz w:val="20"/>
                <w:szCs w:val="18"/>
              </w:rPr>
              <m:t>∂t</m:t>
            </m:r>
          </m:den>
        </m:f>
        <m:r>
          <w:rPr>
            <w:rFonts w:ascii="Cambria Math" w:hAnsiTheme="minorHAnsi"/>
            <w:sz w:val="20"/>
            <w:szCs w:val="18"/>
          </w:rPr>
          <m:t>=</m:t>
        </m:r>
        <m:nary>
          <m:naryPr>
            <m:ctrlPr>
              <w:rPr>
                <w:rFonts w:ascii="Cambria Math" w:hAnsiTheme="minorHAnsi"/>
                <w:i/>
                <w:sz w:val="20"/>
                <w:szCs w:val="18"/>
              </w:rPr>
            </m:ctrlPr>
          </m:naryPr>
          <m:sub>
            <m:r>
              <w:rPr>
                <w:rFonts w:ascii="Cambria Math" w:hAnsiTheme="minorHAnsi"/>
                <w:sz w:val="20"/>
                <w:szCs w:val="18"/>
              </w:rPr>
              <m:t>η</m:t>
            </m:r>
          </m:sub>
          <m:sup>
            <m:r>
              <w:rPr>
                <w:rFonts w:ascii="Cambria Math" w:hAnsi="Cambria Math" w:cs="Cambria Math"/>
                <w:sz w:val="20"/>
                <w:szCs w:val="18"/>
              </w:rPr>
              <m:t>h</m:t>
            </m:r>
            <m:ctrlPr>
              <w:rPr>
                <w:rFonts w:ascii="Cambria Math" w:hAnsi="Cambria Math"/>
                <w:i/>
                <w:sz w:val="20"/>
                <w:szCs w:val="18"/>
              </w:rPr>
            </m:ctrlPr>
          </m:sup>
          <m:e>
            <m:r>
              <w:rPr>
                <w:rFonts w:ascii="Cambria Math" w:hAnsiTheme="minorHAnsi"/>
                <w:sz w:val="20"/>
                <w:szCs w:val="18"/>
              </w:rPr>
              <m:t>qBdz</m:t>
            </m:r>
          </m:e>
        </m:nary>
      </m:oMath>
      <w:r w:rsidRPr="002A6BA7">
        <w:rPr>
          <w:rFonts w:asciiTheme="minorHAnsi" w:hAnsiTheme="minorHAnsi"/>
          <w:sz w:val="20"/>
          <w:szCs w:val="18"/>
        </w:rPr>
        <w:tab/>
      </w:r>
      <w:r w:rsidRPr="002A6BA7">
        <w:rPr>
          <w:rStyle w:val="EquationCaption"/>
          <w:rFonts w:asciiTheme="minorHAnsi" w:hAnsiTheme="minorHAnsi"/>
          <w:sz w:val="20"/>
          <w:szCs w:val="18"/>
        </w:rPr>
        <w:t>(</w:t>
      </w:r>
      <w:r w:rsidR="00A41B27">
        <w:rPr>
          <w:rStyle w:val="EquationCaption"/>
          <w:rFonts w:asciiTheme="minorHAnsi" w:hAnsiTheme="minorHAnsi"/>
          <w:sz w:val="20"/>
          <w:szCs w:val="18"/>
        </w:rPr>
        <w:fldChar w:fldCharType="begin"/>
      </w:r>
      <w:r w:rsidR="00A41B27">
        <w:rPr>
          <w:rStyle w:val="EquationCaption"/>
          <w:rFonts w:asciiTheme="minorHAnsi" w:hAnsiTheme="minorHAnsi"/>
          <w:sz w:val="20"/>
          <w:szCs w:val="18"/>
        </w:rPr>
        <w:instrText xml:space="preserve"> STYLEREF 1 \s </w:instrText>
      </w:r>
      <w:r w:rsidR="00A41B27">
        <w:rPr>
          <w:rStyle w:val="EquationCaption"/>
          <w:rFonts w:asciiTheme="minorHAnsi" w:hAnsiTheme="minorHAnsi"/>
          <w:sz w:val="20"/>
          <w:szCs w:val="18"/>
        </w:rPr>
        <w:fldChar w:fldCharType="separate"/>
      </w:r>
      <w:r w:rsidR="00A95042">
        <w:rPr>
          <w:rStyle w:val="EquationCaption"/>
          <w:rFonts w:asciiTheme="minorHAnsi" w:hAnsiTheme="minorHAnsi"/>
          <w:noProof/>
          <w:sz w:val="20"/>
          <w:szCs w:val="18"/>
        </w:rPr>
        <w:t>2</w:t>
      </w:r>
      <w:r w:rsidR="00A41B27">
        <w:rPr>
          <w:rStyle w:val="EquationCaption"/>
          <w:rFonts w:asciiTheme="minorHAnsi" w:hAnsiTheme="minorHAnsi"/>
          <w:sz w:val="20"/>
          <w:szCs w:val="18"/>
        </w:rPr>
        <w:fldChar w:fldCharType="end"/>
      </w:r>
      <w:r w:rsidR="00A41B27">
        <w:rPr>
          <w:rStyle w:val="EquationCaption"/>
          <w:rFonts w:asciiTheme="minorHAnsi" w:hAnsiTheme="minorHAnsi"/>
          <w:sz w:val="20"/>
          <w:szCs w:val="18"/>
        </w:rPr>
        <w:noBreakHyphen/>
      </w:r>
      <w:r w:rsidR="00A41B27">
        <w:rPr>
          <w:rStyle w:val="EquationCaption"/>
          <w:rFonts w:asciiTheme="minorHAnsi" w:hAnsiTheme="minorHAnsi"/>
          <w:sz w:val="20"/>
          <w:szCs w:val="18"/>
        </w:rPr>
        <w:fldChar w:fldCharType="begin"/>
      </w:r>
      <w:r w:rsidR="00A41B27">
        <w:rPr>
          <w:rStyle w:val="EquationCaption"/>
          <w:rFonts w:asciiTheme="minorHAnsi" w:hAnsiTheme="minorHAnsi"/>
          <w:sz w:val="20"/>
          <w:szCs w:val="18"/>
        </w:rPr>
        <w:instrText xml:space="preserve"> SEQ Equation \* ARABIC \s 1 </w:instrText>
      </w:r>
      <w:r w:rsidR="00A41B27">
        <w:rPr>
          <w:rStyle w:val="EquationCaption"/>
          <w:rFonts w:asciiTheme="minorHAnsi" w:hAnsiTheme="minorHAnsi"/>
          <w:sz w:val="20"/>
          <w:szCs w:val="18"/>
        </w:rPr>
        <w:fldChar w:fldCharType="separate"/>
      </w:r>
      <w:r w:rsidR="00A95042">
        <w:rPr>
          <w:rStyle w:val="EquationCaption"/>
          <w:rFonts w:asciiTheme="minorHAnsi" w:hAnsiTheme="minorHAnsi"/>
          <w:noProof/>
          <w:sz w:val="20"/>
          <w:szCs w:val="18"/>
        </w:rPr>
        <w:t>48</w:t>
      </w:r>
      <w:r w:rsidR="00A41B27">
        <w:rPr>
          <w:rStyle w:val="EquationCaption"/>
          <w:rFonts w:asciiTheme="minorHAnsi" w:hAnsiTheme="minorHAnsi"/>
          <w:sz w:val="20"/>
          <w:szCs w:val="18"/>
        </w:rPr>
        <w:fldChar w:fldCharType="end"/>
      </w:r>
      <w:r w:rsidRPr="002A6BA7">
        <w:rPr>
          <w:rStyle w:val="EquationCaption"/>
          <w:rFonts w:asciiTheme="minorHAnsi" w:hAnsiTheme="minorHAnsi"/>
          <w:sz w:val="20"/>
          <w:szCs w:val="18"/>
        </w:rPr>
        <w:t>)</w:t>
      </w:r>
    </w:p>
    <w:p w14:paraId="6404C9CA" w14:textId="77777777" w:rsidR="0041037A" w:rsidRPr="002A6BA7" w:rsidRDefault="0041037A" w:rsidP="007A3922">
      <w:pPr>
        <w:pStyle w:val="BodyText"/>
      </w:pPr>
      <w:r w:rsidRPr="002A6BA7">
        <w:t>or</w:t>
      </w:r>
    </w:p>
    <w:p w14:paraId="26BE3229" w14:textId="447C2657" w:rsidR="0041037A" w:rsidRPr="002A6BA7" w:rsidRDefault="0041037A" w:rsidP="002A6BA7">
      <w:pPr>
        <w:pStyle w:val="equation"/>
        <w:rPr>
          <w:rFonts w:asciiTheme="minorHAnsi" w:hAnsiTheme="minorHAnsi"/>
          <w:sz w:val="20"/>
          <w:szCs w:val="18"/>
        </w:rPr>
      </w:pPr>
      <w:r w:rsidRPr="002A6BA7">
        <w:rPr>
          <w:rFonts w:asciiTheme="minorHAnsi" w:hAnsiTheme="minorHAnsi"/>
          <w:sz w:val="20"/>
          <w:szCs w:val="18"/>
        </w:rPr>
        <w:tab/>
      </w:r>
      <m:oMath>
        <m:sSub>
          <m:sSubPr>
            <m:ctrlPr>
              <w:rPr>
                <w:rFonts w:ascii="Cambria Math" w:hAnsiTheme="minorHAnsi"/>
                <w:i/>
                <w:sz w:val="20"/>
                <w:szCs w:val="18"/>
              </w:rPr>
            </m:ctrlPr>
          </m:sSubPr>
          <m:e>
            <m:r>
              <w:rPr>
                <w:rFonts w:ascii="Cambria Math" w:hAnsiTheme="minorHAnsi"/>
                <w:sz w:val="20"/>
                <w:szCs w:val="18"/>
              </w:rPr>
              <m:t>B</m:t>
            </m:r>
          </m:e>
          <m:sub>
            <m:r>
              <w:rPr>
                <w:rFonts w:ascii="Cambria Math" w:hAnsiTheme="minorHAnsi"/>
                <w:sz w:val="20"/>
                <w:szCs w:val="18"/>
              </w:rPr>
              <m:t>η</m:t>
            </m:r>
          </m:sub>
        </m:sSub>
        <m:f>
          <m:fPr>
            <m:ctrlPr>
              <w:rPr>
                <w:rFonts w:ascii="Cambria Math" w:hAnsiTheme="minorHAnsi"/>
                <w:i/>
                <w:sz w:val="20"/>
                <w:szCs w:val="18"/>
              </w:rPr>
            </m:ctrlPr>
          </m:fPr>
          <m:num>
            <m:r>
              <w:rPr>
                <w:rFonts w:ascii="Cambria Math" w:hAnsiTheme="minorHAnsi"/>
                <w:sz w:val="20"/>
                <w:szCs w:val="18"/>
              </w:rPr>
              <m:t>∂η</m:t>
            </m:r>
          </m:num>
          <m:den>
            <m:r>
              <w:rPr>
                <w:rFonts w:ascii="Cambria Math" w:hAnsiTheme="minorHAnsi"/>
                <w:sz w:val="20"/>
                <w:szCs w:val="18"/>
              </w:rPr>
              <m:t>∂t</m:t>
            </m:r>
          </m:den>
        </m:f>
        <m:r>
          <w:rPr>
            <w:rFonts w:ascii="Cambria Math" w:hAnsiTheme="minorHAnsi"/>
            <w:sz w:val="20"/>
            <w:szCs w:val="18"/>
          </w:rPr>
          <m:t>=</m:t>
        </m:r>
        <m:f>
          <m:fPr>
            <m:ctrlPr>
              <w:rPr>
                <w:rFonts w:ascii="Cambria Math" w:hAnsiTheme="minorHAnsi"/>
                <w:i/>
                <w:sz w:val="20"/>
                <w:szCs w:val="18"/>
              </w:rPr>
            </m:ctrlPr>
          </m:fPr>
          <m:num>
            <m:r>
              <w:rPr>
                <w:rFonts w:ascii="Cambria Math" w:hAnsiTheme="minorHAnsi"/>
                <w:sz w:val="20"/>
                <w:szCs w:val="18"/>
              </w:rPr>
              <m:t>∂</m:t>
            </m:r>
          </m:num>
          <m:den>
            <m:r>
              <w:rPr>
                <w:rFonts w:ascii="Cambria Math" w:hAnsiTheme="minorHAnsi"/>
                <w:sz w:val="20"/>
                <w:szCs w:val="18"/>
              </w:rPr>
              <m:t>∂x</m:t>
            </m:r>
          </m:den>
        </m:f>
        <m:nary>
          <m:naryPr>
            <m:ctrlPr>
              <w:rPr>
                <w:rFonts w:ascii="Cambria Math" w:hAnsiTheme="minorHAnsi"/>
                <w:i/>
                <w:sz w:val="20"/>
                <w:szCs w:val="18"/>
              </w:rPr>
            </m:ctrlPr>
          </m:naryPr>
          <m:sub>
            <m:r>
              <w:rPr>
                <w:rFonts w:ascii="Cambria Math" w:hAnsiTheme="minorHAnsi"/>
                <w:sz w:val="20"/>
                <w:szCs w:val="18"/>
              </w:rPr>
              <m:t>η</m:t>
            </m:r>
          </m:sub>
          <m:sup>
            <m:r>
              <w:rPr>
                <w:rFonts w:ascii="Cambria Math" w:hAnsi="Cambria Math" w:cs="Cambria Math"/>
                <w:sz w:val="20"/>
                <w:szCs w:val="18"/>
              </w:rPr>
              <m:t>h</m:t>
            </m:r>
            <m:ctrlPr>
              <w:rPr>
                <w:rFonts w:ascii="Cambria Math" w:hAnsi="Cambria Math"/>
                <w:i/>
                <w:sz w:val="20"/>
                <w:szCs w:val="18"/>
              </w:rPr>
            </m:ctrlPr>
          </m:sup>
          <m:e>
            <m:r>
              <w:rPr>
                <w:rFonts w:ascii="Cambria Math" w:hAnsiTheme="minorHAnsi"/>
                <w:sz w:val="20"/>
                <w:szCs w:val="18"/>
              </w:rPr>
              <m:t>UBdz</m:t>
            </m:r>
          </m:e>
        </m:nary>
        <m:r>
          <w:rPr>
            <w:rFonts w:ascii="Cambria Math" w:hAnsiTheme="minorHAnsi"/>
            <w:sz w:val="20"/>
            <w:szCs w:val="18"/>
          </w:rPr>
          <m:t>-</m:t>
        </m:r>
        <m:nary>
          <m:naryPr>
            <m:ctrlPr>
              <w:rPr>
                <w:rFonts w:ascii="Cambria Math" w:hAnsiTheme="minorHAnsi"/>
                <w:i/>
                <w:sz w:val="20"/>
                <w:szCs w:val="18"/>
              </w:rPr>
            </m:ctrlPr>
          </m:naryPr>
          <m:sub>
            <m:r>
              <w:rPr>
                <w:rFonts w:ascii="Cambria Math" w:hAnsiTheme="minorHAnsi"/>
                <w:sz w:val="20"/>
                <w:szCs w:val="18"/>
              </w:rPr>
              <m:t>η</m:t>
            </m:r>
          </m:sub>
          <m:sup>
            <m:r>
              <w:rPr>
                <w:rFonts w:ascii="Cambria Math" w:hAnsi="Cambria Math" w:cs="Cambria Math"/>
                <w:sz w:val="20"/>
                <w:szCs w:val="18"/>
              </w:rPr>
              <m:t>h</m:t>
            </m:r>
            <m:ctrlPr>
              <w:rPr>
                <w:rFonts w:ascii="Cambria Math" w:hAnsi="Cambria Math"/>
                <w:i/>
                <w:sz w:val="20"/>
                <w:szCs w:val="18"/>
              </w:rPr>
            </m:ctrlPr>
          </m:sup>
          <m:e>
            <m:r>
              <w:rPr>
                <w:rFonts w:ascii="Cambria Math" w:hAnsiTheme="minorHAnsi"/>
                <w:sz w:val="20"/>
                <w:szCs w:val="18"/>
              </w:rPr>
              <m:t>qBdz</m:t>
            </m:r>
          </m:e>
        </m:nary>
      </m:oMath>
      <w:r w:rsidRPr="002A6BA7">
        <w:rPr>
          <w:rFonts w:asciiTheme="minorHAnsi" w:hAnsiTheme="minorHAnsi"/>
          <w:sz w:val="20"/>
          <w:szCs w:val="18"/>
        </w:rPr>
        <w:tab/>
      </w:r>
      <w:r w:rsidRPr="002A6BA7">
        <w:rPr>
          <w:rStyle w:val="EquationCaption"/>
          <w:rFonts w:asciiTheme="minorHAnsi" w:hAnsiTheme="minorHAnsi"/>
          <w:sz w:val="20"/>
          <w:szCs w:val="18"/>
        </w:rPr>
        <w:t>(</w:t>
      </w:r>
      <w:r w:rsidR="00A41B27">
        <w:rPr>
          <w:rStyle w:val="EquationCaption"/>
          <w:rFonts w:asciiTheme="minorHAnsi" w:hAnsiTheme="minorHAnsi"/>
          <w:sz w:val="20"/>
          <w:szCs w:val="18"/>
        </w:rPr>
        <w:fldChar w:fldCharType="begin"/>
      </w:r>
      <w:r w:rsidR="00A41B27">
        <w:rPr>
          <w:rStyle w:val="EquationCaption"/>
          <w:rFonts w:asciiTheme="minorHAnsi" w:hAnsiTheme="minorHAnsi"/>
          <w:sz w:val="20"/>
          <w:szCs w:val="18"/>
        </w:rPr>
        <w:instrText xml:space="preserve"> STYLEREF 1 \s </w:instrText>
      </w:r>
      <w:r w:rsidR="00A41B27">
        <w:rPr>
          <w:rStyle w:val="EquationCaption"/>
          <w:rFonts w:asciiTheme="minorHAnsi" w:hAnsiTheme="minorHAnsi"/>
          <w:sz w:val="20"/>
          <w:szCs w:val="18"/>
        </w:rPr>
        <w:fldChar w:fldCharType="separate"/>
      </w:r>
      <w:r w:rsidR="00A95042">
        <w:rPr>
          <w:rStyle w:val="EquationCaption"/>
          <w:rFonts w:asciiTheme="minorHAnsi" w:hAnsiTheme="minorHAnsi"/>
          <w:noProof/>
          <w:sz w:val="20"/>
          <w:szCs w:val="18"/>
        </w:rPr>
        <w:t>2</w:t>
      </w:r>
      <w:r w:rsidR="00A41B27">
        <w:rPr>
          <w:rStyle w:val="EquationCaption"/>
          <w:rFonts w:asciiTheme="minorHAnsi" w:hAnsiTheme="minorHAnsi"/>
          <w:sz w:val="20"/>
          <w:szCs w:val="18"/>
        </w:rPr>
        <w:fldChar w:fldCharType="end"/>
      </w:r>
      <w:r w:rsidR="00A41B27">
        <w:rPr>
          <w:rStyle w:val="EquationCaption"/>
          <w:rFonts w:asciiTheme="minorHAnsi" w:hAnsiTheme="minorHAnsi"/>
          <w:sz w:val="20"/>
          <w:szCs w:val="18"/>
        </w:rPr>
        <w:noBreakHyphen/>
      </w:r>
      <w:r w:rsidR="00A41B27">
        <w:rPr>
          <w:rStyle w:val="EquationCaption"/>
          <w:rFonts w:asciiTheme="minorHAnsi" w:hAnsiTheme="minorHAnsi"/>
          <w:sz w:val="20"/>
          <w:szCs w:val="18"/>
        </w:rPr>
        <w:fldChar w:fldCharType="begin"/>
      </w:r>
      <w:r w:rsidR="00A41B27">
        <w:rPr>
          <w:rStyle w:val="EquationCaption"/>
          <w:rFonts w:asciiTheme="minorHAnsi" w:hAnsiTheme="minorHAnsi"/>
          <w:sz w:val="20"/>
          <w:szCs w:val="18"/>
        </w:rPr>
        <w:instrText xml:space="preserve"> SEQ Equation \* ARABIC \s 1 </w:instrText>
      </w:r>
      <w:r w:rsidR="00A41B27">
        <w:rPr>
          <w:rStyle w:val="EquationCaption"/>
          <w:rFonts w:asciiTheme="minorHAnsi" w:hAnsiTheme="minorHAnsi"/>
          <w:sz w:val="20"/>
          <w:szCs w:val="18"/>
        </w:rPr>
        <w:fldChar w:fldCharType="separate"/>
      </w:r>
      <w:r w:rsidR="00A95042">
        <w:rPr>
          <w:rStyle w:val="EquationCaption"/>
          <w:rFonts w:asciiTheme="minorHAnsi" w:hAnsiTheme="minorHAnsi"/>
          <w:noProof/>
          <w:sz w:val="20"/>
          <w:szCs w:val="18"/>
        </w:rPr>
        <w:t>49</w:t>
      </w:r>
      <w:r w:rsidR="00A41B27">
        <w:rPr>
          <w:rStyle w:val="EquationCaption"/>
          <w:rFonts w:asciiTheme="minorHAnsi" w:hAnsiTheme="minorHAnsi"/>
          <w:sz w:val="20"/>
          <w:szCs w:val="18"/>
        </w:rPr>
        <w:fldChar w:fldCharType="end"/>
      </w:r>
      <w:r w:rsidRPr="002A6BA7">
        <w:rPr>
          <w:rStyle w:val="EquationCaption"/>
          <w:rFonts w:asciiTheme="minorHAnsi" w:hAnsiTheme="minorHAnsi"/>
          <w:sz w:val="20"/>
          <w:szCs w:val="18"/>
        </w:rPr>
        <w:t>)</w:t>
      </w:r>
    </w:p>
    <w:p w14:paraId="69971852" w14:textId="77777777" w:rsidR="0041037A" w:rsidRPr="002A6BA7" w:rsidRDefault="0041037A" w:rsidP="007A3922">
      <w:pPr>
        <w:pStyle w:val="BodyText"/>
      </w:pPr>
      <w:r w:rsidRPr="002A6BA7">
        <w:t xml:space="preserve">where </w:t>
      </w:r>
      <w:r w:rsidRPr="002A6BA7">
        <w:rPr>
          <w:i/>
          <w:iCs/>
        </w:rPr>
        <w:t>B</w:t>
      </w:r>
      <w:r w:rsidRPr="002A6BA7">
        <w:rPr>
          <w:i/>
          <w:iCs/>
          <w:vertAlign w:val="subscript"/>
        </w:rPr>
        <w:sym w:font="Symbol" w:char="F068"/>
      </w:r>
      <w:r w:rsidRPr="002A6BA7">
        <w:t xml:space="preserve"> is the width at the surface.</w:t>
      </w:r>
    </w:p>
    <w:p w14:paraId="648D024A" w14:textId="77777777" w:rsidR="0041037A" w:rsidRPr="00B7030B" w:rsidRDefault="0041037A" w:rsidP="007A3922">
      <w:pPr>
        <w:pStyle w:val="Heading2"/>
      </w:pPr>
      <w:bookmarkStart w:id="132" w:name="_Toc397412864"/>
      <w:bookmarkStart w:id="133" w:name="_Toc410030409"/>
      <w:bookmarkStart w:id="134" w:name="_Toc523896495"/>
      <w:bookmarkStart w:id="135" w:name="_Toc48573558"/>
      <w:r w:rsidRPr="00B7030B">
        <w:t>Equation of State</w:t>
      </w:r>
      <w:bookmarkEnd w:id="132"/>
      <w:bookmarkEnd w:id="133"/>
      <w:bookmarkEnd w:id="134"/>
      <w:bookmarkEnd w:id="135"/>
    </w:p>
    <w:p w14:paraId="109DBE6E" w14:textId="77777777" w:rsidR="0041037A" w:rsidRPr="002A6BA7" w:rsidRDefault="0041037A" w:rsidP="007A3922">
      <w:pPr>
        <w:pStyle w:val="BodyText2"/>
      </w:pPr>
      <w:r w:rsidRPr="002A6BA7">
        <w:t xml:space="preserve">The density must be known for </w:t>
      </w:r>
      <w:r w:rsidR="00DC475C">
        <w:t xml:space="preserve">the </w:t>
      </w:r>
      <w:r w:rsidRPr="002A6BA7">
        <w:t>solution of the momentum equations.  The equation of state is an equation that relates density to temperature and concentration of dissolved substances.  This equation is given by:</w:t>
      </w:r>
    </w:p>
    <w:p w14:paraId="0E9F4ADF" w14:textId="511F39C4" w:rsidR="0041037A" w:rsidRPr="002A6BA7" w:rsidRDefault="0041037A">
      <w:pPr>
        <w:pStyle w:val="equation"/>
        <w:rPr>
          <w:rFonts w:asciiTheme="minorHAnsi" w:hAnsiTheme="minorHAnsi"/>
          <w:sz w:val="20"/>
        </w:rPr>
      </w:pPr>
      <w:r w:rsidRPr="002A6BA7">
        <w:rPr>
          <w:rFonts w:asciiTheme="minorHAnsi" w:hAnsiTheme="minorHAnsi"/>
          <w:sz w:val="20"/>
        </w:rPr>
        <w:tab/>
      </w:r>
      <w:r w:rsidR="00E108E0" w:rsidRPr="00E108E0">
        <w:rPr>
          <w:rFonts w:asciiTheme="minorHAnsi" w:hAnsiTheme="minorHAnsi"/>
          <w:noProof/>
          <w:position w:val="-10"/>
          <w:sz w:val="20"/>
        </w:rPr>
        <w:object w:dxaOrig="2140" w:dyaOrig="340" w14:anchorId="7090B46D">
          <v:shape id="_x0000_i1239" type="#_x0000_t75" alt="" style="width:104.2pt;height:15.15pt;mso-width-percent:0;mso-height-percent:0;mso-width-percent:0;mso-height-percent:0" o:ole="">
            <v:imagedata r:id="rId62" o:title=""/>
          </v:shape>
          <o:OLEObject Type="Embed" ProgID="Equation.3" ShapeID="_x0000_i1239" DrawAspect="Content" ObjectID="_1721314766" r:id="rId63"/>
        </w:object>
      </w:r>
      <w:r w:rsidRPr="002A6BA7">
        <w:rPr>
          <w:rFonts w:asciiTheme="minorHAnsi" w:hAnsiTheme="minorHAnsi"/>
          <w:sz w:val="20"/>
        </w:rPr>
        <w:tab/>
      </w:r>
      <w:r w:rsidRPr="002A6BA7">
        <w:rPr>
          <w:rStyle w:val="EquationCaption"/>
          <w:rFonts w:asciiTheme="minorHAnsi" w:hAnsiTheme="minorHAnsi"/>
          <w:sz w:val="20"/>
        </w:rPr>
        <w:t>(</w:t>
      </w:r>
      <w:r w:rsidR="00A41B27">
        <w:rPr>
          <w:rStyle w:val="EquationCaption"/>
          <w:rFonts w:asciiTheme="minorHAnsi" w:hAnsiTheme="minorHAnsi"/>
          <w:sz w:val="20"/>
        </w:rPr>
        <w:fldChar w:fldCharType="begin"/>
      </w:r>
      <w:r w:rsidR="00A41B27">
        <w:rPr>
          <w:rStyle w:val="EquationCaption"/>
          <w:rFonts w:asciiTheme="minorHAnsi" w:hAnsiTheme="minorHAnsi"/>
          <w:sz w:val="20"/>
        </w:rPr>
        <w:instrText xml:space="preserve"> STYLEREF 1 \s </w:instrText>
      </w:r>
      <w:r w:rsidR="00A41B27">
        <w:rPr>
          <w:rStyle w:val="EquationCaption"/>
          <w:rFonts w:asciiTheme="minorHAnsi" w:hAnsiTheme="minorHAnsi"/>
          <w:sz w:val="20"/>
        </w:rPr>
        <w:fldChar w:fldCharType="separate"/>
      </w:r>
      <w:r w:rsidR="00A95042">
        <w:rPr>
          <w:rStyle w:val="EquationCaption"/>
          <w:rFonts w:asciiTheme="minorHAnsi" w:hAnsiTheme="minorHAnsi"/>
          <w:noProof/>
          <w:sz w:val="20"/>
        </w:rPr>
        <w:t>2</w:t>
      </w:r>
      <w:r w:rsidR="00A41B27">
        <w:rPr>
          <w:rStyle w:val="EquationCaption"/>
          <w:rFonts w:asciiTheme="minorHAnsi" w:hAnsiTheme="minorHAnsi"/>
          <w:sz w:val="20"/>
        </w:rPr>
        <w:fldChar w:fldCharType="end"/>
      </w:r>
      <w:r w:rsidR="00A41B27">
        <w:rPr>
          <w:rStyle w:val="EquationCaption"/>
          <w:rFonts w:asciiTheme="minorHAnsi" w:hAnsiTheme="minorHAnsi"/>
          <w:sz w:val="20"/>
        </w:rPr>
        <w:noBreakHyphen/>
      </w:r>
      <w:r w:rsidR="00A41B27">
        <w:rPr>
          <w:rStyle w:val="EquationCaption"/>
          <w:rFonts w:asciiTheme="minorHAnsi" w:hAnsiTheme="minorHAnsi"/>
          <w:sz w:val="20"/>
        </w:rPr>
        <w:fldChar w:fldCharType="begin"/>
      </w:r>
      <w:r w:rsidR="00A41B27">
        <w:rPr>
          <w:rStyle w:val="EquationCaption"/>
          <w:rFonts w:asciiTheme="minorHAnsi" w:hAnsiTheme="minorHAnsi"/>
          <w:sz w:val="20"/>
        </w:rPr>
        <w:instrText xml:space="preserve"> SEQ Equation \* ARABIC \s 1 </w:instrText>
      </w:r>
      <w:r w:rsidR="00A41B27">
        <w:rPr>
          <w:rStyle w:val="EquationCaption"/>
          <w:rFonts w:asciiTheme="minorHAnsi" w:hAnsiTheme="minorHAnsi"/>
          <w:sz w:val="20"/>
        </w:rPr>
        <w:fldChar w:fldCharType="separate"/>
      </w:r>
      <w:r w:rsidR="00A95042">
        <w:rPr>
          <w:rStyle w:val="EquationCaption"/>
          <w:rFonts w:asciiTheme="minorHAnsi" w:hAnsiTheme="minorHAnsi"/>
          <w:noProof/>
          <w:sz w:val="20"/>
        </w:rPr>
        <w:t>50</w:t>
      </w:r>
      <w:r w:rsidR="00A41B27">
        <w:rPr>
          <w:rStyle w:val="EquationCaption"/>
          <w:rFonts w:asciiTheme="minorHAnsi" w:hAnsiTheme="minorHAnsi"/>
          <w:sz w:val="20"/>
        </w:rPr>
        <w:fldChar w:fldCharType="end"/>
      </w:r>
      <w:r w:rsidRPr="002A6BA7">
        <w:rPr>
          <w:rStyle w:val="EquationCaption"/>
          <w:rFonts w:asciiTheme="minorHAnsi" w:hAnsiTheme="minorHAnsi"/>
          <w:sz w:val="20"/>
        </w:rPr>
        <w:t>)</w:t>
      </w:r>
    </w:p>
    <w:p w14:paraId="1007F660" w14:textId="77777777" w:rsidR="0041037A" w:rsidRPr="002A6BA7" w:rsidRDefault="0041037A" w:rsidP="007A3922">
      <w:pPr>
        <w:pStyle w:val="BodyText"/>
      </w:pPr>
      <w:r w:rsidRPr="002A6BA7">
        <w:t xml:space="preserve">where </w:t>
      </w:r>
      <w:proofErr w:type="gramStart"/>
      <w:r w:rsidRPr="002A6BA7">
        <w:rPr>
          <w:i/>
          <w:iCs/>
        </w:rPr>
        <w:t>f(</w:t>
      </w:r>
      <w:proofErr w:type="gramEnd"/>
      <w:r w:rsidRPr="002A6BA7">
        <w:rPr>
          <w:i/>
          <w:iCs/>
        </w:rPr>
        <w:t>T</w:t>
      </w:r>
      <w:r w:rsidRPr="002A6BA7">
        <w:rPr>
          <w:i/>
          <w:iCs/>
          <w:vertAlign w:val="subscript"/>
        </w:rPr>
        <w:t>w</w:t>
      </w:r>
      <w:r w:rsidRPr="002A6BA7">
        <w:t>,</w:t>
      </w:r>
      <w:r w:rsidRPr="002A6BA7">
        <w:sym w:font="Symbol" w:char="F046"/>
      </w:r>
      <w:r w:rsidRPr="002A6BA7">
        <w:rPr>
          <w:i/>
          <w:iCs/>
          <w:vertAlign w:val="subscript"/>
        </w:rPr>
        <w:t>TDS</w:t>
      </w:r>
      <w:r w:rsidRPr="002A6BA7">
        <w:t xml:space="preserve">, </w:t>
      </w:r>
      <w:r w:rsidRPr="002A6BA7">
        <w:sym w:font="Symbol" w:char="F046"/>
      </w:r>
      <w:r w:rsidRPr="002A6BA7">
        <w:rPr>
          <w:i/>
          <w:iCs/>
          <w:vertAlign w:val="subscript"/>
        </w:rPr>
        <w:t>ISS</w:t>
      </w:r>
      <w:r w:rsidRPr="002A6BA7">
        <w:t xml:space="preserve">) is a density function dependent upon </w:t>
      </w:r>
      <w:r w:rsidR="00DC475C">
        <w:t xml:space="preserve">water </w:t>
      </w:r>
      <w:r w:rsidRPr="002A6BA7">
        <w:t>temperature</w:t>
      </w:r>
      <w:r w:rsidR="00DC475C">
        <w:t xml:space="preserve"> (T</w:t>
      </w:r>
      <w:r w:rsidR="00DC475C" w:rsidRPr="00DC475C">
        <w:rPr>
          <w:vertAlign w:val="subscript"/>
        </w:rPr>
        <w:t>w</w:t>
      </w:r>
      <w:r w:rsidR="00DC475C">
        <w:t>)</w:t>
      </w:r>
      <w:r w:rsidRPr="002A6BA7">
        <w:t xml:space="preserve">, </w:t>
      </w:r>
      <w:r w:rsidR="00DC475C">
        <w:t xml:space="preserve">concentration of </w:t>
      </w:r>
      <w:r w:rsidRPr="002A6BA7">
        <w:t>total dis</w:t>
      </w:r>
      <w:r w:rsidRPr="002A6BA7">
        <w:softHyphen/>
        <w:t>solved solids or salini</w:t>
      </w:r>
      <w:r w:rsidRPr="002A6BA7">
        <w:softHyphen/>
        <w:t>ty</w:t>
      </w:r>
      <w:r w:rsidR="00DC475C">
        <w:t xml:space="preserve"> (</w:t>
      </w:r>
      <w:r w:rsidR="00DC475C" w:rsidRPr="002A6BA7">
        <w:sym w:font="Symbol" w:char="F046"/>
      </w:r>
      <w:r w:rsidR="00DC475C" w:rsidRPr="002A6BA7">
        <w:rPr>
          <w:i/>
          <w:iCs/>
          <w:vertAlign w:val="subscript"/>
        </w:rPr>
        <w:t>TDS</w:t>
      </w:r>
      <w:r w:rsidR="00DC475C">
        <w:t>),</w:t>
      </w:r>
      <w:r w:rsidRPr="002A6BA7">
        <w:t xml:space="preserve"> and </w:t>
      </w:r>
      <w:r w:rsidR="00DC475C">
        <w:t xml:space="preserve">concentration of </w:t>
      </w:r>
      <w:r w:rsidRPr="002A6BA7">
        <w:t>inorganic suspended solids</w:t>
      </w:r>
      <w:r w:rsidR="00DC475C">
        <w:t xml:space="preserve"> (</w:t>
      </w:r>
      <w:r w:rsidR="00DC475C" w:rsidRPr="002A6BA7">
        <w:sym w:font="Symbol" w:char="F046"/>
      </w:r>
      <w:r w:rsidR="00DC475C" w:rsidRPr="002A6BA7">
        <w:rPr>
          <w:i/>
          <w:iCs/>
          <w:vertAlign w:val="subscript"/>
        </w:rPr>
        <w:t>ISS</w:t>
      </w:r>
      <w:r w:rsidR="00DC475C" w:rsidRPr="002A6BA7">
        <w:t>)</w:t>
      </w:r>
      <w:r w:rsidRPr="002A6BA7">
        <w:t>.</w:t>
      </w:r>
    </w:p>
    <w:p w14:paraId="1C837E8B" w14:textId="77777777" w:rsidR="0041037A" w:rsidRPr="00B7030B" w:rsidRDefault="0041037A" w:rsidP="007A3922">
      <w:pPr>
        <w:pStyle w:val="Heading2"/>
      </w:pPr>
      <w:bookmarkStart w:id="136" w:name="_Toc410030410"/>
      <w:bookmarkStart w:id="137" w:name="_Toc523896496"/>
      <w:bookmarkStart w:id="138" w:name="_Toc48573559"/>
      <w:r w:rsidRPr="00B7030B">
        <w:t>Summary of Governing Equations</w:t>
      </w:r>
      <w:bookmarkEnd w:id="136"/>
      <w:bookmarkEnd w:id="137"/>
      <w:bookmarkEnd w:id="138"/>
    </w:p>
    <w:p w14:paraId="7B9A60C7" w14:textId="7FB6177C" w:rsidR="0041037A" w:rsidRPr="002A6BA7" w:rsidRDefault="00000000" w:rsidP="00B6554A">
      <w:pPr>
        <w:pStyle w:val="BodyText"/>
      </w:pPr>
      <w:fldSimple w:instr=" REF _Ref523886030  \* MERGEFORMAT ">
        <w:r w:rsidR="00A95042" w:rsidRPr="00A95042">
          <w:t>Table 1</w:t>
        </w:r>
      </w:fldSimple>
      <w:r w:rsidR="0041037A" w:rsidRPr="002A6BA7">
        <w:t xml:space="preserve"> shows the governing equations after lateral averaging for a channel slope of zero and for an arbitrary channel slope. Parameters used in </w:t>
      </w:r>
      <w:r w:rsidR="003B7E39" w:rsidRPr="002A6BA7">
        <w:fldChar w:fldCharType="begin"/>
      </w:r>
      <w:r w:rsidR="003B7E39" w:rsidRPr="002A6BA7">
        <w:instrText xml:space="preserve"> REF _Ref523886030 \h  \* MERGEFORMAT </w:instrText>
      </w:r>
      <w:r w:rsidR="003B7E39" w:rsidRPr="002A6BA7">
        <w:fldChar w:fldCharType="separate"/>
      </w:r>
      <w:r w:rsidR="00A95042" w:rsidRPr="00A95042">
        <w:rPr>
          <w:rStyle w:val="Figurehyperlink"/>
          <w:szCs w:val="18"/>
        </w:rPr>
        <w:t>Table 1</w:t>
      </w:r>
      <w:r w:rsidR="003B7E39" w:rsidRPr="002A6BA7">
        <w:fldChar w:fldCharType="end"/>
      </w:r>
      <w:r w:rsidR="0041037A" w:rsidRPr="002A6BA7">
        <w:t xml:space="preserve"> are illustrated in </w:t>
      </w:r>
      <w:r w:rsidR="003B7E39" w:rsidRPr="002A6BA7">
        <w:fldChar w:fldCharType="begin"/>
      </w:r>
      <w:r w:rsidR="003B7E39" w:rsidRPr="002A6BA7">
        <w:instrText xml:space="preserve"> REF _Ref532632142 \h  \* MERGEFORMAT </w:instrText>
      </w:r>
      <w:r w:rsidR="003B7E39" w:rsidRPr="002A6BA7">
        <w:fldChar w:fldCharType="separate"/>
      </w:r>
      <w:r w:rsidR="00A95042" w:rsidRPr="00A95042">
        <w:rPr>
          <w:rStyle w:val="Figurehyperlink"/>
        </w:rPr>
        <w:t>Figure 12</w:t>
      </w:r>
      <w:r w:rsidR="003B7E39" w:rsidRPr="002A6BA7">
        <w:fldChar w:fldCharType="end"/>
      </w:r>
      <w:r w:rsidR="0041037A" w:rsidRPr="002A6BA7">
        <w:t>.</w:t>
      </w:r>
    </w:p>
    <w:p w14:paraId="6C7F9AAA" w14:textId="4148E17C" w:rsidR="0041037A" w:rsidRPr="00B7030B" w:rsidRDefault="0041037A" w:rsidP="005E11FB">
      <w:pPr>
        <w:pStyle w:val="Tablecaption"/>
      </w:pPr>
      <w:bookmarkStart w:id="139" w:name="_Ref523886030"/>
      <w:bookmarkStart w:id="140" w:name="_Toc410030470"/>
      <w:bookmarkStart w:id="141" w:name="_Toc523896639"/>
      <w:bookmarkStart w:id="142" w:name="_Toc14621649"/>
      <w:bookmarkStart w:id="143" w:name="_Toc48573838"/>
      <w:r w:rsidRPr="00B7030B">
        <w:t xml:space="preserve">Table </w:t>
      </w:r>
      <w:r w:rsidR="00000000">
        <w:fldChar w:fldCharType="begin"/>
      </w:r>
      <w:r w:rsidR="00000000">
        <w:instrText xml:space="preserve"> SEQ Table \* ARABIC </w:instrText>
      </w:r>
      <w:r w:rsidR="00000000">
        <w:fldChar w:fldCharType="separate"/>
      </w:r>
      <w:r w:rsidR="00A95042">
        <w:rPr>
          <w:noProof/>
        </w:rPr>
        <w:t>1</w:t>
      </w:r>
      <w:r w:rsidR="00000000">
        <w:rPr>
          <w:noProof/>
        </w:rPr>
        <w:fldChar w:fldCharType="end"/>
      </w:r>
      <w:bookmarkEnd w:id="139"/>
      <w:r w:rsidRPr="00B7030B">
        <w:t>.  Governing equations with and without channel slope.</w:t>
      </w:r>
      <w:bookmarkEnd w:id="140"/>
      <w:bookmarkEnd w:id="141"/>
      <w:bookmarkEnd w:id="142"/>
      <w:bookmarkEnd w:id="143"/>
    </w:p>
    <w:tbl>
      <w:tblPr>
        <w:tblW w:w="8010" w:type="dxa"/>
        <w:tblInd w:w="108" w:type="dxa"/>
        <w:tblBorders>
          <w:top w:val="double" w:sz="4" w:space="0" w:color="auto"/>
          <w:left w:val="double" w:sz="4" w:space="0" w:color="auto"/>
          <w:bottom w:val="double" w:sz="4" w:space="0" w:color="auto"/>
          <w:right w:val="double" w:sz="4" w:space="0" w:color="auto"/>
          <w:insideH w:val="single" w:sz="6" w:space="0" w:color="000000"/>
          <w:insideV w:val="single" w:sz="6" w:space="0" w:color="000000"/>
        </w:tblBorders>
        <w:tblLayout w:type="fixed"/>
        <w:tblLook w:val="00A0" w:firstRow="1" w:lastRow="0" w:firstColumn="1" w:lastColumn="0" w:noHBand="0" w:noVBand="0"/>
      </w:tblPr>
      <w:tblGrid>
        <w:gridCol w:w="1260"/>
        <w:gridCol w:w="3240"/>
        <w:gridCol w:w="3510"/>
      </w:tblGrid>
      <w:tr w:rsidR="0041037A" w:rsidRPr="00B7030B" w14:paraId="42903414" w14:textId="77777777">
        <w:tc>
          <w:tcPr>
            <w:tcW w:w="1260" w:type="dxa"/>
            <w:tcBorders>
              <w:top w:val="double" w:sz="4" w:space="0" w:color="auto"/>
              <w:bottom w:val="double" w:sz="4" w:space="0" w:color="auto"/>
            </w:tcBorders>
            <w:vAlign w:val="center"/>
          </w:tcPr>
          <w:p w14:paraId="765D6D02" w14:textId="77777777" w:rsidR="0041037A" w:rsidRPr="00127D1D" w:rsidRDefault="0041037A" w:rsidP="00127D1D">
            <w:pPr>
              <w:pStyle w:val="tablebody"/>
              <w:jc w:val="center"/>
              <w:rPr>
                <w:rFonts w:asciiTheme="minorHAnsi" w:hAnsiTheme="minorHAnsi" w:cstheme="minorHAnsi"/>
                <w:b/>
                <w:bCs/>
              </w:rPr>
            </w:pPr>
            <w:r w:rsidRPr="00127D1D">
              <w:rPr>
                <w:rFonts w:asciiTheme="minorHAnsi" w:hAnsiTheme="minorHAnsi" w:cstheme="minorHAnsi"/>
                <w:b/>
                <w:bCs/>
              </w:rPr>
              <w:t>Equation</w:t>
            </w:r>
          </w:p>
        </w:tc>
        <w:tc>
          <w:tcPr>
            <w:tcW w:w="3240" w:type="dxa"/>
            <w:tcBorders>
              <w:top w:val="double" w:sz="4" w:space="0" w:color="auto"/>
              <w:bottom w:val="double" w:sz="4" w:space="0" w:color="auto"/>
            </w:tcBorders>
            <w:vAlign w:val="center"/>
          </w:tcPr>
          <w:p w14:paraId="792BCC4D" w14:textId="77777777" w:rsidR="0041037A" w:rsidRPr="00127D1D" w:rsidRDefault="0041037A" w:rsidP="00127D1D">
            <w:pPr>
              <w:pStyle w:val="tablebody"/>
              <w:jc w:val="center"/>
              <w:rPr>
                <w:rFonts w:asciiTheme="minorHAnsi" w:hAnsiTheme="minorHAnsi" w:cstheme="minorHAnsi"/>
                <w:b/>
                <w:bCs/>
              </w:rPr>
            </w:pPr>
            <w:r w:rsidRPr="00127D1D">
              <w:rPr>
                <w:rFonts w:asciiTheme="minorHAnsi" w:hAnsiTheme="minorHAnsi" w:cstheme="minorHAnsi"/>
                <w:b/>
                <w:bCs/>
              </w:rPr>
              <w:t xml:space="preserve">Governing equation assuming </w:t>
            </w:r>
            <w:r w:rsidRPr="00127D1D">
              <w:rPr>
                <w:rFonts w:asciiTheme="minorHAnsi" w:hAnsiTheme="minorHAnsi" w:cstheme="minorHAnsi"/>
                <w:b/>
                <w:bCs/>
                <w:u w:val="single"/>
              </w:rPr>
              <w:t>no channel slope</w:t>
            </w:r>
            <w:r w:rsidR="00A82AE7" w:rsidRPr="00127D1D">
              <w:rPr>
                <w:rFonts w:asciiTheme="minorHAnsi" w:hAnsiTheme="minorHAnsi" w:cstheme="minorHAnsi"/>
                <w:b/>
                <w:bCs/>
              </w:rPr>
              <w:t xml:space="preserve"> and no momentum conservation at branch intersections</w:t>
            </w:r>
          </w:p>
        </w:tc>
        <w:tc>
          <w:tcPr>
            <w:tcW w:w="3510" w:type="dxa"/>
            <w:tcBorders>
              <w:top w:val="double" w:sz="4" w:space="0" w:color="auto"/>
              <w:bottom w:val="double" w:sz="4" w:space="0" w:color="auto"/>
            </w:tcBorders>
            <w:vAlign w:val="center"/>
          </w:tcPr>
          <w:p w14:paraId="2C6C473E" w14:textId="51B1ABAA" w:rsidR="00AD36D4" w:rsidRPr="00127D1D" w:rsidRDefault="0041037A" w:rsidP="00127D1D">
            <w:pPr>
              <w:pStyle w:val="tablebody"/>
              <w:jc w:val="center"/>
              <w:rPr>
                <w:rFonts w:asciiTheme="minorHAnsi" w:hAnsiTheme="minorHAnsi" w:cstheme="minorHAnsi"/>
                <w:b/>
                <w:bCs/>
                <w:u w:val="single"/>
              </w:rPr>
            </w:pPr>
            <w:r w:rsidRPr="00127D1D">
              <w:rPr>
                <w:rFonts w:asciiTheme="minorHAnsi" w:hAnsiTheme="minorHAnsi" w:cstheme="minorHAnsi"/>
                <w:b/>
                <w:bCs/>
              </w:rPr>
              <w:t xml:space="preserve">Governing equation assuming </w:t>
            </w:r>
            <w:r w:rsidRPr="00127D1D">
              <w:rPr>
                <w:rFonts w:asciiTheme="minorHAnsi" w:hAnsiTheme="minorHAnsi" w:cstheme="minorHAnsi"/>
                <w:b/>
                <w:bCs/>
                <w:u w:val="single"/>
              </w:rPr>
              <w:t>an arbitrary</w:t>
            </w:r>
          </w:p>
          <w:p w14:paraId="20499970" w14:textId="3A0D546A" w:rsidR="0041037A" w:rsidRPr="00127D1D" w:rsidRDefault="0041037A" w:rsidP="00127D1D">
            <w:pPr>
              <w:pStyle w:val="tablebody"/>
              <w:jc w:val="center"/>
              <w:rPr>
                <w:b/>
                <w:bCs/>
              </w:rPr>
            </w:pPr>
            <w:r w:rsidRPr="00127D1D">
              <w:rPr>
                <w:rFonts w:asciiTheme="minorHAnsi" w:hAnsiTheme="minorHAnsi" w:cstheme="minorHAnsi"/>
                <w:b/>
                <w:bCs/>
                <w:u w:val="single"/>
              </w:rPr>
              <w:t>channel slope</w:t>
            </w:r>
            <w:r w:rsidRPr="00127D1D">
              <w:rPr>
                <w:rFonts w:asciiTheme="minorHAnsi" w:hAnsiTheme="minorHAnsi" w:cstheme="minorHAnsi"/>
                <w:b/>
                <w:bCs/>
              </w:rPr>
              <w:t xml:space="preserve"> and conservation of momentum at branch intersections</w:t>
            </w:r>
          </w:p>
        </w:tc>
      </w:tr>
      <w:tr w:rsidR="0041037A" w:rsidRPr="00B7030B" w14:paraId="29E241F1" w14:textId="77777777">
        <w:tc>
          <w:tcPr>
            <w:tcW w:w="1260" w:type="dxa"/>
            <w:tcBorders>
              <w:top w:val="double" w:sz="4" w:space="0" w:color="auto"/>
            </w:tcBorders>
            <w:vAlign w:val="center"/>
          </w:tcPr>
          <w:p w14:paraId="312ACDAA" w14:textId="77777777" w:rsidR="0041037A" w:rsidRPr="008107B0" w:rsidRDefault="0041037A" w:rsidP="005E11FB">
            <w:pPr>
              <w:pStyle w:val="tablebody"/>
              <w:rPr>
                <w:rFonts w:asciiTheme="minorHAnsi" w:hAnsiTheme="minorHAnsi" w:cstheme="minorHAnsi"/>
              </w:rPr>
            </w:pPr>
            <w:r w:rsidRPr="008107B0">
              <w:rPr>
                <w:rFonts w:asciiTheme="minorHAnsi" w:hAnsiTheme="minorHAnsi" w:cstheme="minorHAnsi"/>
              </w:rPr>
              <w:t>x- momentum</w:t>
            </w:r>
          </w:p>
        </w:tc>
        <w:tc>
          <w:tcPr>
            <w:tcW w:w="3240" w:type="dxa"/>
            <w:tcBorders>
              <w:top w:val="double" w:sz="4" w:space="0" w:color="auto"/>
            </w:tcBorders>
            <w:vAlign w:val="center"/>
          </w:tcPr>
          <w:p w14:paraId="5220C9E6" w14:textId="77777777" w:rsidR="0041037A" w:rsidRPr="00B7030B" w:rsidRDefault="00E108E0" w:rsidP="005E11FB">
            <w:pPr>
              <w:pStyle w:val="tablebody"/>
            </w:pPr>
            <w:r w:rsidRPr="00E108E0">
              <w:rPr>
                <w:noProof/>
                <w:snapToGrid/>
              </w:rPr>
              <w:object w:dxaOrig="2659" w:dyaOrig="2120" w14:anchorId="4FEA953B">
                <v:shape id="_x0000_i1238" type="#_x0000_t75" alt="" style="width:128.85pt;height:104.85pt;mso-width-percent:0;mso-height-percent:0;mso-width-percent:0;mso-height-percent:0" o:ole="">
                  <v:imagedata r:id="rId64" o:title=""/>
                </v:shape>
                <o:OLEObject Type="Embed" ProgID="Equation.3" ShapeID="_x0000_i1238" DrawAspect="Content" ObjectID="_1721314767" r:id="rId65"/>
              </w:object>
            </w:r>
          </w:p>
        </w:tc>
        <w:tc>
          <w:tcPr>
            <w:tcW w:w="3510" w:type="dxa"/>
            <w:tcBorders>
              <w:top w:val="double" w:sz="4" w:space="0" w:color="auto"/>
            </w:tcBorders>
            <w:vAlign w:val="center"/>
          </w:tcPr>
          <w:p w14:paraId="4EEE5FE9" w14:textId="77777777" w:rsidR="0041037A" w:rsidRPr="00B7030B" w:rsidRDefault="00E108E0" w:rsidP="005E11FB">
            <w:pPr>
              <w:pStyle w:val="tablebody"/>
            </w:pPr>
            <w:r w:rsidRPr="00E108E0">
              <w:rPr>
                <w:noProof/>
                <w:snapToGrid/>
              </w:rPr>
              <w:object w:dxaOrig="3460" w:dyaOrig="2120" w14:anchorId="5FA99475">
                <v:shape id="_x0000_i1237" type="#_x0000_t75" alt="" style="width:168pt;height:101.7pt;mso-width-percent:0;mso-height-percent:0;mso-width-percent:0;mso-height-percent:0" o:ole="">
                  <v:imagedata r:id="rId66" o:title=""/>
                </v:shape>
                <o:OLEObject Type="Embed" ProgID="Equation.3" ShapeID="_x0000_i1237" DrawAspect="Content" ObjectID="_1721314768" r:id="rId67"/>
              </w:object>
            </w:r>
          </w:p>
        </w:tc>
      </w:tr>
      <w:tr w:rsidR="0041037A" w:rsidRPr="00B7030B" w14:paraId="3FD54DA0" w14:textId="77777777">
        <w:tc>
          <w:tcPr>
            <w:tcW w:w="1260" w:type="dxa"/>
            <w:vAlign w:val="center"/>
          </w:tcPr>
          <w:p w14:paraId="68087B49" w14:textId="77777777" w:rsidR="0041037A" w:rsidRPr="00127D1D" w:rsidRDefault="0041037A" w:rsidP="007A3922">
            <w:pPr>
              <w:pStyle w:val="tablebody"/>
              <w:rPr>
                <w:rFonts w:asciiTheme="minorHAnsi" w:hAnsiTheme="minorHAnsi" w:cstheme="minorHAnsi"/>
              </w:rPr>
            </w:pPr>
            <w:r w:rsidRPr="00127D1D">
              <w:rPr>
                <w:rFonts w:asciiTheme="minorHAnsi" w:hAnsiTheme="minorHAnsi" w:cstheme="minorHAnsi"/>
              </w:rPr>
              <w:t>z-momentum</w:t>
            </w:r>
          </w:p>
        </w:tc>
        <w:tc>
          <w:tcPr>
            <w:tcW w:w="3240" w:type="dxa"/>
            <w:vAlign w:val="center"/>
          </w:tcPr>
          <w:p w14:paraId="286E9D53" w14:textId="77777777" w:rsidR="0041037A" w:rsidRPr="00B7030B" w:rsidRDefault="00E108E0" w:rsidP="005E11FB">
            <w:pPr>
              <w:pStyle w:val="tablebody"/>
            </w:pPr>
            <w:r w:rsidRPr="00E108E0">
              <w:rPr>
                <w:noProof/>
                <w:snapToGrid/>
              </w:rPr>
              <w:object w:dxaOrig="1359" w:dyaOrig="660" w14:anchorId="7F693653">
                <v:shape id="_x0000_i1236" type="#_x0000_t75" alt="" style="width:66.95pt;height:32.85pt;mso-width-percent:0;mso-height-percent:0;mso-width-percent:0;mso-height-percent:0" o:ole="">
                  <v:imagedata r:id="rId68" o:title=""/>
                </v:shape>
                <o:OLEObject Type="Embed" ProgID="Equation.3" ShapeID="_x0000_i1236" DrawAspect="Content" ObjectID="_1721314769" r:id="rId69"/>
              </w:object>
            </w:r>
          </w:p>
        </w:tc>
        <w:tc>
          <w:tcPr>
            <w:tcW w:w="3510" w:type="dxa"/>
            <w:vAlign w:val="center"/>
          </w:tcPr>
          <w:p w14:paraId="36965205" w14:textId="77777777" w:rsidR="0041037A" w:rsidRPr="00B7030B" w:rsidRDefault="00E108E0" w:rsidP="005E11FB">
            <w:pPr>
              <w:pStyle w:val="tablebody"/>
            </w:pPr>
            <w:r w:rsidRPr="00E108E0">
              <w:rPr>
                <w:noProof/>
                <w:snapToGrid/>
              </w:rPr>
              <w:object w:dxaOrig="1920" w:dyaOrig="660" w14:anchorId="4456829D">
                <v:shape id="_x0000_i1235" type="#_x0000_t75" alt="" style="width:94.75pt;height:32.85pt;mso-width-percent:0;mso-height-percent:0;mso-width-percent:0;mso-height-percent:0" o:ole="">
                  <v:imagedata r:id="rId70" o:title=""/>
                </v:shape>
                <o:OLEObject Type="Embed" ProgID="Equation.3" ShapeID="_x0000_i1235" DrawAspect="Content" ObjectID="_1721314770" r:id="rId71"/>
              </w:object>
            </w:r>
          </w:p>
        </w:tc>
      </w:tr>
      <w:tr w:rsidR="0041037A" w:rsidRPr="00B7030B" w14:paraId="04EECC52" w14:textId="77777777">
        <w:tc>
          <w:tcPr>
            <w:tcW w:w="1260" w:type="dxa"/>
            <w:vAlign w:val="center"/>
          </w:tcPr>
          <w:p w14:paraId="750FDBB9" w14:textId="77777777" w:rsidR="0041037A" w:rsidRPr="00127D1D" w:rsidRDefault="0041037A" w:rsidP="007A3922">
            <w:pPr>
              <w:pStyle w:val="tablebody"/>
              <w:rPr>
                <w:rFonts w:asciiTheme="minorHAnsi" w:hAnsiTheme="minorHAnsi" w:cstheme="minorHAnsi"/>
              </w:rPr>
            </w:pPr>
            <w:r w:rsidRPr="00127D1D">
              <w:rPr>
                <w:rFonts w:asciiTheme="minorHAnsi" w:hAnsiTheme="minorHAnsi" w:cstheme="minorHAnsi"/>
              </w:rPr>
              <w:lastRenderedPageBreak/>
              <w:t>continuity</w:t>
            </w:r>
          </w:p>
        </w:tc>
        <w:tc>
          <w:tcPr>
            <w:tcW w:w="3240" w:type="dxa"/>
            <w:vAlign w:val="center"/>
          </w:tcPr>
          <w:p w14:paraId="7C6D37EC" w14:textId="77777777" w:rsidR="0041037A" w:rsidRPr="00B7030B" w:rsidRDefault="00E108E0" w:rsidP="005E11FB">
            <w:pPr>
              <w:pStyle w:val="tablebody"/>
            </w:pPr>
            <w:r w:rsidRPr="00E108E0">
              <w:rPr>
                <w:noProof/>
                <w:snapToGrid/>
              </w:rPr>
              <w:object w:dxaOrig="1820" w:dyaOrig="620" w14:anchorId="59FDBDE8">
                <v:shape id="_x0000_i1234" type="#_x0000_t75" alt="" style="width:89.7pt;height:30.3pt;mso-width-percent:0;mso-height-percent:0;mso-width-percent:0;mso-height-percent:0" o:ole="">
                  <v:imagedata r:id="rId72" o:title=""/>
                </v:shape>
                <o:OLEObject Type="Embed" ProgID="Equation.3" ShapeID="_x0000_i1234" DrawAspect="Content" ObjectID="_1721314771" r:id="rId73"/>
              </w:object>
            </w:r>
          </w:p>
        </w:tc>
        <w:tc>
          <w:tcPr>
            <w:tcW w:w="3510" w:type="dxa"/>
            <w:vAlign w:val="center"/>
          </w:tcPr>
          <w:p w14:paraId="05075259" w14:textId="77777777" w:rsidR="0041037A" w:rsidRPr="00B7030B" w:rsidRDefault="00E108E0" w:rsidP="005E11FB">
            <w:pPr>
              <w:pStyle w:val="tablebody"/>
            </w:pPr>
            <w:r w:rsidRPr="00E108E0">
              <w:rPr>
                <w:noProof/>
                <w:snapToGrid/>
              </w:rPr>
              <w:object w:dxaOrig="1820" w:dyaOrig="620" w14:anchorId="5BEECBD1">
                <v:shape id="_x0000_i1233" type="#_x0000_t75" alt="" style="width:89.7pt;height:30.3pt;mso-width-percent:0;mso-height-percent:0;mso-width-percent:0;mso-height-percent:0" o:ole="">
                  <v:imagedata r:id="rId74" o:title=""/>
                </v:shape>
                <o:OLEObject Type="Embed" ProgID="Equation.3" ShapeID="_x0000_i1233" DrawAspect="Content" ObjectID="_1721314772" r:id="rId75"/>
              </w:object>
            </w:r>
          </w:p>
        </w:tc>
      </w:tr>
      <w:tr w:rsidR="0041037A" w:rsidRPr="00B7030B" w14:paraId="711362CB" w14:textId="77777777">
        <w:tc>
          <w:tcPr>
            <w:tcW w:w="1260" w:type="dxa"/>
            <w:vAlign w:val="center"/>
          </w:tcPr>
          <w:p w14:paraId="58210ACD" w14:textId="77777777" w:rsidR="0041037A" w:rsidRPr="00127D1D" w:rsidRDefault="0041037A" w:rsidP="007A3922">
            <w:pPr>
              <w:pStyle w:val="tablebody"/>
              <w:rPr>
                <w:rFonts w:asciiTheme="minorHAnsi" w:hAnsiTheme="minorHAnsi" w:cstheme="minorHAnsi"/>
              </w:rPr>
            </w:pPr>
            <w:r w:rsidRPr="00127D1D">
              <w:rPr>
                <w:rFonts w:asciiTheme="minorHAnsi" w:hAnsiTheme="minorHAnsi" w:cstheme="minorHAnsi"/>
              </w:rPr>
              <w:t>state</w:t>
            </w:r>
          </w:p>
        </w:tc>
        <w:tc>
          <w:tcPr>
            <w:tcW w:w="3240" w:type="dxa"/>
            <w:vAlign w:val="center"/>
          </w:tcPr>
          <w:p w14:paraId="06A85057" w14:textId="77777777" w:rsidR="0041037A" w:rsidRPr="00B7030B" w:rsidRDefault="00E108E0" w:rsidP="005E11FB">
            <w:pPr>
              <w:pStyle w:val="tablebody"/>
            </w:pPr>
            <w:r w:rsidRPr="00E108E0">
              <w:rPr>
                <w:noProof/>
                <w:snapToGrid/>
              </w:rPr>
              <w:object w:dxaOrig="2040" w:dyaOrig="340" w14:anchorId="24D60B23">
                <v:shape id="_x0000_i1232" type="#_x0000_t75" alt="" style="width:102.3pt;height:15.15pt;mso-width-percent:0;mso-height-percent:0;mso-width-percent:0;mso-height-percent:0" o:ole="">
                  <v:imagedata r:id="rId76" o:title=""/>
                </v:shape>
                <o:OLEObject Type="Embed" ProgID="Equation.3" ShapeID="_x0000_i1232" DrawAspect="Content" ObjectID="_1721314773" r:id="rId77"/>
              </w:object>
            </w:r>
          </w:p>
        </w:tc>
        <w:tc>
          <w:tcPr>
            <w:tcW w:w="3510" w:type="dxa"/>
            <w:vAlign w:val="center"/>
          </w:tcPr>
          <w:p w14:paraId="021EC25F" w14:textId="77777777" w:rsidR="0041037A" w:rsidRPr="00B7030B" w:rsidRDefault="00E108E0" w:rsidP="005E11FB">
            <w:pPr>
              <w:pStyle w:val="tablebody"/>
            </w:pPr>
            <w:r w:rsidRPr="00E108E0">
              <w:rPr>
                <w:noProof/>
                <w:snapToGrid/>
              </w:rPr>
              <w:object w:dxaOrig="2040" w:dyaOrig="340" w14:anchorId="1FCC4603">
                <v:shape id="_x0000_i1231" type="#_x0000_t75" alt="" style="width:102.3pt;height:15.15pt;mso-width-percent:0;mso-height-percent:0;mso-width-percent:0;mso-height-percent:0" o:ole="">
                  <v:imagedata r:id="rId78" o:title=""/>
                </v:shape>
                <o:OLEObject Type="Embed" ProgID="Equation.3" ShapeID="_x0000_i1231" DrawAspect="Content" ObjectID="_1721314774" r:id="rId79"/>
              </w:object>
            </w:r>
          </w:p>
        </w:tc>
      </w:tr>
      <w:tr w:rsidR="0041037A" w:rsidRPr="00B7030B" w14:paraId="67594426" w14:textId="77777777">
        <w:tc>
          <w:tcPr>
            <w:tcW w:w="1260" w:type="dxa"/>
            <w:vAlign w:val="center"/>
          </w:tcPr>
          <w:p w14:paraId="0FC1ED01" w14:textId="77777777" w:rsidR="0041037A" w:rsidRPr="00127D1D" w:rsidRDefault="0041037A" w:rsidP="007A3922">
            <w:pPr>
              <w:pStyle w:val="tablebody"/>
              <w:rPr>
                <w:rFonts w:asciiTheme="minorHAnsi" w:hAnsiTheme="minorHAnsi" w:cstheme="minorHAnsi"/>
              </w:rPr>
            </w:pPr>
            <w:r w:rsidRPr="00127D1D">
              <w:rPr>
                <w:rFonts w:asciiTheme="minorHAnsi" w:hAnsiTheme="minorHAnsi" w:cstheme="minorHAnsi"/>
              </w:rPr>
              <w:t>free surface</w:t>
            </w:r>
          </w:p>
        </w:tc>
        <w:tc>
          <w:tcPr>
            <w:tcW w:w="3240" w:type="dxa"/>
            <w:vAlign w:val="center"/>
          </w:tcPr>
          <w:p w14:paraId="1DADEF18" w14:textId="77777777" w:rsidR="0041037A" w:rsidRPr="00B7030B" w:rsidRDefault="00E108E0" w:rsidP="005E11FB">
            <w:pPr>
              <w:pStyle w:val="tablebody"/>
            </w:pPr>
            <w:r w:rsidRPr="00E108E0">
              <w:rPr>
                <w:noProof/>
                <w:snapToGrid/>
              </w:rPr>
              <w:object w:dxaOrig="2780" w:dyaOrig="780" w14:anchorId="644E749A">
                <v:shape id="_x0000_i1230" type="#_x0000_t75" alt="" style="width:138.95pt;height:39.8pt;mso-width-percent:0;mso-height-percent:0;mso-width-percent:0;mso-height-percent:0" o:ole="">
                  <v:imagedata r:id="rId80" o:title=""/>
                </v:shape>
                <o:OLEObject Type="Embed" ProgID="Equation.3" ShapeID="_x0000_i1230" DrawAspect="Content" ObjectID="_1721314775" r:id="rId81"/>
              </w:object>
            </w:r>
          </w:p>
        </w:tc>
        <w:tc>
          <w:tcPr>
            <w:tcW w:w="3510" w:type="dxa"/>
            <w:vAlign w:val="center"/>
          </w:tcPr>
          <w:p w14:paraId="34BA3A3F" w14:textId="77777777" w:rsidR="0041037A" w:rsidRPr="00B7030B" w:rsidRDefault="00E108E0" w:rsidP="005E11FB">
            <w:pPr>
              <w:pStyle w:val="tablebody"/>
              <w:jc w:val="center"/>
            </w:pPr>
            <w:r w:rsidRPr="00E108E0">
              <w:rPr>
                <w:noProof/>
                <w:snapToGrid/>
              </w:rPr>
              <w:object w:dxaOrig="2760" w:dyaOrig="780" w14:anchorId="40A2CB7D">
                <v:shape id="_x0000_i1229" type="#_x0000_t75" alt="" style="width:138.3pt;height:39.8pt;mso-width-percent:0;mso-height-percent:0;mso-width-percent:0;mso-height-percent:0" o:ole="">
                  <v:imagedata r:id="rId82" o:title=""/>
                </v:shape>
                <o:OLEObject Type="Embed" ProgID="Equation.3" ShapeID="_x0000_i1229" DrawAspect="Content" ObjectID="_1721314776" r:id="rId83"/>
              </w:object>
            </w:r>
          </w:p>
        </w:tc>
      </w:tr>
      <w:tr w:rsidR="0041037A" w:rsidRPr="00B7030B" w14:paraId="10F003C0" w14:textId="77777777">
        <w:trPr>
          <w:cantSplit/>
          <w:trHeight w:val="1173"/>
        </w:trPr>
        <w:tc>
          <w:tcPr>
            <w:tcW w:w="8010" w:type="dxa"/>
            <w:gridSpan w:val="3"/>
            <w:vAlign w:val="center"/>
          </w:tcPr>
          <w:p w14:paraId="1D9014C7" w14:textId="78EF3EDD" w:rsidR="005E11FB" w:rsidRPr="005E11FB" w:rsidRDefault="0041037A" w:rsidP="005E11FB">
            <w:pPr>
              <w:pStyle w:val="tablebody"/>
              <w:jc w:val="left"/>
              <w:rPr>
                <w:rFonts w:asciiTheme="minorHAnsi" w:hAnsiTheme="minorHAnsi" w:cstheme="minorHAnsi"/>
                <w:szCs w:val="16"/>
              </w:rPr>
            </w:pPr>
            <w:r w:rsidRPr="00B7030B">
              <w:rPr>
                <w:i/>
                <w:iCs/>
              </w:rPr>
              <w:t>U</w:t>
            </w:r>
            <w:r w:rsidR="005E11FB">
              <w:rPr>
                <w:i/>
                <w:iCs/>
              </w:rPr>
              <w:t xml:space="preserve"> </w:t>
            </w:r>
            <w:r w:rsidRPr="00B7030B">
              <w:t>=</w:t>
            </w:r>
            <w:r w:rsidRPr="00B7030B">
              <w:tab/>
            </w:r>
            <w:r w:rsidR="005E11FB">
              <w:t xml:space="preserve"> </w:t>
            </w:r>
            <w:r w:rsidRPr="005E11FB">
              <w:rPr>
                <w:rFonts w:asciiTheme="minorHAnsi" w:hAnsiTheme="minorHAnsi" w:cstheme="minorHAnsi"/>
                <w:szCs w:val="16"/>
              </w:rPr>
              <w:t xml:space="preserve">horizontal velocity, </w:t>
            </w:r>
          </w:p>
          <w:p w14:paraId="669847A9" w14:textId="2848B44D" w:rsidR="0041037A" w:rsidRPr="005E11FB" w:rsidRDefault="0041037A" w:rsidP="005E11FB">
            <w:pPr>
              <w:pStyle w:val="tablebody"/>
              <w:jc w:val="left"/>
              <w:rPr>
                <w:rFonts w:asciiTheme="minorHAnsi" w:hAnsiTheme="minorHAnsi" w:cstheme="minorHAnsi"/>
                <w:szCs w:val="16"/>
              </w:rPr>
            </w:pPr>
            <w:r w:rsidRPr="005E11FB">
              <w:rPr>
                <w:rFonts w:asciiTheme="minorHAnsi" w:hAnsiTheme="minorHAnsi" w:cstheme="minorHAnsi"/>
                <w:i/>
                <w:iCs/>
                <w:szCs w:val="16"/>
              </w:rPr>
              <w:t>m s</w:t>
            </w:r>
            <w:r w:rsidRPr="005E11FB">
              <w:rPr>
                <w:rFonts w:asciiTheme="minorHAnsi" w:hAnsiTheme="minorHAnsi" w:cstheme="minorHAnsi"/>
                <w:i/>
                <w:iCs/>
                <w:szCs w:val="16"/>
                <w:vertAlign w:val="superscript"/>
              </w:rPr>
              <w:t>-1</w:t>
            </w:r>
            <w:r w:rsidRPr="005E11FB">
              <w:rPr>
                <w:rFonts w:asciiTheme="minorHAnsi" w:hAnsiTheme="minorHAnsi" w:cstheme="minorHAnsi"/>
                <w:i/>
                <w:iCs/>
                <w:szCs w:val="16"/>
              </w:rPr>
              <w:sym w:font="Symbol" w:char="F074"/>
            </w:r>
            <w:r w:rsidRPr="005E11FB">
              <w:rPr>
                <w:rFonts w:asciiTheme="minorHAnsi" w:hAnsiTheme="minorHAnsi" w:cstheme="minorHAnsi"/>
                <w:i/>
                <w:iCs/>
                <w:szCs w:val="16"/>
                <w:vertAlign w:val="subscript"/>
              </w:rPr>
              <w:t>x</w:t>
            </w:r>
            <w:r w:rsidR="005E11FB">
              <w:rPr>
                <w:rFonts w:asciiTheme="minorHAnsi" w:hAnsiTheme="minorHAnsi" w:cstheme="minorHAnsi"/>
                <w:szCs w:val="16"/>
                <w:vertAlign w:val="subscript"/>
              </w:rPr>
              <w:t xml:space="preserve"> </w:t>
            </w:r>
            <w:r w:rsidRPr="005E11FB">
              <w:rPr>
                <w:rFonts w:asciiTheme="minorHAnsi" w:hAnsiTheme="minorHAnsi" w:cstheme="minorHAnsi"/>
                <w:szCs w:val="16"/>
              </w:rPr>
              <w:t>=</w:t>
            </w:r>
            <w:r w:rsidRPr="005E11FB">
              <w:rPr>
                <w:rFonts w:asciiTheme="minorHAnsi" w:hAnsiTheme="minorHAnsi" w:cstheme="minorHAnsi"/>
                <w:szCs w:val="16"/>
              </w:rPr>
              <w:tab/>
            </w:r>
            <w:r w:rsidR="005E11FB">
              <w:rPr>
                <w:rFonts w:asciiTheme="minorHAnsi" w:hAnsiTheme="minorHAnsi" w:cstheme="minorHAnsi"/>
                <w:szCs w:val="16"/>
              </w:rPr>
              <w:t xml:space="preserve"> </w:t>
            </w:r>
            <w:r w:rsidRPr="005E11FB">
              <w:rPr>
                <w:rFonts w:asciiTheme="minorHAnsi" w:hAnsiTheme="minorHAnsi" w:cstheme="minorHAnsi"/>
                <w:szCs w:val="16"/>
              </w:rPr>
              <w:t>x-direction lateral average shear stress</w:t>
            </w:r>
          </w:p>
          <w:p w14:paraId="5F3B13C7" w14:textId="0839A413" w:rsidR="005E11FB" w:rsidRPr="005E11FB" w:rsidRDefault="0041037A" w:rsidP="005E11FB">
            <w:pPr>
              <w:pStyle w:val="tablebody"/>
              <w:jc w:val="left"/>
              <w:rPr>
                <w:rFonts w:asciiTheme="minorHAnsi" w:hAnsiTheme="minorHAnsi" w:cstheme="minorHAnsi"/>
                <w:i/>
                <w:iCs/>
                <w:szCs w:val="16"/>
                <w:vertAlign w:val="superscript"/>
              </w:rPr>
            </w:pPr>
            <w:r w:rsidRPr="005E11FB">
              <w:rPr>
                <w:rFonts w:asciiTheme="minorHAnsi" w:hAnsiTheme="minorHAnsi" w:cstheme="minorHAnsi"/>
                <w:i/>
                <w:iCs/>
                <w:szCs w:val="16"/>
              </w:rPr>
              <w:t>W</w:t>
            </w:r>
            <w:r w:rsidR="005E11FB" w:rsidRPr="005E11FB">
              <w:rPr>
                <w:rFonts w:asciiTheme="minorHAnsi" w:hAnsiTheme="minorHAnsi" w:cstheme="minorHAnsi"/>
                <w:szCs w:val="16"/>
              </w:rPr>
              <w:t xml:space="preserve"> </w:t>
            </w:r>
            <w:r w:rsidRPr="005E11FB">
              <w:rPr>
                <w:rFonts w:asciiTheme="minorHAnsi" w:hAnsiTheme="minorHAnsi" w:cstheme="minorHAnsi"/>
                <w:szCs w:val="16"/>
              </w:rPr>
              <w:t>=</w:t>
            </w:r>
            <w:r w:rsidRPr="005E11FB">
              <w:rPr>
                <w:rFonts w:asciiTheme="minorHAnsi" w:hAnsiTheme="minorHAnsi" w:cstheme="minorHAnsi"/>
                <w:szCs w:val="16"/>
              </w:rPr>
              <w:tab/>
            </w:r>
            <w:r w:rsidR="005E11FB" w:rsidRPr="005E11FB">
              <w:rPr>
                <w:rFonts w:asciiTheme="minorHAnsi" w:hAnsiTheme="minorHAnsi" w:cstheme="minorHAnsi"/>
                <w:szCs w:val="16"/>
              </w:rPr>
              <w:t xml:space="preserve"> </w:t>
            </w:r>
            <w:r w:rsidRPr="005E11FB">
              <w:rPr>
                <w:rFonts w:asciiTheme="minorHAnsi" w:hAnsiTheme="minorHAnsi" w:cstheme="minorHAnsi"/>
                <w:szCs w:val="16"/>
              </w:rPr>
              <w:t>vertical velocity, m s</w:t>
            </w:r>
            <w:r w:rsidRPr="005E11FB">
              <w:rPr>
                <w:rFonts w:asciiTheme="minorHAnsi" w:hAnsiTheme="minorHAnsi" w:cstheme="minorHAnsi"/>
                <w:szCs w:val="16"/>
                <w:vertAlign w:val="superscript"/>
              </w:rPr>
              <w:t>-1</w:t>
            </w:r>
          </w:p>
          <w:p w14:paraId="7B0200C6" w14:textId="1EB3B158" w:rsidR="0041037A" w:rsidRPr="005E11FB" w:rsidRDefault="0041037A" w:rsidP="005E11FB">
            <w:pPr>
              <w:pStyle w:val="tablebody"/>
              <w:jc w:val="left"/>
              <w:rPr>
                <w:rFonts w:asciiTheme="minorHAnsi" w:hAnsiTheme="minorHAnsi" w:cstheme="minorHAnsi"/>
                <w:szCs w:val="16"/>
              </w:rPr>
            </w:pPr>
            <w:r w:rsidRPr="005E11FB">
              <w:rPr>
                <w:rFonts w:asciiTheme="minorHAnsi" w:hAnsiTheme="minorHAnsi" w:cstheme="minorHAnsi"/>
                <w:i/>
                <w:iCs/>
                <w:szCs w:val="16"/>
              </w:rPr>
              <w:sym w:font="Symbol" w:char="F074"/>
            </w:r>
            <w:r w:rsidRPr="005E11FB">
              <w:rPr>
                <w:rFonts w:asciiTheme="minorHAnsi" w:hAnsiTheme="minorHAnsi" w:cstheme="minorHAnsi"/>
                <w:i/>
                <w:iCs/>
                <w:szCs w:val="16"/>
                <w:vertAlign w:val="subscript"/>
              </w:rPr>
              <w:t>y</w:t>
            </w:r>
            <w:r w:rsidR="005E11FB" w:rsidRPr="005E11FB">
              <w:rPr>
                <w:rFonts w:asciiTheme="minorHAnsi" w:hAnsiTheme="minorHAnsi" w:cstheme="minorHAnsi"/>
                <w:szCs w:val="16"/>
                <w:vertAlign w:val="subscript"/>
              </w:rPr>
              <w:t xml:space="preserve"> </w:t>
            </w:r>
            <w:r w:rsidRPr="005E11FB">
              <w:rPr>
                <w:rFonts w:asciiTheme="minorHAnsi" w:hAnsiTheme="minorHAnsi" w:cstheme="minorHAnsi"/>
                <w:szCs w:val="16"/>
              </w:rPr>
              <w:t>=</w:t>
            </w:r>
            <w:r w:rsidR="005E11FB" w:rsidRPr="005E11FB">
              <w:rPr>
                <w:rFonts w:asciiTheme="minorHAnsi" w:hAnsiTheme="minorHAnsi" w:cstheme="minorHAnsi"/>
                <w:szCs w:val="16"/>
              </w:rPr>
              <w:t xml:space="preserve"> </w:t>
            </w:r>
            <w:r w:rsidRPr="005E11FB">
              <w:rPr>
                <w:rFonts w:asciiTheme="minorHAnsi" w:hAnsiTheme="minorHAnsi" w:cstheme="minorHAnsi"/>
                <w:szCs w:val="16"/>
              </w:rPr>
              <w:tab/>
              <w:t>y-direction lateral average shear stress</w:t>
            </w:r>
          </w:p>
          <w:p w14:paraId="001C230C" w14:textId="6EA731F1" w:rsidR="005E11FB" w:rsidRPr="005E11FB" w:rsidRDefault="0041037A" w:rsidP="005E11FB">
            <w:pPr>
              <w:pStyle w:val="tablebody"/>
              <w:jc w:val="left"/>
              <w:rPr>
                <w:rFonts w:asciiTheme="minorHAnsi" w:hAnsiTheme="minorHAnsi" w:cstheme="minorHAnsi"/>
                <w:szCs w:val="16"/>
              </w:rPr>
            </w:pPr>
            <w:r w:rsidRPr="005E11FB">
              <w:rPr>
                <w:rFonts w:asciiTheme="minorHAnsi" w:hAnsiTheme="minorHAnsi" w:cstheme="minorHAnsi"/>
                <w:i/>
                <w:iCs/>
                <w:szCs w:val="16"/>
              </w:rPr>
              <w:t>B</w:t>
            </w:r>
            <w:r w:rsidR="005E11FB" w:rsidRPr="005E11FB">
              <w:rPr>
                <w:rFonts w:asciiTheme="minorHAnsi" w:hAnsiTheme="minorHAnsi" w:cstheme="minorHAnsi"/>
                <w:szCs w:val="16"/>
              </w:rPr>
              <w:t xml:space="preserve"> </w:t>
            </w:r>
            <w:r w:rsidRPr="005E11FB">
              <w:rPr>
                <w:rFonts w:asciiTheme="minorHAnsi" w:hAnsiTheme="minorHAnsi" w:cstheme="minorHAnsi"/>
                <w:szCs w:val="16"/>
              </w:rPr>
              <w:t>=</w:t>
            </w:r>
            <w:r w:rsidR="005E11FB" w:rsidRPr="005E11FB">
              <w:rPr>
                <w:rFonts w:asciiTheme="minorHAnsi" w:hAnsiTheme="minorHAnsi" w:cstheme="minorHAnsi"/>
                <w:szCs w:val="16"/>
              </w:rPr>
              <w:t xml:space="preserve"> </w:t>
            </w:r>
            <w:r w:rsidRPr="005E11FB">
              <w:rPr>
                <w:rFonts w:asciiTheme="minorHAnsi" w:hAnsiTheme="minorHAnsi" w:cstheme="minorHAnsi"/>
                <w:szCs w:val="16"/>
              </w:rPr>
              <w:tab/>
              <w:t>channel width</w:t>
            </w:r>
          </w:p>
          <w:p w14:paraId="16E498BA" w14:textId="226C0659" w:rsidR="0041037A" w:rsidRPr="005E11FB" w:rsidRDefault="0041037A" w:rsidP="005E11FB">
            <w:pPr>
              <w:pStyle w:val="tablebody"/>
              <w:jc w:val="left"/>
              <w:rPr>
                <w:rFonts w:asciiTheme="minorHAnsi" w:hAnsiTheme="minorHAnsi" w:cstheme="minorHAnsi"/>
                <w:szCs w:val="16"/>
              </w:rPr>
            </w:pPr>
            <w:r w:rsidRPr="005E11FB">
              <w:rPr>
                <w:rFonts w:asciiTheme="minorHAnsi" w:hAnsiTheme="minorHAnsi" w:cstheme="minorHAnsi"/>
                <w:i/>
                <w:iCs/>
                <w:szCs w:val="16"/>
              </w:rPr>
              <w:sym w:font="Symbol" w:char="F072"/>
            </w:r>
            <w:r w:rsidR="005E11FB" w:rsidRPr="005E11FB">
              <w:rPr>
                <w:rFonts w:asciiTheme="minorHAnsi" w:hAnsiTheme="minorHAnsi" w:cstheme="minorHAnsi"/>
                <w:szCs w:val="16"/>
              </w:rPr>
              <w:t xml:space="preserve"> </w:t>
            </w:r>
            <w:r w:rsidRPr="005E11FB">
              <w:rPr>
                <w:rFonts w:asciiTheme="minorHAnsi" w:hAnsiTheme="minorHAnsi" w:cstheme="minorHAnsi"/>
                <w:szCs w:val="16"/>
              </w:rPr>
              <w:t>=</w:t>
            </w:r>
            <w:r w:rsidRPr="005E11FB">
              <w:rPr>
                <w:rFonts w:asciiTheme="minorHAnsi" w:hAnsiTheme="minorHAnsi" w:cstheme="minorHAnsi"/>
                <w:szCs w:val="16"/>
              </w:rPr>
              <w:tab/>
            </w:r>
            <w:r w:rsidR="005E11FB" w:rsidRPr="005E11FB">
              <w:rPr>
                <w:rFonts w:asciiTheme="minorHAnsi" w:hAnsiTheme="minorHAnsi" w:cstheme="minorHAnsi"/>
                <w:szCs w:val="16"/>
              </w:rPr>
              <w:t xml:space="preserve"> </w:t>
            </w:r>
            <w:r w:rsidRPr="005E11FB">
              <w:rPr>
                <w:rFonts w:asciiTheme="minorHAnsi" w:hAnsiTheme="minorHAnsi" w:cstheme="minorHAnsi"/>
                <w:szCs w:val="16"/>
              </w:rPr>
              <w:t>density</w:t>
            </w:r>
          </w:p>
          <w:p w14:paraId="0E31CC1A" w14:textId="253C41A0" w:rsidR="005E11FB" w:rsidRPr="005E11FB" w:rsidRDefault="0041037A" w:rsidP="005E11FB">
            <w:pPr>
              <w:pStyle w:val="tablebody"/>
              <w:jc w:val="left"/>
              <w:rPr>
                <w:rFonts w:asciiTheme="minorHAnsi" w:hAnsiTheme="minorHAnsi" w:cstheme="minorHAnsi"/>
                <w:szCs w:val="16"/>
              </w:rPr>
            </w:pPr>
            <w:r w:rsidRPr="005E11FB">
              <w:rPr>
                <w:rFonts w:asciiTheme="minorHAnsi" w:hAnsiTheme="minorHAnsi" w:cstheme="minorHAnsi"/>
                <w:i/>
                <w:iCs/>
                <w:szCs w:val="16"/>
              </w:rPr>
              <w:t>P</w:t>
            </w:r>
            <w:r w:rsidR="005E11FB" w:rsidRPr="005E11FB">
              <w:rPr>
                <w:rFonts w:asciiTheme="minorHAnsi" w:hAnsiTheme="minorHAnsi" w:cstheme="minorHAnsi"/>
                <w:szCs w:val="16"/>
              </w:rPr>
              <w:t xml:space="preserve"> </w:t>
            </w:r>
            <w:r w:rsidRPr="005E11FB">
              <w:rPr>
                <w:rFonts w:asciiTheme="minorHAnsi" w:hAnsiTheme="minorHAnsi" w:cstheme="minorHAnsi"/>
                <w:szCs w:val="16"/>
              </w:rPr>
              <w:t>=</w:t>
            </w:r>
            <w:r w:rsidRPr="005E11FB">
              <w:rPr>
                <w:rFonts w:asciiTheme="minorHAnsi" w:hAnsiTheme="minorHAnsi" w:cstheme="minorHAnsi"/>
                <w:szCs w:val="16"/>
              </w:rPr>
              <w:tab/>
            </w:r>
            <w:r w:rsidR="005E11FB" w:rsidRPr="005E11FB">
              <w:rPr>
                <w:rFonts w:asciiTheme="minorHAnsi" w:hAnsiTheme="minorHAnsi" w:cstheme="minorHAnsi"/>
                <w:szCs w:val="16"/>
              </w:rPr>
              <w:t xml:space="preserve"> </w:t>
            </w:r>
            <w:r w:rsidRPr="005E11FB">
              <w:rPr>
                <w:rFonts w:asciiTheme="minorHAnsi" w:hAnsiTheme="minorHAnsi" w:cstheme="minorHAnsi"/>
                <w:szCs w:val="16"/>
              </w:rPr>
              <w:t>pressure</w:t>
            </w:r>
            <w:r w:rsidRPr="005E11FB">
              <w:rPr>
                <w:rFonts w:asciiTheme="minorHAnsi" w:hAnsiTheme="minorHAnsi" w:cstheme="minorHAnsi"/>
                <w:szCs w:val="16"/>
              </w:rPr>
              <w:tab/>
            </w:r>
          </w:p>
          <w:p w14:paraId="2895ABE4" w14:textId="194089B2" w:rsidR="0041037A" w:rsidRPr="00B7030B" w:rsidRDefault="0041037A" w:rsidP="0076230E">
            <w:pPr>
              <w:pStyle w:val="tablebody"/>
              <w:jc w:val="left"/>
            </w:pPr>
            <w:r w:rsidRPr="005E11FB">
              <w:rPr>
                <w:rFonts w:asciiTheme="minorHAnsi" w:hAnsiTheme="minorHAnsi" w:cstheme="minorHAnsi"/>
                <w:i/>
                <w:iCs/>
                <w:szCs w:val="16"/>
              </w:rPr>
              <w:sym w:font="Symbol" w:char="F068"/>
            </w:r>
            <w:r w:rsidR="005E11FB" w:rsidRPr="005E11FB">
              <w:rPr>
                <w:rFonts w:asciiTheme="minorHAnsi" w:hAnsiTheme="minorHAnsi" w:cstheme="minorHAnsi"/>
                <w:i/>
                <w:iCs/>
                <w:szCs w:val="16"/>
              </w:rPr>
              <w:t xml:space="preserve"> </w:t>
            </w:r>
            <w:r w:rsidRPr="005E11FB">
              <w:rPr>
                <w:rFonts w:asciiTheme="minorHAnsi" w:hAnsiTheme="minorHAnsi" w:cstheme="minorHAnsi"/>
                <w:szCs w:val="16"/>
              </w:rPr>
              <w:t>=</w:t>
            </w:r>
            <w:r w:rsidRPr="005E11FB">
              <w:rPr>
                <w:rFonts w:asciiTheme="minorHAnsi" w:hAnsiTheme="minorHAnsi" w:cstheme="minorHAnsi"/>
                <w:szCs w:val="16"/>
              </w:rPr>
              <w:tab/>
            </w:r>
            <w:r w:rsidR="005E11FB" w:rsidRPr="005E11FB">
              <w:rPr>
                <w:rFonts w:asciiTheme="minorHAnsi" w:hAnsiTheme="minorHAnsi" w:cstheme="minorHAnsi"/>
                <w:szCs w:val="16"/>
              </w:rPr>
              <w:t xml:space="preserve"> </w:t>
            </w:r>
            <w:r w:rsidRPr="005E11FB">
              <w:rPr>
                <w:rFonts w:asciiTheme="minorHAnsi" w:hAnsiTheme="minorHAnsi" w:cstheme="minorHAnsi"/>
                <w:szCs w:val="16"/>
              </w:rPr>
              <w:t>water surface</w:t>
            </w:r>
          </w:p>
        </w:tc>
      </w:tr>
    </w:tbl>
    <w:p w14:paraId="62CC9FE2" w14:textId="77777777" w:rsidR="0041037A" w:rsidRPr="00B7030B" w:rsidRDefault="0041037A" w:rsidP="007A3922">
      <w:pPr>
        <w:pStyle w:val="Graph"/>
      </w:pPr>
    </w:p>
    <w:bookmarkStart w:id="144" w:name="_MON_1694668527"/>
    <w:bookmarkEnd w:id="144"/>
    <w:p w14:paraId="5F1E97B6" w14:textId="77777777" w:rsidR="0041037A" w:rsidRPr="00B7030B" w:rsidRDefault="00E108E0" w:rsidP="007A3922">
      <w:pPr>
        <w:pStyle w:val="Graph"/>
      </w:pPr>
      <w:r w:rsidRPr="00085A37">
        <w:rPr>
          <w:noProof/>
          <w:bdr w:val="single" w:sz="2" w:space="0" w:color="auto"/>
        </w:rPr>
        <w:object w:dxaOrig="5070" w:dyaOrig="3135" w14:anchorId="7E16985E">
          <v:shape id="_x0000_i1228" type="#_x0000_t75" alt="" style="width:404.85pt;height:210.3pt;mso-width-percent:0;mso-height-percent:0;mso-width-percent:0;mso-height-percent:0" o:ole="" fillcolor="window">
            <v:imagedata r:id="rId84" o:title=""/>
          </v:shape>
          <o:OLEObject Type="Embed" ProgID="Word.Picture.8" ShapeID="_x0000_i1228" DrawAspect="Content" ObjectID="_1721314777" r:id="rId85"/>
        </w:object>
      </w:r>
    </w:p>
    <w:p w14:paraId="33AF0F90" w14:textId="2C615AB3" w:rsidR="0041037A" w:rsidRDefault="0041037A" w:rsidP="005E11FB">
      <w:pPr>
        <w:pStyle w:val="Figurecaption"/>
        <w:rPr>
          <w:noProof/>
        </w:rPr>
      </w:pPr>
      <w:bookmarkStart w:id="145" w:name="_Ref532632142"/>
      <w:bookmarkStart w:id="146" w:name="_Toc48573724"/>
      <w:r w:rsidRPr="002A6BA7">
        <w:t xml:space="preserve">Figure </w:t>
      </w:r>
      <w:r w:rsidR="00000000">
        <w:fldChar w:fldCharType="begin"/>
      </w:r>
      <w:r w:rsidR="00000000">
        <w:instrText xml:space="preserve"> SEQ Figure \* ARABIC </w:instrText>
      </w:r>
      <w:r w:rsidR="00000000">
        <w:fldChar w:fldCharType="separate"/>
      </w:r>
      <w:r w:rsidR="00A95042">
        <w:rPr>
          <w:noProof/>
        </w:rPr>
        <w:t>12</w:t>
      </w:r>
      <w:r w:rsidR="00000000">
        <w:rPr>
          <w:noProof/>
        </w:rPr>
        <w:fldChar w:fldCharType="end"/>
      </w:r>
      <w:bookmarkEnd w:id="145"/>
      <w:r w:rsidRPr="002A6BA7">
        <w:t xml:space="preserve">.  Definition sketch for </w:t>
      </w:r>
      <w:r w:rsidRPr="002A6BA7">
        <w:rPr>
          <w:noProof/>
        </w:rPr>
        <w:t>channel slope.</w:t>
      </w:r>
      <w:bookmarkEnd w:id="146"/>
    </w:p>
    <w:p w14:paraId="215443D9" w14:textId="77777777" w:rsidR="009B00BB" w:rsidRPr="009B00BB" w:rsidRDefault="009B00BB" w:rsidP="007552CD">
      <w:pPr>
        <w:pStyle w:val="BodyText"/>
      </w:pPr>
    </w:p>
    <w:p w14:paraId="5DF4D71C" w14:textId="77777777" w:rsidR="0041037A" w:rsidRPr="00B7030B" w:rsidRDefault="0041037A" w:rsidP="007A3922">
      <w:pPr>
        <w:pStyle w:val="Heading2"/>
      </w:pPr>
      <w:bookmarkStart w:id="147" w:name="_Toc410030422"/>
      <w:bookmarkStart w:id="148" w:name="_Toc523896497"/>
      <w:bookmarkStart w:id="149" w:name="_Toc48573560"/>
      <w:r w:rsidRPr="00B7030B">
        <w:t xml:space="preserve">Linkage </w:t>
      </w:r>
      <w:r w:rsidR="0031478F">
        <w:t xml:space="preserve">of Mainstem Branches </w:t>
      </w:r>
      <w:r w:rsidRPr="00B7030B">
        <w:t>with Internal Head Boundary Conditions</w:t>
      </w:r>
      <w:bookmarkEnd w:id="147"/>
      <w:bookmarkEnd w:id="148"/>
      <w:bookmarkEnd w:id="149"/>
      <w:r w:rsidR="0031478F">
        <w:t xml:space="preserve"> </w:t>
      </w:r>
    </w:p>
    <w:p w14:paraId="290F1E31" w14:textId="3D9A094B" w:rsidR="0041037A" w:rsidRPr="002A6BA7" w:rsidRDefault="003F745D" w:rsidP="00B6554A">
      <w:pPr>
        <w:pStyle w:val="BodyText"/>
      </w:pPr>
      <w:r>
        <w:t xml:space="preserve">Since the </w:t>
      </w:r>
      <w:r w:rsidR="0031478F" w:rsidRPr="005E11FB">
        <w:rPr>
          <w:b/>
          <w:bCs/>
        </w:rPr>
        <w:t>CE-QUAL-W2</w:t>
      </w:r>
      <w:r w:rsidR="0031478F">
        <w:t xml:space="preserve"> </w:t>
      </w:r>
      <w:r w:rsidR="0041037A" w:rsidRPr="002A6BA7">
        <w:t xml:space="preserve">model </w:t>
      </w:r>
      <w:r w:rsidR="00A63BC8">
        <w:t xml:space="preserve">can represent neighboring </w:t>
      </w:r>
      <w:r>
        <w:t xml:space="preserve">waterbodies </w:t>
      </w:r>
      <w:r w:rsidR="0041037A" w:rsidRPr="002A6BA7">
        <w:t>with different vertical grids</w:t>
      </w:r>
      <w:r>
        <w:t xml:space="preserve">, the vertical grids must be linked together to </w:t>
      </w:r>
      <w:r w:rsidR="00E17E2F">
        <w:t xml:space="preserve">accurately </w:t>
      </w:r>
      <w:r>
        <w:t xml:space="preserve">transfer </w:t>
      </w:r>
      <w:r w:rsidR="00372E8D">
        <w:t xml:space="preserve">volume, </w:t>
      </w:r>
      <w:r>
        <w:t>mass</w:t>
      </w:r>
      <w:r w:rsidR="00372E8D">
        <w:t>,</w:t>
      </w:r>
      <w:r>
        <w:t xml:space="preserve"> and heat</w:t>
      </w:r>
      <w:r w:rsidR="0041037A" w:rsidRPr="002A6BA7">
        <w:t xml:space="preserve">.  </w:t>
      </w:r>
    </w:p>
    <w:p w14:paraId="4406153E" w14:textId="131B269F" w:rsidR="0041037A" w:rsidRPr="002A6BA7" w:rsidRDefault="0041037A" w:rsidP="00B6554A">
      <w:pPr>
        <w:pStyle w:val="BodyText"/>
      </w:pPr>
      <w:r w:rsidRPr="002A6BA7">
        <w:t>In order for</w:t>
      </w:r>
      <w:r w:rsidR="00372E8D">
        <w:t xml:space="preserve"> </w:t>
      </w:r>
      <w:r w:rsidRPr="002A6BA7">
        <w:t>the volume</w:t>
      </w:r>
      <w:r w:rsidR="003E47ED">
        <w:t>, heat, and mass</w:t>
      </w:r>
      <w:r w:rsidRPr="002A6BA7">
        <w:t xml:space="preserve"> to be passed from one cell to another, the flow</w:t>
      </w:r>
      <w:r w:rsidR="00372E8D">
        <w:t>, temperature, and concentration</w:t>
      </w:r>
      <w:r w:rsidRPr="002A6BA7">
        <w:t xml:space="preserve"> from the downstream segment [ID] </w:t>
      </w:r>
      <w:r w:rsidR="003E47ED">
        <w:t xml:space="preserve">of the upstream branch </w:t>
      </w:r>
      <w:r w:rsidR="00372E8D">
        <w:t>are</w:t>
      </w:r>
      <w:r w:rsidRPr="002A6BA7">
        <w:t xml:space="preserve"> transferred to the upstream segment [IU] </w:t>
      </w:r>
      <w:r w:rsidR="003E47ED">
        <w:t xml:space="preserve">of the downstream branch. </w:t>
      </w:r>
      <w:r w:rsidRPr="002A6BA7">
        <w:t>Spatial averaging to conserve flow, heat, and mass is illustrated in</w:t>
      </w:r>
      <w:r w:rsidRPr="002A6BA7">
        <w:rPr>
          <w:color w:val="0000FF"/>
        </w:rPr>
        <w:t xml:space="preserve"> </w:t>
      </w:r>
      <w:r w:rsidR="003B7E39" w:rsidRPr="002A6BA7">
        <w:fldChar w:fldCharType="begin"/>
      </w:r>
      <w:r w:rsidR="003B7E39" w:rsidRPr="002A6BA7">
        <w:instrText xml:space="preserve"> REF _Ref532634284 \h  \* MERGEFORMAT </w:instrText>
      </w:r>
      <w:r w:rsidR="003B7E39" w:rsidRPr="002A6BA7">
        <w:fldChar w:fldCharType="separate"/>
      </w:r>
      <w:r w:rsidR="00A95042" w:rsidRPr="00A95042">
        <w:rPr>
          <w:rStyle w:val="Figurehyperlink"/>
        </w:rPr>
        <w:t>Figure 13</w:t>
      </w:r>
      <w:r w:rsidR="003B7E39" w:rsidRPr="002A6BA7">
        <w:fldChar w:fldCharType="end"/>
      </w:r>
      <w:r w:rsidRPr="002A6BA7">
        <w:t>.</w:t>
      </w:r>
    </w:p>
    <w:bookmarkStart w:id="150" w:name="_MON_1694668551"/>
    <w:bookmarkEnd w:id="150"/>
    <w:p w14:paraId="3869C464" w14:textId="77777777" w:rsidR="0041037A" w:rsidRPr="00B7030B" w:rsidRDefault="00E108E0" w:rsidP="00B6554A">
      <w:pPr>
        <w:pStyle w:val="Graph"/>
      </w:pPr>
      <w:r w:rsidRPr="00F749E5">
        <w:rPr>
          <w:noProof/>
        </w:rPr>
        <w:object w:dxaOrig="8613" w:dyaOrig="4759" w14:anchorId="13EEBA54">
          <v:shape id="_x0000_i1227" type="#_x0000_t75" alt="" style="width:394.75pt;height:191.35pt;mso-width-percent:0;mso-height-percent:0;mso-width-percent:0;mso-height-percent:0" o:ole="" fillcolor="window">
            <v:imagedata r:id="rId86" o:title=""/>
          </v:shape>
          <o:OLEObject Type="Embed" ProgID="Word.Picture.8" ShapeID="_x0000_i1227" DrawAspect="Content" ObjectID="_1721314778" r:id="rId87"/>
        </w:object>
      </w:r>
    </w:p>
    <w:p w14:paraId="4C9FF423" w14:textId="4C8F477B" w:rsidR="0041037A" w:rsidRPr="002A6BA7" w:rsidRDefault="0041037A" w:rsidP="00B6554A">
      <w:pPr>
        <w:pStyle w:val="Figurecaption"/>
      </w:pPr>
      <w:bookmarkStart w:id="151" w:name="_Ref532634284"/>
      <w:bookmarkStart w:id="152" w:name="_Toc410030463"/>
      <w:bookmarkStart w:id="153" w:name="_Toc523896602"/>
      <w:bookmarkStart w:id="154" w:name="_Toc48573725"/>
      <w:r w:rsidRPr="002A6BA7">
        <w:t xml:space="preserve">Figure </w:t>
      </w:r>
      <w:r w:rsidR="00000000">
        <w:fldChar w:fldCharType="begin"/>
      </w:r>
      <w:r w:rsidR="00000000">
        <w:instrText xml:space="preserve"> SEQ Figure \* ARABIC </w:instrText>
      </w:r>
      <w:r w:rsidR="00000000">
        <w:fldChar w:fldCharType="separate"/>
      </w:r>
      <w:r w:rsidR="00A95042">
        <w:rPr>
          <w:noProof/>
        </w:rPr>
        <w:t>13</w:t>
      </w:r>
      <w:r w:rsidR="00000000">
        <w:rPr>
          <w:noProof/>
        </w:rPr>
        <w:fldChar w:fldCharType="end"/>
      </w:r>
      <w:bookmarkEnd w:id="151"/>
      <w:r w:rsidRPr="002A6BA7">
        <w:t>.  Transfer of mass and momentum between branches with unequal vertical grid spacing.</w:t>
      </w:r>
      <w:bookmarkEnd w:id="152"/>
      <w:bookmarkEnd w:id="153"/>
      <w:bookmarkEnd w:id="154"/>
    </w:p>
    <w:p w14:paraId="2F65CB51" w14:textId="77777777" w:rsidR="0041037A" w:rsidRPr="00B7030B" w:rsidRDefault="0041037A" w:rsidP="007A3922">
      <w:pPr>
        <w:pStyle w:val="Heading2"/>
      </w:pPr>
      <w:bookmarkStart w:id="155" w:name="_Toc410030424"/>
      <w:bookmarkStart w:id="156" w:name="_Toc523896499"/>
      <w:bookmarkStart w:id="157" w:name="_Toc48573561"/>
      <w:r w:rsidRPr="00B7030B">
        <w:t xml:space="preserve">Linkage of Tributary </w:t>
      </w:r>
      <w:r w:rsidR="0031478F">
        <w:t xml:space="preserve">or Side </w:t>
      </w:r>
      <w:r w:rsidRPr="00B7030B">
        <w:t>Branches</w:t>
      </w:r>
      <w:bookmarkEnd w:id="155"/>
      <w:bookmarkEnd w:id="156"/>
      <w:bookmarkEnd w:id="157"/>
    </w:p>
    <w:p w14:paraId="6F35ABC7" w14:textId="7DC98F17" w:rsidR="0041037A" w:rsidRPr="002A6BA7" w:rsidRDefault="0031478F" w:rsidP="00B6554A">
      <w:pPr>
        <w:pStyle w:val="BodyText"/>
      </w:pPr>
      <w:r>
        <w:t xml:space="preserve">Tributary </w:t>
      </w:r>
      <w:r w:rsidR="00BF7002">
        <w:t xml:space="preserve">or side </w:t>
      </w:r>
      <w:r>
        <w:t xml:space="preserve">branches are not defined as </w:t>
      </w:r>
      <w:r w:rsidR="00BF7002">
        <w:t>“</w:t>
      </w:r>
      <w:r>
        <w:t>tributaries</w:t>
      </w:r>
      <w:r w:rsidR="00BF7002">
        <w:t>”</w:t>
      </w:r>
      <w:r>
        <w:t xml:space="preserve"> in the model</w:t>
      </w:r>
      <w:r w:rsidR="00BF7002">
        <w:t xml:space="preserve">. </w:t>
      </w:r>
      <w:r w:rsidR="00BF7002" w:rsidRPr="00FB5F8C">
        <w:rPr>
          <w:i/>
          <w:iCs/>
        </w:rPr>
        <w:t>Tributaries</w:t>
      </w:r>
      <w:r w:rsidR="00BF7002">
        <w:t xml:space="preserve"> are inflows into a branch, whereas </w:t>
      </w:r>
      <w:r>
        <w:t xml:space="preserve">side </w:t>
      </w:r>
      <w:r w:rsidR="00BF7002">
        <w:t xml:space="preserve">or tributary </w:t>
      </w:r>
      <w:r>
        <w:t xml:space="preserve">branches </w:t>
      </w:r>
      <w:r w:rsidR="00BF7002">
        <w:t>are modeled as part of the model domain</w:t>
      </w:r>
      <w:r>
        <w:t xml:space="preserve">. </w:t>
      </w:r>
      <w:r w:rsidR="0041037A" w:rsidRPr="002A6BA7">
        <w:t xml:space="preserve">Version 2 </w:t>
      </w:r>
      <w:r>
        <w:t xml:space="preserve">of </w:t>
      </w:r>
      <w:r w:rsidRPr="00FB5F8C">
        <w:rPr>
          <w:b/>
          <w:bCs/>
        </w:rPr>
        <w:t>CE-QUAL-W2</w:t>
      </w:r>
      <w:r>
        <w:t xml:space="preserve"> </w:t>
      </w:r>
      <w:r w:rsidR="0041037A" w:rsidRPr="002A6BA7">
        <w:t>assumed all tributary branches came in at right angles to the main channel</w:t>
      </w:r>
      <w:r w:rsidR="00E17E2F">
        <w:t>,</w:t>
      </w:r>
      <w:r w:rsidR="0041037A" w:rsidRPr="002A6BA7">
        <w:t xml:space="preserve"> resulting in no longitudinal momentum exchange between the branches. Version 3</w:t>
      </w:r>
      <w:r w:rsidR="00353C1D" w:rsidRPr="002A6BA7">
        <w:t xml:space="preserve"> and later versions </w:t>
      </w:r>
      <w:r w:rsidR="00645304">
        <w:t xml:space="preserve">have </w:t>
      </w:r>
      <w:r w:rsidR="0041037A" w:rsidRPr="002A6BA7">
        <w:t>include</w:t>
      </w:r>
      <w:r w:rsidR="00645304">
        <w:t>d</w:t>
      </w:r>
      <w:r w:rsidR="0041037A" w:rsidRPr="002A6BA7">
        <w:t xml:space="preserve"> momentum transfer between </w:t>
      </w:r>
      <w:r w:rsidR="00645304">
        <w:t xml:space="preserve">the side </w:t>
      </w:r>
      <w:r w:rsidR="0041037A" w:rsidRPr="002A6BA7">
        <w:t>branch</w:t>
      </w:r>
      <w:r w:rsidR="00645304">
        <w:t xml:space="preserve"> and the main branch</w:t>
      </w:r>
      <w:r w:rsidR="0041037A" w:rsidRPr="002A6BA7">
        <w:t xml:space="preserve"> </w:t>
      </w:r>
      <w:r w:rsidR="00645304">
        <w:t>based on the segment orientation</w:t>
      </w:r>
      <w:r w:rsidR="0041037A" w:rsidRPr="002A6BA7">
        <w:rPr>
          <w:color w:val="0000FF"/>
        </w:rPr>
        <w:t xml:space="preserve"> </w:t>
      </w:r>
      <w:r w:rsidR="0041037A" w:rsidRPr="002A6BA7">
        <w:rPr>
          <w:color w:val="auto"/>
        </w:rPr>
        <w:t>(</w:t>
      </w:r>
      <w:r w:rsidR="003B7E39" w:rsidRPr="002A6BA7">
        <w:fldChar w:fldCharType="begin"/>
      </w:r>
      <w:r w:rsidR="003B7E39" w:rsidRPr="002A6BA7">
        <w:instrText xml:space="preserve"> REF _Ref532634285 \h  \* MERGEFORMAT </w:instrText>
      </w:r>
      <w:r w:rsidR="003B7E39" w:rsidRPr="002A6BA7">
        <w:fldChar w:fldCharType="separate"/>
      </w:r>
      <w:r w:rsidR="00A95042" w:rsidRPr="00A95042">
        <w:rPr>
          <w:rStyle w:val="Figurehyperlink"/>
        </w:rPr>
        <w:t>Figure 14</w:t>
      </w:r>
      <w:r w:rsidR="003B7E39" w:rsidRPr="002A6BA7">
        <w:fldChar w:fldCharType="end"/>
      </w:r>
      <w:r w:rsidR="0041037A" w:rsidRPr="002A6BA7">
        <w:rPr>
          <w:color w:val="auto"/>
        </w:rPr>
        <w:t>)</w:t>
      </w:r>
      <w:r w:rsidR="0041037A" w:rsidRPr="002A6BA7">
        <w:t xml:space="preserve">.  </w:t>
      </w:r>
    </w:p>
    <w:p w14:paraId="790BEAD3" w14:textId="77777777" w:rsidR="0041037A" w:rsidRPr="00B7030B" w:rsidRDefault="00E108E0" w:rsidP="00B6554A">
      <w:pPr>
        <w:pStyle w:val="Graph"/>
      </w:pPr>
      <w:r w:rsidRPr="00085A37">
        <w:rPr>
          <w:noProof/>
          <w:bdr w:val="single" w:sz="2" w:space="0" w:color="auto"/>
        </w:rPr>
        <w:object w:dxaOrig="7253" w:dyaOrig="5431" w14:anchorId="56F60FE9">
          <v:shape id="_x0000_i1226" type="#_x0000_t75" alt="" style="width:392.85pt;height:248.2pt;mso-width-percent:0;mso-height-percent:0;mso-width-percent:0;mso-height-percent:0" o:ole="" fillcolor="window">
            <v:imagedata r:id="rId88" o:title=""/>
          </v:shape>
          <o:OLEObject Type="Embed" ProgID="Word.Picture.8" ShapeID="_x0000_i1226" DrawAspect="Content" ObjectID="_1721314779" r:id="rId89"/>
        </w:object>
      </w:r>
    </w:p>
    <w:p w14:paraId="593C9278" w14:textId="585BFA76" w:rsidR="0041037A" w:rsidRPr="0031478F" w:rsidRDefault="0041037A" w:rsidP="00B6554A">
      <w:pPr>
        <w:pStyle w:val="Figurecaption"/>
      </w:pPr>
      <w:bookmarkStart w:id="158" w:name="_Ref532634285"/>
      <w:bookmarkStart w:id="159" w:name="_Toc410030465"/>
      <w:bookmarkStart w:id="160" w:name="_Toc523896604"/>
      <w:bookmarkStart w:id="161" w:name="_Toc48573726"/>
      <w:r w:rsidRPr="0031478F">
        <w:t xml:space="preserve">Figure </w:t>
      </w:r>
      <w:r w:rsidR="00000000">
        <w:fldChar w:fldCharType="begin"/>
      </w:r>
      <w:r w:rsidR="00000000">
        <w:instrText xml:space="preserve"> SEQ Figure \* ARABIC </w:instrText>
      </w:r>
      <w:r w:rsidR="00000000">
        <w:fldChar w:fldCharType="separate"/>
      </w:r>
      <w:r w:rsidR="00A95042">
        <w:rPr>
          <w:noProof/>
        </w:rPr>
        <w:t>14</w:t>
      </w:r>
      <w:r w:rsidR="00000000">
        <w:rPr>
          <w:noProof/>
        </w:rPr>
        <w:fldChar w:fldCharType="end"/>
      </w:r>
      <w:bookmarkEnd w:id="158"/>
      <w:r w:rsidRPr="0031478F">
        <w:t xml:space="preserve">. Linkage of tributary </w:t>
      </w:r>
      <w:r w:rsidR="00BF7002">
        <w:t xml:space="preserve">or side </w:t>
      </w:r>
      <w:r w:rsidRPr="0031478F">
        <w:t>branch coming in at an angle to main branch.</w:t>
      </w:r>
      <w:bookmarkEnd w:id="159"/>
      <w:bookmarkEnd w:id="160"/>
      <w:bookmarkEnd w:id="161"/>
    </w:p>
    <w:p w14:paraId="03CBDC24" w14:textId="31291AD9" w:rsidR="0041037A" w:rsidRPr="0031478F" w:rsidRDefault="0041037A" w:rsidP="00B6554A">
      <w:pPr>
        <w:pStyle w:val="BodyText"/>
      </w:pPr>
      <w:r w:rsidRPr="0031478F">
        <w:lastRenderedPageBreak/>
        <w:t xml:space="preserve">The tributary </w:t>
      </w:r>
      <w:r w:rsidR="00645304">
        <w:t xml:space="preserve">branch </w:t>
      </w:r>
      <w:r w:rsidRPr="0031478F">
        <w:t xml:space="preserve">inflow can create shear stress along both the longitudinal axis of the main stem branch and along the y-axis of the segment. </w:t>
      </w:r>
      <w:r w:rsidR="0031478F">
        <w:t>T</w:t>
      </w:r>
      <w:r w:rsidRPr="0031478F">
        <w:t>he cross-shear mixing has been added to the cross-shear wind stress for the computation involving the vertical eddy viscosity and vertical diffusivity.  This involves determining the y and x velocity components of the entering branch (</w:t>
      </w:r>
      <w:r w:rsidR="003B7E39" w:rsidRPr="0031478F">
        <w:fldChar w:fldCharType="begin"/>
      </w:r>
      <w:r w:rsidR="003B7E39" w:rsidRPr="0031478F">
        <w:instrText xml:space="preserve"> REF _Ref532634286 \h  \* MERGEFORMAT </w:instrText>
      </w:r>
      <w:r w:rsidR="003B7E39" w:rsidRPr="0031478F">
        <w:fldChar w:fldCharType="separate"/>
      </w:r>
      <w:r w:rsidR="00A95042" w:rsidRPr="00A95042">
        <w:rPr>
          <w:rStyle w:val="Figurehyperlink"/>
        </w:rPr>
        <w:t>Figure 15</w:t>
      </w:r>
      <w:r w:rsidR="003B7E39" w:rsidRPr="0031478F">
        <w:fldChar w:fldCharType="end"/>
      </w:r>
      <w:r w:rsidRPr="0031478F">
        <w:rPr>
          <w:color w:val="auto"/>
        </w:rPr>
        <w:t>)</w:t>
      </w:r>
      <w:r w:rsidRPr="0031478F">
        <w:t>.</w:t>
      </w:r>
    </w:p>
    <w:p w14:paraId="3EC8FCB0" w14:textId="77777777" w:rsidR="0041037A" w:rsidRPr="00B7030B" w:rsidRDefault="0041037A" w:rsidP="007552CD">
      <w:pPr>
        <w:pStyle w:val="Heading3"/>
      </w:pPr>
      <w:bookmarkStart w:id="162" w:name="_Toc48573562"/>
      <w:r w:rsidRPr="00B7030B">
        <w:t>Longitudinal Momentum</w:t>
      </w:r>
      <w:bookmarkEnd w:id="162"/>
    </w:p>
    <w:p w14:paraId="3F92BAD6" w14:textId="77777777" w:rsidR="0041037A" w:rsidRPr="00A11F75" w:rsidRDefault="0041037A" w:rsidP="007552CD">
      <w:pPr>
        <w:pStyle w:val="BodyText"/>
      </w:pPr>
      <w:r w:rsidRPr="00A11F75">
        <w:t xml:space="preserve">The vector component of velocity in the x-direction of the main channel, </w:t>
      </w:r>
      <w:proofErr w:type="spellStart"/>
      <w:r w:rsidRPr="00A11F75">
        <w:rPr>
          <w:i/>
          <w:iCs/>
        </w:rPr>
        <w:t>U</w:t>
      </w:r>
      <w:r w:rsidRPr="00A11F75">
        <w:rPr>
          <w:i/>
          <w:iCs/>
          <w:vertAlign w:val="subscript"/>
        </w:rPr>
        <w:t>x</w:t>
      </w:r>
      <w:proofErr w:type="spellEnd"/>
      <w:r w:rsidRPr="00A11F75">
        <w:t>, can be computed by analysis of the channel orientations. This component in the x-direction would be:</w:t>
      </w:r>
    </w:p>
    <w:p w14:paraId="7B1687D8" w14:textId="382FCBC8" w:rsidR="0041037A" w:rsidRPr="00A11F75" w:rsidRDefault="0041037A">
      <w:pPr>
        <w:pStyle w:val="equation"/>
        <w:rPr>
          <w:rFonts w:asciiTheme="minorHAnsi" w:hAnsiTheme="minorHAnsi"/>
          <w:sz w:val="20"/>
        </w:rPr>
      </w:pPr>
      <w:r w:rsidRPr="00A11F75">
        <w:rPr>
          <w:rFonts w:asciiTheme="minorHAnsi" w:hAnsiTheme="minorHAnsi"/>
          <w:i/>
          <w:iCs/>
          <w:sz w:val="20"/>
        </w:rPr>
        <w:tab/>
      </w:r>
      <w:proofErr w:type="spellStart"/>
      <w:r w:rsidRPr="00A11F75">
        <w:rPr>
          <w:rFonts w:asciiTheme="minorHAnsi" w:hAnsiTheme="minorHAnsi"/>
          <w:i/>
          <w:iCs/>
          <w:sz w:val="20"/>
        </w:rPr>
        <w:t>U</w:t>
      </w:r>
      <w:r w:rsidRPr="00A11F75">
        <w:rPr>
          <w:rFonts w:asciiTheme="minorHAnsi" w:hAnsiTheme="minorHAnsi"/>
          <w:i/>
          <w:iCs/>
          <w:sz w:val="20"/>
          <w:vertAlign w:val="subscript"/>
        </w:rPr>
        <w:t>x</w:t>
      </w:r>
      <w:proofErr w:type="spellEnd"/>
      <w:r w:rsidRPr="00A11F75">
        <w:rPr>
          <w:rFonts w:asciiTheme="minorHAnsi" w:hAnsiTheme="minorHAnsi"/>
          <w:i/>
          <w:iCs/>
          <w:sz w:val="20"/>
        </w:rPr>
        <w:t>=</w:t>
      </w:r>
      <w:proofErr w:type="spellStart"/>
      <w:r w:rsidRPr="00A11F75">
        <w:rPr>
          <w:rFonts w:asciiTheme="minorHAnsi" w:hAnsiTheme="minorHAnsi"/>
          <w:i/>
          <w:iCs/>
          <w:sz w:val="20"/>
        </w:rPr>
        <w:t>Ucos</w:t>
      </w:r>
      <w:proofErr w:type="spellEnd"/>
      <w:r w:rsidRPr="00A11F75">
        <w:rPr>
          <w:rFonts w:asciiTheme="minorHAnsi" w:hAnsiTheme="minorHAnsi"/>
          <w:i/>
          <w:iCs/>
          <w:sz w:val="20"/>
        </w:rPr>
        <w:sym w:font="Symbol" w:char="F062"/>
      </w:r>
      <w:r w:rsidRPr="00A11F75">
        <w:rPr>
          <w:rFonts w:asciiTheme="minorHAnsi" w:hAnsiTheme="minorHAnsi"/>
          <w:sz w:val="20"/>
        </w:rPr>
        <w:t xml:space="preserve"> </w:t>
      </w:r>
      <w:r w:rsidRPr="00A11F75">
        <w:rPr>
          <w:rFonts w:asciiTheme="minorHAnsi" w:hAnsiTheme="minorHAnsi"/>
          <w:sz w:val="20"/>
        </w:rPr>
        <w:tab/>
      </w:r>
      <w:r w:rsidRPr="00A11F75">
        <w:rPr>
          <w:rStyle w:val="EquationCaption"/>
          <w:rFonts w:asciiTheme="minorHAnsi" w:hAnsiTheme="minorHAnsi"/>
          <w:sz w:val="20"/>
        </w:rPr>
        <w:t>(</w:t>
      </w:r>
      <w:r w:rsidR="00A41B27" w:rsidRPr="00A11F75">
        <w:rPr>
          <w:rStyle w:val="EquationCaption"/>
          <w:rFonts w:asciiTheme="minorHAnsi" w:hAnsiTheme="minorHAnsi"/>
          <w:sz w:val="20"/>
        </w:rPr>
        <w:fldChar w:fldCharType="begin"/>
      </w:r>
      <w:r w:rsidR="00A41B27" w:rsidRPr="00A11F75">
        <w:rPr>
          <w:rStyle w:val="EquationCaption"/>
          <w:rFonts w:asciiTheme="minorHAnsi" w:hAnsiTheme="minorHAnsi"/>
          <w:sz w:val="20"/>
        </w:rPr>
        <w:instrText xml:space="preserve"> STYLEREF 1 \s </w:instrText>
      </w:r>
      <w:r w:rsidR="00A41B27" w:rsidRPr="00A11F75">
        <w:rPr>
          <w:rStyle w:val="EquationCaption"/>
          <w:rFonts w:asciiTheme="minorHAnsi" w:hAnsiTheme="minorHAnsi"/>
          <w:sz w:val="20"/>
        </w:rPr>
        <w:fldChar w:fldCharType="separate"/>
      </w:r>
      <w:r w:rsidR="00A95042">
        <w:rPr>
          <w:rStyle w:val="EquationCaption"/>
          <w:rFonts w:asciiTheme="minorHAnsi" w:hAnsiTheme="minorHAnsi"/>
          <w:noProof/>
          <w:sz w:val="20"/>
        </w:rPr>
        <w:t>2</w:t>
      </w:r>
      <w:r w:rsidR="00A41B27" w:rsidRPr="00A11F75">
        <w:rPr>
          <w:rStyle w:val="EquationCaption"/>
          <w:rFonts w:asciiTheme="minorHAnsi" w:hAnsiTheme="minorHAnsi"/>
          <w:sz w:val="20"/>
        </w:rPr>
        <w:fldChar w:fldCharType="end"/>
      </w:r>
      <w:r w:rsidR="00A41B27" w:rsidRPr="00A11F75">
        <w:rPr>
          <w:rStyle w:val="EquationCaption"/>
          <w:rFonts w:asciiTheme="minorHAnsi" w:hAnsiTheme="minorHAnsi"/>
          <w:sz w:val="20"/>
        </w:rPr>
        <w:noBreakHyphen/>
      </w:r>
      <w:r w:rsidR="00A41B27" w:rsidRPr="00A11F75">
        <w:rPr>
          <w:rStyle w:val="EquationCaption"/>
          <w:rFonts w:asciiTheme="minorHAnsi" w:hAnsiTheme="minorHAnsi"/>
          <w:sz w:val="20"/>
        </w:rPr>
        <w:fldChar w:fldCharType="begin"/>
      </w:r>
      <w:r w:rsidR="00A41B27" w:rsidRPr="00A11F75">
        <w:rPr>
          <w:rStyle w:val="EquationCaption"/>
          <w:rFonts w:asciiTheme="minorHAnsi" w:hAnsiTheme="minorHAnsi"/>
          <w:sz w:val="20"/>
        </w:rPr>
        <w:instrText xml:space="preserve"> SEQ Equation \* ARABIC \s 1 </w:instrText>
      </w:r>
      <w:r w:rsidR="00A41B27" w:rsidRPr="00A11F75">
        <w:rPr>
          <w:rStyle w:val="EquationCaption"/>
          <w:rFonts w:asciiTheme="minorHAnsi" w:hAnsiTheme="minorHAnsi"/>
          <w:sz w:val="20"/>
        </w:rPr>
        <w:fldChar w:fldCharType="separate"/>
      </w:r>
      <w:r w:rsidR="00A95042">
        <w:rPr>
          <w:rStyle w:val="EquationCaption"/>
          <w:rFonts w:asciiTheme="minorHAnsi" w:hAnsiTheme="minorHAnsi"/>
          <w:noProof/>
          <w:sz w:val="20"/>
        </w:rPr>
        <w:t>51</w:t>
      </w:r>
      <w:r w:rsidR="00A41B27" w:rsidRPr="00A11F75">
        <w:rPr>
          <w:rStyle w:val="EquationCaption"/>
          <w:rFonts w:asciiTheme="minorHAnsi" w:hAnsiTheme="minorHAnsi"/>
          <w:sz w:val="20"/>
        </w:rPr>
        <w:fldChar w:fldCharType="end"/>
      </w:r>
      <w:r w:rsidRPr="00A11F75">
        <w:rPr>
          <w:rStyle w:val="EquationCaption"/>
          <w:rFonts w:asciiTheme="minorHAnsi" w:hAnsiTheme="minorHAnsi"/>
          <w:sz w:val="20"/>
        </w:rPr>
        <w:t>)</w:t>
      </w:r>
    </w:p>
    <w:p w14:paraId="2A665D16" w14:textId="77777777" w:rsidR="0041037A" w:rsidRPr="00A11F75" w:rsidRDefault="0041037A" w:rsidP="00FB5F8C">
      <w:pPr>
        <w:pStyle w:val="BodyText"/>
        <w:spacing w:after="0"/>
      </w:pPr>
      <w:r w:rsidRPr="00A11F75">
        <w:t>where:</w:t>
      </w:r>
    </w:p>
    <w:p w14:paraId="340DD2F5" w14:textId="77777777" w:rsidR="0041037A" w:rsidRPr="00A11F75" w:rsidRDefault="0041037A" w:rsidP="00B6554A">
      <w:pPr>
        <w:pStyle w:val="variabledefinitionChar"/>
      </w:pPr>
      <w:r w:rsidRPr="00A11F75">
        <w:tab/>
      </w:r>
      <w:r w:rsidRPr="00A11F75">
        <w:rPr>
          <w:i/>
          <w:iCs/>
        </w:rPr>
        <w:t>U</w:t>
      </w:r>
      <w:r w:rsidRPr="00A11F75">
        <w:tab/>
        <w:t>=</w:t>
      </w:r>
      <w:r w:rsidRPr="00A11F75">
        <w:tab/>
        <w:t>longitudinal velocity of the tributary at segment ID for the tributary branch</w:t>
      </w:r>
    </w:p>
    <w:p w14:paraId="1162E32A" w14:textId="3B69604F" w:rsidR="0041037A" w:rsidRDefault="0041037A" w:rsidP="00B6554A">
      <w:pPr>
        <w:pStyle w:val="variabledefinitionChar"/>
      </w:pPr>
      <w:r w:rsidRPr="00A11F75">
        <w:tab/>
      </w:r>
      <w:r w:rsidRPr="00A11F75">
        <w:rPr>
          <w:i/>
          <w:iCs/>
        </w:rPr>
        <w:sym w:font="Symbol" w:char="F062"/>
      </w:r>
      <w:r w:rsidRPr="00A11F75">
        <w:tab/>
        <w:t>=</w:t>
      </w:r>
      <w:r w:rsidRPr="00A11F75">
        <w:tab/>
        <w:t>difference in the angle between the main stem and tributary segments (</w:t>
      </w:r>
      <w:r w:rsidR="003B7E39" w:rsidRPr="00A11F75">
        <w:fldChar w:fldCharType="begin"/>
      </w:r>
      <w:r w:rsidR="003B7E39" w:rsidRPr="00A11F75">
        <w:instrText xml:space="preserve"> REF _Ref532634286 \h  \* MERGEFORMAT </w:instrText>
      </w:r>
      <w:r w:rsidR="003B7E39" w:rsidRPr="00A11F75">
        <w:fldChar w:fldCharType="separate"/>
      </w:r>
      <w:r w:rsidR="00A95042" w:rsidRPr="00A95042">
        <w:rPr>
          <w:rStyle w:val="Figurehyperlink"/>
        </w:rPr>
        <w:t>Figure 15</w:t>
      </w:r>
      <w:r w:rsidR="003B7E39" w:rsidRPr="00A11F75">
        <w:fldChar w:fldCharType="end"/>
      </w:r>
      <w:r w:rsidRPr="00A11F75">
        <w:t xml:space="preserve">). </w:t>
      </w:r>
    </w:p>
    <w:p w14:paraId="54A077D0" w14:textId="77777777" w:rsidR="00343416" w:rsidRPr="00A11F75" w:rsidRDefault="00343416" w:rsidP="00B6554A">
      <w:pPr>
        <w:pStyle w:val="variabledefinitionChar"/>
      </w:pPr>
    </w:p>
    <w:p w14:paraId="19B173CA" w14:textId="77777777" w:rsidR="0041037A" w:rsidRPr="00B7030B" w:rsidRDefault="00E108E0" w:rsidP="00B6554A">
      <w:pPr>
        <w:pStyle w:val="Graph"/>
      </w:pPr>
      <w:r w:rsidRPr="00085A37">
        <w:rPr>
          <w:noProof/>
          <w:bdr w:val="single" w:sz="2" w:space="0" w:color="auto"/>
        </w:rPr>
        <w:object w:dxaOrig="4824" w:dyaOrig="3575" w14:anchorId="768E4D8D">
          <v:shape id="_x0000_i1225" type="#_x0000_t75" alt="" style="width:392.2pt;height:267.8pt;mso-width-percent:0;mso-height-percent:0;mso-width-percent:0;mso-height-percent:0" o:ole="" fillcolor="window">
            <v:imagedata r:id="rId90" o:title=""/>
          </v:shape>
          <o:OLEObject Type="Embed" ProgID="Word.Picture.8" ShapeID="_x0000_i1225" DrawAspect="Content" ObjectID="_1721314780" r:id="rId91"/>
        </w:object>
      </w:r>
    </w:p>
    <w:p w14:paraId="47B3C255" w14:textId="4E7F332E" w:rsidR="0041037A" w:rsidRPr="008F77E1" w:rsidRDefault="0041037A" w:rsidP="00B6554A">
      <w:pPr>
        <w:pStyle w:val="Figurecaption"/>
      </w:pPr>
      <w:bookmarkStart w:id="163" w:name="_Ref532634286"/>
      <w:bookmarkStart w:id="164" w:name="_Toc410030467"/>
      <w:bookmarkStart w:id="165" w:name="_Toc523896606"/>
      <w:bookmarkStart w:id="166" w:name="_Toc48573727"/>
      <w:r w:rsidRPr="008F77E1">
        <w:t xml:space="preserve">Figure </w:t>
      </w:r>
      <w:r w:rsidR="00000000">
        <w:fldChar w:fldCharType="begin"/>
      </w:r>
      <w:r w:rsidR="00000000">
        <w:instrText xml:space="preserve"> SEQ Figure \* ARABIC </w:instrText>
      </w:r>
      <w:r w:rsidR="00000000">
        <w:fldChar w:fldCharType="separate"/>
      </w:r>
      <w:r w:rsidR="00A95042">
        <w:rPr>
          <w:noProof/>
        </w:rPr>
        <w:t>15</w:t>
      </w:r>
      <w:r w:rsidR="00000000">
        <w:rPr>
          <w:noProof/>
        </w:rPr>
        <w:fldChar w:fldCharType="end"/>
      </w:r>
      <w:bookmarkEnd w:id="163"/>
      <w:r w:rsidRPr="008F77E1">
        <w:t>. Schematic of x and y velocity components</w:t>
      </w:r>
      <w:r w:rsidR="00645304">
        <w:t xml:space="preserve"> where </w:t>
      </w:r>
      <w:proofErr w:type="spellStart"/>
      <w:r w:rsidR="00645304">
        <w:rPr>
          <w:rFonts w:cstheme="minorHAnsi"/>
        </w:rPr>
        <w:t>Θ</w:t>
      </w:r>
      <w:r w:rsidR="00645304" w:rsidRPr="00645304">
        <w:rPr>
          <w:rFonts w:cstheme="minorHAnsi"/>
          <w:vertAlign w:val="subscript"/>
        </w:rPr>
        <w:t>main</w:t>
      </w:r>
      <w:proofErr w:type="spellEnd"/>
      <w:r w:rsidR="00645304">
        <w:t xml:space="preserve"> is the angle of the main branch segment and </w:t>
      </w:r>
      <w:proofErr w:type="spellStart"/>
      <w:r w:rsidR="00645304">
        <w:rPr>
          <w:rFonts w:cstheme="minorHAnsi"/>
        </w:rPr>
        <w:t>Θ</w:t>
      </w:r>
      <w:r w:rsidR="00645304">
        <w:rPr>
          <w:rFonts w:cstheme="minorHAnsi"/>
          <w:vertAlign w:val="subscript"/>
        </w:rPr>
        <w:t>trib</w:t>
      </w:r>
      <w:proofErr w:type="spellEnd"/>
      <w:r w:rsidR="00645304">
        <w:t xml:space="preserve"> is the angle of the tributary segment</w:t>
      </w:r>
      <w:r w:rsidRPr="008F77E1">
        <w:t>.</w:t>
      </w:r>
      <w:bookmarkEnd w:id="164"/>
      <w:bookmarkEnd w:id="165"/>
      <w:r w:rsidR="00645304">
        <w:t xml:space="preserve"> </w:t>
      </w:r>
      <w:proofErr w:type="spellStart"/>
      <w:r w:rsidR="00645304">
        <w:t>U</w:t>
      </w:r>
      <w:r w:rsidR="00645304" w:rsidRPr="00645304">
        <w:rPr>
          <w:vertAlign w:val="subscript"/>
        </w:rPr>
        <w:t>x</w:t>
      </w:r>
      <w:proofErr w:type="spellEnd"/>
      <w:r w:rsidR="00645304">
        <w:t xml:space="preserve"> is the x-velocity component of the tributary branch into the main segment</w:t>
      </w:r>
      <w:r w:rsidR="00CF2007">
        <w:t>, and</w:t>
      </w:r>
      <w:r w:rsidR="00645304">
        <w:t xml:space="preserve"> </w:t>
      </w:r>
      <w:proofErr w:type="spellStart"/>
      <w:r w:rsidR="00645304">
        <w:t>U</w:t>
      </w:r>
      <w:r w:rsidR="00645304" w:rsidRPr="00645304">
        <w:rPr>
          <w:vertAlign w:val="subscript"/>
        </w:rPr>
        <w:t>y</w:t>
      </w:r>
      <w:proofErr w:type="spellEnd"/>
      <w:r w:rsidR="00645304">
        <w:t xml:space="preserve"> is the y-velocity component of the tributary branch into the main segment.</w:t>
      </w:r>
      <w:bookmarkEnd w:id="166"/>
    </w:p>
    <w:p w14:paraId="56330853" w14:textId="3B49A916" w:rsidR="0041037A" w:rsidRPr="00A11F75" w:rsidRDefault="0041037A" w:rsidP="00E86ED0">
      <w:pPr>
        <w:pStyle w:val="BodyText"/>
        <w:spacing w:after="120"/>
      </w:pPr>
      <w:r w:rsidRPr="00A11F75">
        <w:t>The conservation of momentum about a control volume,</w:t>
      </w:r>
      <w:r w:rsidR="00CF2007">
        <w:t xml:space="preserve"> i.e.,</w:t>
      </w:r>
      <w:r w:rsidRPr="00A11F75">
        <w:t xml:space="preserve"> the main stem segment, would result in an additional source of momentum. Lai (1986) shows that the correction to the x-momentum equation would be:</w:t>
      </w:r>
    </w:p>
    <w:p w14:paraId="7ED342FF" w14:textId="59B81ECD" w:rsidR="0041037A" w:rsidRPr="00B7030B" w:rsidRDefault="0041037A" w:rsidP="00127D1D">
      <w:pPr>
        <w:pStyle w:val="equation"/>
        <w:spacing w:after="120"/>
        <w:jc w:val="both"/>
        <w:rPr>
          <w:rFonts w:asciiTheme="minorHAnsi" w:hAnsiTheme="minorHAnsi"/>
        </w:rPr>
      </w:pPr>
      <w:r w:rsidRPr="00B7030B">
        <w:rPr>
          <w:rFonts w:asciiTheme="minorHAnsi" w:hAnsiTheme="minorHAnsi"/>
        </w:rPr>
        <w:tab/>
      </w:r>
      <m:oMath>
        <m:r>
          <w:rPr>
            <w:rFonts w:ascii="Cambria Math" w:hAnsiTheme="minorHAnsi"/>
          </w:rPr>
          <m:t>qB</m:t>
        </m:r>
        <m:sSub>
          <m:sSubPr>
            <m:ctrlPr>
              <w:rPr>
                <w:rFonts w:ascii="Cambria Math" w:hAnsiTheme="minorHAnsi"/>
                <w:i/>
              </w:rPr>
            </m:ctrlPr>
          </m:sSubPr>
          <m:e>
            <m:r>
              <w:rPr>
                <w:rFonts w:ascii="Cambria Math" w:hAnsiTheme="minorHAnsi"/>
              </w:rPr>
              <m:t>U</m:t>
            </m:r>
          </m:e>
          <m:sub>
            <m:r>
              <w:rPr>
                <w:rFonts w:ascii="Cambria Math" w:hAnsiTheme="minorHAnsi"/>
              </w:rPr>
              <m:t>x</m:t>
            </m:r>
          </m:sub>
        </m:sSub>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52</w:t>
      </w:r>
      <w:r w:rsidR="00A41B27">
        <w:rPr>
          <w:rStyle w:val="EquationCaption"/>
          <w:rFonts w:asciiTheme="minorHAnsi" w:hAnsiTheme="minorHAnsi"/>
        </w:rPr>
        <w:fldChar w:fldCharType="end"/>
      </w:r>
      <w:r w:rsidRPr="00B7030B">
        <w:rPr>
          <w:rStyle w:val="EquationCaption"/>
          <w:rFonts w:asciiTheme="minorHAnsi" w:hAnsiTheme="minorHAnsi"/>
        </w:rPr>
        <w:t>)</w:t>
      </w:r>
    </w:p>
    <w:p w14:paraId="09BE3198" w14:textId="77777777" w:rsidR="0041037A" w:rsidRPr="00A11F75" w:rsidRDefault="0041037A" w:rsidP="00E86ED0">
      <w:pPr>
        <w:pStyle w:val="BodyText"/>
        <w:keepNext/>
        <w:spacing w:after="0"/>
      </w:pPr>
      <w:r w:rsidRPr="00A11F75">
        <w:t>where:</w:t>
      </w:r>
    </w:p>
    <w:p w14:paraId="6081388F" w14:textId="77777777" w:rsidR="0041037A" w:rsidRPr="00A11F75" w:rsidRDefault="0041037A" w:rsidP="00E86ED0">
      <w:pPr>
        <w:pStyle w:val="variabledefinitionChar"/>
      </w:pPr>
      <w:r w:rsidRPr="00A11F75">
        <w:tab/>
      </w:r>
      <w:r w:rsidRPr="00A11F75">
        <w:rPr>
          <w:i/>
          <w:iCs/>
        </w:rPr>
        <w:t>q</w:t>
      </w:r>
      <w:r w:rsidRPr="00A11F75">
        <w:tab/>
        <w:t>=</w:t>
      </w:r>
      <w:r w:rsidRPr="00A11F75">
        <w:tab/>
        <w:t xml:space="preserve">lateral inflow per unit length. </w:t>
      </w:r>
    </w:p>
    <w:p w14:paraId="5863A375" w14:textId="77777777" w:rsidR="0041037A" w:rsidRPr="00A11F75" w:rsidRDefault="0041037A" w:rsidP="00B6554A">
      <w:pPr>
        <w:pStyle w:val="BodyText2"/>
      </w:pPr>
    </w:p>
    <w:p w14:paraId="0182B3B9" w14:textId="2EDB7CF6" w:rsidR="0041037A" w:rsidRPr="00A11F75" w:rsidRDefault="0041037A" w:rsidP="00B6554A">
      <w:pPr>
        <w:pStyle w:val="BodyText"/>
      </w:pPr>
      <w:r w:rsidRPr="00A11F75">
        <w:t>This arises from re-deriving the momentum equations and assuming that all fl</w:t>
      </w:r>
      <w:r w:rsidR="00645304">
        <w:t>ow</w:t>
      </w:r>
      <w:r w:rsidRPr="00A11F75">
        <w:t xml:space="preserve"> entering the segment is moving at the velocity </w:t>
      </w:r>
      <w:r w:rsidRPr="00A11F75">
        <w:rPr>
          <w:i/>
          <w:iCs/>
        </w:rPr>
        <w:t>U</w:t>
      </w:r>
      <w:r w:rsidRPr="00A11F75">
        <w:rPr>
          <w:i/>
          <w:iCs/>
          <w:vertAlign w:val="subscript"/>
        </w:rPr>
        <w:t>x</w:t>
      </w:r>
      <w:r w:rsidRPr="00A11F75">
        <w:t xml:space="preserve">. This correction to the x-momentum equation would be </w:t>
      </w:r>
    </w:p>
    <w:p w14:paraId="0E35691F" w14:textId="527475FD" w:rsidR="0041037A" w:rsidRPr="00B7030B" w:rsidRDefault="0041037A">
      <w:pPr>
        <w:pStyle w:val="equation"/>
        <w:rPr>
          <w:rFonts w:asciiTheme="minorHAnsi" w:hAnsiTheme="minorHAnsi"/>
        </w:rPr>
      </w:pPr>
      <w:r w:rsidRPr="00B7030B">
        <w:rPr>
          <w:rFonts w:asciiTheme="minorHAnsi" w:hAnsiTheme="minorHAnsi"/>
        </w:rPr>
        <w:tab/>
      </w:r>
      <w:r w:rsidR="00E108E0" w:rsidRPr="00E108E0">
        <w:rPr>
          <w:rFonts w:asciiTheme="minorHAnsi" w:hAnsiTheme="minorHAnsi"/>
          <w:noProof/>
          <w:position w:val="-80"/>
        </w:rPr>
        <w:object w:dxaOrig="6740" w:dyaOrig="1719" w14:anchorId="175A3DB2">
          <v:shape id="_x0000_i1224" type="#_x0000_t75" alt="" style="width:325.9pt;height:82.75pt;mso-width-percent:0;mso-height-percent:0;mso-width-percent:0;mso-height-percent:0" o:ole="">
            <v:imagedata r:id="rId92" o:title=""/>
          </v:shape>
          <o:OLEObject Type="Embed" ProgID="Equation.3" ShapeID="_x0000_i1224" DrawAspect="Content" ObjectID="_1721314781" r:id="rId93"/>
        </w:object>
      </w:r>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53</w:t>
      </w:r>
      <w:r w:rsidR="00A41B27">
        <w:rPr>
          <w:rStyle w:val="EquationCaption"/>
          <w:rFonts w:asciiTheme="minorHAnsi" w:hAnsiTheme="minorHAnsi"/>
        </w:rPr>
        <w:fldChar w:fldCharType="end"/>
      </w:r>
      <w:r w:rsidRPr="00B7030B">
        <w:rPr>
          <w:rStyle w:val="EquationCaption"/>
          <w:rFonts w:asciiTheme="minorHAnsi" w:hAnsiTheme="minorHAnsi"/>
        </w:rPr>
        <w:t>)</w:t>
      </w:r>
    </w:p>
    <w:p w14:paraId="320E847C" w14:textId="77777777" w:rsidR="0041037A" w:rsidRPr="00B7030B" w:rsidRDefault="0041037A" w:rsidP="007A3922">
      <w:pPr>
        <w:pStyle w:val="Heading3"/>
      </w:pPr>
      <w:bookmarkStart w:id="167" w:name="_Toc48573563"/>
      <w:r w:rsidRPr="00B7030B">
        <w:t>Cross-shear of Tributary Inflow</w:t>
      </w:r>
      <w:bookmarkEnd w:id="167"/>
    </w:p>
    <w:p w14:paraId="77D1A09A" w14:textId="77777777" w:rsidR="00CF2007" w:rsidRDefault="00353C1D" w:rsidP="00E86ED0">
      <w:pPr>
        <w:pStyle w:val="BodyText"/>
        <w:spacing w:after="0"/>
      </w:pPr>
      <w:r w:rsidRPr="00A11F75">
        <w:t xml:space="preserve">Even though </w:t>
      </w:r>
      <w:r w:rsidRPr="00127D1D">
        <w:rPr>
          <w:b/>
          <w:bCs/>
        </w:rPr>
        <w:t>CE-QUAL-W2</w:t>
      </w:r>
      <w:r w:rsidRPr="00A11F75">
        <w:t xml:space="preserve"> assumes lateral averaging, t</w:t>
      </w:r>
      <w:r w:rsidR="0041037A" w:rsidRPr="00A11F75">
        <w:t xml:space="preserve">he y-velocity coming into a reservoir may also contribute to vertical mixing. The y component of a tributary inflow is </w:t>
      </w:r>
      <w:proofErr w:type="spellStart"/>
      <w:r w:rsidR="0041037A" w:rsidRPr="00A11F75">
        <w:t>U</w:t>
      </w:r>
      <w:r w:rsidR="0041037A" w:rsidRPr="00A11F75">
        <w:rPr>
          <w:vertAlign w:val="subscript"/>
        </w:rPr>
        <w:t>y</w:t>
      </w:r>
      <w:proofErr w:type="spellEnd"/>
      <w:r w:rsidR="0041037A" w:rsidRPr="00A11F75">
        <w:rPr>
          <w:vertAlign w:val="subscript"/>
        </w:rPr>
        <w:t xml:space="preserve"> </w:t>
      </w:r>
      <w:r w:rsidR="0041037A" w:rsidRPr="00A11F75">
        <w:t xml:space="preserve">= </w:t>
      </w:r>
      <w:proofErr w:type="spellStart"/>
      <w:r w:rsidR="0041037A" w:rsidRPr="00A11F75">
        <w:t>Usin</w:t>
      </w:r>
      <w:proofErr w:type="spellEnd"/>
      <w:r w:rsidR="0041037A" w:rsidRPr="00A11F75">
        <w:sym w:font="Symbol" w:char="F062"/>
      </w:r>
      <w:r w:rsidR="0041037A" w:rsidRPr="00A11F75">
        <w:t xml:space="preserve"> (</w:t>
      </w:r>
      <w:r w:rsidR="003B7E39" w:rsidRPr="00A11F75">
        <w:fldChar w:fldCharType="begin"/>
      </w:r>
      <w:r w:rsidR="003B7E39" w:rsidRPr="00A11F75">
        <w:instrText xml:space="preserve"> REF _Ref532634286 \h  \* MERGEFORMAT </w:instrText>
      </w:r>
      <w:r w:rsidR="003B7E39" w:rsidRPr="00A11F75">
        <w:fldChar w:fldCharType="separate"/>
      </w:r>
      <w:r w:rsidR="00A95042" w:rsidRPr="00A95042">
        <w:rPr>
          <w:rStyle w:val="Figurehyperlink"/>
        </w:rPr>
        <w:t>Figure 15</w:t>
      </w:r>
      <w:r w:rsidR="003B7E39" w:rsidRPr="00A11F75">
        <w:fldChar w:fldCharType="end"/>
      </w:r>
      <w:r w:rsidR="0041037A" w:rsidRPr="00A11F75">
        <w:t xml:space="preserve">).  Since there is no y-momentum equation, </w:t>
      </w:r>
      <w:r w:rsidR="00221392">
        <w:t xml:space="preserve">this lateral shear contributes to the vertical shear stress. This is similar to how the model also accounts for </w:t>
      </w:r>
      <w:r w:rsidR="0041037A" w:rsidRPr="00A11F75">
        <w:t>cross-shear stress from the wind given as</w:t>
      </w:r>
    </w:p>
    <w:p w14:paraId="09A2BE8F" w14:textId="7D6B2CBA" w:rsidR="00CF2007" w:rsidRDefault="00E108E0" w:rsidP="00E86ED0">
      <w:pPr>
        <w:pStyle w:val="BodyText"/>
        <w:jc w:val="center"/>
      </w:pPr>
      <w:r w:rsidRPr="00292641">
        <w:rPr>
          <w:noProof/>
        </w:rPr>
        <w:object w:dxaOrig="3080" w:dyaOrig="520" w14:anchorId="1B0A0025">
          <v:shape id="_x0000_i1223" type="#_x0000_t75" alt="" style="width:152.85pt;height:25.9pt;mso-width-percent:0;mso-height-percent:0;mso-width-percent:0;mso-height-percent:0" o:ole="">
            <v:imagedata r:id="rId94" o:title=""/>
          </v:shape>
          <o:OLEObject Type="Embed" ProgID="Equation.3" ShapeID="_x0000_i1223" DrawAspect="Content" ObjectID="_1721314782" r:id="rId95"/>
        </w:object>
      </w:r>
    </w:p>
    <w:p w14:paraId="71FD4D31" w14:textId="400B3951" w:rsidR="0041037A" w:rsidRPr="00A11F75" w:rsidRDefault="007121C5" w:rsidP="00B6554A">
      <w:pPr>
        <w:pStyle w:val="BodyText"/>
      </w:pPr>
      <w:r>
        <w:t>where this cross-shear also contributes to the vertical eddy viscosity.</w:t>
      </w:r>
    </w:p>
    <w:p w14:paraId="1D874594" w14:textId="77777777" w:rsidR="0041037A" w:rsidRPr="00A11F75" w:rsidRDefault="00353C1D" w:rsidP="00B6554A">
      <w:pPr>
        <w:pStyle w:val="BodyText"/>
      </w:pPr>
      <w:r w:rsidRPr="00A11F75">
        <w:t>For lateral inflow, t</w:t>
      </w:r>
      <w:r w:rsidR="0041037A" w:rsidRPr="00A11F75">
        <w:t xml:space="preserve">he additional shear stress </w:t>
      </w:r>
      <w:r w:rsidRPr="00A11F75">
        <w:t>was</w:t>
      </w:r>
      <w:r w:rsidR="0041037A" w:rsidRPr="00A11F75">
        <w:t xml:space="preserve"> parameterized as an interfacial shear:</w:t>
      </w:r>
    </w:p>
    <w:p w14:paraId="698508DE" w14:textId="68800BA4" w:rsidR="0041037A" w:rsidRPr="00B7030B" w:rsidRDefault="0041037A" w:rsidP="00155688">
      <w:pPr>
        <w:pStyle w:val="equation"/>
        <w:rPr>
          <w:rFonts w:asciiTheme="minorHAnsi" w:hAnsiTheme="minorHAnsi"/>
        </w:rPr>
      </w:pPr>
      <w:r w:rsidRPr="00B7030B">
        <w:rPr>
          <w:rFonts w:asciiTheme="minorHAnsi" w:hAnsiTheme="minorHAnsi"/>
        </w:rPr>
        <w:tab/>
      </w:r>
      <m:oMath>
        <m:sSub>
          <m:sSubPr>
            <m:ctrlPr>
              <w:rPr>
                <w:rFonts w:ascii="Cambria Math" w:hAnsiTheme="minorHAnsi"/>
                <w:i/>
              </w:rPr>
            </m:ctrlPr>
          </m:sSubPr>
          <m:e>
            <m:r>
              <w:rPr>
                <w:rFonts w:ascii="Cambria Math" w:hAnsiTheme="minorHAnsi"/>
              </w:rPr>
              <m:t>τ</m:t>
            </m:r>
          </m:e>
          <m:sub>
            <m:r>
              <w:rPr>
                <w:rFonts w:ascii="Cambria Math" w:hAnsiTheme="minorHAnsi"/>
              </w:rPr>
              <m:t>ytrib</m:t>
            </m:r>
          </m:sub>
        </m:sSub>
        <m:r>
          <w:rPr>
            <w:rFonts w:ascii="Cambria Math" w:hAnsi="Cambria Math" w:cs="Cambria Math"/>
          </w:rPr>
          <m:t>≅</m:t>
        </m:r>
        <m:r>
          <w:rPr>
            <w:rFonts w:ascii="Cambria Math" w:hAnsiTheme="minorHAnsi"/>
          </w:rPr>
          <m:t>ρ</m:t>
        </m:r>
        <m:f>
          <m:fPr>
            <m:ctrlPr>
              <w:rPr>
                <w:rFonts w:ascii="Cambria Math" w:hAnsiTheme="minorHAnsi"/>
                <w:i/>
              </w:rPr>
            </m:ctrlPr>
          </m:fPr>
          <m:num>
            <m:r>
              <w:rPr>
                <w:rFonts w:ascii="Cambria Math" w:hAnsiTheme="minorHAnsi"/>
              </w:rPr>
              <m:t>f</m:t>
            </m:r>
          </m:num>
          <m:den>
            <m:r>
              <w:rPr>
                <w:rFonts w:ascii="Cambria Math" w:hAnsiTheme="minorHAnsi"/>
              </w:rPr>
              <m:t>8</m:t>
            </m:r>
          </m:den>
        </m:f>
        <m:sSubSup>
          <m:sSubSupPr>
            <m:ctrlPr>
              <w:rPr>
                <w:rFonts w:ascii="Cambria Math" w:hAnsiTheme="minorHAnsi"/>
                <w:i/>
              </w:rPr>
            </m:ctrlPr>
          </m:sSubSupPr>
          <m:e>
            <m:r>
              <w:rPr>
                <w:rFonts w:ascii="Cambria Math" w:hAnsiTheme="minorHAnsi"/>
              </w:rPr>
              <m:t>U</m:t>
            </m:r>
          </m:e>
          <m:sub>
            <m:r>
              <w:rPr>
                <w:rFonts w:ascii="Cambria Math" w:hAnsiTheme="minorHAnsi"/>
              </w:rPr>
              <m:t>y</m:t>
            </m:r>
          </m:sub>
          <m:sup>
            <m:r>
              <w:rPr>
                <w:rFonts w:ascii="Cambria Math" w:hAnsiTheme="minorHAnsi"/>
              </w:rPr>
              <m:t>2</m:t>
            </m:r>
          </m:sup>
        </m:sSubSup>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54</w:t>
      </w:r>
      <w:r w:rsidR="00A41B27">
        <w:rPr>
          <w:rStyle w:val="EquationCaption"/>
          <w:rFonts w:asciiTheme="minorHAnsi" w:hAnsiTheme="minorHAnsi"/>
        </w:rPr>
        <w:fldChar w:fldCharType="end"/>
      </w:r>
      <w:r w:rsidRPr="00B7030B">
        <w:rPr>
          <w:rStyle w:val="EquationCaption"/>
          <w:rFonts w:asciiTheme="minorHAnsi" w:hAnsiTheme="minorHAnsi"/>
        </w:rPr>
        <w:t>)</w:t>
      </w:r>
    </w:p>
    <w:p w14:paraId="2FB21F24" w14:textId="0D04EE17" w:rsidR="0041037A" w:rsidRDefault="0041037A" w:rsidP="00C20A32">
      <w:pPr>
        <w:pStyle w:val="BodyText"/>
        <w:spacing w:after="0"/>
      </w:pPr>
      <w:r w:rsidRPr="00A11F75">
        <w:t>where:</w:t>
      </w:r>
    </w:p>
    <w:p w14:paraId="5F617088" w14:textId="77777777" w:rsidR="0041037A" w:rsidRPr="00A11F75" w:rsidRDefault="0041037A" w:rsidP="00C20A32">
      <w:pPr>
        <w:pStyle w:val="variabledefinitionChar"/>
        <w:ind w:left="0" w:firstLine="0"/>
      </w:pPr>
      <w:r w:rsidRPr="00A11F75">
        <w:rPr>
          <w:i/>
          <w:iCs/>
        </w:rPr>
        <w:tab/>
        <w:t>f</w:t>
      </w:r>
      <w:r w:rsidRPr="00A11F75">
        <w:t xml:space="preserve"> </w:t>
      </w:r>
      <w:r w:rsidRPr="00A11F75">
        <w:tab/>
        <w:t>=</w:t>
      </w:r>
      <w:r w:rsidRPr="00A11F75">
        <w:tab/>
        <w:t>interfacial friction factor</w:t>
      </w:r>
    </w:p>
    <w:p w14:paraId="3827040C" w14:textId="77777777" w:rsidR="0041037A" w:rsidRPr="00A11F75" w:rsidRDefault="0041037A" w:rsidP="00B6554A">
      <w:pPr>
        <w:pStyle w:val="variabledefinitionChar"/>
      </w:pPr>
    </w:p>
    <w:p w14:paraId="4BD316C0" w14:textId="64270105" w:rsidR="0041037A" w:rsidRPr="00A11F75" w:rsidRDefault="0041037A" w:rsidP="00B6554A">
      <w:pPr>
        <w:pStyle w:val="BodyText"/>
      </w:pPr>
      <w:r w:rsidRPr="00A11F75">
        <w:t xml:space="preserve">For two-layer flow systems, </w:t>
      </w:r>
      <w:r w:rsidRPr="00A11F75">
        <w:rPr>
          <w:i/>
          <w:iCs/>
        </w:rPr>
        <w:t>f</w:t>
      </w:r>
      <w:r w:rsidRPr="00A11F75">
        <w:t xml:space="preserve"> has b</w:t>
      </w:r>
      <w:r w:rsidR="00353C1D" w:rsidRPr="00A11F75">
        <w:t xml:space="preserve">een found to be of order 0.01.  </w:t>
      </w:r>
      <w:r w:rsidRPr="00A11F75">
        <w:t xml:space="preserve">Therefore, </w:t>
      </w:r>
      <w:r w:rsidR="007121C5">
        <w:t xml:space="preserve">the </w:t>
      </w:r>
      <w:r w:rsidR="00353C1D" w:rsidRPr="00A11F75">
        <w:t xml:space="preserve">vertical eddy viscosity </w:t>
      </w:r>
      <w:r w:rsidRPr="00A11F75">
        <w:t xml:space="preserve">would be increased by a </w:t>
      </w:r>
      <w:r w:rsidR="007121C5">
        <w:t xml:space="preserve">significant </w:t>
      </w:r>
      <w:r w:rsidRPr="00A11F75">
        <w:t xml:space="preserve">lateral tributary inflow.  </w:t>
      </w:r>
    </w:p>
    <w:p w14:paraId="217A3566" w14:textId="77777777" w:rsidR="006D7A24" w:rsidRDefault="00A72F93" w:rsidP="00B6554A">
      <w:pPr>
        <w:pStyle w:val="Heading2"/>
      </w:pPr>
      <w:bookmarkStart w:id="168" w:name="_Toc48573564"/>
      <w:r w:rsidRPr="00B7030B">
        <w:t>Computation of Initial Water Sur</w:t>
      </w:r>
      <w:r w:rsidR="000740EE" w:rsidRPr="00B7030B">
        <w:t>f</w:t>
      </w:r>
      <w:r w:rsidRPr="00B7030B">
        <w:t xml:space="preserve">ace Slope and </w:t>
      </w:r>
    </w:p>
    <w:p w14:paraId="7C1CAE25" w14:textId="02376068" w:rsidR="00A72F93" w:rsidRPr="00B7030B" w:rsidRDefault="00A72F93" w:rsidP="007552CD">
      <w:pPr>
        <w:pStyle w:val="Heading2"/>
      </w:pPr>
      <w:r w:rsidRPr="00B7030B">
        <w:t xml:space="preserve">Velocity Field for River </w:t>
      </w:r>
      <w:r w:rsidR="00A11F75">
        <w:t>Simulation</w:t>
      </w:r>
      <w:bookmarkEnd w:id="168"/>
    </w:p>
    <w:p w14:paraId="7351BEF2" w14:textId="20402C6A" w:rsidR="00A72F93" w:rsidRPr="00C022D6" w:rsidRDefault="00244CED" w:rsidP="007552CD">
      <w:r>
        <w:t xml:space="preserve">The initial conditions for velocity are </w:t>
      </w:r>
      <w:r w:rsidR="00F5036E">
        <w:t xml:space="preserve">usually </w:t>
      </w:r>
      <w:r>
        <w:t>set to zero</w:t>
      </w:r>
      <w:r w:rsidR="00F5036E">
        <w:t xml:space="preserve">, and </w:t>
      </w:r>
      <w:r>
        <w:t xml:space="preserve">initial water surface elevations are set in the bathymetry input file. </w:t>
      </w:r>
      <w:r w:rsidR="00F5036E">
        <w:t>This is appropriate for a reservoir</w:t>
      </w:r>
      <w:r w:rsidR="006D7A24">
        <w:t xml:space="preserve">, </w:t>
      </w:r>
      <w:r w:rsidR="00F5036E">
        <w:t>lake</w:t>
      </w:r>
      <w:r w:rsidR="008107B0">
        <w:t>,</w:t>
      </w:r>
      <w:r w:rsidR="00F5036E">
        <w:t xml:space="preserve"> or estuary system, but for a sloping river section</w:t>
      </w:r>
      <w:r w:rsidR="006D7A24">
        <w:t>,</w:t>
      </w:r>
      <w:r w:rsidR="00F5036E">
        <w:t xml:space="preserve"> setting initial water surface elevations and velocities can be computed internally in the model. </w:t>
      </w:r>
      <w:r w:rsidR="00F5036E" w:rsidRPr="00C022D6">
        <w:t>The model user can turn this feature on for river systems. This feature allow</w:t>
      </w:r>
      <w:r w:rsidR="00F5036E">
        <w:t>s</w:t>
      </w:r>
      <w:r w:rsidR="00F5036E" w:rsidRPr="00C022D6">
        <w:t xml:space="preserve"> for </w:t>
      </w:r>
      <w:r w:rsidR="00F5036E">
        <w:t xml:space="preserve">a </w:t>
      </w:r>
      <w:r w:rsidR="00F5036E" w:rsidRPr="00C022D6">
        <w:t xml:space="preserve">much smoother running of the river model initially and avoids </w:t>
      </w:r>
      <w:r w:rsidR="006D7A24">
        <w:t xml:space="preserve">the user </w:t>
      </w:r>
      <w:r w:rsidR="00F5036E">
        <w:t xml:space="preserve">having to compute the initial </w:t>
      </w:r>
      <w:r w:rsidR="00F5036E" w:rsidRPr="00C022D6">
        <w:t>water surface elevation before a model simulation.</w:t>
      </w:r>
      <w:r>
        <w:t xml:space="preserve"> </w:t>
      </w:r>
      <w:r w:rsidR="00F5036E">
        <w:t>I</w:t>
      </w:r>
      <w:r w:rsidR="00A72F93" w:rsidRPr="00C022D6">
        <w:t xml:space="preserve">nitial water levels and horizontal velocities </w:t>
      </w:r>
      <w:r w:rsidR="00F5036E">
        <w:t xml:space="preserve">are </w:t>
      </w:r>
      <w:r w:rsidR="00A72F93" w:rsidRPr="00C022D6">
        <w:t xml:space="preserve">computed using Manning’s normal depth equation.  </w:t>
      </w:r>
      <w:r w:rsidR="00D90FED">
        <w:t xml:space="preserve">The </w:t>
      </w:r>
      <w:r w:rsidR="00A72F93" w:rsidRPr="00C022D6">
        <w:t xml:space="preserve">model bathymetry and flow files </w:t>
      </w:r>
      <w:r w:rsidR="00D90FED">
        <w:t xml:space="preserve">are used </w:t>
      </w:r>
      <w:r w:rsidR="00A72F93" w:rsidRPr="00C022D6">
        <w:t xml:space="preserve">to determine the normal depth and horizontal velocities at the beginning of a </w:t>
      </w:r>
      <w:r>
        <w:t xml:space="preserve">model </w:t>
      </w:r>
      <w:r w:rsidR="00A72F93" w:rsidRPr="00C022D6">
        <w:t xml:space="preserve">simulation. </w:t>
      </w:r>
    </w:p>
    <w:p w14:paraId="22172D59" w14:textId="77777777" w:rsidR="00A72F93" w:rsidRPr="00B7030B" w:rsidRDefault="00A72F93" w:rsidP="007552CD"/>
    <w:p w14:paraId="6E33644E" w14:textId="584191F3" w:rsidR="00A72F93" w:rsidRDefault="00080C36" w:rsidP="007552CD">
      <w:r>
        <w:lastRenderedPageBreak/>
        <w:t>The flow through each model segment is estimated first by considering a</w:t>
      </w:r>
      <w:r w:rsidR="00A72F93" w:rsidRPr="00C022D6">
        <w:t xml:space="preserve">ll </w:t>
      </w:r>
      <w:r>
        <w:t>inflows and outflows</w:t>
      </w:r>
      <w:r w:rsidR="006D7A24">
        <w:t>,</w:t>
      </w:r>
      <w:r>
        <w:t xml:space="preserve"> such as </w:t>
      </w:r>
      <w:r w:rsidR="00A72F93" w:rsidRPr="00C022D6">
        <w:t xml:space="preserve">tributaries, withdrawals, distributed tributaries, upstream branch inflows, </w:t>
      </w:r>
      <w:r>
        <w:t xml:space="preserve">flows associated with </w:t>
      </w:r>
      <w:r w:rsidR="00A72F93" w:rsidRPr="00C022D6">
        <w:t>internal head boundar</w:t>
      </w:r>
      <w:r>
        <w:t>ies</w:t>
      </w:r>
      <w:r w:rsidR="00A72F93" w:rsidRPr="00C022D6">
        <w:t>, and dam outflows.  Once the flow through each segment has been estimated, the normal depth for each segment is calculated using Manning’s equation:</w:t>
      </w:r>
    </w:p>
    <w:p w14:paraId="6BF63B89" w14:textId="77777777" w:rsidR="00D90FED" w:rsidRPr="00C022D6" w:rsidRDefault="00D90FED" w:rsidP="007552CD"/>
    <w:p w14:paraId="449BEE49" w14:textId="77777777" w:rsidR="00A72F93" w:rsidRPr="00B7030B" w:rsidRDefault="00000000" w:rsidP="007552CD">
      <m:oMathPara>
        <m:oMath>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n</m:t>
                  </m:r>
                </m:e>
                <m:sub>
                  <m:r>
                    <w:rPr>
                      <w:rFonts w:ascii="Cambria Math" w:hAnsi="Cambria Math"/>
                    </w:rPr>
                    <m:t>i</m:t>
                  </m:r>
                </m:sub>
              </m:sSub>
            </m:den>
          </m:f>
          <m:sSub>
            <m:sSubPr>
              <m:ctrlPr>
                <w:rPr>
                  <w:rFonts w:ascii="Cambria Math" w:hAnsi="Cambria Math"/>
                </w:rPr>
              </m:ctrlPr>
            </m:sSubPr>
            <m:e>
              <m:r>
                <w:rPr>
                  <w:rFonts w:ascii="Cambria Math" w:hAnsi="Cambria Math"/>
                </w:rPr>
                <m:t>A</m:t>
              </m:r>
            </m:e>
            <m:sub>
              <m:r>
                <w:rPr>
                  <w:rFonts w:ascii="Cambria Math" w:hAnsi="Cambria Math"/>
                </w:rPr>
                <m:t>i</m:t>
              </m:r>
            </m:sub>
          </m:sSub>
          <m:sSup>
            <m:sSupPr>
              <m:ctrlPr>
                <w:rPr>
                  <w:rFonts w:ascii="Cambria Math" w:hAnsi="Cambria Math"/>
                </w:rPr>
              </m:ctrlPr>
            </m:sSupPr>
            <m:e>
              <m:sSub>
                <m:sSubPr>
                  <m:ctrlPr>
                    <w:rPr>
                      <w:rFonts w:ascii="Cambria Math" w:hAnsi="Cambria Math"/>
                    </w:rPr>
                  </m:ctrlPr>
                </m:sSubPr>
                <m:e>
                  <m:r>
                    <w:rPr>
                      <w:rFonts w:ascii="Cambria Math" w:hAnsi="Cambria Math"/>
                    </w:rPr>
                    <m:t>R</m:t>
                  </m:r>
                </m:e>
                <m:sub>
                  <m:r>
                    <w:rPr>
                      <w:rFonts w:ascii="Cambria Math" w:hAnsi="Cambria Math"/>
                    </w:rPr>
                    <m:t>i</m:t>
                  </m:r>
                </m:sub>
              </m:sSub>
            </m:e>
            <m:sup>
              <m:f>
                <m:fPr>
                  <m:type m:val="skw"/>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sup>
          </m:sSup>
          <m:sSup>
            <m:sSupPr>
              <m:ctrlPr>
                <w:rPr>
                  <w:rFonts w:ascii="Cambria Math" w:hAnsi="Cambria Math"/>
                </w:rPr>
              </m:ctrlPr>
            </m:sSupPr>
            <m:e>
              <m:r>
                <w:rPr>
                  <w:rFonts w:ascii="Cambria Math" w:hAnsi="Cambria Math"/>
                </w:rPr>
                <m:t>S</m:t>
              </m:r>
            </m:e>
            <m:sup>
              <m:f>
                <m:fPr>
                  <m:type m:val="skw"/>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up>
          </m:sSup>
        </m:oMath>
      </m:oMathPara>
    </w:p>
    <w:p w14:paraId="4A46B0BF" w14:textId="14F76ED9" w:rsidR="006D7A24" w:rsidRPr="00C022D6" w:rsidRDefault="00A72F93" w:rsidP="00127D1D">
      <w:pPr>
        <w:pStyle w:val="where"/>
      </w:pPr>
      <w:r w:rsidRPr="00C022D6">
        <w:t>where</w:t>
      </w:r>
      <w:r w:rsidR="00C022D6">
        <w:t>:</w:t>
      </w:r>
    </w:p>
    <w:p w14:paraId="08F8E572" w14:textId="1940F15B" w:rsidR="00A72F93" w:rsidRPr="00C022D6" w:rsidRDefault="00000000" w:rsidP="007552CD">
      <m:oMath>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 xml:space="preserve"> </m:t>
        </m:r>
      </m:oMath>
      <w:r w:rsidR="006D7A24">
        <w:t>=</w:t>
      </w:r>
      <w:r w:rsidR="00A72F93" w:rsidRPr="00C022D6">
        <w:t xml:space="preserve"> Flow through segment </w:t>
      </w:r>
      <w:proofErr w:type="spellStart"/>
      <w:r w:rsidR="00A72F93" w:rsidRPr="00C022D6">
        <w:rPr>
          <w:i/>
        </w:rPr>
        <w:t>i</w:t>
      </w:r>
      <w:proofErr w:type="spellEnd"/>
    </w:p>
    <w:p w14:paraId="4F86E9DB" w14:textId="125CFC04" w:rsidR="00A72F93" w:rsidRPr="00C022D6" w:rsidRDefault="00000000" w:rsidP="007552CD">
      <m:oMath>
        <m:sSub>
          <m:sSubPr>
            <m:ctrlPr>
              <w:rPr>
                <w:rFonts w:ascii="Cambria Math" w:hAnsi="Cambria Math"/>
                <w:i/>
              </w:rPr>
            </m:ctrlPr>
          </m:sSubPr>
          <m:e>
            <m:r>
              <w:rPr>
                <w:rFonts w:ascii="Cambria Math" w:hAnsi="Cambria Math"/>
              </w:rPr>
              <m:t>n</m:t>
            </m:r>
          </m:e>
          <m:sub>
            <m:r>
              <w:rPr>
                <w:rFonts w:ascii="Cambria Math" w:hAnsi="Cambria Math"/>
              </w:rPr>
              <m:t>i</m:t>
            </m:r>
            <m:r>
              <w:rPr>
                <w:rFonts w:ascii="Cambria Math" w:hAnsi="Cambria Math"/>
              </w:rPr>
              <m:t xml:space="preserve"> </m:t>
            </m:r>
          </m:sub>
        </m:sSub>
      </m:oMath>
      <w:r w:rsidR="006D7A24">
        <w:t>=</w:t>
      </w:r>
      <w:r w:rsidR="00A72F93" w:rsidRPr="00C022D6">
        <w:t xml:space="preserve"> Manning’s friction coefficient for segment </w:t>
      </w:r>
      <w:proofErr w:type="spellStart"/>
      <w:r w:rsidR="00A72F93" w:rsidRPr="00C022D6">
        <w:rPr>
          <w:i/>
        </w:rPr>
        <w:t>i</w:t>
      </w:r>
      <w:proofErr w:type="spellEnd"/>
    </w:p>
    <w:p w14:paraId="05C64D2E" w14:textId="72F21DDE" w:rsidR="00A72F93" w:rsidRPr="00C022D6" w:rsidRDefault="00000000" w:rsidP="007552CD">
      <w:pPr>
        <w:rPr>
          <w:i/>
        </w:rPr>
      </w:pPr>
      <m:oMath>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xml:space="preserve"> </m:t>
        </m:r>
      </m:oMath>
      <w:r w:rsidR="006D7A24">
        <w:t>=</w:t>
      </w:r>
      <w:r w:rsidR="00A72F93" w:rsidRPr="00C022D6">
        <w:t xml:space="preserve"> Cross-sectional area of segment </w:t>
      </w:r>
      <w:proofErr w:type="spellStart"/>
      <w:r w:rsidR="00A72F93" w:rsidRPr="00C022D6">
        <w:rPr>
          <w:i/>
        </w:rPr>
        <w:t>i</w:t>
      </w:r>
      <w:proofErr w:type="spellEnd"/>
    </w:p>
    <w:p w14:paraId="238B904A" w14:textId="5AB2F023" w:rsidR="00A72F93" w:rsidRPr="00C022D6" w:rsidRDefault="00000000" w:rsidP="007552CD">
      <w:pPr>
        <w:rPr>
          <w:i/>
        </w:rPr>
      </w:pP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m:t>
        </m:r>
      </m:oMath>
      <w:r w:rsidR="006D7A24">
        <w:t>=</w:t>
      </w:r>
      <w:r w:rsidR="00A72F93" w:rsidRPr="00C022D6">
        <w:t xml:space="preserve"> Hydraulic Radius of segment </w:t>
      </w:r>
      <w:proofErr w:type="spellStart"/>
      <w:r w:rsidR="00A72F93" w:rsidRPr="00C022D6">
        <w:rPr>
          <w:i/>
        </w:rPr>
        <w:t>i</w:t>
      </w:r>
      <w:proofErr w:type="spellEnd"/>
    </w:p>
    <w:p w14:paraId="3C2B31A9" w14:textId="0F1D56CC" w:rsidR="00A72F93" w:rsidRPr="00C022D6" w:rsidRDefault="00A72F93" w:rsidP="007552CD">
      <m:oMath>
        <m:r>
          <w:rPr>
            <w:rFonts w:ascii="Cambria Math" w:hAnsi="Cambria Math"/>
          </w:rPr>
          <m:t xml:space="preserve">S   </m:t>
        </m:r>
      </m:oMath>
      <w:r w:rsidR="006D7A24">
        <w:t>=</w:t>
      </w:r>
      <w:r w:rsidRPr="00C022D6">
        <w:t xml:space="preserve"> Branch slope</w:t>
      </w:r>
    </w:p>
    <w:p w14:paraId="601D04DF" w14:textId="77777777" w:rsidR="00A72F93" w:rsidRPr="00C022D6" w:rsidRDefault="00A72F93" w:rsidP="007552CD"/>
    <w:p w14:paraId="5450CF1B" w14:textId="77777777" w:rsidR="00A72F93" w:rsidRPr="00C022D6" w:rsidRDefault="00A72F93" w:rsidP="007552CD">
      <w:r w:rsidRPr="00C022D6">
        <w:t xml:space="preserve">The cross-sectional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Pr="00C022D6">
        <w:t xml:space="preserve"> and hydraulic radius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Pr="00C022D6">
        <w:t xml:space="preserve"> are a function of depth.  The hydraulic radius is calcu</w:t>
      </w:r>
      <w:proofErr w:type="spellStart"/>
      <w:r w:rsidRPr="00C022D6">
        <w:t>lated</w:t>
      </w:r>
      <w:proofErr w:type="spellEnd"/>
      <w:r w:rsidRPr="00C022D6">
        <w:t xml:space="preserve"> using</w:t>
      </w:r>
    </w:p>
    <w:p w14:paraId="3B260E75" w14:textId="77777777" w:rsidR="00A72F93" w:rsidRPr="00B7030B" w:rsidRDefault="00000000" w:rsidP="00127D1D">
      <w:pPr>
        <w:spacing w:after="120"/>
      </w:pPr>
      <m:oMathPara>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i</m:t>
                  </m:r>
                </m:sub>
              </m:sSub>
            </m:num>
            <m:den>
              <m:sSub>
                <m:sSubPr>
                  <m:ctrlPr>
                    <w:rPr>
                      <w:rFonts w:ascii="Cambria Math" w:hAnsi="Cambria Math"/>
                    </w:rPr>
                  </m:ctrlPr>
                </m:sSubPr>
                <m:e>
                  <m:r>
                    <w:rPr>
                      <w:rFonts w:ascii="Cambria Math" w:hAnsi="Cambria Math"/>
                    </w:rPr>
                    <m:t>P</m:t>
                  </m:r>
                </m:e>
                <m:sub>
                  <m:r>
                    <w:rPr>
                      <w:rFonts w:ascii="Cambria Math" w:hAnsi="Cambria Math"/>
                    </w:rPr>
                    <m:t>i</m:t>
                  </m:r>
                </m:sub>
              </m:sSub>
            </m:den>
          </m:f>
        </m:oMath>
      </m:oMathPara>
    </w:p>
    <w:p w14:paraId="3E057B91" w14:textId="6DFADAED" w:rsidR="00A72F93" w:rsidRPr="00C022D6" w:rsidRDefault="00000000" w:rsidP="007552CD">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A72F93" w:rsidRPr="00C022D6">
        <w:t xml:space="preserve"> is the wetted perimeter.  To calculate the normal depth, the root to the following function is found:</w:t>
      </w:r>
    </w:p>
    <w:p w14:paraId="73623414" w14:textId="77777777" w:rsidR="00A72F93" w:rsidRPr="00B7030B" w:rsidRDefault="00000000" w:rsidP="00C20A32">
      <w:pPr>
        <w:spacing w:before="120" w:after="120"/>
      </w:pPr>
      <m:oMathPara>
        <m:oMath>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n</m:t>
                  </m:r>
                </m:e>
                <m:sub>
                  <m:r>
                    <w:rPr>
                      <w:rFonts w:ascii="Cambria Math" w:hAnsi="Cambria Math"/>
                    </w:rPr>
                    <m:t>i</m:t>
                  </m:r>
                </m:sub>
              </m:sSub>
            </m:den>
          </m:f>
          <m:sSub>
            <m:sSubPr>
              <m:ctrlPr>
                <w:rPr>
                  <w:rFonts w:ascii="Cambria Math" w:hAnsi="Cambria Math"/>
                </w:rPr>
              </m:ctrlPr>
            </m:sSubPr>
            <m:e>
              <m:r>
                <w:rPr>
                  <w:rFonts w:ascii="Cambria Math" w:hAnsi="Cambria Math"/>
                </w:rPr>
                <m:t>A</m:t>
              </m:r>
            </m:e>
            <m:sub>
              <m:r>
                <w:rPr>
                  <w:rFonts w:ascii="Cambria Math" w:hAnsi="Cambria Math"/>
                </w:rPr>
                <m:t>i</m:t>
              </m:r>
            </m:sub>
          </m:sSub>
          <m:sSup>
            <m:sSupPr>
              <m:ctrlPr>
                <w:rPr>
                  <w:rFonts w:ascii="Cambria Math" w:hAnsi="Cambria Math"/>
                </w:rPr>
              </m:ctrlPr>
            </m:sSupPr>
            <m:e>
              <m:sSub>
                <m:sSubPr>
                  <m:ctrlPr>
                    <w:rPr>
                      <w:rFonts w:ascii="Cambria Math" w:hAnsi="Cambria Math"/>
                    </w:rPr>
                  </m:ctrlPr>
                </m:sSubPr>
                <m:e>
                  <m:r>
                    <w:rPr>
                      <w:rFonts w:ascii="Cambria Math" w:hAnsi="Cambria Math"/>
                    </w:rPr>
                    <m:t>R</m:t>
                  </m:r>
                </m:e>
                <m:sub>
                  <m:r>
                    <w:rPr>
                      <w:rFonts w:ascii="Cambria Math" w:hAnsi="Cambria Math"/>
                    </w:rPr>
                    <m:t>i</m:t>
                  </m:r>
                </m:sub>
              </m:sSub>
            </m:e>
            <m:sup>
              <m:f>
                <m:fPr>
                  <m:type m:val="skw"/>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sup>
          </m:sSup>
          <m:sSup>
            <m:sSupPr>
              <m:ctrlPr>
                <w:rPr>
                  <w:rFonts w:ascii="Cambria Math" w:hAnsi="Cambria Math"/>
                </w:rPr>
              </m:ctrlPr>
            </m:sSupPr>
            <m:e>
              <m:r>
                <w:rPr>
                  <w:rFonts w:ascii="Cambria Math" w:hAnsi="Cambria Math"/>
                </w:rPr>
                <m:t>S</m:t>
              </m:r>
            </m:e>
            <m:sup>
              <m:f>
                <m:fPr>
                  <m:type m:val="skw"/>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up>
          </m:sSup>
          <m:r>
            <m:rPr>
              <m:sty m:val="p"/>
            </m:rPr>
            <w:rPr>
              <w:rFonts w:ascii="Cambria Math" w:hAnsi="Cambria Math"/>
            </w:rPr>
            <m:t>=0</m:t>
          </m:r>
        </m:oMath>
      </m:oMathPara>
    </w:p>
    <w:p w14:paraId="1974CB45" w14:textId="0B15C0E4" w:rsidR="00A72F93" w:rsidRPr="00C022D6" w:rsidRDefault="00A72F93" w:rsidP="007552CD">
      <w:r w:rsidRPr="00C022D6">
        <w:t>The method of bisection (Press et al., 1992) is used to find the root, or normal depth, because the function is discontinuous (</w:t>
      </w:r>
      <w:r w:rsidR="006D7A24">
        <w:t xml:space="preserve">i.e., </w:t>
      </w:r>
      <w:r w:rsidRPr="00C022D6">
        <w:t>has corners).</w:t>
      </w:r>
    </w:p>
    <w:p w14:paraId="30A6CE0A" w14:textId="77777777" w:rsidR="00A72F93" w:rsidRPr="00C022D6" w:rsidRDefault="00A72F93" w:rsidP="007552CD"/>
    <w:p w14:paraId="0A3B2369" w14:textId="37E7A844" w:rsidR="00A72F93" w:rsidRPr="00C022D6" w:rsidRDefault="00A72F93" w:rsidP="007552CD">
      <w:r w:rsidRPr="00C022D6">
        <w:t>Once the normal depth for every segment has been calculated, the water surface of each sloping branch is smoothed.  If the predicted water level of a segment is less than the water level of a downstream segment, the downstream segment is considered controlling</w:t>
      </w:r>
      <w:r w:rsidR="006D7A24">
        <w:t>,</w:t>
      </w:r>
      <w:r w:rsidRPr="00C022D6">
        <w:t xml:space="preserve"> and the water level is increased to match that of the downstream segment.  The effect of spillways and gates is considered by calculating the head necessary to convey the flow of the segment on the upstream side of the gate or spillway.  If the normal depth</w:t>
      </w:r>
      <w:r w:rsidR="006D7A24">
        <w:t>-</w:t>
      </w:r>
      <w:r w:rsidRPr="00C022D6">
        <w:t xml:space="preserve">predicted water level of segments upstream of </w:t>
      </w:r>
      <w:r w:rsidR="00080C36">
        <w:t>a</w:t>
      </w:r>
      <w:r w:rsidRPr="00C022D6">
        <w:t xml:space="preserve"> gate</w:t>
      </w:r>
      <w:r w:rsidR="00080C36">
        <w:t xml:space="preserve"> or </w:t>
      </w:r>
      <w:r w:rsidRPr="00C022D6">
        <w:t>spillway are less than the necessary water level at the gate</w:t>
      </w:r>
      <w:r w:rsidR="00080C36">
        <w:t xml:space="preserve"> or </w:t>
      </w:r>
      <w:r w:rsidRPr="00C022D6">
        <w:t>spillway, water levels of upstream segments are set to that of the segment immediately upstream of the gate</w:t>
      </w:r>
      <w:r w:rsidR="00080C36">
        <w:t xml:space="preserve"> or </w:t>
      </w:r>
      <w:r w:rsidRPr="00C022D6">
        <w:t>spillway.</w:t>
      </w:r>
    </w:p>
    <w:p w14:paraId="19CA3B74" w14:textId="77777777" w:rsidR="00A72F93" w:rsidRPr="00B7030B" w:rsidRDefault="00A72F93" w:rsidP="007552CD"/>
    <w:p w14:paraId="7E578F7A" w14:textId="4D2F0534" w:rsidR="00A72F93" w:rsidRPr="00C022D6" w:rsidRDefault="00A72F93" w:rsidP="007552CD">
      <w:r w:rsidRPr="00C022D6">
        <w:t xml:space="preserve">Once water levels have been smoothed and </w:t>
      </w:r>
      <w:r w:rsidR="00080C36">
        <w:t xml:space="preserve">gates or </w:t>
      </w:r>
      <w:r w:rsidRPr="00C022D6">
        <w:t>spillway</w:t>
      </w:r>
      <w:r w:rsidR="00080C36">
        <w:t xml:space="preserve">s </w:t>
      </w:r>
      <w:r w:rsidRPr="00C022D6">
        <w:t xml:space="preserve">accounted for, the average horizontal velocity </w:t>
      </w:r>
      <m:oMath>
        <m:sSub>
          <m:sSubPr>
            <m:ctrlPr>
              <w:rPr>
                <w:rFonts w:ascii="Cambria Math" w:hAnsi="Cambria Math"/>
                <w:i/>
              </w:rPr>
            </m:ctrlPr>
          </m:sSubPr>
          <m:e>
            <m:r>
              <w:rPr>
                <w:rFonts w:ascii="Cambria Math" w:hAnsi="Cambria Math"/>
              </w:rPr>
              <m:t>U</m:t>
            </m:r>
          </m:e>
          <m:sub>
            <m:r>
              <w:rPr>
                <w:rFonts w:ascii="Cambria Math" w:hAnsi="Cambria Math"/>
              </w:rPr>
              <m:t>avg</m:t>
            </m:r>
          </m:sub>
        </m:sSub>
      </m:oMath>
      <w:r w:rsidRPr="00C022D6">
        <w:t xml:space="preserve"> in each segment </w:t>
      </w:r>
      <w:r w:rsidR="00080C36">
        <w:t>is</w:t>
      </w:r>
      <w:r w:rsidRPr="00C022D6">
        <w:t xml:space="preserve"> estimated with</w:t>
      </w:r>
    </w:p>
    <w:p w14:paraId="00284052" w14:textId="77777777" w:rsidR="00A72F93" w:rsidRPr="00B7030B" w:rsidRDefault="00000000" w:rsidP="00127D1D">
      <w:pPr>
        <w:spacing w:after="120"/>
      </w:pPr>
      <m:oMathPara>
        <m:oMath>
          <m:sSub>
            <m:sSubPr>
              <m:ctrlPr>
                <w:rPr>
                  <w:rFonts w:ascii="Cambria Math" w:hAnsi="Cambria Math"/>
                </w:rPr>
              </m:ctrlPr>
            </m:sSubPr>
            <m:e>
              <m:r>
                <w:rPr>
                  <w:rFonts w:ascii="Cambria Math" w:hAnsi="Cambria Math"/>
                </w:rPr>
                <m:t>U</m:t>
              </m:r>
            </m:e>
            <m:sub>
              <m:r>
                <w:rPr>
                  <w:rFonts w:ascii="Cambria Math" w:hAnsi="Cambria Math"/>
                </w:rPr>
                <m:t>avg</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Q</m:t>
                  </m:r>
                </m:e>
                <m:sub>
                  <m:r>
                    <w:rPr>
                      <w:rFonts w:ascii="Cambria Math" w:hAnsi="Cambria Math"/>
                    </w:rPr>
                    <m:t>i</m:t>
                  </m:r>
                </m:sub>
              </m:sSub>
            </m:num>
            <m:den>
              <m:sSub>
                <m:sSubPr>
                  <m:ctrlPr>
                    <w:rPr>
                      <w:rFonts w:ascii="Cambria Math" w:hAnsi="Cambria Math"/>
                    </w:rPr>
                  </m:ctrlPr>
                </m:sSubPr>
                <m:e>
                  <m:r>
                    <w:rPr>
                      <w:rFonts w:ascii="Cambria Math" w:hAnsi="Cambria Math"/>
                    </w:rPr>
                    <m:t>A</m:t>
                  </m:r>
                </m:e>
                <m:sub>
                  <m:r>
                    <w:rPr>
                      <w:rFonts w:ascii="Cambria Math" w:hAnsi="Cambria Math"/>
                    </w:rPr>
                    <m:t>i</m:t>
                  </m:r>
                </m:sub>
              </m:sSub>
            </m:den>
          </m:f>
        </m:oMath>
      </m:oMathPara>
    </w:p>
    <w:p w14:paraId="23384D27" w14:textId="449E7E8C" w:rsidR="00A72F93" w:rsidRPr="00C022D6" w:rsidRDefault="00A72F93" w:rsidP="007552CD">
      <w:r w:rsidRPr="00C022D6">
        <w:t xml:space="preserve">If a branch is a </w:t>
      </w:r>
      <w:r w:rsidRPr="00153CB0">
        <w:rPr>
          <w:i/>
          <w:iCs/>
        </w:rPr>
        <w:t>loop branch</w:t>
      </w:r>
      <w:r w:rsidR="00683F68">
        <w:t>, i.e.,</w:t>
      </w:r>
      <w:r w:rsidRPr="00C022D6">
        <w:t xml:space="preserve"> a branch with upstream and downstream ends that are internal head boundaries attached to segments of another, single branch, </w:t>
      </w:r>
      <w:r w:rsidR="00683F68">
        <w:t xml:space="preserve">then </w:t>
      </w:r>
      <w:r w:rsidRPr="00C022D6">
        <w:t>the initial velocity water level tool will set initial velocities of this branch equal to zero and estimate water levels by interpolating between the water levels in upstream and downstream boundary condition segments.</w:t>
      </w:r>
    </w:p>
    <w:p w14:paraId="41F48FF6" w14:textId="77777777" w:rsidR="0041037A" w:rsidRPr="00B7030B" w:rsidRDefault="0041037A" w:rsidP="007A3922">
      <w:pPr>
        <w:pStyle w:val="Heading2"/>
      </w:pPr>
      <w:bookmarkStart w:id="169" w:name="_Toc523896510"/>
      <w:bookmarkStart w:id="170" w:name="_Toc48573565"/>
      <w:r w:rsidRPr="00B7030B">
        <w:lastRenderedPageBreak/>
        <w:t>Auxiliary Functions</w:t>
      </w:r>
      <w:bookmarkEnd w:id="169"/>
      <w:bookmarkEnd w:id="170"/>
    </w:p>
    <w:p w14:paraId="5E439A78" w14:textId="77777777" w:rsidR="0041037A" w:rsidRPr="00727255" w:rsidRDefault="0041037A" w:rsidP="00B6554A">
      <w:pPr>
        <w:pStyle w:val="BodyText"/>
      </w:pPr>
      <w:r w:rsidRPr="00727255">
        <w:t>Auxiliary functions are relationships that describe processes indepen</w:t>
      </w:r>
      <w:r w:rsidRPr="00727255">
        <w:softHyphen/>
        <w:t>dent of basic hydro</w:t>
      </w:r>
      <w:r w:rsidRPr="00727255">
        <w:softHyphen/>
        <w:t>dynamic and transport computational schemes in the model.  Auxil</w:t>
      </w:r>
      <w:r w:rsidRPr="00727255">
        <w:softHyphen/>
        <w:t>iary functions include turbulent dispersion and wind shear processes, heat exchange (including ice cover), evapora</w:t>
      </w:r>
      <w:r w:rsidRPr="00727255">
        <w:softHyphen/>
        <w:t>tion, hydraulic structures, density, and selective withdraw</w:t>
      </w:r>
      <w:r w:rsidRPr="00727255">
        <w:softHyphen/>
        <w:t>al.</w:t>
      </w:r>
    </w:p>
    <w:p w14:paraId="6289E015" w14:textId="77777777" w:rsidR="0041037A" w:rsidRPr="00B7030B" w:rsidRDefault="0041037A" w:rsidP="00153CB0">
      <w:pPr>
        <w:pStyle w:val="Heading3"/>
      </w:pPr>
      <w:bookmarkStart w:id="171" w:name="_Toc491084659"/>
      <w:bookmarkStart w:id="172" w:name="_Toc523896511"/>
      <w:bookmarkStart w:id="173" w:name="_Toc48573566"/>
      <w:r w:rsidRPr="00B7030B">
        <w:t>Surface Shear Stress</w:t>
      </w:r>
      <w:bookmarkEnd w:id="171"/>
      <w:bookmarkEnd w:id="172"/>
      <w:bookmarkEnd w:id="173"/>
    </w:p>
    <w:p w14:paraId="5E667472" w14:textId="4EE51044" w:rsidR="0041037A" w:rsidRPr="00727255" w:rsidRDefault="0041037A" w:rsidP="007A3922">
      <w:pPr>
        <w:pStyle w:val="BodyText"/>
      </w:pPr>
      <w:r w:rsidRPr="00727255">
        <w:t xml:space="preserve">Referring to </w:t>
      </w:r>
      <w:r w:rsidR="003B7E39" w:rsidRPr="00727255">
        <w:fldChar w:fldCharType="begin"/>
      </w:r>
      <w:r w:rsidR="003B7E39" w:rsidRPr="00727255">
        <w:instrText xml:space="preserve"> REF _Ref8625947 \h  \* MERGEFORMAT </w:instrText>
      </w:r>
      <w:r w:rsidR="003B7E39" w:rsidRPr="00727255">
        <w:fldChar w:fldCharType="separate"/>
      </w:r>
      <w:r w:rsidR="00A95042" w:rsidRPr="00A95042">
        <w:rPr>
          <w:rStyle w:val="Figurehyperlink"/>
          <w:szCs w:val="18"/>
        </w:rPr>
        <w:t>Figure 16</w:t>
      </w:r>
      <w:r w:rsidR="003B7E39" w:rsidRPr="00727255">
        <w:fldChar w:fldCharType="end"/>
      </w:r>
      <w:r w:rsidRPr="00727255">
        <w:t xml:space="preserve">, the shear stress at the water surface is defined as </w:t>
      </w:r>
    </w:p>
    <w:p w14:paraId="1B8E2C0F" w14:textId="45394704" w:rsidR="0041037A" w:rsidRPr="00B7030B" w:rsidRDefault="0041037A" w:rsidP="00BE165B">
      <w:pPr>
        <w:pStyle w:val="equation"/>
        <w:spacing w:after="0"/>
        <w:rPr>
          <w:rFonts w:asciiTheme="minorHAnsi" w:hAnsiTheme="minorHAnsi"/>
        </w:rPr>
      </w:pPr>
      <w:r w:rsidRPr="00B7030B">
        <w:rPr>
          <w:rFonts w:asciiTheme="minorHAnsi" w:hAnsiTheme="minorHAnsi"/>
        </w:rPr>
        <w:tab/>
      </w:r>
      <w:r w:rsidR="00E108E0" w:rsidRPr="00E108E0">
        <w:rPr>
          <w:rFonts w:asciiTheme="minorHAnsi" w:hAnsiTheme="minorHAnsi"/>
          <w:noProof/>
          <w:position w:val="-12"/>
        </w:rPr>
        <w:object w:dxaOrig="3620" w:dyaOrig="499" w14:anchorId="3F8C122A">
          <v:shape id="_x0000_i1222" type="#_x0000_t75" alt="" style="width:181.9pt;height:24pt;mso-width-percent:0;mso-height-percent:0;mso-width-percent:0;mso-height-percent:0" o:ole="">
            <v:imagedata r:id="rId96" o:title=""/>
          </v:shape>
          <o:OLEObject Type="Embed" ProgID="Equation.3" ShapeID="_x0000_i1222" DrawAspect="Content" ObjectID="_1721314783" r:id="rId97"/>
        </w:object>
      </w:r>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55</w:t>
      </w:r>
      <w:r w:rsidR="00A41B27">
        <w:rPr>
          <w:rStyle w:val="EquationCaption"/>
          <w:rFonts w:asciiTheme="minorHAnsi" w:hAnsiTheme="minorHAnsi"/>
        </w:rPr>
        <w:fldChar w:fldCharType="end"/>
      </w:r>
      <w:r w:rsidRPr="00B7030B">
        <w:rPr>
          <w:rStyle w:val="EquationCaption"/>
          <w:rFonts w:asciiTheme="minorHAnsi" w:hAnsiTheme="minorHAnsi"/>
        </w:rPr>
        <w:t>)</w:t>
      </w:r>
    </w:p>
    <w:p w14:paraId="383CEB7B" w14:textId="77777777" w:rsidR="0041037A" w:rsidRPr="00727255" w:rsidRDefault="0041037A" w:rsidP="00127D1D">
      <w:pPr>
        <w:pStyle w:val="where"/>
      </w:pPr>
      <w:r w:rsidRPr="00727255">
        <w:t xml:space="preserve">where: </w:t>
      </w:r>
    </w:p>
    <w:p w14:paraId="142291B9" w14:textId="77777777" w:rsidR="0041037A" w:rsidRPr="00727255" w:rsidRDefault="0041037A" w:rsidP="004E0BD0">
      <w:pPr>
        <w:pStyle w:val="variabledefinitionChar"/>
      </w:pPr>
      <w:r w:rsidRPr="00727255">
        <w:tab/>
      </w:r>
      <w:r w:rsidRPr="00727255">
        <w:sym w:font="Symbol" w:char="F074"/>
      </w:r>
      <w:r w:rsidRPr="00727255">
        <w:rPr>
          <w:vertAlign w:val="subscript"/>
        </w:rPr>
        <w:t>s</w:t>
      </w:r>
      <w:r w:rsidRPr="00727255">
        <w:tab/>
        <w:t>=</w:t>
      </w:r>
      <w:r w:rsidRPr="00727255">
        <w:tab/>
        <w:t>surface shear stress at water surface</w:t>
      </w:r>
      <w:r w:rsidR="00BB510B" w:rsidRPr="00727255">
        <w:t>, kg/m/s</w:t>
      </w:r>
      <w:r w:rsidR="00BB510B" w:rsidRPr="00727255">
        <w:rPr>
          <w:vertAlign w:val="superscript"/>
        </w:rPr>
        <w:t>2</w:t>
      </w:r>
    </w:p>
    <w:p w14:paraId="0D3D16FD" w14:textId="77777777" w:rsidR="0041037A" w:rsidRPr="00727255" w:rsidRDefault="0041037A" w:rsidP="00153CB0">
      <w:pPr>
        <w:pStyle w:val="variabledefinitionChar"/>
      </w:pPr>
      <w:r w:rsidRPr="00727255">
        <w:tab/>
        <w:t>u</w:t>
      </w:r>
      <w:r w:rsidRPr="00727255">
        <w:rPr>
          <w:vertAlign w:val="subscript"/>
        </w:rPr>
        <w:t>s</w:t>
      </w:r>
      <w:r w:rsidRPr="00727255">
        <w:tab/>
        <w:t>=</w:t>
      </w:r>
      <w:r w:rsidRPr="00727255">
        <w:tab/>
        <w:t>surface velocity in water</w:t>
      </w:r>
      <w:r w:rsidR="00BB510B" w:rsidRPr="00727255">
        <w:t>, m/s</w:t>
      </w:r>
    </w:p>
    <w:p w14:paraId="7BA7A4E6" w14:textId="77777777" w:rsidR="0041037A" w:rsidRPr="00727255" w:rsidRDefault="0041037A" w:rsidP="00B6554A">
      <w:pPr>
        <w:pStyle w:val="variabledefinitionChar"/>
      </w:pPr>
      <w:r w:rsidRPr="00727255">
        <w:tab/>
      </w:r>
      <w:proofErr w:type="spellStart"/>
      <w:r w:rsidRPr="00727255">
        <w:t>W</w:t>
      </w:r>
      <w:r w:rsidRPr="00727255">
        <w:rPr>
          <w:vertAlign w:val="subscript"/>
        </w:rPr>
        <w:t>h</w:t>
      </w:r>
      <w:proofErr w:type="spellEnd"/>
      <w:r w:rsidRPr="00727255">
        <w:tab/>
        <w:t>=</w:t>
      </w:r>
      <w:r w:rsidRPr="00727255">
        <w:tab/>
        <w:t>wind velocity measured at a distance h above water surface in direction of shear</w:t>
      </w:r>
      <w:r w:rsidR="00BB510B" w:rsidRPr="00727255">
        <w:t>, m/s</w:t>
      </w:r>
    </w:p>
    <w:p w14:paraId="696E0636" w14:textId="77777777" w:rsidR="0041037A" w:rsidRPr="00727255" w:rsidRDefault="0041037A" w:rsidP="00B6554A">
      <w:pPr>
        <w:pStyle w:val="variabledefinitionChar"/>
      </w:pPr>
      <w:r w:rsidRPr="00727255">
        <w:tab/>
        <w:t>C</w:t>
      </w:r>
      <w:r w:rsidRPr="00727255">
        <w:rPr>
          <w:vertAlign w:val="subscript"/>
        </w:rPr>
        <w:t>D</w:t>
      </w:r>
      <w:r w:rsidRPr="00727255">
        <w:tab/>
        <w:t>=</w:t>
      </w:r>
      <w:r w:rsidRPr="00727255">
        <w:tab/>
        <w:t>drag coefficient</w:t>
      </w:r>
      <w:r w:rsidR="00BB510B" w:rsidRPr="00727255">
        <w:t>, [-]</w:t>
      </w:r>
    </w:p>
    <w:p w14:paraId="3CF12CCB" w14:textId="77777777" w:rsidR="0041037A" w:rsidRPr="00727255" w:rsidRDefault="0041037A" w:rsidP="00B6554A">
      <w:pPr>
        <w:pStyle w:val="variabledefinitionChar"/>
      </w:pPr>
      <w:r w:rsidRPr="00727255">
        <w:tab/>
      </w:r>
      <w:r w:rsidRPr="00727255">
        <w:sym w:font="Symbol" w:char="F072"/>
      </w:r>
      <w:r w:rsidRPr="00727255">
        <w:rPr>
          <w:vertAlign w:val="subscript"/>
        </w:rPr>
        <w:t>a</w:t>
      </w:r>
      <w:r w:rsidRPr="00727255">
        <w:tab/>
        <w:t>=</w:t>
      </w:r>
      <w:r w:rsidRPr="00727255">
        <w:tab/>
        <w:t>air density</w:t>
      </w:r>
      <w:r w:rsidR="00BB510B" w:rsidRPr="00727255">
        <w:t>, kg/m</w:t>
      </w:r>
      <w:r w:rsidR="00BB510B" w:rsidRPr="00727255">
        <w:rPr>
          <w:vertAlign w:val="superscript"/>
        </w:rPr>
        <w:t>3</w:t>
      </w:r>
    </w:p>
    <w:p w14:paraId="0B504629" w14:textId="77777777" w:rsidR="0041037A" w:rsidRPr="00B7030B" w:rsidRDefault="0041037A" w:rsidP="00B6554A">
      <w:pPr>
        <w:pStyle w:val="BodyText2"/>
      </w:pPr>
    </w:p>
    <w:p w14:paraId="21A04147" w14:textId="77777777" w:rsidR="0041037A" w:rsidRPr="00B7030B" w:rsidRDefault="00E108E0" w:rsidP="005611B1">
      <w:pPr>
        <w:pStyle w:val="Graph"/>
      </w:pPr>
      <w:r w:rsidRPr="00085A37">
        <w:rPr>
          <w:noProof/>
          <w:bdr w:val="single" w:sz="2" w:space="0" w:color="auto"/>
        </w:rPr>
        <w:object w:dxaOrig="7357" w:dyaOrig="5483" w14:anchorId="0496612D">
          <v:shape id="_x0000_i1221" type="#_x0000_t75" alt="" style="width:366.95pt;height:185.7pt;mso-width-percent:0;mso-height-percent:0;mso-width-percent:0;mso-height-percent:0" o:ole="" fillcolor="window">
            <v:imagedata r:id="rId98" o:title=""/>
          </v:shape>
          <o:OLEObject Type="Embed" ProgID="Word.Picture.8" ShapeID="_x0000_i1221" DrawAspect="Content" ObjectID="_1721314784" r:id="rId99"/>
        </w:object>
      </w:r>
    </w:p>
    <w:p w14:paraId="1BF504FB" w14:textId="67BCC796" w:rsidR="0041037A" w:rsidRPr="00B7030B" w:rsidRDefault="0041037A" w:rsidP="007552CD">
      <w:pPr>
        <w:pStyle w:val="Figurecaption"/>
      </w:pPr>
      <w:bookmarkStart w:id="174" w:name="_Ref8625947"/>
      <w:bookmarkStart w:id="175" w:name="_Toc523896618"/>
      <w:bookmarkStart w:id="176" w:name="_Toc48573728"/>
      <w:r w:rsidRPr="00B7030B">
        <w:t xml:space="preserve">Figure </w:t>
      </w:r>
      <w:r w:rsidR="00000000">
        <w:fldChar w:fldCharType="begin"/>
      </w:r>
      <w:r w:rsidR="00000000">
        <w:instrText xml:space="preserve"> SEQ Figure \* ARABIC </w:instrText>
      </w:r>
      <w:r w:rsidR="00000000">
        <w:fldChar w:fldCharType="separate"/>
      </w:r>
      <w:r w:rsidR="00A95042">
        <w:rPr>
          <w:noProof/>
        </w:rPr>
        <w:t>16</w:t>
      </w:r>
      <w:r w:rsidR="00000000">
        <w:rPr>
          <w:noProof/>
        </w:rPr>
        <w:fldChar w:fldCharType="end"/>
      </w:r>
      <w:bookmarkEnd w:id="174"/>
      <w:r w:rsidRPr="00B7030B">
        <w:t>.  Shear stress at the air-water surface.</w:t>
      </w:r>
      <w:bookmarkEnd w:id="175"/>
      <w:bookmarkEnd w:id="176"/>
    </w:p>
    <w:p w14:paraId="21CCCFE7" w14:textId="77777777" w:rsidR="0041037A" w:rsidRPr="00727255" w:rsidRDefault="0041037A" w:rsidP="007552CD">
      <w:pPr>
        <w:pStyle w:val="BodyText"/>
      </w:pPr>
      <w:r w:rsidRPr="00727255">
        <w:t>Note that this relationship leads to the “3% rule” for surface currents:</w:t>
      </w:r>
    </w:p>
    <w:p w14:paraId="495085AB" w14:textId="32F8975E" w:rsidR="0041037A" w:rsidRPr="00B7030B" w:rsidRDefault="0041037A">
      <w:pPr>
        <w:pStyle w:val="equation"/>
        <w:rPr>
          <w:rFonts w:asciiTheme="minorHAnsi" w:hAnsiTheme="minorHAnsi"/>
        </w:rPr>
      </w:pPr>
      <w:r w:rsidRPr="00B7030B">
        <w:rPr>
          <w:rFonts w:asciiTheme="minorHAnsi" w:hAnsiTheme="minorHAnsi"/>
        </w:rPr>
        <w:tab/>
      </w:r>
      <w:r w:rsidR="00E108E0" w:rsidRPr="00E108E0">
        <w:rPr>
          <w:rFonts w:asciiTheme="minorHAnsi" w:hAnsiTheme="minorHAnsi"/>
          <w:noProof/>
          <w:position w:val="-72"/>
        </w:rPr>
        <w:object w:dxaOrig="3540" w:dyaOrig="1719" w14:anchorId="2C247A29">
          <v:shape id="_x0000_i1220" type="#_x0000_t75" alt="" style="width:178.1pt;height:87.15pt;mso-width-percent:0;mso-height-percent:0;mso-width-percent:0;mso-height-percent:0" o:ole="">
            <v:imagedata r:id="rId100" o:title=""/>
          </v:shape>
          <o:OLEObject Type="Embed" ProgID="Equation.3" ShapeID="_x0000_i1220" DrawAspect="Content" ObjectID="_1721314785" r:id="rId101"/>
        </w:object>
      </w:r>
      <w:r w:rsidRPr="00B7030B">
        <w:rPr>
          <w:rFonts w:asciiTheme="minorHAnsi" w:hAnsiTheme="minorHAnsi"/>
        </w:rPr>
        <w:tab/>
        <w:t xml:space="preserve"> </w:t>
      </w:r>
      <w:r w:rsidRPr="00B7030B">
        <w:rPr>
          <w:rStyle w:val="EquationCaption"/>
          <w:rFonts w:asciiTheme="minorHAnsi" w:hAnsiTheme="minorHAnsi"/>
        </w:rPr>
        <w:t xml:space="preserve"> (</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56</w:t>
      </w:r>
      <w:r w:rsidR="00A41B27">
        <w:rPr>
          <w:rStyle w:val="EquationCaption"/>
          <w:rFonts w:asciiTheme="minorHAnsi" w:hAnsiTheme="minorHAnsi"/>
        </w:rPr>
        <w:fldChar w:fldCharType="end"/>
      </w:r>
      <w:r w:rsidRPr="00B7030B">
        <w:rPr>
          <w:rStyle w:val="EquationCaption"/>
          <w:rFonts w:asciiTheme="minorHAnsi" w:hAnsiTheme="minorHAnsi"/>
        </w:rPr>
        <w:t>)</w:t>
      </w:r>
    </w:p>
    <w:p w14:paraId="3124C62A" w14:textId="1EEF1EFE" w:rsidR="0041037A" w:rsidRPr="00727255" w:rsidRDefault="00EF092C" w:rsidP="007A3922">
      <w:pPr>
        <w:pStyle w:val="BodyText"/>
      </w:pPr>
      <w:r>
        <w:lastRenderedPageBreak/>
        <w:t>T</w:t>
      </w:r>
      <w:r w:rsidR="0041037A" w:rsidRPr="00727255">
        <w:t xml:space="preserve">he drag coefficient is </w:t>
      </w:r>
      <w:r>
        <w:t>u</w:t>
      </w:r>
      <w:r w:rsidRPr="00727255">
        <w:t xml:space="preserve">sually </w:t>
      </w:r>
      <w:r w:rsidR="0041037A" w:rsidRPr="00727255">
        <w:t xml:space="preserve">a function of the measurement height, h, above the water surface.  Most drag coefficient formulae have been determined based on a 10 </w:t>
      </w:r>
      <w:r w:rsidR="0041037A" w:rsidRPr="00153CB0">
        <w:t>m</w:t>
      </w:r>
      <w:r w:rsidR="0041037A" w:rsidRPr="00727255">
        <w:t xml:space="preserve"> wind speed measurement height.  If wind speeds are taken at other measurement heights for the shear stress calculation, these </w:t>
      </w:r>
      <w:r w:rsidR="006B4B70" w:rsidRPr="00727255">
        <w:t xml:space="preserve">are corrected in the model to a </w:t>
      </w:r>
      <w:r w:rsidR="0041037A" w:rsidRPr="00727255">
        <w:t xml:space="preserve">10 </w:t>
      </w:r>
      <w:r w:rsidR="0041037A" w:rsidRPr="00153CB0">
        <w:t>m</w:t>
      </w:r>
      <w:r w:rsidR="006B4B70" w:rsidRPr="00727255">
        <w:rPr>
          <w:iCs/>
        </w:rPr>
        <w:t xml:space="preserve"> height</w:t>
      </w:r>
      <w:r w:rsidR="0041037A" w:rsidRPr="00727255">
        <w:t xml:space="preserve">. </w:t>
      </w:r>
    </w:p>
    <w:p w14:paraId="3F7F0D05" w14:textId="443F2C52" w:rsidR="0041037A" w:rsidRPr="00727255" w:rsidRDefault="0041037A" w:rsidP="007A3922">
      <w:pPr>
        <w:pStyle w:val="BodyText"/>
      </w:pPr>
      <w:r w:rsidRPr="00727255">
        <w:t>The wind speed is a function of measurement height.  To correct the measurement height to an elevation z, the following approach</w:t>
      </w:r>
      <w:r w:rsidR="005D4D5A">
        <w:t xml:space="preserve"> is used a</w:t>
      </w:r>
      <w:r w:rsidRPr="00727255">
        <w:t>ssuming a logarithmic boundary layer:</w:t>
      </w:r>
    </w:p>
    <w:p w14:paraId="08235582" w14:textId="3F3CDD6A" w:rsidR="0041037A" w:rsidRPr="00B7030B" w:rsidRDefault="0041037A">
      <w:pPr>
        <w:pStyle w:val="equation"/>
        <w:rPr>
          <w:rFonts w:asciiTheme="minorHAnsi" w:hAnsiTheme="minorHAnsi"/>
        </w:rPr>
      </w:pPr>
      <w:r w:rsidRPr="00B7030B">
        <w:rPr>
          <w:rFonts w:asciiTheme="minorHAnsi" w:hAnsiTheme="minorHAnsi"/>
        </w:rPr>
        <w:tab/>
      </w:r>
      <w:r w:rsidR="00E108E0" w:rsidRPr="00E108E0">
        <w:rPr>
          <w:rFonts w:asciiTheme="minorHAnsi" w:hAnsiTheme="minorHAnsi"/>
          <w:noProof/>
          <w:position w:val="-60"/>
        </w:rPr>
        <w:object w:dxaOrig="1400" w:dyaOrig="1320" w14:anchorId="2D4DBEEF">
          <v:shape id="_x0000_i1219" type="#_x0000_t75" alt="" style="width:1in;height:68.2pt;mso-width-percent:0;mso-height-percent:0;mso-width-percent:0;mso-height-percent:0" o:ole="">
            <v:imagedata r:id="rId102" o:title=""/>
          </v:shape>
          <o:OLEObject Type="Embed" ProgID="Equation.3" ShapeID="_x0000_i1219" DrawAspect="Content" ObjectID="_1721314786" r:id="rId103"/>
        </w:object>
      </w:r>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57</w:t>
      </w:r>
      <w:r w:rsidR="00A41B27">
        <w:rPr>
          <w:rStyle w:val="EquationCaption"/>
          <w:rFonts w:asciiTheme="minorHAnsi" w:hAnsiTheme="minorHAnsi"/>
        </w:rPr>
        <w:fldChar w:fldCharType="end"/>
      </w:r>
      <w:r w:rsidRPr="00B7030B">
        <w:rPr>
          <w:rStyle w:val="EquationCaption"/>
          <w:rFonts w:asciiTheme="minorHAnsi" w:hAnsiTheme="minorHAnsi"/>
        </w:rPr>
        <w:t>)</w:t>
      </w:r>
    </w:p>
    <w:p w14:paraId="4E9403CA" w14:textId="77777777" w:rsidR="0041037A" w:rsidRPr="00727255" w:rsidRDefault="0041037A" w:rsidP="00127D1D">
      <w:pPr>
        <w:pStyle w:val="where"/>
      </w:pPr>
      <w:r w:rsidRPr="00727255">
        <w:t>where:</w:t>
      </w:r>
    </w:p>
    <w:p w14:paraId="1F6232A1" w14:textId="77777777" w:rsidR="0041037A" w:rsidRPr="00727255" w:rsidRDefault="0041037A" w:rsidP="007A3922">
      <w:pPr>
        <w:pStyle w:val="variabledefinitionChar"/>
      </w:pPr>
      <w:r w:rsidRPr="00727255">
        <w:tab/>
      </w:r>
      <w:proofErr w:type="spellStart"/>
      <w:r w:rsidRPr="00727255">
        <w:rPr>
          <w:i/>
          <w:iCs/>
        </w:rPr>
        <w:t>W</w:t>
      </w:r>
      <w:r w:rsidRPr="00727255">
        <w:rPr>
          <w:i/>
          <w:iCs/>
          <w:vertAlign w:val="subscript"/>
        </w:rPr>
        <w:t>z</w:t>
      </w:r>
      <w:proofErr w:type="spellEnd"/>
      <w:r w:rsidRPr="00727255">
        <w:rPr>
          <w:vertAlign w:val="subscript"/>
        </w:rPr>
        <w:tab/>
      </w:r>
      <w:r w:rsidRPr="00727255">
        <w:t>=</w:t>
      </w:r>
      <w:r w:rsidRPr="00727255">
        <w:tab/>
        <w:t xml:space="preserve">desired wind speed at elevation z </w:t>
      </w:r>
    </w:p>
    <w:p w14:paraId="153D0097" w14:textId="77777777" w:rsidR="0041037A" w:rsidRPr="00727255" w:rsidRDefault="0041037A" w:rsidP="007A3922">
      <w:pPr>
        <w:pStyle w:val="variabledefinitionChar"/>
        <w:rPr>
          <w:vertAlign w:val="subscript"/>
        </w:rPr>
      </w:pPr>
      <w:r w:rsidRPr="00727255">
        <w:tab/>
      </w:r>
      <w:r w:rsidRPr="00727255">
        <w:rPr>
          <w:i/>
          <w:iCs/>
        </w:rPr>
        <w:t>W</w:t>
      </w:r>
      <w:r w:rsidRPr="00727255">
        <w:rPr>
          <w:i/>
          <w:iCs/>
          <w:vertAlign w:val="subscript"/>
        </w:rPr>
        <w:t>z1</w:t>
      </w:r>
      <w:r w:rsidRPr="00727255">
        <w:tab/>
        <w:t>=</w:t>
      </w:r>
      <w:r w:rsidRPr="00727255">
        <w:tab/>
        <w:t>known wind speed at height z</w:t>
      </w:r>
      <w:r w:rsidRPr="00727255">
        <w:rPr>
          <w:vertAlign w:val="subscript"/>
        </w:rPr>
        <w:t>1</w:t>
      </w:r>
    </w:p>
    <w:p w14:paraId="604C59E0" w14:textId="3CA4E2D0" w:rsidR="0041037A" w:rsidRPr="00727255" w:rsidRDefault="0041037A" w:rsidP="007A3922">
      <w:pPr>
        <w:pStyle w:val="variabledefinitionChar"/>
      </w:pPr>
      <w:r w:rsidRPr="00727255">
        <w:tab/>
      </w:r>
      <w:r w:rsidRPr="00727255">
        <w:rPr>
          <w:i/>
          <w:iCs/>
        </w:rPr>
        <w:t>z</w:t>
      </w:r>
      <w:r w:rsidRPr="00727255">
        <w:rPr>
          <w:i/>
          <w:iCs/>
          <w:vertAlign w:val="subscript"/>
        </w:rPr>
        <w:t>0</w:t>
      </w:r>
      <w:r w:rsidRPr="00727255">
        <w:tab/>
        <w:t>=</w:t>
      </w:r>
      <w:r w:rsidRPr="00727255">
        <w:tab/>
        <w:t>wind roughness height (</w:t>
      </w:r>
      <w:r w:rsidR="00855F13" w:rsidRPr="00727255">
        <w:t xml:space="preserve">some </w:t>
      </w:r>
      <w:r w:rsidR="00B806DA">
        <w:t xml:space="preserve">have used </w:t>
      </w:r>
      <w:r w:rsidRPr="00727255">
        <w:t xml:space="preserve">0.003 </w:t>
      </w:r>
      <w:r w:rsidRPr="00127D1D">
        <w:t>ft</w:t>
      </w:r>
      <w:r w:rsidRPr="002F393D">
        <w:t xml:space="preserve"> </w:t>
      </w:r>
      <w:r w:rsidR="0068415D">
        <w:t xml:space="preserve">or 9.14E-4 m </w:t>
      </w:r>
      <w:r w:rsidRPr="00727255">
        <w:t xml:space="preserve">for wind &lt; 5 </w:t>
      </w:r>
      <w:r w:rsidRPr="00127D1D">
        <w:t>mph</w:t>
      </w:r>
      <w:r w:rsidR="0068415D">
        <w:rPr>
          <w:i/>
          <w:iCs/>
        </w:rPr>
        <w:t xml:space="preserve"> or 2.24 </w:t>
      </w:r>
      <w:r w:rsidR="0068415D" w:rsidRPr="00127D1D">
        <w:t>m/s</w:t>
      </w:r>
      <w:r w:rsidRPr="00727255">
        <w:t xml:space="preserve"> and 0.015</w:t>
      </w:r>
      <w:r w:rsidR="0068415D">
        <w:t xml:space="preserve"> ft or 0.0046 m</w:t>
      </w:r>
      <w:r w:rsidRPr="00727255">
        <w:t xml:space="preserve"> for wind &gt; 5 </w:t>
      </w:r>
      <w:r w:rsidRPr="00727255">
        <w:rPr>
          <w:i/>
          <w:iCs/>
        </w:rPr>
        <w:t>mph</w:t>
      </w:r>
      <w:r w:rsidR="0068415D">
        <w:rPr>
          <w:i/>
          <w:iCs/>
        </w:rPr>
        <w:t xml:space="preserve"> or 2.24 m/s</w:t>
      </w:r>
      <w:r w:rsidR="00B806DA">
        <w:t>;</w:t>
      </w:r>
      <w:r w:rsidRPr="00727255">
        <w:t xml:space="preserve"> </w:t>
      </w:r>
      <w:r w:rsidR="00B806DA">
        <w:t xml:space="preserve">the </w:t>
      </w:r>
      <w:r w:rsidRPr="00727255">
        <w:t xml:space="preserve">range </w:t>
      </w:r>
      <w:r w:rsidR="00B806DA">
        <w:t xml:space="preserve">of values are between </w:t>
      </w:r>
      <w:r w:rsidRPr="00727255">
        <w:t>0.0005 to 0.03 ft</w:t>
      </w:r>
      <w:r w:rsidR="00B806DA">
        <w:t xml:space="preserve"> or 1.5E-4 and 0.009 m;</w:t>
      </w:r>
      <w:r w:rsidR="00855F13" w:rsidRPr="00727255">
        <w:t xml:space="preserve"> this is a user-defined coefficient in the </w:t>
      </w:r>
      <w:r w:rsidR="00855F13" w:rsidRPr="00127D1D">
        <w:rPr>
          <w:rStyle w:val="IntenseQuoteChar"/>
        </w:rPr>
        <w:t>CE-QUAL-W2</w:t>
      </w:r>
      <w:r w:rsidR="00855F13" w:rsidRPr="00727255">
        <w:t xml:space="preserve"> model</w:t>
      </w:r>
      <w:r w:rsidRPr="00727255">
        <w:t>)</w:t>
      </w:r>
    </w:p>
    <w:p w14:paraId="6C20C8FA" w14:textId="77777777" w:rsidR="0041037A" w:rsidRPr="00727255" w:rsidRDefault="0041037A" w:rsidP="00B6554A">
      <w:pPr>
        <w:pStyle w:val="BodyText2"/>
      </w:pPr>
    </w:p>
    <w:p w14:paraId="40CB2085" w14:textId="5E44BFB7" w:rsidR="0041037A" w:rsidRPr="00727255" w:rsidRDefault="0041037A" w:rsidP="00B6554A">
      <w:pPr>
        <w:pStyle w:val="BodyText"/>
      </w:pPr>
      <w:r w:rsidRPr="00727255">
        <w:t xml:space="preserve">This term can then be used to compute the surface stress in the direction of the x-axis and the cross-shear (the cross-shear term </w:t>
      </w:r>
      <w:r w:rsidR="00B806DA">
        <w:t>is</w:t>
      </w:r>
      <w:r w:rsidRPr="00727255">
        <w:t xml:space="preserve"> used in the turbulent shear stress algorithm) as follows:</w:t>
      </w:r>
    </w:p>
    <w:p w14:paraId="4BAB7857" w14:textId="165905EF" w:rsidR="0041037A" w:rsidRPr="00B7030B" w:rsidRDefault="0041037A" w:rsidP="00153CB0">
      <w:pPr>
        <w:pStyle w:val="equation"/>
        <w:spacing w:after="120"/>
        <w:rPr>
          <w:rFonts w:asciiTheme="minorHAnsi" w:hAnsiTheme="minorHAnsi"/>
        </w:rPr>
      </w:pPr>
      <w:r w:rsidRPr="00B7030B">
        <w:rPr>
          <w:rFonts w:asciiTheme="minorHAnsi" w:hAnsiTheme="minorHAnsi"/>
        </w:rPr>
        <w:tab/>
      </w:r>
      <w:r w:rsidR="00E108E0" w:rsidRPr="00E108E0">
        <w:rPr>
          <w:rFonts w:asciiTheme="minorHAnsi" w:hAnsiTheme="minorHAnsi"/>
          <w:noProof/>
          <w:position w:val="-12"/>
        </w:rPr>
        <w:object w:dxaOrig="3120" w:dyaOrig="499" w14:anchorId="19B5A7E5">
          <v:shape id="_x0000_i1218" type="#_x0000_t75" alt="" style="width:156pt;height:24pt;mso-width-percent:0;mso-height-percent:0;mso-width-percent:0;mso-height-percent:0" o:ole="">
            <v:imagedata r:id="rId104" o:title=""/>
          </v:shape>
          <o:OLEObject Type="Embed" ProgID="Equation.3" ShapeID="_x0000_i1218" DrawAspect="Content" ObjectID="_1721314787" r:id="rId105"/>
        </w:object>
      </w:r>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58</w:t>
      </w:r>
      <w:r w:rsidR="00A41B27">
        <w:rPr>
          <w:rStyle w:val="EquationCaption"/>
          <w:rFonts w:asciiTheme="minorHAnsi" w:hAnsiTheme="minorHAnsi"/>
        </w:rPr>
        <w:fldChar w:fldCharType="end"/>
      </w:r>
      <w:r w:rsidRPr="00B7030B">
        <w:rPr>
          <w:rStyle w:val="EquationCaption"/>
          <w:rFonts w:asciiTheme="minorHAnsi" w:hAnsiTheme="minorHAnsi"/>
        </w:rPr>
        <w:t>)</w:t>
      </w:r>
    </w:p>
    <w:p w14:paraId="0C347C46" w14:textId="548B99D0" w:rsidR="0041037A" w:rsidRPr="00B7030B" w:rsidRDefault="0041037A" w:rsidP="00153CB0">
      <w:pPr>
        <w:pStyle w:val="equation"/>
        <w:spacing w:after="120"/>
        <w:rPr>
          <w:rFonts w:asciiTheme="minorHAnsi" w:hAnsiTheme="minorHAnsi"/>
        </w:rPr>
      </w:pPr>
      <w:r w:rsidRPr="00B7030B">
        <w:rPr>
          <w:rFonts w:asciiTheme="minorHAnsi" w:hAnsiTheme="minorHAnsi"/>
        </w:rPr>
        <w:tab/>
      </w:r>
      <w:r w:rsidR="00E108E0" w:rsidRPr="00E108E0">
        <w:rPr>
          <w:rFonts w:asciiTheme="minorHAnsi" w:hAnsiTheme="minorHAnsi"/>
          <w:noProof/>
          <w:position w:val="-14"/>
        </w:rPr>
        <w:object w:dxaOrig="3080" w:dyaOrig="520" w14:anchorId="2374ECD4">
          <v:shape id="_x0000_i1217" type="#_x0000_t75" alt="" style="width:152.85pt;height:25.9pt;mso-width-percent:0;mso-height-percent:0;mso-width-percent:0;mso-height-percent:0" o:ole="">
            <v:imagedata r:id="rId106" o:title=""/>
          </v:shape>
          <o:OLEObject Type="Embed" ProgID="Equation.3" ShapeID="_x0000_i1217" DrawAspect="Content" ObjectID="_1721314788" r:id="rId107"/>
        </w:object>
      </w:r>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59</w:t>
      </w:r>
      <w:r w:rsidR="00A41B27">
        <w:rPr>
          <w:rStyle w:val="EquationCaption"/>
          <w:rFonts w:asciiTheme="minorHAnsi" w:hAnsiTheme="minorHAnsi"/>
        </w:rPr>
        <w:fldChar w:fldCharType="end"/>
      </w:r>
      <w:r w:rsidRPr="00B7030B">
        <w:rPr>
          <w:rStyle w:val="EquationCaption"/>
          <w:rFonts w:asciiTheme="minorHAnsi" w:hAnsiTheme="minorHAnsi"/>
        </w:rPr>
        <w:t>)</w:t>
      </w:r>
    </w:p>
    <w:p w14:paraId="549034AA" w14:textId="77777777" w:rsidR="0041037A" w:rsidRPr="00727255" w:rsidRDefault="0041037A" w:rsidP="00153CB0">
      <w:pPr>
        <w:pStyle w:val="BodyText"/>
        <w:spacing w:after="0"/>
      </w:pPr>
      <w:commentRangeStart w:id="177"/>
      <w:r w:rsidRPr="00727255">
        <w:t>where:</w:t>
      </w:r>
      <w:commentRangeEnd w:id="177"/>
      <w:r w:rsidR="000C3498">
        <w:rPr>
          <w:rStyle w:val="CommentReference"/>
          <w:color w:val="auto"/>
        </w:rPr>
        <w:commentReference w:id="177"/>
      </w:r>
    </w:p>
    <w:p w14:paraId="3B41302E" w14:textId="77777777" w:rsidR="0041037A" w:rsidRPr="00727255" w:rsidRDefault="0041037A" w:rsidP="00B6554A">
      <w:pPr>
        <w:pStyle w:val="variabledefinitionChar"/>
      </w:pPr>
      <w:r w:rsidRPr="00727255">
        <w:tab/>
      </w:r>
      <w:r w:rsidRPr="00727255">
        <w:rPr>
          <w:i/>
          <w:iCs/>
        </w:rPr>
        <w:sym w:font="Symbol" w:char="F074"/>
      </w:r>
      <w:proofErr w:type="spellStart"/>
      <w:r w:rsidRPr="00727255">
        <w:rPr>
          <w:i/>
          <w:iCs/>
          <w:vertAlign w:val="subscript"/>
        </w:rPr>
        <w:t>wx</w:t>
      </w:r>
      <w:proofErr w:type="spellEnd"/>
      <w:r w:rsidRPr="00727255">
        <w:rPr>
          <w:i/>
          <w:iCs/>
        </w:rPr>
        <w:tab/>
      </w:r>
      <w:r w:rsidRPr="00727255">
        <w:t>=</w:t>
      </w:r>
      <w:r w:rsidRPr="00727255">
        <w:tab/>
        <w:t>surface shear stress along x-axis due to wind</w:t>
      </w:r>
    </w:p>
    <w:p w14:paraId="4EE2270E" w14:textId="77777777" w:rsidR="0041037A" w:rsidRPr="00727255" w:rsidRDefault="0041037A" w:rsidP="00B6554A">
      <w:pPr>
        <w:pStyle w:val="variabledefinitionChar"/>
      </w:pPr>
      <w:r w:rsidRPr="00727255">
        <w:tab/>
      </w:r>
      <w:r w:rsidRPr="00727255">
        <w:rPr>
          <w:i/>
          <w:iCs/>
        </w:rPr>
        <w:sym w:font="Symbol" w:char="F074"/>
      </w:r>
      <w:proofErr w:type="spellStart"/>
      <w:r w:rsidRPr="00727255">
        <w:rPr>
          <w:i/>
          <w:iCs/>
          <w:vertAlign w:val="subscript"/>
        </w:rPr>
        <w:t>wy</w:t>
      </w:r>
      <w:proofErr w:type="spellEnd"/>
      <w:r w:rsidRPr="00727255">
        <w:rPr>
          <w:i/>
          <w:iCs/>
        </w:rPr>
        <w:tab/>
      </w:r>
      <w:r w:rsidRPr="00727255">
        <w:t>=</w:t>
      </w:r>
      <w:r w:rsidRPr="00727255">
        <w:tab/>
        <w:t>surface shear stress along lateral direction due to wind</w:t>
      </w:r>
    </w:p>
    <w:p w14:paraId="550135D3" w14:textId="77777777" w:rsidR="0041037A" w:rsidRPr="00727255" w:rsidRDefault="0041037A" w:rsidP="00B6554A">
      <w:pPr>
        <w:pStyle w:val="variabledefinitionChar"/>
      </w:pPr>
      <w:r w:rsidRPr="00727255">
        <w:rPr>
          <w:b/>
          <w:bCs/>
        </w:rPr>
        <w:tab/>
      </w:r>
      <w:r w:rsidRPr="00727255">
        <w:sym w:font="Symbol" w:char="F051"/>
      </w:r>
      <w:r w:rsidRPr="00727255">
        <w:rPr>
          <w:b/>
          <w:bCs/>
          <w:i/>
          <w:iCs/>
          <w:vertAlign w:val="subscript"/>
        </w:rPr>
        <w:t>1</w:t>
      </w:r>
      <w:r w:rsidRPr="00727255">
        <w:rPr>
          <w:b/>
          <w:bCs/>
        </w:rPr>
        <w:tab/>
        <w:t>=</w:t>
      </w:r>
      <w:r w:rsidRPr="00727255">
        <w:rPr>
          <w:b/>
          <w:bCs/>
        </w:rPr>
        <w:tab/>
      </w:r>
      <w:r w:rsidRPr="00727255">
        <w:t>wind orientation relative to North, radians</w:t>
      </w:r>
    </w:p>
    <w:p w14:paraId="2A7AD584" w14:textId="77777777" w:rsidR="00535080" w:rsidRPr="00727255" w:rsidRDefault="00535080" w:rsidP="007552CD">
      <w:pPr>
        <w:pStyle w:val="variabledefinitionChar"/>
      </w:pPr>
      <w:r w:rsidRPr="00727255">
        <w:tab/>
      </w:r>
      <w:r w:rsidRPr="00727255">
        <w:sym w:font="Symbol" w:char="F051"/>
      </w:r>
      <w:r w:rsidRPr="00727255">
        <w:rPr>
          <w:b/>
          <w:bCs/>
          <w:i/>
          <w:iCs/>
          <w:vertAlign w:val="subscript"/>
        </w:rPr>
        <w:t>2</w:t>
      </w:r>
      <w:r w:rsidRPr="00727255">
        <w:rPr>
          <w:b/>
          <w:bCs/>
        </w:rPr>
        <w:tab/>
        <w:t>=</w:t>
      </w:r>
      <w:r w:rsidRPr="00727255">
        <w:rPr>
          <w:b/>
          <w:bCs/>
        </w:rPr>
        <w:tab/>
      </w:r>
      <w:r w:rsidRPr="00727255">
        <w:rPr>
          <w:bCs/>
        </w:rPr>
        <w:t>segment</w:t>
      </w:r>
      <w:r w:rsidRPr="00727255">
        <w:t xml:space="preserve"> orientation relative to North, radians</w:t>
      </w:r>
    </w:p>
    <w:p w14:paraId="455DF814" w14:textId="77777777" w:rsidR="0041037A" w:rsidRPr="00727255" w:rsidRDefault="0041037A" w:rsidP="007552CD">
      <w:pPr>
        <w:pStyle w:val="BodyText2"/>
      </w:pPr>
    </w:p>
    <w:p w14:paraId="4102E9E9" w14:textId="169E06E8" w:rsidR="0041037A" w:rsidRPr="00727255" w:rsidRDefault="0041037A" w:rsidP="007552CD">
      <w:pPr>
        <w:pStyle w:val="BodyText"/>
      </w:pPr>
      <w:r w:rsidRPr="00727255">
        <w:t xml:space="preserve">Segment and wind orientation are illustrated in </w:t>
      </w:r>
      <w:r w:rsidR="003B7E39" w:rsidRPr="00727255">
        <w:fldChar w:fldCharType="begin"/>
      </w:r>
      <w:r w:rsidR="003B7E39" w:rsidRPr="00727255">
        <w:instrText xml:space="preserve"> REF _Ref532635144 \h  \* MERGEFORMAT </w:instrText>
      </w:r>
      <w:r w:rsidR="003B7E39" w:rsidRPr="00727255">
        <w:fldChar w:fldCharType="separate"/>
      </w:r>
      <w:r w:rsidR="00A95042" w:rsidRPr="00A95042">
        <w:rPr>
          <w:rStyle w:val="Figurehyperlink"/>
        </w:rPr>
        <w:t>Figure 17</w:t>
      </w:r>
      <w:r w:rsidR="003B7E39" w:rsidRPr="00727255">
        <w:fldChar w:fldCharType="end"/>
      </w:r>
      <w:r w:rsidRPr="00727255">
        <w:t xml:space="preserve"> and </w:t>
      </w:r>
      <w:r w:rsidR="003B7E39" w:rsidRPr="00727255">
        <w:fldChar w:fldCharType="begin"/>
      </w:r>
      <w:r w:rsidR="003B7E39" w:rsidRPr="00727255">
        <w:instrText xml:space="preserve"> REF _Ref532635145 \h  \* MERGEFORMAT </w:instrText>
      </w:r>
      <w:r w:rsidR="003B7E39" w:rsidRPr="00727255">
        <w:fldChar w:fldCharType="separate"/>
      </w:r>
      <w:r w:rsidR="00A95042" w:rsidRPr="00A95042">
        <w:rPr>
          <w:rStyle w:val="Figurehyperlink"/>
        </w:rPr>
        <w:t>Figure 18</w:t>
      </w:r>
      <w:r w:rsidR="003B7E39" w:rsidRPr="00727255">
        <w:fldChar w:fldCharType="end"/>
      </w:r>
      <w:r w:rsidR="00B806DA">
        <w:t>, respectively</w:t>
      </w:r>
      <w:r w:rsidRPr="00727255">
        <w:t>.  The angles are measured in radians clockwise from north.  A wind would have an angle of π/2 radians</w:t>
      </w:r>
      <w:r w:rsidR="00847E02" w:rsidRPr="00847E02">
        <w:t xml:space="preserve"> </w:t>
      </w:r>
      <w:r w:rsidR="00847E02" w:rsidRPr="00727255">
        <w:t>from the east</w:t>
      </w:r>
      <w:r w:rsidRPr="00727255">
        <w:t>, π radians from the south, 3π/2 radians from the west, and 0 or 2π radians from the north.</w:t>
      </w:r>
    </w:p>
    <w:p w14:paraId="27D476E6" w14:textId="77777777" w:rsidR="0041037A" w:rsidRPr="00B7030B" w:rsidRDefault="0041037A" w:rsidP="007552CD">
      <w:pPr>
        <w:pStyle w:val="BodyText2"/>
      </w:pPr>
    </w:p>
    <w:p w14:paraId="1CE21492" w14:textId="77777777" w:rsidR="0041037A" w:rsidRPr="00B7030B" w:rsidRDefault="00E108E0" w:rsidP="007552CD">
      <w:pPr>
        <w:pStyle w:val="Graph"/>
      </w:pPr>
      <w:r w:rsidRPr="00085A37">
        <w:rPr>
          <w:noProof/>
          <w:bdr w:val="single" w:sz="2" w:space="0" w:color="auto"/>
        </w:rPr>
        <w:object w:dxaOrig="7365" w:dyaOrig="6630" w14:anchorId="1E451C49">
          <v:shape id="_x0000_i1216" type="#_x0000_t75" alt="" style="width:394.1pt;height:272.85pt;mso-width-percent:0;mso-height-percent:0;mso-width-percent:0;mso-height-percent:0" o:ole="">
            <v:imagedata r:id="rId108" o:title=""/>
          </v:shape>
          <o:OLEObject Type="Embed" ProgID="Word.Picture.8" ShapeID="_x0000_i1216" DrawAspect="Content" ObjectID="_1721314789" r:id="rId109"/>
        </w:object>
      </w:r>
    </w:p>
    <w:p w14:paraId="283BF5AA" w14:textId="6005E833" w:rsidR="0041037A" w:rsidRPr="00727255" w:rsidRDefault="0041037A" w:rsidP="007552CD">
      <w:pPr>
        <w:pStyle w:val="Figurecaption"/>
      </w:pPr>
      <w:bookmarkStart w:id="178" w:name="_Ref532635144"/>
      <w:bookmarkStart w:id="179" w:name="_Toc523896619"/>
      <w:bookmarkStart w:id="180" w:name="_Toc48573729"/>
      <w:r w:rsidRPr="00727255">
        <w:t xml:space="preserve">Figure </w:t>
      </w:r>
      <w:r w:rsidR="00000000">
        <w:fldChar w:fldCharType="begin"/>
      </w:r>
      <w:r w:rsidR="00000000">
        <w:instrText xml:space="preserve"> SEQ Figure \* ARABIC </w:instrText>
      </w:r>
      <w:r w:rsidR="00000000">
        <w:fldChar w:fldCharType="separate"/>
      </w:r>
      <w:r w:rsidR="00A95042">
        <w:rPr>
          <w:noProof/>
        </w:rPr>
        <w:t>17</w:t>
      </w:r>
      <w:r w:rsidR="00000000">
        <w:rPr>
          <w:noProof/>
        </w:rPr>
        <w:fldChar w:fldCharType="end"/>
      </w:r>
      <w:bookmarkEnd w:id="178"/>
      <w:r w:rsidRPr="00727255">
        <w:t>.  Segment orientation.</w:t>
      </w:r>
      <w:bookmarkEnd w:id="179"/>
      <w:bookmarkEnd w:id="180"/>
    </w:p>
    <w:bookmarkStart w:id="181" w:name="_Ref523889355"/>
    <w:p w14:paraId="1F4C3F52" w14:textId="77777777" w:rsidR="0041037A" w:rsidRPr="00B7030B" w:rsidRDefault="00E108E0" w:rsidP="007552CD">
      <w:pPr>
        <w:pStyle w:val="Graph"/>
      </w:pPr>
      <w:r w:rsidRPr="00085A37">
        <w:rPr>
          <w:noProof/>
          <w:bdr w:val="single" w:sz="2" w:space="0" w:color="auto"/>
        </w:rPr>
        <w:object w:dxaOrig="3060" w:dyaOrig="4800" w14:anchorId="1CABF006">
          <v:shape id="_x0000_i1215" type="#_x0000_t75" alt="" style="width:4in;height:253.25pt;mso-width-percent:0;mso-height-percent:0;mso-width-percent:0;mso-height-percent:0" o:ole="">
            <v:imagedata r:id="rId110" o:title=""/>
          </v:shape>
          <o:OLEObject Type="Embed" ProgID="Word.Picture.8" ShapeID="_x0000_i1215" DrawAspect="Content" ObjectID="_1721314790" r:id="rId111"/>
        </w:object>
      </w:r>
    </w:p>
    <w:p w14:paraId="4B25E7FB" w14:textId="100A39DF" w:rsidR="0041037A" w:rsidRPr="00727255" w:rsidRDefault="0041037A" w:rsidP="007552CD">
      <w:pPr>
        <w:pStyle w:val="Figurecaption"/>
      </w:pPr>
      <w:bookmarkStart w:id="182" w:name="_Ref532635145"/>
      <w:bookmarkStart w:id="183" w:name="_Toc523896620"/>
      <w:bookmarkStart w:id="184" w:name="_Toc48573730"/>
      <w:bookmarkEnd w:id="181"/>
      <w:r w:rsidRPr="00727255">
        <w:t xml:space="preserve">Figure </w:t>
      </w:r>
      <w:r w:rsidR="00000000">
        <w:fldChar w:fldCharType="begin"/>
      </w:r>
      <w:r w:rsidR="00000000">
        <w:instrText xml:space="preserve"> SEQ Figure \* ARABIC </w:instrText>
      </w:r>
      <w:r w:rsidR="00000000">
        <w:fldChar w:fldCharType="separate"/>
      </w:r>
      <w:r w:rsidR="00A95042">
        <w:rPr>
          <w:noProof/>
        </w:rPr>
        <w:t>18</w:t>
      </w:r>
      <w:r w:rsidR="00000000">
        <w:rPr>
          <w:noProof/>
        </w:rPr>
        <w:fldChar w:fldCharType="end"/>
      </w:r>
      <w:bookmarkEnd w:id="182"/>
      <w:r w:rsidRPr="00727255">
        <w:t>.  Wind orientation.</w:t>
      </w:r>
      <w:bookmarkEnd w:id="183"/>
      <w:bookmarkEnd w:id="184"/>
    </w:p>
    <w:p w14:paraId="0841750F" w14:textId="48C0B301" w:rsidR="003F2427" w:rsidRPr="00727255" w:rsidRDefault="003F2427" w:rsidP="008565FA">
      <w:r w:rsidRPr="00127D1D">
        <w:rPr>
          <w:b/>
          <w:bCs/>
        </w:rPr>
        <w:t>CE-QUAL-W2</w:t>
      </w:r>
      <w:r w:rsidRPr="00727255">
        <w:t xml:space="preserve"> model</w:t>
      </w:r>
      <w:r w:rsidR="006D08EB">
        <w:t>s</w:t>
      </w:r>
      <w:r w:rsidRPr="00727255">
        <w:t xml:space="preserve"> V</w:t>
      </w:r>
      <w:r w:rsidR="00B806DA">
        <w:t xml:space="preserve">ersion </w:t>
      </w:r>
      <w:r w:rsidRPr="00727255">
        <w:t>3.5 and earlier included a drag coefficient, C</w:t>
      </w:r>
      <w:r w:rsidRPr="00727255">
        <w:rPr>
          <w:vertAlign w:val="subscript"/>
        </w:rPr>
        <w:t>D</w:t>
      </w:r>
      <w:r w:rsidRPr="00727255">
        <w:t>, based on the following formulae:</w:t>
      </w:r>
    </w:p>
    <w:p w14:paraId="52347101" w14:textId="77777777" w:rsidR="003F2427" w:rsidRPr="00B7030B" w:rsidRDefault="00000000" w:rsidP="008565FA">
      <w:pPr>
        <w:rPr>
          <w:rFonts w:cs="Courier New"/>
          <w:noProof/>
        </w:rPr>
      </w:pPr>
      <m:oMathPara>
        <m:oMath>
          <m:sSub>
            <m:sSubPr>
              <m:ctrlPr>
                <w:rPr>
                  <w:rFonts w:ascii="Cambria Math" w:hAnsi="Cambria Math"/>
                </w:rPr>
              </m:ctrlPr>
            </m:sSubPr>
            <m:e>
              <m:r>
                <w:rPr>
                  <w:rFonts w:ascii="Cambria Math" w:hAnsi="Cambria Math"/>
                </w:rPr>
                <m:t>CD</m:t>
              </m:r>
              <m:r>
                <m:rPr>
                  <m:sty m:val="p"/>
                </m:rPr>
                <w:rPr>
                  <w:rFonts w:ascii="Cambria Math" w:hAnsi="Cambria Math"/>
                </w:rPr>
                <m:t xml:space="preserve">=0.0 </m:t>
              </m:r>
              <m:r>
                <w:rPr>
                  <w:rFonts w:ascii="Cambria Math" w:hAnsi="Cambria Math"/>
                </w:rPr>
                <m:t>if</m:t>
              </m:r>
              <m:r>
                <m:rPr>
                  <m:sty m:val="p"/>
                </m:rPr>
                <w:rPr>
                  <w:rFonts w:ascii="Cambria Math" w:hAnsi="Cambria Math"/>
                </w:rPr>
                <m:t xml:space="preserve"> </m:t>
              </m:r>
              <m:r>
                <w:rPr>
                  <w:rFonts w:ascii="Cambria Math" w:hAnsi="Cambria Math"/>
                </w:rPr>
                <m:t>W</m:t>
              </m:r>
            </m:e>
            <m:sub>
              <m:r>
                <m:rPr>
                  <m:sty m:val="p"/>
                </m:rPr>
                <w:rPr>
                  <w:rFonts w:ascii="Cambria Math" w:hAnsi="Cambria Math"/>
                </w:rPr>
                <m:t>10</m:t>
              </m:r>
            </m:sub>
          </m:sSub>
          <m:r>
            <m:rPr>
              <m:sty m:val="p"/>
            </m:rPr>
            <w:rPr>
              <w:rFonts w:ascii="Cambria Math" w:hAnsi="Cambria Math"/>
            </w:rPr>
            <m:t xml:space="preserve">&lt;1 </m:t>
          </m:r>
          <m:r>
            <w:rPr>
              <w:rFonts w:ascii="Cambria Math" w:hAnsi="Cambria Math"/>
            </w:rPr>
            <m:t>m</m:t>
          </m:r>
          <m:r>
            <m:rPr>
              <m:sty m:val="p"/>
            </m:rPr>
            <w:rPr>
              <w:rFonts w:ascii="Cambria Math" w:hAnsi="Cambria Math"/>
            </w:rPr>
            <m:t>/</m:t>
          </m:r>
          <m:r>
            <w:rPr>
              <w:rFonts w:ascii="Cambria Math" w:hAnsi="Cambria Math"/>
            </w:rPr>
            <m:t>s</m:t>
          </m:r>
          <m:r>
            <m:rPr>
              <m:sty m:val="p"/>
            </m:rPr>
            <w:rPr>
              <w:rFonts w:ascii="Cambria Math" w:hAnsi="Cambria Math"/>
            </w:rPr>
            <w:br/>
          </m:r>
        </m:oMath>
        <m:oMath>
          <m:sSub>
            <m:sSubPr>
              <m:ctrlPr>
                <w:rPr>
                  <w:rFonts w:ascii="Cambria Math" w:hAnsi="Cambria Math"/>
                </w:rPr>
              </m:ctrlPr>
            </m:sSubPr>
            <m:e>
              <m:r>
                <w:rPr>
                  <w:rFonts w:ascii="Cambria Math" w:hAnsi="Cambria Math"/>
                </w:rPr>
                <m:t>CD</m:t>
              </m:r>
              <m:r>
                <m:rPr>
                  <m:sty m:val="p"/>
                </m:rPr>
                <w:rPr>
                  <w:rFonts w:ascii="Cambria Math" w:hAnsi="Cambria Math"/>
                </w:rPr>
                <m:t>=0.005</m:t>
              </m:r>
              <m:sSubSup>
                <m:sSubSupPr>
                  <m:ctrlPr>
                    <w:rPr>
                      <w:rFonts w:ascii="Cambria Math" w:hAnsi="Cambria Math"/>
                    </w:rPr>
                  </m:ctrlPr>
                </m:sSubSupPr>
                <m:e>
                  <m:r>
                    <w:rPr>
                      <w:rFonts w:ascii="Cambria Math" w:hAnsi="Cambria Math"/>
                    </w:rPr>
                    <m:t>W</m:t>
                  </m:r>
                </m:e>
                <m:sub>
                  <m:r>
                    <m:rPr>
                      <m:sty m:val="p"/>
                    </m:rPr>
                    <w:rPr>
                      <w:rFonts w:ascii="Cambria Math" w:hAnsi="Cambria Math"/>
                    </w:rPr>
                    <m:t>10</m:t>
                  </m:r>
                </m:sub>
                <m:sup>
                  <m:r>
                    <m:rPr>
                      <m:sty m:val="p"/>
                    </m:rPr>
                    <w:rPr>
                      <w:rFonts w:ascii="Cambria Math" w:hAnsi="Cambria Math"/>
                    </w:rPr>
                    <m:t>0.5</m:t>
                  </m:r>
                </m:sup>
              </m:sSubSup>
              <m:r>
                <m:rPr>
                  <m:sty m:val="p"/>
                </m:rPr>
                <w:rPr>
                  <w:rFonts w:ascii="Cambria Math" w:hAnsi="Cambria Math"/>
                </w:rPr>
                <m:t xml:space="preserve"> </m:t>
              </m:r>
              <m:r>
                <w:rPr>
                  <w:rFonts w:ascii="Cambria Math" w:hAnsi="Cambria Math"/>
                </w:rPr>
                <m:t>if</m:t>
              </m:r>
              <m:r>
                <m:rPr>
                  <m:sty m:val="p"/>
                </m:rPr>
                <w:rPr>
                  <w:rFonts w:ascii="Cambria Math" w:hAnsi="Cambria Math"/>
                </w:rPr>
                <m:t xml:space="preserve"> 1 </m:t>
              </m:r>
              <m:r>
                <w:rPr>
                  <w:rFonts w:ascii="Cambria Math" w:hAnsi="Cambria Math"/>
                </w:rPr>
                <m:t>m</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W</m:t>
              </m:r>
            </m:e>
            <m:sub>
              <m:r>
                <m:rPr>
                  <m:sty m:val="p"/>
                </m:rPr>
                <w:rPr>
                  <w:rFonts w:ascii="Cambria Math" w:hAnsi="Cambria Math"/>
                </w:rPr>
                <m:t>10</m:t>
              </m:r>
            </m:sub>
          </m:sSub>
          <m:r>
            <m:rPr>
              <m:sty m:val="p"/>
            </m:rPr>
            <w:rPr>
              <w:rFonts w:ascii="Cambria Math" w:hAnsi="Cambria Math"/>
            </w:rPr>
            <m:t xml:space="preserve">&lt;15 </m:t>
          </m:r>
          <m:r>
            <w:rPr>
              <w:rFonts w:ascii="Cambria Math" w:hAnsi="Cambria Math"/>
            </w:rPr>
            <m:t>m</m:t>
          </m:r>
          <m:r>
            <m:rPr>
              <m:sty m:val="p"/>
            </m:rPr>
            <w:rPr>
              <w:rFonts w:ascii="Cambria Math" w:hAnsi="Cambria Math"/>
            </w:rPr>
            <m:t>/</m:t>
          </m:r>
          <m:r>
            <w:rPr>
              <w:rFonts w:ascii="Cambria Math" w:hAnsi="Cambria Math"/>
            </w:rPr>
            <m:t>s</m:t>
          </m:r>
          <m:r>
            <m:rPr>
              <m:sty m:val="p"/>
            </m:rPr>
            <w:rPr>
              <w:rFonts w:ascii="Cambria Math" w:hAnsi="Cambria Math"/>
            </w:rPr>
            <w:br/>
          </m:r>
        </m:oMath>
        <m:oMath>
          <m:sSub>
            <m:sSubPr>
              <m:ctrlPr>
                <w:rPr>
                  <w:rFonts w:ascii="Cambria Math" w:hAnsi="Cambria Math"/>
                </w:rPr>
              </m:ctrlPr>
            </m:sSubPr>
            <m:e>
              <m:r>
                <w:rPr>
                  <w:rFonts w:ascii="Cambria Math" w:hAnsi="Cambria Math"/>
                </w:rPr>
                <m:t>CD</m:t>
              </m:r>
              <m:r>
                <m:rPr>
                  <m:sty m:val="p"/>
                </m:rPr>
                <w:rPr>
                  <w:rFonts w:ascii="Cambria Math" w:hAnsi="Cambria Math"/>
                </w:rPr>
                <m:t xml:space="preserve">=0.0026 </m:t>
              </m:r>
              <m:r>
                <w:rPr>
                  <w:rFonts w:ascii="Cambria Math" w:hAnsi="Cambria Math"/>
                </w:rPr>
                <m:t>if</m:t>
              </m:r>
              <m:r>
                <m:rPr>
                  <m:sty m:val="p"/>
                </m:rPr>
                <w:rPr>
                  <w:rFonts w:ascii="Cambria Math" w:hAnsi="Cambria Math"/>
                </w:rPr>
                <m:t xml:space="preserve"> </m:t>
              </m:r>
              <m:r>
                <w:rPr>
                  <w:rFonts w:ascii="Cambria Math" w:hAnsi="Cambria Math"/>
                </w:rPr>
                <m:t>W</m:t>
              </m:r>
            </m:e>
            <m:sub>
              <m:r>
                <m:rPr>
                  <m:sty m:val="p"/>
                </m:rPr>
                <w:rPr>
                  <w:rFonts w:ascii="Cambria Math" w:hAnsi="Cambria Math"/>
                </w:rPr>
                <m:t>10</m:t>
              </m:r>
            </m:sub>
          </m:sSub>
          <m:r>
            <m:rPr>
              <m:sty m:val="p"/>
            </m:rPr>
            <w:rPr>
              <w:rFonts w:ascii="Cambria Math" w:hAnsi="Cambria Math"/>
            </w:rPr>
            <m:t xml:space="preserve">≥15 </m:t>
          </m:r>
          <m:r>
            <w:rPr>
              <w:rFonts w:ascii="Cambria Math" w:hAnsi="Cambria Math"/>
            </w:rPr>
            <m:t>m</m:t>
          </m:r>
          <m:r>
            <m:rPr>
              <m:sty m:val="p"/>
            </m:rPr>
            <w:rPr>
              <w:rFonts w:ascii="Cambria Math" w:hAnsi="Cambria Math"/>
            </w:rPr>
            <m:t>/</m:t>
          </m:r>
          <m:r>
            <w:rPr>
              <w:rFonts w:ascii="Cambria Math" w:hAnsi="Cambria Math"/>
            </w:rPr>
            <m:t>s</m:t>
          </m:r>
        </m:oMath>
      </m:oMathPara>
    </w:p>
    <w:p w14:paraId="40E001D0" w14:textId="77777777" w:rsidR="003F2427" w:rsidRPr="00B7030B" w:rsidRDefault="003F2427" w:rsidP="008565FA">
      <w:pPr>
        <w:rPr>
          <w:noProof/>
        </w:rPr>
      </w:pPr>
    </w:p>
    <w:p w14:paraId="6CB26938" w14:textId="77777777" w:rsidR="003F2427" w:rsidRPr="00727255" w:rsidRDefault="003F2427" w:rsidP="008565FA">
      <w:r w:rsidRPr="00727255">
        <w:t>where W</w:t>
      </w:r>
      <w:r w:rsidRPr="00727255">
        <w:rPr>
          <w:vertAlign w:val="subscript"/>
        </w:rPr>
        <w:t>10</w:t>
      </w:r>
      <w:r w:rsidRPr="00727255">
        <w:t xml:space="preserve"> is the wind speed in m/s at 10 m.</w:t>
      </w:r>
    </w:p>
    <w:p w14:paraId="137B6F53" w14:textId="77777777" w:rsidR="003F2427" w:rsidRPr="00727255" w:rsidRDefault="003F2427" w:rsidP="008565FA"/>
    <w:p w14:paraId="016A7EE0" w14:textId="239FFB4A" w:rsidR="003F2427" w:rsidRDefault="003F2427" w:rsidP="008565FA">
      <w:r w:rsidRPr="00727255">
        <w:t xml:space="preserve">This formulation shows that </w:t>
      </w:r>
      <w:r w:rsidRPr="008565FA">
        <w:rPr>
          <w:i/>
          <w:iCs/>
        </w:rPr>
        <w:t>C</w:t>
      </w:r>
      <w:r w:rsidRPr="008565FA">
        <w:rPr>
          <w:i/>
          <w:iCs/>
          <w:vertAlign w:val="subscript"/>
        </w:rPr>
        <w:t>D</w:t>
      </w:r>
      <w:r w:rsidRPr="008565FA">
        <w:rPr>
          <w:i/>
          <w:iCs/>
        </w:rPr>
        <w:t xml:space="preserve"> </w:t>
      </w:r>
      <w:r w:rsidRPr="00727255">
        <w:t>decreases as wind speed decreases. It ha</w:t>
      </w:r>
      <w:r w:rsidR="006B4B70" w:rsidRPr="00727255">
        <w:t>s</w:t>
      </w:r>
      <w:r w:rsidRPr="00727255">
        <w:t xml:space="preserve"> been observed</w:t>
      </w:r>
      <w:r w:rsidR="006D08EB">
        <w:t>,</w:t>
      </w:r>
      <w:r w:rsidRPr="00727255">
        <w:t xml:space="preserve"> </w:t>
      </w:r>
      <w:r w:rsidR="00847E02">
        <w:t>however</w:t>
      </w:r>
      <w:r w:rsidR="006D08EB">
        <w:t>,</w:t>
      </w:r>
      <w:r w:rsidRPr="00727255">
        <w:t xml:space="preserve"> that for wind speeds below 5 m/s</w:t>
      </w:r>
      <w:r w:rsidR="006B4B70" w:rsidRPr="00727255">
        <w:t xml:space="preserve">, </w:t>
      </w:r>
      <w:r w:rsidRPr="008565FA">
        <w:rPr>
          <w:i/>
          <w:iCs/>
        </w:rPr>
        <w:t>C</w:t>
      </w:r>
      <w:r w:rsidRPr="008565FA">
        <w:rPr>
          <w:i/>
          <w:iCs/>
          <w:vertAlign w:val="subscript"/>
        </w:rPr>
        <w:t>D</w:t>
      </w:r>
      <w:r w:rsidRPr="00727255">
        <w:t xml:space="preserve"> increases with lowering wind speed. According to </w:t>
      </w:r>
      <w:proofErr w:type="spellStart"/>
      <w:r w:rsidRPr="00727255">
        <w:t>Wuest</w:t>
      </w:r>
      <w:proofErr w:type="spellEnd"/>
      <w:r w:rsidRPr="00727255">
        <w:t xml:space="preserve"> and </w:t>
      </w:r>
      <w:proofErr w:type="spellStart"/>
      <w:r w:rsidRPr="00727255">
        <w:t>Lorke</w:t>
      </w:r>
      <w:proofErr w:type="spellEnd"/>
      <w:r w:rsidRPr="00727255">
        <w:t xml:space="preserve"> (2003), the drag coefficient for a smooth surface (below 5 m/s) follows the following equation:</w:t>
      </w:r>
    </w:p>
    <w:p w14:paraId="6D9201EF" w14:textId="77777777" w:rsidR="00727255" w:rsidRPr="00727255" w:rsidRDefault="00727255" w:rsidP="008565FA"/>
    <w:p w14:paraId="15610E43" w14:textId="77777777" w:rsidR="003F2427" w:rsidRPr="00B7030B" w:rsidRDefault="003F2427" w:rsidP="008565FA">
      <m:oMathPara>
        <m:oMath>
          <m:r>
            <w:rPr>
              <w:rFonts w:ascii="Cambria Math" w:hAnsi="Cambria Math"/>
            </w:rPr>
            <m:t>CD</m:t>
          </m:r>
          <m:r>
            <m:rPr>
              <m:sty m:val="p"/>
            </m:rPr>
            <w:rPr>
              <w:rFonts w:ascii="Cambria Math" w:hAnsi="Cambria Math"/>
            </w:rPr>
            <m:t>=0.0044</m:t>
          </m:r>
          <m:sSubSup>
            <m:sSubSupPr>
              <m:ctrlPr>
                <w:rPr>
                  <w:rFonts w:ascii="Cambria Math" w:hAnsi="Cambria Math"/>
                </w:rPr>
              </m:ctrlPr>
            </m:sSubSupPr>
            <m:e>
              <m:r>
                <w:rPr>
                  <w:rFonts w:ascii="Cambria Math" w:hAnsi="Cambria Math"/>
                </w:rPr>
                <m:t>W</m:t>
              </m:r>
            </m:e>
            <m:sub>
              <m:r>
                <m:rPr>
                  <m:sty m:val="p"/>
                </m:rPr>
                <w:rPr>
                  <w:rFonts w:ascii="Cambria Math" w:hAnsi="Cambria Math"/>
                </w:rPr>
                <m:t>10</m:t>
              </m:r>
            </m:sub>
            <m:sup>
              <m:r>
                <m:rPr>
                  <m:sty m:val="p"/>
                </m:rPr>
                <w:rPr>
                  <w:rFonts w:ascii="Cambria Math" w:hAnsi="Cambria Math"/>
                </w:rPr>
                <m:t>-1.15</m:t>
              </m:r>
            </m:sup>
          </m:sSubSup>
        </m:oMath>
      </m:oMathPara>
    </w:p>
    <w:p w14:paraId="476CD6AA" w14:textId="77777777" w:rsidR="00727255" w:rsidRDefault="00727255" w:rsidP="008565FA"/>
    <w:p w14:paraId="357405AF" w14:textId="77777777" w:rsidR="003F2427" w:rsidRDefault="003F2427" w:rsidP="008565FA">
      <w:r w:rsidRPr="00727255">
        <w:t xml:space="preserve">Above a wind speed of 5 m/s, </w:t>
      </w:r>
      <w:r w:rsidRPr="008565FA">
        <w:rPr>
          <w:i/>
          <w:iCs/>
        </w:rPr>
        <w:t>C</w:t>
      </w:r>
      <w:r w:rsidRPr="008565FA">
        <w:rPr>
          <w:i/>
          <w:iCs/>
          <w:vertAlign w:val="subscript"/>
        </w:rPr>
        <w:t>D</w:t>
      </w:r>
      <w:r w:rsidRPr="00727255">
        <w:t xml:space="preserve"> can be calculated from the following implicit equation:</w:t>
      </w:r>
    </w:p>
    <w:p w14:paraId="3F0AE0D1" w14:textId="77777777" w:rsidR="00727255" w:rsidRPr="00727255" w:rsidRDefault="00727255" w:rsidP="008565FA"/>
    <w:p w14:paraId="1F5F8E64" w14:textId="4B781C20" w:rsidR="003F2427" w:rsidRPr="00B7030B" w:rsidRDefault="003F2427" w:rsidP="008565FA">
      <m:oMathPara>
        <m:oMath>
          <m:r>
            <w:rPr>
              <w:rFonts w:ascii="Cambria Math" w:hAnsi="Cambria Math"/>
            </w:rPr>
            <m:t>CD</m:t>
          </m:r>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k</m:t>
                      </m:r>
                    </m:e>
                    <m:sup>
                      <m:r>
                        <m:rPr>
                          <m:sty m:val="p"/>
                        </m:rPr>
                        <w:rPr>
                          <w:rFonts w:ascii="Cambria Math" w:hAnsi="Cambria Math"/>
                        </w:rPr>
                        <m:t>-1</m:t>
                      </m:r>
                    </m:sup>
                  </m:sSup>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10</m:t>
                          </m:r>
                          <m:r>
                            <w:rPr>
                              <w:rFonts w:ascii="Cambria Math" w:hAnsi="Cambria Math"/>
                            </w:rPr>
                            <m:t xml:space="preserve"> g</m:t>
                          </m:r>
                        </m:num>
                        <m:den>
                          <m:r>
                            <w:rPr>
                              <w:rFonts w:ascii="Cambria Math" w:hAnsi="Cambria Math"/>
                            </w:rPr>
                            <m:t>CD</m:t>
                          </m:r>
                          <m:sSubSup>
                            <m:sSubSupPr>
                              <m:ctrlPr>
                                <w:rPr>
                                  <w:rFonts w:ascii="Cambria Math" w:hAnsi="Cambria Math"/>
                                </w:rPr>
                              </m:ctrlPr>
                            </m:sSubSupPr>
                            <m:e>
                              <m:r>
                                <w:rPr>
                                  <w:rFonts w:ascii="Cambria Math" w:hAnsi="Cambria Math"/>
                                </w:rPr>
                                <m:t>W</m:t>
                              </m:r>
                            </m:e>
                            <m:sub>
                              <m:r>
                                <m:rPr>
                                  <m:sty m:val="p"/>
                                </m:rPr>
                                <w:rPr>
                                  <w:rFonts w:ascii="Cambria Math" w:hAnsi="Cambria Math"/>
                                </w:rPr>
                                <m:t>10</m:t>
                              </m:r>
                            </m:sub>
                            <m:sup>
                              <m:r>
                                <m:rPr>
                                  <m:sty m:val="p"/>
                                </m:rPr>
                                <w:rPr>
                                  <w:rFonts w:ascii="Cambria Math" w:hAnsi="Cambria Math"/>
                                </w:rPr>
                                <m:t>2</m:t>
                              </m:r>
                            </m:sup>
                          </m:sSubSup>
                          <m:r>
                            <m:rPr>
                              <m:sty m:val="p"/>
                            </m:rPr>
                            <w:rPr>
                              <w:rFonts w:ascii="Cambria Math" w:hAnsi="Cambria Math"/>
                            </w:rPr>
                            <m:t xml:space="preserve"> </m:t>
                          </m:r>
                        </m:den>
                      </m:f>
                    </m:e>
                  </m:d>
                  <m:r>
                    <m:rPr>
                      <m:sty m:val="p"/>
                    </m:rPr>
                    <w:rPr>
                      <w:rFonts w:ascii="Cambria Math" w:hAnsi="Cambria Math"/>
                    </w:rPr>
                    <m:t>+11.3</m:t>
                  </m:r>
                </m:e>
              </m:d>
            </m:e>
            <m:sup>
              <m:r>
                <m:rPr>
                  <m:sty m:val="p"/>
                </m:rPr>
                <w:rPr>
                  <w:rFonts w:ascii="Cambria Math" w:hAnsi="Cambria Math"/>
                </w:rPr>
                <m:t>-2</m:t>
              </m:r>
            </m:sup>
          </m:sSup>
        </m:oMath>
      </m:oMathPara>
    </w:p>
    <w:p w14:paraId="2FE64B5A" w14:textId="77777777" w:rsidR="00727255" w:rsidRDefault="00727255" w:rsidP="008565FA"/>
    <w:p w14:paraId="30E577F0" w14:textId="778D6A0B" w:rsidR="003F2427" w:rsidRPr="00727255" w:rsidRDefault="003F2427" w:rsidP="008565FA">
      <w:r w:rsidRPr="00727255">
        <w:t>where k is von Karman constant (=0.41), and the</w:t>
      </w:r>
      <w:r w:rsidR="00847E02">
        <w:rPr>
          <w:i/>
          <w:iCs/>
        </w:rPr>
        <w:t xml:space="preserve"> 10</w:t>
      </w:r>
      <w:r w:rsidRPr="00727255">
        <w:t xml:space="preserve"> in the above equation has units of m. The above equation for winds greater than 5 m/s are thought to be a lower limit to the drag </w:t>
      </w:r>
      <w:proofErr w:type="gramStart"/>
      <w:r w:rsidRPr="00727255">
        <w:t>coefficient</w:t>
      </w:r>
      <w:r w:rsidR="00847E02">
        <w:t>,</w:t>
      </w:r>
      <w:r w:rsidRPr="00727255">
        <w:t xml:space="preserve"> since</w:t>
      </w:r>
      <w:proofErr w:type="gramEnd"/>
      <w:r w:rsidRPr="00727255">
        <w:t xml:space="preserve"> the wind-wave effects at higher wind speeds probably increase the value of C</w:t>
      </w:r>
      <w:r w:rsidRPr="00727255">
        <w:rPr>
          <w:vertAlign w:val="subscript"/>
        </w:rPr>
        <w:t>D</w:t>
      </w:r>
      <w:r w:rsidRPr="00727255">
        <w:t xml:space="preserve"> </w:t>
      </w:r>
      <w:r w:rsidR="006D08EB">
        <w:t>more</w:t>
      </w:r>
      <w:r w:rsidR="006D08EB" w:rsidRPr="00727255">
        <w:t xml:space="preserve"> </w:t>
      </w:r>
      <w:r w:rsidRPr="00727255">
        <w:t xml:space="preserve">than predicted by the above implicit equation. The difference between these </w:t>
      </w:r>
      <w:r w:rsidR="006D08EB">
        <w:t>two</w:t>
      </w:r>
      <w:r w:rsidRPr="00727255">
        <w:t xml:space="preserve"> equations is shown below in</w:t>
      </w:r>
      <w:r w:rsidR="006B4B70" w:rsidRPr="00727255">
        <w:t xml:space="preserve"> </w:t>
      </w:r>
      <w:r w:rsidR="00FA1B19" w:rsidRPr="008565FA">
        <w:rPr>
          <w:rStyle w:val="Figurehyperlink"/>
        </w:rPr>
        <w:fldChar w:fldCharType="begin"/>
      </w:r>
      <w:r w:rsidR="006B4B70" w:rsidRPr="008565FA">
        <w:rPr>
          <w:rStyle w:val="Figurehyperlink"/>
        </w:rPr>
        <w:instrText xml:space="preserve"> REF _Ref189193479 \h </w:instrText>
      </w:r>
      <w:r w:rsidR="00B7030B" w:rsidRPr="008565FA">
        <w:rPr>
          <w:rStyle w:val="Figurehyperlink"/>
        </w:rPr>
        <w:instrText xml:space="preserve"> \* MERGEFORMAT </w:instrText>
      </w:r>
      <w:r w:rsidR="00FA1B19" w:rsidRPr="008565FA">
        <w:rPr>
          <w:rStyle w:val="Figurehyperlink"/>
        </w:rPr>
      </w:r>
      <w:r w:rsidR="00FA1B19" w:rsidRPr="008565FA">
        <w:rPr>
          <w:rStyle w:val="Figurehyperlink"/>
        </w:rPr>
        <w:fldChar w:fldCharType="separate"/>
      </w:r>
      <w:r w:rsidR="00A95042" w:rsidRPr="008565FA">
        <w:rPr>
          <w:rStyle w:val="Figurehyperlink"/>
        </w:rPr>
        <w:t>Figure 19</w:t>
      </w:r>
      <w:r w:rsidR="00FA1B19" w:rsidRPr="008565FA">
        <w:rPr>
          <w:rStyle w:val="Figurehyperlink"/>
        </w:rPr>
        <w:fldChar w:fldCharType="end"/>
      </w:r>
      <w:r w:rsidRPr="00727255">
        <w:t>.</w:t>
      </w:r>
    </w:p>
    <w:p w14:paraId="6E370D86" w14:textId="77777777" w:rsidR="003F2427" w:rsidRPr="00727255" w:rsidRDefault="003F2427" w:rsidP="008565FA"/>
    <w:p w14:paraId="510EB7A1" w14:textId="30B56B06" w:rsidR="003F2427" w:rsidRDefault="00847E02" w:rsidP="008565FA">
      <w:r>
        <w:t>Because</w:t>
      </w:r>
      <w:r w:rsidRPr="00727255">
        <w:t xml:space="preserve"> </w:t>
      </w:r>
      <w:r w:rsidR="003F2427" w:rsidRPr="00727255">
        <w:t>the W2 approximation for wind speeds above 4 m/s is reasonable, V</w:t>
      </w:r>
      <w:r w:rsidR="00B806DA">
        <w:t>ersion</w:t>
      </w:r>
      <w:r>
        <w:t>s</w:t>
      </w:r>
      <w:r w:rsidR="00B806DA">
        <w:t xml:space="preserve"> </w:t>
      </w:r>
      <w:r w:rsidR="003F2427" w:rsidRPr="00727255">
        <w:t>3.6</w:t>
      </w:r>
      <w:r w:rsidR="006B4B70" w:rsidRPr="00727255">
        <w:t xml:space="preserve"> and later </w:t>
      </w:r>
      <w:r>
        <w:t>use</w:t>
      </w:r>
      <w:r w:rsidRPr="00727255">
        <w:t xml:space="preserve"> </w:t>
      </w:r>
      <w:r w:rsidR="003F2427" w:rsidRPr="00727255">
        <w:t xml:space="preserve">the following drag coefficient </w:t>
      </w:r>
      <w:r w:rsidR="006B4B70" w:rsidRPr="00727255">
        <w:t>formulation</w:t>
      </w:r>
      <w:r w:rsidR="003F2427" w:rsidRPr="00727255">
        <w:t>:</w:t>
      </w:r>
    </w:p>
    <w:p w14:paraId="3CA76F55" w14:textId="77777777" w:rsidR="00727255" w:rsidRPr="00727255" w:rsidRDefault="00727255" w:rsidP="008565FA"/>
    <w:p w14:paraId="7E66F388" w14:textId="77777777" w:rsidR="003F2427" w:rsidRPr="006D08EB" w:rsidRDefault="00000000" w:rsidP="00127D1D">
      <w:pPr>
        <w:spacing w:before="120"/>
      </w:pPr>
      <m:oMathPara>
        <m:oMathParaPr>
          <m:jc m:val="center"/>
        </m:oMathParaPr>
        <m:oMath>
          <m:sSub>
            <m:sSubPr>
              <m:ctrlPr>
                <w:rPr>
                  <w:rFonts w:ascii="Cambria Math" w:hAnsi="Cambria Math"/>
                </w:rPr>
              </m:ctrlPr>
            </m:sSubPr>
            <m:e>
              <m:r>
                <w:rPr>
                  <w:rFonts w:ascii="Cambria Math" w:hAnsi="Cambria Math"/>
                </w:rPr>
                <m:t>CD</m:t>
              </m:r>
              <m:r>
                <m:rPr>
                  <m:sty m:val="p"/>
                </m:rPr>
                <w:rPr>
                  <w:rFonts w:ascii="Cambria Math" w:hAnsi="Cambria Math"/>
                </w:rPr>
                <m:t xml:space="preserve">=0.01 </m:t>
              </m:r>
              <m:r>
                <w:rPr>
                  <w:rFonts w:ascii="Cambria Math" w:hAnsi="Cambria Math"/>
                </w:rPr>
                <m:t>if</m:t>
              </m:r>
              <m:r>
                <m:rPr>
                  <m:sty m:val="p"/>
                </m:rPr>
                <w:rPr>
                  <w:rFonts w:ascii="Cambria Math" w:hAnsi="Cambria Math"/>
                </w:rPr>
                <m:t xml:space="preserve"> </m:t>
              </m:r>
              <m:r>
                <w:rPr>
                  <w:rFonts w:ascii="Cambria Math" w:hAnsi="Cambria Math"/>
                </w:rPr>
                <m:t>W</m:t>
              </m:r>
            </m:e>
            <m:sub>
              <m:r>
                <m:rPr>
                  <m:sty m:val="p"/>
                </m:rPr>
                <w:rPr>
                  <w:rFonts w:ascii="Cambria Math" w:hAnsi="Cambria Math"/>
                </w:rPr>
                <m:t>10</m:t>
              </m:r>
            </m:sub>
          </m:sSub>
          <m:r>
            <m:rPr>
              <m:sty m:val="p"/>
            </m:rPr>
            <w:rPr>
              <w:rFonts w:ascii="Cambria Math" w:hAnsi="Cambria Math"/>
            </w:rPr>
            <m:t xml:space="preserve">&lt;0.5 </m:t>
          </m:r>
          <m:r>
            <w:rPr>
              <w:rFonts w:ascii="Cambria Math" w:hAnsi="Cambria Math"/>
            </w:rPr>
            <m:t>m</m:t>
          </m:r>
          <m:r>
            <m:rPr>
              <m:sty m:val="p"/>
            </m:rPr>
            <w:rPr>
              <w:rFonts w:ascii="Cambria Math" w:hAnsi="Cambria Math"/>
            </w:rPr>
            <m:t>/</m:t>
          </m:r>
          <m:r>
            <w:rPr>
              <w:rFonts w:ascii="Cambria Math" w:hAnsi="Cambria Math"/>
            </w:rPr>
            <m:t>s</m:t>
          </m:r>
        </m:oMath>
      </m:oMathPara>
    </w:p>
    <w:p w14:paraId="4E999893" w14:textId="77777777" w:rsidR="003F2427" w:rsidRPr="006D08EB" w:rsidRDefault="00000000" w:rsidP="00127D1D">
      <w:pPr>
        <w:spacing w:before="120"/>
      </w:pPr>
      <m:oMathPara>
        <m:oMathParaPr>
          <m:jc m:val="center"/>
        </m:oMathParaPr>
        <m:oMath>
          <m:sSub>
            <m:sSubPr>
              <m:ctrlPr>
                <w:rPr>
                  <w:rFonts w:ascii="Cambria Math" w:hAnsi="Cambria Math"/>
                </w:rPr>
              </m:ctrlPr>
            </m:sSubPr>
            <m:e>
              <m:r>
                <w:rPr>
                  <w:rFonts w:ascii="Cambria Math" w:hAnsi="Cambria Math"/>
                </w:rPr>
                <m:t>CD</m:t>
              </m:r>
              <m:r>
                <m:rPr>
                  <m:sty m:val="p"/>
                </m:rPr>
                <w:rPr>
                  <w:rFonts w:ascii="Cambria Math" w:hAnsi="Cambria Math"/>
                </w:rPr>
                <m:t>=0.0044</m:t>
              </m:r>
              <m:sSubSup>
                <m:sSubSupPr>
                  <m:ctrlPr>
                    <w:rPr>
                      <w:rFonts w:ascii="Cambria Math" w:hAnsi="Cambria Math"/>
                    </w:rPr>
                  </m:ctrlPr>
                </m:sSubSupPr>
                <m:e>
                  <m:r>
                    <w:rPr>
                      <w:rFonts w:ascii="Cambria Math" w:hAnsi="Cambria Math"/>
                    </w:rPr>
                    <m:t>W</m:t>
                  </m:r>
                </m:e>
                <m:sub>
                  <m:r>
                    <m:rPr>
                      <m:sty m:val="p"/>
                    </m:rPr>
                    <w:rPr>
                      <w:rFonts w:ascii="Cambria Math" w:hAnsi="Cambria Math"/>
                    </w:rPr>
                    <m:t>10</m:t>
                  </m:r>
                </m:sub>
                <m:sup>
                  <m:r>
                    <m:rPr>
                      <m:sty m:val="p"/>
                    </m:rPr>
                    <w:rPr>
                      <w:rFonts w:ascii="Cambria Math" w:hAnsi="Cambria Math"/>
                    </w:rPr>
                    <m:t>-1.15</m:t>
                  </m:r>
                </m:sup>
              </m:sSubSup>
              <m:r>
                <m:rPr>
                  <m:sty m:val="p"/>
                </m:rPr>
                <w:rPr>
                  <w:rFonts w:ascii="Cambria Math" w:hAnsi="Cambria Math"/>
                </w:rPr>
                <m:t xml:space="preserve"> </m:t>
              </m:r>
              <m:r>
                <w:rPr>
                  <w:rFonts w:ascii="Cambria Math" w:hAnsi="Cambria Math"/>
                </w:rPr>
                <m:t>if</m:t>
              </m:r>
              <m:r>
                <m:rPr>
                  <m:sty m:val="p"/>
                </m:rPr>
                <w:rPr>
                  <w:rFonts w:ascii="Cambria Math" w:hAnsi="Cambria Math"/>
                </w:rPr>
                <m:t xml:space="preserve"> </m:t>
              </m:r>
              <m:r>
                <w:rPr>
                  <w:rFonts w:ascii="Cambria Math" w:hAnsi="Cambria Math"/>
                </w:rPr>
                <m:t>W</m:t>
              </m:r>
            </m:e>
            <m:sub>
              <m:r>
                <m:rPr>
                  <m:sty m:val="p"/>
                </m:rPr>
                <w:rPr>
                  <w:rFonts w:ascii="Cambria Math" w:hAnsi="Cambria Math"/>
                </w:rPr>
                <m:t>10</m:t>
              </m:r>
            </m:sub>
          </m:sSub>
          <m:r>
            <m:rPr>
              <m:sty m:val="p"/>
            </m:rPr>
            <w:rPr>
              <w:rFonts w:ascii="Cambria Math" w:hAnsi="Cambria Math"/>
            </w:rPr>
            <m:t xml:space="preserve">&lt;4 </m:t>
          </m:r>
          <m:r>
            <w:rPr>
              <w:rFonts w:ascii="Cambria Math" w:hAnsi="Cambria Math"/>
            </w:rPr>
            <m:t>m</m:t>
          </m:r>
          <m:r>
            <m:rPr>
              <m:sty m:val="p"/>
            </m:rPr>
            <w:rPr>
              <w:rFonts w:ascii="Cambria Math" w:hAnsi="Cambria Math"/>
            </w:rPr>
            <m:t>/</m:t>
          </m:r>
          <m:r>
            <w:rPr>
              <w:rFonts w:ascii="Cambria Math" w:hAnsi="Cambria Math"/>
            </w:rPr>
            <m:t>s</m:t>
          </m:r>
        </m:oMath>
      </m:oMathPara>
    </w:p>
    <w:p w14:paraId="757F1617" w14:textId="2EEF0A7D" w:rsidR="003F2427" w:rsidRPr="006D08EB" w:rsidRDefault="00000000" w:rsidP="00127D1D">
      <w:pPr>
        <w:spacing w:before="120" w:after="120"/>
      </w:pPr>
      <m:oMathPara>
        <m:oMathParaPr>
          <m:jc m:val="center"/>
        </m:oMathParaPr>
        <m:oMath>
          <m:sSub>
            <m:sSubPr>
              <m:ctrlPr>
                <w:rPr>
                  <w:rFonts w:ascii="Cambria Math" w:hAnsi="Cambria Math"/>
                </w:rPr>
              </m:ctrlPr>
            </m:sSubPr>
            <m:e>
              <m:r>
                <w:rPr>
                  <w:rFonts w:ascii="Cambria Math" w:hAnsi="Cambria Math"/>
                </w:rPr>
                <m:t>CD</m:t>
              </m:r>
              <m:r>
                <m:rPr>
                  <m:sty m:val="p"/>
                </m:rPr>
                <w:rPr>
                  <w:rFonts w:ascii="Cambria Math" w:hAnsi="Cambria Math"/>
                </w:rPr>
                <m:t>=0.005</m:t>
              </m:r>
              <m:sSubSup>
                <m:sSubSupPr>
                  <m:ctrlPr>
                    <w:rPr>
                      <w:rFonts w:ascii="Cambria Math" w:hAnsi="Cambria Math"/>
                    </w:rPr>
                  </m:ctrlPr>
                </m:sSubSupPr>
                <m:e>
                  <m:r>
                    <w:rPr>
                      <w:rFonts w:ascii="Cambria Math" w:hAnsi="Cambria Math"/>
                    </w:rPr>
                    <m:t>W</m:t>
                  </m:r>
                </m:e>
                <m:sub>
                  <m:r>
                    <m:rPr>
                      <m:sty m:val="p"/>
                    </m:rPr>
                    <w:rPr>
                      <w:rFonts w:ascii="Cambria Math" w:hAnsi="Cambria Math"/>
                    </w:rPr>
                    <m:t>10</m:t>
                  </m:r>
                </m:sub>
                <m:sup>
                  <m:r>
                    <m:rPr>
                      <m:sty m:val="p"/>
                    </m:rPr>
                    <w:rPr>
                      <w:rFonts w:ascii="Cambria Math" w:hAnsi="Cambria Math"/>
                    </w:rPr>
                    <m:t>0.5</m:t>
                  </m:r>
                </m:sup>
              </m:sSubSup>
              <m:r>
                <m:rPr>
                  <m:sty m:val="p"/>
                </m:rPr>
                <w:rPr>
                  <w:rFonts w:ascii="Cambria Math" w:hAnsi="Cambria Math"/>
                </w:rPr>
                <m:t xml:space="preserve"> </m:t>
              </m:r>
              <m:r>
                <w:rPr>
                  <w:rFonts w:ascii="Cambria Math" w:hAnsi="Cambria Math"/>
                </w:rPr>
                <m:t>if</m:t>
              </m:r>
              <m:r>
                <m:rPr>
                  <m:sty m:val="p"/>
                </m:rPr>
                <w:rPr>
                  <w:rFonts w:ascii="Cambria Math" w:hAnsi="Cambria Math"/>
                </w:rPr>
                <m:t xml:space="preserve"> 4</m:t>
              </m:r>
              <m:f>
                <m:fPr>
                  <m:ctrlPr>
                    <w:rPr>
                      <w:rFonts w:ascii="Cambria Math" w:hAnsi="Cambria Math"/>
                    </w:rPr>
                  </m:ctrlPr>
                </m:fPr>
                <m:num>
                  <m:r>
                    <w:rPr>
                      <w:rFonts w:ascii="Cambria Math" w:hAnsi="Cambria Math"/>
                    </w:rPr>
                    <m:t>m</m:t>
                  </m:r>
                </m:num>
                <m:den>
                  <m:r>
                    <w:rPr>
                      <w:rFonts w:ascii="Cambria Math" w:hAnsi="Cambria Math"/>
                    </w:rPr>
                    <m:t>s</m:t>
                  </m:r>
                </m:den>
              </m:f>
              <m:r>
                <m:rPr>
                  <m:sty m:val="p"/>
                </m:rPr>
                <w:rPr>
                  <w:rFonts w:ascii="Cambria Math" w:hAnsi="Cambria Math"/>
                </w:rPr>
                <m:t xml:space="preserve">≤ </m:t>
              </m:r>
              <m:r>
                <w:rPr>
                  <w:rFonts w:ascii="Cambria Math" w:hAnsi="Cambria Math"/>
                </w:rPr>
                <m:t>W</m:t>
              </m:r>
            </m:e>
            <m:sub>
              <m:r>
                <m:rPr>
                  <m:sty m:val="p"/>
                </m:rPr>
                <w:rPr>
                  <w:rFonts w:ascii="Cambria Math" w:hAnsi="Cambria Math"/>
                </w:rPr>
                <m:t>10</m:t>
              </m:r>
            </m:sub>
          </m:sSub>
          <m:r>
            <m:rPr>
              <m:sty m:val="p"/>
            </m:rPr>
            <w:rPr>
              <w:rFonts w:ascii="Cambria Math" w:hAnsi="Cambria Math"/>
            </w:rPr>
            <m:t>&lt;15</m:t>
          </m:r>
          <m:f>
            <m:fPr>
              <m:ctrlPr>
                <w:rPr>
                  <w:rFonts w:ascii="Cambria Math" w:hAnsi="Cambria Math"/>
                </w:rPr>
              </m:ctrlPr>
            </m:fPr>
            <m:num>
              <m:r>
                <w:rPr>
                  <w:rFonts w:ascii="Cambria Math" w:hAnsi="Cambria Math"/>
                </w:rPr>
                <m:t>m</m:t>
              </m:r>
            </m:num>
            <m:den>
              <m:r>
                <w:rPr>
                  <w:rFonts w:ascii="Cambria Math" w:hAnsi="Cambria Math"/>
                </w:rPr>
                <m:t>s</m:t>
              </m:r>
            </m:den>
          </m:f>
          <m:r>
            <m:rPr>
              <m:sty m:val="p"/>
            </m:rPr>
            <w:rPr>
              <w:rFonts w:ascii="Cambria Math" w:hAnsi="Cambria Math"/>
            </w:rPr>
            <w:br/>
          </m:r>
        </m:oMath>
        <m:oMath>
          <m:sSub>
            <m:sSubPr>
              <m:ctrlPr>
                <w:rPr>
                  <w:rFonts w:ascii="Cambria Math" w:hAnsi="Cambria Math"/>
                </w:rPr>
              </m:ctrlPr>
            </m:sSubPr>
            <m:e>
              <m:r>
                <w:rPr>
                  <w:rFonts w:ascii="Cambria Math" w:hAnsi="Cambria Math"/>
                </w:rPr>
                <m:t>CD</m:t>
              </m:r>
              <m:r>
                <m:rPr>
                  <m:sty m:val="p"/>
                </m:rPr>
                <w:rPr>
                  <w:rFonts w:ascii="Cambria Math" w:hAnsi="Cambria Math"/>
                </w:rPr>
                <m:t xml:space="preserve">=0.0026 </m:t>
              </m:r>
              <m:r>
                <w:rPr>
                  <w:rFonts w:ascii="Cambria Math" w:hAnsi="Cambria Math"/>
                </w:rPr>
                <m:t>if</m:t>
              </m:r>
              <m:r>
                <m:rPr>
                  <m:sty m:val="p"/>
                </m:rPr>
                <w:rPr>
                  <w:rFonts w:ascii="Cambria Math" w:hAnsi="Cambria Math"/>
                </w:rPr>
                <m:t xml:space="preserve"> </m:t>
              </m:r>
              <m:r>
                <w:rPr>
                  <w:rFonts w:ascii="Cambria Math" w:hAnsi="Cambria Math"/>
                </w:rPr>
                <m:t>W</m:t>
              </m:r>
            </m:e>
            <m:sub>
              <m:r>
                <m:rPr>
                  <m:sty m:val="p"/>
                </m:rPr>
                <w:rPr>
                  <w:rFonts w:ascii="Cambria Math" w:hAnsi="Cambria Math"/>
                </w:rPr>
                <m:t>10</m:t>
              </m:r>
            </m:sub>
          </m:sSub>
          <m:r>
            <m:rPr>
              <m:sty m:val="p"/>
            </m:rPr>
            <w:rPr>
              <w:rFonts w:ascii="Cambria Math" w:hAnsi="Cambria Math"/>
            </w:rPr>
            <m:t xml:space="preserve">≥15 </m:t>
          </m:r>
          <m:r>
            <w:rPr>
              <w:rFonts w:ascii="Cambria Math" w:hAnsi="Cambria Math"/>
            </w:rPr>
            <m:t>m</m:t>
          </m:r>
          <m:r>
            <m:rPr>
              <m:sty m:val="p"/>
            </m:rPr>
            <w:rPr>
              <w:rFonts w:ascii="Cambria Math" w:hAnsi="Cambria Math"/>
            </w:rPr>
            <m:t>/</m:t>
          </m:r>
          <m:r>
            <w:rPr>
              <w:rFonts w:ascii="Cambria Math" w:hAnsi="Cambria Math"/>
            </w:rPr>
            <m:t>s</m:t>
          </m:r>
        </m:oMath>
      </m:oMathPara>
    </w:p>
    <w:p w14:paraId="277F76A1" w14:textId="77777777" w:rsidR="00727255" w:rsidRDefault="00727255" w:rsidP="00127D1D">
      <w:pPr>
        <w:spacing w:before="120"/>
      </w:pPr>
    </w:p>
    <w:p w14:paraId="5FF6C525" w14:textId="2C4FA43F" w:rsidR="003F2427" w:rsidRPr="00727255" w:rsidRDefault="003F2427" w:rsidP="008565FA">
      <w:r w:rsidRPr="00727255">
        <w:t xml:space="preserve">This is shown as the dotted line in </w:t>
      </w:r>
      <w:r w:rsidR="00FA1B19" w:rsidRPr="008565FA">
        <w:rPr>
          <w:rStyle w:val="Figurehyperlink"/>
        </w:rPr>
        <w:fldChar w:fldCharType="begin"/>
      </w:r>
      <w:r w:rsidR="006B4B70" w:rsidRPr="008565FA">
        <w:rPr>
          <w:rStyle w:val="Figurehyperlink"/>
        </w:rPr>
        <w:instrText xml:space="preserve"> REF _Ref189193479 \h </w:instrText>
      </w:r>
      <w:r w:rsidR="00B7030B" w:rsidRPr="008565FA">
        <w:rPr>
          <w:rStyle w:val="Figurehyperlink"/>
        </w:rPr>
        <w:instrText xml:space="preserve"> \* MERGEFORMAT </w:instrText>
      </w:r>
      <w:r w:rsidR="00FA1B19" w:rsidRPr="008565FA">
        <w:rPr>
          <w:rStyle w:val="Figurehyperlink"/>
        </w:rPr>
      </w:r>
      <w:r w:rsidR="00FA1B19" w:rsidRPr="008565FA">
        <w:rPr>
          <w:rStyle w:val="Figurehyperlink"/>
        </w:rPr>
        <w:fldChar w:fldCharType="separate"/>
      </w:r>
      <w:r w:rsidR="00A95042" w:rsidRPr="008565FA">
        <w:rPr>
          <w:rStyle w:val="Figurehyperlink"/>
        </w:rPr>
        <w:t>Figure 19</w:t>
      </w:r>
      <w:r w:rsidR="00FA1B19" w:rsidRPr="008565FA">
        <w:rPr>
          <w:rStyle w:val="Figurehyperlink"/>
        </w:rPr>
        <w:fldChar w:fldCharType="end"/>
      </w:r>
      <w:r w:rsidRPr="00727255">
        <w:t>.</w:t>
      </w:r>
    </w:p>
    <w:p w14:paraId="18F6014C" w14:textId="77777777" w:rsidR="006B4B70" w:rsidRPr="00727255" w:rsidRDefault="006B4B70" w:rsidP="008565FA"/>
    <w:p w14:paraId="309C86D2" w14:textId="3AD78BC3" w:rsidR="003F2427" w:rsidRPr="00727255" w:rsidRDefault="003F2427" w:rsidP="008565FA">
      <w:r w:rsidRPr="00727255">
        <w:t xml:space="preserve">This will have the effect of increasing the drag coefficient at low wind speeds. The impact of this on wind shear stress at the surface, </w:t>
      </w:r>
      <m:oMath>
        <m:r>
          <w:rPr>
            <w:rFonts w:ascii="Cambria Math" w:hAnsi="Cambria Math"/>
          </w:rPr>
          <m:t>τ=</m:t>
        </m:r>
        <m:sSub>
          <m:sSubPr>
            <m:ctrlPr>
              <w:rPr>
                <w:rFonts w:ascii="Cambria Math" w:hAnsi="Cambria Math"/>
                <w:i/>
              </w:rPr>
            </m:ctrlPr>
          </m:sSubPr>
          <m:e>
            <m:r>
              <w:rPr>
                <w:rFonts w:ascii="Cambria Math" w:hAnsi="Cambria Math"/>
              </w:rPr>
              <m:t>ρ</m:t>
            </m:r>
          </m:e>
          <m:sub>
            <m:r>
              <w:rPr>
                <w:rFonts w:ascii="Cambria Math" w:hAnsi="Cambria Math"/>
              </w:rPr>
              <m:t>a</m:t>
            </m:r>
          </m:sub>
        </m:sSub>
        <m:r>
          <w:rPr>
            <w:rFonts w:ascii="Cambria Math" w:hAnsi="Cambria Math"/>
          </w:rPr>
          <m:t>CD</m:t>
        </m:r>
        <m:sSubSup>
          <m:sSubSupPr>
            <m:ctrlPr>
              <w:rPr>
                <w:rFonts w:ascii="Cambria Math" w:hAnsi="Cambria Math"/>
                <w:i/>
              </w:rPr>
            </m:ctrlPr>
          </m:sSubSupPr>
          <m:e>
            <m:r>
              <w:rPr>
                <w:rFonts w:ascii="Cambria Math" w:hAnsi="Cambria Math"/>
              </w:rPr>
              <m:t>W</m:t>
            </m:r>
          </m:e>
          <m:sub>
            <m:r>
              <w:rPr>
                <w:rFonts w:ascii="Cambria Math" w:hAnsi="Cambria Math"/>
              </w:rPr>
              <m:t>10</m:t>
            </m:r>
          </m:sub>
          <m:sup>
            <m:r>
              <w:rPr>
                <w:rFonts w:ascii="Cambria Math" w:hAnsi="Cambria Math"/>
              </w:rPr>
              <m:t>2</m:t>
            </m:r>
          </m:sup>
        </m:sSubSup>
      </m:oMath>
      <w:r w:rsidRPr="00727255">
        <w:t xml:space="preserve">, is shown in </w:t>
      </w:r>
      <w:r w:rsidR="00FA1B19" w:rsidRPr="008565FA">
        <w:rPr>
          <w:rStyle w:val="Figurehyperlink"/>
        </w:rPr>
        <w:fldChar w:fldCharType="begin"/>
      </w:r>
      <w:r w:rsidR="006B4B70" w:rsidRPr="008565FA">
        <w:rPr>
          <w:rStyle w:val="Figurehyperlink"/>
        </w:rPr>
        <w:instrText xml:space="preserve"> REF _Ref189193491 \h </w:instrText>
      </w:r>
      <w:r w:rsidR="00B7030B" w:rsidRPr="008565FA">
        <w:rPr>
          <w:rStyle w:val="Figurehyperlink"/>
        </w:rPr>
        <w:instrText xml:space="preserve"> \* MERGEFORMAT </w:instrText>
      </w:r>
      <w:r w:rsidR="00FA1B19" w:rsidRPr="008565FA">
        <w:rPr>
          <w:rStyle w:val="Figurehyperlink"/>
        </w:rPr>
      </w:r>
      <w:r w:rsidR="00FA1B19" w:rsidRPr="008565FA">
        <w:rPr>
          <w:rStyle w:val="Figurehyperlink"/>
        </w:rPr>
        <w:fldChar w:fldCharType="separate"/>
      </w:r>
      <w:r w:rsidR="00A95042" w:rsidRPr="008565FA">
        <w:rPr>
          <w:rStyle w:val="Figurehyperlink"/>
        </w:rPr>
        <w:t>Figure 20</w:t>
      </w:r>
      <w:r w:rsidR="00FA1B19" w:rsidRPr="008565FA">
        <w:rPr>
          <w:rStyle w:val="Figurehyperlink"/>
        </w:rPr>
        <w:fldChar w:fldCharType="end"/>
      </w:r>
      <w:r w:rsidRPr="00727255">
        <w:t>.</w:t>
      </w:r>
    </w:p>
    <w:p w14:paraId="7FECE154" w14:textId="77777777" w:rsidR="003F2427" w:rsidRPr="00B7030B" w:rsidRDefault="003F2427" w:rsidP="008565FA"/>
    <w:p w14:paraId="3D8D58D0" w14:textId="77777777" w:rsidR="003F2427" w:rsidRPr="00B7030B" w:rsidRDefault="003F2427" w:rsidP="008565FA">
      <w:pPr>
        <w:jc w:val="center"/>
      </w:pPr>
      <w:r w:rsidRPr="00B7030B">
        <w:rPr>
          <w:noProof/>
        </w:rPr>
        <w:lastRenderedPageBreak/>
        <w:drawing>
          <wp:inline distT="0" distB="0" distL="0" distR="0" wp14:anchorId="3CE2F19C" wp14:editId="73389234">
            <wp:extent cx="4735830" cy="3413892"/>
            <wp:effectExtent l="12700" t="12700" r="13970" b="152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cstate="print"/>
                    <a:srcRect/>
                    <a:stretch>
                      <a:fillRect/>
                    </a:stretch>
                  </pic:blipFill>
                  <pic:spPr bwMode="auto">
                    <a:xfrm>
                      <a:off x="0" y="0"/>
                      <a:ext cx="4736555" cy="3414414"/>
                    </a:xfrm>
                    <a:prstGeom prst="rect">
                      <a:avLst/>
                    </a:prstGeom>
                    <a:noFill/>
                    <a:ln w="0">
                      <a:solidFill>
                        <a:schemeClr val="tx1"/>
                      </a:solidFill>
                      <a:miter lim="800000"/>
                      <a:headEnd/>
                      <a:tailEnd/>
                    </a:ln>
                  </pic:spPr>
                </pic:pic>
              </a:graphicData>
            </a:graphic>
          </wp:inline>
        </w:drawing>
      </w:r>
    </w:p>
    <w:p w14:paraId="729502CB" w14:textId="388F20BF" w:rsidR="003F2427" w:rsidRPr="00CB3B03" w:rsidRDefault="003F2427" w:rsidP="007A3922">
      <w:pPr>
        <w:pStyle w:val="Caption"/>
      </w:pPr>
      <w:bookmarkStart w:id="185" w:name="_Ref189193479"/>
      <w:bookmarkStart w:id="186" w:name="_Toc48573731"/>
      <w:r w:rsidRPr="00CB3B03">
        <w:t xml:space="preserve">Figure </w:t>
      </w:r>
      <w:r w:rsidR="00000000">
        <w:fldChar w:fldCharType="begin"/>
      </w:r>
      <w:r w:rsidR="00000000">
        <w:instrText xml:space="preserve"> SEQ Figure \* ARABIC </w:instrText>
      </w:r>
      <w:r w:rsidR="00000000">
        <w:fldChar w:fldCharType="separate"/>
      </w:r>
      <w:r w:rsidR="00A95042">
        <w:rPr>
          <w:noProof/>
        </w:rPr>
        <w:t>19</w:t>
      </w:r>
      <w:r w:rsidR="00000000">
        <w:rPr>
          <w:noProof/>
        </w:rPr>
        <w:fldChar w:fldCharType="end"/>
      </w:r>
      <w:bookmarkEnd w:id="185"/>
      <w:r w:rsidRPr="00CB3B03">
        <w:t>. Comparison of current W2 model computation of C</w:t>
      </w:r>
      <w:r w:rsidRPr="00B806DA">
        <w:rPr>
          <w:vertAlign w:val="subscript"/>
        </w:rPr>
        <w:t>D</w:t>
      </w:r>
      <w:r w:rsidRPr="00CB3B03">
        <w:t xml:space="preserve"> and that recommended as a lower limit by </w:t>
      </w:r>
      <w:proofErr w:type="spellStart"/>
      <w:r w:rsidRPr="00CB3B03">
        <w:t>Wuest</w:t>
      </w:r>
      <w:proofErr w:type="spellEnd"/>
      <w:r w:rsidRPr="00CB3B03">
        <w:t xml:space="preserve"> and </w:t>
      </w:r>
      <w:proofErr w:type="spellStart"/>
      <w:r w:rsidRPr="00CB3B03">
        <w:t>Lorke</w:t>
      </w:r>
      <w:proofErr w:type="spellEnd"/>
      <w:r w:rsidRPr="00CB3B03">
        <w:t xml:space="preserve"> (2003).</w:t>
      </w:r>
      <w:bookmarkEnd w:id="186"/>
    </w:p>
    <w:p w14:paraId="628B5605" w14:textId="77777777" w:rsidR="003F2427" w:rsidRPr="00B7030B" w:rsidRDefault="003F2427" w:rsidP="007A3922"/>
    <w:p w14:paraId="166FF4F5" w14:textId="77777777" w:rsidR="003F2427" w:rsidRPr="00B7030B" w:rsidRDefault="003F2427" w:rsidP="008565FA">
      <w:pPr>
        <w:jc w:val="center"/>
      </w:pPr>
      <w:r w:rsidRPr="00B7030B">
        <w:rPr>
          <w:noProof/>
        </w:rPr>
        <w:drawing>
          <wp:inline distT="0" distB="0" distL="0" distR="0" wp14:anchorId="7DC5E381" wp14:editId="71BB016F">
            <wp:extent cx="4845558" cy="3387231"/>
            <wp:effectExtent l="12700" t="12700" r="19050" b="1651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srcRect/>
                    <a:stretch>
                      <a:fillRect/>
                    </a:stretch>
                  </pic:blipFill>
                  <pic:spPr bwMode="auto">
                    <a:xfrm>
                      <a:off x="0" y="0"/>
                      <a:ext cx="4850101" cy="3390407"/>
                    </a:xfrm>
                    <a:prstGeom prst="rect">
                      <a:avLst/>
                    </a:prstGeom>
                    <a:noFill/>
                    <a:ln w="0">
                      <a:solidFill>
                        <a:schemeClr val="tx1"/>
                      </a:solidFill>
                      <a:miter lim="800000"/>
                      <a:headEnd/>
                      <a:tailEnd/>
                    </a:ln>
                  </pic:spPr>
                </pic:pic>
              </a:graphicData>
            </a:graphic>
          </wp:inline>
        </w:drawing>
      </w:r>
    </w:p>
    <w:p w14:paraId="60150723" w14:textId="60A0191C" w:rsidR="003F2427" w:rsidRPr="00727255" w:rsidRDefault="003F2427" w:rsidP="007A3922">
      <w:pPr>
        <w:pStyle w:val="Caption"/>
      </w:pPr>
      <w:bookmarkStart w:id="187" w:name="_Ref189193491"/>
      <w:bookmarkStart w:id="188" w:name="_Toc48573732"/>
      <w:r w:rsidRPr="00727255">
        <w:t xml:space="preserve">Figure </w:t>
      </w:r>
      <w:r w:rsidR="00000000">
        <w:fldChar w:fldCharType="begin"/>
      </w:r>
      <w:r w:rsidR="00000000">
        <w:instrText xml:space="preserve"> SEQ Figure \* ARABIC </w:instrText>
      </w:r>
      <w:r w:rsidR="00000000">
        <w:fldChar w:fldCharType="separate"/>
      </w:r>
      <w:r w:rsidR="00A95042">
        <w:rPr>
          <w:noProof/>
        </w:rPr>
        <w:t>20</w:t>
      </w:r>
      <w:r w:rsidR="00000000">
        <w:rPr>
          <w:noProof/>
        </w:rPr>
        <w:fldChar w:fldCharType="end"/>
      </w:r>
      <w:bookmarkEnd w:id="187"/>
      <w:r w:rsidRPr="00727255">
        <w:t>. Surface shear stress</w:t>
      </w:r>
      <w:r w:rsidRPr="00727255">
        <w:rPr>
          <w:noProof/>
        </w:rPr>
        <w:t xml:space="preserve"> for </w:t>
      </w:r>
      <w:r w:rsidR="00B806DA">
        <w:rPr>
          <w:noProof/>
        </w:rPr>
        <w:t>CE-QUA</w:t>
      </w:r>
      <w:r w:rsidR="003E0412">
        <w:rPr>
          <w:noProof/>
        </w:rPr>
        <w:t>L</w:t>
      </w:r>
      <w:r w:rsidR="00B806DA">
        <w:rPr>
          <w:noProof/>
        </w:rPr>
        <w:t xml:space="preserve">-W2 </w:t>
      </w:r>
      <w:r w:rsidRPr="00727255">
        <w:rPr>
          <w:noProof/>
        </w:rPr>
        <w:t>V</w:t>
      </w:r>
      <w:r w:rsidR="00B806DA">
        <w:rPr>
          <w:noProof/>
        </w:rPr>
        <w:t xml:space="preserve">ersion </w:t>
      </w:r>
      <w:r w:rsidRPr="00727255">
        <w:rPr>
          <w:noProof/>
        </w:rPr>
        <w:t>3.6 and later compared to V</w:t>
      </w:r>
      <w:r w:rsidR="00B806DA">
        <w:rPr>
          <w:noProof/>
        </w:rPr>
        <w:t xml:space="preserve">ersion </w:t>
      </w:r>
      <w:r w:rsidRPr="00727255">
        <w:rPr>
          <w:noProof/>
        </w:rPr>
        <w:t>3.5 and earlier.</w:t>
      </w:r>
      <w:bookmarkEnd w:id="188"/>
      <w:r w:rsidRPr="00727255">
        <w:rPr>
          <w:noProof/>
        </w:rPr>
        <w:t xml:space="preserve"> </w:t>
      </w:r>
    </w:p>
    <w:p w14:paraId="55E9117A" w14:textId="6E25A7F2" w:rsidR="00CF472A" w:rsidRDefault="00CF472A" w:rsidP="008565FA">
      <w:pPr>
        <w:pStyle w:val="Heading3"/>
      </w:pPr>
      <w:bookmarkStart w:id="189" w:name="_Toc48573567"/>
      <w:r>
        <w:lastRenderedPageBreak/>
        <w:t>Wind Fetch Calculation</w:t>
      </w:r>
      <w:bookmarkEnd w:id="189"/>
    </w:p>
    <w:p w14:paraId="5B6BF120" w14:textId="1B3D8250" w:rsidR="00CF472A" w:rsidRDefault="00D930A3" w:rsidP="007A3922">
      <w:pPr>
        <w:pStyle w:val="BodyText"/>
      </w:pPr>
      <w:r w:rsidRPr="008565FA">
        <w:rPr>
          <w:i/>
          <w:iCs/>
        </w:rPr>
        <w:t>W</w:t>
      </w:r>
      <w:r w:rsidR="006F2518" w:rsidRPr="008565FA">
        <w:rPr>
          <w:i/>
          <w:iCs/>
        </w:rPr>
        <w:t>ind fetch</w:t>
      </w:r>
      <w:r w:rsidR="006F2518">
        <w:t xml:space="preserve"> is the distance along a lake or reservoir where the wind blows unobstructed. </w:t>
      </w:r>
      <w:r>
        <w:t xml:space="preserve">Wind fetch </w:t>
      </w:r>
      <w:r w:rsidR="006F2518">
        <w:t xml:space="preserve">can contribute to enhanced wind-wave generation as the fetch distance is increased. </w:t>
      </w:r>
      <w:r>
        <w:t>V</w:t>
      </w:r>
      <w:r w:rsidR="006F2518">
        <w:t xml:space="preserve">ertical shear stress can </w:t>
      </w:r>
      <w:r>
        <w:t xml:space="preserve">also </w:t>
      </w:r>
      <w:r w:rsidR="006F2518">
        <w:t>be enhanced as fetch increases.</w:t>
      </w:r>
    </w:p>
    <w:p w14:paraId="78660FF9" w14:textId="29129D0E" w:rsidR="006F2518" w:rsidRDefault="006F2518" w:rsidP="007A3922">
      <w:pPr>
        <w:pStyle w:val="BodyText"/>
      </w:pPr>
      <w:r>
        <w:t xml:space="preserve">The </w:t>
      </w:r>
      <w:r w:rsidRPr="008565FA">
        <w:rPr>
          <w:b/>
          <w:bCs/>
        </w:rPr>
        <w:t>CE-QUAL-W2</w:t>
      </w:r>
      <w:r>
        <w:t xml:space="preserve"> model calculates fetch distance for the vertical shear stress algorithm</w:t>
      </w:r>
      <w:r w:rsidR="00091979">
        <w:t xml:space="preserve"> and for reaeration calculations</w:t>
      </w:r>
      <w:r>
        <w:t xml:space="preserve">. The calculation technique is </w:t>
      </w:r>
      <w:proofErr w:type="gramStart"/>
      <w:r>
        <w:t>simplified</w:t>
      </w:r>
      <w:r w:rsidR="00D930A3">
        <w:t>, and</w:t>
      </w:r>
      <w:proofErr w:type="gramEnd"/>
      <w:r w:rsidR="00D930A3">
        <w:t xml:space="preserve"> </w:t>
      </w:r>
      <w:r w:rsidR="00091979">
        <w:t xml:space="preserve">based on the prevailing wind direction. The fetch at a segment is the sum of the lengths of the segments either upstream or downstream based on the wind direction. For example, in </w:t>
      </w:r>
      <w:r w:rsidR="00091979" w:rsidRPr="008565FA">
        <w:rPr>
          <w:rStyle w:val="Figurehyperlink"/>
        </w:rPr>
        <w:fldChar w:fldCharType="begin"/>
      </w:r>
      <w:r w:rsidR="00091979" w:rsidRPr="008565FA">
        <w:rPr>
          <w:rStyle w:val="Figurehyperlink"/>
        </w:rPr>
        <w:instrText xml:space="preserve"> REF _Ref17274402 \h </w:instrText>
      </w:r>
      <w:r w:rsidR="0028580F">
        <w:rPr>
          <w:rStyle w:val="Figurehyperlink"/>
        </w:rPr>
        <w:instrText xml:space="preserve"> \* MERGEFORMAT </w:instrText>
      </w:r>
      <w:r w:rsidR="00091979" w:rsidRPr="008565FA">
        <w:rPr>
          <w:rStyle w:val="Figurehyperlink"/>
        </w:rPr>
      </w:r>
      <w:r w:rsidR="00091979" w:rsidRPr="008565FA">
        <w:rPr>
          <w:rStyle w:val="Figurehyperlink"/>
        </w:rPr>
        <w:fldChar w:fldCharType="separate"/>
      </w:r>
      <w:r w:rsidR="00A95042" w:rsidRPr="008565FA">
        <w:rPr>
          <w:rStyle w:val="Figurehyperlink"/>
        </w:rPr>
        <w:t>Figure 21</w:t>
      </w:r>
      <w:r w:rsidR="00091979" w:rsidRPr="008565FA">
        <w:rPr>
          <w:rStyle w:val="Figurehyperlink"/>
        </w:rPr>
        <w:fldChar w:fldCharType="end"/>
      </w:r>
      <w:r w:rsidR="00091979">
        <w:t xml:space="preserve">, the fetch distance of segment 5 (computed at the segment center) would be computed from the following: </w:t>
      </w:r>
      <m:oMath>
        <m:r>
          <w:rPr>
            <w:rFonts w:ascii="Cambria Math" w:hAnsi="Cambria Math"/>
          </w:rPr>
          <m:t>Fetch=∆</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5</m:t>
                </m:r>
              </m:sub>
            </m:sSub>
          </m:num>
          <m:den>
            <m:r>
              <w:rPr>
                <w:rFonts w:ascii="Cambria Math" w:hAnsi="Cambria Math"/>
              </w:rPr>
              <m:t>2</m:t>
            </m:r>
          </m:den>
        </m:f>
      </m:oMath>
      <w:r w:rsidR="00091979">
        <w:t>. This is based on the prevailing wind direction.</w:t>
      </w:r>
    </w:p>
    <w:p w14:paraId="330A8801" w14:textId="77777777" w:rsidR="00091979" w:rsidRDefault="00091979" w:rsidP="007A3922">
      <w:pPr>
        <w:pStyle w:val="BodyText"/>
      </w:pPr>
      <w:r>
        <w:t>A more complex fetch correction has been reviewed by Henry (2008) and will be part of an updated algorithm.</w:t>
      </w:r>
    </w:p>
    <w:p w14:paraId="205FFFB6" w14:textId="23F80EF8" w:rsidR="00C43D75" w:rsidRPr="00727255" w:rsidRDefault="00091979" w:rsidP="00C012E8">
      <w:pPr>
        <w:pStyle w:val="BodyText"/>
      </w:pPr>
      <w:r>
        <w:t>A</w:t>
      </w:r>
      <w:r w:rsidRPr="00727255">
        <w:t xml:space="preserve"> fetch correction to the wind velocity can be used as determined by Fang and Stefan (1994).  This correction is described under </w:t>
      </w:r>
      <w:hyperlink w:anchor="_Lake_Reaeration_Equations" w:history="1">
        <w:r w:rsidRPr="00CF472A">
          <w:rPr>
            <w:rStyle w:val="Hyperlink"/>
            <w:rFonts w:asciiTheme="minorHAnsi" w:hAnsiTheme="minorHAnsi"/>
          </w:rPr>
          <w:t>Dissolved Oxygen in the lake/reservoir reaeration section</w:t>
        </w:r>
      </w:hyperlink>
      <w:r w:rsidRPr="00727255">
        <w:t>, but is not applicable to rivers.</w:t>
      </w:r>
    </w:p>
    <w:p w14:paraId="306D5E3A" w14:textId="77777777" w:rsidR="00091979" w:rsidRDefault="00091979" w:rsidP="00B6554A">
      <w:pPr>
        <w:pStyle w:val="BodyText"/>
      </w:pPr>
    </w:p>
    <w:p w14:paraId="63773233" w14:textId="77777777" w:rsidR="00091979" w:rsidRDefault="00091979" w:rsidP="002F6E70">
      <w:pPr>
        <w:pStyle w:val="BodyText"/>
        <w:spacing w:after="0"/>
        <w:jc w:val="center"/>
      </w:pPr>
      <w:r>
        <w:rPr>
          <w:noProof/>
        </w:rPr>
        <w:drawing>
          <wp:inline distT="0" distB="0" distL="0" distR="0" wp14:anchorId="7A1C479C" wp14:editId="22A2E02C">
            <wp:extent cx="5183094" cy="3321923"/>
            <wp:effectExtent l="12700" t="12700" r="11430" b="184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197783" cy="3331338"/>
                    </a:xfrm>
                    <a:prstGeom prst="rect">
                      <a:avLst/>
                    </a:prstGeom>
                    <a:noFill/>
                    <a:ln w="0">
                      <a:solidFill>
                        <a:schemeClr val="tx1"/>
                      </a:solidFill>
                      <a:miter lim="800000"/>
                      <a:headEnd/>
                      <a:tailEnd/>
                    </a:ln>
                  </pic:spPr>
                </pic:pic>
              </a:graphicData>
            </a:graphic>
          </wp:inline>
        </w:drawing>
      </w:r>
    </w:p>
    <w:p w14:paraId="5DA1FDED" w14:textId="758AE1A2" w:rsidR="00091979" w:rsidRPr="00091979" w:rsidRDefault="00091979" w:rsidP="007A3922">
      <w:pPr>
        <w:pStyle w:val="Caption"/>
        <w:rPr>
          <w:sz w:val="18"/>
        </w:rPr>
      </w:pPr>
      <w:bookmarkStart w:id="190" w:name="_Ref17274402"/>
      <w:bookmarkStart w:id="191" w:name="_Toc48573733"/>
      <w:r w:rsidRPr="00091979">
        <w:t xml:space="preserve">Figure </w:t>
      </w:r>
      <w:r w:rsidR="00000000">
        <w:fldChar w:fldCharType="begin"/>
      </w:r>
      <w:r w:rsidR="00000000">
        <w:instrText xml:space="preserve"> SEQ Figure \* ARABIC </w:instrText>
      </w:r>
      <w:r w:rsidR="00000000">
        <w:fldChar w:fldCharType="separate"/>
      </w:r>
      <w:r w:rsidR="00A95042">
        <w:rPr>
          <w:noProof/>
        </w:rPr>
        <w:t>21</w:t>
      </w:r>
      <w:r w:rsidR="00000000">
        <w:rPr>
          <w:noProof/>
        </w:rPr>
        <w:fldChar w:fldCharType="end"/>
      </w:r>
      <w:bookmarkEnd w:id="190"/>
      <w:r w:rsidRPr="00091979">
        <w:t>. Illustration of fetch distance calculation.</w:t>
      </w:r>
      <w:bookmarkEnd w:id="191"/>
    </w:p>
    <w:p w14:paraId="4FDE312A" w14:textId="77777777" w:rsidR="0041037A" w:rsidRPr="00B7030B" w:rsidRDefault="0041037A" w:rsidP="0028580F">
      <w:pPr>
        <w:pStyle w:val="Heading3"/>
      </w:pPr>
      <w:bookmarkStart w:id="192" w:name="_Toc491084660"/>
      <w:bookmarkStart w:id="193" w:name="_Toc523896512"/>
      <w:bookmarkStart w:id="194" w:name="_Toc48573568"/>
      <w:r w:rsidRPr="00B7030B">
        <w:lastRenderedPageBreak/>
        <w:t>Bottom Shear Stress</w:t>
      </w:r>
      <w:bookmarkEnd w:id="192"/>
      <w:bookmarkEnd w:id="193"/>
      <w:bookmarkEnd w:id="194"/>
    </w:p>
    <w:p w14:paraId="1A10E822" w14:textId="7AFE46BD" w:rsidR="0041037A" w:rsidRPr="00727255" w:rsidRDefault="006D08EB" w:rsidP="0028580F">
      <w:pPr>
        <w:pStyle w:val="BodyText"/>
        <w:spacing w:after="120"/>
      </w:pPr>
      <w:r>
        <w:t>S</w:t>
      </w:r>
      <w:r w:rsidR="0041037A" w:rsidRPr="00727255">
        <w:t xml:space="preserve">hear stress is defined along the bottom of each cell (or for each cell in contact with side walls or channel bottom) as </w:t>
      </w:r>
    </w:p>
    <w:p w14:paraId="15A62BF5" w14:textId="412C1E99" w:rsidR="0041037A" w:rsidRPr="00B7030B" w:rsidRDefault="0041037A" w:rsidP="0028580F">
      <w:pPr>
        <w:pStyle w:val="equation"/>
        <w:spacing w:after="120"/>
        <w:rPr>
          <w:rFonts w:asciiTheme="minorHAnsi" w:hAnsiTheme="minorHAnsi"/>
        </w:rPr>
      </w:pPr>
      <w:r w:rsidRPr="00B7030B">
        <w:rPr>
          <w:rFonts w:asciiTheme="minorHAnsi" w:hAnsiTheme="minorHAnsi"/>
        </w:rPr>
        <w:tab/>
      </w:r>
      <m:oMath>
        <m:sSub>
          <m:sSubPr>
            <m:ctrlPr>
              <w:rPr>
                <w:rFonts w:ascii="Cambria Math" w:hAnsiTheme="minorHAnsi"/>
                <w:i/>
              </w:rPr>
            </m:ctrlPr>
          </m:sSubPr>
          <m:e>
            <m:r>
              <w:rPr>
                <w:rFonts w:ascii="Cambria Math" w:hAnsiTheme="minorHAnsi"/>
              </w:rPr>
              <m:t>τ</m:t>
            </m:r>
          </m:e>
          <m:sub>
            <m:r>
              <w:rPr>
                <w:rFonts w:ascii="Cambria Math" w:hAnsiTheme="minorHAnsi"/>
              </w:rPr>
              <m:t>b</m:t>
            </m:r>
          </m:sub>
        </m:sSub>
        <m:r>
          <w:rPr>
            <w:rFonts w:ascii="Cambria Math" w:hAnsiTheme="minorHAnsi"/>
          </w:rPr>
          <m:t>=</m:t>
        </m:r>
        <m:f>
          <m:fPr>
            <m:ctrlPr>
              <w:rPr>
                <w:rFonts w:ascii="Cambria Math" w:hAnsiTheme="minorHAnsi"/>
                <w:i/>
              </w:rPr>
            </m:ctrlPr>
          </m:fPr>
          <m:num>
            <m:sSub>
              <m:sSubPr>
                <m:ctrlPr>
                  <w:rPr>
                    <w:rFonts w:ascii="Cambria Math" w:hAnsiTheme="minorHAnsi"/>
                    <w:i/>
                  </w:rPr>
                </m:ctrlPr>
              </m:sSubPr>
              <m:e>
                <m:r>
                  <w:rPr>
                    <w:rFonts w:ascii="Cambria Math" w:hAnsiTheme="minorHAnsi"/>
                  </w:rPr>
                  <m:t>ρ</m:t>
                </m:r>
              </m:e>
              <m:sub>
                <m:r>
                  <w:rPr>
                    <w:rFonts w:ascii="Cambria Math" w:hAnsiTheme="minorHAnsi"/>
                  </w:rPr>
                  <m:t>w</m:t>
                </m:r>
              </m:sub>
            </m:sSub>
            <m:r>
              <w:rPr>
                <w:rFonts w:ascii="Cambria Math" w:hAnsiTheme="minorHAnsi"/>
              </w:rPr>
              <m:t>g</m:t>
            </m:r>
          </m:num>
          <m:den>
            <m:sSup>
              <m:sSupPr>
                <m:ctrlPr>
                  <w:rPr>
                    <w:rFonts w:ascii="Cambria Math" w:hAnsiTheme="minorHAnsi"/>
                    <w:i/>
                  </w:rPr>
                </m:ctrlPr>
              </m:sSupPr>
              <m:e>
                <m:r>
                  <w:rPr>
                    <w:rFonts w:ascii="Cambria Math" w:hAnsiTheme="minorHAnsi"/>
                  </w:rPr>
                  <m:t>C</m:t>
                </m:r>
              </m:e>
              <m:sup>
                <m:r>
                  <w:rPr>
                    <w:rFonts w:ascii="Cambria Math" w:hAnsiTheme="minorHAnsi"/>
                  </w:rPr>
                  <m:t>2</m:t>
                </m:r>
              </m:sup>
            </m:sSup>
            <m:ctrlPr>
              <w:rPr>
                <w:rFonts w:ascii="Cambria Math" w:hAnsi="Cambria Math"/>
                <w:i/>
              </w:rPr>
            </m:ctrlPr>
          </m:den>
        </m:f>
        <m:r>
          <w:rPr>
            <w:rFonts w:ascii="Cambria Math" w:hAnsiTheme="minorHAnsi"/>
          </w:rPr>
          <m:t>U</m:t>
        </m:r>
        <m:d>
          <m:dPr>
            <m:begChr m:val="|"/>
            <m:endChr m:val="|"/>
            <m:ctrlPr>
              <w:rPr>
                <w:rFonts w:ascii="Cambria Math" w:hAnsiTheme="minorHAnsi"/>
                <w:i/>
              </w:rPr>
            </m:ctrlPr>
          </m:dPr>
          <m:e>
            <m:r>
              <w:rPr>
                <w:rFonts w:ascii="Cambria Math" w:hAnsiTheme="minorHAnsi"/>
              </w:rPr>
              <m:t>U</m:t>
            </m:r>
          </m:e>
        </m:d>
      </m:oMath>
      <w:r w:rsidRPr="00B7030B">
        <w:rPr>
          <w:rFonts w:asciiTheme="minorHAnsi" w:hAnsiTheme="minorHAnsi"/>
        </w:rPr>
        <w:t xml:space="preserve"> </w:t>
      </w:r>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60</w:t>
      </w:r>
      <w:r w:rsidR="00A41B27">
        <w:rPr>
          <w:rStyle w:val="EquationCaption"/>
          <w:rFonts w:asciiTheme="minorHAnsi" w:hAnsiTheme="minorHAnsi"/>
        </w:rPr>
        <w:fldChar w:fldCharType="end"/>
      </w:r>
      <w:r w:rsidRPr="00B7030B">
        <w:rPr>
          <w:rStyle w:val="EquationCaption"/>
          <w:rFonts w:asciiTheme="minorHAnsi" w:hAnsiTheme="minorHAnsi"/>
        </w:rPr>
        <w:t>)</w:t>
      </w:r>
    </w:p>
    <w:p w14:paraId="22F1140C" w14:textId="77777777" w:rsidR="0041037A" w:rsidRPr="00727255" w:rsidRDefault="0041037A" w:rsidP="0028580F">
      <w:pPr>
        <w:pStyle w:val="BodyText"/>
        <w:spacing w:after="120"/>
      </w:pPr>
      <w:r w:rsidRPr="00727255">
        <w:t>where:</w:t>
      </w:r>
    </w:p>
    <w:p w14:paraId="159AD320" w14:textId="77777777" w:rsidR="0041037A" w:rsidRPr="00727255" w:rsidRDefault="0041037A" w:rsidP="0028580F">
      <w:pPr>
        <w:pStyle w:val="Footer"/>
      </w:pPr>
      <w:r w:rsidRPr="00727255">
        <w:tab/>
      </w:r>
      <w:r w:rsidRPr="00727255">
        <w:rPr>
          <w:i/>
          <w:iCs/>
        </w:rPr>
        <w:t>C</w:t>
      </w:r>
      <w:r w:rsidRPr="00727255">
        <w:tab/>
        <w:t>=</w:t>
      </w:r>
      <w:r w:rsidRPr="00727255">
        <w:tab/>
      </w:r>
      <w:proofErr w:type="spellStart"/>
      <w:r w:rsidRPr="00727255">
        <w:t>Chezy</w:t>
      </w:r>
      <w:proofErr w:type="spellEnd"/>
      <w:r w:rsidRPr="00727255">
        <w:t xml:space="preserve"> friction coefficient</w:t>
      </w:r>
    </w:p>
    <w:p w14:paraId="6FA22007" w14:textId="77777777" w:rsidR="0041037A" w:rsidRPr="00727255" w:rsidRDefault="0041037A" w:rsidP="00B6554A">
      <w:r w:rsidRPr="00727255">
        <w:tab/>
      </w:r>
      <w:r w:rsidRPr="00727255">
        <w:rPr>
          <w:i/>
          <w:iCs/>
        </w:rPr>
        <w:t>U</w:t>
      </w:r>
      <w:r w:rsidRPr="00727255">
        <w:tab/>
        <w:t>=</w:t>
      </w:r>
      <w:r w:rsidRPr="00727255">
        <w:tab/>
        <w:t xml:space="preserve">longitudinal velocity </w:t>
      </w:r>
    </w:p>
    <w:p w14:paraId="39B3AF98" w14:textId="77777777" w:rsidR="0041037A" w:rsidRPr="00727255" w:rsidRDefault="0041037A" w:rsidP="00B6554A">
      <w:r w:rsidRPr="00727255">
        <w:tab/>
      </w:r>
      <w:r w:rsidRPr="00727255">
        <w:rPr>
          <w:i/>
          <w:iCs/>
        </w:rPr>
        <w:sym w:font="Symbol" w:char="F072"/>
      </w:r>
      <w:r w:rsidRPr="00727255">
        <w:rPr>
          <w:i/>
          <w:iCs/>
          <w:vertAlign w:val="subscript"/>
        </w:rPr>
        <w:t>w</w:t>
      </w:r>
      <w:r w:rsidRPr="00727255">
        <w:tab/>
        <w:t>=</w:t>
      </w:r>
      <w:r w:rsidRPr="00727255">
        <w:tab/>
        <w:t>density of water</w:t>
      </w:r>
    </w:p>
    <w:p w14:paraId="3D642838" w14:textId="77777777" w:rsidR="0041037A" w:rsidRPr="00727255" w:rsidRDefault="0041037A" w:rsidP="00B6554A">
      <w:pPr>
        <w:pStyle w:val="BodyText2"/>
      </w:pPr>
    </w:p>
    <w:p w14:paraId="4667C98E" w14:textId="52F4278C" w:rsidR="0041037A" w:rsidRPr="00727255" w:rsidRDefault="0041037A" w:rsidP="005611B1">
      <w:pPr>
        <w:pStyle w:val="BodyText"/>
      </w:pPr>
      <w:r w:rsidRPr="00727255">
        <w:t>Also, the model user can specify a Manning’s friction factor</w:t>
      </w:r>
      <w:r w:rsidR="00E77BC4">
        <w:t xml:space="preserve">, </w:t>
      </w:r>
      <w:r w:rsidR="00E77BC4" w:rsidRPr="0028580F">
        <w:rPr>
          <w:i/>
          <w:iCs/>
        </w:rPr>
        <w:t>n</w:t>
      </w:r>
      <w:r w:rsidR="00E77BC4">
        <w:t>,</w:t>
      </w:r>
      <w:r w:rsidRPr="00727255">
        <w:t xml:space="preserve"> where the </w:t>
      </w:r>
      <w:proofErr w:type="spellStart"/>
      <w:r w:rsidRPr="00727255">
        <w:t>Chezy</w:t>
      </w:r>
      <w:proofErr w:type="spellEnd"/>
      <w:r w:rsidRPr="00727255">
        <w:t xml:space="preserve"> coefficient</w:t>
      </w:r>
      <w:r w:rsidR="00E77BC4" w:rsidRPr="0028580F">
        <w:rPr>
          <w:i/>
          <w:iCs/>
        </w:rPr>
        <w:t>, C</w:t>
      </w:r>
      <w:r w:rsidR="00E77BC4">
        <w:t>,</w:t>
      </w:r>
      <w:r w:rsidRPr="00727255">
        <w:t xml:space="preserve"> is related to the Manning’s friction factor (</w:t>
      </w:r>
      <w:r w:rsidR="00E77BC4">
        <w:t xml:space="preserve">in </w:t>
      </w:r>
      <w:r w:rsidRPr="00727255">
        <w:t>SI units) as</w:t>
      </w:r>
    </w:p>
    <w:p w14:paraId="16AC24EE" w14:textId="4CEBBF93" w:rsidR="0041037A" w:rsidRPr="00B7030B" w:rsidRDefault="0041037A" w:rsidP="0028580F">
      <w:pPr>
        <w:pStyle w:val="equation"/>
        <w:spacing w:after="120"/>
        <w:rPr>
          <w:rFonts w:asciiTheme="minorHAnsi" w:hAnsiTheme="minorHAnsi"/>
        </w:rPr>
      </w:pPr>
      <w:r w:rsidRPr="00B7030B">
        <w:rPr>
          <w:rFonts w:asciiTheme="minorHAnsi" w:hAnsiTheme="minorHAnsi"/>
        </w:rPr>
        <w:tab/>
      </w:r>
      <w:r w:rsidR="002F6E70" w:rsidRPr="0076230E">
        <w:rPr>
          <w:rFonts w:asciiTheme="minorHAnsi" w:hAnsiTheme="minorHAnsi"/>
          <w:sz w:val="24"/>
        </w:rPr>
        <w:t>C =</w:t>
      </w:r>
      <w:r w:rsidR="00AE51BF">
        <w:rPr>
          <w:rFonts w:asciiTheme="minorHAnsi" w:hAnsiTheme="minorHAnsi"/>
          <w:sz w:val="24"/>
        </w:rPr>
        <w:t xml:space="preserve"> </w:t>
      </w:r>
      <w:r w:rsidRPr="0076230E">
        <w:rPr>
          <w:rFonts w:asciiTheme="minorHAnsi" w:hAnsiTheme="minorHAnsi"/>
          <w:sz w:val="24"/>
        </w:rPr>
        <w:t>(1/</w:t>
      </w:r>
      <w:proofErr w:type="gramStart"/>
      <w:r w:rsidRPr="0076230E">
        <w:rPr>
          <w:rFonts w:asciiTheme="minorHAnsi" w:hAnsiTheme="minorHAnsi"/>
          <w:sz w:val="24"/>
        </w:rPr>
        <w:t>n)R</w:t>
      </w:r>
      <w:proofErr w:type="gramEnd"/>
      <w:r w:rsidRPr="0076230E">
        <w:rPr>
          <w:rFonts w:asciiTheme="minorHAnsi" w:hAnsiTheme="minorHAnsi"/>
          <w:sz w:val="24"/>
          <w:vertAlign w:val="superscript"/>
        </w:rPr>
        <w:t>1/6</w:t>
      </w:r>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61</w:t>
      </w:r>
      <w:r w:rsidR="00A41B27">
        <w:rPr>
          <w:rStyle w:val="EquationCaption"/>
          <w:rFonts w:asciiTheme="minorHAnsi" w:hAnsiTheme="minorHAnsi"/>
        </w:rPr>
        <w:fldChar w:fldCharType="end"/>
      </w:r>
      <w:r w:rsidRPr="00B7030B">
        <w:rPr>
          <w:rStyle w:val="EquationCaption"/>
          <w:rFonts w:asciiTheme="minorHAnsi" w:hAnsiTheme="minorHAnsi"/>
        </w:rPr>
        <w:t>)</w:t>
      </w:r>
    </w:p>
    <w:p w14:paraId="651177DB" w14:textId="77777777" w:rsidR="0041037A" w:rsidRPr="00727255" w:rsidRDefault="0041037A" w:rsidP="0076230E">
      <w:pPr>
        <w:pStyle w:val="where"/>
      </w:pPr>
      <w:r w:rsidRPr="00727255">
        <w:t>where:</w:t>
      </w:r>
    </w:p>
    <w:p w14:paraId="6A2FEBA4" w14:textId="77777777" w:rsidR="0041037A" w:rsidRPr="00727255" w:rsidRDefault="0041037A" w:rsidP="007A3922">
      <w:pPr>
        <w:pStyle w:val="variabledefinitionChar"/>
      </w:pPr>
      <w:r w:rsidRPr="00727255">
        <w:tab/>
      </w:r>
      <w:r w:rsidRPr="00727255">
        <w:rPr>
          <w:i/>
          <w:iCs/>
        </w:rPr>
        <w:t>n</w:t>
      </w:r>
      <w:r w:rsidRPr="00727255">
        <w:tab/>
        <w:t>=</w:t>
      </w:r>
      <w:r w:rsidRPr="00727255">
        <w:tab/>
        <w:t>Manning’s friction factor</w:t>
      </w:r>
    </w:p>
    <w:p w14:paraId="4B6FDFAC" w14:textId="77777777" w:rsidR="0041037A" w:rsidRPr="00727255" w:rsidRDefault="0041037A" w:rsidP="007A3922">
      <w:pPr>
        <w:pStyle w:val="variabledefinitionChar"/>
      </w:pPr>
      <w:r w:rsidRPr="00727255">
        <w:tab/>
      </w:r>
      <w:r w:rsidRPr="00727255">
        <w:rPr>
          <w:i/>
          <w:iCs/>
        </w:rPr>
        <w:t>R</w:t>
      </w:r>
      <w:r w:rsidRPr="00727255">
        <w:tab/>
        <w:t>=</w:t>
      </w:r>
      <w:r w:rsidRPr="00727255">
        <w:tab/>
        <w:t>hydraulic radius</w:t>
      </w:r>
    </w:p>
    <w:p w14:paraId="1DE4B54F" w14:textId="77777777" w:rsidR="0041037A" w:rsidRPr="00727255" w:rsidRDefault="0041037A" w:rsidP="00B6554A">
      <w:pPr>
        <w:pStyle w:val="BodyText2"/>
      </w:pPr>
    </w:p>
    <w:p w14:paraId="6A0C59C9" w14:textId="77777777" w:rsidR="0041037A" w:rsidRPr="00727255" w:rsidRDefault="0041037A" w:rsidP="00B6554A">
      <w:pPr>
        <w:pStyle w:val="BodyText"/>
      </w:pPr>
      <w:r w:rsidRPr="00727255">
        <w:t xml:space="preserve">In Version 2, the bottom shear stress was applied only to the bottom of each layer.  In </w:t>
      </w:r>
      <w:r w:rsidR="002F21F9" w:rsidRPr="00727255">
        <w:t>Version 3 and later</w:t>
      </w:r>
      <w:r w:rsidRPr="00727255">
        <w:t xml:space="preserve">, the sidewall friction is accounted for because of its greater importance in river systems.  The user can input either the </w:t>
      </w:r>
      <w:proofErr w:type="spellStart"/>
      <w:r w:rsidRPr="00727255">
        <w:t>Chezy</w:t>
      </w:r>
      <w:proofErr w:type="spellEnd"/>
      <w:r w:rsidRPr="00727255">
        <w:t xml:space="preserve"> or Manning’s coefficient for each model segment.</w:t>
      </w:r>
    </w:p>
    <w:p w14:paraId="76DD55CC" w14:textId="77777777" w:rsidR="0041037A" w:rsidRPr="00B7030B" w:rsidRDefault="0041037A" w:rsidP="00B6554A">
      <w:pPr>
        <w:pStyle w:val="Heading3"/>
        <w:rPr>
          <w:vertAlign w:val="subscript"/>
        </w:rPr>
      </w:pPr>
      <w:bookmarkStart w:id="195" w:name="_Toc48573569"/>
      <w:r w:rsidRPr="00B7030B">
        <w:t>Vertical Shear Stress</w:t>
      </w:r>
      <w:bookmarkEnd w:id="195"/>
    </w:p>
    <w:p w14:paraId="243174E3" w14:textId="48130FEB" w:rsidR="0041037A" w:rsidRPr="00EA5792" w:rsidRDefault="0041037A" w:rsidP="00B6554A">
      <w:pPr>
        <w:pStyle w:val="BodyText"/>
      </w:pPr>
      <w:r w:rsidRPr="00EA5792">
        <w:t xml:space="preserve">The vertical shear stress is </w:t>
      </w:r>
      <w:r w:rsidR="001623E2">
        <w:t>defined as</w:t>
      </w:r>
    </w:p>
    <w:p w14:paraId="185DF305" w14:textId="69D1F38F" w:rsidR="0041037A" w:rsidRDefault="0041037A" w:rsidP="0028580F">
      <w:pPr>
        <w:pStyle w:val="equation"/>
        <w:spacing w:after="120"/>
        <w:rPr>
          <w:rStyle w:val="EquationCaption"/>
          <w:rFonts w:asciiTheme="minorHAnsi" w:hAnsiTheme="minorHAnsi"/>
          <w:sz w:val="20"/>
        </w:rPr>
      </w:pPr>
      <w:r w:rsidRPr="00EA5792">
        <w:rPr>
          <w:rFonts w:asciiTheme="minorHAnsi" w:hAnsiTheme="minorHAnsi"/>
          <w:sz w:val="20"/>
        </w:rPr>
        <w:tab/>
      </w:r>
      <m:oMath>
        <m:f>
          <m:fPr>
            <m:ctrlPr>
              <w:rPr>
                <w:rFonts w:ascii="Cambria Math" w:hAnsiTheme="minorHAnsi"/>
                <w:i/>
                <w:sz w:val="20"/>
              </w:rPr>
            </m:ctrlPr>
          </m:fPr>
          <m:num>
            <m:sSub>
              <m:sSubPr>
                <m:ctrlPr>
                  <w:rPr>
                    <w:rFonts w:ascii="Cambria Math" w:hAnsiTheme="minorHAnsi"/>
                    <w:i/>
                    <w:sz w:val="20"/>
                  </w:rPr>
                </m:ctrlPr>
              </m:sSubPr>
              <m:e>
                <m:r>
                  <w:rPr>
                    <w:rFonts w:ascii="Cambria Math" w:hAnsiTheme="minorHAnsi"/>
                    <w:sz w:val="20"/>
                  </w:rPr>
                  <m:t>τ</m:t>
                </m:r>
              </m:e>
              <m:sub>
                <m:r>
                  <w:rPr>
                    <w:rFonts w:ascii="Cambria Math" w:hAnsiTheme="minorHAnsi"/>
                    <w:sz w:val="20"/>
                  </w:rPr>
                  <m:t>xz</m:t>
                </m:r>
              </m:sub>
            </m:sSub>
          </m:num>
          <m:den>
            <m:r>
              <w:rPr>
                <w:rFonts w:ascii="Cambria Math" w:hAnsiTheme="minorHAnsi"/>
                <w:sz w:val="20"/>
              </w:rPr>
              <m:t>ρ</m:t>
            </m:r>
          </m:den>
        </m:f>
        <m:r>
          <w:rPr>
            <w:rFonts w:ascii="Cambria Math" w:hAnsiTheme="minorHAnsi"/>
            <w:sz w:val="20"/>
          </w:rPr>
          <m:t>=</m:t>
        </m:r>
        <m:sSub>
          <m:sSubPr>
            <m:ctrlPr>
              <w:rPr>
                <w:rFonts w:ascii="Cambria Math" w:hAnsiTheme="minorHAnsi"/>
                <w:i/>
                <w:sz w:val="20"/>
              </w:rPr>
            </m:ctrlPr>
          </m:sSubPr>
          <m:e>
            <m:r>
              <w:rPr>
                <w:rFonts w:ascii="Cambria Math" w:hAnsiTheme="minorHAnsi"/>
                <w:sz w:val="20"/>
              </w:rPr>
              <m:t>ν</m:t>
            </m:r>
          </m:e>
          <m:sub>
            <m:r>
              <w:rPr>
                <w:rFonts w:ascii="Cambria Math" w:hAnsiTheme="minorHAnsi"/>
                <w:sz w:val="20"/>
              </w:rPr>
              <m:t>t</m:t>
            </m:r>
          </m:sub>
        </m:sSub>
        <m:f>
          <m:fPr>
            <m:ctrlPr>
              <w:rPr>
                <w:rFonts w:ascii="Cambria Math" w:hAnsiTheme="minorHAnsi"/>
                <w:i/>
                <w:sz w:val="20"/>
              </w:rPr>
            </m:ctrlPr>
          </m:fPr>
          <m:num>
            <m:r>
              <w:rPr>
                <w:rFonts w:ascii="Cambria Math" w:hAnsiTheme="minorHAnsi"/>
                <w:sz w:val="20"/>
              </w:rPr>
              <m:t>∂U</m:t>
            </m:r>
          </m:num>
          <m:den>
            <m:r>
              <w:rPr>
                <w:rFonts w:ascii="Cambria Math" w:hAnsiTheme="minorHAnsi"/>
                <w:sz w:val="20"/>
              </w:rPr>
              <m:t>∂z</m:t>
            </m:r>
          </m:den>
        </m:f>
        <m:r>
          <w:rPr>
            <w:rFonts w:ascii="Cambria Math" w:hAnsiTheme="minorHAnsi"/>
            <w:sz w:val="20"/>
          </w:rPr>
          <m:t>=</m:t>
        </m:r>
        <m:sSub>
          <m:sSubPr>
            <m:ctrlPr>
              <w:rPr>
                <w:rFonts w:ascii="Cambria Math" w:hAnsiTheme="minorHAnsi"/>
                <w:i/>
                <w:sz w:val="20"/>
              </w:rPr>
            </m:ctrlPr>
          </m:sSubPr>
          <m:e>
            <m:r>
              <w:rPr>
                <w:rFonts w:ascii="Cambria Math" w:hAnsiTheme="minorHAnsi"/>
                <w:sz w:val="20"/>
              </w:rPr>
              <m:t>A</m:t>
            </m:r>
          </m:e>
          <m:sub>
            <m:r>
              <w:rPr>
                <w:rFonts w:ascii="Cambria Math" w:hAnsiTheme="minorHAnsi"/>
                <w:sz w:val="20"/>
              </w:rPr>
              <m:t>z</m:t>
            </m:r>
          </m:sub>
        </m:sSub>
        <m:f>
          <m:fPr>
            <m:ctrlPr>
              <w:rPr>
                <w:rFonts w:ascii="Cambria Math" w:hAnsiTheme="minorHAnsi"/>
                <w:i/>
                <w:sz w:val="20"/>
              </w:rPr>
            </m:ctrlPr>
          </m:fPr>
          <m:num>
            <m:r>
              <w:rPr>
                <w:rFonts w:ascii="Cambria Math" w:hAnsiTheme="minorHAnsi"/>
                <w:sz w:val="20"/>
              </w:rPr>
              <m:t>∂U</m:t>
            </m:r>
          </m:num>
          <m:den>
            <m:r>
              <w:rPr>
                <w:rFonts w:ascii="Cambria Math" w:hAnsiTheme="minorHAnsi"/>
                <w:sz w:val="20"/>
              </w:rPr>
              <m:t>∂z</m:t>
            </m:r>
          </m:den>
        </m:f>
      </m:oMath>
      <w:r w:rsidRPr="00EA5792">
        <w:rPr>
          <w:rFonts w:asciiTheme="minorHAnsi" w:hAnsiTheme="minorHAnsi"/>
          <w:sz w:val="20"/>
        </w:rPr>
        <w:tab/>
      </w:r>
      <w:r w:rsidRPr="00EA5792">
        <w:rPr>
          <w:rStyle w:val="EquationCaption"/>
          <w:rFonts w:asciiTheme="minorHAnsi" w:hAnsiTheme="minorHAnsi"/>
          <w:sz w:val="20"/>
        </w:rPr>
        <w:t>(</w:t>
      </w:r>
      <w:r w:rsidR="00A41B27">
        <w:rPr>
          <w:rStyle w:val="EquationCaption"/>
          <w:rFonts w:asciiTheme="minorHAnsi" w:hAnsiTheme="minorHAnsi"/>
          <w:sz w:val="20"/>
        </w:rPr>
        <w:fldChar w:fldCharType="begin"/>
      </w:r>
      <w:r w:rsidR="00A41B27">
        <w:rPr>
          <w:rStyle w:val="EquationCaption"/>
          <w:rFonts w:asciiTheme="minorHAnsi" w:hAnsiTheme="minorHAnsi"/>
          <w:sz w:val="20"/>
        </w:rPr>
        <w:instrText xml:space="preserve"> STYLEREF 1 \s </w:instrText>
      </w:r>
      <w:r w:rsidR="00A41B27">
        <w:rPr>
          <w:rStyle w:val="EquationCaption"/>
          <w:rFonts w:asciiTheme="minorHAnsi" w:hAnsiTheme="minorHAnsi"/>
          <w:sz w:val="20"/>
        </w:rPr>
        <w:fldChar w:fldCharType="separate"/>
      </w:r>
      <w:r w:rsidR="00A95042">
        <w:rPr>
          <w:rStyle w:val="EquationCaption"/>
          <w:rFonts w:asciiTheme="minorHAnsi" w:hAnsiTheme="minorHAnsi"/>
          <w:noProof/>
          <w:sz w:val="20"/>
        </w:rPr>
        <w:t>2</w:t>
      </w:r>
      <w:r w:rsidR="00A41B27">
        <w:rPr>
          <w:rStyle w:val="EquationCaption"/>
          <w:rFonts w:asciiTheme="minorHAnsi" w:hAnsiTheme="minorHAnsi"/>
          <w:sz w:val="20"/>
        </w:rPr>
        <w:fldChar w:fldCharType="end"/>
      </w:r>
      <w:r w:rsidR="00A41B27">
        <w:rPr>
          <w:rStyle w:val="EquationCaption"/>
          <w:rFonts w:asciiTheme="minorHAnsi" w:hAnsiTheme="minorHAnsi"/>
          <w:sz w:val="20"/>
        </w:rPr>
        <w:noBreakHyphen/>
      </w:r>
      <w:r w:rsidR="00A41B27">
        <w:rPr>
          <w:rStyle w:val="EquationCaption"/>
          <w:rFonts w:asciiTheme="minorHAnsi" w:hAnsiTheme="minorHAnsi"/>
          <w:sz w:val="20"/>
        </w:rPr>
        <w:fldChar w:fldCharType="begin"/>
      </w:r>
      <w:r w:rsidR="00A41B27">
        <w:rPr>
          <w:rStyle w:val="EquationCaption"/>
          <w:rFonts w:asciiTheme="minorHAnsi" w:hAnsiTheme="minorHAnsi"/>
          <w:sz w:val="20"/>
        </w:rPr>
        <w:instrText xml:space="preserve"> SEQ Equation \* ARABIC \s 1 </w:instrText>
      </w:r>
      <w:r w:rsidR="00A41B27">
        <w:rPr>
          <w:rStyle w:val="EquationCaption"/>
          <w:rFonts w:asciiTheme="minorHAnsi" w:hAnsiTheme="minorHAnsi"/>
          <w:sz w:val="20"/>
        </w:rPr>
        <w:fldChar w:fldCharType="separate"/>
      </w:r>
      <w:r w:rsidR="00A95042">
        <w:rPr>
          <w:rStyle w:val="EquationCaption"/>
          <w:rFonts w:asciiTheme="minorHAnsi" w:hAnsiTheme="minorHAnsi"/>
          <w:noProof/>
          <w:sz w:val="20"/>
        </w:rPr>
        <w:t>62</w:t>
      </w:r>
      <w:r w:rsidR="00A41B27">
        <w:rPr>
          <w:rStyle w:val="EquationCaption"/>
          <w:rFonts w:asciiTheme="minorHAnsi" w:hAnsiTheme="minorHAnsi"/>
          <w:sz w:val="20"/>
        </w:rPr>
        <w:fldChar w:fldCharType="end"/>
      </w:r>
      <w:r w:rsidRPr="00EA5792">
        <w:rPr>
          <w:rStyle w:val="EquationCaption"/>
          <w:rFonts w:asciiTheme="minorHAnsi" w:hAnsiTheme="minorHAnsi"/>
          <w:sz w:val="20"/>
        </w:rPr>
        <w:t>)</w:t>
      </w:r>
    </w:p>
    <w:p w14:paraId="512C2DC6" w14:textId="77777777" w:rsidR="001623E2" w:rsidRPr="00727255" w:rsidRDefault="001623E2" w:rsidP="0028580F">
      <w:pPr>
        <w:pStyle w:val="BodyText"/>
        <w:spacing w:after="0"/>
      </w:pPr>
      <w:r w:rsidRPr="00727255">
        <w:t>where:</w:t>
      </w:r>
    </w:p>
    <w:p w14:paraId="26E4E6DD" w14:textId="2CED1CCF" w:rsidR="001623E2" w:rsidRDefault="001623E2" w:rsidP="0028580F">
      <w:pPr>
        <w:pStyle w:val="Footer"/>
      </w:pPr>
      <w:r w:rsidRPr="00727255">
        <w:tab/>
      </w:r>
      <w:r w:rsidRPr="00EA5792">
        <w:rPr>
          <w:i/>
          <w:iCs/>
        </w:rPr>
        <w:t>A</w:t>
      </w:r>
      <w:r w:rsidRPr="00EA5792">
        <w:rPr>
          <w:rStyle w:val="Subscript"/>
          <w:rFonts w:asciiTheme="minorHAnsi" w:hAnsiTheme="minorHAnsi"/>
          <w:i/>
          <w:iCs/>
          <w:sz w:val="20"/>
        </w:rPr>
        <w:t>z</w:t>
      </w:r>
      <w:r w:rsidRPr="00727255">
        <w:tab/>
        <w:t>=</w:t>
      </w:r>
      <w:r w:rsidRPr="00727255">
        <w:tab/>
      </w:r>
      <w:r>
        <w:t>vertical eddy viscosity, m</w:t>
      </w:r>
      <w:r w:rsidRPr="001623E2">
        <w:rPr>
          <w:vertAlign w:val="superscript"/>
        </w:rPr>
        <w:t>2</w:t>
      </w:r>
      <w:r>
        <w:t>/s</w:t>
      </w:r>
    </w:p>
    <w:p w14:paraId="7FE4B28C" w14:textId="1F76ED72" w:rsidR="001623E2" w:rsidRPr="00727255" w:rsidRDefault="001623E2" w:rsidP="0028580F">
      <w:pPr>
        <w:pStyle w:val="Footer"/>
      </w:pPr>
      <w:r w:rsidRPr="00727255">
        <w:tab/>
      </w:r>
      <w:r w:rsidRPr="00EA5792">
        <w:rPr>
          <w:i/>
          <w:iCs/>
        </w:rPr>
        <w:sym w:font="Symbol" w:char="F06E"/>
      </w:r>
      <w:r w:rsidRPr="00EA5792">
        <w:rPr>
          <w:rStyle w:val="Subscript"/>
          <w:rFonts w:asciiTheme="minorHAnsi" w:hAnsiTheme="minorHAnsi"/>
          <w:i/>
          <w:iCs/>
          <w:sz w:val="20"/>
        </w:rPr>
        <w:t>t</w:t>
      </w:r>
      <w:r>
        <w:rPr>
          <w:rStyle w:val="Subscript"/>
          <w:rFonts w:asciiTheme="minorHAnsi" w:hAnsiTheme="minorHAnsi"/>
          <w:sz w:val="20"/>
          <w:vertAlign w:val="baseline"/>
        </w:rPr>
        <w:t xml:space="preserve">, </w:t>
      </w:r>
      <w:r w:rsidRPr="00727255">
        <w:tab/>
        <w:t>=</w:t>
      </w:r>
      <w:r w:rsidRPr="00727255">
        <w:tab/>
      </w:r>
      <w:r>
        <w:t>vertical eddy viscosity, m</w:t>
      </w:r>
      <w:r w:rsidRPr="001623E2">
        <w:rPr>
          <w:vertAlign w:val="superscript"/>
        </w:rPr>
        <w:t>2</w:t>
      </w:r>
      <w:r>
        <w:t>/s</w:t>
      </w:r>
    </w:p>
    <w:p w14:paraId="36796F46" w14:textId="765CBCBB" w:rsidR="001623E2" w:rsidRPr="00727255" w:rsidRDefault="001623E2" w:rsidP="00B6554A">
      <w:r w:rsidRPr="00727255">
        <w:tab/>
      </w:r>
      <w:r w:rsidRPr="00727255">
        <w:rPr>
          <w:i/>
          <w:iCs/>
        </w:rPr>
        <w:t>U</w:t>
      </w:r>
      <w:r w:rsidRPr="00727255">
        <w:tab/>
        <w:t>=</w:t>
      </w:r>
      <w:r w:rsidRPr="00727255">
        <w:tab/>
        <w:t>longitudinal velocity</w:t>
      </w:r>
      <w:r>
        <w:t>, m/s</w:t>
      </w:r>
      <w:r w:rsidRPr="00727255">
        <w:t xml:space="preserve"> </w:t>
      </w:r>
    </w:p>
    <w:p w14:paraId="6BAE92BD" w14:textId="308D045C" w:rsidR="001623E2" w:rsidRDefault="001623E2" w:rsidP="00B6554A">
      <w:r w:rsidRPr="00727255">
        <w:tab/>
      </w:r>
      <w:r w:rsidRPr="00727255">
        <w:rPr>
          <w:i/>
          <w:iCs/>
        </w:rPr>
        <w:sym w:font="Symbol" w:char="F072"/>
      </w:r>
      <w:r w:rsidRPr="00727255">
        <w:tab/>
        <w:t>=</w:t>
      </w:r>
      <w:r w:rsidRPr="00727255">
        <w:tab/>
        <w:t>density of water</w:t>
      </w:r>
      <w:r>
        <w:t>, kg/m</w:t>
      </w:r>
      <w:r w:rsidRPr="001623E2">
        <w:rPr>
          <w:vertAlign w:val="superscript"/>
        </w:rPr>
        <w:t>3</w:t>
      </w:r>
    </w:p>
    <w:p w14:paraId="75CA4C61" w14:textId="7B88422B" w:rsidR="001623E2" w:rsidRDefault="001623E2" w:rsidP="0028580F">
      <w:pPr>
        <w:pStyle w:val="variabledefinitionChar"/>
        <w:spacing w:after="240"/>
      </w:pPr>
      <w:r w:rsidRPr="00727255">
        <w:tab/>
      </w:r>
      <w:r w:rsidRPr="00727255">
        <w:sym w:font="Symbol" w:char="F074"/>
      </w:r>
      <w:proofErr w:type="spellStart"/>
      <w:r>
        <w:rPr>
          <w:vertAlign w:val="subscript"/>
        </w:rPr>
        <w:t>xz</w:t>
      </w:r>
      <w:proofErr w:type="spellEnd"/>
      <w:r w:rsidRPr="00727255">
        <w:tab/>
        <w:t>=</w:t>
      </w:r>
      <w:r w:rsidRPr="00727255">
        <w:tab/>
      </w:r>
      <w:r>
        <w:t>vertical</w:t>
      </w:r>
      <w:r w:rsidRPr="00727255">
        <w:t xml:space="preserve"> shear stress, kg/m/s</w:t>
      </w:r>
      <w:r w:rsidRPr="00727255">
        <w:rPr>
          <w:vertAlign w:val="superscript"/>
        </w:rPr>
        <w:t>2</w:t>
      </w:r>
    </w:p>
    <w:p w14:paraId="6740D663" w14:textId="15865AB2" w:rsidR="0041037A" w:rsidRPr="00EA5792" w:rsidRDefault="0041037A" w:rsidP="00B6554A">
      <w:pPr>
        <w:pStyle w:val="BodyText"/>
      </w:pPr>
      <w:r w:rsidRPr="00EA5792">
        <w:t>In Version 3</w:t>
      </w:r>
      <w:r w:rsidR="00E26F76">
        <w:t xml:space="preserve"> and later</w:t>
      </w:r>
      <w:r w:rsidRPr="00EA5792">
        <w:t xml:space="preserve">, the user must specify which formulation to use for </w:t>
      </w:r>
      <w:r w:rsidRPr="00EA5792">
        <w:rPr>
          <w:i/>
          <w:iCs/>
        </w:rPr>
        <w:t>A</w:t>
      </w:r>
      <w:r w:rsidRPr="00EA5792">
        <w:rPr>
          <w:rStyle w:val="Subscript"/>
          <w:rFonts w:asciiTheme="minorHAnsi" w:hAnsiTheme="minorHAnsi"/>
          <w:i/>
          <w:iCs/>
          <w:sz w:val="20"/>
        </w:rPr>
        <w:t>z</w:t>
      </w:r>
      <w:r w:rsidRPr="00EA5792">
        <w:t xml:space="preserve"> or </w:t>
      </w:r>
      <w:r w:rsidRPr="00EA5792">
        <w:rPr>
          <w:i/>
          <w:iCs/>
        </w:rPr>
        <w:sym w:font="Symbol" w:char="F06E"/>
      </w:r>
      <w:r w:rsidRPr="00EA5792">
        <w:rPr>
          <w:rStyle w:val="Subscript"/>
          <w:rFonts w:asciiTheme="minorHAnsi" w:hAnsiTheme="minorHAnsi"/>
          <w:i/>
          <w:iCs/>
          <w:sz w:val="20"/>
        </w:rPr>
        <w:t>t</w:t>
      </w:r>
      <w:r w:rsidR="00E26F76">
        <w:rPr>
          <w:rStyle w:val="Subscript"/>
          <w:rFonts w:asciiTheme="minorHAnsi" w:hAnsiTheme="minorHAnsi"/>
          <w:sz w:val="20"/>
          <w:vertAlign w:val="baseline"/>
        </w:rPr>
        <w:t>, the vertical eddy viscosity</w:t>
      </w:r>
      <w:r w:rsidRPr="00EA5792">
        <w:t xml:space="preserve">. The formulations are shown in </w:t>
      </w:r>
      <w:r w:rsidR="00FA1B19" w:rsidRPr="00814145">
        <w:rPr>
          <w:rStyle w:val="Figurehyperlink"/>
        </w:rPr>
        <w:fldChar w:fldCharType="begin"/>
      </w:r>
      <w:r w:rsidR="00633B40" w:rsidRPr="00814145">
        <w:rPr>
          <w:rStyle w:val="Figurehyperlink"/>
        </w:rPr>
        <w:instrText xml:space="preserve"> REF _Ref490909840 \h  \* MERGEFORMAT </w:instrText>
      </w:r>
      <w:r w:rsidR="00FA1B19" w:rsidRPr="00814145">
        <w:rPr>
          <w:rStyle w:val="Figurehyperlink"/>
        </w:rPr>
      </w:r>
      <w:r w:rsidR="00FA1B19" w:rsidRPr="00814145">
        <w:rPr>
          <w:rStyle w:val="Figurehyperlink"/>
        </w:rPr>
        <w:fldChar w:fldCharType="separate"/>
      </w:r>
      <w:r w:rsidR="00A95042" w:rsidRPr="00A95042">
        <w:rPr>
          <w:rStyle w:val="Figurehyperlink"/>
        </w:rPr>
        <w:t>Table</w:t>
      </w:r>
      <w:r w:rsidR="00A95042" w:rsidRPr="00814145">
        <w:rPr>
          <w:rStyle w:val="Figurehyperlink"/>
        </w:rPr>
        <w:t xml:space="preserve"> 2</w:t>
      </w:r>
      <w:r w:rsidR="00FA1B19" w:rsidRPr="00814145">
        <w:rPr>
          <w:rStyle w:val="Figurehyperlink"/>
        </w:rPr>
        <w:fldChar w:fldCharType="end"/>
      </w:r>
      <w:r w:rsidR="00814145">
        <w:rPr>
          <w:rStyle w:val="Figurehyperlink"/>
          <w:b w:val="0"/>
          <w:bCs/>
          <w:color w:val="000000" w:themeColor="text1"/>
          <w:u w:val="none"/>
        </w:rPr>
        <w:t>.</w:t>
      </w:r>
    </w:p>
    <w:p w14:paraId="3D6D906C" w14:textId="54297958" w:rsidR="0041037A" w:rsidRPr="00B7030B" w:rsidRDefault="0041037A" w:rsidP="00B6554A">
      <w:pPr>
        <w:pStyle w:val="Tablecaption"/>
      </w:pPr>
      <w:bookmarkStart w:id="196" w:name="_Ref490909840"/>
      <w:bookmarkStart w:id="197" w:name="_Toc491053319"/>
      <w:bookmarkStart w:id="198" w:name="_Toc523896640"/>
      <w:bookmarkStart w:id="199" w:name="_Toc14621650"/>
      <w:bookmarkStart w:id="200" w:name="_Toc48573839"/>
      <w:r w:rsidRPr="00B7030B">
        <w:t xml:space="preserve">Table </w:t>
      </w:r>
      <w:r w:rsidR="00000000">
        <w:fldChar w:fldCharType="begin"/>
      </w:r>
      <w:r w:rsidR="00000000">
        <w:instrText xml:space="preserve"> SEQ Table \* ARABIC </w:instrText>
      </w:r>
      <w:r w:rsidR="00000000">
        <w:fldChar w:fldCharType="separate"/>
      </w:r>
      <w:r w:rsidR="00A95042">
        <w:rPr>
          <w:noProof/>
        </w:rPr>
        <w:t>2</w:t>
      </w:r>
      <w:r w:rsidR="00000000">
        <w:rPr>
          <w:noProof/>
        </w:rPr>
        <w:fldChar w:fldCharType="end"/>
      </w:r>
      <w:bookmarkEnd w:id="196"/>
      <w:r w:rsidRPr="00B7030B">
        <w:rPr>
          <w:noProof/>
        </w:rPr>
        <w:t xml:space="preserve">.  </w:t>
      </w:r>
      <w:r w:rsidR="002F21F9" w:rsidRPr="00B7030B">
        <w:rPr>
          <w:noProof/>
        </w:rPr>
        <w:t>V</w:t>
      </w:r>
      <w:r w:rsidRPr="00B7030B">
        <w:rPr>
          <w:noProof/>
        </w:rPr>
        <w:t>ertical eddy viscosity formulations</w:t>
      </w:r>
      <w:bookmarkEnd w:id="197"/>
      <w:bookmarkEnd w:id="198"/>
      <w:r w:rsidRPr="00B7030B">
        <w:rPr>
          <w:noProof/>
        </w:rPr>
        <w:t>.</w:t>
      </w:r>
      <w:bookmarkEnd w:id="199"/>
      <w:bookmarkEnd w:id="200"/>
    </w:p>
    <w:tbl>
      <w:tblPr>
        <w:tblW w:w="8640" w:type="dxa"/>
        <w:tblInd w:w="108"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000" w:firstRow="0" w:lastRow="0" w:firstColumn="0" w:lastColumn="0" w:noHBand="0" w:noVBand="0"/>
      </w:tblPr>
      <w:tblGrid>
        <w:gridCol w:w="1800"/>
        <w:gridCol w:w="5547"/>
        <w:gridCol w:w="1293"/>
      </w:tblGrid>
      <w:tr w:rsidR="0041037A" w:rsidRPr="00B7030B" w14:paraId="34DD825B" w14:textId="77777777" w:rsidTr="001B5C8E">
        <w:trPr>
          <w:cantSplit/>
          <w:tblHeader/>
        </w:trPr>
        <w:tc>
          <w:tcPr>
            <w:tcW w:w="1800" w:type="dxa"/>
            <w:tcBorders>
              <w:top w:val="double" w:sz="4" w:space="0" w:color="auto"/>
              <w:bottom w:val="double" w:sz="4" w:space="0" w:color="auto"/>
            </w:tcBorders>
            <w:vAlign w:val="center"/>
          </w:tcPr>
          <w:p w14:paraId="2F4A4DC3" w14:textId="77777777" w:rsidR="0041037A" w:rsidRPr="0028580F" w:rsidRDefault="0041037A" w:rsidP="0028580F">
            <w:pPr>
              <w:rPr>
                <w:b/>
                <w:bCs/>
              </w:rPr>
            </w:pPr>
            <w:r w:rsidRPr="0028580F">
              <w:rPr>
                <w:b/>
                <w:bCs/>
              </w:rPr>
              <w:t>Formulation</w:t>
            </w:r>
          </w:p>
        </w:tc>
        <w:tc>
          <w:tcPr>
            <w:tcW w:w="5547" w:type="dxa"/>
            <w:tcBorders>
              <w:top w:val="double" w:sz="4" w:space="0" w:color="auto"/>
              <w:bottom w:val="double" w:sz="4" w:space="0" w:color="auto"/>
            </w:tcBorders>
            <w:vAlign w:val="center"/>
          </w:tcPr>
          <w:p w14:paraId="5095F31A" w14:textId="77777777" w:rsidR="0041037A" w:rsidRPr="0028580F" w:rsidRDefault="0041037A" w:rsidP="0028580F">
            <w:pPr>
              <w:rPr>
                <w:b/>
                <w:bCs/>
              </w:rPr>
            </w:pPr>
            <w:r w:rsidRPr="0028580F">
              <w:rPr>
                <w:b/>
                <w:bCs/>
              </w:rPr>
              <w:t>Formula</w:t>
            </w:r>
          </w:p>
        </w:tc>
        <w:tc>
          <w:tcPr>
            <w:tcW w:w="1293" w:type="dxa"/>
            <w:tcBorders>
              <w:top w:val="double" w:sz="4" w:space="0" w:color="auto"/>
              <w:bottom w:val="double" w:sz="4" w:space="0" w:color="auto"/>
            </w:tcBorders>
            <w:vAlign w:val="center"/>
          </w:tcPr>
          <w:p w14:paraId="239C0E4E" w14:textId="77777777" w:rsidR="0041037A" w:rsidRPr="0028580F" w:rsidRDefault="0041037A" w:rsidP="0028580F">
            <w:pPr>
              <w:rPr>
                <w:b/>
                <w:bCs/>
              </w:rPr>
            </w:pPr>
            <w:r w:rsidRPr="0028580F">
              <w:rPr>
                <w:b/>
                <w:bCs/>
              </w:rPr>
              <w:t>Reference</w:t>
            </w:r>
          </w:p>
        </w:tc>
      </w:tr>
      <w:tr w:rsidR="0041037A" w:rsidRPr="00B7030B" w14:paraId="7AC75993" w14:textId="77777777" w:rsidTr="001B5C8E">
        <w:trPr>
          <w:cantSplit/>
        </w:trPr>
        <w:tc>
          <w:tcPr>
            <w:tcW w:w="1800" w:type="dxa"/>
            <w:tcBorders>
              <w:top w:val="double" w:sz="4" w:space="0" w:color="auto"/>
            </w:tcBorders>
            <w:vAlign w:val="center"/>
          </w:tcPr>
          <w:p w14:paraId="30DEA37E" w14:textId="355F592B" w:rsidR="0041037A" w:rsidRPr="0028580F" w:rsidRDefault="0028580F" w:rsidP="0028580F">
            <w:pPr>
              <w:jc w:val="left"/>
              <w:rPr>
                <w:rFonts w:cstheme="minorHAnsi"/>
                <w:sz w:val="18"/>
                <w:szCs w:val="18"/>
              </w:rPr>
            </w:pPr>
            <w:proofErr w:type="spellStart"/>
            <w:r w:rsidRPr="0028580F">
              <w:rPr>
                <w:rFonts w:cstheme="minorHAnsi"/>
                <w:sz w:val="18"/>
                <w:szCs w:val="18"/>
              </w:rPr>
              <w:t>Nikuradse</w:t>
            </w:r>
            <w:proofErr w:type="spellEnd"/>
            <w:r w:rsidR="0041037A" w:rsidRPr="0028580F">
              <w:rPr>
                <w:rFonts w:cstheme="minorHAnsi"/>
                <w:sz w:val="18"/>
                <w:szCs w:val="18"/>
              </w:rPr>
              <w:t xml:space="preserve"> (NICK)</w:t>
            </w:r>
          </w:p>
        </w:tc>
        <w:tc>
          <w:tcPr>
            <w:tcW w:w="5547" w:type="dxa"/>
            <w:tcBorders>
              <w:top w:val="double" w:sz="4" w:space="0" w:color="auto"/>
            </w:tcBorders>
          </w:tcPr>
          <w:p w14:paraId="6832E8B8" w14:textId="77777777" w:rsidR="0041037A" w:rsidRPr="00B7030B" w:rsidRDefault="0041037A" w:rsidP="007A3922">
            <w:r w:rsidRPr="00B7030B">
              <w:rPr>
                <w:noProof/>
              </w:rPr>
              <w:t xml:space="preserve"> </w:t>
            </w:r>
            <m:oMath>
              <m:sSub>
                <m:sSubPr>
                  <m:ctrlPr>
                    <w:rPr>
                      <w:rFonts w:ascii="Cambria Math" w:hAnsi="Cambria Math"/>
                      <w:noProof/>
                    </w:rPr>
                  </m:ctrlPr>
                </m:sSubPr>
                <m:e>
                  <m:r>
                    <w:rPr>
                      <w:rFonts w:ascii="Cambria Math" w:hAnsi="Cambria Math"/>
                      <w:noProof/>
                    </w:rPr>
                    <m:t>ν</m:t>
                  </m:r>
                </m:e>
                <m:sub>
                  <m:r>
                    <w:rPr>
                      <w:rFonts w:ascii="Cambria Math" w:hAnsi="Cambria Math"/>
                      <w:noProof/>
                    </w:rPr>
                    <m:t>t</m:t>
                  </m:r>
                </m:sub>
              </m:sSub>
              <m:r>
                <m:rPr>
                  <m:sty m:val="p"/>
                </m:rPr>
                <w:rPr>
                  <w:rFonts w:ascii="Cambria Math" w:hAnsi="Cambria Math"/>
                  <w:noProof/>
                </w:rPr>
                <m:t>=</m:t>
              </m:r>
              <m:sSubSup>
                <m:sSubSupPr>
                  <m:ctrlPr>
                    <w:rPr>
                      <w:rFonts w:ascii="Cambria Math" w:hAnsi="Cambria Math"/>
                      <w:noProof/>
                    </w:rPr>
                  </m:ctrlPr>
                </m:sSubSupPr>
                <m:e>
                  <m:r>
                    <m:rPr>
                      <m:scr m:val="script"/>
                      <m:sty m:val="p"/>
                    </m:rPr>
                    <w:rPr>
                      <w:rFonts w:ascii="Cambria Math" w:hAnsi="Cambria Math"/>
                      <w:noProof/>
                    </w:rPr>
                    <m:t>l</m:t>
                  </m:r>
                </m:e>
                <m:sub>
                  <m:r>
                    <w:rPr>
                      <w:rFonts w:ascii="Cambria Math" w:hAnsi="Cambria Math"/>
                      <w:noProof/>
                    </w:rPr>
                    <m:t>m</m:t>
                  </m:r>
                </m:sub>
                <m:sup>
                  <m:r>
                    <m:rPr>
                      <m:sty m:val="p"/>
                    </m:rPr>
                    <w:rPr>
                      <w:rFonts w:ascii="Cambria Math" w:hAnsi="Cambria Math"/>
                      <w:noProof/>
                    </w:rPr>
                    <m:t>2</m:t>
                  </m:r>
                </m:sup>
              </m:sSubSup>
              <m:d>
                <m:dPr>
                  <m:begChr m:val="|"/>
                  <m:endChr m:val="|"/>
                  <m:ctrlPr>
                    <w:rPr>
                      <w:rFonts w:ascii="Cambria Math" w:hAnsi="Cambria Math"/>
                      <w:noProof/>
                    </w:rPr>
                  </m:ctrlPr>
                </m:dPr>
                <m:e>
                  <m:f>
                    <m:fPr>
                      <m:ctrlPr>
                        <w:rPr>
                          <w:rFonts w:ascii="Cambria Math" w:hAnsi="Cambria Math"/>
                          <w:noProof/>
                        </w:rPr>
                      </m:ctrlPr>
                    </m:fPr>
                    <m:num>
                      <m:r>
                        <w:rPr>
                          <w:rFonts w:ascii="Cambria Math" w:hAnsi="Cambria Math"/>
                          <w:noProof/>
                        </w:rPr>
                        <m:t>∂u</m:t>
                      </m:r>
                    </m:num>
                    <m:den>
                      <m:r>
                        <w:rPr>
                          <w:rFonts w:ascii="Cambria Math" w:hAnsi="Cambria Math"/>
                          <w:noProof/>
                        </w:rPr>
                        <m:t>∂z</m:t>
                      </m:r>
                    </m:den>
                  </m:f>
                </m:e>
              </m:d>
              <m:sSup>
                <m:sSupPr>
                  <m:ctrlPr>
                    <w:rPr>
                      <w:rFonts w:ascii="Cambria Math" w:hAnsi="Cambria Math"/>
                      <w:noProof/>
                    </w:rPr>
                  </m:ctrlPr>
                </m:sSupPr>
                <m:e>
                  <m:r>
                    <w:rPr>
                      <w:rFonts w:ascii="Cambria Math" w:hAnsi="Cambria Math"/>
                      <w:noProof/>
                    </w:rPr>
                    <m:t>e</m:t>
                  </m:r>
                </m:e>
                <m:sup>
                  <m:r>
                    <m:rPr>
                      <m:sty m:val="p"/>
                    </m:rPr>
                    <w:rPr>
                      <w:rFonts w:ascii="Cambria Math" w:hAnsi="Cambria Math"/>
                      <w:noProof/>
                    </w:rPr>
                    <m:t>-</m:t>
                  </m:r>
                  <m:r>
                    <w:rPr>
                      <w:rFonts w:ascii="Cambria Math" w:hAnsi="Cambria Math"/>
                      <w:noProof/>
                    </w:rPr>
                    <m:t>CRi</m:t>
                  </m:r>
                </m:sup>
              </m:sSup>
              <m:r>
                <m:rPr>
                  <m:sty m:val="p"/>
                </m:rPr>
                <w:rPr>
                  <w:rFonts w:ascii="Cambria Math" w:hAnsi="Cambria Math"/>
                  <w:noProof/>
                </w:rPr>
                <w:br/>
              </m:r>
            </m:oMath>
            <m:oMathPara>
              <m:oMath>
                <m:sSub>
                  <m:sSubPr>
                    <m:ctrlPr>
                      <w:rPr>
                        <w:rFonts w:ascii="Cambria Math" w:hAnsi="Cambria Math"/>
                        <w:noProof/>
                      </w:rPr>
                    </m:ctrlPr>
                  </m:sSubPr>
                  <m:e>
                    <m:r>
                      <m:rPr>
                        <m:scr m:val="script"/>
                        <m:sty m:val="p"/>
                      </m:rPr>
                      <w:rPr>
                        <w:rFonts w:ascii="Cambria Math" w:hAnsi="Cambria Math"/>
                        <w:noProof/>
                      </w:rPr>
                      <m:t>l</m:t>
                    </m:r>
                  </m:e>
                  <m:sub>
                    <m:r>
                      <w:rPr>
                        <w:rFonts w:ascii="Cambria Math" w:hAnsi="Cambria Math"/>
                        <w:noProof/>
                      </w:rPr>
                      <m:t>m</m:t>
                    </m:r>
                  </m:sub>
                </m:sSub>
                <m:r>
                  <m:rPr>
                    <m:sty m:val="p"/>
                  </m:rPr>
                  <w:rPr>
                    <w:rFonts w:ascii="Cambria Math" w:hAnsi="Cambria Math"/>
                    <w:noProof/>
                  </w:rPr>
                  <m:t>=</m:t>
                </m:r>
                <m:r>
                  <w:rPr>
                    <w:rFonts w:ascii="Cambria Math" w:hAnsi="Cambria Math"/>
                    <w:noProof/>
                  </w:rPr>
                  <m:t>H</m:t>
                </m:r>
                <m:d>
                  <m:dPr>
                    <m:begChr m:val="["/>
                    <m:endChr m:val="]"/>
                    <m:ctrlPr>
                      <w:rPr>
                        <w:rFonts w:ascii="Cambria Math" w:hAnsi="Cambria Math"/>
                        <w:noProof/>
                      </w:rPr>
                    </m:ctrlPr>
                  </m:dPr>
                  <m:e>
                    <m:r>
                      <m:rPr>
                        <m:sty m:val="p"/>
                      </m:rPr>
                      <w:rPr>
                        <w:rFonts w:ascii="Cambria Math" w:hAnsi="Cambria Math"/>
                        <w:noProof/>
                      </w:rPr>
                      <m:t>0.14-0.08</m:t>
                    </m:r>
                    <m:sSup>
                      <m:sSupPr>
                        <m:ctrlPr>
                          <w:rPr>
                            <w:rFonts w:ascii="Cambria Math" w:hAnsi="Cambria Math"/>
                            <w:noProof/>
                          </w:rPr>
                        </m:ctrlPr>
                      </m:sSupPr>
                      <m:e>
                        <m:d>
                          <m:dPr>
                            <m:ctrlPr>
                              <w:rPr>
                                <w:rFonts w:ascii="Cambria Math" w:hAnsi="Cambria Math"/>
                                <w:noProof/>
                              </w:rPr>
                            </m:ctrlPr>
                          </m:dPr>
                          <m:e>
                            <m:r>
                              <m:rPr>
                                <m:sty m:val="p"/>
                              </m:rPr>
                              <w:rPr>
                                <w:rFonts w:ascii="Cambria Math" w:hAnsi="Cambria Math"/>
                                <w:noProof/>
                              </w:rPr>
                              <m:t>1-</m:t>
                            </m:r>
                            <m:f>
                              <m:fPr>
                                <m:ctrlPr>
                                  <w:rPr>
                                    <w:rFonts w:ascii="Cambria Math" w:hAnsi="Cambria Math"/>
                                    <w:noProof/>
                                  </w:rPr>
                                </m:ctrlPr>
                              </m:fPr>
                              <m:num>
                                <m:r>
                                  <w:rPr>
                                    <w:rFonts w:ascii="Cambria Math" w:hAnsi="Cambria Math"/>
                                    <w:noProof/>
                                  </w:rPr>
                                  <m:t>z</m:t>
                                </m:r>
                              </m:num>
                              <m:den>
                                <m:r>
                                  <w:rPr>
                                    <w:rFonts w:ascii="Cambria Math" w:hAnsi="Cambria Math"/>
                                    <w:noProof/>
                                  </w:rPr>
                                  <m:t>H</m:t>
                                </m:r>
                              </m:den>
                            </m:f>
                          </m:e>
                        </m:d>
                      </m:e>
                      <m:sup>
                        <m:r>
                          <m:rPr>
                            <m:sty m:val="p"/>
                          </m:rPr>
                          <w:rPr>
                            <w:rFonts w:ascii="Cambria Math" w:hAnsi="Cambria Math"/>
                            <w:noProof/>
                          </w:rPr>
                          <m:t>2</m:t>
                        </m:r>
                      </m:sup>
                    </m:sSup>
                    <m:r>
                      <m:rPr>
                        <m:sty m:val="p"/>
                      </m:rPr>
                      <w:rPr>
                        <w:rFonts w:ascii="Cambria Math" w:hAnsi="Cambria Math"/>
                        <w:noProof/>
                      </w:rPr>
                      <m:t>-0.06</m:t>
                    </m:r>
                    <m:sSup>
                      <m:sSupPr>
                        <m:ctrlPr>
                          <w:rPr>
                            <w:rFonts w:ascii="Cambria Math" w:hAnsi="Cambria Math"/>
                            <w:noProof/>
                          </w:rPr>
                        </m:ctrlPr>
                      </m:sSupPr>
                      <m:e>
                        <m:d>
                          <m:dPr>
                            <m:ctrlPr>
                              <w:rPr>
                                <w:rFonts w:ascii="Cambria Math" w:hAnsi="Cambria Math"/>
                                <w:noProof/>
                              </w:rPr>
                            </m:ctrlPr>
                          </m:dPr>
                          <m:e>
                            <m:r>
                              <m:rPr>
                                <m:sty m:val="p"/>
                              </m:rPr>
                              <w:rPr>
                                <w:rFonts w:ascii="Cambria Math" w:hAnsi="Cambria Math"/>
                                <w:noProof/>
                              </w:rPr>
                              <m:t>1-</m:t>
                            </m:r>
                            <m:f>
                              <m:fPr>
                                <m:ctrlPr>
                                  <w:rPr>
                                    <w:rFonts w:ascii="Cambria Math" w:hAnsi="Cambria Math"/>
                                    <w:noProof/>
                                  </w:rPr>
                                </m:ctrlPr>
                              </m:fPr>
                              <m:num>
                                <m:r>
                                  <w:rPr>
                                    <w:rFonts w:ascii="Cambria Math" w:hAnsi="Cambria Math"/>
                                    <w:noProof/>
                                  </w:rPr>
                                  <m:t>z</m:t>
                                </m:r>
                              </m:num>
                              <m:den>
                                <m:r>
                                  <w:rPr>
                                    <w:rFonts w:ascii="Cambria Math" w:hAnsi="Cambria Math"/>
                                    <w:noProof/>
                                  </w:rPr>
                                  <m:t>H</m:t>
                                </m:r>
                              </m:den>
                            </m:f>
                          </m:e>
                        </m:d>
                      </m:e>
                      <m:sup>
                        <m:r>
                          <m:rPr>
                            <m:sty m:val="p"/>
                          </m:rPr>
                          <w:rPr>
                            <w:rFonts w:ascii="Cambria Math" w:hAnsi="Cambria Math"/>
                            <w:noProof/>
                          </w:rPr>
                          <m:t>4</m:t>
                        </m:r>
                      </m:sup>
                    </m:sSup>
                  </m:e>
                </m:d>
              </m:oMath>
            </m:oMathPara>
          </w:p>
        </w:tc>
        <w:tc>
          <w:tcPr>
            <w:tcW w:w="1293" w:type="dxa"/>
            <w:tcBorders>
              <w:top w:val="double" w:sz="4" w:space="0" w:color="auto"/>
            </w:tcBorders>
            <w:vAlign w:val="center"/>
          </w:tcPr>
          <w:p w14:paraId="0416D3C8" w14:textId="77777777" w:rsidR="0041037A" w:rsidRPr="0028580F" w:rsidRDefault="0041037A" w:rsidP="0028580F">
            <w:pPr>
              <w:jc w:val="left"/>
              <w:rPr>
                <w:sz w:val="18"/>
                <w:szCs w:val="18"/>
              </w:rPr>
            </w:pPr>
            <w:proofErr w:type="spellStart"/>
            <w:r w:rsidRPr="0028580F">
              <w:rPr>
                <w:sz w:val="18"/>
                <w:szCs w:val="18"/>
              </w:rPr>
              <w:t>Rodi</w:t>
            </w:r>
            <w:proofErr w:type="spellEnd"/>
            <w:r w:rsidRPr="0028580F">
              <w:rPr>
                <w:sz w:val="18"/>
                <w:szCs w:val="18"/>
              </w:rPr>
              <w:t xml:space="preserve"> (1993)</w:t>
            </w:r>
          </w:p>
        </w:tc>
      </w:tr>
      <w:tr w:rsidR="0041037A" w:rsidRPr="00B7030B" w14:paraId="6ECA3530" w14:textId="77777777" w:rsidTr="001B5C8E">
        <w:trPr>
          <w:cantSplit/>
        </w:trPr>
        <w:tc>
          <w:tcPr>
            <w:tcW w:w="1800" w:type="dxa"/>
            <w:vAlign w:val="center"/>
          </w:tcPr>
          <w:p w14:paraId="4CC445E7" w14:textId="77777777" w:rsidR="0041037A" w:rsidRPr="0028580F" w:rsidRDefault="0041037A" w:rsidP="0028580F">
            <w:pPr>
              <w:jc w:val="left"/>
              <w:rPr>
                <w:rFonts w:cstheme="minorHAnsi"/>
                <w:sz w:val="18"/>
                <w:szCs w:val="18"/>
              </w:rPr>
            </w:pPr>
            <w:r w:rsidRPr="0028580F">
              <w:rPr>
                <w:rFonts w:cstheme="minorHAnsi"/>
                <w:sz w:val="18"/>
                <w:szCs w:val="18"/>
              </w:rPr>
              <w:t>Parabolic (PARAB)</w:t>
            </w:r>
          </w:p>
        </w:tc>
        <w:tc>
          <w:tcPr>
            <w:tcW w:w="5547" w:type="dxa"/>
          </w:tcPr>
          <w:p w14:paraId="20BA7F2B" w14:textId="77777777" w:rsidR="0041037A" w:rsidRPr="00B7030B" w:rsidRDefault="0041037A" w:rsidP="00B6554A">
            <w:r w:rsidRPr="00B7030B">
              <w:rPr>
                <w:noProof/>
              </w:rPr>
              <w:t xml:space="preserve"> </w:t>
            </w:r>
            <m:oMath>
              <m:sSub>
                <m:sSubPr>
                  <m:ctrlPr>
                    <w:rPr>
                      <w:rFonts w:ascii="Cambria Math" w:hAnsi="Cambria Math"/>
                      <w:noProof/>
                    </w:rPr>
                  </m:ctrlPr>
                </m:sSubPr>
                <m:e>
                  <m:r>
                    <w:rPr>
                      <w:rFonts w:ascii="Cambria Math" w:hAnsi="Cambria Math"/>
                      <w:noProof/>
                    </w:rPr>
                    <m:t>ν</m:t>
                  </m:r>
                </m:e>
                <m:sub>
                  <m:r>
                    <w:rPr>
                      <w:rFonts w:ascii="Cambria Math" w:hAnsi="Cambria Math"/>
                      <w:noProof/>
                    </w:rPr>
                    <m:t>t</m:t>
                  </m:r>
                </m:sub>
              </m:sSub>
              <m:r>
                <m:rPr>
                  <m:sty m:val="p"/>
                </m:rPr>
                <w:rPr>
                  <w:rFonts w:ascii="Cambria Math" w:hAnsi="Cambria Math"/>
                  <w:noProof/>
                </w:rPr>
                <m:t>=</m:t>
              </m:r>
              <m:r>
                <w:rPr>
                  <w:rFonts w:ascii="Cambria Math" w:hAnsi="Cambria Math"/>
                  <w:noProof/>
                </w:rPr>
                <m:t>κ</m:t>
              </m:r>
              <m:sSub>
                <m:sSubPr>
                  <m:ctrlPr>
                    <w:rPr>
                      <w:rFonts w:ascii="Cambria Math" w:hAnsi="Cambria Math"/>
                      <w:noProof/>
                    </w:rPr>
                  </m:ctrlPr>
                </m:sSubPr>
                <m:e>
                  <m:r>
                    <w:rPr>
                      <w:rFonts w:ascii="Cambria Math" w:hAnsi="Cambria Math"/>
                      <w:noProof/>
                    </w:rPr>
                    <m:t>u</m:t>
                  </m:r>
                </m:e>
                <m:sub>
                  <m:r>
                    <m:rPr>
                      <m:sty m:val="p"/>
                    </m:rPr>
                    <w:rPr>
                      <w:rFonts w:ascii="Cambria Math" w:hAnsi="Cambria Math"/>
                      <w:noProof/>
                    </w:rPr>
                    <m:t>*</m:t>
                  </m:r>
                </m:sub>
              </m:sSub>
              <m:r>
                <w:rPr>
                  <w:rFonts w:ascii="Cambria Math" w:hAnsi="Cambria Math"/>
                  <w:noProof/>
                </w:rPr>
                <m:t>z</m:t>
              </m:r>
              <m:d>
                <m:dPr>
                  <m:ctrlPr>
                    <w:rPr>
                      <w:rFonts w:ascii="Cambria Math" w:hAnsi="Cambria Math"/>
                      <w:noProof/>
                    </w:rPr>
                  </m:ctrlPr>
                </m:dPr>
                <m:e>
                  <m:r>
                    <m:rPr>
                      <m:sty m:val="p"/>
                    </m:rPr>
                    <w:rPr>
                      <w:rFonts w:ascii="Cambria Math" w:hAnsi="Cambria Math"/>
                      <w:noProof/>
                    </w:rPr>
                    <m:t>1-</m:t>
                  </m:r>
                  <m:f>
                    <m:fPr>
                      <m:ctrlPr>
                        <w:rPr>
                          <w:rFonts w:ascii="Cambria Math" w:hAnsi="Cambria Math"/>
                          <w:noProof/>
                        </w:rPr>
                      </m:ctrlPr>
                    </m:fPr>
                    <m:num>
                      <m:r>
                        <w:rPr>
                          <w:rFonts w:ascii="Cambria Math" w:hAnsi="Cambria Math"/>
                          <w:noProof/>
                        </w:rPr>
                        <m:t>z</m:t>
                      </m:r>
                    </m:num>
                    <m:den>
                      <m:r>
                        <w:rPr>
                          <w:rFonts w:ascii="Cambria Math" w:hAnsi="Cambria Math"/>
                          <w:noProof/>
                        </w:rPr>
                        <m:t>H</m:t>
                      </m:r>
                    </m:den>
                  </m:f>
                </m:e>
              </m:d>
              <m:sSup>
                <m:sSupPr>
                  <m:ctrlPr>
                    <w:rPr>
                      <w:rFonts w:ascii="Cambria Math" w:hAnsi="Cambria Math"/>
                      <w:noProof/>
                    </w:rPr>
                  </m:ctrlPr>
                </m:sSupPr>
                <m:e>
                  <m:r>
                    <w:rPr>
                      <w:rFonts w:ascii="Cambria Math" w:hAnsi="Cambria Math"/>
                      <w:noProof/>
                    </w:rPr>
                    <m:t>e</m:t>
                  </m:r>
                </m:e>
                <m:sup>
                  <m:r>
                    <m:rPr>
                      <m:sty m:val="p"/>
                    </m:rPr>
                    <w:rPr>
                      <w:rFonts w:ascii="Cambria Math" w:hAnsi="Cambria Math"/>
                      <w:noProof/>
                    </w:rPr>
                    <m:t>-</m:t>
                  </m:r>
                  <m:r>
                    <w:rPr>
                      <w:rFonts w:ascii="Cambria Math" w:hAnsi="Cambria Math"/>
                      <w:noProof/>
                    </w:rPr>
                    <m:t>CRi</m:t>
                  </m:r>
                </m:sup>
              </m:sSup>
            </m:oMath>
          </w:p>
        </w:tc>
        <w:tc>
          <w:tcPr>
            <w:tcW w:w="1293" w:type="dxa"/>
            <w:vAlign w:val="center"/>
          </w:tcPr>
          <w:p w14:paraId="2DAD5CB4" w14:textId="77777777" w:rsidR="0041037A" w:rsidRPr="0028580F" w:rsidRDefault="0041037A" w:rsidP="0028580F">
            <w:pPr>
              <w:jc w:val="left"/>
              <w:rPr>
                <w:sz w:val="18"/>
                <w:szCs w:val="18"/>
              </w:rPr>
            </w:pPr>
            <w:proofErr w:type="spellStart"/>
            <w:r w:rsidRPr="0028580F">
              <w:rPr>
                <w:sz w:val="18"/>
                <w:szCs w:val="18"/>
              </w:rPr>
              <w:t>Engelund</w:t>
            </w:r>
            <w:proofErr w:type="spellEnd"/>
            <w:r w:rsidRPr="0028580F">
              <w:rPr>
                <w:sz w:val="18"/>
                <w:szCs w:val="18"/>
              </w:rPr>
              <w:t xml:space="preserve"> (197</w:t>
            </w:r>
            <w:r w:rsidR="007D6CE4" w:rsidRPr="0028580F">
              <w:rPr>
                <w:sz w:val="18"/>
                <w:szCs w:val="18"/>
              </w:rPr>
              <w:t>8</w:t>
            </w:r>
            <w:r w:rsidRPr="0028580F">
              <w:rPr>
                <w:sz w:val="18"/>
                <w:szCs w:val="18"/>
              </w:rPr>
              <w:t>)</w:t>
            </w:r>
          </w:p>
        </w:tc>
      </w:tr>
      <w:tr w:rsidR="0041037A" w:rsidRPr="00B7030B" w14:paraId="049ACD2B" w14:textId="77777777" w:rsidTr="001B5C8E">
        <w:trPr>
          <w:cantSplit/>
        </w:trPr>
        <w:tc>
          <w:tcPr>
            <w:tcW w:w="1800" w:type="dxa"/>
            <w:vAlign w:val="center"/>
          </w:tcPr>
          <w:p w14:paraId="2A062C1D" w14:textId="77777777" w:rsidR="0028580F" w:rsidRDefault="0041037A" w:rsidP="0028580F">
            <w:pPr>
              <w:jc w:val="left"/>
              <w:rPr>
                <w:rFonts w:cstheme="minorHAnsi"/>
                <w:sz w:val="18"/>
                <w:szCs w:val="18"/>
              </w:rPr>
            </w:pPr>
            <w:r w:rsidRPr="0028580F">
              <w:rPr>
                <w:rFonts w:cstheme="minorHAnsi"/>
                <w:sz w:val="18"/>
                <w:szCs w:val="18"/>
              </w:rPr>
              <w:lastRenderedPageBreak/>
              <w:t xml:space="preserve">W2 </w:t>
            </w:r>
          </w:p>
          <w:p w14:paraId="5E675D6F" w14:textId="70B6A5DE" w:rsidR="0041037A" w:rsidRPr="0028580F" w:rsidRDefault="0041037A" w:rsidP="0028580F">
            <w:pPr>
              <w:jc w:val="left"/>
              <w:rPr>
                <w:rFonts w:cstheme="minorHAnsi"/>
                <w:sz w:val="18"/>
                <w:szCs w:val="18"/>
              </w:rPr>
            </w:pPr>
            <w:r w:rsidRPr="0028580F">
              <w:rPr>
                <w:rFonts w:cstheme="minorHAnsi"/>
                <w:sz w:val="18"/>
                <w:szCs w:val="18"/>
              </w:rPr>
              <w:t>(</w:t>
            </w:r>
            <w:proofErr w:type="gramStart"/>
            <w:r w:rsidRPr="0028580F">
              <w:rPr>
                <w:rFonts w:cstheme="minorHAnsi"/>
                <w:sz w:val="18"/>
                <w:szCs w:val="18"/>
              </w:rPr>
              <w:t>used</w:t>
            </w:r>
            <w:proofErr w:type="gramEnd"/>
            <w:r w:rsidRPr="0028580F">
              <w:rPr>
                <w:rFonts w:cstheme="minorHAnsi"/>
                <w:sz w:val="18"/>
                <w:szCs w:val="18"/>
              </w:rPr>
              <w:t xml:space="preserve"> in Version 2)</w:t>
            </w:r>
          </w:p>
        </w:tc>
        <w:tc>
          <w:tcPr>
            <w:tcW w:w="5547" w:type="dxa"/>
          </w:tcPr>
          <w:p w14:paraId="3E7853D9" w14:textId="77777777" w:rsidR="0041037A" w:rsidRPr="00B7030B" w:rsidRDefault="0041037A" w:rsidP="00B6554A">
            <w:pPr>
              <w:rPr>
                <w:rFonts w:cs="Arial"/>
                <w:sz w:val="16"/>
              </w:rPr>
            </w:pPr>
            <w:r w:rsidRPr="00B7030B">
              <w:rPr>
                <w:rFonts w:cs="Arial"/>
                <w:sz w:val="16"/>
              </w:rPr>
              <w:t xml:space="preserve"> </w:t>
            </w:r>
            <m:oMath>
              <m:r>
                <m:rPr>
                  <m:sty m:val="p"/>
                </m:rPr>
                <w:rPr>
                  <w:rFonts w:ascii="Cambria Math" w:hAnsi="Cambria Math"/>
                  <w:noProof/>
                </w:rPr>
                <w:br/>
              </m:r>
            </m:oMath>
            <m:oMathPara>
              <m:oMath>
                <m:sSub>
                  <m:sSubPr>
                    <m:ctrlPr>
                      <w:rPr>
                        <w:rFonts w:ascii="Cambria Math" w:hAnsi="Cambria Math"/>
                        <w:noProof/>
                      </w:rPr>
                    </m:ctrlPr>
                  </m:sSubPr>
                  <m:e>
                    <m:r>
                      <w:rPr>
                        <w:rFonts w:ascii="Cambria Math" w:hAnsi="Cambria Math"/>
                        <w:noProof/>
                      </w:rPr>
                      <m:t>ν</m:t>
                    </m:r>
                  </m:e>
                  <m:sub>
                    <m:r>
                      <w:rPr>
                        <w:rFonts w:ascii="Cambria Math" w:hAnsi="Cambria Math"/>
                        <w:noProof/>
                      </w:rPr>
                      <m:t>t</m:t>
                    </m:r>
                  </m:sub>
                </m:sSub>
                <m:r>
                  <m:rPr>
                    <m:sty m:val="p"/>
                  </m:rPr>
                  <w:rPr>
                    <w:rFonts w:ascii="Cambria Math" w:hAnsi="Cambria Math"/>
                    <w:noProof/>
                  </w:rPr>
                  <m:t>=</m:t>
                </m:r>
                <m:r>
                  <w:rPr>
                    <w:rFonts w:ascii="Cambria Math" w:hAnsi="Cambria Math"/>
                    <w:noProof/>
                  </w:rPr>
                  <m:t>κ</m:t>
                </m:r>
                <m:f>
                  <m:fPr>
                    <m:ctrlPr>
                      <w:rPr>
                        <w:rFonts w:ascii="Cambria Math" w:hAnsi="Cambria Math"/>
                        <w:noProof/>
                      </w:rPr>
                    </m:ctrlPr>
                  </m:fPr>
                  <m:num>
                    <m:sSubSup>
                      <m:sSubSupPr>
                        <m:ctrlPr>
                          <w:rPr>
                            <w:rFonts w:ascii="Cambria Math" w:hAnsi="Cambria Math"/>
                            <w:noProof/>
                          </w:rPr>
                        </m:ctrlPr>
                      </m:sSubSupPr>
                      <m:e>
                        <m:r>
                          <w:rPr>
                            <w:rFonts w:ascii="Cambria Math" w:hAnsi="Cambria Math"/>
                            <w:noProof/>
                          </w:rPr>
                          <m:t>l</m:t>
                        </m:r>
                      </m:e>
                      <m:sub>
                        <m:r>
                          <w:rPr>
                            <w:rFonts w:ascii="Cambria Math" w:hAnsi="Cambria Math"/>
                            <w:noProof/>
                          </w:rPr>
                          <m:t>m</m:t>
                        </m:r>
                      </m:sub>
                      <m:sup>
                        <m:r>
                          <m:rPr>
                            <m:sty m:val="p"/>
                          </m:rPr>
                          <w:rPr>
                            <w:rFonts w:ascii="Cambria Math" w:hAnsi="Cambria Math"/>
                            <w:noProof/>
                          </w:rPr>
                          <m:t>2</m:t>
                        </m:r>
                      </m:sup>
                    </m:sSubSup>
                  </m:num>
                  <m:den>
                    <m:r>
                      <m:rPr>
                        <m:sty m:val="p"/>
                      </m:rPr>
                      <w:rPr>
                        <w:rFonts w:ascii="Cambria Math" w:hAnsi="Cambria Math"/>
                        <w:noProof/>
                      </w:rPr>
                      <m:t>2</m:t>
                    </m:r>
                  </m:den>
                </m:f>
                <m:sSup>
                  <m:sSupPr>
                    <m:ctrlPr>
                      <w:rPr>
                        <w:rFonts w:ascii="Cambria Math" w:hAnsi="Cambria Math"/>
                        <w:noProof/>
                      </w:rPr>
                    </m:ctrlPr>
                  </m:sSupPr>
                  <m:e>
                    <m:d>
                      <m:dPr>
                        <m:begChr m:val="["/>
                        <m:endChr m:val="]"/>
                        <m:ctrlPr>
                          <w:rPr>
                            <w:rFonts w:ascii="Cambria Math" w:hAnsi="Cambria Math"/>
                            <w:noProof/>
                          </w:rPr>
                        </m:ctrlPr>
                      </m:dPr>
                      <m:e>
                        <m:sSup>
                          <m:sSupPr>
                            <m:ctrlPr>
                              <w:rPr>
                                <w:rFonts w:ascii="Cambria Math" w:hAnsi="Cambria Math"/>
                                <w:noProof/>
                              </w:rPr>
                            </m:ctrlPr>
                          </m:sSupPr>
                          <m:e>
                            <m:d>
                              <m:dPr>
                                <m:ctrlPr>
                                  <w:rPr>
                                    <w:rFonts w:ascii="Cambria Math" w:hAnsi="Cambria Math"/>
                                    <w:noProof/>
                                  </w:rPr>
                                </m:ctrlPr>
                              </m:dPr>
                              <m:e>
                                <m:f>
                                  <m:fPr>
                                    <m:ctrlPr>
                                      <w:rPr>
                                        <w:rFonts w:ascii="Cambria Math" w:hAnsi="Cambria Math"/>
                                        <w:noProof/>
                                      </w:rPr>
                                    </m:ctrlPr>
                                  </m:fPr>
                                  <m:num>
                                    <m:r>
                                      <w:rPr>
                                        <w:rFonts w:ascii="Cambria Math" w:hAnsi="Cambria Math"/>
                                        <w:noProof/>
                                      </w:rPr>
                                      <m:t>∂U</m:t>
                                    </m:r>
                                  </m:num>
                                  <m:den>
                                    <m:r>
                                      <w:rPr>
                                        <w:rFonts w:ascii="Cambria Math" w:hAnsi="Cambria Math"/>
                                        <w:noProof/>
                                      </w:rPr>
                                      <m:t>∂z</m:t>
                                    </m:r>
                                  </m:den>
                                </m:f>
                              </m:e>
                            </m:d>
                          </m:e>
                          <m:sup>
                            <m:r>
                              <m:rPr>
                                <m:sty m:val="p"/>
                              </m:rPr>
                              <w:rPr>
                                <w:rFonts w:ascii="Cambria Math" w:hAnsi="Cambria Math"/>
                                <w:noProof/>
                              </w:rPr>
                              <m:t>2</m:t>
                            </m:r>
                          </m:sup>
                        </m:sSup>
                        <m:r>
                          <m:rPr>
                            <m:sty m:val="p"/>
                          </m:rPr>
                          <w:rPr>
                            <w:rFonts w:ascii="Cambria Math" w:hAnsi="Cambria Math"/>
                            <w:noProof/>
                          </w:rPr>
                          <m:t>+</m:t>
                        </m:r>
                        <m:sSup>
                          <m:sSupPr>
                            <m:ctrlPr>
                              <w:rPr>
                                <w:rFonts w:ascii="Cambria Math" w:hAnsi="Cambria Math"/>
                                <w:noProof/>
                              </w:rPr>
                            </m:ctrlPr>
                          </m:sSupPr>
                          <m:e>
                            <m:d>
                              <m:dPr>
                                <m:ctrlPr>
                                  <w:rPr>
                                    <w:rFonts w:ascii="Cambria Math" w:hAnsi="Cambria Math"/>
                                    <w:noProof/>
                                  </w:rPr>
                                </m:ctrlPr>
                              </m:dPr>
                              <m:e>
                                <m:f>
                                  <m:fPr>
                                    <m:ctrlPr>
                                      <w:rPr>
                                        <w:rFonts w:ascii="Cambria Math" w:hAnsi="Cambria Math"/>
                                        <w:noProof/>
                                      </w:rPr>
                                    </m:ctrlPr>
                                  </m:fPr>
                                  <m:num>
                                    <m:sSub>
                                      <m:sSubPr>
                                        <m:ctrlPr>
                                          <w:rPr>
                                            <w:rFonts w:ascii="Cambria Math" w:hAnsi="Cambria Math"/>
                                            <w:noProof/>
                                          </w:rPr>
                                        </m:ctrlPr>
                                      </m:sSubPr>
                                      <m:e>
                                        <m:r>
                                          <w:rPr>
                                            <w:rFonts w:ascii="Cambria Math" w:hAnsi="Cambria Math"/>
                                            <w:noProof/>
                                          </w:rPr>
                                          <m:t>τ</m:t>
                                        </m:r>
                                      </m:e>
                                      <m:sub>
                                        <m:r>
                                          <w:rPr>
                                            <w:rFonts w:ascii="Cambria Math" w:hAnsi="Cambria Math"/>
                                            <w:noProof/>
                                          </w:rPr>
                                          <m:t>y</m:t>
                                        </m:r>
                                        <m:r>
                                          <m:rPr>
                                            <m:sty m:val="p"/>
                                          </m:rPr>
                                          <w:rPr>
                                            <w:rFonts w:ascii="Cambria Math" w:hAnsi="Cambria Math"/>
                                            <w:noProof/>
                                          </w:rPr>
                                          <m:t>,</m:t>
                                        </m:r>
                                        <m:r>
                                          <w:rPr>
                                            <w:rFonts w:ascii="Cambria Math" w:hAnsi="Cambria Math"/>
                                            <w:noProof/>
                                          </w:rPr>
                                          <m:t>wind</m:t>
                                        </m:r>
                                      </m:sub>
                                    </m:sSub>
                                    <m:sSup>
                                      <m:sSupPr>
                                        <m:ctrlPr>
                                          <w:rPr>
                                            <w:rFonts w:ascii="Cambria Math" w:hAnsi="Cambria Math"/>
                                            <w:noProof/>
                                          </w:rPr>
                                        </m:ctrlPr>
                                      </m:sSupPr>
                                      <m:e>
                                        <m:r>
                                          <w:rPr>
                                            <w:rFonts w:ascii="Cambria Math" w:hAnsi="Cambria Math"/>
                                            <w:noProof/>
                                          </w:rPr>
                                          <m:t>e</m:t>
                                        </m:r>
                                      </m:e>
                                      <m:sup>
                                        <m:r>
                                          <m:rPr>
                                            <m:sty m:val="p"/>
                                          </m:rPr>
                                          <w:rPr>
                                            <w:rFonts w:ascii="Cambria Math" w:hAnsi="Cambria Math"/>
                                            <w:noProof/>
                                          </w:rPr>
                                          <m:t>-2</m:t>
                                        </m:r>
                                        <m:r>
                                          <w:rPr>
                                            <w:rFonts w:ascii="Cambria Math" w:hAnsi="Cambria Math"/>
                                            <w:noProof/>
                                          </w:rPr>
                                          <m:t>kz</m:t>
                                        </m:r>
                                      </m:sup>
                                    </m:sSup>
                                    <m:r>
                                      <m:rPr>
                                        <m:sty m:val="p"/>
                                      </m:rPr>
                                      <w:rPr>
                                        <w:rFonts w:ascii="Cambria Math" w:hAnsi="Cambria Math"/>
                                        <w:noProof/>
                                      </w:rPr>
                                      <m:t>+</m:t>
                                    </m:r>
                                    <m:sSub>
                                      <m:sSubPr>
                                        <m:ctrlPr>
                                          <w:rPr>
                                            <w:rFonts w:ascii="Cambria Math" w:hAnsi="Cambria Math"/>
                                            <w:noProof/>
                                          </w:rPr>
                                        </m:ctrlPr>
                                      </m:sSubPr>
                                      <m:e>
                                        <m:r>
                                          <w:rPr>
                                            <w:rFonts w:ascii="Cambria Math" w:hAnsi="Cambria Math"/>
                                            <w:noProof/>
                                          </w:rPr>
                                          <m:t>τ</m:t>
                                        </m:r>
                                      </m:e>
                                      <m:sub>
                                        <m:r>
                                          <w:rPr>
                                            <w:rFonts w:ascii="Cambria Math" w:hAnsi="Cambria Math"/>
                                            <w:noProof/>
                                          </w:rPr>
                                          <m:t>tributary</m:t>
                                        </m:r>
                                      </m:sub>
                                    </m:sSub>
                                  </m:num>
                                  <m:den>
                                    <m:r>
                                      <w:rPr>
                                        <w:rFonts w:ascii="Cambria Math" w:hAnsi="Cambria Math"/>
                                        <w:noProof/>
                                      </w:rPr>
                                      <m:t>ρ</m:t>
                                    </m:r>
                                    <m:sSub>
                                      <m:sSubPr>
                                        <m:ctrlPr>
                                          <w:rPr>
                                            <w:rFonts w:ascii="Cambria Math" w:hAnsi="Cambria Math"/>
                                            <w:noProof/>
                                          </w:rPr>
                                        </m:ctrlPr>
                                      </m:sSubPr>
                                      <m:e>
                                        <m:r>
                                          <w:rPr>
                                            <w:rFonts w:ascii="Cambria Math" w:hAnsi="Cambria Math"/>
                                            <w:noProof/>
                                          </w:rPr>
                                          <m:t>ν</m:t>
                                        </m:r>
                                      </m:e>
                                      <m:sub>
                                        <m:r>
                                          <w:rPr>
                                            <w:rFonts w:ascii="Cambria Math" w:hAnsi="Cambria Math"/>
                                            <w:noProof/>
                                          </w:rPr>
                                          <m:t>t</m:t>
                                        </m:r>
                                      </m:sub>
                                    </m:sSub>
                                  </m:den>
                                </m:f>
                              </m:e>
                            </m:d>
                          </m:e>
                          <m:sup>
                            <m:r>
                              <m:rPr>
                                <m:sty m:val="p"/>
                              </m:rPr>
                              <w:rPr>
                                <w:rFonts w:ascii="Cambria Math" w:hAnsi="Cambria Math"/>
                                <w:noProof/>
                              </w:rPr>
                              <m:t>2</m:t>
                            </m:r>
                          </m:sup>
                        </m:sSup>
                      </m:e>
                    </m:d>
                  </m:e>
                  <m:sup>
                    <m:f>
                      <m:fPr>
                        <m:type m:val="lin"/>
                        <m:ctrlPr>
                          <w:rPr>
                            <w:rFonts w:ascii="Cambria Math" w:hAnsi="Cambria Math"/>
                            <w:noProof/>
                          </w:rPr>
                        </m:ctrlPr>
                      </m:fPr>
                      <m:num>
                        <m:r>
                          <m:rPr>
                            <m:sty m:val="p"/>
                          </m:rPr>
                          <w:rPr>
                            <w:rFonts w:ascii="Cambria Math" w:hAnsi="Cambria Math"/>
                            <w:noProof/>
                          </w:rPr>
                          <m:t>1</m:t>
                        </m:r>
                      </m:num>
                      <m:den>
                        <m:r>
                          <m:rPr>
                            <m:sty m:val="p"/>
                          </m:rPr>
                          <w:rPr>
                            <w:rFonts w:ascii="Cambria Math" w:hAnsi="Cambria Math"/>
                            <w:noProof/>
                          </w:rPr>
                          <m:t>2</m:t>
                        </m:r>
                      </m:den>
                    </m:f>
                  </m:sup>
                </m:sSup>
                <m:sSup>
                  <m:sSupPr>
                    <m:ctrlPr>
                      <w:rPr>
                        <w:rFonts w:ascii="Cambria Math" w:hAnsi="Cambria Math"/>
                        <w:noProof/>
                      </w:rPr>
                    </m:ctrlPr>
                  </m:sSupPr>
                  <m:e>
                    <m:r>
                      <w:rPr>
                        <w:rFonts w:ascii="Cambria Math" w:hAnsi="Cambria Math"/>
                        <w:noProof/>
                      </w:rPr>
                      <m:t>e</m:t>
                    </m:r>
                  </m:e>
                  <m:sup>
                    <m:r>
                      <m:rPr>
                        <m:sty m:val="p"/>
                      </m:rPr>
                      <w:rPr>
                        <w:rFonts w:ascii="Cambria Math" w:hAnsi="Cambria Math"/>
                        <w:noProof/>
                      </w:rPr>
                      <m:t>-</m:t>
                    </m:r>
                    <m:r>
                      <w:rPr>
                        <w:rFonts w:ascii="Cambria Math" w:hAnsi="Cambria Math"/>
                        <w:noProof/>
                      </w:rPr>
                      <m:t>CRi</m:t>
                    </m:r>
                  </m:sup>
                </m:sSup>
              </m:oMath>
            </m:oMathPara>
          </w:p>
          <w:p w14:paraId="29359495" w14:textId="77777777" w:rsidR="0041037A" w:rsidRPr="00B7030B" w:rsidRDefault="0041037A" w:rsidP="00B6554A">
            <w:r w:rsidRPr="00B7030B">
              <w:t xml:space="preserve"> </w:t>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m</m:t>
                  </m:r>
                </m:sub>
              </m:sSub>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z</m:t>
                  </m:r>
                </m:e>
                <m:sub>
                  <m:r>
                    <w:rPr>
                      <w:rFonts w:ascii="Cambria Math" w:hAnsi="Cambria Math"/>
                    </w:rPr>
                    <m:t>max</m:t>
                  </m:r>
                </m:sub>
              </m:sSub>
            </m:oMath>
          </w:p>
        </w:tc>
        <w:tc>
          <w:tcPr>
            <w:tcW w:w="1293" w:type="dxa"/>
            <w:vAlign w:val="center"/>
          </w:tcPr>
          <w:p w14:paraId="0791EF6D" w14:textId="77777777" w:rsidR="0041037A" w:rsidRPr="0028580F" w:rsidRDefault="0041037A" w:rsidP="0028580F">
            <w:pPr>
              <w:jc w:val="left"/>
              <w:rPr>
                <w:sz w:val="18"/>
                <w:szCs w:val="18"/>
              </w:rPr>
            </w:pPr>
            <w:r w:rsidRPr="0028580F">
              <w:rPr>
                <w:sz w:val="18"/>
                <w:szCs w:val="18"/>
              </w:rPr>
              <w:t xml:space="preserve">Cole and </w:t>
            </w:r>
            <w:proofErr w:type="spellStart"/>
            <w:r w:rsidRPr="0028580F">
              <w:rPr>
                <w:sz w:val="18"/>
                <w:szCs w:val="18"/>
              </w:rPr>
              <w:t>Buchak</w:t>
            </w:r>
            <w:proofErr w:type="spellEnd"/>
            <w:r w:rsidRPr="0028580F">
              <w:rPr>
                <w:sz w:val="18"/>
                <w:szCs w:val="18"/>
              </w:rPr>
              <w:t xml:space="preserve"> (1995)</w:t>
            </w:r>
          </w:p>
        </w:tc>
      </w:tr>
      <w:tr w:rsidR="0041037A" w:rsidRPr="00B7030B" w14:paraId="3E7F975D" w14:textId="77777777" w:rsidTr="001B5C8E">
        <w:trPr>
          <w:cantSplit/>
        </w:trPr>
        <w:tc>
          <w:tcPr>
            <w:tcW w:w="1800" w:type="dxa"/>
            <w:vAlign w:val="center"/>
          </w:tcPr>
          <w:p w14:paraId="41BD904F" w14:textId="7E631116" w:rsidR="0041037A" w:rsidRPr="0028580F" w:rsidRDefault="0041037A" w:rsidP="007B10AA">
            <w:pPr>
              <w:pStyle w:val="Tabletext"/>
            </w:pPr>
            <w:r w:rsidRPr="0028580F">
              <w:t xml:space="preserve">W2 with mixing length of </w:t>
            </w:r>
            <w:proofErr w:type="spellStart"/>
            <w:r w:rsidR="00C43D75" w:rsidRPr="0028580F">
              <w:t>Nikuradse</w:t>
            </w:r>
            <w:proofErr w:type="spellEnd"/>
            <w:r w:rsidRPr="0028580F">
              <w:t xml:space="preserve"> (W2N)</w:t>
            </w:r>
          </w:p>
        </w:tc>
        <w:tc>
          <w:tcPr>
            <w:tcW w:w="5547" w:type="dxa"/>
          </w:tcPr>
          <w:p w14:paraId="20560E8D" w14:textId="77777777" w:rsidR="0041037A" w:rsidRPr="00B7030B" w:rsidRDefault="0041037A" w:rsidP="007A3922">
            <w:pPr>
              <w:rPr>
                <w:noProof/>
              </w:rPr>
            </w:pPr>
            <w:r w:rsidRPr="00B7030B">
              <w:t xml:space="preserve"> </w:t>
            </w:r>
          </w:p>
          <w:p w14:paraId="2079079F" w14:textId="77777777" w:rsidR="001B5C8E" w:rsidRDefault="00000000" w:rsidP="007A3922">
            <w:pPr>
              <w:rPr>
                <w:rFonts w:cs="Arial"/>
                <w:noProof/>
                <w:sz w:val="16"/>
              </w:rPr>
            </w:pPr>
            <m:oMathPara>
              <m:oMath>
                <m:sSub>
                  <m:sSubPr>
                    <m:ctrlPr>
                      <w:rPr>
                        <w:rFonts w:ascii="Cambria Math" w:hAnsi="Cambria Math"/>
                        <w:noProof/>
                      </w:rPr>
                    </m:ctrlPr>
                  </m:sSubPr>
                  <m:e>
                    <m:r>
                      <w:rPr>
                        <w:rFonts w:ascii="Cambria Math" w:hAnsi="Cambria Math"/>
                        <w:noProof/>
                      </w:rPr>
                      <m:t>ν</m:t>
                    </m:r>
                  </m:e>
                  <m:sub>
                    <m:r>
                      <w:rPr>
                        <w:rFonts w:ascii="Cambria Math" w:hAnsi="Cambria Math"/>
                        <w:noProof/>
                      </w:rPr>
                      <m:t>t</m:t>
                    </m:r>
                  </m:sub>
                </m:sSub>
                <m:r>
                  <m:rPr>
                    <m:sty m:val="p"/>
                  </m:rPr>
                  <w:rPr>
                    <w:rFonts w:ascii="Cambria Math" w:hAnsi="Cambria Math"/>
                    <w:noProof/>
                  </w:rPr>
                  <m:t>=</m:t>
                </m:r>
                <m:r>
                  <w:rPr>
                    <w:rFonts w:ascii="Cambria Math" w:hAnsi="Cambria Math"/>
                    <w:noProof/>
                  </w:rPr>
                  <m:t>κ</m:t>
                </m:r>
                <m:f>
                  <m:fPr>
                    <m:ctrlPr>
                      <w:rPr>
                        <w:rFonts w:ascii="Cambria Math" w:hAnsi="Cambria Math"/>
                        <w:noProof/>
                      </w:rPr>
                    </m:ctrlPr>
                  </m:fPr>
                  <m:num>
                    <m:sSubSup>
                      <m:sSubSupPr>
                        <m:ctrlPr>
                          <w:rPr>
                            <w:rFonts w:ascii="Cambria Math" w:hAnsi="Cambria Math"/>
                            <w:noProof/>
                          </w:rPr>
                        </m:ctrlPr>
                      </m:sSubSupPr>
                      <m:e>
                        <m:r>
                          <w:rPr>
                            <w:rFonts w:ascii="Cambria Math" w:hAnsi="Cambria Math"/>
                            <w:noProof/>
                          </w:rPr>
                          <m:t>l</m:t>
                        </m:r>
                      </m:e>
                      <m:sub>
                        <m:r>
                          <w:rPr>
                            <w:rFonts w:ascii="Cambria Math" w:hAnsi="Cambria Math"/>
                            <w:noProof/>
                          </w:rPr>
                          <m:t>m</m:t>
                        </m:r>
                      </m:sub>
                      <m:sup>
                        <m:r>
                          <m:rPr>
                            <m:sty m:val="p"/>
                          </m:rPr>
                          <w:rPr>
                            <w:rFonts w:ascii="Cambria Math" w:hAnsi="Cambria Math"/>
                            <w:noProof/>
                          </w:rPr>
                          <m:t>2</m:t>
                        </m:r>
                      </m:sup>
                    </m:sSubSup>
                  </m:num>
                  <m:den>
                    <m:r>
                      <m:rPr>
                        <m:sty m:val="p"/>
                      </m:rPr>
                      <w:rPr>
                        <w:rFonts w:ascii="Cambria Math" w:hAnsi="Cambria Math"/>
                        <w:noProof/>
                      </w:rPr>
                      <m:t>2</m:t>
                    </m:r>
                  </m:den>
                </m:f>
                <m:sSup>
                  <m:sSupPr>
                    <m:ctrlPr>
                      <w:rPr>
                        <w:rFonts w:ascii="Cambria Math" w:hAnsi="Cambria Math"/>
                        <w:noProof/>
                      </w:rPr>
                    </m:ctrlPr>
                  </m:sSupPr>
                  <m:e>
                    <m:d>
                      <m:dPr>
                        <m:begChr m:val="["/>
                        <m:endChr m:val="]"/>
                        <m:ctrlPr>
                          <w:rPr>
                            <w:rFonts w:ascii="Cambria Math" w:hAnsi="Cambria Math"/>
                            <w:noProof/>
                          </w:rPr>
                        </m:ctrlPr>
                      </m:dPr>
                      <m:e>
                        <m:sSup>
                          <m:sSupPr>
                            <m:ctrlPr>
                              <w:rPr>
                                <w:rFonts w:ascii="Cambria Math" w:hAnsi="Cambria Math"/>
                                <w:noProof/>
                              </w:rPr>
                            </m:ctrlPr>
                          </m:sSupPr>
                          <m:e>
                            <m:d>
                              <m:dPr>
                                <m:ctrlPr>
                                  <w:rPr>
                                    <w:rFonts w:ascii="Cambria Math" w:hAnsi="Cambria Math"/>
                                    <w:noProof/>
                                  </w:rPr>
                                </m:ctrlPr>
                              </m:dPr>
                              <m:e>
                                <m:f>
                                  <m:fPr>
                                    <m:ctrlPr>
                                      <w:rPr>
                                        <w:rFonts w:ascii="Cambria Math" w:hAnsi="Cambria Math"/>
                                        <w:noProof/>
                                      </w:rPr>
                                    </m:ctrlPr>
                                  </m:fPr>
                                  <m:num>
                                    <m:r>
                                      <w:rPr>
                                        <w:rFonts w:ascii="Cambria Math" w:hAnsi="Cambria Math"/>
                                        <w:noProof/>
                                      </w:rPr>
                                      <m:t>∂U</m:t>
                                    </m:r>
                                  </m:num>
                                  <m:den>
                                    <m:r>
                                      <w:rPr>
                                        <w:rFonts w:ascii="Cambria Math" w:hAnsi="Cambria Math"/>
                                        <w:noProof/>
                                      </w:rPr>
                                      <m:t>∂z</m:t>
                                    </m:r>
                                  </m:den>
                                </m:f>
                              </m:e>
                            </m:d>
                          </m:e>
                          <m:sup>
                            <m:r>
                              <m:rPr>
                                <m:sty m:val="p"/>
                              </m:rPr>
                              <w:rPr>
                                <w:rFonts w:ascii="Cambria Math" w:hAnsi="Cambria Math"/>
                                <w:noProof/>
                              </w:rPr>
                              <m:t>2</m:t>
                            </m:r>
                          </m:sup>
                        </m:sSup>
                        <m:r>
                          <m:rPr>
                            <m:sty m:val="p"/>
                          </m:rPr>
                          <w:rPr>
                            <w:rFonts w:ascii="Cambria Math" w:hAnsi="Cambria Math"/>
                            <w:noProof/>
                          </w:rPr>
                          <m:t>+</m:t>
                        </m:r>
                        <m:sSup>
                          <m:sSupPr>
                            <m:ctrlPr>
                              <w:rPr>
                                <w:rFonts w:ascii="Cambria Math" w:hAnsi="Cambria Math"/>
                                <w:noProof/>
                              </w:rPr>
                            </m:ctrlPr>
                          </m:sSupPr>
                          <m:e>
                            <m:d>
                              <m:dPr>
                                <m:ctrlPr>
                                  <w:rPr>
                                    <w:rFonts w:ascii="Cambria Math" w:hAnsi="Cambria Math"/>
                                    <w:noProof/>
                                  </w:rPr>
                                </m:ctrlPr>
                              </m:dPr>
                              <m:e>
                                <m:f>
                                  <m:fPr>
                                    <m:ctrlPr>
                                      <w:rPr>
                                        <w:rFonts w:ascii="Cambria Math" w:hAnsi="Cambria Math"/>
                                        <w:noProof/>
                                      </w:rPr>
                                    </m:ctrlPr>
                                  </m:fPr>
                                  <m:num>
                                    <m:sSub>
                                      <m:sSubPr>
                                        <m:ctrlPr>
                                          <w:rPr>
                                            <w:rFonts w:ascii="Cambria Math" w:hAnsi="Cambria Math"/>
                                            <w:noProof/>
                                          </w:rPr>
                                        </m:ctrlPr>
                                      </m:sSubPr>
                                      <m:e>
                                        <m:r>
                                          <w:rPr>
                                            <w:rFonts w:ascii="Cambria Math" w:hAnsi="Cambria Math"/>
                                            <w:noProof/>
                                          </w:rPr>
                                          <m:t>τ</m:t>
                                        </m:r>
                                      </m:e>
                                      <m:sub>
                                        <m:r>
                                          <w:rPr>
                                            <w:rFonts w:ascii="Cambria Math" w:hAnsi="Cambria Math"/>
                                            <w:noProof/>
                                          </w:rPr>
                                          <m:t>y</m:t>
                                        </m:r>
                                        <m:r>
                                          <m:rPr>
                                            <m:sty m:val="p"/>
                                          </m:rPr>
                                          <w:rPr>
                                            <w:rFonts w:ascii="Cambria Math" w:hAnsi="Cambria Math"/>
                                            <w:noProof/>
                                          </w:rPr>
                                          <m:t>,</m:t>
                                        </m:r>
                                        <m:r>
                                          <w:rPr>
                                            <w:rFonts w:ascii="Cambria Math" w:hAnsi="Cambria Math"/>
                                            <w:noProof/>
                                          </w:rPr>
                                          <m:t>wind</m:t>
                                        </m:r>
                                      </m:sub>
                                    </m:sSub>
                                    <m:sSup>
                                      <m:sSupPr>
                                        <m:ctrlPr>
                                          <w:rPr>
                                            <w:rFonts w:ascii="Cambria Math" w:hAnsi="Cambria Math"/>
                                            <w:noProof/>
                                          </w:rPr>
                                        </m:ctrlPr>
                                      </m:sSupPr>
                                      <m:e>
                                        <m:r>
                                          <w:rPr>
                                            <w:rFonts w:ascii="Cambria Math" w:hAnsi="Cambria Math"/>
                                            <w:noProof/>
                                          </w:rPr>
                                          <m:t>e</m:t>
                                        </m:r>
                                      </m:e>
                                      <m:sup>
                                        <m:r>
                                          <m:rPr>
                                            <m:sty m:val="p"/>
                                          </m:rPr>
                                          <w:rPr>
                                            <w:rFonts w:ascii="Cambria Math" w:hAnsi="Cambria Math"/>
                                            <w:noProof/>
                                          </w:rPr>
                                          <m:t>-</m:t>
                                        </m:r>
                                        <m:r>
                                          <m:rPr>
                                            <m:sty m:val="p"/>
                                          </m:rPr>
                                          <w:rPr>
                                            <w:rFonts w:ascii="Cambria Math" w:hAnsi="Cambria Math"/>
                                            <w:noProof/>
                                          </w:rPr>
                                          <m:t>2</m:t>
                                        </m:r>
                                        <m:r>
                                          <w:rPr>
                                            <w:rFonts w:ascii="Cambria Math" w:hAnsi="Cambria Math"/>
                                            <w:noProof/>
                                          </w:rPr>
                                          <m:t>kz</m:t>
                                        </m:r>
                                      </m:sup>
                                    </m:sSup>
                                    <m:r>
                                      <m:rPr>
                                        <m:sty m:val="p"/>
                                      </m:rPr>
                                      <w:rPr>
                                        <w:rFonts w:ascii="Cambria Math" w:hAnsi="Cambria Math"/>
                                        <w:noProof/>
                                      </w:rPr>
                                      <m:t>+</m:t>
                                    </m:r>
                                    <m:sSub>
                                      <m:sSubPr>
                                        <m:ctrlPr>
                                          <w:rPr>
                                            <w:rFonts w:ascii="Cambria Math" w:hAnsi="Cambria Math"/>
                                            <w:noProof/>
                                          </w:rPr>
                                        </m:ctrlPr>
                                      </m:sSubPr>
                                      <m:e>
                                        <m:r>
                                          <w:rPr>
                                            <w:rFonts w:ascii="Cambria Math" w:hAnsi="Cambria Math"/>
                                            <w:noProof/>
                                          </w:rPr>
                                          <m:t>τ</m:t>
                                        </m:r>
                                      </m:e>
                                      <m:sub>
                                        <m:r>
                                          <w:rPr>
                                            <w:rFonts w:ascii="Cambria Math" w:hAnsi="Cambria Math"/>
                                            <w:noProof/>
                                          </w:rPr>
                                          <m:t>tributary</m:t>
                                        </m:r>
                                      </m:sub>
                                    </m:sSub>
                                  </m:num>
                                  <m:den>
                                    <m:r>
                                      <w:rPr>
                                        <w:rFonts w:ascii="Cambria Math" w:hAnsi="Cambria Math"/>
                                        <w:noProof/>
                                      </w:rPr>
                                      <m:t>ρ</m:t>
                                    </m:r>
                                    <m:sSub>
                                      <m:sSubPr>
                                        <m:ctrlPr>
                                          <w:rPr>
                                            <w:rFonts w:ascii="Cambria Math" w:hAnsi="Cambria Math"/>
                                            <w:noProof/>
                                          </w:rPr>
                                        </m:ctrlPr>
                                      </m:sSubPr>
                                      <m:e>
                                        <m:r>
                                          <w:rPr>
                                            <w:rFonts w:ascii="Cambria Math" w:hAnsi="Cambria Math"/>
                                            <w:noProof/>
                                          </w:rPr>
                                          <m:t>ν</m:t>
                                        </m:r>
                                      </m:e>
                                      <m:sub>
                                        <m:r>
                                          <w:rPr>
                                            <w:rFonts w:ascii="Cambria Math" w:hAnsi="Cambria Math"/>
                                            <w:noProof/>
                                          </w:rPr>
                                          <m:t>t</m:t>
                                        </m:r>
                                      </m:sub>
                                    </m:sSub>
                                  </m:den>
                                </m:f>
                              </m:e>
                            </m:d>
                          </m:e>
                          <m:sup>
                            <m:r>
                              <m:rPr>
                                <m:sty m:val="p"/>
                              </m:rPr>
                              <w:rPr>
                                <w:rFonts w:ascii="Cambria Math" w:hAnsi="Cambria Math"/>
                                <w:noProof/>
                              </w:rPr>
                              <m:t>2</m:t>
                            </m:r>
                          </m:sup>
                        </m:sSup>
                      </m:e>
                    </m:d>
                  </m:e>
                  <m:sup>
                    <m:f>
                      <m:fPr>
                        <m:type m:val="lin"/>
                        <m:ctrlPr>
                          <w:rPr>
                            <w:rFonts w:ascii="Cambria Math" w:hAnsi="Cambria Math"/>
                            <w:noProof/>
                          </w:rPr>
                        </m:ctrlPr>
                      </m:fPr>
                      <m:num>
                        <m:r>
                          <m:rPr>
                            <m:sty m:val="p"/>
                          </m:rPr>
                          <w:rPr>
                            <w:rFonts w:ascii="Cambria Math" w:hAnsi="Cambria Math"/>
                            <w:noProof/>
                          </w:rPr>
                          <m:t>1</m:t>
                        </m:r>
                      </m:num>
                      <m:den>
                        <m:r>
                          <m:rPr>
                            <m:sty m:val="p"/>
                          </m:rPr>
                          <w:rPr>
                            <w:rFonts w:ascii="Cambria Math" w:hAnsi="Cambria Math"/>
                            <w:noProof/>
                          </w:rPr>
                          <m:t>2</m:t>
                        </m:r>
                      </m:den>
                    </m:f>
                  </m:sup>
                </m:sSup>
                <m:sSup>
                  <m:sSupPr>
                    <m:ctrlPr>
                      <w:rPr>
                        <w:rFonts w:ascii="Cambria Math" w:hAnsi="Cambria Math"/>
                        <w:noProof/>
                      </w:rPr>
                    </m:ctrlPr>
                  </m:sSupPr>
                  <m:e>
                    <m:r>
                      <w:rPr>
                        <w:rFonts w:ascii="Cambria Math" w:hAnsi="Cambria Math"/>
                        <w:noProof/>
                      </w:rPr>
                      <m:t>e</m:t>
                    </m:r>
                  </m:e>
                  <m:sup>
                    <m:r>
                      <m:rPr>
                        <m:sty m:val="p"/>
                      </m:rPr>
                      <w:rPr>
                        <w:rFonts w:ascii="Cambria Math" w:hAnsi="Cambria Math"/>
                        <w:noProof/>
                      </w:rPr>
                      <m:t>-</m:t>
                    </m:r>
                    <m:r>
                      <w:rPr>
                        <w:rFonts w:ascii="Cambria Math" w:hAnsi="Cambria Math"/>
                        <w:noProof/>
                      </w:rPr>
                      <m:t>CRi</m:t>
                    </m:r>
                  </m:sup>
                </m:sSup>
              </m:oMath>
            </m:oMathPara>
          </w:p>
          <w:p w14:paraId="5E2634C7" w14:textId="77777777" w:rsidR="0041037A" w:rsidRPr="00B7030B" w:rsidRDefault="0041037A" w:rsidP="007A3922">
            <w:r w:rsidRPr="00B7030B">
              <w:rPr>
                <w:noProof/>
              </w:rPr>
              <w:t xml:space="preserve"> </w:t>
            </w:r>
            <m:oMath>
              <m:sSub>
                <m:sSubPr>
                  <m:ctrlPr>
                    <w:rPr>
                      <w:rFonts w:ascii="Cambria Math" w:hAnsi="Cambria Math"/>
                      <w:noProof/>
                    </w:rPr>
                  </m:ctrlPr>
                </m:sSubPr>
                <m:e>
                  <m:r>
                    <m:rPr>
                      <m:scr m:val="script"/>
                      <m:sty m:val="p"/>
                    </m:rPr>
                    <w:rPr>
                      <w:rFonts w:ascii="Cambria Math" w:hAnsi="Cambria Math"/>
                      <w:noProof/>
                    </w:rPr>
                    <m:t>l</m:t>
                  </m:r>
                </m:e>
                <m:sub>
                  <m:r>
                    <w:rPr>
                      <w:rFonts w:ascii="Cambria Math" w:hAnsi="Cambria Math"/>
                      <w:noProof/>
                    </w:rPr>
                    <m:t>m</m:t>
                  </m:r>
                </m:sub>
              </m:sSub>
              <m:r>
                <m:rPr>
                  <m:sty m:val="p"/>
                </m:rPr>
                <w:rPr>
                  <w:rFonts w:ascii="Cambria Math" w:hAnsi="Cambria Math"/>
                  <w:noProof/>
                </w:rPr>
                <m:t>=</m:t>
              </m:r>
              <m:r>
                <w:rPr>
                  <w:rFonts w:ascii="Cambria Math" w:hAnsi="Cambria Math"/>
                  <w:noProof/>
                </w:rPr>
                <m:t>H</m:t>
              </m:r>
              <m:d>
                <m:dPr>
                  <m:begChr m:val="["/>
                  <m:endChr m:val="]"/>
                  <m:ctrlPr>
                    <w:rPr>
                      <w:rFonts w:ascii="Cambria Math" w:hAnsi="Cambria Math"/>
                      <w:noProof/>
                    </w:rPr>
                  </m:ctrlPr>
                </m:dPr>
                <m:e>
                  <m:r>
                    <m:rPr>
                      <m:sty m:val="p"/>
                    </m:rPr>
                    <w:rPr>
                      <w:rFonts w:ascii="Cambria Math" w:hAnsi="Cambria Math"/>
                      <w:noProof/>
                    </w:rPr>
                    <m:t>0.14-0.08</m:t>
                  </m:r>
                  <m:sSup>
                    <m:sSupPr>
                      <m:ctrlPr>
                        <w:rPr>
                          <w:rFonts w:ascii="Cambria Math" w:hAnsi="Cambria Math"/>
                          <w:noProof/>
                        </w:rPr>
                      </m:ctrlPr>
                    </m:sSupPr>
                    <m:e>
                      <m:d>
                        <m:dPr>
                          <m:ctrlPr>
                            <w:rPr>
                              <w:rFonts w:ascii="Cambria Math" w:hAnsi="Cambria Math"/>
                              <w:noProof/>
                            </w:rPr>
                          </m:ctrlPr>
                        </m:dPr>
                        <m:e>
                          <m:r>
                            <m:rPr>
                              <m:sty m:val="p"/>
                            </m:rPr>
                            <w:rPr>
                              <w:rFonts w:ascii="Cambria Math" w:hAnsi="Cambria Math"/>
                              <w:noProof/>
                            </w:rPr>
                            <m:t>1-</m:t>
                          </m:r>
                          <m:f>
                            <m:fPr>
                              <m:ctrlPr>
                                <w:rPr>
                                  <w:rFonts w:ascii="Cambria Math" w:hAnsi="Cambria Math"/>
                                  <w:noProof/>
                                </w:rPr>
                              </m:ctrlPr>
                            </m:fPr>
                            <m:num>
                              <m:r>
                                <w:rPr>
                                  <w:rFonts w:ascii="Cambria Math" w:hAnsi="Cambria Math"/>
                                  <w:noProof/>
                                </w:rPr>
                                <m:t>z</m:t>
                              </m:r>
                            </m:num>
                            <m:den>
                              <m:r>
                                <w:rPr>
                                  <w:rFonts w:ascii="Cambria Math" w:hAnsi="Cambria Math"/>
                                  <w:noProof/>
                                </w:rPr>
                                <m:t>H</m:t>
                              </m:r>
                            </m:den>
                          </m:f>
                        </m:e>
                      </m:d>
                    </m:e>
                    <m:sup>
                      <m:r>
                        <m:rPr>
                          <m:sty m:val="p"/>
                        </m:rPr>
                        <w:rPr>
                          <w:rFonts w:ascii="Cambria Math" w:hAnsi="Cambria Math"/>
                          <w:noProof/>
                        </w:rPr>
                        <m:t>2</m:t>
                      </m:r>
                    </m:sup>
                  </m:sSup>
                  <m:r>
                    <m:rPr>
                      <m:sty m:val="p"/>
                    </m:rPr>
                    <w:rPr>
                      <w:rFonts w:ascii="Cambria Math" w:hAnsi="Cambria Math"/>
                      <w:noProof/>
                    </w:rPr>
                    <m:t>-0.06</m:t>
                  </m:r>
                  <m:sSup>
                    <m:sSupPr>
                      <m:ctrlPr>
                        <w:rPr>
                          <w:rFonts w:ascii="Cambria Math" w:hAnsi="Cambria Math"/>
                          <w:noProof/>
                        </w:rPr>
                      </m:ctrlPr>
                    </m:sSupPr>
                    <m:e>
                      <m:d>
                        <m:dPr>
                          <m:ctrlPr>
                            <w:rPr>
                              <w:rFonts w:ascii="Cambria Math" w:hAnsi="Cambria Math"/>
                              <w:noProof/>
                            </w:rPr>
                          </m:ctrlPr>
                        </m:dPr>
                        <m:e>
                          <m:r>
                            <m:rPr>
                              <m:sty m:val="p"/>
                            </m:rPr>
                            <w:rPr>
                              <w:rFonts w:ascii="Cambria Math" w:hAnsi="Cambria Math"/>
                              <w:noProof/>
                            </w:rPr>
                            <m:t>1-</m:t>
                          </m:r>
                          <m:f>
                            <m:fPr>
                              <m:ctrlPr>
                                <w:rPr>
                                  <w:rFonts w:ascii="Cambria Math" w:hAnsi="Cambria Math"/>
                                  <w:noProof/>
                                </w:rPr>
                              </m:ctrlPr>
                            </m:fPr>
                            <m:num>
                              <m:r>
                                <w:rPr>
                                  <w:rFonts w:ascii="Cambria Math" w:hAnsi="Cambria Math"/>
                                  <w:noProof/>
                                </w:rPr>
                                <m:t>z</m:t>
                              </m:r>
                            </m:num>
                            <m:den>
                              <m:r>
                                <w:rPr>
                                  <w:rFonts w:ascii="Cambria Math" w:hAnsi="Cambria Math"/>
                                  <w:noProof/>
                                </w:rPr>
                                <m:t>H</m:t>
                              </m:r>
                            </m:den>
                          </m:f>
                        </m:e>
                      </m:d>
                    </m:e>
                    <m:sup>
                      <m:r>
                        <m:rPr>
                          <m:sty m:val="p"/>
                        </m:rPr>
                        <w:rPr>
                          <w:rFonts w:ascii="Cambria Math" w:hAnsi="Cambria Math"/>
                          <w:noProof/>
                        </w:rPr>
                        <m:t>4</m:t>
                      </m:r>
                    </m:sup>
                  </m:sSup>
                </m:e>
              </m:d>
            </m:oMath>
          </w:p>
        </w:tc>
        <w:tc>
          <w:tcPr>
            <w:tcW w:w="1293" w:type="dxa"/>
            <w:vAlign w:val="center"/>
          </w:tcPr>
          <w:p w14:paraId="7AC3A436" w14:textId="77777777" w:rsidR="0041037A" w:rsidRPr="0028580F" w:rsidRDefault="0041037A" w:rsidP="0028580F">
            <w:pPr>
              <w:jc w:val="left"/>
              <w:rPr>
                <w:sz w:val="18"/>
                <w:szCs w:val="18"/>
              </w:rPr>
            </w:pPr>
            <w:r w:rsidRPr="0028580F">
              <w:rPr>
                <w:sz w:val="18"/>
                <w:szCs w:val="18"/>
              </w:rPr>
              <w:t xml:space="preserve">Cole and </w:t>
            </w:r>
            <w:proofErr w:type="spellStart"/>
            <w:r w:rsidRPr="0028580F">
              <w:rPr>
                <w:sz w:val="18"/>
                <w:szCs w:val="18"/>
              </w:rPr>
              <w:t>Buchak</w:t>
            </w:r>
            <w:proofErr w:type="spellEnd"/>
            <w:r w:rsidRPr="0028580F">
              <w:rPr>
                <w:sz w:val="18"/>
                <w:szCs w:val="18"/>
              </w:rPr>
              <w:t xml:space="preserve"> (1995) and </w:t>
            </w:r>
            <w:proofErr w:type="spellStart"/>
            <w:r w:rsidRPr="0028580F">
              <w:rPr>
                <w:sz w:val="18"/>
                <w:szCs w:val="18"/>
              </w:rPr>
              <w:t>Rodi</w:t>
            </w:r>
            <w:proofErr w:type="spellEnd"/>
            <w:r w:rsidRPr="0028580F">
              <w:rPr>
                <w:sz w:val="18"/>
                <w:szCs w:val="18"/>
              </w:rPr>
              <w:t xml:space="preserve"> (1993)</w:t>
            </w:r>
          </w:p>
        </w:tc>
      </w:tr>
      <w:tr w:rsidR="0041037A" w:rsidRPr="00B7030B" w14:paraId="0D0407D1" w14:textId="77777777" w:rsidTr="001B5C8E">
        <w:trPr>
          <w:cantSplit/>
        </w:trPr>
        <w:tc>
          <w:tcPr>
            <w:tcW w:w="1800" w:type="dxa"/>
            <w:vAlign w:val="center"/>
          </w:tcPr>
          <w:p w14:paraId="3FDEAC6B" w14:textId="7F50BD81" w:rsidR="0041037A" w:rsidRPr="0028580F" w:rsidRDefault="0041037A" w:rsidP="007B10AA">
            <w:pPr>
              <w:pStyle w:val="Tabletext"/>
            </w:pPr>
            <w:r w:rsidRPr="0028580F">
              <w:t>RNG (renormalization group)</w:t>
            </w:r>
          </w:p>
        </w:tc>
        <w:tc>
          <w:tcPr>
            <w:tcW w:w="5547" w:type="dxa"/>
          </w:tcPr>
          <w:p w14:paraId="5C895258" w14:textId="6AB9816A" w:rsidR="0041037A" w:rsidRPr="00B7030B" w:rsidRDefault="00000000" w:rsidP="007A3922">
            <m:oMathPara>
              <m:oMath>
                <m:sSub>
                  <m:sSubPr>
                    <m:ctrlPr>
                      <w:rPr>
                        <w:rFonts w:ascii="Cambria Math" w:hAnsi="Cambria Math"/>
                      </w:rPr>
                    </m:ctrlPr>
                  </m:sSubPr>
                  <m:e>
                    <m:r>
                      <w:rPr>
                        <w:rFonts w:ascii="Cambria Math" w:hAnsi="Cambria Math"/>
                      </w:rPr>
                      <m:t>ν</m:t>
                    </m:r>
                  </m:e>
                  <m:sub>
                    <m:r>
                      <w:rPr>
                        <w:rFonts w:ascii="Cambria Math" w:hAnsi="Cambria Math"/>
                      </w:rPr>
                      <m:t>t</m:t>
                    </m:r>
                  </m:sub>
                </m:sSub>
                <m:r>
                  <m:rPr>
                    <m:sty m:val="p"/>
                  </m:rPr>
                  <w:rPr>
                    <w:rFonts w:ascii="Cambria Math" w:hAnsi="Cambria Math"/>
                  </w:rPr>
                  <m:t>=</m:t>
                </m:r>
                <m:r>
                  <w:rPr>
                    <w:rFonts w:ascii="Cambria Math" w:hAnsi="Cambria Math"/>
                  </w:rPr>
                  <m:t>ν</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1+</m:t>
                        </m:r>
                        <m:r>
                          <w:rPr>
                            <w:rFonts w:ascii="Cambria Math" w:hAnsi="Cambria Math"/>
                          </w:rPr>
                          <m:t>Ψ</m:t>
                        </m:r>
                        <m:d>
                          <m:dPr>
                            <m:ctrlPr>
                              <w:rPr>
                                <w:rFonts w:ascii="Cambria Math" w:hAnsi="Cambria Math"/>
                              </w:rPr>
                            </m:ctrlPr>
                          </m:dPr>
                          <m:e>
                            <m:r>
                              <m:rPr>
                                <m:sty m:val="p"/>
                              </m:rPr>
                              <w:rPr>
                                <w:rFonts w:ascii="Cambria Math" w:hAnsi="Cambria Math"/>
                              </w:rPr>
                              <m:t>3</m:t>
                            </m:r>
                            <m:r>
                              <w:rPr>
                                <w:rFonts w:ascii="Cambria Math" w:hAnsi="Cambria Math"/>
                              </w:rPr>
                              <m:t>κ</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nor/>
                                          </m:rPr>
                                          <m:t>z</m:t>
                                        </m:r>
                                        <m:sSub>
                                          <m:sSubPr>
                                            <m:ctrlPr>
                                              <w:rPr>
                                                <w:rFonts w:ascii="Cambria Math" w:hAnsi="Cambria Math"/>
                                              </w:rPr>
                                            </m:ctrlPr>
                                          </m:sSubPr>
                                          <m:e>
                                            <m:r>
                                              <m:rPr>
                                                <m:nor/>
                                              </m:rPr>
                                              <m:t>u</m:t>
                                            </m:r>
                                          </m:e>
                                          <m:sub>
                                            <m:r>
                                              <m:rPr>
                                                <m:sty m:val="p"/>
                                              </m:rPr>
                                              <w:rPr>
                                                <w:rFonts w:ascii="Cambria Math" w:hAnsi="Cambria Math" w:cs="Cambria Math"/>
                                              </w:rPr>
                                              <m:t>*</m:t>
                                            </m:r>
                                            <m:ctrlPr>
                                              <w:rPr>
                                                <w:rFonts w:ascii="Cambria Math" w:hAnsi="Cambria Math" w:cs="Cambria Math"/>
                                              </w:rPr>
                                            </m:ctrlPr>
                                          </m:sub>
                                        </m:sSub>
                                      </m:num>
                                      <m:den>
                                        <m:r>
                                          <w:rPr>
                                            <w:rFonts w:ascii="Cambria Math" w:hAnsi="Cambria Math"/>
                                          </w:rPr>
                                          <m:t>ν</m:t>
                                        </m:r>
                                      </m:den>
                                    </m:f>
                                  </m:e>
                                </m:d>
                              </m:e>
                              <m:sup>
                                <m:r>
                                  <m:rPr>
                                    <m:sty m:val="p"/>
                                  </m:rPr>
                                  <w:rPr>
                                    <w:rFonts w:ascii="Cambria Math" w:hAnsi="Cambria Math"/>
                                  </w:rPr>
                                  <m:t>3</m:t>
                                </m:r>
                              </m:sup>
                            </m:sSup>
                            <m:sSup>
                              <m:sSupPr>
                                <m:ctrlPr>
                                  <w:rPr>
                                    <w:rFonts w:ascii="Cambria Math" w:hAnsi="Cambria Math"/>
                                  </w:rPr>
                                </m:ctrlPr>
                              </m:sSupPr>
                              <m:e>
                                <m:d>
                                  <m:dPr>
                                    <m:ctrlPr>
                                      <w:rPr>
                                        <w:rFonts w:ascii="Cambria Math" w:hAnsi="Cambria Math"/>
                                      </w:rPr>
                                    </m:ctrlPr>
                                  </m:dPr>
                                  <m:e>
                                    <m:r>
                                      <m:rPr>
                                        <m:sty m:val="p"/>
                                      </m:rPr>
                                      <w:rPr>
                                        <w:rFonts w:ascii="Cambria Math" w:hAnsi="Cambria Math"/>
                                      </w:rPr>
                                      <m:t>1-</m:t>
                                    </m:r>
                                    <m:f>
                                      <m:fPr>
                                        <m:ctrlPr>
                                          <w:rPr>
                                            <w:rFonts w:ascii="Cambria Math" w:hAnsi="Cambria Math"/>
                                          </w:rPr>
                                        </m:ctrlPr>
                                      </m:fPr>
                                      <m:num>
                                        <m:r>
                                          <w:rPr>
                                            <w:rFonts w:ascii="Cambria Math" w:hAnsi="Cambria Math"/>
                                          </w:rPr>
                                          <m:t>z</m:t>
                                        </m:r>
                                      </m:num>
                                      <m:den>
                                        <m:r>
                                          <w:rPr>
                                            <w:rFonts w:ascii="Cambria Math" w:hAnsi="Cambria Math"/>
                                          </w:rPr>
                                          <m:t>H</m:t>
                                        </m:r>
                                      </m:den>
                                    </m:f>
                                  </m:e>
                                </m:d>
                              </m:e>
                              <m:sup>
                                <m:r>
                                  <m:rPr>
                                    <m:sty m:val="p"/>
                                  </m:rPr>
                                  <w:rPr>
                                    <w:rFonts w:ascii="Cambria Math" w:hAnsi="Cambria Math"/>
                                  </w:rPr>
                                  <m:t>3</m:t>
                                </m:r>
                              </m:sup>
                            </m:sSup>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1</m:t>
                                </m:r>
                              </m:sub>
                            </m:sSub>
                          </m:e>
                        </m:d>
                      </m:e>
                    </m:d>
                  </m:e>
                  <m:sup>
                    <m:r>
                      <m:rPr>
                        <m:sty m:val="p"/>
                      </m:rPr>
                      <w:rPr>
                        <w:rFonts w:ascii="Cambria Math" w:hAnsi="Cambria Math"/>
                      </w:rPr>
                      <m:t>1/3</m:t>
                    </m:r>
                  </m:sup>
                </m:sSup>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CRi</m:t>
                    </m:r>
                  </m:sup>
                </m:sSup>
              </m:oMath>
            </m:oMathPara>
          </w:p>
        </w:tc>
        <w:tc>
          <w:tcPr>
            <w:tcW w:w="1293" w:type="dxa"/>
            <w:vAlign w:val="center"/>
          </w:tcPr>
          <w:p w14:paraId="1B28F321" w14:textId="77777777" w:rsidR="0041037A" w:rsidRPr="0028580F" w:rsidRDefault="0041037A" w:rsidP="0028580F">
            <w:pPr>
              <w:jc w:val="left"/>
              <w:rPr>
                <w:sz w:val="18"/>
                <w:szCs w:val="18"/>
              </w:rPr>
            </w:pPr>
            <w:proofErr w:type="spellStart"/>
            <w:r w:rsidRPr="0028580F">
              <w:rPr>
                <w:sz w:val="18"/>
                <w:szCs w:val="18"/>
              </w:rPr>
              <w:t>Simoes</w:t>
            </w:r>
            <w:proofErr w:type="spellEnd"/>
            <w:r w:rsidRPr="0028580F">
              <w:rPr>
                <w:sz w:val="18"/>
                <w:szCs w:val="18"/>
              </w:rPr>
              <w:t xml:space="preserve"> (1998)</w:t>
            </w:r>
          </w:p>
        </w:tc>
      </w:tr>
      <w:tr w:rsidR="00544EFB" w:rsidRPr="00B7030B" w14:paraId="5F46E4A7" w14:textId="77777777" w:rsidTr="001B5C8E">
        <w:trPr>
          <w:cantSplit/>
        </w:trPr>
        <w:tc>
          <w:tcPr>
            <w:tcW w:w="1800" w:type="dxa"/>
          </w:tcPr>
          <w:p w14:paraId="6EAC93B2" w14:textId="77777777" w:rsidR="00544EFB" w:rsidRPr="0028580F" w:rsidRDefault="00544EFB" w:rsidP="0028580F">
            <w:pPr>
              <w:tabs>
                <w:tab w:val="clear" w:pos="720"/>
                <w:tab w:val="left" w:pos="702"/>
              </w:tabs>
              <w:jc w:val="left"/>
              <w:rPr>
                <w:rFonts w:cstheme="minorHAnsi"/>
                <w:sz w:val="18"/>
                <w:szCs w:val="18"/>
              </w:rPr>
            </w:pPr>
            <w:r w:rsidRPr="0028580F">
              <w:rPr>
                <w:rFonts w:cstheme="minorHAnsi"/>
                <w:sz w:val="18"/>
                <w:szCs w:val="18"/>
              </w:rPr>
              <w:t>TKE (Turbulent kinetic energy)</w:t>
            </w:r>
          </w:p>
        </w:tc>
        <w:tc>
          <w:tcPr>
            <w:tcW w:w="5547" w:type="dxa"/>
          </w:tcPr>
          <w:p w14:paraId="6DAB0B66" w14:textId="16011D4D" w:rsidR="00544EFB" w:rsidRPr="00B7030B" w:rsidRDefault="00000000" w:rsidP="0028580F">
            <w:pPr>
              <w:tabs>
                <w:tab w:val="clear" w:pos="720"/>
                <w:tab w:val="left" w:pos="702"/>
              </w:tabs>
            </w:pPr>
            <m:oMath>
              <m:sSub>
                <m:sSubPr>
                  <m:ctrlPr>
                    <w:rPr>
                      <w:rFonts w:ascii="Cambria Math" w:hAnsi="Cambria Math"/>
                      <w:i/>
                      <w:sz w:val="18"/>
                      <w:szCs w:val="18"/>
                    </w:rPr>
                  </m:ctrlPr>
                </m:sSubPr>
                <m:e>
                  <m:r>
                    <w:rPr>
                      <w:rFonts w:ascii="Cambria Math"/>
                      <w:sz w:val="18"/>
                      <w:szCs w:val="18"/>
                    </w:rPr>
                    <m:t>ν</m:t>
                  </m:r>
                </m:e>
                <m:sub>
                  <m:r>
                    <w:rPr>
                      <w:rFonts w:ascii="Cambria Math"/>
                      <w:sz w:val="18"/>
                      <w:szCs w:val="18"/>
                    </w:rPr>
                    <m:t>t</m:t>
                  </m:r>
                </m:sub>
              </m:sSub>
              <m:r>
                <w:rPr>
                  <w:rFonts w:ascii="Cambria Math"/>
                  <w:sz w:val="18"/>
                  <w:szCs w:val="18"/>
                </w:rPr>
                <m:t>=</m:t>
              </m:r>
              <m:sSub>
                <m:sSubPr>
                  <m:ctrlPr>
                    <w:rPr>
                      <w:rFonts w:ascii="Cambria Math" w:hAnsi="Cambria Math"/>
                      <w:i/>
                      <w:sz w:val="18"/>
                      <w:szCs w:val="18"/>
                    </w:rPr>
                  </m:ctrlPr>
                </m:sSubPr>
                <m:e>
                  <m:r>
                    <w:rPr>
                      <w:rFonts w:ascii="Cambria Math"/>
                      <w:sz w:val="18"/>
                      <w:szCs w:val="18"/>
                    </w:rPr>
                    <m:t>C</m:t>
                  </m:r>
                </m:e>
                <m:sub>
                  <m:r>
                    <w:rPr>
                      <w:rFonts w:ascii="Cambria Math"/>
                      <w:sz w:val="18"/>
                      <w:szCs w:val="18"/>
                    </w:rPr>
                    <m:t>μ</m:t>
                  </m:r>
                </m:sub>
              </m:sSub>
              <m:f>
                <m:fPr>
                  <m:ctrlPr>
                    <w:rPr>
                      <w:rFonts w:ascii="Cambria Math" w:hAnsi="Cambria Math"/>
                      <w:i/>
                      <w:sz w:val="18"/>
                      <w:szCs w:val="18"/>
                    </w:rPr>
                  </m:ctrlPr>
                </m:fPr>
                <m:num>
                  <m:sSup>
                    <m:sSupPr>
                      <m:ctrlPr>
                        <w:rPr>
                          <w:rFonts w:ascii="Cambria Math" w:hAnsi="Cambria Math"/>
                          <w:i/>
                          <w:sz w:val="18"/>
                          <w:szCs w:val="18"/>
                        </w:rPr>
                      </m:ctrlPr>
                    </m:sSupPr>
                    <m:e>
                      <m:r>
                        <w:rPr>
                          <w:rFonts w:ascii="Cambria Math"/>
                          <w:sz w:val="18"/>
                          <w:szCs w:val="18"/>
                        </w:rPr>
                        <m:t>k</m:t>
                      </m:r>
                    </m:e>
                    <m:sup>
                      <m:r>
                        <w:rPr>
                          <w:rFonts w:ascii="Cambria Math"/>
                          <w:sz w:val="18"/>
                          <w:szCs w:val="18"/>
                        </w:rPr>
                        <m:t>2</m:t>
                      </m:r>
                    </m:sup>
                  </m:sSup>
                </m:num>
                <m:den>
                  <m:r>
                    <w:rPr>
                      <w:rFonts w:ascii="Cambria Math"/>
                      <w:sz w:val="18"/>
                      <w:szCs w:val="18"/>
                    </w:rPr>
                    <m:t>ε</m:t>
                  </m:r>
                </m:den>
              </m:f>
            </m:oMath>
            <w:r w:rsidR="00E10845" w:rsidRPr="0028580F">
              <w:rPr>
                <w:sz w:val="18"/>
                <w:szCs w:val="18"/>
              </w:rPr>
              <w:t xml:space="preserve"> </w:t>
            </w:r>
            <w:r w:rsidR="00814145">
              <w:rPr>
                <w:sz w:val="18"/>
                <w:szCs w:val="18"/>
              </w:rPr>
              <w:t xml:space="preserve"> </w:t>
            </w:r>
            <w:r w:rsidR="00E10845" w:rsidRPr="00DE317F">
              <w:t>where</w:t>
            </w:r>
            <w:r w:rsidR="00E10845" w:rsidRPr="0028580F">
              <w:rPr>
                <w:i/>
                <w:iCs/>
              </w:rPr>
              <w:t xml:space="preserve"> k</w:t>
            </w:r>
            <w:r w:rsidR="00E10845" w:rsidRPr="00DE317F">
              <w:t xml:space="preserve"> and </w:t>
            </w:r>
            <w:r w:rsidR="00E10845" w:rsidRPr="0028580F">
              <w:rPr>
                <w:i/>
                <w:iCs/>
              </w:rPr>
              <w:sym w:font="Symbol" w:char="F065"/>
            </w:r>
            <w:r w:rsidR="00E10845" w:rsidRPr="00DE317F">
              <w:t xml:space="preserve"> are defined from</w:t>
            </w:r>
          </w:p>
          <w:p w14:paraId="55E12C15" w14:textId="77777777" w:rsidR="00E10845" w:rsidRPr="00DE317F" w:rsidRDefault="00000000" w:rsidP="007A3922">
            <m:oMathPara>
              <m:oMath>
                <m:f>
                  <m:fPr>
                    <m:ctrlPr>
                      <w:rPr>
                        <w:rFonts w:ascii="Cambria Math" w:hAnsi="Cambria Math"/>
                      </w:rPr>
                    </m:ctrlPr>
                  </m:fPr>
                  <m:num>
                    <m:r>
                      <w:rPr>
                        <w:rFonts w:ascii="Cambria Math" w:hAnsi="Cambria Math"/>
                      </w:rPr>
                      <m:t>∂kB</m:t>
                    </m:r>
                  </m:num>
                  <m:den>
                    <m:r>
                      <w:rPr>
                        <w:rFonts w:ascii="Cambria Math" w:hAnsi="Cambria Math"/>
                      </w:rPr>
                      <m:t>∂t</m:t>
                    </m:r>
                  </m:den>
                </m:f>
                <m:r>
                  <m:rPr>
                    <m:sty m:val="p"/>
                  </m:rPr>
                  <w:rPr>
                    <w:rFonts w:ascii="Cambria Math" w:hAnsi="Cambria Math"/>
                  </w:rPr>
                  <m:t>+</m:t>
                </m:r>
                <m:f>
                  <m:fPr>
                    <m:ctrlPr>
                      <w:rPr>
                        <w:rFonts w:ascii="Cambria Math" w:hAnsi="Cambria Math"/>
                      </w:rPr>
                    </m:ctrlPr>
                  </m:fPr>
                  <m:num>
                    <m:r>
                      <w:rPr>
                        <w:rFonts w:ascii="Cambria Math" w:hAnsi="Cambria Math"/>
                      </w:rPr>
                      <m:t>∂kBU</m:t>
                    </m:r>
                  </m:num>
                  <m:den>
                    <m:r>
                      <w:rPr>
                        <w:rFonts w:ascii="Cambria Math" w:hAnsi="Cambria Math"/>
                      </w:rPr>
                      <m:t>∂x</m:t>
                    </m:r>
                  </m:den>
                </m:f>
                <m:r>
                  <m:rPr>
                    <m:sty m:val="p"/>
                  </m:rPr>
                  <w:rPr>
                    <w:rFonts w:ascii="Cambria Math" w:hAnsi="Cambria Math"/>
                  </w:rPr>
                  <m:t>+</m:t>
                </m:r>
                <m:f>
                  <m:fPr>
                    <m:ctrlPr>
                      <w:rPr>
                        <w:rFonts w:ascii="Cambria Math" w:hAnsi="Cambria Math"/>
                      </w:rPr>
                    </m:ctrlPr>
                  </m:fPr>
                  <m:num>
                    <m:r>
                      <w:rPr>
                        <w:rFonts w:ascii="Cambria Math" w:hAnsi="Cambria Math"/>
                      </w:rPr>
                      <m:t>∂kBW</m:t>
                    </m:r>
                  </m:num>
                  <m:den>
                    <m:r>
                      <w:rPr>
                        <w:rFonts w:ascii="Cambria Math" w:hAnsi="Cambria Math"/>
                      </w:rPr>
                      <m:t>∂z</m:t>
                    </m:r>
                  </m:den>
                </m:f>
                <m:r>
                  <m:rPr>
                    <m:sty m:val="p"/>
                  </m:rP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∂z</m:t>
                    </m:r>
                  </m:den>
                </m:f>
                <m:d>
                  <m:dPr>
                    <m:ctrlPr>
                      <w:rPr>
                        <w:rFonts w:ascii="Cambria Math" w:hAnsi="Cambria Math"/>
                      </w:rPr>
                    </m:ctrlPr>
                  </m:dPr>
                  <m:e>
                    <m:r>
                      <w:rPr>
                        <w:rFonts w:ascii="Cambria Math" w:hAnsi="Cambria Math"/>
                      </w:rPr>
                      <m:t>B</m:t>
                    </m:r>
                    <m:f>
                      <m:fPr>
                        <m:ctrlPr>
                          <w:rPr>
                            <w:rFonts w:ascii="Cambria Math" w:hAnsi="Cambria Math"/>
                          </w:rPr>
                        </m:ctrlPr>
                      </m:fPr>
                      <m:num>
                        <m:sSub>
                          <m:sSubPr>
                            <m:ctrlPr>
                              <w:rPr>
                                <w:rFonts w:ascii="Cambria Math" w:hAnsi="Cambria Math"/>
                              </w:rPr>
                            </m:ctrlPr>
                          </m:sSubPr>
                          <m:e>
                            <m:r>
                              <w:rPr>
                                <w:rFonts w:ascii="Cambria Math" w:hAnsi="Cambria Math"/>
                              </w:rPr>
                              <m:t>ν</m:t>
                            </m:r>
                          </m:e>
                          <m:sub>
                            <m:r>
                              <w:rPr>
                                <w:rFonts w:ascii="Cambria Math" w:hAnsi="Cambria Math"/>
                              </w:rPr>
                              <m:t>t</m:t>
                            </m:r>
                          </m:sub>
                        </m:sSub>
                      </m:num>
                      <m:den>
                        <m:sSub>
                          <m:sSubPr>
                            <m:ctrlPr>
                              <w:rPr>
                                <w:rFonts w:ascii="Cambria Math" w:hAnsi="Cambria Math"/>
                              </w:rPr>
                            </m:ctrlPr>
                          </m:sSubPr>
                          <m:e>
                            <m:r>
                              <w:rPr>
                                <w:rFonts w:ascii="Cambria Math" w:hAnsi="Cambria Math"/>
                              </w:rPr>
                              <m:t>σ</m:t>
                            </m:r>
                          </m:e>
                          <m:sub>
                            <m:r>
                              <w:rPr>
                                <w:rFonts w:ascii="Cambria Math" w:hAnsi="Cambria Math"/>
                              </w:rPr>
                              <m:t>k</m:t>
                            </m:r>
                          </m:sub>
                        </m:sSub>
                      </m:den>
                    </m:f>
                    <m:f>
                      <m:fPr>
                        <m:ctrlPr>
                          <w:rPr>
                            <w:rFonts w:ascii="Cambria Math" w:hAnsi="Cambria Math"/>
                          </w:rPr>
                        </m:ctrlPr>
                      </m:fPr>
                      <m:num>
                        <m:r>
                          <w:rPr>
                            <w:rFonts w:ascii="Cambria Math" w:hAnsi="Cambria Math"/>
                          </w:rPr>
                          <m:t>∂k</m:t>
                        </m:r>
                      </m:num>
                      <m:den>
                        <m:r>
                          <w:rPr>
                            <w:rFonts w:ascii="Cambria Math" w:hAnsi="Cambria Math"/>
                          </w:rPr>
                          <m:t>∂z</m:t>
                        </m:r>
                      </m:den>
                    </m:f>
                  </m:e>
                </m:d>
                <m:r>
                  <m:rPr>
                    <m:sty m:val="p"/>
                  </m:rPr>
                  <w:rPr>
                    <w:rFonts w:ascii="Cambria Math" w:hAnsi="Cambria Math"/>
                  </w:rPr>
                  <w:br/>
                </m:r>
              </m:oMath>
              <m:oMath>
                <m:r>
                  <m:rPr>
                    <m:sty m:val="p"/>
                  </m:rP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∂x</m:t>
                    </m:r>
                  </m:den>
                </m:f>
                <m:d>
                  <m:dPr>
                    <m:ctrlPr>
                      <w:rPr>
                        <w:rFonts w:ascii="Cambria Math" w:hAnsi="Cambria Math"/>
                      </w:rPr>
                    </m:ctrlPr>
                  </m:dPr>
                  <m:e>
                    <m:r>
                      <w:rPr>
                        <w:rFonts w:ascii="Cambria Math" w:hAnsi="Cambria Math"/>
                      </w:rPr>
                      <m:t>B</m:t>
                    </m:r>
                    <m:f>
                      <m:fPr>
                        <m:ctrlPr>
                          <w:rPr>
                            <w:rFonts w:ascii="Cambria Math" w:hAnsi="Cambria Math"/>
                          </w:rPr>
                        </m:ctrlPr>
                      </m:fPr>
                      <m:num>
                        <m:sSub>
                          <m:sSubPr>
                            <m:ctrlPr>
                              <w:rPr>
                                <w:rFonts w:ascii="Cambria Math" w:hAnsi="Cambria Math"/>
                              </w:rPr>
                            </m:ctrlPr>
                          </m:sSubPr>
                          <m:e>
                            <m:r>
                              <w:rPr>
                                <w:rFonts w:ascii="Cambria Math" w:hAnsi="Cambria Math"/>
                              </w:rPr>
                              <m:t>ν</m:t>
                            </m:r>
                          </m:e>
                          <m:sub>
                            <m:r>
                              <w:rPr>
                                <w:rFonts w:ascii="Cambria Math" w:hAnsi="Cambria Math"/>
                              </w:rPr>
                              <m:t>t</m:t>
                            </m:r>
                          </m:sub>
                        </m:sSub>
                      </m:num>
                      <m:den>
                        <m:sSub>
                          <m:sSubPr>
                            <m:ctrlPr>
                              <w:rPr>
                                <w:rFonts w:ascii="Cambria Math" w:hAnsi="Cambria Math"/>
                              </w:rPr>
                            </m:ctrlPr>
                          </m:sSubPr>
                          <m:e>
                            <m:r>
                              <w:rPr>
                                <w:rFonts w:ascii="Cambria Math" w:hAnsi="Cambria Math"/>
                              </w:rPr>
                              <m:t>σ</m:t>
                            </m:r>
                          </m:e>
                          <m:sub>
                            <m:r>
                              <w:rPr>
                                <w:rFonts w:ascii="Cambria Math" w:hAnsi="Cambria Math"/>
                              </w:rPr>
                              <m:t>k</m:t>
                            </m:r>
                          </m:sub>
                        </m:sSub>
                      </m:den>
                    </m:f>
                    <m:f>
                      <m:fPr>
                        <m:ctrlPr>
                          <w:rPr>
                            <w:rFonts w:ascii="Cambria Math" w:hAnsi="Cambria Math"/>
                          </w:rPr>
                        </m:ctrlPr>
                      </m:fPr>
                      <m:num>
                        <m:r>
                          <w:rPr>
                            <w:rFonts w:ascii="Cambria Math" w:hAnsi="Cambria Math"/>
                          </w:rPr>
                          <m:t>∂k</m:t>
                        </m:r>
                      </m:num>
                      <m:den>
                        <m:r>
                          <w:rPr>
                            <w:rFonts w:ascii="Cambria Math" w:hAnsi="Cambria Math"/>
                          </w:rPr>
                          <m:t>∂x</m:t>
                        </m:r>
                      </m:den>
                    </m:f>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ε</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k</m:t>
                        </m:r>
                      </m:sub>
                    </m:sSub>
                  </m:e>
                </m:d>
              </m:oMath>
            </m:oMathPara>
          </w:p>
          <w:p w14:paraId="3A650E5A" w14:textId="77777777" w:rsidR="00620527" w:rsidRPr="00CE1E74" w:rsidRDefault="00620527" w:rsidP="007A3922"/>
          <w:p w14:paraId="409DD28A" w14:textId="57830003" w:rsidR="00620527" w:rsidRPr="00B7030B" w:rsidRDefault="00000000" w:rsidP="007A3922">
            <m:oMathPara>
              <m:oMath>
                <m:f>
                  <m:fPr>
                    <m:ctrlPr>
                      <w:rPr>
                        <w:rFonts w:ascii="Cambria Math" w:hAnsi="Cambria Math"/>
                      </w:rPr>
                    </m:ctrlPr>
                  </m:fPr>
                  <m:num>
                    <m:r>
                      <w:rPr>
                        <w:rFonts w:ascii="Cambria Math" w:hAnsi="Cambria Math"/>
                      </w:rPr>
                      <m:t>∂εB</m:t>
                    </m:r>
                  </m:num>
                  <m:den>
                    <m:r>
                      <w:rPr>
                        <w:rFonts w:ascii="Cambria Math" w:hAnsi="Cambria Math"/>
                      </w:rPr>
                      <m:t>∂t</m:t>
                    </m:r>
                  </m:den>
                </m:f>
                <m:r>
                  <m:rPr>
                    <m:sty m:val="p"/>
                  </m:rPr>
                  <w:rPr>
                    <w:rFonts w:ascii="Cambria Math" w:hAnsi="Cambria Math"/>
                  </w:rPr>
                  <m:t>+</m:t>
                </m:r>
                <m:f>
                  <m:fPr>
                    <m:ctrlPr>
                      <w:rPr>
                        <w:rFonts w:ascii="Cambria Math" w:hAnsi="Cambria Math"/>
                      </w:rPr>
                    </m:ctrlPr>
                  </m:fPr>
                  <m:num>
                    <m:r>
                      <w:rPr>
                        <w:rFonts w:ascii="Cambria Math" w:hAnsi="Cambria Math"/>
                      </w:rPr>
                      <m:t>∂εBU</m:t>
                    </m:r>
                  </m:num>
                  <m:den>
                    <m:r>
                      <w:rPr>
                        <w:rFonts w:ascii="Cambria Math" w:hAnsi="Cambria Math"/>
                      </w:rPr>
                      <m:t>∂x</m:t>
                    </m:r>
                  </m:den>
                </m:f>
                <m:r>
                  <m:rPr>
                    <m:sty m:val="p"/>
                  </m:rPr>
                  <w:rPr>
                    <w:rFonts w:ascii="Cambria Math" w:hAnsi="Cambria Math"/>
                  </w:rPr>
                  <m:t>+</m:t>
                </m:r>
                <m:f>
                  <m:fPr>
                    <m:ctrlPr>
                      <w:rPr>
                        <w:rFonts w:ascii="Cambria Math" w:hAnsi="Cambria Math"/>
                      </w:rPr>
                    </m:ctrlPr>
                  </m:fPr>
                  <m:num>
                    <m:r>
                      <w:rPr>
                        <w:rFonts w:ascii="Cambria Math" w:hAnsi="Cambria Math"/>
                      </w:rPr>
                      <m:t>∂εBW</m:t>
                    </m:r>
                  </m:num>
                  <m:den>
                    <m:r>
                      <w:rPr>
                        <w:rFonts w:ascii="Cambria Math" w:hAnsi="Cambria Math"/>
                      </w:rPr>
                      <m:t>∂z</m:t>
                    </m:r>
                  </m:den>
                </m:f>
                <m:r>
                  <m:rPr>
                    <m:sty m:val="p"/>
                  </m:rP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∂z</m:t>
                    </m:r>
                  </m:den>
                </m:f>
                <m:d>
                  <m:dPr>
                    <m:ctrlPr>
                      <w:rPr>
                        <w:rFonts w:ascii="Cambria Math" w:hAnsi="Cambria Math"/>
                      </w:rPr>
                    </m:ctrlPr>
                  </m:dPr>
                  <m:e>
                    <m:r>
                      <w:rPr>
                        <w:rFonts w:ascii="Cambria Math" w:hAnsi="Cambria Math"/>
                      </w:rPr>
                      <m:t>B</m:t>
                    </m:r>
                    <m:f>
                      <m:fPr>
                        <m:ctrlPr>
                          <w:rPr>
                            <w:rFonts w:ascii="Cambria Math" w:hAnsi="Cambria Math"/>
                          </w:rPr>
                        </m:ctrlPr>
                      </m:fPr>
                      <m:num>
                        <m:sSub>
                          <m:sSubPr>
                            <m:ctrlPr>
                              <w:rPr>
                                <w:rFonts w:ascii="Cambria Math" w:hAnsi="Cambria Math"/>
                              </w:rPr>
                            </m:ctrlPr>
                          </m:sSubPr>
                          <m:e>
                            <m:r>
                              <w:rPr>
                                <w:rFonts w:ascii="Cambria Math" w:hAnsi="Cambria Math"/>
                              </w:rPr>
                              <m:t>ν</m:t>
                            </m:r>
                          </m:e>
                          <m:sub>
                            <m:r>
                              <w:rPr>
                                <w:rFonts w:ascii="Cambria Math" w:hAnsi="Cambria Math"/>
                              </w:rPr>
                              <m:t>t</m:t>
                            </m:r>
                          </m:sub>
                        </m:sSub>
                      </m:num>
                      <m:den>
                        <m:sSub>
                          <m:sSubPr>
                            <m:ctrlPr>
                              <w:rPr>
                                <w:rFonts w:ascii="Cambria Math" w:hAnsi="Cambria Math"/>
                              </w:rPr>
                            </m:ctrlPr>
                          </m:sSubPr>
                          <m:e>
                            <m:r>
                              <w:rPr>
                                <w:rFonts w:ascii="Cambria Math" w:hAnsi="Cambria Math"/>
                              </w:rPr>
                              <m:t>σ</m:t>
                            </m:r>
                          </m:e>
                          <m:sub>
                            <m:r>
                              <w:rPr>
                                <w:rFonts w:ascii="Cambria Math" w:hAnsi="Cambria Math"/>
                              </w:rPr>
                              <m:t>ε</m:t>
                            </m:r>
                          </m:sub>
                        </m:sSub>
                      </m:den>
                    </m:f>
                    <m:f>
                      <m:fPr>
                        <m:ctrlPr>
                          <w:rPr>
                            <w:rFonts w:ascii="Cambria Math" w:hAnsi="Cambria Math"/>
                          </w:rPr>
                        </m:ctrlPr>
                      </m:fPr>
                      <m:num>
                        <m:r>
                          <w:rPr>
                            <w:rFonts w:ascii="Cambria Math" w:hAnsi="Cambria Math"/>
                          </w:rPr>
                          <m:t>∂ε</m:t>
                        </m:r>
                      </m:num>
                      <m:den>
                        <m:r>
                          <w:rPr>
                            <w:rFonts w:ascii="Cambria Math" w:hAnsi="Cambria Math"/>
                          </w:rPr>
                          <m:t>∂z</m:t>
                        </m:r>
                      </m:den>
                    </m:f>
                  </m:e>
                </m:d>
                <m:r>
                  <m:rPr>
                    <m:sty m:val="p"/>
                  </m:rPr>
                  <w:rPr>
                    <w:rFonts w:ascii="Cambria Math" w:hAnsi="Cambria Math"/>
                  </w:rPr>
                  <w:br/>
                </m:r>
              </m:oMath>
              <m:oMath>
                <m:r>
                  <m:rPr>
                    <m:sty m:val="p"/>
                  </m:rP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∂x</m:t>
                    </m:r>
                  </m:den>
                </m:f>
                <m:d>
                  <m:dPr>
                    <m:ctrlPr>
                      <w:rPr>
                        <w:rFonts w:ascii="Cambria Math" w:hAnsi="Cambria Math"/>
                      </w:rPr>
                    </m:ctrlPr>
                  </m:dPr>
                  <m:e>
                    <m:r>
                      <w:rPr>
                        <w:rFonts w:ascii="Cambria Math" w:hAnsi="Cambria Math"/>
                      </w:rPr>
                      <m:t>B</m:t>
                    </m:r>
                    <m:f>
                      <m:fPr>
                        <m:ctrlPr>
                          <w:rPr>
                            <w:rFonts w:ascii="Cambria Math" w:hAnsi="Cambria Math"/>
                          </w:rPr>
                        </m:ctrlPr>
                      </m:fPr>
                      <m:num>
                        <m:sSub>
                          <m:sSubPr>
                            <m:ctrlPr>
                              <w:rPr>
                                <w:rFonts w:ascii="Cambria Math" w:hAnsi="Cambria Math"/>
                              </w:rPr>
                            </m:ctrlPr>
                          </m:sSubPr>
                          <m:e>
                            <m:r>
                              <w:rPr>
                                <w:rFonts w:ascii="Cambria Math" w:hAnsi="Cambria Math"/>
                              </w:rPr>
                              <m:t>ν</m:t>
                            </m:r>
                          </m:e>
                          <m:sub>
                            <m:r>
                              <w:rPr>
                                <w:rFonts w:ascii="Cambria Math" w:hAnsi="Cambria Math"/>
                              </w:rPr>
                              <m:t>t</m:t>
                            </m:r>
                          </m:sub>
                        </m:sSub>
                      </m:num>
                      <m:den>
                        <m:sSub>
                          <m:sSubPr>
                            <m:ctrlPr>
                              <w:rPr>
                                <w:rFonts w:ascii="Cambria Math" w:hAnsi="Cambria Math"/>
                              </w:rPr>
                            </m:ctrlPr>
                          </m:sSubPr>
                          <m:e>
                            <m:r>
                              <w:rPr>
                                <w:rFonts w:ascii="Cambria Math" w:hAnsi="Cambria Math"/>
                              </w:rPr>
                              <m:t>σ</m:t>
                            </m:r>
                          </m:e>
                          <m:sub>
                            <m:r>
                              <w:rPr>
                                <w:rFonts w:ascii="Cambria Math" w:hAnsi="Cambria Math"/>
                              </w:rPr>
                              <m:t>ε</m:t>
                            </m:r>
                          </m:sub>
                        </m:sSub>
                      </m:den>
                    </m:f>
                    <m:f>
                      <m:fPr>
                        <m:ctrlPr>
                          <w:rPr>
                            <w:rFonts w:ascii="Cambria Math" w:hAnsi="Cambria Math"/>
                          </w:rPr>
                        </m:ctrlPr>
                      </m:fPr>
                      <m:num>
                        <m:r>
                          <w:rPr>
                            <w:rFonts w:ascii="Cambria Math" w:hAnsi="Cambria Math"/>
                          </w:rPr>
                          <m:t>∂ε</m:t>
                        </m:r>
                      </m:num>
                      <m:den>
                        <m:r>
                          <w:rPr>
                            <w:rFonts w:ascii="Cambria Math" w:hAnsi="Cambria Math"/>
                          </w:rPr>
                          <m:t>∂x</m:t>
                        </m:r>
                      </m:den>
                    </m:f>
                  </m:e>
                </m:d>
                <m:r>
                  <m:rPr>
                    <m:sty m:val="p"/>
                  </m:rPr>
                  <w:rPr>
                    <w:rFonts w:ascii="Cambria Math" w:hAnsi="Cambria Math"/>
                  </w:rPr>
                  <m:t>=</m:t>
                </m:r>
                <m:r>
                  <w:rPr>
                    <w:rFonts w:ascii="Cambria Math" w:hAnsi="Cambria Math"/>
                  </w:rPr>
                  <m:t>B</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ε</m:t>
                        </m:r>
                        <m:r>
                          <m:rPr>
                            <m:sty m:val="p"/>
                          </m:rPr>
                          <w:rPr>
                            <w:rFonts w:ascii="Cambria Math" w:hAnsi="Cambria Math"/>
                          </w:rPr>
                          <m:t>1</m:t>
                        </m:r>
                      </m:sub>
                    </m:sSub>
                    <m:f>
                      <m:fPr>
                        <m:ctrlPr>
                          <w:rPr>
                            <w:rFonts w:ascii="Cambria Math" w:hAnsi="Cambria Math"/>
                          </w:rPr>
                        </m:ctrlPr>
                      </m:fPr>
                      <m:num>
                        <m:r>
                          <w:rPr>
                            <w:rFonts w:ascii="Cambria Math" w:hAnsi="Cambria Math"/>
                          </w:rPr>
                          <m:t>ε</m:t>
                        </m:r>
                      </m:num>
                      <m:den>
                        <m:r>
                          <w:rPr>
                            <w:rFonts w:ascii="Cambria Math" w:hAnsi="Cambria Math"/>
                          </w:rPr>
                          <m:t>k</m:t>
                        </m:r>
                      </m:den>
                    </m:f>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ε</m:t>
                        </m:r>
                        <m:r>
                          <m:rPr>
                            <m:sty m:val="p"/>
                          </m:rPr>
                          <w:rPr>
                            <w:rFonts w:ascii="Cambria Math" w:hAnsi="Cambria Math"/>
                          </w:rPr>
                          <m:t>2</m:t>
                        </m:r>
                      </m:sub>
                    </m:sSub>
                    <m:f>
                      <m:fPr>
                        <m:ctrlPr>
                          <w:rPr>
                            <w:rFonts w:ascii="Cambria Math" w:hAnsi="Cambria Math"/>
                          </w:rPr>
                        </m:ctrlPr>
                      </m:fPr>
                      <m:num>
                        <m:sSup>
                          <m:sSupPr>
                            <m:ctrlPr>
                              <w:rPr>
                                <w:rFonts w:ascii="Cambria Math" w:hAnsi="Cambria Math"/>
                              </w:rPr>
                            </m:ctrlPr>
                          </m:sSupPr>
                          <m:e>
                            <m:r>
                              <w:rPr>
                                <w:rFonts w:ascii="Cambria Math" w:hAnsi="Cambria Math"/>
                              </w:rPr>
                              <m:t>ε</m:t>
                            </m:r>
                          </m:e>
                          <m:sup>
                            <m:r>
                              <m:rPr>
                                <m:sty m:val="p"/>
                              </m:rPr>
                              <w:rPr>
                                <w:rFonts w:ascii="Cambria Math" w:hAnsi="Cambria Math"/>
                              </w:rPr>
                              <m:t>2</m:t>
                            </m:r>
                          </m:sup>
                        </m:sSup>
                      </m:num>
                      <m:den>
                        <m:r>
                          <w:rPr>
                            <w:rFonts w:ascii="Cambria Math" w:hAnsi="Cambria Math"/>
                          </w:rPr>
                          <m:t>k</m:t>
                        </m:r>
                      </m:den>
                    </m:f>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ε</m:t>
                        </m:r>
                      </m:sub>
                    </m:sSub>
                  </m:e>
                </m:d>
              </m:oMath>
            </m:oMathPara>
          </w:p>
        </w:tc>
        <w:tc>
          <w:tcPr>
            <w:tcW w:w="1293" w:type="dxa"/>
          </w:tcPr>
          <w:p w14:paraId="01A2D80C" w14:textId="77777777" w:rsidR="00544EFB" w:rsidRPr="0028580F" w:rsidRDefault="007D6CE4" w:rsidP="0028580F">
            <w:pPr>
              <w:jc w:val="left"/>
              <w:rPr>
                <w:sz w:val="18"/>
                <w:szCs w:val="18"/>
              </w:rPr>
            </w:pPr>
            <w:r w:rsidRPr="0028580F">
              <w:rPr>
                <w:sz w:val="18"/>
                <w:szCs w:val="18"/>
              </w:rPr>
              <w:t>Wells (2001), Gould (2006)</w:t>
            </w:r>
          </w:p>
        </w:tc>
      </w:tr>
      <w:tr w:rsidR="0041037A" w:rsidRPr="00B7030B" w14:paraId="0E991474" w14:textId="77777777">
        <w:trPr>
          <w:cantSplit/>
        </w:trPr>
        <w:tc>
          <w:tcPr>
            <w:tcW w:w="8640" w:type="dxa"/>
            <w:gridSpan w:val="3"/>
          </w:tcPr>
          <w:p w14:paraId="59C6495A" w14:textId="57A4608F" w:rsidR="0041037A" w:rsidRPr="00616F13" w:rsidRDefault="0041037A" w:rsidP="00AE51BF">
            <w:pPr>
              <w:tabs>
                <w:tab w:val="right" w:pos="432"/>
                <w:tab w:val="left" w:pos="522"/>
                <w:tab w:val="right" w:pos="2952"/>
                <w:tab w:val="left" w:pos="3042"/>
                <w:tab w:val="left" w:pos="3222"/>
              </w:tabs>
              <w:spacing w:after="120"/>
            </w:pPr>
            <w:r w:rsidRPr="0028580F">
              <w:t>where:</w:t>
            </w:r>
          </w:p>
          <w:p w14:paraId="26F8DB16" w14:textId="77777777" w:rsidR="0041037A" w:rsidRPr="00F917F5" w:rsidRDefault="0041037A" w:rsidP="0028580F">
            <w:pPr>
              <w:tabs>
                <w:tab w:val="right" w:pos="252"/>
                <w:tab w:val="left" w:pos="342"/>
                <w:tab w:val="left" w:pos="522"/>
                <w:tab w:val="right" w:pos="2412"/>
                <w:tab w:val="left" w:pos="2502"/>
                <w:tab w:val="left" w:pos="2682"/>
                <w:tab w:val="right" w:pos="5202"/>
                <w:tab w:val="left" w:pos="5292"/>
                <w:tab w:val="left" w:pos="5472"/>
              </w:tabs>
              <w:rPr>
                <w:noProof/>
              </w:rPr>
            </w:pPr>
            <w:r w:rsidRPr="00616F13">
              <w:rPr>
                <w:noProof/>
              </w:rPr>
              <w:tab/>
            </w:r>
            <w:r w:rsidRPr="00E24A91">
              <w:rPr>
                <w:noProof/>
              </w:rPr>
              <w:sym w:font="MT Extra" w:char="F06C"/>
            </w:r>
            <w:r w:rsidRPr="00E24A91">
              <w:rPr>
                <w:noProof/>
                <w:vertAlign w:val="subscript"/>
              </w:rPr>
              <w:t>m</w:t>
            </w:r>
            <w:r w:rsidRPr="00E24A91">
              <w:rPr>
                <w:noProof/>
                <w:vertAlign w:val="subscript"/>
              </w:rPr>
              <w:tab/>
            </w:r>
            <w:r w:rsidRPr="00E24A91">
              <w:rPr>
                <w:noProof/>
              </w:rPr>
              <w:t>=</w:t>
            </w:r>
            <w:r w:rsidRPr="00E24A91">
              <w:rPr>
                <w:noProof/>
              </w:rPr>
              <w:tab/>
              <w:t>mixing length</w:t>
            </w:r>
            <w:r w:rsidRPr="00E24A91">
              <w:rPr>
                <w:noProof/>
              </w:rPr>
              <w:tab/>
              <w:t>C</w:t>
            </w:r>
            <w:r w:rsidRPr="00E24A91">
              <w:rPr>
                <w:noProof/>
              </w:rPr>
              <w:tab/>
              <w:t>=</w:t>
            </w:r>
            <w:r w:rsidRPr="00E24A91">
              <w:rPr>
                <w:noProof/>
              </w:rPr>
              <w:tab/>
              <w:t>constant (assumed 0.15)</w:t>
            </w:r>
            <w:r w:rsidRPr="00E24A91">
              <w:rPr>
                <w:noProof/>
              </w:rPr>
              <w:tab/>
            </w:r>
            <w:r w:rsidRPr="00F917F5">
              <w:t>k</w:t>
            </w:r>
            <w:r w:rsidRPr="00F917F5">
              <w:tab/>
              <w:t>=</w:t>
            </w:r>
            <w:r w:rsidRPr="00F917F5">
              <w:tab/>
              <w:t>wave number</w:t>
            </w:r>
            <w:r w:rsidR="004F1381" w:rsidRPr="00F917F5">
              <w:t xml:space="preserve"> (in W2 models)</w:t>
            </w:r>
          </w:p>
          <w:p w14:paraId="33F9A938" w14:textId="77777777" w:rsidR="0041037A" w:rsidRPr="00F917F5" w:rsidRDefault="0041037A" w:rsidP="0028580F">
            <w:pPr>
              <w:tabs>
                <w:tab w:val="right" w:pos="252"/>
                <w:tab w:val="left" w:pos="342"/>
                <w:tab w:val="left" w:pos="522"/>
                <w:tab w:val="right" w:pos="2412"/>
                <w:tab w:val="left" w:pos="2502"/>
                <w:tab w:val="left" w:pos="2682"/>
                <w:tab w:val="right" w:pos="5202"/>
                <w:tab w:val="left" w:pos="5292"/>
                <w:tab w:val="left" w:pos="5472"/>
              </w:tabs>
              <w:rPr>
                <w:noProof/>
              </w:rPr>
            </w:pPr>
            <w:r w:rsidRPr="00F917F5">
              <w:rPr>
                <w:noProof/>
              </w:rPr>
              <w:tab/>
              <w:t>z</w:t>
            </w:r>
            <w:r w:rsidRPr="00F917F5">
              <w:rPr>
                <w:noProof/>
              </w:rPr>
              <w:tab/>
              <w:t>=</w:t>
            </w:r>
            <w:r w:rsidRPr="00F917F5">
              <w:rPr>
                <w:noProof/>
              </w:rPr>
              <w:tab/>
              <w:t>vertical coordiante</w:t>
            </w:r>
            <w:r w:rsidRPr="00F917F5">
              <w:rPr>
                <w:noProof/>
              </w:rPr>
              <w:tab/>
              <w:t>u</w:t>
            </w:r>
            <w:r w:rsidR="004F1381" w:rsidRPr="00F917F5">
              <w:rPr>
                <w:noProof/>
                <w:vertAlign w:val="subscript"/>
              </w:rPr>
              <w:t>*</w:t>
            </w:r>
            <w:r w:rsidRPr="00616F13">
              <w:rPr>
                <w:noProof/>
              </w:rPr>
              <w:tab/>
              <w:t>=</w:t>
            </w:r>
            <w:r w:rsidRPr="00616F13">
              <w:rPr>
                <w:noProof/>
              </w:rPr>
              <w:tab/>
              <w:t>shear velocity</w:t>
            </w:r>
            <w:r w:rsidRPr="00616F13">
              <w:rPr>
                <w:noProof/>
              </w:rPr>
              <w:tab/>
            </w:r>
            <w:r w:rsidRPr="00E24A91">
              <w:sym w:font="Symbol" w:char="F072"/>
            </w:r>
            <w:r w:rsidRPr="00E24A91">
              <w:tab/>
              <w:t>=</w:t>
            </w:r>
            <w:r w:rsidRPr="00E24A91">
              <w:tab/>
              <w:t>liquid density</w:t>
            </w:r>
            <w:r w:rsidRPr="00F917F5">
              <w:rPr>
                <w:noProof/>
              </w:rPr>
              <w:tab/>
            </w:r>
          </w:p>
          <w:p w14:paraId="0BDD951A" w14:textId="0AF2E5A9" w:rsidR="0041037A" w:rsidRPr="00E24A91" w:rsidRDefault="0041037A" w:rsidP="0028580F">
            <w:pPr>
              <w:tabs>
                <w:tab w:val="right" w:pos="252"/>
                <w:tab w:val="left" w:pos="342"/>
                <w:tab w:val="left" w:pos="522"/>
                <w:tab w:val="right" w:pos="2412"/>
                <w:tab w:val="left" w:pos="2502"/>
                <w:tab w:val="left" w:pos="2682"/>
                <w:tab w:val="right" w:pos="5202"/>
                <w:tab w:val="left" w:pos="5292"/>
                <w:tab w:val="left" w:pos="5472"/>
              </w:tabs>
              <w:rPr>
                <w:noProof/>
              </w:rPr>
            </w:pPr>
            <w:r w:rsidRPr="00616F13">
              <w:rPr>
                <w:noProof/>
              </w:rPr>
              <w:tab/>
              <w:t>H</w:t>
            </w:r>
            <w:r w:rsidRPr="00616F13">
              <w:rPr>
                <w:noProof/>
              </w:rPr>
              <w:tab/>
              <w:t>=</w:t>
            </w:r>
            <w:r w:rsidRPr="00616F13">
              <w:rPr>
                <w:noProof/>
              </w:rPr>
              <w:tab/>
              <w:t>depth</w:t>
            </w:r>
            <w:r w:rsidRPr="00616F13">
              <w:rPr>
                <w:noProof/>
              </w:rPr>
              <w:tab/>
            </w:r>
            <w:r w:rsidRPr="00E24A91">
              <w:rPr>
                <w:noProof/>
              </w:rPr>
              <w:sym w:font="Symbol" w:char="F06B"/>
            </w:r>
            <w:r w:rsidRPr="00E24A91">
              <w:rPr>
                <w:noProof/>
              </w:rPr>
              <w:tab/>
              <w:t>=</w:t>
            </w:r>
            <w:r w:rsidRPr="00E24A91">
              <w:rPr>
                <w:noProof/>
              </w:rPr>
              <w:tab/>
              <w:t>von Karman constant</w:t>
            </w:r>
            <w:r w:rsidRPr="00E24A91">
              <w:rPr>
                <w:noProof/>
              </w:rPr>
              <w:tab/>
            </w:r>
            <w:r w:rsidRPr="00E24A91">
              <w:sym w:font="Symbol" w:char="F059"/>
            </w:r>
            <w:r w:rsidRPr="00E24A91">
              <w:t>(x)</w:t>
            </w:r>
            <w:r w:rsidRPr="00E24A91">
              <w:tab/>
              <w:t>=</w:t>
            </w:r>
            <w:r w:rsidRPr="00E24A91">
              <w:tab/>
              <w:t>max</w:t>
            </w:r>
            <w:r w:rsidR="0028580F">
              <w:t xml:space="preserve"> </w:t>
            </w:r>
            <w:r w:rsidRPr="00E24A91">
              <w:t>(0,</w:t>
            </w:r>
            <w:r w:rsidR="0028580F">
              <w:t xml:space="preserve"> </w:t>
            </w:r>
            <w:r w:rsidRPr="00E24A91">
              <w:t>x)</w:t>
            </w:r>
          </w:p>
          <w:p w14:paraId="4EADAC0F" w14:textId="77777777" w:rsidR="0041037A" w:rsidRPr="00E24A91" w:rsidRDefault="0041037A" w:rsidP="0028580F">
            <w:pPr>
              <w:tabs>
                <w:tab w:val="right" w:pos="252"/>
                <w:tab w:val="left" w:pos="342"/>
                <w:tab w:val="left" w:pos="522"/>
                <w:tab w:val="right" w:pos="2412"/>
                <w:tab w:val="left" w:pos="2502"/>
                <w:tab w:val="left" w:pos="2682"/>
                <w:tab w:val="right" w:pos="5202"/>
                <w:tab w:val="left" w:pos="5292"/>
                <w:tab w:val="left" w:pos="5472"/>
              </w:tabs>
              <w:rPr>
                <w:noProof/>
              </w:rPr>
            </w:pPr>
            <w:r w:rsidRPr="00F917F5">
              <w:rPr>
                <w:noProof/>
              </w:rPr>
              <w:tab/>
              <w:t>u</w:t>
            </w:r>
            <w:r w:rsidRPr="00F917F5">
              <w:rPr>
                <w:noProof/>
              </w:rPr>
              <w:tab/>
              <w:t>=</w:t>
            </w:r>
            <w:r w:rsidRPr="00F917F5">
              <w:rPr>
                <w:noProof/>
              </w:rPr>
              <w:tab/>
              <w:t>horizontal velocity</w:t>
            </w:r>
            <w:r w:rsidRPr="00F917F5">
              <w:rPr>
                <w:noProof/>
              </w:rPr>
              <w:tab/>
            </w:r>
            <w:r w:rsidRPr="00E24A91">
              <w:sym w:font="Symbol" w:char="F074"/>
            </w:r>
            <w:proofErr w:type="spellStart"/>
            <w:r w:rsidRPr="00E24A91">
              <w:rPr>
                <w:vertAlign w:val="subscript"/>
              </w:rPr>
              <w:t>wy</w:t>
            </w:r>
            <w:proofErr w:type="spellEnd"/>
            <w:r w:rsidRPr="00E24A91">
              <w:rPr>
                <w:vertAlign w:val="subscript"/>
              </w:rPr>
              <w:tab/>
            </w:r>
            <w:r w:rsidRPr="00E24A91">
              <w:t>=</w:t>
            </w:r>
            <w:r w:rsidRPr="00E24A91">
              <w:tab/>
              <w:t>cross-shear from wind</w:t>
            </w:r>
            <w:r w:rsidRPr="00E24A91">
              <w:tab/>
            </w:r>
            <w:r w:rsidRPr="00E24A91">
              <w:sym w:font="Symbol" w:char="F06E"/>
            </w:r>
            <w:r w:rsidRPr="00E24A91">
              <w:tab/>
              <w:t>=</w:t>
            </w:r>
            <w:r w:rsidRPr="00E24A91">
              <w:tab/>
              <w:t>molecular viscosity</w:t>
            </w:r>
          </w:p>
          <w:p w14:paraId="77AE9C54" w14:textId="58C0C15F" w:rsidR="0041037A" w:rsidRPr="00F917F5" w:rsidRDefault="0041037A" w:rsidP="0028580F">
            <w:pPr>
              <w:tabs>
                <w:tab w:val="right" w:pos="252"/>
                <w:tab w:val="left" w:pos="342"/>
                <w:tab w:val="left" w:pos="522"/>
                <w:tab w:val="right" w:pos="2412"/>
                <w:tab w:val="left" w:pos="2502"/>
                <w:tab w:val="left" w:pos="2682"/>
                <w:tab w:val="right" w:pos="5202"/>
                <w:tab w:val="left" w:pos="5292"/>
                <w:tab w:val="left" w:pos="5472"/>
              </w:tabs>
            </w:pPr>
            <w:r w:rsidRPr="00F917F5">
              <w:rPr>
                <w:noProof/>
              </w:rPr>
              <w:tab/>
              <w:t>Ri</w:t>
            </w:r>
            <w:r w:rsidRPr="00F917F5">
              <w:rPr>
                <w:noProof/>
              </w:rPr>
              <w:tab/>
              <w:t>=</w:t>
            </w:r>
            <w:r w:rsidRPr="00F917F5">
              <w:rPr>
                <w:noProof/>
              </w:rPr>
              <w:tab/>
              <w:t>Richardson number</w:t>
            </w:r>
            <w:r w:rsidR="0028580F">
              <w:rPr>
                <w:noProof/>
              </w:rPr>
              <w:t xml:space="preserve"> </w:t>
            </w:r>
            <w:r w:rsidRPr="00F917F5">
              <w:rPr>
                <w:noProof/>
              </w:rPr>
              <w:tab/>
            </w:r>
            <w:r w:rsidRPr="00E24A91">
              <w:sym w:font="Symbol" w:char="F044"/>
            </w:r>
            <w:proofErr w:type="spellStart"/>
            <w:r w:rsidRPr="00E24A91">
              <w:t>z</w:t>
            </w:r>
            <w:r w:rsidRPr="00E24A91">
              <w:rPr>
                <w:vertAlign w:val="subscript"/>
              </w:rPr>
              <w:t>max</w:t>
            </w:r>
            <w:proofErr w:type="spellEnd"/>
            <w:r w:rsidR="0028580F">
              <w:rPr>
                <w:vertAlign w:val="subscript"/>
              </w:rPr>
              <w:t xml:space="preserve"> </w:t>
            </w:r>
            <w:r w:rsidRPr="00F917F5">
              <w:t>=</w:t>
            </w:r>
            <w:r w:rsidRPr="00F917F5">
              <w:tab/>
              <w:t>maximum vertical grid spacing</w:t>
            </w:r>
            <w:r w:rsidRPr="00F917F5">
              <w:tab/>
            </w:r>
            <w:r w:rsidR="0028580F">
              <w:t xml:space="preserve"> </w:t>
            </w:r>
            <w:r w:rsidRPr="00F917F5">
              <w:t>C</w:t>
            </w:r>
            <w:r w:rsidRPr="00F917F5">
              <w:rPr>
                <w:vertAlign w:val="subscript"/>
              </w:rPr>
              <w:t>1</w:t>
            </w:r>
            <w:r w:rsidR="0028580F">
              <w:t xml:space="preserve"> </w:t>
            </w:r>
            <w:r w:rsidRPr="00F917F5">
              <w:t>=</w:t>
            </w:r>
            <w:r w:rsidR="0028580F">
              <w:t xml:space="preserve"> </w:t>
            </w:r>
            <w:r w:rsidRPr="00F917F5">
              <w:t>empirical constant, 100</w:t>
            </w:r>
          </w:p>
          <w:p w14:paraId="00B03D67" w14:textId="79626ED3" w:rsidR="004F1381" w:rsidRPr="00F917F5" w:rsidRDefault="004F1381" w:rsidP="0028580F">
            <w:pPr>
              <w:tabs>
                <w:tab w:val="right" w:pos="252"/>
                <w:tab w:val="left" w:pos="342"/>
                <w:tab w:val="left" w:pos="522"/>
                <w:tab w:val="right" w:pos="2412"/>
                <w:tab w:val="left" w:pos="2502"/>
                <w:tab w:val="left" w:pos="2682"/>
                <w:tab w:val="right" w:pos="5202"/>
                <w:tab w:val="left" w:pos="5292"/>
                <w:tab w:val="left" w:pos="5472"/>
              </w:tabs>
            </w:pPr>
            <w:r w:rsidRPr="00F917F5">
              <w:t xml:space="preserve">    B = width                            </w:t>
            </w:r>
            <w:r w:rsidRPr="00E24A91">
              <w:sym w:font="Symbol" w:char="F06E"/>
            </w:r>
            <w:r w:rsidRPr="00E24A91">
              <w:rPr>
                <w:vertAlign w:val="subscript"/>
              </w:rPr>
              <w:t>t</w:t>
            </w:r>
            <w:r w:rsidRPr="00E24A91">
              <w:tab/>
            </w:r>
            <w:r w:rsidR="0028580F">
              <w:t xml:space="preserve"> </w:t>
            </w:r>
            <w:r w:rsidRPr="00E24A91">
              <w:t>=</w:t>
            </w:r>
            <w:r w:rsidRPr="00E24A91">
              <w:tab/>
              <w:t xml:space="preserve">turbulent viscosity                   k = </w:t>
            </w:r>
            <w:r w:rsidRPr="00F917F5">
              <w:t>turbulent kinetic energy (in TKE model)</w:t>
            </w:r>
          </w:p>
          <w:p w14:paraId="043047B4" w14:textId="77777777" w:rsidR="004F1381" w:rsidRPr="00E24A91" w:rsidRDefault="004F1381" w:rsidP="0028580F">
            <w:pPr>
              <w:tabs>
                <w:tab w:val="right" w:pos="252"/>
                <w:tab w:val="left" w:pos="342"/>
                <w:tab w:val="left" w:pos="522"/>
                <w:tab w:val="right" w:pos="2412"/>
                <w:tab w:val="left" w:pos="2502"/>
                <w:tab w:val="left" w:pos="2682"/>
                <w:tab w:val="right" w:pos="5202"/>
                <w:tab w:val="left" w:pos="5292"/>
                <w:tab w:val="left" w:pos="5472"/>
              </w:tabs>
            </w:pPr>
            <w:r w:rsidRPr="00F917F5">
              <w:t xml:space="preserve">    </w:t>
            </w:r>
            <w:r w:rsidRPr="00E24A91">
              <w:sym w:font="Symbol" w:char="F065"/>
            </w:r>
            <w:r w:rsidRPr="00E24A91">
              <w:t xml:space="preserve"> = turbulent energy dissipation rate   </w:t>
            </w:r>
            <w:r w:rsidRPr="0028580F">
              <w:rPr>
                <w:i/>
                <w:iCs/>
              </w:rPr>
              <w:t>P</w:t>
            </w:r>
            <w:r w:rsidRPr="00E24A91">
              <w:t xml:space="preserve"> = turbulent energy production from boundary friction</w:t>
            </w:r>
          </w:p>
          <w:p w14:paraId="01C0707C" w14:textId="0B215088" w:rsidR="0028580F" w:rsidRDefault="004F1381" w:rsidP="0028580F">
            <w:pPr>
              <w:tabs>
                <w:tab w:val="right" w:pos="252"/>
                <w:tab w:val="left" w:pos="342"/>
                <w:tab w:val="left" w:pos="522"/>
                <w:tab w:val="right" w:pos="2412"/>
                <w:tab w:val="left" w:pos="2502"/>
                <w:tab w:val="left" w:pos="2682"/>
                <w:tab w:val="right" w:pos="5202"/>
                <w:tab w:val="left" w:pos="5292"/>
                <w:tab w:val="left" w:pos="5472"/>
              </w:tabs>
            </w:pPr>
            <w:r w:rsidRPr="00E24A91">
              <w:t xml:space="preserve">  U = longitudinal velocity (laterally </w:t>
            </w:r>
            <w:proofErr w:type="gramStart"/>
            <w:r w:rsidRPr="00E24A91">
              <w:t>averaged)</w:t>
            </w:r>
            <w:r w:rsidR="00AE51BF">
              <w:t xml:space="preserve"> </w:t>
            </w:r>
            <w:r w:rsidRPr="00E24A91">
              <w:t xml:space="preserve"> </w:t>
            </w:r>
            <w:r w:rsidRPr="0028580F">
              <w:rPr>
                <w:i/>
                <w:iCs/>
              </w:rPr>
              <w:t>W</w:t>
            </w:r>
            <w:proofErr w:type="gramEnd"/>
            <w:r w:rsidRPr="00E24A91">
              <w:t xml:space="preserve"> = vertical velocity (laterally averaged) </w:t>
            </w:r>
          </w:p>
          <w:p w14:paraId="4B3B691B" w14:textId="504293F4" w:rsidR="004F1381" w:rsidRPr="00E24A91" w:rsidRDefault="004F1381" w:rsidP="0028580F">
            <w:pPr>
              <w:tabs>
                <w:tab w:val="right" w:pos="252"/>
                <w:tab w:val="left" w:pos="342"/>
                <w:tab w:val="left" w:pos="522"/>
                <w:tab w:val="right" w:pos="2412"/>
                <w:tab w:val="left" w:pos="2502"/>
                <w:tab w:val="left" w:pos="2682"/>
                <w:tab w:val="right" w:pos="5202"/>
                <w:tab w:val="left" w:pos="5292"/>
                <w:tab w:val="left" w:pos="5472"/>
              </w:tabs>
            </w:pPr>
            <w:r w:rsidRPr="00E24A91">
              <w:sym w:font="Symbol" w:char="F073"/>
            </w:r>
            <w:r w:rsidRPr="00E24A91">
              <w:t xml:space="preserve"> = turbulent </w:t>
            </w:r>
            <w:r w:rsidR="0028580F" w:rsidRPr="00E24A91">
              <w:t>Prandtl</w:t>
            </w:r>
            <w:r w:rsidRPr="00E24A91">
              <w:t xml:space="preserve"> number  </w:t>
            </w:r>
          </w:p>
          <w:p w14:paraId="393021E6" w14:textId="181B3AFD" w:rsidR="004F1381" w:rsidRPr="00E24A91" w:rsidRDefault="004F1381" w:rsidP="0076230E">
            <w:r w:rsidRPr="00E24A91">
              <w:t xml:space="preserve">  Production term:</w:t>
            </w: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ν</m:t>
                  </m:r>
                </m:e>
                <m:sub>
                  <m:r>
                    <w:rPr>
                      <w:rFonts w:ascii="Cambria Math" w:hAnsi="Cambria Math"/>
                    </w:rPr>
                    <m:t>t</m:t>
                  </m:r>
                </m:sub>
              </m:sSub>
              <m:d>
                <m:dPr>
                  <m:begChr m:val="["/>
                  <m:endChr m:val="]"/>
                  <m:ctrlPr>
                    <w:rPr>
                      <w:rFonts w:ascii="Cambria Math" w:hAnsi="Cambria Math"/>
                    </w:rPr>
                  </m:ctrlPr>
                </m:dPr>
                <m:e>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∂U</m:t>
                              </m:r>
                            </m:num>
                            <m:den>
                              <m:r>
                                <w:rPr>
                                  <w:rFonts w:ascii="Cambria Math" w:hAnsi="Cambria Math"/>
                                </w:rPr>
                                <m:t>∂z</m:t>
                              </m:r>
                            </m:den>
                          </m:f>
                        </m:e>
                      </m:d>
                    </m:e>
                    <m:sup>
                      <m:r>
                        <m:rPr>
                          <m:sty m:val="p"/>
                        </m:rPr>
                        <w:rPr>
                          <w:rFonts w:ascii="Cambria Math" w:hAnsi="Cambria Math"/>
                        </w:rPr>
                        <m:t>2</m:t>
                      </m:r>
                    </m:sup>
                  </m:sSup>
                </m:e>
              </m:d>
            </m:oMath>
            <w:r w:rsidRPr="00E24A91">
              <w:t xml:space="preserve"> Buoyancy term:</w:t>
            </w:r>
            <m:oMath>
              <m:r>
                <w:rPr>
                  <w:rFonts w:ascii="Cambria Math" w:cs="Arial"/>
                  <w:sz w:val="16"/>
                </w:rPr>
                <m:t>G</m:t>
              </m:r>
              <m:r>
                <m:rPr>
                  <m:sty m:val="p"/>
                </m:rPr>
                <w:rPr>
                  <w:rFonts w:ascii="Cambria Math" w:cs="Arial"/>
                  <w:sz w:val="16"/>
                </w:rPr>
                <m:t>=</m:t>
              </m:r>
              <m:r>
                <m:rPr>
                  <m:sty m:val="p"/>
                </m:rPr>
                <w:rPr>
                  <w:rFonts w:ascii="Cambria Math" w:cs="Arial"/>
                  <w:sz w:val="16"/>
                </w:rPr>
                <m:t>-</m:t>
              </m:r>
              <m:f>
                <m:fPr>
                  <m:ctrlPr>
                    <w:rPr>
                      <w:rFonts w:ascii="Cambria Math" w:hAnsi="Cambria Math"/>
                    </w:rPr>
                  </m:ctrlPr>
                </m:fPr>
                <m:num>
                  <m:sSub>
                    <m:sSubPr>
                      <m:ctrlPr>
                        <w:rPr>
                          <w:rFonts w:ascii="Cambria Math" w:hAnsi="Cambria Math"/>
                        </w:rPr>
                      </m:ctrlPr>
                    </m:sSubPr>
                    <m:e>
                      <m:r>
                        <w:rPr>
                          <w:rFonts w:ascii="Cambria Math" w:cs="Arial"/>
                          <w:sz w:val="16"/>
                        </w:rPr>
                        <m:t>ν</m:t>
                      </m:r>
                    </m:e>
                    <m:sub>
                      <m:r>
                        <w:rPr>
                          <w:rFonts w:ascii="Cambria Math" w:cs="Arial"/>
                          <w:sz w:val="16"/>
                        </w:rPr>
                        <m:t>t</m:t>
                      </m:r>
                    </m:sub>
                  </m:sSub>
                </m:num>
                <m:den>
                  <m:sSub>
                    <m:sSubPr>
                      <m:ctrlPr>
                        <w:rPr>
                          <w:rFonts w:ascii="Cambria Math" w:hAnsi="Cambria Math"/>
                        </w:rPr>
                      </m:ctrlPr>
                    </m:sSubPr>
                    <m:e>
                      <m:r>
                        <w:rPr>
                          <w:rFonts w:ascii="Cambria Math" w:cs="Arial"/>
                          <w:sz w:val="16"/>
                        </w:rPr>
                        <m:t>σ</m:t>
                      </m:r>
                    </m:e>
                    <m:sub>
                      <m:r>
                        <w:rPr>
                          <w:rFonts w:ascii="Cambria Math" w:cs="Arial"/>
                          <w:sz w:val="16"/>
                        </w:rPr>
                        <m:t>t</m:t>
                      </m:r>
                    </m:sub>
                  </m:sSub>
                </m:den>
              </m:f>
              <m:sSup>
                <m:sSupPr>
                  <m:ctrlPr>
                    <w:rPr>
                      <w:rFonts w:ascii="Cambria Math" w:hAnsi="Cambria Math"/>
                    </w:rPr>
                  </m:ctrlPr>
                </m:sSupPr>
                <m:e>
                  <m:r>
                    <w:rPr>
                      <w:rFonts w:ascii="Cambria Math" w:cs="Arial"/>
                      <w:sz w:val="16"/>
                    </w:rPr>
                    <m:t>N</m:t>
                  </m:r>
                </m:e>
                <m:sup>
                  <m:r>
                    <m:rPr>
                      <m:sty m:val="p"/>
                    </m:rPr>
                    <w:rPr>
                      <w:rFonts w:ascii="Cambria Math" w:cs="Arial"/>
                      <w:sz w:val="16"/>
                    </w:rPr>
                    <m:t>2</m:t>
                  </m:r>
                </m:sup>
              </m:sSup>
            </m:oMath>
            <w:r w:rsidR="00D937C0" w:rsidRPr="00DE317F">
              <w:rPr>
                <w:lang w:val="en"/>
              </w:rPr>
              <w:t xml:space="preserve"> </w:t>
            </w:r>
            <w:r w:rsidR="00D937C0" w:rsidRPr="00E24A91">
              <w:t xml:space="preserve">Brunt–Vaisala frequency </w:t>
            </w:r>
            <m:oMath>
              <m:r>
                <w:rPr>
                  <w:rFonts w:ascii="Cambria Math" w:hAnsi="Cambria Math"/>
                </w:rPr>
                <m:t>N</m:t>
              </m:r>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m:t>
                  </m:r>
                  <m:f>
                    <m:fPr>
                      <m:ctrlPr>
                        <w:rPr>
                          <w:rFonts w:ascii="Cambria Math" w:hAnsi="Cambria Math"/>
                        </w:rPr>
                      </m:ctrlPr>
                    </m:fPr>
                    <m:num>
                      <m:r>
                        <w:rPr>
                          <w:rFonts w:ascii="Cambria Math" w:hAnsi="Cambria Math"/>
                        </w:rPr>
                        <m:t>g</m:t>
                      </m:r>
                    </m:num>
                    <m:den>
                      <m:r>
                        <w:rPr>
                          <w:rFonts w:ascii="Cambria Math" w:hAnsi="Cambria Math"/>
                        </w:rPr>
                        <m:t>ρ</m:t>
                      </m:r>
                    </m:den>
                  </m:f>
                  <m:f>
                    <m:fPr>
                      <m:ctrlPr>
                        <w:rPr>
                          <w:rFonts w:ascii="Cambria Math" w:hAnsi="Cambria Math"/>
                        </w:rPr>
                      </m:ctrlPr>
                    </m:fPr>
                    <m:num>
                      <m:r>
                        <w:rPr>
                          <w:rFonts w:ascii="Cambria Math" w:hAnsi="Cambria Math"/>
                        </w:rPr>
                        <m:t>dρ</m:t>
                      </m:r>
                    </m:num>
                    <m:den>
                      <m:r>
                        <w:rPr>
                          <w:rFonts w:ascii="Cambria Math" w:hAnsi="Cambria Math"/>
                        </w:rPr>
                        <m:t>dz</m:t>
                      </m:r>
                    </m:den>
                  </m:f>
                </m:e>
              </m:rad>
            </m:oMath>
          </w:p>
          <w:p w14:paraId="0691488E" w14:textId="18D7F356" w:rsidR="004F1381" w:rsidRPr="00E24A91" w:rsidRDefault="00951460" w:rsidP="0028580F">
            <w:pPr>
              <w:tabs>
                <w:tab w:val="right" w:pos="252"/>
                <w:tab w:val="left" w:pos="342"/>
                <w:tab w:val="left" w:pos="522"/>
                <w:tab w:val="right" w:pos="2412"/>
                <w:tab w:val="left" w:pos="2502"/>
                <w:tab w:val="left" w:pos="2682"/>
                <w:tab w:val="right" w:pos="5202"/>
                <w:tab w:val="left" w:pos="5292"/>
                <w:tab w:val="left" w:pos="5472"/>
              </w:tabs>
            </w:pPr>
            <w:r w:rsidRPr="00DE317F">
              <w:t>C</w:t>
            </w:r>
            <w:r w:rsidRPr="00DE317F">
              <w:rPr>
                <w:vertAlign w:val="subscript"/>
              </w:rPr>
              <w:sym w:font="Symbol" w:char="F065"/>
            </w:r>
            <w:r w:rsidRPr="00DE317F">
              <w:rPr>
                <w:vertAlign w:val="subscript"/>
              </w:rPr>
              <w:t xml:space="preserve">, </w:t>
            </w:r>
            <w:r w:rsidRPr="00CE1E74">
              <w:t>C</w:t>
            </w:r>
            <w:r w:rsidRPr="002E4B59">
              <w:rPr>
                <w:vertAlign w:val="subscript"/>
              </w:rPr>
              <w:t>µ</w:t>
            </w:r>
            <w:r w:rsidR="0028580F">
              <w:rPr>
                <w:vertAlign w:val="subscript"/>
              </w:rPr>
              <w:t xml:space="preserve"> </w:t>
            </w:r>
            <w:r w:rsidRPr="00E24A91">
              <w:t>= constants in the TKE model</w:t>
            </w:r>
            <w:r w:rsidR="005D60C2" w:rsidRPr="00E24A91">
              <w:t xml:space="preserve">   </w:t>
            </w:r>
            <w:r w:rsidR="005D60C2" w:rsidRPr="00E24A91">
              <w:rPr>
                <w:i/>
                <w:iCs/>
              </w:rPr>
              <w:sym w:font="Symbol" w:char="F074"/>
            </w:r>
            <w:proofErr w:type="spellStart"/>
            <w:proofErr w:type="gramStart"/>
            <w:r w:rsidR="005D60C2" w:rsidRPr="00E24A91">
              <w:rPr>
                <w:i/>
                <w:iCs/>
                <w:vertAlign w:val="subscript"/>
              </w:rPr>
              <w:t>ytrib</w:t>
            </w:r>
            <w:proofErr w:type="spellEnd"/>
            <w:r w:rsidR="005D60C2" w:rsidRPr="00E24A91">
              <w:t xml:space="preserve">  =</w:t>
            </w:r>
            <w:proofErr w:type="gramEnd"/>
            <w:r w:rsidR="005D60C2" w:rsidRPr="00E24A91">
              <w:t xml:space="preserve"> cross-shear from lateral tributaries                                                  </w:t>
            </w:r>
          </w:p>
        </w:tc>
      </w:tr>
    </w:tbl>
    <w:p w14:paraId="21B267B4" w14:textId="77777777" w:rsidR="0041037A" w:rsidRPr="00B7030B" w:rsidRDefault="0041037A" w:rsidP="007A3922">
      <w:pPr>
        <w:pStyle w:val="BodyText2"/>
      </w:pPr>
    </w:p>
    <w:p w14:paraId="54413BC2" w14:textId="77777777" w:rsidR="0041037A" w:rsidRPr="00A12B2A" w:rsidRDefault="0041037A" w:rsidP="007A3922">
      <w:pPr>
        <w:pStyle w:val="BodyText"/>
      </w:pPr>
      <w:r w:rsidRPr="008C55F1">
        <w:t xml:space="preserve">The model user can also specify the maximum value of the vertical eddy viscosity </w:t>
      </w:r>
      <w:hyperlink w:anchor="vertical_eddy_viscosity" w:history="1">
        <w:r w:rsidRPr="008C55F1">
          <w:rPr>
            <w:rStyle w:val="Hyperlink"/>
            <w:rFonts w:asciiTheme="minorHAnsi" w:hAnsiTheme="minorHAnsi"/>
          </w:rPr>
          <w:t>[AZMAX]</w:t>
        </w:r>
      </w:hyperlink>
      <w:r w:rsidRPr="008C55F1">
        <w:t>. This value is specified because the time step for numerical</w:t>
      </w:r>
      <w:r w:rsidRPr="00A12B2A">
        <w:t xml:space="preserve"> stability is greatly reduced when solving the momentum equations using an explicit numerical technique.  In addition, the model user can choose whether to compute the vertical momentum transfer with the longitudinal momentum equation using an implicit or an explicit numerical technique.  The explicit formulation was used in Version 2 with a fixed </w:t>
      </w:r>
      <w:hyperlink w:anchor="vertical_eddy_viscosity" w:history="1">
        <w:r w:rsidRPr="00A12B2A">
          <w:rPr>
            <w:rStyle w:val="Hyperlink"/>
            <w:rFonts w:asciiTheme="minorHAnsi" w:hAnsiTheme="minorHAnsi"/>
          </w:rPr>
          <w:t>[AZMAX]</w:t>
        </w:r>
      </w:hyperlink>
      <w:r w:rsidRPr="00A12B2A">
        <w:t xml:space="preserve"> of 1.0 x 10</w:t>
      </w:r>
      <w:r w:rsidRPr="00A12B2A">
        <w:rPr>
          <w:rStyle w:val="Superscript"/>
          <w:rFonts w:asciiTheme="minorHAnsi" w:hAnsiTheme="minorHAnsi"/>
          <w:sz w:val="20"/>
        </w:rPr>
        <w:t>-5</w:t>
      </w:r>
      <w:r w:rsidRPr="00A12B2A">
        <w:t xml:space="preserve"> </w:t>
      </w:r>
      <w:r w:rsidRPr="0028580F">
        <w:t>m</w:t>
      </w:r>
      <w:r w:rsidRPr="0028580F">
        <w:rPr>
          <w:rStyle w:val="Superscript"/>
          <w:rFonts w:asciiTheme="minorHAnsi" w:hAnsiTheme="minorHAnsi"/>
          <w:sz w:val="20"/>
        </w:rPr>
        <w:t>2</w:t>
      </w:r>
      <w:r w:rsidRPr="0028580F">
        <w:t xml:space="preserve"> s</w:t>
      </w:r>
      <w:r w:rsidRPr="0028580F">
        <w:rPr>
          <w:rStyle w:val="Superscript"/>
          <w:rFonts w:asciiTheme="minorHAnsi" w:hAnsiTheme="minorHAnsi"/>
          <w:sz w:val="20"/>
        </w:rPr>
        <w:t>-1</w:t>
      </w:r>
      <w:r w:rsidRPr="00A12B2A">
        <w:t>.  The implicit solution code was originally developed by Chapman and Cole and revised</w:t>
      </w:r>
      <w:r w:rsidR="006B4B70" w:rsidRPr="00A12B2A">
        <w:t>/updated</w:t>
      </w:r>
      <w:r w:rsidRPr="00A12B2A">
        <w:t>.</w:t>
      </w:r>
    </w:p>
    <w:p w14:paraId="659E535F" w14:textId="268FBEC5" w:rsidR="0041037A" w:rsidRPr="00A12B2A" w:rsidRDefault="00EB4398" w:rsidP="007A3922">
      <w:pPr>
        <w:pStyle w:val="BodyText"/>
      </w:pPr>
      <w:r w:rsidRPr="00686194">
        <w:lastRenderedPageBreak/>
        <w:t>Since the introduction of the k</w:t>
      </w:r>
      <w:r w:rsidRPr="00686194">
        <w:sym w:font="Symbol" w:char="F065"/>
      </w:r>
      <w:r w:rsidRPr="00686194">
        <w:t xml:space="preserve"> turbulence closure model, this formulation works well for all waterbody types and is the suggested default model algorithm. Note that o</w:t>
      </w:r>
      <w:r w:rsidR="0041037A" w:rsidRPr="00686194">
        <w:t xml:space="preserve">nly the W2 and W2N include the effects of cross-shear from wind </w:t>
      </w:r>
      <w:r w:rsidR="00686194" w:rsidRPr="00686194">
        <w:t xml:space="preserve">explicitly </w:t>
      </w:r>
      <w:r w:rsidR="0041037A" w:rsidRPr="00686194">
        <w:t xml:space="preserve">and from tributary or branch inflows. </w:t>
      </w:r>
      <w:r w:rsidR="00686194" w:rsidRPr="00686194">
        <w:t>The k</w:t>
      </w:r>
      <w:r w:rsidR="00686194" w:rsidRPr="00686194">
        <w:sym w:font="Symbol" w:char="F065"/>
      </w:r>
      <w:r w:rsidR="00686194" w:rsidRPr="00686194">
        <w:t xml:space="preserve"> turbulence model though accounts for total turbulent kinetic energy production from wind, not just the x-component. T</w:t>
      </w:r>
      <w:r w:rsidR="006309BF" w:rsidRPr="00686194">
        <w:t xml:space="preserve">he </w:t>
      </w:r>
      <w:r w:rsidR="0041037A" w:rsidRPr="00686194">
        <w:t xml:space="preserve">W2 or W2N </w:t>
      </w:r>
      <w:r w:rsidR="006309BF" w:rsidRPr="00686194">
        <w:t xml:space="preserve">can be used </w:t>
      </w:r>
      <w:r w:rsidR="0041037A" w:rsidRPr="00686194">
        <w:t xml:space="preserve">for waterbodies with deep sections that could be stratified. The </w:t>
      </w:r>
      <w:r w:rsidR="006309BF" w:rsidRPr="00686194">
        <w:t>NICK, PARAB, or RNG could</w:t>
      </w:r>
      <w:r w:rsidR="0041037A" w:rsidRPr="00686194">
        <w:t xml:space="preserve"> be used for estuary or river systems where the maximum computed </w:t>
      </w:r>
      <w:hyperlink w:anchor="vertical_eddy_viscosity" w:history="1">
        <w:r w:rsidR="0041037A" w:rsidRPr="00686194">
          <w:rPr>
            <w:rStyle w:val="Hyperlink"/>
            <w:rFonts w:asciiTheme="minorHAnsi" w:hAnsiTheme="minorHAnsi"/>
          </w:rPr>
          <w:t>[AZMAX]</w:t>
        </w:r>
      </w:hyperlink>
      <w:r w:rsidR="0041037A" w:rsidRPr="00686194">
        <w:t xml:space="preserve"> could be as high as 1 to 5 </w:t>
      </w:r>
      <w:r w:rsidR="0041037A" w:rsidRPr="0028580F">
        <w:t>m</w:t>
      </w:r>
      <w:r w:rsidR="0041037A" w:rsidRPr="0028580F">
        <w:rPr>
          <w:rStyle w:val="Superscript"/>
          <w:rFonts w:asciiTheme="minorHAnsi" w:hAnsiTheme="minorHAnsi"/>
          <w:sz w:val="20"/>
        </w:rPr>
        <w:t>2</w:t>
      </w:r>
      <w:r w:rsidR="0041037A" w:rsidRPr="0028580F">
        <w:t xml:space="preserve"> s</w:t>
      </w:r>
      <w:r w:rsidR="0041037A" w:rsidRPr="0028580F">
        <w:rPr>
          <w:rStyle w:val="Superscript"/>
          <w:rFonts w:asciiTheme="minorHAnsi" w:hAnsiTheme="minorHAnsi"/>
          <w:sz w:val="20"/>
        </w:rPr>
        <w:t>1</w:t>
      </w:r>
      <w:r w:rsidR="0041037A" w:rsidRPr="00686194">
        <w:t xml:space="preserve">. For the river model, the model user should use the implicit solution technique. To reproduce results from Version 2 in a stratified reservoir, set </w:t>
      </w:r>
      <w:hyperlink w:anchor="vertical_eddy_viscosity" w:history="1">
        <w:r w:rsidR="0041037A" w:rsidRPr="00686194">
          <w:rPr>
            <w:rStyle w:val="Hyperlink"/>
            <w:rFonts w:asciiTheme="minorHAnsi" w:hAnsiTheme="minorHAnsi"/>
          </w:rPr>
          <w:t>[AZMAX]</w:t>
        </w:r>
      </w:hyperlink>
      <w:r w:rsidR="0041037A" w:rsidRPr="00686194">
        <w:t xml:space="preserve"> to 1.0 x 10</w:t>
      </w:r>
      <w:r w:rsidR="0041037A" w:rsidRPr="00686194">
        <w:rPr>
          <w:rStyle w:val="Superscript"/>
          <w:rFonts w:asciiTheme="minorHAnsi" w:hAnsiTheme="minorHAnsi"/>
          <w:sz w:val="20"/>
        </w:rPr>
        <w:t>-5</w:t>
      </w:r>
      <w:r w:rsidR="0041037A" w:rsidRPr="00686194">
        <w:t xml:space="preserve"> </w:t>
      </w:r>
      <w:r w:rsidR="0041037A" w:rsidRPr="0028580F">
        <w:t>m</w:t>
      </w:r>
      <w:r w:rsidR="0041037A" w:rsidRPr="0028580F">
        <w:rPr>
          <w:rStyle w:val="Superscript"/>
          <w:rFonts w:asciiTheme="minorHAnsi" w:hAnsiTheme="minorHAnsi"/>
          <w:sz w:val="20"/>
        </w:rPr>
        <w:t>2</w:t>
      </w:r>
      <w:r w:rsidR="0041037A" w:rsidRPr="0028580F">
        <w:t xml:space="preserve"> s</w:t>
      </w:r>
      <w:r w:rsidR="0041037A" w:rsidRPr="0028580F">
        <w:rPr>
          <w:rStyle w:val="Superscript"/>
          <w:rFonts w:asciiTheme="minorHAnsi" w:hAnsiTheme="minorHAnsi"/>
          <w:sz w:val="20"/>
        </w:rPr>
        <w:t>-</w:t>
      </w:r>
      <w:r w:rsidR="0041037A" w:rsidRPr="00686194">
        <w:rPr>
          <w:rStyle w:val="Superscript"/>
          <w:rFonts w:asciiTheme="minorHAnsi" w:hAnsiTheme="minorHAnsi"/>
          <w:i/>
          <w:iCs/>
          <w:sz w:val="20"/>
        </w:rPr>
        <w:t>1</w:t>
      </w:r>
      <w:r w:rsidR="0041037A" w:rsidRPr="00686194">
        <w:t xml:space="preserve"> and use the explicit solution.</w:t>
      </w:r>
    </w:p>
    <w:p w14:paraId="05F151CF" w14:textId="0267D44C" w:rsidR="0041037A" w:rsidRPr="00A12B2A" w:rsidRDefault="0041037A" w:rsidP="007A3922">
      <w:pPr>
        <w:pStyle w:val="BodyText"/>
      </w:pPr>
      <w:r w:rsidRPr="00A12B2A">
        <w:t xml:space="preserve">How does one know which turbulent closure scheme to use for </w:t>
      </w:r>
      <w:r w:rsidRPr="00A12B2A">
        <w:rPr>
          <w:i/>
        </w:rPr>
        <w:sym w:font="Symbol" w:char="F074"/>
      </w:r>
      <w:proofErr w:type="spellStart"/>
      <w:r w:rsidRPr="00A12B2A">
        <w:rPr>
          <w:rStyle w:val="Subscript"/>
          <w:rFonts w:asciiTheme="minorHAnsi" w:hAnsiTheme="minorHAnsi"/>
          <w:i/>
          <w:sz w:val="20"/>
        </w:rPr>
        <w:t>xz</w:t>
      </w:r>
      <w:proofErr w:type="spellEnd"/>
      <w:r w:rsidRPr="00A12B2A">
        <w:t xml:space="preserve"> </w:t>
      </w:r>
      <w:r w:rsidR="005D078D">
        <w:t>when</w:t>
      </w:r>
      <w:r w:rsidRPr="00A12B2A">
        <w:t>, according to Hamblin and Salmon (1975), "the vertical diffusion of momentum is probably the most important internal parameter" for predicting internal circulation patterns?  Because of disarray in the literature over which formulation is best, Shanahan (1980) suggest</w:t>
      </w:r>
      <w:r w:rsidR="00F917F5">
        <w:t>s</w:t>
      </w:r>
      <w:r w:rsidRPr="00A12B2A">
        <w:t xml:space="preserve"> that we "use theory and literature as a guide to develop alternative viscosity functions and then test those functions in calibration runs against field data."  In the absence of expensive-to-obtain current velocity data, temperature profiles </w:t>
      </w:r>
      <w:r w:rsidR="00F917F5">
        <w:t>are</w:t>
      </w:r>
      <w:r w:rsidR="00F917F5" w:rsidRPr="00A12B2A">
        <w:t xml:space="preserve"> </w:t>
      </w:r>
      <w:r w:rsidRPr="00A12B2A">
        <w:t>often used to test the adequacy of the hydrodynamic regime against different formulations.</w:t>
      </w:r>
    </w:p>
    <w:p w14:paraId="15DC3410" w14:textId="14315705" w:rsidR="0041037A" w:rsidRPr="00A12B2A" w:rsidRDefault="0041037A" w:rsidP="00B6554A">
      <w:pPr>
        <w:pStyle w:val="BodyText"/>
      </w:pPr>
      <w:r w:rsidRPr="00A12B2A">
        <w:t xml:space="preserve">Typical variations of these formulations as predicted by the model are shown in </w:t>
      </w:r>
      <w:r w:rsidR="003B7E39" w:rsidRPr="00A12B2A">
        <w:fldChar w:fldCharType="begin"/>
      </w:r>
      <w:r w:rsidR="003B7E39" w:rsidRPr="00A12B2A">
        <w:instrText xml:space="preserve"> REF _Ref532635146 \h  \* MERGEFORMAT </w:instrText>
      </w:r>
      <w:r w:rsidR="003B7E39" w:rsidRPr="00A12B2A">
        <w:fldChar w:fldCharType="separate"/>
      </w:r>
      <w:r w:rsidR="00A95042" w:rsidRPr="00A95042">
        <w:rPr>
          <w:rStyle w:val="Figurehyperlink"/>
        </w:rPr>
        <w:t>Figure 22</w:t>
      </w:r>
      <w:r w:rsidR="003B7E39" w:rsidRPr="00A12B2A">
        <w:fldChar w:fldCharType="end"/>
      </w:r>
      <w:r w:rsidRPr="00A12B2A">
        <w:t xml:space="preserve"> for Manning's fiction factor and in </w:t>
      </w:r>
      <w:r w:rsidR="003B7E39" w:rsidRPr="00A12B2A">
        <w:fldChar w:fldCharType="begin"/>
      </w:r>
      <w:r w:rsidR="003B7E39" w:rsidRPr="00A12B2A">
        <w:instrText xml:space="preserve"> REF _Ref532635147 \h  \* MERGEFORMAT </w:instrText>
      </w:r>
      <w:r w:rsidR="003B7E39" w:rsidRPr="00A12B2A">
        <w:fldChar w:fldCharType="separate"/>
      </w:r>
      <w:r w:rsidR="00A95042" w:rsidRPr="00A95042">
        <w:rPr>
          <w:rStyle w:val="Figurehyperlink"/>
        </w:rPr>
        <w:t>Figure 23</w:t>
      </w:r>
      <w:r w:rsidR="003B7E39" w:rsidRPr="00A12B2A">
        <w:fldChar w:fldCharType="end"/>
      </w:r>
      <w:r w:rsidRPr="00A12B2A">
        <w:t xml:space="preserve"> for a </w:t>
      </w:r>
      <w:proofErr w:type="spellStart"/>
      <w:r w:rsidRPr="00A12B2A">
        <w:t>Chezy</w:t>
      </w:r>
      <w:proofErr w:type="spellEnd"/>
      <w:r w:rsidRPr="00A12B2A">
        <w:t xml:space="preserve"> friction factor.  Comparison of the various turbulence closure theories to classical open channel flow theory for seven vertical layers is shown in </w:t>
      </w:r>
      <w:r w:rsidR="003B7E39" w:rsidRPr="00A12B2A">
        <w:fldChar w:fldCharType="begin"/>
      </w:r>
      <w:r w:rsidR="003B7E39" w:rsidRPr="00A12B2A">
        <w:instrText xml:space="preserve"> REF _Ref532635148 \h  \* MERGEFORMAT </w:instrText>
      </w:r>
      <w:r w:rsidR="003B7E39" w:rsidRPr="00A12B2A">
        <w:fldChar w:fldCharType="separate"/>
      </w:r>
      <w:r w:rsidR="00A95042" w:rsidRPr="00A95042">
        <w:rPr>
          <w:rStyle w:val="Figurehyperlink"/>
        </w:rPr>
        <w:t>Figure 24</w:t>
      </w:r>
      <w:r w:rsidR="003B7E39" w:rsidRPr="00A12B2A">
        <w:fldChar w:fldCharType="end"/>
      </w:r>
      <w:r w:rsidRPr="00A12B2A">
        <w:t>.</w:t>
      </w:r>
    </w:p>
    <w:p w14:paraId="3BC616B1" w14:textId="77777777" w:rsidR="0041037A" w:rsidRPr="00B7030B" w:rsidRDefault="00AE1A19" w:rsidP="00B6554A">
      <w:pPr>
        <w:pStyle w:val="Graph"/>
      </w:pPr>
      <w:r w:rsidRPr="00B7030B">
        <w:rPr>
          <w:noProof/>
        </w:rPr>
        <w:drawing>
          <wp:inline distT="0" distB="0" distL="0" distR="0" wp14:anchorId="77F53ED5" wp14:editId="16787B40">
            <wp:extent cx="4614545" cy="2688590"/>
            <wp:effectExtent l="0" t="0" r="0" b="0"/>
            <wp:docPr id="365" name="Object 365"/>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14:paraId="396145B7" w14:textId="5080919B" w:rsidR="0041037A" w:rsidRPr="00A12B2A" w:rsidRDefault="0041037A" w:rsidP="00B6554A">
      <w:pPr>
        <w:pStyle w:val="Figurecaption"/>
      </w:pPr>
      <w:bookmarkStart w:id="201" w:name="_Ref532635146"/>
      <w:bookmarkStart w:id="202" w:name="_Toc433625601"/>
      <w:bookmarkStart w:id="203" w:name="_Toc491053296"/>
      <w:bookmarkStart w:id="204" w:name="_Toc523896621"/>
      <w:bookmarkStart w:id="205" w:name="_Toc48573734"/>
      <w:r w:rsidRPr="00A12B2A">
        <w:t xml:space="preserve">Figure </w:t>
      </w:r>
      <w:r w:rsidR="00000000">
        <w:fldChar w:fldCharType="begin"/>
      </w:r>
      <w:r w:rsidR="00000000">
        <w:instrText xml:space="preserve"> SEQ Figure \* ARABIC </w:instrText>
      </w:r>
      <w:r w:rsidR="00000000">
        <w:fldChar w:fldCharType="separate"/>
      </w:r>
      <w:r w:rsidR="00A95042">
        <w:rPr>
          <w:noProof/>
        </w:rPr>
        <w:t>22</w:t>
      </w:r>
      <w:r w:rsidR="00000000">
        <w:rPr>
          <w:noProof/>
        </w:rPr>
        <w:fldChar w:fldCharType="end"/>
      </w:r>
      <w:bookmarkEnd w:id="201"/>
      <w:r w:rsidRPr="00A12B2A">
        <w:t xml:space="preserve">. Variation of turbulent vertical eddy viscosity for flow of 2574 </w:t>
      </w:r>
      <w:r w:rsidRPr="0028580F">
        <w:t>m</w:t>
      </w:r>
      <w:r w:rsidRPr="0028580F">
        <w:rPr>
          <w:rStyle w:val="Superscript"/>
          <w:rFonts w:asciiTheme="minorHAnsi" w:hAnsiTheme="minorHAnsi"/>
          <w:b w:val="0"/>
          <w:color w:val="000000"/>
          <w:sz w:val="20"/>
        </w:rPr>
        <w:t>3</w:t>
      </w:r>
      <w:r w:rsidRPr="0028580F">
        <w:t xml:space="preserve"> s</w:t>
      </w:r>
      <w:r w:rsidRPr="0028580F">
        <w:rPr>
          <w:rStyle w:val="Superscript"/>
          <w:rFonts w:asciiTheme="minorHAnsi" w:hAnsiTheme="minorHAnsi"/>
          <w:b w:val="0"/>
          <w:color w:val="000000"/>
          <w:sz w:val="20"/>
        </w:rPr>
        <w:t>-</w:t>
      </w:r>
      <w:r w:rsidRPr="00A12B2A">
        <w:rPr>
          <w:rStyle w:val="Superscript"/>
          <w:rFonts w:asciiTheme="minorHAnsi" w:hAnsiTheme="minorHAnsi"/>
          <w:b w:val="0"/>
          <w:i/>
          <w:iCs/>
          <w:color w:val="000000"/>
          <w:sz w:val="20"/>
        </w:rPr>
        <w:t>1</w:t>
      </w:r>
      <w:r w:rsidRPr="00A12B2A">
        <w:t xml:space="preserve"> flow down a channel of length 30 </w:t>
      </w:r>
      <w:r w:rsidRPr="0028580F">
        <w:t>km</w:t>
      </w:r>
      <w:r w:rsidRPr="00A12B2A">
        <w:t xml:space="preserve"> and width of 100 </w:t>
      </w:r>
      <w:r w:rsidRPr="0028580F">
        <w:t>m</w:t>
      </w:r>
      <w:r w:rsidRPr="00A12B2A">
        <w:t xml:space="preserve"> at x=15 </w:t>
      </w:r>
      <w:r w:rsidRPr="0028580F">
        <w:t>km</w:t>
      </w:r>
      <w:r w:rsidRPr="00A12B2A">
        <w:t>.</w:t>
      </w:r>
      <w:bookmarkEnd w:id="202"/>
      <w:bookmarkEnd w:id="203"/>
      <w:bookmarkEnd w:id="204"/>
      <w:bookmarkEnd w:id="205"/>
    </w:p>
    <w:p w14:paraId="63BC46E9" w14:textId="77777777" w:rsidR="0041037A" w:rsidRPr="00B7030B" w:rsidRDefault="00AE1A19" w:rsidP="00B6554A">
      <w:pPr>
        <w:pStyle w:val="Graph"/>
      </w:pPr>
      <w:r w:rsidRPr="00B7030B">
        <w:rPr>
          <w:noProof/>
        </w:rPr>
        <w:lastRenderedPageBreak/>
        <w:drawing>
          <wp:inline distT="0" distB="0" distL="0" distR="0" wp14:anchorId="271D021F" wp14:editId="1EE717C3">
            <wp:extent cx="4754880" cy="2682240"/>
            <wp:effectExtent l="0" t="0" r="0" b="0"/>
            <wp:docPr id="366" name="Object 366"/>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bookmarkStart w:id="206" w:name="_Ref8716543"/>
      <w:bookmarkStart w:id="207" w:name="_Toc433625602"/>
      <w:bookmarkStart w:id="208" w:name="_Toc491053297"/>
      <w:bookmarkStart w:id="209" w:name="_Toc523896622"/>
    </w:p>
    <w:p w14:paraId="48F932C8" w14:textId="531AD9F8" w:rsidR="0041037A" w:rsidRPr="00A12B2A" w:rsidRDefault="0041037A" w:rsidP="007552CD">
      <w:pPr>
        <w:pStyle w:val="Figurecaption"/>
      </w:pPr>
      <w:bookmarkStart w:id="210" w:name="_Ref532635147"/>
      <w:bookmarkStart w:id="211" w:name="_Toc48573735"/>
      <w:bookmarkEnd w:id="206"/>
      <w:r w:rsidRPr="00A12B2A">
        <w:t xml:space="preserve">Figure </w:t>
      </w:r>
      <w:r w:rsidR="00000000">
        <w:fldChar w:fldCharType="begin"/>
      </w:r>
      <w:r w:rsidR="00000000">
        <w:instrText xml:space="preserve"> SEQ Figure \* ARABIC </w:instrText>
      </w:r>
      <w:r w:rsidR="00000000">
        <w:fldChar w:fldCharType="separate"/>
      </w:r>
      <w:r w:rsidR="00A95042">
        <w:rPr>
          <w:noProof/>
        </w:rPr>
        <w:t>23</w:t>
      </w:r>
      <w:r w:rsidR="00000000">
        <w:rPr>
          <w:noProof/>
        </w:rPr>
        <w:fldChar w:fldCharType="end"/>
      </w:r>
      <w:bookmarkEnd w:id="210"/>
      <w:r w:rsidRPr="00A12B2A">
        <w:t xml:space="preserve">. Variation of turbulent vertical eddy viscosity for flow of 2574 </w:t>
      </w:r>
      <w:r w:rsidRPr="0028580F">
        <w:t>m</w:t>
      </w:r>
      <w:r w:rsidRPr="0028580F">
        <w:rPr>
          <w:vertAlign w:val="superscript"/>
        </w:rPr>
        <w:t xml:space="preserve">3 </w:t>
      </w:r>
      <w:r w:rsidRPr="0028580F">
        <w:t>s</w:t>
      </w:r>
      <w:r w:rsidRPr="0028580F">
        <w:rPr>
          <w:vertAlign w:val="superscript"/>
        </w:rPr>
        <w:t>-1</w:t>
      </w:r>
      <w:r w:rsidRPr="00A12B2A">
        <w:t xml:space="preserve"> flow down a channel of length 30 </w:t>
      </w:r>
      <w:r w:rsidRPr="0028580F">
        <w:t>km</w:t>
      </w:r>
      <w:r w:rsidRPr="00A12B2A">
        <w:t xml:space="preserve"> and width of 100 </w:t>
      </w:r>
      <w:r w:rsidRPr="0028580F">
        <w:t>m</w:t>
      </w:r>
      <w:r w:rsidRPr="00A12B2A">
        <w:t xml:space="preserve"> measured at x=15 </w:t>
      </w:r>
      <w:r w:rsidRPr="0028580F">
        <w:t>km</w:t>
      </w:r>
      <w:r w:rsidRPr="00A12B2A">
        <w:t>.</w:t>
      </w:r>
      <w:bookmarkEnd w:id="207"/>
      <w:bookmarkEnd w:id="208"/>
      <w:bookmarkEnd w:id="209"/>
      <w:bookmarkEnd w:id="211"/>
    </w:p>
    <w:p w14:paraId="1B1E1034" w14:textId="77777777" w:rsidR="0041037A" w:rsidRPr="00B7030B" w:rsidRDefault="00AE1A19" w:rsidP="007552CD">
      <w:pPr>
        <w:pStyle w:val="Graph"/>
        <w:rPr>
          <w:noProof/>
        </w:rPr>
      </w:pPr>
      <w:r w:rsidRPr="00B7030B">
        <w:rPr>
          <w:noProof/>
        </w:rPr>
        <w:drawing>
          <wp:inline distT="0" distB="0" distL="0" distR="0" wp14:anchorId="228745AB" wp14:editId="3A8882F2">
            <wp:extent cx="4639310" cy="2523490"/>
            <wp:effectExtent l="0" t="0" r="0" b="0"/>
            <wp:docPr id="367" name="Object 367"/>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14:paraId="6B6063CB" w14:textId="2E299ADF" w:rsidR="0041037A" w:rsidRPr="00A12B2A" w:rsidRDefault="0041037A" w:rsidP="007552CD">
      <w:pPr>
        <w:pStyle w:val="Figurecaption"/>
      </w:pPr>
      <w:bookmarkStart w:id="212" w:name="_Ref532635148"/>
      <w:bookmarkStart w:id="213" w:name="_Toc491053298"/>
      <w:bookmarkStart w:id="214" w:name="_Toc523896623"/>
      <w:bookmarkStart w:id="215" w:name="_Toc48573736"/>
      <w:r w:rsidRPr="00A12B2A">
        <w:t xml:space="preserve">Figure </w:t>
      </w:r>
      <w:r w:rsidR="00000000">
        <w:fldChar w:fldCharType="begin"/>
      </w:r>
      <w:r w:rsidR="00000000">
        <w:instrText xml:space="preserve"> SEQ Figure \* ARABIC </w:instrText>
      </w:r>
      <w:r w:rsidR="00000000">
        <w:fldChar w:fldCharType="separate"/>
      </w:r>
      <w:r w:rsidR="00A95042">
        <w:rPr>
          <w:noProof/>
        </w:rPr>
        <w:t>24</w:t>
      </w:r>
      <w:r w:rsidR="00000000">
        <w:rPr>
          <w:noProof/>
        </w:rPr>
        <w:fldChar w:fldCharType="end"/>
      </w:r>
      <w:bookmarkEnd w:id="212"/>
      <w:r w:rsidRPr="00A12B2A">
        <w:t>. Comparison of vertical velocity predictions of W2 model with various eddy viscosity models compared to theory.</w:t>
      </w:r>
      <w:bookmarkEnd w:id="213"/>
      <w:bookmarkEnd w:id="214"/>
      <w:bookmarkEnd w:id="215"/>
    </w:p>
    <w:p w14:paraId="6BE158D5" w14:textId="77777777" w:rsidR="0041037A" w:rsidRPr="00B7030B" w:rsidRDefault="0041037A" w:rsidP="007552CD">
      <w:pPr>
        <w:pStyle w:val="Heading4"/>
      </w:pPr>
      <w:bookmarkStart w:id="216" w:name="_Toc48573570"/>
      <w:r w:rsidRPr="00B7030B">
        <w:t>Formulation</w:t>
      </w:r>
      <w:bookmarkEnd w:id="216"/>
    </w:p>
    <w:p w14:paraId="3F19C769" w14:textId="2DF80DCA" w:rsidR="0041037A" w:rsidRPr="00A12B2A" w:rsidRDefault="0041037A" w:rsidP="007552CD">
      <w:pPr>
        <w:pStyle w:val="BodyText"/>
      </w:pPr>
      <w:r w:rsidRPr="00A12B2A">
        <w:t xml:space="preserve">In </w:t>
      </w:r>
      <w:r w:rsidRPr="0028580F">
        <w:rPr>
          <w:b/>
          <w:bCs/>
        </w:rPr>
        <w:t>CE-QUAL-W2</w:t>
      </w:r>
      <w:r w:rsidRPr="00A12B2A">
        <w:t>, the shear stress term includes the contribution to the shear stress from surface waves induced by the wind.  The wind can produce waves that produce decaying motions with depth (</w:t>
      </w:r>
      <w:r w:rsidR="003B7E39" w:rsidRPr="00A12B2A">
        <w:fldChar w:fldCharType="begin"/>
      </w:r>
      <w:r w:rsidR="003B7E39" w:rsidRPr="00A12B2A">
        <w:instrText xml:space="preserve"> REF _Ref532631714 \h  \* MERGEFORMAT </w:instrText>
      </w:r>
      <w:r w:rsidR="003B7E39" w:rsidRPr="00A12B2A">
        <w:fldChar w:fldCharType="separate"/>
      </w:r>
      <w:r w:rsidR="00A95042" w:rsidRPr="00A95042">
        <w:rPr>
          <w:rStyle w:val="Figurehyperlink"/>
        </w:rPr>
        <w:t>Figure 25</w:t>
      </w:r>
      <w:r w:rsidR="003B7E39" w:rsidRPr="00A12B2A">
        <w:fldChar w:fldCharType="end"/>
      </w:r>
      <w:r w:rsidRPr="00A12B2A">
        <w:t xml:space="preserve">). </w:t>
      </w:r>
    </w:p>
    <w:bookmarkStart w:id="217" w:name="_MON_1694668953"/>
    <w:bookmarkEnd w:id="217"/>
    <w:p w14:paraId="5B03CD80" w14:textId="77777777" w:rsidR="0041037A" w:rsidRPr="00B7030B" w:rsidRDefault="00E108E0" w:rsidP="007552CD">
      <w:pPr>
        <w:pStyle w:val="Graph"/>
      </w:pPr>
      <w:r w:rsidRPr="00F749E5">
        <w:rPr>
          <w:noProof/>
        </w:rPr>
        <w:object w:dxaOrig="5930" w:dyaOrig="3559" w14:anchorId="7ABD8A96">
          <v:shape id="_x0000_i1214" type="#_x0000_t75" alt="" style="width:392.2pt;height:198.3pt;mso-width-percent:0;mso-height-percent:0;mso-width-percent:0;mso-height-percent:0" o:ole="" fillcolor="window">
            <v:imagedata r:id="rId118" o:title=""/>
          </v:shape>
          <o:OLEObject Type="Embed" ProgID="Word.Picture.8" ShapeID="_x0000_i1214" DrawAspect="Content" ObjectID="_1721314791" r:id="rId119"/>
        </w:object>
      </w:r>
    </w:p>
    <w:p w14:paraId="3BEF96D8" w14:textId="30153D9D" w:rsidR="0041037A" w:rsidRPr="00A12B2A" w:rsidRDefault="0041037A" w:rsidP="007552CD">
      <w:pPr>
        <w:pStyle w:val="Figurecaption"/>
      </w:pPr>
      <w:bookmarkStart w:id="218" w:name="_Ref532631714"/>
      <w:bookmarkStart w:id="219" w:name="_Toc48573737"/>
      <w:r w:rsidRPr="00A12B2A">
        <w:t xml:space="preserve">Figure </w:t>
      </w:r>
      <w:r w:rsidR="00000000">
        <w:fldChar w:fldCharType="begin"/>
      </w:r>
      <w:r w:rsidR="00000000">
        <w:instrText xml:space="preserve"> SEQ Figure \* ARABIC </w:instrText>
      </w:r>
      <w:r w:rsidR="00000000">
        <w:fldChar w:fldCharType="separate"/>
      </w:r>
      <w:r w:rsidR="00A95042">
        <w:rPr>
          <w:noProof/>
        </w:rPr>
        <w:t>25</w:t>
      </w:r>
      <w:r w:rsidR="00000000">
        <w:rPr>
          <w:noProof/>
        </w:rPr>
        <w:fldChar w:fldCharType="end"/>
      </w:r>
      <w:bookmarkEnd w:id="218"/>
      <w:r w:rsidRPr="00A12B2A">
        <w:t>.  Conceptual diagram of wind induced motion.</w:t>
      </w:r>
      <w:bookmarkEnd w:id="219"/>
    </w:p>
    <w:p w14:paraId="717AB328" w14:textId="77777777" w:rsidR="0041037A" w:rsidRPr="00B7030B" w:rsidRDefault="0041037A" w:rsidP="007552CD">
      <w:pPr>
        <w:pStyle w:val="BodyText"/>
      </w:pPr>
      <w:r w:rsidRPr="00B7030B">
        <w:t>The total longitudinal shear stress for a layer is defined as having contributions from interfacial velocity shear, wind wave generated shear, and friction shear along boundaries:</w:t>
      </w:r>
    </w:p>
    <w:p w14:paraId="0B380BCE" w14:textId="424FCC26" w:rsidR="0041037A" w:rsidRPr="00B7030B" w:rsidRDefault="0041037A" w:rsidP="008F3173">
      <w:pPr>
        <w:pStyle w:val="equation"/>
        <w:rPr>
          <w:rFonts w:asciiTheme="minorHAnsi" w:hAnsiTheme="minorHAnsi"/>
        </w:rPr>
      </w:pPr>
      <w:r w:rsidRPr="00B7030B">
        <w:rPr>
          <w:rFonts w:asciiTheme="minorHAnsi" w:hAnsiTheme="minorHAnsi"/>
        </w:rPr>
        <w:tab/>
      </w:r>
      <m:oMath>
        <m:f>
          <m:fPr>
            <m:ctrlPr>
              <w:rPr>
                <w:rFonts w:ascii="Cambria Math" w:hAnsiTheme="minorHAnsi"/>
                <w:i/>
              </w:rPr>
            </m:ctrlPr>
          </m:fPr>
          <m:num>
            <m:sSub>
              <m:sSubPr>
                <m:ctrlPr>
                  <w:rPr>
                    <w:rFonts w:ascii="Cambria Math" w:hAnsiTheme="minorHAnsi"/>
                    <w:i/>
                  </w:rPr>
                </m:ctrlPr>
              </m:sSubPr>
              <m:e>
                <m:r>
                  <w:rPr>
                    <w:rFonts w:ascii="Cambria Math" w:hAnsiTheme="minorHAnsi"/>
                  </w:rPr>
                  <m:t>τ</m:t>
                </m:r>
              </m:e>
              <m:sub>
                <m:r>
                  <w:rPr>
                    <w:rFonts w:ascii="Cambria Math" w:hAnsiTheme="minorHAnsi"/>
                  </w:rPr>
                  <m:t>xz</m:t>
                </m:r>
              </m:sub>
            </m:sSub>
          </m:num>
          <m:den>
            <m:r>
              <w:rPr>
                <w:rFonts w:ascii="Cambria Math" w:hAnsiTheme="minorHAnsi"/>
              </w:rPr>
              <m:t>ρ</m:t>
            </m:r>
          </m:den>
        </m:f>
        <m:r>
          <w:rPr>
            <w:rFonts w:ascii="Cambria Math" w:hAnsiTheme="minorHAnsi"/>
          </w:rPr>
          <m:t>=</m:t>
        </m:r>
        <m:sSub>
          <m:sSubPr>
            <m:ctrlPr>
              <w:rPr>
                <w:rFonts w:ascii="Cambria Math" w:hAnsiTheme="minorHAnsi"/>
                <w:i/>
              </w:rPr>
            </m:ctrlPr>
          </m:sSubPr>
          <m:e>
            <m:r>
              <w:rPr>
                <w:rFonts w:ascii="Cambria Math" w:hAnsiTheme="minorHAnsi"/>
              </w:rPr>
              <m:t>A</m:t>
            </m:r>
          </m:e>
          <m:sub>
            <m:r>
              <w:rPr>
                <w:rFonts w:ascii="Cambria Math" w:hAnsiTheme="minorHAnsi"/>
              </w:rPr>
              <m:t>z</m:t>
            </m:r>
          </m:sub>
        </m:sSub>
        <m:f>
          <m:fPr>
            <m:ctrlPr>
              <w:rPr>
                <w:rFonts w:ascii="Cambria Math" w:hAnsiTheme="minorHAnsi"/>
                <w:i/>
              </w:rPr>
            </m:ctrlPr>
          </m:fPr>
          <m:num>
            <m:r>
              <w:rPr>
                <w:rFonts w:ascii="Cambria Math" w:hAnsiTheme="minorHAnsi"/>
              </w:rPr>
              <m:t>∂U</m:t>
            </m:r>
          </m:num>
          <m:den>
            <m:r>
              <w:rPr>
                <w:rFonts w:ascii="Cambria Math" w:hAnsiTheme="minorHAnsi"/>
              </w:rPr>
              <m:t>∂z</m:t>
            </m:r>
          </m:den>
        </m:f>
        <m:r>
          <w:rPr>
            <w:rFonts w:ascii="Cambria Math" w:hAnsiTheme="minorHAnsi"/>
          </w:rPr>
          <m:t>+</m:t>
        </m:r>
        <m:f>
          <m:fPr>
            <m:ctrlPr>
              <w:rPr>
                <w:rFonts w:ascii="Cambria Math" w:hAnsiTheme="minorHAnsi"/>
                <w:i/>
              </w:rPr>
            </m:ctrlPr>
          </m:fPr>
          <m:num>
            <m:sSub>
              <m:sSubPr>
                <m:ctrlPr>
                  <w:rPr>
                    <w:rFonts w:ascii="Cambria Math" w:hAnsiTheme="minorHAnsi"/>
                    <w:i/>
                  </w:rPr>
                </m:ctrlPr>
              </m:sSubPr>
              <m:e>
                <m:r>
                  <w:rPr>
                    <w:rFonts w:ascii="Cambria Math" w:hAnsiTheme="minorHAnsi"/>
                  </w:rPr>
                  <m:t>τ</m:t>
                </m:r>
              </m:e>
              <m:sub>
                <m:r>
                  <w:rPr>
                    <w:rFonts w:ascii="Cambria Math" w:hAnsiTheme="minorHAnsi"/>
                  </w:rPr>
                  <m:t>wx</m:t>
                </m:r>
              </m:sub>
            </m:sSub>
          </m:num>
          <m:den>
            <m:r>
              <w:rPr>
                <w:rFonts w:ascii="Cambria Math" w:hAnsiTheme="minorHAnsi"/>
              </w:rPr>
              <m:t>ρ</m:t>
            </m:r>
          </m:den>
        </m:f>
        <m:sSup>
          <m:sSupPr>
            <m:ctrlPr>
              <w:rPr>
                <w:rFonts w:ascii="Cambria Math" w:hAnsiTheme="minorHAnsi"/>
                <w:i/>
              </w:rPr>
            </m:ctrlPr>
          </m:sSupPr>
          <m:e>
            <m:r>
              <w:rPr>
                <w:rFonts w:ascii="Cambria Math" w:hAnsiTheme="minorHAnsi"/>
              </w:rPr>
              <m:t>e</m:t>
            </m:r>
          </m:e>
          <m:sup>
            <m:r>
              <w:rPr>
                <w:rFonts w:ascii="Cambria Math" w:hAnsiTheme="minorHAnsi"/>
              </w:rPr>
              <m:t>-</m:t>
            </m:r>
            <m:r>
              <w:rPr>
                <w:rFonts w:ascii="Cambria Math" w:hAnsiTheme="minorHAnsi"/>
              </w:rPr>
              <m:t>2kz</m:t>
            </m:r>
          </m:sup>
        </m:sSup>
        <m:r>
          <w:rPr>
            <w:rFonts w:ascii="Cambria Math" w:hAnsiTheme="minorHAnsi"/>
          </w:rPr>
          <m:t>+</m:t>
        </m:r>
        <m:f>
          <m:fPr>
            <m:ctrlPr>
              <w:rPr>
                <w:rFonts w:ascii="Cambria Math" w:hAnsiTheme="minorHAnsi"/>
                <w:i/>
              </w:rPr>
            </m:ctrlPr>
          </m:fPr>
          <m:num>
            <m:sSub>
              <m:sSubPr>
                <m:ctrlPr>
                  <w:rPr>
                    <w:rFonts w:ascii="Cambria Math" w:hAnsiTheme="minorHAnsi"/>
                    <w:i/>
                  </w:rPr>
                </m:ctrlPr>
              </m:sSubPr>
              <m:e>
                <m:r>
                  <w:rPr>
                    <w:rFonts w:ascii="Cambria Math" w:hAnsiTheme="minorHAnsi"/>
                  </w:rPr>
                  <m:t>τ</m:t>
                </m:r>
              </m:e>
              <m:sub>
                <m:r>
                  <w:rPr>
                    <w:rFonts w:ascii="Cambria Math" w:hAnsiTheme="minorHAnsi"/>
                  </w:rPr>
                  <m:t>b</m:t>
                </m:r>
              </m:sub>
            </m:sSub>
          </m:num>
          <m:den>
            <m:r>
              <w:rPr>
                <w:rFonts w:ascii="Cambria Math" w:hAnsiTheme="minorHAnsi"/>
              </w:rPr>
              <m:t>ρ</m:t>
            </m:r>
          </m:den>
        </m:f>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63</w:t>
      </w:r>
      <w:r w:rsidR="00A41B27">
        <w:rPr>
          <w:rStyle w:val="EquationCaption"/>
          <w:rFonts w:asciiTheme="minorHAnsi" w:hAnsiTheme="minorHAnsi"/>
        </w:rPr>
        <w:fldChar w:fldCharType="end"/>
      </w:r>
      <w:r w:rsidRPr="00B7030B">
        <w:rPr>
          <w:rStyle w:val="EquationCaption"/>
          <w:rFonts w:asciiTheme="minorHAnsi" w:hAnsiTheme="minorHAnsi"/>
        </w:rPr>
        <w:t>)</w:t>
      </w:r>
    </w:p>
    <w:p w14:paraId="0029A47F" w14:textId="77777777" w:rsidR="0041037A" w:rsidRPr="00A12B2A" w:rsidRDefault="0041037A" w:rsidP="00C012E8">
      <w:pPr>
        <w:pStyle w:val="BodyText"/>
      </w:pPr>
      <w:r w:rsidRPr="00A12B2A">
        <w:t>where:</w:t>
      </w:r>
    </w:p>
    <w:p w14:paraId="58985AA0" w14:textId="77777777" w:rsidR="0041037A" w:rsidRPr="00A12B2A" w:rsidRDefault="0041037A" w:rsidP="0052054C">
      <w:pPr>
        <w:pStyle w:val="variabledefinitionChar"/>
      </w:pPr>
      <w:r w:rsidRPr="00B7030B">
        <w:tab/>
      </w:r>
      <w:r w:rsidRPr="00A12B2A">
        <w:rPr>
          <w:i/>
          <w:iCs/>
        </w:rPr>
        <w:sym w:font="Symbol" w:char="F074"/>
      </w:r>
      <w:proofErr w:type="spellStart"/>
      <w:r w:rsidRPr="00A12B2A">
        <w:rPr>
          <w:i/>
          <w:iCs/>
          <w:vertAlign w:val="subscript"/>
        </w:rPr>
        <w:t>wx</w:t>
      </w:r>
      <w:proofErr w:type="spellEnd"/>
      <w:r w:rsidRPr="00A12B2A">
        <w:rPr>
          <w:vertAlign w:val="subscript"/>
        </w:rPr>
        <w:tab/>
      </w:r>
      <w:r w:rsidRPr="00A12B2A">
        <w:t>=</w:t>
      </w:r>
      <w:r w:rsidRPr="00A12B2A">
        <w:tab/>
        <w:t>longitudinal wind shear at the surface</w:t>
      </w:r>
    </w:p>
    <w:p w14:paraId="67D998B2" w14:textId="77777777" w:rsidR="0041037A" w:rsidRPr="00A12B2A" w:rsidRDefault="0041037A" w:rsidP="00B6554A">
      <w:pPr>
        <w:pStyle w:val="variabledefinitionChar"/>
      </w:pPr>
      <w:r w:rsidRPr="00A12B2A">
        <w:tab/>
      </w:r>
      <w:r w:rsidRPr="00A12B2A">
        <w:rPr>
          <w:iCs/>
        </w:rPr>
        <w:t>k</w:t>
      </w:r>
      <w:r w:rsidRPr="00A12B2A">
        <w:tab/>
        <w:t>=</w:t>
      </w:r>
      <w:r w:rsidRPr="00A12B2A">
        <w:tab/>
        <w:t xml:space="preserve">wave number = </w:t>
      </w:r>
      <m:oMath>
        <m:f>
          <m:fPr>
            <m:ctrlPr>
              <w:rPr>
                <w:rFonts w:ascii="Cambria Math" w:hAnsi="Cambria Math"/>
              </w:rPr>
            </m:ctrlPr>
          </m:fPr>
          <m:num>
            <m:r>
              <m:rPr>
                <m:sty m:val="p"/>
              </m:rPr>
              <w:rPr>
                <w:rFonts w:ascii="Cambria Math" w:hAnsi="Cambria Math"/>
              </w:rPr>
              <m:t>4</m:t>
            </m:r>
            <m:sSup>
              <m:sSupPr>
                <m:ctrlPr>
                  <w:rPr>
                    <w:rFonts w:ascii="Cambria Math" w:hAnsi="Cambria Math"/>
                  </w:rPr>
                </m:ctrlPr>
              </m:sSupPr>
              <m:e>
                <m:r>
                  <w:rPr>
                    <w:rFonts w:ascii="Cambria Math" w:hAnsi="Cambria Math"/>
                  </w:rPr>
                  <m:t>π</m:t>
                </m:r>
              </m:e>
              <m:sup>
                <m:r>
                  <m:rPr>
                    <m:sty m:val="p"/>
                  </m:rPr>
                  <w:rPr>
                    <w:rFonts w:ascii="Cambria Math" w:hAnsi="Cambria Math"/>
                  </w:rPr>
                  <m:t>2</m:t>
                </m:r>
              </m:sup>
            </m:sSup>
          </m:num>
          <m:den>
            <m:r>
              <w:rPr>
                <w:rFonts w:ascii="Cambria Math" w:hAnsi="Cambria Math"/>
              </w:rPr>
              <m:t>g</m:t>
            </m:r>
            <m:sSubSup>
              <m:sSubSupPr>
                <m:ctrlPr>
                  <w:rPr>
                    <w:rFonts w:ascii="Cambria Math" w:hAnsi="Cambria Math"/>
                  </w:rPr>
                </m:ctrlPr>
              </m:sSubSupPr>
              <m:e>
                <m:r>
                  <w:rPr>
                    <w:rFonts w:ascii="Cambria Math" w:hAnsi="Cambria Math"/>
                  </w:rPr>
                  <m:t>T</m:t>
                </m:r>
              </m:e>
              <m:sub>
                <m:r>
                  <w:rPr>
                    <w:rFonts w:ascii="Cambria Math" w:hAnsi="Cambria Math"/>
                  </w:rPr>
                  <m:t>w</m:t>
                </m:r>
              </m:sub>
              <m:sup>
                <m:r>
                  <m:rPr>
                    <m:sty m:val="p"/>
                  </m:rPr>
                  <w:rPr>
                    <w:rFonts w:ascii="Cambria Math" w:hAnsi="Cambria Math"/>
                  </w:rPr>
                  <m:t>2</m:t>
                </m:r>
              </m:sup>
            </m:sSubSup>
          </m:den>
        </m:f>
      </m:oMath>
    </w:p>
    <w:p w14:paraId="21C3D476" w14:textId="77777777" w:rsidR="0041037A" w:rsidRPr="00A12B2A" w:rsidRDefault="0041037A" w:rsidP="00B6554A">
      <w:pPr>
        <w:pStyle w:val="variabledefinitionChar"/>
      </w:pPr>
      <w:r w:rsidRPr="00A12B2A">
        <w:tab/>
      </w:r>
      <w:r w:rsidRPr="00A12B2A">
        <w:rPr>
          <w:iCs/>
        </w:rPr>
        <w:t>T</w:t>
      </w:r>
      <w:r w:rsidRPr="00A12B2A">
        <w:rPr>
          <w:iCs/>
          <w:vertAlign w:val="subscript"/>
        </w:rPr>
        <w:t>w</w:t>
      </w:r>
      <w:r w:rsidRPr="00A12B2A">
        <w:rPr>
          <w:vertAlign w:val="subscript"/>
        </w:rPr>
        <w:tab/>
      </w:r>
      <w:r w:rsidRPr="00A12B2A">
        <w:t>=</w:t>
      </w:r>
      <w:r w:rsidRPr="00A12B2A">
        <w:tab/>
        <w:t xml:space="preserve">wind wave period = </w:t>
      </w:r>
      <m:oMath>
        <m:r>
          <m:rPr>
            <m:sty m:val="p"/>
          </m:rPr>
          <w:rPr>
            <w:rFonts w:ascii="Cambria Math" w:hAnsi="Cambria Math"/>
          </w:rPr>
          <m:t>6.95</m:t>
        </m:r>
        <m:r>
          <w:rPr>
            <w:rFonts w:ascii="Cambria Math" w:hAnsi="Cambria Math"/>
          </w:rPr>
          <m:t>E</m:t>
        </m:r>
        <m:r>
          <m:rPr>
            <m:sty m:val="p"/>
          </m:rPr>
          <w:rPr>
            <w:rFonts w:ascii="Cambria Math" w:hAnsi="Cambria Math"/>
          </w:rPr>
          <m:t>-2</m:t>
        </m:r>
        <m:r>
          <m:rPr>
            <m:sty m:val="p"/>
          </m:rPr>
          <w:rPr>
            <w:rFonts w:ascii="Cambria Math" w:hAnsi="Cambria Math"/>
          </w:rPr>
          <m:t> </m:t>
        </m:r>
        <m:sSup>
          <m:sSupPr>
            <m:ctrlPr>
              <w:rPr>
                <w:rFonts w:ascii="Cambria Math" w:hAnsi="Cambria Math"/>
              </w:rPr>
            </m:ctrlPr>
          </m:sSupPr>
          <m:e>
            <m:r>
              <w:rPr>
                <w:rFonts w:ascii="Cambria Math" w:hAnsi="Cambria Math"/>
              </w:rPr>
              <m:t>F</m:t>
            </m:r>
          </m:e>
          <m:sup>
            <m:r>
              <m:rPr>
                <m:sty m:val="p"/>
              </m:rPr>
              <w:rPr>
                <w:rFonts w:ascii="Cambria Math" w:hAnsi="Cambria Math"/>
              </w:rPr>
              <m:t>0.233</m:t>
            </m:r>
          </m:sup>
        </m:sSup>
        <m:sSup>
          <m:sSupPr>
            <m:ctrlPr>
              <w:rPr>
                <w:rFonts w:ascii="Cambria Math" w:hAnsi="Cambria Math"/>
              </w:rPr>
            </m:ctrlPr>
          </m:sSupPr>
          <m:e>
            <m:d>
              <m:dPr>
                <m:begChr m:val="|"/>
                <m:endChr m:val="|"/>
                <m:ctrlPr>
                  <w:rPr>
                    <w:rFonts w:ascii="Cambria Math" w:hAnsi="Cambria Math"/>
                  </w:rPr>
                </m:ctrlPr>
              </m:dPr>
              <m:e>
                <m:r>
                  <w:rPr>
                    <w:rFonts w:ascii="Cambria Math" w:hAnsi="Cambria Math"/>
                  </w:rPr>
                  <m:t>W</m:t>
                </m:r>
              </m:e>
            </m:d>
          </m:e>
          <m:sup>
            <m:r>
              <m:rPr>
                <m:sty m:val="p"/>
              </m:rPr>
              <w:rPr>
                <w:rFonts w:ascii="Cambria Math" w:hAnsi="Cambria Math"/>
              </w:rPr>
              <m:t>0.534</m:t>
            </m:r>
          </m:sup>
        </m:sSup>
      </m:oMath>
    </w:p>
    <w:p w14:paraId="70BA66A4" w14:textId="389D8F60" w:rsidR="0041037A" w:rsidRPr="00A12B2A" w:rsidRDefault="0041037A" w:rsidP="00B6554A">
      <w:pPr>
        <w:pStyle w:val="variabledefinitionChar"/>
      </w:pPr>
      <w:r w:rsidRPr="00A12B2A">
        <w:tab/>
      </w:r>
      <w:r w:rsidRPr="00A12B2A">
        <w:rPr>
          <w:i/>
          <w:iCs/>
        </w:rPr>
        <w:t>F</w:t>
      </w:r>
      <w:r w:rsidRPr="00A12B2A">
        <w:tab/>
        <w:t>=</w:t>
      </w:r>
      <w:r w:rsidRPr="00A12B2A">
        <w:tab/>
      </w:r>
      <w:r w:rsidR="006F2518">
        <w:t xml:space="preserve">wind </w:t>
      </w:r>
      <w:r w:rsidRPr="00A12B2A">
        <w:t xml:space="preserve">fetch length, </w:t>
      </w:r>
      <w:r w:rsidRPr="0028580F">
        <w:t>m</w:t>
      </w:r>
    </w:p>
    <w:p w14:paraId="3A008F20" w14:textId="77777777" w:rsidR="0041037A" w:rsidRPr="00A12B2A" w:rsidRDefault="0041037A" w:rsidP="007552CD">
      <w:pPr>
        <w:pStyle w:val="BodyText2"/>
      </w:pPr>
    </w:p>
    <w:p w14:paraId="427F87AE" w14:textId="77777777" w:rsidR="0041037A" w:rsidRPr="00A12B2A" w:rsidRDefault="0041037A" w:rsidP="007552CD">
      <w:pPr>
        <w:pStyle w:val="BodyText"/>
      </w:pPr>
      <w:r w:rsidRPr="00A12B2A">
        <w:t>The turbulent eddy viscosity was conceptualized by Prandtl as:</w:t>
      </w:r>
    </w:p>
    <w:p w14:paraId="3184FBDF" w14:textId="560EFDEA" w:rsidR="0041037A" w:rsidRPr="00B7030B" w:rsidRDefault="0041037A" w:rsidP="008F3173">
      <w:pPr>
        <w:pStyle w:val="equation"/>
        <w:rPr>
          <w:rFonts w:asciiTheme="minorHAnsi" w:hAnsiTheme="minorHAnsi"/>
        </w:rPr>
      </w:pPr>
      <w:r w:rsidRPr="00B7030B">
        <w:rPr>
          <w:rFonts w:asciiTheme="minorHAnsi" w:hAnsiTheme="minorHAnsi"/>
        </w:rPr>
        <w:tab/>
      </w:r>
      <m:oMath>
        <m:sSub>
          <m:sSubPr>
            <m:ctrlPr>
              <w:rPr>
                <w:rFonts w:ascii="Cambria Math" w:hAnsiTheme="minorHAnsi"/>
                <w:i/>
              </w:rPr>
            </m:ctrlPr>
          </m:sSubPr>
          <m:e>
            <m:r>
              <w:rPr>
                <w:rFonts w:ascii="Cambria Math" w:hAnsiTheme="minorHAnsi"/>
              </w:rPr>
              <m:t>ν</m:t>
            </m:r>
          </m:e>
          <m:sub>
            <m:r>
              <w:rPr>
                <w:rFonts w:ascii="Cambria Math" w:hAnsiTheme="minorHAnsi"/>
              </w:rPr>
              <m:t>turbulent</m:t>
            </m:r>
          </m:sub>
        </m:sSub>
        <m:r>
          <w:rPr>
            <w:rFonts w:ascii="Cambria Math" w:hAnsiTheme="minorHAnsi"/>
          </w:rPr>
          <m:t>=</m:t>
        </m:r>
        <m:sSup>
          <m:sSupPr>
            <m:ctrlPr>
              <w:rPr>
                <w:rFonts w:ascii="Cambria Math" w:hAnsi="Cambria Math"/>
                <w:i/>
              </w:rPr>
            </m:ctrlPr>
          </m:sSupPr>
          <m:e>
            <m:r>
              <m:rPr>
                <m:scr m:val="script"/>
              </m:rPr>
              <w:rPr>
                <w:rFonts w:ascii="Cambria Math" w:hAnsiTheme="minorHAnsi"/>
              </w:rPr>
              <m:t>l</m:t>
            </m:r>
          </m:e>
          <m:sup>
            <m:r>
              <w:rPr>
                <w:rFonts w:ascii="Cambria Math" w:hAnsiTheme="minorHAnsi"/>
              </w:rPr>
              <m:t>2</m:t>
            </m:r>
            <m:ctrlPr>
              <w:rPr>
                <w:rFonts w:ascii="Cambria Math" w:hAnsiTheme="minorHAnsi"/>
                <w:i/>
              </w:rPr>
            </m:ctrlPr>
          </m:sup>
        </m:sSup>
        <m:d>
          <m:dPr>
            <m:begChr m:val="|"/>
            <m:endChr m:val="|"/>
            <m:ctrlPr>
              <w:rPr>
                <w:rFonts w:ascii="Cambria Math" w:hAnsiTheme="minorHAnsi"/>
                <w:i/>
              </w:rPr>
            </m:ctrlPr>
          </m:dPr>
          <m:e>
            <m:f>
              <m:fPr>
                <m:ctrlPr>
                  <w:rPr>
                    <w:rFonts w:ascii="Cambria Math" w:hAnsiTheme="minorHAnsi"/>
                    <w:i/>
                  </w:rPr>
                </m:ctrlPr>
              </m:fPr>
              <m:num>
                <m:r>
                  <w:rPr>
                    <w:rFonts w:ascii="Cambria Math" w:hAnsiTheme="minorHAnsi"/>
                  </w:rPr>
                  <m:t>dU</m:t>
                </m:r>
              </m:num>
              <m:den>
                <m:r>
                  <w:rPr>
                    <w:rFonts w:ascii="Cambria Math" w:hAnsiTheme="minorHAnsi"/>
                  </w:rPr>
                  <m:t>dz</m:t>
                </m:r>
              </m:den>
            </m:f>
            <m:ctrlPr>
              <w:rPr>
                <w:rFonts w:ascii="Cambria Math" w:hAnsi="Cambria Math"/>
                <w:i/>
              </w:rPr>
            </m:ctrlPr>
          </m:e>
        </m:d>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64</w:t>
      </w:r>
      <w:r w:rsidR="00A41B27">
        <w:rPr>
          <w:rStyle w:val="EquationCaption"/>
          <w:rFonts w:asciiTheme="minorHAnsi" w:hAnsiTheme="minorHAnsi"/>
        </w:rPr>
        <w:fldChar w:fldCharType="end"/>
      </w:r>
      <w:r w:rsidRPr="00B7030B">
        <w:rPr>
          <w:rStyle w:val="EquationCaption"/>
          <w:rFonts w:asciiTheme="minorHAnsi" w:hAnsiTheme="minorHAnsi"/>
        </w:rPr>
        <w:t>)</w:t>
      </w:r>
    </w:p>
    <w:p w14:paraId="55BF75CC" w14:textId="7BDB93D6" w:rsidR="0041037A" w:rsidRPr="00A12B2A" w:rsidRDefault="0041037A" w:rsidP="007A3922">
      <w:pPr>
        <w:pStyle w:val="BodyText"/>
      </w:pPr>
      <w:r w:rsidRPr="00A12B2A">
        <w:t xml:space="preserve">where </w:t>
      </w:r>
      <w:r w:rsidRPr="00A12B2A">
        <w:sym w:font="MT Extra" w:char="F06C"/>
      </w:r>
      <w:r w:rsidRPr="00A12B2A">
        <w:t xml:space="preserve"> is defined as the mixing length and can be interpreted as being proportional to the average size of large eddies or the length scale of a turbulent eddy.  This length is a function of distance from a boundary or </w:t>
      </w:r>
      <w:proofErr w:type="gramStart"/>
      <w:r w:rsidRPr="00A12B2A">
        <w:t>wall</w:t>
      </w:r>
      <w:r w:rsidR="001B70A0">
        <w:t>,</w:t>
      </w:r>
      <w:r w:rsidRPr="00A12B2A">
        <w:t xml:space="preserve"> since</w:t>
      </w:r>
      <w:proofErr w:type="gramEnd"/>
      <w:r w:rsidRPr="00A12B2A">
        <w:t xml:space="preserve"> the eddy sizes vary as a function of distance from a boundary.  The goal in most turbulence models is the determination of the mixing length as a function of position in the fluid.  Because this concept is not firmly grounded in theory, there have been many published formulations for determination of A</w:t>
      </w:r>
      <w:r w:rsidRPr="00A12B2A">
        <w:rPr>
          <w:rStyle w:val="Subscript"/>
          <w:rFonts w:asciiTheme="minorHAnsi" w:hAnsiTheme="minorHAnsi"/>
          <w:sz w:val="20"/>
          <w:szCs w:val="18"/>
        </w:rPr>
        <w:t>z</w:t>
      </w:r>
      <w:r w:rsidRPr="00A12B2A">
        <w:t xml:space="preserve"> in the literature (Shanahan and </w:t>
      </w:r>
      <w:proofErr w:type="spellStart"/>
      <w:r w:rsidRPr="00A12B2A">
        <w:t>Harleman</w:t>
      </w:r>
      <w:proofErr w:type="spellEnd"/>
      <w:r w:rsidRPr="00A12B2A">
        <w:t>, 1982).</w:t>
      </w:r>
    </w:p>
    <w:p w14:paraId="2D170082" w14:textId="77777777" w:rsidR="0041037A" w:rsidRPr="00A12B2A" w:rsidRDefault="0041037A" w:rsidP="007A3922">
      <w:pPr>
        <w:pStyle w:val="BodyText"/>
      </w:pPr>
      <w:r w:rsidRPr="00A12B2A">
        <w:t>The mechanism for transporting the wind stress on the surface in the model is based on:</w:t>
      </w:r>
    </w:p>
    <w:p w14:paraId="667B3631" w14:textId="7DE771B0" w:rsidR="0041037A" w:rsidRPr="00B7030B" w:rsidRDefault="0041037A" w:rsidP="008F3173">
      <w:pPr>
        <w:pStyle w:val="equation"/>
        <w:rPr>
          <w:rFonts w:asciiTheme="minorHAnsi" w:hAnsiTheme="minorHAnsi"/>
        </w:rPr>
      </w:pPr>
      <w:r w:rsidRPr="00B7030B">
        <w:rPr>
          <w:rFonts w:asciiTheme="minorHAnsi" w:hAnsiTheme="minorHAnsi"/>
        </w:rPr>
        <w:tab/>
      </w:r>
      <m:oMath>
        <m:sSub>
          <m:sSubPr>
            <m:ctrlPr>
              <w:rPr>
                <w:rFonts w:ascii="Cambria Math" w:hAnsiTheme="minorHAnsi"/>
                <w:i/>
              </w:rPr>
            </m:ctrlPr>
          </m:sSubPr>
          <m:e>
            <m:r>
              <w:rPr>
                <w:rFonts w:ascii="Cambria Math" w:hAnsiTheme="minorHAnsi"/>
              </w:rPr>
              <m:t>A</m:t>
            </m:r>
          </m:e>
          <m:sub>
            <m:r>
              <w:rPr>
                <w:rFonts w:ascii="Cambria Math" w:hAnsiTheme="minorHAnsi"/>
              </w:rPr>
              <m:t>z</m:t>
            </m:r>
          </m:sub>
        </m:sSub>
        <m:r>
          <w:rPr>
            <w:rFonts w:ascii="Cambria Math" w:hAnsiTheme="minorHAnsi"/>
          </w:rPr>
          <m:t>=κ</m:t>
        </m:r>
        <m:f>
          <m:fPr>
            <m:ctrlPr>
              <w:rPr>
                <w:rFonts w:ascii="Cambria Math" w:hAnsi="Cambria Math"/>
                <w:i/>
              </w:rPr>
            </m:ctrlPr>
          </m:fPr>
          <m:num>
            <m:sSup>
              <m:sSupPr>
                <m:ctrlPr>
                  <w:rPr>
                    <w:rFonts w:ascii="Cambria Math" w:hAnsi="Cambria Math"/>
                    <w:i/>
                  </w:rPr>
                </m:ctrlPr>
              </m:sSupPr>
              <m:e>
                <m:r>
                  <m:rPr>
                    <m:scr m:val="script"/>
                  </m:rPr>
                  <w:rPr>
                    <w:rFonts w:ascii="Cambria Math" w:hAnsiTheme="minorHAnsi"/>
                  </w:rPr>
                  <m:t>l</m:t>
                </m:r>
              </m:e>
              <m:sup>
                <m:r>
                  <w:rPr>
                    <w:rFonts w:ascii="Cambria Math" w:hAnsiTheme="minorHAnsi"/>
                  </w:rPr>
                  <m:t>2</m:t>
                </m:r>
                <m:ctrlPr>
                  <w:rPr>
                    <w:rFonts w:ascii="Cambria Math" w:hAnsiTheme="minorHAnsi"/>
                    <w:i/>
                  </w:rPr>
                </m:ctrlPr>
              </m:sup>
            </m:sSup>
            <m:ctrlPr>
              <w:rPr>
                <w:rFonts w:ascii="Cambria Math" w:hAnsiTheme="minorHAnsi"/>
                <w:i/>
              </w:rPr>
            </m:ctrlPr>
          </m:num>
          <m:den>
            <m:r>
              <w:rPr>
                <w:rFonts w:ascii="Cambria Math" w:hAnsiTheme="minorHAnsi"/>
              </w:rPr>
              <m:t>2</m:t>
            </m:r>
            <m:ctrlPr>
              <w:rPr>
                <w:rFonts w:ascii="Cambria Math" w:hAnsiTheme="minorHAnsi"/>
                <w:i/>
              </w:rPr>
            </m:ctrlPr>
          </m:den>
        </m:f>
        <m:sSup>
          <m:sSupPr>
            <m:ctrlPr>
              <w:rPr>
                <w:rFonts w:ascii="Cambria Math" w:hAnsiTheme="minorHAnsi"/>
                <w:i/>
              </w:rPr>
            </m:ctrlPr>
          </m:sSupPr>
          <m:e>
            <m:d>
              <m:dPr>
                <m:begChr m:val="["/>
                <m:endChr m:val="]"/>
                <m:ctrlPr>
                  <w:rPr>
                    <w:rFonts w:ascii="Cambria Math" w:hAnsiTheme="minorHAnsi"/>
                    <w:i/>
                  </w:rPr>
                </m:ctrlPr>
              </m:dPr>
              <m:e>
                <m:sSup>
                  <m:sSupPr>
                    <m:ctrlPr>
                      <w:rPr>
                        <w:rFonts w:ascii="Cambria Math" w:hAnsiTheme="minorHAnsi"/>
                        <w:i/>
                      </w:rPr>
                    </m:ctrlPr>
                  </m:sSupPr>
                  <m:e>
                    <m:d>
                      <m:dPr>
                        <m:ctrlPr>
                          <w:rPr>
                            <w:rFonts w:ascii="Cambria Math" w:hAnsiTheme="minorHAnsi"/>
                            <w:i/>
                          </w:rPr>
                        </m:ctrlPr>
                      </m:dPr>
                      <m:e>
                        <m:f>
                          <m:fPr>
                            <m:ctrlPr>
                              <w:rPr>
                                <w:rFonts w:ascii="Cambria Math" w:hAnsiTheme="minorHAnsi"/>
                                <w:i/>
                              </w:rPr>
                            </m:ctrlPr>
                          </m:fPr>
                          <m:num>
                            <m:r>
                              <w:rPr>
                                <w:rFonts w:ascii="Cambria Math" w:hAnsiTheme="minorHAnsi"/>
                              </w:rPr>
                              <m:t>∂U</m:t>
                            </m:r>
                          </m:num>
                          <m:den>
                            <m:r>
                              <w:rPr>
                                <w:rFonts w:ascii="Cambria Math" w:hAnsiTheme="minorHAnsi"/>
                              </w:rPr>
                              <m:t>∂z</m:t>
                            </m:r>
                          </m:den>
                        </m:f>
                        <m:ctrlPr>
                          <w:rPr>
                            <w:rFonts w:ascii="Cambria Math" w:hAnsi="Cambria Math"/>
                            <w:i/>
                          </w:rPr>
                        </m:ctrlPr>
                      </m:e>
                    </m:d>
                  </m:e>
                  <m:sup>
                    <m:r>
                      <w:rPr>
                        <w:rFonts w:ascii="Cambria Math" w:hAnsiTheme="minorHAnsi"/>
                      </w:rPr>
                      <m:t>2</m:t>
                    </m:r>
                  </m:sup>
                </m:sSup>
                <m:r>
                  <w:rPr>
                    <w:rFonts w:ascii="Cambria Math" w:hAnsiTheme="minorHAnsi"/>
                  </w:rPr>
                  <m:t>+</m:t>
                </m:r>
                <m:sSup>
                  <m:sSupPr>
                    <m:ctrlPr>
                      <w:rPr>
                        <w:rFonts w:ascii="Cambria Math" w:hAnsiTheme="minorHAnsi"/>
                        <w:i/>
                      </w:rPr>
                    </m:ctrlPr>
                  </m:sSupPr>
                  <m:e>
                    <m:d>
                      <m:dPr>
                        <m:ctrlPr>
                          <w:rPr>
                            <w:rFonts w:ascii="Cambria Math" w:hAnsiTheme="minorHAnsi"/>
                            <w:i/>
                          </w:rPr>
                        </m:ctrlPr>
                      </m:dPr>
                      <m:e>
                        <m:f>
                          <m:fPr>
                            <m:ctrlPr>
                              <w:rPr>
                                <w:rFonts w:ascii="Cambria Math" w:hAnsiTheme="minorHAnsi"/>
                                <w:i/>
                              </w:rPr>
                            </m:ctrlPr>
                          </m:fPr>
                          <m:num>
                            <m:r>
                              <w:rPr>
                                <w:rFonts w:ascii="Cambria Math" w:hAnsiTheme="minorHAnsi"/>
                              </w:rPr>
                              <m:t>∂V</m:t>
                            </m:r>
                          </m:num>
                          <m:den>
                            <m:r>
                              <w:rPr>
                                <w:rFonts w:ascii="Cambria Math" w:hAnsiTheme="minorHAnsi"/>
                              </w:rPr>
                              <m:t>∂z</m:t>
                            </m:r>
                          </m:den>
                        </m:f>
                        <m:ctrlPr>
                          <w:rPr>
                            <w:rFonts w:ascii="Cambria Math" w:hAnsi="Cambria Math"/>
                            <w:i/>
                          </w:rPr>
                        </m:ctrlPr>
                      </m:e>
                    </m:d>
                  </m:e>
                  <m:sup>
                    <m:r>
                      <w:rPr>
                        <w:rFonts w:ascii="Cambria Math" w:hAnsiTheme="minorHAnsi"/>
                      </w:rPr>
                      <m:t>2</m:t>
                    </m:r>
                  </m:sup>
                </m:sSup>
                <m:ctrlPr>
                  <w:rPr>
                    <w:rFonts w:ascii="Cambria Math" w:hAnsi="Cambria Math"/>
                    <w:i/>
                  </w:rPr>
                </m:ctrlPr>
              </m:e>
            </m:d>
          </m:e>
          <m:sup>
            <m:r>
              <w:rPr>
                <w:rFonts w:ascii="Cambria Math" w:hAnsiTheme="minorHAnsi"/>
              </w:rPr>
              <m:t>1/2</m:t>
            </m:r>
          </m:sup>
        </m:sSup>
        <m:sSup>
          <m:sSupPr>
            <m:ctrlPr>
              <w:rPr>
                <w:rFonts w:ascii="Cambria Math" w:hAnsiTheme="minorHAnsi"/>
                <w:i/>
              </w:rPr>
            </m:ctrlPr>
          </m:sSupPr>
          <m:e>
            <m:r>
              <w:rPr>
                <w:rFonts w:ascii="Cambria Math" w:hAnsiTheme="minorHAnsi"/>
              </w:rPr>
              <m:t>e</m:t>
            </m:r>
          </m:e>
          <m:sup>
            <m:r>
              <w:rPr>
                <w:rFonts w:ascii="Cambria Math" w:hAnsiTheme="minorHAnsi"/>
              </w:rPr>
              <m:t>-</m:t>
            </m:r>
            <m:r>
              <w:rPr>
                <w:rFonts w:ascii="Cambria Math" w:hAnsiTheme="minorHAnsi"/>
              </w:rPr>
              <m:t>CRi</m:t>
            </m:r>
          </m:sup>
        </m:sSup>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65</w:t>
      </w:r>
      <w:r w:rsidR="00A41B27">
        <w:rPr>
          <w:rStyle w:val="EquationCaption"/>
          <w:rFonts w:asciiTheme="minorHAnsi" w:hAnsiTheme="minorHAnsi"/>
        </w:rPr>
        <w:fldChar w:fldCharType="end"/>
      </w:r>
      <w:r w:rsidRPr="00B7030B">
        <w:rPr>
          <w:rStyle w:val="EquationCaption"/>
          <w:rFonts w:asciiTheme="minorHAnsi" w:hAnsiTheme="minorHAnsi"/>
        </w:rPr>
        <w:t>)</w:t>
      </w:r>
    </w:p>
    <w:p w14:paraId="1FDAF422" w14:textId="77777777" w:rsidR="0041037A" w:rsidRPr="00EA5792" w:rsidRDefault="0041037A" w:rsidP="0076230E">
      <w:pPr>
        <w:pStyle w:val="BodyText"/>
        <w:spacing w:after="120"/>
      </w:pPr>
      <w:r w:rsidRPr="00EA5792">
        <w:t>where:</w:t>
      </w:r>
    </w:p>
    <w:p w14:paraId="2DD47945" w14:textId="67B2BD9F" w:rsidR="0041037A" w:rsidRPr="00EA5792" w:rsidRDefault="0041037A" w:rsidP="0076230E">
      <w:pPr>
        <w:pStyle w:val="variabledefinitionChar"/>
        <w:ind w:left="0" w:firstLine="0"/>
        <w:rPr>
          <w:b/>
          <w:bCs/>
        </w:rPr>
      </w:pPr>
      <w:r w:rsidRPr="00EA5792">
        <w:rPr>
          <w:iCs/>
        </w:rPr>
        <w:lastRenderedPageBreak/>
        <w:t>Ri</w:t>
      </w:r>
      <w:r w:rsidRPr="00EA5792">
        <w:t xml:space="preserve"> = Richardson number = </w:t>
      </w:r>
      <m:oMath>
        <m:f>
          <m:fPr>
            <m:ctrlPr>
              <w:rPr>
                <w:rFonts w:ascii="Cambria Math" w:hAnsi="Cambria Math"/>
              </w:rPr>
            </m:ctrlPr>
          </m:fPr>
          <m:num>
            <m:r>
              <w:rPr>
                <w:rFonts w:ascii="Cambria Math" w:hAnsi="Cambria Math"/>
              </w:rPr>
              <m:t>g</m:t>
            </m:r>
            <m:f>
              <m:fPr>
                <m:ctrlPr>
                  <w:rPr>
                    <w:rFonts w:ascii="Cambria Math" w:hAnsi="Cambria Math"/>
                  </w:rPr>
                </m:ctrlPr>
              </m:fPr>
              <m:num>
                <m:r>
                  <w:rPr>
                    <w:rFonts w:ascii="Cambria Math" w:hAnsi="Cambria Math"/>
                  </w:rPr>
                  <m:t>∂ρ</m:t>
                </m:r>
              </m:num>
              <m:den>
                <m:r>
                  <w:rPr>
                    <w:rFonts w:ascii="Cambria Math" w:hAnsi="Cambria Math"/>
                  </w:rPr>
                  <m:t>∂z</m:t>
                </m:r>
              </m:den>
            </m:f>
          </m:num>
          <m:den>
            <m:r>
              <w:rPr>
                <w:rFonts w:ascii="Cambria Math" w:hAnsi="Cambria Math"/>
              </w:rPr>
              <m:t>ρ</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∂U</m:t>
                        </m:r>
                      </m:num>
                      <m:den>
                        <m:r>
                          <w:rPr>
                            <w:rFonts w:ascii="Cambria Math" w:hAnsi="Cambria Math"/>
                          </w:rPr>
                          <m:t>∂z</m:t>
                        </m:r>
                      </m:den>
                    </m:f>
                  </m:e>
                </m:d>
              </m:e>
              <m:sup>
                <m:r>
                  <m:rPr>
                    <m:sty m:val="p"/>
                  </m:rPr>
                  <w:rPr>
                    <w:rFonts w:ascii="Cambria Math" w:hAnsi="Cambria Math"/>
                  </w:rPr>
                  <m:t>2</m:t>
                </m:r>
              </m:sup>
            </m:sSup>
          </m:den>
        </m:f>
      </m:oMath>
    </w:p>
    <w:p w14:paraId="4B3D1964" w14:textId="77777777" w:rsidR="0041037A" w:rsidRPr="00EA5792" w:rsidRDefault="0041037A" w:rsidP="00B6554A">
      <w:pPr>
        <w:pStyle w:val="variabledefinitionChar"/>
      </w:pPr>
      <w:r w:rsidRPr="00EA5792">
        <w:tab/>
      </w:r>
      <w:r w:rsidRPr="00EA5792">
        <w:rPr>
          <w:i/>
          <w:iCs/>
        </w:rPr>
        <w:sym w:font="Symbol" w:char="F06B"/>
      </w:r>
      <w:r w:rsidRPr="00EA5792">
        <w:tab/>
        <w:t>=</w:t>
      </w:r>
      <w:r w:rsidRPr="00EA5792">
        <w:tab/>
        <w:t>von Karman constant, 0.4</w:t>
      </w:r>
    </w:p>
    <w:p w14:paraId="0203FC8E" w14:textId="77777777" w:rsidR="0041037A" w:rsidRPr="00EA5792" w:rsidRDefault="0041037A" w:rsidP="00B6554A">
      <w:pPr>
        <w:pStyle w:val="variabledefinitionChar"/>
      </w:pPr>
      <w:r w:rsidRPr="00EA5792">
        <w:tab/>
      </w:r>
      <w:r w:rsidRPr="00EA5792">
        <w:rPr>
          <w:i/>
          <w:iCs/>
        </w:rPr>
        <w:t>C</w:t>
      </w:r>
      <w:r w:rsidRPr="00EA5792">
        <w:tab/>
        <w:t>=</w:t>
      </w:r>
      <w:r w:rsidRPr="00EA5792">
        <w:tab/>
        <w:t>constant, 1.5</w:t>
      </w:r>
    </w:p>
    <w:p w14:paraId="0B6BE746" w14:textId="024451EA" w:rsidR="0041037A" w:rsidRPr="00EA5792" w:rsidRDefault="0041037A" w:rsidP="0028580F">
      <w:pPr>
        <w:pStyle w:val="variabledefinitionChar"/>
        <w:spacing w:after="120"/>
      </w:pPr>
      <w:r w:rsidRPr="00EA5792">
        <w:tab/>
      </w:r>
      <w:r w:rsidRPr="00EA5792">
        <w:sym w:font="MT Extra" w:char="F06C"/>
      </w:r>
      <w:r w:rsidRPr="00EA5792">
        <w:tab/>
        <w:t>=</w:t>
      </w:r>
      <w:r w:rsidRPr="00EA5792">
        <w:tab/>
        <w:t xml:space="preserve">vertical length scale chosen as cell thickness, </w:t>
      </w:r>
      <w:r w:rsidRPr="00EA5792">
        <w:rPr>
          <w:i/>
          <w:iCs/>
        </w:rPr>
        <w:sym w:font="Symbol" w:char="F044"/>
      </w:r>
      <w:r w:rsidRPr="00EA5792">
        <w:rPr>
          <w:i/>
          <w:iCs/>
        </w:rPr>
        <w:t>z</w:t>
      </w:r>
    </w:p>
    <w:p w14:paraId="4594317C" w14:textId="690A0A2E" w:rsidR="0041037A" w:rsidRPr="00EA5792" w:rsidRDefault="0041037A" w:rsidP="007552CD">
      <w:pPr>
        <w:pStyle w:val="BodyText"/>
      </w:pPr>
      <w:r w:rsidRPr="00EA5792">
        <w:t xml:space="preserve">The formulation is a typical mixing length formulation that is decreased or increased based on the Richardson number.  The Richardson number accounts for the impact of density stratification on transfer of momentum between fluid parcels.  In regions </w:t>
      </w:r>
      <w:r w:rsidR="001B70A0">
        <w:t>with</w:t>
      </w:r>
      <w:r w:rsidRPr="00EA5792">
        <w:t xml:space="preserve"> no stratification, the Richardson number is zero and the exponential term is one.  For regions </w:t>
      </w:r>
      <w:r w:rsidR="001B70A0">
        <w:t>with</w:t>
      </w:r>
      <w:r w:rsidRPr="00EA5792">
        <w:t xml:space="preserve"> strong stratification, the Richardson number becomes large</w:t>
      </w:r>
      <w:r w:rsidR="0028580F">
        <w:t>,</w:t>
      </w:r>
      <w:r w:rsidRPr="00EA5792">
        <w:t xml:space="preserve"> and the exponential term approaches zero. </w:t>
      </w:r>
    </w:p>
    <w:p w14:paraId="613B3FB5" w14:textId="6795F3DB" w:rsidR="0041037A" w:rsidRPr="00EA5792" w:rsidRDefault="0041037A" w:rsidP="007552CD">
      <w:pPr>
        <w:pStyle w:val="BodyText"/>
      </w:pPr>
      <w:r w:rsidRPr="00EA5792">
        <w:t>In the longitudinal</w:t>
      </w:r>
      <w:r w:rsidRPr="00EA5792">
        <w:noBreakHyphen/>
        <w:t xml:space="preserve">vertical model, the lateral velocity, </w:t>
      </w:r>
      <w:r w:rsidRPr="00EA5792">
        <w:rPr>
          <w:i/>
          <w:iCs/>
        </w:rPr>
        <w:t>V</w:t>
      </w:r>
      <w:r w:rsidRPr="00EA5792">
        <w:t xml:space="preserve">, and its gradient, </w:t>
      </w:r>
      <w:r w:rsidRPr="00EA5792">
        <w:sym w:font="Symbol" w:char="F0B6"/>
      </w:r>
      <w:r w:rsidRPr="00EA5792">
        <w:t>V/</w:t>
      </w:r>
      <w:r w:rsidRPr="00EA5792">
        <w:sym w:font="Symbol" w:char="F0B6"/>
      </w:r>
      <w:r w:rsidRPr="00EA5792">
        <w:t>z, are due to the lateral component of wind wave motion and are assumed to be zero when averaged lateral</w:t>
      </w:r>
      <w:r w:rsidRPr="00EA5792">
        <w:softHyphen/>
        <w:t>ly, but not necessari</w:t>
      </w:r>
      <w:r w:rsidRPr="00EA5792">
        <w:softHyphen/>
        <w:t>ly the square (</w:t>
      </w:r>
      <w:r w:rsidRPr="00EA5792">
        <w:sym w:font="Symbol" w:char="F0B6"/>
      </w:r>
      <w:r w:rsidRPr="00EA5792">
        <w:t>V/</w:t>
      </w:r>
      <w:r w:rsidRPr="00EA5792">
        <w:sym w:font="Symbol" w:char="F0B6"/>
      </w:r>
      <w:r w:rsidRPr="00EA5792">
        <w:t>z)</w:t>
      </w:r>
      <w:r w:rsidRPr="00EA5792">
        <w:rPr>
          <w:rStyle w:val="Superscript"/>
          <w:rFonts w:asciiTheme="minorHAnsi" w:hAnsiTheme="minorHAnsi"/>
          <w:sz w:val="20"/>
        </w:rPr>
        <w:t>2</w:t>
      </w:r>
      <w:r w:rsidRPr="00EA5792">
        <w:t xml:space="preserve">.  It is assumed that cross wind shear, </w:t>
      </w:r>
      <w:r w:rsidRPr="00EA5792">
        <w:rPr>
          <w:i/>
          <w:iCs/>
        </w:rPr>
        <w:sym w:font="Symbol" w:char="F074"/>
      </w:r>
      <w:proofErr w:type="spellStart"/>
      <w:r w:rsidRPr="00EA5792">
        <w:rPr>
          <w:rStyle w:val="Subscript"/>
          <w:rFonts w:asciiTheme="minorHAnsi" w:hAnsiTheme="minorHAnsi"/>
          <w:i/>
          <w:iCs/>
          <w:sz w:val="20"/>
        </w:rPr>
        <w:t>wy</w:t>
      </w:r>
      <w:proofErr w:type="spellEnd"/>
      <w:r w:rsidRPr="00EA5792">
        <w:t>, generates lateral wave compo</w:t>
      </w:r>
      <w:r w:rsidRPr="00EA5792">
        <w:softHyphen/>
        <w:t>nents and decays exponentially with depth</w:t>
      </w:r>
      <w:r w:rsidR="001B70A0">
        <w:t>,</w:t>
      </w:r>
      <w:r w:rsidRPr="00EA5792">
        <w:t xml:space="preserve"> such that </w:t>
      </w:r>
    </w:p>
    <w:p w14:paraId="3907DE8B" w14:textId="01545514" w:rsidR="0041037A" w:rsidRPr="00B7030B" w:rsidRDefault="0041037A" w:rsidP="008F3173">
      <w:pPr>
        <w:pStyle w:val="equation"/>
        <w:rPr>
          <w:rFonts w:asciiTheme="minorHAnsi" w:hAnsiTheme="minorHAnsi"/>
        </w:rPr>
      </w:pPr>
      <w:r w:rsidRPr="00B7030B">
        <w:rPr>
          <w:rFonts w:asciiTheme="minorHAnsi" w:hAnsiTheme="minorHAnsi"/>
        </w:rPr>
        <w:tab/>
      </w:r>
      <m:oMath>
        <m:sSub>
          <m:sSubPr>
            <m:ctrlPr>
              <w:rPr>
                <w:rFonts w:ascii="Cambria Math" w:hAnsiTheme="minorHAnsi"/>
                <w:i/>
                <w:sz w:val="21"/>
              </w:rPr>
            </m:ctrlPr>
          </m:sSubPr>
          <m:e>
            <m:r>
              <w:rPr>
                <w:rFonts w:ascii="Cambria Math" w:hAnsiTheme="minorHAnsi"/>
                <w:sz w:val="21"/>
              </w:rPr>
              <m:t>τ</m:t>
            </m:r>
          </m:e>
          <m:sub>
            <m:r>
              <w:rPr>
                <w:rFonts w:ascii="Cambria Math" w:hAnsiTheme="minorHAnsi"/>
                <w:sz w:val="21"/>
              </w:rPr>
              <m:t>yz</m:t>
            </m:r>
          </m:sub>
        </m:sSub>
        <m:r>
          <w:rPr>
            <w:rFonts w:ascii="Cambria Math" w:hAnsiTheme="minorHAnsi"/>
            <w:sz w:val="21"/>
          </w:rPr>
          <m:t>=</m:t>
        </m:r>
        <m:sSub>
          <m:sSubPr>
            <m:ctrlPr>
              <w:rPr>
                <w:rFonts w:ascii="Cambria Math" w:hAnsiTheme="minorHAnsi"/>
                <w:i/>
                <w:sz w:val="21"/>
              </w:rPr>
            </m:ctrlPr>
          </m:sSubPr>
          <m:e>
            <m:r>
              <w:rPr>
                <w:rFonts w:ascii="Cambria Math" w:hAnsiTheme="minorHAnsi"/>
                <w:sz w:val="21"/>
              </w:rPr>
              <m:t>τ</m:t>
            </m:r>
          </m:e>
          <m:sub>
            <m:r>
              <w:rPr>
                <w:rFonts w:ascii="Cambria Math" w:hAnsiTheme="minorHAnsi"/>
                <w:sz w:val="21"/>
              </w:rPr>
              <m:t>wy</m:t>
            </m:r>
          </m:sub>
        </m:sSub>
        <m:sSup>
          <m:sSupPr>
            <m:ctrlPr>
              <w:rPr>
                <w:rFonts w:ascii="Cambria Math" w:hAnsiTheme="minorHAnsi"/>
                <w:i/>
                <w:sz w:val="21"/>
              </w:rPr>
            </m:ctrlPr>
          </m:sSupPr>
          <m:e>
            <m:r>
              <w:rPr>
                <w:rFonts w:ascii="Cambria Math" w:hAnsiTheme="minorHAnsi"/>
                <w:sz w:val="21"/>
              </w:rPr>
              <m:t>e</m:t>
            </m:r>
          </m:e>
          <m:sup>
            <m:d>
              <m:dPr>
                <m:ctrlPr>
                  <w:rPr>
                    <w:rFonts w:ascii="Cambria Math" w:hAnsi="Cambria Math"/>
                    <w:i/>
                    <w:sz w:val="21"/>
                  </w:rPr>
                </m:ctrlPr>
              </m:dPr>
              <m:e>
                <m:r>
                  <w:rPr>
                    <w:rFonts w:ascii="Cambria Math" w:hAnsiTheme="minorHAnsi"/>
                    <w:sz w:val="21"/>
                  </w:rPr>
                  <m:t>-</m:t>
                </m:r>
                <m:r>
                  <w:rPr>
                    <w:rFonts w:ascii="Cambria Math" w:hAnsiTheme="minorHAnsi"/>
                    <w:sz w:val="21"/>
                  </w:rPr>
                  <m:t>2kz</m:t>
                </m:r>
                <m:ctrlPr>
                  <w:rPr>
                    <w:rFonts w:ascii="Cambria Math" w:hAnsiTheme="minorHAnsi"/>
                    <w:i/>
                    <w:sz w:val="21"/>
                  </w:rPr>
                </m:ctrlPr>
              </m:e>
            </m:d>
            <m:ctrlPr>
              <w:rPr>
                <w:rFonts w:ascii="Cambria Math" w:hAnsi="Cambria Math"/>
                <w:i/>
                <w:sz w:val="21"/>
              </w:rPr>
            </m:ctrlPr>
          </m:sup>
        </m:sSup>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66</w:t>
      </w:r>
      <w:r w:rsidR="00A41B27">
        <w:rPr>
          <w:rStyle w:val="EquationCaption"/>
          <w:rFonts w:asciiTheme="minorHAnsi" w:hAnsiTheme="minorHAnsi"/>
        </w:rPr>
        <w:fldChar w:fldCharType="end"/>
      </w:r>
      <w:r w:rsidRPr="00B7030B">
        <w:rPr>
          <w:rStyle w:val="EquationCaption"/>
          <w:rFonts w:asciiTheme="minorHAnsi" w:hAnsiTheme="minorHAnsi"/>
        </w:rPr>
        <w:t>)</w:t>
      </w:r>
    </w:p>
    <w:p w14:paraId="7DF14186" w14:textId="77777777" w:rsidR="0041037A" w:rsidRPr="00EA5792" w:rsidRDefault="0041037A" w:rsidP="0028580F">
      <w:pPr>
        <w:pStyle w:val="BodyText"/>
        <w:spacing w:after="120"/>
      </w:pPr>
      <w:r w:rsidRPr="00EA5792">
        <w:t>where:</w:t>
      </w:r>
    </w:p>
    <w:p w14:paraId="2B6BB960" w14:textId="77777777" w:rsidR="0041037A" w:rsidRPr="00EA5792" w:rsidRDefault="0041037A" w:rsidP="007A3922">
      <w:pPr>
        <w:pStyle w:val="variabledefinitionChar"/>
      </w:pPr>
      <w:r w:rsidRPr="00EA5792">
        <w:tab/>
      </w:r>
      <w:r w:rsidRPr="00EA5792">
        <w:rPr>
          <w:i/>
          <w:iCs/>
        </w:rPr>
        <w:sym w:font="Symbol" w:char="F074"/>
      </w:r>
      <w:proofErr w:type="spellStart"/>
      <w:r w:rsidRPr="00EA5792">
        <w:rPr>
          <w:i/>
          <w:iCs/>
          <w:vertAlign w:val="subscript"/>
        </w:rPr>
        <w:t>wy</w:t>
      </w:r>
      <w:proofErr w:type="spellEnd"/>
      <w:r w:rsidRPr="00EA5792">
        <w:rPr>
          <w:vertAlign w:val="subscript"/>
        </w:rPr>
        <w:tab/>
      </w:r>
      <w:r w:rsidRPr="00EA5792">
        <w:t>=</w:t>
      </w:r>
      <w:r w:rsidRPr="00EA5792">
        <w:tab/>
        <w:t>lateral wind shear at the surface</w:t>
      </w:r>
    </w:p>
    <w:p w14:paraId="5EB36FEA" w14:textId="77777777" w:rsidR="0041037A" w:rsidRPr="00EA5792" w:rsidRDefault="0041037A" w:rsidP="007A3922">
      <w:pPr>
        <w:pStyle w:val="BodyText2"/>
      </w:pPr>
    </w:p>
    <w:p w14:paraId="24D94E42" w14:textId="77777777" w:rsidR="0041037A" w:rsidRPr="00EA5792" w:rsidRDefault="0041037A" w:rsidP="00B6554A">
      <w:pPr>
        <w:pStyle w:val="BodyText"/>
      </w:pPr>
      <w:r w:rsidRPr="00EA5792">
        <w:t>Then using:</w:t>
      </w:r>
    </w:p>
    <w:p w14:paraId="3F9C032F" w14:textId="3DC6D685" w:rsidR="0041037A" w:rsidRPr="00EA5792" w:rsidRDefault="0041037A" w:rsidP="008F3173">
      <w:pPr>
        <w:pStyle w:val="equation"/>
        <w:rPr>
          <w:rFonts w:asciiTheme="minorHAnsi" w:hAnsiTheme="minorHAnsi"/>
          <w:sz w:val="20"/>
        </w:rPr>
      </w:pPr>
      <w:r w:rsidRPr="00EA5792">
        <w:rPr>
          <w:rFonts w:asciiTheme="minorHAnsi" w:hAnsiTheme="minorHAnsi"/>
          <w:sz w:val="20"/>
        </w:rPr>
        <w:tab/>
      </w:r>
      <m:oMath>
        <m:f>
          <m:fPr>
            <m:ctrlPr>
              <w:rPr>
                <w:rFonts w:ascii="Cambria Math" w:hAnsiTheme="minorHAnsi"/>
                <w:i/>
                <w:sz w:val="20"/>
              </w:rPr>
            </m:ctrlPr>
          </m:fPr>
          <m:num>
            <m:sSub>
              <m:sSubPr>
                <m:ctrlPr>
                  <w:rPr>
                    <w:rFonts w:ascii="Cambria Math" w:hAnsiTheme="minorHAnsi"/>
                    <w:i/>
                    <w:sz w:val="20"/>
                  </w:rPr>
                </m:ctrlPr>
              </m:sSubPr>
              <m:e>
                <m:r>
                  <w:rPr>
                    <w:rFonts w:ascii="Cambria Math" w:hAnsiTheme="minorHAnsi"/>
                    <w:sz w:val="20"/>
                  </w:rPr>
                  <m:t>τ</m:t>
                </m:r>
              </m:e>
              <m:sub>
                <m:r>
                  <w:rPr>
                    <w:rFonts w:ascii="Cambria Math" w:hAnsiTheme="minorHAnsi"/>
                    <w:sz w:val="20"/>
                  </w:rPr>
                  <m:t>yz</m:t>
                </m:r>
              </m:sub>
            </m:sSub>
          </m:num>
          <m:den>
            <m:r>
              <w:rPr>
                <w:rFonts w:ascii="Cambria Math" w:hAnsiTheme="minorHAnsi"/>
                <w:sz w:val="20"/>
              </w:rPr>
              <m:t>ρ</m:t>
            </m:r>
          </m:den>
        </m:f>
        <m:r>
          <w:rPr>
            <w:rFonts w:ascii="Cambria Math" w:hAnsiTheme="minorHAnsi"/>
            <w:sz w:val="20"/>
          </w:rPr>
          <m:t>=</m:t>
        </m:r>
        <m:sSub>
          <m:sSubPr>
            <m:ctrlPr>
              <w:rPr>
                <w:rFonts w:ascii="Cambria Math" w:hAnsiTheme="minorHAnsi"/>
                <w:i/>
                <w:sz w:val="20"/>
              </w:rPr>
            </m:ctrlPr>
          </m:sSubPr>
          <m:e>
            <m:r>
              <w:rPr>
                <w:rFonts w:ascii="Cambria Math" w:hAnsiTheme="minorHAnsi"/>
                <w:sz w:val="20"/>
              </w:rPr>
              <m:t>A</m:t>
            </m:r>
          </m:e>
          <m:sub>
            <m:r>
              <w:rPr>
                <w:rFonts w:ascii="Cambria Math" w:hAnsiTheme="minorHAnsi"/>
                <w:sz w:val="20"/>
              </w:rPr>
              <m:t>z</m:t>
            </m:r>
          </m:sub>
        </m:sSub>
        <m:f>
          <m:fPr>
            <m:ctrlPr>
              <w:rPr>
                <w:rFonts w:ascii="Cambria Math" w:hAnsiTheme="minorHAnsi"/>
                <w:i/>
                <w:sz w:val="20"/>
              </w:rPr>
            </m:ctrlPr>
          </m:fPr>
          <m:num>
            <m:r>
              <w:rPr>
                <w:rFonts w:ascii="Cambria Math" w:hAnsiTheme="minorHAnsi"/>
                <w:sz w:val="20"/>
              </w:rPr>
              <m:t>∂V</m:t>
            </m:r>
          </m:num>
          <m:den>
            <m:r>
              <w:rPr>
                <w:rFonts w:ascii="Cambria Math" w:hAnsiTheme="minorHAnsi"/>
                <w:sz w:val="20"/>
              </w:rPr>
              <m:t>∂z</m:t>
            </m:r>
          </m:den>
        </m:f>
      </m:oMath>
      <w:r w:rsidRPr="00EA5792">
        <w:rPr>
          <w:rFonts w:asciiTheme="minorHAnsi" w:hAnsiTheme="minorHAnsi"/>
          <w:sz w:val="20"/>
        </w:rPr>
        <w:t xml:space="preserve"> </w:t>
      </w:r>
      <w:r w:rsidRPr="00EA5792">
        <w:rPr>
          <w:rFonts w:asciiTheme="minorHAnsi" w:hAnsiTheme="minorHAnsi"/>
          <w:sz w:val="20"/>
        </w:rPr>
        <w:tab/>
      </w:r>
      <w:r w:rsidRPr="00EA5792">
        <w:rPr>
          <w:rStyle w:val="EquationCaption"/>
          <w:rFonts w:asciiTheme="minorHAnsi" w:hAnsiTheme="minorHAnsi"/>
          <w:sz w:val="20"/>
        </w:rPr>
        <w:t>(</w:t>
      </w:r>
      <w:r w:rsidR="00A41B27">
        <w:rPr>
          <w:rStyle w:val="EquationCaption"/>
          <w:rFonts w:asciiTheme="minorHAnsi" w:hAnsiTheme="minorHAnsi"/>
          <w:sz w:val="20"/>
        </w:rPr>
        <w:fldChar w:fldCharType="begin"/>
      </w:r>
      <w:r w:rsidR="00A41B27">
        <w:rPr>
          <w:rStyle w:val="EquationCaption"/>
          <w:rFonts w:asciiTheme="minorHAnsi" w:hAnsiTheme="minorHAnsi"/>
          <w:sz w:val="20"/>
        </w:rPr>
        <w:instrText xml:space="preserve"> STYLEREF 1 \s </w:instrText>
      </w:r>
      <w:r w:rsidR="00A41B27">
        <w:rPr>
          <w:rStyle w:val="EquationCaption"/>
          <w:rFonts w:asciiTheme="minorHAnsi" w:hAnsiTheme="minorHAnsi"/>
          <w:sz w:val="20"/>
        </w:rPr>
        <w:fldChar w:fldCharType="separate"/>
      </w:r>
      <w:r w:rsidR="00A95042">
        <w:rPr>
          <w:rStyle w:val="EquationCaption"/>
          <w:rFonts w:asciiTheme="minorHAnsi" w:hAnsiTheme="minorHAnsi"/>
          <w:noProof/>
          <w:sz w:val="20"/>
        </w:rPr>
        <w:t>2</w:t>
      </w:r>
      <w:r w:rsidR="00A41B27">
        <w:rPr>
          <w:rStyle w:val="EquationCaption"/>
          <w:rFonts w:asciiTheme="minorHAnsi" w:hAnsiTheme="minorHAnsi"/>
          <w:sz w:val="20"/>
        </w:rPr>
        <w:fldChar w:fldCharType="end"/>
      </w:r>
      <w:r w:rsidR="00A41B27">
        <w:rPr>
          <w:rStyle w:val="EquationCaption"/>
          <w:rFonts w:asciiTheme="minorHAnsi" w:hAnsiTheme="minorHAnsi"/>
          <w:sz w:val="20"/>
        </w:rPr>
        <w:noBreakHyphen/>
      </w:r>
      <w:r w:rsidR="00A41B27">
        <w:rPr>
          <w:rStyle w:val="EquationCaption"/>
          <w:rFonts w:asciiTheme="minorHAnsi" w:hAnsiTheme="minorHAnsi"/>
          <w:sz w:val="20"/>
        </w:rPr>
        <w:fldChar w:fldCharType="begin"/>
      </w:r>
      <w:r w:rsidR="00A41B27">
        <w:rPr>
          <w:rStyle w:val="EquationCaption"/>
          <w:rFonts w:asciiTheme="minorHAnsi" w:hAnsiTheme="minorHAnsi"/>
          <w:sz w:val="20"/>
        </w:rPr>
        <w:instrText xml:space="preserve"> SEQ Equation \* ARABIC \s 1 </w:instrText>
      </w:r>
      <w:r w:rsidR="00A41B27">
        <w:rPr>
          <w:rStyle w:val="EquationCaption"/>
          <w:rFonts w:asciiTheme="minorHAnsi" w:hAnsiTheme="minorHAnsi"/>
          <w:sz w:val="20"/>
        </w:rPr>
        <w:fldChar w:fldCharType="separate"/>
      </w:r>
      <w:r w:rsidR="00A95042">
        <w:rPr>
          <w:rStyle w:val="EquationCaption"/>
          <w:rFonts w:asciiTheme="minorHAnsi" w:hAnsiTheme="minorHAnsi"/>
          <w:noProof/>
          <w:sz w:val="20"/>
        </w:rPr>
        <w:t>67</w:t>
      </w:r>
      <w:r w:rsidR="00A41B27">
        <w:rPr>
          <w:rStyle w:val="EquationCaption"/>
          <w:rFonts w:asciiTheme="minorHAnsi" w:hAnsiTheme="minorHAnsi"/>
          <w:sz w:val="20"/>
        </w:rPr>
        <w:fldChar w:fldCharType="end"/>
      </w:r>
      <w:r w:rsidRPr="00EA5792">
        <w:rPr>
          <w:rStyle w:val="EquationCaption"/>
          <w:rFonts w:asciiTheme="minorHAnsi" w:hAnsiTheme="minorHAnsi"/>
          <w:sz w:val="20"/>
        </w:rPr>
        <w:t>)</w:t>
      </w:r>
    </w:p>
    <w:p w14:paraId="5F32E74E" w14:textId="77777777" w:rsidR="0041037A" w:rsidRPr="00EA5792" w:rsidRDefault="0041037A" w:rsidP="007A3922">
      <w:pPr>
        <w:pStyle w:val="BodyText"/>
      </w:pPr>
      <w:r w:rsidRPr="00EA5792">
        <w:t>The lateral velocity gradient squared becomes:</w:t>
      </w:r>
    </w:p>
    <w:p w14:paraId="3EE0953F" w14:textId="34BEF384" w:rsidR="0041037A" w:rsidRPr="00B7030B" w:rsidRDefault="0041037A" w:rsidP="008F3173">
      <w:pPr>
        <w:pStyle w:val="equation"/>
        <w:keepNext/>
        <w:rPr>
          <w:rFonts w:asciiTheme="minorHAnsi" w:hAnsiTheme="minorHAnsi"/>
        </w:rPr>
      </w:pPr>
      <w:r w:rsidRPr="00B7030B">
        <w:rPr>
          <w:rFonts w:asciiTheme="minorHAnsi" w:hAnsiTheme="minorHAnsi"/>
        </w:rPr>
        <w:tab/>
      </w:r>
      <m:oMath>
        <m:sSup>
          <m:sSupPr>
            <m:ctrlPr>
              <w:rPr>
                <w:rFonts w:ascii="Cambria Math" w:hAnsiTheme="minorHAnsi"/>
                <w:i/>
              </w:rPr>
            </m:ctrlPr>
          </m:sSupPr>
          <m:e>
            <m:d>
              <m:dPr>
                <m:ctrlPr>
                  <w:rPr>
                    <w:rFonts w:ascii="Cambria Math" w:hAnsiTheme="minorHAnsi"/>
                    <w:i/>
                  </w:rPr>
                </m:ctrlPr>
              </m:dPr>
              <m:e>
                <m:f>
                  <m:fPr>
                    <m:ctrlPr>
                      <w:rPr>
                        <w:rFonts w:ascii="Cambria Math" w:hAnsiTheme="minorHAnsi"/>
                        <w:i/>
                      </w:rPr>
                    </m:ctrlPr>
                  </m:fPr>
                  <m:num>
                    <m:r>
                      <w:rPr>
                        <w:rFonts w:ascii="Cambria Math" w:hAnsiTheme="minorHAnsi"/>
                      </w:rPr>
                      <m:t>∂V</m:t>
                    </m:r>
                  </m:num>
                  <m:den>
                    <m:r>
                      <w:rPr>
                        <w:rFonts w:ascii="Cambria Math" w:hAnsiTheme="minorHAnsi"/>
                      </w:rPr>
                      <m:t>∂z</m:t>
                    </m:r>
                  </m:den>
                </m:f>
                <m:ctrlPr>
                  <w:rPr>
                    <w:rFonts w:ascii="Cambria Math" w:hAnsi="Cambria Math"/>
                    <w:i/>
                  </w:rPr>
                </m:ctrlPr>
              </m:e>
            </m:d>
          </m:e>
          <m:sup>
            <m:r>
              <w:rPr>
                <w:rFonts w:ascii="Cambria Math" w:hAnsiTheme="minorHAnsi"/>
              </w:rPr>
              <m:t>2</m:t>
            </m:r>
          </m:sup>
        </m:sSup>
        <m:r>
          <w:rPr>
            <w:rFonts w:ascii="Cambria Math" w:hAnsiTheme="minorHAnsi"/>
          </w:rPr>
          <m:t>=</m:t>
        </m:r>
        <m:sSup>
          <m:sSupPr>
            <m:ctrlPr>
              <w:rPr>
                <w:rFonts w:ascii="Cambria Math" w:hAnsiTheme="minorHAnsi"/>
                <w:i/>
              </w:rPr>
            </m:ctrlPr>
          </m:sSupPr>
          <m:e>
            <m:d>
              <m:dPr>
                <m:begChr m:val="["/>
                <m:endChr m:val="]"/>
                <m:ctrlPr>
                  <w:rPr>
                    <w:rFonts w:ascii="Cambria Math" w:hAnsiTheme="minorHAnsi"/>
                    <w:i/>
                  </w:rPr>
                </m:ctrlPr>
              </m:dPr>
              <m:e>
                <m:f>
                  <m:fPr>
                    <m:ctrlPr>
                      <w:rPr>
                        <w:rFonts w:ascii="Cambria Math" w:hAnsiTheme="minorHAnsi"/>
                        <w:i/>
                      </w:rPr>
                    </m:ctrlPr>
                  </m:fPr>
                  <m:num>
                    <m:sSub>
                      <m:sSubPr>
                        <m:ctrlPr>
                          <w:rPr>
                            <w:rFonts w:ascii="Cambria Math" w:hAnsiTheme="minorHAnsi"/>
                            <w:i/>
                          </w:rPr>
                        </m:ctrlPr>
                      </m:sSubPr>
                      <m:e>
                        <m:r>
                          <w:rPr>
                            <w:rFonts w:ascii="Cambria Math" w:hAnsiTheme="minorHAnsi"/>
                          </w:rPr>
                          <m:t>τ</m:t>
                        </m:r>
                      </m:e>
                      <m:sub>
                        <m:r>
                          <w:rPr>
                            <w:rFonts w:ascii="Cambria Math" w:hAnsiTheme="minorHAnsi"/>
                          </w:rPr>
                          <m:t>wy</m:t>
                        </m:r>
                      </m:sub>
                    </m:sSub>
                    <m:sSup>
                      <m:sSupPr>
                        <m:ctrlPr>
                          <w:rPr>
                            <w:rFonts w:ascii="Cambria Math" w:hAnsiTheme="minorHAnsi"/>
                            <w:i/>
                          </w:rPr>
                        </m:ctrlPr>
                      </m:sSupPr>
                      <m:e>
                        <m:r>
                          <w:rPr>
                            <w:rFonts w:ascii="Cambria Math" w:hAnsiTheme="minorHAnsi"/>
                          </w:rPr>
                          <m:t>e</m:t>
                        </m:r>
                      </m:e>
                      <m:sup>
                        <m:r>
                          <w:rPr>
                            <w:rFonts w:ascii="Cambria Math" w:hAnsiTheme="minorHAnsi"/>
                          </w:rPr>
                          <m:t>(</m:t>
                        </m:r>
                        <m:r>
                          <w:rPr>
                            <w:rFonts w:ascii="Cambria Math" w:hAnsiTheme="minorHAnsi"/>
                          </w:rPr>
                          <m:t>-</m:t>
                        </m:r>
                        <m:r>
                          <w:rPr>
                            <w:rFonts w:ascii="Cambria Math" w:hAnsiTheme="minorHAnsi"/>
                          </w:rPr>
                          <m:t>2kz)</m:t>
                        </m:r>
                      </m:sup>
                    </m:sSup>
                  </m:num>
                  <m:den>
                    <m:r>
                      <w:rPr>
                        <w:rFonts w:ascii="Cambria Math" w:hAnsiTheme="minorHAnsi"/>
                      </w:rPr>
                      <m:t>ρ</m:t>
                    </m:r>
                    <m:sSub>
                      <m:sSubPr>
                        <m:ctrlPr>
                          <w:rPr>
                            <w:rFonts w:ascii="Cambria Math" w:hAnsiTheme="minorHAnsi"/>
                            <w:i/>
                          </w:rPr>
                        </m:ctrlPr>
                      </m:sSubPr>
                      <m:e>
                        <m:r>
                          <w:rPr>
                            <w:rFonts w:ascii="Cambria Math" w:hAnsiTheme="minorHAnsi"/>
                          </w:rPr>
                          <m:t>A</m:t>
                        </m:r>
                      </m:e>
                      <m:sub>
                        <m:r>
                          <w:rPr>
                            <w:rFonts w:ascii="Cambria Math" w:hAnsiTheme="minorHAnsi"/>
                          </w:rPr>
                          <m:t>z</m:t>
                        </m:r>
                      </m:sub>
                    </m:sSub>
                    <m:ctrlPr>
                      <w:rPr>
                        <w:rFonts w:ascii="Cambria Math" w:hAnsi="Cambria Math"/>
                        <w:i/>
                      </w:rPr>
                    </m:ctrlPr>
                  </m:den>
                </m:f>
                <m:ctrlPr>
                  <w:rPr>
                    <w:rFonts w:ascii="Cambria Math" w:hAnsi="Cambria Math"/>
                    <w:i/>
                  </w:rPr>
                </m:ctrlPr>
              </m:e>
            </m:d>
          </m:e>
          <m:sup>
            <m:r>
              <w:rPr>
                <w:rFonts w:ascii="Cambria Math" w:hAnsiTheme="minorHAnsi"/>
              </w:rPr>
              <m:t>2</m:t>
            </m:r>
          </m:sup>
        </m:sSup>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68</w:t>
      </w:r>
      <w:r w:rsidR="00A41B27">
        <w:rPr>
          <w:rStyle w:val="EquationCaption"/>
          <w:rFonts w:asciiTheme="minorHAnsi" w:hAnsiTheme="minorHAnsi"/>
        </w:rPr>
        <w:fldChar w:fldCharType="end"/>
      </w:r>
      <w:r w:rsidRPr="00B7030B">
        <w:rPr>
          <w:rStyle w:val="EquationCaption"/>
          <w:rFonts w:asciiTheme="minorHAnsi" w:hAnsiTheme="minorHAnsi"/>
        </w:rPr>
        <w:t>)</w:t>
      </w:r>
    </w:p>
    <w:p w14:paraId="48CA59AB" w14:textId="77777777" w:rsidR="0041037A" w:rsidRPr="00EA5792" w:rsidRDefault="0041037A" w:rsidP="0028580F">
      <w:pPr>
        <w:pStyle w:val="BodyText"/>
        <w:spacing w:after="0"/>
      </w:pPr>
      <w:r w:rsidRPr="00EA5792">
        <w:t>The final equation for the vertical eddy viscosity is then:</w:t>
      </w:r>
    </w:p>
    <w:p w14:paraId="15DECF6A" w14:textId="053584F1" w:rsidR="0041037A" w:rsidRPr="00B7030B" w:rsidRDefault="0041037A" w:rsidP="0028580F">
      <w:pPr>
        <w:pStyle w:val="equation"/>
        <w:jc w:val="both"/>
        <w:rPr>
          <w:rFonts w:asciiTheme="minorHAnsi" w:hAnsiTheme="minorHAnsi"/>
        </w:rPr>
      </w:pPr>
      <w:r w:rsidRPr="00B7030B">
        <w:rPr>
          <w:rFonts w:asciiTheme="minorHAnsi" w:hAnsiTheme="minorHAnsi"/>
        </w:rPr>
        <w:tab/>
      </w:r>
      <m:oMath>
        <m:r>
          <m:rPr>
            <m:sty m:val="p"/>
          </m:rPr>
          <w:rPr>
            <w:rFonts w:ascii="Cambria Math"/>
            <w:noProof/>
          </w:rPr>
          <w:br/>
        </m:r>
        <m:sSub>
          <m:sSubPr>
            <m:ctrlPr>
              <w:rPr>
                <w:rFonts w:ascii="Cambria Math" w:hAnsi="Cambria Math"/>
                <w:i/>
                <w:noProof/>
              </w:rPr>
            </m:ctrlPr>
          </m:sSubPr>
          <m:e>
            <m:r>
              <w:rPr>
                <w:rFonts w:ascii="Cambria Math"/>
                <w:noProof/>
              </w:rPr>
              <m:t>A</m:t>
            </m:r>
          </m:e>
          <m:sub>
            <m:r>
              <w:rPr>
                <w:rFonts w:ascii="Cambria Math"/>
                <w:noProof/>
              </w:rPr>
              <m:t>z</m:t>
            </m:r>
          </m:sub>
        </m:sSub>
        <m:r>
          <w:rPr>
            <w:rFonts w:ascii="Cambria Math"/>
            <w:noProof/>
          </w:rPr>
          <m:t>=κ</m:t>
        </m:r>
        <m:f>
          <m:fPr>
            <m:ctrlPr>
              <w:rPr>
                <w:rFonts w:ascii="Cambria Math" w:hAnsi="Cambria Math"/>
                <w:i/>
                <w:noProof/>
              </w:rPr>
            </m:ctrlPr>
          </m:fPr>
          <m:num>
            <m:sSup>
              <m:sSupPr>
                <m:ctrlPr>
                  <w:rPr>
                    <w:rFonts w:ascii="Cambria Math" w:hAnsi="Cambria Math"/>
                    <w:i/>
                    <w:noProof/>
                  </w:rPr>
                </m:ctrlPr>
              </m:sSupPr>
              <m:e>
                <m:r>
                  <w:rPr>
                    <w:rFonts w:ascii="Cambria Math"/>
                    <w:noProof/>
                  </w:rPr>
                  <m:t>l</m:t>
                </m:r>
              </m:e>
              <m:sup>
                <m:r>
                  <w:rPr>
                    <w:rFonts w:ascii="Cambria Math"/>
                    <w:noProof/>
                  </w:rPr>
                  <m:t>2</m:t>
                </m:r>
              </m:sup>
            </m:sSup>
          </m:num>
          <m:den>
            <m:r>
              <w:rPr>
                <w:rFonts w:ascii="Cambria Math"/>
                <w:noProof/>
              </w:rPr>
              <m:t>2</m:t>
            </m:r>
          </m:den>
        </m:f>
        <m:sSup>
          <m:sSupPr>
            <m:ctrlPr>
              <w:rPr>
                <w:rFonts w:ascii="Cambria Math" w:hAnsi="Cambria Math"/>
                <w:i/>
                <w:noProof/>
              </w:rPr>
            </m:ctrlPr>
          </m:sSupPr>
          <m:e>
            <m:d>
              <m:dPr>
                <m:begChr m:val="["/>
                <m:endChr m:val="]"/>
                <m:ctrlPr>
                  <w:rPr>
                    <w:rFonts w:ascii="Cambria Math" w:hAnsi="Cambria Math"/>
                    <w:i/>
                    <w:noProof/>
                  </w:rPr>
                </m:ctrlPr>
              </m:dPr>
              <m:e>
                <m:sSup>
                  <m:sSupPr>
                    <m:ctrlPr>
                      <w:rPr>
                        <w:rFonts w:ascii="Cambria Math" w:hAnsi="Cambria Math"/>
                        <w:i/>
                        <w:noProof/>
                      </w:rPr>
                    </m:ctrlPr>
                  </m:sSupPr>
                  <m:e>
                    <m:d>
                      <m:dPr>
                        <m:ctrlPr>
                          <w:rPr>
                            <w:rFonts w:ascii="Cambria Math" w:hAnsi="Cambria Math"/>
                            <w:i/>
                            <w:noProof/>
                          </w:rPr>
                        </m:ctrlPr>
                      </m:dPr>
                      <m:e>
                        <m:f>
                          <m:fPr>
                            <m:ctrlPr>
                              <w:rPr>
                                <w:rFonts w:ascii="Cambria Math" w:hAnsi="Cambria Math"/>
                                <w:i/>
                                <w:noProof/>
                              </w:rPr>
                            </m:ctrlPr>
                          </m:fPr>
                          <m:num>
                            <m:r>
                              <w:rPr>
                                <w:rFonts w:ascii="Cambria Math"/>
                                <w:noProof/>
                              </w:rPr>
                              <m:t>∂U</m:t>
                            </m:r>
                          </m:num>
                          <m:den>
                            <m:r>
                              <w:rPr>
                                <w:rFonts w:ascii="Cambria Math"/>
                                <w:noProof/>
                              </w:rPr>
                              <m:t>∂z</m:t>
                            </m:r>
                          </m:den>
                        </m:f>
                      </m:e>
                    </m:d>
                  </m:e>
                  <m:sup>
                    <m:r>
                      <w:rPr>
                        <w:rFonts w:ascii="Cambria Math"/>
                        <w:noProof/>
                      </w:rPr>
                      <m:t>2</m:t>
                    </m:r>
                  </m:sup>
                </m:sSup>
                <m:r>
                  <w:rPr>
                    <w:rFonts w:ascii="Cambria Math"/>
                    <w:noProof/>
                  </w:rPr>
                  <m:t>+</m:t>
                </m:r>
                <m:sSup>
                  <m:sSupPr>
                    <m:ctrlPr>
                      <w:rPr>
                        <w:rFonts w:ascii="Cambria Math" w:hAnsi="Cambria Math"/>
                        <w:i/>
                        <w:noProof/>
                      </w:rPr>
                    </m:ctrlPr>
                  </m:sSupPr>
                  <m:e>
                    <m:d>
                      <m:dPr>
                        <m:ctrlPr>
                          <w:rPr>
                            <w:rFonts w:ascii="Cambria Math" w:hAnsi="Cambria Math"/>
                            <w:i/>
                            <w:noProof/>
                          </w:rPr>
                        </m:ctrlPr>
                      </m:dPr>
                      <m:e>
                        <m:f>
                          <m:fPr>
                            <m:ctrlPr>
                              <w:rPr>
                                <w:rFonts w:ascii="Cambria Math" w:hAnsi="Cambria Math"/>
                                <w:i/>
                                <w:noProof/>
                              </w:rPr>
                            </m:ctrlPr>
                          </m:fPr>
                          <m:num>
                            <m:sSub>
                              <m:sSubPr>
                                <m:ctrlPr>
                                  <w:rPr>
                                    <w:rFonts w:ascii="Cambria Math" w:hAnsi="Cambria Math"/>
                                    <w:i/>
                                    <w:noProof/>
                                  </w:rPr>
                                </m:ctrlPr>
                              </m:sSubPr>
                              <m:e>
                                <m:r>
                                  <w:rPr>
                                    <w:rFonts w:ascii="Cambria Math"/>
                                    <w:noProof/>
                                  </w:rPr>
                                  <m:t>τ</m:t>
                                </m:r>
                              </m:e>
                              <m:sub>
                                <m:r>
                                  <w:rPr>
                                    <w:rFonts w:ascii="Cambria Math"/>
                                    <w:noProof/>
                                  </w:rPr>
                                  <m:t>y,wind</m:t>
                                </m:r>
                              </m:sub>
                            </m:sSub>
                            <m:sSup>
                              <m:sSupPr>
                                <m:ctrlPr>
                                  <w:rPr>
                                    <w:rFonts w:ascii="Cambria Math" w:hAnsi="Cambria Math"/>
                                    <w:i/>
                                    <w:noProof/>
                                  </w:rPr>
                                </m:ctrlPr>
                              </m:sSupPr>
                              <m:e>
                                <m:r>
                                  <w:rPr>
                                    <w:rFonts w:ascii="Cambria Math"/>
                                    <w:noProof/>
                                  </w:rPr>
                                  <m:t>e</m:t>
                                </m:r>
                              </m:e>
                              <m:sup>
                                <m:r>
                                  <w:rPr>
                                    <w:rFonts w:ascii="Cambria Math"/>
                                    <w:noProof/>
                                  </w:rPr>
                                  <m:t>-</m:t>
                                </m:r>
                                <m:r>
                                  <w:rPr>
                                    <w:rFonts w:ascii="Cambria Math"/>
                                    <w:noProof/>
                                  </w:rPr>
                                  <m:t>2kz</m:t>
                                </m:r>
                              </m:sup>
                            </m:sSup>
                          </m:num>
                          <m:den>
                            <m:r>
                              <w:rPr>
                                <w:rFonts w:ascii="Cambria Math"/>
                                <w:noProof/>
                              </w:rPr>
                              <m:t>ρ</m:t>
                            </m:r>
                            <m:sSub>
                              <m:sSubPr>
                                <m:ctrlPr>
                                  <w:rPr>
                                    <w:rFonts w:ascii="Cambria Math" w:hAnsi="Cambria Math"/>
                                    <w:i/>
                                    <w:noProof/>
                                  </w:rPr>
                                </m:ctrlPr>
                              </m:sSubPr>
                              <m:e>
                                <m:r>
                                  <w:rPr>
                                    <w:rFonts w:ascii="Cambria Math"/>
                                    <w:noProof/>
                                  </w:rPr>
                                  <m:t>A</m:t>
                                </m:r>
                              </m:e>
                              <m:sub>
                                <m:r>
                                  <w:rPr>
                                    <w:rFonts w:ascii="Cambria Math"/>
                                    <w:noProof/>
                                  </w:rPr>
                                  <m:t>z</m:t>
                                </m:r>
                              </m:sub>
                            </m:sSub>
                          </m:den>
                        </m:f>
                      </m:e>
                    </m:d>
                  </m:e>
                  <m:sup>
                    <m:r>
                      <w:rPr>
                        <w:rFonts w:ascii="Cambria Math"/>
                        <w:noProof/>
                      </w:rPr>
                      <m:t>2</m:t>
                    </m:r>
                  </m:sup>
                </m:sSup>
              </m:e>
            </m:d>
          </m:e>
          <m:sup>
            <m:f>
              <m:fPr>
                <m:type m:val="lin"/>
                <m:ctrlPr>
                  <w:rPr>
                    <w:rFonts w:ascii="Cambria Math" w:hAnsi="Cambria Math"/>
                    <w:i/>
                    <w:noProof/>
                  </w:rPr>
                </m:ctrlPr>
              </m:fPr>
              <m:num>
                <m:r>
                  <w:rPr>
                    <w:rFonts w:ascii="Cambria Math"/>
                    <w:noProof/>
                  </w:rPr>
                  <m:t>1</m:t>
                </m:r>
              </m:num>
              <m:den>
                <m:r>
                  <w:rPr>
                    <w:rFonts w:ascii="Cambria Math"/>
                    <w:noProof/>
                  </w:rPr>
                  <m:t>2</m:t>
                </m:r>
              </m:den>
            </m:f>
          </m:sup>
        </m:sSup>
        <m:sSup>
          <m:sSupPr>
            <m:ctrlPr>
              <w:rPr>
                <w:rFonts w:ascii="Cambria Math" w:hAnsi="Cambria Math"/>
                <w:i/>
                <w:noProof/>
              </w:rPr>
            </m:ctrlPr>
          </m:sSupPr>
          <m:e>
            <m:r>
              <w:rPr>
                <w:rFonts w:ascii="Cambria Math"/>
                <w:noProof/>
              </w:rPr>
              <m:t>e</m:t>
            </m:r>
          </m:e>
          <m:sup>
            <m:r>
              <w:rPr>
                <w:rFonts w:ascii="Cambria Math"/>
                <w:noProof/>
              </w:rPr>
              <m:t>-</m:t>
            </m:r>
            <m:r>
              <w:rPr>
                <w:rFonts w:ascii="Cambria Math"/>
                <w:noProof/>
              </w:rPr>
              <m:t>CRi</m:t>
            </m:r>
          </m:sup>
        </m:sSup>
      </m:oMath>
      <w:r w:rsidRPr="00B7030B">
        <w:rPr>
          <w:rFonts w:asciiTheme="minorHAnsi" w:hAnsiTheme="minorHAnsi"/>
        </w:rPr>
        <w:tab/>
      </w:r>
      <w:r w:rsidR="00EA5792">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69</w:t>
      </w:r>
      <w:r w:rsidR="00A41B27">
        <w:rPr>
          <w:rStyle w:val="EquationCaption"/>
          <w:rFonts w:asciiTheme="minorHAnsi" w:hAnsiTheme="minorHAnsi"/>
        </w:rPr>
        <w:fldChar w:fldCharType="end"/>
      </w:r>
      <w:r w:rsidRPr="00B7030B">
        <w:rPr>
          <w:rStyle w:val="EquationCaption"/>
          <w:rFonts w:asciiTheme="minorHAnsi" w:hAnsiTheme="minorHAnsi"/>
        </w:rPr>
        <w:t>)</w:t>
      </w:r>
    </w:p>
    <w:p w14:paraId="1FC7C444" w14:textId="77777777" w:rsidR="0041037A" w:rsidRPr="00EA5792" w:rsidRDefault="0041037A" w:rsidP="007A3922">
      <w:pPr>
        <w:pStyle w:val="BodyText"/>
      </w:pPr>
      <w:r w:rsidRPr="00EA5792">
        <w:t xml:space="preserve">The above equation is implicit.  In the model, this equation is explicit since the value of </w:t>
      </w:r>
      <w:r w:rsidRPr="00EA5792">
        <w:rPr>
          <w:i/>
          <w:iCs/>
        </w:rPr>
        <w:t>A</w:t>
      </w:r>
      <w:r w:rsidRPr="00EA5792">
        <w:rPr>
          <w:rStyle w:val="Subscript"/>
          <w:rFonts w:asciiTheme="minorHAnsi" w:hAnsiTheme="minorHAnsi"/>
          <w:i/>
          <w:iCs/>
          <w:sz w:val="20"/>
          <w:szCs w:val="18"/>
        </w:rPr>
        <w:t>z</w:t>
      </w:r>
      <w:r w:rsidRPr="00EA5792">
        <w:t xml:space="preserve"> in the lateral wind shear term is used from the previous time step.  </w:t>
      </w:r>
      <w:r w:rsidRPr="00EA5792">
        <w:rPr>
          <w:i/>
          <w:iCs/>
        </w:rPr>
        <w:t>A</w:t>
      </w:r>
      <w:r w:rsidRPr="00EA5792">
        <w:rPr>
          <w:rStyle w:val="Subscript"/>
          <w:rFonts w:asciiTheme="minorHAnsi" w:hAnsiTheme="minorHAnsi"/>
          <w:i/>
          <w:iCs/>
          <w:sz w:val="20"/>
          <w:szCs w:val="18"/>
        </w:rPr>
        <w:t>z</w:t>
      </w:r>
      <w:r w:rsidRPr="00EA5792">
        <w:t xml:space="preserve"> is never less than the molecular kinematic viscosi</w:t>
      </w:r>
      <w:r w:rsidRPr="00EA5792">
        <w:softHyphen/>
        <w:t xml:space="preserve">ty for water. </w:t>
      </w:r>
    </w:p>
    <w:p w14:paraId="4DC1255E" w14:textId="37FB0FEE" w:rsidR="0041037A" w:rsidRPr="00EA5792" w:rsidRDefault="0041037A" w:rsidP="007A3922">
      <w:pPr>
        <w:pStyle w:val="BodyText"/>
      </w:pPr>
      <w:r w:rsidRPr="00EA5792">
        <w:t xml:space="preserve">The above formulation of wind shear in horizontal momentum and evaluation of </w:t>
      </w:r>
      <w:r w:rsidRPr="00EA5792">
        <w:rPr>
          <w:i/>
          <w:iCs/>
        </w:rPr>
        <w:t>A</w:t>
      </w:r>
      <w:r w:rsidRPr="00EA5792">
        <w:rPr>
          <w:rStyle w:val="Subscript"/>
          <w:rFonts w:asciiTheme="minorHAnsi" w:hAnsiTheme="minorHAnsi"/>
          <w:i/>
          <w:iCs/>
          <w:sz w:val="20"/>
          <w:szCs w:val="18"/>
        </w:rPr>
        <w:t>z</w:t>
      </w:r>
      <w:r w:rsidRPr="00EA5792">
        <w:t xml:space="preserve"> leads to wind driven surface currents that are three to ten percent of the surface wind velocity with higher values appearing at higher wind speeds.  This is in accordance with the attempts to relate wind speed and surface current velocity from field data appearing in the literature.  With this formulation, the surface current does not reach abnormal values as it does for the case of wind shear applied only to the surface and as the surface layer thickness decreases.  The depth of the wind driven surface layer increases with wind speed, and mass transport due to wind appears to be insensitive to the finite difference</w:t>
      </w:r>
      <w:r w:rsidR="001B70A0">
        <w:t xml:space="preserve"> in</w:t>
      </w:r>
      <w:r w:rsidRPr="00EA5792">
        <w:t xml:space="preserve"> layer thickness.</w:t>
      </w:r>
    </w:p>
    <w:p w14:paraId="05C357A0" w14:textId="77777777" w:rsidR="0041037A" w:rsidRPr="00B7030B" w:rsidRDefault="0041037A" w:rsidP="007A3922">
      <w:pPr>
        <w:pStyle w:val="Heading4"/>
      </w:pPr>
      <w:bookmarkStart w:id="220" w:name="_Toc433626939"/>
      <w:bookmarkStart w:id="221" w:name="_Toc491084663"/>
      <w:bookmarkStart w:id="222" w:name="_Toc523896515"/>
      <w:bookmarkStart w:id="223" w:name="_Toc48573571"/>
      <w:r w:rsidRPr="00B7030B">
        <w:lastRenderedPageBreak/>
        <w:t xml:space="preserve">RNG Turbulent Eddy Viscosity </w:t>
      </w:r>
      <w:bookmarkEnd w:id="220"/>
      <w:bookmarkEnd w:id="221"/>
      <w:bookmarkEnd w:id="222"/>
      <w:r w:rsidRPr="00B7030B">
        <w:t>Formulation</w:t>
      </w:r>
      <w:bookmarkEnd w:id="223"/>
      <w:r w:rsidRPr="00B7030B">
        <w:t xml:space="preserve"> </w:t>
      </w:r>
    </w:p>
    <w:p w14:paraId="32054BC0" w14:textId="77777777" w:rsidR="0041037A" w:rsidRPr="00EA5792" w:rsidRDefault="0041037A" w:rsidP="007A3922">
      <w:pPr>
        <w:pStyle w:val="BodyText"/>
      </w:pPr>
      <w:r w:rsidRPr="00EA5792">
        <w:t xml:space="preserve">The RNG model was derived from the RNG model of </w:t>
      </w:r>
      <w:proofErr w:type="spellStart"/>
      <w:r w:rsidRPr="00EA5792">
        <w:t>Yakhot</w:t>
      </w:r>
      <w:proofErr w:type="spellEnd"/>
      <w:r w:rsidRPr="00EA5792">
        <w:t xml:space="preserve"> and Orszag (1986) by </w:t>
      </w:r>
      <w:proofErr w:type="spellStart"/>
      <w:r w:rsidRPr="00EA5792">
        <w:t>Simoes</w:t>
      </w:r>
      <w:proofErr w:type="spellEnd"/>
      <w:r w:rsidRPr="00EA5792">
        <w:t xml:space="preserve"> (1998). The turbulent eddy viscosity is derived from </w:t>
      </w:r>
      <w:proofErr w:type="spellStart"/>
      <w:r w:rsidRPr="00EA5792">
        <w:t>Yakhot</w:t>
      </w:r>
      <w:proofErr w:type="spellEnd"/>
      <w:r w:rsidRPr="00EA5792">
        <w:t xml:space="preserve"> and </w:t>
      </w:r>
      <w:proofErr w:type="spellStart"/>
      <w:r w:rsidRPr="00EA5792">
        <w:t>Orzag</w:t>
      </w:r>
      <w:proofErr w:type="spellEnd"/>
      <w:r w:rsidRPr="00EA5792">
        <w:t xml:space="preserve"> (1986) as </w:t>
      </w:r>
    </w:p>
    <w:p w14:paraId="1037C830" w14:textId="1BA136C8" w:rsidR="0041037A" w:rsidRPr="00B7030B" w:rsidRDefault="0041037A" w:rsidP="008F3173">
      <w:pPr>
        <w:pStyle w:val="equation"/>
        <w:rPr>
          <w:rFonts w:asciiTheme="minorHAnsi" w:hAnsiTheme="minorHAnsi"/>
        </w:rPr>
      </w:pPr>
      <w:r w:rsidRPr="00B7030B">
        <w:rPr>
          <w:rFonts w:asciiTheme="minorHAnsi" w:hAnsiTheme="minorHAnsi"/>
        </w:rPr>
        <w:tab/>
      </w:r>
      <w:bookmarkStart w:id="224" w:name="_Ref8789985"/>
      <w:bookmarkStart w:id="225" w:name="_Ref14536786"/>
      <m:oMath>
        <m:sSub>
          <m:sSubPr>
            <m:ctrlPr>
              <w:rPr>
                <w:rFonts w:ascii="Cambria Math" w:hAnsiTheme="minorHAnsi"/>
                <w:i/>
              </w:rPr>
            </m:ctrlPr>
          </m:sSubPr>
          <m:e>
            <m:r>
              <w:rPr>
                <w:rFonts w:ascii="Cambria Math" w:hAnsiTheme="minorHAnsi"/>
              </w:rPr>
              <m:t>ν</m:t>
            </m:r>
          </m:e>
          <m:sub>
            <m:r>
              <w:rPr>
                <w:rFonts w:ascii="Cambria Math" w:hAnsiTheme="minorHAnsi"/>
              </w:rPr>
              <m:t>t</m:t>
            </m:r>
          </m:sub>
        </m:sSub>
        <m:r>
          <w:rPr>
            <w:rFonts w:ascii="Cambria Math" w:hAnsiTheme="minorHAnsi"/>
          </w:rPr>
          <m:t>=ν</m:t>
        </m:r>
        <m:sSup>
          <m:sSupPr>
            <m:ctrlPr>
              <w:rPr>
                <w:rFonts w:ascii="Cambria Math" w:hAnsiTheme="minorHAnsi"/>
                <w:i/>
              </w:rPr>
            </m:ctrlPr>
          </m:sSupPr>
          <m:e>
            <m:d>
              <m:dPr>
                <m:begChr m:val="["/>
                <m:endChr m:val="]"/>
                <m:ctrlPr>
                  <w:rPr>
                    <w:rFonts w:ascii="Cambria Math" w:hAnsiTheme="minorHAnsi"/>
                    <w:i/>
                  </w:rPr>
                </m:ctrlPr>
              </m:dPr>
              <m:e>
                <m:r>
                  <w:rPr>
                    <w:rFonts w:ascii="Cambria Math" w:hAnsiTheme="minorHAnsi"/>
                  </w:rPr>
                  <m:t>1+Ψ</m:t>
                </m:r>
                <m:d>
                  <m:dPr>
                    <m:ctrlPr>
                      <w:rPr>
                        <w:rFonts w:ascii="Cambria Math" w:hAnsiTheme="minorHAnsi"/>
                        <w:i/>
                      </w:rPr>
                    </m:ctrlPr>
                  </m:dPr>
                  <m:e>
                    <m:sSup>
                      <m:sSupPr>
                        <m:ctrlPr>
                          <w:rPr>
                            <w:rFonts w:ascii="Cambria Math" w:hAnsiTheme="minorHAnsi"/>
                            <w:i/>
                          </w:rPr>
                        </m:ctrlPr>
                      </m:sSupPr>
                      <m:e>
                        <m:r>
                          <w:rPr>
                            <w:rFonts w:ascii="Cambria Math" w:hAnsiTheme="minorHAnsi"/>
                          </w:rPr>
                          <m:t>a</m:t>
                        </m:r>
                      </m:e>
                      <m:sup>
                        <m:r>
                          <w:rPr>
                            <w:rFonts w:ascii="Cambria Math" w:hAnsiTheme="minorHAnsi"/>
                          </w:rPr>
                          <m:t>'</m:t>
                        </m:r>
                        <m:ctrlPr>
                          <w:rPr>
                            <w:rFonts w:ascii="Cambria Math" w:hAnsi="Cambria Math"/>
                            <w:i/>
                          </w:rPr>
                        </m:ctrlPr>
                      </m:sup>
                    </m:sSup>
                    <m:f>
                      <m:fPr>
                        <m:ctrlPr>
                          <w:rPr>
                            <w:rFonts w:ascii="Cambria Math" w:hAnsiTheme="minorHAnsi"/>
                            <w:i/>
                          </w:rPr>
                        </m:ctrlPr>
                      </m:fPr>
                      <m:num>
                        <m:r>
                          <w:rPr>
                            <w:rFonts w:ascii="Cambria Math" w:hAnsiTheme="minorHAnsi"/>
                          </w:rPr>
                          <m:t>ε</m:t>
                        </m:r>
                        <m:sSubSup>
                          <m:sSubSupPr>
                            <m:ctrlPr>
                              <w:rPr>
                                <w:rFonts w:ascii="Cambria Math" w:hAnsi="Cambria Math"/>
                                <w:i/>
                              </w:rPr>
                            </m:ctrlPr>
                          </m:sSubSupPr>
                          <m:e>
                            <m:r>
                              <m:rPr>
                                <m:scr m:val="script"/>
                              </m:rPr>
                              <w:rPr>
                                <w:rFonts w:ascii="Cambria Math" w:hAnsiTheme="minorHAnsi"/>
                              </w:rPr>
                              <m:t>l</m:t>
                            </m:r>
                          </m:e>
                          <m:sub>
                            <m:r>
                              <w:rPr>
                                <w:rFonts w:ascii="Cambria Math" w:hAnsiTheme="minorHAnsi"/>
                              </w:rPr>
                              <m:t>m</m:t>
                            </m:r>
                            <m:ctrlPr>
                              <w:rPr>
                                <w:rFonts w:ascii="Cambria Math" w:hAnsiTheme="minorHAnsi"/>
                                <w:i/>
                              </w:rPr>
                            </m:ctrlPr>
                          </m:sub>
                          <m:sup>
                            <m:r>
                              <w:rPr>
                                <w:rFonts w:ascii="Cambria Math" w:hAnsiTheme="minorHAnsi"/>
                              </w:rPr>
                              <m:t>4</m:t>
                            </m:r>
                            <m:ctrlPr>
                              <w:rPr>
                                <w:rFonts w:ascii="Cambria Math" w:hAnsiTheme="minorHAnsi"/>
                                <w:i/>
                              </w:rPr>
                            </m:ctrlPr>
                          </m:sup>
                        </m:sSubSup>
                      </m:num>
                      <m:den>
                        <m:sSup>
                          <m:sSupPr>
                            <m:ctrlPr>
                              <w:rPr>
                                <w:rFonts w:ascii="Cambria Math" w:hAnsiTheme="minorHAnsi"/>
                                <w:i/>
                              </w:rPr>
                            </m:ctrlPr>
                          </m:sSupPr>
                          <m:e>
                            <m:r>
                              <w:rPr>
                                <w:rFonts w:ascii="Cambria Math" w:hAnsiTheme="minorHAnsi"/>
                              </w:rPr>
                              <m:t>ν</m:t>
                            </m:r>
                          </m:e>
                          <m:sup>
                            <m:r>
                              <w:rPr>
                                <w:rFonts w:ascii="Cambria Math" w:hAnsiTheme="minorHAnsi"/>
                              </w:rPr>
                              <m:t>3</m:t>
                            </m:r>
                          </m:sup>
                        </m:sSup>
                        <m:ctrlPr>
                          <w:rPr>
                            <w:rFonts w:ascii="Cambria Math" w:hAnsi="Cambria Math"/>
                            <w:i/>
                          </w:rPr>
                        </m:ctrlPr>
                      </m:den>
                    </m:f>
                    <m:r>
                      <w:rPr>
                        <w:rFonts w:ascii="Cambria Math" w:hAnsiTheme="minorHAnsi"/>
                      </w:rPr>
                      <m:t>-</m:t>
                    </m:r>
                    <m:sSub>
                      <m:sSubPr>
                        <m:ctrlPr>
                          <w:rPr>
                            <w:rFonts w:ascii="Cambria Math" w:hAnsiTheme="minorHAnsi"/>
                            <w:i/>
                          </w:rPr>
                        </m:ctrlPr>
                      </m:sSubPr>
                      <m:e>
                        <m:r>
                          <w:rPr>
                            <w:rFonts w:ascii="Cambria Math" w:hAnsiTheme="minorHAnsi"/>
                          </w:rPr>
                          <m:t>C</m:t>
                        </m:r>
                      </m:e>
                      <m:sub>
                        <m:r>
                          <w:rPr>
                            <w:rFonts w:ascii="Cambria Math" w:hAnsiTheme="minorHAnsi"/>
                          </w:rPr>
                          <m:t>1</m:t>
                        </m:r>
                      </m:sub>
                    </m:sSub>
                    <m:ctrlPr>
                      <w:rPr>
                        <w:rFonts w:ascii="Cambria Math" w:hAnsi="Cambria Math"/>
                        <w:i/>
                      </w:rPr>
                    </m:ctrlPr>
                  </m:e>
                </m:d>
                <m:ctrlPr>
                  <w:rPr>
                    <w:rFonts w:ascii="Cambria Math" w:hAnsi="Cambria Math"/>
                    <w:i/>
                  </w:rPr>
                </m:ctrlPr>
              </m:e>
            </m:d>
          </m:e>
          <m:sup>
            <m:r>
              <w:rPr>
                <w:rFonts w:ascii="Cambria Math" w:hAnsiTheme="minorHAnsi"/>
              </w:rPr>
              <m:t>1/3</m:t>
            </m:r>
          </m:sup>
        </m:sSup>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70</w:t>
      </w:r>
      <w:r w:rsidR="00A41B27">
        <w:rPr>
          <w:rStyle w:val="EquationCaption"/>
          <w:rFonts w:asciiTheme="minorHAnsi" w:hAnsiTheme="minorHAnsi"/>
        </w:rPr>
        <w:fldChar w:fldCharType="end"/>
      </w:r>
      <w:bookmarkStart w:id="226" w:name="_Ref8790105"/>
      <w:bookmarkEnd w:id="224"/>
      <w:r w:rsidRPr="00B7030B">
        <w:rPr>
          <w:rStyle w:val="EquationCaption"/>
          <w:rFonts w:asciiTheme="minorHAnsi" w:hAnsiTheme="minorHAnsi"/>
        </w:rPr>
        <w:t>)</w:t>
      </w:r>
      <w:bookmarkEnd w:id="225"/>
      <w:bookmarkEnd w:id="226"/>
    </w:p>
    <w:p w14:paraId="47079F32" w14:textId="77777777" w:rsidR="0041037A" w:rsidRPr="008F3E7B" w:rsidRDefault="0041037A" w:rsidP="0028580F">
      <w:pPr>
        <w:pStyle w:val="BodyText"/>
        <w:spacing w:after="120"/>
      </w:pPr>
      <w:r w:rsidRPr="008F3E7B">
        <w:t>where:</w:t>
      </w:r>
    </w:p>
    <w:p w14:paraId="0A731F21" w14:textId="41A2A4C1" w:rsidR="0041037A" w:rsidRPr="008F3E7B" w:rsidRDefault="0041037A" w:rsidP="0052054C">
      <w:pPr>
        <w:pStyle w:val="variabledefinitionChar"/>
      </w:pPr>
      <w:r w:rsidRPr="008F3E7B">
        <w:tab/>
        <w:t>Ψ(</w:t>
      </w:r>
      <w:r w:rsidRPr="008F3E7B">
        <w:rPr>
          <w:i/>
          <w:iCs/>
        </w:rPr>
        <w:t>x</w:t>
      </w:r>
      <w:r w:rsidRPr="008F3E7B">
        <w:t>)</w:t>
      </w:r>
      <w:r w:rsidRPr="008F3E7B">
        <w:tab/>
        <w:t>=</w:t>
      </w:r>
      <w:r w:rsidRPr="008F3E7B">
        <w:tab/>
        <w:t>max</w:t>
      </w:r>
      <w:r w:rsidR="0028580F">
        <w:t xml:space="preserve"> </w:t>
      </w:r>
      <w:r w:rsidRPr="008F3E7B">
        <w:t>(0,</w:t>
      </w:r>
      <w:r w:rsidR="0028580F">
        <w:t xml:space="preserve"> </w:t>
      </w:r>
      <w:r w:rsidRPr="008F3E7B">
        <w:t>x)</w:t>
      </w:r>
    </w:p>
    <w:p w14:paraId="7D7DDFEB" w14:textId="77777777" w:rsidR="0041037A" w:rsidRPr="008F3E7B" w:rsidRDefault="0041037A" w:rsidP="00B6554A">
      <w:pPr>
        <w:pStyle w:val="variabledefinitionChar"/>
      </w:pPr>
      <w:r w:rsidRPr="008F3E7B">
        <w:tab/>
      </w:r>
      <w:r w:rsidRPr="008F3E7B">
        <w:sym w:font="Symbol" w:char="F06E"/>
      </w:r>
      <w:r w:rsidRPr="008F3E7B">
        <w:tab/>
        <w:t>=</w:t>
      </w:r>
      <w:r w:rsidRPr="008F3E7B">
        <w:tab/>
        <w:t>molecular viscosity</w:t>
      </w:r>
    </w:p>
    <w:p w14:paraId="61043DA5" w14:textId="77777777" w:rsidR="0041037A" w:rsidRPr="008F3E7B" w:rsidRDefault="0041037A" w:rsidP="00B6554A">
      <w:pPr>
        <w:pStyle w:val="variabledefinitionChar"/>
      </w:pPr>
      <w:r w:rsidRPr="008F3E7B">
        <w:tab/>
      </w:r>
      <w:r w:rsidRPr="008F3E7B">
        <w:rPr>
          <w:i/>
          <w:iCs/>
        </w:rPr>
        <w:sym w:font="Symbol" w:char="F06E"/>
      </w:r>
      <w:r w:rsidRPr="008F3E7B">
        <w:rPr>
          <w:i/>
          <w:iCs/>
          <w:vertAlign w:val="subscript"/>
        </w:rPr>
        <w:t>t</w:t>
      </w:r>
      <w:r w:rsidRPr="008F3E7B">
        <w:tab/>
        <w:t>=</w:t>
      </w:r>
      <w:r w:rsidRPr="008F3E7B">
        <w:tab/>
        <w:t>turbulent eddy viscosity</w:t>
      </w:r>
    </w:p>
    <w:p w14:paraId="7ABDC5C5" w14:textId="77777777" w:rsidR="0041037A" w:rsidRPr="008F3E7B" w:rsidRDefault="0041037A" w:rsidP="00B6554A">
      <w:pPr>
        <w:pStyle w:val="variabledefinitionChar"/>
      </w:pPr>
      <w:r w:rsidRPr="008F3E7B">
        <w:tab/>
      </w:r>
      <m:oMath>
        <m:sSub>
          <m:sSubPr>
            <m:ctrlPr>
              <w:rPr>
                <w:rFonts w:ascii="Cambria Math" w:hAnsi="Cambria Math"/>
                <w:i/>
              </w:rPr>
            </m:ctrlPr>
          </m:sSubPr>
          <m:e>
            <m:r>
              <m:rPr>
                <m:scr m:val="script"/>
              </m:rPr>
              <w:rPr>
                <w:rFonts w:ascii="Cambria Math"/>
              </w:rPr>
              <m:t>l</m:t>
            </m:r>
          </m:e>
          <m:sub>
            <m:r>
              <w:rPr>
                <w:rFonts w:ascii="Cambria Math"/>
              </w:rPr>
              <m:t>m</m:t>
            </m:r>
          </m:sub>
        </m:sSub>
      </m:oMath>
      <w:r w:rsidRPr="008F3E7B">
        <w:tab/>
        <w:t>=</w:t>
      </w:r>
      <w:r w:rsidRPr="008F3E7B">
        <w:tab/>
        <w:t>mixing length</w:t>
      </w:r>
    </w:p>
    <w:p w14:paraId="5D5906CF" w14:textId="77777777" w:rsidR="0041037A" w:rsidRPr="008F3E7B" w:rsidRDefault="0041037A" w:rsidP="007552CD">
      <w:pPr>
        <w:pStyle w:val="variabledefinitionChar"/>
      </w:pPr>
      <w:r w:rsidRPr="008F3E7B">
        <w:tab/>
      </w:r>
      <w:r w:rsidRPr="008F3E7B">
        <w:sym w:font="Symbol" w:char="F065"/>
      </w:r>
      <w:r w:rsidRPr="008F3E7B">
        <w:tab/>
        <w:t>=</w:t>
      </w:r>
      <w:r w:rsidRPr="008F3E7B">
        <w:tab/>
        <w:t>turbulent energy dissipation rate</w:t>
      </w:r>
    </w:p>
    <w:p w14:paraId="3B6710EF" w14:textId="201FD99F" w:rsidR="0041037A" w:rsidRPr="008F3E7B" w:rsidRDefault="0041037A" w:rsidP="007552CD">
      <w:pPr>
        <w:pStyle w:val="variabledefinitionChar"/>
      </w:pPr>
      <w:r w:rsidRPr="008F3E7B">
        <w:tab/>
      </w:r>
      <m:oMath>
        <m:sSup>
          <m:sSupPr>
            <m:ctrlPr>
              <w:rPr>
                <w:rFonts w:ascii="Cambria Math" w:hAnsi="Cambria Math"/>
                <w:i/>
              </w:rPr>
            </m:ctrlPr>
          </m:sSupPr>
          <m:e>
            <m:r>
              <w:rPr>
                <w:rFonts w:ascii="Cambria Math"/>
              </w:rPr>
              <m:t>a</m:t>
            </m:r>
          </m:e>
          <m:sup>
            <m:r>
              <w:rPr>
                <w:rFonts w:ascii="Cambria Math"/>
              </w:rPr>
              <m:t>'</m:t>
            </m:r>
          </m:sup>
        </m:sSup>
      </m:oMath>
      <w:r w:rsidRPr="008F3E7B">
        <w:tab/>
      </w:r>
      <w:r w:rsidR="00430DA8">
        <w:t>=</w:t>
      </w:r>
      <w:r w:rsidRPr="008F3E7B">
        <w:tab/>
        <w:t>1</w:t>
      </w:r>
    </w:p>
    <w:p w14:paraId="7C018394" w14:textId="00EC7C76" w:rsidR="0041037A" w:rsidRPr="008F3E7B" w:rsidRDefault="0041037A" w:rsidP="007552CD">
      <w:pPr>
        <w:pStyle w:val="variabledefinitionChar"/>
      </w:pPr>
      <w:r w:rsidRPr="008F3E7B">
        <w:tab/>
      </w:r>
      <w:r w:rsidRPr="008F3E7B">
        <w:rPr>
          <w:i/>
          <w:iCs/>
        </w:rPr>
        <w:t>C</w:t>
      </w:r>
      <w:r w:rsidRPr="008F3E7B">
        <w:rPr>
          <w:i/>
          <w:iCs/>
          <w:vertAlign w:val="subscript"/>
        </w:rPr>
        <w:t>1</w:t>
      </w:r>
      <w:r w:rsidRPr="008F3E7B">
        <w:tab/>
      </w:r>
      <w:r w:rsidR="00430DA8">
        <w:t>=</w:t>
      </w:r>
      <w:r w:rsidRPr="008F3E7B">
        <w:tab/>
        <w:t>100</w:t>
      </w:r>
    </w:p>
    <w:p w14:paraId="6121AE0A" w14:textId="77777777" w:rsidR="0041037A" w:rsidRPr="00B7030B" w:rsidRDefault="0041037A" w:rsidP="007552CD">
      <w:pPr>
        <w:pStyle w:val="BodyText2"/>
      </w:pPr>
    </w:p>
    <w:p w14:paraId="641E976A" w14:textId="77777777" w:rsidR="0041037A" w:rsidRPr="008F3E7B" w:rsidRDefault="0041037A" w:rsidP="0028580F">
      <w:pPr>
        <w:pStyle w:val="BodyText"/>
      </w:pPr>
      <w:r w:rsidRPr="008F3E7B">
        <w:t>Two additional equations are necessary in determining the mixing length and the turbulent energy dissipation.  For the mixing length:</w:t>
      </w:r>
    </w:p>
    <w:p w14:paraId="04A398ED" w14:textId="606ECBB4" w:rsidR="0041037A" w:rsidRPr="00B7030B" w:rsidRDefault="0041037A" w:rsidP="008F3173">
      <w:pPr>
        <w:pStyle w:val="equation"/>
        <w:keepNext/>
        <w:rPr>
          <w:rFonts w:asciiTheme="minorHAnsi" w:hAnsiTheme="minorHAnsi"/>
        </w:rPr>
      </w:pPr>
      <w:r w:rsidRPr="00B7030B">
        <w:rPr>
          <w:rFonts w:asciiTheme="minorHAnsi" w:hAnsiTheme="minorHAnsi"/>
        </w:rPr>
        <w:tab/>
        <w:t xml:space="preserve"> </w:t>
      </w:r>
      <m:oMath>
        <m:f>
          <m:fPr>
            <m:ctrlPr>
              <w:rPr>
                <w:rFonts w:ascii="Cambria Math" w:hAnsi="Cambria Math"/>
                <w:i/>
              </w:rPr>
            </m:ctrlPr>
          </m:fPr>
          <m:num>
            <m:sSub>
              <m:sSubPr>
                <m:ctrlPr>
                  <w:rPr>
                    <w:rFonts w:ascii="Cambria Math" w:hAnsi="Cambria Math"/>
                    <w:i/>
                  </w:rPr>
                </m:ctrlPr>
              </m:sSubPr>
              <m:e>
                <m:r>
                  <m:rPr>
                    <m:scr m:val="script"/>
                  </m:rPr>
                  <w:rPr>
                    <w:rFonts w:ascii="Cambria Math" w:hAnsiTheme="minorHAnsi"/>
                  </w:rPr>
                  <m:t>l</m:t>
                </m:r>
              </m:e>
              <m:sub>
                <m:r>
                  <w:rPr>
                    <w:rFonts w:ascii="Cambria Math" w:hAnsiTheme="minorHAnsi"/>
                  </w:rPr>
                  <m:t>m</m:t>
                </m:r>
                <m:ctrlPr>
                  <w:rPr>
                    <w:rFonts w:ascii="Cambria Math" w:hAnsiTheme="minorHAnsi"/>
                    <w:i/>
                  </w:rPr>
                </m:ctrlPr>
              </m:sub>
            </m:sSub>
            <m:ctrlPr>
              <w:rPr>
                <w:rFonts w:ascii="Cambria Math" w:hAnsiTheme="minorHAnsi"/>
                <w:i/>
              </w:rPr>
            </m:ctrlPr>
          </m:num>
          <m:den>
            <m:r>
              <w:rPr>
                <w:rFonts w:ascii="Cambria Math" w:hAnsiTheme="minorHAnsi"/>
              </w:rPr>
              <m:t>H</m:t>
            </m:r>
            <m:ctrlPr>
              <w:rPr>
                <w:rFonts w:ascii="Cambria Math" w:hAnsiTheme="minorHAnsi"/>
                <w:i/>
              </w:rPr>
            </m:ctrlPr>
          </m:den>
        </m:f>
        <m:r>
          <w:rPr>
            <w:rFonts w:ascii="Cambria Math" w:hAnsiTheme="minorHAnsi"/>
          </w:rPr>
          <m:t>=κ</m:t>
        </m:r>
        <m:f>
          <m:fPr>
            <m:ctrlPr>
              <w:rPr>
                <w:rFonts w:ascii="Cambria Math" w:hAnsiTheme="minorHAnsi"/>
                <w:i/>
              </w:rPr>
            </m:ctrlPr>
          </m:fPr>
          <m:num>
            <m:r>
              <w:rPr>
                <w:rFonts w:ascii="Cambria Math" w:hAnsiTheme="minorHAnsi"/>
              </w:rPr>
              <m:t>z</m:t>
            </m:r>
          </m:num>
          <m:den>
            <m:r>
              <w:rPr>
                <w:rFonts w:ascii="Cambria Math" w:hAnsiTheme="minorHAnsi"/>
              </w:rPr>
              <m:t>H</m:t>
            </m:r>
          </m:den>
        </m:f>
        <m:rad>
          <m:radPr>
            <m:degHide m:val="1"/>
            <m:ctrlPr>
              <w:rPr>
                <w:rFonts w:ascii="Cambria Math" w:hAnsiTheme="minorHAnsi"/>
                <w:i/>
              </w:rPr>
            </m:ctrlPr>
          </m:radPr>
          <m:deg/>
          <m:e>
            <m:r>
              <w:rPr>
                <w:rFonts w:ascii="Cambria Math" w:hAnsiTheme="minorHAnsi"/>
              </w:rPr>
              <m:t>1</m:t>
            </m:r>
            <m:r>
              <w:rPr>
                <w:rFonts w:ascii="Cambria Math" w:hAnsiTheme="minorHAnsi"/>
              </w:rPr>
              <m:t>-</m:t>
            </m:r>
            <m:f>
              <m:fPr>
                <m:ctrlPr>
                  <w:rPr>
                    <w:rFonts w:ascii="Cambria Math" w:hAnsiTheme="minorHAnsi"/>
                    <w:i/>
                  </w:rPr>
                </m:ctrlPr>
              </m:fPr>
              <m:num>
                <m:r>
                  <w:rPr>
                    <w:rFonts w:ascii="Cambria Math" w:hAnsiTheme="minorHAnsi"/>
                  </w:rPr>
                  <m:t>z</m:t>
                </m:r>
              </m:num>
              <m:den>
                <m:r>
                  <w:rPr>
                    <w:rFonts w:ascii="Cambria Math" w:hAnsiTheme="minorHAnsi"/>
                  </w:rPr>
                  <m:t>H</m:t>
                </m:r>
              </m:den>
            </m:f>
            <m:ctrlPr>
              <w:rPr>
                <w:rFonts w:ascii="Cambria Math" w:hAnsi="Cambria Math"/>
                <w:i/>
              </w:rPr>
            </m:ctrlPr>
          </m:e>
        </m:rad>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71</w:t>
      </w:r>
      <w:r w:rsidR="00A41B27">
        <w:rPr>
          <w:rStyle w:val="EquationCaption"/>
          <w:rFonts w:asciiTheme="minorHAnsi" w:hAnsiTheme="minorHAnsi"/>
        </w:rPr>
        <w:fldChar w:fldCharType="end"/>
      </w:r>
      <w:r w:rsidRPr="00B7030B">
        <w:rPr>
          <w:rStyle w:val="EquationCaption"/>
          <w:rFonts w:asciiTheme="minorHAnsi" w:hAnsiTheme="minorHAnsi"/>
        </w:rPr>
        <w:t>)</w:t>
      </w:r>
    </w:p>
    <w:p w14:paraId="132E604B" w14:textId="77777777" w:rsidR="0041037A" w:rsidRPr="008F3E7B" w:rsidRDefault="0041037A" w:rsidP="007A3922">
      <w:pPr>
        <w:pStyle w:val="BodyText"/>
      </w:pPr>
      <w:r w:rsidRPr="008F3E7B">
        <w:t>and for the turbulent eddy dissipation:</w:t>
      </w:r>
    </w:p>
    <w:p w14:paraId="7530C674" w14:textId="3B55D1B8" w:rsidR="0041037A" w:rsidRPr="00B7030B" w:rsidRDefault="0041037A" w:rsidP="008F3173">
      <w:pPr>
        <w:pStyle w:val="equation"/>
        <w:rPr>
          <w:rFonts w:asciiTheme="minorHAnsi" w:hAnsiTheme="minorHAnsi"/>
        </w:rPr>
      </w:pPr>
      <w:r w:rsidRPr="00B7030B">
        <w:rPr>
          <w:rFonts w:asciiTheme="minorHAnsi" w:hAnsiTheme="minorHAnsi"/>
        </w:rPr>
        <w:tab/>
        <w:t xml:space="preserve"> </w:t>
      </w:r>
      <m:oMath>
        <m:f>
          <m:fPr>
            <m:ctrlPr>
              <w:rPr>
                <w:rFonts w:ascii="Cambria Math" w:hAnsi="Cambria Math"/>
                <w:i/>
              </w:rPr>
            </m:ctrlPr>
          </m:fPr>
          <m:num>
            <m:r>
              <w:rPr>
                <w:rFonts w:ascii="Cambria Math" w:hAnsiTheme="minorHAnsi"/>
              </w:rPr>
              <m:t>εH</m:t>
            </m:r>
            <m:ctrlPr>
              <w:rPr>
                <w:rFonts w:ascii="Cambria Math" w:hAnsiTheme="minorHAnsi"/>
                <w:i/>
              </w:rPr>
            </m:ctrlPr>
          </m:num>
          <m:den>
            <m:sSubSup>
              <m:sSubSupPr>
                <m:ctrlPr>
                  <w:rPr>
                    <w:rFonts w:ascii="Cambria Math" w:hAnsiTheme="minorHAnsi"/>
                    <w:i/>
                  </w:rPr>
                </m:ctrlPr>
              </m:sSubSupPr>
              <m:e>
                <m:r>
                  <w:rPr>
                    <w:rFonts w:ascii="Cambria Math" w:hAnsiTheme="minorHAnsi"/>
                  </w:rPr>
                  <m:t>u</m:t>
                </m:r>
              </m:e>
              <m:sub>
                <m:r>
                  <w:rPr>
                    <w:rFonts w:ascii="Cambria Math" w:hAnsiTheme="minorHAnsi"/>
                  </w:rPr>
                  <m:t>*</m:t>
                </m:r>
              </m:sub>
              <m:sup>
                <m:r>
                  <w:rPr>
                    <w:rFonts w:ascii="Cambria Math" w:hAnsiTheme="minorHAnsi"/>
                  </w:rPr>
                  <m:t>3</m:t>
                </m:r>
              </m:sup>
            </m:sSubSup>
          </m:den>
        </m:f>
        <m:r>
          <w:rPr>
            <w:rFonts w:ascii="Cambria Math" w:hAnsiTheme="minorHAnsi"/>
          </w:rPr>
          <m:t>=</m:t>
        </m:r>
        <m:f>
          <m:fPr>
            <m:ctrlPr>
              <w:rPr>
                <w:rFonts w:ascii="Cambria Math" w:hAnsiTheme="minorHAnsi"/>
                <w:i/>
              </w:rPr>
            </m:ctrlPr>
          </m:fPr>
          <m:num>
            <m:r>
              <w:rPr>
                <w:rFonts w:ascii="Cambria Math" w:hAnsiTheme="minorHAnsi"/>
              </w:rPr>
              <m:t>3z</m:t>
            </m:r>
          </m:num>
          <m:den>
            <m:r>
              <w:rPr>
                <w:rFonts w:ascii="Cambria Math" w:hAnsiTheme="minorHAnsi"/>
              </w:rPr>
              <m:t>H</m:t>
            </m:r>
          </m:den>
        </m:f>
        <m:sSup>
          <m:sSupPr>
            <m:ctrlPr>
              <w:rPr>
                <w:rFonts w:ascii="Cambria Math" w:hAnsiTheme="minorHAnsi"/>
                <w:i/>
              </w:rPr>
            </m:ctrlPr>
          </m:sSupPr>
          <m:e>
            <m:d>
              <m:dPr>
                <m:ctrlPr>
                  <w:rPr>
                    <w:rFonts w:ascii="Cambria Math" w:hAnsiTheme="minorHAnsi"/>
                    <w:i/>
                  </w:rPr>
                </m:ctrlPr>
              </m:dPr>
              <m:e>
                <m:r>
                  <w:rPr>
                    <w:rFonts w:ascii="Cambria Math" w:hAnsiTheme="minorHAnsi"/>
                  </w:rPr>
                  <m:t>1</m:t>
                </m:r>
                <m:r>
                  <w:rPr>
                    <w:rFonts w:ascii="Cambria Math" w:hAnsiTheme="minorHAnsi"/>
                  </w:rPr>
                  <m:t>-</m:t>
                </m:r>
                <m:f>
                  <m:fPr>
                    <m:ctrlPr>
                      <w:rPr>
                        <w:rFonts w:ascii="Cambria Math" w:hAnsiTheme="minorHAnsi"/>
                        <w:i/>
                      </w:rPr>
                    </m:ctrlPr>
                  </m:fPr>
                  <m:num>
                    <m:r>
                      <w:rPr>
                        <w:rFonts w:ascii="Cambria Math" w:hAnsiTheme="minorHAnsi"/>
                      </w:rPr>
                      <m:t>z</m:t>
                    </m:r>
                  </m:num>
                  <m:den>
                    <m:r>
                      <w:rPr>
                        <w:rFonts w:ascii="Cambria Math" w:hAnsiTheme="minorHAnsi"/>
                      </w:rPr>
                      <m:t>H</m:t>
                    </m:r>
                  </m:den>
                </m:f>
                <m:ctrlPr>
                  <w:rPr>
                    <w:rFonts w:ascii="Cambria Math" w:hAnsi="Cambria Math"/>
                    <w:i/>
                  </w:rPr>
                </m:ctrlPr>
              </m:e>
            </m:d>
          </m:e>
          <m:sup>
            <m:r>
              <w:rPr>
                <w:rFonts w:ascii="Cambria Math" w:hAnsiTheme="minorHAnsi"/>
              </w:rPr>
              <m:t>3/2</m:t>
            </m:r>
          </m:sup>
        </m:sSup>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72</w:t>
      </w:r>
      <w:r w:rsidR="00A41B27">
        <w:rPr>
          <w:rStyle w:val="EquationCaption"/>
          <w:rFonts w:asciiTheme="minorHAnsi" w:hAnsiTheme="minorHAnsi"/>
        </w:rPr>
        <w:fldChar w:fldCharType="end"/>
      </w:r>
      <w:r w:rsidRPr="00B7030B">
        <w:rPr>
          <w:rStyle w:val="EquationCaption"/>
          <w:rFonts w:asciiTheme="minorHAnsi" w:hAnsiTheme="minorHAnsi"/>
        </w:rPr>
        <w:t>)</w:t>
      </w:r>
    </w:p>
    <w:p w14:paraId="6B3A4C98" w14:textId="77777777" w:rsidR="0041037A" w:rsidRPr="008F3E7B" w:rsidRDefault="0041037A" w:rsidP="008565FA">
      <w:pPr>
        <w:pStyle w:val="BodyText"/>
        <w:spacing w:after="120"/>
      </w:pPr>
      <w:r w:rsidRPr="008F3E7B">
        <w:t>where:</w:t>
      </w:r>
    </w:p>
    <w:p w14:paraId="3699582F" w14:textId="77777777" w:rsidR="0041037A" w:rsidRPr="00BD7E72" w:rsidRDefault="0041037A" w:rsidP="007A3922">
      <w:pPr>
        <w:pStyle w:val="variabledefinitionChar"/>
        <w:rPr>
          <w:vertAlign w:val="superscript"/>
        </w:rPr>
      </w:pPr>
      <w:r w:rsidRPr="008F3E7B">
        <w:tab/>
      </w:r>
      <w:r w:rsidRPr="008F3E7B">
        <w:rPr>
          <w:i/>
          <w:iCs/>
        </w:rPr>
        <w:t>u*</w:t>
      </w:r>
      <w:r w:rsidRPr="008F3E7B">
        <w:tab/>
        <w:t>=</w:t>
      </w:r>
      <w:r w:rsidRPr="008F3E7B">
        <w:tab/>
        <w:t xml:space="preserve">shear velocity, </w:t>
      </w:r>
      <w:r w:rsidRPr="00127D1D">
        <w:t>m s</w:t>
      </w:r>
      <w:r w:rsidRPr="00127D1D">
        <w:rPr>
          <w:vertAlign w:val="superscript"/>
        </w:rPr>
        <w:t>-1</w:t>
      </w:r>
    </w:p>
    <w:p w14:paraId="33D8CB62" w14:textId="77777777" w:rsidR="0041037A" w:rsidRPr="008F3E7B" w:rsidRDefault="0041037A" w:rsidP="007A3922">
      <w:pPr>
        <w:pStyle w:val="variabledefinitionChar"/>
      </w:pPr>
      <w:r w:rsidRPr="008F3E7B">
        <w:tab/>
      </w:r>
      <w:r w:rsidRPr="008F3E7B">
        <w:rPr>
          <w:i/>
          <w:iCs/>
        </w:rPr>
        <w:t>H</w:t>
      </w:r>
      <w:r w:rsidRPr="008F3E7B">
        <w:tab/>
        <w:t>=</w:t>
      </w:r>
      <w:r w:rsidRPr="008F3E7B">
        <w:tab/>
        <w:t xml:space="preserve">depth of the channel, </w:t>
      </w:r>
      <w:r w:rsidRPr="00127D1D">
        <w:t>m</w:t>
      </w:r>
    </w:p>
    <w:p w14:paraId="1EFF2CF2" w14:textId="77777777" w:rsidR="0041037A" w:rsidRPr="00BD7E72" w:rsidRDefault="0041037A" w:rsidP="00B6554A">
      <w:pPr>
        <w:pStyle w:val="variabledefinitionChar"/>
      </w:pPr>
      <w:r w:rsidRPr="008F3E7B">
        <w:tab/>
      </w:r>
      <w:r w:rsidRPr="008F3E7B">
        <w:rPr>
          <w:i/>
          <w:iCs/>
        </w:rPr>
        <w:t>Z</w:t>
      </w:r>
      <w:r w:rsidRPr="008F3E7B">
        <w:tab/>
        <w:t>=</w:t>
      </w:r>
      <w:r w:rsidRPr="008F3E7B">
        <w:tab/>
        <w:t xml:space="preserve">vertical coordinate measured from the bottom of the channel, </w:t>
      </w:r>
      <w:r w:rsidRPr="00127D1D">
        <w:t>m</w:t>
      </w:r>
    </w:p>
    <w:p w14:paraId="3E6BF830" w14:textId="77777777" w:rsidR="0041037A" w:rsidRPr="008F3E7B" w:rsidRDefault="0041037A" w:rsidP="00B6554A">
      <w:pPr>
        <w:pStyle w:val="variabledefinitionChar"/>
      </w:pPr>
      <w:r w:rsidRPr="008F3E7B">
        <w:tab/>
      </w:r>
      <w:r w:rsidRPr="008F3E7B">
        <w:sym w:font="Symbol" w:char="F06B"/>
      </w:r>
      <w:r w:rsidRPr="008F3E7B">
        <w:tab/>
        <w:t>=</w:t>
      </w:r>
      <w:r w:rsidRPr="008F3E7B">
        <w:tab/>
        <w:t>von Karman’s constant, 0.41</w:t>
      </w:r>
    </w:p>
    <w:p w14:paraId="4F1D0CB9" w14:textId="77777777" w:rsidR="0041037A" w:rsidRPr="008F3E7B" w:rsidRDefault="0041037A" w:rsidP="00B6554A">
      <w:pPr>
        <w:pStyle w:val="BodyText2"/>
      </w:pPr>
    </w:p>
    <w:p w14:paraId="287DF365" w14:textId="77777777" w:rsidR="0041037A" w:rsidRPr="008F3E7B" w:rsidRDefault="0041037A" w:rsidP="008565FA">
      <w:pPr>
        <w:pStyle w:val="BodyText"/>
      </w:pPr>
      <w:r w:rsidRPr="008F3E7B">
        <w:t xml:space="preserve">Substituting these into </w:t>
      </w:r>
      <w:r w:rsidR="00E520E4">
        <w:t>E</w:t>
      </w:r>
      <w:r w:rsidRPr="008F3E7B">
        <w:t xml:space="preserve">quation </w:t>
      </w:r>
      <w:r w:rsidR="00E520E4" w:rsidRPr="00127D1D">
        <w:rPr>
          <w:b/>
          <w:bCs/>
        </w:rPr>
        <w:t>2-70</w:t>
      </w:r>
      <w:r w:rsidRPr="008F3E7B">
        <w:t>:</w:t>
      </w:r>
    </w:p>
    <w:p w14:paraId="02EF2989" w14:textId="116C6C15" w:rsidR="0041037A" w:rsidRPr="00B7030B" w:rsidRDefault="0041037A" w:rsidP="008F3173">
      <w:pPr>
        <w:pStyle w:val="equation"/>
        <w:keepNext/>
        <w:rPr>
          <w:rFonts w:asciiTheme="minorHAnsi" w:hAnsiTheme="minorHAnsi"/>
        </w:rPr>
      </w:pPr>
      <w:r w:rsidRPr="00B7030B">
        <w:rPr>
          <w:rFonts w:asciiTheme="minorHAnsi" w:hAnsiTheme="minorHAnsi"/>
        </w:rPr>
        <w:tab/>
      </w:r>
      <m:oMath>
        <m:sSub>
          <m:sSubPr>
            <m:ctrlPr>
              <w:rPr>
                <w:rFonts w:ascii="Cambria Math" w:hAnsiTheme="minorHAnsi"/>
                <w:i/>
              </w:rPr>
            </m:ctrlPr>
          </m:sSubPr>
          <m:e>
            <m:r>
              <w:rPr>
                <w:rFonts w:ascii="Cambria Math" w:hAnsiTheme="minorHAnsi"/>
              </w:rPr>
              <m:t>ν</m:t>
            </m:r>
          </m:e>
          <m:sub>
            <m:r>
              <w:rPr>
                <w:rFonts w:ascii="Cambria Math" w:hAnsiTheme="minorHAnsi"/>
              </w:rPr>
              <m:t>t</m:t>
            </m:r>
          </m:sub>
        </m:sSub>
        <m:r>
          <w:rPr>
            <w:rFonts w:ascii="Cambria Math" w:hAnsiTheme="minorHAnsi"/>
          </w:rPr>
          <m:t>=ν</m:t>
        </m:r>
        <m:sSup>
          <m:sSupPr>
            <m:ctrlPr>
              <w:rPr>
                <w:rFonts w:ascii="Cambria Math" w:hAnsiTheme="minorHAnsi"/>
                <w:i/>
              </w:rPr>
            </m:ctrlPr>
          </m:sSupPr>
          <m:e>
            <m:d>
              <m:dPr>
                <m:begChr m:val="["/>
                <m:endChr m:val="]"/>
                <m:ctrlPr>
                  <w:rPr>
                    <w:rFonts w:ascii="Cambria Math" w:hAnsiTheme="minorHAnsi"/>
                    <w:i/>
                  </w:rPr>
                </m:ctrlPr>
              </m:dPr>
              <m:e>
                <m:r>
                  <w:rPr>
                    <w:rFonts w:ascii="Cambria Math" w:hAnsiTheme="minorHAnsi"/>
                  </w:rPr>
                  <m:t>1+Ψ</m:t>
                </m:r>
                <m:d>
                  <m:dPr>
                    <m:ctrlPr>
                      <w:rPr>
                        <w:rFonts w:ascii="Cambria Math" w:hAnsiTheme="minorHAnsi"/>
                        <w:i/>
                      </w:rPr>
                    </m:ctrlPr>
                  </m:dPr>
                  <m:e>
                    <m:r>
                      <w:rPr>
                        <w:rFonts w:ascii="Cambria Math" w:hAnsiTheme="minorHAnsi"/>
                      </w:rPr>
                      <m:t>3κ</m:t>
                    </m:r>
                    <m:sSup>
                      <m:sSupPr>
                        <m:ctrlPr>
                          <w:rPr>
                            <w:rFonts w:ascii="Cambria Math" w:hAnsiTheme="minorHAnsi"/>
                            <w:i/>
                          </w:rPr>
                        </m:ctrlPr>
                      </m:sSupPr>
                      <m:e>
                        <m:d>
                          <m:dPr>
                            <m:ctrlPr>
                              <w:rPr>
                                <w:rFonts w:ascii="Cambria Math" w:hAnsiTheme="minorHAnsi"/>
                                <w:i/>
                              </w:rPr>
                            </m:ctrlPr>
                          </m:dPr>
                          <m:e>
                            <m:f>
                              <m:fPr>
                                <m:ctrlPr>
                                  <w:rPr>
                                    <w:rFonts w:ascii="Cambria Math" w:hAnsiTheme="minorHAnsi"/>
                                    <w:i/>
                                  </w:rPr>
                                </m:ctrlPr>
                              </m:fPr>
                              <m:num>
                                <m:r>
                                  <w:rPr>
                                    <w:rFonts w:ascii="Cambria Math" w:hAnsiTheme="minorHAnsi"/>
                                  </w:rPr>
                                  <m:t>z</m:t>
                                </m:r>
                                <m:sSub>
                                  <m:sSubPr>
                                    <m:ctrlPr>
                                      <w:rPr>
                                        <w:rFonts w:ascii="Cambria Math" w:hAnsiTheme="minorHAnsi"/>
                                        <w:i/>
                                      </w:rPr>
                                    </m:ctrlPr>
                                  </m:sSubPr>
                                  <m:e>
                                    <m:r>
                                      <w:rPr>
                                        <w:rFonts w:ascii="Cambria Math" w:hAnsiTheme="minorHAnsi"/>
                                      </w:rPr>
                                      <m:t>u</m:t>
                                    </m:r>
                                  </m:e>
                                  <m:sub>
                                    <m:r>
                                      <w:rPr>
                                        <w:rFonts w:ascii="Cambria Math" w:hAnsiTheme="minorHAnsi"/>
                                      </w:rPr>
                                      <m:t>*</m:t>
                                    </m:r>
                                  </m:sub>
                                </m:sSub>
                              </m:num>
                              <m:den>
                                <m:r>
                                  <w:rPr>
                                    <w:rFonts w:ascii="Cambria Math" w:hAnsiTheme="minorHAnsi"/>
                                  </w:rPr>
                                  <m:t>ν</m:t>
                                </m:r>
                              </m:den>
                            </m:f>
                            <m:ctrlPr>
                              <w:rPr>
                                <w:rFonts w:ascii="Cambria Math" w:hAnsi="Cambria Math"/>
                                <w:i/>
                              </w:rPr>
                            </m:ctrlPr>
                          </m:e>
                        </m:d>
                      </m:e>
                      <m:sup>
                        <m:r>
                          <w:rPr>
                            <w:rFonts w:ascii="Cambria Math" w:hAnsiTheme="minorHAnsi"/>
                          </w:rPr>
                          <m:t>3</m:t>
                        </m:r>
                      </m:sup>
                    </m:sSup>
                    <m:sSup>
                      <m:sSupPr>
                        <m:ctrlPr>
                          <w:rPr>
                            <w:rFonts w:ascii="Cambria Math" w:hAnsiTheme="minorHAnsi"/>
                            <w:i/>
                          </w:rPr>
                        </m:ctrlPr>
                      </m:sSupPr>
                      <m:e>
                        <m:d>
                          <m:dPr>
                            <m:ctrlPr>
                              <w:rPr>
                                <w:rFonts w:ascii="Cambria Math" w:hAnsiTheme="minorHAnsi"/>
                                <w:i/>
                              </w:rPr>
                            </m:ctrlPr>
                          </m:dPr>
                          <m:e>
                            <m:r>
                              <w:rPr>
                                <w:rFonts w:ascii="Cambria Math" w:hAnsiTheme="minorHAnsi"/>
                              </w:rPr>
                              <m:t>1</m:t>
                            </m:r>
                            <m:r>
                              <w:rPr>
                                <w:rFonts w:ascii="Cambria Math" w:hAnsiTheme="minorHAnsi"/>
                              </w:rPr>
                              <m:t>-</m:t>
                            </m:r>
                            <m:f>
                              <m:fPr>
                                <m:ctrlPr>
                                  <w:rPr>
                                    <w:rFonts w:ascii="Cambria Math" w:hAnsiTheme="minorHAnsi"/>
                                    <w:i/>
                                  </w:rPr>
                                </m:ctrlPr>
                              </m:fPr>
                              <m:num>
                                <m:r>
                                  <w:rPr>
                                    <w:rFonts w:ascii="Cambria Math" w:hAnsiTheme="minorHAnsi"/>
                                  </w:rPr>
                                  <m:t>z</m:t>
                                </m:r>
                              </m:num>
                              <m:den>
                                <m:r>
                                  <w:rPr>
                                    <w:rFonts w:ascii="Cambria Math" w:hAnsiTheme="minorHAnsi"/>
                                  </w:rPr>
                                  <m:t>H</m:t>
                                </m:r>
                              </m:den>
                            </m:f>
                            <m:ctrlPr>
                              <w:rPr>
                                <w:rFonts w:ascii="Cambria Math" w:hAnsi="Cambria Math"/>
                                <w:i/>
                              </w:rPr>
                            </m:ctrlPr>
                          </m:e>
                        </m:d>
                      </m:e>
                      <m:sup>
                        <m:r>
                          <w:rPr>
                            <w:rFonts w:ascii="Cambria Math" w:hAnsiTheme="minorHAnsi"/>
                          </w:rPr>
                          <m:t>3</m:t>
                        </m:r>
                      </m:sup>
                    </m:sSup>
                    <m:r>
                      <w:rPr>
                        <w:rFonts w:ascii="Cambria Math" w:hAnsiTheme="minorHAnsi"/>
                      </w:rPr>
                      <m:t>-</m:t>
                    </m:r>
                    <m:sSub>
                      <m:sSubPr>
                        <m:ctrlPr>
                          <w:rPr>
                            <w:rFonts w:ascii="Cambria Math" w:hAnsiTheme="minorHAnsi"/>
                            <w:i/>
                          </w:rPr>
                        </m:ctrlPr>
                      </m:sSubPr>
                      <m:e>
                        <m:r>
                          <w:rPr>
                            <w:rFonts w:ascii="Cambria Math" w:hAnsiTheme="minorHAnsi"/>
                          </w:rPr>
                          <m:t>C</m:t>
                        </m:r>
                      </m:e>
                      <m:sub>
                        <m:r>
                          <w:rPr>
                            <w:rFonts w:ascii="Cambria Math" w:hAnsiTheme="minorHAnsi"/>
                          </w:rPr>
                          <m:t>1</m:t>
                        </m:r>
                      </m:sub>
                    </m:sSub>
                    <m:ctrlPr>
                      <w:rPr>
                        <w:rFonts w:ascii="Cambria Math" w:hAnsi="Cambria Math"/>
                        <w:i/>
                      </w:rPr>
                    </m:ctrlPr>
                  </m:e>
                </m:d>
                <m:ctrlPr>
                  <w:rPr>
                    <w:rFonts w:ascii="Cambria Math" w:hAnsi="Cambria Math"/>
                    <w:i/>
                  </w:rPr>
                </m:ctrlPr>
              </m:e>
            </m:d>
          </m:e>
          <m:sup>
            <m:r>
              <w:rPr>
                <w:rFonts w:ascii="Cambria Math" w:hAnsiTheme="minorHAnsi"/>
              </w:rPr>
              <m:t>1/3</m:t>
            </m:r>
          </m:sup>
        </m:sSup>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73</w:t>
      </w:r>
      <w:r w:rsidR="00A41B27">
        <w:rPr>
          <w:rStyle w:val="EquationCaption"/>
          <w:rFonts w:asciiTheme="minorHAnsi" w:hAnsiTheme="minorHAnsi"/>
        </w:rPr>
        <w:fldChar w:fldCharType="end"/>
      </w:r>
      <w:r w:rsidRPr="00B7030B">
        <w:rPr>
          <w:rStyle w:val="EquationCaption"/>
          <w:rFonts w:asciiTheme="minorHAnsi" w:hAnsiTheme="minorHAnsi"/>
        </w:rPr>
        <w:t>)</w:t>
      </w:r>
    </w:p>
    <w:p w14:paraId="2C1916F5" w14:textId="77777777" w:rsidR="0041037A" w:rsidRPr="008F3E7B" w:rsidRDefault="0041037A" w:rsidP="007A3922">
      <w:pPr>
        <w:pStyle w:val="BodyText"/>
      </w:pPr>
      <w:proofErr w:type="spellStart"/>
      <w:r w:rsidRPr="008F3E7B">
        <w:t>Simoes</w:t>
      </w:r>
      <w:proofErr w:type="spellEnd"/>
      <w:r w:rsidRPr="008F3E7B">
        <w:t xml:space="preserve"> (1998) states that this model better represents experimental data than the more traditional parabolic eddy viscosity model of </w:t>
      </w:r>
    </w:p>
    <w:p w14:paraId="59927299" w14:textId="0B145283" w:rsidR="0041037A" w:rsidRPr="00B7030B" w:rsidRDefault="0041037A" w:rsidP="008F3173">
      <w:pPr>
        <w:pStyle w:val="equation"/>
        <w:rPr>
          <w:rFonts w:asciiTheme="minorHAnsi" w:hAnsiTheme="minorHAnsi"/>
        </w:rPr>
      </w:pPr>
      <w:r w:rsidRPr="00B7030B">
        <w:rPr>
          <w:rFonts w:asciiTheme="minorHAnsi" w:hAnsiTheme="minorHAnsi"/>
        </w:rPr>
        <w:tab/>
      </w:r>
      <m:oMath>
        <m:sSub>
          <m:sSubPr>
            <m:ctrlPr>
              <w:rPr>
                <w:rFonts w:ascii="Cambria Math" w:hAnsiTheme="minorHAnsi"/>
                <w:i/>
              </w:rPr>
            </m:ctrlPr>
          </m:sSubPr>
          <m:e>
            <m:r>
              <w:rPr>
                <w:rFonts w:ascii="Cambria Math" w:hAnsiTheme="minorHAnsi"/>
              </w:rPr>
              <m:t>ν</m:t>
            </m:r>
          </m:e>
          <m:sub>
            <m:r>
              <w:rPr>
                <w:rFonts w:ascii="Cambria Math" w:hAnsiTheme="minorHAnsi"/>
              </w:rPr>
              <m:t>t</m:t>
            </m:r>
          </m:sub>
        </m:sSub>
        <m:r>
          <w:rPr>
            <w:rFonts w:ascii="Cambria Math" w:hAnsiTheme="minorHAnsi"/>
          </w:rPr>
          <m:t>=</m:t>
        </m:r>
        <m:r>
          <m:rPr>
            <m:nor/>
          </m:rPr>
          <w:rPr>
            <w:rFonts w:ascii="Cambria Math" w:hAnsiTheme="minorHAnsi"/>
          </w:rPr>
          <m:t>κ</m:t>
        </m:r>
        <m:r>
          <m:rPr>
            <m:nor/>
          </m:rPr>
          <w:rPr>
            <w:rFonts w:ascii="Cambria Math" w:hAnsiTheme="minorHAnsi"/>
          </w:rPr>
          <m:t>z</m:t>
        </m:r>
        <m:sSub>
          <m:sSubPr>
            <m:ctrlPr>
              <w:rPr>
                <w:rFonts w:ascii="Cambria Math" w:hAnsiTheme="minorHAnsi"/>
              </w:rPr>
            </m:ctrlPr>
          </m:sSubPr>
          <m:e>
            <m:r>
              <w:rPr>
                <w:rFonts w:ascii="Cambria Math" w:hAnsiTheme="minorHAnsi"/>
              </w:rPr>
              <m:t>u</m:t>
            </m:r>
          </m:e>
          <m:sub>
            <m:r>
              <w:rPr>
                <w:rFonts w:ascii="Cambria Math" w:hAnsi="Cambria Math" w:cs="Cambria Math"/>
              </w:rPr>
              <m:t>*</m:t>
            </m:r>
            <m:ctrlPr>
              <w:rPr>
                <w:rFonts w:ascii="Cambria Math" w:hAnsi="Cambria Math" w:cs="Cambria Math"/>
                <w:i/>
              </w:rPr>
            </m:ctrlPr>
          </m:sub>
        </m:sSub>
        <m:d>
          <m:dPr>
            <m:ctrlPr>
              <w:rPr>
                <w:rFonts w:ascii="Cambria Math" w:hAnsiTheme="minorHAnsi"/>
                <w:i/>
              </w:rPr>
            </m:ctrlPr>
          </m:dPr>
          <m:e>
            <m:r>
              <w:rPr>
                <w:rFonts w:ascii="Cambria Math" w:hAnsiTheme="minorHAnsi"/>
              </w:rPr>
              <m:t>1</m:t>
            </m:r>
            <m:r>
              <w:rPr>
                <w:rFonts w:ascii="Cambria Math" w:hAnsiTheme="minorHAnsi"/>
              </w:rPr>
              <m:t>-</m:t>
            </m:r>
            <m:f>
              <m:fPr>
                <m:ctrlPr>
                  <w:rPr>
                    <w:rFonts w:ascii="Cambria Math" w:hAnsiTheme="minorHAnsi"/>
                    <w:i/>
                  </w:rPr>
                </m:ctrlPr>
              </m:fPr>
              <m:num>
                <m:r>
                  <w:rPr>
                    <w:rFonts w:ascii="Cambria Math" w:hAnsiTheme="minorHAnsi"/>
                  </w:rPr>
                  <m:t>z</m:t>
                </m:r>
              </m:num>
              <m:den>
                <m:r>
                  <w:rPr>
                    <w:rFonts w:ascii="Cambria Math" w:hAnsiTheme="minorHAnsi"/>
                  </w:rPr>
                  <m:t>H</m:t>
                </m:r>
              </m:den>
            </m:f>
            <m:ctrlPr>
              <w:rPr>
                <w:rFonts w:ascii="Cambria Math" w:hAnsi="Cambria Math"/>
                <w:i/>
              </w:rPr>
            </m:ctrlPr>
          </m:e>
        </m:d>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74</w:t>
      </w:r>
      <w:r w:rsidR="00A41B27">
        <w:rPr>
          <w:rStyle w:val="EquationCaption"/>
          <w:rFonts w:asciiTheme="minorHAnsi" w:hAnsiTheme="minorHAnsi"/>
        </w:rPr>
        <w:fldChar w:fldCharType="end"/>
      </w:r>
      <w:r w:rsidRPr="00B7030B">
        <w:rPr>
          <w:rStyle w:val="EquationCaption"/>
          <w:rFonts w:asciiTheme="minorHAnsi" w:hAnsiTheme="minorHAnsi"/>
        </w:rPr>
        <w:t>)</w:t>
      </w:r>
    </w:p>
    <w:p w14:paraId="62432DE6" w14:textId="2219AEC7" w:rsidR="0041037A" w:rsidRPr="008F3E7B" w:rsidRDefault="0041037A" w:rsidP="007A3922">
      <w:pPr>
        <w:pStyle w:val="BodyText"/>
      </w:pPr>
      <w:r w:rsidRPr="008F3E7B">
        <w:t xml:space="preserve">A value of </w:t>
      </w:r>
      <w:r w:rsidRPr="008F3E7B">
        <w:rPr>
          <w:i/>
          <w:iCs/>
        </w:rPr>
        <w:sym w:font="Symbol" w:char="F06E"/>
      </w:r>
      <w:r w:rsidRPr="008F3E7B">
        <w:t xml:space="preserve"> </w:t>
      </w:r>
      <w:r w:rsidR="00616F13">
        <w:t xml:space="preserve"> </w:t>
      </w:r>
      <w:r w:rsidRPr="008F3E7B">
        <w:t>was derived as a function of temperature</w:t>
      </w:r>
      <w:r w:rsidR="00616F13">
        <w:t>,</w:t>
      </w:r>
      <w:r w:rsidRPr="008F3E7B">
        <w:t xml:space="preserve"> based on values from Batchelor (196</w:t>
      </w:r>
      <w:r w:rsidR="008F3E7B">
        <w:t>7</w:t>
      </w:r>
      <w:r w:rsidRPr="008F3E7B">
        <w:t xml:space="preserve">) </w:t>
      </w:r>
      <w:r w:rsidR="00616F13">
        <w:t xml:space="preserve">and </w:t>
      </w:r>
      <w:r w:rsidRPr="008F3E7B">
        <w:t>using a polynomial curve fit between 0 and 30ºC.</w:t>
      </w:r>
    </w:p>
    <w:p w14:paraId="4644B3FC" w14:textId="77777777" w:rsidR="0041037A" w:rsidRPr="008F3E7B" w:rsidRDefault="0041037A" w:rsidP="007A3922">
      <w:pPr>
        <w:pStyle w:val="BodyText"/>
      </w:pPr>
      <w:r w:rsidRPr="008F3E7B">
        <w:t xml:space="preserve">This model was adjusted to account for stratified flow conditions by using the same Richardson number criteria as used in the original W2 model (the approach of </w:t>
      </w:r>
      <w:proofErr w:type="spellStart"/>
      <w:r w:rsidRPr="008F3E7B">
        <w:t>Mamayev</w:t>
      </w:r>
      <w:proofErr w:type="spellEnd"/>
      <w:r w:rsidRPr="008F3E7B">
        <w:t xml:space="preserve"> as quoted in French, 1985),</w:t>
      </w:r>
    </w:p>
    <w:p w14:paraId="54B9A5CF" w14:textId="153D47AF" w:rsidR="0041037A" w:rsidRPr="00B7030B" w:rsidRDefault="0041037A" w:rsidP="008F3173">
      <w:pPr>
        <w:pStyle w:val="equation"/>
        <w:rPr>
          <w:rFonts w:asciiTheme="minorHAnsi" w:hAnsiTheme="minorHAnsi"/>
        </w:rPr>
      </w:pPr>
      <w:r w:rsidRPr="00B7030B">
        <w:rPr>
          <w:rFonts w:asciiTheme="minorHAnsi" w:hAnsiTheme="minorHAnsi"/>
        </w:rPr>
        <w:lastRenderedPageBreak/>
        <w:tab/>
      </w:r>
      <m:oMath>
        <m:sSub>
          <m:sSubPr>
            <m:ctrlPr>
              <w:rPr>
                <w:rFonts w:ascii="Cambria Math" w:hAnsiTheme="minorHAnsi"/>
                <w:i/>
              </w:rPr>
            </m:ctrlPr>
          </m:sSubPr>
          <m:e>
            <m:r>
              <w:rPr>
                <w:rFonts w:ascii="Cambria Math" w:hAnsiTheme="minorHAnsi"/>
              </w:rPr>
              <m:t>ν</m:t>
            </m:r>
          </m:e>
          <m:sub>
            <m:r>
              <w:rPr>
                <w:rFonts w:ascii="Cambria Math" w:hAnsiTheme="minorHAnsi"/>
              </w:rPr>
              <m:t>t</m:t>
            </m:r>
          </m:sub>
        </m:sSub>
        <m:r>
          <w:rPr>
            <w:rFonts w:ascii="Cambria Math" w:hAnsiTheme="minorHAnsi"/>
          </w:rPr>
          <m:t>=</m:t>
        </m:r>
        <m:func>
          <m:funcPr>
            <m:ctrlPr>
              <w:rPr>
                <w:rFonts w:ascii="Cambria Math" w:hAnsiTheme="minorHAnsi"/>
                <w:i/>
              </w:rPr>
            </m:ctrlPr>
          </m:funcPr>
          <m:fName>
            <m:r>
              <w:rPr>
                <w:rFonts w:ascii="Cambria Math" w:hAnsiTheme="minorHAnsi"/>
              </w:rPr>
              <m:t>max</m:t>
            </m:r>
          </m:fName>
          <m:e>
            <m:d>
              <m:dPr>
                <m:ctrlPr>
                  <w:rPr>
                    <w:rFonts w:ascii="Cambria Math" w:hAnsiTheme="minorHAnsi"/>
                    <w:i/>
                  </w:rPr>
                </m:ctrlPr>
              </m:dPr>
              <m:e>
                <m:r>
                  <w:rPr>
                    <w:rFonts w:ascii="Cambria Math" w:hAnsiTheme="minorHAnsi"/>
                  </w:rPr>
                  <m:t>ν,</m:t>
                </m:r>
                <m:sSub>
                  <m:sSubPr>
                    <m:ctrlPr>
                      <w:rPr>
                        <w:rFonts w:ascii="Cambria Math" w:hAnsiTheme="minorHAnsi"/>
                        <w:i/>
                      </w:rPr>
                    </m:ctrlPr>
                  </m:sSubPr>
                  <m:e>
                    <m:r>
                      <w:rPr>
                        <w:rFonts w:ascii="Cambria Math" w:hAnsiTheme="minorHAnsi"/>
                      </w:rPr>
                      <m:t>ν</m:t>
                    </m:r>
                  </m:e>
                  <m:sub>
                    <m:r>
                      <w:rPr>
                        <w:rFonts w:ascii="Cambria Math" w:hAnsiTheme="minorHAnsi"/>
                      </w:rPr>
                      <m:t>tRNG</m:t>
                    </m:r>
                  </m:sub>
                </m:sSub>
                <m:sSup>
                  <m:sSupPr>
                    <m:ctrlPr>
                      <w:rPr>
                        <w:rFonts w:ascii="Cambria Math" w:hAnsiTheme="minorHAnsi"/>
                        <w:i/>
                      </w:rPr>
                    </m:ctrlPr>
                  </m:sSupPr>
                  <m:e>
                    <m:r>
                      <w:rPr>
                        <w:rFonts w:ascii="Cambria Math" w:hAnsiTheme="minorHAnsi"/>
                      </w:rPr>
                      <m:t>e</m:t>
                    </m:r>
                  </m:e>
                  <m:sup>
                    <m:r>
                      <w:rPr>
                        <w:rFonts w:ascii="Cambria Math" w:hAnsiTheme="minorHAnsi"/>
                      </w:rPr>
                      <m:t>-</m:t>
                    </m:r>
                    <m:r>
                      <w:rPr>
                        <w:rFonts w:ascii="Cambria Math" w:hAnsiTheme="minorHAnsi"/>
                      </w:rPr>
                      <m:t>CRi</m:t>
                    </m:r>
                  </m:sup>
                </m:sSup>
                <m:ctrlPr>
                  <w:rPr>
                    <w:rFonts w:ascii="Cambria Math" w:hAnsi="Cambria Math"/>
                    <w:i/>
                  </w:rPr>
                </m:ctrlPr>
              </m:e>
            </m:d>
            <m:ctrlPr>
              <w:rPr>
                <w:rFonts w:ascii="Cambria Math" w:hAnsi="Cambria Math"/>
                <w:i/>
              </w:rPr>
            </m:ctrlPr>
          </m:e>
        </m:func>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75</w:t>
      </w:r>
      <w:r w:rsidR="00A41B27">
        <w:rPr>
          <w:rStyle w:val="EquationCaption"/>
          <w:rFonts w:asciiTheme="minorHAnsi" w:hAnsiTheme="minorHAnsi"/>
        </w:rPr>
        <w:fldChar w:fldCharType="end"/>
      </w:r>
      <w:r w:rsidRPr="00B7030B">
        <w:rPr>
          <w:rStyle w:val="EquationCaption"/>
          <w:rFonts w:asciiTheme="minorHAnsi" w:hAnsiTheme="minorHAnsi"/>
        </w:rPr>
        <w:t>)</w:t>
      </w:r>
    </w:p>
    <w:p w14:paraId="24850854" w14:textId="28C99710" w:rsidR="00552B95" w:rsidRPr="008F3E7B" w:rsidRDefault="0041037A" w:rsidP="00B14E2C">
      <w:pPr>
        <w:pStyle w:val="BodyText"/>
        <w:spacing w:after="0"/>
      </w:pPr>
      <w:r w:rsidRPr="008F3E7B">
        <w:t>where:</w:t>
      </w:r>
    </w:p>
    <w:p w14:paraId="2E0A9187" w14:textId="4BE04088" w:rsidR="0041037A" w:rsidRPr="008F3E7B" w:rsidRDefault="00552B95" w:rsidP="00B14E2C">
      <w:pPr>
        <w:pStyle w:val="BodyText"/>
      </w:pPr>
      <w:r>
        <w:tab/>
      </w:r>
      <w:r w:rsidR="0041037A" w:rsidRPr="008F3E7B">
        <w:tab/>
        <w:t>Ri</w:t>
      </w:r>
      <w:r w:rsidR="0041037A" w:rsidRPr="008F3E7B">
        <w:tab/>
        <w:t>=</w:t>
      </w:r>
      <w:r w:rsidR="0041037A" w:rsidRPr="008F3E7B">
        <w:tab/>
        <w:t xml:space="preserve">Richardson number = </w:t>
      </w:r>
      <m:oMath>
        <m:f>
          <m:fPr>
            <m:ctrlPr>
              <w:rPr>
                <w:rFonts w:ascii="Cambria Math" w:hAnsi="Cambria Math"/>
              </w:rPr>
            </m:ctrlPr>
          </m:fPr>
          <m:num>
            <m:r>
              <w:rPr>
                <w:rFonts w:ascii="Cambria Math" w:hAnsi="Cambria Math"/>
              </w:rPr>
              <m:t>g</m:t>
            </m:r>
            <m:f>
              <m:fPr>
                <m:ctrlPr>
                  <w:rPr>
                    <w:rFonts w:ascii="Cambria Math" w:hAnsi="Cambria Math"/>
                  </w:rPr>
                </m:ctrlPr>
              </m:fPr>
              <m:num>
                <m:r>
                  <w:rPr>
                    <w:rFonts w:ascii="Cambria Math" w:hAnsi="Cambria Math"/>
                  </w:rPr>
                  <m:t>∂ρ</m:t>
                </m:r>
              </m:num>
              <m:den>
                <m:r>
                  <w:rPr>
                    <w:rFonts w:ascii="Cambria Math" w:hAnsi="Cambria Math"/>
                  </w:rPr>
                  <m:t>∂z</m:t>
                </m:r>
              </m:den>
            </m:f>
          </m:num>
          <m:den>
            <m:r>
              <w:rPr>
                <w:rFonts w:ascii="Cambria Math" w:hAnsi="Cambria Math"/>
              </w:rPr>
              <m:t>ρ</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∂U</m:t>
                        </m:r>
                      </m:num>
                      <m:den>
                        <m:r>
                          <w:rPr>
                            <w:rFonts w:ascii="Cambria Math" w:hAnsi="Cambria Math"/>
                          </w:rPr>
                          <m:t>∂z</m:t>
                        </m:r>
                      </m:den>
                    </m:f>
                  </m:e>
                </m:d>
              </m:e>
              <m:sup>
                <m:r>
                  <m:rPr>
                    <m:sty m:val="p"/>
                  </m:rPr>
                  <w:rPr>
                    <w:rFonts w:ascii="Cambria Math" w:hAnsi="Cambria Math"/>
                  </w:rPr>
                  <m:t>2</m:t>
                </m:r>
              </m:sup>
            </m:sSup>
          </m:den>
        </m:f>
      </m:oMath>
    </w:p>
    <w:p w14:paraId="667DBD62" w14:textId="35DAD534" w:rsidR="0041037A" w:rsidRPr="008F3E7B" w:rsidRDefault="0041037A" w:rsidP="00552B95">
      <w:pPr>
        <w:pStyle w:val="variabledefinitionChar"/>
      </w:pPr>
      <w:r w:rsidRPr="008F3E7B">
        <w:tab/>
      </w:r>
      <w:r w:rsidR="00552B95">
        <w:tab/>
      </w:r>
      <w:r w:rsidRPr="008F3E7B">
        <w:t>C</w:t>
      </w:r>
      <w:r w:rsidRPr="008F3E7B">
        <w:tab/>
        <w:t>=</w:t>
      </w:r>
      <w:r w:rsidR="00552B95">
        <w:t xml:space="preserve"> E</w:t>
      </w:r>
      <w:r w:rsidRPr="008F3E7B">
        <w:t>mpirical constant, 1.5 (French [1985] shows a value of 0.4)</w:t>
      </w:r>
    </w:p>
    <w:p w14:paraId="00D7548A" w14:textId="77777777" w:rsidR="0041037A" w:rsidRPr="008F3E7B" w:rsidRDefault="0041037A" w:rsidP="00552B95">
      <w:pPr>
        <w:pStyle w:val="BodyText2"/>
      </w:pPr>
    </w:p>
    <w:p w14:paraId="5FD2CFE1" w14:textId="77777777" w:rsidR="0041037A" w:rsidRPr="008F3E7B" w:rsidRDefault="0041037A" w:rsidP="00B6554A">
      <w:pPr>
        <w:pStyle w:val="BodyText"/>
      </w:pPr>
      <w:r w:rsidRPr="008F3E7B">
        <w:t xml:space="preserve">The Richardson number accounts for the impact of density stratification on transfer of momentum between fluid parcels. In regions where there is no stratification, Ri=0, and the exponential term is 1. For regions where there is strong stratification (or as </w:t>
      </w:r>
      <m:oMath>
        <m:f>
          <m:fPr>
            <m:ctrlPr>
              <w:rPr>
                <w:rFonts w:ascii="Cambria Math" w:hAnsi="Cambria Math"/>
                <w:i/>
              </w:rPr>
            </m:ctrlPr>
          </m:fPr>
          <m:num>
            <m:r>
              <w:rPr>
                <w:rFonts w:ascii="Cambria Math"/>
              </w:rPr>
              <m:t>dρ</m:t>
            </m:r>
          </m:num>
          <m:den>
            <m:r>
              <w:rPr>
                <w:rFonts w:ascii="Cambria Math"/>
              </w:rPr>
              <m:t>dz</m:t>
            </m:r>
          </m:den>
        </m:f>
        <m:r>
          <w:rPr>
            <w:rFonts w:ascii="Cambria Math"/>
          </w:rPr>
          <m:t>→∞</m:t>
        </m:r>
      </m:oMath>
      <w:r w:rsidRPr="008F3E7B">
        <w:t xml:space="preserve">), the Richardson number becomes large and the exponential term approaches 0. </w:t>
      </w:r>
    </w:p>
    <w:p w14:paraId="357DC8DA" w14:textId="77777777" w:rsidR="0041037A" w:rsidRPr="00B7030B" w:rsidRDefault="0041037A" w:rsidP="00B6554A">
      <w:pPr>
        <w:pStyle w:val="Heading4"/>
      </w:pPr>
      <w:bookmarkStart w:id="227" w:name="_Toc433626940"/>
      <w:bookmarkStart w:id="228" w:name="_Toc491084664"/>
      <w:bookmarkStart w:id="229" w:name="_Toc523896516"/>
      <w:bookmarkStart w:id="230" w:name="_Toc48573572"/>
      <w:proofErr w:type="spellStart"/>
      <w:r w:rsidRPr="00B7030B">
        <w:t>Nikuradse</w:t>
      </w:r>
      <w:proofErr w:type="spellEnd"/>
      <w:r w:rsidRPr="00B7030B">
        <w:t xml:space="preserve"> </w:t>
      </w:r>
      <w:bookmarkEnd w:id="227"/>
      <w:bookmarkEnd w:id="228"/>
      <w:bookmarkEnd w:id="229"/>
      <w:r w:rsidRPr="00B7030B">
        <w:t>Formulation</w:t>
      </w:r>
      <w:bookmarkEnd w:id="230"/>
    </w:p>
    <w:p w14:paraId="358F1788" w14:textId="77777777" w:rsidR="0041037A" w:rsidRPr="008F3E7B" w:rsidRDefault="0041037A" w:rsidP="005611B1">
      <w:pPr>
        <w:pStyle w:val="BodyText"/>
      </w:pPr>
      <w:r w:rsidRPr="008F3E7B">
        <w:t xml:space="preserve">This model, as noted in </w:t>
      </w:r>
      <w:proofErr w:type="spellStart"/>
      <w:r w:rsidRPr="008F3E7B">
        <w:t>Rodi</w:t>
      </w:r>
      <w:proofErr w:type="spellEnd"/>
      <w:r w:rsidRPr="008F3E7B">
        <w:t xml:space="preserve"> (1993), is a mixing length model where the mixing length, </w:t>
      </w:r>
      <w:r w:rsidRPr="008F3E7B">
        <w:rPr>
          <w:i/>
          <w:iCs/>
        </w:rPr>
        <w:sym w:font="MT Extra" w:char="F06C"/>
      </w:r>
      <w:r w:rsidRPr="008F3E7B">
        <w:rPr>
          <w:rStyle w:val="Subscript"/>
          <w:rFonts w:asciiTheme="minorHAnsi" w:hAnsiTheme="minorHAnsi"/>
          <w:i/>
          <w:iCs/>
          <w:sz w:val="20"/>
          <w:szCs w:val="18"/>
        </w:rPr>
        <w:t>m</w:t>
      </w:r>
      <w:r w:rsidRPr="008F3E7B">
        <w:rPr>
          <w:rStyle w:val="Subscript"/>
          <w:rFonts w:asciiTheme="minorHAnsi" w:hAnsiTheme="minorHAnsi"/>
          <w:sz w:val="20"/>
          <w:szCs w:val="18"/>
          <w:vertAlign w:val="baseline"/>
        </w:rPr>
        <w:t>,</w:t>
      </w:r>
      <w:r w:rsidRPr="008F3E7B">
        <w:t xml:space="preserve"> and eddy viscosity, </w:t>
      </w:r>
      <w:r w:rsidRPr="008F3E7B">
        <w:rPr>
          <w:i/>
          <w:iCs/>
        </w:rPr>
        <w:sym w:font="Symbol" w:char="F06E"/>
      </w:r>
      <w:r w:rsidRPr="008F3E7B">
        <w:rPr>
          <w:rStyle w:val="Subscript"/>
          <w:rFonts w:asciiTheme="minorHAnsi" w:hAnsiTheme="minorHAnsi"/>
          <w:i/>
          <w:iCs/>
          <w:sz w:val="20"/>
          <w:szCs w:val="18"/>
        </w:rPr>
        <w:t>t</w:t>
      </w:r>
      <w:r w:rsidRPr="008F3E7B">
        <w:rPr>
          <w:rStyle w:val="Subscript"/>
          <w:rFonts w:asciiTheme="minorHAnsi" w:hAnsiTheme="minorHAnsi"/>
          <w:sz w:val="20"/>
          <w:szCs w:val="18"/>
          <w:vertAlign w:val="baseline"/>
        </w:rPr>
        <w:t>,</w:t>
      </w:r>
      <w:r w:rsidRPr="008F3E7B">
        <w:t xml:space="preserve"> are determined from</w:t>
      </w:r>
    </w:p>
    <w:p w14:paraId="4D86890F" w14:textId="4679382A" w:rsidR="0041037A" w:rsidRPr="00B7030B" w:rsidRDefault="0041037A" w:rsidP="008F3173">
      <w:pPr>
        <w:pStyle w:val="equation"/>
        <w:rPr>
          <w:rFonts w:asciiTheme="minorHAnsi" w:hAnsiTheme="minorHAnsi"/>
        </w:rPr>
      </w:pPr>
      <w:r w:rsidRPr="00B7030B">
        <w:rPr>
          <w:rFonts w:asciiTheme="minorHAnsi" w:hAnsiTheme="minorHAnsi"/>
        </w:rPr>
        <w:tab/>
      </w:r>
      <m:oMath>
        <m:sSub>
          <m:sSubPr>
            <m:ctrlPr>
              <w:rPr>
                <w:rFonts w:ascii="Cambria Math" w:hAnsiTheme="minorHAnsi"/>
                <w:i/>
              </w:rPr>
            </m:ctrlPr>
          </m:sSubPr>
          <m:e>
            <m:r>
              <w:rPr>
                <w:rFonts w:ascii="Cambria Math" w:hAnsiTheme="minorHAnsi"/>
              </w:rPr>
              <m:t>ν</m:t>
            </m:r>
          </m:e>
          <m:sub>
            <m:r>
              <w:rPr>
                <w:rFonts w:ascii="Cambria Math" w:hAnsiTheme="minorHAnsi"/>
              </w:rPr>
              <m:t>t</m:t>
            </m:r>
          </m:sub>
        </m:sSub>
        <m:r>
          <w:rPr>
            <w:rFonts w:ascii="Cambria Math" w:hAnsiTheme="minorHAnsi"/>
          </w:rPr>
          <m:t>=</m:t>
        </m:r>
        <m:sSubSup>
          <m:sSubSupPr>
            <m:ctrlPr>
              <w:rPr>
                <w:rFonts w:ascii="Cambria Math" w:hAnsi="Cambria Math"/>
                <w:i/>
              </w:rPr>
            </m:ctrlPr>
          </m:sSubSupPr>
          <m:e>
            <m:r>
              <m:rPr>
                <m:scr m:val="script"/>
              </m:rPr>
              <w:rPr>
                <w:rFonts w:ascii="Cambria Math" w:hAnsiTheme="minorHAnsi"/>
              </w:rPr>
              <m:t>l</m:t>
            </m:r>
          </m:e>
          <m:sub>
            <m:r>
              <w:rPr>
                <w:rFonts w:ascii="Cambria Math" w:hAnsiTheme="minorHAnsi"/>
              </w:rPr>
              <m:t>m</m:t>
            </m:r>
            <m:ctrlPr>
              <w:rPr>
                <w:rFonts w:ascii="Cambria Math" w:hAnsiTheme="minorHAnsi"/>
                <w:i/>
              </w:rPr>
            </m:ctrlPr>
          </m:sub>
          <m:sup>
            <m:r>
              <w:rPr>
                <w:rFonts w:ascii="Cambria Math" w:hAnsiTheme="minorHAnsi"/>
              </w:rPr>
              <m:t>2</m:t>
            </m:r>
            <m:ctrlPr>
              <w:rPr>
                <w:rFonts w:ascii="Cambria Math" w:hAnsiTheme="minorHAnsi"/>
                <w:i/>
              </w:rPr>
            </m:ctrlPr>
          </m:sup>
        </m:sSubSup>
        <m:d>
          <m:dPr>
            <m:begChr m:val="|"/>
            <m:endChr m:val="|"/>
            <m:ctrlPr>
              <w:rPr>
                <w:rFonts w:ascii="Cambria Math" w:hAnsi="Cambria Math"/>
                <w:i/>
              </w:rPr>
            </m:ctrlPr>
          </m:dPr>
          <m:e>
            <m:f>
              <m:fPr>
                <m:ctrlPr>
                  <w:rPr>
                    <w:rFonts w:ascii="Cambria Math" w:hAnsi="Cambria Math"/>
                    <w:i/>
                  </w:rPr>
                </m:ctrlPr>
              </m:fPr>
              <m:num>
                <m:r>
                  <w:rPr>
                    <w:rFonts w:ascii="Cambria Math" w:hAnsiTheme="minorHAnsi"/>
                  </w:rPr>
                  <m:t>∂u</m:t>
                </m:r>
                <m:ctrlPr>
                  <w:rPr>
                    <w:rFonts w:ascii="Cambria Math" w:hAnsiTheme="minorHAnsi"/>
                    <w:i/>
                  </w:rPr>
                </m:ctrlPr>
              </m:num>
              <m:den>
                <m:r>
                  <w:rPr>
                    <w:rFonts w:ascii="Cambria Math" w:hAnsiTheme="minorHAnsi"/>
                  </w:rPr>
                  <m:t>∂z</m:t>
                </m:r>
                <m:ctrlPr>
                  <w:rPr>
                    <w:rFonts w:ascii="Cambria Math" w:hAnsiTheme="minorHAnsi"/>
                    <w:i/>
                  </w:rPr>
                </m:ctrlPr>
              </m:den>
            </m:f>
          </m:e>
        </m:d>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76</w:t>
      </w:r>
      <w:r w:rsidR="00A41B27">
        <w:rPr>
          <w:rStyle w:val="EquationCaption"/>
          <w:rFonts w:asciiTheme="minorHAnsi" w:hAnsiTheme="minorHAnsi"/>
        </w:rPr>
        <w:fldChar w:fldCharType="end"/>
      </w:r>
      <w:r w:rsidRPr="00B7030B">
        <w:rPr>
          <w:rStyle w:val="EquationCaption"/>
          <w:rFonts w:asciiTheme="minorHAnsi" w:hAnsiTheme="minorHAnsi"/>
        </w:rPr>
        <w:t>)</w:t>
      </w:r>
    </w:p>
    <w:p w14:paraId="3D44D752" w14:textId="6DBF2F4E" w:rsidR="0041037A" w:rsidRPr="00B7030B" w:rsidRDefault="0041037A" w:rsidP="008F3173">
      <w:pPr>
        <w:pStyle w:val="equation"/>
        <w:rPr>
          <w:rFonts w:asciiTheme="minorHAnsi" w:hAnsiTheme="minorHAnsi"/>
        </w:rPr>
      </w:pPr>
      <w:r w:rsidRPr="00B7030B">
        <w:rPr>
          <w:rFonts w:asciiTheme="minorHAnsi" w:hAnsiTheme="minorHAnsi"/>
        </w:rPr>
        <w:tab/>
      </w:r>
      <m:oMath>
        <m:sSub>
          <m:sSubPr>
            <m:ctrlPr>
              <w:rPr>
                <w:rFonts w:ascii="Cambria Math" w:hAnsi="Cambria Math"/>
                <w:i/>
              </w:rPr>
            </m:ctrlPr>
          </m:sSubPr>
          <m:e>
            <m:r>
              <m:rPr>
                <m:scr m:val="script"/>
              </m:rPr>
              <w:rPr>
                <w:rFonts w:ascii="Cambria Math" w:hAnsiTheme="minorHAnsi"/>
              </w:rPr>
              <m:t>l</m:t>
            </m:r>
          </m:e>
          <m:sub>
            <m:r>
              <w:rPr>
                <w:rFonts w:ascii="Cambria Math" w:hAnsiTheme="minorHAnsi"/>
              </w:rPr>
              <m:t>m</m:t>
            </m:r>
            <m:ctrlPr>
              <w:rPr>
                <w:rFonts w:ascii="Cambria Math" w:hAnsiTheme="minorHAnsi"/>
                <w:i/>
              </w:rPr>
            </m:ctrlPr>
          </m:sub>
        </m:sSub>
        <m:r>
          <w:rPr>
            <w:rFonts w:ascii="Cambria Math" w:hAnsiTheme="minorHAnsi"/>
          </w:rPr>
          <m:t>=H</m:t>
        </m:r>
        <m:d>
          <m:dPr>
            <m:begChr m:val="["/>
            <m:endChr m:val="]"/>
            <m:ctrlPr>
              <w:rPr>
                <w:rFonts w:ascii="Cambria Math" w:hAnsiTheme="minorHAnsi"/>
                <w:i/>
              </w:rPr>
            </m:ctrlPr>
          </m:dPr>
          <m:e>
            <m:r>
              <w:rPr>
                <w:rFonts w:ascii="Cambria Math" w:hAnsiTheme="minorHAnsi"/>
              </w:rPr>
              <m:t>0.14</m:t>
            </m:r>
            <m:r>
              <w:rPr>
                <w:rFonts w:ascii="Cambria Math" w:hAnsiTheme="minorHAnsi"/>
              </w:rPr>
              <m:t>-</m:t>
            </m:r>
            <m:r>
              <w:rPr>
                <w:rFonts w:ascii="Cambria Math" w:hAnsiTheme="minorHAnsi"/>
              </w:rPr>
              <m:t>0.08</m:t>
            </m:r>
            <m:sSup>
              <m:sSupPr>
                <m:ctrlPr>
                  <w:rPr>
                    <w:rFonts w:ascii="Cambria Math" w:hAnsiTheme="minorHAnsi"/>
                    <w:i/>
                  </w:rPr>
                </m:ctrlPr>
              </m:sSupPr>
              <m:e>
                <m:d>
                  <m:dPr>
                    <m:ctrlPr>
                      <w:rPr>
                        <w:rFonts w:ascii="Cambria Math" w:hAnsiTheme="minorHAnsi"/>
                        <w:i/>
                      </w:rPr>
                    </m:ctrlPr>
                  </m:dPr>
                  <m:e>
                    <m:r>
                      <w:rPr>
                        <w:rFonts w:ascii="Cambria Math" w:hAnsiTheme="minorHAnsi"/>
                      </w:rPr>
                      <m:t>1</m:t>
                    </m:r>
                    <m:r>
                      <w:rPr>
                        <w:rFonts w:ascii="Cambria Math" w:hAnsiTheme="minorHAnsi"/>
                      </w:rPr>
                      <m:t>-</m:t>
                    </m:r>
                    <m:f>
                      <m:fPr>
                        <m:ctrlPr>
                          <w:rPr>
                            <w:rFonts w:ascii="Cambria Math" w:hAnsiTheme="minorHAnsi"/>
                            <w:i/>
                          </w:rPr>
                        </m:ctrlPr>
                      </m:fPr>
                      <m:num>
                        <m:r>
                          <w:rPr>
                            <w:rFonts w:ascii="Cambria Math" w:hAnsiTheme="minorHAnsi"/>
                          </w:rPr>
                          <m:t>z</m:t>
                        </m:r>
                      </m:num>
                      <m:den>
                        <m:r>
                          <w:rPr>
                            <w:rFonts w:ascii="Cambria Math" w:hAnsiTheme="minorHAnsi"/>
                          </w:rPr>
                          <m:t>H</m:t>
                        </m:r>
                      </m:den>
                    </m:f>
                    <m:ctrlPr>
                      <w:rPr>
                        <w:rFonts w:ascii="Cambria Math" w:hAnsi="Cambria Math"/>
                        <w:i/>
                      </w:rPr>
                    </m:ctrlPr>
                  </m:e>
                </m:d>
              </m:e>
              <m:sup>
                <m:r>
                  <w:rPr>
                    <w:rFonts w:ascii="Cambria Math" w:hAnsiTheme="minorHAnsi"/>
                  </w:rPr>
                  <m:t>2</m:t>
                </m:r>
              </m:sup>
            </m:sSup>
            <m:r>
              <w:rPr>
                <w:rFonts w:ascii="Cambria Math" w:hAnsiTheme="minorHAnsi"/>
              </w:rPr>
              <m:t>-</m:t>
            </m:r>
            <m:r>
              <w:rPr>
                <w:rFonts w:ascii="Cambria Math" w:hAnsiTheme="minorHAnsi"/>
              </w:rPr>
              <m:t>0.06</m:t>
            </m:r>
            <m:sSup>
              <m:sSupPr>
                <m:ctrlPr>
                  <w:rPr>
                    <w:rFonts w:ascii="Cambria Math" w:hAnsiTheme="minorHAnsi"/>
                    <w:i/>
                  </w:rPr>
                </m:ctrlPr>
              </m:sSupPr>
              <m:e>
                <m:d>
                  <m:dPr>
                    <m:ctrlPr>
                      <w:rPr>
                        <w:rFonts w:ascii="Cambria Math" w:hAnsiTheme="minorHAnsi"/>
                        <w:i/>
                      </w:rPr>
                    </m:ctrlPr>
                  </m:dPr>
                  <m:e>
                    <m:r>
                      <w:rPr>
                        <w:rFonts w:ascii="Cambria Math" w:hAnsiTheme="minorHAnsi"/>
                      </w:rPr>
                      <m:t>1</m:t>
                    </m:r>
                    <m:r>
                      <w:rPr>
                        <w:rFonts w:ascii="Cambria Math" w:hAnsiTheme="minorHAnsi"/>
                      </w:rPr>
                      <m:t>-</m:t>
                    </m:r>
                    <m:f>
                      <m:fPr>
                        <m:ctrlPr>
                          <w:rPr>
                            <w:rFonts w:ascii="Cambria Math" w:hAnsiTheme="minorHAnsi"/>
                            <w:i/>
                          </w:rPr>
                        </m:ctrlPr>
                      </m:fPr>
                      <m:num>
                        <m:r>
                          <w:rPr>
                            <w:rFonts w:ascii="Cambria Math" w:hAnsiTheme="minorHAnsi"/>
                          </w:rPr>
                          <m:t>z</m:t>
                        </m:r>
                      </m:num>
                      <m:den>
                        <m:r>
                          <w:rPr>
                            <w:rFonts w:ascii="Cambria Math" w:hAnsiTheme="minorHAnsi"/>
                          </w:rPr>
                          <m:t>H</m:t>
                        </m:r>
                      </m:den>
                    </m:f>
                    <m:ctrlPr>
                      <w:rPr>
                        <w:rFonts w:ascii="Cambria Math" w:hAnsi="Cambria Math"/>
                        <w:i/>
                      </w:rPr>
                    </m:ctrlPr>
                  </m:e>
                </m:d>
              </m:e>
              <m:sup>
                <m:r>
                  <w:rPr>
                    <w:rFonts w:ascii="Cambria Math" w:hAnsiTheme="minorHAnsi"/>
                  </w:rPr>
                  <m:t>4</m:t>
                </m:r>
              </m:sup>
            </m:sSup>
            <m:ctrlPr>
              <w:rPr>
                <w:rFonts w:ascii="Cambria Math" w:hAnsi="Cambria Math"/>
                <w:i/>
              </w:rPr>
            </m:ctrlPr>
          </m:e>
        </m:d>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77</w:t>
      </w:r>
      <w:r w:rsidR="00A41B27">
        <w:rPr>
          <w:rStyle w:val="EquationCaption"/>
          <w:rFonts w:asciiTheme="minorHAnsi" w:hAnsiTheme="minorHAnsi"/>
        </w:rPr>
        <w:fldChar w:fldCharType="end"/>
      </w:r>
      <w:r w:rsidRPr="00B7030B">
        <w:rPr>
          <w:rStyle w:val="EquationCaption"/>
          <w:rFonts w:asciiTheme="minorHAnsi" w:hAnsiTheme="minorHAnsi"/>
        </w:rPr>
        <w:t>)</w:t>
      </w:r>
    </w:p>
    <w:p w14:paraId="15053A96" w14:textId="0D2967F4" w:rsidR="0041037A" w:rsidRPr="00B7030B" w:rsidRDefault="0041037A" w:rsidP="007A3922">
      <w:pPr>
        <w:pStyle w:val="BodyText"/>
      </w:pPr>
      <w:r w:rsidRPr="00B7030B">
        <w:t xml:space="preserve">This results in a vertical distribution for the mixing length as shown in </w:t>
      </w:r>
      <w:r w:rsidR="003B7E39" w:rsidRPr="00B7030B">
        <w:fldChar w:fldCharType="begin"/>
      </w:r>
      <w:r w:rsidR="003B7E39" w:rsidRPr="00B7030B">
        <w:instrText xml:space="preserve"> REF _Ref532635573 \h  \* MERGEFORMAT </w:instrText>
      </w:r>
      <w:r w:rsidR="003B7E39" w:rsidRPr="00B7030B">
        <w:fldChar w:fldCharType="separate"/>
      </w:r>
      <w:r w:rsidR="00A95042" w:rsidRPr="00A95042">
        <w:rPr>
          <w:rStyle w:val="Figurehyperlink"/>
        </w:rPr>
        <w:t>Figure 26</w:t>
      </w:r>
      <w:r w:rsidR="003B7E39" w:rsidRPr="00B7030B">
        <w:fldChar w:fldCharType="end"/>
      </w:r>
      <w:r w:rsidRPr="00B7030B">
        <w:t>.</w:t>
      </w:r>
    </w:p>
    <w:p w14:paraId="04A53F26" w14:textId="77777777" w:rsidR="0041037A" w:rsidRPr="00B7030B" w:rsidRDefault="00AE1A19" w:rsidP="007A3922">
      <w:pPr>
        <w:pStyle w:val="Graph"/>
      </w:pPr>
      <w:r w:rsidRPr="00B7030B">
        <w:rPr>
          <w:noProof/>
        </w:rPr>
        <w:drawing>
          <wp:inline distT="0" distB="0" distL="0" distR="0" wp14:anchorId="7DBD03B8" wp14:editId="57449CB5">
            <wp:extent cx="4907280" cy="2651760"/>
            <wp:effectExtent l="0" t="0" r="0" b="0"/>
            <wp:docPr id="391" name="Object 391"/>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14:paraId="52744030" w14:textId="514AE90F" w:rsidR="0041037A" w:rsidRPr="007D6CE4" w:rsidRDefault="0041037A" w:rsidP="007A3922">
      <w:pPr>
        <w:pStyle w:val="Figurecaption"/>
      </w:pPr>
      <w:bookmarkStart w:id="231" w:name="_Ref532635573"/>
      <w:bookmarkStart w:id="232" w:name="_Toc433625604"/>
      <w:bookmarkStart w:id="233" w:name="_Toc491053300"/>
      <w:bookmarkStart w:id="234" w:name="_Toc523896625"/>
      <w:bookmarkStart w:id="235" w:name="_Toc48573738"/>
      <w:r w:rsidRPr="007D6CE4">
        <w:t xml:space="preserve">Figure </w:t>
      </w:r>
      <w:r w:rsidR="00000000">
        <w:fldChar w:fldCharType="begin"/>
      </w:r>
      <w:r w:rsidR="00000000">
        <w:instrText xml:space="preserve"> SEQ Figure \* ARABIC </w:instrText>
      </w:r>
      <w:r w:rsidR="00000000">
        <w:fldChar w:fldCharType="separate"/>
      </w:r>
      <w:r w:rsidR="00A95042">
        <w:rPr>
          <w:noProof/>
        </w:rPr>
        <w:t>26</w:t>
      </w:r>
      <w:r w:rsidR="00000000">
        <w:rPr>
          <w:noProof/>
        </w:rPr>
        <w:fldChar w:fldCharType="end"/>
      </w:r>
      <w:bookmarkEnd w:id="231"/>
      <w:r w:rsidRPr="007D6CE4">
        <w:t xml:space="preserve">. Mixing length as a function of depth for the </w:t>
      </w:r>
      <w:proofErr w:type="spellStart"/>
      <w:r w:rsidRPr="007D6CE4">
        <w:t>Nikuradse</w:t>
      </w:r>
      <w:proofErr w:type="spellEnd"/>
      <w:r w:rsidRPr="007D6CE4">
        <w:t xml:space="preserve"> formulation.</w:t>
      </w:r>
      <w:bookmarkEnd w:id="232"/>
      <w:bookmarkEnd w:id="233"/>
      <w:bookmarkEnd w:id="234"/>
      <w:bookmarkEnd w:id="235"/>
    </w:p>
    <w:p w14:paraId="50CF51CB" w14:textId="4E52D924" w:rsidR="0041037A" w:rsidRPr="007D6CE4" w:rsidRDefault="0041037A" w:rsidP="0052054C">
      <w:pPr>
        <w:pStyle w:val="BodyText"/>
      </w:pPr>
      <w:r w:rsidRPr="007D6CE4">
        <w:t xml:space="preserve">The stability of the water column affects the mixing length. A Richardson </w:t>
      </w:r>
      <w:proofErr w:type="gramStart"/>
      <w:r w:rsidRPr="007D6CE4">
        <w:t>number</w:t>
      </w:r>
      <w:proofErr w:type="gramEnd"/>
      <w:r w:rsidRPr="007D6CE4">
        <w:t xml:space="preserve"> criteria has been applied to correct the mixing length for stability effects</w:t>
      </w:r>
      <w:r w:rsidR="00616F13">
        <w:t>,</w:t>
      </w:r>
      <w:r w:rsidRPr="007D6CE4">
        <w:t xml:space="preserve"> such as</w:t>
      </w:r>
    </w:p>
    <w:p w14:paraId="3C81C937" w14:textId="0DFB234D" w:rsidR="0041037A" w:rsidRPr="00B7030B" w:rsidRDefault="0041037A" w:rsidP="008F3173">
      <w:pPr>
        <w:pStyle w:val="equation"/>
        <w:rPr>
          <w:rFonts w:asciiTheme="minorHAnsi" w:hAnsiTheme="minorHAnsi"/>
        </w:rPr>
      </w:pPr>
      <w:r w:rsidRPr="00B7030B">
        <w:rPr>
          <w:rFonts w:asciiTheme="minorHAnsi" w:hAnsiTheme="minorHAnsi"/>
        </w:rPr>
        <w:tab/>
      </w:r>
      <m:oMath>
        <m:sSub>
          <m:sSubPr>
            <m:ctrlPr>
              <w:rPr>
                <w:rFonts w:ascii="Cambria Math" w:hAnsi="Cambria Math"/>
                <w:i/>
              </w:rPr>
            </m:ctrlPr>
          </m:sSubPr>
          <m:e>
            <m:r>
              <m:rPr>
                <m:scr m:val="script"/>
              </m:rPr>
              <w:rPr>
                <w:rFonts w:ascii="Cambria Math" w:hAnsiTheme="minorHAnsi"/>
              </w:rPr>
              <m:t>l</m:t>
            </m:r>
          </m:e>
          <m:sub>
            <m:r>
              <w:rPr>
                <w:rFonts w:ascii="Cambria Math" w:hAnsiTheme="minorHAnsi"/>
              </w:rPr>
              <m:t>m</m:t>
            </m:r>
            <m:ctrlPr>
              <w:rPr>
                <w:rFonts w:ascii="Cambria Math" w:hAnsiTheme="minorHAnsi"/>
                <w:i/>
              </w:rPr>
            </m:ctrlPr>
          </m:sub>
        </m:sSub>
        <m:r>
          <w:rPr>
            <w:rFonts w:ascii="Cambria Math" w:hAnsiTheme="minorHAnsi"/>
          </w:rPr>
          <m:t>=</m:t>
        </m:r>
        <m:sSub>
          <m:sSubPr>
            <m:ctrlPr>
              <w:rPr>
                <w:rFonts w:ascii="Cambria Math" w:hAnsi="Cambria Math"/>
                <w:i/>
              </w:rPr>
            </m:ctrlPr>
          </m:sSubPr>
          <m:e>
            <m:r>
              <m:rPr>
                <m:scr m:val="script"/>
              </m:rPr>
              <w:rPr>
                <w:rFonts w:ascii="Cambria Math" w:hAnsiTheme="minorHAnsi"/>
              </w:rPr>
              <m:t>l</m:t>
            </m:r>
          </m:e>
          <m:sub>
            <m:r>
              <w:rPr>
                <w:rFonts w:ascii="Cambria Math" w:hAnsiTheme="minorHAnsi"/>
              </w:rPr>
              <m:t>mo</m:t>
            </m:r>
            <m:ctrlPr>
              <w:rPr>
                <w:rFonts w:ascii="Cambria Math" w:hAnsiTheme="minorHAnsi"/>
                <w:i/>
              </w:rPr>
            </m:ctrlPr>
          </m:sub>
        </m:sSub>
        <m:d>
          <m:dPr>
            <m:ctrlPr>
              <w:rPr>
                <w:rFonts w:ascii="Cambria Math" w:hAnsiTheme="minorHAnsi"/>
                <w:i/>
              </w:rPr>
            </m:ctrlPr>
          </m:dPr>
          <m:e>
            <m:r>
              <w:rPr>
                <w:rFonts w:ascii="Cambria Math" w:hAnsiTheme="minorHAnsi"/>
              </w:rPr>
              <m:t>1</m:t>
            </m:r>
            <m:r>
              <w:rPr>
                <w:rFonts w:ascii="Cambria Math" w:hAnsiTheme="minorHAnsi"/>
              </w:rPr>
              <m:t>-</m:t>
            </m:r>
            <m:r>
              <w:rPr>
                <w:rFonts w:ascii="Cambria Math" w:hAnsiTheme="minorHAnsi"/>
              </w:rPr>
              <m:t>7Ri</m:t>
            </m:r>
          </m:e>
        </m:d>
        <m:r>
          <w:rPr>
            <w:rFonts w:ascii="Cambria Math" w:hAnsiTheme="minorHAnsi"/>
            <w:i/>
          </w:rPr>
          <m:t> </m:t>
        </m:r>
        <m:r>
          <w:rPr>
            <w:rFonts w:ascii="Cambria Math" w:hAnsiTheme="minorHAnsi"/>
          </w:rPr>
          <m:t>if</m:t>
        </m:r>
        <m:r>
          <w:rPr>
            <w:rFonts w:ascii="Cambria Math" w:hAnsiTheme="minorHAnsi"/>
          </w:rPr>
          <m:t> </m:t>
        </m:r>
        <m:r>
          <w:rPr>
            <w:rFonts w:ascii="Cambria Math" w:hAnsiTheme="minorHAnsi"/>
          </w:rPr>
          <m:t>Ri</m:t>
        </m:r>
        <m:r>
          <w:rPr>
            <w:rFonts w:ascii="Cambria Math" w:hAnsiTheme="minorHAnsi"/>
          </w:rPr>
          <m:t>≥</m:t>
        </m:r>
        <m:r>
          <w:rPr>
            <w:rFonts w:ascii="Cambria Math" w:hAnsiTheme="minorHAnsi"/>
          </w:rPr>
          <m:t>0</m:t>
        </m:r>
      </m:oMath>
      <w:r w:rsidRPr="00B7030B">
        <w:rPr>
          <w:rFonts w:asciiTheme="minorHAnsi" w:hAnsiTheme="minorHAnsi"/>
        </w:rPr>
        <w:t xml:space="preserve"> </w:t>
      </w:r>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78</w:t>
      </w:r>
      <w:r w:rsidR="00A41B27">
        <w:rPr>
          <w:rStyle w:val="EquationCaption"/>
          <w:rFonts w:asciiTheme="minorHAnsi" w:hAnsiTheme="minorHAnsi"/>
        </w:rPr>
        <w:fldChar w:fldCharType="end"/>
      </w:r>
      <w:r w:rsidRPr="00B7030B">
        <w:rPr>
          <w:rStyle w:val="EquationCaption"/>
          <w:rFonts w:asciiTheme="minorHAnsi" w:hAnsiTheme="minorHAnsi"/>
        </w:rPr>
        <w:t>)</w:t>
      </w:r>
    </w:p>
    <w:p w14:paraId="5A110F1B" w14:textId="3DB25071" w:rsidR="0041037A" w:rsidRPr="00B7030B" w:rsidRDefault="0041037A" w:rsidP="008F3173">
      <w:pPr>
        <w:pStyle w:val="equation"/>
        <w:rPr>
          <w:rFonts w:asciiTheme="minorHAnsi" w:hAnsiTheme="minorHAnsi"/>
        </w:rPr>
      </w:pPr>
      <w:r w:rsidRPr="00B7030B">
        <w:rPr>
          <w:rFonts w:asciiTheme="minorHAnsi" w:hAnsiTheme="minorHAnsi"/>
        </w:rPr>
        <w:lastRenderedPageBreak/>
        <w:tab/>
      </w:r>
      <m:oMath>
        <m:sSub>
          <m:sSubPr>
            <m:ctrlPr>
              <w:rPr>
                <w:rFonts w:ascii="Cambria Math" w:hAnsi="Cambria Math"/>
                <w:i/>
              </w:rPr>
            </m:ctrlPr>
          </m:sSubPr>
          <m:e>
            <m:r>
              <m:rPr>
                <m:scr m:val="script"/>
              </m:rPr>
              <w:rPr>
                <w:rFonts w:ascii="Cambria Math" w:hAnsiTheme="minorHAnsi"/>
              </w:rPr>
              <m:t>l</m:t>
            </m:r>
          </m:e>
          <m:sub>
            <m:r>
              <w:rPr>
                <w:rFonts w:ascii="Cambria Math" w:hAnsiTheme="minorHAnsi"/>
              </w:rPr>
              <m:t>m</m:t>
            </m:r>
            <m:ctrlPr>
              <w:rPr>
                <w:rFonts w:ascii="Cambria Math" w:hAnsiTheme="minorHAnsi"/>
                <w:i/>
              </w:rPr>
            </m:ctrlPr>
          </m:sub>
        </m:sSub>
        <m:r>
          <w:rPr>
            <w:rFonts w:ascii="Cambria Math" w:hAnsiTheme="minorHAnsi"/>
          </w:rPr>
          <m:t>=</m:t>
        </m:r>
        <m:sSub>
          <m:sSubPr>
            <m:ctrlPr>
              <w:rPr>
                <w:rFonts w:ascii="Cambria Math" w:hAnsi="Cambria Math"/>
                <w:i/>
              </w:rPr>
            </m:ctrlPr>
          </m:sSubPr>
          <m:e>
            <m:r>
              <m:rPr>
                <m:scr m:val="script"/>
              </m:rPr>
              <w:rPr>
                <w:rFonts w:ascii="Cambria Math" w:hAnsiTheme="minorHAnsi"/>
              </w:rPr>
              <m:t>l</m:t>
            </m:r>
          </m:e>
          <m:sub>
            <m:r>
              <w:rPr>
                <w:rFonts w:ascii="Cambria Math" w:hAnsiTheme="minorHAnsi"/>
              </w:rPr>
              <m:t>mo</m:t>
            </m:r>
            <m:ctrlPr>
              <w:rPr>
                <w:rFonts w:ascii="Cambria Math" w:hAnsiTheme="minorHAnsi"/>
                <w:i/>
              </w:rPr>
            </m:ctrlPr>
          </m:sub>
        </m:sSub>
        <m:sSup>
          <m:sSupPr>
            <m:ctrlPr>
              <w:rPr>
                <w:rFonts w:ascii="Cambria Math" w:hAnsiTheme="minorHAnsi"/>
                <w:i/>
              </w:rPr>
            </m:ctrlPr>
          </m:sSupPr>
          <m:e>
            <m:d>
              <m:dPr>
                <m:ctrlPr>
                  <w:rPr>
                    <w:rFonts w:ascii="Cambria Math" w:hAnsiTheme="minorHAnsi"/>
                    <w:i/>
                  </w:rPr>
                </m:ctrlPr>
              </m:dPr>
              <m:e>
                <m:r>
                  <w:rPr>
                    <w:rFonts w:ascii="Cambria Math" w:hAnsiTheme="minorHAnsi"/>
                  </w:rPr>
                  <m:t>1</m:t>
                </m:r>
                <m:r>
                  <w:rPr>
                    <w:rFonts w:ascii="Cambria Math" w:hAnsiTheme="minorHAnsi"/>
                  </w:rPr>
                  <m:t>-</m:t>
                </m:r>
                <m:r>
                  <w:rPr>
                    <w:rFonts w:ascii="Cambria Math" w:hAnsiTheme="minorHAnsi"/>
                  </w:rPr>
                  <m:t>14Ri</m:t>
                </m:r>
              </m:e>
            </m:d>
            <m:ctrlPr>
              <w:rPr>
                <w:rFonts w:ascii="Cambria Math" w:hAnsi="Cambria Math"/>
                <w:i/>
              </w:rPr>
            </m:ctrlPr>
          </m:e>
          <m:sup>
            <m:r>
              <w:rPr>
                <w:rFonts w:ascii="Cambria Math" w:hAnsiTheme="minorHAnsi"/>
              </w:rPr>
              <m:t>-</m:t>
            </m:r>
            <m:r>
              <w:rPr>
                <w:rFonts w:ascii="Cambria Math" w:hAnsiTheme="minorHAnsi"/>
              </w:rPr>
              <m:t>0.25</m:t>
            </m:r>
          </m:sup>
        </m:sSup>
        <m:r>
          <w:rPr>
            <w:rFonts w:ascii="Cambria Math" w:hAnsiTheme="minorHAnsi"/>
            <w:i/>
          </w:rPr>
          <m:t> </m:t>
        </m:r>
        <m:r>
          <w:rPr>
            <w:rFonts w:ascii="Cambria Math" w:hAnsiTheme="minorHAnsi"/>
          </w:rPr>
          <m:t>if</m:t>
        </m:r>
        <m:r>
          <w:rPr>
            <w:rFonts w:ascii="Cambria Math" w:hAnsiTheme="minorHAnsi"/>
          </w:rPr>
          <m:t> </m:t>
        </m:r>
        <m:r>
          <w:rPr>
            <w:rFonts w:ascii="Cambria Math" w:hAnsiTheme="minorHAnsi"/>
          </w:rPr>
          <m:t>Ri&lt;0</m:t>
        </m:r>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79</w:t>
      </w:r>
      <w:r w:rsidR="00A41B27">
        <w:rPr>
          <w:rStyle w:val="EquationCaption"/>
          <w:rFonts w:asciiTheme="minorHAnsi" w:hAnsiTheme="minorHAnsi"/>
        </w:rPr>
        <w:fldChar w:fldCharType="end"/>
      </w:r>
      <w:r w:rsidRPr="00B7030B">
        <w:rPr>
          <w:rStyle w:val="EquationCaption"/>
          <w:rFonts w:asciiTheme="minorHAnsi" w:hAnsiTheme="minorHAnsi"/>
        </w:rPr>
        <w:t>)</w:t>
      </w:r>
    </w:p>
    <w:p w14:paraId="5B7D6DA0" w14:textId="29595085" w:rsidR="0041037A" w:rsidRPr="007D6CE4" w:rsidRDefault="0041037A" w:rsidP="007A3922">
      <w:pPr>
        <w:pStyle w:val="BodyText"/>
      </w:pPr>
      <w:r w:rsidRPr="007D6CE4">
        <w:t xml:space="preserve">This </w:t>
      </w:r>
      <w:r w:rsidR="00616F13">
        <w:t>differs</w:t>
      </w:r>
      <w:r w:rsidRPr="007D6CE4">
        <w:t xml:space="preserve"> from the approach of Munk and Anderson (1948) where the Richardson number correction was applied to the value of </w:t>
      </w:r>
      <w:r w:rsidRPr="007D6CE4">
        <w:rPr>
          <w:i/>
          <w:iCs/>
        </w:rPr>
        <w:t>A</w:t>
      </w:r>
      <w:r w:rsidRPr="007D6CE4">
        <w:rPr>
          <w:rStyle w:val="Subscript"/>
          <w:rFonts w:asciiTheme="minorHAnsi" w:hAnsiTheme="minorHAnsi"/>
          <w:i/>
          <w:iCs/>
          <w:sz w:val="20"/>
          <w:szCs w:val="18"/>
        </w:rPr>
        <w:t>z</w:t>
      </w:r>
      <w:r w:rsidRPr="007D6CE4">
        <w:rPr>
          <w:rStyle w:val="Subscript"/>
          <w:rFonts w:asciiTheme="minorHAnsi" w:hAnsiTheme="minorHAnsi"/>
          <w:sz w:val="20"/>
          <w:szCs w:val="18"/>
          <w:vertAlign w:val="baseline"/>
        </w:rPr>
        <w:t xml:space="preserve"> and</w:t>
      </w:r>
      <w:r w:rsidRPr="007D6CE4">
        <w:t xml:space="preserve"> not </w:t>
      </w:r>
      <w:r w:rsidR="00B14E2C">
        <w:t xml:space="preserve">to </w:t>
      </w:r>
      <w:r w:rsidRPr="007D6CE4">
        <w:t>the mixing length directly.</w:t>
      </w:r>
    </w:p>
    <w:p w14:paraId="75E385C3" w14:textId="77777777" w:rsidR="0041037A" w:rsidRPr="007D6CE4" w:rsidRDefault="0041037A" w:rsidP="00B14E2C">
      <w:pPr>
        <w:pStyle w:val="BodyText"/>
        <w:spacing w:after="120"/>
      </w:pPr>
      <w:r w:rsidRPr="007D6CE4">
        <w:t xml:space="preserve">In order to be compatible with the original formulation, the computed value of </w:t>
      </w:r>
      <w:r w:rsidRPr="007D6CE4">
        <w:rPr>
          <w:i/>
          <w:iCs/>
        </w:rPr>
        <w:t>A</w:t>
      </w:r>
      <w:r w:rsidRPr="007D6CE4">
        <w:rPr>
          <w:rStyle w:val="Subscript"/>
          <w:rFonts w:asciiTheme="minorHAnsi" w:hAnsiTheme="minorHAnsi"/>
          <w:i/>
          <w:iCs/>
          <w:sz w:val="20"/>
          <w:szCs w:val="18"/>
        </w:rPr>
        <w:t>z</w:t>
      </w:r>
      <w:r w:rsidRPr="007D6CE4">
        <w:t xml:space="preserve"> is corrected using the </w:t>
      </w:r>
      <w:proofErr w:type="spellStart"/>
      <w:r w:rsidRPr="007D6CE4">
        <w:t>Mamayev</w:t>
      </w:r>
      <w:proofErr w:type="spellEnd"/>
      <w:r w:rsidRPr="007D6CE4">
        <w:t xml:space="preserve"> formulation:</w:t>
      </w:r>
    </w:p>
    <w:p w14:paraId="348F8699" w14:textId="2E65A150" w:rsidR="0041037A" w:rsidRPr="00B7030B" w:rsidRDefault="0041037A" w:rsidP="008F3173">
      <w:pPr>
        <w:pStyle w:val="equation"/>
        <w:rPr>
          <w:rFonts w:asciiTheme="minorHAnsi" w:hAnsiTheme="minorHAnsi"/>
        </w:rPr>
      </w:pPr>
      <w:r w:rsidRPr="00B7030B">
        <w:rPr>
          <w:rFonts w:asciiTheme="minorHAnsi" w:hAnsiTheme="minorHAnsi"/>
        </w:rPr>
        <w:tab/>
      </w:r>
      <m:oMath>
        <m:sSub>
          <m:sSubPr>
            <m:ctrlPr>
              <w:rPr>
                <w:rFonts w:ascii="Cambria Math" w:hAnsiTheme="minorHAnsi"/>
                <w:i/>
              </w:rPr>
            </m:ctrlPr>
          </m:sSubPr>
          <m:e>
            <m:r>
              <w:rPr>
                <w:rFonts w:ascii="Cambria Math" w:hAnsiTheme="minorHAnsi"/>
              </w:rPr>
              <m:t>ν</m:t>
            </m:r>
          </m:e>
          <m:sub>
            <m:r>
              <w:rPr>
                <w:rFonts w:ascii="Cambria Math" w:hAnsiTheme="minorHAnsi"/>
              </w:rPr>
              <m:t>t</m:t>
            </m:r>
          </m:sub>
        </m:sSub>
        <m:r>
          <w:rPr>
            <w:rFonts w:ascii="Cambria Math" w:hAnsiTheme="minorHAnsi"/>
          </w:rPr>
          <m:t>=</m:t>
        </m:r>
        <m:func>
          <m:funcPr>
            <m:ctrlPr>
              <w:rPr>
                <w:rFonts w:ascii="Cambria Math" w:hAnsiTheme="minorHAnsi"/>
                <w:i/>
              </w:rPr>
            </m:ctrlPr>
          </m:funcPr>
          <m:fName>
            <m:r>
              <w:rPr>
                <w:rFonts w:ascii="Cambria Math" w:hAnsiTheme="minorHAnsi"/>
              </w:rPr>
              <m:t>max</m:t>
            </m:r>
          </m:fName>
          <m:e>
            <m:d>
              <m:dPr>
                <m:ctrlPr>
                  <w:rPr>
                    <w:rFonts w:ascii="Cambria Math" w:hAnsiTheme="minorHAnsi"/>
                    <w:i/>
                  </w:rPr>
                </m:ctrlPr>
              </m:dPr>
              <m:e>
                <m:r>
                  <w:rPr>
                    <w:rFonts w:ascii="Cambria Math" w:hAnsiTheme="minorHAnsi"/>
                  </w:rPr>
                  <m:t>ν,</m:t>
                </m:r>
                <m:sSub>
                  <m:sSubPr>
                    <m:ctrlPr>
                      <w:rPr>
                        <w:rFonts w:ascii="Cambria Math" w:hAnsiTheme="minorHAnsi"/>
                        <w:i/>
                      </w:rPr>
                    </m:ctrlPr>
                  </m:sSubPr>
                  <m:e>
                    <m:r>
                      <w:rPr>
                        <w:rFonts w:ascii="Cambria Math" w:hAnsiTheme="minorHAnsi"/>
                      </w:rPr>
                      <m:t>ν</m:t>
                    </m:r>
                  </m:e>
                  <m:sub>
                    <m:sSub>
                      <m:sSubPr>
                        <m:ctrlPr>
                          <w:rPr>
                            <w:rFonts w:ascii="Cambria Math" w:hAnsiTheme="minorHAnsi"/>
                            <w:i/>
                          </w:rPr>
                        </m:ctrlPr>
                      </m:sSubPr>
                      <m:e>
                        <m:r>
                          <w:rPr>
                            <w:rFonts w:ascii="Cambria Math" w:hAnsiTheme="minorHAnsi"/>
                          </w:rPr>
                          <m:t>t</m:t>
                        </m:r>
                      </m:e>
                      <m:sub>
                        <m:r>
                          <w:rPr>
                            <w:rFonts w:ascii="Cambria Math" w:hAnsiTheme="minorHAnsi"/>
                          </w:rPr>
                          <m:t>NICK</m:t>
                        </m:r>
                      </m:sub>
                    </m:sSub>
                    <m:ctrlPr>
                      <w:rPr>
                        <w:rFonts w:ascii="Cambria Math" w:hAnsi="Cambria Math"/>
                        <w:i/>
                      </w:rPr>
                    </m:ctrlPr>
                  </m:sub>
                </m:sSub>
                <m:sSup>
                  <m:sSupPr>
                    <m:ctrlPr>
                      <w:rPr>
                        <w:rFonts w:ascii="Cambria Math" w:hAnsiTheme="minorHAnsi"/>
                        <w:i/>
                      </w:rPr>
                    </m:ctrlPr>
                  </m:sSupPr>
                  <m:e>
                    <m:r>
                      <w:rPr>
                        <w:rFonts w:ascii="Cambria Math" w:hAnsiTheme="minorHAnsi"/>
                      </w:rPr>
                      <m:t>e</m:t>
                    </m:r>
                  </m:e>
                  <m:sup>
                    <m:r>
                      <w:rPr>
                        <w:rFonts w:ascii="Cambria Math" w:hAnsiTheme="minorHAnsi"/>
                      </w:rPr>
                      <m:t>-</m:t>
                    </m:r>
                    <m:r>
                      <w:rPr>
                        <w:rFonts w:ascii="Cambria Math" w:hAnsiTheme="minorHAnsi"/>
                      </w:rPr>
                      <m:t>CRi</m:t>
                    </m:r>
                  </m:sup>
                </m:sSup>
                <m:ctrlPr>
                  <w:rPr>
                    <w:rFonts w:ascii="Cambria Math" w:hAnsi="Cambria Math"/>
                    <w:i/>
                  </w:rPr>
                </m:ctrlPr>
              </m:e>
            </m:d>
            <m:ctrlPr>
              <w:rPr>
                <w:rFonts w:ascii="Cambria Math" w:hAnsi="Cambria Math"/>
                <w:i/>
              </w:rPr>
            </m:ctrlPr>
          </m:e>
        </m:func>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80</w:t>
      </w:r>
      <w:r w:rsidR="00A41B27">
        <w:rPr>
          <w:rStyle w:val="EquationCaption"/>
          <w:rFonts w:asciiTheme="minorHAnsi" w:hAnsiTheme="minorHAnsi"/>
        </w:rPr>
        <w:fldChar w:fldCharType="end"/>
      </w:r>
      <w:r w:rsidRPr="00B7030B">
        <w:rPr>
          <w:rStyle w:val="EquationCaption"/>
          <w:rFonts w:asciiTheme="minorHAnsi" w:hAnsiTheme="minorHAnsi"/>
        </w:rPr>
        <w:t>)</w:t>
      </w:r>
    </w:p>
    <w:p w14:paraId="012B5FB2" w14:textId="77777777" w:rsidR="0041037A" w:rsidRPr="00B7030B" w:rsidRDefault="0041037A" w:rsidP="007A3922">
      <w:pPr>
        <w:pStyle w:val="Heading4"/>
      </w:pPr>
      <w:bookmarkStart w:id="236" w:name="_Toc433626941"/>
      <w:bookmarkStart w:id="237" w:name="_Toc491084665"/>
      <w:bookmarkStart w:id="238" w:name="_Toc523896517"/>
      <w:bookmarkStart w:id="239" w:name="_Toc48573573"/>
      <w:r w:rsidRPr="00B7030B">
        <w:t xml:space="preserve">Parabolic </w:t>
      </w:r>
      <w:bookmarkEnd w:id="236"/>
      <w:bookmarkEnd w:id="237"/>
      <w:bookmarkEnd w:id="238"/>
      <w:r w:rsidRPr="00B7030B">
        <w:t>Formulation</w:t>
      </w:r>
      <w:bookmarkEnd w:id="239"/>
    </w:p>
    <w:p w14:paraId="7802E768" w14:textId="77777777" w:rsidR="0041037A" w:rsidRPr="007D6CE4" w:rsidRDefault="0041037A" w:rsidP="007A3922">
      <w:pPr>
        <w:pStyle w:val="BodyText"/>
      </w:pPr>
      <w:r w:rsidRPr="007D6CE4">
        <w:t>Another formulation is a parabolic distribution for A</w:t>
      </w:r>
      <w:r w:rsidRPr="007D6CE4">
        <w:rPr>
          <w:vertAlign w:val="subscript"/>
        </w:rPr>
        <w:t>z</w:t>
      </w:r>
      <w:r w:rsidRPr="007D6CE4">
        <w:t xml:space="preserve"> (</w:t>
      </w:r>
      <w:proofErr w:type="spellStart"/>
      <w:r w:rsidRPr="007D6CE4">
        <w:t>Engelund</w:t>
      </w:r>
      <w:proofErr w:type="spellEnd"/>
      <w:r w:rsidRPr="007D6CE4">
        <w:t>, 1978):</w:t>
      </w:r>
    </w:p>
    <w:p w14:paraId="22748662" w14:textId="7F49E89E" w:rsidR="0041037A" w:rsidRPr="00B7030B" w:rsidRDefault="0041037A" w:rsidP="008F3173">
      <w:pPr>
        <w:pStyle w:val="equation"/>
        <w:keepNext/>
        <w:rPr>
          <w:rFonts w:asciiTheme="minorHAnsi" w:hAnsiTheme="minorHAnsi"/>
        </w:rPr>
      </w:pPr>
      <w:r w:rsidRPr="00B7030B">
        <w:rPr>
          <w:rFonts w:asciiTheme="minorHAnsi" w:hAnsiTheme="minorHAnsi"/>
        </w:rPr>
        <w:tab/>
      </w:r>
      <m:oMath>
        <m:sSub>
          <m:sSubPr>
            <m:ctrlPr>
              <w:rPr>
                <w:rFonts w:ascii="Cambria Math" w:hAnsiTheme="minorHAnsi"/>
                <w:i/>
              </w:rPr>
            </m:ctrlPr>
          </m:sSubPr>
          <m:e>
            <m:r>
              <w:rPr>
                <w:rFonts w:ascii="Cambria Math" w:hAnsiTheme="minorHAnsi"/>
              </w:rPr>
              <m:t>ν</m:t>
            </m:r>
          </m:e>
          <m:sub>
            <m:r>
              <w:rPr>
                <w:rFonts w:ascii="Cambria Math" w:hAnsiTheme="minorHAnsi"/>
              </w:rPr>
              <m:t>t</m:t>
            </m:r>
          </m:sub>
        </m:sSub>
        <m:r>
          <w:rPr>
            <w:rFonts w:ascii="Cambria Math" w:hAnsiTheme="minorHAnsi"/>
          </w:rPr>
          <m:t>=κ</m:t>
        </m:r>
        <m:sSub>
          <m:sSubPr>
            <m:ctrlPr>
              <w:rPr>
                <w:rFonts w:ascii="Cambria Math" w:hAnsiTheme="minorHAnsi"/>
                <w:i/>
              </w:rPr>
            </m:ctrlPr>
          </m:sSubPr>
          <m:e>
            <m:r>
              <w:rPr>
                <w:rFonts w:ascii="Cambria Math" w:hAnsiTheme="minorHAnsi"/>
              </w:rPr>
              <m:t>u</m:t>
            </m:r>
          </m:e>
          <m:sub>
            <m:r>
              <w:rPr>
                <w:rFonts w:ascii="Cambria Math" w:hAnsiTheme="minorHAnsi"/>
              </w:rPr>
              <m:t>*</m:t>
            </m:r>
          </m:sub>
        </m:sSub>
        <m:r>
          <w:rPr>
            <w:rFonts w:ascii="Cambria Math" w:hAnsiTheme="minorHAnsi"/>
          </w:rPr>
          <m:t>z</m:t>
        </m:r>
        <m:d>
          <m:dPr>
            <m:ctrlPr>
              <w:rPr>
                <w:rFonts w:ascii="Cambria Math" w:hAnsiTheme="minorHAnsi"/>
                <w:i/>
              </w:rPr>
            </m:ctrlPr>
          </m:dPr>
          <m:e>
            <m:r>
              <w:rPr>
                <w:rFonts w:ascii="Cambria Math" w:hAnsiTheme="minorHAnsi"/>
              </w:rPr>
              <m:t>1</m:t>
            </m:r>
            <m:r>
              <w:rPr>
                <w:rFonts w:ascii="Cambria Math" w:hAnsiTheme="minorHAnsi"/>
              </w:rPr>
              <m:t>-</m:t>
            </m:r>
            <m:f>
              <m:fPr>
                <m:ctrlPr>
                  <w:rPr>
                    <w:rFonts w:ascii="Cambria Math" w:hAnsiTheme="minorHAnsi"/>
                    <w:i/>
                  </w:rPr>
                </m:ctrlPr>
              </m:fPr>
              <m:num>
                <m:r>
                  <w:rPr>
                    <w:rFonts w:ascii="Cambria Math" w:hAnsiTheme="minorHAnsi"/>
                  </w:rPr>
                  <m:t>z</m:t>
                </m:r>
              </m:num>
              <m:den>
                <m:r>
                  <w:rPr>
                    <w:rFonts w:ascii="Cambria Math" w:hAnsiTheme="minorHAnsi"/>
                  </w:rPr>
                  <m:t>H</m:t>
                </m:r>
              </m:den>
            </m:f>
            <m:ctrlPr>
              <w:rPr>
                <w:rFonts w:ascii="Cambria Math" w:hAnsi="Cambria Math"/>
                <w:i/>
              </w:rPr>
            </m:ctrlPr>
          </m:e>
        </m:d>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81</w:t>
      </w:r>
      <w:r w:rsidR="00A41B27">
        <w:rPr>
          <w:rStyle w:val="EquationCaption"/>
          <w:rFonts w:asciiTheme="minorHAnsi" w:hAnsiTheme="minorHAnsi"/>
        </w:rPr>
        <w:fldChar w:fldCharType="end"/>
      </w:r>
      <w:r w:rsidRPr="00B7030B">
        <w:rPr>
          <w:rStyle w:val="EquationCaption"/>
          <w:rFonts w:asciiTheme="minorHAnsi" w:hAnsiTheme="minorHAnsi"/>
        </w:rPr>
        <w:t>)</w:t>
      </w:r>
    </w:p>
    <w:p w14:paraId="6B541785" w14:textId="32AA69F9" w:rsidR="0041037A" w:rsidRPr="007D6CE4" w:rsidRDefault="003B7E39" w:rsidP="007A3922">
      <w:pPr>
        <w:pStyle w:val="BodyText"/>
      </w:pPr>
      <w:r w:rsidRPr="007D6CE4">
        <w:fldChar w:fldCharType="begin"/>
      </w:r>
      <w:r w:rsidRPr="007D6CE4">
        <w:instrText xml:space="preserve"> REF _Ref532635574 \h  \* MERGEFORMAT </w:instrText>
      </w:r>
      <w:r w:rsidRPr="007D6CE4">
        <w:fldChar w:fldCharType="separate"/>
      </w:r>
      <w:r w:rsidR="00A95042" w:rsidRPr="00A95042">
        <w:rPr>
          <w:rStyle w:val="Figurehyperlink"/>
        </w:rPr>
        <w:t>Figure 27</w:t>
      </w:r>
      <w:r w:rsidRPr="007D6CE4">
        <w:fldChar w:fldCharType="end"/>
      </w:r>
      <w:r w:rsidR="0041037A" w:rsidRPr="007D6CE4">
        <w:t xml:space="preserve"> shows the spatial distribution of </w:t>
      </w:r>
      <w:r w:rsidR="0041037A" w:rsidRPr="007D6CE4">
        <w:rPr>
          <w:i/>
          <w:iCs/>
        </w:rPr>
        <w:t>A</w:t>
      </w:r>
      <w:r w:rsidR="0041037A" w:rsidRPr="007D6CE4">
        <w:rPr>
          <w:rStyle w:val="Subscript"/>
          <w:rFonts w:asciiTheme="minorHAnsi" w:hAnsiTheme="minorHAnsi"/>
          <w:i/>
          <w:iCs/>
          <w:sz w:val="20"/>
          <w:szCs w:val="18"/>
        </w:rPr>
        <w:t>z</w:t>
      </w:r>
      <w:r w:rsidR="0041037A" w:rsidRPr="007D6CE4">
        <w:t xml:space="preserve"> for the parabolic model.</w:t>
      </w:r>
    </w:p>
    <w:p w14:paraId="141732D2" w14:textId="77777777" w:rsidR="0041037A" w:rsidRPr="00B7030B" w:rsidRDefault="00AE1A19" w:rsidP="007A3922">
      <w:pPr>
        <w:pStyle w:val="Graph"/>
      </w:pPr>
      <w:r w:rsidRPr="00B7030B">
        <w:rPr>
          <w:noProof/>
        </w:rPr>
        <w:drawing>
          <wp:inline distT="0" distB="0" distL="0" distR="0" wp14:anchorId="7E3CB71F" wp14:editId="7A4A2BA0">
            <wp:extent cx="4883150" cy="2700655"/>
            <wp:effectExtent l="0" t="0" r="0" b="0"/>
            <wp:docPr id="396" name="Object 396"/>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14:paraId="59054C2C" w14:textId="5EE298FC" w:rsidR="0041037A" w:rsidRPr="007D6CE4" w:rsidRDefault="0041037A" w:rsidP="007A3922">
      <w:pPr>
        <w:pStyle w:val="Figurecaption"/>
        <w:rPr>
          <w:noProof/>
        </w:rPr>
      </w:pPr>
      <w:bookmarkStart w:id="240" w:name="_Ref532635574"/>
      <w:bookmarkStart w:id="241" w:name="_Toc433625605"/>
      <w:bookmarkStart w:id="242" w:name="_Toc491053301"/>
      <w:bookmarkStart w:id="243" w:name="_Toc523896626"/>
      <w:bookmarkStart w:id="244" w:name="_Toc48573739"/>
      <w:r w:rsidRPr="007D6CE4">
        <w:t xml:space="preserve">Figure </w:t>
      </w:r>
      <w:r w:rsidR="00000000">
        <w:fldChar w:fldCharType="begin"/>
      </w:r>
      <w:r w:rsidR="00000000">
        <w:instrText xml:space="preserve"> SEQ Figure \* ARABIC </w:instrText>
      </w:r>
      <w:r w:rsidR="00000000">
        <w:fldChar w:fldCharType="separate"/>
      </w:r>
      <w:r w:rsidR="00A95042">
        <w:rPr>
          <w:noProof/>
        </w:rPr>
        <w:t>27</w:t>
      </w:r>
      <w:r w:rsidR="00000000">
        <w:rPr>
          <w:noProof/>
        </w:rPr>
        <w:fldChar w:fldCharType="end"/>
      </w:r>
      <w:bookmarkEnd w:id="240"/>
      <w:r w:rsidRPr="007D6CE4">
        <w:t xml:space="preserve">. </w:t>
      </w:r>
      <w:r w:rsidRPr="007D6CE4">
        <w:rPr>
          <w:noProof/>
        </w:rPr>
        <w:t>Variation of A</w:t>
      </w:r>
      <w:r w:rsidRPr="007D6CE4">
        <w:rPr>
          <w:noProof/>
          <w:vertAlign w:val="subscript"/>
        </w:rPr>
        <w:t>z</w:t>
      </w:r>
      <w:r w:rsidRPr="007D6CE4">
        <w:rPr>
          <w:noProof/>
        </w:rPr>
        <w:t xml:space="preserve"> with depth for the parabolic model of Eng</w:t>
      </w:r>
      <w:r w:rsidR="007C1B78">
        <w:rPr>
          <w:noProof/>
        </w:rPr>
        <w:t>e</w:t>
      </w:r>
      <w:r w:rsidRPr="007D6CE4">
        <w:rPr>
          <w:noProof/>
        </w:rPr>
        <w:t>lund (197</w:t>
      </w:r>
      <w:r w:rsidR="007C1B78">
        <w:rPr>
          <w:noProof/>
        </w:rPr>
        <w:t>8</w:t>
      </w:r>
      <w:r w:rsidRPr="007D6CE4">
        <w:rPr>
          <w:noProof/>
        </w:rPr>
        <w:t>).</w:t>
      </w:r>
      <w:bookmarkEnd w:id="241"/>
      <w:bookmarkEnd w:id="242"/>
      <w:bookmarkEnd w:id="243"/>
      <w:bookmarkEnd w:id="244"/>
    </w:p>
    <w:p w14:paraId="3B48226E" w14:textId="77777777" w:rsidR="0041037A" w:rsidRPr="007D6CE4" w:rsidRDefault="0041037A" w:rsidP="00B6554A">
      <w:pPr>
        <w:pStyle w:val="BodyText"/>
      </w:pPr>
      <w:r w:rsidRPr="007D6CE4">
        <w:t>In order to be compatible with the original formulation in the model, the computed value of A</w:t>
      </w:r>
      <w:r w:rsidRPr="007D6CE4">
        <w:rPr>
          <w:rStyle w:val="Subscript"/>
          <w:rFonts w:asciiTheme="minorHAnsi" w:hAnsiTheme="minorHAnsi"/>
          <w:sz w:val="20"/>
          <w:szCs w:val="18"/>
        </w:rPr>
        <w:t>z</w:t>
      </w:r>
      <w:r w:rsidRPr="007D6CE4">
        <w:t xml:space="preserve"> is corrected using the </w:t>
      </w:r>
      <w:proofErr w:type="spellStart"/>
      <w:r w:rsidRPr="007D6CE4">
        <w:t>Mamayev</w:t>
      </w:r>
      <w:proofErr w:type="spellEnd"/>
      <w:r w:rsidRPr="007D6CE4">
        <w:t xml:space="preserve"> formulation:</w:t>
      </w:r>
    </w:p>
    <w:p w14:paraId="595DA5C2" w14:textId="157E93F4" w:rsidR="0041037A" w:rsidRPr="00B7030B" w:rsidRDefault="0041037A" w:rsidP="008F3173">
      <w:pPr>
        <w:pStyle w:val="equation"/>
        <w:rPr>
          <w:rFonts w:asciiTheme="minorHAnsi" w:hAnsiTheme="minorHAnsi"/>
        </w:rPr>
      </w:pPr>
      <w:r w:rsidRPr="00B7030B">
        <w:rPr>
          <w:rFonts w:asciiTheme="minorHAnsi" w:hAnsiTheme="minorHAnsi"/>
        </w:rPr>
        <w:tab/>
      </w:r>
      <m:oMath>
        <m:sSub>
          <m:sSubPr>
            <m:ctrlPr>
              <w:rPr>
                <w:rFonts w:ascii="Cambria Math" w:hAnsiTheme="minorHAnsi"/>
                <w:i/>
              </w:rPr>
            </m:ctrlPr>
          </m:sSubPr>
          <m:e>
            <m:r>
              <w:rPr>
                <w:rFonts w:ascii="Cambria Math" w:hAnsiTheme="minorHAnsi"/>
              </w:rPr>
              <m:t>ν</m:t>
            </m:r>
          </m:e>
          <m:sub>
            <m:r>
              <w:rPr>
                <w:rFonts w:ascii="Cambria Math" w:hAnsiTheme="minorHAnsi"/>
              </w:rPr>
              <m:t>t</m:t>
            </m:r>
          </m:sub>
        </m:sSub>
        <m:r>
          <w:rPr>
            <w:rFonts w:ascii="Cambria Math" w:hAnsiTheme="minorHAnsi"/>
          </w:rPr>
          <m:t>=</m:t>
        </m:r>
        <m:func>
          <m:funcPr>
            <m:ctrlPr>
              <w:rPr>
                <w:rFonts w:ascii="Cambria Math" w:hAnsiTheme="minorHAnsi"/>
                <w:i/>
              </w:rPr>
            </m:ctrlPr>
          </m:funcPr>
          <m:fName>
            <m:r>
              <w:rPr>
                <w:rFonts w:ascii="Cambria Math" w:hAnsiTheme="minorHAnsi"/>
              </w:rPr>
              <m:t>max</m:t>
            </m:r>
          </m:fName>
          <m:e>
            <m:d>
              <m:dPr>
                <m:ctrlPr>
                  <w:rPr>
                    <w:rFonts w:ascii="Cambria Math" w:hAnsiTheme="minorHAnsi"/>
                    <w:i/>
                  </w:rPr>
                </m:ctrlPr>
              </m:dPr>
              <m:e>
                <m:r>
                  <w:rPr>
                    <w:rFonts w:ascii="Cambria Math" w:hAnsiTheme="minorHAnsi"/>
                  </w:rPr>
                  <m:t>ν,</m:t>
                </m:r>
                <m:sSub>
                  <m:sSubPr>
                    <m:ctrlPr>
                      <w:rPr>
                        <w:rFonts w:ascii="Cambria Math" w:hAnsiTheme="minorHAnsi"/>
                        <w:i/>
                      </w:rPr>
                    </m:ctrlPr>
                  </m:sSubPr>
                  <m:e>
                    <m:r>
                      <w:rPr>
                        <w:rFonts w:ascii="Cambria Math" w:hAnsiTheme="minorHAnsi"/>
                      </w:rPr>
                      <m:t>ν</m:t>
                    </m:r>
                  </m:e>
                  <m:sub>
                    <m:sSub>
                      <m:sSubPr>
                        <m:ctrlPr>
                          <w:rPr>
                            <w:rFonts w:ascii="Cambria Math" w:hAnsiTheme="minorHAnsi"/>
                            <w:i/>
                          </w:rPr>
                        </m:ctrlPr>
                      </m:sSubPr>
                      <m:e>
                        <m:r>
                          <w:rPr>
                            <w:rFonts w:ascii="Cambria Math" w:hAnsiTheme="minorHAnsi"/>
                          </w:rPr>
                          <m:t>t</m:t>
                        </m:r>
                      </m:e>
                      <m:sub>
                        <m:r>
                          <w:rPr>
                            <w:rFonts w:ascii="Cambria Math" w:hAnsiTheme="minorHAnsi"/>
                          </w:rPr>
                          <m:t>PARAB</m:t>
                        </m:r>
                      </m:sub>
                    </m:sSub>
                    <m:ctrlPr>
                      <w:rPr>
                        <w:rFonts w:ascii="Cambria Math" w:hAnsi="Cambria Math"/>
                        <w:i/>
                      </w:rPr>
                    </m:ctrlPr>
                  </m:sub>
                </m:sSub>
                <m:sSup>
                  <m:sSupPr>
                    <m:ctrlPr>
                      <w:rPr>
                        <w:rFonts w:ascii="Cambria Math" w:hAnsiTheme="minorHAnsi"/>
                        <w:i/>
                      </w:rPr>
                    </m:ctrlPr>
                  </m:sSupPr>
                  <m:e>
                    <m:r>
                      <w:rPr>
                        <w:rFonts w:ascii="Cambria Math" w:hAnsiTheme="minorHAnsi"/>
                      </w:rPr>
                      <m:t>e</m:t>
                    </m:r>
                  </m:e>
                  <m:sup>
                    <m:r>
                      <w:rPr>
                        <w:rFonts w:ascii="Cambria Math" w:hAnsiTheme="minorHAnsi"/>
                      </w:rPr>
                      <m:t>-</m:t>
                    </m:r>
                    <m:r>
                      <w:rPr>
                        <w:rFonts w:ascii="Cambria Math" w:hAnsiTheme="minorHAnsi"/>
                      </w:rPr>
                      <m:t>CRi</m:t>
                    </m:r>
                  </m:sup>
                </m:sSup>
                <m:ctrlPr>
                  <w:rPr>
                    <w:rFonts w:ascii="Cambria Math" w:hAnsi="Cambria Math"/>
                    <w:i/>
                  </w:rPr>
                </m:ctrlPr>
              </m:e>
            </m:d>
            <m:ctrlPr>
              <w:rPr>
                <w:rFonts w:ascii="Cambria Math" w:hAnsi="Cambria Math"/>
                <w:i/>
              </w:rPr>
            </m:ctrlPr>
          </m:e>
        </m:func>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82</w:t>
      </w:r>
      <w:r w:rsidR="00A41B27">
        <w:rPr>
          <w:rStyle w:val="EquationCaption"/>
          <w:rFonts w:asciiTheme="minorHAnsi" w:hAnsiTheme="minorHAnsi"/>
        </w:rPr>
        <w:fldChar w:fldCharType="end"/>
      </w:r>
      <w:r w:rsidRPr="00B7030B">
        <w:rPr>
          <w:rStyle w:val="EquationCaption"/>
          <w:rFonts w:asciiTheme="minorHAnsi" w:hAnsiTheme="minorHAnsi"/>
        </w:rPr>
        <w:t>)</w:t>
      </w:r>
    </w:p>
    <w:p w14:paraId="78ACEE79" w14:textId="77777777" w:rsidR="0041037A" w:rsidRPr="00B7030B" w:rsidRDefault="0041037A" w:rsidP="007A3922">
      <w:pPr>
        <w:pStyle w:val="Heading4"/>
      </w:pPr>
      <w:bookmarkStart w:id="245" w:name="_Toc433626943"/>
      <w:bookmarkStart w:id="246" w:name="_Toc491084666"/>
      <w:bookmarkStart w:id="247" w:name="_Toc523896518"/>
      <w:bookmarkStart w:id="248" w:name="_Toc48573574"/>
      <w:r w:rsidRPr="00B7030B">
        <w:t xml:space="preserve">W2N </w:t>
      </w:r>
      <w:bookmarkEnd w:id="245"/>
      <w:bookmarkEnd w:id="246"/>
      <w:bookmarkEnd w:id="247"/>
      <w:r w:rsidRPr="00B7030B">
        <w:t>Formulation</w:t>
      </w:r>
      <w:bookmarkEnd w:id="248"/>
    </w:p>
    <w:p w14:paraId="1D45807C" w14:textId="4A1FD975" w:rsidR="0041037A" w:rsidRPr="007D6CE4" w:rsidRDefault="0041037A" w:rsidP="007A3922">
      <w:pPr>
        <w:pStyle w:val="BodyText"/>
      </w:pPr>
      <w:r w:rsidRPr="007D6CE4">
        <w:t xml:space="preserve">The W2N formulation is the same as the W2 model except that the mixing length is no longer the layer thickness but is computed using </w:t>
      </w:r>
      <w:proofErr w:type="spellStart"/>
      <w:r w:rsidR="00616F13" w:rsidRPr="007D6CE4">
        <w:t>Nikuradse’s</w:t>
      </w:r>
      <w:proofErr w:type="spellEnd"/>
      <w:r w:rsidRPr="007D6CE4">
        <w:t xml:space="preserve"> mixing length model.  The equations for the W2N formulation are:</w:t>
      </w:r>
    </w:p>
    <w:p w14:paraId="0E5ED783" w14:textId="328C5912" w:rsidR="0041037A" w:rsidRPr="00B7030B" w:rsidRDefault="0041037A">
      <w:pPr>
        <w:pStyle w:val="equation"/>
        <w:rPr>
          <w:rFonts w:asciiTheme="minorHAnsi" w:hAnsiTheme="minorHAnsi"/>
        </w:rPr>
      </w:pPr>
      <w:r w:rsidRPr="00B7030B">
        <w:rPr>
          <w:rFonts w:asciiTheme="minorHAnsi" w:hAnsiTheme="minorHAnsi"/>
        </w:rPr>
        <w:lastRenderedPageBreak/>
        <w:tab/>
      </w:r>
      <w:bookmarkStart w:id="249" w:name="_Toc431974148"/>
      <w:bookmarkEnd w:id="249"/>
      <w:r w:rsidR="00E108E0" w:rsidRPr="00E108E0">
        <w:rPr>
          <w:rFonts w:asciiTheme="minorHAnsi" w:hAnsiTheme="minorHAnsi"/>
          <w:noProof/>
        </w:rPr>
        <w:object w:dxaOrig="4000" w:dyaOrig="900" w14:anchorId="4B141097">
          <v:shape id="_x0000_i1213" type="#_x0000_t75" alt="" style="width:200.85pt;height:46.1pt;mso-width-percent:0;mso-height-percent:0;mso-width-percent:0;mso-height-percent:0" o:ole="" fillcolor="window">
            <v:imagedata r:id="rId122" o:title=""/>
          </v:shape>
          <o:OLEObject Type="Embed" ProgID="Equation.3" ShapeID="_x0000_i1213" DrawAspect="Content" ObjectID="_1721314792" r:id="rId123"/>
        </w:object>
      </w:r>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83</w:t>
      </w:r>
      <w:r w:rsidR="00A41B27">
        <w:rPr>
          <w:rStyle w:val="EquationCaption"/>
          <w:rFonts w:asciiTheme="minorHAnsi" w:hAnsiTheme="minorHAnsi"/>
        </w:rPr>
        <w:fldChar w:fldCharType="end"/>
      </w:r>
      <w:r w:rsidRPr="00B7030B">
        <w:rPr>
          <w:rStyle w:val="EquationCaption"/>
          <w:rFonts w:asciiTheme="minorHAnsi" w:hAnsiTheme="minorHAnsi"/>
        </w:rPr>
        <w:t>)</w:t>
      </w:r>
    </w:p>
    <w:p w14:paraId="677E747C" w14:textId="0EF568EA" w:rsidR="0041037A" w:rsidRPr="00B7030B" w:rsidRDefault="0041037A" w:rsidP="008F3173">
      <w:pPr>
        <w:pStyle w:val="equation"/>
        <w:rPr>
          <w:rStyle w:val="EquationCaption"/>
          <w:rFonts w:asciiTheme="minorHAnsi" w:hAnsiTheme="minorHAnsi"/>
        </w:rPr>
      </w:pPr>
      <w:r w:rsidRPr="00B7030B">
        <w:rPr>
          <w:rFonts w:asciiTheme="minorHAnsi" w:hAnsiTheme="minorHAnsi"/>
        </w:rPr>
        <w:tab/>
      </w:r>
      <m:oMath>
        <m:sSub>
          <m:sSubPr>
            <m:ctrlPr>
              <w:rPr>
                <w:rFonts w:ascii="Cambria Math" w:hAnsi="Cambria Math"/>
                <w:i/>
              </w:rPr>
            </m:ctrlPr>
          </m:sSubPr>
          <m:e>
            <m:r>
              <m:rPr>
                <m:scr m:val="script"/>
              </m:rPr>
              <w:rPr>
                <w:rFonts w:ascii="Cambria Math" w:hAnsiTheme="minorHAnsi"/>
              </w:rPr>
              <m:t>l</m:t>
            </m:r>
          </m:e>
          <m:sub>
            <m:r>
              <w:rPr>
                <w:rFonts w:ascii="Cambria Math" w:hAnsiTheme="minorHAnsi"/>
              </w:rPr>
              <m:t>m</m:t>
            </m:r>
            <m:ctrlPr>
              <w:rPr>
                <w:rFonts w:ascii="Cambria Math" w:hAnsiTheme="minorHAnsi"/>
                <w:i/>
              </w:rPr>
            </m:ctrlPr>
          </m:sub>
        </m:sSub>
        <m:r>
          <w:rPr>
            <w:rFonts w:ascii="Cambria Math" w:hAnsiTheme="minorHAnsi"/>
          </w:rPr>
          <m:t>=H</m:t>
        </m:r>
        <m:d>
          <m:dPr>
            <m:begChr m:val="["/>
            <m:endChr m:val="]"/>
            <m:ctrlPr>
              <w:rPr>
                <w:rFonts w:ascii="Cambria Math" w:hAnsiTheme="minorHAnsi"/>
                <w:i/>
              </w:rPr>
            </m:ctrlPr>
          </m:dPr>
          <m:e>
            <m:r>
              <w:rPr>
                <w:rFonts w:ascii="Cambria Math" w:hAnsiTheme="minorHAnsi"/>
              </w:rPr>
              <m:t>0.14</m:t>
            </m:r>
            <m:r>
              <w:rPr>
                <w:rFonts w:ascii="Cambria Math" w:hAnsiTheme="minorHAnsi"/>
              </w:rPr>
              <m:t>-</m:t>
            </m:r>
            <m:r>
              <w:rPr>
                <w:rFonts w:ascii="Cambria Math" w:hAnsiTheme="minorHAnsi"/>
              </w:rPr>
              <m:t>0.08</m:t>
            </m:r>
            <m:sSup>
              <m:sSupPr>
                <m:ctrlPr>
                  <w:rPr>
                    <w:rFonts w:ascii="Cambria Math" w:hAnsiTheme="minorHAnsi"/>
                    <w:i/>
                  </w:rPr>
                </m:ctrlPr>
              </m:sSupPr>
              <m:e>
                <m:d>
                  <m:dPr>
                    <m:ctrlPr>
                      <w:rPr>
                        <w:rFonts w:ascii="Cambria Math" w:hAnsiTheme="minorHAnsi"/>
                        <w:i/>
                      </w:rPr>
                    </m:ctrlPr>
                  </m:dPr>
                  <m:e>
                    <m:r>
                      <w:rPr>
                        <w:rFonts w:ascii="Cambria Math" w:hAnsiTheme="minorHAnsi"/>
                      </w:rPr>
                      <m:t>1</m:t>
                    </m:r>
                    <m:r>
                      <w:rPr>
                        <w:rFonts w:ascii="Cambria Math" w:hAnsiTheme="minorHAnsi"/>
                      </w:rPr>
                      <m:t>-</m:t>
                    </m:r>
                    <m:f>
                      <m:fPr>
                        <m:ctrlPr>
                          <w:rPr>
                            <w:rFonts w:ascii="Cambria Math" w:hAnsiTheme="minorHAnsi"/>
                            <w:i/>
                          </w:rPr>
                        </m:ctrlPr>
                      </m:fPr>
                      <m:num>
                        <m:r>
                          <w:rPr>
                            <w:rFonts w:ascii="Cambria Math" w:hAnsiTheme="minorHAnsi"/>
                          </w:rPr>
                          <m:t>z</m:t>
                        </m:r>
                      </m:num>
                      <m:den>
                        <m:r>
                          <w:rPr>
                            <w:rFonts w:ascii="Cambria Math" w:hAnsiTheme="minorHAnsi"/>
                          </w:rPr>
                          <m:t>H</m:t>
                        </m:r>
                      </m:den>
                    </m:f>
                    <m:ctrlPr>
                      <w:rPr>
                        <w:rFonts w:ascii="Cambria Math" w:hAnsi="Cambria Math"/>
                        <w:i/>
                      </w:rPr>
                    </m:ctrlPr>
                  </m:e>
                </m:d>
              </m:e>
              <m:sup>
                <m:r>
                  <w:rPr>
                    <w:rFonts w:ascii="Cambria Math" w:hAnsiTheme="minorHAnsi"/>
                  </w:rPr>
                  <m:t>2</m:t>
                </m:r>
              </m:sup>
            </m:sSup>
            <m:r>
              <w:rPr>
                <w:rFonts w:ascii="Cambria Math" w:hAnsiTheme="minorHAnsi"/>
              </w:rPr>
              <m:t>-</m:t>
            </m:r>
            <m:r>
              <w:rPr>
                <w:rFonts w:ascii="Cambria Math" w:hAnsiTheme="minorHAnsi"/>
              </w:rPr>
              <m:t>0.06</m:t>
            </m:r>
            <m:sSup>
              <m:sSupPr>
                <m:ctrlPr>
                  <w:rPr>
                    <w:rFonts w:ascii="Cambria Math" w:hAnsiTheme="minorHAnsi"/>
                    <w:i/>
                  </w:rPr>
                </m:ctrlPr>
              </m:sSupPr>
              <m:e>
                <m:d>
                  <m:dPr>
                    <m:ctrlPr>
                      <w:rPr>
                        <w:rFonts w:ascii="Cambria Math" w:hAnsiTheme="minorHAnsi"/>
                        <w:i/>
                      </w:rPr>
                    </m:ctrlPr>
                  </m:dPr>
                  <m:e>
                    <m:r>
                      <w:rPr>
                        <w:rFonts w:ascii="Cambria Math" w:hAnsiTheme="minorHAnsi"/>
                      </w:rPr>
                      <m:t>1</m:t>
                    </m:r>
                    <m:r>
                      <w:rPr>
                        <w:rFonts w:ascii="Cambria Math" w:hAnsiTheme="minorHAnsi"/>
                      </w:rPr>
                      <m:t>-</m:t>
                    </m:r>
                    <m:f>
                      <m:fPr>
                        <m:ctrlPr>
                          <w:rPr>
                            <w:rFonts w:ascii="Cambria Math" w:hAnsiTheme="minorHAnsi"/>
                            <w:i/>
                          </w:rPr>
                        </m:ctrlPr>
                      </m:fPr>
                      <m:num>
                        <m:r>
                          <w:rPr>
                            <w:rFonts w:ascii="Cambria Math" w:hAnsiTheme="minorHAnsi"/>
                          </w:rPr>
                          <m:t>z</m:t>
                        </m:r>
                      </m:num>
                      <m:den>
                        <m:r>
                          <w:rPr>
                            <w:rFonts w:ascii="Cambria Math" w:hAnsiTheme="minorHAnsi"/>
                          </w:rPr>
                          <m:t>H</m:t>
                        </m:r>
                      </m:den>
                    </m:f>
                    <m:ctrlPr>
                      <w:rPr>
                        <w:rFonts w:ascii="Cambria Math" w:hAnsi="Cambria Math"/>
                        <w:i/>
                      </w:rPr>
                    </m:ctrlPr>
                  </m:e>
                </m:d>
              </m:e>
              <m:sup>
                <m:r>
                  <w:rPr>
                    <w:rFonts w:ascii="Cambria Math" w:hAnsiTheme="minorHAnsi"/>
                  </w:rPr>
                  <m:t>4</m:t>
                </m:r>
              </m:sup>
            </m:sSup>
            <m:ctrlPr>
              <w:rPr>
                <w:rFonts w:ascii="Cambria Math" w:hAnsi="Cambria Math"/>
                <w:i/>
              </w:rPr>
            </m:ctrlPr>
          </m:e>
        </m:d>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84</w:t>
      </w:r>
      <w:r w:rsidR="00A41B27">
        <w:rPr>
          <w:rStyle w:val="EquationCaption"/>
          <w:rFonts w:asciiTheme="minorHAnsi" w:hAnsiTheme="minorHAnsi"/>
        </w:rPr>
        <w:fldChar w:fldCharType="end"/>
      </w:r>
      <w:r w:rsidRPr="00B7030B">
        <w:rPr>
          <w:rStyle w:val="EquationCaption"/>
          <w:rFonts w:asciiTheme="minorHAnsi" w:hAnsiTheme="minorHAnsi"/>
        </w:rPr>
        <w:t>)</w:t>
      </w:r>
    </w:p>
    <w:p w14:paraId="7947A637" w14:textId="77777777" w:rsidR="00320632" w:rsidRPr="00B7030B" w:rsidRDefault="00320632" w:rsidP="007A3922">
      <w:pPr>
        <w:pStyle w:val="Heading4"/>
      </w:pPr>
      <w:bookmarkStart w:id="250" w:name="_Toc48573575"/>
      <w:r w:rsidRPr="00B7030B">
        <w:t>TKE Formulation</w:t>
      </w:r>
      <w:bookmarkEnd w:id="250"/>
    </w:p>
    <w:p w14:paraId="4CC07EC5" w14:textId="77777777" w:rsidR="00320632" w:rsidRPr="004364B1" w:rsidRDefault="00320632" w:rsidP="007A3922">
      <w:pPr>
        <w:pStyle w:val="BodyText"/>
      </w:pPr>
      <w:r w:rsidRPr="004364B1">
        <w:t>The TKE formulation is a typical application of the k-</w:t>
      </w:r>
      <w:r w:rsidRPr="004364B1">
        <w:sym w:font="Symbol" w:char="F065"/>
      </w:r>
      <w:r w:rsidRPr="004364B1">
        <w:t xml:space="preserve"> turbulence model</w:t>
      </w:r>
      <w:r w:rsidR="0064331E" w:rsidRPr="004364B1">
        <w:t xml:space="preserve">. This model includes both vertical transport of kinetic energy and dissipation by advection and ‘diffusion’ but also horizontal transport by advection. The model solves 2 partial differential equations for k and </w:t>
      </w:r>
      <w:r w:rsidR="0064331E" w:rsidRPr="004364B1">
        <w:sym w:font="Symbol" w:char="F065"/>
      </w:r>
      <w:r w:rsidR="0064331E" w:rsidRPr="004364B1">
        <w:t xml:space="preserve"> in order to compute the turbulent eddy viscosity:</w:t>
      </w:r>
    </w:p>
    <w:p w14:paraId="0FCC2FE6" w14:textId="31FC53A1" w:rsidR="00320632" w:rsidRPr="00B7030B" w:rsidRDefault="00320632" w:rsidP="008F3173">
      <w:pPr>
        <w:pStyle w:val="equation"/>
        <w:rPr>
          <w:rFonts w:asciiTheme="minorHAnsi" w:hAnsiTheme="minorHAnsi"/>
        </w:rPr>
      </w:pPr>
      <w:r w:rsidRPr="00B7030B">
        <w:rPr>
          <w:rFonts w:asciiTheme="minorHAnsi" w:hAnsiTheme="minorHAnsi"/>
        </w:rPr>
        <w:tab/>
      </w:r>
      <m:oMath>
        <m:sSub>
          <m:sSubPr>
            <m:ctrlPr>
              <w:rPr>
                <w:rFonts w:ascii="Cambria Math" w:hAnsiTheme="minorHAnsi"/>
                <w:i/>
              </w:rPr>
            </m:ctrlPr>
          </m:sSubPr>
          <m:e>
            <m:r>
              <w:rPr>
                <w:rFonts w:ascii="Cambria Math" w:hAnsiTheme="minorHAnsi"/>
              </w:rPr>
              <m:t>ν</m:t>
            </m:r>
          </m:e>
          <m:sub>
            <m:r>
              <w:rPr>
                <w:rFonts w:ascii="Cambria Math" w:hAnsiTheme="minorHAnsi"/>
              </w:rPr>
              <m:t>t</m:t>
            </m:r>
          </m:sub>
        </m:sSub>
        <m:r>
          <w:rPr>
            <w:rFonts w:ascii="Cambria Math" w:hAnsiTheme="minorHAnsi"/>
          </w:rPr>
          <m:t>=</m:t>
        </m:r>
        <m:sSub>
          <m:sSubPr>
            <m:ctrlPr>
              <w:rPr>
                <w:rFonts w:ascii="Cambria Math" w:hAnsiTheme="minorHAnsi"/>
                <w:i/>
              </w:rPr>
            </m:ctrlPr>
          </m:sSubPr>
          <m:e>
            <m:r>
              <w:rPr>
                <w:rFonts w:ascii="Cambria Math" w:hAnsiTheme="minorHAnsi"/>
              </w:rPr>
              <m:t>C</m:t>
            </m:r>
          </m:e>
          <m:sub>
            <m:r>
              <w:rPr>
                <w:rFonts w:ascii="Cambria Math" w:hAnsiTheme="minorHAnsi"/>
              </w:rPr>
              <m:t>μ</m:t>
            </m:r>
          </m:sub>
        </m:sSub>
        <m:f>
          <m:fPr>
            <m:ctrlPr>
              <w:rPr>
                <w:rFonts w:ascii="Cambria Math" w:hAnsiTheme="minorHAnsi"/>
                <w:i/>
              </w:rPr>
            </m:ctrlPr>
          </m:fPr>
          <m:num>
            <m:sSup>
              <m:sSupPr>
                <m:ctrlPr>
                  <w:rPr>
                    <w:rFonts w:ascii="Cambria Math" w:hAnsiTheme="minorHAnsi"/>
                    <w:i/>
                  </w:rPr>
                </m:ctrlPr>
              </m:sSupPr>
              <m:e>
                <m:r>
                  <w:rPr>
                    <w:rFonts w:ascii="Cambria Math" w:hAnsiTheme="minorHAnsi"/>
                  </w:rPr>
                  <m:t>k</m:t>
                </m:r>
              </m:e>
              <m:sup>
                <m:r>
                  <w:rPr>
                    <w:rFonts w:ascii="Cambria Math" w:hAnsiTheme="minorHAnsi"/>
                  </w:rPr>
                  <m:t>2</m:t>
                </m:r>
              </m:sup>
            </m:sSup>
          </m:num>
          <m:den>
            <m:r>
              <w:rPr>
                <w:rFonts w:ascii="Cambria Math" w:hAnsiTheme="minorHAnsi"/>
              </w:rPr>
              <m:t>ε</m:t>
            </m:r>
          </m:den>
        </m:f>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85</w:t>
      </w:r>
      <w:r w:rsidR="00A41B27">
        <w:rPr>
          <w:rStyle w:val="EquationCaption"/>
          <w:rFonts w:asciiTheme="minorHAnsi" w:hAnsiTheme="minorHAnsi"/>
        </w:rPr>
        <w:fldChar w:fldCharType="end"/>
      </w:r>
      <w:r w:rsidRPr="00B7030B">
        <w:rPr>
          <w:rStyle w:val="EquationCaption"/>
          <w:rFonts w:asciiTheme="minorHAnsi" w:hAnsiTheme="minorHAnsi"/>
        </w:rPr>
        <w:t>)</w:t>
      </w:r>
    </w:p>
    <w:p w14:paraId="27564659" w14:textId="2A2A0C37" w:rsidR="00320632" w:rsidRPr="00B7030B" w:rsidRDefault="00000000" w:rsidP="008F3173">
      <w:pPr>
        <w:pStyle w:val="equation"/>
        <w:rPr>
          <w:rStyle w:val="EquationCaption"/>
          <w:rFonts w:asciiTheme="minorHAnsi" w:hAnsiTheme="minorHAnsi"/>
        </w:rPr>
      </w:pPr>
      <m:oMath>
        <m:f>
          <m:fPr>
            <m:ctrlPr>
              <w:rPr>
                <w:rFonts w:ascii="Cambria Math" w:hAnsi="Cambria Math"/>
                <w:i/>
              </w:rPr>
            </m:ctrlPr>
          </m:fPr>
          <m:num>
            <m:r>
              <w:rPr>
                <w:rFonts w:ascii="Cambria Math" w:hAnsiTheme="minorHAnsi"/>
              </w:rPr>
              <m:t>∂εB</m:t>
            </m:r>
            <m:ctrlPr>
              <w:rPr>
                <w:rFonts w:ascii="Cambria Math" w:hAnsiTheme="minorHAnsi"/>
                <w:i/>
              </w:rPr>
            </m:ctrlPr>
          </m:num>
          <m:den>
            <m:r>
              <w:rPr>
                <w:rFonts w:ascii="Cambria Math" w:hAnsiTheme="minorHAnsi"/>
              </w:rPr>
              <m:t>∂t</m:t>
            </m:r>
            <m:ctrlPr>
              <w:rPr>
                <w:rFonts w:ascii="Cambria Math" w:hAnsiTheme="minorHAnsi"/>
                <w:i/>
              </w:rPr>
            </m:ctrlPr>
          </m:den>
        </m:f>
        <m:r>
          <w:rPr>
            <w:rFonts w:ascii="Cambria Math" w:hAnsiTheme="minorHAnsi"/>
          </w:rPr>
          <m:t>+</m:t>
        </m:r>
        <m:f>
          <m:fPr>
            <m:ctrlPr>
              <w:rPr>
                <w:rFonts w:ascii="Cambria Math" w:hAnsi="Cambria Math"/>
                <w:i/>
              </w:rPr>
            </m:ctrlPr>
          </m:fPr>
          <m:num>
            <m:r>
              <w:rPr>
                <w:rFonts w:ascii="Cambria Math" w:hAnsiTheme="minorHAnsi"/>
              </w:rPr>
              <m:t>∂εBU</m:t>
            </m:r>
            <m:ctrlPr>
              <w:rPr>
                <w:rFonts w:ascii="Cambria Math" w:hAnsiTheme="minorHAnsi"/>
                <w:i/>
              </w:rPr>
            </m:ctrlPr>
          </m:num>
          <m:den>
            <m:r>
              <w:rPr>
                <w:rFonts w:ascii="Cambria Math" w:hAnsiTheme="minorHAnsi"/>
              </w:rPr>
              <m:t>∂x</m:t>
            </m:r>
            <m:ctrlPr>
              <w:rPr>
                <w:rFonts w:ascii="Cambria Math" w:hAnsiTheme="minorHAnsi"/>
                <w:i/>
              </w:rPr>
            </m:ctrlPr>
          </m:den>
        </m:f>
        <m:r>
          <w:rPr>
            <w:rFonts w:ascii="Cambria Math" w:hAnsiTheme="minorHAnsi"/>
          </w:rPr>
          <m:t>+</m:t>
        </m:r>
        <m:f>
          <m:fPr>
            <m:ctrlPr>
              <w:rPr>
                <w:rFonts w:ascii="Cambria Math" w:hAnsi="Cambria Math"/>
                <w:i/>
              </w:rPr>
            </m:ctrlPr>
          </m:fPr>
          <m:num>
            <m:r>
              <w:rPr>
                <w:rFonts w:ascii="Cambria Math" w:hAnsiTheme="minorHAnsi"/>
              </w:rPr>
              <m:t>∂εBW</m:t>
            </m:r>
            <m:ctrlPr>
              <w:rPr>
                <w:rFonts w:ascii="Cambria Math" w:hAnsiTheme="minorHAnsi"/>
                <w:i/>
              </w:rPr>
            </m:ctrlPr>
          </m:num>
          <m:den>
            <m:r>
              <w:rPr>
                <w:rFonts w:ascii="Cambria Math" w:hAnsiTheme="minorHAnsi"/>
              </w:rPr>
              <m:t>∂z</m:t>
            </m:r>
            <m:ctrlPr>
              <w:rPr>
                <w:rFonts w:ascii="Cambria Math" w:hAnsiTheme="minorHAnsi"/>
                <w:i/>
              </w:rPr>
            </m:ctrlPr>
          </m:den>
        </m:f>
        <m:r>
          <w:rPr>
            <w:rFonts w:ascii="Cambria Math" w:hAnsiTheme="minorHAnsi"/>
          </w:rPr>
          <m:t>-</m:t>
        </m:r>
        <m:f>
          <m:fPr>
            <m:ctrlPr>
              <w:rPr>
                <w:rFonts w:ascii="Cambria Math" w:hAnsi="Cambria Math"/>
                <w:i/>
              </w:rPr>
            </m:ctrlPr>
          </m:fPr>
          <m:num>
            <m:r>
              <w:rPr>
                <w:rFonts w:ascii="Cambria Math" w:hAnsiTheme="minorHAnsi"/>
              </w:rPr>
              <m:t>∂</m:t>
            </m:r>
          </m:num>
          <m:den>
            <m:r>
              <w:rPr>
                <w:rFonts w:ascii="Cambria Math" w:hAnsiTheme="minorHAnsi"/>
              </w:rPr>
              <m:t>∂z</m:t>
            </m:r>
            <m:ctrlPr>
              <w:rPr>
                <w:rFonts w:ascii="Cambria Math" w:hAnsiTheme="minorHAnsi"/>
                <w:i/>
              </w:rPr>
            </m:ctrlPr>
          </m:den>
        </m:f>
        <m:d>
          <m:dPr>
            <m:ctrlPr>
              <w:rPr>
                <w:rFonts w:ascii="Cambria Math" w:hAnsiTheme="minorHAnsi"/>
                <w:i/>
              </w:rPr>
            </m:ctrlPr>
          </m:dPr>
          <m:e>
            <m:r>
              <w:rPr>
                <w:rFonts w:ascii="Cambria Math" w:hAnsiTheme="minorHAnsi"/>
              </w:rPr>
              <m:t>B</m:t>
            </m:r>
            <m:f>
              <m:fPr>
                <m:ctrlPr>
                  <w:rPr>
                    <w:rFonts w:ascii="Cambria Math" w:hAnsiTheme="minorHAnsi"/>
                    <w:i/>
                  </w:rPr>
                </m:ctrlPr>
              </m:fPr>
              <m:num>
                <m:sSub>
                  <m:sSubPr>
                    <m:ctrlPr>
                      <w:rPr>
                        <w:rFonts w:ascii="Cambria Math" w:hAnsiTheme="minorHAnsi"/>
                        <w:i/>
                      </w:rPr>
                    </m:ctrlPr>
                  </m:sSubPr>
                  <m:e>
                    <m:r>
                      <w:rPr>
                        <w:rFonts w:ascii="Cambria Math" w:hAnsiTheme="minorHAnsi"/>
                      </w:rPr>
                      <m:t>ν</m:t>
                    </m:r>
                  </m:e>
                  <m:sub>
                    <m:r>
                      <w:rPr>
                        <w:rFonts w:ascii="Cambria Math" w:hAnsiTheme="minorHAnsi"/>
                      </w:rPr>
                      <m:t>t</m:t>
                    </m:r>
                  </m:sub>
                </m:sSub>
              </m:num>
              <m:den>
                <m:sSub>
                  <m:sSubPr>
                    <m:ctrlPr>
                      <w:rPr>
                        <w:rFonts w:ascii="Cambria Math" w:hAnsiTheme="minorHAnsi"/>
                        <w:i/>
                      </w:rPr>
                    </m:ctrlPr>
                  </m:sSubPr>
                  <m:e>
                    <m:r>
                      <w:rPr>
                        <w:rFonts w:ascii="Cambria Math" w:hAnsiTheme="minorHAnsi"/>
                      </w:rPr>
                      <m:t>σ</m:t>
                    </m:r>
                  </m:e>
                  <m:sub>
                    <m:r>
                      <w:rPr>
                        <w:rFonts w:ascii="Cambria Math" w:hAnsiTheme="minorHAnsi"/>
                      </w:rPr>
                      <m:t>ε</m:t>
                    </m:r>
                  </m:sub>
                </m:sSub>
                <m:ctrlPr>
                  <w:rPr>
                    <w:rFonts w:ascii="Cambria Math" w:hAnsi="Cambria Math"/>
                    <w:i/>
                  </w:rPr>
                </m:ctrlPr>
              </m:den>
            </m:f>
            <m:f>
              <m:fPr>
                <m:ctrlPr>
                  <w:rPr>
                    <w:rFonts w:ascii="Cambria Math" w:hAnsi="Cambria Math"/>
                    <w:i/>
                  </w:rPr>
                </m:ctrlPr>
              </m:fPr>
              <m:num>
                <m:r>
                  <w:rPr>
                    <w:rFonts w:ascii="Cambria Math" w:hAnsiTheme="minorHAnsi"/>
                  </w:rPr>
                  <m:t>∂ε</m:t>
                </m:r>
                <m:ctrlPr>
                  <w:rPr>
                    <w:rFonts w:ascii="Cambria Math" w:hAnsiTheme="minorHAnsi"/>
                    <w:i/>
                  </w:rPr>
                </m:ctrlPr>
              </m:num>
              <m:den>
                <m:r>
                  <w:rPr>
                    <w:rFonts w:ascii="Cambria Math" w:hAnsiTheme="minorHAnsi"/>
                  </w:rPr>
                  <m:t>∂z</m:t>
                </m:r>
                <m:ctrlPr>
                  <w:rPr>
                    <w:rFonts w:ascii="Cambria Math" w:hAnsiTheme="minorHAnsi"/>
                    <w:i/>
                  </w:rPr>
                </m:ctrlPr>
              </m:den>
            </m:f>
            <m:ctrlPr>
              <w:rPr>
                <w:rFonts w:ascii="Cambria Math" w:hAnsi="Cambria Math"/>
                <w:i/>
              </w:rPr>
            </m:ctrlPr>
          </m:e>
        </m:d>
        <m:r>
          <w:rPr>
            <w:rFonts w:ascii="Cambria Math" w:hAnsiTheme="minorHAnsi"/>
          </w:rPr>
          <m:t>-</m:t>
        </m:r>
        <m:f>
          <m:fPr>
            <m:ctrlPr>
              <w:rPr>
                <w:rFonts w:ascii="Cambria Math" w:hAnsi="Cambria Math"/>
                <w:i/>
              </w:rPr>
            </m:ctrlPr>
          </m:fPr>
          <m:num>
            <m:r>
              <w:rPr>
                <w:rFonts w:ascii="Cambria Math" w:hAnsiTheme="minorHAnsi"/>
              </w:rPr>
              <m:t>∂</m:t>
            </m:r>
          </m:num>
          <m:den>
            <m:r>
              <w:rPr>
                <w:rFonts w:ascii="Cambria Math" w:hAnsiTheme="minorHAnsi"/>
              </w:rPr>
              <m:t>∂x</m:t>
            </m:r>
            <m:ctrlPr>
              <w:rPr>
                <w:rFonts w:ascii="Cambria Math" w:hAnsiTheme="minorHAnsi"/>
                <w:i/>
              </w:rPr>
            </m:ctrlPr>
          </m:den>
        </m:f>
        <m:d>
          <m:dPr>
            <m:ctrlPr>
              <w:rPr>
                <w:rFonts w:ascii="Cambria Math" w:hAnsiTheme="minorHAnsi"/>
                <w:i/>
              </w:rPr>
            </m:ctrlPr>
          </m:dPr>
          <m:e>
            <m:r>
              <w:rPr>
                <w:rFonts w:ascii="Cambria Math" w:hAnsiTheme="minorHAnsi"/>
              </w:rPr>
              <m:t>B</m:t>
            </m:r>
            <m:f>
              <m:fPr>
                <m:ctrlPr>
                  <w:rPr>
                    <w:rFonts w:ascii="Cambria Math" w:hAnsiTheme="minorHAnsi"/>
                    <w:i/>
                  </w:rPr>
                </m:ctrlPr>
              </m:fPr>
              <m:num>
                <m:sSub>
                  <m:sSubPr>
                    <m:ctrlPr>
                      <w:rPr>
                        <w:rFonts w:ascii="Cambria Math" w:hAnsiTheme="minorHAnsi"/>
                        <w:i/>
                      </w:rPr>
                    </m:ctrlPr>
                  </m:sSubPr>
                  <m:e>
                    <m:r>
                      <w:rPr>
                        <w:rFonts w:ascii="Cambria Math" w:hAnsiTheme="minorHAnsi"/>
                      </w:rPr>
                      <m:t>ν</m:t>
                    </m:r>
                  </m:e>
                  <m:sub>
                    <m:r>
                      <w:rPr>
                        <w:rFonts w:ascii="Cambria Math" w:hAnsiTheme="minorHAnsi"/>
                      </w:rPr>
                      <m:t>t</m:t>
                    </m:r>
                  </m:sub>
                </m:sSub>
              </m:num>
              <m:den>
                <m:sSub>
                  <m:sSubPr>
                    <m:ctrlPr>
                      <w:rPr>
                        <w:rFonts w:ascii="Cambria Math" w:hAnsiTheme="minorHAnsi"/>
                        <w:i/>
                      </w:rPr>
                    </m:ctrlPr>
                  </m:sSubPr>
                  <m:e>
                    <m:r>
                      <w:rPr>
                        <w:rFonts w:ascii="Cambria Math" w:hAnsiTheme="minorHAnsi"/>
                      </w:rPr>
                      <m:t>σ</m:t>
                    </m:r>
                  </m:e>
                  <m:sub>
                    <m:r>
                      <w:rPr>
                        <w:rFonts w:ascii="Cambria Math" w:hAnsiTheme="minorHAnsi"/>
                      </w:rPr>
                      <m:t>ε</m:t>
                    </m:r>
                  </m:sub>
                </m:sSub>
                <m:ctrlPr>
                  <w:rPr>
                    <w:rFonts w:ascii="Cambria Math" w:hAnsi="Cambria Math"/>
                    <w:i/>
                  </w:rPr>
                </m:ctrlPr>
              </m:den>
            </m:f>
            <m:f>
              <m:fPr>
                <m:ctrlPr>
                  <w:rPr>
                    <w:rFonts w:ascii="Cambria Math" w:hAnsi="Cambria Math"/>
                    <w:i/>
                  </w:rPr>
                </m:ctrlPr>
              </m:fPr>
              <m:num>
                <m:r>
                  <w:rPr>
                    <w:rFonts w:ascii="Cambria Math" w:hAnsiTheme="minorHAnsi"/>
                  </w:rPr>
                  <m:t>∂ε</m:t>
                </m:r>
                <m:ctrlPr>
                  <w:rPr>
                    <w:rFonts w:ascii="Cambria Math" w:hAnsiTheme="minorHAnsi"/>
                    <w:i/>
                  </w:rPr>
                </m:ctrlPr>
              </m:num>
              <m:den>
                <m:r>
                  <w:rPr>
                    <w:rFonts w:ascii="Cambria Math" w:hAnsiTheme="minorHAnsi"/>
                  </w:rPr>
                  <m:t>∂x</m:t>
                </m:r>
                <m:ctrlPr>
                  <w:rPr>
                    <w:rFonts w:ascii="Cambria Math" w:hAnsiTheme="minorHAnsi"/>
                    <w:i/>
                  </w:rPr>
                </m:ctrlPr>
              </m:den>
            </m:f>
            <m:ctrlPr>
              <w:rPr>
                <w:rFonts w:ascii="Cambria Math" w:hAnsi="Cambria Math"/>
                <w:i/>
              </w:rPr>
            </m:ctrlPr>
          </m:e>
        </m:d>
        <m:r>
          <w:rPr>
            <w:rFonts w:ascii="Cambria Math" w:hAnsiTheme="minorHAnsi"/>
          </w:rPr>
          <m:t>=</m:t>
        </m:r>
        <m:r>
          <w:rPr>
            <w:rFonts w:ascii="Cambria Math" w:hAnsiTheme="minorHAnsi"/>
          </w:rPr>
          <m:t>B</m:t>
        </m:r>
        <m:d>
          <m:dPr>
            <m:ctrlPr>
              <w:rPr>
                <w:rFonts w:ascii="Cambria Math" w:hAnsiTheme="minorHAnsi"/>
                <w:i/>
              </w:rPr>
            </m:ctrlPr>
          </m:dPr>
          <m:e>
            <m:sSub>
              <m:sSubPr>
                <m:ctrlPr>
                  <w:rPr>
                    <w:rFonts w:ascii="Cambria Math" w:hAnsiTheme="minorHAnsi"/>
                    <w:i/>
                  </w:rPr>
                </m:ctrlPr>
              </m:sSubPr>
              <m:e>
                <m:r>
                  <w:rPr>
                    <w:rFonts w:ascii="Cambria Math" w:hAnsiTheme="minorHAnsi"/>
                  </w:rPr>
                  <m:t>C</m:t>
                </m:r>
              </m:e>
              <m:sub>
                <m:r>
                  <w:rPr>
                    <w:rFonts w:ascii="Cambria Math" w:hAnsiTheme="minorHAnsi"/>
                  </w:rPr>
                  <m:t>ε</m:t>
                </m:r>
                <m:r>
                  <w:rPr>
                    <w:rFonts w:ascii="Cambria Math" w:hAnsiTheme="minorHAnsi"/>
                  </w:rPr>
                  <m:t>1</m:t>
                </m:r>
              </m:sub>
            </m:sSub>
            <m:f>
              <m:fPr>
                <m:ctrlPr>
                  <w:rPr>
                    <w:rFonts w:ascii="Cambria Math" w:hAnsiTheme="minorHAnsi"/>
                    <w:i/>
                  </w:rPr>
                </m:ctrlPr>
              </m:fPr>
              <m:num>
                <m:r>
                  <w:rPr>
                    <w:rFonts w:ascii="Cambria Math" w:hAnsiTheme="minorHAnsi"/>
                  </w:rPr>
                  <m:t>ε</m:t>
                </m:r>
              </m:num>
              <m:den>
                <m:r>
                  <w:rPr>
                    <w:rFonts w:ascii="Cambria Math" w:hAnsiTheme="minorHAnsi"/>
                  </w:rPr>
                  <m:t>k</m:t>
                </m:r>
              </m:den>
            </m:f>
            <m:r>
              <w:rPr>
                <w:rFonts w:ascii="Cambria Math" w:hAnsiTheme="minorHAnsi"/>
              </w:rPr>
              <m:t>P</m:t>
            </m:r>
            <m:r>
              <w:rPr>
                <w:rFonts w:ascii="Cambria Math" w:hAnsiTheme="minorHAnsi"/>
              </w:rPr>
              <m:t>+</m:t>
            </m:r>
            <m:sSub>
              <m:sSubPr>
                <m:ctrlPr>
                  <w:rPr>
                    <w:rFonts w:ascii="Cambria Math" w:hAnsiTheme="minorHAnsi"/>
                    <w:i/>
                  </w:rPr>
                </m:ctrlPr>
              </m:sSubPr>
              <m:e>
                <m:r>
                  <w:rPr>
                    <w:rFonts w:ascii="Cambria Math" w:hAnsiTheme="minorHAnsi"/>
                  </w:rPr>
                  <m:t>C</m:t>
                </m:r>
              </m:e>
              <m:sub>
                <m:r>
                  <w:rPr>
                    <w:rFonts w:ascii="Cambria Math" w:hAnsiTheme="minorHAnsi"/>
                  </w:rPr>
                  <m:t>ε</m:t>
                </m:r>
                <m:r>
                  <w:rPr>
                    <w:rFonts w:ascii="Cambria Math" w:hAnsiTheme="minorHAnsi"/>
                  </w:rPr>
                  <m:t>2</m:t>
                </m:r>
              </m:sub>
            </m:sSub>
            <m:f>
              <m:fPr>
                <m:ctrlPr>
                  <w:rPr>
                    <w:rFonts w:ascii="Cambria Math" w:hAnsiTheme="minorHAnsi"/>
                    <w:i/>
                  </w:rPr>
                </m:ctrlPr>
              </m:fPr>
              <m:num>
                <m:sSup>
                  <m:sSupPr>
                    <m:ctrlPr>
                      <w:rPr>
                        <w:rFonts w:ascii="Cambria Math" w:hAnsiTheme="minorHAnsi"/>
                        <w:i/>
                      </w:rPr>
                    </m:ctrlPr>
                  </m:sSupPr>
                  <m:e>
                    <m:r>
                      <w:rPr>
                        <w:rFonts w:ascii="Cambria Math" w:hAnsiTheme="minorHAnsi"/>
                      </w:rPr>
                      <m:t>ε</m:t>
                    </m:r>
                  </m:e>
                  <m:sup>
                    <m:r>
                      <w:rPr>
                        <w:rFonts w:ascii="Cambria Math" w:hAnsiTheme="minorHAnsi"/>
                      </w:rPr>
                      <m:t>2</m:t>
                    </m:r>
                  </m:sup>
                </m:sSup>
              </m:num>
              <m:den>
                <m:r>
                  <w:rPr>
                    <w:rFonts w:ascii="Cambria Math" w:hAnsiTheme="minorHAnsi"/>
                  </w:rPr>
                  <m:t>k</m:t>
                </m:r>
              </m:den>
            </m:f>
            <m:r>
              <w:rPr>
                <w:rFonts w:ascii="Cambria Math" w:hAnsiTheme="minorHAnsi"/>
              </w:rPr>
              <m:t>+</m:t>
            </m:r>
            <m:sSub>
              <m:sSubPr>
                <m:ctrlPr>
                  <w:rPr>
                    <w:rFonts w:ascii="Cambria Math" w:hAnsiTheme="minorHAnsi"/>
                    <w:i/>
                  </w:rPr>
                </m:ctrlPr>
              </m:sSubPr>
              <m:e>
                <m:r>
                  <w:rPr>
                    <w:rFonts w:ascii="Cambria Math" w:hAnsiTheme="minorHAnsi"/>
                  </w:rPr>
                  <m:t>P</m:t>
                </m:r>
              </m:e>
              <m:sub>
                <m:r>
                  <w:rPr>
                    <w:rFonts w:ascii="Cambria Math" w:hAnsiTheme="minorHAnsi"/>
                  </w:rPr>
                  <m:t>ε</m:t>
                </m:r>
              </m:sub>
            </m:sSub>
            <m:ctrlPr>
              <w:rPr>
                <w:rFonts w:ascii="Cambria Math" w:hAnsi="Cambria Math"/>
                <w:i/>
              </w:rPr>
            </m:ctrlPr>
          </m:e>
        </m:d>
      </m:oMath>
      <w:r w:rsidR="00320632" w:rsidRPr="00B7030B">
        <w:rPr>
          <w:rFonts w:asciiTheme="minorHAnsi" w:hAnsiTheme="minorHAnsi"/>
        </w:rPr>
        <w:tab/>
      </w:r>
      <w:r w:rsidR="00320632"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86</w:t>
      </w:r>
      <w:r w:rsidR="00A41B27">
        <w:rPr>
          <w:rStyle w:val="EquationCaption"/>
          <w:rFonts w:asciiTheme="minorHAnsi" w:hAnsiTheme="minorHAnsi"/>
        </w:rPr>
        <w:fldChar w:fldCharType="end"/>
      </w:r>
      <w:r w:rsidR="00320632" w:rsidRPr="00B7030B">
        <w:rPr>
          <w:rStyle w:val="EquationCaption"/>
          <w:rFonts w:asciiTheme="minorHAnsi" w:hAnsiTheme="minorHAnsi"/>
        </w:rPr>
        <w:t>)</w:t>
      </w:r>
    </w:p>
    <w:p w14:paraId="33D59C39" w14:textId="5CF4270B" w:rsidR="0064331E" w:rsidRPr="00B7030B" w:rsidRDefault="00000000" w:rsidP="008F3173">
      <w:pPr>
        <w:pStyle w:val="equation"/>
        <w:rPr>
          <w:rFonts w:asciiTheme="minorHAnsi" w:hAnsiTheme="minorHAnsi"/>
        </w:rPr>
      </w:pPr>
      <m:oMath>
        <m:f>
          <m:fPr>
            <m:ctrlPr>
              <w:rPr>
                <w:rFonts w:ascii="Cambria Math" w:hAnsi="Cambria Math"/>
                <w:i/>
              </w:rPr>
            </m:ctrlPr>
          </m:fPr>
          <m:num>
            <m:r>
              <w:rPr>
                <w:rFonts w:ascii="Cambria Math" w:hAnsiTheme="minorHAnsi"/>
              </w:rPr>
              <m:t>∂kB</m:t>
            </m:r>
            <m:ctrlPr>
              <w:rPr>
                <w:rFonts w:ascii="Cambria Math" w:hAnsiTheme="minorHAnsi"/>
                <w:i/>
              </w:rPr>
            </m:ctrlPr>
          </m:num>
          <m:den>
            <m:r>
              <w:rPr>
                <w:rFonts w:ascii="Cambria Math" w:hAnsiTheme="minorHAnsi"/>
              </w:rPr>
              <m:t>∂t</m:t>
            </m:r>
            <m:ctrlPr>
              <w:rPr>
                <w:rFonts w:ascii="Cambria Math" w:hAnsiTheme="minorHAnsi"/>
                <w:i/>
              </w:rPr>
            </m:ctrlPr>
          </m:den>
        </m:f>
        <m:r>
          <w:rPr>
            <w:rFonts w:ascii="Cambria Math" w:hAnsiTheme="minorHAnsi"/>
          </w:rPr>
          <m:t>+</m:t>
        </m:r>
        <m:f>
          <m:fPr>
            <m:ctrlPr>
              <w:rPr>
                <w:rFonts w:ascii="Cambria Math" w:hAnsi="Cambria Math"/>
                <w:i/>
              </w:rPr>
            </m:ctrlPr>
          </m:fPr>
          <m:num>
            <m:r>
              <w:rPr>
                <w:rFonts w:ascii="Cambria Math" w:hAnsiTheme="minorHAnsi"/>
              </w:rPr>
              <m:t>∂kBU</m:t>
            </m:r>
            <m:ctrlPr>
              <w:rPr>
                <w:rFonts w:ascii="Cambria Math" w:hAnsiTheme="minorHAnsi"/>
                <w:i/>
              </w:rPr>
            </m:ctrlPr>
          </m:num>
          <m:den>
            <m:r>
              <w:rPr>
                <w:rFonts w:ascii="Cambria Math" w:hAnsiTheme="minorHAnsi"/>
              </w:rPr>
              <m:t>∂x</m:t>
            </m:r>
            <m:ctrlPr>
              <w:rPr>
                <w:rFonts w:ascii="Cambria Math" w:hAnsiTheme="minorHAnsi"/>
                <w:i/>
              </w:rPr>
            </m:ctrlPr>
          </m:den>
        </m:f>
        <m:r>
          <w:rPr>
            <w:rFonts w:ascii="Cambria Math" w:hAnsiTheme="minorHAnsi"/>
          </w:rPr>
          <m:t>+</m:t>
        </m:r>
        <m:f>
          <m:fPr>
            <m:ctrlPr>
              <w:rPr>
                <w:rFonts w:ascii="Cambria Math" w:hAnsi="Cambria Math"/>
                <w:i/>
              </w:rPr>
            </m:ctrlPr>
          </m:fPr>
          <m:num>
            <m:r>
              <w:rPr>
                <w:rFonts w:ascii="Cambria Math" w:hAnsiTheme="minorHAnsi"/>
              </w:rPr>
              <m:t>∂kBW</m:t>
            </m:r>
            <m:ctrlPr>
              <w:rPr>
                <w:rFonts w:ascii="Cambria Math" w:hAnsiTheme="minorHAnsi"/>
                <w:i/>
              </w:rPr>
            </m:ctrlPr>
          </m:num>
          <m:den>
            <m:r>
              <w:rPr>
                <w:rFonts w:ascii="Cambria Math" w:hAnsiTheme="minorHAnsi"/>
              </w:rPr>
              <m:t>∂z</m:t>
            </m:r>
            <m:ctrlPr>
              <w:rPr>
                <w:rFonts w:ascii="Cambria Math" w:hAnsiTheme="minorHAnsi"/>
                <w:i/>
              </w:rPr>
            </m:ctrlPr>
          </m:den>
        </m:f>
        <m:r>
          <w:rPr>
            <w:rFonts w:ascii="Cambria Math" w:hAnsiTheme="minorHAnsi"/>
          </w:rPr>
          <m:t>-</m:t>
        </m:r>
        <m:f>
          <m:fPr>
            <m:ctrlPr>
              <w:rPr>
                <w:rFonts w:ascii="Cambria Math" w:hAnsi="Cambria Math"/>
                <w:i/>
              </w:rPr>
            </m:ctrlPr>
          </m:fPr>
          <m:num>
            <m:r>
              <w:rPr>
                <w:rFonts w:ascii="Cambria Math" w:hAnsiTheme="minorHAnsi"/>
              </w:rPr>
              <m:t>∂</m:t>
            </m:r>
          </m:num>
          <m:den>
            <m:r>
              <w:rPr>
                <w:rFonts w:ascii="Cambria Math" w:hAnsiTheme="minorHAnsi"/>
              </w:rPr>
              <m:t>∂z</m:t>
            </m:r>
            <m:ctrlPr>
              <w:rPr>
                <w:rFonts w:ascii="Cambria Math" w:hAnsiTheme="minorHAnsi"/>
                <w:i/>
              </w:rPr>
            </m:ctrlPr>
          </m:den>
        </m:f>
        <m:d>
          <m:dPr>
            <m:ctrlPr>
              <w:rPr>
                <w:rFonts w:ascii="Cambria Math" w:hAnsiTheme="minorHAnsi"/>
                <w:i/>
              </w:rPr>
            </m:ctrlPr>
          </m:dPr>
          <m:e>
            <m:r>
              <w:rPr>
                <w:rFonts w:ascii="Cambria Math" w:hAnsiTheme="minorHAnsi"/>
              </w:rPr>
              <m:t>B</m:t>
            </m:r>
            <m:f>
              <m:fPr>
                <m:ctrlPr>
                  <w:rPr>
                    <w:rFonts w:ascii="Cambria Math" w:hAnsiTheme="minorHAnsi"/>
                    <w:i/>
                  </w:rPr>
                </m:ctrlPr>
              </m:fPr>
              <m:num>
                <m:sSub>
                  <m:sSubPr>
                    <m:ctrlPr>
                      <w:rPr>
                        <w:rFonts w:ascii="Cambria Math" w:hAnsiTheme="minorHAnsi"/>
                        <w:i/>
                      </w:rPr>
                    </m:ctrlPr>
                  </m:sSubPr>
                  <m:e>
                    <m:r>
                      <w:rPr>
                        <w:rFonts w:ascii="Cambria Math" w:hAnsiTheme="minorHAnsi"/>
                      </w:rPr>
                      <m:t>ν</m:t>
                    </m:r>
                  </m:e>
                  <m:sub>
                    <m:r>
                      <w:rPr>
                        <w:rFonts w:ascii="Cambria Math" w:hAnsiTheme="minorHAnsi"/>
                      </w:rPr>
                      <m:t>t</m:t>
                    </m:r>
                  </m:sub>
                </m:sSub>
              </m:num>
              <m:den>
                <m:sSub>
                  <m:sSubPr>
                    <m:ctrlPr>
                      <w:rPr>
                        <w:rFonts w:ascii="Cambria Math" w:hAnsiTheme="minorHAnsi"/>
                        <w:i/>
                      </w:rPr>
                    </m:ctrlPr>
                  </m:sSubPr>
                  <m:e>
                    <m:r>
                      <w:rPr>
                        <w:rFonts w:ascii="Cambria Math" w:hAnsiTheme="minorHAnsi"/>
                      </w:rPr>
                      <m:t>σ</m:t>
                    </m:r>
                  </m:e>
                  <m:sub>
                    <m:r>
                      <w:rPr>
                        <w:rFonts w:ascii="Cambria Math" w:hAnsiTheme="minorHAnsi"/>
                      </w:rPr>
                      <m:t>k</m:t>
                    </m:r>
                  </m:sub>
                </m:sSub>
                <m:ctrlPr>
                  <w:rPr>
                    <w:rFonts w:ascii="Cambria Math" w:hAnsi="Cambria Math"/>
                    <w:i/>
                  </w:rPr>
                </m:ctrlPr>
              </m:den>
            </m:f>
            <m:f>
              <m:fPr>
                <m:ctrlPr>
                  <w:rPr>
                    <w:rFonts w:ascii="Cambria Math" w:hAnsi="Cambria Math"/>
                    <w:i/>
                  </w:rPr>
                </m:ctrlPr>
              </m:fPr>
              <m:num>
                <m:r>
                  <w:rPr>
                    <w:rFonts w:ascii="Cambria Math" w:hAnsiTheme="minorHAnsi"/>
                  </w:rPr>
                  <m:t>∂k</m:t>
                </m:r>
                <m:ctrlPr>
                  <w:rPr>
                    <w:rFonts w:ascii="Cambria Math" w:hAnsiTheme="minorHAnsi"/>
                    <w:i/>
                  </w:rPr>
                </m:ctrlPr>
              </m:num>
              <m:den>
                <m:r>
                  <w:rPr>
                    <w:rFonts w:ascii="Cambria Math" w:hAnsiTheme="minorHAnsi"/>
                  </w:rPr>
                  <m:t>∂z</m:t>
                </m:r>
                <m:ctrlPr>
                  <w:rPr>
                    <w:rFonts w:ascii="Cambria Math" w:hAnsiTheme="minorHAnsi"/>
                    <w:i/>
                  </w:rPr>
                </m:ctrlPr>
              </m:den>
            </m:f>
            <m:ctrlPr>
              <w:rPr>
                <w:rFonts w:ascii="Cambria Math" w:hAnsi="Cambria Math"/>
                <w:i/>
              </w:rPr>
            </m:ctrlPr>
          </m:e>
        </m:d>
        <m:r>
          <w:rPr>
            <w:rFonts w:ascii="Cambria Math" w:hAnsiTheme="minorHAnsi"/>
          </w:rPr>
          <m:t>-</m:t>
        </m:r>
        <m:f>
          <m:fPr>
            <m:ctrlPr>
              <w:rPr>
                <w:rFonts w:ascii="Cambria Math" w:hAnsi="Cambria Math"/>
                <w:i/>
              </w:rPr>
            </m:ctrlPr>
          </m:fPr>
          <m:num>
            <m:r>
              <w:rPr>
                <w:rFonts w:ascii="Cambria Math" w:hAnsiTheme="minorHAnsi"/>
              </w:rPr>
              <m:t>∂</m:t>
            </m:r>
          </m:num>
          <m:den>
            <m:r>
              <w:rPr>
                <w:rFonts w:ascii="Cambria Math" w:hAnsiTheme="minorHAnsi"/>
              </w:rPr>
              <m:t>∂x</m:t>
            </m:r>
            <m:ctrlPr>
              <w:rPr>
                <w:rFonts w:ascii="Cambria Math" w:hAnsiTheme="minorHAnsi"/>
                <w:i/>
              </w:rPr>
            </m:ctrlPr>
          </m:den>
        </m:f>
        <m:d>
          <m:dPr>
            <m:ctrlPr>
              <w:rPr>
                <w:rFonts w:ascii="Cambria Math" w:hAnsiTheme="minorHAnsi"/>
                <w:i/>
              </w:rPr>
            </m:ctrlPr>
          </m:dPr>
          <m:e>
            <m:r>
              <w:rPr>
                <w:rFonts w:ascii="Cambria Math" w:hAnsiTheme="minorHAnsi"/>
              </w:rPr>
              <m:t>B</m:t>
            </m:r>
            <m:f>
              <m:fPr>
                <m:ctrlPr>
                  <w:rPr>
                    <w:rFonts w:ascii="Cambria Math" w:hAnsiTheme="minorHAnsi"/>
                    <w:i/>
                  </w:rPr>
                </m:ctrlPr>
              </m:fPr>
              <m:num>
                <m:sSub>
                  <m:sSubPr>
                    <m:ctrlPr>
                      <w:rPr>
                        <w:rFonts w:ascii="Cambria Math" w:hAnsiTheme="minorHAnsi"/>
                        <w:i/>
                      </w:rPr>
                    </m:ctrlPr>
                  </m:sSubPr>
                  <m:e>
                    <m:r>
                      <w:rPr>
                        <w:rFonts w:ascii="Cambria Math" w:hAnsiTheme="minorHAnsi"/>
                      </w:rPr>
                      <m:t>ν</m:t>
                    </m:r>
                  </m:e>
                  <m:sub>
                    <m:r>
                      <w:rPr>
                        <w:rFonts w:ascii="Cambria Math" w:hAnsiTheme="minorHAnsi"/>
                      </w:rPr>
                      <m:t>t</m:t>
                    </m:r>
                  </m:sub>
                </m:sSub>
              </m:num>
              <m:den>
                <m:sSub>
                  <m:sSubPr>
                    <m:ctrlPr>
                      <w:rPr>
                        <w:rFonts w:ascii="Cambria Math" w:hAnsiTheme="minorHAnsi"/>
                        <w:i/>
                      </w:rPr>
                    </m:ctrlPr>
                  </m:sSubPr>
                  <m:e>
                    <m:r>
                      <w:rPr>
                        <w:rFonts w:ascii="Cambria Math" w:hAnsiTheme="minorHAnsi"/>
                      </w:rPr>
                      <m:t>σ</m:t>
                    </m:r>
                  </m:e>
                  <m:sub>
                    <m:r>
                      <w:rPr>
                        <w:rFonts w:ascii="Cambria Math" w:hAnsiTheme="minorHAnsi"/>
                      </w:rPr>
                      <m:t>k</m:t>
                    </m:r>
                  </m:sub>
                </m:sSub>
                <m:ctrlPr>
                  <w:rPr>
                    <w:rFonts w:ascii="Cambria Math" w:hAnsi="Cambria Math"/>
                    <w:i/>
                  </w:rPr>
                </m:ctrlPr>
              </m:den>
            </m:f>
            <m:f>
              <m:fPr>
                <m:ctrlPr>
                  <w:rPr>
                    <w:rFonts w:ascii="Cambria Math" w:hAnsi="Cambria Math"/>
                    <w:i/>
                  </w:rPr>
                </m:ctrlPr>
              </m:fPr>
              <m:num>
                <m:r>
                  <w:rPr>
                    <w:rFonts w:ascii="Cambria Math" w:hAnsiTheme="minorHAnsi"/>
                  </w:rPr>
                  <m:t>∂k</m:t>
                </m:r>
                <m:ctrlPr>
                  <w:rPr>
                    <w:rFonts w:ascii="Cambria Math" w:hAnsiTheme="minorHAnsi"/>
                    <w:i/>
                  </w:rPr>
                </m:ctrlPr>
              </m:num>
              <m:den>
                <m:r>
                  <w:rPr>
                    <w:rFonts w:ascii="Cambria Math" w:hAnsiTheme="minorHAnsi"/>
                  </w:rPr>
                  <m:t>∂x</m:t>
                </m:r>
                <m:ctrlPr>
                  <w:rPr>
                    <w:rFonts w:ascii="Cambria Math" w:hAnsiTheme="minorHAnsi"/>
                    <w:i/>
                  </w:rPr>
                </m:ctrlPr>
              </m:den>
            </m:f>
            <m:ctrlPr>
              <w:rPr>
                <w:rFonts w:ascii="Cambria Math" w:hAnsi="Cambria Math"/>
                <w:i/>
              </w:rPr>
            </m:ctrlPr>
          </m:e>
        </m:d>
        <m:r>
          <w:rPr>
            <w:rFonts w:ascii="Cambria Math" w:hAnsiTheme="minorHAnsi"/>
          </w:rPr>
          <m:t>=</m:t>
        </m:r>
        <m:r>
          <w:rPr>
            <w:rFonts w:ascii="Cambria Math" w:hAnsiTheme="minorHAnsi"/>
          </w:rPr>
          <m:t>B</m:t>
        </m:r>
        <m:d>
          <m:dPr>
            <m:ctrlPr>
              <w:rPr>
                <w:rFonts w:ascii="Cambria Math" w:hAnsiTheme="minorHAnsi"/>
                <w:i/>
              </w:rPr>
            </m:ctrlPr>
          </m:dPr>
          <m:e>
            <m:r>
              <w:rPr>
                <w:rFonts w:ascii="Cambria Math" w:hAnsiTheme="minorHAnsi"/>
              </w:rPr>
              <m:t>P</m:t>
            </m:r>
            <m:r>
              <w:rPr>
                <w:rFonts w:ascii="Cambria Math" w:hAnsiTheme="minorHAnsi"/>
              </w:rPr>
              <m:t>+</m:t>
            </m:r>
            <m:r>
              <w:rPr>
                <w:rFonts w:ascii="Cambria Math" w:hAnsiTheme="minorHAnsi"/>
              </w:rPr>
              <m:t>G</m:t>
            </m:r>
            <m:r>
              <w:rPr>
                <w:rFonts w:ascii="Cambria Math" w:hAnsiTheme="minorHAnsi"/>
              </w:rPr>
              <m:t>-</m:t>
            </m:r>
            <m:r>
              <w:rPr>
                <w:rFonts w:ascii="Cambria Math" w:hAnsiTheme="minorHAnsi"/>
              </w:rPr>
              <m:t>ε</m:t>
            </m:r>
            <m:r>
              <w:rPr>
                <w:rFonts w:ascii="Cambria Math" w:hAnsiTheme="minorHAnsi"/>
              </w:rPr>
              <m:t>+</m:t>
            </m:r>
            <m:sSub>
              <m:sSubPr>
                <m:ctrlPr>
                  <w:rPr>
                    <w:rFonts w:ascii="Cambria Math" w:hAnsiTheme="minorHAnsi"/>
                    <w:i/>
                  </w:rPr>
                </m:ctrlPr>
              </m:sSubPr>
              <m:e>
                <m:r>
                  <w:rPr>
                    <w:rFonts w:ascii="Cambria Math" w:hAnsiTheme="minorHAnsi"/>
                  </w:rPr>
                  <m:t>P</m:t>
                </m:r>
              </m:e>
              <m:sub>
                <m:r>
                  <w:rPr>
                    <w:rFonts w:ascii="Cambria Math" w:hAnsiTheme="minorHAnsi"/>
                  </w:rPr>
                  <m:t>k</m:t>
                </m:r>
              </m:sub>
            </m:sSub>
            <m:ctrlPr>
              <w:rPr>
                <w:rFonts w:ascii="Cambria Math" w:hAnsi="Cambria Math"/>
                <w:i/>
              </w:rPr>
            </m:ctrlPr>
          </m:e>
        </m:d>
      </m:oMath>
      <w:r w:rsidR="0064331E" w:rsidRPr="00B7030B">
        <w:rPr>
          <w:rFonts w:asciiTheme="minorHAnsi" w:hAnsiTheme="minorHAnsi"/>
        </w:rPr>
        <w:tab/>
      </w:r>
      <w:r w:rsidR="0064331E"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87</w:t>
      </w:r>
      <w:r w:rsidR="00A41B27">
        <w:rPr>
          <w:rStyle w:val="EquationCaption"/>
          <w:rFonts w:asciiTheme="minorHAnsi" w:hAnsiTheme="minorHAnsi"/>
        </w:rPr>
        <w:fldChar w:fldCharType="end"/>
      </w:r>
      <w:r w:rsidR="0064331E" w:rsidRPr="00B7030B">
        <w:rPr>
          <w:rStyle w:val="EquationCaption"/>
          <w:rFonts w:asciiTheme="minorHAnsi" w:hAnsiTheme="minorHAnsi"/>
        </w:rPr>
        <w:t>)</w:t>
      </w:r>
    </w:p>
    <w:p w14:paraId="6DF95D97" w14:textId="399386C2" w:rsidR="00F518AF" w:rsidRDefault="00F70FFA" w:rsidP="00F518AF">
      <w:pPr>
        <w:spacing w:after="120"/>
      </w:pPr>
      <w:r>
        <w:t>w</w:t>
      </w:r>
      <w:r w:rsidR="003426E8" w:rsidRPr="004364B1">
        <w:t>here</w:t>
      </w:r>
      <w:r w:rsidR="00F518AF">
        <w:t>:</w:t>
      </w:r>
    </w:p>
    <w:p w14:paraId="24D71305" w14:textId="34CD0F6C" w:rsidR="003426E8" w:rsidRPr="004364B1" w:rsidRDefault="003426E8" w:rsidP="007A3922">
      <w:r w:rsidRPr="004364B1">
        <w:t xml:space="preserve"> C</w:t>
      </w:r>
      <w:r w:rsidRPr="004364B1">
        <w:rPr>
          <w:vertAlign w:val="subscript"/>
        </w:rPr>
        <w:sym w:font="Symbol" w:char="F06D"/>
      </w:r>
      <w:r w:rsidRPr="004364B1">
        <w:t xml:space="preserve"> is an empirical constant</w:t>
      </w:r>
      <w:r w:rsidR="00F518AF">
        <w:t>:</w:t>
      </w:r>
    </w:p>
    <w:p w14:paraId="6A017843" w14:textId="77777777" w:rsidR="003426E8" w:rsidRPr="00B7030B" w:rsidRDefault="008F3173" w:rsidP="007A3922">
      <m:oMathPara>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ν</m:t>
              </m:r>
            </m:e>
            <m:sub>
              <m:r>
                <w:rPr>
                  <w:rFonts w:ascii="Cambria Math" w:hAnsi="Cambria Math"/>
                </w:rPr>
                <m:t>t</m:t>
              </m:r>
            </m:sub>
          </m:sSub>
          <m:d>
            <m:dPr>
              <m:begChr m:val="["/>
              <m:endChr m:val="]"/>
              <m:ctrlPr>
                <w:rPr>
                  <w:rFonts w:ascii="Cambria Math" w:hAnsi="Cambria Math"/>
                </w:rPr>
              </m:ctrlPr>
            </m:dPr>
            <m:e>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∂U</m:t>
                          </m:r>
                        </m:num>
                        <m:den>
                          <m:r>
                            <w:rPr>
                              <w:rFonts w:ascii="Cambria Math" w:hAnsi="Cambria Math"/>
                            </w:rPr>
                            <m:t>∂z</m:t>
                          </m:r>
                        </m:den>
                      </m:f>
                    </m:e>
                  </m:d>
                </m:e>
                <m:sup>
                  <m:r>
                    <m:rPr>
                      <m:sty m:val="p"/>
                    </m:rPr>
                    <w:rPr>
                      <w:rFonts w:ascii="Cambria Math" w:hAnsi="Cambria Math"/>
                    </w:rPr>
                    <m:t>2</m:t>
                  </m:r>
                </m:sup>
              </m:sSup>
            </m:e>
          </m:d>
        </m:oMath>
      </m:oMathPara>
    </w:p>
    <w:p w14:paraId="556F8D30" w14:textId="77777777" w:rsidR="003426E8" w:rsidRPr="00B7030B" w:rsidRDefault="008F3173" w:rsidP="007A3922">
      <m:oMathPara>
        <m:oMath>
          <m:r>
            <w:rPr>
              <w:rFonts w:ascii="Cambria Math" w:hAnsi="Cambria Math" w:cs="Cambria Math"/>
            </w:rPr>
            <m:t>G</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ν</m:t>
                  </m:r>
                </m:e>
                <m:sub>
                  <m:r>
                    <w:rPr>
                      <w:rFonts w:ascii="Cambria Math" w:hAnsi="Cambria Math"/>
                    </w:rPr>
                    <m:t>t</m:t>
                  </m:r>
                </m:sub>
              </m:sSub>
            </m:num>
            <m:den>
              <m:sSub>
                <m:sSubPr>
                  <m:ctrlPr>
                    <w:rPr>
                      <w:rFonts w:ascii="Cambria Math" w:hAnsi="Cambria Math"/>
                    </w:rPr>
                  </m:ctrlPr>
                </m:sSubPr>
                <m:e>
                  <m:r>
                    <w:rPr>
                      <w:rFonts w:ascii="Cambria Math" w:hAnsi="Cambria Math"/>
                    </w:rPr>
                    <m:t>σ</m:t>
                  </m:r>
                </m:e>
                <m:sub>
                  <m:r>
                    <w:rPr>
                      <w:rFonts w:ascii="Cambria Math" w:hAnsi="Cambria Math"/>
                    </w:rPr>
                    <m:t>t</m:t>
                  </m:r>
                </m:sub>
              </m:sSub>
            </m:den>
          </m:f>
          <m:sSup>
            <m:sSupPr>
              <m:ctrlPr>
                <w:rPr>
                  <w:rFonts w:ascii="Cambria Math" w:hAnsi="Cambria Math"/>
                </w:rPr>
              </m:ctrlPr>
            </m:sSupPr>
            <m:e>
              <m:r>
                <w:rPr>
                  <w:rFonts w:ascii="Cambria Math" w:hAnsi="Cambria Math"/>
                </w:rPr>
                <m:t>N</m:t>
              </m:r>
            </m:e>
            <m:sup>
              <m:r>
                <m:rPr>
                  <m:sty m:val="p"/>
                </m:rPr>
                <w:rPr>
                  <w:rFonts w:ascii="Cambria Math" w:hAnsi="Cambria Math"/>
                </w:rPr>
                <m:t>2</m:t>
              </m:r>
            </m:sup>
          </m:sSup>
        </m:oMath>
      </m:oMathPara>
    </w:p>
    <w:p w14:paraId="33884507" w14:textId="77777777" w:rsidR="003426E8" w:rsidRPr="00B7030B" w:rsidRDefault="00000000" w:rsidP="00B6554A">
      <m:oMath>
        <m:sSub>
          <m:sSubPr>
            <m:ctrlPr>
              <w:rPr>
                <w:rFonts w:ascii="Cambria Math" w:hAnsi="Cambria Math"/>
                <w:i/>
              </w:rPr>
            </m:ctrlPr>
          </m:sSubPr>
          <m:e>
            <m:r>
              <w:rPr>
                <w:rFonts w:ascii="Cambria Math"/>
              </w:rPr>
              <m:t>P</m:t>
            </m:r>
          </m:e>
          <m:sub>
            <m:r>
              <w:rPr>
                <w:rFonts w:ascii="Cambria Math"/>
              </w:rPr>
              <m:t>k</m:t>
            </m:r>
          </m:sub>
        </m:sSub>
        <m:r>
          <w:rPr>
            <w:rFonts w:ascii="Cambria Math"/>
          </w:rPr>
          <m:t>=</m:t>
        </m:r>
        <m:f>
          <m:fPr>
            <m:ctrlPr>
              <w:rPr>
                <w:rFonts w:ascii="Cambria Math" w:hAnsi="Cambria Math"/>
                <w:i/>
              </w:rPr>
            </m:ctrlPr>
          </m:fPr>
          <m:num>
            <m:sSub>
              <m:sSubPr>
                <m:ctrlPr>
                  <w:rPr>
                    <w:rFonts w:ascii="Cambria Math" w:hAnsi="Cambria Math"/>
                    <w:i/>
                  </w:rPr>
                </m:ctrlPr>
              </m:sSubPr>
              <m:e>
                <m:r>
                  <w:rPr>
                    <w:rFonts w:ascii="Cambria Math"/>
                  </w:rPr>
                  <m:t>C</m:t>
                </m:r>
              </m:e>
              <m:sub>
                <m:r>
                  <w:rPr>
                    <w:rFonts w:ascii="Cambria Math"/>
                  </w:rPr>
                  <m:t>f</m:t>
                </m:r>
              </m:sub>
            </m:sSub>
            <m:sSup>
              <m:sSupPr>
                <m:ctrlPr>
                  <w:rPr>
                    <w:rFonts w:ascii="Cambria Math" w:hAnsi="Cambria Math"/>
                    <w:i/>
                  </w:rPr>
                </m:ctrlPr>
              </m:sSupPr>
              <m:e>
                <m:r>
                  <w:rPr>
                    <w:rFonts w:ascii="Cambria Math"/>
                  </w:rPr>
                  <m:t>U</m:t>
                </m:r>
              </m:e>
              <m:sup>
                <m:r>
                  <w:rPr>
                    <w:rFonts w:ascii="Cambria Math"/>
                  </w:rPr>
                  <m:t>3</m:t>
                </m:r>
              </m:sup>
            </m:sSup>
          </m:num>
          <m:den>
            <m:d>
              <m:dPr>
                <m:ctrlPr>
                  <w:rPr>
                    <w:rFonts w:ascii="Cambria Math" w:hAnsi="Cambria Math"/>
                    <w:i/>
                  </w:rPr>
                </m:ctrlPr>
              </m:dPr>
              <m:e>
                <m:r>
                  <w:rPr>
                    <w:rFonts w:ascii="Cambria Math"/>
                  </w:rPr>
                  <m:t>0.5</m:t>
                </m:r>
                <m:r>
                  <w:rPr>
                    <w:rFonts w:ascii="Cambria Math"/>
                  </w:rPr>
                  <m:t>B</m:t>
                </m:r>
              </m:e>
            </m:d>
          </m:den>
        </m:f>
      </m:oMath>
      <w:r w:rsidR="003426E8" w:rsidRPr="00B7030B">
        <w:t xml:space="preserve"> </w:t>
      </w:r>
      <w:r w:rsidR="003426E8" w:rsidRPr="004364B1">
        <w:t>Production term from boundary friction</w:t>
      </w:r>
    </w:p>
    <w:p w14:paraId="0DCCE82D" w14:textId="77777777" w:rsidR="003426E8" w:rsidRPr="00B7030B" w:rsidRDefault="00000000" w:rsidP="00B6554A">
      <m:oMath>
        <m:sSub>
          <m:sSubPr>
            <m:ctrlPr>
              <w:rPr>
                <w:rFonts w:ascii="Cambria Math" w:hAnsi="Cambria Math"/>
              </w:rPr>
            </m:ctrlPr>
          </m:sSubPr>
          <m:e>
            <m:r>
              <w:rPr>
                <w:rFonts w:ascii="Cambria Math" w:hAnsi="Cambria Math"/>
              </w:rPr>
              <m:t>P</m:t>
            </m:r>
          </m:e>
          <m:sub>
            <m:r>
              <w:rPr>
                <w:rFonts w:ascii="Cambria Math" w:hAnsi="Cambria Math"/>
              </w:rPr>
              <m:t>ε</m:t>
            </m:r>
          </m:sub>
        </m:sSub>
        <m:r>
          <m:rPr>
            <m:sty m:val="p"/>
          </m:rPr>
          <w:rPr>
            <w:rFonts w:ascii="Cambria Math" w:hAnsi="Cambria Math"/>
          </w:rPr>
          <m:t>=</m:t>
        </m:r>
        <m:f>
          <m:fPr>
            <m:ctrlPr>
              <w:rPr>
                <w:rFonts w:ascii="Cambria Math" w:hAnsi="Cambria Math"/>
              </w:rPr>
            </m:ctrlPr>
          </m:fPr>
          <m:num>
            <m:r>
              <m:rPr>
                <m:sty m:val="p"/>
              </m:rPr>
              <w:rPr>
                <w:rFonts w:ascii="Cambria Math" w:hAnsi="Cambria Math"/>
              </w:rPr>
              <m:t>10</m:t>
            </m:r>
            <m:sSubSup>
              <m:sSubSupPr>
                <m:ctrlPr>
                  <w:rPr>
                    <w:rFonts w:ascii="Cambria Math" w:hAnsi="Cambria Math"/>
                  </w:rPr>
                </m:ctrlPr>
              </m:sSubSupPr>
              <m:e>
                <m:r>
                  <w:rPr>
                    <w:rFonts w:ascii="Cambria Math" w:hAnsi="Cambria Math"/>
                  </w:rPr>
                  <m:t>C</m:t>
                </m:r>
              </m:e>
              <m:sub>
                <m:r>
                  <w:rPr>
                    <w:rFonts w:ascii="Cambria Math" w:hAnsi="Cambria Math"/>
                  </w:rPr>
                  <m:t>f</m:t>
                </m:r>
              </m:sub>
              <m:sup>
                <m:r>
                  <m:rPr>
                    <m:sty m:val="p"/>
                  </m:rPr>
                  <w:rPr>
                    <w:rFonts w:ascii="Cambria Math" w:hAnsi="Cambria Math"/>
                  </w:rPr>
                  <m:t>1.25</m:t>
                </m:r>
              </m:sup>
            </m:sSubSup>
            <m:sSup>
              <m:sSupPr>
                <m:ctrlPr>
                  <w:rPr>
                    <w:rFonts w:ascii="Cambria Math" w:hAnsi="Cambria Math"/>
                  </w:rPr>
                </m:ctrlPr>
              </m:sSupPr>
              <m:e>
                <m:r>
                  <w:rPr>
                    <w:rFonts w:ascii="Cambria Math" w:hAnsi="Cambria Math"/>
                  </w:rPr>
                  <m:t>U</m:t>
                </m:r>
              </m:e>
              <m:sup>
                <m:r>
                  <m:rPr>
                    <m:sty m:val="p"/>
                  </m:rPr>
                  <w:rPr>
                    <w:rFonts w:ascii="Cambria Math" w:hAnsi="Cambria Math"/>
                  </w:rPr>
                  <m:t>4</m:t>
                </m:r>
              </m:sup>
            </m:sSup>
          </m:num>
          <m:den>
            <m:sSup>
              <m:sSupPr>
                <m:ctrlPr>
                  <w:rPr>
                    <w:rFonts w:ascii="Cambria Math" w:hAnsi="Cambria Math"/>
                  </w:rPr>
                </m:ctrlPr>
              </m:sSupPr>
              <m:e>
                <m:d>
                  <m:dPr>
                    <m:ctrlPr>
                      <w:rPr>
                        <w:rFonts w:ascii="Cambria Math" w:hAnsi="Cambria Math"/>
                      </w:rPr>
                    </m:ctrlPr>
                  </m:dPr>
                  <m:e>
                    <m:r>
                      <m:rPr>
                        <m:sty m:val="p"/>
                      </m:rPr>
                      <w:rPr>
                        <w:rFonts w:ascii="Cambria Math" w:hAnsi="Cambria Math"/>
                      </w:rPr>
                      <m:t>0.5</m:t>
                    </m:r>
                    <m:r>
                      <w:rPr>
                        <w:rFonts w:ascii="Cambria Math" w:hAnsi="Cambria Math"/>
                      </w:rPr>
                      <m:t>B</m:t>
                    </m:r>
                  </m:e>
                </m:d>
              </m:e>
              <m:sup>
                <m:r>
                  <m:rPr>
                    <m:sty m:val="p"/>
                  </m:rPr>
                  <w:rPr>
                    <w:rFonts w:ascii="Cambria Math" w:hAnsi="Cambria Math"/>
                  </w:rPr>
                  <m:t>2</m:t>
                </m:r>
              </m:sup>
            </m:sSup>
          </m:den>
        </m:f>
      </m:oMath>
      <w:r w:rsidR="003426E8" w:rsidRPr="004364B1">
        <w:rPr>
          <w:szCs w:val="18"/>
        </w:rPr>
        <w:t>Production term from boundary friction</w:t>
      </w:r>
    </w:p>
    <w:p w14:paraId="08F3B688" w14:textId="77777777" w:rsidR="00D937C0" w:rsidRPr="00B7030B" w:rsidRDefault="00D937C0" w:rsidP="00B6554A">
      <w:r w:rsidRPr="004364B1">
        <w:rPr>
          <w:szCs w:val="18"/>
        </w:rPr>
        <w:t>Brunt–Vaisala frequency</w:t>
      </w:r>
      <w:r w:rsidRPr="00B7030B">
        <w:t xml:space="preserve"> </w:t>
      </w:r>
      <m:oMath>
        <m:r>
          <w:rPr>
            <w:rFonts w:ascii="Cambria Math" w:hAnsi="Cambria Math"/>
          </w:rPr>
          <m:t>N</m:t>
        </m:r>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m:t>
            </m:r>
            <m:f>
              <m:fPr>
                <m:ctrlPr>
                  <w:rPr>
                    <w:rFonts w:ascii="Cambria Math" w:hAnsi="Cambria Math"/>
                  </w:rPr>
                </m:ctrlPr>
              </m:fPr>
              <m:num>
                <m:r>
                  <w:rPr>
                    <w:rFonts w:ascii="Cambria Math" w:hAnsi="Cambria Math"/>
                  </w:rPr>
                  <m:t>g</m:t>
                </m:r>
              </m:num>
              <m:den>
                <m:r>
                  <w:rPr>
                    <w:rFonts w:ascii="Cambria Math" w:hAnsi="Cambria Math"/>
                  </w:rPr>
                  <m:t>ρ</m:t>
                </m:r>
              </m:den>
            </m:f>
            <m:f>
              <m:fPr>
                <m:ctrlPr>
                  <w:rPr>
                    <w:rFonts w:ascii="Cambria Math" w:hAnsi="Cambria Math"/>
                  </w:rPr>
                </m:ctrlPr>
              </m:fPr>
              <m:num>
                <m:r>
                  <w:rPr>
                    <w:rFonts w:ascii="Cambria Math" w:hAnsi="Cambria Math"/>
                  </w:rPr>
                  <m:t>dρ</m:t>
                </m:r>
              </m:num>
              <m:den>
                <m:r>
                  <w:rPr>
                    <w:rFonts w:ascii="Cambria Math" w:hAnsi="Cambria Math"/>
                  </w:rPr>
                  <m:t>dz</m:t>
                </m:r>
              </m:den>
            </m:f>
          </m:e>
        </m:rad>
      </m:oMath>
    </w:p>
    <w:p w14:paraId="08AE2B05" w14:textId="77777777" w:rsidR="003426E8" w:rsidRPr="004364B1" w:rsidRDefault="003426E8" w:rsidP="007552CD">
      <w:r w:rsidRPr="004364B1">
        <w:t>B is the width, U and W are the advective velocities in x and z respectively, and other terms are empirical constants.</w:t>
      </w:r>
    </w:p>
    <w:p w14:paraId="1CB5075B" w14:textId="4C23E2E7" w:rsidR="003426E8" w:rsidRPr="004364B1" w:rsidRDefault="003426E8" w:rsidP="007552CD"/>
    <w:p w14:paraId="0D414AFD" w14:textId="3DE85E6D" w:rsidR="00F518AF" w:rsidRPr="004364B1" w:rsidRDefault="003426E8" w:rsidP="00127D1D">
      <w:pPr>
        <w:spacing w:after="120"/>
      </w:pPr>
      <w:r w:rsidRPr="004364B1">
        <w:t>Typical values of the above model constants that have been used in other studies are</w:t>
      </w:r>
      <w:r w:rsidR="00616F13">
        <w:t xml:space="preserve"> listed here:</w:t>
      </w:r>
    </w:p>
    <w:p w14:paraId="474DE4B9" w14:textId="26739761" w:rsidR="003426E8" w:rsidRPr="004364B1" w:rsidRDefault="003426E8" w:rsidP="00F518AF">
      <w:pPr>
        <w:spacing w:line="360" w:lineRule="auto"/>
      </w:pPr>
      <w:r w:rsidRPr="004364B1">
        <w:sym w:font="Symbol" w:char="F073"/>
      </w:r>
      <w:r w:rsidRPr="004364B1">
        <w:rPr>
          <w:vertAlign w:val="subscript"/>
        </w:rPr>
        <w:t>k</w:t>
      </w:r>
      <w:r w:rsidR="005406E8">
        <w:rPr>
          <w:vertAlign w:val="subscript"/>
        </w:rPr>
        <w:t xml:space="preserve"> </w:t>
      </w:r>
      <w:r w:rsidRPr="004364B1">
        <w:t>=</w:t>
      </w:r>
      <w:r w:rsidR="005406E8">
        <w:t xml:space="preserve"> </w:t>
      </w:r>
      <w:r w:rsidRPr="004364B1">
        <w:t>1.0</w:t>
      </w:r>
    </w:p>
    <w:p w14:paraId="124C7177" w14:textId="3B832008" w:rsidR="003426E8" w:rsidRPr="004364B1" w:rsidRDefault="003426E8" w:rsidP="00F518AF">
      <w:pPr>
        <w:spacing w:line="360" w:lineRule="auto"/>
      </w:pPr>
      <w:r w:rsidRPr="004364B1">
        <w:sym w:font="Symbol" w:char="F073"/>
      </w:r>
      <w:r w:rsidRPr="004364B1">
        <w:rPr>
          <w:vertAlign w:val="subscript"/>
        </w:rPr>
        <w:sym w:font="Symbol" w:char="F065"/>
      </w:r>
      <w:r w:rsidR="005406E8">
        <w:rPr>
          <w:vertAlign w:val="subscript"/>
        </w:rPr>
        <w:t xml:space="preserve"> </w:t>
      </w:r>
      <w:r w:rsidRPr="004364B1">
        <w:t>=</w:t>
      </w:r>
      <w:r w:rsidR="005406E8">
        <w:t xml:space="preserve"> </w:t>
      </w:r>
      <w:r w:rsidRPr="004364B1">
        <w:t>1.3</w:t>
      </w:r>
    </w:p>
    <w:p w14:paraId="19A9970F" w14:textId="3070AACC" w:rsidR="003426E8" w:rsidRPr="004364B1" w:rsidRDefault="003426E8" w:rsidP="00F518AF">
      <w:pPr>
        <w:spacing w:line="360" w:lineRule="auto"/>
      </w:pPr>
      <w:r w:rsidRPr="004364B1">
        <w:t>C</w:t>
      </w:r>
      <w:r w:rsidRPr="004364B1">
        <w:rPr>
          <w:vertAlign w:val="subscript"/>
        </w:rPr>
        <w:sym w:font="Symbol" w:char="F06D"/>
      </w:r>
      <w:r w:rsidR="005406E8">
        <w:rPr>
          <w:vertAlign w:val="subscript"/>
        </w:rPr>
        <w:t xml:space="preserve"> </w:t>
      </w:r>
      <w:r w:rsidRPr="004364B1">
        <w:t>=</w:t>
      </w:r>
      <w:r w:rsidR="005406E8">
        <w:t xml:space="preserve"> </w:t>
      </w:r>
      <w:r w:rsidRPr="004364B1">
        <w:t>0.09</w:t>
      </w:r>
    </w:p>
    <w:p w14:paraId="1A14D01A" w14:textId="6D55306B" w:rsidR="003426E8" w:rsidRPr="004364B1" w:rsidRDefault="003426E8" w:rsidP="00F518AF">
      <w:pPr>
        <w:spacing w:line="360" w:lineRule="auto"/>
      </w:pPr>
      <w:r w:rsidRPr="004364B1">
        <w:t>C</w:t>
      </w:r>
      <w:r w:rsidRPr="004364B1">
        <w:rPr>
          <w:vertAlign w:val="subscript"/>
        </w:rPr>
        <w:t>1</w:t>
      </w:r>
      <w:r w:rsidRPr="004364B1">
        <w:rPr>
          <w:vertAlign w:val="subscript"/>
        </w:rPr>
        <w:sym w:font="Symbol" w:char="F065"/>
      </w:r>
      <w:r w:rsidR="005406E8">
        <w:rPr>
          <w:vertAlign w:val="subscript"/>
        </w:rPr>
        <w:t xml:space="preserve"> </w:t>
      </w:r>
      <w:r w:rsidRPr="004364B1">
        <w:t>=</w:t>
      </w:r>
      <w:r w:rsidR="005406E8">
        <w:t xml:space="preserve"> </w:t>
      </w:r>
      <w:r w:rsidRPr="004364B1">
        <w:t>1.44</w:t>
      </w:r>
    </w:p>
    <w:p w14:paraId="2B802B05" w14:textId="782F70AE" w:rsidR="003426E8" w:rsidRPr="004364B1" w:rsidRDefault="003426E8" w:rsidP="00F518AF">
      <w:pPr>
        <w:spacing w:line="360" w:lineRule="auto"/>
      </w:pPr>
      <w:r w:rsidRPr="004364B1">
        <w:t>C</w:t>
      </w:r>
      <w:r w:rsidRPr="004364B1">
        <w:rPr>
          <w:vertAlign w:val="subscript"/>
        </w:rPr>
        <w:t>2</w:t>
      </w:r>
      <w:r w:rsidRPr="004364B1">
        <w:rPr>
          <w:vertAlign w:val="subscript"/>
        </w:rPr>
        <w:sym w:font="Symbol" w:char="F065"/>
      </w:r>
      <w:r w:rsidR="005406E8">
        <w:rPr>
          <w:vertAlign w:val="subscript"/>
        </w:rPr>
        <w:t xml:space="preserve"> </w:t>
      </w:r>
      <w:r w:rsidRPr="004364B1">
        <w:t>=</w:t>
      </w:r>
      <w:r w:rsidR="005406E8">
        <w:t xml:space="preserve"> </w:t>
      </w:r>
      <w:r w:rsidRPr="004364B1">
        <w:t>1.92</w:t>
      </w:r>
    </w:p>
    <w:p w14:paraId="6EFF33C8" w14:textId="4F02AE22" w:rsidR="0064331E" w:rsidRPr="004364B1" w:rsidRDefault="003426E8" w:rsidP="00F518AF">
      <w:pPr>
        <w:spacing w:line="360" w:lineRule="auto"/>
      </w:pPr>
      <w:r w:rsidRPr="004364B1">
        <w:t>Turbulent Prandtl/Schmidt number,</w:t>
      </w:r>
      <w:r w:rsidRPr="004364B1">
        <w:sym w:font="Symbol" w:char="F073"/>
      </w:r>
      <w:r w:rsidRPr="004364B1">
        <w:rPr>
          <w:vertAlign w:val="subscript"/>
        </w:rPr>
        <w:t>t</w:t>
      </w:r>
      <w:r w:rsidRPr="004364B1">
        <w:t>, =</w:t>
      </w:r>
      <w:r w:rsidR="005406E8">
        <w:t xml:space="preserve"> </w:t>
      </w:r>
      <w:r w:rsidRPr="004364B1">
        <w:t xml:space="preserve">1.0. </w:t>
      </w:r>
    </w:p>
    <w:p w14:paraId="76832DF5" w14:textId="77777777" w:rsidR="003D77C3" w:rsidRPr="004364B1" w:rsidRDefault="003D77C3" w:rsidP="003D77C3">
      <w:pPr>
        <w:pStyle w:val="equation"/>
        <w:jc w:val="left"/>
        <w:rPr>
          <w:rFonts w:asciiTheme="minorHAnsi" w:hAnsiTheme="minorHAnsi"/>
          <w:sz w:val="20"/>
          <w:szCs w:val="18"/>
        </w:rPr>
      </w:pPr>
      <w:r w:rsidRPr="004364B1">
        <w:rPr>
          <w:rFonts w:asciiTheme="minorHAnsi" w:hAnsiTheme="minorHAnsi"/>
          <w:sz w:val="20"/>
          <w:szCs w:val="18"/>
        </w:rPr>
        <w:lastRenderedPageBreak/>
        <w:t>The solution of the above equatio</w:t>
      </w:r>
      <w:r w:rsidR="00805F8F" w:rsidRPr="004364B1">
        <w:rPr>
          <w:rFonts w:asciiTheme="minorHAnsi" w:hAnsiTheme="minorHAnsi"/>
          <w:sz w:val="20"/>
          <w:szCs w:val="18"/>
        </w:rPr>
        <w:t>ns</w:t>
      </w:r>
      <w:r w:rsidRPr="004364B1">
        <w:rPr>
          <w:rFonts w:asciiTheme="minorHAnsi" w:hAnsiTheme="minorHAnsi"/>
          <w:sz w:val="20"/>
          <w:szCs w:val="18"/>
        </w:rPr>
        <w:t xml:space="preserve"> for </w:t>
      </w:r>
      <w:r w:rsidRPr="00F518AF">
        <w:rPr>
          <w:rFonts w:asciiTheme="minorHAnsi" w:hAnsiTheme="minorHAnsi"/>
          <w:i/>
          <w:iCs/>
          <w:sz w:val="20"/>
          <w:szCs w:val="18"/>
        </w:rPr>
        <w:t>k</w:t>
      </w:r>
      <w:r w:rsidRPr="004364B1">
        <w:rPr>
          <w:rFonts w:asciiTheme="minorHAnsi" w:hAnsiTheme="minorHAnsi"/>
          <w:sz w:val="20"/>
          <w:szCs w:val="18"/>
        </w:rPr>
        <w:t xml:space="preserve"> and </w:t>
      </w:r>
      <w:r w:rsidRPr="00F518AF">
        <w:rPr>
          <w:rFonts w:asciiTheme="minorHAnsi" w:hAnsiTheme="minorHAnsi"/>
          <w:i/>
          <w:iCs/>
          <w:sz w:val="20"/>
          <w:szCs w:val="18"/>
        </w:rPr>
        <w:sym w:font="Symbol" w:char="F065"/>
      </w:r>
      <w:r w:rsidRPr="004364B1">
        <w:rPr>
          <w:rFonts w:asciiTheme="minorHAnsi" w:hAnsiTheme="minorHAnsi"/>
          <w:sz w:val="20"/>
          <w:szCs w:val="18"/>
        </w:rPr>
        <w:t xml:space="preserve"> </w:t>
      </w:r>
      <w:r w:rsidR="00805F8F" w:rsidRPr="004364B1">
        <w:rPr>
          <w:rFonts w:asciiTheme="minorHAnsi" w:hAnsiTheme="minorHAnsi"/>
          <w:sz w:val="20"/>
          <w:szCs w:val="18"/>
        </w:rPr>
        <w:t>used</w:t>
      </w:r>
      <w:r w:rsidRPr="004364B1">
        <w:rPr>
          <w:rFonts w:asciiTheme="minorHAnsi" w:hAnsiTheme="minorHAnsi"/>
          <w:sz w:val="20"/>
          <w:szCs w:val="18"/>
        </w:rPr>
        <w:t xml:space="preserve"> a split solution technique: explicit horizontal and source-sink term solution followed by an </w:t>
      </w:r>
      <w:r w:rsidR="00805F8F" w:rsidRPr="004364B1">
        <w:rPr>
          <w:rFonts w:asciiTheme="minorHAnsi" w:hAnsiTheme="minorHAnsi"/>
          <w:sz w:val="20"/>
          <w:szCs w:val="18"/>
        </w:rPr>
        <w:t>implicit vertical solution</w:t>
      </w:r>
      <w:r w:rsidRPr="004364B1">
        <w:rPr>
          <w:rFonts w:asciiTheme="minorHAnsi" w:hAnsiTheme="minorHAnsi"/>
          <w:sz w:val="20"/>
          <w:szCs w:val="18"/>
        </w:rPr>
        <w:t>.</w:t>
      </w:r>
      <w:r w:rsidR="006E4EF0" w:rsidRPr="004364B1">
        <w:rPr>
          <w:rFonts w:asciiTheme="minorHAnsi" w:hAnsiTheme="minorHAnsi"/>
          <w:sz w:val="20"/>
          <w:szCs w:val="18"/>
        </w:rPr>
        <w:t xml:space="preserve"> A description of the solution algorithm below is </w:t>
      </w:r>
      <w:r w:rsidR="004364B1" w:rsidRPr="004364B1">
        <w:rPr>
          <w:rFonts w:asciiTheme="minorHAnsi" w:hAnsiTheme="minorHAnsi"/>
          <w:sz w:val="20"/>
          <w:szCs w:val="18"/>
        </w:rPr>
        <w:t xml:space="preserve">based on </w:t>
      </w:r>
      <w:r w:rsidR="006E4EF0" w:rsidRPr="004364B1">
        <w:rPr>
          <w:rFonts w:asciiTheme="minorHAnsi" w:hAnsiTheme="minorHAnsi"/>
          <w:sz w:val="20"/>
          <w:szCs w:val="18"/>
        </w:rPr>
        <w:t>Gould (2006).</w:t>
      </w:r>
    </w:p>
    <w:p w14:paraId="21871993" w14:textId="77777777" w:rsidR="006E4EF0" w:rsidRPr="00B7030B" w:rsidRDefault="006E4EF0" w:rsidP="007A3922">
      <w:pPr>
        <w:pStyle w:val="Heading5"/>
      </w:pPr>
      <w:bookmarkStart w:id="251" w:name="_Toc146470837"/>
      <w:bookmarkStart w:id="252" w:name="_Toc48573576"/>
      <w:r w:rsidRPr="00B7030B">
        <w:t>Algorithm</w:t>
      </w:r>
      <w:bookmarkEnd w:id="251"/>
      <w:bookmarkEnd w:id="252"/>
    </w:p>
    <w:p w14:paraId="56ECE2C2" w14:textId="77777777" w:rsidR="006E4EF0" w:rsidRPr="003E4060" w:rsidRDefault="006E4EF0" w:rsidP="007A3922">
      <w:r w:rsidRPr="003E4060">
        <w:t>The current algorithm is based on the laterall</w:t>
      </w:r>
      <w:r w:rsidR="00540148" w:rsidRPr="003E4060">
        <w:t>y averaged k-ε turbulence model equations shown below:</w:t>
      </w:r>
      <w:r w:rsidRPr="003E4060">
        <w:t xml:space="preserve"> </w:t>
      </w:r>
    </w:p>
    <w:p w14:paraId="339930FE" w14:textId="77777777" w:rsidR="00F518AF" w:rsidRPr="00F518AF" w:rsidRDefault="00F518AF" w:rsidP="00F518AF"/>
    <w:p w14:paraId="58C41BD2" w14:textId="6C0166AC" w:rsidR="006E4EF0" w:rsidRPr="00B7030B" w:rsidRDefault="00000000" w:rsidP="0076230E">
      <w:pPr>
        <w:jc w:val="center"/>
      </w:pPr>
      <m:oMath>
        <m:sSub>
          <m:sSubPr>
            <m:ctrlPr>
              <w:rPr>
                <w:rFonts w:ascii="Cambria Math" w:hAnsi="Cambria Math"/>
                <w:i/>
              </w:rPr>
            </m:ctrlPr>
          </m:sSubPr>
          <m:e>
            <m:r>
              <w:rPr>
                <w:rFonts w:ascii="Cambria Math"/>
              </w:rPr>
              <m:t>ν</m:t>
            </m:r>
          </m:e>
          <m:sub>
            <m:r>
              <w:rPr>
                <w:rFonts w:ascii="Cambria Math"/>
              </w:rPr>
              <m:t>t</m:t>
            </m:r>
          </m:sub>
        </m:sSub>
        <m:r>
          <w:rPr>
            <w:rFonts w:ascii="Cambria Math"/>
          </w:rPr>
          <m:t>=</m:t>
        </m:r>
        <m:sSub>
          <m:sSubPr>
            <m:ctrlPr>
              <w:rPr>
                <w:rFonts w:ascii="Cambria Math" w:hAnsi="Cambria Math"/>
                <w:i/>
              </w:rPr>
            </m:ctrlPr>
          </m:sSubPr>
          <m:e>
            <m:r>
              <w:rPr>
                <w:rFonts w:ascii="Cambria Math"/>
              </w:rPr>
              <m:t>C</m:t>
            </m:r>
          </m:e>
          <m:sub>
            <m:r>
              <w:rPr>
                <w:rFonts w:ascii="Cambria Math"/>
              </w:rPr>
              <m:t>μ</m:t>
            </m:r>
          </m:sub>
        </m:sSub>
        <m:f>
          <m:fPr>
            <m:ctrlPr>
              <w:rPr>
                <w:rFonts w:ascii="Cambria Math" w:hAnsi="Cambria Math"/>
                <w:i/>
              </w:rPr>
            </m:ctrlPr>
          </m:fPr>
          <m:num>
            <m:sSup>
              <m:sSupPr>
                <m:ctrlPr>
                  <w:rPr>
                    <w:rFonts w:ascii="Cambria Math" w:hAnsi="Cambria Math"/>
                    <w:i/>
                  </w:rPr>
                </m:ctrlPr>
              </m:sSupPr>
              <m:e>
                <m:r>
                  <w:rPr>
                    <w:rFonts w:ascii="Cambria Math"/>
                  </w:rPr>
                  <m:t>k</m:t>
                </m:r>
              </m:e>
              <m:sup>
                <m:r>
                  <w:rPr>
                    <w:rFonts w:ascii="Cambria Math"/>
                  </w:rPr>
                  <m:t>2</m:t>
                </m:r>
              </m:sup>
            </m:sSup>
          </m:num>
          <m:den>
            <m:r>
              <w:rPr>
                <w:rFonts w:ascii="Cambria Math"/>
              </w:rPr>
              <m:t>ε</m:t>
            </m:r>
          </m:den>
        </m:f>
      </m:oMath>
      <w:r w:rsidR="006E4EF0" w:rsidRPr="00B7030B">
        <w:tab/>
      </w:r>
      <w:r w:rsidR="006E4EF0" w:rsidRPr="00B7030B">
        <w:tab/>
      </w:r>
      <w:r w:rsidR="00F518AF">
        <w:t xml:space="preserve"> </w:t>
      </w:r>
      <w:r w:rsidR="00A320E3" w:rsidRPr="00B7030B">
        <w:rPr>
          <w:rStyle w:val="EquationCaption"/>
          <w:rFonts w:asciiTheme="minorHAnsi" w:hAnsiTheme="minorHAnsi"/>
        </w:rPr>
        <w:t>(</w:t>
      </w:r>
      <w:r w:rsidR="00A320E3">
        <w:rPr>
          <w:rStyle w:val="EquationCaption"/>
          <w:rFonts w:asciiTheme="minorHAnsi" w:hAnsiTheme="minorHAnsi"/>
        </w:rPr>
        <w:fldChar w:fldCharType="begin"/>
      </w:r>
      <w:r w:rsidR="00A320E3">
        <w:rPr>
          <w:rStyle w:val="EquationCaption"/>
          <w:rFonts w:asciiTheme="minorHAnsi" w:hAnsiTheme="minorHAnsi"/>
        </w:rPr>
        <w:instrText xml:space="preserve"> STYLEREF 1 \s </w:instrText>
      </w:r>
      <w:r w:rsidR="00A320E3">
        <w:rPr>
          <w:rStyle w:val="EquationCaption"/>
          <w:rFonts w:asciiTheme="minorHAnsi" w:hAnsiTheme="minorHAnsi"/>
        </w:rPr>
        <w:fldChar w:fldCharType="separate"/>
      </w:r>
      <w:r w:rsidR="00A95042">
        <w:rPr>
          <w:rStyle w:val="EquationCaption"/>
          <w:rFonts w:asciiTheme="minorHAnsi" w:hAnsiTheme="minorHAnsi"/>
          <w:noProof/>
        </w:rPr>
        <w:t>2</w:t>
      </w:r>
      <w:r w:rsidR="00A320E3">
        <w:rPr>
          <w:rStyle w:val="EquationCaption"/>
          <w:rFonts w:asciiTheme="minorHAnsi" w:hAnsiTheme="minorHAnsi"/>
        </w:rPr>
        <w:fldChar w:fldCharType="end"/>
      </w:r>
      <w:r w:rsidR="00A320E3">
        <w:rPr>
          <w:rStyle w:val="EquationCaption"/>
          <w:rFonts w:asciiTheme="minorHAnsi" w:hAnsiTheme="minorHAnsi"/>
        </w:rPr>
        <w:noBreakHyphen/>
      </w:r>
      <w:r w:rsidR="00A320E3">
        <w:rPr>
          <w:rStyle w:val="EquationCaption"/>
          <w:rFonts w:asciiTheme="minorHAnsi" w:hAnsiTheme="minorHAnsi"/>
        </w:rPr>
        <w:fldChar w:fldCharType="begin"/>
      </w:r>
      <w:r w:rsidR="00A320E3">
        <w:rPr>
          <w:rStyle w:val="EquationCaption"/>
          <w:rFonts w:asciiTheme="minorHAnsi" w:hAnsiTheme="minorHAnsi"/>
        </w:rPr>
        <w:instrText xml:space="preserve"> SEQ Equation \* ARABIC \s 1 </w:instrText>
      </w:r>
      <w:r w:rsidR="00A320E3">
        <w:rPr>
          <w:rStyle w:val="EquationCaption"/>
          <w:rFonts w:asciiTheme="minorHAnsi" w:hAnsiTheme="minorHAnsi"/>
        </w:rPr>
        <w:fldChar w:fldCharType="separate"/>
      </w:r>
      <w:r w:rsidR="00A95042">
        <w:rPr>
          <w:rStyle w:val="EquationCaption"/>
          <w:rFonts w:asciiTheme="minorHAnsi" w:hAnsiTheme="minorHAnsi"/>
          <w:noProof/>
        </w:rPr>
        <w:t>88</w:t>
      </w:r>
      <w:r w:rsidR="00A320E3">
        <w:rPr>
          <w:rStyle w:val="EquationCaption"/>
          <w:rFonts w:asciiTheme="minorHAnsi" w:hAnsiTheme="minorHAnsi"/>
        </w:rPr>
        <w:fldChar w:fldCharType="end"/>
      </w:r>
      <w:r w:rsidR="00A320E3" w:rsidRPr="00B7030B">
        <w:rPr>
          <w:rStyle w:val="EquationCaption"/>
          <w:rFonts w:asciiTheme="minorHAnsi" w:hAnsiTheme="minorHAnsi"/>
        </w:rPr>
        <w:t>)</w:t>
      </w:r>
    </w:p>
    <w:p w14:paraId="6AD3E5A5" w14:textId="77777777" w:rsidR="00F518AF" w:rsidRDefault="00F518AF" w:rsidP="00F518AF">
      <w:pPr>
        <w:jc w:val="right"/>
      </w:pPr>
    </w:p>
    <w:p w14:paraId="766C1DFA" w14:textId="10C82F86" w:rsidR="006E4EF0" w:rsidRPr="00B7030B" w:rsidRDefault="00000000" w:rsidP="00F518AF">
      <w:pPr>
        <w:jc w:val="right"/>
      </w:pPr>
      <m:oMath>
        <m:limLow>
          <m:limLowPr>
            <m:ctrlPr>
              <w:rPr>
                <w:rFonts w:ascii="Cambria Math" w:hAnsi="Cambria Math"/>
              </w:rPr>
            </m:ctrlPr>
          </m:limLowPr>
          <m:e>
            <m:groupChr>
              <m:groupChrPr>
                <m:ctrlPr>
                  <w:rPr>
                    <w:rFonts w:ascii="Cambria Math" w:hAnsi="Cambria Math"/>
                  </w:rPr>
                </m:ctrlPr>
              </m:groupChrPr>
              <m:e>
                <m:f>
                  <m:fPr>
                    <m:ctrlPr>
                      <w:rPr>
                        <w:rFonts w:ascii="Cambria Math" w:hAnsi="Cambria Math"/>
                      </w:rPr>
                    </m:ctrlPr>
                  </m:fPr>
                  <m:num>
                    <m:r>
                      <w:rPr>
                        <w:rFonts w:ascii="Cambria Math" w:hAnsi="Cambria Math"/>
                      </w:rPr>
                      <m:t>∂kB</m:t>
                    </m:r>
                  </m:num>
                  <m:den>
                    <m:r>
                      <w:rPr>
                        <w:rFonts w:ascii="Cambria Math" w:hAnsi="Cambria Math"/>
                      </w:rPr>
                      <m:t>∂t</m:t>
                    </m:r>
                  </m:den>
                </m:f>
              </m:e>
            </m:groupChr>
          </m:e>
          <m:lim>
            <m:r>
              <m:rPr>
                <m:nor/>
              </m:rPr>
              <m:t>unsteady</m:t>
            </m:r>
          </m:lim>
        </m:limLow>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kUB</m:t>
                        </m:r>
                      </m:e>
                    </m:d>
                  </m:num>
                  <m:den>
                    <m:r>
                      <w:rPr>
                        <w:rFonts w:ascii="Cambria Math" w:hAnsi="Cambria Math"/>
                      </w:rPr>
                      <m:t>∂x</m:t>
                    </m:r>
                  </m:den>
                </m:f>
                <m:r>
                  <m:rPr>
                    <m:sty m:val="p"/>
                  </m:rPr>
                  <w:rPr>
                    <w:rFonts w:ascii="Cambria Math" w:hAnsi="Cambria Math"/>
                  </w:rPr>
                  <m:t>+</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kWB</m:t>
                        </m:r>
                      </m:e>
                    </m:d>
                  </m:num>
                  <m:den>
                    <m:r>
                      <w:rPr>
                        <w:rFonts w:ascii="Cambria Math" w:hAnsi="Cambria Math"/>
                      </w:rPr>
                      <m:t>∂z</m:t>
                    </m:r>
                  </m:den>
                </m:f>
              </m:e>
            </m:groupChr>
          </m:e>
          <m:lim>
            <m:r>
              <m:rPr>
                <m:nor/>
              </m:rPr>
              <m:t>convection</m:t>
            </m:r>
          </m:lim>
        </m:limLow>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f>
                  <m:fPr>
                    <m:ctrlPr>
                      <w:rPr>
                        <w:rFonts w:ascii="Cambria Math" w:hAnsi="Cambria Math"/>
                      </w:rPr>
                    </m:ctrlPr>
                  </m:fPr>
                  <m:num>
                    <m:r>
                      <w:rPr>
                        <w:rFonts w:ascii="Cambria Math" w:hAnsi="Cambria Math"/>
                      </w:rPr>
                      <m:t>∂</m:t>
                    </m:r>
                  </m:num>
                  <m:den>
                    <m:r>
                      <w:rPr>
                        <w:rFonts w:ascii="Cambria Math" w:hAnsi="Cambria Math"/>
                      </w:rPr>
                      <m:t>∂z</m:t>
                    </m:r>
                  </m:den>
                </m:f>
                <m:d>
                  <m:dPr>
                    <m:ctrlPr>
                      <w:rPr>
                        <w:rFonts w:ascii="Cambria Math" w:hAnsi="Cambria Math"/>
                      </w:rPr>
                    </m:ctrlPr>
                  </m:dPr>
                  <m:e>
                    <m:r>
                      <w:rPr>
                        <w:rFonts w:ascii="Cambria Math" w:hAnsi="Cambria Math"/>
                      </w:rPr>
                      <m:t>B</m:t>
                    </m:r>
                    <m:f>
                      <m:fPr>
                        <m:ctrlPr>
                          <w:rPr>
                            <w:rFonts w:ascii="Cambria Math" w:hAnsi="Cambria Math"/>
                          </w:rPr>
                        </m:ctrlPr>
                      </m:fPr>
                      <m:num>
                        <m:sSub>
                          <m:sSubPr>
                            <m:ctrlPr>
                              <w:rPr>
                                <w:rFonts w:ascii="Cambria Math" w:hAnsi="Cambria Math"/>
                              </w:rPr>
                            </m:ctrlPr>
                          </m:sSubPr>
                          <m:e>
                            <m:r>
                              <w:rPr>
                                <w:rFonts w:ascii="Cambria Math" w:hAnsi="Cambria Math"/>
                              </w:rPr>
                              <m:t>ν</m:t>
                            </m:r>
                          </m:e>
                          <m:sub>
                            <m:r>
                              <w:rPr>
                                <w:rFonts w:ascii="Cambria Math" w:hAnsi="Cambria Math"/>
                              </w:rPr>
                              <m:t>t</m:t>
                            </m:r>
                          </m:sub>
                        </m:sSub>
                      </m:num>
                      <m:den>
                        <m:sSub>
                          <m:sSubPr>
                            <m:ctrlPr>
                              <w:rPr>
                                <w:rFonts w:ascii="Cambria Math" w:hAnsi="Cambria Math"/>
                              </w:rPr>
                            </m:ctrlPr>
                          </m:sSubPr>
                          <m:e>
                            <m:r>
                              <w:rPr>
                                <w:rFonts w:ascii="Cambria Math" w:hAnsi="Cambria Math"/>
                              </w:rPr>
                              <m:t>σ</m:t>
                            </m:r>
                          </m:e>
                          <m:sub>
                            <m:r>
                              <w:rPr>
                                <w:rFonts w:ascii="Cambria Math" w:hAnsi="Cambria Math"/>
                              </w:rPr>
                              <m:t>k</m:t>
                            </m:r>
                          </m:sub>
                        </m:sSub>
                      </m:den>
                    </m:f>
                    <m:f>
                      <m:fPr>
                        <m:ctrlPr>
                          <w:rPr>
                            <w:rFonts w:ascii="Cambria Math" w:hAnsi="Cambria Math"/>
                          </w:rPr>
                        </m:ctrlPr>
                      </m:fPr>
                      <m:num>
                        <m:r>
                          <w:rPr>
                            <w:rFonts w:ascii="Cambria Math" w:hAnsi="Cambria Math"/>
                          </w:rPr>
                          <m:t>∂k</m:t>
                        </m:r>
                      </m:num>
                      <m:den>
                        <m:r>
                          <w:rPr>
                            <w:rFonts w:ascii="Cambria Math" w:hAnsi="Cambria Math"/>
                          </w:rPr>
                          <m:t>∂z</m:t>
                        </m:r>
                      </m:den>
                    </m:f>
                  </m:e>
                </m:d>
              </m:e>
            </m:groupChr>
          </m:e>
          <m:lim>
            <m:r>
              <m:rPr>
                <m:nor/>
              </m:rPr>
              <m:t>diffusion</m:t>
            </m:r>
          </m:lim>
        </m:limLow>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r>
                  <w:rPr>
                    <w:rFonts w:ascii="Cambria Math" w:hAnsi="Cambria Math"/>
                  </w:rPr>
                  <m:t>B</m:t>
                </m:r>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ε</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k</m:t>
                        </m:r>
                      </m:sub>
                    </m:sSub>
                  </m:e>
                </m:d>
              </m:e>
            </m:groupChr>
          </m:e>
          <m:lim>
            <m:r>
              <m:rPr>
                <m:nor/>
              </m:rPr>
              <m:t>source/sink</m:t>
            </m:r>
          </m:lim>
        </m:limLow>
      </m:oMath>
      <w:r w:rsidR="006E4EF0" w:rsidRPr="00B7030B">
        <w:tab/>
      </w:r>
      <w:r w:rsidR="006E4EF0" w:rsidRPr="00B7030B">
        <w:tab/>
      </w:r>
      <w:r w:rsidR="00A320E3" w:rsidRPr="00B7030B">
        <w:rPr>
          <w:rStyle w:val="EquationCaption"/>
          <w:rFonts w:asciiTheme="minorHAnsi" w:hAnsiTheme="minorHAnsi"/>
        </w:rPr>
        <w:t>(</w:t>
      </w:r>
      <w:r w:rsidR="00A320E3">
        <w:rPr>
          <w:rStyle w:val="EquationCaption"/>
          <w:rFonts w:asciiTheme="minorHAnsi" w:hAnsiTheme="minorHAnsi"/>
        </w:rPr>
        <w:fldChar w:fldCharType="begin"/>
      </w:r>
      <w:r w:rsidR="00A320E3">
        <w:rPr>
          <w:rStyle w:val="EquationCaption"/>
          <w:rFonts w:asciiTheme="minorHAnsi" w:hAnsiTheme="minorHAnsi"/>
        </w:rPr>
        <w:instrText xml:space="preserve"> STYLEREF 1 \s </w:instrText>
      </w:r>
      <w:r w:rsidR="00A320E3">
        <w:rPr>
          <w:rStyle w:val="EquationCaption"/>
          <w:rFonts w:asciiTheme="minorHAnsi" w:hAnsiTheme="minorHAnsi"/>
        </w:rPr>
        <w:fldChar w:fldCharType="separate"/>
      </w:r>
      <w:r w:rsidR="00A95042">
        <w:rPr>
          <w:rStyle w:val="EquationCaption"/>
          <w:rFonts w:asciiTheme="minorHAnsi" w:hAnsiTheme="minorHAnsi"/>
          <w:noProof/>
        </w:rPr>
        <w:t>2</w:t>
      </w:r>
      <w:r w:rsidR="00A320E3">
        <w:rPr>
          <w:rStyle w:val="EquationCaption"/>
          <w:rFonts w:asciiTheme="minorHAnsi" w:hAnsiTheme="minorHAnsi"/>
        </w:rPr>
        <w:fldChar w:fldCharType="end"/>
      </w:r>
      <w:r w:rsidR="00A320E3">
        <w:rPr>
          <w:rStyle w:val="EquationCaption"/>
          <w:rFonts w:asciiTheme="minorHAnsi" w:hAnsiTheme="minorHAnsi"/>
        </w:rPr>
        <w:noBreakHyphen/>
      </w:r>
      <w:r w:rsidR="00A320E3">
        <w:rPr>
          <w:rStyle w:val="EquationCaption"/>
          <w:rFonts w:asciiTheme="minorHAnsi" w:hAnsiTheme="minorHAnsi"/>
        </w:rPr>
        <w:fldChar w:fldCharType="begin"/>
      </w:r>
      <w:r w:rsidR="00A320E3">
        <w:rPr>
          <w:rStyle w:val="EquationCaption"/>
          <w:rFonts w:asciiTheme="minorHAnsi" w:hAnsiTheme="minorHAnsi"/>
        </w:rPr>
        <w:instrText xml:space="preserve"> SEQ Equation \* ARABIC \s 1 </w:instrText>
      </w:r>
      <w:r w:rsidR="00A320E3">
        <w:rPr>
          <w:rStyle w:val="EquationCaption"/>
          <w:rFonts w:asciiTheme="minorHAnsi" w:hAnsiTheme="minorHAnsi"/>
        </w:rPr>
        <w:fldChar w:fldCharType="separate"/>
      </w:r>
      <w:r w:rsidR="00A95042">
        <w:rPr>
          <w:rStyle w:val="EquationCaption"/>
          <w:rFonts w:asciiTheme="minorHAnsi" w:hAnsiTheme="minorHAnsi"/>
          <w:noProof/>
        </w:rPr>
        <w:t>89</w:t>
      </w:r>
      <w:r w:rsidR="00A320E3">
        <w:rPr>
          <w:rStyle w:val="EquationCaption"/>
          <w:rFonts w:asciiTheme="minorHAnsi" w:hAnsiTheme="minorHAnsi"/>
        </w:rPr>
        <w:fldChar w:fldCharType="end"/>
      </w:r>
      <w:r w:rsidR="00A320E3" w:rsidRPr="00B7030B">
        <w:rPr>
          <w:rStyle w:val="EquationCaption"/>
          <w:rFonts w:asciiTheme="minorHAnsi" w:hAnsiTheme="minorHAnsi"/>
        </w:rPr>
        <w:t>)</w:t>
      </w:r>
    </w:p>
    <w:p w14:paraId="37E3B3D1" w14:textId="77777777" w:rsidR="00F518AF" w:rsidRDefault="00F518AF" w:rsidP="00F518AF">
      <w:pPr>
        <w:jc w:val="right"/>
      </w:pPr>
    </w:p>
    <w:p w14:paraId="2CC70618" w14:textId="289A05F8" w:rsidR="006E4EF0" w:rsidRPr="00B7030B" w:rsidRDefault="006E4EF0" w:rsidP="00F518AF">
      <w:pPr>
        <w:jc w:val="right"/>
      </w:pPr>
      <w:r w:rsidRPr="00B7030B">
        <w:t xml:space="preserve"> </w:t>
      </w:r>
      <m:oMath>
        <m:limLow>
          <m:limLowPr>
            <m:ctrlPr>
              <w:rPr>
                <w:rFonts w:ascii="Cambria Math" w:hAnsi="Cambria Math"/>
              </w:rPr>
            </m:ctrlPr>
          </m:limLowPr>
          <m:e>
            <m:groupChr>
              <m:groupChrPr>
                <m:ctrlPr>
                  <w:rPr>
                    <w:rFonts w:ascii="Cambria Math" w:hAnsi="Cambria Math"/>
                  </w:rPr>
                </m:ctrlPr>
              </m:groupChrPr>
              <m:e>
                <m:f>
                  <m:fPr>
                    <m:ctrlPr>
                      <w:rPr>
                        <w:rFonts w:ascii="Cambria Math" w:hAnsi="Cambria Math"/>
                      </w:rPr>
                    </m:ctrlPr>
                  </m:fPr>
                  <m:num>
                    <m:r>
                      <w:rPr>
                        <w:rFonts w:ascii="Cambria Math" w:hAnsi="Cambria Math"/>
                      </w:rPr>
                      <m:t>∂εB</m:t>
                    </m:r>
                  </m:num>
                  <m:den>
                    <m:r>
                      <w:rPr>
                        <w:rFonts w:ascii="Cambria Math" w:hAnsi="Cambria Math"/>
                      </w:rPr>
                      <m:t>∂t</m:t>
                    </m:r>
                  </m:den>
                </m:f>
              </m:e>
            </m:groupChr>
          </m:e>
          <m:lim>
            <m:r>
              <m:rPr>
                <m:nor/>
              </m:rPr>
              <m:t>unsteady</m:t>
            </m:r>
          </m:lim>
        </m:limLow>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εUB</m:t>
                        </m:r>
                      </m:e>
                    </m:d>
                  </m:num>
                  <m:den>
                    <m:r>
                      <w:rPr>
                        <w:rFonts w:ascii="Cambria Math" w:hAnsi="Cambria Math"/>
                      </w:rPr>
                      <m:t>∂x</m:t>
                    </m:r>
                  </m:den>
                </m:f>
                <m:r>
                  <m:rPr>
                    <m:sty m:val="p"/>
                  </m:rPr>
                  <w:rPr>
                    <w:rFonts w:ascii="Cambria Math" w:hAnsi="Cambria Math"/>
                  </w:rPr>
                  <m:t>+</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εWB</m:t>
                        </m:r>
                      </m:e>
                    </m:d>
                  </m:num>
                  <m:den>
                    <m:r>
                      <w:rPr>
                        <w:rFonts w:ascii="Cambria Math" w:hAnsi="Cambria Math"/>
                      </w:rPr>
                      <m:t>∂z</m:t>
                    </m:r>
                  </m:den>
                </m:f>
              </m:e>
            </m:groupChr>
          </m:e>
          <m:lim>
            <m:r>
              <m:rPr>
                <m:nor/>
              </m:rPr>
              <m:t>convection</m:t>
            </m:r>
          </m:lim>
        </m:limLow>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f>
                  <m:fPr>
                    <m:ctrlPr>
                      <w:rPr>
                        <w:rFonts w:ascii="Cambria Math" w:hAnsi="Cambria Math"/>
                      </w:rPr>
                    </m:ctrlPr>
                  </m:fPr>
                  <m:num>
                    <m:r>
                      <w:rPr>
                        <w:rFonts w:ascii="Cambria Math" w:hAnsi="Cambria Math"/>
                      </w:rPr>
                      <m:t>∂</m:t>
                    </m:r>
                  </m:num>
                  <m:den>
                    <m:r>
                      <w:rPr>
                        <w:rFonts w:ascii="Cambria Math" w:hAnsi="Cambria Math"/>
                      </w:rPr>
                      <m:t>∂z</m:t>
                    </m:r>
                  </m:den>
                </m:f>
                <m:d>
                  <m:dPr>
                    <m:ctrlPr>
                      <w:rPr>
                        <w:rFonts w:ascii="Cambria Math" w:hAnsi="Cambria Math"/>
                      </w:rPr>
                    </m:ctrlPr>
                  </m:dPr>
                  <m:e>
                    <m:r>
                      <w:rPr>
                        <w:rFonts w:ascii="Cambria Math" w:hAnsi="Cambria Math"/>
                      </w:rPr>
                      <m:t>B</m:t>
                    </m:r>
                    <m:f>
                      <m:fPr>
                        <m:ctrlPr>
                          <w:rPr>
                            <w:rFonts w:ascii="Cambria Math" w:hAnsi="Cambria Math"/>
                          </w:rPr>
                        </m:ctrlPr>
                      </m:fPr>
                      <m:num>
                        <m:sSub>
                          <m:sSubPr>
                            <m:ctrlPr>
                              <w:rPr>
                                <w:rFonts w:ascii="Cambria Math" w:hAnsi="Cambria Math"/>
                              </w:rPr>
                            </m:ctrlPr>
                          </m:sSubPr>
                          <m:e>
                            <m:r>
                              <w:rPr>
                                <w:rFonts w:ascii="Cambria Math" w:hAnsi="Cambria Math"/>
                              </w:rPr>
                              <m:t>ν</m:t>
                            </m:r>
                          </m:e>
                          <m:sub>
                            <m:r>
                              <w:rPr>
                                <w:rFonts w:ascii="Cambria Math" w:hAnsi="Cambria Math"/>
                              </w:rPr>
                              <m:t>t</m:t>
                            </m:r>
                          </m:sub>
                        </m:sSub>
                      </m:num>
                      <m:den>
                        <m:sSub>
                          <m:sSubPr>
                            <m:ctrlPr>
                              <w:rPr>
                                <w:rFonts w:ascii="Cambria Math" w:hAnsi="Cambria Math"/>
                              </w:rPr>
                            </m:ctrlPr>
                          </m:sSubPr>
                          <m:e>
                            <m:r>
                              <w:rPr>
                                <w:rFonts w:ascii="Cambria Math" w:hAnsi="Cambria Math"/>
                              </w:rPr>
                              <m:t>σ</m:t>
                            </m:r>
                          </m:e>
                          <m:sub>
                            <m:r>
                              <w:rPr>
                                <w:rFonts w:ascii="Cambria Math" w:hAnsi="Cambria Math"/>
                              </w:rPr>
                              <m:t>ε</m:t>
                            </m:r>
                          </m:sub>
                        </m:sSub>
                      </m:den>
                    </m:f>
                    <m:f>
                      <m:fPr>
                        <m:ctrlPr>
                          <w:rPr>
                            <w:rFonts w:ascii="Cambria Math" w:hAnsi="Cambria Math"/>
                          </w:rPr>
                        </m:ctrlPr>
                      </m:fPr>
                      <m:num>
                        <m:r>
                          <w:rPr>
                            <w:rFonts w:ascii="Cambria Math" w:hAnsi="Cambria Math"/>
                          </w:rPr>
                          <m:t>∂ε</m:t>
                        </m:r>
                      </m:num>
                      <m:den>
                        <m:r>
                          <w:rPr>
                            <w:rFonts w:ascii="Cambria Math" w:hAnsi="Cambria Math"/>
                          </w:rPr>
                          <m:t>∂z</m:t>
                        </m:r>
                      </m:den>
                    </m:f>
                  </m:e>
                </m:d>
              </m:e>
            </m:groupChr>
          </m:e>
          <m:lim>
            <m:r>
              <m:rPr>
                <m:nor/>
              </m:rPr>
              <m:t>diffusion</m:t>
            </m:r>
          </m:lim>
        </m:limLow>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r>
                  <w:rPr>
                    <w:rFonts w:ascii="Cambria Math" w:hAnsi="Cambria Math"/>
                  </w:rPr>
                  <m:t>B</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ε</m:t>
                        </m:r>
                        <m:r>
                          <m:rPr>
                            <m:sty m:val="p"/>
                          </m:rPr>
                          <w:rPr>
                            <w:rFonts w:ascii="Cambria Math" w:hAnsi="Cambria Math"/>
                          </w:rPr>
                          <m:t>1</m:t>
                        </m:r>
                      </m:sub>
                    </m:sSub>
                    <m:f>
                      <m:fPr>
                        <m:ctrlPr>
                          <w:rPr>
                            <w:rFonts w:ascii="Cambria Math" w:hAnsi="Cambria Math"/>
                          </w:rPr>
                        </m:ctrlPr>
                      </m:fPr>
                      <m:num>
                        <m:r>
                          <w:rPr>
                            <w:rFonts w:ascii="Cambria Math" w:hAnsi="Cambria Math"/>
                          </w:rPr>
                          <m:t>ε</m:t>
                        </m:r>
                      </m:num>
                      <m:den>
                        <m:r>
                          <w:rPr>
                            <w:rFonts w:ascii="Cambria Math" w:hAnsi="Cambria Math"/>
                          </w:rPr>
                          <m:t>k</m:t>
                        </m:r>
                      </m:den>
                    </m:f>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ε</m:t>
                        </m:r>
                        <m:r>
                          <m:rPr>
                            <m:sty m:val="p"/>
                          </m:rPr>
                          <w:rPr>
                            <w:rFonts w:ascii="Cambria Math" w:hAnsi="Cambria Math"/>
                          </w:rPr>
                          <m:t>2</m:t>
                        </m:r>
                      </m:sub>
                    </m:sSub>
                    <m:f>
                      <m:fPr>
                        <m:ctrlPr>
                          <w:rPr>
                            <w:rFonts w:ascii="Cambria Math" w:hAnsi="Cambria Math"/>
                          </w:rPr>
                        </m:ctrlPr>
                      </m:fPr>
                      <m:num>
                        <m:sSup>
                          <m:sSupPr>
                            <m:ctrlPr>
                              <w:rPr>
                                <w:rFonts w:ascii="Cambria Math" w:hAnsi="Cambria Math"/>
                              </w:rPr>
                            </m:ctrlPr>
                          </m:sSupPr>
                          <m:e>
                            <m:r>
                              <w:rPr>
                                <w:rFonts w:ascii="Cambria Math" w:hAnsi="Cambria Math"/>
                              </w:rPr>
                              <m:t>ε</m:t>
                            </m:r>
                          </m:e>
                          <m:sup>
                            <m:r>
                              <m:rPr>
                                <m:sty m:val="p"/>
                              </m:rPr>
                              <w:rPr>
                                <w:rFonts w:ascii="Cambria Math" w:hAnsi="Cambria Math"/>
                              </w:rPr>
                              <m:t>2</m:t>
                            </m:r>
                          </m:sup>
                        </m:sSup>
                      </m:num>
                      <m:den>
                        <m:r>
                          <w:rPr>
                            <w:rFonts w:ascii="Cambria Math" w:hAnsi="Cambria Math"/>
                          </w:rPr>
                          <m:t>k</m:t>
                        </m:r>
                      </m:den>
                    </m:f>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e</m:t>
                        </m:r>
                      </m:sub>
                    </m:sSub>
                  </m:e>
                </m:d>
              </m:e>
            </m:groupChr>
          </m:e>
          <m:lim>
            <m:r>
              <m:rPr>
                <m:nor/>
              </m:rPr>
              <m:t>source/sink</m:t>
            </m:r>
          </m:lim>
        </m:limLow>
      </m:oMath>
      <w:r w:rsidRPr="00B7030B">
        <w:tab/>
      </w:r>
      <w:r w:rsidR="00A320E3" w:rsidRPr="00B7030B">
        <w:rPr>
          <w:rStyle w:val="EquationCaption"/>
          <w:rFonts w:asciiTheme="minorHAnsi" w:hAnsiTheme="minorHAnsi"/>
        </w:rPr>
        <w:t>(</w:t>
      </w:r>
      <w:r w:rsidR="00A320E3">
        <w:rPr>
          <w:rStyle w:val="EquationCaption"/>
          <w:rFonts w:asciiTheme="minorHAnsi" w:hAnsiTheme="minorHAnsi"/>
        </w:rPr>
        <w:fldChar w:fldCharType="begin"/>
      </w:r>
      <w:r w:rsidR="00A320E3">
        <w:rPr>
          <w:rStyle w:val="EquationCaption"/>
          <w:rFonts w:asciiTheme="minorHAnsi" w:hAnsiTheme="minorHAnsi"/>
        </w:rPr>
        <w:instrText xml:space="preserve"> STYLEREF 1 \s </w:instrText>
      </w:r>
      <w:r w:rsidR="00A320E3">
        <w:rPr>
          <w:rStyle w:val="EquationCaption"/>
          <w:rFonts w:asciiTheme="minorHAnsi" w:hAnsiTheme="minorHAnsi"/>
        </w:rPr>
        <w:fldChar w:fldCharType="separate"/>
      </w:r>
      <w:r w:rsidR="00A95042">
        <w:rPr>
          <w:rStyle w:val="EquationCaption"/>
          <w:rFonts w:asciiTheme="minorHAnsi" w:hAnsiTheme="minorHAnsi"/>
          <w:noProof/>
        </w:rPr>
        <w:t>2</w:t>
      </w:r>
      <w:r w:rsidR="00A320E3">
        <w:rPr>
          <w:rStyle w:val="EquationCaption"/>
          <w:rFonts w:asciiTheme="minorHAnsi" w:hAnsiTheme="minorHAnsi"/>
        </w:rPr>
        <w:fldChar w:fldCharType="end"/>
      </w:r>
      <w:r w:rsidR="00A320E3">
        <w:rPr>
          <w:rStyle w:val="EquationCaption"/>
          <w:rFonts w:asciiTheme="minorHAnsi" w:hAnsiTheme="minorHAnsi"/>
        </w:rPr>
        <w:noBreakHyphen/>
      </w:r>
      <w:r w:rsidR="00A320E3">
        <w:rPr>
          <w:rStyle w:val="EquationCaption"/>
          <w:rFonts w:asciiTheme="minorHAnsi" w:hAnsiTheme="minorHAnsi"/>
        </w:rPr>
        <w:fldChar w:fldCharType="begin"/>
      </w:r>
      <w:r w:rsidR="00A320E3">
        <w:rPr>
          <w:rStyle w:val="EquationCaption"/>
          <w:rFonts w:asciiTheme="minorHAnsi" w:hAnsiTheme="minorHAnsi"/>
        </w:rPr>
        <w:instrText xml:space="preserve"> SEQ Equation \* ARABIC \s 1 </w:instrText>
      </w:r>
      <w:r w:rsidR="00A320E3">
        <w:rPr>
          <w:rStyle w:val="EquationCaption"/>
          <w:rFonts w:asciiTheme="minorHAnsi" w:hAnsiTheme="minorHAnsi"/>
        </w:rPr>
        <w:fldChar w:fldCharType="separate"/>
      </w:r>
      <w:r w:rsidR="00A95042">
        <w:rPr>
          <w:rStyle w:val="EquationCaption"/>
          <w:rFonts w:asciiTheme="minorHAnsi" w:hAnsiTheme="minorHAnsi"/>
          <w:noProof/>
        </w:rPr>
        <w:t>90</w:t>
      </w:r>
      <w:r w:rsidR="00A320E3">
        <w:rPr>
          <w:rStyle w:val="EquationCaption"/>
          <w:rFonts w:asciiTheme="minorHAnsi" w:hAnsiTheme="minorHAnsi"/>
        </w:rPr>
        <w:fldChar w:fldCharType="end"/>
      </w:r>
      <w:r w:rsidR="00A320E3" w:rsidRPr="00B7030B">
        <w:rPr>
          <w:rStyle w:val="EquationCaption"/>
          <w:rFonts w:asciiTheme="minorHAnsi" w:hAnsiTheme="minorHAnsi"/>
        </w:rPr>
        <w:t>)</w:t>
      </w:r>
    </w:p>
    <w:p w14:paraId="6A418D60" w14:textId="77777777" w:rsidR="006E4EF0" w:rsidRPr="00B7030B" w:rsidRDefault="006E4EF0" w:rsidP="00F518AF">
      <w:pPr>
        <w:jc w:val="right"/>
      </w:pPr>
    </w:p>
    <w:p w14:paraId="6FD980BA" w14:textId="4DD3FC7D" w:rsidR="006E4EF0" w:rsidRPr="003E4060" w:rsidRDefault="003E4060" w:rsidP="00B6554A">
      <w:r>
        <w:t>w</w:t>
      </w:r>
      <w:r w:rsidR="006E4EF0" w:rsidRPr="003E4060">
        <w:t xml:space="preserve">here </w:t>
      </w:r>
      <w:proofErr w:type="spellStart"/>
      <w:r w:rsidR="006E4EF0" w:rsidRPr="003E4060">
        <w:rPr>
          <w:i/>
        </w:rPr>
        <w:t>ν</w:t>
      </w:r>
      <w:r w:rsidR="006E4EF0" w:rsidRPr="003E4060">
        <w:rPr>
          <w:i/>
          <w:vertAlign w:val="subscript"/>
        </w:rPr>
        <w:t>t</w:t>
      </w:r>
      <w:proofErr w:type="spellEnd"/>
      <w:r w:rsidR="006E4EF0" w:rsidRPr="003E4060">
        <w:t xml:space="preserve">, </w:t>
      </w:r>
      <w:r w:rsidR="006E4EF0" w:rsidRPr="003E4060">
        <w:rPr>
          <w:i/>
        </w:rPr>
        <w:t>k</w:t>
      </w:r>
      <w:r w:rsidR="006E4EF0" w:rsidRPr="003E4060">
        <w:t xml:space="preserve">, and </w:t>
      </w:r>
      <w:r w:rsidR="006E4EF0" w:rsidRPr="003E4060">
        <w:rPr>
          <w:i/>
        </w:rPr>
        <w:t>ε</w:t>
      </w:r>
      <w:r w:rsidR="006E4EF0" w:rsidRPr="003E4060">
        <w:t xml:space="preserve"> are the eddy viscosity, turbulent kinetic energy</w:t>
      </w:r>
      <w:r w:rsidR="00616F13">
        <w:t>,</w:t>
      </w:r>
      <w:r w:rsidR="006E4EF0" w:rsidRPr="003E4060">
        <w:t xml:space="preserve"> and turbulent dissipation.  </w:t>
      </w:r>
      <w:r w:rsidR="006E4EF0" w:rsidRPr="003E4060">
        <w:rPr>
          <w:i/>
        </w:rPr>
        <w:t>P</w:t>
      </w:r>
      <w:r w:rsidR="006E4EF0" w:rsidRPr="003E4060">
        <w:t xml:space="preserve"> is the production term and is calculated using </w:t>
      </w:r>
      <w:r w:rsidR="00A320E3" w:rsidRPr="003E4060">
        <w:t xml:space="preserve">the following </w:t>
      </w:r>
      <w:r w:rsidR="006E4EF0" w:rsidRPr="003E4060">
        <w:t>equation</w:t>
      </w:r>
      <w:r w:rsidR="00A320E3" w:rsidRPr="003E4060">
        <w:t>:</w:t>
      </w:r>
      <w:r w:rsidR="006E4EF0" w:rsidRPr="003E4060">
        <w:t xml:space="preserve"> </w:t>
      </w:r>
    </w:p>
    <w:p w14:paraId="062C4C25" w14:textId="77777777" w:rsidR="006E4EF0" w:rsidRPr="00B7030B" w:rsidRDefault="006E4EF0" w:rsidP="00B6554A"/>
    <w:p w14:paraId="6C71E28F" w14:textId="2F516144" w:rsidR="006E4EF0" w:rsidRPr="00B7030B" w:rsidRDefault="008F3173" w:rsidP="00F518AF">
      <m:oMath>
        <m:r>
          <w:rPr>
            <w:rFonts w:ascii="Cambria Math"/>
          </w:rPr>
          <m:t>P=</m:t>
        </m:r>
        <m:sSub>
          <m:sSubPr>
            <m:ctrlPr>
              <w:rPr>
                <w:rFonts w:ascii="Cambria Math" w:hAnsi="Cambria Math"/>
                <w:i/>
              </w:rPr>
            </m:ctrlPr>
          </m:sSubPr>
          <m:e>
            <m:r>
              <w:rPr>
                <w:rFonts w:ascii="Cambria Math"/>
              </w:rPr>
              <m:t>ν</m:t>
            </m:r>
          </m:e>
          <m:sub>
            <m:r>
              <w:rPr>
                <w:rFonts w:ascii="Cambria Math"/>
              </w:rPr>
              <m:t>t</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rPr>
                      <m:t>∂U</m:t>
                    </m:r>
                  </m:num>
                  <m:den>
                    <m:r>
                      <w:rPr>
                        <w:rFonts w:ascii="Cambria Math"/>
                      </w:rPr>
                      <m:t>∂z</m:t>
                    </m:r>
                  </m:den>
                </m:f>
              </m:e>
            </m:d>
          </m:e>
          <m:sup>
            <m:r>
              <w:rPr>
                <w:rFonts w:ascii="Cambria Math"/>
              </w:rPr>
              <m:t>2</m:t>
            </m:r>
          </m:sup>
        </m:sSup>
      </m:oMath>
      <w:r w:rsidR="006E4EF0" w:rsidRPr="00B7030B">
        <w:tab/>
      </w:r>
      <w:r w:rsidR="006E4EF0" w:rsidRPr="00B7030B">
        <w:tab/>
      </w:r>
      <w:r w:rsidR="006E4EF0" w:rsidRPr="00B7030B">
        <w:tab/>
      </w:r>
      <w:r w:rsidR="006E4EF0" w:rsidRPr="00B7030B">
        <w:tab/>
      </w:r>
      <w:r w:rsidR="006E4EF0" w:rsidRPr="00B7030B">
        <w:tab/>
      </w:r>
      <w:r w:rsidR="006E4EF0" w:rsidRPr="00B7030B">
        <w:tab/>
      </w:r>
      <w:r w:rsidR="00A320E3" w:rsidRPr="00B7030B">
        <w:rPr>
          <w:rStyle w:val="EquationCaption"/>
          <w:rFonts w:asciiTheme="minorHAnsi" w:hAnsiTheme="minorHAnsi"/>
        </w:rPr>
        <w:t>(</w:t>
      </w:r>
      <w:r w:rsidR="00A320E3">
        <w:rPr>
          <w:rStyle w:val="EquationCaption"/>
          <w:rFonts w:asciiTheme="minorHAnsi" w:hAnsiTheme="minorHAnsi"/>
        </w:rPr>
        <w:fldChar w:fldCharType="begin"/>
      </w:r>
      <w:r w:rsidR="00A320E3">
        <w:rPr>
          <w:rStyle w:val="EquationCaption"/>
          <w:rFonts w:asciiTheme="minorHAnsi" w:hAnsiTheme="minorHAnsi"/>
        </w:rPr>
        <w:instrText xml:space="preserve"> STYLEREF 1 \s </w:instrText>
      </w:r>
      <w:r w:rsidR="00A320E3">
        <w:rPr>
          <w:rStyle w:val="EquationCaption"/>
          <w:rFonts w:asciiTheme="minorHAnsi" w:hAnsiTheme="minorHAnsi"/>
        </w:rPr>
        <w:fldChar w:fldCharType="separate"/>
      </w:r>
      <w:r w:rsidR="00A95042">
        <w:rPr>
          <w:rStyle w:val="EquationCaption"/>
          <w:rFonts w:asciiTheme="minorHAnsi" w:hAnsiTheme="minorHAnsi"/>
          <w:noProof/>
        </w:rPr>
        <w:t>2</w:t>
      </w:r>
      <w:r w:rsidR="00A320E3">
        <w:rPr>
          <w:rStyle w:val="EquationCaption"/>
          <w:rFonts w:asciiTheme="minorHAnsi" w:hAnsiTheme="minorHAnsi"/>
        </w:rPr>
        <w:fldChar w:fldCharType="end"/>
      </w:r>
      <w:r w:rsidR="00A320E3">
        <w:rPr>
          <w:rStyle w:val="EquationCaption"/>
          <w:rFonts w:asciiTheme="minorHAnsi" w:hAnsiTheme="minorHAnsi"/>
        </w:rPr>
        <w:noBreakHyphen/>
      </w:r>
      <w:r w:rsidR="00A320E3">
        <w:rPr>
          <w:rStyle w:val="EquationCaption"/>
          <w:rFonts w:asciiTheme="minorHAnsi" w:hAnsiTheme="minorHAnsi"/>
        </w:rPr>
        <w:fldChar w:fldCharType="begin"/>
      </w:r>
      <w:r w:rsidR="00A320E3">
        <w:rPr>
          <w:rStyle w:val="EquationCaption"/>
          <w:rFonts w:asciiTheme="minorHAnsi" w:hAnsiTheme="minorHAnsi"/>
        </w:rPr>
        <w:instrText xml:space="preserve"> SEQ Equation \* ARABIC \s 1 </w:instrText>
      </w:r>
      <w:r w:rsidR="00A320E3">
        <w:rPr>
          <w:rStyle w:val="EquationCaption"/>
          <w:rFonts w:asciiTheme="minorHAnsi" w:hAnsiTheme="minorHAnsi"/>
        </w:rPr>
        <w:fldChar w:fldCharType="separate"/>
      </w:r>
      <w:r w:rsidR="00A95042">
        <w:rPr>
          <w:rStyle w:val="EquationCaption"/>
          <w:rFonts w:asciiTheme="minorHAnsi" w:hAnsiTheme="minorHAnsi"/>
          <w:noProof/>
        </w:rPr>
        <w:t>91</w:t>
      </w:r>
      <w:r w:rsidR="00A320E3">
        <w:rPr>
          <w:rStyle w:val="EquationCaption"/>
          <w:rFonts w:asciiTheme="minorHAnsi" w:hAnsiTheme="minorHAnsi"/>
        </w:rPr>
        <w:fldChar w:fldCharType="end"/>
      </w:r>
      <w:r w:rsidR="00A320E3" w:rsidRPr="00B7030B">
        <w:rPr>
          <w:rStyle w:val="EquationCaption"/>
          <w:rFonts w:asciiTheme="minorHAnsi" w:hAnsiTheme="minorHAnsi"/>
        </w:rPr>
        <w:t>)</w:t>
      </w:r>
    </w:p>
    <w:p w14:paraId="680D6DD9" w14:textId="692BC83E" w:rsidR="006E4EF0" w:rsidRDefault="006E4EF0" w:rsidP="00B6554A">
      <w:r w:rsidRPr="003E4060">
        <w:t>and</w:t>
      </w:r>
      <w:r w:rsidRPr="003E4060">
        <w:rPr>
          <w:i/>
        </w:rPr>
        <w:t xml:space="preserve"> G</w:t>
      </w:r>
      <w:r w:rsidRPr="003E4060">
        <w:t xml:space="preserve"> is the buoyancy term and is represented using</w:t>
      </w:r>
    </w:p>
    <w:p w14:paraId="4FADEBD5" w14:textId="77777777" w:rsidR="00F518AF" w:rsidRPr="003E4060" w:rsidRDefault="00F518AF" w:rsidP="00B6554A"/>
    <w:p w14:paraId="663C1F3B" w14:textId="16BA0225" w:rsidR="006E4EF0" w:rsidRPr="00B7030B" w:rsidRDefault="008F3173" w:rsidP="00127D1D">
      <w:pPr>
        <w:spacing w:after="120"/>
      </w:pPr>
      <m:oMath>
        <m:r>
          <w:rPr>
            <w:rFonts w:ascii="Cambria Math"/>
          </w:rPr>
          <m:t>G=</m:t>
        </m:r>
        <m:r>
          <w:rPr>
            <w:rFonts w:ascii="Cambria Math"/>
          </w:rPr>
          <m:t>-</m:t>
        </m:r>
        <m:f>
          <m:fPr>
            <m:ctrlPr>
              <w:rPr>
                <w:rFonts w:ascii="Cambria Math" w:hAnsi="Cambria Math"/>
                <w:i/>
              </w:rPr>
            </m:ctrlPr>
          </m:fPr>
          <m:num>
            <m:sSub>
              <m:sSubPr>
                <m:ctrlPr>
                  <w:rPr>
                    <w:rFonts w:ascii="Cambria Math" w:hAnsi="Cambria Math"/>
                    <w:i/>
                  </w:rPr>
                </m:ctrlPr>
              </m:sSubPr>
              <m:e>
                <m:r>
                  <w:rPr>
                    <w:rFonts w:ascii="Cambria Math"/>
                  </w:rPr>
                  <m:t>ν</m:t>
                </m:r>
              </m:e>
              <m:sub>
                <m:r>
                  <w:rPr>
                    <w:rFonts w:ascii="Cambria Math"/>
                  </w:rPr>
                  <m:t>t</m:t>
                </m:r>
              </m:sub>
            </m:sSub>
          </m:num>
          <m:den>
            <m:sSub>
              <m:sSubPr>
                <m:ctrlPr>
                  <w:rPr>
                    <w:rFonts w:ascii="Cambria Math" w:hAnsi="Cambria Math"/>
                    <w:i/>
                  </w:rPr>
                </m:ctrlPr>
              </m:sSubPr>
              <m:e>
                <m:r>
                  <w:rPr>
                    <w:rFonts w:ascii="Cambria Math"/>
                  </w:rPr>
                  <m:t>σ</m:t>
                </m:r>
              </m:e>
              <m:sub>
                <m:r>
                  <w:rPr>
                    <w:rFonts w:ascii="Cambria Math"/>
                  </w:rPr>
                  <m:t>t</m:t>
                </m:r>
              </m:sub>
            </m:sSub>
          </m:den>
        </m:f>
        <m:sSup>
          <m:sSupPr>
            <m:ctrlPr>
              <w:rPr>
                <w:rFonts w:ascii="Cambria Math" w:hAnsi="Cambria Math"/>
                <w:i/>
              </w:rPr>
            </m:ctrlPr>
          </m:sSupPr>
          <m:e>
            <m:r>
              <w:rPr>
                <w:rFonts w:ascii="Cambria Math"/>
              </w:rPr>
              <m:t>N</m:t>
            </m:r>
          </m:e>
          <m:sup>
            <m:r>
              <w:rPr>
                <w:rFonts w:ascii="Cambria Math"/>
              </w:rPr>
              <m:t>2</m:t>
            </m:r>
          </m:sup>
        </m:sSup>
      </m:oMath>
      <w:r w:rsidR="006E4EF0" w:rsidRPr="00B7030B">
        <w:tab/>
      </w:r>
      <w:r w:rsidR="00F70FFA" w:rsidRPr="00B7030B" w:rsidDel="00F70FFA">
        <w:t xml:space="preserve"> </w:t>
      </w:r>
      <w:r w:rsidR="00A320E3" w:rsidRPr="00B7030B">
        <w:rPr>
          <w:rStyle w:val="EquationCaption"/>
          <w:rFonts w:asciiTheme="minorHAnsi" w:hAnsiTheme="minorHAnsi"/>
        </w:rPr>
        <w:t>(</w:t>
      </w:r>
      <w:r w:rsidR="00A320E3">
        <w:rPr>
          <w:rStyle w:val="EquationCaption"/>
          <w:rFonts w:asciiTheme="minorHAnsi" w:hAnsiTheme="minorHAnsi"/>
        </w:rPr>
        <w:fldChar w:fldCharType="begin"/>
      </w:r>
      <w:r w:rsidR="00A320E3">
        <w:rPr>
          <w:rStyle w:val="EquationCaption"/>
          <w:rFonts w:asciiTheme="minorHAnsi" w:hAnsiTheme="minorHAnsi"/>
        </w:rPr>
        <w:instrText xml:space="preserve"> STYLEREF 1 \s </w:instrText>
      </w:r>
      <w:r w:rsidR="00A320E3">
        <w:rPr>
          <w:rStyle w:val="EquationCaption"/>
          <w:rFonts w:asciiTheme="minorHAnsi" w:hAnsiTheme="minorHAnsi"/>
        </w:rPr>
        <w:fldChar w:fldCharType="separate"/>
      </w:r>
      <w:r w:rsidR="00A95042">
        <w:rPr>
          <w:rStyle w:val="EquationCaption"/>
          <w:rFonts w:asciiTheme="minorHAnsi" w:hAnsiTheme="minorHAnsi"/>
          <w:noProof/>
        </w:rPr>
        <w:t>2</w:t>
      </w:r>
      <w:r w:rsidR="00A320E3">
        <w:rPr>
          <w:rStyle w:val="EquationCaption"/>
          <w:rFonts w:asciiTheme="minorHAnsi" w:hAnsiTheme="minorHAnsi"/>
        </w:rPr>
        <w:fldChar w:fldCharType="end"/>
      </w:r>
      <w:r w:rsidR="00A320E3">
        <w:rPr>
          <w:rStyle w:val="EquationCaption"/>
          <w:rFonts w:asciiTheme="minorHAnsi" w:hAnsiTheme="minorHAnsi"/>
        </w:rPr>
        <w:noBreakHyphen/>
      </w:r>
      <w:r w:rsidR="00A320E3">
        <w:rPr>
          <w:rStyle w:val="EquationCaption"/>
          <w:rFonts w:asciiTheme="minorHAnsi" w:hAnsiTheme="minorHAnsi"/>
        </w:rPr>
        <w:fldChar w:fldCharType="begin"/>
      </w:r>
      <w:r w:rsidR="00A320E3">
        <w:rPr>
          <w:rStyle w:val="EquationCaption"/>
          <w:rFonts w:asciiTheme="minorHAnsi" w:hAnsiTheme="minorHAnsi"/>
        </w:rPr>
        <w:instrText xml:space="preserve"> SEQ Equation \* ARABIC \s 1 </w:instrText>
      </w:r>
      <w:r w:rsidR="00A320E3">
        <w:rPr>
          <w:rStyle w:val="EquationCaption"/>
          <w:rFonts w:asciiTheme="minorHAnsi" w:hAnsiTheme="minorHAnsi"/>
        </w:rPr>
        <w:fldChar w:fldCharType="separate"/>
      </w:r>
      <w:r w:rsidR="00A95042">
        <w:rPr>
          <w:rStyle w:val="EquationCaption"/>
          <w:rFonts w:asciiTheme="minorHAnsi" w:hAnsiTheme="minorHAnsi"/>
          <w:noProof/>
        </w:rPr>
        <w:t>92</w:t>
      </w:r>
      <w:r w:rsidR="00A320E3">
        <w:rPr>
          <w:rStyle w:val="EquationCaption"/>
          <w:rFonts w:asciiTheme="minorHAnsi" w:hAnsiTheme="minorHAnsi"/>
        </w:rPr>
        <w:fldChar w:fldCharType="end"/>
      </w:r>
      <w:r w:rsidR="00A320E3" w:rsidRPr="00B7030B">
        <w:rPr>
          <w:rStyle w:val="EquationCaption"/>
          <w:rFonts w:asciiTheme="minorHAnsi" w:hAnsiTheme="minorHAnsi"/>
        </w:rPr>
        <w:t>)</w:t>
      </w:r>
    </w:p>
    <w:p w14:paraId="2B870EE0" w14:textId="09FD364A" w:rsidR="006E4EF0" w:rsidRDefault="006E4EF0" w:rsidP="00B6554A">
      <w:r w:rsidRPr="003E4060">
        <w:t xml:space="preserve">The production of turbulent kinetic energy and turbulent dissipation from boundary friction are represented by the terms </w:t>
      </w:r>
      <w:r w:rsidRPr="003E4060">
        <w:rPr>
          <w:i/>
        </w:rPr>
        <w:t>P</w:t>
      </w:r>
      <w:r w:rsidRPr="003E4060">
        <w:rPr>
          <w:i/>
          <w:vertAlign w:val="subscript"/>
        </w:rPr>
        <w:t>k</w:t>
      </w:r>
      <w:r w:rsidRPr="003E4060">
        <w:t xml:space="preserve"> and </w:t>
      </w:r>
      <w:proofErr w:type="spellStart"/>
      <w:r w:rsidRPr="003E4060">
        <w:rPr>
          <w:i/>
        </w:rPr>
        <w:t>P</w:t>
      </w:r>
      <w:r w:rsidRPr="003E4060">
        <w:rPr>
          <w:i/>
          <w:vertAlign w:val="subscript"/>
        </w:rPr>
        <w:t>ε</w:t>
      </w:r>
      <w:proofErr w:type="spellEnd"/>
      <w:r w:rsidRPr="003E4060">
        <w:t xml:space="preserve">.  These terms are calculated using </w:t>
      </w:r>
      <w:r w:rsidR="00A320E3" w:rsidRPr="003E4060">
        <w:t xml:space="preserve">the following </w:t>
      </w:r>
      <w:r w:rsidRPr="003E4060">
        <w:t>equations</w:t>
      </w:r>
      <w:r w:rsidR="00A320E3" w:rsidRPr="003E4060">
        <w:t>:</w:t>
      </w:r>
    </w:p>
    <w:p w14:paraId="521871CC" w14:textId="77777777" w:rsidR="00F518AF" w:rsidRPr="003E4060" w:rsidRDefault="00F518AF" w:rsidP="00B6554A"/>
    <w:p w14:paraId="77526530" w14:textId="78F0FA7D" w:rsidR="006E4EF0" w:rsidRPr="00B7030B" w:rsidRDefault="00000000" w:rsidP="0076230E">
      <w:pPr>
        <w:spacing w:after="120"/>
        <w:jc w:val="left"/>
      </w:pPr>
      <m:oMath>
        <m:sSub>
          <m:sSubPr>
            <m:ctrlPr>
              <w:rPr>
                <w:rFonts w:ascii="Cambria Math" w:hAnsi="Cambria Math"/>
                <w:i/>
                <w:vertAlign w:val="subscript"/>
              </w:rPr>
            </m:ctrlPr>
          </m:sSubPr>
          <m:e>
            <m:r>
              <w:rPr>
                <w:rFonts w:ascii="Cambria Math"/>
                <w:vertAlign w:val="subscript"/>
              </w:rPr>
              <m:t>P</m:t>
            </m:r>
          </m:e>
          <m:sub>
            <m:r>
              <w:rPr>
                <w:rFonts w:ascii="Cambria Math"/>
                <w:vertAlign w:val="subscript"/>
              </w:rPr>
              <m:t>k</m:t>
            </m:r>
          </m:sub>
        </m:sSub>
        <m:r>
          <w:rPr>
            <w:rFonts w:ascii="Cambria Math"/>
            <w:vertAlign w:val="subscript"/>
          </w:rPr>
          <m:t>=</m:t>
        </m:r>
        <m:f>
          <m:fPr>
            <m:ctrlPr>
              <w:rPr>
                <w:rFonts w:ascii="Cambria Math" w:hAnsi="Cambria Math"/>
                <w:i/>
                <w:vertAlign w:val="subscript"/>
              </w:rPr>
            </m:ctrlPr>
          </m:fPr>
          <m:num>
            <m:sSub>
              <m:sSubPr>
                <m:ctrlPr>
                  <w:rPr>
                    <w:rFonts w:ascii="Cambria Math" w:hAnsi="Cambria Math"/>
                    <w:i/>
                    <w:vertAlign w:val="subscript"/>
                  </w:rPr>
                </m:ctrlPr>
              </m:sSubPr>
              <m:e>
                <m:r>
                  <w:rPr>
                    <w:rFonts w:ascii="Cambria Math"/>
                    <w:vertAlign w:val="subscript"/>
                  </w:rPr>
                  <m:t>C</m:t>
                </m:r>
              </m:e>
              <m:sub>
                <m:r>
                  <w:rPr>
                    <w:rFonts w:ascii="Cambria Math"/>
                    <w:vertAlign w:val="subscript"/>
                  </w:rPr>
                  <m:t>f</m:t>
                </m:r>
              </m:sub>
            </m:sSub>
            <m:d>
              <m:dPr>
                <m:begChr m:val="|"/>
                <m:endChr m:val="|"/>
                <m:ctrlPr>
                  <w:rPr>
                    <w:rFonts w:ascii="Cambria Math" w:hAnsi="Cambria Math"/>
                    <w:i/>
                    <w:vertAlign w:val="subscript"/>
                  </w:rPr>
                </m:ctrlPr>
              </m:dPr>
              <m:e>
                <m:sSup>
                  <m:sSupPr>
                    <m:ctrlPr>
                      <w:rPr>
                        <w:rFonts w:ascii="Cambria Math" w:hAnsi="Cambria Math"/>
                        <w:i/>
                        <w:vertAlign w:val="subscript"/>
                      </w:rPr>
                    </m:ctrlPr>
                  </m:sSupPr>
                  <m:e>
                    <m:r>
                      <w:rPr>
                        <w:rFonts w:ascii="Cambria Math"/>
                        <w:vertAlign w:val="subscript"/>
                      </w:rPr>
                      <m:t>U</m:t>
                    </m:r>
                  </m:e>
                  <m:sup>
                    <m:r>
                      <w:rPr>
                        <w:rFonts w:ascii="Cambria Math"/>
                        <w:vertAlign w:val="subscript"/>
                      </w:rPr>
                      <m:t>3</m:t>
                    </m:r>
                  </m:sup>
                </m:sSup>
              </m:e>
            </m:d>
          </m:num>
          <m:den>
            <m:r>
              <w:rPr>
                <w:rFonts w:ascii="Cambria Math"/>
                <w:vertAlign w:val="subscript"/>
              </w:rPr>
              <m:t>(0.5</m:t>
            </m:r>
            <m:r>
              <w:rPr>
                <w:rFonts w:ascii="Cambria Math"/>
                <w:vertAlign w:val="subscript"/>
              </w:rPr>
              <m:t>B</m:t>
            </m:r>
            <m:r>
              <w:rPr>
                <w:rFonts w:ascii="Cambria Math"/>
                <w:vertAlign w:val="subscript"/>
              </w:rPr>
              <m:t>)</m:t>
            </m:r>
          </m:den>
        </m:f>
      </m:oMath>
      <w:r w:rsidR="006E4EF0" w:rsidRPr="00B7030B">
        <w:rPr>
          <w:vertAlign w:val="subscript"/>
        </w:rPr>
        <w:tab/>
      </w:r>
      <w:r w:rsidR="00A320E3" w:rsidRPr="00B7030B">
        <w:rPr>
          <w:rStyle w:val="EquationCaption"/>
          <w:rFonts w:asciiTheme="minorHAnsi" w:hAnsiTheme="minorHAnsi"/>
        </w:rPr>
        <w:t>(</w:t>
      </w:r>
      <w:r w:rsidR="00A320E3">
        <w:rPr>
          <w:rStyle w:val="EquationCaption"/>
          <w:rFonts w:asciiTheme="minorHAnsi" w:hAnsiTheme="minorHAnsi"/>
        </w:rPr>
        <w:fldChar w:fldCharType="begin"/>
      </w:r>
      <w:r w:rsidR="00A320E3">
        <w:rPr>
          <w:rStyle w:val="EquationCaption"/>
          <w:rFonts w:asciiTheme="minorHAnsi" w:hAnsiTheme="minorHAnsi"/>
        </w:rPr>
        <w:instrText xml:space="preserve"> STYLEREF 1 \s </w:instrText>
      </w:r>
      <w:r w:rsidR="00A320E3">
        <w:rPr>
          <w:rStyle w:val="EquationCaption"/>
          <w:rFonts w:asciiTheme="minorHAnsi" w:hAnsiTheme="minorHAnsi"/>
        </w:rPr>
        <w:fldChar w:fldCharType="separate"/>
      </w:r>
      <w:r w:rsidR="00A95042">
        <w:rPr>
          <w:rStyle w:val="EquationCaption"/>
          <w:rFonts w:asciiTheme="minorHAnsi" w:hAnsiTheme="minorHAnsi"/>
          <w:noProof/>
        </w:rPr>
        <w:t>2</w:t>
      </w:r>
      <w:r w:rsidR="00A320E3">
        <w:rPr>
          <w:rStyle w:val="EquationCaption"/>
          <w:rFonts w:asciiTheme="minorHAnsi" w:hAnsiTheme="minorHAnsi"/>
        </w:rPr>
        <w:fldChar w:fldCharType="end"/>
      </w:r>
      <w:r w:rsidR="00A320E3">
        <w:rPr>
          <w:rStyle w:val="EquationCaption"/>
          <w:rFonts w:asciiTheme="minorHAnsi" w:hAnsiTheme="minorHAnsi"/>
        </w:rPr>
        <w:noBreakHyphen/>
      </w:r>
      <w:r w:rsidR="00A320E3">
        <w:rPr>
          <w:rStyle w:val="EquationCaption"/>
          <w:rFonts w:asciiTheme="minorHAnsi" w:hAnsiTheme="minorHAnsi"/>
        </w:rPr>
        <w:fldChar w:fldCharType="begin"/>
      </w:r>
      <w:r w:rsidR="00A320E3">
        <w:rPr>
          <w:rStyle w:val="EquationCaption"/>
          <w:rFonts w:asciiTheme="minorHAnsi" w:hAnsiTheme="minorHAnsi"/>
        </w:rPr>
        <w:instrText xml:space="preserve"> SEQ Equation \* ARABIC \s 1 </w:instrText>
      </w:r>
      <w:r w:rsidR="00A320E3">
        <w:rPr>
          <w:rStyle w:val="EquationCaption"/>
          <w:rFonts w:asciiTheme="minorHAnsi" w:hAnsiTheme="minorHAnsi"/>
        </w:rPr>
        <w:fldChar w:fldCharType="separate"/>
      </w:r>
      <w:r w:rsidR="00A95042">
        <w:rPr>
          <w:rStyle w:val="EquationCaption"/>
          <w:rFonts w:asciiTheme="minorHAnsi" w:hAnsiTheme="minorHAnsi"/>
          <w:noProof/>
        </w:rPr>
        <w:t>93</w:t>
      </w:r>
      <w:r w:rsidR="00A320E3">
        <w:rPr>
          <w:rStyle w:val="EquationCaption"/>
          <w:rFonts w:asciiTheme="minorHAnsi" w:hAnsiTheme="minorHAnsi"/>
        </w:rPr>
        <w:fldChar w:fldCharType="end"/>
      </w:r>
      <w:r w:rsidR="00A320E3" w:rsidRPr="00B7030B">
        <w:rPr>
          <w:rStyle w:val="EquationCaption"/>
          <w:rFonts w:asciiTheme="minorHAnsi" w:hAnsiTheme="minorHAnsi"/>
        </w:rPr>
        <w:t>)</w:t>
      </w:r>
    </w:p>
    <w:p w14:paraId="2F00DD06" w14:textId="4FC67E54" w:rsidR="006E4EF0" w:rsidRPr="00B7030B" w:rsidRDefault="00000000" w:rsidP="0076230E">
      <w:pPr>
        <w:jc w:val="left"/>
      </w:pPr>
      <m:oMath>
        <m:sSub>
          <m:sSubPr>
            <m:ctrlPr>
              <w:rPr>
                <w:rFonts w:ascii="Cambria Math" w:hAnsi="Cambria Math"/>
                <w:i/>
                <w:vertAlign w:val="subscript"/>
              </w:rPr>
            </m:ctrlPr>
          </m:sSubPr>
          <m:e>
            <m:r>
              <w:rPr>
                <w:rFonts w:ascii="Cambria Math"/>
                <w:vertAlign w:val="subscript"/>
              </w:rPr>
              <m:t>P</m:t>
            </m:r>
          </m:e>
          <m:sub>
            <m:r>
              <w:rPr>
                <w:rFonts w:ascii="Cambria Math"/>
                <w:vertAlign w:val="subscript"/>
              </w:rPr>
              <m:t>ε</m:t>
            </m:r>
          </m:sub>
        </m:sSub>
        <m:r>
          <w:rPr>
            <w:rFonts w:ascii="Cambria Math"/>
            <w:vertAlign w:val="subscript"/>
          </w:rPr>
          <m:t>=</m:t>
        </m:r>
        <m:f>
          <m:fPr>
            <m:ctrlPr>
              <w:rPr>
                <w:rFonts w:ascii="Cambria Math" w:hAnsi="Cambria Math"/>
                <w:i/>
                <w:vertAlign w:val="subscript"/>
              </w:rPr>
            </m:ctrlPr>
          </m:fPr>
          <m:num>
            <m:r>
              <w:rPr>
                <w:rFonts w:ascii="Cambria Math"/>
                <w:vertAlign w:val="subscript"/>
              </w:rPr>
              <m:t>10</m:t>
            </m:r>
            <m:sSubSup>
              <m:sSubSupPr>
                <m:ctrlPr>
                  <w:rPr>
                    <w:rFonts w:ascii="Cambria Math" w:hAnsi="Cambria Math"/>
                    <w:i/>
                    <w:vertAlign w:val="subscript"/>
                  </w:rPr>
                </m:ctrlPr>
              </m:sSubSupPr>
              <m:e>
                <m:r>
                  <w:rPr>
                    <w:rFonts w:ascii="Cambria Math"/>
                    <w:vertAlign w:val="subscript"/>
                  </w:rPr>
                  <m:t>C</m:t>
                </m:r>
              </m:e>
              <m:sub>
                <m:r>
                  <w:rPr>
                    <w:rFonts w:ascii="Cambria Math"/>
                    <w:vertAlign w:val="subscript"/>
                  </w:rPr>
                  <m:t>f</m:t>
                </m:r>
              </m:sub>
              <m:sup>
                <m:r>
                  <w:rPr>
                    <w:rFonts w:ascii="Cambria Math"/>
                    <w:vertAlign w:val="subscript"/>
                  </w:rPr>
                  <m:t>1.25</m:t>
                </m:r>
              </m:sup>
            </m:sSubSup>
            <m:sSup>
              <m:sSupPr>
                <m:ctrlPr>
                  <w:rPr>
                    <w:rFonts w:ascii="Cambria Math" w:hAnsi="Cambria Math"/>
                    <w:i/>
                    <w:vertAlign w:val="subscript"/>
                  </w:rPr>
                </m:ctrlPr>
              </m:sSupPr>
              <m:e>
                <m:r>
                  <w:rPr>
                    <w:rFonts w:ascii="Cambria Math"/>
                    <w:vertAlign w:val="subscript"/>
                  </w:rPr>
                  <m:t>U</m:t>
                </m:r>
              </m:e>
              <m:sup>
                <m:r>
                  <w:rPr>
                    <w:rFonts w:ascii="Cambria Math"/>
                    <w:vertAlign w:val="subscript"/>
                  </w:rPr>
                  <m:t>4</m:t>
                </m:r>
              </m:sup>
            </m:sSup>
          </m:num>
          <m:den>
            <m:r>
              <w:rPr>
                <w:rFonts w:ascii="Cambria Math"/>
                <w:vertAlign w:val="subscript"/>
              </w:rPr>
              <m:t>(0.5</m:t>
            </m:r>
            <m:r>
              <w:rPr>
                <w:rFonts w:ascii="Cambria Math"/>
                <w:vertAlign w:val="subscript"/>
              </w:rPr>
              <m:t>B</m:t>
            </m:r>
            <m:sSup>
              <m:sSupPr>
                <m:ctrlPr>
                  <w:rPr>
                    <w:rFonts w:ascii="Cambria Math" w:hAnsi="Cambria Math"/>
                    <w:i/>
                    <w:vertAlign w:val="subscript"/>
                  </w:rPr>
                </m:ctrlPr>
              </m:sSupPr>
              <m:e>
                <m:r>
                  <w:rPr>
                    <w:rFonts w:ascii="Cambria Math"/>
                    <w:vertAlign w:val="subscript"/>
                  </w:rPr>
                  <m:t>)</m:t>
                </m:r>
              </m:e>
              <m:sup>
                <m:r>
                  <w:rPr>
                    <w:rFonts w:ascii="Cambria Math"/>
                    <w:vertAlign w:val="subscript"/>
                  </w:rPr>
                  <m:t>2</m:t>
                </m:r>
              </m:sup>
            </m:sSup>
          </m:den>
        </m:f>
      </m:oMath>
      <w:r w:rsidR="006E4EF0" w:rsidRPr="00B7030B">
        <w:rPr>
          <w:vertAlign w:val="subscript"/>
        </w:rPr>
        <w:tab/>
      </w:r>
      <w:r w:rsidR="00A320E3" w:rsidRPr="00B7030B">
        <w:rPr>
          <w:rStyle w:val="EquationCaption"/>
          <w:rFonts w:asciiTheme="minorHAnsi" w:hAnsiTheme="minorHAnsi"/>
        </w:rPr>
        <w:t>(</w:t>
      </w:r>
      <w:r w:rsidR="00A320E3">
        <w:rPr>
          <w:rStyle w:val="EquationCaption"/>
          <w:rFonts w:asciiTheme="minorHAnsi" w:hAnsiTheme="minorHAnsi"/>
        </w:rPr>
        <w:fldChar w:fldCharType="begin"/>
      </w:r>
      <w:r w:rsidR="00A320E3">
        <w:rPr>
          <w:rStyle w:val="EquationCaption"/>
          <w:rFonts w:asciiTheme="minorHAnsi" w:hAnsiTheme="minorHAnsi"/>
        </w:rPr>
        <w:instrText xml:space="preserve"> STYLEREF 1 \s </w:instrText>
      </w:r>
      <w:r w:rsidR="00A320E3">
        <w:rPr>
          <w:rStyle w:val="EquationCaption"/>
          <w:rFonts w:asciiTheme="minorHAnsi" w:hAnsiTheme="minorHAnsi"/>
        </w:rPr>
        <w:fldChar w:fldCharType="separate"/>
      </w:r>
      <w:r w:rsidR="00A95042">
        <w:rPr>
          <w:rStyle w:val="EquationCaption"/>
          <w:rFonts w:asciiTheme="minorHAnsi" w:hAnsiTheme="minorHAnsi"/>
          <w:noProof/>
        </w:rPr>
        <w:t>2</w:t>
      </w:r>
      <w:r w:rsidR="00A320E3">
        <w:rPr>
          <w:rStyle w:val="EquationCaption"/>
          <w:rFonts w:asciiTheme="minorHAnsi" w:hAnsiTheme="minorHAnsi"/>
        </w:rPr>
        <w:fldChar w:fldCharType="end"/>
      </w:r>
      <w:r w:rsidR="00A320E3">
        <w:rPr>
          <w:rStyle w:val="EquationCaption"/>
          <w:rFonts w:asciiTheme="minorHAnsi" w:hAnsiTheme="minorHAnsi"/>
        </w:rPr>
        <w:noBreakHyphen/>
      </w:r>
      <w:r w:rsidR="00A320E3">
        <w:rPr>
          <w:rStyle w:val="EquationCaption"/>
          <w:rFonts w:asciiTheme="minorHAnsi" w:hAnsiTheme="minorHAnsi"/>
        </w:rPr>
        <w:fldChar w:fldCharType="begin"/>
      </w:r>
      <w:r w:rsidR="00A320E3">
        <w:rPr>
          <w:rStyle w:val="EquationCaption"/>
          <w:rFonts w:asciiTheme="minorHAnsi" w:hAnsiTheme="minorHAnsi"/>
        </w:rPr>
        <w:instrText xml:space="preserve"> SEQ Equation \* ARABIC \s 1 </w:instrText>
      </w:r>
      <w:r w:rsidR="00A320E3">
        <w:rPr>
          <w:rStyle w:val="EquationCaption"/>
          <w:rFonts w:asciiTheme="minorHAnsi" w:hAnsiTheme="minorHAnsi"/>
        </w:rPr>
        <w:fldChar w:fldCharType="separate"/>
      </w:r>
      <w:r w:rsidR="00A95042">
        <w:rPr>
          <w:rStyle w:val="EquationCaption"/>
          <w:rFonts w:asciiTheme="minorHAnsi" w:hAnsiTheme="minorHAnsi"/>
          <w:noProof/>
        </w:rPr>
        <w:t>94</w:t>
      </w:r>
      <w:r w:rsidR="00A320E3">
        <w:rPr>
          <w:rStyle w:val="EquationCaption"/>
          <w:rFonts w:asciiTheme="minorHAnsi" w:hAnsiTheme="minorHAnsi"/>
        </w:rPr>
        <w:fldChar w:fldCharType="end"/>
      </w:r>
      <w:r w:rsidR="00A320E3" w:rsidRPr="00B7030B">
        <w:rPr>
          <w:rStyle w:val="EquationCaption"/>
          <w:rFonts w:asciiTheme="minorHAnsi" w:hAnsiTheme="minorHAnsi"/>
        </w:rPr>
        <w:t>)</w:t>
      </w:r>
    </w:p>
    <w:p w14:paraId="4F2BE8F3" w14:textId="77777777" w:rsidR="006E4EF0" w:rsidRPr="00B7030B" w:rsidRDefault="006E4EF0" w:rsidP="00B6554A"/>
    <w:p w14:paraId="62948DD7" w14:textId="77777777" w:rsidR="006E4EF0" w:rsidRPr="003E4060" w:rsidRDefault="006E4EF0" w:rsidP="00B6554A">
      <w:r w:rsidRPr="003E4060">
        <w:t xml:space="preserve">The friction coefficient </w:t>
      </w:r>
      <w:proofErr w:type="gramStart"/>
      <w:r w:rsidRPr="003E4060">
        <w:rPr>
          <w:i/>
          <w:iCs/>
        </w:rPr>
        <w:t>C</w:t>
      </w:r>
      <w:r w:rsidRPr="003E4060">
        <w:rPr>
          <w:i/>
          <w:iCs/>
          <w:vertAlign w:val="subscript"/>
        </w:rPr>
        <w:t xml:space="preserve">f </w:t>
      </w:r>
      <w:r w:rsidRPr="003E4060">
        <w:t xml:space="preserve"> is</w:t>
      </w:r>
      <w:proofErr w:type="gramEnd"/>
      <w:r w:rsidRPr="003E4060">
        <w:t xml:space="preserve"> defined </w:t>
      </w:r>
      <w:r w:rsidR="00A320E3" w:rsidRPr="003E4060">
        <w:t>as</w:t>
      </w:r>
    </w:p>
    <w:p w14:paraId="688D6497" w14:textId="77777777" w:rsidR="00282921" w:rsidRPr="0076230E" w:rsidRDefault="00282921" w:rsidP="00282921">
      <w:pPr>
        <w:jc w:val="center"/>
      </w:pPr>
    </w:p>
    <w:p w14:paraId="78124998" w14:textId="014C429D" w:rsidR="006E4EF0" w:rsidRPr="00B7030B" w:rsidRDefault="00000000" w:rsidP="0076230E">
      <w:pPr>
        <w:tabs>
          <w:tab w:val="left" w:pos="2601"/>
        </w:tabs>
        <w:jc w:val="left"/>
      </w:pPr>
      <m:oMath>
        <m:sSub>
          <m:sSubPr>
            <m:ctrlPr>
              <w:rPr>
                <w:rFonts w:ascii="Cambria Math" w:hAnsi="Cambria Math"/>
                <w:i/>
              </w:rPr>
            </m:ctrlPr>
          </m:sSubPr>
          <m:e>
            <m:r>
              <w:rPr>
                <w:rFonts w:ascii="Cambria Math"/>
              </w:rPr>
              <m:t>C</m:t>
            </m:r>
          </m:e>
          <m:sub>
            <m:r>
              <w:rPr>
                <w:rFonts w:ascii="Cambria Math"/>
              </w:rPr>
              <m:t>f</m:t>
            </m:r>
          </m:sub>
        </m:sSub>
        <m:r>
          <w:rPr>
            <w:rFonts w:ascii="Cambria Math"/>
          </w:rPr>
          <m:t>=</m:t>
        </m:r>
        <m:f>
          <m:fPr>
            <m:ctrlPr>
              <w:rPr>
                <w:rFonts w:ascii="Cambria Math" w:hAnsi="Cambria Math"/>
                <w:i/>
              </w:rPr>
            </m:ctrlPr>
          </m:fPr>
          <m:num>
            <m:r>
              <w:rPr>
                <w:rFonts w:ascii="Cambria Math"/>
              </w:rPr>
              <m:t>g</m:t>
            </m:r>
          </m:num>
          <m:den>
            <m:sSup>
              <m:sSupPr>
                <m:ctrlPr>
                  <w:rPr>
                    <w:rFonts w:ascii="Cambria Math" w:hAnsi="Cambria Math"/>
                    <w:i/>
                  </w:rPr>
                </m:ctrlPr>
              </m:sSupPr>
              <m:e>
                <m:r>
                  <w:rPr>
                    <w:rFonts w:ascii="Cambria Math"/>
                  </w:rPr>
                  <m:t>C</m:t>
                </m:r>
              </m:e>
              <m:sup>
                <m:r>
                  <w:rPr>
                    <w:rFonts w:ascii="Cambria Math"/>
                  </w:rPr>
                  <m:t>2</m:t>
                </m:r>
              </m:sup>
            </m:sSup>
          </m:den>
        </m:f>
        <m:r>
          <w:rPr>
            <w:rFonts w:ascii="Cambria Math"/>
          </w:rPr>
          <m:t>=</m:t>
        </m:r>
        <m:f>
          <m:fPr>
            <m:ctrlPr>
              <w:rPr>
                <w:rFonts w:ascii="Cambria Math" w:hAnsi="Cambria Math"/>
                <w:i/>
              </w:rPr>
            </m:ctrlPr>
          </m:fPr>
          <m:num>
            <m:r>
              <w:rPr>
                <w:rFonts w:ascii="Cambria Math"/>
              </w:rPr>
              <m:t>g</m:t>
            </m:r>
            <m:sSup>
              <m:sSupPr>
                <m:ctrlPr>
                  <w:rPr>
                    <w:rFonts w:ascii="Cambria Math" w:hAnsi="Cambria Math"/>
                    <w:i/>
                  </w:rPr>
                </m:ctrlPr>
              </m:sSupPr>
              <m:e>
                <m:r>
                  <w:rPr>
                    <w:rFonts w:ascii="Cambria Math"/>
                  </w:rPr>
                  <m:t>n</m:t>
                </m:r>
              </m:e>
              <m:sup>
                <m:r>
                  <w:rPr>
                    <w:rFonts w:ascii="Cambria Math"/>
                  </w:rPr>
                  <m:t>2</m:t>
                </m:r>
              </m:sup>
            </m:sSup>
          </m:num>
          <m:den>
            <m:sSubSup>
              <m:sSubSupPr>
                <m:ctrlPr>
                  <w:rPr>
                    <w:rFonts w:ascii="Cambria Math" w:hAnsi="Cambria Math"/>
                    <w:i/>
                  </w:rPr>
                </m:ctrlPr>
              </m:sSubSupPr>
              <m:e>
                <m:r>
                  <w:rPr>
                    <w:rFonts w:ascii="Cambria Math"/>
                  </w:rPr>
                  <m:t>R</m:t>
                </m:r>
              </m:e>
              <m:sub>
                <m:r>
                  <w:rPr>
                    <w:rFonts w:ascii="Cambria Math" w:hAnsi="Cambria Math" w:cs="Cambria Math"/>
                  </w:rPr>
                  <m:t>h</m:t>
                </m:r>
              </m:sub>
              <m:sup>
                <m:f>
                  <m:fPr>
                    <m:type m:val="skw"/>
                    <m:ctrlPr>
                      <w:rPr>
                        <w:rFonts w:ascii="Cambria Math" w:hAnsi="Cambria Math"/>
                        <w:i/>
                      </w:rPr>
                    </m:ctrlPr>
                  </m:fPr>
                  <m:num>
                    <m:r>
                      <w:rPr>
                        <w:rFonts w:ascii="Cambria Math"/>
                      </w:rPr>
                      <m:t>1</m:t>
                    </m:r>
                  </m:num>
                  <m:den>
                    <m:r>
                      <w:rPr>
                        <w:rFonts w:ascii="Cambria Math"/>
                      </w:rPr>
                      <m:t>3</m:t>
                    </m:r>
                  </m:den>
                </m:f>
              </m:sup>
            </m:sSubSup>
          </m:den>
        </m:f>
      </m:oMath>
      <w:r w:rsidR="00282921">
        <w:tab/>
      </w:r>
      <w:r w:rsidR="00282921">
        <w:tab/>
      </w:r>
      <w:r w:rsidR="00A320E3" w:rsidRPr="00B7030B">
        <w:rPr>
          <w:rStyle w:val="EquationCaption"/>
          <w:rFonts w:asciiTheme="minorHAnsi" w:hAnsiTheme="minorHAnsi"/>
        </w:rPr>
        <w:t>(</w:t>
      </w:r>
      <w:r w:rsidR="00A320E3">
        <w:rPr>
          <w:rStyle w:val="EquationCaption"/>
          <w:rFonts w:asciiTheme="minorHAnsi" w:hAnsiTheme="minorHAnsi"/>
        </w:rPr>
        <w:fldChar w:fldCharType="begin"/>
      </w:r>
      <w:r w:rsidR="00A320E3">
        <w:rPr>
          <w:rStyle w:val="EquationCaption"/>
          <w:rFonts w:asciiTheme="minorHAnsi" w:hAnsiTheme="minorHAnsi"/>
        </w:rPr>
        <w:instrText xml:space="preserve"> STYLEREF 1 \s </w:instrText>
      </w:r>
      <w:r w:rsidR="00A320E3">
        <w:rPr>
          <w:rStyle w:val="EquationCaption"/>
          <w:rFonts w:asciiTheme="minorHAnsi" w:hAnsiTheme="minorHAnsi"/>
        </w:rPr>
        <w:fldChar w:fldCharType="separate"/>
      </w:r>
      <w:r w:rsidR="00A95042">
        <w:rPr>
          <w:rStyle w:val="EquationCaption"/>
          <w:rFonts w:asciiTheme="minorHAnsi" w:hAnsiTheme="minorHAnsi"/>
          <w:noProof/>
        </w:rPr>
        <w:t>2</w:t>
      </w:r>
      <w:r w:rsidR="00A320E3">
        <w:rPr>
          <w:rStyle w:val="EquationCaption"/>
          <w:rFonts w:asciiTheme="minorHAnsi" w:hAnsiTheme="minorHAnsi"/>
        </w:rPr>
        <w:fldChar w:fldCharType="end"/>
      </w:r>
      <w:r w:rsidR="00A320E3">
        <w:rPr>
          <w:rStyle w:val="EquationCaption"/>
          <w:rFonts w:asciiTheme="minorHAnsi" w:hAnsiTheme="minorHAnsi"/>
        </w:rPr>
        <w:noBreakHyphen/>
      </w:r>
      <w:r w:rsidR="00A320E3">
        <w:rPr>
          <w:rStyle w:val="EquationCaption"/>
          <w:rFonts w:asciiTheme="minorHAnsi" w:hAnsiTheme="minorHAnsi"/>
        </w:rPr>
        <w:fldChar w:fldCharType="begin"/>
      </w:r>
      <w:r w:rsidR="00A320E3">
        <w:rPr>
          <w:rStyle w:val="EquationCaption"/>
          <w:rFonts w:asciiTheme="minorHAnsi" w:hAnsiTheme="minorHAnsi"/>
        </w:rPr>
        <w:instrText xml:space="preserve"> SEQ Equation \* ARABIC \s 1 </w:instrText>
      </w:r>
      <w:r w:rsidR="00A320E3">
        <w:rPr>
          <w:rStyle w:val="EquationCaption"/>
          <w:rFonts w:asciiTheme="minorHAnsi" w:hAnsiTheme="minorHAnsi"/>
        </w:rPr>
        <w:fldChar w:fldCharType="separate"/>
      </w:r>
      <w:r w:rsidR="00A95042">
        <w:rPr>
          <w:rStyle w:val="EquationCaption"/>
          <w:rFonts w:asciiTheme="minorHAnsi" w:hAnsiTheme="minorHAnsi"/>
          <w:noProof/>
        </w:rPr>
        <w:t>95</w:t>
      </w:r>
      <w:r w:rsidR="00A320E3">
        <w:rPr>
          <w:rStyle w:val="EquationCaption"/>
          <w:rFonts w:asciiTheme="minorHAnsi" w:hAnsiTheme="minorHAnsi"/>
        </w:rPr>
        <w:fldChar w:fldCharType="end"/>
      </w:r>
      <w:r w:rsidR="00A320E3" w:rsidRPr="00B7030B">
        <w:rPr>
          <w:rStyle w:val="EquationCaption"/>
          <w:rFonts w:asciiTheme="minorHAnsi" w:hAnsiTheme="minorHAnsi"/>
        </w:rPr>
        <w:t>)</w:t>
      </w:r>
    </w:p>
    <w:p w14:paraId="23395F2A" w14:textId="77777777" w:rsidR="00F518AF" w:rsidRDefault="00F518AF" w:rsidP="00B6554A"/>
    <w:p w14:paraId="709E39E9" w14:textId="63E47A97" w:rsidR="006E4EF0" w:rsidRPr="003E4060" w:rsidRDefault="006E4EF0" w:rsidP="00B6554A">
      <w:r w:rsidRPr="003E4060">
        <w:t xml:space="preserve">Where </w:t>
      </w:r>
      <w:r w:rsidRPr="00F518AF">
        <w:rPr>
          <w:i/>
          <w:iCs/>
        </w:rPr>
        <w:t>g</w:t>
      </w:r>
      <w:r w:rsidRPr="003E4060">
        <w:t xml:space="preserve"> is gravitational acceleration, </w:t>
      </w:r>
      <w:r w:rsidRPr="003E4060">
        <w:rPr>
          <w:i/>
        </w:rPr>
        <w:t>C</w:t>
      </w:r>
      <w:r w:rsidRPr="003E4060">
        <w:t xml:space="preserve"> is a </w:t>
      </w:r>
      <w:proofErr w:type="spellStart"/>
      <w:r w:rsidRPr="003E4060">
        <w:t>Chezy</w:t>
      </w:r>
      <w:proofErr w:type="spellEnd"/>
      <w:r w:rsidRPr="003E4060">
        <w:t xml:space="preserve"> friction factor, </w:t>
      </w:r>
      <w:r w:rsidRPr="003E4060">
        <w:rPr>
          <w:i/>
        </w:rPr>
        <w:t>n</w:t>
      </w:r>
      <w:r w:rsidRPr="003E4060">
        <w:t xml:space="preserve"> is a Manning’s friction factor, and </w:t>
      </w:r>
      <w:r w:rsidRPr="003E4060">
        <w:rPr>
          <w:i/>
        </w:rPr>
        <w:t>R</w:t>
      </w:r>
      <w:r w:rsidRPr="003E4060">
        <w:rPr>
          <w:i/>
          <w:vertAlign w:val="subscript"/>
        </w:rPr>
        <w:t>h</w:t>
      </w:r>
      <w:r w:rsidRPr="003E4060">
        <w:t xml:space="preserve"> is the hydraulic radius.  The remaining terms </w:t>
      </w:r>
      <w:proofErr w:type="spellStart"/>
      <w:r w:rsidRPr="003E4060">
        <w:rPr>
          <w:i/>
        </w:rPr>
        <w:t>C</w:t>
      </w:r>
      <w:r w:rsidRPr="003E4060">
        <w:rPr>
          <w:i/>
          <w:vertAlign w:val="subscript"/>
        </w:rPr>
        <w:t>μ</w:t>
      </w:r>
      <w:proofErr w:type="spellEnd"/>
      <w:r w:rsidRPr="003E4060">
        <w:t xml:space="preserve">, </w:t>
      </w:r>
      <w:proofErr w:type="spellStart"/>
      <w:r w:rsidRPr="003E4060">
        <w:rPr>
          <w:i/>
        </w:rPr>
        <w:t>C</w:t>
      </w:r>
      <w:r w:rsidRPr="003E4060">
        <w:rPr>
          <w:i/>
          <w:vertAlign w:val="subscript"/>
        </w:rPr>
        <w:t>ε</w:t>
      </w:r>
      <w:proofErr w:type="spellEnd"/>
      <w:r w:rsidRPr="003E4060">
        <w:t xml:space="preserve">, </w:t>
      </w:r>
      <w:proofErr w:type="spellStart"/>
      <w:r w:rsidRPr="003E4060">
        <w:rPr>
          <w:i/>
        </w:rPr>
        <w:t>C</w:t>
      </w:r>
      <w:r w:rsidRPr="003E4060">
        <w:rPr>
          <w:i/>
          <w:vertAlign w:val="subscript"/>
        </w:rPr>
        <w:t>ε</w:t>
      </w:r>
      <w:proofErr w:type="spellEnd"/>
      <w:r w:rsidRPr="003E4060">
        <w:t xml:space="preserve">, </w:t>
      </w:r>
      <w:proofErr w:type="spellStart"/>
      <w:r w:rsidRPr="003E4060">
        <w:rPr>
          <w:i/>
        </w:rPr>
        <w:t>σ</w:t>
      </w:r>
      <w:r w:rsidRPr="003E4060">
        <w:rPr>
          <w:i/>
          <w:vertAlign w:val="subscript"/>
        </w:rPr>
        <w:t>k</w:t>
      </w:r>
      <w:proofErr w:type="spellEnd"/>
      <w:r w:rsidRPr="003E4060">
        <w:t xml:space="preserve">, and </w:t>
      </w:r>
      <w:proofErr w:type="spellStart"/>
      <w:r w:rsidRPr="003E4060">
        <w:rPr>
          <w:i/>
        </w:rPr>
        <w:t>σ</w:t>
      </w:r>
      <w:r w:rsidRPr="003E4060">
        <w:rPr>
          <w:i/>
          <w:vertAlign w:val="subscript"/>
        </w:rPr>
        <w:t>ε</w:t>
      </w:r>
      <w:proofErr w:type="spellEnd"/>
      <w:r w:rsidRPr="003E4060">
        <w:t xml:space="preserve"> are empirical constants</w:t>
      </w:r>
      <w:r w:rsidR="00616F13">
        <w:t xml:space="preserve">; </w:t>
      </w:r>
      <w:r w:rsidRPr="003E4060">
        <w:t xml:space="preserve">the values used in the current model are shown in </w:t>
      </w:r>
      <w:r w:rsidR="004364B1" w:rsidRPr="00F518AF">
        <w:rPr>
          <w:b/>
          <w:bCs/>
          <w:color w:val="0000FF"/>
          <w:u w:val="single"/>
        </w:rPr>
        <w:fldChar w:fldCharType="begin"/>
      </w:r>
      <w:r w:rsidR="004364B1" w:rsidRPr="00F518AF">
        <w:rPr>
          <w:b/>
          <w:bCs/>
          <w:color w:val="0000FF"/>
          <w:u w:val="single"/>
        </w:rPr>
        <w:instrText xml:space="preserve"> REF _Ref14431179 \h </w:instrText>
      </w:r>
      <w:r w:rsidR="003E4060" w:rsidRPr="00F518AF">
        <w:rPr>
          <w:b/>
          <w:bCs/>
          <w:color w:val="0000FF"/>
          <w:u w:val="single"/>
        </w:rPr>
        <w:instrText xml:space="preserve"> \* MERGEFORMAT </w:instrText>
      </w:r>
      <w:r w:rsidR="004364B1" w:rsidRPr="00F518AF">
        <w:rPr>
          <w:b/>
          <w:bCs/>
          <w:color w:val="0000FF"/>
          <w:u w:val="single"/>
        </w:rPr>
      </w:r>
      <w:r w:rsidR="004364B1" w:rsidRPr="00F518AF">
        <w:rPr>
          <w:b/>
          <w:bCs/>
          <w:color w:val="0000FF"/>
          <w:u w:val="single"/>
        </w:rPr>
        <w:fldChar w:fldCharType="separate"/>
      </w:r>
      <w:r w:rsidR="00A95042" w:rsidRPr="00F518AF">
        <w:rPr>
          <w:b/>
          <w:bCs/>
          <w:color w:val="0000FF"/>
          <w:u w:val="single"/>
        </w:rPr>
        <w:t xml:space="preserve">Table </w:t>
      </w:r>
      <w:r w:rsidR="00A95042" w:rsidRPr="00F518AF">
        <w:rPr>
          <w:b/>
          <w:bCs/>
          <w:noProof/>
          <w:color w:val="0000FF"/>
          <w:u w:val="single"/>
        </w:rPr>
        <w:t>3</w:t>
      </w:r>
      <w:r w:rsidR="004364B1" w:rsidRPr="00F518AF">
        <w:rPr>
          <w:b/>
          <w:bCs/>
          <w:u w:val="single"/>
        </w:rPr>
        <w:fldChar w:fldCharType="end"/>
      </w:r>
      <w:r w:rsidR="004364B1" w:rsidRPr="003E4060">
        <w:t xml:space="preserve"> </w:t>
      </w:r>
      <w:r w:rsidRPr="003E4060">
        <w:t xml:space="preserve">below </w:t>
      </w:r>
      <w:r w:rsidR="00540148" w:rsidRPr="003E4060">
        <w:t>(</w:t>
      </w:r>
      <w:proofErr w:type="spellStart"/>
      <w:r w:rsidR="00540148" w:rsidRPr="003E4060">
        <w:t>Rodi</w:t>
      </w:r>
      <w:proofErr w:type="spellEnd"/>
      <w:r w:rsidR="00540148" w:rsidRPr="003E4060">
        <w:t>, 1993).</w:t>
      </w:r>
    </w:p>
    <w:p w14:paraId="7140A405" w14:textId="77777777" w:rsidR="005406E8" w:rsidRDefault="005406E8" w:rsidP="00127D1D">
      <w:pPr>
        <w:pStyle w:val="Caption"/>
        <w:jc w:val="both"/>
      </w:pPr>
      <w:bookmarkStart w:id="253" w:name="_Ref14431179"/>
      <w:bookmarkStart w:id="254" w:name="_Toc48573840"/>
    </w:p>
    <w:p w14:paraId="5B2E1EC0" w14:textId="34DF2FFC" w:rsidR="00B8081F" w:rsidRPr="00B7030B" w:rsidRDefault="00B8081F" w:rsidP="00A2654B">
      <w:pPr>
        <w:pStyle w:val="Caption"/>
      </w:pPr>
      <w:r>
        <w:t xml:space="preserve">Table </w:t>
      </w:r>
      <w:r w:rsidR="00000000">
        <w:fldChar w:fldCharType="begin"/>
      </w:r>
      <w:r w:rsidR="00000000">
        <w:instrText xml:space="preserve"> SEQ Table \* ARABIC </w:instrText>
      </w:r>
      <w:r w:rsidR="00000000">
        <w:fldChar w:fldCharType="separate"/>
      </w:r>
      <w:r w:rsidR="00A95042">
        <w:rPr>
          <w:noProof/>
        </w:rPr>
        <w:t>3</w:t>
      </w:r>
      <w:r w:rsidR="00000000">
        <w:rPr>
          <w:noProof/>
        </w:rPr>
        <w:fldChar w:fldCharType="end"/>
      </w:r>
      <w:bookmarkEnd w:id="253"/>
      <w:r>
        <w:t>.</w:t>
      </w:r>
      <w:r w:rsidRPr="00B8081F">
        <w:t xml:space="preserve"> </w:t>
      </w:r>
      <w:r w:rsidRPr="00B7030B">
        <w:t>Constants in k-ε model (</w:t>
      </w:r>
      <w:proofErr w:type="spellStart"/>
      <w:r w:rsidRPr="00B7030B">
        <w:t>Rodi</w:t>
      </w:r>
      <w:proofErr w:type="spellEnd"/>
      <w:r w:rsidRPr="00B7030B">
        <w:t>, 1993)</w:t>
      </w:r>
      <w:bookmarkEnd w:id="25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72"/>
        <w:gridCol w:w="1372"/>
        <w:gridCol w:w="1372"/>
        <w:gridCol w:w="1372"/>
        <w:gridCol w:w="1373"/>
      </w:tblGrid>
      <w:tr w:rsidR="00B8081F" w:rsidRPr="00B7030B" w14:paraId="6733B3E4" w14:textId="77777777" w:rsidTr="00F518AF">
        <w:trPr>
          <w:trHeight w:val="375"/>
          <w:jc w:val="center"/>
        </w:trPr>
        <w:tc>
          <w:tcPr>
            <w:tcW w:w="1372" w:type="dxa"/>
          </w:tcPr>
          <w:p w14:paraId="135E9780" w14:textId="77777777" w:rsidR="00B8081F" w:rsidRPr="00B7030B" w:rsidRDefault="00000000" w:rsidP="005611B1">
            <m:oMathPara>
              <m:oMath>
                <m:sSub>
                  <m:sSubPr>
                    <m:ctrlPr>
                      <w:rPr>
                        <w:rFonts w:ascii="Cambria Math" w:hAnsi="Cambria Math"/>
                      </w:rPr>
                    </m:ctrlPr>
                  </m:sSubPr>
                  <m:e>
                    <m:r>
                      <w:rPr>
                        <w:rFonts w:ascii="Cambria Math" w:hAnsi="Cambria Math"/>
                      </w:rPr>
                      <m:t>C</m:t>
                    </m:r>
                  </m:e>
                  <m:sub>
                    <m:r>
                      <w:rPr>
                        <w:rFonts w:ascii="Cambria Math" w:hAnsi="Cambria Math"/>
                      </w:rPr>
                      <m:t>μ</m:t>
                    </m:r>
                  </m:sub>
                </m:sSub>
              </m:oMath>
            </m:oMathPara>
          </w:p>
        </w:tc>
        <w:tc>
          <w:tcPr>
            <w:tcW w:w="1372" w:type="dxa"/>
          </w:tcPr>
          <w:p w14:paraId="2EE6D015" w14:textId="77777777" w:rsidR="00B8081F" w:rsidRPr="00B7030B" w:rsidRDefault="00000000" w:rsidP="00CE0271">
            <m:oMathPara>
              <m:oMath>
                <m:sSub>
                  <m:sSubPr>
                    <m:ctrlPr>
                      <w:rPr>
                        <w:rFonts w:ascii="Cambria Math" w:hAnsi="Cambria Math"/>
                      </w:rPr>
                    </m:ctrlPr>
                  </m:sSubPr>
                  <m:e>
                    <m:r>
                      <w:rPr>
                        <w:rFonts w:ascii="Cambria Math" w:hAnsi="Cambria Math"/>
                      </w:rPr>
                      <m:t>C</m:t>
                    </m:r>
                  </m:e>
                  <m:sub>
                    <m:r>
                      <w:rPr>
                        <w:rFonts w:ascii="Cambria Math" w:hAnsi="Cambria Math"/>
                      </w:rPr>
                      <m:t>ε</m:t>
                    </m:r>
                    <m:r>
                      <m:rPr>
                        <m:sty m:val="p"/>
                      </m:rPr>
                      <w:rPr>
                        <w:rFonts w:ascii="Cambria Math" w:hAnsi="Cambria Math"/>
                      </w:rPr>
                      <m:t>1</m:t>
                    </m:r>
                  </m:sub>
                </m:sSub>
              </m:oMath>
            </m:oMathPara>
          </w:p>
        </w:tc>
        <w:tc>
          <w:tcPr>
            <w:tcW w:w="1372" w:type="dxa"/>
          </w:tcPr>
          <w:p w14:paraId="67C99383" w14:textId="77777777" w:rsidR="00B8081F" w:rsidRPr="00B7030B" w:rsidRDefault="00000000" w:rsidP="006F1ACA">
            <m:oMathPara>
              <m:oMath>
                <m:sSub>
                  <m:sSubPr>
                    <m:ctrlPr>
                      <w:rPr>
                        <w:rFonts w:ascii="Cambria Math" w:hAnsi="Cambria Math"/>
                      </w:rPr>
                    </m:ctrlPr>
                  </m:sSubPr>
                  <m:e>
                    <m:r>
                      <w:rPr>
                        <w:rFonts w:ascii="Cambria Math" w:hAnsi="Cambria Math"/>
                      </w:rPr>
                      <m:t>C</m:t>
                    </m:r>
                  </m:e>
                  <m:sub>
                    <m:r>
                      <w:rPr>
                        <w:rFonts w:ascii="Cambria Math" w:hAnsi="Cambria Math"/>
                      </w:rPr>
                      <m:t>ε</m:t>
                    </m:r>
                    <m:r>
                      <m:rPr>
                        <m:sty m:val="p"/>
                      </m:rPr>
                      <w:rPr>
                        <w:rFonts w:ascii="Cambria Math" w:hAnsi="Cambria Math"/>
                      </w:rPr>
                      <m:t>2</m:t>
                    </m:r>
                  </m:sub>
                </m:sSub>
              </m:oMath>
            </m:oMathPara>
          </w:p>
        </w:tc>
        <w:tc>
          <w:tcPr>
            <w:tcW w:w="1372" w:type="dxa"/>
          </w:tcPr>
          <w:p w14:paraId="3B2CF948" w14:textId="77777777" w:rsidR="00B8081F" w:rsidRPr="00B7030B" w:rsidRDefault="00000000" w:rsidP="007552CD">
            <m:oMathPara>
              <m:oMath>
                <m:sSub>
                  <m:sSubPr>
                    <m:ctrlPr>
                      <w:rPr>
                        <w:rFonts w:ascii="Cambria Math" w:hAnsi="Cambria Math"/>
                      </w:rPr>
                    </m:ctrlPr>
                  </m:sSubPr>
                  <m:e>
                    <m:r>
                      <w:rPr>
                        <w:rFonts w:ascii="Cambria Math" w:hAnsi="Cambria Math"/>
                      </w:rPr>
                      <m:t>σ</m:t>
                    </m:r>
                  </m:e>
                  <m:sub>
                    <m:r>
                      <w:rPr>
                        <w:rFonts w:ascii="Cambria Math" w:hAnsi="Cambria Math"/>
                      </w:rPr>
                      <m:t>k</m:t>
                    </m:r>
                  </m:sub>
                </m:sSub>
              </m:oMath>
            </m:oMathPara>
          </w:p>
        </w:tc>
        <w:tc>
          <w:tcPr>
            <w:tcW w:w="1373" w:type="dxa"/>
          </w:tcPr>
          <w:p w14:paraId="47642030" w14:textId="77777777" w:rsidR="00B8081F" w:rsidRPr="00B7030B" w:rsidRDefault="00000000" w:rsidP="007552CD">
            <m:oMathPara>
              <m:oMath>
                <m:sSub>
                  <m:sSubPr>
                    <m:ctrlPr>
                      <w:rPr>
                        <w:rFonts w:ascii="Cambria Math" w:hAnsi="Cambria Math"/>
                      </w:rPr>
                    </m:ctrlPr>
                  </m:sSubPr>
                  <m:e>
                    <m:r>
                      <w:rPr>
                        <w:rFonts w:ascii="Cambria Math" w:hAnsi="Cambria Math"/>
                      </w:rPr>
                      <m:t>σ</m:t>
                    </m:r>
                  </m:e>
                  <m:sub>
                    <m:r>
                      <w:rPr>
                        <w:rFonts w:ascii="Cambria Math" w:hAnsi="Cambria Math"/>
                      </w:rPr>
                      <m:t>ε</m:t>
                    </m:r>
                  </m:sub>
                </m:sSub>
              </m:oMath>
            </m:oMathPara>
          </w:p>
        </w:tc>
      </w:tr>
      <w:tr w:rsidR="00B8081F" w:rsidRPr="00B7030B" w14:paraId="153DC3F2" w14:textId="77777777" w:rsidTr="00F518AF">
        <w:trPr>
          <w:trHeight w:val="285"/>
          <w:jc w:val="center"/>
        </w:trPr>
        <w:tc>
          <w:tcPr>
            <w:tcW w:w="1372" w:type="dxa"/>
          </w:tcPr>
          <w:p w14:paraId="45892598" w14:textId="77777777" w:rsidR="00B8081F" w:rsidRPr="00B7030B" w:rsidRDefault="00B8081F" w:rsidP="00F518AF">
            <w:pPr>
              <w:jc w:val="center"/>
            </w:pPr>
            <w:r w:rsidRPr="00B7030B">
              <w:t>0.09</w:t>
            </w:r>
          </w:p>
        </w:tc>
        <w:tc>
          <w:tcPr>
            <w:tcW w:w="1372" w:type="dxa"/>
          </w:tcPr>
          <w:p w14:paraId="3974040C" w14:textId="77777777" w:rsidR="00B8081F" w:rsidRPr="00B7030B" w:rsidRDefault="00B8081F" w:rsidP="00F518AF">
            <w:pPr>
              <w:jc w:val="center"/>
            </w:pPr>
            <w:r w:rsidRPr="00B7030B">
              <w:t>1.44</w:t>
            </w:r>
          </w:p>
        </w:tc>
        <w:tc>
          <w:tcPr>
            <w:tcW w:w="1372" w:type="dxa"/>
          </w:tcPr>
          <w:p w14:paraId="32CC134E" w14:textId="77777777" w:rsidR="00B8081F" w:rsidRPr="00B7030B" w:rsidRDefault="00B8081F" w:rsidP="00F518AF">
            <w:pPr>
              <w:jc w:val="center"/>
            </w:pPr>
            <w:r w:rsidRPr="00B7030B">
              <w:t>1.92</w:t>
            </w:r>
          </w:p>
        </w:tc>
        <w:tc>
          <w:tcPr>
            <w:tcW w:w="1372" w:type="dxa"/>
          </w:tcPr>
          <w:p w14:paraId="5A0D7419" w14:textId="77777777" w:rsidR="00B8081F" w:rsidRPr="00B7030B" w:rsidRDefault="00B8081F" w:rsidP="00F518AF">
            <w:pPr>
              <w:jc w:val="center"/>
            </w:pPr>
            <w:r w:rsidRPr="00B7030B">
              <w:t>1.0</w:t>
            </w:r>
          </w:p>
        </w:tc>
        <w:tc>
          <w:tcPr>
            <w:tcW w:w="1373" w:type="dxa"/>
          </w:tcPr>
          <w:p w14:paraId="512BB7FA" w14:textId="77777777" w:rsidR="00B8081F" w:rsidRPr="00B7030B" w:rsidRDefault="00B8081F" w:rsidP="00F518AF">
            <w:pPr>
              <w:jc w:val="center"/>
            </w:pPr>
            <w:r w:rsidRPr="00B7030B">
              <w:t>1.3</w:t>
            </w:r>
          </w:p>
        </w:tc>
      </w:tr>
    </w:tbl>
    <w:p w14:paraId="7D92D162" w14:textId="77777777" w:rsidR="006E4EF0" w:rsidRPr="00B7030B" w:rsidRDefault="006E4EF0" w:rsidP="007A3922"/>
    <w:p w14:paraId="04779ED5" w14:textId="4F3FD6BC" w:rsidR="006E4EF0" w:rsidRPr="00B8081F" w:rsidRDefault="006E4EF0" w:rsidP="007A3922">
      <w:r w:rsidRPr="00B8081F">
        <w:t xml:space="preserve">The equations above are solved using a split solution technique in a similar fashion to the horizontal momentum equation in </w:t>
      </w:r>
      <w:r w:rsidRPr="00F518AF">
        <w:rPr>
          <w:b/>
          <w:bCs/>
        </w:rPr>
        <w:t>CE-QUAL-W2</w:t>
      </w:r>
      <w:r w:rsidRPr="00B8081F">
        <w:t>.  Two methods for solving the equations were implemented.  In the first method</w:t>
      </w:r>
      <w:r w:rsidR="00D36AAF">
        <w:t>,</w:t>
      </w:r>
      <w:r w:rsidRPr="00B8081F">
        <w:t xml:space="preserve"> the vertical transport term was solved using an explicit finite difference along with the horizontal transport term.  The second method involved integrating the vertical transport term into a fully implicit finite difference.  Both methods are based on the solutions developed by Wells (200</w:t>
      </w:r>
      <w:r w:rsidR="00540148" w:rsidRPr="00B8081F">
        <w:t>1</w:t>
      </w:r>
      <w:r w:rsidRPr="00B8081F">
        <w:t>).  The computational grid used in these calculations is shown below.</w:t>
      </w:r>
    </w:p>
    <w:p w14:paraId="7C14F92A" w14:textId="77777777" w:rsidR="006E4EF0" w:rsidRPr="00B7030B" w:rsidRDefault="006E4EF0" w:rsidP="007A3922">
      <w:r w:rsidRPr="00B7030B">
        <w:tab/>
        <w:t xml:space="preserve"> </w:t>
      </w:r>
    </w:p>
    <w:p w14:paraId="4BA7AB68" w14:textId="77777777" w:rsidR="00811E96" w:rsidRPr="00B7030B" w:rsidRDefault="00811E96" w:rsidP="00D77A25">
      <w:pPr>
        <w:jc w:val="center"/>
      </w:pPr>
      <w:bookmarkStart w:id="255" w:name="_Toc146470838"/>
      <w:r w:rsidRPr="00B7030B">
        <w:rPr>
          <w:noProof/>
        </w:rPr>
        <w:drawing>
          <wp:inline distT="0" distB="0" distL="0" distR="0" wp14:anchorId="4EC48717" wp14:editId="58415993">
            <wp:extent cx="3915109" cy="2855296"/>
            <wp:effectExtent l="12700" t="12700" r="9525" b="152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920752" cy="2859411"/>
                    </a:xfrm>
                    <a:prstGeom prst="rect">
                      <a:avLst/>
                    </a:prstGeom>
                    <a:noFill/>
                    <a:ln w="3175">
                      <a:solidFill>
                        <a:schemeClr val="tx1"/>
                      </a:solidFill>
                    </a:ln>
                  </pic:spPr>
                </pic:pic>
              </a:graphicData>
            </a:graphic>
          </wp:inline>
        </w:drawing>
      </w:r>
    </w:p>
    <w:p w14:paraId="7A678507" w14:textId="07584C72" w:rsidR="00EB2187" w:rsidRPr="00B8081F" w:rsidRDefault="00811E96" w:rsidP="007A3922">
      <w:pPr>
        <w:pStyle w:val="Caption"/>
      </w:pPr>
      <w:bookmarkStart w:id="256" w:name="_Toc48573740"/>
      <w:r w:rsidRPr="00B8081F">
        <w:t xml:space="preserve">Figure </w:t>
      </w:r>
      <w:r w:rsidR="00000000">
        <w:fldChar w:fldCharType="begin"/>
      </w:r>
      <w:r w:rsidR="00000000">
        <w:instrText xml:space="preserve"> SEQ Figure \* ARABIC </w:instrText>
      </w:r>
      <w:r w:rsidR="00000000">
        <w:fldChar w:fldCharType="separate"/>
      </w:r>
      <w:r w:rsidR="00A95042">
        <w:rPr>
          <w:noProof/>
        </w:rPr>
        <w:t>28</w:t>
      </w:r>
      <w:r w:rsidR="00000000">
        <w:rPr>
          <w:noProof/>
        </w:rPr>
        <w:fldChar w:fldCharType="end"/>
      </w:r>
      <w:r w:rsidRPr="00B8081F">
        <w:t>. CE-QUAL-W2 computational grid.</w:t>
      </w:r>
      <w:r w:rsidR="00AC384F" w:rsidRPr="00B8081F">
        <w:t xml:space="preserve"> Width, density, pressure</w:t>
      </w:r>
      <w:r w:rsidR="00D36AAF">
        <w:t>,</w:t>
      </w:r>
      <w:r w:rsidR="00AC384F" w:rsidRPr="00B8081F">
        <w:t xml:space="preserve"> and water quality state variables are defined at cell centers. Horizontal velocity, longitudinal eddy viscosity and diffusivity, and longitudinal shear stress are defined at the right</w:t>
      </w:r>
      <w:r w:rsidR="00D36AAF">
        <w:t xml:space="preserve"> </w:t>
      </w:r>
      <w:r w:rsidR="00AC384F" w:rsidRPr="00B8081F">
        <w:t xml:space="preserve">side of the cell. Vertical velocity and vertical diffusivity </w:t>
      </w:r>
      <w:r w:rsidR="003E4060">
        <w:t>are</w:t>
      </w:r>
      <w:r w:rsidR="00AC384F" w:rsidRPr="00B8081F">
        <w:t xml:space="preserve"> </w:t>
      </w:r>
      <w:r w:rsidR="00B8081F" w:rsidRPr="00B8081F">
        <w:t>defined</w:t>
      </w:r>
      <w:r w:rsidR="00AC384F" w:rsidRPr="00B8081F">
        <w:t xml:space="preserve"> at the bottom of the cell, and vertical eddy viscosity is defined at the lower right corner of the cell.</w:t>
      </w:r>
      <w:bookmarkEnd w:id="256"/>
    </w:p>
    <w:p w14:paraId="70674BFC" w14:textId="77777777" w:rsidR="006E4EF0" w:rsidRPr="00B7030B" w:rsidRDefault="006E4EF0" w:rsidP="007A3922">
      <w:pPr>
        <w:pStyle w:val="Heading5"/>
      </w:pPr>
      <w:bookmarkStart w:id="257" w:name="_Toc48573577"/>
      <w:r w:rsidRPr="00B7030B">
        <w:t>Explicit Vertical Convection</w:t>
      </w:r>
      <w:bookmarkEnd w:id="255"/>
      <w:bookmarkEnd w:id="257"/>
    </w:p>
    <w:p w14:paraId="45DAF8DC" w14:textId="77777777" w:rsidR="006E4EF0" w:rsidRPr="003E4060" w:rsidRDefault="006E4EF0" w:rsidP="007A3922">
      <w:r w:rsidRPr="003E4060">
        <w:t xml:space="preserve">The first method developed for implementing the convective terms involved using an explicit finite difference for the vertical convection term.  The first step in this method is to split the turbulent kinetic energy transport equation, equation </w:t>
      </w:r>
      <w:r w:rsidRPr="00127D1D">
        <w:rPr>
          <w:b/>
          <w:bCs/>
        </w:rPr>
        <w:t>2</w:t>
      </w:r>
      <w:r w:rsidR="00A320E3" w:rsidRPr="00127D1D">
        <w:rPr>
          <w:b/>
          <w:bCs/>
        </w:rPr>
        <w:t>-89</w:t>
      </w:r>
      <w:r w:rsidRPr="006A6CCA">
        <w:t>,</w:t>
      </w:r>
      <w:r w:rsidRPr="003E4060">
        <w:t xml:space="preserve"> into the two equations shown below</w:t>
      </w:r>
    </w:p>
    <w:p w14:paraId="7C89E290" w14:textId="5B60A89D" w:rsidR="006E4EF0" w:rsidRPr="00B7030B" w:rsidRDefault="00000000" w:rsidP="00127D1D">
      <w:pPr>
        <w:spacing w:before="120"/>
        <w:jc w:val="right"/>
      </w:pPr>
      <m:oMath>
        <m:f>
          <m:fPr>
            <m:ctrlPr>
              <w:rPr>
                <w:rFonts w:ascii="Cambria Math" w:hAnsi="Cambria Math"/>
              </w:rPr>
            </m:ctrlPr>
          </m:fPr>
          <m:num>
            <m:r>
              <w:rPr>
                <w:rFonts w:ascii="Cambria Math" w:hAnsi="Cambria Math"/>
              </w:rPr>
              <m:t>∂kB</m:t>
            </m:r>
          </m:num>
          <m:den>
            <m:r>
              <w:rPr>
                <w:rFonts w:ascii="Cambria Math" w:hAnsi="Cambria Math"/>
              </w:rPr>
              <m:t>∂t</m:t>
            </m:r>
          </m:den>
        </m:f>
        <m:r>
          <m:rPr>
            <m:sty m:val="p"/>
          </m:rPr>
          <w:rPr>
            <w:rFonts w:ascii="Cambria Math" w:hAnsi="Cambria Math"/>
          </w:rPr>
          <m:t>+</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kUB</m:t>
                </m:r>
              </m:e>
            </m:d>
          </m:num>
          <m:den>
            <m:r>
              <w:rPr>
                <w:rFonts w:ascii="Cambria Math" w:hAnsi="Cambria Math"/>
              </w:rPr>
              <m:t>∂x</m:t>
            </m:r>
          </m:den>
        </m:f>
        <m:r>
          <m:rPr>
            <m:sty m:val="p"/>
          </m:rPr>
          <w:rPr>
            <w:rFonts w:ascii="Cambria Math" w:hAnsi="Cambria Math"/>
          </w:rPr>
          <m:t>+</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kWB</m:t>
                </m:r>
              </m:e>
            </m:d>
          </m:num>
          <m:den>
            <m:r>
              <w:rPr>
                <w:rFonts w:ascii="Cambria Math" w:hAnsi="Cambria Math"/>
              </w:rPr>
              <m:t>∂z</m:t>
            </m:r>
          </m:den>
        </m:f>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ε</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k</m:t>
                </m:r>
              </m:sub>
            </m:sSub>
          </m:e>
        </m:d>
      </m:oMath>
      <w:r w:rsidR="006E4EF0" w:rsidRPr="00B7030B">
        <w:tab/>
      </w:r>
      <w:r w:rsidR="00A320E3" w:rsidRPr="00B7030B">
        <w:rPr>
          <w:rStyle w:val="EquationCaption"/>
          <w:rFonts w:asciiTheme="minorHAnsi" w:hAnsiTheme="minorHAnsi"/>
        </w:rPr>
        <w:t>(</w:t>
      </w:r>
      <w:r w:rsidR="00A320E3">
        <w:rPr>
          <w:rStyle w:val="EquationCaption"/>
          <w:rFonts w:asciiTheme="minorHAnsi" w:hAnsiTheme="minorHAnsi"/>
        </w:rPr>
        <w:fldChar w:fldCharType="begin"/>
      </w:r>
      <w:r w:rsidR="00A320E3">
        <w:rPr>
          <w:rStyle w:val="EquationCaption"/>
          <w:rFonts w:asciiTheme="minorHAnsi" w:hAnsiTheme="minorHAnsi"/>
        </w:rPr>
        <w:instrText xml:space="preserve"> STYLEREF 1 \s </w:instrText>
      </w:r>
      <w:r w:rsidR="00A320E3">
        <w:rPr>
          <w:rStyle w:val="EquationCaption"/>
          <w:rFonts w:asciiTheme="minorHAnsi" w:hAnsiTheme="minorHAnsi"/>
        </w:rPr>
        <w:fldChar w:fldCharType="separate"/>
      </w:r>
      <w:r w:rsidR="00A95042">
        <w:rPr>
          <w:rStyle w:val="EquationCaption"/>
          <w:rFonts w:asciiTheme="minorHAnsi" w:hAnsiTheme="minorHAnsi"/>
          <w:noProof/>
        </w:rPr>
        <w:t>2</w:t>
      </w:r>
      <w:r w:rsidR="00A320E3">
        <w:rPr>
          <w:rStyle w:val="EquationCaption"/>
          <w:rFonts w:asciiTheme="minorHAnsi" w:hAnsiTheme="minorHAnsi"/>
        </w:rPr>
        <w:fldChar w:fldCharType="end"/>
      </w:r>
      <w:r w:rsidR="00A320E3">
        <w:rPr>
          <w:rStyle w:val="EquationCaption"/>
          <w:rFonts w:asciiTheme="minorHAnsi" w:hAnsiTheme="minorHAnsi"/>
        </w:rPr>
        <w:noBreakHyphen/>
      </w:r>
      <w:r w:rsidR="00A320E3">
        <w:rPr>
          <w:rStyle w:val="EquationCaption"/>
          <w:rFonts w:asciiTheme="minorHAnsi" w:hAnsiTheme="minorHAnsi"/>
        </w:rPr>
        <w:fldChar w:fldCharType="begin"/>
      </w:r>
      <w:r w:rsidR="00A320E3">
        <w:rPr>
          <w:rStyle w:val="EquationCaption"/>
          <w:rFonts w:asciiTheme="minorHAnsi" w:hAnsiTheme="minorHAnsi"/>
        </w:rPr>
        <w:instrText xml:space="preserve"> SEQ Equation \* ARABIC \s 1 </w:instrText>
      </w:r>
      <w:r w:rsidR="00A320E3">
        <w:rPr>
          <w:rStyle w:val="EquationCaption"/>
          <w:rFonts w:asciiTheme="minorHAnsi" w:hAnsiTheme="minorHAnsi"/>
        </w:rPr>
        <w:fldChar w:fldCharType="separate"/>
      </w:r>
      <w:r w:rsidR="00A95042">
        <w:rPr>
          <w:rStyle w:val="EquationCaption"/>
          <w:rFonts w:asciiTheme="minorHAnsi" w:hAnsiTheme="minorHAnsi"/>
          <w:noProof/>
        </w:rPr>
        <w:t>96</w:t>
      </w:r>
      <w:r w:rsidR="00A320E3">
        <w:rPr>
          <w:rStyle w:val="EquationCaption"/>
          <w:rFonts w:asciiTheme="minorHAnsi" w:hAnsiTheme="minorHAnsi"/>
        </w:rPr>
        <w:fldChar w:fldCharType="end"/>
      </w:r>
      <w:r w:rsidR="00A320E3" w:rsidRPr="00B7030B">
        <w:rPr>
          <w:rStyle w:val="EquationCaption"/>
          <w:rFonts w:asciiTheme="minorHAnsi" w:hAnsiTheme="minorHAnsi"/>
        </w:rPr>
        <w:t>)</w:t>
      </w:r>
    </w:p>
    <w:p w14:paraId="50C5BBED" w14:textId="77777777" w:rsidR="006E4EF0" w:rsidRPr="00B7030B" w:rsidRDefault="006E4EF0" w:rsidP="003D1BB9">
      <w:pPr>
        <w:jc w:val="right"/>
      </w:pPr>
    </w:p>
    <w:p w14:paraId="4CC758A0" w14:textId="263167E7" w:rsidR="006E4EF0" w:rsidRPr="00B7030B" w:rsidRDefault="00000000" w:rsidP="00127D1D">
      <w:pPr>
        <w:spacing w:after="120"/>
        <w:jc w:val="right"/>
      </w:pPr>
      <m:oMath>
        <m:f>
          <m:fPr>
            <m:ctrlPr>
              <w:rPr>
                <w:rFonts w:ascii="Cambria Math" w:hAnsi="Cambria Math"/>
                <w:i/>
              </w:rPr>
            </m:ctrlPr>
          </m:fPr>
          <m:num>
            <m:r>
              <w:rPr>
                <w:rFonts w:ascii="Cambria Math"/>
              </w:rPr>
              <m:t>∂kB</m:t>
            </m:r>
          </m:num>
          <m:den>
            <m:r>
              <w:rPr>
                <w:rFonts w:ascii="Cambria Math"/>
              </w:rPr>
              <m:t>∂t</m:t>
            </m:r>
          </m:den>
        </m:f>
        <m:r>
          <w:rPr>
            <w:rFonts w:ascii="Cambria Math"/>
          </w:rPr>
          <m:t>=</m:t>
        </m:r>
        <m:f>
          <m:fPr>
            <m:ctrlPr>
              <w:rPr>
                <w:rFonts w:ascii="Cambria Math" w:hAnsi="Cambria Math"/>
                <w:i/>
              </w:rPr>
            </m:ctrlPr>
          </m:fPr>
          <m:num>
            <m:r>
              <w:rPr>
                <w:rFonts w:ascii="Cambria Math"/>
              </w:rPr>
              <m:t>∂</m:t>
            </m:r>
          </m:num>
          <m:den>
            <m:r>
              <w:rPr>
                <w:rFonts w:ascii="Cambria Math"/>
              </w:rPr>
              <m:t>∂z</m:t>
            </m:r>
          </m:den>
        </m:f>
        <m:d>
          <m:dPr>
            <m:ctrlPr>
              <w:rPr>
                <w:rFonts w:ascii="Cambria Math" w:hAnsi="Cambria Math"/>
                <w:i/>
              </w:rPr>
            </m:ctrlPr>
          </m:dPr>
          <m:e>
            <m:r>
              <w:rPr>
                <w:rFonts w:ascii="Cambria Math"/>
              </w:rPr>
              <m:t>B</m:t>
            </m:r>
            <m:f>
              <m:fPr>
                <m:ctrlPr>
                  <w:rPr>
                    <w:rFonts w:ascii="Cambria Math" w:hAnsi="Cambria Math"/>
                    <w:i/>
                  </w:rPr>
                </m:ctrlPr>
              </m:fPr>
              <m:num>
                <m:sSub>
                  <m:sSubPr>
                    <m:ctrlPr>
                      <w:rPr>
                        <w:rFonts w:ascii="Cambria Math" w:hAnsi="Cambria Math"/>
                        <w:i/>
                      </w:rPr>
                    </m:ctrlPr>
                  </m:sSubPr>
                  <m:e>
                    <m:r>
                      <w:rPr>
                        <w:rFonts w:ascii="Cambria Math"/>
                      </w:rPr>
                      <m:t>ν</m:t>
                    </m:r>
                  </m:e>
                  <m:sub>
                    <m:r>
                      <w:rPr>
                        <w:rFonts w:ascii="Cambria Math"/>
                      </w:rPr>
                      <m:t>t</m:t>
                    </m:r>
                  </m:sub>
                </m:sSub>
              </m:num>
              <m:den>
                <m:sSub>
                  <m:sSubPr>
                    <m:ctrlPr>
                      <w:rPr>
                        <w:rFonts w:ascii="Cambria Math" w:hAnsi="Cambria Math"/>
                        <w:i/>
                      </w:rPr>
                    </m:ctrlPr>
                  </m:sSubPr>
                  <m:e>
                    <m:r>
                      <w:rPr>
                        <w:rFonts w:ascii="Cambria Math"/>
                      </w:rPr>
                      <m:t>σ</m:t>
                    </m:r>
                  </m:e>
                  <m:sub>
                    <m:r>
                      <w:rPr>
                        <w:rFonts w:ascii="Cambria Math"/>
                      </w:rPr>
                      <m:t>k</m:t>
                    </m:r>
                  </m:sub>
                </m:sSub>
              </m:den>
            </m:f>
            <m:f>
              <m:fPr>
                <m:ctrlPr>
                  <w:rPr>
                    <w:rFonts w:ascii="Cambria Math" w:hAnsi="Cambria Math"/>
                    <w:i/>
                  </w:rPr>
                </m:ctrlPr>
              </m:fPr>
              <m:num>
                <m:r>
                  <w:rPr>
                    <w:rFonts w:ascii="Cambria Math"/>
                  </w:rPr>
                  <m:t>∂k</m:t>
                </m:r>
              </m:num>
              <m:den>
                <m:r>
                  <w:rPr>
                    <w:rFonts w:ascii="Cambria Math"/>
                  </w:rPr>
                  <m:t>∂z</m:t>
                </m:r>
              </m:den>
            </m:f>
          </m:e>
        </m:d>
      </m:oMath>
      <w:r w:rsidR="006E4EF0" w:rsidRPr="00B7030B">
        <w:tab/>
      </w:r>
      <w:r w:rsidR="00A320E3" w:rsidRPr="00B7030B">
        <w:rPr>
          <w:rStyle w:val="EquationCaption"/>
          <w:rFonts w:asciiTheme="minorHAnsi" w:hAnsiTheme="minorHAnsi"/>
        </w:rPr>
        <w:t>(</w:t>
      </w:r>
      <w:r w:rsidR="00A320E3">
        <w:rPr>
          <w:rStyle w:val="EquationCaption"/>
          <w:rFonts w:asciiTheme="minorHAnsi" w:hAnsiTheme="minorHAnsi"/>
        </w:rPr>
        <w:fldChar w:fldCharType="begin"/>
      </w:r>
      <w:r w:rsidR="00A320E3">
        <w:rPr>
          <w:rStyle w:val="EquationCaption"/>
          <w:rFonts w:asciiTheme="minorHAnsi" w:hAnsiTheme="minorHAnsi"/>
        </w:rPr>
        <w:instrText xml:space="preserve"> STYLEREF 1 \s </w:instrText>
      </w:r>
      <w:r w:rsidR="00A320E3">
        <w:rPr>
          <w:rStyle w:val="EquationCaption"/>
          <w:rFonts w:asciiTheme="minorHAnsi" w:hAnsiTheme="minorHAnsi"/>
        </w:rPr>
        <w:fldChar w:fldCharType="separate"/>
      </w:r>
      <w:r w:rsidR="00A95042">
        <w:rPr>
          <w:rStyle w:val="EquationCaption"/>
          <w:rFonts w:asciiTheme="minorHAnsi" w:hAnsiTheme="minorHAnsi"/>
          <w:noProof/>
        </w:rPr>
        <w:t>2</w:t>
      </w:r>
      <w:r w:rsidR="00A320E3">
        <w:rPr>
          <w:rStyle w:val="EquationCaption"/>
          <w:rFonts w:asciiTheme="minorHAnsi" w:hAnsiTheme="minorHAnsi"/>
        </w:rPr>
        <w:fldChar w:fldCharType="end"/>
      </w:r>
      <w:r w:rsidR="00A320E3">
        <w:rPr>
          <w:rStyle w:val="EquationCaption"/>
          <w:rFonts w:asciiTheme="minorHAnsi" w:hAnsiTheme="minorHAnsi"/>
        </w:rPr>
        <w:noBreakHyphen/>
      </w:r>
      <w:r w:rsidR="00A320E3">
        <w:rPr>
          <w:rStyle w:val="EquationCaption"/>
          <w:rFonts w:asciiTheme="minorHAnsi" w:hAnsiTheme="minorHAnsi"/>
        </w:rPr>
        <w:fldChar w:fldCharType="begin"/>
      </w:r>
      <w:r w:rsidR="00A320E3">
        <w:rPr>
          <w:rStyle w:val="EquationCaption"/>
          <w:rFonts w:asciiTheme="minorHAnsi" w:hAnsiTheme="minorHAnsi"/>
        </w:rPr>
        <w:instrText xml:space="preserve"> SEQ Equation \* ARABIC \s 1 </w:instrText>
      </w:r>
      <w:r w:rsidR="00A320E3">
        <w:rPr>
          <w:rStyle w:val="EquationCaption"/>
          <w:rFonts w:asciiTheme="minorHAnsi" w:hAnsiTheme="minorHAnsi"/>
        </w:rPr>
        <w:fldChar w:fldCharType="separate"/>
      </w:r>
      <w:r w:rsidR="00A95042">
        <w:rPr>
          <w:rStyle w:val="EquationCaption"/>
          <w:rFonts w:asciiTheme="minorHAnsi" w:hAnsiTheme="minorHAnsi"/>
          <w:noProof/>
        </w:rPr>
        <w:t>97</w:t>
      </w:r>
      <w:r w:rsidR="00A320E3">
        <w:rPr>
          <w:rStyle w:val="EquationCaption"/>
          <w:rFonts w:asciiTheme="minorHAnsi" w:hAnsiTheme="minorHAnsi"/>
        </w:rPr>
        <w:fldChar w:fldCharType="end"/>
      </w:r>
      <w:r w:rsidR="00A320E3" w:rsidRPr="00B7030B">
        <w:rPr>
          <w:rStyle w:val="EquationCaption"/>
          <w:rFonts w:asciiTheme="minorHAnsi" w:hAnsiTheme="minorHAnsi"/>
        </w:rPr>
        <w:t>)</w:t>
      </w:r>
    </w:p>
    <w:p w14:paraId="169FD0B0" w14:textId="5D936961" w:rsidR="006E4EF0" w:rsidRPr="003E4060" w:rsidRDefault="006E4EF0" w:rsidP="00B6554A">
      <w:r w:rsidRPr="003E4060">
        <w:t>Next</w:t>
      </w:r>
      <w:r w:rsidR="00963D82">
        <w:t>,</w:t>
      </w:r>
      <w:r w:rsidRPr="003E4060">
        <w:t xml:space="preserve"> each equation is averaged over a layer</w:t>
      </w:r>
      <w:r w:rsidR="00A320E3" w:rsidRPr="003E4060">
        <w:t>:</w:t>
      </w:r>
    </w:p>
    <w:p w14:paraId="0C15AC42" w14:textId="77777777" w:rsidR="00A320E3" w:rsidRPr="00B7030B" w:rsidRDefault="00A320E3" w:rsidP="00B6554A"/>
    <w:p w14:paraId="367E1BEC" w14:textId="53DB60EB" w:rsidR="006E4EF0" w:rsidRPr="00B7030B" w:rsidRDefault="00000000" w:rsidP="003D1BB9">
      <w:pPr>
        <w:jc w:val="right"/>
      </w:pPr>
      <m:oMath>
        <m:limLow>
          <m:limLowPr>
            <m:ctrlPr>
              <w:rPr>
                <w:rFonts w:ascii="Cambria Math" w:hAnsi="Cambria Math"/>
              </w:rPr>
            </m:ctrlPr>
          </m:limLowPr>
          <m:e>
            <m:groupChr>
              <m:groupChrPr>
                <m:ctrlPr>
                  <w:rPr>
                    <w:rFonts w:ascii="Cambria Math" w:hAnsi="Cambria Math"/>
                  </w:rPr>
                </m:ctrlPr>
              </m:groupChrPr>
              <m:e>
                <m:f>
                  <m:fPr>
                    <m:ctrlPr>
                      <w:rPr>
                        <w:rFonts w:ascii="Cambria Math" w:hAnsi="Cambria Math"/>
                      </w:rPr>
                    </m:ctrlPr>
                  </m:fPr>
                  <m:num>
                    <m:r>
                      <m:rPr>
                        <m:sty m:val="p"/>
                      </m:rPr>
                      <w:rPr>
                        <w:rFonts w:ascii="Cambria Math" w:hAnsi="Cambria Math"/>
                      </w:rPr>
                      <m:t>1</m:t>
                    </m:r>
                  </m:num>
                  <m:den>
                    <m:r>
                      <w:rPr>
                        <w:rFonts w:ascii="Cambria Math" w:hAnsi="Cambria Math"/>
                      </w:rPr>
                      <m:t>Δz</m:t>
                    </m:r>
                  </m:den>
                </m:f>
                <m:f>
                  <m:fPr>
                    <m:ctrlPr>
                      <w:rPr>
                        <w:rFonts w:ascii="Cambria Math" w:hAnsi="Cambria Math"/>
                      </w:rPr>
                    </m:ctrlPr>
                  </m:fPr>
                  <m:num>
                    <m:r>
                      <w:rPr>
                        <w:rFonts w:ascii="Cambria Math" w:hAnsi="Cambria Math"/>
                      </w:rPr>
                      <m:t>∂</m:t>
                    </m:r>
                  </m:num>
                  <m:den>
                    <m:r>
                      <w:rPr>
                        <w:rFonts w:ascii="Cambria Math" w:hAnsi="Cambria Math"/>
                      </w:rPr>
                      <m:t>∂t</m:t>
                    </m:r>
                  </m:den>
                </m:f>
                <m:d>
                  <m:dPr>
                    <m:ctrlPr>
                      <w:rPr>
                        <w:rFonts w:ascii="Cambria Math" w:hAnsi="Cambria Math"/>
                      </w:rPr>
                    </m:ctrlPr>
                  </m:dPr>
                  <m:e>
                    <m:r>
                      <w:rPr>
                        <w:rFonts w:ascii="Cambria Math" w:hAnsi="Cambria Math"/>
                      </w:rPr>
                      <m:t>kBΔz</m:t>
                    </m:r>
                  </m:e>
                </m:d>
              </m:e>
            </m:groupChr>
          </m:e>
          <m:lim>
            <m:r>
              <m:rPr>
                <m:nor/>
              </m:rPr>
              <m:t>unsteady</m:t>
            </m:r>
          </m:lim>
        </m:limLow>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f>
                  <m:fPr>
                    <m:ctrlPr>
                      <w:rPr>
                        <w:rFonts w:ascii="Cambria Math" w:hAnsi="Cambria Math"/>
                      </w:rPr>
                    </m:ctrlPr>
                  </m:fPr>
                  <m:num>
                    <m:r>
                      <m:rPr>
                        <m:sty m:val="p"/>
                      </m:rPr>
                      <w:rPr>
                        <w:rFonts w:ascii="Cambria Math" w:hAnsi="Cambria Math"/>
                      </w:rPr>
                      <m:t>1</m:t>
                    </m:r>
                  </m:num>
                  <m:den>
                    <m:r>
                      <w:rPr>
                        <w:rFonts w:ascii="Cambria Math" w:hAnsi="Cambria Math"/>
                      </w:rPr>
                      <m:t>Δz</m:t>
                    </m:r>
                  </m:den>
                </m:f>
                <m:f>
                  <m:fPr>
                    <m:ctrlPr>
                      <w:rPr>
                        <w:rFonts w:ascii="Cambria Math" w:hAnsi="Cambria Math"/>
                      </w:rPr>
                    </m:ctrlPr>
                  </m:fPr>
                  <m:num>
                    <m:r>
                      <w:rPr>
                        <w:rFonts w:ascii="Cambria Math" w:hAnsi="Cambria Math"/>
                      </w:rPr>
                      <m:t>∂</m:t>
                    </m:r>
                  </m:num>
                  <m:den>
                    <m:r>
                      <w:rPr>
                        <w:rFonts w:ascii="Cambria Math" w:hAnsi="Cambria Math"/>
                      </w:rPr>
                      <m:t>∂x</m:t>
                    </m:r>
                  </m:den>
                </m:f>
                <m:d>
                  <m:dPr>
                    <m:ctrlPr>
                      <w:rPr>
                        <w:rFonts w:ascii="Cambria Math" w:hAnsi="Cambria Math"/>
                      </w:rPr>
                    </m:ctrlPr>
                  </m:dPr>
                  <m:e>
                    <m:r>
                      <w:rPr>
                        <w:rFonts w:ascii="Cambria Math" w:hAnsi="Cambria Math"/>
                      </w:rPr>
                      <m:t>kUBΔz</m:t>
                    </m:r>
                  </m:e>
                </m:d>
              </m:e>
            </m:groupChr>
          </m:e>
          <m:lim>
            <m:r>
              <m:rPr>
                <m:nor/>
              </m:rPr>
              <m:t>convection</m:t>
            </m:r>
          </m:lim>
        </m:limLow>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f>
                  <m:fPr>
                    <m:ctrlPr>
                      <w:rPr>
                        <w:rFonts w:ascii="Cambria Math" w:hAnsi="Cambria Math"/>
                      </w:rPr>
                    </m:ctrlPr>
                  </m:fPr>
                  <m:num>
                    <m:r>
                      <m:rPr>
                        <m:sty m:val="p"/>
                      </m:rPr>
                      <w:rPr>
                        <w:rFonts w:ascii="Cambria Math" w:hAnsi="Cambria Math"/>
                      </w:rPr>
                      <m:t>1</m:t>
                    </m:r>
                  </m:num>
                  <m:den>
                    <m:r>
                      <w:rPr>
                        <w:rFonts w:ascii="Cambria Math" w:hAnsi="Cambria Math"/>
                      </w:rPr>
                      <m:t>Δz</m:t>
                    </m:r>
                  </m:den>
                </m:f>
                <m:f>
                  <m:fPr>
                    <m:ctrlPr>
                      <w:rPr>
                        <w:rFonts w:ascii="Cambria Math" w:hAnsi="Cambria Math"/>
                      </w:rPr>
                    </m:ctrlPr>
                  </m:fPr>
                  <m:num>
                    <m:r>
                      <w:rPr>
                        <w:rFonts w:ascii="Cambria Math" w:hAnsi="Cambria Math"/>
                      </w:rPr>
                      <m:t>∂</m:t>
                    </m:r>
                  </m:num>
                  <m:den>
                    <m:r>
                      <w:rPr>
                        <w:rFonts w:ascii="Cambria Math" w:hAnsi="Cambria Math"/>
                      </w:rPr>
                      <m:t>∂z</m:t>
                    </m:r>
                  </m:den>
                </m:f>
                <m:d>
                  <m:dPr>
                    <m:ctrlPr>
                      <w:rPr>
                        <w:rFonts w:ascii="Cambria Math" w:hAnsi="Cambria Math"/>
                      </w:rPr>
                    </m:ctrlPr>
                  </m:dPr>
                  <m:e>
                    <m:r>
                      <w:rPr>
                        <w:rFonts w:ascii="Cambria Math" w:hAnsi="Cambria Math"/>
                      </w:rPr>
                      <m:t>kWBΔz</m:t>
                    </m:r>
                  </m:e>
                </m:d>
              </m:e>
            </m:groupChr>
          </m:e>
          <m:lim>
            <m:r>
              <m:rPr>
                <m:nor/>
              </m:rPr>
              <m:t>convection</m:t>
            </m:r>
          </m:lim>
        </m:limLow>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f>
                  <m:fPr>
                    <m:ctrlPr>
                      <w:rPr>
                        <w:rFonts w:ascii="Cambria Math" w:hAnsi="Cambria Math"/>
                      </w:rPr>
                    </m:ctrlPr>
                  </m:fPr>
                  <m:num>
                    <m:r>
                      <m:rPr>
                        <m:sty m:val="p"/>
                      </m:rPr>
                      <w:rPr>
                        <w:rFonts w:ascii="Cambria Math" w:hAnsi="Cambria Math"/>
                      </w:rPr>
                      <m:t>1</m:t>
                    </m:r>
                  </m:num>
                  <m:den>
                    <m:r>
                      <w:rPr>
                        <w:rFonts w:ascii="Cambria Math" w:hAnsi="Cambria Math"/>
                      </w:rPr>
                      <m:t>Δz</m:t>
                    </m:r>
                  </m:den>
                </m:f>
                <m:r>
                  <w:rPr>
                    <w:rFonts w:ascii="Cambria Math" w:hAnsi="Cambria Math"/>
                  </w:rPr>
                  <m:t>BΔz</m:t>
                </m:r>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ε</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k</m:t>
                        </m:r>
                      </m:sub>
                    </m:sSub>
                  </m:e>
                </m:d>
              </m:e>
            </m:groupChr>
          </m:e>
          <m:lim>
            <m:r>
              <m:rPr>
                <m:nor/>
              </m:rPr>
              <m:t>source/sink</m:t>
            </m:r>
          </m:lim>
        </m:limLow>
      </m:oMath>
      <w:r w:rsidR="006E4EF0" w:rsidRPr="00B7030B">
        <w:tab/>
      </w:r>
      <w:r w:rsidR="00A320E3" w:rsidRPr="00B7030B">
        <w:rPr>
          <w:rStyle w:val="EquationCaption"/>
          <w:rFonts w:asciiTheme="minorHAnsi" w:hAnsiTheme="minorHAnsi"/>
        </w:rPr>
        <w:t>(</w:t>
      </w:r>
      <w:r w:rsidR="00A320E3">
        <w:rPr>
          <w:rStyle w:val="EquationCaption"/>
          <w:rFonts w:asciiTheme="minorHAnsi" w:hAnsiTheme="minorHAnsi"/>
        </w:rPr>
        <w:fldChar w:fldCharType="begin"/>
      </w:r>
      <w:r w:rsidR="00A320E3">
        <w:rPr>
          <w:rStyle w:val="EquationCaption"/>
          <w:rFonts w:asciiTheme="minorHAnsi" w:hAnsiTheme="minorHAnsi"/>
        </w:rPr>
        <w:instrText xml:space="preserve"> STYLEREF 1 \s </w:instrText>
      </w:r>
      <w:r w:rsidR="00A320E3">
        <w:rPr>
          <w:rStyle w:val="EquationCaption"/>
          <w:rFonts w:asciiTheme="minorHAnsi" w:hAnsiTheme="minorHAnsi"/>
        </w:rPr>
        <w:fldChar w:fldCharType="separate"/>
      </w:r>
      <w:r w:rsidR="00A95042">
        <w:rPr>
          <w:rStyle w:val="EquationCaption"/>
          <w:rFonts w:asciiTheme="minorHAnsi" w:hAnsiTheme="minorHAnsi"/>
          <w:noProof/>
        </w:rPr>
        <w:t>2</w:t>
      </w:r>
      <w:r w:rsidR="00A320E3">
        <w:rPr>
          <w:rStyle w:val="EquationCaption"/>
          <w:rFonts w:asciiTheme="minorHAnsi" w:hAnsiTheme="minorHAnsi"/>
        </w:rPr>
        <w:fldChar w:fldCharType="end"/>
      </w:r>
      <w:r w:rsidR="00A320E3">
        <w:rPr>
          <w:rStyle w:val="EquationCaption"/>
          <w:rFonts w:asciiTheme="minorHAnsi" w:hAnsiTheme="minorHAnsi"/>
        </w:rPr>
        <w:noBreakHyphen/>
      </w:r>
      <w:r w:rsidR="00A320E3">
        <w:rPr>
          <w:rStyle w:val="EquationCaption"/>
          <w:rFonts w:asciiTheme="minorHAnsi" w:hAnsiTheme="minorHAnsi"/>
        </w:rPr>
        <w:fldChar w:fldCharType="begin"/>
      </w:r>
      <w:r w:rsidR="00A320E3">
        <w:rPr>
          <w:rStyle w:val="EquationCaption"/>
          <w:rFonts w:asciiTheme="minorHAnsi" w:hAnsiTheme="minorHAnsi"/>
        </w:rPr>
        <w:instrText xml:space="preserve"> SEQ Equation \* ARABIC \s 1 </w:instrText>
      </w:r>
      <w:r w:rsidR="00A320E3">
        <w:rPr>
          <w:rStyle w:val="EquationCaption"/>
          <w:rFonts w:asciiTheme="minorHAnsi" w:hAnsiTheme="minorHAnsi"/>
        </w:rPr>
        <w:fldChar w:fldCharType="separate"/>
      </w:r>
      <w:r w:rsidR="00A95042">
        <w:rPr>
          <w:rStyle w:val="EquationCaption"/>
          <w:rFonts w:asciiTheme="minorHAnsi" w:hAnsiTheme="minorHAnsi"/>
          <w:noProof/>
        </w:rPr>
        <w:t>98</w:t>
      </w:r>
      <w:r w:rsidR="00A320E3">
        <w:rPr>
          <w:rStyle w:val="EquationCaption"/>
          <w:rFonts w:asciiTheme="minorHAnsi" w:hAnsiTheme="minorHAnsi"/>
        </w:rPr>
        <w:fldChar w:fldCharType="end"/>
      </w:r>
      <w:r w:rsidR="00A320E3" w:rsidRPr="00B7030B">
        <w:rPr>
          <w:rStyle w:val="EquationCaption"/>
          <w:rFonts w:asciiTheme="minorHAnsi" w:hAnsiTheme="minorHAnsi"/>
        </w:rPr>
        <w:t>)</w:t>
      </w:r>
    </w:p>
    <w:p w14:paraId="1F01EC33" w14:textId="506BCCBA" w:rsidR="006E4EF0" w:rsidRPr="00B7030B" w:rsidRDefault="00000000" w:rsidP="00127D1D">
      <w:pPr>
        <w:spacing w:before="120"/>
        <w:jc w:val="right"/>
      </w:pPr>
      <m:oMath>
        <m:limLow>
          <m:limLowPr>
            <m:ctrlPr>
              <w:rPr>
                <w:rFonts w:ascii="Cambria Math" w:hAnsi="Cambria Math"/>
              </w:rPr>
            </m:ctrlPr>
          </m:limLowPr>
          <m:e>
            <m:groupChr>
              <m:groupChrPr>
                <m:ctrlPr>
                  <w:rPr>
                    <w:rFonts w:ascii="Cambria Math" w:hAnsi="Cambria Math"/>
                  </w:rPr>
                </m:ctrlPr>
              </m:groupChrPr>
              <m:e>
                <m:f>
                  <m:fPr>
                    <m:ctrlPr>
                      <w:rPr>
                        <w:rFonts w:ascii="Cambria Math" w:hAnsi="Cambria Math"/>
                      </w:rPr>
                    </m:ctrlPr>
                  </m:fPr>
                  <m:num>
                    <m:r>
                      <m:rPr>
                        <m:sty m:val="p"/>
                      </m:rPr>
                      <w:rPr>
                        <w:rFonts w:ascii="Cambria Math" w:hAnsi="Cambria Math"/>
                      </w:rPr>
                      <m:t>1</m:t>
                    </m:r>
                  </m:num>
                  <m:den>
                    <m:r>
                      <w:rPr>
                        <w:rFonts w:ascii="Cambria Math" w:hAnsi="Cambria Math"/>
                      </w:rPr>
                      <m:t>Δz</m:t>
                    </m:r>
                  </m:den>
                </m:f>
                <m:f>
                  <m:fPr>
                    <m:ctrlPr>
                      <w:rPr>
                        <w:rFonts w:ascii="Cambria Math" w:hAnsi="Cambria Math"/>
                      </w:rPr>
                    </m:ctrlPr>
                  </m:fPr>
                  <m:num>
                    <m:r>
                      <w:rPr>
                        <w:rFonts w:ascii="Cambria Math" w:hAnsi="Cambria Math"/>
                      </w:rPr>
                      <m:t>∂</m:t>
                    </m:r>
                  </m:num>
                  <m:den>
                    <m:r>
                      <w:rPr>
                        <w:rFonts w:ascii="Cambria Math" w:hAnsi="Cambria Math"/>
                      </w:rPr>
                      <m:t>∂t</m:t>
                    </m:r>
                  </m:den>
                </m:f>
                <m:d>
                  <m:dPr>
                    <m:ctrlPr>
                      <w:rPr>
                        <w:rFonts w:ascii="Cambria Math" w:hAnsi="Cambria Math"/>
                      </w:rPr>
                    </m:ctrlPr>
                  </m:dPr>
                  <m:e>
                    <m:r>
                      <w:rPr>
                        <w:rFonts w:ascii="Cambria Math" w:hAnsi="Cambria Math"/>
                      </w:rPr>
                      <m:t>kBΔz</m:t>
                    </m:r>
                  </m:e>
                </m:d>
              </m:e>
            </m:groupChr>
          </m:e>
          <m:lim>
            <m:r>
              <m:rPr>
                <m:nor/>
              </m:rPr>
              <m:t>unsteady</m:t>
            </m:r>
          </m:lim>
        </m:limLow>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f>
                  <m:fPr>
                    <m:ctrlPr>
                      <w:rPr>
                        <w:rFonts w:ascii="Cambria Math" w:hAnsi="Cambria Math"/>
                      </w:rPr>
                    </m:ctrlPr>
                  </m:fPr>
                  <m:num>
                    <m:r>
                      <m:rPr>
                        <m:sty m:val="p"/>
                      </m:rPr>
                      <w:rPr>
                        <w:rFonts w:ascii="Cambria Math" w:hAnsi="Cambria Math"/>
                      </w:rPr>
                      <m:t>1</m:t>
                    </m:r>
                  </m:num>
                  <m:den>
                    <m:r>
                      <w:rPr>
                        <w:rFonts w:ascii="Cambria Math" w:hAnsi="Cambria Math"/>
                      </w:rPr>
                      <m:t>Δz</m:t>
                    </m:r>
                  </m:den>
                </m:f>
                <m:d>
                  <m:dPr>
                    <m:begChr m:val="["/>
                    <m:endChr m:val="]"/>
                    <m:ctrlPr>
                      <w:rPr>
                        <w:rFonts w:ascii="Cambria Math" w:hAnsi="Cambria Math"/>
                      </w:rPr>
                    </m:ctrlPr>
                  </m:dPr>
                  <m:e>
                    <m:r>
                      <w:rPr>
                        <w:rFonts w:ascii="Cambria Math" w:hAnsi="Cambria Math"/>
                      </w:rPr>
                      <m:t>B</m:t>
                    </m:r>
                    <m:sSubSup>
                      <m:sSubSupPr>
                        <m:ctrlPr>
                          <w:rPr>
                            <w:rFonts w:ascii="Cambria Math" w:hAnsi="Cambria Math"/>
                          </w:rPr>
                        </m:ctrlPr>
                      </m:sSub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ν</m:t>
                                    </m:r>
                                  </m:e>
                                  <m:sub>
                                    <m:r>
                                      <w:rPr>
                                        <w:rFonts w:ascii="Cambria Math" w:hAnsi="Cambria Math"/>
                                      </w:rPr>
                                      <m:t>t</m:t>
                                    </m:r>
                                  </m:sub>
                                </m:sSub>
                              </m:num>
                              <m:den>
                                <m:sSub>
                                  <m:sSubPr>
                                    <m:ctrlPr>
                                      <w:rPr>
                                        <w:rFonts w:ascii="Cambria Math" w:hAnsi="Cambria Math"/>
                                      </w:rPr>
                                    </m:ctrlPr>
                                  </m:sSubPr>
                                  <m:e>
                                    <m:r>
                                      <w:rPr>
                                        <w:rFonts w:ascii="Cambria Math" w:hAnsi="Cambria Math"/>
                                      </w:rPr>
                                      <m:t>σ</m:t>
                                    </m:r>
                                  </m:e>
                                  <m:sub>
                                    <m:r>
                                      <w:rPr>
                                        <w:rFonts w:ascii="Cambria Math" w:hAnsi="Cambria Math"/>
                                      </w:rPr>
                                      <m:t>k</m:t>
                                    </m:r>
                                  </m:sub>
                                </m:sSub>
                              </m:den>
                            </m:f>
                            <m:f>
                              <m:fPr>
                                <m:ctrlPr>
                                  <w:rPr>
                                    <w:rFonts w:ascii="Cambria Math" w:hAnsi="Cambria Math"/>
                                  </w:rPr>
                                </m:ctrlPr>
                              </m:fPr>
                              <m:num>
                                <m:r>
                                  <w:rPr>
                                    <w:rFonts w:ascii="Cambria Math" w:hAnsi="Cambria Math"/>
                                  </w:rPr>
                                  <m:t>∂k</m:t>
                                </m:r>
                              </m:num>
                              <m:den>
                                <m:r>
                                  <w:rPr>
                                    <w:rFonts w:ascii="Cambria Math" w:hAnsi="Cambria Math"/>
                                  </w:rPr>
                                  <m:t>∂z</m:t>
                                </m:r>
                              </m:den>
                            </m:f>
                          </m:e>
                        </m:d>
                      </m:e>
                      <m:sub/>
                      <m:sup>
                        <m:r>
                          <w:rPr>
                            <w:rFonts w:ascii="Cambria Math" w:hAnsi="Cambria Math"/>
                          </w:rPr>
                          <m:t>z</m:t>
                        </m:r>
                        <m:r>
                          <m:rPr>
                            <m:sty m:val="p"/>
                          </m:rPr>
                          <w:rPr>
                            <w:rFonts w:ascii="Cambria Math" w:hAnsi="Cambria Math"/>
                          </w:rPr>
                          <m:t>+</m:t>
                        </m:r>
                        <m:r>
                          <w:rPr>
                            <w:rFonts w:ascii="Cambria Math" w:hAnsi="Cambria Math"/>
                          </w:rPr>
                          <m:t>Δz</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B</m:t>
                            </m:r>
                            <m:f>
                              <m:fPr>
                                <m:ctrlPr>
                                  <w:rPr>
                                    <w:rFonts w:ascii="Cambria Math" w:hAnsi="Cambria Math"/>
                                  </w:rPr>
                                </m:ctrlPr>
                              </m:fPr>
                              <m:num>
                                <m:sSub>
                                  <m:sSubPr>
                                    <m:ctrlPr>
                                      <w:rPr>
                                        <w:rFonts w:ascii="Cambria Math" w:hAnsi="Cambria Math"/>
                                      </w:rPr>
                                    </m:ctrlPr>
                                  </m:sSubPr>
                                  <m:e>
                                    <m:r>
                                      <w:rPr>
                                        <w:rFonts w:ascii="Cambria Math" w:hAnsi="Cambria Math"/>
                                      </w:rPr>
                                      <m:t>ν</m:t>
                                    </m:r>
                                  </m:e>
                                  <m:sub>
                                    <m:r>
                                      <w:rPr>
                                        <w:rFonts w:ascii="Cambria Math" w:hAnsi="Cambria Math"/>
                                      </w:rPr>
                                      <m:t>t</m:t>
                                    </m:r>
                                  </m:sub>
                                </m:sSub>
                              </m:num>
                              <m:den>
                                <m:sSub>
                                  <m:sSubPr>
                                    <m:ctrlPr>
                                      <w:rPr>
                                        <w:rFonts w:ascii="Cambria Math" w:hAnsi="Cambria Math"/>
                                      </w:rPr>
                                    </m:ctrlPr>
                                  </m:sSubPr>
                                  <m:e>
                                    <m:r>
                                      <w:rPr>
                                        <w:rFonts w:ascii="Cambria Math" w:hAnsi="Cambria Math"/>
                                      </w:rPr>
                                      <m:t>σ</m:t>
                                    </m:r>
                                  </m:e>
                                  <m:sub>
                                    <m:r>
                                      <w:rPr>
                                        <w:rFonts w:ascii="Cambria Math" w:hAnsi="Cambria Math"/>
                                      </w:rPr>
                                      <m:t>k</m:t>
                                    </m:r>
                                  </m:sub>
                                </m:sSub>
                              </m:den>
                            </m:f>
                            <m:f>
                              <m:fPr>
                                <m:ctrlPr>
                                  <w:rPr>
                                    <w:rFonts w:ascii="Cambria Math" w:hAnsi="Cambria Math"/>
                                  </w:rPr>
                                </m:ctrlPr>
                              </m:fPr>
                              <m:num>
                                <m:r>
                                  <w:rPr>
                                    <w:rFonts w:ascii="Cambria Math" w:hAnsi="Cambria Math"/>
                                  </w:rPr>
                                  <m:t>∂k</m:t>
                                </m:r>
                              </m:num>
                              <m:den>
                                <m:r>
                                  <w:rPr>
                                    <w:rFonts w:ascii="Cambria Math" w:hAnsi="Cambria Math"/>
                                  </w:rPr>
                                  <m:t>∂z</m:t>
                                </m:r>
                              </m:den>
                            </m:f>
                          </m:e>
                        </m:d>
                      </m:e>
                      <m:sub/>
                      <m:sup>
                        <m:r>
                          <w:rPr>
                            <w:rFonts w:ascii="Cambria Math" w:hAnsi="Cambria Math"/>
                          </w:rPr>
                          <m:t>z</m:t>
                        </m:r>
                      </m:sup>
                    </m:sSubSup>
                  </m:e>
                </m:d>
              </m:e>
            </m:groupChr>
          </m:e>
          <m:lim>
            <m:r>
              <m:rPr>
                <m:nor/>
              </m:rPr>
              <m:t>diffusion</m:t>
            </m:r>
          </m:lim>
        </m:limLow>
      </m:oMath>
      <w:r w:rsidR="006E4EF0" w:rsidRPr="00B7030B">
        <w:tab/>
      </w:r>
      <w:r w:rsidR="00A320E3" w:rsidRPr="00B7030B">
        <w:rPr>
          <w:rStyle w:val="EquationCaption"/>
          <w:rFonts w:asciiTheme="minorHAnsi" w:hAnsiTheme="minorHAnsi"/>
        </w:rPr>
        <w:t>(</w:t>
      </w:r>
      <w:r w:rsidR="00A320E3">
        <w:rPr>
          <w:rStyle w:val="EquationCaption"/>
          <w:rFonts w:asciiTheme="minorHAnsi" w:hAnsiTheme="minorHAnsi"/>
        </w:rPr>
        <w:fldChar w:fldCharType="begin"/>
      </w:r>
      <w:r w:rsidR="00A320E3">
        <w:rPr>
          <w:rStyle w:val="EquationCaption"/>
          <w:rFonts w:asciiTheme="minorHAnsi" w:hAnsiTheme="minorHAnsi"/>
        </w:rPr>
        <w:instrText xml:space="preserve"> STYLEREF 1 \s </w:instrText>
      </w:r>
      <w:r w:rsidR="00A320E3">
        <w:rPr>
          <w:rStyle w:val="EquationCaption"/>
          <w:rFonts w:asciiTheme="minorHAnsi" w:hAnsiTheme="minorHAnsi"/>
        </w:rPr>
        <w:fldChar w:fldCharType="separate"/>
      </w:r>
      <w:r w:rsidR="00A95042">
        <w:rPr>
          <w:rStyle w:val="EquationCaption"/>
          <w:rFonts w:asciiTheme="minorHAnsi" w:hAnsiTheme="minorHAnsi"/>
          <w:noProof/>
        </w:rPr>
        <w:t>2</w:t>
      </w:r>
      <w:r w:rsidR="00A320E3">
        <w:rPr>
          <w:rStyle w:val="EquationCaption"/>
          <w:rFonts w:asciiTheme="minorHAnsi" w:hAnsiTheme="minorHAnsi"/>
        </w:rPr>
        <w:fldChar w:fldCharType="end"/>
      </w:r>
      <w:r w:rsidR="00A320E3">
        <w:rPr>
          <w:rStyle w:val="EquationCaption"/>
          <w:rFonts w:asciiTheme="minorHAnsi" w:hAnsiTheme="minorHAnsi"/>
        </w:rPr>
        <w:noBreakHyphen/>
      </w:r>
      <w:r w:rsidR="00A320E3">
        <w:rPr>
          <w:rStyle w:val="EquationCaption"/>
          <w:rFonts w:asciiTheme="minorHAnsi" w:hAnsiTheme="minorHAnsi"/>
        </w:rPr>
        <w:fldChar w:fldCharType="begin"/>
      </w:r>
      <w:r w:rsidR="00A320E3">
        <w:rPr>
          <w:rStyle w:val="EquationCaption"/>
          <w:rFonts w:asciiTheme="minorHAnsi" w:hAnsiTheme="minorHAnsi"/>
        </w:rPr>
        <w:instrText xml:space="preserve"> SEQ Equation \* ARABIC \s 1 </w:instrText>
      </w:r>
      <w:r w:rsidR="00A320E3">
        <w:rPr>
          <w:rStyle w:val="EquationCaption"/>
          <w:rFonts w:asciiTheme="minorHAnsi" w:hAnsiTheme="minorHAnsi"/>
        </w:rPr>
        <w:fldChar w:fldCharType="separate"/>
      </w:r>
      <w:r w:rsidR="00A95042">
        <w:rPr>
          <w:rStyle w:val="EquationCaption"/>
          <w:rFonts w:asciiTheme="minorHAnsi" w:hAnsiTheme="minorHAnsi"/>
          <w:noProof/>
        </w:rPr>
        <w:t>99</w:t>
      </w:r>
      <w:r w:rsidR="00A320E3">
        <w:rPr>
          <w:rStyle w:val="EquationCaption"/>
          <w:rFonts w:asciiTheme="minorHAnsi" w:hAnsiTheme="minorHAnsi"/>
        </w:rPr>
        <w:fldChar w:fldCharType="end"/>
      </w:r>
      <w:r w:rsidR="00A320E3" w:rsidRPr="00B7030B">
        <w:rPr>
          <w:rStyle w:val="EquationCaption"/>
          <w:rFonts w:asciiTheme="minorHAnsi" w:hAnsiTheme="minorHAnsi"/>
        </w:rPr>
        <w:t>)</w:t>
      </w:r>
    </w:p>
    <w:p w14:paraId="27CF3499" w14:textId="77777777" w:rsidR="006E4EF0" w:rsidRPr="003E4060" w:rsidRDefault="006E4EF0" w:rsidP="002F6E70">
      <w:pPr>
        <w:spacing w:before="120"/>
      </w:pPr>
      <w:r w:rsidRPr="003E4060">
        <w:lastRenderedPageBreak/>
        <w:t xml:space="preserve">The partial derivatives in equation </w:t>
      </w:r>
      <w:r w:rsidR="00234076" w:rsidRPr="0076230E">
        <w:rPr>
          <w:b/>
          <w:bCs/>
        </w:rPr>
        <w:t>2-98</w:t>
      </w:r>
      <w:r w:rsidRPr="003E4060">
        <w:t xml:space="preserve"> can be replaced by the finite difference schemes below.  The unsteady term is represented as an explicit finite difference, where </w:t>
      </w:r>
      <w:r w:rsidRPr="003E4060">
        <w:rPr>
          <w:i/>
        </w:rPr>
        <w:t>k</w:t>
      </w:r>
      <w:r w:rsidRPr="003E4060">
        <w:rPr>
          <w:i/>
          <w:vertAlign w:val="superscript"/>
        </w:rPr>
        <w:t>*</w:t>
      </w:r>
      <w:r w:rsidRPr="003E4060">
        <w:t xml:space="preserve"> is the kinetic turbulent energy at the next time step before the application of equation </w:t>
      </w:r>
      <w:r w:rsidR="00234076" w:rsidRPr="00127D1D">
        <w:rPr>
          <w:b/>
          <w:bCs/>
        </w:rPr>
        <w:t>2-99</w:t>
      </w:r>
      <w:r w:rsidRPr="003E4060">
        <w:t>.</w:t>
      </w:r>
    </w:p>
    <w:p w14:paraId="5321A3C7" w14:textId="77777777" w:rsidR="006E4EF0" w:rsidRPr="00B7030B" w:rsidRDefault="006E4EF0" w:rsidP="00B6554A"/>
    <w:p w14:paraId="4C94ED19" w14:textId="5299E42B" w:rsidR="006E4EF0" w:rsidRPr="00B7030B" w:rsidRDefault="00000000" w:rsidP="003D1BB9">
      <w:pPr>
        <w:jc w:val="right"/>
      </w:pPr>
      <m:oMath>
        <m:sSub>
          <m:sSubPr>
            <m:ctrlPr>
              <w:rPr>
                <w:rFonts w:ascii="Cambria Math" w:hAnsi="Cambria Math"/>
              </w:rPr>
            </m:ctrlPr>
          </m:sSubPr>
          <m:e>
            <m:d>
              <m:dPr>
                <m:begChr m:val=""/>
                <m:endChr m:val="|"/>
                <m:ctrlPr>
                  <w:rPr>
                    <w:rFonts w:ascii="Cambria Math" w:hAnsi="Cambria Math"/>
                  </w:rPr>
                </m:ctrlPr>
              </m:dPr>
              <m:e>
                <m:f>
                  <m:fPr>
                    <m:ctrlPr>
                      <w:rPr>
                        <w:rFonts w:ascii="Cambria Math" w:hAnsi="Cambria Math"/>
                      </w:rPr>
                    </m:ctrlPr>
                  </m:fPr>
                  <m:num>
                    <m:r>
                      <w:rPr>
                        <w:rFonts w:ascii="Cambria Math" w:hAnsi="Cambria Math"/>
                      </w:rPr>
                      <m:t>∂</m:t>
                    </m:r>
                  </m:num>
                  <m:den>
                    <m:r>
                      <w:rPr>
                        <w:rFonts w:ascii="Cambria Math" w:hAnsi="Cambria Math"/>
                      </w:rPr>
                      <m:t>∂t</m:t>
                    </m:r>
                  </m:den>
                </m:f>
                <m:d>
                  <m:dPr>
                    <m:ctrlPr>
                      <w:rPr>
                        <w:rFonts w:ascii="Cambria Math" w:hAnsi="Cambria Math"/>
                      </w:rPr>
                    </m:ctrlPr>
                  </m:dPr>
                  <m:e>
                    <m:r>
                      <w:rPr>
                        <w:rFonts w:ascii="Cambria Math" w:hAnsi="Cambria Math"/>
                      </w:rPr>
                      <m:t>kBΔz</m:t>
                    </m:r>
                  </m:e>
                </m:d>
              </m:e>
            </m:d>
          </m:e>
          <m:sub>
            <m:r>
              <w:rPr>
                <w:rFonts w:ascii="Cambria Math" w:hAnsi="Cambria Math"/>
              </w:rPr>
              <m:t>i</m:t>
            </m:r>
            <m:r>
              <m:rPr>
                <m:sty m:val="p"/>
              </m:rPr>
              <w:rPr>
                <w:rFonts w:ascii="Cambria Math" w:hAnsi="Cambria Math"/>
              </w:rPr>
              <m:t>,</m:t>
            </m:r>
            <m:r>
              <w:rPr>
                <w:rFonts w:ascii="Cambria Math" w:hAnsi="Cambria Math"/>
              </w:rPr>
              <m:t>k</m:t>
            </m:r>
          </m:sub>
        </m:sSub>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k</m:t>
                </m:r>
              </m:sub>
              <m:sup>
                <m:r>
                  <m:rPr>
                    <m:sty m:val="p"/>
                  </m:rPr>
                  <w:rPr>
                    <w:rFonts w:ascii="Cambria Math" w:hAnsi="Cambria Math"/>
                  </w:rPr>
                  <m:t>*</m:t>
                </m:r>
              </m:sup>
            </m:sSubSup>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num>
          <m:den>
            <m:r>
              <w:rPr>
                <w:rFonts w:ascii="Cambria Math" w:hAnsi="Cambria Math"/>
              </w:rPr>
              <m:t>Δt</m:t>
            </m:r>
          </m:den>
        </m:f>
      </m:oMath>
      <w:r w:rsidR="006E4EF0" w:rsidRPr="00B7030B">
        <w:tab/>
      </w:r>
      <w:r w:rsidR="00A320E3" w:rsidRPr="00B7030B">
        <w:rPr>
          <w:rStyle w:val="EquationCaption"/>
          <w:rFonts w:asciiTheme="minorHAnsi" w:hAnsiTheme="minorHAnsi"/>
        </w:rPr>
        <w:t>(</w:t>
      </w:r>
      <w:r w:rsidR="00A320E3">
        <w:rPr>
          <w:rStyle w:val="EquationCaption"/>
          <w:rFonts w:asciiTheme="minorHAnsi" w:hAnsiTheme="minorHAnsi"/>
        </w:rPr>
        <w:fldChar w:fldCharType="begin"/>
      </w:r>
      <w:r w:rsidR="00A320E3">
        <w:rPr>
          <w:rStyle w:val="EquationCaption"/>
          <w:rFonts w:asciiTheme="minorHAnsi" w:hAnsiTheme="minorHAnsi"/>
        </w:rPr>
        <w:instrText xml:space="preserve"> STYLEREF 1 \s </w:instrText>
      </w:r>
      <w:r w:rsidR="00A320E3">
        <w:rPr>
          <w:rStyle w:val="EquationCaption"/>
          <w:rFonts w:asciiTheme="minorHAnsi" w:hAnsiTheme="minorHAnsi"/>
        </w:rPr>
        <w:fldChar w:fldCharType="separate"/>
      </w:r>
      <w:r w:rsidR="00A95042">
        <w:rPr>
          <w:rStyle w:val="EquationCaption"/>
          <w:rFonts w:asciiTheme="minorHAnsi" w:hAnsiTheme="minorHAnsi"/>
          <w:noProof/>
        </w:rPr>
        <w:t>2</w:t>
      </w:r>
      <w:r w:rsidR="00A320E3">
        <w:rPr>
          <w:rStyle w:val="EquationCaption"/>
          <w:rFonts w:asciiTheme="minorHAnsi" w:hAnsiTheme="minorHAnsi"/>
        </w:rPr>
        <w:fldChar w:fldCharType="end"/>
      </w:r>
      <w:r w:rsidR="00A320E3">
        <w:rPr>
          <w:rStyle w:val="EquationCaption"/>
          <w:rFonts w:asciiTheme="minorHAnsi" w:hAnsiTheme="minorHAnsi"/>
        </w:rPr>
        <w:noBreakHyphen/>
      </w:r>
      <w:r w:rsidR="00A320E3">
        <w:rPr>
          <w:rStyle w:val="EquationCaption"/>
          <w:rFonts w:asciiTheme="minorHAnsi" w:hAnsiTheme="minorHAnsi"/>
        </w:rPr>
        <w:fldChar w:fldCharType="begin"/>
      </w:r>
      <w:r w:rsidR="00A320E3">
        <w:rPr>
          <w:rStyle w:val="EquationCaption"/>
          <w:rFonts w:asciiTheme="minorHAnsi" w:hAnsiTheme="minorHAnsi"/>
        </w:rPr>
        <w:instrText xml:space="preserve"> SEQ Equation \* ARABIC \s 1 </w:instrText>
      </w:r>
      <w:r w:rsidR="00A320E3">
        <w:rPr>
          <w:rStyle w:val="EquationCaption"/>
          <w:rFonts w:asciiTheme="minorHAnsi" w:hAnsiTheme="minorHAnsi"/>
        </w:rPr>
        <w:fldChar w:fldCharType="separate"/>
      </w:r>
      <w:r w:rsidR="00A95042">
        <w:rPr>
          <w:rStyle w:val="EquationCaption"/>
          <w:rFonts w:asciiTheme="minorHAnsi" w:hAnsiTheme="minorHAnsi"/>
          <w:noProof/>
        </w:rPr>
        <w:t>100</w:t>
      </w:r>
      <w:r w:rsidR="00A320E3">
        <w:rPr>
          <w:rStyle w:val="EquationCaption"/>
          <w:rFonts w:asciiTheme="minorHAnsi" w:hAnsiTheme="minorHAnsi"/>
        </w:rPr>
        <w:fldChar w:fldCharType="end"/>
      </w:r>
      <w:r w:rsidR="00A320E3" w:rsidRPr="00B7030B">
        <w:rPr>
          <w:rStyle w:val="EquationCaption"/>
          <w:rFonts w:asciiTheme="minorHAnsi" w:hAnsiTheme="minorHAnsi"/>
        </w:rPr>
        <w:t>)</w:t>
      </w:r>
    </w:p>
    <w:p w14:paraId="0858AFD4" w14:textId="77777777" w:rsidR="006E4EF0" w:rsidRPr="00B7030B" w:rsidRDefault="006E4EF0" w:rsidP="00B6554A"/>
    <w:p w14:paraId="2A33E63C" w14:textId="0CAF9AD3" w:rsidR="006E4EF0" w:rsidRPr="00B7030B" w:rsidRDefault="006E4EF0" w:rsidP="00B6554A">
      <w:r w:rsidRPr="003E4060">
        <w:t>The horizontal convective term is represented by an upwind difference scheme.  The order of differencing depends on the direction of the horizontal component of the velocity.  The difference shown below is for U&gt;0.</w:t>
      </w:r>
    </w:p>
    <w:p w14:paraId="24144F89" w14:textId="74D33556" w:rsidR="006E4EF0" w:rsidRPr="00B7030B" w:rsidRDefault="00000000" w:rsidP="00127D1D">
      <w:pPr>
        <w:spacing w:after="120"/>
        <w:jc w:val="right"/>
      </w:pPr>
      <m:oMath>
        <m:sSub>
          <m:sSubPr>
            <m:ctrlPr>
              <w:rPr>
                <w:rFonts w:ascii="Cambria Math" w:hAnsi="Cambria Math"/>
              </w:rPr>
            </m:ctrlPr>
          </m:sSubPr>
          <m:e>
            <m:d>
              <m:dPr>
                <m:begChr m:val=""/>
                <m:endChr m:val="|"/>
                <m:ctrlPr>
                  <w:rPr>
                    <w:rFonts w:ascii="Cambria Math" w:hAnsi="Cambria Math"/>
                  </w:rPr>
                </m:ctrlPr>
              </m:dPr>
              <m:e>
                <m:f>
                  <m:fPr>
                    <m:ctrlPr>
                      <w:rPr>
                        <w:rFonts w:ascii="Cambria Math" w:hAnsi="Cambria Math"/>
                      </w:rPr>
                    </m:ctrlPr>
                  </m:fPr>
                  <m:num>
                    <m:r>
                      <w:rPr>
                        <w:rFonts w:ascii="Cambria Math" w:hAnsi="Cambria Math"/>
                      </w:rPr>
                      <m:t>∂</m:t>
                    </m:r>
                  </m:num>
                  <m:den>
                    <m:r>
                      <w:rPr>
                        <w:rFonts w:ascii="Cambria Math" w:hAnsi="Cambria Math"/>
                      </w:rPr>
                      <m:t>∂x</m:t>
                    </m:r>
                  </m:den>
                </m:f>
                <m:d>
                  <m:dPr>
                    <m:ctrlPr>
                      <w:rPr>
                        <w:rFonts w:ascii="Cambria Math" w:hAnsi="Cambria Math"/>
                      </w:rPr>
                    </m:ctrlPr>
                  </m:dPr>
                  <m:e>
                    <m:r>
                      <w:rPr>
                        <w:rFonts w:ascii="Cambria Math" w:hAnsi="Cambria Math"/>
                      </w:rPr>
                      <m:t>kUBΔz</m:t>
                    </m:r>
                  </m:e>
                </m:d>
              </m:e>
            </m:d>
          </m:e>
          <m:sub>
            <m:r>
              <w:rPr>
                <w:rFonts w:ascii="Cambria Math" w:hAnsi="Cambria Math"/>
              </w:rPr>
              <m:t>i</m:t>
            </m:r>
            <m:r>
              <m:rPr>
                <m:sty m:val="p"/>
              </m:rPr>
              <w:rPr>
                <w:rFonts w:ascii="Cambria Math" w:hAnsi="Cambria Math"/>
              </w:rPr>
              <m:t>,</m:t>
            </m:r>
            <m:r>
              <w:rPr>
                <w:rFonts w:ascii="Cambria Math" w:hAnsi="Cambria Math"/>
              </w:rPr>
              <m:t>k</m:t>
            </m:r>
          </m:sub>
        </m:sSub>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sSubSup>
              <m:sSubSupPr>
                <m:ctrlPr>
                  <w:rPr>
                    <w:rFonts w:ascii="Cambria Math" w:hAnsi="Cambria Math"/>
                  </w:rPr>
                </m:ctrlPr>
              </m:sSubSupPr>
              <m:e>
                <m:r>
                  <w:rPr>
                    <w:rFonts w:ascii="Cambria Math" w:hAnsi="Cambria Math"/>
                  </w:rPr>
                  <m:t>U</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i</m:t>
                </m:r>
                <m:r>
                  <m:rPr>
                    <m:sty m:val="p"/>
                  </m:rPr>
                  <w:rPr>
                    <w:rFonts w:ascii="Cambria Math" w:hAnsi="Cambria Math"/>
                  </w:rPr>
                  <m:t>-</m:t>
                </m:r>
                <m:r>
                  <m:rPr>
                    <m:sty m:val="p"/>
                  </m:rPr>
                  <w:rPr>
                    <w:rFonts w:ascii="Cambria Math" w:hAnsi="Cambria Math"/>
                  </w:rPr>
                  <m:t>1,</m:t>
                </m:r>
                <m:r>
                  <w:rPr>
                    <w:rFonts w:ascii="Cambria Math" w:hAnsi="Cambria Math"/>
                  </w:rPr>
                  <m:t>k</m:t>
                </m:r>
              </m:sub>
              <m:sup>
                <m:r>
                  <w:rPr>
                    <w:rFonts w:ascii="Cambria Math" w:hAnsi="Cambria Math"/>
                  </w:rPr>
                  <m:t>n</m:t>
                </m:r>
              </m:sup>
            </m:sSubSup>
            <m:sSubSup>
              <m:sSubSupPr>
                <m:ctrlPr>
                  <w:rPr>
                    <w:rFonts w:ascii="Cambria Math" w:hAnsi="Cambria Math"/>
                  </w:rPr>
                </m:ctrlPr>
              </m:sSubSupPr>
              <m:e>
                <m:r>
                  <w:rPr>
                    <w:rFonts w:ascii="Cambria Math" w:hAnsi="Cambria Math"/>
                  </w:rPr>
                  <m:t>U</m:t>
                </m:r>
              </m:e>
              <m:sub>
                <m:r>
                  <w:rPr>
                    <w:rFonts w:ascii="Cambria Math" w:hAnsi="Cambria Math"/>
                  </w:rPr>
                  <m:t>i</m:t>
                </m:r>
                <m:r>
                  <m:rPr>
                    <m:sty m:val="p"/>
                  </m:rPr>
                  <w:rPr>
                    <w:rFonts w:ascii="Cambria Math" w:hAnsi="Cambria Math"/>
                  </w:rPr>
                  <m:t>-</m:t>
                </m:r>
                <m:r>
                  <m:rPr>
                    <m:sty m:val="p"/>
                  </m:rPr>
                  <w:rPr>
                    <w:rFonts w:ascii="Cambria Math" w:hAnsi="Cambria Math"/>
                  </w:rPr>
                  <m:t>1,</m:t>
                </m:r>
                <m:r>
                  <w:rPr>
                    <w:rFonts w:ascii="Cambria Math" w:hAnsi="Cambria Math"/>
                  </w:rPr>
                  <m:t>k</m:t>
                </m:r>
              </m:sub>
              <m:sup>
                <m:r>
                  <w:rPr>
                    <w:rFonts w:ascii="Cambria Math" w:hAnsi="Cambria Math"/>
                  </w:rPr>
                  <m:t>n</m:t>
                </m:r>
              </m:sup>
            </m:sSubSup>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m:rPr>
                    <m:sty m:val="p"/>
                  </m:rPr>
                  <w:rPr>
                    <w:rFonts w:ascii="Cambria Math" w:hAnsi="Cambria Math"/>
                  </w:rPr>
                  <m:t>1,</m:t>
                </m:r>
                <m:r>
                  <w:rPr>
                    <w:rFonts w:ascii="Cambria Math" w:hAnsi="Cambria Math"/>
                  </w:rPr>
                  <m:t>k</m:t>
                </m:r>
              </m:sub>
              <m:sup>
                <m:r>
                  <w:rPr>
                    <w:rFonts w:ascii="Cambria Math" w:hAnsi="Cambria Math"/>
                  </w:rPr>
                  <m:t>n</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m:rPr>
                    <m:sty m:val="p"/>
                  </m:rPr>
                  <w:rPr>
                    <w:rFonts w:ascii="Cambria Math" w:hAnsi="Cambria Math"/>
                  </w:rPr>
                  <m:t>1,</m:t>
                </m:r>
                <m:r>
                  <w:rPr>
                    <w:rFonts w:ascii="Cambria Math" w:hAnsi="Cambria Math"/>
                  </w:rPr>
                  <m:t>k</m:t>
                </m:r>
              </m:sub>
              <m:sup>
                <m:r>
                  <w:rPr>
                    <w:rFonts w:ascii="Cambria Math" w:hAnsi="Cambria Math"/>
                  </w:rPr>
                  <m:t>n</m:t>
                </m:r>
              </m:sup>
            </m:sSubSup>
          </m:num>
          <m:den>
            <m:r>
              <w:rPr>
                <w:rFonts w:ascii="Cambria Math" w:hAnsi="Cambria Math"/>
              </w:rPr>
              <m:t>Δ</m:t>
            </m:r>
            <m:sSubSup>
              <m:sSubSupPr>
                <m:ctrlPr>
                  <w:rPr>
                    <w:rFonts w:ascii="Cambria Math" w:hAnsi="Cambria Math"/>
                  </w:rPr>
                </m:ctrlPr>
              </m:sSubSup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den>
        </m:f>
      </m:oMath>
      <w:r w:rsidR="006E4EF0" w:rsidRPr="00B7030B">
        <w:tab/>
      </w:r>
      <w:r w:rsidR="00A320E3" w:rsidRPr="00B7030B">
        <w:rPr>
          <w:rStyle w:val="EquationCaption"/>
          <w:rFonts w:asciiTheme="minorHAnsi" w:hAnsiTheme="minorHAnsi"/>
        </w:rPr>
        <w:t>(</w:t>
      </w:r>
      <w:r w:rsidR="00A320E3">
        <w:rPr>
          <w:rStyle w:val="EquationCaption"/>
          <w:rFonts w:asciiTheme="minorHAnsi" w:hAnsiTheme="minorHAnsi"/>
        </w:rPr>
        <w:fldChar w:fldCharType="begin"/>
      </w:r>
      <w:r w:rsidR="00A320E3">
        <w:rPr>
          <w:rStyle w:val="EquationCaption"/>
          <w:rFonts w:asciiTheme="minorHAnsi" w:hAnsiTheme="minorHAnsi"/>
        </w:rPr>
        <w:instrText xml:space="preserve"> STYLEREF 1 \s </w:instrText>
      </w:r>
      <w:r w:rsidR="00A320E3">
        <w:rPr>
          <w:rStyle w:val="EquationCaption"/>
          <w:rFonts w:asciiTheme="minorHAnsi" w:hAnsiTheme="minorHAnsi"/>
        </w:rPr>
        <w:fldChar w:fldCharType="separate"/>
      </w:r>
      <w:r w:rsidR="00A95042">
        <w:rPr>
          <w:rStyle w:val="EquationCaption"/>
          <w:rFonts w:asciiTheme="minorHAnsi" w:hAnsiTheme="minorHAnsi"/>
          <w:noProof/>
        </w:rPr>
        <w:t>2</w:t>
      </w:r>
      <w:r w:rsidR="00A320E3">
        <w:rPr>
          <w:rStyle w:val="EquationCaption"/>
          <w:rFonts w:asciiTheme="minorHAnsi" w:hAnsiTheme="minorHAnsi"/>
        </w:rPr>
        <w:fldChar w:fldCharType="end"/>
      </w:r>
      <w:r w:rsidR="00A320E3">
        <w:rPr>
          <w:rStyle w:val="EquationCaption"/>
          <w:rFonts w:asciiTheme="minorHAnsi" w:hAnsiTheme="minorHAnsi"/>
        </w:rPr>
        <w:noBreakHyphen/>
      </w:r>
      <w:r w:rsidR="00A320E3">
        <w:rPr>
          <w:rStyle w:val="EquationCaption"/>
          <w:rFonts w:asciiTheme="minorHAnsi" w:hAnsiTheme="minorHAnsi"/>
        </w:rPr>
        <w:fldChar w:fldCharType="begin"/>
      </w:r>
      <w:r w:rsidR="00A320E3">
        <w:rPr>
          <w:rStyle w:val="EquationCaption"/>
          <w:rFonts w:asciiTheme="minorHAnsi" w:hAnsiTheme="minorHAnsi"/>
        </w:rPr>
        <w:instrText xml:space="preserve"> SEQ Equation \* ARABIC \s 1 </w:instrText>
      </w:r>
      <w:r w:rsidR="00A320E3">
        <w:rPr>
          <w:rStyle w:val="EquationCaption"/>
          <w:rFonts w:asciiTheme="minorHAnsi" w:hAnsiTheme="minorHAnsi"/>
        </w:rPr>
        <w:fldChar w:fldCharType="separate"/>
      </w:r>
      <w:r w:rsidR="00A95042">
        <w:rPr>
          <w:rStyle w:val="EquationCaption"/>
          <w:rFonts w:asciiTheme="minorHAnsi" w:hAnsiTheme="minorHAnsi"/>
          <w:noProof/>
        </w:rPr>
        <w:t>101</w:t>
      </w:r>
      <w:r w:rsidR="00A320E3">
        <w:rPr>
          <w:rStyle w:val="EquationCaption"/>
          <w:rFonts w:asciiTheme="minorHAnsi" w:hAnsiTheme="minorHAnsi"/>
        </w:rPr>
        <w:fldChar w:fldCharType="end"/>
      </w:r>
      <w:r w:rsidR="00A320E3" w:rsidRPr="00B7030B">
        <w:rPr>
          <w:rStyle w:val="EquationCaption"/>
          <w:rFonts w:asciiTheme="minorHAnsi" w:hAnsiTheme="minorHAnsi"/>
        </w:rPr>
        <w:t>)</w:t>
      </w:r>
    </w:p>
    <w:p w14:paraId="3A3BF60A" w14:textId="77777777" w:rsidR="006E4EF0" w:rsidRPr="003E4060" w:rsidRDefault="006E4EF0" w:rsidP="00B6554A">
      <w:r w:rsidRPr="003E4060">
        <w:t>The vertical convective term is also represented by an upwind difference scheme.  The order of differencing depends on the direction of the vertical component of the velocity.</w:t>
      </w:r>
    </w:p>
    <w:p w14:paraId="295AAB1C" w14:textId="77777777" w:rsidR="006E4EF0" w:rsidRPr="003E4060" w:rsidRDefault="006E4EF0" w:rsidP="00B6554A">
      <w:r w:rsidRPr="003E4060">
        <w:t>The difference shown below is for W&gt;0.</w:t>
      </w:r>
    </w:p>
    <w:p w14:paraId="166323F8" w14:textId="77777777" w:rsidR="006E4EF0" w:rsidRPr="00B7030B" w:rsidRDefault="006E4EF0" w:rsidP="00B6554A"/>
    <w:p w14:paraId="7467AFEA" w14:textId="65B21DC6" w:rsidR="006E4EF0" w:rsidRPr="00B7030B" w:rsidRDefault="00000000" w:rsidP="00127D1D">
      <w:pPr>
        <w:spacing w:after="120"/>
        <w:jc w:val="right"/>
      </w:pPr>
      <m:oMath>
        <m:sSub>
          <m:sSubPr>
            <m:ctrlPr>
              <w:rPr>
                <w:rFonts w:ascii="Cambria Math" w:hAnsi="Cambria Math"/>
              </w:rPr>
            </m:ctrlPr>
          </m:sSubPr>
          <m:e>
            <m:d>
              <m:dPr>
                <m:begChr m:val=""/>
                <m:endChr m:val="|"/>
                <m:ctrlPr>
                  <w:rPr>
                    <w:rFonts w:ascii="Cambria Math" w:hAnsi="Cambria Math"/>
                  </w:rPr>
                </m:ctrlPr>
              </m:dPr>
              <m:e>
                <m:f>
                  <m:fPr>
                    <m:ctrlPr>
                      <w:rPr>
                        <w:rFonts w:ascii="Cambria Math" w:hAnsi="Cambria Math"/>
                      </w:rPr>
                    </m:ctrlPr>
                  </m:fPr>
                  <m:num>
                    <m:r>
                      <w:rPr>
                        <w:rFonts w:ascii="Cambria Math" w:hAnsi="Cambria Math"/>
                      </w:rPr>
                      <m:t>∂</m:t>
                    </m:r>
                  </m:num>
                  <m:den>
                    <m:r>
                      <w:rPr>
                        <w:rFonts w:ascii="Cambria Math" w:hAnsi="Cambria Math"/>
                      </w:rPr>
                      <m:t>∂z</m:t>
                    </m:r>
                  </m:den>
                </m:f>
                <m:d>
                  <m:dPr>
                    <m:ctrlPr>
                      <w:rPr>
                        <w:rFonts w:ascii="Cambria Math" w:hAnsi="Cambria Math"/>
                      </w:rPr>
                    </m:ctrlPr>
                  </m:dPr>
                  <m:e>
                    <m:r>
                      <w:rPr>
                        <w:rFonts w:ascii="Cambria Math" w:hAnsi="Cambria Math"/>
                      </w:rPr>
                      <m:t>kWBΔz</m:t>
                    </m:r>
                  </m:e>
                </m:d>
              </m:e>
            </m:d>
          </m:e>
          <m:sub>
            <m:r>
              <w:rPr>
                <w:rFonts w:ascii="Cambria Math" w:hAnsi="Cambria Math"/>
              </w:rPr>
              <m:t>i</m:t>
            </m:r>
            <m:r>
              <m:rPr>
                <m:sty m:val="p"/>
              </m:rPr>
              <w:rPr>
                <w:rFonts w:ascii="Cambria Math" w:hAnsi="Cambria Math"/>
              </w:rPr>
              <m:t>,</m:t>
            </m:r>
            <m:r>
              <w:rPr>
                <w:rFonts w:ascii="Cambria Math" w:hAnsi="Cambria Math"/>
              </w:rPr>
              <m:t>k</m:t>
            </m:r>
          </m:sub>
        </m:sSub>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sSubSup>
              <m:sSubSupPr>
                <m:ctrlPr>
                  <w:rPr>
                    <w:rFonts w:ascii="Cambria Math" w:hAnsi="Cambria Math"/>
                  </w:rPr>
                </m:ctrlPr>
              </m:sSubSupPr>
              <m:e>
                <m:r>
                  <w:rPr>
                    <w:rFonts w:ascii="Cambria Math" w:hAnsi="Cambria Math"/>
                  </w:rPr>
                  <m:t>W</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i</m:t>
                </m:r>
                <m:r>
                  <m:rPr>
                    <m:sty m:val="p"/>
                  </m:rPr>
                  <w:rPr>
                    <w:rFonts w:ascii="Cambria Math" w:hAnsi="Cambria Math"/>
                  </w:rPr>
                  <m:t>-</m:t>
                </m:r>
                <m:r>
                  <m:rPr>
                    <m:sty m:val="p"/>
                  </m:rPr>
                  <w:rPr>
                    <w:rFonts w:ascii="Cambria Math" w:hAnsi="Cambria Math"/>
                  </w:rPr>
                  <m:t>1,</m:t>
                </m:r>
                <m:r>
                  <w:rPr>
                    <w:rFonts w:ascii="Cambria Math" w:hAnsi="Cambria Math"/>
                  </w:rPr>
                  <m:t>k</m:t>
                </m:r>
              </m:sub>
              <m:sup>
                <m:r>
                  <w:rPr>
                    <w:rFonts w:ascii="Cambria Math" w:hAnsi="Cambria Math"/>
                  </w:rPr>
                  <m:t>n</m:t>
                </m:r>
              </m:sup>
            </m:sSubSup>
            <m:sSubSup>
              <m:sSubSupPr>
                <m:ctrlPr>
                  <w:rPr>
                    <w:rFonts w:ascii="Cambria Math" w:hAnsi="Cambria Math"/>
                  </w:rPr>
                </m:ctrlPr>
              </m:sSubSupPr>
              <m:e>
                <m:r>
                  <w:rPr>
                    <w:rFonts w:ascii="Cambria Math" w:hAnsi="Cambria Math"/>
                  </w:rPr>
                  <m:t>W</m:t>
                </m:r>
              </m:e>
              <m:sub>
                <m:r>
                  <w:rPr>
                    <w:rFonts w:ascii="Cambria Math" w:hAnsi="Cambria Math"/>
                  </w:rPr>
                  <m:t>i</m:t>
                </m:r>
                <m:r>
                  <m:rPr>
                    <m:sty m:val="p"/>
                  </m:rPr>
                  <w:rPr>
                    <w:rFonts w:ascii="Cambria Math" w:hAnsi="Cambria Math"/>
                  </w:rPr>
                  <m:t>-</m:t>
                </m:r>
                <m:r>
                  <m:rPr>
                    <m:sty m:val="p"/>
                  </m:rPr>
                  <w:rPr>
                    <w:rFonts w:ascii="Cambria Math" w:hAnsi="Cambria Math"/>
                  </w:rPr>
                  <m:t>1,</m:t>
                </m:r>
                <m:r>
                  <w:rPr>
                    <w:rFonts w:ascii="Cambria Math" w:hAnsi="Cambria Math"/>
                  </w:rPr>
                  <m:t>k</m:t>
                </m:r>
              </m:sub>
              <m:sup>
                <m:r>
                  <w:rPr>
                    <w:rFonts w:ascii="Cambria Math" w:hAnsi="Cambria Math"/>
                  </w:rPr>
                  <m:t>n</m:t>
                </m:r>
              </m:sup>
            </m:sSubSup>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m:rPr>
                    <m:sty m:val="p"/>
                  </m:rPr>
                  <w:rPr>
                    <w:rFonts w:ascii="Cambria Math" w:hAnsi="Cambria Math"/>
                  </w:rPr>
                  <m:t>1,</m:t>
                </m:r>
                <m:r>
                  <w:rPr>
                    <w:rFonts w:ascii="Cambria Math" w:hAnsi="Cambria Math"/>
                  </w:rPr>
                  <m:t>k</m:t>
                </m:r>
              </m:sub>
              <m:sup>
                <m:r>
                  <w:rPr>
                    <w:rFonts w:ascii="Cambria Math" w:hAnsi="Cambria Math"/>
                  </w:rPr>
                  <m:t>n</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m:rPr>
                    <m:sty m:val="p"/>
                  </m:rPr>
                  <w:rPr>
                    <w:rFonts w:ascii="Cambria Math" w:hAnsi="Cambria Math"/>
                  </w:rPr>
                  <m:t>1,</m:t>
                </m:r>
                <m:r>
                  <w:rPr>
                    <w:rFonts w:ascii="Cambria Math" w:hAnsi="Cambria Math"/>
                  </w:rPr>
                  <m:t>k</m:t>
                </m:r>
              </m:sub>
              <m:sup>
                <m:r>
                  <w:rPr>
                    <w:rFonts w:ascii="Cambria Math" w:hAnsi="Cambria Math"/>
                  </w:rPr>
                  <m:t>n</m:t>
                </m:r>
              </m:sup>
            </m:sSubSup>
          </m:num>
          <m:den>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den>
        </m:f>
      </m:oMath>
      <w:r w:rsidR="006E4EF0" w:rsidRPr="007552CD">
        <w:tab/>
      </w:r>
      <w:r w:rsidR="00A320E3" w:rsidRPr="00B7030B">
        <w:rPr>
          <w:rStyle w:val="EquationCaption"/>
          <w:rFonts w:asciiTheme="minorHAnsi" w:hAnsiTheme="minorHAnsi"/>
        </w:rPr>
        <w:t>(</w:t>
      </w:r>
      <w:r w:rsidR="00A320E3">
        <w:rPr>
          <w:rStyle w:val="EquationCaption"/>
          <w:rFonts w:asciiTheme="minorHAnsi" w:hAnsiTheme="minorHAnsi"/>
        </w:rPr>
        <w:fldChar w:fldCharType="begin"/>
      </w:r>
      <w:r w:rsidR="00A320E3">
        <w:rPr>
          <w:rStyle w:val="EquationCaption"/>
          <w:rFonts w:asciiTheme="minorHAnsi" w:hAnsiTheme="minorHAnsi"/>
        </w:rPr>
        <w:instrText xml:space="preserve"> STYLEREF 1 \s </w:instrText>
      </w:r>
      <w:r w:rsidR="00A320E3">
        <w:rPr>
          <w:rStyle w:val="EquationCaption"/>
          <w:rFonts w:asciiTheme="minorHAnsi" w:hAnsiTheme="minorHAnsi"/>
        </w:rPr>
        <w:fldChar w:fldCharType="separate"/>
      </w:r>
      <w:r w:rsidR="00A95042">
        <w:rPr>
          <w:rStyle w:val="EquationCaption"/>
          <w:rFonts w:asciiTheme="minorHAnsi" w:hAnsiTheme="minorHAnsi"/>
          <w:noProof/>
        </w:rPr>
        <w:t>2</w:t>
      </w:r>
      <w:r w:rsidR="00A320E3">
        <w:rPr>
          <w:rStyle w:val="EquationCaption"/>
          <w:rFonts w:asciiTheme="minorHAnsi" w:hAnsiTheme="minorHAnsi"/>
        </w:rPr>
        <w:fldChar w:fldCharType="end"/>
      </w:r>
      <w:r w:rsidR="00A320E3">
        <w:rPr>
          <w:rStyle w:val="EquationCaption"/>
          <w:rFonts w:asciiTheme="minorHAnsi" w:hAnsiTheme="minorHAnsi"/>
        </w:rPr>
        <w:noBreakHyphen/>
      </w:r>
      <w:r w:rsidR="00A320E3">
        <w:rPr>
          <w:rStyle w:val="EquationCaption"/>
          <w:rFonts w:asciiTheme="minorHAnsi" w:hAnsiTheme="minorHAnsi"/>
        </w:rPr>
        <w:fldChar w:fldCharType="begin"/>
      </w:r>
      <w:r w:rsidR="00A320E3">
        <w:rPr>
          <w:rStyle w:val="EquationCaption"/>
          <w:rFonts w:asciiTheme="minorHAnsi" w:hAnsiTheme="minorHAnsi"/>
        </w:rPr>
        <w:instrText xml:space="preserve"> SEQ Equation \* ARABIC \s 1 </w:instrText>
      </w:r>
      <w:r w:rsidR="00A320E3">
        <w:rPr>
          <w:rStyle w:val="EquationCaption"/>
          <w:rFonts w:asciiTheme="minorHAnsi" w:hAnsiTheme="minorHAnsi"/>
        </w:rPr>
        <w:fldChar w:fldCharType="separate"/>
      </w:r>
      <w:r w:rsidR="00A95042">
        <w:rPr>
          <w:rStyle w:val="EquationCaption"/>
          <w:rFonts w:asciiTheme="minorHAnsi" w:hAnsiTheme="minorHAnsi"/>
          <w:noProof/>
        </w:rPr>
        <w:t>102</w:t>
      </w:r>
      <w:r w:rsidR="00A320E3">
        <w:rPr>
          <w:rStyle w:val="EquationCaption"/>
          <w:rFonts w:asciiTheme="minorHAnsi" w:hAnsiTheme="minorHAnsi"/>
        </w:rPr>
        <w:fldChar w:fldCharType="end"/>
      </w:r>
      <w:r w:rsidR="00A320E3" w:rsidRPr="00B7030B">
        <w:rPr>
          <w:rStyle w:val="EquationCaption"/>
          <w:rFonts w:asciiTheme="minorHAnsi" w:hAnsiTheme="minorHAnsi"/>
        </w:rPr>
        <w:t>)</w:t>
      </w:r>
    </w:p>
    <w:p w14:paraId="212AF7AD" w14:textId="181BF3B7" w:rsidR="006E4EF0" w:rsidRPr="00B7030B" w:rsidRDefault="006E4EF0" w:rsidP="00B6554A">
      <w:r w:rsidRPr="003E4060">
        <w:t xml:space="preserve">These differences can be inserted into equation </w:t>
      </w:r>
      <w:r w:rsidR="00234076" w:rsidRPr="003E4060">
        <w:t>2-96</w:t>
      </w:r>
      <w:r w:rsidRPr="003E4060">
        <w:t xml:space="preserve"> and rearranged to give the following explicit solution for </w:t>
      </w:r>
      <w:r w:rsidRPr="003E4060">
        <w:rPr>
          <w:i/>
        </w:rPr>
        <w:t>k*.</w:t>
      </w:r>
    </w:p>
    <w:p w14:paraId="086C6C56" w14:textId="66BC873C" w:rsidR="006E4EF0" w:rsidRPr="00B7030B" w:rsidRDefault="008F3173" w:rsidP="00127D1D">
      <w:pPr>
        <w:spacing w:before="120" w:after="120"/>
        <w:jc w:val="right"/>
      </w:pPr>
      <m:oMathPara>
        <m:oMath>
          <m:r>
            <w:rPr>
              <w:rFonts w:ascii="Cambria Math" w:hAnsi="Cambria Math"/>
            </w:rPr>
            <m:t>k</m:t>
          </m:r>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num>
            <m:den>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den>
          </m:f>
          <m:r>
            <m:rPr>
              <m:sty m:val="p"/>
            </m:rPr>
            <w:rPr>
              <w:rFonts w:ascii="Cambria Math" w:hAnsi="Cambria Math"/>
            </w:rPr>
            <m:t>-</m:t>
          </m:r>
          <m:f>
            <m:fPr>
              <m:ctrlPr>
                <w:rPr>
                  <w:rFonts w:ascii="Cambria Math" w:hAnsi="Cambria Math"/>
                </w:rPr>
              </m:ctrlPr>
            </m:fPr>
            <m:num>
              <m:r>
                <w:rPr>
                  <w:rFonts w:ascii="Cambria Math" w:hAnsi="Cambria Math"/>
                </w:rPr>
                <m:t>Δt</m:t>
              </m:r>
            </m:num>
            <m:den>
              <m:r>
                <w:rPr>
                  <w:rFonts w:ascii="Cambria Math" w:hAnsi="Cambria Math"/>
                </w:rPr>
                <m:t>Δ</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k</m:t>
                  </m:r>
                </m:sub>
              </m:sSub>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den>
          </m:f>
          <m:d>
            <m:dPr>
              <m:ctrlPr>
                <w:rPr>
                  <w:rFonts w:ascii="Cambria Math" w:hAnsi="Cambria Math"/>
                </w:rPr>
              </m:ctrlPr>
            </m:dPr>
            <m:e>
              <m:sSubSup>
                <m:sSubSupPr>
                  <m:ctrlPr>
                    <w:rPr>
                      <w:rFonts w:ascii="Cambria Math" w:hAnsi="Cambria Math"/>
                    </w:rPr>
                  </m:ctrlPr>
                </m:sSubSup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sSubSup>
                <m:sSubSupPr>
                  <m:ctrlPr>
                    <w:rPr>
                      <w:rFonts w:ascii="Cambria Math" w:hAnsi="Cambria Math"/>
                    </w:rPr>
                  </m:ctrlPr>
                </m:sSubSupPr>
                <m:e>
                  <m:r>
                    <w:rPr>
                      <w:rFonts w:ascii="Cambria Math" w:hAnsi="Cambria Math"/>
                    </w:rPr>
                    <m:t>U</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i</m:t>
                  </m:r>
                  <m:r>
                    <m:rPr>
                      <m:sty m:val="p"/>
                    </m:rPr>
                    <w:rPr>
                      <w:rFonts w:ascii="Cambria Math" w:hAnsi="Cambria Math"/>
                    </w:rPr>
                    <m:t>-1,</m:t>
                  </m:r>
                  <m:r>
                    <w:rPr>
                      <w:rFonts w:ascii="Cambria Math" w:hAnsi="Cambria Math"/>
                    </w:rPr>
                    <m:t>k</m:t>
                  </m:r>
                </m:sub>
                <m:sup>
                  <m:r>
                    <w:rPr>
                      <w:rFonts w:ascii="Cambria Math" w:hAnsi="Cambria Math"/>
                    </w:rPr>
                    <m:t>n</m:t>
                  </m:r>
                </m:sup>
              </m:sSubSup>
              <m:sSubSup>
                <m:sSubSupPr>
                  <m:ctrlPr>
                    <w:rPr>
                      <w:rFonts w:ascii="Cambria Math" w:hAnsi="Cambria Math"/>
                    </w:rPr>
                  </m:ctrlPr>
                </m:sSubSupPr>
                <m:e>
                  <m:r>
                    <w:rPr>
                      <w:rFonts w:ascii="Cambria Math" w:hAnsi="Cambria Math"/>
                    </w:rPr>
                    <m:t>U</m:t>
                  </m:r>
                </m:e>
                <m:sub>
                  <m:r>
                    <w:rPr>
                      <w:rFonts w:ascii="Cambria Math" w:hAnsi="Cambria Math"/>
                    </w:rPr>
                    <m:t>i</m:t>
                  </m:r>
                  <m:r>
                    <m:rPr>
                      <m:sty m:val="p"/>
                    </m:rPr>
                    <w:rPr>
                      <w:rFonts w:ascii="Cambria Math" w:hAnsi="Cambria Math"/>
                    </w:rPr>
                    <m:t>-1,</m:t>
                  </m:r>
                  <m:r>
                    <w:rPr>
                      <w:rFonts w:ascii="Cambria Math" w:hAnsi="Cambria Math"/>
                    </w:rPr>
                    <m:t>k</m:t>
                  </m:r>
                </m:sub>
                <m:sup>
                  <m:r>
                    <w:rPr>
                      <w:rFonts w:ascii="Cambria Math" w:hAnsi="Cambria Math"/>
                    </w:rPr>
                    <m:t>n</m:t>
                  </m:r>
                </m:sup>
              </m:sSubSup>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-1,</m:t>
                  </m:r>
                  <m:r>
                    <w:rPr>
                      <w:rFonts w:ascii="Cambria Math" w:hAnsi="Cambria Math"/>
                    </w:rPr>
                    <m:t>k</m:t>
                  </m:r>
                </m:sub>
                <m:sup>
                  <m:r>
                    <w:rPr>
                      <w:rFonts w:ascii="Cambria Math" w:hAnsi="Cambria Math"/>
                    </w:rPr>
                    <m:t>n</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r>
                    <w:rPr>
                      <w:rFonts w:ascii="Cambria Math" w:hAnsi="Cambria Math"/>
                    </w:rPr>
                    <m:t>k</m:t>
                  </m:r>
                </m:sub>
                <m:sup>
                  <m:r>
                    <w:rPr>
                      <w:rFonts w:ascii="Cambria Math" w:hAnsi="Cambria Math"/>
                    </w:rPr>
                    <m:t>n</m:t>
                  </m:r>
                </m:sup>
              </m:sSubSup>
            </m:e>
          </m:d>
          <m:r>
            <m:rPr>
              <m:sty m:val="p"/>
            </m:rPr>
            <w:rPr>
              <w:rFonts w:ascii="Cambria Math" w:hAnsi="Cambria Math"/>
            </w:rPr>
            <w:br/>
          </m:r>
        </m:oMath>
        <m:oMath>
          <m:r>
            <m:rPr>
              <m:sty m:val="p"/>
            </m:rPr>
            <w:rPr>
              <w:rFonts w:ascii="Cambria Math" w:hAnsi="Cambria Math"/>
            </w:rPr>
            <m:t>-</m:t>
          </m:r>
          <m:f>
            <m:fPr>
              <m:ctrlPr>
                <w:rPr>
                  <w:rFonts w:ascii="Cambria Math" w:hAnsi="Cambria Math"/>
                </w:rPr>
              </m:ctrlPr>
            </m:fPr>
            <m:num>
              <m:r>
                <w:rPr>
                  <w:rFonts w:ascii="Cambria Math" w:hAnsi="Cambria Math"/>
                </w:rPr>
                <m:t>Δt</m:t>
              </m:r>
            </m:num>
            <m:den>
              <m:r>
                <w:rPr>
                  <w:rFonts w:ascii="Cambria Math" w:hAnsi="Cambria Math"/>
                </w:rPr>
                <m:t>Δ</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k</m:t>
                  </m:r>
                </m:sub>
              </m:sSub>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den>
          </m:f>
          <m:d>
            <m:dPr>
              <m:ctrlPr>
                <w:rPr>
                  <w:rFonts w:ascii="Cambria Math" w:hAnsi="Cambria Math"/>
                </w:rPr>
              </m:ctrlPr>
            </m:dPr>
            <m:e>
              <m:sSubSup>
                <m:sSubSupPr>
                  <m:ctrlPr>
                    <w:rPr>
                      <w:rFonts w:ascii="Cambria Math" w:hAnsi="Cambria Math"/>
                    </w:rPr>
                  </m:ctrlPr>
                </m:sSubSup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sSubSup>
                <m:sSubSupPr>
                  <m:ctrlPr>
                    <w:rPr>
                      <w:rFonts w:ascii="Cambria Math" w:hAnsi="Cambria Math"/>
                    </w:rPr>
                  </m:ctrlPr>
                </m:sSubSupPr>
                <m:e>
                  <m:r>
                    <w:rPr>
                      <w:rFonts w:ascii="Cambria Math" w:hAnsi="Cambria Math"/>
                    </w:rPr>
                    <m:t>W</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i</m:t>
                  </m:r>
                  <m:r>
                    <m:rPr>
                      <m:sty m:val="p"/>
                    </m:rPr>
                    <w:rPr>
                      <w:rFonts w:ascii="Cambria Math" w:hAnsi="Cambria Math"/>
                    </w:rPr>
                    <m:t>-1,</m:t>
                  </m:r>
                  <m:r>
                    <w:rPr>
                      <w:rFonts w:ascii="Cambria Math" w:hAnsi="Cambria Math"/>
                    </w:rPr>
                    <m:t>k</m:t>
                  </m:r>
                </m:sub>
                <m:sup>
                  <m:r>
                    <w:rPr>
                      <w:rFonts w:ascii="Cambria Math" w:hAnsi="Cambria Math"/>
                    </w:rPr>
                    <m:t>n</m:t>
                  </m:r>
                </m:sup>
              </m:sSubSup>
              <m:sSubSup>
                <m:sSubSupPr>
                  <m:ctrlPr>
                    <w:rPr>
                      <w:rFonts w:ascii="Cambria Math" w:hAnsi="Cambria Math"/>
                    </w:rPr>
                  </m:ctrlPr>
                </m:sSubSupPr>
                <m:e>
                  <m:r>
                    <w:rPr>
                      <w:rFonts w:ascii="Cambria Math" w:hAnsi="Cambria Math"/>
                    </w:rPr>
                    <m:t>W</m:t>
                  </m:r>
                </m:e>
                <m:sub>
                  <m:r>
                    <w:rPr>
                      <w:rFonts w:ascii="Cambria Math" w:hAnsi="Cambria Math"/>
                    </w:rPr>
                    <m:t>i</m:t>
                  </m:r>
                  <m:r>
                    <m:rPr>
                      <m:sty m:val="p"/>
                    </m:rPr>
                    <w:rPr>
                      <w:rFonts w:ascii="Cambria Math" w:hAnsi="Cambria Math"/>
                    </w:rPr>
                    <m:t>-1,</m:t>
                  </m:r>
                  <m:r>
                    <w:rPr>
                      <w:rFonts w:ascii="Cambria Math" w:hAnsi="Cambria Math"/>
                    </w:rPr>
                    <m:t>k</m:t>
                  </m:r>
                </m:sub>
                <m:sup>
                  <m:r>
                    <w:rPr>
                      <w:rFonts w:ascii="Cambria Math" w:hAnsi="Cambria Math"/>
                    </w:rPr>
                    <m:t>n</m:t>
                  </m:r>
                </m:sup>
              </m:sSubSup>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-1,</m:t>
                  </m:r>
                  <m:r>
                    <w:rPr>
                      <w:rFonts w:ascii="Cambria Math" w:hAnsi="Cambria Math"/>
                    </w:rPr>
                    <m:t>k</m:t>
                  </m:r>
                </m:sub>
                <m:sup>
                  <m:r>
                    <w:rPr>
                      <w:rFonts w:ascii="Cambria Math" w:hAnsi="Cambria Math"/>
                    </w:rPr>
                    <m:t>n</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r>
                    <w:rPr>
                      <w:rFonts w:ascii="Cambria Math" w:hAnsi="Cambria Math"/>
                    </w:rPr>
                    <m:t>k</m:t>
                  </m:r>
                </m:sub>
                <m:sup>
                  <m:r>
                    <w:rPr>
                      <w:rFonts w:ascii="Cambria Math" w:hAnsi="Cambria Math"/>
                    </w:rPr>
                    <m:t>n</m:t>
                  </m:r>
                </m:sup>
              </m:sSubSup>
            </m:e>
          </m:d>
          <m:r>
            <m:rPr>
              <m:sty m:val="p"/>
            </m:rPr>
            <w:rPr>
              <w:rFonts w:ascii="Cambria Math" w:hAnsi="Cambria Math"/>
            </w:rPr>
            <w:br/>
          </m:r>
        </m:oMath>
      </m:oMathPara>
      <m:oMath>
        <m:r>
          <m:rPr>
            <m:sty m:val="p"/>
          </m:rPr>
          <w:rPr>
            <w:rFonts w:ascii="Cambria Math" w:hAnsi="Cambria Math"/>
          </w:rPr>
          <m:t>+</m:t>
        </m:r>
        <m:f>
          <m:fPr>
            <m:ctrlPr>
              <w:rPr>
                <w:rFonts w:ascii="Cambria Math" w:hAnsi="Cambria Math"/>
              </w:rPr>
            </m:ctrlPr>
          </m:fPr>
          <m:num>
            <m:r>
              <w:rPr>
                <w:rFonts w:ascii="Cambria Math" w:hAnsi="Cambria Math"/>
              </w:rPr>
              <m:t>Δt</m:t>
            </m:r>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num>
          <m:den>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den>
        </m:f>
        <m:d>
          <m:dPr>
            <m:ctrlPr>
              <w:rPr>
                <w:rFonts w:ascii="Cambria Math" w:hAnsi="Cambria Math"/>
              </w:rPr>
            </m:ctrlPr>
          </m:dPr>
          <m:e>
            <m:sSubSup>
              <m:sSubSupPr>
                <m:ctrlPr>
                  <w:rPr>
                    <w:rFonts w:ascii="Cambria Math" w:hAnsi="Cambria Math"/>
                  </w:rPr>
                </m:ctrlPr>
              </m:sSubSup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r>
              <m:rPr>
                <m:sty m:val="p"/>
              </m:rPr>
              <w:rPr>
                <w:rFonts w:ascii="Cambria Math" w:hAnsi="Cambria Math"/>
              </w:rPr>
              <m:t>+</m:t>
            </m:r>
            <m:sSubSup>
              <m:sSubSupPr>
                <m:ctrlPr>
                  <w:rPr>
                    <w:rFonts w:ascii="Cambria Math" w:hAnsi="Cambria Math"/>
                  </w:rPr>
                </m:ctrlPr>
              </m:sSubSupPr>
              <m:e>
                <m:r>
                  <w:rPr>
                    <w:rFonts w:ascii="Cambria Math" w:hAnsi="Cambria Math"/>
                  </w:rPr>
                  <m:t>G</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r>
              <m:rPr>
                <m:sty m:val="p"/>
              </m:rPr>
              <w:rPr>
                <w:rFonts w:ascii="Cambria Math" w:hAnsi="Cambria Math"/>
              </w:rPr>
              <m:t>-</m:t>
            </m:r>
            <m:sSubSup>
              <m:sSubSupPr>
                <m:ctrlPr>
                  <w:rPr>
                    <w:rFonts w:ascii="Cambria Math" w:hAnsi="Cambria Math"/>
                  </w:rPr>
                </m:ctrlPr>
              </m:sSubSupPr>
              <m:e>
                <m:r>
                  <w:rPr>
                    <w:rFonts w:ascii="Cambria Math" w:hAnsi="Cambria Math"/>
                  </w:rPr>
                  <m:t>ε</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r>
              <m:rPr>
                <m:sty m:val="p"/>
              </m:rPr>
              <w:rPr>
                <w:rFonts w:ascii="Cambria Math" w:hAnsi="Cambria Math"/>
              </w:rPr>
              <m:t>+</m:t>
            </m:r>
            <m:sSubSup>
              <m:sSubSupPr>
                <m:ctrlPr>
                  <w:rPr>
                    <w:rFonts w:ascii="Cambria Math" w:hAnsi="Cambria Math"/>
                  </w:rPr>
                </m:ctrlPr>
              </m:sSubSupPr>
              <m:e>
                <m:sSub>
                  <m:sSubPr>
                    <m:ctrlPr>
                      <w:rPr>
                        <w:rFonts w:ascii="Cambria Math" w:hAnsi="Cambria Math"/>
                      </w:rPr>
                    </m:ctrlPr>
                  </m:sSubPr>
                  <m:e>
                    <m:r>
                      <w:rPr>
                        <w:rFonts w:ascii="Cambria Math" w:hAnsi="Cambria Math"/>
                      </w:rPr>
                      <m:t>P</m:t>
                    </m:r>
                  </m:e>
                  <m:sub>
                    <m:r>
                      <w:rPr>
                        <w:rFonts w:ascii="Cambria Math" w:hAnsi="Cambria Math"/>
                      </w:rPr>
                      <m:t>k</m:t>
                    </m:r>
                  </m:sub>
                </m:sSub>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e>
        </m:d>
      </m:oMath>
      <w:r w:rsidR="006E4EF0" w:rsidRPr="00B7030B">
        <w:tab/>
      </w:r>
      <w:r w:rsidR="00234076" w:rsidRPr="00B7030B">
        <w:rPr>
          <w:rStyle w:val="EquationCaption"/>
          <w:rFonts w:asciiTheme="minorHAnsi" w:hAnsiTheme="minorHAnsi"/>
        </w:rPr>
        <w:t>(</w:t>
      </w:r>
      <w:r w:rsidR="00234076">
        <w:rPr>
          <w:rStyle w:val="EquationCaption"/>
          <w:rFonts w:asciiTheme="minorHAnsi" w:hAnsiTheme="minorHAnsi"/>
        </w:rPr>
        <w:fldChar w:fldCharType="begin"/>
      </w:r>
      <w:r w:rsidR="00234076">
        <w:rPr>
          <w:rStyle w:val="EquationCaption"/>
          <w:rFonts w:asciiTheme="minorHAnsi" w:hAnsiTheme="minorHAnsi"/>
        </w:rPr>
        <w:instrText xml:space="preserve"> STYLEREF 1 \s </w:instrText>
      </w:r>
      <w:r w:rsidR="00234076">
        <w:rPr>
          <w:rStyle w:val="EquationCaption"/>
          <w:rFonts w:asciiTheme="minorHAnsi" w:hAnsiTheme="minorHAnsi"/>
        </w:rPr>
        <w:fldChar w:fldCharType="separate"/>
      </w:r>
      <w:r w:rsidR="00A95042">
        <w:rPr>
          <w:rStyle w:val="EquationCaption"/>
          <w:rFonts w:asciiTheme="minorHAnsi" w:hAnsiTheme="minorHAnsi"/>
          <w:noProof/>
        </w:rPr>
        <w:t>2</w:t>
      </w:r>
      <w:r w:rsidR="00234076">
        <w:rPr>
          <w:rStyle w:val="EquationCaption"/>
          <w:rFonts w:asciiTheme="minorHAnsi" w:hAnsiTheme="minorHAnsi"/>
        </w:rPr>
        <w:fldChar w:fldCharType="end"/>
      </w:r>
      <w:r w:rsidR="00234076">
        <w:rPr>
          <w:rStyle w:val="EquationCaption"/>
          <w:rFonts w:asciiTheme="minorHAnsi" w:hAnsiTheme="minorHAnsi"/>
        </w:rPr>
        <w:noBreakHyphen/>
      </w:r>
      <w:r w:rsidR="00234076">
        <w:rPr>
          <w:rStyle w:val="EquationCaption"/>
          <w:rFonts w:asciiTheme="minorHAnsi" w:hAnsiTheme="minorHAnsi"/>
        </w:rPr>
        <w:fldChar w:fldCharType="begin"/>
      </w:r>
      <w:r w:rsidR="00234076">
        <w:rPr>
          <w:rStyle w:val="EquationCaption"/>
          <w:rFonts w:asciiTheme="minorHAnsi" w:hAnsiTheme="minorHAnsi"/>
        </w:rPr>
        <w:instrText xml:space="preserve"> SEQ Equation \* ARABIC \s 1 </w:instrText>
      </w:r>
      <w:r w:rsidR="00234076">
        <w:rPr>
          <w:rStyle w:val="EquationCaption"/>
          <w:rFonts w:asciiTheme="minorHAnsi" w:hAnsiTheme="minorHAnsi"/>
        </w:rPr>
        <w:fldChar w:fldCharType="separate"/>
      </w:r>
      <w:r w:rsidR="00A95042">
        <w:rPr>
          <w:rStyle w:val="EquationCaption"/>
          <w:rFonts w:asciiTheme="minorHAnsi" w:hAnsiTheme="minorHAnsi"/>
          <w:noProof/>
        </w:rPr>
        <w:t>103</w:t>
      </w:r>
      <w:r w:rsidR="00234076">
        <w:rPr>
          <w:rStyle w:val="EquationCaption"/>
          <w:rFonts w:asciiTheme="minorHAnsi" w:hAnsiTheme="minorHAnsi"/>
        </w:rPr>
        <w:fldChar w:fldCharType="end"/>
      </w:r>
      <w:r w:rsidR="00234076" w:rsidRPr="00B7030B">
        <w:rPr>
          <w:rStyle w:val="EquationCaption"/>
          <w:rFonts w:asciiTheme="minorHAnsi" w:hAnsiTheme="minorHAnsi"/>
        </w:rPr>
        <w:t>)</w:t>
      </w:r>
    </w:p>
    <w:p w14:paraId="4284D378" w14:textId="77777777" w:rsidR="006E4EF0" w:rsidRPr="003E4060" w:rsidRDefault="006E4EF0" w:rsidP="00B6554A">
      <w:r w:rsidRPr="003E4060">
        <w:t xml:space="preserve">Where the terms </w:t>
      </w:r>
      <w:r w:rsidRPr="003E4060">
        <w:rPr>
          <w:i/>
        </w:rPr>
        <w:t>P</w:t>
      </w:r>
      <w:r w:rsidRPr="003E4060">
        <w:t xml:space="preserve"> and </w:t>
      </w:r>
      <w:r w:rsidRPr="003E4060">
        <w:rPr>
          <w:i/>
        </w:rPr>
        <w:t>G</w:t>
      </w:r>
      <w:r w:rsidRPr="003E4060">
        <w:t xml:space="preserve"> are calculated using the explicit differences shown below.</w:t>
      </w:r>
    </w:p>
    <w:p w14:paraId="7CB16D38" w14:textId="03616E14" w:rsidR="006E4EF0" w:rsidRPr="00B7030B" w:rsidRDefault="00000000" w:rsidP="00127D1D">
      <w:pPr>
        <w:spacing w:before="120" w:after="120"/>
        <w:jc w:val="right"/>
      </w:pPr>
      <m:oMath>
        <m:sSubSup>
          <m:sSubSupPr>
            <m:ctrlPr>
              <w:rPr>
                <w:rFonts w:ascii="Cambria Math" w:hAnsi="Cambria Math"/>
              </w:rPr>
            </m:ctrlPr>
          </m:sSubSup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r>
          <m:rPr>
            <m:sty m:val="p"/>
          </m:rPr>
          <w:rPr>
            <w:rFonts w:ascii="Cambria Math" w:hAnsi="Cambria Math"/>
          </w:rPr>
          <m:t>=</m:t>
        </m:r>
        <m:sSub>
          <m:sSubPr>
            <m:ctrlPr>
              <w:rPr>
                <w:rFonts w:ascii="Cambria Math" w:hAnsi="Cambria Math"/>
              </w:rPr>
            </m:ctrlPr>
          </m:sSubPr>
          <m:e>
            <m:r>
              <w:rPr>
                <w:rFonts w:ascii="Cambria Math" w:hAnsi="Cambria Math"/>
              </w:rPr>
              <m:t>ν</m:t>
            </m:r>
          </m:e>
          <m:sub>
            <m:r>
              <w:rPr>
                <w:rFonts w:ascii="Cambria Math" w:hAnsi="Cambria Math"/>
              </w:rPr>
              <m:t>t</m:t>
            </m:r>
          </m:sub>
        </m:sSub>
        <m:sSup>
          <m:sSupPr>
            <m:ctrlPr>
              <w:rPr>
                <w:rFonts w:ascii="Cambria Math" w:hAnsi="Cambria Math"/>
              </w:rPr>
            </m:ctrlPr>
          </m:sSupPr>
          <m:e>
            <m:d>
              <m:dPr>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0.5</m:t>
                        </m:r>
                        <m:r>
                          <m:rPr>
                            <m:sty m:val="p"/>
                          </m:rPr>
                          <w:rPr>
                            <w:rFonts w:ascii="Cambria Math" w:hAnsi="Cambria Math" w:cs="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U</m:t>
                                </m:r>
                              </m:e>
                              <m:sub>
                                <m:r>
                                  <w:rPr>
                                    <w:rFonts w:ascii="Cambria Math" w:hAnsi="Cambria Math"/>
                                  </w:rPr>
                                  <m:t>k</m:t>
                                </m:r>
                                <m:r>
                                  <m:rPr>
                                    <m:sty m:val="p"/>
                                  </m:rPr>
                                  <w:rPr>
                                    <w:rFonts w:ascii="Cambria Math" w:hAnsi="Cambria Math"/>
                                  </w:rPr>
                                  <m:t>,</m:t>
                                </m:r>
                                <m:r>
                                  <w:rPr>
                                    <w:rFonts w:ascii="Cambria Math" w:hAnsi="Cambria Math"/>
                                  </w:rPr>
                                  <m:t>i</m:t>
                                </m:r>
                              </m:sub>
                              <m:sup>
                                <m:r>
                                  <w:rPr>
                                    <w:rFonts w:ascii="Cambria Math" w:hAnsi="Cambria Math"/>
                                  </w:rPr>
                                  <m:t>n</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k</m:t>
                                </m:r>
                                <m:r>
                                  <m:rPr>
                                    <m:sty m:val="p"/>
                                  </m:rPr>
                                  <w:rPr>
                                    <w:rFonts w:ascii="Cambria Math" w:hAnsi="Cambria Math"/>
                                  </w:rPr>
                                  <m:t>,</m:t>
                                </m:r>
                                <m:r>
                                  <w:rPr>
                                    <w:rFonts w:ascii="Cambria Math" w:hAnsi="Cambria Math"/>
                                  </w:rPr>
                                  <m:t>i</m:t>
                                </m:r>
                                <m:r>
                                  <m:rPr>
                                    <m:sty m:val="p"/>
                                  </m:rPr>
                                  <w:rPr>
                                    <w:rFonts w:ascii="Cambria Math" w:hAnsi="Cambria Math"/>
                                  </w:rPr>
                                  <m:t>-1</m:t>
                                </m:r>
                              </m:sub>
                              <m:sup>
                                <m:r>
                                  <w:rPr>
                                    <w:rFonts w:ascii="Cambria Math" w:hAnsi="Cambria Math"/>
                                  </w:rPr>
                                  <m:t>n</m:t>
                                </m:r>
                              </m:sup>
                            </m:sSubSup>
                          </m:e>
                        </m:d>
                        <m:r>
                          <m:rPr>
                            <m:sty m:val="p"/>
                          </m:rPr>
                          <w:rPr>
                            <w:rFonts w:ascii="Cambria Math" w:hAnsi="Cambria Math"/>
                          </w:rPr>
                          <m:t>-0.5</m:t>
                        </m:r>
                        <m:r>
                          <m:rPr>
                            <m:sty m:val="p"/>
                          </m:rPr>
                          <w:rPr>
                            <w:rFonts w:ascii="Cambria Math" w:hAnsi="Cambria Math" w:cs="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U</m:t>
                                </m:r>
                              </m:e>
                              <m:sub>
                                <m:r>
                                  <w:rPr>
                                    <w:rFonts w:ascii="Cambria Math" w:hAnsi="Cambria Math"/>
                                  </w:rPr>
                                  <m:t>k</m:t>
                                </m:r>
                                <m:r>
                                  <m:rPr>
                                    <m:sty m:val="p"/>
                                  </m:rPr>
                                  <w:rPr>
                                    <w:rFonts w:ascii="Cambria Math" w:hAnsi="Cambria Math"/>
                                  </w:rPr>
                                  <m:t>+1,</m:t>
                                </m:r>
                                <m:r>
                                  <w:rPr>
                                    <w:rFonts w:ascii="Cambria Math" w:hAnsi="Cambria Math"/>
                                  </w:rPr>
                                  <m:t>i</m:t>
                                </m:r>
                              </m:sub>
                              <m:sup>
                                <m:r>
                                  <w:rPr>
                                    <w:rFonts w:ascii="Cambria Math" w:hAnsi="Cambria Math"/>
                                  </w:rPr>
                                  <m:t>n</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k</m:t>
                                </m:r>
                                <m:r>
                                  <m:rPr>
                                    <m:sty m:val="p"/>
                                  </m:rPr>
                                  <w:rPr>
                                    <w:rFonts w:ascii="Cambria Math" w:hAnsi="Cambria Math"/>
                                  </w:rPr>
                                  <m:t>+1,</m:t>
                                </m:r>
                                <m:r>
                                  <w:rPr>
                                    <w:rFonts w:ascii="Cambria Math" w:hAnsi="Cambria Math"/>
                                  </w:rPr>
                                  <m:t>i</m:t>
                                </m:r>
                                <m:r>
                                  <m:rPr>
                                    <m:sty m:val="p"/>
                                  </m:rPr>
                                  <w:rPr>
                                    <w:rFonts w:ascii="Cambria Math" w:hAnsi="Cambria Math"/>
                                  </w:rPr>
                                  <m:t>-1</m:t>
                                </m:r>
                              </m:sub>
                              <m:sup>
                                <m:r>
                                  <w:rPr>
                                    <w:rFonts w:ascii="Cambria Math" w:hAnsi="Cambria Math"/>
                                  </w:rPr>
                                  <m:t>n</m:t>
                                </m:r>
                              </m:sup>
                            </m:sSubSup>
                          </m:e>
                        </m:d>
                      </m:e>
                    </m:d>
                  </m:num>
                  <m:den>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k</m:t>
                        </m:r>
                        <m:r>
                          <m:rPr>
                            <m:sty m:val="p"/>
                          </m:rPr>
                          <w:rPr>
                            <w:rFonts w:ascii="Cambria Math" w:hAnsi="Cambria Math"/>
                          </w:rPr>
                          <m:t>+1/2,</m:t>
                        </m:r>
                        <m:r>
                          <w:rPr>
                            <w:rFonts w:ascii="Cambria Math" w:hAnsi="Cambria Math"/>
                          </w:rPr>
                          <m:t>i</m:t>
                        </m:r>
                      </m:sub>
                      <m:sup>
                        <m:r>
                          <w:rPr>
                            <w:rFonts w:ascii="Cambria Math" w:hAnsi="Cambria Math"/>
                          </w:rPr>
                          <m:t>n</m:t>
                        </m:r>
                      </m:sup>
                    </m:sSubSup>
                  </m:den>
                </m:f>
              </m:e>
            </m:d>
          </m:e>
          <m:sup>
            <m:r>
              <m:rPr>
                <m:sty m:val="p"/>
              </m:rPr>
              <w:rPr>
                <w:rFonts w:ascii="Cambria Math" w:hAnsi="Cambria Math"/>
              </w:rPr>
              <m:t>2</m:t>
            </m:r>
          </m:sup>
        </m:sSup>
      </m:oMath>
      <w:r w:rsidR="006E4EF0" w:rsidRPr="00B7030B">
        <w:tab/>
      </w:r>
      <w:r w:rsidR="00234076" w:rsidRPr="00B7030B">
        <w:rPr>
          <w:rStyle w:val="EquationCaption"/>
          <w:rFonts w:asciiTheme="minorHAnsi" w:hAnsiTheme="minorHAnsi"/>
        </w:rPr>
        <w:t>(</w:t>
      </w:r>
      <w:r w:rsidR="00234076">
        <w:rPr>
          <w:rStyle w:val="EquationCaption"/>
          <w:rFonts w:asciiTheme="minorHAnsi" w:hAnsiTheme="minorHAnsi"/>
        </w:rPr>
        <w:fldChar w:fldCharType="begin"/>
      </w:r>
      <w:r w:rsidR="00234076">
        <w:rPr>
          <w:rStyle w:val="EquationCaption"/>
          <w:rFonts w:asciiTheme="minorHAnsi" w:hAnsiTheme="minorHAnsi"/>
        </w:rPr>
        <w:instrText xml:space="preserve"> STYLEREF 1 \s </w:instrText>
      </w:r>
      <w:r w:rsidR="00234076">
        <w:rPr>
          <w:rStyle w:val="EquationCaption"/>
          <w:rFonts w:asciiTheme="minorHAnsi" w:hAnsiTheme="minorHAnsi"/>
        </w:rPr>
        <w:fldChar w:fldCharType="separate"/>
      </w:r>
      <w:r w:rsidR="00A95042">
        <w:rPr>
          <w:rStyle w:val="EquationCaption"/>
          <w:rFonts w:asciiTheme="minorHAnsi" w:hAnsiTheme="minorHAnsi"/>
          <w:noProof/>
        </w:rPr>
        <w:t>2</w:t>
      </w:r>
      <w:r w:rsidR="00234076">
        <w:rPr>
          <w:rStyle w:val="EquationCaption"/>
          <w:rFonts w:asciiTheme="minorHAnsi" w:hAnsiTheme="minorHAnsi"/>
        </w:rPr>
        <w:fldChar w:fldCharType="end"/>
      </w:r>
      <w:r w:rsidR="00234076">
        <w:rPr>
          <w:rStyle w:val="EquationCaption"/>
          <w:rFonts w:asciiTheme="minorHAnsi" w:hAnsiTheme="minorHAnsi"/>
        </w:rPr>
        <w:noBreakHyphen/>
      </w:r>
      <w:r w:rsidR="00234076">
        <w:rPr>
          <w:rStyle w:val="EquationCaption"/>
          <w:rFonts w:asciiTheme="minorHAnsi" w:hAnsiTheme="minorHAnsi"/>
        </w:rPr>
        <w:fldChar w:fldCharType="begin"/>
      </w:r>
      <w:r w:rsidR="00234076">
        <w:rPr>
          <w:rStyle w:val="EquationCaption"/>
          <w:rFonts w:asciiTheme="minorHAnsi" w:hAnsiTheme="minorHAnsi"/>
        </w:rPr>
        <w:instrText xml:space="preserve"> SEQ Equation \* ARABIC \s 1 </w:instrText>
      </w:r>
      <w:r w:rsidR="00234076">
        <w:rPr>
          <w:rStyle w:val="EquationCaption"/>
          <w:rFonts w:asciiTheme="minorHAnsi" w:hAnsiTheme="minorHAnsi"/>
        </w:rPr>
        <w:fldChar w:fldCharType="separate"/>
      </w:r>
      <w:r w:rsidR="00A95042">
        <w:rPr>
          <w:rStyle w:val="EquationCaption"/>
          <w:rFonts w:asciiTheme="minorHAnsi" w:hAnsiTheme="minorHAnsi"/>
          <w:noProof/>
        </w:rPr>
        <w:t>104</w:t>
      </w:r>
      <w:r w:rsidR="00234076">
        <w:rPr>
          <w:rStyle w:val="EquationCaption"/>
          <w:rFonts w:asciiTheme="minorHAnsi" w:hAnsiTheme="minorHAnsi"/>
        </w:rPr>
        <w:fldChar w:fldCharType="end"/>
      </w:r>
      <w:r w:rsidR="00234076" w:rsidRPr="00B7030B">
        <w:rPr>
          <w:rStyle w:val="EquationCaption"/>
          <w:rFonts w:asciiTheme="minorHAnsi" w:hAnsiTheme="minorHAnsi"/>
        </w:rPr>
        <w:t>)</w:t>
      </w:r>
    </w:p>
    <w:p w14:paraId="3DB7FA40" w14:textId="4BC8AA64" w:rsidR="006E4EF0" w:rsidRPr="00B7030B" w:rsidRDefault="00000000" w:rsidP="00127D1D">
      <w:pPr>
        <w:spacing w:after="120"/>
        <w:jc w:val="right"/>
      </w:pPr>
      <m:oMath>
        <m:sSubSup>
          <m:sSubSupPr>
            <m:ctrlPr>
              <w:rPr>
                <w:rFonts w:ascii="Cambria Math" w:hAnsi="Cambria Math"/>
              </w:rPr>
            </m:ctrlPr>
          </m:sSubSupPr>
          <m:e>
            <m:r>
              <w:rPr>
                <w:rFonts w:ascii="Cambria Math" w:hAnsi="Cambria Math"/>
              </w:rPr>
              <m:t>G</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r>
          <m:rPr>
            <m:sty m:val="p"/>
          </m:rPr>
          <w:rPr>
            <w:rFonts w:ascii="Cambria Math" w:hAnsi="Cambria Math"/>
          </w:rPr>
          <m:t>=</m:t>
        </m:r>
        <m:sSub>
          <m:sSubPr>
            <m:ctrlPr>
              <w:rPr>
                <w:rFonts w:ascii="Cambria Math" w:hAnsi="Cambria Math"/>
              </w:rPr>
            </m:ctrlPr>
          </m:sSubPr>
          <m:e>
            <m:r>
              <w:rPr>
                <w:rFonts w:ascii="Cambria Math" w:hAnsi="Cambria Math"/>
              </w:rPr>
              <m:t>ν</m:t>
            </m:r>
          </m:e>
          <m:sub>
            <m:r>
              <w:rPr>
                <w:rFonts w:ascii="Cambria Math" w:hAnsi="Cambria Math"/>
              </w:rPr>
              <m:t>t</m:t>
            </m:r>
          </m:sub>
        </m:sSub>
        <m:r>
          <w:rPr>
            <w:rFonts w:ascii="Cambria Math" w:hAnsi="Cambria Math"/>
          </w:rPr>
          <m:t>g</m:t>
        </m:r>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ρ</m:t>
                    </m:r>
                  </m:e>
                  <m:sub>
                    <m:r>
                      <w:rPr>
                        <w:rFonts w:ascii="Cambria Math" w:hAnsi="Cambria Math"/>
                      </w:rPr>
                      <m:t>k</m:t>
                    </m:r>
                    <m:r>
                      <m:rPr>
                        <m:sty m:val="p"/>
                      </m:rPr>
                      <w:rPr>
                        <w:rFonts w:ascii="Cambria Math" w:hAnsi="Cambria Math"/>
                      </w:rPr>
                      <m:t>+1,</m:t>
                    </m:r>
                    <m:r>
                      <w:rPr>
                        <w:rFonts w:ascii="Cambria Math" w:hAnsi="Cambria Math"/>
                      </w:rPr>
                      <m:t>i</m:t>
                    </m:r>
                  </m:sub>
                  <m:sup>
                    <m:r>
                      <w:rPr>
                        <w:rFonts w:ascii="Cambria Math" w:hAnsi="Cambria Math"/>
                      </w:rPr>
                      <m:t>n</m:t>
                    </m:r>
                  </m:sup>
                </m:sSubSup>
                <m:r>
                  <m:rPr>
                    <m:sty m:val="p"/>
                  </m:rPr>
                  <w:rPr>
                    <w:rFonts w:ascii="Cambria Math" w:hAnsi="Cambria Math"/>
                  </w:rPr>
                  <m:t>-</m:t>
                </m:r>
                <m:sSubSup>
                  <m:sSubSupPr>
                    <m:ctrlPr>
                      <w:rPr>
                        <w:rFonts w:ascii="Cambria Math" w:hAnsi="Cambria Math"/>
                      </w:rPr>
                    </m:ctrlPr>
                  </m:sSubSupPr>
                  <m:e>
                    <m:r>
                      <w:rPr>
                        <w:rFonts w:ascii="Cambria Math" w:hAnsi="Cambria Math"/>
                      </w:rPr>
                      <m:t>ρ</m:t>
                    </m:r>
                  </m:e>
                  <m:sub>
                    <m:r>
                      <w:rPr>
                        <w:rFonts w:ascii="Cambria Math" w:hAnsi="Cambria Math"/>
                      </w:rPr>
                      <m:t>k</m:t>
                    </m:r>
                    <m:r>
                      <m:rPr>
                        <m:sty m:val="p"/>
                      </m:rPr>
                      <w:rPr>
                        <w:rFonts w:ascii="Cambria Math" w:hAnsi="Cambria Math"/>
                      </w:rPr>
                      <m:t>,</m:t>
                    </m:r>
                    <m:r>
                      <w:rPr>
                        <w:rFonts w:ascii="Cambria Math" w:hAnsi="Cambria Math"/>
                      </w:rPr>
                      <m:t>i</m:t>
                    </m:r>
                  </m:sub>
                  <m:sup>
                    <m:r>
                      <w:rPr>
                        <w:rFonts w:ascii="Cambria Math" w:hAnsi="Cambria Math"/>
                      </w:rPr>
                      <m:t>n</m:t>
                    </m:r>
                  </m:sup>
                </m:sSubSup>
              </m:num>
              <m:den>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k</m:t>
                    </m:r>
                    <m:r>
                      <m:rPr>
                        <m:sty m:val="p"/>
                      </m:rPr>
                      <w:rPr>
                        <w:rFonts w:ascii="Cambria Math" w:hAnsi="Cambria Math"/>
                      </w:rPr>
                      <m:t>,</m:t>
                    </m:r>
                    <m:r>
                      <w:rPr>
                        <w:rFonts w:ascii="Cambria Math" w:hAnsi="Cambria Math"/>
                      </w:rPr>
                      <m:t>i</m:t>
                    </m:r>
                  </m:sub>
                  <m:sup>
                    <m:r>
                      <w:rPr>
                        <w:rFonts w:ascii="Cambria Math" w:hAnsi="Cambria Math"/>
                      </w:rPr>
                      <m:t>n</m:t>
                    </m:r>
                  </m:sup>
                </m:sSubSup>
                <m:sSub>
                  <m:sSubPr>
                    <m:ctrlPr>
                      <w:rPr>
                        <w:rFonts w:ascii="Cambria Math" w:hAnsi="Cambria Math"/>
                      </w:rPr>
                    </m:ctrlPr>
                  </m:sSubPr>
                  <m:e>
                    <m:r>
                      <w:rPr>
                        <w:rFonts w:ascii="Cambria Math" w:hAnsi="Cambria Math"/>
                      </w:rPr>
                      <m:t>ρ</m:t>
                    </m:r>
                  </m:e>
                  <m:sub>
                    <m:r>
                      <w:rPr>
                        <w:rFonts w:ascii="Cambria Math" w:hAnsi="Cambria Math"/>
                      </w:rPr>
                      <m:t>w</m:t>
                    </m:r>
                  </m:sub>
                </m:sSub>
              </m:den>
            </m:f>
          </m:e>
        </m:d>
      </m:oMath>
      <w:r w:rsidR="006E4EF0" w:rsidRPr="00B7030B">
        <w:tab/>
      </w:r>
      <w:r w:rsidR="00234076" w:rsidRPr="00B7030B">
        <w:rPr>
          <w:rStyle w:val="EquationCaption"/>
          <w:rFonts w:asciiTheme="minorHAnsi" w:hAnsiTheme="minorHAnsi"/>
        </w:rPr>
        <w:t>(</w:t>
      </w:r>
      <w:r w:rsidR="00234076">
        <w:rPr>
          <w:rStyle w:val="EquationCaption"/>
          <w:rFonts w:asciiTheme="minorHAnsi" w:hAnsiTheme="minorHAnsi"/>
        </w:rPr>
        <w:fldChar w:fldCharType="begin"/>
      </w:r>
      <w:r w:rsidR="00234076">
        <w:rPr>
          <w:rStyle w:val="EquationCaption"/>
          <w:rFonts w:asciiTheme="minorHAnsi" w:hAnsiTheme="minorHAnsi"/>
        </w:rPr>
        <w:instrText xml:space="preserve"> STYLEREF 1 \s </w:instrText>
      </w:r>
      <w:r w:rsidR="00234076">
        <w:rPr>
          <w:rStyle w:val="EquationCaption"/>
          <w:rFonts w:asciiTheme="minorHAnsi" w:hAnsiTheme="minorHAnsi"/>
        </w:rPr>
        <w:fldChar w:fldCharType="separate"/>
      </w:r>
      <w:r w:rsidR="00A95042">
        <w:rPr>
          <w:rStyle w:val="EquationCaption"/>
          <w:rFonts w:asciiTheme="minorHAnsi" w:hAnsiTheme="minorHAnsi"/>
          <w:noProof/>
        </w:rPr>
        <w:t>2</w:t>
      </w:r>
      <w:r w:rsidR="00234076">
        <w:rPr>
          <w:rStyle w:val="EquationCaption"/>
          <w:rFonts w:asciiTheme="minorHAnsi" w:hAnsiTheme="minorHAnsi"/>
        </w:rPr>
        <w:fldChar w:fldCharType="end"/>
      </w:r>
      <w:r w:rsidR="00234076">
        <w:rPr>
          <w:rStyle w:val="EquationCaption"/>
          <w:rFonts w:asciiTheme="minorHAnsi" w:hAnsiTheme="minorHAnsi"/>
        </w:rPr>
        <w:noBreakHyphen/>
      </w:r>
      <w:r w:rsidR="00234076">
        <w:rPr>
          <w:rStyle w:val="EquationCaption"/>
          <w:rFonts w:asciiTheme="minorHAnsi" w:hAnsiTheme="minorHAnsi"/>
        </w:rPr>
        <w:fldChar w:fldCharType="begin"/>
      </w:r>
      <w:r w:rsidR="00234076">
        <w:rPr>
          <w:rStyle w:val="EquationCaption"/>
          <w:rFonts w:asciiTheme="minorHAnsi" w:hAnsiTheme="minorHAnsi"/>
        </w:rPr>
        <w:instrText xml:space="preserve"> SEQ Equation \* ARABIC \s 1 </w:instrText>
      </w:r>
      <w:r w:rsidR="00234076">
        <w:rPr>
          <w:rStyle w:val="EquationCaption"/>
          <w:rFonts w:asciiTheme="minorHAnsi" w:hAnsiTheme="minorHAnsi"/>
        </w:rPr>
        <w:fldChar w:fldCharType="separate"/>
      </w:r>
      <w:r w:rsidR="00A95042">
        <w:rPr>
          <w:rStyle w:val="EquationCaption"/>
          <w:rFonts w:asciiTheme="minorHAnsi" w:hAnsiTheme="minorHAnsi"/>
          <w:noProof/>
        </w:rPr>
        <w:t>105</w:t>
      </w:r>
      <w:r w:rsidR="00234076">
        <w:rPr>
          <w:rStyle w:val="EquationCaption"/>
          <w:rFonts w:asciiTheme="minorHAnsi" w:hAnsiTheme="minorHAnsi"/>
        </w:rPr>
        <w:fldChar w:fldCharType="end"/>
      </w:r>
      <w:r w:rsidR="00234076" w:rsidRPr="00B7030B">
        <w:rPr>
          <w:rStyle w:val="EquationCaption"/>
          <w:rFonts w:asciiTheme="minorHAnsi" w:hAnsiTheme="minorHAnsi"/>
        </w:rPr>
        <w:t>)</w:t>
      </w:r>
    </w:p>
    <w:p w14:paraId="56083B4C" w14:textId="47D3409B" w:rsidR="006E4EF0" w:rsidRPr="003E4060" w:rsidRDefault="006E4EF0" w:rsidP="00B6554A">
      <w:r w:rsidRPr="003E4060">
        <w:t xml:space="preserve">Equation </w:t>
      </w:r>
      <w:r w:rsidR="00234076" w:rsidRPr="003E4060">
        <w:t>2-102</w:t>
      </w:r>
      <w:r w:rsidRPr="003E4060">
        <w:t xml:space="preserve"> is calculated for all of the layers in a segment except the top and bottom layer</w:t>
      </w:r>
      <w:r w:rsidR="00963D82">
        <w:t>s</w:t>
      </w:r>
      <w:r w:rsidRPr="003E4060">
        <w:t xml:space="preserve">.  </w:t>
      </w:r>
    </w:p>
    <w:p w14:paraId="14D7A87B" w14:textId="77777777" w:rsidR="006E4EF0" w:rsidRPr="003E4060" w:rsidRDefault="006E4EF0" w:rsidP="00B6554A"/>
    <w:p w14:paraId="3067304E" w14:textId="6EB2F6EC" w:rsidR="006E4EF0" w:rsidRPr="003E4060" w:rsidRDefault="006E4EF0" w:rsidP="00B6554A">
      <w:r w:rsidRPr="003E4060">
        <w:t>Next</w:t>
      </w:r>
      <w:r w:rsidR="00963D82">
        <w:t>,</w:t>
      </w:r>
      <w:r w:rsidRPr="003E4060">
        <w:t xml:space="preserve"> the partial derivatives in </w:t>
      </w:r>
      <w:r w:rsidR="00963D82">
        <w:t>E</w:t>
      </w:r>
      <w:r w:rsidRPr="003E4060">
        <w:t xml:space="preserve">quation </w:t>
      </w:r>
      <w:r w:rsidR="00234076" w:rsidRPr="0076230E">
        <w:rPr>
          <w:b/>
          <w:bCs/>
        </w:rPr>
        <w:t>2-99</w:t>
      </w:r>
      <w:r w:rsidRPr="003E4060">
        <w:t xml:space="preserve"> are replaced with the following differences</w:t>
      </w:r>
      <w:r w:rsidR="00963D82">
        <w:t>:</w:t>
      </w:r>
    </w:p>
    <w:p w14:paraId="01B4EDF7" w14:textId="77777777" w:rsidR="00234076" w:rsidRPr="00B7030B" w:rsidRDefault="00234076" w:rsidP="00D77A25"/>
    <w:p w14:paraId="1519D71A" w14:textId="6C3D8FD9" w:rsidR="006E4EF0" w:rsidRPr="00B7030B" w:rsidRDefault="00000000" w:rsidP="004B4E54">
      <w:pPr>
        <w:jc w:val="right"/>
      </w:pPr>
      <m:oMath>
        <m:sSub>
          <m:sSubPr>
            <m:ctrlPr>
              <w:rPr>
                <w:rFonts w:ascii="Cambria Math" w:hAnsi="Cambria Math"/>
              </w:rPr>
            </m:ctrlPr>
          </m:sSubPr>
          <m:e>
            <m:d>
              <m:dPr>
                <m:begChr m:val=""/>
                <m:endChr m:val="|"/>
                <m:ctrlPr>
                  <w:rPr>
                    <w:rFonts w:ascii="Cambria Math" w:hAnsi="Cambria Math"/>
                  </w:rPr>
                </m:ctrlPr>
              </m:dPr>
              <m:e>
                <m:f>
                  <m:fPr>
                    <m:ctrlPr>
                      <w:rPr>
                        <w:rFonts w:ascii="Cambria Math" w:hAnsi="Cambria Math"/>
                      </w:rPr>
                    </m:ctrlPr>
                  </m:fPr>
                  <m:num>
                    <m:r>
                      <w:rPr>
                        <w:rFonts w:ascii="Cambria Math" w:hAnsi="Cambria Math"/>
                      </w:rPr>
                      <m:t>∂</m:t>
                    </m:r>
                  </m:num>
                  <m:den>
                    <m:r>
                      <w:rPr>
                        <w:rFonts w:ascii="Cambria Math" w:hAnsi="Cambria Math"/>
                      </w:rPr>
                      <m:t>∂t</m:t>
                    </m:r>
                  </m:den>
                </m:f>
                <m:d>
                  <m:dPr>
                    <m:ctrlPr>
                      <w:rPr>
                        <w:rFonts w:ascii="Cambria Math" w:hAnsi="Cambria Math"/>
                      </w:rPr>
                    </m:ctrlPr>
                  </m:dPr>
                  <m:e>
                    <m:r>
                      <w:rPr>
                        <w:rFonts w:ascii="Cambria Math" w:hAnsi="Cambria Math"/>
                      </w:rPr>
                      <m:t>kBΔz</m:t>
                    </m:r>
                  </m:e>
                </m:d>
              </m:e>
            </m:d>
          </m:e>
          <m:sub>
            <m:r>
              <w:rPr>
                <w:rFonts w:ascii="Cambria Math" w:hAnsi="Cambria Math"/>
              </w:rPr>
              <m:t>i</m:t>
            </m:r>
            <m:r>
              <m:rPr>
                <m:sty m:val="p"/>
              </m:rPr>
              <w:rPr>
                <w:rFonts w:ascii="Cambria Math" w:hAnsi="Cambria Math"/>
              </w:rPr>
              <m:t>,</m:t>
            </m:r>
            <m:r>
              <w:rPr>
                <w:rFonts w:ascii="Cambria Math" w:hAnsi="Cambria Math"/>
              </w:rPr>
              <m:t>k</m:t>
            </m:r>
          </m:sub>
        </m:sSub>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k</m:t>
                </m:r>
              </m:sub>
              <m:sup>
                <m:r>
                  <m:rPr>
                    <m:sty m:val="p"/>
                  </m:rPr>
                  <w:rPr>
                    <w:rFonts w:ascii="Cambria Math" w:hAnsi="Cambria Math"/>
                  </w:rPr>
                  <m:t>*</m:t>
                </m:r>
              </m:sup>
            </m:sSubSup>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num>
          <m:den>
            <m:r>
              <w:rPr>
                <w:rFonts w:ascii="Cambria Math" w:hAnsi="Cambria Math"/>
              </w:rPr>
              <m:t>Δt</m:t>
            </m:r>
          </m:den>
        </m:f>
      </m:oMath>
      <w:r w:rsidR="006E4EF0" w:rsidRPr="00B7030B">
        <w:tab/>
      </w:r>
      <w:r w:rsidR="00234076" w:rsidRPr="00B7030B">
        <w:rPr>
          <w:rStyle w:val="EquationCaption"/>
          <w:rFonts w:asciiTheme="minorHAnsi" w:hAnsiTheme="minorHAnsi"/>
        </w:rPr>
        <w:t>(</w:t>
      </w:r>
      <w:r w:rsidR="00234076">
        <w:rPr>
          <w:rStyle w:val="EquationCaption"/>
          <w:rFonts w:asciiTheme="minorHAnsi" w:hAnsiTheme="minorHAnsi"/>
        </w:rPr>
        <w:fldChar w:fldCharType="begin"/>
      </w:r>
      <w:r w:rsidR="00234076">
        <w:rPr>
          <w:rStyle w:val="EquationCaption"/>
          <w:rFonts w:asciiTheme="minorHAnsi" w:hAnsiTheme="minorHAnsi"/>
        </w:rPr>
        <w:instrText xml:space="preserve"> STYLEREF 1 \s </w:instrText>
      </w:r>
      <w:r w:rsidR="00234076">
        <w:rPr>
          <w:rStyle w:val="EquationCaption"/>
          <w:rFonts w:asciiTheme="minorHAnsi" w:hAnsiTheme="minorHAnsi"/>
        </w:rPr>
        <w:fldChar w:fldCharType="separate"/>
      </w:r>
      <w:r w:rsidR="00A95042">
        <w:rPr>
          <w:rStyle w:val="EquationCaption"/>
          <w:rFonts w:asciiTheme="minorHAnsi" w:hAnsiTheme="minorHAnsi"/>
          <w:noProof/>
        </w:rPr>
        <w:t>2</w:t>
      </w:r>
      <w:r w:rsidR="00234076">
        <w:rPr>
          <w:rStyle w:val="EquationCaption"/>
          <w:rFonts w:asciiTheme="minorHAnsi" w:hAnsiTheme="minorHAnsi"/>
        </w:rPr>
        <w:fldChar w:fldCharType="end"/>
      </w:r>
      <w:r w:rsidR="00234076">
        <w:rPr>
          <w:rStyle w:val="EquationCaption"/>
          <w:rFonts w:asciiTheme="minorHAnsi" w:hAnsiTheme="minorHAnsi"/>
        </w:rPr>
        <w:noBreakHyphen/>
      </w:r>
      <w:r w:rsidR="00234076">
        <w:rPr>
          <w:rStyle w:val="EquationCaption"/>
          <w:rFonts w:asciiTheme="minorHAnsi" w:hAnsiTheme="minorHAnsi"/>
        </w:rPr>
        <w:fldChar w:fldCharType="begin"/>
      </w:r>
      <w:r w:rsidR="00234076">
        <w:rPr>
          <w:rStyle w:val="EquationCaption"/>
          <w:rFonts w:asciiTheme="minorHAnsi" w:hAnsiTheme="minorHAnsi"/>
        </w:rPr>
        <w:instrText xml:space="preserve"> SEQ Equation \* ARABIC \s 1 </w:instrText>
      </w:r>
      <w:r w:rsidR="00234076">
        <w:rPr>
          <w:rStyle w:val="EquationCaption"/>
          <w:rFonts w:asciiTheme="minorHAnsi" w:hAnsiTheme="minorHAnsi"/>
        </w:rPr>
        <w:fldChar w:fldCharType="separate"/>
      </w:r>
      <w:r w:rsidR="00A95042">
        <w:rPr>
          <w:rStyle w:val="EquationCaption"/>
          <w:rFonts w:asciiTheme="minorHAnsi" w:hAnsiTheme="minorHAnsi"/>
          <w:noProof/>
        </w:rPr>
        <w:t>106</w:t>
      </w:r>
      <w:r w:rsidR="00234076">
        <w:rPr>
          <w:rStyle w:val="EquationCaption"/>
          <w:rFonts w:asciiTheme="minorHAnsi" w:hAnsiTheme="minorHAnsi"/>
        </w:rPr>
        <w:fldChar w:fldCharType="end"/>
      </w:r>
      <w:r w:rsidR="00234076" w:rsidRPr="00B7030B">
        <w:rPr>
          <w:rStyle w:val="EquationCaption"/>
          <w:rFonts w:asciiTheme="minorHAnsi" w:hAnsiTheme="minorHAnsi"/>
        </w:rPr>
        <w:t>)</w:t>
      </w:r>
    </w:p>
    <w:p w14:paraId="1B5DC708" w14:textId="02C90963" w:rsidR="006E4EF0" w:rsidRPr="00B7030B" w:rsidRDefault="00000000" w:rsidP="00127D1D">
      <w:pPr>
        <w:spacing w:before="120" w:after="120"/>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B</m:t>
                      </m:r>
                      <m:sSubSup>
                        <m:sSubSupPr>
                          <m:ctrlPr>
                            <w:rPr>
                              <w:rFonts w:ascii="Cambria Math" w:hAnsi="Cambria Math"/>
                            </w:rPr>
                          </m:ctrlPr>
                        </m:sSub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ν</m:t>
                                      </m:r>
                                    </m:e>
                                    <m:sub>
                                      <m:r>
                                        <w:rPr>
                                          <w:rFonts w:ascii="Cambria Math" w:hAnsi="Cambria Math"/>
                                        </w:rPr>
                                        <m:t>t</m:t>
                                      </m:r>
                                    </m:sub>
                                  </m:sSub>
                                </m:num>
                                <m:den>
                                  <m:sSub>
                                    <m:sSubPr>
                                      <m:ctrlPr>
                                        <w:rPr>
                                          <w:rFonts w:ascii="Cambria Math" w:hAnsi="Cambria Math"/>
                                        </w:rPr>
                                      </m:ctrlPr>
                                    </m:sSubPr>
                                    <m:e>
                                      <m:r>
                                        <w:rPr>
                                          <w:rFonts w:ascii="Cambria Math" w:hAnsi="Cambria Math"/>
                                        </w:rPr>
                                        <m:t>σ</m:t>
                                      </m:r>
                                    </m:e>
                                    <m:sub>
                                      <m:r>
                                        <w:rPr>
                                          <w:rFonts w:ascii="Cambria Math" w:hAnsi="Cambria Math"/>
                                        </w:rPr>
                                        <m:t>k</m:t>
                                      </m:r>
                                    </m:sub>
                                  </m:sSub>
                                </m:den>
                              </m:f>
                              <m:f>
                                <m:fPr>
                                  <m:ctrlPr>
                                    <w:rPr>
                                      <w:rFonts w:ascii="Cambria Math" w:hAnsi="Cambria Math"/>
                                    </w:rPr>
                                  </m:ctrlPr>
                                </m:fPr>
                                <m:num>
                                  <m:r>
                                    <w:rPr>
                                      <w:rFonts w:ascii="Cambria Math" w:hAnsi="Cambria Math"/>
                                    </w:rPr>
                                    <m:t>∂k</m:t>
                                  </m:r>
                                </m:num>
                                <m:den>
                                  <m:r>
                                    <w:rPr>
                                      <w:rFonts w:ascii="Cambria Math" w:hAnsi="Cambria Math"/>
                                    </w:rPr>
                                    <m:t>∂z</m:t>
                                  </m:r>
                                </m:den>
                              </m:f>
                            </m:e>
                          </m:d>
                        </m:e>
                        <m:sub/>
                        <m:sup>
                          <m:r>
                            <w:rPr>
                              <w:rFonts w:ascii="Cambria Math" w:hAnsi="Cambria Math"/>
                            </w:rPr>
                            <m:t>z</m:t>
                          </m:r>
                          <m:r>
                            <m:rPr>
                              <m:sty m:val="p"/>
                            </m:rPr>
                            <w:rPr>
                              <w:rFonts w:ascii="Cambria Math" w:hAnsi="Cambria Math"/>
                            </w:rPr>
                            <m:t>+</m:t>
                          </m:r>
                          <m:r>
                            <w:rPr>
                              <w:rFonts w:ascii="Cambria Math" w:hAnsi="Cambria Math"/>
                            </w:rPr>
                            <m:t>Δz</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B</m:t>
                              </m:r>
                              <m:f>
                                <m:fPr>
                                  <m:ctrlPr>
                                    <w:rPr>
                                      <w:rFonts w:ascii="Cambria Math" w:hAnsi="Cambria Math"/>
                                    </w:rPr>
                                  </m:ctrlPr>
                                </m:fPr>
                                <m:num>
                                  <m:sSub>
                                    <m:sSubPr>
                                      <m:ctrlPr>
                                        <w:rPr>
                                          <w:rFonts w:ascii="Cambria Math" w:hAnsi="Cambria Math"/>
                                        </w:rPr>
                                      </m:ctrlPr>
                                    </m:sSubPr>
                                    <m:e>
                                      <m:r>
                                        <w:rPr>
                                          <w:rFonts w:ascii="Cambria Math" w:hAnsi="Cambria Math"/>
                                        </w:rPr>
                                        <m:t>ν</m:t>
                                      </m:r>
                                    </m:e>
                                    <m:sub>
                                      <m:r>
                                        <w:rPr>
                                          <w:rFonts w:ascii="Cambria Math" w:hAnsi="Cambria Math"/>
                                        </w:rPr>
                                        <m:t>t</m:t>
                                      </m:r>
                                    </m:sub>
                                  </m:sSub>
                                </m:num>
                                <m:den>
                                  <m:sSub>
                                    <m:sSubPr>
                                      <m:ctrlPr>
                                        <w:rPr>
                                          <w:rFonts w:ascii="Cambria Math" w:hAnsi="Cambria Math"/>
                                        </w:rPr>
                                      </m:ctrlPr>
                                    </m:sSubPr>
                                    <m:e>
                                      <m:r>
                                        <w:rPr>
                                          <w:rFonts w:ascii="Cambria Math" w:hAnsi="Cambria Math"/>
                                        </w:rPr>
                                        <m:t>σ</m:t>
                                      </m:r>
                                    </m:e>
                                    <m:sub>
                                      <m:r>
                                        <w:rPr>
                                          <w:rFonts w:ascii="Cambria Math" w:hAnsi="Cambria Math"/>
                                        </w:rPr>
                                        <m:t>k</m:t>
                                      </m:r>
                                    </m:sub>
                                  </m:sSub>
                                </m:den>
                              </m:f>
                              <m:f>
                                <m:fPr>
                                  <m:ctrlPr>
                                    <w:rPr>
                                      <w:rFonts w:ascii="Cambria Math" w:hAnsi="Cambria Math"/>
                                    </w:rPr>
                                  </m:ctrlPr>
                                </m:fPr>
                                <m:num>
                                  <m:r>
                                    <w:rPr>
                                      <w:rFonts w:ascii="Cambria Math" w:hAnsi="Cambria Math"/>
                                    </w:rPr>
                                    <m:t>∂k</m:t>
                                  </m:r>
                                </m:num>
                                <m:den>
                                  <m:r>
                                    <w:rPr>
                                      <w:rFonts w:ascii="Cambria Math" w:hAnsi="Cambria Math"/>
                                    </w:rPr>
                                    <m:t>∂z</m:t>
                                  </m:r>
                                </m:den>
                              </m:f>
                            </m:e>
                          </m:d>
                        </m:e>
                        <m:sub/>
                        <m:sup>
                          <m:r>
                            <w:rPr>
                              <w:rFonts w:ascii="Cambria Math" w:hAnsi="Cambria Math"/>
                            </w:rPr>
                            <m:t>z</m:t>
                          </m:r>
                        </m:sup>
                      </m:sSubSup>
                    </m:e>
                  </m:d>
                </m:e>
              </m:d>
            </m:e>
            <m:sub>
              <m:r>
                <w:rPr>
                  <w:rFonts w:ascii="Cambria Math" w:hAnsi="Cambria Math"/>
                </w:rPr>
                <m:t>i</m:t>
              </m:r>
              <m:r>
                <m:rPr>
                  <m:sty m:val="p"/>
                </m:rPr>
                <w:rPr>
                  <w:rFonts w:ascii="Cambria Math" w:hAnsi="Cambria Math"/>
                </w:rPr>
                <m:t>,</m:t>
              </m:r>
              <m:r>
                <w:rPr>
                  <w:rFonts w:ascii="Cambria Math" w:hAnsi="Cambria Math"/>
                </w:rPr>
                <m:t>k</m:t>
              </m:r>
            </m:sub>
          </m:sSub>
          <m:r>
            <m:rPr>
              <m:sty m:val="p"/>
            </m:rPr>
            <w:rPr>
              <w:rFonts w:ascii="Cambria Math" w:hAnsi="Cambria Math"/>
            </w:rPr>
            <m:t>=</m:t>
          </m:r>
          <m:r>
            <m:rPr>
              <m:sty m:val="p"/>
            </m:rPr>
            <w:rPr>
              <w:rFonts w:ascii="Cambria Math" w:hAnsi="Cambria Math"/>
            </w:rPr>
            <w:br/>
          </m:r>
        </m:oMath>
      </m:oMathPara>
      <m:oMath>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f>
          <m:fPr>
            <m:ctrlPr>
              <w:rPr>
                <w:rFonts w:ascii="Cambria Math" w:hAnsi="Cambria Math"/>
              </w:rPr>
            </m:ctrlPr>
          </m:fPr>
          <m:num>
            <m:sSubSup>
              <m:sSubSupPr>
                <m:ctrlPr>
                  <w:rPr>
                    <w:rFonts w:ascii="Cambria Math" w:hAnsi="Cambria Math"/>
                  </w:rPr>
                </m:ctrlPr>
              </m:sSubSupPr>
              <m:e>
                <m:sSub>
                  <m:sSubPr>
                    <m:ctrlPr>
                      <w:rPr>
                        <w:rFonts w:ascii="Cambria Math" w:hAnsi="Cambria Math"/>
                      </w:rPr>
                    </m:ctrlPr>
                  </m:sSubPr>
                  <m:e>
                    <m:r>
                      <w:rPr>
                        <w:rFonts w:ascii="Cambria Math" w:hAnsi="Cambria Math"/>
                      </w:rPr>
                      <m:t>ν</m:t>
                    </m:r>
                  </m:e>
                  <m:sub>
                    <m:r>
                      <w:rPr>
                        <w:rFonts w:ascii="Cambria Math" w:hAnsi="Cambria Math"/>
                      </w:rPr>
                      <m:t>t</m:t>
                    </m:r>
                  </m:sub>
                </m:sSub>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num>
          <m:den>
            <m:sSub>
              <m:sSubPr>
                <m:ctrlPr>
                  <w:rPr>
                    <w:rFonts w:ascii="Cambria Math" w:hAnsi="Cambria Math"/>
                  </w:rPr>
                </m:ctrlPr>
              </m:sSubPr>
              <m:e>
                <m:r>
                  <w:rPr>
                    <w:rFonts w:ascii="Cambria Math" w:hAnsi="Cambria Math"/>
                  </w:rPr>
                  <m:t>σ</m:t>
                </m:r>
              </m:e>
              <m:sub>
                <m:r>
                  <w:rPr>
                    <w:rFonts w:ascii="Cambria Math" w:hAnsi="Cambria Math"/>
                  </w:rPr>
                  <m:t>k</m:t>
                </m:r>
              </m:sub>
            </m:sSub>
          </m:den>
        </m:f>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m:t>
                    </m:r>
                  </m:sub>
                  <m:sup>
                    <m:r>
                      <w:rPr>
                        <w:rFonts w:ascii="Cambria Math" w:hAnsi="Cambria Math"/>
                      </w:rPr>
                      <m:t>n</m:t>
                    </m:r>
                    <m:r>
                      <m:rPr>
                        <m:sty m:val="p"/>
                      </m:rPr>
                      <w:rPr>
                        <w:rFonts w:ascii="Cambria Math" w:hAnsi="Cambria Math"/>
                      </w:rPr>
                      <m:t>+1</m:t>
                    </m:r>
                  </m:sup>
                </m:sSubSup>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num>
              <m:den>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r>
                      <m:rPr>
                        <m:sty m:val="p"/>
                      </m:rPr>
                      <w:rPr>
                        <w:rFonts w:ascii="Cambria Math" w:hAnsi="Cambria Math"/>
                      </w:rPr>
                      <m:t>+1</m:t>
                    </m:r>
                  </m:sup>
                </m:sSubSup>
              </m:den>
            </m:f>
          </m:e>
        </m:d>
        <m:r>
          <m:rPr>
            <m:sty m:val="p"/>
          </m:rP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f>
          <m:fPr>
            <m:ctrlPr>
              <w:rPr>
                <w:rFonts w:ascii="Cambria Math" w:hAnsi="Cambria Math"/>
              </w:rPr>
            </m:ctrlPr>
          </m:fPr>
          <m:num>
            <m:sSubSup>
              <m:sSubSupPr>
                <m:ctrlPr>
                  <w:rPr>
                    <w:rFonts w:ascii="Cambria Math" w:hAnsi="Cambria Math"/>
                  </w:rPr>
                </m:ctrlPr>
              </m:sSubSupPr>
              <m:e>
                <m:sSub>
                  <m:sSubPr>
                    <m:ctrlPr>
                      <w:rPr>
                        <w:rFonts w:ascii="Cambria Math" w:hAnsi="Cambria Math"/>
                      </w:rPr>
                    </m:ctrlPr>
                  </m:sSubPr>
                  <m:e>
                    <m:r>
                      <w:rPr>
                        <w:rFonts w:ascii="Cambria Math" w:hAnsi="Cambria Math"/>
                      </w:rPr>
                      <m:t>ν</m:t>
                    </m:r>
                  </m:e>
                  <m:sub>
                    <m:r>
                      <w:rPr>
                        <w:rFonts w:ascii="Cambria Math" w:hAnsi="Cambria Math"/>
                      </w:rPr>
                      <m:t>t</m:t>
                    </m:r>
                  </m:sub>
                </m:sSub>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num>
          <m:den>
            <m:sSub>
              <m:sSubPr>
                <m:ctrlPr>
                  <w:rPr>
                    <w:rFonts w:ascii="Cambria Math" w:hAnsi="Cambria Math"/>
                  </w:rPr>
                </m:ctrlPr>
              </m:sSubPr>
              <m:e>
                <m:r>
                  <w:rPr>
                    <w:rFonts w:ascii="Cambria Math" w:hAnsi="Cambria Math"/>
                  </w:rPr>
                  <m:t>σ</m:t>
                </m:r>
              </m:e>
              <m:sub>
                <m:r>
                  <w:rPr>
                    <w:rFonts w:ascii="Cambria Math" w:hAnsi="Cambria Math"/>
                  </w:rPr>
                  <m:t>k</m:t>
                </m:r>
              </m:sub>
            </m:sSub>
          </m:den>
        </m:f>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m:t>
                    </m:r>
                  </m:sub>
                  <m:sup>
                    <m:r>
                      <w:rPr>
                        <w:rFonts w:ascii="Cambria Math" w:hAnsi="Cambria Math"/>
                      </w:rPr>
                      <m:t>n</m:t>
                    </m:r>
                    <m:r>
                      <m:rPr>
                        <m:sty m:val="p"/>
                      </m:rPr>
                      <w:rPr>
                        <w:rFonts w:ascii="Cambria Math" w:hAnsi="Cambria Math"/>
                      </w:rPr>
                      <m:t>+1</m:t>
                    </m:r>
                  </m:sup>
                </m:sSubSup>
              </m:num>
              <m:den>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r>
                      <m:rPr>
                        <m:sty m:val="p"/>
                      </m:rPr>
                      <w:rPr>
                        <w:rFonts w:ascii="Cambria Math" w:hAnsi="Cambria Math"/>
                      </w:rPr>
                      <m:t>+1</m:t>
                    </m:r>
                  </m:sup>
                </m:sSubSup>
              </m:den>
            </m:f>
          </m:e>
        </m:d>
      </m:oMath>
      <w:r w:rsidR="006E4EF0" w:rsidRPr="00B7030B">
        <w:tab/>
      </w:r>
      <w:r w:rsidR="00234076" w:rsidRPr="00B7030B">
        <w:rPr>
          <w:rStyle w:val="EquationCaption"/>
          <w:rFonts w:asciiTheme="minorHAnsi" w:hAnsiTheme="minorHAnsi"/>
        </w:rPr>
        <w:t>(</w:t>
      </w:r>
      <w:r w:rsidR="00234076">
        <w:rPr>
          <w:rStyle w:val="EquationCaption"/>
          <w:rFonts w:asciiTheme="minorHAnsi" w:hAnsiTheme="minorHAnsi"/>
        </w:rPr>
        <w:fldChar w:fldCharType="begin"/>
      </w:r>
      <w:r w:rsidR="00234076">
        <w:rPr>
          <w:rStyle w:val="EquationCaption"/>
          <w:rFonts w:asciiTheme="minorHAnsi" w:hAnsiTheme="minorHAnsi"/>
        </w:rPr>
        <w:instrText xml:space="preserve"> STYLEREF 1 \s </w:instrText>
      </w:r>
      <w:r w:rsidR="00234076">
        <w:rPr>
          <w:rStyle w:val="EquationCaption"/>
          <w:rFonts w:asciiTheme="minorHAnsi" w:hAnsiTheme="minorHAnsi"/>
        </w:rPr>
        <w:fldChar w:fldCharType="separate"/>
      </w:r>
      <w:r w:rsidR="00A95042">
        <w:rPr>
          <w:rStyle w:val="EquationCaption"/>
          <w:rFonts w:asciiTheme="minorHAnsi" w:hAnsiTheme="minorHAnsi"/>
          <w:noProof/>
        </w:rPr>
        <w:t>2</w:t>
      </w:r>
      <w:r w:rsidR="00234076">
        <w:rPr>
          <w:rStyle w:val="EquationCaption"/>
          <w:rFonts w:asciiTheme="minorHAnsi" w:hAnsiTheme="minorHAnsi"/>
        </w:rPr>
        <w:fldChar w:fldCharType="end"/>
      </w:r>
      <w:r w:rsidR="00234076">
        <w:rPr>
          <w:rStyle w:val="EquationCaption"/>
          <w:rFonts w:asciiTheme="minorHAnsi" w:hAnsiTheme="minorHAnsi"/>
        </w:rPr>
        <w:noBreakHyphen/>
      </w:r>
      <w:r w:rsidR="00234076">
        <w:rPr>
          <w:rStyle w:val="EquationCaption"/>
          <w:rFonts w:asciiTheme="minorHAnsi" w:hAnsiTheme="minorHAnsi"/>
        </w:rPr>
        <w:fldChar w:fldCharType="begin"/>
      </w:r>
      <w:r w:rsidR="00234076">
        <w:rPr>
          <w:rStyle w:val="EquationCaption"/>
          <w:rFonts w:asciiTheme="minorHAnsi" w:hAnsiTheme="minorHAnsi"/>
        </w:rPr>
        <w:instrText xml:space="preserve"> SEQ Equation \* ARABIC \s 1 </w:instrText>
      </w:r>
      <w:r w:rsidR="00234076">
        <w:rPr>
          <w:rStyle w:val="EquationCaption"/>
          <w:rFonts w:asciiTheme="minorHAnsi" w:hAnsiTheme="minorHAnsi"/>
        </w:rPr>
        <w:fldChar w:fldCharType="separate"/>
      </w:r>
      <w:r w:rsidR="00A95042">
        <w:rPr>
          <w:rStyle w:val="EquationCaption"/>
          <w:rFonts w:asciiTheme="minorHAnsi" w:hAnsiTheme="minorHAnsi"/>
          <w:noProof/>
        </w:rPr>
        <w:t>107</w:t>
      </w:r>
      <w:r w:rsidR="00234076">
        <w:rPr>
          <w:rStyle w:val="EquationCaption"/>
          <w:rFonts w:asciiTheme="minorHAnsi" w:hAnsiTheme="minorHAnsi"/>
        </w:rPr>
        <w:fldChar w:fldCharType="end"/>
      </w:r>
      <w:r w:rsidR="00234076" w:rsidRPr="00B7030B">
        <w:rPr>
          <w:rStyle w:val="EquationCaption"/>
          <w:rFonts w:asciiTheme="minorHAnsi" w:hAnsiTheme="minorHAnsi"/>
        </w:rPr>
        <w:t>)</w:t>
      </w:r>
    </w:p>
    <w:p w14:paraId="77A94C6E" w14:textId="77777777" w:rsidR="006E4EF0" w:rsidRPr="003E4060" w:rsidRDefault="006E4EF0" w:rsidP="00B6554A">
      <w:r w:rsidRPr="003E4060">
        <w:t xml:space="preserve">The resulting equation can then be simplified to a tridiagonal matrix solution format, </w:t>
      </w:r>
    </w:p>
    <w:p w14:paraId="34E5FF96" w14:textId="77777777" w:rsidR="006E4EF0" w:rsidRPr="00B7030B" w:rsidRDefault="006E4EF0" w:rsidP="00B6554A"/>
    <w:p w14:paraId="768AFF6C" w14:textId="70AD4471" w:rsidR="006E4EF0" w:rsidRPr="00B7030B" w:rsidRDefault="008F3173" w:rsidP="00D77A25">
      <w:pPr>
        <w:jc w:val="right"/>
      </w:pPr>
      <m:oMath>
        <m:r>
          <w:rPr>
            <w:rFonts w:ascii="Cambria Math" w:hAnsi="Cambria Math"/>
          </w:rPr>
          <w:lastRenderedPageBreak/>
          <m:t>AT</m:t>
        </m:r>
        <m:r>
          <m:rPr>
            <m:sty m:val="p"/>
          </m:rPr>
          <w:rPr>
            <w:rFonts w:ascii="Cambria Math" w:hAnsi="Cambria Math" w:cs="Cambria Math"/>
          </w:rPr>
          <m:t>⋅</m:t>
        </m:r>
        <m:sSubSup>
          <m:sSubSupPr>
            <m:ctrlPr>
              <w:rPr>
                <w:rFonts w:ascii="Cambria Math" w:hAnsi="Cambria Math"/>
              </w:rPr>
            </m:ctrlPr>
          </m:sSubSupPr>
          <m:e>
            <m:r>
              <w:rPr>
                <w:rFonts w:ascii="Cambria Math" w:hAnsi="Cambria Math"/>
              </w:rPr>
              <m:t>k</m:t>
            </m:r>
          </m:e>
          <m:sub>
            <m:r>
              <w:rPr>
                <w:rFonts w:ascii="Cambria Math" w:hAnsi="Cambria Math"/>
              </w:rPr>
              <m:t>k</m:t>
            </m:r>
            <m:r>
              <m:rPr>
                <m:sty m:val="p"/>
              </m:rPr>
              <w:rPr>
                <w:rFonts w:ascii="Cambria Math" w:hAnsi="Cambria Math"/>
              </w:rPr>
              <m:t>-1</m:t>
            </m:r>
          </m:sub>
          <m:sup>
            <m:r>
              <w:rPr>
                <w:rFonts w:ascii="Cambria Math" w:hAnsi="Cambria Math"/>
              </w:rPr>
              <m:t>n</m:t>
            </m:r>
            <m:r>
              <m:rPr>
                <m:sty m:val="p"/>
              </m:rPr>
              <w:rPr>
                <w:rFonts w:ascii="Cambria Math" w:hAnsi="Cambria Math"/>
              </w:rPr>
              <m:t>+1</m:t>
            </m:r>
          </m:sup>
        </m:sSubSup>
        <m:r>
          <m:rPr>
            <m:sty m:val="p"/>
          </m:rPr>
          <w:rPr>
            <w:rFonts w:ascii="Cambria Math" w:hAnsi="Cambria Math"/>
          </w:rPr>
          <m:t>+</m:t>
        </m:r>
        <m:r>
          <w:rPr>
            <w:rFonts w:ascii="Cambria Math" w:hAnsi="Cambria Math"/>
          </w:rPr>
          <m:t>VT</m:t>
        </m:r>
        <m:r>
          <m:rPr>
            <m:sty m:val="p"/>
          </m:rPr>
          <w:rPr>
            <w:rFonts w:ascii="Cambria Math" w:hAnsi="Cambria Math" w:cs="Cambria Math"/>
          </w:rPr>
          <m:t>⋅</m:t>
        </m:r>
        <m:sSubSup>
          <m:sSubSupPr>
            <m:ctrlPr>
              <w:rPr>
                <w:rFonts w:ascii="Cambria Math" w:hAnsi="Cambria Math"/>
              </w:rPr>
            </m:ctrlPr>
          </m:sSubSupPr>
          <m:e>
            <m:r>
              <w:rPr>
                <w:rFonts w:ascii="Cambria Math" w:hAnsi="Cambria Math"/>
              </w:rPr>
              <m:t>k</m:t>
            </m:r>
          </m:e>
          <m:sub>
            <m:r>
              <w:rPr>
                <w:rFonts w:ascii="Cambria Math" w:hAnsi="Cambria Math"/>
              </w:rPr>
              <m:t>k</m:t>
            </m:r>
          </m:sub>
          <m:sup>
            <m:r>
              <w:rPr>
                <w:rFonts w:ascii="Cambria Math" w:hAnsi="Cambria Math"/>
              </w:rPr>
              <m:t>n</m:t>
            </m:r>
            <m:r>
              <m:rPr>
                <m:sty m:val="p"/>
              </m:rPr>
              <w:rPr>
                <w:rFonts w:ascii="Cambria Math" w:hAnsi="Cambria Math"/>
              </w:rPr>
              <m:t>+1</m:t>
            </m:r>
          </m:sup>
        </m:sSubSup>
        <m:r>
          <m:rPr>
            <m:sty m:val="p"/>
          </m:rPr>
          <w:rPr>
            <w:rFonts w:ascii="Cambria Math" w:hAnsi="Cambria Math"/>
          </w:rPr>
          <m:t>+</m:t>
        </m:r>
        <m:r>
          <w:rPr>
            <w:rFonts w:ascii="Cambria Math" w:hAnsi="Cambria Math"/>
          </w:rPr>
          <m:t>CT</m:t>
        </m:r>
        <m:r>
          <m:rPr>
            <m:sty m:val="p"/>
          </m:rPr>
          <w:rPr>
            <w:rFonts w:ascii="Cambria Math" w:hAnsi="Cambria Math" w:cs="Cambria Math"/>
          </w:rPr>
          <m:t>⋅</m:t>
        </m:r>
        <m:sSubSup>
          <m:sSubSupPr>
            <m:ctrlPr>
              <w:rPr>
                <w:rFonts w:ascii="Cambria Math" w:hAnsi="Cambria Math"/>
              </w:rPr>
            </m:ctrlPr>
          </m:sSubSupPr>
          <m:e>
            <m:r>
              <w:rPr>
                <w:rFonts w:ascii="Cambria Math" w:hAnsi="Cambria Math"/>
              </w:rPr>
              <m:t>k</m:t>
            </m:r>
          </m:e>
          <m:sub>
            <m:r>
              <w:rPr>
                <w:rFonts w:ascii="Cambria Math" w:hAnsi="Cambria Math"/>
              </w:rPr>
              <m:t>k</m:t>
            </m:r>
            <m:r>
              <m:rPr>
                <m:sty m:val="p"/>
              </m:rPr>
              <w:rPr>
                <w:rFonts w:ascii="Cambria Math" w:hAnsi="Cambria Math"/>
              </w:rPr>
              <m:t>+1</m:t>
            </m:r>
          </m:sub>
          <m:sup>
            <m:r>
              <w:rPr>
                <w:rFonts w:ascii="Cambria Math" w:hAnsi="Cambria Math"/>
              </w:rPr>
              <m:t>n</m:t>
            </m:r>
            <m:r>
              <m:rPr>
                <m:sty m:val="p"/>
              </m:rPr>
              <w:rPr>
                <w:rFonts w:ascii="Cambria Math" w:hAnsi="Cambria Math"/>
              </w:rPr>
              <m:t>+1</m:t>
            </m:r>
          </m:sup>
        </m:sSubSup>
        <m:r>
          <m:rPr>
            <m:sty m:val="p"/>
          </m:rPr>
          <w:rPr>
            <w:rFonts w:ascii="Cambria Math" w:hAnsi="Cambria Math"/>
          </w:rPr>
          <m:t>=</m:t>
        </m:r>
        <m:r>
          <w:rPr>
            <w:rFonts w:ascii="Cambria Math" w:hAnsi="Cambria Math"/>
          </w:rPr>
          <m:t>DT</m:t>
        </m:r>
      </m:oMath>
      <w:r w:rsidR="006E4EF0" w:rsidRPr="00B7030B">
        <w:tab/>
      </w:r>
      <w:r w:rsidR="006E4EF0" w:rsidRPr="00B7030B">
        <w:tab/>
      </w:r>
      <w:r w:rsidR="006E4EF0" w:rsidRPr="00B7030B">
        <w:tab/>
      </w:r>
      <w:r w:rsidR="006E4EF0" w:rsidRPr="00B7030B">
        <w:tab/>
      </w:r>
      <w:r w:rsidR="00234076" w:rsidRPr="00B7030B">
        <w:rPr>
          <w:rStyle w:val="EquationCaption"/>
          <w:rFonts w:asciiTheme="minorHAnsi" w:hAnsiTheme="minorHAnsi"/>
        </w:rPr>
        <w:t>(</w:t>
      </w:r>
      <w:r w:rsidR="00234076">
        <w:rPr>
          <w:rStyle w:val="EquationCaption"/>
          <w:rFonts w:asciiTheme="minorHAnsi" w:hAnsiTheme="minorHAnsi"/>
        </w:rPr>
        <w:fldChar w:fldCharType="begin"/>
      </w:r>
      <w:r w:rsidR="00234076">
        <w:rPr>
          <w:rStyle w:val="EquationCaption"/>
          <w:rFonts w:asciiTheme="minorHAnsi" w:hAnsiTheme="minorHAnsi"/>
        </w:rPr>
        <w:instrText xml:space="preserve"> STYLEREF 1 \s </w:instrText>
      </w:r>
      <w:r w:rsidR="00234076">
        <w:rPr>
          <w:rStyle w:val="EquationCaption"/>
          <w:rFonts w:asciiTheme="minorHAnsi" w:hAnsiTheme="minorHAnsi"/>
        </w:rPr>
        <w:fldChar w:fldCharType="separate"/>
      </w:r>
      <w:r w:rsidR="00A95042">
        <w:rPr>
          <w:rStyle w:val="EquationCaption"/>
          <w:rFonts w:asciiTheme="minorHAnsi" w:hAnsiTheme="minorHAnsi"/>
          <w:noProof/>
        </w:rPr>
        <w:t>2</w:t>
      </w:r>
      <w:r w:rsidR="00234076">
        <w:rPr>
          <w:rStyle w:val="EquationCaption"/>
          <w:rFonts w:asciiTheme="minorHAnsi" w:hAnsiTheme="minorHAnsi"/>
        </w:rPr>
        <w:fldChar w:fldCharType="end"/>
      </w:r>
      <w:r w:rsidR="00234076">
        <w:rPr>
          <w:rStyle w:val="EquationCaption"/>
          <w:rFonts w:asciiTheme="minorHAnsi" w:hAnsiTheme="minorHAnsi"/>
        </w:rPr>
        <w:noBreakHyphen/>
      </w:r>
      <w:r w:rsidR="00234076">
        <w:rPr>
          <w:rStyle w:val="EquationCaption"/>
          <w:rFonts w:asciiTheme="minorHAnsi" w:hAnsiTheme="minorHAnsi"/>
        </w:rPr>
        <w:fldChar w:fldCharType="begin"/>
      </w:r>
      <w:r w:rsidR="00234076">
        <w:rPr>
          <w:rStyle w:val="EquationCaption"/>
          <w:rFonts w:asciiTheme="minorHAnsi" w:hAnsiTheme="minorHAnsi"/>
        </w:rPr>
        <w:instrText xml:space="preserve"> SEQ Equation \* ARABIC \s 1 </w:instrText>
      </w:r>
      <w:r w:rsidR="00234076">
        <w:rPr>
          <w:rStyle w:val="EquationCaption"/>
          <w:rFonts w:asciiTheme="minorHAnsi" w:hAnsiTheme="minorHAnsi"/>
        </w:rPr>
        <w:fldChar w:fldCharType="separate"/>
      </w:r>
      <w:r w:rsidR="00A95042">
        <w:rPr>
          <w:rStyle w:val="EquationCaption"/>
          <w:rFonts w:asciiTheme="minorHAnsi" w:hAnsiTheme="minorHAnsi"/>
          <w:noProof/>
        </w:rPr>
        <w:t>108</w:t>
      </w:r>
      <w:r w:rsidR="00234076">
        <w:rPr>
          <w:rStyle w:val="EquationCaption"/>
          <w:rFonts w:asciiTheme="minorHAnsi" w:hAnsiTheme="minorHAnsi"/>
        </w:rPr>
        <w:fldChar w:fldCharType="end"/>
      </w:r>
      <w:r w:rsidR="00234076" w:rsidRPr="00B7030B">
        <w:rPr>
          <w:rStyle w:val="EquationCaption"/>
          <w:rFonts w:asciiTheme="minorHAnsi" w:hAnsiTheme="minorHAnsi"/>
        </w:rPr>
        <w:t>)</w:t>
      </w:r>
    </w:p>
    <w:p w14:paraId="4D75BB95" w14:textId="10C469A7" w:rsidR="006E4EF0" w:rsidRPr="003E4060" w:rsidRDefault="006A6CCA" w:rsidP="00B6554A">
      <w:r>
        <w:t>w</w:t>
      </w:r>
      <w:r w:rsidR="006E4EF0" w:rsidRPr="003E4060">
        <w:t>here</w:t>
      </w:r>
      <w:r w:rsidR="00963D82">
        <w:t>:</w:t>
      </w:r>
    </w:p>
    <w:p w14:paraId="38AA2BF4" w14:textId="77777777" w:rsidR="006E4EF0" w:rsidRPr="00B7030B" w:rsidRDefault="008F3173" w:rsidP="00B6554A">
      <m:oMathPara>
        <m:oMath>
          <m:r>
            <w:rPr>
              <w:rFonts w:ascii="Cambria Math" w:hAnsi="Cambria Math"/>
            </w:rPr>
            <m:t>AT</m:t>
          </m:r>
          <m:r>
            <m:rPr>
              <m:sty m:val="p"/>
            </m:rPr>
            <w:rPr>
              <w:rFonts w:ascii="Cambria Math" w:hAnsi="Cambria Math"/>
            </w:rPr>
            <m:t>=-</m:t>
          </m:r>
          <m:f>
            <m:fPr>
              <m:ctrlPr>
                <w:rPr>
                  <w:rFonts w:ascii="Cambria Math" w:hAnsi="Cambria Math"/>
                </w:rPr>
              </m:ctrlPr>
            </m:fPr>
            <m:num>
              <m:r>
                <w:rPr>
                  <w:rFonts w:ascii="Cambria Math" w:hAnsi="Cambria Math"/>
                </w:rPr>
                <m:t>Δt</m:t>
              </m:r>
            </m:num>
            <m:den>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den>
          </m:f>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sSubSup>
                    <m:sSubSupPr>
                      <m:ctrlPr>
                        <w:rPr>
                          <w:rFonts w:ascii="Cambria Math" w:hAnsi="Cambria Math"/>
                        </w:rPr>
                      </m:ctrlPr>
                    </m:sSubSupPr>
                    <m:e>
                      <m:sSub>
                        <m:sSubPr>
                          <m:ctrlPr>
                            <w:rPr>
                              <w:rFonts w:ascii="Cambria Math" w:hAnsi="Cambria Math"/>
                            </w:rPr>
                          </m:ctrlPr>
                        </m:sSubPr>
                        <m:e>
                          <m:r>
                            <w:rPr>
                              <w:rFonts w:ascii="Cambria Math" w:hAnsi="Cambria Math"/>
                            </w:rPr>
                            <m:t>υ</m:t>
                          </m:r>
                        </m:e>
                        <m:sub>
                          <m:r>
                            <w:rPr>
                              <w:rFonts w:ascii="Cambria Math" w:hAnsi="Cambria Math"/>
                            </w:rPr>
                            <m:t>t</m:t>
                          </m:r>
                        </m:sub>
                      </m:sSub>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num>
                <m:den>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r>
                        <m:rPr>
                          <m:sty m:val="p"/>
                        </m:rPr>
                        <w:rPr>
                          <w:rFonts w:ascii="Cambria Math" w:hAnsi="Cambria Math"/>
                        </w:rPr>
                        <m:t>+1</m:t>
                      </m:r>
                    </m:sup>
                  </m:sSubSup>
                  <m:sSub>
                    <m:sSubPr>
                      <m:ctrlPr>
                        <w:rPr>
                          <w:rFonts w:ascii="Cambria Math" w:hAnsi="Cambria Math"/>
                        </w:rPr>
                      </m:ctrlPr>
                    </m:sSubPr>
                    <m:e>
                      <m:r>
                        <w:rPr>
                          <w:rFonts w:ascii="Cambria Math" w:hAnsi="Cambria Math"/>
                        </w:rPr>
                        <m:t>σ</m:t>
                      </m:r>
                    </m:e>
                    <m:sub>
                      <m:r>
                        <w:rPr>
                          <w:rFonts w:ascii="Cambria Math" w:hAnsi="Cambria Math"/>
                        </w:rPr>
                        <m:t>k</m:t>
                      </m:r>
                    </m:sub>
                  </m:sSub>
                </m:den>
              </m:f>
            </m:e>
          </m:d>
        </m:oMath>
      </m:oMathPara>
    </w:p>
    <w:p w14:paraId="73650DE6" w14:textId="77777777" w:rsidR="006E4EF0" w:rsidRPr="00B7030B" w:rsidRDefault="008F3173" w:rsidP="00B6554A">
      <m:oMathPara>
        <m:oMath>
          <m:r>
            <w:rPr>
              <w:rFonts w:ascii="Cambria Math" w:hAnsi="Cambria Math" w:cs="Cambria Math"/>
            </w:rPr>
            <m:t>V</m:t>
          </m:r>
          <m:r>
            <w:rPr>
              <w:rFonts w:ascii="Cambria Math" w:hAnsi="Cambria Math"/>
            </w:rPr>
            <m:t>T</m:t>
          </m:r>
          <m:r>
            <m:rPr>
              <m:sty m:val="p"/>
            </m:rPr>
            <w:rPr>
              <w:rFonts w:ascii="Cambria Math" w:hAnsi="Cambria Math"/>
            </w:rPr>
            <m:t>=</m:t>
          </m:r>
          <m:f>
            <m:fPr>
              <m:ctrlPr>
                <w:rPr>
                  <w:rFonts w:ascii="Cambria Math" w:hAnsi="Cambria Math"/>
                </w:rPr>
              </m:ctrlPr>
            </m:fPr>
            <m:num>
              <m:r>
                <w:rPr>
                  <w:rFonts w:ascii="Cambria Math" w:hAnsi="Cambria Math"/>
                </w:rPr>
                <m:t>Δt</m:t>
              </m:r>
            </m:num>
            <m:den>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den>
          </m:f>
          <m:d>
            <m:dPr>
              <m:ctrlPr>
                <w:rPr>
                  <w:rFonts w:ascii="Cambria Math" w:hAnsi="Cambria Math"/>
                </w:rPr>
              </m:ctrlPr>
            </m:dPr>
            <m:e>
              <m:r>
                <m:rPr>
                  <m:sty m:val="p"/>
                </m:rPr>
                <w:rPr>
                  <w:rFonts w:ascii="Cambria Math" w:hAnsi="Cambria Math"/>
                </w:rPr>
                <m:t>1+</m:t>
              </m:r>
              <m:f>
                <m:fPr>
                  <m:ctrlPr>
                    <w:rPr>
                      <w:rFonts w:ascii="Cambria Math" w:hAnsi="Cambria Math"/>
                    </w:rPr>
                  </m:ctrlPr>
                </m:fPr>
                <m:num>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sSubSup>
                    <m:sSubSupPr>
                      <m:ctrlPr>
                        <w:rPr>
                          <w:rFonts w:ascii="Cambria Math" w:hAnsi="Cambria Math"/>
                        </w:rPr>
                      </m:ctrlPr>
                    </m:sSubSupPr>
                    <m:e>
                      <m:sSub>
                        <m:sSubPr>
                          <m:ctrlPr>
                            <w:rPr>
                              <w:rFonts w:ascii="Cambria Math" w:hAnsi="Cambria Math"/>
                            </w:rPr>
                          </m:ctrlPr>
                        </m:sSubPr>
                        <m:e>
                          <m:r>
                            <w:rPr>
                              <w:rFonts w:ascii="Cambria Math" w:hAnsi="Cambria Math"/>
                            </w:rPr>
                            <m:t>ν</m:t>
                          </m:r>
                        </m:e>
                        <m:sub>
                          <m:r>
                            <w:rPr>
                              <w:rFonts w:ascii="Cambria Math" w:hAnsi="Cambria Math"/>
                            </w:rPr>
                            <m:t>t</m:t>
                          </m:r>
                        </m:sub>
                      </m:sSub>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num>
                <m:den>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r>
                        <m:rPr>
                          <m:sty m:val="p"/>
                        </m:rPr>
                        <w:rPr>
                          <w:rFonts w:ascii="Cambria Math" w:hAnsi="Cambria Math"/>
                        </w:rPr>
                        <m:t>+1</m:t>
                      </m:r>
                    </m:sup>
                  </m:sSubSup>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sSubSup>
                    <m:sSubSupPr>
                      <m:ctrlPr>
                        <w:rPr>
                          <w:rFonts w:ascii="Cambria Math" w:hAnsi="Cambria Math"/>
                        </w:rPr>
                      </m:ctrlPr>
                    </m:sSubSupPr>
                    <m:e>
                      <m:sSub>
                        <m:sSubPr>
                          <m:ctrlPr>
                            <w:rPr>
                              <w:rFonts w:ascii="Cambria Math" w:hAnsi="Cambria Math"/>
                            </w:rPr>
                          </m:ctrlPr>
                        </m:sSubPr>
                        <m:e>
                          <m:r>
                            <w:rPr>
                              <w:rFonts w:ascii="Cambria Math" w:hAnsi="Cambria Math"/>
                            </w:rPr>
                            <m:t>ν</m:t>
                          </m:r>
                        </m:e>
                        <m:sub>
                          <m:r>
                            <w:rPr>
                              <w:rFonts w:ascii="Cambria Math" w:hAnsi="Cambria Math"/>
                            </w:rPr>
                            <m:t>t</m:t>
                          </m:r>
                        </m:sub>
                      </m:sSub>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num>
                <m:den>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r>
                        <m:rPr>
                          <m:sty m:val="p"/>
                        </m:rPr>
                        <w:rPr>
                          <w:rFonts w:ascii="Cambria Math" w:hAnsi="Cambria Math"/>
                        </w:rPr>
                        <m:t>+1</m:t>
                      </m:r>
                    </m:sup>
                  </m:sSubSup>
                </m:den>
              </m:f>
            </m:e>
          </m:d>
        </m:oMath>
      </m:oMathPara>
    </w:p>
    <w:p w14:paraId="06D31DBB" w14:textId="77777777" w:rsidR="006E4EF0" w:rsidRPr="00B7030B" w:rsidRDefault="008F3173" w:rsidP="00B6554A">
      <m:oMathPara>
        <m:oMath>
          <m:r>
            <w:rPr>
              <w:rFonts w:ascii="Cambria Math" w:hAnsi="Cambria Math" w:cs="Cambria Math"/>
            </w:rPr>
            <m:t>C</m:t>
          </m:r>
          <m:r>
            <w:rPr>
              <w:rFonts w:ascii="Cambria Math" w:hAnsi="Cambria Math"/>
            </w:rPr>
            <m:t>T</m:t>
          </m:r>
          <m:r>
            <m:rPr>
              <m:sty m:val="p"/>
            </m:rPr>
            <w:rPr>
              <w:rFonts w:ascii="Cambria Math" w:hAnsi="Cambria Math"/>
            </w:rPr>
            <m:t>=-</m:t>
          </m:r>
          <m:f>
            <m:fPr>
              <m:ctrlPr>
                <w:rPr>
                  <w:rFonts w:ascii="Cambria Math" w:hAnsi="Cambria Math"/>
                </w:rPr>
              </m:ctrlPr>
            </m:fPr>
            <m:num>
              <m:r>
                <w:rPr>
                  <w:rFonts w:ascii="Cambria Math" w:hAnsi="Cambria Math"/>
                </w:rPr>
                <m:t>Δt</m:t>
              </m:r>
            </m:num>
            <m:den>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den>
          </m:f>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sSubSup>
                    <m:sSubSupPr>
                      <m:ctrlPr>
                        <w:rPr>
                          <w:rFonts w:ascii="Cambria Math" w:hAnsi="Cambria Math"/>
                        </w:rPr>
                      </m:ctrlPr>
                    </m:sSubSupPr>
                    <m:e>
                      <m:sSub>
                        <m:sSubPr>
                          <m:ctrlPr>
                            <w:rPr>
                              <w:rFonts w:ascii="Cambria Math" w:hAnsi="Cambria Math"/>
                            </w:rPr>
                          </m:ctrlPr>
                        </m:sSubPr>
                        <m:e>
                          <m:r>
                            <w:rPr>
                              <w:rFonts w:ascii="Cambria Math" w:hAnsi="Cambria Math"/>
                            </w:rPr>
                            <m:t>ν</m:t>
                          </m:r>
                        </m:e>
                        <m:sub>
                          <m:r>
                            <w:rPr>
                              <w:rFonts w:ascii="Cambria Math" w:hAnsi="Cambria Math"/>
                            </w:rPr>
                            <m:t>t</m:t>
                          </m:r>
                        </m:sub>
                      </m:sSub>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num>
                <m:den>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r>
                        <m:rPr>
                          <m:sty m:val="p"/>
                        </m:rPr>
                        <w:rPr>
                          <w:rFonts w:ascii="Cambria Math" w:hAnsi="Cambria Math"/>
                        </w:rPr>
                        <m:t>+1</m:t>
                      </m:r>
                    </m:sup>
                  </m:sSubSup>
                  <m:sSub>
                    <m:sSubPr>
                      <m:ctrlPr>
                        <w:rPr>
                          <w:rFonts w:ascii="Cambria Math" w:hAnsi="Cambria Math"/>
                        </w:rPr>
                      </m:ctrlPr>
                    </m:sSubPr>
                    <m:e>
                      <m:r>
                        <w:rPr>
                          <w:rFonts w:ascii="Cambria Math" w:hAnsi="Cambria Math"/>
                        </w:rPr>
                        <m:t>σ</m:t>
                      </m:r>
                    </m:e>
                    <m:sub>
                      <m:r>
                        <w:rPr>
                          <w:rFonts w:ascii="Cambria Math" w:hAnsi="Cambria Math"/>
                        </w:rPr>
                        <m:t>k</m:t>
                      </m:r>
                    </m:sub>
                  </m:sSub>
                </m:den>
              </m:f>
            </m:e>
          </m:d>
        </m:oMath>
      </m:oMathPara>
    </w:p>
    <w:p w14:paraId="6C283512" w14:textId="77777777" w:rsidR="006E4EF0" w:rsidRPr="00B7030B" w:rsidRDefault="008F3173" w:rsidP="005611B1">
      <m:oMathPara>
        <m:oMath>
          <m:r>
            <w:rPr>
              <w:rFonts w:ascii="Cambria Math" w:hAnsi="Cambria Math" w:cs="Cambria Math"/>
            </w:rPr>
            <m:t>D</m:t>
          </m:r>
          <m:r>
            <w:rPr>
              <w:rFonts w:ascii="Cambria Math" w:hAnsi="Cambria Math"/>
            </w:rPr>
            <m:t>T</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k</m:t>
              </m:r>
            </m:sub>
            <m:sup>
              <m:r>
                <m:rPr>
                  <m:sty m:val="p"/>
                </m:rPr>
                <w:rPr>
                  <w:rFonts w:ascii="Cambria Math" w:hAnsi="Cambria Math"/>
                </w:rPr>
                <m:t>*</m:t>
              </m:r>
            </m:sup>
          </m:sSubSup>
          <m:f>
            <m:fPr>
              <m:ctrlPr>
                <w:rPr>
                  <w:rFonts w:ascii="Cambria Math" w:hAnsi="Cambria Math"/>
                </w:rPr>
              </m:ctrlPr>
            </m:fPr>
            <m:num>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num>
            <m:den>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den>
          </m:f>
        </m:oMath>
      </m:oMathPara>
    </w:p>
    <w:p w14:paraId="5D88DED6" w14:textId="6258103E" w:rsidR="006E4EF0" w:rsidRPr="003E4060" w:rsidRDefault="006E4EF0" w:rsidP="00CE0271">
      <w:r w:rsidRPr="00B7030B">
        <w:t xml:space="preserve">and </w:t>
      </w:r>
      <m:oMath>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sz w:val="24"/>
                    <w:szCs w:val="24"/>
                  </w:rPr>
                  <m:t>B</m:t>
                </m:r>
              </m:e>
              <m:sub>
                <m:r>
                  <w:rPr>
                    <w:rFonts w:ascii="Cambria Math"/>
                    <w:sz w:val="24"/>
                    <w:szCs w:val="24"/>
                  </w:rPr>
                  <m:t>i,k</m:t>
                </m:r>
              </m:sub>
              <m:sup>
                <m:r>
                  <w:rPr>
                    <w:rFonts w:ascii="Cambria Math"/>
                    <w:sz w:val="24"/>
                    <w:szCs w:val="24"/>
                  </w:rPr>
                  <m:t>n</m:t>
                </m:r>
              </m:sup>
            </m:sSubSup>
            <m:r>
              <w:rPr>
                <w:rFonts w:ascii="Cambria Math"/>
                <w:sz w:val="24"/>
                <w:szCs w:val="24"/>
              </w:rPr>
              <m:t>Δ</m:t>
            </m:r>
            <m:sSubSup>
              <m:sSubSupPr>
                <m:ctrlPr>
                  <w:rPr>
                    <w:rFonts w:ascii="Cambria Math" w:hAnsi="Cambria Math"/>
                    <w:i/>
                    <w:sz w:val="24"/>
                    <w:szCs w:val="24"/>
                  </w:rPr>
                </m:ctrlPr>
              </m:sSubSupPr>
              <m:e>
                <m:r>
                  <w:rPr>
                    <w:rFonts w:ascii="Cambria Math"/>
                    <w:sz w:val="24"/>
                    <w:szCs w:val="24"/>
                  </w:rPr>
                  <m:t>z</m:t>
                </m:r>
              </m:e>
              <m:sub>
                <m:r>
                  <w:rPr>
                    <w:rFonts w:ascii="Cambria Math"/>
                    <w:sz w:val="24"/>
                    <w:szCs w:val="24"/>
                  </w:rPr>
                  <m:t>i,k</m:t>
                </m:r>
              </m:sub>
              <m:sup>
                <m:r>
                  <w:rPr>
                    <w:rFonts w:ascii="Cambria Math"/>
                    <w:sz w:val="24"/>
                    <w:szCs w:val="24"/>
                  </w:rPr>
                  <m:t>n</m:t>
                </m:r>
              </m:sup>
            </m:sSubSup>
          </m:num>
          <m:den>
            <m:sSubSup>
              <m:sSubSupPr>
                <m:ctrlPr>
                  <w:rPr>
                    <w:rFonts w:ascii="Cambria Math" w:hAnsi="Cambria Math"/>
                    <w:i/>
                    <w:sz w:val="24"/>
                    <w:szCs w:val="24"/>
                  </w:rPr>
                </m:ctrlPr>
              </m:sSubSupPr>
              <m:e>
                <m:r>
                  <w:rPr>
                    <w:rFonts w:ascii="Cambria Math"/>
                    <w:sz w:val="24"/>
                    <w:szCs w:val="24"/>
                  </w:rPr>
                  <m:t>B</m:t>
                </m:r>
              </m:e>
              <m:sub>
                <m:r>
                  <w:rPr>
                    <w:rFonts w:ascii="Cambria Math"/>
                    <w:sz w:val="24"/>
                    <w:szCs w:val="24"/>
                  </w:rPr>
                  <m:t>i,k</m:t>
                </m:r>
              </m:sub>
              <m:sup>
                <m:r>
                  <w:rPr>
                    <w:rFonts w:ascii="Cambria Math"/>
                    <w:sz w:val="24"/>
                    <w:szCs w:val="24"/>
                  </w:rPr>
                  <m:t>n+1</m:t>
                </m:r>
              </m:sup>
            </m:sSubSup>
            <m:r>
              <w:rPr>
                <w:rFonts w:ascii="Cambria Math"/>
                <w:sz w:val="24"/>
                <w:szCs w:val="24"/>
              </w:rPr>
              <m:t>Δ</m:t>
            </m:r>
            <m:sSubSup>
              <m:sSubSupPr>
                <m:ctrlPr>
                  <w:rPr>
                    <w:rFonts w:ascii="Cambria Math" w:hAnsi="Cambria Math"/>
                    <w:i/>
                    <w:sz w:val="24"/>
                    <w:szCs w:val="24"/>
                  </w:rPr>
                </m:ctrlPr>
              </m:sSubSupPr>
              <m:e>
                <m:r>
                  <w:rPr>
                    <w:rFonts w:ascii="Cambria Math"/>
                    <w:sz w:val="24"/>
                    <w:szCs w:val="24"/>
                  </w:rPr>
                  <m:t>z</m:t>
                </m:r>
              </m:e>
              <m:sub>
                <m:r>
                  <w:rPr>
                    <w:rFonts w:ascii="Cambria Math"/>
                    <w:sz w:val="24"/>
                    <w:szCs w:val="24"/>
                  </w:rPr>
                  <m:t>i,k</m:t>
                </m:r>
              </m:sub>
              <m:sup>
                <m:r>
                  <w:rPr>
                    <w:rFonts w:ascii="Cambria Math"/>
                    <w:sz w:val="24"/>
                    <w:szCs w:val="24"/>
                  </w:rPr>
                  <m:t>n+1</m:t>
                </m:r>
              </m:sup>
            </m:sSubSup>
          </m:den>
        </m:f>
        <m:r>
          <w:rPr>
            <w:rFonts w:ascii="Cambria Math"/>
            <w:sz w:val="24"/>
            <w:szCs w:val="24"/>
          </w:rPr>
          <m:t>=1,</m:t>
        </m:r>
      </m:oMath>
      <w:r w:rsidR="003E4060">
        <w:t xml:space="preserve"> </w:t>
      </w:r>
      <w:r w:rsidRPr="003E4060">
        <w:t>except at the top layer.  The boundary conditions at the top and bottom layers are implemented using the method shown in</w:t>
      </w:r>
      <w:r w:rsidR="003E4060" w:rsidRPr="003E4060">
        <w:t xml:space="preserve"> the following section</w:t>
      </w:r>
      <w:r w:rsidRPr="003E4060">
        <w:t xml:space="preserve">. Then </w:t>
      </w:r>
      <w:r w:rsidRPr="003E4060">
        <w:rPr>
          <w:i/>
        </w:rPr>
        <w:t>k</w:t>
      </w:r>
      <w:r w:rsidRPr="003E4060">
        <w:rPr>
          <w:vertAlign w:val="superscript"/>
        </w:rPr>
        <w:t>n+1</w:t>
      </w:r>
      <w:r w:rsidRPr="003E4060">
        <w:t xml:space="preserve"> can be found by solving the equations using the Thomas algorithm. </w:t>
      </w:r>
    </w:p>
    <w:p w14:paraId="66D995C6" w14:textId="77777777" w:rsidR="006E4EF0" w:rsidRPr="003E4060" w:rsidRDefault="006E4EF0" w:rsidP="007552CD"/>
    <w:p w14:paraId="4453CB8F" w14:textId="77777777" w:rsidR="006E4EF0" w:rsidRPr="00B7030B" w:rsidRDefault="006E4EF0" w:rsidP="007552CD">
      <w:r w:rsidRPr="003E4060">
        <w:t xml:space="preserve">The turbulent dissipation is found using the same procedure. Equation </w:t>
      </w:r>
      <w:r w:rsidR="00B3268F" w:rsidRPr="003E4060">
        <w:t>2-90</w:t>
      </w:r>
      <w:r w:rsidRPr="003E4060">
        <w:t xml:space="preserve"> is split as shown below</w:t>
      </w:r>
      <w:r w:rsidR="00234076" w:rsidRPr="003E4060">
        <w:t>:</w:t>
      </w:r>
      <w:r w:rsidRPr="00B7030B">
        <w:t xml:space="preserve"> </w:t>
      </w:r>
    </w:p>
    <w:p w14:paraId="5DB505BD" w14:textId="5A15DBD8" w:rsidR="006E4EF0" w:rsidRPr="00B7030B" w:rsidRDefault="00000000" w:rsidP="00127D1D">
      <w:pPr>
        <w:spacing w:before="120"/>
        <w:jc w:val="right"/>
      </w:pPr>
      <m:oMath>
        <m:f>
          <m:fPr>
            <m:ctrlPr>
              <w:rPr>
                <w:rFonts w:ascii="Cambria Math" w:hAnsi="Cambria Math"/>
              </w:rPr>
            </m:ctrlPr>
          </m:fPr>
          <m:num>
            <m:r>
              <w:rPr>
                <w:rFonts w:ascii="Cambria Math" w:hAnsi="Cambria Math"/>
              </w:rPr>
              <m:t>∂εB</m:t>
            </m:r>
          </m:num>
          <m:den>
            <m:r>
              <w:rPr>
                <w:rFonts w:ascii="Cambria Math" w:hAnsi="Cambria Math"/>
              </w:rPr>
              <m:t>∂t</m:t>
            </m:r>
          </m:den>
        </m:f>
        <m:r>
          <m:rPr>
            <m:sty m:val="p"/>
          </m:rPr>
          <w:rPr>
            <w:rFonts w:ascii="Cambria Math" w:hAnsi="Cambria Math"/>
          </w:rPr>
          <m:t>+</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εUB</m:t>
                </m:r>
              </m:e>
            </m:d>
          </m:num>
          <m:den>
            <m:r>
              <w:rPr>
                <w:rFonts w:ascii="Cambria Math" w:hAnsi="Cambria Math"/>
              </w:rPr>
              <m:t>∂x</m:t>
            </m:r>
          </m:den>
        </m:f>
        <m:r>
          <m:rPr>
            <m:sty m:val="p"/>
          </m:rPr>
          <w:rPr>
            <w:rFonts w:ascii="Cambria Math" w:hAnsi="Cambria Math"/>
          </w:rPr>
          <m:t>+</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εWB</m:t>
                </m:r>
              </m:e>
            </m:d>
          </m:num>
          <m:den>
            <m:r>
              <w:rPr>
                <w:rFonts w:ascii="Cambria Math" w:hAnsi="Cambria Math"/>
              </w:rPr>
              <m:t>∂z</m:t>
            </m:r>
          </m:den>
        </m:f>
        <m:r>
          <m:rPr>
            <m:sty m:val="p"/>
          </m:rPr>
          <w:rPr>
            <w:rFonts w:ascii="Cambria Math" w:hAnsi="Cambria Math"/>
          </w:rPr>
          <m:t>=</m:t>
        </m:r>
        <m:r>
          <w:rPr>
            <w:rFonts w:ascii="Cambria Math" w:hAnsi="Cambria Math"/>
          </w:rPr>
          <m:t>B</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ε</m:t>
                </m:r>
                <m:r>
                  <m:rPr>
                    <m:sty m:val="p"/>
                  </m:rPr>
                  <w:rPr>
                    <w:rFonts w:ascii="Cambria Math" w:hAnsi="Cambria Math"/>
                  </w:rPr>
                  <m:t>1</m:t>
                </m:r>
              </m:sub>
            </m:sSub>
            <m:f>
              <m:fPr>
                <m:ctrlPr>
                  <w:rPr>
                    <w:rFonts w:ascii="Cambria Math" w:hAnsi="Cambria Math"/>
                  </w:rPr>
                </m:ctrlPr>
              </m:fPr>
              <m:num>
                <m:r>
                  <w:rPr>
                    <w:rFonts w:ascii="Cambria Math" w:hAnsi="Cambria Math"/>
                  </w:rPr>
                  <m:t>ε</m:t>
                </m:r>
              </m:num>
              <m:den>
                <m:r>
                  <w:rPr>
                    <w:rFonts w:ascii="Cambria Math" w:hAnsi="Cambria Math"/>
                  </w:rPr>
                  <m:t>k</m:t>
                </m:r>
              </m:den>
            </m:f>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ε</m:t>
                </m:r>
                <m:r>
                  <m:rPr>
                    <m:sty m:val="p"/>
                  </m:rPr>
                  <w:rPr>
                    <w:rFonts w:ascii="Cambria Math" w:hAnsi="Cambria Math"/>
                  </w:rPr>
                  <m:t>2</m:t>
                </m:r>
              </m:sub>
            </m:sSub>
            <m:f>
              <m:fPr>
                <m:ctrlPr>
                  <w:rPr>
                    <w:rFonts w:ascii="Cambria Math" w:hAnsi="Cambria Math"/>
                  </w:rPr>
                </m:ctrlPr>
              </m:fPr>
              <m:num>
                <m:r>
                  <m:rPr>
                    <m:sty m:val="p"/>
                  </m:rPr>
                  <w:rPr>
                    <w:rFonts w:ascii="Cambria Math" w:hAnsi="Cambria Math"/>
                  </w:rPr>
                  <m:t>(</m:t>
                </m:r>
                <m:r>
                  <w:rPr>
                    <w:rFonts w:ascii="Cambria Math" w:hAnsi="Cambria Math"/>
                  </w:rPr>
                  <m:t>ε</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num>
              <m:den>
                <m:r>
                  <w:rPr>
                    <w:rFonts w:ascii="Cambria Math" w:hAnsi="Cambria Math"/>
                  </w:rPr>
                  <m:t>k</m:t>
                </m:r>
              </m:den>
            </m:f>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e</m:t>
                </m:r>
              </m:sub>
            </m:sSub>
          </m:e>
        </m:d>
      </m:oMath>
      <w:r w:rsidR="006E4EF0" w:rsidRPr="00B7030B">
        <w:tab/>
      </w:r>
      <w:r w:rsidR="00234076" w:rsidRPr="00B7030B">
        <w:rPr>
          <w:rStyle w:val="EquationCaption"/>
          <w:rFonts w:asciiTheme="minorHAnsi" w:hAnsiTheme="minorHAnsi"/>
        </w:rPr>
        <w:t>(</w:t>
      </w:r>
      <w:r w:rsidR="00234076">
        <w:rPr>
          <w:rStyle w:val="EquationCaption"/>
          <w:rFonts w:asciiTheme="minorHAnsi" w:hAnsiTheme="minorHAnsi"/>
        </w:rPr>
        <w:fldChar w:fldCharType="begin"/>
      </w:r>
      <w:r w:rsidR="00234076">
        <w:rPr>
          <w:rStyle w:val="EquationCaption"/>
          <w:rFonts w:asciiTheme="minorHAnsi" w:hAnsiTheme="minorHAnsi"/>
        </w:rPr>
        <w:instrText xml:space="preserve"> STYLEREF 1 \s </w:instrText>
      </w:r>
      <w:r w:rsidR="00234076">
        <w:rPr>
          <w:rStyle w:val="EquationCaption"/>
          <w:rFonts w:asciiTheme="minorHAnsi" w:hAnsiTheme="minorHAnsi"/>
        </w:rPr>
        <w:fldChar w:fldCharType="separate"/>
      </w:r>
      <w:r w:rsidR="00A95042">
        <w:rPr>
          <w:rStyle w:val="EquationCaption"/>
          <w:rFonts w:asciiTheme="minorHAnsi" w:hAnsiTheme="minorHAnsi"/>
          <w:noProof/>
        </w:rPr>
        <w:t>2</w:t>
      </w:r>
      <w:r w:rsidR="00234076">
        <w:rPr>
          <w:rStyle w:val="EquationCaption"/>
          <w:rFonts w:asciiTheme="minorHAnsi" w:hAnsiTheme="minorHAnsi"/>
        </w:rPr>
        <w:fldChar w:fldCharType="end"/>
      </w:r>
      <w:r w:rsidR="00234076">
        <w:rPr>
          <w:rStyle w:val="EquationCaption"/>
          <w:rFonts w:asciiTheme="minorHAnsi" w:hAnsiTheme="minorHAnsi"/>
        </w:rPr>
        <w:noBreakHyphen/>
      </w:r>
      <w:r w:rsidR="00234076">
        <w:rPr>
          <w:rStyle w:val="EquationCaption"/>
          <w:rFonts w:asciiTheme="minorHAnsi" w:hAnsiTheme="minorHAnsi"/>
        </w:rPr>
        <w:fldChar w:fldCharType="begin"/>
      </w:r>
      <w:r w:rsidR="00234076">
        <w:rPr>
          <w:rStyle w:val="EquationCaption"/>
          <w:rFonts w:asciiTheme="minorHAnsi" w:hAnsiTheme="minorHAnsi"/>
        </w:rPr>
        <w:instrText xml:space="preserve"> SEQ Equation \* ARABIC \s 1 </w:instrText>
      </w:r>
      <w:r w:rsidR="00234076">
        <w:rPr>
          <w:rStyle w:val="EquationCaption"/>
          <w:rFonts w:asciiTheme="minorHAnsi" w:hAnsiTheme="minorHAnsi"/>
        </w:rPr>
        <w:fldChar w:fldCharType="separate"/>
      </w:r>
      <w:r w:rsidR="00A95042">
        <w:rPr>
          <w:rStyle w:val="EquationCaption"/>
          <w:rFonts w:asciiTheme="minorHAnsi" w:hAnsiTheme="minorHAnsi"/>
          <w:noProof/>
        </w:rPr>
        <w:t>109</w:t>
      </w:r>
      <w:r w:rsidR="00234076">
        <w:rPr>
          <w:rStyle w:val="EquationCaption"/>
          <w:rFonts w:asciiTheme="minorHAnsi" w:hAnsiTheme="minorHAnsi"/>
        </w:rPr>
        <w:fldChar w:fldCharType="end"/>
      </w:r>
      <w:r w:rsidR="00234076" w:rsidRPr="00B7030B">
        <w:rPr>
          <w:rStyle w:val="EquationCaption"/>
          <w:rFonts w:asciiTheme="minorHAnsi" w:hAnsiTheme="minorHAnsi"/>
        </w:rPr>
        <w:t>)</w:t>
      </w:r>
    </w:p>
    <w:p w14:paraId="04AA06DF" w14:textId="77777777" w:rsidR="006E4EF0" w:rsidRPr="00B7030B" w:rsidRDefault="006E4EF0" w:rsidP="00D77A25">
      <w:pPr>
        <w:jc w:val="right"/>
      </w:pPr>
    </w:p>
    <w:p w14:paraId="09D63902" w14:textId="139FE5CE" w:rsidR="006E4EF0" w:rsidRPr="00B7030B" w:rsidRDefault="00000000" w:rsidP="00D77A25">
      <w:pPr>
        <w:ind w:left="2880" w:firstLine="720"/>
        <w:jc w:val="right"/>
      </w:pPr>
      <m:oMath>
        <m:f>
          <m:fPr>
            <m:ctrlPr>
              <w:rPr>
                <w:rFonts w:ascii="Cambria Math" w:hAnsi="Cambria Math"/>
                <w:i/>
              </w:rPr>
            </m:ctrlPr>
          </m:fPr>
          <m:num>
            <m:r>
              <w:rPr>
                <w:rFonts w:ascii="Cambria Math"/>
              </w:rPr>
              <m:t>∂εB</m:t>
            </m:r>
          </m:num>
          <m:den>
            <m:r>
              <w:rPr>
                <w:rFonts w:ascii="Cambria Math"/>
              </w:rPr>
              <m:t>∂t</m:t>
            </m:r>
          </m:den>
        </m:f>
        <m:r>
          <w:rPr>
            <w:rFonts w:ascii="Cambria Math"/>
          </w:rPr>
          <m:t>=</m:t>
        </m:r>
        <m:f>
          <m:fPr>
            <m:ctrlPr>
              <w:rPr>
                <w:rFonts w:ascii="Cambria Math" w:hAnsi="Cambria Math"/>
                <w:i/>
              </w:rPr>
            </m:ctrlPr>
          </m:fPr>
          <m:num>
            <m:r>
              <w:rPr>
                <w:rFonts w:ascii="Cambria Math"/>
              </w:rPr>
              <m:t>∂</m:t>
            </m:r>
          </m:num>
          <m:den>
            <m:r>
              <w:rPr>
                <w:rFonts w:ascii="Cambria Math"/>
              </w:rPr>
              <m:t>∂z</m:t>
            </m:r>
          </m:den>
        </m:f>
        <m:d>
          <m:dPr>
            <m:ctrlPr>
              <w:rPr>
                <w:rFonts w:ascii="Cambria Math" w:hAnsi="Cambria Math"/>
                <w:i/>
              </w:rPr>
            </m:ctrlPr>
          </m:dPr>
          <m:e>
            <m:r>
              <w:rPr>
                <w:rFonts w:ascii="Cambria Math"/>
              </w:rPr>
              <m:t>B</m:t>
            </m:r>
            <m:f>
              <m:fPr>
                <m:ctrlPr>
                  <w:rPr>
                    <w:rFonts w:ascii="Cambria Math" w:hAnsi="Cambria Math"/>
                    <w:i/>
                  </w:rPr>
                </m:ctrlPr>
              </m:fPr>
              <m:num>
                <m:sSub>
                  <m:sSubPr>
                    <m:ctrlPr>
                      <w:rPr>
                        <w:rFonts w:ascii="Cambria Math" w:hAnsi="Cambria Math"/>
                        <w:i/>
                      </w:rPr>
                    </m:ctrlPr>
                  </m:sSubPr>
                  <m:e>
                    <m:r>
                      <w:rPr>
                        <w:rFonts w:ascii="Cambria Math"/>
                      </w:rPr>
                      <m:t>ν</m:t>
                    </m:r>
                  </m:e>
                  <m:sub>
                    <m:r>
                      <w:rPr>
                        <w:rFonts w:ascii="Cambria Math"/>
                      </w:rPr>
                      <m:t>t</m:t>
                    </m:r>
                  </m:sub>
                </m:sSub>
              </m:num>
              <m:den>
                <m:sSub>
                  <m:sSubPr>
                    <m:ctrlPr>
                      <w:rPr>
                        <w:rFonts w:ascii="Cambria Math" w:hAnsi="Cambria Math"/>
                        <w:i/>
                      </w:rPr>
                    </m:ctrlPr>
                  </m:sSubPr>
                  <m:e>
                    <m:r>
                      <w:rPr>
                        <w:rFonts w:ascii="Cambria Math"/>
                      </w:rPr>
                      <m:t>σ</m:t>
                    </m:r>
                  </m:e>
                  <m:sub>
                    <m:r>
                      <w:rPr>
                        <w:rFonts w:ascii="Cambria Math"/>
                      </w:rPr>
                      <m:t>ε</m:t>
                    </m:r>
                  </m:sub>
                </m:sSub>
              </m:den>
            </m:f>
            <m:f>
              <m:fPr>
                <m:ctrlPr>
                  <w:rPr>
                    <w:rFonts w:ascii="Cambria Math" w:hAnsi="Cambria Math"/>
                    <w:i/>
                  </w:rPr>
                </m:ctrlPr>
              </m:fPr>
              <m:num>
                <m:r>
                  <w:rPr>
                    <w:rFonts w:ascii="Cambria Math"/>
                  </w:rPr>
                  <m:t>∂ε</m:t>
                </m:r>
              </m:num>
              <m:den>
                <m:r>
                  <w:rPr>
                    <w:rFonts w:ascii="Cambria Math"/>
                  </w:rPr>
                  <m:t>∂z</m:t>
                </m:r>
              </m:den>
            </m:f>
          </m:e>
        </m:d>
      </m:oMath>
      <w:r w:rsidR="006E4EF0" w:rsidRPr="00B7030B">
        <w:tab/>
        <w:t xml:space="preserve">   </w:t>
      </w:r>
      <w:r w:rsidR="00234076" w:rsidRPr="00B7030B">
        <w:rPr>
          <w:rStyle w:val="EquationCaption"/>
          <w:rFonts w:asciiTheme="minorHAnsi" w:hAnsiTheme="minorHAnsi"/>
        </w:rPr>
        <w:t>(</w:t>
      </w:r>
      <w:r w:rsidR="00234076">
        <w:rPr>
          <w:rStyle w:val="EquationCaption"/>
          <w:rFonts w:asciiTheme="minorHAnsi" w:hAnsiTheme="minorHAnsi"/>
        </w:rPr>
        <w:fldChar w:fldCharType="begin"/>
      </w:r>
      <w:r w:rsidR="00234076">
        <w:rPr>
          <w:rStyle w:val="EquationCaption"/>
          <w:rFonts w:asciiTheme="minorHAnsi" w:hAnsiTheme="minorHAnsi"/>
        </w:rPr>
        <w:instrText xml:space="preserve"> STYLEREF 1 \s </w:instrText>
      </w:r>
      <w:r w:rsidR="00234076">
        <w:rPr>
          <w:rStyle w:val="EquationCaption"/>
          <w:rFonts w:asciiTheme="minorHAnsi" w:hAnsiTheme="minorHAnsi"/>
        </w:rPr>
        <w:fldChar w:fldCharType="separate"/>
      </w:r>
      <w:r w:rsidR="00A95042">
        <w:rPr>
          <w:rStyle w:val="EquationCaption"/>
          <w:rFonts w:asciiTheme="minorHAnsi" w:hAnsiTheme="minorHAnsi"/>
          <w:noProof/>
        </w:rPr>
        <w:t>2</w:t>
      </w:r>
      <w:r w:rsidR="00234076">
        <w:rPr>
          <w:rStyle w:val="EquationCaption"/>
          <w:rFonts w:asciiTheme="minorHAnsi" w:hAnsiTheme="minorHAnsi"/>
        </w:rPr>
        <w:fldChar w:fldCharType="end"/>
      </w:r>
      <w:r w:rsidR="00234076">
        <w:rPr>
          <w:rStyle w:val="EquationCaption"/>
          <w:rFonts w:asciiTheme="minorHAnsi" w:hAnsiTheme="minorHAnsi"/>
        </w:rPr>
        <w:noBreakHyphen/>
      </w:r>
      <w:r w:rsidR="00234076">
        <w:rPr>
          <w:rStyle w:val="EquationCaption"/>
          <w:rFonts w:asciiTheme="minorHAnsi" w:hAnsiTheme="minorHAnsi"/>
        </w:rPr>
        <w:fldChar w:fldCharType="begin"/>
      </w:r>
      <w:r w:rsidR="00234076">
        <w:rPr>
          <w:rStyle w:val="EquationCaption"/>
          <w:rFonts w:asciiTheme="minorHAnsi" w:hAnsiTheme="minorHAnsi"/>
        </w:rPr>
        <w:instrText xml:space="preserve"> SEQ Equation \* ARABIC \s 1 </w:instrText>
      </w:r>
      <w:r w:rsidR="00234076">
        <w:rPr>
          <w:rStyle w:val="EquationCaption"/>
          <w:rFonts w:asciiTheme="minorHAnsi" w:hAnsiTheme="minorHAnsi"/>
        </w:rPr>
        <w:fldChar w:fldCharType="separate"/>
      </w:r>
      <w:r w:rsidR="00A95042">
        <w:rPr>
          <w:rStyle w:val="EquationCaption"/>
          <w:rFonts w:asciiTheme="minorHAnsi" w:hAnsiTheme="minorHAnsi"/>
          <w:noProof/>
        </w:rPr>
        <w:t>110</w:t>
      </w:r>
      <w:r w:rsidR="00234076">
        <w:rPr>
          <w:rStyle w:val="EquationCaption"/>
          <w:rFonts w:asciiTheme="minorHAnsi" w:hAnsiTheme="minorHAnsi"/>
        </w:rPr>
        <w:fldChar w:fldCharType="end"/>
      </w:r>
      <w:r w:rsidR="00234076" w:rsidRPr="00B7030B">
        <w:rPr>
          <w:rStyle w:val="EquationCaption"/>
          <w:rFonts w:asciiTheme="minorHAnsi" w:hAnsiTheme="minorHAnsi"/>
        </w:rPr>
        <w:t>)</w:t>
      </w:r>
    </w:p>
    <w:p w14:paraId="7A55CAB4" w14:textId="77777777" w:rsidR="006E4EF0" w:rsidRPr="003E4060" w:rsidRDefault="006E4EF0" w:rsidP="00B6554A">
      <w:r w:rsidRPr="003E4060">
        <w:t>These equations are then averaged over a layer.</w:t>
      </w:r>
    </w:p>
    <w:p w14:paraId="484E5872" w14:textId="783FDEBB" w:rsidR="006E4EF0" w:rsidRPr="00B7030B" w:rsidRDefault="00000000" w:rsidP="00127D1D">
      <w:pPr>
        <w:spacing w:before="120"/>
        <w:jc w:val="right"/>
      </w:pPr>
      <m:oMathPara>
        <m:oMath>
          <m:limLow>
            <m:limLowPr>
              <m:ctrlPr>
                <w:rPr>
                  <w:rFonts w:ascii="Cambria Math" w:hAnsi="Cambria Math"/>
                </w:rPr>
              </m:ctrlPr>
            </m:limLowPr>
            <m:e>
              <m:groupChr>
                <m:groupChrPr>
                  <m:ctrlPr>
                    <w:rPr>
                      <w:rFonts w:ascii="Cambria Math" w:hAnsi="Cambria Math"/>
                    </w:rPr>
                  </m:ctrlPr>
                </m:groupChrPr>
                <m:e>
                  <m:f>
                    <m:fPr>
                      <m:ctrlPr>
                        <w:rPr>
                          <w:rFonts w:ascii="Cambria Math" w:hAnsi="Cambria Math"/>
                        </w:rPr>
                      </m:ctrlPr>
                    </m:fPr>
                    <m:num>
                      <m:r>
                        <m:rPr>
                          <m:sty m:val="p"/>
                        </m:rPr>
                        <w:rPr>
                          <w:rFonts w:ascii="Cambria Math" w:hAnsi="Cambria Math"/>
                        </w:rPr>
                        <m:t>1</m:t>
                      </m:r>
                    </m:num>
                    <m:den>
                      <m:r>
                        <w:rPr>
                          <w:rFonts w:ascii="Cambria Math" w:hAnsi="Cambria Math"/>
                        </w:rPr>
                        <m:t>Δz</m:t>
                      </m:r>
                    </m:den>
                  </m:f>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rPr>
                        <m:t>t</m:t>
                      </m:r>
                    </m:den>
                  </m:f>
                  <m:d>
                    <m:dPr>
                      <m:ctrlPr>
                        <w:rPr>
                          <w:rFonts w:ascii="Cambria Math" w:hAnsi="Cambria Math"/>
                        </w:rPr>
                      </m:ctrlPr>
                    </m:dPr>
                    <m:e>
                      <m:r>
                        <w:rPr>
                          <w:rFonts w:ascii="Cambria Math" w:hAnsi="Cambria Math"/>
                        </w:rPr>
                        <m:t>εBΔz</m:t>
                      </m:r>
                    </m:e>
                  </m:d>
                </m:e>
              </m:groupChr>
            </m:e>
            <m:lim>
              <m:r>
                <m:rPr>
                  <m:nor/>
                </m:rPr>
                <m:t>unsteady</m:t>
              </m:r>
            </m:lim>
          </m:limLow>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f>
                    <m:fPr>
                      <m:ctrlPr>
                        <w:rPr>
                          <w:rFonts w:ascii="Cambria Math" w:hAnsi="Cambria Math"/>
                        </w:rPr>
                      </m:ctrlPr>
                    </m:fPr>
                    <m:num>
                      <m:r>
                        <m:rPr>
                          <m:sty m:val="p"/>
                        </m:rPr>
                        <w:rPr>
                          <w:rFonts w:ascii="Cambria Math" w:hAnsi="Cambria Math"/>
                        </w:rPr>
                        <m:t>1</m:t>
                      </m:r>
                    </m:num>
                    <m:den>
                      <m:r>
                        <w:rPr>
                          <w:rFonts w:ascii="Cambria Math" w:hAnsi="Cambria Math"/>
                        </w:rPr>
                        <m:t>Δz</m:t>
                      </m:r>
                    </m:den>
                  </m:f>
                  <m:f>
                    <m:fPr>
                      <m:ctrlPr>
                        <w:rPr>
                          <w:rFonts w:ascii="Cambria Math" w:hAnsi="Cambria Math"/>
                        </w:rPr>
                      </m:ctrlPr>
                    </m:fPr>
                    <m:num>
                      <m:r>
                        <w:rPr>
                          <w:rFonts w:ascii="Cambria Math" w:hAnsi="Cambria Math"/>
                        </w:rPr>
                        <m:t>∂</m:t>
                      </m:r>
                    </m:num>
                    <m:den>
                      <m:r>
                        <w:rPr>
                          <w:rFonts w:ascii="Cambria Math" w:hAnsi="Cambria Math"/>
                        </w:rPr>
                        <m:t>∂x</m:t>
                      </m:r>
                    </m:den>
                  </m:f>
                  <m:d>
                    <m:dPr>
                      <m:ctrlPr>
                        <w:rPr>
                          <w:rFonts w:ascii="Cambria Math" w:hAnsi="Cambria Math"/>
                        </w:rPr>
                      </m:ctrlPr>
                    </m:dPr>
                    <m:e>
                      <m:r>
                        <w:rPr>
                          <w:rFonts w:ascii="Cambria Math" w:hAnsi="Cambria Math"/>
                        </w:rPr>
                        <m:t>εUBΔz</m:t>
                      </m:r>
                    </m:e>
                  </m:d>
                </m:e>
              </m:groupChr>
            </m:e>
            <m:lim>
              <m:r>
                <m:rPr>
                  <m:nor/>
                </m:rPr>
                <m:t>convection</m:t>
              </m:r>
            </m:lim>
          </m:limLow>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f>
                    <m:fPr>
                      <m:ctrlPr>
                        <w:rPr>
                          <w:rFonts w:ascii="Cambria Math" w:hAnsi="Cambria Math"/>
                        </w:rPr>
                      </m:ctrlPr>
                    </m:fPr>
                    <m:num>
                      <m:r>
                        <m:rPr>
                          <m:sty m:val="p"/>
                        </m:rPr>
                        <w:rPr>
                          <w:rFonts w:ascii="Cambria Math" w:hAnsi="Cambria Math"/>
                        </w:rPr>
                        <m:t>1</m:t>
                      </m:r>
                    </m:num>
                    <m:den>
                      <m:r>
                        <w:rPr>
                          <w:rFonts w:ascii="Cambria Math" w:hAnsi="Cambria Math"/>
                        </w:rPr>
                        <m:t>Δz</m:t>
                      </m:r>
                    </m:den>
                  </m:f>
                  <m:f>
                    <m:fPr>
                      <m:ctrlPr>
                        <w:rPr>
                          <w:rFonts w:ascii="Cambria Math" w:hAnsi="Cambria Math"/>
                        </w:rPr>
                      </m:ctrlPr>
                    </m:fPr>
                    <m:num>
                      <m:r>
                        <w:rPr>
                          <w:rFonts w:ascii="Cambria Math" w:hAnsi="Cambria Math"/>
                        </w:rPr>
                        <m:t>∂</m:t>
                      </m:r>
                    </m:num>
                    <m:den>
                      <m:r>
                        <w:rPr>
                          <w:rFonts w:ascii="Cambria Math" w:hAnsi="Cambria Math"/>
                        </w:rPr>
                        <m:t>∂z</m:t>
                      </m:r>
                    </m:den>
                  </m:f>
                  <m:d>
                    <m:dPr>
                      <m:ctrlPr>
                        <w:rPr>
                          <w:rFonts w:ascii="Cambria Math" w:hAnsi="Cambria Math"/>
                        </w:rPr>
                      </m:ctrlPr>
                    </m:dPr>
                    <m:e>
                      <m:r>
                        <w:rPr>
                          <w:rFonts w:ascii="Cambria Math" w:hAnsi="Cambria Math"/>
                        </w:rPr>
                        <m:t>εWBΔz</m:t>
                      </m:r>
                    </m:e>
                  </m:d>
                </m:e>
              </m:groupChr>
            </m:e>
            <m:lim>
              <m:r>
                <m:rPr>
                  <m:nor/>
                </m:rPr>
                <m:t>convection</m:t>
              </m:r>
            </m:lim>
          </m:limLow>
          <m:r>
            <m:rPr>
              <m:sty m:val="p"/>
            </m:rPr>
            <w:rPr>
              <w:rFonts w:ascii="Cambria Math" w:hAnsi="Cambria Math"/>
            </w:rPr>
            <m:t>=</m:t>
          </m:r>
          <m:r>
            <m:rPr>
              <m:sty m:val="p"/>
            </m:rPr>
            <w:rPr>
              <w:rFonts w:ascii="Cambria Math" w:hAnsi="Cambria Math"/>
            </w:rPr>
            <w:br/>
          </m:r>
        </m:oMath>
      </m:oMathPara>
      <m:oMath>
        <m:limLow>
          <m:limLowPr>
            <m:ctrlPr>
              <w:rPr>
                <w:rFonts w:ascii="Cambria Math" w:hAnsi="Cambria Math"/>
              </w:rPr>
            </m:ctrlPr>
          </m:limLowPr>
          <m:e>
            <m:groupChr>
              <m:groupChrPr>
                <m:ctrlPr>
                  <w:rPr>
                    <w:rFonts w:ascii="Cambria Math" w:hAnsi="Cambria Math"/>
                  </w:rPr>
                </m:ctrlPr>
              </m:groupChrPr>
              <m:e>
                <m:f>
                  <m:fPr>
                    <m:ctrlPr>
                      <w:rPr>
                        <w:rFonts w:ascii="Cambria Math" w:hAnsi="Cambria Math"/>
                      </w:rPr>
                    </m:ctrlPr>
                  </m:fPr>
                  <m:num>
                    <m:r>
                      <m:rPr>
                        <m:sty m:val="p"/>
                      </m:rPr>
                      <w:rPr>
                        <w:rFonts w:ascii="Cambria Math" w:hAnsi="Cambria Math"/>
                      </w:rPr>
                      <m:t>1</m:t>
                    </m:r>
                  </m:num>
                  <m:den>
                    <m:r>
                      <w:rPr>
                        <w:rFonts w:ascii="Cambria Math" w:hAnsi="Cambria Math"/>
                      </w:rPr>
                      <m:t>Δz</m:t>
                    </m:r>
                  </m:den>
                </m:f>
                <m:r>
                  <w:rPr>
                    <w:rFonts w:ascii="Cambria Math" w:hAnsi="Cambria Math"/>
                  </w:rPr>
                  <m:t>BΔz</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ε</m:t>
                        </m:r>
                        <m:r>
                          <m:rPr>
                            <m:sty m:val="p"/>
                          </m:rPr>
                          <w:rPr>
                            <w:rFonts w:ascii="Cambria Math" w:hAnsi="Cambria Math"/>
                          </w:rPr>
                          <m:t>1</m:t>
                        </m:r>
                      </m:sub>
                    </m:sSub>
                    <m:f>
                      <m:fPr>
                        <m:ctrlPr>
                          <w:rPr>
                            <w:rFonts w:ascii="Cambria Math" w:hAnsi="Cambria Math"/>
                          </w:rPr>
                        </m:ctrlPr>
                      </m:fPr>
                      <m:num>
                        <m:r>
                          <w:rPr>
                            <w:rFonts w:ascii="Cambria Math" w:hAnsi="Cambria Math"/>
                          </w:rPr>
                          <m:t>ε</m:t>
                        </m:r>
                      </m:num>
                      <m:den>
                        <m:r>
                          <w:rPr>
                            <w:rFonts w:ascii="Cambria Math" w:hAnsi="Cambria Math"/>
                          </w:rPr>
                          <m:t>k</m:t>
                        </m:r>
                      </m:den>
                    </m:f>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ε</m:t>
                        </m:r>
                        <m:r>
                          <m:rPr>
                            <m:sty m:val="p"/>
                          </m:rPr>
                          <w:rPr>
                            <w:rFonts w:ascii="Cambria Math" w:hAnsi="Cambria Math"/>
                          </w:rPr>
                          <m:t>2</m:t>
                        </m:r>
                      </m:sub>
                    </m:sSub>
                    <m:f>
                      <m:fPr>
                        <m:ctrlPr>
                          <w:rPr>
                            <w:rFonts w:ascii="Cambria Math" w:hAnsi="Cambria Math"/>
                          </w:rPr>
                        </m:ctrlPr>
                      </m:fPr>
                      <m:num>
                        <m:r>
                          <m:rPr>
                            <m:sty m:val="p"/>
                          </m:rPr>
                          <w:rPr>
                            <w:rFonts w:ascii="Cambria Math" w:hAnsi="Cambria Math"/>
                          </w:rPr>
                          <m:t>(</m:t>
                        </m:r>
                        <m:r>
                          <w:rPr>
                            <w:rFonts w:ascii="Cambria Math" w:hAnsi="Cambria Math"/>
                          </w:rPr>
                          <m:t>ε</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num>
                      <m:den>
                        <m:r>
                          <w:rPr>
                            <w:rFonts w:ascii="Cambria Math" w:hAnsi="Cambria Math"/>
                          </w:rPr>
                          <m:t>k</m:t>
                        </m:r>
                      </m:den>
                    </m:f>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e</m:t>
                        </m:r>
                      </m:sub>
                    </m:sSub>
                  </m:e>
                </m:d>
              </m:e>
            </m:groupChr>
          </m:e>
          <m:lim>
            <m:r>
              <m:rPr>
                <m:nor/>
              </m:rPr>
              <m:t>source/sink</m:t>
            </m:r>
          </m:lim>
        </m:limLow>
      </m:oMath>
      <w:r w:rsidR="006E4EF0" w:rsidRPr="00B7030B">
        <w:tab/>
      </w:r>
      <w:r w:rsidR="00234076" w:rsidRPr="00B7030B">
        <w:rPr>
          <w:rStyle w:val="EquationCaption"/>
          <w:rFonts w:asciiTheme="minorHAnsi" w:hAnsiTheme="minorHAnsi"/>
        </w:rPr>
        <w:t>(</w:t>
      </w:r>
      <w:r w:rsidR="00234076">
        <w:rPr>
          <w:rStyle w:val="EquationCaption"/>
          <w:rFonts w:asciiTheme="minorHAnsi" w:hAnsiTheme="minorHAnsi"/>
        </w:rPr>
        <w:fldChar w:fldCharType="begin"/>
      </w:r>
      <w:r w:rsidR="00234076">
        <w:rPr>
          <w:rStyle w:val="EquationCaption"/>
          <w:rFonts w:asciiTheme="minorHAnsi" w:hAnsiTheme="minorHAnsi"/>
        </w:rPr>
        <w:instrText xml:space="preserve"> STYLEREF 1 \s </w:instrText>
      </w:r>
      <w:r w:rsidR="00234076">
        <w:rPr>
          <w:rStyle w:val="EquationCaption"/>
          <w:rFonts w:asciiTheme="minorHAnsi" w:hAnsiTheme="minorHAnsi"/>
        </w:rPr>
        <w:fldChar w:fldCharType="separate"/>
      </w:r>
      <w:r w:rsidR="00A95042">
        <w:rPr>
          <w:rStyle w:val="EquationCaption"/>
          <w:rFonts w:asciiTheme="minorHAnsi" w:hAnsiTheme="minorHAnsi"/>
          <w:noProof/>
        </w:rPr>
        <w:t>2</w:t>
      </w:r>
      <w:r w:rsidR="00234076">
        <w:rPr>
          <w:rStyle w:val="EquationCaption"/>
          <w:rFonts w:asciiTheme="minorHAnsi" w:hAnsiTheme="minorHAnsi"/>
        </w:rPr>
        <w:fldChar w:fldCharType="end"/>
      </w:r>
      <w:r w:rsidR="00234076">
        <w:rPr>
          <w:rStyle w:val="EquationCaption"/>
          <w:rFonts w:asciiTheme="minorHAnsi" w:hAnsiTheme="minorHAnsi"/>
        </w:rPr>
        <w:noBreakHyphen/>
      </w:r>
      <w:r w:rsidR="00234076">
        <w:rPr>
          <w:rStyle w:val="EquationCaption"/>
          <w:rFonts w:asciiTheme="minorHAnsi" w:hAnsiTheme="minorHAnsi"/>
        </w:rPr>
        <w:fldChar w:fldCharType="begin"/>
      </w:r>
      <w:r w:rsidR="00234076">
        <w:rPr>
          <w:rStyle w:val="EquationCaption"/>
          <w:rFonts w:asciiTheme="minorHAnsi" w:hAnsiTheme="minorHAnsi"/>
        </w:rPr>
        <w:instrText xml:space="preserve"> SEQ Equation \* ARABIC \s 1 </w:instrText>
      </w:r>
      <w:r w:rsidR="00234076">
        <w:rPr>
          <w:rStyle w:val="EquationCaption"/>
          <w:rFonts w:asciiTheme="minorHAnsi" w:hAnsiTheme="minorHAnsi"/>
        </w:rPr>
        <w:fldChar w:fldCharType="separate"/>
      </w:r>
      <w:r w:rsidR="00A95042">
        <w:rPr>
          <w:rStyle w:val="EquationCaption"/>
          <w:rFonts w:asciiTheme="minorHAnsi" w:hAnsiTheme="minorHAnsi"/>
          <w:noProof/>
        </w:rPr>
        <w:t>111</w:t>
      </w:r>
      <w:r w:rsidR="00234076">
        <w:rPr>
          <w:rStyle w:val="EquationCaption"/>
          <w:rFonts w:asciiTheme="minorHAnsi" w:hAnsiTheme="minorHAnsi"/>
        </w:rPr>
        <w:fldChar w:fldCharType="end"/>
      </w:r>
      <w:r w:rsidR="00234076" w:rsidRPr="00B7030B">
        <w:rPr>
          <w:rStyle w:val="EquationCaption"/>
          <w:rFonts w:asciiTheme="minorHAnsi" w:hAnsiTheme="minorHAnsi"/>
        </w:rPr>
        <w:t>)</w:t>
      </w:r>
    </w:p>
    <w:p w14:paraId="00A3ED67" w14:textId="4550B667" w:rsidR="006E4EF0" w:rsidRPr="00B7030B" w:rsidRDefault="00000000" w:rsidP="00127D1D">
      <w:pPr>
        <w:spacing w:after="120"/>
        <w:jc w:val="right"/>
      </w:pPr>
      <m:oMath>
        <m:limLow>
          <m:limLowPr>
            <m:ctrlPr>
              <w:rPr>
                <w:rFonts w:ascii="Cambria Math" w:hAnsi="Cambria Math"/>
              </w:rPr>
            </m:ctrlPr>
          </m:limLowPr>
          <m:e>
            <m:groupChr>
              <m:groupChrPr>
                <m:ctrlPr>
                  <w:rPr>
                    <w:rFonts w:ascii="Cambria Math" w:hAnsi="Cambria Math"/>
                  </w:rPr>
                </m:ctrlPr>
              </m:groupChrPr>
              <m:e>
                <m:f>
                  <m:fPr>
                    <m:ctrlPr>
                      <w:rPr>
                        <w:rFonts w:ascii="Cambria Math" w:hAnsi="Cambria Math"/>
                      </w:rPr>
                    </m:ctrlPr>
                  </m:fPr>
                  <m:num>
                    <m:r>
                      <m:rPr>
                        <m:sty m:val="p"/>
                      </m:rPr>
                      <w:rPr>
                        <w:rFonts w:ascii="Cambria Math" w:hAnsi="Cambria Math"/>
                      </w:rPr>
                      <m:t>1</m:t>
                    </m:r>
                  </m:num>
                  <m:den>
                    <m:r>
                      <w:rPr>
                        <w:rFonts w:ascii="Cambria Math" w:hAnsi="Cambria Math"/>
                      </w:rPr>
                      <m:t>Δz</m:t>
                    </m:r>
                  </m:den>
                </m:f>
                <m:f>
                  <m:fPr>
                    <m:ctrlPr>
                      <w:rPr>
                        <w:rFonts w:ascii="Cambria Math" w:hAnsi="Cambria Math"/>
                      </w:rPr>
                    </m:ctrlPr>
                  </m:fPr>
                  <m:num>
                    <m:r>
                      <w:rPr>
                        <w:rFonts w:ascii="Cambria Math" w:hAnsi="Cambria Math"/>
                      </w:rPr>
                      <m:t>∂</m:t>
                    </m:r>
                  </m:num>
                  <m:den>
                    <m:r>
                      <w:rPr>
                        <w:rFonts w:ascii="Cambria Math" w:hAnsi="Cambria Math"/>
                      </w:rPr>
                      <m:t>∂t</m:t>
                    </m:r>
                  </m:den>
                </m:f>
                <m:d>
                  <m:dPr>
                    <m:ctrlPr>
                      <w:rPr>
                        <w:rFonts w:ascii="Cambria Math" w:hAnsi="Cambria Math"/>
                      </w:rPr>
                    </m:ctrlPr>
                  </m:dPr>
                  <m:e>
                    <m:r>
                      <w:rPr>
                        <w:rFonts w:ascii="Cambria Math" w:hAnsi="Cambria Math"/>
                      </w:rPr>
                      <m:t>εBΔz</m:t>
                    </m:r>
                  </m:e>
                </m:d>
              </m:e>
            </m:groupChr>
          </m:e>
          <m:lim>
            <m:r>
              <m:rPr>
                <m:nor/>
              </m:rPr>
              <m:t>unsteady</m:t>
            </m:r>
          </m:lim>
        </m:limLow>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f>
                  <m:fPr>
                    <m:ctrlPr>
                      <w:rPr>
                        <w:rFonts w:ascii="Cambria Math" w:hAnsi="Cambria Math"/>
                      </w:rPr>
                    </m:ctrlPr>
                  </m:fPr>
                  <m:num>
                    <m:r>
                      <m:rPr>
                        <m:sty m:val="p"/>
                      </m:rPr>
                      <w:rPr>
                        <w:rFonts w:ascii="Cambria Math" w:hAnsi="Cambria Math"/>
                      </w:rPr>
                      <m:t>1</m:t>
                    </m:r>
                  </m:num>
                  <m:den>
                    <m:r>
                      <w:rPr>
                        <w:rFonts w:ascii="Cambria Math" w:hAnsi="Cambria Math"/>
                      </w:rPr>
                      <m:t>Δz</m:t>
                    </m:r>
                  </m:den>
                </m:f>
                <m:d>
                  <m:dPr>
                    <m:begChr m:val="["/>
                    <m:endChr m:val="]"/>
                    <m:ctrlPr>
                      <w:rPr>
                        <w:rFonts w:ascii="Cambria Math" w:hAnsi="Cambria Math"/>
                      </w:rPr>
                    </m:ctrlPr>
                  </m:dPr>
                  <m:e>
                    <m:r>
                      <w:rPr>
                        <w:rFonts w:ascii="Cambria Math" w:hAnsi="Cambria Math"/>
                      </w:rPr>
                      <m:t>B</m:t>
                    </m:r>
                    <m:sSubSup>
                      <m:sSubSupPr>
                        <m:ctrlPr>
                          <w:rPr>
                            <w:rFonts w:ascii="Cambria Math" w:hAnsi="Cambria Math"/>
                          </w:rPr>
                        </m:ctrlPr>
                      </m:sSub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ν</m:t>
                                    </m:r>
                                  </m:e>
                                  <m:sub>
                                    <m:r>
                                      <w:rPr>
                                        <w:rFonts w:ascii="Cambria Math" w:hAnsi="Cambria Math"/>
                                      </w:rPr>
                                      <m:t>t</m:t>
                                    </m:r>
                                  </m:sub>
                                </m:sSub>
                              </m:num>
                              <m:den>
                                <m:sSub>
                                  <m:sSubPr>
                                    <m:ctrlPr>
                                      <w:rPr>
                                        <w:rFonts w:ascii="Cambria Math" w:hAnsi="Cambria Math"/>
                                      </w:rPr>
                                    </m:ctrlPr>
                                  </m:sSubPr>
                                  <m:e>
                                    <m:r>
                                      <w:rPr>
                                        <w:rFonts w:ascii="Cambria Math" w:hAnsi="Cambria Math"/>
                                      </w:rPr>
                                      <m:t>σ</m:t>
                                    </m:r>
                                  </m:e>
                                  <m:sub>
                                    <m:r>
                                      <w:rPr>
                                        <w:rFonts w:ascii="Cambria Math" w:hAnsi="Cambria Math"/>
                                      </w:rPr>
                                      <m:t>k</m:t>
                                    </m:r>
                                  </m:sub>
                                </m:sSub>
                              </m:den>
                            </m:f>
                            <m:f>
                              <m:fPr>
                                <m:ctrlPr>
                                  <w:rPr>
                                    <w:rFonts w:ascii="Cambria Math" w:hAnsi="Cambria Math"/>
                                  </w:rPr>
                                </m:ctrlPr>
                              </m:fPr>
                              <m:num>
                                <m:r>
                                  <w:rPr>
                                    <w:rFonts w:ascii="Cambria Math" w:hAnsi="Cambria Math"/>
                                  </w:rPr>
                                  <m:t>∂ε</m:t>
                                </m:r>
                              </m:num>
                              <m:den>
                                <m:r>
                                  <w:rPr>
                                    <w:rFonts w:ascii="Cambria Math" w:hAnsi="Cambria Math"/>
                                  </w:rPr>
                                  <m:t>∂z</m:t>
                                </m:r>
                              </m:den>
                            </m:f>
                          </m:e>
                        </m:d>
                      </m:e>
                      <m:sub/>
                      <m:sup>
                        <m:r>
                          <w:rPr>
                            <w:rFonts w:ascii="Cambria Math" w:hAnsi="Cambria Math"/>
                          </w:rPr>
                          <m:t>z</m:t>
                        </m:r>
                        <m:r>
                          <m:rPr>
                            <m:sty m:val="p"/>
                          </m:rPr>
                          <w:rPr>
                            <w:rFonts w:ascii="Cambria Math" w:hAnsi="Cambria Math"/>
                          </w:rPr>
                          <m:t>+</m:t>
                        </m:r>
                        <m:r>
                          <w:rPr>
                            <w:rFonts w:ascii="Cambria Math" w:hAnsi="Cambria Math"/>
                          </w:rPr>
                          <m:t>Δz</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B</m:t>
                            </m:r>
                            <m:f>
                              <m:fPr>
                                <m:ctrlPr>
                                  <w:rPr>
                                    <w:rFonts w:ascii="Cambria Math" w:hAnsi="Cambria Math"/>
                                  </w:rPr>
                                </m:ctrlPr>
                              </m:fPr>
                              <m:num>
                                <m:sSub>
                                  <m:sSubPr>
                                    <m:ctrlPr>
                                      <w:rPr>
                                        <w:rFonts w:ascii="Cambria Math" w:hAnsi="Cambria Math"/>
                                      </w:rPr>
                                    </m:ctrlPr>
                                  </m:sSubPr>
                                  <m:e>
                                    <m:r>
                                      <w:rPr>
                                        <w:rFonts w:ascii="Cambria Math" w:hAnsi="Cambria Math"/>
                                      </w:rPr>
                                      <m:t>ν</m:t>
                                    </m:r>
                                  </m:e>
                                  <m:sub>
                                    <m:r>
                                      <w:rPr>
                                        <w:rFonts w:ascii="Cambria Math" w:hAnsi="Cambria Math"/>
                                      </w:rPr>
                                      <m:t>t</m:t>
                                    </m:r>
                                  </m:sub>
                                </m:sSub>
                              </m:num>
                              <m:den>
                                <m:sSub>
                                  <m:sSubPr>
                                    <m:ctrlPr>
                                      <w:rPr>
                                        <w:rFonts w:ascii="Cambria Math" w:hAnsi="Cambria Math"/>
                                      </w:rPr>
                                    </m:ctrlPr>
                                  </m:sSubPr>
                                  <m:e>
                                    <m:r>
                                      <w:rPr>
                                        <w:rFonts w:ascii="Cambria Math" w:hAnsi="Cambria Math"/>
                                      </w:rPr>
                                      <m:t>σ</m:t>
                                    </m:r>
                                  </m:e>
                                  <m:sub>
                                    <m:r>
                                      <w:rPr>
                                        <w:rFonts w:ascii="Cambria Math" w:hAnsi="Cambria Math"/>
                                      </w:rPr>
                                      <m:t>k</m:t>
                                    </m:r>
                                  </m:sub>
                                </m:sSub>
                              </m:den>
                            </m:f>
                            <m:f>
                              <m:fPr>
                                <m:ctrlPr>
                                  <w:rPr>
                                    <w:rFonts w:ascii="Cambria Math" w:hAnsi="Cambria Math"/>
                                  </w:rPr>
                                </m:ctrlPr>
                              </m:fPr>
                              <m:num>
                                <m:r>
                                  <w:rPr>
                                    <w:rFonts w:ascii="Cambria Math" w:hAnsi="Cambria Math"/>
                                  </w:rPr>
                                  <m:t>∂ε</m:t>
                                </m:r>
                              </m:num>
                              <m:den>
                                <m:r>
                                  <w:rPr>
                                    <w:rFonts w:ascii="Cambria Math" w:hAnsi="Cambria Math"/>
                                  </w:rPr>
                                  <m:t>∂z</m:t>
                                </m:r>
                              </m:den>
                            </m:f>
                          </m:e>
                        </m:d>
                      </m:e>
                      <m:sub/>
                      <m:sup>
                        <m:r>
                          <w:rPr>
                            <w:rFonts w:ascii="Cambria Math" w:hAnsi="Cambria Math"/>
                          </w:rPr>
                          <m:t>z</m:t>
                        </m:r>
                      </m:sup>
                    </m:sSubSup>
                  </m:e>
                </m:d>
              </m:e>
            </m:groupChr>
          </m:e>
          <m:lim>
            <m:r>
              <m:rPr>
                <m:nor/>
              </m:rPr>
              <m:t>diffusion</m:t>
            </m:r>
          </m:lim>
        </m:limLow>
      </m:oMath>
      <w:r w:rsidR="006E4EF0" w:rsidRPr="00B7030B">
        <w:tab/>
      </w:r>
      <w:r w:rsidR="00234076" w:rsidRPr="00B7030B">
        <w:rPr>
          <w:rStyle w:val="EquationCaption"/>
          <w:rFonts w:asciiTheme="minorHAnsi" w:hAnsiTheme="minorHAnsi"/>
        </w:rPr>
        <w:t>(</w:t>
      </w:r>
      <w:r w:rsidR="00234076">
        <w:rPr>
          <w:rStyle w:val="EquationCaption"/>
          <w:rFonts w:asciiTheme="minorHAnsi" w:hAnsiTheme="minorHAnsi"/>
        </w:rPr>
        <w:fldChar w:fldCharType="begin"/>
      </w:r>
      <w:r w:rsidR="00234076">
        <w:rPr>
          <w:rStyle w:val="EquationCaption"/>
          <w:rFonts w:asciiTheme="minorHAnsi" w:hAnsiTheme="minorHAnsi"/>
        </w:rPr>
        <w:instrText xml:space="preserve"> STYLEREF 1 \s </w:instrText>
      </w:r>
      <w:r w:rsidR="00234076">
        <w:rPr>
          <w:rStyle w:val="EquationCaption"/>
          <w:rFonts w:asciiTheme="minorHAnsi" w:hAnsiTheme="minorHAnsi"/>
        </w:rPr>
        <w:fldChar w:fldCharType="separate"/>
      </w:r>
      <w:r w:rsidR="00A95042">
        <w:rPr>
          <w:rStyle w:val="EquationCaption"/>
          <w:rFonts w:asciiTheme="minorHAnsi" w:hAnsiTheme="minorHAnsi"/>
          <w:noProof/>
        </w:rPr>
        <w:t>2</w:t>
      </w:r>
      <w:r w:rsidR="00234076">
        <w:rPr>
          <w:rStyle w:val="EquationCaption"/>
          <w:rFonts w:asciiTheme="minorHAnsi" w:hAnsiTheme="minorHAnsi"/>
        </w:rPr>
        <w:fldChar w:fldCharType="end"/>
      </w:r>
      <w:r w:rsidR="00234076">
        <w:rPr>
          <w:rStyle w:val="EquationCaption"/>
          <w:rFonts w:asciiTheme="minorHAnsi" w:hAnsiTheme="minorHAnsi"/>
        </w:rPr>
        <w:noBreakHyphen/>
      </w:r>
      <w:r w:rsidR="00234076">
        <w:rPr>
          <w:rStyle w:val="EquationCaption"/>
          <w:rFonts w:asciiTheme="minorHAnsi" w:hAnsiTheme="minorHAnsi"/>
        </w:rPr>
        <w:fldChar w:fldCharType="begin"/>
      </w:r>
      <w:r w:rsidR="00234076">
        <w:rPr>
          <w:rStyle w:val="EquationCaption"/>
          <w:rFonts w:asciiTheme="minorHAnsi" w:hAnsiTheme="minorHAnsi"/>
        </w:rPr>
        <w:instrText xml:space="preserve"> SEQ Equation \* ARABIC \s 1 </w:instrText>
      </w:r>
      <w:r w:rsidR="00234076">
        <w:rPr>
          <w:rStyle w:val="EquationCaption"/>
          <w:rFonts w:asciiTheme="minorHAnsi" w:hAnsiTheme="minorHAnsi"/>
        </w:rPr>
        <w:fldChar w:fldCharType="separate"/>
      </w:r>
      <w:r w:rsidR="00A95042">
        <w:rPr>
          <w:rStyle w:val="EquationCaption"/>
          <w:rFonts w:asciiTheme="minorHAnsi" w:hAnsiTheme="minorHAnsi"/>
          <w:noProof/>
        </w:rPr>
        <w:t>112</w:t>
      </w:r>
      <w:r w:rsidR="00234076">
        <w:rPr>
          <w:rStyle w:val="EquationCaption"/>
          <w:rFonts w:asciiTheme="minorHAnsi" w:hAnsiTheme="minorHAnsi"/>
        </w:rPr>
        <w:fldChar w:fldCharType="end"/>
      </w:r>
      <w:r w:rsidR="00234076" w:rsidRPr="00B7030B">
        <w:rPr>
          <w:rStyle w:val="EquationCaption"/>
          <w:rFonts w:asciiTheme="minorHAnsi" w:hAnsiTheme="minorHAnsi"/>
        </w:rPr>
        <w:t>)</w:t>
      </w:r>
    </w:p>
    <w:p w14:paraId="2BD72FAF" w14:textId="77777777" w:rsidR="006E4EF0" w:rsidRPr="003E4060" w:rsidRDefault="006E4EF0" w:rsidP="00B6554A">
      <w:r w:rsidRPr="003E4060">
        <w:t xml:space="preserve">The partial derivatives in equation </w:t>
      </w:r>
      <w:r w:rsidR="00B3268F" w:rsidRPr="00127D1D">
        <w:rPr>
          <w:b/>
          <w:bCs/>
        </w:rPr>
        <w:t>2-111</w:t>
      </w:r>
      <w:r w:rsidRPr="003E4060">
        <w:t xml:space="preserve"> are replaced with finite differences using similar schemes to those used in the turbulent kinetic energy solution.  This results in the explicit solution for </w:t>
      </w:r>
      <w:r w:rsidRPr="003E4060">
        <w:rPr>
          <w:i/>
        </w:rPr>
        <w:t>ε</w:t>
      </w:r>
      <w:r w:rsidRPr="003E4060">
        <w:t>* shown below.</w:t>
      </w:r>
    </w:p>
    <w:p w14:paraId="794D06F1" w14:textId="12B96771" w:rsidR="006E4EF0" w:rsidRPr="00B7030B" w:rsidRDefault="008F3173" w:rsidP="00127D1D">
      <w:pPr>
        <w:spacing w:before="120" w:after="120"/>
      </w:pPr>
      <m:oMathPara>
        <m:oMath>
          <m:r>
            <w:rPr>
              <w:rFonts w:ascii="Cambria Math" w:hAnsi="Cambria Math"/>
            </w:rPr>
            <m:t>ε</m:t>
          </m:r>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ε</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num>
            <m:den>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den>
          </m:f>
          <m:r>
            <m:rPr>
              <m:sty m:val="p"/>
            </m:rPr>
            <w:rPr>
              <w:rFonts w:ascii="Cambria Math" w:hAnsi="Cambria Math"/>
            </w:rPr>
            <m:t>-</m:t>
          </m:r>
          <m:f>
            <m:fPr>
              <m:ctrlPr>
                <w:rPr>
                  <w:rFonts w:ascii="Cambria Math" w:hAnsi="Cambria Math"/>
                </w:rPr>
              </m:ctrlPr>
            </m:fPr>
            <m:num>
              <m:r>
                <w:rPr>
                  <w:rFonts w:ascii="Cambria Math" w:hAnsi="Cambria Math"/>
                </w:rPr>
                <m:t>Δt</m:t>
              </m:r>
            </m:num>
            <m:den>
              <m:r>
                <w:rPr>
                  <w:rFonts w:ascii="Cambria Math" w:hAnsi="Cambria Math"/>
                </w:rPr>
                <m:t>Δ</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k</m:t>
                  </m:r>
                </m:sub>
              </m:sSub>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den>
          </m:f>
          <m:d>
            <m:dPr>
              <m:ctrlPr>
                <w:rPr>
                  <w:rFonts w:ascii="Cambria Math" w:hAnsi="Cambria Math"/>
                </w:rPr>
              </m:ctrlPr>
            </m:dPr>
            <m:e>
              <m:sSubSup>
                <m:sSubSupPr>
                  <m:ctrlPr>
                    <w:rPr>
                      <w:rFonts w:ascii="Cambria Math" w:hAnsi="Cambria Math"/>
                    </w:rPr>
                  </m:ctrlPr>
                </m:sSubSupPr>
                <m:e>
                  <m:r>
                    <w:rPr>
                      <w:rFonts w:ascii="Cambria Math" w:hAnsi="Cambria Math"/>
                    </w:rPr>
                    <m:t>ε</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sSubSup>
                <m:sSubSupPr>
                  <m:ctrlPr>
                    <w:rPr>
                      <w:rFonts w:ascii="Cambria Math" w:hAnsi="Cambria Math"/>
                    </w:rPr>
                  </m:ctrlPr>
                </m:sSubSupPr>
                <m:e>
                  <m:r>
                    <w:rPr>
                      <w:rFonts w:ascii="Cambria Math" w:hAnsi="Cambria Math"/>
                    </w:rPr>
                    <m:t>U</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r>
                <m:rPr>
                  <m:sty m:val="p"/>
                </m:rPr>
                <w:rPr>
                  <w:rFonts w:ascii="Cambria Math" w:hAnsi="Cambria Math"/>
                </w:rPr>
                <m:t>-</m:t>
              </m:r>
              <m:sSubSup>
                <m:sSubSupPr>
                  <m:ctrlPr>
                    <w:rPr>
                      <w:rFonts w:ascii="Cambria Math" w:hAnsi="Cambria Math"/>
                    </w:rPr>
                  </m:ctrlPr>
                </m:sSubSupPr>
                <m:e>
                  <m:r>
                    <w:rPr>
                      <w:rFonts w:ascii="Cambria Math" w:hAnsi="Cambria Math"/>
                    </w:rPr>
                    <m:t>ε</m:t>
                  </m:r>
                </m:e>
                <m:sub>
                  <m:r>
                    <w:rPr>
                      <w:rFonts w:ascii="Cambria Math" w:hAnsi="Cambria Math"/>
                    </w:rPr>
                    <m:t>i</m:t>
                  </m:r>
                  <m:r>
                    <m:rPr>
                      <m:sty m:val="p"/>
                    </m:rPr>
                    <w:rPr>
                      <w:rFonts w:ascii="Cambria Math" w:hAnsi="Cambria Math"/>
                    </w:rPr>
                    <m:t>-1,</m:t>
                  </m:r>
                  <m:r>
                    <w:rPr>
                      <w:rFonts w:ascii="Cambria Math" w:hAnsi="Cambria Math"/>
                    </w:rPr>
                    <m:t>k</m:t>
                  </m:r>
                </m:sub>
                <m:sup>
                  <m:r>
                    <w:rPr>
                      <w:rFonts w:ascii="Cambria Math" w:hAnsi="Cambria Math"/>
                    </w:rPr>
                    <m:t>n</m:t>
                  </m:r>
                </m:sup>
              </m:sSubSup>
              <m:sSubSup>
                <m:sSubSupPr>
                  <m:ctrlPr>
                    <w:rPr>
                      <w:rFonts w:ascii="Cambria Math" w:hAnsi="Cambria Math"/>
                    </w:rPr>
                  </m:ctrlPr>
                </m:sSubSupPr>
                <m:e>
                  <m:r>
                    <w:rPr>
                      <w:rFonts w:ascii="Cambria Math" w:hAnsi="Cambria Math"/>
                    </w:rPr>
                    <m:t>U</m:t>
                  </m:r>
                </m:e>
                <m:sub>
                  <m:r>
                    <w:rPr>
                      <w:rFonts w:ascii="Cambria Math" w:hAnsi="Cambria Math"/>
                    </w:rPr>
                    <m:t>i</m:t>
                  </m:r>
                  <m:r>
                    <m:rPr>
                      <m:sty m:val="p"/>
                    </m:rPr>
                    <w:rPr>
                      <w:rFonts w:ascii="Cambria Math" w:hAnsi="Cambria Math"/>
                    </w:rPr>
                    <m:t>-1,</m:t>
                  </m:r>
                  <m:r>
                    <w:rPr>
                      <w:rFonts w:ascii="Cambria Math" w:hAnsi="Cambria Math"/>
                    </w:rPr>
                    <m:t>k</m:t>
                  </m:r>
                </m:sub>
                <m:sup>
                  <m:r>
                    <w:rPr>
                      <w:rFonts w:ascii="Cambria Math" w:hAnsi="Cambria Math"/>
                    </w:rPr>
                    <m:t>n</m:t>
                  </m:r>
                </m:sup>
              </m:sSubSup>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-1,</m:t>
                  </m:r>
                  <m:r>
                    <w:rPr>
                      <w:rFonts w:ascii="Cambria Math" w:hAnsi="Cambria Math"/>
                    </w:rPr>
                    <m:t>k</m:t>
                  </m:r>
                </m:sub>
                <m:sup>
                  <m:r>
                    <w:rPr>
                      <w:rFonts w:ascii="Cambria Math" w:hAnsi="Cambria Math"/>
                    </w:rPr>
                    <m:t>n</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r>
                    <w:rPr>
                      <w:rFonts w:ascii="Cambria Math" w:hAnsi="Cambria Math"/>
                    </w:rPr>
                    <m:t>k</m:t>
                  </m:r>
                </m:sub>
                <m:sup>
                  <m:r>
                    <w:rPr>
                      <w:rFonts w:ascii="Cambria Math" w:hAnsi="Cambria Math"/>
                    </w:rPr>
                    <m:t>n</m:t>
                  </m:r>
                </m:sup>
              </m:sSubSup>
            </m:e>
          </m:d>
          <m:r>
            <m:rPr>
              <m:sty m:val="p"/>
            </m:rPr>
            <w:rPr>
              <w:rFonts w:ascii="Cambria Math" w:hAnsi="Cambria Math"/>
            </w:rPr>
            <w:br/>
          </m:r>
        </m:oMath>
        <m:oMath>
          <m:r>
            <m:rPr>
              <m:sty m:val="p"/>
            </m:rPr>
            <w:rPr>
              <w:rFonts w:ascii="Cambria Math" w:hAnsi="Cambria Math"/>
            </w:rPr>
            <m:t>-</m:t>
          </m:r>
          <m:f>
            <m:fPr>
              <m:ctrlPr>
                <w:rPr>
                  <w:rFonts w:ascii="Cambria Math" w:hAnsi="Cambria Math"/>
                </w:rPr>
              </m:ctrlPr>
            </m:fPr>
            <m:num>
              <m:r>
                <w:rPr>
                  <w:rFonts w:ascii="Cambria Math" w:hAnsi="Cambria Math"/>
                </w:rPr>
                <m:t>Δt</m:t>
              </m:r>
            </m:num>
            <m:den>
              <m:r>
                <w:rPr>
                  <w:rFonts w:ascii="Cambria Math" w:hAnsi="Cambria Math"/>
                </w:rPr>
                <m:t>Δ</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k</m:t>
                  </m:r>
                </m:sub>
              </m:sSub>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den>
          </m:f>
          <m:d>
            <m:dPr>
              <m:ctrlPr>
                <w:rPr>
                  <w:rFonts w:ascii="Cambria Math" w:hAnsi="Cambria Math"/>
                </w:rPr>
              </m:ctrlPr>
            </m:dPr>
            <m:e>
              <m:sSubSup>
                <m:sSubSupPr>
                  <m:ctrlPr>
                    <w:rPr>
                      <w:rFonts w:ascii="Cambria Math" w:hAnsi="Cambria Math"/>
                    </w:rPr>
                  </m:ctrlPr>
                </m:sSubSupPr>
                <m:e>
                  <m:r>
                    <w:rPr>
                      <w:rFonts w:ascii="Cambria Math" w:hAnsi="Cambria Math"/>
                    </w:rPr>
                    <m:t>ε</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sSubSup>
                <m:sSubSupPr>
                  <m:ctrlPr>
                    <w:rPr>
                      <w:rFonts w:ascii="Cambria Math" w:hAnsi="Cambria Math"/>
                    </w:rPr>
                  </m:ctrlPr>
                </m:sSubSupPr>
                <m:e>
                  <m:r>
                    <w:rPr>
                      <w:rFonts w:ascii="Cambria Math" w:hAnsi="Cambria Math"/>
                    </w:rPr>
                    <m:t>W</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r>
                <m:rPr>
                  <m:sty m:val="p"/>
                </m:rPr>
                <w:rPr>
                  <w:rFonts w:ascii="Cambria Math" w:hAnsi="Cambria Math"/>
                </w:rPr>
                <m:t>-</m:t>
              </m:r>
              <m:sSubSup>
                <m:sSubSupPr>
                  <m:ctrlPr>
                    <w:rPr>
                      <w:rFonts w:ascii="Cambria Math" w:hAnsi="Cambria Math"/>
                    </w:rPr>
                  </m:ctrlPr>
                </m:sSubSupPr>
                <m:e>
                  <m:r>
                    <w:rPr>
                      <w:rFonts w:ascii="Cambria Math" w:hAnsi="Cambria Math"/>
                    </w:rPr>
                    <m:t>ε</m:t>
                  </m:r>
                </m:e>
                <m:sub>
                  <m:r>
                    <w:rPr>
                      <w:rFonts w:ascii="Cambria Math" w:hAnsi="Cambria Math"/>
                    </w:rPr>
                    <m:t>i</m:t>
                  </m:r>
                  <m:r>
                    <m:rPr>
                      <m:sty m:val="p"/>
                    </m:rPr>
                    <w:rPr>
                      <w:rFonts w:ascii="Cambria Math" w:hAnsi="Cambria Math"/>
                    </w:rPr>
                    <m:t>-1,</m:t>
                  </m:r>
                  <m:r>
                    <w:rPr>
                      <w:rFonts w:ascii="Cambria Math" w:hAnsi="Cambria Math"/>
                    </w:rPr>
                    <m:t>k</m:t>
                  </m:r>
                </m:sub>
                <m:sup>
                  <m:r>
                    <w:rPr>
                      <w:rFonts w:ascii="Cambria Math" w:hAnsi="Cambria Math"/>
                    </w:rPr>
                    <m:t>n</m:t>
                  </m:r>
                </m:sup>
              </m:sSubSup>
              <m:sSubSup>
                <m:sSubSupPr>
                  <m:ctrlPr>
                    <w:rPr>
                      <w:rFonts w:ascii="Cambria Math" w:hAnsi="Cambria Math"/>
                    </w:rPr>
                  </m:ctrlPr>
                </m:sSubSupPr>
                <m:e>
                  <m:r>
                    <w:rPr>
                      <w:rFonts w:ascii="Cambria Math" w:hAnsi="Cambria Math"/>
                    </w:rPr>
                    <m:t>W</m:t>
                  </m:r>
                </m:e>
                <m:sub>
                  <m:r>
                    <w:rPr>
                      <w:rFonts w:ascii="Cambria Math" w:hAnsi="Cambria Math"/>
                    </w:rPr>
                    <m:t>i</m:t>
                  </m:r>
                  <m:r>
                    <m:rPr>
                      <m:sty m:val="p"/>
                    </m:rPr>
                    <w:rPr>
                      <w:rFonts w:ascii="Cambria Math" w:hAnsi="Cambria Math"/>
                    </w:rPr>
                    <m:t>-1,</m:t>
                  </m:r>
                  <m:r>
                    <w:rPr>
                      <w:rFonts w:ascii="Cambria Math" w:hAnsi="Cambria Math"/>
                    </w:rPr>
                    <m:t>k</m:t>
                  </m:r>
                </m:sub>
                <m:sup>
                  <m:r>
                    <w:rPr>
                      <w:rFonts w:ascii="Cambria Math" w:hAnsi="Cambria Math"/>
                    </w:rPr>
                    <m:t>n</m:t>
                  </m:r>
                </m:sup>
              </m:sSubSup>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-1,</m:t>
                  </m:r>
                  <m:r>
                    <w:rPr>
                      <w:rFonts w:ascii="Cambria Math" w:hAnsi="Cambria Math"/>
                    </w:rPr>
                    <m:t>k</m:t>
                  </m:r>
                </m:sub>
                <m:sup>
                  <m:r>
                    <w:rPr>
                      <w:rFonts w:ascii="Cambria Math" w:hAnsi="Cambria Math"/>
                    </w:rPr>
                    <m:t>n</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r>
                    <w:rPr>
                      <w:rFonts w:ascii="Cambria Math" w:hAnsi="Cambria Math"/>
                    </w:rPr>
                    <m:t>k</m:t>
                  </m:r>
                </m:sub>
                <m:sup>
                  <m:r>
                    <w:rPr>
                      <w:rFonts w:ascii="Cambria Math" w:hAnsi="Cambria Math"/>
                    </w:rPr>
                    <m:t>n</m:t>
                  </m:r>
                </m:sup>
              </m:sSubSup>
            </m:e>
          </m:d>
          <m:r>
            <m:rPr>
              <m:sty m:val="p"/>
            </m:rPr>
            <w:rPr>
              <w:rFonts w:ascii="Cambria Math" w:hAnsi="Cambria Math"/>
            </w:rPr>
            <w:br/>
          </m:r>
        </m:oMath>
      </m:oMathPara>
      <m:oMath>
        <m:r>
          <m:rPr>
            <m:sty m:val="p"/>
          </m:rPr>
          <w:rPr>
            <w:rFonts w:ascii="Cambria Math" w:hAnsi="Cambria Math"/>
          </w:rPr>
          <m:t>+</m:t>
        </m:r>
        <m:f>
          <m:fPr>
            <m:ctrlPr>
              <w:rPr>
                <w:rFonts w:ascii="Cambria Math" w:hAnsi="Cambria Math"/>
              </w:rPr>
            </m:ctrlPr>
          </m:fPr>
          <m:num>
            <m:r>
              <w:rPr>
                <w:rFonts w:ascii="Cambria Math" w:hAnsi="Cambria Math"/>
              </w:rPr>
              <m:t>Δt</m:t>
            </m:r>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num>
          <m:den>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den>
        </m:f>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ε</m:t>
                </m:r>
                <m:r>
                  <m:rPr>
                    <m:sty m:val="p"/>
                  </m:rPr>
                  <w:rPr>
                    <w:rFonts w:ascii="Cambria Math" w:hAnsi="Cambria Math"/>
                  </w:rPr>
                  <m:t>1</m:t>
                </m:r>
              </m:sub>
            </m:sSub>
            <m:f>
              <m:fPr>
                <m:ctrlPr>
                  <w:rPr>
                    <w:rFonts w:ascii="Cambria Math" w:hAnsi="Cambria Math"/>
                  </w:rPr>
                </m:ctrlPr>
              </m:fPr>
              <m:num>
                <m:sSubSup>
                  <m:sSubSupPr>
                    <m:ctrlPr>
                      <w:rPr>
                        <w:rFonts w:ascii="Cambria Math" w:hAnsi="Cambria Math"/>
                      </w:rPr>
                    </m:ctrlPr>
                  </m:sSubSupPr>
                  <m:e>
                    <m:r>
                      <w:rPr>
                        <w:rFonts w:ascii="Cambria Math" w:hAnsi="Cambria Math"/>
                      </w:rPr>
                      <m:t>ε</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num>
              <m:den>
                <m:sSubSup>
                  <m:sSubSupPr>
                    <m:ctrlPr>
                      <w:rPr>
                        <w:rFonts w:ascii="Cambria Math" w:hAnsi="Cambria Math"/>
                      </w:rPr>
                    </m:ctrlPr>
                  </m:sSubSup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den>
            </m:f>
            <m:sSubSup>
              <m:sSubSupPr>
                <m:ctrlPr>
                  <w:rPr>
                    <w:rFonts w:ascii="Cambria Math" w:hAnsi="Cambria Math"/>
                  </w:rPr>
                </m:ctrlPr>
              </m:sSubSup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ε</m:t>
                </m:r>
                <m:r>
                  <m:rPr>
                    <m:sty m:val="p"/>
                  </m:rPr>
                  <w:rPr>
                    <w:rFonts w:ascii="Cambria Math" w:hAnsi="Cambria Math"/>
                  </w:rPr>
                  <m:t>2</m:t>
                </m:r>
              </m:sub>
            </m:sSub>
            <m:f>
              <m:fPr>
                <m:ctrlPr>
                  <w:rPr>
                    <w:rFonts w:ascii="Cambria Math" w:hAnsi="Cambria Math"/>
                  </w:rPr>
                </m:ctrlPr>
              </m:fPr>
              <m:num>
                <m:r>
                  <m:rPr>
                    <m:sty m:val="p"/>
                  </m:rPr>
                  <w:rPr>
                    <w:rFonts w:ascii="Cambria Math" w:hAnsi="Cambria Math"/>
                  </w:rPr>
                  <m:t>(</m:t>
                </m:r>
                <m:sSubSup>
                  <m:sSubSupPr>
                    <m:ctrlPr>
                      <w:rPr>
                        <w:rFonts w:ascii="Cambria Math" w:hAnsi="Cambria Math"/>
                      </w:rPr>
                    </m:ctrlPr>
                  </m:sSubSupPr>
                  <m:e>
                    <m:r>
                      <w:rPr>
                        <w:rFonts w:ascii="Cambria Math" w:hAnsi="Cambria Math"/>
                      </w:rPr>
                      <m:t>ε</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num>
              <m:den>
                <m:sSubSup>
                  <m:sSubSupPr>
                    <m:ctrlPr>
                      <w:rPr>
                        <w:rFonts w:ascii="Cambria Math" w:hAnsi="Cambria Math"/>
                      </w:rPr>
                    </m:ctrlPr>
                  </m:sSubSup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den>
            </m:f>
            <m:r>
              <m:rPr>
                <m:sty m:val="p"/>
              </m:rPr>
              <w:rPr>
                <w:rFonts w:ascii="Cambria Math" w:hAnsi="Cambria Math"/>
              </w:rPr>
              <m:t>+</m:t>
            </m:r>
            <m:sSubSup>
              <m:sSubSupPr>
                <m:ctrlPr>
                  <w:rPr>
                    <w:rFonts w:ascii="Cambria Math" w:hAnsi="Cambria Math"/>
                  </w:rPr>
                </m:ctrlPr>
              </m:sSubSupPr>
              <m:e>
                <m:sSub>
                  <m:sSubPr>
                    <m:ctrlPr>
                      <w:rPr>
                        <w:rFonts w:ascii="Cambria Math" w:hAnsi="Cambria Math"/>
                      </w:rPr>
                    </m:ctrlPr>
                  </m:sSubPr>
                  <m:e>
                    <m:r>
                      <w:rPr>
                        <w:rFonts w:ascii="Cambria Math" w:hAnsi="Cambria Math"/>
                      </w:rPr>
                      <m:t>P</m:t>
                    </m:r>
                  </m:e>
                  <m:sub>
                    <m:r>
                      <w:rPr>
                        <w:rFonts w:ascii="Cambria Math" w:hAnsi="Cambria Math"/>
                      </w:rPr>
                      <m:t>e</m:t>
                    </m:r>
                  </m:sub>
                </m:sSub>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e>
        </m:d>
      </m:oMath>
      <w:r w:rsidR="006E4EF0" w:rsidRPr="00B7030B">
        <w:tab/>
      </w:r>
      <w:r w:rsidR="00B3268F" w:rsidRPr="00B7030B">
        <w:rPr>
          <w:rStyle w:val="EquationCaption"/>
          <w:rFonts w:asciiTheme="minorHAnsi" w:hAnsiTheme="minorHAnsi"/>
        </w:rPr>
        <w:t>(</w:t>
      </w:r>
      <w:r w:rsidR="00B3268F">
        <w:rPr>
          <w:rStyle w:val="EquationCaption"/>
          <w:rFonts w:asciiTheme="minorHAnsi" w:hAnsiTheme="minorHAnsi"/>
        </w:rPr>
        <w:fldChar w:fldCharType="begin"/>
      </w:r>
      <w:r w:rsidR="00B3268F">
        <w:rPr>
          <w:rStyle w:val="EquationCaption"/>
          <w:rFonts w:asciiTheme="minorHAnsi" w:hAnsiTheme="minorHAnsi"/>
        </w:rPr>
        <w:instrText xml:space="preserve"> STYLEREF 1 \s </w:instrText>
      </w:r>
      <w:r w:rsidR="00B3268F">
        <w:rPr>
          <w:rStyle w:val="EquationCaption"/>
          <w:rFonts w:asciiTheme="minorHAnsi" w:hAnsiTheme="minorHAnsi"/>
        </w:rPr>
        <w:fldChar w:fldCharType="separate"/>
      </w:r>
      <w:r w:rsidR="00A95042">
        <w:rPr>
          <w:rStyle w:val="EquationCaption"/>
          <w:rFonts w:asciiTheme="minorHAnsi" w:hAnsiTheme="minorHAnsi"/>
          <w:noProof/>
        </w:rPr>
        <w:t>2</w:t>
      </w:r>
      <w:r w:rsidR="00B3268F">
        <w:rPr>
          <w:rStyle w:val="EquationCaption"/>
          <w:rFonts w:asciiTheme="minorHAnsi" w:hAnsiTheme="minorHAnsi"/>
        </w:rPr>
        <w:fldChar w:fldCharType="end"/>
      </w:r>
      <w:r w:rsidR="00B3268F">
        <w:rPr>
          <w:rStyle w:val="EquationCaption"/>
          <w:rFonts w:asciiTheme="minorHAnsi" w:hAnsiTheme="minorHAnsi"/>
        </w:rPr>
        <w:noBreakHyphen/>
      </w:r>
      <w:r w:rsidR="00B3268F">
        <w:rPr>
          <w:rStyle w:val="EquationCaption"/>
          <w:rFonts w:asciiTheme="minorHAnsi" w:hAnsiTheme="minorHAnsi"/>
        </w:rPr>
        <w:fldChar w:fldCharType="begin"/>
      </w:r>
      <w:r w:rsidR="00B3268F">
        <w:rPr>
          <w:rStyle w:val="EquationCaption"/>
          <w:rFonts w:asciiTheme="minorHAnsi" w:hAnsiTheme="minorHAnsi"/>
        </w:rPr>
        <w:instrText xml:space="preserve"> SEQ Equation \* ARABIC \s 1 </w:instrText>
      </w:r>
      <w:r w:rsidR="00B3268F">
        <w:rPr>
          <w:rStyle w:val="EquationCaption"/>
          <w:rFonts w:asciiTheme="minorHAnsi" w:hAnsiTheme="minorHAnsi"/>
        </w:rPr>
        <w:fldChar w:fldCharType="separate"/>
      </w:r>
      <w:r w:rsidR="00A95042">
        <w:rPr>
          <w:rStyle w:val="EquationCaption"/>
          <w:rFonts w:asciiTheme="minorHAnsi" w:hAnsiTheme="minorHAnsi"/>
          <w:noProof/>
        </w:rPr>
        <w:t>113</w:t>
      </w:r>
      <w:r w:rsidR="00B3268F">
        <w:rPr>
          <w:rStyle w:val="EquationCaption"/>
          <w:rFonts w:asciiTheme="minorHAnsi" w:hAnsiTheme="minorHAnsi"/>
        </w:rPr>
        <w:fldChar w:fldCharType="end"/>
      </w:r>
      <w:r w:rsidR="00B3268F" w:rsidRPr="00B7030B">
        <w:rPr>
          <w:rStyle w:val="EquationCaption"/>
          <w:rFonts w:asciiTheme="minorHAnsi" w:hAnsiTheme="minorHAnsi"/>
        </w:rPr>
        <w:t>)</w:t>
      </w:r>
    </w:p>
    <w:p w14:paraId="1B104400" w14:textId="77777777" w:rsidR="006E4EF0" w:rsidRPr="003E4060" w:rsidRDefault="003E4060" w:rsidP="00B6554A">
      <w:r>
        <w:t>w</w:t>
      </w:r>
      <w:r w:rsidR="006E4EF0" w:rsidRPr="003E4060">
        <w:t xml:space="preserve">here </w:t>
      </w:r>
      <w:r w:rsidR="006E4EF0" w:rsidRPr="003E4060">
        <w:rPr>
          <w:i/>
        </w:rPr>
        <w:t>ε</w:t>
      </w:r>
      <w:r w:rsidR="006E4EF0" w:rsidRPr="003E4060">
        <w:rPr>
          <w:i/>
          <w:vertAlign w:val="superscript"/>
        </w:rPr>
        <w:t>*</w:t>
      </w:r>
      <w:r w:rsidR="006E4EF0" w:rsidRPr="003E4060">
        <w:t xml:space="preserve"> is the turbulent dissipation at the next time step before the application of equation </w:t>
      </w:r>
      <w:r w:rsidR="00B3268F" w:rsidRPr="00127D1D">
        <w:rPr>
          <w:b/>
          <w:bCs/>
        </w:rPr>
        <w:t>2-112</w:t>
      </w:r>
      <w:r w:rsidR="006E4EF0" w:rsidRPr="003E4060">
        <w:t xml:space="preserve">.  Equation </w:t>
      </w:r>
      <w:r w:rsidR="006E4EF0" w:rsidRPr="00127D1D">
        <w:rPr>
          <w:b/>
          <w:bCs/>
        </w:rPr>
        <w:t>2</w:t>
      </w:r>
      <w:r w:rsidR="00B3268F" w:rsidRPr="00127D1D">
        <w:rPr>
          <w:b/>
          <w:bCs/>
        </w:rPr>
        <w:t>-113</w:t>
      </w:r>
      <w:r w:rsidR="006E4EF0" w:rsidRPr="003E4060">
        <w:t xml:space="preserve"> is calculated for all of the layers in a segment except for the top and bottom layer.</w:t>
      </w:r>
    </w:p>
    <w:p w14:paraId="5A0D7A35" w14:textId="77777777" w:rsidR="006E4EF0" w:rsidRPr="003E4060" w:rsidRDefault="006E4EF0" w:rsidP="00B6554A"/>
    <w:p w14:paraId="36894654" w14:textId="739CA24D" w:rsidR="006E4EF0" w:rsidRPr="00B7030B" w:rsidRDefault="006E4EF0" w:rsidP="00B6554A">
      <w:r w:rsidRPr="003E4060">
        <w:t xml:space="preserve">Next the partial derivatives in equation </w:t>
      </w:r>
      <w:r w:rsidRPr="00127D1D">
        <w:rPr>
          <w:b/>
          <w:bCs/>
        </w:rPr>
        <w:t>2</w:t>
      </w:r>
      <w:r w:rsidR="00B3268F" w:rsidRPr="00127D1D">
        <w:rPr>
          <w:b/>
          <w:bCs/>
        </w:rPr>
        <w:t>-112</w:t>
      </w:r>
      <w:r w:rsidRPr="003E4060">
        <w:t xml:space="preserve"> are replaced with finite differences using similar schemes to those used in the turbulent kinetic energy solution.  This again results in a set of equations in a tridiagonal format.</w:t>
      </w:r>
    </w:p>
    <w:p w14:paraId="2D0B2AE9" w14:textId="68FBB388" w:rsidR="006A6CCA" w:rsidRDefault="008F3173" w:rsidP="00127D1D">
      <w:pPr>
        <w:jc w:val="right"/>
      </w:pPr>
      <m:oMath>
        <m:r>
          <w:rPr>
            <w:rFonts w:ascii="Cambria Math" w:hAnsi="Cambria Math"/>
          </w:rPr>
          <m:t>AT</m:t>
        </m:r>
        <m:r>
          <m:rPr>
            <m:sty m:val="p"/>
          </m:rPr>
          <w:rPr>
            <w:rFonts w:ascii="Cambria Math" w:hAnsi="Cambria Math" w:cs="Cambria Math"/>
          </w:rPr>
          <m:t>⋅</m:t>
        </m:r>
        <m:sSubSup>
          <m:sSubSupPr>
            <m:ctrlPr>
              <w:rPr>
                <w:rFonts w:ascii="Cambria Math" w:hAnsi="Cambria Math"/>
              </w:rPr>
            </m:ctrlPr>
          </m:sSubSupPr>
          <m:e>
            <m:r>
              <w:rPr>
                <w:rFonts w:ascii="Cambria Math" w:hAnsi="Cambria Math"/>
              </w:rPr>
              <m:t>ε</m:t>
            </m:r>
          </m:e>
          <m:sub>
            <m:r>
              <w:rPr>
                <w:rFonts w:ascii="Cambria Math" w:hAnsi="Cambria Math"/>
              </w:rPr>
              <m:t>k</m:t>
            </m:r>
            <m:r>
              <m:rPr>
                <m:sty m:val="p"/>
              </m:rPr>
              <w:rPr>
                <w:rFonts w:ascii="Cambria Math" w:hAnsi="Cambria Math"/>
              </w:rPr>
              <m:t>-1</m:t>
            </m:r>
          </m:sub>
          <m:sup>
            <m:r>
              <w:rPr>
                <w:rFonts w:ascii="Cambria Math" w:hAnsi="Cambria Math"/>
              </w:rPr>
              <m:t>n</m:t>
            </m:r>
            <m:r>
              <m:rPr>
                <m:sty m:val="p"/>
              </m:rPr>
              <w:rPr>
                <w:rFonts w:ascii="Cambria Math" w:hAnsi="Cambria Math"/>
              </w:rPr>
              <m:t>+1</m:t>
            </m:r>
          </m:sup>
        </m:sSubSup>
        <m:r>
          <m:rPr>
            <m:sty m:val="p"/>
          </m:rPr>
          <w:rPr>
            <w:rFonts w:ascii="Cambria Math" w:hAnsi="Cambria Math"/>
          </w:rPr>
          <m:t>+</m:t>
        </m:r>
        <m:r>
          <w:rPr>
            <w:rFonts w:ascii="Cambria Math" w:hAnsi="Cambria Math"/>
          </w:rPr>
          <m:t>VT</m:t>
        </m:r>
        <m:r>
          <m:rPr>
            <m:sty m:val="p"/>
          </m:rPr>
          <w:rPr>
            <w:rFonts w:ascii="Cambria Math" w:hAnsi="Cambria Math" w:cs="Cambria Math"/>
          </w:rPr>
          <m:t>⋅</m:t>
        </m:r>
        <m:sSubSup>
          <m:sSubSupPr>
            <m:ctrlPr>
              <w:rPr>
                <w:rFonts w:ascii="Cambria Math" w:hAnsi="Cambria Math"/>
              </w:rPr>
            </m:ctrlPr>
          </m:sSubSupPr>
          <m:e>
            <m:r>
              <w:rPr>
                <w:rFonts w:ascii="Cambria Math" w:hAnsi="Cambria Math"/>
              </w:rPr>
              <m:t>ε</m:t>
            </m:r>
          </m:e>
          <m:sub>
            <m:r>
              <w:rPr>
                <w:rFonts w:ascii="Cambria Math" w:hAnsi="Cambria Math"/>
              </w:rPr>
              <m:t>k</m:t>
            </m:r>
          </m:sub>
          <m:sup>
            <m:r>
              <w:rPr>
                <w:rFonts w:ascii="Cambria Math" w:hAnsi="Cambria Math"/>
              </w:rPr>
              <m:t>n</m:t>
            </m:r>
            <m:r>
              <m:rPr>
                <m:sty m:val="p"/>
              </m:rPr>
              <w:rPr>
                <w:rFonts w:ascii="Cambria Math" w:hAnsi="Cambria Math"/>
              </w:rPr>
              <m:t>+1</m:t>
            </m:r>
          </m:sup>
        </m:sSubSup>
        <m:r>
          <m:rPr>
            <m:sty m:val="p"/>
          </m:rPr>
          <w:rPr>
            <w:rFonts w:ascii="Cambria Math" w:hAnsi="Cambria Math"/>
          </w:rPr>
          <m:t>+</m:t>
        </m:r>
        <m:r>
          <w:rPr>
            <w:rFonts w:ascii="Cambria Math" w:hAnsi="Cambria Math"/>
          </w:rPr>
          <m:t>CT</m:t>
        </m:r>
        <m:r>
          <m:rPr>
            <m:sty m:val="p"/>
          </m:rPr>
          <w:rPr>
            <w:rFonts w:ascii="Cambria Math" w:hAnsi="Cambria Math" w:cs="Cambria Math"/>
          </w:rPr>
          <m:t>⋅</m:t>
        </m:r>
        <m:sSubSup>
          <m:sSubSupPr>
            <m:ctrlPr>
              <w:rPr>
                <w:rFonts w:ascii="Cambria Math" w:hAnsi="Cambria Math"/>
              </w:rPr>
            </m:ctrlPr>
          </m:sSubSupPr>
          <m:e>
            <m:r>
              <w:rPr>
                <w:rFonts w:ascii="Cambria Math" w:hAnsi="Cambria Math"/>
              </w:rPr>
              <m:t>ε</m:t>
            </m:r>
          </m:e>
          <m:sub>
            <m:r>
              <w:rPr>
                <w:rFonts w:ascii="Cambria Math" w:hAnsi="Cambria Math"/>
              </w:rPr>
              <m:t>k</m:t>
            </m:r>
            <m:r>
              <m:rPr>
                <m:sty m:val="p"/>
              </m:rPr>
              <w:rPr>
                <w:rFonts w:ascii="Cambria Math" w:hAnsi="Cambria Math"/>
              </w:rPr>
              <m:t>+1</m:t>
            </m:r>
          </m:sub>
          <m:sup>
            <m:r>
              <w:rPr>
                <w:rFonts w:ascii="Cambria Math" w:hAnsi="Cambria Math"/>
              </w:rPr>
              <m:t>n</m:t>
            </m:r>
            <m:r>
              <m:rPr>
                <m:sty m:val="p"/>
              </m:rPr>
              <w:rPr>
                <w:rFonts w:ascii="Cambria Math" w:hAnsi="Cambria Math"/>
              </w:rPr>
              <m:t>+1</m:t>
            </m:r>
          </m:sup>
        </m:sSubSup>
        <m:r>
          <m:rPr>
            <m:sty m:val="p"/>
          </m:rPr>
          <w:rPr>
            <w:rFonts w:ascii="Cambria Math" w:hAnsi="Cambria Math"/>
          </w:rPr>
          <m:t>=</m:t>
        </m:r>
        <m:r>
          <w:rPr>
            <w:rFonts w:ascii="Cambria Math" w:hAnsi="Cambria Math"/>
          </w:rPr>
          <m:t>DT</m:t>
        </m:r>
      </m:oMath>
      <w:r w:rsidR="006E4EF0" w:rsidRPr="00B7030B">
        <w:tab/>
      </w:r>
      <w:r w:rsidR="00B3268F" w:rsidRPr="00B7030B">
        <w:rPr>
          <w:rStyle w:val="EquationCaption"/>
          <w:rFonts w:asciiTheme="minorHAnsi" w:hAnsiTheme="minorHAnsi"/>
        </w:rPr>
        <w:t>(</w:t>
      </w:r>
      <w:r w:rsidR="00B3268F">
        <w:rPr>
          <w:rStyle w:val="EquationCaption"/>
          <w:rFonts w:asciiTheme="minorHAnsi" w:hAnsiTheme="minorHAnsi"/>
        </w:rPr>
        <w:fldChar w:fldCharType="begin"/>
      </w:r>
      <w:r w:rsidR="00B3268F">
        <w:rPr>
          <w:rStyle w:val="EquationCaption"/>
          <w:rFonts w:asciiTheme="minorHAnsi" w:hAnsiTheme="minorHAnsi"/>
        </w:rPr>
        <w:instrText xml:space="preserve"> STYLEREF 1 \s </w:instrText>
      </w:r>
      <w:r w:rsidR="00B3268F">
        <w:rPr>
          <w:rStyle w:val="EquationCaption"/>
          <w:rFonts w:asciiTheme="minorHAnsi" w:hAnsiTheme="minorHAnsi"/>
        </w:rPr>
        <w:fldChar w:fldCharType="separate"/>
      </w:r>
      <w:r w:rsidR="00A95042">
        <w:rPr>
          <w:rStyle w:val="EquationCaption"/>
          <w:rFonts w:asciiTheme="minorHAnsi" w:hAnsiTheme="minorHAnsi"/>
          <w:noProof/>
        </w:rPr>
        <w:t>2</w:t>
      </w:r>
      <w:r w:rsidR="00B3268F">
        <w:rPr>
          <w:rStyle w:val="EquationCaption"/>
          <w:rFonts w:asciiTheme="minorHAnsi" w:hAnsiTheme="minorHAnsi"/>
        </w:rPr>
        <w:fldChar w:fldCharType="end"/>
      </w:r>
      <w:r w:rsidR="00B3268F">
        <w:rPr>
          <w:rStyle w:val="EquationCaption"/>
          <w:rFonts w:asciiTheme="minorHAnsi" w:hAnsiTheme="minorHAnsi"/>
        </w:rPr>
        <w:noBreakHyphen/>
      </w:r>
      <w:r w:rsidR="00B3268F">
        <w:rPr>
          <w:rStyle w:val="EquationCaption"/>
          <w:rFonts w:asciiTheme="minorHAnsi" w:hAnsiTheme="minorHAnsi"/>
        </w:rPr>
        <w:fldChar w:fldCharType="begin"/>
      </w:r>
      <w:r w:rsidR="00B3268F">
        <w:rPr>
          <w:rStyle w:val="EquationCaption"/>
          <w:rFonts w:asciiTheme="minorHAnsi" w:hAnsiTheme="minorHAnsi"/>
        </w:rPr>
        <w:instrText xml:space="preserve"> SEQ Equation \* ARABIC \s 1 </w:instrText>
      </w:r>
      <w:r w:rsidR="00B3268F">
        <w:rPr>
          <w:rStyle w:val="EquationCaption"/>
          <w:rFonts w:asciiTheme="minorHAnsi" w:hAnsiTheme="minorHAnsi"/>
        </w:rPr>
        <w:fldChar w:fldCharType="separate"/>
      </w:r>
      <w:r w:rsidR="00A95042">
        <w:rPr>
          <w:rStyle w:val="EquationCaption"/>
          <w:rFonts w:asciiTheme="minorHAnsi" w:hAnsiTheme="minorHAnsi"/>
          <w:noProof/>
        </w:rPr>
        <w:t>114</w:t>
      </w:r>
      <w:r w:rsidR="00B3268F">
        <w:rPr>
          <w:rStyle w:val="EquationCaption"/>
          <w:rFonts w:asciiTheme="minorHAnsi" w:hAnsiTheme="minorHAnsi"/>
        </w:rPr>
        <w:fldChar w:fldCharType="end"/>
      </w:r>
      <w:r w:rsidR="00B3268F" w:rsidRPr="00B7030B">
        <w:rPr>
          <w:rStyle w:val="EquationCaption"/>
          <w:rFonts w:asciiTheme="minorHAnsi" w:hAnsiTheme="minorHAnsi"/>
        </w:rPr>
        <w:t>)</w:t>
      </w:r>
    </w:p>
    <w:p w14:paraId="1F3A318D" w14:textId="38235DD6" w:rsidR="006E4EF0" w:rsidRDefault="006A6CCA" w:rsidP="00B6554A">
      <w:r>
        <w:lastRenderedPageBreak/>
        <w:t>w</w:t>
      </w:r>
      <w:r w:rsidRPr="003E4060">
        <w:t>here</w:t>
      </w:r>
      <w:r>
        <w:t>:</w:t>
      </w:r>
    </w:p>
    <w:p w14:paraId="168BAF90" w14:textId="77777777" w:rsidR="006E4EF0" w:rsidRPr="00B7030B" w:rsidRDefault="008F3173" w:rsidP="00B6554A">
      <m:oMathPara>
        <m:oMath>
          <m:r>
            <w:rPr>
              <w:rFonts w:ascii="Cambria Math" w:hAnsi="Cambria Math"/>
            </w:rPr>
            <m:t>AT</m:t>
          </m:r>
          <m:r>
            <m:rPr>
              <m:sty m:val="p"/>
            </m:rPr>
            <w:rPr>
              <w:rFonts w:ascii="Cambria Math" w:hAnsi="Cambria Math"/>
            </w:rPr>
            <m:t>=-</m:t>
          </m:r>
          <m:f>
            <m:fPr>
              <m:ctrlPr>
                <w:rPr>
                  <w:rFonts w:ascii="Cambria Math" w:hAnsi="Cambria Math"/>
                </w:rPr>
              </m:ctrlPr>
            </m:fPr>
            <m:num>
              <m:r>
                <w:rPr>
                  <w:rFonts w:ascii="Cambria Math" w:hAnsi="Cambria Math"/>
                </w:rPr>
                <m:t>Δt</m:t>
              </m:r>
            </m:num>
            <m:den>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den>
          </m:f>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sSubSup>
                    <m:sSubSupPr>
                      <m:ctrlPr>
                        <w:rPr>
                          <w:rFonts w:ascii="Cambria Math" w:hAnsi="Cambria Math"/>
                        </w:rPr>
                      </m:ctrlPr>
                    </m:sSubSupPr>
                    <m:e>
                      <m:sSub>
                        <m:sSubPr>
                          <m:ctrlPr>
                            <w:rPr>
                              <w:rFonts w:ascii="Cambria Math" w:hAnsi="Cambria Math"/>
                            </w:rPr>
                          </m:ctrlPr>
                        </m:sSubPr>
                        <m:e>
                          <m:r>
                            <w:rPr>
                              <w:rFonts w:ascii="Cambria Math" w:hAnsi="Cambria Math"/>
                            </w:rPr>
                            <m:t>υ</m:t>
                          </m:r>
                        </m:e>
                        <m:sub>
                          <m:r>
                            <w:rPr>
                              <w:rFonts w:ascii="Cambria Math" w:hAnsi="Cambria Math"/>
                            </w:rPr>
                            <m:t>t</m:t>
                          </m:r>
                        </m:sub>
                      </m:sSub>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num>
                <m:den>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r>
                        <m:rPr>
                          <m:sty m:val="p"/>
                        </m:rPr>
                        <w:rPr>
                          <w:rFonts w:ascii="Cambria Math" w:hAnsi="Cambria Math"/>
                        </w:rPr>
                        <m:t>+1</m:t>
                      </m:r>
                    </m:sup>
                  </m:sSubSup>
                  <m:sSub>
                    <m:sSubPr>
                      <m:ctrlPr>
                        <w:rPr>
                          <w:rFonts w:ascii="Cambria Math" w:hAnsi="Cambria Math"/>
                        </w:rPr>
                      </m:ctrlPr>
                    </m:sSubPr>
                    <m:e>
                      <m:r>
                        <w:rPr>
                          <w:rFonts w:ascii="Cambria Math" w:hAnsi="Cambria Math"/>
                        </w:rPr>
                        <m:t>σ</m:t>
                      </m:r>
                    </m:e>
                    <m:sub>
                      <m:r>
                        <w:rPr>
                          <w:rFonts w:ascii="Cambria Math" w:hAnsi="Cambria Math"/>
                        </w:rPr>
                        <m:t>k</m:t>
                      </m:r>
                    </m:sub>
                  </m:sSub>
                </m:den>
              </m:f>
            </m:e>
          </m:d>
        </m:oMath>
      </m:oMathPara>
    </w:p>
    <w:p w14:paraId="07DAE9C7" w14:textId="77777777" w:rsidR="006E4EF0" w:rsidRPr="00B7030B" w:rsidRDefault="008F3173" w:rsidP="00B6554A">
      <m:oMathPara>
        <m:oMath>
          <m:r>
            <w:rPr>
              <w:rFonts w:ascii="Cambria Math" w:hAnsi="Cambria Math" w:cs="Cambria Math"/>
            </w:rPr>
            <m:t>V</m:t>
          </m:r>
          <m:r>
            <w:rPr>
              <w:rFonts w:ascii="Cambria Math" w:hAnsi="Cambria Math"/>
            </w:rPr>
            <m:t>T</m:t>
          </m:r>
          <m:r>
            <m:rPr>
              <m:sty m:val="p"/>
            </m:rPr>
            <w:rPr>
              <w:rFonts w:ascii="Cambria Math" w:hAnsi="Cambria Math"/>
            </w:rPr>
            <m:t>=</m:t>
          </m:r>
          <m:f>
            <m:fPr>
              <m:ctrlPr>
                <w:rPr>
                  <w:rFonts w:ascii="Cambria Math" w:hAnsi="Cambria Math"/>
                </w:rPr>
              </m:ctrlPr>
            </m:fPr>
            <m:num>
              <m:r>
                <w:rPr>
                  <w:rFonts w:ascii="Cambria Math" w:hAnsi="Cambria Math"/>
                </w:rPr>
                <m:t>Δt</m:t>
              </m:r>
            </m:num>
            <m:den>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den>
          </m:f>
          <m:d>
            <m:dPr>
              <m:ctrlPr>
                <w:rPr>
                  <w:rFonts w:ascii="Cambria Math" w:hAnsi="Cambria Math"/>
                </w:rPr>
              </m:ctrlPr>
            </m:dPr>
            <m:e>
              <m:r>
                <m:rPr>
                  <m:sty m:val="p"/>
                </m:rPr>
                <w:rPr>
                  <w:rFonts w:ascii="Cambria Math" w:hAnsi="Cambria Math"/>
                </w:rPr>
                <m:t>1+</m:t>
              </m:r>
              <m:f>
                <m:fPr>
                  <m:ctrlPr>
                    <w:rPr>
                      <w:rFonts w:ascii="Cambria Math" w:hAnsi="Cambria Math"/>
                    </w:rPr>
                  </m:ctrlPr>
                </m:fPr>
                <m:num>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sSubSup>
                    <m:sSubSupPr>
                      <m:ctrlPr>
                        <w:rPr>
                          <w:rFonts w:ascii="Cambria Math" w:hAnsi="Cambria Math"/>
                        </w:rPr>
                      </m:ctrlPr>
                    </m:sSubSupPr>
                    <m:e>
                      <m:sSub>
                        <m:sSubPr>
                          <m:ctrlPr>
                            <w:rPr>
                              <w:rFonts w:ascii="Cambria Math" w:hAnsi="Cambria Math"/>
                            </w:rPr>
                          </m:ctrlPr>
                        </m:sSubPr>
                        <m:e>
                          <m:r>
                            <w:rPr>
                              <w:rFonts w:ascii="Cambria Math" w:hAnsi="Cambria Math"/>
                            </w:rPr>
                            <m:t>ν</m:t>
                          </m:r>
                        </m:e>
                        <m:sub>
                          <m:r>
                            <w:rPr>
                              <w:rFonts w:ascii="Cambria Math" w:hAnsi="Cambria Math"/>
                            </w:rPr>
                            <m:t>t</m:t>
                          </m:r>
                        </m:sub>
                      </m:sSub>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num>
                <m:den>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r>
                        <m:rPr>
                          <m:sty m:val="p"/>
                        </m:rPr>
                        <w:rPr>
                          <w:rFonts w:ascii="Cambria Math" w:hAnsi="Cambria Math"/>
                        </w:rPr>
                        <m:t>+1</m:t>
                      </m:r>
                    </m:sup>
                  </m:sSubSup>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sSubSup>
                    <m:sSubSupPr>
                      <m:ctrlPr>
                        <w:rPr>
                          <w:rFonts w:ascii="Cambria Math" w:hAnsi="Cambria Math"/>
                        </w:rPr>
                      </m:ctrlPr>
                    </m:sSubSupPr>
                    <m:e>
                      <m:sSub>
                        <m:sSubPr>
                          <m:ctrlPr>
                            <w:rPr>
                              <w:rFonts w:ascii="Cambria Math" w:hAnsi="Cambria Math"/>
                            </w:rPr>
                          </m:ctrlPr>
                        </m:sSubPr>
                        <m:e>
                          <m:r>
                            <w:rPr>
                              <w:rFonts w:ascii="Cambria Math" w:hAnsi="Cambria Math"/>
                            </w:rPr>
                            <m:t>ν</m:t>
                          </m:r>
                        </m:e>
                        <m:sub>
                          <m:r>
                            <w:rPr>
                              <w:rFonts w:ascii="Cambria Math" w:hAnsi="Cambria Math"/>
                            </w:rPr>
                            <m:t>t</m:t>
                          </m:r>
                        </m:sub>
                      </m:sSub>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num>
                <m:den>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r>
                        <m:rPr>
                          <m:sty m:val="p"/>
                        </m:rPr>
                        <w:rPr>
                          <w:rFonts w:ascii="Cambria Math" w:hAnsi="Cambria Math"/>
                        </w:rPr>
                        <m:t>+1</m:t>
                      </m:r>
                    </m:sup>
                  </m:sSubSup>
                </m:den>
              </m:f>
            </m:e>
          </m:d>
        </m:oMath>
      </m:oMathPara>
    </w:p>
    <w:p w14:paraId="74472F30" w14:textId="77777777" w:rsidR="006E4EF0" w:rsidRPr="00B7030B" w:rsidRDefault="008F3173" w:rsidP="00B6554A">
      <m:oMathPara>
        <m:oMath>
          <m:r>
            <w:rPr>
              <w:rFonts w:ascii="Cambria Math" w:hAnsi="Cambria Math" w:cs="Cambria Math"/>
            </w:rPr>
            <m:t>C</m:t>
          </m:r>
          <m:r>
            <w:rPr>
              <w:rFonts w:ascii="Cambria Math" w:hAnsi="Cambria Math"/>
            </w:rPr>
            <m:t>T</m:t>
          </m:r>
          <m:r>
            <m:rPr>
              <m:sty m:val="p"/>
            </m:rPr>
            <w:rPr>
              <w:rFonts w:ascii="Cambria Math" w:hAnsi="Cambria Math"/>
            </w:rPr>
            <m:t>=-</m:t>
          </m:r>
          <m:f>
            <m:fPr>
              <m:ctrlPr>
                <w:rPr>
                  <w:rFonts w:ascii="Cambria Math" w:hAnsi="Cambria Math"/>
                </w:rPr>
              </m:ctrlPr>
            </m:fPr>
            <m:num>
              <m:r>
                <w:rPr>
                  <w:rFonts w:ascii="Cambria Math" w:hAnsi="Cambria Math"/>
                </w:rPr>
                <m:t>Δt</m:t>
              </m:r>
            </m:num>
            <m:den>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den>
          </m:f>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sSubSup>
                    <m:sSubSupPr>
                      <m:ctrlPr>
                        <w:rPr>
                          <w:rFonts w:ascii="Cambria Math" w:hAnsi="Cambria Math"/>
                        </w:rPr>
                      </m:ctrlPr>
                    </m:sSubSupPr>
                    <m:e>
                      <m:sSub>
                        <m:sSubPr>
                          <m:ctrlPr>
                            <w:rPr>
                              <w:rFonts w:ascii="Cambria Math" w:hAnsi="Cambria Math"/>
                            </w:rPr>
                          </m:ctrlPr>
                        </m:sSubPr>
                        <m:e>
                          <m:r>
                            <w:rPr>
                              <w:rFonts w:ascii="Cambria Math" w:hAnsi="Cambria Math"/>
                            </w:rPr>
                            <m:t>ν</m:t>
                          </m:r>
                        </m:e>
                        <m:sub>
                          <m:r>
                            <w:rPr>
                              <w:rFonts w:ascii="Cambria Math" w:hAnsi="Cambria Math"/>
                            </w:rPr>
                            <m:t>t</m:t>
                          </m:r>
                        </m:sub>
                      </m:sSub>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num>
                <m:den>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r>
                        <m:rPr>
                          <m:sty m:val="p"/>
                        </m:rPr>
                        <w:rPr>
                          <w:rFonts w:ascii="Cambria Math" w:hAnsi="Cambria Math"/>
                        </w:rPr>
                        <m:t>+1</m:t>
                      </m:r>
                    </m:sup>
                  </m:sSubSup>
                  <m:sSub>
                    <m:sSubPr>
                      <m:ctrlPr>
                        <w:rPr>
                          <w:rFonts w:ascii="Cambria Math" w:hAnsi="Cambria Math"/>
                        </w:rPr>
                      </m:ctrlPr>
                    </m:sSubPr>
                    <m:e>
                      <m:r>
                        <w:rPr>
                          <w:rFonts w:ascii="Cambria Math" w:hAnsi="Cambria Math"/>
                        </w:rPr>
                        <m:t>σ</m:t>
                      </m:r>
                    </m:e>
                    <m:sub>
                      <m:r>
                        <w:rPr>
                          <w:rFonts w:ascii="Cambria Math" w:hAnsi="Cambria Math"/>
                        </w:rPr>
                        <m:t>k</m:t>
                      </m:r>
                    </m:sub>
                  </m:sSub>
                </m:den>
              </m:f>
            </m:e>
          </m:d>
        </m:oMath>
      </m:oMathPara>
    </w:p>
    <w:p w14:paraId="69EA319B" w14:textId="77777777" w:rsidR="006E4EF0" w:rsidRPr="00B7030B" w:rsidRDefault="008F3173" w:rsidP="005611B1">
      <m:oMathPara>
        <m:oMath>
          <m:r>
            <w:rPr>
              <w:rFonts w:ascii="Cambria Math" w:hAnsi="Cambria Math" w:cs="Cambria Math"/>
            </w:rPr>
            <m:t>D</m:t>
          </m:r>
          <m:r>
            <w:rPr>
              <w:rFonts w:ascii="Cambria Math" w:hAnsi="Cambria Math"/>
            </w:rPr>
            <m:t>T</m:t>
          </m:r>
          <m:r>
            <m:rPr>
              <m:sty m:val="p"/>
            </m:rPr>
            <w:rPr>
              <w:rFonts w:ascii="Cambria Math" w:hAnsi="Cambria Math"/>
            </w:rPr>
            <m:t>=</m:t>
          </m:r>
          <m:sSubSup>
            <m:sSubSupPr>
              <m:ctrlPr>
                <w:rPr>
                  <w:rFonts w:ascii="Cambria Math" w:hAnsi="Cambria Math"/>
                </w:rPr>
              </m:ctrlPr>
            </m:sSubSupPr>
            <m:e>
              <m:r>
                <w:rPr>
                  <w:rFonts w:ascii="Cambria Math" w:hAnsi="Cambria Math"/>
                </w:rPr>
                <m:t>ε</m:t>
              </m:r>
            </m:e>
            <m:sub>
              <m:r>
                <w:rPr>
                  <w:rFonts w:ascii="Cambria Math" w:hAnsi="Cambria Math"/>
                </w:rPr>
                <m:t>i</m:t>
              </m:r>
              <m:r>
                <m:rPr>
                  <m:sty m:val="p"/>
                </m:rPr>
                <w:rPr>
                  <w:rFonts w:ascii="Cambria Math" w:hAnsi="Cambria Math"/>
                </w:rPr>
                <m:t>,</m:t>
              </m:r>
              <m:r>
                <w:rPr>
                  <w:rFonts w:ascii="Cambria Math" w:hAnsi="Cambria Math"/>
                </w:rPr>
                <m:t>k</m:t>
              </m:r>
            </m:sub>
            <m:sup>
              <m:r>
                <m:rPr>
                  <m:sty m:val="p"/>
                </m:rPr>
                <w:rPr>
                  <w:rFonts w:ascii="Cambria Math" w:hAnsi="Cambria Math"/>
                </w:rPr>
                <m:t>*</m:t>
              </m:r>
            </m:sup>
          </m:sSubSup>
          <m:f>
            <m:fPr>
              <m:ctrlPr>
                <w:rPr>
                  <w:rFonts w:ascii="Cambria Math" w:hAnsi="Cambria Math"/>
                </w:rPr>
              </m:ctrlPr>
            </m:fPr>
            <m:num>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num>
            <m:den>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den>
          </m:f>
        </m:oMath>
      </m:oMathPara>
    </w:p>
    <w:p w14:paraId="587DFA2C" w14:textId="77777777" w:rsidR="006E4EF0" w:rsidRPr="003E4060" w:rsidRDefault="006E4EF0" w:rsidP="007552CD">
      <w:r w:rsidRPr="00B7030B">
        <w:t xml:space="preserve">and </w:t>
      </w:r>
      <m:oMath>
        <m:f>
          <m:fPr>
            <m:ctrlPr>
              <w:rPr>
                <w:rFonts w:ascii="Cambria Math" w:hAnsi="Cambria Math"/>
                <w:i/>
              </w:rPr>
            </m:ctrlPr>
          </m:fPr>
          <m:num>
            <m:sSubSup>
              <m:sSubSupPr>
                <m:ctrlPr>
                  <w:rPr>
                    <w:rFonts w:ascii="Cambria Math" w:hAnsi="Cambria Math"/>
                    <w:i/>
                  </w:rPr>
                </m:ctrlPr>
              </m:sSubSupPr>
              <m:e>
                <m:r>
                  <w:rPr>
                    <w:rFonts w:ascii="Cambria Math"/>
                  </w:rPr>
                  <m:t>B</m:t>
                </m:r>
              </m:e>
              <m:sub>
                <m:r>
                  <w:rPr>
                    <w:rFonts w:ascii="Cambria Math"/>
                  </w:rPr>
                  <m:t>i,k</m:t>
                </m:r>
              </m:sub>
              <m:sup>
                <m:r>
                  <w:rPr>
                    <w:rFonts w:ascii="Cambria Math"/>
                  </w:rPr>
                  <m:t>n</m:t>
                </m:r>
              </m:sup>
            </m:sSubSup>
            <m:r>
              <w:rPr>
                <w:rFonts w:ascii="Cambria Math"/>
              </w:rPr>
              <m:t>Δ</m:t>
            </m:r>
            <m:sSubSup>
              <m:sSubSupPr>
                <m:ctrlPr>
                  <w:rPr>
                    <w:rFonts w:ascii="Cambria Math" w:hAnsi="Cambria Math"/>
                    <w:i/>
                  </w:rPr>
                </m:ctrlPr>
              </m:sSubSupPr>
              <m:e>
                <m:r>
                  <w:rPr>
                    <w:rFonts w:ascii="Cambria Math"/>
                  </w:rPr>
                  <m:t>z</m:t>
                </m:r>
              </m:e>
              <m:sub>
                <m:r>
                  <w:rPr>
                    <w:rFonts w:ascii="Cambria Math"/>
                  </w:rPr>
                  <m:t>i,k</m:t>
                </m:r>
              </m:sub>
              <m:sup>
                <m:r>
                  <w:rPr>
                    <w:rFonts w:ascii="Cambria Math"/>
                  </w:rPr>
                  <m:t>n</m:t>
                </m:r>
              </m:sup>
            </m:sSubSup>
          </m:num>
          <m:den>
            <m:sSubSup>
              <m:sSubSupPr>
                <m:ctrlPr>
                  <w:rPr>
                    <w:rFonts w:ascii="Cambria Math" w:hAnsi="Cambria Math"/>
                    <w:i/>
                  </w:rPr>
                </m:ctrlPr>
              </m:sSubSupPr>
              <m:e>
                <m:r>
                  <w:rPr>
                    <w:rFonts w:ascii="Cambria Math"/>
                  </w:rPr>
                  <m:t>B</m:t>
                </m:r>
              </m:e>
              <m:sub>
                <m:r>
                  <w:rPr>
                    <w:rFonts w:ascii="Cambria Math"/>
                  </w:rPr>
                  <m:t>i,k</m:t>
                </m:r>
              </m:sub>
              <m:sup>
                <m:r>
                  <w:rPr>
                    <w:rFonts w:ascii="Cambria Math"/>
                  </w:rPr>
                  <m:t>n+1</m:t>
                </m:r>
              </m:sup>
            </m:sSubSup>
            <m:r>
              <w:rPr>
                <w:rFonts w:ascii="Cambria Math"/>
              </w:rPr>
              <m:t>Δ</m:t>
            </m:r>
            <m:sSubSup>
              <m:sSubSupPr>
                <m:ctrlPr>
                  <w:rPr>
                    <w:rFonts w:ascii="Cambria Math" w:hAnsi="Cambria Math"/>
                    <w:i/>
                  </w:rPr>
                </m:ctrlPr>
              </m:sSubSupPr>
              <m:e>
                <m:r>
                  <w:rPr>
                    <w:rFonts w:ascii="Cambria Math"/>
                  </w:rPr>
                  <m:t>z</m:t>
                </m:r>
              </m:e>
              <m:sub>
                <m:r>
                  <w:rPr>
                    <w:rFonts w:ascii="Cambria Math"/>
                  </w:rPr>
                  <m:t>i,k</m:t>
                </m:r>
              </m:sub>
              <m:sup>
                <m:r>
                  <w:rPr>
                    <w:rFonts w:ascii="Cambria Math"/>
                  </w:rPr>
                  <m:t>n+1</m:t>
                </m:r>
              </m:sup>
            </m:sSubSup>
          </m:den>
        </m:f>
        <m:r>
          <w:rPr>
            <w:rFonts w:ascii="Cambria Math"/>
          </w:rPr>
          <m:t>=1</m:t>
        </m:r>
      </m:oMath>
      <w:r w:rsidR="003E4060">
        <w:t xml:space="preserve"> </w:t>
      </w:r>
      <w:r w:rsidRPr="003E4060">
        <w:t xml:space="preserve">except at the top layer.  These equations are solved for </w:t>
      </w:r>
      <w:r w:rsidRPr="003E4060">
        <w:rPr>
          <w:i/>
        </w:rPr>
        <w:t>ε</w:t>
      </w:r>
      <w:r w:rsidRPr="003E4060">
        <w:rPr>
          <w:vertAlign w:val="superscript"/>
        </w:rPr>
        <w:t>n+1</w:t>
      </w:r>
      <w:r w:rsidRPr="003E4060">
        <w:t xml:space="preserve"> using the Thomas algorithm.</w:t>
      </w:r>
    </w:p>
    <w:p w14:paraId="73F35547" w14:textId="77777777" w:rsidR="006E4EF0" w:rsidRPr="00B7030B" w:rsidRDefault="006E4EF0" w:rsidP="007552CD"/>
    <w:p w14:paraId="591B8931" w14:textId="77777777" w:rsidR="006E4EF0" w:rsidRPr="00B7030B" w:rsidRDefault="006E4EF0" w:rsidP="007552CD">
      <w:pPr>
        <w:pStyle w:val="Heading5"/>
      </w:pPr>
      <w:bookmarkStart w:id="258" w:name="_Toc146470839"/>
      <w:bookmarkStart w:id="259" w:name="_Toc48573578"/>
      <w:r w:rsidRPr="00B7030B">
        <w:t>Implicit Vertical Convection</w:t>
      </w:r>
      <w:bookmarkEnd w:id="258"/>
      <w:bookmarkEnd w:id="259"/>
    </w:p>
    <w:p w14:paraId="106AF525" w14:textId="4A82A4B9" w:rsidR="006E4EF0" w:rsidRPr="003E4060" w:rsidRDefault="006E4EF0" w:rsidP="007552CD">
      <w:r w:rsidRPr="003E4060">
        <w:t xml:space="preserve">The second method is very similar to the technique developed above.  The only difference is that the vertical convection term is integrated into the implicit part of the solution. First </w:t>
      </w:r>
      <w:r w:rsidRPr="003860E5">
        <w:t>equation</w:t>
      </w:r>
      <w:r w:rsidRPr="00127D1D">
        <w:rPr>
          <w:b/>
          <w:bCs/>
        </w:rPr>
        <w:t xml:space="preserve"> </w:t>
      </w:r>
      <w:r w:rsidR="00B3268F" w:rsidRPr="00127D1D">
        <w:rPr>
          <w:b/>
          <w:bCs/>
        </w:rPr>
        <w:t>2-99</w:t>
      </w:r>
      <w:r w:rsidR="00B3268F" w:rsidRPr="003E4060">
        <w:t xml:space="preserve"> </w:t>
      </w:r>
      <w:r w:rsidRPr="003E4060">
        <w:t xml:space="preserve">is split into horizontal and vertical components as shown </w:t>
      </w:r>
      <w:r w:rsidR="00B3268F" w:rsidRPr="003E4060">
        <w:t>below:</w:t>
      </w:r>
      <w:r w:rsidRPr="003E4060">
        <w:t xml:space="preserve">  </w:t>
      </w:r>
    </w:p>
    <w:p w14:paraId="724B45D5" w14:textId="77777777" w:rsidR="006E4EF0" w:rsidRPr="00B7030B" w:rsidRDefault="006E4EF0" w:rsidP="003E6106">
      <w:pPr>
        <w:ind w:firstLine="720"/>
      </w:pPr>
    </w:p>
    <w:p w14:paraId="4CC301D3" w14:textId="3D2D4CAC" w:rsidR="006E4EF0" w:rsidRPr="00B7030B" w:rsidRDefault="00000000" w:rsidP="003E6106">
      <w:pPr>
        <w:jc w:val="right"/>
      </w:pPr>
      <m:oMath>
        <m:f>
          <m:fPr>
            <m:ctrlPr>
              <w:rPr>
                <w:rFonts w:ascii="Cambria Math" w:hAnsi="Cambria Math"/>
                <w:i/>
              </w:rPr>
            </m:ctrlPr>
          </m:fPr>
          <m:num>
            <m:r>
              <w:rPr>
                <w:rFonts w:ascii="Cambria Math"/>
              </w:rPr>
              <m:t>∂kB</m:t>
            </m:r>
          </m:num>
          <m:den>
            <m:r>
              <w:rPr>
                <w:rFonts w:ascii="Cambria Math"/>
              </w:rPr>
              <m:t>∂t</m:t>
            </m:r>
          </m:den>
        </m:f>
        <m:r>
          <w:rPr>
            <w:rFonts w:ascii="Cambria Math"/>
          </w:rPr>
          <m:t>+</m:t>
        </m:r>
        <m:f>
          <m:fPr>
            <m:ctrlPr>
              <w:rPr>
                <w:rFonts w:ascii="Cambria Math" w:hAnsi="Cambria Math"/>
                <w:i/>
              </w:rPr>
            </m:ctrlPr>
          </m:fPr>
          <m:num>
            <m:r>
              <w:rPr>
                <w:rFonts w:ascii="Cambria Math"/>
              </w:rPr>
              <m:t>∂</m:t>
            </m:r>
            <m:d>
              <m:dPr>
                <m:ctrlPr>
                  <w:rPr>
                    <w:rFonts w:ascii="Cambria Math" w:hAnsi="Cambria Math"/>
                    <w:i/>
                  </w:rPr>
                </m:ctrlPr>
              </m:dPr>
              <m:e>
                <m:r>
                  <w:rPr>
                    <w:rFonts w:ascii="Cambria Math"/>
                  </w:rPr>
                  <m:t>kUB</m:t>
                </m:r>
              </m:e>
            </m:d>
          </m:num>
          <m:den>
            <m:r>
              <w:rPr>
                <w:rFonts w:ascii="Cambria Math"/>
              </w:rPr>
              <m:t>∂x</m:t>
            </m:r>
          </m:den>
        </m:f>
        <m:r>
          <w:rPr>
            <w:rFonts w:ascii="Cambria Math"/>
          </w:rPr>
          <m:t>=</m:t>
        </m:r>
        <m:r>
          <w:rPr>
            <w:rFonts w:ascii="Cambria Math"/>
          </w:rPr>
          <m:t>B</m:t>
        </m:r>
        <m:d>
          <m:dPr>
            <m:ctrlPr>
              <w:rPr>
                <w:rFonts w:ascii="Cambria Math" w:hAnsi="Cambria Math"/>
                <w:i/>
              </w:rPr>
            </m:ctrlPr>
          </m:dPr>
          <m:e>
            <m:r>
              <w:rPr>
                <w:rFonts w:ascii="Cambria Math"/>
              </w:rPr>
              <m:t>P</m:t>
            </m:r>
            <m:r>
              <w:rPr>
                <w:rFonts w:ascii="Cambria Math"/>
              </w:rPr>
              <m:t>+</m:t>
            </m:r>
            <m:r>
              <w:rPr>
                <w:rFonts w:ascii="Cambria Math"/>
              </w:rPr>
              <m:t>G</m:t>
            </m:r>
            <m:r>
              <w:rPr>
                <w:rFonts w:ascii="Cambria Math"/>
              </w:rPr>
              <m:t>-</m:t>
            </m:r>
            <m:r>
              <w:rPr>
                <w:rFonts w:ascii="Cambria Math"/>
              </w:rPr>
              <m:t>ε</m:t>
            </m:r>
            <m:r>
              <w:rPr>
                <w:rFonts w:ascii="Cambria Math"/>
              </w:rPr>
              <m:t>+</m:t>
            </m:r>
            <m:sSub>
              <m:sSubPr>
                <m:ctrlPr>
                  <w:rPr>
                    <w:rFonts w:ascii="Cambria Math" w:hAnsi="Cambria Math"/>
                    <w:i/>
                  </w:rPr>
                </m:ctrlPr>
              </m:sSubPr>
              <m:e>
                <m:r>
                  <w:rPr>
                    <w:rFonts w:ascii="Cambria Math"/>
                  </w:rPr>
                  <m:t>P</m:t>
                </m:r>
              </m:e>
              <m:sub>
                <m:r>
                  <w:rPr>
                    <w:rFonts w:ascii="Cambria Math"/>
                  </w:rPr>
                  <m:t>k</m:t>
                </m:r>
              </m:sub>
            </m:sSub>
          </m:e>
        </m:d>
      </m:oMath>
      <w:r w:rsidR="006E4EF0" w:rsidRPr="00B7030B">
        <w:tab/>
      </w:r>
      <w:r w:rsidR="00B3268F" w:rsidRPr="00B7030B">
        <w:rPr>
          <w:rStyle w:val="EquationCaption"/>
          <w:rFonts w:asciiTheme="minorHAnsi" w:hAnsiTheme="minorHAnsi"/>
        </w:rPr>
        <w:t>(</w:t>
      </w:r>
      <w:r w:rsidR="00B3268F">
        <w:rPr>
          <w:rStyle w:val="EquationCaption"/>
          <w:rFonts w:asciiTheme="minorHAnsi" w:hAnsiTheme="minorHAnsi"/>
        </w:rPr>
        <w:fldChar w:fldCharType="begin"/>
      </w:r>
      <w:r w:rsidR="00B3268F">
        <w:rPr>
          <w:rStyle w:val="EquationCaption"/>
          <w:rFonts w:asciiTheme="minorHAnsi" w:hAnsiTheme="minorHAnsi"/>
        </w:rPr>
        <w:instrText xml:space="preserve"> STYLEREF 1 \s </w:instrText>
      </w:r>
      <w:r w:rsidR="00B3268F">
        <w:rPr>
          <w:rStyle w:val="EquationCaption"/>
          <w:rFonts w:asciiTheme="minorHAnsi" w:hAnsiTheme="minorHAnsi"/>
        </w:rPr>
        <w:fldChar w:fldCharType="separate"/>
      </w:r>
      <w:r w:rsidR="00A95042">
        <w:rPr>
          <w:rStyle w:val="EquationCaption"/>
          <w:rFonts w:asciiTheme="minorHAnsi" w:hAnsiTheme="minorHAnsi"/>
          <w:noProof/>
        </w:rPr>
        <w:t>2</w:t>
      </w:r>
      <w:r w:rsidR="00B3268F">
        <w:rPr>
          <w:rStyle w:val="EquationCaption"/>
          <w:rFonts w:asciiTheme="minorHAnsi" w:hAnsiTheme="minorHAnsi"/>
        </w:rPr>
        <w:fldChar w:fldCharType="end"/>
      </w:r>
      <w:r w:rsidR="00B3268F">
        <w:rPr>
          <w:rStyle w:val="EquationCaption"/>
          <w:rFonts w:asciiTheme="minorHAnsi" w:hAnsiTheme="minorHAnsi"/>
        </w:rPr>
        <w:noBreakHyphen/>
      </w:r>
      <w:r w:rsidR="00B3268F">
        <w:rPr>
          <w:rStyle w:val="EquationCaption"/>
          <w:rFonts w:asciiTheme="minorHAnsi" w:hAnsiTheme="minorHAnsi"/>
        </w:rPr>
        <w:fldChar w:fldCharType="begin"/>
      </w:r>
      <w:r w:rsidR="00B3268F">
        <w:rPr>
          <w:rStyle w:val="EquationCaption"/>
          <w:rFonts w:asciiTheme="minorHAnsi" w:hAnsiTheme="minorHAnsi"/>
        </w:rPr>
        <w:instrText xml:space="preserve"> SEQ Equation \* ARABIC \s 1 </w:instrText>
      </w:r>
      <w:r w:rsidR="00B3268F">
        <w:rPr>
          <w:rStyle w:val="EquationCaption"/>
          <w:rFonts w:asciiTheme="minorHAnsi" w:hAnsiTheme="minorHAnsi"/>
        </w:rPr>
        <w:fldChar w:fldCharType="separate"/>
      </w:r>
      <w:r w:rsidR="00A95042">
        <w:rPr>
          <w:rStyle w:val="EquationCaption"/>
          <w:rFonts w:asciiTheme="minorHAnsi" w:hAnsiTheme="minorHAnsi"/>
          <w:noProof/>
        </w:rPr>
        <w:t>115</w:t>
      </w:r>
      <w:r w:rsidR="00B3268F">
        <w:rPr>
          <w:rStyle w:val="EquationCaption"/>
          <w:rFonts w:asciiTheme="minorHAnsi" w:hAnsiTheme="minorHAnsi"/>
        </w:rPr>
        <w:fldChar w:fldCharType="end"/>
      </w:r>
      <w:r w:rsidR="00B3268F" w:rsidRPr="00B7030B">
        <w:rPr>
          <w:rStyle w:val="EquationCaption"/>
          <w:rFonts w:asciiTheme="minorHAnsi" w:hAnsiTheme="minorHAnsi"/>
        </w:rPr>
        <w:t>)</w:t>
      </w:r>
    </w:p>
    <w:p w14:paraId="7029E8D2" w14:textId="77777777" w:rsidR="006E4EF0" w:rsidRPr="00B7030B" w:rsidRDefault="006E4EF0" w:rsidP="003E6106">
      <w:pPr>
        <w:jc w:val="right"/>
      </w:pPr>
    </w:p>
    <w:p w14:paraId="12D5B315" w14:textId="0DE33C1A" w:rsidR="006E4EF0" w:rsidRPr="00B7030B" w:rsidRDefault="00000000" w:rsidP="003E6106">
      <w:pPr>
        <w:jc w:val="right"/>
      </w:pPr>
      <m:oMath>
        <m:f>
          <m:fPr>
            <m:ctrlPr>
              <w:rPr>
                <w:rFonts w:ascii="Cambria Math" w:hAnsi="Cambria Math"/>
              </w:rPr>
            </m:ctrlPr>
          </m:fPr>
          <m:num>
            <m:r>
              <w:rPr>
                <w:rFonts w:ascii="Cambria Math" w:hAnsi="Cambria Math"/>
              </w:rPr>
              <m:t>∂kB</m:t>
            </m:r>
          </m:num>
          <m:den>
            <m:r>
              <w:rPr>
                <w:rFonts w:ascii="Cambria Math" w:hAnsi="Cambria Math"/>
              </w:rPr>
              <m:t>∂t</m:t>
            </m:r>
          </m:den>
        </m:f>
        <m:r>
          <m:rPr>
            <m:sty m:val="p"/>
          </m:rPr>
          <w:rPr>
            <w:rFonts w:ascii="Cambria Math" w:hAnsi="Cambria Math"/>
          </w:rPr>
          <m:t>+</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kWB</m:t>
                </m:r>
              </m:e>
            </m:d>
          </m:num>
          <m:den>
            <m:r>
              <w:rPr>
                <w:rFonts w:ascii="Cambria Math" w:hAnsi="Cambria Math"/>
              </w:rPr>
              <m:t>∂z</m:t>
            </m:r>
          </m:den>
        </m:f>
        <m:r>
          <m:rPr>
            <m:sty m:val="p"/>
          </m:rP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∂z</m:t>
            </m:r>
          </m:den>
        </m:f>
        <m:d>
          <m:dPr>
            <m:ctrlPr>
              <w:rPr>
                <w:rFonts w:ascii="Cambria Math" w:hAnsi="Cambria Math"/>
              </w:rPr>
            </m:ctrlPr>
          </m:dPr>
          <m:e>
            <m:r>
              <w:rPr>
                <w:rFonts w:ascii="Cambria Math" w:hAnsi="Cambria Math"/>
              </w:rPr>
              <m:t>B</m:t>
            </m:r>
            <m:f>
              <m:fPr>
                <m:ctrlPr>
                  <w:rPr>
                    <w:rFonts w:ascii="Cambria Math" w:hAnsi="Cambria Math"/>
                  </w:rPr>
                </m:ctrlPr>
              </m:fPr>
              <m:num>
                <m:sSub>
                  <m:sSubPr>
                    <m:ctrlPr>
                      <w:rPr>
                        <w:rFonts w:ascii="Cambria Math" w:hAnsi="Cambria Math"/>
                      </w:rPr>
                    </m:ctrlPr>
                  </m:sSubPr>
                  <m:e>
                    <m:r>
                      <w:rPr>
                        <w:rFonts w:ascii="Cambria Math" w:hAnsi="Cambria Math"/>
                      </w:rPr>
                      <m:t>ν</m:t>
                    </m:r>
                  </m:e>
                  <m:sub>
                    <m:r>
                      <w:rPr>
                        <w:rFonts w:ascii="Cambria Math" w:hAnsi="Cambria Math"/>
                      </w:rPr>
                      <m:t>t</m:t>
                    </m:r>
                  </m:sub>
                </m:sSub>
              </m:num>
              <m:den>
                <m:sSub>
                  <m:sSubPr>
                    <m:ctrlPr>
                      <w:rPr>
                        <w:rFonts w:ascii="Cambria Math" w:hAnsi="Cambria Math"/>
                      </w:rPr>
                    </m:ctrlPr>
                  </m:sSubPr>
                  <m:e>
                    <m:r>
                      <w:rPr>
                        <w:rFonts w:ascii="Cambria Math" w:hAnsi="Cambria Math"/>
                      </w:rPr>
                      <m:t>σ</m:t>
                    </m:r>
                  </m:e>
                  <m:sub>
                    <m:r>
                      <w:rPr>
                        <w:rFonts w:ascii="Cambria Math" w:hAnsi="Cambria Math"/>
                      </w:rPr>
                      <m:t>k</m:t>
                    </m:r>
                  </m:sub>
                </m:sSub>
              </m:den>
            </m:f>
            <m:f>
              <m:fPr>
                <m:ctrlPr>
                  <w:rPr>
                    <w:rFonts w:ascii="Cambria Math" w:hAnsi="Cambria Math"/>
                  </w:rPr>
                </m:ctrlPr>
              </m:fPr>
              <m:num>
                <m:r>
                  <w:rPr>
                    <w:rFonts w:ascii="Cambria Math" w:hAnsi="Cambria Math"/>
                  </w:rPr>
                  <m:t>∂k</m:t>
                </m:r>
              </m:num>
              <m:den>
                <m:r>
                  <w:rPr>
                    <w:rFonts w:ascii="Cambria Math" w:hAnsi="Cambria Math"/>
                  </w:rPr>
                  <m:t>∂z</m:t>
                </m:r>
              </m:den>
            </m:f>
          </m:e>
        </m:d>
      </m:oMath>
      <w:r w:rsidR="006E4EF0" w:rsidRPr="00B7030B">
        <w:tab/>
      </w:r>
      <w:r w:rsidR="00B3268F" w:rsidRPr="00B7030B">
        <w:rPr>
          <w:rStyle w:val="EquationCaption"/>
          <w:rFonts w:asciiTheme="minorHAnsi" w:hAnsiTheme="minorHAnsi"/>
        </w:rPr>
        <w:t>(</w:t>
      </w:r>
      <w:r w:rsidR="00B3268F">
        <w:rPr>
          <w:rStyle w:val="EquationCaption"/>
          <w:rFonts w:asciiTheme="minorHAnsi" w:hAnsiTheme="minorHAnsi"/>
        </w:rPr>
        <w:fldChar w:fldCharType="begin"/>
      </w:r>
      <w:r w:rsidR="00B3268F">
        <w:rPr>
          <w:rStyle w:val="EquationCaption"/>
          <w:rFonts w:asciiTheme="minorHAnsi" w:hAnsiTheme="minorHAnsi"/>
        </w:rPr>
        <w:instrText xml:space="preserve"> STYLEREF 1 \s </w:instrText>
      </w:r>
      <w:r w:rsidR="00B3268F">
        <w:rPr>
          <w:rStyle w:val="EquationCaption"/>
          <w:rFonts w:asciiTheme="minorHAnsi" w:hAnsiTheme="minorHAnsi"/>
        </w:rPr>
        <w:fldChar w:fldCharType="separate"/>
      </w:r>
      <w:r w:rsidR="00A95042">
        <w:rPr>
          <w:rStyle w:val="EquationCaption"/>
          <w:rFonts w:asciiTheme="minorHAnsi" w:hAnsiTheme="minorHAnsi"/>
          <w:noProof/>
        </w:rPr>
        <w:t>2</w:t>
      </w:r>
      <w:r w:rsidR="00B3268F">
        <w:rPr>
          <w:rStyle w:val="EquationCaption"/>
          <w:rFonts w:asciiTheme="minorHAnsi" w:hAnsiTheme="minorHAnsi"/>
        </w:rPr>
        <w:fldChar w:fldCharType="end"/>
      </w:r>
      <w:r w:rsidR="00B3268F">
        <w:rPr>
          <w:rStyle w:val="EquationCaption"/>
          <w:rFonts w:asciiTheme="minorHAnsi" w:hAnsiTheme="minorHAnsi"/>
        </w:rPr>
        <w:noBreakHyphen/>
      </w:r>
      <w:r w:rsidR="00B3268F">
        <w:rPr>
          <w:rStyle w:val="EquationCaption"/>
          <w:rFonts w:asciiTheme="minorHAnsi" w:hAnsiTheme="minorHAnsi"/>
        </w:rPr>
        <w:fldChar w:fldCharType="begin"/>
      </w:r>
      <w:r w:rsidR="00B3268F">
        <w:rPr>
          <w:rStyle w:val="EquationCaption"/>
          <w:rFonts w:asciiTheme="minorHAnsi" w:hAnsiTheme="minorHAnsi"/>
        </w:rPr>
        <w:instrText xml:space="preserve"> SEQ Equation \* ARABIC \s 1 </w:instrText>
      </w:r>
      <w:r w:rsidR="00B3268F">
        <w:rPr>
          <w:rStyle w:val="EquationCaption"/>
          <w:rFonts w:asciiTheme="minorHAnsi" w:hAnsiTheme="minorHAnsi"/>
        </w:rPr>
        <w:fldChar w:fldCharType="separate"/>
      </w:r>
      <w:r w:rsidR="00A95042">
        <w:rPr>
          <w:rStyle w:val="EquationCaption"/>
          <w:rFonts w:asciiTheme="minorHAnsi" w:hAnsiTheme="minorHAnsi"/>
          <w:noProof/>
        </w:rPr>
        <w:t>116</w:t>
      </w:r>
      <w:r w:rsidR="00B3268F">
        <w:rPr>
          <w:rStyle w:val="EquationCaption"/>
          <w:rFonts w:asciiTheme="minorHAnsi" w:hAnsiTheme="minorHAnsi"/>
        </w:rPr>
        <w:fldChar w:fldCharType="end"/>
      </w:r>
      <w:r w:rsidR="00B3268F" w:rsidRPr="00B7030B">
        <w:rPr>
          <w:rStyle w:val="EquationCaption"/>
          <w:rFonts w:asciiTheme="minorHAnsi" w:hAnsiTheme="minorHAnsi"/>
        </w:rPr>
        <w:t>)</w:t>
      </w:r>
    </w:p>
    <w:p w14:paraId="2B43EA99" w14:textId="77777777" w:rsidR="006E4EF0" w:rsidRPr="00B7030B" w:rsidRDefault="006E4EF0" w:rsidP="00B6554A"/>
    <w:p w14:paraId="678BAB5F" w14:textId="77777777" w:rsidR="006E4EF0" w:rsidRPr="003E4060" w:rsidRDefault="006E4EF0" w:rsidP="00B6554A">
      <w:r w:rsidRPr="003E4060">
        <w:t>Next each equation is averaged over a layer.</w:t>
      </w:r>
    </w:p>
    <w:p w14:paraId="743A59C3" w14:textId="6CB30F5A" w:rsidR="006E4EF0" w:rsidRPr="00B7030B" w:rsidRDefault="00000000" w:rsidP="003E6106">
      <w:pPr>
        <w:jc w:val="right"/>
      </w:pPr>
      <m:oMath>
        <m:limLow>
          <m:limLowPr>
            <m:ctrlPr>
              <w:rPr>
                <w:rFonts w:ascii="Cambria Math" w:hAnsi="Cambria Math"/>
              </w:rPr>
            </m:ctrlPr>
          </m:limLowPr>
          <m:e>
            <m:groupChr>
              <m:groupChrPr>
                <m:ctrlPr>
                  <w:rPr>
                    <w:rFonts w:ascii="Cambria Math" w:hAnsi="Cambria Math"/>
                  </w:rPr>
                </m:ctrlPr>
              </m:groupChrPr>
              <m:e>
                <m:f>
                  <m:fPr>
                    <m:ctrlPr>
                      <w:rPr>
                        <w:rFonts w:ascii="Cambria Math" w:hAnsi="Cambria Math"/>
                      </w:rPr>
                    </m:ctrlPr>
                  </m:fPr>
                  <m:num>
                    <m:r>
                      <m:rPr>
                        <m:sty m:val="p"/>
                      </m:rPr>
                      <w:rPr>
                        <w:rFonts w:ascii="Cambria Math" w:hAnsi="Cambria Math"/>
                      </w:rPr>
                      <m:t>1</m:t>
                    </m:r>
                  </m:num>
                  <m:den>
                    <m:r>
                      <w:rPr>
                        <w:rFonts w:ascii="Cambria Math" w:hAnsi="Cambria Math"/>
                      </w:rPr>
                      <m:t>Δz</m:t>
                    </m:r>
                  </m:den>
                </m:f>
                <m:f>
                  <m:fPr>
                    <m:ctrlPr>
                      <w:rPr>
                        <w:rFonts w:ascii="Cambria Math" w:hAnsi="Cambria Math"/>
                      </w:rPr>
                    </m:ctrlPr>
                  </m:fPr>
                  <m:num>
                    <m:r>
                      <w:rPr>
                        <w:rFonts w:ascii="Cambria Math" w:hAnsi="Cambria Math"/>
                      </w:rPr>
                      <m:t>∂</m:t>
                    </m:r>
                  </m:num>
                  <m:den>
                    <m:r>
                      <w:rPr>
                        <w:rFonts w:ascii="Cambria Math" w:hAnsi="Cambria Math"/>
                      </w:rPr>
                      <m:t>∂t</m:t>
                    </m:r>
                  </m:den>
                </m:f>
                <m:d>
                  <m:dPr>
                    <m:ctrlPr>
                      <w:rPr>
                        <w:rFonts w:ascii="Cambria Math" w:hAnsi="Cambria Math"/>
                      </w:rPr>
                    </m:ctrlPr>
                  </m:dPr>
                  <m:e>
                    <m:r>
                      <w:rPr>
                        <w:rFonts w:ascii="Cambria Math" w:hAnsi="Cambria Math"/>
                      </w:rPr>
                      <m:t>kBΔz</m:t>
                    </m:r>
                  </m:e>
                </m:d>
              </m:e>
            </m:groupChr>
          </m:e>
          <m:lim>
            <m:r>
              <m:rPr>
                <m:nor/>
              </m:rPr>
              <m:t>unsteady</m:t>
            </m:r>
          </m:lim>
        </m:limLow>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f>
                  <m:fPr>
                    <m:ctrlPr>
                      <w:rPr>
                        <w:rFonts w:ascii="Cambria Math" w:hAnsi="Cambria Math"/>
                      </w:rPr>
                    </m:ctrlPr>
                  </m:fPr>
                  <m:num>
                    <m:r>
                      <m:rPr>
                        <m:sty m:val="p"/>
                      </m:rPr>
                      <w:rPr>
                        <w:rFonts w:ascii="Cambria Math" w:hAnsi="Cambria Math"/>
                      </w:rPr>
                      <m:t>1</m:t>
                    </m:r>
                  </m:num>
                  <m:den>
                    <m:r>
                      <w:rPr>
                        <w:rFonts w:ascii="Cambria Math" w:hAnsi="Cambria Math"/>
                      </w:rPr>
                      <m:t>Δz</m:t>
                    </m:r>
                  </m:den>
                </m:f>
                <m:f>
                  <m:fPr>
                    <m:ctrlPr>
                      <w:rPr>
                        <w:rFonts w:ascii="Cambria Math" w:hAnsi="Cambria Math"/>
                      </w:rPr>
                    </m:ctrlPr>
                  </m:fPr>
                  <m:num>
                    <m:r>
                      <w:rPr>
                        <w:rFonts w:ascii="Cambria Math" w:hAnsi="Cambria Math"/>
                      </w:rPr>
                      <m:t>∂</m:t>
                    </m:r>
                  </m:num>
                  <m:den>
                    <m:r>
                      <w:rPr>
                        <w:rFonts w:ascii="Cambria Math" w:hAnsi="Cambria Math"/>
                      </w:rPr>
                      <m:t>∂x</m:t>
                    </m:r>
                  </m:den>
                </m:f>
                <m:d>
                  <m:dPr>
                    <m:ctrlPr>
                      <w:rPr>
                        <w:rFonts w:ascii="Cambria Math" w:hAnsi="Cambria Math"/>
                      </w:rPr>
                    </m:ctrlPr>
                  </m:dPr>
                  <m:e>
                    <m:r>
                      <w:rPr>
                        <w:rFonts w:ascii="Cambria Math" w:hAnsi="Cambria Math"/>
                      </w:rPr>
                      <m:t>kUBΔz</m:t>
                    </m:r>
                  </m:e>
                </m:d>
              </m:e>
            </m:groupChr>
          </m:e>
          <m:lim>
            <m:r>
              <m:rPr>
                <m:nor/>
              </m:rPr>
              <m:t>convection</m:t>
            </m:r>
          </m:lim>
        </m:limLow>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f>
                  <m:fPr>
                    <m:ctrlPr>
                      <w:rPr>
                        <w:rFonts w:ascii="Cambria Math" w:hAnsi="Cambria Math"/>
                      </w:rPr>
                    </m:ctrlPr>
                  </m:fPr>
                  <m:num>
                    <m:r>
                      <m:rPr>
                        <m:sty m:val="p"/>
                      </m:rPr>
                      <w:rPr>
                        <w:rFonts w:ascii="Cambria Math" w:hAnsi="Cambria Math"/>
                      </w:rPr>
                      <m:t>1</m:t>
                    </m:r>
                  </m:num>
                  <m:den>
                    <m:r>
                      <w:rPr>
                        <w:rFonts w:ascii="Cambria Math" w:hAnsi="Cambria Math"/>
                      </w:rPr>
                      <m:t>Δz</m:t>
                    </m:r>
                  </m:den>
                </m:f>
                <m:r>
                  <w:rPr>
                    <w:rFonts w:ascii="Cambria Math" w:hAnsi="Cambria Math"/>
                  </w:rPr>
                  <m:t>BΔz</m:t>
                </m:r>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ε</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k</m:t>
                        </m:r>
                      </m:sub>
                    </m:sSub>
                  </m:e>
                </m:d>
              </m:e>
            </m:groupChr>
          </m:e>
          <m:lim>
            <m:r>
              <m:rPr>
                <m:nor/>
              </m:rPr>
              <m:t>source/sink</m:t>
            </m:r>
          </m:lim>
        </m:limLow>
      </m:oMath>
      <w:r w:rsidR="006E4EF0" w:rsidRPr="00B7030B">
        <w:tab/>
      </w:r>
      <w:r w:rsidR="00B3268F" w:rsidRPr="00B7030B">
        <w:rPr>
          <w:rStyle w:val="EquationCaption"/>
          <w:rFonts w:asciiTheme="minorHAnsi" w:hAnsiTheme="minorHAnsi"/>
        </w:rPr>
        <w:t>(</w:t>
      </w:r>
      <w:r w:rsidR="00B3268F">
        <w:rPr>
          <w:rStyle w:val="EquationCaption"/>
          <w:rFonts w:asciiTheme="minorHAnsi" w:hAnsiTheme="minorHAnsi"/>
        </w:rPr>
        <w:fldChar w:fldCharType="begin"/>
      </w:r>
      <w:r w:rsidR="00B3268F">
        <w:rPr>
          <w:rStyle w:val="EquationCaption"/>
          <w:rFonts w:asciiTheme="minorHAnsi" w:hAnsiTheme="minorHAnsi"/>
        </w:rPr>
        <w:instrText xml:space="preserve"> STYLEREF 1 \s </w:instrText>
      </w:r>
      <w:r w:rsidR="00B3268F">
        <w:rPr>
          <w:rStyle w:val="EquationCaption"/>
          <w:rFonts w:asciiTheme="minorHAnsi" w:hAnsiTheme="minorHAnsi"/>
        </w:rPr>
        <w:fldChar w:fldCharType="separate"/>
      </w:r>
      <w:r w:rsidR="00A95042">
        <w:rPr>
          <w:rStyle w:val="EquationCaption"/>
          <w:rFonts w:asciiTheme="minorHAnsi" w:hAnsiTheme="minorHAnsi"/>
          <w:noProof/>
        </w:rPr>
        <w:t>2</w:t>
      </w:r>
      <w:r w:rsidR="00B3268F">
        <w:rPr>
          <w:rStyle w:val="EquationCaption"/>
          <w:rFonts w:asciiTheme="minorHAnsi" w:hAnsiTheme="minorHAnsi"/>
        </w:rPr>
        <w:fldChar w:fldCharType="end"/>
      </w:r>
      <w:r w:rsidR="00B3268F">
        <w:rPr>
          <w:rStyle w:val="EquationCaption"/>
          <w:rFonts w:asciiTheme="minorHAnsi" w:hAnsiTheme="minorHAnsi"/>
        </w:rPr>
        <w:noBreakHyphen/>
      </w:r>
      <w:r w:rsidR="00B3268F">
        <w:rPr>
          <w:rStyle w:val="EquationCaption"/>
          <w:rFonts w:asciiTheme="minorHAnsi" w:hAnsiTheme="minorHAnsi"/>
        </w:rPr>
        <w:fldChar w:fldCharType="begin"/>
      </w:r>
      <w:r w:rsidR="00B3268F">
        <w:rPr>
          <w:rStyle w:val="EquationCaption"/>
          <w:rFonts w:asciiTheme="minorHAnsi" w:hAnsiTheme="minorHAnsi"/>
        </w:rPr>
        <w:instrText xml:space="preserve"> SEQ Equation \* ARABIC \s 1 </w:instrText>
      </w:r>
      <w:r w:rsidR="00B3268F">
        <w:rPr>
          <w:rStyle w:val="EquationCaption"/>
          <w:rFonts w:asciiTheme="minorHAnsi" w:hAnsiTheme="minorHAnsi"/>
        </w:rPr>
        <w:fldChar w:fldCharType="separate"/>
      </w:r>
      <w:r w:rsidR="00A95042">
        <w:rPr>
          <w:rStyle w:val="EquationCaption"/>
          <w:rFonts w:asciiTheme="minorHAnsi" w:hAnsiTheme="minorHAnsi"/>
          <w:noProof/>
        </w:rPr>
        <w:t>117</w:t>
      </w:r>
      <w:r w:rsidR="00B3268F">
        <w:rPr>
          <w:rStyle w:val="EquationCaption"/>
          <w:rFonts w:asciiTheme="minorHAnsi" w:hAnsiTheme="minorHAnsi"/>
        </w:rPr>
        <w:fldChar w:fldCharType="end"/>
      </w:r>
      <w:r w:rsidR="00B3268F" w:rsidRPr="00B7030B">
        <w:rPr>
          <w:rStyle w:val="EquationCaption"/>
          <w:rFonts w:asciiTheme="minorHAnsi" w:hAnsiTheme="minorHAnsi"/>
        </w:rPr>
        <w:t>)</w:t>
      </w:r>
    </w:p>
    <w:p w14:paraId="7D929083" w14:textId="61856E36" w:rsidR="006E4EF0" w:rsidRPr="00B7030B" w:rsidRDefault="00000000" w:rsidP="003E6106">
      <w:pPr>
        <w:jc w:val="right"/>
      </w:pPr>
      <m:oMath>
        <m:limLow>
          <m:limLowPr>
            <m:ctrlPr>
              <w:rPr>
                <w:rFonts w:ascii="Cambria Math" w:hAnsi="Cambria Math"/>
              </w:rPr>
            </m:ctrlPr>
          </m:limLowPr>
          <m:e>
            <m:groupChr>
              <m:groupChrPr>
                <m:ctrlPr>
                  <w:rPr>
                    <w:rFonts w:ascii="Cambria Math" w:hAnsi="Cambria Math"/>
                  </w:rPr>
                </m:ctrlPr>
              </m:groupChrPr>
              <m:e>
                <m:f>
                  <m:fPr>
                    <m:ctrlPr>
                      <w:rPr>
                        <w:rFonts w:ascii="Cambria Math" w:hAnsi="Cambria Math"/>
                      </w:rPr>
                    </m:ctrlPr>
                  </m:fPr>
                  <m:num>
                    <m:r>
                      <m:rPr>
                        <m:sty m:val="p"/>
                      </m:rPr>
                      <w:rPr>
                        <w:rFonts w:ascii="Cambria Math" w:hAnsi="Cambria Math"/>
                      </w:rPr>
                      <m:t>1</m:t>
                    </m:r>
                  </m:num>
                  <m:den>
                    <m:r>
                      <w:rPr>
                        <w:rFonts w:ascii="Cambria Math" w:hAnsi="Cambria Math"/>
                      </w:rPr>
                      <m:t>Δz</m:t>
                    </m:r>
                  </m:den>
                </m:f>
                <m:f>
                  <m:fPr>
                    <m:ctrlPr>
                      <w:rPr>
                        <w:rFonts w:ascii="Cambria Math" w:hAnsi="Cambria Math"/>
                      </w:rPr>
                    </m:ctrlPr>
                  </m:fPr>
                  <m:num>
                    <m:r>
                      <w:rPr>
                        <w:rFonts w:ascii="Cambria Math" w:hAnsi="Cambria Math"/>
                      </w:rPr>
                      <m:t>∂</m:t>
                    </m:r>
                  </m:num>
                  <m:den>
                    <m:r>
                      <w:rPr>
                        <w:rFonts w:ascii="Cambria Math" w:hAnsi="Cambria Math"/>
                      </w:rPr>
                      <m:t>∂t</m:t>
                    </m:r>
                  </m:den>
                </m:f>
                <m:d>
                  <m:dPr>
                    <m:ctrlPr>
                      <w:rPr>
                        <w:rFonts w:ascii="Cambria Math" w:hAnsi="Cambria Math"/>
                      </w:rPr>
                    </m:ctrlPr>
                  </m:dPr>
                  <m:e>
                    <m:r>
                      <w:rPr>
                        <w:rFonts w:ascii="Cambria Math" w:hAnsi="Cambria Math"/>
                      </w:rPr>
                      <m:t>kBΔz</m:t>
                    </m:r>
                  </m:e>
                </m:d>
              </m:e>
            </m:groupChr>
          </m:e>
          <m:lim>
            <m:r>
              <m:rPr>
                <m:nor/>
              </m:rPr>
              <m:t>unsteady</m:t>
            </m:r>
          </m:lim>
        </m:limLow>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f>
                  <m:fPr>
                    <m:ctrlPr>
                      <w:rPr>
                        <w:rFonts w:ascii="Cambria Math" w:hAnsi="Cambria Math"/>
                      </w:rPr>
                    </m:ctrlPr>
                  </m:fPr>
                  <m:num>
                    <m:r>
                      <m:rPr>
                        <m:sty m:val="p"/>
                      </m:rPr>
                      <w:rPr>
                        <w:rFonts w:ascii="Cambria Math" w:hAnsi="Cambria Math"/>
                      </w:rPr>
                      <m:t>1</m:t>
                    </m:r>
                  </m:num>
                  <m:den>
                    <m:r>
                      <w:rPr>
                        <w:rFonts w:ascii="Cambria Math" w:hAnsi="Cambria Math"/>
                      </w:rPr>
                      <m:t>Δz</m:t>
                    </m:r>
                  </m:den>
                </m:f>
                <m:f>
                  <m:fPr>
                    <m:ctrlPr>
                      <w:rPr>
                        <w:rFonts w:ascii="Cambria Math" w:hAnsi="Cambria Math"/>
                      </w:rPr>
                    </m:ctrlPr>
                  </m:fPr>
                  <m:num>
                    <m:r>
                      <w:rPr>
                        <w:rFonts w:ascii="Cambria Math" w:hAnsi="Cambria Math"/>
                      </w:rPr>
                      <m:t>∂</m:t>
                    </m:r>
                  </m:num>
                  <m:den>
                    <m:r>
                      <w:rPr>
                        <w:rFonts w:ascii="Cambria Math" w:hAnsi="Cambria Math"/>
                      </w:rPr>
                      <m:t>∂z</m:t>
                    </m:r>
                  </m:den>
                </m:f>
                <m:d>
                  <m:dPr>
                    <m:ctrlPr>
                      <w:rPr>
                        <w:rFonts w:ascii="Cambria Math" w:hAnsi="Cambria Math"/>
                      </w:rPr>
                    </m:ctrlPr>
                  </m:dPr>
                  <m:e>
                    <m:r>
                      <w:rPr>
                        <w:rFonts w:ascii="Cambria Math" w:hAnsi="Cambria Math"/>
                      </w:rPr>
                      <m:t>kWBΔz</m:t>
                    </m:r>
                  </m:e>
                </m:d>
              </m:e>
            </m:groupChr>
          </m:e>
          <m:lim>
            <m:r>
              <m:rPr>
                <m:nor/>
              </m:rPr>
              <m:t>convection</m:t>
            </m:r>
          </m:lim>
        </m:limLow>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f>
                  <m:fPr>
                    <m:ctrlPr>
                      <w:rPr>
                        <w:rFonts w:ascii="Cambria Math" w:hAnsi="Cambria Math"/>
                      </w:rPr>
                    </m:ctrlPr>
                  </m:fPr>
                  <m:num>
                    <m:r>
                      <m:rPr>
                        <m:sty m:val="p"/>
                      </m:rPr>
                      <w:rPr>
                        <w:rFonts w:ascii="Cambria Math" w:hAnsi="Cambria Math"/>
                      </w:rPr>
                      <m:t>1</m:t>
                    </m:r>
                  </m:num>
                  <m:den>
                    <m:r>
                      <w:rPr>
                        <w:rFonts w:ascii="Cambria Math" w:hAnsi="Cambria Math"/>
                      </w:rPr>
                      <m:t>Δz</m:t>
                    </m:r>
                  </m:den>
                </m:f>
                <m:r>
                  <w:rPr>
                    <w:rFonts w:ascii="Cambria Math" w:hAnsi="Cambria Math"/>
                  </w:rPr>
                  <m:t>B</m:t>
                </m:r>
                <m:sSubSup>
                  <m:sSubSupPr>
                    <m:ctrlPr>
                      <w:rPr>
                        <w:rFonts w:ascii="Cambria Math" w:hAnsi="Cambria Math"/>
                      </w:rPr>
                    </m:ctrlPr>
                  </m:sSub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ν</m:t>
                                </m:r>
                              </m:e>
                              <m:sub>
                                <m:r>
                                  <w:rPr>
                                    <w:rFonts w:ascii="Cambria Math" w:hAnsi="Cambria Math"/>
                                  </w:rPr>
                                  <m:t>t</m:t>
                                </m:r>
                              </m:sub>
                            </m:sSub>
                          </m:num>
                          <m:den>
                            <m:sSub>
                              <m:sSubPr>
                                <m:ctrlPr>
                                  <w:rPr>
                                    <w:rFonts w:ascii="Cambria Math" w:hAnsi="Cambria Math"/>
                                  </w:rPr>
                                </m:ctrlPr>
                              </m:sSubPr>
                              <m:e>
                                <m:r>
                                  <w:rPr>
                                    <w:rFonts w:ascii="Cambria Math" w:hAnsi="Cambria Math"/>
                                  </w:rPr>
                                  <m:t>σ</m:t>
                                </m:r>
                              </m:e>
                              <m:sub>
                                <m:r>
                                  <w:rPr>
                                    <w:rFonts w:ascii="Cambria Math" w:hAnsi="Cambria Math"/>
                                  </w:rPr>
                                  <m:t>k</m:t>
                                </m:r>
                              </m:sub>
                            </m:sSub>
                          </m:den>
                        </m:f>
                        <m:f>
                          <m:fPr>
                            <m:ctrlPr>
                              <w:rPr>
                                <w:rFonts w:ascii="Cambria Math" w:hAnsi="Cambria Math"/>
                              </w:rPr>
                            </m:ctrlPr>
                          </m:fPr>
                          <m:num>
                            <m:r>
                              <w:rPr>
                                <w:rFonts w:ascii="Cambria Math" w:hAnsi="Cambria Math"/>
                              </w:rPr>
                              <m:t>∂k</m:t>
                            </m:r>
                          </m:num>
                          <m:den>
                            <m:r>
                              <w:rPr>
                                <w:rFonts w:ascii="Cambria Math" w:hAnsi="Cambria Math"/>
                              </w:rPr>
                              <m:t>∂z</m:t>
                            </m:r>
                          </m:den>
                        </m:f>
                      </m:e>
                    </m:d>
                  </m:e>
                  <m:sub>
                    <m:r>
                      <w:rPr>
                        <w:rFonts w:ascii="Cambria Math" w:hAnsi="Cambria Math"/>
                      </w:rPr>
                      <m:t>z</m:t>
                    </m:r>
                  </m:sub>
                  <m:sup>
                    <m:r>
                      <w:rPr>
                        <w:rFonts w:ascii="Cambria Math" w:hAnsi="Cambria Math"/>
                      </w:rPr>
                      <m:t>z</m:t>
                    </m:r>
                    <m:r>
                      <m:rPr>
                        <m:sty m:val="p"/>
                      </m:rPr>
                      <w:rPr>
                        <w:rFonts w:ascii="Cambria Math" w:hAnsi="Cambria Math"/>
                      </w:rPr>
                      <m:t>+</m:t>
                    </m:r>
                    <m:r>
                      <w:rPr>
                        <w:rFonts w:ascii="Cambria Math" w:hAnsi="Cambria Math"/>
                      </w:rPr>
                      <m:t>Δz</m:t>
                    </m:r>
                  </m:sup>
                </m:sSubSup>
              </m:e>
            </m:groupChr>
          </m:e>
          <m:lim>
            <m:r>
              <m:rPr>
                <m:nor/>
              </m:rPr>
              <m:t>diffusion</m:t>
            </m:r>
          </m:lim>
        </m:limLow>
      </m:oMath>
      <w:r w:rsidR="006E4EF0" w:rsidRPr="00B7030B">
        <w:tab/>
      </w:r>
      <w:r w:rsidR="00B3268F" w:rsidRPr="00B7030B">
        <w:rPr>
          <w:rStyle w:val="EquationCaption"/>
          <w:rFonts w:asciiTheme="minorHAnsi" w:hAnsiTheme="minorHAnsi"/>
        </w:rPr>
        <w:t>(</w:t>
      </w:r>
      <w:r w:rsidR="00B3268F">
        <w:rPr>
          <w:rStyle w:val="EquationCaption"/>
          <w:rFonts w:asciiTheme="minorHAnsi" w:hAnsiTheme="minorHAnsi"/>
        </w:rPr>
        <w:fldChar w:fldCharType="begin"/>
      </w:r>
      <w:r w:rsidR="00B3268F">
        <w:rPr>
          <w:rStyle w:val="EquationCaption"/>
          <w:rFonts w:asciiTheme="minorHAnsi" w:hAnsiTheme="minorHAnsi"/>
        </w:rPr>
        <w:instrText xml:space="preserve"> STYLEREF 1 \s </w:instrText>
      </w:r>
      <w:r w:rsidR="00B3268F">
        <w:rPr>
          <w:rStyle w:val="EquationCaption"/>
          <w:rFonts w:asciiTheme="minorHAnsi" w:hAnsiTheme="minorHAnsi"/>
        </w:rPr>
        <w:fldChar w:fldCharType="separate"/>
      </w:r>
      <w:r w:rsidR="00A95042">
        <w:rPr>
          <w:rStyle w:val="EquationCaption"/>
          <w:rFonts w:asciiTheme="minorHAnsi" w:hAnsiTheme="minorHAnsi"/>
          <w:noProof/>
        </w:rPr>
        <w:t>2</w:t>
      </w:r>
      <w:r w:rsidR="00B3268F">
        <w:rPr>
          <w:rStyle w:val="EquationCaption"/>
          <w:rFonts w:asciiTheme="minorHAnsi" w:hAnsiTheme="minorHAnsi"/>
        </w:rPr>
        <w:fldChar w:fldCharType="end"/>
      </w:r>
      <w:r w:rsidR="00B3268F">
        <w:rPr>
          <w:rStyle w:val="EquationCaption"/>
          <w:rFonts w:asciiTheme="minorHAnsi" w:hAnsiTheme="minorHAnsi"/>
        </w:rPr>
        <w:noBreakHyphen/>
      </w:r>
      <w:r w:rsidR="00B3268F">
        <w:rPr>
          <w:rStyle w:val="EquationCaption"/>
          <w:rFonts w:asciiTheme="minorHAnsi" w:hAnsiTheme="minorHAnsi"/>
        </w:rPr>
        <w:fldChar w:fldCharType="begin"/>
      </w:r>
      <w:r w:rsidR="00B3268F">
        <w:rPr>
          <w:rStyle w:val="EquationCaption"/>
          <w:rFonts w:asciiTheme="minorHAnsi" w:hAnsiTheme="minorHAnsi"/>
        </w:rPr>
        <w:instrText xml:space="preserve"> SEQ Equation \* ARABIC \s 1 </w:instrText>
      </w:r>
      <w:r w:rsidR="00B3268F">
        <w:rPr>
          <w:rStyle w:val="EquationCaption"/>
          <w:rFonts w:asciiTheme="minorHAnsi" w:hAnsiTheme="minorHAnsi"/>
        </w:rPr>
        <w:fldChar w:fldCharType="separate"/>
      </w:r>
      <w:r w:rsidR="00A95042">
        <w:rPr>
          <w:rStyle w:val="EquationCaption"/>
          <w:rFonts w:asciiTheme="minorHAnsi" w:hAnsiTheme="minorHAnsi"/>
          <w:noProof/>
        </w:rPr>
        <w:t>118</w:t>
      </w:r>
      <w:r w:rsidR="00B3268F">
        <w:rPr>
          <w:rStyle w:val="EquationCaption"/>
          <w:rFonts w:asciiTheme="minorHAnsi" w:hAnsiTheme="minorHAnsi"/>
        </w:rPr>
        <w:fldChar w:fldCharType="end"/>
      </w:r>
      <w:r w:rsidR="00B3268F" w:rsidRPr="00B7030B">
        <w:rPr>
          <w:rStyle w:val="EquationCaption"/>
          <w:rFonts w:asciiTheme="minorHAnsi" w:hAnsiTheme="minorHAnsi"/>
        </w:rPr>
        <w:t>)</w:t>
      </w:r>
    </w:p>
    <w:p w14:paraId="7ABEE966" w14:textId="77777777" w:rsidR="006E4EF0" w:rsidRPr="00B7030B" w:rsidRDefault="006E4EF0" w:rsidP="00B6554A"/>
    <w:p w14:paraId="090CD8FB" w14:textId="4246943D" w:rsidR="006E4EF0" w:rsidRDefault="006E4EF0" w:rsidP="00B6554A">
      <w:r w:rsidRPr="003E4060">
        <w:t xml:space="preserve">Then the differences developed in the previous section, </w:t>
      </w:r>
      <w:r w:rsidRPr="00C81CF2">
        <w:t xml:space="preserve">equations </w:t>
      </w:r>
      <w:r w:rsidR="00C81CF2" w:rsidRPr="00127D1D">
        <w:rPr>
          <w:b/>
          <w:bCs/>
        </w:rPr>
        <w:t>2-100</w:t>
      </w:r>
      <w:r w:rsidRPr="00C81CF2">
        <w:t xml:space="preserve"> and </w:t>
      </w:r>
      <w:r w:rsidR="00C81CF2" w:rsidRPr="00127D1D">
        <w:rPr>
          <w:b/>
          <w:bCs/>
        </w:rPr>
        <w:t>2-101</w:t>
      </w:r>
      <w:r w:rsidRPr="00C81CF2">
        <w:t>,</w:t>
      </w:r>
      <w:r w:rsidRPr="003E4060">
        <w:t xml:space="preserve"> are substituted into equation </w:t>
      </w:r>
      <w:r w:rsidRPr="00127D1D">
        <w:rPr>
          <w:b/>
          <w:bCs/>
        </w:rPr>
        <w:t>2</w:t>
      </w:r>
      <w:r w:rsidR="00B3268F" w:rsidRPr="00127D1D">
        <w:rPr>
          <w:b/>
          <w:bCs/>
        </w:rPr>
        <w:t>-117</w:t>
      </w:r>
      <w:r w:rsidRPr="003E4060">
        <w:t xml:space="preserve">.  The resulting equation can then be rearranged and simplified in order to explicitly solve for </w:t>
      </w:r>
      <w:r w:rsidRPr="003E4060">
        <w:rPr>
          <w:i/>
        </w:rPr>
        <w:t>k*</w:t>
      </w:r>
      <w:r w:rsidR="00E147EB">
        <w:rPr>
          <w:iCs/>
        </w:rPr>
        <w:t>,</w:t>
      </w:r>
      <w:r w:rsidRPr="003E4060">
        <w:t xml:space="preserve"> as shown in the equation below.</w:t>
      </w:r>
    </w:p>
    <w:p w14:paraId="4CECD074" w14:textId="77777777" w:rsidR="00C81CF2" w:rsidRPr="003E4060" w:rsidRDefault="00C81CF2" w:rsidP="00B6554A"/>
    <w:p w14:paraId="3405BF9E" w14:textId="61F579A0" w:rsidR="006E4EF0" w:rsidRPr="00B7030B" w:rsidRDefault="008F3173" w:rsidP="003E6106">
      <w:pPr>
        <w:jc w:val="right"/>
      </w:pPr>
      <m:oMathPara>
        <m:oMath>
          <m:r>
            <w:rPr>
              <w:rFonts w:ascii="Cambria Math" w:hAnsi="Cambria Math"/>
            </w:rPr>
            <m:t>k</m:t>
          </m:r>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num>
            <m:den>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den>
          </m:f>
          <m:r>
            <m:rPr>
              <m:sty m:val="p"/>
            </m:rPr>
            <w:rPr>
              <w:rFonts w:ascii="Cambria Math" w:hAnsi="Cambria Math"/>
            </w:rPr>
            <m:t>-</m:t>
          </m:r>
          <m:f>
            <m:fPr>
              <m:ctrlPr>
                <w:rPr>
                  <w:rFonts w:ascii="Cambria Math" w:hAnsi="Cambria Math"/>
                </w:rPr>
              </m:ctrlPr>
            </m:fPr>
            <m:num>
              <m:r>
                <w:rPr>
                  <w:rFonts w:ascii="Cambria Math" w:hAnsi="Cambria Math"/>
                </w:rPr>
                <m:t>Δt</m:t>
              </m:r>
            </m:num>
            <m:den>
              <m:r>
                <w:rPr>
                  <w:rFonts w:ascii="Cambria Math" w:hAnsi="Cambria Math"/>
                </w:rPr>
                <m:t>Δ</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k</m:t>
                  </m:r>
                </m:sub>
              </m:sSub>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den>
          </m:f>
          <m:d>
            <m:dPr>
              <m:ctrlPr>
                <w:rPr>
                  <w:rFonts w:ascii="Cambria Math" w:hAnsi="Cambria Math"/>
                </w:rPr>
              </m:ctrlPr>
            </m:dPr>
            <m:e>
              <m:sSubSup>
                <m:sSubSupPr>
                  <m:ctrlPr>
                    <w:rPr>
                      <w:rFonts w:ascii="Cambria Math" w:hAnsi="Cambria Math"/>
                    </w:rPr>
                  </m:ctrlPr>
                </m:sSubSup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sSubSup>
                <m:sSubSupPr>
                  <m:ctrlPr>
                    <w:rPr>
                      <w:rFonts w:ascii="Cambria Math" w:hAnsi="Cambria Math"/>
                    </w:rPr>
                  </m:ctrlPr>
                </m:sSubSupPr>
                <m:e>
                  <m:r>
                    <w:rPr>
                      <w:rFonts w:ascii="Cambria Math" w:hAnsi="Cambria Math"/>
                    </w:rPr>
                    <m:t>U</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i</m:t>
                  </m:r>
                  <m:r>
                    <m:rPr>
                      <m:sty m:val="p"/>
                    </m:rPr>
                    <w:rPr>
                      <w:rFonts w:ascii="Cambria Math" w:hAnsi="Cambria Math"/>
                    </w:rPr>
                    <m:t>-1,</m:t>
                  </m:r>
                  <m:r>
                    <w:rPr>
                      <w:rFonts w:ascii="Cambria Math" w:hAnsi="Cambria Math"/>
                    </w:rPr>
                    <m:t>k</m:t>
                  </m:r>
                </m:sub>
                <m:sup>
                  <m:r>
                    <w:rPr>
                      <w:rFonts w:ascii="Cambria Math" w:hAnsi="Cambria Math"/>
                    </w:rPr>
                    <m:t>n</m:t>
                  </m:r>
                </m:sup>
              </m:sSubSup>
              <m:sSubSup>
                <m:sSubSupPr>
                  <m:ctrlPr>
                    <w:rPr>
                      <w:rFonts w:ascii="Cambria Math" w:hAnsi="Cambria Math"/>
                    </w:rPr>
                  </m:ctrlPr>
                </m:sSubSupPr>
                <m:e>
                  <m:r>
                    <w:rPr>
                      <w:rFonts w:ascii="Cambria Math" w:hAnsi="Cambria Math"/>
                    </w:rPr>
                    <m:t>U</m:t>
                  </m:r>
                </m:e>
                <m:sub>
                  <m:r>
                    <w:rPr>
                      <w:rFonts w:ascii="Cambria Math" w:hAnsi="Cambria Math"/>
                    </w:rPr>
                    <m:t>i</m:t>
                  </m:r>
                  <m:r>
                    <m:rPr>
                      <m:sty m:val="p"/>
                    </m:rPr>
                    <w:rPr>
                      <w:rFonts w:ascii="Cambria Math" w:hAnsi="Cambria Math"/>
                    </w:rPr>
                    <m:t>-1,</m:t>
                  </m:r>
                  <m:r>
                    <w:rPr>
                      <w:rFonts w:ascii="Cambria Math" w:hAnsi="Cambria Math"/>
                    </w:rPr>
                    <m:t>k</m:t>
                  </m:r>
                </m:sub>
                <m:sup>
                  <m:r>
                    <w:rPr>
                      <w:rFonts w:ascii="Cambria Math" w:hAnsi="Cambria Math"/>
                    </w:rPr>
                    <m:t>n</m:t>
                  </m:r>
                </m:sup>
              </m:sSubSup>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-1,</m:t>
                  </m:r>
                  <m:r>
                    <w:rPr>
                      <w:rFonts w:ascii="Cambria Math" w:hAnsi="Cambria Math"/>
                    </w:rPr>
                    <m:t>k</m:t>
                  </m:r>
                </m:sub>
                <m:sup>
                  <m:r>
                    <w:rPr>
                      <w:rFonts w:ascii="Cambria Math" w:hAnsi="Cambria Math"/>
                    </w:rPr>
                    <m:t>n</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r>
                    <w:rPr>
                      <w:rFonts w:ascii="Cambria Math" w:hAnsi="Cambria Math"/>
                    </w:rPr>
                    <m:t>k</m:t>
                  </m:r>
                </m:sub>
                <m:sup>
                  <m:r>
                    <w:rPr>
                      <w:rFonts w:ascii="Cambria Math" w:hAnsi="Cambria Math"/>
                    </w:rPr>
                    <m:t>n</m:t>
                  </m:r>
                </m:sup>
              </m:sSubSup>
            </m:e>
          </m:d>
          <m:r>
            <m:rPr>
              <m:sty m:val="p"/>
            </m:rPr>
            <w:rPr>
              <w:rFonts w:ascii="Cambria Math" w:hAnsi="Cambria Math"/>
            </w:rPr>
            <w:br/>
          </m:r>
        </m:oMath>
      </m:oMathPara>
      <m:oMath>
        <m:r>
          <m:rPr>
            <m:sty m:val="p"/>
          </m:rPr>
          <w:rPr>
            <w:rFonts w:ascii="Cambria Math" w:hAnsi="Cambria Math"/>
          </w:rPr>
          <m:t>+</m:t>
        </m:r>
        <m:f>
          <m:fPr>
            <m:ctrlPr>
              <w:rPr>
                <w:rFonts w:ascii="Cambria Math" w:hAnsi="Cambria Math"/>
              </w:rPr>
            </m:ctrlPr>
          </m:fPr>
          <m:num>
            <m:r>
              <w:rPr>
                <w:rFonts w:ascii="Cambria Math" w:hAnsi="Cambria Math"/>
              </w:rPr>
              <m:t>Δt</m:t>
            </m:r>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num>
          <m:den>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den>
        </m:f>
        <m:d>
          <m:dPr>
            <m:ctrlPr>
              <w:rPr>
                <w:rFonts w:ascii="Cambria Math" w:hAnsi="Cambria Math"/>
              </w:rPr>
            </m:ctrlPr>
          </m:dPr>
          <m:e>
            <m:sSubSup>
              <m:sSubSupPr>
                <m:ctrlPr>
                  <w:rPr>
                    <w:rFonts w:ascii="Cambria Math" w:hAnsi="Cambria Math"/>
                  </w:rPr>
                </m:ctrlPr>
              </m:sSubSup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r>
              <m:rPr>
                <m:sty m:val="p"/>
              </m:rPr>
              <w:rPr>
                <w:rFonts w:ascii="Cambria Math" w:hAnsi="Cambria Math"/>
              </w:rPr>
              <m:t>+</m:t>
            </m:r>
            <m:sSubSup>
              <m:sSubSupPr>
                <m:ctrlPr>
                  <w:rPr>
                    <w:rFonts w:ascii="Cambria Math" w:hAnsi="Cambria Math"/>
                  </w:rPr>
                </m:ctrlPr>
              </m:sSubSupPr>
              <m:e>
                <m:r>
                  <w:rPr>
                    <w:rFonts w:ascii="Cambria Math" w:hAnsi="Cambria Math"/>
                  </w:rPr>
                  <m:t>G</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r>
              <m:rPr>
                <m:sty m:val="p"/>
              </m:rPr>
              <w:rPr>
                <w:rFonts w:ascii="Cambria Math" w:hAnsi="Cambria Math"/>
              </w:rPr>
              <m:t>-</m:t>
            </m:r>
            <m:sSubSup>
              <m:sSubSupPr>
                <m:ctrlPr>
                  <w:rPr>
                    <w:rFonts w:ascii="Cambria Math" w:hAnsi="Cambria Math"/>
                  </w:rPr>
                </m:ctrlPr>
              </m:sSubSupPr>
              <m:e>
                <m:r>
                  <w:rPr>
                    <w:rFonts w:ascii="Cambria Math" w:hAnsi="Cambria Math"/>
                  </w:rPr>
                  <m:t>ε</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r>
              <m:rPr>
                <m:sty m:val="p"/>
              </m:rPr>
              <w:rPr>
                <w:rFonts w:ascii="Cambria Math" w:hAnsi="Cambria Math"/>
              </w:rPr>
              <m:t>+</m:t>
            </m:r>
            <m:sSubSup>
              <m:sSubSupPr>
                <m:ctrlPr>
                  <w:rPr>
                    <w:rFonts w:ascii="Cambria Math" w:hAnsi="Cambria Math"/>
                  </w:rPr>
                </m:ctrlPr>
              </m:sSubSupPr>
              <m:e>
                <m:sSub>
                  <m:sSubPr>
                    <m:ctrlPr>
                      <w:rPr>
                        <w:rFonts w:ascii="Cambria Math" w:hAnsi="Cambria Math"/>
                      </w:rPr>
                    </m:ctrlPr>
                  </m:sSubPr>
                  <m:e>
                    <m:r>
                      <w:rPr>
                        <w:rFonts w:ascii="Cambria Math" w:hAnsi="Cambria Math"/>
                      </w:rPr>
                      <m:t>P</m:t>
                    </m:r>
                  </m:e>
                  <m:sub>
                    <m:r>
                      <w:rPr>
                        <w:rFonts w:ascii="Cambria Math" w:hAnsi="Cambria Math"/>
                      </w:rPr>
                      <m:t>k</m:t>
                    </m:r>
                  </m:sub>
                </m:sSub>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e>
        </m:d>
      </m:oMath>
      <w:r w:rsidR="006E4EF0" w:rsidRPr="00B7030B">
        <w:tab/>
      </w:r>
      <w:r w:rsidR="006E4EF0" w:rsidRPr="00B7030B">
        <w:tab/>
      </w:r>
      <w:r w:rsidR="00B3268F" w:rsidRPr="00B7030B">
        <w:rPr>
          <w:rStyle w:val="EquationCaption"/>
          <w:rFonts w:asciiTheme="minorHAnsi" w:hAnsiTheme="minorHAnsi"/>
        </w:rPr>
        <w:t>(</w:t>
      </w:r>
      <w:r w:rsidR="00B3268F">
        <w:rPr>
          <w:rStyle w:val="EquationCaption"/>
          <w:rFonts w:asciiTheme="minorHAnsi" w:hAnsiTheme="minorHAnsi"/>
        </w:rPr>
        <w:fldChar w:fldCharType="begin"/>
      </w:r>
      <w:r w:rsidR="00B3268F">
        <w:rPr>
          <w:rStyle w:val="EquationCaption"/>
          <w:rFonts w:asciiTheme="minorHAnsi" w:hAnsiTheme="minorHAnsi"/>
        </w:rPr>
        <w:instrText xml:space="preserve"> STYLEREF 1 \s </w:instrText>
      </w:r>
      <w:r w:rsidR="00B3268F">
        <w:rPr>
          <w:rStyle w:val="EquationCaption"/>
          <w:rFonts w:asciiTheme="minorHAnsi" w:hAnsiTheme="minorHAnsi"/>
        </w:rPr>
        <w:fldChar w:fldCharType="separate"/>
      </w:r>
      <w:r w:rsidR="00A95042">
        <w:rPr>
          <w:rStyle w:val="EquationCaption"/>
          <w:rFonts w:asciiTheme="minorHAnsi" w:hAnsiTheme="minorHAnsi"/>
          <w:noProof/>
        </w:rPr>
        <w:t>2</w:t>
      </w:r>
      <w:r w:rsidR="00B3268F">
        <w:rPr>
          <w:rStyle w:val="EquationCaption"/>
          <w:rFonts w:asciiTheme="minorHAnsi" w:hAnsiTheme="minorHAnsi"/>
        </w:rPr>
        <w:fldChar w:fldCharType="end"/>
      </w:r>
      <w:r w:rsidR="00B3268F">
        <w:rPr>
          <w:rStyle w:val="EquationCaption"/>
          <w:rFonts w:asciiTheme="minorHAnsi" w:hAnsiTheme="minorHAnsi"/>
        </w:rPr>
        <w:noBreakHyphen/>
      </w:r>
      <w:r w:rsidR="00B3268F">
        <w:rPr>
          <w:rStyle w:val="EquationCaption"/>
          <w:rFonts w:asciiTheme="minorHAnsi" w:hAnsiTheme="minorHAnsi"/>
        </w:rPr>
        <w:fldChar w:fldCharType="begin"/>
      </w:r>
      <w:r w:rsidR="00B3268F">
        <w:rPr>
          <w:rStyle w:val="EquationCaption"/>
          <w:rFonts w:asciiTheme="minorHAnsi" w:hAnsiTheme="minorHAnsi"/>
        </w:rPr>
        <w:instrText xml:space="preserve"> SEQ Equation \* ARABIC \s 1 </w:instrText>
      </w:r>
      <w:r w:rsidR="00B3268F">
        <w:rPr>
          <w:rStyle w:val="EquationCaption"/>
          <w:rFonts w:asciiTheme="minorHAnsi" w:hAnsiTheme="minorHAnsi"/>
        </w:rPr>
        <w:fldChar w:fldCharType="separate"/>
      </w:r>
      <w:r w:rsidR="00A95042">
        <w:rPr>
          <w:rStyle w:val="EquationCaption"/>
          <w:rFonts w:asciiTheme="minorHAnsi" w:hAnsiTheme="minorHAnsi"/>
          <w:noProof/>
        </w:rPr>
        <w:t>119</w:t>
      </w:r>
      <w:r w:rsidR="00B3268F">
        <w:rPr>
          <w:rStyle w:val="EquationCaption"/>
          <w:rFonts w:asciiTheme="minorHAnsi" w:hAnsiTheme="minorHAnsi"/>
        </w:rPr>
        <w:fldChar w:fldCharType="end"/>
      </w:r>
      <w:r w:rsidR="00B3268F" w:rsidRPr="00B7030B">
        <w:rPr>
          <w:rStyle w:val="EquationCaption"/>
          <w:rFonts w:asciiTheme="minorHAnsi" w:hAnsiTheme="minorHAnsi"/>
        </w:rPr>
        <w:t>)</w:t>
      </w:r>
    </w:p>
    <w:p w14:paraId="5B94E331" w14:textId="77777777" w:rsidR="006E4EF0" w:rsidRPr="003E4060" w:rsidRDefault="003E4060" w:rsidP="00B6554A">
      <w:r>
        <w:t>w</w:t>
      </w:r>
      <w:r w:rsidR="006E4EF0" w:rsidRPr="003E4060">
        <w:t xml:space="preserve">here </w:t>
      </w:r>
      <w:r w:rsidR="006E4EF0" w:rsidRPr="003E4060">
        <w:rPr>
          <w:i/>
        </w:rPr>
        <w:t>k</w:t>
      </w:r>
      <w:r w:rsidR="006E4EF0" w:rsidRPr="003E4060">
        <w:rPr>
          <w:i/>
          <w:vertAlign w:val="superscript"/>
        </w:rPr>
        <w:t>*</w:t>
      </w:r>
      <w:r w:rsidR="006E4EF0" w:rsidRPr="003E4060">
        <w:t xml:space="preserve"> is the kinetic turbulent energy at the next time step before the application of equation 2</w:t>
      </w:r>
      <w:r w:rsidR="00B3268F" w:rsidRPr="003E4060">
        <w:t>-118</w:t>
      </w:r>
      <w:r w:rsidR="006E4EF0" w:rsidRPr="003E4060">
        <w:t xml:space="preserve">.  </w:t>
      </w:r>
      <w:r w:rsidR="006E4EF0" w:rsidRPr="00127D1D">
        <w:rPr>
          <w:b/>
          <w:bCs/>
        </w:rPr>
        <w:t>Equation 2</w:t>
      </w:r>
      <w:r w:rsidR="00B3268F" w:rsidRPr="00127D1D">
        <w:rPr>
          <w:b/>
          <w:bCs/>
        </w:rPr>
        <w:t>-119</w:t>
      </w:r>
      <w:r w:rsidR="006E4EF0" w:rsidRPr="003E4060">
        <w:t xml:space="preserve"> is calculated for all of the layers in a segment except for the top and bottom layer.</w:t>
      </w:r>
    </w:p>
    <w:p w14:paraId="79DCC3FC" w14:textId="77777777" w:rsidR="006E4EF0" w:rsidRPr="003E4060" w:rsidRDefault="006E4EF0" w:rsidP="00B6554A"/>
    <w:p w14:paraId="25579E0C" w14:textId="04F205CD" w:rsidR="006E4EF0" w:rsidRDefault="006E4EF0" w:rsidP="00B6554A">
      <w:r w:rsidRPr="003E4060">
        <w:t xml:space="preserve">Next the finite differences developed in the previous section, </w:t>
      </w:r>
      <w:r w:rsidRPr="00F05EB7">
        <w:t>equations</w:t>
      </w:r>
      <w:r w:rsidRPr="00F05EB7">
        <w:rPr>
          <w:b/>
          <w:bCs/>
        </w:rPr>
        <w:t xml:space="preserve"> </w:t>
      </w:r>
      <w:r w:rsidR="00C81CF2" w:rsidRPr="00F05EB7">
        <w:rPr>
          <w:b/>
          <w:bCs/>
        </w:rPr>
        <w:t>2-106</w:t>
      </w:r>
      <w:r w:rsidRPr="00127D1D">
        <w:rPr>
          <w:b/>
          <w:bCs/>
        </w:rPr>
        <w:t xml:space="preserve"> </w:t>
      </w:r>
      <w:r w:rsidRPr="00F05EB7">
        <w:rPr>
          <w:rPrChange w:id="260" w:author="Honnalore Steissberg" w:date="2022-01-07T16:01:00Z">
            <w:rPr>
              <w:b/>
              <w:bCs/>
            </w:rPr>
          </w:rPrChange>
        </w:rPr>
        <w:t xml:space="preserve">and </w:t>
      </w:r>
      <w:r w:rsidR="00C81CF2" w:rsidRPr="00127D1D">
        <w:rPr>
          <w:b/>
          <w:bCs/>
        </w:rPr>
        <w:t>2-107</w:t>
      </w:r>
      <w:r w:rsidRPr="003E4060">
        <w:t xml:space="preserve">, along with the finite difference for the vertical convective term, </w:t>
      </w:r>
    </w:p>
    <w:p w14:paraId="2D5703CF" w14:textId="77777777" w:rsidR="00C81CF2" w:rsidRPr="003E4060" w:rsidRDefault="00C81CF2" w:rsidP="007552CD"/>
    <w:p w14:paraId="7E39E0AE" w14:textId="3C545C59" w:rsidR="006E4EF0" w:rsidRPr="00B7030B" w:rsidRDefault="00000000" w:rsidP="003E6106">
      <w:pPr>
        <w:jc w:val="right"/>
      </w:pPr>
      <m:oMath>
        <m:f>
          <m:fPr>
            <m:ctrlPr>
              <w:rPr>
                <w:rFonts w:ascii="Cambria Math" w:hAnsi="Cambria Math"/>
              </w:rPr>
            </m:ctrlPr>
          </m:fPr>
          <m:num>
            <m:r>
              <w:rPr>
                <w:rFonts w:ascii="Cambria Math" w:hAnsi="Cambria Math"/>
              </w:rPr>
              <m:t>∂</m:t>
            </m:r>
          </m:num>
          <m:den>
            <m:r>
              <w:rPr>
                <w:rFonts w:ascii="Cambria Math" w:hAnsi="Cambria Math"/>
              </w:rPr>
              <m:t>∂z</m:t>
            </m:r>
          </m:den>
        </m:f>
        <m:d>
          <m:dPr>
            <m:ctrlPr>
              <w:rPr>
                <w:rFonts w:ascii="Cambria Math" w:hAnsi="Cambria Math"/>
              </w:rPr>
            </m:ctrlPr>
          </m:dPr>
          <m:e>
            <m:r>
              <w:rPr>
                <w:rFonts w:ascii="Cambria Math" w:hAnsi="Cambria Math"/>
              </w:rPr>
              <m:t>kWBΔz</m:t>
            </m:r>
          </m:e>
        </m:d>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r>
                  <m:rPr>
                    <m:sty m:val="p"/>
                  </m:rPr>
                  <w:rPr>
                    <w:rFonts w:ascii="Cambria Math" w:hAnsi="Cambria Math"/>
                  </w:rPr>
                  <m:t>+1</m:t>
                </m:r>
              </m:sup>
            </m:sSubSup>
            <m:sSubSup>
              <m:sSubSupPr>
                <m:ctrlPr>
                  <w:rPr>
                    <w:rFonts w:ascii="Cambria Math" w:hAnsi="Cambria Math"/>
                  </w:rPr>
                </m:ctrlPr>
              </m:sSubSupPr>
              <m:e>
                <m:r>
                  <w:rPr>
                    <w:rFonts w:ascii="Cambria Math" w:hAnsi="Cambria Math"/>
                  </w:rPr>
                  <m:t>W</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r>
                  <m:rPr>
                    <m:sty m:val="p"/>
                  </m:rPr>
                  <w:rPr>
                    <w:rFonts w:ascii="Cambria Math" w:hAnsi="Cambria Math"/>
                  </w:rPr>
                  <m:t>+1</m:t>
                </m:r>
              </m:sup>
            </m:sSubSup>
            <m:sSubSup>
              <m:sSubSupPr>
                <m:ctrlPr>
                  <w:rPr>
                    <w:rFonts w:ascii="Cambria Math" w:hAnsi="Cambria Math"/>
                  </w:rPr>
                </m:ctrlPr>
              </m:sSubSupPr>
              <m:e>
                <m:r>
                  <w:rPr>
                    <w:rFonts w:ascii="Cambria Math" w:hAnsi="Cambria Math"/>
                  </w:rPr>
                  <m:t>W</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num>
          <m:den>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k</m:t>
                </m:r>
              </m:sub>
              <m:sup>
                <m:r>
                  <w:rPr>
                    <w:rFonts w:ascii="Cambria Math" w:hAnsi="Cambria Math"/>
                  </w:rPr>
                  <m:t>n</m:t>
                </m:r>
                <m:r>
                  <m:rPr>
                    <m:sty m:val="p"/>
                  </m:rPr>
                  <w:rPr>
                    <w:rFonts w:ascii="Cambria Math" w:hAnsi="Cambria Math"/>
                  </w:rPr>
                  <m:t>+1</m:t>
                </m:r>
              </m:sup>
            </m:sSubSup>
          </m:den>
        </m:f>
      </m:oMath>
      <w:r w:rsidR="006E4EF0" w:rsidRPr="00B7030B">
        <w:tab/>
      </w:r>
      <w:r w:rsidR="006E4EF0" w:rsidRPr="00B7030B">
        <w:tab/>
      </w:r>
      <w:r w:rsidR="006E4EF0" w:rsidRPr="00B7030B">
        <w:tab/>
      </w:r>
      <w:r w:rsidR="00B3268F" w:rsidRPr="00B7030B">
        <w:rPr>
          <w:rStyle w:val="EquationCaption"/>
          <w:rFonts w:asciiTheme="minorHAnsi" w:hAnsiTheme="minorHAnsi"/>
        </w:rPr>
        <w:t>(</w:t>
      </w:r>
      <w:r w:rsidR="00B3268F">
        <w:rPr>
          <w:rStyle w:val="EquationCaption"/>
          <w:rFonts w:asciiTheme="minorHAnsi" w:hAnsiTheme="minorHAnsi"/>
        </w:rPr>
        <w:fldChar w:fldCharType="begin"/>
      </w:r>
      <w:r w:rsidR="00B3268F">
        <w:rPr>
          <w:rStyle w:val="EquationCaption"/>
          <w:rFonts w:asciiTheme="minorHAnsi" w:hAnsiTheme="minorHAnsi"/>
        </w:rPr>
        <w:instrText xml:space="preserve"> STYLEREF 1 \s </w:instrText>
      </w:r>
      <w:r w:rsidR="00B3268F">
        <w:rPr>
          <w:rStyle w:val="EquationCaption"/>
          <w:rFonts w:asciiTheme="minorHAnsi" w:hAnsiTheme="minorHAnsi"/>
        </w:rPr>
        <w:fldChar w:fldCharType="separate"/>
      </w:r>
      <w:r w:rsidR="00A95042">
        <w:rPr>
          <w:rStyle w:val="EquationCaption"/>
          <w:rFonts w:asciiTheme="minorHAnsi" w:hAnsiTheme="minorHAnsi"/>
          <w:noProof/>
        </w:rPr>
        <w:t>2</w:t>
      </w:r>
      <w:r w:rsidR="00B3268F">
        <w:rPr>
          <w:rStyle w:val="EquationCaption"/>
          <w:rFonts w:asciiTheme="minorHAnsi" w:hAnsiTheme="minorHAnsi"/>
        </w:rPr>
        <w:fldChar w:fldCharType="end"/>
      </w:r>
      <w:r w:rsidR="00B3268F">
        <w:rPr>
          <w:rStyle w:val="EquationCaption"/>
          <w:rFonts w:asciiTheme="minorHAnsi" w:hAnsiTheme="minorHAnsi"/>
        </w:rPr>
        <w:noBreakHyphen/>
      </w:r>
      <w:r w:rsidR="00B3268F">
        <w:rPr>
          <w:rStyle w:val="EquationCaption"/>
          <w:rFonts w:asciiTheme="minorHAnsi" w:hAnsiTheme="minorHAnsi"/>
        </w:rPr>
        <w:fldChar w:fldCharType="begin"/>
      </w:r>
      <w:r w:rsidR="00B3268F">
        <w:rPr>
          <w:rStyle w:val="EquationCaption"/>
          <w:rFonts w:asciiTheme="minorHAnsi" w:hAnsiTheme="minorHAnsi"/>
        </w:rPr>
        <w:instrText xml:space="preserve"> SEQ Equation \* ARABIC \s 1 </w:instrText>
      </w:r>
      <w:r w:rsidR="00B3268F">
        <w:rPr>
          <w:rStyle w:val="EquationCaption"/>
          <w:rFonts w:asciiTheme="minorHAnsi" w:hAnsiTheme="minorHAnsi"/>
        </w:rPr>
        <w:fldChar w:fldCharType="separate"/>
      </w:r>
      <w:r w:rsidR="00A95042">
        <w:rPr>
          <w:rStyle w:val="EquationCaption"/>
          <w:rFonts w:asciiTheme="minorHAnsi" w:hAnsiTheme="minorHAnsi"/>
          <w:noProof/>
        </w:rPr>
        <w:t>120</w:t>
      </w:r>
      <w:r w:rsidR="00B3268F">
        <w:rPr>
          <w:rStyle w:val="EquationCaption"/>
          <w:rFonts w:asciiTheme="minorHAnsi" w:hAnsiTheme="minorHAnsi"/>
        </w:rPr>
        <w:fldChar w:fldCharType="end"/>
      </w:r>
      <w:r w:rsidR="00B3268F" w:rsidRPr="00B7030B">
        <w:rPr>
          <w:rStyle w:val="EquationCaption"/>
          <w:rFonts w:asciiTheme="minorHAnsi" w:hAnsiTheme="minorHAnsi"/>
        </w:rPr>
        <w:t>)</w:t>
      </w:r>
    </w:p>
    <w:p w14:paraId="0D6D742A" w14:textId="6B0CE925" w:rsidR="006E4EF0" w:rsidRPr="00B7030B" w:rsidRDefault="00000000" w:rsidP="003E6106">
      <w:pPr>
        <w:jc w:val="right"/>
        <w:rPr>
          <w:i/>
          <w:iCs/>
        </w:rPr>
      </w:pPr>
      <m:oMath>
        <m:sSubSup>
          <m:sSubSupPr>
            <m:ctrlPr>
              <w:rPr>
                <w:rFonts w:ascii="Cambria Math" w:hAnsi="Cambria Math"/>
                <w:i/>
                <w:iCs/>
              </w:rPr>
            </m:ctrlPr>
          </m:sSubSupPr>
          <m:e>
            <m:r>
              <w:rPr>
                <w:rFonts w:ascii="Cambria Math"/>
              </w:rPr>
              <m:t>k</m:t>
            </m:r>
          </m:e>
          <m:sub>
            <m:r>
              <w:rPr>
                <w:rFonts w:ascii="Cambria Math"/>
              </w:rPr>
              <m:t>i</m:t>
            </m:r>
            <m:r>
              <w:rPr>
                <w:rFonts w:ascii="Cambria Math"/>
              </w:rPr>
              <m:t>,</m:t>
            </m:r>
            <m:r>
              <w:rPr>
                <w:rFonts w:ascii="Cambria Math"/>
              </w:rPr>
              <m:t>k</m:t>
            </m:r>
            <m:r>
              <w:rPr>
                <w:rFonts w:ascii="Cambria Math"/>
              </w:rPr>
              <m:t>+1/2</m:t>
            </m:r>
          </m:sub>
          <m:sup>
            <m:r>
              <w:rPr>
                <w:rFonts w:ascii="Cambria Math"/>
              </w:rPr>
              <m:t>n</m:t>
            </m:r>
            <m:r>
              <w:rPr>
                <w:rFonts w:ascii="Cambria Math"/>
              </w:rPr>
              <m:t>+1</m:t>
            </m:r>
          </m:sup>
        </m:sSubSup>
        <m:r>
          <w:rPr>
            <w:rFonts w:ascii="Cambria Math"/>
          </w:rPr>
          <m:t>=</m:t>
        </m:r>
        <m:f>
          <m:fPr>
            <m:ctrlPr>
              <w:rPr>
                <w:rFonts w:ascii="Cambria Math" w:hAnsi="Cambria Math"/>
                <w:i/>
                <w:iCs/>
              </w:rPr>
            </m:ctrlPr>
          </m:fPr>
          <m:num>
            <m:sSubSup>
              <m:sSubSupPr>
                <m:ctrlPr>
                  <w:rPr>
                    <w:rFonts w:ascii="Cambria Math" w:hAnsi="Cambria Math"/>
                    <w:i/>
                    <w:iCs/>
                  </w:rPr>
                </m:ctrlPr>
              </m:sSubSupPr>
              <m:e>
                <m:r>
                  <w:rPr>
                    <w:rFonts w:ascii="Cambria Math"/>
                  </w:rPr>
                  <m:t>k</m:t>
                </m:r>
              </m:e>
              <m:sub>
                <m:r>
                  <w:rPr>
                    <w:rFonts w:ascii="Cambria Math"/>
                  </w:rPr>
                  <m:t>i</m:t>
                </m:r>
                <m:r>
                  <w:rPr>
                    <w:rFonts w:ascii="Cambria Math"/>
                  </w:rPr>
                  <m:t>,</m:t>
                </m:r>
                <m:r>
                  <w:rPr>
                    <w:rFonts w:ascii="Cambria Math"/>
                  </w:rPr>
                  <m:t>k</m:t>
                </m:r>
                <m:r>
                  <w:rPr>
                    <w:rFonts w:ascii="Cambria Math"/>
                  </w:rPr>
                  <m:t>+1</m:t>
                </m:r>
              </m:sub>
              <m:sup>
                <m:r>
                  <w:rPr>
                    <w:rFonts w:ascii="Cambria Math"/>
                  </w:rPr>
                  <m:t>n</m:t>
                </m:r>
                <m:r>
                  <w:rPr>
                    <w:rFonts w:ascii="Cambria Math"/>
                  </w:rPr>
                  <m:t>+1</m:t>
                </m:r>
              </m:sup>
            </m:sSubSup>
            <m:r>
              <w:rPr>
                <w:rFonts w:ascii="Cambria Math"/>
              </w:rPr>
              <m:t>+</m:t>
            </m:r>
            <m:sSubSup>
              <m:sSubSupPr>
                <m:ctrlPr>
                  <w:rPr>
                    <w:rFonts w:ascii="Cambria Math" w:hAnsi="Cambria Math"/>
                    <w:i/>
                    <w:iCs/>
                  </w:rPr>
                </m:ctrlPr>
              </m:sSubSupPr>
              <m:e>
                <m:r>
                  <w:rPr>
                    <w:rFonts w:ascii="Cambria Math"/>
                  </w:rPr>
                  <m:t>k</m:t>
                </m:r>
              </m:e>
              <m:sub>
                <m:r>
                  <w:rPr>
                    <w:rFonts w:ascii="Cambria Math"/>
                  </w:rPr>
                  <m:t>i</m:t>
                </m:r>
                <m:r>
                  <w:rPr>
                    <w:rFonts w:ascii="Cambria Math"/>
                  </w:rPr>
                  <m:t>,</m:t>
                </m:r>
                <m:r>
                  <w:rPr>
                    <w:rFonts w:ascii="Cambria Math"/>
                  </w:rPr>
                  <m:t>k</m:t>
                </m:r>
              </m:sub>
              <m:sup>
                <m:r>
                  <w:rPr>
                    <w:rFonts w:ascii="Cambria Math"/>
                  </w:rPr>
                  <m:t>n</m:t>
                </m:r>
                <m:r>
                  <w:rPr>
                    <w:rFonts w:ascii="Cambria Math"/>
                  </w:rPr>
                  <m:t>+1</m:t>
                </m:r>
              </m:sup>
            </m:sSubSup>
          </m:num>
          <m:den>
            <m:r>
              <w:rPr>
                <w:rFonts w:ascii="Cambria Math"/>
              </w:rPr>
              <m:t>2</m:t>
            </m:r>
          </m:den>
        </m:f>
      </m:oMath>
      <w:r w:rsidR="006E4EF0" w:rsidRPr="00B7030B">
        <w:rPr>
          <w:iCs/>
        </w:rPr>
        <w:tab/>
      </w:r>
      <w:r w:rsidR="006E4EF0" w:rsidRPr="00B7030B">
        <w:rPr>
          <w:iCs/>
        </w:rPr>
        <w:tab/>
      </w:r>
      <w:r w:rsidR="006E4EF0" w:rsidRPr="00B7030B">
        <w:rPr>
          <w:iCs/>
        </w:rPr>
        <w:tab/>
      </w:r>
      <w:r w:rsidR="006E4EF0" w:rsidRPr="00B7030B">
        <w:rPr>
          <w:iCs/>
        </w:rPr>
        <w:tab/>
      </w:r>
      <w:r w:rsidR="006E4EF0" w:rsidRPr="00B7030B">
        <w:rPr>
          <w:iCs/>
        </w:rPr>
        <w:tab/>
      </w:r>
      <w:r w:rsidR="00B3268F" w:rsidRPr="00B7030B">
        <w:rPr>
          <w:rStyle w:val="EquationCaption"/>
          <w:rFonts w:asciiTheme="minorHAnsi" w:hAnsiTheme="minorHAnsi"/>
        </w:rPr>
        <w:t>(</w:t>
      </w:r>
      <w:r w:rsidR="00B3268F">
        <w:rPr>
          <w:rStyle w:val="EquationCaption"/>
          <w:rFonts w:asciiTheme="minorHAnsi" w:hAnsiTheme="minorHAnsi"/>
        </w:rPr>
        <w:fldChar w:fldCharType="begin"/>
      </w:r>
      <w:r w:rsidR="00B3268F">
        <w:rPr>
          <w:rStyle w:val="EquationCaption"/>
          <w:rFonts w:asciiTheme="minorHAnsi" w:hAnsiTheme="minorHAnsi"/>
        </w:rPr>
        <w:instrText xml:space="preserve"> STYLEREF 1 \s </w:instrText>
      </w:r>
      <w:r w:rsidR="00B3268F">
        <w:rPr>
          <w:rStyle w:val="EquationCaption"/>
          <w:rFonts w:asciiTheme="minorHAnsi" w:hAnsiTheme="minorHAnsi"/>
        </w:rPr>
        <w:fldChar w:fldCharType="separate"/>
      </w:r>
      <w:r w:rsidR="00A95042">
        <w:rPr>
          <w:rStyle w:val="EquationCaption"/>
          <w:rFonts w:asciiTheme="minorHAnsi" w:hAnsiTheme="minorHAnsi"/>
          <w:noProof/>
        </w:rPr>
        <w:t>2</w:t>
      </w:r>
      <w:r w:rsidR="00B3268F">
        <w:rPr>
          <w:rStyle w:val="EquationCaption"/>
          <w:rFonts w:asciiTheme="minorHAnsi" w:hAnsiTheme="minorHAnsi"/>
        </w:rPr>
        <w:fldChar w:fldCharType="end"/>
      </w:r>
      <w:r w:rsidR="00B3268F">
        <w:rPr>
          <w:rStyle w:val="EquationCaption"/>
          <w:rFonts w:asciiTheme="minorHAnsi" w:hAnsiTheme="minorHAnsi"/>
        </w:rPr>
        <w:noBreakHyphen/>
      </w:r>
      <w:r w:rsidR="00B3268F">
        <w:rPr>
          <w:rStyle w:val="EquationCaption"/>
          <w:rFonts w:asciiTheme="minorHAnsi" w:hAnsiTheme="minorHAnsi"/>
        </w:rPr>
        <w:fldChar w:fldCharType="begin"/>
      </w:r>
      <w:r w:rsidR="00B3268F">
        <w:rPr>
          <w:rStyle w:val="EquationCaption"/>
          <w:rFonts w:asciiTheme="minorHAnsi" w:hAnsiTheme="minorHAnsi"/>
        </w:rPr>
        <w:instrText xml:space="preserve"> SEQ Equation \* ARABIC \s 1 </w:instrText>
      </w:r>
      <w:r w:rsidR="00B3268F">
        <w:rPr>
          <w:rStyle w:val="EquationCaption"/>
          <w:rFonts w:asciiTheme="minorHAnsi" w:hAnsiTheme="minorHAnsi"/>
        </w:rPr>
        <w:fldChar w:fldCharType="separate"/>
      </w:r>
      <w:r w:rsidR="00A95042">
        <w:rPr>
          <w:rStyle w:val="EquationCaption"/>
          <w:rFonts w:asciiTheme="minorHAnsi" w:hAnsiTheme="minorHAnsi"/>
          <w:noProof/>
        </w:rPr>
        <w:t>121</w:t>
      </w:r>
      <w:r w:rsidR="00B3268F">
        <w:rPr>
          <w:rStyle w:val="EquationCaption"/>
          <w:rFonts w:asciiTheme="minorHAnsi" w:hAnsiTheme="minorHAnsi"/>
        </w:rPr>
        <w:fldChar w:fldCharType="end"/>
      </w:r>
      <w:r w:rsidR="00B3268F" w:rsidRPr="00B7030B">
        <w:rPr>
          <w:rStyle w:val="EquationCaption"/>
          <w:rFonts w:asciiTheme="minorHAnsi" w:hAnsiTheme="minorHAnsi"/>
        </w:rPr>
        <w:t>)</w:t>
      </w:r>
      <w:r w:rsidR="006E4EF0" w:rsidRPr="00B7030B">
        <w:rPr>
          <w:i/>
          <w:iCs/>
        </w:rPr>
        <w:t xml:space="preserve"> </w:t>
      </w:r>
    </w:p>
    <w:p w14:paraId="3B0E39F6" w14:textId="649E87DF" w:rsidR="006E4EF0" w:rsidRDefault="00000000" w:rsidP="003E6106">
      <w:pPr>
        <w:jc w:val="right"/>
        <w:rPr>
          <w:rStyle w:val="EquationCaption"/>
          <w:rFonts w:asciiTheme="minorHAnsi" w:hAnsiTheme="minorHAnsi"/>
        </w:rPr>
      </w:pPr>
      <m:oMath>
        <m:sSubSup>
          <m:sSubSupPr>
            <m:ctrlPr>
              <w:rPr>
                <w:rFonts w:ascii="Cambria Math" w:hAnsi="Cambria Math"/>
                <w:i/>
                <w:iCs/>
              </w:rPr>
            </m:ctrlPr>
          </m:sSubSupPr>
          <m:e>
            <m:r>
              <w:rPr>
                <w:rFonts w:ascii="Cambria Math"/>
              </w:rPr>
              <m:t>k</m:t>
            </m:r>
          </m:e>
          <m:sub>
            <m:r>
              <w:rPr>
                <w:rFonts w:ascii="Cambria Math"/>
              </w:rPr>
              <m:t>i</m:t>
            </m:r>
            <m:r>
              <w:rPr>
                <w:rFonts w:ascii="Cambria Math"/>
              </w:rPr>
              <m:t>,</m:t>
            </m:r>
            <m:r>
              <w:rPr>
                <w:rFonts w:ascii="Cambria Math"/>
              </w:rPr>
              <m:t>k</m:t>
            </m:r>
            <m:r>
              <w:rPr>
                <w:rFonts w:ascii="Cambria Math"/>
              </w:rPr>
              <m:t>-</m:t>
            </m:r>
            <m:r>
              <w:rPr>
                <w:rFonts w:ascii="Cambria Math"/>
              </w:rPr>
              <m:t>1/2</m:t>
            </m:r>
          </m:sub>
          <m:sup>
            <m:r>
              <w:rPr>
                <w:rFonts w:ascii="Cambria Math"/>
              </w:rPr>
              <m:t>n</m:t>
            </m:r>
            <m:r>
              <w:rPr>
                <w:rFonts w:ascii="Cambria Math"/>
              </w:rPr>
              <m:t>+1</m:t>
            </m:r>
          </m:sup>
        </m:sSubSup>
        <m:r>
          <w:rPr>
            <w:rFonts w:ascii="Cambria Math"/>
          </w:rPr>
          <m:t>=</m:t>
        </m:r>
        <m:f>
          <m:fPr>
            <m:ctrlPr>
              <w:rPr>
                <w:rFonts w:ascii="Cambria Math" w:hAnsi="Cambria Math"/>
                <w:i/>
                <w:iCs/>
              </w:rPr>
            </m:ctrlPr>
          </m:fPr>
          <m:num>
            <m:sSubSup>
              <m:sSubSupPr>
                <m:ctrlPr>
                  <w:rPr>
                    <w:rFonts w:ascii="Cambria Math" w:hAnsi="Cambria Math"/>
                    <w:i/>
                    <w:iCs/>
                  </w:rPr>
                </m:ctrlPr>
              </m:sSubSupPr>
              <m:e>
                <m:r>
                  <w:rPr>
                    <w:rFonts w:ascii="Cambria Math"/>
                  </w:rPr>
                  <m:t>k</m:t>
                </m:r>
              </m:e>
              <m:sub>
                <m:r>
                  <w:rPr>
                    <w:rFonts w:ascii="Cambria Math"/>
                  </w:rPr>
                  <m:t>i</m:t>
                </m:r>
                <m:r>
                  <w:rPr>
                    <w:rFonts w:ascii="Cambria Math"/>
                  </w:rPr>
                  <m:t>,</m:t>
                </m:r>
                <m:r>
                  <w:rPr>
                    <w:rFonts w:ascii="Cambria Math"/>
                  </w:rPr>
                  <m:t>k</m:t>
                </m:r>
              </m:sub>
              <m:sup>
                <m:r>
                  <w:rPr>
                    <w:rFonts w:ascii="Cambria Math"/>
                  </w:rPr>
                  <m:t>n</m:t>
                </m:r>
                <m:r>
                  <w:rPr>
                    <w:rFonts w:ascii="Cambria Math"/>
                  </w:rPr>
                  <m:t>+1</m:t>
                </m:r>
              </m:sup>
            </m:sSubSup>
            <m:r>
              <w:rPr>
                <w:rFonts w:ascii="Cambria Math"/>
              </w:rPr>
              <m:t>+</m:t>
            </m:r>
            <m:sSubSup>
              <m:sSubSupPr>
                <m:ctrlPr>
                  <w:rPr>
                    <w:rFonts w:ascii="Cambria Math" w:hAnsi="Cambria Math"/>
                    <w:i/>
                    <w:iCs/>
                  </w:rPr>
                </m:ctrlPr>
              </m:sSubSupPr>
              <m:e>
                <m:r>
                  <w:rPr>
                    <w:rFonts w:ascii="Cambria Math"/>
                  </w:rPr>
                  <m:t>k</m:t>
                </m:r>
              </m:e>
              <m:sub>
                <m:r>
                  <w:rPr>
                    <w:rFonts w:ascii="Cambria Math"/>
                  </w:rPr>
                  <m:t>i</m:t>
                </m:r>
                <m:r>
                  <w:rPr>
                    <w:rFonts w:ascii="Cambria Math"/>
                  </w:rPr>
                  <m:t>,</m:t>
                </m:r>
                <m:r>
                  <w:rPr>
                    <w:rFonts w:ascii="Cambria Math"/>
                  </w:rPr>
                  <m:t>k</m:t>
                </m:r>
                <m:r>
                  <w:rPr>
                    <w:rFonts w:ascii="Cambria Math"/>
                  </w:rPr>
                  <m:t>-</m:t>
                </m:r>
                <m:r>
                  <w:rPr>
                    <w:rFonts w:ascii="Cambria Math"/>
                  </w:rPr>
                  <m:t>1</m:t>
                </m:r>
              </m:sub>
              <m:sup>
                <m:r>
                  <w:rPr>
                    <w:rFonts w:ascii="Cambria Math"/>
                  </w:rPr>
                  <m:t>n</m:t>
                </m:r>
                <m:r>
                  <w:rPr>
                    <w:rFonts w:ascii="Cambria Math"/>
                  </w:rPr>
                  <m:t>+1</m:t>
                </m:r>
              </m:sup>
            </m:sSubSup>
          </m:num>
          <m:den>
            <m:r>
              <w:rPr>
                <w:rFonts w:ascii="Cambria Math"/>
              </w:rPr>
              <m:t>2</m:t>
            </m:r>
          </m:den>
        </m:f>
      </m:oMath>
      <w:r w:rsidR="006E4EF0" w:rsidRPr="00B7030B">
        <w:rPr>
          <w:iCs/>
        </w:rPr>
        <w:tab/>
      </w:r>
      <w:r w:rsidR="006E4EF0" w:rsidRPr="00B7030B">
        <w:rPr>
          <w:iCs/>
        </w:rPr>
        <w:tab/>
      </w:r>
      <w:r w:rsidR="006E4EF0" w:rsidRPr="00B7030B">
        <w:rPr>
          <w:iCs/>
        </w:rPr>
        <w:tab/>
      </w:r>
      <w:r w:rsidR="006E4EF0" w:rsidRPr="00B7030B">
        <w:rPr>
          <w:iCs/>
        </w:rPr>
        <w:tab/>
      </w:r>
      <w:r w:rsidR="006E4EF0" w:rsidRPr="00B7030B">
        <w:rPr>
          <w:iCs/>
        </w:rPr>
        <w:tab/>
      </w:r>
      <w:r w:rsidR="00B3268F" w:rsidRPr="00B7030B">
        <w:rPr>
          <w:rStyle w:val="EquationCaption"/>
          <w:rFonts w:asciiTheme="minorHAnsi" w:hAnsiTheme="minorHAnsi"/>
        </w:rPr>
        <w:t>(</w:t>
      </w:r>
      <w:r w:rsidR="00B3268F">
        <w:rPr>
          <w:rStyle w:val="EquationCaption"/>
          <w:rFonts w:asciiTheme="minorHAnsi" w:hAnsiTheme="minorHAnsi"/>
        </w:rPr>
        <w:fldChar w:fldCharType="begin"/>
      </w:r>
      <w:r w:rsidR="00B3268F">
        <w:rPr>
          <w:rStyle w:val="EquationCaption"/>
          <w:rFonts w:asciiTheme="minorHAnsi" w:hAnsiTheme="minorHAnsi"/>
        </w:rPr>
        <w:instrText xml:space="preserve"> STYLEREF 1 \s </w:instrText>
      </w:r>
      <w:r w:rsidR="00B3268F">
        <w:rPr>
          <w:rStyle w:val="EquationCaption"/>
          <w:rFonts w:asciiTheme="minorHAnsi" w:hAnsiTheme="minorHAnsi"/>
        </w:rPr>
        <w:fldChar w:fldCharType="separate"/>
      </w:r>
      <w:r w:rsidR="00A95042">
        <w:rPr>
          <w:rStyle w:val="EquationCaption"/>
          <w:rFonts w:asciiTheme="minorHAnsi" w:hAnsiTheme="minorHAnsi"/>
          <w:noProof/>
        </w:rPr>
        <w:t>2</w:t>
      </w:r>
      <w:r w:rsidR="00B3268F">
        <w:rPr>
          <w:rStyle w:val="EquationCaption"/>
          <w:rFonts w:asciiTheme="minorHAnsi" w:hAnsiTheme="minorHAnsi"/>
        </w:rPr>
        <w:fldChar w:fldCharType="end"/>
      </w:r>
      <w:r w:rsidR="00B3268F">
        <w:rPr>
          <w:rStyle w:val="EquationCaption"/>
          <w:rFonts w:asciiTheme="minorHAnsi" w:hAnsiTheme="minorHAnsi"/>
        </w:rPr>
        <w:noBreakHyphen/>
      </w:r>
      <w:r w:rsidR="00B3268F">
        <w:rPr>
          <w:rStyle w:val="EquationCaption"/>
          <w:rFonts w:asciiTheme="minorHAnsi" w:hAnsiTheme="minorHAnsi"/>
        </w:rPr>
        <w:fldChar w:fldCharType="begin"/>
      </w:r>
      <w:r w:rsidR="00B3268F">
        <w:rPr>
          <w:rStyle w:val="EquationCaption"/>
          <w:rFonts w:asciiTheme="minorHAnsi" w:hAnsiTheme="minorHAnsi"/>
        </w:rPr>
        <w:instrText xml:space="preserve"> SEQ Equation \* ARABIC \s 1 </w:instrText>
      </w:r>
      <w:r w:rsidR="00B3268F">
        <w:rPr>
          <w:rStyle w:val="EquationCaption"/>
          <w:rFonts w:asciiTheme="minorHAnsi" w:hAnsiTheme="minorHAnsi"/>
        </w:rPr>
        <w:fldChar w:fldCharType="separate"/>
      </w:r>
      <w:r w:rsidR="00A95042">
        <w:rPr>
          <w:rStyle w:val="EquationCaption"/>
          <w:rFonts w:asciiTheme="minorHAnsi" w:hAnsiTheme="minorHAnsi"/>
          <w:noProof/>
        </w:rPr>
        <w:t>122</w:t>
      </w:r>
      <w:r w:rsidR="00B3268F">
        <w:rPr>
          <w:rStyle w:val="EquationCaption"/>
          <w:rFonts w:asciiTheme="minorHAnsi" w:hAnsiTheme="minorHAnsi"/>
        </w:rPr>
        <w:fldChar w:fldCharType="end"/>
      </w:r>
      <w:r w:rsidR="00B3268F" w:rsidRPr="00B7030B">
        <w:rPr>
          <w:rStyle w:val="EquationCaption"/>
          <w:rFonts w:asciiTheme="minorHAnsi" w:hAnsiTheme="minorHAnsi"/>
        </w:rPr>
        <w:t>)</w:t>
      </w:r>
    </w:p>
    <w:p w14:paraId="77E62077" w14:textId="77777777" w:rsidR="001C33DF" w:rsidRDefault="001C33DF" w:rsidP="00B6554A"/>
    <w:p w14:paraId="2BD26FE1" w14:textId="518383A8" w:rsidR="00B3268F" w:rsidRPr="00127D1D" w:rsidRDefault="00B3268F" w:rsidP="00B6554A">
      <w:pPr>
        <w:rPr>
          <w:b/>
          <w:bCs/>
        </w:rPr>
      </w:pPr>
      <w:r w:rsidRPr="00C81CF2">
        <w:t xml:space="preserve">are substituted into </w:t>
      </w:r>
      <w:r w:rsidRPr="003860E5">
        <w:t>equation</w:t>
      </w:r>
      <w:r w:rsidRPr="00127D1D">
        <w:rPr>
          <w:b/>
          <w:bCs/>
        </w:rPr>
        <w:t xml:space="preserve"> 2-118.</w:t>
      </w:r>
    </w:p>
    <w:p w14:paraId="431AD897" w14:textId="77777777" w:rsidR="00B3268F" w:rsidRPr="00B7030B" w:rsidRDefault="00B3268F" w:rsidP="008565FA"/>
    <w:p w14:paraId="77F3E820" w14:textId="77777777" w:rsidR="006E4EF0" w:rsidRPr="00C81CF2" w:rsidRDefault="006E4EF0" w:rsidP="00B6554A">
      <w:r w:rsidRPr="00C81CF2">
        <w:t xml:space="preserve">The resulting equation can then be simplified to a tridiagonal matrix solution format, </w:t>
      </w:r>
    </w:p>
    <w:p w14:paraId="631D1A92" w14:textId="77777777" w:rsidR="006E4EF0" w:rsidRPr="00B7030B" w:rsidRDefault="006E4EF0" w:rsidP="00B6554A"/>
    <w:p w14:paraId="6E91321F" w14:textId="05F1762A" w:rsidR="006E4EF0" w:rsidRPr="00B7030B" w:rsidRDefault="008F3173" w:rsidP="003E6106">
      <w:pPr>
        <w:jc w:val="right"/>
      </w:pPr>
      <m:oMath>
        <m:r>
          <w:rPr>
            <w:rFonts w:ascii="Cambria Math" w:hAnsi="Cambria Math"/>
          </w:rPr>
          <m:t>AT</m:t>
        </m:r>
        <m:r>
          <m:rPr>
            <m:sty m:val="p"/>
          </m:rPr>
          <w:rPr>
            <w:rFonts w:ascii="Cambria Math" w:hAnsi="Cambria Math" w:cs="Cambria Math"/>
          </w:rPr>
          <m:t>⋅</m:t>
        </m:r>
        <m:sSubSup>
          <m:sSubSupPr>
            <m:ctrlPr>
              <w:rPr>
                <w:rFonts w:ascii="Cambria Math" w:hAnsi="Cambria Math"/>
              </w:rPr>
            </m:ctrlPr>
          </m:sSubSupPr>
          <m:e>
            <m:r>
              <w:rPr>
                <w:rFonts w:ascii="Cambria Math" w:hAnsi="Cambria Math"/>
              </w:rPr>
              <m:t>k</m:t>
            </m:r>
          </m:e>
          <m:sub>
            <m:r>
              <w:rPr>
                <w:rFonts w:ascii="Cambria Math" w:hAnsi="Cambria Math"/>
              </w:rPr>
              <m:t>k</m:t>
            </m:r>
            <m:r>
              <m:rPr>
                <m:sty m:val="p"/>
              </m:rPr>
              <w:rPr>
                <w:rFonts w:ascii="Cambria Math" w:hAnsi="Cambria Math"/>
              </w:rPr>
              <m:t>-1</m:t>
            </m:r>
          </m:sub>
          <m:sup>
            <m:r>
              <w:rPr>
                <w:rFonts w:ascii="Cambria Math" w:hAnsi="Cambria Math"/>
              </w:rPr>
              <m:t>n</m:t>
            </m:r>
            <m:r>
              <m:rPr>
                <m:sty m:val="p"/>
              </m:rPr>
              <w:rPr>
                <w:rFonts w:ascii="Cambria Math" w:hAnsi="Cambria Math"/>
              </w:rPr>
              <m:t>+1</m:t>
            </m:r>
          </m:sup>
        </m:sSubSup>
        <m:r>
          <m:rPr>
            <m:sty m:val="p"/>
          </m:rPr>
          <w:rPr>
            <w:rFonts w:ascii="Cambria Math" w:hAnsi="Cambria Math"/>
          </w:rPr>
          <m:t>+</m:t>
        </m:r>
        <m:r>
          <w:rPr>
            <w:rFonts w:ascii="Cambria Math" w:hAnsi="Cambria Math"/>
          </w:rPr>
          <m:t>VT</m:t>
        </m:r>
        <m:r>
          <m:rPr>
            <m:sty m:val="p"/>
          </m:rPr>
          <w:rPr>
            <w:rFonts w:ascii="Cambria Math" w:hAnsi="Cambria Math" w:cs="Cambria Math"/>
          </w:rPr>
          <m:t>⋅</m:t>
        </m:r>
        <m:sSubSup>
          <m:sSubSupPr>
            <m:ctrlPr>
              <w:rPr>
                <w:rFonts w:ascii="Cambria Math" w:hAnsi="Cambria Math"/>
              </w:rPr>
            </m:ctrlPr>
          </m:sSubSupPr>
          <m:e>
            <m:r>
              <w:rPr>
                <w:rFonts w:ascii="Cambria Math" w:hAnsi="Cambria Math"/>
              </w:rPr>
              <m:t>k</m:t>
            </m:r>
          </m:e>
          <m:sub>
            <m:r>
              <w:rPr>
                <w:rFonts w:ascii="Cambria Math" w:hAnsi="Cambria Math"/>
              </w:rPr>
              <m:t>k</m:t>
            </m:r>
          </m:sub>
          <m:sup>
            <m:r>
              <w:rPr>
                <w:rFonts w:ascii="Cambria Math" w:hAnsi="Cambria Math"/>
              </w:rPr>
              <m:t>n</m:t>
            </m:r>
            <m:r>
              <m:rPr>
                <m:sty m:val="p"/>
              </m:rPr>
              <w:rPr>
                <w:rFonts w:ascii="Cambria Math" w:hAnsi="Cambria Math"/>
              </w:rPr>
              <m:t>+1</m:t>
            </m:r>
          </m:sup>
        </m:sSubSup>
        <m:r>
          <m:rPr>
            <m:sty m:val="p"/>
          </m:rPr>
          <w:rPr>
            <w:rFonts w:ascii="Cambria Math" w:hAnsi="Cambria Math"/>
          </w:rPr>
          <m:t>+</m:t>
        </m:r>
        <m:r>
          <w:rPr>
            <w:rFonts w:ascii="Cambria Math" w:hAnsi="Cambria Math"/>
          </w:rPr>
          <m:t>CT</m:t>
        </m:r>
        <m:r>
          <m:rPr>
            <m:sty m:val="p"/>
          </m:rPr>
          <w:rPr>
            <w:rFonts w:ascii="Cambria Math" w:hAnsi="Cambria Math" w:cs="Cambria Math"/>
          </w:rPr>
          <m:t>⋅</m:t>
        </m:r>
        <m:sSubSup>
          <m:sSubSupPr>
            <m:ctrlPr>
              <w:rPr>
                <w:rFonts w:ascii="Cambria Math" w:hAnsi="Cambria Math"/>
              </w:rPr>
            </m:ctrlPr>
          </m:sSubSupPr>
          <m:e>
            <m:r>
              <w:rPr>
                <w:rFonts w:ascii="Cambria Math" w:hAnsi="Cambria Math"/>
              </w:rPr>
              <m:t>k</m:t>
            </m:r>
          </m:e>
          <m:sub>
            <m:r>
              <w:rPr>
                <w:rFonts w:ascii="Cambria Math" w:hAnsi="Cambria Math"/>
              </w:rPr>
              <m:t>k</m:t>
            </m:r>
            <m:r>
              <m:rPr>
                <m:sty m:val="p"/>
              </m:rPr>
              <w:rPr>
                <w:rFonts w:ascii="Cambria Math" w:hAnsi="Cambria Math"/>
              </w:rPr>
              <m:t>+1</m:t>
            </m:r>
          </m:sub>
          <m:sup>
            <m:r>
              <w:rPr>
                <w:rFonts w:ascii="Cambria Math" w:hAnsi="Cambria Math"/>
              </w:rPr>
              <m:t>n</m:t>
            </m:r>
            <m:r>
              <m:rPr>
                <m:sty m:val="p"/>
              </m:rPr>
              <w:rPr>
                <w:rFonts w:ascii="Cambria Math" w:hAnsi="Cambria Math"/>
              </w:rPr>
              <m:t>+1</m:t>
            </m:r>
          </m:sup>
        </m:sSubSup>
        <m:r>
          <m:rPr>
            <m:sty m:val="p"/>
          </m:rPr>
          <w:rPr>
            <w:rFonts w:ascii="Cambria Math" w:hAnsi="Cambria Math"/>
          </w:rPr>
          <m:t>=</m:t>
        </m:r>
        <m:r>
          <w:rPr>
            <w:rFonts w:ascii="Cambria Math" w:hAnsi="Cambria Math"/>
          </w:rPr>
          <m:t>DT</m:t>
        </m:r>
      </m:oMath>
      <w:r w:rsidR="006E4EF0" w:rsidRPr="00B7030B">
        <w:tab/>
      </w:r>
      <w:r w:rsidR="006E4EF0" w:rsidRPr="00B7030B">
        <w:tab/>
      </w:r>
      <w:r w:rsidR="006E4EF0" w:rsidRPr="00B7030B">
        <w:tab/>
      </w:r>
      <w:r w:rsidR="006E4EF0" w:rsidRPr="00B7030B">
        <w:tab/>
      </w:r>
      <w:r w:rsidR="00B3268F" w:rsidRPr="00B7030B">
        <w:rPr>
          <w:rStyle w:val="EquationCaption"/>
          <w:rFonts w:asciiTheme="minorHAnsi" w:hAnsiTheme="minorHAnsi"/>
        </w:rPr>
        <w:t>(</w:t>
      </w:r>
      <w:r w:rsidR="00B3268F">
        <w:rPr>
          <w:rStyle w:val="EquationCaption"/>
          <w:rFonts w:asciiTheme="minorHAnsi" w:hAnsiTheme="minorHAnsi"/>
        </w:rPr>
        <w:fldChar w:fldCharType="begin"/>
      </w:r>
      <w:r w:rsidR="00B3268F">
        <w:rPr>
          <w:rStyle w:val="EquationCaption"/>
          <w:rFonts w:asciiTheme="minorHAnsi" w:hAnsiTheme="minorHAnsi"/>
        </w:rPr>
        <w:instrText xml:space="preserve"> STYLEREF 1 \s </w:instrText>
      </w:r>
      <w:r w:rsidR="00B3268F">
        <w:rPr>
          <w:rStyle w:val="EquationCaption"/>
          <w:rFonts w:asciiTheme="minorHAnsi" w:hAnsiTheme="minorHAnsi"/>
        </w:rPr>
        <w:fldChar w:fldCharType="separate"/>
      </w:r>
      <w:r w:rsidR="00A95042">
        <w:rPr>
          <w:rStyle w:val="EquationCaption"/>
          <w:rFonts w:asciiTheme="minorHAnsi" w:hAnsiTheme="minorHAnsi"/>
          <w:noProof/>
        </w:rPr>
        <w:t>2</w:t>
      </w:r>
      <w:r w:rsidR="00B3268F">
        <w:rPr>
          <w:rStyle w:val="EquationCaption"/>
          <w:rFonts w:asciiTheme="minorHAnsi" w:hAnsiTheme="minorHAnsi"/>
        </w:rPr>
        <w:fldChar w:fldCharType="end"/>
      </w:r>
      <w:r w:rsidR="00B3268F">
        <w:rPr>
          <w:rStyle w:val="EquationCaption"/>
          <w:rFonts w:asciiTheme="minorHAnsi" w:hAnsiTheme="minorHAnsi"/>
        </w:rPr>
        <w:noBreakHyphen/>
      </w:r>
      <w:r w:rsidR="00B3268F">
        <w:rPr>
          <w:rStyle w:val="EquationCaption"/>
          <w:rFonts w:asciiTheme="minorHAnsi" w:hAnsiTheme="minorHAnsi"/>
        </w:rPr>
        <w:fldChar w:fldCharType="begin"/>
      </w:r>
      <w:r w:rsidR="00B3268F">
        <w:rPr>
          <w:rStyle w:val="EquationCaption"/>
          <w:rFonts w:asciiTheme="minorHAnsi" w:hAnsiTheme="minorHAnsi"/>
        </w:rPr>
        <w:instrText xml:space="preserve"> SEQ Equation \* ARABIC \s 1 </w:instrText>
      </w:r>
      <w:r w:rsidR="00B3268F">
        <w:rPr>
          <w:rStyle w:val="EquationCaption"/>
          <w:rFonts w:asciiTheme="minorHAnsi" w:hAnsiTheme="minorHAnsi"/>
        </w:rPr>
        <w:fldChar w:fldCharType="separate"/>
      </w:r>
      <w:r w:rsidR="00A95042">
        <w:rPr>
          <w:rStyle w:val="EquationCaption"/>
          <w:rFonts w:asciiTheme="minorHAnsi" w:hAnsiTheme="minorHAnsi"/>
          <w:noProof/>
        </w:rPr>
        <w:t>123</w:t>
      </w:r>
      <w:r w:rsidR="00B3268F">
        <w:rPr>
          <w:rStyle w:val="EquationCaption"/>
          <w:rFonts w:asciiTheme="minorHAnsi" w:hAnsiTheme="minorHAnsi"/>
        </w:rPr>
        <w:fldChar w:fldCharType="end"/>
      </w:r>
      <w:r w:rsidR="00B3268F" w:rsidRPr="00B7030B">
        <w:rPr>
          <w:rStyle w:val="EquationCaption"/>
          <w:rFonts w:asciiTheme="minorHAnsi" w:hAnsiTheme="minorHAnsi"/>
        </w:rPr>
        <w:t>)</w:t>
      </w:r>
    </w:p>
    <w:p w14:paraId="533CBC5B" w14:textId="65A42FF0" w:rsidR="006E4EF0" w:rsidRPr="00C81CF2" w:rsidRDefault="00C63793" w:rsidP="00B6554A">
      <w:proofErr w:type="gramStart"/>
      <w:r>
        <w:t>w</w:t>
      </w:r>
      <w:r w:rsidR="006E4EF0" w:rsidRPr="00C81CF2">
        <w:t>here</w:t>
      </w:r>
      <w:proofErr w:type="gramEnd"/>
    </w:p>
    <w:p w14:paraId="5C12DAE1" w14:textId="77777777" w:rsidR="006E4EF0" w:rsidRPr="00B7030B" w:rsidRDefault="008F3173" w:rsidP="00B6554A">
      <m:oMathPara>
        <m:oMath>
          <m:r>
            <w:rPr>
              <w:rFonts w:ascii="Cambria Math" w:hAnsi="Cambria Math"/>
            </w:rPr>
            <m:t>AT</m:t>
          </m:r>
          <m:r>
            <m:rPr>
              <m:sty m:val="p"/>
            </m:rPr>
            <w:rPr>
              <w:rFonts w:ascii="Cambria Math" w:hAnsi="Cambria Math"/>
            </w:rPr>
            <m:t>=-</m:t>
          </m:r>
          <m:f>
            <m:fPr>
              <m:ctrlPr>
                <w:rPr>
                  <w:rFonts w:ascii="Cambria Math" w:hAnsi="Cambria Math"/>
                </w:rPr>
              </m:ctrlPr>
            </m:fPr>
            <m:num>
              <m:r>
                <w:rPr>
                  <w:rFonts w:ascii="Cambria Math" w:hAnsi="Cambria Math"/>
                </w:rPr>
                <m:t>Δt</m:t>
              </m:r>
            </m:num>
            <m:den>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den>
          </m:f>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W</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num>
                <m:den>
                  <m:r>
                    <m:rPr>
                      <m:sty m:val="p"/>
                    </m:rPr>
                    <w:rPr>
                      <w:rFonts w:ascii="Cambria Math" w:hAnsi="Cambria Math"/>
                    </w:rPr>
                    <m:t>2</m:t>
                  </m:r>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sSubSup>
                    <m:sSubSupPr>
                      <m:ctrlPr>
                        <w:rPr>
                          <w:rFonts w:ascii="Cambria Math" w:hAnsi="Cambria Math"/>
                        </w:rPr>
                      </m:ctrlPr>
                    </m:sSubSupPr>
                    <m:e>
                      <m:sSub>
                        <m:sSubPr>
                          <m:ctrlPr>
                            <w:rPr>
                              <w:rFonts w:ascii="Cambria Math" w:hAnsi="Cambria Math"/>
                            </w:rPr>
                          </m:ctrlPr>
                        </m:sSubPr>
                        <m:e>
                          <m:r>
                            <w:rPr>
                              <w:rFonts w:ascii="Cambria Math" w:hAnsi="Cambria Math"/>
                            </w:rPr>
                            <m:t>υ</m:t>
                          </m:r>
                        </m:e>
                        <m:sub>
                          <m:r>
                            <w:rPr>
                              <w:rFonts w:ascii="Cambria Math" w:hAnsi="Cambria Math"/>
                            </w:rPr>
                            <m:t>t</m:t>
                          </m:r>
                        </m:sub>
                      </m:sSub>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num>
                <m:den>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r>
                        <m:rPr>
                          <m:sty m:val="p"/>
                        </m:rPr>
                        <w:rPr>
                          <w:rFonts w:ascii="Cambria Math" w:hAnsi="Cambria Math"/>
                        </w:rPr>
                        <m:t>+1</m:t>
                      </m:r>
                    </m:sup>
                  </m:sSubSup>
                  <m:sSub>
                    <m:sSubPr>
                      <m:ctrlPr>
                        <w:rPr>
                          <w:rFonts w:ascii="Cambria Math" w:hAnsi="Cambria Math"/>
                        </w:rPr>
                      </m:ctrlPr>
                    </m:sSubPr>
                    <m:e>
                      <m:r>
                        <w:rPr>
                          <w:rFonts w:ascii="Cambria Math" w:hAnsi="Cambria Math"/>
                        </w:rPr>
                        <m:t>σ</m:t>
                      </m:r>
                    </m:e>
                    <m:sub>
                      <m:r>
                        <w:rPr>
                          <w:rFonts w:ascii="Cambria Math" w:hAnsi="Cambria Math"/>
                        </w:rPr>
                        <m:t>k</m:t>
                      </m:r>
                    </m:sub>
                  </m:sSub>
                </m:den>
              </m:f>
            </m:e>
          </m:d>
        </m:oMath>
      </m:oMathPara>
    </w:p>
    <w:p w14:paraId="5A63D230" w14:textId="77777777" w:rsidR="006E4EF0" w:rsidRPr="00B7030B" w:rsidRDefault="008F3173" w:rsidP="00B6554A">
      <m:oMathPara>
        <m:oMath>
          <m:r>
            <w:rPr>
              <w:rFonts w:ascii="Cambria Math" w:hAnsi="Cambria Math" w:cs="Cambria Math"/>
            </w:rPr>
            <m:t>V</m:t>
          </m:r>
          <m:r>
            <w:rPr>
              <w:rFonts w:ascii="Cambria Math" w:hAnsi="Cambria Math"/>
            </w:rPr>
            <m:t>T</m:t>
          </m:r>
          <m:r>
            <m:rPr>
              <m:sty m:val="p"/>
            </m:rPr>
            <w:rPr>
              <w:rFonts w:ascii="Cambria Math" w:hAnsi="Cambria Math"/>
            </w:rPr>
            <m:t>=</m:t>
          </m:r>
          <m:f>
            <m:fPr>
              <m:ctrlPr>
                <w:rPr>
                  <w:rFonts w:ascii="Cambria Math" w:hAnsi="Cambria Math"/>
                </w:rPr>
              </m:ctrlPr>
            </m:fPr>
            <m:num>
              <m:r>
                <w:rPr>
                  <w:rFonts w:ascii="Cambria Math" w:hAnsi="Cambria Math"/>
                </w:rPr>
                <m:t>Δt</m:t>
              </m:r>
            </m:num>
            <m:den>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den>
          </m:f>
          <m:d>
            <m:dPr>
              <m:ctrlPr>
                <w:rPr>
                  <w:rFonts w:ascii="Cambria Math" w:hAnsi="Cambria Math"/>
                </w:rPr>
              </m:ctrlPr>
            </m:dPr>
            <m:e>
              <m:r>
                <m:rPr>
                  <m:sty m:val="p"/>
                </m:rPr>
                <w:rPr>
                  <w:rFonts w:ascii="Cambria Math" w:hAnsi="Cambria Math"/>
                </w:rPr>
                <m:t>1+</m:t>
              </m:r>
              <m:f>
                <m:fPr>
                  <m:ctrlPr>
                    <w:rPr>
                      <w:rFonts w:ascii="Cambria Math" w:hAnsi="Cambria Math"/>
                    </w:rPr>
                  </m:ctrlPr>
                </m:fPr>
                <m:num>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num>
                <m:den>
                  <m:r>
                    <w:rPr>
                      <w:rFonts w:ascii="Cambria Math" w:hAnsi="Cambria Math"/>
                    </w:rPr>
                    <m:t>Δt</m:t>
                  </m:r>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W</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num>
                <m:den>
                  <m:r>
                    <m:rPr>
                      <m:sty m:val="p"/>
                    </m:rPr>
                    <w:rPr>
                      <w:rFonts w:ascii="Cambria Math" w:hAnsi="Cambria Math"/>
                    </w:rPr>
                    <m:t>2</m:t>
                  </m:r>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W</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num>
                <m:den>
                  <m:r>
                    <m:rPr>
                      <m:sty m:val="p"/>
                    </m:rPr>
                    <w:rPr>
                      <w:rFonts w:ascii="Cambria Math" w:hAnsi="Cambria Math"/>
                    </w:rPr>
                    <m:t>2</m:t>
                  </m:r>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sSubSup>
                    <m:sSubSupPr>
                      <m:ctrlPr>
                        <w:rPr>
                          <w:rFonts w:ascii="Cambria Math" w:hAnsi="Cambria Math"/>
                        </w:rPr>
                      </m:ctrlPr>
                    </m:sSubSupPr>
                    <m:e>
                      <m:sSub>
                        <m:sSubPr>
                          <m:ctrlPr>
                            <w:rPr>
                              <w:rFonts w:ascii="Cambria Math" w:hAnsi="Cambria Math"/>
                            </w:rPr>
                          </m:ctrlPr>
                        </m:sSubPr>
                        <m:e>
                          <m:r>
                            <w:rPr>
                              <w:rFonts w:ascii="Cambria Math" w:hAnsi="Cambria Math"/>
                            </w:rPr>
                            <m:t>ν</m:t>
                          </m:r>
                        </m:e>
                        <m:sub>
                          <m:r>
                            <w:rPr>
                              <w:rFonts w:ascii="Cambria Math" w:hAnsi="Cambria Math"/>
                            </w:rPr>
                            <m:t>t</m:t>
                          </m:r>
                        </m:sub>
                      </m:sSub>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num>
                <m:den>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r>
                        <m:rPr>
                          <m:sty m:val="p"/>
                        </m:rPr>
                        <w:rPr>
                          <w:rFonts w:ascii="Cambria Math" w:hAnsi="Cambria Math"/>
                        </w:rPr>
                        <m:t>+1</m:t>
                      </m:r>
                    </m:sup>
                  </m:sSubSup>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sSubSup>
                    <m:sSubSupPr>
                      <m:ctrlPr>
                        <w:rPr>
                          <w:rFonts w:ascii="Cambria Math" w:hAnsi="Cambria Math"/>
                        </w:rPr>
                      </m:ctrlPr>
                    </m:sSubSupPr>
                    <m:e>
                      <m:sSub>
                        <m:sSubPr>
                          <m:ctrlPr>
                            <w:rPr>
                              <w:rFonts w:ascii="Cambria Math" w:hAnsi="Cambria Math"/>
                            </w:rPr>
                          </m:ctrlPr>
                        </m:sSubPr>
                        <m:e>
                          <m:r>
                            <w:rPr>
                              <w:rFonts w:ascii="Cambria Math" w:hAnsi="Cambria Math"/>
                            </w:rPr>
                            <m:t>ν</m:t>
                          </m:r>
                        </m:e>
                        <m:sub>
                          <m:r>
                            <w:rPr>
                              <w:rFonts w:ascii="Cambria Math" w:hAnsi="Cambria Math"/>
                            </w:rPr>
                            <m:t>t</m:t>
                          </m:r>
                        </m:sub>
                      </m:sSub>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num>
                <m:den>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r>
                        <m:rPr>
                          <m:sty m:val="p"/>
                        </m:rPr>
                        <w:rPr>
                          <w:rFonts w:ascii="Cambria Math" w:hAnsi="Cambria Math"/>
                        </w:rPr>
                        <m:t>+1</m:t>
                      </m:r>
                    </m:sup>
                  </m:sSubSup>
                </m:den>
              </m:f>
            </m:e>
          </m:d>
        </m:oMath>
      </m:oMathPara>
    </w:p>
    <w:p w14:paraId="42835D38" w14:textId="77777777" w:rsidR="006E4EF0" w:rsidRPr="00B7030B" w:rsidRDefault="008F3173" w:rsidP="005611B1">
      <m:oMathPara>
        <m:oMath>
          <m:r>
            <w:rPr>
              <w:rFonts w:ascii="Cambria Math" w:hAnsi="Cambria Math" w:cs="Cambria Math"/>
            </w:rPr>
            <m:t>C</m:t>
          </m:r>
          <m:r>
            <w:rPr>
              <w:rFonts w:ascii="Cambria Math" w:hAnsi="Cambria Math"/>
            </w:rPr>
            <m:t>T</m:t>
          </m:r>
          <m:r>
            <m:rPr>
              <m:sty m:val="p"/>
            </m:rPr>
            <w:rPr>
              <w:rFonts w:ascii="Cambria Math" w:hAnsi="Cambria Math"/>
            </w:rPr>
            <m:t>=-</m:t>
          </m:r>
          <m:f>
            <m:fPr>
              <m:ctrlPr>
                <w:rPr>
                  <w:rFonts w:ascii="Cambria Math" w:hAnsi="Cambria Math"/>
                </w:rPr>
              </m:ctrlPr>
            </m:fPr>
            <m:num>
              <m:r>
                <w:rPr>
                  <w:rFonts w:ascii="Cambria Math" w:hAnsi="Cambria Math"/>
                </w:rPr>
                <m:t>Δt</m:t>
              </m:r>
            </m:num>
            <m:den>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den>
          </m:f>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W</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num>
                <m:den>
                  <m:r>
                    <m:rPr>
                      <m:sty m:val="p"/>
                    </m:rPr>
                    <w:rPr>
                      <w:rFonts w:ascii="Cambria Math" w:hAnsi="Cambria Math"/>
                    </w:rPr>
                    <m:t>2</m:t>
                  </m:r>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sSubSup>
                    <m:sSubSupPr>
                      <m:ctrlPr>
                        <w:rPr>
                          <w:rFonts w:ascii="Cambria Math" w:hAnsi="Cambria Math"/>
                        </w:rPr>
                      </m:ctrlPr>
                    </m:sSubSupPr>
                    <m:e>
                      <m:sSub>
                        <m:sSubPr>
                          <m:ctrlPr>
                            <w:rPr>
                              <w:rFonts w:ascii="Cambria Math" w:hAnsi="Cambria Math"/>
                            </w:rPr>
                          </m:ctrlPr>
                        </m:sSubPr>
                        <m:e>
                          <m:r>
                            <w:rPr>
                              <w:rFonts w:ascii="Cambria Math" w:hAnsi="Cambria Math"/>
                            </w:rPr>
                            <m:t>ν</m:t>
                          </m:r>
                        </m:e>
                        <m:sub>
                          <m:r>
                            <w:rPr>
                              <w:rFonts w:ascii="Cambria Math" w:hAnsi="Cambria Math"/>
                            </w:rPr>
                            <m:t>t</m:t>
                          </m:r>
                        </m:sub>
                      </m:sSub>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num>
                <m:den>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r>
                        <m:rPr>
                          <m:sty m:val="p"/>
                        </m:rPr>
                        <w:rPr>
                          <w:rFonts w:ascii="Cambria Math" w:hAnsi="Cambria Math"/>
                        </w:rPr>
                        <m:t>+1</m:t>
                      </m:r>
                    </m:sup>
                  </m:sSubSup>
                  <m:sSub>
                    <m:sSubPr>
                      <m:ctrlPr>
                        <w:rPr>
                          <w:rFonts w:ascii="Cambria Math" w:hAnsi="Cambria Math"/>
                        </w:rPr>
                      </m:ctrlPr>
                    </m:sSubPr>
                    <m:e>
                      <m:r>
                        <w:rPr>
                          <w:rFonts w:ascii="Cambria Math" w:hAnsi="Cambria Math"/>
                        </w:rPr>
                        <m:t>σ</m:t>
                      </m:r>
                    </m:e>
                    <m:sub>
                      <m:r>
                        <w:rPr>
                          <w:rFonts w:ascii="Cambria Math" w:hAnsi="Cambria Math"/>
                        </w:rPr>
                        <m:t>k</m:t>
                      </m:r>
                    </m:sub>
                  </m:sSub>
                </m:den>
              </m:f>
            </m:e>
          </m:d>
        </m:oMath>
      </m:oMathPara>
    </w:p>
    <w:p w14:paraId="449C08C2" w14:textId="77777777" w:rsidR="006E4EF0" w:rsidRPr="00B7030B" w:rsidRDefault="008F3173" w:rsidP="00127D1D">
      <w:pPr>
        <w:spacing w:after="120"/>
      </w:pPr>
      <m:oMath>
        <m:r>
          <w:rPr>
            <w:rFonts w:ascii="Cambria Math" w:hAnsi="Cambria Math" w:cs="Cambria Math"/>
          </w:rPr>
          <m:t>D</m:t>
        </m:r>
        <m:r>
          <w:rPr>
            <w:rFonts w:ascii="Cambria Math" w:hAnsi="Cambria Math"/>
          </w:rPr>
          <m:t>T</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k</m:t>
            </m:r>
          </m:sub>
          <m:sup>
            <m:r>
              <m:rPr>
                <m:sty m:val="p"/>
              </m:rPr>
              <w:rPr>
                <w:rFonts w:ascii="Cambria Math" w:hAnsi="Cambria Math"/>
              </w:rPr>
              <m:t>*</m:t>
            </m:r>
          </m:sup>
        </m:sSubSup>
        <m:f>
          <m:fPr>
            <m:ctrlPr>
              <w:rPr>
                <w:rFonts w:ascii="Cambria Math" w:hAnsi="Cambria Math"/>
              </w:rPr>
            </m:ctrlPr>
          </m:fPr>
          <m:num>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num>
          <m:den>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den>
        </m:f>
      </m:oMath>
      <w:r w:rsidR="006E4EF0" w:rsidRPr="00B7030B">
        <w:t xml:space="preserve"> </w:t>
      </w:r>
    </w:p>
    <w:p w14:paraId="3108C508" w14:textId="77777777" w:rsidR="006E4EF0" w:rsidRPr="00B7030B" w:rsidRDefault="006E4EF0" w:rsidP="007552CD">
      <w:r w:rsidRPr="00C81CF2">
        <w:t>and</w:t>
      </w:r>
      <w:r w:rsidRPr="00B7030B">
        <w:t xml:space="preserve"> </w:t>
      </w:r>
      <m:oMath>
        <m:f>
          <m:fPr>
            <m:ctrlPr>
              <w:rPr>
                <w:rFonts w:ascii="Cambria Math" w:hAnsi="Cambria Math"/>
                <w:i/>
              </w:rPr>
            </m:ctrlPr>
          </m:fPr>
          <m:num>
            <m:sSubSup>
              <m:sSubSupPr>
                <m:ctrlPr>
                  <w:rPr>
                    <w:rFonts w:ascii="Cambria Math" w:hAnsi="Cambria Math"/>
                    <w:i/>
                  </w:rPr>
                </m:ctrlPr>
              </m:sSubSupPr>
              <m:e>
                <m:r>
                  <w:rPr>
                    <w:rFonts w:ascii="Cambria Math"/>
                  </w:rPr>
                  <m:t>B</m:t>
                </m:r>
              </m:e>
              <m:sub>
                <m:r>
                  <w:rPr>
                    <w:rFonts w:ascii="Cambria Math"/>
                  </w:rPr>
                  <m:t>i,k</m:t>
                </m:r>
              </m:sub>
              <m:sup>
                <m:r>
                  <w:rPr>
                    <w:rFonts w:ascii="Cambria Math"/>
                  </w:rPr>
                  <m:t>n</m:t>
                </m:r>
              </m:sup>
            </m:sSubSup>
            <m:r>
              <w:rPr>
                <w:rFonts w:ascii="Cambria Math"/>
              </w:rPr>
              <m:t>Δ</m:t>
            </m:r>
            <m:sSubSup>
              <m:sSubSupPr>
                <m:ctrlPr>
                  <w:rPr>
                    <w:rFonts w:ascii="Cambria Math" w:hAnsi="Cambria Math"/>
                    <w:i/>
                  </w:rPr>
                </m:ctrlPr>
              </m:sSubSupPr>
              <m:e>
                <m:r>
                  <w:rPr>
                    <w:rFonts w:ascii="Cambria Math"/>
                  </w:rPr>
                  <m:t>z</m:t>
                </m:r>
              </m:e>
              <m:sub>
                <m:r>
                  <w:rPr>
                    <w:rFonts w:ascii="Cambria Math"/>
                  </w:rPr>
                  <m:t>i,k</m:t>
                </m:r>
              </m:sub>
              <m:sup>
                <m:r>
                  <w:rPr>
                    <w:rFonts w:ascii="Cambria Math"/>
                  </w:rPr>
                  <m:t>n</m:t>
                </m:r>
              </m:sup>
            </m:sSubSup>
          </m:num>
          <m:den>
            <m:sSubSup>
              <m:sSubSupPr>
                <m:ctrlPr>
                  <w:rPr>
                    <w:rFonts w:ascii="Cambria Math" w:hAnsi="Cambria Math"/>
                    <w:i/>
                  </w:rPr>
                </m:ctrlPr>
              </m:sSubSupPr>
              <m:e>
                <m:r>
                  <w:rPr>
                    <w:rFonts w:ascii="Cambria Math"/>
                  </w:rPr>
                  <m:t>B</m:t>
                </m:r>
              </m:e>
              <m:sub>
                <m:r>
                  <w:rPr>
                    <w:rFonts w:ascii="Cambria Math"/>
                  </w:rPr>
                  <m:t>i,k</m:t>
                </m:r>
              </m:sub>
              <m:sup>
                <m:r>
                  <w:rPr>
                    <w:rFonts w:ascii="Cambria Math"/>
                  </w:rPr>
                  <m:t>n+1</m:t>
                </m:r>
              </m:sup>
            </m:sSubSup>
            <m:r>
              <w:rPr>
                <w:rFonts w:ascii="Cambria Math"/>
              </w:rPr>
              <m:t>Δ</m:t>
            </m:r>
            <m:sSubSup>
              <m:sSubSupPr>
                <m:ctrlPr>
                  <w:rPr>
                    <w:rFonts w:ascii="Cambria Math" w:hAnsi="Cambria Math"/>
                    <w:i/>
                  </w:rPr>
                </m:ctrlPr>
              </m:sSubSupPr>
              <m:e>
                <m:r>
                  <w:rPr>
                    <w:rFonts w:ascii="Cambria Math"/>
                  </w:rPr>
                  <m:t>z</m:t>
                </m:r>
              </m:e>
              <m:sub>
                <m:r>
                  <w:rPr>
                    <w:rFonts w:ascii="Cambria Math"/>
                  </w:rPr>
                  <m:t>i,k</m:t>
                </m:r>
              </m:sub>
              <m:sup>
                <m:r>
                  <w:rPr>
                    <w:rFonts w:ascii="Cambria Math"/>
                  </w:rPr>
                  <m:t>n+1</m:t>
                </m:r>
              </m:sup>
            </m:sSubSup>
          </m:den>
        </m:f>
        <m:r>
          <w:rPr>
            <w:rFonts w:ascii="Cambria Math"/>
          </w:rPr>
          <m:t>=1</m:t>
        </m:r>
      </m:oMath>
      <w:r w:rsidR="003E4060">
        <w:t xml:space="preserve"> </w:t>
      </w:r>
      <w:r w:rsidRPr="00C81CF2">
        <w:t xml:space="preserve">except at the top layer.  The boundary conditions at the top and bottom layers are implemented using the method shown in </w:t>
      </w:r>
      <w:r w:rsidR="003E4060" w:rsidRPr="00C81CF2">
        <w:t>the following section</w:t>
      </w:r>
      <w:r w:rsidRPr="00C81CF2">
        <w:t xml:space="preserve">. Then </w:t>
      </w:r>
      <w:r w:rsidRPr="00C81CF2">
        <w:rPr>
          <w:i/>
        </w:rPr>
        <w:t>k</w:t>
      </w:r>
      <w:r w:rsidRPr="00C81CF2">
        <w:rPr>
          <w:vertAlign w:val="superscript"/>
        </w:rPr>
        <w:t>n+1</w:t>
      </w:r>
      <w:r w:rsidRPr="00C81CF2">
        <w:t xml:space="preserve"> is found by solving the equations using the Thomas algorithm. </w:t>
      </w:r>
    </w:p>
    <w:p w14:paraId="387B937B" w14:textId="77777777" w:rsidR="006E4EF0" w:rsidRPr="00B7030B" w:rsidRDefault="006E4EF0" w:rsidP="007552CD"/>
    <w:p w14:paraId="77D5ABC6" w14:textId="77777777" w:rsidR="006E4EF0" w:rsidRPr="00406C90" w:rsidRDefault="006E4EF0" w:rsidP="007552CD">
      <w:r w:rsidRPr="00406C90">
        <w:t xml:space="preserve">The turbulent dissipation is found using the same procedure.  Equation </w:t>
      </w:r>
      <w:r w:rsidR="00B3268F" w:rsidRPr="00127D1D">
        <w:rPr>
          <w:b/>
          <w:bCs/>
        </w:rPr>
        <w:t>2-99</w:t>
      </w:r>
      <w:r w:rsidRPr="00406C90">
        <w:t xml:space="preserve"> is split as shown below</w:t>
      </w:r>
      <w:r w:rsidR="00B3268F" w:rsidRPr="00406C90">
        <w:t>:</w:t>
      </w:r>
      <w:r w:rsidRPr="00406C90">
        <w:t xml:space="preserve"> </w:t>
      </w:r>
    </w:p>
    <w:p w14:paraId="5B2BBFD1" w14:textId="77777777" w:rsidR="006E4EF0" w:rsidRPr="00B7030B" w:rsidRDefault="006E4EF0" w:rsidP="007552CD"/>
    <w:p w14:paraId="386A9C8D" w14:textId="3F9FB348" w:rsidR="006E4EF0" w:rsidRPr="00B7030B" w:rsidRDefault="00000000" w:rsidP="003E6106">
      <w:pPr>
        <w:jc w:val="right"/>
      </w:pPr>
      <m:oMath>
        <m:f>
          <m:fPr>
            <m:ctrlPr>
              <w:rPr>
                <w:rFonts w:ascii="Cambria Math" w:hAnsi="Cambria Math"/>
              </w:rPr>
            </m:ctrlPr>
          </m:fPr>
          <m:num>
            <m:r>
              <w:rPr>
                <w:rFonts w:ascii="Cambria Math" w:hAnsi="Cambria Math"/>
              </w:rPr>
              <m:t>∂εB</m:t>
            </m:r>
          </m:num>
          <m:den>
            <m:r>
              <w:rPr>
                <w:rFonts w:ascii="Cambria Math" w:hAnsi="Cambria Math"/>
              </w:rPr>
              <m:t>∂t</m:t>
            </m:r>
          </m:den>
        </m:f>
        <m:r>
          <m:rPr>
            <m:sty m:val="p"/>
          </m:rPr>
          <w:rPr>
            <w:rFonts w:ascii="Cambria Math" w:hAnsi="Cambria Math"/>
          </w:rPr>
          <m:t>+</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εUB</m:t>
                </m:r>
              </m:e>
            </m:d>
          </m:num>
          <m:den>
            <m:r>
              <w:rPr>
                <w:rFonts w:ascii="Cambria Math" w:hAnsi="Cambria Math"/>
              </w:rPr>
              <m:t>∂x</m:t>
            </m:r>
          </m:den>
        </m:f>
        <m:r>
          <m:rPr>
            <m:sty m:val="p"/>
          </m:rPr>
          <w:rPr>
            <w:rFonts w:ascii="Cambria Math" w:hAnsi="Cambria Math"/>
          </w:rPr>
          <m:t>=</m:t>
        </m:r>
        <m:r>
          <w:rPr>
            <w:rFonts w:ascii="Cambria Math" w:hAnsi="Cambria Math"/>
          </w:rPr>
          <m:t>B</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ε</m:t>
                </m:r>
                <m:r>
                  <m:rPr>
                    <m:sty m:val="p"/>
                  </m:rPr>
                  <w:rPr>
                    <w:rFonts w:ascii="Cambria Math" w:hAnsi="Cambria Math"/>
                  </w:rPr>
                  <m:t>1</m:t>
                </m:r>
              </m:sub>
            </m:sSub>
            <m:f>
              <m:fPr>
                <m:ctrlPr>
                  <w:rPr>
                    <w:rFonts w:ascii="Cambria Math" w:hAnsi="Cambria Math"/>
                  </w:rPr>
                </m:ctrlPr>
              </m:fPr>
              <m:num>
                <m:r>
                  <w:rPr>
                    <w:rFonts w:ascii="Cambria Math" w:hAnsi="Cambria Math"/>
                  </w:rPr>
                  <m:t>ε</m:t>
                </m:r>
              </m:num>
              <m:den>
                <m:r>
                  <w:rPr>
                    <w:rFonts w:ascii="Cambria Math" w:hAnsi="Cambria Math"/>
                  </w:rPr>
                  <m:t>k</m:t>
                </m:r>
              </m:den>
            </m:f>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ε</m:t>
                </m:r>
                <m:r>
                  <m:rPr>
                    <m:sty m:val="p"/>
                  </m:rPr>
                  <w:rPr>
                    <w:rFonts w:ascii="Cambria Math" w:hAnsi="Cambria Math"/>
                  </w:rPr>
                  <m:t>2</m:t>
                </m:r>
              </m:sub>
            </m:sSub>
            <m:f>
              <m:fPr>
                <m:ctrlPr>
                  <w:rPr>
                    <w:rFonts w:ascii="Cambria Math" w:hAnsi="Cambria Math"/>
                  </w:rPr>
                </m:ctrlPr>
              </m:fPr>
              <m:num>
                <m:r>
                  <m:rPr>
                    <m:sty m:val="p"/>
                  </m:rPr>
                  <w:rPr>
                    <w:rFonts w:ascii="Cambria Math" w:hAnsi="Cambria Math"/>
                  </w:rPr>
                  <m:t>(</m:t>
                </m:r>
                <m:r>
                  <w:rPr>
                    <w:rFonts w:ascii="Cambria Math" w:hAnsi="Cambria Math"/>
                  </w:rPr>
                  <m:t>ε</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num>
              <m:den>
                <m:r>
                  <w:rPr>
                    <w:rFonts w:ascii="Cambria Math" w:hAnsi="Cambria Math"/>
                  </w:rPr>
                  <m:t>k</m:t>
                </m:r>
              </m:den>
            </m:f>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e</m:t>
                </m:r>
              </m:sub>
            </m:sSub>
          </m:e>
        </m:d>
      </m:oMath>
      <w:r w:rsidR="006E4EF0" w:rsidRPr="00B7030B">
        <w:tab/>
      </w:r>
      <w:r w:rsidR="006E4EF0" w:rsidRPr="00B7030B">
        <w:tab/>
      </w:r>
      <w:r w:rsidR="00B3268F" w:rsidRPr="00B7030B">
        <w:rPr>
          <w:rStyle w:val="EquationCaption"/>
          <w:rFonts w:asciiTheme="minorHAnsi" w:hAnsiTheme="minorHAnsi"/>
        </w:rPr>
        <w:t>(</w:t>
      </w:r>
      <w:r w:rsidR="00B3268F">
        <w:rPr>
          <w:rStyle w:val="EquationCaption"/>
          <w:rFonts w:asciiTheme="minorHAnsi" w:hAnsiTheme="minorHAnsi"/>
        </w:rPr>
        <w:fldChar w:fldCharType="begin"/>
      </w:r>
      <w:r w:rsidR="00B3268F">
        <w:rPr>
          <w:rStyle w:val="EquationCaption"/>
          <w:rFonts w:asciiTheme="minorHAnsi" w:hAnsiTheme="minorHAnsi"/>
        </w:rPr>
        <w:instrText xml:space="preserve"> STYLEREF 1 \s </w:instrText>
      </w:r>
      <w:r w:rsidR="00B3268F">
        <w:rPr>
          <w:rStyle w:val="EquationCaption"/>
          <w:rFonts w:asciiTheme="minorHAnsi" w:hAnsiTheme="minorHAnsi"/>
        </w:rPr>
        <w:fldChar w:fldCharType="separate"/>
      </w:r>
      <w:r w:rsidR="00A95042">
        <w:rPr>
          <w:rStyle w:val="EquationCaption"/>
          <w:rFonts w:asciiTheme="minorHAnsi" w:hAnsiTheme="minorHAnsi"/>
          <w:noProof/>
        </w:rPr>
        <w:t>2</w:t>
      </w:r>
      <w:r w:rsidR="00B3268F">
        <w:rPr>
          <w:rStyle w:val="EquationCaption"/>
          <w:rFonts w:asciiTheme="minorHAnsi" w:hAnsiTheme="minorHAnsi"/>
        </w:rPr>
        <w:fldChar w:fldCharType="end"/>
      </w:r>
      <w:r w:rsidR="00B3268F">
        <w:rPr>
          <w:rStyle w:val="EquationCaption"/>
          <w:rFonts w:asciiTheme="minorHAnsi" w:hAnsiTheme="minorHAnsi"/>
        </w:rPr>
        <w:noBreakHyphen/>
      </w:r>
      <w:r w:rsidR="00B3268F">
        <w:rPr>
          <w:rStyle w:val="EquationCaption"/>
          <w:rFonts w:asciiTheme="minorHAnsi" w:hAnsiTheme="minorHAnsi"/>
        </w:rPr>
        <w:fldChar w:fldCharType="begin"/>
      </w:r>
      <w:r w:rsidR="00B3268F">
        <w:rPr>
          <w:rStyle w:val="EquationCaption"/>
          <w:rFonts w:asciiTheme="minorHAnsi" w:hAnsiTheme="minorHAnsi"/>
        </w:rPr>
        <w:instrText xml:space="preserve"> SEQ Equation \* ARABIC \s 1 </w:instrText>
      </w:r>
      <w:r w:rsidR="00B3268F">
        <w:rPr>
          <w:rStyle w:val="EquationCaption"/>
          <w:rFonts w:asciiTheme="minorHAnsi" w:hAnsiTheme="minorHAnsi"/>
        </w:rPr>
        <w:fldChar w:fldCharType="separate"/>
      </w:r>
      <w:r w:rsidR="00A95042">
        <w:rPr>
          <w:rStyle w:val="EquationCaption"/>
          <w:rFonts w:asciiTheme="minorHAnsi" w:hAnsiTheme="minorHAnsi"/>
          <w:noProof/>
        </w:rPr>
        <w:t>124</w:t>
      </w:r>
      <w:r w:rsidR="00B3268F">
        <w:rPr>
          <w:rStyle w:val="EquationCaption"/>
          <w:rFonts w:asciiTheme="minorHAnsi" w:hAnsiTheme="minorHAnsi"/>
        </w:rPr>
        <w:fldChar w:fldCharType="end"/>
      </w:r>
      <w:r w:rsidR="00B3268F" w:rsidRPr="00B7030B">
        <w:rPr>
          <w:rStyle w:val="EquationCaption"/>
          <w:rFonts w:asciiTheme="minorHAnsi" w:hAnsiTheme="minorHAnsi"/>
        </w:rPr>
        <w:t>)</w:t>
      </w:r>
    </w:p>
    <w:p w14:paraId="6D04AF14" w14:textId="77777777" w:rsidR="006E4EF0" w:rsidRPr="00B7030B" w:rsidRDefault="006E4EF0" w:rsidP="003E6106">
      <w:pPr>
        <w:jc w:val="right"/>
      </w:pPr>
    </w:p>
    <w:p w14:paraId="67BD74A5" w14:textId="449F3D5F" w:rsidR="006E4EF0" w:rsidRPr="00B7030B" w:rsidRDefault="00000000" w:rsidP="003E6106">
      <w:pPr>
        <w:jc w:val="right"/>
      </w:pPr>
      <m:oMath>
        <m:f>
          <m:fPr>
            <m:ctrlPr>
              <w:rPr>
                <w:rFonts w:ascii="Cambria Math" w:hAnsi="Cambria Math"/>
              </w:rPr>
            </m:ctrlPr>
          </m:fPr>
          <m:num>
            <m:r>
              <w:rPr>
                <w:rFonts w:ascii="Cambria Math" w:hAnsi="Cambria Math"/>
              </w:rPr>
              <m:t>∂εB</m:t>
            </m:r>
          </m:num>
          <m:den>
            <m:r>
              <w:rPr>
                <w:rFonts w:ascii="Cambria Math" w:hAnsi="Cambria Math"/>
              </w:rPr>
              <m:t>∂t</m:t>
            </m:r>
          </m:den>
        </m:f>
        <m:r>
          <m:rPr>
            <m:sty m:val="p"/>
          </m:rPr>
          <w:rPr>
            <w:rFonts w:ascii="Cambria Math" w:hAnsi="Cambria Math"/>
          </w:rPr>
          <m:t>+</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εWB</m:t>
                </m:r>
              </m:e>
            </m:d>
          </m:num>
          <m:den>
            <m:r>
              <w:rPr>
                <w:rFonts w:ascii="Cambria Math" w:hAnsi="Cambria Math"/>
              </w:rPr>
              <m:t>∂z</m:t>
            </m:r>
          </m:den>
        </m:f>
        <m:r>
          <m:rPr>
            <m:sty m:val="p"/>
          </m:rP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∂z</m:t>
            </m:r>
          </m:den>
        </m:f>
        <m:d>
          <m:dPr>
            <m:ctrlPr>
              <w:rPr>
                <w:rFonts w:ascii="Cambria Math" w:hAnsi="Cambria Math"/>
              </w:rPr>
            </m:ctrlPr>
          </m:dPr>
          <m:e>
            <m:r>
              <w:rPr>
                <w:rFonts w:ascii="Cambria Math" w:hAnsi="Cambria Math"/>
              </w:rPr>
              <m:t>B</m:t>
            </m:r>
            <m:f>
              <m:fPr>
                <m:ctrlPr>
                  <w:rPr>
                    <w:rFonts w:ascii="Cambria Math" w:hAnsi="Cambria Math"/>
                  </w:rPr>
                </m:ctrlPr>
              </m:fPr>
              <m:num>
                <m:sSub>
                  <m:sSubPr>
                    <m:ctrlPr>
                      <w:rPr>
                        <w:rFonts w:ascii="Cambria Math" w:hAnsi="Cambria Math"/>
                      </w:rPr>
                    </m:ctrlPr>
                  </m:sSubPr>
                  <m:e>
                    <m:r>
                      <w:rPr>
                        <w:rFonts w:ascii="Cambria Math" w:hAnsi="Cambria Math"/>
                      </w:rPr>
                      <m:t>ν</m:t>
                    </m:r>
                  </m:e>
                  <m:sub>
                    <m:r>
                      <w:rPr>
                        <w:rFonts w:ascii="Cambria Math" w:hAnsi="Cambria Math"/>
                      </w:rPr>
                      <m:t>t</m:t>
                    </m:r>
                  </m:sub>
                </m:sSub>
              </m:num>
              <m:den>
                <m:sSub>
                  <m:sSubPr>
                    <m:ctrlPr>
                      <w:rPr>
                        <w:rFonts w:ascii="Cambria Math" w:hAnsi="Cambria Math"/>
                      </w:rPr>
                    </m:ctrlPr>
                  </m:sSubPr>
                  <m:e>
                    <m:r>
                      <w:rPr>
                        <w:rFonts w:ascii="Cambria Math" w:hAnsi="Cambria Math"/>
                      </w:rPr>
                      <m:t>σ</m:t>
                    </m:r>
                  </m:e>
                  <m:sub>
                    <m:r>
                      <w:rPr>
                        <w:rFonts w:ascii="Cambria Math" w:hAnsi="Cambria Math"/>
                      </w:rPr>
                      <m:t>ε</m:t>
                    </m:r>
                  </m:sub>
                </m:sSub>
              </m:den>
            </m:f>
            <m:f>
              <m:fPr>
                <m:ctrlPr>
                  <w:rPr>
                    <w:rFonts w:ascii="Cambria Math" w:hAnsi="Cambria Math"/>
                  </w:rPr>
                </m:ctrlPr>
              </m:fPr>
              <m:num>
                <m:r>
                  <w:rPr>
                    <w:rFonts w:ascii="Cambria Math" w:hAnsi="Cambria Math"/>
                  </w:rPr>
                  <m:t>∂ε</m:t>
                </m:r>
              </m:num>
              <m:den>
                <m:r>
                  <w:rPr>
                    <w:rFonts w:ascii="Cambria Math" w:hAnsi="Cambria Math"/>
                  </w:rPr>
                  <m:t>∂z</m:t>
                </m:r>
              </m:den>
            </m:f>
          </m:e>
        </m:d>
      </m:oMath>
      <w:r w:rsidR="006E4EF0" w:rsidRPr="00B7030B">
        <w:tab/>
      </w:r>
      <w:r w:rsidR="006E4EF0" w:rsidRPr="00B7030B">
        <w:tab/>
      </w:r>
      <w:r w:rsidR="006E4EF0" w:rsidRPr="00B7030B">
        <w:tab/>
      </w:r>
      <w:r w:rsidR="00B3268F" w:rsidRPr="00B7030B">
        <w:rPr>
          <w:rStyle w:val="EquationCaption"/>
          <w:rFonts w:asciiTheme="minorHAnsi" w:hAnsiTheme="minorHAnsi"/>
        </w:rPr>
        <w:t>(</w:t>
      </w:r>
      <w:r w:rsidR="00B3268F">
        <w:rPr>
          <w:rStyle w:val="EquationCaption"/>
          <w:rFonts w:asciiTheme="minorHAnsi" w:hAnsiTheme="minorHAnsi"/>
        </w:rPr>
        <w:fldChar w:fldCharType="begin"/>
      </w:r>
      <w:r w:rsidR="00B3268F">
        <w:rPr>
          <w:rStyle w:val="EquationCaption"/>
          <w:rFonts w:asciiTheme="minorHAnsi" w:hAnsiTheme="minorHAnsi"/>
        </w:rPr>
        <w:instrText xml:space="preserve"> STYLEREF 1 \s </w:instrText>
      </w:r>
      <w:r w:rsidR="00B3268F">
        <w:rPr>
          <w:rStyle w:val="EquationCaption"/>
          <w:rFonts w:asciiTheme="minorHAnsi" w:hAnsiTheme="minorHAnsi"/>
        </w:rPr>
        <w:fldChar w:fldCharType="separate"/>
      </w:r>
      <w:r w:rsidR="00A95042">
        <w:rPr>
          <w:rStyle w:val="EquationCaption"/>
          <w:rFonts w:asciiTheme="minorHAnsi" w:hAnsiTheme="minorHAnsi"/>
          <w:noProof/>
        </w:rPr>
        <w:t>2</w:t>
      </w:r>
      <w:r w:rsidR="00B3268F">
        <w:rPr>
          <w:rStyle w:val="EquationCaption"/>
          <w:rFonts w:asciiTheme="minorHAnsi" w:hAnsiTheme="minorHAnsi"/>
        </w:rPr>
        <w:fldChar w:fldCharType="end"/>
      </w:r>
      <w:r w:rsidR="00B3268F">
        <w:rPr>
          <w:rStyle w:val="EquationCaption"/>
          <w:rFonts w:asciiTheme="minorHAnsi" w:hAnsiTheme="minorHAnsi"/>
        </w:rPr>
        <w:noBreakHyphen/>
      </w:r>
      <w:r w:rsidR="00B3268F">
        <w:rPr>
          <w:rStyle w:val="EquationCaption"/>
          <w:rFonts w:asciiTheme="minorHAnsi" w:hAnsiTheme="minorHAnsi"/>
        </w:rPr>
        <w:fldChar w:fldCharType="begin"/>
      </w:r>
      <w:r w:rsidR="00B3268F">
        <w:rPr>
          <w:rStyle w:val="EquationCaption"/>
          <w:rFonts w:asciiTheme="minorHAnsi" w:hAnsiTheme="minorHAnsi"/>
        </w:rPr>
        <w:instrText xml:space="preserve"> SEQ Equation \* ARABIC \s 1 </w:instrText>
      </w:r>
      <w:r w:rsidR="00B3268F">
        <w:rPr>
          <w:rStyle w:val="EquationCaption"/>
          <w:rFonts w:asciiTheme="minorHAnsi" w:hAnsiTheme="minorHAnsi"/>
        </w:rPr>
        <w:fldChar w:fldCharType="separate"/>
      </w:r>
      <w:r w:rsidR="00A95042">
        <w:rPr>
          <w:rStyle w:val="EquationCaption"/>
          <w:rFonts w:asciiTheme="minorHAnsi" w:hAnsiTheme="minorHAnsi"/>
          <w:noProof/>
        </w:rPr>
        <w:t>125</w:t>
      </w:r>
      <w:r w:rsidR="00B3268F">
        <w:rPr>
          <w:rStyle w:val="EquationCaption"/>
          <w:rFonts w:asciiTheme="minorHAnsi" w:hAnsiTheme="minorHAnsi"/>
        </w:rPr>
        <w:fldChar w:fldCharType="end"/>
      </w:r>
      <w:r w:rsidR="00B3268F" w:rsidRPr="00B7030B">
        <w:rPr>
          <w:rStyle w:val="EquationCaption"/>
          <w:rFonts w:asciiTheme="minorHAnsi" w:hAnsiTheme="minorHAnsi"/>
        </w:rPr>
        <w:t>)</w:t>
      </w:r>
    </w:p>
    <w:p w14:paraId="6A30CACF" w14:textId="77777777" w:rsidR="00B3268F" w:rsidRDefault="00B3268F" w:rsidP="00B6554A"/>
    <w:p w14:paraId="6CE1647A" w14:textId="77777777" w:rsidR="006E4EF0" w:rsidRPr="00406C90" w:rsidRDefault="006E4EF0" w:rsidP="00B6554A">
      <w:r w:rsidRPr="00406C90">
        <w:t>These equations are then averaged over a layer.</w:t>
      </w:r>
    </w:p>
    <w:p w14:paraId="1DD89123" w14:textId="77777777" w:rsidR="00B3268F" w:rsidRPr="00B7030B" w:rsidRDefault="00B3268F" w:rsidP="00B6554A"/>
    <w:p w14:paraId="1844A616" w14:textId="3829331D" w:rsidR="006E4EF0" w:rsidRPr="00B7030B" w:rsidRDefault="00000000" w:rsidP="003E6106">
      <w:pPr>
        <w:jc w:val="right"/>
      </w:pPr>
      <m:oMath>
        <m:limLow>
          <m:limLowPr>
            <m:ctrlPr>
              <w:rPr>
                <w:rFonts w:ascii="Cambria Math" w:hAnsi="Cambria Math"/>
              </w:rPr>
            </m:ctrlPr>
          </m:limLowPr>
          <m:e>
            <m:groupChr>
              <m:groupChrPr>
                <m:ctrlPr>
                  <w:rPr>
                    <w:rFonts w:ascii="Cambria Math" w:hAnsi="Cambria Math"/>
                  </w:rPr>
                </m:ctrlPr>
              </m:groupChrPr>
              <m:e>
                <m:f>
                  <m:fPr>
                    <m:ctrlPr>
                      <w:rPr>
                        <w:rFonts w:ascii="Cambria Math" w:hAnsi="Cambria Math"/>
                      </w:rPr>
                    </m:ctrlPr>
                  </m:fPr>
                  <m:num>
                    <m:r>
                      <m:rPr>
                        <m:sty m:val="p"/>
                      </m:rPr>
                      <w:rPr>
                        <w:rFonts w:ascii="Cambria Math" w:hAnsi="Cambria Math"/>
                      </w:rPr>
                      <m:t>1</m:t>
                    </m:r>
                  </m:num>
                  <m:den>
                    <m:r>
                      <w:rPr>
                        <w:rFonts w:ascii="Cambria Math" w:hAnsi="Cambria Math"/>
                      </w:rPr>
                      <m:t>Δz</m:t>
                    </m:r>
                  </m:den>
                </m:f>
                <m:f>
                  <m:fPr>
                    <m:ctrlPr>
                      <w:rPr>
                        <w:rFonts w:ascii="Cambria Math" w:hAnsi="Cambria Math"/>
                      </w:rPr>
                    </m:ctrlPr>
                  </m:fPr>
                  <m:num>
                    <m:r>
                      <w:rPr>
                        <w:rFonts w:ascii="Cambria Math" w:hAnsi="Cambria Math"/>
                      </w:rPr>
                      <m:t>∂</m:t>
                    </m:r>
                  </m:num>
                  <m:den>
                    <m:r>
                      <w:rPr>
                        <w:rFonts w:ascii="Cambria Math" w:hAnsi="Cambria Math"/>
                      </w:rPr>
                      <m:t>∂t</m:t>
                    </m:r>
                  </m:den>
                </m:f>
                <m:d>
                  <m:dPr>
                    <m:ctrlPr>
                      <w:rPr>
                        <w:rFonts w:ascii="Cambria Math" w:hAnsi="Cambria Math"/>
                      </w:rPr>
                    </m:ctrlPr>
                  </m:dPr>
                  <m:e>
                    <m:r>
                      <w:rPr>
                        <w:rFonts w:ascii="Cambria Math" w:hAnsi="Cambria Math"/>
                      </w:rPr>
                      <m:t>εBΔz</m:t>
                    </m:r>
                  </m:e>
                </m:d>
              </m:e>
            </m:groupChr>
          </m:e>
          <m:lim>
            <m:r>
              <m:rPr>
                <m:nor/>
              </m:rPr>
              <m:t>unsteady</m:t>
            </m:r>
          </m:lim>
        </m:limLow>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f>
                  <m:fPr>
                    <m:ctrlPr>
                      <w:rPr>
                        <w:rFonts w:ascii="Cambria Math" w:hAnsi="Cambria Math"/>
                      </w:rPr>
                    </m:ctrlPr>
                  </m:fPr>
                  <m:num>
                    <m:r>
                      <m:rPr>
                        <m:sty m:val="p"/>
                      </m:rPr>
                      <w:rPr>
                        <w:rFonts w:ascii="Cambria Math" w:hAnsi="Cambria Math"/>
                      </w:rPr>
                      <m:t>1</m:t>
                    </m:r>
                  </m:num>
                  <m:den>
                    <m:r>
                      <w:rPr>
                        <w:rFonts w:ascii="Cambria Math" w:hAnsi="Cambria Math"/>
                      </w:rPr>
                      <m:t>Δz</m:t>
                    </m:r>
                  </m:den>
                </m:f>
                <m:f>
                  <m:fPr>
                    <m:ctrlPr>
                      <w:rPr>
                        <w:rFonts w:ascii="Cambria Math" w:hAnsi="Cambria Math"/>
                      </w:rPr>
                    </m:ctrlPr>
                  </m:fPr>
                  <m:num>
                    <m:r>
                      <w:rPr>
                        <w:rFonts w:ascii="Cambria Math" w:hAnsi="Cambria Math"/>
                      </w:rPr>
                      <m:t>∂</m:t>
                    </m:r>
                  </m:num>
                  <m:den>
                    <m:r>
                      <w:rPr>
                        <w:rFonts w:ascii="Cambria Math" w:hAnsi="Cambria Math"/>
                      </w:rPr>
                      <m:t>∂x</m:t>
                    </m:r>
                  </m:den>
                </m:f>
                <m:d>
                  <m:dPr>
                    <m:ctrlPr>
                      <w:rPr>
                        <w:rFonts w:ascii="Cambria Math" w:hAnsi="Cambria Math"/>
                      </w:rPr>
                    </m:ctrlPr>
                  </m:dPr>
                  <m:e>
                    <m:r>
                      <w:rPr>
                        <w:rFonts w:ascii="Cambria Math" w:hAnsi="Cambria Math"/>
                      </w:rPr>
                      <m:t>εUBΔz</m:t>
                    </m:r>
                  </m:e>
                </m:d>
              </m:e>
            </m:groupChr>
          </m:e>
          <m:lim>
            <m:r>
              <m:rPr>
                <m:nor/>
              </m:rPr>
              <m:t>convection</m:t>
            </m:r>
          </m:lim>
        </m:limLow>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f>
                  <m:fPr>
                    <m:ctrlPr>
                      <w:rPr>
                        <w:rFonts w:ascii="Cambria Math" w:hAnsi="Cambria Math"/>
                      </w:rPr>
                    </m:ctrlPr>
                  </m:fPr>
                  <m:num>
                    <m:r>
                      <m:rPr>
                        <m:sty m:val="p"/>
                      </m:rPr>
                      <w:rPr>
                        <w:rFonts w:ascii="Cambria Math" w:hAnsi="Cambria Math"/>
                      </w:rPr>
                      <m:t>1</m:t>
                    </m:r>
                  </m:num>
                  <m:den>
                    <m:r>
                      <w:rPr>
                        <w:rFonts w:ascii="Cambria Math" w:hAnsi="Cambria Math"/>
                      </w:rPr>
                      <m:t>Δz</m:t>
                    </m:r>
                  </m:den>
                </m:f>
                <m:r>
                  <w:rPr>
                    <w:rFonts w:ascii="Cambria Math" w:hAnsi="Cambria Math"/>
                  </w:rPr>
                  <m:t>BΔz</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ε</m:t>
                        </m:r>
                        <m:r>
                          <m:rPr>
                            <m:sty m:val="p"/>
                          </m:rPr>
                          <w:rPr>
                            <w:rFonts w:ascii="Cambria Math" w:hAnsi="Cambria Math"/>
                          </w:rPr>
                          <m:t>1</m:t>
                        </m:r>
                      </m:sub>
                    </m:sSub>
                    <m:f>
                      <m:fPr>
                        <m:ctrlPr>
                          <w:rPr>
                            <w:rFonts w:ascii="Cambria Math" w:hAnsi="Cambria Math"/>
                          </w:rPr>
                        </m:ctrlPr>
                      </m:fPr>
                      <m:num>
                        <m:r>
                          <w:rPr>
                            <w:rFonts w:ascii="Cambria Math" w:hAnsi="Cambria Math"/>
                          </w:rPr>
                          <m:t>ε</m:t>
                        </m:r>
                      </m:num>
                      <m:den>
                        <m:r>
                          <w:rPr>
                            <w:rFonts w:ascii="Cambria Math" w:hAnsi="Cambria Math"/>
                          </w:rPr>
                          <m:t>k</m:t>
                        </m:r>
                      </m:den>
                    </m:f>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ε</m:t>
                        </m:r>
                        <m:r>
                          <m:rPr>
                            <m:sty m:val="p"/>
                          </m:rPr>
                          <w:rPr>
                            <w:rFonts w:ascii="Cambria Math" w:hAnsi="Cambria Math"/>
                          </w:rPr>
                          <m:t>2</m:t>
                        </m:r>
                      </m:sub>
                    </m:sSub>
                    <m:f>
                      <m:fPr>
                        <m:ctrlPr>
                          <w:rPr>
                            <w:rFonts w:ascii="Cambria Math" w:hAnsi="Cambria Math"/>
                          </w:rPr>
                        </m:ctrlPr>
                      </m:fPr>
                      <m:num>
                        <m:r>
                          <m:rPr>
                            <m:sty m:val="p"/>
                          </m:rPr>
                          <w:rPr>
                            <w:rFonts w:ascii="Cambria Math" w:hAnsi="Cambria Math"/>
                          </w:rPr>
                          <m:t>(</m:t>
                        </m:r>
                        <m:r>
                          <w:rPr>
                            <w:rFonts w:ascii="Cambria Math" w:hAnsi="Cambria Math"/>
                          </w:rPr>
                          <m:t>ε</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num>
                      <m:den>
                        <m:r>
                          <w:rPr>
                            <w:rFonts w:ascii="Cambria Math" w:hAnsi="Cambria Math"/>
                          </w:rPr>
                          <m:t>k</m:t>
                        </m:r>
                      </m:den>
                    </m:f>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e</m:t>
                        </m:r>
                      </m:sub>
                    </m:sSub>
                  </m:e>
                </m:d>
              </m:e>
            </m:groupChr>
          </m:e>
          <m:lim>
            <m:r>
              <m:rPr>
                <m:nor/>
              </m:rPr>
              <m:t>source/sink</m:t>
            </m:r>
          </m:lim>
        </m:limLow>
      </m:oMath>
      <w:r w:rsidR="006E4EF0" w:rsidRPr="00B7030B">
        <w:tab/>
      </w:r>
      <w:r w:rsidR="006E4EF0" w:rsidRPr="00B7030B">
        <w:tab/>
      </w:r>
      <w:r w:rsidR="00B3268F" w:rsidRPr="00B7030B">
        <w:rPr>
          <w:rStyle w:val="EquationCaption"/>
          <w:rFonts w:asciiTheme="minorHAnsi" w:hAnsiTheme="minorHAnsi"/>
        </w:rPr>
        <w:t>(</w:t>
      </w:r>
      <w:r w:rsidR="00B3268F">
        <w:rPr>
          <w:rStyle w:val="EquationCaption"/>
          <w:rFonts w:asciiTheme="minorHAnsi" w:hAnsiTheme="minorHAnsi"/>
        </w:rPr>
        <w:fldChar w:fldCharType="begin"/>
      </w:r>
      <w:r w:rsidR="00B3268F">
        <w:rPr>
          <w:rStyle w:val="EquationCaption"/>
          <w:rFonts w:asciiTheme="minorHAnsi" w:hAnsiTheme="minorHAnsi"/>
        </w:rPr>
        <w:instrText xml:space="preserve"> STYLEREF 1 \s </w:instrText>
      </w:r>
      <w:r w:rsidR="00B3268F">
        <w:rPr>
          <w:rStyle w:val="EquationCaption"/>
          <w:rFonts w:asciiTheme="minorHAnsi" w:hAnsiTheme="minorHAnsi"/>
        </w:rPr>
        <w:fldChar w:fldCharType="separate"/>
      </w:r>
      <w:r w:rsidR="00A95042">
        <w:rPr>
          <w:rStyle w:val="EquationCaption"/>
          <w:rFonts w:asciiTheme="minorHAnsi" w:hAnsiTheme="minorHAnsi"/>
          <w:noProof/>
        </w:rPr>
        <w:t>2</w:t>
      </w:r>
      <w:r w:rsidR="00B3268F">
        <w:rPr>
          <w:rStyle w:val="EquationCaption"/>
          <w:rFonts w:asciiTheme="minorHAnsi" w:hAnsiTheme="minorHAnsi"/>
        </w:rPr>
        <w:fldChar w:fldCharType="end"/>
      </w:r>
      <w:r w:rsidR="00B3268F">
        <w:rPr>
          <w:rStyle w:val="EquationCaption"/>
          <w:rFonts w:asciiTheme="minorHAnsi" w:hAnsiTheme="minorHAnsi"/>
        </w:rPr>
        <w:noBreakHyphen/>
      </w:r>
      <w:r w:rsidR="00B3268F">
        <w:rPr>
          <w:rStyle w:val="EquationCaption"/>
          <w:rFonts w:asciiTheme="minorHAnsi" w:hAnsiTheme="minorHAnsi"/>
        </w:rPr>
        <w:fldChar w:fldCharType="begin"/>
      </w:r>
      <w:r w:rsidR="00B3268F">
        <w:rPr>
          <w:rStyle w:val="EquationCaption"/>
          <w:rFonts w:asciiTheme="minorHAnsi" w:hAnsiTheme="minorHAnsi"/>
        </w:rPr>
        <w:instrText xml:space="preserve"> SEQ Equation \* ARABIC \s 1 </w:instrText>
      </w:r>
      <w:r w:rsidR="00B3268F">
        <w:rPr>
          <w:rStyle w:val="EquationCaption"/>
          <w:rFonts w:asciiTheme="minorHAnsi" w:hAnsiTheme="minorHAnsi"/>
        </w:rPr>
        <w:fldChar w:fldCharType="separate"/>
      </w:r>
      <w:r w:rsidR="00A95042">
        <w:rPr>
          <w:rStyle w:val="EquationCaption"/>
          <w:rFonts w:asciiTheme="minorHAnsi" w:hAnsiTheme="minorHAnsi"/>
          <w:noProof/>
        </w:rPr>
        <w:t>126</w:t>
      </w:r>
      <w:r w:rsidR="00B3268F">
        <w:rPr>
          <w:rStyle w:val="EquationCaption"/>
          <w:rFonts w:asciiTheme="minorHAnsi" w:hAnsiTheme="minorHAnsi"/>
        </w:rPr>
        <w:fldChar w:fldCharType="end"/>
      </w:r>
      <w:r w:rsidR="00B3268F" w:rsidRPr="00B7030B">
        <w:rPr>
          <w:rStyle w:val="EquationCaption"/>
          <w:rFonts w:asciiTheme="minorHAnsi" w:hAnsiTheme="minorHAnsi"/>
        </w:rPr>
        <w:t>)</w:t>
      </w:r>
    </w:p>
    <w:p w14:paraId="1CA46094" w14:textId="0F8BEDDB" w:rsidR="006E4EF0" w:rsidRPr="00B7030B" w:rsidRDefault="00000000" w:rsidP="003E6106">
      <w:pPr>
        <w:jc w:val="right"/>
      </w:pPr>
      <m:oMath>
        <m:limLow>
          <m:limLowPr>
            <m:ctrlPr>
              <w:rPr>
                <w:rFonts w:ascii="Cambria Math" w:hAnsi="Cambria Math"/>
              </w:rPr>
            </m:ctrlPr>
          </m:limLowPr>
          <m:e>
            <m:groupChr>
              <m:groupChrPr>
                <m:ctrlPr>
                  <w:rPr>
                    <w:rFonts w:ascii="Cambria Math" w:hAnsi="Cambria Math"/>
                  </w:rPr>
                </m:ctrlPr>
              </m:groupChrPr>
              <m:e>
                <m:f>
                  <m:fPr>
                    <m:ctrlPr>
                      <w:rPr>
                        <w:rFonts w:ascii="Cambria Math" w:hAnsi="Cambria Math"/>
                      </w:rPr>
                    </m:ctrlPr>
                  </m:fPr>
                  <m:num>
                    <m:r>
                      <m:rPr>
                        <m:sty m:val="p"/>
                      </m:rPr>
                      <w:rPr>
                        <w:rFonts w:ascii="Cambria Math" w:hAnsi="Cambria Math"/>
                      </w:rPr>
                      <m:t>1</m:t>
                    </m:r>
                  </m:num>
                  <m:den>
                    <m:r>
                      <w:rPr>
                        <w:rFonts w:ascii="Cambria Math" w:hAnsi="Cambria Math"/>
                      </w:rPr>
                      <m:t>Δz</m:t>
                    </m:r>
                  </m:den>
                </m:f>
                <m:f>
                  <m:fPr>
                    <m:ctrlPr>
                      <w:rPr>
                        <w:rFonts w:ascii="Cambria Math" w:hAnsi="Cambria Math"/>
                      </w:rPr>
                    </m:ctrlPr>
                  </m:fPr>
                  <m:num>
                    <m:r>
                      <w:rPr>
                        <w:rFonts w:ascii="Cambria Math" w:hAnsi="Cambria Math"/>
                      </w:rPr>
                      <m:t>∂</m:t>
                    </m:r>
                  </m:num>
                  <m:den>
                    <m:r>
                      <w:rPr>
                        <w:rFonts w:ascii="Cambria Math" w:hAnsi="Cambria Math"/>
                      </w:rPr>
                      <m:t>∂t</m:t>
                    </m:r>
                  </m:den>
                </m:f>
                <m:d>
                  <m:dPr>
                    <m:ctrlPr>
                      <w:rPr>
                        <w:rFonts w:ascii="Cambria Math" w:hAnsi="Cambria Math"/>
                      </w:rPr>
                    </m:ctrlPr>
                  </m:dPr>
                  <m:e>
                    <m:r>
                      <w:rPr>
                        <w:rFonts w:ascii="Cambria Math" w:hAnsi="Cambria Math"/>
                      </w:rPr>
                      <m:t>εBΔz</m:t>
                    </m:r>
                  </m:e>
                </m:d>
              </m:e>
            </m:groupChr>
          </m:e>
          <m:lim>
            <m:r>
              <m:rPr>
                <m:nor/>
              </m:rPr>
              <m:t>unsteady</m:t>
            </m:r>
          </m:lim>
        </m:limLow>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f>
                  <m:fPr>
                    <m:ctrlPr>
                      <w:rPr>
                        <w:rFonts w:ascii="Cambria Math" w:hAnsi="Cambria Math"/>
                      </w:rPr>
                    </m:ctrlPr>
                  </m:fPr>
                  <m:num>
                    <m:r>
                      <m:rPr>
                        <m:sty m:val="p"/>
                      </m:rPr>
                      <w:rPr>
                        <w:rFonts w:ascii="Cambria Math" w:hAnsi="Cambria Math"/>
                      </w:rPr>
                      <m:t>1</m:t>
                    </m:r>
                  </m:num>
                  <m:den>
                    <m:r>
                      <w:rPr>
                        <w:rFonts w:ascii="Cambria Math" w:hAnsi="Cambria Math"/>
                      </w:rPr>
                      <m:t>Δz</m:t>
                    </m:r>
                  </m:den>
                </m:f>
                <m:f>
                  <m:fPr>
                    <m:ctrlPr>
                      <w:rPr>
                        <w:rFonts w:ascii="Cambria Math" w:hAnsi="Cambria Math"/>
                      </w:rPr>
                    </m:ctrlPr>
                  </m:fPr>
                  <m:num>
                    <m:r>
                      <w:rPr>
                        <w:rFonts w:ascii="Cambria Math" w:hAnsi="Cambria Math"/>
                      </w:rPr>
                      <m:t>∂</m:t>
                    </m:r>
                  </m:num>
                  <m:den>
                    <m:r>
                      <w:rPr>
                        <w:rFonts w:ascii="Cambria Math" w:hAnsi="Cambria Math"/>
                      </w:rPr>
                      <m:t>∂z</m:t>
                    </m:r>
                  </m:den>
                </m:f>
                <m:d>
                  <m:dPr>
                    <m:ctrlPr>
                      <w:rPr>
                        <w:rFonts w:ascii="Cambria Math" w:hAnsi="Cambria Math"/>
                      </w:rPr>
                    </m:ctrlPr>
                  </m:dPr>
                  <m:e>
                    <m:r>
                      <w:rPr>
                        <w:rFonts w:ascii="Cambria Math" w:hAnsi="Cambria Math"/>
                      </w:rPr>
                      <m:t>εWBΔz</m:t>
                    </m:r>
                  </m:e>
                </m:d>
              </m:e>
            </m:groupChr>
          </m:e>
          <m:lim>
            <m:r>
              <m:rPr>
                <m:nor/>
              </m:rPr>
              <m:t>unsteady</m:t>
            </m:r>
          </m:lim>
        </m:limLow>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f>
                  <m:fPr>
                    <m:ctrlPr>
                      <w:rPr>
                        <w:rFonts w:ascii="Cambria Math" w:hAnsi="Cambria Math"/>
                      </w:rPr>
                    </m:ctrlPr>
                  </m:fPr>
                  <m:num>
                    <m:r>
                      <m:rPr>
                        <m:sty m:val="p"/>
                      </m:rPr>
                      <w:rPr>
                        <w:rFonts w:ascii="Cambria Math" w:hAnsi="Cambria Math"/>
                      </w:rPr>
                      <m:t>1</m:t>
                    </m:r>
                  </m:num>
                  <m:den>
                    <m:r>
                      <w:rPr>
                        <w:rFonts w:ascii="Cambria Math" w:hAnsi="Cambria Math"/>
                      </w:rPr>
                      <m:t>Δz</m:t>
                    </m:r>
                  </m:den>
                </m:f>
                <m:r>
                  <w:rPr>
                    <w:rFonts w:ascii="Cambria Math" w:hAnsi="Cambria Math"/>
                  </w:rPr>
                  <m:t>B</m:t>
                </m:r>
                <m:sSubSup>
                  <m:sSubSupPr>
                    <m:ctrlPr>
                      <w:rPr>
                        <w:rFonts w:ascii="Cambria Math" w:hAnsi="Cambria Math"/>
                      </w:rPr>
                    </m:ctrlPr>
                  </m:sSub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ν</m:t>
                                </m:r>
                              </m:e>
                              <m:sub>
                                <m:r>
                                  <w:rPr>
                                    <w:rFonts w:ascii="Cambria Math" w:hAnsi="Cambria Math"/>
                                  </w:rPr>
                                  <m:t>t</m:t>
                                </m:r>
                              </m:sub>
                            </m:sSub>
                          </m:num>
                          <m:den>
                            <m:sSub>
                              <m:sSubPr>
                                <m:ctrlPr>
                                  <w:rPr>
                                    <w:rFonts w:ascii="Cambria Math" w:hAnsi="Cambria Math"/>
                                  </w:rPr>
                                </m:ctrlPr>
                              </m:sSubPr>
                              <m:e>
                                <m:r>
                                  <w:rPr>
                                    <w:rFonts w:ascii="Cambria Math" w:hAnsi="Cambria Math"/>
                                  </w:rPr>
                                  <m:t>σ</m:t>
                                </m:r>
                              </m:e>
                              <m:sub>
                                <m:r>
                                  <w:rPr>
                                    <w:rFonts w:ascii="Cambria Math" w:hAnsi="Cambria Math"/>
                                  </w:rPr>
                                  <m:t>ε</m:t>
                                </m:r>
                              </m:sub>
                            </m:sSub>
                          </m:den>
                        </m:f>
                        <m:f>
                          <m:fPr>
                            <m:ctrlPr>
                              <w:rPr>
                                <w:rFonts w:ascii="Cambria Math" w:hAnsi="Cambria Math"/>
                              </w:rPr>
                            </m:ctrlPr>
                          </m:fPr>
                          <m:num>
                            <m:r>
                              <w:rPr>
                                <w:rFonts w:ascii="Cambria Math" w:hAnsi="Cambria Math"/>
                              </w:rPr>
                              <m:t>∂ε</m:t>
                            </m:r>
                          </m:num>
                          <m:den>
                            <m:r>
                              <w:rPr>
                                <w:rFonts w:ascii="Cambria Math" w:hAnsi="Cambria Math"/>
                              </w:rPr>
                              <m:t>∂z</m:t>
                            </m:r>
                          </m:den>
                        </m:f>
                      </m:e>
                    </m:d>
                  </m:e>
                  <m:sub>
                    <m:r>
                      <w:rPr>
                        <w:rFonts w:ascii="Cambria Math" w:hAnsi="Cambria Math"/>
                      </w:rPr>
                      <m:t>z</m:t>
                    </m:r>
                  </m:sub>
                  <m:sup>
                    <m:r>
                      <w:rPr>
                        <w:rFonts w:ascii="Cambria Math" w:hAnsi="Cambria Math"/>
                      </w:rPr>
                      <m:t>z</m:t>
                    </m:r>
                    <m:r>
                      <m:rPr>
                        <m:sty m:val="p"/>
                      </m:rPr>
                      <w:rPr>
                        <w:rFonts w:ascii="Cambria Math" w:hAnsi="Cambria Math"/>
                      </w:rPr>
                      <m:t>+</m:t>
                    </m:r>
                    <m:r>
                      <w:rPr>
                        <w:rFonts w:ascii="Cambria Math" w:hAnsi="Cambria Math"/>
                      </w:rPr>
                      <m:t>Δz</m:t>
                    </m:r>
                  </m:sup>
                </m:sSubSup>
              </m:e>
            </m:groupChr>
          </m:e>
          <m:lim>
            <m:r>
              <m:rPr>
                <m:nor/>
              </m:rPr>
              <m:t>diffusion</m:t>
            </m:r>
          </m:lim>
        </m:limLow>
      </m:oMath>
      <w:r w:rsidR="006E4EF0" w:rsidRPr="00B7030B">
        <w:tab/>
      </w:r>
      <w:r w:rsidR="006E4EF0" w:rsidRPr="00B7030B">
        <w:tab/>
      </w:r>
      <w:r w:rsidR="006E4EF0" w:rsidRPr="00B7030B">
        <w:tab/>
      </w:r>
      <w:r w:rsidR="00B3268F" w:rsidRPr="00B7030B">
        <w:rPr>
          <w:rStyle w:val="EquationCaption"/>
          <w:rFonts w:asciiTheme="minorHAnsi" w:hAnsiTheme="minorHAnsi"/>
        </w:rPr>
        <w:t>(</w:t>
      </w:r>
      <w:r w:rsidR="00B3268F">
        <w:rPr>
          <w:rStyle w:val="EquationCaption"/>
          <w:rFonts w:asciiTheme="minorHAnsi" w:hAnsiTheme="minorHAnsi"/>
        </w:rPr>
        <w:fldChar w:fldCharType="begin"/>
      </w:r>
      <w:r w:rsidR="00B3268F">
        <w:rPr>
          <w:rStyle w:val="EquationCaption"/>
          <w:rFonts w:asciiTheme="minorHAnsi" w:hAnsiTheme="minorHAnsi"/>
        </w:rPr>
        <w:instrText xml:space="preserve"> STYLEREF 1 \s </w:instrText>
      </w:r>
      <w:r w:rsidR="00B3268F">
        <w:rPr>
          <w:rStyle w:val="EquationCaption"/>
          <w:rFonts w:asciiTheme="minorHAnsi" w:hAnsiTheme="minorHAnsi"/>
        </w:rPr>
        <w:fldChar w:fldCharType="separate"/>
      </w:r>
      <w:r w:rsidR="00A95042">
        <w:rPr>
          <w:rStyle w:val="EquationCaption"/>
          <w:rFonts w:asciiTheme="minorHAnsi" w:hAnsiTheme="minorHAnsi"/>
          <w:noProof/>
        </w:rPr>
        <w:t>2</w:t>
      </w:r>
      <w:r w:rsidR="00B3268F">
        <w:rPr>
          <w:rStyle w:val="EquationCaption"/>
          <w:rFonts w:asciiTheme="minorHAnsi" w:hAnsiTheme="minorHAnsi"/>
        </w:rPr>
        <w:fldChar w:fldCharType="end"/>
      </w:r>
      <w:r w:rsidR="00B3268F">
        <w:rPr>
          <w:rStyle w:val="EquationCaption"/>
          <w:rFonts w:asciiTheme="minorHAnsi" w:hAnsiTheme="minorHAnsi"/>
        </w:rPr>
        <w:noBreakHyphen/>
      </w:r>
      <w:r w:rsidR="00B3268F">
        <w:rPr>
          <w:rStyle w:val="EquationCaption"/>
          <w:rFonts w:asciiTheme="minorHAnsi" w:hAnsiTheme="minorHAnsi"/>
        </w:rPr>
        <w:fldChar w:fldCharType="begin"/>
      </w:r>
      <w:r w:rsidR="00B3268F">
        <w:rPr>
          <w:rStyle w:val="EquationCaption"/>
          <w:rFonts w:asciiTheme="minorHAnsi" w:hAnsiTheme="minorHAnsi"/>
        </w:rPr>
        <w:instrText xml:space="preserve"> SEQ Equation \* ARABIC \s 1 </w:instrText>
      </w:r>
      <w:r w:rsidR="00B3268F">
        <w:rPr>
          <w:rStyle w:val="EquationCaption"/>
          <w:rFonts w:asciiTheme="minorHAnsi" w:hAnsiTheme="minorHAnsi"/>
        </w:rPr>
        <w:fldChar w:fldCharType="separate"/>
      </w:r>
      <w:r w:rsidR="00A95042">
        <w:rPr>
          <w:rStyle w:val="EquationCaption"/>
          <w:rFonts w:asciiTheme="minorHAnsi" w:hAnsiTheme="minorHAnsi"/>
          <w:noProof/>
        </w:rPr>
        <w:t>127</w:t>
      </w:r>
      <w:r w:rsidR="00B3268F">
        <w:rPr>
          <w:rStyle w:val="EquationCaption"/>
          <w:rFonts w:asciiTheme="minorHAnsi" w:hAnsiTheme="minorHAnsi"/>
        </w:rPr>
        <w:fldChar w:fldCharType="end"/>
      </w:r>
      <w:r w:rsidR="00B3268F" w:rsidRPr="00B7030B">
        <w:rPr>
          <w:rStyle w:val="EquationCaption"/>
          <w:rFonts w:asciiTheme="minorHAnsi" w:hAnsiTheme="minorHAnsi"/>
        </w:rPr>
        <w:t>)</w:t>
      </w:r>
    </w:p>
    <w:p w14:paraId="6919C549" w14:textId="77777777" w:rsidR="00B3268F" w:rsidRDefault="00B3268F" w:rsidP="00B6554A"/>
    <w:p w14:paraId="1CB27237" w14:textId="77777777" w:rsidR="006E4EF0" w:rsidRPr="00406C90" w:rsidRDefault="006E4EF0" w:rsidP="00B6554A">
      <w:r w:rsidRPr="00406C90">
        <w:lastRenderedPageBreak/>
        <w:t xml:space="preserve">The partial derivatives in equation </w:t>
      </w:r>
      <w:r w:rsidRPr="00127D1D">
        <w:rPr>
          <w:b/>
          <w:bCs/>
        </w:rPr>
        <w:t>2</w:t>
      </w:r>
      <w:r w:rsidR="00B3268F" w:rsidRPr="00127D1D">
        <w:rPr>
          <w:b/>
          <w:bCs/>
        </w:rPr>
        <w:t>-111</w:t>
      </w:r>
      <w:r w:rsidRPr="00406C90">
        <w:t xml:space="preserve"> are replaced with finite differences using similar schemes to those used in the turbulent kinetic energy solution.  This results in the explicit solution for </w:t>
      </w:r>
      <w:r w:rsidRPr="00406C90">
        <w:rPr>
          <w:i/>
        </w:rPr>
        <w:t>ε</w:t>
      </w:r>
      <w:r w:rsidRPr="00406C90">
        <w:t>* shown below.</w:t>
      </w:r>
    </w:p>
    <w:p w14:paraId="04D462A7" w14:textId="77777777" w:rsidR="00B3268F" w:rsidRPr="00B7030B" w:rsidRDefault="00B3268F" w:rsidP="00B6554A"/>
    <w:p w14:paraId="62D95CC2" w14:textId="0EFDE450" w:rsidR="006E4EF0" w:rsidRPr="00B7030B" w:rsidRDefault="008F3173" w:rsidP="003E6106">
      <w:pPr>
        <w:jc w:val="right"/>
      </w:pPr>
      <m:oMathPara>
        <m:oMath>
          <m:r>
            <w:rPr>
              <w:rFonts w:ascii="Cambria Math" w:hAnsi="Cambria Math"/>
            </w:rPr>
            <m:t>ε</m:t>
          </m:r>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ε</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num>
            <m:den>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den>
          </m:f>
          <m:r>
            <m:rPr>
              <m:sty m:val="p"/>
            </m:rPr>
            <w:rPr>
              <w:rFonts w:ascii="Cambria Math" w:hAnsi="Cambria Math"/>
            </w:rPr>
            <m:t>-</m:t>
          </m:r>
          <m:f>
            <m:fPr>
              <m:ctrlPr>
                <w:rPr>
                  <w:rFonts w:ascii="Cambria Math" w:hAnsi="Cambria Math"/>
                </w:rPr>
              </m:ctrlPr>
            </m:fPr>
            <m:num>
              <m:r>
                <w:rPr>
                  <w:rFonts w:ascii="Cambria Math" w:hAnsi="Cambria Math"/>
                </w:rPr>
                <m:t>Δt</m:t>
              </m:r>
            </m:num>
            <m:den>
              <m:r>
                <w:rPr>
                  <w:rFonts w:ascii="Cambria Math" w:hAnsi="Cambria Math"/>
                </w:rPr>
                <m:t>Δx</m:t>
              </m:r>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den>
          </m:f>
          <m:d>
            <m:dPr>
              <m:ctrlPr>
                <w:rPr>
                  <w:rFonts w:ascii="Cambria Math" w:hAnsi="Cambria Math"/>
                </w:rPr>
              </m:ctrlPr>
            </m:dPr>
            <m:e>
              <m:sSubSup>
                <m:sSubSupPr>
                  <m:ctrlPr>
                    <w:rPr>
                      <w:rFonts w:ascii="Cambria Math" w:hAnsi="Cambria Math"/>
                    </w:rPr>
                  </m:ctrlPr>
                </m:sSubSupPr>
                <m:e>
                  <m:r>
                    <w:rPr>
                      <w:rFonts w:ascii="Cambria Math" w:hAnsi="Cambria Math"/>
                    </w:rPr>
                    <m:t>ε</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sSubSup>
                <m:sSubSupPr>
                  <m:ctrlPr>
                    <w:rPr>
                      <w:rFonts w:ascii="Cambria Math" w:hAnsi="Cambria Math"/>
                    </w:rPr>
                  </m:ctrlPr>
                </m:sSubSupPr>
                <m:e>
                  <m:r>
                    <w:rPr>
                      <w:rFonts w:ascii="Cambria Math" w:hAnsi="Cambria Math"/>
                    </w:rPr>
                    <m:t>U</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r>
                <m:rPr>
                  <m:sty m:val="p"/>
                </m:rPr>
                <w:rPr>
                  <w:rFonts w:ascii="Cambria Math" w:hAnsi="Cambria Math"/>
                </w:rPr>
                <m:t>-</m:t>
              </m:r>
              <m:sSubSup>
                <m:sSubSupPr>
                  <m:ctrlPr>
                    <w:rPr>
                      <w:rFonts w:ascii="Cambria Math" w:hAnsi="Cambria Math"/>
                    </w:rPr>
                  </m:ctrlPr>
                </m:sSubSupPr>
                <m:e>
                  <m:r>
                    <w:rPr>
                      <w:rFonts w:ascii="Cambria Math" w:hAnsi="Cambria Math"/>
                    </w:rPr>
                    <m:t>ε</m:t>
                  </m:r>
                </m:e>
                <m:sub>
                  <m:r>
                    <w:rPr>
                      <w:rFonts w:ascii="Cambria Math" w:hAnsi="Cambria Math"/>
                    </w:rPr>
                    <m:t>i</m:t>
                  </m:r>
                  <m:r>
                    <m:rPr>
                      <m:sty m:val="p"/>
                    </m:rPr>
                    <w:rPr>
                      <w:rFonts w:ascii="Cambria Math" w:hAnsi="Cambria Math"/>
                    </w:rPr>
                    <m:t>-1,</m:t>
                  </m:r>
                  <m:r>
                    <w:rPr>
                      <w:rFonts w:ascii="Cambria Math" w:hAnsi="Cambria Math"/>
                    </w:rPr>
                    <m:t>k</m:t>
                  </m:r>
                </m:sub>
                <m:sup>
                  <m:r>
                    <w:rPr>
                      <w:rFonts w:ascii="Cambria Math" w:hAnsi="Cambria Math"/>
                    </w:rPr>
                    <m:t>n</m:t>
                  </m:r>
                </m:sup>
              </m:sSubSup>
              <m:sSubSup>
                <m:sSubSupPr>
                  <m:ctrlPr>
                    <w:rPr>
                      <w:rFonts w:ascii="Cambria Math" w:hAnsi="Cambria Math"/>
                    </w:rPr>
                  </m:ctrlPr>
                </m:sSubSupPr>
                <m:e>
                  <m:r>
                    <w:rPr>
                      <w:rFonts w:ascii="Cambria Math" w:hAnsi="Cambria Math"/>
                    </w:rPr>
                    <m:t>U</m:t>
                  </m:r>
                </m:e>
                <m:sub>
                  <m:r>
                    <w:rPr>
                      <w:rFonts w:ascii="Cambria Math" w:hAnsi="Cambria Math"/>
                    </w:rPr>
                    <m:t>i</m:t>
                  </m:r>
                  <m:r>
                    <m:rPr>
                      <m:sty m:val="p"/>
                    </m:rPr>
                    <w:rPr>
                      <w:rFonts w:ascii="Cambria Math" w:hAnsi="Cambria Math"/>
                    </w:rPr>
                    <m:t>-1,</m:t>
                  </m:r>
                  <m:r>
                    <w:rPr>
                      <w:rFonts w:ascii="Cambria Math" w:hAnsi="Cambria Math"/>
                    </w:rPr>
                    <m:t>k</m:t>
                  </m:r>
                </m:sub>
                <m:sup>
                  <m:r>
                    <w:rPr>
                      <w:rFonts w:ascii="Cambria Math" w:hAnsi="Cambria Math"/>
                    </w:rPr>
                    <m:t>n</m:t>
                  </m:r>
                </m:sup>
              </m:sSubSup>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-1,</m:t>
                  </m:r>
                  <m:r>
                    <w:rPr>
                      <w:rFonts w:ascii="Cambria Math" w:hAnsi="Cambria Math"/>
                    </w:rPr>
                    <m:t>k</m:t>
                  </m:r>
                </m:sub>
                <m:sup>
                  <m:r>
                    <w:rPr>
                      <w:rFonts w:ascii="Cambria Math" w:hAnsi="Cambria Math"/>
                    </w:rPr>
                    <m:t>n</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r>
                    <w:rPr>
                      <w:rFonts w:ascii="Cambria Math" w:hAnsi="Cambria Math"/>
                    </w:rPr>
                    <m:t>k</m:t>
                  </m:r>
                </m:sub>
                <m:sup>
                  <m:r>
                    <w:rPr>
                      <w:rFonts w:ascii="Cambria Math" w:hAnsi="Cambria Math"/>
                    </w:rPr>
                    <m:t>n</m:t>
                  </m:r>
                </m:sup>
              </m:sSubSup>
            </m:e>
          </m:d>
          <m:r>
            <m:rPr>
              <m:sty m:val="p"/>
            </m:rPr>
            <w:rPr>
              <w:rFonts w:ascii="Cambria Math" w:hAnsi="Cambria Math"/>
            </w:rPr>
            <w:br/>
          </m:r>
        </m:oMath>
      </m:oMathPara>
      <m:oMath>
        <m:r>
          <m:rPr>
            <m:sty m:val="p"/>
          </m:rPr>
          <w:rPr>
            <w:rFonts w:ascii="Cambria Math" w:hAnsi="Cambria Math"/>
          </w:rPr>
          <m:t>+</m:t>
        </m:r>
        <m:f>
          <m:fPr>
            <m:ctrlPr>
              <w:rPr>
                <w:rFonts w:ascii="Cambria Math" w:hAnsi="Cambria Math"/>
              </w:rPr>
            </m:ctrlPr>
          </m:fPr>
          <m:num>
            <m:r>
              <w:rPr>
                <w:rFonts w:ascii="Cambria Math" w:hAnsi="Cambria Math"/>
              </w:rPr>
              <m:t>Δt</m:t>
            </m:r>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num>
          <m:den>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den>
        </m:f>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ε</m:t>
                </m:r>
                <m:r>
                  <m:rPr>
                    <m:sty m:val="p"/>
                  </m:rPr>
                  <w:rPr>
                    <w:rFonts w:ascii="Cambria Math" w:hAnsi="Cambria Math"/>
                  </w:rPr>
                  <m:t>1</m:t>
                </m:r>
              </m:sub>
            </m:sSub>
            <m:f>
              <m:fPr>
                <m:ctrlPr>
                  <w:rPr>
                    <w:rFonts w:ascii="Cambria Math" w:hAnsi="Cambria Math"/>
                  </w:rPr>
                </m:ctrlPr>
              </m:fPr>
              <m:num>
                <m:sSubSup>
                  <m:sSubSupPr>
                    <m:ctrlPr>
                      <w:rPr>
                        <w:rFonts w:ascii="Cambria Math" w:hAnsi="Cambria Math"/>
                      </w:rPr>
                    </m:ctrlPr>
                  </m:sSubSupPr>
                  <m:e>
                    <m:r>
                      <w:rPr>
                        <w:rFonts w:ascii="Cambria Math" w:hAnsi="Cambria Math"/>
                      </w:rPr>
                      <m:t>ε</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num>
              <m:den>
                <m:sSubSup>
                  <m:sSubSupPr>
                    <m:ctrlPr>
                      <w:rPr>
                        <w:rFonts w:ascii="Cambria Math" w:hAnsi="Cambria Math"/>
                      </w:rPr>
                    </m:ctrlPr>
                  </m:sSubSup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den>
            </m:f>
            <m:sSubSup>
              <m:sSubSupPr>
                <m:ctrlPr>
                  <w:rPr>
                    <w:rFonts w:ascii="Cambria Math" w:hAnsi="Cambria Math"/>
                  </w:rPr>
                </m:ctrlPr>
              </m:sSubSupPr>
              <m:e>
                <m:r>
                  <w:rPr>
                    <w:rFonts w:ascii="Cambria Math" w:hAnsi="Cambria Math"/>
                  </w:rPr>
                  <m:t>P</m:t>
                </m:r>
              </m:e>
              <m:sub>
                <m:r>
                  <w:rPr>
                    <w:rFonts w:ascii="Cambria Math" w:hAnsi="Cambria Math"/>
                  </w:rPr>
                  <m:t>k</m:t>
                </m:r>
                <m:r>
                  <m:rPr>
                    <m:sty m:val="p"/>
                  </m:rPr>
                  <w:rPr>
                    <w:rFonts w:ascii="Cambria Math" w:hAnsi="Cambria Math"/>
                  </w:rPr>
                  <m:t>,</m:t>
                </m:r>
                <m:r>
                  <w:rPr>
                    <w:rFonts w:ascii="Cambria Math" w:hAnsi="Cambria Math"/>
                  </w:rPr>
                  <m:t>i</m:t>
                </m:r>
              </m:sub>
              <m:sup>
                <m:r>
                  <w:rPr>
                    <w:rFonts w:ascii="Cambria Math" w:hAnsi="Cambria Math"/>
                  </w:rPr>
                  <m:t>n</m:t>
                </m:r>
              </m:sup>
            </m:sSubSup>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ε</m:t>
                </m:r>
                <m:r>
                  <m:rPr>
                    <m:sty m:val="p"/>
                  </m:rPr>
                  <w:rPr>
                    <w:rFonts w:ascii="Cambria Math" w:hAnsi="Cambria Math"/>
                  </w:rPr>
                  <m:t>2</m:t>
                </m:r>
              </m:sub>
            </m:sSub>
            <m:f>
              <m:fPr>
                <m:ctrlPr>
                  <w:rPr>
                    <w:rFonts w:ascii="Cambria Math" w:hAnsi="Cambria Math"/>
                  </w:rPr>
                </m:ctrlPr>
              </m:fPr>
              <m:num>
                <m:r>
                  <m:rPr>
                    <m:sty m:val="p"/>
                  </m:rPr>
                  <w:rPr>
                    <w:rFonts w:ascii="Cambria Math" w:hAnsi="Cambria Math"/>
                  </w:rPr>
                  <m:t>(</m:t>
                </m:r>
                <m:sSubSup>
                  <m:sSubSupPr>
                    <m:ctrlPr>
                      <w:rPr>
                        <w:rFonts w:ascii="Cambria Math" w:hAnsi="Cambria Math"/>
                      </w:rPr>
                    </m:ctrlPr>
                  </m:sSubSupPr>
                  <m:e>
                    <m:r>
                      <w:rPr>
                        <w:rFonts w:ascii="Cambria Math" w:hAnsi="Cambria Math"/>
                      </w:rPr>
                      <m:t>ε</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num>
              <m:den>
                <m:sSubSup>
                  <m:sSubSupPr>
                    <m:ctrlPr>
                      <w:rPr>
                        <w:rFonts w:ascii="Cambria Math" w:hAnsi="Cambria Math"/>
                      </w:rPr>
                    </m:ctrlPr>
                  </m:sSubSup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den>
            </m:f>
            <m:r>
              <m:rPr>
                <m:sty m:val="p"/>
              </m:rPr>
              <w:rPr>
                <w:rFonts w:ascii="Cambria Math" w:hAnsi="Cambria Math"/>
              </w:rPr>
              <m:t>+</m:t>
            </m:r>
            <m:sSubSup>
              <m:sSubSupPr>
                <m:ctrlPr>
                  <w:rPr>
                    <w:rFonts w:ascii="Cambria Math" w:hAnsi="Cambria Math"/>
                  </w:rPr>
                </m:ctrlPr>
              </m:sSubSupPr>
              <m:e>
                <m:sSub>
                  <m:sSubPr>
                    <m:ctrlPr>
                      <w:rPr>
                        <w:rFonts w:ascii="Cambria Math" w:hAnsi="Cambria Math"/>
                      </w:rPr>
                    </m:ctrlPr>
                  </m:sSubPr>
                  <m:e>
                    <m:r>
                      <w:rPr>
                        <w:rFonts w:ascii="Cambria Math" w:hAnsi="Cambria Math"/>
                      </w:rPr>
                      <m:t>P</m:t>
                    </m:r>
                  </m:e>
                  <m:sub>
                    <m:r>
                      <w:rPr>
                        <w:rFonts w:ascii="Cambria Math" w:hAnsi="Cambria Math"/>
                      </w:rPr>
                      <m:t>e</m:t>
                    </m:r>
                  </m:sub>
                </m:sSub>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e>
        </m:d>
      </m:oMath>
      <w:r w:rsidRPr="00B7030B">
        <w:t xml:space="preserve"> </w:t>
      </w:r>
      <w:r w:rsidR="00B3268F" w:rsidRPr="00B3268F">
        <w:rPr>
          <w:rStyle w:val="EquationCaption"/>
          <w:rFonts w:asciiTheme="minorHAnsi" w:hAnsiTheme="minorHAnsi"/>
        </w:rPr>
        <w:t xml:space="preserve"> </w:t>
      </w:r>
      <w:r w:rsidR="00B3268F" w:rsidRPr="00B7030B">
        <w:rPr>
          <w:rStyle w:val="EquationCaption"/>
          <w:rFonts w:asciiTheme="minorHAnsi" w:hAnsiTheme="minorHAnsi"/>
        </w:rPr>
        <w:t>(</w:t>
      </w:r>
      <w:r w:rsidR="00B3268F">
        <w:rPr>
          <w:rStyle w:val="EquationCaption"/>
          <w:rFonts w:asciiTheme="minorHAnsi" w:hAnsiTheme="minorHAnsi"/>
        </w:rPr>
        <w:fldChar w:fldCharType="begin"/>
      </w:r>
      <w:r w:rsidR="00B3268F">
        <w:rPr>
          <w:rStyle w:val="EquationCaption"/>
          <w:rFonts w:asciiTheme="minorHAnsi" w:hAnsiTheme="minorHAnsi"/>
        </w:rPr>
        <w:instrText xml:space="preserve"> STYLEREF 1 \s </w:instrText>
      </w:r>
      <w:r w:rsidR="00B3268F">
        <w:rPr>
          <w:rStyle w:val="EquationCaption"/>
          <w:rFonts w:asciiTheme="minorHAnsi" w:hAnsiTheme="minorHAnsi"/>
        </w:rPr>
        <w:fldChar w:fldCharType="separate"/>
      </w:r>
      <w:r w:rsidR="00A95042">
        <w:rPr>
          <w:rStyle w:val="EquationCaption"/>
          <w:rFonts w:asciiTheme="minorHAnsi" w:hAnsiTheme="minorHAnsi"/>
          <w:noProof/>
        </w:rPr>
        <w:t>2</w:t>
      </w:r>
      <w:r w:rsidR="00B3268F">
        <w:rPr>
          <w:rStyle w:val="EquationCaption"/>
          <w:rFonts w:asciiTheme="minorHAnsi" w:hAnsiTheme="minorHAnsi"/>
        </w:rPr>
        <w:fldChar w:fldCharType="end"/>
      </w:r>
      <w:r w:rsidR="00B3268F">
        <w:rPr>
          <w:rStyle w:val="EquationCaption"/>
          <w:rFonts w:asciiTheme="minorHAnsi" w:hAnsiTheme="minorHAnsi"/>
        </w:rPr>
        <w:noBreakHyphen/>
      </w:r>
      <w:r w:rsidR="00B3268F">
        <w:rPr>
          <w:rStyle w:val="EquationCaption"/>
          <w:rFonts w:asciiTheme="minorHAnsi" w:hAnsiTheme="minorHAnsi"/>
        </w:rPr>
        <w:fldChar w:fldCharType="begin"/>
      </w:r>
      <w:r w:rsidR="00B3268F">
        <w:rPr>
          <w:rStyle w:val="EquationCaption"/>
          <w:rFonts w:asciiTheme="minorHAnsi" w:hAnsiTheme="minorHAnsi"/>
        </w:rPr>
        <w:instrText xml:space="preserve"> SEQ Equation \* ARABIC \s 1 </w:instrText>
      </w:r>
      <w:r w:rsidR="00B3268F">
        <w:rPr>
          <w:rStyle w:val="EquationCaption"/>
          <w:rFonts w:asciiTheme="minorHAnsi" w:hAnsiTheme="minorHAnsi"/>
        </w:rPr>
        <w:fldChar w:fldCharType="separate"/>
      </w:r>
      <w:r w:rsidR="00A95042">
        <w:rPr>
          <w:rStyle w:val="EquationCaption"/>
          <w:rFonts w:asciiTheme="minorHAnsi" w:hAnsiTheme="minorHAnsi"/>
          <w:noProof/>
        </w:rPr>
        <w:t>128</w:t>
      </w:r>
      <w:r w:rsidR="00B3268F">
        <w:rPr>
          <w:rStyle w:val="EquationCaption"/>
          <w:rFonts w:asciiTheme="minorHAnsi" w:hAnsiTheme="minorHAnsi"/>
        </w:rPr>
        <w:fldChar w:fldCharType="end"/>
      </w:r>
      <w:r w:rsidR="00B3268F" w:rsidRPr="00B7030B">
        <w:rPr>
          <w:rStyle w:val="EquationCaption"/>
          <w:rFonts w:asciiTheme="minorHAnsi" w:hAnsiTheme="minorHAnsi"/>
        </w:rPr>
        <w:t>)</w:t>
      </w:r>
    </w:p>
    <w:p w14:paraId="47C8723E" w14:textId="77777777" w:rsidR="00B3268F" w:rsidRDefault="00B3268F" w:rsidP="00B6554A"/>
    <w:p w14:paraId="6FD38059" w14:textId="77777777" w:rsidR="006E4EF0" w:rsidRPr="00406C90" w:rsidRDefault="006E4EF0" w:rsidP="00B6554A">
      <w:r w:rsidRPr="00406C90">
        <w:t xml:space="preserve">Where </w:t>
      </w:r>
      <w:r w:rsidRPr="00406C90">
        <w:rPr>
          <w:i/>
        </w:rPr>
        <w:t>ε</w:t>
      </w:r>
      <w:r w:rsidRPr="00406C90">
        <w:rPr>
          <w:i/>
          <w:vertAlign w:val="superscript"/>
        </w:rPr>
        <w:t>*</w:t>
      </w:r>
      <w:r w:rsidRPr="00406C90">
        <w:t xml:space="preserve"> is the turbulent dissipation at the next time step before the application of equation </w:t>
      </w:r>
      <w:r w:rsidR="00B3268F" w:rsidRPr="00127D1D">
        <w:rPr>
          <w:b/>
          <w:bCs/>
        </w:rPr>
        <w:t>2-126</w:t>
      </w:r>
      <w:r w:rsidRPr="00406C90">
        <w:t xml:space="preserve">.  Equation </w:t>
      </w:r>
      <w:r w:rsidR="00B3268F" w:rsidRPr="00127D1D">
        <w:rPr>
          <w:b/>
          <w:bCs/>
        </w:rPr>
        <w:t>2-128</w:t>
      </w:r>
      <w:r w:rsidRPr="00406C90">
        <w:t xml:space="preserve"> is calculated for all of the layers in a segment except for the top and bottom layer.  </w:t>
      </w:r>
    </w:p>
    <w:p w14:paraId="1FEFCFA5" w14:textId="77777777" w:rsidR="006E4EF0" w:rsidRPr="00406C90" w:rsidRDefault="006E4EF0" w:rsidP="00B6554A"/>
    <w:p w14:paraId="4DFDA36A" w14:textId="77777777" w:rsidR="006E4EF0" w:rsidRPr="00406C90" w:rsidRDefault="006E4EF0" w:rsidP="007552CD">
      <w:r w:rsidRPr="00406C90">
        <w:t xml:space="preserve">Next the partial derivatives in equation </w:t>
      </w:r>
      <w:r w:rsidR="00B3268F" w:rsidRPr="00127D1D">
        <w:rPr>
          <w:b/>
          <w:bCs/>
        </w:rPr>
        <w:t>2-127</w:t>
      </w:r>
      <w:r w:rsidRPr="00406C90">
        <w:t xml:space="preserve"> are replaced with finite differences using similar schemes to those used in the turbulent kinetic energy solution.  This again results in a set of equations in a tridiagonal format.</w:t>
      </w:r>
    </w:p>
    <w:p w14:paraId="1672F55F" w14:textId="77777777" w:rsidR="00B3268F" w:rsidRPr="00B7030B" w:rsidRDefault="00B3268F" w:rsidP="007552CD"/>
    <w:p w14:paraId="533C0B83" w14:textId="2B8AEC98" w:rsidR="006E4EF0" w:rsidRPr="00B7030B" w:rsidRDefault="008F3173" w:rsidP="003E6106">
      <w:pPr>
        <w:jc w:val="right"/>
      </w:pPr>
      <m:oMath>
        <m:r>
          <w:rPr>
            <w:rFonts w:ascii="Cambria Math" w:hAnsi="Cambria Math"/>
          </w:rPr>
          <m:t>AT</m:t>
        </m:r>
        <m:r>
          <m:rPr>
            <m:sty m:val="p"/>
          </m:rPr>
          <w:rPr>
            <w:rFonts w:ascii="Cambria Math" w:hAnsi="Cambria Math" w:cs="Cambria Math"/>
          </w:rPr>
          <m:t>⋅</m:t>
        </m:r>
        <m:sSubSup>
          <m:sSubSupPr>
            <m:ctrlPr>
              <w:rPr>
                <w:rFonts w:ascii="Cambria Math" w:hAnsi="Cambria Math"/>
              </w:rPr>
            </m:ctrlPr>
          </m:sSubSupPr>
          <m:e>
            <m:r>
              <w:rPr>
                <w:rFonts w:ascii="Cambria Math" w:hAnsi="Cambria Math"/>
              </w:rPr>
              <m:t>ε</m:t>
            </m:r>
          </m:e>
          <m:sub>
            <m:r>
              <w:rPr>
                <w:rFonts w:ascii="Cambria Math" w:hAnsi="Cambria Math"/>
              </w:rPr>
              <m:t>k</m:t>
            </m:r>
            <m:r>
              <m:rPr>
                <m:sty m:val="p"/>
              </m:rPr>
              <w:rPr>
                <w:rFonts w:ascii="Cambria Math" w:hAnsi="Cambria Math"/>
              </w:rPr>
              <m:t>-1</m:t>
            </m:r>
          </m:sub>
          <m:sup>
            <m:r>
              <w:rPr>
                <w:rFonts w:ascii="Cambria Math" w:hAnsi="Cambria Math"/>
              </w:rPr>
              <m:t>n</m:t>
            </m:r>
            <m:r>
              <m:rPr>
                <m:sty m:val="p"/>
              </m:rPr>
              <w:rPr>
                <w:rFonts w:ascii="Cambria Math" w:hAnsi="Cambria Math"/>
              </w:rPr>
              <m:t>+1</m:t>
            </m:r>
          </m:sup>
        </m:sSubSup>
        <m:r>
          <m:rPr>
            <m:sty m:val="p"/>
          </m:rPr>
          <w:rPr>
            <w:rFonts w:ascii="Cambria Math" w:hAnsi="Cambria Math"/>
          </w:rPr>
          <m:t>+</m:t>
        </m:r>
        <m:r>
          <w:rPr>
            <w:rFonts w:ascii="Cambria Math" w:hAnsi="Cambria Math"/>
          </w:rPr>
          <m:t>VT</m:t>
        </m:r>
        <m:r>
          <m:rPr>
            <m:sty m:val="p"/>
          </m:rPr>
          <w:rPr>
            <w:rFonts w:ascii="Cambria Math" w:hAnsi="Cambria Math" w:cs="Cambria Math"/>
          </w:rPr>
          <m:t>⋅</m:t>
        </m:r>
        <m:sSubSup>
          <m:sSubSupPr>
            <m:ctrlPr>
              <w:rPr>
                <w:rFonts w:ascii="Cambria Math" w:hAnsi="Cambria Math"/>
              </w:rPr>
            </m:ctrlPr>
          </m:sSubSupPr>
          <m:e>
            <m:r>
              <w:rPr>
                <w:rFonts w:ascii="Cambria Math" w:hAnsi="Cambria Math"/>
              </w:rPr>
              <m:t>ε</m:t>
            </m:r>
          </m:e>
          <m:sub>
            <m:r>
              <w:rPr>
                <w:rFonts w:ascii="Cambria Math" w:hAnsi="Cambria Math"/>
              </w:rPr>
              <m:t>k</m:t>
            </m:r>
          </m:sub>
          <m:sup>
            <m:r>
              <w:rPr>
                <w:rFonts w:ascii="Cambria Math" w:hAnsi="Cambria Math"/>
              </w:rPr>
              <m:t>n</m:t>
            </m:r>
            <m:r>
              <m:rPr>
                <m:sty m:val="p"/>
              </m:rPr>
              <w:rPr>
                <w:rFonts w:ascii="Cambria Math" w:hAnsi="Cambria Math"/>
              </w:rPr>
              <m:t>+1</m:t>
            </m:r>
          </m:sup>
        </m:sSubSup>
        <m:r>
          <m:rPr>
            <m:sty m:val="p"/>
          </m:rPr>
          <w:rPr>
            <w:rFonts w:ascii="Cambria Math" w:hAnsi="Cambria Math"/>
          </w:rPr>
          <m:t>+</m:t>
        </m:r>
        <m:r>
          <w:rPr>
            <w:rFonts w:ascii="Cambria Math" w:hAnsi="Cambria Math"/>
          </w:rPr>
          <m:t>CT</m:t>
        </m:r>
        <m:r>
          <m:rPr>
            <m:sty m:val="p"/>
          </m:rPr>
          <w:rPr>
            <w:rFonts w:ascii="Cambria Math" w:hAnsi="Cambria Math" w:cs="Cambria Math"/>
          </w:rPr>
          <m:t>⋅</m:t>
        </m:r>
        <m:sSubSup>
          <m:sSubSupPr>
            <m:ctrlPr>
              <w:rPr>
                <w:rFonts w:ascii="Cambria Math" w:hAnsi="Cambria Math"/>
              </w:rPr>
            </m:ctrlPr>
          </m:sSubSupPr>
          <m:e>
            <m:r>
              <w:rPr>
                <w:rFonts w:ascii="Cambria Math" w:hAnsi="Cambria Math"/>
              </w:rPr>
              <m:t>ε</m:t>
            </m:r>
          </m:e>
          <m:sub>
            <m:r>
              <w:rPr>
                <w:rFonts w:ascii="Cambria Math" w:hAnsi="Cambria Math"/>
              </w:rPr>
              <m:t>k</m:t>
            </m:r>
            <m:r>
              <m:rPr>
                <m:sty m:val="p"/>
              </m:rPr>
              <w:rPr>
                <w:rFonts w:ascii="Cambria Math" w:hAnsi="Cambria Math"/>
              </w:rPr>
              <m:t>+1</m:t>
            </m:r>
          </m:sub>
          <m:sup>
            <m:r>
              <w:rPr>
                <w:rFonts w:ascii="Cambria Math" w:hAnsi="Cambria Math"/>
              </w:rPr>
              <m:t>n</m:t>
            </m:r>
            <m:r>
              <m:rPr>
                <m:sty m:val="p"/>
              </m:rPr>
              <w:rPr>
                <w:rFonts w:ascii="Cambria Math" w:hAnsi="Cambria Math"/>
              </w:rPr>
              <m:t>+1</m:t>
            </m:r>
          </m:sup>
        </m:sSubSup>
        <m:r>
          <m:rPr>
            <m:sty m:val="p"/>
          </m:rPr>
          <w:rPr>
            <w:rFonts w:ascii="Cambria Math" w:hAnsi="Cambria Math"/>
          </w:rPr>
          <m:t>=</m:t>
        </m:r>
        <m:r>
          <w:rPr>
            <w:rFonts w:ascii="Cambria Math" w:hAnsi="Cambria Math"/>
          </w:rPr>
          <m:t>DT</m:t>
        </m:r>
      </m:oMath>
      <w:r w:rsidR="006E4EF0" w:rsidRPr="00B7030B">
        <w:tab/>
      </w:r>
      <w:r w:rsidR="006E4EF0" w:rsidRPr="00B7030B">
        <w:tab/>
      </w:r>
      <w:r w:rsidR="006E4EF0" w:rsidRPr="00B7030B">
        <w:tab/>
      </w:r>
      <w:r w:rsidR="00B3268F" w:rsidRPr="00B3268F">
        <w:rPr>
          <w:rStyle w:val="EquationCaption"/>
          <w:rFonts w:asciiTheme="minorHAnsi" w:hAnsiTheme="minorHAnsi"/>
        </w:rPr>
        <w:t xml:space="preserve"> </w:t>
      </w:r>
      <w:r w:rsidR="00B3268F" w:rsidRPr="00B7030B">
        <w:rPr>
          <w:rStyle w:val="EquationCaption"/>
          <w:rFonts w:asciiTheme="minorHAnsi" w:hAnsiTheme="minorHAnsi"/>
        </w:rPr>
        <w:t>(</w:t>
      </w:r>
      <w:r w:rsidR="00B3268F">
        <w:rPr>
          <w:rStyle w:val="EquationCaption"/>
          <w:rFonts w:asciiTheme="minorHAnsi" w:hAnsiTheme="minorHAnsi"/>
        </w:rPr>
        <w:fldChar w:fldCharType="begin"/>
      </w:r>
      <w:r w:rsidR="00B3268F">
        <w:rPr>
          <w:rStyle w:val="EquationCaption"/>
          <w:rFonts w:asciiTheme="minorHAnsi" w:hAnsiTheme="minorHAnsi"/>
        </w:rPr>
        <w:instrText xml:space="preserve"> STYLEREF 1 \s </w:instrText>
      </w:r>
      <w:r w:rsidR="00B3268F">
        <w:rPr>
          <w:rStyle w:val="EquationCaption"/>
          <w:rFonts w:asciiTheme="minorHAnsi" w:hAnsiTheme="minorHAnsi"/>
        </w:rPr>
        <w:fldChar w:fldCharType="separate"/>
      </w:r>
      <w:r w:rsidR="00A95042">
        <w:rPr>
          <w:rStyle w:val="EquationCaption"/>
          <w:rFonts w:asciiTheme="minorHAnsi" w:hAnsiTheme="minorHAnsi"/>
          <w:noProof/>
        </w:rPr>
        <w:t>2</w:t>
      </w:r>
      <w:r w:rsidR="00B3268F">
        <w:rPr>
          <w:rStyle w:val="EquationCaption"/>
          <w:rFonts w:asciiTheme="minorHAnsi" w:hAnsiTheme="minorHAnsi"/>
        </w:rPr>
        <w:fldChar w:fldCharType="end"/>
      </w:r>
      <w:r w:rsidR="00B3268F">
        <w:rPr>
          <w:rStyle w:val="EquationCaption"/>
          <w:rFonts w:asciiTheme="minorHAnsi" w:hAnsiTheme="minorHAnsi"/>
        </w:rPr>
        <w:noBreakHyphen/>
      </w:r>
      <w:r w:rsidR="00B3268F">
        <w:rPr>
          <w:rStyle w:val="EquationCaption"/>
          <w:rFonts w:asciiTheme="minorHAnsi" w:hAnsiTheme="minorHAnsi"/>
        </w:rPr>
        <w:fldChar w:fldCharType="begin"/>
      </w:r>
      <w:r w:rsidR="00B3268F">
        <w:rPr>
          <w:rStyle w:val="EquationCaption"/>
          <w:rFonts w:asciiTheme="minorHAnsi" w:hAnsiTheme="minorHAnsi"/>
        </w:rPr>
        <w:instrText xml:space="preserve"> SEQ Equation \* ARABIC \s 1 </w:instrText>
      </w:r>
      <w:r w:rsidR="00B3268F">
        <w:rPr>
          <w:rStyle w:val="EquationCaption"/>
          <w:rFonts w:asciiTheme="minorHAnsi" w:hAnsiTheme="minorHAnsi"/>
        </w:rPr>
        <w:fldChar w:fldCharType="separate"/>
      </w:r>
      <w:r w:rsidR="00A95042">
        <w:rPr>
          <w:rStyle w:val="EquationCaption"/>
          <w:rFonts w:asciiTheme="minorHAnsi" w:hAnsiTheme="minorHAnsi"/>
          <w:noProof/>
        </w:rPr>
        <w:t>129</w:t>
      </w:r>
      <w:r w:rsidR="00B3268F">
        <w:rPr>
          <w:rStyle w:val="EquationCaption"/>
          <w:rFonts w:asciiTheme="minorHAnsi" w:hAnsiTheme="minorHAnsi"/>
        </w:rPr>
        <w:fldChar w:fldCharType="end"/>
      </w:r>
      <w:r w:rsidR="00B3268F" w:rsidRPr="00B7030B">
        <w:rPr>
          <w:rStyle w:val="EquationCaption"/>
          <w:rFonts w:asciiTheme="minorHAnsi" w:hAnsiTheme="minorHAnsi"/>
        </w:rPr>
        <w:t>)</w:t>
      </w:r>
    </w:p>
    <w:p w14:paraId="41927DCD" w14:textId="77777777" w:rsidR="00B3268F" w:rsidRDefault="00B3268F" w:rsidP="00B6554A"/>
    <w:p w14:paraId="2BF0F9D1" w14:textId="77777777" w:rsidR="006E4EF0" w:rsidRPr="00E35D00" w:rsidRDefault="006E4EF0" w:rsidP="00B6554A">
      <w:proofErr w:type="gramStart"/>
      <w:r w:rsidRPr="00E35D00">
        <w:t>where</w:t>
      </w:r>
      <w:proofErr w:type="gramEnd"/>
    </w:p>
    <w:p w14:paraId="56AC8052" w14:textId="77777777" w:rsidR="006E4EF0" w:rsidRPr="00B7030B" w:rsidRDefault="008F3173" w:rsidP="00B6554A">
      <m:oMathPara>
        <m:oMath>
          <m:r>
            <w:rPr>
              <w:rFonts w:ascii="Cambria Math" w:hAnsi="Cambria Math"/>
            </w:rPr>
            <m:t>AT</m:t>
          </m:r>
          <m:r>
            <m:rPr>
              <m:sty m:val="p"/>
            </m:rPr>
            <w:rPr>
              <w:rFonts w:ascii="Cambria Math" w:hAnsi="Cambria Math"/>
            </w:rPr>
            <m:t>=-</m:t>
          </m:r>
          <m:f>
            <m:fPr>
              <m:ctrlPr>
                <w:rPr>
                  <w:rFonts w:ascii="Cambria Math" w:hAnsi="Cambria Math"/>
                </w:rPr>
              </m:ctrlPr>
            </m:fPr>
            <m:num>
              <m:r>
                <w:rPr>
                  <w:rFonts w:ascii="Cambria Math" w:hAnsi="Cambria Math"/>
                </w:rPr>
                <m:t>Δt</m:t>
              </m:r>
            </m:num>
            <m:den>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den>
          </m:f>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W</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num>
                <m:den>
                  <m:r>
                    <m:rPr>
                      <m:sty m:val="p"/>
                    </m:rPr>
                    <w:rPr>
                      <w:rFonts w:ascii="Cambria Math" w:hAnsi="Cambria Math"/>
                    </w:rPr>
                    <m:t>2</m:t>
                  </m:r>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sSubSup>
                    <m:sSubSupPr>
                      <m:ctrlPr>
                        <w:rPr>
                          <w:rFonts w:ascii="Cambria Math" w:hAnsi="Cambria Math"/>
                        </w:rPr>
                      </m:ctrlPr>
                    </m:sSubSupPr>
                    <m:e>
                      <m:sSub>
                        <m:sSubPr>
                          <m:ctrlPr>
                            <w:rPr>
                              <w:rFonts w:ascii="Cambria Math" w:hAnsi="Cambria Math"/>
                            </w:rPr>
                          </m:ctrlPr>
                        </m:sSubPr>
                        <m:e>
                          <m:r>
                            <w:rPr>
                              <w:rFonts w:ascii="Cambria Math" w:hAnsi="Cambria Math"/>
                            </w:rPr>
                            <m:t>ν</m:t>
                          </m:r>
                        </m:e>
                        <m:sub>
                          <m:r>
                            <w:rPr>
                              <w:rFonts w:ascii="Cambria Math" w:hAnsi="Cambria Math"/>
                            </w:rPr>
                            <m:t>t</m:t>
                          </m:r>
                        </m:sub>
                      </m:sSub>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num>
                <m:den>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r>
                        <m:rPr>
                          <m:sty m:val="p"/>
                        </m:rPr>
                        <w:rPr>
                          <w:rFonts w:ascii="Cambria Math" w:hAnsi="Cambria Math"/>
                        </w:rPr>
                        <m:t>+1</m:t>
                      </m:r>
                    </m:sup>
                  </m:sSubSup>
                  <m:sSub>
                    <m:sSubPr>
                      <m:ctrlPr>
                        <w:rPr>
                          <w:rFonts w:ascii="Cambria Math" w:hAnsi="Cambria Math"/>
                        </w:rPr>
                      </m:ctrlPr>
                    </m:sSubPr>
                    <m:e>
                      <m:r>
                        <w:rPr>
                          <w:rFonts w:ascii="Cambria Math" w:hAnsi="Cambria Math"/>
                        </w:rPr>
                        <m:t>σ</m:t>
                      </m:r>
                    </m:e>
                    <m:sub>
                      <m:r>
                        <w:rPr>
                          <w:rFonts w:ascii="Cambria Math" w:hAnsi="Cambria Math"/>
                        </w:rPr>
                        <m:t>k</m:t>
                      </m:r>
                    </m:sub>
                  </m:sSub>
                </m:den>
              </m:f>
            </m:e>
          </m:d>
        </m:oMath>
      </m:oMathPara>
    </w:p>
    <w:p w14:paraId="32C3A8E0" w14:textId="77777777" w:rsidR="006E4EF0" w:rsidRPr="00B7030B" w:rsidRDefault="008F3173" w:rsidP="005611B1">
      <m:oMathPara>
        <m:oMath>
          <m:r>
            <w:rPr>
              <w:rFonts w:ascii="Cambria Math" w:hAnsi="Cambria Math" w:cs="Cambria Math"/>
            </w:rPr>
            <m:t>V</m:t>
          </m:r>
          <m:r>
            <w:rPr>
              <w:rFonts w:ascii="Cambria Math" w:hAnsi="Cambria Math"/>
            </w:rPr>
            <m:t>T</m:t>
          </m:r>
          <m:r>
            <m:rPr>
              <m:sty m:val="p"/>
            </m:rPr>
            <w:rPr>
              <w:rFonts w:ascii="Cambria Math" w:hAnsi="Cambria Math"/>
            </w:rPr>
            <m:t>=</m:t>
          </m:r>
          <m:f>
            <m:fPr>
              <m:ctrlPr>
                <w:rPr>
                  <w:rFonts w:ascii="Cambria Math" w:hAnsi="Cambria Math"/>
                </w:rPr>
              </m:ctrlPr>
            </m:fPr>
            <m:num>
              <m:r>
                <w:rPr>
                  <w:rFonts w:ascii="Cambria Math" w:hAnsi="Cambria Math"/>
                </w:rPr>
                <m:t>Δt</m:t>
              </m:r>
            </m:num>
            <m:den>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den>
          </m:f>
          <m:d>
            <m:dPr>
              <m:ctrlPr>
                <w:rPr>
                  <w:rFonts w:ascii="Cambria Math" w:hAnsi="Cambria Math"/>
                </w:rPr>
              </m:ctrlPr>
            </m:dPr>
            <m:e>
              <m:r>
                <m:rPr>
                  <m:sty m:val="p"/>
                </m:rPr>
                <w:rPr>
                  <w:rFonts w:ascii="Cambria Math" w:hAnsi="Cambria Math"/>
                </w:rPr>
                <m:t>1+</m:t>
              </m:r>
              <m:f>
                <m:fPr>
                  <m:ctrlPr>
                    <w:rPr>
                      <w:rFonts w:ascii="Cambria Math" w:hAnsi="Cambria Math"/>
                    </w:rPr>
                  </m:ctrlPr>
                </m:fPr>
                <m:num>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num>
                <m:den>
                  <m:r>
                    <w:rPr>
                      <w:rFonts w:ascii="Cambria Math" w:hAnsi="Cambria Math"/>
                    </w:rPr>
                    <m:t>Δt</m:t>
                  </m:r>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W</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num>
                <m:den>
                  <m:r>
                    <m:rPr>
                      <m:sty m:val="p"/>
                    </m:rPr>
                    <w:rPr>
                      <w:rFonts w:ascii="Cambria Math" w:hAnsi="Cambria Math"/>
                    </w:rPr>
                    <m:t>2</m:t>
                  </m:r>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W</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num>
                <m:den>
                  <m:r>
                    <m:rPr>
                      <m:sty m:val="p"/>
                    </m:rPr>
                    <w:rPr>
                      <w:rFonts w:ascii="Cambria Math" w:hAnsi="Cambria Math"/>
                    </w:rPr>
                    <m:t>2</m:t>
                  </m:r>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sSubSup>
                    <m:sSubSupPr>
                      <m:ctrlPr>
                        <w:rPr>
                          <w:rFonts w:ascii="Cambria Math" w:hAnsi="Cambria Math"/>
                        </w:rPr>
                      </m:ctrlPr>
                    </m:sSubSupPr>
                    <m:e>
                      <m:sSub>
                        <m:sSubPr>
                          <m:ctrlPr>
                            <w:rPr>
                              <w:rFonts w:ascii="Cambria Math" w:hAnsi="Cambria Math"/>
                            </w:rPr>
                          </m:ctrlPr>
                        </m:sSubPr>
                        <m:e>
                          <m:r>
                            <w:rPr>
                              <w:rFonts w:ascii="Cambria Math" w:hAnsi="Cambria Math"/>
                            </w:rPr>
                            <m:t>ν</m:t>
                          </m:r>
                        </m:e>
                        <m:sub>
                          <m:r>
                            <w:rPr>
                              <w:rFonts w:ascii="Cambria Math" w:hAnsi="Cambria Math"/>
                            </w:rPr>
                            <m:t>t</m:t>
                          </m:r>
                        </m:sub>
                      </m:sSub>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num>
                <m:den>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r>
                        <m:rPr>
                          <m:sty m:val="p"/>
                        </m:rPr>
                        <w:rPr>
                          <w:rFonts w:ascii="Cambria Math" w:hAnsi="Cambria Math"/>
                        </w:rPr>
                        <m:t>+1</m:t>
                      </m:r>
                    </m:sup>
                  </m:sSubSup>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sSubSup>
                    <m:sSubSupPr>
                      <m:ctrlPr>
                        <w:rPr>
                          <w:rFonts w:ascii="Cambria Math" w:hAnsi="Cambria Math"/>
                        </w:rPr>
                      </m:ctrlPr>
                    </m:sSubSupPr>
                    <m:e>
                      <m:sSub>
                        <m:sSubPr>
                          <m:ctrlPr>
                            <w:rPr>
                              <w:rFonts w:ascii="Cambria Math" w:hAnsi="Cambria Math"/>
                            </w:rPr>
                          </m:ctrlPr>
                        </m:sSubPr>
                        <m:e>
                          <m:r>
                            <w:rPr>
                              <w:rFonts w:ascii="Cambria Math" w:hAnsi="Cambria Math"/>
                            </w:rPr>
                            <m:t>ν</m:t>
                          </m:r>
                        </m:e>
                        <m:sub>
                          <m:r>
                            <w:rPr>
                              <w:rFonts w:ascii="Cambria Math" w:hAnsi="Cambria Math"/>
                            </w:rPr>
                            <m:t>t</m:t>
                          </m:r>
                        </m:sub>
                      </m:sSub>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num>
                <m:den>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r>
                        <m:rPr>
                          <m:sty m:val="p"/>
                        </m:rPr>
                        <w:rPr>
                          <w:rFonts w:ascii="Cambria Math" w:hAnsi="Cambria Math"/>
                        </w:rPr>
                        <m:t>+1</m:t>
                      </m:r>
                    </m:sup>
                  </m:sSubSup>
                </m:den>
              </m:f>
            </m:e>
          </m:d>
        </m:oMath>
      </m:oMathPara>
    </w:p>
    <w:p w14:paraId="1732601C" w14:textId="77777777" w:rsidR="006E4EF0" w:rsidRPr="00B7030B" w:rsidRDefault="008F3173" w:rsidP="00CE0271">
      <m:oMathPara>
        <m:oMath>
          <m:r>
            <w:rPr>
              <w:rFonts w:ascii="Cambria Math" w:hAnsi="Cambria Math" w:cs="Cambria Math"/>
            </w:rPr>
            <m:t>C</m:t>
          </m:r>
          <m:r>
            <w:rPr>
              <w:rFonts w:ascii="Cambria Math" w:hAnsi="Cambria Math"/>
            </w:rPr>
            <m:t>T</m:t>
          </m:r>
          <m:r>
            <m:rPr>
              <m:sty m:val="p"/>
            </m:rPr>
            <w:rPr>
              <w:rFonts w:ascii="Cambria Math" w:hAnsi="Cambria Math"/>
            </w:rPr>
            <m:t>=-</m:t>
          </m:r>
          <m:f>
            <m:fPr>
              <m:ctrlPr>
                <w:rPr>
                  <w:rFonts w:ascii="Cambria Math" w:hAnsi="Cambria Math"/>
                </w:rPr>
              </m:ctrlPr>
            </m:fPr>
            <m:num>
              <m:r>
                <w:rPr>
                  <w:rFonts w:ascii="Cambria Math" w:hAnsi="Cambria Math"/>
                </w:rPr>
                <m:t>Δt</m:t>
              </m:r>
            </m:num>
            <m:den>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den>
          </m:f>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W</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num>
                <m:den>
                  <m:r>
                    <m:rPr>
                      <m:sty m:val="p"/>
                    </m:rPr>
                    <w:rPr>
                      <w:rFonts w:ascii="Cambria Math" w:hAnsi="Cambria Math"/>
                    </w:rPr>
                    <m:t>2</m:t>
                  </m:r>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sSubSup>
                    <m:sSubSupPr>
                      <m:ctrlPr>
                        <w:rPr>
                          <w:rFonts w:ascii="Cambria Math" w:hAnsi="Cambria Math"/>
                        </w:rPr>
                      </m:ctrlPr>
                    </m:sSubSupPr>
                    <m:e>
                      <m:sSub>
                        <m:sSubPr>
                          <m:ctrlPr>
                            <w:rPr>
                              <w:rFonts w:ascii="Cambria Math" w:hAnsi="Cambria Math"/>
                            </w:rPr>
                          </m:ctrlPr>
                        </m:sSubPr>
                        <m:e>
                          <m:r>
                            <w:rPr>
                              <w:rFonts w:ascii="Cambria Math" w:hAnsi="Cambria Math"/>
                            </w:rPr>
                            <m:t>ν</m:t>
                          </m:r>
                        </m:e>
                        <m:sub>
                          <m:r>
                            <w:rPr>
                              <w:rFonts w:ascii="Cambria Math" w:hAnsi="Cambria Math"/>
                            </w:rPr>
                            <m:t>t</m:t>
                          </m:r>
                        </m:sub>
                      </m:sSub>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num>
                <m:den>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r>
                        <m:rPr>
                          <m:sty m:val="p"/>
                        </m:rPr>
                        <w:rPr>
                          <w:rFonts w:ascii="Cambria Math" w:hAnsi="Cambria Math"/>
                        </w:rPr>
                        <m:t>+1</m:t>
                      </m:r>
                    </m:sup>
                  </m:sSubSup>
                  <m:sSub>
                    <m:sSubPr>
                      <m:ctrlPr>
                        <w:rPr>
                          <w:rFonts w:ascii="Cambria Math" w:hAnsi="Cambria Math"/>
                        </w:rPr>
                      </m:ctrlPr>
                    </m:sSubPr>
                    <m:e>
                      <m:r>
                        <w:rPr>
                          <w:rFonts w:ascii="Cambria Math" w:hAnsi="Cambria Math"/>
                        </w:rPr>
                        <m:t>σ</m:t>
                      </m:r>
                    </m:e>
                    <m:sub>
                      <m:r>
                        <w:rPr>
                          <w:rFonts w:ascii="Cambria Math" w:hAnsi="Cambria Math"/>
                        </w:rPr>
                        <m:t>k</m:t>
                      </m:r>
                    </m:sub>
                  </m:sSub>
                </m:den>
              </m:f>
            </m:e>
          </m:d>
        </m:oMath>
      </m:oMathPara>
    </w:p>
    <w:p w14:paraId="029DD7A2" w14:textId="77777777" w:rsidR="006E4EF0" w:rsidRPr="00B7030B" w:rsidRDefault="008F3173" w:rsidP="006F1ACA">
      <m:oMathPara>
        <m:oMath>
          <m:r>
            <w:rPr>
              <w:rFonts w:ascii="Cambria Math" w:hAnsi="Cambria Math" w:cs="Cambria Math"/>
            </w:rPr>
            <m:t>D</m:t>
          </m:r>
          <m:r>
            <w:rPr>
              <w:rFonts w:ascii="Cambria Math" w:hAnsi="Cambria Math"/>
            </w:rPr>
            <m:t>T</m:t>
          </m:r>
          <m:r>
            <m:rPr>
              <m:sty m:val="p"/>
            </m:rPr>
            <w:rPr>
              <w:rFonts w:ascii="Cambria Math" w:hAnsi="Cambria Math"/>
            </w:rPr>
            <m:t>=</m:t>
          </m:r>
          <m:sSubSup>
            <m:sSubSupPr>
              <m:ctrlPr>
                <w:rPr>
                  <w:rFonts w:ascii="Cambria Math" w:hAnsi="Cambria Math"/>
                </w:rPr>
              </m:ctrlPr>
            </m:sSubSupPr>
            <m:e>
              <m:r>
                <w:rPr>
                  <w:rFonts w:ascii="Cambria Math" w:hAnsi="Cambria Math"/>
                </w:rPr>
                <m:t>ε</m:t>
              </m:r>
            </m:e>
            <m:sub>
              <m:r>
                <w:rPr>
                  <w:rFonts w:ascii="Cambria Math" w:hAnsi="Cambria Math"/>
                </w:rPr>
                <m:t>i</m:t>
              </m:r>
              <m:r>
                <m:rPr>
                  <m:sty m:val="p"/>
                </m:rPr>
                <w:rPr>
                  <w:rFonts w:ascii="Cambria Math" w:hAnsi="Cambria Math"/>
                </w:rPr>
                <m:t>,</m:t>
              </m:r>
              <m:r>
                <w:rPr>
                  <w:rFonts w:ascii="Cambria Math" w:hAnsi="Cambria Math"/>
                </w:rPr>
                <m:t>k</m:t>
              </m:r>
            </m:sub>
            <m:sup>
              <m:r>
                <m:rPr>
                  <m:sty m:val="p"/>
                </m:rPr>
                <w:rPr>
                  <w:rFonts w:ascii="Cambria Math" w:hAnsi="Cambria Math"/>
                </w:rPr>
                <m:t>*</m:t>
              </m:r>
            </m:sup>
          </m:sSubSup>
          <m:f>
            <m:fPr>
              <m:ctrlPr>
                <w:rPr>
                  <w:rFonts w:ascii="Cambria Math" w:hAnsi="Cambria Math"/>
                </w:rPr>
              </m:ctrlPr>
            </m:fPr>
            <m:num>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num>
            <m:den>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den>
          </m:f>
        </m:oMath>
      </m:oMathPara>
    </w:p>
    <w:p w14:paraId="27C8E858" w14:textId="77777777" w:rsidR="006F2556" w:rsidRDefault="006E4EF0" w:rsidP="007552CD">
      <w:r w:rsidRPr="00E35D00">
        <w:t>and</w:t>
      </w:r>
      <w:r w:rsidRPr="00B7030B">
        <w:t xml:space="preserve"> </w:t>
      </w:r>
      <m:oMath>
        <m:f>
          <m:fPr>
            <m:ctrlPr>
              <w:rPr>
                <w:rFonts w:ascii="Cambria Math" w:hAnsi="Cambria Math"/>
                <w:i/>
              </w:rPr>
            </m:ctrlPr>
          </m:fPr>
          <m:num>
            <m:sSubSup>
              <m:sSubSupPr>
                <m:ctrlPr>
                  <w:rPr>
                    <w:rFonts w:ascii="Cambria Math" w:hAnsi="Cambria Math"/>
                    <w:i/>
                  </w:rPr>
                </m:ctrlPr>
              </m:sSubSupPr>
              <m:e>
                <m:r>
                  <w:rPr>
                    <w:rFonts w:ascii="Cambria Math"/>
                  </w:rPr>
                  <m:t>B</m:t>
                </m:r>
              </m:e>
              <m:sub>
                <m:r>
                  <w:rPr>
                    <w:rFonts w:ascii="Cambria Math"/>
                  </w:rPr>
                  <m:t>i,k</m:t>
                </m:r>
              </m:sub>
              <m:sup>
                <m:r>
                  <w:rPr>
                    <w:rFonts w:ascii="Cambria Math"/>
                  </w:rPr>
                  <m:t>n</m:t>
                </m:r>
              </m:sup>
            </m:sSubSup>
            <m:r>
              <w:rPr>
                <w:rFonts w:ascii="Cambria Math"/>
              </w:rPr>
              <m:t>Δ</m:t>
            </m:r>
            <m:sSubSup>
              <m:sSubSupPr>
                <m:ctrlPr>
                  <w:rPr>
                    <w:rFonts w:ascii="Cambria Math" w:hAnsi="Cambria Math"/>
                    <w:i/>
                  </w:rPr>
                </m:ctrlPr>
              </m:sSubSupPr>
              <m:e>
                <m:r>
                  <w:rPr>
                    <w:rFonts w:ascii="Cambria Math"/>
                  </w:rPr>
                  <m:t>z</m:t>
                </m:r>
              </m:e>
              <m:sub>
                <m:r>
                  <w:rPr>
                    <w:rFonts w:ascii="Cambria Math"/>
                  </w:rPr>
                  <m:t>i,k</m:t>
                </m:r>
              </m:sub>
              <m:sup>
                <m:r>
                  <w:rPr>
                    <w:rFonts w:ascii="Cambria Math"/>
                  </w:rPr>
                  <m:t>n</m:t>
                </m:r>
              </m:sup>
            </m:sSubSup>
          </m:num>
          <m:den>
            <m:sSubSup>
              <m:sSubSupPr>
                <m:ctrlPr>
                  <w:rPr>
                    <w:rFonts w:ascii="Cambria Math" w:hAnsi="Cambria Math"/>
                    <w:i/>
                  </w:rPr>
                </m:ctrlPr>
              </m:sSubSupPr>
              <m:e>
                <m:r>
                  <w:rPr>
                    <w:rFonts w:ascii="Cambria Math"/>
                  </w:rPr>
                  <m:t>B</m:t>
                </m:r>
              </m:e>
              <m:sub>
                <m:r>
                  <w:rPr>
                    <w:rFonts w:ascii="Cambria Math"/>
                  </w:rPr>
                  <m:t>i,k</m:t>
                </m:r>
              </m:sub>
              <m:sup>
                <m:r>
                  <w:rPr>
                    <w:rFonts w:ascii="Cambria Math"/>
                  </w:rPr>
                  <m:t>n+1</m:t>
                </m:r>
              </m:sup>
            </m:sSubSup>
            <m:r>
              <w:rPr>
                <w:rFonts w:ascii="Cambria Math"/>
              </w:rPr>
              <m:t>Δ</m:t>
            </m:r>
            <m:sSubSup>
              <m:sSubSupPr>
                <m:ctrlPr>
                  <w:rPr>
                    <w:rFonts w:ascii="Cambria Math" w:hAnsi="Cambria Math"/>
                    <w:i/>
                  </w:rPr>
                </m:ctrlPr>
              </m:sSubSupPr>
              <m:e>
                <m:r>
                  <w:rPr>
                    <w:rFonts w:ascii="Cambria Math"/>
                  </w:rPr>
                  <m:t>z</m:t>
                </m:r>
              </m:e>
              <m:sub>
                <m:r>
                  <w:rPr>
                    <w:rFonts w:ascii="Cambria Math"/>
                  </w:rPr>
                  <m:t>i,k</m:t>
                </m:r>
              </m:sub>
              <m:sup>
                <m:r>
                  <w:rPr>
                    <w:rFonts w:ascii="Cambria Math"/>
                  </w:rPr>
                  <m:t>n+1</m:t>
                </m:r>
              </m:sup>
            </m:sSubSup>
          </m:den>
        </m:f>
        <m:r>
          <w:rPr>
            <w:rFonts w:ascii="Cambria Math"/>
          </w:rPr>
          <m:t>=1</m:t>
        </m:r>
      </m:oMath>
      <w:r w:rsidR="00E35D00" w:rsidRPr="00E35D00">
        <w:t xml:space="preserve"> </w:t>
      </w:r>
      <w:r w:rsidRPr="00E35D00">
        <w:t xml:space="preserve">except at the top layer.  These equations are then solved for </w:t>
      </w:r>
      <w:r w:rsidRPr="00E35D00">
        <w:rPr>
          <w:i/>
        </w:rPr>
        <w:t>ε</w:t>
      </w:r>
      <w:r w:rsidRPr="00E35D00">
        <w:rPr>
          <w:vertAlign w:val="superscript"/>
        </w:rPr>
        <w:t>n+1</w:t>
      </w:r>
      <w:r w:rsidRPr="00E35D00">
        <w:t xml:space="preserve"> using the Thomas </w:t>
      </w:r>
    </w:p>
    <w:p w14:paraId="7C6623EF" w14:textId="1C52991F" w:rsidR="006E4EF0" w:rsidRPr="00B7030B" w:rsidRDefault="006E4EF0" w:rsidP="00127D1D">
      <w:pPr>
        <w:spacing w:before="120"/>
      </w:pPr>
      <w:r w:rsidRPr="00E35D00">
        <w:t>algorithm.</w:t>
      </w:r>
    </w:p>
    <w:p w14:paraId="757D8FF8" w14:textId="77777777" w:rsidR="006E4EF0" w:rsidRPr="00B7030B" w:rsidRDefault="006E4EF0" w:rsidP="003D77C3">
      <w:pPr>
        <w:pStyle w:val="equation"/>
        <w:jc w:val="left"/>
        <w:rPr>
          <w:rFonts w:asciiTheme="minorHAnsi" w:hAnsiTheme="minorHAnsi"/>
        </w:rPr>
      </w:pPr>
    </w:p>
    <w:p w14:paraId="6D090F82" w14:textId="77777777" w:rsidR="006E4EF0" w:rsidRPr="00B7030B" w:rsidRDefault="006E4EF0" w:rsidP="007A3922">
      <w:pPr>
        <w:pStyle w:val="Heading5"/>
      </w:pPr>
      <w:bookmarkStart w:id="261" w:name="_Toc146470841"/>
      <w:bookmarkStart w:id="262" w:name="_Toc48573579"/>
      <w:r w:rsidRPr="00B7030B">
        <w:t>Boundary and initial conditions</w:t>
      </w:r>
      <w:bookmarkEnd w:id="261"/>
      <w:r w:rsidRPr="00B7030B">
        <w:t xml:space="preserve"> for k-</w:t>
      </w:r>
      <w:r w:rsidRPr="00B7030B">
        <w:sym w:font="Symbol" w:char="F065"/>
      </w:r>
      <w:r w:rsidRPr="00B7030B">
        <w:t xml:space="preserve"> model</w:t>
      </w:r>
      <w:bookmarkEnd w:id="262"/>
    </w:p>
    <w:p w14:paraId="0FA4D628" w14:textId="77777777" w:rsidR="006E4EF0" w:rsidRPr="00B3268F" w:rsidRDefault="006E4EF0" w:rsidP="007A3922">
      <w:r w:rsidRPr="00B3268F">
        <w:t xml:space="preserve">In order to be able to apply the algorithm developed above to the typical hydraulic problems investigated using </w:t>
      </w:r>
      <w:r w:rsidRPr="00127D1D">
        <w:rPr>
          <w:b/>
          <w:bCs/>
        </w:rPr>
        <w:t>CE-QUAL-W2</w:t>
      </w:r>
      <w:r w:rsidRPr="00B3268F">
        <w:t xml:space="preserve"> the appropriate boundary conditions for the bed, free surface, </w:t>
      </w:r>
      <w:proofErr w:type="gramStart"/>
      <w:r w:rsidRPr="00B3268F">
        <w:t>inlet</w:t>
      </w:r>
      <w:proofErr w:type="gramEnd"/>
      <w:r w:rsidRPr="00B3268F">
        <w:t xml:space="preserve"> and outlet as well as initial conditions must be specified.  This section outlines the boundary conditions and initial conditions implemented in the current version of the </w:t>
      </w:r>
      <w:r w:rsidRPr="00B3268F">
        <w:rPr>
          <w:i/>
        </w:rPr>
        <w:t>k-ε</w:t>
      </w:r>
      <w:r w:rsidRPr="00B3268F">
        <w:t xml:space="preserve"> algorithm.</w:t>
      </w:r>
    </w:p>
    <w:p w14:paraId="41B86D9C" w14:textId="77777777" w:rsidR="006E4EF0" w:rsidRPr="00B3268F" w:rsidRDefault="006E4EF0" w:rsidP="007A3922"/>
    <w:p w14:paraId="5B51D289" w14:textId="2CE8CE8E" w:rsidR="006E4EF0" w:rsidRPr="00B3268F" w:rsidRDefault="006E4EF0" w:rsidP="00B6554A">
      <w:r w:rsidRPr="00B3268F">
        <w:t>At the bed steep gradients of turbulent kinetic energy and turbulent dissipation are present in the viscous sublayer.  To accurately calculate these steep gradients</w:t>
      </w:r>
      <w:r w:rsidR="00E35D00">
        <w:t>,</w:t>
      </w:r>
      <w:r w:rsidRPr="00B3268F">
        <w:t xml:space="preserve"> a large number of grid points are needed in the viscous sublayer and a low Reynolds number version of the </w:t>
      </w:r>
      <w:r w:rsidRPr="00B3268F">
        <w:rPr>
          <w:i/>
        </w:rPr>
        <w:t>k-ε</w:t>
      </w:r>
      <w:r w:rsidRPr="00B3268F">
        <w:t xml:space="preserve"> turbulence model must be used.  To avoid this problem an empirical law can be used to constru</w:t>
      </w:r>
      <w:r w:rsidR="00EB2187" w:rsidRPr="00B3268F">
        <w:t>ct a simple wall function</w:t>
      </w:r>
      <w:r w:rsidRPr="00B3268F">
        <w:t xml:space="preserve">. </w:t>
      </w:r>
    </w:p>
    <w:p w14:paraId="6D06BBF1" w14:textId="77777777" w:rsidR="006E4EF0" w:rsidRPr="00B3268F" w:rsidRDefault="006E4EF0" w:rsidP="00B6554A">
      <w:r w:rsidRPr="00B3268F">
        <w:tab/>
      </w:r>
    </w:p>
    <w:p w14:paraId="3664F527" w14:textId="77777777" w:rsidR="006E4EF0" w:rsidRPr="00B3268F" w:rsidRDefault="006E4EF0" w:rsidP="00B6554A">
      <w:r w:rsidRPr="00B3268F">
        <w:t xml:space="preserve">To construct a </w:t>
      </w:r>
      <w:proofErr w:type="gramStart"/>
      <w:r w:rsidRPr="00B3268F">
        <w:t>wall</w:t>
      </w:r>
      <w:proofErr w:type="gramEnd"/>
      <w:r w:rsidRPr="00B3268F">
        <w:t xml:space="preserve"> function several assumptions must be made about flow in the inner region near the wall.  The largest assumption is that the flow parallel to the wall obeys the law of the wall shown below.</w:t>
      </w:r>
    </w:p>
    <w:p w14:paraId="5A1DA286" w14:textId="55DCC318" w:rsidR="006E4EF0" w:rsidRPr="00B3268F" w:rsidRDefault="00000000" w:rsidP="00127D1D">
      <w:pPr>
        <w:spacing w:before="120" w:after="120"/>
        <w:ind w:left="720" w:firstLine="720"/>
        <w:jc w:val="right"/>
      </w:pPr>
      <m:oMath>
        <m:f>
          <m:fPr>
            <m:ctrlPr>
              <w:rPr>
                <w:rFonts w:ascii="Cambria Math" w:hAnsi="Cambria Math"/>
                <w:i/>
              </w:rPr>
            </m:ctrlPr>
          </m:fPr>
          <m:num>
            <m:r>
              <w:rPr>
                <w:rFonts w:ascii="Cambria Math"/>
              </w:rPr>
              <m:t>U</m:t>
            </m:r>
          </m:num>
          <m:den>
            <m:sSub>
              <m:sSubPr>
                <m:ctrlPr>
                  <w:rPr>
                    <w:rFonts w:ascii="Cambria Math" w:hAnsi="Cambria Math"/>
                    <w:i/>
                  </w:rPr>
                </m:ctrlPr>
              </m:sSubPr>
              <m:e>
                <m:r>
                  <w:rPr>
                    <w:rFonts w:ascii="Cambria Math"/>
                  </w:rPr>
                  <m:t>U</m:t>
                </m:r>
              </m:e>
              <m:sub>
                <m:r>
                  <w:rPr>
                    <w:rFonts w:ascii="Cambria Math" w:hAnsi="Cambria Math" w:cs="Cambria Math"/>
                  </w:rPr>
                  <m:t>*</m:t>
                </m:r>
              </m:sub>
            </m:sSub>
          </m:den>
        </m:f>
        <m:r>
          <w:rPr>
            <w:rFonts w:ascii="Cambria Math"/>
          </w:rPr>
          <m:t>=</m:t>
        </m:r>
        <m:f>
          <m:fPr>
            <m:ctrlPr>
              <w:rPr>
                <w:rFonts w:ascii="Cambria Math" w:hAnsi="Cambria Math"/>
                <w:i/>
              </w:rPr>
            </m:ctrlPr>
          </m:fPr>
          <m:num>
            <m:r>
              <w:rPr>
                <w:rFonts w:ascii="Cambria Math"/>
              </w:rPr>
              <m:t>1</m:t>
            </m:r>
          </m:num>
          <m:den>
            <m:r>
              <w:rPr>
                <w:rFonts w:ascii="Cambria Math"/>
              </w:rPr>
              <m:t>κ</m:t>
            </m:r>
          </m:den>
        </m:f>
        <m:func>
          <m:funcPr>
            <m:ctrlPr>
              <w:rPr>
                <w:rFonts w:ascii="Cambria Math" w:hAnsi="Cambria Math"/>
                <w:i/>
              </w:rPr>
            </m:ctrlPr>
          </m:funcPr>
          <m:fName>
            <m:r>
              <w:rPr>
                <w:rFonts w:ascii="Cambria Math"/>
              </w:rPr>
              <m:t>ln</m:t>
            </m:r>
          </m:fName>
          <m:e>
            <m:d>
              <m:dPr>
                <m:ctrlPr>
                  <w:rPr>
                    <w:rFonts w:ascii="Cambria Math" w:hAnsi="Cambria Math"/>
                    <w:i/>
                  </w:rPr>
                </m:ctrlPr>
              </m:dPr>
              <m:e>
                <m:r>
                  <w:rPr>
                    <w:rFonts w:ascii="Cambria Math"/>
                  </w:rPr>
                  <m:t>E</m:t>
                </m:r>
                <m:f>
                  <m:fPr>
                    <m:ctrlPr>
                      <w:rPr>
                        <w:rFonts w:ascii="Cambria Math" w:hAnsi="Cambria Math"/>
                        <w:i/>
                      </w:rPr>
                    </m:ctrlPr>
                  </m:fPr>
                  <m:num>
                    <m:r>
                      <w:rPr>
                        <w:rFonts w:ascii="Cambria Math"/>
                      </w:rPr>
                      <m:t>y</m:t>
                    </m:r>
                    <m:sSub>
                      <m:sSubPr>
                        <m:ctrlPr>
                          <w:rPr>
                            <w:rFonts w:ascii="Cambria Math" w:hAnsi="Cambria Math"/>
                            <w:i/>
                          </w:rPr>
                        </m:ctrlPr>
                      </m:sSubPr>
                      <m:e>
                        <m:r>
                          <w:rPr>
                            <w:rFonts w:ascii="Cambria Math"/>
                          </w:rPr>
                          <m:t>U</m:t>
                        </m:r>
                      </m:e>
                      <m:sub>
                        <m:r>
                          <w:rPr>
                            <w:rFonts w:ascii="Cambria Math" w:hAnsi="Cambria Math" w:cs="Cambria Math"/>
                          </w:rPr>
                          <m:t>*</m:t>
                        </m:r>
                      </m:sub>
                    </m:sSub>
                  </m:num>
                  <m:den>
                    <m:r>
                      <w:rPr>
                        <w:rFonts w:ascii="Cambria Math"/>
                      </w:rPr>
                      <m:t>ν</m:t>
                    </m:r>
                  </m:den>
                </m:f>
              </m:e>
            </m:d>
          </m:e>
        </m:func>
      </m:oMath>
      <w:r w:rsidR="006E4EF0" w:rsidRPr="00B3268F">
        <w:tab/>
      </w:r>
      <w:r w:rsidR="00B3268F" w:rsidRPr="00B3268F">
        <w:rPr>
          <w:rStyle w:val="EquationCaption"/>
          <w:rFonts w:asciiTheme="minorHAnsi" w:hAnsiTheme="minorHAnsi"/>
          <w:sz w:val="20"/>
          <w:szCs w:val="18"/>
        </w:rPr>
        <w:t>(</w:t>
      </w:r>
      <w:r w:rsidR="00B3268F" w:rsidRPr="00B3268F">
        <w:rPr>
          <w:rStyle w:val="EquationCaption"/>
          <w:rFonts w:asciiTheme="minorHAnsi" w:hAnsiTheme="minorHAnsi"/>
          <w:sz w:val="20"/>
          <w:szCs w:val="18"/>
        </w:rPr>
        <w:fldChar w:fldCharType="begin"/>
      </w:r>
      <w:r w:rsidR="00B3268F" w:rsidRPr="00B3268F">
        <w:rPr>
          <w:rStyle w:val="EquationCaption"/>
          <w:rFonts w:asciiTheme="minorHAnsi" w:hAnsiTheme="minorHAnsi"/>
          <w:sz w:val="20"/>
          <w:szCs w:val="18"/>
        </w:rPr>
        <w:instrText xml:space="preserve"> STYLEREF 1 \s </w:instrText>
      </w:r>
      <w:r w:rsidR="00B3268F" w:rsidRPr="00B3268F">
        <w:rPr>
          <w:rStyle w:val="EquationCaption"/>
          <w:rFonts w:asciiTheme="minorHAnsi" w:hAnsiTheme="minorHAnsi"/>
          <w:sz w:val="20"/>
          <w:szCs w:val="18"/>
        </w:rPr>
        <w:fldChar w:fldCharType="separate"/>
      </w:r>
      <w:r w:rsidR="00A95042">
        <w:rPr>
          <w:rStyle w:val="EquationCaption"/>
          <w:rFonts w:asciiTheme="minorHAnsi" w:hAnsiTheme="minorHAnsi"/>
          <w:noProof/>
          <w:sz w:val="20"/>
          <w:szCs w:val="18"/>
        </w:rPr>
        <w:t>2</w:t>
      </w:r>
      <w:r w:rsidR="00B3268F" w:rsidRPr="00B3268F">
        <w:rPr>
          <w:rStyle w:val="EquationCaption"/>
          <w:rFonts w:asciiTheme="minorHAnsi" w:hAnsiTheme="minorHAnsi"/>
          <w:sz w:val="20"/>
          <w:szCs w:val="18"/>
        </w:rPr>
        <w:fldChar w:fldCharType="end"/>
      </w:r>
      <w:r w:rsidR="00B3268F" w:rsidRPr="00B3268F">
        <w:rPr>
          <w:rStyle w:val="EquationCaption"/>
          <w:rFonts w:asciiTheme="minorHAnsi" w:hAnsiTheme="minorHAnsi"/>
          <w:sz w:val="20"/>
          <w:szCs w:val="18"/>
        </w:rPr>
        <w:noBreakHyphen/>
      </w:r>
      <w:r w:rsidR="00B3268F" w:rsidRPr="00B3268F">
        <w:rPr>
          <w:rStyle w:val="EquationCaption"/>
          <w:rFonts w:asciiTheme="minorHAnsi" w:hAnsiTheme="minorHAnsi"/>
          <w:sz w:val="20"/>
          <w:szCs w:val="18"/>
        </w:rPr>
        <w:fldChar w:fldCharType="begin"/>
      </w:r>
      <w:r w:rsidR="00B3268F" w:rsidRPr="00B3268F">
        <w:rPr>
          <w:rStyle w:val="EquationCaption"/>
          <w:rFonts w:asciiTheme="minorHAnsi" w:hAnsiTheme="minorHAnsi"/>
          <w:sz w:val="20"/>
          <w:szCs w:val="18"/>
        </w:rPr>
        <w:instrText xml:space="preserve"> SEQ Equation \* ARABIC \s 1 </w:instrText>
      </w:r>
      <w:r w:rsidR="00B3268F" w:rsidRPr="00B3268F">
        <w:rPr>
          <w:rStyle w:val="EquationCaption"/>
          <w:rFonts w:asciiTheme="minorHAnsi" w:hAnsiTheme="minorHAnsi"/>
          <w:sz w:val="20"/>
          <w:szCs w:val="18"/>
        </w:rPr>
        <w:fldChar w:fldCharType="separate"/>
      </w:r>
      <w:r w:rsidR="00A95042">
        <w:rPr>
          <w:rStyle w:val="EquationCaption"/>
          <w:rFonts w:asciiTheme="minorHAnsi" w:hAnsiTheme="minorHAnsi"/>
          <w:noProof/>
          <w:sz w:val="20"/>
          <w:szCs w:val="18"/>
        </w:rPr>
        <w:t>130</w:t>
      </w:r>
      <w:r w:rsidR="00B3268F" w:rsidRPr="00B3268F">
        <w:rPr>
          <w:rStyle w:val="EquationCaption"/>
          <w:rFonts w:asciiTheme="minorHAnsi" w:hAnsiTheme="minorHAnsi"/>
          <w:sz w:val="20"/>
          <w:szCs w:val="18"/>
        </w:rPr>
        <w:fldChar w:fldCharType="end"/>
      </w:r>
      <w:r w:rsidR="00B3268F" w:rsidRPr="00B3268F">
        <w:rPr>
          <w:rStyle w:val="EquationCaption"/>
          <w:rFonts w:asciiTheme="minorHAnsi" w:hAnsiTheme="minorHAnsi"/>
          <w:sz w:val="20"/>
          <w:szCs w:val="18"/>
        </w:rPr>
        <w:t>)</w:t>
      </w:r>
    </w:p>
    <w:p w14:paraId="3DF0C1DA" w14:textId="27E1DA32" w:rsidR="006E4EF0" w:rsidRDefault="006E4EF0" w:rsidP="00B6554A">
      <w:r w:rsidRPr="00B3268F">
        <w:t xml:space="preserve">Where </w:t>
      </w:r>
      <w:r w:rsidRPr="00B3268F">
        <w:rPr>
          <w:i/>
        </w:rPr>
        <w:t>U</w:t>
      </w:r>
      <w:r w:rsidRPr="00B3268F">
        <w:rPr>
          <w:i/>
          <w:vertAlign w:val="subscript"/>
        </w:rPr>
        <w:t>*</w:t>
      </w:r>
      <w:r w:rsidRPr="00B3268F">
        <w:t xml:space="preserve"> is the bed friction velocity, </w:t>
      </w:r>
      <w:r w:rsidRPr="00B3268F">
        <w:rPr>
          <w:i/>
        </w:rPr>
        <w:t>κ</w:t>
      </w:r>
      <w:r w:rsidRPr="00B3268F">
        <w:t xml:space="preserve"> is the von Karman constant, </w:t>
      </w:r>
      <w:r w:rsidRPr="00B3268F">
        <w:rPr>
          <w:i/>
        </w:rPr>
        <w:t>y</w:t>
      </w:r>
      <w:r w:rsidRPr="00B3268F">
        <w:t xml:space="preserve"> is the distance of the grid point from the bed, </w:t>
      </w:r>
      <w:r w:rsidRPr="00B3268F">
        <w:rPr>
          <w:i/>
        </w:rPr>
        <w:t>E</w:t>
      </w:r>
      <w:r w:rsidRPr="00B3268F">
        <w:t xml:space="preserve"> is the roughness coefficient and </w:t>
      </w:r>
      <w:r w:rsidRPr="00B3268F">
        <w:rPr>
          <w:i/>
        </w:rPr>
        <w:t>υ</w:t>
      </w:r>
      <w:r w:rsidRPr="00B3268F">
        <w:t xml:space="preserve"> is the kinematic viscosity.  In addition to the assumption that the flow has a logarithmic velocity profile it is necessary to assume that the total shear stress remains constant in the inner region and is equal to the bed stress.  These assumptions can normally be made if the first grid point is in the range of  </w:t>
      </w:r>
      <m:oMath>
        <m:r>
          <w:rPr>
            <w:rFonts w:ascii="Cambria Math"/>
          </w:rPr>
          <m:t>30&lt;</m:t>
        </m:r>
        <m:sSup>
          <m:sSupPr>
            <m:ctrlPr>
              <w:rPr>
                <w:rFonts w:ascii="Cambria Math" w:hAnsi="Cambria Math"/>
                <w:i/>
              </w:rPr>
            </m:ctrlPr>
          </m:sSupPr>
          <m:e>
            <m:r>
              <w:rPr>
                <w:rFonts w:ascii="Cambria Math"/>
              </w:rPr>
              <m:t>y</m:t>
            </m:r>
          </m:e>
          <m:sup>
            <m:r>
              <w:rPr>
                <w:rFonts w:ascii="Cambria Math"/>
              </w:rPr>
              <m:t>+</m:t>
            </m:r>
          </m:sup>
        </m:sSup>
        <m:r>
          <w:rPr>
            <w:rFonts w:ascii="Cambria Math"/>
          </w:rPr>
          <m:t>&lt;100</m:t>
        </m:r>
      </m:oMath>
      <w:r w:rsidR="00EB2187" w:rsidRPr="00B3268F">
        <w:t xml:space="preserve"> from the wall (Rodi, 1993)</w:t>
      </w:r>
      <w:r w:rsidRPr="00B3268F">
        <w:t>.</w:t>
      </w:r>
    </w:p>
    <w:p w14:paraId="1E7C73FA" w14:textId="77777777" w:rsidR="003E6106" w:rsidRPr="00B3268F" w:rsidRDefault="003E6106" w:rsidP="00B6554A"/>
    <w:p w14:paraId="5849937F" w14:textId="11354EF5" w:rsidR="006E4EF0" w:rsidRPr="00B7030B" w:rsidRDefault="00000000" w:rsidP="00127D1D">
      <w:pPr>
        <w:spacing w:after="120"/>
        <w:ind w:left="720" w:firstLine="720"/>
        <w:jc w:val="right"/>
      </w:pPr>
      <m:oMath>
        <m:sSup>
          <m:sSupPr>
            <m:ctrlPr>
              <w:rPr>
                <w:rFonts w:ascii="Cambria Math" w:hAnsi="Cambria Math"/>
                <w:i/>
              </w:rPr>
            </m:ctrlPr>
          </m:sSupPr>
          <m:e>
            <m:r>
              <w:rPr>
                <w:rFonts w:ascii="Cambria Math"/>
              </w:rPr>
              <m:t>y</m:t>
            </m:r>
          </m:e>
          <m:sup>
            <m:r>
              <w:rPr>
                <w:rFonts w:ascii="Cambria Math"/>
              </w:rPr>
              <m:t>+</m:t>
            </m:r>
          </m:sup>
        </m:sSup>
        <m:r>
          <w:rPr>
            <w:rFonts w:ascii="Cambria Math"/>
          </w:rPr>
          <m:t>=</m:t>
        </m:r>
        <m:f>
          <m:fPr>
            <m:ctrlPr>
              <w:rPr>
                <w:rFonts w:ascii="Cambria Math" w:hAnsi="Cambria Math"/>
                <w:i/>
              </w:rPr>
            </m:ctrlPr>
          </m:fPr>
          <m:num>
            <m:r>
              <w:rPr>
                <w:rFonts w:ascii="Cambria Math"/>
              </w:rPr>
              <m:t>y</m:t>
            </m:r>
            <m:sSub>
              <m:sSubPr>
                <m:ctrlPr>
                  <w:rPr>
                    <w:rFonts w:ascii="Cambria Math" w:hAnsi="Cambria Math"/>
                    <w:i/>
                  </w:rPr>
                </m:ctrlPr>
              </m:sSubPr>
              <m:e>
                <m:r>
                  <w:rPr>
                    <w:rFonts w:ascii="Cambria Math"/>
                  </w:rPr>
                  <m:t>U</m:t>
                </m:r>
              </m:e>
              <m:sub>
                <m:r>
                  <w:rPr>
                    <w:rFonts w:ascii="Cambria Math" w:hAnsi="Cambria Math" w:cs="Cambria Math"/>
                  </w:rPr>
                  <m:t>*</m:t>
                </m:r>
              </m:sub>
            </m:sSub>
          </m:num>
          <m:den>
            <m:r>
              <w:rPr>
                <w:rFonts w:ascii="Cambria Math"/>
              </w:rPr>
              <m:t>ν</m:t>
            </m:r>
          </m:den>
        </m:f>
      </m:oMath>
      <w:r w:rsidR="006E4EF0" w:rsidRPr="00B7030B">
        <w:tab/>
      </w:r>
      <w:r w:rsidR="00B3268F" w:rsidRPr="00B7030B">
        <w:rPr>
          <w:rStyle w:val="EquationCaption"/>
          <w:rFonts w:asciiTheme="minorHAnsi" w:hAnsiTheme="minorHAnsi"/>
        </w:rPr>
        <w:t>(</w:t>
      </w:r>
      <w:r w:rsidR="00B3268F">
        <w:rPr>
          <w:rStyle w:val="EquationCaption"/>
          <w:rFonts w:asciiTheme="minorHAnsi" w:hAnsiTheme="minorHAnsi"/>
        </w:rPr>
        <w:fldChar w:fldCharType="begin"/>
      </w:r>
      <w:r w:rsidR="00B3268F">
        <w:rPr>
          <w:rStyle w:val="EquationCaption"/>
          <w:rFonts w:asciiTheme="minorHAnsi" w:hAnsiTheme="minorHAnsi"/>
        </w:rPr>
        <w:instrText xml:space="preserve"> STYLEREF 1 \s </w:instrText>
      </w:r>
      <w:r w:rsidR="00B3268F">
        <w:rPr>
          <w:rStyle w:val="EquationCaption"/>
          <w:rFonts w:asciiTheme="minorHAnsi" w:hAnsiTheme="minorHAnsi"/>
        </w:rPr>
        <w:fldChar w:fldCharType="separate"/>
      </w:r>
      <w:r w:rsidR="00A95042">
        <w:rPr>
          <w:rStyle w:val="EquationCaption"/>
          <w:rFonts w:asciiTheme="minorHAnsi" w:hAnsiTheme="minorHAnsi"/>
          <w:noProof/>
        </w:rPr>
        <w:t>2</w:t>
      </w:r>
      <w:r w:rsidR="00B3268F">
        <w:rPr>
          <w:rStyle w:val="EquationCaption"/>
          <w:rFonts w:asciiTheme="minorHAnsi" w:hAnsiTheme="minorHAnsi"/>
        </w:rPr>
        <w:fldChar w:fldCharType="end"/>
      </w:r>
      <w:r w:rsidR="00B3268F">
        <w:rPr>
          <w:rStyle w:val="EquationCaption"/>
          <w:rFonts w:asciiTheme="minorHAnsi" w:hAnsiTheme="minorHAnsi"/>
        </w:rPr>
        <w:noBreakHyphen/>
      </w:r>
      <w:r w:rsidR="00B3268F">
        <w:rPr>
          <w:rStyle w:val="EquationCaption"/>
          <w:rFonts w:asciiTheme="minorHAnsi" w:hAnsiTheme="minorHAnsi"/>
        </w:rPr>
        <w:fldChar w:fldCharType="begin"/>
      </w:r>
      <w:r w:rsidR="00B3268F">
        <w:rPr>
          <w:rStyle w:val="EquationCaption"/>
          <w:rFonts w:asciiTheme="minorHAnsi" w:hAnsiTheme="minorHAnsi"/>
        </w:rPr>
        <w:instrText xml:space="preserve"> SEQ Equation \* ARABIC \s 1 </w:instrText>
      </w:r>
      <w:r w:rsidR="00B3268F">
        <w:rPr>
          <w:rStyle w:val="EquationCaption"/>
          <w:rFonts w:asciiTheme="minorHAnsi" w:hAnsiTheme="minorHAnsi"/>
        </w:rPr>
        <w:fldChar w:fldCharType="separate"/>
      </w:r>
      <w:r w:rsidR="00A95042">
        <w:rPr>
          <w:rStyle w:val="EquationCaption"/>
          <w:rFonts w:asciiTheme="minorHAnsi" w:hAnsiTheme="minorHAnsi"/>
          <w:noProof/>
        </w:rPr>
        <w:t>131</w:t>
      </w:r>
      <w:r w:rsidR="00B3268F">
        <w:rPr>
          <w:rStyle w:val="EquationCaption"/>
          <w:rFonts w:asciiTheme="minorHAnsi" w:hAnsiTheme="minorHAnsi"/>
        </w:rPr>
        <w:fldChar w:fldCharType="end"/>
      </w:r>
      <w:r w:rsidR="00B3268F" w:rsidRPr="00B7030B">
        <w:rPr>
          <w:rStyle w:val="EquationCaption"/>
          <w:rFonts w:asciiTheme="minorHAnsi" w:hAnsiTheme="minorHAnsi"/>
        </w:rPr>
        <w:t>)</w:t>
      </w:r>
    </w:p>
    <w:p w14:paraId="176311F1" w14:textId="37F6E471" w:rsidR="003E6106" w:rsidRPr="00B3268F" w:rsidRDefault="006E4EF0">
      <w:r w:rsidRPr="00B3268F">
        <w:t xml:space="preserve">In the range of </w:t>
      </w:r>
      <w:r w:rsidRPr="00B3268F">
        <w:rPr>
          <w:i/>
        </w:rPr>
        <w:t>y</w:t>
      </w:r>
      <w:r w:rsidRPr="00B3268F">
        <w:rPr>
          <w:i/>
          <w:vertAlign w:val="superscript"/>
        </w:rPr>
        <w:t>+</w:t>
      </w:r>
      <w:r w:rsidRPr="00B3268F">
        <w:t xml:space="preserve"> specified above the Reynolds stresses are relatively constant. In this region local equilibrium prevails, so if buoyancy effects are negligible then the production equals dissipation which implies that </w:t>
      </w:r>
      <w:r w:rsidRPr="00B3268F">
        <w:rPr>
          <w:i/>
        </w:rPr>
        <w:t>P = ε</w:t>
      </w:r>
      <w:r w:rsidRPr="00B3268F">
        <w:t xml:space="preserve">.  It is also assumed that the total shear stress remains constant and is approximately equal to the wall shear stress in this region.  Using these assumptions and equation 1 it is possible to derive the equation for turbulent kinetic energy at the first grid point shown below </w:t>
      </w:r>
      <w:r w:rsidR="00EB2187" w:rsidRPr="00B3268F">
        <w:t>(</w:t>
      </w:r>
      <w:proofErr w:type="spellStart"/>
      <w:r w:rsidR="00EB2187" w:rsidRPr="00B3268F">
        <w:t>Rodi</w:t>
      </w:r>
      <w:proofErr w:type="spellEnd"/>
      <w:r w:rsidR="00EB2187" w:rsidRPr="00B3268F">
        <w:t>, 1993).</w:t>
      </w:r>
    </w:p>
    <w:p w14:paraId="0FCAA671" w14:textId="15A6819E" w:rsidR="006E4EF0" w:rsidRPr="00B7030B" w:rsidRDefault="006E4EF0" w:rsidP="007552CD"/>
    <w:p w14:paraId="6C600175" w14:textId="4522BB4F" w:rsidR="006E4EF0" w:rsidRDefault="008F3173" w:rsidP="003E6106">
      <w:pPr>
        <w:ind w:left="1440"/>
        <w:jc w:val="right"/>
        <w:rPr>
          <w:rStyle w:val="EquationCaption"/>
          <w:rFonts w:asciiTheme="minorHAnsi" w:hAnsiTheme="minorHAnsi"/>
        </w:rPr>
      </w:pPr>
      <m:oMath>
        <m:r>
          <w:rPr>
            <w:rFonts w:ascii="Cambria Math"/>
          </w:rPr>
          <m:t>k=</m:t>
        </m:r>
        <m:f>
          <m:fPr>
            <m:ctrlPr>
              <w:rPr>
                <w:rFonts w:ascii="Cambria Math" w:hAnsi="Cambria Math"/>
                <w:i/>
              </w:rPr>
            </m:ctrlPr>
          </m:fPr>
          <m:num>
            <m:sSubSup>
              <m:sSubSupPr>
                <m:ctrlPr>
                  <w:rPr>
                    <w:rFonts w:ascii="Cambria Math" w:hAnsi="Cambria Math"/>
                    <w:i/>
                  </w:rPr>
                </m:ctrlPr>
              </m:sSubSupPr>
              <m:e>
                <m:r>
                  <w:rPr>
                    <w:rFonts w:ascii="Cambria Math"/>
                  </w:rPr>
                  <m:t>U</m:t>
                </m:r>
              </m:e>
              <m:sub>
                <m:r>
                  <w:rPr>
                    <w:rFonts w:ascii="Cambria Math" w:hAnsi="Cambria Math" w:cs="Cambria Math"/>
                  </w:rPr>
                  <m:t>*</m:t>
                </m:r>
              </m:sub>
              <m:sup>
                <m:r>
                  <w:rPr>
                    <w:rFonts w:ascii="Cambria Math"/>
                  </w:rPr>
                  <m:t>2</m:t>
                </m:r>
              </m:sup>
            </m:sSubSup>
          </m:num>
          <m:den>
            <m:rad>
              <m:radPr>
                <m:degHide m:val="1"/>
                <m:ctrlPr>
                  <w:rPr>
                    <w:rFonts w:ascii="Cambria Math" w:hAnsi="Cambria Math"/>
                    <w:i/>
                  </w:rPr>
                </m:ctrlPr>
              </m:radPr>
              <m:deg/>
              <m:e>
                <m:sSub>
                  <m:sSubPr>
                    <m:ctrlPr>
                      <w:rPr>
                        <w:rFonts w:ascii="Cambria Math" w:hAnsi="Cambria Math"/>
                        <w:i/>
                      </w:rPr>
                    </m:ctrlPr>
                  </m:sSubPr>
                  <m:e>
                    <m:r>
                      <w:rPr>
                        <w:rFonts w:ascii="Cambria Math"/>
                      </w:rPr>
                      <m:t>c</m:t>
                    </m:r>
                  </m:e>
                  <m:sub>
                    <m:r>
                      <w:rPr>
                        <w:rFonts w:ascii="Cambria Math"/>
                      </w:rPr>
                      <m:t>μ</m:t>
                    </m:r>
                  </m:sub>
                </m:sSub>
              </m:e>
            </m:rad>
          </m:den>
        </m:f>
      </m:oMath>
      <w:r w:rsidR="006E4EF0" w:rsidRPr="00B7030B">
        <w:tab/>
      </w:r>
      <w:r w:rsidR="006F2556" w:rsidRPr="00B7030B" w:rsidDel="006F2556">
        <w:t xml:space="preserve"> </w:t>
      </w:r>
      <w:r w:rsidR="00B3268F" w:rsidRPr="00B7030B">
        <w:rPr>
          <w:rStyle w:val="EquationCaption"/>
          <w:rFonts w:asciiTheme="minorHAnsi" w:hAnsiTheme="minorHAnsi"/>
        </w:rPr>
        <w:t>(</w:t>
      </w:r>
      <w:r w:rsidR="00B3268F">
        <w:rPr>
          <w:rStyle w:val="EquationCaption"/>
          <w:rFonts w:asciiTheme="minorHAnsi" w:hAnsiTheme="minorHAnsi"/>
        </w:rPr>
        <w:fldChar w:fldCharType="begin"/>
      </w:r>
      <w:r w:rsidR="00B3268F">
        <w:rPr>
          <w:rStyle w:val="EquationCaption"/>
          <w:rFonts w:asciiTheme="minorHAnsi" w:hAnsiTheme="minorHAnsi"/>
        </w:rPr>
        <w:instrText xml:space="preserve"> STYLEREF 1 \s </w:instrText>
      </w:r>
      <w:r w:rsidR="00B3268F">
        <w:rPr>
          <w:rStyle w:val="EquationCaption"/>
          <w:rFonts w:asciiTheme="minorHAnsi" w:hAnsiTheme="minorHAnsi"/>
        </w:rPr>
        <w:fldChar w:fldCharType="separate"/>
      </w:r>
      <w:r w:rsidR="00A95042">
        <w:rPr>
          <w:rStyle w:val="EquationCaption"/>
          <w:rFonts w:asciiTheme="minorHAnsi" w:hAnsiTheme="minorHAnsi"/>
          <w:noProof/>
        </w:rPr>
        <w:t>2</w:t>
      </w:r>
      <w:r w:rsidR="00B3268F">
        <w:rPr>
          <w:rStyle w:val="EquationCaption"/>
          <w:rFonts w:asciiTheme="minorHAnsi" w:hAnsiTheme="minorHAnsi"/>
        </w:rPr>
        <w:fldChar w:fldCharType="end"/>
      </w:r>
      <w:r w:rsidR="00B3268F">
        <w:rPr>
          <w:rStyle w:val="EquationCaption"/>
          <w:rFonts w:asciiTheme="minorHAnsi" w:hAnsiTheme="minorHAnsi"/>
        </w:rPr>
        <w:noBreakHyphen/>
      </w:r>
      <w:r w:rsidR="00B3268F">
        <w:rPr>
          <w:rStyle w:val="EquationCaption"/>
          <w:rFonts w:asciiTheme="minorHAnsi" w:hAnsiTheme="minorHAnsi"/>
        </w:rPr>
        <w:fldChar w:fldCharType="begin"/>
      </w:r>
      <w:r w:rsidR="00B3268F">
        <w:rPr>
          <w:rStyle w:val="EquationCaption"/>
          <w:rFonts w:asciiTheme="minorHAnsi" w:hAnsiTheme="minorHAnsi"/>
        </w:rPr>
        <w:instrText xml:space="preserve"> SEQ Equation \* ARABIC \s 1 </w:instrText>
      </w:r>
      <w:r w:rsidR="00B3268F">
        <w:rPr>
          <w:rStyle w:val="EquationCaption"/>
          <w:rFonts w:asciiTheme="minorHAnsi" w:hAnsiTheme="minorHAnsi"/>
        </w:rPr>
        <w:fldChar w:fldCharType="separate"/>
      </w:r>
      <w:r w:rsidR="00A95042">
        <w:rPr>
          <w:rStyle w:val="EquationCaption"/>
          <w:rFonts w:asciiTheme="minorHAnsi" w:hAnsiTheme="minorHAnsi"/>
          <w:noProof/>
        </w:rPr>
        <w:t>132</w:t>
      </w:r>
      <w:r w:rsidR="00B3268F">
        <w:rPr>
          <w:rStyle w:val="EquationCaption"/>
          <w:rFonts w:asciiTheme="minorHAnsi" w:hAnsiTheme="minorHAnsi"/>
        </w:rPr>
        <w:fldChar w:fldCharType="end"/>
      </w:r>
      <w:r w:rsidR="00B3268F" w:rsidRPr="00B7030B">
        <w:rPr>
          <w:rStyle w:val="EquationCaption"/>
          <w:rFonts w:asciiTheme="minorHAnsi" w:hAnsiTheme="minorHAnsi"/>
        </w:rPr>
        <w:t>)</w:t>
      </w:r>
    </w:p>
    <w:p w14:paraId="63F870E9" w14:textId="77777777" w:rsidR="003E6106" w:rsidRPr="00B7030B" w:rsidRDefault="003E6106" w:rsidP="003E6106">
      <w:pPr>
        <w:ind w:left="1440"/>
        <w:jc w:val="right"/>
      </w:pPr>
    </w:p>
    <w:p w14:paraId="3A24DF7D" w14:textId="77777777" w:rsidR="006E4EF0" w:rsidRPr="00B3268F" w:rsidRDefault="006E4EF0" w:rsidP="00B6554A">
      <w:r w:rsidRPr="00B3268F">
        <w:t xml:space="preserve">The boundary condition for turbulent dissipation can be determined using </w:t>
      </w:r>
      <m:oMath>
        <m:r>
          <w:rPr>
            <w:rFonts w:ascii="Cambria Math" w:hAnsi="Cambria Math"/>
          </w:rPr>
          <m:t>ε=P=</m:t>
        </m:r>
        <m:sSubSup>
          <m:sSubSupPr>
            <m:ctrlPr>
              <w:rPr>
                <w:rFonts w:ascii="Cambria Math" w:hAnsi="Cambria Math"/>
                <w:i/>
              </w:rPr>
            </m:ctrlPr>
          </m:sSubSupPr>
          <m:e>
            <m:r>
              <w:rPr>
                <w:rFonts w:ascii="Cambria Math" w:hAnsi="Cambria Math"/>
              </w:rPr>
              <m:t>U</m:t>
            </m:r>
          </m:e>
          <m:sub>
            <m:r>
              <w:rPr>
                <w:rFonts w:ascii="Cambria Math" w:hAnsi="Cambria Math"/>
              </w:rPr>
              <m:t>*</m:t>
            </m:r>
          </m:sub>
          <m:sup>
            <m:r>
              <w:rPr>
                <w:rFonts w:ascii="Cambria Math" w:hAnsi="Cambria Math"/>
              </w:rPr>
              <m:t>2</m:t>
            </m:r>
          </m:sup>
        </m:sSubSup>
        <m:f>
          <m:fPr>
            <m:ctrlPr>
              <w:rPr>
                <w:rFonts w:ascii="Cambria Math" w:hAnsi="Cambria Math"/>
                <w:i/>
              </w:rPr>
            </m:ctrlPr>
          </m:fPr>
          <m:num>
            <m:r>
              <w:rPr>
                <w:rFonts w:ascii="Cambria Math" w:hAnsi="Cambria Math"/>
              </w:rPr>
              <m:t>∂U</m:t>
            </m:r>
          </m:num>
          <m:den>
            <m:r>
              <w:rPr>
                <w:rFonts w:ascii="Cambria Math" w:hAnsi="Cambria Math"/>
              </w:rPr>
              <m:t>∂y</m:t>
            </m:r>
          </m:den>
        </m:f>
      </m:oMath>
      <w:r w:rsidRPr="00B3268F">
        <w:rPr>
          <w:i/>
        </w:rPr>
        <w:t xml:space="preserve"> </w:t>
      </w:r>
      <w:r w:rsidRPr="00B3268F">
        <w:t xml:space="preserve"> where </w:t>
      </w:r>
      <m:oMath>
        <m:f>
          <m:fPr>
            <m:ctrlPr>
              <w:rPr>
                <w:rFonts w:ascii="Cambria Math" w:hAnsi="Cambria Math"/>
                <w:i/>
              </w:rPr>
            </m:ctrlPr>
          </m:fPr>
          <m:num>
            <m:r>
              <w:rPr>
                <w:rFonts w:ascii="Cambria Math"/>
              </w:rPr>
              <m:t>∂U</m:t>
            </m:r>
          </m:num>
          <m:den>
            <m:r>
              <w:rPr>
                <w:rFonts w:ascii="Cambria Math"/>
              </w:rPr>
              <m:t>∂y</m:t>
            </m:r>
          </m:den>
        </m:f>
      </m:oMath>
      <w:r w:rsidRPr="00B3268F">
        <w:t xml:space="preserve">is determined from equation </w:t>
      </w:r>
      <w:r w:rsidR="00406C90">
        <w:t>2-130</w:t>
      </w:r>
      <w:r w:rsidRPr="00B3268F">
        <w:t xml:space="preserve"> and is given below.</w:t>
      </w:r>
    </w:p>
    <w:p w14:paraId="649A340F" w14:textId="2AA9D1F3" w:rsidR="006E4EF0" w:rsidRPr="00B7030B" w:rsidRDefault="008F3173" w:rsidP="00127D1D">
      <w:pPr>
        <w:spacing w:before="120" w:after="120"/>
        <w:ind w:firstLine="720"/>
        <w:jc w:val="center"/>
      </w:pPr>
      <m:oMath>
        <m:r>
          <w:rPr>
            <w:rFonts w:ascii="Cambria Math" w:hAnsi="Cambria Math" w:cs="Cambria Math"/>
          </w:rPr>
          <m:t>ε</m:t>
        </m:r>
        <m:r>
          <w:rPr>
            <w:rFonts w:ascii="Cambria Math"/>
          </w:rPr>
          <m:t>=</m:t>
        </m:r>
        <m:f>
          <m:fPr>
            <m:ctrlPr>
              <w:rPr>
                <w:rFonts w:ascii="Cambria Math" w:hAnsi="Cambria Math"/>
                <w:i/>
              </w:rPr>
            </m:ctrlPr>
          </m:fPr>
          <m:num>
            <m:sSubSup>
              <m:sSubSupPr>
                <m:ctrlPr>
                  <w:rPr>
                    <w:rFonts w:ascii="Cambria Math" w:hAnsi="Cambria Math"/>
                    <w:i/>
                  </w:rPr>
                </m:ctrlPr>
              </m:sSubSupPr>
              <m:e>
                <m:r>
                  <w:rPr>
                    <w:rFonts w:ascii="Cambria Math"/>
                  </w:rPr>
                  <m:t>U</m:t>
                </m:r>
              </m:e>
              <m:sub>
                <m:r>
                  <w:rPr>
                    <w:rFonts w:ascii="Cambria Math" w:hAnsi="Cambria Math" w:cs="Cambria Math"/>
                  </w:rPr>
                  <m:t>*</m:t>
                </m:r>
              </m:sub>
              <m:sup>
                <m:r>
                  <w:rPr>
                    <w:rFonts w:ascii="Cambria Math"/>
                  </w:rPr>
                  <m:t>3</m:t>
                </m:r>
              </m:sup>
            </m:sSubSup>
          </m:num>
          <m:den>
            <m:r>
              <w:rPr>
                <w:rFonts w:ascii="Cambria Math"/>
              </w:rPr>
              <m:t>κy</m:t>
            </m:r>
          </m:den>
        </m:f>
      </m:oMath>
      <w:r w:rsidR="006E4EF0" w:rsidRPr="00B7030B">
        <w:tab/>
      </w:r>
      <w:r w:rsidR="00B3268F" w:rsidRPr="00B7030B">
        <w:rPr>
          <w:rStyle w:val="EquationCaption"/>
          <w:rFonts w:asciiTheme="minorHAnsi" w:hAnsiTheme="minorHAnsi"/>
        </w:rPr>
        <w:t>(</w:t>
      </w:r>
      <w:r w:rsidR="00B3268F">
        <w:rPr>
          <w:rStyle w:val="EquationCaption"/>
          <w:rFonts w:asciiTheme="minorHAnsi" w:hAnsiTheme="minorHAnsi"/>
        </w:rPr>
        <w:fldChar w:fldCharType="begin"/>
      </w:r>
      <w:r w:rsidR="00B3268F">
        <w:rPr>
          <w:rStyle w:val="EquationCaption"/>
          <w:rFonts w:asciiTheme="minorHAnsi" w:hAnsiTheme="minorHAnsi"/>
        </w:rPr>
        <w:instrText xml:space="preserve"> STYLEREF 1 \s </w:instrText>
      </w:r>
      <w:r w:rsidR="00B3268F">
        <w:rPr>
          <w:rStyle w:val="EquationCaption"/>
          <w:rFonts w:asciiTheme="minorHAnsi" w:hAnsiTheme="minorHAnsi"/>
        </w:rPr>
        <w:fldChar w:fldCharType="separate"/>
      </w:r>
      <w:r w:rsidR="00A95042">
        <w:rPr>
          <w:rStyle w:val="EquationCaption"/>
          <w:rFonts w:asciiTheme="minorHAnsi" w:hAnsiTheme="minorHAnsi"/>
          <w:noProof/>
        </w:rPr>
        <w:t>2</w:t>
      </w:r>
      <w:r w:rsidR="00B3268F">
        <w:rPr>
          <w:rStyle w:val="EquationCaption"/>
          <w:rFonts w:asciiTheme="minorHAnsi" w:hAnsiTheme="minorHAnsi"/>
        </w:rPr>
        <w:fldChar w:fldCharType="end"/>
      </w:r>
      <w:r w:rsidR="00B3268F">
        <w:rPr>
          <w:rStyle w:val="EquationCaption"/>
          <w:rFonts w:asciiTheme="minorHAnsi" w:hAnsiTheme="minorHAnsi"/>
        </w:rPr>
        <w:noBreakHyphen/>
      </w:r>
      <w:r w:rsidR="00B3268F">
        <w:rPr>
          <w:rStyle w:val="EquationCaption"/>
          <w:rFonts w:asciiTheme="minorHAnsi" w:hAnsiTheme="minorHAnsi"/>
        </w:rPr>
        <w:fldChar w:fldCharType="begin"/>
      </w:r>
      <w:r w:rsidR="00B3268F">
        <w:rPr>
          <w:rStyle w:val="EquationCaption"/>
          <w:rFonts w:asciiTheme="minorHAnsi" w:hAnsiTheme="minorHAnsi"/>
        </w:rPr>
        <w:instrText xml:space="preserve"> SEQ Equation \* ARABIC \s 1 </w:instrText>
      </w:r>
      <w:r w:rsidR="00B3268F">
        <w:rPr>
          <w:rStyle w:val="EquationCaption"/>
          <w:rFonts w:asciiTheme="minorHAnsi" w:hAnsiTheme="minorHAnsi"/>
        </w:rPr>
        <w:fldChar w:fldCharType="separate"/>
      </w:r>
      <w:r w:rsidR="00A95042">
        <w:rPr>
          <w:rStyle w:val="EquationCaption"/>
          <w:rFonts w:asciiTheme="minorHAnsi" w:hAnsiTheme="minorHAnsi"/>
          <w:noProof/>
        </w:rPr>
        <w:t>133</w:t>
      </w:r>
      <w:r w:rsidR="00B3268F">
        <w:rPr>
          <w:rStyle w:val="EquationCaption"/>
          <w:rFonts w:asciiTheme="minorHAnsi" w:hAnsiTheme="minorHAnsi"/>
        </w:rPr>
        <w:fldChar w:fldCharType="end"/>
      </w:r>
      <w:r w:rsidR="00B3268F" w:rsidRPr="00B7030B">
        <w:rPr>
          <w:rStyle w:val="EquationCaption"/>
          <w:rFonts w:asciiTheme="minorHAnsi" w:hAnsiTheme="minorHAnsi"/>
        </w:rPr>
        <w:t>)</w:t>
      </w:r>
    </w:p>
    <w:p w14:paraId="0ACC1F4F" w14:textId="5984624A" w:rsidR="006E4EF0" w:rsidRPr="003E4060" w:rsidRDefault="006E4EF0" w:rsidP="00B6554A">
      <w:r w:rsidRPr="003E4060">
        <w:t xml:space="preserve">Since </w:t>
      </w:r>
      <w:r w:rsidRPr="003E4060">
        <w:rPr>
          <w:i/>
        </w:rPr>
        <w:t>y</w:t>
      </w:r>
      <w:r w:rsidRPr="003E4060">
        <w:t>,</w:t>
      </w:r>
      <w:r w:rsidRPr="003E4060">
        <w:rPr>
          <w:i/>
        </w:rPr>
        <w:t xml:space="preserve"> U</w:t>
      </w:r>
      <w:r w:rsidRPr="003E4060">
        <w:t xml:space="preserve">, </w:t>
      </w:r>
      <w:r w:rsidRPr="003E4060">
        <w:rPr>
          <w:i/>
        </w:rPr>
        <w:t>E</w:t>
      </w:r>
      <w:r w:rsidRPr="003E4060">
        <w:t xml:space="preserve">, </w:t>
      </w:r>
      <m:oMath>
        <m:r>
          <w:rPr>
            <w:rFonts w:ascii="Cambria Math"/>
          </w:rPr>
          <m:t>κ</m:t>
        </m:r>
      </m:oMath>
      <w:r w:rsidRPr="003E4060">
        <w:t xml:space="preserve">, ν and </w:t>
      </w:r>
      <w:r w:rsidRPr="003E4060">
        <w:rPr>
          <w:i/>
        </w:rPr>
        <w:t xml:space="preserve">E </w:t>
      </w:r>
      <w:r w:rsidRPr="003E4060">
        <w:t>are known</w:t>
      </w:r>
      <w:r w:rsidR="00540148" w:rsidRPr="003E4060">
        <w:t>,</w:t>
      </w:r>
      <w:r w:rsidRPr="003E4060">
        <w:t xml:space="preserve"> a very simple wall function can be implemented by solving equation </w:t>
      </w:r>
      <w:r w:rsidR="00C81CF2" w:rsidRPr="00127D1D">
        <w:rPr>
          <w:rStyle w:val="IntenseQuoteChar"/>
        </w:rPr>
        <w:t>2-130</w:t>
      </w:r>
      <w:r w:rsidRPr="003E4060">
        <w:t xml:space="preserve"> for </w:t>
      </w:r>
      <w:r w:rsidRPr="003E4060">
        <w:rPr>
          <w:i/>
        </w:rPr>
        <w:t>U</w:t>
      </w:r>
      <w:r w:rsidRPr="003E4060">
        <w:rPr>
          <w:i/>
          <w:vertAlign w:val="subscript"/>
        </w:rPr>
        <w:t>*</w:t>
      </w:r>
      <w:r w:rsidRPr="003E4060">
        <w:t xml:space="preserve">.  In the current version of the </w:t>
      </w:r>
      <w:r w:rsidRPr="003E4060">
        <w:rPr>
          <w:i/>
        </w:rPr>
        <w:t>k-ε</w:t>
      </w:r>
      <w:r w:rsidRPr="003E4060">
        <w:t xml:space="preserve"> model</w:t>
      </w:r>
      <w:r w:rsidR="004608E4">
        <w:t>,</w:t>
      </w:r>
      <w:r w:rsidRPr="003E4060">
        <w:t xml:space="preserve"> </w:t>
      </w:r>
      <w:r w:rsidRPr="003E4060">
        <w:rPr>
          <w:i/>
        </w:rPr>
        <w:t>U</w:t>
      </w:r>
      <w:r w:rsidRPr="003E4060">
        <w:rPr>
          <w:i/>
          <w:vertAlign w:val="subscript"/>
        </w:rPr>
        <w:t>*</w:t>
      </w:r>
      <w:r w:rsidRPr="003E4060">
        <w:t xml:space="preserve"> was found using a root solver based on the bisection method from</w:t>
      </w:r>
      <w:r w:rsidR="00540148" w:rsidRPr="003E4060">
        <w:t xml:space="preserve"> Press et al. (1996)</w:t>
      </w:r>
      <w:r w:rsidRPr="003E4060">
        <w:t xml:space="preserve">.  Then equations </w:t>
      </w:r>
      <w:r w:rsidR="00C81CF2" w:rsidRPr="00127D1D">
        <w:rPr>
          <w:rStyle w:val="IntenseQuoteChar"/>
        </w:rPr>
        <w:t>2-132</w:t>
      </w:r>
      <w:r w:rsidRPr="003E4060">
        <w:t xml:space="preserve"> and </w:t>
      </w:r>
      <w:r w:rsidR="00C81CF2" w:rsidRPr="00127D1D">
        <w:rPr>
          <w:rStyle w:val="IntenseQuoteChar"/>
        </w:rPr>
        <w:t>2-133</w:t>
      </w:r>
      <w:r w:rsidRPr="003E4060">
        <w:t xml:space="preserve"> are used to determine the turbulent kinetic energy and the turbulent dissipation at the first grid point.  This simple approach has some limitations, such as not being able to handle separated flow</w:t>
      </w:r>
      <w:r w:rsidR="00406C90">
        <w:t>, but seem</w:t>
      </w:r>
      <w:r w:rsidR="004608E4">
        <w:t>s</w:t>
      </w:r>
      <w:r w:rsidR="00406C90">
        <w:t xml:space="preserve"> </w:t>
      </w:r>
      <w:r w:rsidR="004608E4">
        <w:t xml:space="preserve">to offer </w:t>
      </w:r>
      <w:r w:rsidR="00406C90">
        <w:t>a reasonable first approximation.</w:t>
      </w:r>
    </w:p>
    <w:p w14:paraId="53D9D6D7" w14:textId="77777777" w:rsidR="006E4EF0" w:rsidRPr="003E4060" w:rsidRDefault="006E4EF0" w:rsidP="00B6554A"/>
    <w:p w14:paraId="6713D856" w14:textId="46EDBFD8" w:rsidR="006E4EF0" w:rsidRPr="003E4060" w:rsidRDefault="006E4EF0" w:rsidP="003E6106">
      <w:r w:rsidRPr="003E4060">
        <w:t>The wall function outlined above is valid for both smooth and rough boundaries.  For hydraulically smooth beds</w:t>
      </w:r>
      <w:r w:rsidR="004608E4">
        <w:t>,</w:t>
      </w:r>
      <w:r w:rsidRPr="003E4060">
        <w:t xml:space="preserve"> the roughness coefficient </w:t>
      </w:r>
      <w:r w:rsidRPr="003E4060">
        <w:rPr>
          <w:i/>
        </w:rPr>
        <w:t>E</w:t>
      </w:r>
      <w:r w:rsidRPr="003E4060">
        <w:t xml:space="preserve"> is set to 9.535</w:t>
      </w:r>
      <w:r w:rsidR="00540148" w:rsidRPr="003E4060">
        <w:t xml:space="preserve"> (</w:t>
      </w:r>
      <w:proofErr w:type="spellStart"/>
      <w:r w:rsidR="00540148" w:rsidRPr="003E4060">
        <w:t>Ferziger</w:t>
      </w:r>
      <w:proofErr w:type="spellEnd"/>
      <w:r w:rsidR="00406C90">
        <w:t xml:space="preserve"> and </w:t>
      </w:r>
      <w:proofErr w:type="spellStart"/>
      <w:r w:rsidR="00406C90">
        <w:t>Peric</w:t>
      </w:r>
      <w:proofErr w:type="spellEnd"/>
      <w:r w:rsidR="00540148" w:rsidRPr="003E4060">
        <w:t>, 2002)</w:t>
      </w:r>
      <w:r w:rsidRPr="003E4060">
        <w:t>.  For rough boundaries</w:t>
      </w:r>
      <w:r w:rsidR="004608E4">
        <w:t>,</w:t>
      </w:r>
      <w:r w:rsidRPr="003E4060">
        <w:t xml:space="preserve"> a smaller value of </w:t>
      </w:r>
      <w:r w:rsidRPr="003E4060">
        <w:rPr>
          <w:i/>
        </w:rPr>
        <w:t>E</w:t>
      </w:r>
      <w:r w:rsidRPr="003E4060">
        <w:t xml:space="preserve"> is used.  Two options are available in the current algorithm for specifying the roughness coefficient.  A uniform constant roughness coefficient value can be applied to all segments</w:t>
      </w:r>
      <w:r w:rsidR="004608E4">
        <w:t>,</w:t>
      </w:r>
      <w:r w:rsidRPr="003E4060">
        <w:t xml:space="preserve"> or the roughness coefficient can be calculated based on the Manning’s coefficients specified in the bathymetry file. </w:t>
      </w:r>
    </w:p>
    <w:p w14:paraId="7F5F3A19" w14:textId="77777777" w:rsidR="006E4EF0" w:rsidRPr="003E4060" w:rsidRDefault="006E4EF0" w:rsidP="003E6106"/>
    <w:p w14:paraId="0344CFA4" w14:textId="2FE6F186" w:rsidR="006E4EF0" w:rsidRPr="003E4060" w:rsidRDefault="006E4EF0" w:rsidP="003E6106">
      <w:r w:rsidRPr="003E4060">
        <w:t>In the first option</w:t>
      </w:r>
      <w:r w:rsidR="004608E4">
        <w:t>,</w:t>
      </w:r>
      <w:r w:rsidRPr="003E4060">
        <w:t xml:space="preserve"> the user specifies the roughness coefficient</w:t>
      </w:r>
      <w:r w:rsidR="004608E4">
        <w:t>,</w:t>
      </w:r>
      <w:r w:rsidRPr="003E4060">
        <w:t xml:space="preserve"> and this value is used to calculate the bed friction velocity using equation </w:t>
      </w:r>
      <w:r w:rsidR="00C81CF2" w:rsidRPr="003E6106">
        <w:rPr>
          <w:b/>
          <w:bCs/>
        </w:rPr>
        <w:t>2-130</w:t>
      </w:r>
      <w:r w:rsidRPr="003E4060">
        <w:t>.  After the bed friction velocity has been determined</w:t>
      </w:r>
      <w:r w:rsidR="004608E4">
        <w:t>,</w:t>
      </w:r>
      <w:r w:rsidRPr="003E4060">
        <w:t xml:space="preserve"> a new Manning’s coefficient is calculated using equation </w:t>
      </w:r>
      <w:r w:rsidR="00C81CF2" w:rsidRPr="003E6106">
        <w:rPr>
          <w:b/>
          <w:bCs/>
        </w:rPr>
        <w:t>2-134</w:t>
      </w:r>
      <w:r w:rsidRPr="003E4060">
        <w:t xml:space="preserve"> below.  This method was used primarily for experimental channel test cases where the bed was hydraulically smooth and had a roughness coefficient equal to 9.535. </w:t>
      </w:r>
    </w:p>
    <w:p w14:paraId="01DE721E" w14:textId="1002F1FF" w:rsidR="006E4EF0" w:rsidRPr="00B7030B" w:rsidRDefault="008F3173" w:rsidP="00127D1D">
      <w:pPr>
        <w:jc w:val="center"/>
      </w:pPr>
      <m:oMath>
        <m:r>
          <w:rPr>
            <w:rFonts w:ascii="Cambria Math"/>
          </w:rPr>
          <m:t>n=</m:t>
        </m:r>
        <m:f>
          <m:fPr>
            <m:ctrlPr>
              <w:rPr>
                <w:rFonts w:ascii="Cambria Math" w:hAnsi="Cambria Math"/>
                <w:i/>
              </w:rPr>
            </m:ctrlPr>
          </m:fPr>
          <m:num>
            <m:sSubSup>
              <m:sSubSupPr>
                <m:ctrlPr>
                  <w:rPr>
                    <w:rFonts w:ascii="Cambria Math" w:hAnsi="Cambria Math"/>
                    <w:i/>
                  </w:rPr>
                </m:ctrlPr>
              </m:sSubSupPr>
              <m:e>
                <m:r>
                  <w:rPr>
                    <w:rFonts w:ascii="Cambria Math"/>
                  </w:rPr>
                  <m:t>R</m:t>
                </m:r>
              </m:e>
              <m:sub>
                <m:r>
                  <w:rPr>
                    <w:rFonts w:ascii="Cambria Math" w:hAnsi="Cambria Math" w:cs="Cambria Math"/>
                  </w:rPr>
                  <m:t>h</m:t>
                </m:r>
              </m:sub>
              <m:sup>
                <m:r>
                  <w:rPr>
                    <w:rFonts w:ascii="Cambria Math"/>
                  </w:rPr>
                  <m:t>1/6</m:t>
                </m:r>
              </m:sup>
            </m:sSubSup>
          </m:num>
          <m:den>
            <m:rad>
              <m:radPr>
                <m:degHide m:val="1"/>
                <m:ctrlPr>
                  <w:rPr>
                    <w:rFonts w:ascii="Cambria Math" w:hAnsi="Cambria Math"/>
                    <w:i/>
                  </w:rPr>
                </m:ctrlPr>
              </m:radPr>
              <m:deg/>
              <m:e>
                <m:f>
                  <m:fPr>
                    <m:ctrlPr>
                      <w:rPr>
                        <w:rFonts w:ascii="Cambria Math" w:hAnsi="Cambria Math"/>
                        <w:i/>
                      </w:rPr>
                    </m:ctrlPr>
                  </m:fPr>
                  <m:num>
                    <m:r>
                      <w:rPr>
                        <w:rFonts w:ascii="Cambria Math"/>
                      </w:rPr>
                      <m:t>g</m:t>
                    </m:r>
                  </m:num>
                  <m:den>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rPr>
                                      <m:t>U</m:t>
                                    </m:r>
                                  </m:e>
                                  <m:sub>
                                    <m:r>
                                      <w:rPr>
                                        <w:rFonts w:ascii="Cambria Math" w:hAnsi="Cambria Math" w:cs="Cambria Math"/>
                                      </w:rPr>
                                      <m:t>*</m:t>
                                    </m:r>
                                  </m:sub>
                                </m:sSub>
                              </m:num>
                              <m:den>
                                <m:sSub>
                                  <m:sSubPr>
                                    <m:ctrlPr>
                                      <w:rPr>
                                        <w:rFonts w:ascii="Cambria Math" w:hAnsi="Cambria Math"/>
                                        <w:i/>
                                      </w:rPr>
                                    </m:ctrlPr>
                                  </m:sSubPr>
                                  <m:e>
                                    <m:r>
                                      <w:rPr>
                                        <w:rFonts w:ascii="Cambria Math"/>
                                      </w:rPr>
                                      <m:t>U</m:t>
                                    </m:r>
                                  </m:e>
                                  <m:sub>
                                    <m:r>
                                      <w:rPr>
                                        <w:rFonts w:ascii="Cambria Math"/>
                                      </w:rPr>
                                      <m:t>m</m:t>
                                    </m:r>
                                  </m:sub>
                                </m:sSub>
                              </m:den>
                            </m:f>
                          </m:e>
                        </m:d>
                      </m:e>
                      <m:sup>
                        <m:r>
                          <w:rPr>
                            <w:rFonts w:ascii="Cambria Math"/>
                          </w:rPr>
                          <m:t>2</m:t>
                        </m:r>
                      </m:sup>
                    </m:sSup>
                  </m:den>
                </m:f>
              </m:e>
            </m:rad>
          </m:den>
        </m:f>
      </m:oMath>
      <w:r w:rsidR="006E4EF0" w:rsidRPr="00B7030B">
        <w:tab/>
      </w:r>
      <w:r w:rsidR="00B3268F" w:rsidRPr="00B7030B">
        <w:rPr>
          <w:rStyle w:val="EquationCaption"/>
          <w:rFonts w:asciiTheme="minorHAnsi" w:hAnsiTheme="minorHAnsi"/>
        </w:rPr>
        <w:t>(</w:t>
      </w:r>
      <w:r w:rsidR="00B3268F">
        <w:rPr>
          <w:rStyle w:val="EquationCaption"/>
          <w:rFonts w:asciiTheme="minorHAnsi" w:hAnsiTheme="minorHAnsi"/>
        </w:rPr>
        <w:fldChar w:fldCharType="begin"/>
      </w:r>
      <w:r w:rsidR="00B3268F">
        <w:rPr>
          <w:rStyle w:val="EquationCaption"/>
          <w:rFonts w:asciiTheme="minorHAnsi" w:hAnsiTheme="minorHAnsi"/>
        </w:rPr>
        <w:instrText xml:space="preserve"> STYLEREF 1 \s </w:instrText>
      </w:r>
      <w:r w:rsidR="00B3268F">
        <w:rPr>
          <w:rStyle w:val="EquationCaption"/>
          <w:rFonts w:asciiTheme="minorHAnsi" w:hAnsiTheme="minorHAnsi"/>
        </w:rPr>
        <w:fldChar w:fldCharType="separate"/>
      </w:r>
      <w:r w:rsidR="00A95042">
        <w:rPr>
          <w:rStyle w:val="EquationCaption"/>
          <w:rFonts w:asciiTheme="minorHAnsi" w:hAnsiTheme="minorHAnsi"/>
          <w:noProof/>
        </w:rPr>
        <w:t>2</w:t>
      </w:r>
      <w:r w:rsidR="00B3268F">
        <w:rPr>
          <w:rStyle w:val="EquationCaption"/>
          <w:rFonts w:asciiTheme="minorHAnsi" w:hAnsiTheme="minorHAnsi"/>
        </w:rPr>
        <w:fldChar w:fldCharType="end"/>
      </w:r>
      <w:r w:rsidR="00B3268F">
        <w:rPr>
          <w:rStyle w:val="EquationCaption"/>
          <w:rFonts w:asciiTheme="minorHAnsi" w:hAnsiTheme="minorHAnsi"/>
        </w:rPr>
        <w:noBreakHyphen/>
      </w:r>
      <w:r w:rsidR="00B3268F">
        <w:rPr>
          <w:rStyle w:val="EquationCaption"/>
          <w:rFonts w:asciiTheme="minorHAnsi" w:hAnsiTheme="minorHAnsi"/>
        </w:rPr>
        <w:fldChar w:fldCharType="begin"/>
      </w:r>
      <w:r w:rsidR="00B3268F">
        <w:rPr>
          <w:rStyle w:val="EquationCaption"/>
          <w:rFonts w:asciiTheme="minorHAnsi" w:hAnsiTheme="minorHAnsi"/>
        </w:rPr>
        <w:instrText xml:space="preserve"> SEQ Equation \* ARABIC \s 1 </w:instrText>
      </w:r>
      <w:r w:rsidR="00B3268F">
        <w:rPr>
          <w:rStyle w:val="EquationCaption"/>
          <w:rFonts w:asciiTheme="minorHAnsi" w:hAnsiTheme="minorHAnsi"/>
        </w:rPr>
        <w:fldChar w:fldCharType="separate"/>
      </w:r>
      <w:r w:rsidR="00A95042">
        <w:rPr>
          <w:rStyle w:val="EquationCaption"/>
          <w:rFonts w:asciiTheme="minorHAnsi" w:hAnsiTheme="minorHAnsi"/>
          <w:noProof/>
        </w:rPr>
        <w:t>134</w:t>
      </w:r>
      <w:r w:rsidR="00B3268F">
        <w:rPr>
          <w:rStyle w:val="EquationCaption"/>
          <w:rFonts w:asciiTheme="minorHAnsi" w:hAnsiTheme="minorHAnsi"/>
        </w:rPr>
        <w:fldChar w:fldCharType="end"/>
      </w:r>
      <w:r w:rsidR="00B3268F" w:rsidRPr="00B7030B">
        <w:rPr>
          <w:rStyle w:val="EquationCaption"/>
          <w:rFonts w:asciiTheme="minorHAnsi" w:hAnsiTheme="minorHAnsi"/>
        </w:rPr>
        <w:t>)</w:t>
      </w:r>
    </w:p>
    <w:p w14:paraId="3542509D" w14:textId="77777777" w:rsidR="008C7232" w:rsidRDefault="008C7232" w:rsidP="00B6554A"/>
    <w:p w14:paraId="4DCC8A78" w14:textId="4C1B6D5A" w:rsidR="006E4EF0" w:rsidRPr="003E4060" w:rsidRDefault="006E4EF0" w:rsidP="00B6554A">
      <w:r w:rsidRPr="003E4060">
        <w:t>In the second option</w:t>
      </w:r>
      <w:r w:rsidR="00D1006D">
        <w:t>,</w:t>
      </w:r>
      <w:r w:rsidRPr="003E4060">
        <w:t xml:space="preserve"> the roughness coefficient is calculated using a Strickler relationship and an approximation of the </w:t>
      </w:r>
      <w:proofErr w:type="spellStart"/>
      <w:r w:rsidRPr="003E4060">
        <w:t>Nikuradse’s</w:t>
      </w:r>
      <w:proofErr w:type="spellEnd"/>
      <w:r w:rsidRPr="003E4060">
        <w:t xml:space="preserve"> data shown in equations </w:t>
      </w:r>
      <w:r w:rsidR="00C81CF2">
        <w:t>2-135 to 2-137</w:t>
      </w:r>
      <w:r w:rsidRPr="003E4060">
        <w:t xml:space="preserve"> below </w:t>
      </w:r>
      <w:r w:rsidR="00540148" w:rsidRPr="003E4060">
        <w:t>(</w:t>
      </w:r>
      <w:proofErr w:type="spellStart"/>
      <w:r w:rsidR="00540148" w:rsidRPr="003E4060">
        <w:t>Krishnappan</w:t>
      </w:r>
      <w:proofErr w:type="spellEnd"/>
      <w:r w:rsidR="00540148" w:rsidRPr="003E4060">
        <w:t xml:space="preserve"> and Lau, 1986)</w:t>
      </w:r>
      <w:r w:rsidRPr="003E4060">
        <w:t>.</w:t>
      </w:r>
    </w:p>
    <w:p w14:paraId="3AE8F674" w14:textId="77777777" w:rsidR="006E4EF0" w:rsidRPr="003E4060" w:rsidRDefault="006E4EF0" w:rsidP="00B6554A"/>
    <w:p w14:paraId="1643A2AD" w14:textId="5C0A7803" w:rsidR="006E4EF0" w:rsidRPr="00B7030B" w:rsidRDefault="008F3173" w:rsidP="003E6106">
      <w:pPr>
        <w:ind w:left="720" w:firstLine="720"/>
        <w:jc w:val="right"/>
      </w:pPr>
      <m:oMath>
        <m:r>
          <w:rPr>
            <w:rFonts w:ascii="Cambria Math"/>
          </w:rPr>
          <w:lastRenderedPageBreak/>
          <m:t>E=</m:t>
        </m:r>
        <m:func>
          <m:funcPr>
            <m:ctrlPr>
              <w:rPr>
                <w:rFonts w:ascii="Cambria Math" w:hAnsi="Cambria Math"/>
                <w:i/>
              </w:rPr>
            </m:ctrlPr>
          </m:funcPr>
          <m:fName>
            <m:r>
              <w:rPr>
                <w:rFonts w:ascii="Cambria Math"/>
              </w:rPr>
              <m:t>exp</m:t>
            </m:r>
          </m:fName>
          <m:e>
            <m:d>
              <m:dPr>
                <m:ctrlPr>
                  <w:rPr>
                    <w:rFonts w:ascii="Cambria Math" w:hAnsi="Cambria Math"/>
                    <w:i/>
                  </w:rPr>
                </m:ctrlPr>
              </m:dPr>
              <m:e>
                <m:f>
                  <m:fPr>
                    <m:ctrlPr>
                      <w:rPr>
                        <w:rFonts w:ascii="Cambria Math" w:hAnsi="Cambria Math"/>
                        <w:i/>
                      </w:rPr>
                    </m:ctrlPr>
                  </m:fPr>
                  <m:num>
                    <m:d>
                      <m:dPr>
                        <m:ctrlPr>
                          <w:rPr>
                            <w:rFonts w:ascii="Cambria Math" w:hAnsi="Cambria Math"/>
                            <w:i/>
                          </w:rPr>
                        </m:ctrlPr>
                      </m:dPr>
                      <m:e>
                        <m:r>
                          <w:rPr>
                            <w:rFonts w:ascii="Cambria Math"/>
                          </w:rPr>
                          <m:t>κ</m:t>
                        </m:r>
                        <m:sSub>
                          <m:sSubPr>
                            <m:ctrlPr>
                              <w:rPr>
                                <w:rFonts w:ascii="Cambria Math" w:hAnsi="Cambria Math"/>
                                <w:i/>
                              </w:rPr>
                            </m:ctrlPr>
                          </m:sSubPr>
                          <m:e>
                            <m:r>
                              <w:rPr>
                                <w:rFonts w:ascii="Cambria Math"/>
                              </w:rPr>
                              <m:t>B</m:t>
                            </m:r>
                          </m:e>
                          <m:sub>
                            <m:r>
                              <w:rPr>
                                <w:rFonts w:ascii="Cambria Math"/>
                              </w:rPr>
                              <m:t>s</m:t>
                            </m:r>
                          </m:sub>
                        </m:sSub>
                      </m:e>
                    </m:d>
                  </m:num>
                  <m:den>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rPr>
                                  <m:t>U</m:t>
                                </m:r>
                              </m:e>
                              <m:sub>
                                <m:r>
                                  <w:rPr>
                                    <w:rFonts w:ascii="Cambria Math" w:hAnsi="Cambria Math" w:cs="Cambria Math"/>
                                  </w:rPr>
                                  <m:t>*</m:t>
                                </m:r>
                              </m:sub>
                            </m:sSub>
                            <m:sSub>
                              <m:sSubPr>
                                <m:ctrlPr>
                                  <w:rPr>
                                    <w:rFonts w:ascii="Cambria Math" w:hAnsi="Cambria Math"/>
                                    <w:i/>
                                  </w:rPr>
                                </m:ctrlPr>
                              </m:sSubPr>
                              <m:e>
                                <m:r>
                                  <w:rPr>
                                    <w:rFonts w:ascii="Cambria Math"/>
                                  </w:rPr>
                                  <m:t>k</m:t>
                                </m:r>
                              </m:e>
                              <m:sub>
                                <m:r>
                                  <w:rPr>
                                    <w:rFonts w:ascii="Cambria Math"/>
                                  </w:rPr>
                                  <m:t>s</m:t>
                                </m:r>
                              </m:sub>
                            </m:sSub>
                          </m:num>
                          <m:den>
                            <m:r>
                              <w:rPr>
                                <w:rFonts w:ascii="Cambria Math"/>
                              </w:rPr>
                              <m:t>ν</m:t>
                            </m:r>
                          </m:den>
                        </m:f>
                      </m:e>
                    </m:d>
                  </m:den>
                </m:f>
              </m:e>
            </m:d>
          </m:e>
        </m:func>
      </m:oMath>
      <w:r w:rsidR="006E4EF0" w:rsidRPr="00B7030B">
        <w:tab/>
      </w:r>
      <w:r w:rsidR="00B3268F" w:rsidRPr="00B7030B">
        <w:rPr>
          <w:rStyle w:val="EquationCaption"/>
          <w:rFonts w:asciiTheme="minorHAnsi" w:hAnsiTheme="minorHAnsi"/>
        </w:rPr>
        <w:t>(</w:t>
      </w:r>
      <w:r w:rsidR="00B3268F">
        <w:rPr>
          <w:rStyle w:val="EquationCaption"/>
          <w:rFonts w:asciiTheme="minorHAnsi" w:hAnsiTheme="minorHAnsi"/>
        </w:rPr>
        <w:fldChar w:fldCharType="begin"/>
      </w:r>
      <w:r w:rsidR="00B3268F">
        <w:rPr>
          <w:rStyle w:val="EquationCaption"/>
          <w:rFonts w:asciiTheme="minorHAnsi" w:hAnsiTheme="minorHAnsi"/>
        </w:rPr>
        <w:instrText xml:space="preserve"> STYLEREF 1 \s </w:instrText>
      </w:r>
      <w:r w:rsidR="00B3268F">
        <w:rPr>
          <w:rStyle w:val="EquationCaption"/>
          <w:rFonts w:asciiTheme="minorHAnsi" w:hAnsiTheme="minorHAnsi"/>
        </w:rPr>
        <w:fldChar w:fldCharType="separate"/>
      </w:r>
      <w:r w:rsidR="00A95042">
        <w:rPr>
          <w:rStyle w:val="EquationCaption"/>
          <w:rFonts w:asciiTheme="minorHAnsi" w:hAnsiTheme="minorHAnsi"/>
          <w:noProof/>
        </w:rPr>
        <w:t>2</w:t>
      </w:r>
      <w:r w:rsidR="00B3268F">
        <w:rPr>
          <w:rStyle w:val="EquationCaption"/>
          <w:rFonts w:asciiTheme="minorHAnsi" w:hAnsiTheme="minorHAnsi"/>
        </w:rPr>
        <w:fldChar w:fldCharType="end"/>
      </w:r>
      <w:r w:rsidR="00B3268F">
        <w:rPr>
          <w:rStyle w:val="EquationCaption"/>
          <w:rFonts w:asciiTheme="minorHAnsi" w:hAnsiTheme="minorHAnsi"/>
        </w:rPr>
        <w:noBreakHyphen/>
      </w:r>
      <w:r w:rsidR="00B3268F">
        <w:rPr>
          <w:rStyle w:val="EquationCaption"/>
          <w:rFonts w:asciiTheme="minorHAnsi" w:hAnsiTheme="minorHAnsi"/>
        </w:rPr>
        <w:fldChar w:fldCharType="begin"/>
      </w:r>
      <w:r w:rsidR="00B3268F">
        <w:rPr>
          <w:rStyle w:val="EquationCaption"/>
          <w:rFonts w:asciiTheme="minorHAnsi" w:hAnsiTheme="minorHAnsi"/>
        </w:rPr>
        <w:instrText xml:space="preserve"> SEQ Equation \* ARABIC \s 1 </w:instrText>
      </w:r>
      <w:r w:rsidR="00B3268F">
        <w:rPr>
          <w:rStyle w:val="EquationCaption"/>
          <w:rFonts w:asciiTheme="minorHAnsi" w:hAnsiTheme="minorHAnsi"/>
        </w:rPr>
        <w:fldChar w:fldCharType="separate"/>
      </w:r>
      <w:r w:rsidR="00A95042">
        <w:rPr>
          <w:rStyle w:val="EquationCaption"/>
          <w:rFonts w:asciiTheme="minorHAnsi" w:hAnsiTheme="minorHAnsi"/>
          <w:noProof/>
        </w:rPr>
        <w:t>135</w:t>
      </w:r>
      <w:r w:rsidR="00B3268F">
        <w:rPr>
          <w:rStyle w:val="EquationCaption"/>
          <w:rFonts w:asciiTheme="minorHAnsi" w:hAnsiTheme="minorHAnsi"/>
        </w:rPr>
        <w:fldChar w:fldCharType="end"/>
      </w:r>
      <w:r w:rsidR="00B3268F" w:rsidRPr="00B7030B">
        <w:rPr>
          <w:rStyle w:val="EquationCaption"/>
          <w:rFonts w:asciiTheme="minorHAnsi" w:hAnsiTheme="minorHAnsi"/>
        </w:rPr>
        <w:t>)</w:t>
      </w:r>
    </w:p>
    <w:p w14:paraId="5628389E" w14:textId="77777777" w:rsidR="00A87E55" w:rsidRPr="00127D1D" w:rsidRDefault="00A87E55" w:rsidP="003E6106">
      <w:pPr>
        <w:ind w:left="720" w:firstLine="720"/>
        <w:jc w:val="right"/>
      </w:pPr>
    </w:p>
    <w:p w14:paraId="3BC474DB" w14:textId="18AAE3A8" w:rsidR="006E4EF0" w:rsidRPr="00B7030B" w:rsidRDefault="00000000" w:rsidP="00127D1D">
      <w:pPr>
        <w:spacing w:after="120"/>
        <w:ind w:left="720" w:firstLine="720"/>
        <w:jc w:val="right"/>
      </w:pPr>
      <m:oMathPara>
        <m:oMath>
          <m:sSub>
            <m:sSubPr>
              <m:ctrlPr>
                <w:rPr>
                  <w:rFonts w:ascii="Cambria Math" w:hAnsi="Cambria Math"/>
                </w:rPr>
              </m:ctrlPr>
            </m:sSubPr>
            <m:e>
              <m:r>
                <w:rPr>
                  <w:rFonts w:ascii="Cambria Math" w:hAnsi="Cambria Math"/>
                </w:rPr>
                <m:t>B</m:t>
              </m:r>
            </m:e>
            <m:sub>
              <m:r>
                <w:rPr>
                  <w:rFonts w:ascii="Cambria Math" w:hAnsi="Cambria Math"/>
                </w:rPr>
                <m:t>s</m:t>
              </m:r>
            </m:sub>
          </m:sSub>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5.50+2.5</m:t>
              </m:r>
              <m:func>
                <m:funcPr>
                  <m:ctrlPr>
                    <w:rPr>
                      <w:rFonts w:ascii="Cambria Math" w:hAnsi="Cambria Math"/>
                    </w:rPr>
                  </m:ctrlPr>
                </m:funcPr>
                <m:fName>
                  <m:r>
                    <w:rPr>
                      <w:rFonts w:ascii="Cambria Math" w:hAnsi="Cambria Math"/>
                    </w:rPr>
                    <m:t>ln</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U</m:t>
                              </m:r>
                            </m:e>
                            <m:sub>
                              <m:r>
                                <m:rPr>
                                  <m:sty m:val="p"/>
                                </m:rPr>
                                <w:rPr>
                                  <w:rFonts w:ascii="Cambria Math" w:hAnsi="Cambria Math"/>
                                </w:rPr>
                                <m:t>*</m:t>
                              </m:r>
                            </m:sub>
                          </m:sSub>
                          <m:sSub>
                            <m:sSubPr>
                              <m:ctrlPr>
                                <w:rPr>
                                  <w:rFonts w:ascii="Cambria Math" w:hAnsi="Cambria Math"/>
                                </w:rPr>
                              </m:ctrlPr>
                            </m:sSubPr>
                            <m:e>
                              <m:r>
                                <w:rPr>
                                  <w:rFonts w:ascii="Cambria Math" w:hAnsi="Cambria Math"/>
                                </w:rPr>
                                <m:t>k</m:t>
                              </m:r>
                            </m:e>
                            <m:sub>
                              <m:r>
                                <w:rPr>
                                  <w:rFonts w:ascii="Cambria Math" w:hAnsi="Cambria Math"/>
                                </w:rPr>
                                <m:t>s</m:t>
                              </m:r>
                            </m:sub>
                          </m:sSub>
                        </m:num>
                        <m:den>
                          <m:r>
                            <w:rPr>
                              <w:rFonts w:ascii="Cambria Math" w:hAnsi="Cambria Math"/>
                            </w:rPr>
                            <m:t>ν</m:t>
                          </m:r>
                        </m:den>
                      </m:f>
                    </m:e>
                  </m:d>
                </m:e>
              </m:func>
            </m:e>
          </m:d>
          <m:func>
            <m:funcPr>
              <m:ctrlPr>
                <w:rPr>
                  <w:rFonts w:ascii="Cambria Math" w:hAnsi="Cambria Math"/>
                </w:rPr>
              </m:ctrlPr>
            </m:funcPr>
            <m:fName>
              <m:r>
                <w:rPr>
                  <w:rFonts w:ascii="Cambria Math" w:hAnsi="Cambria Math"/>
                </w:rPr>
                <m:t>exp</m:t>
              </m:r>
            </m:fName>
            <m:e>
              <m:d>
                <m:dPr>
                  <m:begChr m:val="{"/>
                  <m:endChr m:val="}"/>
                  <m:ctrlPr>
                    <w:rPr>
                      <w:rFonts w:ascii="Cambria Math" w:hAnsi="Cambria Math"/>
                    </w:rPr>
                  </m:ctrlPr>
                </m:dPr>
                <m:e>
                  <m:r>
                    <m:rPr>
                      <m:sty m:val="p"/>
                    </m:rPr>
                    <w:rPr>
                      <w:rFonts w:ascii="Cambria Math" w:hAnsi="Cambria Math"/>
                    </w:rPr>
                    <m:t>-0.217</m:t>
                  </m:r>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w:rPr>
                                  <w:rFonts w:ascii="Cambria Math" w:hAnsi="Cambria Math"/>
                                </w:rPr>
                                <m:t>ln</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U</m:t>
                                          </m:r>
                                        </m:e>
                                        <m:sub>
                                          <m:r>
                                            <m:rPr>
                                              <m:sty m:val="p"/>
                                            </m:rPr>
                                            <w:rPr>
                                              <w:rFonts w:ascii="Cambria Math" w:hAnsi="Cambria Math"/>
                                            </w:rPr>
                                            <m:t>*</m:t>
                                          </m:r>
                                        </m:sub>
                                      </m:sSub>
                                      <m:sSub>
                                        <m:sSubPr>
                                          <m:ctrlPr>
                                            <w:rPr>
                                              <w:rFonts w:ascii="Cambria Math" w:hAnsi="Cambria Math"/>
                                            </w:rPr>
                                          </m:ctrlPr>
                                        </m:sSubPr>
                                        <m:e>
                                          <m:r>
                                            <w:rPr>
                                              <w:rFonts w:ascii="Cambria Math" w:hAnsi="Cambria Math"/>
                                            </w:rPr>
                                            <m:t>k</m:t>
                                          </m:r>
                                        </m:e>
                                        <m:sub>
                                          <m:r>
                                            <w:rPr>
                                              <w:rFonts w:ascii="Cambria Math" w:hAnsi="Cambria Math"/>
                                            </w:rPr>
                                            <m:t>s</m:t>
                                          </m:r>
                                        </m:sub>
                                      </m:sSub>
                                    </m:num>
                                    <m:den>
                                      <m:r>
                                        <w:rPr>
                                          <w:rFonts w:ascii="Cambria Math" w:hAnsi="Cambria Math"/>
                                        </w:rPr>
                                        <m:t>ν</m:t>
                                      </m:r>
                                    </m:den>
                                  </m:f>
                                </m:e>
                              </m:d>
                            </m:e>
                          </m:func>
                        </m:e>
                      </m:d>
                    </m:e>
                    <m:sup>
                      <m:r>
                        <m:rPr>
                          <m:sty m:val="p"/>
                        </m:rPr>
                        <w:rPr>
                          <w:rFonts w:ascii="Cambria Math" w:hAnsi="Cambria Math"/>
                        </w:rPr>
                        <m:t>2</m:t>
                      </m:r>
                    </m:sup>
                  </m:sSup>
                </m:e>
              </m:d>
            </m:e>
          </m:func>
          <m:r>
            <m:rPr>
              <m:sty m:val="p"/>
            </m:rPr>
            <w:rPr>
              <w:rFonts w:ascii="Cambria Math" w:hAnsi="Cambria Math"/>
            </w:rPr>
            <w:br/>
          </m:r>
        </m:oMath>
      </m:oMathPara>
      <m:oMath>
        <m:r>
          <m:rPr>
            <m:sty m:val="p"/>
          </m:rPr>
          <w:rPr>
            <w:rFonts w:ascii="Cambria Math" w:hAnsi="Cambria Math"/>
          </w:rPr>
          <m:t>+8.5</m:t>
        </m:r>
        <m:d>
          <m:dPr>
            <m:ctrlPr>
              <w:rPr>
                <w:rFonts w:ascii="Cambria Math" w:hAnsi="Cambria Math"/>
              </w:rPr>
            </m:ctrlPr>
          </m:dPr>
          <m:e>
            <m:r>
              <m:rPr>
                <m:sty m:val="p"/>
              </m:rPr>
              <w:rPr>
                <w:rFonts w:ascii="Cambria Math" w:hAnsi="Cambria Math"/>
              </w:rPr>
              <m:t>1-</m:t>
            </m:r>
            <m:func>
              <m:funcPr>
                <m:ctrlPr>
                  <w:rPr>
                    <w:rFonts w:ascii="Cambria Math" w:hAnsi="Cambria Math"/>
                  </w:rPr>
                </m:ctrlPr>
              </m:funcPr>
              <m:fName>
                <m:r>
                  <w:rPr>
                    <w:rFonts w:ascii="Cambria Math" w:hAnsi="Cambria Math"/>
                  </w:rPr>
                  <m:t>exp</m:t>
                </m:r>
              </m:fName>
              <m:e>
                <m:d>
                  <m:dPr>
                    <m:begChr m:val="{"/>
                    <m:endChr m:val="}"/>
                    <m:ctrlPr>
                      <w:rPr>
                        <w:rFonts w:ascii="Cambria Math" w:hAnsi="Cambria Math"/>
                      </w:rPr>
                    </m:ctrlPr>
                  </m:dPr>
                  <m:e>
                    <m:r>
                      <m:rPr>
                        <m:sty m:val="p"/>
                      </m:rPr>
                      <w:rPr>
                        <w:rFonts w:ascii="Cambria Math" w:hAnsi="Cambria Math"/>
                      </w:rPr>
                      <m:t>-0.217</m:t>
                    </m:r>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w:rPr>
                                    <w:rFonts w:ascii="Cambria Math" w:hAnsi="Cambria Math"/>
                                  </w:rPr>
                                  <m:t>ln</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U</m:t>
                                            </m:r>
                                          </m:e>
                                          <m:sub>
                                            <m:r>
                                              <m:rPr>
                                                <m:sty m:val="p"/>
                                              </m:rPr>
                                              <w:rPr>
                                                <w:rFonts w:ascii="Cambria Math" w:hAnsi="Cambria Math"/>
                                              </w:rPr>
                                              <m:t>*</m:t>
                                            </m:r>
                                          </m:sub>
                                        </m:sSub>
                                        <m:sSub>
                                          <m:sSubPr>
                                            <m:ctrlPr>
                                              <w:rPr>
                                                <w:rFonts w:ascii="Cambria Math" w:hAnsi="Cambria Math"/>
                                              </w:rPr>
                                            </m:ctrlPr>
                                          </m:sSubPr>
                                          <m:e>
                                            <m:r>
                                              <w:rPr>
                                                <w:rFonts w:ascii="Cambria Math" w:hAnsi="Cambria Math"/>
                                              </w:rPr>
                                              <m:t>k</m:t>
                                            </m:r>
                                          </m:e>
                                          <m:sub>
                                            <m:r>
                                              <w:rPr>
                                                <w:rFonts w:ascii="Cambria Math" w:hAnsi="Cambria Math"/>
                                              </w:rPr>
                                              <m:t>s</m:t>
                                            </m:r>
                                          </m:sub>
                                        </m:sSub>
                                      </m:num>
                                      <m:den>
                                        <m:r>
                                          <w:rPr>
                                            <w:rFonts w:ascii="Cambria Math" w:hAnsi="Cambria Math"/>
                                          </w:rPr>
                                          <m:t>ν</m:t>
                                        </m:r>
                                      </m:den>
                                    </m:f>
                                  </m:e>
                                </m:d>
                              </m:e>
                            </m:func>
                          </m:e>
                        </m:d>
                      </m:e>
                      <m:sup>
                        <m:r>
                          <m:rPr>
                            <m:sty m:val="p"/>
                          </m:rPr>
                          <w:rPr>
                            <w:rFonts w:ascii="Cambria Math" w:hAnsi="Cambria Math"/>
                          </w:rPr>
                          <m:t>2</m:t>
                        </m:r>
                      </m:sup>
                    </m:sSup>
                  </m:e>
                </m:d>
              </m:e>
            </m:func>
          </m:e>
        </m:d>
      </m:oMath>
      <w:r w:rsidR="006E4EF0" w:rsidRPr="00B7030B">
        <w:tab/>
      </w:r>
      <w:r w:rsidR="00A87E55" w:rsidRPr="00B7030B" w:rsidDel="00A87E55">
        <w:t xml:space="preserve"> </w:t>
      </w:r>
      <w:r w:rsidR="00B3268F" w:rsidRPr="00B7030B">
        <w:rPr>
          <w:rStyle w:val="EquationCaption"/>
          <w:rFonts w:asciiTheme="minorHAnsi" w:hAnsiTheme="minorHAnsi"/>
        </w:rPr>
        <w:t>(</w:t>
      </w:r>
      <w:r w:rsidR="00B3268F">
        <w:rPr>
          <w:rStyle w:val="EquationCaption"/>
          <w:rFonts w:asciiTheme="minorHAnsi" w:hAnsiTheme="minorHAnsi"/>
        </w:rPr>
        <w:fldChar w:fldCharType="begin"/>
      </w:r>
      <w:r w:rsidR="00B3268F">
        <w:rPr>
          <w:rStyle w:val="EquationCaption"/>
          <w:rFonts w:asciiTheme="minorHAnsi" w:hAnsiTheme="minorHAnsi"/>
        </w:rPr>
        <w:instrText xml:space="preserve"> STYLEREF 1 \s </w:instrText>
      </w:r>
      <w:r w:rsidR="00B3268F">
        <w:rPr>
          <w:rStyle w:val="EquationCaption"/>
          <w:rFonts w:asciiTheme="minorHAnsi" w:hAnsiTheme="minorHAnsi"/>
        </w:rPr>
        <w:fldChar w:fldCharType="separate"/>
      </w:r>
      <w:r w:rsidR="00A95042">
        <w:rPr>
          <w:rStyle w:val="EquationCaption"/>
          <w:rFonts w:asciiTheme="minorHAnsi" w:hAnsiTheme="minorHAnsi"/>
          <w:noProof/>
        </w:rPr>
        <w:t>2</w:t>
      </w:r>
      <w:r w:rsidR="00B3268F">
        <w:rPr>
          <w:rStyle w:val="EquationCaption"/>
          <w:rFonts w:asciiTheme="minorHAnsi" w:hAnsiTheme="minorHAnsi"/>
        </w:rPr>
        <w:fldChar w:fldCharType="end"/>
      </w:r>
      <w:r w:rsidR="00B3268F">
        <w:rPr>
          <w:rStyle w:val="EquationCaption"/>
          <w:rFonts w:asciiTheme="minorHAnsi" w:hAnsiTheme="minorHAnsi"/>
        </w:rPr>
        <w:noBreakHyphen/>
      </w:r>
      <w:r w:rsidR="00B3268F">
        <w:rPr>
          <w:rStyle w:val="EquationCaption"/>
          <w:rFonts w:asciiTheme="minorHAnsi" w:hAnsiTheme="minorHAnsi"/>
        </w:rPr>
        <w:fldChar w:fldCharType="begin"/>
      </w:r>
      <w:r w:rsidR="00B3268F">
        <w:rPr>
          <w:rStyle w:val="EquationCaption"/>
          <w:rFonts w:asciiTheme="minorHAnsi" w:hAnsiTheme="minorHAnsi"/>
        </w:rPr>
        <w:instrText xml:space="preserve"> SEQ Equation \* ARABIC \s 1 </w:instrText>
      </w:r>
      <w:r w:rsidR="00B3268F">
        <w:rPr>
          <w:rStyle w:val="EquationCaption"/>
          <w:rFonts w:asciiTheme="minorHAnsi" w:hAnsiTheme="minorHAnsi"/>
        </w:rPr>
        <w:fldChar w:fldCharType="separate"/>
      </w:r>
      <w:r w:rsidR="00A95042">
        <w:rPr>
          <w:rStyle w:val="EquationCaption"/>
          <w:rFonts w:asciiTheme="minorHAnsi" w:hAnsiTheme="minorHAnsi"/>
          <w:noProof/>
        </w:rPr>
        <w:t>136</w:t>
      </w:r>
      <w:r w:rsidR="00B3268F">
        <w:rPr>
          <w:rStyle w:val="EquationCaption"/>
          <w:rFonts w:asciiTheme="minorHAnsi" w:hAnsiTheme="minorHAnsi"/>
        </w:rPr>
        <w:fldChar w:fldCharType="end"/>
      </w:r>
      <w:r w:rsidR="00B3268F" w:rsidRPr="00B7030B">
        <w:rPr>
          <w:rStyle w:val="EquationCaption"/>
          <w:rFonts w:asciiTheme="minorHAnsi" w:hAnsiTheme="minorHAnsi"/>
        </w:rPr>
        <w:t>)</w:t>
      </w:r>
    </w:p>
    <w:p w14:paraId="7AC3BD43" w14:textId="6EEC7254" w:rsidR="006E4EF0" w:rsidRPr="00B7030B" w:rsidRDefault="00000000" w:rsidP="003E6106">
      <w:pPr>
        <w:ind w:left="720" w:firstLine="720"/>
        <w:jc w:val="right"/>
      </w:pPr>
      <m:oMath>
        <m:sSub>
          <m:sSubPr>
            <m:ctrlPr>
              <w:rPr>
                <w:rFonts w:ascii="Cambria Math" w:hAnsi="Cambria Math"/>
                <w:i/>
              </w:rPr>
            </m:ctrlPr>
          </m:sSubPr>
          <m:e>
            <m:r>
              <w:rPr>
                <w:rFonts w:ascii="Cambria Math"/>
              </w:rPr>
              <m:t>k</m:t>
            </m:r>
          </m:e>
          <m:sub>
            <m:r>
              <w:rPr>
                <w:rFonts w:ascii="Cambria Math"/>
              </w:rPr>
              <m:t>s</m:t>
            </m:r>
          </m:sub>
        </m:sSub>
        <m:r>
          <w:rPr>
            <w:rFonts w:ascii="Cambria Math"/>
          </w:rPr>
          <m:t>=</m:t>
        </m:r>
        <m:sSup>
          <m:sSupPr>
            <m:ctrlPr>
              <w:rPr>
                <w:rFonts w:ascii="Cambria Math" w:hAnsi="Cambria Math"/>
                <w:i/>
              </w:rPr>
            </m:ctrlPr>
          </m:sSupPr>
          <m:e>
            <m:d>
              <m:dPr>
                <m:ctrlPr>
                  <w:rPr>
                    <w:rFonts w:ascii="Cambria Math" w:hAnsi="Cambria Math"/>
                    <w:i/>
                  </w:rPr>
                </m:ctrlPr>
              </m:dPr>
              <m:e>
                <m:r>
                  <w:rPr>
                    <w:rFonts w:ascii="Cambria Math"/>
                  </w:rPr>
                  <m:t>n</m:t>
                </m:r>
                <m:r>
                  <w:rPr>
                    <w:rFonts w:ascii="Cambria Math" w:hAnsi="Cambria Math" w:cs="Cambria Math"/>
                  </w:rPr>
                  <m:t>⋅</m:t>
                </m:r>
                <m:r>
                  <w:rPr>
                    <w:rFonts w:ascii="Cambria Math"/>
                  </w:rPr>
                  <m:t>24.04</m:t>
                </m:r>
              </m:e>
            </m:d>
          </m:e>
          <m:sup>
            <m:r>
              <w:rPr>
                <w:rFonts w:ascii="Cambria Math"/>
              </w:rPr>
              <m:t>6</m:t>
            </m:r>
          </m:sup>
        </m:sSup>
      </m:oMath>
      <w:r w:rsidR="006E4EF0" w:rsidRPr="00B7030B">
        <w:t xml:space="preserve"> </w:t>
      </w:r>
      <w:r w:rsidR="006E4EF0" w:rsidRPr="00B7030B">
        <w:tab/>
      </w:r>
      <w:r w:rsidR="006E4EF0" w:rsidRPr="00B7030B">
        <w:tab/>
        <w:t>(</w:t>
      </w:r>
      <w:proofErr w:type="spellStart"/>
      <w:proofErr w:type="gramStart"/>
      <w:r w:rsidR="006E4EF0" w:rsidRPr="00B7030B">
        <w:rPr>
          <w:i/>
        </w:rPr>
        <w:t>k</w:t>
      </w:r>
      <w:r w:rsidR="006E4EF0" w:rsidRPr="00B7030B">
        <w:rPr>
          <w:i/>
          <w:vertAlign w:val="subscript"/>
        </w:rPr>
        <w:t>s</w:t>
      </w:r>
      <w:proofErr w:type="spellEnd"/>
      <w:proofErr w:type="gramEnd"/>
      <w:r w:rsidR="006E4EF0" w:rsidRPr="00B7030B">
        <w:t xml:space="preserve"> in m)</w:t>
      </w:r>
      <w:r w:rsidR="006E4EF0" w:rsidRPr="00B7030B">
        <w:tab/>
      </w:r>
      <w:r w:rsidR="00A87E55" w:rsidRPr="00B7030B" w:rsidDel="00A87E55">
        <w:t xml:space="preserve"> </w:t>
      </w:r>
      <w:r w:rsidR="00B3268F" w:rsidRPr="00B7030B">
        <w:rPr>
          <w:rStyle w:val="EquationCaption"/>
          <w:rFonts w:asciiTheme="minorHAnsi" w:hAnsiTheme="minorHAnsi"/>
        </w:rPr>
        <w:t>(</w:t>
      </w:r>
      <w:r w:rsidR="00B3268F">
        <w:rPr>
          <w:rStyle w:val="EquationCaption"/>
          <w:rFonts w:asciiTheme="minorHAnsi" w:hAnsiTheme="minorHAnsi"/>
        </w:rPr>
        <w:fldChar w:fldCharType="begin"/>
      </w:r>
      <w:r w:rsidR="00B3268F">
        <w:rPr>
          <w:rStyle w:val="EquationCaption"/>
          <w:rFonts w:asciiTheme="minorHAnsi" w:hAnsiTheme="minorHAnsi"/>
        </w:rPr>
        <w:instrText xml:space="preserve"> STYLEREF 1 \s </w:instrText>
      </w:r>
      <w:r w:rsidR="00B3268F">
        <w:rPr>
          <w:rStyle w:val="EquationCaption"/>
          <w:rFonts w:asciiTheme="minorHAnsi" w:hAnsiTheme="minorHAnsi"/>
        </w:rPr>
        <w:fldChar w:fldCharType="separate"/>
      </w:r>
      <w:r w:rsidR="00A95042">
        <w:rPr>
          <w:rStyle w:val="EquationCaption"/>
          <w:rFonts w:asciiTheme="minorHAnsi" w:hAnsiTheme="minorHAnsi"/>
          <w:noProof/>
        </w:rPr>
        <w:t>2</w:t>
      </w:r>
      <w:r w:rsidR="00B3268F">
        <w:rPr>
          <w:rStyle w:val="EquationCaption"/>
          <w:rFonts w:asciiTheme="minorHAnsi" w:hAnsiTheme="minorHAnsi"/>
        </w:rPr>
        <w:fldChar w:fldCharType="end"/>
      </w:r>
      <w:r w:rsidR="00B3268F">
        <w:rPr>
          <w:rStyle w:val="EquationCaption"/>
          <w:rFonts w:asciiTheme="minorHAnsi" w:hAnsiTheme="minorHAnsi"/>
        </w:rPr>
        <w:noBreakHyphen/>
      </w:r>
      <w:r w:rsidR="00B3268F">
        <w:rPr>
          <w:rStyle w:val="EquationCaption"/>
          <w:rFonts w:asciiTheme="minorHAnsi" w:hAnsiTheme="minorHAnsi"/>
        </w:rPr>
        <w:fldChar w:fldCharType="begin"/>
      </w:r>
      <w:r w:rsidR="00B3268F">
        <w:rPr>
          <w:rStyle w:val="EquationCaption"/>
          <w:rFonts w:asciiTheme="minorHAnsi" w:hAnsiTheme="minorHAnsi"/>
        </w:rPr>
        <w:instrText xml:space="preserve"> SEQ Equation \* ARABIC \s 1 </w:instrText>
      </w:r>
      <w:r w:rsidR="00B3268F">
        <w:rPr>
          <w:rStyle w:val="EquationCaption"/>
          <w:rFonts w:asciiTheme="minorHAnsi" w:hAnsiTheme="minorHAnsi"/>
        </w:rPr>
        <w:fldChar w:fldCharType="separate"/>
      </w:r>
      <w:r w:rsidR="00A95042">
        <w:rPr>
          <w:rStyle w:val="EquationCaption"/>
          <w:rFonts w:asciiTheme="minorHAnsi" w:hAnsiTheme="minorHAnsi"/>
          <w:noProof/>
        </w:rPr>
        <w:t>137</w:t>
      </w:r>
      <w:r w:rsidR="00B3268F">
        <w:rPr>
          <w:rStyle w:val="EquationCaption"/>
          <w:rFonts w:asciiTheme="minorHAnsi" w:hAnsiTheme="minorHAnsi"/>
        </w:rPr>
        <w:fldChar w:fldCharType="end"/>
      </w:r>
      <w:r w:rsidR="00B3268F" w:rsidRPr="00B7030B">
        <w:rPr>
          <w:rStyle w:val="EquationCaption"/>
          <w:rFonts w:asciiTheme="minorHAnsi" w:hAnsiTheme="minorHAnsi"/>
        </w:rPr>
        <w:t>)</w:t>
      </w:r>
    </w:p>
    <w:p w14:paraId="4240AD06" w14:textId="77777777" w:rsidR="006E4EF0" w:rsidRPr="00B7030B" w:rsidRDefault="006E4EF0" w:rsidP="003E6106">
      <w:pPr>
        <w:ind w:left="720" w:firstLine="720"/>
        <w:jc w:val="right"/>
      </w:pPr>
    </w:p>
    <w:p w14:paraId="463A986B" w14:textId="77777777" w:rsidR="006E4EF0" w:rsidRPr="003E4060" w:rsidRDefault="006E4EF0" w:rsidP="00B6554A">
      <w:r w:rsidRPr="00B7030B">
        <w:t>T</w:t>
      </w:r>
      <w:r w:rsidRPr="003E4060">
        <w:t>he appropriate boundary condition for the free surface is harder to determine.  Unfortunately</w:t>
      </w:r>
      <w:r w:rsidR="003E4060">
        <w:t>,</w:t>
      </w:r>
      <w:r w:rsidRPr="003E4060">
        <w:t xml:space="preserve"> there is very little experimental data available for turbulent statistics at the free surface </w:t>
      </w:r>
      <w:r w:rsidR="00540148" w:rsidRPr="003E4060">
        <w:t>(</w:t>
      </w:r>
      <w:proofErr w:type="spellStart"/>
      <w:r w:rsidR="00540148" w:rsidRPr="003E4060">
        <w:t>Rodi</w:t>
      </w:r>
      <w:proofErr w:type="spellEnd"/>
      <w:r w:rsidR="00540148" w:rsidRPr="003E4060">
        <w:t>, 1993)</w:t>
      </w:r>
      <w:r w:rsidRPr="003E4060">
        <w:t xml:space="preserve">.  It is difficult to make such measurements because hot wire anemometers tend to disturb the surface and laser Doppler anemometry systems, LDA, have issues with reflections and refraction caused by the free surface </w:t>
      </w:r>
      <w:r w:rsidR="00540148" w:rsidRPr="003E4060">
        <w:t>(</w:t>
      </w:r>
      <w:proofErr w:type="spellStart"/>
      <w:r w:rsidR="00540148" w:rsidRPr="003E4060">
        <w:t>Swean</w:t>
      </w:r>
      <w:proofErr w:type="spellEnd"/>
      <w:r w:rsidR="00540148" w:rsidRPr="003E4060">
        <w:t xml:space="preserve"> et al., 1991)</w:t>
      </w:r>
      <w:r w:rsidRPr="003E4060">
        <w:t xml:space="preserve">.  In many cases researchers have turned to Direct Navier Stokes simulations for more information on the relationship between turbulent kinetic energy and turbulent dissipation and the free surface </w:t>
      </w:r>
      <w:r w:rsidR="00540148" w:rsidRPr="003E4060">
        <w:t>(</w:t>
      </w:r>
      <w:proofErr w:type="spellStart"/>
      <w:r w:rsidR="00540148" w:rsidRPr="003E4060">
        <w:t>Swean</w:t>
      </w:r>
      <w:proofErr w:type="spellEnd"/>
      <w:r w:rsidR="00540148" w:rsidRPr="003E4060">
        <w:t xml:space="preserve"> et al., 1991, Cotton et al., 2005)</w:t>
      </w:r>
      <w:r w:rsidRPr="003E4060">
        <w:t xml:space="preserve">. </w:t>
      </w:r>
    </w:p>
    <w:p w14:paraId="50F62786" w14:textId="77777777" w:rsidR="006E4EF0" w:rsidRPr="003E4060" w:rsidRDefault="006E4EF0" w:rsidP="003E6106"/>
    <w:p w14:paraId="0E5713AD" w14:textId="77777777" w:rsidR="006E4EF0" w:rsidRPr="003E4060" w:rsidRDefault="006E4EF0" w:rsidP="00B6554A">
      <w:r w:rsidRPr="003E4060">
        <w:t>A first approximation for the boundary conditions at the free surface in absence of a wind induced shear is to use a symmetry plane where both turbulent kinetic energy and turbulent dissipation are found using a zero</w:t>
      </w:r>
      <w:r w:rsidR="00406C90">
        <w:t>-</w:t>
      </w:r>
      <w:r w:rsidRPr="003E4060">
        <w:t xml:space="preserve">gradient condition </w:t>
      </w:r>
      <w:r w:rsidR="00540148" w:rsidRPr="003E4060">
        <w:t>(</w:t>
      </w:r>
      <w:proofErr w:type="spellStart"/>
      <w:r w:rsidR="00540148" w:rsidRPr="003E4060">
        <w:t>Rodi</w:t>
      </w:r>
      <w:proofErr w:type="spellEnd"/>
      <w:r w:rsidR="00540148" w:rsidRPr="003E4060">
        <w:t>, 1993)</w:t>
      </w:r>
      <w:r w:rsidRPr="003E4060">
        <w:t>.  However</w:t>
      </w:r>
      <w:r w:rsidR="00C81CF2">
        <w:t>,</w:t>
      </w:r>
      <w:r w:rsidRPr="003E4060">
        <w:t xml:space="preserve"> it is generally thought that the presence of the free surface should reduce the length scale of turbulence and reduce the turbulent dissipation.  An attempt to take this into account was made in the empirically determined boundary conditions </w:t>
      </w:r>
      <w:r w:rsidR="00540148" w:rsidRPr="003E4060">
        <w:t xml:space="preserve">shown </w:t>
      </w:r>
      <w:r w:rsidR="00C81CF2">
        <w:t>below</w:t>
      </w:r>
      <w:r w:rsidR="00540148" w:rsidRPr="003E4060">
        <w:t xml:space="preserve"> (</w:t>
      </w:r>
      <w:proofErr w:type="spellStart"/>
      <w:r w:rsidR="00540148" w:rsidRPr="003E4060">
        <w:t>Celik</w:t>
      </w:r>
      <w:proofErr w:type="spellEnd"/>
      <w:r w:rsidR="00540148" w:rsidRPr="003E4060">
        <w:t xml:space="preserve"> and </w:t>
      </w:r>
      <w:proofErr w:type="spellStart"/>
      <w:r w:rsidR="00540148" w:rsidRPr="003E4060">
        <w:t>Rodi</w:t>
      </w:r>
      <w:proofErr w:type="spellEnd"/>
      <w:r w:rsidR="00540148" w:rsidRPr="003E4060">
        <w:t>, 1984)</w:t>
      </w:r>
      <w:r w:rsidRPr="003E4060">
        <w:t>.</w:t>
      </w:r>
    </w:p>
    <w:p w14:paraId="3D9A9F13" w14:textId="6CAD1BE0" w:rsidR="006E4EF0" w:rsidRDefault="00000000" w:rsidP="003E6106">
      <w:pPr>
        <w:ind w:left="1440" w:firstLine="720"/>
        <w:jc w:val="right"/>
        <w:rPr>
          <w:rStyle w:val="EquationCaption"/>
          <w:rFonts w:asciiTheme="minorHAnsi" w:hAnsiTheme="minorHAnsi"/>
        </w:rPr>
      </w:pPr>
      <m:oMath>
        <m:f>
          <m:fPr>
            <m:ctrlPr>
              <w:rPr>
                <w:rFonts w:ascii="Cambria Math" w:hAnsi="Cambria Math"/>
                <w:i/>
                <w:sz w:val="21"/>
                <w:szCs w:val="21"/>
              </w:rPr>
            </m:ctrlPr>
          </m:fPr>
          <m:num>
            <m:r>
              <w:rPr>
                <w:rFonts w:ascii="Cambria Math"/>
                <w:sz w:val="21"/>
                <w:szCs w:val="21"/>
              </w:rPr>
              <m:t>∂k</m:t>
            </m:r>
          </m:num>
          <m:den>
            <m:r>
              <w:rPr>
                <w:rFonts w:ascii="Cambria Math"/>
                <w:sz w:val="21"/>
                <w:szCs w:val="21"/>
              </w:rPr>
              <m:t>∂y</m:t>
            </m:r>
          </m:den>
        </m:f>
        <m:r>
          <w:rPr>
            <w:rFonts w:ascii="Cambria Math"/>
            <w:sz w:val="21"/>
            <w:szCs w:val="21"/>
          </w:rPr>
          <m:t>=0</m:t>
        </m:r>
      </m:oMath>
      <w:r w:rsidR="006E4EF0" w:rsidRPr="00B7030B">
        <w:tab/>
      </w:r>
      <w:r w:rsidR="00B3268F" w:rsidRPr="00127D1D">
        <w:rPr>
          <w:rStyle w:val="EquationCaption"/>
          <w:rFonts w:asciiTheme="minorHAnsi" w:hAnsiTheme="minorHAnsi"/>
        </w:rPr>
        <w:t>(</w:t>
      </w:r>
      <w:r w:rsidR="00B3268F" w:rsidRPr="00127D1D">
        <w:rPr>
          <w:rStyle w:val="EquationCaption"/>
          <w:rFonts w:asciiTheme="minorHAnsi" w:hAnsiTheme="minorHAnsi"/>
        </w:rPr>
        <w:fldChar w:fldCharType="begin"/>
      </w:r>
      <w:r w:rsidR="00B3268F" w:rsidRPr="00127D1D">
        <w:rPr>
          <w:rStyle w:val="EquationCaption"/>
          <w:rFonts w:asciiTheme="minorHAnsi" w:hAnsiTheme="minorHAnsi"/>
        </w:rPr>
        <w:instrText xml:space="preserve"> STYLEREF 1 \s </w:instrText>
      </w:r>
      <w:r w:rsidR="00B3268F" w:rsidRPr="00127D1D">
        <w:rPr>
          <w:rStyle w:val="EquationCaption"/>
          <w:rFonts w:asciiTheme="minorHAnsi" w:hAnsiTheme="minorHAnsi"/>
        </w:rPr>
        <w:fldChar w:fldCharType="separate"/>
      </w:r>
      <w:r w:rsidR="00A95042" w:rsidRPr="00127D1D">
        <w:rPr>
          <w:rStyle w:val="EquationCaption"/>
          <w:rFonts w:asciiTheme="minorHAnsi" w:hAnsiTheme="minorHAnsi"/>
        </w:rPr>
        <w:t>2</w:t>
      </w:r>
      <w:r w:rsidR="00B3268F" w:rsidRPr="00127D1D">
        <w:rPr>
          <w:rStyle w:val="EquationCaption"/>
          <w:rFonts w:asciiTheme="minorHAnsi" w:hAnsiTheme="minorHAnsi"/>
        </w:rPr>
        <w:fldChar w:fldCharType="end"/>
      </w:r>
      <w:r w:rsidR="00B3268F" w:rsidRPr="00127D1D">
        <w:rPr>
          <w:rStyle w:val="EquationCaption"/>
          <w:rFonts w:asciiTheme="minorHAnsi" w:hAnsiTheme="minorHAnsi"/>
        </w:rPr>
        <w:noBreakHyphen/>
      </w:r>
      <w:r w:rsidR="00B3268F" w:rsidRPr="00127D1D">
        <w:rPr>
          <w:rStyle w:val="EquationCaption"/>
          <w:rFonts w:asciiTheme="minorHAnsi" w:hAnsiTheme="minorHAnsi"/>
        </w:rPr>
        <w:fldChar w:fldCharType="begin"/>
      </w:r>
      <w:r w:rsidR="00B3268F" w:rsidRPr="00127D1D">
        <w:rPr>
          <w:rStyle w:val="EquationCaption"/>
          <w:rFonts w:asciiTheme="minorHAnsi" w:hAnsiTheme="minorHAnsi"/>
        </w:rPr>
        <w:instrText xml:space="preserve"> SEQ Equation \* ARABIC \s 1 </w:instrText>
      </w:r>
      <w:r w:rsidR="00B3268F" w:rsidRPr="00127D1D">
        <w:rPr>
          <w:rStyle w:val="EquationCaption"/>
          <w:rFonts w:asciiTheme="minorHAnsi" w:hAnsiTheme="minorHAnsi"/>
        </w:rPr>
        <w:fldChar w:fldCharType="separate"/>
      </w:r>
      <w:r w:rsidR="00A95042" w:rsidRPr="00127D1D">
        <w:rPr>
          <w:rStyle w:val="EquationCaption"/>
          <w:rFonts w:asciiTheme="minorHAnsi" w:hAnsiTheme="minorHAnsi"/>
        </w:rPr>
        <w:t>138</w:t>
      </w:r>
      <w:r w:rsidR="00B3268F" w:rsidRPr="00127D1D">
        <w:rPr>
          <w:rStyle w:val="EquationCaption"/>
          <w:rFonts w:asciiTheme="minorHAnsi" w:hAnsiTheme="minorHAnsi"/>
        </w:rPr>
        <w:fldChar w:fldCharType="end"/>
      </w:r>
      <w:r w:rsidR="00B3268F" w:rsidRPr="00127D1D">
        <w:rPr>
          <w:rStyle w:val="EquationCaption"/>
          <w:rFonts w:asciiTheme="minorHAnsi" w:hAnsiTheme="minorHAnsi"/>
        </w:rPr>
        <w:t>)</w:t>
      </w:r>
    </w:p>
    <w:p w14:paraId="1D4919EE" w14:textId="77777777" w:rsidR="00F81C4C" w:rsidRPr="00127D1D" w:rsidRDefault="00F81C4C" w:rsidP="003E6106">
      <w:pPr>
        <w:ind w:left="1440" w:firstLine="720"/>
        <w:jc w:val="right"/>
        <w:rPr>
          <w:rStyle w:val="EquationCaption"/>
          <w:rFonts w:asciiTheme="minorHAnsi" w:hAnsiTheme="minorHAnsi"/>
        </w:rPr>
      </w:pPr>
    </w:p>
    <w:p w14:paraId="6FD583D3" w14:textId="27258547" w:rsidR="006E4EF0" w:rsidRPr="00B7030B" w:rsidRDefault="008F3173" w:rsidP="003E6106">
      <w:pPr>
        <w:ind w:left="1440" w:firstLine="720"/>
        <w:jc w:val="right"/>
      </w:pPr>
      <m:oMath>
        <m:r>
          <w:rPr>
            <w:rFonts w:ascii="Cambria Math" w:hAnsi="Cambria Math" w:cs="Cambria Math"/>
            <w:sz w:val="22"/>
            <w:szCs w:val="22"/>
          </w:rPr>
          <m:t>ε</m:t>
        </m:r>
        <m:r>
          <w:rPr>
            <w:rFonts w:ascii="Cambria Math"/>
            <w:sz w:val="22"/>
            <w:szCs w:val="22"/>
          </w:rPr>
          <m:t>=</m:t>
        </m:r>
        <m:f>
          <m:fPr>
            <m:ctrlPr>
              <w:rPr>
                <w:rFonts w:ascii="Cambria Math" w:hAnsi="Cambria Math"/>
                <w:i/>
                <w:sz w:val="22"/>
                <w:szCs w:val="22"/>
              </w:rPr>
            </m:ctrlPr>
          </m:fPr>
          <m:num>
            <m:sSup>
              <m:sSupPr>
                <m:ctrlPr>
                  <w:rPr>
                    <w:rFonts w:ascii="Cambria Math" w:hAnsi="Cambria Math"/>
                    <w:i/>
                    <w:sz w:val="22"/>
                    <w:szCs w:val="22"/>
                  </w:rPr>
                </m:ctrlPr>
              </m:sSupPr>
              <m:e>
                <m:r>
                  <w:rPr>
                    <w:rFonts w:ascii="Cambria Math"/>
                    <w:sz w:val="22"/>
                    <w:szCs w:val="22"/>
                  </w:rPr>
                  <m:t>k</m:t>
                </m:r>
              </m:e>
              <m:sup>
                <m:r>
                  <w:rPr>
                    <w:rFonts w:ascii="Cambria Math"/>
                    <w:sz w:val="22"/>
                    <w:szCs w:val="22"/>
                  </w:rPr>
                  <m:t>3/2</m:t>
                </m:r>
              </m:sup>
            </m:sSup>
          </m:num>
          <m:den>
            <m:r>
              <w:rPr>
                <w:rFonts w:ascii="Cambria Math"/>
                <w:sz w:val="22"/>
                <w:szCs w:val="22"/>
              </w:rPr>
              <m:t>aH</m:t>
            </m:r>
          </m:den>
        </m:f>
      </m:oMath>
      <w:r w:rsidR="006E4EF0" w:rsidRPr="003E6106">
        <w:rPr>
          <w:sz w:val="22"/>
          <w:szCs w:val="22"/>
        </w:rPr>
        <w:tab/>
      </w:r>
      <w:r w:rsidR="00B3268F" w:rsidRPr="00B7030B">
        <w:rPr>
          <w:rStyle w:val="EquationCaption"/>
          <w:rFonts w:asciiTheme="minorHAnsi" w:hAnsiTheme="minorHAnsi"/>
        </w:rPr>
        <w:t>(</w:t>
      </w:r>
      <w:r w:rsidR="00B3268F">
        <w:rPr>
          <w:rStyle w:val="EquationCaption"/>
          <w:rFonts w:asciiTheme="minorHAnsi" w:hAnsiTheme="minorHAnsi"/>
        </w:rPr>
        <w:fldChar w:fldCharType="begin"/>
      </w:r>
      <w:r w:rsidR="00B3268F">
        <w:rPr>
          <w:rStyle w:val="EquationCaption"/>
          <w:rFonts w:asciiTheme="minorHAnsi" w:hAnsiTheme="minorHAnsi"/>
        </w:rPr>
        <w:instrText xml:space="preserve"> STYLEREF 1 \s </w:instrText>
      </w:r>
      <w:r w:rsidR="00B3268F">
        <w:rPr>
          <w:rStyle w:val="EquationCaption"/>
          <w:rFonts w:asciiTheme="minorHAnsi" w:hAnsiTheme="minorHAnsi"/>
        </w:rPr>
        <w:fldChar w:fldCharType="separate"/>
      </w:r>
      <w:r w:rsidR="00A95042">
        <w:rPr>
          <w:rStyle w:val="EquationCaption"/>
          <w:rFonts w:asciiTheme="minorHAnsi" w:hAnsiTheme="minorHAnsi"/>
          <w:noProof/>
        </w:rPr>
        <w:t>2</w:t>
      </w:r>
      <w:r w:rsidR="00B3268F">
        <w:rPr>
          <w:rStyle w:val="EquationCaption"/>
          <w:rFonts w:asciiTheme="minorHAnsi" w:hAnsiTheme="minorHAnsi"/>
        </w:rPr>
        <w:fldChar w:fldCharType="end"/>
      </w:r>
      <w:r w:rsidR="00B3268F">
        <w:rPr>
          <w:rStyle w:val="EquationCaption"/>
          <w:rFonts w:asciiTheme="minorHAnsi" w:hAnsiTheme="minorHAnsi"/>
        </w:rPr>
        <w:noBreakHyphen/>
      </w:r>
      <w:r w:rsidR="00B3268F">
        <w:rPr>
          <w:rStyle w:val="EquationCaption"/>
          <w:rFonts w:asciiTheme="minorHAnsi" w:hAnsiTheme="minorHAnsi"/>
        </w:rPr>
        <w:fldChar w:fldCharType="begin"/>
      </w:r>
      <w:r w:rsidR="00B3268F">
        <w:rPr>
          <w:rStyle w:val="EquationCaption"/>
          <w:rFonts w:asciiTheme="minorHAnsi" w:hAnsiTheme="minorHAnsi"/>
        </w:rPr>
        <w:instrText xml:space="preserve"> SEQ Equation \* ARABIC \s 1 </w:instrText>
      </w:r>
      <w:r w:rsidR="00B3268F">
        <w:rPr>
          <w:rStyle w:val="EquationCaption"/>
          <w:rFonts w:asciiTheme="minorHAnsi" w:hAnsiTheme="minorHAnsi"/>
        </w:rPr>
        <w:fldChar w:fldCharType="separate"/>
      </w:r>
      <w:r w:rsidR="00A95042">
        <w:rPr>
          <w:rStyle w:val="EquationCaption"/>
          <w:rFonts w:asciiTheme="minorHAnsi" w:hAnsiTheme="minorHAnsi"/>
          <w:noProof/>
        </w:rPr>
        <w:t>139</w:t>
      </w:r>
      <w:r w:rsidR="00B3268F">
        <w:rPr>
          <w:rStyle w:val="EquationCaption"/>
          <w:rFonts w:asciiTheme="minorHAnsi" w:hAnsiTheme="minorHAnsi"/>
        </w:rPr>
        <w:fldChar w:fldCharType="end"/>
      </w:r>
      <w:r w:rsidR="00B3268F" w:rsidRPr="00B7030B">
        <w:rPr>
          <w:rStyle w:val="EquationCaption"/>
          <w:rFonts w:asciiTheme="minorHAnsi" w:hAnsiTheme="minorHAnsi"/>
        </w:rPr>
        <w:t>)</w:t>
      </w:r>
    </w:p>
    <w:p w14:paraId="6D2F3361" w14:textId="77777777" w:rsidR="003E4060" w:rsidRDefault="003E4060" w:rsidP="00B6554A"/>
    <w:p w14:paraId="46D308A6" w14:textId="77777777" w:rsidR="006E4EF0" w:rsidRPr="003E4060" w:rsidRDefault="006E4EF0" w:rsidP="00B6554A">
      <w:r w:rsidRPr="003E4060">
        <w:t xml:space="preserve">Where </w:t>
      </w:r>
      <w:r w:rsidRPr="003E4060">
        <w:rPr>
          <w:i/>
        </w:rPr>
        <w:t>a</w:t>
      </w:r>
      <w:r w:rsidRPr="003E4060">
        <w:t xml:space="preserve"> is an empirical constant and </w:t>
      </w:r>
      <w:r w:rsidRPr="003E4060">
        <w:rPr>
          <w:i/>
        </w:rPr>
        <w:t>H</w:t>
      </w:r>
      <w:r w:rsidRPr="003E4060">
        <w:t xml:space="preserve"> is the depth of the shear layer, in this case the depth of the channel.  The coefficient </w:t>
      </w:r>
      <w:r w:rsidRPr="003E4060">
        <w:rPr>
          <w:i/>
        </w:rPr>
        <w:t>a</w:t>
      </w:r>
      <w:r w:rsidRPr="003E4060">
        <w:t xml:space="preserve"> was originally set to a value of 0.18 by </w:t>
      </w:r>
      <w:proofErr w:type="spellStart"/>
      <w:r w:rsidRPr="003E4060">
        <w:t>Celik</w:t>
      </w:r>
      <w:proofErr w:type="spellEnd"/>
      <w:r w:rsidRPr="003E4060">
        <w:t xml:space="preserve"> and </w:t>
      </w:r>
      <w:proofErr w:type="spellStart"/>
      <w:r w:rsidRPr="003E4060">
        <w:t>Rodi</w:t>
      </w:r>
      <w:proofErr w:type="spellEnd"/>
      <w:r w:rsidRPr="003E4060">
        <w:t xml:space="preserve"> </w:t>
      </w:r>
      <w:r w:rsidR="00540148" w:rsidRPr="003E4060">
        <w:t>(</w:t>
      </w:r>
      <w:r w:rsidRPr="003E4060">
        <w:t>1984</w:t>
      </w:r>
      <w:r w:rsidR="00540148" w:rsidRPr="003E4060">
        <w:t>)</w:t>
      </w:r>
      <w:r w:rsidRPr="003E4060">
        <w:t xml:space="preserve"> and then later changed to a value of 0.43 by </w:t>
      </w:r>
      <w:proofErr w:type="spellStart"/>
      <w:r w:rsidRPr="003E4060">
        <w:t>Celik</w:t>
      </w:r>
      <w:proofErr w:type="spellEnd"/>
      <w:r w:rsidRPr="003E4060">
        <w:t xml:space="preserve"> and </w:t>
      </w:r>
      <w:proofErr w:type="spellStart"/>
      <w:r w:rsidRPr="003E4060">
        <w:t>Rodi</w:t>
      </w:r>
      <w:proofErr w:type="spellEnd"/>
      <w:r w:rsidRPr="003E4060">
        <w:t xml:space="preserve"> </w:t>
      </w:r>
      <w:r w:rsidR="00540148" w:rsidRPr="003E4060">
        <w:t>(</w:t>
      </w:r>
      <w:r w:rsidRPr="003E4060">
        <w:t>1988</w:t>
      </w:r>
      <w:r w:rsidR="00540148" w:rsidRPr="003E4060">
        <w:t>)</w:t>
      </w:r>
      <w:r w:rsidRPr="003E4060">
        <w:t xml:space="preserve">. </w:t>
      </w:r>
    </w:p>
    <w:p w14:paraId="28FF9E40" w14:textId="77777777" w:rsidR="006E4EF0" w:rsidRPr="003E4060" w:rsidRDefault="006E4EF0" w:rsidP="00B6554A">
      <w:r w:rsidRPr="003E4060">
        <w:tab/>
      </w:r>
    </w:p>
    <w:p w14:paraId="7166BDD6" w14:textId="77777777" w:rsidR="006E4EF0" w:rsidRDefault="006E4EF0" w:rsidP="007552CD">
      <w:r w:rsidRPr="003E4060">
        <w:t xml:space="preserve">For a free surface with wind induced surface shear, the boundary conditions similar to those used for wall boundaries are appropriate, equations </w:t>
      </w:r>
      <w:r w:rsidR="00406C90" w:rsidRPr="003E6106">
        <w:rPr>
          <w:b/>
          <w:bCs/>
        </w:rPr>
        <w:t>2-130</w:t>
      </w:r>
      <w:r w:rsidR="00406C90">
        <w:t xml:space="preserve">, </w:t>
      </w:r>
      <w:r w:rsidR="00406C90" w:rsidRPr="003E6106">
        <w:rPr>
          <w:b/>
          <w:bCs/>
        </w:rPr>
        <w:t>2-132</w:t>
      </w:r>
      <w:r w:rsidR="00406C90">
        <w:t xml:space="preserve">, and </w:t>
      </w:r>
      <w:r w:rsidR="00406C90" w:rsidRPr="003E6106">
        <w:rPr>
          <w:b/>
          <w:bCs/>
        </w:rPr>
        <w:t>2-133</w:t>
      </w:r>
      <w:r w:rsidRPr="003E4060">
        <w:t xml:space="preserve">.  The free surface can be seen as a moving wall.  </w:t>
      </w:r>
      <w:r w:rsidR="00406C90">
        <w:t>The</w:t>
      </w:r>
      <w:r w:rsidRPr="003E4060">
        <w:t xml:space="preserve"> bed friction velocity in equations </w:t>
      </w:r>
      <w:r w:rsidR="00406C90" w:rsidRPr="003E6106">
        <w:rPr>
          <w:b/>
          <w:bCs/>
        </w:rPr>
        <w:t>2-132</w:t>
      </w:r>
      <w:r w:rsidRPr="003E4060">
        <w:t xml:space="preserve"> and </w:t>
      </w:r>
      <w:r w:rsidR="00406C90" w:rsidRPr="003E6106">
        <w:rPr>
          <w:b/>
          <w:bCs/>
        </w:rPr>
        <w:t>2-133</w:t>
      </w:r>
      <w:r w:rsidRPr="003E4060">
        <w:t xml:space="preserve"> can be replaced with the wind induced surface friction velocity </w:t>
      </w:r>
      <w:r w:rsidR="00540148" w:rsidRPr="003E4060">
        <w:t>(</w:t>
      </w:r>
      <w:proofErr w:type="spellStart"/>
      <w:r w:rsidR="00540148" w:rsidRPr="003E4060">
        <w:t>Rodi</w:t>
      </w:r>
      <w:proofErr w:type="spellEnd"/>
      <w:r w:rsidR="00540148" w:rsidRPr="003E4060">
        <w:t>, 1993)</w:t>
      </w:r>
      <w:r w:rsidRPr="003E4060">
        <w:t>.</w:t>
      </w:r>
    </w:p>
    <w:p w14:paraId="0D8DAA9D" w14:textId="77777777" w:rsidR="00C81CF2" w:rsidRPr="003E4060" w:rsidRDefault="00C81CF2" w:rsidP="007552CD"/>
    <w:p w14:paraId="0ED703DB" w14:textId="4B97BE87" w:rsidR="006E4EF0" w:rsidRDefault="006E4EF0" w:rsidP="007552CD">
      <w:proofErr w:type="spellStart"/>
      <w:r w:rsidRPr="003E4060">
        <w:t>Rodi</w:t>
      </w:r>
      <w:proofErr w:type="spellEnd"/>
      <w:r w:rsidRPr="003E4060">
        <w:t xml:space="preserve"> presented a set of boundary conditions that could be used for free surfaces with or without wind induced surface shear. When the wind induced surface shear is large</w:t>
      </w:r>
      <w:r w:rsidR="003355C8">
        <w:t>,</w:t>
      </w:r>
      <w:r w:rsidRPr="003E4060">
        <w:t xml:space="preserve"> then the following boundary condition is used for turbulent kinetic energy.</w:t>
      </w:r>
    </w:p>
    <w:p w14:paraId="17752560" w14:textId="77777777" w:rsidR="005406E8" w:rsidRPr="003E4060" w:rsidRDefault="005406E8" w:rsidP="007552CD"/>
    <w:p w14:paraId="69BBB296" w14:textId="785E47CE" w:rsidR="006E4EF0" w:rsidRDefault="005406E8" w:rsidP="0076230E">
      <w:pPr>
        <w:jc w:val="center"/>
        <w:rPr>
          <w:rStyle w:val="EquationCaption"/>
          <w:rFonts w:asciiTheme="minorHAnsi" w:hAnsiTheme="minorHAnsi"/>
        </w:rPr>
      </w:pPr>
      <m:oMath>
        <m:r>
          <w:rPr>
            <w:rFonts w:ascii="Cambria Math"/>
          </w:rPr>
          <m:t>k=</m:t>
        </m:r>
        <m:f>
          <m:fPr>
            <m:ctrlPr>
              <w:rPr>
                <w:rFonts w:ascii="Cambria Math" w:hAnsi="Cambria Math"/>
                <w:i/>
              </w:rPr>
            </m:ctrlPr>
          </m:fPr>
          <m:num>
            <m:sSubSup>
              <m:sSubSupPr>
                <m:ctrlPr>
                  <w:rPr>
                    <w:rFonts w:ascii="Cambria Math" w:hAnsi="Cambria Math"/>
                    <w:i/>
                  </w:rPr>
                </m:ctrlPr>
              </m:sSubSupPr>
              <m:e>
                <m:r>
                  <w:rPr>
                    <w:rFonts w:ascii="Cambria Math"/>
                  </w:rPr>
                  <m:t>U</m:t>
                </m:r>
              </m:e>
              <m:sub>
                <m:sSub>
                  <m:sSubPr>
                    <m:ctrlPr>
                      <w:rPr>
                        <w:rFonts w:ascii="Cambria Math" w:hAnsi="Cambria Math"/>
                        <w:i/>
                      </w:rPr>
                    </m:ctrlPr>
                  </m:sSubPr>
                  <m:e>
                    <m:r>
                      <w:rPr>
                        <w:rFonts w:ascii="Cambria Math" w:hAnsi="Cambria Math" w:cs="Cambria Math"/>
                      </w:rPr>
                      <m:t>*</m:t>
                    </m:r>
                  </m:e>
                  <m:sub>
                    <m:r>
                      <w:rPr>
                        <w:rFonts w:ascii="Cambria Math"/>
                      </w:rPr>
                      <m:t>S</m:t>
                    </m:r>
                  </m:sub>
                </m:sSub>
              </m:sub>
              <m:sup>
                <m:r>
                  <w:rPr>
                    <w:rFonts w:ascii="Cambria Math"/>
                  </w:rPr>
                  <m:t>2</m:t>
                </m:r>
              </m:sup>
            </m:sSubSup>
          </m:num>
          <m:den>
            <m:rad>
              <m:radPr>
                <m:degHide m:val="1"/>
                <m:ctrlPr>
                  <w:rPr>
                    <w:rFonts w:ascii="Cambria Math" w:hAnsi="Cambria Math"/>
                    <w:i/>
                  </w:rPr>
                </m:ctrlPr>
              </m:radPr>
              <m:deg/>
              <m:e>
                <m:sSub>
                  <m:sSubPr>
                    <m:ctrlPr>
                      <w:rPr>
                        <w:rFonts w:ascii="Cambria Math" w:hAnsi="Cambria Math"/>
                        <w:i/>
                      </w:rPr>
                    </m:ctrlPr>
                  </m:sSubPr>
                  <m:e>
                    <m:r>
                      <w:rPr>
                        <w:rFonts w:ascii="Cambria Math"/>
                      </w:rPr>
                      <m:t>C</m:t>
                    </m:r>
                  </m:e>
                  <m:sub>
                    <m:r>
                      <w:rPr>
                        <w:rFonts w:ascii="Cambria Math"/>
                      </w:rPr>
                      <m:t>μ</m:t>
                    </m:r>
                  </m:sub>
                </m:sSub>
              </m:e>
            </m:rad>
          </m:den>
        </m:f>
      </m:oMath>
      <w:r w:rsidR="006E4EF0" w:rsidRPr="00B7030B">
        <w:tab/>
      </w:r>
      <w:r w:rsidR="006E4EF0" w:rsidRPr="00B7030B">
        <w:tab/>
      </w:r>
      <w:r w:rsidR="00F70F34">
        <w:t xml:space="preserve">  </w:t>
      </w:r>
      <w:r w:rsidR="006E4EF0" w:rsidRPr="00B7030B">
        <w:tab/>
      </w:r>
      <w:r w:rsidR="00B3268F" w:rsidRPr="00B7030B">
        <w:rPr>
          <w:rStyle w:val="EquationCaption"/>
          <w:rFonts w:asciiTheme="minorHAnsi" w:hAnsiTheme="minorHAnsi"/>
        </w:rPr>
        <w:t>(</w:t>
      </w:r>
      <w:r w:rsidR="00B3268F">
        <w:rPr>
          <w:rStyle w:val="EquationCaption"/>
          <w:rFonts w:asciiTheme="minorHAnsi" w:hAnsiTheme="minorHAnsi"/>
        </w:rPr>
        <w:fldChar w:fldCharType="begin"/>
      </w:r>
      <w:r w:rsidR="00B3268F">
        <w:rPr>
          <w:rStyle w:val="EquationCaption"/>
          <w:rFonts w:asciiTheme="minorHAnsi" w:hAnsiTheme="minorHAnsi"/>
        </w:rPr>
        <w:instrText xml:space="preserve"> STYLEREF 1 \s </w:instrText>
      </w:r>
      <w:r w:rsidR="00B3268F">
        <w:rPr>
          <w:rStyle w:val="EquationCaption"/>
          <w:rFonts w:asciiTheme="minorHAnsi" w:hAnsiTheme="minorHAnsi"/>
        </w:rPr>
        <w:fldChar w:fldCharType="separate"/>
      </w:r>
      <w:r w:rsidR="00A95042">
        <w:rPr>
          <w:rStyle w:val="EquationCaption"/>
          <w:rFonts w:asciiTheme="minorHAnsi" w:hAnsiTheme="minorHAnsi"/>
          <w:noProof/>
        </w:rPr>
        <w:t>2</w:t>
      </w:r>
      <w:r w:rsidR="00B3268F">
        <w:rPr>
          <w:rStyle w:val="EquationCaption"/>
          <w:rFonts w:asciiTheme="minorHAnsi" w:hAnsiTheme="minorHAnsi"/>
        </w:rPr>
        <w:fldChar w:fldCharType="end"/>
      </w:r>
      <w:r w:rsidR="00B3268F">
        <w:rPr>
          <w:rStyle w:val="EquationCaption"/>
          <w:rFonts w:asciiTheme="minorHAnsi" w:hAnsiTheme="minorHAnsi"/>
        </w:rPr>
        <w:noBreakHyphen/>
      </w:r>
      <w:r w:rsidR="00B3268F">
        <w:rPr>
          <w:rStyle w:val="EquationCaption"/>
          <w:rFonts w:asciiTheme="minorHAnsi" w:hAnsiTheme="minorHAnsi"/>
        </w:rPr>
        <w:fldChar w:fldCharType="begin"/>
      </w:r>
      <w:r w:rsidR="00B3268F">
        <w:rPr>
          <w:rStyle w:val="EquationCaption"/>
          <w:rFonts w:asciiTheme="minorHAnsi" w:hAnsiTheme="minorHAnsi"/>
        </w:rPr>
        <w:instrText xml:space="preserve"> SEQ Equation \* ARABIC \s 1 </w:instrText>
      </w:r>
      <w:r w:rsidR="00B3268F">
        <w:rPr>
          <w:rStyle w:val="EquationCaption"/>
          <w:rFonts w:asciiTheme="minorHAnsi" w:hAnsiTheme="minorHAnsi"/>
        </w:rPr>
        <w:fldChar w:fldCharType="separate"/>
      </w:r>
      <w:r w:rsidR="00A95042">
        <w:rPr>
          <w:rStyle w:val="EquationCaption"/>
          <w:rFonts w:asciiTheme="minorHAnsi" w:hAnsiTheme="minorHAnsi"/>
          <w:noProof/>
        </w:rPr>
        <w:t>140</w:t>
      </w:r>
      <w:r w:rsidR="00B3268F">
        <w:rPr>
          <w:rStyle w:val="EquationCaption"/>
          <w:rFonts w:asciiTheme="minorHAnsi" w:hAnsiTheme="minorHAnsi"/>
        </w:rPr>
        <w:fldChar w:fldCharType="end"/>
      </w:r>
      <w:r w:rsidR="00B3268F" w:rsidRPr="00B7030B">
        <w:rPr>
          <w:rStyle w:val="EquationCaption"/>
          <w:rFonts w:asciiTheme="minorHAnsi" w:hAnsiTheme="minorHAnsi"/>
        </w:rPr>
        <w:t>)</w:t>
      </w:r>
    </w:p>
    <w:p w14:paraId="282053E4" w14:textId="77777777" w:rsidR="005406E8" w:rsidRPr="00B7030B" w:rsidRDefault="005406E8" w:rsidP="003E6106">
      <w:pPr>
        <w:jc w:val="right"/>
      </w:pPr>
    </w:p>
    <w:p w14:paraId="60BF1003" w14:textId="7B3F1C87" w:rsidR="006E4EF0" w:rsidRDefault="006E4EF0" w:rsidP="00B6554A">
      <w:r w:rsidRPr="003E4060">
        <w:t xml:space="preserve">When the surface shear is small, </w:t>
      </w:r>
      <m:oMath>
        <m:sSub>
          <m:sSubPr>
            <m:ctrlPr>
              <w:rPr>
                <w:rFonts w:ascii="Cambria Math" w:hAnsi="Cambria Math"/>
                <w:i/>
              </w:rPr>
            </m:ctrlPr>
          </m:sSubPr>
          <m:e>
            <m:r>
              <w:rPr>
                <w:rFonts w:ascii="Cambria Math"/>
              </w:rPr>
              <m:t>k</m:t>
            </m:r>
          </m:e>
          <m:sub>
            <m:r>
              <w:rPr>
                <w:rFonts w:ascii="Cambria Math"/>
              </w:rPr>
              <m:t>s</m:t>
            </m:r>
          </m:sub>
        </m:sSub>
        <m:rad>
          <m:radPr>
            <m:degHide m:val="1"/>
            <m:ctrlPr>
              <w:rPr>
                <w:rFonts w:ascii="Cambria Math" w:hAnsi="Cambria Math"/>
                <w:i/>
              </w:rPr>
            </m:ctrlPr>
          </m:radPr>
          <m:deg/>
          <m:e>
            <m:sSub>
              <m:sSubPr>
                <m:ctrlPr>
                  <w:rPr>
                    <w:rFonts w:ascii="Cambria Math" w:hAnsi="Cambria Math"/>
                    <w:i/>
                  </w:rPr>
                </m:ctrlPr>
              </m:sSubPr>
              <m:e>
                <m:r>
                  <w:rPr>
                    <w:rFonts w:ascii="Cambria Math"/>
                  </w:rPr>
                  <m:t>c</m:t>
                </m:r>
              </m:e>
              <m:sub>
                <m:r>
                  <w:rPr>
                    <w:rFonts w:ascii="Cambria Math"/>
                  </w:rPr>
                  <m:t>μ</m:t>
                </m:r>
              </m:sub>
            </m:sSub>
          </m:e>
        </m:rad>
        <m:r>
          <w:rPr>
            <w:rFonts w:ascii="Cambria Math"/>
          </w:rPr>
          <m:t>&gt;</m:t>
        </m:r>
        <m:sSubSup>
          <m:sSubSupPr>
            <m:ctrlPr>
              <w:rPr>
                <w:rFonts w:ascii="Cambria Math" w:hAnsi="Cambria Math"/>
                <w:i/>
              </w:rPr>
            </m:ctrlPr>
          </m:sSubSupPr>
          <m:e>
            <m:r>
              <w:rPr>
                <w:rFonts w:ascii="Cambria Math"/>
              </w:rPr>
              <m:t>U</m:t>
            </m:r>
          </m:e>
          <m:sub>
            <m:sSub>
              <m:sSubPr>
                <m:ctrlPr>
                  <w:rPr>
                    <w:rFonts w:ascii="Cambria Math" w:hAnsi="Cambria Math"/>
                    <w:i/>
                  </w:rPr>
                </m:ctrlPr>
              </m:sSubPr>
              <m:e>
                <m:r>
                  <w:rPr>
                    <w:rFonts w:ascii="Cambria Math" w:hAnsi="Cambria Math" w:cs="Cambria Math"/>
                  </w:rPr>
                  <m:t>*</m:t>
                </m:r>
              </m:e>
              <m:sub>
                <m:r>
                  <w:rPr>
                    <w:rFonts w:ascii="Cambria Math"/>
                  </w:rPr>
                  <m:t>S</m:t>
                </m:r>
              </m:sub>
            </m:sSub>
          </m:sub>
          <m:sup>
            <m:r>
              <w:rPr>
                <w:rFonts w:ascii="Cambria Math"/>
              </w:rPr>
              <m:t>2</m:t>
            </m:r>
          </m:sup>
        </m:sSubSup>
      </m:oMath>
      <w:r w:rsidRPr="003E4060">
        <w:t xml:space="preserve">, then the symmetry condition for turbulent kinetic energy shown in equation </w:t>
      </w:r>
      <w:r w:rsidR="00C81CF2" w:rsidRPr="003E6106">
        <w:rPr>
          <w:b/>
          <w:bCs/>
        </w:rPr>
        <w:t>2-138</w:t>
      </w:r>
      <w:r w:rsidRPr="003E4060">
        <w:t xml:space="preserve"> is used.  Where </w:t>
      </w:r>
      <w:r w:rsidRPr="003E4060">
        <w:rPr>
          <w:i/>
        </w:rPr>
        <w:t>U</w:t>
      </w:r>
      <w:r w:rsidRPr="003E4060">
        <w:rPr>
          <w:i/>
          <w:vertAlign w:val="subscript"/>
        </w:rPr>
        <w:t>*S</w:t>
      </w:r>
      <w:r w:rsidRPr="003E4060">
        <w:t xml:space="preserve"> is the wind induced surface friction velocity.  In similar fashion</w:t>
      </w:r>
      <w:r w:rsidR="008B30AC">
        <w:t>,</w:t>
      </w:r>
      <w:r w:rsidRPr="003E4060">
        <w:t xml:space="preserve"> the turbulent dissipation boundary condition for a free surface with and without wind induced surface shear was developed</w:t>
      </w:r>
      <w:r w:rsidR="008B30AC">
        <w:t>,</w:t>
      </w:r>
      <w:r w:rsidRPr="003E4060">
        <w:t xml:space="preserve"> given </w:t>
      </w:r>
      <w:r w:rsidR="00C81CF2">
        <w:t>as</w:t>
      </w:r>
    </w:p>
    <w:p w14:paraId="3F366AEB" w14:textId="77777777" w:rsidR="005406E8" w:rsidRPr="003E4060" w:rsidRDefault="005406E8" w:rsidP="00B6554A"/>
    <w:p w14:paraId="1CD63608" w14:textId="1738AD2D" w:rsidR="006E4EF0" w:rsidRDefault="008F3173" w:rsidP="005406E8">
      <w:pPr>
        <w:jc w:val="center"/>
        <w:rPr>
          <w:rStyle w:val="EquationCaption"/>
          <w:rFonts w:asciiTheme="minorHAnsi" w:hAnsiTheme="minorHAnsi"/>
        </w:rPr>
      </w:pPr>
      <m:oMath>
        <m:r>
          <w:rPr>
            <w:rFonts w:ascii="Cambria Math" w:hAnsi="Cambria Math" w:cs="Cambria Math"/>
          </w:rPr>
          <m:t>ε</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s</m:t>
                        </m:r>
                      </m:sub>
                    </m:sSub>
                    <m:rad>
                      <m:radPr>
                        <m:degHide m:val="1"/>
                        <m:ctrlPr>
                          <w:rPr>
                            <w:rFonts w:ascii="Cambria Math" w:hAnsi="Cambria Math"/>
                          </w:rPr>
                        </m:ctrlPr>
                      </m:radPr>
                      <m:deg/>
                      <m:e>
                        <m:sSub>
                          <m:sSubPr>
                            <m:ctrlPr>
                              <w:rPr>
                                <w:rFonts w:ascii="Cambria Math" w:hAnsi="Cambria Math"/>
                              </w:rPr>
                            </m:ctrlPr>
                          </m:sSubPr>
                          <m:e>
                            <m:r>
                              <w:rPr>
                                <w:rFonts w:ascii="Cambria Math" w:hAnsi="Cambria Math"/>
                              </w:rPr>
                              <m:t>C</m:t>
                            </m:r>
                          </m:e>
                          <m:sub>
                            <m:r>
                              <w:rPr>
                                <w:rFonts w:ascii="Cambria Math" w:hAnsi="Cambria Math"/>
                              </w:rPr>
                              <m:t>μ</m:t>
                            </m:r>
                          </m:sub>
                        </m:sSub>
                      </m:e>
                    </m:rad>
                  </m:e>
                </m:d>
              </m:e>
              <m:sup>
                <m:r>
                  <m:rPr>
                    <m:sty m:val="p"/>
                  </m:rPr>
                  <w:rPr>
                    <w:rFonts w:ascii="Cambria Math" w:hAnsi="Cambria Math"/>
                  </w:rPr>
                  <m:t>3/2</m:t>
                </m:r>
              </m:sup>
            </m:sSup>
          </m:num>
          <m:den>
            <m:r>
              <w:rPr>
                <w:rFonts w:ascii="Cambria Math" w:hAnsi="Cambria Math"/>
              </w:rPr>
              <m:t>κ</m:t>
            </m:r>
            <m:d>
              <m:dPr>
                <m:begChr m:val="["/>
                <m:endChr m:val="]"/>
                <m:ctrlPr>
                  <w:rPr>
                    <w:rFonts w:ascii="Cambria Math" w:hAnsi="Cambria Math"/>
                  </w:rPr>
                </m:ctrlPr>
              </m:dPr>
              <m:e>
                <m:r>
                  <w:rPr>
                    <w:rFonts w:ascii="Cambria Math" w:hAnsi="Cambria Math"/>
                  </w:rPr>
                  <m:t>y</m:t>
                </m:r>
                <m:r>
                  <m:rPr>
                    <m:sty m:val="p"/>
                  </m:rPr>
                  <w:rPr>
                    <w:rFonts w:ascii="Cambria Math" w:hAnsi="Cambria Math"/>
                  </w:rPr>
                  <m:t>+</m:t>
                </m:r>
                <m:r>
                  <w:rPr>
                    <w:rFonts w:ascii="Cambria Math" w:hAnsi="Cambria Math"/>
                  </w:rPr>
                  <m:t>aH</m:t>
                </m:r>
                <m:d>
                  <m:dPr>
                    <m:ctrlPr>
                      <w:rPr>
                        <w:rFonts w:ascii="Cambria Math" w:hAnsi="Cambria Math"/>
                      </w:rPr>
                    </m:ctrlPr>
                  </m:dPr>
                  <m:e>
                    <m:r>
                      <m:rPr>
                        <m:sty m:val="p"/>
                      </m:rPr>
                      <w:rPr>
                        <w:rFonts w:ascii="Cambria Math" w:hAnsi="Cambria Math"/>
                      </w:rPr>
                      <m:t>1-</m:t>
                    </m:r>
                    <m:f>
                      <m:fPr>
                        <m:ctrlPr>
                          <w:rPr>
                            <w:rFonts w:ascii="Cambria Math" w:hAnsi="Cambria Math"/>
                          </w:rPr>
                        </m:ctrlPr>
                      </m:fPr>
                      <m:num>
                        <m:sSubSup>
                          <m:sSubSupPr>
                            <m:ctrlPr>
                              <w:rPr>
                                <w:rFonts w:ascii="Cambria Math" w:hAnsi="Cambria Math"/>
                              </w:rPr>
                            </m:ctrlPr>
                          </m:sSubSupPr>
                          <m:e>
                            <m:r>
                              <w:rPr>
                                <w:rFonts w:ascii="Cambria Math" w:hAnsi="Cambria Math"/>
                              </w:rPr>
                              <m:t>U</m:t>
                            </m:r>
                          </m:e>
                          <m:sub>
                            <m:r>
                              <m:rPr>
                                <m:sty m:val="p"/>
                              </m:rPr>
                              <w:rPr>
                                <w:rFonts w:ascii="Cambria Math" w:hAnsi="Cambria Math"/>
                              </w:rPr>
                              <m:t>*</m:t>
                            </m:r>
                            <m:r>
                              <w:rPr>
                                <w:rFonts w:ascii="Cambria Math" w:hAnsi="Cambria Math"/>
                              </w:rPr>
                              <m:t>s</m:t>
                            </m:r>
                          </m:sub>
                          <m:sup>
                            <m:r>
                              <m:rPr>
                                <m:sty m:val="p"/>
                              </m:rPr>
                              <w:rPr>
                                <w:rFonts w:ascii="Cambria Math" w:hAnsi="Cambria Math"/>
                              </w:rPr>
                              <m:t>2</m:t>
                            </m:r>
                          </m:sup>
                        </m:sSubSup>
                      </m:num>
                      <m:den>
                        <m:sSub>
                          <m:sSubPr>
                            <m:ctrlPr>
                              <w:rPr>
                                <w:rFonts w:ascii="Cambria Math" w:hAnsi="Cambria Math"/>
                              </w:rPr>
                            </m:ctrlPr>
                          </m:sSubPr>
                          <m:e>
                            <m:r>
                              <w:rPr>
                                <w:rFonts w:ascii="Cambria Math" w:hAnsi="Cambria Math"/>
                              </w:rPr>
                              <m:t>k</m:t>
                            </m:r>
                          </m:e>
                          <m:sub>
                            <m:r>
                              <w:rPr>
                                <w:rFonts w:ascii="Cambria Math" w:hAnsi="Cambria Math"/>
                              </w:rPr>
                              <m:t>s</m:t>
                            </m:r>
                          </m:sub>
                        </m:sSub>
                        <m:rad>
                          <m:radPr>
                            <m:degHide m:val="1"/>
                            <m:ctrlPr>
                              <w:rPr>
                                <w:rFonts w:ascii="Cambria Math" w:hAnsi="Cambria Math"/>
                              </w:rPr>
                            </m:ctrlPr>
                          </m:radPr>
                          <m:deg/>
                          <m:e>
                            <m:sSub>
                              <m:sSubPr>
                                <m:ctrlPr>
                                  <w:rPr>
                                    <w:rFonts w:ascii="Cambria Math" w:hAnsi="Cambria Math"/>
                                  </w:rPr>
                                </m:ctrlPr>
                              </m:sSubPr>
                              <m:e>
                                <m:r>
                                  <w:rPr>
                                    <w:rFonts w:ascii="Cambria Math" w:hAnsi="Cambria Math"/>
                                  </w:rPr>
                                  <m:t>C</m:t>
                                </m:r>
                              </m:e>
                              <m:sub>
                                <m:r>
                                  <w:rPr>
                                    <w:rFonts w:ascii="Cambria Math" w:hAnsi="Cambria Math"/>
                                  </w:rPr>
                                  <m:t>μ</m:t>
                                </m:r>
                              </m:sub>
                            </m:sSub>
                          </m:e>
                        </m:rad>
                      </m:den>
                    </m:f>
                  </m:e>
                </m:d>
              </m:e>
            </m:d>
          </m:den>
        </m:f>
      </m:oMath>
      <w:r w:rsidR="006E4EF0" w:rsidRPr="00B7030B">
        <w:tab/>
      </w:r>
      <w:r w:rsidR="00B3268F" w:rsidRPr="00B3268F">
        <w:rPr>
          <w:rStyle w:val="EquationCaption"/>
          <w:rFonts w:asciiTheme="minorHAnsi" w:hAnsiTheme="minorHAnsi"/>
        </w:rPr>
        <w:t xml:space="preserve"> </w:t>
      </w:r>
      <w:r w:rsidR="00B3268F" w:rsidRPr="00B7030B">
        <w:rPr>
          <w:rStyle w:val="EquationCaption"/>
          <w:rFonts w:asciiTheme="minorHAnsi" w:hAnsiTheme="minorHAnsi"/>
        </w:rPr>
        <w:t>(</w:t>
      </w:r>
      <w:r w:rsidR="00B3268F">
        <w:rPr>
          <w:rStyle w:val="EquationCaption"/>
          <w:rFonts w:asciiTheme="minorHAnsi" w:hAnsiTheme="minorHAnsi"/>
        </w:rPr>
        <w:fldChar w:fldCharType="begin"/>
      </w:r>
      <w:r w:rsidR="00B3268F">
        <w:rPr>
          <w:rStyle w:val="EquationCaption"/>
          <w:rFonts w:asciiTheme="minorHAnsi" w:hAnsiTheme="minorHAnsi"/>
        </w:rPr>
        <w:instrText xml:space="preserve"> STYLEREF 1 \s </w:instrText>
      </w:r>
      <w:r w:rsidR="00B3268F">
        <w:rPr>
          <w:rStyle w:val="EquationCaption"/>
          <w:rFonts w:asciiTheme="minorHAnsi" w:hAnsiTheme="minorHAnsi"/>
        </w:rPr>
        <w:fldChar w:fldCharType="separate"/>
      </w:r>
      <w:r w:rsidR="00A95042">
        <w:rPr>
          <w:rStyle w:val="EquationCaption"/>
          <w:rFonts w:asciiTheme="minorHAnsi" w:hAnsiTheme="minorHAnsi"/>
          <w:noProof/>
        </w:rPr>
        <w:t>2</w:t>
      </w:r>
      <w:r w:rsidR="00B3268F">
        <w:rPr>
          <w:rStyle w:val="EquationCaption"/>
          <w:rFonts w:asciiTheme="minorHAnsi" w:hAnsiTheme="minorHAnsi"/>
        </w:rPr>
        <w:fldChar w:fldCharType="end"/>
      </w:r>
      <w:r w:rsidR="00B3268F">
        <w:rPr>
          <w:rStyle w:val="EquationCaption"/>
          <w:rFonts w:asciiTheme="minorHAnsi" w:hAnsiTheme="minorHAnsi"/>
        </w:rPr>
        <w:noBreakHyphen/>
      </w:r>
      <w:r w:rsidR="00B3268F">
        <w:rPr>
          <w:rStyle w:val="EquationCaption"/>
          <w:rFonts w:asciiTheme="minorHAnsi" w:hAnsiTheme="minorHAnsi"/>
        </w:rPr>
        <w:fldChar w:fldCharType="begin"/>
      </w:r>
      <w:r w:rsidR="00B3268F">
        <w:rPr>
          <w:rStyle w:val="EquationCaption"/>
          <w:rFonts w:asciiTheme="minorHAnsi" w:hAnsiTheme="minorHAnsi"/>
        </w:rPr>
        <w:instrText xml:space="preserve"> SEQ Equation \* ARABIC \s 1 </w:instrText>
      </w:r>
      <w:r w:rsidR="00B3268F">
        <w:rPr>
          <w:rStyle w:val="EquationCaption"/>
          <w:rFonts w:asciiTheme="minorHAnsi" w:hAnsiTheme="minorHAnsi"/>
        </w:rPr>
        <w:fldChar w:fldCharType="separate"/>
      </w:r>
      <w:r w:rsidR="00A95042">
        <w:rPr>
          <w:rStyle w:val="EquationCaption"/>
          <w:rFonts w:asciiTheme="minorHAnsi" w:hAnsiTheme="minorHAnsi"/>
          <w:noProof/>
        </w:rPr>
        <w:t>141</w:t>
      </w:r>
      <w:r w:rsidR="00B3268F">
        <w:rPr>
          <w:rStyle w:val="EquationCaption"/>
          <w:rFonts w:asciiTheme="minorHAnsi" w:hAnsiTheme="minorHAnsi"/>
        </w:rPr>
        <w:fldChar w:fldCharType="end"/>
      </w:r>
      <w:r w:rsidR="00B3268F" w:rsidRPr="00B7030B">
        <w:rPr>
          <w:rStyle w:val="EquationCaption"/>
          <w:rFonts w:asciiTheme="minorHAnsi" w:hAnsiTheme="minorHAnsi"/>
        </w:rPr>
        <w:t>)</w:t>
      </w:r>
    </w:p>
    <w:p w14:paraId="7952E1B7" w14:textId="77777777" w:rsidR="005406E8" w:rsidRPr="00B7030B" w:rsidRDefault="005406E8" w:rsidP="00127D1D">
      <w:pPr>
        <w:jc w:val="center"/>
      </w:pPr>
    </w:p>
    <w:p w14:paraId="60E39CCF" w14:textId="07BE11D9" w:rsidR="006E4EF0" w:rsidRPr="003E4060" w:rsidRDefault="006E4EF0" w:rsidP="00B6554A">
      <w:r w:rsidRPr="003E4060">
        <w:t xml:space="preserve">The coefficient </w:t>
      </w:r>
      <w:r w:rsidRPr="003E4060">
        <w:rPr>
          <w:i/>
        </w:rPr>
        <w:t>a</w:t>
      </w:r>
      <w:r w:rsidRPr="003E4060">
        <w:t xml:space="preserve"> was set to a value of 0.07 by </w:t>
      </w:r>
      <w:proofErr w:type="spellStart"/>
      <w:r w:rsidRPr="003E4060">
        <w:t>Rodi</w:t>
      </w:r>
      <w:proofErr w:type="spellEnd"/>
      <w:r w:rsidRPr="003E4060">
        <w:t xml:space="preserve"> in 1983.  When surface shear is present</w:t>
      </w:r>
      <w:r w:rsidR="00C81CF2">
        <w:t>,</w:t>
      </w:r>
      <w:r w:rsidRPr="003E4060">
        <w:t xml:space="preserve"> equation </w:t>
      </w:r>
      <w:r w:rsidR="00C81CF2" w:rsidRPr="003E6106">
        <w:rPr>
          <w:b/>
          <w:bCs/>
        </w:rPr>
        <w:t>2-140</w:t>
      </w:r>
      <w:r w:rsidRPr="003E4060">
        <w:t xml:space="preserve"> reduces to</w:t>
      </w:r>
      <w:r w:rsidR="00C81CF2">
        <w:t xml:space="preserve"> </w:t>
      </w:r>
      <m:oMath>
        <m:r>
          <w:rPr>
            <w:rFonts w:ascii="Cambria Math" w:hAnsi="Cambria Math" w:cs="Trebuchet MS"/>
          </w:rPr>
          <m:t>ε=</m:t>
        </m:r>
        <m:f>
          <m:fPr>
            <m:ctrlPr>
              <w:rPr>
                <w:rFonts w:ascii="Cambria Math" w:hAnsi="Cambria Math" w:cs="Trebuchet MS"/>
                <w:i/>
              </w:rPr>
            </m:ctrlPr>
          </m:fPr>
          <m:num>
            <m:sSubSup>
              <m:sSubSupPr>
                <m:ctrlPr>
                  <w:rPr>
                    <w:rFonts w:ascii="Cambria Math" w:hAnsi="Cambria Math" w:cs="Trebuchet MS"/>
                    <w:i/>
                  </w:rPr>
                </m:ctrlPr>
              </m:sSubSupPr>
              <m:e>
                <m:r>
                  <w:rPr>
                    <w:rFonts w:ascii="Cambria Math" w:hAnsi="Cambria Math" w:cs="Trebuchet MS"/>
                  </w:rPr>
                  <m:t>U</m:t>
                </m:r>
              </m:e>
              <m:sub>
                <m:r>
                  <w:rPr>
                    <w:rFonts w:ascii="Cambria Math" w:hAnsi="Cambria Math" w:cs="Trebuchet MS"/>
                  </w:rPr>
                  <m:t>*s</m:t>
                </m:r>
              </m:sub>
              <m:sup>
                <m:r>
                  <w:rPr>
                    <w:rFonts w:ascii="Cambria Math" w:hAnsi="Cambria Math" w:cs="Trebuchet MS"/>
                  </w:rPr>
                  <m:t>3</m:t>
                </m:r>
              </m:sup>
            </m:sSubSup>
          </m:num>
          <m:den>
            <m:r>
              <w:rPr>
                <w:rFonts w:ascii="Cambria Math" w:hAnsi="Cambria Math" w:cs="Trebuchet MS"/>
              </w:rPr>
              <m:t>κ⋅y</m:t>
            </m:r>
          </m:den>
        </m:f>
      </m:oMath>
      <w:r w:rsidRPr="003E4060">
        <w:rPr>
          <w:rFonts w:cs="Trebuchet MS"/>
        </w:rPr>
        <w:t xml:space="preserve">.  </w:t>
      </w:r>
      <w:r w:rsidRPr="003E4060">
        <w:t>When surface shear is not present</w:t>
      </w:r>
      <w:r w:rsidR="00C81CF2">
        <w:t>,</w:t>
      </w:r>
      <w:r w:rsidRPr="003E4060">
        <w:t xml:space="preserve"> equation </w:t>
      </w:r>
      <w:r w:rsidR="00C81CF2" w:rsidRPr="003E6106">
        <w:rPr>
          <w:b/>
          <w:bCs/>
        </w:rPr>
        <w:t>2-141</w:t>
      </w:r>
      <w:r w:rsidRPr="003E4060">
        <w:t xml:space="preserve"> becomes </w:t>
      </w:r>
      <m:oMath>
        <m:r>
          <w:rPr>
            <w:rFonts w:ascii="Cambria Math"/>
          </w:rPr>
          <m:t>ε=</m:t>
        </m:r>
        <m:f>
          <m:fPr>
            <m:ctrlPr>
              <w:rPr>
                <w:rFonts w:ascii="Cambria Math" w:hAnsi="Cambria Math"/>
                <w:i/>
              </w:rPr>
            </m:ctrlPr>
          </m:fPr>
          <m:num>
            <m:sSup>
              <m:sSupPr>
                <m:ctrlPr>
                  <w:rPr>
                    <w:rFonts w:ascii="Cambria Math" w:hAnsi="Cambria Math"/>
                    <w:i/>
                  </w:rPr>
                </m:ctrlPr>
              </m:sSupPr>
              <m:e>
                <m:r>
                  <w:rPr>
                    <w:rFonts w:ascii="Cambria Math"/>
                  </w:rPr>
                  <m:t>k</m:t>
                </m:r>
              </m:e>
              <m:sup>
                <m:r>
                  <w:rPr>
                    <w:rFonts w:ascii="Cambria Math"/>
                  </w:rPr>
                  <m:t>3/2</m:t>
                </m:r>
              </m:sup>
            </m:sSup>
          </m:num>
          <m:den>
            <m:r>
              <w:rPr>
                <w:rFonts w:ascii="Cambria Math"/>
              </w:rPr>
              <m:t>κ</m:t>
            </m:r>
            <m:d>
              <m:dPr>
                <m:begChr m:val="["/>
                <m:endChr m:val="]"/>
                <m:ctrlPr>
                  <w:rPr>
                    <w:rFonts w:ascii="Cambria Math" w:hAnsi="Cambria Math"/>
                    <w:i/>
                  </w:rPr>
                </m:ctrlPr>
              </m:dPr>
              <m:e>
                <m:r>
                  <w:rPr>
                    <w:rFonts w:ascii="Cambria Math"/>
                  </w:rPr>
                  <m:t>y+aH</m:t>
                </m:r>
              </m:e>
            </m:d>
          </m:den>
        </m:f>
      </m:oMath>
      <w:r w:rsidRPr="003E4060">
        <w:t xml:space="preserve"> </w:t>
      </w:r>
      <w:r w:rsidR="00BF5D22">
        <w:t xml:space="preserve">, </w:t>
      </w:r>
      <w:r w:rsidRPr="003E4060">
        <w:t xml:space="preserve">which is similar to equation </w:t>
      </w:r>
      <w:r w:rsidR="00C81CF2" w:rsidRPr="003E6106">
        <w:rPr>
          <w:b/>
          <w:bCs/>
        </w:rPr>
        <w:t>2-139</w:t>
      </w:r>
      <w:r w:rsidRPr="003E4060">
        <w:t xml:space="preserve"> above.</w:t>
      </w:r>
    </w:p>
    <w:p w14:paraId="17038B1E" w14:textId="77777777" w:rsidR="006E4EF0" w:rsidRPr="00B7030B" w:rsidRDefault="006E4EF0" w:rsidP="00B6554A"/>
    <w:p w14:paraId="7DFCB02C" w14:textId="68713EE5" w:rsidR="006E4EF0" w:rsidRDefault="006E4EF0" w:rsidP="00B6554A">
      <w:r w:rsidRPr="00B8081F">
        <w:t xml:space="preserve">The original </w:t>
      </w:r>
      <w:r w:rsidRPr="003E6106">
        <w:rPr>
          <w:b/>
          <w:bCs/>
        </w:rPr>
        <w:t>CE-QUAL</w:t>
      </w:r>
      <w:r w:rsidR="003E6106" w:rsidRPr="003E6106">
        <w:rPr>
          <w:b/>
          <w:bCs/>
        </w:rPr>
        <w:t>-</w:t>
      </w:r>
      <w:r w:rsidRPr="003E6106">
        <w:rPr>
          <w:b/>
          <w:bCs/>
        </w:rPr>
        <w:t>W2</w:t>
      </w:r>
      <w:r w:rsidRPr="00B8081F">
        <w:t xml:space="preserve"> free surface boundary cond</w:t>
      </w:r>
      <w:r w:rsidR="00540148" w:rsidRPr="00B8081F">
        <w:t xml:space="preserve">itions </w:t>
      </w:r>
      <w:r w:rsidR="00C81CF2">
        <w:t>were</w:t>
      </w:r>
      <w:r w:rsidRPr="00B8081F">
        <w:t xml:space="preserve">  </w:t>
      </w:r>
    </w:p>
    <w:p w14:paraId="5B86BA52" w14:textId="77777777" w:rsidR="00BF5D22" w:rsidRPr="00B8081F" w:rsidRDefault="00BF5D22" w:rsidP="00B6554A"/>
    <w:p w14:paraId="61FF839D" w14:textId="77777777" w:rsidR="006E4EF0" w:rsidRPr="00B7030B" w:rsidRDefault="006E4EF0" w:rsidP="00127D1D">
      <w:pPr>
        <w:spacing w:after="120"/>
      </w:pPr>
      <m:oMathPara>
        <m:oMath>
          <m:r>
            <w:rPr>
              <w:rFonts w:ascii="Cambria Math" w:hAnsi="Cambria Math"/>
            </w:rPr>
            <m:t>k</m:t>
          </m:r>
          <m:r>
            <m:rPr>
              <m:sty m:val="p"/>
            </m:rPr>
            <w:rPr>
              <w:rFonts w:ascii="Cambria Math" w:hAnsi="Cambria Math"/>
            </w:rPr>
            <m:t>=</m:t>
          </m:r>
          <m:f>
            <m:fPr>
              <m:ctrlPr>
                <w:rPr>
                  <w:rFonts w:ascii="Cambria Math" w:hAnsi="Cambria Math"/>
                </w:rPr>
              </m:ctrlPr>
            </m:fPr>
            <m:num>
              <m:d>
                <m:dPr>
                  <m:ctrlPr>
                    <w:rPr>
                      <w:rFonts w:ascii="Cambria Math" w:hAnsi="Cambria Math"/>
                    </w:rPr>
                  </m:ctrlPr>
                </m:dPr>
                <m:e>
                  <m:sSubSup>
                    <m:sSubSupPr>
                      <m:ctrlPr>
                        <w:rPr>
                          <w:rFonts w:ascii="Cambria Math" w:hAnsi="Cambria Math"/>
                        </w:rPr>
                      </m:ctrlPr>
                    </m:sSubSupPr>
                    <m:e>
                      <m:r>
                        <w:rPr>
                          <w:rFonts w:ascii="Cambria Math" w:hAnsi="Cambria Math"/>
                        </w:rPr>
                        <m:t>U</m:t>
                      </m:r>
                    </m:e>
                    <m:sub>
                      <m:r>
                        <m:rPr>
                          <m:sty m:val="p"/>
                        </m:rPr>
                        <w:rPr>
                          <w:rFonts w:ascii="Cambria Math" w:hAnsi="Cambria Math"/>
                        </w:rPr>
                        <m:t>*</m:t>
                      </m:r>
                      <m:r>
                        <w:rPr>
                          <w:rFonts w:ascii="Cambria Math" w:hAnsi="Cambria Math"/>
                        </w:rPr>
                        <m:t>s</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m:rPr>
                          <m:sty m:val="p"/>
                        </m:rPr>
                        <w:rPr>
                          <w:rFonts w:ascii="Cambria Math" w:hAnsi="Cambria Math"/>
                        </w:rPr>
                        <m:t>*</m:t>
                      </m:r>
                      <m:r>
                        <w:rPr>
                          <w:rFonts w:ascii="Cambria Math" w:hAnsi="Cambria Math"/>
                        </w:rPr>
                        <m:t>boundary</m:t>
                      </m:r>
                    </m:sub>
                    <m:sup>
                      <m:r>
                        <m:rPr>
                          <m:sty m:val="p"/>
                        </m:rPr>
                        <w:rPr>
                          <w:rFonts w:ascii="Cambria Math" w:hAnsi="Cambria Math"/>
                        </w:rPr>
                        <m:t>2</m:t>
                      </m:r>
                    </m:sup>
                  </m:sSubSup>
                </m:e>
              </m:d>
            </m:num>
            <m:den>
              <m:rad>
                <m:radPr>
                  <m:degHide m:val="1"/>
                  <m:ctrlPr>
                    <w:rPr>
                      <w:rFonts w:ascii="Cambria Math" w:hAnsi="Cambria Math"/>
                    </w:rPr>
                  </m:ctrlPr>
                </m:radPr>
                <m:deg/>
                <m:e>
                  <m:sSub>
                    <m:sSubPr>
                      <m:ctrlPr>
                        <w:rPr>
                          <w:rFonts w:ascii="Cambria Math" w:hAnsi="Cambria Math"/>
                        </w:rPr>
                      </m:ctrlPr>
                    </m:sSubPr>
                    <m:e>
                      <m:r>
                        <w:rPr>
                          <w:rFonts w:ascii="Cambria Math" w:hAnsi="Cambria Math"/>
                        </w:rPr>
                        <m:t>C</m:t>
                      </m:r>
                    </m:e>
                    <m:sub>
                      <m:r>
                        <w:rPr>
                          <w:rFonts w:ascii="Cambria Math" w:hAnsi="Cambria Math"/>
                        </w:rPr>
                        <m:t>μ</m:t>
                      </m:r>
                    </m:sub>
                  </m:sSub>
                </m:e>
              </m:rad>
            </m:den>
          </m:f>
        </m:oMath>
      </m:oMathPara>
    </w:p>
    <w:p w14:paraId="22691326" w14:textId="07618678" w:rsidR="006E4EF0" w:rsidRPr="00BF5D22" w:rsidRDefault="008F3173" w:rsidP="003E6106">
      <m:oMathPara>
        <m:oMath>
          <m:r>
            <w:rPr>
              <w:rFonts w:ascii="Cambria Math" w:hAnsi="Cambria Math" w:cs="Cambria Math"/>
            </w:rPr>
            <m:t>ε</m:t>
          </m:r>
          <m:r>
            <m:rPr>
              <m:sty m:val="p"/>
            </m:rPr>
            <w:rPr>
              <w:rFonts w:ascii="Cambria Math" w:hAnsi="Cambria Math"/>
            </w:rPr>
            <m:t>=</m:t>
          </m:r>
          <m:f>
            <m:fPr>
              <m:ctrlPr>
                <w:rPr>
                  <w:rFonts w:ascii="Cambria Math" w:hAnsi="Cambria Math"/>
                </w:rPr>
              </m:ctrlPr>
            </m:fPr>
            <m:num>
              <m:d>
                <m:dPr>
                  <m:ctrlPr>
                    <w:rPr>
                      <w:rFonts w:ascii="Cambria Math" w:hAnsi="Cambria Math"/>
                    </w:rPr>
                  </m:ctrlPr>
                </m:dPr>
                <m:e>
                  <m:sSubSup>
                    <m:sSubSupPr>
                      <m:ctrlPr>
                        <w:rPr>
                          <w:rFonts w:ascii="Cambria Math" w:hAnsi="Cambria Math"/>
                        </w:rPr>
                      </m:ctrlPr>
                    </m:sSubSupPr>
                    <m:e>
                      <m:r>
                        <w:rPr>
                          <w:rFonts w:ascii="Cambria Math" w:hAnsi="Cambria Math"/>
                        </w:rPr>
                        <m:t>U</m:t>
                      </m:r>
                    </m:e>
                    <m:sub>
                      <m:r>
                        <m:rPr>
                          <m:sty m:val="p"/>
                        </m:rPr>
                        <w:rPr>
                          <w:rFonts w:ascii="Cambria Math" w:hAnsi="Cambria Math"/>
                        </w:rPr>
                        <m:t>*</m:t>
                      </m:r>
                      <m:r>
                        <w:rPr>
                          <w:rFonts w:ascii="Cambria Math" w:hAnsi="Cambria Math"/>
                        </w:rPr>
                        <m:t>s</m:t>
                      </m:r>
                    </m:sub>
                    <m:sup>
                      <m:r>
                        <m:rPr>
                          <m:sty m:val="p"/>
                        </m:rPr>
                        <w:rPr>
                          <w:rFonts w:ascii="Cambria Math" w:hAnsi="Cambria Math"/>
                        </w:rPr>
                        <m:t>3</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m:rPr>
                          <m:sty m:val="p"/>
                        </m:rPr>
                        <w:rPr>
                          <w:rFonts w:ascii="Cambria Math" w:hAnsi="Cambria Math"/>
                        </w:rPr>
                        <m:t>*</m:t>
                      </m:r>
                      <m:r>
                        <w:rPr>
                          <w:rFonts w:ascii="Cambria Math" w:hAnsi="Cambria Math"/>
                        </w:rPr>
                        <m:t>boundary</m:t>
                      </m:r>
                    </m:sub>
                    <m:sup>
                      <m:r>
                        <m:rPr>
                          <m:sty m:val="p"/>
                        </m:rPr>
                        <w:rPr>
                          <w:rFonts w:ascii="Cambria Math" w:hAnsi="Cambria Math"/>
                        </w:rPr>
                        <m:t>3</m:t>
                      </m:r>
                    </m:sup>
                  </m:sSubSup>
                </m:e>
              </m:d>
            </m:num>
            <m:den>
              <m:r>
                <w:rPr>
                  <w:rFonts w:ascii="Cambria Math" w:hAnsi="Cambria Math"/>
                </w:rPr>
                <m:t>κ</m:t>
              </m:r>
              <m:r>
                <m:rPr>
                  <m:sty m:val="p"/>
                </m:rPr>
                <w:rPr>
                  <w:rFonts w:ascii="Cambria Math" w:hAnsi="Cambria Math" w:cs="Cambria Math"/>
                </w:rPr>
                <m:t>⋅</m:t>
              </m:r>
              <m:r>
                <w:rPr>
                  <w:rFonts w:ascii="Cambria Math" w:hAnsi="Cambria Math"/>
                </w:rPr>
                <m:t>y</m:t>
              </m:r>
            </m:den>
          </m:f>
        </m:oMath>
      </m:oMathPara>
    </w:p>
    <w:p w14:paraId="43706948" w14:textId="77777777" w:rsidR="00BF5D22" w:rsidRPr="00B7030B" w:rsidRDefault="00BF5D22" w:rsidP="003E6106"/>
    <w:p w14:paraId="34106EF9" w14:textId="77777777" w:rsidR="006E4EF0" w:rsidRPr="00B8081F" w:rsidRDefault="006E4EF0" w:rsidP="00B6554A">
      <w:r w:rsidRPr="00B8081F">
        <w:t xml:space="preserve">These are similar to the boundary conditions presented in equations </w:t>
      </w:r>
      <w:r w:rsidR="00C81CF2" w:rsidRPr="003E6106">
        <w:rPr>
          <w:b/>
          <w:bCs/>
        </w:rPr>
        <w:t>2-140</w:t>
      </w:r>
      <w:r w:rsidRPr="00B8081F">
        <w:t xml:space="preserve"> and </w:t>
      </w:r>
      <w:r w:rsidR="00C81CF2" w:rsidRPr="003E6106">
        <w:rPr>
          <w:b/>
          <w:bCs/>
        </w:rPr>
        <w:t>2-141</w:t>
      </w:r>
      <w:r w:rsidRPr="00B8081F">
        <w:t xml:space="preserve"> when wind induced shear is present.  The only difference is that both the turbulent kinetic energy and turbulent dissipation boundary conditions include an additional term for the friction velocity of the lateral boundaries.  </w:t>
      </w:r>
    </w:p>
    <w:p w14:paraId="757E1BF3" w14:textId="77777777" w:rsidR="006E4EF0" w:rsidRPr="00B8081F" w:rsidRDefault="006E4EF0" w:rsidP="00B6554A">
      <w:r w:rsidRPr="00B8081F">
        <w:tab/>
      </w:r>
    </w:p>
    <w:p w14:paraId="02031CC9" w14:textId="77777777" w:rsidR="006E4EF0" w:rsidRPr="00B8081F" w:rsidRDefault="006E4EF0" w:rsidP="00B6554A">
      <w:r w:rsidRPr="00B8081F">
        <w:t>The initial conditions and inlet boundary conditions are specified by setting the eddy viscosity, turbulent kinetic energy, and turbulent dissipation terms to the following values.</w:t>
      </w:r>
    </w:p>
    <w:p w14:paraId="4C7406E3" w14:textId="13F1DC36" w:rsidR="006E4EF0" w:rsidRPr="00B7030B" w:rsidRDefault="006E4EF0" w:rsidP="00127D1D">
      <w:pPr>
        <w:spacing w:before="120" w:after="120"/>
        <w:jc w:val="center"/>
      </w:pPr>
      <w:proofErr w:type="spellStart"/>
      <w:r w:rsidRPr="00B7030B">
        <w:rPr>
          <w:i/>
          <w:iCs/>
        </w:rPr>
        <w:t>υ</w:t>
      </w:r>
      <w:r w:rsidRPr="00B7030B">
        <w:rPr>
          <w:i/>
          <w:iCs/>
          <w:vertAlign w:val="subscript"/>
        </w:rPr>
        <w:t>t</w:t>
      </w:r>
      <w:proofErr w:type="spellEnd"/>
      <w:r w:rsidRPr="00B7030B">
        <w:rPr>
          <w:vertAlign w:val="subscript"/>
        </w:rPr>
        <w:t xml:space="preserve"> </w:t>
      </w:r>
      <w:r w:rsidRPr="00B7030B">
        <w:t>= 1.4∙10</w:t>
      </w:r>
      <w:r w:rsidRPr="00B7030B">
        <w:rPr>
          <w:vertAlign w:val="superscript"/>
        </w:rPr>
        <w:t>-6</w:t>
      </w:r>
    </w:p>
    <w:p w14:paraId="1A391154" w14:textId="4099D0B8" w:rsidR="006E4EF0" w:rsidRPr="00B7030B" w:rsidRDefault="006E4EF0" w:rsidP="00127D1D">
      <w:pPr>
        <w:spacing w:before="120" w:after="120"/>
        <w:jc w:val="center"/>
      </w:pPr>
      <w:r w:rsidRPr="00B7030B">
        <w:rPr>
          <w:i/>
          <w:iCs/>
        </w:rPr>
        <w:t>k</w:t>
      </w:r>
      <w:r w:rsidRPr="00B7030B">
        <w:t xml:space="preserve"> = 1.25∙10</w:t>
      </w:r>
      <w:r w:rsidRPr="00B7030B">
        <w:rPr>
          <w:vertAlign w:val="superscript"/>
        </w:rPr>
        <w:t>-7</w:t>
      </w:r>
    </w:p>
    <w:p w14:paraId="1A5A8C59" w14:textId="67E8F929" w:rsidR="006E4EF0" w:rsidRPr="00B7030B" w:rsidRDefault="006E4EF0" w:rsidP="00127D1D">
      <w:pPr>
        <w:spacing w:before="120" w:after="120"/>
        <w:jc w:val="center"/>
      </w:pPr>
      <w:r w:rsidRPr="00B7030B">
        <w:rPr>
          <w:i/>
          <w:iCs/>
        </w:rPr>
        <w:t>ε</w:t>
      </w:r>
      <w:r w:rsidRPr="00B7030B">
        <w:t xml:space="preserve"> = 1.0∙10</w:t>
      </w:r>
      <w:r w:rsidRPr="00B7030B">
        <w:rPr>
          <w:vertAlign w:val="superscript"/>
        </w:rPr>
        <w:t>-9</w:t>
      </w:r>
    </w:p>
    <w:p w14:paraId="1EC6FB17" w14:textId="4FCDBF8F" w:rsidR="006E4EF0" w:rsidRPr="00B8081F" w:rsidRDefault="006E4EF0" w:rsidP="00B6554A">
      <w:r w:rsidRPr="00B8081F">
        <w:t>The outlet values of turbulent kinetic energy and turbulent dissipation are determined using a zero</w:t>
      </w:r>
      <w:r w:rsidR="00C81CF2">
        <w:t>-</w:t>
      </w:r>
      <w:r w:rsidRPr="00B8081F">
        <w:t xml:space="preserve">gradient approach </w:t>
      </w:r>
      <w:r w:rsidR="00B8081F">
        <w:t xml:space="preserve">as </w:t>
      </w:r>
      <w:r w:rsidRPr="00B8081F">
        <w:t xml:space="preserve">shown </w:t>
      </w:r>
      <w:r w:rsidR="00B8081F">
        <w:t>below</w:t>
      </w:r>
      <w:r w:rsidR="00BF5D22">
        <w:t>:</w:t>
      </w:r>
    </w:p>
    <w:p w14:paraId="529B6324" w14:textId="77777777" w:rsidR="006E4EF0" w:rsidRPr="00B7030B" w:rsidRDefault="00000000" w:rsidP="003E6106">
      <m:oMathPara>
        <m:oMath>
          <m:f>
            <m:fPr>
              <m:ctrlPr>
                <w:rPr>
                  <w:rFonts w:ascii="Cambria Math" w:hAnsi="Cambria Math"/>
                </w:rPr>
              </m:ctrlPr>
            </m:fPr>
            <m:num>
              <m:r>
                <w:rPr>
                  <w:rFonts w:ascii="Cambria Math" w:hAnsi="Cambria Math"/>
                </w:rPr>
                <m:t>∂k</m:t>
              </m:r>
            </m:num>
            <m:den>
              <m:r>
                <w:rPr>
                  <w:rFonts w:ascii="Cambria Math" w:hAnsi="Cambria Math"/>
                </w:rPr>
                <m:t>∂x</m:t>
              </m:r>
            </m:den>
          </m:f>
          <m:r>
            <m:rPr>
              <m:sty m:val="p"/>
            </m:rPr>
            <w:rPr>
              <w:rFonts w:ascii="Cambria Math" w:hAnsi="Cambria Math"/>
            </w:rPr>
            <m:t>=0</m:t>
          </m:r>
        </m:oMath>
      </m:oMathPara>
    </w:p>
    <w:p w14:paraId="2E37485A" w14:textId="77777777" w:rsidR="006E4EF0" w:rsidRPr="00B8081F" w:rsidRDefault="00000000" w:rsidP="003E6106">
      <m:oMathPara>
        <m:oMath>
          <m:f>
            <m:fPr>
              <m:ctrlPr>
                <w:rPr>
                  <w:rFonts w:ascii="Cambria Math" w:hAnsi="Cambria Math"/>
                </w:rPr>
              </m:ctrlPr>
            </m:fPr>
            <m:num>
              <m:r>
                <w:rPr>
                  <w:rFonts w:ascii="Cambria Math" w:hAnsi="Cambria Math"/>
                </w:rPr>
                <m:t>∂ε</m:t>
              </m:r>
            </m:num>
            <m:den>
              <m:r>
                <w:rPr>
                  <w:rFonts w:ascii="Cambria Math" w:hAnsi="Cambria Math"/>
                </w:rPr>
                <m:t>∂x</m:t>
              </m:r>
            </m:den>
          </m:f>
          <m:r>
            <m:rPr>
              <m:sty m:val="p"/>
            </m:rPr>
            <w:rPr>
              <w:rFonts w:ascii="Cambria Math" w:hAnsi="Cambria Math"/>
            </w:rPr>
            <m:t>=0</m:t>
          </m:r>
        </m:oMath>
      </m:oMathPara>
    </w:p>
    <w:p w14:paraId="19DF6A3B" w14:textId="77777777" w:rsidR="00B8081F" w:rsidRPr="00B7030B" w:rsidRDefault="00B8081F" w:rsidP="003E6106"/>
    <w:p w14:paraId="2AFB227E" w14:textId="77777777" w:rsidR="006E4EF0" w:rsidRPr="00B8081F" w:rsidRDefault="006E4EF0" w:rsidP="006E4EF0">
      <w:pPr>
        <w:pStyle w:val="equation"/>
        <w:jc w:val="left"/>
        <w:rPr>
          <w:rFonts w:asciiTheme="minorHAnsi" w:hAnsiTheme="minorHAnsi"/>
          <w:sz w:val="20"/>
          <w:szCs w:val="18"/>
        </w:rPr>
      </w:pPr>
      <w:r w:rsidRPr="00B8081F">
        <w:rPr>
          <w:rFonts w:asciiTheme="minorHAnsi" w:hAnsiTheme="minorHAnsi"/>
          <w:sz w:val="20"/>
          <w:szCs w:val="18"/>
        </w:rPr>
        <w:t>This is done by setting the value of turbulent kinetic energy and turbulent dissipation at the outlet cell equal to the value of the cell in the upstream segment.</w:t>
      </w:r>
    </w:p>
    <w:p w14:paraId="7F66F311" w14:textId="3486A4E8" w:rsidR="00FF1667" w:rsidRPr="00B7030B" w:rsidRDefault="00FF1667" w:rsidP="00127D1D">
      <w:pPr>
        <w:pStyle w:val="equation"/>
        <w:spacing w:after="120"/>
        <w:jc w:val="left"/>
        <w:rPr>
          <w:rFonts w:asciiTheme="minorHAnsi" w:hAnsiTheme="minorHAnsi"/>
        </w:rPr>
      </w:pPr>
      <w:r w:rsidRPr="00B8081F">
        <w:rPr>
          <w:rFonts w:asciiTheme="minorHAnsi" w:hAnsiTheme="minorHAnsi"/>
          <w:sz w:val="20"/>
          <w:szCs w:val="18"/>
        </w:rPr>
        <w:t xml:space="preserve">Computations of k and </w:t>
      </w:r>
      <w:r w:rsidRPr="00B8081F">
        <w:rPr>
          <w:rFonts w:asciiTheme="minorHAnsi" w:hAnsiTheme="minorHAnsi"/>
          <w:sz w:val="20"/>
          <w:szCs w:val="18"/>
        </w:rPr>
        <w:sym w:font="Symbol" w:char="F065"/>
      </w:r>
      <w:r w:rsidRPr="00B8081F">
        <w:rPr>
          <w:rFonts w:asciiTheme="minorHAnsi" w:hAnsiTheme="minorHAnsi"/>
          <w:sz w:val="20"/>
          <w:szCs w:val="18"/>
        </w:rPr>
        <w:t xml:space="preserve"> compared to experimental data are shown in Gould (2006). The experimental data were taken from a uniform open channel experiment conducted by Nakagawa, </w:t>
      </w:r>
      <w:proofErr w:type="spellStart"/>
      <w:r w:rsidRPr="00B8081F">
        <w:rPr>
          <w:rFonts w:asciiTheme="minorHAnsi" w:hAnsiTheme="minorHAnsi"/>
          <w:sz w:val="20"/>
          <w:szCs w:val="18"/>
        </w:rPr>
        <w:t>Neuzu</w:t>
      </w:r>
      <w:proofErr w:type="spellEnd"/>
      <w:r w:rsidRPr="00B8081F">
        <w:rPr>
          <w:rFonts w:asciiTheme="minorHAnsi" w:hAnsiTheme="minorHAnsi"/>
          <w:sz w:val="20"/>
          <w:szCs w:val="18"/>
        </w:rPr>
        <w:t xml:space="preserve">, and Ueda </w:t>
      </w:r>
      <w:r w:rsidRPr="00B8081F">
        <w:rPr>
          <w:rFonts w:asciiTheme="minorHAnsi" w:hAnsiTheme="minorHAnsi" w:cstheme="minorHAnsi"/>
          <w:sz w:val="20"/>
        </w:rPr>
        <w:t xml:space="preserve">(1975). </w:t>
      </w:r>
      <w:r w:rsidR="00B8081F" w:rsidRPr="003E6106">
        <w:rPr>
          <w:rStyle w:val="Figurehyperlink"/>
        </w:rPr>
        <w:fldChar w:fldCharType="begin"/>
      </w:r>
      <w:r w:rsidR="00B8081F" w:rsidRPr="003E6106">
        <w:rPr>
          <w:rStyle w:val="Figurehyperlink"/>
        </w:rPr>
        <w:instrText xml:space="preserve"> REF _Ref14430702 \h  \* MERGEFORMAT </w:instrText>
      </w:r>
      <w:r w:rsidR="00B8081F" w:rsidRPr="003E6106">
        <w:rPr>
          <w:rStyle w:val="Figurehyperlink"/>
        </w:rPr>
      </w:r>
      <w:r w:rsidR="00B8081F" w:rsidRPr="003E6106">
        <w:rPr>
          <w:rStyle w:val="Figurehyperlink"/>
        </w:rPr>
        <w:fldChar w:fldCharType="separate"/>
      </w:r>
      <w:r w:rsidR="00A95042" w:rsidRPr="003E6106">
        <w:rPr>
          <w:rStyle w:val="Figurehyperlink"/>
        </w:rPr>
        <w:t>Figure 29</w:t>
      </w:r>
      <w:r w:rsidR="00B8081F" w:rsidRPr="003E6106">
        <w:rPr>
          <w:rStyle w:val="Figurehyperlink"/>
        </w:rPr>
        <w:fldChar w:fldCharType="end"/>
      </w:r>
      <w:r w:rsidR="00B8081F" w:rsidRPr="00B8081F">
        <w:rPr>
          <w:rFonts w:asciiTheme="minorHAnsi" w:hAnsiTheme="minorHAnsi" w:cstheme="minorHAnsi"/>
          <w:sz w:val="20"/>
        </w:rPr>
        <w:t xml:space="preserve"> and </w:t>
      </w:r>
      <w:r w:rsidR="00B8081F" w:rsidRPr="003E6106">
        <w:rPr>
          <w:rStyle w:val="Figurehyperlink"/>
        </w:rPr>
        <w:fldChar w:fldCharType="begin"/>
      </w:r>
      <w:r w:rsidR="00B8081F" w:rsidRPr="003E6106">
        <w:rPr>
          <w:rStyle w:val="Figurehyperlink"/>
        </w:rPr>
        <w:instrText xml:space="preserve"> REF _Ref14430705 \h  \* MERGEFORMAT </w:instrText>
      </w:r>
      <w:r w:rsidR="00B8081F" w:rsidRPr="003E6106">
        <w:rPr>
          <w:rStyle w:val="Figurehyperlink"/>
        </w:rPr>
      </w:r>
      <w:r w:rsidR="00B8081F" w:rsidRPr="003E6106">
        <w:rPr>
          <w:rStyle w:val="Figurehyperlink"/>
        </w:rPr>
        <w:fldChar w:fldCharType="separate"/>
      </w:r>
      <w:r w:rsidR="00A95042" w:rsidRPr="003E6106">
        <w:rPr>
          <w:rStyle w:val="Figurehyperlink"/>
        </w:rPr>
        <w:t>Figure 30</w:t>
      </w:r>
      <w:r w:rsidR="00B8081F" w:rsidRPr="003E6106">
        <w:rPr>
          <w:rStyle w:val="Figurehyperlink"/>
        </w:rPr>
        <w:fldChar w:fldCharType="end"/>
      </w:r>
      <w:r w:rsidRPr="00B8081F">
        <w:rPr>
          <w:rFonts w:asciiTheme="minorHAnsi" w:hAnsiTheme="minorHAnsi" w:cstheme="minorHAnsi"/>
          <w:sz w:val="20"/>
        </w:rPr>
        <w:t xml:space="preserve"> show </w:t>
      </w:r>
      <w:r w:rsidRPr="003E6106">
        <w:rPr>
          <w:rFonts w:asciiTheme="minorHAnsi" w:hAnsiTheme="minorHAnsi" w:cstheme="minorHAnsi"/>
          <w:b/>
          <w:bCs/>
          <w:sz w:val="20"/>
        </w:rPr>
        <w:t>CE-QUAL-W2</w:t>
      </w:r>
      <w:r w:rsidRPr="00B8081F">
        <w:rPr>
          <w:rFonts w:asciiTheme="minorHAnsi" w:hAnsiTheme="minorHAnsi" w:cstheme="minorHAnsi"/>
          <w:sz w:val="20"/>
        </w:rPr>
        <w:t xml:space="preserve"> model comparisons to the experimental data</w:t>
      </w:r>
      <w:r w:rsidR="00B56743" w:rsidRPr="00B8081F">
        <w:rPr>
          <w:rFonts w:asciiTheme="minorHAnsi" w:hAnsiTheme="minorHAnsi" w:cstheme="minorHAnsi"/>
          <w:sz w:val="20"/>
        </w:rPr>
        <w:t xml:space="preserve"> vary</w:t>
      </w:r>
      <w:r w:rsidR="00B56743" w:rsidRPr="00B8081F">
        <w:rPr>
          <w:rFonts w:asciiTheme="minorHAnsi" w:hAnsiTheme="minorHAnsi"/>
          <w:sz w:val="20"/>
          <w:szCs w:val="18"/>
        </w:rPr>
        <w:t>ing Mann</w:t>
      </w:r>
      <w:r w:rsidRPr="00B8081F">
        <w:rPr>
          <w:rFonts w:asciiTheme="minorHAnsi" w:hAnsiTheme="minorHAnsi"/>
          <w:sz w:val="20"/>
          <w:szCs w:val="18"/>
        </w:rPr>
        <w:t xml:space="preserve">ing’s friction factor. </w:t>
      </w:r>
      <w:r w:rsidR="00B56743" w:rsidRPr="00B8081F">
        <w:rPr>
          <w:rFonts w:asciiTheme="minorHAnsi" w:hAnsiTheme="minorHAnsi"/>
          <w:sz w:val="20"/>
          <w:szCs w:val="18"/>
        </w:rPr>
        <w:t>As shown in Gould (2006), the number of vertical layers used in the model application was very important in being able to match experimental laboratory data.</w:t>
      </w:r>
    </w:p>
    <w:p w14:paraId="2B87D554" w14:textId="6E327CA4" w:rsidR="00B8081F" w:rsidRDefault="00FF1667" w:rsidP="00C81CF2">
      <w:pPr>
        <w:pStyle w:val="equation"/>
        <w:keepNext/>
        <w:spacing w:after="0"/>
      </w:pPr>
      <w:bookmarkStart w:id="263" w:name="_Hlk40173260"/>
      <w:r w:rsidRPr="00B7030B" w:rsidDel="00701681">
        <w:rPr>
          <w:rFonts w:asciiTheme="minorHAnsi" w:hAnsiTheme="minorHAnsi"/>
          <w:noProof/>
        </w:rPr>
        <w:lastRenderedPageBreak/>
        <w:drawing>
          <wp:inline distT="0" distB="0" distL="0" distR="0" wp14:anchorId="062C74BA" wp14:editId="4924B72B">
            <wp:extent cx="4384964" cy="3003311"/>
            <wp:effectExtent l="12700" t="12700" r="9525" b="6985"/>
            <wp:docPr id="1950" name="Picture 1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0"/>
                    <pic:cNvPicPr>
                      <a:picLocks noChangeAspect="1" noChangeArrowheads="1"/>
                    </pic:cNvPicPr>
                  </pic:nvPicPr>
                  <pic:blipFill>
                    <a:blip r:embed="rId125" cstate="print"/>
                    <a:srcRect/>
                    <a:stretch>
                      <a:fillRect/>
                    </a:stretch>
                  </pic:blipFill>
                  <pic:spPr bwMode="auto">
                    <a:xfrm>
                      <a:off x="0" y="0"/>
                      <a:ext cx="4387548" cy="3005081"/>
                    </a:xfrm>
                    <a:prstGeom prst="rect">
                      <a:avLst/>
                    </a:prstGeom>
                    <a:noFill/>
                    <a:ln w="3175">
                      <a:solidFill>
                        <a:schemeClr val="tx1"/>
                      </a:solidFill>
                      <a:miter lim="800000"/>
                      <a:headEnd/>
                      <a:tailEnd/>
                    </a:ln>
                  </pic:spPr>
                </pic:pic>
              </a:graphicData>
            </a:graphic>
          </wp:inline>
        </w:drawing>
      </w:r>
    </w:p>
    <w:p w14:paraId="150FBEA0" w14:textId="461BB090" w:rsidR="00FF1667" w:rsidRPr="00B8081F" w:rsidRDefault="00B8081F" w:rsidP="007A3922">
      <w:pPr>
        <w:pStyle w:val="Caption"/>
      </w:pPr>
      <w:bookmarkStart w:id="264" w:name="_Ref14430702"/>
      <w:bookmarkStart w:id="265" w:name="_Toc48573741"/>
      <w:r w:rsidRPr="00B8081F">
        <w:t xml:space="preserve">Figure </w:t>
      </w:r>
      <w:r w:rsidR="00000000">
        <w:fldChar w:fldCharType="begin"/>
      </w:r>
      <w:r w:rsidR="00000000">
        <w:instrText xml:space="preserve"> SEQ Figure \* ARABIC </w:instrText>
      </w:r>
      <w:r w:rsidR="00000000">
        <w:fldChar w:fldCharType="separate"/>
      </w:r>
      <w:r w:rsidR="00A95042">
        <w:rPr>
          <w:noProof/>
        </w:rPr>
        <w:t>29</w:t>
      </w:r>
      <w:r w:rsidR="00000000">
        <w:rPr>
          <w:noProof/>
        </w:rPr>
        <w:fldChar w:fldCharType="end"/>
      </w:r>
      <w:bookmarkEnd w:id="264"/>
      <w:r w:rsidRPr="00B8081F">
        <w:t xml:space="preserve">. Comparison of CE-QUAL-W2 model predictions of turbulent dissipation with field data from Nakagawa, </w:t>
      </w:r>
      <w:proofErr w:type="spellStart"/>
      <w:r w:rsidRPr="00B8081F">
        <w:t>Neuzu</w:t>
      </w:r>
      <w:proofErr w:type="spellEnd"/>
      <w:r w:rsidRPr="00B8081F">
        <w:t xml:space="preserve">, and Ueda </w:t>
      </w:r>
      <w:r w:rsidRPr="00B8081F">
        <w:rPr>
          <w:rFonts w:cstheme="minorHAnsi"/>
        </w:rPr>
        <w:t>(1975).</w:t>
      </w:r>
      <w:bookmarkEnd w:id="265"/>
    </w:p>
    <w:bookmarkEnd w:id="263"/>
    <w:p w14:paraId="1810C211" w14:textId="77777777" w:rsidR="00B8081F" w:rsidRDefault="00FF1667" w:rsidP="00127D1D">
      <w:pPr>
        <w:pStyle w:val="equation"/>
        <w:keepNext/>
        <w:spacing w:after="0"/>
      </w:pPr>
      <w:r w:rsidRPr="00B7030B">
        <w:rPr>
          <w:rFonts w:asciiTheme="minorHAnsi" w:hAnsiTheme="minorHAnsi"/>
          <w:noProof/>
        </w:rPr>
        <w:drawing>
          <wp:inline distT="0" distB="0" distL="0" distR="0" wp14:anchorId="32F89240" wp14:editId="4AFBA281">
            <wp:extent cx="4267200" cy="2890548"/>
            <wp:effectExtent l="12700" t="12700" r="12700" b="17780"/>
            <wp:docPr id="1953" name="Picture 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3"/>
                    <pic:cNvPicPr>
                      <a:picLocks noChangeAspect="1" noChangeArrowheads="1"/>
                    </pic:cNvPicPr>
                  </pic:nvPicPr>
                  <pic:blipFill>
                    <a:blip r:embed="rId126" cstate="print"/>
                    <a:srcRect t="1543"/>
                    <a:stretch>
                      <a:fillRect/>
                    </a:stretch>
                  </pic:blipFill>
                  <pic:spPr bwMode="auto">
                    <a:xfrm>
                      <a:off x="0" y="0"/>
                      <a:ext cx="4267392" cy="2890678"/>
                    </a:xfrm>
                    <a:prstGeom prst="rect">
                      <a:avLst/>
                    </a:prstGeom>
                    <a:noFill/>
                    <a:ln w="3175">
                      <a:solidFill>
                        <a:schemeClr val="tx1"/>
                      </a:solidFill>
                      <a:miter lim="800000"/>
                      <a:headEnd/>
                      <a:tailEnd/>
                    </a:ln>
                  </pic:spPr>
                </pic:pic>
              </a:graphicData>
            </a:graphic>
          </wp:inline>
        </w:drawing>
      </w:r>
    </w:p>
    <w:p w14:paraId="55F1B3A8" w14:textId="0003CE38" w:rsidR="00FF1667" w:rsidRPr="00B7030B" w:rsidRDefault="00B8081F" w:rsidP="007A3922">
      <w:pPr>
        <w:pStyle w:val="Caption"/>
      </w:pPr>
      <w:bookmarkStart w:id="266" w:name="_Ref14430705"/>
      <w:bookmarkStart w:id="267" w:name="_Toc48573742"/>
      <w:r>
        <w:t xml:space="preserve">Figure </w:t>
      </w:r>
      <w:r w:rsidR="00000000">
        <w:fldChar w:fldCharType="begin"/>
      </w:r>
      <w:r w:rsidR="00000000">
        <w:instrText xml:space="preserve"> SEQ Figure \* ARABIC </w:instrText>
      </w:r>
      <w:r w:rsidR="00000000">
        <w:fldChar w:fldCharType="separate"/>
      </w:r>
      <w:r w:rsidR="00A95042">
        <w:rPr>
          <w:noProof/>
        </w:rPr>
        <w:t>30</w:t>
      </w:r>
      <w:r w:rsidR="00000000">
        <w:rPr>
          <w:noProof/>
        </w:rPr>
        <w:fldChar w:fldCharType="end"/>
      </w:r>
      <w:bookmarkEnd w:id="266"/>
      <w:r>
        <w:t xml:space="preserve">. </w:t>
      </w:r>
      <w:r w:rsidRPr="00B8081F">
        <w:t xml:space="preserve">Comparison of CE-QUAL-W2 model predictions of turbulent </w:t>
      </w:r>
      <w:r>
        <w:t>kinetic energy</w:t>
      </w:r>
      <w:r w:rsidRPr="00B8081F">
        <w:t xml:space="preserve"> with field data from Nakagawa, </w:t>
      </w:r>
      <w:proofErr w:type="spellStart"/>
      <w:r w:rsidRPr="00B8081F">
        <w:t>Neuzu</w:t>
      </w:r>
      <w:proofErr w:type="spellEnd"/>
      <w:r w:rsidRPr="00B8081F">
        <w:t xml:space="preserve">, and Ueda </w:t>
      </w:r>
      <w:r w:rsidRPr="00B8081F">
        <w:rPr>
          <w:rFonts w:cstheme="minorHAnsi"/>
        </w:rPr>
        <w:t>(1975).</w:t>
      </w:r>
      <w:bookmarkEnd w:id="267"/>
    </w:p>
    <w:p w14:paraId="348617B0" w14:textId="77777777" w:rsidR="0041037A" w:rsidRPr="00B7030B" w:rsidRDefault="0041037A" w:rsidP="007A3922">
      <w:pPr>
        <w:pStyle w:val="Heading4"/>
      </w:pPr>
      <w:bookmarkStart w:id="268" w:name="_Toc491084667"/>
      <w:bookmarkStart w:id="269" w:name="_Toc523896519"/>
      <w:bookmarkStart w:id="270" w:name="_Toc48573580"/>
      <w:r w:rsidRPr="00B7030B">
        <w:lastRenderedPageBreak/>
        <w:t xml:space="preserve">Effect of Vertical Layer Numbers on </w:t>
      </w:r>
      <w:bookmarkEnd w:id="268"/>
      <w:bookmarkEnd w:id="269"/>
      <w:r w:rsidRPr="00B7030B">
        <w:t>Vertical Turbulence</w:t>
      </w:r>
      <w:bookmarkEnd w:id="270"/>
    </w:p>
    <w:p w14:paraId="174784BF" w14:textId="2157ED04" w:rsidR="0041037A" w:rsidRPr="00D25144" w:rsidRDefault="0041037A" w:rsidP="007A3922">
      <w:pPr>
        <w:pStyle w:val="BodyText"/>
      </w:pPr>
      <w:r w:rsidRPr="00D25144">
        <w:t xml:space="preserve">In contrast to other riverine models that assume vertically well-mixed systems, </w:t>
      </w:r>
      <w:r w:rsidRPr="00033F9C">
        <w:rPr>
          <w:b/>
          <w:bCs/>
        </w:rPr>
        <w:t>CE-QUAL-W2</w:t>
      </w:r>
      <w:r w:rsidRPr="00D25144">
        <w:t xml:space="preserve"> accounts for the vertical variation of velocity in a riverine reach.  Even though there is an added computational burden of computing the 2D velocity profile, the advantage of making this computation is that the friction factor (Manning's or </w:t>
      </w:r>
      <w:proofErr w:type="spellStart"/>
      <w:r w:rsidRPr="00D25144">
        <w:t>Chezy</w:t>
      </w:r>
      <w:proofErr w:type="spellEnd"/>
      <w:r w:rsidRPr="00D25144">
        <w:t>) for a segment can be flow</w:t>
      </w:r>
      <w:r w:rsidR="00FB6108">
        <w:t>-</w:t>
      </w:r>
      <w:r w:rsidRPr="00D25144">
        <w:t xml:space="preserve"> or stage</w:t>
      </w:r>
      <w:r w:rsidR="00FB6108">
        <w:t>-</w:t>
      </w:r>
      <w:r w:rsidRPr="00D25144">
        <w:t>invariant</w:t>
      </w:r>
      <w:r w:rsidR="00FB6108">
        <w:t>,</w:t>
      </w:r>
      <w:r w:rsidRPr="00D25144">
        <w:t xml:space="preserve"> depending on the number of vertical layers schematized.  </w:t>
      </w:r>
    </w:p>
    <w:p w14:paraId="2DBC43A4" w14:textId="452C8600" w:rsidR="0041037A" w:rsidRPr="00D25144" w:rsidRDefault="0041037A" w:rsidP="007A3922">
      <w:pPr>
        <w:pStyle w:val="BodyText"/>
      </w:pPr>
      <w:r w:rsidRPr="00D25144">
        <w:t xml:space="preserve">Many 1D hydraulic flow models, such as </w:t>
      </w:r>
      <w:r w:rsidRPr="00127D1D">
        <w:rPr>
          <w:b/>
          <w:bCs/>
        </w:rPr>
        <w:t>CE-QUAL-RIV1</w:t>
      </w:r>
      <w:r w:rsidRPr="00D25144">
        <w:t xml:space="preserve"> and </w:t>
      </w:r>
      <w:r w:rsidRPr="00127D1D">
        <w:rPr>
          <w:b/>
          <w:bCs/>
        </w:rPr>
        <w:t>UNET</w:t>
      </w:r>
      <w:r w:rsidRPr="00D25144">
        <w:t xml:space="preserve"> (</w:t>
      </w:r>
      <w:proofErr w:type="spellStart"/>
      <w:r w:rsidRPr="00D25144">
        <w:t>Barkau</w:t>
      </w:r>
      <w:proofErr w:type="spellEnd"/>
      <w:r w:rsidRPr="00D25144">
        <w:t xml:space="preserve">, 1997), allow the model user to specify how Manning’s friction factor changes with depth.  The Manning’s friction factor, </w:t>
      </w:r>
      <w:r w:rsidRPr="00D25144">
        <w:rPr>
          <w:i/>
          <w:iCs/>
        </w:rPr>
        <w:t>n</w:t>
      </w:r>
      <w:r w:rsidRPr="00D25144">
        <w:t>, has been thought to vary as a function of depth, Reynolds number, and roughness factor</w:t>
      </w:r>
      <w:r w:rsidR="00FB6108">
        <w:t>,</w:t>
      </w:r>
      <w:r w:rsidRPr="00D25144">
        <w:t xml:space="preserve"> or scale of bed grain size (Ugarte and Madrid, 1994; Soong, et. el., 1995). Some of these formulations for variation of Manning's friction factor with hydraulic radius, </w:t>
      </w:r>
      <w:r w:rsidRPr="00D25144">
        <w:rPr>
          <w:i/>
          <w:iCs/>
        </w:rPr>
        <w:t>R</w:t>
      </w:r>
      <w:r w:rsidRPr="00D25144">
        <w:t xml:space="preserve">, are shown in </w:t>
      </w:r>
      <w:r w:rsidR="003B7E39" w:rsidRPr="00D25144">
        <w:fldChar w:fldCharType="begin"/>
      </w:r>
      <w:r w:rsidR="003B7E39" w:rsidRPr="00D25144">
        <w:instrText xml:space="preserve"> REF _Ref532635575 \h  \* MERGEFORMAT </w:instrText>
      </w:r>
      <w:r w:rsidR="003B7E39" w:rsidRPr="00D25144">
        <w:fldChar w:fldCharType="separate"/>
      </w:r>
      <w:r w:rsidR="00A95042" w:rsidRPr="00A95042">
        <w:rPr>
          <w:rStyle w:val="Figurehyperlink"/>
        </w:rPr>
        <w:t>Figure 31</w:t>
      </w:r>
      <w:r w:rsidR="003B7E39" w:rsidRPr="00D25144">
        <w:fldChar w:fldCharType="end"/>
      </w:r>
      <w:r w:rsidRPr="00D25144">
        <w:t>:</w:t>
      </w:r>
    </w:p>
    <w:p w14:paraId="2A7BC385" w14:textId="77777777" w:rsidR="0041037A" w:rsidRPr="00B7030B" w:rsidRDefault="00AE1A19" w:rsidP="00C012E8">
      <w:pPr>
        <w:pStyle w:val="Graph"/>
      </w:pPr>
      <w:r w:rsidRPr="00B7030B">
        <w:rPr>
          <w:noProof/>
        </w:rPr>
        <w:drawing>
          <wp:inline distT="0" distB="0" distL="0" distR="0" wp14:anchorId="3D95F72B" wp14:editId="3D37F06F">
            <wp:extent cx="5401310" cy="2871470"/>
            <wp:effectExtent l="0" t="0" r="0" b="0"/>
            <wp:docPr id="407" name="Object 407"/>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p>
    <w:p w14:paraId="69089018" w14:textId="507F8169" w:rsidR="0041037A" w:rsidRPr="003834C3" w:rsidRDefault="0041037A" w:rsidP="0052054C">
      <w:pPr>
        <w:pStyle w:val="Figurecaption"/>
      </w:pPr>
      <w:bookmarkStart w:id="271" w:name="_Ref532635575"/>
      <w:bookmarkStart w:id="272" w:name="_Ref490909709"/>
      <w:bookmarkStart w:id="273" w:name="_Toc491053302"/>
      <w:bookmarkStart w:id="274" w:name="_Toc523896627"/>
      <w:bookmarkStart w:id="275" w:name="_Toc48573743"/>
      <w:r w:rsidRPr="003834C3">
        <w:t xml:space="preserve">Figure </w:t>
      </w:r>
      <w:r w:rsidR="00000000">
        <w:fldChar w:fldCharType="begin"/>
      </w:r>
      <w:r w:rsidR="00000000">
        <w:instrText xml:space="preserve"> SEQ Figure \* ARABIC </w:instrText>
      </w:r>
      <w:r w:rsidR="00000000">
        <w:fldChar w:fldCharType="separate"/>
      </w:r>
      <w:r w:rsidR="00A95042">
        <w:rPr>
          <w:noProof/>
        </w:rPr>
        <w:t>31</w:t>
      </w:r>
      <w:r w:rsidR="00000000">
        <w:rPr>
          <w:noProof/>
        </w:rPr>
        <w:fldChar w:fldCharType="end"/>
      </w:r>
      <w:bookmarkEnd w:id="271"/>
      <w:r w:rsidRPr="003834C3">
        <w:t xml:space="preserve">.  Variation of Manning's friction factor using formulae from </w:t>
      </w:r>
      <w:proofErr w:type="spellStart"/>
      <w:r w:rsidRPr="003834C3">
        <w:t>Limerinos</w:t>
      </w:r>
      <w:proofErr w:type="spellEnd"/>
      <w:r w:rsidRPr="003834C3">
        <w:t xml:space="preserve"> (1970) and Jarrett (1984</w:t>
      </w:r>
      <w:r w:rsidR="00D25144">
        <w:t>, 1985</w:t>
      </w:r>
      <w:r w:rsidRPr="003834C3">
        <w:t xml:space="preserve">) for a channel slope, </w:t>
      </w:r>
      <w:r w:rsidRPr="00033F9C">
        <w:rPr>
          <w:i/>
          <w:iCs/>
        </w:rPr>
        <w:t>S</w:t>
      </w:r>
      <w:r w:rsidRPr="003834C3">
        <w:t xml:space="preserve">, of 0.0005 and </w:t>
      </w:r>
      <w:r w:rsidRPr="003834C3">
        <w:rPr>
          <w:noProof/>
        </w:rPr>
        <w:t>84</w:t>
      </w:r>
      <w:r w:rsidRPr="003834C3">
        <w:rPr>
          <w:noProof/>
          <w:vertAlign w:val="superscript"/>
        </w:rPr>
        <w:t>th</w:t>
      </w:r>
      <w:r w:rsidRPr="003834C3">
        <w:rPr>
          <w:noProof/>
        </w:rPr>
        <w:t xml:space="preserve"> pecentile diameter of the bed material,</w:t>
      </w:r>
      <w:r w:rsidRPr="003834C3">
        <w:t xml:space="preserve"> </w:t>
      </w:r>
      <w:r w:rsidRPr="00033F9C">
        <w:rPr>
          <w:i/>
          <w:iCs/>
        </w:rPr>
        <w:t>d</w:t>
      </w:r>
      <w:r w:rsidRPr="00033F9C">
        <w:rPr>
          <w:i/>
          <w:iCs/>
          <w:vertAlign w:val="subscript"/>
        </w:rPr>
        <w:t>84</w:t>
      </w:r>
      <w:r w:rsidRPr="003834C3">
        <w:t>, of 50.</w:t>
      </w:r>
      <w:bookmarkEnd w:id="272"/>
      <w:bookmarkEnd w:id="273"/>
      <w:bookmarkEnd w:id="274"/>
      <w:bookmarkEnd w:id="275"/>
    </w:p>
    <w:p w14:paraId="088CCD34" w14:textId="77777777" w:rsidR="0041037A" w:rsidRPr="003834C3" w:rsidRDefault="0041037A" w:rsidP="00B6554A">
      <w:pPr>
        <w:pStyle w:val="BodyText"/>
      </w:pPr>
      <w:r w:rsidRPr="003834C3">
        <w:t xml:space="preserve">Researchers understand that the friction factor, when representing a hydraulic element with uniform roughness, should be flow invariant with depth (Henderson 1966). However, many assert that the friction factor changes with depth because the friction coefficient is variable with the wetted perimeter.  Some investigators reason that it is to be expected that at shallow depths the larger size of the bed material produces a higher overall friction factor than a deeper flow where the sidewalls may have a smaller friction. </w:t>
      </w:r>
    </w:p>
    <w:p w14:paraId="1CA8E742" w14:textId="7717B5CE" w:rsidR="0041037A" w:rsidRPr="003834C3" w:rsidRDefault="0041037A" w:rsidP="00B6554A">
      <w:pPr>
        <w:pStyle w:val="BodyText"/>
      </w:pPr>
      <w:r w:rsidRPr="003834C3">
        <w:t xml:space="preserve">Since most researchers </w:t>
      </w:r>
      <w:r w:rsidR="002B1176">
        <w:t xml:space="preserve">have </w:t>
      </w:r>
      <w:r w:rsidRPr="003834C3">
        <w:t xml:space="preserve">used 1D, cross-sectionally averaged flow equations such as Manning’s Equation or 1D dynamic hydraulic models, this parameterization itself has been responsible for the seeming variation of Manning’s friction factor with depth.  For example, all 1D hydraulic models implicitly assume that the rate of transfer of momentum from the bottom of the channel to the top is </w:t>
      </w:r>
      <w:r w:rsidR="006921DA">
        <w:t>“</w:t>
      </w:r>
      <w:r w:rsidRPr="003834C3">
        <w:t>infinite</w:t>
      </w:r>
      <w:r w:rsidR="006921DA">
        <w:t>” in that regardless of the depth, the shear stress of the bottom is felt even at the surface</w:t>
      </w:r>
      <w:r w:rsidRPr="003834C3">
        <w:t xml:space="preserve">.  </w:t>
      </w:r>
      <w:r w:rsidR="002B1176">
        <w:t>In</w:t>
      </w:r>
      <w:r w:rsidR="002B1176" w:rsidRPr="003834C3">
        <w:t xml:space="preserve"> </w:t>
      </w:r>
      <w:r w:rsidRPr="003834C3">
        <w:t xml:space="preserve">these hydraulic models, even as the depth of the channel increases, they still assume </w:t>
      </w:r>
      <w:r w:rsidR="002B1176">
        <w:t xml:space="preserve">that </w:t>
      </w:r>
      <w:r w:rsidR="006921DA">
        <w:t>the surface feels the shear stress at the channel bottom and this effect</w:t>
      </w:r>
      <w:r w:rsidRPr="003834C3">
        <w:t xml:space="preserve"> </w:t>
      </w:r>
      <w:r w:rsidR="006921DA">
        <w:t xml:space="preserve">is </w:t>
      </w:r>
      <w:r w:rsidRPr="003834C3">
        <w:t>transfer</w:t>
      </w:r>
      <w:r w:rsidR="006921DA">
        <w:t>red</w:t>
      </w:r>
      <w:r w:rsidRPr="003834C3">
        <w:t xml:space="preserve"> over the depth of the channel.  Therefore, as the water depth increases, the apparent friction factor must be reduced because of the assumption of momentum transfer between the bottom and the surface.</w:t>
      </w:r>
    </w:p>
    <w:p w14:paraId="16BC9EA1" w14:textId="7AECF542" w:rsidR="0041037A" w:rsidRPr="003834C3" w:rsidRDefault="0041037A" w:rsidP="00B6554A">
      <w:pPr>
        <w:pStyle w:val="BodyText"/>
      </w:pPr>
      <w:r w:rsidRPr="003834C3">
        <w:lastRenderedPageBreak/>
        <w:t xml:space="preserve">However, in a </w:t>
      </w:r>
      <w:r w:rsidR="006921DA">
        <w:t xml:space="preserve">2-D, </w:t>
      </w:r>
      <w:r w:rsidRPr="003834C3">
        <w:t>longitudinal-vertical</w:t>
      </w:r>
      <w:r w:rsidR="006921DA">
        <w:t>,</w:t>
      </w:r>
      <w:r w:rsidRPr="003834C3">
        <w:t xml:space="preserve"> river model, Manning's friction factor </w:t>
      </w:r>
      <w:r w:rsidR="002B1176">
        <w:t xml:space="preserve">need </w:t>
      </w:r>
      <w:r w:rsidRPr="003834C3">
        <w:t xml:space="preserve">not vary with stage in order to produce the effect that as the river stage increases, the apparent friction decreases.  The water surface set-up changes significantly as the </w:t>
      </w:r>
      <w:r w:rsidR="006921DA">
        <w:t xml:space="preserve">number of </w:t>
      </w:r>
      <w:r w:rsidRPr="003834C3">
        <w:t>layer</w:t>
      </w:r>
      <w:r w:rsidR="006921DA">
        <w:t>s</w:t>
      </w:r>
      <w:r w:rsidRPr="003834C3">
        <w:t xml:space="preserve"> increase.  In general, the water surface slope increases as the number of computational layers decreases.  This is because the average eddy viscosity in the water column increases as the number of layers decrease until at the limit of a one-layer system, the average vertical eddy viscosity is infinite. The fact that the Manning’s friction factor seems to decrease with depth in 1D models is accounted for in modeling the river channel as a 2D, longitudinal-vertical system.</w:t>
      </w:r>
    </w:p>
    <w:p w14:paraId="5D1E3D2F" w14:textId="12F5CE74" w:rsidR="0041037A" w:rsidRPr="003834C3" w:rsidRDefault="006921DA" w:rsidP="00B6554A">
      <w:pPr>
        <w:pStyle w:val="BodyText"/>
      </w:pPr>
      <w:r>
        <w:t>The model</w:t>
      </w:r>
      <w:r w:rsidR="0041037A" w:rsidRPr="003834C3">
        <w:t xml:space="preserve"> allows choosing between </w:t>
      </w:r>
      <w:r>
        <w:t>six</w:t>
      </w:r>
      <w:r w:rsidR="0041037A" w:rsidRPr="003834C3">
        <w:t xml:space="preserve"> different vertical eddy viscosity formulations.  These formulations are shown in </w:t>
      </w:r>
      <w:r w:rsidR="00FA1B19" w:rsidRPr="003834C3">
        <w:fldChar w:fldCharType="begin"/>
      </w:r>
      <w:r w:rsidR="00113216" w:rsidRPr="003834C3">
        <w:instrText xml:space="preserve"> REF _Ref490909840 \h  \* MERGEFORMAT </w:instrText>
      </w:r>
      <w:r w:rsidR="00FA1B19" w:rsidRPr="003834C3">
        <w:fldChar w:fldCharType="separate"/>
      </w:r>
      <w:r w:rsidR="00A95042" w:rsidRPr="00A95042">
        <w:rPr>
          <w:rStyle w:val="Figurehyperlink"/>
        </w:rPr>
        <w:t>Table</w:t>
      </w:r>
      <w:r w:rsidR="00A95042" w:rsidRPr="00033F9C">
        <w:rPr>
          <w:b/>
          <w:bCs/>
          <w:color w:val="0000FF"/>
          <w:u w:val="single"/>
        </w:rPr>
        <w:t xml:space="preserve"> 2</w:t>
      </w:r>
      <w:r w:rsidR="00FA1B19" w:rsidRPr="003834C3">
        <w:fldChar w:fldCharType="end"/>
      </w:r>
      <w:r w:rsidR="0041037A" w:rsidRPr="003834C3">
        <w:t xml:space="preserve">.  Typical variation of these formulations is shown in </w:t>
      </w:r>
      <w:r w:rsidR="003B7E39" w:rsidRPr="003834C3">
        <w:fldChar w:fldCharType="begin"/>
      </w:r>
      <w:r w:rsidR="003B7E39" w:rsidRPr="003834C3">
        <w:instrText xml:space="preserve"> REF _Ref532635148 \h  \* MERGEFORMAT </w:instrText>
      </w:r>
      <w:r w:rsidR="003B7E39" w:rsidRPr="003834C3">
        <w:fldChar w:fldCharType="separate"/>
      </w:r>
      <w:r w:rsidR="00A95042" w:rsidRPr="00A95042">
        <w:rPr>
          <w:rStyle w:val="Figurehyperlink"/>
        </w:rPr>
        <w:t>Figure 24</w:t>
      </w:r>
      <w:r w:rsidR="003B7E39" w:rsidRPr="003834C3">
        <w:fldChar w:fldCharType="end"/>
      </w:r>
      <w:r w:rsidR="0041037A" w:rsidRPr="003834C3">
        <w:t xml:space="preserve"> for Manning's friction factor for an open-channel, non-stratified flow regime as compared to theory of steady, uniform channel flow. </w:t>
      </w:r>
    </w:p>
    <w:p w14:paraId="6C1E24D7" w14:textId="6696ACB0" w:rsidR="0041037A" w:rsidRPr="003834C3" w:rsidRDefault="0041037A" w:rsidP="005611B1">
      <w:pPr>
        <w:pStyle w:val="BodyText"/>
      </w:pPr>
      <w:r w:rsidRPr="003834C3">
        <w:t xml:space="preserve">The number of vertical layers significantly affects model predictions.  For example, </w:t>
      </w:r>
      <w:r w:rsidR="003B7E39" w:rsidRPr="003834C3">
        <w:fldChar w:fldCharType="begin"/>
      </w:r>
      <w:r w:rsidR="003B7E39" w:rsidRPr="003834C3">
        <w:instrText xml:space="preserve"> REF _Ref532635576 \h  \* MERGEFORMAT </w:instrText>
      </w:r>
      <w:r w:rsidR="003B7E39" w:rsidRPr="003834C3">
        <w:fldChar w:fldCharType="separate"/>
      </w:r>
      <w:r w:rsidR="00A95042" w:rsidRPr="00A95042">
        <w:rPr>
          <w:rStyle w:val="Figurehyperlink"/>
        </w:rPr>
        <w:t>Figure 32</w:t>
      </w:r>
      <w:r w:rsidR="003B7E39" w:rsidRPr="003834C3">
        <w:fldChar w:fldCharType="end"/>
      </w:r>
      <w:r w:rsidRPr="003834C3">
        <w:t xml:space="preserve"> shows a comparison of vertical velocity profiles from a model with one, three, and seven vertical layers using the parabolic eddy viscosity model. </w:t>
      </w:r>
    </w:p>
    <w:p w14:paraId="5B78341B" w14:textId="77777777" w:rsidR="0041037A" w:rsidRPr="003834C3" w:rsidRDefault="00AE1A19" w:rsidP="00CE0271">
      <w:pPr>
        <w:pStyle w:val="Graph"/>
      </w:pPr>
      <w:r w:rsidRPr="003834C3">
        <w:rPr>
          <w:noProof/>
        </w:rPr>
        <w:drawing>
          <wp:inline distT="0" distB="0" distL="0" distR="0" wp14:anchorId="260F9490" wp14:editId="3EC321AB">
            <wp:extent cx="5029200" cy="4236720"/>
            <wp:effectExtent l="0" t="0" r="0" b="0"/>
            <wp:docPr id="408" name="Object 408"/>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inline>
        </w:drawing>
      </w:r>
    </w:p>
    <w:p w14:paraId="2D73CE25" w14:textId="0CC4C28F" w:rsidR="0041037A" w:rsidRPr="003834C3" w:rsidRDefault="0041037A" w:rsidP="007552CD">
      <w:pPr>
        <w:pStyle w:val="Figurecaption"/>
      </w:pPr>
      <w:bookmarkStart w:id="276" w:name="_Ref532635576"/>
      <w:bookmarkStart w:id="277" w:name="_Toc491053303"/>
      <w:bookmarkStart w:id="278" w:name="_Toc523896628"/>
      <w:bookmarkStart w:id="279" w:name="_Toc48573744"/>
      <w:r w:rsidRPr="003834C3">
        <w:t xml:space="preserve">Figure </w:t>
      </w:r>
      <w:r w:rsidR="00000000">
        <w:fldChar w:fldCharType="begin"/>
      </w:r>
      <w:r w:rsidR="00000000">
        <w:instrText xml:space="preserve"> SEQ Figure \* ARABIC </w:instrText>
      </w:r>
      <w:r w:rsidR="00000000">
        <w:fldChar w:fldCharType="separate"/>
      </w:r>
      <w:r w:rsidR="00A95042">
        <w:rPr>
          <w:noProof/>
        </w:rPr>
        <w:t>32</w:t>
      </w:r>
      <w:r w:rsidR="00000000">
        <w:rPr>
          <w:noProof/>
        </w:rPr>
        <w:fldChar w:fldCharType="end"/>
      </w:r>
      <w:bookmarkEnd w:id="276"/>
      <w:r w:rsidRPr="003834C3">
        <w:t>.  Comparison of vertical velocity predictions with one, three, and seven vertical layers</w:t>
      </w:r>
      <w:bookmarkEnd w:id="277"/>
      <w:bookmarkEnd w:id="278"/>
      <w:bookmarkEnd w:id="279"/>
    </w:p>
    <w:p w14:paraId="4EB82F37" w14:textId="7A3B0B10" w:rsidR="0041037A" w:rsidRPr="003834C3" w:rsidRDefault="003B7E39" w:rsidP="007552CD">
      <w:pPr>
        <w:pStyle w:val="BodyText"/>
      </w:pPr>
      <w:r w:rsidRPr="003834C3">
        <w:fldChar w:fldCharType="begin"/>
      </w:r>
      <w:r w:rsidRPr="003834C3">
        <w:instrText xml:space="preserve"> REF _Ref532635577 \h  \* MERGEFORMAT </w:instrText>
      </w:r>
      <w:r w:rsidRPr="003834C3">
        <w:fldChar w:fldCharType="separate"/>
      </w:r>
      <w:r w:rsidR="00A95042" w:rsidRPr="00A95042">
        <w:rPr>
          <w:rStyle w:val="Figurehyperlink"/>
          <w:szCs w:val="18"/>
        </w:rPr>
        <w:t>Figure 33</w:t>
      </w:r>
      <w:r w:rsidRPr="003834C3">
        <w:fldChar w:fldCharType="end"/>
      </w:r>
      <w:r w:rsidR="0041037A" w:rsidRPr="003834C3">
        <w:t xml:space="preserve"> shows how the change in the number of vertical layers affects the water surface slope over the domain length for a steady-state flow.  In order to model the water surface slope of the 1-layer model with the 7-layer model, the apparent value of Manning's friction factor would have to be reduced.  Hence, the apparent friction decreases as the number of layers increase.</w:t>
      </w:r>
    </w:p>
    <w:p w14:paraId="70AEA801" w14:textId="77777777" w:rsidR="0041037A" w:rsidRPr="00B7030B" w:rsidRDefault="00AE1A19" w:rsidP="007552CD">
      <w:pPr>
        <w:pStyle w:val="Graph"/>
      </w:pPr>
      <w:r w:rsidRPr="00B7030B">
        <w:rPr>
          <w:noProof/>
        </w:rPr>
        <w:lastRenderedPageBreak/>
        <w:drawing>
          <wp:inline distT="0" distB="0" distL="0" distR="0" wp14:anchorId="5EEF704A" wp14:editId="22B3B88D">
            <wp:extent cx="5066030" cy="4761230"/>
            <wp:effectExtent l="0" t="0" r="0" b="0"/>
            <wp:docPr id="409" name="Object 409"/>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9"/>
              </a:graphicData>
            </a:graphic>
          </wp:inline>
        </w:drawing>
      </w:r>
    </w:p>
    <w:p w14:paraId="7770335C" w14:textId="2E858CDD" w:rsidR="0041037A" w:rsidRPr="00B7030B" w:rsidRDefault="0041037A" w:rsidP="007552CD">
      <w:pPr>
        <w:pStyle w:val="Figurecaption"/>
      </w:pPr>
      <w:bookmarkStart w:id="280" w:name="_Ref532635577"/>
      <w:bookmarkStart w:id="281" w:name="_Toc491053304"/>
      <w:bookmarkStart w:id="282" w:name="_Toc523896629"/>
      <w:bookmarkStart w:id="283" w:name="_Toc48573745"/>
      <w:r w:rsidRPr="00B7030B">
        <w:t xml:space="preserve">Figure </w:t>
      </w:r>
      <w:r w:rsidR="00000000">
        <w:fldChar w:fldCharType="begin"/>
      </w:r>
      <w:r w:rsidR="00000000">
        <w:instrText xml:space="preserve"> SEQ Figure \* ARABIC </w:instrText>
      </w:r>
      <w:r w:rsidR="00000000">
        <w:fldChar w:fldCharType="separate"/>
      </w:r>
      <w:r w:rsidR="00A95042">
        <w:rPr>
          <w:noProof/>
        </w:rPr>
        <w:t>33</w:t>
      </w:r>
      <w:r w:rsidR="00000000">
        <w:rPr>
          <w:noProof/>
        </w:rPr>
        <w:fldChar w:fldCharType="end"/>
      </w:r>
      <w:bookmarkEnd w:id="280"/>
      <w:r w:rsidRPr="00B7030B">
        <w:t>.  Comparison of elevation drop of W2 model with one, three, and seven vertical layers with same Manning's friction factor.</w:t>
      </w:r>
      <w:bookmarkEnd w:id="281"/>
      <w:bookmarkEnd w:id="282"/>
      <w:bookmarkEnd w:id="283"/>
    </w:p>
    <w:p w14:paraId="266F3A26" w14:textId="6FBF2514" w:rsidR="0041037A" w:rsidRPr="003834C3" w:rsidRDefault="005706B9" w:rsidP="007552CD">
      <w:pPr>
        <w:pStyle w:val="BodyText"/>
      </w:pPr>
      <w:r w:rsidRPr="00033F9C">
        <w:rPr>
          <w:b/>
          <w:bCs/>
        </w:rPr>
        <w:t>CE-QUAL-W2</w:t>
      </w:r>
      <w:r w:rsidRPr="003834C3">
        <w:t xml:space="preserve"> has also been compared to the 1D models </w:t>
      </w:r>
      <w:r w:rsidRPr="00127D1D">
        <w:rPr>
          <w:b/>
          <w:bCs/>
        </w:rPr>
        <w:t>DYNHYD</w:t>
      </w:r>
      <w:r w:rsidRPr="003834C3">
        <w:t xml:space="preserve"> (Ambrose et al., 1988) and </w:t>
      </w:r>
      <w:r w:rsidRPr="00033F9C">
        <w:rPr>
          <w:b/>
          <w:bCs/>
        </w:rPr>
        <w:t>CE-QUAL-RIV1</w:t>
      </w:r>
      <w:r w:rsidRPr="003834C3">
        <w:t xml:space="preserve"> (Environmental Laboratory, 1995) by running W2 with only a single vertical layer.</w:t>
      </w:r>
      <w:r>
        <w:t xml:space="preserve"> </w:t>
      </w:r>
      <w:r w:rsidR="005441A6">
        <w:t>A</w:t>
      </w:r>
      <w:r w:rsidR="0041037A" w:rsidRPr="003834C3">
        <w:t>verage velocities between the three models agreed well with theory</w:t>
      </w:r>
      <w:r w:rsidR="005441A6">
        <w:t>,</w:t>
      </w:r>
      <w:r w:rsidR="0041037A" w:rsidRPr="003834C3">
        <w:t xml:space="preserve"> but water surface slopes are different.  W2 predicts an elevation difference of 2.93 </w:t>
      </w:r>
      <w:r w:rsidR="0041037A" w:rsidRPr="00033F9C">
        <w:t>m</w:t>
      </w:r>
      <w:r w:rsidR="0041037A" w:rsidRPr="003834C3">
        <w:t xml:space="preserve">, compared to 2.07 </w:t>
      </w:r>
      <w:r w:rsidR="0041037A" w:rsidRPr="00033F9C">
        <w:t>m</w:t>
      </w:r>
      <w:r w:rsidR="0041037A" w:rsidRPr="003834C3">
        <w:t xml:space="preserve"> for </w:t>
      </w:r>
      <w:r w:rsidR="0041037A" w:rsidRPr="00127D1D">
        <w:rPr>
          <w:b/>
          <w:bCs/>
        </w:rPr>
        <w:t>DYNHYD</w:t>
      </w:r>
      <w:r w:rsidR="0041037A" w:rsidRPr="003834C3">
        <w:t xml:space="preserve"> and 2.05 </w:t>
      </w:r>
      <w:r w:rsidR="0041037A" w:rsidRPr="00033F9C">
        <w:t>m</w:t>
      </w:r>
      <w:r w:rsidR="0041037A" w:rsidRPr="003834C3">
        <w:t xml:space="preserve"> for </w:t>
      </w:r>
      <w:r w:rsidR="0041037A" w:rsidRPr="0076230E">
        <w:rPr>
          <w:b/>
          <w:bCs/>
        </w:rPr>
        <w:t>RIV1</w:t>
      </w:r>
      <w:r w:rsidR="0041037A" w:rsidRPr="003834C3">
        <w:t xml:space="preserve"> over 30 </w:t>
      </w:r>
      <w:r w:rsidR="0041037A" w:rsidRPr="00033F9C">
        <w:t>km</w:t>
      </w:r>
      <w:r w:rsidR="0041037A" w:rsidRPr="003834C3">
        <w:t xml:space="preserve"> for a flow of 2574 </w:t>
      </w:r>
      <w:r w:rsidR="0041037A" w:rsidRPr="00033F9C">
        <w:t>m</w:t>
      </w:r>
      <w:r w:rsidR="0041037A" w:rsidRPr="00033F9C">
        <w:rPr>
          <w:rStyle w:val="Superscript"/>
          <w:rFonts w:asciiTheme="minorHAnsi" w:hAnsiTheme="minorHAnsi"/>
          <w:sz w:val="20"/>
          <w:szCs w:val="18"/>
        </w:rPr>
        <w:t>3</w:t>
      </w:r>
      <w:r w:rsidR="0041037A" w:rsidRPr="00033F9C">
        <w:t xml:space="preserve"> s</w:t>
      </w:r>
      <w:r w:rsidR="0041037A" w:rsidRPr="00033F9C">
        <w:rPr>
          <w:vertAlign w:val="superscript"/>
        </w:rPr>
        <w:t>-1</w:t>
      </w:r>
      <w:r w:rsidR="0041037A" w:rsidRPr="003834C3">
        <w:t xml:space="preserve">, a Manning’s </w:t>
      </w:r>
      <w:r w:rsidR="0041037A" w:rsidRPr="00033F9C">
        <w:rPr>
          <w:i/>
          <w:iCs/>
        </w:rPr>
        <w:t>n</w:t>
      </w:r>
      <w:r w:rsidR="0041037A" w:rsidRPr="003834C3">
        <w:t xml:space="preserve"> of 0.03, a slope of 0.001, and a channel width of 100 </w:t>
      </w:r>
      <w:r w:rsidR="0041037A" w:rsidRPr="00033F9C">
        <w:t>m</w:t>
      </w:r>
      <w:r w:rsidR="0041037A" w:rsidRPr="003834C3">
        <w:t xml:space="preserve">.  Based on steady-state theory, the actual difference should be 2.9 </w:t>
      </w:r>
      <w:r w:rsidR="0041037A" w:rsidRPr="00033F9C">
        <w:t>m</w:t>
      </w:r>
      <w:r w:rsidR="0041037A" w:rsidRPr="003834C3">
        <w:t xml:space="preserve">.  Both the </w:t>
      </w:r>
      <w:r w:rsidR="0041037A" w:rsidRPr="0076230E">
        <w:rPr>
          <w:b/>
          <w:bCs/>
        </w:rPr>
        <w:t>DYNHYD</w:t>
      </w:r>
      <w:r w:rsidR="0041037A" w:rsidRPr="003834C3">
        <w:t xml:space="preserve"> and RIV1 models require friction factors greater than expected to correspond to classical theory.  This may be a result of these models not incorporating sidewall friction that was important during these test runs</w:t>
      </w:r>
      <w:r w:rsidR="00854C31">
        <w:t>,</w:t>
      </w:r>
      <w:r w:rsidR="0041037A" w:rsidRPr="003834C3">
        <w:t xml:space="preserve"> where the depth was 15 </w:t>
      </w:r>
      <w:r w:rsidR="0041037A" w:rsidRPr="00033F9C">
        <w:t>m</w:t>
      </w:r>
      <w:r w:rsidR="00854C31">
        <w:t>,</w:t>
      </w:r>
      <w:r w:rsidR="0041037A" w:rsidRPr="003834C3">
        <w:t xml:space="preserve"> and the width was 100 </w:t>
      </w:r>
      <w:r w:rsidR="0041037A" w:rsidRPr="00033F9C">
        <w:t>m</w:t>
      </w:r>
      <w:r w:rsidR="0041037A" w:rsidRPr="003834C3">
        <w:t>.</w:t>
      </w:r>
    </w:p>
    <w:p w14:paraId="141682AC" w14:textId="77777777" w:rsidR="0041037A" w:rsidRPr="00B7030B" w:rsidRDefault="0041037A" w:rsidP="007552CD">
      <w:pPr>
        <w:pStyle w:val="Heading3"/>
      </w:pPr>
      <w:bookmarkStart w:id="284" w:name="_Toc48573581"/>
      <w:r w:rsidRPr="00B7030B">
        <w:t>Longitudinal Shear Stress</w:t>
      </w:r>
      <w:bookmarkEnd w:id="284"/>
    </w:p>
    <w:p w14:paraId="3E9FC32C" w14:textId="77777777" w:rsidR="0041037A" w:rsidRPr="003834C3" w:rsidRDefault="0041037A" w:rsidP="00033F9C">
      <w:pPr>
        <w:pStyle w:val="BodyText"/>
      </w:pPr>
      <w:r w:rsidRPr="003834C3">
        <w:t>The longitudinal turbulent shear stress is defined as</w:t>
      </w:r>
    </w:p>
    <w:p w14:paraId="120F3BCA" w14:textId="059618C4" w:rsidR="0041037A" w:rsidRPr="00B7030B" w:rsidRDefault="0041037A" w:rsidP="008F3173">
      <w:pPr>
        <w:pStyle w:val="equation"/>
        <w:keepNext/>
        <w:rPr>
          <w:rFonts w:asciiTheme="minorHAnsi" w:hAnsiTheme="minorHAnsi"/>
        </w:rPr>
      </w:pPr>
      <w:r w:rsidRPr="00B7030B">
        <w:rPr>
          <w:rFonts w:asciiTheme="minorHAnsi" w:hAnsiTheme="minorHAnsi"/>
        </w:rPr>
        <w:lastRenderedPageBreak/>
        <w:tab/>
      </w:r>
      <m:oMath>
        <m:f>
          <m:fPr>
            <m:ctrlPr>
              <w:rPr>
                <w:rFonts w:ascii="Cambria Math" w:hAnsiTheme="minorHAnsi"/>
                <w:i/>
              </w:rPr>
            </m:ctrlPr>
          </m:fPr>
          <m:num>
            <m:sSub>
              <m:sSubPr>
                <m:ctrlPr>
                  <w:rPr>
                    <w:rFonts w:ascii="Cambria Math" w:hAnsiTheme="minorHAnsi"/>
                    <w:i/>
                  </w:rPr>
                </m:ctrlPr>
              </m:sSubPr>
              <m:e>
                <m:r>
                  <w:rPr>
                    <w:rFonts w:ascii="Cambria Math" w:hAnsiTheme="minorHAnsi"/>
                  </w:rPr>
                  <m:t>τ</m:t>
                </m:r>
              </m:e>
              <m:sub>
                <m:r>
                  <w:rPr>
                    <w:rFonts w:ascii="Cambria Math" w:hAnsiTheme="minorHAnsi"/>
                  </w:rPr>
                  <m:t>xx</m:t>
                </m:r>
              </m:sub>
            </m:sSub>
          </m:num>
          <m:den>
            <m:r>
              <w:rPr>
                <w:rFonts w:ascii="Cambria Math" w:hAnsiTheme="minorHAnsi"/>
              </w:rPr>
              <m:t>ρ</m:t>
            </m:r>
          </m:den>
        </m:f>
        <m:r>
          <w:rPr>
            <w:rFonts w:ascii="Cambria Math" w:hAnsiTheme="minorHAnsi"/>
          </w:rPr>
          <m:t>=</m:t>
        </m:r>
        <m:sSub>
          <m:sSubPr>
            <m:ctrlPr>
              <w:rPr>
                <w:rFonts w:ascii="Cambria Math" w:hAnsiTheme="minorHAnsi"/>
                <w:i/>
              </w:rPr>
            </m:ctrlPr>
          </m:sSubPr>
          <m:e>
            <m:r>
              <w:rPr>
                <w:rFonts w:ascii="Cambria Math" w:hAnsiTheme="minorHAnsi"/>
              </w:rPr>
              <m:t>ν</m:t>
            </m:r>
          </m:e>
          <m:sub>
            <m:r>
              <w:rPr>
                <w:rFonts w:ascii="Cambria Math" w:hAnsiTheme="minorHAnsi"/>
              </w:rPr>
              <m:t>t</m:t>
            </m:r>
          </m:sub>
        </m:sSub>
        <m:f>
          <m:fPr>
            <m:ctrlPr>
              <w:rPr>
                <w:rFonts w:ascii="Cambria Math" w:hAnsiTheme="minorHAnsi"/>
                <w:i/>
              </w:rPr>
            </m:ctrlPr>
          </m:fPr>
          <m:num>
            <m:r>
              <w:rPr>
                <w:rFonts w:ascii="Cambria Math" w:hAnsiTheme="minorHAnsi"/>
              </w:rPr>
              <m:t>∂U</m:t>
            </m:r>
          </m:num>
          <m:den>
            <m:r>
              <w:rPr>
                <w:rFonts w:ascii="Cambria Math" w:hAnsiTheme="minorHAnsi"/>
              </w:rPr>
              <m:t>∂x</m:t>
            </m:r>
          </m:den>
        </m:f>
        <m:r>
          <w:rPr>
            <w:rFonts w:ascii="Cambria Math" w:hAnsiTheme="minorHAnsi"/>
          </w:rPr>
          <m:t>=</m:t>
        </m:r>
        <m:sSub>
          <m:sSubPr>
            <m:ctrlPr>
              <w:rPr>
                <w:rFonts w:ascii="Cambria Math" w:hAnsiTheme="minorHAnsi"/>
                <w:i/>
              </w:rPr>
            </m:ctrlPr>
          </m:sSubPr>
          <m:e>
            <m:r>
              <w:rPr>
                <w:rFonts w:ascii="Cambria Math" w:hAnsiTheme="minorHAnsi"/>
              </w:rPr>
              <m:t>A</m:t>
            </m:r>
          </m:e>
          <m:sub>
            <m:r>
              <w:rPr>
                <w:rFonts w:ascii="Cambria Math" w:hAnsiTheme="minorHAnsi"/>
              </w:rPr>
              <m:t>x</m:t>
            </m:r>
          </m:sub>
        </m:sSub>
        <m:f>
          <m:fPr>
            <m:ctrlPr>
              <w:rPr>
                <w:rFonts w:ascii="Cambria Math" w:hAnsiTheme="minorHAnsi"/>
                <w:i/>
              </w:rPr>
            </m:ctrlPr>
          </m:fPr>
          <m:num>
            <m:r>
              <w:rPr>
                <w:rFonts w:ascii="Cambria Math" w:hAnsiTheme="minorHAnsi"/>
              </w:rPr>
              <m:t>∂U</m:t>
            </m:r>
          </m:num>
          <m:den>
            <m:r>
              <w:rPr>
                <w:rFonts w:ascii="Cambria Math" w:hAnsiTheme="minorHAnsi"/>
              </w:rPr>
              <m:t>∂x</m:t>
            </m:r>
          </m:den>
        </m:f>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142</w:t>
      </w:r>
      <w:r w:rsidR="00A41B27">
        <w:rPr>
          <w:rStyle w:val="EquationCaption"/>
          <w:rFonts w:asciiTheme="minorHAnsi" w:hAnsiTheme="minorHAnsi"/>
        </w:rPr>
        <w:fldChar w:fldCharType="end"/>
      </w:r>
      <w:r w:rsidRPr="00B7030B">
        <w:rPr>
          <w:rStyle w:val="EquationCaption"/>
          <w:rFonts w:asciiTheme="minorHAnsi" w:hAnsiTheme="minorHAnsi"/>
        </w:rPr>
        <w:t>)</w:t>
      </w:r>
    </w:p>
    <w:p w14:paraId="6D756ED3" w14:textId="77777777" w:rsidR="0041037A" w:rsidRPr="003834C3" w:rsidRDefault="0041037A" w:rsidP="00127D1D">
      <w:pPr>
        <w:pStyle w:val="where"/>
      </w:pPr>
      <w:r w:rsidRPr="003834C3">
        <w:t>where:</w:t>
      </w:r>
    </w:p>
    <w:p w14:paraId="4D298891" w14:textId="77777777" w:rsidR="0041037A" w:rsidRPr="003834C3" w:rsidRDefault="0041037A" w:rsidP="00B6554A">
      <w:r w:rsidRPr="003834C3">
        <w:tab/>
        <w:t>A</w:t>
      </w:r>
      <w:r w:rsidRPr="003834C3">
        <w:rPr>
          <w:vertAlign w:val="subscript"/>
        </w:rPr>
        <w:t>x</w:t>
      </w:r>
      <w:r w:rsidRPr="003834C3">
        <w:tab/>
        <w:t>=</w:t>
      </w:r>
      <w:r w:rsidRPr="003834C3">
        <w:tab/>
      </w:r>
      <w:r w:rsidRPr="003834C3">
        <w:sym w:font="Symbol" w:char="F06E"/>
      </w:r>
      <w:r w:rsidRPr="003834C3">
        <w:rPr>
          <w:vertAlign w:val="subscript"/>
        </w:rPr>
        <w:t>t</w:t>
      </w:r>
      <w:r w:rsidRPr="003834C3">
        <w:t xml:space="preserve"> = longitudinal eddy viscosity</w:t>
      </w:r>
    </w:p>
    <w:p w14:paraId="4D68FC84" w14:textId="77777777" w:rsidR="0041037A" w:rsidRPr="003834C3" w:rsidRDefault="0041037A" w:rsidP="00B6554A"/>
    <w:p w14:paraId="4FAC25A0" w14:textId="632BC4CC" w:rsidR="0041037A" w:rsidRPr="003834C3" w:rsidRDefault="0041037A" w:rsidP="00B6554A">
      <w:pPr>
        <w:pStyle w:val="BodyText"/>
      </w:pPr>
      <w:r w:rsidRPr="003834C3">
        <w:t>A</w:t>
      </w:r>
      <w:r w:rsidRPr="003834C3">
        <w:rPr>
          <w:vertAlign w:val="subscript"/>
        </w:rPr>
        <w:t>x</w:t>
      </w:r>
      <w:r w:rsidRPr="003834C3">
        <w:t xml:space="preserve"> is a user-defined constant</w:t>
      </w:r>
      <w:r w:rsidR="00DE1478">
        <w:t xml:space="preserve">, </w:t>
      </w:r>
      <w:r w:rsidR="00977E02" w:rsidRPr="003834C3">
        <w:t>or it can be set to scale with the average longitudinal velocity</w:t>
      </w:r>
      <w:r w:rsidRPr="003834C3">
        <w:t xml:space="preserve">.  This turbulence closure approximation is termed a zero-order closure </w:t>
      </w:r>
      <w:proofErr w:type="gramStart"/>
      <w:r w:rsidRPr="003834C3">
        <w:t>model</w:t>
      </w:r>
      <w:r w:rsidR="00DE1478">
        <w:t>,</w:t>
      </w:r>
      <w:r w:rsidRPr="003834C3">
        <w:t xml:space="preserve"> since</w:t>
      </w:r>
      <w:proofErr w:type="gramEnd"/>
      <w:r w:rsidRPr="003834C3">
        <w:t xml:space="preserve"> no further equations are necessary to solve for the transmission of shear stress within the fluid.</w:t>
      </w:r>
    </w:p>
    <w:p w14:paraId="1A2C4484" w14:textId="3C74B6CE" w:rsidR="0041037A" w:rsidRPr="003834C3" w:rsidRDefault="0041037A" w:rsidP="007552CD">
      <w:pPr>
        <w:pStyle w:val="BodyText"/>
      </w:pPr>
      <w:r w:rsidRPr="003834C3">
        <w:t>This term is usually of very low magnitude except in areas near boundaries</w:t>
      </w:r>
      <w:r w:rsidR="00DE1478">
        <w:t>,</w:t>
      </w:r>
      <w:r w:rsidRPr="003834C3">
        <w:t xml:space="preserve"> such as at a dam face where the longitudinal velocity goes to zero.</w:t>
      </w:r>
    </w:p>
    <w:p w14:paraId="2F4D4A2E" w14:textId="77777777" w:rsidR="00977E02" w:rsidRPr="003834C3" w:rsidRDefault="00977E02" w:rsidP="00127D1D">
      <w:pPr>
        <w:spacing w:after="120"/>
        <w:jc w:val="left"/>
        <w:rPr>
          <w:rFonts w:eastAsiaTheme="minorEastAsia" w:cstheme="minorHAnsi"/>
        </w:rPr>
      </w:pPr>
      <w:bookmarkStart w:id="285" w:name="_Toc491084669"/>
      <w:bookmarkStart w:id="286" w:name="_Toc523896521"/>
      <w:r w:rsidRPr="003834C3">
        <w:t>The equation for computing A</w:t>
      </w:r>
      <w:r w:rsidRPr="003834C3">
        <w:rPr>
          <w:vertAlign w:val="subscript"/>
        </w:rPr>
        <w:t>x</w:t>
      </w:r>
      <w:r w:rsidRPr="003834C3">
        <w:t xml:space="preserve"> is  </w:t>
      </w:r>
      <m:oMath>
        <m:r>
          <m:rPr>
            <m:sty m:val="p"/>
          </m:rPr>
          <w:rPr>
            <w:rFonts w:ascii="Cambria Math" w:hAnsi="Cambria Math" w:cstheme="minorHAnsi"/>
          </w:rPr>
          <w:br/>
        </m:r>
      </m:oMath>
      <m:oMathPara>
        <m:oMath>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x</m:t>
              </m:r>
            </m:sub>
          </m:sSub>
          <m:r>
            <w:rPr>
              <w:rFonts w:ascii="Cambria Math" w:hAnsi="Cambria Math" w:cstheme="minorHAnsi"/>
            </w:rPr>
            <m:t>=∝</m:t>
          </m:r>
          <m:acc>
            <m:accPr>
              <m:chr m:val="̿"/>
              <m:ctrlPr>
                <w:rPr>
                  <w:rFonts w:ascii="Cambria Math" w:hAnsi="Cambria Math" w:cstheme="minorHAnsi"/>
                  <w:i/>
                </w:rPr>
              </m:ctrlPr>
            </m:accPr>
            <m:e>
              <m:r>
                <w:rPr>
                  <w:rFonts w:ascii="Cambria Math" w:hAnsi="Cambria Math" w:cstheme="minorHAnsi"/>
                </w:rPr>
                <m:t>U</m:t>
              </m:r>
            </m:e>
          </m:acc>
          <m:r>
            <w:rPr>
              <w:rFonts w:ascii="Cambria Math" w:hAnsi="Cambria Math" w:cstheme="minorHAnsi"/>
            </w:rPr>
            <m:t>∆z</m:t>
          </m:r>
        </m:oMath>
      </m:oMathPara>
    </w:p>
    <w:p w14:paraId="43239277" w14:textId="56570E86" w:rsidR="00977E02" w:rsidRPr="003834C3" w:rsidRDefault="00977E02" w:rsidP="00127D1D">
      <w:pPr>
        <w:pStyle w:val="BodyTextIndent"/>
        <w:ind w:left="0"/>
        <w:rPr>
          <w:rFonts w:eastAsiaTheme="minorEastAsia"/>
        </w:rPr>
      </w:pPr>
      <w:r w:rsidRPr="003834C3">
        <w:rPr>
          <w:rFonts w:eastAsiaTheme="minorEastAsia"/>
        </w:rPr>
        <w:t xml:space="preserve">Where α is a user input value, U with double bars </w:t>
      </w:r>
      <w:proofErr w:type="gramStart"/>
      <w:r w:rsidRPr="003834C3">
        <w:rPr>
          <w:rFonts w:eastAsiaTheme="minorEastAsia"/>
        </w:rPr>
        <w:t>are</w:t>
      </w:r>
      <w:proofErr w:type="gramEnd"/>
      <w:r w:rsidRPr="003834C3">
        <w:rPr>
          <w:rFonts w:eastAsiaTheme="minorEastAsia"/>
        </w:rPr>
        <w:t xml:space="preserve"> the time-averaged, lateral</w:t>
      </w:r>
      <w:r w:rsidR="00181466">
        <w:rPr>
          <w:rFonts w:eastAsiaTheme="minorEastAsia"/>
        </w:rPr>
        <w:t>-</w:t>
      </w:r>
      <w:r w:rsidRPr="003834C3">
        <w:rPr>
          <w:rFonts w:eastAsiaTheme="minorEastAsia"/>
        </w:rPr>
        <w:t>averaged longitudinal velocity at a segment and layer.</w:t>
      </w:r>
    </w:p>
    <w:p w14:paraId="46B6AB35" w14:textId="77777777" w:rsidR="00977E02" w:rsidRPr="003834C3" w:rsidRDefault="00977E02" w:rsidP="008565FA">
      <w:pPr>
        <w:pStyle w:val="BodyTextIndent"/>
        <w:sectPr w:rsidR="00977E02" w:rsidRPr="003834C3">
          <w:headerReference w:type="even" r:id="rId130"/>
          <w:headerReference w:type="default" r:id="rId131"/>
          <w:footerReference w:type="even" r:id="rId132"/>
          <w:footerReference w:type="default" r:id="rId133"/>
          <w:endnotePr>
            <w:numFmt w:val="decimal"/>
          </w:endnotePr>
          <w:type w:val="continuous"/>
          <w:pgSz w:w="12240" w:h="15840" w:code="1"/>
          <w:pgMar w:top="1728" w:right="1440" w:bottom="1728" w:left="2160" w:header="1008" w:footer="1008" w:gutter="0"/>
          <w:paperSrc w:first="100" w:other="100"/>
          <w:pgNumType w:chapStyle="8"/>
          <w:cols w:space="720"/>
          <w:noEndnote/>
        </w:sectPr>
      </w:pPr>
    </w:p>
    <w:p w14:paraId="68D2F122" w14:textId="77777777" w:rsidR="0041037A" w:rsidRDefault="00792924" w:rsidP="007A3922">
      <w:pPr>
        <w:pStyle w:val="Heading3"/>
      </w:pPr>
      <w:bookmarkStart w:id="287" w:name="_Toc48573582"/>
      <w:bookmarkEnd w:id="285"/>
      <w:bookmarkEnd w:id="286"/>
      <w:r>
        <w:t>Hydraulic Structures</w:t>
      </w:r>
      <w:bookmarkEnd w:id="287"/>
    </w:p>
    <w:p w14:paraId="7F79A03B" w14:textId="77777777" w:rsidR="00792924" w:rsidRPr="00792924" w:rsidRDefault="00792924" w:rsidP="007A3922">
      <w:pPr>
        <w:pStyle w:val="Heading4"/>
      </w:pPr>
      <w:bookmarkStart w:id="288" w:name="_Toc48573583"/>
      <w:r>
        <w:t>Pipes</w:t>
      </w:r>
      <w:bookmarkEnd w:id="288"/>
    </w:p>
    <w:p w14:paraId="7804F370" w14:textId="676BF89A" w:rsidR="0041037A" w:rsidRPr="00686194" w:rsidRDefault="0041037A" w:rsidP="007A3922">
      <w:pPr>
        <w:pStyle w:val="BodyText"/>
      </w:pPr>
      <w:r w:rsidRPr="00686194">
        <w:t>The model user can specify a pipe or culvert between model segments (Berger and Wells, 1999) us</w:t>
      </w:r>
      <w:r w:rsidR="00792924" w:rsidRPr="00686194">
        <w:t>ing</w:t>
      </w:r>
      <w:r w:rsidRPr="00686194">
        <w:t xml:space="preserve"> a 1D, unsteady hydraulic model that computes the flow between the two linked segments.   The model computes the selective withdrawal outflow from the upstream segment with the model user</w:t>
      </w:r>
      <w:r w:rsidR="009C1B3E">
        <w:t>,</w:t>
      </w:r>
      <w:r w:rsidRPr="00686194">
        <w:t xml:space="preserve"> specifying whether the inflow to the downstream segment is treated as mixed over the depth, inflow depth is determined from inflow density, or inflow depth is specified between an upper and lower elevation.  The flow between an upstream segment and a downstream segment is shown in </w:t>
      </w:r>
      <w:r w:rsidR="003B7E39" w:rsidRPr="00686194">
        <w:fldChar w:fldCharType="begin"/>
      </w:r>
      <w:r w:rsidR="003B7E39" w:rsidRPr="00686194">
        <w:instrText xml:space="preserve"> REF _Ref532635579 \h  \* MERGEFORMAT </w:instrText>
      </w:r>
      <w:r w:rsidR="003B7E39" w:rsidRPr="00686194">
        <w:fldChar w:fldCharType="separate"/>
      </w:r>
      <w:r w:rsidR="00A95042" w:rsidRPr="00A95042">
        <w:rPr>
          <w:rStyle w:val="Figurehyperlink"/>
        </w:rPr>
        <w:t>Figure 34</w:t>
      </w:r>
      <w:r w:rsidR="003B7E39" w:rsidRPr="00686194">
        <w:fldChar w:fldCharType="end"/>
      </w:r>
      <w:r w:rsidRPr="00686194">
        <w:t>.</w:t>
      </w:r>
    </w:p>
    <w:bookmarkStart w:id="289" w:name="_Ref8801108"/>
    <w:p w14:paraId="70FC0134" w14:textId="77777777" w:rsidR="0041037A" w:rsidRPr="00B7030B" w:rsidRDefault="00E108E0" w:rsidP="00C012E8">
      <w:pPr>
        <w:pStyle w:val="Graph"/>
      </w:pPr>
      <w:r w:rsidRPr="00F749E5">
        <w:rPr>
          <w:noProof/>
          <w:bdr w:val="single" w:sz="2" w:space="0" w:color="auto"/>
        </w:rPr>
        <w:object w:dxaOrig="8715" w:dyaOrig="3855" w14:anchorId="07618678">
          <v:shape id="_x0000_i1212" type="#_x0000_t75" alt="" style="width:390.95pt;height:2in;mso-width-percent:0;mso-height-percent:0;mso-position-vertical-relative:line;mso-width-percent:0;mso-height-percent:0" o:ole="" o:allowoverlap="f" fillcolor="window">
            <v:imagedata r:id="rId134" o:title="" croptop="18115f"/>
          </v:shape>
          <o:OLEObject Type="Embed" ProgID="Word.Picture.8" ShapeID="_x0000_i1212" DrawAspect="Content" ObjectID="_1721314793" r:id="rId135"/>
        </w:object>
      </w:r>
      <w:bookmarkStart w:id="290" w:name="_Toc491053305"/>
      <w:bookmarkStart w:id="291" w:name="_Toc523896630"/>
      <w:r w:rsidR="0041037A" w:rsidRPr="00B7030B">
        <w:t xml:space="preserve"> </w:t>
      </w:r>
    </w:p>
    <w:p w14:paraId="0EC708ED" w14:textId="478D10DA" w:rsidR="0041037A" w:rsidRPr="00686194" w:rsidRDefault="0041037A" w:rsidP="00B6554A">
      <w:pPr>
        <w:pStyle w:val="Figurecaption"/>
      </w:pPr>
      <w:bookmarkStart w:id="292" w:name="_Ref532635579"/>
      <w:bookmarkStart w:id="293" w:name="_Toc48573746"/>
      <w:bookmarkEnd w:id="289"/>
      <w:r w:rsidRPr="00686194">
        <w:t xml:space="preserve">Figure </w:t>
      </w:r>
      <w:r w:rsidR="00000000">
        <w:fldChar w:fldCharType="begin"/>
      </w:r>
      <w:r w:rsidR="00000000">
        <w:instrText xml:space="preserve"> SEQ Figure \* ARABIC </w:instrText>
      </w:r>
      <w:r w:rsidR="00000000">
        <w:fldChar w:fldCharType="separate"/>
      </w:r>
      <w:r w:rsidR="00A95042">
        <w:rPr>
          <w:noProof/>
        </w:rPr>
        <w:t>34</w:t>
      </w:r>
      <w:r w:rsidR="00000000">
        <w:rPr>
          <w:noProof/>
        </w:rPr>
        <w:fldChar w:fldCharType="end"/>
      </w:r>
      <w:bookmarkEnd w:id="292"/>
      <w:r w:rsidRPr="00686194">
        <w:t>.  Schematic of linkage of model segments with a culvert.</w:t>
      </w:r>
      <w:bookmarkEnd w:id="290"/>
      <w:bookmarkEnd w:id="291"/>
      <w:bookmarkEnd w:id="293"/>
    </w:p>
    <w:p w14:paraId="04AE2845" w14:textId="77777777" w:rsidR="0041037A" w:rsidRPr="00686194" w:rsidRDefault="0041037A" w:rsidP="00B6554A">
      <w:pPr>
        <w:pStyle w:val="BodyText"/>
      </w:pPr>
      <w:r w:rsidRPr="00686194">
        <w:t>This model is only appropriate for simple piping systems that are not suddenly under a large hydraulic head.  The governing equations for computing the flow and the numerical solution technique are shown below.</w:t>
      </w:r>
    </w:p>
    <w:p w14:paraId="284B8D13" w14:textId="77777777" w:rsidR="0041037A" w:rsidRPr="00686194" w:rsidRDefault="0041037A" w:rsidP="00B6554A">
      <w:pPr>
        <w:pStyle w:val="BodyText"/>
      </w:pPr>
      <w:r w:rsidRPr="00686194">
        <w:t>The governing equations used to predict flow through culverts are the 1D, time-dependent conservation of momentum and continuity equations (Yen, 1973).</w:t>
      </w:r>
    </w:p>
    <w:p w14:paraId="756FD99B" w14:textId="3A0EE482" w:rsidR="0041037A" w:rsidRPr="00B7030B" w:rsidRDefault="0041037A" w:rsidP="008F3173">
      <w:pPr>
        <w:pStyle w:val="equation"/>
        <w:rPr>
          <w:rFonts w:asciiTheme="minorHAnsi" w:hAnsiTheme="minorHAnsi"/>
        </w:rPr>
      </w:pPr>
      <w:r w:rsidRPr="00B7030B">
        <w:rPr>
          <w:rFonts w:asciiTheme="minorHAnsi" w:hAnsiTheme="minorHAnsi"/>
        </w:rPr>
        <w:lastRenderedPageBreak/>
        <w:tab/>
      </w:r>
      <m:oMath>
        <m:f>
          <m:fPr>
            <m:ctrlPr>
              <w:rPr>
                <w:rFonts w:ascii="Cambria Math" w:hAnsiTheme="minorHAnsi"/>
                <w:i/>
              </w:rPr>
            </m:ctrlPr>
          </m:fPr>
          <m:num>
            <m:r>
              <w:rPr>
                <w:rFonts w:ascii="Cambria Math" w:hAnsiTheme="minorHAnsi"/>
              </w:rPr>
              <m:t>∂u</m:t>
            </m:r>
          </m:num>
          <m:den>
            <m:r>
              <w:rPr>
                <w:rFonts w:ascii="Cambria Math" w:hAnsiTheme="minorHAnsi"/>
              </w:rPr>
              <m:t>∂t</m:t>
            </m:r>
          </m:den>
        </m:f>
        <m:r>
          <w:rPr>
            <w:rFonts w:ascii="Cambria Math" w:hAnsiTheme="minorHAnsi"/>
          </w:rPr>
          <m:t>+u</m:t>
        </m:r>
        <m:f>
          <m:fPr>
            <m:ctrlPr>
              <w:rPr>
                <w:rFonts w:ascii="Cambria Math" w:hAnsiTheme="minorHAnsi"/>
                <w:i/>
              </w:rPr>
            </m:ctrlPr>
          </m:fPr>
          <m:num>
            <m:r>
              <w:rPr>
                <w:rFonts w:ascii="Cambria Math" w:hAnsiTheme="minorHAnsi"/>
              </w:rPr>
              <m:t>∂u</m:t>
            </m:r>
          </m:num>
          <m:den>
            <m:r>
              <w:rPr>
                <w:rFonts w:ascii="Cambria Math" w:hAnsiTheme="minorHAnsi"/>
              </w:rPr>
              <m:t>∂x</m:t>
            </m:r>
          </m:den>
        </m:f>
        <m:r>
          <w:rPr>
            <w:rFonts w:ascii="Cambria Math" w:hAnsiTheme="minorHAnsi"/>
          </w:rPr>
          <m:t>+g</m:t>
        </m:r>
        <m:func>
          <m:funcPr>
            <m:ctrlPr>
              <w:rPr>
                <w:rFonts w:ascii="Cambria Math" w:hAnsiTheme="minorHAnsi"/>
                <w:i/>
              </w:rPr>
            </m:ctrlPr>
          </m:funcPr>
          <m:fName>
            <m:r>
              <w:rPr>
                <w:rFonts w:ascii="Cambria Math" w:hAnsiTheme="minorHAnsi"/>
              </w:rPr>
              <m:t>cos</m:t>
            </m:r>
          </m:fName>
          <m:e>
            <m:r>
              <w:rPr>
                <w:rFonts w:ascii="Cambria Math" w:hAnsiTheme="minorHAnsi"/>
              </w:rPr>
              <m:t>φ</m:t>
            </m:r>
          </m:e>
        </m:func>
        <m:f>
          <m:fPr>
            <m:ctrlPr>
              <w:rPr>
                <w:rFonts w:ascii="Cambria Math" w:hAnsiTheme="minorHAnsi"/>
                <w:i/>
              </w:rPr>
            </m:ctrlPr>
          </m:fPr>
          <m:num>
            <m:r>
              <w:rPr>
                <w:rFonts w:ascii="Cambria Math" w:hAnsiTheme="minorHAnsi"/>
              </w:rPr>
              <m:t>∂</m:t>
            </m:r>
            <m:r>
              <w:rPr>
                <w:rFonts w:ascii="Cambria Math" w:hAnsi="Cambria Math" w:cs="Cambria Math"/>
              </w:rPr>
              <m:t>h</m:t>
            </m:r>
            <m:ctrlPr>
              <w:rPr>
                <w:rFonts w:ascii="Cambria Math" w:hAnsi="Cambria Math"/>
                <w:i/>
              </w:rPr>
            </m:ctrlPr>
          </m:num>
          <m:den>
            <m:r>
              <w:rPr>
                <w:rFonts w:ascii="Cambria Math" w:hAnsiTheme="minorHAnsi"/>
              </w:rPr>
              <m:t>∂x</m:t>
            </m:r>
          </m:den>
        </m:f>
        <m:r>
          <w:rPr>
            <w:rFonts w:ascii="Cambria Math" w:hAnsiTheme="minorHAnsi"/>
          </w:rPr>
          <m:t>-</m:t>
        </m:r>
        <m:r>
          <w:rPr>
            <w:rFonts w:ascii="Cambria Math" w:hAnsiTheme="minorHAnsi"/>
          </w:rPr>
          <m:t>g</m:t>
        </m:r>
        <m:d>
          <m:dPr>
            <m:ctrlPr>
              <w:rPr>
                <w:rFonts w:ascii="Cambria Math" w:hAnsiTheme="minorHAnsi"/>
                <w:i/>
              </w:rPr>
            </m:ctrlPr>
          </m:dPr>
          <m:e>
            <m:sSub>
              <m:sSubPr>
                <m:ctrlPr>
                  <w:rPr>
                    <w:rFonts w:ascii="Cambria Math" w:hAnsiTheme="minorHAnsi"/>
                    <w:i/>
                  </w:rPr>
                </m:ctrlPr>
              </m:sSubPr>
              <m:e>
                <m:r>
                  <w:rPr>
                    <w:rFonts w:ascii="Cambria Math" w:hAnsiTheme="minorHAnsi"/>
                  </w:rPr>
                  <m:t>S</m:t>
                </m:r>
              </m:e>
              <m:sub>
                <m:r>
                  <w:rPr>
                    <w:rFonts w:ascii="Cambria Math" w:hAnsiTheme="minorHAnsi"/>
                  </w:rPr>
                  <m:t>o</m:t>
                </m:r>
              </m:sub>
            </m:sSub>
            <m:r>
              <w:rPr>
                <w:rFonts w:ascii="Cambria Math" w:hAnsiTheme="minorHAnsi"/>
              </w:rPr>
              <m:t>-</m:t>
            </m:r>
            <m:sSub>
              <m:sSubPr>
                <m:ctrlPr>
                  <w:rPr>
                    <w:rFonts w:ascii="Cambria Math" w:hAnsiTheme="minorHAnsi"/>
                    <w:i/>
                  </w:rPr>
                </m:ctrlPr>
              </m:sSubPr>
              <m:e>
                <m:r>
                  <w:rPr>
                    <w:rFonts w:ascii="Cambria Math" w:hAnsiTheme="minorHAnsi"/>
                  </w:rPr>
                  <m:t>S</m:t>
                </m:r>
              </m:e>
              <m:sub>
                <m:r>
                  <w:rPr>
                    <w:rFonts w:ascii="Cambria Math" w:hAnsiTheme="minorHAnsi"/>
                  </w:rPr>
                  <m:t>f</m:t>
                </m:r>
              </m:sub>
            </m:sSub>
            <m:r>
              <w:rPr>
                <w:rFonts w:ascii="Cambria Math" w:hAnsiTheme="minorHAnsi"/>
              </w:rPr>
              <m:t>-</m:t>
            </m:r>
            <m:sSub>
              <m:sSubPr>
                <m:ctrlPr>
                  <w:rPr>
                    <w:rFonts w:ascii="Cambria Math" w:hAnsiTheme="minorHAnsi"/>
                    <w:i/>
                  </w:rPr>
                </m:ctrlPr>
              </m:sSubPr>
              <m:e>
                <m:r>
                  <w:rPr>
                    <w:rFonts w:ascii="Cambria Math" w:hAnsiTheme="minorHAnsi"/>
                  </w:rPr>
                  <m:t>S</m:t>
                </m:r>
              </m:e>
              <m:sub>
                <m:r>
                  <w:rPr>
                    <w:rFonts w:ascii="Cambria Math" w:hAnsiTheme="minorHAnsi"/>
                  </w:rPr>
                  <m:t>m</m:t>
                </m:r>
              </m:sub>
            </m:sSub>
            <m:ctrlPr>
              <w:rPr>
                <w:rFonts w:ascii="Cambria Math" w:hAnsi="Cambria Math"/>
                <w:i/>
              </w:rPr>
            </m:ctrlPr>
          </m:e>
        </m:d>
        <m:r>
          <w:rPr>
            <w:rFonts w:ascii="Cambria Math" w:hAnsiTheme="minorHAnsi"/>
          </w:rPr>
          <m:t>=0</m:t>
        </m:r>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143</w:t>
      </w:r>
      <w:r w:rsidR="00A41B27">
        <w:rPr>
          <w:rStyle w:val="EquationCaption"/>
          <w:rFonts w:asciiTheme="minorHAnsi" w:hAnsiTheme="minorHAnsi"/>
        </w:rPr>
        <w:fldChar w:fldCharType="end"/>
      </w:r>
      <w:r w:rsidRPr="00B7030B">
        <w:rPr>
          <w:rStyle w:val="EquationCaption"/>
          <w:rFonts w:asciiTheme="minorHAnsi" w:hAnsiTheme="minorHAnsi"/>
        </w:rPr>
        <w:t>)</w:t>
      </w:r>
    </w:p>
    <w:p w14:paraId="5EFC08FE" w14:textId="1D80BCC2" w:rsidR="0041037A" w:rsidRPr="00B7030B" w:rsidRDefault="0041037A" w:rsidP="008F3173">
      <w:pPr>
        <w:pStyle w:val="equation"/>
        <w:rPr>
          <w:rFonts w:asciiTheme="minorHAnsi" w:hAnsiTheme="minorHAnsi"/>
        </w:rPr>
      </w:pPr>
      <w:r w:rsidRPr="00B7030B">
        <w:rPr>
          <w:rFonts w:asciiTheme="minorHAnsi" w:hAnsiTheme="minorHAnsi"/>
        </w:rPr>
        <w:tab/>
      </w:r>
      <m:oMath>
        <m:f>
          <m:fPr>
            <m:ctrlPr>
              <w:rPr>
                <w:rFonts w:ascii="Cambria Math" w:hAnsiTheme="minorHAnsi"/>
                <w:i/>
              </w:rPr>
            </m:ctrlPr>
          </m:fPr>
          <m:num>
            <m:r>
              <w:rPr>
                <w:rFonts w:ascii="Cambria Math" w:hAnsiTheme="minorHAnsi"/>
              </w:rPr>
              <m:t>∂</m:t>
            </m:r>
            <m:r>
              <w:rPr>
                <w:rFonts w:ascii="Cambria Math" w:hAnsi="Cambria Math" w:cs="Cambria Math"/>
              </w:rPr>
              <m:t>h</m:t>
            </m:r>
            <m:ctrlPr>
              <w:rPr>
                <w:rFonts w:ascii="Cambria Math" w:hAnsi="Cambria Math"/>
                <w:i/>
              </w:rPr>
            </m:ctrlPr>
          </m:num>
          <m:den>
            <m:r>
              <w:rPr>
                <w:rFonts w:ascii="Cambria Math" w:hAnsiTheme="minorHAnsi"/>
              </w:rPr>
              <m:t>∂t</m:t>
            </m:r>
          </m:den>
        </m:f>
        <m:r>
          <w:rPr>
            <w:rFonts w:ascii="Cambria Math" w:hAnsiTheme="minorHAnsi"/>
          </w:rPr>
          <m:t>+u</m:t>
        </m:r>
        <m:f>
          <m:fPr>
            <m:ctrlPr>
              <w:rPr>
                <w:rFonts w:ascii="Cambria Math" w:hAnsiTheme="minorHAnsi"/>
                <w:i/>
              </w:rPr>
            </m:ctrlPr>
          </m:fPr>
          <m:num>
            <m:r>
              <w:rPr>
                <w:rFonts w:ascii="Cambria Math" w:hAnsiTheme="minorHAnsi"/>
              </w:rPr>
              <m:t>∂</m:t>
            </m:r>
            <m:r>
              <w:rPr>
                <w:rFonts w:ascii="Cambria Math" w:hAnsi="Cambria Math" w:cs="Cambria Math"/>
              </w:rPr>
              <m:t>h</m:t>
            </m:r>
            <m:ctrlPr>
              <w:rPr>
                <w:rFonts w:ascii="Cambria Math" w:hAnsi="Cambria Math"/>
                <w:i/>
              </w:rPr>
            </m:ctrlPr>
          </m:num>
          <m:den>
            <m:r>
              <w:rPr>
                <w:rFonts w:ascii="Cambria Math" w:hAnsiTheme="minorHAnsi"/>
              </w:rPr>
              <m:t>∂x</m:t>
            </m:r>
          </m:den>
        </m:f>
        <m:r>
          <w:rPr>
            <w:rFonts w:ascii="Cambria Math" w:hAnsiTheme="minorHAnsi"/>
          </w:rPr>
          <m:t>+</m:t>
        </m:r>
        <m:f>
          <m:fPr>
            <m:ctrlPr>
              <w:rPr>
                <w:rFonts w:ascii="Cambria Math" w:hAnsiTheme="minorHAnsi"/>
                <w:i/>
              </w:rPr>
            </m:ctrlPr>
          </m:fPr>
          <m:num>
            <m:r>
              <w:rPr>
                <w:rFonts w:ascii="Cambria Math" w:hAnsiTheme="minorHAnsi"/>
              </w:rPr>
              <m:t>A</m:t>
            </m:r>
          </m:num>
          <m:den>
            <m:r>
              <w:rPr>
                <w:rFonts w:ascii="Cambria Math" w:hAnsiTheme="minorHAnsi"/>
              </w:rPr>
              <m:t>T</m:t>
            </m:r>
          </m:den>
        </m:f>
        <m:f>
          <m:fPr>
            <m:ctrlPr>
              <w:rPr>
                <w:rFonts w:ascii="Cambria Math" w:hAnsiTheme="minorHAnsi"/>
                <w:i/>
              </w:rPr>
            </m:ctrlPr>
          </m:fPr>
          <m:num>
            <m:r>
              <w:rPr>
                <w:rFonts w:ascii="Cambria Math" w:hAnsiTheme="minorHAnsi"/>
              </w:rPr>
              <m:t>∂u</m:t>
            </m:r>
          </m:num>
          <m:den>
            <m:r>
              <w:rPr>
                <w:rFonts w:ascii="Cambria Math" w:hAnsiTheme="minorHAnsi"/>
              </w:rPr>
              <m:t>∂x</m:t>
            </m:r>
          </m:den>
        </m:f>
        <m:r>
          <w:rPr>
            <w:rFonts w:ascii="Cambria Math" w:hAnsiTheme="minorHAnsi"/>
          </w:rPr>
          <m:t>=0</m:t>
        </m:r>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144</w:t>
      </w:r>
      <w:r w:rsidR="00A41B27">
        <w:rPr>
          <w:rStyle w:val="EquationCaption"/>
          <w:rFonts w:asciiTheme="minorHAnsi" w:hAnsiTheme="minorHAnsi"/>
        </w:rPr>
        <w:fldChar w:fldCharType="end"/>
      </w:r>
      <w:r w:rsidRPr="00B7030B">
        <w:rPr>
          <w:rStyle w:val="EquationCaption"/>
          <w:rFonts w:asciiTheme="minorHAnsi" w:hAnsiTheme="minorHAnsi"/>
        </w:rPr>
        <w:t>)</w:t>
      </w:r>
    </w:p>
    <w:p w14:paraId="05F1D184" w14:textId="77777777" w:rsidR="0041037A" w:rsidRPr="00686194" w:rsidRDefault="0041037A" w:rsidP="00E95A3B">
      <w:pPr>
        <w:pStyle w:val="BodyText"/>
        <w:spacing w:after="0"/>
      </w:pPr>
      <w:r w:rsidRPr="00686194">
        <w:t>where:</w:t>
      </w:r>
    </w:p>
    <w:p w14:paraId="28FF753E" w14:textId="77777777" w:rsidR="0041037A" w:rsidRPr="00A87E55" w:rsidRDefault="0041037A" w:rsidP="00B6554A">
      <w:pPr>
        <w:pStyle w:val="variabledefinitionChar"/>
        <w:rPr>
          <w:vertAlign w:val="superscript"/>
        </w:rPr>
      </w:pPr>
      <w:r w:rsidRPr="00686194">
        <w:rPr>
          <w:i/>
          <w:iCs/>
        </w:rPr>
        <w:tab/>
        <w:t>u</w:t>
      </w:r>
      <w:r w:rsidRPr="00686194">
        <w:rPr>
          <w:i/>
          <w:iCs/>
        </w:rPr>
        <w:tab/>
      </w:r>
      <w:r w:rsidRPr="00686194">
        <w:t>=</w:t>
      </w:r>
      <w:r w:rsidRPr="00686194">
        <w:tab/>
        <w:t>velocity</w:t>
      </w:r>
      <w:r w:rsidRPr="00A87E55">
        <w:t xml:space="preserve">, </w:t>
      </w:r>
      <w:r w:rsidRPr="00127D1D">
        <w:t>m s</w:t>
      </w:r>
      <w:r w:rsidRPr="00127D1D">
        <w:rPr>
          <w:vertAlign w:val="superscript"/>
        </w:rPr>
        <w:t>-1</w:t>
      </w:r>
    </w:p>
    <w:p w14:paraId="6B419F84" w14:textId="77777777" w:rsidR="0041037A" w:rsidRPr="00686194" w:rsidRDefault="0041037A" w:rsidP="00B6554A">
      <w:pPr>
        <w:pStyle w:val="variabledefinitionChar"/>
      </w:pPr>
      <w:r w:rsidRPr="00686194">
        <w:rPr>
          <w:i/>
          <w:iCs/>
        </w:rPr>
        <w:tab/>
        <w:t>t</w:t>
      </w:r>
      <w:r w:rsidRPr="00686194">
        <w:rPr>
          <w:i/>
          <w:iCs/>
        </w:rPr>
        <w:tab/>
      </w:r>
      <w:r w:rsidRPr="00686194">
        <w:t>=</w:t>
      </w:r>
      <w:r w:rsidRPr="00686194">
        <w:tab/>
        <w:t xml:space="preserve">time, </w:t>
      </w:r>
      <w:r w:rsidRPr="00127D1D">
        <w:t>s</w:t>
      </w:r>
    </w:p>
    <w:p w14:paraId="4F917C8B" w14:textId="77777777" w:rsidR="0041037A" w:rsidRPr="00A87E55" w:rsidRDefault="0041037A" w:rsidP="00B6554A">
      <w:pPr>
        <w:pStyle w:val="variabledefinitionChar"/>
      </w:pPr>
      <w:r w:rsidRPr="00686194">
        <w:rPr>
          <w:i/>
          <w:iCs/>
        </w:rPr>
        <w:tab/>
        <w:t>h</w:t>
      </w:r>
      <w:r w:rsidRPr="00686194">
        <w:rPr>
          <w:i/>
          <w:iCs/>
        </w:rPr>
        <w:tab/>
      </w:r>
      <w:r w:rsidRPr="00686194">
        <w:t>=</w:t>
      </w:r>
      <w:r w:rsidRPr="00686194">
        <w:tab/>
        <w:t>piezometric head</w:t>
      </w:r>
      <w:r w:rsidRPr="00A87E55">
        <w:t xml:space="preserve">, </w:t>
      </w:r>
      <w:r w:rsidRPr="00127D1D">
        <w:t>m</w:t>
      </w:r>
    </w:p>
    <w:p w14:paraId="1B63C86D" w14:textId="77777777" w:rsidR="0041037A" w:rsidRPr="00127D1D" w:rsidRDefault="0041037A" w:rsidP="007552CD">
      <w:pPr>
        <w:pStyle w:val="variabledefinitionChar"/>
      </w:pPr>
      <w:r w:rsidRPr="00686194">
        <w:rPr>
          <w:i/>
          <w:iCs/>
        </w:rPr>
        <w:tab/>
        <w:t>g</w:t>
      </w:r>
      <w:r w:rsidRPr="00686194">
        <w:rPr>
          <w:i/>
          <w:iCs/>
        </w:rPr>
        <w:tab/>
      </w:r>
      <w:r w:rsidRPr="00686194">
        <w:t>=</w:t>
      </w:r>
      <w:r w:rsidRPr="00686194">
        <w:tab/>
        <w:t xml:space="preserve">gravitational acceleration, </w:t>
      </w:r>
      <w:r w:rsidRPr="00127D1D">
        <w:t>m</w:t>
      </w:r>
      <w:r w:rsidRPr="00127D1D">
        <w:rPr>
          <w:vertAlign w:val="superscript"/>
        </w:rPr>
        <w:t>2</w:t>
      </w:r>
      <w:r w:rsidRPr="00127D1D">
        <w:t xml:space="preserve"> s</w:t>
      </w:r>
      <w:r w:rsidRPr="00127D1D">
        <w:rPr>
          <w:vertAlign w:val="superscript"/>
        </w:rPr>
        <w:t>-1</w:t>
      </w:r>
    </w:p>
    <w:p w14:paraId="5E0CAE99" w14:textId="77777777" w:rsidR="0041037A" w:rsidRPr="00A87E55" w:rsidRDefault="0041037A" w:rsidP="007552CD">
      <w:pPr>
        <w:pStyle w:val="variabledefinitionChar"/>
      </w:pPr>
      <w:r w:rsidRPr="00686194">
        <w:rPr>
          <w:i/>
          <w:iCs/>
        </w:rPr>
        <w:tab/>
        <w:t>x</w:t>
      </w:r>
      <w:r w:rsidRPr="00686194">
        <w:rPr>
          <w:i/>
          <w:iCs/>
        </w:rPr>
        <w:tab/>
      </w:r>
      <w:r w:rsidRPr="00686194">
        <w:t>=</w:t>
      </w:r>
      <w:r w:rsidRPr="00686194">
        <w:tab/>
        <w:t>distance along axis of culvert</w:t>
      </w:r>
      <w:r w:rsidRPr="00A87E55">
        <w:t xml:space="preserve">, </w:t>
      </w:r>
      <w:r w:rsidRPr="00127D1D">
        <w:t>m</w:t>
      </w:r>
    </w:p>
    <w:p w14:paraId="27931BD8" w14:textId="77777777" w:rsidR="0041037A" w:rsidRPr="00A87E55" w:rsidRDefault="0041037A" w:rsidP="007552CD">
      <w:pPr>
        <w:pStyle w:val="variabledefinitionChar"/>
      </w:pPr>
      <w:r w:rsidRPr="00686194">
        <w:rPr>
          <w:i/>
          <w:iCs/>
        </w:rPr>
        <w:tab/>
        <w:t>A</w:t>
      </w:r>
      <w:r w:rsidRPr="00686194">
        <w:rPr>
          <w:i/>
          <w:iCs/>
        </w:rPr>
        <w:tab/>
      </w:r>
      <w:r w:rsidRPr="00686194">
        <w:t>=</w:t>
      </w:r>
      <w:r w:rsidRPr="00686194">
        <w:tab/>
        <w:t xml:space="preserve">cross-sectional area of culvert filled with water, </w:t>
      </w:r>
      <w:r w:rsidRPr="00127D1D">
        <w:t>m</w:t>
      </w:r>
      <w:r w:rsidRPr="00127D1D">
        <w:rPr>
          <w:vertAlign w:val="superscript"/>
        </w:rPr>
        <w:t>2</w:t>
      </w:r>
    </w:p>
    <w:p w14:paraId="519FF566" w14:textId="77777777" w:rsidR="0041037A" w:rsidRPr="00A87E55" w:rsidRDefault="0041037A" w:rsidP="007552CD">
      <w:pPr>
        <w:pStyle w:val="variabledefinitionChar"/>
      </w:pPr>
      <w:r w:rsidRPr="00686194">
        <w:rPr>
          <w:i/>
          <w:iCs/>
        </w:rPr>
        <w:tab/>
        <w:t>T</w:t>
      </w:r>
      <w:r w:rsidRPr="00686194">
        <w:rPr>
          <w:i/>
          <w:iCs/>
        </w:rPr>
        <w:tab/>
      </w:r>
      <w:r w:rsidRPr="00686194">
        <w:t>=</w:t>
      </w:r>
      <w:r w:rsidRPr="00686194">
        <w:tab/>
        <w:t xml:space="preserve">width of water level surface, </w:t>
      </w:r>
      <w:r w:rsidRPr="00127D1D">
        <w:t>m</w:t>
      </w:r>
    </w:p>
    <w:p w14:paraId="00963249" w14:textId="77777777" w:rsidR="0041037A" w:rsidRPr="00686194" w:rsidRDefault="0041037A" w:rsidP="007552CD">
      <w:pPr>
        <w:pStyle w:val="variabledefinitionChar"/>
      </w:pPr>
      <w:r w:rsidRPr="00686194">
        <w:rPr>
          <w:i/>
          <w:iCs/>
        </w:rPr>
        <w:tab/>
      </w:r>
      <w:r w:rsidRPr="00686194">
        <w:rPr>
          <w:i/>
          <w:iCs/>
        </w:rPr>
        <w:sym w:font="Symbol" w:char="F066"/>
      </w:r>
      <w:r w:rsidRPr="00686194">
        <w:rPr>
          <w:i/>
          <w:iCs/>
        </w:rPr>
        <w:tab/>
      </w:r>
      <w:r w:rsidRPr="00686194">
        <w:t>=</w:t>
      </w:r>
      <w:r w:rsidRPr="00686194">
        <w:tab/>
        <w:t>angle between culvert axis and horizontal</w:t>
      </w:r>
    </w:p>
    <w:p w14:paraId="1D13C109" w14:textId="77777777" w:rsidR="0041037A" w:rsidRPr="00686194" w:rsidRDefault="0041037A" w:rsidP="007552CD">
      <w:pPr>
        <w:pStyle w:val="variabledefinitionChar"/>
      </w:pPr>
      <w:r w:rsidRPr="00686194">
        <w:rPr>
          <w:i/>
          <w:iCs/>
        </w:rPr>
        <w:tab/>
        <w:t>S</w:t>
      </w:r>
      <w:r w:rsidRPr="00686194">
        <w:rPr>
          <w:i/>
          <w:iCs/>
          <w:vertAlign w:val="subscript"/>
        </w:rPr>
        <w:t>o</w:t>
      </w:r>
      <w:r w:rsidRPr="00686194">
        <w:rPr>
          <w:i/>
          <w:iCs/>
          <w:vertAlign w:val="subscript"/>
        </w:rPr>
        <w:tab/>
      </w:r>
      <w:r w:rsidRPr="00686194">
        <w:t>=</w:t>
      </w:r>
      <w:r w:rsidRPr="00686194">
        <w:tab/>
        <w:t>culvert slope</w:t>
      </w:r>
    </w:p>
    <w:p w14:paraId="19E137B0" w14:textId="77777777" w:rsidR="0041037A" w:rsidRPr="00686194" w:rsidRDefault="0041037A" w:rsidP="007552CD">
      <w:pPr>
        <w:pStyle w:val="variabledefinitionChar"/>
      </w:pPr>
      <w:r w:rsidRPr="00686194">
        <w:rPr>
          <w:i/>
          <w:iCs/>
        </w:rPr>
        <w:tab/>
        <w:t>S</w:t>
      </w:r>
      <w:r w:rsidRPr="00686194">
        <w:rPr>
          <w:i/>
          <w:iCs/>
          <w:vertAlign w:val="subscript"/>
        </w:rPr>
        <w:t>f</w:t>
      </w:r>
      <w:r w:rsidRPr="00686194">
        <w:rPr>
          <w:i/>
          <w:iCs/>
          <w:vertAlign w:val="subscript"/>
        </w:rPr>
        <w:tab/>
      </w:r>
      <w:r w:rsidRPr="00686194">
        <w:t>=</w:t>
      </w:r>
      <w:r w:rsidRPr="00686194">
        <w:tab/>
        <w:t>friction slope.</w:t>
      </w:r>
    </w:p>
    <w:p w14:paraId="70220981" w14:textId="77777777" w:rsidR="0041037A" w:rsidRPr="00686194" w:rsidRDefault="0041037A" w:rsidP="007552CD">
      <w:pPr>
        <w:pStyle w:val="variabledefinitionChar"/>
      </w:pPr>
      <w:r w:rsidRPr="00686194">
        <w:rPr>
          <w:i/>
          <w:iCs/>
        </w:rPr>
        <w:tab/>
      </w:r>
      <w:proofErr w:type="spellStart"/>
      <w:r w:rsidRPr="00686194">
        <w:rPr>
          <w:i/>
          <w:iCs/>
        </w:rPr>
        <w:t>S</w:t>
      </w:r>
      <w:r w:rsidRPr="00686194">
        <w:rPr>
          <w:i/>
          <w:iCs/>
          <w:vertAlign w:val="subscript"/>
        </w:rPr>
        <w:t>m</w:t>
      </w:r>
      <w:proofErr w:type="spellEnd"/>
      <w:r w:rsidRPr="00686194">
        <w:rPr>
          <w:i/>
          <w:iCs/>
          <w:vertAlign w:val="subscript"/>
        </w:rPr>
        <w:tab/>
      </w:r>
      <w:r w:rsidRPr="00686194">
        <w:t>=</w:t>
      </w:r>
      <w:r w:rsidRPr="00686194">
        <w:tab/>
        <w:t>minor loss slope</w:t>
      </w:r>
    </w:p>
    <w:p w14:paraId="64D382A6" w14:textId="77777777" w:rsidR="0041037A" w:rsidRPr="00686194" w:rsidRDefault="0041037A" w:rsidP="007552CD">
      <w:pPr>
        <w:pStyle w:val="BodyText2"/>
      </w:pPr>
    </w:p>
    <w:p w14:paraId="21480860" w14:textId="77777777" w:rsidR="0041037A" w:rsidRPr="00686194" w:rsidRDefault="0041037A" w:rsidP="007552CD">
      <w:pPr>
        <w:pStyle w:val="BodyText"/>
      </w:pPr>
      <w:r w:rsidRPr="00686194">
        <w:t xml:space="preserve">The friction slope </w:t>
      </w:r>
      <w:r w:rsidRPr="00686194">
        <w:rPr>
          <w:i/>
          <w:iCs/>
        </w:rPr>
        <w:t>S</w:t>
      </w:r>
      <w:r w:rsidRPr="00686194">
        <w:rPr>
          <w:i/>
          <w:iCs/>
          <w:vertAlign w:val="subscript"/>
        </w:rPr>
        <w:t>f</w:t>
      </w:r>
      <w:r w:rsidRPr="00686194">
        <w:rPr>
          <w:i/>
          <w:iCs/>
        </w:rPr>
        <w:t xml:space="preserve"> </w:t>
      </w:r>
      <w:r w:rsidRPr="00686194">
        <w:t>is estimated using the Manning formula:</w:t>
      </w:r>
    </w:p>
    <w:p w14:paraId="63761E32" w14:textId="4E195C13" w:rsidR="0041037A" w:rsidRPr="00B7030B" w:rsidRDefault="0041037A" w:rsidP="008F3173">
      <w:pPr>
        <w:pStyle w:val="equation"/>
        <w:rPr>
          <w:rFonts w:asciiTheme="minorHAnsi" w:hAnsiTheme="minorHAnsi"/>
        </w:rPr>
      </w:pPr>
      <w:r w:rsidRPr="00B7030B">
        <w:rPr>
          <w:rFonts w:asciiTheme="minorHAnsi" w:hAnsiTheme="minorHAnsi"/>
        </w:rPr>
        <w:tab/>
      </w:r>
      <m:oMath>
        <m:sSub>
          <m:sSubPr>
            <m:ctrlPr>
              <w:rPr>
                <w:rFonts w:ascii="Cambria Math" w:hAnsiTheme="minorHAnsi"/>
                <w:i/>
              </w:rPr>
            </m:ctrlPr>
          </m:sSubPr>
          <m:e>
            <m:r>
              <w:rPr>
                <w:rFonts w:ascii="Cambria Math" w:hAnsiTheme="minorHAnsi"/>
              </w:rPr>
              <m:t>S</m:t>
            </m:r>
          </m:e>
          <m:sub>
            <m:r>
              <w:rPr>
                <w:rFonts w:ascii="Cambria Math" w:hAnsiTheme="minorHAnsi"/>
              </w:rPr>
              <m:t>f</m:t>
            </m:r>
          </m:sub>
        </m:sSub>
        <m:r>
          <w:rPr>
            <w:rFonts w:ascii="Cambria Math" w:hAnsiTheme="minorHAnsi"/>
          </w:rPr>
          <m:t>=</m:t>
        </m:r>
        <m:f>
          <m:fPr>
            <m:ctrlPr>
              <w:rPr>
                <w:rFonts w:ascii="Cambria Math" w:hAnsiTheme="minorHAnsi"/>
                <w:i/>
              </w:rPr>
            </m:ctrlPr>
          </m:fPr>
          <m:num>
            <m:sSup>
              <m:sSupPr>
                <m:ctrlPr>
                  <w:rPr>
                    <w:rFonts w:ascii="Cambria Math" w:hAnsiTheme="minorHAnsi"/>
                    <w:i/>
                  </w:rPr>
                </m:ctrlPr>
              </m:sSupPr>
              <m:e>
                <m:r>
                  <w:rPr>
                    <w:rFonts w:ascii="Cambria Math" w:hAnsiTheme="minorHAnsi"/>
                  </w:rPr>
                  <m:t>n</m:t>
                </m:r>
              </m:e>
              <m:sup>
                <m:r>
                  <w:rPr>
                    <w:rFonts w:ascii="Cambria Math" w:hAnsiTheme="minorHAnsi"/>
                  </w:rPr>
                  <m:t>2</m:t>
                </m:r>
              </m:sup>
            </m:sSup>
          </m:num>
          <m:den>
            <m:sSup>
              <m:sSupPr>
                <m:ctrlPr>
                  <w:rPr>
                    <w:rFonts w:ascii="Cambria Math" w:hAnsiTheme="minorHAnsi"/>
                    <w:i/>
                  </w:rPr>
                </m:ctrlPr>
              </m:sSupPr>
              <m:e>
                <m:r>
                  <w:rPr>
                    <w:rFonts w:ascii="Cambria Math" w:hAnsiTheme="minorHAnsi"/>
                  </w:rPr>
                  <m:t>R</m:t>
                </m:r>
              </m:e>
              <m:sup>
                <m:f>
                  <m:fPr>
                    <m:type m:val="skw"/>
                    <m:ctrlPr>
                      <w:rPr>
                        <w:rFonts w:ascii="Cambria Math" w:hAnsiTheme="minorHAnsi"/>
                        <w:i/>
                      </w:rPr>
                    </m:ctrlPr>
                  </m:fPr>
                  <m:num>
                    <m:r>
                      <w:rPr>
                        <w:rFonts w:ascii="Cambria Math" w:hAnsiTheme="minorHAnsi"/>
                      </w:rPr>
                      <m:t>4</m:t>
                    </m:r>
                  </m:num>
                  <m:den>
                    <m:r>
                      <w:rPr>
                        <w:rFonts w:ascii="Cambria Math" w:hAnsiTheme="minorHAnsi"/>
                      </w:rPr>
                      <m:t>3</m:t>
                    </m:r>
                  </m:den>
                </m:f>
                <m:ctrlPr>
                  <w:rPr>
                    <w:rFonts w:ascii="Cambria Math" w:hAnsi="Cambria Math"/>
                    <w:i/>
                  </w:rPr>
                </m:ctrlPr>
              </m:sup>
            </m:sSup>
            <m:ctrlPr>
              <w:rPr>
                <w:rFonts w:ascii="Cambria Math" w:hAnsi="Cambria Math"/>
                <w:i/>
              </w:rPr>
            </m:ctrlPr>
          </m:den>
        </m:f>
        <m:r>
          <w:rPr>
            <w:rFonts w:ascii="Cambria Math" w:hAnsiTheme="minorHAnsi"/>
          </w:rPr>
          <m:t>u</m:t>
        </m:r>
        <m:d>
          <m:dPr>
            <m:begChr m:val="|"/>
            <m:endChr m:val="|"/>
            <m:ctrlPr>
              <w:rPr>
                <w:rFonts w:ascii="Cambria Math" w:hAnsiTheme="minorHAnsi"/>
                <w:i/>
              </w:rPr>
            </m:ctrlPr>
          </m:dPr>
          <m:e>
            <m:r>
              <w:rPr>
                <w:rFonts w:ascii="Cambria Math" w:hAnsiTheme="minorHAnsi"/>
              </w:rPr>
              <m:t>u</m:t>
            </m:r>
          </m:e>
        </m:d>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145</w:t>
      </w:r>
      <w:r w:rsidR="00A41B27">
        <w:rPr>
          <w:rStyle w:val="EquationCaption"/>
          <w:rFonts w:asciiTheme="minorHAnsi" w:hAnsiTheme="minorHAnsi"/>
        </w:rPr>
        <w:fldChar w:fldCharType="end"/>
      </w:r>
      <w:r w:rsidRPr="00B7030B">
        <w:rPr>
          <w:rStyle w:val="EquationCaption"/>
          <w:rFonts w:asciiTheme="minorHAnsi" w:hAnsiTheme="minorHAnsi"/>
        </w:rPr>
        <w:t>)</w:t>
      </w:r>
    </w:p>
    <w:p w14:paraId="45713D67" w14:textId="77777777" w:rsidR="0041037A" w:rsidRPr="00686194" w:rsidRDefault="0041037A" w:rsidP="00127D1D">
      <w:pPr>
        <w:pStyle w:val="where"/>
      </w:pPr>
      <w:r w:rsidRPr="00686194">
        <w:t>where:</w:t>
      </w:r>
    </w:p>
    <w:p w14:paraId="244D7F12" w14:textId="77777777" w:rsidR="0041037A" w:rsidRPr="00686194" w:rsidRDefault="0041037A" w:rsidP="007A3922">
      <w:pPr>
        <w:pStyle w:val="variabledefinitionChar"/>
      </w:pPr>
      <w:r w:rsidRPr="00686194">
        <w:tab/>
      </w:r>
      <m:oMath>
        <m:r>
          <w:rPr>
            <w:rFonts w:ascii="Cambria Math"/>
          </w:rPr>
          <m:t>n</m:t>
        </m:r>
      </m:oMath>
      <w:r w:rsidRPr="00686194">
        <w:tab/>
        <w:t>=</w:t>
      </w:r>
      <w:r w:rsidRPr="00686194">
        <w:tab/>
        <w:t>Mannings roughness factor</w:t>
      </w:r>
    </w:p>
    <w:p w14:paraId="4C10A989" w14:textId="77777777" w:rsidR="0041037A" w:rsidRPr="00686194" w:rsidRDefault="0041037A" w:rsidP="007A3922">
      <w:pPr>
        <w:pStyle w:val="variabledefinitionChar"/>
      </w:pPr>
      <w:r w:rsidRPr="00686194">
        <w:rPr>
          <w:i/>
          <w:iCs/>
        </w:rPr>
        <w:tab/>
        <w:t>R</w:t>
      </w:r>
      <w:r w:rsidRPr="00686194">
        <w:rPr>
          <w:i/>
          <w:iCs/>
        </w:rPr>
        <w:tab/>
      </w:r>
      <w:r w:rsidRPr="00686194">
        <w:t>=</w:t>
      </w:r>
      <w:r w:rsidRPr="00686194">
        <w:tab/>
        <w:t>hydraulic radius.</w:t>
      </w:r>
    </w:p>
    <w:p w14:paraId="3644B800" w14:textId="77777777" w:rsidR="0041037A" w:rsidRPr="00686194" w:rsidRDefault="0041037A" w:rsidP="00B6554A">
      <w:pPr>
        <w:pStyle w:val="BodyText2"/>
      </w:pPr>
    </w:p>
    <w:p w14:paraId="05539991" w14:textId="77777777" w:rsidR="0041037A" w:rsidRPr="00686194" w:rsidRDefault="0041037A" w:rsidP="00127D1D">
      <w:pPr>
        <w:pStyle w:val="BodyText"/>
        <w:spacing w:after="0"/>
      </w:pPr>
      <w:r w:rsidRPr="00686194">
        <w:t xml:space="preserve">Minor losses due to entrance configuration, gates, valves, and corners are accounted for in the minor loss term </w:t>
      </w:r>
      <w:proofErr w:type="spellStart"/>
      <w:r w:rsidRPr="00686194">
        <w:rPr>
          <w:rStyle w:val="Inlineequation"/>
          <w:rFonts w:asciiTheme="minorHAnsi" w:hAnsiTheme="minorHAnsi"/>
          <w:i/>
          <w:iCs/>
          <w:sz w:val="20"/>
          <w:szCs w:val="18"/>
        </w:rPr>
        <w:t>S</w:t>
      </w:r>
      <w:r w:rsidRPr="00686194">
        <w:rPr>
          <w:rStyle w:val="Inlineequation"/>
          <w:rFonts w:asciiTheme="minorHAnsi" w:hAnsiTheme="minorHAnsi"/>
          <w:i/>
          <w:iCs/>
          <w:sz w:val="20"/>
          <w:szCs w:val="18"/>
          <w:vertAlign w:val="subscript"/>
        </w:rPr>
        <w:t>m</w:t>
      </w:r>
      <w:proofErr w:type="spellEnd"/>
      <w:r w:rsidRPr="00686194">
        <w:rPr>
          <w:rStyle w:val="Inlineequation"/>
          <w:rFonts w:asciiTheme="minorHAnsi" w:hAnsiTheme="minorHAnsi"/>
          <w:i/>
          <w:iCs/>
          <w:sz w:val="20"/>
          <w:szCs w:val="18"/>
        </w:rPr>
        <w:t>:</w:t>
      </w:r>
    </w:p>
    <w:p w14:paraId="733700AD" w14:textId="04A9591D" w:rsidR="0041037A" w:rsidRPr="00B7030B" w:rsidRDefault="00000000" w:rsidP="00127D1D">
      <w:pPr>
        <w:pStyle w:val="equation"/>
        <w:spacing w:before="120"/>
        <w:jc w:val="right"/>
        <w:rPr>
          <w:rFonts w:asciiTheme="minorHAnsi" w:hAnsiTheme="minorHAnsi"/>
        </w:rPr>
      </w:pPr>
      <m:oMath>
        <m:sSub>
          <m:sSubPr>
            <m:ctrlPr>
              <w:rPr>
                <w:rFonts w:ascii="Cambria Math" w:hAnsiTheme="minorHAnsi"/>
                <w:i/>
              </w:rPr>
            </m:ctrlPr>
          </m:sSubPr>
          <m:e>
            <m:r>
              <w:rPr>
                <w:rFonts w:ascii="Cambria Math" w:hAnsiTheme="minorHAnsi"/>
              </w:rPr>
              <m:t>S</m:t>
            </m:r>
          </m:e>
          <m:sub>
            <m:r>
              <w:rPr>
                <w:rFonts w:ascii="Cambria Math" w:hAnsiTheme="minorHAnsi"/>
              </w:rPr>
              <m:t>m</m:t>
            </m:r>
          </m:sub>
        </m:sSub>
        <m:r>
          <w:rPr>
            <w:rFonts w:ascii="Cambria Math" w:hAnsiTheme="minorHAnsi"/>
          </w:rPr>
          <m:t>=</m:t>
        </m:r>
        <m:r>
          <w:rPr>
            <w:rFonts w:ascii="Cambria Math" w:hAnsiTheme="minorHAnsi"/>
          </w:rPr>
          <m:t>k</m:t>
        </m:r>
        <m:f>
          <m:fPr>
            <m:ctrlPr>
              <w:rPr>
                <w:rFonts w:ascii="Cambria Math" w:hAnsiTheme="minorHAnsi"/>
                <w:i/>
              </w:rPr>
            </m:ctrlPr>
          </m:fPr>
          <m:num>
            <m:r>
              <w:rPr>
                <w:rFonts w:ascii="Cambria Math" w:hAnsiTheme="minorHAnsi"/>
              </w:rPr>
              <m:t>u</m:t>
            </m:r>
            <m:d>
              <m:dPr>
                <m:begChr m:val="|"/>
                <m:endChr m:val="|"/>
                <m:ctrlPr>
                  <w:rPr>
                    <w:rFonts w:ascii="Cambria Math" w:hAnsiTheme="minorHAnsi"/>
                    <w:i/>
                  </w:rPr>
                </m:ctrlPr>
              </m:dPr>
              <m:e>
                <m:r>
                  <w:rPr>
                    <w:rFonts w:ascii="Cambria Math" w:hAnsiTheme="minorHAnsi"/>
                  </w:rPr>
                  <m:t>u</m:t>
                </m:r>
              </m:e>
            </m:d>
          </m:num>
          <m:den>
            <m:r>
              <w:rPr>
                <w:rFonts w:ascii="Cambria Math" w:hAnsiTheme="minorHAnsi"/>
              </w:rPr>
              <m:t>2</m:t>
            </m:r>
            <m:r>
              <w:rPr>
                <w:rFonts w:ascii="Cambria Math" w:hAnsiTheme="minorHAnsi"/>
              </w:rPr>
              <m:t>g</m:t>
            </m:r>
          </m:den>
        </m:f>
        <m:f>
          <m:fPr>
            <m:ctrlPr>
              <w:rPr>
                <w:rFonts w:ascii="Cambria Math" w:hAnsiTheme="minorHAnsi"/>
                <w:i/>
              </w:rPr>
            </m:ctrlPr>
          </m:fPr>
          <m:num>
            <m:r>
              <w:rPr>
                <w:rFonts w:ascii="Cambria Math" w:hAnsiTheme="minorHAnsi"/>
              </w:rPr>
              <m:t>1</m:t>
            </m:r>
          </m:num>
          <m:den>
            <m:r>
              <w:rPr>
                <w:rFonts w:ascii="Cambria Math" w:hAnsiTheme="minorHAnsi"/>
              </w:rPr>
              <m:t>L</m:t>
            </m:r>
          </m:den>
        </m:f>
      </m:oMath>
      <w:r w:rsidR="0041037A" w:rsidRPr="00B7030B">
        <w:rPr>
          <w:rFonts w:asciiTheme="minorHAnsi" w:hAnsiTheme="minorHAnsi"/>
        </w:rPr>
        <w:tab/>
      </w:r>
      <w:r w:rsidR="0041037A"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146</w:t>
      </w:r>
      <w:r w:rsidR="00A41B27">
        <w:rPr>
          <w:rStyle w:val="EquationCaption"/>
          <w:rFonts w:asciiTheme="minorHAnsi" w:hAnsiTheme="minorHAnsi"/>
        </w:rPr>
        <w:fldChar w:fldCharType="end"/>
      </w:r>
      <w:r w:rsidR="0041037A" w:rsidRPr="00B7030B">
        <w:rPr>
          <w:rStyle w:val="EquationCaption"/>
          <w:rFonts w:asciiTheme="minorHAnsi" w:hAnsiTheme="minorHAnsi"/>
        </w:rPr>
        <w:t>)</w:t>
      </w:r>
    </w:p>
    <w:p w14:paraId="2021E51C" w14:textId="77777777" w:rsidR="0041037A" w:rsidRPr="00686194" w:rsidRDefault="0041037A" w:rsidP="00E95A3B">
      <w:pPr>
        <w:pStyle w:val="BodyText"/>
        <w:spacing w:after="120"/>
      </w:pPr>
      <w:r w:rsidRPr="00686194">
        <w:t>where:</w:t>
      </w:r>
    </w:p>
    <w:p w14:paraId="4F5F2B2D" w14:textId="77777777" w:rsidR="0041037A" w:rsidRPr="00686194" w:rsidRDefault="0041037A" w:rsidP="007A3922">
      <w:pPr>
        <w:pStyle w:val="variabledefinitionChar"/>
      </w:pPr>
      <w:r w:rsidRPr="00686194">
        <w:tab/>
      </w:r>
      <w:r w:rsidRPr="00686194">
        <w:rPr>
          <w:i/>
          <w:iCs/>
        </w:rPr>
        <w:t>k</w:t>
      </w:r>
      <w:r w:rsidRPr="00686194">
        <w:tab/>
        <w:t>=</w:t>
      </w:r>
      <w:r w:rsidRPr="00686194">
        <w:tab/>
        <w:t>sum of minor loss coefficients</w:t>
      </w:r>
    </w:p>
    <w:p w14:paraId="546C8BBA" w14:textId="10BEF3A2" w:rsidR="00E95A3B" w:rsidRPr="00E95A3B" w:rsidRDefault="0041037A" w:rsidP="00E95A3B">
      <w:pPr>
        <w:pStyle w:val="variabledefinitionChar"/>
        <w:spacing w:after="120"/>
      </w:pPr>
      <w:r w:rsidRPr="00686194">
        <w:tab/>
      </w:r>
      <w:r w:rsidRPr="00686194">
        <w:rPr>
          <w:i/>
          <w:iCs/>
        </w:rPr>
        <w:t>L</w:t>
      </w:r>
      <w:r w:rsidRPr="00686194">
        <w:tab/>
        <w:t>=</w:t>
      </w:r>
      <w:r w:rsidRPr="00686194">
        <w:tab/>
        <w:t>length</w:t>
      </w:r>
    </w:p>
    <w:p w14:paraId="273A3467" w14:textId="2D314539" w:rsidR="0041037A" w:rsidRPr="00B7030B" w:rsidRDefault="0041037A" w:rsidP="00B6554A">
      <w:pPr>
        <w:pStyle w:val="BodyText"/>
      </w:pPr>
      <w:r w:rsidRPr="00686194">
        <w:t xml:space="preserve">Pressurized or full culvert flow is modeled assuming a fictitious water surface width called a </w:t>
      </w:r>
      <w:proofErr w:type="spellStart"/>
      <w:r w:rsidRPr="00686194">
        <w:t>Preissmann</w:t>
      </w:r>
      <w:proofErr w:type="spellEnd"/>
      <w:r w:rsidRPr="00686194">
        <w:t xml:space="preserve"> slot (Yen, 1986).  If the culvert is full, the surface width </w:t>
      </w:r>
      <w:r w:rsidRPr="00686194">
        <w:rPr>
          <w:i/>
          <w:iCs/>
        </w:rPr>
        <w:t>T</w:t>
      </w:r>
      <w:r w:rsidRPr="00686194">
        <w:t xml:space="preserve"> is zero</w:t>
      </w:r>
      <w:r w:rsidR="00D510DC">
        <w:t>,</w:t>
      </w:r>
      <w:r w:rsidRPr="00686194">
        <w:t xml:space="preserve"> and the governing equations become singular.  Using a </w:t>
      </w:r>
      <w:proofErr w:type="spellStart"/>
      <w:r w:rsidRPr="00686194">
        <w:t>Preissmann</w:t>
      </w:r>
      <w:proofErr w:type="spellEnd"/>
      <w:r w:rsidRPr="00686194">
        <w:t xml:space="preserve"> slot avoids having to switch between the open channel and pressurized flow equations.  The slot must be narrow enough to minimize error in the mass and momentum balance but large enough to maintain numerical stability when solving the open</w:t>
      </w:r>
      <w:r w:rsidRPr="00686194">
        <w:rPr>
          <w:szCs w:val="18"/>
        </w:rPr>
        <w:t xml:space="preserve"> channel St. </w:t>
      </w:r>
      <w:proofErr w:type="spellStart"/>
      <w:r w:rsidRPr="00686194">
        <w:rPr>
          <w:szCs w:val="18"/>
        </w:rPr>
        <w:t>Venant</w:t>
      </w:r>
      <w:proofErr w:type="spellEnd"/>
      <w:r w:rsidRPr="00686194">
        <w:rPr>
          <w:szCs w:val="18"/>
        </w:rPr>
        <w:t xml:space="preserve"> equations.  A top </w:t>
      </w:r>
      <w:r w:rsidR="00D510DC" w:rsidRPr="00686194">
        <w:rPr>
          <w:szCs w:val="18"/>
        </w:rPr>
        <w:t xml:space="preserve">diameter </w:t>
      </w:r>
      <w:r w:rsidRPr="00686194">
        <w:rPr>
          <w:szCs w:val="18"/>
        </w:rPr>
        <w:t>width of 0.5% is assumed for culverts flowing full.</w:t>
      </w:r>
    </w:p>
    <w:p w14:paraId="7EF91953" w14:textId="563963B6" w:rsidR="0041037A" w:rsidRPr="00127D1D" w:rsidRDefault="0041037A" w:rsidP="00127D1D">
      <w:pPr>
        <w:pStyle w:val="where"/>
        <w:rPr>
          <w:b/>
          <w:bCs/>
        </w:rPr>
      </w:pPr>
      <w:r w:rsidRPr="00127D1D">
        <w:rPr>
          <w:b/>
          <w:bCs/>
        </w:rPr>
        <w:t xml:space="preserve">The advantages of using a </w:t>
      </w:r>
      <w:proofErr w:type="spellStart"/>
      <w:r w:rsidRPr="00127D1D">
        <w:rPr>
          <w:b/>
          <w:bCs/>
        </w:rPr>
        <w:t>Preissmann</w:t>
      </w:r>
      <w:proofErr w:type="spellEnd"/>
      <w:r w:rsidRPr="00127D1D">
        <w:rPr>
          <w:b/>
          <w:bCs/>
        </w:rPr>
        <w:t xml:space="preserve"> slot </w:t>
      </w:r>
      <w:r w:rsidR="00D510DC" w:rsidRPr="00127D1D">
        <w:rPr>
          <w:b/>
          <w:bCs/>
        </w:rPr>
        <w:t xml:space="preserve">include the following </w:t>
      </w:r>
      <w:r w:rsidRPr="00127D1D">
        <w:rPr>
          <w:b/>
          <w:bCs/>
        </w:rPr>
        <w:t>(Yen, 1986):</w:t>
      </w:r>
    </w:p>
    <w:p w14:paraId="354D710D" w14:textId="23CA4BDE" w:rsidR="0041037A" w:rsidRPr="00686194" w:rsidRDefault="00D510DC" w:rsidP="005406E8">
      <w:pPr>
        <w:pStyle w:val="Numberedlist"/>
        <w:numPr>
          <w:ilvl w:val="1"/>
          <w:numId w:val="50"/>
        </w:numPr>
        <w:spacing w:after="120"/>
        <w:jc w:val="left"/>
      </w:pPr>
      <w:r w:rsidRPr="00686194">
        <w:t xml:space="preserve">Uses </w:t>
      </w:r>
      <w:r w:rsidR="0041037A" w:rsidRPr="00686194">
        <w:t>only Saint-</w:t>
      </w:r>
      <w:proofErr w:type="spellStart"/>
      <w:r w:rsidR="0041037A" w:rsidRPr="00686194">
        <w:t>Venant</w:t>
      </w:r>
      <w:proofErr w:type="spellEnd"/>
      <w:r w:rsidR="0041037A" w:rsidRPr="00686194">
        <w:t xml:space="preserve"> equations and avoids switching between the surcharge equation and open-channel flow equations</w:t>
      </w:r>
      <w:r>
        <w:t>,</w:t>
      </w:r>
      <w:r w:rsidR="0041037A" w:rsidRPr="00686194">
        <w:t xml:space="preserve"> and avoids the associated separate treatment of the boundary conditions</w:t>
      </w:r>
    </w:p>
    <w:p w14:paraId="76F6C8C6" w14:textId="22CD59BF" w:rsidR="0041037A" w:rsidRPr="00686194" w:rsidRDefault="00D510DC" w:rsidP="005406E8">
      <w:pPr>
        <w:pStyle w:val="Numberedlist"/>
        <w:numPr>
          <w:ilvl w:val="1"/>
          <w:numId w:val="50"/>
        </w:numPr>
        <w:spacing w:after="120"/>
        <w:jc w:val="left"/>
      </w:pPr>
      <w:r w:rsidRPr="00686194">
        <w:t xml:space="preserve">No </w:t>
      </w:r>
      <w:r w:rsidR="0041037A" w:rsidRPr="00686194">
        <w:t>need to define surcharge criteria</w:t>
      </w:r>
    </w:p>
    <w:p w14:paraId="748157F3" w14:textId="72B32C4F" w:rsidR="0041037A" w:rsidRPr="00686194" w:rsidRDefault="00D510DC" w:rsidP="005406E8">
      <w:pPr>
        <w:pStyle w:val="Numberedlist"/>
        <w:numPr>
          <w:ilvl w:val="1"/>
          <w:numId w:val="50"/>
        </w:numPr>
        <w:spacing w:after="120"/>
        <w:jc w:val="left"/>
      </w:pPr>
      <w:r w:rsidRPr="00686194">
        <w:lastRenderedPageBreak/>
        <w:t xml:space="preserve">Not </w:t>
      </w:r>
      <w:r w:rsidR="0041037A" w:rsidRPr="00686194">
        <w:t>necessary to keep inventory of pipes that are surcharged at different times</w:t>
      </w:r>
    </w:p>
    <w:p w14:paraId="21180794" w14:textId="3152CB63" w:rsidR="0041037A" w:rsidRPr="00686194" w:rsidRDefault="00D510DC" w:rsidP="005406E8">
      <w:pPr>
        <w:pStyle w:val="Numberedlist"/>
        <w:numPr>
          <w:ilvl w:val="1"/>
          <w:numId w:val="50"/>
        </w:numPr>
        <w:spacing w:after="120"/>
        <w:jc w:val="left"/>
      </w:pPr>
      <w:r w:rsidRPr="00686194">
        <w:t xml:space="preserve">Permits </w:t>
      </w:r>
      <w:r w:rsidR="0041037A" w:rsidRPr="00686194">
        <w:t>the flow transition to progress computationally reach by reach in a sewer, as in the open-channel case, and hence can account for the situation when only part of the length of pipe is full</w:t>
      </w:r>
    </w:p>
    <w:p w14:paraId="31E78DCF" w14:textId="5051686F" w:rsidR="0041037A" w:rsidRPr="00686194" w:rsidRDefault="00D510DC" w:rsidP="005406E8">
      <w:pPr>
        <w:pStyle w:val="Numberedlist"/>
        <w:numPr>
          <w:ilvl w:val="1"/>
          <w:numId w:val="50"/>
        </w:numPr>
        <w:spacing w:after="120"/>
        <w:jc w:val="left"/>
      </w:pPr>
      <w:r w:rsidRPr="00686194">
        <w:t xml:space="preserve">Requires </w:t>
      </w:r>
      <w:r w:rsidR="0041037A" w:rsidRPr="00686194">
        <w:t>few additional assumptions than the standard approach to achieve numerical stability</w:t>
      </w:r>
    </w:p>
    <w:p w14:paraId="52ED9E92" w14:textId="41273D02" w:rsidR="0041037A" w:rsidRPr="00686194" w:rsidRDefault="00D510DC" w:rsidP="00127D1D">
      <w:pPr>
        <w:pStyle w:val="Numberedlist"/>
        <w:numPr>
          <w:ilvl w:val="1"/>
          <w:numId w:val="50"/>
        </w:numPr>
        <w:spacing w:after="240"/>
        <w:jc w:val="left"/>
      </w:pPr>
      <w:r w:rsidRPr="00686194">
        <w:t xml:space="preserve">Simpler </w:t>
      </w:r>
      <w:r w:rsidR="0041037A" w:rsidRPr="00686194">
        <w:t>to program</w:t>
      </w:r>
    </w:p>
    <w:p w14:paraId="00E923A8" w14:textId="6C6F8302" w:rsidR="0041037A" w:rsidRPr="00127D1D" w:rsidRDefault="000435CC" w:rsidP="00127D1D">
      <w:pPr>
        <w:pStyle w:val="where"/>
        <w:rPr>
          <w:b/>
          <w:bCs/>
        </w:rPr>
      </w:pPr>
      <w:r w:rsidRPr="00127D1D">
        <w:rPr>
          <w:b/>
          <w:bCs/>
        </w:rPr>
        <w:t>D</w:t>
      </w:r>
      <w:r w:rsidR="0041037A" w:rsidRPr="00127D1D">
        <w:rPr>
          <w:b/>
          <w:bCs/>
        </w:rPr>
        <w:t xml:space="preserve">isadvantages </w:t>
      </w:r>
      <w:r w:rsidRPr="00127D1D">
        <w:rPr>
          <w:b/>
          <w:bCs/>
        </w:rPr>
        <w:t>include the following:</w:t>
      </w:r>
    </w:p>
    <w:p w14:paraId="0B0984A1" w14:textId="44DC4174" w:rsidR="0041037A" w:rsidRPr="00686194" w:rsidRDefault="000435CC" w:rsidP="005406E8">
      <w:pPr>
        <w:pStyle w:val="Numberedlist"/>
        <w:numPr>
          <w:ilvl w:val="1"/>
          <w:numId w:val="39"/>
        </w:numPr>
        <w:spacing w:after="120"/>
      </w:pPr>
      <w:r w:rsidRPr="00686194">
        <w:t>Introduces a potential accuracy problem in the mass and momentum balance of the flow if the slot is too wide, and stability problems if it is too narrow</w:t>
      </w:r>
    </w:p>
    <w:p w14:paraId="0731C87E" w14:textId="5740C6EA" w:rsidR="0041037A" w:rsidRPr="00686194" w:rsidRDefault="000435CC" w:rsidP="005406E8">
      <w:pPr>
        <w:pStyle w:val="Numberedlist"/>
        <w:numPr>
          <w:ilvl w:val="1"/>
          <w:numId w:val="39"/>
        </w:numPr>
        <w:spacing w:after="120"/>
      </w:pPr>
      <w:r w:rsidRPr="00686194">
        <w:t xml:space="preserve">Requires computation of two equations (continuity and </w:t>
      </w:r>
      <w:r w:rsidR="0041037A" w:rsidRPr="00686194">
        <w:t>momentum) for each reach of the sewer when the sewer is full surcharged, whereas in the standard surcharge computation only one equation is applied to the entire length of the sewer</w:t>
      </w:r>
    </w:p>
    <w:p w14:paraId="467B0A31" w14:textId="01229F9C" w:rsidR="0041037A" w:rsidRPr="00686194" w:rsidRDefault="000435CC" w:rsidP="005406E8">
      <w:pPr>
        <w:pStyle w:val="Numberedlist"/>
        <w:numPr>
          <w:ilvl w:val="1"/>
          <w:numId w:val="39"/>
        </w:numPr>
        <w:spacing w:after="120"/>
      </w:pPr>
      <w:r w:rsidRPr="00686194">
        <w:t>Hypothetical rather than real</w:t>
      </w:r>
    </w:p>
    <w:p w14:paraId="7942CB0F" w14:textId="77777777" w:rsidR="0041037A" w:rsidRPr="00686194" w:rsidRDefault="0041037A" w:rsidP="007552CD">
      <w:pPr>
        <w:pStyle w:val="BodyText"/>
      </w:pPr>
      <w:r w:rsidRPr="00686194">
        <w:t xml:space="preserve">The </w:t>
      </w:r>
      <w:proofErr w:type="spellStart"/>
      <w:r w:rsidRPr="00686194">
        <w:t>Preissmann</w:t>
      </w:r>
      <w:proofErr w:type="spellEnd"/>
      <w:r w:rsidRPr="00686194">
        <w:t xml:space="preserve"> slot concept has been applied to other models for surcharged flow including the model described by Abbot (1982) and SWMM EXTRAN (</w:t>
      </w:r>
      <w:proofErr w:type="spellStart"/>
      <w:r w:rsidRPr="00686194">
        <w:t>Roesner</w:t>
      </w:r>
      <w:proofErr w:type="spellEnd"/>
      <w:r w:rsidRPr="00686194">
        <w:t xml:space="preserve"> et al. 1988). </w:t>
      </w:r>
    </w:p>
    <w:p w14:paraId="1274EB19" w14:textId="77777777" w:rsidR="0041037A" w:rsidRPr="00686194" w:rsidRDefault="0041037A" w:rsidP="007552CD">
      <w:pPr>
        <w:pStyle w:val="BodyText"/>
      </w:pPr>
      <w:r w:rsidRPr="00686194">
        <w:t>The boundary condition used for solving the governing equations is the head or water level at each end of the culvert.  However, if the water level at the downstream end of the culvert is less than the critical depth, the critical depth is used.  Momentum is not transferred between model segments and the culverts.  Initial conditions are the calculated velocities and heads at the previous time step.</w:t>
      </w:r>
    </w:p>
    <w:p w14:paraId="2A6BE03F" w14:textId="5038F2A3" w:rsidR="0041037A" w:rsidRPr="00686194" w:rsidRDefault="0041037A" w:rsidP="007552CD">
      <w:pPr>
        <w:pStyle w:val="BodyText"/>
      </w:pPr>
      <w:r w:rsidRPr="00686194">
        <w:t>The governing equations cannot be solved analytically</w:t>
      </w:r>
      <w:r w:rsidR="000435CC">
        <w:t>,</w:t>
      </w:r>
      <w:r w:rsidRPr="00686194">
        <w:t xml:space="preserve"> and an implicit finite difference scheme is used to approximate the solution.  The solution method employs the “leap-frog scheme</w:t>
      </w:r>
      <w:r w:rsidR="000435CC">
        <w:t>,</w:t>
      </w:r>
      <w:r w:rsidRPr="00686194">
        <w:t>” which calculates the head and velocity at alternating computational nodes (Anderson, et. al., 1984).  The finite difference forms of the continuity and momentum equations are</w:t>
      </w:r>
    </w:p>
    <w:p w14:paraId="07869347" w14:textId="10C1E45F" w:rsidR="0041037A" w:rsidRPr="00B7030B" w:rsidRDefault="0041037A" w:rsidP="008F3173">
      <w:pPr>
        <w:pStyle w:val="equation"/>
        <w:rPr>
          <w:rFonts w:asciiTheme="minorHAnsi" w:hAnsiTheme="minorHAnsi"/>
        </w:rPr>
      </w:pPr>
      <w:r w:rsidRPr="00B7030B">
        <w:rPr>
          <w:rFonts w:asciiTheme="minorHAnsi" w:hAnsiTheme="minorHAnsi"/>
        </w:rPr>
        <w:tab/>
      </w:r>
      <m:oMath>
        <m:r>
          <w:rPr>
            <w:rFonts w:ascii="Cambria Math" w:hAnsiTheme="minorHAnsi"/>
          </w:rPr>
          <m:t>0=</m:t>
        </m:r>
        <m:f>
          <m:fPr>
            <m:ctrlPr>
              <w:rPr>
                <w:rFonts w:ascii="Cambria Math" w:hAnsi="Cambria Math"/>
                <w:i/>
              </w:rPr>
            </m:ctrlPr>
          </m:fPr>
          <m:num>
            <m:sSubSup>
              <m:sSubSupPr>
                <m:ctrlPr>
                  <w:rPr>
                    <w:rFonts w:ascii="Cambria Math" w:hAnsi="Cambria Math"/>
                    <w:i/>
                  </w:rPr>
                </m:ctrlPr>
              </m:sSubSupPr>
              <m:e>
                <m:r>
                  <w:rPr>
                    <w:rFonts w:ascii="Cambria Math" w:hAnsi="Cambria Math" w:cs="Cambria Math"/>
                  </w:rPr>
                  <m:t>h</m:t>
                </m:r>
              </m:e>
              <m:sub>
                <m:r>
                  <w:rPr>
                    <w:rFonts w:ascii="Cambria Math" w:hAnsiTheme="minorHAnsi"/>
                  </w:rPr>
                  <m:t>i</m:t>
                </m:r>
                <m:ctrlPr>
                  <w:rPr>
                    <w:rFonts w:ascii="Cambria Math" w:hAnsiTheme="minorHAnsi"/>
                    <w:i/>
                  </w:rPr>
                </m:ctrlPr>
              </m:sub>
              <m:sup>
                <m:r>
                  <w:rPr>
                    <w:rFonts w:ascii="Cambria Math" w:hAnsiTheme="minorHAnsi"/>
                  </w:rPr>
                  <m:t>n+1</m:t>
                </m:r>
                <m:ctrlPr>
                  <w:rPr>
                    <w:rFonts w:ascii="Cambria Math" w:hAnsiTheme="minorHAnsi"/>
                    <w:i/>
                  </w:rPr>
                </m:ctrlPr>
              </m:sup>
            </m:sSubSup>
            <m:r>
              <w:rPr>
                <w:rFonts w:ascii="Cambria Math" w:hAnsiTheme="minorHAnsi"/>
              </w:rPr>
              <m:t>-</m:t>
            </m:r>
            <m:sSubSup>
              <m:sSubSupPr>
                <m:ctrlPr>
                  <w:rPr>
                    <w:rFonts w:ascii="Cambria Math" w:hAnsi="Cambria Math"/>
                    <w:i/>
                  </w:rPr>
                </m:ctrlPr>
              </m:sSubSupPr>
              <m:e>
                <m:r>
                  <w:rPr>
                    <w:rFonts w:ascii="Cambria Math" w:hAnsi="Cambria Math" w:cs="Cambria Math"/>
                  </w:rPr>
                  <m:t>h</m:t>
                </m:r>
              </m:e>
              <m:sub>
                <m:r>
                  <w:rPr>
                    <w:rFonts w:ascii="Cambria Math" w:hAnsiTheme="minorHAnsi"/>
                  </w:rPr>
                  <m:t>i</m:t>
                </m:r>
                <m:ctrlPr>
                  <w:rPr>
                    <w:rFonts w:ascii="Cambria Math" w:hAnsiTheme="minorHAnsi"/>
                    <w:i/>
                  </w:rPr>
                </m:ctrlPr>
              </m:sub>
              <m:sup>
                <m:r>
                  <w:rPr>
                    <w:rFonts w:ascii="Cambria Math" w:hAnsiTheme="minorHAnsi"/>
                  </w:rPr>
                  <m:t>n</m:t>
                </m:r>
                <m:ctrlPr>
                  <w:rPr>
                    <w:rFonts w:ascii="Cambria Math" w:hAnsiTheme="minorHAnsi"/>
                    <w:i/>
                  </w:rPr>
                </m:ctrlPr>
              </m:sup>
            </m:sSubSup>
          </m:num>
          <m:den>
            <m:r>
              <w:rPr>
                <w:rFonts w:ascii="Cambria Math" w:hAnsiTheme="minorHAnsi"/>
              </w:rPr>
              <m:t>Δt</m:t>
            </m:r>
            <m:ctrlPr>
              <w:rPr>
                <w:rFonts w:ascii="Cambria Math" w:hAnsiTheme="minorHAnsi"/>
                <w:i/>
              </w:rPr>
            </m:ctrlPr>
          </m:den>
        </m:f>
        <m:r>
          <w:rPr>
            <w:rFonts w:ascii="Cambria Math" w:hAnsiTheme="minorHAnsi"/>
          </w:rPr>
          <m:t>+θ</m:t>
        </m:r>
        <m:sSubSup>
          <m:sSubSupPr>
            <m:ctrlPr>
              <w:rPr>
                <w:rFonts w:ascii="Cambria Math" w:hAnsiTheme="minorHAnsi"/>
                <w:i/>
              </w:rPr>
            </m:ctrlPr>
          </m:sSubSupPr>
          <m:e>
            <m:r>
              <w:rPr>
                <w:rFonts w:ascii="Cambria Math" w:hAnsiTheme="minorHAnsi"/>
              </w:rPr>
              <m:t>u</m:t>
            </m:r>
          </m:e>
          <m:sub>
            <m:r>
              <w:rPr>
                <w:rFonts w:ascii="Cambria Math" w:hAnsiTheme="minorHAnsi"/>
              </w:rPr>
              <m:t>i</m:t>
            </m:r>
          </m:sub>
          <m:sup>
            <m:r>
              <w:rPr>
                <w:rFonts w:ascii="Cambria Math" w:hAnsiTheme="minorHAnsi"/>
              </w:rPr>
              <m:t>n</m:t>
            </m:r>
          </m:sup>
        </m:sSubSup>
        <m:f>
          <m:fPr>
            <m:ctrlPr>
              <w:rPr>
                <w:rFonts w:ascii="Cambria Math" w:hAnsi="Cambria Math"/>
                <w:i/>
              </w:rPr>
            </m:ctrlPr>
          </m:fPr>
          <m:num>
            <m:sSubSup>
              <m:sSubSupPr>
                <m:ctrlPr>
                  <w:rPr>
                    <w:rFonts w:ascii="Cambria Math" w:hAnsi="Cambria Math"/>
                    <w:i/>
                  </w:rPr>
                </m:ctrlPr>
              </m:sSubSupPr>
              <m:e>
                <m:r>
                  <w:rPr>
                    <w:rFonts w:ascii="Cambria Math" w:hAnsi="Cambria Math" w:cs="Cambria Math"/>
                  </w:rPr>
                  <m:t>h</m:t>
                </m:r>
              </m:e>
              <m:sub>
                <m:r>
                  <w:rPr>
                    <w:rFonts w:ascii="Cambria Math" w:hAnsiTheme="minorHAnsi"/>
                  </w:rPr>
                  <m:t>i+2</m:t>
                </m:r>
                <m:ctrlPr>
                  <w:rPr>
                    <w:rFonts w:ascii="Cambria Math" w:hAnsiTheme="minorHAnsi"/>
                    <w:i/>
                  </w:rPr>
                </m:ctrlPr>
              </m:sub>
              <m:sup>
                <m:r>
                  <w:rPr>
                    <w:rFonts w:ascii="Cambria Math" w:hAnsiTheme="minorHAnsi"/>
                  </w:rPr>
                  <m:t>n+1</m:t>
                </m:r>
                <m:ctrlPr>
                  <w:rPr>
                    <w:rFonts w:ascii="Cambria Math" w:hAnsiTheme="minorHAnsi"/>
                    <w:i/>
                  </w:rPr>
                </m:ctrlPr>
              </m:sup>
            </m:sSubSup>
            <m:r>
              <w:rPr>
                <w:rFonts w:ascii="Cambria Math" w:hAnsiTheme="minorHAnsi"/>
              </w:rPr>
              <m:t>-</m:t>
            </m:r>
            <m:sSubSup>
              <m:sSubSupPr>
                <m:ctrlPr>
                  <w:rPr>
                    <w:rFonts w:ascii="Cambria Math" w:hAnsi="Cambria Math"/>
                    <w:i/>
                  </w:rPr>
                </m:ctrlPr>
              </m:sSubSupPr>
              <m:e>
                <m:r>
                  <w:rPr>
                    <w:rFonts w:ascii="Cambria Math" w:hAnsi="Cambria Math" w:cs="Cambria Math"/>
                  </w:rPr>
                  <m:t>h</m:t>
                </m:r>
              </m:e>
              <m:sub>
                <m:r>
                  <w:rPr>
                    <w:rFonts w:ascii="Cambria Math" w:hAnsiTheme="minorHAnsi"/>
                  </w:rPr>
                  <m:t>i</m:t>
                </m:r>
                <m:r>
                  <w:rPr>
                    <w:rFonts w:ascii="Cambria Math" w:hAnsiTheme="minorHAnsi"/>
                  </w:rPr>
                  <m:t>-</m:t>
                </m:r>
                <m:r>
                  <w:rPr>
                    <w:rFonts w:ascii="Cambria Math" w:hAnsiTheme="minorHAnsi"/>
                  </w:rPr>
                  <m:t>2</m:t>
                </m:r>
                <m:ctrlPr>
                  <w:rPr>
                    <w:rFonts w:ascii="Cambria Math" w:hAnsiTheme="minorHAnsi"/>
                    <w:i/>
                  </w:rPr>
                </m:ctrlPr>
              </m:sub>
              <m:sup>
                <m:r>
                  <w:rPr>
                    <w:rFonts w:ascii="Cambria Math" w:hAnsiTheme="minorHAnsi"/>
                  </w:rPr>
                  <m:t>n+1</m:t>
                </m:r>
                <m:ctrlPr>
                  <w:rPr>
                    <w:rFonts w:ascii="Cambria Math" w:hAnsiTheme="minorHAnsi"/>
                    <w:i/>
                  </w:rPr>
                </m:ctrlPr>
              </m:sup>
            </m:sSubSup>
            <m:ctrlPr>
              <w:rPr>
                <w:rFonts w:ascii="Cambria Math" w:hAnsiTheme="minorHAnsi"/>
                <w:i/>
              </w:rPr>
            </m:ctrlPr>
          </m:num>
          <m:den>
            <m:r>
              <w:rPr>
                <w:rFonts w:ascii="Cambria Math" w:hAnsiTheme="minorHAnsi"/>
              </w:rPr>
              <m:t>2Δx</m:t>
            </m:r>
            <m:ctrlPr>
              <w:rPr>
                <w:rFonts w:ascii="Cambria Math" w:hAnsiTheme="minorHAnsi"/>
                <w:i/>
              </w:rPr>
            </m:ctrlPr>
          </m:den>
        </m:f>
        <m:r>
          <w:rPr>
            <w:rFonts w:ascii="Cambria Math" w:hAnsiTheme="minorHAnsi"/>
          </w:rPr>
          <m:t>+(1</m:t>
        </m:r>
        <m:r>
          <w:rPr>
            <w:rFonts w:ascii="Cambria Math" w:hAnsiTheme="minorHAnsi"/>
          </w:rPr>
          <m:t>-</m:t>
        </m:r>
        <m:r>
          <w:rPr>
            <w:rFonts w:ascii="Cambria Math" w:hAnsiTheme="minorHAnsi"/>
          </w:rPr>
          <m:t>θ)</m:t>
        </m:r>
        <m:sSubSup>
          <m:sSubSupPr>
            <m:ctrlPr>
              <w:rPr>
                <w:rFonts w:ascii="Cambria Math" w:hAnsiTheme="minorHAnsi"/>
                <w:i/>
              </w:rPr>
            </m:ctrlPr>
          </m:sSubSupPr>
          <m:e>
            <m:r>
              <w:rPr>
                <w:rFonts w:ascii="Cambria Math" w:hAnsiTheme="minorHAnsi"/>
              </w:rPr>
              <m:t>u</m:t>
            </m:r>
          </m:e>
          <m:sub>
            <m:r>
              <w:rPr>
                <w:rFonts w:ascii="Cambria Math" w:hAnsiTheme="minorHAnsi"/>
              </w:rPr>
              <m:t>i</m:t>
            </m:r>
          </m:sub>
          <m:sup>
            <m:r>
              <w:rPr>
                <w:rFonts w:ascii="Cambria Math" w:hAnsiTheme="minorHAnsi"/>
              </w:rPr>
              <m:t>n</m:t>
            </m:r>
          </m:sup>
        </m:sSubSup>
        <m:f>
          <m:fPr>
            <m:ctrlPr>
              <w:rPr>
                <w:rFonts w:ascii="Cambria Math" w:hAnsi="Cambria Math"/>
                <w:i/>
              </w:rPr>
            </m:ctrlPr>
          </m:fPr>
          <m:num>
            <m:sSubSup>
              <m:sSubSupPr>
                <m:ctrlPr>
                  <w:rPr>
                    <w:rFonts w:ascii="Cambria Math" w:hAnsi="Cambria Math"/>
                    <w:i/>
                  </w:rPr>
                </m:ctrlPr>
              </m:sSubSupPr>
              <m:e>
                <m:r>
                  <w:rPr>
                    <w:rFonts w:ascii="Cambria Math" w:hAnsi="Cambria Math" w:cs="Cambria Math"/>
                  </w:rPr>
                  <m:t>h</m:t>
                </m:r>
              </m:e>
              <m:sub>
                <m:r>
                  <w:rPr>
                    <w:rFonts w:ascii="Cambria Math" w:hAnsiTheme="minorHAnsi"/>
                  </w:rPr>
                  <m:t>i+2</m:t>
                </m:r>
                <m:ctrlPr>
                  <w:rPr>
                    <w:rFonts w:ascii="Cambria Math" w:hAnsiTheme="minorHAnsi"/>
                    <w:i/>
                  </w:rPr>
                </m:ctrlPr>
              </m:sub>
              <m:sup>
                <m:r>
                  <w:rPr>
                    <w:rFonts w:ascii="Cambria Math" w:hAnsiTheme="minorHAnsi"/>
                  </w:rPr>
                  <m:t>n</m:t>
                </m:r>
                <m:ctrlPr>
                  <w:rPr>
                    <w:rFonts w:ascii="Cambria Math" w:hAnsiTheme="minorHAnsi"/>
                    <w:i/>
                  </w:rPr>
                </m:ctrlPr>
              </m:sup>
            </m:sSubSup>
            <m:r>
              <w:rPr>
                <w:rFonts w:ascii="Cambria Math" w:hAnsiTheme="minorHAnsi"/>
              </w:rPr>
              <m:t>-</m:t>
            </m:r>
            <m:sSubSup>
              <m:sSubSupPr>
                <m:ctrlPr>
                  <w:rPr>
                    <w:rFonts w:ascii="Cambria Math" w:hAnsi="Cambria Math"/>
                    <w:i/>
                  </w:rPr>
                </m:ctrlPr>
              </m:sSubSupPr>
              <m:e>
                <m:r>
                  <w:rPr>
                    <w:rFonts w:ascii="Cambria Math" w:hAnsi="Cambria Math" w:cs="Cambria Math"/>
                  </w:rPr>
                  <m:t>h</m:t>
                </m:r>
              </m:e>
              <m:sub>
                <m:r>
                  <w:rPr>
                    <w:rFonts w:ascii="Cambria Math" w:hAnsiTheme="minorHAnsi"/>
                  </w:rPr>
                  <m:t>i</m:t>
                </m:r>
                <m:r>
                  <w:rPr>
                    <w:rFonts w:ascii="Cambria Math" w:hAnsiTheme="minorHAnsi"/>
                  </w:rPr>
                  <m:t>-</m:t>
                </m:r>
                <m:r>
                  <w:rPr>
                    <w:rFonts w:ascii="Cambria Math" w:hAnsiTheme="minorHAnsi"/>
                  </w:rPr>
                  <m:t>2</m:t>
                </m:r>
                <m:ctrlPr>
                  <w:rPr>
                    <w:rFonts w:ascii="Cambria Math" w:hAnsiTheme="minorHAnsi"/>
                    <w:i/>
                  </w:rPr>
                </m:ctrlPr>
              </m:sub>
              <m:sup>
                <m:r>
                  <w:rPr>
                    <w:rFonts w:ascii="Cambria Math" w:hAnsiTheme="minorHAnsi"/>
                  </w:rPr>
                  <m:t>n</m:t>
                </m:r>
                <m:ctrlPr>
                  <w:rPr>
                    <w:rFonts w:ascii="Cambria Math" w:hAnsiTheme="minorHAnsi"/>
                    <w:i/>
                  </w:rPr>
                </m:ctrlPr>
              </m:sup>
            </m:sSubSup>
            <m:ctrlPr>
              <w:rPr>
                <w:rFonts w:ascii="Cambria Math" w:hAnsiTheme="minorHAnsi"/>
                <w:i/>
              </w:rPr>
            </m:ctrlPr>
          </m:num>
          <m:den>
            <m:r>
              <w:rPr>
                <w:rFonts w:ascii="Cambria Math" w:hAnsiTheme="minorHAnsi"/>
              </w:rPr>
              <m:t>2Δx</m:t>
            </m:r>
            <m:ctrlPr>
              <w:rPr>
                <w:rFonts w:ascii="Cambria Math" w:hAnsiTheme="minorHAnsi"/>
                <w:i/>
              </w:rPr>
            </m:ctrlPr>
          </m:den>
        </m:f>
        <m:r>
          <w:rPr>
            <w:rFonts w:ascii="Cambria Math" w:hAnsiTheme="minorHAnsi"/>
          </w:rPr>
          <m:t>+θ</m:t>
        </m:r>
        <m:f>
          <m:fPr>
            <m:ctrlPr>
              <w:rPr>
                <w:rFonts w:ascii="Cambria Math" w:hAnsiTheme="minorHAnsi"/>
                <w:i/>
              </w:rPr>
            </m:ctrlPr>
          </m:fPr>
          <m:num>
            <m:sSubSup>
              <m:sSubSupPr>
                <m:ctrlPr>
                  <w:rPr>
                    <w:rFonts w:ascii="Cambria Math" w:hAnsiTheme="minorHAnsi"/>
                    <w:i/>
                  </w:rPr>
                </m:ctrlPr>
              </m:sSubSupPr>
              <m:e>
                <m:r>
                  <w:rPr>
                    <w:rFonts w:ascii="Cambria Math" w:hAnsiTheme="minorHAnsi"/>
                  </w:rPr>
                  <m:t>A</m:t>
                </m:r>
              </m:e>
              <m:sub>
                <m:r>
                  <w:rPr>
                    <w:rFonts w:ascii="Cambria Math" w:hAnsiTheme="minorHAnsi"/>
                  </w:rPr>
                  <m:t>i</m:t>
                </m:r>
              </m:sub>
              <m:sup>
                <m:r>
                  <w:rPr>
                    <w:rFonts w:ascii="Cambria Math" w:hAnsiTheme="minorHAnsi"/>
                  </w:rPr>
                  <m:t>n</m:t>
                </m:r>
              </m:sup>
            </m:sSubSup>
          </m:num>
          <m:den>
            <m:sSubSup>
              <m:sSubSupPr>
                <m:ctrlPr>
                  <w:rPr>
                    <w:rFonts w:ascii="Cambria Math" w:hAnsiTheme="minorHAnsi"/>
                    <w:i/>
                  </w:rPr>
                </m:ctrlPr>
              </m:sSubSupPr>
              <m:e>
                <m:r>
                  <w:rPr>
                    <w:rFonts w:ascii="Cambria Math" w:hAnsiTheme="minorHAnsi"/>
                  </w:rPr>
                  <m:t>T</m:t>
                </m:r>
              </m:e>
              <m:sub>
                <m:r>
                  <w:rPr>
                    <w:rFonts w:ascii="Cambria Math" w:hAnsiTheme="minorHAnsi"/>
                  </w:rPr>
                  <m:t>i</m:t>
                </m:r>
              </m:sub>
              <m:sup>
                <m:r>
                  <w:rPr>
                    <w:rFonts w:ascii="Cambria Math" w:hAnsiTheme="minorHAnsi"/>
                  </w:rPr>
                  <m:t>n</m:t>
                </m:r>
              </m:sup>
            </m:sSubSup>
            <m:ctrlPr>
              <w:rPr>
                <w:rFonts w:ascii="Cambria Math" w:hAnsi="Cambria Math"/>
                <w:i/>
              </w:rPr>
            </m:ctrlPr>
          </m:den>
        </m:f>
        <m:f>
          <m:fPr>
            <m:ctrlPr>
              <w:rPr>
                <w:rFonts w:ascii="Cambria Math" w:hAnsiTheme="minorHAnsi"/>
                <w:i/>
              </w:rPr>
            </m:ctrlPr>
          </m:fPr>
          <m:num>
            <m:sSubSup>
              <m:sSubSupPr>
                <m:ctrlPr>
                  <w:rPr>
                    <w:rFonts w:ascii="Cambria Math" w:hAnsiTheme="minorHAnsi"/>
                    <w:i/>
                  </w:rPr>
                </m:ctrlPr>
              </m:sSubSupPr>
              <m:e>
                <m:r>
                  <w:rPr>
                    <w:rFonts w:ascii="Cambria Math" w:hAnsiTheme="minorHAnsi"/>
                  </w:rPr>
                  <m:t>u</m:t>
                </m:r>
              </m:e>
              <m:sub>
                <m:r>
                  <w:rPr>
                    <w:rFonts w:ascii="Cambria Math" w:hAnsiTheme="minorHAnsi"/>
                  </w:rPr>
                  <m:t>i+1</m:t>
                </m:r>
              </m:sub>
              <m:sup>
                <m:r>
                  <w:rPr>
                    <w:rFonts w:ascii="Cambria Math" w:hAnsiTheme="minorHAnsi"/>
                  </w:rPr>
                  <m:t>n+1</m:t>
                </m:r>
              </m:sup>
            </m:sSubSup>
            <m:r>
              <w:rPr>
                <w:rFonts w:ascii="Cambria Math" w:hAnsiTheme="minorHAnsi"/>
              </w:rPr>
              <m:t>-</m:t>
            </m:r>
            <m:sSubSup>
              <m:sSubSupPr>
                <m:ctrlPr>
                  <w:rPr>
                    <w:rFonts w:ascii="Cambria Math" w:hAnsiTheme="minorHAnsi"/>
                    <w:i/>
                  </w:rPr>
                </m:ctrlPr>
              </m:sSubSupPr>
              <m:e>
                <m:r>
                  <w:rPr>
                    <w:rFonts w:ascii="Cambria Math" w:hAnsiTheme="minorHAnsi"/>
                  </w:rPr>
                  <m:t>u</m:t>
                </m:r>
              </m:e>
              <m:sub>
                <m:r>
                  <w:rPr>
                    <w:rFonts w:ascii="Cambria Math" w:hAnsiTheme="minorHAnsi"/>
                  </w:rPr>
                  <m:t>i</m:t>
                </m:r>
                <m:r>
                  <w:rPr>
                    <w:rFonts w:ascii="Cambria Math" w:hAnsiTheme="minorHAnsi"/>
                  </w:rPr>
                  <m:t>-</m:t>
                </m:r>
                <m:r>
                  <w:rPr>
                    <w:rFonts w:ascii="Cambria Math" w:hAnsiTheme="minorHAnsi"/>
                  </w:rPr>
                  <m:t>1</m:t>
                </m:r>
              </m:sub>
              <m:sup>
                <m:r>
                  <w:rPr>
                    <w:rFonts w:ascii="Cambria Math" w:hAnsiTheme="minorHAnsi"/>
                  </w:rPr>
                  <m:t>n+1</m:t>
                </m:r>
              </m:sup>
            </m:sSubSup>
            <m:ctrlPr>
              <w:rPr>
                <w:rFonts w:ascii="Cambria Math" w:hAnsi="Cambria Math"/>
                <w:i/>
              </w:rPr>
            </m:ctrlPr>
          </m:num>
          <m:den>
            <m:r>
              <w:rPr>
                <w:rFonts w:ascii="Cambria Math" w:hAnsiTheme="minorHAnsi"/>
              </w:rPr>
              <m:t>Δx</m:t>
            </m:r>
          </m:den>
        </m:f>
        <m:r>
          <m:rPr>
            <m:sty m:val="p"/>
          </m:rPr>
          <w:rPr>
            <w:rFonts w:ascii="Cambria Math" w:hAnsiTheme="minorHAnsi"/>
          </w:rPr>
          <w:br/>
        </m:r>
        <m:r>
          <w:rPr>
            <w:rFonts w:ascii="Cambria Math" w:hAnsiTheme="minorHAnsi"/>
          </w:rPr>
          <m:t>+(1</m:t>
        </m:r>
        <m:r>
          <w:rPr>
            <w:rFonts w:ascii="Cambria Math" w:hAnsiTheme="minorHAnsi"/>
          </w:rPr>
          <m:t>-</m:t>
        </m:r>
        <m:r>
          <w:rPr>
            <w:rFonts w:ascii="Cambria Math" w:hAnsiTheme="minorHAnsi"/>
          </w:rPr>
          <m:t>θ)</m:t>
        </m:r>
        <m:f>
          <m:fPr>
            <m:ctrlPr>
              <w:rPr>
                <w:rFonts w:ascii="Cambria Math" w:hAnsiTheme="minorHAnsi"/>
                <w:i/>
              </w:rPr>
            </m:ctrlPr>
          </m:fPr>
          <m:num>
            <m:sSubSup>
              <m:sSubSupPr>
                <m:ctrlPr>
                  <w:rPr>
                    <w:rFonts w:ascii="Cambria Math" w:hAnsiTheme="minorHAnsi"/>
                    <w:i/>
                  </w:rPr>
                </m:ctrlPr>
              </m:sSubSupPr>
              <m:e>
                <m:r>
                  <w:rPr>
                    <w:rFonts w:ascii="Cambria Math" w:hAnsiTheme="minorHAnsi"/>
                  </w:rPr>
                  <m:t>A</m:t>
                </m:r>
              </m:e>
              <m:sub>
                <m:r>
                  <w:rPr>
                    <w:rFonts w:ascii="Cambria Math" w:hAnsiTheme="minorHAnsi"/>
                  </w:rPr>
                  <m:t>i</m:t>
                </m:r>
              </m:sub>
              <m:sup>
                <m:r>
                  <w:rPr>
                    <w:rFonts w:ascii="Cambria Math" w:hAnsiTheme="minorHAnsi"/>
                  </w:rPr>
                  <m:t>n</m:t>
                </m:r>
              </m:sup>
            </m:sSubSup>
          </m:num>
          <m:den>
            <m:sSubSup>
              <m:sSubSupPr>
                <m:ctrlPr>
                  <w:rPr>
                    <w:rFonts w:ascii="Cambria Math" w:hAnsiTheme="minorHAnsi"/>
                    <w:i/>
                  </w:rPr>
                </m:ctrlPr>
              </m:sSubSupPr>
              <m:e>
                <m:r>
                  <w:rPr>
                    <w:rFonts w:ascii="Cambria Math" w:hAnsiTheme="minorHAnsi"/>
                  </w:rPr>
                  <m:t>T</m:t>
                </m:r>
              </m:e>
              <m:sub>
                <m:r>
                  <w:rPr>
                    <w:rFonts w:ascii="Cambria Math" w:hAnsiTheme="minorHAnsi"/>
                  </w:rPr>
                  <m:t>i</m:t>
                </m:r>
              </m:sub>
              <m:sup>
                <m:r>
                  <w:rPr>
                    <w:rFonts w:ascii="Cambria Math" w:hAnsiTheme="minorHAnsi"/>
                  </w:rPr>
                  <m:t>n</m:t>
                </m:r>
              </m:sup>
            </m:sSubSup>
            <m:ctrlPr>
              <w:rPr>
                <w:rFonts w:ascii="Cambria Math" w:hAnsi="Cambria Math"/>
                <w:i/>
              </w:rPr>
            </m:ctrlPr>
          </m:den>
        </m:f>
        <m:f>
          <m:fPr>
            <m:ctrlPr>
              <w:rPr>
                <w:rFonts w:ascii="Cambria Math" w:hAnsiTheme="minorHAnsi"/>
                <w:i/>
              </w:rPr>
            </m:ctrlPr>
          </m:fPr>
          <m:num>
            <m:sSubSup>
              <m:sSubSupPr>
                <m:ctrlPr>
                  <w:rPr>
                    <w:rFonts w:ascii="Cambria Math" w:hAnsiTheme="minorHAnsi"/>
                    <w:i/>
                  </w:rPr>
                </m:ctrlPr>
              </m:sSubSupPr>
              <m:e>
                <m:r>
                  <w:rPr>
                    <w:rFonts w:ascii="Cambria Math" w:hAnsiTheme="minorHAnsi"/>
                  </w:rPr>
                  <m:t>u</m:t>
                </m:r>
              </m:e>
              <m:sub>
                <m:r>
                  <w:rPr>
                    <w:rFonts w:ascii="Cambria Math" w:hAnsiTheme="minorHAnsi"/>
                  </w:rPr>
                  <m:t>i+1</m:t>
                </m:r>
              </m:sub>
              <m:sup>
                <m:r>
                  <w:rPr>
                    <w:rFonts w:ascii="Cambria Math" w:hAnsiTheme="minorHAnsi"/>
                  </w:rPr>
                  <m:t>n</m:t>
                </m:r>
              </m:sup>
            </m:sSubSup>
            <m:r>
              <w:rPr>
                <w:rFonts w:ascii="Cambria Math" w:hAnsiTheme="minorHAnsi"/>
              </w:rPr>
              <m:t>-</m:t>
            </m:r>
            <m:sSubSup>
              <m:sSubSupPr>
                <m:ctrlPr>
                  <w:rPr>
                    <w:rFonts w:ascii="Cambria Math" w:hAnsiTheme="minorHAnsi"/>
                    <w:i/>
                  </w:rPr>
                </m:ctrlPr>
              </m:sSubSupPr>
              <m:e>
                <m:r>
                  <w:rPr>
                    <w:rFonts w:ascii="Cambria Math" w:hAnsiTheme="minorHAnsi"/>
                  </w:rPr>
                  <m:t>u</m:t>
                </m:r>
              </m:e>
              <m:sub>
                <m:r>
                  <w:rPr>
                    <w:rFonts w:ascii="Cambria Math" w:hAnsiTheme="minorHAnsi"/>
                  </w:rPr>
                  <m:t>i</m:t>
                </m:r>
                <m:r>
                  <w:rPr>
                    <w:rFonts w:ascii="Cambria Math" w:hAnsiTheme="minorHAnsi"/>
                  </w:rPr>
                  <m:t>-</m:t>
                </m:r>
                <m:r>
                  <w:rPr>
                    <w:rFonts w:ascii="Cambria Math" w:hAnsiTheme="minorHAnsi"/>
                  </w:rPr>
                  <m:t>1</m:t>
                </m:r>
              </m:sub>
              <m:sup>
                <m:r>
                  <w:rPr>
                    <w:rFonts w:ascii="Cambria Math" w:hAnsiTheme="minorHAnsi"/>
                  </w:rPr>
                  <m:t>n</m:t>
                </m:r>
              </m:sup>
            </m:sSubSup>
            <m:ctrlPr>
              <w:rPr>
                <w:rFonts w:ascii="Cambria Math" w:hAnsi="Cambria Math"/>
                <w:i/>
              </w:rPr>
            </m:ctrlPr>
          </m:num>
          <m:den>
            <m:r>
              <w:rPr>
                <w:rFonts w:ascii="Cambria Math" w:hAnsiTheme="minorHAnsi"/>
              </w:rPr>
              <m:t>Δx</m:t>
            </m:r>
          </m:den>
        </m:f>
      </m:oMath>
      <w:r w:rsidRPr="00B7030B">
        <w:rPr>
          <w:rFonts w:asciiTheme="minorHAnsi" w:hAnsiTheme="minorHAnsi"/>
        </w:rPr>
        <w:tab/>
      </w:r>
      <w:r w:rsidR="00686194">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147</w:t>
      </w:r>
      <w:r w:rsidR="00A41B27">
        <w:rPr>
          <w:rStyle w:val="EquationCaption"/>
          <w:rFonts w:asciiTheme="minorHAnsi" w:hAnsiTheme="minorHAnsi"/>
        </w:rPr>
        <w:fldChar w:fldCharType="end"/>
      </w:r>
      <w:r w:rsidRPr="00B7030B">
        <w:rPr>
          <w:rStyle w:val="EquationCaption"/>
          <w:rFonts w:asciiTheme="minorHAnsi" w:hAnsiTheme="minorHAnsi"/>
        </w:rPr>
        <w:t>)</w:t>
      </w:r>
    </w:p>
    <w:p w14:paraId="50CCBBB8" w14:textId="369AF8E9" w:rsidR="0041037A" w:rsidRPr="00B7030B" w:rsidRDefault="0041037A" w:rsidP="008F3173">
      <w:pPr>
        <w:pStyle w:val="equation"/>
        <w:rPr>
          <w:rFonts w:asciiTheme="minorHAnsi" w:hAnsiTheme="minorHAnsi"/>
        </w:rPr>
      </w:pPr>
      <w:r w:rsidRPr="00B7030B">
        <w:rPr>
          <w:rFonts w:asciiTheme="minorHAnsi" w:hAnsiTheme="minorHAnsi"/>
        </w:rPr>
        <w:tab/>
      </w:r>
      <m:oMath>
        <m:r>
          <w:rPr>
            <w:rFonts w:ascii="Cambria Math" w:hAnsiTheme="minorHAnsi"/>
          </w:rPr>
          <m:t>0=</m:t>
        </m:r>
        <m:f>
          <m:fPr>
            <m:ctrlPr>
              <w:rPr>
                <w:rFonts w:ascii="Cambria Math" w:hAnsiTheme="minorHAnsi"/>
                <w:i/>
              </w:rPr>
            </m:ctrlPr>
          </m:fPr>
          <m:num>
            <m:sSubSup>
              <m:sSubSupPr>
                <m:ctrlPr>
                  <w:rPr>
                    <w:rFonts w:ascii="Cambria Math" w:hAnsiTheme="minorHAnsi"/>
                    <w:i/>
                  </w:rPr>
                </m:ctrlPr>
              </m:sSubSupPr>
              <m:e>
                <m:r>
                  <w:rPr>
                    <w:rFonts w:ascii="Cambria Math" w:hAnsiTheme="minorHAnsi"/>
                  </w:rPr>
                  <m:t>u</m:t>
                </m:r>
              </m:e>
              <m:sub>
                <m:r>
                  <w:rPr>
                    <w:rFonts w:ascii="Cambria Math" w:hAnsiTheme="minorHAnsi"/>
                  </w:rPr>
                  <m:t>i</m:t>
                </m:r>
              </m:sub>
              <m:sup>
                <m:r>
                  <w:rPr>
                    <w:rFonts w:ascii="Cambria Math" w:hAnsiTheme="minorHAnsi"/>
                  </w:rPr>
                  <m:t>n+1</m:t>
                </m:r>
              </m:sup>
            </m:sSubSup>
            <m:r>
              <w:rPr>
                <w:rFonts w:ascii="Cambria Math" w:hAnsiTheme="minorHAnsi"/>
              </w:rPr>
              <m:t>-</m:t>
            </m:r>
            <m:sSubSup>
              <m:sSubSupPr>
                <m:ctrlPr>
                  <w:rPr>
                    <w:rFonts w:ascii="Cambria Math" w:hAnsiTheme="minorHAnsi"/>
                    <w:i/>
                  </w:rPr>
                </m:ctrlPr>
              </m:sSubSupPr>
              <m:e>
                <m:r>
                  <w:rPr>
                    <w:rFonts w:ascii="Cambria Math" w:hAnsiTheme="minorHAnsi"/>
                  </w:rPr>
                  <m:t>u</m:t>
                </m:r>
              </m:e>
              <m:sub>
                <m:r>
                  <w:rPr>
                    <w:rFonts w:ascii="Cambria Math" w:hAnsiTheme="minorHAnsi"/>
                  </w:rPr>
                  <m:t>i</m:t>
                </m:r>
              </m:sub>
              <m:sup>
                <m:r>
                  <w:rPr>
                    <w:rFonts w:ascii="Cambria Math" w:hAnsiTheme="minorHAnsi"/>
                  </w:rPr>
                  <m:t>n</m:t>
                </m:r>
              </m:sup>
            </m:sSubSup>
            <m:ctrlPr>
              <w:rPr>
                <w:rFonts w:ascii="Cambria Math" w:hAnsi="Cambria Math"/>
                <w:i/>
              </w:rPr>
            </m:ctrlPr>
          </m:num>
          <m:den>
            <m:r>
              <w:rPr>
                <w:rFonts w:ascii="Cambria Math" w:hAnsiTheme="minorHAnsi"/>
              </w:rPr>
              <m:t>Δt</m:t>
            </m:r>
          </m:den>
        </m:f>
        <m:r>
          <w:rPr>
            <w:rFonts w:ascii="Cambria Math" w:hAnsiTheme="minorHAnsi"/>
          </w:rPr>
          <m:t>+θ</m:t>
        </m:r>
        <m:sSubSup>
          <m:sSubSupPr>
            <m:ctrlPr>
              <w:rPr>
                <w:rFonts w:ascii="Cambria Math" w:hAnsiTheme="minorHAnsi"/>
                <w:i/>
              </w:rPr>
            </m:ctrlPr>
          </m:sSubSupPr>
          <m:e>
            <m:r>
              <w:rPr>
                <w:rFonts w:ascii="Cambria Math" w:hAnsiTheme="minorHAnsi"/>
              </w:rPr>
              <m:t>u</m:t>
            </m:r>
          </m:e>
          <m:sub>
            <m:r>
              <w:rPr>
                <w:rFonts w:ascii="Cambria Math" w:hAnsiTheme="minorHAnsi"/>
              </w:rPr>
              <m:t>i+1</m:t>
            </m:r>
          </m:sub>
          <m:sup>
            <m:r>
              <w:rPr>
                <w:rFonts w:ascii="Cambria Math" w:hAnsiTheme="minorHAnsi"/>
              </w:rPr>
              <m:t>n</m:t>
            </m:r>
          </m:sup>
        </m:sSubSup>
        <m:f>
          <m:fPr>
            <m:ctrlPr>
              <w:rPr>
                <w:rFonts w:ascii="Cambria Math" w:hAnsiTheme="minorHAnsi"/>
                <w:i/>
              </w:rPr>
            </m:ctrlPr>
          </m:fPr>
          <m:num>
            <m:sSubSup>
              <m:sSubSupPr>
                <m:ctrlPr>
                  <w:rPr>
                    <w:rFonts w:ascii="Cambria Math" w:hAnsiTheme="minorHAnsi"/>
                    <w:i/>
                  </w:rPr>
                </m:ctrlPr>
              </m:sSubSupPr>
              <m:e>
                <m:r>
                  <w:rPr>
                    <w:rFonts w:ascii="Cambria Math" w:hAnsiTheme="minorHAnsi"/>
                  </w:rPr>
                  <m:t>u</m:t>
                </m:r>
              </m:e>
              <m:sub>
                <m:r>
                  <w:rPr>
                    <w:rFonts w:ascii="Cambria Math" w:hAnsiTheme="minorHAnsi"/>
                  </w:rPr>
                  <m:t>i+1</m:t>
                </m:r>
              </m:sub>
              <m:sup>
                <m:r>
                  <w:rPr>
                    <w:rFonts w:ascii="Cambria Math" w:hAnsiTheme="minorHAnsi"/>
                  </w:rPr>
                  <m:t>n+1</m:t>
                </m:r>
              </m:sup>
            </m:sSubSup>
            <m:r>
              <w:rPr>
                <w:rFonts w:ascii="Cambria Math" w:hAnsiTheme="minorHAnsi"/>
              </w:rPr>
              <m:t>-</m:t>
            </m:r>
            <m:sSubSup>
              <m:sSubSupPr>
                <m:ctrlPr>
                  <w:rPr>
                    <w:rFonts w:ascii="Cambria Math" w:hAnsiTheme="minorHAnsi"/>
                    <w:i/>
                  </w:rPr>
                </m:ctrlPr>
              </m:sSubSupPr>
              <m:e>
                <m:r>
                  <w:rPr>
                    <w:rFonts w:ascii="Cambria Math" w:hAnsiTheme="minorHAnsi"/>
                  </w:rPr>
                  <m:t>u</m:t>
                </m:r>
              </m:e>
              <m:sub>
                <m:r>
                  <w:rPr>
                    <w:rFonts w:ascii="Cambria Math" w:hAnsiTheme="minorHAnsi"/>
                  </w:rPr>
                  <m:t>i</m:t>
                </m:r>
                <m:r>
                  <w:rPr>
                    <w:rFonts w:ascii="Cambria Math" w:hAnsiTheme="minorHAnsi"/>
                  </w:rPr>
                  <m:t>-</m:t>
                </m:r>
                <m:r>
                  <w:rPr>
                    <w:rFonts w:ascii="Cambria Math" w:hAnsiTheme="minorHAnsi"/>
                  </w:rPr>
                  <m:t>1</m:t>
                </m:r>
              </m:sub>
              <m:sup>
                <m:r>
                  <w:rPr>
                    <w:rFonts w:ascii="Cambria Math" w:hAnsiTheme="minorHAnsi"/>
                  </w:rPr>
                  <m:t>n+1</m:t>
                </m:r>
              </m:sup>
            </m:sSubSup>
            <m:ctrlPr>
              <w:rPr>
                <w:rFonts w:ascii="Cambria Math" w:hAnsi="Cambria Math"/>
                <w:i/>
              </w:rPr>
            </m:ctrlPr>
          </m:num>
          <m:den>
            <m:r>
              <w:rPr>
                <w:rFonts w:ascii="Cambria Math" w:hAnsiTheme="minorHAnsi"/>
              </w:rPr>
              <m:t>Δx</m:t>
            </m:r>
          </m:den>
        </m:f>
        <m:r>
          <w:rPr>
            <w:rFonts w:ascii="Cambria Math" w:hAnsiTheme="minorHAnsi"/>
          </w:rPr>
          <m:t>+(1</m:t>
        </m:r>
        <m:r>
          <w:rPr>
            <w:rFonts w:ascii="Cambria Math" w:hAnsiTheme="minorHAnsi"/>
          </w:rPr>
          <m:t>-</m:t>
        </m:r>
        <m:r>
          <w:rPr>
            <w:rFonts w:ascii="Cambria Math" w:hAnsiTheme="minorHAnsi"/>
          </w:rPr>
          <m:t>θ)</m:t>
        </m:r>
        <m:sSubSup>
          <m:sSubSupPr>
            <m:ctrlPr>
              <w:rPr>
                <w:rFonts w:ascii="Cambria Math" w:hAnsiTheme="minorHAnsi"/>
                <w:i/>
              </w:rPr>
            </m:ctrlPr>
          </m:sSubSupPr>
          <m:e>
            <m:r>
              <w:rPr>
                <w:rFonts w:ascii="Cambria Math" w:hAnsiTheme="minorHAnsi"/>
              </w:rPr>
              <m:t>u</m:t>
            </m:r>
          </m:e>
          <m:sub>
            <m:r>
              <w:rPr>
                <w:rFonts w:ascii="Cambria Math" w:hAnsiTheme="minorHAnsi"/>
              </w:rPr>
              <m:t>i+1</m:t>
            </m:r>
          </m:sub>
          <m:sup>
            <m:r>
              <w:rPr>
                <w:rFonts w:ascii="Cambria Math" w:hAnsiTheme="minorHAnsi"/>
              </w:rPr>
              <m:t>n</m:t>
            </m:r>
          </m:sup>
        </m:sSubSup>
        <m:f>
          <m:fPr>
            <m:ctrlPr>
              <w:rPr>
                <w:rFonts w:ascii="Cambria Math" w:hAnsiTheme="minorHAnsi"/>
                <w:i/>
              </w:rPr>
            </m:ctrlPr>
          </m:fPr>
          <m:num>
            <m:sSubSup>
              <m:sSubSupPr>
                <m:ctrlPr>
                  <w:rPr>
                    <w:rFonts w:ascii="Cambria Math" w:hAnsiTheme="minorHAnsi"/>
                    <w:i/>
                  </w:rPr>
                </m:ctrlPr>
              </m:sSubSupPr>
              <m:e>
                <m:r>
                  <w:rPr>
                    <w:rFonts w:ascii="Cambria Math" w:hAnsiTheme="minorHAnsi"/>
                  </w:rPr>
                  <m:t>u</m:t>
                </m:r>
              </m:e>
              <m:sub>
                <m:r>
                  <w:rPr>
                    <w:rFonts w:ascii="Cambria Math" w:hAnsiTheme="minorHAnsi"/>
                  </w:rPr>
                  <m:t>i+1</m:t>
                </m:r>
              </m:sub>
              <m:sup>
                <m:r>
                  <w:rPr>
                    <w:rFonts w:ascii="Cambria Math" w:hAnsiTheme="minorHAnsi"/>
                  </w:rPr>
                  <m:t>n</m:t>
                </m:r>
              </m:sup>
            </m:sSubSup>
            <m:r>
              <w:rPr>
                <w:rFonts w:ascii="Cambria Math" w:hAnsiTheme="minorHAnsi"/>
              </w:rPr>
              <m:t>-</m:t>
            </m:r>
            <m:sSubSup>
              <m:sSubSupPr>
                <m:ctrlPr>
                  <w:rPr>
                    <w:rFonts w:ascii="Cambria Math" w:hAnsiTheme="minorHAnsi"/>
                    <w:i/>
                  </w:rPr>
                </m:ctrlPr>
              </m:sSubSupPr>
              <m:e>
                <m:r>
                  <w:rPr>
                    <w:rFonts w:ascii="Cambria Math" w:hAnsiTheme="minorHAnsi"/>
                  </w:rPr>
                  <m:t>u</m:t>
                </m:r>
              </m:e>
              <m:sub>
                <m:r>
                  <w:rPr>
                    <w:rFonts w:ascii="Cambria Math" w:hAnsiTheme="minorHAnsi"/>
                  </w:rPr>
                  <m:t>i</m:t>
                </m:r>
                <m:r>
                  <w:rPr>
                    <w:rFonts w:ascii="Cambria Math" w:hAnsiTheme="minorHAnsi"/>
                  </w:rPr>
                  <m:t>-</m:t>
                </m:r>
                <m:r>
                  <w:rPr>
                    <w:rFonts w:ascii="Cambria Math" w:hAnsiTheme="minorHAnsi"/>
                  </w:rPr>
                  <m:t>1</m:t>
                </m:r>
              </m:sub>
              <m:sup>
                <m:r>
                  <w:rPr>
                    <w:rFonts w:ascii="Cambria Math" w:hAnsiTheme="minorHAnsi"/>
                  </w:rPr>
                  <m:t>n</m:t>
                </m:r>
              </m:sup>
            </m:sSubSup>
            <m:ctrlPr>
              <w:rPr>
                <w:rFonts w:ascii="Cambria Math" w:hAnsi="Cambria Math"/>
                <w:i/>
              </w:rPr>
            </m:ctrlPr>
          </m:num>
          <m:den>
            <m:r>
              <w:rPr>
                <w:rFonts w:ascii="Cambria Math" w:hAnsiTheme="minorHAnsi"/>
              </w:rPr>
              <m:t>Δx</m:t>
            </m:r>
          </m:den>
        </m:f>
        <m:r>
          <w:rPr>
            <w:rFonts w:ascii="Cambria Math" w:hAnsiTheme="minorHAnsi"/>
          </w:rPr>
          <m:t>+θg</m:t>
        </m:r>
        <m:f>
          <m:fPr>
            <m:ctrlPr>
              <w:rPr>
                <w:rFonts w:ascii="Cambria Math" w:hAnsi="Cambria Math"/>
                <w:i/>
              </w:rPr>
            </m:ctrlPr>
          </m:fPr>
          <m:num>
            <m:sSubSup>
              <m:sSubSupPr>
                <m:ctrlPr>
                  <w:rPr>
                    <w:rFonts w:ascii="Cambria Math" w:hAnsi="Cambria Math"/>
                    <w:i/>
                  </w:rPr>
                </m:ctrlPr>
              </m:sSubSupPr>
              <m:e>
                <m:r>
                  <w:rPr>
                    <w:rFonts w:ascii="Cambria Math" w:hAnsi="Cambria Math" w:cs="Cambria Math"/>
                  </w:rPr>
                  <m:t>h</m:t>
                </m:r>
              </m:e>
              <m:sub>
                <m:r>
                  <w:rPr>
                    <w:rFonts w:ascii="Cambria Math" w:hAnsiTheme="minorHAnsi"/>
                  </w:rPr>
                  <m:t>i+2</m:t>
                </m:r>
                <m:ctrlPr>
                  <w:rPr>
                    <w:rFonts w:ascii="Cambria Math" w:hAnsiTheme="minorHAnsi"/>
                    <w:i/>
                  </w:rPr>
                </m:ctrlPr>
              </m:sub>
              <m:sup>
                <m:r>
                  <w:rPr>
                    <w:rFonts w:ascii="Cambria Math" w:hAnsiTheme="minorHAnsi"/>
                  </w:rPr>
                  <m:t>n+1</m:t>
                </m:r>
                <m:ctrlPr>
                  <w:rPr>
                    <w:rFonts w:ascii="Cambria Math" w:hAnsiTheme="minorHAnsi"/>
                    <w:i/>
                  </w:rPr>
                </m:ctrlPr>
              </m:sup>
            </m:sSubSup>
            <m:r>
              <w:rPr>
                <w:rFonts w:ascii="Cambria Math" w:hAnsiTheme="minorHAnsi"/>
              </w:rPr>
              <m:t>-</m:t>
            </m:r>
            <m:sSubSup>
              <m:sSubSupPr>
                <m:ctrlPr>
                  <w:rPr>
                    <w:rFonts w:ascii="Cambria Math" w:hAnsi="Cambria Math"/>
                    <w:i/>
                  </w:rPr>
                </m:ctrlPr>
              </m:sSubSupPr>
              <m:e>
                <m:r>
                  <w:rPr>
                    <w:rFonts w:ascii="Cambria Math" w:hAnsi="Cambria Math" w:cs="Cambria Math"/>
                  </w:rPr>
                  <m:t>h</m:t>
                </m:r>
              </m:e>
              <m:sub>
                <m:r>
                  <w:rPr>
                    <w:rFonts w:ascii="Cambria Math" w:hAnsiTheme="minorHAnsi"/>
                  </w:rPr>
                  <m:t>i</m:t>
                </m:r>
                <m:ctrlPr>
                  <w:rPr>
                    <w:rFonts w:ascii="Cambria Math" w:hAnsiTheme="minorHAnsi"/>
                    <w:i/>
                  </w:rPr>
                </m:ctrlPr>
              </m:sub>
              <m:sup>
                <m:r>
                  <w:rPr>
                    <w:rFonts w:ascii="Cambria Math" w:hAnsiTheme="minorHAnsi"/>
                  </w:rPr>
                  <m:t>n+1</m:t>
                </m:r>
                <m:ctrlPr>
                  <w:rPr>
                    <w:rFonts w:ascii="Cambria Math" w:hAnsiTheme="minorHAnsi"/>
                    <w:i/>
                  </w:rPr>
                </m:ctrlPr>
              </m:sup>
            </m:sSubSup>
          </m:num>
          <m:den>
            <m:r>
              <w:rPr>
                <w:rFonts w:ascii="Cambria Math" w:hAnsiTheme="minorHAnsi"/>
              </w:rPr>
              <m:t>Δx</m:t>
            </m:r>
            <m:ctrlPr>
              <w:rPr>
                <w:rFonts w:ascii="Cambria Math" w:hAnsiTheme="minorHAnsi"/>
                <w:i/>
              </w:rPr>
            </m:ctrlPr>
          </m:den>
        </m:f>
        <m:r>
          <m:rPr>
            <m:sty m:val="p"/>
          </m:rPr>
          <w:rPr>
            <w:rFonts w:ascii="Cambria Math" w:hAnsiTheme="minorHAnsi"/>
          </w:rPr>
          <w:br/>
        </m:r>
      </m:oMath>
      <m:oMathPara>
        <m:oMath>
          <m:r>
            <w:rPr>
              <w:rFonts w:ascii="Cambria Math" w:hAnsiTheme="minorHAnsi"/>
            </w:rPr>
            <m:t>+(1</m:t>
          </m:r>
          <m:r>
            <w:rPr>
              <w:rFonts w:ascii="Cambria Math" w:hAnsiTheme="minorHAnsi"/>
            </w:rPr>
            <m:t>-</m:t>
          </m:r>
          <m:r>
            <w:rPr>
              <w:rFonts w:ascii="Cambria Math" w:hAnsiTheme="minorHAnsi"/>
            </w:rPr>
            <m:t>θ)g</m:t>
          </m:r>
          <m:f>
            <m:fPr>
              <m:ctrlPr>
                <w:rPr>
                  <w:rFonts w:ascii="Cambria Math" w:hAnsi="Cambria Math"/>
                  <w:i/>
                </w:rPr>
              </m:ctrlPr>
            </m:fPr>
            <m:num>
              <m:sSubSup>
                <m:sSubSupPr>
                  <m:ctrlPr>
                    <w:rPr>
                      <w:rFonts w:ascii="Cambria Math" w:hAnsi="Cambria Math"/>
                      <w:i/>
                    </w:rPr>
                  </m:ctrlPr>
                </m:sSubSupPr>
                <m:e>
                  <m:r>
                    <w:rPr>
                      <w:rFonts w:ascii="Cambria Math" w:hAnsi="Cambria Math" w:cs="Cambria Math"/>
                    </w:rPr>
                    <m:t>h</m:t>
                  </m:r>
                </m:e>
                <m:sub>
                  <m:r>
                    <w:rPr>
                      <w:rFonts w:ascii="Cambria Math" w:hAnsiTheme="minorHAnsi"/>
                    </w:rPr>
                    <m:t>i+2</m:t>
                  </m:r>
                  <m:ctrlPr>
                    <w:rPr>
                      <w:rFonts w:ascii="Cambria Math" w:hAnsiTheme="minorHAnsi"/>
                      <w:i/>
                    </w:rPr>
                  </m:ctrlPr>
                </m:sub>
                <m:sup>
                  <m:r>
                    <w:rPr>
                      <w:rFonts w:ascii="Cambria Math" w:hAnsiTheme="minorHAnsi"/>
                    </w:rPr>
                    <m:t>n</m:t>
                  </m:r>
                  <m:ctrlPr>
                    <w:rPr>
                      <w:rFonts w:ascii="Cambria Math" w:hAnsiTheme="minorHAnsi"/>
                      <w:i/>
                    </w:rPr>
                  </m:ctrlPr>
                </m:sup>
              </m:sSubSup>
              <m:r>
                <w:rPr>
                  <w:rFonts w:ascii="Cambria Math" w:hAnsiTheme="minorHAnsi"/>
                </w:rPr>
                <m:t>-</m:t>
              </m:r>
              <m:sSubSup>
                <m:sSubSupPr>
                  <m:ctrlPr>
                    <w:rPr>
                      <w:rFonts w:ascii="Cambria Math" w:hAnsi="Cambria Math"/>
                      <w:i/>
                    </w:rPr>
                  </m:ctrlPr>
                </m:sSubSupPr>
                <m:e>
                  <m:r>
                    <w:rPr>
                      <w:rFonts w:ascii="Cambria Math" w:hAnsi="Cambria Math" w:cs="Cambria Math"/>
                    </w:rPr>
                    <m:t>h</m:t>
                  </m:r>
                </m:e>
                <m:sub>
                  <m:r>
                    <w:rPr>
                      <w:rFonts w:ascii="Cambria Math" w:hAnsiTheme="minorHAnsi"/>
                    </w:rPr>
                    <m:t>i</m:t>
                  </m:r>
                  <m:ctrlPr>
                    <w:rPr>
                      <w:rFonts w:ascii="Cambria Math" w:hAnsiTheme="minorHAnsi"/>
                      <w:i/>
                    </w:rPr>
                  </m:ctrlPr>
                </m:sub>
                <m:sup>
                  <m:r>
                    <w:rPr>
                      <w:rFonts w:ascii="Cambria Math" w:hAnsiTheme="minorHAnsi"/>
                    </w:rPr>
                    <m:t>n</m:t>
                  </m:r>
                  <m:ctrlPr>
                    <w:rPr>
                      <w:rFonts w:ascii="Cambria Math" w:hAnsiTheme="minorHAnsi"/>
                      <w:i/>
                    </w:rPr>
                  </m:ctrlPr>
                </m:sup>
              </m:sSubSup>
            </m:num>
            <m:den>
              <m:r>
                <w:rPr>
                  <w:rFonts w:ascii="Cambria Math" w:hAnsiTheme="minorHAnsi"/>
                </w:rPr>
                <m:t>Δx</m:t>
              </m:r>
              <m:ctrlPr>
                <w:rPr>
                  <w:rFonts w:ascii="Cambria Math" w:hAnsiTheme="minorHAnsi"/>
                  <w:i/>
                </w:rPr>
              </m:ctrlPr>
            </m:den>
          </m:f>
          <m:r>
            <w:rPr>
              <w:rFonts w:ascii="Cambria Math" w:hAnsiTheme="minorHAnsi"/>
            </w:rPr>
            <m:t>+θg</m:t>
          </m:r>
          <m:f>
            <m:fPr>
              <m:ctrlPr>
                <w:rPr>
                  <w:rFonts w:ascii="Cambria Math" w:hAnsiTheme="minorHAnsi"/>
                  <w:i/>
                </w:rPr>
              </m:ctrlPr>
            </m:fPr>
            <m:num>
              <m:sSup>
                <m:sSupPr>
                  <m:ctrlPr>
                    <w:rPr>
                      <w:rFonts w:ascii="Cambria Math" w:hAnsiTheme="minorHAnsi"/>
                      <w:i/>
                    </w:rPr>
                  </m:ctrlPr>
                </m:sSupPr>
                <m:e>
                  <m:r>
                    <w:rPr>
                      <w:rFonts w:ascii="Cambria Math" w:hAnsiTheme="minorHAnsi"/>
                    </w:rPr>
                    <m:t>n</m:t>
                  </m:r>
                </m:e>
                <m:sup>
                  <m:r>
                    <w:rPr>
                      <w:rFonts w:ascii="Cambria Math" w:hAnsiTheme="minorHAnsi"/>
                    </w:rPr>
                    <m:t>2</m:t>
                  </m:r>
                </m:sup>
              </m:sSup>
            </m:num>
            <m:den>
              <m:sSup>
                <m:sSupPr>
                  <m:ctrlPr>
                    <w:rPr>
                      <w:rFonts w:ascii="Cambria Math" w:hAnsiTheme="minorHAnsi"/>
                      <w:i/>
                    </w:rPr>
                  </m:ctrlPr>
                </m:sSupPr>
                <m:e>
                  <m:r>
                    <w:rPr>
                      <w:rFonts w:ascii="Cambria Math" w:hAnsiTheme="minorHAnsi"/>
                    </w:rPr>
                    <m:t>R</m:t>
                  </m:r>
                </m:e>
                <m:sup>
                  <m:f>
                    <m:fPr>
                      <m:type m:val="skw"/>
                      <m:ctrlPr>
                        <w:rPr>
                          <w:rFonts w:ascii="Cambria Math" w:hAnsiTheme="minorHAnsi"/>
                          <w:i/>
                        </w:rPr>
                      </m:ctrlPr>
                    </m:fPr>
                    <m:num>
                      <m:r>
                        <w:rPr>
                          <w:rFonts w:ascii="Cambria Math" w:hAnsiTheme="minorHAnsi"/>
                        </w:rPr>
                        <m:t>4</m:t>
                      </m:r>
                    </m:num>
                    <m:den>
                      <m:r>
                        <w:rPr>
                          <w:rFonts w:ascii="Cambria Math" w:hAnsiTheme="minorHAnsi"/>
                        </w:rPr>
                        <m:t>3</m:t>
                      </m:r>
                    </m:den>
                  </m:f>
                  <m:ctrlPr>
                    <w:rPr>
                      <w:rFonts w:ascii="Cambria Math" w:hAnsi="Cambria Math"/>
                      <w:i/>
                    </w:rPr>
                  </m:ctrlPr>
                </m:sup>
              </m:sSup>
              <m:ctrlPr>
                <w:rPr>
                  <w:rFonts w:ascii="Cambria Math" w:hAnsi="Cambria Math"/>
                  <w:i/>
                </w:rPr>
              </m:ctrlPr>
            </m:den>
          </m:f>
          <m:sSubSup>
            <m:sSubSupPr>
              <m:ctrlPr>
                <w:rPr>
                  <w:rFonts w:ascii="Cambria Math" w:hAnsiTheme="minorHAnsi"/>
                  <w:i/>
                </w:rPr>
              </m:ctrlPr>
            </m:sSubSupPr>
            <m:e>
              <m:r>
                <w:rPr>
                  <w:rFonts w:ascii="Cambria Math" w:hAnsiTheme="minorHAnsi"/>
                </w:rPr>
                <m:t>u</m:t>
              </m:r>
            </m:e>
            <m:sub>
              <m:r>
                <w:rPr>
                  <w:rFonts w:ascii="Cambria Math" w:hAnsiTheme="minorHAnsi"/>
                </w:rPr>
                <m:t>i+1</m:t>
              </m:r>
            </m:sub>
            <m:sup>
              <m:r>
                <w:rPr>
                  <w:rFonts w:ascii="Cambria Math" w:hAnsiTheme="minorHAnsi"/>
                </w:rPr>
                <m:t>n+1</m:t>
              </m:r>
            </m:sup>
          </m:sSubSup>
          <m:d>
            <m:dPr>
              <m:begChr m:val="|"/>
              <m:endChr m:val="|"/>
              <m:ctrlPr>
                <w:rPr>
                  <w:rFonts w:ascii="Cambria Math" w:hAnsiTheme="minorHAnsi"/>
                  <w:i/>
                </w:rPr>
              </m:ctrlPr>
            </m:dPr>
            <m:e>
              <m:sSubSup>
                <m:sSubSupPr>
                  <m:ctrlPr>
                    <w:rPr>
                      <w:rFonts w:ascii="Cambria Math" w:hAnsiTheme="minorHAnsi"/>
                      <w:i/>
                    </w:rPr>
                  </m:ctrlPr>
                </m:sSubSupPr>
                <m:e>
                  <m:r>
                    <w:rPr>
                      <w:rFonts w:ascii="Cambria Math" w:hAnsiTheme="minorHAnsi"/>
                    </w:rPr>
                    <m:t>u</m:t>
                  </m:r>
                </m:e>
                <m:sub>
                  <m:r>
                    <w:rPr>
                      <w:rFonts w:ascii="Cambria Math" w:hAnsiTheme="minorHAnsi"/>
                    </w:rPr>
                    <m:t>i+1</m:t>
                  </m:r>
                </m:sub>
                <m:sup>
                  <m:r>
                    <w:rPr>
                      <w:rFonts w:ascii="Cambria Math" w:hAnsiTheme="minorHAnsi"/>
                    </w:rPr>
                    <m:t>n</m:t>
                  </m:r>
                </m:sup>
              </m:sSubSup>
              <m:ctrlPr>
                <w:rPr>
                  <w:rFonts w:ascii="Cambria Math" w:hAnsi="Cambria Math"/>
                  <w:i/>
                </w:rPr>
              </m:ctrlPr>
            </m:e>
          </m:d>
          <m:r>
            <w:rPr>
              <w:rFonts w:ascii="Cambria Math" w:hAnsiTheme="minorHAnsi"/>
            </w:rPr>
            <m:t>+(1</m:t>
          </m:r>
          <m:r>
            <w:rPr>
              <w:rFonts w:ascii="Cambria Math" w:hAnsiTheme="minorHAnsi"/>
            </w:rPr>
            <m:t>-</m:t>
          </m:r>
          <m:r>
            <w:rPr>
              <w:rFonts w:ascii="Cambria Math" w:hAnsiTheme="minorHAnsi"/>
            </w:rPr>
            <m:t>θ)g</m:t>
          </m:r>
          <m:f>
            <m:fPr>
              <m:ctrlPr>
                <w:rPr>
                  <w:rFonts w:ascii="Cambria Math" w:hAnsiTheme="minorHAnsi"/>
                  <w:i/>
                </w:rPr>
              </m:ctrlPr>
            </m:fPr>
            <m:num>
              <m:sSup>
                <m:sSupPr>
                  <m:ctrlPr>
                    <w:rPr>
                      <w:rFonts w:ascii="Cambria Math" w:hAnsiTheme="minorHAnsi"/>
                      <w:i/>
                    </w:rPr>
                  </m:ctrlPr>
                </m:sSupPr>
                <m:e>
                  <m:r>
                    <w:rPr>
                      <w:rFonts w:ascii="Cambria Math" w:hAnsiTheme="minorHAnsi"/>
                    </w:rPr>
                    <m:t>n</m:t>
                  </m:r>
                </m:e>
                <m:sup>
                  <m:r>
                    <w:rPr>
                      <w:rFonts w:ascii="Cambria Math" w:hAnsiTheme="minorHAnsi"/>
                    </w:rPr>
                    <m:t>2</m:t>
                  </m:r>
                </m:sup>
              </m:sSup>
            </m:num>
            <m:den>
              <m:sSup>
                <m:sSupPr>
                  <m:ctrlPr>
                    <w:rPr>
                      <w:rFonts w:ascii="Cambria Math" w:hAnsiTheme="minorHAnsi"/>
                      <w:i/>
                    </w:rPr>
                  </m:ctrlPr>
                </m:sSupPr>
                <m:e>
                  <m:r>
                    <w:rPr>
                      <w:rFonts w:ascii="Cambria Math" w:hAnsiTheme="minorHAnsi"/>
                    </w:rPr>
                    <m:t>R</m:t>
                  </m:r>
                </m:e>
                <m:sup>
                  <m:f>
                    <m:fPr>
                      <m:type m:val="skw"/>
                      <m:ctrlPr>
                        <w:rPr>
                          <w:rFonts w:ascii="Cambria Math" w:hAnsiTheme="minorHAnsi"/>
                          <w:i/>
                        </w:rPr>
                      </m:ctrlPr>
                    </m:fPr>
                    <m:num>
                      <m:r>
                        <w:rPr>
                          <w:rFonts w:ascii="Cambria Math" w:hAnsiTheme="minorHAnsi"/>
                        </w:rPr>
                        <m:t>4</m:t>
                      </m:r>
                    </m:num>
                    <m:den>
                      <m:r>
                        <w:rPr>
                          <w:rFonts w:ascii="Cambria Math" w:hAnsiTheme="minorHAnsi"/>
                        </w:rPr>
                        <m:t>3</m:t>
                      </m:r>
                    </m:den>
                  </m:f>
                  <m:ctrlPr>
                    <w:rPr>
                      <w:rFonts w:ascii="Cambria Math" w:hAnsi="Cambria Math"/>
                      <w:i/>
                    </w:rPr>
                  </m:ctrlPr>
                </m:sup>
              </m:sSup>
              <m:ctrlPr>
                <w:rPr>
                  <w:rFonts w:ascii="Cambria Math" w:hAnsi="Cambria Math"/>
                  <w:i/>
                </w:rPr>
              </m:ctrlPr>
            </m:den>
          </m:f>
          <m:sSubSup>
            <m:sSubSupPr>
              <m:ctrlPr>
                <w:rPr>
                  <w:rFonts w:ascii="Cambria Math" w:hAnsiTheme="minorHAnsi"/>
                  <w:i/>
                </w:rPr>
              </m:ctrlPr>
            </m:sSubSupPr>
            <m:e>
              <m:r>
                <w:rPr>
                  <w:rFonts w:ascii="Cambria Math" w:hAnsiTheme="minorHAnsi"/>
                </w:rPr>
                <m:t>u</m:t>
              </m:r>
            </m:e>
            <m:sub>
              <m:r>
                <w:rPr>
                  <w:rFonts w:ascii="Cambria Math" w:hAnsiTheme="minorHAnsi"/>
                </w:rPr>
                <m:t>i+1</m:t>
              </m:r>
            </m:sub>
            <m:sup>
              <m:r>
                <w:rPr>
                  <w:rFonts w:ascii="Cambria Math" w:hAnsiTheme="minorHAnsi"/>
                </w:rPr>
                <m:t>n</m:t>
              </m:r>
            </m:sup>
          </m:sSubSup>
          <m:d>
            <m:dPr>
              <m:begChr m:val="|"/>
              <m:endChr m:val="|"/>
              <m:ctrlPr>
                <w:rPr>
                  <w:rFonts w:ascii="Cambria Math" w:hAnsiTheme="minorHAnsi"/>
                  <w:i/>
                </w:rPr>
              </m:ctrlPr>
            </m:dPr>
            <m:e>
              <m:sSubSup>
                <m:sSubSupPr>
                  <m:ctrlPr>
                    <w:rPr>
                      <w:rFonts w:ascii="Cambria Math" w:hAnsiTheme="minorHAnsi"/>
                      <w:i/>
                    </w:rPr>
                  </m:ctrlPr>
                </m:sSubSupPr>
                <m:e>
                  <m:r>
                    <w:rPr>
                      <w:rFonts w:ascii="Cambria Math" w:hAnsiTheme="minorHAnsi"/>
                    </w:rPr>
                    <m:t>u</m:t>
                  </m:r>
                </m:e>
                <m:sub>
                  <m:r>
                    <w:rPr>
                      <w:rFonts w:ascii="Cambria Math" w:hAnsiTheme="minorHAnsi"/>
                    </w:rPr>
                    <m:t>i+1</m:t>
                  </m:r>
                </m:sub>
                <m:sup>
                  <m:r>
                    <w:rPr>
                      <w:rFonts w:ascii="Cambria Math" w:hAnsiTheme="minorHAnsi"/>
                    </w:rPr>
                    <m:t>n</m:t>
                  </m:r>
                </m:sup>
              </m:sSubSup>
              <m:ctrlPr>
                <w:rPr>
                  <w:rFonts w:ascii="Cambria Math" w:hAnsi="Cambria Math"/>
                  <w:i/>
                </w:rPr>
              </m:ctrlPr>
            </m:e>
          </m:d>
          <m:r>
            <m:rPr>
              <m:sty m:val="p"/>
            </m:rPr>
            <w:rPr>
              <w:rFonts w:ascii="Cambria Math" w:hAnsiTheme="minorHAnsi"/>
            </w:rPr>
            <w:br/>
          </m:r>
        </m:oMath>
      </m:oMathPara>
      <m:oMath>
        <m:r>
          <w:rPr>
            <w:rFonts w:ascii="Cambria Math" w:hAnsiTheme="minorHAnsi"/>
          </w:rPr>
          <m:t>+θ</m:t>
        </m:r>
        <m:f>
          <m:fPr>
            <m:ctrlPr>
              <w:rPr>
                <w:rFonts w:ascii="Cambria Math" w:hAnsiTheme="minorHAnsi"/>
                <w:i/>
              </w:rPr>
            </m:ctrlPr>
          </m:fPr>
          <m:num>
            <m:r>
              <w:rPr>
                <w:rFonts w:ascii="Cambria Math" w:hAnsiTheme="minorHAnsi"/>
              </w:rPr>
              <m:t>k</m:t>
            </m:r>
          </m:num>
          <m:den>
            <m:r>
              <w:rPr>
                <w:rFonts w:ascii="Cambria Math" w:hAnsiTheme="minorHAnsi"/>
              </w:rPr>
              <m:t>L</m:t>
            </m:r>
          </m:den>
        </m:f>
        <m:sSubSup>
          <m:sSubSupPr>
            <m:ctrlPr>
              <w:rPr>
                <w:rFonts w:ascii="Cambria Math" w:hAnsiTheme="minorHAnsi"/>
                <w:i/>
              </w:rPr>
            </m:ctrlPr>
          </m:sSubSupPr>
          <m:e>
            <m:r>
              <w:rPr>
                <w:rFonts w:ascii="Cambria Math" w:hAnsiTheme="minorHAnsi"/>
              </w:rPr>
              <m:t>u</m:t>
            </m:r>
          </m:e>
          <m:sub>
            <m:r>
              <w:rPr>
                <w:rFonts w:ascii="Cambria Math" w:hAnsiTheme="minorHAnsi"/>
              </w:rPr>
              <m:t>i+1</m:t>
            </m:r>
          </m:sub>
          <m:sup>
            <m:r>
              <w:rPr>
                <w:rFonts w:ascii="Cambria Math" w:hAnsiTheme="minorHAnsi"/>
              </w:rPr>
              <m:t>n+1</m:t>
            </m:r>
          </m:sup>
        </m:sSubSup>
        <m:d>
          <m:dPr>
            <m:begChr m:val="|"/>
            <m:endChr m:val="|"/>
            <m:ctrlPr>
              <w:rPr>
                <w:rFonts w:ascii="Cambria Math" w:hAnsiTheme="minorHAnsi"/>
                <w:i/>
              </w:rPr>
            </m:ctrlPr>
          </m:dPr>
          <m:e>
            <m:sSubSup>
              <m:sSubSupPr>
                <m:ctrlPr>
                  <w:rPr>
                    <w:rFonts w:ascii="Cambria Math" w:hAnsiTheme="minorHAnsi"/>
                    <w:i/>
                  </w:rPr>
                </m:ctrlPr>
              </m:sSubSupPr>
              <m:e>
                <m:r>
                  <w:rPr>
                    <w:rFonts w:ascii="Cambria Math" w:hAnsiTheme="minorHAnsi"/>
                  </w:rPr>
                  <m:t>u</m:t>
                </m:r>
              </m:e>
              <m:sub>
                <m:r>
                  <w:rPr>
                    <w:rFonts w:ascii="Cambria Math" w:hAnsiTheme="minorHAnsi"/>
                  </w:rPr>
                  <m:t>i+1</m:t>
                </m:r>
              </m:sub>
              <m:sup>
                <m:r>
                  <w:rPr>
                    <w:rFonts w:ascii="Cambria Math" w:hAnsiTheme="minorHAnsi"/>
                  </w:rPr>
                  <m:t>n</m:t>
                </m:r>
              </m:sup>
            </m:sSubSup>
            <m:ctrlPr>
              <w:rPr>
                <w:rFonts w:ascii="Cambria Math" w:hAnsi="Cambria Math"/>
                <w:i/>
              </w:rPr>
            </m:ctrlPr>
          </m:e>
        </m:d>
        <m:r>
          <w:rPr>
            <w:rFonts w:ascii="Cambria Math" w:hAnsiTheme="minorHAnsi"/>
          </w:rPr>
          <m:t>+(1</m:t>
        </m:r>
        <m:r>
          <w:rPr>
            <w:rFonts w:ascii="Cambria Math" w:hAnsiTheme="minorHAnsi"/>
          </w:rPr>
          <m:t>-</m:t>
        </m:r>
        <m:r>
          <w:rPr>
            <w:rFonts w:ascii="Cambria Math" w:hAnsiTheme="minorHAnsi"/>
          </w:rPr>
          <m:t>θ)</m:t>
        </m:r>
        <m:f>
          <m:fPr>
            <m:ctrlPr>
              <w:rPr>
                <w:rFonts w:ascii="Cambria Math" w:hAnsiTheme="minorHAnsi"/>
                <w:i/>
              </w:rPr>
            </m:ctrlPr>
          </m:fPr>
          <m:num>
            <m:r>
              <w:rPr>
                <w:rFonts w:ascii="Cambria Math" w:hAnsiTheme="minorHAnsi"/>
              </w:rPr>
              <m:t>k</m:t>
            </m:r>
          </m:num>
          <m:den>
            <m:r>
              <w:rPr>
                <w:rFonts w:ascii="Cambria Math" w:hAnsiTheme="minorHAnsi"/>
              </w:rPr>
              <m:t>L</m:t>
            </m:r>
          </m:den>
        </m:f>
        <m:sSubSup>
          <m:sSubSupPr>
            <m:ctrlPr>
              <w:rPr>
                <w:rFonts w:ascii="Cambria Math" w:hAnsiTheme="minorHAnsi"/>
                <w:i/>
              </w:rPr>
            </m:ctrlPr>
          </m:sSubSupPr>
          <m:e>
            <m:r>
              <w:rPr>
                <w:rFonts w:ascii="Cambria Math" w:hAnsiTheme="minorHAnsi"/>
              </w:rPr>
              <m:t>u</m:t>
            </m:r>
          </m:e>
          <m:sub>
            <m:r>
              <w:rPr>
                <w:rFonts w:ascii="Cambria Math" w:hAnsiTheme="minorHAnsi"/>
              </w:rPr>
              <m:t>i+1</m:t>
            </m:r>
          </m:sub>
          <m:sup>
            <m:r>
              <w:rPr>
                <w:rFonts w:ascii="Cambria Math" w:hAnsiTheme="minorHAnsi"/>
              </w:rPr>
              <m:t>n</m:t>
            </m:r>
          </m:sup>
        </m:sSubSup>
        <m:d>
          <m:dPr>
            <m:begChr m:val="|"/>
            <m:endChr m:val="|"/>
            <m:ctrlPr>
              <w:rPr>
                <w:rFonts w:ascii="Cambria Math" w:hAnsiTheme="minorHAnsi"/>
                <w:i/>
              </w:rPr>
            </m:ctrlPr>
          </m:dPr>
          <m:e>
            <m:sSubSup>
              <m:sSubSupPr>
                <m:ctrlPr>
                  <w:rPr>
                    <w:rFonts w:ascii="Cambria Math" w:hAnsiTheme="minorHAnsi"/>
                    <w:i/>
                  </w:rPr>
                </m:ctrlPr>
              </m:sSubSupPr>
              <m:e>
                <m:r>
                  <w:rPr>
                    <w:rFonts w:ascii="Cambria Math" w:hAnsiTheme="minorHAnsi"/>
                  </w:rPr>
                  <m:t>u</m:t>
                </m:r>
              </m:e>
              <m:sub>
                <m:r>
                  <w:rPr>
                    <w:rFonts w:ascii="Cambria Math" w:hAnsiTheme="minorHAnsi"/>
                  </w:rPr>
                  <m:t>i+1</m:t>
                </m:r>
              </m:sub>
              <m:sup>
                <m:r>
                  <w:rPr>
                    <w:rFonts w:ascii="Cambria Math" w:hAnsiTheme="minorHAnsi"/>
                  </w:rPr>
                  <m:t>n</m:t>
                </m:r>
              </m:sup>
            </m:sSubSup>
            <m:ctrlPr>
              <w:rPr>
                <w:rFonts w:ascii="Cambria Math" w:hAnsi="Cambria Math"/>
                <w:i/>
              </w:rPr>
            </m:ctrlPr>
          </m:e>
        </m:d>
      </m:oMath>
      <w:r w:rsidRPr="00B7030B">
        <w:rPr>
          <w:rStyle w:val="EquationCaption"/>
          <w:rFonts w:asciiTheme="minorHAnsi" w:hAnsiTheme="minorHAnsi"/>
        </w:rPr>
        <w:tab/>
      </w:r>
      <w:r w:rsidR="00686194">
        <w:rPr>
          <w:rStyle w:val="EquationCaption"/>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148</w:t>
      </w:r>
      <w:r w:rsidR="00A41B27">
        <w:rPr>
          <w:rStyle w:val="EquationCaption"/>
          <w:rFonts w:asciiTheme="minorHAnsi" w:hAnsiTheme="minorHAnsi"/>
        </w:rPr>
        <w:fldChar w:fldCharType="end"/>
      </w:r>
      <w:r w:rsidRPr="00B7030B">
        <w:rPr>
          <w:rStyle w:val="EquationCaption"/>
          <w:rFonts w:asciiTheme="minorHAnsi" w:hAnsiTheme="minorHAnsi"/>
        </w:rPr>
        <w:t>)</w:t>
      </w:r>
    </w:p>
    <w:p w14:paraId="594A7322" w14:textId="31A1C429" w:rsidR="0041037A" w:rsidRPr="00750071" w:rsidRDefault="0041037A" w:rsidP="007A3922">
      <w:pPr>
        <w:pStyle w:val="BodyText"/>
      </w:pPr>
      <w:r w:rsidRPr="00750071">
        <w:t xml:space="preserve">where </w:t>
      </w:r>
      <w:r w:rsidRPr="00750071">
        <w:rPr>
          <w:i/>
          <w:iCs/>
        </w:rPr>
        <w:t>n</w:t>
      </w:r>
      <w:r w:rsidRPr="00750071">
        <w:t xml:space="preserve"> refers to the time level and </w:t>
      </w:r>
      <w:proofErr w:type="spellStart"/>
      <w:r w:rsidRPr="00750071">
        <w:rPr>
          <w:i/>
          <w:iCs/>
        </w:rPr>
        <w:t>i</w:t>
      </w:r>
      <w:proofErr w:type="spellEnd"/>
      <w:r w:rsidRPr="00750071">
        <w:t xml:space="preserve"> references the spatial node </w:t>
      </w:r>
      <w:r w:rsidRPr="00750071">
        <w:rPr>
          <w:rStyle w:val="Figurehyperlink"/>
          <w:szCs w:val="18"/>
        </w:rPr>
        <w:t>(</w:t>
      </w:r>
      <w:r w:rsidR="003B7E39" w:rsidRPr="00750071">
        <w:fldChar w:fldCharType="begin"/>
      </w:r>
      <w:r w:rsidR="003B7E39" w:rsidRPr="00750071">
        <w:instrText xml:space="preserve"> REF _Ref532635578 \h  \* MERGEFORMAT </w:instrText>
      </w:r>
      <w:r w:rsidR="003B7E39" w:rsidRPr="00750071">
        <w:fldChar w:fldCharType="separate"/>
      </w:r>
      <w:r w:rsidR="00A95042" w:rsidRPr="00A95042">
        <w:rPr>
          <w:rStyle w:val="Figurehyperlink"/>
        </w:rPr>
        <w:t>Figure 35</w:t>
      </w:r>
      <w:r w:rsidR="003B7E39" w:rsidRPr="00750071">
        <w:fldChar w:fldCharType="end"/>
      </w:r>
      <w:r w:rsidRPr="00750071">
        <w:t>).</w:t>
      </w:r>
    </w:p>
    <w:p w14:paraId="182FD1C5" w14:textId="77777777" w:rsidR="0041037A" w:rsidRPr="00B7030B" w:rsidRDefault="00E108E0" w:rsidP="007A3922">
      <w:pPr>
        <w:pStyle w:val="Graph"/>
      </w:pPr>
      <w:r w:rsidRPr="00085A37">
        <w:rPr>
          <w:noProof/>
          <w:bdr w:val="single" w:sz="2" w:space="0" w:color="auto"/>
        </w:rPr>
        <w:object w:dxaOrig="4860" w:dyaOrig="1800" w14:anchorId="726ADD11">
          <v:shape id="_x0000_i1211" type="#_x0000_t75" alt="" style="width:401.05pt;height:123.8pt;mso-width-percent:0;mso-height-percent:0;mso-width-percent:0;mso-height-percent:0" o:ole="">
            <v:imagedata r:id="rId136" o:title=""/>
          </v:shape>
          <o:OLEObject Type="Embed" ProgID="Word.Picture.8" ShapeID="_x0000_i1211" DrawAspect="Content" ObjectID="_1721314794" r:id="rId137"/>
        </w:object>
      </w:r>
    </w:p>
    <w:p w14:paraId="7D8F340D" w14:textId="75CAD2D4" w:rsidR="0041037A" w:rsidRPr="00750071" w:rsidRDefault="0041037A" w:rsidP="007A3922">
      <w:pPr>
        <w:pStyle w:val="Figurecaption"/>
      </w:pPr>
      <w:bookmarkStart w:id="294" w:name="_Ref532635578"/>
      <w:bookmarkStart w:id="295" w:name="_Toc48573747"/>
      <w:r w:rsidRPr="00750071">
        <w:t xml:space="preserve">Figure </w:t>
      </w:r>
      <w:r w:rsidR="00000000">
        <w:fldChar w:fldCharType="begin"/>
      </w:r>
      <w:r w:rsidR="00000000">
        <w:instrText xml:space="preserve"> SEQ Figure \* ARABIC </w:instrText>
      </w:r>
      <w:r w:rsidR="00000000">
        <w:fldChar w:fldCharType="separate"/>
      </w:r>
      <w:r w:rsidR="00A95042">
        <w:rPr>
          <w:noProof/>
        </w:rPr>
        <w:t>35</w:t>
      </w:r>
      <w:r w:rsidR="00000000">
        <w:rPr>
          <w:noProof/>
        </w:rPr>
        <w:fldChar w:fldCharType="end"/>
      </w:r>
      <w:bookmarkEnd w:id="294"/>
      <w:r w:rsidRPr="00750071">
        <w:t>.  Linkage schematic of model segments with a culvert.</w:t>
      </w:r>
      <w:bookmarkEnd w:id="295"/>
    </w:p>
    <w:p w14:paraId="79CCCD7B" w14:textId="2462432B" w:rsidR="0041037A" w:rsidRPr="00750071" w:rsidRDefault="003B7E39" w:rsidP="007A3922">
      <w:pPr>
        <w:pStyle w:val="BodyText"/>
      </w:pPr>
      <w:r w:rsidRPr="00750071">
        <w:fldChar w:fldCharType="begin"/>
      </w:r>
      <w:r w:rsidRPr="00750071">
        <w:instrText xml:space="preserve"> REF _Ref8712018 \h  \* MERGEFORMAT </w:instrText>
      </w:r>
      <w:r w:rsidRPr="00750071">
        <w:fldChar w:fldCharType="separate"/>
      </w:r>
      <w:r w:rsidR="00A95042" w:rsidRPr="00A95042">
        <w:rPr>
          <w:rStyle w:val="Figurehyperlink"/>
        </w:rPr>
        <w:t>Figure 36</w:t>
      </w:r>
      <w:r w:rsidRPr="00750071">
        <w:fldChar w:fldCharType="end"/>
      </w:r>
      <w:r w:rsidR="0041037A" w:rsidRPr="00750071">
        <w:t xml:space="preserve"> compares flow predictions using the dynamic culvert model with flow data taken within a culvert at NE 47th bridge in the Upper Columbia Slough, Portland, Oregon.   Data was recorded using a flow meter placed directly in a culvert.   The cyclical flows are the result of turning pumps on and off at a downstream pump station.  The culvert was calibrated by adjusting the minor loss parameter.</w:t>
      </w:r>
    </w:p>
    <w:p w14:paraId="40F3E424" w14:textId="77777777" w:rsidR="0041037A" w:rsidRPr="00B7030B" w:rsidRDefault="00AE1A19" w:rsidP="00C012E8">
      <w:pPr>
        <w:pStyle w:val="Graph"/>
      </w:pPr>
      <w:r w:rsidRPr="00B7030B">
        <w:rPr>
          <w:noProof/>
        </w:rPr>
        <w:drawing>
          <wp:inline distT="0" distB="0" distL="0" distR="0" wp14:anchorId="168687B2" wp14:editId="32088677">
            <wp:extent cx="4979645" cy="2752344"/>
            <wp:effectExtent l="12700" t="12700" r="12065" b="1651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138" cstate="print"/>
                    <a:srcRect/>
                    <a:stretch>
                      <a:fillRect/>
                    </a:stretch>
                  </pic:blipFill>
                  <pic:spPr bwMode="auto">
                    <a:xfrm>
                      <a:off x="0" y="0"/>
                      <a:ext cx="4979645" cy="2752344"/>
                    </a:xfrm>
                    <a:prstGeom prst="rect">
                      <a:avLst/>
                    </a:prstGeom>
                    <a:noFill/>
                    <a:ln w="3175">
                      <a:solidFill>
                        <a:schemeClr val="tx1"/>
                      </a:solidFill>
                    </a:ln>
                  </pic:spPr>
                </pic:pic>
              </a:graphicData>
            </a:graphic>
          </wp:inline>
        </w:drawing>
      </w:r>
    </w:p>
    <w:p w14:paraId="678407AD" w14:textId="7E066885" w:rsidR="0041037A" w:rsidRPr="00750071" w:rsidRDefault="0041037A" w:rsidP="00B6554A">
      <w:pPr>
        <w:pStyle w:val="Figurecaption"/>
      </w:pPr>
      <w:bookmarkStart w:id="296" w:name="_Ref8712018"/>
      <w:bookmarkStart w:id="297" w:name="_Toc48573748"/>
      <w:bookmarkStart w:id="298" w:name="_Toc469122317"/>
      <w:bookmarkStart w:id="299" w:name="_Toc491053306"/>
      <w:bookmarkStart w:id="300" w:name="_Toc523896631"/>
      <w:r w:rsidRPr="00750071">
        <w:t xml:space="preserve">Figure </w:t>
      </w:r>
      <w:r w:rsidR="00000000">
        <w:fldChar w:fldCharType="begin"/>
      </w:r>
      <w:r w:rsidR="00000000">
        <w:instrText xml:space="preserve"> SEQ Figure \* ARABIC </w:instrText>
      </w:r>
      <w:r w:rsidR="00000000">
        <w:fldChar w:fldCharType="separate"/>
      </w:r>
      <w:r w:rsidR="00A95042">
        <w:rPr>
          <w:noProof/>
        </w:rPr>
        <w:t>36</w:t>
      </w:r>
      <w:r w:rsidR="00000000">
        <w:rPr>
          <w:noProof/>
        </w:rPr>
        <w:fldChar w:fldCharType="end"/>
      </w:r>
      <w:bookmarkEnd w:id="296"/>
      <w:r w:rsidRPr="00750071">
        <w:t>.  Computed versus observed flow using dynamic culvert model.</w:t>
      </w:r>
      <w:bookmarkEnd w:id="297"/>
      <w:r w:rsidRPr="00750071">
        <w:t xml:space="preserve"> </w:t>
      </w:r>
      <w:bookmarkEnd w:id="298"/>
      <w:bookmarkEnd w:id="299"/>
      <w:bookmarkEnd w:id="300"/>
    </w:p>
    <w:p w14:paraId="4F276671" w14:textId="77777777" w:rsidR="0041037A" w:rsidRPr="00B7030B" w:rsidRDefault="0041037A" w:rsidP="00B6554A">
      <w:pPr>
        <w:pStyle w:val="Heading4"/>
      </w:pPr>
      <w:bookmarkStart w:id="301" w:name="_Toc491084670"/>
      <w:bookmarkStart w:id="302" w:name="_Toc523896522"/>
      <w:bookmarkStart w:id="303" w:name="_Toc48573584"/>
      <w:r w:rsidRPr="00B7030B">
        <w:t>Internal Weirs</w:t>
      </w:r>
      <w:bookmarkEnd w:id="301"/>
      <w:bookmarkEnd w:id="302"/>
      <w:bookmarkEnd w:id="303"/>
    </w:p>
    <w:p w14:paraId="3591DAC9" w14:textId="7E7A0011" w:rsidR="0041037A" w:rsidRPr="00750071" w:rsidRDefault="0041037A" w:rsidP="00B6554A">
      <w:pPr>
        <w:pStyle w:val="BodyText"/>
      </w:pPr>
      <w:r w:rsidRPr="00750071">
        <w:t xml:space="preserve">The model can be used to set internal weirs at specified cell locations. The user specifies the location of the internal weir by providing a segment and layer number. The </w:t>
      </w:r>
      <w:r w:rsidRPr="00076D0B">
        <w:rPr>
          <w:i/>
          <w:iCs/>
        </w:rPr>
        <w:t>weir</w:t>
      </w:r>
      <w:r w:rsidRPr="00750071">
        <w:t xml:space="preserve"> effectively acts as a barrier to flow and diffusion of mass/heat across the width of the waterbody as shown in </w:t>
      </w:r>
      <w:r w:rsidR="003B7E39" w:rsidRPr="00750071">
        <w:fldChar w:fldCharType="begin"/>
      </w:r>
      <w:r w:rsidR="003B7E39" w:rsidRPr="00750071">
        <w:instrText xml:space="preserve"> REF _Ref8699507 \h  \* MERGEFORMAT </w:instrText>
      </w:r>
      <w:r w:rsidR="003B7E39" w:rsidRPr="00750071">
        <w:fldChar w:fldCharType="separate"/>
      </w:r>
      <w:r w:rsidR="00A95042" w:rsidRPr="00A95042">
        <w:rPr>
          <w:rStyle w:val="Figurehyperlink"/>
        </w:rPr>
        <w:t>Figure 37</w:t>
      </w:r>
      <w:r w:rsidR="003B7E39" w:rsidRPr="00750071">
        <w:fldChar w:fldCharType="end"/>
      </w:r>
      <w:r w:rsidRPr="00750071">
        <w:t>.  This can be used to simulate submerged and curtain weirs within a waterbody.</w:t>
      </w:r>
    </w:p>
    <w:bookmarkStart w:id="304" w:name="_MON_1694669907"/>
    <w:bookmarkEnd w:id="304"/>
    <w:p w14:paraId="378333C7" w14:textId="77777777" w:rsidR="0041037A" w:rsidRPr="00B7030B" w:rsidRDefault="00E108E0" w:rsidP="00B6554A">
      <w:pPr>
        <w:pStyle w:val="Graph"/>
      </w:pPr>
      <w:r w:rsidRPr="00D12F0C">
        <w:rPr>
          <w:noProof/>
          <w:bdr w:val="single" w:sz="2" w:space="0" w:color="auto"/>
        </w:rPr>
        <w:object w:dxaOrig="7320" w:dyaOrig="4095" w14:anchorId="6EE29FC7">
          <v:shape id="_x0000_i1210" type="#_x0000_t75" alt="" style="width:366.95pt;height:178.75pt;mso-width-percent:0;mso-height-percent:0;mso-width-percent:0;mso-height-percent:0" o:ole="" fillcolor="window">
            <v:imagedata r:id="rId139" o:title=""/>
          </v:shape>
          <o:OLEObject Type="Embed" ProgID="Word.Picture.8" ShapeID="_x0000_i1210" DrawAspect="Content" ObjectID="_1721314795" r:id="rId140"/>
        </w:object>
      </w:r>
    </w:p>
    <w:p w14:paraId="3F661C34" w14:textId="0907FF14" w:rsidR="0041037A" w:rsidRPr="00750071" w:rsidRDefault="0041037A" w:rsidP="007552CD">
      <w:pPr>
        <w:pStyle w:val="Figurecaption"/>
      </w:pPr>
      <w:bookmarkStart w:id="305" w:name="_Ref8699507"/>
      <w:bookmarkStart w:id="306" w:name="_Toc48573749"/>
      <w:r w:rsidRPr="00750071">
        <w:t xml:space="preserve">Figure </w:t>
      </w:r>
      <w:r w:rsidR="00000000">
        <w:fldChar w:fldCharType="begin"/>
      </w:r>
      <w:r w:rsidR="00000000">
        <w:instrText xml:space="preserve"> SEQ Figure \* ARABIC </w:instrText>
      </w:r>
      <w:r w:rsidR="00000000">
        <w:fldChar w:fldCharType="separate"/>
      </w:r>
      <w:r w:rsidR="00A95042">
        <w:rPr>
          <w:noProof/>
        </w:rPr>
        <w:t>37</w:t>
      </w:r>
      <w:r w:rsidR="00000000">
        <w:rPr>
          <w:noProof/>
        </w:rPr>
        <w:fldChar w:fldCharType="end"/>
      </w:r>
      <w:bookmarkEnd w:id="305"/>
      <w:r w:rsidRPr="00750071">
        <w:t>.  Schematic representation of internal weirs.</w:t>
      </w:r>
      <w:bookmarkEnd w:id="306"/>
      <w:r w:rsidRPr="00750071">
        <w:t xml:space="preserve"> </w:t>
      </w:r>
    </w:p>
    <w:p w14:paraId="4B54D899" w14:textId="75CA7E42" w:rsidR="0041037A" w:rsidRPr="00B7030B" w:rsidRDefault="0041037A" w:rsidP="007552CD">
      <w:pPr>
        <w:pStyle w:val="Heading4"/>
      </w:pPr>
      <w:bookmarkStart w:id="307" w:name="_Toc466368863"/>
      <w:bookmarkStart w:id="308" w:name="_Toc491084671"/>
      <w:bookmarkStart w:id="309" w:name="_Toc523896523"/>
      <w:bookmarkStart w:id="310" w:name="_Toc48573585"/>
      <w:bookmarkStart w:id="311" w:name="_Toc466368847"/>
      <w:r w:rsidRPr="00B7030B">
        <w:t>Water Level Control</w:t>
      </w:r>
      <w:bookmarkEnd w:id="307"/>
      <w:bookmarkEnd w:id="308"/>
      <w:bookmarkEnd w:id="309"/>
      <w:r w:rsidR="00750071">
        <w:t xml:space="preserve"> or Pumps</w:t>
      </w:r>
      <w:bookmarkEnd w:id="310"/>
    </w:p>
    <w:p w14:paraId="11063A08" w14:textId="5E06A597" w:rsidR="0041037A" w:rsidRPr="00750071" w:rsidRDefault="0041037A" w:rsidP="007552CD">
      <w:pPr>
        <w:pStyle w:val="BodyText"/>
      </w:pPr>
      <w:r w:rsidRPr="00750071">
        <w:t xml:space="preserve">Many times, outflows in reservoirs are controlled by water levels.  In order to facilitate management of the water body, a water level control </w:t>
      </w:r>
      <w:r w:rsidR="00750071">
        <w:t xml:space="preserve">or pump </w:t>
      </w:r>
      <w:r w:rsidRPr="00750071">
        <w:t>algorithm was added to the code. Essentially, this is a pump based on a float controller.</w:t>
      </w:r>
    </w:p>
    <w:p w14:paraId="36ECED38" w14:textId="79DC421F" w:rsidR="0041037A" w:rsidRPr="00750071" w:rsidRDefault="0041037A" w:rsidP="007552CD">
      <w:pPr>
        <w:pStyle w:val="BodyText"/>
      </w:pPr>
      <w:r w:rsidRPr="00750071">
        <w:t>The algorithm allows the user to specify the upstream and downstream segment for water to be transferred at a given flow rate</w:t>
      </w:r>
      <w:r w:rsidR="004A61D5">
        <w:t>,</w:t>
      </w:r>
      <w:r w:rsidRPr="00750071">
        <w:t xml:space="preserve"> based on the water level at the upstream segment.  Reverse flow is not allowed.  The withdrawal is treated as a lateral selective withdrawal</w:t>
      </w:r>
      <w:r w:rsidR="00B00E96">
        <w:t>,</w:t>
      </w:r>
      <w:r w:rsidRPr="00750071">
        <w:t xml:space="preserve"> and the segment that receives the inflow is treated as a tributary.</w:t>
      </w:r>
    </w:p>
    <w:p w14:paraId="3A554C8B" w14:textId="77777777" w:rsidR="0041037A" w:rsidRPr="00B7030B" w:rsidRDefault="0041037A" w:rsidP="007552CD">
      <w:pPr>
        <w:pStyle w:val="Heading4"/>
      </w:pPr>
      <w:bookmarkStart w:id="312" w:name="_Toc491084672"/>
      <w:bookmarkStart w:id="313" w:name="_Toc523896524"/>
      <w:bookmarkStart w:id="314" w:name="_Toc48573586"/>
      <w:r w:rsidRPr="00B7030B">
        <w:t>Outlet Structures</w:t>
      </w:r>
      <w:bookmarkEnd w:id="312"/>
      <w:bookmarkEnd w:id="313"/>
      <w:bookmarkEnd w:id="314"/>
    </w:p>
    <w:p w14:paraId="75664A1B" w14:textId="7928A68C" w:rsidR="0041037A" w:rsidRPr="00750071" w:rsidRDefault="0041037A" w:rsidP="007552CD">
      <w:pPr>
        <w:pStyle w:val="BodyText"/>
      </w:pPr>
      <w:r w:rsidRPr="00750071">
        <w:t>Outflows through hydraulic structures (</w:t>
      </w:r>
      <w:r w:rsidR="003B7E39" w:rsidRPr="00750071">
        <w:fldChar w:fldCharType="begin"/>
      </w:r>
      <w:r w:rsidR="003B7E39" w:rsidRPr="00750071">
        <w:instrText xml:space="preserve"> REF _Ref532635580 \h  \* MERGEFORMAT </w:instrText>
      </w:r>
      <w:r w:rsidR="003B7E39" w:rsidRPr="00750071">
        <w:fldChar w:fldCharType="separate"/>
      </w:r>
      <w:r w:rsidR="00A95042" w:rsidRPr="00A95042">
        <w:rPr>
          <w:rStyle w:val="Figurehyperlink"/>
        </w:rPr>
        <w:t>Figure 38</w:t>
      </w:r>
      <w:r w:rsidR="003B7E39" w:rsidRPr="00750071">
        <w:fldChar w:fldCharType="end"/>
      </w:r>
      <w:r w:rsidRPr="00750071">
        <w:t xml:space="preserve">) can be </w:t>
      </w:r>
      <w:r w:rsidR="004A61D5" w:rsidRPr="00750071">
        <w:t xml:space="preserve">either </w:t>
      </w:r>
      <w:r w:rsidRPr="00750071">
        <w:t>specified or computed by the model based on user-supplied rating curves.</w:t>
      </w:r>
    </w:p>
    <w:p w14:paraId="7035F74D" w14:textId="7D5A0373" w:rsidR="0041037A" w:rsidRPr="00B7030B" w:rsidRDefault="00E108E0" w:rsidP="007552CD">
      <w:pPr>
        <w:pStyle w:val="Graph"/>
      </w:pPr>
      <w:r w:rsidRPr="00085A37">
        <w:rPr>
          <w:noProof/>
          <w:bdr w:val="single" w:sz="2" w:space="0" w:color="auto"/>
        </w:rPr>
        <w:object w:dxaOrig="6405" w:dyaOrig="4170" w14:anchorId="4BAD4994">
          <v:shape id="_x0000_i1209" type="#_x0000_t75" alt="" style="width:348pt;height:222.95pt;mso-width-percent:0;mso-height-percent:0;mso-width-percent:0;mso-height-percent:0" o:ole="" fillcolor="window">
            <v:imagedata r:id="rId141" o:title=""/>
          </v:shape>
          <o:OLEObject Type="Embed" ProgID="Word.Picture.8" ShapeID="_x0000_i1209" DrawAspect="Content" ObjectID="_1721314796" r:id="rId142"/>
        </w:object>
      </w:r>
    </w:p>
    <w:p w14:paraId="615D2ACC" w14:textId="05191AD1" w:rsidR="0041037A" w:rsidRPr="00750071" w:rsidRDefault="0041037A" w:rsidP="007552CD">
      <w:pPr>
        <w:pStyle w:val="Figurecaption"/>
      </w:pPr>
      <w:bookmarkStart w:id="315" w:name="_Ref532635580"/>
      <w:bookmarkStart w:id="316" w:name="_Toc462126442"/>
      <w:bookmarkStart w:id="317" w:name="_Toc491053308"/>
      <w:bookmarkStart w:id="318" w:name="_Toc523896633"/>
      <w:bookmarkStart w:id="319" w:name="_Toc48573750"/>
      <w:bookmarkEnd w:id="311"/>
      <w:r w:rsidRPr="00750071">
        <w:t xml:space="preserve">Figure </w:t>
      </w:r>
      <w:r w:rsidR="00000000">
        <w:fldChar w:fldCharType="begin"/>
      </w:r>
      <w:r w:rsidR="00000000">
        <w:instrText xml:space="preserve"> SEQ Figure \* ARABIC </w:instrText>
      </w:r>
      <w:r w:rsidR="00000000">
        <w:fldChar w:fldCharType="separate"/>
      </w:r>
      <w:r w:rsidR="00A95042">
        <w:rPr>
          <w:noProof/>
        </w:rPr>
        <w:t>38</w:t>
      </w:r>
      <w:r w:rsidR="00000000">
        <w:rPr>
          <w:noProof/>
        </w:rPr>
        <w:fldChar w:fldCharType="end"/>
      </w:r>
      <w:bookmarkEnd w:id="315"/>
      <w:r w:rsidRPr="00750071">
        <w:t>. Radial gates and s</w:t>
      </w:r>
      <w:r w:rsidRPr="00750071">
        <w:rPr>
          <w:noProof/>
        </w:rPr>
        <w:t>pillway flow.</w:t>
      </w:r>
      <w:bookmarkEnd w:id="316"/>
      <w:bookmarkEnd w:id="317"/>
      <w:bookmarkEnd w:id="318"/>
      <w:bookmarkEnd w:id="319"/>
    </w:p>
    <w:p w14:paraId="4E3FCE9E" w14:textId="77777777" w:rsidR="0041037A" w:rsidRPr="00750071" w:rsidRDefault="0041037A" w:rsidP="00127D1D">
      <w:pPr>
        <w:pStyle w:val="BodyText"/>
        <w:spacing w:after="120"/>
      </w:pPr>
      <w:r w:rsidRPr="00750071">
        <w:t xml:space="preserve">The </w:t>
      </w:r>
      <w:r w:rsidRPr="00127D1D">
        <w:rPr>
          <w:b/>
          <w:bCs/>
        </w:rPr>
        <w:t xml:space="preserve">UNET </w:t>
      </w:r>
      <w:r w:rsidRPr="00750071">
        <w:t xml:space="preserve">model (HEC, 1997a), a one-dimensional unsteady hydraulic model, formally accounts for spillway flow from weirs and spillways.  For free or submerged flow from a spillway with a radial gate, </w:t>
      </w:r>
      <w:r w:rsidRPr="00127D1D">
        <w:rPr>
          <w:b/>
          <w:bCs/>
        </w:rPr>
        <w:t>UNET</w:t>
      </w:r>
      <w:r w:rsidRPr="00750071">
        <w:t xml:space="preserve"> uses a general equation of the form:</w:t>
      </w:r>
    </w:p>
    <w:p w14:paraId="00E65C91" w14:textId="6DC4AD48" w:rsidR="0041037A" w:rsidRPr="00B7030B" w:rsidRDefault="0041037A" w:rsidP="008F3173">
      <w:pPr>
        <w:pStyle w:val="equation"/>
        <w:rPr>
          <w:rFonts w:asciiTheme="minorHAnsi" w:hAnsiTheme="minorHAnsi"/>
        </w:rPr>
      </w:pPr>
      <w:r w:rsidRPr="00B7030B">
        <w:rPr>
          <w:rFonts w:asciiTheme="minorHAnsi" w:hAnsiTheme="minorHAnsi"/>
        </w:rPr>
        <w:tab/>
      </w:r>
      <m:oMath>
        <m:sSub>
          <m:sSubPr>
            <m:ctrlPr>
              <w:rPr>
                <w:rFonts w:ascii="Cambria Math" w:hAnsiTheme="minorHAnsi"/>
                <w:i/>
              </w:rPr>
            </m:ctrlPr>
          </m:sSubPr>
          <m:e>
            <m:r>
              <w:rPr>
                <w:rFonts w:ascii="Cambria Math" w:hAnsiTheme="minorHAnsi"/>
              </w:rPr>
              <m:t>Q</m:t>
            </m:r>
          </m:e>
          <m:sub>
            <m:r>
              <w:rPr>
                <w:rFonts w:ascii="Cambria Math" w:hAnsiTheme="minorHAnsi"/>
              </w:rPr>
              <m:t>sp</m:t>
            </m:r>
          </m:sub>
        </m:sSub>
        <m:r>
          <w:rPr>
            <w:rFonts w:ascii="Cambria Math" w:hAnsiTheme="minorHAnsi"/>
          </w:rPr>
          <m:t>=CW</m:t>
        </m:r>
        <m:sSup>
          <m:sSupPr>
            <m:ctrlPr>
              <w:rPr>
                <w:rFonts w:ascii="Cambria Math" w:hAnsiTheme="minorHAnsi"/>
                <w:i/>
              </w:rPr>
            </m:ctrlPr>
          </m:sSupPr>
          <m:e>
            <m:r>
              <w:rPr>
                <w:rFonts w:ascii="Cambria Math" w:hAnsiTheme="minorHAnsi"/>
              </w:rPr>
              <m:t>A</m:t>
            </m:r>
          </m:e>
          <m:sup>
            <m:r>
              <w:rPr>
                <w:rFonts w:ascii="Cambria Math" w:hAnsiTheme="minorHAnsi"/>
              </w:rPr>
              <m:t>α</m:t>
            </m:r>
          </m:sup>
        </m:sSup>
        <m:sSup>
          <m:sSupPr>
            <m:ctrlPr>
              <w:rPr>
                <w:rFonts w:ascii="Cambria Math" w:hAnsiTheme="minorHAnsi"/>
                <w:i/>
              </w:rPr>
            </m:ctrlPr>
          </m:sSupPr>
          <m:e>
            <m:r>
              <w:rPr>
                <w:rFonts w:ascii="Cambria Math" w:hAnsiTheme="minorHAnsi"/>
              </w:rPr>
              <m:t>B</m:t>
            </m:r>
          </m:e>
          <m:sup>
            <m:r>
              <w:rPr>
                <w:rFonts w:ascii="Cambria Math" w:hAnsiTheme="minorHAnsi"/>
              </w:rPr>
              <m:t>β</m:t>
            </m:r>
          </m:sup>
        </m:sSup>
        <m:sSup>
          <m:sSupPr>
            <m:ctrlPr>
              <w:rPr>
                <w:rFonts w:ascii="Cambria Math" w:hAnsiTheme="minorHAnsi"/>
                <w:i/>
              </w:rPr>
            </m:ctrlPr>
          </m:sSupPr>
          <m:e>
            <m:r>
              <w:rPr>
                <w:rFonts w:ascii="Cambria Math" w:hAnsiTheme="minorHAnsi"/>
              </w:rPr>
              <m:t>H</m:t>
            </m:r>
          </m:e>
          <m:sup>
            <m:r>
              <w:rPr>
                <w:rFonts w:ascii="Cambria Math" w:hAnsiTheme="minorHAnsi"/>
              </w:rPr>
              <m:t>η</m:t>
            </m:r>
          </m:sup>
        </m:sSup>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149</w:t>
      </w:r>
      <w:r w:rsidR="00A41B27">
        <w:rPr>
          <w:rStyle w:val="EquationCaption"/>
          <w:rFonts w:asciiTheme="minorHAnsi" w:hAnsiTheme="minorHAnsi"/>
        </w:rPr>
        <w:fldChar w:fldCharType="end"/>
      </w:r>
      <w:r w:rsidR="004A61D5">
        <w:rPr>
          <w:rStyle w:val="EquationCaption"/>
          <w:rFonts w:asciiTheme="minorHAnsi" w:hAnsiTheme="minorHAnsi"/>
        </w:rPr>
        <w:t>)</w:t>
      </w:r>
    </w:p>
    <w:p w14:paraId="2079E000" w14:textId="77777777" w:rsidR="0041037A" w:rsidRPr="00750071" w:rsidRDefault="0041037A" w:rsidP="00076D0B">
      <w:pPr>
        <w:pStyle w:val="BodyText"/>
        <w:spacing w:after="0"/>
      </w:pPr>
      <w:r w:rsidRPr="00750071">
        <w:t>where:</w:t>
      </w:r>
    </w:p>
    <w:p w14:paraId="7E9311C0" w14:textId="77777777" w:rsidR="0041037A" w:rsidRPr="00750071" w:rsidRDefault="0041037A" w:rsidP="00B6554A">
      <w:pPr>
        <w:pStyle w:val="variabledefinitionChar"/>
      </w:pPr>
      <w:r w:rsidRPr="00B7030B">
        <w:tab/>
      </w:r>
      <w:r w:rsidRPr="00750071">
        <w:rPr>
          <w:i/>
          <w:iCs/>
        </w:rPr>
        <w:sym w:font="Symbol" w:char="F061"/>
      </w:r>
      <w:r w:rsidRPr="00750071">
        <w:tab/>
        <w:t>=</w:t>
      </w:r>
      <w:r w:rsidRPr="00750071">
        <w:tab/>
        <w:t>empirical coefficient</w:t>
      </w:r>
    </w:p>
    <w:p w14:paraId="6B1CEF77" w14:textId="77777777" w:rsidR="0041037A" w:rsidRPr="00750071" w:rsidRDefault="0041037A" w:rsidP="00B6554A">
      <w:pPr>
        <w:pStyle w:val="variabledefinitionChar"/>
      </w:pPr>
      <w:r w:rsidRPr="00750071">
        <w:tab/>
      </w:r>
      <w:r w:rsidRPr="00750071">
        <w:rPr>
          <w:i/>
          <w:iCs/>
        </w:rPr>
        <w:sym w:font="Symbol" w:char="F062"/>
      </w:r>
      <w:r w:rsidRPr="00750071">
        <w:tab/>
        <w:t>=</w:t>
      </w:r>
      <w:r w:rsidRPr="00750071">
        <w:tab/>
        <w:t>empirical coefficient</w:t>
      </w:r>
    </w:p>
    <w:p w14:paraId="501BA270" w14:textId="77777777" w:rsidR="0041037A" w:rsidRPr="00750071" w:rsidRDefault="0041037A" w:rsidP="00B6554A">
      <w:pPr>
        <w:pStyle w:val="variabledefinitionChar"/>
      </w:pPr>
      <w:r w:rsidRPr="00750071">
        <w:tab/>
      </w:r>
      <w:r w:rsidRPr="00750071">
        <w:rPr>
          <w:i/>
          <w:iCs/>
        </w:rPr>
        <w:sym w:font="Symbol" w:char="F068"/>
      </w:r>
      <w:r w:rsidRPr="00750071">
        <w:rPr>
          <w:i/>
          <w:iCs/>
        </w:rPr>
        <w:tab/>
      </w:r>
      <w:r w:rsidRPr="00750071">
        <w:t>=</w:t>
      </w:r>
      <w:r w:rsidRPr="00750071">
        <w:tab/>
        <w:t>empirical coefficient</w:t>
      </w:r>
    </w:p>
    <w:p w14:paraId="4F33866B" w14:textId="77777777" w:rsidR="0041037A" w:rsidRPr="0052056F" w:rsidRDefault="0041037A" w:rsidP="007552CD">
      <w:pPr>
        <w:pStyle w:val="variabledefinitionChar"/>
        <w:rPr>
          <w:vertAlign w:val="superscript"/>
        </w:rPr>
      </w:pPr>
      <w:r w:rsidRPr="00750071">
        <w:tab/>
      </w:r>
      <w:proofErr w:type="spellStart"/>
      <w:r w:rsidRPr="00750071">
        <w:rPr>
          <w:i/>
          <w:iCs/>
        </w:rPr>
        <w:t>Q</w:t>
      </w:r>
      <w:r w:rsidRPr="00750071">
        <w:rPr>
          <w:i/>
          <w:iCs/>
          <w:vertAlign w:val="subscript"/>
        </w:rPr>
        <w:t>sp</w:t>
      </w:r>
      <w:proofErr w:type="spellEnd"/>
      <w:r w:rsidRPr="00750071">
        <w:tab/>
        <w:t>=</w:t>
      </w:r>
      <w:r w:rsidRPr="00750071">
        <w:tab/>
        <w:t xml:space="preserve">flow rate, </w:t>
      </w:r>
      <w:r w:rsidRPr="00127D1D">
        <w:t>m</w:t>
      </w:r>
      <w:r w:rsidRPr="00127D1D">
        <w:rPr>
          <w:vertAlign w:val="superscript"/>
        </w:rPr>
        <w:t>3</w:t>
      </w:r>
      <w:r w:rsidRPr="00127D1D">
        <w:t xml:space="preserve"> s</w:t>
      </w:r>
      <w:r w:rsidRPr="00127D1D">
        <w:rPr>
          <w:vertAlign w:val="superscript"/>
        </w:rPr>
        <w:t>-1</w:t>
      </w:r>
    </w:p>
    <w:p w14:paraId="06B887A6" w14:textId="77777777" w:rsidR="0041037A" w:rsidRPr="00750071" w:rsidRDefault="0041037A" w:rsidP="007552CD">
      <w:pPr>
        <w:pStyle w:val="variabledefinitionChar"/>
      </w:pPr>
      <w:r w:rsidRPr="00750071">
        <w:tab/>
      </w:r>
      <w:r w:rsidRPr="00750071">
        <w:rPr>
          <w:i/>
          <w:iCs/>
        </w:rPr>
        <w:t>A</w:t>
      </w:r>
      <w:r w:rsidRPr="00750071">
        <w:rPr>
          <w:i/>
          <w:iCs/>
        </w:rPr>
        <w:tab/>
      </w:r>
      <w:r w:rsidRPr="00750071">
        <w:t>=</w:t>
      </w:r>
      <w:r w:rsidRPr="00750071">
        <w:tab/>
        <w:t xml:space="preserve">trunnion height, </w:t>
      </w:r>
      <w:r w:rsidRPr="00127D1D">
        <w:t>m</w:t>
      </w:r>
    </w:p>
    <w:p w14:paraId="7038976F" w14:textId="77777777" w:rsidR="0041037A" w:rsidRPr="0052056F" w:rsidRDefault="0041037A" w:rsidP="007552CD">
      <w:pPr>
        <w:pStyle w:val="variabledefinitionChar"/>
      </w:pPr>
      <w:r w:rsidRPr="00750071">
        <w:tab/>
      </w:r>
      <w:r w:rsidRPr="00750071">
        <w:rPr>
          <w:i/>
          <w:iCs/>
        </w:rPr>
        <w:t>B</w:t>
      </w:r>
      <w:r w:rsidRPr="00750071">
        <w:tab/>
        <w:t>=</w:t>
      </w:r>
      <w:r w:rsidRPr="00750071">
        <w:tab/>
        <w:t xml:space="preserve">gate opening, </w:t>
      </w:r>
      <w:r w:rsidRPr="00127D1D">
        <w:t>m</w:t>
      </w:r>
    </w:p>
    <w:p w14:paraId="46167D01" w14:textId="77777777" w:rsidR="0041037A" w:rsidRPr="00750071" w:rsidRDefault="0041037A" w:rsidP="007552CD">
      <w:pPr>
        <w:pStyle w:val="variabledefinitionChar"/>
      </w:pPr>
      <w:r w:rsidRPr="00750071">
        <w:tab/>
      </w:r>
      <w:r w:rsidRPr="00750071">
        <w:rPr>
          <w:i/>
          <w:iCs/>
        </w:rPr>
        <w:t>C</w:t>
      </w:r>
      <w:r w:rsidRPr="00750071">
        <w:tab/>
        <w:t>=</w:t>
      </w:r>
      <w:r w:rsidRPr="00750071">
        <w:tab/>
        <w:t>empirical coefficient</w:t>
      </w:r>
    </w:p>
    <w:p w14:paraId="67C6569E" w14:textId="77777777" w:rsidR="0041037A" w:rsidRPr="0052056F" w:rsidRDefault="0041037A" w:rsidP="007552CD">
      <w:pPr>
        <w:pStyle w:val="variabledefinitionChar"/>
      </w:pPr>
      <w:r w:rsidRPr="00750071">
        <w:tab/>
      </w:r>
      <w:r w:rsidRPr="00750071">
        <w:rPr>
          <w:i/>
          <w:iCs/>
        </w:rPr>
        <w:t>W</w:t>
      </w:r>
      <w:r w:rsidRPr="00750071">
        <w:tab/>
        <w:t>=</w:t>
      </w:r>
      <w:r w:rsidRPr="00750071">
        <w:tab/>
        <w:t xml:space="preserve">gate width, </w:t>
      </w:r>
      <w:r w:rsidRPr="00127D1D">
        <w:t>m</w:t>
      </w:r>
    </w:p>
    <w:p w14:paraId="3EF5E1A3" w14:textId="77777777" w:rsidR="0041037A" w:rsidRPr="00B7030B" w:rsidRDefault="0041037A" w:rsidP="007552CD">
      <w:pPr>
        <w:pStyle w:val="BodyText2"/>
      </w:pPr>
    </w:p>
    <w:p w14:paraId="79DDF5D0" w14:textId="77777777" w:rsidR="0041037A" w:rsidRPr="00750071" w:rsidRDefault="0041037A" w:rsidP="00127D1D">
      <w:pPr>
        <w:pStyle w:val="BodyText"/>
        <w:spacing w:after="0"/>
      </w:pPr>
      <w:r w:rsidRPr="00750071">
        <w:t>and</w:t>
      </w:r>
    </w:p>
    <w:p w14:paraId="532C3754" w14:textId="25B91BAD" w:rsidR="0041037A" w:rsidRPr="00B7030B" w:rsidRDefault="0041037A" w:rsidP="00D33FB6">
      <w:pPr>
        <w:pStyle w:val="equation"/>
        <w:spacing w:after="0"/>
        <w:rPr>
          <w:rFonts w:asciiTheme="minorHAnsi" w:hAnsiTheme="minorHAnsi"/>
        </w:rPr>
      </w:pPr>
      <w:r w:rsidRPr="00B7030B">
        <w:rPr>
          <w:rFonts w:asciiTheme="minorHAnsi" w:hAnsiTheme="minorHAnsi"/>
        </w:rPr>
        <w:tab/>
      </w:r>
      <m:oMath>
        <m:r>
          <w:rPr>
            <w:rFonts w:ascii="Cambria Math" w:hAnsiTheme="minorHAnsi"/>
          </w:rPr>
          <m:t>H=</m:t>
        </m:r>
        <m:sSub>
          <m:sSubPr>
            <m:ctrlPr>
              <w:rPr>
                <w:rFonts w:ascii="Cambria Math" w:hAnsiTheme="minorHAnsi"/>
                <w:i/>
              </w:rPr>
            </m:ctrlPr>
          </m:sSubPr>
          <m:e>
            <m:r>
              <w:rPr>
                <w:rFonts w:ascii="Cambria Math" w:hAnsiTheme="minorHAnsi"/>
              </w:rPr>
              <m:t>Z</m:t>
            </m:r>
          </m:e>
          <m:sub>
            <m:r>
              <w:rPr>
                <w:rFonts w:ascii="Cambria Math" w:hAnsiTheme="minorHAnsi"/>
              </w:rPr>
              <m:t>u</m:t>
            </m:r>
          </m:sub>
        </m:sSub>
        <m:r>
          <w:rPr>
            <w:rFonts w:ascii="Cambria Math" w:hAnsiTheme="minorHAnsi"/>
          </w:rPr>
          <m:t>-</m:t>
        </m:r>
        <m:r>
          <w:rPr>
            <w:rFonts w:ascii="Cambria Math" w:hAnsiTheme="minorHAnsi"/>
          </w:rPr>
          <m:t>K</m:t>
        </m:r>
        <m:sSub>
          <m:sSubPr>
            <m:ctrlPr>
              <w:rPr>
                <w:rFonts w:ascii="Cambria Math" w:hAnsiTheme="minorHAnsi"/>
                <w:i/>
              </w:rPr>
            </m:ctrlPr>
          </m:sSubPr>
          <m:e>
            <m:r>
              <w:rPr>
                <w:rFonts w:ascii="Cambria Math" w:hAnsiTheme="minorHAnsi"/>
              </w:rPr>
              <m:t>Z</m:t>
            </m:r>
          </m:e>
          <m:sub>
            <m:r>
              <w:rPr>
                <w:rFonts w:ascii="Cambria Math" w:hAnsiTheme="minorHAnsi"/>
              </w:rPr>
              <m:t>d</m:t>
            </m:r>
          </m:sub>
        </m:sSub>
        <m:r>
          <w:rPr>
            <w:rFonts w:ascii="Cambria Math" w:hAnsiTheme="minorHAnsi"/>
          </w:rPr>
          <m:t>-</m:t>
        </m:r>
        <m:r>
          <w:rPr>
            <w:rFonts w:ascii="Cambria Math" w:hAnsiTheme="minorHAnsi"/>
          </w:rPr>
          <m:t>(1</m:t>
        </m:r>
        <m:r>
          <w:rPr>
            <w:rFonts w:ascii="Cambria Math" w:hAnsiTheme="minorHAnsi"/>
          </w:rPr>
          <m:t>-</m:t>
        </m:r>
        <m:r>
          <w:rPr>
            <w:rFonts w:ascii="Cambria Math" w:hAnsiTheme="minorHAnsi"/>
          </w:rPr>
          <m:t>K)</m:t>
        </m:r>
        <m:sSub>
          <m:sSubPr>
            <m:ctrlPr>
              <w:rPr>
                <w:rFonts w:ascii="Cambria Math" w:hAnsiTheme="minorHAnsi"/>
                <w:i/>
              </w:rPr>
            </m:ctrlPr>
          </m:sSubPr>
          <m:e>
            <m:r>
              <w:rPr>
                <w:rFonts w:ascii="Cambria Math" w:hAnsiTheme="minorHAnsi"/>
              </w:rPr>
              <m:t>Z</m:t>
            </m:r>
          </m:e>
          <m:sub>
            <m:r>
              <w:rPr>
                <w:rFonts w:ascii="Cambria Math" w:hAnsiTheme="minorHAnsi"/>
              </w:rPr>
              <m:t>sp</m:t>
            </m:r>
          </m:sub>
        </m:sSub>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150</w:t>
      </w:r>
      <w:r w:rsidR="00A41B27">
        <w:rPr>
          <w:rStyle w:val="EquationCaption"/>
          <w:rFonts w:asciiTheme="minorHAnsi" w:hAnsiTheme="minorHAnsi"/>
        </w:rPr>
        <w:fldChar w:fldCharType="end"/>
      </w:r>
      <w:r w:rsidRPr="00B7030B">
        <w:rPr>
          <w:rStyle w:val="EquationCaption"/>
          <w:rFonts w:asciiTheme="minorHAnsi" w:hAnsiTheme="minorHAnsi"/>
        </w:rPr>
        <w:t>)</w:t>
      </w:r>
    </w:p>
    <w:p w14:paraId="62537AA3" w14:textId="77777777" w:rsidR="0041037A" w:rsidRPr="00750071" w:rsidRDefault="0041037A" w:rsidP="00127D1D">
      <w:pPr>
        <w:pStyle w:val="where"/>
      </w:pPr>
      <w:r w:rsidRPr="00750071">
        <w:t>where:</w:t>
      </w:r>
    </w:p>
    <w:p w14:paraId="3794B959" w14:textId="77777777" w:rsidR="0041037A" w:rsidRPr="00750071" w:rsidRDefault="0041037A" w:rsidP="00B6554A">
      <w:pPr>
        <w:pStyle w:val="variabledefinitionChar"/>
      </w:pPr>
      <w:r w:rsidRPr="00750071">
        <w:tab/>
      </w:r>
      <w:r w:rsidRPr="00750071">
        <w:rPr>
          <w:i/>
          <w:iCs/>
        </w:rPr>
        <w:t>Z</w:t>
      </w:r>
      <w:r w:rsidRPr="00750071">
        <w:rPr>
          <w:i/>
          <w:iCs/>
          <w:vertAlign w:val="subscript"/>
        </w:rPr>
        <w:t>u</w:t>
      </w:r>
      <w:r w:rsidRPr="00750071">
        <w:tab/>
        <w:t>=</w:t>
      </w:r>
      <w:r w:rsidRPr="00750071">
        <w:tab/>
        <w:t>headwater elevation</w:t>
      </w:r>
    </w:p>
    <w:p w14:paraId="5F976804" w14:textId="77777777" w:rsidR="0041037A" w:rsidRPr="00750071" w:rsidRDefault="0041037A" w:rsidP="00B6554A">
      <w:pPr>
        <w:pStyle w:val="variabledefinitionChar"/>
      </w:pPr>
      <w:r w:rsidRPr="00750071">
        <w:tab/>
      </w:r>
      <w:proofErr w:type="spellStart"/>
      <w:r w:rsidRPr="00750071">
        <w:rPr>
          <w:i/>
          <w:iCs/>
        </w:rPr>
        <w:t>Z</w:t>
      </w:r>
      <w:r w:rsidRPr="00750071">
        <w:rPr>
          <w:i/>
          <w:iCs/>
          <w:vertAlign w:val="subscript"/>
        </w:rPr>
        <w:t>d</w:t>
      </w:r>
      <w:proofErr w:type="spellEnd"/>
      <w:r w:rsidRPr="00750071">
        <w:tab/>
        <w:t>=</w:t>
      </w:r>
      <w:r w:rsidRPr="00750071">
        <w:tab/>
        <w:t>tailwater elevation</w:t>
      </w:r>
    </w:p>
    <w:p w14:paraId="4E7E55BE" w14:textId="77777777" w:rsidR="0041037A" w:rsidRPr="00750071" w:rsidRDefault="0041037A" w:rsidP="00B6554A">
      <w:pPr>
        <w:pStyle w:val="variabledefinitionChar"/>
      </w:pPr>
      <w:r w:rsidRPr="00750071">
        <w:tab/>
      </w:r>
      <w:r w:rsidRPr="00750071">
        <w:rPr>
          <w:i/>
          <w:iCs/>
        </w:rPr>
        <w:t>K</w:t>
      </w:r>
      <w:r w:rsidRPr="00750071">
        <w:tab/>
        <w:t>=</w:t>
      </w:r>
      <w:r w:rsidRPr="00750071">
        <w:tab/>
        <w:t>1 for submerged flow and 0 for free flow</w:t>
      </w:r>
    </w:p>
    <w:p w14:paraId="5FAC3044" w14:textId="77777777" w:rsidR="0041037A" w:rsidRPr="00750071" w:rsidRDefault="0041037A" w:rsidP="007552CD">
      <w:pPr>
        <w:pStyle w:val="variabledefinitionChar"/>
      </w:pPr>
      <w:r w:rsidRPr="00750071">
        <w:tab/>
      </w:r>
      <w:proofErr w:type="spellStart"/>
      <w:r w:rsidRPr="00750071">
        <w:rPr>
          <w:i/>
          <w:iCs/>
        </w:rPr>
        <w:t>Z</w:t>
      </w:r>
      <w:r w:rsidRPr="00750071">
        <w:rPr>
          <w:i/>
          <w:iCs/>
          <w:vertAlign w:val="subscript"/>
        </w:rPr>
        <w:t>sp</w:t>
      </w:r>
      <w:proofErr w:type="spellEnd"/>
      <w:r w:rsidRPr="00750071">
        <w:tab/>
        <w:t>=</w:t>
      </w:r>
      <w:r w:rsidRPr="00750071">
        <w:tab/>
        <w:t>spillway elevation</w:t>
      </w:r>
    </w:p>
    <w:p w14:paraId="6BC47D2A" w14:textId="77777777" w:rsidR="0041037A" w:rsidRPr="00750071" w:rsidRDefault="0041037A" w:rsidP="007552CD">
      <w:pPr>
        <w:pStyle w:val="BodyText2"/>
      </w:pPr>
    </w:p>
    <w:p w14:paraId="6C0293A4" w14:textId="77777777" w:rsidR="0041037A" w:rsidRPr="00750071" w:rsidRDefault="0041037A" w:rsidP="007552CD">
      <w:pPr>
        <w:pStyle w:val="BodyText"/>
      </w:pPr>
      <w:r w:rsidRPr="00750071">
        <w:t>This equation was developed based on rating curves for hydraulic control structures in Arizona.  Submergence is defined as:</w:t>
      </w:r>
    </w:p>
    <w:p w14:paraId="39E6DD42" w14:textId="7742FE99" w:rsidR="0041037A" w:rsidRPr="00B7030B" w:rsidRDefault="0041037A" w:rsidP="008F3173">
      <w:pPr>
        <w:pStyle w:val="equation"/>
        <w:rPr>
          <w:rFonts w:asciiTheme="minorHAnsi" w:hAnsiTheme="minorHAnsi"/>
        </w:rPr>
      </w:pPr>
      <w:r w:rsidRPr="00B7030B">
        <w:rPr>
          <w:rFonts w:asciiTheme="minorHAnsi" w:hAnsiTheme="minorHAnsi"/>
        </w:rPr>
        <w:tab/>
        <w:t xml:space="preserve"> </w:t>
      </w:r>
      <m:oMath>
        <m:f>
          <m:fPr>
            <m:ctrlPr>
              <w:rPr>
                <w:rFonts w:ascii="Cambria Math" w:hAnsiTheme="minorHAnsi"/>
                <w:i/>
                <w:sz w:val="24"/>
                <w:szCs w:val="24"/>
              </w:rPr>
            </m:ctrlPr>
          </m:fPr>
          <m:num>
            <m:sSub>
              <m:sSubPr>
                <m:ctrlPr>
                  <w:rPr>
                    <w:rFonts w:ascii="Cambria Math" w:hAnsiTheme="minorHAnsi"/>
                    <w:i/>
                    <w:sz w:val="24"/>
                    <w:szCs w:val="24"/>
                  </w:rPr>
                </m:ctrlPr>
              </m:sSubPr>
              <m:e>
                <m:r>
                  <w:rPr>
                    <w:rFonts w:ascii="Cambria Math" w:hAnsiTheme="minorHAnsi"/>
                    <w:sz w:val="24"/>
                    <w:szCs w:val="24"/>
                  </w:rPr>
                  <m:t>Z</m:t>
                </m:r>
              </m:e>
              <m:sub>
                <m:r>
                  <w:rPr>
                    <w:rFonts w:ascii="Cambria Math" w:hAnsiTheme="minorHAnsi"/>
                    <w:sz w:val="24"/>
                    <w:szCs w:val="24"/>
                  </w:rPr>
                  <m:t>d</m:t>
                </m:r>
              </m:sub>
            </m:sSub>
            <m:r>
              <w:rPr>
                <w:rFonts w:ascii="Cambria Math" w:hAnsiTheme="minorHAnsi"/>
                <w:sz w:val="24"/>
                <w:szCs w:val="24"/>
              </w:rPr>
              <m:t>-</m:t>
            </m:r>
            <m:sSub>
              <m:sSubPr>
                <m:ctrlPr>
                  <w:rPr>
                    <w:rFonts w:ascii="Cambria Math" w:hAnsiTheme="minorHAnsi"/>
                    <w:i/>
                    <w:sz w:val="24"/>
                    <w:szCs w:val="24"/>
                  </w:rPr>
                </m:ctrlPr>
              </m:sSubPr>
              <m:e>
                <m:r>
                  <w:rPr>
                    <w:rFonts w:ascii="Cambria Math" w:hAnsiTheme="minorHAnsi"/>
                    <w:sz w:val="24"/>
                    <w:szCs w:val="24"/>
                  </w:rPr>
                  <m:t>Z</m:t>
                </m:r>
              </m:e>
              <m:sub>
                <m:r>
                  <w:rPr>
                    <w:rFonts w:ascii="Cambria Math" w:hAnsiTheme="minorHAnsi"/>
                    <w:sz w:val="24"/>
                    <w:szCs w:val="24"/>
                  </w:rPr>
                  <m:t>sp</m:t>
                </m:r>
              </m:sub>
            </m:sSub>
          </m:num>
          <m:den>
            <m:sSub>
              <m:sSubPr>
                <m:ctrlPr>
                  <w:rPr>
                    <w:rFonts w:ascii="Cambria Math" w:hAnsiTheme="minorHAnsi"/>
                    <w:i/>
                    <w:sz w:val="24"/>
                    <w:szCs w:val="24"/>
                  </w:rPr>
                </m:ctrlPr>
              </m:sSubPr>
              <m:e>
                <m:r>
                  <w:rPr>
                    <w:rFonts w:ascii="Cambria Math" w:hAnsiTheme="minorHAnsi"/>
                    <w:sz w:val="24"/>
                    <w:szCs w:val="24"/>
                  </w:rPr>
                  <m:t>Z</m:t>
                </m:r>
              </m:e>
              <m:sub>
                <m:r>
                  <w:rPr>
                    <w:rFonts w:ascii="Cambria Math" w:hAnsiTheme="minorHAnsi"/>
                    <w:sz w:val="24"/>
                    <w:szCs w:val="24"/>
                  </w:rPr>
                  <m:t>u</m:t>
                </m:r>
              </m:sub>
            </m:sSub>
            <m:r>
              <w:rPr>
                <w:rFonts w:ascii="Cambria Math" w:hAnsiTheme="minorHAnsi"/>
                <w:sz w:val="24"/>
                <w:szCs w:val="24"/>
              </w:rPr>
              <m:t>-</m:t>
            </m:r>
            <m:sSub>
              <m:sSubPr>
                <m:ctrlPr>
                  <w:rPr>
                    <w:rFonts w:ascii="Cambria Math" w:hAnsiTheme="minorHAnsi"/>
                    <w:i/>
                    <w:sz w:val="24"/>
                    <w:szCs w:val="24"/>
                  </w:rPr>
                </m:ctrlPr>
              </m:sSubPr>
              <m:e>
                <m:r>
                  <w:rPr>
                    <w:rFonts w:ascii="Cambria Math" w:hAnsiTheme="minorHAnsi"/>
                    <w:sz w:val="24"/>
                    <w:szCs w:val="24"/>
                  </w:rPr>
                  <m:t>Z</m:t>
                </m:r>
              </m:e>
              <m:sub>
                <m:r>
                  <w:rPr>
                    <w:rFonts w:ascii="Cambria Math" w:hAnsiTheme="minorHAnsi"/>
                    <w:sz w:val="24"/>
                    <w:szCs w:val="24"/>
                  </w:rPr>
                  <m:t>sp</m:t>
                </m:r>
              </m:sub>
            </m:sSub>
            <m:ctrlPr>
              <w:rPr>
                <w:rFonts w:ascii="Cambria Math" w:hAnsi="Cambria Math"/>
                <w:i/>
                <w:sz w:val="24"/>
                <w:szCs w:val="24"/>
              </w:rPr>
            </m:ctrlPr>
          </m:den>
        </m:f>
        <m:r>
          <w:rPr>
            <w:rFonts w:ascii="Cambria Math" w:hAnsiTheme="minorHAnsi"/>
            <w:sz w:val="24"/>
            <w:szCs w:val="24"/>
          </w:rPr>
          <m:t>&gt;</m:t>
        </m:r>
        <m:f>
          <m:fPr>
            <m:ctrlPr>
              <w:rPr>
                <w:rFonts w:ascii="Cambria Math" w:hAnsiTheme="minorHAnsi"/>
                <w:i/>
                <w:sz w:val="24"/>
                <w:szCs w:val="24"/>
              </w:rPr>
            </m:ctrlPr>
          </m:fPr>
          <m:num>
            <m:r>
              <w:rPr>
                <w:rFonts w:ascii="Cambria Math" w:hAnsiTheme="minorHAnsi"/>
                <w:sz w:val="24"/>
                <w:szCs w:val="24"/>
              </w:rPr>
              <m:t>2</m:t>
            </m:r>
          </m:num>
          <m:den>
            <m:r>
              <w:rPr>
                <w:rFonts w:ascii="Cambria Math" w:hAnsiTheme="minorHAnsi"/>
                <w:sz w:val="24"/>
                <w:szCs w:val="24"/>
              </w:rPr>
              <m:t>3</m:t>
            </m:r>
          </m:den>
        </m:f>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151</w:t>
      </w:r>
      <w:r w:rsidR="00A41B27">
        <w:rPr>
          <w:rStyle w:val="EquationCaption"/>
          <w:rFonts w:asciiTheme="minorHAnsi" w:hAnsiTheme="minorHAnsi"/>
        </w:rPr>
        <w:fldChar w:fldCharType="end"/>
      </w:r>
      <w:r w:rsidRPr="00B7030B">
        <w:rPr>
          <w:rStyle w:val="EquationCaption"/>
          <w:rFonts w:asciiTheme="minorHAnsi" w:hAnsiTheme="minorHAnsi"/>
        </w:rPr>
        <w:t>)</w:t>
      </w:r>
    </w:p>
    <w:p w14:paraId="68C30F5B" w14:textId="77777777" w:rsidR="0041037A" w:rsidRPr="00750071" w:rsidRDefault="0041037A" w:rsidP="007A3922">
      <w:pPr>
        <w:pStyle w:val="BodyText"/>
      </w:pPr>
      <w:r w:rsidRPr="00750071">
        <w:lastRenderedPageBreak/>
        <w:t xml:space="preserve">Note that weir flow is assumed to occur whenever </w:t>
      </w:r>
      <w:r w:rsidRPr="00750071">
        <w:rPr>
          <w:i/>
          <w:iCs/>
        </w:rPr>
        <w:t>B</w:t>
      </w:r>
      <w:r w:rsidRPr="00750071">
        <w:t xml:space="preserve"> = 0.8</w:t>
      </w:r>
      <w:r w:rsidRPr="00750071">
        <w:rPr>
          <w:i/>
          <w:iCs/>
        </w:rPr>
        <w:t>H</w:t>
      </w:r>
      <w:r w:rsidRPr="00750071">
        <w:t xml:space="preserve"> and is computed as:</w:t>
      </w:r>
    </w:p>
    <w:p w14:paraId="1E3102DB" w14:textId="2EA893AA" w:rsidR="0041037A" w:rsidRPr="00B7030B" w:rsidRDefault="0041037A" w:rsidP="008F3173">
      <w:pPr>
        <w:pStyle w:val="equation"/>
        <w:rPr>
          <w:rFonts w:asciiTheme="minorHAnsi" w:hAnsiTheme="minorHAnsi"/>
        </w:rPr>
      </w:pPr>
      <w:r w:rsidRPr="00B7030B">
        <w:rPr>
          <w:rFonts w:asciiTheme="minorHAnsi" w:hAnsiTheme="minorHAnsi"/>
        </w:rPr>
        <w:tab/>
      </w:r>
      <m:oMath>
        <m:sSub>
          <m:sSubPr>
            <m:ctrlPr>
              <w:rPr>
                <w:rFonts w:ascii="Cambria Math" w:hAnsiTheme="minorHAnsi"/>
                <w:i/>
              </w:rPr>
            </m:ctrlPr>
          </m:sSubPr>
          <m:e>
            <m:r>
              <w:rPr>
                <w:rFonts w:ascii="Cambria Math" w:hAnsiTheme="minorHAnsi"/>
              </w:rPr>
              <m:t>Q</m:t>
            </m:r>
          </m:e>
          <m:sub>
            <m:r>
              <w:rPr>
                <w:rFonts w:ascii="Cambria Math" w:hAnsiTheme="minorHAnsi"/>
              </w:rPr>
              <m:t>weir</m:t>
            </m:r>
          </m:sub>
        </m:sSub>
        <m:r>
          <w:rPr>
            <w:rFonts w:ascii="Cambria Math" w:hAnsiTheme="minorHAnsi"/>
          </w:rPr>
          <m:t>=</m:t>
        </m:r>
        <m:sSub>
          <m:sSubPr>
            <m:ctrlPr>
              <w:rPr>
                <w:rFonts w:ascii="Cambria Math" w:hAnsiTheme="minorHAnsi"/>
                <w:i/>
              </w:rPr>
            </m:ctrlPr>
          </m:sSubPr>
          <m:e>
            <m:r>
              <w:rPr>
                <w:rFonts w:ascii="Cambria Math" w:hAnsiTheme="minorHAnsi"/>
              </w:rPr>
              <m:t>C</m:t>
            </m:r>
          </m:e>
          <m:sub>
            <m:r>
              <w:rPr>
                <w:rFonts w:ascii="Cambria Math" w:hAnsiTheme="minorHAnsi"/>
              </w:rPr>
              <m:t>w</m:t>
            </m:r>
          </m:sub>
        </m:sSub>
        <m:r>
          <w:rPr>
            <w:rFonts w:ascii="Cambria Math" w:hAnsiTheme="minorHAnsi"/>
          </w:rPr>
          <m:t>FW</m:t>
        </m:r>
        <m:d>
          <m:dPr>
            <m:ctrlPr>
              <w:rPr>
                <w:rFonts w:ascii="Cambria Math" w:hAnsiTheme="minorHAnsi"/>
                <w:i/>
              </w:rPr>
            </m:ctrlPr>
          </m:dPr>
          <m:e>
            <m:r>
              <w:rPr>
                <w:rFonts w:ascii="Cambria Math" w:hAnsiTheme="minorHAnsi"/>
              </w:rPr>
              <m:t>(1</m:t>
            </m:r>
            <m:r>
              <w:rPr>
                <w:rFonts w:ascii="Cambria Math" w:hAnsiTheme="minorHAnsi"/>
              </w:rPr>
              <m:t>-</m:t>
            </m:r>
            <m:r>
              <w:rPr>
                <w:rFonts w:ascii="Cambria Math" w:hAnsiTheme="minorHAnsi"/>
              </w:rPr>
              <m:t>K)</m:t>
            </m:r>
            <m:sSub>
              <m:sSubPr>
                <m:ctrlPr>
                  <w:rPr>
                    <w:rFonts w:ascii="Cambria Math" w:hAnsiTheme="minorHAnsi"/>
                    <w:i/>
                  </w:rPr>
                </m:ctrlPr>
              </m:sSubPr>
              <m:e>
                <m:r>
                  <w:rPr>
                    <w:rFonts w:ascii="Cambria Math" w:hAnsiTheme="minorHAnsi"/>
                  </w:rPr>
                  <m:t>Z</m:t>
                </m:r>
              </m:e>
              <m:sub>
                <m:r>
                  <w:rPr>
                    <w:rFonts w:ascii="Cambria Math" w:hAnsiTheme="minorHAnsi"/>
                  </w:rPr>
                  <m:t>u</m:t>
                </m:r>
              </m:sub>
            </m:sSub>
            <m:r>
              <w:rPr>
                <w:rFonts w:ascii="Cambria Math" w:hAnsiTheme="minorHAnsi"/>
              </w:rPr>
              <m:t>+K</m:t>
            </m:r>
            <m:sSub>
              <m:sSubPr>
                <m:ctrlPr>
                  <w:rPr>
                    <w:rFonts w:ascii="Cambria Math" w:hAnsiTheme="minorHAnsi"/>
                    <w:i/>
                  </w:rPr>
                </m:ctrlPr>
              </m:sSubPr>
              <m:e>
                <m:r>
                  <w:rPr>
                    <w:rFonts w:ascii="Cambria Math" w:hAnsiTheme="minorHAnsi"/>
                  </w:rPr>
                  <m:t>Z</m:t>
                </m:r>
              </m:e>
              <m:sub>
                <m:r>
                  <w:rPr>
                    <w:rFonts w:ascii="Cambria Math" w:hAnsiTheme="minorHAnsi"/>
                  </w:rPr>
                  <m:t>d</m:t>
                </m:r>
              </m:sub>
            </m:sSub>
            <m:r>
              <w:rPr>
                <w:rFonts w:ascii="Cambria Math" w:hAnsiTheme="minorHAnsi"/>
              </w:rPr>
              <m:t>-</m:t>
            </m:r>
            <m:sSub>
              <m:sSubPr>
                <m:ctrlPr>
                  <w:rPr>
                    <w:rFonts w:ascii="Cambria Math" w:hAnsiTheme="minorHAnsi"/>
                    <w:i/>
                  </w:rPr>
                </m:ctrlPr>
              </m:sSubPr>
              <m:e>
                <m:r>
                  <w:rPr>
                    <w:rFonts w:ascii="Cambria Math" w:hAnsiTheme="minorHAnsi"/>
                  </w:rPr>
                  <m:t>Z</m:t>
                </m:r>
              </m:e>
              <m:sub>
                <m:r>
                  <w:rPr>
                    <w:rFonts w:ascii="Cambria Math" w:hAnsiTheme="minorHAnsi"/>
                  </w:rPr>
                  <m:t>sp</m:t>
                </m:r>
              </m:sub>
            </m:sSub>
            <m:ctrlPr>
              <w:rPr>
                <w:rFonts w:ascii="Cambria Math" w:hAnsi="Cambria Math"/>
                <w:i/>
              </w:rPr>
            </m:ctrlPr>
          </m:e>
        </m:d>
        <m:sSup>
          <m:sSupPr>
            <m:ctrlPr>
              <w:rPr>
                <w:rFonts w:ascii="Cambria Math" w:hAnsiTheme="minorHAnsi"/>
                <w:i/>
              </w:rPr>
            </m:ctrlPr>
          </m:sSupPr>
          <m:e>
            <m:r>
              <w:rPr>
                <w:rFonts w:ascii="Cambria Math" w:hAnsiTheme="minorHAnsi"/>
              </w:rPr>
              <m:t>H</m:t>
            </m:r>
          </m:e>
          <m:sup>
            <m:r>
              <w:rPr>
                <w:rFonts w:ascii="Cambria Math" w:hAnsiTheme="minorHAnsi"/>
              </w:rPr>
              <m:t>1/2</m:t>
            </m:r>
          </m:sup>
        </m:sSup>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152</w:t>
      </w:r>
      <w:r w:rsidR="00A41B27">
        <w:rPr>
          <w:rStyle w:val="EquationCaption"/>
          <w:rFonts w:asciiTheme="minorHAnsi" w:hAnsiTheme="minorHAnsi"/>
        </w:rPr>
        <w:fldChar w:fldCharType="end"/>
      </w:r>
      <w:r w:rsidRPr="00B7030B">
        <w:rPr>
          <w:rStyle w:val="EquationCaption"/>
          <w:rFonts w:asciiTheme="minorHAnsi" w:hAnsiTheme="minorHAnsi"/>
        </w:rPr>
        <w:t>)</w:t>
      </w:r>
    </w:p>
    <w:p w14:paraId="59475B82" w14:textId="77777777" w:rsidR="0041037A" w:rsidRPr="00750071" w:rsidRDefault="0041037A" w:rsidP="00127D1D">
      <w:pPr>
        <w:pStyle w:val="where"/>
      </w:pPr>
      <w:r w:rsidRPr="00750071">
        <w:t>where:</w:t>
      </w:r>
    </w:p>
    <w:p w14:paraId="218E5CCD" w14:textId="77777777" w:rsidR="0041037A" w:rsidRPr="00750071" w:rsidRDefault="0041037A" w:rsidP="007A3922">
      <w:pPr>
        <w:pStyle w:val="variabledefinitionChar"/>
      </w:pPr>
      <w:r w:rsidRPr="00750071">
        <w:tab/>
      </w:r>
      <w:proofErr w:type="spellStart"/>
      <w:r w:rsidRPr="00076D0B">
        <w:rPr>
          <w:i/>
          <w:iCs/>
        </w:rPr>
        <w:t>C</w:t>
      </w:r>
      <w:r w:rsidRPr="00076D0B">
        <w:rPr>
          <w:i/>
          <w:iCs/>
          <w:vertAlign w:val="subscript"/>
        </w:rPr>
        <w:t>w</w:t>
      </w:r>
      <w:proofErr w:type="spellEnd"/>
      <w:r w:rsidRPr="00750071">
        <w:rPr>
          <w:vertAlign w:val="subscript"/>
        </w:rPr>
        <w:tab/>
      </w:r>
      <w:r w:rsidRPr="00750071">
        <w:t>=</w:t>
      </w:r>
      <w:r w:rsidRPr="00750071">
        <w:tab/>
        <w:t>weir coefficient</w:t>
      </w:r>
    </w:p>
    <w:p w14:paraId="6D8ADE64" w14:textId="386E8AE8" w:rsidR="0041037A" w:rsidRPr="00913C61" w:rsidRDefault="0041037A" w:rsidP="00076D0B">
      <w:pPr>
        <w:pStyle w:val="variabledefinitionChar"/>
      </w:pPr>
      <w:r w:rsidRPr="00750071">
        <w:t xml:space="preserve"> </w:t>
      </w:r>
      <w:r w:rsidRPr="00750071">
        <w:tab/>
      </w:r>
      <w:r w:rsidR="00913C61">
        <w:t xml:space="preserve"> </w:t>
      </w:r>
      <w:r w:rsidR="00076D0B">
        <w:t xml:space="preserve">         </w:t>
      </w:r>
      <m:oMath>
        <m:r>
          <w:rPr>
            <w:rFonts w:ascii="Cambria Math" w:hAnsi="Cambria Math"/>
          </w:rPr>
          <m:t>F</m:t>
        </m:r>
        <m:r>
          <m:rPr>
            <m:sty m:val="p"/>
          </m:rPr>
          <w:rPr>
            <w:rFonts w:ascii="Cambria Math" w:hAnsi="Cambria Math"/>
          </w:rPr>
          <m:t xml:space="preserve"> =3</m:t>
        </m:r>
        <m:d>
          <m:dPr>
            <m:ctrlPr>
              <w:rPr>
                <w:rFonts w:ascii="Cambria Math" w:hAnsi="Cambria Math"/>
              </w:rPr>
            </m:ctrlPr>
          </m:dPr>
          <m:e>
            <m:r>
              <m:rPr>
                <m:sty m:val="p"/>
              </m:rPr>
              <w:rPr>
                <w:rFonts w:ascii="Cambria Math" w:hAnsi="Cambria Math"/>
              </w:rPr>
              <m:t>1-</m:t>
            </m:r>
            <m:f>
              <m:fPr>
                <m:ctrlPr>
                  <w:rPr>
                    <w:rFonts w:ascii="Cambria Math" w:hAnsi="Cambria Math"/>
                  </w:rPr>
                </m:ctrlPr>
              </m:fPr>
              <m:num>
                <m:d>
                  <m:dPr>
                    <m:begChr m:val="["/>
                    <m:endChr m:val="]"/>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sp</m:t>
                        </m:r>
                      </m:sub>
                    </m:sSub>
                  </m:e>
                </m:d>
              </m:num>
              <m:den>
                <m:d>
                  <m:dPr>
                    <m:begChr m:val="["/>
                    <m:endChr m:val="]"/>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u</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sp</m:t>
                        </m:r>
                      </m:sub>
                    </m:sSub>
                  </m:e>
                </m:d>
              </m:den>
            </m:f>
          </m:e>
        </m:d>
      </m:oMath>
      <w:r w:rsidRPr="00913C61">
        <w:t xml:space="preserve"> when K = 1</w:t>
      </w:r>
    </w:p>
    <w:p w14:paraId="423B1444" w14:textId="255D3722" w:rsidR="0041037A" w:rsidRPr="00DE317F" w:rsidRDefault="0041037A" w:rsidP="00076D0B">
      <w:pPr>
        <w:pStyle w:val="variabledefinitionChar"/>
      </w:pPr>
      <w:r w:rsidRPr="00750071">
        <w:tab/>
      </w:r>
      <w:r w:rsidRPr="00076D0B">
        <w:rPr>
          <w:rFonts w:asciiTheme="majorHAnsi" w:hAnsiTheme="majorHAnsi"/>
          <w:i/>
          <w:iCs/>
        </w:rPr>
        <w:t>F</w:t>
      </w:r>
      <w:r w:rsidRPr="00076D0B">
        <w:rPr>
          <w:rFonts w:asciiTheme="majorHAnsi" w:hAnsiTheme="majorHAnsi"/>
        </w:rPr>
        <w:tab/>
        <w:t>=</w:t>
      </w:r>
      <w:r w:rsidRPr="00076D0B">
        <w:rPr>
          <w:rFonts w:asciiTheme="majorHAnsi" w:hAnsiTheme="majorHAnsi"/>
        </w:rPr>
        <w:tab/>
      </w:r>
      <w:r w:rsidRPr="00913C61">
        <w:t>1 when K = 0</w:t>
      </w:r>
    </w:p>
    <w:p w14:paraId="6F853CC8" w14:textId="77777777" w:rsidR="0041037A" w:rsidRPr="00750071" w:rsidRDefault="0041037A" w:rsidP="00127D1D">
      <w:pPr>
        <w:pStyle w:val="BodyText"/>
        <w:spacing w:before="120"/>
      </w:pPr>
      <w:r w:rsidRPr="00750071">
        <w:t xml:space="preserve">For a concrete spillway, HEC (1997a) suggests using a weir coefficient value of 4.  Note that the above two equations are considered equivalent whenever </w:t>
      </w:r>
      <w:r w:rsidRPr="004842AF">
        <w:rPr>
          <w:i/>
          <w:iCs/>
        </w:rPr>
        <w:t>B</w:t>
      </w:r>
      <w:r w:rsidRPr="00076D0B">
        <w:rPr>
          <w:i/>
          <w:iCs/>
        </w:rPr>
        <w:t xml:space="preserve"> = 0.8</w:t>
      </w:r>
      <w:r w:rsidRPr="004842AF">
        <w:rPr>
          <w:i/>
          <w:iCs/>
        </w:rPr>
        <w:t>H</w:t>
      </w:r>
      <w:r w:rsidRPr="00750071">
        <w:t>.</w:t>
      </w:r>
    </w:p>
    <w:p w14:paraId="6579BAD1" w14:textId="4474D6B9" w:rsidR="0041037A" w:rsidRPr="00750071" w:rsidRDefault="0041037A" w:rsidP="007552CD">
      <w:pPr>
        <w:pStyle w:val="BodyText"/>
      </w:pPr>
      <w:r w:rsidRPr="00076D0B">
        <w:rPr>
          <w:b/>
          <w:bCs/>
        </w:rPr>
        <w:t>HEC-RAS</w:t>
      </w:r>
      <w:r w:rsidRPr="00750071">
        <w:t>, a one-dimensional, steady-state hydraulic model, (HEC, 1997b), includes the ability to model flow over spillways</w:t>
      </w:r>
      <w:r w:rsidR="004842AF">
        <w:t>,</w:t>
      </w:r>
      <w:r w:rsidRPr="00750071">
        <w:t xml:space="preserve"> including </w:t>
      </w:r>
      <w:proofErr w:type="spellStart"/>
      <w:r w:rsidRPr="00750071">
        <w:t>tainter</w:t>
      </w:r>
      <w:proofErr w:type="spellEnd"/>
      <w:r w:rsidRPr="00750071">
        <w:t xml:space="preserve"> and sluice gates, broad-crested weirs, and an ogee crest.  Ineffective flow area,</w:t>
      </w:r>
      <w:r w:rsidR="004842AF">
        <w:t xml:space="preserve"> i.e.,</w:t>
      </w:r>
      <w:r w:rsidRPr="00750071">
        <w:t xml:space="preserve"> that area below the weir or gate opening, is used to block a part of the channel until it reaches the level of a spillway or weir.</w:t>
      </w:r>
    </w:p>
    <w:p w14:paraId="0A00CF00" w14:textId="50B6E5BC" w:rsidR="0041037A" w:rsidRPr="00750071" w:rsidRDefault="0041037A" w:rsidP="007552CD">
      <w:pPr>
        <w:pStyle w:val="BodyText"/>
      </w:pPr>
      <w:r w:rsidRPr="00750071">
        <w:t xml:space="preserve">A summary of the equations used by </w:t>
      </w:r>
      <w:r w:rsidRPr="00127D1D">
        <w:rPr>
          <w:b/>
          <w:bCs/>
        </w:rPr>
        <w:t>HEC-RAS</w:t>
      </w:r>
      <w:r w:rsidRPr="00750071">
        <w:t xml:space="preserve"> (HEC, 1997b)</w:t>
      </w:r>
      <w:r w:rsidR="004842AF">
        <w:t xml:space="preserve">, </w:t>
      </w:r>
      <w:r w:rsidRPr="00750071">
        <w:t>as well as explanations</w:t>
      </w:r>
      <w:r w:rsidR="004842AF">
        <w:t>,</w:t>
      </w:r>
      <w:r w:rsidRPr="00750071">
        <w:t xml:space="preserve"> are shown in </w:t>
      </w:r>
      <w:r w:rsidR="003B7E39" w:rsidRPr="00750071">
        <w:fldChar w:fldCharType="begin"/>
      </w:r>
      <w:r w:rsidR="003B7E39" w:rsidRPr="00750071">
        <w:instrText xml:space="preserve"> REF _Ref457822513 \h  \* MERGEFORMAT </w:instrText>
      </w:r>
      <w:r w:rsidR="003B7E39" w:rsidRPr="00750071">
        <w:fldChar w:fldCharType="separate"/>
      </w:r>
      <w:r w:rsidR="00A95042" w:rsidRPr="00A95042">
        <w:rPr>
          <w:rStyle w:val="Figurehyperlink"/>
        </w:rPr>
        <w:t>Table 4</w:t>
      </w:r>
      <w:r w:rsidR="003B7E39" w:rsidRPr="00750071">
        <w:fldChar w:fldCharType="end"/>
      </w:r>
      <w:r w:rsidRPr="00750071">
        <w:t>.</w:t>
      </w:r>
    </w:p>
    <w:p w14:paraId="5C11FC21" w14:textId="68D07D90" w:rsidR="0041037A" w:rsidRPr="00750071" w:rsidRDefault="0041037A" w:rsidP="007552CD">
      <w:pPr>
        <w:pStyle w:val="Tablecaption"/>
      </w:pPr>
      <w:bookmarkStart w:id="320" w:name="_Ref457822513"/>
      <w:bookmarkStart w:id="321" w:name="_Toc464974229"/>
      <w:bookmarkStart w:id="322" w:name="_Toc491053320"/>
      <w:bookmarkStart w:id="323" w:name="_Toc523896641"/>
      <w:bookmarkStart w:id="324" w:name="_Toc14621651"/>
      <w:bookmarkStart w:id="325" w:name="_Toc48573841"/>
      <w:r w:rsidRPr="00750071">
        <w:t xml:space="preserve">Table </w:t>
      </w:r>
      <w:r w:rsidR="00000000">
        <w:fldChar w:fldCharType="begin"/>
      </w:r>
      <w:r w:rsidR="00000000">
        <w:instrText xml:space="preserve"> SEQ Table \* ARABIC </w:instrText>
      </w:r>
      <w:r w:rsidR="00000000">
        <w:fldChar w:fldCharType="separate"/>
      </w:r>
      <w:r w:rsidR="00A95042">
        <w:rPr>
          <w:noProof/>
        </w:rPr>
        <w:t>4</w:t>
      </w:r>
      <w:r w:rsidR="00000000">
        <w:rPr>
          <w:noProof/>
        </w:rPr>
        <w:fldChar w:fldCharType="end"/>
      </w:r>
      <w:bookmarkEnd w:id="320"/>
      <w:r w:rsidRPr="00750071">
        <w:rPr>
          <w:noProof/>
        </w:rPr>
        <w:t>.  HEC-RAS flow rates through weirs and sluice gates.</w:t>
      </w:r>
      <w:bookmarkEnd w:id="321"/>
      <w:bookmarkEnd w:id="322"/>
      <w:bookmarkEnd w:id="323"/>
      <w:bookmarkEnd w:id="324"/>
      <w:bookmarkEnd w:id="325"/>
    </w:p>
    <w:tbl>
      <w:tblPr>
        <w:tblW w:w="0" w:type="auto"/>
        <w:tblInd w:w="108"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000" w:firstRow="0" w:lastRow="0" w:firstColumn="0" w:lastColumn="0" w:noHBand="0" w:noVBand="0"/>
      </w:tblPr>
      <w:tblGrid>
        <w:gridCol w:w="1260"/>
        <w:gridCol w:w="2970"/>
        <w:gridCol w:w="4410"/>
      </w:tblGrid>
      <w:tr w:rsidR="0041037A" w:rsidRPr="00B7030B" w14:paraId="767FAFF0" w14:textId="77777777">
        <w:trPr>
          <w:tblHeader/>
        </w:trPr>
        <w:tc>
          <w:tcPr>
            <w:tcW w:w="1260" w:type="dxa"/>
            <w:tcBorders>
              <w:top w:val="double" w:sz="4" w:space="0" w:color="auto"/>
              <w:bottom w:val="double" w:sz="4" w:space="0" w:color="auto"/>
            </w:tcBorders>
            <w:vAlign w:val="center"/>
          </w:tcPr>
          <w:p w14:paraId="3902629E" w14:textId="77777777" w:rsidR="0041037A" w:rsidRPr="00076D0B" w:rsidRDefault="0041037A" w:rsidP="00127D1D">
            <w:pPr>
              <w:pStyle w:val="tablebody"/>
              <w:jc w:val="center"/>
              <w:rPr>
                <w:rFonts w:asciiTheme="minorHAnsi" w:hAnsiTheme="minorHAnsi" w:cstheme="minorHAnsi"/>
                <w:b/>
                <w:bCs/>
              </w:rPr>
            </w:pPr>
            <w:r w:rsidRPr="00076D0B">
              <w:rPr>
                <w:rFonts w:asciiTheme="minorHAnsi" w:hAnsiTheme="minorHAnsi" w:cstheme="minorHAnsi"/>
                <w:b/>
                <w:bCs/>
              </w:rPr>
              <w:t>Condition</w:t>
            </w:r>
          </w:p>
        </w:tc>
        <w:tc>
          <w:tcPr>
            <w:tcW w:w="2970" w:type="dxa"/>
            <w:tcBorders>
              <w:top w:val="double" w:sz="4" w:space="0" w:color="auto"/>
              <w:bottom w:val="double" w:sz="4" w:space="0" w:color="auto"/>
            </w:tcBorders>
            <w:vAlign w:val="center"/>
          </w:tcPr>
          <w:p w14:paraId="2B8E1F11" w14:textId="77777777" w:rsidR="0041037A" w:rsidRPr="00076D0B" w:rsidRDefault="0041037A" w:rsidP="00127D1D">
            <w:pPr>
              <w:pStyle w:val="tablebody"/>
              <w:jc w:val="center"/>
              <w:rPr>
                <w:rFonts w:asciiTheme="minorHAnsi" w:hAnsiTheme="minorHAnsi" w:cstheme="minorHAnsi"/>
                <w:b/>
                <w:bCs/>
              </w:rPr>
            </w:pPr>
            <w:r w:rsidRPr="00076D0B">
              <w:rPr>
                <w:rFonts w:asciiTheme="minorHAnsi" w:hAnsiTheme="minorHAnsi" w:cstheme="minorHAnsi"/>
                <w:b/>
                <w:bCs/>
              </w:rPr>
              <w:t>Equation</w:t>
            </w:r>
          </w:p>
        </w:tc>
        <w:tc>
          <w:tcPr>
            <w:tcW w:w="4410" w:type="dxa"/>
            <w:tcBorders>
              <w:top w:val="double" w:sz="4" w:space="0" w:color="auto"/>
              <w:bottom w:val="double" w:sz="4" w:space="0" w:color="auto"/>
            </w:tcBorders>
            <w:vAlign w:val="center"/>
          </w:tcPr>
          <w:p w14:paraId="064A9696" w14:textId="77777777" w:rsidR="0041037A" w:rsidRPr="00076D0B" w:rsidRDefault="0041037A" w:rsidP="00127D1D">
            <w:pPr>
              <w:pStyle w:val="tablebody"/>
              <w:jc w:val="center"/>
              <w:rPr>
                <w:rFonts w:asciiTheme="minorHAnsi" w:hAnsiTheme="minorHAnsi" w:cstheme="minorHAnsi"/>
                <w:b/>
                <w:bCs/>
              </w:rPr>
            </w:pPr>
            <w:r w:rsidRPr="00076D0B">
              <w:rPr>
                <w:rFonts w:asciiTheme="minorHAnsi" w:hAnsiTheme="minorHAnsi" w:cstheme="minorHAnsi"/>
                <w:b/>
                <w:bCs/>
              </w:rPr>
              <w:t>Description</w:t>
            </w:r>
          </w:p>
        </w:tc>
      </w:tr>
      <w:tr w:rsidR="0041037A" w:rsidRPr="00B7030B" w14:paraId="3E3C8546" w14:textId="77777777">
        <w:tc>
          <w:tcPr>
            <w:tcW w:w="1260" w:type="dxa"/>
            <w:tcBorders>
              <w:top w:val="double" w:sz="4" w:space="0" w:color="auto"/>
            </w:tcBorders>
            <w:vAlign w:val="center"/>
          </w:tcPr>
          <w:p w14:paraId="1B8D73EA" w14:textId="77777777" w:rsidR="0041037A" w:rsidRPr="00076D0B" w:rsidRDefault="0041037A" w:rsidP="00076D0B">
            <w:pPr>
              <w:pStyle w:val="tablebody"/>
              <w:jc w:val="left"/>
              <w:rPr>
                <w:rFonts w:asciiTheme="minorHAnsi" w:hAnsiTheme="minorHAnsi" w:cstheme="minorHAnsi"/>
              </w:rPr>
            </w:pPr>
            <w:r w:rsidRPr="00076D0B">
              <w:rPr>
                <w:rFonts w:asciiTheme="minorHAnsi" w:hAnsiTheme="minorHAnsi" w:cstheme="minorHAnsi"/>
              </w:rPr>
              <w:t>Radial flow gate, flowing freely</w:t>
            </w:r>
          </w:p>
        </w:tc>
        <w:tc>
          <w:tcPr>
            <w:tcW w:w="2970" w:type="dxa"/>
            <w:tcBorders>
              <w:top w:val="double" w:sz="4" w:space="0" w:color="auto"/>
            </w:tcBorders>
            <w:vAlign w:val="center"/>
          </w:tcPr>
          <w:p w14:paraId="1CA496E0" w14:textId="77777777" w:rsidR="0041037A" w:rsidRPr="00B7030B" w:rsidRDefault="008F3173" w:rsidP="00076D0B">
            <w:pPr>
              <w:pStyle w:val="tablebody"/>
              <w:rPr>
                <w:rFonts w:asciiTheme="minorHAnsi"/>
              </w:rPr>
            </w:pPr>
            <m:oMathPara>
              <m:oMath>
                <m:r>
                  <w:rPr>
                    <w:rFonts w:ascii="Cambria Math" w:hAnsi="Cambria Math"/>
                  </w:rPr>
                  <m:t>Q</m:t>
                </m:r>
                <m:r>
                  <m:rPr>
                    <m:sty m:val="p"/>
                  </m:rPr>
                  <w:rPr>
                    <w:rFonts w:ascii="Cambria Math" w:hAnsi="Cambria Math"/>
                  </w:rPr>
                  <m:t>=</m:t>
                </m:r>
                <m:r>
                  <w:rPr>
                    <w:rFonts w:ascii="Cambria Math" w:hAnsi="Cambria Math"/>
                  </w:rPr>
                  <m:t>C</m:t>
                </m:r>
                <m:rad>
                  <m:radPr>
                    <m:degHide m:val="1"/>
                    <m:ctrlPr>
                      <w:rPr>
                        <w:rFonts w:ascii="Cambria Math" w:hAnsi="Cambria Math"/>
                      </w:rPr>
                    </m:ctrlPr>
                  </m:radPr>
                  <m:deg/>
                  <m:e>
                    <m:r>
                      <m:rPr>
                        <m:sty m:val="p"/>
                      </m:rPr>
                      <w:rPr>
                        <w:rFonts w:ascii="Cambria Math" w:hAnsi="Cambria Math"/>
                      </w:rPr>
                      <m:t>2</m:t>
                    </m:r>
                    <m:r>
                      <w:rPr>
                        <w:rFonts w:ascii="Cambria Math" w:hAnsi="Cambria Math"/>
                      </w:rPr>
                      <m:t>g</m:t>
                    </m:r>
                  </m:e>
                </m:rad>
                <m:r>
                  <w:rPr>
                    <w:rFonts w:ascii="Cambria Math" w:hAnsi="Cambria Math"/>
                  </w:rPr>
                  <m:t>W</m:t>
                </m:r>
                <m:sSup>
                  <m:sSupPr>
                    <m:ctrlPr>
                      <w:rPr>
                        <w:rFonts w:ascii="Cambria Math" w:hAnsi="Cambria Math"/>
                      </w:rPr>
                    </m:ctrlPr>
                  </m:sSupPr>
                  <m:e>
                    <m:r>
                      <w:rPr>
                        <w:rFonts w:ascii="Cambria Math" w:hAnsi="Cambria Math"/>
                      </w:rPr>
                      <m:t>T</m:t>
                    </m:r>
                  </m:e>
                  <m:sup>
                    <m:sSub>
                      <m:sSubPr>
                        <m:ctrlPr>
                          <w:rPr>
                            <w:rFonts w:ascii="Cambria Math" w:hAnsi="Cambria Math"/>
                          </w:rPr>
                        </m:ctrlPr>
                      </m:sSubPr>
                      <m:e>
                        <m:r>
                          <w:rPr>
                            <w:rFonts w:ascii="Cambria Math" w:hAnsi="Cambria Math"/>
                          </w:rPr>
                          <m:t>T</m:t>
                        </m:r>
                      </m:e>
                      <m:sub>
                        <m:r>
                          <w:rPr>
                            <w:rFonts w:ascii="Cambria Math" w:hAnsi="Cambria Math"/>
                          </w:rPr>
                          <m:t>E</m:t>
                        </m:r>
                      </m:sub>
                    </m:sSub>
                  </m:sup>
                </m:sSup>
                <m:sSup>
                  <m:sSupPr>
                    <m:ctrlPr>
                      <w:rPr>
                        <w:rFonts w:ascii="Cambria Math" w:hAnsi="Cambria Math"/>
                      </w:rPr>
                    </m:ctrlPr>
                  </m:sSupPr>
                  <m:e>
                    <m:r>
                      <w:rPr>
                        <w:rFonts w:ascii="Cambria Math" w:hAnsi="Cambria Math"/>
                      </w:rPr>
                      <m:t>B</m:t>
                    </m:r>
                  </m:e>
                  <m:sup>
                    <m:sSub>
                      <m:sSubPr>
                        <m:ctrlPr>
                          <w:rPr>
                            <w:rFonts w:ascii="Cambria Math" w:hAnsi="Cambria Math"/>
                          </w:rPr>
                        </m:ctrlPr>
                      </m:sSubPr>
                      <m:e>
                        <m:r>
                          <w:rPr>
                            <w:rFonts w:ascii="Cambria Math" w:hAnsi="Cambria Math"/>
                          </w:rPr>
                          <m:t>B</m:t>
                        </m:r>
                      </m:e>
                      <m:sub>
                        <m:r>
                          <w:rPr>
                            <w:rFonts w:ascii="Cambria Math" w:hAnsi="Cambria Math"/>
                          </w:rPr>
                          <m:t>E</m:t>
                        </m:r>
                      </m:sub>
                    </m:sSub>
                  </m:sup>
                </m:sSup>
                <m:sSup>
                  <m:sSupPr>
                    <m:ctrlPr>
                      <w:rPr>
                        <w:rFonts w:ascii="Cambria Math" w:hAnsi="Cambria Math"/>
                      </w:rPr>
                    </m:ctrlPr>
                  </m:sSupPr>
                  <m:e>
                    <m:r>
                      <w:rPr>
                        <w:rFonts w:ascii="Cambria Math" w:hAnsi="Cambria Math"/>
                      </w:rPr>
                      <m:t>H</m:t>
                    </m:r>
                  </m:e>
                  <m:sup>
                    <m:sSub>
                      <m:sSubPr>
                        <m:ctrlPr>
                          <w:rPr>
                            <w:rFonts w:ascii="Cambria Math" w:hAnsi="Cambria Math"/>
                          </w:rPr>
                        </m:ctrlPr>
                      </m:sSubPr>
                      <m:e>
                        <m:r>
                          <w:rPr>
                            <w:rFonts w:ascii="Cambria Math" w:hAnsi="Cambria Math"/>
                          </w:rPr>
                          <m:t>H</m:t>
                        </m:r>
                      </m:e>
                      <m:sub>
                        <m:r>
                          <w:rPr>
                            <w:rFonts w:ascii="Cambria Math" w:hAnsi="Cambria Math"/>
                          </w:rPr>
                          <m:t>E</m:t>
                        </m:r>
                      </m:sub>
                    </m:sSub>
                  </m:sup>
                </m:sSup>
              </m:oMath>
            </m:oMathPara>
          </w:p>
        </w:tc>
        <w:tc>
          <w:tcPr>
            <w:tcW w:w="4410" w:type="dxa"/>
            <w:tcBorders>
              <w:top w:val="double" w:sz="4" w:space="0" w:color="auto"/>
            </w:tcBorders>
          </w:tcPr>
          <w:p w14:paraId="2F5D826F" w14:textId="77777777" w:rsidR="005406E8" w:rsidRDefault="0041037A" w:rsidP="00B6554A">
            <w:pPr>
              <w:pStyle w:val="Tablevariabledefinition"/>
              <w:rPr>
                <w:rFonts w:asciiTheme="minorHAnsi" w:hAnsiTheme="minorHAnsi" w:cstheme="minorHAnsi"/>
              </w:rPr>
            </w:pPr>
            <w:r w:rsidRPr="00076D0B">
              <w:rPr>
                <w:rFonts w:asciiTheme="minorHAnsi" w:hAnsiTheme="minorHAnsi" w:cstheme="minorHAnsi"/>
              </w:rPr>
              <w:t xml:space="preserve">When the upstream water surface is </w:t>
            </w:r>
            <w:r w:rsidRPr="00076D0B">
              <w:rPr>
                <w:rFonts w:asciiTheme="minorHAnsi" w:hAnsiTheme="minorHAnsi" w:cstheme="minorHAnsi"/>
              </w:rPr>
              <w:sym w:font="Symbol" w:char="F0B3"/>
            </w:r>
            <w:r w:rsidRPr="00076D0B">
              <w:rPr>
                <w:rFonts w:asciiTheme="minorHAnsi" w:hAnsiTheme="minorHAnsi" w:cstheme="minorHAnsi"/>
              </w:rPr>
              <w:t xml:space="preserve">1.25 times the gate </w:t>
            </w:r>
          </w:p>
          <w:p w14:paraId="45537C9D" w14:textId="0B4D3AB8" w:rsidR="0041037A" w:rsidRPr="00076D0B" w:rsidRDefault="0041037A" w:rsidP="00B6554A">
            <w:pPr>
              <w:pStyle w:val="Tablevariabledefinition"/>
              <w:rPr>
                <w:rFonts w:asciiTheme="minorHAnsi" w:hAnsiTheme="minorHAnsi" w:cstheme="minorHAnsi"/>
              </w:rPr>
            </w:pPr>
            <w:r w:rsidRPr="00076D0B">
              <w:rPr>
                <w:rFonts w:asciiTheme="minorHAnsi" w:hAnsiTheme="minorHAnsi" w:cstheme="minorHAnsi"/>
              </w:rPr>
              <w:t>opening height (above the spillway crest)</w:t>
            </w:r>
          </w:p>
          <w:p w14:paraId="2EE073EB" w14:textId="77777777" w:rsidR="0041037A" w:rsidRPr="00F81C4C" w:rsidRDefault="0041037A" w:rsidP="00B6554A">
            <w:pPr>
              <w:pStyle w:val="Tablevariabledefinition"/>
              <w:rPr>
                <w:rFonts w:asciiTheme="minorHAnsi" w:hAnsiTheme="minorHAnsi" w:cstheme="minorHAnsi"/>
              </w:rPr>
            </w:pPr>
            <w:r w:rsidRPr="00076D0B">
              <w:rPr>
                <w:rFonts w:asciiTheme="minorHAnsi" w:hAnsiTheme="minorHAnsi" w:cstheme="minorHAnsi"/>
              </w:rPr>
              <w:tab/>
              <w:t>Q</w:t>
            </w:r>
            <w:r w:rsidRPr="00076D0B">
              <w:rPr>
                <w:rFonts w:asciiTheme="minorHAnsi" w:hAnsiTheme="minorHAnsi" w:cstheme="minorHAnsi"/>
              </w:rPr>
              <w:tab/>
              <w:t>=</w:t>
            </w:r>
            <w:r w:rsidRPr="00076D0B">
              <w:rPr>
                <w:rFonts w:asciiTheme="minorHAnsi" w:hAnsiTheme="minorHAnsi" w:cstheme="minorHAnsi"/>
              </w:rPr>
              <w:tab/>
              <w:t xml:space="preserve">flow, </w:t>
            </w:r>
            <w:proofErr w:type="spellStart"/>
            <w:r w:rsidRPr="00127D1D">
              <w:rPr>
                <w:rFonts w:asciiTheme="minorHAnsi" w:hAnsiTheme="minorHAnsi" w:cstheme="minorHAnsi"/>
              </w:rPr>
              <w:t>cfs</w:t>
            </w:r>
            <w:proofErr w:type="spellEnd"/>
          </w:p>
          <w:p w14:paraId="73CBD2E3" w14:textId="77777777" w:rsidR="0041037A" w:rsidRPr="00076D0B" w:rsidRDefault="0041037A" w:rsidP="00B6554A">
            <w:pPr>
              <w:pStyle w:val="Tablevariabledefinition"/>
              <w:rPr>
                <w:rFonts w:asciiTheme="minorHAnsi" w:hAnsiTheme="minorHAnsi" w:cstheme="minorHAnsi"/>
              </w:rPr>
            </w:pPr>
            <w:r w:rsidRPr="00076D0B">
              <w:rPr>
                <w:rFonts w:asciiTheme="minorHAnsi" w:hAnsiTheme="minorHAnsi" w:cstheme="minorHAnsi"/>
              </w:rPr>
              <w:tab/>
              <w:t>C</w:t>
            </w:r>
            <w:r w:rsidRPr="00076D0B">
              <w:rPr>
                <w:rFonts w:asciiTheme="minorHAnsi" w:hAnsiTheme="minorHAnsi" w:cstheme="minorHAnsi"/>
              </w:rPr>
              <w:tab/>
              <w:t>=</w:t>
            </w:r>
            <w:r w:rsidRPr="00076D0B">
              <w:rPr>
                <w:rFonts w:asciiTheme="minorHAnsi" w:hAnsiTheme="minorHAnsi" w:cstheme="minorHAnsi"/>
              </w:rPr>
              <w:tab/>
              <w:t>discharge coefficient (between 0.6 and 0.8)</w:t>
            </w:r>
          </w:p>
          <w:p w14:paraId="6D664A78" w14:textId="77777777" w:rsidR="0041037A" w:rsidRPr="00F81C4C" w:rsidRDefault="0041037A" w:rsidP="007552CD">
            <w:pPr>
              <w:pStyle w:val="Tablevariabledefinition"/>
              <w:rPr>
                <w:rFonts w:asciiTheme="minorHAnsi" w:hAnsiTheme="minorHAnsi" w:cstheme="minorHAnsi"/>
              </w:rPr>
            </w:pPr>
            <w:r w:rsidRPr="00076D0B">
              <w:rPr>
                <w:rFonts w:asciiTheme="minorHAnsi" w:hAnsiTheme="minorHAnsi" w:cstheme="minorHAnsi"/>
              </w:rPr>
              <w:tab/>
              <w:t>W</w:t>
            </w:r>
            <w:r w:rsidRPr="00076D0B">
              <w:rPr>
                <w:rFonts w:asciiTheme="minorHAnsi" w:hAnsiTheme="minorHAnsi" w:cstheme="minorHAnsi"/>
              </w:rPr>
              <w:tab/>
              <w:t>=</w:t>
            </w:r>
            <w:r w:rsidRPr="00076D0B">
              <w:rPr>
                <w:rFonts w:asciiTheme="minorHAnsi" w:hAnsiTheme="minorHAnsi" w:cstheme="minorHAnsi"/>
              </w:rPr>
              <w:tab/>
              <w:t xml:space="preserve">gated spillway width, </w:t>
            </w:r>
            <w:r w:rsidRPr="00127D1D">
              <w:rPr>
                <w:rFonts w:asciiTheme="minorHAnsi" w:hAnsiTheme="minorHAnsi" w:cstheme="minorHAnsi"/>
              </w:rPr>
              <w:t>ft</w:t>
            </w:r>
          </w:p>
          <w:p w14:paraId="0843CF1D" w14:textId="77777777" w:rsidR="0041037A" w:rsidRPr="00076D0B" w:rsidRDefault="0041037A" w:rsidP="007552CD">
            <w:pPr>
              <w:pStyle w:val="Tablevariabledefinition"/>
              <w:rPr>
                <w:rFonts w:asciiTheme="minorHAnsi" w:hAnsiTheme="minorHAnsi" w:cstheme="minorHAnsi"/>
              </w:rPr>
            </w:pPr>
            <w:r w:rsidRPr="00076D0B">
              <w:rPr>
                <w:rFonts w:asciiTheme="minorHAnsi" w:hAnsiTheme="minorHAnsi" w:cstheme="minorHAnsi"/>
              </w:rPr>
              <w:tab/>
              <w:t>T</w:t>
            </w:r>
            <w:r w:rsidRPr="00076D0B">
              <w:rPr>
                <w:rFonts w:asciiTheme="minorHAnsi" w:hAnsiTheme="minorHAnsi" w:cstheme="minorHAnsi"/>
              </w:rPr>
              <w:tab/>
              <w:t>=</w:t>
            </w:r>
            <w:r w:rsidRPr="00076D0B">
              <w:rPr>
                <w:rFonts w:asciiTheme="minorHAnsi" w:hAnsiTheme="minorHAnsi" w:cstheme="minorHAnsi"/>
              </w:rPr>
              <w:tab/>
              <w:t>trunnion height (from spillway crest to trunnion pivot point),</w:t>
            </w:r>
            <w:r w:rsidRPr="00076D0B">
              <w:rPr>
                <w:rFonts w:asciiTheme="minorHAnsi" w:hAnsiTheme="minorHAnsi" w:cstheme="minorHAnsi"/>
                <w:i/>
                <w:iCs/>
              </w:rPr>
              <w:t xml:space="preserve"> ft</w:t>
            </w:r>
          </w:p>
          <w:p w14:paraId="2C6D4635" w14:textId="77777777" w:rsidR="0041037A" w:rsidRPr="00076D0B" w:rsidRDefault="0041037A" w:rsidP="007552CD">
            <w:pPr>
              <w:pStyle w:val="Tablevariabledefinition"/>
              <w:rPr>
                <w:rFonts w:asciiTheme="minorHAnsi" w:hAnsiTheme="minorHAnsi" w:cstheme="minorHAnsi"/>
              </w:rPr>
            </w:pPr>
            <w:r w:rsidRPr="00076D0B">
              <w:rPr>
                <w:rFonts w:asciiTheme="minorHAnsi" w:hAnsiTheme="minorHAnsi" w:cstheme="minorHAnsi"/>
              </w:rPr>
              <w:tab/>
              <w:t>B</w:t>
            </w:r>
            <w:r w:rsidRPr="00076D0B">
              <w:rPr>
                <w:rFonts w:asciiTheme="minorHAnsi" w:hAnsiTheme="minorHAnsi" w:cstheme="minorHAnsi"/>
              </w:rPr>
              <w:tab/>
              <w:t>=</w:t>
            </w:r>
            <w:r w:rsidRPr="00076D0B">
              <w:rPr>
                <w:rFonts w:asciiTheme="minorHAnsi" w:hAnsiTheme="minorHAnsi" w:cstheme="minorHAnsi"/>
              </w:rPr>
              <w:tab/>
              <w:t>gate opening height,</w:t>
            </w:r>
            <w:r w:rsidRPr="00076D0B">
              <w:rPr>
                <w:rFonts w:asciiTheme="minorHAnsi" w:hAnsiTheme="minorHAnsi" w:cstheme="minorHAnsi"/>
                <w:i/>
                <w:iCs/>
              </w:rPr>
              <w:t xml:space="preserve"> ft</w:t>
            </w:r>
          </w:p>
          <w:p w14:paraId="772B1B58" w14:textId="77777777" w:rsidR="0041037A" w:rsidRPr="00F81C4C" w:rsidRDefault="0041037A" w:rsidP="007552CD">
            <w:pPr>
              <w:pStyle w:val="Tablevariabledefinition"/>
              <w:rPr>
                <w:rFonts w:asciiTheme="minorHAnsi" w:hAnsiTheme="minorHAnsi" w:cstheme="minorHAnsi"/>
              </w:rPr>
            </w:pPr>
            <w:r w:rsidRPr="00076D0B">
              <w:rPr>
                <w:rFonts w:asciiTheme="minorHAnsi" w:hAnsiTheme="minorHAnsi" w:cstheme="minorHAnsi"/>
              </w:rPr>
              <w:tab/>
              <w:t>H</w:t>
            </w:r>
            <w:r w:rsidRPr="00076D0B">
              <w:rPr>
                <w:rFonts w:asciiTheme="minorHAnsi" w:hAnsiTheme="minorHAnsi" w:cstheme="minorHAnsi"/>
              </w:rPr>
              <w:tab/>
              <w:t>=</w:t>
            </w:r>
            <w:r w:rsidRPr="00076D0B">
              <w:rPr>
                <w:rFonts w:asciiTheme="minorHAnsi" w:hAnsiTheme="minorHAnsi" w:cstheme="minorHAnsi"/>
              </w:rPr>
              <w:tab/>
              <w:t>upstream energy head above spillway crest, Z</w:t>
            </w:r>
            <w:r w:rsidRPr="00076D0B">
              <w:rPr>
                <w:rFonts w:asciiTheme="minorHAnsi" w:hAnsiTheme="minorHAnsi" w:cstheme="minorHAnsi"/>
                <w:vertAlign w:val="subscript"/>
              </w:rPr>
              <w:t>u</w:t>
            </w:r>
            <w:r w:rsidRPr="00076D0B">
              <w:rPr>
                <w:rFonts w:asciiTheme="minorHAnsi" w:hAnsiTheme="minorHAnsi" w:cstheme="minorHAnsi"/>
              </w:rPr>
              <w:t>-</w:t>
            </w:r>
            <w:proofErr w:type="spellStart"/>
            <w:r w:rsidRPr="00076D0B">
              <w:rPr>
                <w:rFonts w:asciiTheme="minorHAnsi" w:hAnsiTheme="minorHAnsi" w:cstheme="minorHAnsi"/>
              </w:rPr>
              <w:t>Z</w:t>
            </w:r>
            <w:r w:rsidRPr="00076D0B">
              <w:rPr>
                <w:rFonts w:asciiTheme="minorHAnsi" w:hAnsiTheme="minorHAnsi" w:cstheme="minorHAnsi"/>
                <w:vertAlign w:val="subscript"/>
              </w:rPr>
              <w:t>sp</w:t>
            </w:r>
            <w:proofErr w:type="spellEnd"/>
            <w:r w:rsidRPr="00076D0B">
              <w:rPr>
                <w:rFonts w:asciiTheme="minorHAnsi" w:hAnsiTheme="minorHAnsi" w:cstheme="minorHAnsi"/>
              </w:rPr>
              <w:t>,</w:t>
            </w:r>
            <w:r w:rsidRPr="00076D0B">
              <w:rPr>
                <w:rFonts w:asciiTheme="minorHAnsi" w:hAnsiTheme="minorHAnsi" w:cstheme="minorHAnsi"/>
                <w:i/>
                <w:iCs/>
              </w:rPr>
              <w:t xml:space="preserve"> </w:t>
            </w:r>
            <w:r w:rsidRPr="00127D1D">
              <w:rPr>
                <w:rFonts w:asciiTheme="minorHAnsi" w:hAnsiTheme="minorHAnsi" w:cstheme="minorHAnsi"/>
              </w:rPr>
              <w:t>ft</w:t>
            </w:r>
          </w:p>
          <w:p w14:paraId="4BC4F2BC" w14:textId="77777777" w:rsidR="0041037A" w:rsidRPr="00076D0B" w:rsidRDefault="0041037A" w:rsidP="007552CD">
            <w:pPr>
              <w:pStyle w:val="Tablevariabledefinition"/>
              <w:rPr>
                <w:rFonts w:asciiTheme="minorHAnsi" w:hAnsiTheme="minorHAnsi" w:cstheme="minorHAnsi"/>
              </w:rPr>
            </w:pPr>
            <w:r w:rsidRPr="00076D0B">
              <w:rPr>
                <w:rFonts w:asciiTheme="minorHAnsi" w:hAnsiTheme="minorHAnsi" w:cstheme="minorHAnsi"/>
              </w:rPr>
              <w:tab/>
              <w:t>Z</w:t>
            </w:r>
            <w:r w:rsidRPr="00076D0B">
              <w:rPr>
                <w:rFonts w:asciiTheme="minorHAnsi" w:hAnsiTheme="minorHAnsi" w:cstheme="minorHAnsi"/>
                <w:vertAlign w:val="subscript"/>
              </w:rPr>
              <w:t>u</w:t>
            </w:r>
            <w:r w:rsidRPr="00076D0B">
              <w:rPr>
                <w:rFonts w:asciiTheme="minorHAnsi" w:hAnsiTheme="minorHAnsi" w:cstheme="minorHAnsi"/>
                <w:vertAlign w:val="subscript"/>
              </w:rPr>
              <w:tab/>
            </w:r>
            <w:r w:rsidRPr="00076D0B">
              <w:rPr>
                <w:rFonts w:asciiTheme="minorHAnsi" w:hAnsiTheme="minorHAnsi" w:cstheme="minorHAnsi"/>
              </w:rPr>
              <w:t>=</w:t>
            </w:r>
            <w:r w:rsidRPr="00076D0B">
              <w:rPr>
                <w:rFonts w:asciiTheme="minorHAnsi" w:hAnsiTheme="minorHAnsi" w:cstheme="minorHAnsi"/>
              </w:rPr>
              <w:tab/>
              <w:t>upstream energy grade line elevation,</w:t>
            </w:r>
            <w:r w:rsidRPr="00076D0B">
              <w:rPr>
                <w:rFonts w:asciiTheme="minorHAnsi" w:hAnsiTheme="minorHAnsi" w:cstheme="minorHAnsi"/>
                <w:i/>
                <w:iCs/>
              </w:rPr>
              <w:t xml:space="preserve"> </w:t>
            </w:r>
            <w:r w:rsidRPr="00127D1D">
              <w:rPr>
                <w:rFonts w:asciiTheme="minorHAnsi" w:hAnsiTheme="minorHAnsi" w:cstheme="minorHAnsi"/>
              </w:rPr>
              <w:t>ft</w:t>
            </w:r>
          </w:p>
          <w:p w14:paraId="5DA0E233" w14:textId="77777777" w:rsidR="0041037A" w:rsidRPr="00F81C4C" w:rsidRDefault="0041037A" w:rsidP="007552CD">
            <w:pPr>
              <w:pStyle w:val="Tablevariabledefinition"/>
              <w:rPr>
                <w:rFonts w:asciiTheme="minorHAnsi" w:hAnsiTheme="minorHAnsi" w:cstheme="minorHAnsi"/>
              </w:rPr>
            </w:pPr>
            <w:r w:rsidRPr="00076D0B">
              <w:rPr>
                <w:rFonts w:asciiTheme="minorHAnsi" w:hAnsiTheme="minorHAnsi" w:cstheme="minorHAnsi"/>
              </w:rPr>
              <w:tab/>
            </w:r>
            <w:proofErr w:type="spellStart"/>
            <w:r w:rsidRPr="00076D0B">
              <w:rPr>
                <w:rFonts w:asciiTheme="minorHAnsi" w:hAnsiTheme="minorHAnsi" w:cstheme="minorHAnsi"/>
              </w:rPr>
              <w:t>Z</w:t>
            </w:r>
            <w:r w:rsidRPr="00076D0B">
              <w:rPr>
                <w:rFonts w:asciiTheme="minorHAnsi" w:hAnsiTheme="minorHAnsi" w:cstheme="minorHAnsi"/>
                <w:vertAlign w:val="subscript"/>
              </w:rPr>
              <w:t>d</w:t>
            </w:r>
            <w:proofErr w:type="spellEnd"/>
            <w:r w:rsidRPr="00076D0B">
              <w:rPr>
                <w:rFonts w:asciiTheme="minorHAnsi" w:hAnsiTheme="minorHAnsi" w:cstheme="minorHAnsi"/>
                <w:vertAlign w:val="subscript"/>
              </w:rPr>
              <w:tab/>
            </w:r>
            <w:r w:rsidRPr="00076D0B">
              <w:rPr>
                <w:rFonts w:asciiTheme="minorHAnsi" w:hAnsiTheme="minorHAnsi" w:cstheme="minorHAnsi"/>
              </w:rPr>
              <w:t>=</w:t>
            </w:r>
            <w:r w:rsidRPr="00076D0B">
              <w:rPr>
                <w:rFonts w:asciiTheme="minorHAnsi" w:hAnsiTheme="minorHAnsi" w:cstheme="minorHAnsi"/>
              </w:rPr>
              <w:tab/>
              <w:t>downstream water surface elevation,</w:t>
            </w:r>
            <w:r w:rsidRPr="00076D0B">
              <w:rPr>
                <w:rFonts w:asciiTheme="minorHAnsi" w:hAnsiTheme="minorHAnsi" w:cstheme="minorHAnsi"/>
                <w:i/>
                <w:iCs/>
              </w:rPr>
              <w:t xml:space="preserve"> </w:t>
            </w:r>
            <w:r w:rsidRPr="00127D1D">
              <w:rPr>
                <w:rFonts w:asciiTheme="minorHAnsi" w:hAnsiTheme="minorHAnsi" w:cstheme="minorHAnsi"/>
              </w:rPr>
              <w:t>ft</w:t>
            </w:r>
          </w:p>
          <w:p w14:paraId="00129872" w14:textId="77777777" w:rsidR="0041037A" w:rsidRPr="00F81C4C" w:rsidRDefault="0041037A" w:rsidP="007552CD">
            <w:pPr>
              <w:pStyle w:val="Tablevariabledefinition"/>
              <w:rPr>
                <w:rFonts w:asciiTheme="minorHAnsi" w:hAnsiTheme="minorHAnsi" w:cstheme="minorHAnsi"/>
              </w:rPr>
            </w:pPr>
            <w:r w:rsidRPr="00076D0B">
              <w:rPr>
                <w:rFonts w:asciiTheme="minorHAnsi" w:hAnsiTheme="minorHAnsi" w:cstheme="minorHAnsi"/>
              </w:rPr>
              <w:tab/>
            </w:r>
            <w:proofErr w:type="spellStart"/>
            <w:r w:rsidRPr="00076D0B">
              <w:rPr>
                <w:rFonts w:asciiTheme="minorHAnsi" w:hAnsiTheme="minorHAnsi" w:cstheme="minorHAnsi"/>
              </w:rPr>
              <w:t>Z</w:t>
            </w:r>
            <w:r w:rsidRPr="00076D0B">
              <w:rPr>
                <w:rFonts w:asciiTheme="minorHAnsi" w:hAnsiTheme="minorHAnsi" w:cstheme="minorHAnsi"/>
                <w:vertAlign w:val="subscript"/>
              </w:rPr>
              <w:t>sp</w:t>
            </w:r>
            <w:proofErr w:type="spellEnd"/>
            <w:r w:rsidRPr="00076D0B">
              <w:rPr>
                <w:rFonts w:asciiTheme="minorHAnsi" w:hAnsiTheme="minorHAnsi" w:cstheme="minorHAnsi"/>
                <w:vertAlign w:val="subscript"/>
              </w:rPr>
              <w:tab/>
            </w:r>
            <w:r w:rsidRPr="00076D0B">
              <w:rPr>
                <w:rFonts w:asciiTheme="minorHAnsi" w:hAnsiTheme="minorHAnsi" w:cstheme="minorHAnsi"/>
              </w:rPr>
              <w:t>=</w:t>
            </w:r>
            <w:r w:rsidRPr="00076D0B">
              <w:rPr>
                <w:rFonts w:asciiTheme="minorHAnsi" w:hAnsiTheme="minorHAnsi" w:cstheme="minorHAnsi"/>
              </w:rPr>
              <w:tab/>
              <w:t>spillway crest elevation</w:t>
            </w:r>
            <w:r w:rsidRPr="00F81C4C">
              <w:rPr>
                <w:rFonts w:asciiTheme="minorHAnsi" w:hAnsiTheme="minorHAnsi" w:cstheme="minorHAnsi"/>
              </w:rPr>
              <w:t>,</w:t>
            </w:r>
            <w:r w:rsidRPr="00127D1D">
              <w:rPr>
                <w:rFonts w:asciiTheme="minorHAnsi" w:hAnsiTheme="minorHAnsi" w:cstheme="minorHAnsi"/>
              </w:rPr>
              <w:t xml:space="preserve"> ft</w:t>
            </w:r>
          </w:p>
          <w:p w14:paraId="646EFFB0" w14:textId="77777777" w:rsidR="0041037A" w:rsidRPr="00076D0B" w:rsidRDefault="0041037A" w:rsidP="007552CD">
            <w:pPr>
              <w:pStyle w:val="Tablevariabledefinition"/>
              <w:rPr>
                <w:rFonts w:asciiTheme="minorHAnsi" w:hAnsiTheme="minorHAnsi" w:cstheme="minorHAnsi"/>
              </w:rPr>
            </w:pPr>
            <w:r w:rsidRPr="00076D0B">
              <w:rPr>
                <w:rFonts w:asciiTheme="minorHAnsi" w:hAnsiTheme="minorHAnsi" w:cstheme="minorHAnsi"/>
              </w:rPr>
              <w:tab/>
              <w:t>T</w:t>
            </w:r>
            <w:r w:rsidRPr="00076D0B">
              <w:rPr>
                <w:rFonts w:asciiTheme="minorHAnsi" w:hAnsiTheme="minorHAnsi" w:cstheme="minorHAnsi"/>
                <w:vertAlign w:val="subscript"/>
              </w:rPr>
              <w:t>E</w:t>
            </w:r>
            <w:r w:rsidRPr="00076D0B">
              <w:rPr>
                <w:rFonts w:asciiTheme="minorHAnsi" w:hAnsiTheme="minorHAnsi" w:cstheme="minorHAnsi"/>
              </w:rPr>
              <w:tab/>
              <w:t>=</w:t>
            </w:r>
            <w:r w:rsidRPr="00076D0B">
              <w:rPr>
                <w:rFonts w:asciiTheme="minorHAnsi" w:hAnsiTheme="minorHAnsi" w:cstheme="minorHAnsi"/>
              </w:rPr>
              <w:tab/>
              <w:t>empirical trunnion height exponent, 0.16</w:t>
            </w:r>
          </w:p>
          <w:p w14:paraId="1153FE93" w14:textId="5184C428" w:rsidR="0041037A" w:rsidRPr="00076D0B" w:rsidRDefault="0041037A" w:rsidP="007552CD">
            <w:pPr>
              <w:pStyle w:val="Tablevariabledefinition"/>
              <w:rPr>
                <w:rFonts w:asciiTheme="minorHAnsi" w:hAnsiTheme="minorHAnsi" w:cstheme="minorHAnsi"/>
              </w:rPr>
            </w:pPr>
            <w:r w:rsidRPr="00076D0B">
              <w:rPr>
                <w:rFonts w:asciiTheme="minorHAnsi" w:hAnsiTheme="minorHAnsi" w:cstheme="minorHAnsi"/>
              </w:rPr>
              <w:tab/>
              <w:t>B</w:t>
            </w:r>
            <w:r w:rsidRPr="00076D0B">
              <w:rPr>
                <w:rFonts w:asciiTheme="minorHAnsi" w:hAnsiTheme="minorHAnsi" w:cstheme="minorHAnsi"/>
                <w:vertAlign w:val="subscript"/>
              </w:rPr>
              <w:t>E</w:t>
            </w:r>
            <w:r w:rsidRPr="00076D0B">
              <w:rPr>
                <w:rFonts w:asciiTheme="minorHAnsi" w:hAnsiTheme="minorHAnsi" w:cstheme="minorHAnsi"/>
              </w:rPr>
              <w:tab/>
              <w:t>=</w:t>
            </w:r>
            <w:r w:rsidRPr="00076D0B">
              <w:rPr>
                <w:rFonts w:asciiTheme="minorHAnsi" w:hAnsiTheme="minorHAnsi" w:cstheme="minorHAnsi"/>
              </w:rPr>
              <w:tab/>
              <w:t>gate opening coefficient, 0.72</w:t>
            </w:r>
          </w:p>
          <w:p w14:paraId="5E5A0346" w14:textId="77777777" w:rsidR="0041037A" w:rsidRPr="00076D0B" w:rsidRDefault="0041037A" w:rsidP="007552CD">
            <w:pPr>
              <w:pStyle w:val="Tablevariabledefinition"/>
              <w:rPr>
                <w:rFonts w:asciiTheme="minorHAnsi" w:hAnsiTheme="minorHAnsi" w:cstheme="minorHAnsi"/>
              </w:rPr>
            </w:pPr>
            <w:r w:rsidRPr="00076D0B">
              <w:rPr>
                <w:rFonts w:asciiTheme="minorHAnsi" w:hAnsiTheme="minorHAnsi" w:cstheme="minorHAnsi"/>
              </w:rPr>
              <w:tab/>
              <w:t>H</w:t>
            </w:r>
            <w:r w:rsidRPr="00076D0B">
              <w:rPr>
                <w:rFonts w:asciiTheme="minorHAnsi" w:hAnsiTheme="minorHAnsi" w:cstheme="minorHAnsi"/>
                <w:vertAlign w:val="subscript"/>
              </w:rPr>
              <w:t>E</w:t>
            </w:r>
            <w:r w:rsidRPr="00076D0B">
              <w:rPr>
                <w:rFonts w:asciiTheme="minorHAnsi" w:hAnsiTheme="minorHAnsi" w:cstheme="minorHAnsi"/>
              </w:rPr>
              <w:tab/>
              <w:t>=</w:t>
            </w:r>
            <w:r w:rsidRPr="00076D0B">
              <w:rPr>
                <w:rFonts w:asciiTheme="minorHAnsi" w:hAnsiTheme="minorHAnsi" w:cstheme="minorHAnsi"/>
              </w:rPr>
              <w:tab/>
              <w:t xml:space="preserve">head exponent, 0.62 </w:t>
            </w:r>
          </w:p>
        </w:tc>
      </w:tr>
      <w:tr w:rsidR="0041037A" w:rsidRPr="00B7030B" w14:paraId="390D4C67" w14:textId="77777777">
        <w:tc>
          <w:tcPr>
            <w:tcW w:w="1260" w:type="dxa"/>
            <w:vAlign w:val="center"/>
          </w:tcPr>
          <w:p w14:paraId="32D19709" w14:textId="6D662266" w:rsidR="0041037A" w:rsidRPr="00076D0B" w:rsidRDefault="007261C0" w:rsidP="00076D0B">
            <w:pPr>
              <w:pStyle w:val="tablebody"/>
              <w:jc w:val="left"/>
              <w:rPr>
                <w:rFonts w:asciiTheme="minorHAnsi" w:hAnsiTheme="minorHAnsi" w:cstheme="minorHAnsi"/>
              </w:rPr>
            </w:pPr>
            <w:r w:rsidRPr="00076D0B">
              <w:rPr>
                <w:rFonts w:asciiTheme="minorHAnsi" w:hAnsiTheme="minorHAnsi" w:cstheme="minorHAnsi"/>
              </w:rPr>
              <w:t>R</w:t>
            </w:r>
            <w:r w:rsidR="0041037A" w:rsidRPr="00076D0B">
              <w:rPr>
                <w:rFonts w:asciiTheme="minorHAnsi" w:hAnsiTheme="minorHAnsi" w:cstheme="minorHAnsi"/>
              </w:rPr>
              <w:t>adial gate flowing under submerged conditions</w:t>
            </w:r>
          </w:p>
        </w:tc>
        <w:tc>
          <w:tcPr>
            <w:tcW w:w="2970" w:type="dxa"/>
            <w:vAlign w:val="center"/>
          </w:tcPr>
          <w:p w14:paraId="2D9C0E7C" w14:textId="77777777" w:rsidR="0041037A" w:rsidRPr="00B7030B" w:rsidRDefault="008F3173" w:rsidP="00076D0B">
            <w:pPr>
              <w:pStyle w:val="tablebody"/>
              <w:rPr>
                <w:rFonts w:asciiTheme="minorHAnsi"/>
              </w:rPr>
            </w:pPr>
            <m:oMathPara>
              <m:oMath>
                <m:r>
                  <w:rPr>
                    <w:rFonts w:ascii="Cambria Math" w:hAnsi="Cambria Math"/>
                  </w:rPr>
                  <m:t>Q</m:t>
                </m:r>
                <m:r>
                  <m:rPr>
                    <m:sty m:val="p"/>
                  </m:rPr>
                  <w:rPr>
                    <w:rFonts w:ascii="Cambria Math" w:hAnsi="Cambria Math"/>
                  </w:rPr>
                  <m:t>=3</m:t>
                </m:r>
                <m:r>
                  <w:rPr>
                    <w:rFonts w:ascii="Cambria Math" w:hAnsi="Cambria Math"/>
                  </w:rPr>
                  <m:t>C</m:t>
                </m:r>
                <m:rad>
                  <m:radPr>
                    <m:degHide m:val="1"/>
                    <m:ctrlPr>
                      <w:rPr>
                        <w:rFonts w:ascii="Cambria Math" w:hAnsi="Cambria Math"/>
                      </w:rPr>
                    </m:ctrlPr>
                  </m:radPr>
                  <m:deg/>
                  <m:e>
                    <m:r>
                      <m:rPr>
                        <m:sty m:val="p"/>
                      </m:rPr>
                      <w:rPr>
                        <w:rFonts w:ascii="Cambria Math" w:hAnsi="Cambria Math"/>
                      </w:rPr>
                      <m:t>2</m:t>
                    </m:r>
                    <m:r>
                      <w:rPr>
                        <w:rFonts w:ascii="Cambria Math" w:hAnsi="Cambria Math"/>
                      </w:rPr>
                      <m:t>g</m:t>
                    </m:r>
                  </m:e>
                </m:rad>
                <m:r>
                  <w:rPr>
                    <w:rFonts w:ascii="Cambria Math" w:hAnsi="Cambria Math"/>
                  </w:rPr>
                  <m:t>W</m:t>
                </m:r>
                <m:sSup>
                  <m:sSupPr>
                    <m:ctrlPr>
                      <w:rPr>
                        <w:rFonts w:ascii="Cambria Math" w:hAnsi="Cambria Math"/>
                      </w:rPr>
                    </m:ctrlPr>
                  </m:sSupPr>
                  <m:e>
                    <m:r>
                      <w:rPr>
                        <w:rFonts w:ascii="Cambria Math" w:hAnsi="Cambria Math"/>
                      </w:rPr>
                      <m:t>T</m:t>
                    </m:r>
                  </m:e>
                  <m:sup>
                    <m:sSub>
                      <m:sSubPr>
                        <m:ctrlPr>
                          <w:rPr>
                            <w:rFonts w:ascii="Cambria Math" w:hAnsi="Cambria Math"/>
                          </w:rPr>
                        </m:ctrlPr>
                      </m:sSubPr>
                      <m:e>
                        <m:r>
                          <w:rPr>
                            <w:rFonts w:ascii="Cambria Math" w:hAnsi="Cambria Math"/>
                          </w:rPr>
                          <m:t>T</m:t>
                        </m:r>
                      </m:e>
                      <m:sub>
                        <m:r>
                          <w:rPr>
                            <w:rFonts w:ascii="Cambria Math" w:hAnsi="Cambria Math"/>
                          </w:rPr>
                          <m:t>E</m:t>
                        </m:r>
                      </m:sub>
                    </m:sSub>
                  </m:sup>
                </m:sSup>
                <m:sSup>
                  <m:sSupPr>
                    <m:ctrlPr>
                      <w:rPr>
                        <w:rFonts w:ascii="Cambria Math" w:hAnsi="Cambria Math"/>
                      </w:rPr>
                    </m:ctrlPr>
                  </m:sSupPr>
                  <m:e>
                    <m:r>
                      <w:rPr>
                        <w:rFonts w:ascii="Cambria Math" w:hAnsi="Cambria Math"/>
                      </w:rPr>
                      <m:t>B</m:t>
                    </m:r>
                  </m:e>
                  <m:sup>
                    <m:sSub>
                      <m:sSubPr>
                        <m:ctrlPr>
                          <w:rPr>
                            <w:rFonts w:ascii="Cambria Math" w:hAnsi="Cambria Math"/>
                          </w:rPr>
                        </m:ctrlPr>
                      </m:sSubPr>
                      <m:e>
                        <m:r>
                          <w:rPr>
                            <w:rFonts w:ascii="Cambria Math" w:hAnsi="Cambria Math"/>
                          </w:rPr>
                          <m:t>B</m:t>
                        </m:r>
                      </m:e>
                      <m:sub>
                        <m:r>
                          <w:rPr>
                            <w:rFonts w:ascii="Cambria Math" w:hAnsi="Cambria Math"/>
                          </w:rPr>
                          <m:t>E</m:t>
                        </m:r>
                      </m:sub>
                    </m:sSub>
                  </m:sup>
                </m:sSup>
                <m:sSup>
                  <m:sSupPr>
                    <m:ctrlPr>
                      <w:rPr>
                        <w:rFonts w:ascii="Cambria Math" w:hAnsi="Cambria Math"/>
                      </w:rPr>
                    </m:ctrlPr>
                  </m:sSupPr>
                  <m:e>
                    <m:r>
                      <w:rPr>
                        <w:rFonts w:ascii="Cambria Math" w:hAnsi="Cambria Math"/>
                      </w:rPr>
                      <m:t>H</m:t>
                    </m:r>
                  </m:e>
                  <m:sup>
                    <m:sSub>
                      <m:sSubPr>
                        <m:ctrlPr>
                          <w:rPr>
                            <w:rFonts w:ascii="Cambria Math" w:hAnsi="Cambria Math"/>
                          </w:rPr>
                        </m:ctrlPr>
                      </m:sSubPr>
                      <m:e>
                        <m:r>
                          <w:rPr>
                            <w:rFonts w:ascii="Cambria Math" w:hAnsi="Cambria Math"/>
                          </w:rPr>
                          <m:t>H</m:t>
                        </m:r>
                      </m:e>
                      <m:sub>
                        <m:r>
                          <w:rPr>
                            <w:rFonts w:ascii="Cambria Math" w:hAnsi="Cambria Math"/>
                          </w:rPr>
                          <m:t>E</m:t>
                        </m:r>
                      </m:sub>
                    </m:sSub>
                  </m:sup>
                </m:sSup>
              </m:oMath>
            </m:oMathPara>
          </w:p>
        </w:tc>
        <w:tc>
          <w:tcPr>
            <w:tcW w:w="4410" w:type="dxa"/>
          </w:tcPr>
          <w:p w14:paraId="160A5E50" w14:textId="0242842A" w:rsidR="0041037A" w:rsidRPr="00076D0B" w:rsidRDefault="0041037A" w:rsidP="00076D0B">
            <w:pPr>
              <w:pStyle w:val="tablebody"/>
              <w:rPr>
                <w:rFonts w:asciiTheme="minorHAnsi" w:hAnsiTheme="minorHAnsi" w:cstheme="minorHAnsi"/>
              </w:rPr>
            </w:pPr>
            <w:r w:rsidRPr="00076D0B">
              <w:rPr>
                <w:rFonts w:asciiTheme="minorHAnsi" w:hAnsiTheme="minorHAnsi" w:cstheme="minorHAnsi"/>
              </w:rPr>
              <w:t xml:space="preserve">When the upstream water surface is </w:t>
            </w:r>
            <w:r w:rsidRPr="00076D0B">
              <w:rPr>
                <w:rFonts w:asciiTheme="minorHAnsi" w:hAnsiTheme="minorHAnsi" w:cstheme="minorHAnsi"/>
              </w:rPr>
              <w:sym w:font="Symbol" w:char="F0B3"/>
            </w:r>
            <w:r w:rsidRPr="00076D0B">
              <w:rPr>
                <w:rFonts w:asciiTheme="minorHAnsi" w:hAnsiTheme="minorHAnsi" w:cstheme="minorHAnsi"/>
              </w:rPr>
              <w:t>1.25 times the gate opening height (above the spillway crest), whenever the tailwater depth divided by the energy depth above the spillway is greater than 0.67</w:t>
            </w:r>
            <w:r w:rsidR="004842AF" w:rsidRPr="00076D0B">
              <w:rPr>
                <w:rFonts w:asciiTheme="minorHAnsi" w:hAnsiTheme="minorHAnsi" w:cstheme="minorHAnsi"/>
              </w:rPr>
              <w:t>,</w:t>
            </w:r>
          </w:p>
          <w:p w14:paraId="26D0F32A" w14:textId="1BB5BD6C" w:rsidR="0041037A" w:rsidRPr="00076D0B" w:rsidRDefault="0041037A" w:rsidP="00076D0B">
            <w:pPr>
              <w:pStyle w:val="tablebody"/>
              <w:rPr>
                <w:rFonts w:asciiTheme="minorHAnsi" w:hAnsiTheme="minorHAnsi" w:cstheme="minorHAnsi"/>
              </w:rPr>
            </w:pPr>
            <w:r w:rsidRPr="00076D0B">
              <w:rPr>
                <w:rFonts w:asciiTheme="minorHAnsi" w:hAnsiTheme="minorHAnsi" w:cstheme="minorHAnsi"/>
              </w:rPr>
              <w:t>H</w:t>
            </w:r>
            <w:r w:rsidR="00BD51AE">
              <w:rPr>
                <w:rFonts w:asciiTheme="minorHAnsi" w:hAnsiTheme="minorHAnsi" w:cstheme="minorHAnsi"/>
              </w:rPr>
              <w:t xml:space="preserve"> </w:t>
            </w:r>
            <w:r w:rsidRPr="00076D0B">
              <w:rPr>
                <w:rFonts w:asciiTheme="minorHAnsi" w:hAnsiTheme="minorHAnsi" w:cstheme="minorHAnsi"/>
              </w:rPr>
              <w:t>=</w:t>
            </w:r>
            <w:r w:rsidRPr="00076D0B">
              <w:rPr>
                <w:rFonts w:asciiTheme="minorHAnsi" w:hAnsiTheme="minorHAnsi" w:cstheme="minorHAnsi"/>
              </w:rPr>
              <w:tab/>
              <w:t>Z</w:t>
            </w:r>
            <w:r w:rsidRPr="00076D0B">
              <w:rPr>
                <w:rFonts w:asciiTheme="minorHAnsi" w:hAnsiTheme="minorHAnsi" w:cstheme="minorHAnsi"/>
                <w:vertAlign w:val="subscript"/>
              </w:rPr>
              <w:t>u</w:t>
            </w:r>
            <w:r w:rsidRPr="00076D0B">
              <w:rPr>
                <w:rFonts w:asciiTheme="minorHAnsi" w:hAnsiTheme="minorHAnsi" w:cstheme="minorHAnsi"/>
              </w:rPr>
              <w:t>-</w:t>
            </w:r>
            <w:proofErr w:type="spellStart"/>
            <w:r w:rsidRPr="00076D0B">
              <w:rPr>
                <w:rFonts w:asciiTheme="minorHAnsi" w:hAnsiTheme="minorHAnsi" w:cstheme="minorHAnsi"/>
              </w:rPr>
              <w:t>Z</w:t>
            </w:r>
            <w:r w:rsidRPr="00076D0B">
              <w:rPr>
                <w:rFonts w:asciiTheme="minorHAnsi" w:hAnsiTheme="minorHAnsi" w:cstheme="minorHAnsi"/>
                <w:vertAlign w:val="subscript"/>
              </w:rPr>
              <w:t>d</w:t>
            </w:r>
            <w:proofErr w:type="spellEnd"/>
          </w:p>
        </w:tc>
      </w:tr>
      <w:tr w:rsidR="0041037A" w:rsidRPr="00B7030B" w14:paraId="364B5830" w14:textId="77777777">
        <w:tc>
          <w:tcPr>
            <w:tcW w:w="1260" w:type="dxa"/>
            <w:vAlign w:val="center"/>
          </w:tcPr>
          <w:p w14:paraId="4E38E375" w14:textId="4CD50251" w:rsidR="0041037A" w:rsidRPr="00076D0B" w:rsidRDefault="007261C0" w:rsidP="00076D0B">
            <w:pPr>
              <w:pStyle w:val="tablebody"/>
              <w:jc w:val="left"/>
              <w:rPr>
                <w:rFonts w:asciiTheme="minorHAnsi" w:hAnsiTheme="minorHAnsi" w:cstheme="minorHAnsi"/>
              </w:rPr>
            </w:pPr>
            <w:r w:rsidRPr="00076D0B">
              <w:rPr>
                <w:rFonts w:asciiTheme="minorHAnsi" w:hAnsiTheme="minorHAnsi" w:cstheme="minorHAnsi"/>
              </w:rPr>
              <w:t>F</w:t>
            </w:r>
            <w:r w:rsidR="0041037A" w:rsidRPr="00076D0B">
              <w:rPr>
                <w:rFonts w:asciiTheme="minorHAnsi" w:hAnsiTheme="minorHAnsi" w:cstheme="minorHAnsi"/>
              </w:rPr>
              <w:t>reely flowing sluice gate</w:t>
            </w:r>
          </w:p>
        </w:tc>
        <w:tc>
          <w:tcPr>
            <w:tcW w:w="2970" w:type="dxa"/>
            <w:vAlign w:val="center"/>
          </w:tcPr>
          <w:p w14:paraId="777AE9C0" w14:textId="77777777" w:rsidR="0041037A" w:rsidRPr="00B7030B" w:rsidRDefault="008F3173" w:rsidP="00076D0B">
            <w:pPr>
              <w:pStyle w:val="tablebody"/>
              <w:rPr>
                <w:rFonts w:asciiTheme="minorHAnsi"/>
              </w:rPr>
            </w:pPr>
            <m:oMathPara>
              <m:oMath>
                <m:r>
                  <w:rPr>
                    <w:rFonts w:ascii="Cambria Math" w:hAnsi="Cambria Math"/>
                  </w:rPr>
                  <m:t>Q</m:t>
                </m:r>
                <m:r>
                  <m:rPr>
                    <m:sty m:val="p"/>
                  </m:rPr>
                  <w:rPr>
                    <w:rFonts w:ascii="Cambria Math" w:hAnsi="Cambria Math"/>
                  </w:rPr>
                  <m:t>=</m:t>
                </m:r>
                <m:r>
                  <w:rPr>
                    <w:rFonts w:ascii="Cambria Math" w:hAnsi="Cambria Math"/>
                  </w:rPr>
                  <m:t>C</m:t>
                </m:r>
                <m:rad>
                  <m:radPr>
                    <m:degHide m:val="1"/>
                    <m:ctrlPr>
                      <w:rPr>
                        <w:rFonts w:ascii="Cambria Math" w:hAnsi="Cambria Math"/>
                      </w:rPr>
                    </m:ctrlPr>
                  </m:radPr>
                  <m:deg/>
                  <m:e>
                    <m:r>
                      <m:rPr>
                        <m:sty m:val="p"/>
                      </m:rPr>
                      <w:rPr>
                        <w:rFonts w:ascii="Cambria Math" w:hAnsi="Cambria Math"/>
                      </w:rPr>
                      <m:t>2</m:t>
                    </m:r>
                    <m:r>
                      <w:rPr>
                        <w:rFonts w:ascii="Cambria Math" w:hAnsi="Cambria Math"/>
                      </w:rPr>
                      <m:t>gH</m:t>
                    </m:r>
                  </m:e>
                </m:rad>
                <m:r>
                  <w:rPr>
                    <w:rFonts w:ascii="Cambria Math" w:hAnsi="Cambria Math"/>
                  </w:rPr>
                  <m:t>WB</m:t>
                </m:r>
              </m:oMath>
            </m:oMathPara>
          </w:p>
        </w:tc>
        <w:tc>
          <w:tcPr>
            <w:tcW w:w="4410" w:type="dxa"/>
          </w:tcPr>
          <w:p w14:paraId="0EA3C11A" w14:textId="22C6CD13" w:rsidR="0041037A" w:rsidRPr="00076D0B" w:rsidRDefault="0041037A" w:rsidP="00076D0B">
            <w:pPr>
              <w:pStyle w:val="tablebody"/>
              <w:rPr>
                <w:rFonts w:asciiTheme="minorHAnsi" w:hAnsiTheme="minorHAnsi" w:cstheme="minorHAnsi"/>
              </w:rPr>
            </w:pPr>
            <w:r w:rsidRPr="00076D0B">
              <w:rPr>
                <w:rFonts w:asciiTheme="minorHAnsi" w:hAnsiTheme="minorHAnsi" w:cstheme="minorHAnsi"/>
              </w:rPr>
              <w:t xml:space="preserve">When the upstream water surface is </w:t>
            </w:r>
            <w:r w:rsidRPr="00076D0B">
              <w:rPr>
                <w:rFonts w:asciiTheme="minorHAnsi" w:hAnsiTheme="minorHAnsi" w:cstheme="minorHAnsi"/>
              </w:rPr>
              <w:sym w:font="Symbol" w:char="F0B3"/>
            </w:r>
            <w:r w:rsidRPr="00076D0B">
              <w:rPr>
                <w:rFonts w:asciiTheme="minorHAnsi" w:hAnsiTheme="minorHAnsi" w:cstheme="minorHAnsi"/>
              </w:rPr>
              <w:t>1.25 times the gate opening height above the spillway crest</w:t>
            </w:r>
            <w:r w:rsidR="004842AF" w:rsidRPr="00076D0B">
              <w:rPr>
                <w:rFonts w:asciiTheme="minorHAnsi" w:hAnsiTheme="minorHAnsi" w:cstheme="minorHAnsi"/>
              </w:rPr>
              <w:t>,</w:t>
            </w:r>
          </w:p>
          <w:p w14:paraId="3B33B699" w14:textId="3E76A03B" w:rsidR="0041037A" w:rsidRPr="00076D0B" w:rsidRDefault="0041037A" w:rsidP="00127D1D">
            <w:pPr>
              <w:pStyle w:val="tablebody"/>
              <w:tabs>
                <w:tab w:val="left" w:pos="443"/>
              </w:tabs>
              <w:rPr>
                <w:rFonts w:asciiTheme="minorHAnsi" w:hAnsiTheme="minorHAnsi" w:cstheme="minorHAnsi"/>
              </w:rPr>
            </w:pPr>
            <w:r w:rsidRPr="00076D0B">
              <w:rPr>
                <w:rFonts w:asciiTheme="minorHAnsi" w:hAnsiTheme="minorHAnsi" w:cstheme="minorHAnsi"/>
              </w:rPr>
              <w:t>H</w:t>
            </w:r>
            <w:r w:rsidR="00BD51AE">
              <w:rPr>
                <w:rFonts w:asciiTheme="minorHAnsi" w:hAnsiTheme="minorHAnsi" w:cstheme="minorHAnsi"/>
              </w:rPr>
              <w:t xml:space="preserve"> </w:t>
            </w:r>
            <w:r w:rsidRPr="00076D0B">
              <w:rPr>
                <w:rFonts w:asciiTheme="minorHAnsi" w:hAnsiTheme="minorHAnsi" w:cstheme="minorHAnsi"/>
              </w:rPr>
              <w:t>=</w:t>
            </w:r>
            <w:r w:rsidR="00BD51AE">
              <w:rPr>
                <w:rFonts w:asciiTheme="minorHAnsi" w:hAnsiTheme="minorHAnsi" w:cstheme="minorHAnsi"/>
              </w:rPr>
              <w:t xml:space="preserve"> </w:t>
            </w:r>
            <w:r w:rsidRPr="00076D0B">
              <w:rPr>
                <w:rFonts w:asciiTheme="minorHAnsi" w:hAnsiTheme="minorHAnsi" w:cstheme="minorHAnsi"/>
              </w:rPr>
              <w:t>upstream energy head above the spillway, Z</w:t>
            </w:r>
            <w:r w:rsidRPr="00076D0B">
              <w:rPr>
                <w:rFonts w:asciiTheme="minorHAnsi" w:hAnsiTheme="minorHAnsi" w:cstheme="minorHAnsi"/>
                <w:vertAlign w:val="subscript"/>
              </w:rPr>
              <w:t>u</w:t>
            </w:r>
            <w:r w:rsidRPr="00076D0B">
              <w:rPr>
                <w:rFonts w:asciiTheme="minorHAnsi" w:hAnsiTheme="minorHAnsi" w:cstheme="minorHAnsi"/>
              </w:rPr>
              <w:t>-</w:t>
            </w:r>
            <w:proofErr w:type="spellStart"/>
            <w:r w:rsidRPr="00076D0B">
              <w:rPr>
                <w:rFonts w:asciiTheme="minorHAnsi" w:hAnsiTheme="minorHAnsi" w:cstheme="minorHAnsi"/>
              </w:rPr>
              <w:t>Z</w:t>
            </w:r>
            <w:r w:rsidRPr="00076D0B">
              <w:rPr>
                <w:rFonts w:asciiTheme="minorHAnsi" w:hAnsiTheme="minorHAnsi" w:cstheme="minorHAnsi"/>
                <w:vertAlign w:val="subscript"/>
              </w:rPr>
              <w:t>sp</w:t>
            </w:r>
            <w:proofErr w:type="spellEnd"/>
          </w:p>
          <w:p w14:paraId="49F0CF3E" w14:textId="297C7C5D" w:rsidR="0041037A" w:rsidRPr="00076D0B" w:rsidRDefault="0041037A" w:rsidP="00076D0B">
            <w:pPr>
              <w:pStyle w:val="tablebody"/>
              <w:rPr>
                <w:rFonts w:asciiTheme="minorHAnsi" w:hAnsiTheme="minorHAnsi" w:cstheme="minorHAnsi"/>
              </w:rPr>
            </w:pPr>
            <w:r w:rsidRPr="00076D0B">
              <w:rPr>
                <w:rFonts w:asciiTheme="minorHAnsi" w:hAnsiTheme="minorHAnsi" w:cstheme="minorHAnsi"/>
              </w:rPr>
              <w:t>C</w:t>
            </w:r>
            <w:r w:rsidR="00BD51AE">
              <w:rPr>
                <w:rFonts w:asciiTheme="minorHAnsi" w:hAnsiTheme="minorHAnsi" w:cstheme="minorHAnsi"/>
              </w:rPr>
              <w:t xml:space="preserve"> </w:t>
            </w:r>
            <w:r w:rsidRPr="00076D0B">
              <w:rPr>
                <w:rFonts w:asciiTheme="minorHAnsi" w:hAnsiTheme="minorHAnsi" w:cstheme="minorHAnsi"/>
              </w:rPr>
              <w:t>=</w:t>
            </w:r>
            <w:r w:rsidRPr="00076D0B">
              <w:rPr>
                <w:rFonts w:asciiTheme="minorHAnsi" w:hAnsiTheme="minorHAnsi" w:cstheme="minorHAnsi"/>
              </w:rPr>
              <w:tab/>
            </w:r>
            <w:r w:rsidR="00BD51AE">
              <w:rPr>
                <w:rFonts w:asciiTheme="minorHAnsi" w:hAnsiTheme="minorHAnsi" w:cstheme="minorHAnsi"/>
              </w:rPr>
              <w:t xml:space="preserve"> </w:t>
            </w:r>
            <w:r w:rsidRPr="00076D0B">
              <w:rPr>
                <w:rFonts w:asciiTheme="minorHAnsi" w:hAnsiTheme="minorHAnsi" w:cstheme="minorHAnsi"/>
              </w:rPr>
              <w:t>discharge coefficient, 0.5 to 0.7</w:t>
            </w:r>
          </w:p>
        </w:tc>
      </w:tr>
      <w:tr w:rsidR="0041037A" w:rsidRPr="00B7030B" w14:paraId="795F6206" w14:textId="77777777">
        <w:tc>
          <w:tcPr>
            <w:tcW w:w="1260" w:type="dxa"/>
            <w:vAlign w:val="center"/>
          </w:tcPr>
          <w:p w14:paraId="0382FB0A" w14:textId="3FB60EBF" w:rsidR="0041037A" w:rsidRPr="00076D0B" w:rsidRDefault="007261C0" w:rsidP="00076D0B">
            <w:pPr>
              <w:pStyle w:val="tablebody"/>
              <w:jc w:val="left"/>
              <w:rPr>
                <w:rFonts w:asciiTheme="minorHAnsi" w:hAnsiTheme="minorHAnsi" w:cstheme="minorHAnsi"/>
              </w:rPr>
            </w:pPr>
            <w:r w:rsidRPr="00076D0B">
              <w:rPr>
                <w:rFonts w:asciiTheme="minorHAnsi" w:hAnsiTheme="minorHAnsi" w:cstheme="minorHAnsi"/>
              </w:rPr>
              <w:t>S</w:t>
            </w:r>
            <w:r w:rsidR="0041037A" w:rsidRPr="00076D0B">
              <w:rPr>
                <w:rFonts w:asciiTheme="minorHAnsi" w:hAnsiTheme="minorHAnsi" w:cstheme="minorHAnsi"/>
              </w:rPr>
              <w:t>ubmerged sluice gate</w:t>
            </w:r>
          </w:p>
        </w:tc>
        <w:tc>
          <w:tcPr>
            <w:tcW w:w="2970" w:type="dxa"/>
            <w:vAlign w:val="center"/>
          </w:tcPr>
          <w:p w14:paraId="52E55AB1" w14:textId="77777777" w:rsidR="0041037A" w:rsidRPr="00B7030B" w:rsidRDefault="008F3173" w:rsidP="00076D0B">
            <w:pPr>
              <w:pStyle w:val="tablebody"/>
              <w:rPr>
                <w:rFonts w:asciiTheme="minorHAnsi"/>
              </w:rPr>
            </w:pPr>
            <m:oMathPara>
              <m:oMath>
                <m:r>
                  <w:rPr>
                    <w:rFonts w:ascii="Cambria Math" w:hAnsi="Cambria Math"/>
                  </w:rPr>
                  <m:t>Q</m:t>
                </m:r>
                <m:r>
                  <m:rPr>
                    <m:sty m:val="p"/>
                  </m:rPr>
                  <w:rPr>
                    <w:rFonts w:ascii="Cambria Math" w:hAnsi="Cambria Math"/>
                  </w:rPr>
                  <m:t>=3</m:t>
                </m:r>
                <m:r>
                  <w:rPr>
                    <w:rFonts w:ascii="Cambria Math" w:hAnsi="Cambria Math"/>
                  </w:rPr>
                  <m:t>C</m:t>
                </m:r>
                <m:rad>
                  <m:radPr>
                    <m:degHide m:val="1"/>
                    <m:ctrlPr>
                      <w:rPr>
                        <w:rFonts w:ascii="Cambria Math" w:hAnsi="Cambria Math"/>
                      </w:rPr>
                    </m:ctrlPr>
                  </m:radPr>
                  <m:deg/>
                  <m:e>
                    <m:r>
                      <m:rPr>
                        <m:sty m:val="p"/>
                      </m:rPr>
                      <w:rPr>
                        <w:rFonts w:ascii="Cambria Math" w:hAnsi="Cambria Math"/>
                      </w:rPr>
                      <m:t>2</m:t>
                    </m:r>
                    <m:r>
                      <w:rPr>
                        <w:rFonts w:ascii="Cambria Math" w:hAnsi="Cambria Math"/>
                      </w:rPr>
                      <m:t>gH</m:t>
                    </m:r>
                  </m:e>
                </m:rad>
                <m:r>
                  <w:rPr>
                    <w:rFonts w:ascii="Cambria Math" w:hAnsi="Cambria Math"/>
                  </w:rPr>
                  <m:t>WB</m:t>
                </m:r>
              </m:oMath>
            </m:oMathPara>
          </w:p>
        </w:tc>
        <w:tc>
          <w:tcPr>
            <w:tcW w:w="4410" w:type="dxa"/>
          </w:tcPr>
          <w:p w14:paraId="5F064DAE" w14:textId="46607BBF" w:rsidR="0041037A" w:rsidRPr="00076D0B" w:rsidRDefault="0041037A" w:rsidP="00076D0B">
            <w:pPr>
              <w:pStyle w:val="tablebody"/>
              <w:rPr>
                <w:rFonts w:asciiTheme="minorHAnsi" w:hAnsiTheme="minorHAnsi" w:cstheme="minorHAnsi"/>
              </w:rPr>
            </w:pPr>
            <w:r w:rsidRPr="00076D0B">
              <w:rPr>
                <w:rFonts w:asciiTheme="minorHAnsi" w:hAnsiTheme="minorHAnsi" w:cstheme="minorHAnsi"/>
              </w:rPr>
              <w:t xml:space="preserve">When the upstream water surface is </w:t>
            </w:r>
            <w:r w:rsidRPr="00076D0B">
              <w:rPr>
                <w:rFonts w:asciiTheme="minorHAnsi" w:hAnsiTheme="minorHAnsi" w:cstheme="minorHAnsi"/>
              </w:rPr>
              <w:sym w:font="Symbol" w:char="F0B3"/>
            </w:r>
            <w:r w:rsidRPr="00076D0B">
              <w:rPr>
                <w:rFonts w:asciiTheme="minorHAnsi" w:hAnsiTheme="minorHAnsi" w:cstheme="minorHAnsi"/>
              </w:rPr>
              <w:t>1.25 times the gate opening height above the spillway crest, whenever the tailwater depth divided by the energy depth above the spillway is greater than 0.67</w:t>
            </w:r>
            <w:r w:rsidR="004842AF" w:rsidRPr="00076D0B">
              <w:rPr>
                <w:rFonts w:asciiTheme="minorHAnsi" w:hAnsiTheme="minorHAnsi" w:cstheme="minorHAnsi"/>
              </w:rPr>
              <w:t>,</w:t>
            </w:r>
          </w:p>
          <w:p w14:paraId="0FDF0214" w14:textId="676A618F" w:rsidR="0041037A" w:rsidRPr="00076D0B" w:rsidRDefault="0041037A" w:rsidP="00076D0B">
            <w:pPr>
              <w:pStyle w:val="tablebody"/>
              <w:rPr>
                <w:rFonts w:asciiTheme="minorHAnsi" w:hAnsiTheme="minorHAnsi" w:cstheme="minorHAnsi"/>
              </w:rPr>
            </w:pPr>
            <w:r w:rsidRPr="00076D0B">
              <w:rPr>
                <w:rFonts w:asciiTheme="minorHAnsi" w:hAnsiTheme="minorHAnsi" w:cstheme="minorHAnsi"/>
              </w:rPr>
              <w:t>H</w:t>
            </w:r>
            <w:r w:rsidR="00BD51AE">
              <w:rPr>
                <w:rFonts w:asciiTheme="minorHAnsi" w:hAnsiTheme="minorHAnsi" w:cstheme="minorHAnsi"/>
              </w:rPr>
              <w:t xml:space="preserve"> </w:t>
            </w:r>
            <w:r w:rsidRPr="00076D0B">
              <w:rPr>
                <w:rFonts w:asciiTheme="minorHAnsi" w:hAnsiTheme="minorHAnsi" w:cstheme="minorHAnsi"/>
              </w:rPr>
              <w:t>=</w:t>
            </w:r>
            <w:r w:rsidRPr="00076D0B">
              <w:rPr>
                <w:rFonts w:asciiTheme="minorHAnsi" w:hAnsiTheme="minorHAnsi" w:cstheme="minorHAnsi"/>
              </w:rPr>
              <w:tab/>
              <w:t>Zu-</w:t>
            </w:r>
            <w:proofErr w:type="spellStart"/>
            <w:r w:rsidRPr="00076D0B">
              <w:rPr>
                <w:rFonts w:asciiTheme="minorHAnsi" w:hAnsiTheme="minorHAnsi" w:cstheme="minorHAnsi"/>
              </w:rPr>
              <w:t>Zd</w:t>
            </w:r>
            <w:proofErr w:type="spellEnd"/>
          </w:p>
        </w:tc>
      </w:tr>
      <w:tr w:rsidR="0041037A" w:rsidRPr="00B7030B" w14:paraId="573DCFC9" w14:textId="77777777">
        <w:trPr>
          <w:cantSplit/>
        </w:trPr>
        <w:tc>
          <w:tcPr>
            <w:tcW w:w="1260" w:type="dxa"/>
            <w:vAlign w:val="center"/>
          </w:tcPr>
          <w:p w14:paraId="5B407930" w14:textId="77777777" w:rsidR="0041037A" w:rsidRPr="00073887" w:rsidRDefault="0041037A" w:rsidP="00073887">
            <w:pPr>
              <w:pStyle w:val="tablebody"/>
              <w:jc w:val="left"/>
              <w:rPr>
                <w:rFonts w:asciiTheme="minorHAnsi" w:hAnsiTheme="minorHAnsi" w:cstheme="minorHAnsi"/>
              </w:rPr>
            </w:pPr>
            <w:r w:rsidRPr="00073887">
              <w:rPr>
                <w:rFonts w:asciiTheme="minorHAnsi" w:hAnsiTheme="minorHAnsi" w:cstheme="minorHAnsi"/>
              </w:rPr>
              <w:lastRenderedPageBreak/>
              <w:t>Low flow through gated structure</w:t>
            </w:r>
          </w:p>
        </w:tc>
        <w:tc>
          <w:tcPr>
            <w:tcW w:w="2970" w:type="dxa"/>
            <w:vAlign w:val="center"/>
          </w:tcPr>
          <w:p w14:paraId="53760DC3" w14:textId="77777777" w:rsidR="0041037A" w:rsidRPr="00B7030B" w:rsidRDefault="008F3173" w:rsidP="00076D0B">
            <w:pPr>
              <w:pStyle w:val="tablebody"/>
              <w:rPr>
                <w:rFonts w:asciiTheme="minorHAnsi"/>
              </w:rPr>
            </w:pPr>
            <m:oMathPara>
              <m:oMath>
                <m:r>
                  <w:rPr>
                    <w:rFonts w:ascii="Cambria Math" w:hAnsi="Cambria Math"/>
                  </w:rPr>
                  <m:t>Q</m:t>
                </m:r>
                <m:r>
                  <m:rPr>
                    <m:sty m:val="p"/>
                  </m:rPr>
                  <w:rPr>
                    <w:rFonts w:ascii="Cambria Math" w:hAnsi="Cambria Math"/>
                  </w:rPr>
                  <m:t>=</m:t>
                </m:r>
                <m:r>
                  <w:rPr>
                    <w:rFonts w:ascii="Cambria Math" w:hAnsi="Cambria Math"/>
                  </w:rPr>
                  <m:t>CL</m:t>
                </m:r>
                <m:sSup>
                  <m:sSupPr>
                    <m:ctrlPr>
                      <w:rPr>
                        <w:rFonts w:ascii="Cambria Math" w:hAnsi="Cambria Math"/>
                      </w:rPr>
                    </m:ctrlPr>
                  </m:sSupPr>
                  <m:e>
                    <m:r>
                      <w:rPr>
                        <w:rFonts w:ascii="Cambria Math" w:hAnsi="Cambria Math"/>
                      </w:rPr>
                      <m:t>H</m:t>
                    </m:r>
                  </m:e>
                  <m:sup>
                    <m:f>
                      <m:fPr>
                        <m:ctrlPr>
                          <w:rPr>
                            <w:rFonts w:ascii="Cambria Math" w:hAnsi="Cambria Math"/>
                          </w:rPr>
                        </m:ctrlPr>
                      </m:fPr>
                      <m:num>
                        <m:r>
                          <m:rPr>
                            <m:sty m:val="p"/>
                          </m:rPr>
                          <w:rPr>
                            <w:rFonts w:ascii="Cambria Math" w:hAnsi="Cambria Math"/>
                          </w:rPr>
                          <m:t>3</m:t>
                        </m:r>
                      </m:num>
                      <m:den>
                        <m:r>
                          <m:rPr>
                            <m:sty m:val="p"/>
                          </m:rPr>
                          <w:rPr>
                            <w:rFonts w:ascii="Cambria Math" w:hAnsi="Cambria Math"/>
                          </w:rPr>
                          <m:t>2</m:t>
                        </m:r>
                      </m:den>
                    </m:f>
                  </m:sup>
                </m:sSup>
              </m:oMath>
            </m:oMathPara>
          </w:p>
        </w:tc>
        <w:tc>
          <w:tcPr>
            <w:tcW w:w="4410" w:type="dxa"/>
          </w:tcPr>
          <w:p w14:paraId="1D2AA3F1" w14:textId="7E78175D" w:rsidR="0041037A" w:rsidRPr="00073887" w:rsidRDefault="0041037A" w:rsidP="00076D0B">
            <w:pPr>
              <w:pStyle w:val="tablebody"/>
              <w:rPr>
                <w:rFonts w:asciiTheme="minorHAnsi" w:hAnsiTheme="minorHAnsi" w:cstheme="minorHAnsi"/>
              </w:rPr>
            </w:pPr>
            <w:r w:rsidRPr="00073887">
              <w:rPr>
                <w:rFonts w:asciiTheme="minorHAnsi" w:hAnsiTheme="minorHAnsi" w:cstheme="minorHAnsi"/>
              </w:rPr>
              <w:t>When upstream water level is equal to or less than the top of the gate opening, weir flow equation is used</w:t>
            </w:r>
            <w:r w:rsidR="00824A56" w:rsidRPr="00073887">
              <w:rPr>
                <w:rFonts w:asciiTheme="minorHAnsi" w:hAnsiTheme="minorHAnsi" w:cstheme="minorHAnsi"/>
              </w:rPr>
              <w:t>, where:</w:t>
            </w:r>
          </w:p>
          <w:p w14:paraId="07E01990" w14:textId="2CFD94FF" w:rsidR="0041037A" w:rsidRPr="00073887" w:rsidRDefault="0041037A" w:rsidP="00076D0B">
            <w:pPr>
              <w:pStyle w:val="tablebody"/>
              <w:rPr>
                <w:rFonts w:asciiTheme="minorHAnsi" w:hAnsiTheme="minorHAnsi" w:cstheme="minorHAnsi"/>
              </w:rPr>
            </w:pPr>
            <w:r w:rsidRPr="00127D1D">
              <w:rPr>
                <w:rFonts w:asciiTheme="minorHAnsi" w:hAnsiTheme="minorHAnsi" w:cstheme="minorHAnsi"/>
                <w:i/>
                <w:iCs/>
              </w:rPr>
              <w:t>C</w:t>
            </w:r>
            <w:r w:rsidR="00BD51AE">
              <w:rPr>
                <w:rFonts w:asciiTheme="minorHAnsi" w:hAnsiTheme="minorHAnsi" w:cstheme="minorHAnsi"/>
              </w:rPr>
              <w:t xml:space="preserve"> </w:t>
            </w:r>
            <w:r w:rsidRPr="00073887">
              <w:rPr>
                <w:rFonts w:asciiTheme="minorHAnsi" w:hAnsiTheme="minorHAnsi" w:cstheme="minorHAnsi"/>
              </w:rPr>
              <w:t>=</w:t>
            </w:r>
            <w:r w:rsidRPr="00073887">
              <w:rPr>
                <w:rFonts w:asciiTheme="minorHAnsi" w:hAnsiTheme="minorHAnsi" w:cstheme="minorHAnsi"/>
              </w:rPr>
              <w:tab/>
            </w:r>
            <w:r w:rsidR="00BD51AE">
              <w:rPr>
                <w:rFonts w:asciiTheme="minorHAnsi" w:hAnsiTheme="minorHAnsi" w:cstheme="minorHAnsi"/>
              </w:rPr>
              <w:t xml:space="preserve"> </w:t>
            </w:r>
            <w:r w:rsidRPr="00073887">
              <w:rPr>
                <w:rFonts w:asciiTheme="minorHAnsi" w:hAnsiTheme="minorHAnsi" w:cstheme="minorHAnsi"/>
              </w:rPr>
              <w:t>weir coefficient, 2.6-4.0 depending on broad crested or Ogee spillway and length of spillway crest</w:t>
            </w:r>
          </w:p>
          <w:p w14:paraId="3B4167F4" w14:textId="06E7984E" w:rsidR="0041037A" w:rsidRPr="00073887" w:rsidRDefault="0041037A" w:rsidP="00076D0B">
            <w:pPr>
              <w:pStyle w:val="tablebody"/>
              <w:rPr>
                <w:rFonts w:asciiTheme="minorHAnsi" w:hAnsiTheme="minorHAnsi" w:cstheme="minorHAnsi"/>
              </w:rPr>
            </w:pPr>
            <w:r w:rsidRPr="00127D1D">
              <w:rPr>
                <w:rFonts w:asciiTheme="minorHAnsi" w:hAnsiTheme="minorHAnsi" w:cstheme="minorHAnsi"/>
                <w:i/>
                <w:iCs/>
              </w:rPr>
              <w:t>H</w:t>
            </w:r>
            <w:r w:rsidR="00BD51AE">
              <w:rPr>
                <w:rFonts w:asciiTheme="minorHAnsi" w:hAnsiTheme="minorHAnsi" w:cstheme="minorHAnsi"/>
              </w:rPr>
              <w:t xml:space="preserve"> </w:t>
            </w:r>
            <w:r w:rsidRPr="00073887">
              <w:rPr>
                <w:rFonts w:asciiTheme="minorHAnsi" w:hAnsiTheme="minorHAnsi" w:cstheme="minorHAnsi"/>
              </w:rPr>
              <w:t>=</w:t>
            </w:r>
            <w:r w:rsidR="00BD51AE">
              <w:rPr>
                <w:rFonts w:asciiTheme="minorHAnsi" w:hAnsiTheme="minorHAnsi" w:cstheme="minorHAnsi"/>
              </w:rPr>
              <w:t xml:space="preserve"> </w:t>
            </w:r>
            <w:r w:rsidRPr="00073887">
              <w:rPr>
                <w:rFonts w:asciiTheme="minorHAnsi" w:hAnsiTheme="minorHAnsi" w:cstheme="minorHAnsi"/>
              </w:rPr>
              <w:tab/>
              <w:t xml:space="preserve">upstream energy head above spillway crest, for an Ogee spillway the value of C is adjusted according to a 1977 Bureau of Reclamation study on variability of C for Ogee spillways, suggested values of </w:t>
            </w:r>
            <w:proofErr w:type="spellStart"/>
            <w:r w:rsidRPr="00073887">
              <w:rPr>
                <w:rFonts w:asciiTheme="minorHAnsi" w:hAnsiTheme="minorHAnsi" w:cstheme="minorHAnsi"/>
              </w:rPr>
              <w:t>C are</w:t>
            </w:r>
            <w:proofErr w:type="spellEnd"/>
            <w:r w:rsidRPr="00073887">
              <w:rPr>
                <w:rFonts w:asciiTheme="minorHAnsi" w:hAnsiTheme="minorHAnsi" w:cstheme="minorHAnsi"/>
              </w:rPr>
              <w:t xml:space="preserve"> 2.6 for bridge decks and 3.0 for flow over elevated roadways</w:t>
            </w:r>
          </w:p>
        </w:tc>
      </w:tr>
    </w:tbl>
    <w:p w14:paraId="79592B2E" w14:textId="77777777" w:rsidR="0041037A" w:rsidRPr="00B7030B" w:rsidRDefault="0041037A" w:rsidP="007A3922">
      <w:bookmarkStart w:id="326" w:name="_Toc466368852"/>
      <w:bookmarkStart w:id="327" w:name="_Toc491084674"/>
      <w:bookmarkStart w:id="328" w:name="_Toc523896525"/>
    </w:p>
    <w:p w14:paraId="6CDA89C1" w14:textId="77777777" w:rsidR="0041037A" w:rsidRPr="00B7030B" w:rsidRDefault="0041037A" w:rsidP="007A3922">
      <w:pPr>
        <w:pStyle w:val="Heading4"/>
      </w:pPr>
      <w:bookmarkStart w:id="329" w:name="spillways_theory"/>
      <w:bookmarkStart w:id="330" w:name="_Ref42063174"/>
      <w:bookmarkStart w:id="331" w:name="_Toc48573587"/>
      <w:bookmarkEnd w:id="329"/>
      <w:r w:rsidRPr="00B7030B">
        <w:t>Spillways/Weirs</w:t>
      </w:r>
      <w:bookmarkEnd w:id="326"/>
      <w:bookmarkEnd w:id="327"/>
      <w:bookmarkEnd w:id="328"/>
      <w:bookmarkEnd w:id="330"/>
      <w:bookmarkEnd w:id="331"/>
    </w:p>
    <w:p w14:paraId="16E3AFAC" w14:textId="77777777" w:rsidR="0041037A" w:rsidRPr="00750071" w:rsidRDefault="0041037A" w:rsidP="007A3922">
      <w:pPr>
        <w:pStyle w:val="BodyText"/>
      </w:pPr>
      <w:r w:rsidRPr="00750071">
        <w:t>Analysis of flow over weirs has been studied extensively.  Martin and McCutcheon (1999) show that a typical relationship between the pool depth and flow over a weir is:</w:t>
      </w:r>
    </w:p>
    <w:p w14:paraId="37D70505" w14:textId="27466131" w:rsidR="0041037A" w:rsidRPr="00B7030B" w:rsidRDefault="0041037A" w:rsidP="008F3173">
      <w:pPr>
        <w:pStyle w:val="equation"/>
        <w:rPr>
          <w:rFonts w:asciiTheme="minorHAnsi" w:hAnsiTheme="minorHAnsi"/>
        </w:rPr>
      </w:pPr>
      <w:r w:rsidRPr="00B7030B">
        <w:rPr>
          <w:rFonts w:asciiTheme="minorHAnsi" w:hAnsiTheme="minorHAnsi"/>
        </w:rPr>
        <w:tab/>
      </w:r>
      <m:oMath>
        <m:r>
          <w:rPr>
            <w:rFonts w:ascii="Cambria Math" w:hAnsiTheme="minorHAnsi"/>
          </w:rPr>
          <m:t>Q=</m:t>
        </m:r>
        <m:sSub>
          <m:sSubPr>
            <m:ctrlPr>
              <w:rPr>
                <w:rFonts w:ascii="Cambria Math" w:hAnsiTheme="minorHAnsi"/>
                <w:i/>
              </w:rPr>
            </m:ctrlPr>
          </m:sSubPr>
          <m:e>
            <m:r>
              <w:rPr>
                <w:rFonts w:ascii="Cambria Math" w:hAnsiTheme="minorHAnsi"/>
              </w:rPr>
              <m:t>C</m:t>
            </m:r>
          </m:e>
          <m:sub>
            <m:r>
              <w:rPr>
                <w:rFonts w:ascii="Cambria Math" w:hAnsiTheme="minorHAnsi"/>
              </w:rPr>
              <m:t>e</m:t>
            </m:r>
          </m:sub>
        </m:sSub>
        <m:sSub>
          <m:sSubPr>
            <m:ctrlPr>
              <w:rPr>
                <w:rFonts w:ascii="Cambria Math" w:hAnsiTheme="minorHAnsi"/>
                <w:i/>
              </w:rPr>
            </m:ctrlPr>
          </m:sSubPr>
          <m:e>
            <m:r>
              <w:rPr>
                <w:rFonts w:ascii="Cambria Math" w:hAnsiTheme="minorHAnsi"/>
              </w:rPr>
              <m:t>W</m:t>
            </m:r>
          </m:e>
          <m:sub>
            <m:r>
              <w:rPr>
                <w:rFonts w:ascii="Cambria Math" w:hAnsiTheme="minorHAnsi"/>
              </w:rPr>
              <m:t>c</m:t>
            </m:r>
          </m:sub>
        </m:sSub>
        <m:sSubSup>
          <m:sSubSupPr>
            <m:ctrlPr>
              <w:rPr>
                <w:rFonts w:ascii="Cambria Math" w:hAnsi="Cambria Math"/>
                <w:i/>
              </w:rPr>
            </m:ctrlPr>
          </m:sSubSupPr>
          <m:e>
            <m:r>
              <w:rPr>
                <w:rFonts w:ascii="Cambria Math" w:hAnsi="Cambria Math" w:cs="Cambria Math"/>
              </w:rPr>
              <m:t>h</m:t>
            </m:r>
          </m:e>
          <m:sub>
            <m:r>
              <w:rPr>
                <w:rFonts w:ascii="Cambria Math" w:hAnsiTheme="minorHAnsi"/>
              </w:rPr>
              <m:t>w</m:t>
            </m:r>
            <m:ctrlPr>
              <w:rPr>
                <w:rFonts w:ascii="Cambria Math" w:hAnsiTheme="minorHAnsi"/>
                <w:i/>
              </w:rPr>
            </m:ctrlPr>
          </m:sub>
          <m:sup>
            <m:r>
              <w:rPr>
                <w:rFonts w:ascii="Cambria Math" w:hAnsiTheme="minorHAnsi"/>
              </w:rPr>
              <m:t>η</m:t>
            </m:r>
            <m:ctrlPr>
              <w:rPr>
                <w:rFonts w:ascii="Cambria Math" w:hAnsiTheme="minorHAnsi"/>
                <w:i/>
              </w:rPr>
            </m:ctrlPr>
          </m:sup>
        </m:sSubSup>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153</w:t>
      </w:r>
      <w:r w:rsidR="00A41B27">
        <w:rPr>
          <w:rStyle w:val="EquationCaption"/>
          <w:rFonts w:asciiTheme="minorHAnsi" w:hAnsiTheme="minorHAnsi"/>
        </w:rPr>
        <w:fldChar w:fldCharType="end"/>
      </w:r>
      <w:r w:rsidRPr="00B7030B">
        <w:rPr>
          <w:rStyle w:val="EquationCaption"/>
          <w:rFonts w:asciiTheme="minorHAnsi" w:hAnsiTheme="minorHAnsi"/>
        </w:rPr>
        <w:t>)</w:t>
      </w:r>
    </w:p>
    <w:p w14:paraId="4EE858BF" w14:textId="48922AAD" w:rsidR="0041037A" w:rsidRPr="00750071" w:rsidRDefault="0041037A" w:rsidP="007A3922">
      <w:pPr>
        <w:pStyle w:val="BodyText"/>
      </w:pPr>
      <w:r w:rsidRPr="00750071">
        <w:t xml:space="preserve">where </w:t>
      </w:r>
      <w:r w:rsidRPr="00750071">
        <w:rPr>
          <w:i/>
          <w:iCs/>
        </w:rPr>
        <w:t>C</w:t>
      </w:r>
      <w:r w:rsidRPr="00750071">
        <w:rPr>
          <w:rStyle w:val="Subscript"/>
          <w:rFonts w:asciiTheme="minorHAnsi" w:hAnsiTheme="minorHAnsi"/>
          <w:i/>
          <w:iCs/>
          <w:sz w:val="20"/>
          <w:szCs w:val="18"/>
        </w:rPr>
        <w:t>e</w:t>
      </w:r>
      <w:r w:rsidRPr="00750071">
        <w:t xml:space="preserve"> and </w:t>
      </w:r>
      <w:r w:rsidRPr="00750071">
        <w:rPr>
          <w:i/>
          <w:iCs/>
        </w:rPr>
        <w:sym w:font="Symbol" w:char="F068"/>
      </w:r>
      <w:r w:rsidRPr="00750071">
        <w:t xml:space="preserve"> are empirical coefficients, </w:t>
      </w:r>
      <w:proofErr w:type="spellStart"/>
      <w:r w:rsidRPr="00750071">
        <w:rPr>
          <w:i/>
          <w:iCs/>
        </w:rPr>
        <w:t>W</w:t>
      </w:r>
      <w:r w:rsidRPr="00750071">
        <w:rPr>
          <w:rStyle w:val="Subscript"/>
          <w:rFonts w:asciiTheme="minorHAnsi" w:hAnsiTheme="minorHAnsi"/>
          <w:i/>
          <w:iCs/>
          <w:sz w:val="20"/>
          <w:szCs w:val="18"/>
        </w:rPr>
        <w:t>c</w:t>
      </w:r>
      <w:proofErr w:type="spellEnd"/>
      <w:r w:rsidRPr="00750071">
        <w:t xml:space="preserve"> is the length of the weir crest, and </w:t>
      </w:r>
      <w:proofErr w:type="spellStart"/>
      <w:r w:rsidRPr="00750071">
        <w:rPr>
          <w:i/>
          <w:iCs/>
        </w:rPr>
        <w:t>h</w:t>
      </w:r>
      <w:r w:rsidRPr="00750071">
        <w:rPr>
          <w:i/>
          <w:iCs/>
          <w:vertAlign w:val="subscript"/>
        </w:rPr>
        <w:t>w</w:t>
      </w:r>
      <w:proofErr w:type="spellEnd"/>
      <w:r w:rsidRPr="00750071">
        <w:t xml:space="preserve"> is the height of the pool above the weir crest.  Theoretical calculations of steady-state flow over a weir can be complex depending on whether the weirs are sharp-crested, broad-crested, V-notched, rectangular, Cipolletti, parabolic, or some other type.  </w:t>
      </w:r>
      <w:r w:rsidR="003B7E39" w:rsidRPr="00750071">
        <w:fldChar w:fldCharType="begin"/>
      </w:r>
      <w:r w:rsidR="003B7E39" w:rsidRPr="00750071">
        <w:instrText xml:space="preserve"> REF _Ref457822486 \h  \* MERGEFORMAT </w:instrText>
      </w:r>
      <w:r w:rsidR="003B7E39" w:rsidRPr="00750071">
        <w:fldChar w:fldCharType="separate"/>
      </w:r>
      <w:r w:rsidR="00A95042" w:rsidRPr="00A95042">
        <w:rPr>
          <w:rStyle w:val="Figurehyperlink"/>
          <w:szCs w:val="18"/>
        </w:rPr>
        <w:t>Table 5</w:t>
      </w:r>
      <w:r w:rsidR="003B7E39" w:rsidRPr="00750071">
        <w:fldChar w:fldCharType="end"/>
      </w:r>
      <w:r w:rsidRPr="00750071">
        <w:t xml:space="preserve"> shows some examples from French (1985) and USBR (</w:t>
      </w:r>
      <w:r w:rsidR="00970F97" w:rsidRPr="00750071">
        <w:t>2001</w:t>
      </w:r>
      <w:r w:rsidRPr="00750071">
        <w:t>) on typical equations used for the different weir types.  For many regular weir types, formulae exist for accurate estimation of the flow.  However, in most cases a rating curve for a given installation is necessary</w:t>
      </w:r>
      <w:r w:rsidR="00824A56">
        <w:t>,</w:t>
      </w:r>
      <w:r w:rsidRPr="00750071">
        <w:t xml:space="preserve"> because of the uncertainty of end effects, flow alignments, shallowness in the upstream pool, and other unique features of the installation (Martin and McCutcheon, 1999).</w:t>
      </w:r>
    </w:p>
    <w:p w14:paraId="42A17F9D" w14:textId="44BA7D7C" w:rsidR="0041037A" w:rsidRPr="00B7030B" w:rsidRDefault="0041037A" w:rsidP="007A3922">
      <w:pPr>
        <w:pStyle w:val="Tablecaption"/>
      </w:pPr>
      <w:bookmarkStart w:id="332" w:name="_Ref457822486"/>
      <w:bookmarkStart w:id="333" w:name="_Toc464974230"/>
      <w:bookmarkStart w:id="334" w:name="_Toc491053321"/>
      <w:bookmarkStart w:id="335" w:name="_Toc523896642"/>
      <w:bookmarkStart w:id="336" w:name="_Toc14621652"/>
      <w:bookmarkStart w:id="337" w:name="_Toc48573842"/>
      <w:r w:rsidRPr="00B7030B">
        <w:t xml:space="preserve">Table </w:t>
      </w:r>
      <w:r w:rsidR="00000000">
        <w:fldChar w:fldCharType="begin"/>
      </w:r>
      <w:r w:rsidR="00000000">
        <w:instrText xml:space="preserve"> SEQ Table \* ARABIC </w:instrText>
      </w:r>
      <w:r w:rsidR="00000000">
        <w:fldChar w:fldCharType="separate"/>
      </w:r>
      <w:r w:rsidR="00A95042">
        <w:rPr>
          <w:noProof/>
        </w:rPr>
        <w:t>5</w:t>
      </w:r>
      <w:r w:rsidR="00000000">
        <w:rPr>
          <w:noProof/>
        </w:rPr>
        <w:fldChar w:fldCharType="end"/>
      </w:r>
      <w:bookmarkEnd w:id="332"/>
      <w:r w:rsidRPr="00B7030B">
        <w:t xml:space="preserve">.  List of weir types (French, 1985; USBR, </w:t>
      </w:r>
      <w:r w:rsidR="00970F97">
        <w:t>2001</w:t>
      </w:r>
      <w:r w:rsidRPr="00B7030B">
        <w:t>)</w:t>
      </w:r>
      <w:bookmarkEnd w:id="333"/>
      <w:bookmarkEnd w:id="334"/>
      <w:bookmarkEnd w:id="335"/>
      <w:bookmarkEnd w:id="336"/>
      <w:bookmarkEnd w:id="337"/>
    </w:p>
    <w:tbl>
      <w:tblPr>
        <w:tblW w:w="8820" w:type="dxa"/>
        <w:tblInd w:w="108"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000" w:firstRow="0" w:lastRow="0" w:firstColumn="0" w:lastColumn="0" w:noHBand="0" w:noVBand="0"/>
      </w:tblPr>
      <w:tblGrid>
        <w:gridCol w:w="1368"/>
        <w:gridCol w:w="3312"/>
        <w:gridCol w:w="4140"/>
      </w:tblGrid>
      <w:tr w:rsidR="0041037A" w:rsidRPr="00B7030B" w14:paraId="27919BE6" w14:textId="77777777">
        <w:trPr>
          <w:tblHeader/>
        </w:trPr>
        <w:tc>
          <w:tcPr>
            <w:tcW w:w="1368" w:type="dxa"/>
            <w:tcBorders>
              <w:top w:val="double" w:sz="4" w:space="0" w:color="auto"/>
              <w:bottom w:val="double" w:sz="4" w:space="0" w:color="auto"/>
            </w:tcBorders>
            <w:vAlign w:val="center"/>
          </w:tcPr>
          <w:p w14:paraId="48A976E9" w14:textId="77777777" w:rsidR="0041037A" w:rsidRPr="00073887" w:rsidRDefault="0041037A" w:rsidP="00127D1D">
            <w:pPr>
              <w:pStyle w:val="tablebody"/>
              <w:jc w:val="center"/>
              <w:rPr>
                <w:rFonts w:asciiTheme="minorHAnsi" w:hAnsiTheme="minorHAnsi" w:cstheme="minorHAnsi"/>
                <w:b/>
                <w:bCs/>
              </w:rPr>
            </w:pPr>
            <w:r w:rsidRPr="00073887">
              <w:rPr>
                <w:rFonts w:asciiTheme="minorHAnsi" w:hAnsiTheme="minorHAnsi" w:cstheme="minorHAnsi"/>
                <w:b/>
                <w:bCs/>
              </w:rPr>
              <w:t>Weir type</w:t>
            </w:r>
          </w:p>
        </w:tc>
        <w:tc>
          <w:tcPr>
            <w:tcW w:w="3312" w:type="dxa"/>
            <w:tcBorders>
              <w:top w:val="double" w:sz="4" w:space="0" w:color="auto"/>
              <w:bottom w:val="double" w:sz="4" w:space="0" w:color="auto"/>
            </w:tcBorders>
            <w:vAlign w:val="center"/>
          </w:tcPr>
          <w:p w14:paraId="2843B06C" w14:textId="77777777" w:rsidR="0041037A" w:rsidRPr="00073887" w:rsidRDefault="0041037A" w:rsidP="00127D1D">
            <w:pPr>
              <w:pStyle w:val="tablebody"/>
              <w:jc w:val="center"/>
              <w:rPr>
                <w:rFonts w:asciiTheme="minorHAnsi" w:hAnsiTheme="minorHAnsi" w:cstheme="minorHAnsi"/>
                <w:b/>
                <w:bCs/>
              </w:rPr>
            </w:pPr>
            <w:r w:rsidRPr="00073887">
              <w:rPr>
                <w:rFonts w:asciiTheme="minorHAnsi" w:hAnsiTheme="minorHAnsi" w:cstheme="minorHAnsi"/>
                <w:b/>
                <w:bCs/>
              </w:rPr>
              <w:t>Weir Equation</w:t>
            </w:r>
          </w:p>
        </w:tc>
        <w:tc>
          <w:tcPr>
            <w:tcW w:w="4140" w:type="dxa"/>
            <w:tcBorders>
              <w:top w:val="double" w:sz="4" w:space="0" w:color="auto"/>
              <w:bottom w:val="double" w:sz="4" w:space="0" w:color="auto"/>
            </w:tcBorders>
            <w:vAlign w:val="center"/>
          </w:tcPr>
          <w:p w14:paraId="47D3E8AA" w14:textId="77777777" w:rsidR="0041037A" w:rsidRPr="00073887" w:rsidRDefault="0041037A" w:rsidP="00127D1D">
            <w:pPr>
              <w:pStyle w:val="tablebody"/>
              <w:jc w:val="center"/>
              <w:rPr>
                <w:rFonts w:asciiTheme="minorHAnsi" w:hAnsiTheme="minorHAnsi" w:cstheme="minorHAnsi"/>
                <w:b/>
                <w:bCs/>
              </w:rPr>
            </w:pPr>
            <w:r w:rsidRPr="00073887">
              <w:rPr>
                <w:rFonts w:asciiTheme="minorHAnsi" w:hAnsiTheme="minorHAnsi" w:cstheme="minorHAnsi"/>
                <w:b/>
                <w:bCs/>
              </w:rPr>
              <w:t>Description</w:t>
            </w:r>
          </w:p>
        </w:tc>
      </w:tr>
      <w:tr w:rsidR="0041037A" w:rsidRPr="00B7030B" w14:paraId="07EA9CFF" w14:textId="77777777">
        <w:tc>
          <w:tcPr>
            <w:tcW w:w="1368" w:type="dxa"/>
            <w:tcBorders>
              <w:top w:val="double" w:sz="4" w:space="0" w:color="auto"/>
            </w:tcBorders>
            <w:vAlign w:val="center"/>
          </w:tcPr>
          <w:p w14:paraId="18168DBD" w14:textId="116AAF84" w:rsidR="0041037A" w:rsidRPr="00073887" w:rsidRDefault="0041037A" w:rsidP="00073887">
            <w:pPr>
              <w:pStyle w:val="tablebody"/>
              <w:jc w:val="left"/>
              <w:rPr>
                <w:rFonts w:asciiTheme="minorHAnsi" w:hAnsiTheme="minorHAnsi" w:cstheme="minorHAnsi"/>
              </w:rPr>
            </w:pPr>
            <w:r w:rsidRPr="00073887">
              <w:rPr>
                <w:rFonts w:asciiTheme="minorHAnsi" w:hAnsiTheme="minorHAnsi" w:cstheme="minorHAnsi"/>
              </w:rPr>
              <w:t>Rectangular broad</w:t>
            </w:r>
            <w:r w:rsidR="00824A56" w:rsidRPr="00073887">
              <w:rPr>
                <w:rFonts w:asciiTheme="minorHAnsi" w:hAnsiTheme="minorHAnsi" w:cstheme="minorHAnsi"/>
              </w:rPr>
              <w:t>-</w:t>
            </w:r>
            <w:r w:rsidRPr="00073887">
              <w:rPr>
                <w:rFonts w:asciiTheme="minorHAnsi" w:hAnsiTheme="minorHAnsi" w:cstheme="minorHAnsi"/>
              </w:rPr>
              <w:t>crested weir</w:t>
            </w:r>
          </w:p>
        </w:tc>
        <w:tc>
          <w:tcPr>
            <w:tcW w:w="3312" w:type="dxa"/>
            <w:tcBorders>
              <w:top w:val="double" w:sz="4" w:space="0" w:color="auto"/>
            </w:tcBorders>
            <w:vAlign w:val="center"/>
          </w:tcPr>
          <w:p w14:paraId="34485491" w14:textId="77777777" w:rsidR="0041037A" w:rsidRPr="00B7030B" w:rsidRDefault="008F3173" w:rsidP="00073887">
            <w:pPr>
              <w:pStyle w:val="tablebody"/>
              <w:rPr>
                <w:rFonts w:asciiTheme="minorHAnsi"/>
              </w:rPr>
            </w:pPr>
            <m:oMathPara>
              <m:oMath>
                <m:r>
                  <w:rPr>
                    <w:rFonts w:ascii="Cambria Math" w:hAnsi="Cambria Math"/>
                  </w:rPr>
                  <m:t>Q</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D</m:t>
                    </m:r>
                  </m:sub>
                </m:sSub>
                <m:sSub>
                  <m:sSubPr>
                    <m:ctrlPr>
                      <w:rPr>
                        <w:rFonts w:ascii="Cambria Math" w:hAnsi="Cambria Math"/>
                      </w:rPr>
                    </m:ctrlPr>
                  </m:sSubPr>
                  <m:e>
                    <m:r>
                      <w:rPr>
                        <w:rFonts w:ascii="Cambria Math" w:hAnsi="Cambria Math"/>
                      </w:rPr>
                      <m:t>C</m:t>
                    </m:r>
                  </m:e>
                  <m:sub>
                    <m:r>
                      <w:rPr>
                        <w:rFonts w:ascii="Cambria Math" w:hAnsi="Cambria Math"/>
                      </w:rPr>
                      <m:t>v</m:t>
                    </m:r>
                  </m:sub>
                </m:sSub>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r>
                      <w:rPr>
                        <w:rFonts w:ascii="Cambria Math" w:hAnsi="Cambria Math"/>
                      </w:rPr>
                      <m:t>g</m:t>
                    </m:r>
                  </m:e>
                </m:rad>
                <m:r>
                  <w:rPr>
                    <w:rFonts w:ascii="Cambria Math" w:hAnsi="Cambria Math"/>
                  </w:rPr>
                  <m:t>W</m:t>
                </m:r>
                <m:sSubSup>
                  <m:sSubSupPr>
                    <m:ctrlPr>
                      <w:rPr>
                        <w:rFonts w:ascii="Cambria Math" w:hAnsi="Cambria Math"/>
                      </w:rPr>
                    </m:ctrlPr>
                  </m:sSubSupPr>
                  <m:e>
                    <m:r>
                      <w:rPr>
                        <w:rFonts w:ascii="Cambria Math" w:hAnsi="Cambria Math"/>
                      </w:rPr>
                      <m:t>H</m:t>
                    </m:r>
                  </m:e>
                  <m:sub/>
                  <m:sup>
                    <m:r>
                      <m:rPr>
                        <m:sty m:val="p"/>
                      </m:rPr>
                      <w:rPr>
                        <w:rFonts w:ascii="Cambria Math" w:hAnsi="Cambria Math"/>
                      </w:rPr>
                      <m:t>3/2</m:t>
                    </m:r>
                  </m:sup>
                </m:sSubSup>
              </m:oMath>
            </m:oMathPara>
          </w:p>
        </w:tc>
        <w:tc>
          <w:tcPr>
            <w:tcW w:w="4140" w:type="dxa"/>
            <w:tcBorders>
              <w:top w:val="double" w:sz="4" w:space="0" w:color="auto"/>
            </w:tcBorders>
            <w:vAlign w:val="center"/>
          </w:tcPr>
          <w:p w14:paraId="55E10E66" w14:textId="77777777" w:rsidR="0041037A" w:rsidRPr="00073887" w:rsidRDefault="0041037A" w:rsidP="00073887">
            <w:pPr>
              <w:pStyle w:val="tablebody"/>
              <w:rPr>
                <w:rFonts w:asciiTheme="minorHAnsi" w:hAnsiTheme="minorHAnsi" w:cstheme="minorHAnsi"/>
              </w:rPr>
            </w:pPr>
            <w:r w:rsidRPr="00073887">
              <w:rPr>
                <w:rFonts w:asciiTheme="minorHAnsi" w:hAnsiTheme="minorHAnsi" w:cstheme="minorHAnsi"/>
              </w:rPr>
              <w:t>Valid when 0.08 &lt;H/L&lt;0.5</w:t>
            </w:r>
          </w:p>
          <w:p w14:paraId="35F24316" w14:textId="77777777" w:rsidR="0041037A" w:rsidRPr="00073887" w:rsidRDefault="0041037A" w:rsidP="00073887">
            <w:pPr>
              <w:pStyle w:val="Tablevariabledefinition"/>
              <w:rPr>
                <w:rFonts w:asciiTheme="minorHAnsi" w:hAnsiTheme="minorHAnsi" w:cstheme="minorHAnsi"/>
              </w:rPr>
            </w:pPr>
            <w:r w:rsidRPr="00073887">
              <w:rPr>
                <w:rFonts w:asciiTheme="minorHAnsi" w:hAnsiTheme="minorHAnsi" w:cstheme="minorHAnsi"/>
              </w:rPr>
              <w:tab/>
            </w:r>
            <w:r w:rsidRPr="00073887">
              <w:rPr>
                <w:rFonts w:asciiTheme="minorHAnsi" w:hAnsiTheme="minorHAnsi" w:cstheme="minorHAnsi"/>
                <w:i/>
                <w:iCs/>
              </w:rPr>
              <w:t>Q</w:t>
            </w:r>
            <w:r w:rsidRPr="00073887">
              <w:rPr>
                <w:rFonts w:asciiTheme="minorHAnsi" w:hAnsiTheme="minorHAnsi" w:cstheme="minorHAnsi"/>
              </w:rPr>
              <w:tab/>
              <w:t>=</w:t>
            </w:r>
            <w:r w:rsidRPr="00073887">
              <w:rPr>
                <w:rFonts w:asciiTheme="minorHAnsi" w:hAnsiTheme="minorHAnsi" w:cstheme="minorHAnsi"/>
              </w:rPr>
              <w:tab/>
              <w:t>flow rate</w:t>
            </w:r>
          </w:p>
          <w:p w14:paraId="2A046947" w14:textId="77777777" w:rsidR="0041037A" w:rsidRPr="00073887" w:rsidRDefault="0041037A" w:rsidP="00073887">
            <w:pPr>
              <w:pStyle w:val="Tablevariabledefinition"/>
              <w:rPr>
                <w:rFonts w:asciiTheme="minorHAnsi" w:hAnsiTheme="minorHAnsi" w:cstheme="minorHAnsi"/>
              </w:rPr>
            </w:pPr>
            <w:r w:rsidRPr="00073887">
              <w:rPr>
                <w:rFonts w:asciiTheme="minorHAnsi" w:hAnsiTheme="minorHAnsi" w:cstheme="minorHAnsi"/>
              </w:rPr>
              <w:t xml:space="preserve">   </w:t>
            </w:r>
            <w:r w:rsidRPr="00073887">
              <w:rPr>
                <w:rFonts w:asciiTheme="minorHAnsi" w:hAnsiTheme="minorHAnsi" w:cstheme="minorHAnsi"/>
                <w:i/>
                <w:iCs/>
              </w:rPr>
              <w:t>C</w:t>
            </w:r>
            <w:r w:rsidRPr="00073887">
              <w:rPr>
                <w:rFonts w:asciiTheme="minorHAnsi" w:hAnsiTheme="minorHAnsi" w:cstheme="minorHAnsi"/>
                <w:i/>
                <w:iCs/>
                <w:vertAlign w:val="subscript"/>
              </w:rPr>
              <w:t>D</w:t>
            </w:r>
            <w:r w:rsidRPr="00073887">
              <w:rPr>
                <w:rFonts w:asciiTheme="minorHAnsi" w:hAnsiTheme="minorHAnsi" w:cstheme="minorHAnsi"/>
              </w:rPr>
              <w:t xml:space="preserve"> = </w:t>
            </w:r>
            <w:r w:rsidR="00970F97" w:rsidRPr="00073887">
              <w:rPr>
                <w:rFonts w:asciiTheme="minorHAnsi" w:hAnsiTheme="minorHAnsi" w:cstheme="minorHAnsi"/>
              </w:rPr>
              <w:t>discharge</w:t>
            </w:r>
            <w:r w:rsidRPr="00073887">
              <w:rPr>
                <w:rFonts w:asciiTheme="minorHAnsi" w:hAnsiTheme="minorHAnsi" w:cstheme="minorHAnsi"/>
              </w:rPr>
              <w:t xml:space="preserve"> coefficient (0.84 to 1.06)</w:t>
            </w:r>
          </w:p>
          <w:p w14:paraId="06478ACF" w14:textId="77777777" w:rsidR="009A7538" w:rsidRPr="00073887" w:rsidRDefault="0041037A" w:rsidP="00073887">
            <w:pPr>
              <w:pStyle w:val="Tablevariabledefinition"/>
              <w:rPr>
                <w:rFonts w:asciiTheme="minorHAnsi" w:hAnsiTheme="minorHAnsi" w:cstheme="minorHAnsi"/>
              </w:rPr>
            </w:pPr>
            <w:r w:rsidRPr="00073887">
              <w:rPr>
                <w:rFonts w:asciiTheme="minorHAnsi" w:hAnsiTheme="minorHAnsi" w:cstheme="minorHAnsi"/>
              </w:rPr>
              <w:tab/>
            </w:r>
            <w:proofErr w:type="spellStart"/>
            <w:r w:rsidRPr="00073887">
              <w:rPr>
                <w:rFonts w:asciiTheme="minorHAnsi" w:hAnsiTheme="minorHAnsi" w:cstheme="minorHAnsi"/>
                <w:i/>
                <w:iCs/>
              </w:rPr>
              <w:t>C</w:t>
            </w:r>
            <w:r w:rsidRPr="00073887">
              <w:rPr>
                <w:rFonts w:asciiTheme="minorHAnsi" w:hAnsiTheme="minorHAnsi" w:cstheme="minorHAnsi"/>
                <w:i/>
                <w:iCs/>
                <w:vertAlign w:val="subscript"/>
              </w:rPr>
              <w:t>v</w:t>
            </w:r>
            <w:proofErr w:type="spellEnd"/>
            <w:r w:rsidRPr="00073887">
              <w:rPr>
                <w:rFonts w:asciiTheme="minorHAnsi" w:hAnsiTheme="minorHAnsi" w:cstheme="minorHAnsi"/>
              </w:rPr>
              <w:tab/>
              <w:t>=</w:t>
            </w:r>
            <w:r w:rsidRPr="00073887">
              <w:rPr>
                <w:rFonts w:asciiTheme="minorHAnsi" w:hAnsiTheme="minorHAnsi" w:cstheme="minorHAnsi"/>
              </w:rPr>
              <w:tab/>
              <w:t>velocity coefficient accounting for neglecting the velocity head in the approach ch</w:t>
            </w:r>
            <w:r w:rsidR="00E71EA7" w:rsidRPr="00073887">
              <w:rPr>
                <w:rFonts w:asciiTheme="minorHAnsi" w:hAnsiTheme="minorHAnsi" w:cstheme="minorHAnsi"/>
              </w:rPr>
              <w:t xml:space="preserve">annel (between 1.0 and 1.2) </w:t>
            </w:r>
          </w:p>
          <w:p w14:paraId="01A4DBA7" w14:textId="77777777" w:rsidR="0041037A" w:rsidRPr="00073887" w:rsidRDefault="009A7538" w:rsidP="00073887">
            <w:pPr>
              <w:pStyle w:val="Tablevariabledefinition"/>
              <w:rPr>
                <w:rFonts w:asciiTheme="minorHAnsi" w:hAnsiTheme="minorHAnsi" w:cstheme="minorHAnsi"/>
              </w:rPr>
            </w:pPr>
            <w:r w:rsidRPr="00073887">
              <w:rPr>
                <w:rFonts w:asciiTheme="minorHAnsi" w:hAnsiTheme="minorHAnsi" w:cstheme="minorHAnsi"/>
              </w:rPr>
              <w:t xml:space="preserve">     </w:t>
            </w:r>
            <w:r w:rsidR="0041037A" w:rsidRPr="00073887">
              <w:rPr>
                <w:rFonts w:asciiTheme="minorHAnsi" w:hAnsiTheme="minorHAnsi" w:cstheme="minorHAnsi"/>
              </w:rPr>
              <w:t>W</w:t>
            </w:r>
            <w:r w:rsidRPr="00073887">
              <w:rPr>
                <w:rFonts w:asciiTheme="minorHAnsi" w:hAnsiTheme="minorHAnsi" w:cstheme="minorHAnsi"/>
              </w:rPr>
              <w:t xml:space="preserve"> </w:t>
            </w:r>
            <w:r w:rsidR="0041037A" w:rsidRPr="00073887">
              <w:rPr>
                <w:rFonts w:asciiTheme="minorHAnsi" w:hAnsiTheme="minorHAnsi" w:cstheme="minorHAnsi"/>
              </w:rPr>
              <w:t>=</w:t>
            </w:r>
            <w:r w:rsidR="0041037A" w:rsidRPr="00073887">
              <w:rPr>
                <w:rFonts w:asciiTheme="minorHAnsi" w:hAnsiTheme="minorHAnsi" w:cstheme="minorHAnsi"/>
              </w:rPr>
              <w:tab/>
            </w:r>
            <w:r w:rsidRPr="00073887">
              <w:rPr>
                <w:rFonts w:asciiTheme="minorHAnsi" w:hAnsiTheme="minorHAnsi" w:cstheme="minorHAnsi"/>
              </w:rPr>
              <w:t>width at surface</w:t>
            </w:r>
          </w:p>
          <w:p w14:paraId="2C8B4ED7" w14:textId="77777777" w:rsidR="00E71EA7" w:rsidRPr="00073887" w:rsidRDefault="0041037A" w:rsidP="00073887">
            <w:pPr>
              <w:pStyle w:val="Tablevariabledefinition"/>
              <w:rPr>
                <w:rFonts w:asciiTheme="minorHAnsi" w:hAnsiTheme="minorHAnsi" w:cstheme="minorHAnsi"/>
              </w:rPr>
            </w:pPr>
            <w:r w:rsidRPr="00073887">
              <w:rPr>
                <w:rFonts w:asciiTheme="minorHAnsi" w:hAnsiTheme="minorHAnsi" w:cstheme="minorHAnsi"/>
              </w:rPr>
              <w:tab/>
            </w:r>
            <w:r w:rsidRPr="00073887">
              <w:rPr>
                <w:rFonts w:asciiTheme="minorHAnsi" w:hAnsiTheme="minorHAnsi" w:cstheme="minorHAnsi"/>
                <w:i/>
                <w:iCs/>
              </w:rPr>
              <w:t>H</w:t>
            </w:r>
            <w:r w:rsidRPr="00073887">
              <w:rPr>
                <w:rFonts w:asciiTheme="minorHAnsi" w:hAnsiTheme="minorHAnsi" w:cstheme="minorHAnsi"/>
              </w:rPr>
              <w:tab/>
              <w:t>=</w:t>
            </w:r>
            <w:r w:rsidRPr="00073887">
              <w:rPr>
                <w:rFonts w:asciiTheme="minorHAnsi" w:hAnsiTheme="minorHAnsi" w:cstheme="minorHAnsi"/>
              </w:rPr>
              <w:tab/>
              <w:t>ups</w:t>
            </w:r>
            <w:r w:rsidR="00E71EA7" w:rsidRPr="00073887">
              <w:rPr>
                <w:rFonts w:asciiTheme="minorHAnsi" w:hAnsiTheme="minorHAnsi" w:cstheme="minorHAnsi"/>
              </w:rPr>
              <w:t>tream head above spillway crest</w:t>
            </w:r>
          </w:p>
          <w:p w14:paraId="775C5848" w14:textId="77777777" w:rsidR="0041037A" w:rsidRPr="00F81C4C" w:rsidRDefault="00E71EA7" w:rsidP="00073887">
            <w:pPr>
              <w:pStyle w:val="Tablevariabledefinition"/>
              <w:rPr>
                <w:rFonts w:asciiTheme="minorHAnsi" w:hAnsiTheme="minorHAnsi" w:cstheme="minorHAnsi"/>
              </w:rPr>
            </w:pPr>
            <w:r w:rsidRPr="00073887">
              <w:rPr>
                <w:rFonts w:asciiTheme="minorHAnsi" w:hAnsiTheme="minorHAnsi" w:cstheme="minorHAnsi"/>
                <w:i/>
                <w:iCs/>
              </w:rPr>
              <w:t xml:space="preserve">       </w:t>
            </w:r>
            <w:r w:rsidR="0041037A" w:rsidRPr="00073887">
              <w:rPr>
                <w:rFonts w:asciiTheme="minorHAnsi" w:hAnsiTheme="minorHAnsi" w:cstheme="minorHAnsi"/>
              </w:rPr>
              <w:t>Z</w:t>
            </w:r>
            <w:r w:rsidR="0041037A" w:rsidRPr="00073887">
              <w:rPr>
                <w:rFonts w:asciiTheme="minorHAnsi" w:hAnsiTheme="minorHAnsi" w:cstheme="minorHAnsi"/>
                <w:vertAlign w:val="subscript"/>
              </w:rPr>
              <w:t>u</w:t>
            </w:r>
            <w:r w:rsidR="0041037A" w:rsidRPr="00073887">
              <w:rPr>
                <w:rFonts w:asciiTheme="minorHAnsi" w:hAnsiTheme="minorHAnsi" w:cstheme="minorHAnsi"/>
              </w:rPr>
              <w:t>=</w:t>
            </w:r>
            <w:r w:rsidR="0041037A" w:rsidRPr="00073887">
              <w:rPr>
                <w:rFonts w:asciiTheme="minorHAnsi" w:hAnsiTheme="minorHAnsi" w:cstheme="minorHAnsi"/>
              </w:rPr>
              <w:tab/>
              <w:t>upstream energy grade line elevation,</w:t>
            </w:r>
            <w:r w:rsidR="0041037A" w:rsidRPr="00073887">
              <w:rPr>
                <w:rFonts w:asciiTheme="minorHAnsi" w:hAnsiTheme="minorHAnsi" w:cstheme="minorHAnsi"/>
                <w:i/>
                <w:iCs/>
              </w:rPr>
              <w:t xml:space="preserve"> </w:t>
            </w:r>
            <w:r w:rsidR="0041037A" w:rsidRPr="00127D1D">
              <w:rPr>
                <w:rFonts w:asciiTheme="minorHAnsi" w:hAnsiTheme="minorHAnsi" w:cstheme="minorHAnsi"/>
              </w:rPr>
              <w:t>ft</w:t>
            </w:r>
          </w:p>
          <w:p w14:paraId="2CB3C71E" w14:textId="77777777" w:rsidR="0041037A" w:rsidRPr="00073887" w:rsidRDefault="0041037A" w:rsidP="00073887">
            <w:pPr>
              <w:pStyle w:val="tablebody"/>
              <w:rPr>
                <w:rFonts w:asciiTheme="minorHAnsi" w:hAnsiTheme="minorHAnsi" w:cstheme="minorHAnsi"/>
              </w:rPr>
            </w:pPr>
            <w:r w:rsidRPr="00073887">
              <w:rPr>
                <w:rFonts w:asciiTheme="minorHAnsi" w:hAnsiTheme="minorHAnsi" w:cstheme="minorHAnsi"/>
              </w:rPr>
              <w:t xml:space="preserve">      </w:t>
            </w:r>
            <w:r w:rsidRPr="00073887">
              <w:rPr>
                <w:rFonts w:asciiTheme="minorHAnsi" w:hAnsiTheme="minorHAnsi" w:cstheme="minorHAnsi"/>
                <w:i/>
                <w:iCs/>
              </w:rPr>
              <w:t>g</w:t>
            </w:r>
            <w:r w:rsidRPr="00073887">
              <w:rPr>
                <w:rFonts w:asciiTheme="minorHAnsi" w:hAnsiTheme="minorHAnsi" w:cstheme="minorHAnsi"/>
              </w:rPr>
              <w:t xml:space="preserve"> = gravity acceleration </w:t>
            </w:r>
            <w:r w:rsidRPr="00073887">
              <w:rPr>
                <w:rFonts w:asciiTheme="minorHAnsi" w:hAnsiTheme="minorHAnsi" w:cstheme="minorHAnsi"/>
              </w:rPr>
              <w:tab/>
            </w:r>
          </w:p>
        </w:tc>
      </w:tr>
      <w:tr w:rsidR="0041037A" w:rsidRPr="00B7030B" w14:paraId="7A731937" w14:textId="77777777">
        <w:tc>
          <w:tcPr>
            <w:tcW w:w="1368" w:type="dxa"/>
            <w:vAlign w:val="center"/>
          </w:tcPr>
          <w:p w14:paraId="4E95A6F9" w14:textId="44DC19D1" w:rsidR="0041037A" w:rsidRPr="00073887" w:rsidRDefault="0041037A" w:rsidP="00073887">
            <w:pPr>
              <w:pStyle w:val="tablebody"/>
              <w:jc w:val="left"/>
              <w:rPr>
                <w:rFonts w:asciiTheme="minorHAnsi" w:hAnsiTheme="minorHAnsi" w:cstheme="minorHAnsi"/>
              </w:rPr>
            </w:pPr>
            <w:r w:rsidRPr="00073887">
              <w:rPr>
                <w:rFonts w:asciiTheme="minorHAnsi" w:hAnsiTheme="minorHAnsi" w:cstheme="minorHAnsi"/>
              </w:rPr>
              <w:t>Rectangular, sharp</w:t>
            </w:r>
            <w:r w:rsidR="00824A56" w:rsidRPr="00073887">
              <w:rPr>
                <w:rFonts w:asciiTheme="minorHAnsi" w:hAnsiTheme="minorHAnsi" w:cstheme="minorHAnsi"/>
              </w:rPr>
              <w:t>-</w:t>
            </w:r>
            <w:r w:rsidRPr="00073887">
              <w:rPr>
                <w:rFonts w:asciiTheme="minorHAnsi" w:hAnsiTheme="minorHAnsi" w:cstheme="minorHAnsi"/>
              </w:rPr>
              <w:t>crested weir</w:t>
            </w:r>
          </w:p>
        </w:tc>
        <w:tc>
          <w:tcPr>
            <w:tcW w:w="3312" w:type="dxa"/>
            <w:vAlign w:val="center"/>
          </w:tcPr>
          <w:p w14:paraId="5E336B1B" w14:textId="77777777" w:rsidR="0041037A" w:rsidRPr="00B7030B" w:rsidRDefault="008F3173" w:rsidP="00073887">
            <w:pPr>
              <w:pStyle w:val="tablebody"/>
              <w:rPr>
                <w:rFonts w:asciiTheme="minorHAnsi"/>
              </w:rPr>
            </w:pPr>
            <m:oMathPara>
              <m:oMath>
                <m:r>
                  <w:rPr>
                    <w:rFonts w:ascii="Cambria Math" w:hAnsi="Cambria Math"/>
                  </w:rPr>
                  <m:t>Q</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e</m:t>
                    </m:r>
                  </m:sub>
                </m:sSub>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rad>
                  <m:radPr>
                    <m:degHide m:val="1"/>
                    <m:ctrlPr>
                      <w:rPr>
                        <w:rFonts w:ascii="Cambria Math" w:hAnsi="Cambria Math"/>
                      </w:rPr>
                    </m:ctrlPr>
                  </m:radPr>
                  <m:deg/>
                  <m:e>
                    <m:r>
                      <m:rPr>
                        <m:sty m:val="p"/>
                      </m:rPr>
                      <w:rPr>
                        <w:rFonts w:ascii="Cambria Math" w:hAnsi="Cambria Math"/>
                      </w:rPr>
                      <m:t>2</m:t>
                    </m:r>
                    <m:r>
                      <w:rPr>
                        <w:rFonts w:ascii="Cambria Math" w:hAnsi="Cambria Math"/>
                      </w:rPr>
                      <m:t>g</m:t>
                    </m:r>
                  </m:e>
                </m:rad>
                <m:r>
                  <w:rPr>
                    <w:rFonts w:ascii="Cambria Math" w:hAnsi="Cambria Math"/>
                  </w:rPr>
                  <m:t>B</m:t>
                </m:r>
                <m:sSubSup>
                  <m:sSubSupPr>
                    <m:ctrlPr>
                      <w:rPr>
                        <w:rFonts w:ascii="Cambria Math" w:hAnsi="Cambria Math"/>
                      </w:rPr>
                    </m:ctrlPr>
                  </m:sSubSupPr>
                  <m:e>
                    <m:r>
                      <w:rPr>
                        <w:rFonts w:ascii="Cambria Math" w:hAnsi="Cambria Math"/>
                      </w:rPr>
                      <m:t>H</m:t>
                    </m:r>
                  </m:e>
                  <m:sub/>
                  <m:sup>
                    <m:r>
                      <m:rPr>
                        <m:sty m:val="p"/>
                      </m:rPr>
                      <w:rPr>
                        <w:rFonts w:ascii="Cambria Math" w:hAnsi="Cambria Math"/>
                      </w:rPr>
                      <m:t>3/2</m:t>
                    </m:r>
                  </m:sup>
                </m:sSubSup>
              </m:oMath>
            </m:oMathPara>
          </w:p>
        </w:tc>
        <w:tc>
          <w:tcPr>
            <w:tcW w:w="4140" w:type="dxa"/>
            <w:vAlign w:val="center"/>
          </w:tcPr>
          <w:p w14:paraId="75A0E40A" w14:textId="77777777" w:rsidR="0041037A" w:rsidRPr="00073887" w:rsidRDefault="0041037A" w:rsidP="00073887">
            <w:pPr>
              <w:pStyle w:val="tablebody"/>
              <w:rPr>
                <w:rFonts w:asciiTheme="minorHAnsi" w:hAnsiTheme="minorHAnsi" w:cstheme="minorHAnsi"/>
              </w:rPr>
            </w:pPr>
            <w:r w:rsidRPr="00073887">
              <w:rPr>
                <w:rFonts w:asciiTheme="minorHAnsi" w:hAnsiTheme="minorHAnsi" w:cstheme="minorHAnsi"/>
              </w:rPr>
              <w:t xml:space="preserve">Where </w:t>
            </w:r>
            <w:r w:rsidRPr="00073887">
              <w:rPr>
                <w:rFonts w:asciiTheme="minorHAnsi" w:hAnsiTheme="minorHAnsi" w:cstheme="minorHAnsi"/>
                <w:i/>
                <w:iCs/>
              </w:rPr>
              <w:t>B</w:t>
            </w:r>
            <w:r w:rsidRPr="00073887">
              <w:rPr>
                <w:rFonts w:asciiTheme="minorHAnsi" w:hAnsiTheme="minorHAnsi" w:cstheme="minorHAnsi"/>
              </w:rPr>
              <w:t xml:space="preserve"> = width at bottom of weir crest</w:t>
            </w:r>
          </w:p>
          <w:p w14:paraId="38594FCA" w14:textId="77777777" w:rsidR="0041037A" w:rsidRPr="00073887" w:rsidRDefault="0041037A" w:rsidP="00073887">
            <w:pPr>
              <w:pStyle w:val="tablebody"/>
              <w:rPr>
                <w:rFonts w:asciiTheme="minorHAnsi" w:hAnsiTheme="minorHAnsi" w:cstheme="minorHAnsi"/>
              </w:rPr>
            </w:pPr>
            <w:r w:rsidRPr="00073887">
              <w:rPr>
                <w:rFonts w:asciiTheme="minorHAnsi" w:hAnsiTheme="minorHAnsi" w:cstheme="minorHAnsi"/>
              </w:rPr>
              <w:t xml:space="preserve">Olson and Wright (1990) show that </w:t>
            </w:r>
            <w:r w:rsidRPr="00073887">
              <w:rPr>
                <w:rFonts w:asciiTheme="minorHAnsi" w:hAnsiTheme="minorHAnsi" w:cstheme="minorHAnsi"/>
                <w:i/>
                <w:iCs/>
              </w:rPr>
              <w:t>C</w:t>
            </w:r>
            <w:r w:rsidRPr="00073887">
              <w:rPr>
                <w:rFonts w:asciiTheme="minorHAnsi" w:hAnsiTheme="minorHAnsi" w:cstheme="minorHAnsi"/>
                <w:i/>
                <w:iCs/>
                <w:vertAlign w:val="subscript"/>
              </w:rPr>
              <w:t>e</w:t>
            </w:r>
            <w:r w:rsidRPr="00073887">
              <w:rPr>
                <w:rFonts w:asciiTheme="minorHAnsi" w:hAnsiTheme="minorHAnsi" w:cstheme="minorHAnsi"/>
              </w:rPr>
              <w:t xml:space="preserve"> depends on the approach velocity head, V</w:t>
            </w:r>
            <w:r w:rsidRPr="00073887">
              <w:rPr>
                <w:rFonts w:asciiTheme="minorHAnsi" w:hAnsiTheme="minorHAnsi" w:cstheme="minorHAnsi"/>
                <w:vertAlign w:val="superscript"/>
              </w:rPr>
              <w:t>2</w:t>
            </w:r>
            <w:r w:rsidRPr="00073887">
              <w:rPr>
                <w:rFonts w:asciiTheme="minorHAnsi" w:hAnsiTheme="minorHAnsi" w:cstheme="minorHAnsi"/>
              </w:rPr>
              <w:t xml:space="preserve">/2g, and the contraction of streamlines just beyond the weir crest and show that </w:t>
            </w:r>
          </w:p>
          <w:p w14:paraId="5556D179" w14:textId="77777777" w:rsidR="0041037A" w:rsidRPr="00073887" w:rsidRDefault="0041037A" w:rsidP="00073887">
            <w:pPr>
              <w:pStyle w:val="tablebody"/>
              <w:rPr>
                <w:rFonts w:asciiTheme="minorHAnsi" w:hAnsiTheme="minorHAnsi" w:cstheme="minorHAnsi"/>
              </w:rPr>
            </w:pPr>
            <w:r w:rsidRPr="00073887">
              <w:rPr>
                <w:rFonts w:asciiTheme="minorHAnsi" w:hAnsiTheme="minorHAnsi" w:cstheme="minorHAnsi"/>
              </w:rPr>
              <w:tab/>
            </w:r>
            <w:r w:rsidRPr="00073887">
              <w:rPr>
                <w:rFonts w:asciiTheme="minorHAnsi" w:hAnsiTheme="minorHAnsi" w:cstheme="minorHAnsi"/>
                <w:i/>
                <w:iCs/>
              </w:rPr>
              <w:t>C</w:t>
            </w:r>
            <w:r w:rsidRPr="00073887">
              <w:rPr>
                <w:rFonts w:asciiTheme="minorHAnsi" w:hAnsiTheme="minorHAnsi" w:cstheme="minorHAnsi"/>
                <w:i/>
                <w:iCs/>
                <w:vertAlign w:val="subscript"/>
              </w:rPr>
              <w:t>e</w:t>
            </w:r>
            <w:r w:rsidRPr="00073887">
              <w:rPr>
                <w:rFonts w:asciiTheme="minorHAnsi" w:hAnsiTheme="minorHAnsi" w:cstheme="minorHAnsi"/>
                <w:vertAlign w:val="subscript"/>
              </w:rPr>
              <w:tab/>
            </w:r>
            <w:r w:rsidRPr="00073887">
              <w:rPr>
                <w:rFonts w:asciiTheme="minorHAnsi" w:hAnsiTheme="minorHAnsi" w:cstheme="minorHAnsi"/>
              </w:rPr>
              <w:t>=</w:t>
            </w:r>
            <w:r w:rsidRPr="00073887">
              <w:rPr>
                <w:rFonts w:asciiTheme="minorHAnsi" w:hAnsiTheme="minorHAnsi" w:cstheme="minorHAnsi"/>
              </w:rPr>
              <w:tab/>
              <w:t>0.611+0.075*(</w:t>
            </w:r>
            <w:r w:rsidRPr="00073887">
              <w:rPr>
                <w:rFonts w:asciiTheme="minorHAnsi" w:hAnsiTheme="minorHAnsi" w:cstheme="minorHAnsi"/>
                <w:i/>
                <w:iCs/>
              </w:rPr>
              <w:t>H/Z</w:t>
            </w:r>
            <w:r w:rsidRPr="00073887">
              <w:rPr>
                <w:rFonts w:asciiTheme="minorHAnsi" w:hAnsiTheme="minorHAnsi" w:cstheme="minorHAnsi"/>
              </w:rPr>
              <w:t>)</w:t>
            </w:r>
          </w:p>
          <w:p w14:paraId="7EAEE7AB" w14:textId="77777777" w:rsidR="0041037A" w:rsidRPr="00073887" w:rsidRDefault="0041037A" w:rsidP="00073887">
            <w:pPr>
              <w:pStyle w:val="tablebody"/>
              <w:rPr>
                <w:rFonts w:asciiTheme="minorHAnsi" w:hAnsiTheme="minorHAnsi" w:cstheme="minorHAnsi"/>
              </w:rPr>
            </w:pPr>
            <w:r w:rsidRPr="00073887">
              <w:rPr>
                <w:rFonts w:asciiTheme="minorHAnsi" w:hAnsiTheme="minorHAnsi" w:cstheme="minorHAnsi"/>
              </w:rPr>
              <w:tab/>
            </w:r>
            <w:r w:rsidRPr="00073887">
              <w:rPr>
                <w:rFonts w:asciiTheme="minorHAnsi" w:hAnsiTheme="minorHAnsi" w:cstheme="minorHAnsi"/>
                <w:i/>
                <w:iCs/>
              </w:rPr>
              <w:t>H</w:t>
            </w:r>
            <w:r w:rsidRPr="00073887">
              <w:rPr>
                <w:rFonts w:asciiTheme="minorHAnsi" w:hAnsiTheme="minorHAnsi" w:cstheme="minorHAnsi"/>
              </w:rPr>
              <w:tab/>
              <w:t>=</w:t>
            </w:r>
            <w:r w:rsidRPr="00073887">
              <w:rPr>
                <w:rFonts w:asciiTheme="minorHAnsi" w:hAnsiTheme="minorHAnsi" w:cstheme="minorHAnsi"/>
              </w:rPr>
              <w:tab/>
              <w:t>weir head,</w:t>
            </w:r>
            <w:r w:rsidRPr="00073887">
              <w:rPr>
                <w:rFonts w:asciiTheme="minorHAnsi" w:hAnsiTheme="minorHAnsi" w:cstheme="minorHAnsi"/>
                <w:i/>
                <w:iCs/>
              </w:rPr>
              <w:t xml:space="preserve"> ft</w:t>
            </w:r>
          </w:p>
          <w:p w14:paraId="251BBCC3" w14:textId="4AD74FFA" w:rsidR="0041037A" w:rsidRPr="00073887" w:rsidRDefault="0041037A" w:rsidP="00073887">
            <w:pPr>
              <w:pStyle w:val="tablebody"/>
              <w:rPr>
                <w:rFonts w:asciiTheme="minorHAnsi" w:hAnsiTheme="minorHAnsi" w:cstheme="minorHAnsi"/>
              </w:rPr>
            </w:pPr>
            <w:r w:rsidRPr="00073887">
              <w:rPr>
                <w:rFonts w:asciiTheme="minorHAnsi" w:hAnsiTheme="minorHAnsi" w:cstheme="minorHAnsi"/>
              </w:rPr>
              <w:tab/>
            </w:r>
            <w:r w:rsidRPr="00073887">
              <w:rPr>
                <w:rFonts w:asciiTheme="minorHAnsi" w:hAnsiTheme="minorHAnsi" w:cstheme="minorHAnsi"/>
                <w:i/>
                <w:iCs/>
              </w:rPr>
              <w:t>Z</w:t>
            </w:r>
            <w:r w:rsidRPr="00073887">
              <w:rPr>
                <w:rFonts w:asciiTheme="minorHAnsi" w:hAnsiTheme="minorHAnsi" w:cstheme="minorHAnsi"/>
              </w:rPr>
              <w:tab/>
              <w:t>=</w:t>
            </w:r>
            <w:r w:rsidRPr="00073887">
              <w:rPr>
                <w:rFonts w:asciiTheme="minorHAnsi" w:hAnsiTheme="minorHAnsi" w:cstheme="minorHAnsi"/>
              </w:rPr>
              <w:tab/>
              <w:t>weir crest head measured from the channel bottom,</w:t>
            </w:r>
            <w:r w:rsidRPr="00073887">
              <w:rPr>
                <w:rFonts w:asciiTheme="minorHAnsi" w:hAnsiTheme="minorHAnsi" w:cstheme="minorHAnsi"/>
                <w:i/>
                <w:iCs/>
              </w:rPr>
              <w:t xml:space="preserve"> ft</w:t>
            </w:r>
          </w:p>
          <w:p w14:paraId="3425546A" w14:textId="77777777" w:rsidR="0041037A" w:rsidRPr="00073887" w:rsidRDefault="0041037A" w:rsidP="00073887">
            <w:pPr>
              <w:pStyle w:val="tablebody"/>
              <w:rPr>
                <w:rFonts w:asciiTheme="minorHAnsi" w:hAnsiTheme="minorHAnsi" w:cstheme="minorHAnsi"/>
              </w:rPr>
            </w:pPr>
            <w:r w:rsidRPr="00073887">
              <w:rPr>
                <w:rFonts w:asciiTheme="minorHAnsi" w:hAnsiTheme="minorHAnsi" w:cstheme="minorHAnsi"/>
              </w:rPr>
              <w:t xml:space="preserve">Clay (1995) suggests a simple equation of </w:t>
            </w:r>
            <w:r w:rsidRPr="00073887">
              <w:rPr>
                <w:rFonts w:asciiTheme="minorHAnsi" w:hAnsiTheme="minorHAnsi" w:cstheme="minorHAnsi"/>
                <w:i/>
                <w:iCs/>
              </w:rPr>
              <w:t>Q</w:t>
            </w:r>
            <w:r w:rsidRPr="00073887">
              <w:rPr>
                <w:rFonts w:asciiTheme="minorHAnsi" w:hAnsiTheme="minorHAnsi" w:cstheme="minorHAnsi"/>
              </w:rPr>
              <w:t>=3.33B</w:t>
            </w:r>
            <w:r w:rsidRPr="00073887">
              <w:rPr>
                <w:rFonts w:asciiTheme="minorHAnsi" w:hAnsiTheme="minorHAnsi" w:cstheme="minorHAnsi"/>
                <w:i/>
                <w:iCs/>
              </w:rPr>
              <w:t>H</w:t>
            </w:r>
            <w:r w:rsidRPr="00073887">
              <w:rPr>
                <w:rFonts w:asciiTheme="minorHAnsi" w:hAnsiTheme="minorHAnsi" w:cstheme="minorHAnsi"/>
                <w:vertAlign w:val="superscript"/>
              </w:rPr>
              <w:t xml:space="preserve">3/2 </w:t>
            </w:r>
            <w:r w:rsidRPr="00073887">
              <w:rPr>
                <w:rFonts w:asciiTheme="minorHAnsi" w:hAnsiTheme="minorHAnsi" w:cstheme="minorHAnsi"/>
              </w:rPr>
              <w:t xml:space="preserve">of this form when approach velocities are less than 1 </w:t>
            </w:r>
            <w:r w:rsidRPr="00127D1D">
              <w:rPr>
                <w:rFonts w:asciiTheme="minorHAnsi" w:hAnsiTheme="minorHAnsi" w:cstheme="minorHAnsi"/>
              </w:rPr>
              <w:t>fps</w:t>
            </w:r>
            <w:r w:rsidRPr="00073887">
              <w:rPr>
                <w:rFonts w:asciiTheme="minorHAnsi" w:hAnsiTheme="minorHAnsi" w:cstheme="minorHAnsi"/>
                <w:i/>
                <w:iCs/>
              </w:rPr>
              <w:t xml:space="preserve"> </w:t>
            </w:r>
            <w:r w:rsidRPr="00073887">
              <w:rPr>
                <w:rFonts w:asciiTheme="minorHAnsi" w:hAnsiTheme="minorHAnsi" w:cstheme="minorHAnsi"/>
              </w:rPr>
              <w:t xml:space="preserve">or </w:t>
            </w:r>
            <w:r w:rsidRPr="00073887">
              <w:rPr>
                <w:rFonts w:asciiTheme="minorHAnsi" w:hAnsiTheme="minorHAnsi" w:cstheme="minorHAnsi"/>
                <w:i/>
                <w:iCs/>
              </w:rPr>
              <w:t>Q</w:t>
            </w:r>
            <w:r w:rsidRPr="00073887">
              <w:rPr>
                <w:rFonts w:asciiTheme="minorHAnsi" w:hAnsiTheme="minorHAnsi" w:cstheme="minorHAnsi"/>
              </w:rPr>
              <w:t>=3.33</w:t>
            </w:r>
            <w:r w:rsidRPr="00073887">
              <w:rPr>
                <w:rFonts w:asciiTheme="minorHAnsi" w:hAnsiTheme="minorHAnsi" w:cstheme="minorHAnsi"/>
                <w:i/>
                <w:iCs/>
              </w:rPr>
              <w:t>B[(</w:t>
            </w:r>
            <w:proofErr w:type="spellStart"/>
            <w:r w:rsidRPr="00073887">
              <w:rPr>
                <w:rFonts w:asciiTheme="minorHAnsi" w:hAnsiTheme="minorHAnsi" w:cstheme="minorHAnsi"/>
                <w:i/>
                <w:iCs/>
              </w:rPr>
              <w:t>H+h</w:t>
            </w:r>
            <w:proofErr w:type="spellEnd"/>
            <w:r w:rsidRPr="00073887">
              <w:rPr>
                <w:rFonts w:asciiTheme="minorHAnsi" w:hAnsiTheme="minorHAnsi" w:cstheme="minorHAnsi"/>
              </w:rPr>
              <w:t>)</w:t>
            </w:r>
            <w:r w:rsidRPr="00073887">
              <w:rPr>
                <w:rFonts w:asciiTheme="minorHAnsi" w:hAnsiTheme="minorHAnsi" w:cstheme="minorHAnsi"/>
                <w:vertAlign w:val="superscript"/>
              </w:rPr>
              <w:t>3/2</w:t>
            </w:r>
            <w:r w:rsidRPr="00073887">
              <w:rPr>
                <w:rFonts w:asciiTheme="minorHAnsi" w:hAnsiTheme="minorHAnsi" w:cstheme="minorHAnsi"/>
              </w:rPr>
              <w:t>-</w:t>
            </w:r>
            <w:r w:rsidRPr="00073887">
              <w:rPr>
                <w:rFonts w:asciiTheme="minorHAnsi" w:hAnsiTheme="minorHAnsi" w:cstheme="minorHAnsi"/>
                <w:i/>
                <w:iCs/>
              </w:rPr>
              <w:t>h</w:t>
            </w:r>
            <w:r w:rsidRPr="00073887">
              <w:rPr>
                <w:rFonts w:asciiTheme="minorHAnsi" w:hAnsiTheme="minorHAnsi" w:cstheme="minorHAnsi"/>
                <w:i/>
                <w:iCs/>
                <w:vertAlign w:val="subscript"/>
              </w:rPr>
              <w:t>v</w:t>
            </w:r>
            <w:r w:rsidRPr="00073887">
              <w:rPr>
                <w:rFonts w:asciiTheme="minorHAnsi" w:hAnsiTheme="minorHAnsi" w:cstheme="minorHAnsi"/>
                <w:vertAlign w:val="superscript"/>
              </w:rPr>
              <w:t>3/2</w:t>
            </w:r>
            <w:r w:rsidRPr="00073887">
              <w:rPr>
                <w:rFonts w:asciiTheme="minorHAnsi" w:hAnsiTheme="minorHAnsi" w:cstheme="minorHAnsi"/>
              </w:rPr>
              <w:t>]</w:t>
            </w:r>
          </w:p>
          <w:p w14:paraId="17243C9A" w14:textId="77777777" w:rsidR="0041037A" w:rsidRPr="00073887" w:rsidRDefault="0041037A" w:rsidP="00073887">
            <w:pPr>
              <w:pStyle w:val="tablebody"/>
              <w:rPr>
                <w:rFonts w:asciiTheme="minorHAnsi" w:hAnsiTheme="minorHAnsi" w:cstheme="minorHAnsi"/>
              </w:rPr>
            </w:pPr>
            <w:r w:rsidRPr="00073887">
              <w:rPr>
                <w:rFonts w:asciiTheme="minorHAnsi" w:hAnsiTheme="minorHAnsi" w:cstheme="minorHAnsi"/>
              </w:rPr>
              <w:tab/>
              <w:t>h</w:t>
            </w:r>
            <w:r w:rsidRPr="00073887">
              <w:rPr>
                <w:rFonts w:asciiTheme="minorHAnsi" w:hAnsiTheme="minorHAnsi" w:cstheme="minorHAnsi"/>
                <w:vertAlign w:val="subscript"/>
              </w:rPr>
              <w:t>v</w:t>
            </w:r>
            <w:r w:rsidRPr="00073887">
              <w:rPr>
                <w:rFonts w:asciiTheme="minorHAnsi" w:hAnsiTheme="minorHAnsi" w:cstheme="minorHAnsi"/>
                <w:vertAlign w:val="subscript"/>
              </w:rPr>
              <w:tab/>
            </w:r>
            <w:r w:rsidRPr="00073887">
              <w:rPr>
                <w:rFonts w:asciiTheme="minorHAnsi" w:hAnsiTheme="minorHAnsi" w:cstheme="minorHAnsi"/>
              </w:rPr>
              <w:t>=</w:t>
            </w:r>
            <w:r w:rsidRPr="00073887">
              <w:rPr>
                <w:rFonts w:asciiTheme="minorHAnsi" w:hAnsiTheme="minorHAnsi" w:cstheme="minorHAnsi"/>
              </w:rPr>
              <w:tab/>
              <w:t>V</w:t>
            </w:r>
            <w:r w:rsidRPr="00073887">
              <w:rPr>
                <w:rFonts w:asciiTheme="minorHAnsi" w:hAnsiTheme="minorHAnsi" w:cstheme="minorHAnsi"/>
                <w:vertAlign w:val="superscript"/>
              </w:rPr>
              <w:t>2</w:t>
            </w:r>
            <w:r w:rsidRPr="00073887">
              <w:rPr>
                <w:rFonts w:asciiTheme="minorHAnsi" w:hAnsiTheme="minorHAnsi" w:cstheme="minorHAnsi"/>
              </w:rPr>
              <w:t>/2g</w:t>
            </w:r>
          </w:p>
          <w:p w14:paraId="6435AE78" w14:textId="77777777" w:rsidR="0041037A" w:rsidRPr="00073887" w:rsidRDefault="0041037A" w:rsidP="00073887">
            <w:pPr>
              <w:pStyle w:val="tablebody"/>
              <w:rPr>
                <w:rFonts w:asciiTheme="minorHAnsi" w:hAnsiTheme="minorHAnsi" w:cstheme="minorHAnsi"/>
                <w:vertAlign w:val="superscript"/>
              </w:rPr>
            </w:pPr>
            <w:r w:rsidRPr="00073887">
              <w:rPr>
                <w:rFonts w:asciiTheme="minorHAnsi" w:hAnsiTheme="minorHAnsi" w:cstheme="minorHAnsi"/>
              </w:rPr>
              <w:tab/>
            </w:r>
            <w:r w:rsidRPr="00073887">
              <w:rPr>
                <w:rFonts w:asciiTheme="minorHAnsi" w:hAnsiTheme="minorHAnsi" w:cstheme="minorHAnsi"/>
                <w:i/>
                <w:iCs/>
              </w:rPr>
              <w:t>V</w:t>
            </w:r>
            <w:r w:rsidRPr="00073887">
              <w:rPr>
                <w:rFonts w:asciiTheme="minorHAnsi" w:hAnsiTheme="minorHAnsi" w:cstheme="minorHAnsi"/>
              </w:rPr>
              <w:tab/>
              <w:t>=</w:t>
            </w:r>
            <w:r w:rsidRPr="00073887">
              <w:rPr>
                <w:rFonts w:asciiTheme="minorHAnsi" w:hAnsiTheme="minorHAnsi" w:cstheme="minorHAnsi"/>
              </w:rPr>
              <w:tab/>
              <w:t xml:space="preserve">approach velocity, </w:t>
            </w:r>
            <w:r w:rsidRPr="00073887">
              <w:rPr>
                <w:rFonts w:asciiTheme="minorHAnsi" w:hAnsiTheme="minorHAnsi" w:cstheme="minorHAnsi"/>
                <w:i/>
                <w:iCs/>
              </w:rPr>
              <w:t>ft s</w:t>
            </w:r>
            <w:r w:rsidRPr="00073887">
              <w:rPr>
                <w:rFonts w:asciiTheme="minorHAnsi" w:hAnsiTheme="minorHAnsi" w:cstheme="minorHAnsi"/>
                <w:i/>
                <w:iCs/>
                <w:vertAlign w:val="superscript"/>
              </w:rPr>
              <w:t>-1</w:t>
            </w:r>
          </w:p>
        </w:tc>
      </w:tr>
      <w:tr w:rsidR="0041037A" w:rsidRPr="00B7030B" w14:paraId="0F61ED00" w14:textId="77777777">
        <w:tc>
          <w:tcPr>
            <w:tcW w:w="1368" w:type="dxa"/>
            <w:vAlign w:val="center"/>
          </w:tcPr>
          <w:p w14:paraId="2C9B5B34" w14:textId="77777777" w:rsidR="0041037A" w:rsidRPr="00073887" w:rsidRDefault="0041037A" w:rsidP="00073887">
            <w:pPr>
              <w:pStyle w:val="tablebody"/>
              <w:jc w:val="left"/>
              <w:rPr>
                <w:rFonts w:asciiTheme="minorHAnsi" w:hAnsiTheme="minorHAnsi" w:cstheme="minorHAnsi"/>
              </w:rPr>
            </w:pPr>
            <w:r w:rsidRPr="00073887">
              <w:rPr>
                <w:rFonts w:asciiTheme="minorHAnsi" w:hAnsiTheme="minorHAnsi" w:cstheme="minorHAnsi"/>
              </w:rPr>
              <w:t>Parabolic, broad-crested</w:t>
            </w:r>
          </w:p>
        </w:tc>
        <w:tc>
          <w:tcPr>
            <w:tcW w:w="3312" w:type="dxa"/>
            <w:vAlign w:val="center"/>
          </w:tcPr>
          <w:p w14:paraId="5F06960E" w14:textId="77777777" w:rsidR="0041037A" w:rsidRPr="00B7030B" w:rsidRDefault="008F3173" w:rsidP="00073887">
            <w:pPr>
              <w:pStyle w:val="tablebody"/>
              <w:rPr>
                <w:rFonts w:asciiTheme="minorHAnsi"/>
              </w:rPr>
            </w:pPr>
            <m:oMathPara>
              <m:oMath>
                <m:r>
                  <w:rPr>
                    <w:rFonts w:ascii="Cambria Math" w:hAnsi="Cambria Math"/>
                  </w:rPr>
                  <m:t>Q</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D</m:t>
                    </m:r>
                  </m:sub>
                </m:sSub>
                <m:sSub>
                  <m:sSubPr>
                    <m:ctrlPr>
                      <w:rPr>
                        <w:rFonts w:ascii="Cambria Math" w:hAnsi="Cambria Math"/>
                      </w:rPr>
                    </m:ctrlPr>
                  </m:sSubPr>
                  <m:e>
                    <m:r>
                      <w:rPr>
                        <w:rFonts w:ascii="Cambria Math" w:hAnsi="Cambria Math"/>
                      </w:rPr>
                      <m:t>C</m:t>
                    </m:r>
                  </m:e>
                  <m:sub>
                    <m:r>
                      <w:rPr>
                        <w:rFonts w:ascii="Cambria Math" w:hAnsi="Cambria Math"/>
                      </w:rPr>
                      <m:t>v</m:t>
                    </m:r>
                  </m:sub>
                </m:sSub>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3</m:t>
                        </m:r>
                      </m:num>
                      <m:den>
                        <m:r>
                          <m:rPr>
                            <m:sty m:val="p"/>
                          </m:rPr>
                          <w:rPr>
                            <w:rFonts w:ascii="Cambria Math" w:hAnsi="Cambria Math"/>
                          </w:rPr>
                          <m:t>4</m:t>
                        </m:r>
                      </m:den>
                    </m:f>
                    <m:r>
                      <w:rPr>
                        <w:rFonts w:ascii="Cambria Math" w:hAnsi="Cambria Math"/>
                      </w:rPr>
                      <m:t>fg</m:t>
                    </m:r>
                  </m:e>
                </m:rad>
                <m:sSubSup>
                  <m:sSubSupPr>
                    <m:ctrlPr>
                      <w:rPr>
                        <w:rFonts w:ascii="Cambria Math" w:hAnsi="Cambria Math"/>
                      </w:rPr>
                    </m:ctrlPr>
                  </m:sSubSupPr>
                  <m:e>
                    <m:r>
                      <w:rPr>
                        <w:rFonts w:ascii="Cambria Math" w:hAnsi="Cambria Math"/>
                      </w:rPr>
                      <m:t>H</m:t>
                    </m:r>
                  </m:e>
                  <m:sub/>
                  <m:sup>
                    <m:r>
                      <m:rPr>
                        <m:sty m:val="p"/>
                      </m:rPr>
                      <w:rPr>
                        <w:rFonts w:ascii="Cambria Math" w:hAnsi="Cambria Math"/>
                      </w:rPr>
                      <m:t>2</m:t>
                    </m:r>
                  </m:sup>
                </m:sSubSup>
              </m:oMath>
            </m:oMathPara>
          </w:p>
        </w:tc>
        <w:tc>
          <w:tcPr>
            <w:tcW w:w="4140" w:type="dxa"/>
            <w:vAlign w:val="center"/>
          </w:tcPr>
          <w:p w14:paraId="1AB791D2" w14:textId="77777777" w:rsidR="0041037A" w:rsidRPr="00073887" w:rsidRDefault="0041037A" w:rsidP="0076230E">
            <w:pPr>
              <w:pStyle w:val="tablebody"/>
              <w:jc w:val="left"/>
              <w:rPr>
                <w:rFonts w:asciiTheme="minorHAnsi" w:hAnsiTheme="minorHAnsi" w:cstheme="minorHAnsi"/>
              </w:rPr>
            </w:pPr>
            <w:r w:rsidRPr="00073887">
              <w:rPr>
                <w:rFonts w:asciiTheme="minorHAnsi" w:hAnsiTheme="minorHAnsi" w:cstheme="minorHAnsi"/>
              </w:rPr>
              <w:tab/>
            </w:r>
            <w:r w:rsidRPr="00073887">
              <w:rPr>
                <w:rFonts w:asciiTheme="minorHAnsi" w:hAnsiTheme="minorHAnsi" w:cstheme="minorHAnsi"/>
                <w:i/>
                <w:iCs/>
              </w:rPr>
              <w:t>f</w:t>
            </w:r>
            <w:r w:rsidRPr="00073887">
              <w:rPr>
                <w:rFonts w:asciiTheme="minorHAnsi" w:hAnsiTheme="minorHAnsi" w:cstheme="minorHAnsi"/>
              </w:rPr>
              <w:tab/>
              <w:t>=</w:t>
            </w:r>
            <w:r w:rsidRPr="00073887">
              <w:rPr>
                <w:rFonts w:asciiTheme="minorHAnsi" w:hAnsiTheme="minorHAnsi" w:cstheme="minorHAnsi"/>
              </w:rPr>
              <w:tab/>
              <w:t>distance from the bottom point of the weir to the weir focal point,</w:t>
            </w:r>
            <w:r w:rsidRPr="00073887">
              <w:rPr>
                <w:rFonts w:asciiTheme="minorHAnsi" w:hAnsiTheme="minorHAnsi" w:cstheme="minorHAnsi"/>
                <w:i/>
                <w:iCs/>
              </w:rPr>
              <w:t xml:space="preserve"> ft</w:t>
            </w:r>
          </w:p>
        </w:tc>
      </w:tr>
      <w:tr w:rsidR="0041037A" w:rsidRPr="00B7030B" w14:paraId="65904858" w14:textId="77777777">
        <w:tc>
          <w:tcPr>
            <w:tcW w:w="1368" w:type="dxa"/>
            <w:vAlign w:val="center"/>
          </w:tcPr>
          <w:p w14:paraId="3ACDC5F5" w14:textId="77777777" w:rsidR="0041037A" w:rsidRPr="00073887" w:rsidRDefault="0041037A" w:rsidP="00073887">
            <w:pPr>
              <w:pStyle w:val="tablebody"/>
              <w:jc w:val="left"/>
              <w:rPr>
                <w:rFonts w:asciiTheme="minorHAnsi" w:hAnsiTheme="minorHAnsi" w:cstheme="minorHAnsi"/>
              </w:rPr>
            </w:pPr>
            <w:r w:rsidRPr="00073887">
              <w:rPr>
                <w:rFonts w:asciiTheme="minorHAnsi" w:hAnsiTheme="minorHAnsi" w:cstheme="minorHAnsi"/>
              </w:rPr>
              <w:t>Parabolic, sharp-crested</w:t>
            </w:r>
          </w:p>
        </w:tc>
        <w:tc>
          <w:tcPr>
            <w:tcW w:w="3312" w:type="dxa"/>
            <w:vAlign w:val="center"/>
          </w:tcPr>
          <w:p w14:paraId="0330213F" w14:textId="77777777" w:rsidR="0041037A" w:rsidRPr="00B7030B" w:rsidRDefault="008F3173" w:rsidP="00073887">
            <w:pPr>
              <w:pStyle w:val="tablebody"/>
              <w:rPr>
                <w:rFonts w:asciiTheme="minorHAnsi"/>
              </w:rPr>
            </w:pPr>
            <m:oMathPara>
              <m:oMath>
                <m:r>
                  <w:rPr>
                    <w:rFonts w:ascii="Cambria Math" w:hAnsi="Cambria Math"/>
                  </w:rPr>
                  <m:t>Q</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e</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π</m:t>
                </m:r>
                <m:rad>
                  <m:radPr>
                    <m:degHide m:val="1"/>
                    <m:ctrlPr>
                      <w:rPr>
                        <w:rFonts w:ascii="Cambria Math" w:hAnsi="Cambria Math"/>
                      </w:rPr>
                    </m:ctrlPr>
                  </m:radPr>
                  <m:deg/>
                  <m:e>
                    <m:r>
                      <w:rPr>
                        <w:rFonts w:ascii="Cambria Math" w:hAnsi="Cambria Math"/>
                      </w:rPr>
                      <m:t>fg</m:t>
                    </m:r>
                  </m:e>
                </m:rad>
                <m:sSubSup>
                  <m:sSubSupPr>
                    <m:ctrlPr>
                      <w:rPr>
                        <w:rFonts w:ascii="Cambria Math" w:hAnsi="Cambria Math"/>
                      </w:rPr>
                    </m:ctrlPr>
                  </m:sSubSupPr>
                  <m:e>
                    <m:r>
                      <w:rPr>
                        <w:rFonts w:ascii="Cambria Math" w:hAnsi="Cambria Math"/>
                      </w:rPr>
                      <m:t>H</m:t>
                    </m:r>
                  </m:e>
                  <m:sub/>
                  <m:sup>
                    <m:r>
                      <m:rPr>
                        <m:sty m:val="p"/>
                      </m:rPr>
                      <w:rPr>
                        <w:rFonts w:ascii="Cambria Math" w:hAnsi="Cambria Math"/>
                      </w:rPr>
                      <m:t>2</m:t>
                    </m:r>
                  </m:sup>
                </m:sSubSup>
              </m:oMath>
            </m:oMathPara>
          </w:p>
        </w:tc>
        <w:tc>
          <w:tcPr>
            <w:tcW w:w="4140" w:type="dxa"/>
            <w:vAlign w:val="center"/>
          </w:tcPr>
          <w:p w14:paraId="68782E2C" w14:textId="77777777" w:rsidR="0041037A" w:rsidRPr="00073887" w:rsidRDefault="0041037A" w:rsidP="00B6554A">
            <w:pPr>
              <w:pStyle w:val="tablebody"/>
              <w:rPr>
                <w:rFonts w:asciiTheme="minorHAnsi" w:hAnsiTheme="minorHAnsi" w:cstheme="minorHAnsi"/>
              </w:rPr>
            </w:pPr>
            <w:r w:rsidRPr="00073887">
              <w:rPr>
                <w:rFonts w:asciiTheme="minorHAnsi" w:hAnsiTheme="minorHAnsi" w:cstheme="minorHAnsi"/>
                <w:i/>
                <w:iCs/>
              </w:rPr>
              <w:t>C</w:t>
            </w:r>
            <w:r w:rsidRPr="00073887">
              <w:rPr>
                <w:rFonts w:asciiTheme="minorHAnsi" w:hAnsiTheme="minorHAnsi" w:cstheme="minorHAnsi"/>
                <w:i/>
                <w:iCs/>
                <w:vertAlign w:val="subscript"/>
              </w:rPr>
              <w:t>e</w:t>
            </w:r>
            <w:r w:rsidRPr="00073887">
              <w:rPr>
                <w:rFonts w:asciiTheme="minorHAnsi" w:hAnsiTheme="minorHAnsi" w:cstheme="minorHAnsi"/>
              </w:rPr>
              <w:t xml:space="preserve"> = effective discharge coefficient </w:t>
            </w:r>
          </w:p>
        </w:tc>
      </w:tr>
      <w:tr w:rsidR="0041037A" w:rsidRPr="00B7030B" w14:paraId="6821C318" w14:textId="77777777">
        <w:tc>
          <w:tcPr>
            <w:tcW w:w="1368" w:type="dxa"/>
            <w:vAlign w:val="center"/>
          </w:tcPr>
          <w:p w14:paraId="6B343A33" w14:textId="77777777" w:rsidR="0041037A" w:rsidRPr="00073887" w:rsidRDefault="0041037A" w:rsidP="00073887">
            <w:pPr>
              <w:pStyle w:val="tablebody"/>
              <w:jc w:val="left"/>
              <w:rPr>
                <w:rFonts w:asciiTheme="minorHAnsi" w:hAnsiTheme="minorHAnsi" w:cstheme="minorHAnsi"/>
              </w:rPr>
            </w:pPr>
            <w:r w:rsidRPr="00073887">
              <w:rPr>
                <w:rFonts w:asciiTheme="minorHAnsi" w:hAnsiTheme="minorHAnsi" w:cstheme="minorHAnsi"/>
              </w:rPr>
              <w:lastRenderedPageBreak/>
              <w:t>Triangular, broad-crested</w:t>
            </w:r>
          </w:p>
        </w:tc>
        <w:tc>
          <w:tcPr>
            <w:tcW w:w="3312" w:type="dxa"/>
            <w:vAlign w:val="center"/>
          </w:tcPr>
          <w:p w14:paraId="4DA99563" w14:textId="77777777" w:rsidR="0041037A" w:rsidRPr="00B7030B" w:rsidRDefault="008F3173" w:rsidP="00073887">
            <w:pPr>
              <w:pStyle w:val="tablebody"/>
              <w:rPr>
                <w:rFonts w:asciiTheme="minorHAnsi"/>
              </w:rPr>
            </w:pPr>
            <m:oMathPara>
              <m:oMath>
                <m:r>
                  <w:rPr>
                    <w:rFonts w:ascii="Cambria Math" w:hAnsi="Cambria Math"/>
                  </w:rPr>
                  <m:t>Q</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D</m:t>
                    </m:r>
                  </m:sub>
                </m:sSub>
                <m:sSub>
                  <m:sSubPr>
                    <m:ctrlPr>
                      <w:rPr>
                        <w:rFonts w:ascii="Cambria Math" w:hAnsi="Cambria Math"/>
                      </w:rPr>
                    </m:ctrlPr>
                  </m:sSubPr>
                  <m:e>
                    <m:r>
                      <w:rPr>
                        <w:rFonts w:ascii="Cambria Math" w:hAnsi="Cambria Math"/>
                      </w:rPr>
                      <m:t>C</m:t>
                    </m:r>
                  </m:e>
                  <m:sub>
                    <m:r>
                      <w:rPr>
                        <w:rFonts w:ascii="Cambria Math" w:hAnsi="Cambria Math"/>
                      </w:rPr>
                      <m:t>v</m:t>
                    </m:r>
                  </m:sub>
                </m:sSub>
                <m:f>
                  <m:fPr>
                    <m:ctrlPr>
                      <w:rPr>
                        <w:rFonts w:ascii="Cambria Math" w:hAnsi="Cambria Math"/>
                      </w:rPr>
                    </m:ctrlPr>
                  </m:fPr>
                  <m:num>
                    <m:r>
                      <m:rPr>
                        <m:sty m:val="p"/>
                      </m:rPr>
                      <w:rPr>
                        <w:rFonts w:ascii="Cambria Math" w:hAnsi="Cambria Math"/>
                      </w:rPr>
                      <m:t>16</m:t>
                    </m:r>
                  </m:num>
                  <m:den>
                    <m:r>
                      <m:rPr>
                        <m:sty m:val="p"/>
                      </m:rPr>
                      <w:rPr>
                        <w:rFonts w:ascii="Cambria Math" w:hAnsi="Cambria Math"/>
                      </w:rPr>
                      <m:t>25</m:t>
                    </m:r>
                  </m:den>
                </m:f>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r>
                      <w:rPr>
                        <w:rFonts w:ascii="Cambria Math" w:hAnsi="Cambria Math"/>
                      </w:rPr>
                      <m:t>g</m:t>
                    </m:r>
                  </m:e>
                </m:rad>
                <m:func>
                  <m:funcPr>
                    <m:ctrlPr>
                      <w:rPr>
                        <w:rFonts w:ascii="Cambria Math" w:hAnsi="Cambria Math"/>
                      </w:rPr>
                    </m:ctrlPr>
                  </m:funcPr>
                  <m:fName>
                    <m:r>
                      <w:rPr>
                        <w:rFonts w:ascii="Cambria Math" w:hAnsi="Cambria Math"/>
                      </w:rPr>
                      <m:t>tan</m:t>
                    </m:r>
                  </m:fName>
                  <m:e>
                    <m:r>
                      <m:rPr>
                        <m:sty m:val="p"/>
                      </m:rPr>
                      <w:rPr>
                        <w:rFonts w:ascii="Cambria Math" w:hAnsi="Cambria Math"/>
                      </w:rPr>
                      <m:t>(</m:t>
                    </m:r>
                  </m:e>
                </m:func>
                <m:r>
                  <m:rPr>
                    <m:sty m:val="p"/>
                  </m:rPr>
                  <w:rPr>
                    <w:rFonts w:ascii="Cambria Math" w:hAnsi="Cambria Math"/>
                  </w:rPr>
                  <m:t>0.5</m:t>
                </m:r>
                <m:r>
                  <w:rPr>
                    <w:rFonts w:ascii="Cambria Math" w:hAnsi="Cambria Math"/>
                  </w:rPr>
                  <m:t>Θ</m:t>
                </m:r>
                <m:r>
                  <m:rPr>
                    <m:sty m:val="p"/>
                  </m:rPr>
                  <w:rPr>
                    <w:rFonts w:ascii="Cambria Math" w:hAnsi="Cambria Math"/>
                  </w:rPr>
                  <m:t>)</m:t>
                </m:r>
                <m:sSubSup>
                  <m:sSubSupPr>
                    <m:ctrlPr>
                      <w:rPr>
                        <w:rFonts w:ascii="Cambria Math" w:hAnsi="Cambria Math"/>
                      </w:rPr>
                    </m:ctrlPr>
                  </m:sSubSupPr>
                  <m:e>
                    <m:r>
                      <w:rPr>
                        <w:rFonts w:ascii="Cambria Math" w:hAnsi="Cambria Math"/>
                      </w:rPr>
                      <m:t>H</m:t>
                    </m:r>
                  </m:e>
                  <m:sub/>
                  <m:sup>
                    <m:r>
                      <m:rPr>
                        <m:sty m:val="p"/>
                      </m:rPr>
                      <w:rPr>
                        <w:rFonts w:ascii="Cambria Math" w:hAnsi="Cambria Math"/>
                      </w:rPr>
                      <m:t>5/2</m:t>
                    </m:r>
                  </m:sup>
                </m:sSubSup>
              </m:oMath>
            </m:oMathPara>
          </w:p>
        </w:tc>
        <w:tc>
          <w:tcPr>
            <w:tcW w:w="4140" w:type="dxa"/>
            <w:vAlign w:val="center"/>
          </w:tcPr>
          <w:p w14:paraId="7DD4CF4D" w14:textId="77777777" w:rsidR="0041037A" w:rsidRPr="00073887" w:rsidRDefault="0041037A" w:rsidP="00B6554A">
            <w:pPr>
              <w:pStyle w:val="tablebody"/>
              <w:rPr>
                <w:rFonts w:asciiTheme="minorHAnsi" w:hAnsiTheme="minorHAnsi" w:cstheme="minorHAnsi"/>
              </w:rPr>
            </w:pPr>
            <w:r w:rsidRPr="00073887">
              <w:rPr>
                <w:rFonts w:asciiTheme="minorHAnsi" w:hAnsiTheme="minorHAnsi" w:cstheme="minorHAnsi"/>
              </w:rPr>
              <w:sym w:font="Symbol" w:char="F051"/>
            </w:r>
            <w:r w:rsidRPr="00073887">
              <w:rPr>
                <w:rFonts w:asciiTheme="minorHAnsi" w:hAnsiTheme="minorHAnsi" w:cstheme="minorHAnsi"/>
              </w:rPr>
              <w:t xml:space="preserve"> = half angle of the triangular notch</w:t>
            </w:r>
          </w:p>
        </w:tc>
      </w:tr>
      <w:tr w:rsidR="0041037A" w:rsidRPr="00B7030B" w14:paraId="3D5DB1BC" w14:textId="77777777">
        <w:tc>
          <w:tcPr>
            <w:tcW w:w="1368" w:type="dxa"/>
            <w:vAlign w:val="center"/>
          </w:tcPr>
          <w:p w14:paraId="72464EF3" w14:textId="77777777" w:rsidR="0041037A" w:rsidRPr="00073887" w:rsidRDefault="0041037A" w:rsidP="00073887">
            <w:pPr>
              <w:pStyle w:val="tablebody"/>
              <w:jc w:val="left"/>
              <w:rPr>
                <w:rFonts w:asciiTheme="minorHAnsi" w:hAnsiTheme="minorHAnsi" w:cstheme="minorHAnsi"/>
              </w:rPr>
            </w:pPr>
            <w:r w:rsidRPr="00073887">
              <w:rPr>
                <w:rFonts w:asciiTheme="minorHAnsi" w:hAnsiTheme="minorHAnsi" w:cstheme="minorHAnsi"/>
              </w:rPr>
              <w:t>Triangular, sharp-crested</w:t>
            </w:r>
          </w:p>
        </w:tc>
        <w:tc>
          <w:tcPr>
            <w:tcW w:w="3312" w:type="dxa"/>
            <w:vAlign w:val="center"/>
          </w:tcPr>
          <w:p w14:paraId="0E4FBB50" w14:textId="77777777" w:rsidR="0041037A" w:rsidRPr="00B7030B" w:rsidRDefault="008F3173" w:rsidP="00073887">
            <w:pPr>
              <w:pStyle w:val="tablebody"/>
              <w:rPr>
                <w:rFonts w:asciiTheme="minorHAnsi"/>
              </w:rPr>
            </w:pPr>
            <m:oMathPara>
              <m:oMath>
                <m:r>
                  <w:rPr>
                    <w:rFonts w:ascii="Cambria Math" w:hAnsi="Cambria Math"/>
                  </w:rPr>
                  <m:t>Q</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e</m:t>
                    </m:r>
                  </m:sub>
                </m:sSub>
                <m:f>
                  <m:fPr>
                    <m:ctrlPr>
                      <w:rPr>
                        <w:rFonts w:ascii="Cambria Math" w:hAnsi="Cambria Math"/>
                      </w:rPr>
                    </m:ctrlPr>
                  </m:fPr>
                  <m:num>
                    <m:r>
                      <m:rPr>
                        <m:sty m:val="p"/>
                      </m:rPr>
                      <w:rPr>
                        <w:rFonts w:ascii="Cambria Math" w:hAnsi="Cambria Math"/>
                      </w:rPr>
                      <m:t>8</m:t>
                    </m:r>
                  </m:num>
                  <m:den>
                    <m:r>
                      <m:rPr>
                        <m:sty m:val="p"/>
                      </m:rPr>
                      <w:rPr>
                        <w:rFonts w:ascii="Cambria Math" w:hAnsi="Cambria Math"/>
                      </w:rPr>
                      <m:t>25</m:t>
                    </m:r>
                  </m:den>
                </m:f>
                <m:rad>
                  <m:radPr>
                    <m:degHide m:val="1"/>
                    <m:ctrlPr>
                      <w:rPr>
                        <w:rFonts w:ascii="Cambria Math" w:hAnsi="Cambria Math"/>
                      </w:rPr>
                    </m:ctrlPr>
                  </m:radPr>
                  <m:deg/>
                  <m:e>
                    <m:r>
                      <m:rPr>
                        <m:sty m:val="p"/>
                      </m:rPr>
                      <w:rPr>
                        <w:rFonts w:ascii="Cambria Math" w:hAnsi="Cambria Math"/>
                      </w:rPr>
                      <m:t>2</m:t>
                    </m:r>
                    <m:r>
                      <w:rPr>
                        <w:rFonts w:ascii="Cambria Math" w:hAnsi="Cambria Math"/>
                      </w:rPr>
                      <m:t>g</m:t>
                    </m:r>
                  </m:e>
                </m:rad>
                <m:func>
                  <m:funcPr>
                    <m:ctrlPr>
                      <w:rPr>
                        <w:rFonts w:ascii="Cambria Math" w:hAnsi="Cambria Math"/>
                      </w:rPr>
                    </m:ctrlPr>
                  </m:funcPr>
                  <m:fName>
                    <m:r>
                      <w:rPr>
                        <w:rFonts w:ascii="Cambria Math" w:hAnsi="Cambria Math"/>
                      </w:rPr>
                      <m:t>tan</m:t>
                    </m:r>
                  </m:fName>
                  <m:e>
                    <m:r>
                      <m:rPr>
                        <m:sty m:val="p"/>
                      </m:rPr>
                      <w:rPr>
                        <w:rFonts w:ascii="Cambria Math" w:hAnsi="Cambria Math"/>
                      </w:rPr>
                      <m:t>(</m:t>
                    </m:r>
                  </m:e>
                </m:func>
                <m:r>
                  <m:rPr>
                    <m:sty m:val="p"/>
                  </m:rPr>
                  <w:rPr>
                    <w:rFonts w:ascii="Cambria Math" w:hAnsi="Cambria Math"/>
                  </w:rPr>
                  <m:t>0.5</m:t>
                </m:r>
                <m:r>
                  <w:rPr>
                    <w:rFonts w:ascii="Cambria Math" w:hAnsi="Cambria Math"/>
                  </w:rPr>
                  <m:t>Θ</m:t>
                </m:r>
                <m:r>
                  <m:rPr>
                    <m:sty m:val="p"/>
                  </m:rPr>
                  <w:rPr>
                    <w:rFonts w:ascii="Cambria Math" w:hAnsi="Cambria Math"/>
                  </w:rPr>
                  <m:t>)</m:t>
                </m:r>
                <m:sSubSup>
                  <m:sSubSupPr>
                    <m:ctrlPr>
                      <w:rPr>
                        <w:rFonts w:ascii="Cambria Math" w:hAnsi="Cambria Math"/>
                      </w:rPr>
                    </m:ctrlPr>
                  </m:sSubSupPr>
                  <m:e>
                    <m:r>
                      <w:rPr>
                        <w:rFonts w:ascii="Cambria Math" w:hAnsi="Cambria Math"/>
                      </w:rPr>
                      <m:t>H</m:t>
                    </m:r>
                  </m:e>
                  <m:sub/>
                  <m:sup>
                    <m:r>
                      <m:rPr>
                        <m:sty m:val="p"/>
                      </m:rPr>
                      <w:rPr>
                        <w:rFonts w:ascii="Cambria Math" w:hAnsi="Cambria Math"/>
                      </w:rPr>
                      <m:t>5/2</m:t>
                    </m:r>
                  </m:sup>
                </m:sSubSup>
              </m:oMath>
            </m:oMathPara>
          </w:p>
        </w:tc>
        <w:tc>
          <w:tcPr>
            <w:tcW w:w="4140" w:type="dxa"/>
            <w:vAlign w:val="center"/>
          </w:tcPr>
          <w:p w14:paraId="23D1A96E" w14:textId="62497AE7" w:rsidR="0041037A" w:rsidRPr="00073887" w:rsidRDefault="0041037A" w:rsidP="00127D1D">
            <w:pPr>
              <w:pStyle w:val="tablebody"/>
              <w:jc w:val="left"/>
              <w:rPr>
                <w:rFonts w:asciiTheme="minorHAnsi" w:hAnsiTheme="minorHAnsi" w:cstheme="minorHAnsi"/>
              </w:rPr>
            </w:pPr>
            <w:r w:rsidRPr="00073887">
              <w:rPr>
                <w:rFonts w:asciiTheme="minorHAnsi" w:hAnsiTheme="minorHAnsi" w:cstheme="minorHAnsi"/>
                <w:i/>
                <w:iCs/>
              </w:rPr>
              <w:t>C</w:t>
            </w:r>
            <w:r w:rsidRPr="00073887">
              <w:rPr>
                <w:rFonts w:asciiTheme="minorHAnsi" w:hAnsiTheme="minorHAnsi" w:cstheme="minorHAnsi"/>
                <w:i/>
                <w:iCs/>
                <w:vertAlign w:val="subscript"/>
              </w:rPr>
              <w:t>e</w:t>
            </w:r>
            <w:r w:rsidR="00BD51AE">
              <w:rPr>
                <w:rFonts w:asciiTheme="minorHAnsi" w:hAnsiTheme="minorHAnsi" w:cstheme="minorHAnsi"/>
                <w:i/>
                <w:iCs/>
                <w:vertAlign w:val="subscript"/>
              </w:rPr>
              <w:t xml:space="preserve"> </w:t>
            </w:r>
            <w:r w:rsidRPr="00073887">
              <w:rPr>
                <w:rFonts w:asciiTheme="minorHAnsi" w:hAnsiTheme="minorHAnsi" w:cstheme="minorHAnsi"/>
              </w:rPr>
              <w:t>=</w:t>
            </w:r>
            <w:r w:rsidRPr="00073887">
              <w:rPr>
                <w:rFonts w:asciiTheme="minorHAnsi" w:hAnsiTheme="minorHAnsi" w:cstheme="minorHAnsi"/>
              </w:rPr>
              <w:tab/>
            </w:r>
            <w:r w:rsidR="00BD51AE">
              <w:rPr>
                <w:rFonts w:asciiTheme="minorHAnsi" w:hAnsiTheme="minorHAnsi" w:cstheme="minorHAnsi"/>
              </w:rPr>
              <w:t xml:space="preserve"> </w:t>
            </w:r>
            <w:r w:rsidRPr="00073887">
              <w:rPr>
                <w:rFonts w:asciiTheme="minorHAnsi" w:hAnsiTheme="minorHAnsi" w:cstheme="minorHAnsi"/>
              </w:rPr>
              <w:t>function of notch angle and varies from 0.59 to 0.57 for angles between 20 and 100 degrees</w:t>
            </w:r>
          </w:p>
        </w:tc>
      </w:tr>
      <w:tr w:rsidR="0041037A" w:rsidRPr="00B7030B" w14:paraId="13A957BC" w14:textId="77777777">
        <w:tc>
          <w:tcPr>
            <w:tcW w:w="1368" w:type="dxa"/>
            <w:vAlign w:val="center"/>
          </w:tcPr>
          <w:p w14:paraId="4E784BCB" w14:textId="77777777" w:rsidR="0041037A" w:rsidRPr="00073887" w:rsidRDefault="0041037A" w:rsidP="00073887">
            <w:pPr>
              <w:pStyle w:val="tablebody"/>
              <w:jc w:val="left"/>
              <w:rPr>
                <w:rFonts w:asciiTheme="minorHAnsi" w:hAnsiTheme="minorHAnsi" w:cstheme="minorHAnsi"/>
              </w:rPr>
            </w:pPr>
            <w:r w:rsidRPr="00073887">
              <w:rPr>
                <w:rFonts w:asciiTheme="minorHAnsi" w:hAnsiTheme="minorHAnsi" w:cstheme="minorHAnsi"/>
              </w:rPr>
              <w:t>Trapezoidal, broad-crested</w:t>
            </w:r>
          </w:p>
        </w:tc>
        <w:tc>
          <w:tcPr>
            <w:tcW w:w="3312" w:type="dxa"/>
            <w:vAlign w:val="center"/>
          </w:tcPr>
          <w:p w14:paraId="7800840F" w14:textId="77777777" w:rsidR="0041037A" w:rsidRPr="00B7030B" w:rsidRDefault="008F3173" w:rsidP="00073887">
            <w:pPr>
              <w:pStyle w:val="tablebody"/>
              <w:rPr>
                <w:rFonts w:asciiTheme="minorHAnsi"/>
              </w:rPr>
            </w:pPr>
            <m:oMathPara>
              <m:oMath>
                <m:r>
                  <w:rPr>
                    <w:rFonts w:ascii="Cambria Math" w:hAnsi="Cambria Math"/>
                  </w:rPr>
                  <m:t>Q</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D</m:t>
                    </m:r>
                  </m:sub>
                </m:sSub>
                <m:r>
                  <m:rPr>
                    <m:sty m:val="p"/>
                  </m:rPr>
                  <w:rPr>
                    <w:rFonts w:ascii="Cambria Math" w:hAnsi="Cambria Math"/>
                  </w:rPr>
                  <m:t>(</m:t>
                </m:r>
                <m:r>
                  <w:rPr>
                    <w:rFonts w:ascii="Cambria Math" w:hAnsi="Cambria Math"/>
                  </w:rPr>
                  <m:t>W</m:t>
                </m:r>
                <m:sSub>
                  <m:sSubPr>
                    <m:ctrlPr>
                      <w:rPr>
                        <w:rFonts w:ascii="Cambria Math" w:hAnsi="Cambria Math"/>
                      </w:rPr>
                    </m:ctrlPr>
                  </m:sSubPr>
                  <m:e>
                    <m:r>
                      <w:rPr>
                        <w:rFonts w:ascii="Cambria Math" w:hAnsi="Cambria Math"/>
                      </w:rPr>
                      <m:t>y</m:t>
                    </m:r>
                  </m:e>
                  <m:sub>
                    <m:r>
                      <w:rPr>
                        <w:rFonts w:ascii="Cambria Math" w:hAnsi="Cambria Math"/>
                      </w:rPr>
                      <m:t>c</m:t>
                    </m:r>
                  </m:sub>
                </m:sSub>
                <m:r>
                  <m:rPr>
                    <m:sty m:val="p"/>
                  </m:rPr>
                  <w:rPr>
                    <w:rFonts w:ascii="Cambria Math" w:hAnsi="Cambria Math"/>
                  </w:rPr>
                  <m:t>+</m:t>
                </m:r>
                <m:r>
                  <w:rPr>
                    <w:rFonts w:ascii="Cambria Math" w:hAnsi="Cambria Math"/>
                  </w:rPr>
                  <m:t>m</m:t>
                </m:r>
                <m:sSubSup>
                  <m:sSubSupPr>
                    <m:ctrlPr>
                      <w:rPr>
                        <w:rFonts w:ascii="Cambria Math" w:hAnsi="Cambria Math"/>
                      </w:rPr>
                    </m:ctrlPr>
                  </m:sSubSupPr>
                  <m:e>
                    <m:r>
                      <w:rPr>
                        <w:rFonts w:ascii="Cambria Math" w:hAnsi="Cambria Math"/>
                      </w:rPr>
                      <m:t>y</m:t>
                    </m:r>
                  </m:e>
                  <m:sub>
                    <m:r>
                      <w:rPr>
                        <w:rFonts w:ascii="Cambria Math" w:hAnsi="Cambria Math"/>
                      </w:rPr>
                      <m:t>c</m:t>
                    </m:r>
                  </m:sub>
                  <m:sup>
                    <m:r>
                      <m:rPr>
                        <m:sty m:val="p"/>
                      </m:rPr>
                      <w:rPr>
                        <w:rFonts w:ascii="Cambria Math" w:hAnsi="Cambria Math"/>
                      </w:rPr>
                      <m:t>2</m:t>
                    </m:r>
                  </m:sup>
                </m:sSubSup>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2</m:t>
                        </m:r>
                        <m:r>
                          <w:rPr>
                            <w:rFonts w:ascii="Cambria Math" w:hAnsi="Cambria Math"/>
                          </w:rPr>
                          <m:t>g</m:t>
                        </m:r>
                        <m:r>
                          <m:rPr>
                            <m:sty m:val="p"/>
                          </m:rPr>
                          <w:rPr>
                            <w:rFonts w:ascii="Cambria Math" w:hAnsi="Cambria Math"/>
                          </w:rPr>
                          <m:t>(</m:t>
                        </m:r>
                        <m:r>
                          <w:rPr>
                            <w:rFonts w:ascii="Cambria Math" w:hAnsi="Cambria Math"/>
                          </w:rPr>
                          <m:t>H</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c</m:t>
                            </m:r>
                          </m:sub>
                        </m:sSub>
                        <m:r>
                          <m:rPr>
                            <m:sty m:val="p"/>
                          </m:rPr>
                          <w:rPr>
                            <w:rFonts w:ascii="Cambria Math" w:hAnsi="Cambria Math"/>
                          </w:rPr>
                          <m:t>)</m:t>
                        </m:r>
                      </m:e>
                    </m:d>
                  </m:e>
                  <m:sup>
                    <m:r>
                      <m:rPr>
                        <m:sty m:val="p"/>
                      </m:rPr>
                      <w:rPr>
                        <w:rFonts w:ascii="Cambria Math" w:hAnsi="Cambria Math"/>
                      </w:rPr>
                      <m:t>1/2</m:t>
                    </m:r>
                  </m:sup>
                </m:sSup>
              </m:oMath>
            </m:oMathPara>
          </w:p>
        </w:tc>
        <w:tc>
          <w:tcPr>
            <w:tcW w:w="4140" w:type="dxa"/>
            <w:vAlign w:val="center"/>
          </w:tcPr>
          <w:p w14:paraId="46D72112" w14:textId="77777777" w:rsidR="0041037A" w:rsidRPr="00073887" w:rsidRDefault="0041037A" w:rsidP="00B6554A">
            <w:pPr>
              <w:pStyle w:val="tablebody"/>
              <w:rPr>
                <w:rFonts w:asciiTheme="minorHAnsi" w:hAnsiTheme="minorHAnsi" w:cstheme="minorHAnsi"/>
              </w:rPr>
            </w:pPr>
            <w:r w:rsidRPr="00073887">
              <w:rPr>
                <w:rFonts w:asciiTheme="minorHAnsi" w:hAnsiTheme="minorHAnsi" w:cstheme="minorHAnsi"/>
                <w:i/>
                <w:iCs/>
              </w:rPr>
              <w:t>W</w:t>
            </w:r>
            <w:r w:rsidRPr="00073887">
              <w:rPr>
                <w:rFonts w:asciiTheme="minorHAnsi" w:hAnsiTheme="minorHAnsi" w:cstheme="minorHAnsi"/>
              </w:rPr>
              <w:t xml:space="preserve"> =</w:t>
            </w:r>
            <w:r w:rsidR="009A7538" w:rsidRPr="00073887">
              <w:rPr>
                <w:rFonts w:asciiTheme="minorHAnsi" w:hAnsiTheme="minorHAnsi" w:cstheme="minorHAnsi"/>
              </w:rPr>
              <w:t xml:space="preserve"> top width of trapezoidal weir</w:t>
            </w:r>
            <w:r w:rsidR="009A7538" w:rsidRPr="00073887">
              <w:rPr>
                <w:rFonts w:asciiTheme="minorHAnsi" w:hAnsiTheme="minorHAnsi" w:cstheme="minorHAnsi"/>
              </w:rPr>
              <w:tab/>
            </w:r>
          </w:p>
          <w:p w14:paraId="461C7F7D" w14:textId="77777777" w:rsidR="0041037A" w:rsidRPr="00073887" w:rsidRDefault="0041037A" w:rsidP="00B6554A">
            <w:pPr>
              <w:pStyle w:val="tablebody"/>
              <w:rPr>
                <w:rFonts w:asciiTheme="minorHAnsi" w:hAnsiTheme="minorHAnsi" w:cstheme="minorHAnsi"/>
              </w:rPr>
            </w:pPr>
            <w:r w:rsidRPr="00073887">
              <w:rPr>
                <w:rFonts w:asciiTheme="minorHAnsi" w:hAnsiTheme="minorHAnsi" w:cstheme="minorHAnsi"/>
                <w:i/>
                <w:iCs/>
              </w:rPr>
              <w:t>m</w:t>
            </w:r>
            <w:r w:rsidRPr="00073887">
              <w:rPr>
                <w:rFonts w:asciiTheme="minorHAnsi" w:hAnsiTheme="minorHAnsi" w:cstheme="minorHAnsi"/>
              </w:rPr>
              <w:t xml:space="preserve"> = slope of trapezoidal weir</w:t>
            </w:r>
          </w:p>
          <w:p w14:paraId="4E53B0FB" w14:textId="77777777" w:rsidR="0041037A" w:rsidRPr="00073887" w:rsidRDefault="0041037A" w:rsidP="00B6554A">
            <w:pPr>
              <w:pStyle w:val="tablebody"/>
              <w:rPr>
                <w:rFonts w:asciiTheme="minorHAnsi" w:hAnsiTheme="minorHAnsi" w:cstheme="minorHAnsi"/>
              </w:rPr>
            </w:pPr>
            <w:proofErr w:type="spellStart"/>
            <w:r w:rsidRPr="00073887">
              <w:rPr>
                <w:rFonts w:asciiTheme="minorHAnsi" w:hAnsiTheme="minorHAnsi" w:cstheme="minorHAnsi"/>
                <w:i/>
                <w:iCs/>
              </w:rPr>
              <w:t>y</w:t>
            </w:r>
            <w:r w:rsidRPr="00073887">
              <w:rPr>
                <w:rFonts w:asciiTheme="minorHAnsi" w:hAnsiTheme="minorHAnsi" w:cstheme="minorHAnsi"/>
                <w:i/>
                <w:iCs/>
                <w:vertAlign w:val="subscript"/>
              </w:rPr>
              <w:t>c</w:t>
            </w:r>
            <w:proofErr w:type="spellEnd"/>
            <w:r w:rsidRPr="00073887">
              <w:rPr>
                <w:rFonts w:asciiTheme="minorHAnsi" w:hAnsiTheme="minorHAnsi" w:cstheme="minorHAnsi"/>
              </w:rPr>
              <w:t xml:space="preserve"> = depth of water at the weir</w:t>
            </w:r>
          </w:p>
          <w:p w14:paraId="7BB96D77" w14:textId="77777777" w:rsidR="0041037A" w:rsidRPr="00073887" w:rsidRDefault="009A7538" w:rsidP="007552CD">
            <w:pPr>
              <w:pStyle w:val="tablebody"/>
              <w:rPr>
                <w:rFonts w:asciiTheme="minorHAnsi" w:hAnsiTheme="minorHAnsi" w:cstheme="minorHAnsi"/>
              </w:rPr>
            </w:pPr>
            <w:r w:rsidRPr="00073887">
              <w:rPr>
                <w:rFonts w:asciiTheme="minorHAnsi" w:hAnsiTheme="minorHAnsi" w:cstheme="minorHAnsi"/>
              </w:rPr>
              <w:t>H = energy head upstream of weir</w:t>
            </w:r>
          </w:p>
        </w:tc>
      </w:tr>
      <w:tr w:rsidR="0041037A" w:rsidRPr="00B7030B" w14:paraId="0BB9851E" w14:textId="77777777">
        <w:tc>
          <w:tcPr>
            <w:tcW w:w="1368" w:type="dxa"/>
            <w:vAlign w:val="center"/>
          </w:tcPr>
          <w:p w14:paraId="6297712E" w14:textId="77777777" w:rsidR="0041037A" w:rsidRPr="00073887" w:rsidRDefault="0041037A" w:rsidP="00073887">
            <w:pPr>
              <w:pStyle w:val="tablebody"/>
              <w:jc w:val="left"/>
              <w:rPr>
                <w:rFonts w:asciiTheme="minorHAnsi" w:hAnsiTheme="minorHAnsi" w:cstheme="minorHAnsi"/>
              </w:rPr>
            </w:pPr>
            <w:r w:rsidRPr="00073887">
              <w:rPr>
                <w:rFonts w:asciiTheme="minorHAnsi" w:hAnsiTheme="minorHAnsi" w:cstheme="minorHAnsi"/>
              </w:rPr>
              <w:t>Trapezoidal, sharp-crested</w:t>
            </w:r>
          </w:p>
        </w:tc>
        <w:tc>
          <w:tcPr>
            <w:tcW w:w="3312" w:type="dxa"/>
            <w:vAlign w:val="center"/>
          </w:tcPr>
          <w:p w14:paraId="66DDE027" w14:textId="77777777" w:rsidR="0041037A" w:rsidRPr="00B7030B" w:rsidRDefault="008F3173" w:rsidP="00073887">
            <w:pPr>
              <w:pStyle w:val="tablebody"/>
              <w:rPr>
                <w:rFonts w:asciiTheme="minorHAnsi"/>
              </w:rPr>
            </w:pPr>
            <m:oMathPara>
              <m:oMath>
                <m:r>
                  <w:rPr>
                    <w:rFonts w:ascii="Cambria Math" w:hAnsi="Cambria Math"/>
                  </w:rPr>
                  <m:t>Q</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e</m:t>
                    </m:r>
                  </m:sub>
                </m:sSub>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rad>
                  <m:radPr>
                    <m:degHide m:val="1"/>
                    <m:ctrlPr>
                      <w:rPr>
                        <w:rFonts w:ascii="Cambria Math" w:hAnsi="Cambria Math"/>
                      </w:rPr>
                    </m:ctrlPr>
                  </m:radPr>
                  <m:deg/>
                  <m:e>
                    <m:r>
                      <m:rPr>
                        <m:sty m:val="p"/>
                      </m:rPr>
                      <w:rPr>
                        <w:rFonts w:ascii="Cambria Math" w:hAnsi="Cambria Math"/>
                      </w:rPr>
                      <m:t>2</m:t>
                    </m:r>
                    <m:r>
                      <w:rPr>
                        <w:rFonts w:ascii="Cambria Math" w:hAnsi="Cambria Math"/>
                      </w:rPr>
                      <m:t>g</m:t>
                    </m:r>
                  </m:e>
                </m:rad>
                <m:r>
                  <m:rPr>
                    <m:sty m:val="p"/>
                  </m:rPr>
                  <w:rPr>
                    <w:rFonts w:ascii="Cambria Math" w:hAnsi="Cambria Math"/>
                  </w:rPr>
                  <m:t>(</m:t>
                </m:r>
                <m:r>
                  <w:rPr>
                    <w:rFonts w:ascii="Cambria Math" w:hAnsi="Cambria Math"/>
                  </w:rPr>
                  <m:t>B</m:t>
                </m:r>
                <m:r>
                  <m:rPr>
                    <m:sty m:val="p"/>
                  </m:rPr>
                  <w:rPr>
                    <w:rFonts w:ascii="Cambria Math" w:hAnsi="Cambria Math"/>
                  </w:rPr>
                  <m:t>+</m:t>
                </m:r>
                <m:f>
                  <m:fPr>
                    <m:ctrlPr>
                      <w:rPr>
                        <w:rFonts w:ascii="Cambria Math" w:hAnsi="Cambria Math"/>
                      </w:rPr>
                    </m:ctrlPr>
                  </m:fPr>
                  <m:num>
                    <m:r>
                      <m:rPr>
                        <m:sty m:val="p"/>
                      </m:rPr>
                      <w:rPr>
                        <w:rFonts w:ascii="Cambria Math" w:hAnsi="Cambria Math"/>
                      </w:rPr>
                      <m:t>4</m:t>
                    </m:r>
                  </m:num>
                  <m:den>
                    <m:r>
                      <m:rPr>
                        <m:sty m:val="p"/>
                      </m:rPr>
                      <w:rPr>
                        <w:rFonts w:ascii="Cambria Math" w:hAnsi="Cambria Math"/>
                      </w:rPr>
                      <m:t>5</m:t>
                    </m:r>
                  </m:den>
                </m:f>
                <m:sSub>
                  <m:sSubPr>
                    <m:ctrlPr>
                      <w:rPr>
                        <w:rFonts w:ascii="Cambria Math" w:hAnsi="Cambria Math"/>
                      </w:rPr>
                    </m:ctrlPr>
                  </m:sSubPr>
                  <m:e>
                    <m:r>
                      <w:rPr>
                        <w:rFonts w:ascii="Cambria Math" w:hAnsi="Cambria Math"/>
                      </w:rPr>
                      <m:t>H</m:t>
                    </m:r>
                  </m:e>
                  <m:sub/>
                </m:sSub>
                <m:func>
                  <m:funcPr>
                    <m:ctrlPr>
                      <w:rPr>
                        <w:rFonts w:ascii="Cambria Math" w:hAnsi="Cambria Math"/>
                      </w:rPr>
                    </m:ctrlPr>
                  </m:funcPr>
                  <m:fName>
                    <m:r>
                      <w:rPr>
                        <w:rFonts w:ascii="Cambria Math" w:hAnsi="Cambria Math"/>
                      </w:rPr>
                      <m:t>tan</m:t>
                    </m:r>
                  </m:fName>
                  <m:e>
                    <m:r>
                      <m:rPr>
                        <m:sty m:val="p"/>
                      </m:rPr>
                      <w:rPr>
                        <w:rFonts w:ascii="Cambria Math" w:hAnsi="Cambria Math"/>
                      </w:rPr>
                      <m:t>0</m:t>
                    </m:r>
                  </m:e>
                </m:func>
                <m:r>
                  <m:rPr>
                    <m:sty m:val="p"/>
                  </m:rPr>
                  <w:rPr>
                    <w:rFonts w:ascii="Cambria Math" w:hAnsi="Cambria Math"/>
                  </w:rPr>
                  <m:t>.5</m:t>
                </m:r>
                <m:r>
                  <w:rPr>
                    <w:rFonts w:ascii="Cambria Math" w:hAnsi="Cambria Math"/>
                  </w:rPr>
                  <m:t>Θ</m:t>
                </m:r>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H</m:t>
                        </m:r>
                      </m:e>
                      <m:sub/>
                    </m:sSub>
                  </m:e>
                  <m:sup>
                    <m:r>
                      <m:rPr>
                        <m:sty m:val="p"/>
                      </m:rPr>
                      <w:rPr>
                        <w:rFonts w:ascii="Cambria Math" w:hAnsi="Cambria Math"/>
                      </w:rPr>
                      <m:t>1/2</m:t>
                    </m:r>
                  </m:sup>
                </m:sSup>
              </m:oMath>
            </m:oMathPara>
          </w:p>
        </w:tc>
        <w:tc>
          <w:tcPr>
            <w:tcW w:w="4140" w:type="dxa"/>
            <w:vAlign w:val="center"/>
          </w:tcPr>
          <w:p w14:paraId="68ED2E54" w14:textId="77777777" w:rsidR="009A7538" w:rsidRPr="00073887" w:rsidRDefault="0041037A" w:rsidP="00B6554A">
            <w:pPr>
              <w:pStyle w:val="tablebody"/>
              <w:rPr>
                <w:rFonts w:asciiTheme="minorHAnsi" w:hAnsiTheme="minorHAnsi" w:cstheme="minorHAnsi"/>
              </w:rPr>
            </w:pPr>
            <w:r w:rsidRPr="00073887">
              <w:rPr>
                <w:rFonts w:asciiTheme="minorHAnsi" w:hAnsiTheme="minorHAnsi" w:cstheme="minorHAnsi"/>
                <w:i/>
                <w:iCs/>
              </w:rPr>
              <w:t>B</w:t>
            </w:r>
            <w:r w:rsidRPr="00073887">
              <w:rPr>
                <w:rFonts w:asciiTheme="minorHAnsi" w:hAnsiTheme="minorHAnsi" w:cstheme="minorHAnsi"/>
              </w:rPr>
              <w:t>= bottom width of trapezoidal weir</w:t>
            </w:r>
          </w:p>
          <w:p w14:paraId="6E173783" w14:textId="3D4DF6DD" w:rsidR="0041037A" w:rsidRPr="00073887" w:rsidRDefault="0041037A" w:rsidP="00B6554A">
            <w:pPr>
              <w:pStyle w:val="tablebody"/>
              <w:rPr>
                <w:rFonts w:asciiTheme="minorHAnsi" w:hAnsiTheme="minorHAnsi" w:cstheme="minorHAnsi"/>
              </w:rPr>
            </w:pPr>
            <w:r w:rsidRPr="00073887">
              <w:rPr>
                <w:rFonts w:asciiTheme="minorHAnsi" w:hAnsiTheme="minorHAnsi" w:cstheme="minorHAnsi"/>
              </w:rPr>
              <w:sym w:font="Symbol" w:char="F051"/>
            </w:r>
            <w:r w:rsidRPr="00073887">
              <w:rPr>
                <w:rFonts w:asciiTheme="minorHAnsi" w:hAnsiTheme="minorHAnsi" w:cstheme="minorHAnsi"/>
              </w:rPr>
              <w:t xml:space="preserve">=angle of the trapezoid at a convergence </w:t>
            </w:r>
            <w:proofErr w:type="gramStart"/>
            <w:r w:rsidRPr="00073887">
              <w:rPr>
                <w:rFonts w:asciiTheme="minorHAnsi" w:hAnsiTheme="minorHAnsi" w:cstheme="minorHAnsi"/>
              </w:rPr>
              <w:t>point</w:t>
            </w:r>
            <w:proofErr w:type="gramEnd"/>
            <w:r w:rsidRPr="00073887">
              <w:rPr>
                <w:rFonts w:asciiTheme="minorHAnsi" w:hAnsiTheme="minorHAnsi" w:cstheme="minorHAnsi"/>
              </w:rPr>
              <w:t xml:space="preserve"> of the </w:t>
            </w:r>
            <w:r w:rsidR="00545205" w:rsidRPr="00073887">
              <w:rPr>
                <w:rFonts w:asciiTheme="minorHAnsi" w:hAnsiTheme="minorHAnsi" w:cstheme="minorHAnsi"/>
              </w:rPr>
              <w:t>two</w:t>
            </w:r>
            <w:r w:rsidRPr="00073887">
              <w:rPr>
                <w:rFonts w:asciiTheme="minorHAnsi" w:hAnsiTheme="minorHAnsi" w:cstheme="minorHAnsi"/>
              </w:rPr>
              <w:t xml:space="preserve"> sides</w:t>
            </w:r>
          </w:p>
        </w:tc>
      </w:tr>
      <w:tr w:rsidR="0041037A" w:rsidRPr="00B7030B" w14:paraId="34985A2B" w14:textId="77777777">
        <w:tc>
          <w:tcPr>
            <w:tcW w:w="1368" w:type="dxa"/>
            <w:vAlign w:val="center"/>
          </w:tcPr>
          <w:p w14:paraId="6734925C" w14:textId="77777777" w:rsidR="0041037A" w:rsidRPr="00073887" w:rsidRDefault="0041037A" w:rsidP="00073887">
            <w:pPr>
              <w:pStyle w:val="tablebody"/>
              <w:jc w:val="left"/>
              <w:rPr>
                <w:rFonts w:asciiTheme="minorHAnsi" w:hAnsiTheme="minorHAnsi" w:cstheme="minorHAnsi"/>
              </w:rPr>
            </w:pPr>
            <w:r w:rsidRPr="00073887">
              <w:rPr>
                <w:rFonts w:asciiTheme="minorHAnsi" w:hAnsiTheme="minorHAnsi" w:cstheme="minorHAnsi"/>
              </w:rPr>
              <w:t>Truncated triangular, broad-crested</w:t>
            </w:r>
          </w:p>
        </w:tc>
        <w:tc>
          <w:tcPr>
            <w:tcW w:w="3312" w:type="dxa"/>
            <w:vAlign w:val="center"/>
          </w:tcPr>
          <w:p w14:paraId="66DFB1AE" w14:textId="77777777" w:rsidR="0041037A" w:rsidRPr="00B7030B" w:rsidRDefault="008F3173" w:rsidP="00073887">
            <w:pPr>
              <w:pStyle w:val="tablebody"/>
              <w:rPr>
                <w:rFonts w:asciiTheme="minorHAnsi"/>
              </w:rPr>
            </w:pPr>
            <m:oMathPara>
              <m:oMath>
                <m:r>
                  <w:rPr>
                    <w:rFonts w:ascii="Cambria Math" w:hAnsi="Cambria Math"/>
                  </w:rPr>
                  <m:t>Q</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D</m:t>
                    </m:r>
                  </m:sub>
                </m:sSub>
                <m:sSub>
                  <m:sSubPr>
                    <m:ctrlPr>
                      <w:rPr>
                        <w:rFonts w:ascii="Cambria Math" w:hAnsi="Cambria Math"/>
                      </w:rPr>
                    </m:ctrlPr>
                  </m:sSubPr>
                  <m:e>
                    <m:r>
                      <w:rPr>
                        <w:rFonts w:ascii="Cambria Math" w:hAnsi="Cambria Math"/>
                      </w:rPr>
                      <m:t>C</m:t>
                    </m:r>
                  </m:e>
                  <m:sub>
                    <m:r>
                      <w:rPr>
                        <w:rFonts w:ascii="Cambria Math" w:hAnsi="Cambria Math"/>
                      </w:rPr>
                      <m:t>v</m:t>
                    </m:r>
                  </m:sub>
                </m:sSub>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r>
                      <w:rPr>
                        <w:rFonts w:ascii="Cambria Math" w:hAnsi="Cambria Math"/>
                      </w:rPr>
                      <m:t>g</m:t>
                    </m:r>
                  </m:e>
                </m:rad>
                <m:r>
                  <w:rPr>
                    <w:rFonts w:ascii="Cambria Math" w:hAnsi="Cambria Math"/>
                  </w:rPr>
                  <m:t>W</m:t>
                </m:r>
                <m:r>
                  <m:rPr>
                    <m:sty m:val="p"/>
                  </m:rPr>
                  <w:rPr>
                    <w:rFonts w:ascii="Cambria Math" w:hAnsi="Cambria Math"/>
                  </w:rPr>
                  <m:t>(</m:t>
                </m:r>
                <m:sSub>
                  <m:sSubPr>
                    <m:ctrlPr>
                      <w:rPr>
                        <w:rFonts w:ascii="Cambria Math" w:hAnsi="Cambria Math"/>
                      </w:rPr>
                    </m:ctrlPr>
                  </m:sSubPr>
                  <m:e>
                    <m:r>
                      <w:rPr>
                        <w:rFonts w:ascii="Cambria Math" w:hAnsi="Cambria Math"/>
                      </w:rPr>
                      <m:t>H</m:t>
                    </m:r>
                  </m:e>
                  <m:sub/>
                </m:sSub>
                <m:r>
                  <m:rPr>
                    <m:sty m:val="p"/>
                  </m:rPr>
                  <w:rPr>
                    <w:rFonts w:ascii="Cambria Math" w:hAnsi="Cambria Math"/>
                  </w:rPr>
                  <m:t>-0.5</m:t>
                </m:r>
                <m:sSub>
                  <m:sSubPr>
                    <m:ctrlPr>
                      <w:rPr>
                        <w:rFonts w:ascii="Cambria Math" w:hAnsi="Cambria Math"/>
                      </w:rPr>
                    </m:ctrlPr>
                  </m:sSubPr>
                  <m:e>
                    <m:r>
                      <w:rPr>
                        <w:rFonts w:ascii="Cambria Math" w:hAnsi="Cambria Math"/>
                      </w:rPr>
                      <m:t>H</m:t>
                    </m:r>
                  </m:e>
                  <m:sub>
                    <m:r>
                      <w:rPr>
                        <w:rFonts w:ascii="Cambria Math" w:hAnsi="Cambria Math"/>
                      </w:rPr>
                      <m:t>b</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3/2</m:t>
                    </m:r>
                  </m:sup>
                </m:sSup>
              </m:oMath>
            </m:oMathPara>
          </w:p>
        </w:tc>
        <w:tc>
          <w:tcPr>
            <w:tcW w:w="4140" w:type="dxa"/>
            <w:vAlign w:val="center"/>
          </w:tcPr>
          <w:p w14:paraId="3C957507" w14:textId="7304421E" w:rsidR="0041037A" w:rsidRPr="00073887" w:rsidRDefault="0041037A" w:rsidP="00127D1D">
            <w:pPr>
              <w:pStyle w:val="tablebody"/>
              <w:jc w:val="left"/>
              <w:rPr>
                <w:rFonts w:asciiTheme="minorHAnsi" w:hAnsiTheme="minorHAnsi" w:cstheme="minorHAnsi"/>
              </w:rPr>
            </w:pPr>
            <w:r w:rsidRPr="00073887">
              <w:rPr>
                <w:rFonts w:asciiTheme="minorHAnsi" w:hAnsiTheme="minorHAnsi" w:cstheme="minorHAnsi"/>
              </w:rPr>
              <w:t xml:space="preserve">Use when </w:t>
            </w:r>
            <w:r w:rsidRPr="00073887">
              <w:rPr>
                <w:rFonts w:asciiTheme="minorHAnsi" w:hAnsiTheme="minorHAnsi" w:cstheme="minorHAnsi"/>
                <w:i/>
                <w:iCs/>
              </w:rPr>
              <w:t>H</w:t>
            </w:r>
            <w:r w:rsidRPr="00073887">
              <w:rPr>
                <w:rFonts w:asciiTheme="minorHAnsi" w:hAnsiTheme="minorHAnsi" w:cstheme="minorHAnsi"/>
                <w:vertAlign w:val="subscript"/>
              </w:rPr>
              <w:t xml:space="preserve"> </w:t>
            </w:r>
            <w:r w:rsidRPr="00073887">
              <w:rPr>
                <w:rFonts w:asciiTheme="minorHAnsi" w:hAnsiTheme="minorHAnsi" w:cstheme="minorHAnsi"/>
              </w:rPr>
              <w:t>&gt; 1.25</w:t>
            </w:r>
            <w:proofErr w:type="gramStart"/>
            <w:r w:rsidRPr="00073887">
              <w:rPr>
                <w:rFonts w:asciiTheme="minorHAnsi" w:hAnsiTheme="minorHAnsi" w:cstheme="minorHAnsi"/>
                <w:i/>
                <w:iCs/>
              </w:rPr>
              <w:t>H</w:t>
            </w:r>
            <w:r w:rsidRPr="00073887">
              <w:rPr>
                <w:rFonts w:asciiTheme="minorHAnsi" w:hAnsiTheme="minorHAnsi" w:cstheme="minorHAnsi"/>
                <w:i/>
                <w:iCs/>
                <w:vertAlign w:val="subscript"/>
              </w:rPr>
              <w:t>b</w:t>
            </w:r>
            <w:r w:rsidRPr="00073887">
              <w:rPr>
                <w:rFonts w:asciiTheme="minorHAnsi" w:hAnsiTheme="minorHAnsi" w:cstheme="minorHAnsi"/>
              </w:rPr>
              <w:t>,</w:t>
            </w:r>
            <w:r w:rsidR="00545205" w:rsidRPr="00073887">
              <w:rPr>
                <w:rFonts w:asciiTheme="minorHAnsi" w:hAnsiTheme="minorHAnsi" w:cstheme="minorHAnsi"/>
              </w:rPr>
              <w:t>;</w:t>
            </w:r>
            <w:proofErr w:type="gramEnd"/>
            <w:r w:rsidRPr="00073887">
              <w:rPr>
                <w:rFonts w:asciiTheme="minorHAnsi" w:hAnsiTheme="minorHAnsi" w:cstheme="minorHAnsi"/>
              </w:rPr>
              <w:t xml:space="preserve"> otherwise use equation for broad crested triangular weir</w:t>
            </w:r>
            <w:r w:rsidR="00545205" w:rsidRPr="00073887">
              <w:rPr>
                <w:rFonts w:asciiTheme="minorHAnsi" w:hAnsiTheme="minorHAnsi" w:cstheme="minorHAnsi"/>
              </w:rPr>
              <w:t>.</w:t>
            </w:r>
          </w:p>
          <w:p w14:paraId="4CB771DF" w14:textId="7B3EC1D4" w:rsidR="0041037A" w:rsidRPr="00073887" w:rsidRDefault="0041037A" w:rsidP="00127D1D">
            <w:pPr>
              <w:pStyle w:val="tablebody"/>
              <w:jc w:val="left"/>
              <w:rPr>
                <w:rFonts w:asciiTheme="minorHAnsi" w:hAnsiTheme="minorHAnsi" w:cstheme="minorHAnsi"/>
              </w:rPr>
            </w:pPr>
            <w:proofErr w:type="spellStart"/>
            <w:r w:rsidRPr="00073887">
              <w:rPr>
                <w:rFonts w:asciiTheme="minorHAnsi" w:hAnsiTheme="minorHAnsi" w:cstheme="minorHAnsi"/>
                <w:i/>
                <w:iCs/>
              </w:rPr>
              <w:t>H</w:t>
            </w:r>
            <w:r w:rsidRPr="00073887">
              <w:rPr>
                <w:rFonts w:asciiTheme="minorHAnsi" w:hAnsiTheme="minorHAnsi" w:cstheme="minorHAnsi"/>
                <w:i/>
                <w:iCs/>
                <w:vertAlign w:val="subscript"/>
              </w:rPr>
              <w:t>b</w:t>
            </w:r>
            <w:r w:rsidR="00BD51AE">
              <w:rPr>
                <w:rFonts w:asciiTheme="minorHAnsi" w:hAnsiTheme="minorHAnsi" w:cstheme="minorHAnsi"/>
                <w:i/>
                <w:iCs/>
                <w:vertAlign w:val="subscript"/>
              </w:rPr>
              <w:t>v</w:t>
            </w:r>
            <w:proofErr w:type="spellEnd"/>
            <w:r w:rsidRPr="00073887">
              <w:rPr>
                <w:rFonts w:asciiTheme="minorHAnsi" w:hAnsiTheme="minorHAnsi" w:cstheme="minorHAnsi"/>
              </w:rPr>
              <w:t>=</w:t>
            </w:r>
            <w:r w:rsidRPr="00073887">
              <w:rPr>
                <w:rFonts w:asciiTheme="minorHAnsi" w:hAnsiTheme="minorHAnsi" w:cstheme="minorHAnsi"/>
              </w:rPr>
              <w:tab/>
            </w:r>
            <w:r w:rsidR="00BD51AE">
              <w:rPr>
                <w:rFonts w:asciiTheme="minorHAnsi" w:hAnsiTheme="minorHAnsi" w:cstheme="minorHAnsi"/>
              </w:rPr>
              <w:t xml:space="preserve"> </w:t>
            </w:r>
            <w:r w:rsidRPr="00073887">
              <w:rPr>
                <w:rFonts w:asciiTheme="minorHAnsi" w:hAnsiTheme="minorHAnsi" w:cstheme="minorHAnsi"/>
              </w:rPr>
              <w:t>depth from the bottom of the truncated triangular weir to the top of the triangle and the beginning of the rectangular section</w:t>
            </w:r>
          </w:p>
        </w:tc>
      </w:tr>
      <w:tr w:rsidR="0041037A" w:rsidRPr="00B7030B" w14:paraId="519B39A2" w14:textId="77777777">
        <w:tc>
          <w:tcPr>
            <w:tcW w:w="1368" w:type="dxa"/>
            <w:vAlign w:val="center"/>
          </w:tcPr>
          <w:p w14:paraId="53C7FB83" w14:textId="77777777" w:rsidR="0041037A" w:rsidRPr="00073887" w:rsidRDefault="0041037A" w:rsidP="00073887">
            <w:pPr>
              <w:pStyle w:val="tablebody"/>
              <w:jc w:val="left"/>
              <w:rPr>
                <w:rFonts w:asciiTheme="minorHAnsi" w:hAnsiTheme="minorHAnsi" w:cstheme="minorHAnsi"/>
              </w:rPr>
            </w:pPr>
            <w:r w:rsidRPr="00073887">
              <w:rPr>
                <w:rFonts w:asciiTheme="minorHAnsi" w:hAnsiTheme="minorHAnsi" w:cstheme="minorHAnsi"/>
              </w:rPr>
              <w:t>Truncated triangular, sharp-crested</w:t>
            </w:r>
          </w:p>
        </w:tc>
        <w:tc>
          <w:tcPr>
            <w:tcW w:w="3312" w:type="dxa"/>
            <w:vAlign w:val="center"/>
          </w:tcPr>
          <w:p w14:paraId="3A08ACE7" w14:textId="77777777" w:rsidR="0041037A" w:rsidRPr="00B7030B" w:rsidRDefault="008F3173" w:rsidP="00073887">
            <w:pPr>
              <w:pStyle w:val="tablebody"/>
              <w:rPr>
                <w:rFonts w:asciiTheme="minorHAnsi"/>
              </w:rPr>
            </w:pPr>
            <m:oMathPara>
              <m:oMath>
                <m:r>
                  <w:rPr>
                    <w:rFonts w:ascii="Cambria Math" w:hAnsi="Cambria Math"/>
                  </w:rPr>
                  <m:t>Q</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e</m:t>
                    </m:r>
                  </m:sub>
                </m:sSub>
                <m:f>
                  <m:fPr>
                    <m:ctrlPr>
                      <w:rPr>
                        <w:rFonts w:ascii="Cambria Math" w:hAnsi="Cambria Math"/>
                      </w:rPr>
                    </m:ctrlPr>
                  </m:fPr>
                  <m:num>
                    <m:r>
                      <m:rPr>
                        <m:sty m:val="p"/>
                      </m:rPr>
                      <w:rPr>
                        <w:rFonts w:ascii="Cambria Math" w:hAnsi="Cambria Math"/>
                      </w:rPr>
                      <m:t>4</m:t>
                    </m:r>
                  </m:num>
                  <m:den>
                    <m:r>
                      <m:rPr>
                        <m:sty m:val="p"/>
                      </m:rPr>
                      <w:rPr>
                        <w:rFonts w:ascii="Cambria Math" w:hAnsi="Cambria Math"/>
                      </w:rPr>
                      <m:t>15</m:t>
                    </m:r>
                  </m:den>
                </m:f>
                <m:rad>
                  <m:radPr>
                    <m:degHide m:val="1"/>
                    <m:ctrlPr>
                      <w:rPr>
                        <w:rFonts w:ascii="Cambria Math" w:hAnsi="Cambria Math"/>
                      </w:rPr>
                    </m:ctrlPr>
                  </m:radPr>
                  <m:deg/>
                  <m:e>
                    <m:r>
                      <m:rPr>
                        <m:sty m:val="p"/>
                      </m:rPr>
                      <w:rPr>
                        <w:rFonts w:ascii="Cambria Math" w:hAnsi="Cambria Math"/>
                      </w:rPr>
                      <m:t>2</m:t>
                    </m:r>
                    <m:r>
                      <w:rPr>
                        <w:rFonts w:ascii="Cambria Math" w:hAnsi="Cambria Math"/>
                      </w:rPr>
                      <m:t>g</m:t>
                    </m:r>
                  </m:e>
                </m:rad>
                <m:f>
                  <m:fPr>
                    <m:ctrlPr>
                      <w:rPr>
                        <w:rFonts w:ascii="Cambria Math" w:hAnsi="Cambria Math"/>
                      </w:rPr>
                    </m:ctrlPr>
                  </m:fPr>
                  <m:num>
                    <m:r>
                      <w:rPr>
                        <w:rFonts w:ascii="Cambria Math" w:hAnsi="Cambria Math"/>
                      </w:rPr>
                      <m:t>W</m:t>
                    </m:r>
                  </m:num>
                  <m:den>
                    <m:sSub>
                      <m:sSubPr>
                        <m:ctrlPr>
                          <w:rPr>
                            <w:rFonts w:ascii="Cambria Math" w:hAnsi="Cambria Math"/>
                          </w:rPr>
                        </m:ctrlPr>
                      </m:sSubPr>
                      <m:e>
                        <m:r>
                          <w:rPr>
                            <w:rFonts w:ascii="Cambria Math" w:hAnsi="Cambria Math"/>
                          </w:rPr>
                          <m:t>H</m:t>
                        </m:r>
                      </m:e>
                      <m:sub>
                        <m:r>
                          <w:rPr>
                            <w:rFonts w:ascii="Cambria Math" w:hAnsi="Cambria Math"/>
                          </w:rPr>
                          <m:t>b</m:t>
                        </m:r>
                      </m:sub>
                    </m:sSub>
                  </m:den>
                </m:f>
                <m:r>
                  <m:rPr>
                    <m:sty m:val="p"/>
                  </m:rPr>
                  <w:rPr>
                    <w:rFonts w:ascii="Cambria Math" w:hAnsi="Cambria Math"/>
                  </w:rPr>
                  <m:t>(</m:t>
                </m:r>
                <m:sSubSup>
                  <m:sSubSupPr>
                    <m:ctrlPr>
                      <w:rPr>
                        <w:rFonts w:ascii="Cambria Math" w:hAnsi="Cambria Math"/>
                      </w:rPr>
                    </m:ctrlPr>
                  </m:sSubSupPr>
                  <m:e>
                    <m:r>
                      <w:rPr>
                        <w:rFonts w:ascii="Cambria Math" w:hAnsi="Cambria Math"/>
                      </w:rPr>
                      <m:t>H</m:t>
                    </m:r>
                  </m:e>
                  <m:sub/>
                  <m:sup>
                    <m:r>
                      <m:rPr>
                        <m:sty m:val="p"/>
                      </m:rPr>
                      <w:rPr>
                        <w:rFonts w:ascii="Cambria Math" w:hAnsi="Cambria Math"/>
                      </w:rPr>
                      <m:t>2.5</m:t>
                    </m:r>
                  </m:sup>
                </m:sSubSup>
                <m:r>
                  <m:rPr>
                    <m:sty m:val="p"/>
                  </m:rPr>
                  <w:rPr>
                    <w:rFonts w:ascii="Cambria Math" w:hAnsi="Cambria Math"/>
                  </w:rPr>
                  <m:t>-(</m:t>
                </m:r>
                <m:sSub>
                  <m:sSubPr>
                    <m:ctrlPr>
                      <w:rPr>
                        <w:rFonts w:ascii="Cambria Math" w:hAnsi="Cambria Math"/>
                      </w:rPr>
                    </m:ctrlPr>
                  </m:sSubPr>
                  <m:e>
                    <m:r>
                      <w:rPr>
                        <w:rFonts w:ascii="Cambria Math" w:hAnsi="Cambria Math"/>
                      </w:rPr>
                      <m:t>H</m:t>
                    </m:r>
                  </m:e>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b</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2.5</m:t>
                    </m:r>
                  </m:sup>
                </m:sSup>
                <m:r>
                  <m:rPr>
                    <m:sty m:val="p"/>
                  </m:rPr>
                  <w:rPr>
                    <w:rFonts w:ascii="Cambria Math" w:hAnsi="Cambria Math"/>
                  </w:rPr>
                  <m:t>)</m:t>
                </m:r>
              </m:oMath>
            </m:oMathPara>
          </w:p>
        </w:tc>
        <w:tc>
          <w:tcPr>
            <w:tcW w:w="4140" w:type="dxa"/>
            <w:vAlign w:val="center"/>
          </w:tcPr>
          <w:p w14:paraId="79DDEB5D" w14:textId="77777777" w:rsidR="0041037A" w:rsidRPr="00073887" w:rsidRDefault="0041037A" w:rsidP="00B6554A">
            <w:pPr>
              <w:pStyle w:val="tablebody"/>
              <w:rPr>
                <w:rFonts w:asciiTheme="minorHAnsi" w:hAnsiTheme="minorHAnsi" w:cstheme="minorHAnsi"/>
              </w:rPr>
            </w:pPr>
            <w:r w:rsidRPr="00073887">
              <w:rPr>
                <w:rFonts w:asciiTheme="minorHAnsi" w:hAnsiTheme="minorHAnsi" w:cstheme="minorHAnsi"/>
              </w:rPr>
              <w:t xml:space="preserve">Use when </w:t>
            </w:r>
            <w:r w:rsidRPr="00073887">
              <w:rPr>
                <w:rFonts w:asciiTheme="minorHAnsi" w:hAnsiTheme="minorHAnsi" w:cstheme="minorHAnsi"/>
                <w:i/>
                <w:iCs/>
              </w:rPr>
              <w:t>H</w:t>
            </w:r>
            <w:r w:rsidRPr="00073887">
              <w:rPr>
                <w:rFonts w:asciiTheme="minorHAnsi" w:hAnsiTheme="minorHAnsi" w:cstheme="minorHAnsi"/>
              </w:rPr>
              <w:t xml:space="preserve"> &gt; </w:t>
            </w:r>
            <w:r w:rsidRPr="00073887">
              <w:rPr>
                <w:rFonts w:asciiTheme="minorHAnsi" w:hAnsiTheme="minorHAnsi" w:cstheme="minorHAnsi"/>
                <w:i/>
                <w:iCs/>
              </w:rPr>
              <w:t>H</w:t>
            </w:r>
            <w:r w:rsidRPr="00073887">
              <w:rPr>
                <w:rFonts w:asciiTheme="minorHAnsi" w:hAnsiTheme="minorHAnsi" w:cstheme="minorHAnsi"/>
                <w:i/>
                <w:iCs/>
                <w:vertAlign w:val="subscript"/>
              </w:rPr>
              <w:t>b</w:t>
            </w:r>
            <w:r w:rsidRPr="00073887">
              <w:rPr>
                <w:rFonts w:asciiTheme="minorHAnsi" w:hAnsiTheme="minorHAnsi" w:cstheme="minorHAnsi"/>
              </w:rPr>
              <w:t>, otherwise use equation for sharp crested triangular weir</w:t>
            </w:r>
          </w:p>
        </w:tc>
      </w:tr>
      <w:tr w:rsidR="0041037A" w:rsidRPr="00B7030B" w14:paraId="62469841" w14:textId="77777777">
        <w:tc>
          <w:tcPr>
            <w:tcW w:w="1368" w:type="dxa"/>
            <w:vAlign w:val="center"/>
          </w:tcPr>
          <w:p w14:paraId="4AFED697" w14:textId="77777777" w:rsidR="0041037A" w:rsidRPr="00073887" w:rsidRDefault="0041037A" w:rsidP="00073887">
            <w:pPr>
              <w:pStyle w:val="tablebody"/>
              <w:jc w:val="left"/>
              <w:rPr>
                <w:rFonts w:asciiTheme="minorHAnsi" w:hAnsiTheme="minorHAnsi" w:cstheme="minorHAnsi"/>
              </w:rPr>
            </w:pPr>
            <w:proofErr w:type="spellStart"/>
            <w:r w:rsidRPr="00073887">
              <w:rPr>
                <w:rFonts w:asciiTheme="minorHAnsi" w:hAnsiTheme="minorHAnsi" w:cstheme="minorHAnsi"/>
              </w:rPr>
              <w:t>Cipoletti</w:t>
            </w:r>
            <w:proofErr w:type="spellEnd"/>
            <w:r w:rsidRPr="00073887">
              <w:rPr>
                <w:rFonts w:asciiTheme="minorHAnsi" w:hAnsiTheme="minorHAnsi" w:cstheme="minorHAnsi"/>
              </w:rPr>
              <w:t xml:space="preserve"> </w:t>
            </w:r>
          </w:p>
        </w:tc>
        <w:tc>
          <w:tcPr>
            <w:tcW w:w="3312" w:type="dxa"/>
            <w:vAlign w:val="center"/>
          </w:tcPr>
          <w:p w14:paraId="2D7B376C" w14:textId="77777777" w:rsidR="0041037A" w:rsidRPr="00B7030B" w:rsidRDefault="008F3173" w:rsidP="00073887">
            <w:pPr>
              <w:pStyle w:val="tablebody"/>
              <w:rPr>
                <w:rFonts w:asciiTheme="minorHAnsi"/>
              </w:rPr>
            </w:pPr>
            <m:oMathPara>
              <m:oMath>
                <m:r>
                  <w:rPr>
                    <w:rFonts w:ascii="Cambria Math" w:hAnsi="Cambria Math"/>
                  </w:rPr>
                  <m:t>Q</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D</m:t>
                    </m:r>
                  </m:sub>
                </m:sSub>
                <m:sSub>
                  <m:sSubPr>
                    <m:ctrlPr>
                      <w:rPr>
                        <w:rFonts w:ascii="Cambria Math" w:hAnsi="Cambria Math"/>
                      </w:rPr>
                    </m:ctrlPr>
                  </m:sSubPr>
                  <m:e>
                    <m:r>
                      <w:rPr>
                        <w:rFonts w:ascii="Cambria Math" w:hAnsi="Cambria Math"/>
                      </w:rPr>
                      <m:t>C</m:t>
                    </m:r>
                  </m:e>
                  <m:sub>
                    <m:r>
                      <w:rPr>
                        <w:rFonts w:ascii="Cambria Math" w:hAnsi="Cambria Math"/>
                      </w:rPr>
                      <m:t>v</m:t>
                    </m:r>
                  </m:sub>
                </m:sSub>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rad>
                  <m:radPr>
                    <m:degHide m:val="1"/>
                    <m:ctrlPr>
                      <w:rPr>
                        <w:rFonts w:ascii="Cambria Math" w:hAnsi="Cambria Math"/>
                      </w:rPr>
                    </m:ctrlPr>
                  </m:radPr>
                  <m:deg/>
                  <m:e>
                    <m:r>
                      <m:rPr>
                        <m:sty m:val="p"/>
                      </m:rPr>
                      <w:rPr>
                        <w:rFonts w:ascii="Cambria Math" w:hAnsi="Cambria Math"/>
                      </w:rPr>
                      <m:t>2</m:t>
                    </m:r>
                    <m:r>
                      <w:rPr>
                        <w:rFonts w:ascii="Cambria Math" w:hAnsi="Cambria Math"/>
                      </w:rPr>
                      <m:t>g</m:t>
                    </m:r>
                  </m:e>
                </m:rad>
                <m:r>
                  <w:rPr>
                    <w:rFonts w:ascii="Cambria Math" w:hAnsi="Cambria Math"/>
                  </w:rPr>
                  <m:t>W</m:t>
                </m:r>
                <m:sSubSup>
                  <m:sSubSupPr>
                    <m:ctrlPr>
                      <w:rPr>
                        <w:rFonts w:ascii="Cambria Math" w:hAnsi="Cambria Math"/>
                      </w:rPr>
                    </m:ctrlPr>
                  </m:sSubSupPr>
                  <m:e>
                    <m:r>
                      <w:rPr>
                        <w:rFonts w:ascii="Cambria Math" w:hAnsi="Cambria Math"/>
                      </w:rPr>
                      <m:t>H</m:t>
                    </m:r>
                  </m:e>
                  <m:sub/>
                  <m:sup>
                    <m:r>
                      <m:rPr>
                        <m:sty m:val="p"/>
                      </m:rPr>
                      <w:rPr>
                        <w:rFonts w:ascii="Cambria Math" w:hAnsi="Cambria Math"/>
                      </w:rPr>
                      <m:t>3/2</m:t>
                    </m:r>
                  </m:sup>
                </m:sSubSup>
              </m:oMath>
            </m:oMathPara>
          </w:p>
        </w:tc>
        <w:tc>
          <w:tcPr>
            <w:tcW w:w="4140" w:type="dxa"/>
            <w:vAlign w:val="center"/>
          </w:tcPr>
          <w:p w14:paraId="6B09F888" w14:textId="77777777" w:rsidR="0041037A" w:rsidRPr="00073887" w:rsidRDefault="0041037A" w:rsidP="00B6554A">
            <w:pPr>
              <w:pStyle w:val="tablebody"/>
              <w:rPr>
                <w:rFonts w:asciiTheme="minorHAnsi" w:hAnsiTheme="minorHAnsi" w:cstheme="minorHAnsi"/>
              </w:rPr>
            </w:pPr>
            <w:r w:rsidRPr="00073887">
              <w:rPr>
                <w:rFonts w:asciiTheme="minorHAnsi" w:hAnsiTheme="minorHAnsi" w:cstheme="minorHAnsi"/>
              </w:rPr>
              <w:t xml:space="preserve">A modification of the contracted, rectangular, sharp-crested weir with a trapezoidal control section and sides sloping outward with slopes of 4:1 </w:t>
            </w:r>
          </w:p>
          <w:p w14:paraId="7890727D" w14:textId="77777777" w:rsidR="0041037A" w:rsidRPr="00073887" w:rsidRDefault="0041037A" w:rsidP="00B6554A">
            <w:pPr>
              <w:pStyle w:val="tablebody"/>
              <w:rPr>
                <w:rFonts w:asciiTheme="minorHAnsi" w:hAnsiTheme="minorHAnsi" w:cstheme="minorHAnsi"/>
              </w:rPr>
            </w:pPr>
            <w:r w:rsidRPr="00073887">
              <w:rPr>
                <w:rFonts w:asciiTheme="minorHAnsi" w:hAnsiTheme="minorHAnsi" w:cstheme="minorHAnsi"/>
                <w:i/>
                <w:iCs/>
              </w:rPr>
              <w:t>W</w:t>
            </w:r>
            <w:r w:rsidRPr="00073887">
              <w:rPr>
                <w:rFonts w:asciiTheme="minorHAnsi" w:hAnsiTheme="minorHAnsi" w:cstheme="minorHAnsi"/>
              </w:rPr>
              <w:t xml:space="preserve"> = top width of weir</w:t>
            </w:r>
          </w:p>
          <w:p w14:paraId="588513A1" w14:textId="2642C7BA" w:rsidR="0041037A" w:rsidRPr="00073887" w:rsidRDefault="0041037A" w:rsidP="00B6554A">
            <w:pPr>
              <w:pStyle w:val="tablebody"/>
              <w:rPr>
                <w:rFonts w:asciiTheme="minorHAnsi" w:hAnsiTheme="minorHAnsi" w:cstheme="minorHAnsi"/>
              </w:rPr>
            </w:pPr>
            <w:r w:rsidRPr="00073887">
              <w:rPr>
                <w:rFonts w:asciiTheme="minorHAnsi" w:hAnsiTheme="minorHAnsi" w:cstheme="minorHAnsi"/>
                <w:i/>
                <w:iCs/>
              </w:rPr>
              <w:t>C</w:t>
            </w:r>
            <w:r w:rsidRPr="00073887">
              <w:rPr>
                <w:rFonts w:asciiTheme="minorHAnsi" w:hAnsiTheme="minorHAnsi" w:cstheme="minorHAnsi"/>
                <w:i/>
                <w:iCs/>
                <w:vertAlign w:val="subscript"/>
              </w:rPr>
              <w:t>D</w:t>
            </w:r>
            <w:r w:rsidR="00BD51AE">
              <w:rPr>
                <w:rFonts w:asciiTheme="minorHAnsi" w:hAnsiTheme="minorHAnsi" w:cstheme="minorHAnsi"/>
                <w:i/>
                <w:iCs/>
                <w:vertAlign w:val="subscript"/>
              </w:rPr>
              <w:t xml:space="preserve"> </w:t>
            </w:r>
            <w:r w:rsidRPr="00073887">
              <w:rPr>
                <w:rFonts w:asciiTheme="minorHAnsi" w:hAnsiTheme="minorHAnsi" w:cstheme="minorHAnsi"/>
              </w:rPr>
              <w:sym w:font="Symbol" w:char="F040"/>
            </w:r>
            <w:r w:rsidR="00BD51AE">
              <w:rPr>
                <w:rFonts w:asciiTheme="minorHAnsi" w:hAnsiTheme="minorHAnsi" w:cstheme="minorHAnsi"/>
              </w:rPr>
              <w:t xml:space="preserve"> </w:t>
            </w:r>
            <w:r w:rsidRPr="00073887">
              <w:rPr>
                <w:rFonts w:asciiTheme="minorHAnsi" w:hAnsiTheme="minorHAnsi" w:cstheme="minorHAnsi"/>
              </w:rPr>
              <w:t>0.63</w:t>
            </w:r>
          </w:p>
          <w:p w14:paraId="044EE8D3" w14:textId="77777777" w:rsidR="0041037A" w:rsidRPr="00073887" w:rsidRDefault="0041037A" w:rsidP="00073887">
            <w:pPr>
              <w:pStyle w:val="tablebody"/>
              <w:rPr>
                <w:rFonts w:asciiTheme="minorHAnsi" w:hAnsiTheme="minorHAnsi" w:cstheme="minorHAnsi"/>
              </w:rPr>
            </w:pPr>
            <w:proofErr w:type="spellStart"/>
            <w:r w:rsidRPr="00073887">
              <w:rPr>
                <w:rFonts w:asciiTheme="minorHAnsi" w:hAnsiTheme="minorHAnsi" w:cstheme="minorHAnsi"/>
                <w:i/>
                <w:iCs/>
              </w:rPr>
              <w:t>C</w:t>
            </w:r>
            <w:r w:rsidRPr="00073887">
              <w:rPr>
                <w:rFonts w:asciiTheme="minorHAnsi" w:hAnsiTheme="minorHAnsi" w:cstheme="minorHAnsi"/>
                <w:i/>
                <w:iCs/>
                <w:vertAlign w:val="subscript"/>
              </w:rPr>
              <w:t>v</w:t>
            </w:r>
            <w:proofErr w:type="spellEnd"/>
            <w:r w:rsidRPr="00073887">
              <w:rPr>
                <w:rFonts w:asciiTheme="minorHAnsi" w:hAnsiTheme="minorHAnsi" w:cstheme="minorHAnsi"/>
                <w:i/>
                <w:iCs/>
              </w:rPr>
              <w:t xml:space="preserve"> </w:t>
            </w:r>
            <w:r w:rsidRPr="00073887">
              <w:rPr>
                <w:rFonts w:asciiTheme="minorHAnsi" w:hAnsiTheme="minorHAnsi" w:cstheme="minorHAnsi"/>
              </w:rPr>
              <w:t xml:space="preserve">varies from 1 to 1.2 and is a function of </w:t>
            </w:r>
            <w:r w:rsidRPr="00073887">
              <w:rPr>
                <w:rFonts w:asciiTheme="minorHAnsi" w:hAnsiTheme="minorHAnsi" w:cstheme="minorHAnsi"/>
                <w:i/>
                <w:iCs/>
              </w:rPr>
              <w:t>C</w:t>
            </w:r>
            <w:r w:rsidRPr="00073887">
              <w:rPr>
                <w:rFonts w:asciiTheme="minorHAnsi" w:hAnsiTheme="minorHAnsi" w:cstheme="minorHAnsi"/>
                <w:i/>
                <w:iCs/>
                <w:vertAlign w:val="subscript"/>
              </w:rPr>
              <w:t>D</w:t>
            </w:r>
            <w:r w:rsidRPr="00073887">
              <w:rPr>
                <w:rFonts w:asciiTheme="minorHAnsi" w:hAnsiTheme="minorHAnsi" w:cstheme="minorHAnsi"/>
              </w:rPr>
              <w:t xml:space="preserve"> and the ratio of area upstream of the control section and at the control section</w:t>
            </w:r>
          </w:p>
        </w:tc>
      </w:tr>
      <w:tr w:rsidR="0041037A" w:rsidRPr="00B7030B" w14:paraId="3B8F6E3D" w14:textId="77777777">
        <w:tc>
          <w:tcPr>
            <w:tcW w:w="1368" w:type="dxa"/>
            <w:vAlign w:val="center"/>
          </w:tcPr>
          <w:p w14:paraId="494BD8E5" w14:textId="77777777" w:rsidR="0041037A" w:rsidRPr="00073887" w:rsidRDefault="0041037A" w:rsidP="00073887">
            <w:pPr>
              <w:pStyle w:val="tablebody"/>
              <w:jc w:val="left"/>
              <w:rPr>
                <w:rFonts w:asciiTheme="minorHAnsi" w:hAnsiTheme="minorHAnsi" w:cstheme="minorHAnsi"/>
              </w:rPr>
            </w:pPr>
            <w:r w:rsidRPr="00073887">
              <w:rPr>
                <w:rFonts w:asciiTheme="minorHAnsi" w:hAnsiTheme="minorHAnsi" w:cstheme="minorHAnsi"/>
              </w:rPr>
              <w:t xml:space="preserve">Proportional or </w:t>
            </w:r>
            <w:proofErr w:type="spellStart"/>
            <w:r w:rsidRPr="00073887">
              <w:rPr>
                <w:rFonts w:asciiTheme="minorHAnsi" w:hAnsiTheme="minorHAnsi" w:cstheme="minorHAnsi"/>
              </w:rPr>
              <w:t>sutro</w:t>
            </w:r>
            <w:proofErr w:type="spellEnd"/>
            <w:r w:rsidRPr="00073887">
              <w:rPr>
                <w:rFonts w:asciiTheme="minorHAnsi" w:hAnsiTheme="minorHAnsi" w:cstheme="minorHAnsi"/>
              </w:rPr>
              <w:t xml:space="preserve"> weir</w:t>
            </w:r>
          </w:p>
        </w:tc>
        <w:tc>
          <w:tcPr>
            <w:tcW w:w="3312" w:type="dxa"/>
            <w:vAlign w:val="center"/>
          </w:tcPr>
          <w:p w14:paraId="7DCC9684" w14:textId="77777777" w:rsidR="0041037A" w:rsidRPr="00B7030B" w:rsidRDefault="008F3173" w:rsidP="00073887">
            <w:pPr>
              <w:pStyle w:val="tablebody"/>
              <w:rPr>
                <w:rFonts w:asciiTheme="minorHAnsi"/>
              </w:rPr>
            </w:pPr>
            <m:oMathPara>
              <m:oMath>
                <m:r>
                  <w:rPr>
                    <w:rFonts w:ascii="Cambria Math" w:hAnsi="Cambria Math"/>
                  </w:rPr>
                  <m:t>Q</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D</m:t>
                    </m:r>
                  </m:sub>
                </m:sSub>
                <m:r>
                  <w:rPr>
                    <w:rFonts w:ascii="Cambria Math" w:hAnsi="Cambria Math"/>
                  </w:rPr>
                  <m:t>B</m:t>
                </m:r>
                <m:rad>
                  <m:radPr>
                    <m:degHide m:val="1"/>
                    <m:ctrlPr>
                      <w:rPr>
                        <w:rFonts w:ascii="Cambria Math" w:hAnsi="Cambria Math"/>
                      </w:rPr>
                    </m:ctrlPr>
                  </m:radPr>
                  <m:deg/>
                  <m:e>
                    <m:r>
                      <m:rPr>
                        <m:sty m:val="p"/>
                      </m:rPr>
                      <w:rPr>
                        <w:rFonts w:ascii="Cambria Math" w:hAnsi="Cambria Math"/>
                      </w:rPr>
                      <m:t>2</m:t>
                    </m:r>
                    <m:r>
                      <w:rPr>
                        <w:rFonts w:ascii="Cambria Math" w:hAnsi="Cambria Math"/>
                      </w:rPr>
                      <m:t>ga</m:t>
                    </m:r>
                  </m:e>
                </m:rad>
                <m:d>
                  <m:dPr>
                    <m:ctrlPr>
                      <w:rPr>
                        <w:rFonts w:ascii="Cambria Math" w:hAnsi="Cambria Math"/>
                      </w:rPr>
                    </m:ctrlPr>
                  </m:dPr>
                  <m:e>
                    <m:sSub>
                      <m:sSubPr>
                        <m:ctrlPr>
                          <w:rPr>
                            <w:rFonts w:ascii="Cambria Math" w:hAnsi="Cambria Math"/>
                          </w:rPr>
                        </m:ctrlPr>
                      </m:sSubPr>
                      <m:e>
                        <m:r>
                          <w:rPr>
                            <w:rFonts w:ascii="Cambria Math" w:hAnsi="Cambria Math"/>
                          </w:rPr>
                          <m:t>H</m:t>
                        </m:r>
                      </m:e>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3</m:t>
                        </m:r>
                      </m:den>
                    </m:f>
                    <m:r>
                      <w:rPr>
                        <w:rFonts w:ascii="Cambria Math" w:hAnsi="Cambria Math"/>
                      </w:rPr>
                      <m:t>a</m:t>
                    </m:r>
                  </m:e>
                </m:d>
              </m:oMath>
            </m:oMathPara>
          </w:p>
        </w:tc>
        <w:tc>
          <w:tcPr>
            <w:tcW w:w="4140" w:type="dxa"/>
            <w:vAlign w:val="center"/>
          </w:tcPr>
          <w:p w14:paraId="0AE6627E" w14:textId="77777777" w:rsidR="0041037A" w:rsidRPr="00073887" w:rsidRDefault="0041037A" w:rsidP="007552CD">
            <w:pPr>
              <w:pStyle w:val="tablebody"/>
              <w:rPr>
                <w:rFonts w:asciiTheme="minorHAnsi" w:hAnsiTheme="minorHAnsi" w:cstheme="minorHAnsi"/>
              </w:rPr>
            </w:pPr>
            <w:r w:rsidRPr="00073887">
              <w:rPr>
                <w:rFonts w:asciiTheme="minorHAnsi" w:hAnsiTheme="minorHAnsi" w:cstheme="minorHAnsi"/>
                <w:i/>
                <w:iCs/>
              </w:rPr>
              <w:t>B</w:t>
            </w:r>
            <w:r w:rsidRPr="00073887">
              <w:rPr>
                <w:rFonts w:asciiTheme="minorHAnsi" w:hAnsiTheme="minorHAnsi" w:cstheme="minorHAnsi"/>
              </w:rPr>
              <w:t xml:space="preserve"> = bottom width of weir</w:t>
            </w:r>
          </w:p>
          <w:p w14:paraId="435D38C4" w14:textId="77777777" w:rsidR="0041037A" w:rsidRPr="00073887" w:rsidRDefault="0041037A" w:rsidP="007552CD">
            <w:pPr>
              <w:pStyle w:val="tablebody"/>
              <w:rPr>
                <w:rFonts w:asciiTheme="minorHAnsi" w:hAnsiTheme="minorHAnsi" w:cstheme="minorHAnsi"/>
              </w:rPr>
            </w:pPr>
            <w:r w:rsidRPr="00073887">
              <w:rPr>
                <w:rFonts w:asciiTheme="minorHAnsi" w:hAnsiTheme="minorHAnsi" w:cstheme="minorHAnsi"/>
                <w:i/>
                <w:iCs/>
              </w:rPr>
              <w:t>a</w:t>
            </w:r>
            <w:r w:rsidRPr="00073887">
              <w:rPr>
                <w:rFonts w:asciiTheme="minorHAnsi" w:hAnsiTheme="minorHAnsi" w:cstheme="minorHAnsi"/>
              </w:rPr>
              <w:t xml:space="preserve"> = distance from weir bottom to top of t</w:t>
            </w:r>
            <w:r w:rsidR="009A7538" w:rsidRPr="00073887">
              <w:rPr>
                <w:rFonts w:asciiTheme="minorHAnsi" w:hAnsiTheme="minorHAnsi" w:cstheme="minorHAnsi"/>
              </w:rPr>
              <w:t>he rectangular weir section</w:t>
            </w:r>
            <w:r w:rsidR="009A7538" w:rsidRPr="00073887">
              <w:rPr>
                <w:rFonts w:asciiTheme="minorHAnsi" w:hAnsiTheme="minorHAnsi" w:cstheme="minorHAnsi"/>
              </w:rPr>
              <w:tab/>
            </w:r>
          </w:p>
          <w:p w14:paraId="6A578B7F" w14:textId="36415B45" w:rsidR="0041037A" w:rsidRPr="00073887" w:rsidRDefault="0041037A" w:rsidP="007552CD">
            <w:pPr>
              <w:pStyle w:val="tablebody"/>
              <w:rPr>
                <w:rFonts w:asciiTheme="minorHAnsi" w:hAnsiTheme="minorHAnsi" w:cstheme="minorHAnsi"/>
              </w:rPr>
            </w:pPr>
            <w:r w:rsidRPr="00073887">
              <w:rPr>
                <w:rFonts w:asciiTheme="minorHAnsi" w:hAnsiTheme="minorHAnsi" w:cstheme="minorHAnsi"/>
              </w:rPr>
              <w:t>C</w:t>
            </w:r>
            <w:r w:rsidRPr="00073887">
              <w:rPr>
                <w:rFonts w:asciiTheme="minorHAnsi" w:hAnsiTheme="minorHAnsi" w:cstheme="minorHAnsi"/>
                <w:vertAlign w:val="subscript"/>
              </w:rPr>
              <w:t>D</w:t>
            </w:r>
            <w:r w:rsidR="009A7538" w:rsidRPr="00073887">
              <w:rPr>
                <w:rFonts w:asciiTheme="minorHAnsi" w:hAnsiTheme="minorHAnsi" w:cstheme="minorHAnsi"/>
                <w:vertAlign w:val="subscript"/>
              </w:rPr>
              <w:t xml:space="preserve"> </w:t>
            </w:r>
            <w:r w:rsidRPr="00073887">
              <w:rPr>
                <w:rFonts w:asciiTheme="minorHAnsi" w:hAnsiTheme="minorHAnsi" w:cstheme="minorHAnsi"/>
              </w:rPr>
              <w:t>=</w:t>
            </w:r>
            <w:r w:rsidR="00545205" w:rsidRPr="00073887">
              <w:rPr>
                <w:rFonts w:asciiTheme="minorHAnsi" w:hAnsiTheme="minorHAnsi" w:cstheme="minorHAnsi"/>
              </w:rPr>
              <w:t xml:space="preserve"> </w:t>
            </w:r>
            <w:r w:rsidR="009A7538" w:rsidRPr="00073887">
              <w:rPr>
                <w:rFonts w:asciiTheme="minorHAnsi" w:hAnsiTheme="minorHAnsi" w:cstheme="minorHAnsi"/>
              </w:rPr>
              <w:t xml:space="preserve">drag </w:t>
            </w:r>
            <w:r w:rsidRPr="00073887">
              <w:rPr>
                <w:rFonts w:asciiTheme="minorHAnsi" w:hAnsiTheme="minorHAnsi" w:cstheme="minorHAnsi"/>
              </w:rPr>
              <w:t xml:space="preserve">coefficient, 0.597-0.619 for symmetrical </w:t>
            </w:r>
            <w:proofErr w:type="spellStart"/>
            <w:r w:rsidRPr="00073887">
              <w:rPr>
                <w:rFonts w:asciiTheme="minorHAnsi" w:hAnsiTheme="minorHAnsi" w:cstheme="minorHAnsi"/>
              </w:rPr>
              <w:t>Sutro</w:t>
            </w:r>
            <w:proofErr w:type="spellEnd"/>
            <w:r w:rsidRPr="00073887">
              <w:rPr>
                <w:rFonts w:asciiTheme="minorHAnsi" w:hAnsiTheme="minorHAnsi" w:cstheme="minorHAnsi"/>
              </w:rPr>
              <w:t xml:space="preserve"> weir, 0.625- 0.603 for unsymmetrical </w:t>
            </w:r>
            <w:proofErr w:type="spellStart"/>
            <w:r w:rsidRPr="00073887">
              <w:rPr>
                <w:rFonts w:asciiTheme="minorHAnsi" w:hAnsiTheme="minorHAnsi" w:cstheme="minorHAnsi"/>
              </w:rPr>
              <w:t>Sutro</w:t>
            </w:r>
            <w:proofErr w:type="spellEnd"/>
            <w:r w:rsidRPr="00073887">
              <w:rPr>
                <w:rFonts w:asciiTheme="minorHAnsi" w:hAnsiTheme="minorHAnsi" w:cstheme="minorHAnsi"/>
              </w:rPr>
              <w:t xml:space="preserve"> weir</w:t>
            </w:r>
          </w:p>
        </w:tc>
      </w:tr>
    </w:tbl>
    <w:p w14:paraId="0884F19B" w14:textId="77777777" w:rsidR="0041037A" w:rsidRPr="00B7030B" w:rsidRDefault="0041037A" w:rsidP="007A3922">
      <w:pPr>
        <w:pStyle w:val="BodyText2"/>
      </w:pPr>
    </w:p>
    <w:p w14:paraId="6F3579CF" w14:textId="3203B8D0" w:rsidR="0041037A" w:rsidRPr="00970F97" w:rsidRDefault="0041037A" w:rsidP="00073887">
      <w:pPr>
        <w:pStyle w:val="BodyText"/>
      </w:pPr>
      <w:r w:rsidRPr="00970F97">
        <w:t xml:space="preserve">Since all weirs are </w:t>
      </w:r>
      <w:r w:rsidR="00545205" w:rsidRPr="00970F97">
        <w:t xml:space="preserve">in practice </w:t>
      </w:r>
      <w:r w:rsidRPr="00970F97">
        <w:t xml:space="preserve">calibrated </w:t>
      </w:r>
      <w:r w:rsidR="00545205">
        <w:t>with</w:t>
      </w:r>
      <w:r w:rsidR="00545205" w:rsidRPr="00970F97">
        <w:t xml:space="preserve"> </w:t>
      </w:r>
      <w:r w:rsidRPr="00970F97">
        <w:t xml:space="preserve">a head discharge relationship usually determined, the flow versus head relationship is used rather than an equation from </w:t>
      </w:r>
      <w:r w:rsidR="003B7E39" w:rsidRPr="00970F97">
        <w:fldChar w:fldCharType="begin"/>
      </w:r>
      <w:r w:rsidR="003B7E39" w:rsidRPr="00970F97">
        <w:instrText xml:space="preserve"> REF _Ref457822486 \h  \* MERGEFORMAT </w:instrText>
      </w:r>
      <w:r w:rsidR="003B7E39" w:rsidRPr="00970F97">
        <w:fldChar w:fldCharType="separate"/>
      </w:r>
      <w:r w:rsidR="00A95042" w:rsidRPr="00A95042">
        <w:rPr>
          <w:rStyle w:val="Figurehyperlink"/>
          <w:szCs w:val="18"/>
        </w:rPr>
        <w:t>Table 5</w:t>
      </w:r>
      <w:r w:rsidR="003B7E39" w:rsidRPr="00970F97">
        <w:fldChar w:fldCharType="end"/>
      </w:r>
      <w:r w:rsidRPr="00970F97">
        <w:t>.  The user must then analyze the weir or spillway</w:t>
      </w:r>
      <w:r w:rsidR="00545205">
        <w:t>,</w:t>
      </w:r>
      <w:r w:rsidRPr="00970F97">
        <w:t xml:space="preserve"> and input a relationship based on the weir or spillway geometry.  The model accepts equations in the form of a power function for freely flowing conditions:</w:t>
      </w:r>
    </w:p>
    <w:p w14:paraId="718EE45F" w14:textId="728513E2" w:rsidR="0041037A" w:rsidRPr="00B7030B" w:rsidRDefault="0041037A" w:rsidP="008F3173">
      <w:pPr>
        <w:pStyle w:val="equation"/>
        <w:rPr>
          <w:rFonts w:asciiTheme="minorHAnsi" w:hAnsiTheme="minorHAnsi"/>
        </w:rPr>
      </w:pPr>
      <w:r w:rsidRPr="00B7030B">
        <w:rPr>
          <w:rFonts w:asciiTheme="minorHAnsi" w:hAnsiTheme="minorHAnsi"/>
        </w:rPr>
        <w:tab/>
      </w:r>
      <m:oMath>
        <m:r>
          <w:rPr>
            <w:rFonts w:ascii="Cambria Math" w:hAnsiTheme="minorHAnsi"/>
          </w:rPr>
          <m:t>Q=</m:t>
        </m:r>
        <m:sSub>
          <m:sSubPr>
            <m:ctrlPr>
              <w:rPr>
                <w:rFonts w:ascii="Cambria Math" w:hAnsiTheme="minorHAnsi"/>
                <w:i/>
              </w:rPr>
            </m:ctrlPr>
          </m:sSubPr>
          <m:e>
            <m:r>
              <w:rPr>
                <w:rFonts w:ascii="Cambria Math" w:hAnsiTheme="minorHAnsi"/>
              </w:rPr>
              <m:t>α</m:t>
            </m:r>
          </m:e>
          <m:sub>
            <m:r>
              <w:rPr>
                <w:rFonts w:ascii="Cambria Math" w:hAnsiTheme="minorHAnsi"/>
              </w:rPr>
              <m:t>1</m:t>
            </m:r>
          </m:sub>
        </m:sSub>
        <m:r>
          <w:rPr>
            <w:rFonts w:ascii="Cambria Math" w:hAnsiTheme="minorHAnsi"/>
          </w:rPr>
          <m:t>Δ</m:t>
        </m:r>
        <m:sSup>
          <m:sSupPr>
            <m:ctrlPr>
              <w:rPr>
                <w:rFonts w:ascii="Cambria Math" w:hAnsi="Cambria Math"/>
                <w:i/>
              </w:rPr>
            </m:ctrlPr>
          </m:sSupPr>
          <m:e>
            <m:r>
              <w:rPr>
                <w:rFonts w:ascii="Cambria Math" w:hAnsi="Cambria Math" w:cs="Cambria Math"/>
              </w:rPr>
              <m:t>h</m:t>
            </m:r>
          </m:e>
          <m:sup>
            <m:sSub>
              <m:sSubPr>
                <m:ctrlPr>
                  <w:rPr>
                    <w:rFonts w:ascii="Cambria Math" w:hAnsiTheme="minorHAnsi"/>
                    <w:i/>
                  </w:rPr>
                </m:ctrlPr>
              </m:sSubPr>
              <m:e>
                <m:r>
                  <w:rPr>
                    <w:rFonts w:ascii="Cambria Math" w:hAnsiTheme="minorHAnsi"/>
                  </w:rPr>
                  <m:t>β</m:t>
                </m:r>
              </m:e>
              <m:sub>
                <m:r>
                  <w:rPr>
                    <w:rFonts w:ascii="Cambria Math" w:hAnsiTheme="minorHAnsi"/>
                  </w:rPr>
                  <m:t>1</m:t>
                </m:r>
              </m:sub>
            </m:sSub>
          </m:sup>
        </m:sSup>
      </m:oMath>
      <w:r w:rsidRPr="00B7030B">
        <w:rPr>
          <w:rFonts w:asciiTheme="minorHAnsi" w:hAnsiTheme="minorHAnsi"/>
        </w:rPr>
        <w:tab/>
      </w:r>
      <w:r w:rsidRPr="00B7030B">
        <w:rPr>
          <w:rStyle w:val="EquationCaption"/>
          <w:rFonts w:asciiTheme="minorHAnsi" w:hAnsiTheme="minorHAnsi"/>
        </w:rPr>
        <w:t>(A-</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154</w:t>
      </w:r>
      <w:r w:rsidR="00A41B27">
        <w:rPr>
          <w:rStyle w:val="EquationCaption"/>
          <w:rFonts w:asciiTheme="minorHAnsi" w:hAnsiTheme="minorHAnsi"/>
        </w:rPr>
        <w:fldChar w:fldCharType="end"/>
      </w:r>
      <w:r w:rsidRPr="00B7030B">
        <w:rPr>
          <w:rStyle w:val="EquationCaption"/>
          <w:rFonts w:asciiTheme="minorHAnsi" w:hAnsiTheme="minorHAnsi"/>
        </w:rPr>
        <w:t>)</w:t>
      </w:r>
    </w:p>
    <w:p w14:paraId="11DBF931" w14:textId="77777777" w:rsidR="0041037A" w:rsidRPr="00970F97" w:rsidRDefault="0041037A" w:rsidP="0076230E">
      <w:pPr>
        <w:pStyle w:val="where"/>
      </w:pPr>
      <w:r w:rsidRPr="00970F97">
        <w:t>where:</w:t>
      </w:r>
    </w:p>
    <w:p w14:paraId="3EF376D6" w14:textId="77777777" w:rsidR="0041037A" w:rsidRPr="00970F97" w:rsidRDefault="0041037A" w:rsidP="00B6554A">
      <w:pPr>
        <w:pStyle w:val="variabledefinitionChar"/>
      </w:pPr>
      <w:r w:rsidRPr="00970F97">
        <w:tab/>
      </w:r>
      <w:r w:rsidRPr="00970F97">
        <w:rPr>
          <w:i/>
          <w:iCs/>
        </w:rPr>
        <w:sym w:font="Symbol" w:char="F061"/>
      </w:r>
      <w:r w:rsidRPr="00970F97">
        <w:rPr>
          <w:i/>
          <w:iCs/>
          <w:vertAlign w:val="subscript"/>
        </w:rPr>
        <w:t>1</w:t>
      </w:r>
      <w:r w:rsidRPr="00970F97">
        <w:rPr>
          <w:vertAlign w:val="subscript"/>
        </w:rPr>
        <w:tab/>
      </w:r>
      <w:r w:rsidRPr="00970F97">
        <w:t>=</w:t>
      </w:r>
      <w:r w:rsidRPr="00970F97">
        <w:tab/>
        <w:t>empirical parameter</w:t>
      </w:r>
    </w:p>
    <w:p w14:paraId="1D22C5C3" w14:textId="77777777" w:rsidR="0041037A" w:rsidRPr="00970F97" w:rsidRDefault="0041037A" w:rsidP="00B6554A">
      <w:pPr>
        <w:pStyle w:val="variabledefinitionChar"/>
      </w:pPr>
      <w:r w:rsidRPr="00970F97">
        <w:tab/>
      </w:r>
      <w:r w:rsidRPr="00970F97">
        <w:rPr>
          <w:i/>
          <w:iCs/>
        </w:rPr>
        <w:sym w:font="Symbol" w:char="F062"/>
      </w:r>
      <w:r w:rsidRPr="00970F97">
        <w:rPr>
          <w:i/>
          <w:iCs/>
          <w:vertAlign w:val="subscript"/>
        </w:rPr>
        <w:t>1</w:t>
      </w:r>
      <w:r w:rsidRPr="00970F97">
        <w:tab/>
        <w:t>=</w:t>
      </w:r>
      <w:r w:rsidRPr="00970F97">
        <w:tab/>
        <w:t>empirical parameter</w:t>
      </w:r>
    </w:p>
    <w:p w14:paraId="5A099165" w14:textId="77777777" w:rsidR="0041037A" w:rsidRPr="00970F97" w:rsidRDefault="0041037A" w:rsidP="00B6554A">
      <w:pPr>
        <w:pStyle w:val="variabledefinitionChar"/>
      </w:pPr>
      <w:r w:rsidRPr="00970F97">
        <w:tab/>
      </w:r>
      <w:r w:rsidRPr="00970F97">
        <w:sym w:font="Symbol" w:char="F044"/>
      </w:r>
      <w:r w:rsidRPr="00970F97">
        <w:t>h</w:t>
      </w:r>
      <w:r w:rsidRPr="00970F97">
        <w:tab/>
        <w:t>=</w:t>
      </w:r>
      <w:r w:rsidRPr="00970F97">
        <w:tab/>
        <w:t>Z</w:t>
      </w:r>
      <w:r w:rsidRPr="00970F97">
        <w:rPr>
          <w:vertAlign w:val="subscript"/>
        </w:rPr>
        <w:t>u</w:t>
      </w:r>
      <w:r w:rsidRPr="00970F97">
        <w:t>-</w:t>
      </w:r>
      <w:proofErr w:type="spellStart"/>
      <w:r w:rsidRPr="00970F97">
        <w:t>Z</w:t>
      </w:r>
      <w:r w:rsidRPr="00970F97">
        <w:rPr>
          <w:vertAlign w:val="subscript"/>
        </w:rPr>
        <w:t>sp</w:t>
      </w:r>
      <w:proofErr w:type="spellEnd"/>
    </w:p>
    <w:p w14:paraId="3C1BBB70" w14:textId="77777777" w:rsidR="0041037A" w:rsidRPr="00970F97" w:rsidRDefault="0041037A" w:rsidP="007552CD">
      <w:pPr>
        <w:pStyle w:val="variabledefinitionChar"/>
      </w:pPr>
      <w:r w:rsidRPr="00970F97">
        <w:tab/>
      </w:r>
      <w:r w:rsidRPr="00970F97">
        <w:rPr>
          <w:i/>
          <w:iCs/>
        </w:rPr>
        <w:t>Z</w:t>
      </w:r>
      <w:r w:rsidRPr="00970F97">
        <w:rPr>
          <w:i/>
          <w:iCs/>
          <w:vertAlign w:val="subscript"/>
        </w:rPr>
        <w:t>u</w:t>
      </w:r>
      <w:r w:rsidRPr="00970F97">
        <w:rPr>
          <w:vertAlign w:val="subscript"/>
        </w:rPr>
        <w:tab/>
      </w:r>
      <w:r w:rsidRPr="00970F97">
        <w:t>=</w:t>
      </w:r>
      <w:r w:rsidRPr="00970F97">
        <w:tab/>
        <w:t>upstream head</w:t>
      </w:r>
    </w:p>
    <w:p w14:paraId="0EF2992C" w14:textId="77777777" w:rsidR="0041037A" w:rsidRPr="00970F97" w:rsidRDefault="0041037A" w:rsidP="007552CD">
      <w:pPr>
        <w:pStyle w:val="variabledefinitionChar"/>
      </w:pPr>
      <w:r w:rsidRPr="00970F97">
        <w:tab/>
      </w:r>
      <w:proofErr w:type="spellStart"/>
      <w:r w:rsidRPr="00970F97">
        <w:rPr>
          <w:i/>
          <w:iCs/>
        </w:rPr>
        <w:t>Z</w:t>
      </w:r>
      <w:r w:rsidRPr="00970F97">
        <w:rPr>
          <w:i/>
          <w:iCs/>
          <w:vertAlign w:val="subscript"/>
        </w:rPr>
        <w:t>sp</w:t>
      </w:r>
      <w:proofErr w:type="spellEnd"/>
      <w:r w:rsidRPr="00970F97">
        <w:rPr>
          <w:vertAlign w:val="subscript"/>
        </w:rPr>
        <w:tab/>
      </w:r>
      <w:r w:rsidRPr="00970F97">
        <w:t>=</w:t>
      </w:r>
      <w:r w:rsidRPr="00970F97">
        <w:tab/>
        <w:t>spillway crest elevation</w:t>
      </w:r>
    </w:p>
    <w:p w14:paraId="0BEAEC87" w14:textId="77777777" w:rsidR="0041037A" w:rsidRPr="00970F97" w:rsidRDefault="0041037A" w:rsidP="005406E8">
      <w:pPr>
        <w:pStyle w:val="BodyText2"/>
      </w:pPr>
    </w:p>
    <w:p w14:paraId="4E80ABB8" w14:textId="77777777" w:rsidR="0041037A" w:rsidRPr="00970F97" w:rsidRDefault="0041037A" w:rsidP="00127D1D">
      <w:pPr>
        <w:pStyle w:val="BodyText"/>
        <w:spacing w:after="0"/>
      </w:pPr>
      <w:r w:rsidRPr="00970F97">
        <w:t>and for submerged conditions</w:t>
      </w:r>
    </w:p>
    <w:p w14:paraId="39487FEB" w14:textId="5CC7D497" w:rsidR="0041037A" w:rsidRPr="00B7030B" w:rsidRDefault="0041037A" w:rsidP="008F3173">
      <w:pPr>
        <w:pStyle w:val="equation"/>
        <w:keepNext/>
        <w:rPr>
          <w:rFonts w:asciiTheme="minorHAnsi" w:hAnsiTheme="minorHAnsi"/>
        </w:rPr>
      </w:pPr>
      <w:r w:rsidRPr="00B7030B">
        <w:rPr>
          <w:rFonts w:asciiTheme="minorHAnsi" w:hAnsiTheme="minorHAnsi"/>
        </w:rPr>
        <w:tab/>
      </w:r>
      <m:oMath>
        <m:r>
          <w:rPr>
            <w:rFonts w:ascii="Cambria Math" w:hAnsiTheme="minorHAnsi"/>
          </w:rPr>
          <m:t>Q=</m:t>
        </m:r>
        <m:sSub>
          <m:sSubPr>
            <m:ctrlPr>
              <w:rPr>
                <w:rFonts w:ascii="Cambria Math" w:hAnsiTheme="minorHAnsi"/>
                <w:i/>
              </w:rPr>
            </m:ctrlPr>
          </m:sSubPr>
          <m:e>
            <m:r>
              <w:rPr>
                <w:rFonts w:ascii="Cambria Math" w:hAnsiTheme="minorHAnsi"/>
              </w:rPr>
              <m:t>α</m:t>
            </m:r>
          </m:e>
          <m:sub>
            <m:r>
              <w:rPr>
                <w:rFonts w:ascii="Cambria Math" w:hAnsiTheme="minorHAnsi"/>
              </w:rPr>
              <m:t>2</m:t>
            </m:r>
          </m:sub>
        </m:sSub>
        <m:r>
          <w:rPr>
            <w:rFonts w:ascii="Cambria Math" w:hAnsiTheme="minorHAnsi"/>
          </w:rPr>
          <m:t>Δ</m:t>
        </m:r>
        <m:sSup>
          <m:sSupPr>
            <m:ctrlPr>
              <w:rPr>
                <w:rFonts w:ascii="Cambria Math" w:hAnsi="Cambria Math"/>
                <w:i/>
              </w:rPr>
            </m:ctrlPr>
          </m:sSupPr>
          <m:e>
            <m:r>
              <w:rPr>
                <w:rFonts w:ascii="Cambria Math" w:hAnsi="Cambria Math" w:cs="Cambria Math"/>
              </w:rPr>
              <m:t>h</m:t>
            </m:r>
          </m:e>
          <m:sup>
            <m:sSub>
              <m:sSubPr>
                <m:ctrlPr>
                  <w:rPr>
                    <w:rFonts w:ascii="Cambria Math" w:hAnsiTheme="minorHAnsi"/>
                    <w:i/>
                  </w:rPr>
                </m:ctrlPr>
              </m:sSubPr>
              <m:e>
                <m:r>
                  <w:rPr>
                    <w:rFonts w:ascii="Cambria Math" w:hAnsiTheme="minorHAnsi"/>
                  </w:rPr>
                  <m:t>β</m:t>
                </m:r>
              </m:e>
              <m:sub>
                <m:r>
                  <w:rPr>
                    <w:rFonts w:ascii="Cambria Math" w:hAnsiTheme="minorHAnsi"/>
                  </w:rPr>
                  <m:t>2</m:t>
                </m:r>
              </m:sub>
            </m:sSub>
          </m:sup>
        </m:sSup>
      </m:oMath>
      <w:r w:rsidRPr="00B7030B">
        <w:rPr>
          <w:rFonts w:asciiTheme="minorHAnsi" w:hAnsiTheme="minorHAnsi"/>
        </w:rPr>
        <w:tab/>
      </w:r>
      <w:r w:rsidRPr="00B7030B">
        <w:rPr>
          <w:rStyle w:val="EquationCaption"/>
          <w:rFonts w:asciiTheme="minorHAnsi" w:hAnsiTheme="minorHAnsi"/>
        </w:rPr>
        <w:t>(A-</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155</w:t>
      </w:r>
      <w:r w:rsidR="00A41B27">
        <w:rPr>
          <w:rStyle w:val="EquationCaption"/>
          <w:rFonts w:asciiTheme="minorHAnsi" w:hAnsiTheme="minorHAnsi"/>
        </w:rPr>
        <w:fldChar w:fldCharType="end"/>
      </w:r>
      <w:r w:rsidRPr="00B7030B">
        <w:rPr>
          <w:rStyle w:val="EquationCaption"/>
          <w:rFonts w:asciiTheme="minorHAnsi" w:hAnsiTheme="minorHAnsi"/>
        </w:rPr>
        <w:t>)</w:t>
      </w:r>
    </w:p>
    <w:p w14:paraId="2D603E8D" w14:textId="77777777" w:rsidR="0041037A" w:rsidRPr="00970F97" w:rsidRDefault="0041037A" w:rsidP="00127D1D">
      <w:pPr>
        <w:pStyle w:val="where"/>
      </w:pPr>
      <w:r w:rsidRPr="00970F97">
        <w:t>where:</w:t>
      </w:r>
    </w:p>
    <w:p w14:paraId="604C7B71" w14:textId="77777777" w:rsidR="0041037A" w:rsidRPr="00970F97" w:rsidRDefault="0041037A" w:rsidP="007A3922">
      <w:pPr>
        <w:pStyle w:val="variabledefinitionChar"/>
      </w:pPr>
      <w:r w:rsidRPr="00970F97">
        <w:tab/>
      </w:r>
      <w:r w:rsidRPr="00970F97">
        <w:rPr>
          <w:i/>
          <w:iCs/>
        </w:rPr>
        <w:sym w:font="Symbol" w:char="F061"/>
      </w:r>
      <w:r w:rsidRPr="00970F97">
        <w:rPr>
          <w:i/>
          <w:iCs/>
          <w:vertAlign w:val="subscript"/>
        </w:rPr>
        <w:t>2</w:t>
      </w:r>
      <w:r w:rsidRPr="00970F97">
        <w:rPr>
          <w:vertAlign w:val="subscript"/>
        </w:rPr>
        <w:tab/>
      </w:r>
      <w:r w:rsidRPr="00970F97">
        <w:t>=</w:t>
      </w:r>
      <w:r w:rsidRPr="00970F97">
        <w:tab/>
        <w:t>empirical parameter</w:t>
      </w:r>
    </w:p>
    <w:p w14:paraId="71287E2E" w14:textId="77777777" w:rsidR="0041037A" w:rsidRPr="00970F97" w:rsidRDefault="0041037A" w:rsidP="007A3922">
      <w:pPr>
        <w:pStyle w:val="variabledefinitionChar"/>
      </w:pPr>
      <w:r w:rsidRPr="00970F97">
        <w:tab/>
      </w:r>
      <w:r w:rsidRPr="00970F97">
        <w:rPr>
          <w:i/>
          <w:iCs/>
        </w:rPr>
        <w:sym w:font="Symbol" w:char="F062"/>
      </w:r>
      <w:r w:rsidRPr="00970F97">
        <w:rPr>
          <w:i/>
          <w:iCs/>
          <w:vertAlign w:val="subscript"/>
        </w:rPr>
        <w:t>2</w:t>
      </w:r>
      <w:r w:rsidRPr="00970F97">
        <w:tab/>
        <w:t>=</w:t>
      </w:r>
      <w:r w:rsidRPr="00970F97">
        <w:tab/>
        <w:t>empirical parameter</w:t>
      </w:r>
    </w:p>
    <w:p w14:paraId="397DACA3" w14:textId="77777777" w:rsidR="0041037A" w:rsidRPr="00970F97" w:rsidRDefault="0041037A" w:rsidP="007A3922">
      <w:pPr>
        <w:pStyle w:val="variabledefinitionChar"/>
      </w:pPr>
      <w:r w:rsidRPr="00970F97">
        <w:lastRenderedPageBreak/>
        <w:tab/>
      </w:r>
      <w:r w:rsidRPr="00970F97">
        <w:sym w:font="Symbol" w:char="F044"/>
      </w:r>
      <w:r w:rsidRPr="00970F97">
        <w:t>h</w:t>
      </w:r>
      <w:r w:rsidRPr="00970F97">
        <w:tab/>
        <w:t>=</w:t>
      </w:r>
      <w:r w:rsidRPr="00970F97">
        <w:tab/>
        <w:t>Z</w:t>
      </w:r>
      <w:r w:rsidRPr="00970F97">
        <w:rPr>
          <w:vertAlign w:val="subscript"/>
        </w:rPr>
        <w:t>u</w:t>
      </w:r>
      <w:r w:rsidRPr="00970F97">
        <w:t>-</w:t>
      </w:r>
      <w:proofErr w:type="spellStart"/>
      <w:r w:rsidRPr="00970F97">
        <w:t>Z</w:t>
      </w:r>
      <w:r w:rsidRPr="00970F97">
        <w:rPr>
          <w:vertAlign w:val="subscript"/>
        </w:rPr>
        <w:t>d</w:t>
      </w:r>
      <w:proofErr w:type="spellEnd"/>
    </w:p>
    <w:p w14:paraId="2554C1DB" w14:textId="77777777" w:rsidR="0041037A" w:rsidRPr="00970F97" w:rsidRDefault="0041037A" w:rsidP="00B6554A">
      <w:pPr>
        <w:pStyle w:val="variabledefinitionChar"/>
      </w:pPr>
      <w:r w:rsidRPr="00970F97">
        <w:tab/>
      </w:r>
      <w:r w:rsidRPr="00970F97">
        <w:rPr>
          <w:i/>
          <w:iCs/>
        </w:rPr>
        <w:t>Z</w:t>
      </w:r>
      <w:r w:rsidRPr="00970F97">
        <w:rPr>
          <w:i/>
          <w:iCs/>
          <w:vertAlign w:val="subscript"/>
        </w:rPr>
        <w:t>u</w:t>
      </w:r>
      <w:r w:rsidRPr="00970F97">
        <w:rPr>
          <w:vertAlign w:val="subscript"/>
        </w:rPr>
        <w:tab/>
      </w:r>
      <w:r w:rsidRPr="00970F97">
        <w:t>=</w:t>
      </w:r>
      <w:r w:rsidRPr="00970F97">
        <w:tab/>
        <w:t>upstream head</w:t>
      </w:r>
    </w:p>
    <w:p w14:paraId="226E6A9E" w14:textId="31C69898" w:rsidR="0041037A" w:rsidRPr="00970F97" w:rsidRDefault="0041037A" w:rsidP="00073887">
      <w:pPr>
        <w:pStyle w:val="variabledefinitionChar"/>
        <w:ind w:left="0" w:firstLine="0"/>
      </w:pPr>
      <w:r w:rsidRPr="00970F97">
        <w:tab/>
      </w:r>
      <w:proofErr w:type="spellStart"/>
      <w:r w:rsidRPr="00970F97">
        <w:rPr>
          <w:i/>
          <w:iCs/>
        </w:rPr>
        <w:t>Z</w:t>
      </w:r>
      <w:r w:rsidRPr="00970F97">
        <w:rPr>
          <w:i/>
          <w:iCs/>
          <w:vertAlign w:val="subscript"/>
        </w:rPr>
        <w:t>d</w:t>
      </w:r>
      <w:proofErr w:type="spellEnd"/>
      <w:r w:rsidRPr="00970F97">
        <w:rPr>
          <w:vertAlign w:val="subscript"/>
        </w:rPr>
        <w:tab/>
      </w:r>
      <w:r w:rsidRPr="00970F97">
        <w:t>=</w:t>
      </w:r>
      <w:r w:rsidRPr="00970F97">
        <w:tab/>
        <w:t>downstream head</w:t>
      </w:r>
    </w:p>
    <w:p w14:paraId="00FCF7A2" w14:textId="362A3B30" w:rsidR="0041037A" w:rsidRPr="00970F97" w:rsidRDefault="0041037A" w:rsidP="00073887">
      <w:pPr>
        <w:pStyle w:val="BodyText"/>
        <w:spacing w:before="120"/>
      </w:pPr>
      <w:r w:rsidRPr="00970F97">
        <w:t xml:space="preserve">Submerged conditions are defined when tailwater depth over the upstream energy head (static head and velocity head) is greater than 0.67 (HEC, 1997b).   </w:t>
      </w:r>
      <w:r w:rsidR="008F048F">
        <w:t>Al</w:t>
      </w:r>
      <w:r w:rsidRPr="00970F97">
        <w:t xml:space="preserve">though negative flow rates are possible using the second equation whenever </w:t>
      </w:r>
      <w:proofErr w:type="spellStart"/>
      <w:r w:rsidRPr="00970F97">
        <w:rPr>
          <w:i/>
          <w:iCs/>
        </w:rPr>
        <w:t>Z</w:t>
      </w:r>
      <w:r w:rsidRPr="00970F97">
        <w:rPr>
          <w:rStyle w:val="Subscript"/>
          <w:rFonts w:asciiTheme="minorHAnsi" w:hAnsiTheme="minorHAnsi"/>
          <w:i/>
          <w:iCs/>
          <w:sz w:val="20"/>
        </w:rPr>
        <w:t>d</w:t>
      </w:r>
      <w:proofErr w:type="spellEnd"/>
      <w:r w:rsidRPr="00970F97">
        <w:rPr>
          <w:i/>
          <w:iCs/>
        </w:rPr>
        <w:t xml:space="preserve"> &gt; Z</w:t>
      </w:r>
      <w:r w:rsidRPr="00970F97">
        <w:rPr>
          <w:rStyle w:val="Subscript"/>
          <w:rFonts w:asciiTheme="minorHAnsi" w:hAnsiTheme="minorHAnsi"/>
          <w:i/>
          <w:iCs/>
          <w:sz w:val="20"/>
        </w:rPr>
        <w:t>u</w:t>
      </w:r>
      <w:r w:rsidRPr="00970F97">
        <w:t xml:space="preserve">, these results should be used with caution since rarely are rating curves done for reverse flow over a spillway.  The user </w:t>
      </w:r>
      <w:r w:rsidR="008F048F">
        <w:t>must</w:t>
      </w:r>
      <w:r w:rsidRPr="00970F97">
        <w:t xml:space="preserve"> ensure a smooth transition between submerged flow conditions and free flowing conditions </w:t>
      </w:r>
      <w:r w:rsidR="008F048F">
        <w:t>through</w:t>
      </w:r>
      <w:r w:rsidR="008F048F" w:rsidRPr="00970F97">
        <w:t xml:space="preserve"> </w:t>
      </w:r>
      <w:r w:rsidRPr="00970F97">
        <w:t>proper choice of model coefficients.  The following discussion shows how to generate a smooth flow transition from free flowing to submerged flow conditions (</w:t>
      </w:r>
      <w:r w:rsidR="003B7E39" w:rsidRPr="00970F97">
        <w:fldChar w:fldCharType="begin"/>
      </w:r>
      <w:r w:rsidR="003B7E39" w:rsidRPr="00970F97">
        <w:instrText xml:space="preserve"> REF _Ref532635581 \h  \* MERGEFORMAT </w:instrText>
      </w:r>
      <w:r w:rsidR="003B7E39" w:rsidRPr="00970F97">
        <w:fldChar w:fldCharType="separate"/>
      </w:r>
      <w:r w:rsidR="00A95042" w:rsidRPr="00A95042">
        <w:rPr>
          <w:rStyle w:val="Figurehyperlink"/>
        </w:rPr>
        <w:t>Figure 39</w:t>
      </w:r>
      <w:r w:rsidR="003B7E39" w:rsidRPr="00970F97">
        <w:fldChar w:fldCharType="end"/>
      </w:r>
      <w:r w:rsidRPr="00970F97">
        <w:t>).</w:t>
      </w:r>
    </w:p>
    <w:p w14:paraId="03B4B93A" w14:textId="77777777" w:rsidR="0041037A" w:rsidRPr="00B7030B" w:rsidRDefault="0041037A" w:rsidP="007552CD">
      <w:pPr>
        <w:pStyle w:val="Graph"/>
      </w:pPr>
      <w:r w:rsidRPr="00B7030B">
        <w:t>.</w:t>
      </w:r>
      <w:r w:rsidR="00AE1A19" w:rsidRPr="00B7030B">
        <w:rPr>
          <w:noProof/>
        </w:rPr>
        <w:drawing>
          <wp:inline distT="0" distB="0" distL="0" distR="0" wp14:anchorId="5C3E4121" wp14:editId="025BDC16">
            <wp:extent cx="4558352" cy="3044332"/>
            <wp:effectExtent l="12700" t="12700" r="13970" b="1651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143" cstate="print"/>
                    <a:srcRect/>
                    <a:stretch>
                      <a:fillRect/>
                    </a:stretch>
                  </pic:blipFill>
                  <pic:spPr bwMode="auto">
                    <a:xfrm>
                      <a:off x="0" y="0"/>
                      <a:ext cx="4575835" cy="3056008"/>
                    </a:xfrm>
                    <a:prstGeom prst="rect">
                      <a:avLst/>
                    </a:prstGeom>
                    <a:noFill/>
                    <a:ln w="3175">
                      <a:solidFill>
                        <a:schemeClr val="tx1"/>
                      </a:solidFill>
                      <a:miter lim="800000"/>
                      <a:headEnd/>
                      <a:tailEnd/>
                    </a:ln>
                  </pic:spPr>
                </pic:pic>
              </a:graphicData>
            </a:graphic>
          </wp:inline>
        </w:drawing>
      </w:r>
    </w:p>
    <w:p w14:paraId="43C603E5" w14:textId="18BD6031" w:rsidR="008F048F" w:rsidRDefault="0041037A" w:rsidP="00073887">
      <w:pPr>
        <w:pStyle w:val="Figurecaption"/>
      </w:pPr>
      <w:bookmarkStart w:id="338" w:name="_Ref532635581"/>
      <w:bookmarkStart w:id="339" w:name="_Toc462126443"/>
      <w:bookmarkStart w:id="340" w:name="_Toc491053309"/>
      <w:bookmarkStart w:id="341" w:name="_Toc523896634"/>
      <w:bookmarkStart w:id="342" w:name="_Toc48573751"/>
      <w:r w:rsidRPr="0054119F">
        <w:t>Figure</w:t>
      </w:r>
      <w:r w:rsidR="00970F97" w:rsidRPr="0054119F">
        <w:t xml:space="preserve"> </w:t>
      </w:r>
      <w:r w:rsidR="00000000">
        <w:fldChar w:fldCharType="begin"/>
      </w:r>
      <w:r w:rsidR="00000000">
        <w:instrText xml:space="preserve"> SEQ Figure \* ARABIC </w:instrText>
      </w:r>
      <w:r w:rsidR="00000000">
        <w:fldChar w:fldCharType="separate"/>
      </w:r>
      <w:r w:rsidR="00A95042">
        <w:rPr>
          <w:noProof/>
        </w:rPr>
        <w:t>39</w:t>
      </w:r>
      <w:r w:rsidR="00000000">
        <w:rPr>
          <w:noProof/>
        </w:rPr>
        <w:fldChar w:fldCharType="end"/>
      </w:r>
      <w:bookmarkEnd w:id="338"/>
      <w:r w:rsidRPr="0054119F">
        <w:t>.  Flow rate over a spillway or weir for submerged and free flowing conditions.</w:t>
      </w:r>
      <w:bookmarkEnd w:id="339"/>
      <w:bookmarkEnd w:id="340"/>
      <w:bookmarkEnd w:id="341"/>
      <w:bookmarkEnd w:id="342"/>
    </w:p>
    <w:p w14:paraId="4EF7B959" w14:textId="341FE91B" w:rsidR="008F048F" w:rsidRPr="0054119F" w:rsidRDefault="0041037A" w:rsidP="007552CD">
      <w:pPr>
        <w:pStyle w:val="BodyText"/>
      </w:pPr>
      <w:r w:rsidRPr="0054119F">
        <w:t>Consider the following weir flow condition</w:t>
      </w:r>
      <w:r w:rsidR="008F048F">
        <w:t>, shown</w:t>
      </w:r>
      <w:r w:rsidRPr="0054119F">
        <w:t xml:space="preserve"> in </w:t>
      </w:r>
      <w:r w:rsidR="003B7E39" w:rsidRPr="0054119F">
        <w:fldChar w:fldCharType="begin"/>
      </w:r>
      <w:r w:rsidR="003B7E39" w:rsidRPr="0054119F">
        <w:instrText xml:space="preserve"> REF _Ref42064691 \h  \* MERGEFORMAT </w:instrText>
      </w:r>
      <w:r w:rsidR="003B7E39" w:rsidRPr="0054119F">
        <w:fldChar w:fldCharType="separate"/>
      </w:r>
      <w:r w:rsidR="00A95042" w:rsidRPr="00A95042">
        <w:rPr>
          <w:rStyle w:val="Figurehyperlink"/>
          <w:szCs w:val="18"/>
        </w:rPr>
        <w:t>Figure 40</w:t>
      </w:r>
      <w:r w:rsidR="003B7E39" w:rsidRPr="0054119F">
        <w:fldChar w:fldCharType="end"/>
      </w:r>
      <w:r w:rsidR="008F048F">
        <w:t>.</w:t>
      </w:r>
    </w:p>
    <w:p w14:paraId="27D3BEF7" w14:textId="215F70C5" w:rsidR="0041037A" w:rsidRPr="00B7030B" w:rsidRDefault="0041037A" w:rsidP="007552CD"/>
    <w:p w14:paraId="0151E12D" w14:textId="77777777" w:rsidR="0041037A" w:rsidRPr="00B7030B" w:rsidRDefault="00B862EB" w:rsidP="00073887">
      <w:pPr>
        <w:jc w:val="center"/>
      </w:pPr>
      <w:r w:rsidRPr="00B7030B">
        <w:rPr>
          <w:noProof/>
        </w:rPr>
        <mc:AlternateContent>
          <mc:Choice Requires="wps">
            <w:drawing>
              <wp:anchor distT="0" distB="0" distL="114300" distR="114300" simplePos="0" relativeHeight="251658752" behindDoc="0" locked="0" layoutInCell="1" allowOverlap="1" wp14:anchorId="75FCA62F" wp14:editId="2E78FB5C">
                <wp:simplePos x="0" y="0"/>
                <wp:positionH relativeFrom="column">
                  <wp:posOffset>1371600</wp:posOffset>
                </wp:positionH>
                <wp:positionV relativeFrom="paragraph">
                  <wp:posOffset>123190</wp:posOffset>
                </wp:positionV>
                <wp:extent cx="7620" cy="1325880"/>
                <wp:effectExtent l="0" t="0" r="17780" b="20320"/>
                <wp:wrapNone/>
                <wp:docPr id="209" name="Lin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20" cy="1325880"/>
                        </a:xfrm>
                        <a:prstGeom prst="line">
                          <a:avLst/>
                        </a:prstGeom>
                        <a:noFill/>
                        <a:ln w="3175">
                          <a:solidFill>
                            <a:schemeClr val="tx1"/>
                          </a:solidFill>
                          <a:miter lim="800000"/>
                          <a:headEnd/>
                          <a:tailEnd/>
                        </a:ln>
                      </wps:spPr>
                      <wps:bodyPr/>
                    </wps:wsp>
                  </a:graphicData>
                </a:graphic>
                <wp14:sizeRelH relativeFrom="page">
                  <wp14:pctWidth>0</wp14:pctWidth>
                </wp14:sizeRelH>
                <wp14:sizeRelV relativeFrom="page">
                  <wp14:pctHeight>0</wp14:pctHeight>
                </wp14:sizeRelV>
              </wp:anchor>
            </w:drawing>
          </mc:Choice>
          <mc:Fallback>
            <w:pict>
              <v:line w14:anchorId="5ECE58FC" id="Line 57"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8pt,9.7pt" to="108.6pt,11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" strokecolor="black [3213]" strokeweight=".25pt">
                <v:stroke joinstyle="miter"/>
              </v:line>
            </w:pict>
          </mc:Fallback>
        </mc:AlternateContent>
      </w:r>
      <w:r w:rsidRPr="00B7030B">
        <w:rPr>
          <w:noProof/>
        </w:rPr>
        <mc:AlternateContent>
          <mc:Choice Requires="wps">
            <w:drawing>
              <wp:anchor distT="0" distB="0" distL="114300" distR="114300" simplePos="0" relativeHeight="251663872" behindDoc="0" locked="0" layoutInCell="1" allowOverlap="1" wp14:anchorId="702FBC0D" wp14:editId="724E4451">
                <wp:simplePos x="0" y="0"/>
                <wp:positionH relativeFrom="column">
                  <wp:posOffset>807720</wp:posOffset>
                </wp:positionH>
                <wp:positionV relativeFrom="paragraph">
                  <wp:posOffset>146685</wp:posOffset>
                </wp:positionV>
                <wp:extent cx="457200" cy="342900"/>
                <wp:effectExtent l="0" t="3810" r="1905" b="0"/>
                <wp:wrapNone/>
                <wp:docPr id="208"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0EE27F" w14:textId="77777777" w:rsidR="007728CB" w:rsidRDefault="007728CB" w:rsidP="007A3922">
                            <w:r>
                              <w:t>H</w:t>
                            </w:r>
                            <w:r>
                              <w:rPr>
                                <w:vertAlign w:val="subscript"/>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02FBC0D" id="_x0000_t202" coordsize="21600,21600" o:spt="202" path="m,l,21600r21600,l21600,xe">
                <v:stroke joinstyle="miter"/>
                <v:path gradientshapeok="t" o:connecttype="rect"/>
              </v:shapetype>
              <v:shape id="Text Box 62" o:spid="_x0000_s1026" type="#_x0000_t202" style="position:absolute;left:0;text-align:left;margin-left:63.6pt;margin-top:11.55pt;width:36pt;height:27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" stroked="f">
                <v:textbox>
                  <w:txbxContent>
                    <w:p w14:paraId="5B0EE27F" w14:textId="77777777" w:rsidR="007728CB" w:rsidRDefault="007728CB" w:rsidP="007A3922">
                      <w:r>
                        <w:t>H</w:t>
                      </w:r>
                      <w:r>
                        <w:rPr>
                          <w:vertAlign w:val="subscript"/>
                        </w:rPr>
                        <w:t>1</w:t>
                      </w:r>
                    </w:p>
                  </w:txbxContent>
                </v:textbox>
              </v:shape>
            </w:pict>
          </mc:Fallback>
        </mc:AlternateContent>
      </w:r>
      <w:r w:rsidRPr="00B7030B">
        <w:rPr>
          <w:noProof/>
        </w:rPr>
        <mc:AlternateContent>
          <mc:Choice Requires="wps">
            <w:drawing>
              <wp:anchor distT="0" distB="0" distL="114300" distR="114300" simplePos="0" relativeHeight="251656704" behindDoc="0" locked="0" layoutInCell="1" allowOverlap="1" wp14:anchorId="3F9FD289" wp14:editId="715C9607">
                <wp:simplePos x="0" y="0"/>
                <wp:positionH relativeFrom="column">
                  <wp:posOffset>228600</wp:posOffset>
                </wp:positionH>
                <wp:positionV relativeFrom="paragraph">
                  <wp:posOffset>8890</wp:posOffset>
                </wp:positionV>
                <wp:extent cx="1828800" cy="114300"/>
                <wp:effectExtent l="9525" t="8890" r="9525" b="10160"/>
                <wp:wrapNone/>
                <wp:docPr id="207" name="Lin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114300"/>
                        </a:xfrm>
                        <a:prstGeom prst="line">
                          <a:avLst/>
                        </a:prstGeom>
                        <a:noFill/>
                        <a:ln w="12700">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F0EF82" id="Line 55"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pt,.7pt" to="162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" strokeweight="1pt">
                <v:stroke dashstyle="dash"/>
              </v:line>
            </w:pict>
          </mc:Fallback>
        </mc:AlternateContent>
      </w:r>
    </w:p>
    <w:p w14:paraId="3D382DDA" w14:textId="77777777" w:rsidR="0041037A" w:rsidRPr="00B7030B" w:rsidRDefault="00A06316" w:rsidP="007552CD">
      <w:r w:rsidRPr="00B7030B">
        <w:rPr>
          <w:noProof/>
        </w:rPr>
        <mc:AlternateContent>
          <mc:Choice Requires="wps">
            <w:drawing>
              <wp:anchor distT="0" distB="0" distL="114300" distR="114300" simplePos="0" relativeHeight="251659776" behindDoc="0" locked="0" layoutInCell="1" allowOverlap="1" wp14:anchorId="07F47698" wp14:editId="487655FF">
                <wp:simplePos x="0" y="0"/>
                <wp:positionH relativeFrom="column">
                  <wp:posOffset>3188335</wp:posOffset>
                </wp:positionH>
                <wp:positionV relativeFrom="paragraph">
                  <wp:posOffset>55245</wp:posOffset>
                </wp:positionV>
                <wp:extent cx="7620" cy="1229995"/>
                <wp:effectExtent l="76200" t="38100" r="68580" b="65405"/>
                <wp:wrapNone/>
                <wp:docPr id="205" name="Lin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20" cy="1229995"/>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6B827A" id="Line 58" o:spid="_x0000_s1026"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1.05pt,4.35pt" to="251.65pt,10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">
                <v:stroke startarrow="block" endarrow="block"/>
              </v:line>
            </w:pict>
          </mc:Fallback>
        </mc:AlternateContent>
      </w:r>
      <w:r w:rsidR="00B862EB" w:rsidRPr="00B7030B">
        <w:rPr>
          <w:noProof/>
        </w:rPr>
        <mc:AlternateContent>
          <mc:Choice Requires="wps">
            <w:drawing>
              <wp:anchor distT="0" distB="0" distL="114300" distR="114300" simplePos="0" relativeHeight="251661824" behindDoc="0" locked="0" layoutInCell="1" allowOverlap="1" wp14:anchorId="7ECDFAFD" wp14:editId="3F22B691">
                <wp:simplePos x="0" y="0"/>
                <wp:positionH relativeFrom="column">
                  <wp:posOffset>3261360</wp:posOffset>
                </wp:positionH>
                <wp:positionV relativeFrom="paragraph">
                  <wp:posOffset>78105</wp:posOffset>
                </wp:positionV>
                <wp:extent cx="457200" cy="266700"/>
                <wp:effectExtent l="3810" t="1905" r="0" b="0"/>
                <wp:wrapNone/>
                <wp:docPr id="206"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B0F937C" w14:textId="77777777" w:rsidR="007728CB" w:rsidRDefault="007728CB" w:rsidP="007A3922">
                            <w:r>
                              <w:t>H</w:t>
                            </w:r>
                            <w:r>
                              <w:rPr>
                                <w:vertAlign w:val="subscript"/>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CDFAFD" id="Text Box 60" o:spid="_x0000_s1027" type="#_x0000_t202" style="position:absolute;left:0;text-align:left;margin-left:256.8pt;margin-top:6.15pt;width:36pt;height:21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" stroked="f">
                <v:textbox>
                  <w:txbxContent>
                    <w:p w14:paraId="4B0F937C" w14:textId="77777777" w:rsidR="007728CB" w:rsidRDefault="007728CB" w:rsidP="007A3922">
                      <w:r>
                        <w:t>H</w:t>
                      </w:r>
                      <w:r>
                        <w:rPr>
                          <w:vertAlign w:val="subscript"/>
                        </w:rPr>
                        <w:t>2</w:t>
                      </w:r>
                    </w:p>
                  </w:txbxContent>
                </v:textbox>
              </v:shape>
            </w:pict>
          </mc:Fallback>
        </mc:AlternateContent>
      </w:r>
      <w:r w:rsidR="00B862EB" w:rsidRPr="00B7030B">
        <w:rPr>
          <w:noProof/>
        </w:rPr>
        <mc:AlternateContent>
          <mc:Choice Requires="wps">
            <w:drawing>
              <wp:anchor distT="0" distB="0" distL="114300" distR="114300" simplePos="0" relativeHeight="251672064" behindDoc="0" locked="0" layoutInCell="1" allowOverlap="1" wp14:anchorId="31C2BFDA" wp14:editId="1746EC9C">
                <wp:simplePos x="0" y="0"/>
                <wp:positionH relativeFrom="column">
                  <wp:posOffset>2247900</wp:posOffset>
                </wp:positionH>
                <wp:positionV relativeFrom="paragraph">
                  <wp:posOffset>55245</wp:posOffset>
                </wp:positionV>
                <wp:extent cx="2057400" cy="0"/>
                <wp:effectExtent l="9525" t="17145" r="9525" b="11430"/>
                <wp:wrapNone/>
                <wp:docPr id="204" name="Line 7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57400" cy="0"/>
                        </a:xfrm>
                        <a:prstGeom prst="line">
                          <a:avLst/>
                        </a:prstGeom>
                        <a:noFill/>
                        <a:ln w="15875">
                          <a:solidFill>
                            <a:srgbClr val="C0C0C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CD1F67" id="Line 724" o:spid="_x0000_s1026" style="position:absolute;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7pt,4.35pt" to="339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" strokecolor="silver" strokeweight="1.25pt">
                <v:stroke dashstyle="dash"/>
              </v:line>
            </w:pict>
          </mc:Fallback>
        </mc:AlternateContent>
      </w:r>
    </w:p>
    <w:p w14:paraId="2F43C802" w14:textId="77777777" w:rsidR="0041037A" w:rsidRPr="00B7030B" w:rsidRDefault="00B862EB" w:rsidP="007552CD">
      <w:r w:rsidRPr="00B7030B">
        <w:rPr>
          <w:noProof/>
        </w:rPr>
        <mc:AlternateContent>
          <mc:Choice Requires="wps">
            <w:drawing>
              <wp:anchor distT="0" distB="0" distL="114300" distR="114300" simplePos="0" relativeHeight="251662848" behindDoc="0" locked="0" layoutInCell="1" allowOverlap="1" wp14:anchorId="16EFCB0E" wp14:editId="084D9C46">
                <wp:simplePos x="0" y="0"/>
                <wp:positionH relativeFrom="column">
                  <wp:posOffset>2286000</wp:posOffset>
                </wp:positionH>
                <wp:positionV relativeFrom="paragraph">
                  <wp:posOffset>458470</wp:posOffset>
                </wp:positionV>
                <wp:extent cx="571500" cy="342900"/>
                <wp:effectExtent l="0" t="1270" r="0" b="0"/>
                <wp:wrapNone/>
                <wp:docPr id="203"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B82DC5" w14:textId="77777777" w:rsidR="007728CB" w:rsidRDefault="007728CB" w:rsidP="007A3922">
                            <w:r>
                              <w:t>H</w:t>
                            </w:r>
                            <w:r>
                              <w:rPr>
                                <w:vertAlign w:val="subscript"/>
                              </w:rPr>
                              <w:t>weir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EFCB0E" id="Text Box 61" o:spid="_x0000_s1028" type="#_x0000_t202" style="position:absolute;left:0;text-align:left;margin-left:180pt;margin-top:36.1pt;width:45pt;height:2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" stroked="f">
                <v:textbox>
                  <w:txbxContent>
                    <w:p w14:paraId="39B82DC5" w14:textId="77777777" w:rsidR="007728CB" w:rsidRDefault="007728CB" w:rsidP="007A3922">
                      <w:r>
                        <w:t>H</w:t>
                      </w:r>
                      <w:r>
                        <w:rPr>
                          <w:vertAlign w:val="subscript"/>
                        </w:rPr>
                        <w:t>weir</w:t>
                      </w:r>
                    </w:p>
                  </w:txbxContent>
                </v:textbox>
              </v:shape>
            </w:pict>
          </mc:Fallback>
        </mc:AlternateContent>
      </w:r>
      <w:r w:rsidRPr="00B7030B">
        <w:rPr>
          <w:noProof/>
        </w:rPr>
        <mc:AlternateContent>
          <mc:Choice Requires="wps">
            <w:drawing>
              <wp:anchor distT="0" distB="0" distL="114300" distR="114300" simplePos="0" relativeHeight="251654656" behindDoc="0" locked="0" layoutInCell="1" allowOverlap="1" wp14:anchorId="2470E826" wp14:editId="1A86AE8F">
                <wp:simplePos x="0" y="0"/>
                <wp:positionH relativeFrom="column">
                  <wp:posOffset>228600</wp:posOffset>
                </wp:positionH>
                <wp:positionV relativeFrom="paragraph">
                  <wp:posOffset>1144270</wp:posOffset>
                </wp:positionV>
                <wp:extent cx="4343400" cy="0"/>
                <wp:effectExtent l="9525" t="10795" r="9525" b="8255"/>
                <wp:wrapNone/>
                <wp:docPr id="202" name="Lin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43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8D0AC8" id="Line 53" o:spid="_x0000_s1026" style="position:absolute;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pt,90.1pt" to="5in,9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"/>
            </w:pict>
          </mc:Fallback>
        </mc:AlternateContent>
      </w:r>
    </w:p>
    <w:p w14:paraId="565CC26D" w14:textId="77777777" w:rsidR="0041037A" w:rsidRPr="00B7030B" w:rsidRDefault="00B862EB" w:rsidP="0076230E">
      <w:pPr>
        <w:jc w:val="center"/>
      </w:pPr>
      <w:r w:rsidRPr="00B7030B">
        <w:rPr>
          <w:noProof/>
        </w:rPr>
        <mc:AlternateContent>
          <mc:Choice Requires="wps">
            <w:drawing>
              <wp:anchor distT="0" distB="0" distL="114300" distR="114300" simplePos="0" relativeHeight="251655680" behindDoc="0" locked="0" layoutInCell="1" allowOverlap="1" wp14:anchorId="3BE352A1" wp14:editId="1AE5CA8D">
                <wp:simplePos x="0" y="0"/>
                <wp:positionH relativeFrom="column">
                  <wp:posOffset>1943100</wp:posOffset>
                </wp:positionH>
                <wp:positionV relativeFrom="paragraph">
                  <wp:posOffset>76200</wp:posOffset>
                </wp:positionV>
                <wp:extent cx="114300" cy="922020"/>
                <wp:effectExtent l="9525" t="9525" r="9525" b="11430"/>
                <wp:wrapNone/>
                <wp:docPr id="201"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92202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C37BE7" id="Rectangle 54" o:spid="_x0000_s1026" style="position:absolute;margin-left:153pt;margin-top:6pt;width:9pt;height:72.6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"/>
            </w:pict>
          </mc:Fallback>
        </mc:AlternateContent>
      </w:r>
      <w:r w:rsidRPr="00B7030B">
        <w:rPr>
          <w:noProof/>
        </w:rPr>
        <mc:AlternateContent>
          <mc:Choice Requires="wps">
            <w:drawing>
              <wp:anchor distT="0" distB="0" distL="114300" distR="114300" simplePos="0" relativeHeight="251657728" behindDoc="0" locked="0" layoutInCell="1" allowOverlap="1" wp14:anchorId="7C983173" wp14:editId="75AE0BC0">
                <wp:simplePos x="0" y="0"/>
                <wp:positionH relativeFrom="column">
                  <wp:posOffset>2065020</wp:posOffset>
                </wp:positionH>
                <wp:positionV relativeFrom="paragraph">
                  <wp:posOffset>69215</wp:posOffset>
                </wp:positionV>
                <wp:extent cx="2278380" cy="0"/>
                <wp:effectExtent l="17145" t="12065" r="9525" b="16510"/>
                <wp:wrapNone/>
                <wp:docPr id="200" name="Lin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78380" cy="0"/>
                        </a:xfrm>
                        <a:prstGeom prst="line">
                          <a:avLst/>
                        </a:prstGeom>
                        <a:noFill/>
                        <a:ln w="1587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52BEF6" id="Line 56"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2.6pt,5.45pt" to="342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" strokeweight="1.25pt">
                <v:stroke dashstyle="dash"/>
              </v:line>
            </w:pict>
          </mc:Fallback>
        </mc:AlternateContent>
      </w:r>
      <w:r w:rsidRPr="00B7030B">
        <w:rPr>
          <w:noProof/>
        </w:rPr>
        <mc:AlternateContent>
          <mc:Choice Requires="wps">
            <w:drawing>
              <wp:anchor distT="0" distB="0" distL="114300" distR="114300" simplePos="0" relativeHeight="251660800" behindDoc="0" locked="0" layoutInCell="1" allowOverlap="1" wp14:anchorId="3105B212" wp14:editId="428D36FA">
                <wp:simplePos x="0" y="0"/>
                <wp:positionH relativeFrom="column">
                  <wp:posOffset>2171700</wp:posOffset>
                </wp:positionH>
                <wp:positionV relativeFrom="paragraph">
                  <wp:posOffset>91440</wp:posOffset>
                </wp:positionV>
                <wp:extent cx="0" cy="906780"/>
                <wp:effectExtent l="57150" t="15240" r="57150" b="20955"/>
                <wp:wrapNone/>
                <wp:docPr id="199" name="Lin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0678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09E0FA" id="Line 59" o:spid="_x0000_s1026" style="position:absolute;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1pt,7.2pt" to="171pt,7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">
                <v:stroke startarrow="block" endarrow="block"/>
              </v:line>
            </w:pict>
          </mc:Fallback>
        </mc:AlternateContent>
      </w:r>
    </w:p>
    <w:p w14:paraId="3F9BB74C" w14:textId="77777777" w:rsidR="0041037A" w:rsidRPr="00B7030B" w:rsidRDefault="0041037A" w:rsidP="007552CD"/>
    <w:p w14:paraId="53D3C76F" w14:textId="77777777" w:rsidR="0041037A" w:rsidRPr="00B7030B" w:rsidRDefault="0041037A" w:rsidP="007552CD"/>
    <w:p w14:paraId="7E96CB95" w14:textId="77777777" w:rsidR="0041037A" w:rsidRPr="00B7030B" w:rsidRDefault="0041037A" w:rsidP="007552CD"/>
    <w:p w14:paraId="7A0D004C" w14:textId="77777777" w:rsidR="0041037A" w:rsidRPr="00B7030B" w:rsidRDefault="0041037A" w:rsidP="007552CD"/>
    <w:p w14:paraId="5FD15679" w14:textId="77777777" w:rsidR="0041037A" w:rsidRPr="00B7030B" w:rsidRDefault="0041037A" w:rsidP="007552CD"/>
    <w:p w14:paraId="7CEF4B53" w14:textId="77777777" w:rsidR="0041037A" w:rsidRPr="00B7030B" w:rsidRDefault="0041037A" w:rsidP="007552CD"/>
    <w:p w14:paraId="0329BA86" w14:textId="77777777" w:rsidR="0041037A" w:rsidRPr="00B7030B" w:rsidRDefault="0041037A" w:rsidP="007552CD"/>
    <w:p w14:paraId="72E55475" w14:textId="46D2981F" w:rsidR="0041037A" w:rsidRPr="0054119F" w:rsidRDefault="0041037A" w:rsidP="007A3922">
      <w:pPr>
        <w:pStyle w:val="Caption"/>
      </w:pPr>
      <w:bookmarkStart w:id="343" w:name="_Ref42064691"/>
      <w:bookmarkStart w:id="344" w:name="_Toc14213518"/>
      <w:bookmarkStart w:id="345" w:name="_Ref42064683"/>
      <w:bookmarkStart w:id="346" w:name="_Toc48573752"/>
      <w:r w:rsidRPr="0054119F">
        <w:t>Figure</w:t>
      </w:r>
      <w:r w:rsidR="00970F97" w:rsidRPr="0054119F">
        <w:t xml:space="preserve"> </w:t>
      </w:r>
      <w:r w:rsidR="00000000">
        <w:fldChar w:fldCharType="begin"/>
      </w:r>
      <w:r w:rsidR="00000000">
        <w:instrText xml:space="preserve"> SEQ Figure \* ARABIC </w:instrText>
      </w:r>
      <w:r w:rsidR="00000000">
        <w:fldChar w:fldCharType="separate"/>
      </w:r>
      <w:r w:rsidR="00A95042">
        <w:rPr>
          <w:noProof/>
        </w:rPr>
        <w:t>40</w:t>
      </w:r>
      <w:r w:rsidR="00000000">
        <w:rPr>
          <w:noProof/>
        </w:rPr>
        <w:fldChar w:fldCharType="end"/>
      </w:r>
      <w:bookmarkEnd w:id="343"/>
      <w:r w:rsidRPr="0054119F">
        <w:t>.  Flow at a submerged weir.</w:t>
      </w:r>
      <w:bookmarkEnd w:id="344"/>
      <w:bookmarkEnd w:id="345"/>
      <w:bookmarkEnd w:id="346"/>
    </w:p>
    <w:p w14:paraId="2E6885AB" w14:textId="0D62A3E9" w:rsidR="0041037A" w:rsidRPr="00B7030B" w:rsidRDefault="0041037A" w:rsidP="00073887">
      <w:pPr>
        <w:pStyle w:val="BodyText"/>
      </w:pPr>
      <w:r w:rsidRPr="0054119F">
        <w:t>In order to have a smooth transition, the two flows must be equal at the transition point. Using</w:t>
      </w:r>
    </w:p>
    <w:p w14:paraId="02D077A4" w14:textId="124E5E9D" w:rsidR="0041037A" w:rsidRPr="00B7030B" w:rsidRDefault="0041037A" w:rsidP="00073887">
      <w:pPr>
        <w:pStyle w:val="equation"/>
        <w:keepNext/>
      </w:pPr>
      <w:r w:rsidRPr="00B7030B">
        <w:rPr>
          <w:rFonts w:asciiTheme="minorHAnsi" w:hAnsiTheme="minorHAnsi"/>
        </w:rPr>
        <w:lastRenderedPageBreak/>
        <w:tab/>
      </w:r>
      <m:oMath>
        <m:sSub>
          <m:sSubPr>
            <m:ctrlPr>
              <w:rPr>
                <w:rFonts w:ascii="Cambria Math" w:hAnsiTheme="minorHAnsi"/>
                <w:i/>
              </w:rPr>
            </m:ctrlPr>
          </m:sSubPr>
          <m:e>
            <m:r>
              <w:rPr>
                <w:rFonts w:ascii="Cambria Math" w:hAnsiTheme="minorHAnsi"/>
              </w:rPr>
              <m:t>H</m:t>
            </m:r>
          </m:e>
          <m:sub>
            <m:r>
              <w:rPr>
                <w:rFonts w:ascii="Cambria Math" w:hAnsiTheme="minorHAnsi"/>
              </w:rPr>
              <m:t>2</m:t>
            </m:r>
          </m:sub>
        </m:sSub>
        <m:r>
          <w:rPr>
            <w:rFonts w:ascii="Cambria Math" w:hAnsiTheme="minorHAnsi"/>
          </w:rPr>
          <m:t>-</m:t>
        </m:r>
        <m:sSub>
          <m:sSubPr>
            <m:ctrlPr>
              <w:rPr>
                <w:rFonts w:ascii="Cambria Math" w:hAnsiTheme="minorHAnsi"/>
                <w:i/>
              </w:rPr>
            </m:ctrlPr>
          </m:sSubPr>
          <m:e>
            <m:r>
              <w:rPr>
                <w:rFonts w:ascii="Cambria Math" w:hAnsiTheme="minorHAnsi"/>
              </w:rPr>
              <m:t>H</m:t>
            </m:r>
          </m:e>
          <m:sub>
            <m:r>
              <w:rPr>
                <w:rFonts w:ascii="Cambria Math" w:hAnsiTheme="minorHAnsi"/>
              </w:rPr>
              <m:t>weir</m:t>
            </m:r>
          </m:sub>
        </m:sSub>
        <m:r>
          <w:rPr>
            <w:rFonts w:ascii="Cambria Math" w:hAnsiTheme="minorHAnsi"/>
          </w:rPr>
          <m:t>=0.67(Δ</m:t>
        </m:r>
        <m:sSub>
          <m:sSubPr>
            <m:ctrlPr>
              <w:rPr>
                <w:rFonts w:ascii="Cambria Math" w:hAnsi="Cambria Math"/>
                <w:i/>
              </w:rPr>
            </m:ctrlPr>
          </m:sSubPr>
          <m:e>
            <m:r>
              <w:rPr>
                <w:rFonts w:ascii="Cambria Math" w:hAnsi="Cambria Math" w:cs="Cambria Math"/>
              </w:rPr>
              <m:t>h</m:t>
            </m:r>
          </m:e>
          <m:sub>
            <m:r>
              <w:rPr>
                <w:rFonts w:ascii="Cambria Math" w:hAnsiTheme="minorHAnsi"/>
              </w:rPr>
              <m:t>1</m:t>
            </m:r>
            <m:ctrlPr>
              <w:rPr>
                <w:rFonts w:ascii="Cambria Math" w:hAnsiTheme="minorHAnsi"/>
                <w:i/>
              </w:rPr>
            </m:ctrlPr>
          </m:sub>
        </m:sSub>
        <m:r>
          <w:rPr>
            <w:rFonts w:ascii="Cambria Math" w:hAnsiTheme="minorHAnsi"/>
          </w:rPr>
          <m:t>+</m:t>
        </m:r>
        <m:f>
          <m:fPr>
            <m:ctrlPr>
              <w:rPr>
                <w:rFonts w:ascii="Cambria Math" w:hAnsiTheme="minorHAnsi"/>
                <w:i/>
              </w:rPr>
            </m:ctrlPr>
          </m:fPr>
          <m:num>
            <m:sSup>
              <m:sSupPr>
                <m:ctrlPr>
                  <w:rPr>
                    <w:rFonts w:ascii="Cambria Math" w:hAnsiTheme="minorHAnsi"/>
                    <w:i/>
                  </w:rPr>
                </m:ctrlPr>
              </m:sSupPr>
              <m:e>
                <m:r>
                  <w:rPr>
                    <w:rFonts w:ascii="Cambria Math" w:hAnsiTheme="minorHAnsi"/>
                  </w:rPr>
                  <m:t>u</m:t>
                </m:r>
              </m:e>
              <m:sup>
                <m:r>
                  <w:rPr>
                    <w:rFonts w:ascii="Cambria Math" w:hAnsiTheme="minorHAnsi"/>
                  </w:rPr>
                  <m:t>2</m:t>
                </m:r>
              </m:sup>
            </m:sSup>
          </m:num>
          <m:den>
            <m:r>
              <w:rPr>
                <w:rFonts w:ascii="Cambria Math" w:hAnsiTheme="minorHAnsi"/>
              </w:rPr>
              <m:t>2g</m:t>
            </m:r>
          </m:den>
        </m:f>
        <m:r>
          <w:rPr>
            <w:rFonts w:ascii="Cambria Math" w:hAnsiTheme="minorHAnsi"/>
          </w:rPr>
          <m:t>)</m:t>
        </m:r>
        <m:r>
          <w:rPr>
            <w:rFonts w:ascii="Cambria Math" w:hAnsiTheme="minorHAnsi"/>
          </w:rPr>
          <m:t>≈</m:t>
        </m:r>
        <m:r>
          <w:rPr>
            <w:rFonts w:ascii="Cambria Math" w:hAnsiTheme="minorHAnsi"/>
          </w:rPr>
          <m:t>0.67(</m:t>
        </m:r>
        <m:sSub>
          <m:sSubPr>
            <m:ctrlPr>
              <w:rPr>
                <w:rFonts w:ascii="Cambria Math" w:hAnsiTheme="minorHAnsi"/>
                <w:i/>
              </w:rPr>
            </m:ctrlPr>
          </m:sSubPr>
          <m:e>
            <m:r>
              <w:rPr>
                <w:rFonts w:ascii="Cambria Math" w:hAnsiTheme="minorHAnsi"/>
              </w:rPr>
              <m:t>H</m:t>
            </m:r>
          </m:e>
          <m:sub>
            <m:r>
              <w:rPr>
                <w:rFonts w:ascii="Cambria Math" w:hAnsiTheme="minorHAnsi"/>
              </w:rPr>
              <m:t>1</m:t>
            </m:r>
          </m:sub>
        </m:sSub>
        <m:r>
          <w:rPr>
            <w:rFonts w:ascii="Cambria Math" w:hAnsiTheme="minorHAnsi"/>
          </w:rPr>
          <m:t>-</m:t>
        </m:r>
        <m:sSub>
          <m:sSubPr>
            <m:ctrlPr>
              <w:rPr>
                <w:rFonts w:ascii="Cambria Math" w:hAnsiTheme="minorHAnsi"/>
                <w:i/>
              </w:rPr>
            </m:ctrlPr>
          </m:sSubPr>
          <m:e>
            <m:r>
              <w:rPr>
                <w:rFonts w:ascii="Cambria Math" w:hAnsiTheme="minorHAnsi"/>
              </w:rPr>
              <m:t>H</m:t>
            </m:r>
          </m:e>
          <m:sub>
            <m:r>
              <w:rPr>
                <w:rFonts w:ascii="Cambria Math" w:hAnsiTheme="minorHAnsi"/>
              </w:rPr>
              <m:t>weir</m:t>
            </m:r>
          </m:sub>
        </m:sSub>
        <m:r>
          <w:rPr>
            <w:rFonts w:ascii="Cambria Math" w:hAnsiTheme="minorHAnsi"/>
          </w:rPr>
          <m:t>)</m:t>
        </m:r>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156</w:t>
      </w:r>
      <w:r w:rsidR="00A41B27">
        <w:rPr>
          <w:rStyle w:val="EquationCaption"/>
          <w:rFonts w:asciiTheme="minorHAnsi" w:hAnsiTheme="minorHAnsi"/>
        </w:rPr>
        <w:fldChar w:fldCharType="end"/>
      </w:r>
      <w:r w:rsidRPr="00B7030B">
        <w:rPr>
          <w:rStyle w:val="EquationCaption"/>
          <w:rFonts w:asciiTheme="minorHAnsi" w:hAnsiTheme="minorHAnsi"/>
        </w:rPr>
        <w:t>)</w:t>
      </w:r>
    </w:p>
    <w:p w14:paraId="639E47EF" w14:textId="361DE464" w:rsidR="0041037A" w:rsidRPr="00B7030B" w:rsidRDefault="0041037A" w:rsidP="00073887">
      <w:pPr>
        <w:pStyle w:val="BodyText"/>
      </w:pPr>
      <w:r w:rsidRPr="0054119F">
        <w:t xml:space="preserve"> and s</w:t>
      </w:r>
      <w:r w:rsidR="00DC365C" w:rsidRPr="0054119F">
        <w:t>ubstituting the rating curve</w:t>
      </w:r>
      <w:r w:rsidR="00A15809">
        <w:t xml:space="preserve"> </w:t>
      </w:r>
      <w:r w:rsidR="00DC365C" w:rsidRPr="0054119F">
        <w:t xml:space="preserve">for free flow and submerged conditions </w:t>
      </w:r>
      <w:r w:rsidRPr="0054119F">
        <w:t xml:space="preserve">and solving for </w:t>
      </w:r>
      <w:r w:rsidRPr="0054119F">
        <w:sym w:font="Symbol" w:char="F061"/>
      </w:r>
      <w:r w:rsidRPr="0054119F">
        <w:rPr>
          <w:vertAlign w:val="subscript"/>
        </w:rPr>
        <w:t>2</w:t>
      </w:r>
      <w:r w:rsidR="00E91D92" w:rsidRPr="0054119F">
        <w:rPr>
          <w:vertAlign w:val="subscript"/>
        </w:rPr>
        <w:t xml:space="preserve"> </w:t>
      </w:r>
      <w:r w:rsidR="00E91D92" w:rsidRPr="0054119F">
        <w:t>results in</w:t>
      </w:r>
      <w:r w:rsidRPr="0054119F">
        <w:t>:</w:t>
      </w:r>
    </w:p>
    <w:p w14:paraId="4A3A949C" w14:textId="1F89D95D" w:rsidR="0041037A" w:rsidRPr="00B7030B" w:rsidRDefault="0041037A" w:rsidP="008F3173">
      <w:pPr>
        <w:pStyle w:val="equation"/>
        <w:keepNext/>
        <w:rPr>
          <w:rFonts w:asciiTheme="minorHAnsi" w:hAnsiTheme="minorHAnsi"/>
        </w:rPr>
      </w:pPr>
      <w:r w:rsidRPr="00B7030B">
        <w:rPr>
          <w:rFonts w:asciiTheme="minorHAnsi" w:hAnsiTheme="minorHAnsi"/>
        </w:rPr>
        <w:tab/>
      </w:r>
      <m:oMath>
        <m:sSub>
          <m:sSubPr>
            <m:ctrlPr>
              <w:rPr>
                <w:rFonts w:ascii="Cambria Math" w:hAnsiTheme="minorHAnsi"/>
                <w:i/>
              </w:rPr>
            </m:ctrlPr>
          </m:sSubPr>
          <m:e>
            <m:r>
              <w:rPr>
                <w:rFonts w:ascii="Cambria Math" w:hAnsiTheme="minorHAnsi"/>
              </w:rPr>
              <m:t>α</m:t>
            </m:r>
          </m:e>
          <m:sub>
            <m:r>
              <w:rPr>
                <w:rFonts w:ascii="Cambria Math" w:hAnsiTheme="minorHAnsi"/>
              </w:rPr>
              <m:t>2</m:t>
            </m:r>
          </m:sub>
        </m:sSub>
        <m:r>
          <w:rPr>
            <w:rFonts w:ascii="Cambria Math" w:hAnsiTheme="minorHAnsi"/>
          </w:rPr>
          <m:t>=</m:t>
        </m:r>
        <m:f>
          <m:fPr>
            <m:ctrlPr>
              <w:rPr>
                <w:rFonts w:ascii="Cambria Math" w:hAnsiTheme="minorHAnsi"/>
                <w:i/>
              </w:rPr>
            </m:ctrlPr>
          </m:fPr>
          <m:num>
            <m:sSub>
              <m:sSubPr>
                <m:ctrlPr>
                  <w:rPr>
                    <w:rFonts w:ascii="Cambria Math" w:hAnsiTheme="minorHAnsi"/>
                    <w:i/>
                  </w:rPr>
                </m:ctrlPr>
              </m:sSubPr>
              <m:e>
                <m:r>
                  <w:rPr>
                    <w:rFonts w:ascii="Cambria Math" w:hAnsiTheme="minorHAnsi"/>
                  </w:rPr>
                  <m:t>α</m:t>
                </m:r>
              </m:e>
              <m:sub>
                <m:r>
                  <w:rPr>
                    <w:rFonts w:ascii="Cambria Math" w:hAnsiTheme="minorHAnsi"/>
                  </w:rPr>
                  <m:t>1</m:t>
                </m:r>
              </m:sub>
            </m:sSub>
            <m:sSup>
              <m:sSupPr>
                <m:ctrlPr>
                  <w:rPr>
                    <w:rFonts w:ascii="Cambria Math" w:hAnsiTheme="minorHAnsi"/>
                    <w:i/>
                  </w:rPr>
                </m:ctrlPr>
              </m:sSupPr>
              <m:e>
                <m:d>
                  <m:dPr>
                    <m:ctrlPr>
                      <w:rPr>
                        <w:rFonts w:ascii="Cambria Math" w:hAnsiTheme="minorHAnsi"/>
                        <w:i/>
                      </w:rPr>
                    </m:ctrlPr>
                  </m:dPr>
                  <m:e>
                    <m:sSub>
                      <m:sSubPr>
                        <m:ctrlPr>
                          <w:rPr>
                            <w:rFonts w:ascii="Cambria Math" w:hAnsiTheme="minorHAnsi"/>
                            <w:i/>
                          </w:rPr>
                        </m:ctrlPr>
                      </m:sSubPr>
                      <m:e>
                        <m:r>
                          <w:rPr>
                            <w:rFonts w:ascii="Cambria Math" w:hAnsiTheme="minorHAnsi"/>
                          </w:rPr>
                          <m:t>H</m:t>
                        </m:r>
                      </m:e>
                      <m:sub>
                        <m:r>
                          <w:rPr>
                            <w:rFonts w:ascii="Cambria Math" w:hAnsiTheme="minorHAnsi"/>
                          </w:rPr>
                          <m:t>1</m:t>
                        </m:r>
                      </m:sub>
                    </m:sSub>
                    <m:r>
                      <w:rPr>
                        <w:rFonts w:ascii="Cambria Math" w:hAnsiTheme="minorHAnsi"/>
                      </w:rPr>
                      <m:t>-</m:t>
                    </m:r>
                    <m:sSub>
                      <m:sSubPr>
                        <m:ctrlPr>
                          <w:rPr>
                            <w:rFonts w:ascii="Cambria Math" w:hAnsiTheme="minorHAnsi"/>
                            <w:i/>
                          </w:rPr>
                        </m:ctrlPr>
                      </m:sSubPr>
                      <m:e>
                        <m:r>
                          <w:rPr>
                            <w:rFonts w:ascii="Cambria Math" w:hAnsiTheme="minorHAnsi"/>
                          </w:rPr>
                          <m:t>H</m:t>
                        </m:r>
                      </m:e>
                      <m:sub>
                        <m:r>
                          <w:rPr>
                            <w:rFonts w:ascii="Cambria Math" w:hAnsiTheme="minorHAnsi"/>
                          </w:rPr>
                          <m:t>weir</m:t>
                        </m:r>
                      </m:sub>
                    </m:sSub>
                    <m:ctrlPr>
                      <w:rPr>
                        <w:rFonts w:ascii="Cambria Math" w:hAnsi="Cambria Math"/>
                        <w:i/>
                      </w:rPr>
                    </m:ctrlPr>
                  </m:e>
                </m:d>
                <m:ctrlPr>
                  <w:rPr>
                    <w:rFonts w:ascii="Cambria Math" w:hAnsi="Cambria Math"/>
                    <w:i/>
                  </w:rPr>
                </m:ctrlPr>
              </m:e>
              <m:sup>
                <m:sSub>
                  <m:sSubPr>
                    <m:ctrlPr>
                      <w:rPr>
                        <w:rFonts w:ascii="Cambria Math" w:hAnsiTheme="minorHAnsi"/>
                        <w:i/>
                      </w:rPr>
                    </m:ctrlPr>
                  </m:sSubPr>
                  <m:e>
                    <m:r>
                      <w:rPr>
                        <w:rFonts w:ascii="Cambria Math" w:hAnsiTheme="minorHAnsi"/>
                      </w:rPr>
                      <m:t>β</m:t>
                    </m:r>
                  </m:e>
                  <m:sub>
                    <m:r>
                      <w:rPr>
                        <w:rFonts w:ascii="Cambria Math" w:hAnsiTheme="minorHAnsi"/>
                      </w:rPr>
                      <m:t>1</m:t>
                    </m:r>
                  </m:sub>
                </m:sSub>
                <m:r>
                  <w:rPr>
                    <w:rFonts w:ascii="Cambria Math" w:hAnsiTheme="minorHAnsi"/>
                  </w:rPr>
                  <m:t>-</m:t>
                </m:r>
                <m:sSub>
                  <m:sSubPr>
                    <m:ctrlPr>
                      <w:rPr>
                        <w:rFonts w:ascii="Cambria Math" w:hAnsiTheme="minorHAnsi"/>
                        <w:i/>
                      </w:rPr>
                    </m:ctrlPr>
                  </m:sSubPr>
                  <m:e>
                    <m:r>
                      <w:rPr>
                        <w:rFonts w:ascii="Cambria Math" w:hAnsiTheme="minorHAnsi"/>
                      </w:rPr>
                      <m:t>β</m:t>
                    </m:r>
                  </m:e>
                  <m:sub>
                    <m:r>
                      <w:rPr>
                        <w:rFonts w:ascii="Cambria Math" w:hAnsiTheme="minorHAnsi"/>
                      </w:rPr>
                      <m:t>2</m:t>
                    </m:r>
                  </m:sub>
                </m:sSub>
                <m:ctrlPr>
                  <w:rPr>
                    <w:rFonts w:ascii="Cambria Math" w:hAnsi="Cambria Math"/>
                    <w:i/>
                  </w:rPr>
                </m:ctrlPr>
              </m:sup>
            </m:sSup>
            <m:ctrlPr>
              <w:rPr>
                <w:rFonts w:ascii="Cambria Math" w:hAnsi="Cambria Math"/>
                <w:i/>
              </w:rPr>
            </m:ctrlPr>
          </m:num>
          <m:den>
            <m:sSup>
              <m:sSupPr>
                <m:ctrlPr>
                  <w:rPr>
                    <w:rFonts w:ascii="Cambria Math" w:hAnsiTheme="minorHAnsi"/>
                    <w:i/>
                  </w:rPr>
                </m:ctrlPr>
              </m:sSupPr>
              <m:e>
                <m:d>
                  <m:dPr>
                    <m:ctrlPr>
                      <w:rPr>
                        <w:rFonts w:ascii="Cambria Math" w:hAnsiTheme="minorHAnsi"/>
                        <w:i/>
                      </w:rPr>
                    </m:ctrlPr>
                  </m:dPr>
                  <m:e>
                    <m:r>
                      <w:rPr>
                        <w:rFonts w:ascii="Cambria Math" w:hAnsiTheme="minorHAnsi"/>
                      </w:rPr>
                      <m:t>0.33</m:t>
                    </m:r>
                  </m:e>
                </m:d>
              </m:e>
              <m:sup>
                <m:sSub>
                  <m:sSubPr>
                    <m:ctrlPr>
                      <w:rPr>
                        <w:rFonts w:ascii="Cambria Math" w:hAnsiTheme="minorHAnsi"/>
                        <w:i/>
                      </w:rPr>
                    </m:ctrlPr>
                  </m:sSubPr>
                  <m:e>
                    <m:r>
                      <w:rPr>
                        <w:rFonts w:ascii="Cambria Math" w:hAnsiTheme="minorHAnsi"/>
                      </w:rPr>
                      <m:t>β</m:t>
                    </m:r>
                  </m:e>
                  <m:sub>
                    <m:r>
                      <w:rPr>
                        <w:rFonts w:ascii="Cambria Math" w:hAnsiTheme="minorHAnsi"/>
                      </w:rPr>
                      <m:t>2</m:t>
                    </m:r>
                  </m:sub>
                </m:sSub>
                <m:ctrlPr>
                  <w:rPr>
                    <w:rFonts w:ascii="Cambria Math" w:hAnsi="Cambria Math"/>
                    <w:i/>
                  </w:rPr>
                </m:ctrlPr>
              </m:sup>
            </m:sSup>
            <m:ctrlPr>
              <w:rPr>
                <w:rFonts w:ascii="Cambria Math" w:hAnsi="Cambria Math"/>
                <w:i/>
              </w:rPr>
            </m:ctrlPr>
          </m:den>
        </m:f>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157</w:t>
      </w:r>
      <w:r w:rsidR="00A41B27">
        <w:rPr>
          <w:rStyle w:val="EquationCaption"/>
          <w:rFonts w:asciiTheme="minorHAnsi" w:hAnsiTheme="minorHAnsi"/>
        </w:rPr>
        <w:fldChar w:fldCharType="end"/>
      </w:r>
      <w:r w:rsidRPr="00B7030B">
        <w:rPr>
          <w:rStyle w:val="EquationCaption"/>
          <w:rFonts w:asciiTheme="minorHAnsi" w:hAnsiTheme="minorHAnsi"/>
        </w:rPr>
        <w:t>)</w:t>
      </w:r>
    </w:p>
    <w:p w14:paraId="4463F705" w14:textId="4DF15B03" w:rsidR="0041037A" w:rsidRPr="0054119F" w:rsidRDefault="0041037A" w:rsidP="007A3922">
      <w:pPr>
        <w:pStyle w:val="BodyText"/>
      </w:pPr>
      <w:r w:rsidRPr="0054119F">
        <w:t>In many cases</w:t>
      </w:r>
      <w:r w:rsidR="00A15809">
        <w:t>,</w:t>
      </w:r>
      <w:r w:rsidRPr="0054119F">
        <w:t xml:space="preserve"> a weir can be set as the downstream boundary condition of a river.  In </w:t>
      </w:r>
      <w:r w:rsidRPr="00073887">
        <w:rPr>
          <w:b/>
          <w:bCs/>
        </w:rPr>
        <w:t>CE-QUAL-W2</w:t>
      </w:r>
      <w:r w:rsidRPr="0054119F">
        <w:t>, the user can specify the weir crest as the channel bottom elevation, such that the weir equation is of the form:</w:t>
      </w:r>
    </w:p>
    <w:p w14:paraId="4A084632" w14:textId="6F17242C" w:rsidR="0041037A" w:rsidRPr="00B7030B" w:rsidRDefault="0041037A" w:rsidP="008F3173">
      <w:pPr>
        <w:pStyle w:val="equation"/>
        <w:keepNext/>
        <w:rPr>
          <w:rFonts w:asciiTheme="minorHAnsi" w:hAnsiTheme="minorHAnsi"/>
        </w:rPr>
      </w:pPr>
      <w:r w:rsidRPr="00B7030B">
        <w:rPr>
          <w:rFonts w:asciiTheme="minorHAnsi" w:hAnsiTheme="minorHAnsi"/>
        </w:rPr>
        <w:tab/>
      </w:r>
      <m:oMath>
        <m:r>
          <w:rPr>
            <w:rFonts w:ascii="Cambria Math" w:hAnsiTheme="minorHAnsi"/>
          </w:rPr>
          <m:t>Q=</m:t>
        </m:r>
        <m:sSub>
          <m:sSubPr>
            <m:ctrlPr>
              <w:rPr>
                <w:rFonts w:ascii="Cambria Math" w:hAnsiTheme="minorHAnsi"/>
                <w:i/>
              </w:rPr>
            </m:ctrlPr>
          </m:sSubPr>
          <m:e>
            <m:r>
              <w:rPr>
                <w:rFonts w:ascii="Cambria Math" w:hAnsiTheme="minorHAnsi"/>
              </w:rPr>
              <m:t>α</m:t>
            </m:r>
          </m:e>
          <m:sub>
            <m:r>
              <w:rPr>
                <w:rFonts w:ascii="Cambria Math" w:hAnsiTheme="minorHAnsi"/>
              </w:rPr>
              <m:t>1</m:t>
            </m:r>
          </m:sub>
        </m:sSub>
        <m:sSup>
          <m:sSupPr>
            <m:ctrlPr>
              <w:rPr>
                <w:rFonts w:ascii="Cambria Math" w:hAnsiTheme="minorHAnsi"/>
                <w:i/>
              </w:rPr>
            </m:ctrlPr>
          </m:sSupPr>
          <m:e>
            <m:r>
              <w:rPr>
                <w:rFonts w:ascii="Cambria Math" w:hAnsiTheme="minorHAnsi"/>
              </w:rPr>
              <m:t>H</m:t>
            </m:r>
          </m:e>
          <m:sup>
            <m:sSub>
              <m:sSubPr>
                <m:ctrlPr>
                  <w:rPr>
                    <w:rFonts w:ascii="Cambria Math" w:hAnsiTheme="minorHAnsi"/>
                    <w:i/>
                  </w:rPr>
                </m:ctrlPr>
              </m:sSubPr>
              <m:e>
                <m:r>
                  <w:rPr>
                    <w:rFonts w:ascii="Cambria Math" w:hAnsiTheme="minorHAnsi"/>
                  </w:rPr>
                  <m:t>β</m:t>
                </m:r>
              </m:e>
              <m:sub>
                <m:r>
                  <w:rPr>
                    <w:rFonts w:ascii="Cambria Math" w:hAnsiTheme="minorHAnsi"/>
                  </w:rPr>
                  <m:t>1</m:t>
                </m:r>
              </m:sub>
            </m:sSub>
            <m:ctrlPr>
              <w:rPr>
                <w:rFonts w:ascii="Cambria Math" w:hAnsi="Cambria Math"/>
                <w:i/>
              </w:rPr>
            </m:ctrlPr>
          </m:sup>
        </m:sSup>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158</w:t>
      </w:r>
      <w:r w:rsidR="00A41B27">
        <w:rPr>
          <w:rStyle w:val="EquationCaption"/>
          <w:rFonts w:asciiTheme="minorHAnsi" w:hAnsiTheme="minorHAnsi"/>
        </w:rPr>
        <w:fldChar w:fldCharType="end"/>
      </w:r>
      <w:r w:rsidRPr="00B7030B">
        <w:rPr>
          <w:rStyle w:val="EquationCaption"/>
          <w:rFonts w:asciiTheme="minorHAnsi" w:hAnsiTheme="minorHAnsi"/>
        </w:rPr>
        <w:t>)</w:t>
      </w:r>
    </w:p>
    <w:p w14:paraId="3A79BBAA" w14:textId="77777777" w:rsidR="0041037A" w:rsidRPr="0054119F" w:rsidRDefault="0041037A" w:rsidP="007A3922">
      <w:pPr>
        <w:pStyle w:val="BodyText"/>
      </w:pPr>
      <w:r w:rsidRPr="0054119F">
        <w:t xml:space="preserve">where </w:t>
      </w:r>
      <w:r w:rsidRPr="00127D1D">
        <w:rPr>
          <w:i/>
          <w:iCs/>
        </w:rPr>
        <w:t>H</w:t>
      </w:r>
      <w:r w:rsidRPr="0054119F">
        <w:t xml:space="preserve"> is the depth of the water at the weir. Setting this in the form of a stage-discharge relationship:</w:t>
      </w:r>
    </w:p>
    <w:p w14:paraId="6B2137E1" w14:textId="3764EBFA" w:rsidR="0041037A" w:rsidRPr="00B7030B" w:rsidRDefault="0041037A" w:rsidP="008F3173">
      <w:pPr>
        <w:pStyle w:val="equation"/>
        <w:keepNext/>
        <w:rPr>
          <w:rFonts w:asciiTheme="minorHAnsi" w:hAnsiTheme="minorHAnsi"/>
        </w:rPr>
      </w:pPr>
      <w:r w:rsidRPr="00B7030B">
        <w:rPr>
          <w:rFonts w:asciiTheme="minorHAnsi" w:hAnsiTheme="minorHAnsi"/>
        </w:rPr>
        <w:tab/>
      </w:r>
      <m:oMath>
        <m:r>
          <w:rPr>
            <w:rFonts w:ascii="Cambria Math" w:hAnsiTheme="minorHAnsi"/>
          </w:rPr>
          <m:t>H=a</m:t>
        </m:r>
        <m:sSup>
          <m:sSupPr>
            <m:ctrlPr>
              <w:rPr>
                <w:rFonts w:ascii="Cambria Math" w:hAnsiTheme="minorHAnsi"/>
                <w:i/>
              </w:rPr>
            </m:ctrlPr>
          </m:sSupPr>
          <m:e>
            <m:r>
              <w:rPr>
                <w:rFonts w:ascii="Cambria Math" w:hAnsiTheme="minorHAnsi"/>
              </w:rPr>
              <m:t>Q</m:t>
            </m:r>
          </m:e>
          <m:sup>
            <m:r>
              <w:rPr>
                <w:rFonts w:ascii="Cambria Math" w:hAnsiTheme="minorHAnsi"/>
              </w:rPr>
              <m:t>b</m:t>
            </m:r>
          </m:sup>
        </m:sSup>
        <m:r>
          <w:rPr>
            <w:rFonts w:ascii="Cambria Math" w:hAnsiTheme="minorHAnsi"/>
          </w:rPr>
          <m:t>=</m:t>
        </m:r>
        <m:sSup>
          <m:sSupPr>
            <m:ctrlPr>
              <w:rPr>
                <w:rFonts w:ascii="Cambria Math" w:hAnsiTheme="minorHAnsi"/>
                <w:i/>
              </w:rPr>
            </m:ctrlPr>
          </m:sSupPr>
          <m:e>
            <m:d>
              <m:dPr>
                <m:ctrlPr>
                  <w:rPr>
                    <w:rFonts w:ascii="Cambria Math" w:hAnsiTheme="minorHAnsi"/>
                    <w:i/>
                  </w:rPr>
                </m:ctrlPr>
              </m:dPr>
              <m:e>
                <m:f>
                  <m:fPr>
                    <m:ctrlPr>
                      <w:rPr>
                        <w:rFonts w:ascii="Cambria Math" w:hAnsiTheme="minorHAnsi"/>
                        <w:i/>
                      </w:rPr>
                    </m:ctrlPr>
                  </m:fPr>
                  <m:num>
                    <m:r>
                      <w:rPr>
                        <w:rFonts w:ascii="Cambria Math" w:hAnsiTheme="minorHAnsi"/>
                      </w:rPr>
                      <m:t>Q</m:t>
                    </m:r>
                  </m:num>
                  <m:den>
                    <m:sSub>
                      <m:sSubPr>
                        <m:ctrlPr>
                          <w:rPr>
                            <w:rFonts w:ascii="Cambria Math" w:hAnsiTheme="minorHAnsi"/>
                            <w:i/>
                          </w:rPr>
                        </m:ctrlPr>
                      </m:sSubPr>
                      <m:e>
                        <m:r>
                          <w:rPr>
                            <w:rFonts w:ascii="Cambria Math" w:hAnsiTheme="minorHAnsi"/>
                          </w:rPr>
                          <m:t>α</m:t>
                        </m:r>
                      </m:e>
                      <m:sub>
                        <m:r>
                          <w:rPr>
                            <w:rFonts w:ascii="Cambria Math" w:hAnsiTheme="minorHAnsi"/>
                          </w:rPr>
                          <m:t>1</m:t>
                        </m:r>
                      </m:sub>
                    </m:sSub>
                    <m:ctrlPr>
                      <w:rPr>
                        <w:rFonts w:ascii="Cambria Math" w:hAnsi="Cambria Math"/>
                        <w:i/>
                      </w:rPr>
                    </m:ctrlPr>
                  </m:den>
                </m:f>
                <m:ctrlPr>
                  <w:rPr>
                    <w:rFonts w:ascii="Cambria Math" w:hAnsi="Cambria Math"/>
                    <w:i/>
                  </w:rPr>
                </m:ctrlPr>
              </m:e>
            </m:d>
            <m:ctrlPr>
              <w:rPr>
                <w:rFonts w:ascii="Cambria Math" w:hAnsi="Cambria Math"/>
                <w:i/>
              </w:rPr>
            </m:ctrlPr>
          </m:e>
          <m:sup>
            <m:f>
              <m:fPr>
                <m:ctrlPr>
                  <w:rPr>
                    <w:rFonts w:ascii="Cambria Math" w:hAnsiTheme="minorHAnsi"/>
                    <w:i/>
                  </w:rPr>
                </m:ctrlPr>
              </m:fPr>
              <m:num>
                <m:r>
                  <w:rPr>
                    <w:rFonts w:ascii="Cambria Math" w:hAnsiTheme="minorHAnsi"/>
                  </w:rPr>
                  <m:t>1</m:t>
                </m:r>
              </m:num>
              <m:den>
                <m:sSub>
                  <m:sSubPr>
                    <m:ctrlPr>
                      <w:rPr>
                        <w:rFonts w:ascii="Cambria Math" w:hAnsiTheme="minorHAnsi"/>
                        <w:i/>
                      </w:rPr>
                    </m:ctrlPr>
                  </m:sSubPr>
                  <m:e>
                    <m:r>
                      <w:rPr>
                        <w:rFonts w:ascii="Cambria Math" w:hAnsiTheme="minorHAnsi"/>
                      </w:rPr>
                      <m:t>β</m:t>
                    </m:r>
                  </m:e>
                  <m:sub>
                    <m:r>
                      <w:rPr>
                        <w:rFonts w:ascii="Cambria Math" w:hAnsiTheme="minorHAnsi"/>
                      </w:rPr>
                      <m:t>1</m:t>
                    </m:r>
                  </m:sub>
                </m:sSub>
                <m:ctrlPr>
                  <w:rPr>
                    <w:rFonts w:ascii="Cambria Math" w:hAnsi="Cambria Math"/>
                    <w:i/>
                  </w:rPr>
                </m:ctrlPr>
              </m:den>
            </m:f>
            <m:ctrlPr>
              <w:rPr>
                <w:rFonts w:ascii="Cambria Math" w:hAnsi="Cambria Math"/>
                <w:i/>
              </w:rPr>
            </m:ctrlPr>
          </m:sup>
        </m:sSup>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159</w:t>
      </w:r>
      <w:r w:rsidR="00A41B27">
        <w:rPr>
          <w:rStyle w:val="EquationCaption"/>
          <w:rFonts w:asciiTheme="minorHAnsi" w:hAnsiTheme="minorHAnsi"/>
        </w:rPr>
        <w:fldChar w:fldCharType="end"/>
      </w:r>
      <w:r w:rsidRPr="00B7030B">
        <w:rPr>
          <w:rStyle w:val="EquationCaption"/>
          <w:rFonts w:asciiTheme="minorHAnsi" w:hAnsiTheme="minorHAnsi"/>
        </w:rPr>
        <w:t>)</w:t>
      </w:r>
    </w:p>
    <w:p w14:paraId="7469ABBF" w14:textId="19D52EF7" w:rsidR="0041037A" w:rsidRPr="0054119F" w:rsidRDefault="00D02314" w:rsidP="007A3922">
      <w:pPr>
        <w:pStyle w:val="BodyText"/>
      </w:pPr>
      <w:r w:rsidRPr="0054119F">
        <w:t xml:space="preserve">where </w:t>
      </w:r>
      <w:r w:rsidRPr="00127D1D">
        <w:rPr>
          <w:i/>
          <w:iCs/>
        </w:rPr>
        <w:t xml:space="preserve">a </w:t>
      </w:r>
      <w:r w:rsidRPr="0054119F">
        <w:t xml:space="preserve">and </w:t>
      </w:r>
      <w:r w:rsidRPr="00127D1D">
        <w:rPr>
          <w:i/>
          <w:iCs/>
        </w:rPr>
        <w:t>b</w:t>
      </w:r>
      <w:r w:rsidRPr="0054119F">
        <w:t xml:space="preserve"> are empirical coefficients. W</w:t>
      </w:r>
      <w:r w:rsidR="0041037A" w:rsidRPr="0054119F">
        <w:t>rit</w:t>
      </w:r>
      <w:r w:rsidRPr="0054119F">
        <w:t>ing</w:t>
      </w:r>
      <w:r w:rsidR="0041037A" w:rsidRPr="0054119F">
        <w:t xml:space="preserve"> </w:t>
      </w:r>
      <w:r w:rsidRPr="0054119F">
        <w:t xml:space="preserve">this equation </w:t>
      </w:r>
      <w:r w:rsidR="0041037A" w:rsidRPr="0054119F">
        <w:t>in a form compatible with the stage discharge relationship</w:t>
      </w:r>
      <w:r w:rsidRPr="0054119F">
        <w:t xml:space="preserve"> using the </w:t>
      </w:r>
      <w:r w:rsidRPr="00127D1D">
        <w:rPr>
          <w:i/>
          <w:iCs/>
        </w:rPr>
        <w:t>a</w:t>
      </w:r>
      <w:r w:rsidRPr="0054119F">
        <w:t xml:space="preserve"> and </w:t>
      </w:r>
      <w:r w:rsidRPr="00127D1D">
        <w:rPr>
          <w:i/>
          <w:iCs/>
        </w:rPr>
        <w:t>b</w:t>
      </w:r>
      <w:r w:rsidRPr="0054119F">
        <w:t xml:space="preserve"> coefficients,</w:t>
      </w:r>
    </w:p>
    <w:p w14:paraId="14EEA5B7" w14:textId="5BCB1CE0" w:rsidR="0041037A" w:rsidRPr="00B7030B" w:rsidRDefault="0041037A" w:rsidP="008F3173">
      <w:pPr>
        <w:pStyle w:val="equation"/>
        <w:keepNext/>
        <w:rPr>
          <w:rFonts w:asciiTheme="minorHAnsi" w:hAnsiTheme="minorHAnsi"/>
        </w:rPr>
      </w:pPr>
      <w:r w:rsidRPr="00B7030B">
        <w:rPr>
          <w:rFonts w:asciiTheme="minorHAnsi" w:hAnsiTheme="minorHAnsi"/>
        </w:rPr>
        <w:tab/>
      </w:r>
      <m:oMath>
        <m:r>
          <w:rPr>
            <w:rFonts w:ascii="Cambria Math" w:hAnsiTheme="minorHAnsi"/>
          </w:rPr>
          <m:t>H=</m:t>
        </m:r>
        <m:sSup>
          <m:sSupPr>
            <m:ctrlPr>
              <w:rPr>
                <w:rFonts w:ascii="Cambria Math" w:hAnsiTheme="minorHAnsi"/>
                <w:i/>
              </w:rPr>
            </m:ctrlPr>
          </m:sSupPr>
          <m:e>
            <m:d>
              <m:dPr>
                <m:ctrlPr>
                  <w:rPr>
                    <w:rFonts w:ascii="Cambria Math" w:hAnsiTheme="minorHAnsi"/>
                    <w:i/>
                  </w:rPr>
                </m:ctrlPr>
              </m:dPr>
              <m:e>
                <m:f>
                  <m:fPr>
                    <m:ctrlPr>
                      <w:rPr>
                        <w:rFonts w:ascii="Cambria Math" w:hAnsiTheme="minorHAnsi"/>
                        <w:i/>
                      </w:rPr>
                    </m:ctrlPr>
                  </m:fPr>
                  <m:num>
                    <m:r>
                      <w:rPr>
                        <w:rFonts w:ascii="Cambria Math" w:hAnsiTheme="minorHAnsi"/>
                      </w:rPr>
                      <m:t>1</m:t>
                    </m:r>
                  </m:num>
                  <m:den>
                    <m:sSub>
                      <m:sSubPr>
                        <m:ctrlPr>
                          <w:rPr>
                            <w:rFonts w:ascii="Cambria Math" w:hAnsiTheme="minorHAnsi"/>
                            <w:i/>
                          </w:rPr>
                        </m:ctrlPr>
                      </m:sSubPr>
                      <m:e>
                        <m:r>
                          <w:rPr>
                            <w:rFonts w:ascii="Cambria Math" w:hAnsiTheme="minorHAnsi"/>
                          </w:rPr>
                          <m:t>α</m:t>
                        </m:r>
                      </m:e>
                      <m:sub>
                        <m:r>
                          <w:rPr>
                            <w:rFonts w:ascii="Cambria Math" w:hAnsiTheme="minorHAnsi"/>
                          </w:rPr>
                          <m:t>1</m:t>
                        </m:r>
                      </m:sub>
                    </m:sSub>
                    <m:ctrlPr>
                      <w:rPr>
                        <w:rFonts w:ascii="Cambria Math" w:hAnsi="Cambria Math"/>
                        <w:i/>
                      </w:rPr>
                    </m:ctrlPr>
                  </m:den>
                </m:f>
                <m:ctrlPr>
                  <w:rPr>
                    <w:rFonts w:ascii="Cambria Math" w:hAnsi="Cambria Math"/>
                    <w:i/>
                  </w:rPr>
                </m:ctrlPr>
              </m:e>
            </m:d>
            <m:ctrlPr>
              <w:rPr>
                <w:rFonts w:ascii="Cambria Math" w:hAnsi="Cambria Math"/>
                <w:i/>
              </w:rPr>
            </m:ctrlPr>
          </m:e>
          <m:sup>
            <m:f>
              <m:fPr>
                <m:ctrlPr>
                  <w:rPr>
                    <w:rFonts w:ascii="Cambria Math" w:hAnsiTheme="minorHAnsi"/>
                    <w:i/>
                  </w:rPr>
                </m:ctrlPr>
              </m:fPr>
              <m:num>
                <m:r>
                  <w:rPr>
                    <w:rFonts w:ascii="Cambria Math" w:hAnsiTheme="minorHAnsi"/>
                  </w:rPr>
                  <m:t>1</m:t>
                </m:r>
              </m:num>
              <m:den>
                <m:sSub>
                  <m:sSubPr>
                    <m:ctrlPr>
                      <w:rPr>
                        <w:rFonts w:ascii="Cambria Math" w:hAnsiTheme="minorHAnsi"/>
                        <w:i/>
                      </w:rPr>
                    </m:ctrlPr>
                  </m:sSubPr>
                  <m:e>
                    <m:r>
                      <w:rPr>
                        <w:rFonts w:ascii="Cambria Math" w:hAnsiTheme="minorHAnsi"/>
                      </w:rPr>
                      <m:t>β</m:t>
                    </m:r>
                  </m:e>
                  <m:sub>
                    <m:r>
                      <w:rPr>
                        <w:rFonts w:ascii="Cambria Math" w:hAnsiTheme="minorHAnsi"/>
                      </w:rPr>
                      <m:t>1</m:t>
                    </m:r>
                  </m:sub>
                </m:sSub>
                <m:ctrlPr>
                  <w:rPr>
                    <w:rFonts w:ascii="Cambria Math" w:hAnsi="Cambria Math"/>
                    <w:i/>
                  </w:rPr>
                </m:ctrlPr>
              </m:den>
            </m:f>
            <m:ctrlPr>
              <w:rPr>
                <w:rFonts w:ascii="Cambria Math" w:hAnsi="Cambria Math"/>
                <w:i/>
              </w:rPr>
            </m:ctrlPr>
          </m:sup>
        </m:sSup>
        <m:sSup>
          <m:sSupPr>
            <m:ctrlPr>
              <w:rPr>
                <w:rFonts w:ascii="Cambria Math" w:hAnsiTheme="minorHAnsi"/>
                <w:i/>
              </w:rPr>
            </m:ctrlPr>
          </m:sSupPr>
          <m:e>
            <m:r>
              <w:rPr>
                <w:rFonts w:ascii="Cambria Math" w:hAnsiTheme="minorHAnsi"/>
              </w:rPr>
              <m:t>Q</m:t>
            </m:r>
          </m:e>
          <m:sup>
            <m:f>
              <m:fPr>
                <m:ctrlPr>
                  <w:rPr>
                    <w:rFonts w:ascii="Cambria Math" w:hAnsiTheme="minorHAnsi"/>
                    <w:i/>
                  </w:rPr>
                </m:ctrlPr>
              </m:fPr>
              <m:num>
                <m:r>
                  <w:rPr>
                    <w:rFonts w:ascii="Cambria Math" w:hAnsiTheme="minorHAnsi"/>
                  </w:rPr>
                  <m:t>1</m:t>
                </m:r>
              </m:num>
              <m:den>
                <m:sSub>
                  <m:sSubPr>
                    <m:ctrlPr>
                      <w:rPr>
                        <w:rFonts w:ascii="Cambria Math" w:hAnsiTheme="minorHAnsi"/>
                        <w:i/>
                      </w:rPr>
                    </m:ctrlPr>
                  </m:sSubPr>
                  <m:e>
                    <m:r>
                      <w:rPr>
                        <w:rFonts w:ascii="Cambria Math" w:hAnsiTheme="minorHAnsi"/>
                      </w:rPr>
                      <m:t>β</m:t>
                    </m:r>
                  </m:e>
                  <m:sub>
                    <m:r>
                      <w:rPr>
                        <w:rFonts w:ascii="Cambria Math" w:hAnsiTheme="minorHAnsi"/>
                      </w:rPr>
                      <m:t>1</m:t>
                    </m:r>
                  </m:sub>
                </m:sSub>
                <m:ctrlPr>
                  <w:rPr>
                    <w:rFonts w:ascii="Cambria Math" w:hAnsi="Cambria Math"/>
                    <w:i/>
                  </w:rPr>
                </m:ctrlPr>
              </m:den>
            </m:f>
            <m:ctrlPr>
              <w:rPr>
                <w:rFonts w:ascii="Cambria Math" w:hAnsi="Cambria Math"/>
                <w:i/>
              </w:rPr>
            </m:ctrlPr>
          </m:sup>
        </m:sSup>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160</w:t>
      </w:r>
      <w:r w:rsidR="00A41B27">
        <w:rPr>
          <w:rStyle w:val="EquationCaption"/>
          <w:rFonts w:asciiTheme="minorHAnsi" w:hAnsiTheme="minorHAnsi"/>
        </w:rPr>
        <w:fldChar w:fldCharType="end"/>
      </w:r>
      <w:r w:rsidRPr="00B7030B">
        <w:rPr>
          <w:rStyle w:val="EquationCaption"/>
          <w:rFonts w:asciiTheme="minorHAnsi" w:hAnsiTheme="minorHAnsi"/>
        </w:rPr>
        <w:t>)</w:t>
      </w:r>
    </w:p>
    <w:p w14:paraId="2258238A" w14:textId="77777777" w:rsidR="0041037A" w:rsidRPr="0054119F" w:rsidRDefault="00D02314" w:rsidP="007A3922">
      <w:pPr>
        <w:pStyle w:val="BodyText"/>
      </w:pPr>
      <w:r w:rsidRPr="0054119F">
        <w:t>Then the a and b coefficients become</w:t>
      </w:r>
    </w:p>
    <w:p w14:paraId="2A58389B" w14:textId="7F811C17" w:rsidR="0041037A" w:rsidRPr="00B7030B" w:rsidRDefault="0041037A" w:rsidP="008F3173">
      <w:pPr>
        <w:pStyle w:val="equation"/>
        <w:keepNext/>
        <w:rPr>
          <w:rFonts w:asciiTheme="minorHAnsi" w:hAnsiTheme="minorHAnsi"/>
        </w:rPr>
      </w:pPr>
      <w:r w:rsidRPr="00B7030B">
        <w:rPr>
          <w:rFonts w:asciiTheme="minorHAnsi" w:hAnsiTheme="minorHAnsi"/>
        </w:rPr>
        <w:tab/>
      </w:r>
      <m:oMath>
        <m:r>
          <w:rPr>
            <w:rFonts w:ascii="Cambria Math" w:hAnsiTheme="minorHAnsi"/>
          </w:rPr>
          <m:t>a=</m:t>
        </m:r>
        <m:sSup>
          <m:sSupPr>
            <m:ctrlPr>
              <w:rPr>
                <w:rFonts w:ascii="Cambria Math" w:hAnsiTheme="minorHAnsi"/>
                <w:i/>
              </w:rPr>
            </m:ctrlPr>
          </m:sSupPr>
          <m:e>
            <m:d>
              <m:dPr>
                <m:ctrlPr>
                  <w:rPr>
                    <w:rFonts w:ascii="Cambria Math" w:hAnsiTheme="minorHAnsi"/>
                    <w:i/>
                  </w:rPr>
                </m:ctrlPr>
              </m:dPr>
              <m:e>
                <m:f>
                  <m:fPr>
                    <m:ctrlPr>
                      <w:rPr>
                        <w:rFonts w:ascii="Cambria Math" w:hAnsiTheme="minorHAnsi"/>
                        <w:i/>
                      </w:rPr>
                    </m:ctrlPr>
                  </m:fPr>
                  <m:num>
                    <m:r>
                      <w:rPr>
                        <w:rFonts w:ascii="Cambria Math" w:hAnsiTheme="minorHAnsi"/>
                      </w:rPr>
                      <m:t>1</m:t>
                    </m:r>
                  </m:num>
                  <m:den>
                    <m:sSub>
                      <m:sSubPr>
                        <m:ctrlPr>
                          <w:rPr>
                            <w:rFonts w:ascii="Cambria Math" w:hAnsiTheme="minorHAnsi"/>
                            <w:i/>
                          </w:rPr>
                        </m:ctrlPr>
                      </m:sSubPr>
                      <m:e>
                        <m:r>
                          <w:rPr>
                            <w:rFonts w:ascii="Cambria Math" w:hAnsiTheme="minorHAnsi"/>
                          </w:rPr>
                          <m:t>α</m:t>
                        </m:r>
                      </m:e>
                      <m:sub>
                        <m:r>
                          <w:rPr>
                            <w:rFonts w:ascii="Cambria Math" w:hAnsiTheme="minorHAnsi"/>
                          </w:rPr>
                          <m:t>1</m:t>
                        </m:r>
                      </m:sub>
                    </m:sSub>
                    <m:ctrlPr>
                      <w:rPr>
                        <w:rFonts w:ascii="Cambria Math" w:hAnsi="Cambria Math"/>
                        <w:i/>
                      </w:rPr>
                    </m:ctrlPr>
                  </m:den>
                </m:f>
                <m:ctrlPr>
                  <w:rPr>
                    <w:rFonts w:ascii="Cambria Math" w:hAnsi="Cambria Math"/>
                    <w:i/>
                  </w:rPr>
                </m:ctrlPr>
              </m:e>
            </m:d>
            <m:ctrlPr>
              <w:rPr>
                <w:rFonts w:ascii="Cambria Math" w:hAnsi="Cambria Math"/>
                <w:i/>
              </w:rPr>
            </m:ctrlPr>
          </m:e>
          <m:sup>
            <m:f>
              <m:fPr>
                <m:ctrlPr>
                  <w:rPr>
                    <w:rFonts w:ascii="Cambria Math" w:hAnsiTheme="minorHAnsi"/>
                    <w:i/>
                  </w:rPr>
                </m:ctrlPr>
              </m:fPr>
              <m:num>
                <m:r>
                  <w:rPr>
                    <w:rFonts w:ascii="Cambria Math" w:hAnsiTheme="minorHAnsi"/>
                  </w:rPr>
                  <m:t>1</m:t>
                </m:r>
              </m:num>
              <m:den>
                <m:sSub>
                  <m:sSubPr>
                    <m:ctrlPr>
                      <w:rPr>
                        <w:rFonts w:ascii="Cambria Math" w:hAnsiTheme="minorHAnsi"/>
                        <w:i/>
                      </w:rPr>
                    </m:ctrlPr>
                  </m:sSubPr>
                  <m:e>
                    <m:r>
                      <w:rPr>
                        <w:rFonts w:ascii="Cambria Math" w:hAnsiTheme="minorHAnsi"/>
                      </w:rPr>
                      <m:t>β</m:t>
                    </m:r>
                  </m:e>
                  <m:sub>
                    <m:r>
                      <w:rPr>
                        <w:rFonts w:ascii="Cambria Math" w:hAnsiTheme="minorHAnsi"/>
                      </w:rPr>
                      <m:t>1</m:t>
                    </m:r>
                  </m:sub>
                </m:sSub>
                <m:ctrlPr>
                  <w:rPr>
                    <w:rFonts w:ascii="Cambria Math" w:hAnsi="Cambria Math"/>
                    <w:i/>
                  </w:rPr>
                </m:ctrlPr>
              </m:den>
            </m:f>
            <m:ctrlPr>
              <w:rPr>
                <w:rFonts w:ascii="Cambria Math" w:hAnsi="Cambria Math"/>
                <w:i/>
              </w:rPr>
            </m:ctrlPr>
          </m:sup>
        </m:sSup>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161</w:t>
      </w:r>
      <w:r w:rsidR="00A41B27">
        <w:rPr>
          <w:rStyle w:val="EquationCaption"/>
          <w:rFonts w:asciiTheme="minorHAnsi" w:hAnsiTheme="minorHAnsi"/>
        </w:rPr>
        <w:fldChar w:fldCharType="end"/>
      </w:r>
      <w:r w:rsidRPr="00B7030B">
        <w:rPr>
          <w:rStyle w:val="EquationCaption"/>
          <w:rFonts w:asciiTheme="minorHAnsi" w:hAnsiTheme="minorHAnsi"/>
        </w:rPr>
        <w:t>)</w:t>
      </w:r>
    </w:p>
    <w:p w14:paraId="15805320" w14:textId="3CE18C07" w:rsidR="0041037A" w:rsidRPr="00B7030B" w:rsidRDefault="0041037A" w:rsidP="008F3173">
      <w:pPr>
        <w:pStyle w:val="equation"/>
        <w:keepNext/>
        <w:rPr>
          <w:rFonts w:asciiTheme="minorHAnsi" w:hAnsiTheme="minorHAnsi"/>
        </w:rPr>
      </w:pPr>
      <w:r w:rsidRPr="00B7030B">
        <w:rPr>
          <w:rFonts w:asciiTheme="minorHAnsi" w:hAnsiTheme="minorHAnsi"/>
        </w:rPr>
        <w:tab/>
      </w:r>
      <m:oMath>
        <m:r>
          <w:rPr>
            <w:rFonts w:ascii="Cambria Math" w:hAnsiTheme="minorHAnsi"/>
          </w:rPr>
          <m:t>b=</m:t>
        </m:r>
        <m:f>
          <m:fPr>
            <m:ctrlPr>
              <w:rPr>
                <w:rFonts w:ascii="Cambria Math" w:hAnsiTheme="minorHAnsi"/>
                <w:i/>
              </w:rPr>
            </m:ctrlPr>
          </m:fPr>
          <m:num>
            <m:r>
              <w:rPr>
                <w:rFonts w:ascii="Cambria Math" w:hAnsiTheme="minorHAnsi"/>
              </w:rPr>
              <m:t>1</m:t>
            </m:r>
          </m:num>
          <m:den>
            <m:sSub>
              <m:sSubPr>
                <m:ctrlPr>
                  <w:rPr>
                    <w:rFonts w:ascii="Cambria Math" w:hAnsiTheme="minorHAnsi"/>
                    <w:i/>
                  </w:rPr>
                </m:ctrlPr>
              </m:sSubPr>
              <m:e>
                <m:r>
                  <w:rPr>
                    <w:rFonts w:ascii="Cambria Math" w:hAnsiTheme="minorHAnsi"/>
                  </w:rPr>
                  <m:t>β</m:t>
                </m:r>
              </m:e>
              <m:sub>
                <m:r>
                  <w:rPr>
                    <w:rFonts w:ascii="Cambria Math" w:hAnsiTheme="minorHAnsi"/>
                  </w:rPr>
                  <m:t>1</m:t>
                </m:r>
              </m:sub>
            </m:sSub>
            <m:ctrlPr>
              <w:rPr>
                <w:rFonts w:ascii="Cambria Math" w:hAnsi="Cambria Math"/>
                <w:i/>
              </w:rPr>
            </m:ctrlPr>
          </m:den>
        </m:f>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162</w:t>
      </w:r>
      <w:r w:rsidR="00A41B27">
        <w:rPr>
          <w:rStyle w:val="EquationCaption"/>
          <w:rFonts w:asciiTheme="minorHAnsi" w:hAnsiTheme="minorHAnsi"/>
        </w:rPr>
        <w:fldChar w:fldCharType="end"/>
      </w:r>
      <w:r w:rsidRPr="00B7030B">
        <w:rPr>
          <w:rStyle w:val="EquationCaption"/>
          <w:rFonts w:asciiTheme="minorHAnsi" w:hAnsiTheme="minorHAnsi"/>
        </w:rPr>
        <w:t>)</w:t>
      </w:r>
    </w:p>
    <w:p w14:paraId="7701AAAB" w14:textId="77777777" w:rsidR="0041037A" w:rsidRPr="0054119F" w:rsidRDefault="00D02314" w:rsidP="007A3922">
      <w:r w:rsidRPr="0054119F">
        <w:t>or</w:t>
      </w:r>
      <w:r w:rsidR="0041037A" w:rsidRPr="0054119F">
        <w:t xml:space="preserve"> vice versa:</w:t>
      </w:r>
    </w:p>
    <w:p w14:paraId="15FD5D3B" w14:textId="77777777" w:rsidR="0041037A" w:rsidRPr="00B7030B" w:rsidRDefault="0041037A" w:rsidP="007A3922"/>
    <w:p w14:paraId="33EE64B2" w14:textId="7FF492F6" w:rsidR="0041037A" w:rsidRPr="00B7030B" w:rsidRDefault="0041037A" w:rsidP="008F3173">
      <w:pPr>
        <w:pStyle w:val="equation"/>
        <w:keepNext/>
        <w:rPr>
          <w:rFonts w:asciiTheme="minorHAnsi" w:hAnsiTheme="minorHAnsi"/>
        </w:rPr>
      </w:pPr>
      <w:r w:rsidRPr="00B7030B">
        <w:rPr>
          <w:rFonts w:asciiTheme="minorHAnsi" w:hAnsiTheme="minorHAnsi"/>
        </w:rPr>
        <w:tab/>
      </w:r>
      <m:oMath>
        <m:sSub>
          <m:sSubPr>
            <m:ctrlPr>
              <w:rPr>
                <w:rFonts w:ascii="Cambria Math" w:hAnsiTheme="minorHAnsi"/>
                <w:i/>
              </w:rPr>
            </m:ctrlPr>
          </m:sSubPr>
          <m:e>
            <m:r>
              <w:rPr>
                <w:rFonts w:ascii="Cambria Math" w:hAnsiTheme="minorHAnsi"/>
              </w:rPr>
              <m:t>α</m:t>
            </m:r>
          </m:e>
          <m:sub>
            <m:r>
              <w:rPr>
                <w:rFonts w:ascii="Cambria Math" w:hAnsiTheme="minorHAnsi"/>
              </w:rPr>
              <m:t>1</m:t>
            </m:r>
          </m:sub>
        </m:sSub>
        <m:r>
          <w:rPr>
            <w:rFonts w:ascii="Cambria Math" w:hAnsiTheme="minorHAnsi"/>
          </w:rPr>
          <m:t>=</m:t>
        </m:r>
        <m:sSup>
          <m:sSupPr>
            <m:ctrlPr>
              <w:rPr>
                <w:rFonts w:ascii="Cambria Math" w:hAnsiTheme="minorHAnsi"/>
                <w:i/>
              </w:rPr>
            </m:ctrlPr>
          </m:sSupPr>
          <m:e>
            <m:r>
              <w:rPr>
                <w:rFonts w:ascii="Cambria Math" w:hAnsiTheme="minorHAnsi"/>
              </w:rPr>
              <m:t>a</m:t>
            </m:r>
          </m:e>
          <m:sup>
            <m:r>
              <w:rPr>
                <w:rFonts w:ascii="Cambria Math" w:hAnsiTheme="minorHAnsi"/>
              </w:rPr>
              <m:t>-</m:t>
            </m:r>
            <m:sSub>
              <m:sSubPr>
                <m:ctrlPr>
                  <w:rPr>
                    <w:rFonts w:ascii="Cambria Math" w:hAnsiTheme="minorHAnsi"/>
                    <w:i/>
                  </w:rPr>
                </m:ctrlPr>
              </m:sSubPr>
              <m:e>
                <m:r>
                  <w:rPr>
                    <w:rFonts w:ascii="Cambria Math" w:hAnsiTheme="minorHAnsi"/>
                  </w:rPr>
                  <m:t>β</m:t>
                </m:r>
              </m:e>
              <m:sub>
                <m:r>
                  <w:rPr>
                    <w:rFonts w:ascii="Cambria Math" w:hAnsiTheme="minorHAnsi"/>
                  </w:rPr>
                  <m:t>1</m:t>
                </m:r>
              </m:sub>
            </m:sSub>
            <m:ctrlPr>
              <w:rPr>
                <w:rFonts w:ascii="Cambria Math" w:hAnsi="Cambria Math"/>
                <w:i/>
              </w:rPr>
            </m:ctrlPr>
          </m:sup>
        </m:sSup>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163</w:t>
      </w:r>
      <w:r w:rsidR="00A41B27">
        <w:rPr>
          <w:rStyle w:val="EquationCaption"/>
          <w:rFonts w:asciiTheme="minorHAnsi" w:hAnsiTheme="minorHAnsi"/>
        </w:rPr>
        <w:fldChar w:fldCharType="end"/>
      </w:r>
      <w:r w:rsidRPr="00B7030B">
        <w:rPr>
          <w:rStyle w:val="EquationCaption"/>
          <w:rFonts w:asciiTheme="minorHAnsi" w:hAnsiTheme="minorHAnsi"/>
        </w:rPr>
        <w:t>)</w:t>
      </w:r>
    </w:p>
    <w:p w14:paraId="5B99C659" w14:textId="77777777" w:rsidR="0041037A" w:rsidRPr="00B7030B" w:rsidRDefault="0041037A" w:rsidP="007A3922"/>
    <w:p w14:paraId="355B1B53" w14:textId="1C512EDA" w:rsidR="0041037A" w:rsidRPr="00B7030B" w:rsidRDefault="0041037A" w:rsidP="008F3173">
      <w:pPr>
        <w:pStyle w:val="equation"/>
        <w:keepNext/>
        <w:rPr>
          <w:rFonts w:asciiTheme="minorHAnsi" w:hAnsiTheme="minorHAnsi"/>
        </w:rPr>
      </w:pPr>
      <w:r w:rsidRPr="00B7030B">
        <w:rPr>
          <w:rFonts w:asciiTheme="minorHAnsi" w:hAnsiTheme="minorHAnsi"/>
        </w:rPr>
        <w:tab/>
      </w:r>
      <m:oMath>
        <m:sSub>
          <m:sSubPr>
            <m:ctrlPr>
              <w:rPr>
                <w:rFonts w:ascii="Cambria Math" w:hAnsiTheme="minorHAnsi"/>
                <w:i/>
              </w:rPr>
            </m:ctrlPr>
          </m:sSubPr>
          <m:e>
            <m:r>
              <w:rPr>
                <w:rFonts w:ascii="Cambria Math" w:hAnsiTheme="minorHAnsi"/>
              </w:rPr>
              <m:t>β</m:t>
            </m:r>
          </m:e>
          <m:sub>
            <m:r>
              <w:rPr>
                <w:rFonts w:ascii="Cambria Math" w:hAnsiTheme="minorHAnsi"/>
              </w:rPr>
              <m:t>1</m:t>
            </m:r>
          </m:sub>
        </m:sSub>
        <m:r>
          <w:rPr>
            <w:rFonts w:ascii="Cambria Math" w:hAnsiTheme="minorHAnsi"/>
          </w:rPr>
          <m:t>=</m:t>
        </m:r>
        <m:f>
          <m:fPr>
            <m:ctrlPr>
              <w:rPr>
                <w:rFonts w:ascii="Cambria Math" w:hAnsiTheme="minorHAnsi"/>
                <w:i/>
              </w:rPr>
            </m:ctrlPr>
          </m:fPr>
          <m:num>
            <m:r>
              <w:rPr>
                <w:rFonts w:ascii="Cambria Math" w:hAnsiTheme="minorHAnsi"/>
              </w:rPr>
              <m:t>1</m:t>
            </m:r>
          </m:num>
          <m:den>
            <m:r>
              <w:rPr>
                <w:rFonts w:ascii="Cambria Math" w:hAnsiTheme="minorHAnsi"/>
              </w:rPr>
              <m:t>b</m:t>
            </m:r>
          </m:den>
        </m:f>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164</w:t>
      </w:r>
      <w:r w:rsidR="00A41B27">
        <w:rPr>
          <w:rStyle w:val="EquationCaption"/>
          <w:rFonts w:asciiTheme="minorHAnsi" w:hAnsiTheme="minorHAnsi"/>
        </w:rPr>
        <w:fldChar w:fldCharType="end"/>
      </w:r>
      <w:r w:rsidRPr="00B7030B">
        <w:rPr>
          <w:rStyle w:val="EquationCaption"/>
          <w:rFonts w:asciiTheme="minorHAnsi" w:hAnsiTheme="minorHAnsi"/>
        </w:rPr>
        <w:t>)</w:t>
      </w:r>
    </w:p>
    <w:p w14:paraId="03341493" w14:textId="239B5A8D" w:rsidR="0041037A" w:rsidRPr="0054119F" w:rsidRDefault="00A15809" w:rsidP="007A3922">
      <w:pPr>
        <w:pStyle w:val="BodyText"/>
      </w:pPr>
      <w:r>
        <w:t xml:space="preserve">and </w:t>
      </w:r>
      <w:r w:rsidR="0041037A" w:rsidRPr="0054119F">
        <w:t>allows the user to set a weir-rating curve that reproduces the stage discharge relationship at a downstream boundary.</w:t>
      </w:r>
    </w:p>
    <w:p w14:paraId="00060194" w14:textId="77777777" w:rsidR="000D16D3" w:rsidRPr="0054119F" w:rsidRDefault="000D16D3" w:rsidP="007A3922">
      <w:pPr>
        <w:pStyle w:val="BodyText"/>
      </w:pPr>
      <w:r w:rsidRPr="0054119F">
        <w:t>A dynamic weir or spillway crest elevation can also be used to simulate dynamic raising of flashboards. These are designated in the model as gates.</w:t>
      </w:r>
    </w:p>
    <w:p w14:paraId="01774AC3" w14:textId="77777777" w:rsidR="0041037A" w:rsidRPr="00B7030B" w:rsidRDefault="0041037A" w:rsidP="007A3922">
      <w:pPr>
        <w:pStyle w:val="Heading4"/>
      </w:pPr>
      <w:bookmarkStart w:id="347" w:name="gates_theory"/>
      <w:bookmarkStart w:id="348" w:name="_Toc48573588"/>
      <w:bookmarkEnd w:id="347"/>
      <w:r w:rsidRPr="00B7030B">
        <w:t>Gates</w:t>
      </w:r>
      <w:bookmarkEnd w:id="348"/>
    </w:p>
    <w:p w14:paraId="587BC398" w14:textId="77777777" w:rsidR="0041037A" w:rsidRPr="00E744DA" w:rsidRDefault="0041037A" w:rsidP="00B6554A">
      <w:pPr>
        <w:pStyle w:val="BodyText"/>
      </w:pPr>
      <w:r w:rsidRPr="00E744DA">
        <w:t>For a gated structure or sluice gate, a more complex rating curve is required based on the opening and the head difference between the upstream and downstream condition (the spillway crest if free flow and the tailwater elevation if submerged flow).</w:t>
      </w:r>
    </w:p>
    <w:p w14:paraId="1F0B8643" w14:textId="77777777" w:rsidR="0041037A" w:rsidRPr="00E744DA" w:rsidRDefault="0041037A" w:rsidP="00B6554A">
      <w:pPr>
        <w:pStyle w:val="BodyText"/>
      </w:pPr>
      <w:r w:rsidRPr="00E744DA">
        <w:lastRenderedPageBreak/>
        <w:t>The following equation is used for freely flowing conditions:</w:t>
      </w:r>
    </w:p>
    <w:p w14:paraId="182A6C1E" w14:textId="15DD9428" w:rsidR="0041037A" w:rsidRPr="00B7030B" w:rsidRDefault="0041037A" w:rsidP="00073887">
      <w:pPr>
        <w:pStyle w:val="equation"/>
        <w:spacing w:after="120"/>
        <w:rPr>
          <w:rFonts w:asciiTheme="minorHAnsi" w:hAnsiTheme="minorHAnsi"/>
        </w:rPr>
      </w:pPr>
      <w:r w:rsidRPr="00B7030B">
        <w:rPr>
          <w:rFonts w:asciiTheme="minorHAnsi" w:hAnsiTheme="minorHAnsi"/>
        </w:rPr>
        <w:tab/>
      </w:r>
      <m:oMath>
        <m:r>
          <w:rPr>
            <w:rFonts w:ascii="Cambria Math" w:hAnsiTheme="minorHAnsi"/>
          </w:rPr>
          <m:t>Q=</m:t>
        </m:r>
        <m:sSub>
          <m:sSubPr>
            <m:ctrlPr>
              <w:rPr>
                <w:rFonts w:ascii="Cambria Math" w:hAnsiTheme="minorHAnsi"/>
                <w:i/>
              </w:rPr>
            </m:ctrlPr>
          </m:sSubPr>
          <m:e>
            <m:r>
              <w:rPr>
                <w:rFonts w:ascii="Cambria Math" w:hAnsiTheme="minorHAnsi"/>
              </w:rPr>
              <m:t>α</m:t>
            </m:r>
          </m:e>
          <m:sub>
            <m:r>
              <w:rPr>
                <w:rFonts w:ascii="Cambria Math" w:hAnsiTheme="minorHAnsi"/>
              </w:rPr>
              <m:t>1</m:t>
            </m:r>
          </m:sub>
        </m:sSub>
        <m:r>
          <w:rPr>
            <w:rFonts w:ascii="Cambria Math" w:hAnsiTheme="minorHAnsi"/>
          </w:rPr>
          <m:t>Δ</m:t>
        </m:r>
        <m:sSup>
          <m:sSupPr>
            <m:ctrlPr>
              <w:rPr>
                <w:rFonts w:ascii="Cambria Math" w:hAnsi="Cambria Math"/>
                <w:i/>
              </w:rPr>
            </m:ctrlPr>
          </m:sSupPr>
          <m:e>
            <m:r>
              <w:rPr>
                <w:rFonts w:ascii="Cambria Math" w:hAnsi="Cambria Math" w:cs="Cambria Math"/>
              </w:rPr>
              <m:t>h</m:t>
            </m:r>
          </m:e>
          <m:sup>
            <m:sSub>
              <m:sSubPr>
                <m:ctrlPr>
                  <w:rPr>
                    <w:rFonts w:ascii="Cambria Math" w:hAnsiTheme="minorHAnsi"/>
                    <w:i/>
                  </w:rPr>
                </m:ctrlPr>
              </m:sSubPr>
              <m:e>
                <m:r>
                  <w:rPr>
                    <w:rFonts w:ascii="Cambria Math" w:hAnsiTheme="minorHAnsi"/>
                  </w:rPr>
                  <m:t>β</m:t>
                </m:r>
              </m:e>
              <m:sub>
                <m:r>
                  <w:rPr>
                    <w:rFonts w:ascii="Cambria Math" w:hAnsiTheme="minorHAnsi"/>
                  </w:rPr>
                  <m:t>1</m:t>
                </m:r>
              </m:sub>
            </m:sSub>
          </m:sup>
        </m:sSup>
        <m:sSup>
          <m:sSupPr>
            <m:ctrlPr>
              <w:rPr>
                <w:rFonts w:ascii="Cambria Math" w:hAnsiTheme="minorHAnsi"/>
                <w:i/>
              </w:rPr>
            </m:ctrlPr>
          </m:sSupPr>
          <m:e>
            <m:r>
              <w:rPr>
                <w:rFonts w:ascii="Cambria Math" w:hAnsiTheme="minorHAnsi"/>
              </w:rPr>
              <m:t>B</m:t>
            </m:r>
          </m:e>
          <m:sup>
            <m:sSub>
              <m:sSubPr>
                <m:ctrlPr>
                  <w:rPr>
                    <w:rFonts w:ascii="Cambria Math" w:hAnsiTheme="minorHAnsi"/>
                    <w:i/>
                  </w:rPr>
                </m:ctrlPr>
              </m:sSubPr>
              <m:e>
                <m:r>
                  <w:rPr>
                    <w:rFonts w:ascii="Cambria Math" w:hAnsiTheme="minorHAnsi"/>
                  </w:rPr>
                  <m:t>γ</m:t>
                </m:r>
              </m:e>
              <m:sub>
                <m:r>
                  <w:rPr>
                    <w:rFonts w:ascii="Cambria Math" w:hAnsiTheme="minorHAnsi"/>
                  </w:rPr>
                  <m:t>1</m:t>
                </m:r>
              </m:sub>
            </m:sSub>
            <m:ctrlPr>
              <w:rPr>
                <w:rFonts w:ascii="Cambria Math" w:hAnsi="Cambria Math"/>
                <w:i/>
              </w:rPr>
            </m:ctrlPr>
          </m:sup>
        </m:sSup>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165</w:t>
      </w:r>
      <w:r w:rsidR="00A41B27">
        <w:rPr>
          <w:rStyle w:val="EquationCaption"/>
          <w:rFonts w:asciiTheme="minorHAnsi" w:hAnsiTheme="minorHAnsi"/>
        </w:rPr>
        <w:fldChar w:fldCharType="end"/>
      </w:r>
      <w:r w:rsidRPr="00B7030B">
        <w:rPr>
          <w:rStyle w:val="EquationCaption"/>
          <w:rFonts w:asciiTheme="minorHAnsi" w:hAnsiTheme="minorHAnsi"/>
        </w:rPr>
        <w:t>)</w:t>
      </w:r>
    </w:p>
    <w:p w14:paraId="2E828215" w14:textId="77777777" w:rsidR="0041037A" w:rsidRPr="00E744DA" w:rsidRDefault="0041037A" w:rsidP="0076230E">
      <w:pPr>
        <w:pStyle w:val="where"/>
      </w:pPr>
      <w:r w:rsidRPr="00E744DA">
        <w:t>where:</w:t>
      </w:r>
    </w:p>
    <w:p w14:paraId="5FC52888" w14:textId="77777777" w:rsidR="0041037A" w:rsidRPr="00E744DA" w:rsidRDefault="0041037A" w:rsidP="00B6554A">
      <w:pPr>
        <w:pStyle w:val="variabledefinitionChar"/>
      </w:pPr>
      <w:r w:rsidRPr="00E744DA">
        <w:tab/>
      </w:r>
      <w:r w:rsidRPr="00E744DA">
        <w:rPr>
          <w:i/>
          <w:iCs/>
        </w:rPr>
        <w:sym w:font="Symbol" w:char="F061"/>
      </w:r>
      <w:r w:rsidRPr="00E744DA">
        <w:rPr>
          <w:i/>
          <w:iCs/>
          <w:vertAlign w:val="subscript"/>
        </w:rPr>
        <w:t>1</w:t>
      </w:r>
      <w:r w:rsidRPr="00E744DA">
        <w:tab/>
        <w:t>=</w:t>
      </w:r>
      <w:r w:rsidRPr="00E744DA">
        <w:tab/>
        <w:t>empirical coefficient</w:t>
      </w:r>
    </w:p>
    <w:p w14:paraId="29B0DF7F" w14:textId="77777777" w:rsidR="0041037A" w:rsidRPr="00E744DA" w:rsidRDefault="0041037A" w:rsidP="00B6554A">
      <w:pPr>
        <w:pStyle w:val="variabledefinitionChar"/>
      </w:pPr>
      <w:r w:rsidRPr="00E744DA">
        <w:tab/>
      </w:r>
      <w:r w:rsidRPr="00E744DA">
        <w:rPr>
          <w:i/>
          <w:iCs/>
        </w:rPr>
        <w:sym w:font="Symbol" w:char="F062"/>
      </w:r>
      <w:r w:rsidRPr="00E744DA">
        <w:rPr>
          <w:i/>
          <w:iCs/>
          <w:vertAlign w:val="subscript"/>
        </w:rPr>
        <w:t>1</w:t>
      </w:r>
      <w:r w:rsidRPr="00E744DA">
        <w:tab/>
        <w:t>=</w:t>
      </w:r>
      <w:r w:rsidRPr="00E744DA">
        <w:tab/>
        <w:t>empirical coefficient</w:t>
      </w:r>
    </w:p>
    <w:p w14:paraId="017AC8CF" w14:textId="77777777" w:rsidR="0041037A" w:rsidRPr="00E744DA" w:rsidRDefault="0041037A" w:rsidP="00B6554A">
      <w:pPr>
        <w:pStyle w:val="variabledefinitionChar"/>
      </w:pPr>
      <w:r w:rsidRPr="00E744DA">
        <w:tab/>
      </w:r>
      <w:r w:rsidRPr="00E744DA">
        <w:rPr>
          <w:i/>
          <w:iCs/>
        </w:rPr>
        <w:sym w:font="Symbol" w:char="F067"/>
      </w:r>
      <w:r w:rsidRPr="00E744DA">
        <w:rPr>
          <w:i/>
          <w:iCs/>
          <w:vertAlign w:val="subscript"/>
        </w:rPr>
        <w:t>1</w:t>
      </w:r>
      <w:r w:rsidRPr="00E744DA">
        <w:tab/>
        <w:t>=</w:t>
      </w:r>
      <w:r w:rsidRPr="00E744DA">
        <w:tab/>
        <w:t>empirical coefficient</w:t>
      </w:r>
    </w:p>
    <w:p w14:paraId="5E764D1E" w14:textId="77777777" w:rsidR="0041037A" w:rsidRPr="00E744DA" w:rsidRDefault="0041037A" w:rsidP="007552CD">
      <w:pPr>
        <w:pStyle w:val="variabledefinitionChar"/>
      </w:pPr>
      <w:r w:rsidRPr="00E744DA">
        <w:tab/>
      </w:r>
      <w:r w:rsidRPr="00E744DA">
        <w:sym w:font="Symbol" w:char="F044"/>
      </w:r>
      <w:r w:rsidRPr="00E744DA">
        <w:t>h</w:t>
      </w:r>
      <w:r w:rsidRPr="00E744DA">
        <w:tab/>
        <w:t>=</w:t>
      </w:r>
      <w:r w:rsidRPr="00E744DA">
        <w:tab/>
        <w:t>Z</w:t>
      </w:r>
      <w:r w:rsidRPr="00E744DA">
        <w:rPr>
          <w:vertAlign w:val="subscript"/>
        </w:rPr>
        <w:t xml:space="preserve">u </w:t>
      </w:r>
      <w:r w:rsidRPr="00E744DA">
        <w:t xml:space="preserve">- </w:t>
      </w:r>
      <w:proofErr w:type="spellStart"/>
      <w:r w:rsidRPr="00E744DA">
        <w:t>Z</w:t>
      </w:r>
      <w:r w:rsidRPr="00E744DA">
        <w:rPr>
          <w:vertAlign w:val="subscript"/>
        </w:rPr>
        <w:t>sp</w:t>
      </w:r>
      <w:proofErr w:type="spellEnd"/>
    </w:p>
    <w:p w14:paraId="7B796045" w14:textId="77777777" w:rsidR="0041037A" w:rsidRPr="00E744DA" w:rsidRDefault="0041037A" w:rsidP="007552CD">
      <w:pPr>
        <w:pStyle w:val="variabledefinitionChar"/>
      </w:pPr>
      <w:r w:rsidRPr="00E744DA">
        <w:tab/>
      </w:r>
      <w:r w:rsidRPr="00E744DA">
        <w:rPr>
          <w:i/>
          <w:iCs/>
        </w:rPr>
        <w:t>Z</w:t>
      </w:r>
      <w:r w:rsidRPr="00E744DA">
        <w:rPr>
          <w:i/>
          <w:iCs/>
          <w:vertAlign w:val="subscript"/>
        </w:rPr>
        <w:t>u</w:t>
      </w:r>
      <w:r w:rsidRPr="00E744DA">
        <w:rPr>
          <w:vertAlign w:val="subscript"/>
        </w:rPr>
        <w:tab/>
      </w:r>
      <w:r w:rsidRPr="00E744DA">
        <w:t>=</w:t>
      </w:r>
      <w:r w:rsidRPr="00E744DA">
        <w:tab/>
        <w:t>upstream head</w:t>
      </w:r>
    </w:p>
    <w:p w14:paraId="7A6F43B4" w14:textId="77777777" w:rsidR="0041037A" w:rsidRPr="00E744DA" w:rsidRDefault="0041037A" w:rsidP="007552CD">
      <w:pPr>
        <w:pStyle w:val="variabledefinitionChar"/>
      </w:pPr>
      <w:r w:rsidRPr="00E744DA">
        <w:tab/>
      </w:r>
      <w:proofErr w:type="spellStart"/>
      <w:r w:rsidRPr="00E744DA">
        <w:rPr>
          <w:i/>
          <w:iCs/>
        </w:rPr>
        <w:t>Z</w:t>
      </w:r>
      <w:r w:rsidRPr="00E744DA">
        <w:rPr>
          <w:i/>
          <w:iCs/>
          <w:vertAlign w:val="subscript"/>
        </w:rPr>
        <w:t>sp</w:t>
      </w:r>
      <w:proofErr w:type="spellEnd"/>
      <w:r w:rsidRPr="00E744DA">
        <w:rPr>
          <w:vertAlign w:val="subscript"/>
        </w:rPr>
        <w:tab/>
      </w:r>
      <w:r w:rsidRPr="00E744DA">
        <w:t>=</w:t>
      </w:r>
      <w:r w:rsidRPr="00E744DA">
        <w:tab/>
        <w:t>spillway crest elevation</w:t>
      </w:r>
    </w:p>
    <w:p w14:paraId="19854E59" w14:textId="77777777" w:rsidR="0041037A" w:rsidRPr="00E744DA" w:rsidRDefault="0041037A" w:rsidP="007552CD">
      <w:pPr>
        <w:pStyle w:val="BodyText2"/>
      </w:pPr>
    </w:p>
    <w:p w14:paraId="2A1B6CD9" w14:textId="77777777" w:rsidR="0041037A" w:rsidRPr="00E744DA" w:rsidRDefault="0041037A" w:rsidP="00073887">
      <w:pPr>
        <w:pStyle w:val="BodyText"/>
      </w:pPr>
      <w:r w:rsidRPr="00E744DA">
        <w:t>and the following equation is used for submerged flow:</w:t>
      </w:r>
    </w:p>
    <w:p w14:paraId="792B835D" w14:textId="038A4CCD" w:rsidR="0041037A" w:rsidRPr="00B7030B" w:rsidRDefault="0041037A" w:rsidP="00073887">
      <w:pPr>
        <w:pStyle w:val="equation"/>
        <w:keepNext/>
        <w:spacing w:before="120" w:after="120"/>
        <w:rPr>
          <w:rFonts w:asciiTheme="minorHAnsi" w:hAnsiTheme="minorHAnsi"/>
        </w:rPr>
      </w:pPr>
      <w:r w:rsidRPr="00B7030B">
        <w:rPr>
          <w:rFonts w:asciiTheme="minorHAnsi" w:hAnsiTheme="minorHAnsi"/>
        </w:rPr>
        <w:tab/>
      </w:r>
      <m:oMath>
        <m:r>
          <w:rPr>
            <w:rFonts w:ascii="Cambria Math" w:hAnsiTheme="minorHAnsi"/>
          </w:rPr>
          <m:t>Q=</m:t>
        </m:r>
        <m:sSub>
          <m:sSubPr>
            <m:ctrlPr>
              <w:rPr>
                <w:rFonts w:ascii="Cambria Math" w:hAnsiTheme="minorHAnsi"/>
                <w:i/>
              </w:rPr>
            </m:ctrlPr>
          </m:sSubPr>
          <m:e>
            <m:r>
              <w:rPr>
                <w:rFonts w:ascii="Cambria Math" w:hAnsiTheme="minorHAnsi"/>
              </w:rPr>
              <m:t>α</m:t>
            </m:r>
          </m:e>
          <m:sub>
            <m:r>
              <w:rPr>
                <w:rFonts w:ascii="Cambria Math" w:hAnsiTheme="minorHAnsi"/>
              </w:rPr>
              <m:t>2</m:t>
            </m:r>
          </m:sub>
        </m:sSub>
        <m:r>
          <w:rPr>
            <w:rFonts w:ascii="Cambria Math" w:hAnsiTheme="minorHAnsi"/>
          </w:rPr>
          <m:t>Δ</m:t>
        </m:r>
        <m:sSup>
          <m:sSupPr>
            <m:ctrlPr>
              <w:rPr>
                <w:rFonts w:ascii="Cambria Math" w:hAnsi="Cambria Math"/>
                <w:i/>
              </w:rPr>
            </m:ctrlPr>
          </m:sSupPr>
          <m:e>
            <m:r>
              <w:rPr>
                <w:rFonts w:ascii="Cambria Math" w:hAnsi="Cambria Math" w:cs="Cambria Math"/>
              </w:rPr>
              <m:t>h</m:t>
            </m:r>
          </m:e>
          <m:sup>
            <m:sSub>
              <m:sSubPr>
                <m:ctrlPr>
                  <w:rPr>
                    <w:rFonts w:ascii="Cambria Math" w:hAnsiTheme="minorHAnsi"/>
                    <w:i/>
                  </w:rPr>
                </m:ctrlPr>
              </m:sSubPr>
              <m:e>
                <m:r>
                  <w:rPr>
                    <w:rFonts w:ascii="Cambria Math" w:hAnsiTheme="minorHAnsi"/>
                  </w:rPr>
                  <m:t>β</m:t>
                </m:r>
              </m:e>
              <m:sub>
                <m:r>
                  <w:rPr>
                    <w:rFonts w:ascii="Cambria Math" w:hAnsiTheme="minorHAnsi"/>
                  </w:rPr>
                  <m:t>2</m:t>
                </m:r>
              </m:sub>
            </m:sSub>
          </m:sup>
        </m:sSup>
        <m:sSup>
          <m:sSupPr>
            <m:ctrlPr>
              <w:rPr>
                <w:rFonts w:ascii="Cambria Math" w:hAnsiTheme="minorHAnsi"/>
                <w:i/>
              </w:rPr>
            </m:ctrlPr>
          </m:sSupPr>
          <m:e>
            <m:r>
              <w:rPr>
                <w:rFonts w:ascii="Cambria Math" w:hAnsiTheme="minorHAnsi"/>
              </w:rPr>
              <m:t>B</m:t>
            </m:r>
          </m:e>
          <m:sup>
            <m:sSub>
              <m:sSubPr>
                <m:ctrlPr>
                  <w:rPr>
                    <w:rFonts w:ascii="Cambria Math" w:hAnsiTheme="minorHAnsi"/>
                    <w:i/>
                  </w:rPr>
                </m:ctrlPr>
              </m:sSubPr>
              <m:e>
                <m:r>
                  <w:rPr>
                    <w:rFonts w:ascii="Cambria Math" w:hAnsiTheme="minorHAnsi"/>
                  </w:rPr>
                  <m:t>γ</m:t>
                </m:r>
              </m:e>
              <m:sub>
                <m:r>
                  <w:rPr>
                    <w:rFonts w:ascii="Cambria Math" w:hAnsiTheme="minorHAnsi"/>
                  </w:rPr>
                  <m:t>2</m:t>
                </m:r>
              </m:sub>
            </m:sSub>
            <m:ctrlPr>
              <w:rPr>
                <w:rFonts w:ascii="Cambria Math" w:hAnsi="Cambria Math"/>
                <w:i/>
              </w:rPr>
            </m:ctrlPr>
          </m:sup>
        </m:sSup>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166</w:t>
      </w:r>
      <w:r w:rsidR="00A41B27">
        <w:rPr>
          <w:rStyle w:val="EquationCaption"/>
          <w:rFonts w:asciiTheme="minorHAnsi" w:hAnsiTheme="minorHAnsi"/>
        </w:rPr>
        <w:fldChar w:fldCharType="end"/>
      </w:r>
      <w:r w:rsidRPr="00B7030B">
        <w:rPr>
          <w:rStyle w:val="EquationCaption"/>
          <w:rFonts w:asciiTheme="minorHAnsi" w:hAnsiTheme="minorHAnsi"/>
        </w:rPr>
        <w:t>)</w:t>
      </w:r>
    </w:p>
    <w:p w14:paraId="155B9261" w14:textId="77777777" w:rsidR="0041037A" w:rsidRPr="00E744DA" w:rsidRDefault="0041037A" w:rsidP="0076230E">
      <w:pPr>
        <w:pStyle w:val="where"/>
      </w:pPr>
      <w:r w:rsidRPr="00E744DA">
        <w:t>where:</w:t>
      </w:r>
    </w:p>
    <w:p w14:paraId="750B55FF" w14:textId="77777777" w:rsidR="0041037A" w:rsidRPr="00E744DA" w:rsidRDefault="0041037A" w:rsidP="00073887">
      <w:pPr>
        <w:pStyle w:val="variabledefinitionChar"/>
      </w:pPr>
      <w:r w:rsidRPr="00E744DA">
        <w:tab/>
      </w:r>
      <w:r w:rsidRPr="00E744DA">
        <w:rPr>
          <w:i/>
          <w:iCs/>
        </w:rPr>
        <w:sym w:font="Symbol" w:char="F061"/>
      </w:r>
      <w:r w:rsidRPr="00E744DA">
        <w:rPr>
          <w:i/>
          <w:iCs/>
          <w:vertAlign w:val="subscript"/>
        </w:rPr>
        <w:t>2</w:t>
      </w:r>
      <w:r w:rsidRPr="00E744DA">
        <w:tab/>
        <w:t>=</w:t>
      </w:r>
      <w:r w:rsidRPr="00E744DA">
        <w:tab/>
        <w:t>empirical coefficient</w:t>
      </w:r>
    </w:p>
    <w:p w14:paraId="4EEF11C5" w14:textId="77777777" w:rsidR="0041037A" w:rsidRPr="00E744DA" w:rsidRDefault="0041037A" w:rsidP="00073887">
      <w:pPr>
        <w:pStyle w:val="variabledefinitionChar"/>
      </w:pPr>
      <w:r w:rsidRPr="00E744DA">
        <w:tab/>
      </w:r>
      <w:r w:rsidRPr="00E744DA">
        <w:rPr>
          <w:i/>
          <w:iCs/>
        </w:rPr>
        <w:sym w:font="Symbol" w:char="F062"/>
      </w:r>
      <w:r w:rsidRPr="00E744DA">
        <w:rPr>
          <w:i/>
          <w:iCs/>
          <w:vertAlign w:val="subscript"/>
        </w:rPr>
        <w:t>2</w:t>
      </w:r>
      <w:r w:rsidRPr="00E744DA">
        <w:tab/>
        <w:t>=</w:t>
      </w:r>
      <w:r w:rsidRPr="00E744DA">
        <w:tab/>
        <w:t>empirical coefficient</w:t>
      </w:r>
    </w:p>
    <w:p w14:paraId="44898F67" w14:textId="77777777" w:rsidR="0041037A" w:rsidRPr="00E744DA" w:rsidRDefault="0041037A" w:rsidP="00B6554A">
      <w:pPr>
        <w:pStyle w:val="variabledefinitionChar"/>
      </w:pPr>
      <w:r w:rsidRPr="00E744DA">
        <w:tab/>
      </w:r>
      <w:r w:rsidRPr="00E744DA">
        <w:rPr>
          <w:i/>
          <w:iCs/>
        </w:rPr>
        <w:sym w:font="Symbol" w:char="F067"/>
      </w:r>
      <w:r w:rsidRPr="00E744DA">
        <w:rPr>
          <w:i/>
          <w:iCs/>
          <w:vertAlign w:val="subscript"/>
        </w:rPr>
        <w:t>2</w:t>
      </w:r>
      <w:r w:rsidRPr="00E744DA">
        <w:tab/>
        <w:t>=</w:t>
      </w:r>
      <w:r w:rsidRPr="00E744DA">
        <w:tab/>
        <w:t>empirical coefficient</w:t>
      </w:r>
    </w:p>
    <w:p w14:paraId="6C4F3E47" w14:textId="77777777" w:rsidR="0041037A" w:rsidRPr="00E744DA" w:rsidRDefault="0041037A" w:rsidP="00B6554A">
      <w:pPr>
        <w:pStyle w:val="variabledefinitionChar"/>
        <w:rPr>
          <w:vertAlign w:val="subscript"/>
        </w:rPr>
      </w:pPr>
      <w:r w:rsidRPr="00E744DA">
        <w:tab/>
      </w:r>
      <w:r w:rsidRPr="00E744DA">
        <w:sym w:font="Symbol" w:char="F044"/>
      </w:r>
      <w:r w:rsidRPr="00E744DA">
        <w:t>h</w:t>
      </w:r>
      <w:r w:rsidRPr="00E744DA">
        <w:tab/>
        <w:t>=</w:t>
      </w:r>
      <w:r w:rsidRPr="00E744DA">
        <w:tab/>
        <w:t>Z</w:t>
      </w:r>
      <w:r w:rsidRPr="00E744DA">
        <w:rPr>
          <w:vertAlign w:val="subscript"/>
        </w:rPr>
        <w:t xml:space="preserve">u </w:t>
      </w:r>
      <w:r w:rsidRPr="00E744DA">
        <w:t xml:space="preserve">- </w:t>
      </w:r>
      <w:proofErr w:type="spellStart"/>
      <w:r w:rsidRPr="00E744DA">
        <w:t>Z</w:t>
      </w:r>
      <w:r w:rsidRPr="00E744DA">
        <w:rPr>
          <w:vertAlign w:val="subscript"/>
        </w:rPr>
        <w:t>d</w:t>
      </w:r>
      <w:proofErr w:type="spellEnd"/>
    </w:p>
    <w:p w14:paraId="37151E28" w14:textId="77777777" w:rsidR="0041037A" w:rsidRPr="00E744DA" w:rsidRDefault="0041037A" w:rsidP="00B6554A">
      <w:pPr>
        <w:pStyle w:val="variabledefinitionChar"/>
      </w:pPr>
      <w:r w:rsidRPr="00E744DA">
        <w:tab/>
      </w:r>
      <w:proofErr w:type="spellStart"/>
      <w:r w:rsidRPr="00E744DA">
        <w:rPr>
          <w:i/>
          <w:iCs/>
        </w:rPr>
        <w:t>Z</w:t>
      </w:r>
      <w:r w:rsidRPr="00E744DA">
        <w:rPr>
          <w:i/>
          <w:iCs/>
          <w:vertAlign w:val="subscript"/>
        </w:rPr>
        <w:t>d</w:t>
      </w:r>
      <w:proofErr w:type="spellEnd"/>
      <w:r w:rsidRPr="00E744DA">
        <w:rPr>
          <w:vertAlign w:val="subscript"/>
        </w:rPr>
        <w:tab/>
      </w:r>
      <w:r w:rsidRPr="00E744DA">
        <w:t>=</w:t>
      </w:r>
      <w:r w:rsidRPr="00E744DA">
        <w:tab/>
        <w:t>downstream head</w:t>
      </w:r>
    </w:p>
    <w:p w14:paraId="76424E3B" w14:textId="33FFE1FB" w:rsidR="0041037A" w:rsidRPr="00E744DA" w:rsidRDefault="0041037A" w:rsidP="00073887">
      <w:pPr>
        <w:pStyle w:val="variabledefinitionChar"/>
        <w:spacing w:after="120"/>
      </w:pPr>
      <w:r w:rsidRPr="00E744DA">
        <w:tab/>
      </w:r>
      <w:r w:rsidRPr="00E744DA">
        <w:rPr>
          <w:i/>
          <w:iCs/>
        </w:rPr>
        <w:t>B</w:t>
      </w:r>
      <w:r w:rsidRPr="00E744DA">
        <w:tab/>
        <w:t>=</w:t>
      </w:r>
      <w:r w:rsidRPr="00E744DA">
        <w:tab/>
        <w:t>gate opening,</w:t>
      </w:r>
      <w:r w:rsidRPr="00A15809">
        <w:t xml:space="preserve"> </w:t>
      </w:r>
      <w:r w:rsidRPr="00073887">
        <w:t>m</w:t>
      </w:r>
    </w:p>
    <w:p w14:paraId="68C02F6F" w14:textId="6916D5F2" w:rsidR="0041037A" w:rsidRPr="00E744DA" w:rsidRDefault="0041037A" w:rsidP="007552CD">
      <w:pPr>
        <w:pStyle w:val="BodyText"/>
      </w:pPr>
      <w:r w:rsidRPr="00E744DA">
        <w:t xml:space="preserve">In defining these parameters, the user also has to generate a time series file with the gate opening in m where a gate opening of 0 </w:t>
      </w:r>
      <w:r w:rsidRPr="00073887">
        <w:t>m</w:t>
      </w:r>
      <w:r w:rsidRPr="00E744DA">
        <w:t xml:space="preserve"> is closed.   Whenever the gate opening is equal to or greater than 0.8</w:t>
      </w:r>
      <w:r w:rsidRPr="00E744DA">
        <w:rPr>
          <w:i/>
          <w:iCs/>
        </w:rPr>
        <w:sym w:font="Symbol" w:char="F044"/>
      </w:r>
      <w:r w:rsidRPr="00E744DA">
        <w:rPr>
          <w:i/>
          <w:iCs/>
        </w:rPr>
        <w:t>h</w:t>
      </w:r>
      <w:r w:rsidRPr="00E744DA">
        <w:t xml:space="preserve">, a weir equation is used with no functional dependency on the gate opening.  In this case, a rating curve must be supplied when the gate acts like a weir. </w:t>
      </w:r>
      <w:r w:rsidR="003B7E39" w:rsidRPr="00E744DA">
        <w:fldChar w:fldCharType="begin"/>
      </w:r>
      <w:r w:rsidR="003B7E39" w:rsidRPr="00E744DA">
        <w:instrText xml:space="preserve"> REF _Ref532635582 \h  \* MERGEFORMAT </w:instrText>
      </w:r>
      <w:r w:rsidR="003B7E39" w:rsidRPr="00E744DA">
        <w:fldChar w:fldCharType="separate"/>
      </w:r>
      <w:r w:rsidR="00A95042" w:rsidRPr="00A95042">
        <w:rPr>
          <w:rStyle w:val="Figurehyperlink"/>
        </w:rPr>
        <w:t>Figure 41</w:t>
      </w:r>
      <w:r w:rsidR="003B7E39" w:rsidRPr="00E744DA">
        <w:fldChar w:fldCharType="end"/>
      </w:r>
      <w:r w:rsidRPr="00E744DA">
        <w:t xml:space="preserve"> shows the flow rate dependence on the gate opening.</w:t>
      </w:r>
    </w:p>
    <w:p w14:paraId="2FE894DC" w14:textId="77777777" w:rsidR="0041037A" w:rsidRPr="00B7030B" w:rsidRDefault="00AE1A19" w:rsidP="007552CD">
      <w:pPr>
        <w:pStyle w:val="Graph"/>
      </w:pPr>
      <w:r w:rsidRPr="00B7030B">
        <w:rPr>
          <w:noProof/>
        </w:rPr>
        <w:lastRenderedPageBreak/>
        <w:drawing>
          <wp:inline distT="0" distB="0" distL="0" distR="0" wp14:anchorId="3E82F7E0" wp14:editId="0D68E607">
            <wp:extent cx="3760287" cy="3265563"/>
            <wp:effectExtent l="12700" t="12700" r="12065" b="1143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144" cstate="print"/>
                    <a:srcRect/>
                    <a:stretch>
                      <a:fillRect/>
                    </a:stretch>
                  </pic:blipFill>
                  <pic:spPr bwMode="auto">
                    <a:xfrm>
                      <a:off x="0" y="0"/>
                      <a:ext cx="3764426" cy="3269157"/>
                    </a:xfrm>
                    <a:prstGeom prst="rect">
                      <a:avLst/>
                    </a:prstGeom>
                    <a:noFill/>
                    <a:ln w="3175">
                      <a:solidFill>
                        <a:schemeClr val="tx1"/>
                      </a:solidFill>
                      <a:miter lim="800000"/>
                      <a:headEnd/>
                      <a:tailEnd/>
                    </a:ln>
                  </pic:spPr>
                </pic:pic>
              </a:graphicData>
            </a:graphic>
          </wp:inline>
        </w:drawing>
      </w:r>
    </w:p>
    <w:p w14:paraId="08A3861B" w14:textId="0225D0FE" w:rsidR="0041037A" w:rsidRPr="00E744DA" w:rsidRDefault="0041037A" w:rsidP="007552CD">
      <w:pPr>
        <w:pStyle w:val="Figurecaption"/>
      </w:pPr>
      <w:bookmarkStart w:id="349" w:name="_Ref532635582"/>
      <w:bookmarkStart w:id="350" w:name="_Toc462126444"/>
      <w:bookmarkStart w:id="351" w:name="_Toc491053310"/>
      <w:bookmarkStart w:id="352" w:name="_Toc523896635"/>
      <w:bookmarkStart w:id="353" w:name="_Toc48573753"/>
      <w:r w:rsidRPr="00E744DA">
        <w:t xml:space="preserve">Figure </w:t>
      </w:r>
      <w:r w:rsidR="00000000">
        <w:fldChar w:fldCharType="begin"/>
      </w:r>
      <w:r w:rsidR="00000000">
        <w:instrText xml:space="preserve"> SEQ Figure \* ARABIC </w:instrText>
      </w:r>
      <w:r w:rsidR="00000000">
        <w:fldChar w:fldCharType="separate"/>
      </w:r>
      <w:r w:rsidR="00A95042">
        <w:rPr>
          <w:noProof/>
        </w:rPr>
        <w:t>41</w:t>
      </w:r>
      <w:r w:rsidR="00000000">
        <w:rPr>
          <w:noProof/>
        </w:rPr>
        <w:fldChar w:fldCharType="end"/>
      </w:r>
      <w:bookmarkEnd w:id="349"/>
      <w:r w:rsidRPr="00E744DA">
        <w:t>.  Flow rate variation with gate opening.</w:t>
      </w:r>
      <w:bookmarkEnd w:id="350"/>
      <w:bookmarkEnd w:id="351"/>
      <w:bookmarkEnd w:id="352"/>
      <w:bookmarkEnd w:id="353"/>
    </w:p>
    <w:p w14:paraId="045C668B" w14:textId="172587AA" w:rsidR="0041037A" w:rsidRPr="00E744DA" w:rsidRDefault="0041037A" w:rsidP="007552CD">
      <w:pPr>
        <w:pStyle w:val="BodyText"/>
      </w:pPr>
      <w:r w:rsidRPr="00E744DA">
        <w:t>In some reservoir systems, an outlet valve is connected to the reservoir</w:t>
      </w:r>
      <w:r w:rsidR="00AF16C8">
        <w:t>,</w:t>
      </w:r>
      <w:r w:rsidRPr="00E744DA">
        <w:t xml:space="preserve"> and a head-discharge relationship is used based on the gate opening or number of </w:t>
      </w:r>
      <w:proofErr w:type="gramStart"/>
      <w:r w:rsidRPr="00E744DA">
        <w:t>gate</w:t>
      </w:r>
      <w:proofErr w:type="gramEnd"/>
      <w:r w:rsidRPr="00E744DA">
        <w:t xml:space="preserve"> turns.  In this case, the outlet level is usually at a different elevation than the withdrawal elevation.  The above gate formulation can still be used if no reverse flow occurs through the needle valve.  This situation is illustrated in </w:t>
      </w:r>
      <w:r w:rsidR="003B7E39" w:rsidRPr="00E744DA">
        <w:fldChar w:fldCharType="begin"/>
      </w:r>
      <w:r w:rsidR="003B7E39" w:rsidRPr="00E744DA">
        <w:instrText xml:space="preserve"> REF _Ref532635583 \h  \* MERGEFORMAT </w:instrText>
      </w:r>
      <w:r w:rsidR="003B7E39" w:rsidRPr="00E744DA">
        <w:fldChar w:fldCharType="separate"/>
      </w:r>
      <w:r w:rsidR="00A95042" w:rsidRPr="00A95042">
        <w:rPr>
          <w:rStyle w:val="Figurehyperlink"/>
        </w:rPr>
        <w:t>Figure 42</w:t>
      </w:r>
      <w:r w:rsidR="003B7E39" w:rsidRPr="00E744DA">
        <w:fldChar w:fldCharType="end"/>
      </w:r>
      <w:r w:rsidRPr="00E744DA">
        <w:t xml:space="preserve">.  In this case, the elevation of the outflow is required in addition to the elevation at which the outflow is taken if a rating curve is used in the model.  This use is described in the section on </w:t>
      </w:r>
      <w:r w:rsidR="0054119F">
        <w:t>gates in</w:t>
      </w:r>
      <w:r w:rsidRPr="00E744DA">
        <w:t xml:space="preserve"> the control file.</w:t>
      </w:r>
    </w:p>
    <w:p w14:paraId="67D6A6D4" w14:textId="77777777" w:rsidR="0041037A" w:rsidRPr="00B7030B" w:rsidRDefault="00E108E0" w:rsidP="007552CD">
      <w:pPr>
        <w:pStyle w:val="Graph"/>
      </w:pPr>
      <w:r w:rsidRPr="00F749E5">
        <w:rPr>
          <w:noProof/>
        </w:rPr>
        <w:object w:dxaOrig="6795" w:dyaOrig="5775" w14:anchorId="0409BC9F">
          <v:shape id="_x0000_i1208" type="#_x0000_t75" alt="" style="width:397.9pt;height:260.85pt;mso-width-percent:0;mso-height-percent:0;mso-width-percent:0;mso-height-percent:0" o:ole="" fillcolor="window">
            <v:imagedata r:id="rId145" o:title=""/>
          </v:shape>
          <o:OLEObject Type="Embed" ProgID="Word.Picture.8" ShapeID="_x0000_i1208" DrawAspect="Content" ObjectID="_1721314797" r:id="rId146"/>
        </w:object>
      </w:r>
    </w:p>
    <w:p w14:paraId="30CB0608" w14:textId="514CE306" w:rsidR="0041037A" w:rsidRPr="00E744DA" w:rsidRDefault="0041037A" w:rsidP="007552CD">
      <w:pPr>
        <w:pStyle w:val="Figurecaption"/>
      </w:pPr>
      <w:bookmarkStart w:id="354" w:name="_Toc462126445"/>
      <w:bookmarkStart w:id="355" w:name="_Toc491053311"/>
      <w:bookmarkStart w:id="356" w:name="_Toc523896636"/>
      <w:r w:rsidRPr="00E744DA">
        <w:t xml:space="preserve"> </w:t>
      </w:r>
      <w:bookmarkStart w:id="357" w:name="_Ref532635583"/>
      <w:bookmarkStart w:id="358" w:name="_Toc48573754"/>
      <w:r w:rsidRPr="00E744DA">
        <w:t>Figure</w:t>
      </w:r>
      <w:r w:rsidR="0054119F">
        <w:t xml:space="preserve"> </w:t>
      </w:r>
      <w:r w:rsidR="00000000">
        <w:fldChar w:fldCharType="begin"/>
      </w:r>
      <w:r w:rsidR="00000000">
        <w:instrText xml:space="preserve"> SEQ Figure \* ARABIC </w:instrText>
      </w:r>
      <w:r w:rsidR="00000000">
        <w:fldChar w:fldCharType="separate"/>
      </w:r>
      <w:r w:rsidR="00A95042">
        <w:rPr>
          <w:noProof/>
        </w:rPr>
        <w:t>42</w:t>
      </w:r>
      <w:r w:rsidR="00000000">
        <w:rPr>
          <w:noProof/>
        </w:rPr>
        <w:fldChar w:fldCharType="end"/>
      </w:r>
      <w:bookmarkEnd w:id="357"/>
      <w:r w:rsidRPr="00E744DA">
        <w:t>.  Selective withdrawal with outflow connected to a valve with a gate.</w:t>
      </w:r>
      <w:bookmarkEnd w:id="354"/>
      <w:bookmarkEnd w:id="355"/>
      <w:bookmarkEnd w:id="356"/>
      <w:bookmarkEnd w:id="358"/>
    </w:p>
    <w:p w14:paraId="77B333C6" w14:textId="77777777" w:rsidR="0041037A" w:rsidRPr="00E744DA" w:rsidRDefault="0041037A" w:rsidP="007552CD">
      <w:pPr>
        <w:pStyle w:val="BodyText"/>
      </w:pPr>
      <w:r w:rsidRPr="00E744DA">
        <w:t>The user can insert weirs and/or spillways, specify connectivity to other model segments, and insert the ratings curve parameters for each weir/spillway. The model treats each spillway, weir, or gate as a selective withdrawal outflow and uses the selective withdrawal algorithm for determining water flow from each vertical layer adjacent to the structure.  Inflows from hydraulic control structures are treated as tributary inflows where the user must specify whether the inflow is placed according to density, equally distributed between all vertical layers, or distributed between a given elevation range.</w:t>
      </w:r>
    </w:p>
    <w:p w14:paraId="30D62F16" w14:textId="77777777" w:rsidR="0041037A" w:rsidRPr="00E744DA" w:rsidRDefault="0041037A" w:rsidP="007552CD">
      <w:pPr>
        <w:pStyle w:val="BodyText"/>
      </w:pPr>
      <w:r w:rsidRPr="00E744DA">
        <w:t xml:space="preserve">Weir equations are used when gates are </w:t>
      </w:r>
      <w:proofErr w:type="gramStart"/>
      <w:r w:rsidRPr="00E744DA">
        <w:t>open</w:t>
      </w:r>
      <w:proofErr w:type="gramEnd"/>
      <w:r w:rsidRPr="00E744DA">
        <w:t xml:space="preserve"> and the open gate does not interfere with the flow (when </w:t>
      </w:r>
      <w:r w:rsidRPr="00E744DA">
        <w:rPr>
          <w:i/>
          <w:iCs/>
        </w:rPr>
        <w:t xml:space="preserve">B </w:t>
      </w:r>
      <w:r w:rsidRPr="00E744DA">
        <w:t>≥ 0.8Δ</w:t>
      </w:r>
      <w:r w:rsidRPr="00E744DA">
        <w:rPr>
          <w:i/>
          <w:iCs/>
        </w:rPr>
        <w:t>h</w:t>
      </w:r>
      <w:r w:rsidRPr="00E744DA">
        <w:t>).</w:t>
      </w:r>
    </w:p>
    <w:p w14:paraId="23D93815" w14:textId="572D92BA" w:rsidR="000D16D3" w:rsidRPr="00E744DA" w:rsidRDefault="000D16D3" w:rsidP="007552CD">
      <w:pPr>
        <w:pStyle w:val="BodyText2"/>
        <w:sectPr w:rsidR="000D16D3" w:rsidRPr="00E744DA">
          <w:headerReference w:type="even" r:id="rId147"/>
          <w:headerReference w:type="default" r:id="rId148"/>
          <w:footerReference w:type="even" r:id="rId149"/>
          <w:footerReference w:type="default" r:id="rId150"/>
          <w:endnotePr>
            <w:numFmt w:val="decimal"/>
          </w:endnotePr>
          <w:type w:val="continuous"/>
          <w:pgSz w:w="12240" w:h="15840" w:code="1"/>
          <w:pgMar w:top="1728" w:right="1440" w:bottom="1728" w:left="2160" w:header="1008" w:footer="1008" w:gutter="0"/>
          <w:paperSrc w:first="100" w:other="100"/>
          <w:pgNumType w:chapStyle="8"/>
          <w:cols w:space="720"/>
          <w:noEndnote/>
        </w:sectPr>
      </w:pPr>
      <w:bookmarkStart w:id="359" w:name="_Toc491084676"/>
      <w:bookmarkStart w:id="360" w:name="_Toc523896527"/>
      <w:r w:rsidRPr="00E744DA">
        <w:t>Gates can also be used to move flows around to different parts of the model domain</w:t>
      </w:r>
      <w:r w:rsidR="007C7A86">
        <w:t>. i.e.,</w:t>
      </w:r>
      <w:r w:rsidRPr="00E744DA">
        <w:t xml:space="preserve"> different branches. In that case the specification of gate openings </w:t>
      </w:r>
      <w:r w:rsidR="0054119F">
        <w:t>is</w:t>
      </w:r>
      <w:r w:rsidRPr="00E744DA">
        <w:t xml:space="preserve"> interpreted as specification of flow rates. </w:t>
      </w:r>
    </w:p>
    <w:p w14:paraId="5F495658" w14:textId="77777777" w:rsidR="0041037A" w:rsidRPr="00B7030B" w:rsidRDefault="0041037A" w:rsidP="00073887">
      <w:pPr>
        <w:pStyle w:val="Heading3"/>
      </w:pPr>
      <w:bookmarkStart w:id="361" w:name="_Toc48573589"/>
      <w:bookmarkEnd w:id="359"/>
      <w:bookmarkEnd w:id="360"/>
      <w:r w:rsidRPr="00B7030B">
        <w:t>Branch Momentum Exchange</w:t>
      </w:r>
      <w:bookmarkEnd w:id="361"/>
    </w:p>
    <w:p w14:paraId="1B824A35" w14:textId="4CBE6AA9" w:rsidR="0041037A" w:rsidRPr="00E744DA" w:rsidRDefault="00E744DA" w:rsidP="007A3922">
      <w:pPr>
        <w:pStyle w:val="BodyText"/>
      </w:pPr>
      <w:r>
        <w:t xml:space="preserve">Starting with </w:t>
      </w:r>
      <w:r w:rsidRPr="00073887">
        <w:rPr>
          <w:b/>
          <w:bCs/>
        </w:rPr>
        <w:t xml:space="preserve">CE-QUAL-W2 </w:t>
      </w:r>
      <w:r w:rsidR="0041037A" w:rsidRPr="00E744DA">
        <w:t>Version 3</w:t>
      </w:r>
      <w:r>
        <w:t xml:space="preserve">, </w:t>
      </w:r>
      <w:r w:rsidRPr="00073887">
        <w:rPr>
          <w:b/>
          <w:bCs/>
        </w:rPr>
        <w:t>CE-QUAL-W2</w:t>
      </w:r>
      <w:r w:rsidR="0041037A" w:rsidRPr="00E744DA">
        <w:t xml:space="preserve"> conserves longitudinal momentum at branch intersections (</w:t>
      </w:r>
      <w:r w:rsidR="003B7E39" w:rsidRPr="00E744DA">
        <w:fldChar w:fldCharType="begin"/>
      </w:r>
      <w:r w:rsidR="003B7E39" w:rsidRPr="00E744DA">
        <w:instrText xml:space="preserve"> REF _Ref532635584 \h  \* MERGEFORMAT </w:instrText>
      </w:r>
      <w:r w:rsidR="003B7E39" w:rsidRPr="00E744DA">
        <w:fldChar w:fldCharType="separate"/>
      </w:r>
      <w:r w:rsidR="00A95042" w:rsidRPr="00A95042">
        <w:rPr>
          <w:rStyle w:val="Figurehyperlink"/>
          <w:szCs w:val="18"/>
        </w:rPr>
        <w:t>Figure 43</w:t>
      </w:r>
      <w:r w:rsidR="003B7E39" w:rsidRPr="00E744DA">
        <w:fldChar w:fldCharType="end"/>
      </w:r>
      <w:r w:rsidR="0041037A" w:rsidRPr="00E744DA">
        <w:t xml:space="preserve">).  The vector component of velocity in the x-direction of the main channel, </w:t>
      </w:r>
      <w:proofErr w:type="spellStart"/>
      <w:r w:rsidR="0041037A" w:rsidRPr="00E744DA">
        <w:rPr>
          <w:i/>
          <w:iCs/>
        </w:rPr>
        <w:t>U</w:t>
      </w:r>
      <w:r w:rsidR="0041037A" w:rsidRPr="00E744DA">
        <w:rPr>
          <w:rStyle w:val="Subscript"/>
          <w:rFonts w:asciiTheme="minorHAnsi" w:hAnsiTheme="minorHAnsi"/>
          <w:i/>
          <w:iCs/>
          <w:sz w:val="20"/>
          <w:szCs w:val="18"/>
        </w:rPr>
        <w:t>x</w:t>
      </w:r>
      <w:proofErr w:type="spellEnd"/>
      <w:r w:rsidR="0041037A" w:rsidRPr="00E744DA">
        <w:t xml:space="preserve">, can be computed from the channel orientations.  The x-direction component is </w:t>
      </w:r>
      <w:proofErr w:type="spellStart"/>
      <w:r w:rsidR="0041037A" w:rsidRPr="00E744DA">
        <w:rPr>
          <w:i/>
          <w:iCs/>
        </w:rPr>
        <w:t>U</w:t>
      </w:r>
      <w:r w:rsidR="0041037A" w:rsidRPr="00E744DA">
        <w:rPr>
          <w:rStyle w:val="Subscript"/>
          <w:rFonts w:asciiTheme="minorHAnsi" w:hAnsiTheme="minorHAnsi"/>
          <w:i/>
          <w:iCs/>
          <w:sz w:val="20"/>
          <w:szCs w:val="18"/>
        </w:rPr>
        <w:t>x</w:t>
      </w:r>
      <w:proofErr w:type="spellEnd"/>
      <w:r w:rsidR="0041037A" w:rsidRPr="00E744DA">
        <w:rPr>
          <w:i/>
          <w:iCs/>
        </w:rPr>
        <w:t>=</w:t>
      </w:r>
      <w:proofErr w:type="spellStart"/>
      <w:r w:rsidR="0041037A" w:rsidRPr="00E744DA">
        <w:rPr>
          <w:i/>
          <w:iCs/>
        </w:rPr>
        <w:t>Ucos</w:t>
      </w:r>
      <w:proofErr w:type="spellEnd"/>
      <w:r w:rsidR="0041037A" w:rsidRPr="00E744DA">
        <w:rPr>
          <w:i/>
          <w:iCs/>
        </w:rPr>
        <w:sym w:font="Symbol" w:char="F062"/>
      </w:r>
      <w:r w:rsidR="0041037A" w:rsidRPr="00E744DA">
        <w:t xml:space="preserve"> where </w:t>
      </w:r>
      <w:r w:rsidR="0041037A" w:rsidRPr="00E744DA">
        <w:rPr>
          <w:i/>
          <w:iCs/>
        </w:rPr>
        <w:t>U</w:t>
      </w:r>
      <w:r w:rsidR="0041037A" w:rsidRPr="00E744DA">
        <w:t xml:space="preserve"> is the longitudinal velocity of the tributary at the downstream segment that intersects the main branch and </w:t>
      </w:r>
      <w:r w:rsidR="0041037A" w:rsidRPr="00E744DA">
        <w:rPr>
          <w:i/>
          <w:iCs/>
        </w:rPr>
        <w:sym w:font="Symbol" w:char="F062"/>
      </w:r>
      <w:r w:rsidR="0041037A" w:rsidRPr="00E744DA">
        <w:t xml:space="preserve"> </w:t>
      </w:r>
      <w:r w:rsidR="0025158E">
        <w:t xml:space="preserve"> </w:t>
      </w:r>
      <w:r w:rsidR="0041037A" w:rsidRPr="00E744DA">
        <w:t>is the difference in the angle between the main stem and tributary segments.</w:t>
      </w:r>
    </w:p>
    <w:p w14:paraId="70659DBB" w14:textId="09215A22" w:rsidR="0041037A" w:rsidRPr="00B7030B" w:rsidRDefault="00E108E0" w:rsidP="007A3922">
      <w:pPr>
        <w:pStyle w:val="Graph"/>
      </w:pPr>
      <w:r w:rsidRPr="00F749E5">
        <w:rPr>
          <w:noProof/>
        </w:rPr>
        <w:object w:dxaOrig="3810" w:dyaOrig="4200" w14:anchorId="63842784">
          <v:shape id="_x0000_i1207" type="#_x0000_t75" alt="" style="width:277.25pt;height:245.7pt;mso-width-percent:0;mso-height-percent:0;mso-width-percent:0;mso-height-percent:0" o:ole="" fillcolor="window">
            <v:imagedata r:id="rId151" o:title=""/>
          </v:shape>
          <o:OLEObject Type="Embed" ProgID="Word.Picture.8" ShapeID="_x0000_i1207" DrawAspect="Content" ObjectID="_1721314798" r:id="rId152"/>
        </w:object>
      </w:r>
    </w:p>
    <w:p w14:paraId="0560FDE8" w14:textId="54E4638A" w:rsidR="0041037A" w:rsidRPr="00B7030B" w:rsidRDefault="0041037A" w:rsidP="007A3922">
      <w:pPr>
        <w:pStyle w:val="Figurecaption"/>
      </w:pPr>
      <w:bookmarkStart w:id="362" w:name="_Ref532635584"/>
      <w:bookmarkStart w:id="363" w:name="_Toc491053312"/>
      <w:bookmarkStart w:id="364" w:name="_Toc523896637"/>
      <w:bookmarkStart w:id="365" w:name="_Toc48573755"/>
      <w:r w:rsidRPr="00B7030B">
        <w:t xml:space="preserve">Figure </w:t>
      </w:r>
      <w:r w:rsidR="00000000">
        <w:fldChar w:fldCharType="begin"/>
      </w:r>
      <w:r w:rsidR="00000000">
        <w:instrText xml:space="preserve"> SEQ Figure \* ARABIC </w:instrText>
      </w:r>
      <w:r w:rsidR="00000000">
        <w:fldChar w:fldCharType="separate"/>
      </w:r>
      <w:r w:rsidR="00A95042">
        <w:rPr>
          <w:noProof/>
        </w:rPr>
        <w:t>43</w:t>
      </w:r>
      <w:r w:rsidR="00000000">
        <w:rPr>
          <w:noProof/>
        </w:rPr>
        <w:fldChar w:fldCharType="end"/>
      </w:r>
      <w:bookmarkEnd w:id="362"/>
      <w:r w:rsidRPr="00B7030B">
        <w:t>.  Schematic of branch connection.</w:t>
      </w:r>
      <w:bookmarkEnd w:id="363"/>
      <w:bookmarkEnd w:id="364"/>
      <w:bookmarkEnd w:id="365"/>
    </w:p>
    <w:p w14:paraId="74F96134" w14:textId="77777777" w:rsidR="0041037A" w:rsidRPr="0091130B" w:rsidRDefault="0041037A" w:rsidP="0076230E">
      <w:pPr>
        <w:pStyle w:val="BodyText"/>
        <w:spacing w:after="0"/>
      </w:pPr>
      <w:r w:rsidRPr="0091130B">
        <w:t>The conservation of momentum about a control volume, the main stem segment, would result in an additional source of momentum.  Lai (1986) shows that the correction to the x-momentum equation would be:</w:t>
      </w:r>
    </w:p>
    <w:p w14:paraId="1E130360" w14:textId="0C4D5956" w:rsidR="0041037A" w:rsidRPr="00B7030B" w:rsidRDefault="008F3173" w:rsidP="005406E8">
      <w:pPr>
        <w:pStyle w:val="equation"/>
        <w:rPr>
          <w:rFonts w:asciiTheme="minorHAnsi" w:hAnsiTheme="minorHAnsi"/>
        </w:rPr>
      </w:pPr>
      <m:oMath>
        <m:r>
          <w:rPr>
            <w:rFonts w:ascii="Cambria Math" w:hAnsiTheme="minorHAnsi"/>
          </w:rPr>
          <m:t>qB</m:t>
        </m:r>
        <m:sSub>
          <m:sSubPr>
            <m:ctrlPr>
              <w:rPr>
                <w:rFonts w:ascii="Cambria Math" w:hAnsiTheme="minorHAnsi"/>
                <w:i/>
              </w:rPr>
            </m:ctrlPr>
          </m:sSubPr>
          <m:e>
            <m:r>
              <w:rPr>
                <w:rFonts w:ascii="Cambria Math" w:hAnsiTheme="minorHAnsi"/>
              </w:rPr>
              <m:t>U</m:t>
            </m:r>
          </m:e>
          <m:sub>
            <m:r>
              <w:rPr>
                <w:rFonts w:ascii="Cambria Math" w:hAnsiTheme="minorHAnsi"/>
              </w:rPr>
              <m:t>x</m:t>
            </m:r>
          </m:sub>
        </m:sSub>
      </m:oMath>
      <w:r w:rsidR="0041037A" w:rsidRPr="00B7030B">
        <w:rPr>
          <w:rFonts w:asciiTheme="minorHAnsi" w:hAnsiTheme="minorHAnsi"/>
          <w:b/>
        </w:rPr>
        <w:t xml:space="preserve"> </w:t>
      </w:r>
      <w:r w:rsidR="002534D0" w:rsidRPr="00B7030B">
        <w:rPr>
          <w:rFonts w:asciiTheme="minorHAnsi" w:hAnsiTheme="minorHAnsi"/>
          <w:b/>
        </w:rPr>
        <w:tab/>
        <w:t xml:space="preserve">                                                                                                                                  </w:t>
      </w:r>
      <w:r w:rsidR="0041037A" w:rsidRPr="00B7030B">
        <w:rPr>
          <w:rFonts w:asciiTheme="minorHAnsi" w:hAnsiTheme="minorHAnsi"/>
          <w:b/>
        </w:rPr>
        <w:t>(</w:t>
      </w:r>
      <w:r w:rsidR="00A41B27">
        <w:rPr>
          <w:rFonts w:asciiTheme="minorHAnsi" w:hAnsiTheme="minorHAnsi"/>
          <w:b/>
        </w:rPr>
        <w:fldChar w:fldCharType="begin"/>
      </w:r>
      <w:r w:rsidR="00A41B27">
        <w:rPr>
          <w:rFonts w:asciiTheme="minorHAnsi" w:hAnsiTheme="minorHAnsi"/>
          <w:b/>
        </w:rPr>
        <w:instrText xml:space="preserve"> STYLEREF 1 \s </w:instrText>
      </w:r>
      <w:r w:rsidR="00A41B27">
        <w:rPr>
          <w:rFonts w:asciiTheme="minorHAnsi" w:hAnsiTheme="minorHAnsi"/>
          <w:b/>
        </w:rPr>
        <w:fldChar w:fldCharType="separate"/>
      </w:r>
      <w:r w:rsidR="00A95042">
        <w:rPr>
          <w:rFonts w:asciiTheme="minorHAnsi" w:hAnsiTheme="minorHAnsi"/>
          <w:b/>
          <w:noProof/>
        </w:rPr>
        <w:t>2</w:t>
      </w:r>
      <w:r w:rsidR="00A41B27">
        <w:rPr>
          <w:rFonts w:asciiTheme="minorHAnsi" w:hAnsiTheme="minorHAnsi"/>
          <w:b/>
        </w:rPr>
        <w:fldChar w:fldCharType="end"/>
      </w:r>
      <w:r w:rsidR="00A41B27">
        <w:rPr>
          <w:rFonts w:asciiTheme="minorHAnsi" w:hAnsiTheme="minorHAnsi"/>
          <w:b/>
        </w:rPr>
        <w:noBreakHyphen/>
      </w:r>
      <w:r w:rsidR="00A41B27">
        <w:rPr>
          <w:rFonts w:asciiTheme="minorHAnsi" w:hAnsiTheme="minorHAnsi"/>
          <w:b/>
        </w:rPr>
        <w:fldChar w:fldCharType="begin"/>
      </w:r>
      <w:r w:rsidR="00A41B27">
        <w:rPr>
          <w:rFonts w:asciiTheme="minorHAnsi" w:hAnsiTheme="minorHAnsi"/>
          <w:b/>
        </w:rPr>
        <w:instrText xml:space="preserve"> SEQ Equation \* ARABIC \s 1 </w:instrText>
      </w:r>
      <w:r w:rsidR="00A41B27">
        <w:rPr>
          <w:rFonts w:asciiTheme="minorHAnsi" w:hAnsiTheme="minorHAnsi"/>
          <w:b/>
        </w:rPr>
        <w:fldChar w:fldCharType="separate"/>
      </w:r>
      <w:r w:rsidR="00A95042">
        <w:rPr>
          <w:rFonts w:asciiTheme="minorHAnsi" w:hAnsiTheme="minorHAnsi"/>
          <w:b/>
          <w:noProof/>
        </w:rPr>
        <w:t>167</w:t>
      </w:r>
      <w:r w:rsidR="00A41B27">
        <w:rPr>
          <w:rFonts w:asciiTheme="minorHAnsi" w:hAnsiTheme="minorHAnsi"/>
          <w:b/>
        </w:rPr>
        <w:fldChar w:fldCharType="end"/>
      </w:r>
      <w:r w:rsidR="0041037A" w:rsidRPr="00B7030B">
        <w:rPr>
          <w:rFonts w:asciiTheme="minorHAnsi" w:hAnsiTheme="minorHAnsi"/>
          <w:b/>
        </w:rPr>
        <w:t>)</w:t>
      </w:r>
    </w:p>
    <w:p w14:paraId="5A753A89" w14:textId="77777777" w:rsidR="0041037A" w:rsidRPr="0091130B" w:rsidRDefault="0041037A" w:rsidP="00127D1D">
      <w:pPr>
        <w:pStyle w:val="BodyText"/>
        <w:spacing w:after="0"/>
      </w:pPr>
      <w:r w:rsidRPr="0091130B">
        <w:t>where:</w:t>
      </w:r>
    </w:p>
    <w:p w14:paraId="5E53909B" w14:textId="77777777" w:rsidR="0041037A" w:rsidRPr="0091130B" w:rsidRDefault="0041037A" w:rsidP="00073887">
      <w:pPr>
        <w:pStyle w:val="variabledefinitionChar"/>
      </w:pPr>
      <w:r w:rsidRPr="0091130B">
        <w:t xml:space="preserve"> </w:t>
      </w:r>
      <w:r w:rsidRPr="0091130B">
        <w:tab/>
      </w:r>
      <w:r w:rsidRPr="0091130B">
        <w:rPr>
          <w:i/>
          <w:iCs/>
        </w:rPr>
        <w:t>q</w:t>
      </w:r>
      <w:r w:rsidRPr="0091130B">
        <w:tab/>
        <w:t>=</w:t>
      </w:r>
      <w:r w:rsidRPr="0091130B">
        <w:tab/>
        <w:t xml:space="preserve">lateral inflow per unit length </w:t>
      </w:r>
    </w:p>
    <w:p w14:paraId="46DF674B" w14:textId="77777777" w:rsidR="0041037A" w:rsidRPr="00B7030B" w:rsidRDefault="0041037A" w:rsidP="00B6554A">
      <w:pPr>
        <w:pStyle w:val="BodyText2"/>
      </w:pPr>
    </w:p>
    <w:p w14:paraId="038A920D" w14:textId="750FE35C" w:rsidR="0041037A" w:rsidRPr="0091130B" w:rsidRDefault="0041037A" w:rsidP="00B6554A">
      <w:pPr>
        <w:pStyle w:val="BodyText"/>
      </w:pPr>
      <w:r w:rsidRPr="0091130B">
        <w:t xml:space="preserve">This arises from re-deriving the momentum equations and assuming that all the fluid entering the segment is moving at the velocity </w:t>
      </w:r>
      <w:r w:rsidRPr="0091130B">
        <w:rPr>
          <w:i/>
          <w:iCs/>
        </w:rPr>
        <w:t>U</w:t>
      </w:r>
      <w:r w:rsidRPr="0091130B">
        <w:rPr>
          <w:rStyle w:val="Subscript"/>
          <w:rFonts w:asciiTheme="minorHAnsi" w:hAnsiTheme="minorHAnsi"/>
          <w:i/>
          <w:iCs/>
          <w:sz w:val="20"/>
          <w:szCs w:val="18"/>
        </w:rPr>
        <w:t>x</w:t>
      </w:r>
      <w:r w:rsidRPr="0091130B">
        <w:t>.  The correction to the x-momentum equation is</w:t>
      </w:r>
    </w:p>
    <w:p w14:paraId="76119C1D" w14:textId="45185AD3" w:rsidR="0041037A" w:rsidRPr="00B7030B" w:rsidRDefault="0041037A">
      <w:pPr>
        <w:pStyle w:val="equation"/>
        <w:rPr>
          <w:rFonts w:asciiTheme="minorHAnsi" w:hAnsiTheme="minorHAnsi"/>
        </w:rPr>
      </w:pPr>
      <w:r w:rsidRPr="00B7030B">
        <w:rPr>
          <w:rFonts w:asciiTheme="minorHAnsi" w:hAnsiTheme="minorHAnsi"/>
        </w:rPr>
        <w:tab/>
      </w:r>
      <w:r w:rsidR="00E108E0" w:rsidRPr="00E108E0">
        <w:rPr>
          <w:rFonts w:asciiTheme="minorHAnsi" w:hAnsiTheme="minorHAnsi"/>
          <w:noProof/>
          <w:position w:val="-80"/>
        </w:rPr>
        <w:object w:dxaOrig="6740" w:dyaOrig="1719" w14:anchorId="4706CBB3">
          <v:shape id="_x0000_i1206" type="#_x0000_t75" alt="" style="width:324pt;height:82.75pt;mso-width-percent:0;mso-height-percent:0;mso-width-percent:0;mso-height-percent:0" o:ole="">
            <v:imagedata r:id="rId153" o:title=""/>
          </v:shape>
          <o:OLEObject Type="Embed" ProgID="Equation.3" ShapeID="_x0000_i1206" DrawAspect="Content" ObjectID="_1721314799" r:id="rId154"/>
        </w:object>
      </w:r>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168</w:t>
      </w:r>
      <w:r w:rsidR="00A41B27">
        <w:rPr>
          <w:rStyle w:val="EquationCaption"/>
          <w:rFonts w:asciiTheme="minorHAnsi" w:hAnsiTheme="minorHAnsi"/>
        </w:rPr>
        <w:fldChar w:fldCharType="end"/>
      </w:r>
      <w:r w:rsidRPr="00B7030B">
        <w:rPr>
          <w:rStyle w:val="EquationCaption"/>
          <w:rFonts w:asciiTheme="minorHAnsi" w:hAnsiTheme="minorHAnsi"/>
        </w:rPr>
        <w:t>)</w:t>
      </w:r>
    </w:p>
    <w:p w14:paraId="1C9F08DC" w14:textId="77777777" w:rsidR="0041037A" w:rsidRPr="00B7030B" w:rsidRDefault="0041037A" w:rsidP="007A3922">
      <w:pPr>
        <w:pStyle w:val="Heading3"/>
      </w:pPr>
      <w:bookmarkStart w:id="366" w:name="_Toc491084677"/>
      <w:bookmarkStart w:id="367" w:name="_Toc523896528"/>
      <w:bookmarkStart w:id="368" w:name="_Toc48573590"/>
      <w:r w:rsidRPr="00B7030B">
        <w:t>Lateral Inflows</w:t>
      </w:r>
      <w:bookmarkEnd w:id="366"/>
      <w:bookmarkEnd w:id="367"/>
      <w:bookmarkEnd w:id="368"/>
    </w:p>
    <w:p w14:paraId="1C23B15F" w14:textId="77777777" w:rsidR="0041037A" w:rsidRPr="00FA25C6" w:rsidRDefault="0041037A" w:rsidP="007A3922">
      <w:pPr>
        <w:pStyle w:val="BodyText"/>
      </w:pPr>
      <w:r w:rsidRPr="00FA25C6">
        <w:t xml:space="preserve">Wells (1997) proposed accounting for the cross-shear as a result of the </w:t>
      </w:r>
      <w:r w:rsidRPr="00073887">
        <w:rPr>
          <w:i/>
          <w:iCs/>
        </w:rPr>
        <w:t>y</w:t>
      </w:r>
      <w:r w:rsidRPr="00FA25C6">
        <w:t xml:space="preserve"> component of the velocity of a side branch in the computation of the vertical eddy viscosity.  This was implemented by increasing the cross-shear velocity gradient.  In Version 2, wind shear across the lateral axis of a segment also increased the vertical mixing by affecting the computation of </w:t>
      </w:r>
      <w:r w:rsidRPr="00FA25C6">
        <w:rPr>
          <w:i/>
          <w:iCs/>
        </w:rPr>
        <w:t>A</w:t>
      </w:r>
      <w:r w:rsidRPr="00FA25C6">
        <w:rPr>
          <w:rStyle w:val="Subscript"/>
          <w:rFonts w:asciiTheme="minorHAnsi" w:hAnsiTheme="minorHAnsi"/>
          <w:i/>
          <w:iCs/>
          <w:sz w:val="20"/>
          <w:szCs w:val="18"/>
        </w:rPr>
        <w:t>z</w:t>
      </w:r>
      <w:r w:rsidRPr="00FA25C6">
        <w:t>.  Analogous to wind shear, an additional side shear is included in the calculation of the vertical eddy viscosity:</w:t>
      </w:r>
    </w:p>
    <w:p w14:paraId="20584E00" w14:textId="6C08492B" w:rsidR="0041037A" w:rsidRPr="00B7030B" w:rsidRDefault="0041037A">
      <w:pPr>
        <w:pStyle w:val="equation"/>
        <w:rPr>
          <w:rFonts w:asciiTheme="minorHAnsi" w:hAnsiTheme="minorHAnsi"/>
        </w:rPr>
      </w:pPr>
      <w:r w:rsidRPr="00B7030B">
        <w:rPr>
          <w:rFonts w:asciiTheme="minorHAnsi" w:hAnsiTheme="minorHAnsi"/>
        </w:rPr>
        <w:lastRenderedPageBreak/>
        <w:tab/>
      </w:r>
      <w:r w:rsidR="00E108E0" w:rsidRPr="00E108E0">
        <w:rPr>
          <w:rFonts w:asciiTheme="minorHAnsi" w:hAnsiTheme="minorHAnsi"/>
          <w:noProof/>
          <w:position w:val="-34"/>
        </w:rPr>
        <w:object w:dxaOrig="4300" w:dyaOrig="880" w14:anchorId="149E29CB">
          <v:shape id="_x0000_i1205" type="#_x0000_t75" alt="" style="width:3in;height:46.75pt;mso-width-percent:0;mso-height-percent:0;mso-width-percent:0;mso-height-percent:0" o:ole="" fillcolor="window">
            <v:imagedata r:id="rId155" o:title=""/>
          </v:shape>
          <o:OLEObject Type="Embed" ProgID="Equation.3" ShapeID="_x0000_i1205" DrawAspect="Content" ObjectID="_1721314800" r:id="rId156"/>
        </w:object>
      </w:r>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169</w:t>
      </w:r>
      <w:r w:rsidR="00A41B27">
        <w:rPr>
          <w:rStyle w:val="EquationCaption"/>
          <w:rFonts w:asciiTheme="minorHAnsi" w:hAnsiTheme="minorHAnsi"/>
        </w:rPr>
        <w:fldChar w:fldCharType="end"/>
      </w:r>
      <w:r w:rsidRPr="00B7030B">
        <w:rPr>
          <w:rStyle w:val="EquationCaption"/>
          <w:rFonts w:asciiTheme="minorHAnsi" w:hAnsiTheme="minorHAnsi"/>
        </w:rPr>
        <w:t>)</w:t>
      </w:r>
    </w:p>
    <w:p w14:paraId="76B50A39" w14:textId="77777777" w:rsidR="0041037A" w:rsidRPr="00B7030B" w:rsidRDefault="0041037A" w:rsidP="00127D1D">
      <w:pPr>
        <w:pStyle w:val="BodyText"/>
        <w:keepNext/>
        <w:spacing w:after="0"/>
      </w:pPr>
      <w:r w:rsidRPr="00B7030B">
        <w:t>where:</w:t>
      </w:r>
    </w:p>
    <w:p w14:paraId="1A561DB4" w14:textId="1223CDB4" w:rsidR="0041037A" w:rsidRPr="00B7030B" w:rsidRDefault="0078447D" w:rsidP="00073887">
      <w:pPr>
        <w:pStyle w:val="variabledefinitionChar"/>
      </w:pPr>
      <w:r>
        <w:tab/>
      </w:r>
      <w:r w:rsidR="0041037A" w:rsidRPr="00B7030B">
        <w:t xml:space="preserve"> </w:t>
      </w:r>
      <w:r w:rsidR="0041037A" w:rsidRPr="00B7030B">
        <w:tab/>
      </w:r>
      <m:oMath>
        <m:sSub>
          <m:sSubPr>
            <m:ctrlPr>
              <w:rPr>
                <w:rFonts w:ascii="Cambria Math" w:hAnsi="Cambria Math"/>
              </w:rPr>
            </m:ctrlPr>
          </m:sSubPr>
          <m:e>
            <m:r>
              <w:rPr>
                <w:rFonts w:ascii="Cambria Math" w:hAnsi="Cambria Math"/>
              </w:rPr>
              <m:t>τ</m:t>
            </m:r>
          </m:e>
          <m:sub>
            <m:r>
              <w:rPr>
                <w:rFonts w:ascii="Cambria Math" w:hAnsi="Cambria Math"/>
              </w:rPr>
              <m:t>trib</m:t>
            </m:r>
          </m:sub>
        </m:sSub>
        <m:r>
          <m:rPr>
            <m:sty m:val="p"/>
          </m:rPr>
          <w:rPr>
            <w:rFonts w:ascii="Cambria Math" w:hAnsi="Cambria Math" w:cs="Cambria Math"/>
          </w:rPr>
          <m:t>≅</m:t>
        </m:r>
        <m:r>
          <w:rPr>
            <w:rFonts w:ascii="Cambria Math" w:hAnsi="Cambria Math"/>
          </w:rPr>
          <m:t>ρ</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i</m:t>
                </m:r>
              </m:sub>
            </m:sSub>
          </m:num>
          <m:den>
            <m:r>
              <m:rPr>
                <m:sty m:val="p"/>
              </m:rPr>
              <w:rPr>
                <w:rFonts w:ascii="Cambria Math" w:hAnsi="Cambria Math"/>
              </w:rPr>
              <m:t>8</m:t>
            </m:r>
          </m:den>
        </m:f>
        <m:sSubSup>
          <m:sSubSupPr>
            <m:ctrlPr>
              <w:rPr>
                <w:rFonts w:ascii="Cambria Math" w:hAnsi="Cambria Math"/>
              </w:rPr>
            </m:ctrlPr>
          </m:sSubSupPr>
          <m:e>
            <m:r>
              <w:rPr>
                <w:rFonts w:ascii="Cambria Math" w:hAnsi="Cambria Math"/>
              </w:rPr>
              <m:t>U</m:t>
            </m:r>
          </m:e>
          <m:sub>
            <m:r>
              <w:rPr>
                <w:rFonts w:ascii="Cambria Math" w:hAnsi="Cambria Math"/>
              </w:rPr>
              <m:t>y</m:t>
            </m:r>
          </m:sub>
          <m:sup>
            <m:r>
              <m:rPr>
                <m:sty m:val="p"/>
              </m:rPr>
              <w:rPr>
                <w:rFonts w:ascii="Cambria Math" w:hAnsi="Cambria Math"/>
              </w:rPr>
              <m:t>2</m:t>
            </m:r>
          </m:sup>
        </m:sSubSup>
      </m:oMath>
    </w:p>
    <w:p w14:paraId="74BE3291" w14:textId="3324B421" w:rsidR="0041037A" w:rsidRPr="00FA25C6" w:rsidRDefault="0041037A" w:rsidP="00127D1D">
      <w:pPr>
        <w:pStyle w:val="variabledefinitionChar"/>
        <w:spacing w:after="120"/>
        <w:ind w:hanging="277"/>
      </w:pPr>
      <w:proofErr w:type="gramStart"/>
      <w:r w:rsidRPr="00FA25C6">
        <w:rPr>
          <w:i/>
          <w:iCs/>
        </w:rPr>
        <w:t>f</w:t>
      </w:r>
      <w:r w:rsidRPr="00FA25C6">
        <w:rPr>
          <w:i/>
          <w:iCs/>
          <w:vertAlign w:val="subscript"/>
        </w:rPr>
        <w:t>i</w:t>
      </w:r>
      <w:r w:rsidR="0078447D">
        <w:rPr>
          <w:i/>
          <w:iCs/>
          <w:vertAlign w:val="subscript"/>
        </w:rPr>
        <w:t xml:space="preserve"> </w:t>
      </w:r>
      <w:r w:rsidR="00F81C4C">
        <w:rPr>
          <w:i/>
          <w:iCs/>
          <w:vertAlign w:val="subscript"/>
        </w:rPr>
        <w:t xml:space="preserve"> </w:t>
      </w:r>
      <w:r w:rsidRPr="00FA25C6">
        <w:t>=</w:t>
      </w:r>
      <w:proofErr w:type="gramEnd"/>
      <w:r w:rsidRPr="00FA25C6">
        <w:tab/>
      </w:r>
      <w:r w:rsidR="0078447D">
        <w:t xml:space="preserve"> </w:t>
      </w:r>
      <w:r w:rsidRPr="00FA25C6">
        <w:t xml:space="preserve">is an interfacial friction factor,  </w:t>
      </w:r>
      <w:r w:rsidRPr="00FA25C6">
        <w:sym w:font="Symbol" w:char="F0BB"/>
      </w:r>
      <w:r w:rsidRPr="00FA25C6">
        <w:t xml:space="preserve"> 0.01</w:t>
      </w:r>
    </w:p>
    <w:p w14:paraId="3FA6DD03" w14:textId="029730F6" w:rsidR="0041037A" w:rsidRPr="00B7030B" w:rsidRDefault="0041037A" w:rsidP="00073887">
      <w:pPr>
        <w:pStyle w:val="variabledefinitionChar"/>
      </w:pPr>
      <w:r w:rsidRPr="00B7030B">
        <w:tab/>
      </w:r>
      <w:r w:rsidR="0078447D">
        <w:tab/>
      </w:r>
      <m:oMath>
        <m:sSub>
          <m:sSubPr>
            <m:ctrlPr>
              <w:rPr>
                <w:rFonts w:ascii="Cambria Math" w:hAnsi="Cambria Math"/>
              </w:rPr>
            </m:ctrlPr>
          </m:sSubPr>
          <m:e>
            <m:r>
              <w:rPr>
                <w:rFonts w:ascii="Cambria Math" w:hAnsi="Cambria Math"/>
              </w:rPr>
              <m:t>U</m:t>
            </m:r>
          </m:e>
          <m:sub>
            <m:r>
              <w:rPr>
                <w:rFonts w:ascii="Cambria Math" w:hAnsi="Cambria Math"/>
              </w:rPr>
              <m:t>y</m:t>
            </m:r>
          </m:sub>
        </m:sSub>
        <m:r>
          <m:rPr>
            <m:sty m:val="p"/>
          </m:rPr>
          <w:rPr>
            <w:rFonts w:ascii="Cambria Math" w:hAnsi="Cambria Math"/>
          </w:rPr>
          <m:t>=</m:t>
        </m:r>
        <m:f>
          <m:fPr>
            <m:ctrlPr>
              <w:rPr>
                <w:rFonts w:ascii="Cambria Math" w:hAnsi="Cambria Math"/>
              </w:rPr>
            </m:ctrlPr>
          </m:fPr>
          <m:num>
            <m:nary>
              <m:naryPr>
                <m:chr m:val="∑"/>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Q</m:t>
                    </m:r>
                  </m:e>
                  <m:sub>
                    <m:r>
                      <w:rPr>
                        <w:rFonts w:ascii="Cambria Math" w:hAnsi="Cambria Math"/>
                      </w:rPr>
                      <m:t>i</m:t>
                    </m:r>
                    <m:sSub>
                      <m:sSubPr>
                        <m:ctrlPr>
                          <w:rPr>
                            <w:rFonts w:ascii="Cambria Math" w:hAnsi="Cambria Math"/>
                          </w:rPr>
                        </m:ctrlPr>
                      </m:sSubPr>
                      <m:e>
                        <m:r>
                          <w:rPr>
                            <w:rFonts w:ascii="Cambria Math" w:hAnsi="Cambria Math"/>
                          </w:rPr>
                          <m:t>n</m:t>
                        </m:r>
                      </m:e>
                      <m:sub>
                        <m:r>
                          <w:rPr>
                            <w:rFonts w:ascii="Cambria Math" w:hAnsi="Cambria Math"/>
                          </w:rPr>
                          <m:t>y</m:t>
                        </m:r>
                      </m:sub>
                    </m:sSub>
                  </m:sub>
                </m:sSub>
              </m:e>
            </m:nary>
          </m:num>
          <m:den>
            <m:r>
              <w:rPr>
                <w:rFonts w:ascii="Cambria Math" w:hAnsi="Cambria Math"/>
              </w:rPr>
              <m:t>ΔzΔx</m:t>
            </m:r>
          </m:den>
        </m:f>
      </m:oMath>
      <w:r w:rsidRPr="00B7030B">
        <w:t xml:space="preserve"> </w:t>
      </w:r>
    </w:p>
    <w:p w14:paraId="7F798B23" w14:textId="77777777" w:rsidR="0041037A" w:rsidRPr="00B7030B" w:rsidRDefault="00000000" w:rsidP="00073887">
      <w:pPr>
        <w:pStyle w:val="variabledefinitionChar"/>
      </w:pPr>
      <m:oMathPara>
        <m:oMath>
          <m:nary>
            <m:naryPr>
              <m:chr m:val="∑"/>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Q</m:t>
                  </m:r>
                </m:e>
                <m:sub>
                  <m:r>
                    <w:rPr>
                      <w:rFonts w:ascii="Cambria Math" w:hAnsi="Cambria Math"/>
                    </w:rPr>
                    <m:t>i</m:t>
                  </m:r>
                  <m:sSub>
                    <m:sSubPr>
                      <m:ctrlPr>
                        <w:rPr>
                          <w:rFonts w:ascii="Cambria Math" w:hAnsi="Cambria Math"/>
                        </w:rPr>
                      </m:ctrlPr>
                    </m:sSubPr>
                    <m:e>
                      <m:r>
                        <w:rPr>
                          <w:rFonts w:ascii="Cambria Math" w:hAnsi="Cambria Math"/>
                        </w:rPr>
                        <m:t>n</m:t>
                      </m:r>
                    </m:e>
                    <m:sub>
                      <m:r>
                        <w:rPr>
                          <w:rFonts w:ascii="Cambria Math" w:hAnsi="Cambria Math"/>
                        </w:rPr>
                        <m:t>y</m:t>
                      </m:r>
                    </m:sub>
                  </m:sSub>
                </m:sub>
              </m:sSub>
            </m:e>
          </m:nary>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br</m:t>
                  </m:r>
                </m:sub>
              </m:sSub>
              <m:r>
                <w:rPr>
                  <w:rFonts w:ascii="Cambria Math" w:hAnsi="Cambria Math"/>
                </w:rPr>
                <m:t>ΔzB</m:t>
              </m:r>
            </m:e>
          </m:d>
          <m:r>
            <m:rPr>
              <m:sty m:val="p"/>
            </m:rPr>
            <w:rPr>
              <w:rFonts w:ascii="Cambria Math" w:hAnsi="Cambria Math"/>
            </w:rPr>
            <m:t>+</m:t>
          </m:r>
          <m:d>
            <m:dPr>
              <m:begChr m:val="["/>
              <m:endChr m:val="]"/>
              <m:ctrlPr>
                <w:rPr>
                  <w:rFonts w:ascii="Cambria Math" w:hAnsi="Cambria Math"/>
                </w:rPr>
              </m:ctrlPr>
            </m:dPr>
            <m:e>
              <m:nary>
                <m:naryPr>
                  <m:chr m:val="∑"/>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Q</m:t>
                      </m:r>
                    </m:e>
                    <m:sub>
                      <m:r>
                        <w:rPr>
                          <w:rFonts w:ascii="Cambria Math" w:hAnsi="Cambria Math"/>
                        </w:rPr>
                        <m:t>trib</m:t>
                      </m:r>
                    </m:sub>
                  </m:sSub>
                </m:e>
              </m:nary>
            </m:e>
          </m:d>
        </m:oMath>
      </m:oMathPara>
    </w:p>
    <w:p w14:paraId="74DBAFC1" w14:textId="7D3DF42D" w:rsidR="0041037A" w:rsidRPr="00FA25C6" w:rsidRDefault="0041037A" w:rsidP="00B6554A">
      <w:pPr>
        <w:pStyle w:val="variabledefinitionChar"/>
      </w:pPr>
      <w:r w:rsidRPr="00B7030B">
        <w:tab/>
      </w:r>
      <w:proofErr w:type="spellStart"/>
      <w:r w:rsidRPr="00FA25C6">
        <w:rPr>
          <w:i/>
          <w:iCs/>
        </w:rPr>
        <w:t>U</w:t>
      </w:r>
      <w:r w:rsidRPr="00FA25C6">
        <w:rPr>
          <w:i/>
          <w:iCs/>
          <w:vertAlign w:val="subscript"/>
        </w:rPr>
        <w:t>br</w:t>
      </w:r>
      <w:proofErr w:type="spellEnd"/>
      <w:r w:rsidRPr="00FA25C6">
        <w:tab/>
        <w:t>=</w:t>
      </w:r>
      <w:r w:rsidRPr="00FA25C6">
        <w:tab/>
      </w:r>
      <w:proofErr w:type="spellStart"/>
      <w:r w:rsidRPr="00FA25C6">
        <w:rPr>
          <w:i/>
          <w:iCs/>
        </w:rPr>
        <w:t>U</w:t>
      </w:r>
      <w:r w:rsidRPr="00FA25C6">
        <w:rPr>
          <w:i/>
          <w:iCs/>
          <w:vertAlign w:val="subscript"/>
        </w:rPr>
        <w:t>br</w:t>
      </w:r>
      <w:r w:rsidRPr="00FA25C6">
        <w:t>sin</w:t>
      </w:r>
      <w:proofErr w:type="spellEnd"/>
      <w:r w:rsidR="0078447D">
        <w:t xml:space="preserve"> </w:t>
      </w:r>
      <w:r w:rsidRPr="00FA25C6">
        <w:t>(</w:t>
      </w:r>
      <w:r w:rsidRPr="00FA25C6">
        <w:sym w:font="Symbol" w:char="F051"/>
      </w:r>
      <w:r w:rsidRPr="00FA25C6">
        <w:rPr>
          <w:vertAlign w:val="subscript"/>
        </w:rPr>
        <w:t>main</w:t>
      </w:r>
      <w:r w:rsidRPr="00FA25C6">
        <w:t>-</w:t>
      </w:r>
      <w:r w:rsidRPr="00FA25C6">
        <w:sym w:font="Symbol" w:char="F051"/>
      </w:r>
      <w:r w:rsidRPr="00FA25C6">
        <w:rPr>
          <w:vertAlign w:val="subscript"/>
        </w:rPr>
        <w:t>branch</w:t>
      </w:r>
      <w:r w:rsidRPr="00FA25C6">
        <w:t xml:space="preserve">) </w:t>
      </w:r>
    </w:p>
    <w:p w14:paraId="2AF26AA3" w14:textId="77777777" w:rsidR="0041037A" w:rsidRPr="00FA25C6" w:rsidRDefault="0041037A" w:rsidP="00B6554A">
      <w:pPr>
        <w:pStyle w:val="variabledefinitionChar"/>
      </w:pPr>
      <w:r w:rsidRPr="00FA25C6">
        <w:tab/>
      </w:r>
      <w:r w:rsidRPr="00FA25C6">
        <w:sym w:font="Symbol" w:char="F044"/>
      </w:r>
      <w:r w:rsidRPr="00FA25C6">
        <w:rPr>
          <w:i/>
          <w:iCs/>
        </w:rPr>
        <w:t>z</w:t>
      </w:r>
      <w:r w:rsidRPr="00FA25C6">
        <w:tab/>
        <w:t>=</w:t>
      </w:r>
      <w:r w:rsidRPr="00FA25C6">
        <w:tab/>
        <w:t>inflow cell layer height</w:t>
      </w:r>
    </w:p>
    <w:p w14:paraId="30F1BBDE" w14:textId="77777777" w:rsidR="0041037A" w:rsidRPr="00FA25C6" w:rsidRDefault="0041037A" w:rsidP="00B6554A">
      <w:pPr>
        <w:pStyle w:val="variabledefinitionChar"/>
      </w:pPr>
      <w:r w:rsidRPr="00FA25C6">
        <w:tab/>
      </w:r>
      <w:r w:rsidRPr="00FA25C6">
        <w:rPr>
          <w:i/>
          <w:iCs/>
        </w:rPr>
        <w:t>B</w:t>
      </w:r>
      <w:r w:rsidRPr="00FA25C6">
        <w:tab/>
        <w:t>=</w:t>
      </w:r>
      <w:r w:rsidRPr="00FA25C6">
        <w:tab/>
        <w:t>inflow cell width</w:t>
      </w:r>
    </w:p>
    <w:p w14:paraId="44C10685" w14:textId="77777777" w:rsidR="0041037A" w:rsidRPr="00FA25C6" w:rsidRDefault="0041037A" w:rsidP="005611B1">
      <w:pPr>
        <w:pStyle w:val="variabledefinitionChar"/>
      </w:pPr>
      <w:r w:rsidRPr="00FA25C6">
        <w:tab/>
      </w:r>
      <w:r w:rsidRPr="00FA25C6">
        <w:sym w:font="Symbol" w:char="F044"/>
      </w:r>
      <w:r w:rsidRPr="00FA25C6">
        <w:rPr>
          <w:i/>
          <w:iCs/>
        </w:rPr>
        <w:t>x</w:t>
      </w:r>
      <w:r w:rsidRPr="00FA25C6">
        <w:tab/>
        <w:t>=</w:t>
      </w:r>
      <w:r w:rsidRPr="00FA25C6">
        <w:tab/>
        <w:t>inflow cell segment length</w:t>
      </w:r>
    </w:p>
    <w:p w14:paraId="3C23F21C" w14:textId="77777777" w:rsidR="0041037A" w:rsidRPr="00FA25C6" w:rsidRDefault="0041037A" w:rsidP="005611B1">
      <w:pPr>
        <w:pStyle w:val="variabledefinitionChar"/>
      </w:pPr>
      <w:r w:rsidRPr="00FA25C6">
        <w:tab/>
      </w:r>
      <w:proofErr w:type="spellStart"/>
      <w:r w:rsidRPr="00FA25C6">
        <w:rPr>
          <w:i/>
          <w:iCs/>
        </w:rPr>
        <w:t>Q</w:t>
      </w:r>
      <w:r w:rsidRPr="00FA25C6">
        <w:rPr>
          <w:i/>
          <w:iCs/>
          <w:vertAlign w:val="subscript"/>
        </w:rPr>
        <w:t>trib</w:t>
      </w:r>
      <w:proofErr w:type="spellEnd"/>
      <w:r w:rsidRPr="00FA25C6">
        <w:tab/>
        <w:t>=</w:t>
      </w:r>
      <w:r w:rsidRPr="00FA25C6">
        <w:tab/>
        <w:t>tributary flow rate assumed to be at right angles to the main channel</w:t>
      </w:r>
    </w:p>
    <w:p w14:paraId="4A0BF530" w14:textId="77777777" w:rsidR="0041037A" w:rsidRPr="00FA25C6" w:rsidRDefault="0041037A" w:rsidP="00CE0271">
      <w:pPr>
        <w:pStyle w:val="BodyText2"/>
      </w:pPr>
    </w:p>
    <w:p w14:paraId="47CA042F" w14:textId="77777777" w:rsidR="0041037A" w:rsidRPr="00FA25C6" w:rsidRDefault="0041037A" w:rsidP="00CE0271">
      <w:pPr>
        <w:pStyle w:val="BodyText"/>
      </w:pPr>
      <w:r w:rsidRPr="00FA25C6">
        <w:t>This side shear effect is only computed when the vertical mixing algorithm chosen by the user is W2 or W2N.</w:t>
      </w:r>
    </w:p>
    <w:p w14:paraId="2C0F5F6F" w14:textId="77777777" w:rsidR="0041037A" w:rsidRPr="00B7030B" w:rsidRDefault="0041037A" w:rsidP="007552CD">
      <w:pPr>
        <w:pStyle w:val="BodyText2"/>
        <w:sectPr w:rsidR="0041037A" w:rsidRPr="00B7030B">
          <w:headerReference w:type="even" r:id="rId157"/>
          <w:headerReference w:type="default" r:id="rId158"/>
          <w:footerReference w:type="even" r:id="rId159"/>
          <w:footerReference w:type="default" r:id="rId160"/>
          <w:endnotePr>
            <w:numFmt w:val="decimal"/>
          </w:endnotePr>
          <w:type w:val="continuous"/>
          <w:pgSz w:w="12240" w:h="15840" w:code="1"/>
          <w:pgMar w:top="1728" w:right="1440" w:bottom="1728" w:left="2160" w:header="1008" w:footer="1008" w:gutter="0"/>
          <w:paperSrc w:first="100" w:other="100"/>
          <w:pgNumType w:chapStyle="8"/>
          <w:cols w:space="720"/>
          <w:noEndnote/>
        </w:sectPr>
      </w:pPr>
      <w:bookmarkStart w:id="369" w:name="_Toc523896529"/>
    </w:p>
    <w:p w14:paraId="64CCEF6D" w14:textId="77777777" w:rsidR="0041037A" w:rsidRPr="00B7030B" w:rsidRDefault="0041037A" w:rsidP="00EB0423">
      <w:pPr>
        <w:pStyle w:val="Heading3"/>
        <w:spacing w:after="120"/>
      </w:pPr>
      <w:bookmarkStart w:id="370" w:name="_Toc48573591"/>
      <w:bookmarkEnd w:id="369"/>
      <w:r w:rsidRPr="00B7030B">
        <w:lastRenderedPageBreak/>
        <w:t>Density</w:t>
      </w:r>
      <w:bookmarkEnd w:id="370"/>
    </w:p>
    <w:p w14:paraId="250A1B17" w14:textId="77777777" w:rsidR="0041037A" w:rsidRPr="000D2488" w:rsidRDefault="0041037A" w:rsidP="007A3922">
      <w:pPr>
        <w:pStyle w:val="BodyText"/>
      </w:pPr>
      <w:r w:rsidRPr="000D2488">
        <w:t>Accurate hydrodynamic calculations require accurate water densities. Water densities are affected by variations in temperature and solids concentra</w:t>
      </w:r>
      <w:r w:rsidRPr="000D2488">
        <w:softHyphen/>
        <w:t>tions given by:</w:t>
      </w:r>
    </w:p>
    <w:p w14:paraId="0FBE09D0" w14:textId="257BB6E8" w:rsidR="0041037A" w:rsidRPr="00B7030B" w:rsidRDefault="0041037A" w:rsidP="00EB0423">
      <w:pPr>
        <w:pStyle w:val="equation"/>
        <w:spacing w:after="120"/>
        <w:rPr>
          <w:rFonts w:asciiTheme="minorHAnsi" w:hAnsiTheme="minorHAnsi"/>
        </w:rPr>
      </w:pPr>
      <w:r w:rsidRPr="00B7030B">
        <w:rPr>
          <w:rFonts w:asciiTheme="minorHAnsi" w:hAnsiTheme="minorHAnsi"/>
        </w:rPr>
        <w:tab/>
      </w:r>
      <w:r w:rsidR="00E108E0" w:rsidRPr="00E108E0">
        <w:rPr>
          <w:rFonts w:asciiTheme="minorHAnsi" w:hAnsiTheme="minorHAnsi"/>
          <w:noProof/>
          <w:position w:val="-12"/>
        </w:rPr>
        <w:object w:dxaOrig="1520" w:dyaOrig="360" w14:anchorId="4DB68948">
          <v:shape id="_x0000_i1204" type="#_x0000_t75" alt="" style="width:82.75pt;height:18.3pt;mso-width-percent:0;mso-height-percent:0;mso-width-percent:0;mso-height-percent:0" o:ole="" fillcolor="window">
            <v:imagedata r:id="rId161" o:title=""/>
          </v:shape>
          <o:OLEObject Type="Embed" ProgID="Equation.3" ShapeID="_x0000_i1204" DrawAspect="Content" ObjectID="_1721314801" r:id="rId162"/>
        </w:object>
      </w:r>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170</w:t>
      </w:r>
      <w:r w:rsidR="00A41B27">
        <w:rPr>
          <w:rStyle w:val="EquationCaption"/>
          <w:rFonts w:asciiTheme="minorHAnsi" w:hAnsiTheme="minorHAnsi"/>
        </w:rPr>
        <w:fldChar w:fldCharType="end"/>
      </w:r>
      <w:r w:rsidRPr="00B7030B">
        <w:rPr>
          <w:rStyle w:val="EquationCaption"/>
          <w:rFonts w:asciiTheme="minorHAnsi" w:hAnsiTheme="minorHAnsi"/>
        </w:rPr>
        <w:t>)</w:t>
      </w:r>
    </w:p>
    <w:p w14:paraId="088B3CD8" w14:textId="77777777" w:rsidR="0041037A" w:rsidRPr="000D2488" w:rsidRDefault="0041037A" w:rsidP="00EB0423">
      <w:pPr>
        <w:pStyle w:val="BodyText"/>
        <w:spacing w:after="0"/>
      </w:pPr>
      <w:r w:rsidRPr="000D2488">
        <w:t>where:</w:t>
      </w:r>
    </w:p>
    <w:p w14:paraId="60A9DA7F" w14:textId="77777777" w:rsidR="0041037A" w:rsidRPr="00D12F0C" w:rsidRDefault="0041037A" w:rsidP="00B6554A">
      <w:pPr>
        <w:pStyle w:val="variabledefinitionChar"/>
        <w:rPr>
          <w:iCs/>
        </w:rPr>
      </w:pPr>
      <w:r w:rsidRPr="000D2488">
        <w:tab/>
      </w:r>
      <w:r w:rsidR="004B3B43" w:rsidRPr="000D2488">
        <w:rPr>
          <w:i/>
          <w:iCs/>
        </w:rPr>
        <w:sym w:font="Symbol" w:char="F072"/>
      </w:r>
      <w:r w:rsidRPr="000D2488">
        <w:tab/>
        <w:t>=</w:t>
      </w:r>
      <w:r w:rsidRPr="000D2488">
        <w:tab/>
        <w:t xml:space="preserve">density, </w:t>
      </w:r>
      <w:r w:rsidRPr="00127D1D">
        <w:rPr>
          <w:iCs/>
        </w:rPr>
        <w:t>kg m</w:t>
      </w:r>
      <w:r w:rsidRPr="00127D1D">
        <w:rPr>
          <w:iCs/>
          <w:vertAlign w:val="superscript"/>
        </w:rPr>
        <w:t>-3</w:t>
      </w:r>
    </w:p>
    <w:p w14:paraId="6F302488" w14:textId="77777777" w:rsidR="0041037A" w:rsidRPr="00D12F0C" w:rsidRDefault="0041037A" w:rsidP="00B6554A">
      <w:pPr>
        <w:pStyle w:val="variabledefinitionChar"/>
        <w:rPr>
          <w:iCs/>
        </w:rPr>
      </w:pPr>
      <w:r w:rsidRPr="000D2488">
        <w:tab/>
      </w:r>
      <w:r w:rsidR="004B3B43" w:rsidRPr="000D2488">
        <w:sym w:font="Symbol" w:char="F072"/>
      </w:r>
      <w:r w:rsidRPr="000D2488">
        <w:rPr>
          <w:i/>
          <w:iCs/>
          <w:vertAlign w:val="subscript"/>
        </w:rPr>
        <w:t>T</w:t>
      </w:r>
      <w:r w:rsidRPr="000D2488">
        <w:tab/>
        <w:t>=</w:t>
      </w:r>
      <w:r w:rsidRPr="000D2488">
        <w:tab/>
        <w:t>water density as a function of temperature</w:t>
      </w:r>
      <w:r w:rsidRPr="000D2488">
        <w:rPr>
          <w:i/>
        </w:rPr>
        <w:t xml:space="preserve">, </w:t>
      </w:r>
      <w:r w:rsidRPr="00127D1D">
        <w:rPr>
          <w:iCs/>
        </w:rPr>
        <w:t>kg m</w:t>
      </w:r>
      <w:r w:rsidRPr="00127D1D">
        <w:rPr>
          <w:iCs/>
          <w:vertAlign w:val="superscript"/>
        </w:rPr>
        <w:t>-3</w:t>
      </w:r>
    </w:p>
    <w:p w14:paraId="24F672EA" w14:textId="77777777" w:rsidR="0041037A" w:rsidRPr="00D12F0C" w:rsidRDefault="0041037A" w:rsidP="00B6554A">
      <w:pPr>
        <w:pStyle w:val="variabledefinitionChar"/>
        <w:rPr>
          <w:iCs/>
        </w:rPr>
      </w:pPr>
      <w:r w:rsidRPr="000D2488">
        <w:tab/>
      </w:r>
      <w:r w:rsidR="004B3B43" w:rsidRPr="000D2488">
        <w:sym w:font="Symbol" w:char="F044"/>
      </w:r>
      <w:r w:rsidR="004B3B43" w:rsidRPr="000D2488">
        <w:sym w:font="Symbol" w:char="F072"/>
      </w:r>
      <w:r w:rsidRPr="000D2488">
        <w:rPr>
          <w:i/>
          <w:iCs/>
          <w:vertAlign w:val="subscript"/>
        </w:rPr>
        <w:t>S</w:t>
      </w:r>
      <w:r w:rsidRPr="000D2488">
        <w:tab/>
        <w:t>=</w:t>
      </w:r>
      <w:r w:rsidRPr="000D2488">
        <w:tab/>
        <w:t>density increment due to solids,</w:t>
      </w:r>
      <w:r w:rsidRPr="000D2488">
        <w:rPr>
          <w:i/>
        </w:rPr>
        <w:t xml:space="preserve"> </w:t>
      </w:r>
      <w:r w:rsidRPr="00127D1D">
        <w:rPr>
          <w:iCs/>
        </w:rPr>
        <w:t>kg m</w:t>
      </w:r>
      <w:r w:rsidRPr="00127D1D">
        <w:rPr>
          <w:iCs/>
          <w:vertAlign w:val="superscript"/>
        </w:rPr>
        <w:t>-3</w:t>
      </w:r>
    </w:p>
    <w:p w14:paraId="1DA33814" w14:textId="77777777" w:rsidR="0041037A" w:rsidRPr="000D2488" w:rsidRDefault="0041037A" w:rsidP="007552CD">
      <w:pPr>
        <w:pStyle w:val="BodyText2"/>
      </w:pPr>
    </w:p>
    <w:p w14:paraId="19AB0C2B" w14:textId="77777777" w:rsidR="0041037A" w:rsidRPr="000D2488" w:rsidRDefault="0041037A" w:rsidP="007552CD">
      <w:pPr>
        <w:pStyle w:val="BodyText"/>
      </w:pPr>
      <w:r w:rsidRPr="000D2488">
        <w:t>A variety of formulations has been proposed to describe water density varia</w:t>
      </w:r>
      <w:r w:rsidRPr="000D2488">
        <w:softHyphen/>
        <w:t>tions due to temperatures.  The following relationship is used in the model (Gill, 1982):</w:t>
      </w:r>
    </w:p>
    <w:p w14:paraId="51FE8A3D" w14:textId="735A36DD" w:rsidR="0041037A" w:rsidRPr="00B7030B" w:rsidRDefault="0041037A">
      <w:pPr>
        <w:pStyle w:val="equation"/>
        <w:rPr>
          <w:rFonts w:asciiTheme="minorHAnsi" w:hAnsiTheme="minorHAnsi"/>
        </w:rPr>
      </w:pPr>
      <w:r w:rsidRPr="00B7030B">
        <w:rPr>
          <w:rFonts w:asciiTheme="minorHAnsi" w:hAnsiTheme="minorHAnsi"/>
        </w:rPr>
        <w:tab/>
      </w:r>
      <w:r w:rsidR="00E108E0" w:rsidRPr="00E108E0">
        <w:rPr>
          <w:rFonts w:asciiTheme="minorHAnsi" w:hAnsiTheme="minorHAnsi"/>
          <w:noProof/>
          <w:position w:val="-48"/>
        </w:rPr>
        <w:object w:dxaOrig="4380" w:dyaOrig="1160" w14:anchorId="3B48DACD">
          <v:shape id="_x0000_i1203" type="#_x0000_t75" alt="" style="width:4in;height:61.25pt;mso-width-percent:0;mso-height-percent:0;mso-width-percent:0;mso-height-percent:0" o:ole="" fillcolor="window">
            <v:imagedata r:id="rId163" o:title=""/>
          </v:shape>
          <o:OLEObject Type="Embed" ProgID="Equation.3" ShapeID="_x0000_i1203" DrawAspect="Content" ObjectID="_1721314802" r:id="rId164"/>
        </w:object>
      </w:r>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171</w:t>
      </w:r>
      <w:r w:rsidR="00A41B27">
        <w:rPr>
          <w:rStyle w:val="EquationCaption"/>
          <w:rFonts w:asciiTheme="minorHAnsi" w:hAnsiTheme="minorHAnsi"/>
        </w:rPr>
        <w:fldChar w:fldCharType="end"/>
      </w:r>
      <w:r w:rsidRPr="00B7030B">
        <w:rPr>
          <w:rStyle w:val="EquationCaption"/>
          <w:rFonts w:asciiTheme="minorHAnsi" w:hAnsiTheme="minorHAnsi"/>
        </w:rPr>
        <w:t>)</w:t>
      </w:r>
    </w:p>
    <w:p w14:paraId="2D0A1DFA" w14:textId="77777777" w:rsidR="0041037A" w:rsidRPr="000D2488" w:rsidRDefault="0041037A" w:rsidP="007A3922">
      <w:pPr>
        <w:pStyle w:val="BodyText"/>
      </w:pPr>
      <w:r w:rsidRPr="000D2488">
        <w:t>Sus</w:t>
      </w:r>
      <w:r w:rsidRPr="000D2488">
        <w:softHyphen/>
        <w:t>pended and dis</w:t>
      </w:r>
      <w:r w:rsidRPr="000D2488">
        <w:softHyphen/>
        <w:t>solved solids also affect density.  For most applications, dissolved solids will be in the form of total dissolved solids.  For estuar</w:t>
      </w:r>
      <w:r w:rsidRPr="000D2488">
        <w:softHyphen/>
        <w:t>ine applications, salinity should be specified.  The effect of dissolved solids on density is calculated using either of these variables with the choice specified by the variable [WTYPE].  Density effects due to total dissolved solids are given by Ford and Johnson (1983):</w:t>
      </w:r>
    </w:p>
    <w:p w14:paraId="782CD529" w14:textId="18088456" w:rsidR="0041037A" w:rsidRPr="00B7030B" w:rsidRDefault="0041037A">
      <w:pPr>
        <w:pStyle w:val="equation"/>
        <w:rPr>
          <w:rFonts w:asciiTheme="minorHAnsi" w:hAnsiTheme="minorHAnsi"/>
        </w:rPr>
      </w:pPr>
      <w:r w:rsidRPr="00B7030B">
        <w:rPr>
          <w:rFonts w:asciiTheme="minorHAnsi" w:hAnsiTheme="minorHAnsi"/>
        </w:rPr>
        <w:tab/>
      </w:r>
      <w:r w:rsidR="00E108E0" w:rsidRPr="00E108E0">
        <w:rPr>
          <w:rFonts w:asciiTheme="minorHAnsi" w:hAnsiTheme="minorHAnsi"/>
          <w:noProof/>
          <w:position w:val="-12"/>
        </w:rPr>
        <w:object w:dxaOrig="5620" w:dyaOrig="360" w14:anchorId="2CDE1C23">
          <v:shape id="_x0000_i1202" type="#_x0000_t75" alt="" style="width:320.2pt;height:18.3pt;mso-width-percent:0;mso-height-percent:0;mso-width-percent:0;mso-height-percent:0" o:ole="" fillcolor="window">
            <v:imagedata r:id="rId165" o:title=""/>
          </v:shape>
          <o:OLEObject Type="Embed" ProgID="Equation.3" ShapeID="_x0000_i1202" DrawAspect="Content" ObjectID="_1721314803" r:id="rId166"/>
        </w:object>
      </w:r>
      <w:r w:rsidRPr="00B7030B">
        <w:rPr>
          <w:rFonts w:asciiTheme="minorHAnsi" w:hAnsiTheme="minorHAnsi"/>
        </w:rPr>
        <w:t xml:space="preserve">  </w:t>
      </w:r>
      <w:r w:rsidRPr="00B7030B">
        <w:rPr>
          <w:rFonts w:asciiTheme="minorHAnsi" w:hAnsiTheme="minorHAnsi"/>
          <w:b/>
          <w:bCs/>
        </w:rPr>
        <w:t xml:space="preserve"> </w:t>
      </w:r>
      <w:r w:rsidR="002534D0" w:rsidRPr="00B7030B">
        <w:rPr>
          <w:rStyle w:val="EquationCaption"/>
          <w:rFonts w:asciiTheme="minorHAnsi" w:hAnsiTheme="minorHAnsi"/>
          <w:b w:val="0"/>
        </w:rPr>
        <w:t xml:space="preserve">                  </w:t>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172</w:t>
      </w:r>
      <w:r w:rsidR="00A41B27">
        <w:rPr>
          <w:rStyle w:val="EquationCaption"/>
          <w:rFonts w:asciiTheme="minorHAnsi" w:hAnsiTheme="minorHAnsi"/>
        </w:rPr>
        <w:fldChar w:fldCharType="end"/>
      </w:r>
      <w:r w:rsidRPr="00B7030B">
        <w:rPr>
          <w:rStyle w:val="EquationCaption"/>
          <w:rFonts w:asciiTheme="minorHAnsi" w:hAnsiTheme="minorHAnsi"/>
        </w:rPr>
        <w:t>)</w:t>
      </w:r>
      <w:r w:rsidRPr="00B7030B">
        <w:rPr>
          <w:rFonts w:asciiTheme="minorHAnsi" w:hAnsiTheme="minorHAnsi"/>
        </w:rPr>
        <w:tab/>
      </w:r>
    </w:p>
    <w:p w14:paraId="6AFA81D3" w14:textId="77777777" w:rsidR="0041037A" w:rsidRPr="000D2488" w:rsidRDefault="0041037A" w:rsidP="0076230E">
      <w:pPr>
        <w:pStyle w:val="where"/>
      </w:pPr>
      <w:r w:rsidRPr="000D2488">
        <w:t>where:</w:t>
      </w:r>
    </w:p>
    <w:p w14:paraId="27536647" w14:textId="77777777" w:rsidR="0041037A" w:rsidRPr="00E262FC" w:rsidRDefault="0041037A" w:rsidP="007A3922">
      <w:pPr>
        <w:pStyle w:val="variabledefinitionChar"/>
        <w:rPr>
          <w:iCs/>
        </w:rPr>
      </w:pPr>
      <w:r w:rsidRPr="000D2488">
        <w:tab/>
      </w:r>
      <w:r w:rsidR="004B3B43" w:rsidRPr="000D2488">
        <w:sym w:font="Symbol" w:char="F072"/>
      </w:r>
      <w:r w:rsidRPr="000D2488">
        <w:rPr>
          <w:i/>
          <w:iCs/>
          <w:vertAlign w:val="subscript"/>
        </w:rPr>
        <w:t>TDS</w:t>
      </w:r>
      <w:r w:rsidRPr="000D2488">
        <w:tab/>
        <w:t>=</w:t>
      </w:r>
      <w:r w:rsidRPr="000D2488">
        <w:tab/>
        <w:t xml:space="preserve">TDS concentration, </w:t>
      </w:r>
      <w:r w:rsidRPr="00EB0423">
        <w:rPr>
          <w:iCs/>
        </w:rPr>
        <w:t>g</w:t>
      </w:r>
      <w:r w:rsidRPr="000D2488">
        <w:rPr>
          <w:i/>
        </w:rPr>
        <w:t xml:space="preserve"> </w:t>
      </w:r>
      <w:r w:rsidRPr="00EB0423">
        <w:rPr>
          <w:iCs/>
        </w:rPr>
        <w:t>m</w:t>
      </w:r>
      <w:r w:rsidRPr="00EB0423">
        <w:rPr>
          <w:iCs/>
          <w:vertAlign w:val="superscript"/>
        </w:rPr>
        <w:t>-3</w:t>
      </w:r>
    </w:p>
    <w:p w14:paraId="4587778D" w14:textId="77777777" w:rsidR="0041037A" w:rsidRPr="000D2488" w:rsidRDefault="0041037A" w:rsidP="007A3922">
      <w:pPr>
        <w:pStyle w:val="BodyText2"/>
      </w:pPr>
    </w:p>
    <w:p w14:paraId="79023A2E" w14:textId="77777777" w:rsidR="0041037A" w:rsidRPr="000D2488" w:rsidRDefault="0041037A" w:rsidP="00B6554A">
      <w:pPr>
        <w:pStyle w:val="BodyText"/>
      </w:pPr>
      <w:r w:rsidRPr="000D2488">
        <w:t>and for salinity (Gill, 1982):</w:t>
      </w:r>
    </w:p>
    <w:p w14:paraId="657EEE5F" w14:textId="3DC83DFA" w:rsidR="0041037A" w:rsidRPr="00B7030B" w:rsidRDefault="0041037A" w:rsidP="00EB0423">
      <w:pPr>
        <w:pStyle w:val="equation"/>
        <w:rPr>
          <w:rFonts w:asciiTheme="minorHAnsi" w:hAnsiTheme="minorHAnsi"/>
        </w:rPr>
      </w:pPr>
      <w:r w:rsidRPr="00B7030B">
        <w:rPr>
          <w:rFonts w:asciiTheme="minorHAnsi" w:hAnsiTheme="minorHAnsi"/>
        </w:rPr>
        <w:tab/>
      </w:r>
      <w:r w:rsidR="00E108E0" w:rsidRPr="00E108E0">
        <w:rPr>
          <w:rFonts w:asciiTheme="minorHAnsi" w:hAnsiTheme="minorHAnsi"/>
          <w:noProof/>
          <w:position w:val="-68"/>
        </w:rPr>
        <w:object w:dxaOrig="5360" w:dyaOrig="1480" w14:anchorId="0E5EB8DF">
          <v:shape id="_x0000_i1201" type="#_x0000_t75" alt="" style="width:269.7pt;height:75.8pt;mso-width-percent:0;mso-height-percent:0;mso-width-percent:0;mso-height-percent:0" o:ole="" fillcolor="window">
            <v:imagedata r:id="rId167" o:title=""/>
          </v:shape>
          <o:OLEObject Type="Embed" ProgID="Equation.3" ShapeID="_x0000_i1201" DrawAspect="Content" ObjectID="_1721314804" r:id="rId168"/>
        </w:object>
      </w:r>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173</w:t>
      </w:r>
      <w:r w:rsidR="00A41B27">
        <w:rPr>
          <w:rStyle w:val="EquationCaption"/>
          <w:rFonts w:asciiTheme="minorHAnsi" w:hAnsiTheme="minorHAnsi"/>
        </w:rPr>
        <w:fldChar w:fldCharType="end"/>
      </w:r>
      <w:r w:rsidRPr="00B7030B">
        <w:rPr>
          <w:rStyle w:val="EquationCaption"/>
          <w:rFonts w:asciiTheme="minorHAnsi" w:hAnsiTheme="minorHAnsi"/>
        </w:rPr>
        <w:t>)</w:t>
      </w:r>
    </w:p>
    <w:p w14:paraId="518B8F7F" w14:textId="77777777" w:rsidR="0041037A" w:rsidRPr="000D2488" w:rsidRDefault="0041037A" w:rsidP="00127D1D">
      <w:pPr>
        <w:pStyle w:val="BodyText"/>
        <w:keepNext/>
        <w:spacing w:after="120"/>
      </w:pPr>
      <w:r w:rsidRPr="000D2488">
        <w:t>where:</w:t>
      </w:r>
    </w:p>
    <w:p w14:paraId="720CE4EF" w14:textId="77777777" w:rsidR="0041037A" w:rsidRPr="00E262FC" w:rsidRDefault="0041037A" w:rsidP="00EB0423">
      <w:pPr>
        <w:pStyle w:val="variabledefinitionChar"/>
        <w:rPr>
          <w:iCs/>
        </w:rPr>
      </w:pPr>
      <w:r w:rsidRPr="000D2488">
        <w:tab/>
      </w:r>
      <w:r w:rsidR="004B3B43" w:rsidRPr="000D2488">
        <w:sym w:font="Symbol" w:char="F046"/>
      </w:r>
      <w:proofErr w:type="spellStart"/>
      <w:r w:rsidRPr="000D2488">
        <w:rPr>
          <w:i/>
          <w:iCs/>
          <w:vertAlign w:val="subscript"/>
        </w:rPr>
        <w:t>sal</w:t>
      </w:r>
      <w:proofErr w:type="spellEnd"/>
      <w:r w:rsidRPr="000D2488">
        <w:tab/>
        <w:t>=</w:t>
      </w:r>
      <w:r w:rsidRPr="000D2488">
        <w:tab/>
        <w:t xml:space="preserve">salinity, </w:t>
      </w:r>
      <w:r w:rsidRPr="00EB0423">
        <w:rPr>
          <w:iCs/>
        </w:rPr>
        <w:t>kg m</w:t>
      </w:r>
      <w:r w:rsidRPr="00EB0423">
        <w:rPr>
          <w:iCs/>
          <w:vertAlign w:val="superscript"/>
        </w:rPr>
        <w:t>-3</w:t>
      </w:r>
    </w:p>
    <w:p w14:paraId="73B790F1" w14:textId="77777777" w:rsidR="0041037A" w:rsidRPr="000D2488" w:rsidRDefault="0041037A" w:rsidP="00B6554A">
      <w:pPr>
        <w:pStyle w:val="BodyText2"/>
      </w:pPr>
    </w:p>
    <w:p w14:paraId="644071F2" w14:textId="77777777" w:rsidR="0041037A" w:rsidRPr="000D2488" w:rsidRDefault="0041037A" w:rsidP="00EB0423">
      <w:pPr>
        <w:pStyle w:val="BodyText"/>
      </w:pPr>
      <w:r w:rsidRPr="000D2488">
        <w:t xml:space="preserve">The suspended solids effects are given by Ford and Johnson (1983):  </w:t>
      </w:r>
    </w:p>
    <w:p w14:paraId="17604F9F" w14:textId="28449ABF" w:rsidR="002534D0" w:rsidRPr="00B7030B" w:rsidRDefault="0041037A" w:rsidP="002534D0">
      <w:pPr>
        <w:pStyle w:val="equation"/>
        <w:rPr>
          <w:rFonts w:asciiTheme="minorHAnsi" w:hAnsiTheme="minorHAnsi"/>
        </w:rPr>
      </w:pPr>
      <w:r w:rsidRPr="00B7030B">
        <w:rPr>
          <w:rFonts w:asciiTheme="minorHAnsi" w:hAnsiTheme="minorHAnsi"/>
        </w:rPr>
        <w:tab/>
      </w:r>
      <w:r w:rsidR="002534D0" w:rsidRPr="00B7030B">
        <w:rPr>
          <w:rFonts w:asciiTheme="minorHAnsi" w:hAnsiTheme="minorHAnsi"/>
        </w:rPr>
        <w:t xml:space="preserve">  </w:t>
      </w:r>
      <w:r w:rsidR="00E108E0" w:rsidRPr="00E108E0">
        <w:rPr>
          <w:rFonts w:asciiTheme="minorHAnsi" w:hAnsiTheme="minorHAnsi"/>
          <w:noProof/>
          <w:position w:val="-24"/>
        </w:rPr>
        <w:object w:dxaOrig="2180" w:dyaOrig="580" w14:anchorId="05578264">
          <v:shape id="_x0000_i1200" type="#_x0000_t75" alt="" style="width:121.25pt;height:34.75pt;mso-width-percent:0;mso-height-percent:0;mso-width-percent:0;mso-height-percent:0" o:ole="" fillcolor="window">
            <v:imagedata r:id="rId169" o:title=""/>
          </v:shape>
          <o:OLEObject Type="Embed" ProgID="Equation.2" ShapeID="_x0000_i1200" DrawAspect="Content" ObjectID="_1721314805" r:id="rId170"/>
        </w:object>
      </w:r>
      <w:r w:rsidR="002534D0" w:rsidRPr="00B7030B">
        <w:rPr>
          <w:rFonts w:asciiTheme="minorHAnsi" w:hAnsiTheme="minorHAnsi"/>
        </w:rPr>
        <w:t xml:space="preserve">       </w:t>
      </w:r>
      <w:r w:rsidR="002534D0" w:rsidRPr="00B7030B">
        <w:rPr>
          <w:rFonts w:asciiTheme="minorHAnsi" w:hAnsiTheme="minorHAnsi"/>
        </w:rPr>
        <w:tab/>
      </w:r>
      <w:r w:rsidR="002534D0"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174</w:t>
      </w:r>
      <w:r w:rsidR="00A41B27">
        <w:rPr>
          <w:rStyle w:val="EquationCaption"/>
          <w:rFonts w:asciiTheme="minorHAnsi" w:hAnsiTheme="minorHAnsi"/>
        </w:rPr>
        <w:fldChar w:fldCharType="end"/>
      </w:r>
      <w:r w:rsidR="002534D0" w:rsidRPr="00B7030B">
        <w:rPr>
          <w:rStyle w:val="EquationCaption"/>
          <w:rFonts w:asciiTheme="minorHAnsi" w:hAnsiTheme="minorHAnsi"/>
        </w:rPr>
        <w:t>)</w:t>
      </w:r>
    </w:p>
    <w:p w14:paraId="64DB4028" w14:textId="77777777" w:rsidR="0041037A" w:rsidRPr="00B7030B" w:rsidRDefault="0041037A">
      <w:pPr>
        <w:pStyle w:val="equation"/>
        <w:keepNext/>
        <w:rPr>
          <w:rFonts w:asciiTheme="minorHAnsi" w:hAnsiTheme="minorHAnsi"/>
        </w:rPr>
      </w:pPr>
      <w:r w:rsidRPr="00B7030B">
        <w:rPr>
          <w:rFonts w:asciiTheme="minorHAnsi" w:hAnsiTheme="minorHAnsi"/>
        </w:rPr>
        <w:lastRenderedPageBreak/>
        <w:tab/>
      </w:r>
      <w:r w:rsidRPr="00B7030B">
        <w:rPr>
          <w:rFonts w:asciiTheme="minorHAnsi" w:hAnsiTheme="minorHAnsi"/>
        </w:rPr>
        <w:tab/>
      </w:r>
    </w:p>
    <w:p w14:paraId="4A391D9D" w14:textId="77777777" w:rsidR="0041037A" w:rsidRPr="000D2488" w:rsidRDefault="0041037A" w:rsidP="0076230E">
      <w:pPr>
        <w:pStyle w:val="where"/>
      </w:pPr>
      <w:r w:rsidRPr="000D2488">
        <w:t>where:</w:t>
      </w:r>
    </w:p>
    <w:p w14:paraId="0C31FD22" w14:textId="77777777" w:rsidR="0041037A" w:rsidRPr="000D2488" w:rsidRDefault="0041037A" w:rsidP="007A3922">
      <w:pPr>
        <w:pStyle w:val="variabledefinitionChar"/>
      </w:pPr>
      <w:r w:rsidRPr="000D2488">
        <w:tab/>
      </w:r>
      <w:r w:rsidR="004B3B43" w:rsidRPr="000D2488">
        <w:sym w:font="Symbol" w:char="F046"/>
      </w:r>
      <w:r w:rsidRPr="000D2488">
        <w:rPr>
          <w:i/>
          <w:iCs/>
          <w:vertAlign w:val="subscript"/>
        </w:rPr>
        <w:t>ss</w:t>
      </w:r>
      <w:r w:rsidRPr="000D2488">
        <w:tab/>
        <w:t>=</w:t>
      </w:r>
      <w:r w:rsidRPr="000D2488">
        <w:tab/>
        <w:t xml:space="preserve">suspended solids concentration, </w:t>
      </w:r>
      <w:r w:rsidRPr="00EB0423">
        <w:rPr>
          <w:iCs/>
        </w:rPr>
        <w:t>g m</w:t>
      </w:r>
      <w:r w:rsidRPr="00EB0423">
        <w:rPr>
          <w:iCs/>
          <w:vertAlign w:val="superscript"/>
        </w:rPr>
        <w:t>-</w:t>
      </w:r>
      <w:r w:rsidRPr="000D2488">
        <w:rPr>
          <w:i/>
          <w:vertAlign w:val="superscript"/>
        </w:rPr>
        <w:t>3</w:t>
      </w:r>
    </w:p>
    <w:p w14:paraId="557FDBA6" w14:textId="60C99C40" w:rsidR="0041037A" w:rsidRPr="00B7030B" w:rsidRDefault="0041037A" w:rsidP="007A3922">
      <w:pPr>
        <w:pStyle w:val="variabledefinitionChar"/>
      </w:pPr>
      <w:r w:rsidRPr="000D2488">
        <w:tab/>
      </w:r>
      <w:r w:rsidRPr="000D2488">
        <w:rPr>
          <w:i/>
          <w:iCs/>
        </w:rPr>
        <w:t>SG</w:t>
      </w:r>
      <w:r w:rsidRPr="000D2488">
        <w:tab/>
        <w:t>=</w:t>
      </w:r>
      <w:r w:rsidRPr="000D2488">
        <w:tab/>
        <w:t>specific gravity of suspended solids</w:t>
      </w:r>
    </w:p>
    <w:p w14:paraId="251A513D" w14:textId="77777777" w:rsidR="0041037A" w:rsidRPr="000D2488" w:rsidRDefault="0041037A" w:rsidP="00B6554A">
      <w:pPr>
        <w:pStyle w:val="BodyText"/>
      </w:pPr>
      <w:r w:rsidRPr="000D2488">
        <w:t>Assuming a specific gravity of 2.65, the above relationship is simplified to:</w:t>
      </w:r>
    </w:p>
    <w:p w14:paraId="7DAB5425" w14:textId="7798C113" w:rsidR="0041037A" w:rsidRPr="00B7030B" w:rsidRDefault="0041037A">
      <w:pPr>
        <w:pStyle w:val="equation"/>
        <w:keepNext/>
        <w:rPr>
          <w:rFonts w:asciiTheme="minorHAnsi" w:hAnsiTheme="minorHAnsi"/>
        </w:rPr>
      </w:pPr>
      <w:r w:rsidRPr="00B7030B">
        <w:rPr>
          <w:rFonts w:asciiTheme="minorHAnsi" w:hAnsiTheme="minorHAnsi"/>
        </w:rPr>
        <w:tab/>
      </w:r>
      <w:r w:rsidR="00E108E0" w:rsidRPr="00E108E0">
        <w:rPr>
          <w:rFonts w:asciiTheme="minorHAnsi" w:hAnsiTheme="minorHAnsi"/>
          <w:noProof/>
          <w:position w:val="-12"/>
        </w:rPr>
        <w:object w:dxaOrig="1960" w:dyaOrig="360" w14:anchorId="61CB3BE2">
          <v:shape id="_x0000_i1199" type="#_x0000_t75" alt="" style="width:113.7pt;height:18.3pt;mso-width-percent:0;mso-height-percent:0;mso-width-percent:0;mso-height-percent:0" o:ole="" fillcolor="window">
            <v:imagedata r:id="rId171" o:title=""/>
          </v:shape>
          <o:OLEObject Type="Embed" ProgID="Equation.3" ShapeID="_x0000_i1199" DrawAspect="Content" ObjectID="_1721314806" r:id="rId172"/>
        </w:object>
      </w:r>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175</w:t>
      </w:r>
      <w:r w:rsidR="00A41B27">
        <w:rPr>
          <w:rStyle w:val="EquationCaption"/>
          <w:rFonts w:asciiTheme="minorHAnsi" w:hAnsiTheme="minorHAnsi"/>
        </w:rPr>
        <w:fldChar w:fldCharType="end"/>
      </w:r>
      <w:r w:rsidRPr="00B7030B">
        <w:rPr>
          <w:rStyle w:val="EquationCaption"/>
          <w:rFonts w:asciiTheme="minorHAnsi" w:hAnsiTheme="minorHAnsi"/>
        </w:rPr>
        <w:t>)</w:t>
      </w:r>
    </w:p>
    <w:p w14:paraId="30C7F81E" w14:textId="77777777" w:rsidR="0041037A" w:rsidRPr="000D2488" w:rsidRDefault="0041037A" w:rsidP="007A3922">
      <w:pPr>
        <w:pStyle w:val="BodyText"/>
      </w:pPr>
      <w:r w:rsidRPr="000D2488">
        <w:t>The total effect of solids is then:</w:t>
      </w:r>
    </w:p>
    <w:p w14:paraId="0286674D" w14:textId="6E5E6E42" w:rsidR="0041037A" w:rsidRPr="00B7030B" w:rsidRDefault="0041037A">
      <w:pPr>
        <w:pStyle w:val="equation"/>
        <w:rPr>
          <w:rStyle w:val="EquationCaption"/>
          <w:rFonts w:asciiTheme="minorHAnsi" w:hAnsiTheme="minorHAnsi"/>
        </w:rPr>
      </w:pPr>
      <w:r w:rsidRPr="00B7030B">
        <w:rPr>
          <w:rFonts w:asciiTheme="minorHAnsi" w:hAnsiTheme="minorHAnsi"/>
        </w:rPr>
        <w:tab/>
      </w:r>
      <w:r w:rsidR="00E108E0" w:rsidRPr="00E108E0">
        <w:rPr>
          <w:rFonts w:asciiTheme="minorHAnsi" w:hAnsiTheme="minorHAnsi"/>
          <w:noProof/>
          <w:position w:val="-12"/>
        </w:rPr>
        <w:object w:dxaOrig="3140" w:dyaOrig="360" w14:anchorId="35784E31">
          <v:shape id="_x0000_i1198" type="#_x0000_t75" alt="" style="width:185.05pt;height:22.75pt;mso-width-percent:0;mso-height-percent:0;mso-width-percent:0;mso-height-percent:0" o:ole="" fillcolor="window">
            <v:imagedata r:id="rId173" o:title=""/>
          </v:shape>
          <o:OLEObject Type="Embed" ProgID="Equation.3" ShapeID="_x0000_i1198" DrawAspect="Content" ObjectID="_1721314807" r:id="rId174"/>
        </w:object>
      </w:r>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176</w:t>
      </w:r>
      <w:r w:rsidR="00A41B27">
        <w:rPr>
          <w:rStyle w:val="EquationCaption"/>
          <w:rFonts w:asciiTheme="minorHAnsi" w:hAnsiTheme="minorHAnsi"/>
        </w:rPr>
        <w:fldChar w:fldCharType="end"/>
      </w:r>
      <w:r w:rsidRPr="00B7030B">
        <w:rPr>
          <w:rStyle w:val="EquationCaption"/>
          <w:rFonts w:asciiTheme="minorHAnsi" w:hAnsiTheme="minorHAnsi"/>
        </w:rPr>
        <w:t>)</w:t>
      </w:r>
    </w:p>
    <w:p w14:paraId="7935A4A0" w14:textId="77777777" w:rsidR="0041037A" w:rsidRPr="00B7030B" w:rsidRDefault="0041037A" w:rsidP="007A3922">
      <w:pPr>
        <w:pStyle w:val="Heading3"/>
      </w:pPr>
      <w:bookmarkStart w:id="371" w:name="_Toc48573592"/>
      <w:bookmarkStart w:id="372" w:name="_Hlk50643443"/>
      <w:r w:rsidRPr="00B7030B">
        <w:t>Selective Withdraw</w:t>
      </w:r>
      <w:r w:rsidRPr="00B7030B">
        <w:softHyphen/>
        <w:t>al</w:t>
      </w:r>
      <w:bookmarkEnd w:id="371"/>
    </w:p>
    <w:p w14:paraId="4C9716EA" w14:textId="77777777" w:rsidR="009F6C32" w:rsidRDefault="009F6C32" w:rsidP="007A3922">
      <w:pPr>
        <w:pStyle w:val="BodyText"/>
      </w:pPr>
      <w:r w:rsidRPr="009F6C32">
        <w:t>In order to model the complicated outlet hydraulics in a reservoir, special selective withdrawal algorithms are often used (Brooks and Koh, 1969, Davis et al. 1987). These allow the computation of flow from multiple vertical layers without having to solve the full-vertical momentum equation.</w:t>
      </w:r>
      <w:r>
        <w:t xml:space="preserve"> </w:t>
      </w:r>
    </w:p>
    <w:p w14:paraId="19F97C0D" w14:textId="7616325D" w:rsidR="0041037A" w:rsidRPr="006516E8" w:rsidRDefault="006516E8" w:rsidP="007A3922">
      <w:pPr>
        <w:pStyle w:val="BodyText"/>
      </w:pPr>
      <w:r>
        <w:t>S</w:t>
      </w:r>
      <w:r w:rsidR="0041037A" w:rsidRPr="006516E8">
        <w:t xml:space="preserve">elective withdrawal </w:t>
      </w:r>
      <w:r>
        <w:t>is applied to all</w:t>
      </w:r>
      <w:r w:rsidR="0041037A" w:rsidRPr="006516E8">
        <w:t xml:space="preserve"> </w:t>
      </w:r>
      <w:r>
        <w:t xml:space="preserve">structure </w:t>
      </w:r>
      <w:r w:rsidR="0041037A" w:rsidRPr="006516E8">
        <w:t xml:space="preserve">outflows where layer locations and outflows at </w:t>
      </w:r>
      <w:bookmarkStart w:id="373" w:name="DocuFlag_309254"/>
      <w:bookmarkEnd w:id="373"/>
      <w:r w:rsidR="0041037A" w:rsidRPr="006516E8">
        <w:t xml:space="preserve">each layer are calculated based on the total outflow </w:t>
      </w:r>
      <w:r w:rsidR="0041037A" w:rsidRPr="006516E8">
        <w:rPr>
          <w:rStyle w:val="Hyperlink"/>
          <w:rFonts w:asciiTheme="minorHAnsi" w:hAnsiTheme="minorHAnsi"/>
        </w:rPr>
        <w:t>[</w:t>
      </w:r>
      <w:hyperlink w:anchor="outflow_file" w:history="1">
        <w:r w:rsidR="0041037A" w:rsidRPr="006516E8">
          <w:rPr>
            <w:rStyle w:val="Hyperlink"/>
            <w:rFonts w:asciiTheme="minorHAnsi" w:hAnsiTheme="minorHAnsi"/>
          </w:rPr>
          <w:t>QOUT</w:t>
        </w:r>
      </w:hyperlink>
      <w:r w:rsidR="0041037A" w:rsidRPr="006516E8">
        <w:rPr>
          <w:rStyle w:val="Hyperlink"/>
          <w:rFonts w:asciiTheme="minorHAnsi" w:hAnsiTheme="minorHAnsi"/>
        </w:rPr>
        <w:t>]</w:t>
      </w:r>
      <w:r w:rsidR="0041037A" w:rsidRPr="006516E8">
        <w:t>, structure type</w:t>
      </w:r>
      <w:r w:rsidR="0041037A" w:rsidRPr="006516E8">
        <w:rPr>
          <w:rStyle w:val="Hyperlink"/>
          <w:rFonts w:asciiTheme="minorHAnsi" w:hAnsiTheme="minorHAnsi"/>
        </w:rPr>
        <w:t xml:space="preserve"> [</w:t>
      </w:r>
      <w:hyperlink w:anchor="sink_type" w:history="1">
        <w:r w:rsidR="0041037A" w:rsidRPr="006516E8">
          <w:rPr>
            <w:rStyle w:val="Hyperlink"/>
            <w:rFonts w:asciiTheme="minorHAnsi" w:hAnsiTheme="minorHAnsi"/>
          </w:rPr>
          <w:t>SINKC</w:t>
        </w:r>
      </w:hyperlink>
      <w:r w:rsidR="0041037A" w:rsidRPr="006516E8">
        <w:rPr>
          <w:rStyle w:val="Hyperlink"/>
          <w:rFonts w:asciiTheme="minorHAnsi" w:hAnsiTheme="minorHAnsi"/>
        </w:rPr>
        <w:t>]</w:t>
      </w:r>
      <w:r w:rsidR="0041037A" w:rsidRPr="006516E8">
        <w:t xml:space="preserve">, elevation </w:t>
      </w:r>
      <w:r w:rsidR="0041037A" w:rsidRPr="006516E8">
        <w:rPr>
          <w:rStyle w:val="Hyperlink"/>
          <w:rFonts w:asciiTheme="minorHAnsi" w:hAnsiTheme="minorHAnsi"/>
        </w:rPr>
        <w:t>[</w:t>
      </w:r>
      <w:hyperlink w:anchor="structure_elevation" w:history="1">
        <w:r w:rsidR="0041037A" w:rsidRPr="006516E8">
          <w:rPr>
            <w:rStyle w:val="Hyperlink"/>
            <w:rFonts w:asciiTheme="minorHAnsi" w:hAnsiTheme="minorHAnsi"/>
          </w:rPr>
          <w:t>ESTR</w:t>
        </w:r>
      </w:hyperlink>
      <w:r w:rsidR="0041037A" w:rsidRPr="006516E8">
        <w:rPr>
          <w:rStyle w:val="Hyperlink"/>
          <w:rFonts w:asciiTheme="minorHAnsi" w:hAnsiTheme="minorHAnsi"/>
        </w:rPr>
        <w:t>]</w:t>
      </w:r>
      <w:r w:rsidR="0041037A" w:rsidRPr="006516E8">
        <w:t>, and computed upstream density gradi</w:t>
      </w:r>
      <w:r w:rsidR="0041037A" w:rsidRPr="006516E8">
        <w:softHyphen/>
        <w:t>ents.  The selective withdrawal computation uses these values to compute vertical withdrawal zone limits and outflows.  It also sums the outflows for multiple struc</w:t>
      </w:r>
      <w:r w:rsidR="0041037A" w:rsidRPr="006516E8">
        <w:softHyphen/>
        <w:t>tures.</w:t>
      </w:r>
      <w:r>
        <w:t xml:space="preserve"> In addition, all outflows – such as withdrawals and hydraulic structures – use selective withdrawal theory to compute the withdrawal envelope.</w:t>
      </w:r>
    </w:p>
    <w:p w14:paraId="1318B4C0" w14:textId="77777777" w:rsidR="0041037A" w:rsidRPr="006516E8" w:rsidRDefault="0041037A" w:rsidP="00B6554A">
      <w:pPr>
        <w:pStyle w:val="BodyText"/>
      </w:pPr>
      <w:r w:rsidRPr="006516E8">
        <w:t>Outflow distribution is calculated in the subroutine SELEC</w:t>
      </w:r>
      <w:r w:rsidRPr="006516E8">
        <w:softHyphen/>
        <w:t>TIVE_WITH</w:t>
      </w:r>
      <w:r w:rsidRPr="006516E8">
        <w:softHyphen/>
        <w:t>DRAWAL.  This routine first calculates limits of withdrawal based on either a user specified point or line sink approxima</w:t>
      </w:r>
      <w:r w:rsidRPr="006516E8">
        <w:softHyphen/>
        <w:t xml:space="preserve">tion for outlet geometry </w:t>
      </w:r>
      <w:r w:rsidRPr="006516E8">
        <w:rPr>
          <w:rStyle w:val="Hyperlink"/>
          <w:rFonts w:asciiTheme="minorHAnsi" w:hAnsiTheme="minorHAnsi"/>
        </w:rPr>
        <w:t>[</w:t>
      </w:r>
      <w:hyperlink w:anchor="sink_type" w:history="1">
        <w:r w:rsidRPr="006516E8">
          <w:rPr>
            <w:rStyle w:val="Hyperlink"/>
            <w:rFonts w:asciiTheme="minorHAnsi" w:hAnsiTheme="minorHAnsi"/>
          </w:rPr>
          <w:t>SINKC</w:t>
        </w:r>
      </w:hyperlink>
      <w:r w:rsidRPr="006516E8">
        <w:rPr>
          <w:rStyle w:val="Hyperlink"/>
          <w:rFonts w:asciiTheme="minorHAnsi" w:hAnsiTheme="minorHAnsi"/>
        </w:rPr>
        <w:t>]</w:t>
      </w:r>
      <w:r w:rsidRPr="006516E8">
        <w:t>.  The empirical expression for point sink withdrawal limits is:</w:t>
      </w:r>
    </w:p>
    <w:p w14:paraId="35DADBCE" w14:textId="7AD2D12A" w:rsidR="0041037A" w:rsidRPr="00B7030B" w:rsidRDefault="0041037A">
      <w:pPr>
        <w:pStyle w:val="equation"/>
        <w:rPr>
          <w:rFonts w:asciiTheme="minorHAnsi" w:hAnsiTheme="minorHAnsi"/>
        </w:rPr>
      </w:pPr>
      <w:r w:rsidRPr="00B7030B">
        <w:rPr>
          <w:rFonts w:asciiTheme="minorHAnsi" w:hAnsiTheme="minorHAnsi"/>
        </w:rPr>
        <w:tab/>
      </w:r>
      <m:oMath>
        <m:r>
          <w:rPr>
            <w:rFonts w:ascii="Cambria Math" w:hAnsi="Cambria Math"/>
            <w:sz w:val="24"/>
            <w:szCs w:val="22"/>
          </w:rPr>
          <m:t>d=</m:t>
        </m:r>
        <m:sSup>
          <m:sSupPr>
            <m:ctrlPr>
              <w:rPr>
                <w:rFonts w:ascii="Cambria Math" w:hAnsi="Cambria Math"/>
                <w:i/>
                <w:sz w:val="24"/>
                <w:szCs w:val="22"/>
              </w:rPr>
            </m:ctrlPr>
          </m:sSupPr>
          <m:e>
            <m:d>
              <m:dPr>
                <m:ctrlPr>
                  <w:rPr>
                    <w:rFonts w:ascii="Cambria Math" w:hAnsi="Cambria Math"/>
                    <w:i/>
                    <w:sz w:val="24"/>
                    <w:szCs w:val="22"/>
                  </w:rPr>
                </m:ctrlPr>
              </m:dPr>
              <m:e>
                <m:f>
                  <m:fPr>
                    <m:ctrlPr>
                      <w:rPr>
                        <w:rFonts w:ascii="Cambria Math" w:hAnsi="Cambria Math"/>
                        <w:i/>
                        <w:sz w:val="24"/>
                        <w:szCs w:val="22"/>
                      </w:rPr>
                    </m:ctrlPr>
                  </m:fPr>
                  <m:num>
                    <m:sSub>
                      <m:sSubPr>
                        <m:ctrlPr>
                          <w:rPr>
                            <w:rFonts w:ascii="Cambria Math" w:hAnsi="Cambria Math"/>
                            <w:i/>
                            <w:sz w:val="24"/>
                            <w:szCs w:val="22"/>
                          </w:rPr>
                        </m:ctrlPr>
                      </m:sSubPr>
                      <m:e>
                        <m:r>
                          <w:rPr>
                            <w:rFonts w:ascii="Cambria Math" w:hAnsi="Cambria Math"/>
                            <w:sz w:val="24"/>
                            <w:szCs w:val="22"/>
                          </w:rPr>
                          <m:t>c</m:t>
                        </m:r>
                      </m:e>
                      <m:sub>
                        <m:r>
                          <w:rPr>
                            <w:rFonts w:ascii="Cambria Math" w:hAnsi="Cambria Math"/>
                            <w:sz w:val="24"/>
                            <w:szCs w:val="22"/>
                          </w:rPr>
                          <m:t>bi</m:t>
                        </m:r>
                      </m:sub>
                    </m:sSub>
                    <m:r>
                      <w:rPr>
                        <w:rFonts w:ascii="Cambria Math" w:hAnsi="Cambria Math"/>
                        <w:sz w:val="24"/>
                        <w:szCs w:val="22"/>
                      </w:rPr>
                      <m:t>Q</m:t>
                    </m:r>
                  </m:num>
                  <m:den>
                    <m:r>
                      <w:rPr>
                        <w:rFonts w:ascii="Cambria Math" w:hAnsi="Cambria Math"/>
                        <w:sz w:val="24"/>
                        <w:szCs w:val="22"/>
                      </w:rPr>
                      <m:t>N</m:t>
                    </m:r>
                  </m:den>
                </m:f>
              </m:e>
            </m:d>
          </m:e>
          <m:sup>
            <m:r>
              <w:rPr>
                <w:rFonts w:ascii="Cambria Math" w:hAnsi="Cambria Math"/>
                <w:sz w:val="24"/>
                <w:szCs w:val="22"/>
              </w:rPr>
              <m:t>0.33</m:t>
            </m:r>
          </m:sup>
        </m:sSup>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177</w:t>
      </w:r>
      <w:r w:rsidR="00A41B27">
        <w:rPr>
          <w:rStyle w:val="EquationCaption"/>
          <w:rFonts w:asciiTheme="minorHAnsi" w:hAnsiTheme="minorHAnsi"/>
        </w:rPr>
        <w:fldChar w:fldCharType="end"/>
      </w:r>
      <w:r w:rsidRPr="00B7030B">
        <w:rPr>
          <w:rStyle w:val="EquationCaption"/>
          <w:rFonts w:asciiTheme="minorHAnsi" w:hAnsiTheme="minorHAnsi"/>
        </w:rPr>
        <w:t>)</w:t>
      </w:r>
    </w:p>
    <w:p w14:paraId="282F2E33" w14:textId="77777777" w:rsidR="0041037A" w:rsidRPr="006516E8" w:rsidRDefault="0041037A" w:rsidP="007A3922">
      <w:pPr>
        <w:pStyle w:val="BodyText"/>
      </w:pPr>
      <w:r w:rsidRPr="006516E8">
        <w:t>and for a line sink:</w:t>
      </w:r>
    </w:p>
    <w:p w14:paraId="350C357E" w14:textId="6F50F112" w:rsidR="0041037A" w:rsidRPr="00B7030B" w:rsidRDefault="0041037A">
      <w:pPr>
        <w:pStyle w:val="equation"/>
        <w:rPr>
          <w:rFonts w:asciiTheme="minorHAnsi" w:hAnsiTheme="minorHAnsi"/>
        </w:rPr>
      </w:pPr>
      <w:r w:rsidRPr="00B7030B">
        <w:rPr>
          <w:rFonts w:asciiTheme="minorHAnsi" w:hAnsiTheme="minorHAnsi"/>
        </w:rPr>
        <w:tab/>
      </w:r>
      <m:oMath>
        <m:r>
          <w:rPr>
            <w:rFonts w:ascii="Cambria Math" w:hAnsi="Cambria Math"/>
            <w:sz w:val="24"/>
            <w:szCs w:val="22"/>
          </w:rPr>
          <m:t>d=</m:t>
        </m:r>
        <m:sSup>
          <m:sSupPr>
            <m:ctrlPr>
              <w:rPr>
                <w:rFonts w:ascii="Cambria Math" w:hAnsi="Cambria Math"/>
                <w:i/>
                <w:sz w:val="24"/>
                <w:szCs w:val="22"/>
              </w:rPr>
            </m:ctrlPr>
          </m:sSupPr>
          <m:e>
            <m:d>
              <m:dPr>
                <m:ctrlPr>
                  <w:rPr>
                    <w:rFonts w:ascii="Cambria Math" w:hAnsi="Cambria Math"/>
                    <w:i/>
                    <w:sz w:val="24"/>
                    <w:szCs w:val="22"/>
                  </w:rPr>
                </m:ctrlPr>
              </m:dPr>
              <m:e>
                <m:f>
                  <m:fPr>
                    <m:ctrlPr>
                      <w:rPr>
                        <w:rFonts w:ascii="Cambria Math" w:hAnsi="Cambria Math"/>
                        <w:i/>
                        <w:sz w:val="24"/>
                        <w:szCs w:val="22"/>
                      </w:rPr>
                    </m:ctrlPr>
                  </m:fPr>
                  <m:num>
                    <m:sSub>
                      <m:sSubPr>
                        <m:ctrlPr>
                          <w:rPr>
                            <w:rFonts w:ascii="Cambria Math" w:hAnsi="Cambria Math"/>
                            <w:i/>
                            <w:sz w:val="24"/>
                            <w:szCs w:val="22"/>
                          </w:rPr>
                        </m:ctrlPr>
                      </m:sSubPr>
                      <m:e>
                        <m:r>
                          <w:rPr>
                            <w:rFonts w:ascii="Cambria Math" w:hAnsi="Cambria Math"/>
                            <w:sz w:val="24"/>
                            <w:szCs w:val="22"/>
                          </w:rPr>
                          <m:t>2c</m:t>
                        </m:r>
                      </m:e>
                      <m:sub>
                        <m:r>
                          <w:rPr>
                            <w:rFonts w:ascii="Cambria Math" w:hAnsi="Cambria Math"/>
                            <w:sz w:val="24"/>
                            <w:szCs w:val="22"/>
                          </w:rPr>
                          <m:t>bi</m:t>
                        </m:r>
                      </m:sub>
                    </m:sSub>
                    <m:r>
                      <w:rPr>
                        <w:rFonts w:ascii="Cambria Math" w:hAnsi="Cambria Math"/>
                        <w:sz w:val="24"/>
                        <w:szCs w:val="22"/>
                      </w:rPr>
                      <m:t>q</m:t>
                    </m:r>
                  </m:num>
                  <m:den>
                    <m:r>
                      <w:rPr>
                        <w:rFonts w:ascii="Cambria Math" w:hAnsi="Cambria Math"/>
                        <w:sz w:val="24"/>
                        <w:szCs w:val="22"/>
                      </w:rPr>
                      <m:t>N</m:t>
                    </m:r>
                  </m:den>
                </m:f>
              </m:e>
            </m:d>
          </m:e>
          <m:sup>
            <m:r>
              <w:rPr>
                <w:rFonts w:ascii="Cambria Math" w:hAnsi="Cambria Math"/>
                <w:sz w:val="24"/>
                <w:szCs w:val="22"/>
              </w:rPr>
              <m:t>0.5</m:t>
            </m:r>
          </m:sup>
        </m:sSup>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178</w:t>
      </w:r>
      <w:r w:rsidR="00A41B27">
        <w:rPr>
          <w:rStyle w:val="EquationCaption"/>
          <w:rFonts w:asciiTheme="minorHAnsi" w:hAnsiTheme="minorHAnsi"/>
        </w:rPr>
        <w:fldChar w:fldCharType="end"/>
      </w:r>
      <w:r w:rsidRPr="00B7030B">
        <w:rPr>
          <w:rStyle w:val="EquationCaption"/>
          <w:rFonts w:asciiTheme="minorHAnsi" w:hAnsiTheme="minorHAnsi"/>
        </w:rPr>
        <w:t>)</w:t>
      </w:r>
    </w:p>
    <w:p w14:paraId="306CE9E2" w14:textId="77777777" w:rsidR="0041037A" w:rsidRPr="006516E8" w:rsidRDefault="0041037A" w:rsidP="00EB0423">
      <w:pPr>
        <w:pStyle w:val="BodyText"/>
        <w:spacing w:after="120"/>
      </w:pPr>
      <w:r w:rsidRPr="006516E8">
        <w:t>where:</w:t>
      </w:r>
    </w:p>
    <w:p w14:paraId="5D554509" w14:textId="77777777" w:rsidR="0041037A" w:rsidRPr="00D12F0C" w:rsidRDefault="0041037A" w:rsidP="007A3922">
      <w:pPr>
        <w:pStyle w:val="variabledefinitionChar"/>
        <w:rPr>
          <w:iCs/>
        </w:rPr>
      </w:pPr>
      <w:r w:rsidRPr="006516E8">
        <w:tab/>
      </w:r>
      <w:r w:rsidRPr="006516E8">
        <w:rPr>
          <w:i/>
          <w:iCs/>
        </w:rPr>
        <w:t>d</w:t>
      </w:r>
      <w:r w:rsidRPr="006516E8">
        <w:tab/>
        <w:t>=</w:t>
      </w:r>
      <w:r w:rsidRPr="006516E8">
        <w:tab/>
        <w:t xml:space="preserve">withdrawal zone half height, </w:t>
      </w:r>
      <w:r w:rsidRPr="00127D1D">
        <w:rPr>
          <w:iCs/>
        </w:rPr>
        <w:t>m</w:t>
      </w:r>
    </w:p>
    <w:p w14:paraId="2B46647B" w14:textId="77777777" w:rsidR="0041037A" w:rsidRPr="00D12F0C" w:rsidRDefault="0041037A" w:rsidP="007A3922">
      <w:pPr>
        <w:pStyle w:val="variabledefinitionChar"/>
        <w:rPr>
          <w:iCs/>
        </w:rPr>
      </w:pPr>
      <w:r w:rsidRPr="006516E8">
        <w:tab/>
      </w:r>
      <w:r w:rsidRPr="006516E8">
        <w:rPr>
          <w:i/>
          <w:iCs/>
        </w:rPr>
        <w:t>Q</w:t>
      </w:r>
      <w:r w:rsidRPr="006516E8">
        <w:tab/>
        <w:t>=</w:t>
      </w:r>
      <w:r w:rsidRPr="006516E8">
        <w:tab/>
        <w:t xml:space="preserve">total outflow, </w:t>
      </w:r>
      <w:r w:rsidRPr="00127D1D">
        <w:rPr>
          <w:iCs/>
        </w:rPr>
        <w:t>m</w:t>
      </w:r>
      <w:r w:rsidRPr="00127D1D">
        <w:rPr>
          <w:iCs/>
          <w:vertAlign w:val="superscript"/>
        </w:rPr>
        <w:t>3</w:t>
      </w:r>
      <w:r w:rsidRPr="00127D1D">
        <w:rPr>
          <w:iCs/>
        </w:rPr>
        <w:t xml:space="preserve"> s</w:t>
      </w:r>
      <w:r w:rsidRPr="00127D1D">
        <w:rPr>
          <w:iCs/>
          <w:vertAlign w:val="superscript"/>
        </w:rPr>
        <w:t>-1</w:t>
      </w:r>
    </w:p>
    <w:p w14:paraId="46897FFA" w14:textId="180BC078" w:rsidR="0041037A" w:rsidRPr="007F75F4" w:rsidRDefault="007F75F4" w:rsidP="00B6554A">
      <w:r>
        <w:rPr>
          <w:iCs/>
        </w:rPr>
        <w:t xml:space="preserve">           </w:t>
      </w:r>
      <w:r w:rsidR="0041037A" w:rsidRPr="006516E8">
        <w:rPr>
          <w:iCs/>
        </w:rPr>
        <w:t>N</w:t>
      </w:r>
      <w:r w:rsidR="0041037A" w:rsidRPr="006516E8">
        <w:tab/>
      </w:r>
      <w:r w:rsidR="00EB0423">
        <w:t xml:space="preserve"> </w:t>
      </w:r>
      <w:r w:rsidR="0041037A" w:rsidRPr="006516E8">
        <w:t>=</w:t>
      </w:r>
      <w:r>
        <w:t xml:space="preserve"> </w:t>
      </w:r>
      <w:r w:rsidR="0041037A" w:rsidRPr="006516E8">
        <w:t>internal buoyancy frequency, Hz</w:t>
      </w:r>
      <w:r>
        <w:t>,</w:t>
      </w:r>
      <w:r w:rsidRPr="007F75F4">
        <w:rPr>
          <w:szCs w:val="18"/>
        </w:rPr>
        <w:t xml:space="preserve"> </w:t>
      </w:r>
      <m:oMath>
        <m:r>
          <w:rPr>
            <w:rFonts w:ascii="Cambria Math" w:hAnsi="Cambria Math" w:cs="Arial"/>
            <w:szCs w:val="28"/>
          </w:rPr>
          <m:t>N</m:t>
        </m:r>
        <m:r>
          <m:rPr>
            <m:sty m:val="p"/>
          </m:rPr>
          <w:rPr>
            <w:rFonts w:ascii="Cambria Math" w:hAnsi="Cambria Math" w:cs="Arial"/>
            <w:szCs w:val="28"/>
          </w:rPr>
          <m:t>=</m:t>
        </m:r>
        <m:rad>
          <m:radPr>
            <m:degHide m:val="1"/>
            <m:ctrlPr>
              <w:rPr>
                <w:rFonts w:ascii="Cambria Math" w:hAnsi="Cambria Math" w:cs="Arial"/>
                <w:szCs w:val="28"/>
              </w:rPr>
            </m:ctrlPr>
          </m:radPr>
          <m:deg/>
          <m:e>
            <m:r>
              <m:rPr>
                <m:sty m:val="p"/>
              </m:rPr>
              <w:rPr>
                <w:rFonts w:ascii="Cambria Math" w:hAnsi="Cambria Math" w:cs="Arial"/>
                <w:szCs w:val="28"/>
              </w:rPr>
              <m:t>-</m:t>
            </m:r>
            <m:f>
              <m:fPr>
                <m:ctrlPr>
                  <w:rPr>
                    <w:rFonts w:ascii="Cambria Math" w:hAnsi="Cambria Math" w:cs="Arial"/>
                    <w:szCs w:val="28"/>
                  </w:rPr>
                </m:ctrlPr>
              </m:fPr>
              <m:num>
                <m:r>
                  <w:rPr>
                    <w:rFonts w:ascii="Cambria Math" w:hAnsi="Cambria Math" w:cs="Arial"/>
                    <w:szCs w:val="28"/>
                  </w:rPr>
                  <m:t>g</m:t>
                </m:r>
              </m:num>
              <m:den>
                <m:r>
                  <w:rPr>
                    <w:rFonts w:ascii="Cambria Math" w:hAnsi="Cambria Math" w:cs="Arial"/>
                    <w:szCs w:val="28"/>
                  </w:rPr>
                  <m:t>ρ</m:t>
                </m:r>
              </m:den>
            </m:f>
            <m:f>
              <m:fPr>
                <m:ctrlPr>
                  <w:rPr>
                    <w:rFonts w:ascii="Cambria Math" w:hAnsi="Cambria Math" w:cs="Arial"/>
                    <w:szCs w:val="28"/>
                  </w:rPr>
                </m:ctrlPr>
              </m:fPr>
              <m:num>
                <m:r>
                  <w:rPr>
                    <w:rFonts w:ascii="Cambria Math" w:hAnsi="Cambria Math" w:cs="Arial"/>
                    <w:szCs w:val="28"/>
                  </w:rPr>
                  <m:t>dρ</m:t>
                </m:r>
              </m:num>
              <m:den>
                <m:r>
                  <w:rPr>
                    <w:rFonts w:ascii="Cambria Math" w:hAnsi="Cambria Math" w:cs="Arial"/>
                    <w:szCs w:val="28"/>
                  </w:rPr>
                  <m:t>dz</m:t>
                </m:r>
              </m:den>
            </m:f>
          </m:e>
        </m:rad>
      </m:oMath>
    </w:p>
    <w:p w14:paraId="23FF63A0" w14:textId="1D92E8E1" w:rsidR="0041037A" w:rsidRPr="003C71BD" w:rsidRDefault="0041037A" w:rsidP="00B6554A">
      <w:pPr>
        <w:pStyle w:val="variabledefinitionChar"/>
      </w:pPr>
      <w:r w:rsidRPr="006516E8">
        <w:tab/>
      </w:r>
      <w:r w:rsidRPr="006516E8">
        <w:rPr>
          <w:i/>
        </w:rPr>
        <w:t>q</w:t>
      </w:r>
      <w:r w:rsidRPr="006516E8">
        <w:tab/>
        <w:t>=</w:t>
      </w:r>
      <w:r w:rsidRPr="006516E8">
        <w:tab/>
        <w:t xml:space="preserve">outflow per unit width, </w:t>
      </w:r>
      <w:r w:rsidRPr="00127D1D">
        <w:rPr>
          <w:iCs/>
        </w:rPr>
        <w:t>m</w:t>
      </w:r>
      <w:r w:rsidRPr="00127D1D">
        <w:rPr>
          <w:iCs/>
          <w:vertAlign w:val="superscript"/>
        </w:rPr>
        <w:t>2</w:t>
      </w:r>
      <w:r w:rsidRPr="00127D1D">
        <w:rPr>
          <w:iCs/>
        </w:rPr>
        <w:t xml:space="preserve"> s</w:t>
      </w:r>
      <w:r w:rsidRPr="00127D1D">
        <w:rPr>
          <w:iCs/>
          <w:vertAlign w:val="superscript"/>
        </w:rPr>
        <w:t>-1</w:t>
      </w:r>
      <w:r w:rsidR="003C71BD">
        <w:t xml:space="preserve">, </w:t>
      </w:r>
      <w:r w:rsidR="0062191B">
        <w:t>q=Q/W where W is the outlet width of the line sink</w:t>
      </w:r>
    </w:p>
    <w:p w14:paraId="179DC7BF" w14:textId="315EAE30" w:rsidR="0041037A" w:rsidRPr="006516E8" w:rsidRDefault="0041037A" w:rsidP="00B6554A">
      <w:pPr>
        <w:pStyle w:val="variabledefinitionChar"/>
      </w:pPr>
      <w:r w:rsidRPr="006516E8">
        <w:tab/>
      </w:r>
      <w:proofErr w:type="spellStart"/>
      <w:r w:rsidRPr="006516E8">
        <w:rPr>
          <w:i/>
          <w:iCs/>
        </w:rPr>
        <w:t>c</w:t>
      </w:r>
      <w:r w:rsidRPr="006516E8">
        <w:rPr>
          <w:i/>
          <w:iCs/>
          <w:vertAlign w:val="subscript"/>
        </w:rPr>
        <w:t>bi</w:t>
      </w:r>
      <w:proofErr w:type="spellEnd"/>
      <w:r w:rsidRPr="006516E8">
        <w:rPr>
          <w:i/>
          <w:iCs/>
        </w:rPr>
        <w:tab/>
      </w:r>
      <w:r w:rsidRPr="006516E8">
        <w:t>=</w:t>
      </w:r>
      <w:r w:rsidRPr="006516E8">
        <w:tab/>
        <w:t>boundary interference coefficient</w:t>
      </w:r>
    </w:p>
    <w:p w14:paraId="1B049CF7" w14:textId="77777777" w:rsidR="0041037A" w:rsidRPr="006516E8" w:rsidRDefault="0041037A" w:rsidP="00B6554A">
      <w:pPr>
        <w:pStyle w:val="BodyText2"/>
      </w:pPr>
    </w:p>
    <w:p w14:paraId="1B067A83" w14:textId="6805686D" w:rsidR="0041037A" w:rsidRPr="006516E8" w:rsidRDefault="0041037A" w:rsidP="007552CD">
      <w:pPr>
        <w:pStyle w:val="BodyText"/>
      </w:pPr>
      <w:r w:rsidRPr="006516E8">
        <w:lastRenderedPageBreak/>
        <w:t>The point sink approx</w:t>
      </w:r>
      <w:r w:rsidRPr="006516E8">
        <w:softHyphen/>
        <w:t>imation assumes ap</w:t>
      </w:r>
      <w:r w:rsidRPr="006516E8">
        <w:softHyphen/>
        <w:t>proach flow is radial both longitudinally and vertically while the line sink approxi</w:t>
      </w:r>
      <w:r w:rsidRPr="006516E8">
        <w:softHyphen/>
        <w:t>mation assumes flow approaches the outlet radially in the vertical.  The bound</w:t>
      </w:r>
      <w:r w:rsidRPr="006516E8">
        <w:softHyphen/>
        <w:t>ary interference coeffi</w:t>
      </w:r>
      <w:r w:rsidRPr="006516E8">
        <w:softHyphen/>
        <w:t>cient is two near a physi</w:t>
      </w:r>
      <w:r w:rsidRPr="006516E8">
        <w:softHyphen/>
        <w:t>cal boundary and one elsewhere.</w:t>
      </w:r>
    </w:p>
    <w:p w14:paraId="6296B1B4" w14:textId="77777777" w:rsidR="0041037A" w:rsidRPr="006516E8" w:rsidRDefault="0041037A" w:rsidP="007552CD">
      <w:pPr>
        <w:pStyle w:val="BodyText"/>
      </w:pPr>
      <w:r w:rsidRPr="006516E8">
        <w:t>Velocities are determined using a quadratic shape function:</w:t>
      </w:r>
    </w:p>
    <w:p w14:paraId="4A2C367C" w14:textId="25616F3A" w:rsidR="0041037A" w:rsidRPr="00B7030B" w:rsidRDefault="0041037A" w:rsidP="00127D1D">
      <w:pPr>
        <w:pStyle w:val="equation"/>
        <w:keepNext/>
        <w:spacing w:after="0"/>
        <w:rPr>
          <w:rFonts w:asciiTheme="minorHAnsi" w:hAnsiTheme="minorHAnsi"/>
        </w:rPr>
      </w:pPr>
      <w:r w:rsidRPr="00B7030B">
        <w:rPr>
          <w:rFonts w:asciiTheme="minorHAnsi" w:hAnsiTheme="minorHAnsi"/>
        </w:rPr>
        <w:tab/>
      </w:r>
      <w:r w:rsidR="00E108E0" w:rsidRPr="00E108E0">
        <w:rPr>
          <w:rFonts w:asciiTheme="minorHAnsi" w:hAnsiTheme="minorHAnsi"/>
          <w:noProof/>
          <w:position w:val="-32"/>
        </w:rPr>
        <w:object w:dxaOrig="2180" w:dyaOrig="820" w14:anchorId="7539C864">
          <v:shape id="_x0000_i1197" type="#_x0000_t75" alt="" style="width:121.25pt;height:46.75pt;mso-width-percent:0;mso-height-percent:0;mso-width-percent:0;mso-height-percent:0" o:ole="" fillcolor="window">
            <v:imagedata r:id="rId175" o:title=""/>
          </v:shape>
          <o:OLEObject Type="Embed" ProgID="Equation.3" ShapeID="_x0000_i1197" DrawAspect="Content" ObjectID="_1721314808" r:id="rId176"/>
        </w:object>
      </w:r>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179</w:t>
      </w:r>
      <w:r w:rsidR="00A41B27">
        <w:rPr>
          <w:rStyle w:val="EquationCaption"/>
          <w:rFonts w:asciiTheme="minorHAnsi" w:hAnsiTheme="minorHAnsi"/>
        </w:rPr>
        <w:fldChar w:fldCharType="end"/>
      </w:r>
      <w:r w:rsidRPr="00B7030B">
        <w:rPr>
          <w:rStyle w:val="EquationCaption"/>
          <w:rFonts w:asciiTheme="minorHAnsi" w:hAnsiTheme="minorHAnsi"/>
        </w:rPr>
        <w:t>)</w:t>
      </w:r>
    </w:p>
    <w:p w14:paraId="1D3302B3" w14:textId="77777777" w:rsidR="0041037A" w:rsidRPr="006516E8" w:rsidRDefault="0041037A" w:rsidP="00127D1D">
      <w:pPr>
        <w:pStyle w:val="where"/>
      </w:pPr>
      <w:r w:rsidRPr="006516E8">
        <w:t>where:</w:t>
      </w:r>
    </w:p>
    <w:p w14:paraId="48FB43BA" w14:textId="77777777" w:rsidR="0041037A" w:rsidRPr="006516E8" w:rsidRDefault="0041037A" w:rsidP="00B6554A">
      <w:pPr>
        <w:pStyle w:val="variabledefinitionChar"/>
      </w:pPr>
      <w:r w:rsidRPr="006516E8">
        <w:tab/>
      </w:r>
      <w:proofErr w:type="spellStart"/>
      <w:r w:rsidRPr="006516E8">
        <w:rPr>
          <w:i/>
          <w:iCs/>
        </w:rPr>
        <w:t>V</w:t>
      </w:r>
      <w:r w:rsidRPr="006516E8">
        <w:rPr>
          <w:i/>
          <w:iCs/>
          <w:vertAlign w:val="subscript"/>
        </w:rPr>
        <w:t>k</w:t>
      </w:r>
      <w:proofErr w:type="spellEnd"/>
      <w:r w:rsidRPr="006516E8">
        <w:tab/>
        <w:t>=</w:t>
      </w:r>
      <w:r w:rsidRPr="006516E8">
        <w:tab/>
        <w:t>normalized velocity in layer k</w:t>
      </w:r>
    </w:p>
    <w:p w14:paraId="6A6200F9" w14:textId="77777777" w:rsidR="0041037A" w:rsidRPr="00D12F0C" w:rsidRDefault="0041037A" w:rsidP="00B6554A">
      <w:pPr>
        <w:pStyle w:val="variabledefinitionChar"/>
        <w:rPr>
          <w:iCs/>
        </w:rPr>
      </w:pPr>
      <w:r w:rsidRPr="006516E8">
        <w:tab/>
      </w:r>
      <w:r w:rsidR="004B3B43" w:rsidRPr="006516E8">
        <w:sym w:font="Symbol" w:char="F072"/>
      </w:r>
      <w:r w:rsidRPr="006516E8">
        <w:rPr>
          <w:i/>
          <w:iCs/>
          <w:vertAlign w:val="subscript"/>
        </w:rPr>
        <w:t>k</w:t>
      </w:r>
      <w:r w:rsidRPr="006516E8">
        <w:tab/>
        <w:t>=</w:t>
      </w:r>
      <w:r w:rsidRPr="006516E8">
        <w:tab/>
        <w:t xml:space="preserve">density in layer k, </w:t>
      </w:r>
      <w:r w:rsidRPr="00127D1D">
        <w:rPr>
          <w:iCs/>
        </w:rPr>
        <w:t>kg m</w:t>
      </w:r>
      <w:r w:rsidRPr="00127D1D">
        <w:rPr>
          <w:iCs/>
          <w:vertAlign w:val="superscript"/>
        </w:rPr>
        <w:t>-3</w:t>
      </w:r>
    </w:p>
    <w:p w14:paraId="4CCC3875" w14:textId="77777777" w:rsidR="0041037A" w:rsidRPr="00D12F0C" w:rsidRDefault="0041037A" w:rsidP="00B6554A">
      <w:pPr>
        <w:pStyle w:val="variabledefinitionChar"/>
      </w:pPr>
      <w:r w:rsidRPr="006516E8">
        <w:tab/>
      </w:r>
      <w:r w:rsidR="004B3B43" w:rsidRPr="006516E8">
        <w:sym w:font="Symbol" w:char="F072"/>
      </w:r>
      <w:r w:rsidRPr="006516E8">
        <w:rPr>
          <w:i/>
          <w:iCs/>
          <w:vertAlign w:val="subscript"/>
        </w:rPr>
        <w:t>o</w:t>
      </w:r>
      <w:r w:rsidRPr="006516E8">
        <w:tab/>
        <w:t>=</w:t>
      </w:r>
      <w:r w:rsidRPr="006516E8">
        <w:tab/>
        <w:t>density in the outlet layer</w:t>
      </w:r>
      <w:r w:rsidRPr="00D12F0C">
        <w:t>,</w:t>
      </w:r>
      <w:r w:rsidRPr="00127D1D">
        <w:t xml:space="preserve"> kg m</w:t>
      </w:r>
      <w:r w:rsidRPr="00127D1D">
        <w:rPr>
          <w:vertAlign w:val="superscript"/>
        </w:rPr>
        <w:t>-3</w:t>
      </w:r>
    </w:p>
    <w:p w14:paraId="519EBED6" w14:textId="77777777" w:rsidR="0041037A" w:rsidRPr="00D12F0C" w:rsidRDefault="0041037A">
      <w:pPr>
        <w:pStyle w:val="variabledefinitionChar"/>
        <w:rPr>
          <w:iCs/>
        </w:rPr>
      </w:pPr>
      <w:r w:rsidRPr="006516E8">
        <w:tab/>
      </w:r>
      <w:r w:rsidR="004B3B43" w:rsidRPr="006516E8">
        <w:sym w:font="Symbol" w:char="F072"/>
      </w:r>
      <w:r w:rsidRPr="006516E8">
        <w:rPr>
          <w:i/>
          <w:iCs/>
          <w:vertAlign w:val="subscript"/>
        </w:rPr>
        <w:t>l</w:t>
      </w:r>
      <w:r w:rsidRPr="006516E8">
        <w:tab/>
        <w:t>=</w:t>
      </w:r>
      <w:r w:rsidRPr="006516E8">
        <w:tab/>
        <w:t>density of the withdrawal limit layer,</w:t>
      </w:r>
      <w:r w:rsidRPr="006516E8">
        <w:rPr>
          <w:i/>
        </w:rPr>
        <w:t xml:space="preserve"> </w:t>
      </w:r>
      <w:r w:rsidRPr="00127D1D">
        <w:rPr>
          <w:iCs/>
        </w:rPr>
        <w:t>kg m</w:t>
      </w:r>
      <w:r w:rsidRPr="00127D1D">
        <w:rPr>
          <w:iCs/>
          <w:vertAlign w:val="superscript"/>
        </w:rPr>
        <w:t>-3</w:t>
      </w:r>
    </w:p>
    <w:p w14:paraId="520C0BE1" w14:textId="77777777" w:rsidR="0041037A" w:rsidRPr="006516E8" w:rsidRDefault="0041037A" w:rsidP="00EB0423">
      <w:pPr>
        <w:pStyle w:val="BodyText2"/>
      </w:pPr>
    </w:p>
    <w:p w14:paraId="3330A569" w14:textId="77777777" w:rsidR="0041037A" w:rsidRPr="006516E8" w:rsidRDefault="0041037A" w:rsidP="007552CD">
      <w:pPr>
        <w:pStyle w:val="BodyText"/>
      </w:pPr>
      <w:r w:rsidRPr="006516E8">
        <w:t>The shape function generates a maximum velocity at the outlet level with veloc</w:t>
      </w:r>
      <w:r w:rsidRPr="006516E8">
        <w:softHyphen/>
        <w:t>ities approaching zero at with</w:t>
      </w:r>
      <w:r w:rsidRPr="006516E8">
        <w:softHyphen/>
        <w:t>drawal limits.  During non-stratified periods, outflow from top to bottom is uniform.  Uniform flows also result from large outflows during periods of mild stratifi</w:t>
      </w:r>
      <w:r w:rsidRPr="006516E8">
        <w:softHyphen/>
        <w:t>ca</w:t>
      </w:r>
      <w:r w:rsidRPr="006516E8">
        <w:softHyphen/>
        <w:t>tion.  As stratifica</w:t>
      </w:r>
      <w:r w:rsidRPr="006516E8">
        <w:softHyphen/>
        <w:t>tion develops, with</w:t>
      </w:r>
      <w:r w:rsidRPr="006516E8">
        <w:softHyphen/>
        <w:t xml:space="preserve">drawal limits decrease and outflow is weighted towards the outlet elevation.  </w:t>
      </w:r>
    </w:p>
    <w:p w14:paraId="6C466B7C" w14:textId="77777777" w:rsidR="0041037A" w:rsidRPr="006516E8" w:rsidRDefault="0041037A" w:rsidP="007552CD">
      <w:pPr>
        <w:pStyle w:val="BodyText"/>
        <w:sectPr w:rsidR="0041037A" w:rsidRPr="006516E8">
          <w:headerReference w:type="even" r:id="rId177"/>
          <w:headerReference w:type="default" r:id="rId178"/>
          <w:footerReference w:type="default" r:id="rId179"/>
          <w:headerReference w:type="first" r:id="rId180"/>
          <w:footerReference w:type="first" r:id="rId181"/>
          <w:endnotePr>
            <w:numFmt w:val="decimal"/>
          </w:endnotePr>
          <w:pgSz w:w="12240" w:h="15840" w:code="1"/>
          <w:pgMar w:top="1728" w:right="1440" w:bottom="1728" w:left="2160" w:header="1008" w:footer="1008" w:gutter="0"/>
          <w:paperSrc w:first="100" w:other="100"/>
          <w:pgNumType w:chapStyle="8"/>
          <w:cols w:space="720"/>
          <w:titlePg/>
        </w:sectPr>
      </w:pPr>
      <w:r w:rsidRPr="006516E8">
        <w:t>Withdrawal limits can be varied by specifying a line sink and changing the effec</w:t>
      </w:r>
      <w:r w:rsidRPr="006516E8">
        <w:softHyphen/>
        <w:t>tive width.  Small outlet widths result in nearly uniform outflows, while large widths limit outflows to the outlet layer.</w:t>
      </w:r>
      <w:bookmarkEnd w:id="372"/>
    </w:p>
    <w:p w14:paraId="649652AE" w14:textId="77777777" w:rsidR="00D42A6C" w:rsidRPr="00B7030B" w:rsidRDefault="00D42A6C" w:rsidP="007552CD">
      <w:pPr>
        <w:pStyle w:val="Heading3"/>
      </w:pPr>
      <w:bookmarkStart w:id="374" w:name="_Toc48573593"/>
      <w:r w:rsidRPr="00B7030B">
        <w:t>Sediment Resuspension</w:t>
      </w:r>
      <w:bookmarkEnd w:id="374"/>
    </w:p>
    <w:p w14:paraId="75EEC6EF" w14:textId="77777777" w:rsidR="00D42A6C" w:rsidRPr="00FE566C" w:rsidRDefault="00D42A6C" w:rsidP="007552CD">
      <w:r w:rsidRPr="00FE566C">
        <w:t>This algorithm is based on work from Kang et al. (1982) where the bottom shear stress is computed based on wind speed, wind fetch and depth. The wind blowing across a water surface creates wind waves that have orbital motion that decays with depth. The model user inputs a critical shear stress for detachment of the particles. If the critical shear stress is exceeded, then particles are resuspended. The approach of Kang et al. (1982) consists of the following steps:</w:t>
      </w:r>
    </w:p>
    <w:p w14:paraId="6452A3FA" w14:textId="77777777" w:rsidR="00D42A6C" w:rsidRPr="00B7030B" w:rsidRDefault="00D42A6C" w:rsidP="007552CD"/>
    <w:p w14:paraId="59C82195" w14:textId="39A216E8" w:rsidR="00D42A6C" w:rsidRPr="00B7030B" w:rsidRDefault="00D42A6C" w:rsidP="00127D1D">
      <w:pPr>
        <w:pStyle w:val="ListParagraph"/>
        <w:numPr>
          <w:ilvl w:val="0"/>
          <w:numId w:val="14"/>
        </w:numPr>
      </w:pPr>
      <w:r w:rsidRPr="00127D1D">
        <w:rPr>
          <w:b/>
          <w:bCs/>
        </w:rPr>
        <w:t>Computation of the wave height, H</w:t>
      </w:r>
      <w:r w:rsidRPr="00127D1D">
        <w:rPr>
          <w:b/>
          <w:bCs/>
          <w:vertAlign w:val="subscript"/>
        </w:rPr>
        <w:t>s</w:t>
      </w:r>
      <w:r w:rsidRPr="00127D1D">
        <w:rPr>
          <w:b/>
          <w:bCs/>
        </w:rPr>
        <w:t xml:space="preserve"> in m,</w:t>
      </w:r>
    </w:p>
    <w:p w14:paraId="6DBD2951" w14:textId="76419161" w:rsidR="00D42A6C" w:rsidRPr="00B7030B" w:rsidRDefault="00000000" w:rsidP="008F3173">
      <w:pPr>
        <w:pStyle w:val="equation"/>
        <w:jc w:val="left"/>
        <w:rPr>
          <w:rFonts w:asciiTheme="minorHAnsi" w:hAnsiTheme="minorHAnsi"/>
        </w:rPr>
      </w:pPr>
      <m:oMath>
        <m:sSub>
          <m:sSubPr>
            <m:ctrlPr>
              <w:rPr>
                <w:rFonts w:ascii="Cambria Math" w:hAnsiTheme="minorHAnsi"/>
                <w:i/>
              </w:rPr>
            </m:ctrlPr>
          </m:sSubPr>
          <m:e>
            <m:r>
              <w:rPr>
                <w:rFonts w:ascii="Cambria Math" w:hAnsiTheme="minorHAnsi"/>
              </w:rPr>
              <m:t>H</m:t>
            </m:r>
          </m:e>
          <m:sub>
            <m:r>
              <w:rPr>
                <w:rFonts w:ascii="Cambria Math" w:hAnsiTheme="minorHAnsi"/>
              </w:rPr>
              <m:t>s</m:t>
            </m:r>
          </m:sub>
        </m:sSub>
        <m:r>
          <w:rPr>
            <w:rFonts w:ascii="Cambria Math" w:hAnsiTheme="minorHAnsi"/>
          </w:rPr>
          <m:t>=</m:t>
        </m:r>
        <m:f>
          <m:fPr>
            <m:ctrlPr>
              <w:rPr>
                <w:rFonts w:ascii="Cambria Math" w:hAnsiTheme="minorHAnsi"/>
                <w:i/>
              </w:rPr>
            </m:ctrlPr>
          </m:fPr>
          <m:num>
            <m:sSup>
              <m:sSupPr>
                <m:ctrlPr>
                  <w:rPr>
                    <w:rFonts w:ascii="Cambria Math" w:hAnsiTheme="minorHAnsi"/>
                    <w:i/>
                  </w:rPr>
                </m:ctrlPr>
              </m:sSupPr>
              <m:e>
                <m:r>
                  <w:rPr>
                    <w:rFonts w:ascii="Cambria Math" w:hAnsiTheme="minorHAnsi"/>
                  </w:rPr>
                  <m:t>W</m:t>
                </m:r>
              </m:e>
              <m:sup>
                <m:r>
                  <w:rPr>
                    <w:rFonts w:ascii="Cambria Math" w:hAnsiTheme="minorHAnsi"/>
                  </w:rPr>
                  <m:t>2</m:t>
                </m:r>
              </m:sup>
            </m:sSup>
          </m:num>
          <m:den>
            <m:r>
              <w:rPr>
                <w:rFonts w:ascii="Cambria Math" w:hAnsiTheme="minorHAnsi"/>
              </w:rPr>
              <m:t>g</m:t>
            </m:r>
          </m:den>
        </m:f>
        <m:r>
          <w:rPr>
            <w:rFonts w:ascii="Cambria Math" w:hAnsiTheme="minorHAnsi"/>
          </w:rPr>
          <m:t>0.283</m:t>
        </m:r>
        <m:func>
          <m:funcPr>
            <m:ctrlPr>
              <w:rPr>
                <w:rFonts w:ascii="Cambria Math" w:hAnsiTheme="minorHAnsi"/>
                <w:i/>
              </w:rPr>
            </m:ctrlPr>
          </m:funcPr>
          <m:fName>
            <m:r>
              <w:rPr>
                <w:rFonts w:ascii="Cambria Math" w:hAnsiTheme="minorHAnsi"/>
              </w:rPr>
              <m:t>tan</m:t>
            </m:r>
            <m:r>
              <w:rPr>
                <w:rFonts w:ascii="Cambria Math" w:hAnsi="Cambria Math" w:cs="Cambria Math"/>
              </w:rPr>
              <m:t>h</m:t>
            </m:r>
            <m:ctrlPr>
              <w:rPr>
                <w:rFonts w:ascii="Cambria Math" w:hAnsi="Cambria Math" w:cs="Cambria Math"/>
                <w:i/>
              </w:rPr>
            </m:ctrlPr>
          </m:fName>
          <m:e>
            <m:d>
              <m:dPr>
                <m:begChr m:val="["/>
                <m:endChr m:val="]"/>
                <m:ctrlPr>
                  <w:rPr>
                    <w:rFonts w:ascii="Cambria Math" w:hAnsiTheme="minorHAnsi"/>
                    <w:i/>
                  </w:rPr>
                </m:ctrlPr>
              </m:dPr>
              <m:e>
                <m:r>
                  <w:rPr>
                    <w:rFonts w:ascii="Cambria Math" w:hAnsiTheme="minorHAnsi"/>
                  </w:rPr>
                  <m:t>0.53</m:t>
                </m:r>
                <m:sSup>
                  <m:sSupPr>
                    <m:ctrlPr>
                      <w:rPr>
                        <w:rFonts w:ascii="Cambria Math" w:hAnsiTheme="minorHAnsi"/>
                        <w:i/>
                      </w:rPr>
                    </m:ctrlPr>
                  </m:sSupPr>
                  <m:e>
                    <m:d>
                      <m:dPr>
                        <m:ctrlPr>
                          <w:rPr>
                            <w:rFonts w:ascii="Cambria Math" w:hAnsiTheme="minorHAnsi"/>
                            <w:i/>
                          </w:rPr>
                        </m:ctrlPr>
                      </m:dPr>
                      <m:e>
                        <m:f>
                          <m:fPr>
                            <m:ctrlPr>
                              <w:rPr>
                                <w:rFonts w:ascii="Cambria Math" w:hAnsiTheme="minorHAnsi"/>
                                <w:i/>
                              </w:rPr>
                            </m:ctrlPr>
                          </m:fPr>
                          <m:num>
                            <m:r>
                              <w:rPr>
                                <w:rFonts w:ascii="Cambria Math" w:hAnsiTheme="minorHAnsi"/>
                              </w:rPr>
                              <m:t>gH</m:t>
                            </m:r>
                          </m:num>
                          <m:den>
                            <m:sSup>
                              <m:sSupPr>
                                <m:ctrlPr>
                                  <w:rPr>
                                    <w:rFonts w:ascii="Cambria Math" w:hAnsiTheme="minorHAnsi"/>
                                    <w:i/>
                                  </w:rPr>
                                </m:ctrlPr>
                              </m:sSupPr>
                              <m:e>
                                <m:r>
                                  <w:rPr>
                                    <w:rFonts w:ascii="Cambria Math" w:hAnsiTheme="minorHAnsi"/>
                                  </w:rPr>
                                  <m:t>W</m:t>
                                </m:r>
                              </m:e>
                              <m:sup>
                                <m:r>
                                  <w:rPr>
                                    <w:rFonts w:ascii="Cambria Math" w:hAnsiTheme="minorHAnsi"/>
                                  </w:rPr>
                                  <m:t>2</m:t>
                                </m:r>
                              </m:sup>
                            </m:sSup>
                            <m:ctrlPr>
                              <w:rPr>
                                <w:rFonts w:ascii="Cambria Math" w:hAnsi="Cambria Math"/>
                                <w:i/>
                              </w:rPr>
                            </m:ctrlPr>
                          </m:den>
                        </m:f>
                        <m:ctrlPr>
                          <w:rPr>
                            <w:rFonts w:ascii="Cambria Math" w:hAnsi="Cambria Math"/>
                            <w:i/>
                          </w:rPr>
                        </m:ctrlPr>
                      </m:e>
                    </m:d>
                  </m:e>
                  <m:sup>
                    <m:r>
                      <w:rPr>
                        <w:rFonts w:ascii="Cambria Math" w:hAnsiTheme="minorHAnsi"/>
                      </w:rPr>
                      <m:t>0.75</m:t>
                    </m:r>
                  </m:sup>
                </m:sSup>
                <m:ctrlPr>
                  <w:rPr>
                    <w:rFonts w:ascii="Cambria Math" w:hAnsi="Cambria Math"/>
                    <w:i/>
                  </w:rPr>
                </m:ctrlPr>
              </m:e>
            </m:d>
            <m:ctrlPr>
              <w:rPr>
                <w:rFonts w:ascii="Cambria Math" w:hAnsi="Cambria Math"/>
                <w:i/>
              </w:rPr>
            </m:ctrlPr>
          </m:e>
        </m:func>
        <m:func>
          <m:funcPr>
            <m:ctrlPr>
              <w:rPr>
                <w:rFonts w:ascii="Cambria Math" w:hAnsiTheme="minorHAnsi"/>
                <w:i/>
              </w:rPr>
            </m:ctrlPr>
          </m:funcPr>
          <m:fName>
            <m:r>
              <w:rPr>
                <w:rFonts w:ascii="Cambria Math" w:hAnsiTheme="minorHAnsi"/>
              </w:rPr>
              <m:t>tan</m:t>
            </m:r>
            <m:r>
              <w:rPr>
                <w:rFonts w:ascii="Cambria Math" w:hAnsi="Cambria Math" w:cs="Cambria Math"/>
              </w:rPr>
              <m:t>h</m:t>
            </m:r>
            <m:ctrlPr>
              <w:rPr>
                <w:rFonts w:ascii="Cambria Math" w:hAnsi="Cambria Math" w:cs="Cambria Math"/>
                <w:i/>
              </w:rPr>
            </m:ctrlPr>
          </m:fName>
          <m:e>
            <m:d>
              <m:dPr>
                <m:begChr m:val="["/>
                <m:endChr m:val="]"/>
                <m:ctrlPr>
                  <w:rPr>
                    <w:rFonts w:ascii="Cambria Math" w:hAnsiTheme="minorHAnsi"/>
                    <w:i/>
                  </w:rPr>
                </m:ctrlPr>
              </m:dPr>
              <m:e>
                <m:f>
                  <m:fPr>
                    <m:ctrlPr>
                      <w:rPr>
                        <w:rFonts w:ascii="Cambria Math" w:hAnsiTheme="minorHAnsi"/>
                        <w:i/>
                      </w:rPr>
                    </m:ctrlPr>
                  </m:fPr>
                  <m:num>
                    <m:r>
                      <w:rPr>
                        <w:rFonts w:ascii="Cambria Math" w:hAnsiTheme="minorHAnsi"/>
                      </w:rPr>
                      <m:t>0.0125</m:t>
                    </m:r>
                    <m:sSup>
                      <m:sSupPr>
                        <m:ctrlPr>
                          <w:rPr>
                            <w:rFonts w:ascii="Cambria Math" w:hAnsiTheme="minorHAnsi"/>
                            <w:i/>
                          </w:rPr>
                        </m:ctrlPr>
                      </m:sSupPr>
                      <m:e>
                        <m:d>
                          <m:dPr>
                            <m:ctrlPr>
                              <w:rPr>
                                <w:rFonts w:ascii="Cambria Math" w:hAnsiTheme="minorHAnsi"/>
                                <w:i/>
                              </w:rPr>
                            </m:ctrlPr>
                          </m:dPr>
                          <m:e>
                            <m:f>
                              <m:fPr>
                                <m:ctrlPr>
                                  <w:rPr>
                                    <w:rFonts w:ascii="Cambria Math" w:hAnsiTheme="minorHAnsi"/>
                                    <w:i/>
                                  </w:rPr>
                                </m:ctrlPr>
                              </m:fPr>
                              <m:num>
                                <m:r>
                                  <w:rPr>
                                    <w:rFonts w:ascii="Cambria Math" w:hAnsiTheme="minorHAnsi"/>
                                  </w:rPr>
                                  <m:t>gF</m:t>
                                </m:r>
                              </m:num>
                              <m:den>
                                <m:sSup>
                                  <m:sSupPr>
                                    <m:ctrlPr>
                                      <w:rPr>
                                        <w:rFonts w:ascii="Cambria Math" w:hAnsiTheme="minorHAnsi"/>
                                        <w:i/>
                                      </w:rPr>
                                    </m:ctrlPr>
                                  </m:sSupPr>
                                  <m:e>
                                    <m:r>
                                      <w:rPr>
                                        <w:rFonts w:ascii="Cambria Math" w:hAnsiTheme="minorHAnsi"/>
                                      </w:rPr>
                                      <m:t>W</m:t>
                                    </m:r>
                                  </m:e>
                                  <m:sup>
                                    <m:r>
                                      <w:rPr>
                                        <w:rFonts w:ascii="Cambria Math" w:hAnsiTheme="minorHAnsi"/>
                                      </w:rPr>
                                      <m:t>2</m:t>
                                    </m:r>
                                  </m:sup>
                                </m:sSup>
                                <m:ctrlPr>
                                  <w:rPr>
                                    <w:rFonts w:ascii="Cambria Math" w:hAnsi="Cambria Math"/>
                                    <w:i/>
                                  </w:rPr>
                                </m:ctrlPr>
                              </m:den>
                            </m:f>
                            <m:ctrlPr>
                              <w:rPr>
                                <w:rFonts w:ascii="Cambria Math" w:hAnsi="Cambria Math"/>
                                <w:i/>
                              </w:rPr>
                            </m:ctrlPr>
                          </m:e>
                        </m:d>
                      </m:e>
                      <m:sup>
                        <m:r>
                          <w:rPr>
                            <w:rFonts w:ascii="Cambria Math" w:hAnsiTheme="minorHAnsi"/>
                          </w:rPr>
                          <m:t>0.42</m:t>
                        </m:r>
                      </m:sup>
                    </m:sSup>
                  </m:num>
                  <m:den>
                    <m:func>
                      <m:funcPr>
                        <m:ctrlPr>
                          <w:rPr>
                            <w:rFonts w:ascii="Cambria Math" w:hAnsiTheme="minorHAnsi"/>
                            <w:i/>
                          </w:rPr>
                        </m:ctrlPr>
                      </m:funcPr>
                      <m:fName>
                        <m:r>
                          <w:rPr>
                            <w:rFonts w:ascii="Cambria Math" w:hAnsiTheme="minorHAnsi"/>
                          </w:rPr>
                          <m:t>tan</m:t>
                        </m:r>
                        <m:r>
                          <w:rPr>
                            <w:rFonts w:ascii="Cambria Math" w:hAnsi="Cambria Math" w:cs="Cambria Math"/>
                          </w:rPr>
                          <m:t>h</m:t>
                        </m:r>
                        <m:ctrlPr>
                          <w:rPr>
                            <w:rFonts w:ascii="Cambria Math" w:hAnsi="Cambria Math" w:cs="Cambria Math"/>
                            <w:i/>
                          </w:rPr>
                        </m:ctrlPr>
                      </m:fName>
                      <m:e>
                        <m:d>
                          <m:dPr>
                            <m:begChr m:val="["/>
                            <m:endChr m:val="]"/>
                            <m:ctrlPr>
                              <w:rPr>
                                <w:rFonts w:ascii="Cambria Math" w:hAnsiTheme="minorHAnsi"/>
                                <w:i/>
                              </w:rPr>
                            </m:ctrlPr>
                          </m:dPr>
                          <m:e>
                            <m:r>
                              <w:rPr>
                                <w:rFonts w:ascii="Cambria Math" w:hAnsiTheme="minorHAnsi"/>
                              </w:rPr>
                              <m:t>0.53</m:t>
                            </m:r>
                            <m:sSup>
                              <m:sSupPr>
                                <m:ctrlPr>
                                  <w:rPr>
                                    <w:rFonts w:ascii="Cambria Math" w:hAnsiTheme="minorHAnsi"/>
                                    <w:i/>
                                  </w:rPr>
                                </m:ctrlPr>
                              </m:sSupPr>
                              <m:e>
                                <m:d>
                                  <m:dPr>
                                    <m:ctrlPr>
                                      <w:rPr>
                                        <w:rFonts w:ascii="Cambria Math" w:hAnsiTheme="minorHAnsi"/>
                                        <w:i/>
                                      </w:rPr>
                                    </m:ctrlPr>
                                  </m:dPr>
                                  <m:e>
                                    <m:f>
                                      <m:fPr>
                                        <m:ctrlPr>
                                          <w:rPr>
                                            <w:rFonts w:ascii="Cambria Math" w:hAnsiTheme="minorHAnsi"/>
                                            <w:i/>
                                          </w:rPr>
                                        </m:ctrlPr>
                                      </m:fPr>
                                      <m:num>
                                        <m:r>
                                          <w:rPr>
                                            <w:rFonts w:ascii="Cambria Math" w:hAnsiTheme="minorHAnsi"/>
                                          </w:rPr>
                                          <m:t>gH</m:t>
                                        </m:r>
                                      </m:num>
                                      <m:den>
                                        <m:sSup>
                                          <m:sSupPr>
                                            <m:ctrlPr>
                                              <w:rPr>
                                                <w:rFonts w:ascii="Cambria Math" w:hAnsiTheme="minorHAnsi"/>
                                                <w:i/>
                                              </w:rPr>
                                            </m:ctrlPr>
                                          </m:sSupPr>
                                          <m:e>
                                            <m:r>
                                              <w:rPr>
                                                <w:rFonts w:ascii="Cambria Math" w:hAnsiTheme="minorHAnsi"/>
                                              </w:rPr>
                                              <m:t>W</m:t>
                                            </m:r>
                                          </m:e>
                                          <m:sup>
                                            <m:r>
                                              <w:rPr>
                                                <w:rFonts w:ascii="Cambria Math" w:hAnsiTheme="minorHAnsi"/>
                                              </w:rPr>
                                              <m:t>2</m:t>
                                            </m:r>
                                          </m:sup>
                                        </m:sSup>
                                        <m:ctrlPr>
                                          <w:rPr>
                                            <w:rFonts w:ascii="Cambria Math" w:hAnsi="Cambria Math"/>
                                            <w:i/>
                                          </w:rPr>
                                        </m:ctrlPr>
                                      </m:den>
                                    </m:f>
                                    <m:ctrlPr>
                                      <w:rPr>
                                        <w:rFonts w:ascii="Cambria Math" w:hAnsi="Cambria Math"/>
                                        <w:i/>
                                      </w:rPr>
                                    </m:ctrlPr>
                                  </m:e>
                                </m:d>
                              </m:e>
                              <m:sup>
                                <m:r>
                                  <w:rPr>
                                    <w:rFonts w:ascii="Cambria Math" w:hAnsiTheme="minorHAnsi"/>
                                  </w:rPr>
                                  <m:t>0.75</m:t>
                                </m:r>
                              </m:sup>
                            </m:sSup>
                            <m:ctrlPr>
                              <w:rPr>
                                <w:rFonts w:ascii="Cambria Math" w:hAnsi="Cambria Math"/>
                                <w:i/>
                              </w:rPr>
                            </m:ctrlPr>
                          </m:e>
                        </m:d>
                        <m:ctrlPr>
                          <w:rPr>
                            <w:rFonts w:ascii="Cambria Math" w:hAnsi="Cambria Math"/>
                            <w:i/>
                          </w:rPr>
                        </m:ctrlPr>
                      </m:e>
                    </m:func>
                    <m:ctrlPr>
                      <w:rPr>
                        <w:rFonts w:ascii="Cambria Math" w:hAnsi="Cambria Math"/>
                        <w:i/>
                      </w:rPr>
                    </m:ctrlPr>
                  </m:den>
                </m:f>
                <m:ctrlPr>
                  <w:rPr>
                    <w:rFonts w:ascii="Cambria Math" w:hAnsi="Cambria Math"/>
                    <w:i/>
                  </w:rPr>
                </m:ctrlPr>
              </m:e>
            </m:d>
            <m:ctrlPr>
              <w:rPr>
                <w:rFonts w:ascii="Cambria Math" w:hAnsi="Cambria Math"/>
                <w:i/>
              </w:rPr>
            </m:ctrlPr>
          </m:e>
        </m:func>
      </m:oMath>
      <w:r w:rsidR="00D42A6C" w:rsidRPr="00B7030B">
        <w:rPr>
          <w:rFonts w:asciiTheme="minorHAnsi" w:hAnsiTheme="minorHAnsi"/>
        </w:rPr>
        <w:tab/>
      </w:r>
      <w:r w:rsidR="00D42A6C"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180</w:t>
      </w:r>
      <w:r w:rsidR="00A41B27">
        <w:rPr>
          <w:rStyle w:val="EquationCaption"/>
          <w:rFonts w:asciiTheme="minorHAnsi" w:hAnsiTheme="minorHAnsi"/>
        </w:rPr>
        <w:fldChar w:fldCharType="end"/>
      </w:r>
      <w:r w:rsidR="00D42A6C" w:rsidRPr="00B7030B">
        <w:rPr>
          <w:rStyle w:val="EquationCaption"/>
          <w:rFonts w:asciiTheme="minorHAnsi" w:hAnsiTheme="minorHAnsi"/>
        </w:rPr>
        <w:t>)</w:t>
      </w:r>
    </w:p>
    <w:p w14:paraId="0CE7009D" w14:textId="66D4A99F" w:rsidR="00D42A6C" w:rsidRPr="00FE566C" w:rsidRDefault="00D42A6C" w:rsidP="007A3922">
      <w:r w:rsidRPr="00FE566C">
        <w:t xml:space="preserve">where W is the wind velocity (m/s), F is the fetch (m), </w:t>
      </w:r>
      <w:r w:rsidR="005406E8">
        <w:t xml:space="preserve">and </w:t>
      </w:r>
      <w:r w:rsidRPr="00FE566C">
        <w:t>H is the mean depth (m)</w:t>
      </w:r>
      <w:r w:rsidR="00E262FC">
        <w:t>.</w:t>
      </w:r>
    </w:p>
    <w:p w14:paraId="150F4800" w14:textId="77777777" w:rsidR="00D42A6C" w:rsidRPr="00B7030B" w:rsidRDefault="00D42A6C" w:rsidP="007A3922"/>
    <w:p w14:paraId="5D3BA90C" w14:textId="77528B43" w:rsidR="00D42A6C" w:rsidRPr="00B7030B" w:rsidRDefault="00D42A6C" w:rsidP="00127D1D">
      <w:pPr>
        <w:pStyle w:val="ListParagraph"/>
        <w:numPr>
          <w:ilvl w:val="0"/>
          <w:numId w:val="14"/>
        </w:numPr>
      </w:pPr>
      <w:r w:rsidRPr="00127D1D">
        <w:rPr>
          <w:b/>
          <w:bCs/>
        </w:rPr>
        <w:t>Computation of wave period, T</w:t>
      </w:r>
      <w:r w:rsidRPr="00127D1D">
        <w:rPr>
          <w:b/>
          <w:bCs/>
          <w:vertAlign w:val="subscript"/>
        </w:rPr>
        <w:t xml:space="preserve">s </w:t>
      </w:r>
      <w:r w:rsidRPr="00127D1D">
        <w:rPr>
          <w:b/>
          <w:bCs/>
        </w:rPr>
        <w:t>in s,</w:t>
      </w:r>
    </w:p>
    <w:p w14:paraId="54D11CA8" w14:textId="49CCAF91" w:rsidR="00D42A6C" w:rsidRPr="00B7030B" w:rsidRDefault="00000000" w:rsidP="008F3173">
      <w:pPr>
        <w:pStyle w:val="equation"/>
        <w:rPr>
          <w:rFonts w:asciiTheme="minorHAnsi" w:hAnsiTheme="minorHAnsi"/>
        </w:rPr>
      </w:pPr>
      <m:oMath>
        <m:sSub>
          <m:sSubPr>
            <m:ctrlPr>
              <w:rPr>
                <w:rFonts w:ascii="Cambria Math" w:hAnsiTheme="minorHAnsi"/>
                <w:i/>
              </w:rPr>
            </m:ctrlPr>
          </m:sSubPr>
          <m:e>
            <m:r>
              <w:rPr>
                <w:rFonts w:ascii="Cambria Math" w:hAnsiTheme="minorHAnsi"/>
              </w:rPr>
              <m:t>T</m:t>
            </m:r>
          </m:e>
          <m:sub>
            <m:r>
              <w:rPr>
                <w:rFonts w:ascii="Cambria Math" w:hAnsiTheme="minorHAnsi"/>
              </w:rPr>
              <m:t>s</m:t>
            </m:r>
          </m:sub>
        </m:sSub>
        <m:r>
          <w:rPr>
            <w:rFonts w:ascii="Cambria Math" w:hAnsiTheme="minorHAnsi"/>
          </w:rPr>
          <m:t>=</m:t>
        </m:r>
        <m:f>
          <m:fPr>
            <m:ctrlPr>
              <w:rPr>
                <w:rFonts w:ascii="Cambria Math" w:hAnsiTheme="minorHAnsi"/>
                <w:i/>
              </w:rPr>
            </m:ctrlPr>
          </m:fPr>
          <m:num>
            <m:r>
              <w:rPr>
                <w:rFonts w:ascii="Cambria Math" w:hAnsiTheme="minorHAnsi"/>
              </w:rPr>
              <m:t>2</m:t>
            </m:r>
            <m:r>
              <w:rPr>
                <w:rFonts w:ascii="Cambria Math" w:hAnsiTheme="minorHAnsi"/>
              </w:rPr>
              <m:t>πW</m:t>
            </m:r>
          </m:num>
          <m:den>
            <m:r>
              <w:rPr>
                <w:rFonts w:ascii="Cambria Math" w:hAnsiTheme="minorHAnsi"/>
              </w:rPr>
              <m:t>g</m:t>
            </m:r>
          </m:den>
        </m:f>
        <m:r>
          <w:rPr>
            <w:rFonts w:ascii="Cambria Math" w:hAnsiTheme="minorHAnsi"/>
          </w:rPr>
          <m:t>1.2</m:t>
        </m:r>
        <m:func>
          <m:funcPr>
            <m:ctrlPr>
              <w:rPr>
                <w:rFonts w:ascii="Cambria Math" w:hAnsiTheme="minorHAnsi"/>
                <w:i/>
              </w:rPr>
            </m:ctrlPr>
          </m:funcPr>
          <m:fName>
            <m:r>
              <w:rPr>
                <w:rFonts w:ascii="Cambria Math" w:hAnsiTheme="minorHAnsi"/>
              </w:rPr>
              <m:t>tan</m:t>
            </m:r>
            <m:r>
              <w:rPr>
                <w:rFonts w:ascii="Cambria Math" w:hAnsi="Cambria Math" w:cs="Cambria Math"/>
              </w:rPr>
              <m:t>h</m:t>
            </m:r>
            <m:ctrlPr>
              <w:rPr>
                <w:rFonts w:ascii="Cambria Math" w:hAnsi="Cambria Math" w:cs="Cambria Math"/>
                <w:i/>
              </w:rPr>
            </m:ctrlPr>
          </m:fName>
          <m:e>
            <m:d>
              <m:dPr>
                <m:begChr m:val="["/>
                <m:endChr m:val="]"/>
                <m:ctrlPr>
                  <w:rPr>
                    <w:rFonts w:ascii="Cambria Math" w:hAnsiTheme="minorHAnsi"/>
                    <w:i/>
                  </w:rPr>
                </m:ctrlPr>
              </m:dPr>
              <m:e>
                <m:r>
                  <w:rPr>
                    <w:rFonts w:ascii="Cambria Math" w:hAnsiTheme="minorHAnsi"/>
                  </w:rPr>
                  <m:t>0.833</m:t>
                </m:r>
                <m:sSup>
                  <m:sSupPr>
                    <m:ctrlPr>
                      <w:rPr>
                        <w:rFonts w:ascii="Cambria Math" w:hAnsiTheme="minorHAnsi"/>
                        <w:i/>
                      </w:rPr>
                    </m:ctrlPr>
                  </m:sSupPr>
                  <m:e>
                    <m:d>
                      <m:dPr>
                        <m:ctrlPr>
                          <w:rPr>
                            <w:rFonts w:ascii="Cambria Math" w:hAnsiTheme="minorHAnsi"/>
                            <w:i/>
                          </w:rPr>
                        </m:ctrlPr>
                      </m:dPr>
                      <m:e>
                        <m:f>
                          <m:fPr>
                            <m:ctrlPr>
                              <w:rPr>
                                <w:rFonts w:ascii="Cambria Math" w:hAnsiTheme="minorHAnsi"/>
                                <w:i/>
                              </w:rPr>
                            </m:ctrlPr>
                          </m:fPr>
                          <m:num>
                            <m:r>
                              <w:rPr>
                                <w:rFonts w:ascii="Cambria Math" w:hAnsiTheme="minorHAnsi"/>
                              </w:rPr>
                              <m:t>gH</m:t>
                            </m:r>
                          </m:num>
                          <m:den>
                            <m:sSup>
                              <m:sSupPr>
                                <m:ctrlPr>
                                  <w:rPr>
                                    <w:rFonts w:ascii="Cambria Math" w:hAnsiTheme="minorHAnsi"/>
                                    <w:i/>
                                  </w:rPr>
                                </m:ctrlPr>
                              </m:sSupPr>
                              <m:e>
                                <m:r>
                                  <w:rPr>
                                    <w:rFonts w:ascii="Cambria Math" w:hAnsiTheme="minorHAnsi"/>
                                  </w:rPr>
                                  <m:t>W</m:t>
                                </m:r>
                              </m:e>
                              <m:sup>
                                <m:r>
                                  <w:rPr>
                                    <w:rFonts w:ascii="Cambria Math" w:hAnsiTheme="minorHAnsi"/>
                                  </w:rPr>
                                  <m:t>2</m:t>
                                </m:r>
                              </m:sup>
                            </m:sSup>
                            <m:ctrlPr>
                              <w:rPr>
                                <w:rFonts w:ascii="Cambria Math" w:hAnsi="Cambria Math"/>
                                <w:i/>
                              </w:rPr>
                            </m:ctrlPr>
                          </m:den>
                        </m:f>
                        <m:ctrlPr>
                          <w:rPr>
                            <w:rFonts w:ascii="Cambria Math" w:hAnsi="Cambria Math"/>
                            <w:i/>
                          </w:rPr>
                        </m:ctrlPr>
                      </m:e>
                    </m:d>
                  </m:e>
                  <m:sup>
                    <m:r>
                      <w:rPr>
                        <w:rFonts w:ascii="Cambria Math" w:hAnsiTheme="minorHAnsi"/>
                      </w:rPr>
                      <m:t>0.375</m:t>
                    </m:r>
                  </m:sup>
                </m:sSup>
                <m:ctrlPr>
                  <w:rPr>
                    <w:rFonts w:ascii="Cambria Math" w:hAnsi="Cambria Math"/>
                    <w:i/>
                  </w:rPr>
                </m:ctrlPr>
              </m:e>
            </m:d>
            <m:ctrlPr>
              <w:rPr>
                <w:rFonts w:ascii="Cambria Math" w:hAnsi="Cambria Math"/>
                <w:i/>
              </w:rPr>
            </m:ctrlPr>
          </m:e>
        </m:func>
        <m:func>
          <m:funcPr>
            <m:ctrlPr>
              <w:rPr>
                <w:rFonts w:ascii="Cambria Math" w:hAnsiTheme="minorHAnsi"/>
                <w:i/>
              </w:rPr>
            </m:ctrlPr>
          </m:funcPr>
          <m:fName>
            <m:r>
              <w:rPr>
                <w:rFonts w:ascii="Cambria Math" w:hAnsiTheme="minorHAnsi"/>
              </w:rPr>
              <m:t>tan</m:t>
            </m:r>
            <m:r>
              <w:rPr>
                <w:rFonts w:ascii="Cambria Math" w:hAnsi="Cambria Math" w:cs="Cambria Math"/>
              </w:rPr>
              <m:t>h</m:t>
            </m:r>
            <m:ctrlPr>
              <w:rPr>
                <w:rFonts w:ascii="Cambria Math" w:hAnsi="Cambria Math" w:cs="Cambria Math"/>
                <w:i/>
              </w:rPr>
            </m:ctrlPr>
          </m:fName>
          <m:e>
            <m:d>
              <m:dPr>
                <m:begChr m:val="["/>
                <m:endChr m:val="]"/>
                <m:ctrlPr>
                  <w:rPr>
                    <w:rFonts w:ascii="Cambria Math" w:hAnsiTheme="minorHAnsi"/>
                    <w:i/>
                  </w:rPr>
                </m:ctrlPr>
              </m:dPr>
              <m:e>
                <m:f>
                  <m:fPr>
                    <m:ctrlPr>
                      <w:rPr>
                        <w:rFonts w:ascii="Cambria Math" w:hAnsiTheme="minorHAnsi"/>
                        <w:i/>
                      </w:rPr>
                    </m:ctrlPr>
                  </m:fPr>
                  <m:num>
                    <m:r>
                      <w:rPr>
                        <w:rFonts w:ascii="Cambria Math" w:hAnsiTheme="minorHAnsi"/>
                      </w:rPr>
                      <m:t>0.077</m:t>
                    </m:r>
                    <m:sSup>
                      <m:sSupPr>
                        <m:ctrlPr>
                          <w:rPr>
                            <w:rFonts w:ascii="Cambria Math" w:hAnsiTheme="minorHAnsi"/>
                            <w:i/>
                          </w:rPr>
                        </m:ctrlPr>
                      </m:sSupPr>
                      <m:e>
                        <m:d>
                          <m:dPr>
                            <m:ctrlPr>
                              <w:rPr>
                                <w:rFonts w:ascii="Cambria Math" w:hAnsiTheme="minorHAnsi"/>
                                <w:i/>
                              </w:rPr>
                            </m:ctrlPr>
                          </m:dPr>
                          <m:e>
                            <m:f>
                              <m:fPr>
                                <m:ctrlPr>
                                  <w:rPr>
                                    <w:rFonts w:ascii="Cambria Math" w:hAnsiTheme="minorHAnsi"/>
                                    <w:i/>
                                  </w:rPr>
                                </m:ctrlPr>
                              </m:fPr>
                              <m:num>
                                <m:r>
                                  <w:rPr>
                                    <w:rFonts w:ascii="Cambria Math" w:hAnsiTheme="minorHAnsi"/>
                                  </w:rPr>
                                  <m:t>g</m:t>
                                </m:r>
                                <m:r>
                                  <w:rPr>
                                    <w:rFonts w:ascii="Cambria Math" w:hAnsiTheme="minorHAnsi"/>
                                  </w:rPr>
                                  <m:t>F</m:t>
                                </m:r>
                              </m:num>
                              <m:den>
                                <m:sSup>
                                  <m:sSupPr>
                                    <m:ctrlPr>
                                      <w:rPr>
                                        <w:rFonts w:ascii="Cambria Math" w:hAnsiTheme="minorHAnsi"/>
                                        <w:i/>
                                      </w:rPr>
                                    </m:ctrlPr>
                                  </m:sSupPr>
                                  <m:e>
                                    <m:r>
                                      <w:rPr>
                                        <w:rFonts w:ascii="Cambria Math" w:hAnsiTheme="minorHAnsi"/>
                                      </w:rPr>
                                      <m:t>W</m:t>
                                    </m:r>
                                  </m:e>
                                  <m:sup>
                                    <m:r>
                                      <w:rPr>
                                        <w:rFonts w:ascii="Cambria Math" w:hAnsiTheme="minorHAnsi"/>
                                      </w:rPr>
                                      <m:t>2</m:t>
                                    </m:r>
                                  </m:sup>
                                </m:sSup>
                                <m:ctrlPr>
                                  <w:rPr>
                                    <w:rFonts w:ascii="Cambria Math" w:hAnsi="Cambria Math"/>
                                    <w:i/>
                                  </w:rPr>
                                </m:ctrlPr>
                              </m:den>
                            </m:f>
                            <m:ctrlPr>
                              <w:rPr>
                                <w:rFonts w:ascii="Cambria Math" w:hAnsi="Cambria Math"/>
                                <w:i/>
                              </w:rPr>
                            </m:ctrlPr>
                          </m:e>
                        </m:d>
                      </m:e>
                      <m:sup>
                        <m:r>
                          <w:rPr>
                            <w:rFonts w:ascii="Cambria Math" w:hAnsiTheme="minorHAnsi"/>
                          </w:rPr>
                          <m:t>0.25</m:t>
                        </m:r>
                      </m:sup>
                    </m:sSup>
                  </m:num>
                  <m:den>
                    <m:func>
                      <m:funcPr>
                        <m:ctrlPr>
                          <w:rPr>
                            <w:rFonts w:ascii="Cambria Math" w:hAnsiTheme="minorHAnsi"/>
                            <w:i/>
                          </w:rPr>
                        </m:ctrlPr>
                      </m:funcPr>
                      <m:fName>
                        <m:r>
                          <w:rPr>
                            <w:rFonts w:ascii="Cambria Math" w:hAnsiTheme="minorHAnsi"/>
                          </w:rPr>
                          <m:t>tan</m:t>
                        </m:r>
                        <m:r>
                          <w:rPr>
                            <w:rFonts w:ascii="Cambria Math" w:hAnsi="Cambria Math" w:cs="Cambria Math"/>
                          </w:rPr>
                          <m:t>h</m:t>
                        </m:r>
                        <m:ctrlPr>
                          <w:rPr>
                            <w:rFonts w:ascii="Cambria Math" w:hAnsi="Cambria Math" w:cs="Cambria Math"/>
                            <w:i/>
                          </w:rPr>
                        </m:ctrlPr>
                      </m:fName>
                      <m:e>
                        <m:d>
                          <m:dPr>
                            <m:begChr m:val="["/>
                            <m:endChr m:val="]"/>
                            <m:ctrlPr>
                              <w:rPr>
                                <w:rFonts w:ascii="Cambria Math" w:hAnsiTheme="minorHAnsi"/>
                                <w:i/>
                              </w:rPr>
                            </m:ctrlPr>
                          </m:dPr>
                          <m:e>
                            <m:r>
                              <w:rPr>
                                <w:rFonts w:ascii="Cambria Math" w:hAnsiTheme="minorHAnsi"/>
                              </w:rPr>
                              <m:t>0.833</m:t>
                            </m:r>
                            <m:sSup>
                              <m:sSupPr>
                                <m:ctrlPr>
                                  <w:rPr>
                                    <w:rFonts w:ascii="Cambria Math" w:hAnsiTheme="minorHAnsi"/>
                                    <w:i/>
                                  </w:rPr>
                                </m:ctrlPr>
                              </m:sSupPr>
                              <m:e>
                                <m:d>
                                  <m:dPr>
                                    <m:ctrlPr>
                                      <w:rPr>
                                        <w:rFonts w:ascii="Cambria Math" w:hAnsiTheme="minorHAnsi"/>
                                        <w:i/>
                                      </w:rPr>
                                    </m:ctrlPr>
                                  </m:dPr>
                                  <m:e>
                                    <m:f>
                                      <m:fPr>
                                        <m:ctrlPr>
                                          <w:rPr>
                                            <w:rFonts w:ascii="Cambria Math" w:hAnsiTheme="minorHAnsi"/>
                                            <w:i/>
                                          </w:rPr>
                                        </m:ctrlPr>
                                      </m:fPr>
                                      <m:num>
                                        <m:r>
                                          <w:rPr>
                                            <w:rFonts w:ascii="Cambria Math" w:hAnsiTheme="minorHAnsi"/>
                                          </w:rPr>
                                          <m:t>gH</m:t>
                                        </m:r>
                                      </m:num>
                                      <m:den>
                                        <m:sSup>
                                          <m:sSupPr>
                                            <m:ctrlPr>
                                              <w:rPr>
                                                <w:rFonts w:ascii="Cambria Math" w:hAnsiTheme="minorHAnsi"/>
                                                <w:i/>
                                              </w:rPr>
                                            </m:ctrlPr>
                                          </m:sSupPr>
                                          <m:e>
                                            <m:r>
                                              <w:rPr>
                                                <w:rFonts w:ascii="Cambria Math" w:hAnsiTheme="minorHAnsi"/>
                                              </w:rPr>
                                              <m:t>W</m:t>
                                            </m:r>
                                          </m:e>
                                          <m:sup>
                                            <m:r>
                                              <w:rPr>
                                                <w:rFonts w:ascii="Cambria Math" w:hAnsiTheme="minorHAnsi"/>
                                              </w:rPr>
                                              <m:t>2</m:t>
                                            </m:r>
                                          </m:sup>
                                        </m:sSup>
                                        <m:ctrlPr>
                                          <w:rPr>
                                            <w:rFonts w:ascii="Cambria Math" w:hAnsi="Cambria Math"/>
                                            <w:i/>
                                          </w:rPr>
                                        </m:ctrlPr>
                                      </m:den>
                                    </m:f>
                                    <m:ctrlPr>
                                      <w:rPr>
                                        <w:rFonts w:ascii="Cambria Math" w:hAnsi="Cambria Math"/>
                                        <w:i/>
                                      </w:rPr>
                                    </m:ctrlPr>
                                  </m:e>
                                </m:d>
                              </m:e>
                              <m:sup>
                                <m:r>
                                  <w:rPr>
                                    <w:rFonts w:ascii="Cambria Math" w:hAnsiTheme="minorHAnsi"/>
                                  </w:rPr>
                                  <m:t>0.375</m:t>
                                </m:r>
                              </m:sup>
                            </m:sSup>
                            <m:ctrlPr>
                              <w:rPr>
                                <w:rFonts w:ascii="Cambria Math" w:hAnsi="Cambria Math"/>
                                <w:i/>
                              </w:rPr>
                            </m:ctrlPr>
                          </m:e>
                        </m:d>
                        <m:ctrlPr>
                          <w:rPr>
                            <w:rFonts w:ascii="Cambria Math" w:hAnsi="Cambria Math"/>
                            <w:i/>
                          </w:rPr>
                        </m:ctrlPr>
                      </m:e>
                    </m:func>
                    <m:ctrlPr>
                      <w:rPr>
                        <w:rFonts w:ascii="Cambria Math" w:hAnsi="Cambria Math"/>
                        <w:i/>
                      </w:rPr>
                    </m:ctrlPr>
                  </m:den>
                </m:f>
                <m:ctrlPr>
                  <w:rPr>
                    <w:rFonts w:ascii="Cambria Math" w:hAnsi="Cambria Math"/>
                    <w:i/>
                  </w:rPr>
                </m:ctrlPr>
              </m:e>
            </m:d>
            <m:ctrlPr>
              <w:rPr>
                <w:rFonts w:ascii="Cambria Math" w:hAnsi="Cambria Math"/>
                <w:i/>
              </w:rPr>
            </m:ctrlPr>
          </m:e>
        </m:func>
      </m:oMath>
      <w:r w:rsidR="00D42A6C" w:rsidRPr="00B7030B">
        <w:rPr>
          <w:rFonts w:asciiTheme="minorHAnsi" w:hAnsiTheme="minorHAnsi"/>
        </w:rPr>
        <w:tab/>
      </w:r>
      <w:r w:rsidR="00D42A6C"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181</w:t>
      </w:r>
      <w:r w:rsidR="00A41B27">
        <w:rPr>
          <w:rStyle w:val="EquationCaption"/>
          <w:rFonts w:asciiTheme="minorHAnsi" w:hAnsiTheme="minorHAnsi"/>
        </w:rPr>
        <w:fldChar w:fldCharType="end"/>
      </w:r>
      <w:r w:rsidR="00D42A6C" w:rsidRPr="00B7030B">
        <w:rPr>
          <w:rStyle w:val="EquationCaption"/>
          <w:rFonts w:asciiTheme="minorHAnsi" w:hAnsiTheme="minorHAnsi"/>
        </w:rPr>
        <w:t>)</w:t>
      </w:r>
    </w:p>
    <w:p w14:paraId="7B5E5F70" w14:textId="139847B3" w:rsidR="00D42A6C" w:rsidRPr="00127D1D" w:rsidRDefault="00D42A6C" w:rsidP="008565FA">
      <w:pPr>
        <w:pStyle w:val="ListParagraph"/>
        <w:numPr>
          <w:ilvl w:val="0"/>
          <w:numId w:val="14"/>
        </w:numPr>
        <w:rPr>
          <w:b/>
          <w:bCs/>
        </w:rPr>
      </w:pPr>
      <w:r w:rsidRPr="00127D1D">
        <w:rPr>
          <w:b/>
          <w:bCs/>
        </w:rPr>
        <w:t>Computation of the wavelength, L in m, iteratively from the following equation:</w:t>
      </w:r>
    </w:p>
    <w:p w14:paraId="6E804AFD" w14:textId="15082C25" w:rsidR="00D42A6C" w:rsidRPr="00B7030B" w:rsidRDefault="008F3173" w:rsidP="008F3173">
      <w:pPr>
        <w:pStyle w:val="equation"/>
        <w:rPr>
          <w:rFonts w:asciiTheme="minorHAnsi" w:hAnsiTheme="minorHAnsi"/>
        </w:rPr>
      </w:pPr>
      <m:oMath>
        <m:r>
          <w:rPr>
            <w:rFonts w:ascii="Cambria Math" w:hAnsiTheme="minorHAnsi"/>
          </w:rPr>
          <m:t>L=</m:t>
        </m:r>
        <m:f>
          <m:fPr>
            <m:ctrlPr>
              <w:rPr>
                <w:rFonts w:ascii="Cambria Math" w:hAnsiTheme="minorHAnsi"/>
                <w:i/>
              </w:rPr>
            </m:ctrlPr>
          </m:fPr>
          <m:num>
            <m:r>
              <w:rPr>
                <w:rFonts w:ascii="Cambria Math" w:hAnsiTheme="minorHAnsi"/>
              </w:rPr>
              <m:t>g</m:t>
            </m:r>
            <m:sSubSup>
              <m:sSubSupPr>
                <m:ctrlPr>
                  <w:rPr>
                    <w:rFonts w:ascii="Cambria Math" w:hAnsiTheme="minorHAnsi"/>
                    <w:i/>
                  </w:rPr>
                </m:ctrlPr>
              </m:sSubSupPr>
              <m:e>
                <m:r>
                  <w:rPr>
                    <w:rFonts w:ascii="Cambria Math" w:hAnsiTheme="minorHAnsi"/>
                  </w:rPr>
                  <m:t>T</m:t>
                </m:r>
              </m:e>
              <m:sub>
                <m:r>
                  <w:rPr>
                    <w:rFonts w:ascii="Cambria Math" w:hAnsiTheme="minorHAnsi"/>
                  </w:rPr>
                  <m:t>s</m:t>
                </m:r>
              </m:sub>
              <m:sup>
                <m:r>
                  <w:rPr>
                    <w:rFonts w:ascii="Cambria Math" w:hAnsiTheme="minorHAnsi"/>
                  </w:rPr>
                  <m:t>2</m:t>
                </m:r>
              </m:sup>
            </m:sSubSup>
          </m:num>
          <m:den>
            <m:r>
              <w:rPr>
                <w:rFonts w:ascii="Cambria Math" w:hAnsiTheme="minorHAnsi"/>
              </w:rPr>
              <m:t>2π</m:t>
            </m:r>
          </m:den>
        </m:f>
        <m:func>
          <m:funcPr>
            <m:ctrlPr>
              <w:rPr>
                <w:rFonts w:ascii="Cambria Math" w:hAnsiTheme="minorHAnsi"/>
                <w:i/>
              </w:rPr>
            </m:ctrlPr>
          </m:funcPr>
          <m:fName>
            <m:r>
              <w:rPr>
                <w:rFonts w:ascii="Cambria Math" w:hAnsiTheme="minorHAnsi"/>
              </w:rPr>
              <m:t>tan</m:t>
            </m:r>
            <m:r>
              <w:rPr>
                <w:rFonts w:ascii="Cambria Math" w:hAnsi="Cambria Math" w:cs="Cambria Math"/>
              </w:rPr>
              <m:t>h</m:t>
            </m:r>
            <m:ctrlPr>
              <w:rPr>
                <w:rFonts w:ascii="Cambria Math" w:hAnsi="Cambria Math" w:cs="Cambria Math"/>
                <w:i/>
              </w:rPr>
            </m:ctrlPr>
          </m:fName>
          <m:e>
            <m:d>
              <m:dPr>
                <m:begChr m:val="["/>
                <m:endChr m:val="]"/>
                <m:ctrlPr>
                  <w:rPr>
                    <w:rFonts w:ascii="Cambria Math" w:hAnsiTheme="minorHAnsi"/>
                    <w:i/>
                  </w:rPr>
                </m:ctrlPr>
              </m:dPr>
              <m:e>
                <m:f>
                  <m:fPr>
                    <m:ctrlPr>
                      <w:rPr>
                        <w:rFonts w:ascii="Cambria Math" w:hAnsiTheme="minorHAnsi"/>
                        <w:i/>
                      </w:rPr>
                    </m:ctrlPr>
                  </m:fPr>
                  <m:num>
                    <m:r>
                      <w:rPr>
                        <w:rFonts w:ascii="Cambria Math" w:hAnsiTheme="minorHAnsi"/>
                      </w:rPr>
                      <m:t>2πH</m:t>
                    </m:r>
                  </m:num>
                  <m:den>
                    <m:r>
                      <w:rPr>
                        <w:rFonts w:ascii="Cambria Math" w:hAnsiTheme="minorHAnsi"/>
                      </w:rPr>
                      <m:t>L</m:t>
                    </m:r>
                  </m:den>
                </m:f>
                <m:ctrlPr>
                  <w:rPr>
                    <w:rFonts w:ascii="Cambria Math" w:hAnsi="Cambria Math"/>
                    <w:i/>
                  </w:rPr>
                </m:ctrlPr>
              </m:e>
            </m:d>
            <m:ctrlPr>
              <w:rPr>
                <w:rFonts w:ascii="Cambria Math" w:hAnsi="Cambria Math"/>
                <w:i/>
              </w:rPr>
            </m:ctrlPr>
          </m:e>
        </m:func>
      </m:oMath>
      <w:r w:rsidR="00D42A6C" w:rsidRPr="00B7030B">
        <w:rPr>
          <w:rFonts w:asciiTheme="minorHAnsi" w:hAnsiTheme="minorHAnsi"/>
        </w:rPr>
        <w:tab/>
        <w:t xml:space="preserve"> </w:t>
      </w:r>
      <w:r w:rsidR="00D238F1">
        <w:rPr>
          <w:rFonts w:asciiTheme="minorHAnsi" w:hAnsiTheme="minorHAnsi"/>
        </w:rPr>
        <w:tab/>
      </w:r>
      <w:r w:rsidR="00D42A6C"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182</w:t>
      </w:r>
      <w:r w:rsidR="00A41B27">
        <w:rPr>
          <w:rStyle w:val="EquationCaption"/>
          <w:rFonts w:asciiTheme="minorHAnsi" w:hAnsiTheme="minorHAnsi"/>
        </w:rPr>
        <w:fldChar w:fldCharType="end"/>
      </w:r>
      <w:r w:rsidR="00D42A6C" w:rsidRPr="00B7030B">
        <w:rPr>
          <w:rStyle w:val="EquationCaption"/>
          <w:rFonts w:asciiTheme="minorHAnsi" w:hAnsiTheme="minorHAnsi"/>
        </w:rPr>
        <w:t>)</w:t>
      </w:r>
    </w:p>
    <w:p w14:paraId="38696026" w14:textId="2678A344" w:rsidR="00D42A6C" w:rsidRPr="00127D1D" w:rsidRDefault="00D42A6C" w:rsidP="005406E8">
      <w:pPr>
        <w:pStyle w:val="ListParagraph"/>
        <w:numPr>
          <w:ilvl w:val="0"/>
          <w:numId w:val="14"/>
        </w:numPr>
        <w:rPr>
          <w:b/>
          <w:bCs/>
        </w:rPr>
      </w:pPr>
      <w:r w:rsidRPr="00127D1D">
        <w:rPr>
          <w:b/>
          <w:bCs/>
        </w:rPr>
        <w:lastRenderedPageBreak/>
        <w:t xml:space="preserve">Computation of the orbital velocity, </w:t>
      </w:r>
      <m:oMath>
        <m:acc>
          <m:accPr>
            <m:chr m:val="̄"/>
            <m:ctrlPr>
              <w:rPr>
                <w:rFonts w:ascii="Cambria Math" w:hAnsi="Cambria Math"/>
                <w:b/>
                <w:bCs/>
                <w:i/>
              </w:rPr>
            </m:ctrlPr>
          </m:accPr>
          <m:e>
            <m:r>
              <m:rPr>
                <m:sty m:val="bi"/>
              </m:rPr>
              <w:rPr>
                <w:rFonts w:ascii="Cambria Math"/>
              </w:rPr>
              <m:t>U</m:t>
            </m:r>
          </m:e>
        </m:acc>
      </m:oMath>
      <w:r w:rsidRPr="00127D1D">
        <w:rPr>
          <w:b/>
          <w:bCs/>
        </w:rPr>
        <w:t xml:space="preserve">in cm/s, </w:t>
      </w:r>
    </w:p>
    <w:p w14:paraId="3D9A5E62" w14:textId="61BBA734" w:rsidR="00D42A6C" w:rsidRPr="00B7030B" w:rsidRDefault="00000000" w:rsidP="008F3173">
      <w:pPr>
        <w:pStyle w:val="equation"/>
        <w:rPr>
          <w:rFonts w:asciiTheme="minorHAnsi" w:hAnsiTheme="minorHAnsi"/>
        </w:rPr>
      </w:pPr>
      <m:oMath>
        <m:acc>
          <m:accPr>
            <m:chr m:val="̄"/>
            <m:ctrlPr>
              <w:rPr>
                <w:rFonts w:ascii="Cambria Math" w:hAnsiTheme="minorHAnsi"/>
                <w:i/>
              </w:rPr>
            </m:ctrlPr>
          </m:accPr>
          <m:e>
            <m:r>
              <w:rPr>
                <w:rFonts w:ascii="Cambria Math" w:hAnsiTheme="minorHAnsi"/>
              </w:rPr>
              <m:t>U</m:t>
            </m:r>
          </m:e>
        </m:acc>
        <m:r>
          <w:rPr>
            <w:rFonts w:ascii="Cambria Math" w:hAnsiTheme="minorHAnsi"/>
          </w:rPr>
          <m:t>=</m:t>
        </m:r>
        <m:f>
          <m:fPr>
            <m:ctrlPr>
              <w:rPr>
                <w:rFonts w:ascii="Cambria Math" w:hAnsiTheme="minorHAnsi"/>
                <w:i/>
              </w:rPr>
            </m:ctrlPr>
          </m:fPr>
          <m:num>
            <m:r>
              <w:rPr>
                <w:rFonts w:ascii="Cambria Math" w:hAnsiTheme="minorHAnsi"/>
              </w:rPr>
              <m:t>π</m:t>
            </m:r>
            <m:sSub>
              <m:sSubPr>
                <m:ctrlPr>
                  <w:rPr>
                    <w:rFonts w:ascii="Cambria Math" w:hAnsiTheme="minorHAnsi"/>
                    <w:i/>
                  </w:rPr>
                </m:ctrlPr>
              </m:sSubPr>
              <m:e>
                <m:r>
                  <w:rPr>
                    <w:rFonts w:ascii="Cambria Math" w:hAnsiTheme="minorHAnsi"/>
                  </w:rPr>
                  <m:t>H</m:t>
                </m:r>
              </m:e>
              <m:sub>
                <m:r>
                  <w:rPr>
                    <w:rFonts w:ascii="Cambria Math" w:hAnsiTheme="minorHAnsi"/>
                  </w:rPr>
                  <m:t>s</m:t>
                </m:r>
              </m:sub>
            </m:sSub>
          </m:num>
          <m:den>
            <m:sSub>
              <m:sSubPr>
                <m:ctrlPr>
                  <w:rPr>
                    <w:rFonts w:ascii="Cambria Math" w:hAnsiTheme="minorHAnsi"/>
                    <w:i/>
                  </w:rPr>
                </m:ctrlPr>
              </m:sSubPr>
              <m:e>
                <m:r>
                  <w:rPr>
                    <w:rFonts w:ascii="Cambria Math" w:hAnsiTheme="minorHAnsi"/>
                  </w:rPr>
                  <m:t>T</m:t>
                </m:r>
              </m:e>
              <m:sub>
                <m:r>
                  <w:rPr>
                    <w:rFonts w:ascii="Cambria Math" w:hAnsiTheme="minorHAnsi"/>
                  </w:rPr>
                  <m:t>s</m:t>
                </m:r>
              </m:sub>
            </m:sSub>
            <m:ctrlPr>
              <w:rPr>
                <w:rFonts w:ascii="Cambria Math" w:hAnsi="Cambria Math"/>
                <w:i/>
              </w:rPr>
            </m:ctrlPr>
          </m:den>
        </m:f>
        <m:f>
          <m:fPr>
            <m:ctrlPr>
              <w:rPr>
                <w:rFonts w:ascii="Cambria Math" w:hAnsiTheme="minorHAnsi"/>
                <w:i/>
              </w:rPr>
            </m:ctrlPr>
          </m:fPr>
          <m:num>
            <m:r>
              <w:rPr>
                <w:rFonts w:ascii="Cambria Math" w:hAnsiTheme="minorHAnsi"/>
              </w:rPr>
              <m:t>100</m:t>
            </m:r>
          </m:num>
          <m:den>
            <m:func>
              <m:funcPr>
                <m:ctrlPr>
                  <w:rPr>
                    <w:rFonts w:ascii="Cambria Math" w:hAnsiTheme="minorHAnsi"/>
                    <w:i/>
                  </w:rPr>
                </m:ctrlPr>
              </m:funcPr>
              <m:fName>
                <m:r>
                  <w:rPr>
                    <w:rFonts w:ascii="Cambria Math" w:hAnsiTheme="minorHAnsi"/>
                  </w:rPr>
                  <m:t>sin</m:t>
                </m:r>
                <m:r>
                  <w:rPr>
                    <w:rFonts w:ascii="Cambria Math" w:hAnsi="Cambria Math" w:cs="Cambria Math"/>
                  </w:rPr>
                  <m:t>h</m:t>
                </m:r>
                <m:ctrlPr>
                  <w:rPr>
                    <w:rFonts w:ascii="Cambria Math" w:hAnsi="Cambria Math" w:cs="Cambria Math"/>
                    <w:i/>
                  </w:rPr>
                </m:ctrlPr>
              </m:fName>
              <m:e>
                <m:r>
                  <w:rPr>
                    <w:rFonts w:ascii="Cambria Math" w:hAnsiTheme="minorHAnsi"/>
                  </w:rPr>
                  <m:t>(</m:t>
                </m:r>
              </m:e>
            </m:func>
            <m:r>
              <w:rPr>
                <w:rFonts w:ascii="Cambria Math" w:hAnsiTheme="minorHAnsi"/>
              </w:rPr>
              <m:t>2</m:t>
            </m:r>
            <m:r>
              <w:rPr>
                <w:rFonts w:ascii="Cambria Math" w:hAnsiTheme="minorHAnsi"/>
              </w:rPr>
              <m:t>πH</m:t>
            </m:r>
            <m:r>
              <w:rPr>
                <w:rFonts w:ascii="Cambria Math" w:hAnsiTheme="minorHAnsi"/>
              </w:rPr>
              <m:t>/</m:t>
            </m:r>
            <m:r>
              <w:rPr>
                <w:rFonts w:ascii="Cambria Math" w:hAnsiTheme="minorHAnsi"/>
              </w:rPr>
              <m:t>L</m:t>
            </m:r>
            <m:r>
              <w:rPr>
                <w:rFonts w:ascii="Cambria Math" w:hAnsiTheme="minorHAnsi"/>
              </w:rPr>
              <m:t>)</m:t>
            </m:r>
          </m:den>
        </m:f>
      </m:oMath>
      <w:r w:rsidR="00D42A6C" w:rsidRPr="00B7030B">
        <w:rPr>
          <w:rFonts w:asciiTheme="minorHAnsi" w:hAnsiTheme="minorHAnsi"/>
        </w:rPr>
        <w:tab/>
      </w:r>
      <w:r w:rsidR="00FE566C">
        <w:rPr>
          <w:rFonts w:asciiTheme="minorHAnsi" w:hAnsiTheme="minorHAnsi"/>
        </w:rPr>
        <w:tab/>
      </w:r>
      <w:r w:rsidR="00D42A6C"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183</w:t>
      </w:r>
      <w:r w:rsidR="00A41B27">
        <w:rPr>
          <w:rStyle w:val="EquationCaption"/>
          <w:rFonts w:asciiTheme="minorHAnsi" w:hAnsiTheme="minorHAnsi"/>
        </w:rPr>
        <w:fldChar w:fldCharType="end"/>
      </w:r>
      <w:r w:rsidR="00D42A6C" w:rsidRPr="00B7030B">
        <w:rPr>
          <w:rStyle w:val="EquationCaption"/>
          <w:rFonts w:asciiTheme="minorHAnsi" w:hAnsiTheme="minorHAnsi"/>
        </w:rPr>
        <w:t>)</w:t>
      </w:r>
    </w:p>
    <w:p w14:paraId="7FF7ABC6" w14:textId="0436FA02" w:rsidR="00D42A6C" w:rsidRPr="00127D1D" w:rsidRDefault="00D42A6C" w:rsidP="005406E8">
      <w:pPr>
        <w:pStyle w:val="ListParagraph"/>
        <w:numPr>
          <w:ilvl w:val="0"/>
          <w:numId w:val="14"/>
        </w:numPr>
        <w:rPr>
          <w:b/>
          <w:bCs/>
        </w:rPr>
      </w:pPr>
      <w:r w:rsidRPr="00127D1D">
        <w:rPr>
          <w:b/>
          <w:bCs/>
        </w:rPr>
        <w:t xml:space="preserve">Computation of bottom shear stress, </w:t>
      </w:r>
      <w:r w:rsidRPr="00127D1D">
        <w:rPr>
          <w:b/>
          <w:bCs/>
        </w:rPr>
        <w:sym w:font="Symbol" w:char="F074"/>
      </w:r>
      <w:r w:rsidRPr="00127D1D">
        <w:rPr>
          <w:b/>
          <w:bCs/>
        </w:rPr>
        <w:t xml:space="preserve"> in dynes/cm</w:t>
      </w:r>
      <w:r w:rsidRPr="00127D1D">
        <w:rPr>
          <w:b/>
          <w:bCs/>
          <w:vertAlign w:val="superscript"/>
        </w:rPr>
        <w:t>2</w:t>
      </w:r>
      <w:r w:rsidRPr="00127D1D">
        <w:rPr>
          <w:b/>
          <w:bCs/>
        </w:rPr>
        <w:t>,</w:t>
      </w:r>
    </w:p>
    <w:p w14:paraId="5B85C9EF" w14:textId="2D59FE5B" w:rsidR="00D42A6C" w:rsidRPr="00B7030B" w:rsidRDefault="008F3173" w:rsidP="008F3173">
      <w:pPr>
        <w:pStyle w:val="equation"/>
        <w:rPr>
          <w:rFonts w:asciiTheme="minorHAnsi" w:hAnsiTheme="minorHAnsi"/>
        </w:rPr>
      </w:pPr>
      <m:oMath>
        <m:r>
          <w:rPr>
            <w:rFonts w:ascii="Cambria Math" w:hAnsiTheme="minorHAnsi"/>
          </w:rPr>
          <m:t>τ=0.003</m:t>
        </m:r>
        <m:sSup>
          <m:sSupPr>
            <m:ctrlPr>
              <w:rPr>
                <w:rFonts w:ascii="Cambria Math" w:hAnsiTheme="minorHAnsi"/>
                <w:i/>
              </w:rPr>
            </m:ctrlPr>
          </m:sSupPr>
          <m:e>
            <m:acc>
              <m:accPr>
                <m:chr m:val="̄"/>
                <m:ctrlPr>
                  <w:rPr>
                    <w:rFonts w:ascii="Cambria Math" w:hAnsiTheme="minorHAnsi"/>
                    <w:i/>
                  </w:rPr>
                </m:ctrlPr>
              </m:accPr>
              <m:e>
                <m:r>
                  <w:rPr>
                    <w:rFonts w:ascii="Cambria Math" w:hAnsiTheme="minorHAnsi"/>
                  </w:rPr>
                  <m:t>U</m:t>
                </m:r>
              </m:e>
            </m:acc>
          </m:e>
          <m:sup>
            <m:r>
              <w:rPr>
                <w:rFonts w:ascii="Cambria Math" w:hAnsiTheme="minorHAnsi"/>
              </w:rPr>
              <m:t>2</m:t>
            </m:r>
          </m:sup>
        </m:sSup>
      </m:oMath>
      <w:r w:rsidR="00D42A6C" w:rsidRPr="00B7030B">
        <w:rPr>
          <w:rFonts w:asciiTheme="minorHAnsi" w:hAnsiTheme="minorHAnsi"/>
        </w:rPr>
        <w:tab/>
      </w:r>
      <w:r w:rsidR="00FE566C">
        <w:rPr>
          <w:rFonts w:asciiTheme="minorHAnsi" w:hAnsiTheme="minorHAnsi"/>
        </w:rPr>
        <w:tab/>
      </w:r>
      <w:r w:rsidR="00D42A6C"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184</w:t>
      </w:r>
      <w:r w:rsidR="00A41B27">
        <w:rPr>
          <w:rStyle w:val="EquationCaption"/>
          <w:rFonts w:asciiTheme="minorHAnsi" w:hAnsiTheme="minorHAnsi"/>
        </w:rPr>
        <w:fldChar w:fldCharType="end"/>
      </w:r>
      <w:r w:rsidR="00D42A6C" w:rsidRPr="00B7030B">
        <w:rPr>
          <w:rStyle w:val="EquationCaption"/>
          <w:rFonts w:asciiTheme="minorHAnsi" w:hAnsiTheme="minorHAnsi"/>
        </w:rPr>
        <w:t>)</w:t>
      </w:r>
    </w:p>
    <w:p w14:paraId="4CD36630" w14:textId="4C21D280" w:rsidR="00D42A6C" w:rsidRPr="00127D1D" w:rsidRDefault="00D42A6C" w:rsidP="005406E8">
      <w:pPr>
        <w:pStyle w:val="ListParagraph"/>
        <w:numPr>
          <w:ilvl w:val="0"/>
          <w:numId w:val="14"/>
        </w:numPr>
        <w:rPr>
          <w:b/>
          <w:bCs/>
        </w:rPr>
      </w:pPr>
      <w:r w:rsidRPr="00127D1D">
        <w:rPr>
          <w:b/>
          <w:bCs/>
        </w:rPr>
        <w:t xml:space="preserve">Computation of actual bottom scour rate of suspended solids, </w:t>
      </w:r>
      <w:r w:rsidRPr="00127D1D">
        <w:rPr>
          <w:b/>
          <w:bCs/>
        </w:rPr>
        <w:sym w:font="Symbol" w:char="F065"/>
      </w:r>
      <w:r w:rsidRPr="00127D1D">
        <w:rPr>
          <w:b/>
          <w:bCs/>
        </w:rPr>
        <w:t xml:space="preserve"> in mass of sediments scoured per area or g/m</w:t>
      </w:r>
      <w:r w:rsidRPr="00127D1D">
        <w:rPr>
          <w:b/>
          <w:bCs/>
          <w:vertAlign w:val="superscript"/>
        </w:rPr>
        <w:t>2</w:t>
      </w:r>
      <w:r w:rsidRPr="00127D1D">
        <w:rPr>
          <w:b/>
          <w:bCs/>
        </w:rPr>
        <w:t>,</w:t>
      </w:r>
    </w:p>
    <w:p w14:paraId="650429E9" w14:textId="66F19CEA" w:rsidR="00D42A6C" w:rsidRPr="00B7030B" w:rsidRDefault="008F3173" w:rsidP="008F3173">
      <w:pPr>
        <w:pStyle w:val="equation"/>
        <w:rPr>
          <w:rFonts w:asciiTheme="minorHAnsi" w:hAnsiTheme="minorHAnsi"/>
        </w:rPr>
      </w:pPr>
      <m:oMath>
        <m:r>
          <w:rPr>
            <w:rFonts w:ascii="Cambria Math" w:hAnsiTheme="minorHAnsi"/>
          </w:rPr>
          <m:t>ε=0</m:t>
        </m:r>
        <m:r>
          <w:rPr>
            <w:rFonts w:ascii="Cambria Math" w:hAnsiTheme="minorHAnsi"/>
            <w:i/>
          </w:rPr>
          <m:t> </m:t>
        </m:r>
        <m:r>
          <w:rPr>
            <w:rFonts w:ascii="Cambria Math" w:hAnsiTheme="minorHAnsi"/>
          </w:rPr>
          <m:t>τ</m:t>
        </m:r>
        <m:r>
          <w:rPr>
            <w:rFonts w:ascii="Cambria Math" w:hAnsiTheme="minorHAnsi"/>
          </w:rPr>
          <m:t>≤</m:t>
        </m:r>
        <m:sSub>
          <m:sSubPr>
            <m:ctrlPr>
              <w:rPr>
                <w:rFonts w:ascii="Cambria Math" w:hAnsiTheme="minorHAnsi"/>
                <w:i/>
              </w:rPr>
            </m:ctrlPr>
          </m:sSubPr>
          <m:e>
            <m:r>
              <w:rPr>
                <w:rFonts w:ascii="Cambria Math" w:hAnsiTheme="minorHAnsi"/>
              </w:rPr>
              <m:t>τ</m:t>
            </m:r>
          </m:e>
          <m:sub>
            <m:r>
              <w:rPr>
                <w:rFonts w:ascii="Cambria Math" w:hAnsiTheme="minorHAnsi"/>
              </w:rPr>
              <m:t>c</m:t>
            </m:r>
          </m:sub>
        </m:sSub>
      </m:oMath>
      <w:r w:rsidR="00D42A6C" w:rsidRPr="00B7030B">
        <w:rPr>
          <w:rFonts w:asciiTheme="minorHAnsi" w:hAnsiTheme="minorHAnsi"/>
        </w:rPr>
        <w:tab/>
      </w:r>
      <w:r w:rsidR="00FE566C">
        <w:rPr>
          <w:rFonts w:asciiTheme="minorHAnsi" w:hAnsiTheme="minorHAnsi"/>
        </w:rPr>
        <w:tab/>
      </w:r>
      <w:r w:rsidR="00D42A6C"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185</w:t>
      </w:r>
      <w:r w:rsidR="00A41B27">
        <w:rPr>
          <w:rStyle w:val="EquationCaption"/>
          <w:rFonts w:asciiTheme="minorHAnsi" w:hAnsiTheme="minorHAnsi"/>
        </w:rPr>
        <w:fldChar w:fldCharType="end"/>
      </w:r>
      <w:r w:rsidR="00D42A6C" w:rsidRPr="00B7030B">
        <w:rPr>
          <w:rStyle w:val="EquationCaption"/>
          <w:rFonts w:asciiTheme="minorHAnsi" w:hAnsiTheme="minorHAnsi"/>
        </w:rPr>
        <w:t>)</w:t>
      </w:r>
    </w:p>
    <w:p w14:paraId="6BC8ADC1" w14:textId="4D58FF47" w:rsidR="00D42A6C" w:rsidRPr="00B7030B" w:rsidRDefault="008F3173" w:rsidP="008F3173">
      <w:pPr>
        <w:pStyle w:val="equation"/>
        <w:rPr>
          <w:rStyle w:val="EquationCaption"/>
          <w:rFonts w:asciiTheme="minorHAnsi" w:hAnsiTheme="minorHAnsi"/>
        </w:rPr>
      </w:pPr>
      <m:oMath>
        <m:r>
          <w:rPr>
            <w:rFonts w:ascii="Cambria Math" w:hAnsi="Cambria Math" w:cs="Cambria Math"/>
          </w:rPr>
          <m:t>ε</m:t>
        </m:r>
        <m:r>
          <w:rPr>
            <w:rFonts w:ascii="Cambria Math" w:hAnsiTheme="minorHAnsi"/>
          </w:rPr>
          <m:t>=</m:t>
        </m:r>
        <m:f>
          <m:fPr>
            <m:ctrlPr>
              <w:rPr>
                <w:rFonts w:ascii="Cambria Math" w:hAnsiTheme="minorHAnsi"/>
                <w:i/>
              </w:rPr>
            </m:ctrlPr>
          </m:fPr>
          <m:num>
            <m:sSub>
              <m:sSubPr>
                <m:ctrlPr>
                  <w:rPr>
                    <w:rFonts w:ascii="Cambria Math" w:hAnsiTheme="minorHAnsi"/>
                    <w:i/>
                  </w:rPr>
                </m:ctrlPr>
              </m:sSubPr>
              <m:e>
                <m:r>
                  <w:rPr>
                    <w:rFonts w:ascii="Cambria Math" w:hAnsiTheme="minorHAnsi"/>
                  </w:rPr>
                  <m:t>α</m:t>
                </m:r>
              </m:e>
              <m:sub>
                <m:r>
                  <w:rPr>
                    <w:rFonts w:ascii="Cambria Math" w:hAnsiTheme="minorHAnsi"/>
                  </w:rPr>
                  <m:t>o</m:t>
                </m:r>
              </m:sub>
            </m:sSub>
          </m:num>
          <m:den>
            <m:sSubSup>
              <m:sSubSupPr>
                <m:ctrlPr>
                  <w:rPr>
                    <w:rFonts w:ascii="Cambria Math" w:hAnsiTheme="minorHAnsi"/>
                    <w:i/>
                  </w:rPr>
                </m:ctrlPr>
              </m:sSubSupPr>
              <m:e>
                <m:r>
                  <w:rPr>
                    <w:rFonts w:ascii="Cambria Math" w:hAnsiTheme="minorHAnsi"/>
                  </w:rPr>
                  <m:t>t</m:t>
                </m:r>
              </m:e>
              <m:sub>
                <m:r>
                  <w:rPr>
                    <w:rFonts w:ascii="Cambria Math" w:hAnsiTheme="minorHAnsi"/>
                  </w:rPr>
                  <m:t>d</m:t>
                </m:r>
              </m:sub>
              <m:sup>
                <m:r>
                  <w:rPr>
                    <w:rFonts w:ascii="Cambria Math" w:hAnsiTheme="minorHAnsi"/>
                  </w:rPr>
                  <m:t>2</m:t>
                </m:r>
              </m:sup>
            </m:sSubSup>
            <m:ctrlPr>
              <w:rPr>
                <w:rFonts w:ascii="Cambria Math" w:hAnsi="Cambria Math"/>
                <w:i/>
              </w:rPr>
            </m:ctrlPr>
          </m:den>
        </m:f>
        <m:sSup>
          <m:sSupPr>
            <m:ctrlPr>
              <w:rPr>
                <w:rFonts w:ascii="Cambria Math" w:hAnsiTheme="minorHAnsi"/>
                <w:i/>
              </w:rPr>
            </m:ctrlPr>
          </m:sSupPr>
          <m:e>
            <m:d>
              <m:dPr>
                <m:ctrlPr>
                  <w:rPr>
                    <w:rFonts w:ascii="Cambria Math" w:hAnsiTheme="minorHAnsi"/>
                    <w:i/>
                  </w:rPr>
                </m:ctrlPr>
              </m:dPr>
              <m:e>
                <m:r>
                  <w:rPr>
                    <w:rFonts w:ascii="Cambria Math" w:hAnsiTheme="minorHAnsi"/>
                  </w:rPr>
                  <m:t>τ</m:t>
                </m:r>
                <m:r>
                  <w:rPr>
                    <w:rFonts w:ascii="Cambria Math" w:hAnsiTheme="minorHAnsi"/>
                  </w:rPr>
                  <m:t>-</m:t>
                </m:r>
                <m:sSub>
                  <m:sSubPr>
                    <m:ctrlPr>
                      <w:rPr>
                        <w:rFonts w:ascii="Cambria Math" w:hAnsiTheme="minorHAnsi"/>
                        <w:i/>
                      </w:rPr>
                    </m:ctrlPr>
                  </m:sSubPr>
                  <m:e>
                    <m:r>
                      <w:rPr>
                        <w:rFonts w:ascii="Cambria Math" w:hAnsiTheme="minorHAnsi"/>
                      </w:rPr>
                      <m:t>τ</m:t>
                    </m:r>
                  </m:e>
                  <m:sub>
                    <m:r>
                      <w:rPr>
                        <w:rFonts w:ascii="Cambria Math" w:hAnsiTheme="minorHAnsi"/>
                      </w:rPr>
                      <m:t>c</m:t>
                    </m:r>
                  </m:sub>
                </m:sSub>
                <m:ctrlPr>
                  <w:rPr>
                    <w:rFonts w:ascii="Cambria Math" w:hAnsi="Cambria Math"/>
                    <w:i/>
                  </w:rPr>
                </m:ctrlPr>
              </m:e>
            </m:d>
          </m:e>
          <m:sup>
            <m:r>
              <w:rPr>
                <w:rFonts w:ascii="Cambria Math" w:hAnsiTheme="minorHAnsi"/>
              </w:rPr>
              <m:t>3</m:t>
            </m:r>
          </m:sup>
        </m:sSup>
        <m:r>
          <w:rPr>
            <w:rFonts w:ascii="Cambria Math" w:hAnsiTheme="minorHAnsi"/>
            <w:i/>
          </w:rPr>
          <m:t> </m:t>
        </m:r>
        <m:r>
          <w:rPr>
            <w:rFonts w:ascii="Cambria Math" w:hAnsiTheme="minorHAnsi"/>
          </w:rPr>
          <m:t>τ&gt;</m:t>
        </m:r>
        <m:sSub>
          <m:sSubPr>
            <m:ctrlPr>
              <w:rPr>
                <w:rFonts w:ascii="Cambria Math" w:hAnsiTheme="minorHAnsi"/>
                <w:i/>
              </w:rPr>
            </m:ctrlPr>
          </m:sSubPr>
          <m:e>
            <m:r>
              <w:rPr>
                <w:rFonts w:ascii="Cambria Math" w:hAnsiTheme="minorHAnsi"/>
              </w:rPr>
              <m:t>τ</m:t>
            </m:r>
          </m:e>
          <m:sub>
            <m:r>
              <w:rPr>
                <w:rFonts w:ascii="Cambria Math" w:hAnsiTheme="minorHAnsi"/>
              </w:rPr>
              <m:t>c</m:t>
            </m:r>
          </m:sub>
        </m:sSub>
      </m:oMath>
      <w:r w:rsidR="00D42A6C" w:rsidRPr="00B7030B">
        <w:rPr>
          <w:rFonts w:asciiTheme="minorHAnsi" w:hAnsiTheme="minorHAnsi"/>
        </w:rPr>
        <w:tab/>
      </w:r>
      <w:r w:rsidR="00FE566C">
        <w:rPr>
          <w:rFonts w:asciiTheme="minorHAnsi" w:hAnsiTheme="minorHAnsi"/>
        </w:rPr>
        <w:tab/>
      </w:r>
      <w:r w:rsidR="00D42A6C"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186</w:t>
      </w:r>
      <w:r w:rsidR="00A41B27">
        <w:rPr>
          <w:rStyle w:val="EquationCaption"/>
          <w:rFonts w:asciiTheme="minorHAnsi" w:hAnsiTheme="minorHAnsi"/>
        </w:rPr>
        <w:fldChar w:fldCharType="end"/>
      </w:r>
      <w:r w:rsidR="00D42A6C" w:rsidRPr="00B7030B">
        <w:rPr>
          <w:rStyle w:val="EquationCaption"/>
          <w:rFonts w:asciiTheme="minorHAnsi" w:hAnsiTheme="minorHAnsi"/>
        </w:rPr>
        <w:t>)</w:t>
      </w:r>
    </w:p>
    <w:p w14:paraId="0CBEA45A" w14:textId="77777777" w:rsidR="00D238F1" w:rsidRDefault="00D42A6C" w:rsidP="00D238F1">
      <w:pPr>
        <w:pStyle w:val="equation"/>
        <w:jc w:val="left"/>
        <w:rPr>
          <w:rFonts w:asciiTheme="minorHAnsi" w:hAnsiTheme="minorHAnsi"/>
          <w:sz w:val="20"/>
          <w:szCs w:val="18"/>
        </w:rPr>
      </w:pPr>
      <w:r w:rsidRPr="00D238F1">
        <w:rPr>
          <w:rFonts w:asciiTheme="minorHAnsi" w:hAnsiTheme="minorHAnsi"/>
          <w:sz w:val="20"/>
          <w:szCs w:val="18"/>
        </w:rPr>
        <w:t xml:space="preserve">where </w:t>
      </w:r>
      <w:r w:rsidRPr="00D238F1">
        <w:rPr>
          <w:rFonts w:asciiTheme="minorHAnsi" w:hAnsiTheme="minorHAnsi"/>
          <w:sz w:val="20"/>
          <w:szCs w:val="18"/>
        </w:rPr>
        <w:sym w:font="Symbol" w:char="F061"/>
      </w:r>
      <w:r w:rsidRPr="00D238F1">
        <w:rPr>
          <w:rFonts w:asciiTheme="minorHAnsi" w:hAnsiTheme="minorHAnsi"/>
          <w:sz w:val="20"/>
          <w:szCs w:val="18"/>
          <w:vertAlign w:val="subscript"/>
        </w:rPr>
        <w:t>o</w:t>
      </w:r>
      <w:r w:rsidRPr="00D238F1">
        <w:rPr>
          <w:rFonts w:asciiTheme="minorHAnsi" w:hAnsiTheme="minorHAnsi"/>
          <w:sz w:val="20"/>
          <w:szCs w:val="18"/>
        </w:rPr>
        <w:t xml:space="preserve"> is an empirical constant=0.008, t</w:t>
      </w:r>
      <w:r w:rsidRPr="00D238F1">
        <w:rPr>
          <w:rFonts w:asciiTheme="minorHAnsi" w:hAnsiTheme="minorHAnsi"/>
          <w:sz w:val="20"/>
          <w:szCs w:val="18"/>
          <w:vertAlign w:val="subscript"/>
        </w:rPr>
        <w:t>d</w:t>
      </w:r>
      <w:r w:rsidRPr="00D238F1">
        <w:rPr>
          <w:rFonts w:asciiTheme="minorHAnsi" w:hAnsiTheme="minorHAnsi"/>
          <w:sz w:val="20"/>
          <w:szCs w:val="18"/>
        </w:rPr>
        <w:t xml:space="preserve">=7, and </w:t>
      </w:r>
      <w:r w:rsidRPr="00D238F1">
        <w:rPr>
          <w:rFonts w:asciiTheme="minorHAnsi" w:hAnsiTheme="minorHAnsi"/>
          <w:sz w:val="20"/>
          <w:szCs w:val="18"/>
        </w:rPr>
        <w:sym w:font="Symbol" w:char="F074"/>
      </w:r>
      <w:r w:rsidRPr="00D238F1">
        <w:rPr>
          <w:rFonts w:asciiTheme="minorHAnsi" w:hAnsiTheme="minorHAnsi"/>
          <w:sz w:val="20"/>
          <w:szCs w:val="18"/>
          <w:vertAlign w:val="subscript"/>
        </w:rPr>
        <w:t>c</w:t>
      </w:r>
      <w:r w:rsidRPr="00D238F1">
        <w:rPr>
          <w:rFonts w:asciiTheme="minorHAnsi" w:hAnsiTheme="minorHAnsi"/>
          <w:sz w:val="20"/>
          <w:szCs w:val="18"/>
        </w:rPr>
        <w:t xml:space="preserve"> is the user-defined critical shear stress</w:t>
      </w:r>
      <w:r w:rsidR="003A1897" w:rsidRPr="00D238F1">
        <w:rPr>
          <w:rFonts w:asciiTheme="minorHAnsi" w:hAnsiTheme="minorHAnsi"/>
          <w:sz w:val="20"/>
          <w:szCs w:val="18"/>
        </w:rPr>
        <w:t xml:space="preserve"> in dynes/cm</w:t>
      </w:r>
      <w:r w:rsidR="003A1897" w:rsidRPr="00D238F1">
        <w:rPr>
          <w:rFonts w:asciiTheme="minorHAnsi" w:hAnsiTheme="minorHAnsi"/>
          <w:sz w:val="20"/>
          <w:szCs w:val="18"/>
          <w:vertAlign w:val="superscript"/>
        </w:rPr>
        <w:t>2</w:t>
      </w:r>
      <w:r w:rsidRPr="00D238F1">
        <w:rPr>
          <w:rFonts w:asciiTheme="minorHAnsi" w:hAnsiTheme="minorHAnsi"/>
          <w:sz w:val="20"/>
          <w:szCs w:val="18"/>
        </w:rPr>
        <w:t xml:space="preserve">. </w:t>
      </w:r>
    </w:p>
    <w:p w14:paraId="08B3BF14" w14:textId="77777777" w:rsidR="00D42A6C" w:rsidRPr="00D238F1" w:rsidRDefault="00D42A6C" w:rsidP="00D238F1">
      <w:pPr>
        <w:pStyle w:val="equation"/>
        <w:jc w:val="left"/>
        <w:rPr>
          <w:rFonts w:asciiTheme="minorHAnsi" w:hAnsiTheme="minorHAnsi"/>
          <w:sz w:val="20"/>
          <w:szCs w:val="18"/>
        </w:rPr>
      </w:pPr>
      <w:r w:rsidRPr="00D238F1">
        <w:rPr>
          <w:rFonts w:asciiTheme="minorHAnsi" w:hAnsiTheme="minorHAnsi"/>
          <w:sz w:val="20"/>
          <w:szCs w:val="18"/>
        </w:rPr>
        <w:t>Resuspension supposedly only occurs during the first hour of the wind shear greater than the critical shear stress. Hence, the rate of resuspension per time, E in g/m</w:t>
      </w:r>
      <w:r w:rsidRPr="00D238F1">
        <w:rPr>
          <w:rFonts w:asciiTheme="minorHAnsi" w:hAnsiTheme="minorHAnsi"/>
          <w:sz w:val="20"/>
          <w:szCs w:val="18"/>
          <w:vertAlign w:val="superscript"/>
        </w:rPr>
        <w:t>2</w:t>
      </w:r>
      <w:r w:rsidRPr="00D238F1">
        <w:rPr>
          <w:rFonts w:asciiTheme="minorHAnsi" w:hAnsiTheme="minorHAnsi"/>
          <w:sz w:val="20"/>
          <w:szCs w:val="18"/>
        </w:rPr>
        <w:t xml:space="preserve">/hour, would be </w:t>
      </w:r>
    </w:p>
    <w:p w14:paraId="72B62673" w14:textId="77777777" w:rsidR="00D42A6C" w:rsidRDefault="008F3173" w:rsidP="007A3922">
      <m:oMath>
        <m:r>
          <w:rPr>
            <w:rFonts w:ascii="Cambria Math"/>
          </w:rPr>
          <m:t>E=</m:t>
        </m:r>
        <m:f>
          <m:fPr>
            <m:ctrlPr>
              <w:rPr>
                <w:rFonts w:ascii="Cambria Math" w:hAnsi="Cambria Math"/>
                <w:i/>
              </w:rPr>
            </m:ctrlPr>
          </m:fPr>
          <m:num>
            <m:r>
              <w:rPr>
                <w:rFonts w:ascii="Cambria Math"/>
              </w:rPr>
              <m:t>ε</m:t>
            </m:r>
          </m:num>
          <m:den>
            <m:r>
              <w:rPr>
                <w:rFonts w:ascii="Cambria Math"/>
              </w:rPr>
              <m:t>1</m:t>
            </m:r>
            <m:r>
              <w:rPr>
                <w:rFonts w:ascii="Cambria Math" w:hAnsi="Cambria Math" w:cs="Cambria Math"/>
              </w:rPr>
              <m:t>h</m:t>
            </m:r>
            <m:r>
              <w:rPr>
                <w:rFonts w:ascii="Cambria Math"/>
              </w:rPr>
              <m:t>r</m:t>
            </m:r>
          </m:den>
        </m:f>
      </m:oMath>
      <w:r w:rsidR="00D42A6C" w:rsidRPr="00D238F1">
        <w:t xml:space="preserve"> for the first hour and nothing after that. The resulting concentration of suspended solids in the entire water column, c in mg/l, if distributed evenly over the entire volume would then be </w:t>
      </w:r>
    </w:p>
    <w:p w14:paraId="50EDEEDB" w14:textId="77777777" w:rsidR="00D238F1" w:rsidRPr="00D238F1" w:rsidRDefault="00D238F1" w:rsidP="007A3922"/>
    <w:p w14:paraId="52F122BF" w14:textId="77777777" w:rsidR="00D42A6C" w:rsidRPr="00CE1E74" w:rsidRDefault="008F3173" w:rsidP="007A3922">
      <m:oMath>
        <m:r>
          <w:rPr>
            <w:rFonts w:ascii="Cambria Math" w:hAnsi="Cambria Math" w:cs="Cambria Math"/>
          </w:rPr>
          <m:t>c</m:t>
        </m:r>
        <m:r>
          <m:rPr>
            <m:sty m:val="p"/>
          </m:rPr>
          <w:rPr>
            <w:rFonts w:ascii="Cambria Math" w:hAnsi="Cambria Math"/>
          </w:rPr>
          <m:t>=</m:t>
        </m:r>
        <m:f>
          <m:fPr>
            <m:ctrlPr>
              <w:rPr>
                <w:rFonts w:ascii="Cambria Math" w:hAnsi="Cambria Math"/>
              </w:rPr>
            </m:ctrlPr>
          </m:fPr>
          <m:num>
            <m:r>
              <m:rPr>
                <m:sty m:val="p"/>
              </m:rPr>
              <w:rPr>
                <w:rFonts w:ascii="Cambria Math" w:hAnsi="Cambria Math"/>
              </w:rPr>
              <m:t>10000</m:t>
            </m:r>
            <m:r>
              <w:rPr>
                <w:rFonts w:ascii="Cambria Math" w:hAnsi="Cambria Math"/>
              </w:rPr>
              <m:t>ε</m:t>
            </m:r>
            <m:sSub>
              <m:sSubPr>
                <m:ctrlPr>
                  <w:rPr>
                    <w:rFonts w:ascii="Cambria Math" w:hAnsi="Cambria Math"/>
                  </w:rPr>
                </m:ctrlPr>
              </m:sSubPr>
              <m:e>
                <m:r>
                  <w:rPr>
                    <w:rFonts w:ascii="Cambria Math" w:hAnsi="Cambria Math"/>
                  </w:rPr>
                  <m:t>A</m:t>
                </m:r>
              </m:e>
              <m:sub>
                <m:r>
                  <w:rPr>
                    <w:rFonts w:ascii="Cambria Math" w:hAnsi="Cambria Math"/>
                  </w:rPr>
                  <m:t>bottom</m:t>
                </m:r>
              </m:sub>
            </m:sSub>
          </m:num>
          <m:den>
            <m:r>
              <w:rPr>
                <w:rFonts w:ascii="Cambria Math" w:hAnsi="Cambria Math"/>
              </w:rPr>
              <m:t>V</m:t>
            </m:r>
          </m:den>
        </m:f>
        <m:r>
          <m:rPr>
            <m:sty m:val="p"/>
          </m:rPr>
          <w:rPr>
            <w:rFonts w:ascii="Cambria Math" w:hAnsi="Cambria Math"/>
          </w:rPr>
          <m:t>=</m:t>
        </m:r>
        <m:f>
          <m:fPr>
            <m:ctrlPr>
              <w:rPr>
                <w:rFonts w:ascii="Cambria Math" w:hAnsi="Cambria Math"/>
              </w:rPr>
            </m:ctrlPr>
          </m:fPr>
          <m:num>
            <m:r>
              <m:rPr>
                <m:sty m:val="p"/>
              </m:rPr>
              <w:rPr>
                <w:rFonts w:ascii="Cambria Math" w:hAnsi="Cambria Math"/>
              </w:rPr>
              <m:t>10000</m:t>
            </m:r>
            <m:r>
              <w:rPr>
                <w:rFonts w:ascii="Cambria Math" w:hAnsi="Cambria Math"/>
              </w:rPr>
              <m:t>ε</m:t>
            </m:r>
          </m:num>
          <m:den>
            <m:r>
              <w:rPr>
                <w:rFonts w:ascii="Cambria Math" w:hAnsi="Cambria Math"/>
              </w:rPr>
              <m:t>H</m:t>
            </m:r>
          </m:den>
        </m:f>
      </m:oMath>
      <w:r w:rsidR="00D42A6C" w:rsidRPr="00DE317F">
        <w:t>.</w:t>
      </w:r>
    </w:p>
    <w:p w14:paraId="07CED567" w14:textId="77777777" w:rsidR="00D238F1" w:rsidRPr="00D238F1" w:rsidRDefault="00D238F1" w:rsidP="0052054C"/>
    <w:p w14:paraId="24DD85FE" w14:textId="77777777" w:rsidR="00D42A6C" w:rsidRPr="00D238F1" w:rsidRDefault="00D42A6C" w:rsidP="00B6554A">
      <w:r w:rsidRPr="00D238F1">
        <w:t xml:space="preserve">where </w:t>
      </w:r>
      <w:proofErr w:type="spellStart"/>
      <w:r w:rsidRPr="00D238F1">
        <w:t>A</w:t>
      </w:r>
      <w:r w:rsidRPr="00D238F1">
        <w:rPr>
          <w:vertAlign w:val="subscript"/>
        </w:rPr>
        <w:t>bottom</w:t>
      </w:r>
      <w:proofErr w:type="spellEnd"/>
      <w:r w:rsidRPr="00D238F1">
        <w:t xml:space="preserve"> is the surface area of the bottom and </w:t>
      </w:r>
      <w:r w:rsidRPr="00EB0423">
        <w:rPr>
          <w:i/>
          <w:iCs/>
        </w:rPr>
        <w:t>V</w:t>
      </w:r>
      <w:r w:rsidRPr="00D238F1">
        <w:t xml:space="preserve"> is the volume of the water column above the bottom (=</w:t>
      </w:r>
      <w:proofErr w:type="spellStart"/>
      <w:r w:rsidRPr="00D238F1">
        <w:t>HA</w:t>
      </w:r>
      <w:r w:rsidRPr="00D238F1">
        <w:rPr>
          <w:vertAlign w:val="subscript"/>
        </w:rPr>
        <w:t>bottom</w:t>
      </w:r>
      <w:proofErr w:type="spellEnd"/>
      <w:r w:rsidR="00606DFC" w:rsidRPr="00D238F1">
        <w:t xml:space="preserve">). </w:t>
      </w:r>
      <w:r w:rsidRPr="00D238F1">
        <w:t>Chapra (1997) also uses this approach and provides an example calculation.</w:t>
      </w:r>
    </w:p>
    <w:p w14:paraId="616A363E" w14:textId="77777777" w:rsidR="0016211C" w:rsidRDefault="0016211C" w:rsidP="00EB0423">
      <w:pPr>
        <w:pStyle w:val="Heading1"/>
        <w:numPr>
          <w:ilvl w:val="0"/>
          <w:numId w:val="19"/>
        </w:numPr>
        <w:spacing w:before="360" w:after="360"/>
      </w:pPr>
      <w:bookmarkStart w:id="375" w:name="_Toc48573594"/>
      <w:r>
        <w:t>Particle Tracking Algorithm</w:t>
      </w:r>
      <w:bookmarkEnd w:id="375"/>
    </w:p>
    <w:p w14:paraId="42AFC19D" w14:textId="77777777" w:rsidR="0016211C" w:rsidRPr="00D238F1" w:rsidRDefault="0016211C" w:rsidP="007A3922">
      <w:pPr>
        <w:pStyle w:val="BodyText"/>
      </w:pPr>
      <w:r w:rsidRPr="00D238F1">
        <w:t xml:space="preserve">The original particle tracking algorithm in </w:t>
      </w:r>
      <w:r w:rsidRPr="00EB0423">
        <w:rPr>
          <w:b/>
          <w:bCs/>
        </w:rPr>
        <w:t>CE-QUAL-W2</w:t>
      </w:r>
      <w:r w:rsidRPr="00D238F1">
        <w:t xml:space="preserve"> was developed by Goodwin et al. (2001) for use in a smart-particle tracking algorithm predicting movement of fish in a southern reservoir in the USA. A description from Goodwin et al. (2001) of the algorithm is reproduced below:</w:t>
      </w:r>
    </w:p>
    <w:p w14:paraId="6BA37CBF" w14:textId="77777777" w:rsidR="0016211C" w:rsidRPr="00D238F1" w:rsidRDefault="0016211C" w:rsidP="007A3922">
      <w:pPr>
        <w:pStyle w:val="BodyText"/>
      </w:pPr>
      <w:r w:rsidRPr="00D238F1">
        <w:t>The p</w:t>
      </w:r>
      <w:r w:rsidR="004D4E33" w:rsidRPr="00D238F1">
        <w:t xml:space="preserve">article-tracking algorithm used </w:t>
      </w:r>
      <w:r w:rsidRPr="00D238F1">
        <w:t xml:space="preserve">was developed by Chapman et al. (1994) to predict transport and fate of </w:t>
      </w:r>
      <w:proofErr w:type="spellStart"/>
      <w:r w:rsidRPr="00D238F1">
        <w:t>floatables</w:t>
      </w:r>
      <w:proofErr w:type="spellEnd"/>
      <w:r w:rsidRPr="00D238F1">
        <w:t xml:space="preserve"> and suspended and dissolved materials in three dimensions.  The algorithm was simplified for use in </w:t>
      </w:r>
      <w:r w:rsidRPr="00127D1D">
        <w:rPr>
          <w:b/>
          <w:bCs/>
        </w:rPr>
        <w:t>CE-QUAL-W2</w:t>
      </w:r>
      <w:r w:rsidRPr="00D238F1">
        <w:t xml:space="preserve"> by deleting portions of the model relating to surface transport of </w:t>
      </w:r>
      <w:proofErr w:type="spellStart"/>
      <w:r w:rsidRPr="00D238F1">
        <w:t>floatables</w:t>
      </w:r>
      <w:proofErr w:type="spellEnd"/>
      <w:r w:rsidRPr="00D238F1">
        <w:t xml:space="preserve"> and suspended and dissolved materials.  In addition, transport equations for lateral movement were deleted because </w:t>
      </w:r>
      <w:r w:rsidRPr="00127D1D">
        <w:rPr>
          <w:b/>
          <w:bCs/>
        </w:rPr>
        <w:t>CE-QUAL-W2</w:t>
      </w:r>
      <w:r w:rsidRPr="00D238F1">
        <w:t xml:space="preserve"> computes forcing functions only in the longitudinal and vertical directions.  The following equations </w:t>
      </w:r>
      <w:r w:rsidR="004D4E33" w:rsidRPr="00D238F1">
        <w:t>are used for particle tracking</w:t>
      </w:r>
      <w:r w:rsidRPr="00D238F1">
        <w:t xml:space="preserve"> in </w:t>
      </w:r>
      <w:r w:rsidRPr="00127D1D">
        <w:rPr>
          <w:b/>
          <w:bCs/>
        </w:rPr>
        <w:t>CE-QUAL-W2</w:t>
      </w:r>
      <w:r w:rsidRPr="00D238F1">
        <w:t xml:space="preserve"> based on velocity:</w:t>
      </w:r>
    </w:p>
    <w:p w14:paraId="79F5ADFC" w14:textId="47E40846" w:rsidR="0016211C" w:rsidRPr="00DD5022" w:rsidRDefault="0016211C" w:rsidP="00127D1D">
      <w:pPr>
        <w:pStyle w:val="BodyTextIndent"/>
        <w:ind w:left="720"/>
        <w:jc w:val="right"/>
        <w:rPr>
          <w:rFonts w:cstheme="minorHAnsi"/>
        </w:rPr>
      </w:pPr>
      <w:r w:rsidRPr="00DD5022">
        <w:rPr>
          <w:rFonts w:cstheme="minorHAnsi"/>
        </w:rPr>
        <w:t>X</w:t>
      </w:r>
      <w:r w:rsidRPr="00DD5022">
        <w:rPr>
          <w:rFonts w:cstheme="minorHAnsi"/>
          <w:vertAlign w:val="superscript"/>
        </w:rPr>
        <w:t>t+1</w:t>
      </w:r>
      <w:r w:rsidRPr="00DD5022">
        <w:rPr>
          <w:rFonts w:cstheme="minorHAnsi"/>
        </w:rPr>
        <w:t xml:space="preserve"> = </w:t>
      </w:r>
      <w:proofErr w:type="spellStart"/>
      <w:r w:rsidRPr="00DD5022">
        <w:rPr>
          <w:rFonts w:cstheme="minorHAnsi"/>
        </w:rPr>
        <w:t>X</w:t>
      </w:r>
      <w:r w:rsidRPr="00DD5022">
        <w:rPr>
          <w:rFonts w:cstheme="minorHAnsi"/>
          <w:vertAlign w:val="superscript"/>
        </w:rPr>
        <w:t>t</w:t>
      </w:r>
      <w:proofErr w:type="spellEnd"/>
      <w:r w:rsidRPr="00DD5022">
        <w:rPr>
          <w:rFonts w:cstheme="minorHAnsi"/>
        </w:rPr>
        <w:t xml:space="preserve"> + </w:t>
      </w:r>
      <w:proofErr w:type="gramStart"/>
      <w:r w:rsidRPr="00DD5022">
        <w:rPr>
          <w:rFonts w:cstheme="minorHAnsi"/>
        </w:rPr>
        <w:t>U</w:t>
      </w:r>
      <w:r w:rsidRPr="00DD5022">
        <w:rPr>
          <w:rFonts w:cstheme="minorHAnsi"/>
          <w:vertAlign w:val="superscript"/>
        </w:rPr>
        <w:t>t</w:t>
      </w:r>
      <w:r w:rsidRPr="00DD5022">
        <w:rPr>
          <w:rFonts w:cstheme="minorHAnsi"/>
        </w:rPr>
        <w:t>(</w:t>
      </w:r>
      <w:proofErr w:type="spellStart"/>
      <w:proofErr w:type="gramEnd"/>
      <w:r w:rsidRPr="00DD5022">
        <w:rPr>
          <w:rFonts w:cstheme="minorHAnsi"/>
        </w:rPr>
        <w:t>Z</w:t>
      </w:r>
      <w:r w:rsidRPr="00DD5022">
        <w:rPr>
          <w:rFonts w:cstheme="minorHAnsi"/>
          <w:vertAlign w:val="superscript"/>
        </w:rPr>
        <w:t>t</w:t>
      </w:r>
      <w:r w:rsidRPr="00DD5022">
        <w:rPr>
          <w:rFonts w:cstheme="minorHAnsi"/>
        </w:rPr>
        <w:t>,X</w:t>
      </w:r>
      <w:r w:rsidRPr="00DD5022">
        <w:rPr>
          <w:rFonts w:cstheme="minorHAnsi"/>
          <w:vertAlign w:val="superscript"/>
        </w:rPr>
        <w:t>t</w:t>
      </w:r>
      <w:proofErr w:type="spellEnd"/>
      <w:r w:rsidRPr="00DD5022">
        <w:rPr>
          <w:rFonts w:cstheme="minorHAnsi"/>
        </w:rPr>
        <w:t xml:space="preserve">) * </w:t>
      </w:r>
      <w:r w:rsidRPr="00DD5022">
        <w:rPr>
          <w:rFonts w:cstheme="minorHAnsi"/>
        </w:rPr>
        <w:sym w:font="Symbol" w:char="F044"/>
      </w:r>
      <w:r w:rsidRPr="00DD5022">
        <w:rPr>
          <w:rFonts w:cstheme="minorHAnsi"/>
        </w:rPr>
        <w:t>t</w:t>
      </w:r>
      <w:r w:rsidRPr="00DD5022">
        <w:rPr>
          <w:rFonts w:cstheme="minorHAnsi"/>
        </w:rPr>
        <w:tab/>
      </w:r>
      <w:r w:rsidR="008A26E3" w:rsidRPr="00DD5022" w:rsidDel="008A26E3">
        <w:rPr>
          <w:rFonts w:cstheme="minorHAnsi"/>
        </w:rPr>
        <w:t xml:space="preserve"> </w:t>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3</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w:t>
      </w:r>
      <w:r w:rsidR="00A41B27">
        <w:rPr>
          <w:rStyle w:val="EquationCaption"/>
          <w:rFonts w:asciiTheme="minorHAnsi" w:hAnsiTheme="minorHAnsi"/>
        </w:rPr>
        <w:fldChar w:fldCharType="end"/>
      </w:r>
      <w:r w:rsidRPr="00DD5022">
        <w:rPr>
          <w:rFonts w:cstheme="minorHAnsi"/>
        </w:rPr>
        <w:t>)</w:t>
      </w:r>
    </w:p>
    <w:p w14:paraId="61208D76" w14:textId="121E4B69" w:rsidR="0016211C" w:rsidRPr="00DD5022" w:rsidRDefault="0016211C" w:rsidP="00EB0423">
      <w:pPr>
        <w:pStyle w:val="BodyTextIndent"/>
        <w:spacing w:after="0"/>
        <w:ind w:left="720"/>
        <w:jc w:val="right"/>
        <w:rPr>
          <w:rFonts w:cstheme="minorHAnsi"/>
        </w:rPr>
      </w:pPr>
      <w:r w:rsidRPr="00DD5022">
        <w:rPr>
          <w:rFonts w:cstheme="minorHAnsi"/>
        </w:rPr>
        <w:t>Z</w:t>
      </w:r>
      <w:r w:rsidRPr="00DD5022">
        <w:rPr>
          <w:rFonts w:cstheme="minorHAnsi"/>
          <w:vertAlign w:val="superscript"/>
        </w:rPr>
        <w:t>t+1</w:t>
      </w:r>
      <w:r w:rsidRPr="00DD5022">
        <w:rPr>
          <w:rFonts w:cstheme="minorHAnsi"/>
        </w:rPr>
        <w:t xml:space="preserve"> = </w:t>
      </w:r>
      <w:proofErr w:type="spellStart"/>
      <w:r w:rsidRPr="00DD5022">
        <w:rPr>
          <w:rFonts w:cstheme="minorHAnsi"/>
        </w:rPr>
        <w:t>Z</w:t>
      </w:r>
      <w:r w:rsidRPr="00DD5022">
        <w:rPr>
          <w:rFonts w:cstheme="minorHAnsi"/>
          <w:vertAlign w:val="superscript"/>
        </w:rPr>
        <w:t>t</w:t>
      </w:r>
      <w:proofErr w:type="spellEnd"/>
      <w:r w:rsidRPr="00DD5022">
        <w:rPr>
          <w:rFonts w:cstheme="minorHAnsi"/>
        </w:rPr>
        <w:t xml:space="preserve"> + </w:t>
      </w:r>
      <w:proofErr w:type="spellStart"/>
      <w:proofErr w:type="gramStart"/>
      <w:r w:rsidRPr="00DD5022">
        <w:rPr>
          <w:rFonts w:cstheme="minorHAnsi"/>
        </w:rPr>
        <w:t>W</w:t>
      </w:r>
      <w:r w:rsidRPr="00DD5022">
        <w:rPr>
          <w:rFonts w:cstheme="minorHAnsi"/>
          <w:vertAlign w:val="superscript"/>
        </w:rPr>
        <w:t>t</w:t>
      </w:r>
      <w:proofErr w:type="spellEnd"/>
      <w:r w:rsidRPr="00DD5022">
        <w:rPr>
          <w:rFonts w:cstheme="minorHAnsi"/>
        </w:rPr>
        <w:t>(</w:t>
      </w:r>
      <w:proofErr w:type="spellStart"/>
      <w:proofErr w:type="gramEnd"/>
      <w:r w:rsidRPr="00DD5022">
        <w:rPr>
          <w:rFonts w:cstheme="minorHAnsi"/>
        </w:rPr>
        <w:t>Z</w:t>
      </w:r>
      <w:r w:rsidRPr="00DD5022">
        <w:rPr>
          <w:rFonts w:cstheme="minorHAnsi"/>
          <w:vertAlign w:val="superscript"/>
        </w:rPr>
        <w:t>t</w:t>
      </w:r>
      <w:r w:rsidRPr="00DD5022">
        <w:rPr>
          <w:rFonts w:cstheme="minorHAnsi"/>
        </w:rPr>
        <w:t>,X</w:t>
      </w:r>
      <w:r w:rsidRPr="00DD5022">
        <w:rPr>
          <w:rFonts w:cstheme="minorHAnsi"/>
          <w:vertAlign w:val="superscript"/>
        </w:rPr>
        <w:t>t</w:t>
      </w:r>
      <w:proofErr w:type="spellEnd"/>
      <w:r w:rsidRPr="00DD5022">
        <w:rPr>
          <w:rFonts w:cstheme="minorHAnsi"/>
        </w:rPr>
        <w:t xml:space="preserve">) * </w:t>
      </w:r>
      <w:r w:rsidRPr="00DD5022">
        <w:rPr>
          <w:rFonts w:cstheme="minorHAnsi"/>
        </w:rPr>
        <w:sym w:font="Symbol" w:char="F044"/>
      </w:r>
      <w:r w:rsidRPr="00DD5022">
        <w:rPr>
          <w:rFonts w:cstheme="minorHAnsi"/>
        </w:rPr>
        <w:t>t</w:t>
      </w:r>
      <w:r w:rsidRPr="00DD5022">
        <w:rPr>
          <w:rFonts w:cs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3</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Pr>
          <w:rStyle w:val="EquationCaption"/>
          <w:rFonts w:asciiTheme="minorHAnsi" w:hAnsiTheme="minorHAnsi"/>
        </w:rPr>
        <w:t>)</w:t>
      </w:r>
    </w:p>
    <w:p w14:paraId="38DFDDE1" w14:textId="2E494869" w:rsidR="0016211C" w:rsidRPr="00D238F1" w:rsidRDefault="008A26E3" w:rsidP="00EB0423">
      <w:pPr>
        <w:pStyle w:val="BodyTextIndent"/>
      </w:pPr>
      <w:r w:rsidRPr="00D238F1">
        <w:t>W</w:t>
      </w:r>
      <w:r w:rsidR="0016211C" w:rsidRPr="00D238F1">
        <w:t>here</w:t>
      </w:r>
      <w:r>
        <w:t>:</w:t>
      </w:r>
      <w:r w:rsidR="0016211C" w:rsidRPr="00D238F1">
        <w:t xml:space="preserve"> </w:t>
      </w:r>
    </w:p>
    <w:p w14:paraId="7F4FDDCC" w14:textId="77777777" w:rsidR="0016211C" w:rsidRPr="00D238F1" w:rsidRDefault="0016211C" w:rsidP="00EB0423">
      <w:pPr>
        <w:pStyle w:val="BodyTextIndent"/>
      </w:pPr>
      <w:r w:rsidRPr="00D238F1">
        <w:tab/>
        <w:t>X</w:t>
      </w:r>
      <w:r w:rsidRPr="00D238F1">
        <w:rPr>
          <w:vertAlign w:val="superscript"/>
        </w:rPr>
        <w:t>t+1</w:t>
      </w:r>
      <w:r w:rsidRPr="00D238F1">
        <w:tab/>
        <w:t>=</w:t>
      </w:r>
      <w:r w:rsidRPr="00D238F1">
        <w:tab/>
        <w:t>longitudinal position of particle at time t+1 (m); defined as</w:t>
      </w:r>
    </w:p>
    <w:p w14:paraId="35FCCBE1" w14:textId="77777777" w:rsidR="0016211C" w:rsidRPr="00D238F1" w:rsidRDefault="0016211C" w:rsidP="00EB0423">
      <w:pPr>
        <w:pStyle w:val="BodyTextIndent"/>
      </w:pPr>
      <w:r w:rsidRPr="00D238F1">
        <w:lastRenderedPageBreak/>
        <w:t xml:space="preserve"> </w:t>
      </w:r>
      <w:r w:rsidRPr="00D238F1">
        <w:tab/>
      </w:r>
      <w:r w:rsidRPr="00D238F1">
        <w:tab/>
      </w:r>
      <w:r w:rsidRPr="00D238F1">
        <w:tab/>
        <w:t xml:space="preserve">  </w:t>
      </w:r>
      <w:proofErr w:type="spellStart"/>
      <w:r w:rsidRPr="00D238F1">
        <w:t>x</w:t>
      </w:r>
      <w:r w:rsidRPr="00D238F1">
        <w:rPr>
          <w:vertAlign w:val="subscript"/>
        </w:rPr>
        <w:t>Node</w:t>
      </w:r>
      <w:proofErr w:type="spellEnd"/>
      <w:r w:rsidRPr="00D238F1">
        <w:rPr>
          <w:vertAlign w:val="subscript"/>
        </w:rPr>
        <w:t>(</w:t>
      </w:r>
      <w:proofErr w:type="spellStart"/>
      <w:proofErr w:type="gramStart"/>
      <w:r w:rsidRPr="00D238F1">
        <w:rPr>
          <w:vertAlign w:val="subscript"/>
        </w:rPr>
        <w:t>k,i</w:t>
      </w:r>
      <w:proofErr w:type="spellEnd"/>
      <w:proofErr w:type="gramEnd"/>
      <w:r w:rsidRPr="00D238F1">
        <w:rPr>
          <w:vertAlign w:val="subscript"/>
        </w:rPr>
        <w:t xml:space="preserve">) </w:t>
      </w:r>
      <w:r w:rsidRPr="00D238F1">
        <w:t xml:space="preserve">+ </w:t>
      </w:r>
      <w:r w:rsidRPr="00D238F1">
        <w:sym w:font="Symbol" w:char="F044"/>
      </w:r>
      <w:r w:rsidRPr="00D238F1">
        <w:t>x  at time t+1,</w:t>
      </w:r>
    </w:p>
    <w:p w14:paraId="3E263873" w14:textId="3A542D56" w:rsidR="0016211C" w:rsidRPr="00D238F1" w:rsidRDefault="0016211C" w:rsidP="00EB0423">
      <w:pPr>
        <w:pStyle w:val="BodyTextIndent"/>
        <w:jc w:val="left"/>
      </w:pPr>
      <w:r w:rsidRPr="00D238F1">
        <w:tab/>
        <w:t>Z</w:t>
      </w:r>
      <w:r w:rsidRPr="00D238F1">
        <w:rPr>
          <w:vertAlign w:val="superscript"/>
        </w:rPr>
        <w:t>t+1</w:t>
      </w:r>
      <w:r w:rsidRPr="00D238F1">
        <w:tab/>
        <w:t>=</w:t>
      </w:r>
      <w:r w:rsidRPr="00D238F1">
        <w:tab/>
        <w:t>vertical position of particle at time t+1 (m); defined as</w:t>
      </w:r>
      <w:r w:rsidR="008A26E3">
        <w:t xml:space="preserve"> </w:t>
      </w:r>
      <w:proofErr w:type="spellStart"/>
      <w:r w:rsidRPr="00D238F1">
        <w:t>z</w:t>
      </w:r>
      <w:r w:rsidRPr="00D238F1">
        <w:rPr>
          <w:vertAlign w:val="subscript"/>
        </w:rPr>
        <w:t>Node</w:t>
      </w:r>
      <w:proofErr w:type="spellEnd"/>
      <w:r w:rsidRPr="00D238F1">
        <w:rPr>
          <w:vertAlign w:val="subscript"/>
        </w:rPr>
        <w:t>(</w:t>
      </w:r>
      <w:proofErr w:type="spellStart"/>
      <w:proofErr w:type="gramStart"/>
      <w:r w:rsidRPr="00D238F1">
        <w:rPr>
          <w:vertAlign w:val="subscript"/>
        </w:rPr>
        <w:t>k,i</w:t>
      </w:r>
      <w:proofErr w:type="spellEnd"/>
      <w:proofErr w:type="gramEnd"/>
      <w:r w:rsidRPr="00D238F1">
        <w:rPr>
          <w:vertAlign w:val="subscript"/>
        </w:rPr>
        <w:t xml:space="preserve">) </w:t>
      </w:r>
      <w:r w:rsidRPr="00D238F1">
        <w:t xml:space="preserve">+ </w:t>
      </w:r>
      <w:r w:rsidRPr="00D238F1">
        <w:sym w:font="Symbol" w:char="F044"/>
      </w:r>
      <w:r w:rsidRPr="00D238F1">
        <w:t>z  at time t+1</w:t>
      </w:r>
    </w:p>
    <w:p w14:paraId="5B507914" w14:textId="306F8ABA" w:rsidR="0016211C" w:rsidRPr="00D238F1" w:rsidRDefault="0016211C" w:rsidP="00127D1D">
      <w:pPr>
        <w:pStyle w:val="BodyTextIndent"/>
        <w:jc w:val="left"/>
      </w:pPr>
      <w:r w:rsidRPr="00D238F1">
        <w:tab/>
        <w:t>Node(</w:t>
      </w:r>
      <w:proofErr w:type="spellStart"/>
      <w:proofErr w:type="gramStart"/>
      <w:r w:rsidRPr="00D238F1">
        <w:t>k,i</w:t>
      </w:r>
      <w:proofErr w:type="spellEnd"/>
      <w:proofErr w:type="gramEnd"/>
      <w:r w:rsidRPr="00D238F1">
        <w:t>)</w:t>
      </w:r>
      <w:r w:rsidR="008A26E3">
        <w:t xml:space="preserve"> =</w:t>
      </w:r>
      <w:r w:rsidRPr="00D238F1">
        <w:tab/>
      </w:r>
      <w:r w:rsidR="008A26E3">
        <w:t xml:space="preserve"> </w:t>
      </w:r>
      <w:r w:rsidRPr="00D238F1">
        <w:t>node above, upstream, and closest to particle’s position defined as the upper-left node (</w:t>
      </w:r>
      <w:r w:rsidRPr="0076230E">
        <w:rPr>
          <w:rStyle w:val="Figurehyperlink"/>
        </w:rPr>
        <w:t>Figure 1</w:t>
      </w:r>
      <w:r w:rsidRPr="00D238F1">
        <w:t xml:space="preserve">) of the rectangular cell formed by  intersection of vertical layer k and longitudinal segment </w:t>
      </w:r>
      <w:proofErr w:type="spellStart"/>
      <w:r w:rsidRPr="00D238F1">
        <w:t>i</w:t>
      </w:r>
      <w:proofErr w:type="spellEnd"/>
    </w:p>
    <w:p w14:paraId="3941E449" w14:textId="5B5D169B" w:rsidR="0016211C" w:rsidRPr="00D238F1" w:rsidRDefault="0016211C" w:rsidP="00EB0423">
      <w:pPr>
        <w:pStyle w:val="BodyTextIndent"/>
      </w:pPr>
      <w:r w:rsidRPr="00D238F1">
        <w:tab/>
      </w:r>
      <w:proofErr w:type="spellStart"/>
      <w:r w:rsidRPr="00D238F1">
        <w:t>x</w:t>
      </w:r>
      <w:r w:rsidRPr="00D238F1">
        <w:rPr>
          <w:vertAlign w:val="subscript"/>
        </w:rPr>
        <w:t>Node</w:t>
      </w:r>
      <w:proofErr w:type="spellEnd"/>
      <w:r w:rsidRPr="00D238F1">
        <w:rPr>
          <w:vertAlign w:val="subscript"/>
        </w:rPr>
        <w:t>(</w:t>
      </w:r>
      <w:proofErr w:type="spellStart"/>
      <w:proofErr w:type="gramStart"/>
      <w:r w:rsidRPr="00D238F1">
        <w:rPr>
          <w:vertAlign w:val="subscript"/>
        </w:rPr>
        <w:t>k,i</w:t>
      </w:r>
      <w:proofErr w:type="spellEnd"/>
      <w:proofErr w:type="gramEnd"/>
      <w:r w:rsidRPr="00D238F1">
        <w:rPr>
          <w:vertAlign w:val="subscript"/>
        </w:rPr>
        <w:t>)</w:t>
      </w:r>
      <w:r w:rsidR="008A26E3">
        <w:rPr>
          <w:vertAlign w:val="subscript"/>
        </w:rPr>
        <w:t xml:space="preserve"> </w:t>
      </w:r>
      <w:r w:rsidR="008A26E3" w:rsidRPr="00127D1D">
        <w:t>=</w:t>
      </w:r>
      <w:r w:rsidR="008A26E3">
        <w:t xml:space="preserve"> </w:t>
      </w:r>
      <w:r w:rsidRPr="00D238F1">
        <w:t>longitudinal position of Node(</w:t>
      </w:r>
      <w:proofErr w:type="spellStart"/>
      <w:r w:rsidRPr="00D238F1">
        <w:t>k,i</w:t>
      </w:r>
      <w:proofErr w:type="spellEnd"/>
      <w:r w:rsidRPr="00D238F1">
        <w:t>) (m)</w:t>
      </w:r>
    </w:p>
    <w:p w14:paraId="2FDF8D34" w14:textId="1D393212" w:rsidR="0016211C" w:rsidRPr="00D238F1" w:rsidRDefault="0016211C" w:rsidP="00EB0423">
      <w:pPr>
        <w:pStyle w:val="BodyTextIndent"/>
      </w:pPr>
      <w:r w:rsidRPr="00D238F1">
        <w:tab/>
      </w:r>
      <w:r w:rsidRPr="00D238F1">
        <w:sym w:font="Symbol" w:char="F044"/>
      </w:r>
      <w:r w:rsidRPr="00D238F1">
        <w:t>x</w:t>
      </w:r>
      <w:r w:rsidRPr="00D238F1">
        <w:tab/>
        <w:t>=</w:t>
      </w:r>
      <w:r w:rsidRPr="00D238F1">
        <w:tab/>
        <w:t>offset (downstream) from Node(</w:t>
      </w:r>
      <w:proofErr w:type="spellStart"/>
      <w:proofErr w:type="gramStart"/>
      <w:r w:rsidRPr="00D238F1">
        <w:t>k,i</w:t>
      </w:r>
      <w:proofErr w:type="spellEnd"/>
      <w:proofErr w:type="gramEnd"/>
      <w:r w:rsidRPr="00D238F1">
        <w:t>) to particle’s position (m)</w:t>
      </w:r>
    </w:p>
    <w:p w14:paraId="2E38BEB6" w14:textId="12C5DB72" w:rsidR="0016211C" w:rsidRPr="00D238F1" w:rsidRDefault="0016211C" w:rsidP="00EB0423">
      <w:pPr>
        <w:pStyle w:val="BodyTextIndent"/>
      </w:pPr>
      <w:r w:rsidRPr="00D238F1">
        <w:tab/>
      </w:r>
      <w:proofErr w:type="spellStart"/>
      <w:r w:rsidRPr="00D238F1">
        <w:t>z</w:t>
      </w:r>
      <w:r w:rsidRPr="00D238F1">
        <w:rPr>
          <w:vertAlign w:val="subscript"/>
        </w:rPr>
        <w:t>Node</w:t>
      </w:r>
      <w:proofErr w:type="spellEnd"/>
      <w:r w:rsidRPr="00D238F1">
        <w:rPr>
          <w:vertAlign w:val="subscript"/>
        </w:rPr>
        <w:t>(</w:t>
      </w:r>
      <w:proofErr w:type="spellStart"/>
      <w:proofErr w:type="gramStart"/>
      <w:r w:rsidRPr="00D238F1">
        <w:rPr>
          <w:vertAlign w:val="subscript"/>
        </w:rPr>
        <w:t>k,i</w:t>
      </w:r>
      <w:proofErr w:type="spellEnd"/>
      <w:proofErr w:type="gramEnd"/>
      <w:r w:rsidRPr="00D238F1">
        <w:rPr>
          <w:vertAlign w:val="subscript"/>
        </w:rPr>
        <w:t>)</w:t>
      </w:r>
      <w:r w:rsidR="00073F31">
        <w:t xml:space="preserve"> = </w:t>
      </w:r>
      <w:r w:rsidRPr="00D238F1">
        <w:t>vertical position of Node(</w:t>
      </w:r>
      <w:proofErr w:type="spellStart"/>
      <w:r w:rsidRPr="00D238F1">
        <w:t>k,i</w:t>
      </w:r>
      <w:proofErr w:type="spellEnd"/>
      <w:r w:rsidRPr="00D238F1">
        <w:t>) (m),</w:t>
      </w:r>
    </w:p>
    <w:p w14:paraId="51F91625" w14:textId="36429662" w:rsidR="0016211C" w:rsidRPr="00D238F1" w:rsidRDefault="0016211C" w:rsidP="00EB0423">
      <w:pPr>
        <w:pStyle w:val="BodyTextIndent"/>
      </w:pPr>
      <w:r w:rsidRPr="00D238F1">
        <w:tab/>
      </w:r>
      <w:r w:rsidRPr="00D238F1">
        <w:sym w:font="Symbol" w:char="F044"/>
      </w:r>
      <w:r w:rsidRPr="00D238F1">
        <w:t>z</w:t>
      </w:r>
      <w:r w:rsidRPr="00D238F1">
        <w:tab/>
        <w:t>=</w:t>
      </w:r>
      <w:r w:rsidRPr="00D238F1">
        <w:tab/>
        <w:t>offset (below) from Node(</w:t>
      </w:r>
      <w:proofErr w:type="spellStart"/>
      <w:proofErr w:type="gramStart"/>
      <w:r w:rsidRPr="00D238F1">
        <w:t>k,i</w:t>
      </w:r>
      <w:proofErr w:type="spellEnd"/>
      <w:proofErr w:type="gramEnd"/>
      <w:r w:rsidRPr="00D238F1">
        <w:t>) to particle’s position (m</w:t>
      </w:r>
      <w:r w:rsidR="008A26E3">
        <w:t>)</w:t>
      </w:r>
    </w:p>
    <w:p w14:paraId="5BD374F6" w14:textId="33901022" w:rsidR="0016211C" w:rsidRPr="00D238F1" w:rsidRDefault="0016211C" w:rsidP="00EB0423">
      <w:pPr>
        <w:pStyle w:val="BodyTextIndent"/>
      </w:pPr>
      <w:r w:rsidRPr="00D238F1">
        <w:tab/>
      </w:r>
      <w:proofErr w:type="spellStart"/>
      <w:r w:rsidRPr="00D238F1">
        <w:t>X</w:t>
      </w:r>
      <w:r w:rsidRPr="00D238F1">
        <w:rPr>
          <w:vertAlign w:val="superscript"/>
        </w:rPr>
        <w:t>t</w:t>
      </w:r>
      <w:proofErr w:type="spellEnd"/>
      <w:r w:rsidRPr="00D238F1">
        <w:tab/>
        <w:t>=</w:t>
      </w:r>
      <w:r w:rsidRPr="00D238F1">
        <w:tab/>
        <w:t xml:space="preserve">longitudinal position of particle at time t (m); defined as      </w:t>
      </w:r>
      <w:proofErr w:type="spellStart"/>
      <w:r w:rsidRPr="00D238F1">
        <w:t>x</w:t>
      </w:r>
      <w:r w:rsidRPr="00D238F1">
        <w:rPr>
          <w:vertAlign w:val="subscript"/>
        </w:rPr>
        <w:t>Node</w:t>
      </w:r>
      <w:proofErr w:type="spellEnd"/>
      <w:r w:rsidRPr="00D238F1">
        <w:rPr>
          <w:vertAlign w:val="subscript"/>
        </w:rPr>
        <w:t>(</w:t>
      </w:r>
      <w:proofErr w:type="spellStart"/>
      <w:proofErr w:type="gramStart"/>
      <w:r w:rsidRPr="00D238F1">
        <w:rPr>
          <w:vertAlign w:val="subscript"/>
        </w:rPr>
        <w:t>k,i</w:t>
      </w:r>
      <w:proofErr w:type="spellEnd"/>
      <w:proofErr w:type="gramEnd"/>
      <w:r w:rsidRPr="00D238F1">
        <w:rPr>
          <w:vertAlign w:val="subscript"/>
        </w:rPr>
        <w:t xml:space="preserve">) </w:t>
      </w:r>
      <w:r w:rsidRPr="00D238F1">
        <w:t xml:space="preserve">+ </w:t>
      </w:r>
      <w:r w:rsidRPr="00D238F1">
        <w:sym w:font="Symbol" w:char="F044"/>
      </w:r>
      <w:r w:rsidRPr="00D238F1">
        <w:t>x  at time t</w:t>
      </w:r>
    </w:p>
    <w:p w14:paraId="22BB469B" w14:textId="6D4E25C3" w:rsidR="0016211C" w:rsidRPr="00D238F1" w:rsidRDefault="0016211C" w:rsidP="008A26E3">
      <w:pPr>
        <w:pStyle w:val="BodyTextIndent"/>
      </w:pPr>
      <w:r w:rsidRPr="00D238F1">
        <w:tab/>
      </w:r>
      <w:proofErr w:type="spellStart"/>
      <w:r w:rsidRPr="00D238F1">
        <w:t>Z</w:t>
      </w:r>
      <w:r w:rsidRPr="00D238F1">
        <w:rPr>
          <w:vertAlign w:val="superscript"/>
        </w:rPr>
        <w:t>t</w:t>
      </w:r>
      <w:proofErr w:type="spellEnd"/>
      <w:r w:rsidRPr="00D238F1">
        <w:tab/>
        <w:t>=</w:t>
      </w:r>
      <w:r w:rsidRPr="00D238F1">
        <w:tab/>
        <w:t xml:space="preserve">vertical position of particle at time t (m); defined </w:t>
      </w:r>
      <w:proofErr w:type="gramStart"/>
      <w:r w:rsidRPr="00D238F1">
        <w:t xml:space="preserve">as </w:t>
      </w:r>
      <w:r w:rsidR="008A26E3">
        <w:t xml:space="preserve"> </w:t>
      </w:r>
      <w:proofErr w:type="spellStart"/>
      <w:r w:rsidRPr="00D238F1">
        <w:t>z</w:t>
      </w:r>
      <w:r w:rsidRPr="00D238F1">
        <w:rPr>
          <w:vertAlign w:val="subscript"/>
        </w:rPr>
        <w:t>Node</w:t>
      </w:r>
      <w:proofErr w:type="spellEnd"/>
      <w:proofErr w:type="gramEnd"/>
      <w:r w:rsidRPr="00D238F1">
        <w:rPr>
          <w:vertAlign w:val="subscript"/>
        </w:rPr>
        <w:t>(</w:t>
      </w:r>
      <w:proofErr w:type="spellStart"/>
      <w:r w:rsidRPr="00D238F1">
        <w:rPr>
          <w:vertAlign w:val="subscript"/>
        </w:rPr>
        <w:t>k,i</w:t>
      </w:r>
      <w:proofErr w:type="spellEnd"/>
      <w:r w:rsidRPr="00D238F1">
        <w:rPr>
          <w:vertAlign w:val="subscript"/>
        </w:rPr>
        <w:t xml:space="preserve">) </w:t>
      </w:r>
      <w:r w:rsidRPr="00D238F1">
        <w:t xml:space="preserve">+ </w:t>
      </w:r>
      <w:r w:rsidRPr="00D238F1">
        <w:sym w:font="Symbol" w:char="F044"/>
      </w:r>
      <w:r w:rsidRPr="00D238F1">
        <w:t>z  at time t</w:t>
      </w:r>
    </w:p>
    <w:p w14:paraId="05905BDD" w14:textId="5BACC392" w:rsidR="0016211C" w:rsidRPr="00D238F1" w:rsidRDefault="0016211C" w:rsidP="00EB0423">
      <w:pPr>
        <w:pStyle w:val="BodyTextIndent"/>
      </w:pPr>
      <w:r w:rsidRPr="00D238F1">
        <w:tab/>
      </w:r>
      <w:proofErr w:type="gramStart"/>
      <w:r w:rsidRPr="00D238F1">
        <w:t>U</w:t>
      </w:r>
      <w:r w:rsidRPr="00D238F1">
        <w:rPr>
          <w:vertAlign w:val="superscript"/>
        </w:rPr>
        <w:t>t</w:t>
      </w:r>
      <w:r w:rsidRPr="00D238F1">
        <w:t>(</w:t>
      </w:r>
      <w:proofErr w:type="spellStart"/>
      <w:proofErr w:type="gramEnd"/>
      <w:r w:rsidRPr="00D238F1">
        <w:t>Z</w:t>
      </w:r>
      <w:r w:rsidRPr="00D238F1">
        <w:rPr>
          <w:vertAlign w:val="superscript"/>
        </w:rPr>
        <w:t>t</w:t>
      </w:r>
      <w:r w:rsidRPr="00D238F1">
        <w:t>,X</w:t>
      </w:r>
      <w:r w:rsidRPr="00D238F1">
        <w:rPr>
          <w:vertAlign w:val="superscript"/>
        </w:rPr>
        <w:t>t</w:t>
      </w:r>
      <w:proofErr w:type="spellEnd"/>
      <w:r w:rsidRPr="00D238F1">
        <w:t>)</w:t>
      </w:r>
      <w:r w:rsidR="008A26E3">
        <w:t xml:space="preserve"> = </w:t>
      </w:r>
      <w:r w:rsidRPr="00D238F1">
        <w:t>interpolated horizontal flow velocity (m/s) at location (</w:t>
      </w:r>
      <w:proofErr w:type="spellStart"/>
      <w:r w:rsidRPr="00D238F1">
        <w:t>Z</w:t>
      </w:r>
      <w:r w:rsidRPr="00D238F1">
        <w:rPr>
          <w:vertAlign w:val="superscript"/>
        </w:rPr>
        <w:t>t</w:t>
      </w:r>
      <w:r w:rsidRPr="00D238F1">
        <w:t>,X</w:t>
      </w:r>
      <w:r w:rsidRPr="00D238F1">
        <w:rPr>
          <w:vertAlign w:val="superscript"/>
        </w:rPr>
        <w:t>t</w:t>
      </w:r>
      <w:proofErr w:type="spellEnd"/>
      <w:r w:rsidRPr="00D238F1">
        <w:t>)</w:t>
      </w:r>
    </w:p>
    <w:p w14:paraId="0E20DF91" w14:textId="23EFC04C" w:rsidR="0016211C" w:rsidRPr="00D238F1" w:rsidRDefault="0016211C" w:rsidP="00EB0423">
      <w:pPr>
        <w:pStyle w:val="BodyTextIndent"/>
      </w:pPr>
      <w:r w:rsidRPr="00D238F1">
        <w:tab/>
      </w:r>
      <w:proofErr w:type="spellStart"/>
      <w:proofErr w:type="gramStart"/>
      <w:r w:rsidRPr="00D238F1">
        <w:t>W</w:t>
      </w:r>
      <w:r w:rsidRPr="00D238F1">
        <w:rPr>
          <w:vertAlign w:val="superscript"/>
        </w:rPr>
        <w:t>t</w:t>
      </w:r>
      <w:proofErr w:type="spellEnd"/>
      <w:r w:rsidRPr="00D238F1">
        <w:t>(</w:t>
      </w:r>
      <w:proofErr w:type="spellStart"/>
      <w:proofErr w:type="gramEnd"/>
      <w:r w:rsidRPr="00D238F1">
        <w:t>Z</w:t>
      </w:r>
      <w:r w:rsidRPr="00D238F1">
        <w:rPr>
          <w:vertAlign w:val="superscript"/>
        </w:rPr>
        <w:t>t</w:t>
      </w:r>
      <w:r w:rsidRPr="00D238F1">
        <w:t>,X</w:t>
      </w:r>
      <w:r w:rsidRPr="00D238F1">
        <w:rPr>
          <w:vertAlign w:val="superscript"/>
        </w:rPr>
        <w:t>t</w:t>
      </w:r>
      <w:proofErr w:type="spellEnd"/>
      <w:r w:rsidRPr="00D238F1">
        <w:t>)</w:t>
      </w:r>
      <w:r w:rsidR="008A26E3">
        <w:t xml:space="preserve"> = </w:t>
      </w:r>
      <w:r w:rsidRPr="00D238F1">
        <w:t>interpolated vertical flow velocity (m/s) at location (</w:t>
      </w:r>
      <w:proofErr w:type="spellStart"/>
      <w:r w:rsidRPr="00D238F1">
        <w:t>Z</w:t>
      </w:r>
      <w:r w:rsidRPr="00D238F1">
        <w:rPr>
          <w:vertAlign w:val="superscript"/>
        </w:rPr>
        <w:t>t</w:t>
      </w:r>
      <w:r w:rsidRPr="00D238F1">
        <w:t>,X</w:t>
      </w:r>
      <w:r w:rsidRPr="00D238F1">
        <w:rPr>
          <w:vertAlign w:val="superscript"/>
        </w:rPr>
        <w:t>t</w:t>
      </w:r>
      <w:proofErr w:type="spellEnd"/>
      <w:r w:rsidRPr="00D238F1">
        <w:t>)</w:t>
      </w:r>
    </w:p>
    <w:p w14:paraId="1E2D6C95" w14:textId="3FB0EED6" w:rsidR="0016211C" w:rsidRPr="00D238F1" w:rsidRDefault="0016211C" w:rsidP="00EB0423">
      <w:pPr>
        <w:pStyle w:val="BodyTextIndent"/>
      </w:pPr>
      <w:r w:rsidRPr="00D238F1">
        <w:tab/>
      </w:r>
      <w:r w:rsidRPr="00D238F1">
        <w:sym w:font="Symbol" w:char="F044"/>
      </w:r>
      <w:r w:rsidRPr="00D238F1">
        <w:t>t</w:t>
      </w:r>
      <w:r w:rsidRPr="00D238F1">
        <w:tab/>
        <w:t>=</w:t>
      </w:r>
      <w:r w:rsidRPr="00D238F1">
        <w:tab/>
        <w:t>time interval between time t and time t+1 (seconds)</w:t>
      </w:r>
    </w:p>
    <w:p w14:paraId="4FAB5EBA" w14:textId="77777777" w:rsidR="00030A2F" w:rsidRDefault="00030A2F" w:rsidP="00EB0423">
      <w:pPr>
        <w:pStyle w:val="BodyTextIndent"/>
        <w:jc w:val="center"/>
      </w:pPr>
      <w:r>
        <w:rPr>
          <w:noProof/>
        </w:rPr>
        <w:drawing>
          <wp:inline distT="0" distB="0" distL="0" distR="0" wp14:anchorId="7D1812C6" wp14:editId="334213D1">
            <wp:extent cx="3470910" cy="2434227"/>
            <wp:effectExtent l="12700" t="12700" r="8890" b="17145"/>
            <wp:docPr id="59" name="Picture 59" descr="..\Presentation\Figure2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esentation\Figure2_2.jpg"/>
                    <pic:cNvPicPr>
                      <a:picLocks noChangeAspect="1" noChangeArrowheads="1"/>
                    </pic:cNvPicPr>
                  </pic:nvPicPr>
                  <pic:blipFill>
                    <a:blip r:embed="rId182" cstate="print">
                      <a:lum bright="8000" contrast="8000"/>
                      <a:extLst>
                        <a:ext uri="{28A0092B-C50C-407E-A947-70E740481C1C}">
                          <a14:useLocalDpi xmlns:a14="http://schemas.microsoft.com/office/drawing/2010/main" val="0"/>
                        </a:ext>
                      </a:extLst>
                    </a:blip>
                    <a:srcRect t="-4272" r="6306" b="16690"/>
                    <a:stretch>
                      <a:fillRect/>
                    </a:stretch>
                  </pic:blipFill>
                  <pic:spPr bwMode="auto">
                    <a:xfrm>
                      <a:off x="0" y="0"/>
                      <a:ext cx="3479398" cy="2440180"/>
                    </a:xfrm>
                    <a:prstGeom prst="rect">
                      <a:avLst/>
                    </a:prstGeom>
                    <a:noFill/>
                    <a:ln w="3175">
                      <a:solidFill>
                        <a:schemeClr val="tx1"/>
                      </a:solidFill>
                    </a:ln>
                  </pic:spPr>
                </pic:pic>
              </a:graphicData>
            </a:graphic>
          </wp:inline>
        </w:drawing>
      </w:r>
    </w:p>
    <w:p w14:paraId="7C5DF429" w14:textId="10567AB2" w:rsidR="00030A2F" w:rsidRPr="00D238F1" w:rsidRDefault="00030A2F" w:rsidP="007A3922">
      <w:pPr>
        <w:pStyle w:val="Caption"/>
        <w:rPr>
          <w:rFonts w:cstheme="minorHAnsi"/>
        </w:rPr>
      </w:pPr>
      <w:bookmarkStart w:id="376" w:name="_Toc48573756"/>
      <w:r w:rsidRPr="00D238F1">
        <w:t xml:space="preserve">Figure </w:t>
      </w:r>
      <w:r w:rsidR="00000000">
        <w:fldChar w:fldCharType="begin"/>
      </w:r>
      <w:r w:rsidR="00000000">
        <w:instrText xml:space="preserve"> SEQ Figure \* ARABIC </w:instrText>
      </w:r>
      <w:r w:rsidR="00000000">
        <w:fldChar w:fldCharType="separate"/>
      </w:r>
      <w:r w:rsidR="00A95042">
        <w:rPr>
          <w:noProof/>
        </w:rPr>
        <w:t>44</w:t>
      </w:r>
      <w:r w:rsidR="00000000">
        <w:rPr>
          <w:noProof/>
        </w:rPr>
        <w:fldChar w:fldCharType="end"/>
      </w:r>
      <w:r w:rsidRPr="00D238F1">
        <w:t>. From Goodwin et al. (2001) illustrating the particle transport through the CE-QUAL-W2 grid.</w:t>
      </w:r>
      <w:bookmarkEnd w:id="376"/>
    </w:p>
    <w:p w14:paraId="3B6CCCFE" w14:textId="77777777" w:rsidR="0016211C" w:rsidRPr="00D238F1" w:rsidRDefault="0016211C" w:rsidP="0052054C">
      <w:pPr>
        <w:pStyle w:val="BodyTextIndent"/>
      </w:pPr>
      <w:r w:rsidRPr="00D238F1">
        <w:t>After X</w:t>
      </w:r>
      <w:r w:rsidRPr="00D238F1">
        <w:rPr>
          <w:vertAlign w:val="superscript"/>
        </w:rPr>
        <w:t>t+1</w:t>
      </w:r>
      <w:r w:rsidRPr="00D238F1">
        <w:t xml:space="preserve"> and Z</w:t>
      </w:r>
      <w:r w:rsidRPr="00D238F1">
        <w:rPr>
          <w:vertAlign w:val="superscript"/>
        </w:rPr>
        <w:t>t+1</w:t>
      </w:r>
      <w:r w:rsidRPr="00D238F1">
        <w:t xml:space="preserve"> </w:t>
      </w:r>
      <w:proofErr w:type="gramStart"/>
      <w:r w:rsidRPr="00D238F1">
        <w:t>are</w:t>
      </w:r>
      <w:proofErr w:type="gramEnd"/>
      <w:r w:rsidRPr="00D238F1">
        <w:t xml:space="preserve"> calculated, boundary checks are performed to determine if the particle’s new position exceeds either the longitudinal or vertical boundaries of the cell containing </w:t>
      </w:r>
      <w:proofErr w:type="spellStart"/>
      <w:r w:rsidRPr="00D238F1">
        <w:t>X</w:t>
      </w:r>
      <w:r w:rsidRPr="00D238F1">
        <w:rPr>
          <w:vertAlign w:val="superscript"/>
        </w:rPr>
        <w:t>t</w:t>
      </w:r>
      <w:proofErr w:type="spellEnd"/>
      <w:r w:rsidRPr="00D238F1">
        <w:t xml:space="preserve"> and </w:t>
      </w:r>
      <w:proofErr w:type="spellStart"/>
      <w:r w:rsidRPr="00D238F1">
        <w:t>Z</w:t>
      </w:r>
      <w:r w:rsidRPr="00D238F1">
        <w:rPr>
          <w:vertAlign w:val="superscript"/>
        </w:rPr>
        <w:t>t</w:t>
      </w:r>
      <w:proofErr w:type="spellEnd"/>
      <w:r w:rsidRPr="00D238F1">
        <w:t xml:space="preserve"> or any system boundary.  An algorithm is activated to determine the appropriate cell in which to place the particle if the particle’s new position exceeds the boundaries of its cell from the previous time step.  Once the appropriate cell is found, k, </w:t>
      </w:r>
      <w:proofErr w:type="spellStart"/>
      <w:r w:rsidRPr="00D238F1">
        <w:t>i</w:t>
      </w:r>
      <w:proofErr w:type="spellEnd"/>
      <w:r w:rsidRPr="00D238F1">
        <w:t xml:space="preserve">, </w:t>
      </w:r>
      <w:proofErr w:type="spellStart"/>
      <w:proofErr w:type="gramStart"/>
      <w:r w:rsidRPr="00D238F1">
        <w:t>Node</w:t>
      </w:r>
      <w:r w:rsidRPr="00D238F1">
        <w:rPr>
          <w:vertAlign w:val="subscript"/>
        </w:rPr>
        <w:t>k,i</w:t>
      </w:r>
      <w:proofErr w:type="spellEnd"/>
      <w:proofErr w:type="gramEnd"/>
      <w:r w:rsidRPr="00D238F1">
        <w:t xml:space="preserve">, </w:t>
      </w:r>
      <w:proofErr w:type="spellStart"/>
      <w:r w:rsidRPr="00D238F1">
        <w:t>x</w:t>
      </w:r>
      <w:r w:rsidRPr="00D238F1">
        <w:rPr>
          <w:vertAlign w:val="subscript"/>
        </w:rPr>
        <w:t>Node</w:t>
      </w:r>
      <w:proofErr w:type="spellEnd"/>
      <w:r w:rsidRPr="00D238F1">
        <w:rPr>
          <w:vertAlign w:val="subscript"/>
        </w:rPr>
        <w:t>(</w:t>
      </w:r>
      <w:proofErr w:type="spellStart"/>
      <w:r w:rsidRPr="00D238F1">
        <w:rPr>
          <w:vertAlign w:val="subscript"/>
        </w:rPr>
        <w:t>k,i</w:t>
      </w:r>
      <w:proofErr w:type="spellEnd"/>
      <w:r w:rsidRPr="00D238F1">
        <w:rPr>
          <w:vertAlign w:val="subscript"/>
        </w:rPr>
        <w:t>)</w:t>
      </w:r>
      <w:r w:rsidRPr="00D238F1">
        <w:t xml:space="preserve">, </w:t>
      </w:r>
      <w:proofErr w:type="spellStart"/>
      <w:r w:rsidRPr="00D238F1">
        <w:t>z</w:t>
      </w:r>
      <w:r w:rsidRPr="00D238F1">
        <w:rPr>
          <w:vertAlign w:val="subscript"/>
        </w:rPr>
        <w:t>Node</w:t>
      </w:r>
      <w:proofErr w:type="spellEnd"/>
      <w:r w:rsidRPr="00D238F1">
        <w:rPr>
          <w:vertAlign w:val="subscript"/>
        </w:rPr>
        <w:t>(</w:t>
      </w:r>
      <w:proofErr w:type="spellStart"/>
      <w:r w:rsidRPr="00D238F1">
        <w:rPr>
          <w:vertAlign w:val="subscript"/>
        </w:rPr>
        <w:t>k,i</w:t>
      </w:r>
      <w:proofErr w:type="spellEnd"/>
      <w:r w:rsidRPr="00D238F1">
        <w:rPr>
          <w:vertAlign w:val="subscript"/>
        </w:rPr>
        <w:t>)</w:t>
      </w:r>
      <w:r w:rsidRPr="00D238F1">
        <w:t xml:space="preserve">, </w:t>
      </w:r>
      <w:r w:rsidRPr="00D238F1">
        <w:sym w:font="Symbol" w:char="F044"/>
      </w:r>
      <w:r w:rsidRPr="00D238F1">
        <w:t xml:space="preserve">x, and </w:t>
      </w:r>
      <w:r w:rsidRPr="00D238F1">
        <w:sym w:font="Symbol" w:char="F044"/>
      </w:r>
      <w:r w:rsidRPr="00D238F1">
        <w:t>z are updated for the particle at t+1 and stored.  Since the displacement of a particle is proportional to the time step used, it’s possible the displacement calculated in equations (1) and/or (2) could position the particle outside system boundaries.  To correct for this, the model places a particle near the boundary at a user-specified distance if X</w:t>
      </w:r>
      <w:r w:rsidRPr="00D238F1">
        <w:rPr>
          <w:vertAlign w:val="superscript"/>
        </w:rPr>
        <w:t>t+1</w:t>
      </w:r>
      <w:r w:rsidRPr="00D238F1">
        <w:t xml:space="preserve"> or Z</w:t>
      </w:r>
      <w:r w:rsidRPr="00D238F1">
        <w:rPr>
          <w:vertAlign w:val="superscript"/>
        </w:rPr>
        <w:t>t+1</w:t>
      </w:r>
      <w:r w:rsidRPr="00D238F1">
        <w:t xml:space="preserve"> exceeds the system boundaries.</w:t>
      </w:r>
    </w:p>
    <w:p w14:paraId="58010F1A" w14:textId="77777777" w:rsidR="0016211C" w:rsidRPr="00D238F1" w:rsidRDefault="0016211C" w:rsidP="00EB0423"/>
    <w:p w14:paraId="3BAD48B0" w14:textId="77777777" w:rsidR="0016211C" w:rsidRDefault="0016211C" w:rsidP="00B6554A">
      <w:r w:rsidRPr="00D238F1">
        <w:lastRenderedPageBreak/>
        <w:t xml:space="preserve">In addition, a random movement of the particle is added to the velocity movement. The randomness added to the particle movement is based on the intensity of turbulence in a system. Following the work of </w:t>
      </w:r>
      <w:proofErr w:type="spellStart"/>
      <w:r w:rsidRPr="00D238F1">
        <w:t>Dunsbergen</w:t>
      </w:r>
      <w:proofErr w:type="spellEnd"/>
      <w:r w:rsidRPr="00D238F1">
        <w:t xml:space="preserve"> and Stalling</w:t>
      </w:r>
      <w:r w:rsidR="0055436A">
        <w:t xml:space="preserve"> </w:t>
      </w:r>
      <w:r w:rsidRPr="00D238F1">
        <w:t xml:space="preserve">(1993) and Chapman et al. (1994), the transport in </w:t>
      </w:r>
      <w:r w:rsidRPr="00EB0423">
        <w:rPr>
          <w:i/>
          <w:iCs/>
        </w:rPr>
        <w:t>x</w:t>
      </w:r>
      <w:r w:rsidRPr="00D238F1">
        <w:t xml:space="preserve"> and </w:t>
      </w:r>
      <w:r w:rsidRPr="00EB0423">
        <w:rPr>
          <w:i/>
          <w:iCs/>
        </w:rPr>
        <w:t>z</w:t>
      </w:r>
      <w:r w:rsidRPr="00D238F1">
        <w:t xml:space="preserve"> including the translation by velocity and random turbulent transport are shown below:</w:t>
      </w:r>
    </w:p>
    <w:p w14:paraId="01CA6587" w14:textId="77777777" w:rsidR="0055436A" w:rsidRPr="00D238F1" w:rsidRDefault="0055436A" w:rsidP="00B6554A"/>
    <w:p w14:paraId="4CA59A80" w14:textId="50ABA9EC" w:rsidR="0016211C" w:rsidRDefault="0016211C" w:rsidP="00127D1D">
      <w:pPr>
        <w:spacing w:after="120"/>
      </w:pPr>
      <m:oMath>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w:rPr>
                <w:rFonts w:ascii="Cambria Math" w:hAnsi="Cambria Math"/>
              </w:rPr>
              <m:t>t</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R</m:t>
        </m:r>
        <m:rad>
          <m:radPr>
            <m:degHide m:val="1"/>
            <m:ctrlPr>
              <w:rPr>
                <w:rFonts w:ascii="Cambria Math" w:hAnsi="Cambria Math"/>
              </w:rPr>
            </m:ctrlPr>
          </m:radPr>
          <m:deg/>
          <m:e>
            <m:r>
              <m:rPr>
                <m:sty m:val="p"/>
              </m:rPr>
              <w:rPr>
                <w:rFonts w:ascii="Cambria Math" w:hAnsi="Cambria Math"/>
              </w:rPr>
              <m:t>6</m:t>
            </m:r>
            <m:sSub>
              <m:sSubPr>
                <m:ctrlPr>
                  <w:rPr>
                    <w:rFonts w:ascii="Cambria Math" w:hAnsi="Cambria Math"/>
                  </w:rPr>
                </m:ctrlPr>
              </m:sSubPr>
              <m:e>
                <m:r>
                  <w:rPr>
                    <w:rFonts w:ascii="Cambria Math" w:hAnsi="Cambria Math"/>
                  </w:rPr>
                  <m:t>D</m:t>
                </m:r>
              </m:e>
              <m:sub>
                <m:r>
                  <w:rPr>
                    <w:rFonts w:ascii="Cambria Math" w:hAnsi="Cambria Math"/>
                  </w:rPr>
                  <m:t>x</m:t>
                </m:r>
              </m:sub>
            </m:sSub>
            <m:r>
              <m:rPr>
                <m:sty m:val="p"/>
              </m:rPr>
              <w:rPr>
                <w:rFonts w:ascii="Cambria Math" w:hAnsi="Cambria Math"/>
              </w:rPr>
              <m:t>∆</m:t>
            </m:r>
            <m:r>
              <w:rPr>
                <w:rFonts w:ascii="Cambria Math" w:hAnsi="Cambria Math"/>
              </w:rPr>
              <m:t>t</m:t>
            </m:r>
          </m:e>
        </m:rad>
      </m:oMath>
      <w:r>
        <w:t xml:space="preserve">                                         </w:t>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3</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3</w:t>
      </w:r>
      <w:r w:rsidR="00A41B27">
        <w:rPr>
          <w:rStyle w:val="EquationCaption"/>
          <w:rFonts w:asciiTheme="minorHAnsi" w:hAnsiTheme="minorHAnsi"/>
        </w:rPr>
        <w:fldChar w:fldCharType="end"/>
      </w:r>
      <w:r>
        <w:rPr>
          <w:rStyle w:val="EquationCaption"/>
          <w:rFonts w:asciiTheme="minorHAnsi" w:hAnsiTheme="minorHAnsi"/>
        </w:rPr>
        <w:t>)</w:t>
      </w:r>
    </w:p>
    <w:p w14:paraId="0824EBA9" w14:textId="7D7B6638" w:rsidR="0016211C" w:rsidRDefault="0016211C" w:rsidP="007552CD">
      <w:pPr>
        <w:rPr>
          <w:rStyle w:val="EquationCaption"/>
          <w:rFonts w:asciiTheme="minorHAnsi" w:hAnsiTheme="minorHAnsi"/>
        </w:rPr>
      </w:pPr>
      <w:r>
        <w:t xml:space="preserve">                                                           </w:t>
      </w:r>
      <m:oMath>
        <m:sSup>
          <m:sSupPr>
            <m:ctrlPr>
              <w:rPr>
                <w:rFonts w:ascii="Cambria Math" w:hAnsi="Cambria Math"/>
                <w:i/>
              </w:rPr>
            </m:ctrlPr>
          </m:sSupPr>
          <m:e>
            <m:r>
              <w:rPr>
                <w:rFonts w:ascii="Cambria Math" w:hAnsi="Cambria Math"/>
              </w:rPr>
              <m:t>Z</m:t>
            </m:r>
          </m:e>
          <m:sup>
            <m:r>
              <w:rPr>
                <w:rFonts w:ascii="Cambria Math" w:hAnsi="Cambria Math"/>
              </w:rPr>
              <m:t>t+1</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t</m:t>
            </m:r>
          </m:sup>
        </m:sSup>
        <m:r>
          <w:rPr>
            <w:rFonts w:ascii="Cambria Math" w:hAnsi="Cambria Math"/>
          </w:rPr>
          <m:t>+W∆t+R</m:t>
        </m:r>
        <m:rad>
          <m:radPr>
            <m:degHide m:val="1"/>
            <m:ctrlPr>
              <w:rPr>
                <w:rFonts w:ascii="Cambria Math" w:hAnsi="Cambria Math"/>
                <w:i/>
              </w:rPr>
            </m:ctrlPr>
          </m:radPr>
          <m:deg/>
          <m:e>
            <m:r>
              <w:rPr>
                <w:rFonts w:ascii="Cambria Math" w:hAnsi="Cambria Math"/>
              </w:rPr>
              <m:t>6</m:t>
            </m:r>
            <m:sSub>
              <m:sSubPr>
                <m:ctrlPr>
                  <w:rPr>
                    <w:rFonts w:ascii="Cambria Math" w:hAnsi="Cambria Math"/>
                    <w:i/>
                  </w:rPr>
                </m:ctrlPr>
              </m:sSubPr>
              <m:e>
                <m:r>
                  <w:rPr>
                    <w:rFonts w:ascii="Cambria Math" w:hAnsi="Cambria Math"/>
                  </w:rPr>
                  <m:t>D</m:t>
                </m:r>
              </m:e>
              <m:sub>
                <m:r>
                  <w:rPr>
                    <w:rFonts w:ascii="Cambria Math" w:hAnsi="Cambria Math"/>
                  </w:rPr>
                  <m:t>z</m:t>
                </m:r>
              </m:sub>
            </m:sSub>
            <m:r>
              <w:rPr>
                <w:rFonts w:ascii="Cambria Math" w:hAnsi="Cambria Math"/>
              </w:rPr>
              <m:t>∆t</m:t>
            </m:r>
          </m:e>
        </m:rad>
      </m:oMath>
      <w:r>
        <w:t xml:space="preserve">                                         </w:t>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3</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Pr>
          <w:rStyle w:val="EquationCaption"/>
          <w:rFonts w:asciiTheme="minorHAnsi" w:hAnsiTheme="minorHAnsi"/>
        </w:rPr>
        <w:t>)</w:t>
      </w:r>
    </w:p>
    <w:p w14:paraId="0B715DA2" w14:textId="77777777" w:rsidR="0016211C" w:rsidRDefault="0016211C" w:rsidP="007552CD"/>
    <w:p w14:paraId="1721BBEA" w14:textId="77777777" w:rsidR="0016211C" w:rsidRPr="00D238F1" w:rsidRDefault="0016211C" w:rsidP="007552CD">
      <w:r w:rsidRPr="00D238F1">
        <w:t xml:space="preserve">where </w:t>
      </w:r>
      <w:r w:rsidRPr="00EB0423">
        <w:rPr>
          <w:i/>
          <w:iCs/>
        </w:rPr>
        <w:t>R</w:t>
      </w:r>
      <w:r w:rsidRPr="00D238F1">
        <w:t xml:space="preserve"> represents a random number having a </w:t>
      </w:r>
      <w:r w:rsidR="004D4E33" w:rsidRPr="00D238F1">
        <w:t>uniform</w:t>
      </w:r>
      <w:r w:rsidRPr="00D238F1">
        <w:t xml:space="preserve"> distribution with zero mean and unit variance, </w:t>
      </w:r>
      <w:r w:rsidRPr="00EB0423">
        <w:rPr>
          <w:i/>
          <w:iCs/>
        </w:rPr>
        <w:t>D</w:t>
      </w:r>
      <w:r w:rsidRPr="00EB0423">
        <w:rPr>
          <w:i/>
          <w:iCs/>
          <w:vertAlign w:val="subscript"/>
        </w:rPr>
        <w:t>x</w:t>
      </w:r>
      <w:r w:rsidRPr="00EB0423">
        <w:rPr>
          <w:i/>
          <w:iCs/>
        </w:rPr>
        <w:t xml:space="preserve"> </w:t>
      </w:r>
      <w:r w:rsidRPr="00D238F1">
        <w:t xml:space="preserve">and </w:t>
      </w:r>
      <w:proofErr w:type="spellStart"/>
      <w:r w:rsidRPr="00EB0423">
        <w:rPr>
          <w:i/>
          <w:iCs/>
        </w:rPr>
        <w:t>D</w:t>
      </w:r>
      <w:r w:rsidRPr="00EB0423">
        <w:rPr>
          <w:i/>
          <w:iCs/>
          <w:vertAlign w:val="subscript"/>
        </w:rPr>
        <w:t>z</w:t>
      </w:r>
      <w:proofErr w:type="spellEnd"/>
      <w:r w:rsidRPr="00D238F1">
        <w:t xml:space="preserve"> are the longitudinal and vertical mass/heat dispersion coefficients. </w:t>
      </w:r>
      <w:r w:rsidR="004D4E33" w:rsidRPr="00D238F1">
        <w:t>The use of the uniform rather than a Gaussian distribution saves computational time and does not affect the resulting random distribution (</w:t>
      </w:r>
      <w:proofErr w:type="spellStart"/>
      <w:r w:rsidR="004D4E33" w:rsidRPr="00D238F1">
        <w:t>Hathhorn</w:t>
      </w:r>
      <w:proofErr w:type="spellEnd"/>
      <w:r w:rsidR="004D4E33" w:rsidRPr="00D238F1">
        <w:t>, 1997).</w:t>
      </w:r>
    </w:p>
    <w:p w14:paraId="0432ABFF" w14:textId="77777777" w:rsidR="0090153B" w:rsidRPr="00D238F1" w:rsidRDefault="0090153B" w:rsidP="007552CD"/>
    <w:p w14:paraId="201390D2" w14:textId="214BEF50" w:rsidR="003B25EB" w:rsidRPr="00D238F1" w:rsidRDefault="0090153B" w:rsidP="007552CD">
      <w:r w:rsidRPr="00D238F1">
        <w:t xml:space="preserve">The value of </w:t>
      </w:r>
      <w:r w:rsidRPr="00EB0423">
        <w:rPr>
          <w:i/>
          <w:iCs/>
        </w:rPr>
        <w:t>D</w:t>
      </w:r>
      <w:r w:rsidRPr="00EB0423">
        <w:rPr>
          <w:i/>
          <w:iCs/>
          <w:vertAlign w:val="subscript"/>
        </w:rPr>
        <w:t>x</w:t>
      </w:r>
      <w:r w:rsidRPr="00D238F1">
        <w:t xml:space="preserve"> is specified in the control file, </w:t>
      </w:r>
      <w:r w:rsidRPr="00D238F1">
        <w:rPr>
          <w:b/>
        </w:rPr>
        <w:t>w2_con.npt</w:t>
      </w:r>
      <w:r w:rsidRPr="00D238F1">
        <w:t xml:space="preserve">, whereas the value of </w:t>
      </w:r>
      <w:proofErr w:type="spellStart"/>
      <w:r w:rsidRPr="00EB0423">
        <w:rPr>
          <w:i/>
          <w:iCs/>
        </w:rPr>
        <w:t>D</w:t>
      </w:r>
      <w:r w:rsidRPr="00EB0423">
        <w:rPr>
          <w:i/>
          <w:iCs/>
          <w:vertAlign w:val="subscript"/>
        </w:rPr>
        <w:t>z</w:t>
      </w:r>
      <w:proofErr w:type="spellEnd"/>
      <w:r w:rsidRPr="00EB0423">
        <w:rPr>
          <w:i/>
          <w:iCs/>
          <w:vertAlign w:val="subscript"/>
        </w:rPr>
        <w:t xml:space="preserve"> </w:t>
      </w:r>
      <w:r w:rsidRPr="00D238F1">
        <w:t xml:space="preserve">is computed based on the turbulence closure model used, such as the </w:t>
      </w:r>
      <w:r w:rsidRPr="00EB0423">
        <w:rPr>
          <w:i/>
          <w:iCs/>
        </w:rPr>
        <w:t>k</w:t>
      </w:r>
      <w:r w:rsidRPr="00EB0423">
        <w:rPr>
          <w:i/>
          <w:iCs/>
        </w:rPr>
        <w:sym w:font="Symbol" w:char="F065"/>
      </w:r>
      <w:r w:rsidRPr="00D238F1">
        <w:t xml:space="preserve"> turbulence model (for example in </w:t>
      </w:r>
      <w:r w:rsidRPr="00C312EB">
        <w:rPr>
          <w:b/>
          <w:bCs/>
        </w:rPr>
        <w:t>w2_con.npt</w:t>
      </w:r>
      <w:r w:rsidRPr="00D238F1">
        <w:t xml:space="preserve"> the user can set AZC=TKE). The choice of D</w:t>
      </w:r>
      <w:r w:rsidRPr="00D238F1">
        <w:rPr>
          <w:vertAlign w:val="subscript"/>
        </w:rPr>
        <w:t>x</w:t>
      </w:r>
      <w:r w:rsidRPr="00D238F1">
        <w:t xml:space="preserve"> can lead to high values of random movement in x if D</w:t>
      </w:r>
      <w:r w:rsidRPr="00D238F1">
        <w:rPr>
          <w:vertAlign w:val="subscript"/>
        </w:rPr>
        <w:t xml:space="preserve">x </w:t>
      </w:r>
      <w:r w:rsidRPr="00D238F1">
        <w:t xml:space="preserve">is high. In all cases the maximum movement of a particle is constrained by the grid cell height, </w:t>
      </w:r>
      <w:r w:rsidRPr="00D238F1">
        <w:sym w:font="Symbol" w:char="F044"/>
      </w:r>
      <w:r w:rsidRPr="00D238F1">
        <w:t xml:space="preserve">z, and segment length, </w:t>
      </w:r>
      <w:r w:rsidRPr="00D238F1">
        <w:sym w:font="Symbol" w:char="F044"/>
      </w:r>
      <w:r w:rsidRPr="00D238F1">
        <w:t>x.</w:t>
      </w:r>
    </w:p>
    <w:p w14:paraId="5228A82B" w14:textId="77777777" w:rsidR="00AB4AA6" w:rsidRPr="00D238F1" w:rsidRDefault="00AB4AA6" w:rsidP="00127D1D"/>
    <w:p w14:paraId="2A9B9A09" w14:textId="006AD6F2" w:rsidR="00C312EB" w:rsidRPr="00D238F1" w:rsidRDefault="000E295B" w:rsidP="00127D1D">
      <w:pPr>
        <w:pStyle w:val="BodyText"/>
      </w:pPr>
      <w:r w:rsidRPr="00D238F1">
        <w:t>Also</w:t>
      </w:r>
      <w:r w:rsidR="00A21359">
        <w:t>,</w:t>
      </w:r>
      <w:r w:rsidRPr="00D238F1">
        <w:t xml:space="preserve"> particles move in the lateral direction based on the following equation</w:t>
      </w:r>
      <w:r w:rsidR="00A21359">
        <w:t>,</w:t>
      </w:r>
      <w:r w:rsidRPr="00D238F1">
        <w:t xml:space="preserve"> assuming that the lateral dispersion coefficient is the same as the longitudinal coefficient:</w:t>
      </w:r>
    </w:p>
    <w:p w14:paraId="2E710C3C" w14:textId="29CE8D66" w:rsidR="000E295B" w:rsidRDefault="000E295B" w:rsidP="00B6554A">
      <w:pPr>
        <w:pStyle w:val="BodyText"/>
        <w:rPr>
          <w:rStyle w:val="EquationCaption"/>
          <w:rFonts w:asciiTheme="minorHAnsi" w:hAnsiTheme="minorHAnsi"/>
        </w:rPr>
      </w:pPr>
      <m:oMath>
        <m:r>
          <m:rPr>
            <m:sty m:val="p"/>
          </m:rPr>
          <w:rPr>
            <w:rFonts w:ascii="Cambria Math" w:hAnsi="Cambria Math"/>
          </w:rPr>
          <m:t xml:space="preserve">                                                            </m:t>
        </m:r>
        <m:sSup>
          <m:sSupPr>
            <m:ctrlPr>
              <w:rPr>
                <w:rFonts w:ascii="Cambria Math" w:hAnsi="Cambria Math"/>
              </w:rPr>
            </m:ctrlPr>
          </m:sSupPr>
          <m:e>
            <m:r>
              <w:rPr>
                <w:rFonts w:ascii="Cambria Math" w:hAnsi="Cambria Math"/>
              </w:rPr>
              <m:t>Y</m:t>
            </m:r>
          </m:e>
          <m:sup>
            <m:r>
              <w:rPr>
                <w:rFonts w:ascii="Cambria Math" w:hAnsi="Cambria Math"/>
              </w:rPr>
              <m:t>t</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t</m:t>
            </m:r>
          </m:sup>
        </m:sSup>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R</m:t>
        </m:r>
        <m:rad>
          <m:radPr>
            <m:degHide m:val="1"/>
            <m:ctrlPr>
              <w:rPr>
                <w:rFonts w:ascii="Cambria Math" w:hAnsi="Cambria Math"/>
              </w:rPr>
            </m:ctrlPr>
          </m:radPr>
          <m:deg/>
          <m:e>
            <m:r>
              <m:rPr>
                <m:sty m:val="p"/>
              </m:rPr>
              <w:rPr>
                <w:rFonts w:ascii="Cambria Math" w:hAnsi="Cambria Math"/>
              </w:rPr>
              <m:t>6</m:t>
            </m:r>
            <m:sSub>
              <m:sSubPr>
                <m:ctrlPr>
                  <w:rPr>
                    <w:rFonts w:ascii="Cambria Math" w:hAnsi="Cambria Math"/>
                  </w:rPr>
                </m:ctrlPr>
              </m:sSubPr>
              <m:e>
                <m:r>
                  <w:rPr>
                    <w:rFonts w:ascii="Cambria Math" w:hAnsi="Cambria Math"/>
                  </w:rPr>
                  <m:t>D</m:t>
                </m:r>
              </m:e>
              <m:sub>
                <m:r>
                  <w:rPr>
                    <w:rFonts w:ascii="Cambria Math" w:hAnsi="Cambria Math"/>
                  </w:rPr>
                  <m:t>x</m:t>
                </m:r>
              </m:sub>
            </m:sSub>
            <m:r>
              <m:rPr>
                <m:sty m:val="p"/>
              </m:rPr>
              <w:rPr>
                <w:rFonts w:ascii="Cambria Math" w:hAnsi="Cambria Math"/>
              </w:rPr>
              <m:t>∆</m:t>
            </m:r>
            <m:r>
              <w:rPr>
                <w:rFonts w:ascii="Cambria Math" w:hAnsi="Cambria Math"/>
              </w:rPr>
              <m:t>t</m:t>
            </m:r>
          </m:e>
        </m:rad>
      </m:oMath>
      <w:r>
        <w:t xml:space="preserve">                                         </w:t>
      </w:r>
      <w:r w:rsidR="00FA25C6">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3</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5</w:t>
      </w:r>
      <w:r w:rsidR="00A41B27">
        <w:rPr>
          <w:rStyle w:val="EquationCaption"/>
          <w:rFonts w:asciiTheme="minorHAnsi" w:hAnsiTheme="minorHAnsi"/>
        </w:rPr>
        <w:fldChar w:fldCharType="end"/>
      </w:r>
      <w:r>
        <w:rPr>
          <w:rStyle w:val="EquationCaption"/>
          <w:rFonts w:asciiTheme="minorHAnsi" w:hAnsiTheme="minorHAnsi"/>
        </w:rPr>
        <w:t>)</w:t>
      </w:r>
    </w:p>
    <w:p w14:paraId="41EF1FC8" w14:textId="77777777" w:rsidR="000E295B" w:rsidRPr="00D238F1" w:rsidRDefault="000E295B" w:rsidP="00B6554A">
      <w:pPr>
        <w:rPr>
          <w:rStyle w:val="EquationCaption"/>
          <w:rFonts w:asciiTheme="minorHAnsi" w:hAnsiTheme="minorHAnsi"/>
          <w:b w:val="0"/>
          <w:sz w:val="20"/>
          <w:szCs w:val="18"/>
        </w:rPr>
      </w:pPr>
      <w:r w:rsidRPr="00D238F1">
        <w:rPr>
          <w:rStyle w:val="EquationCaption"/>
          <w:rFonts w:asciiTheme="minorHAnsi" w:hAnsiTheme="minorHAnsi"/>
          <w:b w:val="0"/>
          <w:sz w:val="20"/>
          <w:szCs w:val="18"/>
        </w:rPr>
        <w:t xml:space="preserve">The value of </w:t>
      </w:r>
      <w:r w:rsidRPr="00EB0423">
        <w:rPr>
          <w:rStyle w:val="EquationCaption"/>
          <w:rFonts w:asciiTheme="minorHAnsi" w:hAnsiTheme="minorHAnsi"/>
          <w:b w:val="0"/>
          <w:i/>
          <w:iCs/>
          <w:sz w:val="20"/>
          <w:szCs w:val="18"/>
        </w:rPr>
        <w:t>V</w:t>
      </w:r>
      <w:r w:rsidRPr="00D238F1">
        <w:rPr>
          <w:rStyle w:val="EquationCaption"/>
          <w:rFonts w:asciiTheme="minorHAnsi" w:hAnsiTheme="minorHAnsi"/>
          <w:b w:val="0"/>
          <w:sz w:val="20"/>
          <w:szCs w:val="18"/>
        </w:rPr>
        <w:t xml:space="preserve"> is based on any lateral inflows or outflows at a segment.</w:t>
      </w:r>
    </w:p>
    <w:p w14:paraId="0DA30829" w14:textId="77777777" w:rsidR="000E295B" w:rsidRPr="00D238F1" w:rsidRDefault="000E295B" w:rsidP="00B6554A">
      <w:pPr>
        <w:rPr>
          <w:rStyle w:val="EquationCaption"/>
          <w:rFonts w:asciiTheme="minorHAnsi" w:hAnsiTheme="minorHAnsi"/>
          <w:b w:val="0"/>
          <w:sz w:val="20"/>
          <w:szCs w:val="18"/>
        </w:rPr>
      </w:pPr>
    </w:p>
    <w:p w14:paraId="427CD1D4" w14:textId="25D2597A" w:rsidR="000E295B" w:rsidRDefault="000E295B" w:rsidP="007552CD">
      <w:r w:rsidRPr="00D238F1">
        <w:t xml:space="preserve">The location of the particles in the grid are identified by its segment (I) and layer (K) location as well as </w:t>
      </w:r>
      <w:r w:rsidRPr="00EB0423">
        <w:rPr>
          <w:i/>
          <w:iCs/>
        </w:rPr>
        <w:t>X</w:t>
      </w:r>
      <w:r w:rsidRPr="00D238F1">
        <w:t xml:space="preserve">, </w:t>
      </w:r>
      <w:r w:rsidRPr="00EB0423">
        <w:rPr>
          <w:i/>
          <w:iCs/>
        </w:rPr>
        <w:t>Y</w:t>
      </w:r>
      <w:r w:rsidRPr="00D238F1">
        <w:t xml:space="preserve">, and </w:t>
      </w:r>
      <w:r w:rsidRPr="00EB0423">
        <w:rPr>
          <w:i/>
          <w:iCs/>
        </w:rPr>
        <w:t>Z</w:t>
      </w:r>
      <w:r w:rsidRPr="00D238F1">
        <w:t xml:space="preserve"> coordinates within each layer. </w:t>
      </w:r>
      <w:r w:rsidRPr="00127D1D">
        <w:rPr>
          <w:rStyle w:val="Figurehyperlink"/>
        </w:rPr>
        <w:fldChar w:fldCharType="begin"/>
      </w:r>
      <w:r w:rsidRPr="00127D1D">
        <w:rPr>
          <w:rStyle w:val="Figurehyperlink"/>
        </w:rPr>
        <w:instrText xml:space="preserve"> REF _Ref489869484 \h </w:instrText>
      </w:r>
      <w:r w:rsidR="00D238F1" w:rsidRPr="00127D1D">
        <w:rPr>
          <w:rStyle w:val="Figurehyperlink"/>
        </w:rPr>
        <w:instrText xml:space="preserve"> \* MERGEFORMAT </w:instrText>
      </w:r>
      <w:r w:rsidRPr="00127D1D">
        <w:rPr>
          <w:rStyle w:val="Figurehyperlink"/>
        </w:rPr>
      </w:r>
      <w:r w:rsidRPr="00127D1D">
        <w:rPr>
          <w:rStyle w:val="Figurehyperlink"/>
        </w:rPr>
        <w:fldChar w:fldCharType="separate"/>
      </w:r>
      <w:r w:rsidR="00A95042" w:rsidRPr="00127D1D">
        <w:rPr>
          <w:rStyle w:val="Figurehyperlink"/>
        </w:rPr>
        <w:t>Figure 45</w:t>
      </w:r>
      <w:r w:rsidRPr="00127D1D">
        <w:rPr>
          <w:rStyle w:val="Figurehyperlink"/>
        </w:rPr>
        <w:fldChar w:fldCharType="end"/>
      </w:r>
      <w:r w:rsidRPr="00D238F1">
        <w:t xml:space="preserve"> and </w:t>
      </w:r>
      <w:r w:rsidRPr="00127D1D">
        <w:rPr>
          <w:rStyle w:val="Figurehyperlink"/>
        </w:rPr>
        <w:fldChar w:fldCharType="begin"/>
      </w:r>
      <w:r w:rsidRPr="00127D1D">
        <w:rPr>
          <w:rStyle w:val="Figurehyperlink"/>
        </w:rPr>
        <w:instrText xml:space="preserve"> REF _Ref489869493 \h </w:instrText>
      </w:r>
      <w:r w:rsidR="00D238F1" w:rsidRPr="00127D1D">
        <w:rPr>
          <w:rStyle w:val="Figurehyperlink"/>
        </w:rPr>
        <w:instrText xml:space="preserve"> \* MERGEFORMAT </w:instrText>
      </w:r>
      <w:r w:rsidRPr="00127D1D">
        <w:rPr>
          <w:rStyle w:val="Figurehyperlink"/>
        </w:rPr>
      </w:r>
      <w:r w:rsidRPr="00127D1D">
        <w:rPr>
          <w:rStyle w:val="Figurehyperlink"/>
        </w:rPr>
        <w:fldChar w:fldCharType="separate"/>
      </w:r>
      <w:r w:rsidR="00A95042" w:rsidRPr="00127D1D">
        <w:rPr>
          <w:rStyle w:val="Figurehyperlink"/>
        </w:rPr>
        <w:t>Figure 46</w:t>
      </w:r>
      <w:r w:rsidRPr="00127D1D">
        <w:rPr>
          <w:rStyle w:val="Figurehyperlink"/>
        </w:rPr>
        <w:fldChar w:fldCharType="end"/>
      </w:r>
      <w:r w:rsidRPr="00D238F1">
        <w:t xml:space="preserve"> show the </w:t>
      </w:r>
      <w:r w:rsidRPr="00EB0423">
        <w:rPr>
          <w:i/>
          <w:iCs/>
        </w:rPr>
        <w:t>x</w:t>
      </w:r>
      <w:r w:rsidRPr="00D238F1">
        <w:t xml:space="preserve">, y, and z coordinate reference locations within the cells for the particle algorithm for the plan view and side view, respectively. </w:t>
      </w:r>
      <w:r w:rsidRPr="00EB0423">
        <w:rPr>
          <w:b/>
          <w:bCs/>
          <w:color w:val="0000FF"/>
          <w:u w:val="single"/>
        </w:rPr>
        <w:fldChar w:fldCharType="begin"/>
      </w:r>
      <w:r w:rsidRPr="00EB0423">
        <w:rPr>
          <w:b/>
          <w:bCs/>
          <w:color w:val="0000FF"/>
          <w:u w:val="single"/>
        </w:rPr>
        <w:instrText xml:space="preserve"> REF _Ref489875304 \h </w:instrText>
      </w:r>
      <w:r w:rsidR="00D238F1" w:rsidRPr="00EB0423">
        <w:rPr>
          <w:b/>
          <w:bCs/>
          <w:color w:val="0000FF"/>
          <w:u w:val="single"/>
        </w:rPr>
        <w:instrText xml:space="preserve"> \* MERGEFORMAT </w:instrText>
      </w:r>
      <w:r w:rsidRPr="00EB0423">
        <w:rPr>
          <w:b/>
          <w:bCs/>
          <w:color w:val="0000FF"/>
          <w:u w:val="single"/>
        </w:rPr>
      </w:r>
      <w:r w:rsidRPr="00EB0423">
        <w:rPr>
          <w:b/>
          <w:bCs/>
          <w:color w:val="0000FF"/>
          <w:u w:val="single"/>
        </w:rPr>
        <w:fldChar w:fldCharType="separate"/>
      </w:r>
      <w:r w:rsidR="00A95042" w:rsidRPr="00EB0423">
        <w:rPr>
          <w:b/>
          <w:bCs/>
          <w:color w:val="0000FF"/>
          <w:u w:val="single"/>
        </w:rPr>
        <w:t xml:space="preserve">Figure </w:t>
      </w:r>
      <w:r w:rsidR="00A95042" w:rsidRPr="00EB0423">
        <w:rPr>
          <w:b/>
          <w:bCs/>
          <w:noProof/>
          <w:color w:val="0000FF"/>
          <w:u w:val="single"/>
        </w:rPr>
        <w:t>47</w:t>
      </w:r>
      <w:r w:rsidRPr="00EB0423">
        <w:rPr>
          <w:b/>
          <w:bCs/>
          <w:color w:val="0000FF"/>
          <w:u w:val="single"/>
        </w:rPr>
        <w:fldChar w:fldCharType="end"/>
      </w:r>
      <w:r w:rsidRPr="00EB0423">
        <w:rPr>
          <w:color w:val="0000FF"/>
        </w:rPr>
        <w:t xml:space="preserve"> </w:t>
      </w:r>
      <w:r w:rsidRPr="00D238F1">
        <w:t xml:space="preserve">shows the definition sketch for lateral velocities in a layer. The standard </w:t>
      </w:r>
      <w:r w:rsidRPr="00EB0423">
        <w:rPr>
          <w:b/>
          <w:bCs/>
        </w:rPr>
        <w:t>CE-QUAL-W2</w:t>
      </w:r>
      <w:r w:rsidRPr="00D238F1">
        <w:t xml:space="preserve"> designation for longitudinal (positive downstream or increasing segment number) and vertical velocities (positive downward) in followed in this algorithm. Initial x, y, and z are given for each particle released into a segment and layer. The user specifies x and z, but y is chosen as the middle of a layer, i.e., y</w:t>
      </w:r>
      <w:r w:rsidR="00BD51AE">
        <w:t xml:space="preserve"> </w:t>
      </w:r>
      <w:r w:rsidRPr="00D238F1">
        <w:t>=</w:t>
      </w:r>
      <w:r w:rsidR="00BD51AE">
        <w:t xml:space="preserve"> </w:t>
      </w:r>
      <w:r w:rsidRPr="00D238F1">
        <w:t>B/2 where B is the layer width.</w:t>
      </w:r>
    </w:p>
    <w:p w14:paraId="0E010875" w14:textId="77777777" w:rsidR="00EB0423" w:rsidRPr="00D238F1" w:rsidRDefault="00EB0423" w:rsidP="007552CD"/>
    <w:p w14:paraId="498A900D" w14:textId="77777777" w:rsidR="000E295B" w:rsidRDefault="000E295B" w:rsidP="00EB0423">
      <w:pPr>
        <w:jc w:val="center"/>
      </w:pPr>
      <w:r>
        <w:rPr>
          <w:noProof/>
        </w:rPr>
        <w:lastRenderedPageBreak/>
        <w:drawing>
          <wp:inline distT="0" distB="0" distL="0" distR="0" wp14:anchorId="390E5653" wp14:editId="5B87F7D3">
            <wp:extent cx="4362606" cy="3196590"/>
            <wp:effectExtent l="12700" t="12700" r="19050" b="165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429536" cy="3245632"/>
                    </a:xfrm>
                    <a:prstGeom prst="rect">
                      <a:avLst/>
                    </a:prstGeom>
                    <a:noFill/>
                    <a:ln w="3175">
                      <a:solidFill>
                        <a:schemeClr val="tx1"/>
                      </a:solidFill>
                    </a:ln>
                  </pic:spPr>
                </pic:pic>
              </a:graphicData>
            </a:graphic>
          </wp:inline>
        </w:drawing>
      </w:r>
    </w:p>
    <w:p w14:paraId="1DCBAB48" w14:textId="6A4FB992" w:rsidR="003B25EB" w:rsidRDefault="000E295B" w:rsidP="00127D1D">
      <w:pPr>
        <w:pStyle w:val="Caption"/>
        <w:spacing w:after="0"/>
      </w:pPr>
      <w:bookmarkStart w:id="377" w:name="_Ref489869484"/>
      <w:bookmarkStart w:id="378" w:name="_Toc48573757"/>
      <w:r w:rsidRPr="00FA25C6">
        <w:t xml:space="preserve">Figure </w:t>
      </w:r>
      <w:r w:rsidR="00000000">
        <w:fldChar w:fldCharType="begin"/>
      </w:r>
      <w:r w:rsidR="00000000">
        <w:instrText xml:space="preserve"> SEQ Figure \* ARABIC </w:instrText>
      </w:r>
      <w:r w:rsidR="00000000">
        <w:fldChar w:fldCharType="separate"/>
      </w:r>
      <w:r w:rsidR="00A95042">
        <w:rPr>
          <w:noProof/>
        </w:rPr>
        <w:t>45</w:t>
      </w:r>
      <w:r w:rsidR="00000000">
        <w:rPr>
          <w:noProof/>
        </w:rPr>
        <w:fldChar w:fldCharType="end"/>
      </w:r>
      <w:bookmarkEnd w:id="377"/>
      <w:r w:rsidRPr="00FA25C6">
        <w:t>. Plan view of x and y coordinates within a layer (K) and segment (I). DLX is the segment length and B is the segment width at the given layer K.</w:t>
      </w:r>
      <w:bookmarkEnd w:id="378"/>
    </w:p>
    <w:p w14:paraId="0F8EFC18" w14:textId="77777777" w:rsidR="003B25EB" w:rsidRPr="003B25EB" w:rsidRDefault="003B25EB" w:rsidP="00127D1D"/>
    <w:p w14:paraId="1BA934B4" w14:textId="77777777" w:rsidR="000E295B" w:rsidRDefault="000E295B" w:rsidP="00127D1D">
      <w:pPr>
        <w:pStyle w:val="Caption"/>
        <w:spacing w:before="120"/>
      </w:pPr>
      <w:r>
        <w:rPr>
          <w:noProof/>
        </w:rPr>
        <w:drawing>
          <wp:inline distT="0" distB="0" distL="0" distR="0" wp14:anchorId="3FE3CDDA" wp14:editId="5D5ADD66">
            <wp:extent cx="4212372" cy="3169920"/>
            <wp:effectExtent l="12700" t="12700" r="17145" b="177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270662" cy="3213785"/>
                    </a:xfrm>
                    <a:prstGeom prst="rect">
                      <a:avLst/>
                    </a:prstGeom>
                    <a:noFill/>
                    <a:ln w="3175">
                      <a:solidFill>
                        <a:schemeClr val="tx1"/>
                      </a:solidFill>
                    </a:ln>
                  </pic:spPr>
                </pic:pic>
              </a:graphicData>
            </a:graphic>
          </wp:inline>
        </w:drawing>
      </w:r>
    </w:p>
    <w:p w14:paraId="45579A3B" w14:textId="75951E3C" w:rsidR="000E295B" w:rsidRPr="00FA25C6" w:rsidRDefault="000E295B" w:rsidP="007A3922">
      <w:pPr>
        <w:pStyle w:val="Caption"/>
      </w:pPr>
      <w:bookmarkStart w:id="379" w:name="_Ref489869493"/>
      <w:bookmarkStart w:id="380" w:name="_Toc48573758"/>
      <w:r w:rsidRPr="00FA25C6">
        <w:t xml:space="preserve">Figure </w:t>
      </w:r>
      <w:r w:rsidR="00000000">
        <w:fldChar w:fldCharType="begin"/>
      </w:r>
      <w:r w:rsidR="00000000">
        <w:instrText xml:space="preserve"> SEQ Figure \* ARABIC </w:instrText>
      </w:r>
      <w:r w:rsidR="00000000">
        <w:fldChar w:fldCharType="separate"/>
      </w:r>
      <w:r w:rsidR="00A95042">
        <w:rPr>
          <w:noProof/>
        </w:rPr>
        <w:t>46</w:t>
      </w:r>
      <w:r w:rsidR="00000000">
        <w:rPr>
          <w:noProof/>
        </w:rPr>
        <w:fldChar w:fldCharType="end"/>
      </w:r>
      <w:bookmarkEnd w:id="379"/>
      <w:r w:rsidRPr="00FA25C6">
        <w:t>. Side view of z and y coordinates within a layer (K) and segment (I). DZ is the layer thickness and B is the layer width.</w:t>
      </w:r>
      <w:bookmarkEnd w:id="380"/>
    </w:p>
    <w:p w14:paraId="4CC4B627" w14:textId="77777777" w:rsidR="000E295B" w:rsidRDefault="000E295B" w:rsidP="00EB0423">
      <w:r>
        <w:rPr>
          <w:noProof/>
        </w:rPr>
        <w:lastRenderedPageBreak/>
        <w:drawing>
          <wp:inline distT="0" distB="0" distL="0" distR="0" wp14:anchorId="060F0204" wp14:editId="4E27B754">
            <wp:extent cx="5806032" cy="3341370"/>
            <wp:effectExtent l="12700" t="12700" r="10795" b="114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839854" cy="3360835"/>
                    </a:xfrm>
                    <a:prstGeom prst="rect">
                      <a:avLst/>
                    </a:prstGeom>
                    <a:noFill/>
                    <a:ln w="3175">
                      <a:solidFill>
                        <a:schemeClr val="accent1"/>
                      </a:solidFill>
                    </a:ln>
                  </pic:spPr>
                </pic:pic>
              </a:graphicData>
            </a:graphic>
          </wp:inline>
        </w:drawing>
      </w:r>
    </w:p>
    <w:p w14:paraId="318CE583" w14:textId="702CE18C" w:rsidR="000E295B" w:rsidRPr="00FA25C6" w:rsidRDefault="000E295B" w:rsidP="007A3922">
      <w:pPr>
        <w:pStyle w:val="Caption"/>
      </w:pPr>
      <w:bookmarkStart w:id="381" w:name="_Ref489875304"/>
      <w:bookmarkStart w:id="382" w:name="_Toc48573759"/>
      <w:r w:rsidRPr="00FA25C6">
        <w:t xml:space="preserve">Figure </w:t>
      </w:r>
      <w:r w:rsidR="00000000">
        <w:fldChar w:fldCharType="begin"/>
      </w:r>
      <w:r w:rsidR="00000000">
        <w:instrText xml:space="preserve"> SEQ Figure \* ARABIC </w:instrText>
      </w:r>
      <w:r w:rsidR="00000000">
        <w:fldChar w:fldCharType="separate"/>
      </w:r>
      <w:r w:rsidR="00A95042">
        <w:rPr>
          <w:noProof/>
        </w:rPr>
        <w:t>47</w:t>
      </w:r>
      <w:r w:rsidR="00000000">
        <w:rPr>
          <w:noProof/>
        </w:rPr>
        <w:fldChar w:fldCharType="end"/>
      </w:r>
      <w:bookmarkEnd w:id="381"/>
      <w:r w:rsidRPr="00FA25C6">
        <w:t>. Definition sketch for lateral and longitudinal velocities within the cells. Withdrawals are always assumed to be on the LHS (left hand side) of the segment.</w:t>
      </w:r>
      <w:bookmarkEnd w:id="382"/>
    </w:p>
    <w:p w14:paraId="054DA949" w14:textId="77777777" w:rsidR="000E295B" w:rsidRPr="00FA25C6" w:rsidRDefault="000E295B" w:rsidP="007552CD">
      <w:pPr>
        <w:sectPr w:rsidR="000E295B" w:rsidRPr="00FA25C6">
          <w:headerReference w:type="even" r:id="rId186"/>
          <w:headerReference w:type="default" r:id="rId187"/>
          <w:footerReference w:type="even" r:id="rId188"/>
          <w:footerReference w:type="default" r:id="rId189"/>
          <w:footerReference w:type="first" r:id="rId190"/>
          <w:endnotePr>
            <w:numFmt w:val="decimal"/>
          </w:endnotePr>
          <w:type w:val="continuous"/>
          <w:pgSz w:w="12240" w:h="15840" w:code="1"/>
          <w:pgMar w:top="1728" w:right="1440" w:bottom="1728" w:left="2160" w:header="1008" w:footer="1008" w:gutter="0"/>
          <w:paperSrc w:first="100" w:other="100"/>
          <w:cols w:space="720"/>
          <w:titlePg/>
        </w:sectPr>
      </w:pPr>
    </w:p>
    <w:p w14:paraId="0F640F11" w14:textId="77777777" w:rsidR="0041037A" w:rsidRPr="00B7030B" w:rsidRDefault="008333A2" w:rsidP="00EB0423">
      <w:pPr>
        <w:pStyle w:val="Heading1"/>
        <w:numPr>
          <w:ilvl w:val="0"/>
          <w:numId w:val="19"/>
        </w:numPr>
        <w:spacing w:before="360" w:after="360"/>
      </w:pPr>
      <w:bookmarkStart w:id="383" w:name="_Appendix_B_-"/>
      <w:bookmarkStart w:id="384" w:name="_Toc48573595"/>
      <w:bookmarkEnd w:id="383"/>
      <w:r>
        <w:lastRenderedPageBreak/>
        <w:t xml:space="preserve">Temperature and </w:t>
      </w:r>
      <w:r w:rsidR="0041037A" w:rsidRPr="00B7030B">
        <w:t>Water Quality</w:t>
      </w:r>
      <w:r>
        <w:t xml:space="preserve"> </w:t>
      </w:r>
      <w:r w:rsidR="00D80D17">
        <w:t>Modeling</w:t>
      </w:r>
      <w:bookmarkEnd w:id="384"/>
    </w:p>
    <w:p w14:paraId="0CA2C5D6" w14:textId="73BBBA4E" w:rsidR="002534D0" w:rsidRPr="00B7030B" w:rsidRDefault="00B27772" w:rsidP="007A3922">
      <w:pPr>
        <w:pStyle w:val="BodyText"/>
      </w:pPr>
      <w:r>
        <w:t>Authors</w:t>
      </w:r>
      <w:r w:rsidR="00021562">
        <w:t xml:space="preserve"> and contributors</w:t>
      </w:r>
      <w:r>
        <w:t xml:space="preserve">: </w:t>
      </w:r>
      <w:r w:rsidR="002534D0" w:rsidRPr="00B7030B">
        <w:t>Scott A. Wells, Tom M. Cole, Chris Berger</w:t>
      </w:r>
      <w:r w:rsidR="00AB134A" w:rsidRPr="00B7030B">
        <w:t xml:space="preserve">, Stewart Rounds, </w:t>
      </w:r>
      <w:r w:rsidR="004B6F04">
        <w:t xml:space="preserve">Annette Sullivan, </w:t>
      </w:r>
      <w:r w:rsidR="00AB134A" w:rsidRPr="00B7030B">
        <w:t xml:space="preserve">S. Prakash, J. A. Vandenberg, E. M. </w:t>
      </w:r>
      <w:proofErr w:type="spellStart"/>
      <w:r w:rsidR="00AB134A" w:rsidRPr="00B7030B">
        <w:t>Buchak</w:t>
      </w:r>
      <w:proofErr w:type="spellEnd"/>
      <w:r w:rsidR="003277AF">
        <w:t xml:space="preserve">, Lillian </w:t>
      </w:r>
      <w:proofErr w:type="spellStart"/>
      <w:r w:rsidR="003277AF">
        <w:t>Jezna</w:t>
      </w:r>
      <w:r w:rsidR="007E5F77">
        <w:t>ch</w:t>
      </w:r>
      <w:proofErr w:type="spellEnd"/>
      <w:r w:rsidR="003277AF">
        <w:t xml:space="preserve">, John </w:t>
      </w:r>
      <w:proofErr w:type="spellStart"/>
      <w:r w:rsidR="003277AF">
        <w:t>Tobiason</w:t>
      </w:r>
      <w:proofErr w:type="spellEnd"/>
      <w:r w:rsidR="00F169BB">
        <w:t>, Zhong Zhang</w:t>
      </w:r>
    </w:p>
    <w:p w14:paraId="5B8C613B" w14:textId="350C5F5E" w:rsidR="00B27772" w:rsidRPr="00B27772" w:rsidRDefault="00B27772" w:rsidP="007A3922">
      <w:bookmarkStart w:id="385" w:name="_Toc491095063"/>
      <w:bookmarkStart w:id="386" w:name="_Toc523896503"/>
      <w:r w:rsidRPr="00B27772">
        <w:t>This section of the User Manual documents the governing equation for constituent mass and energy (temperature) and the source/sink terms for temperature and each water quality state variable. There is also a section on the computation of vertical and longitudinal dispersion coefficients.</w:t>
      </w:r>
      <w:r w:rsidR="00021562">
        <w:t xml:space="preserve"> </w:t>
      </w:r>
    </w:p>
    <w:p w14:paraId="337B0101" w14:textId="77777777" w:rsidR="008C18D3" w:rsidRPr="00B7030B" w:rsidRDefault="008C18D3" w:rsidP="007A3922">
      <w:pPr>
        <w:pStyle w:val="Heading2"/>
      </w:pPr>
      <w:bookmarkStart w:id="387" w:name="_Toc48573596"/>
      <w:r w:rsidRPr="00B7030B">
        <w:t>Turbulent Advection-Diffusion Equation</w:t>
      </w:r>
      <w:bookmarkEnd w:id="385"/>
      <w:bookmarkEnd w:id="386"/>
      <w:bookmarkEnd w:id="387"/>
    </w:p>
    <w:p w14:paraId="10E264C6" w14:textId="7FE14166" w:rsidR="008C18D3" w:rsidRPr="008C18D3" w:rsidRDefault="008C18D3" w:rsidP="00C012E8">
      <w:pPr>
        <w:pStyle w:val="BodyText"/>
      </w:pPr>
      <w:r w:rsidRPr="008C18D3">
        <w:t>As in the momentum equation, time-averaged variables for velocity are introduced (</w:t>
      </w:r>
      <w:r w:rsidRPr="008C18D3">
        <w:fldChar w:fldCharType="begin"/>
      </w:r>
      <w:r w:rsidRPr="008C18D3">
        <w:instrText xml:space="preserve"> REF _Ref532635136 \h  \* MERGEFORMAT </w:instrText>
      </w:r>
      <w:r w:rsidRPr="008C18D3">
        <w:fldChar w:fldCharType="separate"/>
      </w:r>
      <w:r w:rsidR="00A95042" w:rsidRPr="00A95042">
        <w:rPr>
          <w:rStyle w:val="Figurehyperlink"/>
        </w:rPr>
        <w:t>Figure 48</w:t>
      </w:r>
      <w:r w:rsidRPr="008C18D3">
        <w:fldChar w:fldCharType="end"/>
      </w:r>
      <w:r w:rsidRPr="008C18D3">
        <w:t>) and concentration (</w:t>
      </w:r>
      <w:r w:rsidRPr="008C18D3">
        <w:fldChar w:fldCharType="begin"/>
      </w:r>
      <w:r w:rsidRPr="008C18D3">
        <w:instrText xml:space="preserve"> REF _Ref532635137 \h  \* MERGEFORMAT </w:instrText>
      </w:r>
      <w:r w:rsidRPr="008C18D3">
        <w:fldChar w:fldCharType="separate"/>
      </w:r>
      <w:r w:rsidR="00A95042" w:rsidRPr="00A95042">
        <w:rPr>
          <w:rStyle w:val="Figurehyperlink"/>
        </w:rPr>
        <w:t>Figure 49</w:t>
      </w:r>
      <w:r w:rsidRPr="008C18D3">
        <w:fldChar w:fldCharType="end"/>
      </w:r>
      <w:r w:rsidRPr="008C18D3">
        <w:t xml:space="preserve">). </w:t>
      </w:r>
    </w:p>
    <w:p w14:paraId="5840B880" w14:textId="77777777" w:rsidR="008C18D3" w:rsidRPr="00B7030B" w:rsidRDefault="00E108E0" w:rsidP="00C012E8">
      <w:pPr>
        <w:pStyle w:val="Graph"/>
      </w:pPr>
      <w:r w:rsidRPr="00F749E5">
        <w:rPr>
          <w:noProof/>
        </w:rPr>
        <w:object w:dxaOrig="5171" w:dyaOrig="3748" w14:anchorId="5CEC9EB0">
          <v:shape id="_x0000_i1196" type="#_x0000_t75" alt="" style="width:372pt;height:174.95pt;mso-width-percent:0;mso-height-percent:0;mso-width-percent:0;mso-height-percent:0" o:ole="" fillcolor="window">
            <v:imagedata r:id="rId191" o:title=""/>
          </v:shape>
          <o:OLEObject Type="Embed" ProgID="Word.Picture.8" ShapeID="_x0000_i1196" DrawAspect="Content" ObjectID="_1721314809" r:id="rId192"/>
        </w:object>
      </w:r>
    </w:p>
    <w:p w14:paraId="45F2E5A9" w14:textId="68B1972E" w:rsidR="008C18D3" w:rsidRPr="000B7110" w:rsidRDefault="008C18D3" w:rsidP="0052054C">
      <w:pPr>
        <w:pStyle w:val="Figurecaption"/>
      </w:pPr>
      <w:bookmarkStart w:id="388" w:name="_Ref532635136"/>
      <w:bookmarkStart w:id="389" w:name="_Toc491084325"/>
      <w:bookmarkStart w:id="390" w:name="_Toc523896608"/>
      <w:bookmarkStart w:id="391" w:name="_Toc48573760"/>
      <w:r w:rsidRPr="000B7110">
        <w:t xml:space="preserve">Figure </w:t>
      </w:r>
      <w:r w:rsidR="00000000">
        <w:fldChar w:fldCharType="begin"/>
      </w:r>
      <w:r w:rsidR="00000000">
        <w:instrText xml:space="preserve"> SEQ Figure \* ARABIC </w:instrText>
      </w:r>
      <w:r w:rsidR="00000000">
        <w:fldChar w:fldCharType="separate"/>
      </w:r>
      <w:r w:rsidR="00A95042">
        <w:rPr>
          <w:noProof/>
        </w:rPr>
        <w:t>48</w:t>
      </w:r>
      <w:r w:rsidR="00000000">
        <w:rPr>
          <w:noProof/>
        </w:rPr>
        <w:fldChar w:fldCharType="end"/>
      </w:r>
      <w:bookmarkEnd w:id="388"/>
      <w:r w:rsidRPr="000B7110">
        <w:t>.  Velocity variability with time.</w:t>
      </w:r>
      <w:bookmarkEnd w:id="389"/>
      <w:bookmarkEnd w:id="390"/>
      <w:bookmarkEnd w:id="391"/>
    </w:p>
    <w:p w14:paraId="12615219" w14:textId="77777777" w:rsidR="008C18D3" w:rsidRPr="00B7030B" w:rsidRDefault="00E108E0" w:rsidP="00B6554A">
      <w:pPr>
        <w:pStyle w:val="Graph"/>
      </w:pPr>
      <w:r w:rsidRPr="00F749E5">
        <w:rPr>
          <w:noProof/>
        </w:rPr>
        <w:object w:dxaOrig="5310" w:dyaOrig="3488" w14:anchorId="47782F2B">
          <v:shape id="_x0000_i1195" type="#_x0000_t75" alt="" style="width:366.95pt;height:178.75pt;mso-width-percent:0;mso-height-percent:0;mso-width-percent:0;mso-height-percent:0" o:ole="" fillcolor="window">
            <v:imagedata r:id="rId193" o:title=""/>
          </v:shape>
          <o:OLEObject Type="Embed" ProgID="Word.Picture.8" ShapeID="_x0000_i1195" DrawAspect="Content" ObjectID="_1721314810" r:id="rId194"/>
        </w:object>
      </w:r>
    </w:p>
    <w:p w14:paraId="3A974A6C" w14:textId="20122991" w:rsidR="008C18D3" w:rsidRPr="000B7110" w:rsidRDefault="008C18D3" w:rsidP="00B6554A">
      <w:pPr>
        <w:pStyle w:val="Figurecaption"/>
      </w:pPr>
      <w:bookmarkStart w:id="392" w:name="_Ref532635137"/>
      <w:bookmarkStart w:id="393" w:name="_Toc491084326"/>
      <w:bookmarkStart w:id="394" w:name="_Toc523896609"/>
      <w:bookmarkStart w:id="395" w:name="_Toc48573761"/>
      <w:r w:rsidRPr="000B7110">
        <w:t xml:space="preserve">Figure </w:t>
      </w:r>
      <w:r w:rsidR="00000000">
        <w:fldChar w:fldCharType="begin"/>
      </w:r>
      <w:r w:rsidR="00000000">
        <w:instrText xml:space="preserve"> SEQ Figure \* ARABIC </w:instrText>
      </w:r>
      <w:r w:rsidR="00000000">
        <w:fldChar w:fldCharType="separate"/>
      </w:r>
      <w:r w:rsidR="00A95042">
        <w:rPr>
          <w:noProof/>
        </w:rPr>
        <w:t>49</w:t>
      </w:r>
      <w:r w:rsidR="00000000">
        <w:rPr>
          <w:noProof/>
        </w:rPr>
        <w:fldChar w:fldCharType="end"/>
      </w:r>
      <w:bookmarkEnd w:id="392"/>
      <w:r w:rsidRPr="000B7110">
        <w:t>.  Concentration variability with time.</w:t>
      </w:r>
      <w:bookmarkEnd w:id="393"/>
      <w:bookmarkEnd w:id="394"/>
      <w:bookmarkEnd w:id="395"/>
    </w:p>
    <w:p w14:paraId="590ED3B2" w14:textId="77777777" w:rsidR="008C18D3" w:rsidRPr="000B7110" w:rsidRDefault="008C18D3" w:rsidP="00B6554A">
      <w:pPr>
        <w:pStyle w:val="BodyText"/>
      </w:pPr>
      <w:r w:rsidRPr="000B7110">
        <w:t>The instantaneous velocity and concentration are decomposed into a mean and an unsteady component:</w:t>
      </w:r>
    </w:p>
    <w:p w14:paraId="28DC31ED" w14:textId="55DC03BF" w:rsidR="008C18D3" w:rsidRPr="00B7030B" w:rsidRDefault="008C18D3" w:rsidP="008C18D3">
      <w:pPr>
        <w:pStyle w:val="equation"/>
        <w:keepNext/>
        <w:rPr>
          <w:rFonts w:asciiTheme="minorHAnsi" w:hAnsiTheme="minorHAnsi"/>
        </w:rPr>
      </w:pPr>
      <w:r w:rsidRPr="00B7030B">
        <w:rPr>
          <w:rFonts w:asciiTheme="minorHAnsi" w:hAnsiTheme="minorHAnsi"/>
        </w:rPr>
        <w:tab/>
      </w:r>
      <m:oMath>
        <m:f>
          <m:fPr>
            <m:ctrlPr>
              <w:rPr>
                <w:rFonts w:ascii="Cambria Math" w:hAnsiTheme="minorHAnsi"/>
                <w:i/>
              </w:rPr>
            </m:ctrlPr>
          </m:fPr>
          <m:num>
            <m:r>
              <w:rPr>
                <w:rFonts w:ascii="Cambria Math" w:hAnsiTheme="minorHAnsi"/>
              </w:rPr>
              <m:t>1</m:t>
            </m:r>
          </m:num>
          <m:den>
            <m:r>
              <w:rPr>
                <w:rFonts w:ascii="Cambria Math" w:hAnsiTheme="minorHAnsi"/>
              </w:rPr>
              <m:t>T</m:t>
            </m:r>
          </m:den>
        </m:f>
        <m:r>
          <w:rPr>
            <w:rFonts w:ascii="Cambria Math" w:hAnsiTheme="minorHAnsi"/>
          </w:rPr>
          <m:t xml:space="preserve"> </m:t>
        </m:r>
        <m:nary>
          <m:naryPr>
            <m:ctrlPr>
              <w:rPr>
                <w:rFonts w:ascii="Cambria Math" w:hAnsiTheme="minorHAnsi"/>
                <w:i/>
              </w:rPr>
            </m:ctrlPr>
          </m:naryPr>
          <m:sub>
            <m:r>
              <w:rPr>
                <w:rFonts w:ascii="Cambria Math" w:hAnsiTheme="minorHAnsi"/>
              </w:rPr>
              <m:t>t</m:t>
            </m:r>
          </m:sub>
          <m:sup>
            <m:r>
              <w:rPr>
                <w:rFonts w:ascii="Cambria Math" w:hAnsiTheme="minorHAnsi"/>
              </w:rPr>
              <m:t>t + T</m:t>
            </m:r>
          </m:sup>
          <m:e>
            <m:r>
              <w:rPr>
                <w:rFonts w:ascii="Cambria Math" w:hAnsiTheme="minorHAnsi"/>
              </w:rPr>
              <m:t>u(t)</m:t>
            </m:r>
          </m:e>
        </m:nary>
        <m:r>
          <w:rPr>
            <w:rFonts w:ascii="Cambria Math" w:hAnsiTheme="minorHAnsi"/>
          </w:rPr>
          <m:t xml:space="preserve"> dt</m:t>
        </m:r>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w:t>
      </w:r>
      <w:r w:rsidR="00A41B27">
        <w:rPr>
          <w:rStyle w:val="EquationCaption"/>
          <w:rFonts w:asciiTheme="minorHAnsi" w:hAnsiTheme="minorHAnsi"/>
        </w:rPr>
        <w:fldChar w:fldCharType="end"/>
      </w:r>
      <w:r w:rsidRPr="00B7030B">
        <w:rPr>
          <w:rStyle w:val="EquationCaption"/>
          <w:rFonts w:asciiTheme="minorHAnsi" w:hAnsiTheme="minorHAnsi"/>
        </w:rPr>
        <w:t>)</w:t>
      </w:r>
    </w:p>
    <w:p w14:paraId="227417E8" w14:textId="77777777" w:rsidR="008C18D3" w:rsidRPr="000B7110" w:rsidRDefault="008C18D3" w:rsidP="007A3922">
      <w:pPr>
        <w:pStyle w:val="BodyText"/>
      </w:pPr>
      <w:r w:rsidRPr="000B7110">
        <w:t>Similarly</w:t>
      </w:r>
      <w:r>
        <w:t xml:space="preserve"> </w:t>
      </w:r>
      <w:r w:rsidRPr="000B7110">
        <w:t xml:space="preserve">for </w:t>
      </w:r>
      <w:r w:rsidRPr="00EB0423">
        <w:rPr>
          <w:i/>
          <w:iCs/>
        </w:rPr>
        <w:t>w, v,</w:t>
      </w:r>
      <w:r w:rsidRPr="000B7110">
        <w:t xml:space="preserve"> and </w:t>
      </w:r>
      <w:r w:rsidRPr="00EB0423">
        <w:rPr>
          <w:i/>
          <w:iCs/>
        </w:rPr>
        <w:t>c</w:t>
      </w:r>
      <w:r w:rsidRPr="000B7110">
        <w:t>:</w:t>
      </w:r>
    </w:p>
    <w:p w14:paraId="5AC5EBB5" w14:textId="77777777" w:rsidR="008C18D3" w:rsidRPr="0054070F" w:rsidRDefault="008C18D3" w:rsidP="008C18D3">
      <w:pPr>
        <w:pStyle w:val="equation"/>
        <w:rPr>
          <w:rFonts w:asciiTheme="minorHAnsi" w:hAnsiTheme="minorHAnsi"/>
        </w:rPr>
      </w:pPr>
      <m:oMathPara>
        <m:oMath>
          <m:r>
            <w:rPr>
              <w:rFonts w:ascii="Cambria Math" w:hAnsiTheme="minorHAnsi"/>
            </w:rPr>
            <m:t xml:space="preserve">v = </m:t>
          </m:r>
          <m:bar>
            <m:barPr>
              <m:pos m:val="top"/>
              <m:ctrlPr>
                <w:rPr>
                  <w:rFonts w:ascii="Cambria Math" w:hAnsiTheme="minorHAnsi"/>
                  <w:i/>
                </w:rPr>
              </m:ctrlPr>
            </m:barPr>
            <m:e>
              <m:r>
                <w:rPr>
                  <w:rFonts w:ascii="Cambria Math" w:hAnsiTheme="minorHAnsi"/>
                </w:rPr>
                <m:t>v</m:t>
              </m:r>
            </m:e>
          </m:bar>
          <m:r>
            <w:rPr>
              <w:rFonts w:ascii="Cambria Math" w:hAnsiTheme="minorHAnsi"/>
            </w:rPr>
            <m:t xml:space="preserve"> + </m:t>
          </m:r>
          <m:sSup>
            <m:sSupPr>
              <m:ctrlPr>
                <w:rPr>
                  <w:rFonts w:ascii="Cambria Math" w:hAnsiTheme="minorHAnsi"/>
                  <w:i/>
                </w:rPr>
              </m:ctrlPr>
            </m:sSupPr>
            <m:e>
              <m:r>
                <w:rPr>
                  <w:rFonts w:ascii="Cambria Math" w:hAnsiTheme="minorHAnsi"/>
                </w:rPr>
                <m:t>v</m:t>
              </m:r>
            </m:e>
            <m:sup>
              <m:r>
                <w:rPr>
                  <w:rFonts w:ascii="Cambria Math" w:hAnsiTheme="minorHAnsi"/>
                </w:rPr>
                <m:t>'</m:t>
              </m:r>
              <m:ctrlPr>
                <w:rPr>
                  <w:rFonts w:ascii="Cambria Math" w:hAnsi="Cambria Math"/>
                  <w:i/>
                </w:rPr>
              </m:ctrlPr>
            </m:sup>
          </m:sSup>
          <m:r>
            <w:rPr>
              <w:rFonts w:ascii="Cambria Math" w:hAnsiTheme="minorHAnsi"/>
            </w:rPr>
            <m:t xml:space="preserve">  </m:t>
          </m:r>
          <m:r>
            <m:rPr>
              <m:sty m:val="p"/>
            </m:rPr>
            <w:rPr>
              <w:rFonts w:ascii="Cambria Math" w:hAnsiTheme="minorHAnsi"/>
            </w:rPr>
            <w:br/>
          </m:r>
        </m:oMath>
        <m:oMath>
          <m:r>
            <w:rPr>
              <w:rFonts w:ascii="Cambria Math" w:hAnsiTheme="minorHAnsi"/>
            </w:rPr>
            <m:t xml:space="preserve"> w = </m:t>
          </m:r>
          <m:bar>
            <m:barPr>
              <m:pos m:val="top"/>
              <m:ctrlPr>
                <w:rPr>
                  <w:rFonts w:ascii="Cambria Math" w:hAnsiTheme="minorHAnsi"/>
                  <w:i/>
                </w:rPr>
              </m:ctrlPr>
            </m:barPr>
            <m:e>
              <m:r>
                <w:rPr>
                  <w:rFonts w:ascii="Cambria Math" w:hAnsiTheme="minorHAnsi"/>
                </w:rPr>
                <m:t>w</m:t>
              </m:r>
            </m:e>
          </m:bar>
          <m:r>
            <w:rPr>
              <w:rFonts w:ascii="Cambria Math" w:hAnsiTheme="minorHAnsi"/>
            </w:rPr>
            <m:t xml:space="preserve"> + </m:t>
          </m:r>
          <m:sSup>
            <m:sSupPr>
              <m:ctrlPr>
                <w:rPr>
                  <w:rFonts w:ascii="Cambria Math" w:hAnsiTheme="minorHAnsi"/>
                  <w:i/>
                </w:rPr>
              </m:ctrlPr>
            </m:sSupPr>
            <m:e>
              <m:r>
                <w:rPr>
                  <w:rFonts w:ascii="Cambria Math" w:hAnsiTheme="minorHAnsi"/>
                </w:rPr>
                <m:t>w</m:t>
              </m:r>
            </m:e>
            <m:sup>
              <m:r>
                <w:rPr>
                  <w:rFonts w:ascii="Cambria Math" w:hAnsiTheme="minorHAnsi"/>
                </w:rPr>
                <m:t>'</m:t>
              </m:r>
              <m:ctrlPr>
                <w:rPr>
                  <w:rFonts w:ascii="Cambria Math" w:hAnsi="Cambria Math"/>
                  <w:i/>
                </w:rPr>
              </m:ctrlPr>
            </m:sup>
          </m:sSup>
          <m:r>
            <w:rPr>
              <w:rFonts w:ascii="Cambria Math" w:hAnsiTheme="minorHAnsi"/>
            </w:rPr>
            <m:t xml:space="preserve"> </m:t>
          </m:r>
        </m:oMath>
      </m:oMathPara>
    </w:p>
    <w:p w14:paraId="75F06314" w14:textId="5C3D08C6" w:rsidR="008C18D3" w:rsidRPr="00B7030B" w:rsidRDefault="008C18D3" w:rsidP="00F81C4C">
      <w:pPr>
        <w:pStyle w:val="equation"/>
        <w:jc w:val="left"/>
        <w:rPr>
          <w:rFonts w:asciiTheme="minorHAnsi" w:hAnsiTheme="minorHAnsi"/>
        </w:rPr>
      </w:pPr>
      <m:oMath>
        <m:r>
          <w:rPr>
            <w:rFonts w:ascii="Cambria Math" w:hAnsiTheme="minorHAnsi"/>
          </w:rPr>
          <m:t xml:space="preserve">c = </m:t>
        </m:r>
        <m:bar>
          <m:barPr>
            <m:pos m:val="top"/>
            <m:ctrlPr>
              <w:rPr>
                <w:rFonts w:ascii="Cambria Math" w:hAnsiTheme="minorHAnsi"/>
                <w:i/>
              </w:rPr>
            </m:ctrlPr>
          </m:barPr>
          <m:e>
            <m:r>
              <w:rPr>
                <w:rFonts w:ascii="Cambria Math" w:hAnsiTheme="minorHAnsi"/>
              </w:rPr>
              <m:t>c</m:t>
            </m:r>
          </m:e>
        </m:bar>
        <m:r>
          <w:rPr>
            <w:rFonts w:ascii="Cambria Math" w:hAnsiTheme="minorHAnsi"/>
          </w:rPr>
          <m:t xml:space="preserve"> + </m:t>
        </m:r>
        <m:sSup>
          <m:sSupPr>
            <m:ctrlPr>
              <w:rPr>
                <w:rFonts w:ascii="Cambria Math" w:hAnsiTheme="minorHAnsi"/>
                <w:i/>
              </w:rPr>
            </m:ctrlPr>
          </m:sSupPr>
          <m:e>
            <m:r>
              <w:rPr>
                <w:rFonts w:ascii="Cambria Math" w:hAnsiTheme="minorHAnsi"/>
              </w:rPr>
              <m:t>c</m:t>
            </m:r>
          </m:e>
          <m:sup>
            <m:r>
              <w:rPr>
                <w:rFonts w:ascii="Cambria Math" w:hAnsiTheme="minorHAnsi"/>
              </w:rPr>
              <m:t>'</m:t>
            </m:r>
            <m:ctrlPr>
              <w:rPr>
                <w:rFonts w:ascii="Cambria Math" w:hAnsi="Cambria Math"/>
                <w:i/>
              </w:rPr>
            </m:ctrlPr>
          </m:sup>
        </m:sSup>
      </m:oMath>
      <w:r>
        <w:rPr>
          <w:rFonts w:asciiTheme="minorHAnsi" w:hAnsiTheme="minorHAnsi"/>
        </w:rPr>
        <w:t xml:space="preserve"> </w:t>
      </w:r>
      <w:r>
        <w:rPr>
          <w:rFonts w:asciiTheme="minorHAnsi" w:hAnsiTheme="minorHAnsi"/>
        </w:rPr>
        <w:tab/>
      </w:r>
      <w:r>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Pr="00B7030B">
        <w:rPr>
          <w:rStyle w:val="EquationCaption"/>
          <w:rFonts w:asciiTheme="minorHAnsi" w:hAnsiTheme="minorHAnsi"/>
        </w:rPr>
        <w:t>)</w:t>
      </w:r>
    </w:p>
    <w:p w14:paraId="2215FECA" w14:textId="77777777" w:rsidR="008C18D3" w:rsidRPr="00B7030B" w:rsidRDefault="008C18D3" w:rsidP="007A3922">
      <w:pPr>
        <w:pStyle w:val="BodyText"/>
      </w:pPr>
      <w:r w:rsidRPr="00B7030B">
        <w:t>Substituting these into the 3D governing equation and time averaging:</w:t>
      </w:r>
    </w:p>
    <w:p w14:paraId="40DC3D10" w14:textId="53AC7733" w:rsidR="008C18D3" w:rsidRPr="00B7030B" w:rsidRDefault="008C18D3" w:rsidP="008C18D3">
      <w:pPr>
        <w:pStyle w:val="equation"/>
        <w:keepNext/>
        <w:rPr>
          <w:rFonts w:asciiTheme="minorHAnsi" w:hAnsiTheme="minorHAnsi"/>
        </w:rPr>
      </w:pPr>
      <w:r w:rsidRPr="00B7030B">
        <w:rPr>
          <w:rFonts w:asciiTheme="minorHAnsi" w:hAnsiTheme="minorHAnsi"/>
        </w:rPr>
        <w:tab/>
      </w:r>
      <w:r w:rsidR="00E108E0" w:rsidRPr="00E108E0">
        <w:rPr>
          <w:rFonts w:asciiTheme="minorHAnsi" w:hAnsiTheme="minorHAnsi"/>
          <w:noProof/>
          <w:position w:val="-108"/>
        </w:rPr>
        <w:object w:dxaOrig="6120" w:dyaOrig="2400" w14:anchorId="3E600B25">
          <v:shape id="_x0000_i1194" type="#_x0000_t75" alt="" style="width:306.3pt;height:121.9pt;mso-width-percent:0;mso-height-percent:0;mso-width-percent:0;mso-height-percent:0" o:ole="">
            <v:imagedata r:id="rId195" o:title=""/>
          </v:shape>
          <o:OLEObject Type="Embed" ProgID="Equation.3" ShapeID="_x0000_i1194" DrawAspect="Content" ObjectID="_1721314811" r:id="rId196"/>
        </w:object>
      </w:r>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3</w:t>
      </w:r>
      <w:r w:rsidR="00A41B27">
        <w:rPr>
          <w:rStyle w:val="EquationCaption"/>
          <w:rFonts w:asciiTheme="minorHAnsi" w:hAnsiTheme="minorHAnsi"/>
        </w:rPr>
        <w:fldChar w:fldCharType="end"/>
      </w:r>
      <w:r w:rsidRPr="00B7030B">
        <w:rPr>
          <w:rStyle w:val="EquationCaption"/>
          <w:rFonts w:asciiTheme="minorHAnsi" w:hAnsiTheme="minorHAnsi"/>
        </w:rPr>
        <w:t>)</w:t>
      </w:r>
    </w:p>
    <w:p w14:paraId="5C1F52B2" w14:textId="77777777" w:rsidR="008C18D3" w:rsidRPr="0054070F" w:rsidRDefault="008C18D3" w:rsidP="007A3922">
      <w:pPr>
        <w:pStyle w:val="BodyText"/>
      </w:pPr>
      <w:r w:rsidRPr="0054070F">
        <w:t>The new terms in the governing equation represent mass transport by turbulent eddies.  As the intensity of turbulence increases, turbulent mass transport increases.  Notice also that all velocities and concentrations are time averaged. The following turbulent mass fluxes are defined as:</w:t>
      </w:r>
    </w:p>
    <w:p w14:paraId="38B4663C" w14:textId="6781D013" w:rsidR="008C18D3" w:rsidRPr="00B7030B" w:rsidRDefault="00000000" w:rsidP="008C18D3">
      <w:pPr>
        <w:pStyle w:val="equation"/>
        <w:rPr>
          <w:rFonts w:asciiTheme="minorHAnsi" w:hAnsiTheme="minorHAnsi"/>
        </w:rPr>
      </w:pPr>
      <m:oMath>
        <m:sSub>
          <m:sSubPr>
            <m:ctrlPr>
              <w:rPr>
                <w:rFonts w:ascii="Cambria Math" w:hAnsiTheme="minorHAnsi"/>
                <w:i/>
              </w:rPr>
            </m:ctrlPr>
          </m:sSubPr>
          <m:e>
            <m:bar>
              <m:barPr>
                <m:pos m:val="top"/>
                <m:ctrlPr>
                  <w:rPr>
                    <w:rFonts w:ascii="Cambria Math" w:hAnsiTheme="minorHAnsi"/>
                    <w:i/>
                  </w:rPr>
                </m:ctrlPr>
              </m:barPr>
              <m:e>
                <m:r>
                  <w:rPr>
                    <w:rFonts w:ascii="Cambria Math" w:hAnsiTheme="minorHAnsi"/>
                  </w:rPr>
                  <m:t>J</m:t>
                </m:r>
              </m:e>
            </m:bar>
          </m:e>
          <m:sub>
            <m:r>
              <w:rPr>
                <w:rFonts w:ascii="Cambria Math" w:hAnsiTheme="minorHAnsi"/>
              </w:rPr>
              <m:t>t</m:t>
            </m:r>
          </m:sub>
        </m:sSub>
        <m:r>
          <w:rPr>
            <w:rFonts w:ascii="Cambria Math" w:hAnsiTheme="minorHAnsi"/>
          </w:rPr>
          <m:t xml:space="preserve"> = </m:t>
        </m:r>
        <m:d>
          <m:dPr>
            <m:ctrlPr>
              <w:rPr>
                <w:rFonts w:ascii="Cambria Math" w:hAnsiTheme="minorHAnsi"/>
                <w:i/>
              </w:rPr>
            </m:ctrlPr>
          </m:dPr>
          <m:e>
            <m:r>
              <w:rPr>
                <w:rFonts w:ascii="Cambria Math" w:hAnsiTheme="minorHAnsi"/>
              </w:rPr>
              <m:t xml:space="preserve"> </m:t>
            </m:r>
            <m:bar>
              <m:barPr>
                <m:pos m:val="top"/>
                <m:ctrlPr>
                  <w:rPr>
                    <w:rFonts w:ascii="Cambria Math" w:hAnsiTheme="minorHAnsi"/>
                    <w:i/>
                  </w:rPr>
                </m:ctrlPr>
              </m:barPr>
              <m:e>
                <m:sSup>
                  <m:sSupPr>
                    <m:ctrlPr>
                      <w:rPr>
                        <w:rFonts w:ascii="Cambria Math" w:hAnsiTheme="minorHAnsi"/>
                        <w:i/>
                      </w:rPr>
                    </m:ctrlPr>
                  </m:sSupPr>
                  <m:e>
                    <m:r>
                      <w:rPr>
                        <w:rFonts w:ascii="Cambria Math" w:hAnsiTheme="minorHAnsi"/>
                      </w:rPr>
                      <m:t>u</m:t>
                    </m:r>
                  </m:e>
                  <m:sup>
                    <m:r>
                      <w:rPr>
                        <w:rFonts w:ascii="Cambria Math" w:hAnsiTheme="minorHAnsi"/>
                      </w:rPr>
                      <m:t>'</m:t>
                    </m:r>
                    <m:ctrlPr>
                      <w:rPr>
                        <w:rFonts w:ascii="Cambria Math" w:hAnsi="Cambria Math"/>
                        <w:i/>
                      </w:rPr>
                    </m:ctrlPr>
                  </m:sup>
                </m:sSup>
                <m:sSup>
                  <m:sSupPr>
                    <m:ctrlPr>
                      <w:rPr>
                        <w:rFonts w:ascii="Cambria Math" w:hAnsiTheme="minorHAnsi"/>
                        <w:i/>
                      </w:rPr>
                    </m:ctrlPr>
                  </m:sSupPr>
                  <m:e>
                    <m:r>
                      <w:rPr>
                        <w:rFonts w:ascii="Cambria Math" w:hAnsiTheme="minorHAnsi"/>
                      </w:rPr>
                      <m:t>c</m:t>
                    </m:r>
                  </m:e>
                  <m:sup>
                    <m:r>
                      <w:rPr>
                        <w:rFonts w:ascii="Cambria Math" w:hAnsiTheme="minorHAnsi"/>
                      </w:rPr>
                      <m:t>'</m:t>
                    </m:r>
                    <m:ctrlPr>
                      <w:rPr>
                        <w:rFonts w:ascii="Cambria Math" w:hAnsi="Cambria Math"/>
                        <w:i/>
                      </w:rPr>
                    </m:ctrlPr>
                  </m:sup>
                </m:sSup>
                <m:ctrlPr>
                  <w:rPr>
                    <w:rFonts w:ascii="Cambria Math" w:hAnsi="Cambria Math"/>
                    <w:i/>
                  </w:rPr>
                </m:ctrlPr>
              </m:e>
            </m:bar>
            <m:r>
              <w:rPr>
                <w:rFonts w:ascii="Cambria Math" w:hAnsiTheme="minorHAnsi"/>
              </w:rPr>
              <m:t xml:space="preserve">, </m:t>
            </m:r>
            <m:bar>
              <m:barPr>
                <m:pos m:val="top"/>
                <m:ctrlPr>
                  <w:rPr>
                    <w:rFonts w:ascii="Cambria Math" w:hAnsiTheme="minorHAnsi"/>
                    <w:i/>
                  </w:rPr>
                </m:ctrlPr>
              </m:barPr>
              <m:e>
                <m:sSup>
                  <m:sSupPr>
                    <m:ctrlPr>
                      <w:rPr>
                        <w:rFonts w:ascii="Cambria Math" w:hAnsiTheme="minorHAnsi"/>
                        <w:i/>
                      </w:rPr>
                    </m:ctrlPr>
                  </m:sSupPr>
                  <m:e>
                    <m:r>
                      <w:rPr>
                        <w:rFonts w:ascii="Cambria Math" w:hAnsiTheme="minorHAnsi"/>
                      </w:rPr>
                      <m:t>v</m:t>
                    </m:r>
                  </m:e>
                  <m:sup>
                    <m:r>
                      <w:rPr>
                        <w:rFonts w:ascii="Cambria Math" w:hAnsiTheme="minorHAnsi"/>
                      </w:rPr>
                      <m:t>'</m:t>
                    </m:r>
                    <m:ctrlPr>
                      <w:rPr>
                        <w:rFonts w:ascii="Cambria Math" w:hAnsi="Cambria Math"/>
                        <w:i/>
                      </w:rPr>
                    </m:ctrlPr>
                  </m:sup>
                </m:sSup>
                <m:sSup>
                  <m:sSupPr>
                    <m:ctrlPr>
                      <w:rPr>
                        <w:rFonts w:ascii="Cambria Math" w:hAnsiTheme="minorHAnsi"/>
                        <w:i/>
                      </w:rPr>
                    </m:ctrlPr>
                  </m:sSupPr>
                  <m:e>
                    <m:r>
                      <w:rPr>
                        <w:rFonts w:ascii="Cambria Math" w:hAnsiTheme="minorHAnsi"/>
                      </w:rPr>
                      <m:t>c</m:t>
                    </m:r>
                  </m:e>
                  <m:sup>
                    <m:r>
                      <w:rPr>
                        <w:rFonts w:ascii="Cambria Math" w:hAnsiTheme="minorHAnsi"/>
                      </w:rPr>
                      <m:t>'</m:t>
                    </m:r>
                    <m:ctrlPr>
                      <w:rPr>
                        <w:rFonts w:ascii="Cambria Math" w:hAnsi="Cambria Math"/>
                        <w:i/>
                      </w:rPr>
                    </m:ctrlPr>
                  </m:sup>
                </m:sSup>
                <m:ctrlPr>
                  <w:rPr>
                    <w:rFonts w:ascii="Cambria Math" w:hAnsi="Cambria Math"/>
                    <w:i/>
                  </w:rPr>
                </m:ctrlPr>
              </m:e>
            </m:bar>
            <m:r>
              <w:rPr>
                <w:rFonts w:ascii="Cambria Math" w:hAnsiTheme="minorHAnsi"/>
              </w:rPr>
              <m:t xml:space="preserve">, </m:t>
            </m:r>
            <m:bar>
              <m:barPr>
                <m:pos m:val="top"/>
                <m:ctrlPr>
                  <w:rPr>
                    <w:rFonts w:ascii="Cambria Math" w:hAnsiTheme="minorHAnsi"/>
                    <w:i/>
                  </w:rPr>
                </m:ctrlPr>
              </m:barPr>
              <m:e>
                <m:sSup>
                  <m:sSupPr>
                    <m:ctrlPr>
                      <w:rPr>
                        <w:rFonts w:ascii="Cambria Math" w:hAnsiTheme="minorHAnsi"/>
                        <w:i/>
                      </w:rPr>
                    </m:ctrlPr>
                  </m:sSupPr>
                  <m:e>
                    <m:r>
                      <w:rPr>
                        <w:rFonts w:ascii="Cambria Math" w:hAnsiTheme="minorHAnsi"/>
                      </w:rPr>
                      <m:t>w</m:t>
                    </m:r>
                  </m:e>
                  <m:sup>
                    <m:r>
                      <w:rPr>
                        <w:rFonts w:ascii="Cambria Math" w:hAnsiTheme="minorHAnsi"/>
                      </w:rPr>
                      <m:t>'</m:t>
                    </m:r>
                    <m:ctrlPr>
                      <w:rPr>
                        <w:rFonts w:ascii="Cambria Math" w:hAnsi="Cambria Math"/>
                        <w:i/>
                      </w:rPr>
                    </m:ctrlPr>
                  </m:sup>
                </m:sSup>
                <m:sSup>
                  <m:sSupPr>
                    <m:ctrlPr>
                      <w:rPr>
                        <w:rFonts w:ascii="Cambria Math" w:hAnsiTheme="minorHAnsi"/>
                        <w:i/>
                      </w:rPr>
                    </m:ctrlPr>
                  </m:sSupPr>
                  <m:e>
                    <m:r>
                      <w:rPr>
                        <w:rFonts w:ascii="Cambria Math" w:hAnsiTheme="minorHAnsi"/>
                      </w:rPr>
                      <m:t>c</m:t>
                    </m:r>
                  </m:e>
                  <m:sup>
                    <m:r>
                      <w:rPr>
                        <w:rFonts w:ascii="Cambria Math" w:hAnsiTheme="minorHAnsi"/>
                      </w:rPr>
                      <m:t>'</m:t>
                    </m:r>
                    <m:ctrlPr>
                      <w:rPr>
                        <w:rFonts w:ascii="Cambria Math" w:hAnsi="Cambria Math"/>
                        <w:i/>
                      </w:rPr>
                    </m:ctrlPr>
                  </m:sup>
                </m:sSup>
                <m:ctrlPr>
                  <w:rPr>
                    <w:rFonts w:ascii="Cambria Math" w:hAnsi="Cambria Math"/>
                    <w:i/>
                  </w:rPr>
                </m:ctrlPr>
              </m:e>
            </m:bar>
            <m:r>
              <w:rPr>
                <w:rFonts w:ascii="Cambria Math" w:hAnsiTheme="minorHAnsi"/>
              </w:rPr>
              <m:t xml:space="preserve"> </m:t>
            </m:r>
          </m:e>
        </m:d>
      </m:oMath>
      <w:r w:rsidR="008C18D3" w:rsidRPr="00B7030B">
        <w:rPr>
          <w:rFonts w:asciiTheme="minorHAnsi" w:hAnsiTheme="minorHAnsi"/>
        </w:rPr>
        <w:tab/>
      </w:r>
      <w:r w:rsidR="008C18D3">
        <w:rPr>
          <w:rFonts w:asciiTheme="minorHAnsi" w:hAnsiTheme="minorHAnsi"/>
        </w:rPr>
        <w:tab/>
      </w:r>
      <w:r w:rsidR="008C18D3"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008C18D3" w:rsidRPr="00B7030B">
        <w:rPr>
          <w:rStyle w:val="EquationCaption"/>
          <w:rFonts w:asciiTheme="minorHAnsi" w:hAnsiTheme="minorHAnsi"/>
        </w:rPr>
        <w:t>)</w:t>
      </w:r>
    </w:p>
    <w:p w14:paraId="7BC2D107" w14:textId="77777777" w:rsidR="008C18D3" w:rsidRPr="0054070F" w:rsidRDefault="008C18D3" w:rsidP="007A3922">
      <w:pPr>
        <w:pStyle w:val="BodyText"/>
      </w:pPr>
      <w:r w:rsidRPr="0054070F">
        <w:t>where:</w:t>
      </w:r>
    </w:p>
    <w:p w14:paraId="7BD9F373" w14:textId="77777777" w:rsidR="008C18D3" w:rsidRPr="00B7030B" w:rsidRDefault="00E108E0" w:rsidP="008C18D3">
      <w:pPr>
        <w:pStyle w:val="equation"/>
        <w:rPr>
          <w:rFonts w:asciiTheme="minorHAnsi" w:hAnsiTheme="minorHAnsi"/>
        </w:rPr>
      </w:pPr>
      <w:r w:rsidRPr="00E108E0">
        <w:rPr>
          <w:rFonts w:asciiTheme="minorHAnsi" w:hAnsiTheme="minorHAnsi"/>
          <w:noProof/>
          <w:position w:val="-206"/>
        </w:rPr>
        <w:object w:dxaOrig="1840" w:dyaOrig="2100" w14:anchorId="2FAB389A">
          <v:shape id="_x0000_i1193" type="#_x0000_t75" alt="" style="width:92.2pt;height:106.1pt;mso-width-percent:0;mso-height-percent:0;mso-width-percent:0;mso-height-percent:0" o:ole="">
            <v:imagedata r:id="rId197" o:title=""/>
          </v:shape>
          <o:OLEObject Type="Embed" ProgID="Equation.3" ShapeID="_x0000_i1193" DrawAspect="Content" ObjectID="_1721314812" r:id="rId198"/>
        </w:object>
      </w:r>
    </w:p>
    <w:p w14:paraId="735D70FE" w14:textId="77777777" w:rsidR="008C18D3" w:rsidRPr="0054070F" w:rsidRDefault="008C18D3" w:rsidP="00C012E8">
      <w:pPr>
        <w:pStyle w:val="BodyText"/>
      </w:pPr>
      <w:r w:rsidRPr="0054070F">
        <w:t xml:space="preserve"> Substituting into the above equation:</w:t>
      </w:r>
    </w:p>
    <w:p w14:paraId="62C4C7F7" w14:textId="7D46DB37" w:rsidR="008C18D3" w:rsidRPr="00B7030B" w:rsidRDefault="008C18D3" w:rsidP="008C18D3">
      <w:pPr>
        <w:pStyle w:val="equation"/>
        <w:keepNext/>
        <w:rPr>
          <w:rFonts w:asciiTheme="minorHAnsi" w:hAnsiTheme="minorHAnsi"/>
        </w:rPr>
      </w:pPr>
      <w:r w:rsidRPr="00B7030B">
        <w:rPr>
          <w:rFonts w:asciiTheme="minorHAnsi" w:hAnsiTheme="minorHAnsi"/>
        </w:rPr>
        <w:tab/>
      </w:r>
      <w:r w:rsidR="00E108E0" w:rsidRPr="00E108E0">
        <w:rPr>
          <w:rFonts w:asciiTheme="minorHAnsi" w:hAnsiTheme="minorHAnsi"/>
          <w:noProof/>
          <w:position w:val="-72"/>
        </w:rPr>
        <w:object w:dxaOrig="6900" w:dyaOrig="1560" w14:anchorId="49C631D6">
          <v:shape id="_x0000_i1192" type="#_x0000_t75" alt="" style="width:344.85pt;height:78.3pt;mso-width-percent:0;mso-height-percent:0;mso-width-percent:0;mso-height-percent:0" o:ole="" fillcolor="window">
            <v:imagedata r:id="rId199" o:title=""/>
          </v:shape>
          <o:OLEObject Type="Embed" ProgID="Equation.3" ShapeID="_x0000_i1192" DrawAspect="Content" ObjectID="_1721314813" r:id="rId200"/>
        </w:object>
      </w:r>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5</w:t>
      </w:r>
      <w:r w:rsidR="00A41B27">
        <w:rPr>
          <w:rStyle w:val="EquationCaption"/>
          <w:rFonts w:asciiTheme="minorHAnsi" w:hAnsiTheme="minorHAnsi"/>
        </w:rPr>
        <w:fldChar w:fldCharType="end"/>
      </w:r>
      <w:r w:rsidRPr="00B7030B">
        <w:rPr>
          <w:rStyle w:val="EquationCaption"/>
          <w:rFonts w:asciiTheme="minorHAnsi" w:hAnsiTheme="minorHAnsi"/>
        </w:rPr>
        <w:t>)</w:t>
      </w:r>
    </w:p>
    <w:p w14:paraId="32384D23" w14:textId="77777777" w:rsidR="008C18D3" w:rsidRPr="0054070F" w:rsidRDefault="008C18D3" w:rsidP="007A3922">
      <w:pPr>
        <w:pStyle w:val="BodyText"/>
      </w:pPr>
      <w:r w:rsidRPr="0054070F">
        <w:t xml:space="preserve">In turbulent fluids, </w:t>
      </w:r>
      <w:r w:rsidRPr="0054070F">
        <w:rPr>
          <w:i/>
          <w:iCs/>
        </w:rPr>
        <w:t>E</w:t>
      </w:r>
      <w:r w:rsidRPr="0054070F">
        <w:rPr>
          <w:i/>
          <w:iCs/>
          <w:vertAlign w:val="subscript"/>
        </w:rPr>
        <w:t>x</w:t>
      </w:r>
      <w:r w:rsidRPr="0054070F">
        <w:t xml:space="preserve">, </w:t>
      </w:r>
      <w:proofErr w:type="spellStart"/>
      <w:r w:rsidRPr="0054070F">
        <w:rPr>
          <w:i/>
          <w:iCs/>
        </w:rPr>
        <w:t>E</w:t>
      </w:r>
      <w:r w:rsidRPr="0054070F">
        <w:rPr>
          <w:i/>
          <w:iCs/>
          <w:vertAlign w:val="subscript"/>
        </w:rPr>
        <w:t>y</w:t>
      </w:r>
      <w:proofErr w:type="spellEnd"/>
      <w:r w:rsidRPr="0054070F">
        <w:rPr>
          <w:vertAlign w:val="subscript"/>
        </w:rPr>
        <w:t>,</w:t>
      </w:r>
      <w:r w:rsidRPr="0054070F">
        <w:t xml:space="preserve"> and </w:t>
      </w:r>
      <w:proofErr w:type="spellStart"/>
      <w:r w:rsidRPr="0054070F">
        <w:rPr>
          <w:i/>
          <w:iCs/>
        </w:rPr>
        <w:t>E</w:t>
      </w:r>
      <w:r w:rsidRPr="0054070F">
        <w:rPr>
          <w:i/>
          <w:iCs/>
          <w:vertAlign w:val="subscript"/>
        </w:rPr>
        <w:t>z</w:t>
      </w:r>
      <w:proofErr w:type="spellEnd"/>
      <w:r w:rsidRPr="0054070F">
        <w:t xml:space="preserve"> &gt;&gt; </w:t>
      </w:r>
      <w:r w:rsidRPr="0054070F">
        <w:rPr>
          <w:i/>
          <w:iCs/>
        </w:rPr>
        <w:t>D</w:t>
      </w:r>
      <w:r w:rsidRPr="0054070F">
        <w:t xml:space="preserve">, and </w:t>
      </w:r>
      <w:r w:rsidRPr="0054070F">
        <w:rPr>
          <w:i/>
          <w:iCs/>
        </w:rPr>
        <w:t>D</w:t>
      </w:r>
      <w:r w:rsidRPr="0054070F">
        <w:t xml:space="preserve"> can be neglected except at interfaces where turbulence goes to zero.  The turbulent diffusion coefficients can be thought of as the product of the velocity scale of turbulence and the length scale of that turbulence.  These coefficients are related to the turbulent eddy viscosity.  One is turbulent mass transport, the other is turbulent momentum transport between adjacent control volumes. In general, these turbulent diffusion coefficients are non-isotropic and non-homogeneous. </w:t>
      </w:r>
      <w:bookmarkStart w:id="396" w:name="_Toc491095064"/>
      <w:bookmarkStart w:id="397" w:name="_Toc523896504"/>
    </w:p>
    <w:p w14:paraId="34F3FB9A" w14:textId="77777777" w:rsidR="008C18D3" w:rsidRPr="00B7030B" w:rsidRDefault="008C18D3" w:rsidP="007552CD">
      <w:pPr>
        <w:pStyle w:val="BodyText"/>
        <w:sectPr w:rsidR="008C18D3" w:rsidRPr="00B7030B" w:rsidSect="008C18D3">
          <w:headerReference w:type="even" r:id="rId201"/>
          <w:headerReference w:type="default" r:id="rId202"/>
          <w:footerReference w:type="even" r:id="rId203"/>
          <w:footerReference w:type="default" r:id="rId204"/>
          <w:headerReference w:type="first" r:id="rId205"/>
          <w:footerReference w:type="first" r:id="rId206"/>
          <w:endnotePr>
            <w:numFmt w:val="decimal"/>
          </w:endnotePr>
          <w:pgSz w:w="12240" w:h="15840" w:code="1"/>
          <w:pgMar w:top="1728" w:right="1440" w:bottom="1728" w:left="2160" w:header="1008" w:footer="1008" w:gutter="0"/>
          <w:paperSrc w:first="100" w:other="100"/>
          <w:pgNumType w:chapStyle="8"/>
          <w:cols w:space="720"/>
          <w:noEndnote/>
          <w:titlePg/>
        </w:sectPr>
      </w:pPr>
    </w:p>
    <w:p w14:paraId="0F080C27" w14:textId="77777777" w:rsidR="008C18D3" w:rsidRPr="00B7030B" w:rsidRDefault="008333A2" w:rsidP="007A3922">
      <w:pPr>
        <w:pStyle w:val="Heading2"/>
      </w:pPr>
      <w:bookmarkStart w:id="398" w:name="_Toc48573597"/>
      <w:r>
        <w:lastRenderedPageBreak/>
        <w:t xml:space="preserve">Temperature and </w:t>
      </w:r>
      <w:r w:rsidR="008C18D3" w:rsidRPr="00B7030B">
        <w:t>Water Quality Transport</w:t>
      </w:r>
      <w:bookmarkEnd w:id="396"/>
      <w:bookmarkEnd w:id="397"/>
      <w:bookmarkEnd w:id="398"/>
    </w:p>
    <w:p w14:paraId="42C6F967" w14:textId="77777777" w:rsidR="008C18D3" w:rsidRPr="0054070F" w:rsidRDefault="008C18D3" w:rsidP="00C012E8">
      <w:pPr>
        <w:pStyle w:val="BodyText"/>
      </w:pPr>
      <w:r w:rsidRPr="0054070F">
        <w:t>Spatial averages across the lateral dimension of the channel of the turbulent time-averaged quantities can now be introduced:</w:t>
      </w:r>
    </w:p>
    <w:p w14:paraId="665AB7F6" w14:textId="3D16C5B4" w:rsidR="008C18D3" w:rsidRPr="00B7030B" w:rsidRDefault="00000000" w:rsidP="008C18D3">
      <w:pPr>
        <w:pStyle w:val="equation"/>
        <w:keepNext/>
        <w:rPr>
          <w:rFonts w:asciiTheme="minorHAnsi" w:hAnsiTheme="minorHAnsi"/>
        </w:rPr>
      </w:pPr>
      <m:oMath>
        <m:eqArr>
          <m:eqArrPr>
            <m:ctrlPr>
              <w:rPr>
                <w:rFonts w:ascii="Cambria Math" w:hAnsiTheme="minorHAnsi"/>
                <w:i/>
              </w:rPr>
            </m:ctrlPr>
          </m:eqArrPr>
          <m:e>
            <m:bar>
              <m:barPr>
                <m:pos m:val="top"/>
                <m:ctrlPr>
                  <w:rPr>
                    <w:rFonts w:ascii="Cambria Math" w:hAnsiTheme="minorHAnsi"/>
                    <w:i/>
                  </w:rPr>
                </m:ctrlPr>
              </m:barPr>
              <m:e>
                <m:r>
                  <w:rPr>
                    <w:rFonts w:ascii="Cambria Math" w:hAnsiTheme="minorHAnsi"/>
                  </w:rPr>
                  <m:t>c</m:t>
                </m:r>
              </m:e>
            </m:bar>
            <m:r>
              <w:rPr>
                <w:rFonts w:ascii="Cambria Math" w:hAnsiTheme="minorHAnsi"/>
              </w:rPr>
              <m:t xml:space="preserve"> = </m:t>
            </m:r>
            <m:bar>
              <m:barPr>
                <m:pos m:val="top"/>
                <m:ctrlPr>
                  <w:rPr>
                    <w:rFonts w:ascii="Cambria Math" w:hAnsiTheme="minorHAnsi"/>
                    <w:i/>
                  </w:rPr>
                </m:ctrlPr>
              </m:barPr>
              <m:e>
                <m:r>
                  <w:rPr>
                    <w:rFonts w:ascii="Cambria Math" w:hAnsiTheme="minorHAnsi"/>
                  </w:rPr>
                  <m:t>c</m:t>
                </m:r>
              </m:e>
            </m:bar>
            <m:r>
              <w:rPr>
                <w:rFonts w:ascii="Cambria Math" w:hAnsiTheme="minorHAnsi"/>
              </w:rPr>
              <m:t xml:space="preserve"> + </m:t>
            </m:r>
            <m:r>
              <w:rPr>
                <w:rFonts w:ascii="Cambria Math" w:hAnsiTheme="minorHAnsi"/>
              </w:rPr>
              <m:t>c</m:t>
            </m:r>
            <m:r>
              <w:rPr>
                <w:rFonts w:ascii="Cambria Math" w:hAnsiTheme="minorHAnsi"/>
              </w:rPr>
              <m:t>”</m:t>
            </m:r>
            <m:r>
              <w:rPr>
                <w:rFonts w:ascii="Cambria Math" w:hAnsiTheme="minorHAnsi"/>
              </w:rPr>
              <m:t xml:space="preserve"> </m:t>
            </m:r>
          </m:e>
          <m:e>
            <m:r>
              <w:rPr>
                <w:rFonts w:ascii="Cambria Math" w:hAnsiTheme="minorHAnsi"/>
              </w:rPr>
              <m:t xml:space="preserve"> </m:t>
            </m:r>
            <m:bar>
              <m:barPr>
                <m:pos m:val="top"/>
                <m:ctrlPr>
                  <w:rPr>
                    <w:rFonts w:ascii="Cambria Math" w:hAnsiTheme="minorHAnsi"/>
                    <w:i/>
                  </w:rPr>
                </m:ctrlPr>
              </m:barPr>
              <m:e>
                <m:r>
                  <w:rPr>
                    <w:rFonts w:ascii="Cambria Math" w:hAnsiTheme="minorHAnsi"/>
                  </w:rPr>
                  <m:t>u</m:t>
                </m:r>
              </m:e>
            </m:bar>
            <m:r>
              <w:rPr>
                <w:rFonts w:ascii="Cambria Math" w:hAnsiTheme="minorHAnsi"/>
              </w:rPr>
              <m:t xml:space="preserve"> = </m:t>
            </m:r>
            <m:bar>
              <m:barPr>
                <m:pos m:val="top"/>
                <m:ctrlPr>
                  <w:rPr>
                    <w:rFonts w:ascii="Cambria Math" w:hAnsiTheme="minorHAnsi"/>
                    <w:i/>
                  </w:rPr>
                </m:ctrlPr>
              </m:barPr>
              <m:e>
                <m:r>
                  <w:rPr>
                    <w:rFonts w:ascii="Cambria Math" w:hAnsiTheme="minorHAnsi"/>
                  </w:rPr>
                  <m:t xml:space="preserve"> </m:t>
                </m:r>
                <m:r>
                  <w:rPr>
                    <w:rFonts w:ascii="Cambria Math" w:hAnsiTheme="minorHAnsi"/>
                  </w:rPr>
                  <m:t>u</m:t>
                </m:r>
              </m:e>
            </m:bar>
            <m:r>
              <w:rPr>
                <w:rFonts w:ascii="Cambria Math" w:hAnsiTheme="minorHAnsi"/>
              </w:rPr>
              <m:t xml:space="preserve"> + </m:t>
            </m:r>
            <m:r>
              <w:rPr>
                <w:rFonts w:ascii="Cambria Math" w:hAnsiTheme="minorHAnsi"/>
              </w:rPr>
              <m:t>u</m:t>
            </m:r>
            <m:r>
              <w:rPr>
                <w:rFonts w:ascii="Cambria Math" w:hAnsiTheme="minorHAnsi"/>
              </w:rPr>
              <m:t>”</m:t>
            </m:r>
            <m:ctrlPr>
              <w:rPr>
                <w:rFonts w:ascii="Cambria Math" w:eastAsia="Cambria Math" w:hAnsi="Cambria Math" w:cs="Cambria Math"/>
                <w:i/>
              </w:rPr>
            </m:ctrlPr>
          </m:e>
          <m:e>
            <m:bar>
              <m:barPr>
                <m:pos m:val="top"/>
                <m:ctrlPr>
                  <w:rPr>
                    <w:rFonts w:ascii="Cambria Math" w:hAnsiTheme="minorHAnsi"/>
                    <w:i/>
                  </w:rPr>
                </m:ctrlPr>
              </m:barPr>
              <m:e>
                <m:r>
                  <w:rPr>
                    <w:rFonts w:ascii="Cambria Math" w:hAnsiTheme="minorHAnsi"/>
                  </w:rPr>
                  <m:t>w</m:t>
                </m:r>
              </m:e>
            </m:bar>
            <m:r>
              <w:rPr>
                <w:rFonts w:ascii="Cambria Math" w:hAnsiTheme="minorHAnsi"/>
              </w:rPr>
              <m:t xml:space="preserve"> = </m:t>
            </m:r>
            <m:bar>
              <m:barPr>
                <m:pos m:val="top"/>
                <m:ctrlPr>
                  <w:rPr>
                    <w:rFonts w:ascii="Cambria Math" w:hAnsiTheme="minorHAnsi"/>
                    <w:i/>
                  </w:rPr>
                </m:ctrlPr>
              </m:barPr>
              <m:e>
                <m:r>
                  <w:rPr>
                    <w:rFonts w:ascii="Cambria Math" w:hAnsiTheme="minorHAnsi"/>
                  </w:rPr>
                  <m:t xml:space="preserve"> </m:t>
                </m:r>
                <m:r>
                  <w:rPr>
                    <w:rFonts w:ascii="Cambria Math" w:hAnsiTheme="minorHAnsi"/>
                  </w:rPr>
                  <m:t>w</m:t>
                </m:r>
              </m:e>
            </m:bar>
            <m:r>
              <w:rPr>
                <w:rFonts w:ascii="Cambria Math" w:hAnsiTheme="minorHAnsi"/>
              </w:rPr>
              <m:t xml:space="preserve"> + </m:t>
            </m:r>
            <m:r>
              <w:rPr>
                <w:rFonts w:ascii="Cambria Math" w:hAnsiTheme="minorHAnsi"/>
              </w:rPr>
              <m:t>w</m:t>
            </m:r>
            <m:r>
              <w:rPr>
                <w:rFonts w:ascii="Cambria Math" w:hAnsiTheme="minorHAnsi"/>
              </w:rPr>
              <m:t>"</m:t>
            </m:r>
          </m:e>
        </m:eqArr>
      </m:oMath>
      <w:r w:rsidR="008C18D3">
        <w:rPr>
          <w:rFonts w:asciiTheme="minorHAnsi" w:hAnsiTheme="minorHAnsi"/>
        </w:rPr>
        <w:tab/>
      </w:r>
      <w:r w:rsidR="008C18D3">
        <w:rPr>
          <w:rFonts w:asciiTheme="minorHAnsi" w:hAnsiTheme="minorHAnsi"/>
        </w:rPr>
        <w:tab/>
      </w:r>
      <w:r w:rsidR="008C18D3"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6</w:t>
      </w:r>
      <w:r w:rsidR="00A41B27">
        <w:rPr>
          <w:rStyle w:val="EquationCaption"/>
          <w:rFonts w:asciiTheme="minorHAnsi" w:hAnsiTheme="minorHAnsi"/>
        </w:rPr>
        <w:fldChar w:fldCharType="end"/>
      </w:r>
      <w:r w:rsidR="008C18D3" w:rsidRPr="00B7030B">
        <w:rPr>
          <w:rStyle w:val="EquationCaption"/>
          <w:rFonts w:asciiTheme="minorHAnsi" w:hAnsiTheme="minorHAnsi"/>
        </w:rPr>
        <w:t>)</w:t>
      </w:r>
    </w:p>
    <w:p w14:paraId="41504683" w14:textId="3FC6CAFF" w:rsidR="008C18D3" w:rsidRPr="00D433F1" w:rsidRDefault="008C18D3" w:rsidP="007A3922">
      <w:pPr>
        <w:pStyle w:val="BodyText"/>
      </w:pPr>
      <w:r w:rsidRPr="00D433F1">
        <w:t xml:space="preserve">where the double overbar is a spatial average over </w:t>
      </w:r>
      <w:r w:rsidRPr="00EB0423">
        <w:rPr>
          <w:i/>
          <w:iCs/>
        </w:rPr>
        <w:t>y</w:t>
      </w:r>
      <w:r w:rsidRPr="00D433F1">
        <w:t xml:space="preserve"> and the double prime is the deviation from the spatial mean as illustrated in </w:t>
      </w:r>
      <w:r w:rsidRPr="00D433F1">
        <w:fldChar w:fldCharType="begin"/>
      </w:r>
      <w:r w:rsidRPr="00D433F1">
        <w:instrText xml:space="preserve"> REF _Ref532635138 \h  \* MERGEFORMAT </w:instrText>
      </w:r>
      <w:r w:rsidRPr="00D433F1">
        <w:fldChar w:fldCharType="separate"/>
      </w:r>
      <w:r w:rsidR="00A95042" w:rsidRPr="00A95042">
        <w:rPr>
          <w:rStyle w:val="Figurehyperlink"/>
        </w:rPr>
        <w:t>Figure 50</w:t>
      </w:r>
      <w:r w:rsidRPr="00D433F1">
        <w:fldChar w:fldCharType="end"/>
      </w:r>
      <w:r w:rsidRPr="00D433F1">
        <w:t xml:space="preserve"> for velocity and </w:t>
      </w:r>
      <w:r w:rsidRPr="00D433F1">
        <w:fldChar w:fldCharType="begin"/>
      </w:r>
      <w:r w:rsidRPr="00D433F1">
        <w:instrText xml:space="preserve"> REF _Ref532635139 \h  \* MERGEFORMAT </w:instrText>
      </w:r>
      <w:r w:rsidRPr="00D433F1">
        <w:fldChar w:fldCharType="separate"/>
      </w:r>
      <w:r w:rsidR="00A95042" w:rsidRPr="00A95042">
        <w:rPr>
          <w:rStyle w:val="Figurehyperlink"/>
        </w:rPr>
        <w:t>Figure 51</w:t>
      </w:r>
      <w:r w:rsidRPr="00D433F1">
        <w:fldChar w:fldCharType="end"/>
      </w:r>
      <w:r w:rsidRPr="00D433F1">
        <w:rPr>
          <w:rStyle w:val="Figurehyperlink"/>
          <w:b w:val="0"/>
          <w:color w:val="000000"/>
          <w:szCs w:val="18"/>
          <w:u w:val="none"/>
        </w:rPr>
        <w:t xml:space="preserve"> for constituent concentrations</w:t>
      </w:r>
      <w:r w:rsidRPr="00D433F1">
        <w:t>.</w:t>
      </w:r>
    </w:p>
    <w:p w14:paraId="3FADE9E1" w14:textId="77777777" w:rsidR="008C18D3" w:rsidRPr="00B7030B" w:rsidRDefault="00E108E0" w:rsidP="007A3922">
      <w:pPr>
        <w:pStyle w:val="Graph"/>
      </w:pPr>
      <w:r w:rsidRPr="00F749E5">
        <w:rPr>
          <w:noProof/>
        </w:rPr>
        <w:object w:dxaOrig="8115" w:dyaOrig="4065" w14:anchorId="51E34520">
          <v:shape id="_x0000_i1191" type="#_x0000_t75" alt="" style="width:394.1pt;height:154.1pt;mso-width-percent:0;mso-height-percent:0;mso-width-percent:0;mso-height-percent:0" o:ole="" fillcolor="window">
            <v:imagedata r:id="rId207" o:title=""/>
          </v:shape>
          <o:OLEObject Type="Embed" ProgID="Word.Picture.8" ShapeID="_x0000_i1191" DrawAspect="Content" ObjectID="_1721314814" r:id="rId208"/>
        </w:object>
      </w:r>
    </w:p>
    <w:p w14:paraId="0DF231DC" w14:textId="64B0F518" w:rsidR="008C18D3" w:rsidRDefault="008C18D3" w:rsidP="007A3922">
      <w:pPr>
        <w:pStyle w:val="Figurecaption"/>
      </w:pPr>
      <w:bookmarkStart w:id="399" w:name="_Ref532635138"/>
      <w:bookmarkStart w:id="400" w:name="_Toc491084327"/>
      <w:bookmarkStart w:id="401" w:name="_Toc523896610"/>
      <w:bookmarkStart w:id="402" w:name="_Toc48573762"/>
      <w:r w:rsidRPr="00D433F1">
        <w:t xml:space="preserve">Figure </w:t>
      </w:r>
      <w:r w:rsidR="00000000">
        <w:fldChar w:fldCharType="begin"/>
      </w:r>
      <w:r w:rsidR="00000000">
        <w:instrText xml:space="preserve"> SEQ Figure \* ARABIC </w:instrText>
      </w:r>
      <w:r w:rsidR="00000000">
        <w:fldChar w:fldCharType="separate"/>
      </w:r>
      <w:r w:rsidR="00A95042">
        <w:rPr>
          <w:noProof/>
        </w:rPr>
        <w:t>50</w:t>
      </w:r>
      <w:r w:rsidR="00000000">
        <w:rPr>
          <w:noProof/>
        </w:rPr>
        <w:fldChar w:fldCharType="end"/>
      </w:r>
      <w:bookmarkEnd w:id="399"/>
      <w:r w:rsidRPr="00D433F1">
        <w:t>.  Lateral average of the velocity field.</w:t>
      </w:r>
      <w:bookmarkEnd w:id="400"/>
      <w:bookmarkEnd w:id="401"/>
      <w:bookmarkEnd w:id="402"/>
    </w:p>
    <w:p w14:paraId="73B782EA" w14:textId="77777777" w:rsidR="003B25EB" w:rsidRPr="00127D1D" w:rsidRDefault="003B25EB" w:rsidP="00127D1D">
      <w:pPr>
        <w:pStyle w:val="BodyText"/>
      </w:pPr>
    </w:p>
    <w:p w14:paraId="1F6F8596" w14:textId="77777777" w:rsidR="008C18D3" w:rsidRPr="00B7030B" w:rsidRDefault="00E108E0" w:rsidP="00C012E8">
      <w:pPr>
        <w:pStyle w:val="Graph"/>
      </w:pPr>
      <w:r w:rsidRPr="00F749E5">
        <w:rPr>
          <w:noProof/>
        </w:rPr>
        <w:object w:dxaOrig="9150" w:dyaOrig="4440" w14:anchorId="2C365F32">
          <v:shape id="_x0000_i1190" type="#_x0000_t75" alt="" style="width:385.9pt;height:181.9pt;mso-width-percent:0;mso-height-percent:0;mso-width-percent:0;mso-height-percent:0" o:ole="" fillcolor="window">
            <v:imagedata r:id="rId209" o:title=""/>
          </v:shape>
          <o:OLEObject Type="Embed" ProgID="Word.Picture.8" ShapeID="_x0000_i1190" DrawAspect="Content" ObjectID="_1721314815" r:id="rId210"/>
        </w:object>
      </w:r>
    </w:p>
    <w:p w14:paraId="14649BF8" w14:textId="1450D6BB" w:rsidR="008C18D3" w:rsidRPr="00D433F1" w:rsidRDefault="008C18D3" w:rsidP="00B6554A">
      <w:pPr>
        <w:pStyle w:val="Figurecaption"/>
      </w:pPr>
      <w:bookmarkStart w:id="403" w:name="_Ref532635139"/>
      <w:bookmarkStart w:id="404" w:name="_Toc491084328"/>
      <w:bookmarkStart w:id="405" w:name="_Toc523896611"/>
      <w:bookmarkStart w:id="406" w:name="_Toc48573763"/>
      <w:r w:rsidRPr="00D433F1">
        <w:t xml:space="preserve">Figure </w:t>
      </w:r>
      <w:r w:rsidR="00000000">
        <w:fldChar w:fldCharType="begin"/>
      </w:r>
      <w:r w:rsidR="00000000">
        <w:instrText xml:space="preserve"> SEQ Figure \* ARABIC </w:instrText>
      </w:r>
      <w:r w:rsidR="00000000">
        <w:fldChar w:fldCharType="separate"/>
      </w:r>
      <w:r w:rsidR="00A95042">
        <w:rPr>
          <w:noProof/>
        </w:rPr>
        <w:t>51</w:t>
      </w:r>
      <w:r w:rsidR="00000000">
        <w:rPr>
          <w:noProof/>
        </w:rPr>
        <w:fldChar w:fldCharType="end"/>
      </w:r>
      <w:bookmarkEnd w:id="403"/>
      <w:r w:rsidRPr="00D433F1">
        <w:t>.   Lateral average of the concentration field.</w:t>
      </w:r>
      <w:bookmarkEnd w:id="404"/>
      <w:bookmarkEnd w:id="405"/>
      <w:bookmarkEnd w:id="406"/>
    </w:p>
    <w:p w14:paraId="72C02FB7" w14:textId="2D7A876E" w:rsidR="008C18D3" w:rsidRPr="00D433F1" w:rsidRDefault="008C18D3" w:rsidP="00B6554A">
      <w:pPr>
        <w:pStyle w:val="BodyText"/>
      </w:pPr>
      <w:r w:rsidRPr="00D433F1">
        <w:t>These are substituted into the governing equation</w:t>
      </w:r>
      <w:r w:rsidR="003462FF">
        <w:t>,</w:t>
      </w:r>
      <w:r w:rsidRPr="00D433F1">
        <w:t xml:space="preserve"> then the governing equation is integrated over the width</w:t>
      </w:r>
      <w:r w:rsidR="003462FF">
        <w:t>,</w:t>
      </w:r>
      <w:r w:rsidRPr="00D433F1">
        <w:t xml:space="preserve"> such that:</w:t>
      </w:r>
    </w:p>
    <w:p w14:paraId="51F36947" w14:textId="54C65251" w:rsidR="008C18D3" w:rsidRPr="00B7030B" w:rsidRDefault="008C18D3" w:rsidP="00127D1D">
      <w:pPr>
        <w:pStyle w:val="equation"/>
        <w:spacing w:before="240"/>
        <w:rPr>
          <w:rFonts w:asciiTheme="minorHAnsi" w:hAnsiTheme="minorHAnsi"/>
        </w:rPr>
      </w:pPr>
      <w:r w:rsidRPr="00B7030B">
        <w:rPr>
          <w:rFonts w:asciiTheme="minorHAnsi" w:hAnsiTheme="minorHAnsi"/>
        </w:rPr>
        <w:lastRenderedPageBreak/>
        <w:tab/>
      </w:r>
      <m:oMath>
        <m:f>
          <m:fPr>
            <m:ctrlPr>
              <w:rPr>
                <w:rFonts w:ascii="Cambria Math" w:hAnsiTheme="minorHAnsi"/>
                <w:i/>
              </w:rPr>
            </m:ctrlPr>
          </m:fPr>
          <m:num>
            <m:r>
              <w:rPr>
                <w:rFonts w:ascii="Cambria Math" w:hAnsiTheme="minorHAnsi"/>
              </w:rPr>
              <m:t>∂B</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c</m:t>
                    </m:r>
                  </m:e>
                </m:acc>
                <m:ctrlPr>
                  <w:rPr>
                    <w:rFonts w:ascii="Cambria Math" w:hAnsi="Cambria Math"/>
                    <w:i/>
                  </w:rPr>
                </m:ctrlPr>
              </m:e>
            </m:acc>
          </m:num>
          <m:den>
            <m:r>
              <w:rPr>
                <w:rFonts w:ascii="Cambria Math" w:hAnsiTheme="minorHAnsi"/>
              </w:rPr>
              <m:t>∂t</m:t>
            </m:r>
          </m:den>
        </m:f>
        <m:r>
          <w:rPr>
            <w:rFonts w:ascii="Cambria Math" w:hAnsiTheme="minorHAnsi"/>
          </w:rPr>
          <m:t>+</m:t>
        </m:r>
        <m:f>
          <m:fPr>
            <m:ctrlPr>
              <w:rPr>
                <w:rFonts w:ascii="Cambria Math" w:hAnsiTheme="minorHAnsi"/>
                <w:i/>
              </w:rPr>
            </m:ctrlPr>
          </m:fPr>
          <m:num>
            <m:r>
              <w:rPr>
                <w:rFonts w:ascii="Cambria Math" w:hAnsiTheme="minorHAnsi"/>
              </w:rPr>
              <m:t>∂B</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u</m:t>
                    </m:r>
                  </m:e>
                </m:acc>
                <m:ctrlPr>
                  <w:rPr>
                    <w:rFonts w:ascii="Cambria Math" w:hAnsi="Cambria Math"/>
                    <w:i/>
                  </w:rPr>
                </m:ctrlPr>
              </m:e>
            </m:acc>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c</m:t>
                    </m:r>
                  </m:e>
                </m:acc>
                <m:ctrlPr>
                  <w:rPr>
                    <w:rFonts w:ascii="Cambria Math" w:hAnsi="Cambria Math"/>
                    <w:i/>
                  </w:rPr>
                </m:ctrlPr>
              </m:e>
            </m:acc>
          </m:num>
          <m:den>
            <m:r>
              <w:rPr>
                <w:rFonts w:ascii="Cambria Math" w:hAnsiTheme="minorHAnsi"/>
              </w:rPr>
              <m:t>∂x</m:t>
            </m:r>
          </m:den>
        </m:f>
        <m:r>
          <w:rPr>
            <w:rFonts w:ascii="Cambria Math" w:hAnsiTheme="minorHAnsi"/>
          </w:rPr>
          <m:t>+</m:t>
        </m:r>
        <m:f>
          <m:fPr>
            <m:ctrlPr>
              <w:rPr>
                <w:rFonts w:ascii="Cambria Math" w:hAnsiTheme="minorHAnsi"/>
                <w:i/>
              </w:rPr>
            </m:ctrlPr>
          </m:fPr>
          <m:num>
            <m:r>
              <w:rPr>
                <w:rFonts w:ascii="Cambria Math" w:hAnsiTheme="minorHAnsi"/>
              </w:rPr>
              <m:t>∂B</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w</m:t>
                    </m:r>
                  </m:e>
                </m:acc>
                <m:ctrlPr>
                  <w:rPr>
                    <w:rFonts w:ascii="Cambria Math" w:hAnsi="Cambria Math"/>
                    <w:i/>
                  </w:rPr>
                </m:ctrlPr>
              </m:e>
            </m:acc>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c</m:t>
                    </m:r>
                  </m:e>
                </m:acc>
                <m:ctrlPr>
                  <w:rPr>
                    <w:rFonts w:ascii="Cambria Math" w:hAnsi="Cambria Math"/>
                    <w:i/>
                  </w:rPr>
                </m:ctrlPr>
              </m:e>
            </m:acc>
          </m:num>
          <m:den>
            <m:r>
              <w:rPr>
                <w:rFonts w:ascii="Cambria Math" w:hAnsiTheme="minorHAnsi"/>
              </w:rPr>
              <m:t>∂z</m:t>
            </m:r>
          </m:den>
        </m:f>
        <m:r>
          <w:rPr>
            <w:rFonts w:ascii="Cambria Math" w:hAnsiTheme="minorHAnsi"/>
          </w:rPr>
          <m:t xml:space="preserve">= </m:t>
        </m:r>
        <m:r>
          <w:rPr>
            <w:rFonts w:ascii="Cambria Math" w:hAnsiTheme="minorHAnsi"/>
          </w:rPr>
          <m:t>-</m:t>
        </m:r>
        <m:r>
          <w:rPr>
            <w:rFonts w:ascii="Cambria Math" w:hAnsiTheme="minorHAnsi"/>
          </w:rPr>
          <m:t>B</m:t>
        </m:r>
        <m:limUpp>
          <m:limUppPr>
            <m:ctrlPr>
              <w:rPr>
                <w:rFonts w:ascii="Cambria Math" w:hAnsiTheme="minorHAnsi"/>
                <w:i/>
              </w:rPr>
            </m:ctrlPr>
          </m:limUppPr>
          <m:e>
            <m:groupChr>
              <m:groupChrPr>
                <m:chr m:val="⏞"/>
                <m:pos m:val="top"/>
                <m:vertJc m:val="bot"/>
                <m:ctrlPr>
                  <w:rPr>
                    <w:rFonts w:ascii="Cambria Math" w:hAnsiTheme="minorHAnsi"/>
                    <w:i/>
                  </w:rPr>
                </m:ctrlPr>
              </m:groupChrPr>
              <m:e>
                <m:d>
                  <m:dPr>
                    <m:ctrlPr>
                      <w:rPr>
                        <w:rFonts w:ascii="Cambria Math" w:hAnsiTheme="minorHAnsi"/>
                        <w:i/>
                      </w:rPr>
                    </m:ctrlPr>
                  </m:dPr>
                  <m:e>
                    <m:sSub>
                      <m:sSubPr>
                        <m:ctrlPr>
                          <w:rPr>
                            <w:rFonts w:ascii="Cambria Math" w:hAnsiTheme="minorHAnsi"/>
                            <w:i/>
                          </w:rPr>
                        </m:ctrlPr>
                      </m:sSubPr>
                      <m:e>
                        <m:d>
                          <m:dPr>
                            <m:begChr m:val=""/>
                            <m:endChr m:val="|"/>
                            <m:ctrlPr>
                              <w:rPr>
                                <w:rFonts w:ascii="Cambria Math" w:hAnsiTheme="minorHAnsi"/>
                                <w:i/>
                              </w:rPr>
                            </m:ctrlPr>
                          </m:dPr>
                          <m:e>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v</m:t>
                                    </m:r>
                                  </m:e>
                                </m:acc>
                                <m:ctrlPr>
                                  <w:rPr>
                                    <w:rFonts w:ascii="Cambria Math" w:hAnsi="Cambria Math"/>
                                    <w:i/>
                                  </w:rPr>
                                </m:ctrlPr>
                              </m:e>
                            </m:acc>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c</m:t>
                                    </m:r>
                                  </m:e>
                                </m:acc>
                                <m:ctrlPr>
                                  <w:rPr>
                                    <w:rFonts w:ascii="Cambria Math" w:hAnsi="Cambria Math"/>
                                    <w:i/>
                                  </w:rPr>
                                </m:ctrlPr>
                              </m:e>
                            </m:acc>
                            <m:ctrlPr>
                              <w:rPr>
                                <w:rFonts w:ascii="Cambria Math" w:hAnsi="Cambria Math"/>
                                <w:i/>
                              </w:rPr>
                            </m:ctrlPr>
                          </m:e>
                        </m:d>
                      </m:e>
                      <m:sub>
                        <m:r>
                          <w:rPr>
                            <w:rFonts w:ascii="Cambria Math" w:hAnsiTheme="minorHAnsi"/>
                          </w:rPr>
                          <m:t>y2</m:t>
                        </m:r>
                      </m:sub>
                    </m:sSub>
                    <m:r>
                      <w:rPr>
                        <w:rFonts w:ascii="Cambria Math" w:hAnsiTheme="minorHAnsi"/>
                      </w:rPr>
                      <m:t>-</m:t>
                    </m:r>
                    <m:sSub>
                      <m:sSubPr>
                        <m:ctrlPr>
                          <w:rPr>
                            <w:rFonts w:ascii="Cambria Math" w:hAnsiTheme="minorHAnsi"/>
                            <w:i/>
                          </w:rPr>
                        </m:ctrlPr>
                      </m:sSubPr>
                      <m:e>
                        <m:d>
                          <m:dPr>
                            <m:begChr m:val=""/>
                            <m:endChr m:val="|"/>
                            <m:ctrlPr>
                              <w:rPr>
                                <w:rFonts w:ascii="Cambria Math" w:hAnsiTheme="minorHAnsi"/>
                                <w:i/>
                              </w:rPr>
                            </m:ctrlPr>
                          </m:dPr>
                          <m:e>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v</m:t>
                                    </m:r>
                                  </m:e>
                                </m:acc>
                                <m:ctrlPr>
                                  <w:rPr>
                                    <w:rFonts w:ascii="Cambria Math" w:hAnsi="Cambria Math"/>
                                    <w:i/>
                                  </w:rPr>
                                </m:ctrlPr>
                              </m:e>
                            </m:acc>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c</m:t>
                                    </m:r>
                                  </m:e>
                                </m:acc>
                                <m:ctrlPr>
                                  <w:rPr>
                                    <w:rFonts w:ascii="Cambria Math" w:hAnsi="Cambria Math"/>
                                    <w:i/>
                                  </w:rPr>
                                </m:ctrlPr>
                              </m:e>
                            </m:acc>
                            <m:ctrlPr>
                              <w:rPr>
                                <w:rFonts w:ascii="Cambria Math" w:hAnsi="Cambria Math"/>
                                <w:i/>
                              </w:rPr>
                            </m:ctrlPr>
                          </m:e>
                        </m:d>
                      </m:e>
                      <m:sub>
                        <m:r>
                          <w:rPr>
                            <w:rFonts w:ascii="Cambria Math" w:hAnsiTheme="minorHAnsi"/>
                          </w:rPr>
                          <m:t>y1</m:t>
                        </m:r>
                      </m:sub>
                    </m:sSub>
                    <m:r>
                      <w:rPr>
                        <w:rFonts w:ascii="Cambria Math" w:hAnsiTheme="minorHAnsi"/>
                      </w:rPr>
                      <m:t>+</m:t>
                    </m:r>
                    <m:bar>
                      <m:barPr>
                        <m:pos m:val="top"/>
                        <m:ctrlPr>
                          <w:rPr>
                            <w:rFonts w:ascii="Cambria Math" w:hAnsiTheme="minorHAnsi"/>
                            <w:i/>
                          </w:rPr>
                        </m:ctrlPr>
                      </m:barPr>
                      <m:e>
                        <m:r>
                          <w:rPr>
                            <w:rFonts w:ascii="Cambria Math" w:hAnsiTheme="minorHAnsi"/>
                          </w:rPr>
                          <m:t>c</m:t>
                        </m:r>
                        <m:r>
                          <w:rPr>
                            <w:rFonts w:ascii="Cambria Math" w:hAnsiTheme="minorHAnsi"/>
                          </w:rPr>
                          <m:t>'</m:t>
                        </m:r>
                        <m:r>
                          <w:rPr>
                            <w:rFonts w:ascii="Cambria Math" w:hAnsiTheme="minorHAnsi"/>
                          </w:rPr>
                          <m:t>v</m:t>
                        </m:r>
                        <m:r>
                          <w:rPr>
                            <w:rFonts w:ascii="Cambria Math" w:hAnsiTheme="minorHAnsi"/>
                          </w:rPr>
                          <m:t>'</m:t>
                        </m:r>
                      </m:e>
                    </m:bar>
                    <m:d>
                      <m:dPr>
                        <m:begChr m:val="|"/>
                        <m:endChr m:val=""/>
                        <m:ctrlPr>
                          <w:rPr>
                            <w:rFonts w:ascii="Cambria Math" w:hAnsiTheme="minorHAnsi"/>
                            <w:i/>
                          </w:rPr>
                        </m:ctrlPr>
                      </m:dPr>
                      <m:e>
                        <m:r>
                          <w:rPr>
                            <w:rFonts w:ascii="Cambria Math" w:hAnsiTheme="minorHAnsi"/>
                          </w:rPr>
                          <m:t>y2</m:t>
                        </m:r>
                      </m:e>
                    </m:d>
                    <m:r>
                      <w:rPr>
                        <w:rFonts w:ascii="Cambria Math" w:hAnsiTheme="minorHAnsi"/>
                      </w:rPr>
                      <m:t>-</m:t>
                    </m:r>
                    <m:bar>
                      <m:barPr>
                        <m:pos m:val="top"/>
                        <m:ctrlPr>
                          <w:rPr>
                            <w:rFonts w:ascii="Cambria Math" w:hAnsiTheme="minorHAnsi"/>
                            <w:i/>
                          </w:rPr>
                        </m:ctrlPr>
                      </m:barPr>
                      <m:e>
                        <m:r>
                          <w:rPr>
                            <w:rFonts w:ascii="Cambria Math" w:hAnsiTheme="minorHAnsi"/>
                          </w:rPr>
                          <m:t>c</m:t>
                        </m:r>
                        <m:r>
                          <w:rPr>
                            <w:rFonts w:ascii="Cambria Math" w:hAnsiTheme="minorHAnsi"/>
                          </w:rPr>
                          <m:t>'</m:t>
                        </m:r>
                        <m:r>
                          <w:rPr>
                            <w:rFonts w:ascii="Cambria Math" w:hAnsiTheme="minorHAnsi"/>
                          </w:rPr>
                          <m:t>v</m:t>
                        </m:r>
                      </m:e>
                    </m:bar>
                    <m:r>
                      <w:rPr>
                        <w:rFonts w:ascii="Cambria Math" w:hAnsiTheme="minorHAnsi"/>
                      </w:rPr>
                      <m:t>'</m:t>
                    </m:r>
                    <m:d>
                      <m:dPr>
                        <m:begChr m:val="|"/>
                        <m:endChr m:val=""/>
                        <m:ctrlPr>
                          <w:rPr>
                            <w:rFonts w:ascii="Cambria Math" w:hAnsiTheme="minorHAnsi"/>
                            <w:i/>
                          </w:rPr>
                        </m:ctrlPr>
                      </m:dPr>
                      <m:e>
                        <m:r>
                          <w:rPr>
                            <w:rFonts w:ascii="Cambria Math" w:hAnsiTheme="minorHAnsi"/>
                          </w:rPr>
                          <m:t>y1</m:t>
                        </m:r>
                      </m:e>
                    </m:d>
                    <m:ctrlPr>
                      <w:rPr>
                        <w:rFonts w:ascii="Cambria Math" w:hAnsi="Cambria Math"/>
                        <w:i/>
                      </w:rPr>
                    </m:ctrlPr>
                  </m:e>
                </m:d>
                <m:ctrlPr>
                  <w:rPr>
                    <w:rFonts w:ascii="Cambria Math" w:hAnsi="Cambria Math"/>
                    <w:i/>
                  </w:rPr>
                </m:ctrlPr>
              </m:e>
            </m:groupChr>
            <m:ctrlPr>
              <w:rPr>
                <w:rFonts w:ascii="Cambria Math" w:hAnsiTheme="minorHAnsi"/>
              </w:rPr>
            </m:ctrlPr>
          </m:e>
          <m:lim>
            <m:r>
              <m:rPr>
                <m:nor/>
              </m:rPr>
              <w:rPr>
                <w:rFonts w:ascii="Cambria Math" w:hAnsiTheme="minorHAnsi"/>
              </w:rPr>
              <m:t xml:space="preserve">mass </m:t>
            </m:r>
            <m:r>
              <m:rPr>
                <m:sty m:val="p"/>
              </m:rPr>
              <w:rPr>
                <w:rFonts w:ascii="Cambria Math" w:hAnsiTheme="minorHAnsi"/>
              </w:rPr>
              <m:t> </m:t>
            </m:r>
            <m:r>
              <m:rPr>
                <m:nor/>
              </m:rPr>
              <w:rPr>
                <w:rFonts w:ascii="Cambria Math" w:hAnsiTheme="minorHAnsi"/>
              </w:rPr>
              <m:t>transfer</m:t>
            </m:r>
            <m:r>
              <m:rPr>
                <m:sty m:val="p"/>
              </m:rPr>
              <w:rPr>
                <w:rFonts w:ascii="Cambria Math" w:hAnsiTheme="minorHAnsi"/>
              </w:rPr>
              <m:t> </m:t>
            </m:r>
            <m:r>
              <m:rPr>
                <m:nor/>
              </m:rPr>
              <w:rPr>
                <w:rFonts w:ascii="Cambria Math" w:hAnsiTheme="minorHAnsi"/>
              </w:rPr>
              <m:t xml:space="preserve"> at </m:t>
            </m:r>
            <m:r>
              <m:rPr>
                <m:sty m:val="p"/>
              </m:rPr>
              <w:rPr>
                <w:rFonts w:ascii="Cambria Math" w:hAnsiTheme="minorHAnsi"/>
              </w:rPr>
              <m:t> </m:t>
            </m:r>
            <m:r>
              <m:rPr>
                <m:nor/>
              </m:rPr>
              <w:rPr>
                <w:rFonts w:ascii="Cambria Math" w:hAnsiTheme="minorHAnsi"/>
              </w:rPr>
              <m:t xml:space="preserve">side </m:t>
            </m:r>
            <m:r>
              <m:rPr>
                <m:sty m:val="p"/>
              </m:rPr>
              <w:rPr>
                <w:rFonts w:ascii="Cambria Math" w:hAnsiTheme="minorHAnsi"/>
              </w:rPr>
              <m:t> </m:t>
            </m:r>
            <m:r>
              <m:rPr>
                <m:nor/>
              </m:rPr>
              <w:rPr>
                <w:rFonts w:ascii="Cambria Math" w:hAnsiTheme="minorHAnsi"/>
              </w:rPr>
              <m:t>boundaries</m:t>
            </m:r>
            <m:ctrlPr>
              <w:rPr>
                <w:rFonts w:ascii="Cambria Math" w:hAnsiTheme="minorHAnsi"/>
              </w:rPr>
            </m:ctrlPr>
          </m:lim>
        </m:limUpp>
        <m:r>
          <m:rPr>
            <m:sty m:val="p"/>
          </m:rPr>
          <w:rPr>
            <w:rFonts w:ascii="Cambria Math" w:hAnsiTheme="minorHAnsi"/>
          </w:rPr>
          <w:br/>
        </m:r>
        <m:r>
          <w:rPr>
            <w:rFonts w:ascii="Cambria Math" w:hAnsiTheme="minorHAnsi"/>
          </w:rPr>
          <m:t>+</m:t>
        </m:r>
        <m:f>
          <m:fPr>
            <m:ctrlPr>
              <w:rPr>
                <w:rFonts w:ascii="Cambria Math" w:hAnsiTheme="minorHAnsi"/>
                <w:i/>
              </w:rPr>
            </m:ctrlPr>
          </m:fPr>
          <m:num>
            <m:r>
              <w:rPr>
                <w:rFonts w:ascii="Cambria Math" w:hAnsiTheme="minorHAnsi"/>
              </w:rPr>
              <m:t>∂</m:t>
            </m:r>
          </m:num>
          <m:den>
            <m:r>
              <w:rPr>
                <w:rFonts w:ascii="Cambria Math" w:hAnsiTheme="minorHAnsi"/>
              </w:rPr>
              <m:t>∂x</m:t>
            </m:r>
          </m:den>
        </m:f>
        <m:d>
          <m:dPr>
            <m:ctrlPr>
              <w:rPr>
                <w:rFonts w:ascii="Cambria Math" w:hAnsiTheme="minorHAnsi"/>
                <w:i/>
              </w:rPr>
            </m:ctrlPr>
          </m:dPr>
          <m:e>
            <m:r>
              <w:rPr>
                <w:rFonts w:ascii="Cambria Math" w:hAnsiTheme="minorHAnsi"/>
              </w:rPr>
              <m:t>(D+</m:t>
            </m:r>
            <m:sSub>
              <m:sSubPr>
                <m:ctrlPr>
                  <w:rPr>
                    <w:rFonts w:ascii="Cambria Math" w:hAnsiTheme="minorHAnsi"/>
                    <w:i/>
                  </w:rPr>
                </m:ctrlPr>
              </m:sSubPr>
              <m:e>
                <m:r>
                  <w:rPr>
                    <w:rFonts w:ascii="Cambria Math" w:hAnsiTheme="minorHAnsi"/>
                  </w:rPr>
                  <m:t>E</m:t>
                </m:r>
              </m:e>
              <m:sub>
                <m:r>
                  <w:rPr>
                    <w:rFonts w:ascii="Cambria Math" w:hAnsiTheme="minorHAnsi"/>
                  </w:rPr>
                  <m:t>x</m:t>
                </m:r>
              </m:sub>
            </m:sSub>
            <m:r>
              <w:rPr>
                <w:rFonts w:ascii="Cambria Math" w:hAnsiTheme="minorHAnsi"/>
              </w:rPr>
              <m:t>)B</m:t>
            </m:r>
            <m:f>
              <m:fPr>
                <m:ctrlPr>
                  <w:rPr>
                    <w:rFonts w:ascii="Cambria Math" w:hAnsiTheme="minorHAnsi"/>
                    <w:i/>
                  </w:rPr>
                </m:ctrlPr>
              </m:fPr>
              <m:num>
                <m:r>
                  <w:rPr>
                    <w:rFonts w:ascii="Cambria Math" w:hAnsiTheme="minorHAnsi"/>
                  </w:rPr>
                  <m:t>∂</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c</m:t>
                        </m:r>
                      </m:e>
                    </m:acc>
                    <m:ctrlPr>
                      <w:rPr>
                        <w:rFonts w:ascii="Cambria Math" w:hAnsi="Cambria Math"/>
                        <w:i/>
                      </w:rPr>
                    </m:ctrlPr>
                  </m:e>
                </m:acc>
              </m:num>
              <m:den>
                <m:r>
                  <w:rPr>
                    <w:rFonts w:ascii="Cambria Math" w:hAnsiTheme="minorHAnsi"/>
                  </w:rPr>
                  <m:t>∂x</m:t>
                </m:r>
              </m:den>
            </m:f>
            <m:ctrlPr>
              <w:rPr>
                <w:rFonts w:ascii="Cambria Math" w:hAnsi="Cambria Math"/>
                <w:i/>
              </w:rPr>
            </m:ctrlPr>
          </m:e>
        </m:d>
        <m:r>
          <w:rPr>
            <w:rFonts w:ascii="Cambria Math" w:hAnsiTheme="minorHAnsi"/>
          </w:rPr>
          <m:t>+</m:t>
        </m:r>
        <m:f>
          <m:fPr>
            <m:ctrlPr>
              <w:rPr>
                <w:rFonts w:ascii="Cambria Math" w:hAnsiTheme="minorHAnsi"/>
                <w:i/>
              </w:rPr>
            </m:ctrlPr>
          </m:fPr>
          <m:num>
            <m:r>
              <w:rPr>
                <w:rFonts w:ascii="Cambria Math" w:hAnsiTheme="minorHAnsi"/>
              </w:rPr>
              <m:t>∂</m:t>
            </m:r>
          </m:num>
          <m:den>
            <m:r>
              <w:rPr>
                <w:rFonts w:ascii="Cambria Math" w:hAnsiTheme="minorHAnsi"/>
              </w:rPr>
              <m:t>∂z</m:t>
            </m:r>
          </m:den>
        </m:f>
        <m:d>
          <m:dPr>
            <m:ctrlPr>
              <w:rPr>
                <w:rFonts w:ascii="Cambria Math" w:hAnsiTheme="minorHAnsi"/>
                <w:i/>
              </w:rPr>
            </m:ctrlPr>
          </m:dPr>
          <m:e>
            <m:r>
              <w:rPr>
                <w:rFonts w:ascii="Cambria Math" w:hAnsiTheme="minorHAnsi"/>
              </w:rPr>
              <m:t>(D+</m:t>
            </m:r>
            <m:sSub>
              <m:sSubPr>
                <m:ctrlPr>
                  <w:rPr>
                    <w:rFonts w:ascii="Cambria Math" w:hAnsiTheme="minorHAnsi"/>
                    <w:i/>
                  </w:rPr>
                </m:ctrlPr>
              </m:sSubPr>
              <m:e>
                <m:r>
                  <w:rPr>
                    <w:rFonts w:ascii="Cambria Math" w:hAnsiTheme="minorHAnsi"/>
                  </w:rPr>
                  <m:t>E</m:t>
                </m:r>
              </m:e>
              <m:sub>
                <m:r>
                  <w:rPr>
                    <w:rFonts w:ascii="Cambria Math" w:hAnsiTheme="minorHAnsi"/>
                  </w:rPr>
                  <m:t>z</m:t>
                </m:r>
              </m:sub>
            </m:sSub>
            <m:r>
              <w:rPr>
                <w:rFonts w:ascii="Cambria Math" w:hAnsiTheme="minorHAnsi"/>
              </w:rPr>
              <m:t>)B</m:t>
            </m:r>
            <m:f>
              <m:fPr>
                <m:ctrlPr>
                  <w:rPr>
                    <w:rFonts w:ascii="Cambria Math" w:hAnsiTheme="minorHAnsi"/>
                    <w:i/>
                  </w:rPr>
                </m:ctrlPr>
              </m:fPr>
              <m:num>
                <m:r>
                  <w:rPr>
                    <w:rFonts w:ascii="Cambria Math" w:hAnsiTheme="minorHAnsi"/>
                  </w:rPr>
                  <m:t>∂</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c</m:t>
                        </m:r>
                      </m:e>
                    </m:acc>
                    <m:ctrlPr>
                      <w:rPr>
                        <w:rFonts w:ascii="Cambria Math" w:hAnsi="Cambria Math"/>
                        <w:i/>
                      </w:rPr>
                    </m:ctrlPr>
                  </m:e>
                </m:acc>
              </m:num>
              <m:den>
                <m:r>
                  <w:rPr>
                    <w:rFonts w:ascii="Cambria Math" w:hAnsiTheme="minorHAnsi"/>
                  </w:rPr>
                  <m:t>∂z</m:t>
                </m:r>
              </m:den>
            </m:f>
            <m:ctrlPr>
              <w:rPr>
                <w:rFonts w:ascii="Cambria Math" w:hAnsi="Cambria Math"/>
                <w:i/>
              </w:rPr>
            </m:ctrlPr>
          </m:e>
        </m:d>
        <m:r>
          <w:rPr>
            <w:rFonts w:ascii="Cambria Math" w:hAnsiTheme="minorHAnsi"/>
          </w:rPr>
          <m:t>-</m:t>
        </m:r>
        <m:d>
          <m:dPr>
            <m:begChr m:val="["/>
            <m:endChr m:val="]"/>
            <m:ctrlPr>
              <w:rPr>
                <w:rFonts w:ascii="Cambria Math" w:hAnsiTheme="minorHAnsi"/>
                <w:i/>
              </w:rPr>
            </m:ctrlPr>
          </m:dPr>
          <m:e>
            <m:f>
              <m:fPr>
                <m:ctrlPr>
                  <w:rPr>
                    <w:rFonts w:ascii="Cambria Math" w:hAnsiTheme="minorHAnsi"/>
                    <w:i/>
                  </w:rPr>
                </m:ctrlPr>
              </m:fPr>
              <m:num>
                <m:r>
                  <w:rPr>
                    <w:rFonts w:ascii="Cambria Math" w:hAnsiTheme="minorHAnsi"/>
                  </w:rPr>
                  <m:t>∂B</m:t>
                </m:r>
                <m:bar>
                  <m:barPr>
                    <m:pos m:val="top"/>
                    <m:ctrlPr>
                      <w:rPr>
                        <w:rFonts w:ascii="Cambria Math" w:hAnsiTheme="minorHAnsi"/>
                        <w:i/>
                      </w:rPr>
                    </m:ctrlPr>
                  </m:barPr>
                  <m:e>
                    <m:r>
                      <w:rPr>
                        <w:rFonts w:ascii="Cambria Math" w:hAnsiTheme="minorHAnsi"/>
                      </w:rPr>
                      <m:t>u"c"</m:t>
                    </m:r>
                  </m:e>
                </m:bar>
              </m:num>
              <m:den>
                <m:r>
                  <w:rPr>
                    <w:rFonts w:ascii="Cambria Math" w:hAnsiTheme="minorHAnsi"/>
                  </w:rPr>
                  <m:t>∂x</m:t>
                </m:r>
              </m:den>
            </m:f>
            <m:r>
              <w:rPr>
                <w:rFonts w:ascii="Cambria Math" w:hAnsiTheme="minorHAnsi"/>
              </w:rPr>
              <m:t>+</m:t>
            </m:r>
            <m:f>
              <m:fPr>
                <m:ctrlPr>
                  <w:rPr>
                    <w:rFonts w:ascii="Cambria Math" w:hAnsiTheme="minorHAnsi"/>
                    <w:i/>
                  </w:rPr>
                </m:ctrlPr>
              </m:fPr>
              <m:num>
                <m:r>
                  <w:rPr>
                    <w:rFonts w:ascii="Cambria Math" w:hAnsiTheme="minorHAnsi"/>
                  </w:rPr>
                  <m:t>∂B</m:t>
                </m:r>
                <m:bar>
                  <m:barPr>
                    <m:pos m:val="top"/>
                    <m:ctrlPr>
                      <w:rPr>
                        <w:rFonts w:ascii="Cambria Math" w:hAnsiTheme="minorHAnsi"/>
                        <w:i/>
                      </w:rPr>
                    </m:ctrlPr>
                  </m:barPr>
                  <m:e>
                    <m:sSup>
                      <m:sSupPr>
                        <m:ctrlPr>
                          <w:rPr>
                            <w:rFonts w:ascii="Cambria Math" w:hAnsiTheme="minorHAnsi"/>
                            <w:i/>
                          </w:rPr>
                        </m:ctrlPr>
                      </m:sSupPr>
                      <m:e>
                        <m:r>
                          <w:rPr>
                            <w:rFonts w:ascii="Cambria Math" w:hAnsiTheme="minorHAnsi"/>
                          </w:rPr>
                          <m:t>w</m:t>
                        </m:r>
                      </m:e>
                      <m:sup>
                        <m:r>
                          <w:rPr>
                            <w:rFonts w:ascii="Cambria Math" w:hAnsiTheme="minorHAnsi"/>
                          </w:rPr>
                          <m:t>″</m:t>
                        </m:r>
                        <m:ctrlPr>
                          <w:rPr>
                            <w:rFonts w:ascii="Cambria Math" w:hAnsi="Cambria Math"/>
                            <w:i/>
                          </w:rPr>
                        </m:ctrlPr>
                      </m:sup>
                    </m:sSup>
                    <m:sSup>
                      <m:sSupPr>
                        <m:ctrlPr>
                          <w:rPr>
                            <w:rFonts w:ascii="Cambria Math" w:hAnsiTheme="minorHAnsi"/>
                            <w:i/>
                          </w:rPr>
                        </m:ctrlPr>
                      </m:sSupPr>
                      <m:e>
                        <m:r>
                          <w:rPr>
                            <w:rFonts w:ascii="Cambria Math" w:hAnsiTheme="minorHAnsi"/>
                          </w:rPr>
                          <m:t>c</m:t>
                        </m:r>
                      </m:e>
                      <m:sup>
                        <m:r>
                          <w:rPr>
                            <w:rFonts w:ascii="Cambria Math" w:hAnsiTheme="minorHAnsi"/>
                          </w:rPr>
                          <m:t>″</m:t>
                        </m:r>
                        <m:ctrlPr>
                          <w:rPr>
                            <w:rFonts w:ascii="Cambria Math" w:hAnsi="Cambria Math"/>
                            <w:i/>
                          </w:rPr>
                        </m:ctrlPr>
                      </m:sup>
                    </m:sSup>
                    <m:ctrlPr>
                      <w:rPr>
                        <w:rFonts w:ascii="Cambria Math" w:hAnsi="Cambria Math"/>
                        <w:i/>
                      </w:rPr>
                    </m:ctrlPr>
                  </m:e>
                </m:bar>
              </m:num>
              <m:den>
                <m:r>
                  <w:rPr>
                    <w:rFonts w:ascii="Cambria Math" w:hAnsiTheme="minorHAnsi"/>
                  </w:rPr>
                  <m:t>∂z</m:t>
                </m:r>
              </m:den>
            </m:f>
            <m:ctrlPr>
              <w:rPr>
                <w:rFonts w:ascii="Cambria Math" w:hAnsi="Cambria Math"/>
                <w:i/>
              </w:rPr>
            </m:ctrlPr>
          </m:e>
        </m:d>
        <m:r>
          <w:rPr>
            <w:rFonts w:ascii="Cambria Math" w:hAnsiTheme="minorHAnsi"/>
          </w:rPr>
          <m:t>+</m:t>
        </m:r>
        <m:bar>
          <m:barPr>
            <m:pos m:val="top"/>
            <m:ctrlPr>
              <w:rPr>
                <w:rFonts w:ascii="Cambria Math" w:hAnsiTheme="minorHAnsi"/>
                <w:i/>
              </w:rPr>
            </m:ctrlPr>
          </m:barPr>
          <m:e>
            <m:r>
              <w:rPr>
                <w:rFonts w:ascii="Cambria Math" w:hAnsiTheme="minorHAnsi"/>
              </w:rPr>
              <m:t>r</m:t>
            </m:r>
          </m:e>
        </m:bar>
        <m:r>
          <w:rPr>
            <w:rFonts w:ascii="Cambria Math" w:hAnsiTheme="minorHAnsi"/>
          </w:rPr>
          <m:t>B</m:t>
        </m:r>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7</w:t>
      </w:r>
      <w:r w:rsidR="00A41B27">
        <w:rPr>
          <w:rStyle w:val="EquationCaption"/>
          <w:rFonts w:asciiTheme="minorHAnsi" w:hAnsiTheme="minorHAnsi"/>
        </w:rPr>
        <w:fldChar w:fldCharType="end"/>
      </w:r>
      <w:r w:rsidRPr="00B7030B">
        <w:rPr>
          <w:rStyle w:val="EquationCaption"/>
          <w:rFonts w:asciiTheme="minorHAnsi" w:hAnsiTheme="minorHAnsi"/>
        </w:rPr>
        <w:t>)</w:t>
      </w:r>
    </w:p>
    <w:p w14:paraId="021AB4EB" w14:textId="77777777" w:rsidR="00A05B9D" w:rsidRDefault="008C18D3" w:rsidP="007A3922">
      <w:pPr>
        <w:pStyle w:val="BodyText"/>
      </w:pPr>
      <w:r w:rsidRPr="00D433F1">
        <w:t>Note how the following terms are simplified:</w:t>
      </w:r>
    </w:p>
    <w:p w14:paraId="559B52F8" w14:textId="2959F969" w:rsidR="008C18D3" w:rsidRPr="00A05B9D" w:rsidRDefault="00000000" w:rsidP="00127D1D">
      <w:pPr>
        <w:pStyle w:val="BodyText"/>
        <w:spacing w:before="120"/>
        <w:rPr>
          <w:szCs w:val="18"/>
        </w:rPr>
      </w:pPr>
      <m:oMathPara>
        <m:oMath>
          <m:f>
            <m:fPr>
              <m:ctrlPr>
                <w:rPr>
                  <w:rFonts w:ascii="Cambria Math" w:hAnsi="Cambria Math"/>
                </w:rPr>
              </m:ctrlPr>
            </m:fPr>
            <m:num>
              <m:r>
                <m:rPr>
                  <m:sty m:val="p"/>
                </m:rPr>
                <w:rPr>
                  <w:rFonts w:ascii="Cambria Math" w:hAnsi="Cambria Math"/>
                </w:rPr>
                <m:t>1</m:t>
              </m:r>
            </m:num>
            <m:den>
              <m:r>
                <w:rPr>
                  <w:rFonts w:ascii="Cambria Math" w:hAnsi="Cambria Math"/>
                </w:rPr>
                <m:t>B</m:t>
              </m:r>
            </m:den>
          </m:f>
          <m:nary>
            <m:naryPr>
              <m:ctrlPr>
                <w:rPr>
                  <w:rFonts w:ascii="Cambria Math" w:hAnsi="Cambria Math"/>
                </w:rPr>
              </m:ctrlPr>
            </m:naryPr>
            <m:sub>
              <m:r>
                <w:rPr>
                  <w:rFonts w:ascii="Cambria Math" w:hAnsi="Cambria Math"/>
                </w:rPr>
                <m:t>y</m:t>
              </m:r>
              <m:r>
                <m:rPr>
                  <m:sty m:val="p"/>
                </m:rPr>
                <w:rPr>
                  <w:rFonts w:ascii="Cambria Math" w:hAnsi="Cambria Math"/>
                </w:rPr>
                <m:t>1</m:t>
              </m:r>
            </m:sub>
            <m:sup>
              <m:r>
                <w:rPr>
                  <w:rFonts w:ascii="Cambria Math" w:hAnsi="Cambria Math"/>
                </w:rPr>
                <m:t>y</m:t>
              </m:r>
              <m:r>
                <m:rPr>
                  <m:sty m:val="p"/>
                </m:rPr>
                <w:rPr>
                  <w:rFonts w:ascii="Cambria Math" w:hAnsi="Cambria Math"/>
                </w:rPr>
                <m:t>2</m:t>
              </m:r>
            </m:sup>
            <m:e>
              <m:f>
                <m:fPr>
                  <m:ctrlPr>
                    <w:rPr>
                      <w:rFonts w:ascii="Cambria Math" w:hAnsi="Cambria Math"/>
                    </w:rPr>
                  </m:ctrlPr>
                </m:fPr>
                <m:num>
                  <m:r>
                    <w:rPr>
                      <w:rFonts w:ascii="Cambria Math" w:hAnsi="Cambria Math"/>
                    </w:rPr>
                    <m:t>∂</m:t>
                  </m:r>
                  <m:d>
                    <m:dPr>
                      <m:ctrlPr>
                        <w:rPr>
                          <w:rFonts w:ascii="Cambria Math" w:hAnsi="Cambria Math"/>
                        </w:rPr>
                      </m:ctrlPr>
                    </m:dPr>
                    <m:e>
                      <m:acc>
                        <m:accPr>
                          <m:chr m:val="̄"/>
                          <m:ctrlPr>
                            <w:rPr>
                              <w:rFonts w:ascii="Cambria Math" w:hAnsi="Cambria Math"/>
                            </w:rPr>
                          </m:ctrlPr>
                        </m:accPr>
                        <m:e>
                          <m:acc>
                            <m:accPr>
                              <m:chr m:val="̄"/>
                              <m:ctrlPr>
                                <w:rPr>
                                  <w:rFonts w:ascii="Cambria Math" w:hAnsi="Cambria Math"/>
                                </w:rPr>
                              </m:ctrlPr>
                            </m:accPr>
                            <m:e>
                              <m:r>
                                <w:rPr>
                                  <w:rFonts w:ascii="Cambria Math" w:hAnsi="Cambria Math"/>
                                </w:rPr>
                                <m:t>c</m:t>
                              </m:r>
                            </m:e>
                          </m:acc>
                        </m:e>
                      </m:acc>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m:t>
                          </m:r>
                        </m:sup>
                      </m:sSup>
                    </m:e>
                  </m:d>
                </m:num>
                <m:den>
                  <m:r>
                    <w:rPr>
                      <w:rFonts w:ascii="Cambria Math" w:hAnsi="Cambria Math"/>
                    </w:rPr>
                    <m:t>∂t</m:t>
                  </m:r>
                </m:den>
              </m:f>
            </m:e>
          </m:nary>
          <m:r>
            <w:rPr>
              <w:rFonts w:ascii="Cambria Math" w:hAnsi="Cambria Math"/>
            </w:rPr>
            <m:t>dy</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B</m:t>
              </m:r>
            </m:den>
          </m:f>
          <m:nary>
            <m:naryPr>
              <m:ctrlPr>
                <w:rPr>
                  <w:rFonts w:ascii="Cambria Math" w:hAnsi="Cambria Math"/>
                </w:rPr>
              </m:ctrlPr>
            </m:naryPr>
            <m:sub>
              <m:r>
                <w:rPr>
                  <w:rFonts w:ascii="Cambria Math" w:hAnsi="Cambria Math"/>
                </w:rPr>
                <m:t>y</m:t>
              </m:r>
              <m:r>
                <m:rPr>
                  <m:sty m:val="p"/>
                </m:rPr>
                <w:rPr>
                  <w:rFonts w:ascii="Cambria Math" w:hAnsi="Cambria Math"/>
                </w:rPr>
                <m:t>1</m:t>
              </m:r>
            </m:sub>
            <m:sup>
              <m:r>
                <w:rPr>
                  <w:rFonts w:ascii="Cambria Math" w:hAnsi="Cambria Math"/>
                </w:rPr>
                <m:t>y</m:t>
              </m:r>
              <m:r>
                <m:rPr>
                  <m:sty m:val="p"/>
                </m:rPr>
                <w:rPr>
                  <w:rFonts w:ascii="Cambria Math" w:hAnsi="Cambria Math"/>
                </w:rPr>
                <m:t>2</m:t>
              </m:r>
            </m:sup>
            <m:e>
              <m:f>
                <m:fPr>
                  <m:ctrlPr>
                    <w:rPr>
                      <w:rFonts w:ascii="Cambria Math" w:hAnsi="Cambria Math"/>
                    </w:rPr>
                  </m:ctrlPr>
                </m:fPr>
                <m:num>
                  <m:r>
                    <w:rPr>
                      <w:rFonts w:ascii="Cambria Math" w:hAnsi="Cambria Math"/>
                    </w:rPr>
                    <m:t>∂</m:t>
                  </m:r>
                  <m:d>
                    <m:dPr>
                      <m:ctrlPr>
                        <w:rPr>
                          <w:rFonts w:ascii="Cambria Math" w:hAnsi="Cambria Math"/>
                        </w:rPr>
                      </m:ctrlPr>
                    </m:dPr>
                    <m:e>
                      <m:acc>
                        <m:accPr>
                          <m:chr m:val="̄"/>
                          <m:ctrlPr>
                            <w:rPr>
                              <w:rFonts w:ascii="Cambria Math" w:hAnsi="Cambria Math"/>
                            </w:rPr>
                          </m:ctrlPr>
                        </m:accPr>
                        <m:e>
                          <m:acc>
                            <m:accPr>
                              <m:chr m:val="̄"/>
                              <m:ctrlPr>
                                <w:rPr>
                                  <w:rFonts w:ascii="Cambria Math" w:hAnsi="Cambria Math"/>
                                </w:rPr>
                              </m:ctrlPr>
                            </m:accPr>
                            <m:e>
                              <m:r>
                                <w:rPr>
                                  <w:rFonts w:ascii="Cambria Math" w:hAnsi="Cambria Math"/>
                                </w:rPr>
                                <m:t>c</m:t>
                              </m:r>
                            </m:e>
                          </m:acc>
                        </m:e>
                      </m:acc>
                    </m:e>
                  </m:d>
                </m:num>
                <m:den>
                  <m:r>
                    <w:rPr>
                      <w:rFonts w:ascii="Cambria Math" w:hAnsi="Cambria Math"/>
                    </w:rPr>
                    <m:t>∂t</m:t>
                  </m:r>
                </m:den>
              </m:f>
            </m:e>
          </m:nary>
          <m:r>
            <w:rPr>
              <w:rFonts w:ascii="Cambria Math" w:hAnsi="Cambria Math"/>
            </w:rPr>
            <m:t>dy</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B</m:t>
              </m:r>
            </m:den>
          </m:f>
          <m:nary>
            <m:naryPr>
              <m:ctrlPr>
                <w:rPr>
                  <w:rFonts w:ascii="Cambria Math" w:hAnsi="Cambria Math"/>
                </w:rPr>
              </m:ctrlPr>
            </m:naryPr>
            <m:sub>
              <m:r>
                <w:rPr>
                  <w:rFonts w:ascii="Cambria Math" w:hAnsi="Cambria Math"/>
                </w:rPr>
                <m:t>y</m:t>
              </m:r>
              <m:r>
                <m:rPr>
                  <m:sty m:val="p"/>
                </m:rPr>
                <w:rPr>
                  <w:rFonts w:ascii="Cambria Math" w:hAnsi="Cambria Math"/>
                </w:rPr>
                <m:t>1</m:t>
              </m:r>
            </m:sub>
            <m:sup>
              <m:r>
                <w:rPr>
                  <w:rFonts w:ascii="Cambria Math" w:hAnsi="Cambria Math"/>
                </w:rPr>
                <m:t>y</m:t>
              </m:r>
              <m:r>
                <m:rPr>
                  <m:sty m:val="p"/>
                </m:rPr>
                <w:rPr>
                  <w:rFonts w:ascii="Cambria Math" w:hAnsi="Cambria Math"/>
                </w:rPr>
                <m:t>2</m:t>
              </m:r>
            </m:sup>
            <m:e>
              <m:f>
                <m:fPr>
                  <m:ctrlPr>
                    <w:rPr>
                      <w:rFonts w:ascii="Cambria Math" w:hAnsi="Cambria Math"/>
                    </w:rPr>
                  </m:ctrlPr>
                </m:fPr>
                <m:num>
                  <m:r>
                    <w:rPr>
                      <w:rFonts w:ascii="Cambria Math" w:hAnsi="Cambria Math"/>
                    </w:rPr>
                    <m:t>∂</m:t>
                  </m:r>
                  <m:d>
                    <m:dPr>
                      <m:ctrlPr>
                        <w:rPr>
                          <w:rFonts w:ascii="Cambria Math" w:hAnsi="Cambria Math"/>
                        </w:rPr>
                      </m:ctrlPr>
                    </m:dPr>
                    <m:e>
                      <m:sSup>
                        <m:sSupPr>
                          <m:ctrlPr>
                            <w:rPr>
                              <w:rFonts w:ascii="Cambria Math" w:hAnsi="Cambria Math"/>
                            </w:rPr>
                          </m:ctrlPr>
                        </m:sSupPr>
                        <m:e>
                          <m:r>
                            <w:rPr>
                              <w:rFonts w:ascii="Cambria Math" w:hAnsi="Cambria Math"/>
                            </w:rPr>
                            <m:t>c</m:t>
                          </m:r>
                        </m:e>
                        <m:sup>
                          <m:r>
                            <m:rPr>
                              <m:sty m:val="p"/>
                            </m:rPr>
                            <w:rPr>
                              <w:rFonts w:ascii="Cambria Math" w:hAnsi="Cambria Math"/>
                            </w:rPr>
                            <m:t>″</m:t>
                          </m:r>
                        </m:sup>
                      </m:sSup>
                    </m:e>
                  </m:d>
                </m:num>
                <m:den>
                  <m:r>
                    <w:rPr>
                      <w:rFonts w:ascii="Cambria Math" w:hAnsi="Cambria Math"/>
                    </w:rPr>
                    <m:t>∂t</m:t>
                  </m:r>
                </m:den>
              </m:f>
            </m:e>
          </m:nary>
          <m:r>
            <w:rPr>
              <w:rFonts w:ascii="Cambria Math" w:hAnsi="Cambria Math"/>
            </w:rPr>
            <m:t>dy</m:t>
          </m:r>
          <m:r>
            <m:rPr>
              <m:sty m:val="p"/>
            </m:rPr>
            <w:rPr>
              <w:rFonts w:ascii="Cambria Math" w:hAnsi="Cambria Math"/>
            </w:rPr>
            <w:br/>
          </m:r>
        </m:oMath>
      </m:oMathPara>
      <m:oMath>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B</m:t>
            </m:r>
          </m:den>
        </m:f>
        <m:f>
          <m:fPr>
            <m:ctrlPr>
              <w:rPr>
                <w:rFonts w:ascii="Cambria Math" w:hAnsi="Cambria Math"/>
              </w:rPr>
            </m:ctrlPr>
          </m:fPr>
          <m:num>
            <m:r>
              <w:rPr>
                <w:rFonts w:ascii="Cambria Math" w:hAnsi="Cambria Math"/>
              </w:rPr>
              <m:t>∂</m:t>
            </m:r>
          </m:num>
          <m:den>
            <m:r>
              <w:rPr>
                <w:rFonts w:ascii="Cambria Math" w:hAnsi="Cambria Math"/>
              </w:rPr>
              <m:t>∂t</m:t>
            </m:r>
          </m:den>
        </m:f>
        <m:nary>
          <m:naryPr>
            <m:ctrlPr>
              <w:rPr>
                <w:rFonts w:ascii="Cambria Math" w:hAnsi="Cambria Math"/>
              </w:rPr>
            </m:ctrlPr>
          </m:naryPr>
          <m:sub>
            <m:r>
              <w:rPr>
                <w:rFonts w:ascii="Cambria Math" w:hAnsi="Cambria Math"/>
              </w:rPr>
              <m:t>y</m:t>
            </m:r>
            <m:r>
              <m:rPr>
                <m:sty m:val="p"/>
              </m:rPr>
              <w:rPr>
                <w:rFonts w:ascii="Cambria Math" w:hAnsi="Cambria Math"/>
              </w:rPr>
              <m:t>1</m:t>
            </m:r>
          </m:sub>
          <m:sup>
            <m:r>
              <w:rPr>
                <w:rFonts w:ascii="Cambria Math" w:hAnsi="Cambria Math"/>
              </w:rPr>
              <m:t>y</m:t>
            </m:r>
            <m:r>
              <m:rPr>
                <m:sty m:val="p"/>
              </m:rPr>
              <w:rPr>
                <w:rFonts w:ascii="Cambria Math" w:hAnsi="Cambria Math"/>
              </w:rPr>
              <m:t>2</m:t>
            </m:r>
          </m:sup>
          <m:e>
            <m:acc>
              <m:accPr>
                <m:chr m:val="̄"/>
                <m:ctrlPr>
                  <w:rPr>
                    <w:rFonts w:ascii="Cambria Math" w:hAnsi="Cambria Math"/>
                  </w:rPr>
                </m:ctrlPr>
              </m:accPr>
              <m:e>
                <m:acc>
                  <m:accPr>
                    <m:chr m:val="̄"/>
                    <m:ctrlPr>
                      <w:rPr>
                        <w:rFonts w:ascii="Cambria Math" w:hAnsi="Cambria Math"/>
                      </w:rPr>
                    </m:ctrlPr>
                  </m:accPr>
                  <m:e>
                    <m:r>
                      <w:rPr>
                        <w:rFonts w:ascii="Cambria Math" w:hAnsi="Cambria Math"/>
                      </w:rPr>
                      <m:t>c</m:t>
                    </m:r>
                  </m:e>
                </m:acc>
              </m:e>
            </m:acc>
          </m:e>
        </m:nary>
        <m:r>
          <w:rPr>
            <w:rFonts w:ascii="Cambria Math" w:hAnsi="Cambria Math"/>
          </w:rPr>
          <m:t>dy</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B</m:t>
            </m:r>
          </m:den>
        </m:f>
        <m:f>
          <m:fPr>
            <m:ctrlPr>
              <w:rPr>
                <w:rFonts w:ascii="Cambria Math" w:hAnsi="Cambria Math"/>
              </w:rPr>
            </m:ctrlPr>
          </m:fPr>
          <m:num>
            <m:r>
              <w:rPr>
                <w:rFonts w:ascii="Cambria Math" w:hAnsi="Cambria Math"/>
              </w:rPr>
              <m:t>∂</m:t>
            </m:r>
          </m:num>
          <m:den>
            <m:r>
              <w:rPr>
                <w:rFonts w:ascii="Cambria Math" w:hAnsi="Cambria Math"/>
              </w:rPr>
              <m:t>∂t</m:t>
            </m:r>
          </m:den>
        </m:f>
        <m:nary>
          <m:naryPr>
            <m:ctrlPr>
              <w:rPr>
                <w:rFonts w:ascii="Cambria Math" w:hAnsi="Cambria Math"/>
              </w:rPr>
            </m:ctrlPr>
          </m:naryPr>
          <m:sub>
            <m:r>
              <w:rPr>
                <w:rFonts w:ascii="Cambria Math" w:hAnsi="Cambria Math"/>
              </w:rPr>
              <m:t>y</m:t>
            </m:r>
            <m:r>
              <m:rPr>
                <m:sty m:val="p"/>
              </m:rPr>
              <w:rPr>
                <w:rFonts w:ascii="Cambria Math" w:hAnsi="Cambria Math"/>
              </w:rPr>
              <m:t>1</m:t>
            </m:r>
          </m:sub>
          <m:sup>
            <m:r>
              <w:rPr>
                <w:rFonts w:ascii="Cambria Math" w:hAnsi="Cambria Math"/>
              </w:rPr>
              <m:t>y</m:t>
            </m:r>
            <m:r>
              <m:rPr>
                <m:sty m:val="p"/>
              </m:rPr>
              <w:rPr>
                <w:rFonts w:ascii="Cambria Math" w:hAnsi="Cambria Math"/>
              </w:rPr>
              <m:t>2</m:t>
            </m:r>
          </m:sup>
          <m:e>
            <m:sSup>
              <m:sSupPr>
                <m:ctrlPr>
                  <w:rPr>
                    <w:rFonts w:ascii="Cambria Math" w:hAnsi="Cambria Math"/>
                  </w:rPr>
                </m:ctrlPr>
              </m:sSupPr>
              <m:e>
                <m:r>
                  <w:rPr>
                    <w:rFonts w:ascii="Cambria Math" w:hAnsi="Cambria Math"/>
                  </w:rPr>
                  <m:t>c</m:t>
                </m:r>
              </m:e>
              <m:sup>
                <m:r>
                  <m:rPr>
                    <m:sty m:val="p"/>
                  </m:rPr>
                  <w:rPr>
                    <w:rFonts w:ascii="Cambria Math" w:hAnsi="Cambria Math"/>
                  </w:rPr>
                  <m:t>″</m:t>
                </m:r>
              </m:sup>
            </m:sSup>
          </m:e>
        </m:nary>
        <m:r>
          <w:rPr>
            <w:rFonts w:ascii="Cambria Math" w:hAnsi="Cambria Math"/>
          </w:rPr>
          <m:t>dy</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B</m:t>
            </m:r>
          </m:den>
        </m:f>
        <m:f>
          <m:fPr>
            <m:ctrlPr>
              <w:rPr>
                <w:rFonts w:ascii="Cambria Math" w:hAnsi="Cambria Math"/>
              </w:rPr>
            </m:ctrlPr>
          </m:fPr>
          <m:num>
            <m:r>
              <w:rPr>
                <w:rFonts w:ascii="Cambria Math" w:hAnsi="Cambria Math"/>
              </w:rPr>
              <m:t>∂B</m:t>
            </m:r>
            <m:acc>
              <m:accPr>
                <m:chr m:val="̄"/>
                <m:ctrlPr>
                  <w:rPr>
                    <w:rFonts w:ascii="Cambria Math" w:hAnsi="Cambria Math"/>
                  </w:rPr>
                </m:ctrlPr>
              </m:accPr>
              <m:e>
                <m:acc>
                  <m:accPr>
                    <m:chr m:val="̄"/>
                    <m:ctrlPr>
                      <w:rPr>
                        <w:rFonts w:ascii="Cambria Math" w:hAnsi="Cambria Math"/>
                      </w:rPr>
                    </m:ctrlPr>
                  </m:accPr>
                  <m:e>
                    <m:r>
                      <w:rPr>
                        <w:rFonts w:ascii="Cambria Math" w:hAnsi="Cambria Math"/>
                      </w:rPr>
                      <m:t>c</m:t>
                    </m:r>
                  </m:e>
                </m:acc>
              </m:e>
            </m:acc>
          </m:num>
          <m:den>
            <m:r>
              <w:rPr>
                <w:rFonts w:ascii="Cambria Math" w:hAnsi="Cambria Math"/>
              </w:rPr>
              <m:t>∂t</m:t>
            </m:r>
          </m:den>
        </m:f>
      </m:oMath>
      <w:r w:rsidR="008C18D3" w:rsidRPr="00B7030B">
        <w:tab/>
      </w:r>
      <w:r w:rsidR="00A05B9D">
        <w:tab/>
      </w:r>
      <w:r w:rsidR="00A05B9D">
        <w:tab/>
      </w:r>
      <w:r w:rsidR="00A05B9D">
        <w:tab/>
      </w:r>
      <w:r w:rsidR="00A05B9D">
        <w:tab/>
      </w:r>
      <w:r w:rsidR="00A05B9D">
        <w:tab/>
      </w:r>
      <w:r w:rsidR="00A05B9D">
        <w:tab/>
      </w:r>
      <w:r w:rsidR="00A05B9D">
        <w:tab/>
      </w:r>
      <w:r w:rsidR="00A05B9D">
        <w:tab/>
      </w:r>
      <w:r w:rsidR="008C18D3"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8</w:t>
      </w:r>
      <w:r w:rsidR="00A41B27">
        <w:rPr>
          <w:rStyle w:val="EquationCaption"/>
          <w:rFonts w:asciiTheme="minorHAnsi" w:hAnsiTheme="minorHAnsi"/>
        </w:rPr>
        <w:fldChar w:fldCharType="end"/>
      </w:r>
      <w:r w:rsidR="008C18D3" w:rsidRPr="00B7030B">
        <w:rPr>
          <w:rStyle w:val="EquationCaption"/>
          <w:rFonts w:asciiTheme="minorHAnsi" w:hAnsiTheme="minorHAnsi"/>
        </w:rPr>
        <w:t>)</w:t>
      </w:r>
    </w:p>
    <w:p w14:paraId="42CAC565" w14:textId="15A76757" w:rsidR="008C18D3" w:rsidRPr="00B7030B" w:rsidRDefault="00000000" w:rsidP="00A05B9D">
      <w:pPr>
        <w:pStyle w:val="equation"/>
        <w:rPr>
          <w:rFonts w:asciiTheme="minorHAnsi" w:hAnsiTheme="minorHAnsi"/>
        </w:rPr>
      </w:pPr>
      <m:oMathPara>
        <m:oMath>
          <m:f>
            <m:fPr>
              <m:ctrlPr>
                <w:rPr>
                  <w:rFonts w:ascii="Cambria Math" w:hAnsiTheme="minorHAnsi"/>
                  <w:i/>
                </w:rPr>
              </m:ctrlPr>
            </m:fPr>
            <m:num>
              <m:r>
                <w:rPr>
                  <w:rFonts w:ascii="Cambria Math" w:hAnsiTheme="minorHAnsi"/>
                </w:rPr>
                <m:t>1</m:t>
              </m:r>
            </m:num>
            <m:den>
              <m:r>
                <w:rPr>
                  <w:rFonts w:ascii="Cambria Math" w:hAnsiTheme="minorHAnsi"/>
                </w:rPr>
                <m:t>B</m:t>
              </m:r>
            </m:den>
          </m:f>
          <m:nary>
            <m:naryPr>
              <m:ctrlPr>
                <w:rPr>
                  <w:rFonts w:ascii="Cambria Math" w:hAnsiTheme="minorHAnsi"/>
                  <w:i/>
                </w:rPr>
              </m:ctrlPr>
            </m:naryPr>
            <m:sub>
              <m:r>
                <w:rPr>
                  <w:rFonts w:ascii="Cambria Math" w:hAnsiTheme="minorHAnsi"/>
                </w:rPr>
                <m:t>y</m:t>
              </m:r>
              <m:r>
                <w:rPr>
                  <w:rFonts w:ascii="Cambria Math" w:hAnsiTheme="minorHAnsi"/>
                </w:rPr>
                <m:t>1</m:t>
              </m:r>
            </m:sub>
            <m:sup>
              <m:r>
                <w:rPr>
                  <w:rFonts w:ascii="Cambria Math" w:hAnsiTheme="minorHAnsi"/>
                </w:rPr>
                <m:t>y</m:t>
              </m:r>
              <m:r>
                <w:rPr>
                  <w:rFonts w:ascii="Cambria Math" w:hAnsiTheme="minorHAnsi"/>
                </w:rPr>
                <m:t>2</m:t>
              </m:r>
            </m:sup>
            <m:e>
              <m:f>
                <m:fPr>
                  <m:ctrlPr>
                    <w:rPr>
                      <w:rFonts w:ascii="Cambria Math" w:hAnsi="Cambria Math"/>
                      <w:i/>
                    </w:rPr>
                  </m:ctrlPr>
                </m:fPr>
                <m:num>
                  <m:r>
                    <w:rPr>
                      <w:rFonts w:ascii="Cambria Math" w:hAnsiTheme="minorHAnsi"/>
                    </w:rPr>
                    <m:t>∂</m:t>
                  </m:r>
                  <m:d>
                    <m:dPr>
                      <m:ctrlPr>
                        <w:rPr>
                          <w:rFonts w:ascii="Cambria Math" w:hAnsiTheme="minorHAnsi"/>
                          <w:i/>
                        </w:rPr>
                      </m:ctrlPr>
                    </m:dPr>
                    <m:e>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u</m:t>
                              </m:r>
                            </m:e>
                          </m:acc>
                          <m:ctrlPr>
                            <w:rPr>
                              <w:rFonts w:ascii="Cambria Math" w:hAnsi="Cambria Math"/>
                              <w:i/>
                            </w:rPr>
                          </m:ctrlPr>
                        </m:e>
                      </m:acc>
                      <m:r>
                        <w:rPr>
                          <w:rFonts w:ascii="Cambria Math" w:hAnsiTheme="minorHAnsi"/>
                        </w:rPr>
                        <m:t>+</m:t>
                      </m:r>
                      <m:sSup>
                        <m:sSupPr>
                          <m:ctrlPr>
                            <w:rPr>
                              <w:rFonts w:ascii="Cambria Math" w:hAnsiTheme="minorHAnsi"/>
                              <w:i/>
                            </w:rPr>
                          </m:ctrlPr>
                        </m:sSupPr>
                        <m:e>
                          <m:r>
                            <w:rPr>
                              <w:rFonts w:ascii="Cambria Math" w:hAnsiTheme="minorHAnsi"/>
                            </w:rPr>
                            <m:t>u</m:t>
                          </m:r>
                        </m:e>
                        <m:sup>
                          <m:r>
                            <w:rPr>
                              <w:rFonts w:ascii="Cambria Math" w:hAnsiTheme="minorHAnsi"/>
                            </w:rPr>
                            <m:t>″</m:t>
                          </m:r>
                          <m:ctrlPr>
                            <w:rPr>
                              <w:rFonts w:ascii="Cambria Math" w:hAnsi="Cambria Math"/>
                              <w:i/>
                            </w:rPr>
                          </m:ctrlPr>
                        </m:sup>
                      </m:sSup>
                      <m:ctrlPr>
                        <w:rPr>
                          <w:rFonts w:ascii="Cambria Math" w:hAnsi="Cambria Math"/>
                          <w:i/>
                        </w:rPr>
                      </m:ctrlPr>
                    </m:e>
                  </m:d>
                  <m:d>
                    <m:dPr>
                      <m:ctrlPr>
                        <w:rPr>
                          <w:rFonts w:ascii="Cambria Math" w:hAnsiTheme="minorHAnsi"/>
                          <w:i/>
                        </w:rPr>
                      </m:ctrlPr>
                    </m:dPr>
                    <m:e>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c</m:t>
                              </m:r>
                            </m:e>
                          </m:acc>
                          <m:ctrlPr>
                            <w:rPr>
                              <w:rFonts w:ascii="Cambria Math" w:hAnsi="Cambria Math"/>
                              <w:i/>
                            </w:rPr>
                          </m:ctrlPr>
                        </m:e>
                      </m:acc>
                      <m:r>
                        <w:rPr>
                          <w:rFonts w:ascii="Cambria Math" w:hAnsiTheme="minorHAnsi"/>
                        </w:rPr>
                        <m:t>+</m:t>
                      </m:r>
                      <m:sSup>
                        <m:sSupPr>
                          <m:ctrlPr>
                            <w:rPr>
                              <w:rFonts w:ascii="Cambria Math" w:hAnsiTheme="minorHAnsi"/>
                              <w:i/>
                            </w:rPr>
                          </m:ctrlPr>
                        </m:sSupPr>
                        <m:e>
                          <m:r>
                            <w:rPr>
                              <w:rFonts w:ascii="Cambria Math" w:hAnsiTheme="minorHAnsi"/>
                            </w:rPr>
                            <m:t>c</m:t>
                          </m:r>
                        </m:e>
                        <m:sup>
                          <m:r>
                            <w:rPr>
                              <w:rFonts w:ascii="Cambria Math" w:hAnsiTheme="minorHAnsi"/>
                            </w:rPr>
                            <m:t>″</m:t>
                          </m:r>
                          <m:ctrlPr>
                            <w:rPr>
                              <w:rFonts w:ascii="Cambria Math" w:hAnsi="Cambria Math"/>
                              <w:i/>
                            </w:rPr>
                          </m:ctrlPr>
                        </m:sup>
                      </m:sSup>
                      <m:ctrlPr>
                        <w:rPr>
                          <w:rFonts w:ascii="Cambria Math" w:hAnsi="Cambria Math"/>
                          <w:i/>
                        </w:rPr>
                      </m:ctrlPr>
                    </m:e>
                  </m:d>
                </m:num>
                <m:den>
                  <m:r>
                    <w:rPr>
                      <w:rFonts w:ascii="Cambria Math" w:hAnsiTheme="minorHAnsi"/>
                    </w:rPr>
                    <m:t>∂x</m:t>
                  </m:r>
                  <m:ctrlPr>
                    <w:rPr>
                      <w:rFonts w:ascii="Cambria Math" w:hAnsiTheme="minorHAnsi"/>
                      <w:i/>
                    </w:rPr>
                  </m:ctrlPr>
                </m:den>
              </m:f>
              <m:ctrlPr>
                <w:rPr>
                  <w:rFonts w:ascii="Cambria Math" w:hAnsi="Cambria Math"/>
                  <w:i/>
                </w:rPr>
              </m:ctrlPr>
            </m:e>
          </m:nary>
          <m:r>
            <w:rPr>
              <w:rFonts w:ascii="Cambria Math" w:hAnsiTheme="minorHAnsi"/>
            </w:rPr>
            <m:t>dy</m:t>
          </m:r>
          <m:r>
            <w:rPr>
              <w:rFonts w:ascii="Cambria Math" w:hAnsiTheme="minorHAnsi"/>
            </w:rPr>
            <m:t>=</m:t>
          </m:r>
          <m:f>
            <m:fPr>
              <m:ctrlPr>
                <w:rPr>
                  <w:rFonts w:ascii="Cambria Math" w:hAnsiTheme="minorHAnsi"/>
                  <w:i/>
                </w:rPr>
              </m:ctrlPr>
            </m:fPr>
            <m:num>
              <m:r>
                <w:rPr>
                  <w:rFonts w:ascii="Cambria Math" w:hAnsiTheme="minorHAnsi"/>
                </w:rPr>
                <m:t>1</m:t>
              </m:r>
            </m:num>
            <m:den>
              <m:r>
                <w:rPr>
                  <w:rFonts w:ascii="Cambria Math" w:hAnsiTheme="minorHAnsi"/>
                </w:rPr>
                <m:t>B</m:t>
              </m:r>
            </m:den>
          </m:f>
          <m:nary>
            <m:naryPr>
              <m:ctrlPr>
                <w:rPr>
                  <w:rFonts w:ascii="Cambria Math" w:hAnsiTheme="minorHAnsi"/>
                  <w:i/>
                </w:rPr>
              </m:ctrlPr>
            </m:naryPr>
            <m:sub>
              <m:r>
                <w:rPr>
                  <w:rFonts w:ascii="Cambria Math" w:hAnsiTheme="minorHAnsi"/>
                </w:rPr>
                <m:t>y</m:t>
              </m:r>
              <m:r>
                <w:rPr>
                  <w:rFonts w:ascii="Cambria Math" w:hAnsiTheme="minorHAnsi"/>
                </w:rPr>
                <m:t>1</m:t>
              </m:r>
            </m:sub>
            <m:sup>
              <m:r>
                <w:rPr>
                  <w:rFonts w:ascii="Cambria Math" w:hAnsiTheme="minorHAnsi"/>
                </w:rPr>
                <m:t>y</m:t>
              </m:r>
              <m:r>
                <w:rPr>
                  <w:rFonts w:ascii="Cambria Math" w:hAnsiTheme="minorHAnsi"/>
                </w:rPr>
                <m:t>2</m:t>
              </m:r>
            </m:sup>
            <m:e>
              <m:f>
                <m:fPr>
                  <m:ctrlPr>
                    <w:rPr>
                      <w:rFonts w:ascii="Cambria Math" w:hAnsi="Cambria Math"/>
                      <w:i/>
                    </w:rPr>
                  </m:ctrlPr>
                </m:fPr>
                <m:num>
                  <m:r>
                    <w:rPr>
                      <w:rFonts w:ascii="Cambria Math" w:hAnsiTheme="minorHAnsi"/>
                    </w:rPr>
                    <m:t>∂</m:t>
                  </m:r>
                  <m:d>
                    <m:dPr>
                      <m:ctrlPr>
                        <w:rPr>
                          <w:rFonts w:ascii="Cambria Math" w:hAnsiTheme="minorHAnsi"/>
                          <w:i/>
                        </w:rPr>
                      </m:ctrlPr>
                    </m:dPr>
                    <m:e>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c</m:t>
                              </m:r>
                            </m:e>
                          </m:acc>
                          <m:ctrlPr>
                            <w:rPr>
                              <w:rFonts w:ascii="Cambria Math" w:hAnsi="Cambria Math"/>
                              <w:i/>
                            </w:rPr>
                          </m:ctrlPr>
                        </m:e>
                      </m:acc>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u</m:t>
                              </m:r>
                            </m:e>
                          </m:acc>
                          <m:ctrlPr>
                            <w:rPr>
                              <w:rFonts w:ascii="Cambria Math" w:hAnsi="Cambria Math"/>
                              <w:i/>
                            </w:rPr>
                          </m:ctrlPr>
                        </m:e>
                      </m:acc>
                      <m:ctrlPr>
                        <w:rPr>
                          <w:rFonts w:ascii="Cambria Math" w:hAnsi="Cambria Math"/>
                          <w:i/>
                        </w:rPr>
                      </m:ctrlPr>
                    </m:e>
                  </m:d>
                </m:num>
                <m:den>
                  <m:r>
                    <w:rPr>
                      <w:rFonts w:ascii="Cambria Math" w:hAnsiTheme="minorHAnsi"/>
                    </w:rPr>
                    <m:t>∂t</m:t>
                  </m:r>
                  <m:ctrlPr>
                    <w:rPr>
                      <w:rFonts w:ascii="Cambria Math" w:hAnsiTheme="minorHAnsi"/>
                      <w:i/>
                    </w:rPr>
                  </m:ctrlPr>
                </m:den>
              </m:f>
              <m:ctrlPr>
                <w:rPr>
                  <w:rFonts w:ascii="Cambria Math" w:hAnsi="Cambria Math"/>
                  <w:i/>
                </w:rPr>
              </m:ctrlPr>
            </m:e>
          </m:nary>
          <m:r>
            <w:rPr>
              <w:rFonts w:ascii="Cambria Math" w:hAnsiTheme="minorHAnsi"/>
            </w:rPr>
            <m:t>dy</m:t>
          </m:r>
          <m:r>
            <w:rPr>
              <w:rFonts w:ascii="Cambria Math" w:hAnsiTheme="minorHAnsi"/>
            </w:rPr>
            <m:t>+</m:t>
          </m:r>
          <m:f>
            <m:fPr>
              <m:ctrlPr>
                <w:rPr>
                  <w:rFonts w:ascii="Cambria Math" w:hAnsiTheme="minorHAnsi"/>
                  <w:i/>
                </w:rPr>
              </m:ctrlPr>
            </m:fPr>
            <m:num>
              <m:r>
                <w:rPr>
                  <w:rFonts w:ascii="Cambria Math" w:hAnsiTheme="minorHAnsi"/>
                </w:rPr>
                <m:t>1</m:t>
              </m:r>
            </m:num>
            <m:den>
              <m:r>
                <w:rPr>
                  <w:rFonts w:ascii="Cambria Math" w:hAnsiTheme="minorHAnsi"/>
                </w:rPr>
                <m:t>B</m:t>
              </m:r>
            </m:den>
          </m:f>
          <m:nary>
            <m:naryPr>
              <m:ctrlPr>
                <w:rPr>
                  <w:rFonts w:ascii="Cambria Math" w:hAnsiTheme="minorHAnsi"/>
                  <w:i/>
                </w:rPr>
              </m:ctrlPr>
            </m:naryPr>
            <m:sub>
              <m:r>
                <w:rPr>
                  <w:rFonts w:ascii="Cambria Math" w:hAnsiTheme="minorHAnsi"/>
                </w:rPr>
                <m:t>y</m:t>
              </m:r>
              <m:r>
                <w:rPr>
                  <w:rFonts w:ascii="Cambria Math" w:hAnsiTheme="minorHAnsi"/>
                </w:rPr>
                <m:t>1</m:t>
              </m:r>
            </m:sub>
            <m:sup>
              <m:r>
                <w:rPr>
                  <w:rFonts w:ascii="Cambria Math" w:hAnsiTheme="minorHAnsi"/>
                </w:rPr>
                <m:t>y</m:t>
              </m:r>
              <m:r>
                <w:rPr>
                  <w:rFonts w:ascii="Cambria Math" w:hAnsiTheme="minorHAnsi"/>
                </w:rPr>
                <m:t>2</m:t>
              </m:r>
            </m:sup>
            <m:e>
              <m:f>
                <m:fPr>
                  <m:ctrlPr>
                    <w:rPr>
                      <w:rFonts w:ascii="Cambria Math" w:hAnsi="Cambria Math"/>
                      <w:i/>
                    </w:rPr>
                  </m:ctrlPr>
                </m:fPr>
                <m:num>
                  <m:r>
                    <w:rPr>
                      <w:rFonts w:ascii="Cambria Math" w:hAnsiTheme="minorHAnsi"/>
                    </w:rPr>
                    <m:t>∂</m:t>
                  </m:r>
                  <m:d>
                    <m:dPr>
                      <m:ctrlPr>
                        <w:rPr>
                          <w:rFonts w:ascii="Cambria Math" w:hAnsiTheme="minorHAnsi"/>
                          <w:i/>
                        </w:rPr>
                      </m:ctrlPr>
                    </m:dPr>
                    <m:e>
                      <m:sSup>
                        <m:sSupPr>
                          <m:ctrlPr>
                            <w:rPr>
                              <w:rFonts w:ascii="Cambria Math" w:hAnsiTheme="minorHAnsi"/>
                              <w:i/>
                            </w:rPr>
                          </m:ctrlPr>
                        </m:sSupPr>
                        <m:e>
                          <m:r>
                            <w:rPr>
                              <w:rFonts w:ascii="Cambria Math" w:hAnsiTheme="minorHAnsi"/>
                            </w:rPr>
                            <m:t>c</m:t>
                          </m:r>
                        </m:e>
                        <m:sup>
                          <m:r>
                            <w:rPr>
                              <w:rFonts w:ascii="Cambria Math" w:hAnsiTheme="minorHAnsi"/>
                            </w:rPr>
                            <m:t>″</m:t>
                          </m:r>
                          <m:ctrlPr>
                            <w:rPr>
                              <w:rFonts w:ascii="Cambria Math" w:hAnsi="Cambria Math"/>
                              <w:i/>
                            </w:rPr>
                          </m:ctrlPr>
                        </m:sup>
                      </m:sSup>
                      <m:sSup>
                        <m:sSupPr>
                          <m:ctrlPr>
                            <w:rPr>
                              <w:rFonts w:ascii="Cambria Math" w:hAnsiTheme="minorHAnsi"/>
                              <w:i/>
                            </w:rPr>
                          </m:ctrlPr>
                        </m:sSupPr>
                        <m:e>
                          <m:r>
                            <w:rPr>
                              <w:rFonts w:ascii="Cambria Math" w:hAnsiTheme="minorHAnsi"/>
                            </w:rPr>
                            <m:t>u</m:t>
                          </m:r>
                        </m:e>
                        <m:sup>
                          <m:r>
                            <w:rPr>
                              <w:rFonts w:ascii="Cambria Math" w:hAnsiTheme="minorHAnsi"/>
                            </w:rPr>
                            <m:t>″</m:t>
                          </m:r>
                          <m:ctrlPr>
                            <w:rPr>
                              <w:rFonts w:ascii="Cambria Math" w:hAnsi="Cambria Math"/>
                              <w:i/>
                            </w:rPr>
                          </m:ctrlPr>
                        </m:sup>
                      </m:sSup>
                      <m:ctrlPr>
                        <w:rPr>
                          <w:rFonts w:ascii="Cambria Math" w:hAnsi="Cambria Math"/>
                          <w:i/>
                        </w:rPr>
                      </m:ctrlPr>
                    </m:e>
                  </m:d>
                </m:num>
                <m:den>
                  <m:r>
                    <w:rPr>
                      <w:rFonts w:ascii="Cambria Math" w:hAnsiTheme="minorHAnsi"/>
                    </w:rPr>
                    <m:t>∂t</m:t>
                  </m:r>
                  <m:ctrlPr>
                    <w:rPr>
                      <w:rFonts w:ascii="Cambria Math" w:hAnsiTheme="minorHAnsi"/>
                      <w:i/>
                    </w:rPr>
                  </m:ctrlPr>
                </m:den>
              </m:f>
              <m:ctrlPr>
                <w:rPr>
                  <w:rFonts w:ascii="Cambria Math" w:hAnsi="Cambria Math"/>
                  <w:i/>
                </w:rPr>
              </m:ctrlPr>
            </m:e>
          </m:nary>
          <m:r>
            <w:rPr>
              <w:rFonts w:ascii="Cambria Math" w:hAnsiTheme="minorHAnsi"/>
            </w:rPr>
            <m:t>dy</m:t>
          </m:r>
          <m:r>
            <m:rPr>
              <m:sty m:val="p"/>
            </m:rPr>
            <w:rPr>
              <w:rFonts w:ascii="Cambria Math" w:hAnsiTheme="minorHAnsi"/>
            </w:rPr>
            <w:br/>
          </m:r>
        </m:oMath>
      </m:oMathPara>
      <m:oMath>
        <m:r>
          <w:rPr>
            <w:rFonts w:ascii="Cambria Math" w:hAnsiTheme="minorHAnsi"/>
          </w:rPr>
          <m:t>=</m:t>
        </m:r>
        <m:f>
          <m:fPr>
            <m:ctrlPr>
              <w:rPr>
                <w:rFonts w:ascii="Cambria Math" w:hAnsiTheme="minorHAnsi"/>
                <w:i/>
              </w:rPr>
            </m:ctrlPr>
          </m:fPr>
          <m:num>
            <m:r>
              <w:rPr>
                <w:rFonts w:ascii="Cambria Math" w:hAnsiTheme="minorHAnsi"/>
              </w:rPr>
              <m:t>1</m:t>
            </m:r>
          </m:num>
          <m:den>
            <m:r>
              <w:rPr>
                <w:rFonts w:ascii="Cambria Math" w:hAnsiTheme="minorHAnsi"/>
              </w:rPr>
              <m:t>B</m:t>
            </m:r>
          </m:den>
        </m:f>
        <m:f>
          <m:fPr>
            <m:ctrlPr>
              <w:rPr>
                <w:rFonts w:ascii="Cambria Math" w:hAnsi="Cambria Math"/>
                <w:i/>
              </w:rPr>
            </m:ctrlPr>
          </m:fPr>
          <m:num>
            <m:r>
              <w:rPr>
                <w:rFonts w:ascii="Cambria Math" w:hAnsiTheme="minorHAnsi"/>
              </w:rPr>
              <m:t>∂</m:t>
            </m:r>
          </m:num>
          <m:den>
            <m:r>
              <w:rPr>
                <w:rFonts w:ascii="Cambria Math" w:hAnsiTheme="minorHAnsi"/>
              </w:rPr>
              <m:t>∂x</m:t>
            </m:r>
            <m:ctrlPr>
              <w:rPr>
                <w:rFonts w:ascii="Cambria Math" w:hAnsiTheme="minorHAnsi"/>
                <w:i/>
              </w:rPr>
            </m:ctrlPr>
          </m:den>
        </m:f>
        <m:nary>
          <m:naryPr>
            <m:ctrlPr>
              <w:rPr>
                <w:rFonts w:ascii="Cambria Math" w:hAnsiTheme="minorHAnsi"/>
                <w:i/>
              </w:rPr>
            </m:ctrlPr>
          </m:naryPr>
          <m:sub>
            <m:r>
              <w:rPr>
                <w:rFonts w:ascii="Cambria Math" w:hAnsiTheme="minorHAnsi"/>
              </w:rPr>
              <m:t>y</m:t>
            </m:r>
            <m:r>
              <w:rPr>
                <w:rFonts w:ascii="Cambria Math" w:hAnsiTheme="minorHAnsi"/>
              </w:rPr>
              <m:t>1</m:t>
            </m:r>
          </m:sub>
          <m:sup>
            <m:r>
              <w:rPr>
                <w:rFonts w:ascii="Cambria Math" w:hAnsiTheme="minorHAnsi"/>
              </w:rPr>
              <m:t>y</m:t>
            </m:r>
            <m:r>
              <w:rPr>
                <w:rFonts w:ascii="Cambria Math" w:hAnsiTheme="minorHAnsi"/>
              </w:rPr>
              <m:t>2</m:t>
            </m:r>
          </m:sup>
          <m:e>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c</m:t>
                    </m:r>
                  </m:e>
                </m:acc>
                <m:ctrlPr>
                  <w:rPr>
                    <w:rFonts w:ascii="Cambria Math" w:hAnsi="Cambria Math"/>
                    <w:i/>
                  </w:rPr>
                </m:ctrlPr>
              </m:e>
            </m:acc>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u</m:t>
                    </m:r>
                  </m:e>
                </m:acc>
                <m:ctrlPr>
                  <w:rPr>
                    <w:rFonts w:ascii="Cambria Math" w:hAnsi="Cambria Math"/>
                    <w:i/>
                  </w:rPr>
                </m:ctrlPr>
              </m:e>
            </m:acc>
            <m:ctrlPr>
              <w:rPr>
                <w:rFonts w:ascii="Cambria Math" w:hAnsi="Cambria Math"/>
                <w:i/>
              </w:rPr>
            </m:ctrlPr>
          </m:e>
        </m:nary>
        <m:r>
          <w:rPr>
            <w:rFonts w:ascii="Cambria Math" w:hAnsiTheme="minorHAnsi"/>
          </w:rPr>
          <m:t>dy</m:t>
        </m:r>
        <m:r>
          <w:rPr>
            <w:rFonts w:ascii="Cambria Math" w:hAnsiTheme="minorHAnsi"/>
          </w:rPr>
          <m:t>+</m:t>
        </m:r>
        <m:f>
          <m:fPr>
            <m:ctrlPr>
              <w:rPr>
                <w:rFonts w:ascii="Cambria Math" w:hAnsiTheme="minorHAnsi"/>
                <w:i/>
              </w:rPr>
            </m:ctrlPr>
          </m:fPr>
          <m:num>
            <m:r>
              <w:rPr>
                <w:rFonts w:ascii="Cambria Math" w:hAnsiTheme="minorHAnsi"/>
              </w:rPr>
              <m:t>1</m:t>
            </m:r>
          </m:num>
          <m:den>
            <m:r>
              <w:rPr>
                <w:rFonts w:ascii="Cambria Math" w:hAnsiTheme="minorHAnsi"/>
              </w:rPr>
              <m:t>B</m:t>
            </m:r>
          </m:den>
        </m:f>
        <m:f>
          <m:fPr>
            <m:ctrlPr>
              <w:rPr>
                <w:rFonts w:ascii="Cambria Math" w:hAnsi="Cambria Math"/>
                <w:i/>
              </w:rPr>
            </m:ctrlPr>
          </m:fPr>
          <m:num>
            <m:r>
              <w:rPr>
                <w:rFonts w:ascii="Cambria Math" w:hAnsiTheme="minorHAnsi"/>
              </w:rPr>
              <m:t>∂</m:t>
            </m:r>
          </m:num>
          <m:den>
            <m:r>
              <w:rPr>
                <w:rFonts w:ascii="Cambria Math" w:hAnsiTheme="minorHAnsi"/>
              </w:rPr>
              <m:t>∂x</m:t>
            </m:r>
            <m:ctrlPr>
              <w:rPr>
                <w:rFonts w:ascii="Cambria Math" w:hAnsiTheme="minorHAnsi"/>
                <w:i/>
              </w:rPr>
            </m:ctrlPr>
          </m:den>
        </m:f>
        <m:nary>
          <m:naryPr>
            <m:ctrlPr>
              <w:rPr>
                <w:rFonts w:ascii="Cambria Math" w:hAnsiTheme="minorHAnsi"/>
                <w:i/>
              </w:rPr>
            </m:ctrlPr>
          </m:naryPr>
          <m:sub>
            <m:r>
              <w:rPr>
                <w:rFonts w:ascii="Cambria Math" w:hAnsiTheme="minorHAnsi"/>
              </w:rPr>
              <m:t>y</m:t>
            </m:r>
            <m:r>
              <w:rPr>
                <w:rFonts w:ascii="Cambria Math" w:hAnsiTheme="minorHAnsi"/>
              </w:rPr>
              <m:t>1</m:t>
            </m:r>
          </m:sub>
          <m:sup>
            <m:r>
              <w:rPr>
                <w:rFonts w:ascii="Cambria Math" w:hAnsiTheme="minorHAnsi"/>
              </w:rPr>
              <m:t>y</m:t>
            </m:r>
            <m:r>
              <w:rPr>
                <w:rFonts w:ascii="Cambria Math" w:hAnsiTheme="minorHAnsi"/>
              </w:rPr>
              <m:t>2</m:t>
            </m:r>
          </m:sup>
          <m:e>
            <m:sSup>
              <m:sSupPr>
                <m:ctrlPr>
                  <w:rPr>
                    <w:rFonts w:ascii="Cambria Math" w:hAnsiTheme="minorHAnsi"/>
                    <w:i/>
                  </w:rPr>
                </m:ctrlPr>
              </m:sSupPr>
              <m:e>
                <m:r>
                  <w:rPr>
                    <w:rFonts w:ascii="Cambria Math" w:hAnsiTheme="minorHAnsi"/>
                  </w:rPr>
                  <m:t>c</m:t>
                </m:r>
              </m:e>
              <m:sup>
                <m:r>
                  <w:rPr>
                    <w:rFonts w:ascii="Cambria Math" w:hAnsiTheme="minorHAnsi"/>
                  </w:rPr>
                  <m:t>″</m:t>
                </m:r>
                <m:ctrlPr>
                  <w:rPr>
                    <w:rFonts w:ascii="Cambria Math" w:hAnsi="Cambria Math"/>
                    <w:i/>
                  </w:rPr>
                </m:ctrlPr>
              </m:sup>
            </m:sSup>
            <m:sSup>
              <m:sSupPr>
                <m:ctrlPr>
                  <w:rPr>
                    <w:rFonts w:ascii="Cambria Math" w:hAnsiTheme="minorHAnsi"/>
                    <w:i/>
                  </w:rPr>
                </m:ctrlPr>
              </m:sSupPr>
              <m:e>
                <m:r>
                  <w:rPr>
                    <w:rFonts w:ascii="Cambria Math" w:hAnsiTheme="minorHAnsi"/>
                  </w:rPr>
                  <m:t>u</m:t>
                </m:r>
              </m:e>
              <m:sup>
                <m:r>
                  <w:rPr>
                    <w:rFonts w:ascii="Cambria Math" w:hAnsiTheme="minorHAnsi"/>
                  </w:rPr>
                  <m:t>″</m:t>
                </m:r>
                <m:ctrlPr>
                  <w:rPr>
                    <w:rFonts w:ascii="Cambria Math" w:hAnsi="Cambria Math"/>
                    <w:i/>
                  </w:rPr>
                </m:ctrlPr>
              </m:sup>
            </m:sSup>
            <m:ctrlPr>
              <w:rPr>
                <w:rFonts w:ascii="Cambria Math" w:hAnsi="Cambria Math"/>
                <w:i/>
              </w:rPr>
            </m:ctrlPr>
          </m:e>
        </m:nary>
        <m:r>
          <w:rPr>
            <w:rFonts w:ascii="Cambria Math" w:hAnsiTheme="minorHAnsi"/>
          </w:rPr>
          <m:t>dy</m:t>
        </m:r>
        <m:r>
          <w:rPr>
            <w:rFonts w:ascii="Cambria Math" w:hAnsiTheme="minorHAnsi"/>
          </w:rPr>
          <m:t>=</m:t>
        </m:r>
        <m:f>
          <m:fPr>
            <m:ctrlPr>
              <w:rPr>
                <w:rFonts w:ascii="Cambria Math" w:hAnsiTheme="minorHAnsi"/>
                <w:i/>
              </w:rPr>
            </m:ctrlPr>
          </m:fPr>
          <m:num>
            <m:r>
              <w:rPr>
                <w:rFonts w:ascii="Cambria Math" w:hAnsiTheme="minorHAnsi"/>
              </w:rPr>
              <m:t>1</m:t>
            </m:r>
          </m:num>
          <m:den>
            <m:r>
              <w:rPr>
                <w:rFonts w:ascii="Cambria Math" w:hAnsiTheme="minorHAnsi"/>
              </w:rPr>
              <m:t>B</m:t>
            </m:r>
          </m:den>
        </m:f>
        <m:f>
          <m:fPr>
            <m:ctrlPr>
              <w:rPr>
                <w:rFonts w:ascii="Cambria Math" w:hAnsi="Cambria Math"/>
                <w:i/>
              </w:rPr>
            </m:ctrlPr>
          </m:fPr>
          <m:num>
            <m:r>
              <w:rPr>
                <w:rFonts w:ascii="Cambria Math" w:hAnsiTheme="minorHAnsi"/>
              </w:rPr>
              <m:t>∂B</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u</m:t>
                    </m:r>
                  </m:e>
                </m:acc>
                <m:ctrlPr>
                  <w:rPr>
                    <w:rFonts w:ascii="Cambria Math" w:hAnsi="Cambria Math"/>
                    <w:i/>
                  </w:rPr>
                </m:ctrlPr>
              </m:e>
            </m:acc>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c</m:t>
                    </m:r>
                  </m:e>
                </m:acc>
                <m:ctrlPr>
                  <w:rPr>
                    <w:rFonts w:ascii="Cambria Math" w:hAnsi="Cambria Math"/>
                    <w:i/>
                  </w:rPr>
                </m:ctrlPr>
              </m:e>
            </m:acc>
          </m:num>
          <m:den>
            <m:r>
              <w:rPr>
                <w:rFonts w:ascii="Cambria Math" w:hAnsiTheme="minorHAnsi"/>
              </w:rPr>
              <m:t>∂t</m:t>
            </m:r>
            <m:ctrlPr>
              <w:rPr>
                <w:rFonts w:ascii="Cambria Math" w:hAnsiTheme="minorHAnsi"/>
                <w:i/>
              </w:rPr>
            </m:ctrlPr>
          </m:den>
        </m:f>
        <m:r>
          <w:rPr>
            <w:rFonts w:ascii="Cambria Math" w:hAnsiTheme="minorHAnsi"/>
          </w:rPr>
          <m:t>+</m:t>
        </m:r>
        <m:f>
          <m:fPr>
            <m:ctrlPr>
              <w:rPr>
                <w:rFonts w:ascii="Cambria Math" w:hAnsiTheme="minorHAnsi"/>
                <w:i/>
              </w:rPr>
            </m:ctrlPr>
          </m:fPr>
          <m:num>
            <m:r>
              <w:rPr>
                <w:rFonts w:ascii="Cambria Math" w:hAnsiTheme="minorHAnsi"/>
              </w:rPr>
              <m:t>1</m:t>
            </m:r>
          </m:num>
          <m:den>
            <m:r>
              <w:rPr>
                <w:rFonts w:ascii="Cambria Math" w:hAnsiTheme="minorHAnsi"/>
              </w:rPr>
              <m:t>B</m:t>
            </m:r>
          </m:den>
        </m:f>
        <m:f>
          <m:fPr>
            <m:ctrlPr>
              <w:rPr>
                <w:rFonts w:ascii="Cambria Math" w:hAnsi="Cambria Math"/>
                <w:i/>
              </w:rPr>
            </m:ctrlPr>
          </m:fPr>
          <m:num>
            <m:r>
              <w:rPr>
                <w:rFonts w:ascii="Cambria Math" w:hAnsiTheme="minorHAnsi"/>
              </w:rPr>
              <m:t>∂B</m:t>
            </m:r>
            <m:bar>
              <m:barPr>
                <m:pos m:val="top"/>
                <m:ctrlPr>
                  <w:rPr>
                    <w:rFonts w:ascii="Cambria Math" w:hAnsiTheme="minorHAnsi"/>
                    <w:i/>
                  </w:rPr>
                </m:ctrlPr>
              </m:barPr>
              <m:e>
                <m:sSup>
                  <m:sSupPr>
                    <m:ctrlPr>
                      <w:rPr>
                        <w:rFonts w:ascii="Cambria Math" w:hAnsiTheme="minorHAnsi"/>
                        <w:i/>
                      </w:rPr>
                    </m:ctrlPr>
                  </m:sSupPr>
                  <m:e>
                    <m:r>
                      <w:rPr>
                        <w:rFonts w:ascii="Cambria Math" w:hAnsiTheme="minorHAnsi"/>
                      </w:rPr>
                      <m:t>u</m:t>
                    </m:r>
                  </m:e>
                  <m:sup>
                    <m:r>
                      <w:rPr>
                        <w:rFonts w:ascii="Cambria Math" w:hAnsiTheme="minorHAnsi"/>
                      </w:rPr>
                      <m:t>″</m:t>
                    </m:r>
                    <m:ctrlPr>
                      <w:rPr>
                        <w:rFonts w:ascii="Cambria Math" w:hAnsi="Cambria Math"/>
                        <w:i/>
                      </w:rPr>
                    </m:ctrlPr>
                  </m:sup>
                </m:sSup>
                <m:sSup>
                  <m:sSupPr>
                    <m:ctrlPr>
                      <w:rPr>
                        <w:rFonts w:ascii="Cambria Math" w:hAnsiTheme="minorHAnsi"/>
                        <w:i/>
                      </w:rPr>
                    </m:ctrlPr>
                  </m:sSupPr>
                  <m:e>
                    <m:r>
                      <w:rPr>
                        <w:rFonts w:ascii="Cambria Math" w:hAnsiTheme="minorHAnsi"/>
                      </w:rPr>
                      <m:t>c</m:t>
                    </m:r>
                  </m:e>
                  <m:sup>
                    <m:r>
                      <w:rPr>
                        <w:rFonts w:ascii="Cambria Math" w:hAnsiTheme="minorHAnsi"/>
                      </w:rPr>
                      <m:t>″</m:t>
                    </m:r>
                    <m:ctrlPr>
                      <w:rPr>
                        <w:rFonts w:ascii="Cambria Math" w:hAnsi="Cambria Math"/>
                        <w:i/>
                      </w:rPr>
                    </m:ctrlPr>
                  </m:sup>
                </m:sSup>
                <m:ctrlPr>
                  <w:rPr>
                    <w:rFonts w:ascii="Cambria Math" w:hAnsi="Cambria Math"/>
                    <w:i/>
                  </w:rPr>
                </m:ctrlPr>
              </m:e>
            </m:bar>
          </m:num>
          <m:den>
            <m:r>
              <w:rPr>
                <w:rFonts w:ascii="Cambria Math" w:hAnsiTheme="minorHAnsi"/>
              </w:rPr>
              <m:t>∂x</m:t>
            </m:r>
            <m:ctrlPr>
              <w:rPr>
                <w:rFonts w:ascii="Cambria Math" w:hAnsiTheme="minorHAnsi"/>
                <w:i/>
              </w:rPr>
            </m:ctrlPr>
          </m:den>
        </m:f>
      </m:oMath>
      <w:r w:rsidR="008C18D3" w:rsidRPr="00B7030B">
        <w:rPr>
          <w:rFonts w:asciiTheme="minorHAnsi" w:hAnsiTheme="minorHAnsi"/>
        </w:rPr>
        <w:tab/>
      </w:r>
      <w:r w:rsidR="008C18D3"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9</w:t>
      </w:r>
      <w:r w:rsidR="00A41B27">
        <w:rPr>
          <w:rStyle w:val="EquationCaption"/>
          <w:rFonts w:asciiTheme="minorHAnsi" w:hAnsiTheme="minorHAnsi"/>
        </w:rPr>
        <w:fldChar w:fldCharType="end"/>
      </w:r>
      <w:r w:rsidR="008C18D3" w:rsidRPr="00B7030B">
        <w:rPr>
          <w:rStyle w:val="EquationCaption"/>
          <w:rFonts w:asciiTheme="minorHAnsi" w:hAnsiTheme="minorHAnsi"/>
        </w:rPr>
        <w:t>)</w:t>
      </w:r>
    </w:p>
    <w:p w14:paraId="7803813D" w14:textId="77777777" w:rsidR="008C18D3" w:rsidRPr="00D433F1" w:rsidRDefault="008C18D3" w:rsidP="00127D1D">
      <w:pPr>
        <w:pStyle w:val="BodyText"/>
        <w:spacing w:after="120"/>
      </w:pPr>
      <w:r w:rsidRPr="00D433F1">
        <w:t>The spatial average of any double primed variable goes to zero by definition.</w:t>
      </w:r>
      <w:r>
        <w:t xml:space="preserve"> </w:t>
      </w:r>
      <w:r w:rsidRPr="00D433F1">
        <w:t>The turbulent dispersion coefficients are defined as:</w:t>
      </w:r>
    </w:p>
    <w:p w14:paraId="3982014A" w14:textId="683EC1BB" w:rsidR="008C18D3" w:rsidRPr="00B7030B" w:rsidRDefault="008C18D3" w:rsidP="008C18D3">
      <w:pPr>
        <w:pStyle w:val="equation"/>
        <w:rPr>
          <w:rFonts w:asciiTheme="minorHAnsi" w:hAnsiTheme="minorHAnsi"/>
        </w:rPr>
      </w:pPr>
      <w:r w:rsidRPr="00B7030B">
        <w:rPr>
          <w:rFonts w:asciiTheme="minorHAnsi" w:hAnsiTheme="minorHAnsi"/>
        </w:rPr>
        <w:tab/>
      </w:r>
      <w:r w:rsidR="00E108E0" w:rsidRPr="00E108E0">
        <w:rPr>
          <w:rFonts w:asciiTheme="minorHAnsi" w:hAnsiTheme="minorHAnsi"/>
          <w:noProof/>
          <w:position w:val="-100"/>
        </w:rPr>
        <w:object w:dxaOrig="1780" w:dyaOrig="1540" w14:anchorId="53644F9A">
          <v:shape id="_x0000_i1189" type="#_x0000_t75" alt="" style="width:87.15pt;height:78.3pt;mso-width-percent:0;mso-height-percent:0;mso-width-percent:0;mso-height-percent:0" o:ole="">
            <v:imagedata r:id="rId211" o:title=""/>
          </v:shape>
          <o:OLEObject Type="Embed" ProgID="Equation.3" ShapeID="_x0000_i1189" DrawAspect="Content" ObjectID="_1721314816" r:id="rId212"/>
        </w:object>
      </w:r>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10</w:t>
      </w:r>
      <w:r w:rsidR="00A41B27">
        <w:rPr>
          <w:rStyle w:val="EquationCaption"/>
          <w:rFonts w:asciiTheme="minorHAnsi" w:hAnsiTheme="minorHAnsi"/>
        </w:rPr>
        <w:fldChar w:fldCharType="end"/>
      </w:r>
      <w:r w:rsidRPr="00B7030B">
        <w:rPr>
          <w:rStyle w:val="EquationCaption"/>
          <w:rFonts w:asciiTheme="minorHAnsi" w:hAnsiTheme="minorHAnsi"/>
        </w:rPr>
        <w:t>)</w:t>
      </w:r>
    </w:p>
    <w:p w14:paraId="4B783EBC" w14:textId="77777777" w:rsidR="008C18D3" w:rsidRPr="00D433F1" w:rsidRDefault="008C18D3" w:rsidP="007A3922">
      <w:pPr>
        <w:pStyle w:val="BodyText"/>
      </w:pPr>
      <w:r w:rsidRPr="00D433F1">
        <w:t xml:space="preserve">The dispersion terms are a result of lateral averaging of the velocity field.  In general, except at an interface, </w:t>
      </w:r>
      <w:r w:rsidRPr="00D433F1">
        <w:rPr>
          <w:i/>
          <w:iCs/>
        </w:rPr>
        <w:t>D</w:t>
      </w:r>
      <w:r w:rsidRPr="00D433F1">
        <w:rPr>
          <w:i/>
          <w:iCs/>
          <w:vertAlign w:val="subscript"/>
        </w:rPr>
        <w:t>x</w:t>
      </w:r>
      <w:r w:rsidRPr="00D433F1">
        <w:t xml:space="preserve"> &gt;&gt; </w:t>
      </w:r>
      <w:r w:rsidRPr="00D433F1">
        <w:rPr>
          <w:i/>
          <w:iCs/>
        </w:rPr>
        <w:t>E</w:t>
      </w:r>
      <w:r w:rsidRPr="00D433F1">
        <w:rPr>
          <w:i/>
          <w:iCs/>
          <w:vertAlign w:val="subscript"/>
        </w:rPr>
        <w:t>x</w:t>
      </w:r>
      <w:r w:rsidRPr="00D433F1">
        <w:t xml:space="preserve"> &gt;&gt; </w:t>
      </w:r>
      <w:r w:rsidRPr="00D433F1">
        <w:rPr>
          <w:i/>
          <w:iCs/>
        </w:rPr>
        <w:t>D</w:t>
      </w:r>
      <w:r w:rsidRPr="00D433F1">
        <w:t xml:space="preserve"> and similarly for </w:t>
      </w:r>
      <w:proofErr w:type="spellStart"/>
      <w:r w:rsidRPr="00D433F1">
        <w:rPr>
          <w:i/>
          <w:iCs/>
        </w:rPr>
        <w:t>D</w:t>
      </w:r>
      <w:r w:rsidRPr="00D433F1">
        <w:rPr>
          <w:i/>
          <w:iCs/>
          <w:vertAlign w:val="subscript"/>
        </w:rPr>
        <w:t>z</w:t>
      </w:r>
      <w:proofErr w:type="spellEnd"/>
      <w:r w:rsidRPr="00D433F1">
        <w:t xml:space="preserve"> &gt;&gt; </w:t>
      </w:r>
      <w:proofErr w:type="spellStart"/>
      <w:r w:rsidRPr="00D433F1">
        <w:rPr>
          <w:i/>
          <w:iCs/>
        </w:rPr>
        <w:t>E</w:t>
      </w:r>
      <w:r w:rsidRPr="00D433F1">
        <w:rPr>
          <w:i/>
          <w:iCs/>
          <w:vertAlign w:val="subscript"/>
        </w:rPr>
        <w:t>z</w:t>
      </w:r>
      <w:proofErr w:type="spellEnd"/>
      <w:r w:rsidRPr="00D433F1">
        <w:t xml:space="preserve"> &gt;&gt; </w:t>
      </w:r>
      <w:r w:rsidRPr="00D433F1">
        <w:rPr>
          <w:i/>
          <w:iCs/>
        </w:rPr>
        <w:t>D</w:t>
      </w:r>
      <w:r w:rsidRPr="00D433F1">
        <w:t xml:space="preserve">.  Substituting in for the dispersion coefficients and using </w:t>
      </w:r>
      <w:r w:rsidRPr="00D433F1">
        <w:rPr>
          <w:i/>
          <w:iCs/>
        </w:rPr>
        <w:t>q</w:t>
      </w:r>
      <w:r w:rsidRPr="00D433F1">
        <w:t xml:space="preserve"> to be the net mass transport from lateral boundaries, this equation becomes:</w:t>
      </w:r>
    </w:p>
    <w:p w14:paraId="5F0B9DBE" w14:textId="57FD01A7" w:rsidR="008C18D3" w:rsidRPr="00B7030B" w:rsidRDefault="008C18D3" w:rsidP="00A05B9D">
      <w:pPr>
        <w:pStyle w:val="equation"/>
        <w:rPr>
          <w:rFonts w:asciiTheme="minorHAnsi" w:hAnsiTheme="minorHAnsi"/>
        </w:rPr>
      </w:pPr>
      <w:r w:rsidRPr="00B7030B">
        <w:rPr>
          <w:rFonts w:asciiTheme="minorHAnsi" w:hAnsiTheme="minorHAnsi"/>
        </w:rPr>
        <w:tab/>
      </w:r>
      <m:oMath>
        <m:f>
          <m:fPr>
            <m:ctrlPr>
              <w:rPr>
                <w:rFonts w:ascii="Cambria Math" w:hAnsiTheme="minorHAnsi"/>
                <w:i/>
              </w:rPr>
            </m:ctrlPr>
          </m:fPr>
          <m:num>
            <m:r>
              <w:rPr>
                <w:rFonts w:ascii="Cambria Math" w:hAnsiTheme="minorHAnsi"/>
              </w:rPr>
              <m:t>∂B</m:t>
            </m:r>
            <m:acc>
              <m:accPr>
                <m:chr m:val="̿"/>
                <m:ctrlPr>
                  <w:rPr>
                    <w:rFonts w:ascii="Cambria Math" w:hAnsiTheme="minorHAnsi"/>
                    <w:i/>
                  </w:rPr>
                </m:ctrlPr>
              </m:accPr>
              <m:e>
                <m:r>
                  <w:rPr>
                    <w:rFonts w:ascii="Cambria Math" w:hAnsiTheme="minorHAnsi"/>
                  </w:rPr>
                  <m:t>c</m:t>
                </m:r>
              </m:e>
            </m:acc>
          </m:num>
          <m:den>
            <m:r>
              <w:rPr>
                <w:rFonts w:ascii="Cambria Math" w:hAnsiTheme="minorHAnsi"/>
              </w:rPr>
              <m:t>∂t</m:t>
            </m:r>
          </m:den>
        </m:f>
        <m:r>
          <w:rPr>
            <w:rFonts w:ascii="Cambria Math" w:hAnsiTheme="minorHAnsi"/>
          </w:rPr>
          <m:t>+</m:t>
        </m:r>
        <m:f>
          <m:fPr>
            <m:ctrlPr>
              <w:rPr>
                <w:rFonts w:ascii="Cambria Math" w:hAnsiTheme="minorHAnsi"/>
                <w:i/>
              </w:rPr>
            </m:ctrlPr>
          </m:fPr>
          <m:num>
            <m:r>
              <w:rPr>
                <w:rFonts w:ascii="Cambria Math" w:hAnsiTheme="minorHAnsi"/>
              </w:rPr>
              <m:t>∂B</m:t>
            </m:r>
            <m:acc>
              <m:accPr>
                <m:chr m:val="̿"/>
                <m:ctrlPr>
                  <w:rPr>
                    <w:rFonts w:ascii="Cambria Math" w:hAnsiTheme="minorHAnsi"/>
                    <w:i/>
                  </w:rPr>
                </m:ctrlPr>
              </m:accPr>
              <m:e>
                <m:r>
                  <w:rPr>
                    <w:rFonts w:ascii="Cambria Math" w:hAnsiTheme="minorHAnsi"/>
                  </w:rPr>
                  <m:t>u</m:t>
                </m:r>
              </m:e>
            </m:acc>
            <m:acc>
              <m:accPr>
                <m:chr m:val="̿"/>
                <m:ctrlPr>
                  <w:rPr>
                    <w:rFonts w:ascii="Cambria Math" w:hAnsiTheme="minorHAnsi"/>
                    <w:i/>
                  </w:rPr>
                </m:ctrlPr>
              </m:accPr>
              <m:e>
                <m:r>
                  <w:rPr>
                    <w:rFonts w:ascii="Cambria Math" w:hAnsiTheme="minorHAnsi"/>
                  </w:rPr>
                  <m:t>c</m:t>
                </m:r>
              </m:e>
            </m:acc>
          </m:num>
          <m:den>
            <m:r>
              <w:rPr>
                <w:rFonts w:ascii="Cambria Math" w:hAnsiTheme="minorHAnsi"/>
              </w:rPr>
              <m:t>∂x</m:t>
            </m:r>
          </m:den>
        </m:f>
        <m:r>
          <w:rPr>
            <w:rFonts w:ascii="Cambria Math" w:hAnsiTheme="minorHAnsi"/>
          </w:rPr>
          <m:t>+</m:t>
        </m:r>
        <m:f>
          <m:fPr>
            <m:ctrlPr>
              <w:rPr>
                <w:rFonts w:ascii="Cambria Math" w:hAnsiTheme="minorHAnsi"/>
                <w:i/>
              </w:rPr>
            </m:ctrlPr>
          </m:fPr>
          <m:num>
            <m:r>
              <w:rPr>
                <w:rFonts w:ascii="Cambria Math" w:hAnsiTheme="minorHAnsi"/>
              </w:rPr>
              <m:t>∂B</m:t>
            </m:r>
            <m:acc>
              <m:accPr>
                <m:chr m:val="̿"/>
                <m:ctrlPr>
                  <w:rPr>
                    <w:rFonts w:ascii="Cambria Math" w:hAnsiTheme="minorHAnsi"/>
                    <w:i/>
                  </w:rPr>
                </m:ctrlPr>
              </m:accPr>
              <m:e>
                <m:r>
                  <w:rPr>
                    <w:rFonts w:ascii="Cambria Math" w:hAnsiTheme="minorHAnsi"/>
                  </w:rPr>
                  <m:t>w</m:t>
                </m:r>
              </m:e>
            </m:acc>
            <m:acc>
              <m:accPr>
                <m:chr m:val="̿"/>
                <m:ctrlPr>
                  <w:rPr>
                    <w:rFonts w:ascii="Cambria Math" w:hAnsiTheme="minorHAnsi"/>
                    <w:i/>
                  </w:rPr>
                </m:ctrlPr>
              </m:accPr>
              <m:e>
                <m:r>
                  <w:rPr>
                    <w:rFonts w:ascii="Cambria Math" w:hAnsiTheme="minorHAnsi"/>
                  </w:rPr>
                  <m:t>c</m:t>
                </m:r>
              </m:e>
            </m:acc>
          </m:num>
          <m:den>
            <m:r>
              <w:rPr>
                <w:rFonts w:ascii="Cambria Math" w:hAnsiTheme="minorHAnsi"/>
              </w:rPr>
              <m:t>∂z</m:t>
            </m:r>
          </m:den>
        </m:f>
        <m:r>
          <w:rPr>
            <w:rFonts w:ascii="Cambria Math" w:hAnsiTheme="minorHAnsi"/>
          </w:rPr>
          <m:t>= qB+</m:t>
        </m:r>
        <m:f>
          <m:fPr>
            <m:ctrlPr>
              <w:rPr>
                <w:rFonts w:ascii="Cambria Math" w:hAnsiTheme="minorHAnsi"/>
                <w:i/>
              </w:rPr>
            </m:ctrlPr>
          </m:fPr>
          <m:num>
            <m:r>
              <w:rPr>
                <w:rFonts w:ascii="Cambria Math" w:hAnsiTheme="minorHAnsi"/>
              </w:rPr>
              <m:t>∂</m:t>
            </m:r>
          </m:num>
          <m:den>
            <m:r>
              <w:rPr>
                <w:rFonts w:ascii="Cambria Math" w:hAnsiTheme="minorHAnsi"/>
              </w:rPr>
              <m:t>∂x</m:t>
            </m:r>
          </m:den>
        </m:f>
        <m:d>
          <m:dPr>
            <m:ctrlPr>
              <w:rPr>
                <w:rFonts w:ascii="Cambria Math" w:hAnsiTheme="minorHAnsi"/>
                <w:i/>
              </w:rPr>
            </m:ctrlPr>
          </m:dPr>
          <m:e>
            <m:sSub>
              <m:sSubPr>
                <m:ctrlPr>
                  <w:rPr>
                    <w:rFonts w:ascii="Cambria Math" w:hAnsiTheme="minorHAnsi"/>
                    <w:i/>
                  </w:rPr>
                </m:ctrlPr>
              </m:sSubPr>
              <m:e>
                <m:r>
                  <w:rPr>
                    <w:rFonts w:ascii="Cambria Math" w:hAnsiTheme="minorHAnsi"/>
                  </w:rPr>
                  <m:t>D</m:t>
                </m:r>
              </m:e>
              <m:sub>
                <m:r>
                  <w:rPr>
                    <w:rFonts w:ascii="Cambria Math" w:hAnsiTheme="minorHAnsi"/>
                  </w:rPr>
                  <m:t>x</m:t>
                </m:r>
              </m:sub>
            </m:sSub>
            <m:r>
              <w:rPr>
                <w:rFonts w:ascii="Cambria Math" w:hAnsiTheme="minorHAnsi"/>
              </w:rPr>
              <m:t>B</m:t>
            </m:r>
            <m:f>
              <m:fPr>
                <m:ctrlPr>
                  <w:rPr>
                    <w:rFonts w:ascii="Cambria Math" w:hAnsiTheme="minorHAnsi"/>
                    <w:i/>
                  </w:rPr>
                </m:ctrlPr>
              </m:fPr>
              <m:num>
                <m:r>
                  <w:rPr>
                    <w:rFonts w:ascii="Cambria Math" w:hAnsiTheme="minorHAnsi"/>
                  </w:rPr>
                  <m:t>∂</m:t>
                </m:r>
                <m:acc>
                  <m:accPr>
                    <m:chr m:val="̿"/>
                    <m:ctrlPr>
                      <w:rPr>
                        <w:rFonts w:ascii="Cambria Math" w:hAnsiTheme="minorHAnsi"/>
                        <w:i/>
                      </w:rPr>
                    </m:ctrlPr>
                  </m:accPr>
                  <m:e>
                    <m:r>
                      <w:rPr>
                        <w:rFonts w:ascii="Cambria Math" w:hAnsiTheme="minorHAnsi"/>
                      </w:rPr>
                      <m:t>c</m:t>
                    </m:r>
                  </m:e>
                </m:acc>
              </m:num>
              <m:den>
                <m:r>
                  <w:rPr>
                    <w:rFonts w:ascii="Cambria Math" w:hAnsiTheme="minorHAnsi"/>
                  </w:rPr>
                  <m:t>∂x</m:t>
                </m:r>
              </m:den>
            </m:f>
            <m:ctrlPr>
              <w:rPr>
                <w:rFonts w:ascii="Cambria Math" w:hAnsi="Cambria Math"/>
                <w:i/>
              </w:rPr>
            </m:ctrlPr>
          </m:e>
        </m:d>
        <m:r>
          <w:rPr>
            <w:rFonts w:ascii="Cambria Math" w:hAnsiTheme="minorHAnsi"/>
          </w:rPr>
          <m:t>+</m:t>
        </m:r>
        <m:f>
          <m:fPr>
            <m:ctrlPr>
              <w:rPr>
                <w:rFonts w:ascii="Cambria Math" w:hAnsiTheme="minorHAnsi"/>
                <w:i/>
              </w:rPr>
            </m:ctrlPr>
          </m:fPr>
          <m:num>
            <m:r>
              <w:rPr>
                <w:rFonts w:ascii="Cambria Math" w:hAnsiTheme="minorHAnsi"/>
              </w:rPr>
              <m:t>∂</m:t>
            </m:r>
          </m:num>
          <m:den>
            <m:r>
              <w:rPr>
                <w:rFonts w:ascii="Cambria Math" w:hAnsiTheme="minorHAnsi"/>
              </w:rPr>
              <m:t>∂z</m:t>
            </m:r>
          </m:den>
        </m:f>
        <m:d>
          <m:dPr>
            <m:ctrlPr>
              <w:rPr>
                <w:rFonts w:ascii="Cambria Math" w:hAnsiTheme="minorHAnsi"/>
                <w:i/>
              </w:rPr>
            </m:ctrlPr>
          </m:dPr>
          <m:e>
            <m:sSub>
              <m:sSubPr>
                <m:ctrlPr>
                  <w:rPr>
                    <w:rFonts w:ascii="Cambria Math" w:hAnsiTheme="minorHAnsi"/>
                    <w:i/>
                  </w:rPr>
                </m:ctrlPr>
              </m:sSubPr>
              <m:e>
                <m:r>
                  <w:rPr>
                    <w:rFonts w:ascii="Cambria Math" w:hAnsiTheme="minorHAnsi"/>
                  </w:rPr>
                  <m:t>D</m:t>
                </m:r>
              </m:e>
              <m:sub>
                <m:r>
                  <w:rPr>
                    <w:rFonts w:ascii="Cambria Math" w:hAnsiTheme="minorHAnsi"/>
                  </w:rPr>
                  <m:t>z</m:t>
                </m:r>
              </m:sub>
            </m:sSub>
            <m:r>
              <w:rPr>
                <w:rFonts w:ascii="Cambria Math" w:hAnsiTheme="minorHAnsi"/>
              </w:rPr>
              <m:t>B</m:t>
            </m:r>
            <m:f>
              <m:fPr>
                <m:ctrlPr>
                  <w:rPr>
                    <w:rFonts w:ascii="Cambria Math" w:hAnsiTheme="minorHAnsi"/>
                    <w:i/>
                  </w:rPr>
                </m:ctrlPr>
              </m:fPr>
              <m:num>
                <m:r>
                  <w:rPr>
                    <w:rFonts w:ascii="Cambria Math" w:hAnsiTheme="minorHAnsi"/>
                  </w:rPr>
                  <m:t>∂</m:t>
                </m:r>
                <m:acc>
                  <m:accPr>
                    <m:chr m:val="̿"/>
                    <m:ctrlPr>
                      <w:rPr>
                        <w:rFonts w:ascii="Cambria Math" w:hAnsiTheme="minorHAnsi"/>
                        <w:i/>
                      </w:rPr>
                    </m:ctrlPr>
                  </m:accPr>
                  <m:e>
                    <m:r>
                      <w:rPr>
                        <w:rFonts w:ascii="Cambria Math" w:hAnsiTheme="minorHAnsi"/>
                      </w:rPr>
                      <m:t>c</m:t>
                    </m:r>
                  </m:e>
                </m:acc>
              </m:num>
              <m:den>
                <m:r>
                  <w:rPr>
                    <w:rFonts w:ascii="Cambria Math" w:hAnsiTheme="minorHAnsi"/>
                  </w:rPr>
                  <m:t>∂z</m:t>
                </m:r>
              </m:den>
            </m:f>
            <m:ctrlPr>
              <w:rPr>
                <w:rFonts w:ascii="Cambria Math" w:hAnsi="Cambria Math"/>
                <w:i/>
              </w:rPr>
            </m:ctrlPr>
          </m:e>
        </m:d>
        <m:r>
          <w:rPr>
            <w:rFonts w:ascii="Cambria Math" w:hAnsiTheme="minorHAnsi"/>
          </w:rPr>
          <m:t>+</m:t>
        </m:r>
        <m:bar>
          <m:barPr>
            <m:pos m:val="top"/>
            <m:ctrlPr>
              <w:rPr>
                <w:rFonts w:ascii="Cambria Math" w:hAnsiTheme="minorHAnsi"/>
                <w:i/>
              </w:rPr>
            </m:ctrlPr>
          </m:barPr>
          <m:e>
            <m:r>
              <w:rPr>
                <w:rFonts w:ascii="Cambria Math" w:hAnsiTheme="minorHAnsi"/>
              </w:rPr>
              <m:t>r</m:t>
            </m:r>
          </m:e>
        </m:bar>
        <m:r>
          <w:rPr>
            <w:rFonts w:ascii="Cambria Math" w:hAnsiTheme="minorHAnsi"/>
          </w:rPr>
          <m:t>B</m:t>
        </m:r>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11</w:t>
      </w:r>
      <w:r w:rsidR="00A41B27">
        <w:rPr>
          <w:rStyle w:val="EquationCaption"/>
          <w:rFonts w:asciiTheme="minorHAnsi" w:hAnsiTheme="minorHAnsi"/>
        </w:rPr>
        <w:fldChar w:fldCharType="end"/>
      </w:r>
      <w:r w:rsidRPr="00B7030B">
        <w:rPr>
          <w:rStyle w:val="EquationCaption"/>
          <w:rFonts w:asciiTheme="minorHAnsi" w:hAnsiTheme="minorHAnsi"/>
        </w:rPr>
        <w:t>)</w:t>
      </w:r>
    </w:p>
    <w:p w14:paraId="5BAF6DFE" w14:textId="77777777" w:rsidR="008C18D3" w:rsidRPr="0054070F" w:rsidRDefault="008C18D3" w:rsidP="007A3922">
      <w:pPr>
        <w:pStyle w:val="BodyText"/>
      </w:pPr>
      <w:r w:rsidRPr="0054070F">
        <w:t xml:space="preserve">If the overbars are dropped and replaced with capitals, c is replaced with </w:t>
      </w:r>
      <w:r w:rsidRPr="0054070F">
        <w:sym w:font="Symbol" w:char="F046"/>
      </w:r>
      <w:r w:rsidRPr="0054070F">
        <w:t>, then the following equation is obtained:</w:t>
      </w:r>
    </w:p>
    <w:p w14:paraId="741B9FA8" w14:textId="5EC32036" w:rsidR="008C18D3" w:rsidRPr="00B7030B" w:rsidRDefault="00000000" w:rsidP="008C18D3">
      <w:pPr>
        <w:pStyle w:val="equation"/>
        <w:rPr>
          <w:rFonts w:asciiTheme="minorHAnsi" w:hAnsiTheme="minorHAnsi"/>
        </w:rPr>
      </w:pPr>
      <m:oMath>
        <m:f>
          <m:fPr>
            <m:ctrlPr>
              <w:rPr>
                <w:rFonts w:ascii="Cambria Math" w:hAnsi="Cambria Math"/>
                <w:i/>
                <w:noProof/>
              </w:rPr>
            </m:ctrlPr>
          </m:fPr>
          <m:num>
            <m:r>
              <w:rPr>
                <w:rFonts w:ascii="Cambria Math"/>
                <w:noProof/>
              </w:rPr>
              <m:t>∂BΦ</m:t>
            </m:r>
          </m:num>
          <m:den>
            <m:r>
              <w:rPr>
                <w:rFonts w:ascii="Cambria Math"/>
                <w:noProof/>
              </w:rPr>
              <m:t>∂t</m:t>
            </m:r>
          </m:den>
        </m:f>
        <m:r>
          <w:rPr>
            <w:rFonts w:ascii="Cambria Math"/>
            <w:noProof/>
          </w:rPr>
          <m:t>+</m:t>
        </m:r>
        <m:f>
          <m:fPr>
            <m:ctrlPr>
              <w:rPr>
                <w:rFonts w:ascii="Cambria Math" w:hAnsi="Cambria Math"/>
                <w:i/>
                <w:noProof/>
              </w:rPr>
            </m:ctrlPr>
          </m:fPr>
          <m:num>
            <m:r>
              <w:rPr>
                <w:rFonts w:ascii="Cambria Math"/>
                <w:noProof/>
              </w:rPr>
              <m:t>∂UBΦ</m:t>
            </m:r>
          </m:num>
          <m:den>
            <m:r>
              <w:rPr>
                <w:rFonts w:ascii="Cambria Math"/>
                <w:noProof/>
              </w:rPr>
              <m:t>∂x</m:t>
            </m:r>
          </m:den>
        </m:f>
        <m:r>
          <w:rPr>
            <w:rFonts w:ascii="Cambria Math"/>
            <w:noProof/>
          </w:rPr>
          <m:t>+</m:t>
        </m:r>
        <m:f>
          <m:fPr>
            <m:ctrlPr>
              <w:rPr>
                <w:rFonts w:ascii="Cambria Math" w:hAnsi="Cambria Math"/>
                <w:i/>
                <w:noProof/>
              </w:rPr>
            </m:ctrlPr>
          </m:fPr>
          <m:num>
            <m:r>
              <w:rPr>
                <w:rFonts w:ascii="Cambria Math"/>
                <w:noProof/>
              </w:rPr>
              <m:t>∂WBΦ</m:t>
            </m:r>
          </m:num>
          <m:den>
            <m:r>
              <w:rPr>
                <w:rFonts w:ascii="Cambria Math"/>
                <w:noProof/>
              </w:rPr>
              <m:t>∂z</m:t>
            </m:r>
          </m:den>
        </m:f>
        <m:r>
          <w:rPr>
            <w:rFonts w:ascii="Cambria Math"/>
            <w:noProof/>
          </w:rPr>
          <m:t>-</m:t>
        </m:r>
        <m:f>
          <m:fPr>
            <m:ctrlPr>
              <w:rPr>
                <w:rFonts w:ascii="Cambria Math" w:hAnsi="Cambria Math"/>
                <w:i/>
                <w:noProof/>
              </w:rPr>
            </m:ctrlPr>
          </m:fPr>
          <m:num>
            <m:r>
              <w:rPr>
                <w:rFonts w:ascii="Cambria Math"/>
                <w:noProof/>
              </w:rPr>
              <m:t>∂</m:t>
            </m:r>
          </m:num>
          <m:den>
            <m:r>
              <w:rPr>
                <w:rFonts w:ascii="Cambria Math"/>
                <w:noProof/>
              </w:rPr>
              <m:t>∂x</m:t>
            </m:r>
          </m:den>
        </m:f>
        <m:d>
          <m:dPr>
            <m:begChr m:val="["/>
            <m:endChr m:val="]"/>
            <m:ctrlPr>
              <w:rPr>
                <w:rFonts w:ascii="Cambria Math" w:hAnsi="Cambria Math"/>
                <w:i/>
                <w:noProof/>
              </w:rPr>
            </m:ctrlPr>
          </m:dPr>
          <m:e>
            <m:r>
              <w:rPr>
                <w:rFonts w:ascii="Cambria Math"/>
                <w:noProof/>
              </w:rPr>
              <m:t>B</m:t>
            </m:r>
            <m:sSub>
              <m:sSubPr>
                <m:ctrlPr>
                  <w:rPr>
                    <w:rFonts w:ascii="Cambria Math" w:hAnsi="Cambria Math"/>
                    <w:i/>
                    <w:noProof/>
                  </w:rPr>
                </m:ctrlPr>
              </m:sSubPr>
              <m:e>
                <m:r>
                  <w:rPr>
                    <w:rFonts w:ascii="Cambria Math"/>
                    <w:noProof/>
                  </w:rPr>
                  <m:t>D</m:t>
                </m:r>
              </m:e>
              <m:sub>
                <m:r>
                  <w:rPr>
                    <w:rFonts w:ascii="Cambria Math"/>
                    <w:noProof/>
                  </w:rPr>
                  <m:t>x</m:t>
                </m:r>
              </m:sub>
            </m:sSub>
            <m:f>
              <m:fPr>
                <m:ctrlPr>
                  <w:rPr>
                    <w:rFonts w:ascii="Cambria Math" w:hAnsi="Cambria Math"/>
                    <w:i/>
                    <w:noProof/>
                  </w:rPr>
                </m:ctrlPr>
              </m:fPr>
              <m:num>
                <m:r>
                  <w:rPr>
                    <w:rFonts w:ascii="Cambria Math"/>
                    <w:noProof/>
                  </w:rPr>
                  <m:t>∂Φ</m:t>
                </m:r>
              </m:num>
              <m:den>
                <m:r>
                  <w:rPr>
                    <w:rFonts w:ascii="Cambria Math"/>
                    <w:noProof/>
                  </w:rPr>
                  <m:t>∂x</m:t>
                </m:r>
              </m:den>
            </m:f>
          </m:e>
        </m:d>
        <m:r>
          <w:rPr>
            <w:rFonts w:ascii="Cambria Math"/>
            <w:noProof/>
          </w:rPr>
          <m:t>-</m:t>
        </m:r>
        <m:f>
          <m:fPr>
            <m:ctrlPr>
              <w:rPr>
                <w:rFonts w:ascii="Cambria Math" w:hAnsi="Cambria Math"/>
                <w:i/>
                <w:noProof/>
              </w:rPr>
            </m:ctrlPr>
          </m:fPr>
          <m:num>
            <m:r>
              <w:rPr>
                <w:rFonts w:ascii="Cambria Math"/>
                <w:noProof/>
              </w:rPr>
              <m:t>∂</m:t>
            </m:r>
          </m:num>
          <m:den>
            <m:r>
              <w:rPr>
                <w:rFonts w:ascii="Cambria Math"/>
                <w:noProof/>
              </w:rPr>
              <m:t>∂z</m:t>
            </m:r>
          </m:den>
        </m:f>
        <m:d>
          <m:dPr>
            <m:begChr m:val="["/>
            <m:endChr m:val="]"/>
            <m:ctrlPr>
              <w:rPr>
                <w:rFonts w:ascii="Cambria Math" w:hAnsi="Cambria Math"/>
                <w:i/>
                <w:noProof/>
              </w:rPr>
            </m:ctrlPr>
          </m:dPr>
          <m:e>
            <m:r>
              <w:rPr>
                <w:rFonts w:ascii="Cambria Math"/>
                <w:noProof/>
              </w:rPr>
              <m:t>B</m:t>
            </m:r>
            <m:sSub>
              <m:sSubPr>
                <m:ctrlPr>
                  <w:rPr>
                    <w:rFonts w:ascii="Cambria Math" w:hAnsi="Cambria Math"/>
                    <w:i/>
                    <w:noProof/>
                  </w:rPr>
                </m:ctrlPr>
              </m:sSubPr>
              <m:e>
                <m:r>
                  <w:rPr>
                    <w:rFonts w:ascii="Cambria Math"/>
                    <w:noProof/>
                  </w:rPr>
                  <m:t>D</m:t>
                </m:r>
              </m:e>
              <m:sub>
                <m:r>
                  <w:rPr>
                    <w:rFonts w:ascii="Cambria Math"/>
                    <w:noProof/>
                  </w:rPr>
                  <m:t>z</m:t>
                </m:r>
              </m:sub>
            </m:sSub>
            <m:f>
              <m:fPr>
                <m:ctrlPr>
                  <w:rPr>
                    <w:rFonts w:ascii="Cambria Math" w:hAnsi="Cambria Math"/>
                    <w:i/>
                    <w:noProof/>
                  </w:rPr>
                </m:ctrlPr>
              </m:fPr>
              <m:num>
                <m:r>
                  <w:rPr>
                    <w:rFonts w:ascii="Cambria Math"/>
                    <w:noProof/>
                  </w:rPr>
                  <m:t>∂Φ</m:t>
                </m:r>
              </m:num>
              <m:den>
                <m:r>
                  <w:rPr>
                    <w:rFonts w:ascii="Cambria Math"/>
                    <w:noProof/>
                  </w:rPr>
                  <m:t>∂z</m:t>
                </m:r>
              </m:den>
            </m:f>
          </m:e>
        </m:d>
        <m:r>
          <w:rPr>
            <w:rFonts w:ascii="Cambria Math"/>
            <w:noProof/>
          </w:rPr>
          <m:t>=</m:t>
        </m:r>
        <m:sSub>
          <m:sSubPr>
            <m:ctrlPr>
              <w:rPr>
                <w:rFonts w:ascii="Cambria Math" w:hAnsi="Cambria Math"/>
                <w:i/>
                <w:noProof/>
              </w:rPr>
            </m:ctrlPr>
          </m:sSubPr>
          <m:e>
            <m:r>
              <w:rPr>
                <w:rFonts w:ascii="Cambria Math"/>
                <w:noProof/>
              </w:rPr>
              <m:t>q</m:t>
            </m:r>
          </m:e>
          <m:sub>
            <m:r>
              <w:rPr>
                <w:rFonts w:ascii="Cambria Math"/>
                <w:noProof/>
              </w:rPr>
              <m:t>Φ</m:t>
            </m:r>
          </m:sub>
        </m:sSub>
        <m:r>
          <w:rPr>
            <w:rFonts w:ascii="Cambria Math"/>
            <w:noProof/>
          </w:rPr>
          <m:t>B</m:t>
        </m:r>
        <m:r>
          <w:rPr>
            <w:rFonts w:ascii="Cambria Math"/>
            <w:noProof/>
          </w:rPr>
          <m:t>+</m:t>
        </m:r>
        <m:sSub>
          <m:sSubPr>
            <m:ctrlPr>
              <w:rPr>
                <w:rFonts w:ascii="Cambria Math" w:hAnsi="Cambria Math"/>
                <w:i/>
                <w:noProof/>
              </w:rPr>
            </m:ctrlPr>
          </m:sSubPr>
          <m:e>
            <m:r>
              <w:rPr>
                <w:rFonts w:ascii="Cambria Math"/>
                <w:noProof/>
              </w:rPr>
              <m:t>S</m:t>
            </m:r>
          </m:e>
          <m:sub>
            <m:r>
              <w:rPr>
                <w:rFonts w:ascii="Cambria Math"/>
                <w:noProof/>
              </w:rPr>
              <m:t>Φ</m:t>
            </m:r>
          </m:sub>
        </m:sSub>
        <m:r>
          <w:rPr>
            <w:rFonts w:ascii="Cambria Math"/>
            <w:noProof/>
          </w:rPr>
          <m:t>B</m:t>
        </m:r>
      </m:oMath>
      <w:r w:rsidR="008C18D3" w:rsidRPr="00B7030B">
        <w:rPr>
          <w:rFonts w:asciiTheme="minorHAnsi" w:hAnsiTheme="minorHAnsi"/>
        </w:rPr>
        <w:t xml:space="preserve">  </w:t>
      </w:r>
      <w:r w:rsidR="008C18D3" w:rsidRPr="00B7030B">
        <w:rPr>
          <w:rStyle w:val="EquationCaption"/>
          <w:rFonts w:asciiTheme="minorHAnsi" w:hAnsiTheme="minorHAnsi"/>
        </w:rPr>
        <w:t xml:space="preserve"> </w:t>
      </w:r>
      <w:r w:rsidR="008C18D3">
        <w:rPr>
          <w:rStyle w:val="EquationCaption"/>
          <w:rFonts w:asciiTheme="minorHAnsi" w:hAnsiTheme="minorHAnsi"/>
        </w:rPr>
        <w:tab/>
      </w:r>
      <w:r w:rsidR="008C18D3"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12</w:t>
      </w:r>
      <w:r w:rsidR="00A41B27">
        <w:rPr>
          <w:rStyle w:val="EquationCaption"/>
          <w:rFonts w:asciiTheme="minorHAnsi" w:hAnsiTheme="minorHAnsi"/>
        </w:rPr>
        <w:fldChar w:fldCharType="end"/>
      </w:r>
      <w:r w:rsidR="008C18D3" w:rsidRPr="00B7030B">
        <w:rPr>
          <w:rStyle w:val="EquationCaption"/>
          <w:rFonts w:asciiTheme="minorHAnsi" w:hAnsiTheme="minorHAnsi"/>
        </w:rPr>
        <w:t>)</w:t>
      </w:r>
    </w:p>
    <w:p w14:paraId="62C8EFEF" w14:textId="77777777" w:rsidR="008C18D3" w:rsidRPr="0054070F" w:rsidRDefault="008C18D3" w:rsidP="00EB0423">
      <w:pPr>
        <w:pStyle w:val="BodyText"/>
        <w:spacing w:after="120"/>
      </w:pPr>
      <w:r w:rsidRPr="0054070F">
        <w:t>where:</w:t>
      </w:r>
    </w:p>
    <w:p w14:paraId="51A9800F" w14:textId="77777777" w:rsidR="008C18D3" w:rsidRPr="0054070F" w:rsidRDefault="008C18D3" w:rsidP="007A3922">
      <w:pPr>
        <w:pStyle w:val="variabledefinitionChar"/>
      </w:pPr>
      <w:r w:rsidRPr="0054070F">
        <w:tab/>
      </w:r>
      <w:r w:rsidRPr="0054070F">
        <w:sym w:font="Symbol" w:char="F046"/>
      </w:r>
      <w:r w:rsidRPr="0054070F">
        <w:tab/>
        <w:t>=</w:t>
      </w:r>
      <w:r w:rsidRPr="0054070F">
        <w:tab/>
        <w:t xml:space="preserve">laterally averaged constituent concentration, </w:t>
      </w:r>
      <w:r w:rsidRPr="00EB0423">
        <w:rPr>
          <w:iCs/>
        </w:rPr>
        <w:t>g m</w:t>
      </w:r>
      <w:r w:rsidRPr="00EB0423">
        <w:rPr>
          <w:iCs/>
          <w:vertAlign w:val="superscript"/>
        </w:rPr>
        <w:t>-3</w:t>
      </w:r>
    </w:p>
    <w:p w14:paraId="6EA2B04A" w14:textId="77777777" w:rsidR="008C18D3" w:rsidRPr="00EB0423" w:rsidRDefault="008C18D3" w:rsidP="007A3922">
      <w:pPr>
        <w:pStyle w:val="variabledefinitionChar"/>
        <w:rPr>
          <w:iCs/>
        </w:rPr>
      </w:pPr>
      <w:r w:rsidRPr="0054070F">
        <w:tab/>
      </w:r>
      <w:r w:rsidRPr="0054070F">
        <w:rPr>
          <w:i/>
          <w:iCs/>
        </w:rPr>
        <w:t>D</w:t>
      </w:r>
      <w:r w:rsidRPr="0054070F">
        <w:rPr>
          <w:i/>
          <w:iCs/>
          <w:vertAlign w:val="subscript"/>
        </w:rPr>
        <w:t>x</w:t>
      </w:r>
      <w:r w:rsidRPr="0054070F">
        <w:tab/>
        <w:t>=</w:t>
      </w:r>
      <w:r w:rsidRPr="0054070F">
        <w:tab/>
        <w:t xml:space="preserve">longitudinal temperature and constituent dispersion coefficient, </w:t>
      </w:r>
      <w:r w:rsidRPr="00EB0423">
        <w:rPr>
          <w:iCs/>
        </w:rPr>
        <w:t xml:space="preserve">m2 </w:t>
      </w:r>
      <w:proofErr w:type="gramStart"/>
      <w:r w:rsidRPr="00EB0423">
        <w:rPr>
          <w:iCs/>
        </w:rPr>
        <w:t>sec-1</w:t>
      </w:r>
      <w:proofErr w:type="gramEnd"/>
    </w:p>
    <w:p w14:paraId="7251F5D9" w14:textId="77777777" w:rsidR="008C18D3" w:rsidRPr="00EB0423" w:rsidRDefault="008C18D3" w:rsidP="00B6554A">
      <w:pPr>
        <w:pStyle w:val="variabledefinitionChar"/>
        <w:rPr>
          <w:iCs/>
        </w:rPr>
      </w:pPr>
      <w:r w:rsidRPr="0054070F">
        <w:tab/>
      </w:r>
      <w:proofErr w:type="spellStart"/>
      <w:r w:rsidRPr="0054070F">
        <w:rPr>
          <w:i/>
          <w:iCs/>
        </w:rPr>
        <w:t>D</w:t>
      </w:r>
      <w:r w:rsidRPr="0054070F">
        <w:rPr>
          <w:i/>
          <w:iCs/>
          <w:vertAlign w:val="subscript"/>
        </w:rPr>
        <w:t>z</w:t>
      </w:r>
      <w:proofErr w:type="spellEnd"/>
      <w:r w:rsidRPr="0054070F">
        <w:tab/>
        <w:t>=</w:t>
      </w:r>
      <w:r w:rsidRPr="0054070F">
        <w:tab/>
        <w:t xml:space="preserve">vertical temperature and constituent dispersion coefficient, </w:t>
      </w:r>
      <w:r w:rsidRPr="00EB0423">
        <w:rPr>
          <w:iCs/>
        </w:rPr>
        <w:t xml:space="preserve">m2 </w:t>
      </w:r>
      <w:proofErr w:type="gramStart"/>
      <w:r w:rsidRPr="00EB0423">
        <w:rPr>
          <w:iCs/>
        </w:rPr>
        <w:t>sec-1</w:t>
      </w:r>
      <w:proofErr w:type="gramEnd"/>
    </w:p>
    <w:p w14:paraId="4D51867C" w14:textId="77777777" w:rsidR="008C18D3" w:rsidRPr="00EB0423" w:rsidRDefault="008C18D3" w:rsidP="00B6554A">
      <w:pPr>
        <w:pStyle w:val="variabledefinitionChar"/>
        <w:rPr>
          <w:iCs/>
        </w:rPr>
      </w:pPr>
      <w:r w:rsidRPr="0054070F">
        <w:tab/>
      </w:r>
      <w:r w:rsidRPr="0054070F">
        <w:rPr>
          <w:i/>
          <w:iCs/>
        </w:rPr>
        <w:t>q</w:t>
      </w:r>
      <w:r w:rsidRPr="0054070F">
        <w:rPr>
          <w:i/>
          <w:iCs/>
          <w:vertAlign w:val="subscript"/>
        </w:rPr>
        <w:sym w:font="Symbol" w:char="F046"/>
      </w:r>
      <w:r w:rsidRPr="0054070F">
        <w:tab/>
        <w:t>=</w:t>
      </w:r>
      <w:r w:rsidRPr="0054070F">
        <w:tab/>
        <w:t xml:space="preserve">lateral inflow or outflow mass flow rate of constituent per unit volume, </w:t>
      </w:r>
      <w:r w:rsidRPr="00EB0423">
        <w:rPr>
          <w:iCs/>
        </w:rPr>
        <w:t>g m-3 sec-1</w:t>
      </w:r>
    </w:p>
    <w:p w14:paraId="7E2BCA27" w14:textId="407F1130" w:rsidR="008C18D3" w:rsidRPr="00EB0423" w:rsidRDefault="008C18D3" w:rsidP="00EB0423">
      <w:pPr>
        <w:pStyle w:val="variabledefinitionChar"/>
        <w:rPr>
          <w:iCs/>
        </w:rPr>
      </w:pPr>
      <w:r w:rsidRPr="0054070F">
        <w:tab/>
      </w:r>
      <w:r w:rsidRPr="0054070F">
        <w:rPr>
          <w:i/>
          <w:iCs/>
        </w:rPr>
        <w:t>S</w:t>
      </w:r>
      <w:r w:rsidRPr="0054070F">
        <w:rPr>
          <w:i/>
          <w:iCs/>
          <w:vertAlign w:val="subscript"/>
        </w:rPr>
        <w:sym w:font="Symbol" w:char="F046"/>
      </w:r>
      <w:r w:rsidRPr="0054070F">
        <w:tab/>
        <w:t>=</w:t>
      </w:r>
      <w:r w:rsidRPr="0054070F">
        <w:tab/>
        <w:t xml:space="preserve">laterally averaged source/sink term, </w:t>
      </w:r>
      <w:r w:rsidRPr="00EB0423">
        <w:rPr>
          <w:iCs/>
        </w:rPr>
        <w:t>g m-3 sec-1</w:t>
      </w:r>
    </w:p>
    <w:p w14:paraId="70F72CE1" w14:textId="027C9DC2" w:rsidR="008C18D3" w:rsidRPr="0054070F" w:rsidRDefault="008C18D3" w:rsidP="007552CD">
      <w:pPr>
        <w:pStyle w:val="BodyText"/>
      </w:pPr>
      <w:r w:rsidRPr="0054070F">
        <w:t xml:space="preserve">Note that this can be concentration or temperature since the concentration of heat can be determined to be </w:t>
      </w:r>
      <w:r w:rsidRPr="0054070F">
        <w:rPr>
          <w:i/>
          <w:iCs/>
        </w:rPr>
        <w:sym w:font="Symbol" w:char="F072"/>
      </w:r>
      <w:proofErr w:type="spellStart"/>
      <w:r w:rsidRPr="0054070F">
        <w:rPr>
          <w:i/>
          <w:iCs/>
        </w:rPr>
        <w:t>c</w:t>
      </w:r>
      <w:r w:rsidRPr="0054070F">
        <w:rPr>
          <w:rStyle w:val="Subscript"/>
          <w:rFonts w:asciiTheme="minorHAnsi" w:hAnsiTheme="minorHAnsi"/>
          <w:i/>
          <w:iCs/>
          <w:sz w:val="20"/>
        </w:rPr>
        <w:t>p</w:t>
      </w:r>
      <w:r w:rsidRPr="0054070F">
        <w:rPr>
          <w:i/>
          <w:iCs/>
        </w:rPr>
        <w:t>T</w:t>
      </w:r>
      <w:proofErr w:type="spellEnd"/>
      <w:r w:rsidRPr="0054070F">
        <w:t xml:space="preserve"> where </w:t>
      </w:r>
      <w:r w:rsidRPr="0054070F">
        <w:rPr>
          <w:i/>
          <w:iCs/>
        </w:rPr>
        <w:sym w:font="Symbol" w:char="F072"/>
      </w:r>
      <w:r w:rsidRPr="0054070F">
        <w:t xml:space="preserve"> is the fluid density, </w:t>
      </w:r>
      <w:r w:rsidRPr="0054070F">
        <w:rPr>
          <w:i/>
          <w:iCs/>
        </w:rPr>
        <w:t>c</w:t>
      </w:r>
      <w:r w:rsidRPr="0054070F">
        <w:rPr>
          <w:rStyle w:val="Subscript"/>
          <w:rFonts w:asciiTheme="minorHAnsi" w:hAnsiTheme="minorHAnsi"/>
          <w:i/>
          <w:iCs/>
          <w:sz w:val="20"/>
        </w:rPr>
        <w:t>p</w:t>
      </w:r>
      <w:r w:rsidRPr="0054070F">
        <w:t xml:space="preserve"> is the specific heat of water, and T is the temperature. </w:t>
      </w:r>
      <w:r w:rsidR="0070172D">
        <w:t xml:space="preserve">In this case the source-sink term for temperature would be  </w:t>
      </w:r>
      <m:oMath>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∂φ</m:t>
            </m:r>
          </m:num>
          <m:den>
            <m:r>
              <w:rPr>
                <w:rFonts w:ascii="Cambria Math" w:hAnsi="Cambria Math"/>
              </w:rPr>
              <m:t>∂z</m:t>
            </m:r>
          </m:den>
        </m:f>
      </m:oMath>
      <w:r w:rsidRPr="0054070F">
        <w:t xml:space="preserve"> </w:t>
      </w:r>
      <w:r w:rsidR="0070172D">
        <w:t xml:space="preserve">where </w:t>
      </w:r>
      <w:r w:rsidR="0070172D">
        <w:sym w:font="Symbol" w:char="F06A"/>
      </w:r>
      <w:r w:rsidR="0070172D">
        <w:t xml:space="preserve"> is the heat flux in units of W/m</w:t>
      </w:r>
      <w:r w:rsidR="0070172D" w:rsidRPr="0070172D">
        <w:rPr>
          <w:vertAlign w:val="superscript"/>
        </w:rPr>
        <w:t>2</w:t>
      </w:r>
      <w:r w:rsidR="0070172D">
        <w:t xml:space="preserve"> transmitted through the waterbody.</w:t>
      </w:r>
    </w:p>
    <w:p w14:paraId="5581B789" w14:textId="77777777" w:rsidR="008C18D3" w:rsidRPr="0054070F" w:rsidRDefault="008C18D3" w:rsidP="00127D1D">
      <w:pPr>
        <w:pStyle w:val="BodyText"/>
        <w:spacing w:after="120"/>
      </w:pPr>
      <w:r w:rsidRPr="0054070F">
        <w:lastRenderedPageBreak/>
        <w:t xml:space="preserve">The following must be </w:t>
      </w:r>
      <w:r>
        <w:t>known</w:t>
      </w:r>
      <w:r w:rsidRPr="0054070F">
        <w:t xml:space="preserve"> in order to solve the equation:</w:t>
      </w:r>
    </w:p>
    <w:p w14:paraId="6C6AF016" w14:textId="65256833" w:rsidR="008C18D3" w:rsidRPr="0054070F" w:rsidRDefault="003462FF" w:rsidP="005406E8">
      <w:pPr>
        <w:pStyle w:val="Numberedlist"/>
        <w:numPr>
          <w:ilvl w:val="1"/>
          <w:numId w:val="52"/>
        </w:numPr>
      </w:pPr>
      <w:proofErr w:type="gramStart"/>
      <w:r w:rsidRPr="0054070F">
        <w:t>Laterally-averaged</w:t>
      </w:r>
      <w:proofErr w:type="gramEnd"/>
      <w:r w:rsidRPr="0054070F">
        <w:t xml:space="preserve"> velocity field the from momentum equations</w:t>
      </w:r>
    </w:p>
    <w:p w14:paraId="5D897CB8" w14:textId="671B68C2" w:rsidR="008C18D3" w:rsidRPr="0054070F" w:rsidRDefault="003462FF" w:rsidP="005406E8">
      <w:pPr>
        <w:pStyle w:val="Numberedlist"/>
        <w:numPr>
          <w:ilvl w:val="1"/>
          <w:numId w:val="52"/>
        </w:numPr>
      </w:pPr>
      <w:r w:rsidRPr="0054070F">
        <w:t xml:space="preserve">Appropriate boundary and initial conditions </w:t>
      </w:r>
    </w:p>
    <w:p w14:paraId="7E827B14" w14:textId="218EBA76" w:rsidR="008C18D3" w:rsidRPr="0054070F" w:rsidRDefault="008C18D3" w:rsidP="005406E8">
      <w:pPr>
        <w:pStyle w:val="Numberedlist"/>
        <w:numPr>
          <w:ilvl w:val="1"/>
          <w:numId w:val="52"/>
        </w:numPr>
      </w:pPr>
      <w:r w:rsidRPr="0054070F">
        <w:rPr>
          <w:i/>
          <w:iCs/>
        </w:rPr>
        <w:t>D</w:t>
      </w:r>
      <w:r w:rsidRPr="0054070F">
        <w:rPr>
          <w:i/>
          <w:iCs/>
          <w:vertAlign w:val="subscript"/>
        </w:rPr>
        <w:t>x</w:t>
      </w:r>
      <w:r w:rsidRPr="0054070F">
        <w:rPr>
          <w:vertAlign w:val="subscript"/>
        </w:rPr>
        <w:t xml:space="preserve"> </w:t>
      </w:r>
      <w:r w:rsidRPr="0054070F">
        <w:t xml:space="preserve">and </w:t>
      </w:r>
      <w:proofErr w:type="spellStart"/>
      <w:r w:rsidR="003462FF" w:rsidRPr="0054070F">
        <w:rPr>
          <w:i/>
          <w:iCs/>
        </w:rPr>
        <w:t>d</w:t>
      </w:r>
      <w:r w:rsidRPr="0054070F">
        <w:rPr>
          <w:i/>
          <w:iCs/>
          <w:vertAlign w:val="subscript"/>
        </w:rPr>
        <w:t>z</w:t>
      </w:r>
      <w:proofErr w:type="spellEnd"/>
      <w:r w:rsidRPr="0054070F">
        <w:t xml:space="preserve">  </w:t>
      </w:r>
    </w:p>
    <w:p w14:paraId="6EB89F1B" w14:textId="7B940E7D" w:rsidR="008C18D3" w:rsidRPr="0054070F" w:rsidRDefault="003462FF" w:rsidP="005406E8">
      <w:pPr>
        <w:pStyle w:val="Numberedlist"/>
        <w:numPr>
          <w:ilvl w:val="1"/>
          <w:numId w:val="52"/>
        </w:numPr>
      </w:pPr>
      <w:proofErr w:type="gramStart"/>
      <w:r w:rsidRPr="0054070F">
        <w:t>Laterally-averaged</w:t>
      </w:r>
      <w:proofErr w:type="gramEnd"/>
      <w:r w:rsidRPr="0054070F">
        <w:t xml:space="preserve"> source/sink terms </w:t>
      </w:r>
    </w:p>
    <w:p w14:paraId="3BBCBDEE" w14:textId="77777777" w:rsidR="008C18D3" w:rsidRPr="00B7030B" w:rsidRDefault="008C18D3" w:rsidP="007552CD">
      <w:pPr>
        <w:pStyle w:val="Heading2"/>
        <w:rPr>
          <w:sz w:val="22"/>
        </w:rPr>
      </w:pPr>
      <w:bookmarkStart w:id="407" w:name="_Toc48573598"/>
      <w:r w:rsidRPr="00B7030B">
        <w:t xml:space="preserve">Determination of </w:t>
      </w:r>
      <w:proofErr w:type="spellStart"/>
      <w:r w:rsidRPr="00B7030B">
        <w:t>D</w:t>
      </w:r>
      <w:r w:rsidRPr="0054070F">
        <w:rPr>
          <w:vertAlign w:val="subscript"/>
        </w:rPr>
        <w:t>z</w:t>
      </w:r>
      <w:proofErr w:type="spellEnd"/>
      <w:r w:rsidRPr="00B7030B">
        <w:t xml:space="preserve"> and D</w:t>
      </w:r>
      <w:r w:rsidRPr="0054070F">
        <w:rPr>
          <w:vertAlign w:val="subscript"/>
        </w:rPr>
        <w:t>x</w:t>
      </w:r>
      <w:bookmarkEnd w:id="407"/>
    </w:p>
    <w:p w14:paraId="52CF1552" w14:textId="77777777" w:rsidR="008C18D3" w:rsidRPr="0054070F" w:rsidRDefault="008C18D3" w:rsidP="00127D1D">
      <w:pPr>
        <w:pStyle w:val="Numberedlist"/>
        <w:ind w:left="0" w:right="0" w:firstLine="0"/>
      </w:pPr>
      <w:r w:rsidRPr="0054070F">
        <w:t>The specification of D</w:t>
      </w:r>
      <w:r w:rsidRPr="0054070F">
        <w:rPr>
          <w:vertAlign w:val="subscript"/>
        </w:rPr>
        <w:t>x</w:t>
      </w:r>
      <w:r w:rsidRPr="0054070F">
        <w:t>, the longitudinal dispersion coefficient, is a user-defined input. The preprocessor though does a check on the magnitude of this value by computing D</w:t>
      </w:r>
      <w:r w:rsidRPr="00D433F1">
        <w:rPr>
          <w:vertAlign w:val="subscript"/>
        </w:rPr>
        <w:t>x</w:t>
      </w:r>
      <w:r w:rsidRPr="0054070F">
        <w:t xml:space="preserve"> based on an approach by Okubo (1971):</w:t>
      </w:r>
    </w:p>
    <w:p w14:paraId="6D71DE07" w14:textId="77777777" w:rsidR="008C18D3" w:rsidRPr="0054070F" w:rsidRDefault="00000000" w:rsidP="00B6554A">
      <w:pPr>
        <w:pStyle w:val="BodyText"/>
      </w:pPr>
      <m:oMathPara>
        <m:oMath>
          <m:sSub>
            <m:sSubPr>
              <m:ctrlPr>
                <w:rPr>
                  <w:rFonts w:ascii="Cambria Math" w:hAnsi="Cambria Math"/>
                </w:rPr>
              </m:ctrlPr>
            </m:sSubPr>
            <m:e>
              <m:r>
                <w:rPr>
                  <w:rFonts w:ascii="Cambria Math" w:hAnsi="Cambria Math"/>
                </w:rPr>
                <m:t>D</m:t>
              </m:r>
            </m:e>
            <m:sub>
              <m:r>
                <w:rPr>
                  <w:rFonts w:ascii="Cambria Math" w:hAnsi="Cambria Math"/>
                </w:rPr>
                <m:t>x</m:t>
              </m:r>
            </m:sub>
          </m:sSub>
          <m:r>
            <m:rPr>
              <m:sty m:val="p"/>
            </m:rPr>
            <w:rPr>
              <w:rFonts w:ascii="Cambria Math" w:hAnsi="Cambria Math"/>
            </w:rPr>
            <m:t>=5.84</m:t>
          </m:r>
          <m:r>
            <w:rPr>
              <w:rFonts w:ascii="Cambria Math" w:hAnsi="Cambria Math"/>
            </w:rPr>
            <m:t>X</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sSup>
            <m:sSupPr>
              <m:ctrlPr>
                <w:rPr>
                  <w:rFonts w:ascii="Cambria Math" w:hAnsi="Cambria Math"/>
                </w:rPr>
              </m:ctrlPr>
            </m:sSupPr>
            <m:e>
              <m:r>
                <m:rPr>
                  <m:sty m:val="p"/>
                </m:rPr>
                <w:rPr>
                  <w:rFonts w:ascii="Cambria Math" w:hAnsi="Cambria Math"/>
                </w:rPr>
                <m:t>∆</m:t>
              </m:r>
              <m:r>
                <w:rPr>
                  <w:rFonts w:ascii="Cambria Math" w:hAnsi="Cambria Math"/>
                </w:rPr>
                <m:t>x</m:t>
              </m:r>
            </m:e>
            <m:sup>
              <m:r>
                <m:rPr>
                  <m:sty m:val="p"/>
                </m:rPr>
                <w:rPr>
                  <w:rFonts w:ascii="Cambria Math" w:hAnsi="Cambria Math"/>
                </w:rPr>
                <m:t>1.1</m:t>
              </m:r>
            </m:sup>
          </m:sSup>
        </m:oMath>
      </m:oMathPara>
    </w:p>
    <w:p w14:paraId="445F9A52" w14:textId="77777777" w:rsidR="008C18D3" w:rsidRPr="0054070F" w:rsidRDefault="008C18D3" w:rsidP="00B6554A">
      <w:pPr>
        <w:pStyle w:val="BodyText"/>
      </w:pPr>
      <w:r w:rsidRPr="0054070F">
        <w:t>where D</w:t>
      </w:r>
      <w:r w:rsidRPr="00D433F1">
        <w:rPr>
          <w:vertAlign w:val="subscript"/>
        </w:rPr>
        <w:t>x</w:t>
      </w:r>
      <w:r w:rsidRPr="0054070F">
        <w:t xml:space="preserve"> is in m</w:t>
      </w:r>
      <w:r w:rsidRPr="0054070F">
        <w:rPr>
          <w:vertAlign w:val="superscript"/>
        </w:rPr>
        <w:t>2</w:t>
      </w:r>
      <w:r w:rsidRPr="0054070F">
        <w:t xml:space="preserve">/s and the longitudinal grid spacing </w:t>
      </w:r>
      <w:r w:rsidRPr="0054070F">
        <w:sym w:font="Symbol" w:char="F044"/>
      </w:r>
      <w:r w:rsidRPr="0054070F">
        <w:t>x is in m. D</w:t>
      </w:r>
      <w:r w:rsidRPr="00D433F1">
        <w:rPr>
          <w:vertAlign w:val="subscript"/>
        </w:rPr>
        <w:t>x</w:t>
      </w:r>
      <w:r w:rsidRPr="0054070F">
        <w:t xml:space="preserve"> can also be set to be a function of the mean velocity or this value can be space and time invariant. D</w:t>
      </w:r>
      <w:r w:rsidRPr="00D433F1">
        <w:rPr>
          <w:vertAlign w:val="subscript"/>
        </w:rPr>
        <w:t>x</w:t>
      </w:r>
      <w:r w:rsidRPr="0054070F">
        <w:t xml:space="preserve"> can </w:t>
      </w:r>
      <w:r>
        <w:t>b</w:t>
      </w:r>
      <w:r w:rsidRPr="0054070F">
        <w:t>e computed dynamically using</w:t>
      </w:r>
    </w:p>
    <w:p w14:paraId="22B0054C" w14:textId="77777777" w:rsidR="008C18D3" w:rsidRPr="008333A2" w:rsidRDefault="00000000" w:rsidP="00B6554A">
      <w:pPr>
        <w:rPr>
          <w:rFonts w:eastAsiaTheme="minorEastAsia"/>
        </w:rPr>
      </w:pPr>
      <m:oMathPara>
        <m:oMath>
          <m:sSub>
            <m:sSubPr>
              <m:ctrlPr>
                <w:rPr>
                  <w:rFonts w:ascii="Cambria Math" w:hAnsi="Cambria Math"/>
                </w:rPr>
              </m:ctrlPr>
            </m:sSubPr>
            <m:e>
              <m:r>
                <w:rPr>
                  <w:rFonts w:ascii="Cambria Math" w:hAnsi="Cambria Math"/>
                </w:rPr>
                <m:t>D</m:t>
              </m:r>
            </m:e>
            <m:sub>
              <m:r>
                <w:rPr>
                  <w:rFonts w:ascii="Cambria Math" w:hAnsi="Cambria Math"/>
                </w:rPr>
                <m:t>x</m:t>
              </m:r>
            </m:sub>
          </m:sSub>
          <m:r>
            <m:rPr>
              <m:sty m:val="p"/>
            </m:rPr>
            <w:rPr>
              <w:rFonts w:ascii="Cambria Math" w:hAnsi="Cambria Math"/>
            </w:rPr>
            <m:t>=</m:t>
          </m:r>
          <m:r>
            <w:rPr>
              <w:rFonts w:ascii="Cambria Math" w:hAnsi="Cambria Math"/>
            </w:rPr>
            <m:t>β</m:t>
          </m:r>
          <m:acc>
            <m:accPr>
              <m:chr m:val="̿"/>
              <m:ctrlPr>
                <w:rPr>
                  <w:rFonts w:ascii="Cambria Math" w:hAnsi="Cambria Math"/>
                </w:rPr>
              </m:ctrlPr>
            </m:accPr>
            <m:e>
              <m:r>
                <w:rPr>
                  <w:rFonts w:ascii="Cambria Math" w:hAnsi="Cambria Math"/>
                </w:rPr>
                <m:t>U</m:t>
              </m:r>
            </m:e>
          </m:acc>
          <m:r>
            <m:rPr>
              <m:sty m:val="p"/>
            </m:rPr>
            <w:rPr>
              <w:rFonts w:ascii="Cambria Math" w:hAnsi="Cambria Math"/>
            </w:rPr>
            <m:t>∆</m:t>
          </m:r>
          <m:r>
            <w:rPr>
              <w:rFonts w:ascii="Cambria Math" w:hAnsi="Cambria Math"/>
            </w:rPr>
            <m:t>z</m:t>
          </m:r>
        </m:oMath>
      </m:oMathPara>
    </w:p>
    <w:p w14:paraId="55C7EF5A" w14:textId="77777777" w:rsidR="008333A2" w:rsidRPr="0054070F" w:rsidRDefault="008333A2" w:rsidP="007552CD">
      <w:pPr>
        <w:rPr>
          <w:rFonts w:eastAsiaTheme="minorEastAsia"/>
        </w:rPr>
      </w:pPr>
    </w:p>
    <w:p w14:paraId="7236391E" w14:textId="45B1E40C" w:rsidR="008C18D3" w:rsidRDefault="008C18D3" w:rsidP="005406E8">
      <w:pPr>
        <w:pStyle w:val="Numberedlist"/>
        <w:ind w:left="0" w:right="0" w:firstLine="0"/>
      </w:pPr>
      <w:r w:rsidRPr="00127D1D">
        <w:t xml:space="preserve">Where β is a user input value, U with double bars </w:t>
      </w:r>
      <w:proofErr w:type="gramStart"/>
      <w:r w:rsidRPr="00127D1D">
        <w:t>are</w:t>
      </w:r>
      <w:proofErr w:type="gramEnd"/>
      <w:r w:rsidRPr="00127D1D">
        <w:t xml:space="preserve"> the time-averaged, lateral averaged longitudinal velocity at a segment and layer. Hence, the dispersion coefficient scales with the average longitudinal velocity.</w:t>
      </w:r>
    </w:p>
    <w:p w14:paraId="5486679E" w14:textId="77777777" w:rsidR="005406E8" w:rsidRPr="0054070F" w:rsidRDefault="005406E8" w:rsidP="00127D1D">
      <w:pPr>
        <w:pStyle w:val="Numberedlist"/>
        <w:ind w:left="0" w:right="0" w:firstLine="0"/>
      </w:pPr>
    </w:p>
    <w:p w14:paraId="427257D9" w14:textId="56CE6846" w:rsidR="008C18D3" w:rsidRPr="00B7030B" w:rsidRDefault="008C18D3" w:rsidP="00127D1D">
      <w:pPr>
        <w:pStyle w:val="Numberedlist"/>
        <w:ind w:left="0" w:right="0" w:firstLine="0"/>
      </w:pPr>
      <w:proofErr w:type="spellStart"/>
      <w:r w:rsidRPr="0054070F">
        <w:t>D</w:t>
      </w:r>
      <w:r w:rsidRPr="00127D1D">
        <w:t>z</w:t>
      </w:r>
      <w:proofErr w:type="spellEnd"/>
      <w:r w:rsidRPr="0054070F">
        <w:t xml:space="preserve"> is internally computed within the </w:t>
      </w:r>
      <w:r w:rsidRPr="00127D1D">
        <w:rPr>
          <w:b/>
          <w:bCs/>
        </w:rPr>
        <w:t>CE-QUAL-W2</w:t>
      </w:r>
      <w:r w:rsidRPr="0054070F">
        <w:t xml:space="preserve"> model using the Reynold’s analogy, where </w:t>
      </w:r>
      <w:proofErr w:type="spellStart"/>
      <w:r w:rsidRPr="0054070F">
        <w:t>D</w:t>
      </w:r>
      <w:r w:rsidRPr="00127D1D">
        <w:t>z</w:t>
      </w:r>
      <w:proofErr w:type="spellEnd"/>
      <w:r w:rsidRPr="0054070F">
        <w:t xml:space="preserve"> is computed from A</w:t>
      </w:r>
      <w:r w:rsidRPr="00127D1D">
        <w:t>z</w:t>
      </w:r>
      <w:r w:rsidRPr="0054070F">
        <w:t>, the vertical eddy viscosity, from</w:t>
      </w:r>
    </w:p>
    <w:p w14:paraId="37A0FD32" w14:textId="77777777" w:rsidR="008C18D3" w:rsidRPr="00B7030B" w:rsidRDefault="00000000" w:rsidP="00127D1D">
      <w:pPr>
        <w:pStyle w:val="BodyText"/>
        <w:spacing w:before="120"/>
      </w:pPr>
      <m:oMathPara>
        <m:oMath>
          <m:sSub>
            <m:sSubPr>
              <m:ctrlPr>
                <w:rPr>
                  <w:rFonts w:ascii="Cambria Math" w:hAnsi="Cambria Math"/>
                </w:rPr>
              </m:ctrlPr>
            </m:sSubPr>
            <m:e>
              <m:r>
                <w:rPr>
                  <w:rFonts w:ascii="Cambria Math" w:hAnsi="Cambria Math"/>
                </w:rPr>
                <m:t>D</m:t>
              </m:r>
            </m:e>
            <m:sub>
              <m:r>
                <w:rPr>
                  <w:rFonts w:ascii="Cambria Math" w:hAnsi="Cambria Math"/>
                </w:rPr>
                <m:t>z</m:t>
              </m:r>
            </m:sub>
          </m:sSub>
          <m:r>
            <m:rPr>
              <m:sty m:val="p"/>
            </m:rPr>
            <w:rPr>
              <w:rFonts w:ascii="Cambria Math" w:hAnsi="Cambria Math"/>
            </w:rPr>
            <m:t>=0.14</m:t>
          </m:r>
          <m:sSub>
            <m:sSubPr>
              <m:ctrlPr>
                <w:rPr>
                  <w:rFonts w:ascii="Cambria Math" w:hAnsi="Cambria Math"/>
                </w:rPr>
              </m:ctrlPr>
            </m:sSubPr>
            <m:e>
              <m:r>
                <w:rPr>
                  <w:rFonts w:ascii="Cambria Math" w:hAnsi="Cambria Math"/>
                </w:rPr>
                <m:t>A</m:t>
              </m:r>
            </m:e>
            <m:sub>
              <m:r>
                <w:rPr>
                  <w:rFonts w:ascii="Cambria Math" w:hAnsi="Cambria Math"/>
                </w:rPr>
                <m:t>z</m:t>
              </m:r>
            </m:sub>
          </m:sSub>
        </m:oMath>
      </m:oMathPara>
    </w:p>
    <w:p w14:paraId="361E2714" w14:textId="77777777" w:rsidR="008333A2" w:rsidRDefault="008333A2" w:rsidP="007A3922">
      <w:pPr>
        <w:pStyle w:val="Heading2"/>
      </w:pPr>
      <w:bookmarkStart w:id="408" w:name="_Toc48573599"/>
      <w:bookmarkStart w:id="409" w:name="_Toc491095070"/>
      <w:bookmarkStart w:id="410" w:name="_Toc2506298"/>
      <w:r>
        <w:t>Temperature Auxiliary Functions</w:t>
      </w:r>
      <w:bookmarkEnd w:id="408"/>
    </w:p>
    <w:p w14:paraId="3DCE01C8" w14:textId="77777777" w:rsidR="008333A2" w:rsidRPr="00B7030B" w:rsidRDefault="008333A2" w:rsidP="007A3922">
      <w:pPr>
        <w:pStyle w:val="Heading3"/>
      </w:pPr>
      <w:bookmarkStart w:id="411" w:name="_Toc48573600"/>
      <w:r w:rsidRPr="00B7030B">
        <w:t>Heat Exchange</w:t>
      </w:r>
      <w:bookmarkEnd w:id="411"/>
    </w:p>
    <w:p w14:paraId="2327357E" w14:textId="77777777" w:rsidR="008333A2" w:rsidRPr="00B7030B" w:rsidRDefault="008333A2" w:rsidP="007A3922">
      <w:pPr>
        <w:pStyle w:val="Heading4"/>
      </w:pPr>
      <w:bookmarkStart w:id="412" w:name="_Surface_Heat_Exchange"/>
      <w:bookmarkStart w:id="413" w:name="_Toc48573601"/>
      <w:bookmarkEnd w:id="412"/>
      <w:r w:rsidRPr="00B7030B">
        <w:t>Surface Heat Exchange</w:t>
      </w:r>
      <w:bookmarkEnd w:id="413"/>
    </w:p>
    <w:p w14:paraId="323BE277" w14:textId="6B92EE54" w:rsidR="008333A2" w:rsidRPr="00F710EF" w:rsidRDefault="0070172D" w:rsidP="00C012E8">
      <w:pPr>
        <w:pStyle w:val="BodyText"/>
      </w:pPr>
      <w:r>
        <w:t xml:space="preserve">The surface heat exchange is treated as a flux boundary condition at the water surface. </w:t>
      </w:r>
      <w:r w:rsidR="008333A2" w:rsidRPr="00F710EF">
        <w:t>Surface heat exchange can be formulated as a term by</w:t>
      </w:r>
      <w:r w:rsidR="008333A2" w:rsidRPr="00F710EF">
        <w:noBreakHyphen/>
        <w:t xml:space="preserve">term process (see </w:t>
      </w:r>
      <w:r w:rsidR="008333A2" w:rsidRPr="00EB0423">
        <w:rPr>
          <w:rStyle w:val="Figurehyperlink"/>
        </w:rPr>
        <w:fldChar w:fldCharType="begin"/>
      </w:r>
      <w:r w:rsidR="008333A2" w:rsidRPr="00EB0423">
        <w:rPr>
          <w:rStyle w:val="Figurehyperlink"/>
        </w:rPr>
        <w:instrText xml:space="preserve"> REF _Ref3210225 \h  \* MERGEFORMAT </w:instrText>
      </w:r>
      <w:r w:rsidR="008333A2" w:rsidRPr="00EB0423">
        <w:rPr>
          <w:rStyle w:val="Figurehyperlink"/>
        </w:rPr>
      </w:r>
      <w:r w:rsidR="008333A2" w:rsidRPr="00EB0423">
        <w:rPr>
          <w:rStyle w:val="Figurehyperlink"/>
        </w:rPr>
        <w:fldChar w:fldCharType="separate"/>
      </w:r>
      <w:r w:rsidR="00A95042" w:rsidRPr="00EB0423">
        <w:rPr>
          <w:rStyle w:val="Figurehyperlink"/>
        </w:rPr>
        <w:t>Figure 52</w:t>
      </w:r>
      <w:r w:rsidR="008333A2" w:rsidRPr="00EB0423">
        <w:rPr>
          <w:rStyle w:val="Figurehyperlink"/>
        </w:rPr>
        <w:fldChar w:fldCharType="end"/>
      </w:r>
      <w:r w:rsidR="008333A2" w:rsidRPr="00F710EF">
        <w:t>) using the explicit adjacent cell transport computation as long as the integration timestep is shorter than or equal to the frequency of the meteoro</w:t>
      </w:r>
      <w:r w:rsidR="008333A2" w:rsidRPr="00F710EF">
        <w:softHyphen/>
        <w:t>logical data.  Surface heat exchange processes depending on water surface temperatures are computed using computations from the prior time step.</w:t>
      </w:r>
    </w:p>
    <w:p w14:paraId="3E6BB1D8" w14:textId="77777777" w:rsidR="008333A2" w:rsidRDefault="008333A2" w:rsidP="00EB0423">
      <w:pPr>
        <w:pStyle w:val="BodyText"/>
        <w:jc w:val="center"/>
      </w:pPr>
      <w:r>
        <w:rPr>
          <w:noProof/>
        </w:rPr>
        <w:lastRenderedPageBreak/>
        <w:drawing>
          <wp:inline distT="0" distB="0" distL="0" distR="0" wp14:anchorId="4FB53D96" wp14:editId="4E250E77">
            <wp:extent cx="5486400" cy="3439734"/>
            <wp:effectExtent l="12700" t="12700" r="12700" b="1524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486400" cy="3439734"/>
                    </a:xfrm>
                    <a:prstGeom prst="rect">
                      <a:avLst/>
                    </a:prstGeom>
                    <a:noFill/>
                    <a:ln w="3175">
                      <a:solidFill>
                        <a:schemeClr val="tx1"/>
                      </a:solidFill>
                    </a:ln>
                  </pic:spPr>
                </pic:pic>
              </a:graphicData>
            </a:graphic>
          </wp:inline>
        </w:drawing>
      </w:r>
    </w:p>
    <w:p w14:paraId="4492714D" w14:textId="589785C3" w:rsidR="008333A2" w:rsidRPr="00F710EF" w:rsidRDefault="008333A2" w:rsidP="007A3922">
      <w:pPr>
        <w:pStyle w:val="Caption"/>
      </w:pPr>
      <w:bookmarkStart w:id="414" w:name="_Ref3210225"/>
      <w:bookmarkStart w:id="415" w:name="_Toc48573764"/>
      <w:r w:rsidRPr="00F710EF">
        <w:t xml:space="preserve">Figure </w:t>
      </w:r>
      <w:r w:rsidR="00000000">
        <w:fldChar w:fldCharType="begin"/>
      </w:r>
      <w:r w:rsidR="00000000">
        <w:instrText xml:space="preserve"> SEQ Figure \* ARABIC </w:instrText>
      </w:r>
      <w:r w:rsidR="00000000">
        <w:fldChar w:fldCharType="separate"/>
      </w:r>
      <w:r w:rsidR="00A95042">
        <w:rPr>
          <w:noProof/>
        </w:rPr>
        <w:t>52</w:t>
      </w:r>
      <w:r w:rsidR="00000000">
        <w:rPr>
          <w:noProof/>
        </w:rPr>
        <w:fldChar w:fldCharType="end"/>
      </w:r>
      <w:bookmarkEnd w:id="414"/>
      <w:r w:rsidRPr="00F710EF">
        <w:t>. Surface heat exchange term-by-term formulation.</w:t>
      </w:r>
      <w:bookmarkEnd w:id="415"/>
    </w:p>
    <w:p w14:paraId="41117BE7" w14:textId="77777777" w:rsidR="008333A2" w:rsidRPr="00426490" w:rsidRDefault="008333A2" w:rsidP="007A3922">
      <w:pPr>
        <w:pStyle w:val="BodyText"/>
      </w:pPr>
      <w:r w:rsidRPr="00426490">
        <w:t>Term</w:t>
      </w:r>
      <w:r w:rsidRPr="00426490">
        <w:noBreakHyphen/>
        <w:t>by</w:t>
      </w:r>
      <w:r w:rsidRPr="00426490">
        <w:noBreakHyphen/>
        <w:t>term surface heat exchange is computed as:</w:t>
      </w:r>
    </w:p>
    <w:p w14:paraId="56CB1A18" w14:textId="382802A5" w:rsidR="008333A2" w:rsidRPr="00B7030B" w:rsidRDefault="008333A2" w:rsidP="00EB0423">
      <w:pPr>
        <w:jc w:val="center"/>
      </w:pPr>
      <w:r>
        <w:rPr>
          <w:noProof/>
          <w:position w:val="-8"/>
        </w:rPr>
        <w:drawing>
          <wp:inline distT="0" distB="0" distL="0" distR="0" wp14:anchorId="1A4188A0" wp14:editId="5F231C31">
            <wp:extent cx="3429000" cy="228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1"/>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3441032" cy="229402"/>
                    </a:xfrm>
                    <a:prstGeom prst="rect">
                      <a:avLst/>
                    </a:prstGeom>
                    <a:noFill/>
                    <a:ln>
                      <a:noFill/>
                    </a:ln>
                  </pic:spPr>
                </pic:pic>
              </a:graphicData>
            </a:graphic>
          </wp:inline>
        </w:drawing>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13</w:t>
      </w:r>
      <w:r w:rsidR="00A41B27">
        <w:rPr>
          <w:rStyle w:val="EquationCaption"/>
          <w:rFonts w:asciiTheme="minorHAnsi" w:hAnsiTheme="minorHAnsi"/>
        </w:rPr>
        <w:fldChar w:fldCharType="end"/>
      </w:r>
      <w:r w:rsidRPr="00B7030B">
        <w:rPr>
          <w:rStyle w:val="EquationCaption"/>
          <w:rFonts w:asciiTheme="minorHAnsi" w:hAnsiTheme="minorHAnsi"/>
        </w:rPr>
        <w:t>)</w:t>
      </w:r>
    </w:p>
    <w:p w14:paraId="48B4E801" w14:textId="77777777" w:rsidR="008333A2" w:rsidRDefault="008333A2" w:rsidP="00EB0423">
      <w:pPr>
        <w:pStyle w:val="BodyText"/>
        <w:keepNext/>
        <w:spacing w:after="120"/>
      </w:pPr>
      <w:r w:rsidRPr="00B7030B">
        <w:t>where:</w:t>
      </w:r>
    </w:p>
    <w:p w14:paraId="5F354DAC" w14:textId="6ACEB122" w:rsidR="008333A2" w:rsidRPr="00BD51AE" w:rsidRDefault="008333A2" w:rsidP="00EB0423">
      <w:pPr>
        <w:pStyle w:val="variabledefinitionChar"/>
        <w:rPr>
          <w:iCs/>
        </w:rPr>
      </w:pPr>
      <w:r w:rsidRPr="00426490">
        <w:sym w:font="Symbol" w:char="F066"/>
      </w:r>
      <w:r w:rsidRPr="00426490">
        <w:rPr>
          <w:vertAlign w:val="subscript"/>
        </w:rPr>
        <w:t>n</w:t>
      </w:r>
      <w:r w:rsidR="00DC6065">
        <w:rPr>
          <w:vertAlign w:val="subscript"/>
        </w:rPr>
        <w:t xml:space="preserve"> </w:t>
      </w:r>
      <w:r w:rsidR="00DC6065">
        <w:t>=</w:t>
      </w:r>
      <w:r w:rsidRPr="00426490">
        <w:t xml:space="preserve"> net surface heat flux,</w:t>
      </w:r>
      <w:r w:rsidRPr="00426490">
        <w:rPr>
          <w:i/>
        </w:rPr>
        <w:t xml:space="preserve"> W </w:t>
      </w:r>
      <w:r w:rsidRPr="00BD51AE">
        <w:rPr>
          <w:iCs/>
        </w:rPr>
        <w:t>m</w:t>
      </w:r>
      <w:r w:rsidRPr="00BD51AE">
        <w:rPr>
          <w:iCs/>
          <w:vertAlign w:val="superscript"/>
        </w:rPr>
        <w:noBreakHyphen/>
        <w:t>2</w:t>
      </w:r>
    </w:p>
    <w:p w14:paraId="1AF19B20" w14:textId="69B9B5F4" w:rsidR="008333A2" w:rsidRPr="00EB0423" w:rsidRDefault="008333A2" w:rsidP="00B6554A">
      <w:pPr>
        <w:pStyle w:val="variabledefinitionChar"/>
        <w:rPr>
          <w:iCs/>
        </w:rPr>
      </w:pPr>
      <w:r w:rsidRPr="00426490">
        <w:tab/>
      </w:r>
      <w:r w:rsidRPr="00426490">
        <w:sym w:font="Symbol" w:char="F066"/>
      </w:r>
      <w:r w:rsidRPr="00426490">
        <w:rPr>
          <w:vertAlign w:val="subscript"/>
        </w:rPr>
        <w:t>s</w:t>
      </w:r>
      <w:r w:rsidR="00DC6065">
        <w:rPr>
          <w:vertAlign w:val="subscript"/>
        </w:rPr>
        <w:t xml:space="preserve"> </w:t>
      </w:r>
      <w:r w:rsidR="00DC6065">
        <w:t>=</w:t>
      </w:r>
      <w:r w:rsidRPr="00426490">
        <w:t xml:space="preserve"> incoming short-wave solar radiation,</w:t>
      </w:r>
      <w:r w:rsidRPr="00426490">
        <w:rPr>
          <w:i/>
        </w:rPr>
        <w:t xml:space="preserve"> W </w:t>
      </w:r>
      <w:r w:rsidRPr="00EB0423">
        <w:rPr>
          <w:iCs/>
        </w:rPr>
        <w:t>m</w:t>
      </w:r>
      <w:r w:rsidRPr="00EB0423">
        <w:rPr>
          <w:iCs/>
          <w:vertAlign w:val="superscript"/>
        </w:rPr>
        <w:noBreakHyphen/>
        <w:t>2</w:t>
      </w:r>
    </w:p>
    <w:p w14:paraId="41D8D3B8" w14:textId="2F9B59D2" w:rsidR="008333A2" w:rsidRPr="00EB0423" w:rsidRDefault="008333A2" w:rsidP="00B6554A">
      <w:pPr>
        <w:rPr>
          <w:iCs/>
          <w:vertAlign w:val="superscript"/>
        </w:rPr>
      </w:pPr>
      <w:r w:rsidRPr="00426490">
        <w:sym w:font="Symbol" w:char="F066"/>
      </w:r>
      <w:proofErr w:type="spellStart"/>
      <w:r w:rsidRPr="00426490">
        <w:rPr>
          <w:vertAlign w:val="subscript"/>
        </w:rPr>
        <w:t>sr</w:t>
      </w:r>
      <w:proofErr w:type="spellEnd"/>
      <w:r w:rsidR="00D840D1">
        <w:rPr>
          <w:vertAlign w:val="subscript"/>
        </w:rPr>
        <w:t xml:space="preserve"> </w:t>
      </w:r>
      <w:r w:rsidR="00DC6065">
        <w:t>=</w:t>
      </w:r>
      <w:r w:rsidRPr="00426490">
        <w:t xml:space="preserve"> reflected short-wave solar radiation,</w:t>
      </w:r>
      <w:r w:rsidRPr="00426490">
        <w:rPr>
          <w:i/>
        </w:rPr>
        <w:t xml:space="preserve"> W </w:t>
      </w:r>
      <w:r w:rsidRPr="00EB0423">
        <w:rPr>
          <w:iCs/>
        </w:rPr>
        <w:t>m</w:t>
      </w:r>
      <w:r w:rsidRPr="00EB0423">
        <w:rPr>
          <w:iCs/>
          <w:vertAlign w:val="superscript"/>
        </w:rPr>
        <w:noBreakHyphen/>
        <w:t>2</w:t>
      </w:r>
    </w:p>
    <w:p w14:paraId="363F236B" w14:textId="5FA81DBB" w:rsidR="008333A2" w:rsidRPr="00EB0423" w:rsidRDefault="008333A2" w:rsidP="00B6554A">
      <w:pPr>
        <w:rPr>
          <w:iCs/>
          <w:vertAlign w:val="superscript"/>
        </w:rPr>
      </w:pPr>
      <w:r w:rsidRPr="00426490">
        <w:sym w:font="Symbol" w:char="F066"/>
      </w:r>
      <w:proofErr w:type="spellStart"/>
      <w:r w:rsidRPr="00426490">
        <w:rPr>
          <w:vertAlign w:val="subscript"/>
        </w:rPr>
        <w:t>sn</w:t>
      </w:r>
      <w:proofErr w:type="spellEnd"/>
      <w:r w:rsidR="00D840D1">
        <w:rPr>
          <w:vertAlign w:val="subscript"/>
        </w:rPr>
        <w:t xml:space="preserve"> </w:t>
      </w:r>
      <w:r w:rsidR="00DC6065">
        <w:t>=</w:t>
      </w:r>
      <w:r w:rsidRPr="00426490">
        <w:t xml:space="preserve"> net short-wave solar radiation, </w:t>
      </w:r>
      <w:r w:rsidRPr="00426490">
        <w:sym w:font="Symbol" w:char="F066"/>
      </w:r>
      <w:r w:rsidRPr="00426490">
        <w:rPr>
          <w:vertAlign w:val="subscript"/>
        </w:rPr>
        <w:t>s</w:t>
      </w:r>
      <w:r w:rsidRPr="00426490">
        <w:t>-</w:t>
      </w:r>
      <w:r w:rsidRPr="00426490">
        <w:sym w:font="Symbol" w:char="F066"/>
      </w:r>
      <w:proofErr w:type="spellStart"/>
      <w:r w:rsidRPr="00426490">
        <w:rPr>
          <w:vertAlign w:val="subscript"/>
        </w:rPr>
        <w:t>sr</w:t>
      </w:r>
      <w:proofErr w:type="spellEnd"/>
      <w:r w:rsidRPr="00426490">
        <w:t>,</w:t>
      </w:r>
      <w:r w:rsidRPr="00426490">
        <w:rPr>
          <w:i/>
        </w:rPr>
        <w:t xml:space="preserve"> W </w:t>
      </w:r>
      <w:r w:rsidRPr="00EB0423">
        <w:rPr>
          <w:iCs/>
        </w:rPr>
        <w:t>m</w:t>
      </w:r>
      <w:r w:rsidRPr="00EB0423">
        <w:rPr>
          <w:iCs/>
          <w:vertAlign w:val="superscript"/>
        </w:rPr>
        <w:noBreakHyphen/>
        <w:t>2</w:t>
      </w:r>
    </w:p>
    <w:p w14:paraId="2F3E9717" w14:textId="012FE873" w:rsidR="008333A2" w:rsidRPr="00EB0423" w:rsidRDefault="008333A2" w:rsidP="005611B1">
      <w:pPr>
        <w:rPr>
          <w:iCs/>
        </w:rPr>
      </w:pPr>
      <w:r w:rsidRPr="00426490">
        <w:sym w:font="Symbol" w:char="F066"/>
      </w:r>
      <w:r w:rsidRPr="00426490">
        <w:rPr>
          <w:vertAlign w:val="subscript"/>
        </w:rPr>
        <w:t>a</w:t>
      </w:r>
      <w:r w:rsidR="00DC6065">
        <w:rPr>
          <w:vertAlign w:val="subscript"/>
        </w:rPr>
        <w:t xml:space="preserve"> </w:t>
      </w:r>
      <w:r w:rsidR="00DC6065">
        <w:t>=</w:t>
      </w:r>
      <w:r w:rsidRPr="00426490">
        <w:t xml:space="preserve"> incoming long-wave atmospheric radiation,</w:t>
      </w:r>
      <w:r w:rsidRPr="00426490">
        <w:rPr>
          <w:i/>
        </w:rPr>
        <w:t xml:space="preserve"> W </w:t>
      </w:r>
      <w:r w:rsidRPr="00EB0423">
        <w:rPr>
          <w:iCs/>
        </w:rPr>
        <w:t>m</w:t>
      </w:r>
      <w:r w:rsidRPr="00EB0423">
        <w:rPr>
          <w:iCs/>
          <w:vertAlign w:val="superscript"/>
        </w:rPr>
        <w:noBreakHyphen/>
        <w:t>2</w:t>
      </w:r>
    </w:p>
    <w:p w14:paraId="0F371152" w14:textId="738178E7" w:rsidR="008333A2" w:rsidRPr="00EB0423" w:rsidRDefault="008333A2" w:rsidP="00CE0271">
      <w:pPr>
        <w:rPr>
          <w:iCs/>
        </w:rPr>
      </w:pPr>
      <w:r w:rsidRPr="00426490">
        <w:sym w:font="Symbol" w:char="F066"/>
      </w:r>
      <w:proofErr w:type="spellStart"/>
      <w:r w:rsidRPr="00426490">
        <w:rPr>
          <w:vertAlign w:val="subscript"/>
        </w:rPr>
        <w:t>ar</w:t>
      </w:r>
      <w:proofErr w:type="spellEnd"/>
      <w:r w:rsidR="00D840D1">
        <w:rPr>
          <w:vertAlign w:val="subscript"/>
        </w:rPr>
        <w:t xml:space="preserve"> </w:t>
      </w:r>
      <w:r w:rsidR="00DC6065">
        <w:t>=</w:t>
      </w:r>
      <w:r w:rsidRPr="00426490">
        <w:t xml:space="preserve"> reflected atmospheric long-wave radiation,</w:t>
      </w:r>
      <w:r w:rsidRPr="00426490">
        <w:rPr>
          <w:i/>
        </w:rPr>
        <w:t xml:space="preserve"> W </w:t>
      </w:r>
      <w:r w:rsidRPr="00EB0423">
        <w:rPr>
          <w:iCs/>
        </w:rPr>
        <w:t>m</w:t>
      </w:r>
      <w:r w:rsidRPr="00EB0423">
        <w:rPr>
          <w:iCs/>
          <w:vertAlign w:val="superscript"/>
        </w:rPr>
        <w:noBreakHyphen/>
        <w:t>2</w:t>
      </w:r>
    </w:p>
    <w:p w14:paraId="4EA02099" w14:textId="11775F3E" w:rsidR="008333A2" w:rsidRPr="00EB0423" w:rsidRDefault="008333A2" w:rsidP="007552CD">
      <w:pPr>
        <w:rPr>
          <w:iCs/>
          <w:vertAlign w:val="superscript"/>
        </w:rPr>
      </w:pPr>
      <w:r w:rsidRPr="00426490">
        <w:sym w:font="Symbol" w:char="F066"/>
      </w:r>
      <w:proofErr w:type="spellStart"/>
      <w:r w:rsidRPr="00426490">
        <w:rPr>
          <w:vertAlign w:val="subscript"/>
        </w:rPr>
        <w:t>br</w:t>
      </w:r>
      <w:proofErr w:type="spellEnd"/>
      <w:r w:rsidR="00D840D1">
        <w:rPr>
          <w:vertAlign w:val="subscript"/>
        </w:rPr>
        <w:t xml:space="preserve"> </w:t>
      </w:r>
      <w:r w:rsidR="00DC6065">
        <w:t>=</w:t>
      </w:r>
      <w:r w:rsidRPr="00426490">
        <w:t xml:space="preserve"> back long-wave radiation,</w:t>
      </w:r>
      <w:r w:rsidRPr="00426490">
        <w:rPr>
          <w:i/>
        </w:rPr>
        <w:t xml:space="preserve"> W </w:t>
      </w:r>
      <w:r w:rsidRPr="00EB0423">
        <w:rPr>
          <w:iCs/>
        </w:rPr>
        <w:t>m</w:t>
      </w:r>
      <w:r w:rsidRPr="00EB0423">
        <w:rPr>
          <w:iCs/>
          <w:vertAlign w:val="superscript"/>
        </w:rPr>
        <w:noBreakHyphen/>
        <w:t>2</w:t>
      </w:r>
    </w:p>
    <w:p w14:paraId="700F750E" w14:textId="5D05F19C" w:rsidR="008333A2" w:rsidRPr="00426490" w:rsidRDefault="008333A2" w:rsidP="007552CD">
      <w:r w:rsidRPr="00426490">
        <w:sym w:font="Symbol" w:char="F066"/>
      </w:r>
      <w:r w:rsidRPr="00426490">
        <w:rPr>
          <w:vertAlign w:val="subscript"/>
        </w:rPr>
        <w:t>e</w:t>
      </w:r>
      <w:r w:rsidR="00DC6065">
        <w:rPr>
          <w:vertAlign w:val="subscript"/>
        </w:rPr>
        <w:t xml:space="preserve"> </w:t>
      </w:r>
      <w:r w:rsidR="00DC6065">
        <w:t>=</w:t>
      </w:r>
      <w:r w:rsidRPr="00426490">
        <w:t xml:space="preserve"> evaporative heat loss,</w:t>
      </w:r>
      <w:r w:rsidRPr="00426490">
        <w:rPr>
          <w:i/>
        </w:rPr>
        <w:t xml:space="preserve"> W </w:t>
      </w:r>
      <w:r w:rsidRPr="00EB0423">
        <w:rPr>
          <w:iCs/>
        </w:rPr>
        <w:t>m</w:t>
      </w:r>
      <w:r w:rsidRPr="00EB0423">
        <w:rPr>
          <w:iCs/>
          <w:vertAlign w:val="superscript"/>
        </w:rPr>
        <w:noBreakHyphen/>
        <w:t>2</w:t>
      </w:r>
      <w:r w:rsidRPr="00426490">
        <w:tab/>
      </w:r>
    </w:p>
    <w:p w14:paraId="1C0A945F" w14:textId="4812D4C6" w:rsidR="008333A2" w:rsidRPr="00EB0423" w:rsidRDefault="008333A2" w:rsidP="007552CD">
      <w:pPr>
        <w:rPr>
          <w:iCs/>
        </w:rPr>
      </w:pPr>
      <w:r w:rsidRPr="00426490">
        <w:sym w:font="Symbol" w:char="F066"/>
      </w:r>
      <w:r w:rsidRPr="00426490">
        <w:rPr>
          <w:vertAlign w:val="subscript"/>
        </w:rPr>
        <w:t>c</w:t>
      </w:r>
      <w:r w:rsidR="00DC6065">
        <w:rPr>
          <w:vertAlign w:val="subscript"/>
        </w:rPr>
        <w:t xml:space="preserve"> </w:t>
      </w:r>
      <w:r w:rsidR="00DC6065">
        <w:t>=</w:t>
      </w:r>
      <w:r w:rsidRPr="00426490">
        <w:t xml:space="preserve"> conductive heat loss,</w:t>
      </w:r>
      <w:r w:rsidRPr="00426490">
        <w:rPr>
          <w:i/>
        </w:rPr>
        <w:t xml:space="preserve"> W </w:t>
      </w:r>
      <w:r w:rsidRPr="00EB0423">
        <w:rPr>
          <w:iCs/>
        </w:rPr>
        <w:t>m</w:t>
      </w:r>
      <w:r w:rsidRPr="00EB0423">
        <w:rPr>
          <w:iCs/>
          <w:vertAlign w:val="superscript"/>
        </w:rPr>
        <w:noBreakHyphen/>
        <w:t>2</w:t>
      </w:r>
    </w:p>
    <w:p w14:paraId="358BA59D" w14:textId="77777777" w:rsidR="008333A2" w:rsidRPr="00426490" w:rsidRDefault="008333A2" w:rsidP="00EB0423">
      <w:pPr>
        <w:pStyle w:val="BodyText"/>
        <w:spacing w:before="240"/>
      </w:pPr>
      <w:r w:rsidRPr="00426490">
        <w:t>The short</w:t>
      </w:r>
      <w:r>
        <w:t>-</w:t>
      </w:r>
      <w:r w:rsidRPr="00426490">
        <w:t>wave solar radiation is either measured directly or computed from sun angle relationships and cloud cover. Annear and Wells (2007) provide an overview of formulae for short wave solar radiation. If the model user chooses the internally computed short wave solar, the model computes the net clear sky solar radiation</w:t>
      </w:r>
      <w:r>
        <w:t xml:space="preserve"> </w:t>
      </w:r>
      <m:oMath>
        <m:sSub>
          <m:sSubPr>
            <m:ctrlPr>
              <w:rPr>
                <w:rFonts w:ascii="Cambria Math" w:hAnsi="Cambria Math"/>
                <w:i/>
              </w:rPr>
            </m:ctrlPr>
          </m:sSubPr>
          <m:e>
            <m:r>
              <w:rPr>
                <w:rFonts w:ascii="Cambria Math"/>
              </w:rPr>
              <m:t>ϕ</m:t>
            </m:r>
          </m:e>
          <m:sub>
            <m:r>
              <w:rPr>
                <w:rFonts w:ascii="Cambria Math"/>
              </w:rPr>
              <m:t>s</m:t>
            </m:r>
          </m:sub>
        </m:sSub>
      </m:oMath>
      <w:r w:rsidRPr="00426490">
        <w:t xml:space="preserve"> (net short</w:t>
      </w:r>
      <w:r>
        <w:t>-</w:t>
      </w:r>
      <w:r w:rsidRPr="00426490">
        <w:t>wave solar radiation in Btu/ft</w:t>
      </w:r>
      <w:r w:rsidRPr="00426490">
        <w:rPr>
          <w:vertAlign w:val="superscript"/>
        </w:rPr>
        <w:t>2</w:t>
      </w:r>
      <w:r w:rsidRPr="00426490">
        <w:t>/day) using the EPA (1971) relationship:</w:t>
      </w:r>
    </w:p>
    <w:tbl>
      <w:tblPr>
        <w:tblW w:w="0" w:type="auto"/>
        <w:jc w:val="center"/>
        <w:tblLayout w:type="fixed"/>
        <w:tblLook w:val="00A0" w:firstRow="1" w:lastRow="0" w:firstColumn="1" w:lastColumn="0" w:noHBand="0" w:noVBand="0"/>
      </w:tblPr>
      <w:tblGrid>
        <w:gridCol w:w="7408"/>
        <w:gridCol w:w="1142"/>
      </w:tblGrid>
      <w:tr w:rsidR="008333A2" w:rsidRPr="00B7030B" w14:paraId="6D387DE7" w14:textId="77777777" w:rsidTr="004E574D">
        <w:trPr>
          <w:jc w:val="center"/>
        </w:trPr>
        <w:tc>
          <w:tcPr>
            <w:tcW w:w="7408" w:type="dxa"/>
            <w:vAlign w:val="center"/>
          </w:tcPr>
          <w:p w14:paraId="495D4F07" w14:textId="77777777" w:rsidR="008333A2" w:rsidRPr="00B7030B" w:rsidRDefault="00000000" w:rsidP="00EB0423">
            <m:oMathPara>
              <m:oMath>
                <m:sSub>
                  <m:sSubPr>
                    <m:ctrlPr>
                      <w:rPr>
                        <w:rFonts w:ascii="Cambria Math" w:hAnsi="Cambria Math"/>
                      </w:rPr>
                    </m:ctrlPr>
                  </m:sSubPr>
                  <m:e>
                    <m:r>
                      <w:rPr>
                        <w:rFonts w:ascii="Cambria Math" w:hAnsi="Cambria Math"/>
                      </w:rPr>
                      <m:t>ϕ</m:t>
                    </m:r>
                  </m:e>
                  <m:sub>
                    <m:r>
                      <w:rPr>
                        <w:rFonts w:ascii="Cambria Math" w:hAnsi="Cambria Math"/>
                      </w:rPr>
                      <m:t>s</m:t>
                    </m:r>
                  </m:sub>
                </m:sSub>
                <m:r>
                  <m:rPr>
                    <m:sty m:val="p"/>
                  </m:rPr>
                  <w:rPr>
                    <w:rFonts w:ascii="Cambria Math" w:hAnsi="Cambria Math"/>
                  </w:rPr>
                  <m:t>=24</m:t>
                </m:r>
                <m:d>
                  <m:dPr>
                    <m:ctrlPr>
                      <w:rPr>
                        <w:rFonts w:ascii="Cambria Math" w:hAnsi="Cambria Math"/>
                      </w:rPr>
                    </m:ctrlPr>
                  </m:dPr>
                  <m:e>
                    <m:r>
                      <m:rPr>
                        <m:sty m:val="p"/>
                      </m:rPr>
                      <w:rPr>
                        <w:rFonts w:ascii="Cambria Math" w:hAnsi="Cambria Math"/>
                      </w:rPr>
                      <m:t>2.044</m:t>
                    </m:r>
                    <m:sSub>
                      <m:sSubPr>
                        <m:ctrlPr>
                          <w:rPr>
                            <w:rFonts w:ascii="Cambria Math" w:hAnsi="Cambria Math"/>
                          </w:rPr>
                        </m:ctrlPr>
                      </m:sSubPr>
                      <m:e>
                        <m:r>
                          <w:rPr>
                            <w:rFonts w:ascii="Cambria Math" w:hAnsi="Cambria Math"/>
                          </w:rPr>
                          <m:t>A</m:t>
                        </m:r>
                      </m:e>
                      <m:sub>
                        <m:r>
                          <w:rPr>
                            <w:rFonts w:ascii="Cambria Math" w:hAnsi="Cambria Math"/>
                          </w:rPr>
                          <m:t>o</m:t>
                        </m:r>
                      </m:sub>
                    </m:sSub>
                    <m:r>
                      <m:rPr>
                        <m:sty m:val="p"/>
                      </m:rPr>
                      <w:rPr>
                        <w:rFonts w:ascii="Cambria Math" w:hAnsi="Cambria Math"/>
                      </w:rPr>
                      <m:t>+0.1296</m:t>
                    </m:r>
                    <m:sSubSup>
                      <m:sSubSupPr>
                        <m:ctrlPr>
                          <w:rPr>
                            <w:rFonts w:ascii="Cambria Math" w:hAnsi="Cambria Math"/>
                          </w:rPr>
                        </m:ctrlPr>
                      </m:sSubSupPr>
                      <m:e>
                        <m:r>
                          <w:rPr>
                            <w:rFonts w:ascii="Cambria Math" w:hAnsi="Cambria Math"/>
                          </w:rPr>
                          <m:t>A</m:t>
                        </m:r>
                      </m:e>
                      <m:sub>
                        <m:r>
                          <w:rPr>
                            <w:rFonts w:ascii="Cambria Math" w:hAnsi="Cambria Math"/>
                          </w:rPr>
                          <m:t>o</m:t>
                        </m:r>
                      </m:sub>
                      <m:sup>
                        <m:r>
                          <m:rPr>
                            <m:sty m:val="p"/>
                          </m:rPr>
                          <w:rPr>
                            <w:rFonts w:ascii="Cambria Math" w:hAnsi="Cambria Math"/>
                          </w:rPr>
                          <m:t>2</m:t>
                        </m:r>
                      </m:sup>
                    </m:sSubSup>
                    <m:r>
                      <m:rPr>
                        <m:sty m:val="p"/>
                      </m:rPr>
                      <w:rPr>
                        <w:rFonts w:ascii="Cambria Math" w:hAnsi="Cambria Math"/>
                      </w:rPr>
                      <m:t>-</m:t>
                    </m:r>
                    <m:r>
                      <m:rPr>
                        <m:sty m:val="p"/>
                      </m:rPr>
                      <w:rPr>
                        <w:rFonts w:ascii="Cambria Math" w:hAnsi="Cambria Math"/>
                      </w:rPr>
                      <m:t>1.941</m:t>
                    </m:r>
                    <m:r>
                      <w:rPr>
                        <w:rFonts w:ascii="Cambria Math" w:hAnsi="Cambria Math"/>
                      </w:rPr>
                      <m:t>E</m:t>
                    </m:r>
                    <m:r>
                      <m:rPr>
                        <m:sty m:val="p"/>
                      </m:rPr>
                      <w:rPr>
                        <w:rFonts w:ascii="Cambria Math" w:hAnsi="Cambria Math"/>
                      </w:rPr>
                      <m:t>-3</m:t>
                    </m:r>
                    <m:sSubSup>
                      <m:sSubSupPr>
                        <m:ctrlPr>
                          <w:rPr>
                            <w:rFonts w:ascii="Cambria Math" w:hAnsi="Cambria Math"/>
                          </w:rPr>
                        </m:ctrlPr>
                      </m:sSubSupPr>
                      <m:e>
                        <m:r>
                          <w:rPr>
                            <w:rFonts w:ascii="Cambria Math" w:hAnsi="Cambria Math"/>
                          </w:rPr>
                          <m:t>A</m:t>
                        </m:r>
                      </m:e>
                      <m:sub>
                        <m:r>
                          <w:rPr>
                            <w:rFonts w:ascii="Cambria Math" w:hAnsi="Cambria Math"/>
                          </w:rPr>
                          <m:t>o</m:t>
                        </m:r>
                      </m:sub>
                      <m:sup>
                        <m:r>
                          <m:rPr>
                            <m:sty m:val="p"/>
                          </m:rPr>
                          <w:rPr>
                            <w:rFonts w:ascii="Cambria Math" w:hAnsi="Cambria Math"/>
                          </w:rPr>
                          <m:t>3</m:t>
                        </m:r>
                      </m:sup>
                    </m:sSubSup>
                    <m:r>
                      <m:rPr>
                        <m:sty m:val="p"/>
                      </m:rPr>
                      <w:rPr>
                        <w:rFonts w:ascii="Cambria Math" w:hAnsi="Cambria Math"/>
                      </w:rPr>
                      <m:t>+7.591</m:t>
                    </m:r>
                    <m:r>
                      <w:rPr>
                        <w:rFonts w:ascii="Cambria Math" w:hAnsi="Cambria Math"/>
                      </w:rPr>
                      <m:t>E</m:t>
                    </m:r>
                    <m:r>
                      <m:rPr>
                        <m:sty m:val="p"/>
                      </m:rPr>
                      <w:rPr>
                        <w:rFonts w:ascii="Cambria Math" w:hAnsi="Cambria Math"/>
                      </w:rPr>
                      <m:t>-6</m:t>
                    </m:r>
                    <m:sSubSup>
                      <m:sSubSupPr>
                        <m:ctrlPr>
                          <w:rPr>
                            <w:rFonts w:ascii="Cambria Math" w:hAnsi="Cambria Math"/>
                          </w:rPr>
                        </m:ctrlPr>
                      </m:sSubSupPr>
                      <m:e>
                        <m:r>
                          <w:rPr>
                            <w:rFonts w:ascii="Cambria Math" w:hAnsi="Cambria Math"/>
                          </w:rPr>
                          <m:t>A</m:t>
                        </m:r>
                      </m:e>
                      <m:sub>
                        <m:r>
                          <w:rPr>
                            <w:rFonts w:ascii="Cambria Math" w:hAnsi="Cambria Math"/>
                          </w:rPr>
                          <m:t>o</m:t>
                        </m:r>
                      </m:sub>
                      <m:sup>
                        <m:r>
                          <m:rPr>
                            <m:sty m:val="p"/>
                          </m:rPr>
                          <w:rPr>
                            <w:rFonts w:ascii="Cambria Math" w:hAnsi="Cambria Math"/>
                          </w:rPr>
                          <m:t>4</m:t>
                        </m:r>
                      </m:sup>
                    </m:sSubSup>
                  </m:e>
                </m:d>
                <m:r>
                  <m:rPr>
                    <m:nor/>
                  </m:rPr>
                  <m:t>*0.1314</m:t>
                </m:r>
              </m:oMath>
            </m:oMathPara>
          </w:p>
        </w:tc>
        <w:tc>
          <w:tcPr>
            <w:tcW w:w="1142" w:type="dxa"/>
            <w:vAlign w:val="center"/>
          </w:tcPr>
          <w:p w14:paraId="1BAD94F7" w14:textId="2F485DFB" w:rsidR="008333A2" w:rsidRPr="00B7030B" w:rsidRDefault="008333A2" w:rsidP="007A3922">
            <w:pPr>
              <w:pStyle w:val="Caption"/>
            </w:pPr>
            <w:r w:rsidRPr="00B7030B">
              <w:rPr>
                <w:rStyle w:val="EquationCaption"/>
                <w:rFonts w:asciiTheme="minorHAnsi" w:hAnsiTheme="minorHAnsi"/>
                <w:b/>
                <w:sz w:val="20"/>
              </w:rPr>
              <w:t>(</w:t>
            </w:r>
            <w:r w:rsidR="00A41B27">
              <w:rPr>
                <w:rStyle w:val="EquationCaption"/>
                <w:rFonts w:asciiTheme="minorHAnsi" w:hAnsiTheme="minorHAnsi"/>
                <w:b/>
                <w:sz w:val="20"/>
              </w:rPr>
              <w:fldChar w:fldCharType="begin"/>
            </w:r>
            <w:r w:rsidR="00A41B27">
              <w:rPr>
                <w:rStyle w:val="EquationCaption"/>
                <w:rFonts w:asciiTheme="minorHAnsi" w:hAnsiTheme="minorHAnsi"/>
                <w:b/>
                <w:sz w:val="20"/>
              </w:rPr>
              <w:instrText xml:space="preserve"> STYLEREF 1 \s </w:instrText>
            </w:r>
            <w:r w:rsidR="00A41B27">
              <w:rPr>
                <w:rStyle w:val="EquationCaption"/>
                <w:rFonts w:asciiTheme="minorHAnsi" w:hAnsiTheme="minorHAnsi"/>
                <w:b/>
                <w:sz w:val="20"/>
              </w:rPr>
              <w:fldChar w:fldCharType="separate"/>
            </w:r>
            <w:r w:rsidR="00A95042">
              <w:rPr>
                <w:rStyle w:val="EquationCaption"/>
                <w:rFonts w:asciiTheme="minorHAnsi" w:hAnsiTheme="minorHAnsi"/>
                <w:b/>
                <w:noProof/>
                <w:sz w:val="20"/>
              </w:rPr>
              <w:t>4</w:t>
            </w:r>
            <w:r w:rsidR="00A41B27">
              <w:rPr>
                <w:rStyle w:val="EquationCaption"/>
                <w:rFonts w:asciiTheme="minorHAnsi" w:hAnsiTheme="minorHAnsi"/>
                <w:b/>
                <w:sz w:val="20"/>
              </w:rPr>
              <w:fldChar w:fldCharType="end"/>
            </w:r>
            <w:r w:rsidR="00A41B27">
              <w:rPr>
                <w:rStyle w:val="EquationCaption"/>
                <w:rFonts w:asciiTheme="minorHAnsi" w:hAnsiTheme="minorHAnsi"/>
                <w:b/>
                <w:sz w:val="20"/>
              </w:rPr>
              <w:noBreakHyphen/>
            </w:r>
            <w:r w:rsidR="00A41B27">
              <w:rPr>
                <w:rStyle w:val="EquationCaption"/>
                <w:rFonts w:asciiTheme="minorHAnsi" w:hAnsiTheme="minorHAnsi"/>
                <w:b/>
                <w:sz w:val="20"/>
              </w:rPr>
              <w:fldChar w:fldCharType="begin"/>
            </w:r>
            <w:r w:rsidR="00A41B27">
              <w:rPr>
                <w:rStyle w:val="EquationCaption"/>
                <w:rFonts w:asciiTheme="minorHAnsi" w:hAnsiTheme="minorHAnsi"/>
                <w:b/>
                <w:sz w:val="20"/>
              </w:rPr>
              <w:instrText xml:space="preserve"> SEQ Equation \* ARABIC \s 1 </w:instrText>
            </w:r>
            <w:r w:rsidR="00A41B27">
              <w:rPr>
                <w:rStyle w:val="EquationCaption"/>
                <w:rFonts w:asciiTheme="minorHAnsi" w:hAnsiTheme="minorHAnsi"/>
                <w:b/>
                <w:sz w:val="20"/>
              </w:rPr>
              <w:fldChar w:fldCharType="separate"/>
            </w:r>
            <w:r w:rsidR="00A95042">
              <w:rPr>
                <w:rStyle w:val="EquationCaption"/>
                <w:rFonts w:asciiTheme="minorHAnsi" w:hAnsiTheme="minorHAnsi"/>
                <w:b/>
                <w:noProof/>
                <w:sz w:val="20"/>
              </w:rPr>
              <w:t>14</w:t>
            </w:r>
            <w:r w:rsidR="00A41B27">
              <w:rPr>
                <w:rStyle w:val="EquationCaption"/>
                <w:rFonts w:asciiTheme="minorHAnsi" w:hAnsiTheme="minorHAnsi"/>
                <w:b/>
                <w:sz w:val="20"/>
              </w:rPr>
              <w:fldChar w:fldCharType="end"/>
            </w:r>
            <w:r w:rsidRPr="00B7030B">
              <w:rPr>
                <w:rStyle w:val="EquationCaption"/>
                <w:rFonts w:asciiTheme="minorHAnsi" w:hAnsiTheme="minorHAnsi"/>
                <w:b/>
                <w:sz w:val="20"/>
              </w:rPr>
              <w:t>)</w:t>
            </w:r>
          </w:p>
        </w:tc>
      </w:tr>
    </w:tbl>
    <w:p w14:paraId="17F912AE" w14:textId="1A337CBA" w:rsidR="008333A2" w:rsidRPr="00B7030B" w:rsidRDefault="008333A2" w:rsidP="007552CD">
      <w:r w:rsidRPr="00426490">
        <w:t>Note that this equation includes the average reflection loss of short</w:t>
      </w:r>
      <w:r>
        <w:t>-</w:t>
      </w:r>
      <w:r w:rsidRPr="00426490">
        <w:t>wave solar radiation. The total clear sky solar radiation was calculated using a least</w:t>
      </w:r>
      <w:r>
        <w:t>-</w:t>
      </w:r>
      <w:r w:rsidRPr="00426490">
        <w:t>squares fit polynomial regression of the solar altitude</w:t>
      </w:r>
      <w:r w:rsidR="00D840D1">
        <w:t xml:space="preserve"> </w:t>
      </w:r>
      <m:oMath>
        <m:sSub>
          <m:sSubPr>
            <m:ctrlPr>
              <w:rPr>
                <w:rFonts w:ascii="Cambria Math" w:hAnsi="Cambria Math"/>
                <w:i/>
              </w:rPr>
            </m:ctrlPr>
          </m:sSubPr>
          <m:e>
            <m:r>
              <w:rPr>
                <w:rFonts w:ascii="Cambria Math"/>
              </w:rPr>
              <m:t>A</m:t>
            </m:r>
          </m:e>
          <m:sub>
            <m:r>
              <w:rPr>
                <w:rFonts w:ascii="Cambria Math"/>
              </w:rPr>
              <m:t>o</m:t>
            </m:r>
          </m:sub>
        </m:sSub>
      </m:oMath>
      <w:r w:rsidRPr="00426490">
        <w:t xml:space="preserve"> (degrees), which is the angle of inclination of the sun relative to the horizon from an observer's perspective (Wunderlich, 1972) using</w:t>
      </w:r>
    </w:p>
    <w:tbl>
      <w:tblPr>
        <w:tblW w:w="8370" w:type="dxa"/>
        <w:jc w:val="center"/>
        <w:tblLayout w:type="fixed"/>
        <w:tblLook w:val="00A0" w:firstRow="1" w:lastRow="0" w:firstColumn="1" w:lastColumn="0" w:noHBand="0" w:noVBand="0"/>
      </w:tblPr>
      <w:tblGrid>
        <w:gridCol w:w="7358"/>
        <w:gridCol w:w="1012"/>
      </w:tblGrid>
      <w:tr w:rsidR="008333A2" w:rsidRPr="00B7030B" w14:paraId="5527D4B8" w14:textId="77777777" w:rsidTr="004E574D">
        <w:trPr>
          <w:jc w:val="center"/>
        </w:trPr>
        <w:tc>
          <w:tcPr>
            <w:tcW w:w="7358" w:type="dxa"/>
            <w:vAlign w:val="center"/>
          </w:tcPr>
          <w:p w14:paraId="494E5508" w14:textId="77777777" w:rsidR="008333A2" w:rsidRPr="00B7030B" w:rsidRDefault="00000000" w:rsidP="00EB0423">
            <m:oMathPara>
              <m:oMath>
                <m:sSub>
                  <m:sSubPr>
                    <m:ctrlPr>
                      <w:rPr>
                        <w:rFonts w:ascii="Cambria Math" w:hAnsi="Cambria Math"/>
                      </w:rPr>
                    </m:ctrlPr>
                  </m:sSubPr>
                  <m:e>
                    <m:r>
                      <w:rPr>
                        <w:rFonts w:ascii="Cambria Math" w:hAnsi="Cambria Math"/>
                      </w:rPr>
                      <m:t>A</m:t>
                    </m:r>
                  </m:e>
                  <m:sub>
                    <m:r>
                      <w:rPr>
                        <w:rFonts w:ascii="Cambria Math" w:hAnsi="Cambria Math"/>
                      </w:rPr>
                      <m:t>o</m:t>
                    </m:r>
                  </m:sub>
                </m:sSub>
                <m:r>
                  <m:rPr>
                    <m:sty m:val="p"/>
                  </m:rPr>
                  <w:rPr>
                    <w:rFonts w:ascii="Cambria Math" w:hAnsi="Cambria Math"/>
                  </w:rPr>
                  <m:t>=</m:t>
                </m:r>
                <m:r>
                  <w:rPr>
                    <w:rFonts w:ascii="Cambria Math" w:hAnsi="Cambria Math"/>
                  </w:rPr>
                  <m:t>ASin</m:t>
                </m:r>
                <m:d>
                  <m:dPr>
                    <m:begChr m:val="["/>
                    <m:endChr m:val="]"/>
                    <m:ctrlPr>
                      <w:rPr>
                        <w:rFonts w:ascii="Cambria Math" w:hAnsi="Cambria Math"/>
                      </w:rPr>
                    </m:ctrlPr>
                  </m:dPr>
                  <m:e>
                    <m:r>
                      <w:rPr>
                        <w:rFonts w:ascii="Cambria Math" w:hAnsi="Cambria Math"/>
                      </w:rPr>
                      <m:t>Sin</m:t>
                    </m:r>
                    <m:d>
                      <m:dPr>
                        <m:ctrlPr>
                          <w:rPr>
                            <w:rFonts w:ascii="Cambria Math" w:hAnsi="Cambria Math"/>
                          </w:rPr>
                        </m:ctrlPr>
                      </m:dPr>
                      <m:e>
                        <m:r>
                          <w:rPr>
                            <w:rFonts w:ascii="Cambria Math" w:hAnsi="Cambria Math"/>
                          </w:rPr>
                          <m:t>Lat</m:t>
                        </m:r>
                      </m:e>
                    </m:d>
                    <m:r>
                      <w:rPr>
                        <w:rFonts w:ascii="Cambria Math" w:hAnsi="Cambria Math"/>
                      </w:rPr>
                      <m:t>Sin</m:t>
                    </m:r>
                    <m:d>
                      <m:dPr>
                        <m:ctrlPr>
                          <w:rPr>
                            <w:rFonts w:ascii="Cambria Math" w:hAnsi="Cambria Math"/>
                          </w:rPr>
                        </m:ctrlPr>
                      </m:dPr>
                      <m:e>
                        <m:r>
                          <w:rPr>
                            <w:rFonts w:ascii="Cambria Math" w:hAnsi="Cambria Math"/>
                          </w:rPr>
                          <m:t>δ</m:t>
                        </m:r>
                      </m:e>
                    </m:d>
                    <m:r>
                      <m:rPr>
                        <m:sty m:val="p"/>
                      </m:rPr>
                      <w:rPr>
                        <w:rFonts w:ascii="Cambria Math" w:hAnsi="Cambria Math"/>
                      </w:rPr>
                      <m:t>+</m:t>
                    </m:r>
                    <m:r>
                      <w:rPr>
                        <w:rFonts w:ascii="Cambria Math" w:hAnsi="Cambria Math"/>
                      </w:rPr>
                      <m:t>Cos</m:t>
                    </m:r>
                    <m:d>
                      <m:dPr>
                        <m:ctrlPr>
                          <w:rPr>
                            <w:rFonts w:ascii="Cambria Math" w:hAnsi="Cambria Math"/>
                          </w:rPr>
                        </m:ctrlPr>
                      </m:dPr>
                      <m:e>
                        <m:r>
                          <w:rPr>
                            <w:rFonts w:ascii="Cambria Math" w:hAnsi="Cambria Math"/>
                          </w:rPr>
                          <m:t>Lat</m:t>
                        </m:r>
                      </m:e>
                    </m:d>
                    <m:r>
                      <w:rPr>
                        <w:rFonts w:ascii="Cambria Math" w:hAnsi="Cambria Math"/>
                      </w:rPr>
                      <m:t>Cos</m:t>
                    </m:r>
                    <m:d>
                      <m:dPr>
                        <m:ctrlPr>
                          <w:rPr>
                            <w:rFonts w:ascii="Cambria Math" w:hAnsi="Cambria Math"/>
                          </w:rPr>
                        </m:ctrlPr>
                      </m:dPr>
                      <m:e>
                        <m:r>
                          <w:rPr>
                            <w:rFonts w:ascii="Cambria Math" w:hAnsi="Cambria Math"/>
                          </w:rPr>
                          <m:t>δ</m:t>
                        </m:r>
                      </m:e>
                    </m:d>
                    <m:r>
                      <w:rPr>
                        <w:rFonts w:ascii="Cambria Math" w:hAnsi="Cambria Math"/>
                      </w:rPr>
                      <m:t>Cos</m:t>
                    </m:r>
                    <m:d>
                      <m:dPr>
                        <m:ctrlPr>
                          <w:rPr>
                            <w:rFonts w:ascii="Cambria Math" w:hAnsi="Cambria Math"/>
                          </w:rPr>
                        </m:ctrlPr>
                      </m:dPr>
                      <m:e>
                        <m:r>
                          <w:rPr>
                            <w:rFonts w:ascii="Cambria Math" w:hAnsi="Cambria Math"/>
                          </w:rPr>
                          <m:t>H</m:t>
                        </m:r>
                      </m:e>
                    </m:d>
                  </m:e>
                </m:d>
              </m:oMath>
            </m:oMathPara>
          </w:p>
        </w:tc>
        <w:tc>
          <w:tcPr>
            <w:tcW w:w="1012" w:type="dxa"/>
            <w:vAlign w:val="center"/>
          </w:tcPr>
          <w:p w14:paraId="5D20FA1B" w14:textId="51FE285F" w:rsidR="008333A2" w:rsidRPr="00B7030B" w:rsidRDefault="008333A2" w:rsidP="007A3922">
            <w:pPr>
              <w:pStyle w:val="Caption"/>
            </w:pPr>
            <w:r w:rsidRPr="00B7030B">
              <w:rPr>
                <w:rStyle w:val="EquationCaption"/>
                <w:rFonts w:asciiTheme="minorHAnsi" w:hAnsiTheme="minorHAnsi"/>
                <w:b/>
                <w:sz w:val="20"/>
              </w:rPr>
              <w:t>(</w:t>
            </w:r>
            <w:r w:rsidR="00A41B27">
              <w:rPr>
                <w:rStyle w:val="EquationCaption"/>
                <w:rFonts w:asciiTheme="minorHAnsi" w:hAnsiTheme="minorHAnsi"/>
                <w:b/>
                <w:sz w:val="20"/>
              </w:rPr>
              <w:fldChar w:fldCharType="begin"/>
            </w:r>
            <w:r w:rsidR="00A41B27">
              <w:rPr>
                <w:rStyle w:val="EquationCaption"/>
                <w:rFonts w:asciiTheme="minorHAnsi" w:hAnsiTheme="minorHAnsi"/>
                <w:b/>
                <w:sz w:val="20"/>
              </w:rPr>
              <w:instrText xml:space="preserve"> STYLEREF 1 \s </w:instrText>
            </w:r>
            <w:r w:rsidR="00A41B27">
              <w:rPr>
                <w:rStyle w:val="EquationCaption"/>
                <w:rFonts w:asciiTheme="minorHAnsi" w:hAnsiTheme="minorHAnsi"/>
                <w:b/>
                <w:sz w:val="20"/>
              </w:rPr>
              <w:fldChar w:fldCharType="separate"/>
            </w:r>
            <w:r w:rsidR="00A95042">
              <w:rPr>
                <w:rStyle w:val="EquationCaption"/>
                <w:rFonts w:asciiTheme="minorHAnsi" w:hAnsiTheme="minorHAnsi"/>
                <w:b/>
                <w:noProof/>
                <w:sz w:val="20"/>
              </w:rPr>
              <w:t>4</w:t>
            </w:r>
            <w:r w:rsidR="00A41B27">
              <w:rPr>
                <w:rStyle w:val="EquationCaption"/>
                <w:rFonts w:asciiTheme="minorHAnsi" w:hAnsiTheme="minorHAnsi"/>
                <w:b/>
                <w:sz w:val="20"/>
              </w:rPr>
              <w:fldChar w:fldCharType="end"/>
            </w:r>
            <w:r w:rsidR="00A41B27">
              <w:rPr>
                <w:rStyle w:val="EquationCaption"/>
                <w:rFonts w:asciiTheme="minorHAnsi" w:hAnsiTheme="minorHAnsi"/>
                <w:b/>
                <w:sz w:val="20"/>
              </w:rPr>
              <w:noBreakHyphen/>
            </w:r>
            <w:r w:rsidR="00A41B27">
              <w:rPr>
                <w:rStyle w:val="EquationCaption"/>
                <w:rFonts w:asciiTheme="minorHAnsi" w:hAnsiTheme="minorHAnsi"/>
                <w:b/>
                <w:sz w:val="20"/>
              </w:rPr>
              <w:fldChar w:fldCharType="begin"/>
            </w:r>
            <w:r w:rsidR="00A41B27">
              <w:rPr>
                <w:rStyle w:val="EquationCaption"/>
                <w:rFonts w:asciiTheme="minorHAnsi" w:hAnsiTheme="minorHAnsi"/>
                <w:b/>
                <w:sz w:val="20"/>
              </w:rPr>
              <w:instrText xml:space="preserve"> SEQ Equation \* ARABIC \s 1 </w:instrText>
            </w:r>
            <w:r w:rsidR="00A41B27">
              <w:rPr>
                <w:rStyle w:val="EquationCaption"/>
                <w:rFonts w:asciiTheme="minorHAnsi" w:hAnsiTheme="minorHAnsi"/>
                <w:b/>
                <w:sz w:val="20"/>
              </w:rPr>
              <w:fldChar w:fldCharType="separate"/>
            </w:r>
            <w:r w:rsidR="00A95042">
              <w:rPr>
                <w:rStyle w:val="EquationCaption"/>
                <w:rFonts w:asciiTheme="minorHAnsi" w:hAnsiTheme="minorHAnsi"/>
                <w:b/>
                <w:noProof/>
                <w:sz w:val="20"/>
              </w:rPr>
              <w:t>15</w:t>
            </w:r>
            <w:r w:rsidR="00A41B27">
              <w:rPr>
                <w:rStyle w:val="EquationCaption"/>
                <w:rFonts w:asciiTheme="minorHAnsi" w:hAnsiTheme="minorHAnsi"/>
                <w:b/>
                <w:sz w:val="20"/>
              </w:rPr>
              <w:fldChar w:fldCharType="end"/>
            </w:r>
            <w:r w:rsidRPr="00B7030B">
              <w:rPr>
                <w:rStyle w:val="EquationCaption"/>
                <w:rFonts w:asciiTheme="minorHAnsi" w:hAnsiTheme="minorHAnsi"/>
                <w:b/>
                <w:sz w:val="20"/>
              </w:rPr>
              <w:t>)</w:t>
            </w:r>
          </w:p>
        </w:tc>
      </w:tr>
    </w:tbl>
    <w:p w14:paraId="6A2BC9C9" w14:textId="77777777" w:rsidR="008333A2" w:rsidRPr="00426490" w:rsidRDefault="008333A2" w:rsidP="007A3922">
      <w:r w:rsidRPr="00426490">
        <w:t xml:space="preserve">where </w:t>
      </w:r>
      <w:r w:rsidRPr="00426490">
        <w:rPr>
          <w:i/>
        </w:rPr>
        <w:t>Lat</w:t>
      </w:r>
      <w:r w:rsidRPr="00426490">
        <w:t xml:space="preserve"> is the latitude, </w:t>
      </w:r>
      <m:oMath>
        <m:r>
          <w:rPr>
            <w:rFonts w:ascii="Cambria Math"/>
          </w:rPr>
          <m:t>δ</m:t>
        </m:r>
      </m:oMath>
      <w:r w:rsidRPr="00426490">
        <w:t xml:space="preserve"> is the solar declination, and </w:t>
      </w:r>
      <w:r w:rsidRPr="00426490">
        <w:rPr>
          <w:i/>
        </w:rPr>
        <w:t>H</w:t>
      </w:r>
      <w:r w:rsidRPr="00426490">
        <w:t xml:space="preserve"> is the local hour angle. The local hour angle </w:t>
      </w:r>
      <w:r w:rsidRPr="00426490">
        <w:rPr>
          <w:i/>
        </w:rPr>
        <w:t>H</w:t>
      </w:r>
      <w:r w:rsidRPr="00426490">
        <w:t xml:space="preserve"> (radians), is the angular position of the sun for a given location at a specific time during the day and was calculated from Ryan and </w:t>
      </w:r>
      <w:proofErr w:type="spellStart"/>
      <w:r w:rsidRPr="00426490">
        <w:t>Stolzenbach</w:t>
      </w:r>
      <w:proofErr w:type="spellEnd"/>
      <w:r w:rsidRPr="00426490">
        <w:t xml:space="preserve"> (1972) using</w:t>
      </w:r>
    </w:p>
    <w:p w14:paraId="2CE91098" w14:textId="77777777" w:rsidR="008333A2" w:rsidRPr="00B7030B" w:rsidRDefault="008333A2" w:rsidP="007A3922"/>
    <w:tbl>
      <w:tblPr>
        <w:tblW w:w="0" w:type="auto"/>
        <w:jc w:val="center"/>
        <w:tblLayout w:type="fixed"/>
        <w:tblLook w:val="00A0" w:firstRow="1" w:lastRow="0" w:firstColumn="1" w:lastColumn="0" w:noHBand="0" w:noVBand="0"/>
      </w:tblPr>
      <w:tblGrid>
        <w:gridCol w:w="7020"/>
        <w:gridCol w:w="1017"/>
      </w:tblGrid>
      <w:tr w:rsidR="008333A2" w:rsidRPr="00B7030B" w14:paraId="01E86398" w14:textId="77777777" w:rsidTr="004E574D">
        <w:trPr>
          <w:jc w:val="center"/>
        </w:trPr>
        <w:tc>
          <w:tcPr>
            <w:tcW w:w="7020" w:type="dxa"/>
          </w:tcPr>
          <w:p w14:paraId="042E5244" w14:textId="77777777" w:rsidR="008333A2" w:rsidRPr="00B7030B" w:rsidRDefault="008333A2" w:rsidP="00C012E8">
            <m:oMathPara>
              <m:oMath>
                <m:r>
                  <w:rPr>
                    <w:rFonts w:ascii="Cambria Math" w:hAnsi="Cambria Math"/>
                  </w:rPr>
                  <m:t>H</m:t>
                </m:r>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π</m:t>
                    </m:r>
                  </m:num>
                  <m:den>
                    <m:r>
                      <m:rPr>
                        <m:sty m:val="p"/>
                      </m:rPr>
                      <w:rPr>
                        <w:rFonts w:ascii="Cambria Math" w:hAnsi="Cambria Math"/>
                      </w:rPr>
                      <m:t>24</m:t>
                    </m:r>
                  </m:den>
                </m:f>
                <m:d>
                  <m:dPr>
                    <m:begChr m:val="["/>
                    <m:endChr m:val="]"/>
                    <m:ctrlPr>
                      <w:rPr>
                        <w:rFonts w:ascii="Cambria Math" w:hAnsi="Cambria Math"/>
                      </w:rPr>
                    </m:ctrlPr>
                  </m:dPr>
                  <m:e>
                    <m:r>
                      <w:rPr>
                        <w:rFonts w:ascii="Cambria Math" w:hAnsi="Cambria Math"/>
                      </w:rPr>
                      <m:t>HOUR</m:t>
                    </m:r>
                    <m:r>
                      <m:rPr>
                        <m:sty m:val="p"/>
                      </m:rPr>
                      <w:rPr>
                        <w:rFonts w:ascii="Cambria Math" w:hAnsi="Cambria Math"/>
                      </w:rPr>
                      <m:t>-</m:t>
                    </m:r>
                    <m:d>
                      <m:dPr>
                        <m:ctrlPr>
                          <w:rPr>
                            <w:rFonts w:ascii="Cambria Math" w:hAnsi="Cambria Math"/>
                          </w:rPr>
                        </m:ctrlPr>
                      </m:dPr>
                      <m:e>
                        <m:r>
                          <w:rPr>
                            <w:rFonts w:ascii="Cambria Math" w:hAnsi="Cambria Math"/>
                          </w:rPr>
                          <m:t>Long</m:t>
                        </m:r>
                        <m:r>
                          <m:rPr>
                            <m:sty m:val="p"/>
                          </m:rPr>
                          <w:rPr>
                            <w:rFonts w:ascii="Cambria Math" w:hAnsi="Cambria Math"/>
                          </w:rPr>
                          <m:t>-</m:t>
                        </m:r>
                        <m:r>
                          <w:rPr>
                            <w:rFonts w:ascii="Cambria Math" w:hAnsi="Cambria Math"/>
                          </w:rPr>
                          <m:t>φ</m:t>
                        </m:r>
                      </m:e>
                    </m:d>
                    <m:f>
                      <m:fPr>
                        <m:ctrlPr>
                          <w:rPr>
                            <w:rFonts w:ascii="Cambria Math" w:hAnsi="Cambria Math"/>
                          </w:rPr>
                        </m:ctrlPr>
                      </m:fPr>
                      <m:num>
                        <m:r>
                          <m:rPr>
                            <m:sty m:val="p"/>
                          </m:rPr>
                          <w:rPr>
                            <w:rFonts w:ascii="Cambria Math" w:hAnsi="Cambria Math"/>
                          </w:rPr>
                          <m:t>24</m:t>
                        </m:r>
                      </m:num>
                      <m:den>
                        <m:r>
                          <m:rPr>
                            <m:sty m:val="p"/>
                          </m:rPr>
                          <w:rPr>
                            <w:rFonts w:ascii="Cambria Math" w:hAnsi="Cambria Math"/>
                          </w:rPr>
                          <m:t>360</m:t>
                        </m:r>
                      </m:den>
                    </m:f>
                    <m:r>
                      <m:rPr>
                        <m:sty m:val="p"/>
                      </m:rPr>
                      <w:rPr>
                        <w:rFonts w:ascii="Cambria Math" w:hAnsi="Cambria Math"/>
                      </w:rPr>
                      <m:t>+</m:t>
                    </m:r>
                    <m:r>
                      <w:rPr>
                        <w:rFonts w:ascii="Cambria Math" w:hAnsi="Cambria Math"/>
                      </w:rPr>
                      <m:t>EQT</m:t>
                    </m:r>
                    <m:r>
                      <m:rPr>
                        <m:sty m:val="p"/>
                      </m:rPr>
                      <w:rPr>
                        <w:rFonts w:ascii="Cambria Math" w:hAnsi="Cambria Math"/>
                      </w:rPr>
                      <m:t>-12.0</m:t>
                    </m:r>
                  </m:e>
                </m:d>
              </m:oMath>
            </m:oMathPara>
          </w:p>
        </w:tc>
        <w:tc>
          <w:tcPr>
            <w:tcW w:w="1017" w:type="dxa"/>
            <w:vAlign w:val="center"/>
          </w:tcPr>
          <w:p w14:paraId="0016B347" w14:textId="68DD48DA" w:rsidR="008333A2" w:rsidRPr="00B7030B" w:rsidRDefault="008333A2" w:rsidP="007A3922">
            <w:pPr>
              <w:pStyle w:val="Caption"/>
            </w:pPr>
            <w:r w:rsidRPr="00B7030B">
              <w:rPr>
                <w:rStyle w:val="EquationCaption"/>
                <w:rFonts w:asciiTheme="minorHAnsi" w:hAnsiTheme="minorHAnsi"/>
                <w:b/>
                <w:sz w:val="20"/>
              </w:rPr>
              <w:t>(</w:t>
            </w:r>
            <w:r w:rsidR="00A41B27">
              <w:rPr>
                <w:rStyle w:val="EquationCaption"/>
                <w:rFonts w:asciiTheme="minorHAnsi" w:hAnsiTheme="minorHAnsi"/>
                <w:b/>
                <w:sz w:val="20"/>
              </w:rPr>
              <w:fldChar w:fldCharType="begin"/>
            </w:r>
            <w:r w:rsidR="00A41B27">
              <w:rPr>
                <w:rStyle w:val="EquationCaption"/>
                <w:rFonts w:asciiTheme="minorHAnsi" w:hAnsiTheme="minorHAnsi"/>
                <w:b/>
                <w:sz w:val="20"/>
              </w:rPr>
              <w:instrText xml:space="preserve"> STYLEREF 1 \s </w:instrText>
            </w:r>
            <w:r w:rsidR="00A41B27">
              <w:rPr>
                <w:rStyle w:val="EquationCaption"/>
                <w:rFonts w:asciiTheme="minorHAnsi" w:hAnsiTheme="minorHAnsi"/>
                <w:b/>
                <w:sz w:val="20"/>
              </w:rPr>
              <w:fldChar w:fldCharType="separate"/>
            </w:r>
            <w:r w:rsidR="00A95042">
              <w:rPr>
                <w:rStyle w:val="EquationCaption"/>
                <w:rFonts w:asciiTheme="minorHAnsi" w:hAnsiTheme="minorHAnsi"/>
                <w:b/>
                <w:noProof/>
                <w:sz w:val="20"/>
              </w:rPr>
              <w:t>4</w:t>
            </w:r>
            <w:r w:rsidR="00A41B27">
              <w:rPr>
                <w:rStyle w:val="EquationCaption"/>
                <w:rFonts w:asciiTheme="minorHAnsi" w:hAnsiTheme="minorHAnsi"/>
                <w:b/>
                <w:sz w:val="20"/>
              </w:rPr>
              <w:fldChar w:fldCharType="end"/>
            </w:r>
            <w:r w:rsidR="00A41B27">
              <w:rPr>
                <w:rStyle w:val="EquationCaption"/>
                <w:rFonts w:asciiTheme="minorHAnsi" w:hAnsiTheme="minorHAnsi"/>
                <w:b/>
                <w:sz w:val="20"/>
              </w:rPr>
              <w:noBreakHyphen/>
            </w:r>
            <w:r w:rsidR="00A41B27">
              <w:rPr>
                <w:rStyle w:val="EquationCaption"/>
                <w:rFonts w:asciiTheme="minorHAnsi" w:hAnsiTheme="minorHAnsi"/>
                <w:b/>
                <w:sz w:val="20"/>
              </w:rPr>
              <w:fldChar w:fldCharType="begin"/>
            </w:r>
            <w:r w:rsidR="00A41B27">
              <w:rPr>
                <w:rStyle w:val="EquationCaption"/>
                <w:rFonts w:asciiTheme="minorHAnsi" w:hAnsiTheme="minorHAnsi"/>
                <w:b/>
                <w:sz w:val="20"/>
              </w:rPr>
              <w:instrText xml:space="preserve"> SEQ Equation \* ARABIC \s 1 </w:instrText>
            </w:r>
            <w:r w:rsidR="00A41B27">
              <w:rPr>
                <w:rStyle w:val="EquationCaption"/>
                <w:rFonts w:asciiTheme="minorHAnsi" w:hAnsiTheme="minorHAnsi"/>
                <w:b/>
                <w:sz w:val="20"/>
              </w:rPr>
              <w:fldChar w:fldCharType="separate"/>
            </w:r>
            <w:r w:rsidR="00A95042">
              <w:rPr>
                <w:rStyle w:val="EquationCaption"/>
                <w:rFonts w:asciiTheme="minorHAnsi" w:hAnsiTheme="minorHAnsi"/>
                <w:b/>
                <w:noProof/>
                <w:sz w:val="20"/>
              </w:rPr>
              <w:t>16</w:t>
            </w:r>
            <w:r w:rsidR="00A41B27">
              <w:rPr>
                <w:rStyle w:val="EquationCaption"/>
                <w:rFonts w:asciiTheme="minorHAnsi" w:hAnsiTheme="minorHAnsi"/>
                <w:b/>
                <w:sz w:val="20"/>
              </w:rPr>
              <w:fldChar w:fldCharType="end"/>
            </w:r>
            <w:r w:rsidRPr="00B7030B">
              <w:rPr>
                <w:rStyle w:val="EquationCaption"/>
                <w:rFonts w:asciiTheme="minorHAnsi" w:hAnsiTheme="minorHAnsi"/>
                <w:b/>
                <w:sz w:val="20"/>
              </w:rPr>
              <w:t>)</w:t>
            </w:r>
          </w:p>
        </w:tc>
      </w:tr>
    </w:tbl>
    <w:p w14:paraId="4B41658F" w14:textId="77777777" w:rsidR="008333A2" w:rsidRPr="00B7030B" w:rsidRDefault="008333A2" w:rsidP="007A3922"/>
    <w:p w14:paraId="26E1EDF2" w14:textId="77777777" w:rsidR="008333A2" w:rsidRPr="00426490" w:rsidRDefault="008333A2" w:rsidP="007A3922">
      <w:r w:rsidRPr="00426490">
        <w:t xml:space="preserve">where </w:t>
      </w:r>
      <w:r w:rsidRPr="00426490">
        <w:rPr>
          <w:i/>
        </w:rPr>
        <w:t>HOUR</w:t>
      </w:r>
      <w:r w:rsidRPr="00426490">
        <w:t xml:space="preserve"> is the local hour, </w:t>
      </w:r>
      <m:oMath>
        <m:r>
          <w:rPr>
            <w:rFonts w:ascii="Cambria Math"/>
          </w:rPr>
          <m:t>φ</m:t>
        </m:r>
      </m:oMath>
      <w:r w:rsidRPr="00426490">
        <w:t xml:space="preserve"> is standard meridian, </w:t>
      </w:r>
      <w:r w:rsidRPr="00426490">
        <w:rPr>
          <w:i/>
        </w:rPr>
        <w:t>Long</w:t>
      </w:r>
      <w:r w:rsidRPr="00426490">
        <w:t xml:space="preserve"> is the longitude, and </w:t>
      </w:r>
      <w:r w:rsidRPr="00426490">
        <w:rPr>
          <w:i/>
        </w:rPr>
        <w:t>EQT</w:t>
      </w:r>
      <w:r w:rsidRPr="00426490">
        <w:t xml:space="preserve"> is the equation of time.  The equation of time </w:t>
      </w:r>
      <w:r w:rsidRPr="00426490">
        <w:rPr>
          <w:i/>
        </w:rPr>
        <w:t>EQT</w:t>
      </w:r>
      <w:r w:rsidRPr="00426490">
        <w:t xml:space="preserve"> (hours), represents the difference between true solar time and mean solar time due to seasonal variations in the orbital velocity of the earth (Ryan and </w:t>
      </w:r>
      <w:proofErr w:type="spellStart"/>
      <w:r w:rsidRPr="00426490">
        <w:t>Stolzenbach</w:t>
      </w:r>
      <w:proofErr w:type="spellEnd"/>
      <w:r w:rsidRPr="00426490">
        <w:t xml:space="preserve">, 1972). </w:t>
      </w:r>
      <w:proofErr w:type="spellStart"/>
      <w:r w:rsidRPr="00426490">
        <w:t>DiLaura</w:t>
      </w:r>
      <w:proofErr w:type="spellEnd"/>
      <w:r w:rsidRPr="00426490">
        <w:t xml:space="preserve"> (1984) calculated </w:t>
      </w:r>
      <w:r w:rsidRPr="00426490">
        <w:rPr>
          <w:i/>
        </w:rPr>
        <w:t>EQT</w:t>
      </w:r>
      <w:r w:rsidRPr="00426490">
        <w:t xml:space="preserve"> as</w:t>
      </w:r>
    </w:p>
    <w:p w14:paraId="447219C2" w14:textId="77777777" w:rsidR="008333A2" w:rsidRPr="00B7030B" w:rsidRDefault="008333A2" w:rsidP="007A3922"/>
    <w:tbl>
      <w:tblPr>
        <w:tblW w:w="8190" w:type="dxa"/>
        <w:jc w:val="center"/>
        <w:tblLayout w:type="fixed"/>
        <w:tblLook w:val="00A0" w:firstRow="1" w:lastRow="0" w:firstColumn="1" w:lastColumn="0" w:noHBand="0" w:noVBand="0"/>
      </w:tblPr>
      <w:tblGrid>
        <w:gridCol w:w="7020"/>
        <w:gridCol w:w="1170"/>
      </w:tblGrid>
      <w:tr w:rsidR="008333A2" w:rsidRPr="00B7030B" w14:paraId="17E4D6E7" w14:textId="77777777" w:rsidTr="004E574D">
        <w:trPr>
          <w:trHeight w:val="702"/>
          <w:jc w:val="center"/>
        </w:trPr>
        <w:tc>
          <w:tcPr>
            <w:tcW w:w="7020" w:type="dxa"/>
            <w:vAlign w:val="center"/>
          </w:tcPr>
          <w:p w14:paraId="6852EDD5" w14:textId="77777777" w:rsidR="008333A2" w:rsidRPr="00B7030B" w:rsidRDefault="008333A2" w:rsidP="00C012E8">
            <m:oMathPara>
              <m:oMath>
                <m:r>
                  <w:rPr>
                    <w:rFonts w:ascii="Cambria Math" w:hAnsi="Cambria Math"/>
                  </w:rPr>
                  <m:t>EQT</m:t>
                </m:r>
                <m:r>
                  <m:rPr>
                    <m:sty m:val="p"/>
                  </m:rPr>
                  <w:rPr>
                    <w:rFonts w:ascii="Cambria Math" w:hAnsi="Cambria Math"/>
                  </w:rPr>
                  <m:t>=0.170</m:t>
                </m:r>
                <m:r>
                  <w:rPr>
                    <w:rFonts w:ascii="Cambria Math" w:hAnsi="Cambria Math"/>
                  </w:rPr>
                  <m:t>Sin</m:t>
                </m:r>
                <m:d>
                  <m:dPr>
                    <m:begChr m:val="["/>
                    <m:endChr m:val="]"/>
                    <m:ctrlPr>
                      <w:rPr>
                        <w:rFonts w:ascii="Cambria Math" w:hAnsi="Cambria Math"/>
                      </w:rPr>
                    </m:ctrlPr>
                  </m:dPr>
                  <m:e>
                    <m:r>
                      <m:rPr>
                        <m:sty m:val="p"/>
                      </m:rPr>
                      <w:rPr>
                        <w:rFonts w:ascii="Cambria Math" w:hAnsi="Cambria Math"/>
                      </w:rPr>
                      <m:t>4</m:t>
                    </m:r>
                    <m:r>
                      <w:rPr>
                        <w:rFonts w:ascii="Cambria Math" w:hAnsi="Cambria Math"/>
                      </w:rPr>
                      <m:t>π</m:t>
                    </m:r>
                    <m:d>
                      <m:dPr>
                        <m:ctrlPr>
                          <w:rPr>
                            <w:rFonts w:ascii="Cambria Math" w:hAnsi="Cambria Math"/>
                          </w:rPr>
                        </m:ctrlPr>
                      </m:dPr>
                      <m:e>
                        <m:r>
                          <w:rPr>
                            <w:rFonts w:ascii="Cambria Math" w:hAnsi="Cambria Math"/>
                          </w:rPr>
                          <m:t>INT</m:t>
                        </m:r>
                        <m:d>
                          <m:dPr>
                            <m:ctrlPr>
                              <w:rPr>
                                <w:rFonts w:ascii="Cambria Math" w:hAnsi="Cambria Math"/>
                              </w:rPr>
                            </m:ctrlPr>
                          </m:dPr>
                          <m:e>
                            <m:r>
                              <w:rPr>
                                <w:rFonts w:ascii="Cambria Math" w:hAnsi="Cambria Math"/>
                              </w:rPr>
                              <m:t>Jday</m:t>
                            </m:r>
                          </m:e>
                        </m:d>
                        <m:r>
                          <m:rPr>
                            <m:sty m:val="p"/>
                          </m:rPr>
                          <w:rPr>
                            <w:rFonts w:ascii="Cambria Math" w:hAnsi="Cambria Math"/>
                          </w:rPr>
                          <m:t>-80</m:t>
                        </m:r>
                      </m:e>
                    </m:d>
                    <m:r>
                      <m:rPr>
                        <m:sty m:val="p"/>
                      </m:rPr>
                      <w:rPr>
                        <w:rFonts w:ascii="Cambria Math" w:hAnsi="Cambria Math"/>
                      </w:rPr>
                      <m:t>/373</m:t>
                    </m:r>
                  </m:e>
                </m:d>
                <m:r>
                  <m:rPr>
                    <m:sty m:val="p"/>
                  </m:rPr>
                  <w:rPr>
                    <w:rFonts w:ascii="Cambria Math" w:hAnsi="Cambria Math"/>
                  </w:rPr>
                  <w:br/>
                </m:r>
              </m:oMath>
              <m:oMath>
                <m:r>
                  <m:rPr>
                    <m:sty m:val="p"/>
                  </m:rPr>
                  <w:rPr>
                    <w:rFonts w:ascii="Cambria Math" w:hAnsi="Cambria Math"/>
                  </w:rPr>
                  <m:t>-0.129</m:t>
                </m:r>
                <m:r>
                  <w:rPr>
                    <w:rFonts w:ascii="Cambria Math" w:hAnsi="Cambria Math"/>
                  </w:rPr>
                  <m:t>Sin</m:t>
                </m:r>
                <m:d>
                  <m:dPr>
                    <m:begChr m:val="["/>
                    <m:endChr m:val="]"/>
                    <m:ctrlPr>
                      <w:rPr>
                        <w:rFonts w:ascii="Cambria Math" w:hAnsi="Cambria Math"/>
                      </w:rPr>
                    </m:ctrlPr>
                  </m:dPr>
                  <m:e>
                    <m:r>
                      <m:rPr>
                        <m:sty m:val="p"/>
                      </m:rPr>
                      <w:rPr>
                        <w:rFonts w:ascii="Cambria Math" w:hAnsi="Cambria Math"/>
                      </w:rPr>
                      <m:t>2</m:t>
                    </m:r>
                    <m:r>
                      <w:rPr>
                        <w:rFonts w:ascii="Cambria Math" w:hAnsi="Cambria Math"/>
                      </w:rPr>
                      <m:t>π</m:t>
                    </m:r>
                    <m:d>
                      <m:dPr>
                        <m:ctrlPr>
                          <w:rPr>
                            <w:rFonts w:ascii="Cambria Math" w:hAnsi="Cambria Math"/>
                          </w:rPr>
                        </m:ctrlPr>
                      </m:dPr>
                      <m:e>
                        <m:r>
                          <w:rPr>
                            <w:rFonts w:ascii="Cambria Math" w:hAnsi="Cambria Math"/>
                          </w:rPr>
                          <m:t>INT</m:t>
                        </m:r>
                        <m:d>
                          <m:dPr>
                            <m:ctrlPr>
                              <w:rPr>
                                <w:rFonts w:ascii="Cambria Math" w:hAnsi="Cambria Math"/>
                              </w:rPr>
                            </m:ctrlPr>
                          </m:dPr>
                          <m:e>
                            <m:r>
                              <w:rPr>
                                <w:rFonts w:ascii="Cambria Math" w:hAnsi="Cambria Math"/>
                              </w:rPr>
                              <m:t>Jday</m:t>
                            </m:r>
                          </m:e>
                        </m:d>
                        <m:r>
                          <m:rPr>
                            <m:sty m:val="p"/>
                          </m:rPr>
                          <w:rPr>
                            <w:rFonts w:ascii="Cambria Math" w:hAnsi="Cambria Math"/>
                          </w:rPr>
                          <m:t>-8</m:t>
                        </m:r>
                      </m:e>
                    </m:d>
                    <m:r>
                      <m:rPr>
                        <m:sty m:val="p"/>
                      </m:rPr>
                      <w:rPr>
                        <w:rFonts w:ascii="Cambria Math" w:hAnsi="Cambria Math"/>
                      </w:rPr>
                      <m:t>/355</m:t>
                    </m:r>
                  </m:e>
                </m:d>
              </m:oMath>
            </m:oMathPara>
          </w:p>
        </w:tc>
        <w:tc>
          <w:tcPr>
            <w:tcW w:w="1170" w:type="dxa"/>
            <w:vAlign w:val="center"/>
          </w:tcPr>
          <w:p w14:paraId="507AF3B9" w14:textId="355D820C" w:rsidR="008333A2" w:rsidRPr="00B7030B" w:rsidRDefault="008333A2" w:rsidP="007A3922">
            <w:pPr>
              <w:pStyle w:val="Caption"/>
            </w:pPr>
            <w:r w:rsidRPr="00B7030B">
              <w:rPr>
                <w:rStyle w:val="EquationCaption"/>
                <w:rFonts w:asciiTheme="minorHAnsi" w:hAnsiTheme="minorHAnsi"/>
                <w:b/>
                <w:sz w:val="20"/>
              </w:rPr>
              <w:t>(</w:t>
            </w:r>
            <w:r w:rsidR="00A41B27">
              <w:rPr>
                <w:rStyle w:val="EquationCaption"/>
                <w:rFonts w:asciiTheme="minorHAnsi" w:hAnsiTheme="minorHAnsi"/>
                <w:b/>
                <w:sz w:val="20"/>
              </w:rPr>
              <w:fldChar w:fldCharType="begin"/>
            </w:r>
            <w:r w:rsidR="00A41B27">
              <w:rPr>
                <w:rStyle w:val="EquationCaption"/>
                <w:rFonts w:asciiTheme="minorHAnsi" w:hAnsiTheme="minorHAnsi"/>
                <w:b/>
                <w:sz w:val="20"/>
              </w:rPr>
              <w:instrText xml:space="preserve"> STYLEREF 1 \s </w:instrText>
            </w:r>
            <w:r w:rsidR="00A41B27">
              <w:rPr>
                <w:rStyle w:val="EquationCaption"/>
                <w:rFonts w:asciiTheme="minorHAnsi" w:hAnsiTheme="minorHAnsi"/>
                <w:b/>
                <w:sz w:val="20"/>
              </w:rPr>
              <w:fldChar w:fldCharType="separate"/>
            </w:r>
            <w:r w:rsidR="00A95042">
              <w:rPr>
                <w:rStyle w:val="EquationCaption"/>
                <w:rFonts w:asciiTheme="minorHAnsi" w:hAnsiTheme="minorHAnsi"/>
                <w:b/>
                <w:noProof/>
                <w:sz w:val="20"/>
              </w:rPr>
              <w:t>4</w:t>
            </w:r>
            <w:r w:rsidR="00A41B27">
              <w:rPr>
                <w:rStyle w:val="EquationCaption"/>
                <w:rFonts w:asciiTheme="minorHAnsi" w:hAnsiTheme="minorHAnsi"/>
                <w:b/>
                <w:sz w:val="20"/>
              </w:rPr>
              <w:fldChar w:fldCharType="end"/>
            </w:r>
            <w:r w:rsidR="00A41B27">
              <w:rPr>
                <w:rStyle w:val="EquationCaption"/>
                <w:rFonts w:asciiTheme="minorHAnsi" w:hAnsiTheme="minorHAnsi"/>
                <w:b/>
                <w:sz w:val="20"/>
              </w:rPr>
              <w:noBreakHyphen/>
            </w:r>
            <w:r w:rsidR="00A41B27">
              <w:rPr>
                <w:rStyle w:val="EquationCaption"/>
                <w:rFonts w:asciiTheme="minorHAnsi" w:hAnsiTheme="minorHAnsi"/>
                <w:b/>
                <w:sz w:val="20"/>
              </w:rPr>
              <w:fldChar w:fldCharType="begin"/>
            </w:r>
            <w:r w:rsidR="00A41B27">
              <w:rPr>
                <w:rStyle w:val="EquationCaption"/>
                <w:rFonts w:asciiTheme="minorHAnsi" w:hAnsiTheme="minorHAnsi"/>
                <w:b/>
                <w:sz w:val="20"/>
              </w:rPr>
              <w:instrText xml:space="preserve"> SEQ Equation \* ARABIC \s 1 </w:instrText>
            </w:r>
            <w:r w:rsidR="00A41B27">
              <w:rPr>
                <w:rStyle w:val="EquationCaption"/>
                <w:rFonts w:asciiTheme="minorHAnsi" w:hAnsiTheme="minorHAnsi"/>
                <w:b/>
                <w:sz w:val="20"/>
              </w:rPr>
              <w:fldChar w:fldCharType="separate"/>
            </w:r>
            <w:r w:rsidR="00A95042">
              <w:rPr>
                <w:rStyle w:val="EquationCaption"/>
                <w:rFonts w:asciiTheme="minorHAnsi" w:hAnsiTheme="minorHAnsi"/>
                <w:b/>
                <w:noProof/>
                <w:sz w:val="20"/>
              </w:rPr>
              <w:t>17</w:t>
            </w:r>
            <w:r w:rsidR="00A41B27">
              <w:rPr>
                <w:rStyle w:val="EquationCaption"/>
                <w:rFonts w:asciiTheme="minorHAnsi" w:hAnsiTheme="minorHAnsi"/>
                <w:b/>
                <w:sz w:val="20"/>
              </w:rPr>
              <w:fldChar w:fldCharType="end"/>
            </w:r>
            <w:r w:rsidRPr="00B7030B">
              <w:rPr>
                <w:rStyle w:val="EquationCaption"/>
                <w:rFonts w:asciiTheme="minorHAnsi" w:hAnsiTheme="minorHAnsi"/>
                <w:b/>
                <w:sz w:val="20"/>
              </w:rPr>
              <w:t>)</w:t>
            </w:r>
          </w:p>
        </w:tc>
      </w:tr>
    </w:tbl>
    <w:p w14:paraId="41151577" w14:textId="77777777" w:rsidR="008333A2" w:rsidRPr="00B7030B" w:rsidRDefault="008333A2" w:rsidP="007A3922"/>
    <w:p w14:paraId="555DB551" w14:textId="6BFF4C1B" w:rsidR="008333A2" w:rsidRPr="00B7030B" w:rsidRDefault="008333A2" w:rsidP="007A3922">
      <w:r w:rsidRPr="00426490">
        <w:t xml:space="preserve">where </w:t>
      </w:r>
      <w:proofErr w:type="spellStart"/>
      <w:r w:rsidRPr="00426490">
        <w:rPr>
          <w:i/>
        </w:rPr>
        <w:t>Jday</w:t>
      </w:r>
      <w:proofErr w:type="spellEnd"/>
      <w:r w:rsidRPr="00426490">
        <w:t xml:space="preserve"> is the Julian day as a floating-point value on a scale of 1 to 365 days for a year (366 for a leap year) and </w:t>
      </w:r>
      <w:r w:rsidRPr="00426490">
        <w:rPr>
          <w:i/>
        </w:rPr>
        <w:t>INT</w:t>
      </w:r>
      <w:r w:rsidRPr="00426490">
        <w:t xml:space="preserve"> is the integer function.  The local hour </w:t>
      </w:r>
      <w:proofErr w:type="spellStart"/>
      <w:r w:rsidRPr="00426490">
        <w:rPr>
          <w:i/>
        </w:rPr>
        <w:t>HOUR</w:t>
      </w:r>
      <w:proofErr w:type="spellEnd"/>
      <w:r w:rsidRPr="00426490">
        <w:t xml:space="preserve"> (hours)</w:t>
      </w:r>
      <w:r w:rsidRPr="00426490">
        <w:rPr>
          <w:i/>
        </w:rPr>
        <w:t>,</w:t>
      </w:r>
      <w:r w:rsidRPr="00426490">
        <w:t xml:space="preserve"> was calculated using the time during the day (Wunderlich, 1972), such as</w:t>
      </w:r>
    </w:p>
    <w:tbl>
      <w:tblPr>
        <w:tblW w:w="0" w:type="auto"/>
        <w:jc w:val="center"/>
        <w:tblLayout w:type="fixed"/>
        <w:tblLook w:val="00A0" w:firstRow="1" w:lastRow="0" w:firstColumn="1" w:lastColumn="0" w:noHBand="0" w:noVBand="0"/>
      </w:tblPr>
      <w:tblGrid>
        <w:gridCol w:w="7020"/>
        <w:gridCol w:w="1177"/>
      </w:tblGrid>
      <w:tr w:rsidR="008333A2" w:rsidRPr="00B7030B" w14:paraId="192A8CEF" w14:textId="77777777" w:rsidTr="004E574D">
        <w:trPr>
          <w:jc w:val="center"/>
        </w:trPr>
        <w:tc>
          <w:tcPr>
            <w:tcW w:w="7020" w:type="dxa"/>
            <w:vAlign w:val="center"/>
          </w:tcPr>
          <w:p w14:paraId="0701D100" w14:textId="77777777" w:rsidR="008333A2" w:rsidRPr="00B7030B" w:rsidRDefault="008333A2" w:rsidP="00127D1D">
            <w:pPr>
              <w:spacing w:before="120" w:after="120"/>
            </w:pPr>
            <m:oMathPara>
              <m:oMath>
                <m:r>
                  <w:rPr>
                    <w:rFonts w:ascii="Cambria Math" w:hAnsi="Cambria Math"/>
                  </w:rPr>
                  <m:t>HOUR</m:t>
                </m:r>
                <m:r>
                  <m:rPr>
                    <m:sty m:val="p"/>
                  </m:rPr>
                  <w:rPr>
                    <w:rFonts w:ascii="Cambria Math" w:hAnsi="Cambria Math"/>
                  </w:rPr>
                  <m:t>=24</m:t>
                </m:r>
                <m:d>
                  <m:dPr>
                    <m:ctrlPr>
                      <w:rPr>
                        <w:rFonts w:ascii="Cambria Math" w:hAnsi="Cambria Math"/>
                      </w:rPr>
                    </m:ctrlPr>
                  </m:dPr>
                  <m:e>
                    <m:r>
                      <w:rPr>
                        <w:rFonts w:ascii="Cambria Math" w:hAnsi="Cambria Math"/>
                      </w:rPr>
                      <m:t>Jday</m:t>
                    </m:r>
                    <m:r>
                      <m:rPr>
                        <m:sty m:val="p"/>
                      </m:rPr>
                      <w:rPr>
                        <w:rFonts w:ascii="Cambria Math" w:hAnsi="Cambria Math"/>
                      </w:rPr>
                      <m:t>-</m:t>
                    </m:r>
                    <m:r>
                      <w:rPr>
                        <w:rFonts w:ascii="Cambria Math" w:hAnsi="Cambria Math"/>
                      </w:rPr>
                      <m:t>INT</m:t>
                    </m:r>
                    <m:r>
                      <m:rPr>
                        <m:sty m:val="p"/>
                      </m:rPr>
                      <w:rPr>
                        <w:rFonts w:ascii="Cambria Math" w:hAnsi="Cambria Math"/>
                      </w:rPr>
                      <m:t>(</m:t>
                    </m:r>
                    <m:r>
                      <w:rPr>
                        <w:rFonts w:ascii="Cambria Math" w:hAnsi="Cambria Math"/>
                      </w:rPr>
                      <m:t>Jday</m:t>
                    </m:r>
                    <m:r>
                      <m:rPr>
                        <m:sty m:val="p"/>
                      </m:rPr>
                      <w:rPr>
                        <w:rFonts w:ascii="Cambria Math" w:hAnsi="Cambria Math"/>
                      </w:rPr>
                      <m:t>)</m:t>
                    </m:r>
                  </m:e>
                </m:d>
              </m:oMath>
            </m:oMathPara>
          </w:p>
        </w:tc>
        <w:tc>
          <w:tcPr>
            <w:tcW w:w="1177" w:type="dxa"/>
            <w:vAlign w:val="center"/>
          </w:tcPr>
          <w:p w14:paraId="6BBBA80B" w14:textId="5451618D" w:rsidR="008333A2" w:rsidRPr="00B7030B" w:rsidRDefault="008333A2" w:rsidP="00127D1D">
            <w:pPr>
              <w:pStyle w:val="Caption"/>
              <w:spacing w:before="120"/>
            </w:pPr>
            <w:r w:rsidRPr="00B7030B">
              <w:rPr>
                <w:rStyle w:val="EquationCaption"/>
                <w:rFonts w:asciiTheme="minorHAnsi" w:hAnsiTheme="minorHAnsi"/>
                <w:b/>
                <w:sz w:val="20"/>
              </w:rPr>
              <w:t>(</w:t>
            </w:r>
            <w:r w:rsidR="00A41B27">
              <w:rPr>
                <w:rStyle w:val="EquationCaption"/>
                <w:rFonts w:asciiTheme="minorHAnsi" w:hAnsiTheme="minorHAnsi"/>
                <w:b/>
                <w:sz w:val="20"/>
              </w:rPr>
              <w:fldChar w:fldCharType="begin"/>
            </w:r>
            <w:r w:rsidR="00A41B27">
              <w:rPr>
                <w:rStyle w:val="EquationCaption"/>
                <w:rFonts w:asciiTheme="minorHAnsi" w:hAnsiTheme="minorHAnsi"/>
                <w:b/>
                <w:sz w:val="20"/>
              </w:rPr>
              <w:instrText xml:space="preserve"> STYLEREF 1 \s </w:instrText>
            </w:r>
            <w:r w:rsidR="00A41B27">
              <w:rPr>
                <w:rStyle w:val="EquationCaption"/>
                <w:rFonts w:asciiTheme="minorHAnsi" w:hAnsiTheme="minorHAnsi"/>
                <w:b/>
                <w:sz w:val="20"/>
              </w:rPr>
              <w:fldChar w:fldCharType="separate"/>
            </w:r>
            <w:r w:rsidR="00A95042">
              <w:rPr>
                <w:rStyle w:val="EquationCaption"/>
                <w:rFonts w:asciiTheme="minorHAnsi" w:hAnsiTheme="minorHAnsi"/>
                <w:b/>
                <w:noProof/>
                <w:sz w:val="20"/>
              </w:rPr>
              <w:t>4</w:t>
            </w:r>
            <w:r w:rsidR="00A41B27">
              <w:rPr>
                <w:rStyle w:val="EquationCaption"/>
                <w:rFonts w:asciiTheme="minorHAnsi" w:hAnsiTheme="minorHAnsi"/>
                <w:b/>
                <w:sz w:val="20"/>
              </w:rPr>
              <w:fldChar w:fldCharType="end"/>
            </w:r>
            <w:r w:rsidR="00A41B27">
              <w:rPr>
                <w:rStyle w:val="EquationCaption"/>
                <w:rFonts w:asciiTheme="minorHAnsi" w:hAnsiTheme="minorHAnsi"/>
                <w:b/>
                <w:sz w:val="20"/>
              </w:rPr>
              <w:noBreakHyphen/>
            </w:r>
            <w:r w:rsidR="00A41B27">
              <w:rPr>
                <w:rStyle w:val="EquationCaption"/>
                <w:rFonts w:asciiTheme="minorHAnsi" w:hAnsiTheme="minorHAnsi"/>
                <w:b/>
                <w:sz w:val="20"/>
              </w:rPr>
              <w:fldChar w:fldCharType="begin"/>
            </w:r>
            <w:r w:rsidR="00A41B27">
              <w:rPr>
                <w:rStyle w:val="EquationCaption"/>
                <w:rFonts w:asciiTheme="minorHAnsi" w:hAnsiTheme="minorHAnsi"/>
                <w:b/>
                <w:sz w:val="20"/>
              </w:rPr>
              <w:instrText xml:space="preserve"> SEQ Equation \* ARABIC \s 1 </w:instrText>
            </w:r>
            <w:r w:rsidR="00A41B27">
              <w:rPr>
                <w:rStyle w:val="EquationCaption"/>
                <w:rFonts w:asciiTheme="minorHAnsi" w:hAnsiTheme="minorHAnsi"/>
                <w:b/>
                <w:sz w:val="20"/>
              </w:rPr>
              <w:fldChar w:fldCharType="separate"/>
            </w:r>
            <w:r w:rsidR="00A95042">
              <w:rPr>
                <w:rStyle w:val="EquationCaption"/>
                <w:rFonts w:asciiTheme="minorHAnsi" w:hAnsiTheme="minorHAnsi"/>
                <w:b/>
                <w:noProof/>
                <w:sz w:val="20"/>
              </w:rPr>
              <w:t>18</w:t>
            </w:r>
            <w:r w:rsidR="00A41B27">
              <w:rPr>
                <w:rStyle w:val="EquationCaption"/>
                <w:rFonts w:asciiTheme="minorHAnsi" w:hAnsiTheme="minorHAnsi"/>
                <w:b/>
                <w:sz w:val="20"/>
              </w:rPr>
              <w:fldChar w:fldCharType="end"/>
            </w:r>
            <w:r w:rsidRPr="00B7030B">
              <w:rPr>
                <w:rStyle w:val="EquationCaption"/>
                <w:rFonts w:asciiTheme="minorHAnsi" w:hAnsiTheme="minorHAnsi"/>
                <w:b/>
                <w:sz w:val="20"/>
              </w:rPr>
              <w:t>)</w:t>
            </w:r>
          </w:p>
        </w:tc>
      </w:tr>
    </w:tbl>
    <w:p w14:paraId="106D65B3" w14:textId="77777777" w:rsidR="008333A2" w:rsidRPr="00B7030B" w:rsidRDefault="008333A2" w:rsidP="007A3922"/>
    <w:p w14:paraId="5A0ECA75" w14:textId="6CC992C8" w:rsidR="008333A2" w:rsidRPr="00B7030B" w:rsidRDefault="008333A2" w:rsidP="007A3922">
      <w:r w:rsidRPr="00426490">
        <w:t xml:space="preserve">EPA (1971) calculated the standard meridian </w:t>
      </w:r>
      <m:oMath>
        <m:r>
          <w:rPr>
            <w:rFonts w:ascii="Cambria Math"/>
          </w:rPr>
          <m:t>φ</m:t>
        </m:r>
      </m:oMath>
      <w:r w:rsidRPr="00426490">
        <w:t xml:space="preserve"> (degrees), as</w:t>
      </w:r>
    </w:p>
    <w:tbl>
      <w:tblPr>
        <w:tblW w:w="0" w:type="auto"/>
        <w:jc w:val="center"/>
        <w:tblLayout w:type="fixed"/>
        <w:tblLook w:val="00A0" w:firstRow="1" w:lastRow="0" w:firstColumn="1" w:lastColumn="0" w:noHBand="0" w:noVBand="0"/>
      </w:tblPr>
      <w:tblGrid>
        <w:gridCol w:w="7020"/>
        <w:gridCol w:w="1242"/>
      </w:tblGrid>
      <w:tr w:rsidR="008333A2" w:rsidRPr="00B7030B" w14:paraId="436F798E" w14:textId="77777777" w:rsidTr="00EB0423">
        <w:trPr>
          <w:trHeight w:val="639"/>
          <w:jc w:val="center"/>
        </w:trPr>
        <w:tc>
          <w:tcPr>
            <w:tcW w:w="7020" w:type="dxa"/>
            <w:vAlign w:val="center"/>
          </w:tcPr>
          <w:p w14:paraId="0479D3B5" w14:textId="77777777" w:rsidR="008333A2" w:rsidRPr="00B7030B" w:rsidRDefault="008333A2" w:rsidP="007A3922">
            <m:oMathPara>
              <m:oMath>
                <m:r>
                  <w:rPr>
                    <w:rFonts w:ascii="Cambria Math" w:hAnsi="Cambria Math"/>
                  </w:rPr>
                  <m:t>φ</m:t>
                </m:r>
                <m:r>
                  <m:rPr>
                    <m:sty m:val="p"/>
                  </m:rPr>
                  <w:rPr>
                    <w:rFonts w:ascii="Cambria Math" w:hAnsi="Cambria Math"/>
                  </w:rPr>
                  <m:t>=15.0*</m:t>
                </m:r>
                <m:r>
                  <w:rPr>
                    <w:rFonts w:ascii="Cambria Math" w:hAnsi="Cambria Math"/>
                  </w:rPr>
                  <m:t>INT</m:t>
                </m:r>
                <m:d>
                  <m:dPr>
                    <m:ctrlPr>
                      <w:rPr>
                        <w:rFonts w:ascii="Cambria Math" w:hAnsi="Cambria Math"/>
                      </w:rPr>
                    </m:ctrlPr>
                  </m:dPr>
                  <m:e>
                    <m:f>
                      <m:fPr>
                        <m:ctrlPr>
                          <w:rPr>
                            <w:rFonts w:ascii="Cambria Math" w:hAnsi="Cambria Math"/>
                          </w:rPr>
                        </m:ctrlPr>
                      </m:fPr>
                      <m:num>
                        <m:r>
                          <w:rPr>
                            <w:rFonts w:ascii="Cambria Math" w:hAnsi="Cambria Math"/>
                          </w:rPr>
                          <m:t>Long</m:t>
                        </m:r>
                      </m:num>
                      <m:den>
                        <m:r>
                          <m:rPr>
                            <m:sty m:val="p"/>
                          </m:rPr>
                          <w:rPr>
                            <w:rFonts w:ascii="Cambria Math" w:hAnsi="Cambria Math"/>
                          </w:rPr>
                          <m:t>15.0</m:t>
                        </m:r>
                      </m:den>
                    </m:f>
                  </m:e>
                </m:d>
              </m:oMath>
            </m:oMathPara>
          </w:p>
        </w:tc>
        <w:tc>
          <w:tcPr>
            <w:tcW w:w="1242" w:type="dxa"/>
            <w:vAlign w:val="center"/>
          </w:tcPr>
          <w:p w14:paraId="50BB7B21" w14:textId="3F366763" w:rsidR="008333A2" w:rsidRPr="00B7030B" w:rsidRDefault="008333A2" w:rsidP="007A3922">
            <w:pPr>
              <w:pStyle w:val="Caption"/>
            </w:pPr>
            <w:r w:rsidRPr="00B7030B">
              <w:rPr>
                <w:rStyle w:val="EquationCaption"/>
                <w:rFonts w:asciiTheme="minorHAnsi" w:hAnsiTheme="minorHAnsi"/>
                <w:b/>
                <w:sz w:val="20"/>
              </w:rPr>
              <w:t>(</w:t>
            </w:r>
            <w:r w:rsidR="00A41B27">
              <w:rPr>
                <w:rStyle w:val="EquationCaption"/>
                <w:rFonts w:asciiTheme="minorHAnsi" w:hAnsiTheme="minorHAnsi"/>
                <w:b/>
                <w:sz w:val="20"/>
              </w:rPr>
              <w:fldChar w:fldCharType="begin"/>
            </w:r>
            <w:r w:rsidR="00A41B27">
              <w:rPr>
                <w:rStyle w:val="EquationCaption"/>
                <w:rFonts w:asciiTheme="minorHAnsi" w:hAnsiTheme="minorHAnsi"/>
                <w:b/>
                <w:sz w:val="20"/>
              </w:rPr>
              <w:instrText xml:space="preserve"> STYLEREF 1 \s </w:instrText>
            </w:r>
            <w:r w:rsidR="00A41B27">
              <w:rPr>
                <w:rStyle w:val="EquationCaption"/>
                <w:rFonts w:asciiTheme="minorHAnsi" w:hAnsiTheme="minorHAnsi"/>
                <w:b/>
                <w:sz w:val="20"/>
              </w:rPr>
              <w:fldChar w:fldCharType="separate"/>
            </w:r>
            <w:r w:rsidR="00A95042">
              <w:rPr>
                <w:rStyle w:val="EquationCaption"/>
                <w:rFonts w:asciiTheme="minorHAnsi" w:hAnsiTheme="minorHAnsi"/>
                <w:b/>
                <w:noProof/>
                <w:sz w:val="20"/>
              </w:rPr>
              <w:t>4</w:t>
            </w:r>
            <w:r w:rsidR="00A41B27">
              <w:rPr>
                <w:rStyle w:val="EquationCaption"/>
                <w:rFonts w:asciiTheme="minorHAnsi" w:hAnsiTheme="minorHAnsi"/>
                <w:b/>
                <w:sz w:val="20"/>
              </w:rPr>
              <w:fldChar w:fldCharType="end"/>
            </w:r>
            <w:r w:rsidR="00A41B27">
              <w:rPr>
                <w:rStyle w:val="EquationCaption"/>
                <w:rFonts w:asciiTheme="minorHAnsi" w:hAnsiTheme="minorHAnsi"/>
                <w:b/>
                <w:sz w:val="20"/>
              </w:rPr>
              <w:noBreakHyphen/>
            </w:r>
            <w:r w:rsidR="00A41B27">
              <w:rPr>
                <w:rStyle w:val="EquationCaption"/>
                <w:rFonts w:asciiTheme="minorHAnsi" w:hAnsiTheme="minorHAnsi"/>
                <w:b/>
                <w:sz w:val="20"/>
              </w:rPr>
              <w:fldChar w:fldCharType="begin"/>
            </w:r>
            <w:r w:rsidR="00A41B27">
              <w:rPr>
                <w:rStyle w:val="EquationCaption"/>
                <w:rFonts w:asciiTheme="minorHAnsi" w:hAnsiTheme="minorHAnsi"/>
                <w:b/>
                <w:sz w:val="20"/>
              </w:rPr>
              <w:instrText xml:space="preserve"> SEQ Equation \* ARABIC \s 1 </w:instrText>
            </w:r>
            <w:r w:rsidR="00A41B27">
              <w:rPr>
                <w:rStyle w:val="EquationCaption"/>
                <w:rFonts w:asciiTheme="minorHAnsi" w:hAnsiTheme="minorHAnsi"/>
                <w:b/>
                <w:sz w:val="20"/>
              </w:rPr>
              <w:fldChar w:fldCharType="separate"/>
            </w:r>
            <w:r w:rsidR="00A95042">
              <w:rPr>
                <w:rStyle w:val="EquationCaption"/>
                <w:rFonts w:asciiTheme="minorHAnsi" w:hAnsiTheme="minorHAnsi"/>
                <w:b/>
                <w:noProof/>
                <w:sz w:val="20"/>
              </w:rPr>
              <w:t>19</w:t>
            </w:r>
            <w:r w:rsidR="00A41B27">
              <w:rPr>
                <w:rStyle w:val="EquationCaption"/>
                <w:rFonts w:asciiTheme="minorHAnsi" w:hAnsiTheme="minorHAnsi"/>
                <w:b/>
                <w:sz w:val="20"/>
              </w:rPr>
              <w:fldChar w:fldCharType="end"/>
            </w:r>
            <w:r w:rsidRPr="00B7030B">
              <w:rPr>
                <w:rStyle w:val="EquationCaption"/>
                <w:rFonts w:asciiTheme="minorHAnsi" w:hAnsiTheme="minorHAnsi"/>
                <w:b/>
                <w:sz w:val="20"/>
              </w:rPr>
              <w:t>)</w:t>
            </w:r>
          </w:p>
        </w:tc>
      </w:tr>
    </w:tbl>
    <w:p w14:paraId="26970AE3" w14:textId="77777777" w:rsidR="008333A2" w:rsidRPr="00B7030B" w:rsidRDefault="008333A2" w:rsidP="007A3922"/>
    <w:p w14:paraId="33FAEE4B" w14:textId="6888EDA7" w:rsidR="008333A2" w:rsidRPr="00B7030B" w:rsidRDefault="008333A2" w:rsidP="007A3922">
      <w:r w:rsidRPr="00484449">
        <w:t xml:space="preserve">where </w:t>
      </w:r>
      <w:r w:rsidRPr="00484449">
        <w:rPr>
          <w:i/>
        </w:rPr>
        <w:t>Long</w:t>
      </w:r>
      <w:r w:rsidRPr="00484449">
        <w:t xml:space="preserve"> is the longitude.  The time zones calculate a more appropriate standard meridian than the longitude, so the variable </w:t>
      </w:r>
      <w:r w:rsidRPr="00484449">
        <w:rPr>
          <w:i/>
        </w:rPr>
        <w:t>TZ</w:t>
      </w:r>
      <w:r w:rsidRPr="00484449">
        <w:t xml:space="preserve"> (hours), the time zone relative to Greenwich Mean Time (GMT) was used to improve the calculation of the standard meridian in the above equation, such that</w:t>
      </w:r>
    </w:p>
    <w:tbl>
      <w:tblPr>
        <w:tblW w:w="0" w:type="auto"/>
        <w:jc w:val="center"/>
        <w:tblLayout w:type="fixed"/>
        <w:tblLook w:val="00A0" w:firstRow="1" w:lastRow="0" w:firstColumn="1" w:lastColumn="0" w:noHBand="0" w:noVBand="0"/>
      </w:tblPr>
      <w:tblGrid>
        <w:gridCol w:w="6930"/>
        <w:gridCol w:w="1332"/>
      </w:tblGrid>
      <w:tr w:rsidR="008333A2" w:rsidRPr="00B7030B" w14:paraId="69458452" w14:textId="77777777" w:rsidTr="004E574D">
        <w:trPr>
          <w:jc w:val="center"/>
        </w:trPr>
        <w:tc>
          <w:tcPr>
            <w:tcW w:w="6930" w:type="dxa"/>
            <w:vAlign w:val="center"/>
          </w:tcPr>
          <w:p w14:paraId="3C949481" w14:textId="77777777" w:rsidR="008333A2" w:rsidRPr="00B7030B" w:rsidRDefault="008333A2" w:rsidP="00C012E8">
            <m:oMathPara>
              <m:oMath>
                <m:r>
                  <w:rPr>
                    <w:rFonts w:ascii="Cambria Math" w:hAnsi="Cambria Math"/>
                  </w:rPr>
                  <m:t>φ</m:t>
                </m:r>
                <m:r>
                  <m:rPr>
                    <m:sty m:val="p"/>
                  </m:rPr>
                  <w:rPr>
                    <w:rFonts w:ascii="Cambria Math" w:hAnsi="Cambria Math"/>
                  </w:rPr>
                  <m:t>=-15.0*</m:t>
                </m:r>
                <m:r>
                  <w:rPr>
                    <w:rFonts w:ascii="Cambria Math" w:hAnsi="Cambria Math"/>
                  </w:rPr>
                  <m:t>INT</m:t>
                </m:r>
                <m:d>
                  <m:dPr>
                    <m:ctrlPr>
                      <w:rPr>
                        <w:rFonts w:ascii="Cambria Math" w:hAnsi="Cambria Math"/>
                      </w:rPr>
                    </m:ctrlPr>
                  </m:dPr>
                  <m:e>
                    <m:r>
                      <w:rPr>
                        <w:rFonts w:ascii="Cambria Math" w:hAnsi="Cambria Math"/>
                      </w:rPr>
                      <m:t>TZ</m:t>
                    </m:r>
                  </m:e>
                </m:d>
              </m:oMath>
            </m:oMathPara>
          </w:p>
        </w:tc>
        <w:tc>
          <w:tcPr>
            <w:tcW w:w="1332" w:type="dxa"/>
            <w:vAlign w:val="center"/>
          </w:tcPr>
          <w:p w14:paraId="2B11E9DD" w14:textId="4A43DFE9" w:rsidR="008333A2" w:rsidRPr="00B7030B" w:rsidRDefault="008333A2" w:rsidP="007A3922">
            <w:pPr>
              <w:pStyle w:val="Caption"/>
            </w:pPr>
            <w:r w:rsidRPr="00B7030B">
              <w:rPr>
                <w:rStyle w:val="EquationCaption"/>
                <w:rFonts w:asciiTheme="minorHAnsi" w:hAnsiTheme="minorHAnsi"/>
                <w:b/>
                <w:sz w:val="20"/>
              </w:rPr>
              <w:t>(</w:t>
            </w:r>
            <w:r w:rsidR="00A41B27">
              <w:rPr>
                <w:rStyle w:val="EquationCaption"/>
                <w:rFonts w:asciiTheme="minorHAnsi" w:hAnsiTheme="minorHAnsi"/>
                <w:b/>
                <w:sz w:val="20"/>
              </w:rPr>
              <w:fldChar w:fldCharType="begin"/>
            </w:r>
            <w:r w:rsidR="00A41B27">
              <w:rPr>
                <w:rStyle w:val="EquationCaption"/>
                <w:rFonts w:asciiTheme="minorHAnsi" w:hAnsiTheme="minorHAnsi"/>
                <w:b/>
                <w:sz w:val="20"/>
              </w:rPr>
              <w:instrText xml:space="preserve"> STYLEREF 1 \s </w:instrText>
            </w:r>
            <w:r w:rsidR="00A41B27">
              <w:rPr>
                <w:rStyle w:val="EquationCaption"/>
                <w:rFonts w:asciiTheme="minorHAnsi" w:hAnsiTheme="minorHAnsi"/>
                <w:b/>
                <w:sz w:val="20"/>
              </w:rPr>
              <w:fldChar w:fldCharType="separate"/>
            </w:r>
            <w:r w:rsidR="00A95042">
              <w:rPr>
                <w:rStyle w:val="EquationCaption"/>
                <w:rFonts w:asciiTheme="minorHAnsi" w:hAnsiTheme="minorHAnsi"/>
                <w:b/>
                <w:noProof/>
                <w:sz w:val="20"/>
              </w:rPr>
              <w:t>4</w:t>
            </w:r>
            <w:r w:rsidR="00A41B27">
              <w:rPr>
                <w:rStyle w:val="EquationCaption"/>
                <w:rFonts w:asciiTheme="minorHAnsi" w:hAnsiTheme="minorHAnsi"/>
                <w:b/>
                <w:sz w:val="20"/>
              </w:rPr>
              <w:fldChar w:fldCharType="end"/>
            </w:r>
            <w:r w:rsidR="00A41B27">
              <w:rPr>
                <w:rStyle w:val="EquationCaption"/>
                <w:rFonts w:asciiTheme="minorHAnsi" w:hAnsiTheme="minorHAnsi"/>
                <w:b/>
                <w:sz w:val="20"/>
              </w:rPr>
              <w:noBreakHyphen/>
            </w:r>
            <w:r w:rsidR="00A41B27">
              <w:rPr>
                <w:rStyle w:val="EquationCaption"/>
                <w:rFonts w:asciiTheme="minorHAnsi" w:hAnsiTheme="minorHAnsi"/>
                <w:b/>
                <w:sz w:val="20"/>
              </w:rPr>
              <w:fldChar w:fldCharType="begin"/>
            </w:r>
            <w:r w:rsidR="00A41B27">
              <w:rPr>
                <w:rStyle w:val="EquationCaption"/>
                <w:rFonts w:asciiTheme="minorHAnsi" w:hAnsiTheme="minorHAnsi"/>
                <w:b/>
                <w:sz w:val="20"/>
              </w:rPr>
              <w:instrText xml:space="preserve"> SEQ Equation \* ARABIC \s 1 </w:instrText>
            </w:r>
            <w:r w:rsidR="00A41B27">
              <w:rPr>
                <w:rStyle w:val="EquationCaption"/>
                <w:rFonts w:asciiTheme="minorHAnsi" w:hAnsiTheme="minorHAnsi"/>
                <w:b/>
                <w:sz w:val="20"/>
              </w:rPr>
              <w:fldChar w:fldCharType="separate"/>
            </w:r>
            <w:r w:rsidR="00A95042">
              <w:rPr>
                <w:rStyle w:val="EquationCaption"/>
                <w:rFonts w:asciiTheme="minorHAnsi" w:hAnsiTheme="minorHAnsi"/>
                <w:b/>
                <w:noProof/>
                <w:sz w:val="20"/>
              </w:rPr>
              <w:t>20</w:t>
            </w:r>
            <w:r w:rsidR="00A41B27">
              <w:rPr>
                <w:rStyle w:val="EquationCaption"/>
                <w:rFonts w:asciiTheme="minorHAnsi" w:hAnsiTheme="minorHAnsi"/>
                <w:b/>
                <w:sz w:val="20"/>
              </w:rPr>
              <w:fldChar w:fldCharType="end"/>
            </w:r>
            <w:r w:rsidRPr="00B7030B">
              <w:rPr>
                <w:rStyle w:val="EquationCaption"/>
                <w:rFonts w:asciiTheme="minorHAnsi" w:hAnsiTheme="minorHAnsi"/>
                <w:b/>
                <w:sz w:val="20"/>
              </w:rPr>
              <w:t>)</w:t>
            </w:r>
          </w:p>
        </w:tc>
      </w:tr>
    </w:tbl>
    <w:p w14:paraId="2852A131" w14:textId="77777777" w:rsidR="008333A2" w:rsidRPr="00484449" w:rsidRDefault="008333A2" w:rsidP="007A3922">
      <w:r w:rsidRPr="00484449">
        <w:t xml:space="preserve">The solar declination angle </w:t>
      </w:r>
      <m:oMath>
        <m:r>
          <w:rPr>
            <w:rFonts w:ascii="Cambria Math"/>
          </w:rPr>
          <m:t>δ</m:t>
        </m:r>
      </m:oMath>
      <w:r w:rsidRPr="00484449">
        <w:t xml:space="preserve"> (radians) was calculated by Spencer (1971) as:</w:t>
      </w:r>
    </w:p>
    <w:p w14:paraId="04FE9A1D" w14:textId="77777777" w:rsidR="008333A2" w:rsidRPr="00B7030B" w:rsidRDefault="008333A2" w:rsidP="007A3922"/>
    <w:tbl>
      <w:tblPr>
        <w:tblW w:w="0" w:type="auto"/>
        <w:jc w:val="center"/>
        <w:tblLayout w:type="fixed"/>
        <w:tblLook w:val="00A0" w:firstRow="1" w:lastRow="0" w:firstColumn="1" w:lastColumn="0" w:noHBand="0" w:noVBand="0"/>
      </w:tblPr>
      <w:tblGrid>
        <w:gridCol w:w="6840"/>
        <w:gridCol w:w="1422"/>
      </w:tblGrid>
      <w:tr w:rsidR="008333A2" w:rsidRPr="00B7030B" w14:paraId="0114ED40" w14:textId="77777777" w:rsidTr="004E574D">
        <w:trPr>
          <w:jc w:val="center"/>
        </w:trPr>
        <w:tc>
          <w:tcPr>
            <w:tcW w:w="6840" w:type="dxa"/>
          </w:tcPr>
          <w:p w14:paraId="366AFEB0" w14:textId="77777777" w:rsidR="008333A2" w:rsidRPr="00B7030B" w:rsidRDefault="008333A2" w:rsidP="00C012E8">
            <m:oMathPara>
              <m:oMath>
                <m:r>
                  <w:rPr>
                    <w:rFonts w:ascii="Cambria Math" w:hAnsi="Cambria Math"/>
                  </w:rPr>
                  <m:t>δ</m:t>
                </m:r>
                <m:r>
                  <m:rPr>
                    <m:sty m:val="p"/>
                  </m:rPr>
                  <w:rPr>
                    <w:rFonts w:ascii="Cambria Math" w:hAnsi="Cambria Math"/>
                  </w:rPr>
                  <m:t>=0.006918-0.399912</m:t>
                </m:r>
                <m:r>
                  <w:rPr>
                    <w:rFonts w:ascii="Cambria Math" w:hAnsi="Cambria Math"/>
                  </w:rPr>
                  <m:t>Cos</m:t>
                </m:r>
                <m:d>
                  <m:dPr>
                    <m:ctrlPr>
                      <w:rPr>
                        <w:rFonts w:ascii="Cambria Math" w:hAnsi="Cambria Math"/>
                      </w:rPr>
                    </m:ctrlPr>
                  </m:dPr>
                  <m:e>
                    <m:sSub>
                      <m:sSubPr>
                        <m:ctrlPr>
                          <w:rPr>
                            <w:rFonts w:ascii="Cambria Math" w:hAnsi="Cambria Math"/>
                          </w:rPr>
                        </m:ctrlPr>
                      </m:sSubPr>
                      <m:e>
                        <m:r>
                          <w:rPr>
                            <w:rFonts w:ascii="Cambria Math" w:hAnsi="Cambria Math"/>
                          </w:rPr>
                          <m:t>τ</m:t>
                        </m:r>
                      </m:e>
                      <m:sub>
                        <m:r>
                          <w:rPr>
                            <w:rFonts w:ascii="Cambria Math" w:hAnsi="Cambria Math"/>
                          </w:rPr>
                          <m:t>d</m:t>
                        </m:r>
                      </m:sub>
                    </m:sSub>
                  </m:e>
                </m:d>
                <m:r>
                  <m:rPr>
                    <m:sty m:val="p"/>
                  </m:rPr>
                  <w:rPr>
                    <w:rFonts w:ascii="Cambria Math" w:hAnsi="Cambria Math"/>
                  </w:rPr>
                  <m:t>+0.070257</m:t>
                </m:r>
                <m:r>
                  <w:rPr>
                    <w:rFonts w:ascii="Cambria Math" w:hAnsi="Cambria Math"/>
                  </w:rPr>
                  <m:t>Sin</m:t>
                </m:r>
                <m:d>
                  <m:dPr>
                    <m:ctrlPr>
                      <w:rPr>
                        <w:rFonts w:ascii="Cambria Math" w:hAnsi="Cambria Math"/>
                      </w:rPr>
                    </m:ctrlPr>
                  </m:dPr>
                  <m:e>
                    <m:sSub>
                      <m:sSubPr>
                        <m:ctrlPr>
                          <w:rPr>
                            <w:rFonts w:ascii="Cambria Math" w:hAnsi="Cambria Math"/>
                          </w:rPr>
                        </m:ctrlPr>
                      </m:sSubPr>
                      <m:e>
                        <m:r>
                          <w:rPr>
                            <w:rFonts w:ascii="Cambria Math" w:hAnsi="Cambria Math"/>
                          </w:rPr>
                          <m:t>τ</m:t>
                        </m:r>
                      </m:e>
                      <m:sub>
                        <m:r>
                          <w:rPr>
                            <w:rFonts w:ascii="Cambria Math" w:hAnsi="Cambria Math"/>
                          </w:rPr>
                          <m:t>d</m:t>
                        </m:r>
                      </m:sub>
                    </m:sSub>
                  </m:e>
                </m:d>
                <m:r>
                  <m:rPr>
                    <m:sty m:val="p"/>
                  </m:rPr>
                  <w:rPr>
                    <w:rFonts w:ascii="Cambria Math" w:hAnsi="Cambria Math"/>
                  </w:rPr>
                  <w:br/>
                </m:r>
              </m:oMath>
              <m:oMath>
                <m:r>
                  <m:rPr>
                    <m:sty m:val="p"/>
                  </m:rPr>
                  <w:rPr>
                    <w:rFonts w:ascii="Cambria Math" w:hAnsi="Cambria Math"/>
                  </w:rPr>
                  <m:t>-0.006758</m:t>
                </m:r>
                <m:r>
                  <w:rPr>
                    <w:rFonts w:ascii="Cambria Math" w:hAnsi="Cambria Math"/>
                  </w:rPr>
                  <m:t>Cos</m:t>
                </m:r>
                <m:d>
                  <m:dPr>
                    <m:ctrlPr>
                      <w:rPr>
                        <w:rFonts w:ascii="Cambria Math" w:hAnsi="Cambria Math"/>
                      </w:rPr>
                    </m:ctrlPr>
                  </m:dPr>
                  <m:e>
                    <m:r>
                      <m:rPr>
                        <m:sty m:val="p"/>
                      </m:rPr>
                      <w:rPr>
                        <w:rFonts w:ascii="Cambria Math" w:hAnsi="Cambria Math"/>
                      </w:rPr>
                      <m:t>2</m:t>
                    </m:r>
                    <m:sSub>
                      <m:sSubPr>
                        <m:ctrlPr>
                          <w:rPr>
                            <w:rFonts w:ascii="Cambria Math" w:hAnsi="Cambria Math"/>
                          </w:rPr>
                        </m:ctrlPr>
                      </m:sSubPr>
                      <m:e>
                        <m:r>
                          <w:rPr>
                            <w:rFonts w:ascii="Cambria Math" w:hAnsi="Cambria Math"/>
                          </w:rPr>
                          <m:t>τ</m:t>
                        </m:r>
                      </m:e>
                      <m:sub>
                        <m:r>
                          <w:rPr>
                            <w:rFonts w:ascii="Cambria Math" w:hAnsi="Cambria Math"/>
                          </w:rPr>
                          <m:t>d</m:t>
                        </m:r>
                      </m:sub>
                    </m:sSub>
                  </m:e>
                </m:d>
                <m:r>
                  <m:rPr>
                    <m:sty m:val="p"/>
                  </m:rPr>
                  <w:rPr>
                    <w:rFonts w:ascii="Cambria Math" w:hAnsi="Cambria Math"/>
                  </w:rPr>
                  <m:t>+0.000907</m:t>
                </m:r>
                <m:r>
                  <w:rPr>
                    <w:rFonts w:ascii="Cambria Math" w:hAnsi="Cambria Math"/>
                  </w:rPr>
                  <m:t>Sin</m:t>
                </m:r>
                <m:d>
                  <m:dPr>
                    <m:ctrlPr>
                      <w:rPr>
                        <w:rFonts w:ascii="Cambria Math" w:hAnsi="Cambria Math"/>
                      </w:rPr>
                    </m:ctrlPr>
                  </m:dPr>
                  <m:e>
                    <m:r>
                      <m:rPr>
                        <m:sty m:val="p"/>
                      </m:rPr>
                      <w:rPr>
                        <w:rFonts w:ascii="Cambria Math" w:hAnsi="Cambria Math"/>
                      </w:rPr>
                      <m:t>2</m:t>
                    </m:r>
                    <m:sSub>
                      <m:sSubPr>
                        <m:ctrlPr>
                          <w:rPr>
                            <w:rFonts w:ascii="Cambria Math" w:hAnsi="Cambria Math"/>
                          </w:rPr>
                        </m:ctrlPr>
                      </m:sSubPr>
                      <m:e>
                        <m:r>
                          <w:rPr>
                            <w:rFonts w:ascii="Cambria Math" w:hAnsi="Cambria Math"/>
                          </w:rPr>
                          <m:t>τ</m:t>
                        </m:r>
                      </m:e>
                      <m:sub>
                        <m:r>
                          <w:rPr>
                            <w:rFonts w:ascii="Cambria Math" w:hAnsi="Cambria Math"/>
                          </w:rPr>
                          <m:t>d</m:t>
                        </m:r>
                      </m:sub>
                    </m:sSub>
                  </m:e>
                </m:d>
                <m:r>
                  <m:rPr>
                    <m:sty m:val="p"/>
                  </m:rPr>
                  <w:rPr>
                    <w:rFonts w:ascii="Cambria Math" w:hAnsi="Cambria Math"/>
                  </w:rPr>
                  <w:br/>
                </m:r>
              </m:oMath>
              <m:oMath>
                <m:r>
                  <m:rPr>
                    <m:sty m:val="p"/>
                  </m:rPr>
                  <w:rPr>
                    <w:rFonts w:ascii="Cambria Math" w:hAnsi="Cambria Math"/>
                  </w:rPr>
                  <m:t>-0.002697</m:t>
                </m:r>
                <m:r>
                  <w:rPr>
                    <w:rFonts w:ascii="Cambria Math" w:hAnsi="Cambria Math"/>
                  </w:rPr>
                  <m:t>Cos</m:t>
                </m:r>
                <m:d>
                  <m:dPr>
                    <m:ctrlPr>
                      <w:rPr>
                        <w:rFonts w:ascii="Cambria Math" w:hAnsi="Cambria Math"/>
                      </w:rPr>
                    </m:ctrlPr>
                  </m:dPr>
                  <m:e>
                    <m:r>
                      <m:rPr>
                        <m:sty m:val="p"/>
                      </m:rPr>
                      <w:rPr>
                        <w:rFonts w:ascii="Cambria Math" w:hAnsi="Cambria Math"/>
                      </w:rPr>
                      <m:t>3</m:t>
                    </m:r>
                    <m:sSub>
                      <m:sSubPr>
                        <m:ctrlPr>
                          <w:rPr>
                            <w:rFonts w:ascii="Cambria Math" w:hAnsi="Cambria Math"/>
                          </w:rPr>
                        </m:ctrlPr>
                      </m:sSubPr>
                      <m:e>
                        <m:r>
                          <w:rPr>
                            <w:rFonts w:ascii="Cambria Math" w:hAnsi="Cambria Math"/>
                          </w:rPr>
                          <m:t>τ</m:t>
                        </m:r>
                      </m:e>
                      <m:sub>
                        <m:r>
                          <w:rPr>
                            <w:rFonts w:ascii="Cambria Math" w:hAnsi="Cambria Math"/>
                          </w:rPr>
                          <m:t>d</m:t>
                        </m:r>
                      </m:sub>
                    </m:sSub>
                  </m:e>
                </m:d>
                <m:r>
                  <m:rPr>
                    <m:sty m:val="p"/>
                  </m:rPr>
                  <w:rPr>
                    <w:rFonts w:ascii="Cambria Math" w:hAnsi="Cambria Math"/>
                  </w:rPr>
                  <m:t>+0.001480</m:t>
                </m:r>
                <m:r>
                  <w:rPr>
                    <w:rFonts w:ascii="Cambria Math" w:hAnsi="Cambria Math"/>
                  </w:rPr>
                  <m:t>Sin</m:t>
                </m:r>
                <m:d>
                  <m:dPr>
                    <m:ctrlPr>
                      <w:rPr>
                        <w:rFonts w:ascii="Cambria Math" w:hAnsi="Cambria Math"/>
                      </w:rPr>
                    </m:ctrlPr>
                  </m:dPr>
                  <m:e>
                    <m:r>
                      <m:rPr>
                        <m:sty m:val="p"/>
                      </m:rPr>
                      <w:rPr>
                        <w:rFonts w:ascii="Cambria Math" w:hAnsi="Cambria Math"/>
                      </w:rPr>
                      <m:t>3</m:t>
                    </m:r>
                    <m:sSub>
                      <m:sSubPr>
                        <m:ctrlPr>
                          <w:rPr>
                            <w:rFonts w:ascii="Cambria Math" w:hAnsi="Cambria Math"/>
                          </w:rPr>
                        </m:ctrlPr>
                      </m:sSubPr>
                      <m:e>
                        <m:r>
                          <w:rPr>
                            <w:rFonts w:ascii="Cambria Math" w:hAnsi="Cambria Math"/>
                          </w:rPr>
                          <m:t>τ</m:t>
                        </m:r>
                      </m:e>
                      <m:sub>
                        <m:r>
                          <w:rPr>
                            <w:rFonts w:ascii="Cambria Math" w:hAnsi="Cambria Math"/>
                          </w:rPr>
                          <m:t>d</m:t>
                        </m:r>
                      </m:sub>
                    </m:sSub>
                  </m:e>
                </m:d>
              </m:oMath>
            </m:oMathPara>
          </w:p>
        </w:tc>
        <w:tc>
          <w:tcPr>
            <w:tcW w:w="1422" w:type="dxa"/>
            <w:vAlign w:val="center"/>
          </w:tcPr>
          <w:p w14:paraId="41B96999" w14:textId="7EA12C49" w:rsidR="008333A2" w:rsidRPr="00B7030B" w:rsidRDefault="008333A2" w:rsidP="007A3922">
            <w:pPr>
              <w:pStyle w:val="Caption"/>
            </w:pPr>
            <w:r w:rsidRPr="00B7030B">
              <w:rPr>
                <w:rStyle w:val="EquationCaption"/>
                <w:rFonts w:asciiTheme="minorHAnsi" w:hAnsiTheme="minorHAnsi"/>
                <w:b/>
                <w:sz w:val="20"/>
              </w:rPr>
              <w:t>(</w:t>
            </w:r>
            <w:r w:rsidR="00A41B27">
              <w:rPr>
                <w:rStyle w:val="EquationCaption"/>
                <w:rFonts w:asciiTheme="minorHAnsi" w:hAnsiTheme="minorHAnsi"/>
                <w:b/>
                <w:sz w:val="20"/>
              </w:rPr>
              <w:fldChar w:fldCharType="begin"/>
            </w:r>
            <w:r w:rsidR="00A41B27">
              <w:rPr>
                <w:rStyle w:val="EquationCaption"/>
                <w:rFonts w:asciiTheme="minorHAnsi" w:hAnsiTheme="minorHAnsi"/>
                <w:b/>
                <w:sz w:val="20"/>
              </w:rPr>
              <w:instrText xml:space="preserve"> STYLEREF 1 \s </w:instrText>
            </w:r>
            <w:r w:rsidR="00A41B27">
              <w:rPr>
                <w:rStyle w:val="EquationCaption"/>
                <w:rFonts w:asciiTheme="minorHAnsi" w:hAnsiTheme="minorHAnsi"/>
                <w:b/>
                <w:sz w:val="20"/>
              </w:rPr>
              <w:fldChar w:fldCharType="separate"/>
            </w:r>
            <w:r w:rsidR="00A95042">
              <w:rPr>
                <w:rStyle w:val="EquationCaption"/>
                <w:rFonts w:asciiTheme="minorHAnsi" w:hAnsiTheme="minorHAnsi"/>
                <w:b/>
                <w:noProof/>
                <w:sz w:val="20"/>
              </w:rPr>
              <w:t>4</w:t>
            </w:r>
            <w:r w:rsidR="00A41B27">
              <w:rPr>
                <w:rStyle w:val="EquationCaption"/>
                <w:rFonts w:asciiTheme="minorHAnsi" w:hAnsiTheme="minorHAnsi"/>
                <w:b/>
                <w:sz w:val="20"/>
              </w:rPr>
              <w:fldChar w:fldCharType="end"/>
            </w:r>
            <w:r w:rsidR="00A41B27">
              <w:rPr>
                <w:rStyle w:val="EquationCaption"/>
                <w:rFonts w:asciiTheme="minorHAnsi" w:hAnsiTheme="minorHAnsi"/>
                <w:b/>
                <w:sz w:val="20"/>
              </w:rPr>
              <w:noBreakHyphen/>
            </w:r>
            <w:r w:rsidR="00A41B27">
              <w:rPr>
                <w:rStyle w:val="EquationCaption"/>
                <w:rFonts w:asciiTheme="minorHAnsi" w:hAnsiTheme="minorHAnsi"/>
                <w:b/>
                <w:sz w:val="20"/>
              </w:rPr>
              <w:fldChar w:fldCharType="begin"/>
            </w:r>
            <w:r w:rsidR="00A41B27">
              <w:rPr>
                <w:rStyle w:val="EquationCaption"/>
                <w:rFonts w:asciiTheme="minorHAnsi" w:hAnsiTheme="minorHAnsi"/>
                <w:b/>
                <w:sz w:val="20"/>
              </w:rPr>
              <w:instrText xml:space="preserve"> SEQ Equation \* ARABIC \s 1 </w:instrText>
            </w:r>
            <w:r w:rsidR="00A41B27">
              <w:rPr>
                <w:rStyle w:val="EquationCaption"/>
                <w:rFonts w:asciiTheme="minorHAnsi" w:hAnsiTheme="minorHAnsi"/>
                <w:b/>
                <w:sz w:val="20"/>
              </w:rPr>
              <w:fldChar w:fldCharType="separate"/>
            </w:r>
            <w:r w:rsidR="00A95042">
              <w:rPr>
                <w:rStyle w:val="EquationCaption"/>
                <w:rFonts w:asciiTheme="minorHAnsi" w:hAnsiTheme="minorHAnsi"/>
                <w:b/>
                <w:noProof/>
                <w:sz w:val="20"/>
              </w:rPr>
              <w:t>21</w:t>
            </w:r>
            <w:r w:rsidR="00A41B27">
              <w:rPr>
                <w:rStyle w:val="EquationCaption"/>
                <w:rFonts w:asciiTheme="minorHAnsi" w:hAnsiTheme="minorHAnsi"/>
                <w:b/>
                <w:sz w:val="20"/>
              </w:rPr>
              <w:fldChar w:fldCharType="end"/>
            </w:r>
            <w:r w:rsidRPr="00B7030B">
              <w:rPr>
                <w:rStyle w:val="EquationCaption"/>
                <w:rFonts w:asciiTheme="minorHAnsi" w:hAnsiTheme="minorHAnsi"/>
                <w:b/>
                <w:sz w:val="20"/>
              </w:rPr>
              <w:t>)</w:t>
            </w:r>
          </w:p>
        </w:tc>
      </w:tr>
    </w:tbl>
    <w:p w14:paraId="1ADE5B7C" w14:textId="77777777" w:rsidR="008333A2" w:rsidRPr="00B7030B" w:rsidRDefault="008333A2" w:rsidP="007A3922"/>
    <w:p w14:paraId="5F687678" w14:textId="2A2A92D3" w:rsidR="008333A2" w:rsidRPr="00484449" w:rsidRDefault="008333A2" w:rsidP="007A3922">
      <w:r w:rsidRPr="00484449">
        <w:t>where</w:t>
      </w:r>
      <m:oMath>
        <m:sSub>
          <m:sSubPr>
            <m:ctrlPr>
              <w:rPr>
                <w:rFonts w:ascii="Cambria Math" w:hAnsi="Cambria Math"/>
                <w:i/>
              </w:rPr>
            </m:ctrlPr>
          </m:sSubPr>
          <m:e>
            <m:r>
              <w:rPr>
                <w:rFonts w:ascii="Cambria Math"/>
              </w:rPr>
              <m:t>τ</m:t>
            </m:r>
          </m:e>
          <m:sub>
            <m:r>
              <w:rPr>
                <w:rFonts w:ascii="Cambria Math"/>
              </w:rPr>
              <m:t>d</m:t>
            </m:r>
          </m:sub>
        </m:sSub>
      </m:oMath>
      <w:r w:rsidRPr="00484449">
        <w:t xml:space="preserve"> is the angular fraction of the year which Spencer (1971) calculated as</w:t>
      </w:r>
      <w:r w:rsidR="00D840D1">
        <w:t>:</w:t>
      </w:r>
    </w:p>
    <w:p w14:paraId="4595B771" w14:textId="77777777" w:rsidR="008333A2" w:rsidRPr="00B7030B" w:rsidRDefault="008333A2" w:rsidP="007A3922"/>
    <w:tbl>
      <w:tblPr>
        <w:tblW w:w="0" w:type="auto"/>
        <w:jc w:val="center"/>
        <w:tblLayout w:type="fixed"/>
        <w:tblLook w:val="00A0" w:firstRow="1" w:lastRow="0" w:firstColumn="1" w:lastColumn="0" w:noHBand="0" w:noVBand="0"/>
      </w:tblPr>
      <w:tblGrid>
        <w:gridCol w:w="6930"/>
        <w:gridCol w:w="1332"/>
      </w:tblGrid>
      <w:tr w:rsidR="008333A2" w:rsidRPr="00B7030B" w14:paraId="5C609FA9" w14:textId="77777777" w:rsidTr="004E574D">
        <w:trPr>
          <w:jc w:val="center"/>
        </w:trPr>
        <w:tc>
          <w:tcPr>
            <w:tcW w:w="6930" w:type="dxa"/>
          </w:tcPr>
          <w:p w14:paraId="1BAB441E" w14:textId="77777777" w:rsidR="008333A2" w:rsidRPr="00484449" w:rsidRDefault="00000000" w:rsidP="007A3922">
            <m:oMathPara>
              <m:oMath>
                <m:sSub>
                  <m:sSubPr>
                    <m:ctrlPr>
                      <w:rPr>
                        <w:rFonts w:ascii="Cambria Math" w:hAnsi="Cambria Math"/>
                      </w:rPr>
                    </m:ctrlPr>
                  </m:sSubPr>
                  <m:e>
                    <m:r>
                      <w:rPr>
                        <w:rFonts w:ascii="Cambria Math" w:hAnsi="Cambria Math"/>
                      </w:rPr>
                      <m:t>τ</m:t>
                    </m:r>
                  </m:e>
                  <m:sub>
                    <m:r>
                      <w:rPr>
                        <w:rFonts w:ascii="Cambria Math" w:hAnsi="Cambria Math"/>
                      </w:rPr>
                      <m:t>d</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π</m:t>
                    </m:r>
                    <m:d>
                      <m:dPr>
                        <m:ctrlPr>
                          <w:rPr>
                            <w:rFonts w:ascii="Cambria Math" w:hAnsi="Cambria Math"/>
                          </w:rPr>
                        </m:ctrlPr>
                      </m:dPr>
                      <m:e>
                        <m:r>
                          <w:rPr>
                            <w:rFonts w:ascii="Cambria Math" w:hAnsi="Cambria Math"/>
                          </w:rPr>
                          <m:t>INT</m:t>
                        </m:r>
                        <m:d>
                          <m:dPr>
                            <m:ctrlPr>
                              <w:rPr>
                                <w:rFonts w:ascii="Cambria Math" w:hAnsi="Cambria Math"/>
                              </w:rPr>
                            </m:ctrlPr>
                          </m:dPr>
                          <m:e>
                            <m:r>
                              <w:rPr>
                                <w:rFonts w:ascii="Cambria Math" w:hAnsi="Cambria Math"/>
                              </w:rPr>
                              <m:t>Jday</m:t>
                            </m:r>
                          </m:e>
                        </m:d>
                        <m:r>
                          <m:rPr>
                            <m:sty m:val="p"/>
                          </m:rPr>
                          <w:rPr>
                            <w:rFonts w:ascii="Cambria Math" w:hAnsi="Cambria Math"/>
                          </w:rPr>
                          <m:t>-1</m:t>
                        </m:r>
                      </m:e>
                    </m:d>
                  </m:num>
                  <m:den>
                    <m:r>
                      <m:rPr>
                        <m:sty m:val="p"/>
                      </m:rPr>
                      <w:rPr>
                        <w:rFonts w:ascii="Cambria Math" w:hAnsi="Cambria Math"/>
                      </w:rPr>
                      <m:t>365</m:t>
                    </m:r>
                  </m:den>
                </m:f>
              </m:oMath>
            </m:oMathPara>
          </w:p>
          <w:p w14:paraId="1460F31D" w14:textId="77777777" w:rsidR="008333A2" w:rsidRPr="00B7030B" w:rsidRDefault="008333A2" w:rsidP="002C4BD6"/>
        </w:tc>
        <w:tc>
          <w:tcPr>
            <w:tcW w:w="1332" w:type="dxa"/>
            <w:vAlign w:val="center"/>
          </w:tcPr>
          <w:p w14:paraId="665B6C8F" w14:textId="6D618CA2" w:rsidR="008333A2" w:rsidRPr="00B7030B" w:rsidRDefault="008333A2" w:rsidP="007A3922">
            <w:pPr>
              <w:pStyle w:val="Caption"/>
            </w:pPr>
            <w:r w:rsidRPr="00B7030B">
              <w:rPr>
                <w:rStyle w:val="EquationCaption"/>
                <w:rFonts w:asciiTheme="minorHAnsi" w:hAnsiTheme="minorHAnsi"/>
                <w:b/>
                <w:sz w:val="20"/>
              </w:rPr>
              <w:t>(</w:t>
            </w:r>
            <w:r w:rsidR="00A41B27">
              <w:rPr>
                <w:rStyle w:val="EquationCaption"/>
                <w:rFonts w:asciiTheme="minorHAnsi" w:hAnsiTheme="minorHAnsi"/>
                <w:b/>
                <w:sz w:val="20"/>
              </w:rPr>
              <w:fldChar w:fldCharType="begin"/>
            </w:r>
            <w:r w:rsidR="00A41B27">
              <w:rPr>
                <w:rStyle w:val="EquationCaption"/>
                <w:rFonts w:asciiTheme="minorHAnsi" w:hAnsiTheme="minorHAnsi"/>
                <w:b/>
                <w:sz w:val="20"/>
              </w:rPr>
              <w:instrText xml:space="preserve"> STYLEREF 1 \s </w:instrText>
            </w:r>
            <w:r w:rsidR="00A41B27">
              <w:rPr>
                <w:rStyle w:val="EquationCaption"/>
                <w:rFonts w:asciiTheme="minorHAnsi" w:hAnsiTheme="minorHAnsi"/>
                <w:b/>
                <w:sz w:val="20"/>
              </w:rPr>
              <w:fldChar w:fldCharType="separate"/>
            </w:r>
            <w:r w:rsidR="00A95042">
              <w:rPr>
                <w:rStyle w:val="EquationCaption"/>
                <w:rFonts w:asciiTheme="minorHAnsi" w:hAnsiTheme="minorHAnsi"/>
                <w:b/>
                <w:noProof/>
                <w:sz w:val="20"/>
              </w:rPr>
              <w:t>4</w:t>
            </w:r>
            <w:r w:rsidR="00A41B27">
              <w:rPr>
                <w:rStyle w:val="EquationCaption"/>
                <w:rFonts w:asciiTheme="minorHAnsi" w:hAnsiTheme="minorHAnsi"/>
                <w:b/>
                <w:sz w:val="20"/>
              </w:rPr>
              <w:fldChar w:fldCharType="end"/>
            </w:r>
            <w:r w:rsidR="00A41B27">
              <w:rPr>
                <w:rStyle w:val="EquationCaption"/>
                <w:rFonts w:asciiTheme="minorHAnsi" w:hAnsiTheme="minorHAnsi"/>
                <w:b/>
                <w:sz w:val="20"/>
              </w:rPr>
              <w:noBreakHyphen/>
            </w:r>
            <w:r w:rsidR="00A41B27">
              <w:rPr>
                <w:rStyle w:val="EquationCaption"/>
                <w:rFonts w:asciiTheme="minorHAnsi" w:hAnsiTheme="minorHAnsi"/>
                <w:b/>
                <w:sz w:val="20"/>
              </w:rPr>
              <w:fldChar w:fldCharType="begin"/>
            </w:r>
            <w:r w:rsidR="00A41B27">
              <w:rPr>
                <w:rStyle w:val="EquationCaption"/>
                <w:rFonts w:asciiTheme="minorHAnsi" w:hAnsiTheme="minorHAnsi"/>
                <w:b/>
                <w:sz w:val="20"/>
              </w:rPr>
              <w:instrText xml:space="preserve"> SEQ Equation \* ARABIC \s 1 </w:instrText>
            </w:r>
            <w:r w:rsidR="00A41B27">
              <w:rPr>
                <w:rStyle w:val="EquationCaption"/>
                <w:rFonts w:asciiTheme="minorHAnsi" w:hAnsiTheme="minorHAnsi"/>
                <w:b/>
                <w:sz w:val="20"/>
              </w:rPr>
              <w:fldChar w:fldCharType="separate"/>
            </w:r>
            <w:r w:rsidR="00A95042">
              <w:rPr>
                <w:rStyle w:val="EquationCaption"/>
                <w:rFonts w:asciiTheme="minorHAnsi" w:hAnsiTheme="minorHAnsi"/>
                <w:b/>
                <w:noProof/>
                <w:sz w:val="20"/>
              </w:rPr>
              <w:t>22</w:t>
            </w:r>
            <w:r w:rsidR="00A41B27">
              <w:rPr>
                <w:rStyle w:val="EquationCaption"/>
                <w:rFonts w:asciiTheme="minorHAnsi" w:hAnsiTheme="minorHAnsi"/>
                <w:b/>
                <w:sz w:val="20"/>
              </w:rPr>
              <w:fldChar w:fldCharType="end"/>
            </w:r>
            <w:r w:rsidRPr="00B7030B">
              <w:rPr>
                <w:rStyle w:val="EquationCaption"/>
                <w:rFonts w:asciiTheme="minorHAnsi" w:hAnsiTheme="minorHAnsi"/>
                <w:b/>
                <w:sz w:val="20"/>
              </w:rPr>
              <w:t>)</w:t>
            </w:r>
          </w:p>
        </w:tc>
      </w:tr>
    </w:tbl>
    <w:p w14:paraId="77F5FD81" w14:textId="77777777" w:rsidR="00063D38" w:rsidRDefault="008333A2" w:rsidP="007A3922">
      <w:pPr>
        <w:pStyle w:val="BodyText"/>
      </w:pPr>
      <w:r w:rsidRPr="00484449">
        <w:t xml:space="preserve">Cloud cover reduction of clear sky solar radiation uses the following relationship (Wunderlich, 1972): </w:t>
      </w:r>
    </w:p>
    <w:p w14:paraId="2B23D755" w14:textId="7BD365D1" w:rsidR="00063D38" w:rsidRDefault="00000000" w:rsidP="007A3922">
      <w:pPr>
        <w:pStyle w:val="BodyText"/>
        <w:rPr>
          <w:szCs w:val="18"/>
        </w:rPr>
      </w:pPr>
      <m:oMathPara>
        <m:oMath>
          <m:sSub>
            <m:sSubPr>
              <m:ctrlPr>
                <w:rPr>
                  <w:rFonts w:ascii="Cambria Math" w:hAnsi="Cambria Math"/>
                </w:rPr>
              </m:ctrlPr>
            </m:sSubPr>
            <m:e>
              <m:r>
                <w:rPr>
                  <w:rFonts w:ascii="Cambria Math" w:hAnsi="Cambria Math"/>
                </w:rPr>
                <m:t>ϕ</m:t>
              </m:r>
            </m:e>
            <m:sub>
              <m:r>
                <w:rPr>
                  <w:rFonts w:ascii="Cambria Math" w:hAnsi="Cambria Math"/>
                </w:rPr>
                <m:t>s</m:t>
              </m:r>
              <m:r>
                <m:rPr>
                  <m:sty m:val="p"/>
                </m:rPr>
                <w:rPr>
                  <w:rFonts w:ascii="Cambria Math" w:hAnsi="Cambria Math"/>
                </w:rPr>
                <m:t>_</m:t>
              </m:r>
              <m:r>
                <w:rPr>
                  <w:rFonts w:ascii="Cambria Math" w:hAnsi="Cambria Math"/>
                </w:rPr>
                <m:t>net</m:t>
              </m:r>
            </m:sub>
          </m:sSub>
          <m:r>
            <m:rPr>
              <m:sty m:val="p"/>
            </m:rP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s</m:t>
              </m:r>
              <m:r>
                <m:rPr>
                  <m:sty m:val="p"/>
                </m:rPr>
                <w:rPr>
                  <w:rFonts w:ascii="Cambria Math" w:hAnsi="Cambria Math"/>
                </w:rPr>
                <m:t>_</m:t>
              </m:r>
              <m:r>
                <w:rPr>
                  <w:rFonts w:ascii="Cambria Math" w:hAnsi="Cambria Math"/>
                </w:rPr>
                <m:t>clearsky</m:t>
              </m:r>
            </m:sub>
          </m:sSub>
          <m:r>
            <m:rPr>
              <m:sty m:val="p"/>
            </m:rPr>
            <w:rPr>
              <w:rFonts w:ascii="Cambria Math" w:hAnsi="Cambria Math"/>
            </w:rPr>
            <m:t>(1-0.65</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r>
            <m:rPr>
              <m:sty m:val="p"/>
            </m:rPr>
            <w:rPr>
              <w:rFonts w:ascii="Cambria Math" w:hAnsi="Cambria Math"/>
            </w:rPr>
            <m:t>)</m:t>
          </m:r>
        </m:oMath>
      </m:oMathPara>
    </w:p>
    <w:p w14:paraId="01D9FDF3" w14:textId="4CB732C7" w:rsidR="008333A2" w:rsidRPr="00484449" w:rsidRDefault="008333A2" w:rsidP="00B6554A">
      <w:pPr>
        <w:pStyle w:val="BodyText"/>
      </w:pPr>
      <w:r w:rsidRPr="00484449">
        <w:t xml:space="preserve">where </w:t>
      </w:r>
      <w:r w:rsidRPr="00127D1D">
        <w:rPr>
          <w:i/>
          <w:iCs/>
        </w:rPr>
        <w:t>C</w:t>
      </w:r>
      <w:r w:rsidRPr="00484449">
        <w:t xml:space="preserve"> is the cloud cover fraction between 0 and 1.</w:t>
      </w:r>
    </w:p>
    <w:p w14:paraId="22F007CE" w14:textId="77777777" w:rsidR="008333A2" w:rsidRPr="00484449" w:rsidRDefault="008333A2" w:rsidP="00B6554A">
      <w:pPr>
        <w:pStyle w:val="BodyText"/>
      </w:pPr>
      <w:r w:rsidRPr="00484449">
        <w:lastRenderedPageBreak/>
        <w:t>The long wave atmo</w:t>
      </w:r>
      <w:r w:rsidRPr="00484449">
        <w:softHyphen/>
        <w:t>spheric radiation is comput</w:t>
      </w:r>
      <w:r w:rsidRPr="00484449">
        <w:softHyphen/>
        <w:t>ed from air temperature and cloud cover or air vapor pressure using Brunt</w:t>
      </w:r>
      <w:r>
        <w:t>’</w:t>
      </w:r>
      <w:r w:rsidRPr="00484449">
        <w:t>s formula. The right</w:t>
      </w:r>
      <w:r w:rsidRPr="00484449">
        <w:noBreakHyphen/>
        <w:t>hand terms are all water surface temperature depen</w:t>
      </w:r>
      <w:r w:rsidRPr="00484449">
        <w:softHyphen/>
        <w:t>dent.</w:t>
      </w:r>
    </w:p>
    <w:p w14:paraId="6D6829F9" w14:textId="77777777" w:rsidR="008333A2" w:rsidRPr="00484449" w:rsidRDefault="008333A2" w:rsidP="00B6554A">
      <w:pPr>
        <w:pStyle w:val="BodyText"/>
      </w:pPr>
      <w:r w:rsidRPr="00484449">
        <w:t>Water surface back radiation is computed as:</w:t>
      </w:r>
    </w:p>
    <w:p w14:paraId="501F38E1" w14:textId="21E24295" w:rsidR="008333A2" w:rsidRPr="00B7030B" w:rsidRDefault="008333A2" w:rsidP="008333A2">
      <w:pPr>
        <w:pStyle w:val="equation"/>
        <w:rPr>
          <w:rFonts w:asciiTheme="minorHAnsi" w:hAnsiTheme="minorHAnsi"/>
        </w:rPr>
      </w:pPr>
      <w:r w:rsidRPr="00B7030B">
        <w:rPr>
          <w:rFonts w:asciiTheme="minorHAnsi" w:hAnsiTheme="minorHAnsi"/>
        </w:rPr>
        <w:tab/>
      </w:r>
      <m:oMath>
        <m:sSub>
          <m:sSubPr>
            <m:ctrlPr>
              <w:rPr>
                <w:rFonts w:ascii="Cambria Math" w:hAnsi="Cambria Math"/>
                <w:i/>
              </w:rPr>
            </m:ctrlPr>
          </m:sSubPr>
          <m:e>
            <m:r>
              <w:rPr>
                <w:rFonts w:ascii="Cambria Math" w:hAnsi="Cambria Math"/>
              </w:rPr>
              <m:t>ϕ</m:t>
            </m:r>
          </m:e>
          <m:sub>
            <m:r>
              <w:rPr>
                <w:rFonts w:ascii="Cambria Math" w:hAnsi="Cambria Math"/>
              </w:rPr>
              <m:t>br</m:t>
            </m:r>
          </m:sub>
        </m:sSub>
        <m:r>
          <w:rPr>
            <w:rFonts w:ascii="Cambria Math" w:hAnsi="Cambria Math"/>
          </w:rPr>
          <m:t>=εσ</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+273.15</m:t>
                </m:r>
              </m:e>
            </m:d>
          </m:e>
          <m:sup>
            <m:r>
              <w:rPr>
                <w:rFonts w:ascii="Cambria Math" w:hAnsi="Cambria Math"/>
              </w:rPr>
              <m:t>4</m:t>
            </m:r>
          </m:sup>
        </m:sSup>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23</w:t>
      </w:r>
      <w:r w:rsidR="00A41B27">
        <w:rPr>
          <w:rStyle w:val="EquationCaption"/>
          <w:rFonts w:asciiTheme="minorHAnsi" w:hAnsiTheme="minorHAnsi"/>
        </w:rPr>
        <w:fldChar w:fldCharType="end"/>
      </w:r>
      <w:r w:rsidRPr="00B7030B">
        <w:rPr>
          <w:rStyle w:val="EquationCaption"/>
          <w:rFonts w:asciiTheme="minorHAnsi" w:hAnsiTheme="minorHAnsi"/>
        </w:rPr>
        <w:t>)</w:t>
      </w:r>
    </w:p>
    <w:p w14:paraId="58D600A7" w14:textId="77777777" w:rsidR="008333A2" w:rsidRPr="00484449" w:rsidRDefault="008333A2" w:rsidP="002C4BD6">
      <w:pPr>
        <w:pStyle w:val="BodyText"/>
        <w:spacing w:after="120"/>
      </w:pPr>
      <w:r w:rsidRPr="00484449">
        <w:t>where:</w:t>
      </w:r>
    </w:p>
    <w:p w14:paraId="24E3FC9B" w14:textId="77777777" w:rsidR="008333A2" w:rsidRPr="00484449" w:rsidRDefault="008333A2" w:rsidP="007A3922">
      <w:pPr>
        <w:pStyle w:val="variabledefinitionChar"/>
      </w:pPr>
      <w:r w:rsidRPr="00484449">
        <w:tab/>
      </w:r>
      <w:r w:rsidRPr="00484449">
        <w:sym w:font="Symbol" w:char="F065"/>
      </w:r>
      <w:r w:rsidRPr="00484449">
        <w:tab/>
        <w:t>=</w:t>
      </w:r>
      <w:r w:rsidRPr="00484449">
        <w:tab/>
        <w:t>emissivity of water,</w:t>
      </w:r>
      <w:r w:rsidRPr="00484449">
        <w:rPr>
          <w:i/>
        </w:rPr>
        <w:t xml:space="preserve"> </w:t>
      </w:r>
      <w:r w:rsidRPr="00484449">
        <w:rPr>
          <w:iCs/>
        </w:rPr>
        <w:t>0.97</w:t>
      </w:r>
    </w:p>
    <w:p w14:paraId="595E9C66" w14:textId="54AC2B25" w:rsidR="008333A2" w:rsidRPr="00E4115E" w:rsidRDefault="008333A2" w:rsidP="007A3922">
      <w:pPr>
        <w:pStyle w:val="variabledefinitionChar"/>
        <w:rPr>
          <w:iCs/>
        </w:rPr>
      </w:pPr>
      <w:r w:rsidRPr="00484449">
        <w:tab/>
      </w:r>
      <w:r w:rsidRPr="00484449">
        <w:sym w:font="Symbol" w:char="F073"/>
      </w:r>
      <w:r w:rsidRPr="00484449">
        <w:tab/>
        <w:t>=</w:t>
      </w:r>
      <w:r w:rsidRPr="00484449">
        <w:tab/>
        <w:t>Stephan-Boltzma</w:t>
      </w:r>
      <w:ins w:id="416" w:author="Todd Steissberg" w:date="2022-08-06T18:04:00Z">
        <w:r w:rsidR="00C04C4E">
          <w:t>n</w:t>
        </w:r>
      </w:ins>
      <w:r w:rsidRPr="00484449">
        <w:t>n constant,</w:t>
      </w:r>
      <w:r w:rsidRPr="00484449">
        <w:rPr>
          <w:i/>
        </w:rPr>
        <w:t xml:space="preserve"> 5.67 x 10</w:t>
      </w:r>
      <w:r w:rsidRPr="00484449">
        <w:rPr>
          <w:i/>
          <w:vertAlign w:val="superscript"/>
        </w:rPr>
        <w:t>-8</w:t>
      </w:r>
      <w:r w:rsidRPr="00484449">
        <w:rPr>
          <w:i/>
        </w:rPr>
        <w:t xml:space="preserve"> W </w:t>
      </w:r>
      <w:r w:rsidRPr="00127D1D">
        <w:rPr>
          <w:iCs/>
        </w:rPr>
        <w:t>m</w:t>
      </w:r>
      <w:r w:rsidRPr="00127D1D">
        <w:rPr>
          <w:iCs/>
          <w:vertAlign w:val="superscript"/>
        </w:rPr>
        <w:noBreakHyphen/>
        <w:t>2</w:t>
      </w:r>
      <w:r w:rsidRPr="00127D1D">
        <w:rPr>
          <w:iCs/>
        </w:rPr>
        <w:t xml:space="preserve"> </w:t>
      </w:r>
      <w:r w:rsidRPr="00127D1D">
        <w:rPr>
          <w:iCs/>
          <w:vertAlign w:val="superscript"/>
        </w:rPr>
        <w:t>o</w:t>
      </w:r>
      <w:r w:rsidRPr="00127D1D">
        <w:rPr>
          <w:iCs/>
        </w:rPr>
        <w:t>K</w:t>
      </w:r>
      <w:r w:rsidRPr="00127D1D">
        <w:rPr>
          <w:iCs/>
          <w:vertAlign w:val="superscript"/>
        </w:rPr>
        <w:t>-4</w:t>
      </w:r>
    </w:p>
    <w:p w14:paraId="1DA2E9F2" w14:textId="77777777" w:rsidR="008333A2" w:rsidRPr="00E4115E" w:rsidRDefault="008333A2" w:rsidP="0052054C">
      <w:pPr>
        <w:pStyle w:val="variabledefinitionChar"/>
      </w:pPr>
      <w:r w:rsidRPr="00484449">
        <w:tab/>
      </w:r>
      <w:r w:rsidRPr="00484449">
        <w:rPr>
          <w:i/>
          <w:iCs/>
        </w:rPr>
        <w:t>T</w:t>
      </w:r>
      <w:r w:rsidRPr="00484449">
        <w:rPr>
          <w:i/>
          <w:iCs/>
          <w:vertAlign w:val="subscript"/>
        </w:rPr>
        <w:t>s</w:t>
      </w:r>
      <w:r w:rsidRPr="00484449">
        <w:tab/>
        <w:t>=</w:t>
      </w:r>
      <w:r w:rsidRPr="00484449">
        <w:tab/>
        <w:t xml:space="preserve">water surface temperature, </w:t>
      </w:r>
      <w:r w:rsidRPr="00E4115E">
        <w:rPr>
          <w:vertAlign w:val="superscript"/>
        </w:rPr>
        <w:t>o</w:t>
      </w:r>
      <w:r w:rsidRPr="00127D1D">
        <w:t>C</w:t>
      </w:r>
    </w:p>
    <w:p w14:paraId="0DF5AA2E" w14:textId="77777777" w:rsidR="008333A2" w:rsidRPr="00484449" w:rsidRDefault="008333A2" w:rsidP="00B6554A">
      <w:pPr>
        <w:pStyle w:val="BodyText2"/>
      </w:pPr>
    </w:p>
    <w:p w14:paraId="248E6235" w14:textId="77777777" w:rsidR="008333A2" w:rsidRPr="00484449" w:rsidRDefault="008333A2" w:rsidP="00B6554A">
      <w:pPr>
        <w:pStyle w:val="BodyText"/>
      </w:pPr>
      <w:r w:rsidRPr="00484449">
        <w:t>Like the remaining terms, it is computed for each surface layer cell on each iteration timestep.</w:t>
      </w:r>
    </w:p>
    <w:p w14:paraId="055A4746" w14:textId="77777777" w:rsidR="008333A2" w:rsidRPr="00484449" w:rsidRDefault="008333A2" w:rsidP="002C4BD6">
      <w:pPr>
        <w:pStyle w:val="BodyText"/>
      </w:pPr>
      <w:r w:rsidRPr="00484449">
        <w:t>Evaporative heat loss is computed as:</w:t>
      </w:r>
    </w:p>
    <w:p w14:paraId="736D0EDC" w14:textId="4628932D" w:rsidR="008333A2" w:rsidRPr="00B7030B" w:rsidRDefault="008333A2" w:rsidP="008333A2">
      <w:pPr>
        <w:pStyle w:val="equation"/>
        <w:keepNext/>
        <w:rPr>
          <w:rFonts w:asciiTheme="minorHAnsi" w:hAnsiTheme="minorHAnsi"/>
        </w:rPr>
      </w:pPr>
      <w:r w:rsidRPr="00B7030B">
        <w:rPr>
          <w:rFonts w:asciiTheme="minorHAnsi" w:hAnsiTheme="minorHAnsi"/>
        </w:rPr>
        <w:tab/>
      </w:r>
      <m:oMath>
        <m:sSub>
          <m:sSubPr>
            <m:ctrlPr>
              <w:rPr>
                <w:rFonts w:ascii="Cambria Math" w:hAnsi="Cambria Math"/>
                <w:i/>
              </w:rPr>
            </m:ctrlPr>
          </m:sSubPr>
          <m:e>
            <m:r>
              <w:rPr>
                <w:rFonts w:ascii="Cambria Math" w:hAnsi="Cambria Math"/>
              </w:rPr>
              <m:t>ϕ</m:t>
            </m:r>
          </m:e>
          <m:sub>
            <m:r>
              <w:rPr>
                <w:rFonts w:ascii="Cambria Math" w:hAnsi="Cambria Math"/>
              </w:rPr>
              <m:t>e</m:t>
            </m:r>
          </m:sub>
        </m:sSub>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z</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a</m:t>
                </m:r>
              </m:sub>
            </m:sSub>
          </m:e>
        </m:d>
      </m:oMath>
      <w:r w:rsidRPr="00B7030B">
        <w:rPr>
          <w:rFonts w:asciiTheme="minorHAnsi" w:hAnsiTheme="minorHAnsi"/>
        </w:rPr>
        <w:t xml:space="preserve">   </w:t>
      </w:r>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24</w:t>
      </w:r>
      <w:r w:rsidR="00A41B27">
        <w:rPr>
          <w:rStyle w:val="EquationCaption"/>
          <w:rFonts w:asciiTheme="minorHAnsi" w:hAnsiTheme="minorHAnsi"/>
        </w:rPr>
        <w:fldChar w:fldCharType="end"/>
      </w:r>
      <w:r w:rsidRPr="00B7030B">
        <w:rPr>
          <w:rStyle w:val="EquationCaption"/>
          <w:rFonts w:asciiTheme="minorHAnsi" w:hAnsiTheme="minorHAnsi"/>
        </w:rPr>
        <w:t>)</w:t>
      </w:r>
    </w:p>
    <w:p w14:paraId="39E0043C" w14:textId="77777777" w:rsidR="008333A2" w:rsidRPr="00484449" w:rsidRDefault="008333A2" w:rsidP="002C4BD6">
      <w:pPr>
        <w:pStyle w:val="BodyText"/>
        <w:spacing w:after="120"/>
      </w:pPr>
      <w:r w:rsidRPr="00484449">
        <w:t>where:</w:t>
      </w:r>
    </w:p>
    <w:p w14:paraId="620F4471" w14:textId="77777777" w:rsidR="008333A2" w:rsidRPr="00484449" w:rsidRDefault="008333A2" w:rsidP="007A3922">
      <w:pPr>
        <w:pStyle w:val="variabledefinitionChar"/>
      </w:pPr>
      <w:r w:rsidRPr="00484449">
        <w:tab/>
      </w:r>
      <w:r w:rsidRPr="00484449">
        <w:rPr>
          <w:i/>
          <w:iCs/>
        </w:rPr>
        <w:t>f(</w:t>
      </w:r>
      <w:proofErr w:type="spellStart"/>
      <w:r w:rsidRPr="00484449">
        <w:rPr>
          <w:i/>
          <w:iCs/>
        </w:rPr>
        <w:t>Wz</w:t>
      </w:r>
      <w:proofErr w:type="spellEnd"/>
      <w:r w:rsidRPr="00484449">
        <w:rPr>
          <w:i/>
          <w:iCs/>
        </w:rPr>
        <w:t>)</w:t>
      </w:r>
      <w:r w:rsidRPr="00484449">
        <w:tab/>
        <w:t>=</w:t>
      </w:r>
      <w:r w:rsidRPr="00484449">
        <w:tab/>
        <w:t>evaporative wind speed function at wind height of z,</w:t>
      </w:r>
      <w:r w:rsidRPr="00484449">
        <w:rPr>
          <w:i/>
        </w:rPr>
        <w:t xml:space="preserve"> W </w:t>
      </w:r>
      <w:r w:rsidRPr="00127D1D">
        <w:rPr>
          <w:iCs/>
        </w:rPr>
        <w:t>m</w:t>
      </w:r>
      <w:r w:rsidRPr="00127D1D">
        <w:rPr>
          <w:iCs/>
          <w:vertAlign w:val="superscript"/>
        </w:rPr>
        <w:noBreakHyphen/>
        <w:t>2</w:t>
      </w:r>
      <w:r w:rsidRPr="00127D1D">
        <w:rPr>
          <w:iCs/>
        </w:rPr>
        <w:t xml:space="preserve"> mm Hg</w:t>
      </w:r>
      <w:r w:rsidRPr="00127D1D">
        <w:rPr>
          <w:iCs/>
          <w:vertAlign w:val="superscript"/>
        </w:rPr>
        <w:t>-1</w:t>
      </w:r>
    </w:p>
    <w:p w14:paraId="7EC18A4C" w14:textId="77777777" w:rsidR="008333A2" w:rsidRPr="00D840D1" w:rsidRDefault="008333A2" w:rsidP="007A3922">
      <w:pPr>
        <w:pStyle w:val="variabledefinitionChar"/>
        <w:rPr>
          <w:iCs/>
        </w:rPr>
      </w:pPr>
      <w:r w:rsidRPr="00484449">
        <w:tab/>
      </w:r>
      <w:r w:rsidRPr="00484449">
        <w:rPr>
          <w:i/>
          <w:iCs/>
        </w:rPr>
        <w:t>e</w:t>
      </w:r>
      <w:r w:rsidRPr="00484449">
        <w:rPr>
          <w:i/>
          <w:iCs/>
          <w:vertAlign w:val="subscript"/>
        </w:rPr>
        <w:t>s</w:t>
      </w:r>
      <w:r w:rsidRPr="00484449">
        <w:tab/>
        <w:t>=</w:t>
      </w:r>
      <w:r w:rsidRPr="00484449">
        <w:tab/>
        <w:t>saturation vapor pressure at the water surface,</w:t>
      </w:r>
      <w:r w:rsidRPr="00484449">
        <w:rPr>
          <w:i/>
        </w:rPr>
        <w:t xml:space="preserve"> </w:t>
      </w:r>
      <w:r w:rsidRPr="00127D1D">
        <w:rPr>
          <w:iCs/>
        </w:rPr>
        <w:t>mm Hg</w:t>
      </w:r>
    </w:p>
    <w:p w14:paraId="61E39159" w14:textId="77777777" w:rsidR="008333A2" w:rsidRPr="00D840D1" w:rsidRDefault="008333A2" w:rsidP="0052054C">
      <w:pPr>
        <w:pStyle w:val="variabledefinitionChar"/>
        <w:rPr>
          <w:iCs/>
        </w:rPr>
      </w:pPr>
      <w:r w:rsidRPr="00484449">
        <w:tab/>
      </w:r>
      <w:proofErr w:type="spellStart"/>
      <w:r w:rsidRPr="00484449">
        <w:rPr>
          <w:i/>
          <w:iCs/>
        </w:rPr>
        <w:t>e</w:t>
      </w:r>
      <w:r w:rsidRPr="00484449">
        <w:rPr>
          <w:i/>
          <w:iCs/>
          <w:vertAlign w:val="subscript"/>
        </w:rPr>
        <w:t>a</w:t>
      </w:r>
      <w:proofErr w:type="spellEnd"/>
      <w:r w:rsidRPr="00484449">
        <w:tab/>
        <w:t>=</w:t>
      </w:r>
      <w:r w:rsidRPr="00484449">
        <w:tab/>
        <w:t>atmo</w:t>
      </w:r>
      <w:r w:rsidRPr="00484449">
        <w:softHyphen/>
        <w:t>spheric vapor pres</w:t>
      </w:r>
      <w:r w:rsidRPr="00484449">
        <w:softHyphen/>
        <w:t>sure,</w:t>
      </w:r>
      <w:r w:rsidRPr="00484449">
        <w:rPr>
          <w:i/>
        </w:rPr>
        <w:t xml:space="preserve"> </w:t>
      </w:r>
      <w:r w:rsidRPr="00127D1D">
        <w:rPr>
          <w:iCs/>
        </w:rPr>
        <w:t>mm Hg</w:t>
      </w:r>
    </w:p>
    <w:p w14:paraId="724BFA64" w14:textId="77777777" w:rsidR="008333A2" w:rsidRPr="00484449" w:rsidRDefault="008333A2" w:rsidP="00B6554A">
      <w:pPr>
        <w:pStyle w:val="BodyText2"/>
      </w:pPr>
    </w:p>
    <w:p w14:paraId="67D1C038" w14:textId="77777777" w:rsidR="008333A2" w:rsidRPr="00484449" w:rsidRDefault="008333A2" w:rsidP="00B6554A">
      <w:pPr>
        <w:pStyle w:val="BodyText"/>
      </w:pPr>
      <w:r w:rsidRPr="00484449">
        <w:t>Evaporative heat loss depends on air temperature and dew point tempera</w:t>
      </w:r>
      <w:r w:rsidRPr="00484449">
        <w:softHyphen/>
        <w:t>ture or relative humidity.  Surface vapor pressure is computed from the surface temper</w:t>
      </w:r>
      <w:r w:rsidRPr="00484449">
        <w:softHyphen/>
        <w:t>ature for each surface cell on each iteration.</w:t>
      </w:r>
    </w:p>
    <w:p w14:paraId="74C801C7" w14:textId="77777777" w:rsidR="008333A2" w:rsidRPr="00484449" w:rsidRDefault="008333A2" w:rsidP="00B6554A">
      <w:pPr>
        <w:pStyle w:val="BodyText"/>
      </w:pPr>
      <w:r w:rsidRPr="00484449">
        <w:t>Surface heat conduction is computed as:</w:t>
      </w:r>
    </w:p>
    <w:p w14:paraId="37F91C8A" w14:textId="3C926C22" w:rsidR="008333A2" w:rsidRPr="00B7030B" w:rsidRDefault="008333A2" w:rsidP="008333A2">
      <w:pPr>
        <w:pStyle w:val="equation"/>
        <w:rPr>
          <w:rFonts w:asciiTheme="minorHAnsi" w:hAnsiTheme="minorHAnsi"/>
        </w:rPr>
      </w:pPr>
      <w:r w:rsidRPr="00B7030B">
        <w:rPr>
          <w:rFonts w:asciiTheme="minorHAnsi" w:hAnsiTheme="minorHAnsi"/>
        </w:rPr>
        <w:tab/>
      </w:r>
      <m:oMath>
        <m:sSub>
          <m:sSubPr>
            <m:ctrlPr>
              <w:rPr>
                <w:rFonts w:ascii="Cambria Math" w:hAnsi="Cambria Math"/>
                <w:i/>
              </w:rPr>
            </m:ctrlPr>
          </m:sSubPr>
          <m:e>
            <m:r>
              <w:rPr>
                <w:rFonts w:ascii="Cambria Math" w:hAnsi="Cambria Math"/>
              </w:rPr>
              <m:t>ϕ</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c</m:t>
            </m:r>
          </m:sub>
        </m:sSub>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z</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e>
        </m:d>
      </m:oMath>
      <w:r w:rsidRPr="00B7030B">
        <w:rPr>
          <w:rFonts w:asciiTheme="minorHAnsi" w:hAnsiTheme="minorHAnsi"/>
        </w:rPr>
        <w:t xml:space="preserve"> </w:t>
      </w:r>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25</w:t>
      </w:r>
      <w:r w:rsidR="00A41B27">
        <w:rPr>
          <w:rStyle w:val="EquationCaption"/>
          <w:rFonts w:asciiTheme="minorHAnsi" w:hAnsiTheme="minorHAnsi"/>
        </w:rPr>
        <w:fldChar w:fldCharType="end"/>
      </w:r>
      <w:r w:rsidRPr="00B7030B">
        <w:rPr>
          <w:rStyle w:val="EquationCaption"/>
          <w:rFonts w:asciiTheme="minorHAnsi" w:hAnsiTheme="minorHAnsi"/>
        </w:rPr>
        <w:t>)</w:t>
      </w:r>
    </w:p>
    <w:p w14:paraId="6AC8ADAD" w14:textId="77777777" w:rsidR="008333A2" w:rsidRPr="00484449" w:rsidRDefault="008333A2" w:rsidP="002C4BD6">
      <w:pPr>
        <w:pStyle w:val="BodyText"/>
        <w:spacing w:after="120"/>
      </w:pPr>
      <w:r w:rsidRPr="00484449">
        <w:t>where:</w:t>
      </w:r>
    </w:p>
    <w:p w14:paraId="2FBBB3FE" w14:textId="77777777" w:rsidR="008333A2" w:rsidRPr="00D840D1" w:rsidRDefault="008333A2" w:rsidP="007A3922">
      <w:pPr>
        <w:pStyle w:val="variabledefinitionChar"/>
        <w:rPr>
          <w:iCs/>
        </w:rPr>
      </w:pPr>
      <w:r w:rsidRPr="00484449">
        <w:tab/>
      </w:r>
      <w:r w:rsidRPr="00484449">
        <w:rPr>
          <w:i/>
          <w:iCs/>
        </w:rPr>
        <w:t>C</w:t>
      </w:r>
      <w:r w:rsidRPr="00484449">
        <w:rPr>
          <w:i/>
          <w:iCs/>
          <w:vertAlign w:val="subscript"/>
        </w:rPr>
        <w:t>c</w:t>
      </w:r>
      <w:r w:rsidRPr="00484449">
        <w:tab/>
        <w:t>=</w:t>
      </w:r>
      <w:r w:rsidRPr="00484449">
        <w:tab/>
        <w:t>Bowen's coefficient,</w:t>
      </w:r>
      <w:r w:rsidRPr="00484449">
        <w:rPr>
          <w:i/>
        </w:rPr>
        <w:t xml:space="preserve"> 0.47 </w:t>
      </w:r>
      <w:r w:rsidRPr="00127D1D">
        <w:rPr>
          <w:iCs/>
        </w:rPr>
        <w:t xml:space="preserve">mm Hg </w:t>
      </w:r>
      <w:r w:rsidRPr="00D840D1">
        <w:rPr>
          <w:iCs/>
          <w:vertAlign w:val="superscript"/>
        </w:rPr>
        <w:t>o</w:t>
      </w:r>
      <w:r w:rsidRPr="00127D1D">
        <w:rPr>
          <w:iCs/>
        </w:rPr>
        <w:t>C</w:t>
      </w:r>
      <w:r w:rsidRPr="00127D1D">
        <w:rPr>
          <w:iCs/>
          <w:vertAlign w:val="superscript"/>
        </w:rPr>
        <w:t>-1</w:t>
      </w:r>
    </w:p>
    <w:p w14:paraId="4EF4F1B6" w14:textId="77777777" w:rsidR="008333A2" w:rsidRPr="00D840D1" w:rsidRDefault="008333A2" w:rsidP="007A3922">
      <w:pPr>
        <w:pStyle w:val="variabledefinitionChar"/>
      </w:pPr>
      <w:r w:rsidRPr="00484449">
        <w:tab/>
      </w:r>
      <w:r w:rsidRPr="00484449">
        <w:rPr>
          <w:i/>
          <w:iCs/>
        </w:rPr>
        <w:t>T</w:t>
      </w:r>
      <w:r w:rsidRPr="00484449">
        <w:rPr>
          <w:i/>
          <w:iCs/>
          <w:vertAlign w:val="subscript"/>
        </w:rPr>
        <w:t>a</w:t>
      </w:r>
      <w:r w:rsidRPr="00484449">
        <w:rPr>
          <w:i/>
          <w:iCs/>
        </w:rPr>
        <w:tab/>
      </w:r>
      <w:r w:rsidRPr="00484449">
        <w:t>=</w:t>
      </w:r>
      <w:r w:rsidRPr="00484449">
        <w:tab/>
        <w:t xml:space="preserve">air temperature, </w:t>
      </w:r>
      <w:r w:rsidRPr="00D840D1">
        <w:rPr>
          <w:vertAlign w:val="superscript"/>
        </w:rPr>
        <w:t>o</w:t>
      </w:r>
      <w:r w:rsidRPr="00127D1D">
        <w:t>C</w:t>
      </w:r>
    </w:p>
    <w:p w14:paraId="25E9B62D" w14:textId="77777777" w:rsidR="008333A2" w:rsidRPr="00484449" w:rsidRDefault="008333A2" w:rsidP="00B6554A">
      <w:pPr>
        <w:pStyle w:val="BodyText2"/>
      </w:pPr>
    </w:p>
    <w:p w14:paraId="11FE94C6" w14:textId="4C7F8778" w:rsidR="008333A2" w:rsidRPr="00484449" w:rsidRDefault="008333A2" w:rsidP="00127D1D">
      <w:pPr>
        <w:pStyle w:val="BodyText"/>
        <w:spacing w:after="0"/>
      </w:pPr>
      <w:r w:rsidRPr="00484449">
        <w:t>Short wave solar radiation penetrates the surface and decays exponentially with depth accord</w:t>
      </w:r>
      <w:r w:rsidRPr="00484449">
        <w:softHyphen/>
        <w:t>ing to Be</w:t>
      </w:r>
      <w:ins w:id="417" w:author="Todd Steissberg" w:date="2022-08-06T17:34:00Z">
        <w:r w:rsidR="002E517C">
          <w:t>e</w:t>
        </w:r>
      </w:ins>
      <w:del w:id="418" w:author="Todd Steissberg" w:date="2022-08-06T17:34:00Z">
        <w:r w:rsidRPr="00484449" w:rsidDel="002E517C">
          <w:delText>a</w:delText>
        </w:r>
      </w:del>
      <w:r w:rsidRPr="00484449">
        <w:t>r</w:t>
      </w:r>
      <w:r>
        <w:t>’</w:t>
      </w:r>
      <w:r w:rsidRPr="00484449">
        <w:t xml:space="preserve">s Law (see </w:t>
      </w:r>
      <w:r w:rsidRPr="0076230E">
        <w:rPr>
          <w:rStyle w:val="Figurehyperlink"/>
        </w:rPr>
        <w:fldChar w:fldCharType="begin"/>
      </w:r>
      <w:r w:rsidRPr="0076230E">
        <w:rPr>
          <w:rStyle w:val="Figurehyperlink"/>
        </w:rPr>
        <w:instrText xml:space="preserve"> REF _Ref3212157 \h  \* MERGEFORMAT </w:instrText>
      </w:r>
      <w:r w:rsidRPr="0076230E">
        <w:rPr>
          <w:rStyle w:val="Figurehyperlink"/>
        </w:rPr>
      </w:r>
      <w:r w:rsidRPr="0076230E">
        <w:rPr>
          <w:rStyle w:val="Figurehyperlink"/>
        </w:rPr>
        <w:fldChar w:fldCharType="separate"/>
      </w:r>
      <w:r w:rsidR="00A95042" w:rsidRPr="0076230E">
        <w:rPr>
          <w:rStyle w:val="Figurehyperlink"/>
        </w:rPr>
        <w:t>Figure 53</w:t>
      </w:r>
      <w:r w:rsidRPr="0076230E">
        <w:rPr>
          <w:rStyle w:val="Figurehyperlink"/>
        </w:rPr>
        <w:fldChar w:fldCharType="end"/>
      </w:r>
      <w:r w:rsidRPr="00484449">
        <w:t>):</w:t>
      </w:r>
    </w:p>
    <w:p w14:paraId="6E9E1AC9" w14:textId="48E342CC" w:rsidR="008333A2" w:rsidRPr="00B7030B" w:rsidRDefault="008333A2" w:rsidP="00127D1D">
      <w:pPr>
        <w:pStyle w:val="equation"/>
        <w:spacing w:after="0"/>
        <w:rPr>
          <w:rFonts w:asciiTheme="minorHAnsi" w:hAnsiTheme="minorHAnsi"/>
        </w:rPr>
      </w:pPr>
      <w:r w:rsidRPr="00B7030B">
        <w:rPr>
          <w:rFonts w:asciiTheme="minorHAnsi" w:hAnsiTheme="minorHAnsi"/>
        </w:rPr>
        <w:tab/>
      </w:r>
      <m:oMath>
        <m:sSub>
          <m:sSubPr>
            <m:ctrlPr>
              <w:rPr>
                <w:rFonts w:ascii="Cambria Math" w:hAnsi="Cambria Math"/>
                <w:i/>
              </w:rPr>
            </m:ctrlPr>
          </m:sSubPr>
          <m:e>
            <m:r>
              <w:rPr>
                <w:rFonts w:ascii="Cambria Math" w:hAnsi="Cambria Math"/>
              </w:rPr>
              <m:t>ϕ</m:t>
            </m:r>
          </m:e>
          <m:sub>
            <m:r>
              <w:rPr>
                <w:rFonts w:ascii="Cambria Math" w:hAnsi="Cambria Math"/>
              </w:rPr>
              <m:t>s</m:t>
            </m:r>
          </m:sub>
        </m:sSub>
        <m:d>
          <m:dPr>
            <m:ctrlPr>
              <w:rPr>
                <w:rFonts w:ascii="Cambria Math" w:hAnsi="Cambria Math"/>
                <w:i/>
              </w:rPr>
            </m:ctrlPr>
          </m:dPr>
          <m:e>
            <m:r>
              <w:rPr>
                <w:rFonts w:ascii="Cambria Math" w:hAnsi="Cambria Math"/>
              </w:rPr>
              <m:t>z</m:t>
            </m:r>
          </m:e>
        </m:d>
        <m:r>
          <w:rPr>
            <w:rFonts w:ascii="Cambria Math" w:hAnsi="Cambria Math"/>
          </w:rPr>
          <m:t>=</m:t>
        </m:r>
        <m:d>
          <m:dPr>
            <m:ctrlPr>
              <w:rPr>
                <w:rFonts w:ascii="Cambria Math" w:hAnsi="Cambria Math"/>
                <w:i/>
              </w:rPr>
            </m:ctrlPr>
          </m:dPr>
          <m:e>
            <m:r>
              <w:rPr>
                <w:rFonts w:ascii="Cambria Math" w:hAnsi="Cambria Math"/>
              </w:rPr>
              <m:t>1-β</m:t>
            </m:r>
          </m:e>
        </m:d>
        <m:sSub>
          <m:sSubPr>
            <m:ctrlPr>
              <w:rPr>
                <w:rFonts w:ascii="Cambria Math" w:hAnsi="Cambria Math"/>
                <w:i/>
              </w:rPr>
            </m:ctrlPr>
          </m:sSubPr>
          <m:e>
            <m:r>
              <w:rPr>
                <w:rFonts w:ascii="Cambria Math" w:hAnsi="Cambria Math"/>
              </w:rPr>
              <m:t>ϕ</m:t>
            </m:r>
          </m:e>
          <m:sub>
            <m:r>
              <w:rPr>
                <w:rFonts w:ascii="Cambria Math" w:hAnsi="Cambria Math"/>
              </w:rPr>
              <m:t>sn</m:t>
            </m:r>
          </m:sub>
        </m:sSub>
        <m:sSup>
          <m:sSupPr>
            <m:ctrlPr>
              <w:rPr>
                <w:rFonts w:ascii="Cambria Math" w:hAnsi="Cambria Math"/>
                <w:i/>
              </w:rPr>
            </m:ctrlPr>
          </m:sSupPr>
          <m:e>
            <m:r>
              <w:rPr>
                <w:rFonts w:ascii="Cambria Math" w:hAnsi="Cambria Math"/>
              </w:rPr>
              <m:t>e</m:t>
            </m:r>
          </m:e>
          <m:sup>
            <m:r>
              <w:rPr>
                <w:rFonts w:ascii="Cambria Math" w:hAnsi="Cambria Math"/>
              </w:rPr>
              <m:t>-ηz</m:t>
            </m:r>
          </m:sup>
        </m:sSup>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26</w:t>
      </w:r>
      <w:r w:rsidR="00A41B27">
        <w:rPr>
          <w:rStyle w:val="EquationCaption"/>
          <w:rFonts w:asciiTheme="minorHAnsi" w:hAnsiTheme="minorHAnsi"/>
        </w:rPr>
        <w:fldChar w:fldCharType="end"/>
      </w:r>
      <w:r w:rsidRPr="00B7030B">
        <w:rPr>
          <w:rStyle w:val="EquationCaption"/>
          <w:rFonts w:asciiTheme="minorHAnsi" w:hAnsiTheme="minorHAnsi"/>
        </w:rPr>
        <w:t>)</w:t>
      </w:r>
    </w:p>
    <w:p w14:paraId="42768D53" w14:textId="77777777" w:rsidR="008333A2" w:rsidRPr="00484449" w:rsidRDefault="008333A2" w:rsidP="00127D1D">
      <w:pPr>
        <w:pStyle w:val="where"/>
      </w:pPr>
      <w:r w:rsidRPr="00484449">
        <w:t>where:</w:t>
      </w:r>
    </w:p>
    <w:p w14:paraId="5918902D" w14:textId="77777777" w:rsidR="008333A2" w:rsidRPr="00FE01DC" w:rsidRDefault="008333A2" w:rsidP="00B6554A">
      <w:pPr>
        <w:pStyle w:val="variabledefinitionChar"/>
        <w:rPr>
          <w:iCs/>
        </w:rPr>
      </w:pPr>
      <w:r w:rsidRPr="00484449">
        <w:tab/>
      </w:r>
      <w:r w:rsidRPr="00484449">
        <w:rPr>
          <w:i/>
          <w:iCs/>
        </w:rPr>
        <w:sym w:font="Symbol" w:char="F066"/>
      </w:r>
      <w:r w:rsidRPr="00484449">
        <w:rPr>
          <w:i/>
          <w:iCs/>
          <w:vertAlign w:val="subscript"/>
        </w:rPr>
        <w:t>s</w:t>
      </w:r>
      <w:r w:rsidRPr="00484449">
        <w:rPr>
          <w:i/>
          <w:iCs/>
        </w:rPr>
        <w:t>(z)</w:t>
      </w:r>
      <w:r w:rsidRPr="00484449">
        <w:tab/>
      </w:r>
      <w:r w:rsidRPr="00484449">
        <w:tab/>
        <w:t>=short wave radiation at depth z,</w:t>
      </w:r>
      <w:r w:rsidRPr="00484449">
        <w:rPr>
          <w:i/>
        </w:rPr>
        <w:t xml:space="preserve"> W </w:t>
      </w:r>
      <w:r w:rsidRPr="00127D1D">
        <w:rPr>
          <w:iCs/>
        </w:rPr>
        <w:t>m</w:t>
      </w:r>
      <w:r w:rsidRPr="00127D1D">
        <w:rPr>
          <w:iCs/>
          <w:vertAlign w:val="superscript"/>
        </w:rPr>
        <w:noBreakHyphen/>
        <w:t>2</w:t>
      </w:r>
    </w:p>
    <w:p w14:paraId="1E600530" w14:textId="77777777" w:rsidR="008333A2" w:rsidRPr="00484449" w:rsidRDefault="008333A2" w:rsidP="00B6554A">
      <w:pPr>
        <w:pStyle w:val="variabledefinitionChar"/>
        <w:rPr>
          <w:vertAlign w:val="superscript"/>
        </w:rPr>
      </w:pPr>
      <w:r w:rsidRPr="00484449">
        <w:tab/>
      </w:r>
      <w:r w:rsidRPr="00484449">
        <w:sym w:font="Symbol" w:char="F062"/>
      </w:r>
      <w:r w:rsidRPr="00484449">
        <w:rPr>
          <w:i/>
          <w:iCs/>
        </w:rPr>
        <w:tab/>
      </w:r>
      <w:r w:rsidRPr="00484449">
        <w:rPr>
          <w:i/>
          <w:iCs/>
        </w:rPr>
        <w:tab/>
      </w:r>
      <w:r w:rsidRPr="00484449">
        <w:t>=fraction absorbed at the water surface</w:t>
      </w:r>
    </w:p>
    <w:p w14:paraId="64B3B90F" w14:textId="77777777" w:rsidR="008333A2" w:rsidRPr="00FE01DC" w:rsidRDefault="008333A2" w:rsidP="00B6554A">
      <w:pPr>
        <w:pStyle w:val="variabledefinitionChar"/>
        <w:rPr>
          <w:iCs/>
        </w:rPr>
      </w:pPr>
      <w:r w:rsidRPr="00484449">
        <w:tab/>
      </w:r>
      <w:r w:rsidRPr="00484449">
        <w:rPr>
          <w:i/>
          <w:iCs/>
        </w:rPr>
        <w:sym w:font="Symbol" w:char="F068"/>
      </w:r>
      <w:r w:rsidRPr="00484449">
        <w:tab/>
      </w:r>
      <w:r w:rsidRPr="00484449">
        <w:tab/>
        <w:t>=extinction coefficient,</w:t>
      </w:r>
      <w:r w:rsidRPr="00484449">
        <w:rPr>
          <w:i/>
        </w:rPr>
        <w:t xml:space="preserve"> </w:t>
      </w:r>
      <w:r w:rsidRPr="00127D1D">
        <w:rPr>
          <w:iCs/>
        </w:rPr>
        <w:t>m</w:t>
      </w:r>
      <w:r w:rsidRPr="00127D1D">
        <w:rPr>
          <w:iCs/>
          <w:vertAlign w:val="superscript"/>
        </w:rPr>
        <w:noBreakHyphen/>
        <w:t>1</w:t>
      </w:r>
    </w:p>
    <w:p w14:paraId="5DCF5E3F" w14:textId="45D0D5D4" w:rsidR="008333A2" w:rsidRPr="00FE01DC" w:rsidRDefault="008333A2" w:rsidP="007552CD">
      <w:pPr>
        <w:pStyle w:val="variabledefinitionChar"/>
        <w:rPr>
          <w:iCs/>
        </w:rPr>
      </w:pPr>
      <w:r w:rsidRPr="00484449">
        <w:tab/>
      </w:r>
      <w:r w:rsidRPr="00484449">
        <w:rPr>
          <w:i/>
          <w:iCs/>
        </w:rPr>
        <w:sym w:font="Symbol" w:char="F066"/>
      </w:r>
      <w:proofErr w:type="spellStart"/>
      <w:r w:rsidRPr="00484449">
        <w:rPr>
          <w:i/>
          <w:iCs/>
          <w:vertAlign w:val="subscript"/>
        </w:rPr>
        <w:t>sn</w:t>
      </w:r>
      <w:proofErr w:type="spellEnd"/>
      <w:r w:rsidRPr="00484449">
        <w:tab/>
      </w:r>
      <w:r w:rsidR="00DC1957">
        <w:t xml:space="preserve"> </w:t>
      </w:r>
      <w:r w:rsidR="00DC1957">
        <w:tab/>
      </w:r>
      <w:r w:rsidRPr="00484449">
        <w:t>=</w:t>
      </w:r>
      <w:r w:rsidR="00D840D1">
        <w:t xml:space="preserve"> </w:t>
      </w:r>
      <w:r w:rsidRPr="00484449">
        <w:t>net short-wave radiation reaching the surface,</w:t>
      </w:r>
      <w:r w:rsidRPr="00484449">
        <w:rPr>
          <w:i/>
        </w:rPr>
        <w:t xml:space="preserve"> W </w:t>
      </w:r>
      <w:r w:rsidRPr="00127D1D">
        <w:rPr>
          <w:iCs/>
        </w:rPr>
        <w:t>m</w:t>
      </w:r>
      <w:r w:rsidRPr="00127D1D">
        <w:rPr>
          <w:iCs/>
          <w:vertAlign w:val="superscript"/>
        </w:rPr>
        <w:noBreakHyphen/>
        <w:t>2</w:t>
      </w:r>
    </w:p>
    <w:p w14:paraId="775F8301" w14:textId="77777777" w:rsidR="008333A2" w:rsidRPr="00B7030B" w:rsidRDefault="008333A2" w:rsidP="007552CD">
      <w:pPr>
        <w:pStyle w:val="BodyText2"/>
      </w:pPr>
    </w:p>
    <w:p w14:paraId="2631C1B0" w14:textId="77777777" w:rsidR="008333A2" w:rsidRDefault="008333A2" w:rsidP="002C4BD6">
      <w:pPr>
        <w:pStyle w:val="BodyText"/>
        <w:jc w:val="center"/>
      </w:pPr>
      <w:r>
        <w:rPr>
          <w:noProof/>
        </w:rPr>
        <w:lastRenderedPageBreak/>
        <w:drawing>
          <wp:inline distT="0" distB="0" distL="0" distR="0" wp14:anchorId="60FD7B3C" wp14:editId="14A620DF">
            <wp:extent cx="5097145" cy="2517050"/>
            <wp:effectExtent l="12700" t="12700" r="8255" b="107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103910" cy="2520391"/>
                    </a:xfrm>
                    <a:prstGeom prst="rect">
                      <a:avLst/>
                    </a:prstGeom>
                    <a:noFill/>
                    <a:ln w="3175">
                      <a:solidFill>
                        <a:schemeClr val="tx1"/>
                      </a:solidFill>
                    </a:ln>
                  </pic:spPr>
                </pic:pic>
              </a:graphicData>
            </a:graphic>
          </wp:inline>
        </w:drawing>
      </w:r>
    </w:p>
    <w:p w14:paraId="5DE04E62" w14:textId="7B7D0878" w:rsidR="008333A2" w:rsidRPr="00484449" w:rsidRDefault="008333A2" w:rsidP="007A3922">
      <w:pPr>
        <w:pStyle w:val="Caption"/>
      </w:pPr>
      <w:bookmarkStart w:id="419" w:name="_Ref3212157"/>
      <w:bookmarkStart w:id="420" w:name="_Toc48573765"/>
      <w:r w:rsidRPr="00484449">
        <w:t xml:space="preserve">Figure </w:t>
      </w:r>
      <w:r w:rsidR="00000000">
        <w:fldChar w:fldCharType="begin"/>
      </w:r>
      <w:r w:rsidR="00000000">
        <w:instrText xml:space="preserve"> SEQ Figure \* ARABIC </w:instrText>
      </w:r>
      <w:r w:rsidR="00000000">
        <w:fldChar w:fldCharType="separate"/>
      </w:r>
      <w:r w:rsidR="00A95042">
        <w:rPr>
          <w:noProof/>
        </w:rPr>
        <w:t>53</w:t>
      </w:r>
      <w:r w:rsidR="00000000">
        <w:rPr>
          <w:noProof/>
        </w:rPr>
        <w:fldChar w:fldCharType="end"/>
      </w:r>
      <w:bookmarkEnd w:id="419"/>
      <w:r w:rsidRPr="00484449">
        <w:t>. Short-wave solar penetration in a water body.</w:t>
      </w:r>
      <w:bookmarkEnd w:id="420"/>
    </w:p>
    <w:p w14:paraId="012BF074" w14:textId="77777777" w:rsidR="008333A2" w:rsidRPr="00B7030B" w:rsidRDefault="008333A2" w:rsidP="007A3922">
      <w:pPr>
        <w:pStyle w:val="Heading5"/>
      </w:pPr>
      <w:bookmarkStart w:id="421" w:name="_Toc523896530"/>
      <w:bookmarkStart w:id="422" w:name="_Toc48573602"/>
      <w:r w:rsidRPr="00B7030B">
        <w:t>Evaporation</w:t>
      </w:r>
      <w:bookmarkEnd w:id="421"/>
      <w:r w:rsidRPr="00B7030B">
        <w:t xml:space="preserve"> </w:t>
      </w:r>
      <w:r w:rsidR="00C63A9B">
        <w:t>Models for f(W)</w:t>
      </w:r>
      <w:bookmarkEnd w:id="422"/>
    </w:p>
    <w:p w14:paraId="0DB4465E" w14:textId="77777777" w:rsidR="008333A2" w:rsidRPr="00484449" w:rsidRDefault="008333A2" w:rsidP="007A3922">
      <w:pPr>
        <w:pStyle w:val="BodyText"/>
      </w:pPr>
      <w:r w:rsidRPr="00484449">
        <w:t xml:space="preserve">Aside from the problems of measuring meteorological data and obtaining representative meteorological data for a waterbody, evaporative wind speed function, </w:t>
      </w:r>
      <w:r w:rsidRPr="00484449">
        <w:rPr>
          <w:i/>
          <w:iCs/>
        </w:rPr>
        <w:t>f(</w:t>
      </w:r>
      <w:proofErr w:type="spellStart"/>
      <w:r w:rsidRPr="00484449">
        <w:rPr>
          <w:i/>
          <w:iCs/>
        </w:rPr>
        <w:t>Wz</w:t>
      </w:r>
      <w:proofErr w:type="spellEnd"/>
      <w:r w:rsidRPr="00484449">
        <w:rPr>
          <w:i/>
          <w:iCs/>
        </w:rPr>
        <w:t>),</w:t>
      </w:r>
      <w:r w:rsidRPr="00484449">
        <w:rPr>
          <w:iCs/>
        </w:rPr>
        <w:t xml:space="preserve"> chosen by the model user can affect surface temperatures especially in the summer</w:t>
      </w:r>
      <w:r w:rsidRPr="00484449">
        <w:t xml:space="preserve">.  Various formulations of </w:t>
      </w:r>
      <w:r w:rsidRPr="00484449">
        <w:rPr>
          <w:i/>
          <w:iCs/>
        </w:rPr>
        <w:t>f(</w:t>
      </w:r>
      <w:proofErr w:type="spellStart"/>
      <w:r w:rsidRPr="00484449">
        <w:rPr>
          <w:i/>
          <w:iCs/>
        </w:rPr>
        <w:t>Wz</w:t>
      </w:r>
      <w:proofErr w:type="spellEnd"/>
      <w:r w:rsidRPr="00484449">
        <w:rPr>
          <w:i/>
          <w:iCs/>
        </w:rPr>
        <w:t>)</w:t>
      </w:r>
      <w:r w:rsidRPr="00484449">
        <w:t xml:space="preserve"> have been catalogued and examined in Edinger et al. (1974). </w:t>
      </w:r>
    </w:p>
    <w:p w14:paraId="57FC4EC7" w14:textId="77777777" w:rsidR="008333A2" w:rsidRPr="00484449" w:rsidRDefault="008333A2" w:rsidP="002C4BD6">
      <w:pPr>
        <w:pStyle w:val="BodyText"/>
      </w:pPr>
      <w:r w:rsidRPr="00484449">
        <w:t>The model user can include different evaporation formulations using an evaporation wind speed formula of the form</w:t>
      </w:r>
    </w:p>
    <w:p w14:paraId="05670A57" w14:textId="34492E1D" w:rsidR="008333A2" w:rsidRPr="00B7030B" w:rsidRDefault="008333A2" w:rsidP="002C4BD6">
      <w:pPr>
        <w:pStyle w:val="equation"/>
        <w:keepNext/>
        <w:rPr>
          <w:rFonts w:asciiTheme="minorHAnsi" w:hAnsiTheme="minorHAnsi"/>
        </w:rPr>
      </w:pPr>
      <w:r w:rsidRPr="00B7030B">
        <w:rPr>
          <w:rFonts w:asciiTheme="minorHAnsi" w:hAnsiTheme="minorHAnsi"/>
        </w:rPr>
        <w:tab/>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z</m:t>
                </m:r>
              </m:sub>
            </m:sSub>
          </m:e>
        </m:d>
        <m:r>
          <w:rPr>
            <w:rFonts w:ascii="Cambria Math" w:hAnsi="Cambria Math"/>
          </w:rPr>
          <m:t>=a+b</m:t>
        </m:r>
        <m:sSubSup>
          <m:sSubSupPr>
            <m:ctrlPr>
              <w:rPr>
                <w:rFonts w:ascii="Cambria Math" w:hAnsi="Cambria Math"/>
                <w:i/>
              </w:rPr>
            </m:ctrlPr>
          </m:sSubSupPr>
          <m:e>
            <m:r>
              <w:rPr>
                <w:rFonts w:ascii="Cambria Math" w:hAnsi="Cambria Math"/>
              </w:rPr>
              <m:t>W</m:t>
            </m:r>
          </m:e>
          <m:sub>
            <m:r>
              <w:rPr>
                <w:rFonts w:ascii="Cambria Math" w:hAnsi="Cambria Math"/>
              </w:rPr>
              <m:t>z</m:t>
            </m:r>
          </m:sub>
          <m:sup>
            <m:r>
              <w:rPr>
                <w:rFonts w:ascii="Cambria Math" w:hAnsi="Cambria Math"/>
              </w:rPr>
              <m:t>c</m:t>
            </m:r>
          </m:sup>
        </m:sSubSup>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27</w:t>
      </w:r>
      <w:r w:rsidR="00A41B27">
        <w:rPr>
          <w:rStyle w:val="EquationCaption"/>
          <w:rFonts w:asciiTheme="minorHAnsi" w:hAnsiTheme="minorHAnsi"/>
        </w:rPr>
        <w:fldChar w:fldCharType="end"/>
      </w:r>
      <w:r w:rsidRPr="00B7030B">
        <w:rPr>
          <w:rStyle w:val="EquationCaption"/>
          <w:rFonts w:asciiTheme="minorHAnsi" w:hAnsiTheme="minorHAnsi"/>
        </w:rPr>
        <w:t>)</w:t>
      </w:r>
    </w:p>
    <w:p w14:paraId="5D0465E6" w14:textId="77777777" w:rsidR="008333A2" w:rsidRPr="00484449" w:rsidRDefault="008333A2" w:rsidP="002C4BD6">
      <w:pPr>
        <w:pStyle w:val="BodyText"/>
        <w:spacing w:after="120"/>
      </w:pPr>
      <w:r w:rsidRPr="00484449">
        <w:t>where:</w:t>
      </w:r>
    </w:p>
    <w:p w14:paraId="0CC60E89" w14:textId="77777777" w:rsidR="008333A2" w:rsidRPr="002C4BD6" w:rsidRDefault="008333A2" w:rsidP="0052054C">
      <w:pPr>
        <w:pStyle w:val="variabledefinitionChar"/>
        <w:rPr>
          <w:vertAlign w:val="superscript"/>
        </w:rPr>
      </w:pPr>
      <w:r w:rsidRPr="00484449">
        <w:tab/>
      </w:r>
      <w:r w:rsidRPr="00484449">
        <w:rPr>
          <w:i/>
          <w:iCs/>
        </w:rPr>
        <w:t>f(</w:t>
      </w:r>
      <w:proofErr w:type="spellStart"/>
      <w:r w:rsidRPr="00484449">
        <w:rPr>
          <w:i/>
          <w:iCs/>
        </w:rPr>
        <w:t>Wz</w:t>
      </w:r>
      <w:proofErr w:type="spellEnd"/>
      <w:r w:rsidRPr="00484449">
        <w:rPr>
          <w:i/>
          <w:iCs/>
        </w:rPr>
        <w:t>)</w:t>
      </w:r>
      <w:r w:rsidRPr="00484449">
        <w:tab/>
        <w:t>=</w:t>
      </w:r>
      <w:r w:rsidRPr="00484449">
        <w:tab/>
        <w:t xml:space="preserve">wind speed function with wind measured at height z, </w:t>
      </w:r>
      <w:r w:rsidRPr="00484449">
        <w:rPr>
          <w:i/>
          <w:iCs/>
        </w:rPr>
        <w:t xml:space="preserve">W </w:t>
      </w:r>
      <w:r w:rsidRPr="002C4BD6">
        <w:t>m</w:t>
      </w:r>
      <w:r w:rsidRPr="002C4BD6">
        <w:rPr>
          <w:vertAlign w:val="superscript"/>
        </w:rPr>
        <w:t>-2</w:t>
      </w:r>
      <w:r w:rsidRPr="002C4BD6">
        <w:t xml:space="preserve"> mm Hg</w:t>
      </w:r>
      <w:r w:rsidRPr="002C4BD6">
        <w:rPr>
          <w:vertAlign w:val="superscript"/>
        </w:rPr>
        <w:t>-1</w:t>
      </w:r>
    </w:p>
    <w:p w14:paraId="2528596A" w14:textId="77777777" w:rsidR="008333A2" w:rsidRPr="00484449" w:rsidRDefault="008333A2" w:rsidP="00B6554A">
      <w:pPr>
        <w:pStyle w:val="variabledefinitionChar"/>
      </w:pPr>
      <w:r w:rsidRPr="00484449">
        <w:tab/>
      </w:r>
      <w:r w:rsidRPr="00484449">
        <w:rPr>
          <w:i/>
          <w:iCs/>
        </w:rPr>
        <w:t>a</w:t>
      </w:r>
      <w:r w:rsidRPr="00484449">
        <w:rPr>
          <w:i/>
          <w:iCs/>
        </w:rPr>
        <w:tab/>
      </w:r>
      <w:r w:rsidRPr="00484449">
        <w:t>=</w:t>
      </w:r>
      <w:r w:rsidRPr="00484449">
        <w:tab/>
        <w:t>empirical coefficient, 9.2 default</w:t>
      </w:r>
    </w:p>
    <w:p w14:paraId="17FB0177" w14:textId="77777777" w:rsidR="008333A2" w:rsidRPr="00484449" w:rsidRDefault="008333A2" w:rsidP="00B6554A">
      <w:pPr>
        <w:pStyle w:val="variabledefinitionChar"/>
      </w:pPr>
      <w:r w:rsidRPr="00484449">
        <w:tab/>
      </w:r>
      <w:r w:rsidRPr="00484449">
        <w:rPr>
          <w:i/>
          <w:iCs/>
        </w:rPr>
        <w:t>b</w:t>
      </w:r>
      <w:r w:rsidRPr="00484449">
        <w:tab/>
        <w:t>=</w:t>
      </w:r>
      <w:r w:rsidRPr="00484449">
        <w:tab/>
        <w:t>empirical coefficient, 0.46 default</w:t>
      </w:r>
    </w:p>
    <w:p w14:paraId="1373F06D" w14:textId="77777777" w:rsidR="008333A2" w:rsidRPr="00484449" w:rsidRDefault="008333A2" w:rsidP="00B6554A">
      <w:pPr>
        <w:pStyle w:val="variabledefinitionChar"/>
      </w:pPr>
      <w:r w:rsidRPr="00484449">
        <w:tab/>
      </w:r>
      <w:r w:rsidRPr="00484449">
        <w:rPr>
          <w:i/>
          <w:iCs/>
        </w:rPr>
        <w:t>c</w:t>
      </w:r>
      <w:r w:rsidRPr="00484449">
        <w:tab/>
        <w:t>=</w:t>
      </w:r>
      <w:r w:rsidRPr="00484449">
        <w:tab/>
        <w:t>empirical coefficient, 2 default</w:t>
      </w:r>
    </w:p>
    <w:p w14:paraId="61DB2FEE" w14:textId="77777777" w:rsidR="008333A2" w:rsidRPr="002C4BD6" w:rsidRDefault="008333A2" w:rsidP="007552CD">
      <w:pPr>
        <w:pStyle w:val="variabledefinitionChar"/>
        <w:rPr>
          <w:vertAlign w:val="superscript"/>
        </w:rPr>
      </w:pPr>
      <w:r w:rsidRPr="00484449">
        <w:tab/>
      </w:r>
      <w:proofErr w:type="spellStart"/>
      <w:r w:rsidRPr="00484449">
        <w:rPr>
          <w:i/>
          <w:iCs/>
        </w:rPr>
        <w:t>W</w:t>
      </w:r>
      <w:r w:rsidRPr="00484449">
        <w:rPr>
          <w:i/>
          <w:iCs/>
          <w:vertAlign w:val="subscript"/>
        </w:rPr>
        <w:t>z</w:t>
      </w:r>
      <w:proofErr w:type="spellEnd"/>
      <w:r w:rsidRPr="00484449">
        <w:tab/>
        <w:t>=</w:t>
      </w:r>
      <w:r w:rsidRPr="00484449">
        <w:tab/>
        <w:t xml:space="preserve">wind speed measured at 2 </w:t>
      </w:r>
      <w:r w:rsidRPr="002C4BD6">
        <w:t>m</w:t>
      </w:r>
      <w:r w:rsidRPr="00484449">
        <w:t xml:space="preserve"> above the ground, </w:t>
      </w:r>
      <w:r w:rsidRPr="002C4BD6">
        <w:t>m s</w:t>
      </w:r>
      <w:r w:rsidRPr="002C4BD6">
        <w:rPr>
          <w:vertAlign w:val="superscript"/>
        </w:rPr>
        <w:t>-1</w:t>
      </w:r>
    </w:p>
    <w:p w14:paraId="30CAAF5A" w14:textId="77777777" w:rsidR="008333A2" w:rsidRPr="00484449" w:rsidRDefault="008333A2" w:rsidP="007552CD">
      <w:pPr>
        <w:pStyle w:val="BodyText2"/>
      </w:pPr>
    </w:p>
    <w:p w14:paraId="6AB5ED21" w14:textId="64E316D8" w:rsidR="008333A2" w:rsidRPr="00484449" w:rsidRDefault="008333A2" w:rsidP="007552CD">
      <w:pPr>
        <w:pStyle w:val="BodyText"/>
      </w:pPr>
      <w:r w:rsidRPr="00484449">
        <w:t xml:space="preserve">The function is used in computing both evaporative water and heat loss. The default values for </w:t>
      </w:r>
      <w:r w:rsidRPr="002C4BD6">
        <w:rPr>
          <w:i/>
          <w:iCs/>
        </w:rPr>
        <w:t>a, b,</w:t>
      </w:r>
      <w:r w:rsidRPr="00484449">
        <w:t xml:space="preserve"> and </w:t>
      </w:r>
      <w:r w:rsidRPr="002C4BD6">
        <w:rPr>
          <w:i/>
          <w:iCs/>
        </w:rPr>
        <w:t xml:space="preserve">c </w:t>
      </w:r>
      <w:r w:rsidRPr="00484449">
        <w:t>are the ones suggested in Edinger et. al. (1974).  The model assumes that the wind is measured at a 2</w:t>
      </w:r>
      <w:r w:rsidR="003D4C4D">
        <w:t xml:space="preserve"> </w:t>
      </w:r>
      <w:r w:rsidRPr="00484449">
        <w:t xml:space="preserve">m height.  The following equation converts b from any measurement height to 2 </w:t>
      </w:r>
      <w:r w:rsidRPr="002C4BD6">
        <w:t>m</w:t>
      </w:r>
      <w:r w:rsidRPr="00484449">
        <w:t>:</w:t>
      </w:r>
    </w:p>
    <w:p w14:paraId="6056F83B" w14:textId="1ADBD948" w:rsidR="008333A2" w:rsidRPr="00B7030B" w:rsidRDefault="008333A2" w:rsidP="008333A2">
      <w:pPr>
        <w:pStyle w:val="equation"/>
        <w:rPr>
          <w:rFonts w:asciiTheme="minorHAnsi" w:hAnsiTheme="minorHAnsi"/>
        </w:rPr>
      </w:pPr>
      <w:r w:rsidRPr="00B7030B">
        <w:rPr>
          <w:rFonts w:asciiTheme="minorHAnsi" w:hAnsiTheme="minorHAnsi"/>
        </w:rPr>
        <w:tab/>
      </w:r>
      <m:oMath>
        <m:sSub>
          <m:sSubPr>
            <m:ctrlPr>
              <w:rPr>
                <w:rFonts w:ascii="Cambria Math" w:hAnsiTheme="minorHAnsi"/>
                <w:i/>
              </w:rPr>
            </m:ctrlPr>
          </m:sSubPr>
          <m:e>
            <m:r>
              <w:rPr>
                <w:rFonts w:ascii="Cambria Math" w:hAnsiTheme="minorHAnsi"/>
              </w:rPr>
              <m:t>b</m:t>
            </m:r>
          </m:e>
          <m:sub>
            <m:r>
              <w:rPr>
                <w:rFonts w:ascii="Cambria Math" w:hAnsiTheme="minorHAnsi"/>
              </w:rPr>
              <m:t>2m</m:t>
            </m:r>
          </m:sub>
        </m:sSub>
        <m:r>
          <w:rPr>
            <w:rFonts w:ascii="Cambria Math" w:hAnsiTheme="minorHAnsi"/>
          </w:rPr>
          <m:t>=</m:t>
        </m:r>
        <m:sSup>
          <m:sSupPr>
            <m:ctrlPr>
              <w:rPr>
                <w:rFonts w:ascii="Cambria Math" w:hAnsiTheme="minorHAnsi"/>
                <w:i/>
              </w:rPr>
            </m:ctrlPr>
          </m:sSupPr>
          <m:e>
            <m:r>
              <w:rPr>
                <w:rFonts w:ascii="Cambria Math" w:hAnsiTheme="minorHAnsi"/>
              </w:rPr>
              <m:t>α</m:t>
            </m:r>
          </m:e>
          <m:sup>
            <m:r>
              <w:rPr>
                <w:rFonts w:ascii="Cambria Math" w:hAnsiTheme="minorHAnsi"/>
              </w:rPr>
              <m:t>c</m:t>
            </m:r>
          </m:sup>
        </m:sSup>
        <m:sSub>
          <m:sSubPr>
            <m:ctrlPr>
              <w:rPr>
                <w:rFonts w:ascii="Cambria Math" w:hAnsiTheme="minorHAnsi"/>
                <w:i/>
              </w:rPr>
            </m:ctrlPr>
          </m:sSubPr>
          <m:e>
            <m:r>
              <w:rPr>
                <w:rFonts w:ascii="Cambria Math" w:hAnsiTheme="minorHAnsi"/>
              </w:rPr>
              <m:t>b</m:t>
            </m:r>
          </m:e>
          <m:sub>
            <m:r>
              <w:rPr>
                <w:rFonts w:ascii="Cambria Math" w:hAnsiTheme="minorHAnsi"/>
              </w:rPr>
              <m:t>z</m:t>
            </m:r>
            <m:r>
              <w:rPr>
                <w:rFonts w:ascii="Cambria Math" w:hAnsiTheme="minorHAnsi"/>
              </w:rPr>
              <m:t> </m:t>
            </m:r>
            <m:ctrlPr>
              <w:rPr>
                <w:rFonts w:ascii="Cambria Math" w:hAnsi="Cambria Math"/>
                <w:i/>
              </w:rPr>
            </m:ctrlPr>
          </m:sub>
        </m:sSub>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28</w:t>
      </w:r>
      <w:r w:rsidR="00A41B27">
        <w:rPr>
          <w:rStyle w:val="EquationCaption"/>
          <w:rFonts w:asciiTheme="minorHAnsi" w:hAnsiTheme="minorHAnsi"/>
        </w:rPr>
        <w:fldChar w:fldCharType="end"/>
      </w:r>
      <w:r w:rsidRPr="00B7030B">
        <w:rPr>
          <w:rStyle w:val="EquationCaption"/>
          <w:rFonts w:asciiTheme="minorHAnsi" w:hAnsiTheme="minorHAnsi"/>
        </w:rPr>
        <w:t>)</w:t>
      </w:r>
    </w:p>
    <w:p w14:paraId="037DE932" w14:textId="02E76C5E" w:rsidR="008333A2" w:rsidRPr="00484449" w:rsidRDefault="008333A2" w:rsidP="008565FA">
      <w:pPr>
        <w:pStyle w:val="BodyText"/>
        <w:spacing w:after="120"/>
      </w:pPr>
      <w:r w:rsidRPr="00484449">
        <w:t xml:space="preserve">where </w:t>
      </w:r>
      <w:proofErr w:type="spellStart"/>
      <w:r w:rsidRPr="00484449">
        <w:rPr>
          <w:i/>
          <w:iCs/>
        </w:rPr>
        <w:t>b</w:t>
      </w:r>
      <w:r w:rsidRPr="00484449">
        <w:rPr>
          <w:rStyle w:val="Subscript"/>
          <w:rFonts w:asciiTheme="minorHAnsi" w:hAnsiTheme="minorHAnsi"/>
          <w:i/>
          <w:iCs/>
          <w:sz w:val="20"/>
          <w:szCs w:val="18"/>
        </w:rPr>
        <w:t>z</w:t>
      </w:r>
      <w:proofErr w:type="spellEnd"/>
      <w:r w:rsidRPr="00484449">
        <w:t xml:space="preserve"> is</w:t>
      </w:r>
      <w:r w:rsidRPr="00484449">
        <w:rPr>
          <w:i/>
          <w:iCs/>
        </w:rPr>
        <w:t xml:space="preserve"> b</w:t>
      </w:r>
      <w:r w:rsidRPr="00484449">
        <w:t xml:space="preserve"> measured at </w:t>
      </w:r>
      <w:r w:rsidRPr="00484449">
        <w:rPr>
          <w:i/>
          <w:iCs/>
        </w:rPr>
        <w:t>z</w:t>
      </w:r>
      <w:r w:rsidRPr="00484449">
        <w:t xml:space="preserve"> </w:t>
      </w:r>
      <w:r w:rsidRPr="008565FA">
        <w:t>m</w:t>
      </w:r>
      <w:r w:rsidR="0042263E">
        <w:t>,</w:t>
      </w:r>
      <w:r w:rsidRPr="00484449">
        <w:t xml:space="preserve"> and </w:t>
      </w:r>
      <w:r w:rsidRPr="00484449">
        <w:sym w:font="Symbol" w:char="F061"/>
      </w:r>
      <w:r w:rsidRPr="00484449">
        <w:t xml:space="preserve"> is the conversion factor between the wind at </w:t>
      </w:r>
      <w:r w:rsidRPr="00484449">
        <w:rPr>
          <w:i/>
          <w:iCs/>
        </w:rPr>
        <w:t>z</w:t>
      </w:r>
      <w:r w:rsidRPr="00484449">
        <w:t xml:space="preserve"> and the wind at 2</w:t>
      </w:r>
      <w:r w:rsidR="0042263E">
        <w:t xml:space="preserve"> </w:t>
      </w:r>
      <w:r w:rsidRPr="008565FA">
        <w:t>m</w:t>
      </w:r>
      <w:r w:rsidR="00D840D1">
        <w:t>,</w:t>
      </w:r>
      <w:r w:rsidRPr="0042263E">
        <w:t xml:space="preserve"> </w:t>
      </w:r>
      <w:r w:rsidRPr="00484449">
        <w:t xml:space="preserve">using </w:t>
      </w:r>
    </w:p>
    <w:p w14:paraId="1067DD03" w14:textId="155B582C" w:rsidR="008333A2" w:rsidRPr="00B7030B" w:rsidRDefault="008333A2" w:rsidP="008333A2">
      <w:pPr>
        <w:pStyle w:val="equation"/>
        <w:rPr>
          <w:rFonts w:asciiTheme="minorHAnsi" w:hAnsiTheme="minorHAnsi"/>
        </w:rPr>
      </w:pPr>
      <w:r w:rsidRPr="00B7030B">
        <w:rPr>
          <w:rFonts w:asciiTheme="minorHAnsi" w:hAnsiTheme="minorHAnsi"/>
        </w:rPr>
        <w:lastRenderedPageBreak/>
        <w:tab/>
      </w:r>
      <w:r w:rsidR="00E108E0" w:rsidRPr="00E108E0">
        <w:rPr>
          <w:rFonts w:asciiTheme="minorHAnsi" w:hAnsiTheme="minorHAnsi"/>
          <w:noProof/>
          <w:position w:val="-68"/>
        </w:rPr>
        <w:object w:dxaOrig="1920" w:dyaOrig="1460" w14:anchorId="5791F031">
          <v:shape id="_x0000_i1188" type="#_x0000_t75" alt="" style="width:102.3pt;height:77.7pt;mso-width-percent:0;mso-height-percent:0;mso-width-percent:0;mso-height-percent:0" o:ole="" fillcolor="window">
            <v:imagedata r:id="rId216" o:title=""/>
          </v:shape>
          <o:OLEObject Type="Embed" ProgID="Equation.3" ShapeID="_x0000_i1188" DrawAspect="Content" ObjectID="_1721314817" r:id="rId217"/>
        </w:object>
      </w:r>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29</w:t>
      </w:r>
      <w:r w:rsidR="00A41B27">
        <w:rPr>
          <w:rStyle w:val="EquationCaption"/>
          <w:rFonts w:asciiTheme="minorHAnsi" w:hAnsiTheme="minorHAnsi"/>
        </w:rPr>
        <w:fldChar w:fldCharType="end"/>
      </w:r>
      <w:r w:rsidRPr="00B7030B">
        <w:rPr>
          <w:rStyle w:val="EquationCaption"/>
          <w:rFonts w:asciiTheme="minorHAnsi" w:hAnsiTheme="minorHAnsi"/>
        </w:rPr>
        <w:t>)</w:t>
      </w:r>
    </w:p>
    <w:p w14:paraId="7B967841" w14:textId="77777777" w:rsidR="008333A2" w:rsidRPr="008308E0" w:rsidRDefault="008333A2" w:rsidP="002C4BD6">
      <w:pPr>
        <w:pStyle w:val="BodyText"/>
        <w:spacing w:after="120"/>
      </w:pPr>
      <w:r w:rsidRPr="008308E0">
        <w:t>where:</w:t>
      </w:r>
    </w:p>
    <w:p w14:paraId="56905058" w14:textId="77777777" w:rsidR="008333A2" w:rsidRPr="00D840D1" w:rsidRDefault="008333A2" w:rsidP="007A3922">
      <w:pPr>
        <w:pStyle w:val="variabledefinitionChar"/>
        <w:rPr>
          <w:vertAlign w:val="superscript"/>
        </w:rPr>
      </w:pPr>
      <w:r w:rsidRPr="008308E0">
        <w:tab/>
      </w:r>
      <w:r w:rsidRPr="008308E0">
        <w:rPr>
          <w:i/>
          <w:iCs/>
        </w:rPr>
        <w:t>W</w:t>
      </w:r>
      <w:r w:rsidRPr="008308E0">
        <w:rPr>
          <w:i/>
          <w:iCs/>
          <w:vertAlign w:val="subscript"/>
        </w:rPr>
        <w:t>2m</w:t>
      </w:r>
      <w:r w:rsidRPr="008308E0">
        <w:rPr>
          <w:vertAlign w:val="subscript"/>
        </w:rPr>
        <w:tab/>
      </w:r>
      <w:r w:rsidRPr="008308E0">
        <w:t>=</w:t>
      </w:r>
      <w:r w:rsidRPr="008308E0">
        <w:tab/>
        <w:t xml:space="preserve">wind speed at elevation 2 </w:t>
      </w:r>
      <w:r w:rsidRPr="00127D1D">
        <w:t>m</w:t>
      </w:r>
      <w:r w:rsidRPr="00D840D1">
        <w:t xml:space="preserve">, </w:t>
      </w:r>
      <w:r w:rsidRPr="00127D1D">
        <w:t>m s</w:t>
      </w:r>
      <w:r w:rsidRPr="00127D1D">
        <w:rPr>
          <w:vertAlign w:val="superscript"/>
        </w:rPr>
        <w:t>-1</w:t>
      </w:r>
    </w:p>
    <w:p w14:paraId="79672E2F" w14:textId="77777777" w:rsidR="008333A2" w:rsidRPr="00D840D1" w:rsidRDefault="008333A2" w:rsidP="007A3922">
      <w:pPr>
        <w:pStyle w:val="variabledefinitionChar"/>
      </w:pPr>
      <w:r w:rsidRPr="008308E0">
        <w:tab/>
      </w:r>
      <w:proofErr w:type="spellStart"/>
      <w:r w:rsidRPr="008308E0">
        <w:rPr>
          <w:i/>
          <w:iCs/>
        </w:rPr>
        <w:t>W</w:t>
      </w:r>
      <w:r w:rsidRPr="008308E0">
        <w:rPr>
          <w:i/>
          <w:iCs/>
          <w:vertAlign w:val="subscript"/>
        </w:rPr>
        <w:t>z</w:t>
      </w:r>
      <w:proofErr w:type="spellEnd"/>
      <w:r w:rsidRPr="008308E0">
        <w:rPr>
          <w:vertAlign w:val="subscript"/>
        </w:rPr>
        <w:tab/>
      </w:r>
      <w:r w:rsidRPr="008308E0">
        <w:t>=</w:t>
      </w:r>
      <w:r w:rsidRPr="008308E0">
        <w:tab/>
        <w:t xml:space="preserve">wind speed at height </w:t>
      </w:r>
      <w:r w:rsidRPr="008308E0">
        <w:rPr>
          <w:i/>
          <w:iCs/>
        </w:rPr>
        <w:t>z</w:t>
      </w:r>
      <w:r w:rsidRPr="008308E0">
        <w:t xml:space="preserve">, </w:t>
      </w:r>
      <w:r w:rsidRPr="00127D1D">
        <w:t>m s</w:t>
      </w:r>
      <w:r w:rsidRPr="00127D1D">
        <w:rPr>
          <w:vertAlign w:val="superscript"/>
        </w:rPr>
        <w:t>-1</w:t>
      </w:r>
    </w:p>
    <w:p w14:paraId="0663C8B3" w14:textId="77777777" w:rsidR="008333A2" w:rsidRPr="008308E0" w:rsidRDefault="008333A2" w:rsidP="00B6554A">
      <w:pPr>
        <w:pStyle w:val="variabledefinitionChar"/>
      </w:pPr>
      <w:r w:rsidRPr="008308E0">
        <w:tab/>
      </w:r>
      <w:r w:rsidRPr="008308E0">
        <w:rPr>
          <w:i/>
          <w:iCs/>
        </w:rPr>
        <w:t>z</w:t>
      </w:r>
      <w:r w:rsidRPr="008308E0">
        <w:rPr>
          <w:i/>
          <w:iCs/>
          <w:vertAlign w:val="subscript"/>
        </w:rPr>
        <w:t>0</w:t>
      </w:r>
      <w:r w:rsidRPr="008308E0">
        <w:rPr>
          <w:vertAlign w:val="subscript"/>
        </w:rPr>
        <w:tab/>
      </w:r>
      <w:r w:rsidRPr="008308E0">
        <w:t>=</w:t>
      </w:r>
      <w:r w:rsidRPr="008308E0">
        <w:tab/>
        <w:t xml:space="preserve">wind roughness height </w:t>
      </w:r>
    </w:p>
    <w:p w14:paraId="3D1725D0" w14:textId="77777777" w:rsidR="008333A2" w:rsidRPr="008308E0" w:rsidRDefault="008333A2" w:rsidP="00B6554A">
      <w:pPr>
        <w:pStyle w:val="variabledefinitionChar"/>
      </w:pPr>
    </w:p>
    <w:p w14:paraId="3C126B8A" w14:textId="77777777" w:rsidR="008333A2" w:rsidRPr="008308E0" w:rsidRDefault="008333A2" w:rsidP="002C4BD6">
      <w:pPr>
        <w:pStyle w:val="variabledefinitionChar"/>
      </w:pPr>
      <w:r w:rsidRPr="008308E0">
        <w:t>Note that wind roughness height,</w:t>
      </w:r>
      <w:r w:rsidRPr="008308E0">
        <w:rPr>
          <w:i/>
          <w:iCs/>
        </w:rPr>
        <w:t xml:space="preserve"> z</w:t>
      </w:r>
      <w:r w:rsidRPr="008308E0">
        <w:rPr>
          <w:i/>
          <w:iCs/>
          <w:vertAlign w:val="subscript"/>
        </w:rPr>
        <w:t>o,</w:t>
      </w:r>
      <w:r w:rsidRPr="008308E0">
        <w:t xml:space="preserve"> is a model input parameter since Version 3.6. Typical roughness values include 0.003 </w:t>
      </w:r>
      <w:r w:rsidRPr="008308E0">
        <w:rPr>
          <w:i/>
          <w:iCs/>
        </w:rPr>
        <w:t>ft</w:t>
      </w:r>
      <w:r w:rsidRPr="008308E0">
        <w:t xml:space="preserve"> (0.001 m) for wind &lt; 5 </w:t>
      </w:r>
      <w:r w:rsidRPr="008308E0">
        <w:rPr>
          <w:i/>
          <w:iCs/>
        </w:rPr>
        <w:t>mph</w:t>
      </w:r>
      <w:r w:rsidRPr="008308E0">
        <w:t xml:space="preserve"> (2.3 m/s) and 0.015 ft (0.005 m) for wind &gt; 5 </w:t>
      </w:r>
      <w:r w:rsidRPr="002C4BD6">
        <w:t>mph</w:t>
      </w:r>
      <w:r w:rsidRPr="008308E0">
        <w:rPr>
          <w:i/>
          <w:iCs/>
        </w:rPr>
        <w:t xml:space="preserve"> (2.3 </w:t>
      </w:r>
      <w:r w:rsidRPr="002C4BD6">
        <w:t>m/s</w:t>
      </w:r>
      <w:r w:rsidRPr="008308E0">
        <w:rPr>
          <w:i/>
          <w:iCs/>
        </w:rPr>
        <w:t>)</w:t>
      </w:r>
      <w:r w:rsidRPr="008308E0">
        <w:t xml:space="preserve">. The roughness values can range from 0.0005 ft to 0.03 </w:t>
      </w:r>
      <w:r w:rsidRPr="002C4BD6">
        <w:t>ft</w:t>
      </w:r>
      <w:r w:rsidRPr="008308E0">
        <w:rPr>
          <w:i/>
          <w:iCs/>
        </w:rPr>
        <w:t xml:space="preserve"> (0.00015-0.01 </w:t>
      </w:r>
      <w:r w:rsidRPr="002C4BD6">
        <w:t>m</w:t>
      </w:r>
      <w:r w:rsidRPr="008308E0">
        <w:rPr>
          <w:i/>
          <w:iCs/>
        </w:rPr>
        <w:t>).</w:t>
      </w:r>
    </w:p>
    <w:p w14:paraId="29B451D8" w14:textId="77777777" w:rsidR="008333A2" w:rsidRPr="00B7030B" w:rsidRDefault="008333A2" w:rsidP="00B6554A">
      <w:pPr>
        <w:pStyle w:val="BodyText2"/>
      </w:pPr>
    </w:p>
    <w:p w14:paraId="05B4949A" w14:textId="77777777" w:rsidR="008333A2" w:rsidRPr="008308E0" w:rsidRDefault="008333A2" w:rsidP="00B6554A">
      <w:pPr>
        <w:pStyle w:val="BodyText"/>
      </w:pPr>
      <w:r w:rsidRPr="008308E0">
        <w:t>The Ryan-</w:t>
      </w:r>
      <w:proofErr w:type="spellStart"/>
      <w:r w:rsidRPr="008308E0">
        <w:t>Harleman</w:t>
      </w:r>
      <w:proofErr w:type="spellEnd"/>
      <w:r w:rsidRPr="008308E0">
        <w:t xml:space="preserve"> (1974) evaporation model formulation has also been included in the model using:</w:t>
      </w:r>
    </w:p>
    <w:p w14:paraId="7BB59635" w14:textId="030FC4A2" w:rsidR="008333A2" w:rsidRPr="00B7030B" w:rsidRDefault="008333A2" w:rsidP="008333A2">
      <w:pPr>
        <w:pStyle w:val="equation"/>
        <w:rPr>
          <w:rStyle w:val="EquationCaption"/>
          <w:rFonts w:asciiTheme="minorHAnsi" w:hAnsiTheme="minorHAnsi"/>
          <w:spacing w:val="-3"/>
        </w:rPr>
      </w:pPr>
      <w:r w:rsidRPr="00B7030B">
        <w:rPr>
          <w:rFonts w:asciiTheme="minorHAnsi" w:hAnsiTheme="minorHAnsi"/>
        </w:rPr>
        <w:tab/>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z</m:t>
                </m:r>
              </m:sub>
            </m:sSub>
          </m:e>
        </m:d>
        <m:r>
          <w:rPr>
            <w:rFonts w:ascii="Cambria Math" w:hAnsi="Cambria Math"/>
          </w:rPr>
          <m:t>=a+b</m:t>
        </m:r>
        <m:sSub>
          <m:sSubPr>
            <m:ctrlPr>
              <w:rPr>
                <w:rFonts w:ascii="Cambria Math" w:hAnsi="Cambria Math"/>
                <w:i/>
              </w:rPr>
            </m:ctrlPr>
          </m:sSubPr>
          <m:e>
            <m:r>
              <w:rPr>
                <w:rFonts w:ascii="Cambria Math" w:hAnsi="Cambria Math"/>
              </w:rPr>
              <m:t>W</m:t>
            </m:r>
          </m:e>
          <m:sub>
            <m:r>
              <w:rPr>
                <w:rFonts w:ascii="Cambria Math" w:hAnsi="Cambria Math"/>
              </w:rPr>
              <m:t>z</m:t>
            </m:r>
          </m:sub>
        </m:sSub>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30</w:t>
      </w:r>
      <w:r w:rsidR="00A41B27">
        <w:rPr>
          <w:rStyle w:val="EquationCaption"/>
          <w:rFonts w:asciiTheme="minorHAnsi" w:hAnsiTheme="minorHAnsi"/>
        </w:rPr>
        <w:fldChar w:fldCharType="end"/>
      </w:r>
      <w:r w:rsidRPr="00B7030B">
        <w:rPr>
          <w:rStyle w:val="EquationCaption"/>
          <w:rFonts w:asciiTheme="minorHAnsi" w:hAnsiTheme="minorHAnsi"/>
        </w:rPr>
        <w:t xml:space="preserve">) </w:t>
      </w:r>
    </w:p>
    <w:p w14:paraId="00506D4A" w14:textId="77777777" w:rsidR="008333A2" w:rsidRPr="00C63A9B" w:rsidRDefault="008333A2" w:rsidP="00127D1D">
      <w:pPr>
        <w:pStyle w:val="where"/>
      </w:pPr>
      <w:r w:rsidRPr="00C63A9B">
        <w:t>where:</w:t>
      </w:r>
    </w:p>
    <w:p w14:paraId="287D5114" w14:textId="77777777" w:rsidR="008333A2" w:rsidRPr="00C63A9B" w:rsidRDefault="008333A2" w:rsidP="002C4BD6">
      <w:pPr>
        <w:pStyle w:val="variabledefinitionChar"/>
      </w:pPr>
      <w:r w:rsidRPr="00C63A9B">
        <w:tab/>
        <w:t>b</w:t>
      </w:r>
      <w:r w:rsidRPr="00C63A9B">
        <w:tab/>
        <w:t>=</w:t>
      </w:r>
      <w:r w:rsidRPr="00C63A9B">
        <w:tab/>
        <w:t>4.1 W m</w:t>
      </w:r>
      <w:r w:rsidRPr="00C63A9B">
        <w:rPr>
          <w:vertAlign w:val="superscript"/>
        </w:rPr>
        <w:t>-2</w:t>
      </w:r>
      <w:r w:rsidRPr="00C63A9B">
        <w:t xml:space="preserve"> mm Hg</w:t>
      </w:r>
      <w:r w:rsidRPr="00C63A9B">
        <w:rPr>
          <w:vertAlign w:val="superscript"/>
        </w:rPr>
        <w:t>-1</w:t>
      </w:r>
      <w:r w:rsidRPr="00C63A9B">
        <w:t xml:space="preserve"> m</w:t>
      </w:r>
      <w:r w:rsidRPr="00C63A9B">
        <w:rPr>
          <w:vertAlign w:val="superscript"/>
        </w:rPr>
        <w:t>-1</w:t>
      </w:r>
      <w:r w:rsidRPr="00C63A9B">
        <w:t xml:space="preserve"> s</w:t>
      </w:r>
      <w:r w:rsidRPr="00C63A9B">
        <w:rPr>
          <w:vertAlign w:val="superscript"/>
        </w:rPr>
        <w:t>-1</w:t>
      </w:r>
      <w:r w:rsidRPr="00C63A9B">
        <w:t xml:space="preserve">  </w:t>
      </w:r>
    </w:p>
    <w:p w14:paraId="6A9C31A6" w14:textId="77777777" w:rsidR="008333A2" w:rsidRPr="00C63A9B" w:rsidRDefault="008333A2" w:rsidP="002C4BD6">
      <w:pPr>
        <w:pStyle w:val="variabledefinitionChar"/>
        <w:rPr>
          <w:rStyle w:val="EquationCaption"/>
          <w:rFonts w:asciiTheme="minorHAnsi" w:hAnsiTheme="minorHAnsi"/>
          <w:spacing w:val="-3"/>
          <w:sz w:val="20"/>
        </w:rPr>
      </w:pPr>
      <w:r w:rsidRPr="00C63A9B">
        <w:tab/>
      </w:r>
      <w:r w:rsidR="00E108E0" w:rsidRPr="00E108E0">
        <w:rPr>
          <w:noProof/>
          <w:snapToGrid/>
          <w:position w:val="-10"/>
        </w:rPr>
        <w:object w:dxaOrig="1780" w:dyaOrig="380" w14:anchorId="38E68558">
          <v:shape id="_x0000_i1187" type="#_x0000_t75" alt="" style="width:87.15pt;height:15.15pt;mso-width-percent:0;mso-height-percent:0;mso-width-percent:0;mso-height-percent:0" o:ole="" fillcolor="window">
            <v:imagedata r:id="rId218" o:title=""/>
          </v:shape>
          <o:OLEObject Type="Embed" ProgID="Equation.2" ShapeID="_x0000_i1187" DrawAspect="Content" ObjectID="_1721314818" r:id="rId219"/>
        </w:object>
      </w:r>
      <w:r w:rsidRPr="00C63A9B">
        <w:t>, where s is surface temperature and a is air temperature</w:t>
      </w:r>
      <w:r w:rsidRPr="00C63A9B">
        <w:rPr>
          <w:rStyle w:val="EquationCaption"/>
          <w:rFonts w:asciiTheme="minorHAnsi" w:hAnsiTheme="minorHAnsi"/>
          <w:spacing w:val="-3"/>
          <w:sz w:val="20"/>
        </w:rPr>
        <w:tab/>
      </w:r>
    </w:p>
    <w:p w14:paraId="05299D2D" w14:textId="77777777" w:rsidR="008333A2" w:rsidRPr="00C63A9B" w:rsidRDefault="008333A2" w:rsidP="002C4BD6">
      <w:pPr>
        <w:pStyle w:val="variabledefinitionChar"/>
      </w:pPr>
      <w:r w:rsidRPr="00C63A9B">
        <w:tab/>
      </w:r>
      <w:r w:rsidRPr="00C63A9B">
        <w:sym w:font="Symbol" w:char="F06C"/>
      </w:r>
      <w:r w:rsidRPr="00C63A9B">
        <w:tab/>
        <w:t>=</w:t>
      </w:r>
      <w:r w:rsidRPr="00C63A9B">
        <w:tab/>
        <w:t>3.59 W m</w:t>
      </w:r>
      <w:r w:rsidRPr="00C63A9B">
        <w:rPr>
          <w:vertAlign w:val="superscript"/>
        </w:rPr>
        <w:t>2</w:t>
      </w:r>
      <w:r w:rsidRPr="00C63A9B">
        <w:t xml:space="preserve"> mm Hg </w:t>
      </w:r>
      <w:r w:rsidRPr="00C63A9B">
        <w:sym w:font="Symbol" w:char="F0B0"/>
      </w:r>
      <w:r w:rsidRPr="00C63A9B">
        <w:t>C</w:t>
      </w:r>
      <w:r w:rsidRPr="00C63A9B">
        <w:rPr>
          <w:vertAlign w:val="superscript"/>
        </w:rPr>
        <w:t>-1/3</w:t>
      </w:r>
    </w:p>
    <w:p w14:paraId="287F8218" w14:textId="77777777" w:rsidR="008333A2" w:rsidRPr="00C63A9B" w:rsidRDefault="008333A2" w:rsidP="002C4BD6">
      <w:pPr>
        <w:pStyle w:val="variabledefinitionChar"/>
        <w:rPr>
          <w:rStyle w:val="EquationCaption"/>
          <w:rFonts w:asciiTheme="minorHAnsi" w:hAnsiTheme="minorHAnsi"/>
          <w:spacing w:val="-3"/>
          <w:sz w:val="20"/>
        </w:rPr>
      </w:pPr>
      <w:r w:rsidRPr="00C63A9B">
        <w:tab/>
      </w:r>
      <w:r w:rsidR="00E108E0" w:rsidRPr="00E108E0">
        <w:rPr>
          <w:noProof/>
          <w:snapToGrid/>
        </w:rPr>
        <w:object w:dxaOrig="2420" w:dyaOrig="820" w14:anchorId="444BB430">
          <v:shape id="_x0000_i1186" type="#_x0000_t75" alt="" style="width:121.9pt;height:39.8pt;mso-width-percent:0;mso-height-percent:0;mso-width-percent:0;mso-height-percent:0" o:ole="" fillcolor="window">
            <v:imagedata r:id="rId220" o:title=""/>
          </v:shape>
          <o:OLEObject Type="Embed" ProgID="Equation.3" ShapeID="_x0000_i1186" DrawAspect="Content" ObjectID="_1721314819" r:id="rId221"/>
        </w:object>
      </w:r>
      <w:r w:rsidRPr="00C63A9B">
        <w:t xml:space="preserve">, </w:t>
      </w:r>
      <w:r w:rsidRPr="00C63A9B">
        <w:rPr>
          <w:i/>
          <w:iCs/>
        </w:rPr>
        <w:sym w:font="Symbol" w:char="F0B0"/>
      </w:r>
      <w:r w:rsidRPr="00C63A9B">
        <w:rPr>
          <w:i/>
          <w:iCs/>
        </w:rPr>
        <w:t>K</w:t>
      </w:r>
      <w:r w:rsidRPr="00C63A9B">
        <w:rPr>
          <w:rStyle w:val="EquationCaption"/>
          <w:rFonts w:asciiTheme="minorHAnsi" w:hAnsiTheme="minorHAnsi"/>
          <w:spacing w:val="-3"/>
          <w:sz w:val="20"/>
        </w:rPr>
        <w:tab/>
      </w:r>
    </w:p>
    <w:p w14:paraId="3EAE95C8" w14:textId="76377146" w:rsidR="008333A2" w:rsidRPr="002C4BD6" w:rsidRDefault="00D840D1" w:rsidP="00B6554A">
      <w:pPr>
        <w:pStyle w:val="variabledefinitionChar"/>
      </w:pPr>
      <w:r>
        <w:tab/>
      </w:r>
      <w:r w:rsidR="008333A2" w:rsidRPr="00C63A9B">
        <w:t>p</w:t>
      </w:r>
      <w:r>
        <w:t xml:space="preserve"> </w:t>
      </w:r>
      <w:r w:rsidR="008333A2" w:rsidRPr="00C63A9B">
        <w:t>=</w:t>
      </w:r>
      <w:r w:rsidR="008333A2" w:rsidRPr="00C63A9B">
        <w:tab/>
      </w:r>
      <w:r>
        <w:t xml:space="preserve"> </w:t>
      </w:r>
      <w:r w:rsidR="008333A2" w:rsidRPr="00C63A9B">
        <w:t xml:space="preserve">atmospheric pressure, assumed to be 760 </w:t>
      </w:r>
      <w:r w:rsidR="008333A2" w:rsidRPr="002C4BD6">
        <w:t>mm Hg</w:t>
      </w:r>
    </w:p>
    <w:p w14:paraId="4AB4E2F0" w14:textId="77777777" w:rsidR="008333A2" w:rsidRPr="00C63A9B" w:rsidRDefault="008333A2" w:rsidP="00B6554A">
      <w:pPr>
        <w:pStyle w:val="BodyText2"/>
      </w:pPr>
    </w:p>
    <w:p w14:paraId="1872DD64" w14:textId="77777777" w:rsidR="008333A2" w:rsidRPr="008308E0" w:rsidRDefault="008333A2" w:rsidP="00B6554A">
      <w:pPr>
        <w:pStyle w:val="BodyText"/>
      </w:pPr>
      <w:r w:rsidRPr="008308E0">
        <w:t xml:space="preserve">For the Lake Hefner model, a = 0 and b = 4.99 </w:t>
      </w:r>
      <w:r w:rsidRPr="002C4BD6">
        <w:t>W m</w:t>
      </w:r>
      <w:r w:rsidRPr="002C4BD6">
        <w:rPr>
          <w:rStyle w:val="Superscript"/>
          <w:rFonts w:asciiTheme="minorHAnsi" w:hAnsiTheme="minorHAnsi"/>
          <w:sz w:val="20"/>
          <w:szCs w:val="18"/>
        </w:rPr>
        <w:t>-2</w:t>
      </w:r>
      <w:r w:rsidRPr="002C4BD6">
        <w:t xml:space="preserve"> mm Hg</w:t>
      </w:r>
      <w:r w:rsidRPr="002C4BD6">
        <w:rPr>
          <w:rStyle w:val="Superscript"/>
          <w:rFonts w:asciiTheme="minorHAnsi" w:hAnsiTheme="minorHAnsi"/>
          <w:sz w:val="20"/>
          <w:szCs w:val="18"/>
        </w:rPr>
        <w:t>-1</w:t>
      </w:r>
      <w:r w:rsidRPr="002C4BD6">
        <w:t xml:space="preserve"> m</w:t>
      </w:r>
      <w:r w:rsidRPr="002C4BD6">
        <w:rPr>
          <w:rStyle w:val="Superscript"/>
          <w:rFonts w:asciiTheme="minorHAnsi" w:hAnsiTheme="minorHAnsi"/>
          <w:sz w:val="20"/>
          <w:szCs w:val="18"/>
        </w:rPr>
        <w:t>-1</w:t>
      </w:r>
      <w:r w:rsidRPr="002C4BD6">
        <w:t xml:space="preserve"> s</w:t>
      </w:r>
      <w:r w:rsidRPr="002C4BD6">
        <w:rPr>
          <w:rStyle w:val="Superscript"/>
          <w:rFonts w:asciiTheme="minorHAnsi" w:hAnsiTheme="minorHAnsi"/>
          <w:sz w:val="20"/>
          <w:szCs w:val="18"/>
        </w:rPr>
        <w:t>-</w:t>
      </w:r>
      <w:r w:rsidRPr="008308E0">
        <w:rPr>
          <w:rStyle w:val="Superscript"/>
          <w:rFonts w:asciiTheme="minorHAnsi" w:hAnsiTheme="minorHAnsi"/>
          <w:i/>
          <w:iCs/>
          <w:sz w:val="20"/>
          <w:szCs w:val="18"/>
        </w:rPr>
        <w:t>1</w:t>
      </w:r>
      <w:r w:rsidRPr="008308E0">
        <w:t>.</w:t>
      </w:r>
    </w:p>
    <w:p w14:paraId="09A414C1" w14:textId="6B06B2D7" w:rsidR="008333A2" w:rsidRPr="008308E0" w:rsidRDefault="008333A2" w:rsidP="007552CD">
      <w:pPr>
        <w:pStyle w:val="BodyText"/>
      </w:pPr>
      <w:r w:rsidRPr="008308E0">
        <w:t xml:space="preserve">If the virtual temperature difference, </w:t>
      </w:r>
      <w:r w:rsidRPr="008308E0">
        <w:rPr>
          <w:i/>
          <w:iCs/>
        </w:rPr>
        <w:t>T</w:t>
      </w:r>
      <w:r w:rsidRPr="008308E0">
        <w:rPr>
          <w:rStyle w:val="Subscript"/>
          <w:rFonts w:asciiTheme="minorHAnsi" w:hAnsiTheme="minorHAnsi"/>
          <w:i/>
          <w:iCs/>
          <w:sz w:val="20"/>
          <w:szCs w:val="18"/>
        </w:rPr>
        <w:t>v</w:t>
      </w:r>
      <w:r w:rsidRPr="008308E0">
        <w:t xml:space="preserve">, is negative or less than that computed using the Lake Hefner model, </w:t>
      </w:r>
      <w:r w:rsidRPr="008308E0">
        <w:rPr>
          <w:i/>
          <w:iCs/>
        </w:rPr>
        <w:t>f(W)</w:t>
      </w:r>
      <w:r w:rsidRPr="008308E0">
        <w:t xml:space="preserve"> reverts to the Lake Hefner evaporation model.  </w:t>
      </w:r>
      <w:r w:rsidRPr="008308E0">
        <w:fldChar w:fldCharType="begin"/>
      </w:r>
      <w:r w:rsidRPr="008308E0">
        <w:instrText xml:space="preserve"> REF _Ref532635585 \h  \* MERGEFORMAT </w:instrText>
      </w:r>
      <w:r w:rsidRPr="008308E0">
        <w:fldChar w:fldCharType="separate"/>
      </w:r>
      <w:r w:rsidR="00A95042" w:rsidRPr="00A95042">
        <w:rPr>
          <w:rStyle w:val="Figurehyperlink"/>
        </w:rPr>
        <w:t>Figure 54</w:t>
      </w:r>
      <w:r w:rsidRPr="008308E0">
        <w:fldChar w:fldCharType="end"/>
      </w:r>
      <w:r w:rsidRPr="008308E0">
        <w:t xml:space="preserve"> shows a comparison of the Ryan-</w:t>
      </w:r>
      <w:proofErr w:type="spellStart"/>
      <w:r w:rsidRPr="008308E0">
        <w:t>Harleman</w:t>
      </w:r>
      <w:proofErr w:type="spellEnd"/>
      <w:r w:rsidRPr="008308E0">
        <w:t xml:space="preserve"> model with the model’s default formulation.</w:t>
      </w:r>
    </w:p>
    <w:p w14:paraId="76BCF844" w14:textId="28197A4C" w:rsidR="008333A2" w:rsidRPr="00B7030B" w:rsidRDefault="008333A2" w:rsidP="007552CD">
      <w:pPr>
        <w:pStyle w:val="BodyText"/>
      </w:pPr>
      <w:r w:rsidRPr="008308E0">
        <w:t xml:space="preserve">Adams et al. (1981) recommended that the Lake Hefner model be used for natural lakes </w:t>
      </w:r>
      <w:r w:rsidRPr="00B7030B">
        <w:t>(</w:t>
      </w:r>
      <w:r w:rsidRPr="00B7030B">
        <w:fldChar w:fldCharType="begin"/>
      </w:r>
      <w:r w:rsidRPr="00B7030B">
        <w:instrText xml:space="preserve"> REF _Ref461594709 \h  \* MERGEFORMAT </w:instrText>
      </w:r>
      <w:r w:rsidRPr="00B7030B">
        <w:fldChar w:fldCharType="separate"/>
      </w:r>
      <w:r w:rsidR="00A95042" w:rsidRPr="00A95042">
        <w:rPr>
          <w:rStyle w:val="Figurehyperlink"/>
        </w:rPr>
        <w:t>Table 6</w:t>
      </w:r>
      <w:r w:rsidRPr="00B7030B">
        <w:fldChar w:fldCharType="end"/>
      </w:r>
      <w:r w:rsidRPr="00B7030B">
        <w:t>).</w:t>
      </w:r>
    </w:p>
    <w:p w14:paraId="4A8D45D5" w14:textId="77777777" w:rsidR="008333A2" w:rsidRPr="00B7030B" w:rsidRDefault="00E108E0" w:rsidP="007552CD">
      <w:pPr>
        <w:pStyle w:val="Graph"/>
      </w:pPr>
      <w:r w:rsidRPr="00085A37">
        <w:rPr>
          <w:noProof/>
          <w:bdr w:val="single" w:sz="2" w:space="0" w:color="auto"/>
        </w:rPr>
        <w:object w:dxaOrig="10296" w:dyaOrig="9884" w14:anchorId="3260382A">
          <v:shape id="_x0000_i1185" type="#_x0000_t75" alt="" style="width:304.4pt;height:284.85pt;mso-width-percent:0;mso-height-percent:0;mso-width-percent:0;mso-height-percent:0" o:ole="" fillcolor="window">
            <v:imagedata r:id="rId222" o:title=""/>
            <o:lock v:ext="edit" aspectratio="f"/>
          </v:shape>
          <o:OLEObject Type="Embed" ProgID="Grapher.Document" ShapeID="_x0000_i1185" DrawAspect="Content" ObjectID="_1721314820" r:id="rId223"/>
        </w:object>
      </w:r>
    </w:p>
    <w:p w14:paraId="2AD7BB0D" w14:textId="77777777" w:rsidR="00FE01DC" w:rsidRDefault="008333A2" w:rsidP="008565FA">
      <w:pPr>
        <w:pStyle w:val="Figurecaption"/>
        <w:rPr>
          <w:noProof/>
        </w:rPr>
      </w:pPr>
      <w:bookmarkStart w:id="423" w:name="_Ref532635585"/>
      <w:bookmarkStart w:id="424" w:name="_Toc462126447"/>
      <w:bookmarkStart w:id="425" w:name="_Toc523896638"/>
      <w:bookmarkStart w:id="426" w:name="_Toc48573766"/>
      <w:r w:rsidRPr="008308E0">
        <w:t xml:space="preserve">Figure </w:t>
      </w:r>
      <w:r w:rsidR="00000000">
        <w:fldChar w:fldCharType="begin"/>
      </w:r>
      <w:r w:rsidR="00000000">
        <w:instrText xml:space="preserve"> SEQ Figure \* ARABIC </w:instrText>
      </w:r>
      <w:r w:rsidR="00000000">
        <w:fldChar w:fldCharType="separate"/>
      </w:r>
      <w:r w:rsidR="00A95042">
        <w:rPr>
          <w:noProof/>
        </w:rPr>
        <w:t>54</w:t>
      </w:r>
      <w:r w:rsidR="00000000">
        <w:rPr>
          <w:noProof/>
        </w:rPr>
        <w:fldChar w:fldCharType="end"/>
      </w:r>
      <w:bookmarkEnd w:id="423"/>
      <w:r w:rsidRPr="008308E0">
        <w:rPr>
          <w:noProof/>
        </w:rPr>
        <w:t>. Comparison of the wind speed formualtion for Ryan-Harleman and W2 default</w:t>
      </w:r>
    </w:p>
    <w:p w14:paraId="28BCE368" w14:textId="750A6529" w:rsidR="008333A2" w:rsidRPr="008308E0" w:rsidRDefault="008333A2" w:rsidP="008565FA">
      <w:pPr>
        <w:pStyle w:val="Figurecaption"/>
        <w:rPr>
          <w:noProof/>
        </w:rPr>
      </w:pPr>
      <w:r w:rsidRPr="008308E0">
        <w:rPr>
          <w:noProof/>
        </w:rPr>
        <w:t xml:space="preserve"> (for T</w:t>
      </w:r>
      <w:r w:rsidRPr="008308E0">
        <w:rPr>
          <w:noProof/>
          <w:vertAlign w:val="subscript"/>
        </w:rPr>
        <w:t>air</w:t>
      </w:r>
      <w:r w:rsidRPr="008308E0">
        <w:rPr>
          <w:noProof/>
        </w:rPr>
        <w:t>=15</w:t>
      </w:r>
      <w:r w:rsidRPr="008308E0">
        <w:rPr>
          <w:i/>
          <w:iCs/>
          <w:noProof/>
        </w:rPr>
        <w:t>ºC</w:t>
      </w:r>
      <w:r w:rsidRPr="008308E0">
        <w:rPr>
          <w:noProof/>
        </w:rPr>
        <w:t>, T</w:t>
      </w:r>
      <w:r w:rsidRPr="008308E0">
        <w:rPr>
          <w:noProof/>
          <w:vertAlign w:val="subscript"/>
        </w:rPr>
        <w:t>dew</w:t>
      </w:r>
      <w:r w:rsidRPr="008308E0">
        <w:rPr>
          <w:noProof/>
        </w:rPr>
        <w:t>=-5</w:t>
      </w:r>
      <w:r w:rsidRPr="008308E0">
        <w:rPr>
          <w:i/>
          <w:iCs/>
          <w:noProof/>
        </w:rPr>
        <w:t>ºC</w:t>
      </w:r>
      <w:r w:rsidRPr="008308E0">
        <w:rPr>
          <w:noProof/>
        </w:rPr>
        <w:t>, T</w:t>
      </w:r>
      <w:r w:rsidRPr="008308E0">
        <w:rPr>
          <w:noProof/>
          <w:vertAlign w:val="subscript"/>
        </w:rPr>
        <w:t>surface</w:t>
      </w:r>
      <w:r w:rsidRPr="008308E0">
        <w:rPr>
          <w:noProof/>
        </w:rPr>
        <w:t>=25</w:t>
      </w:r>
      <w:r w:rsidRPr="008308E0">
        <w:rPr>
          <w:i/>
          <w:iCs/>
          <w:noProof/>
        </w:rPr>
        <w:t>ºC</w:t>
      </w:r>
      <w:r w:rsidRPr="008308E0">
        <w:rPr>
          <w:noProof/>
        </w:rPr>
        <w:t>).</w:t>
      </w:r>
      <w:bookmarkEnd w:id="424"/>
      <w:bookmarkEnd w:id="425"/>
      <w:bookmarkEnd w:id="426"/>
    </w:p>
    <w:p w14:paraId="716CDD40" w14:textId="16036B72" w:rsidR="008333A2" w:rsidRPr="00826A7A" w:rsidRDefault="008333A2" w:rsidP="007552CD">
      <w:pPr>
        <w:pStyle w:val="BodyText"/>
      </w:pPr>
      <w:r w:rsidRPr="00826A7A">
        <w:t xml:space="preserve">Summaries of several evaporation formulations are shown below in </w:t>
      </w:r>
      <w:r w:rsidRPr="00826A7A">
        <w:fldChar w:fldCharType="begin"/>
      </w:r>
      <w:r w:rsidRPr="00826A7A">
        <w:instrText xml:space="preserve"> REF _Ref461594709 \h  \* MERGEFORMAT </w:instrText>
      </w:r>
      <w:r w:rsidRPr="00826A7A">
        <w:fldChar w:fldCharType="separate"/>
      </w:r>
      <w:r w:rsidR="00A95042" w:rsidRPr="00A95042">
        <w:rPr>
          <w:rStyle w:val="Figurehyperlink"/>
          <w:szCs w:val="18"/>
        </w:rPr>
        <w:t>Table 6</w:t>
      </w:r>
      <w:r w:rsidRPr="00826A7A">
        <w:fldChar w:fldCharType="end"/>
      </w:r>
      <w:r w:rsidRPr="00826A7A">
        <w:t xml:space="preserve"> as adapted from Adams, et al. (1981).</w:t>
      </w:r>
    </w:p>
    <w:p w14:paraId="7870E399" w14:textId="07AF98C3" w:rsidR="008333A2" w:rsidRPr="00C012E8" w:rsidRDefault="008333A2" w:rsidP="008565FA">
      <w:pPr>
        <w:pStyle w:val="Tablecaption"/>
      </w:pPr>
      <w:bookmarkStart w:id="427" w:name="_Ref461594709"/>
      <w:bookmarkStart w:id="428" w:name="_Toc464974235"/>
      <w:bookmarkStart w:id="429" w:name="_Toc523896643"/>
      <w:bookmarkStart w:id="430" w:name="_Toc14621653"/>
      <w:bookmarkStart w:id="431" w:name="_Toc48573843"/>
      <w:r w:rsidRPr="00DE317F">
        <w:t xml:space="preserve">Table </w:t>
      </w:r>
      <w:r w:rsidR="00862FA4" w:rsidRPr="007A3922">
        <w:fldChar w:fldCharType="begin"/>
      </w:r>
      <w:r w:rsidR="00862FA4" w:rsidRPr="007552CD">
        <w:instrText xml:space="preserve"> SEQ Table \* ARABIC </w:instrText>
      </w:r>
      <w:r w:rsidR="00862FA4" w:rsidRPr="007A3922">
        <w:fldChar w:fldCharType="separate"/>
      </w:r>
      <w:r w:rsidR="00A95042" w:rsidRPr="007A3922">
        <w:rPr>
          <w:noProof/>
        </w:rPr>
        <w:t>6</w:t>
      </w:r>
      <w:r w:rsidR="00862FA4" w:rsidRPr="007A3922">
        <w:rPr>
          <w:noProof/>
        </w:rPr>
        <w:fldChar w:fldCharType="end"/>
      </w:r>
      <w:bookmarkEnd w:id="427"/>
      <w:r w:rsidRPr="007A3922">
        <w:t>.  Typical Evaporation Formulae for Lakes and Reservoirs</w:t>
      </w:r>
      <w:bookmarkEnd w:id="428"/>
      <w:bookmarkEnd w:id="429"/>
      <w:bookmarkEnd w:id="430"/>
      <w:bookmarkEnd w:id="431"/>
    </w:p>
    <w:tbl>
      <w:tblPr>
        <w:tblW w:w="8640" w:type="dxa"/>
        <w:tblInd w:w="10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867"/>
        <w:gridCol w:w="753"/>
        <w:gridCol w:w="1530"/>
        <w:gridCol w:w="2070"/>
        <w:gridCol w:w="1440"/>
        <w:gridCol w:w="1980"/>
      </w:tblGrid>
      <w:tr w:rsidR="008333A2" w:rsidRPr="002C4BD6" w14:paraId="7283C4C0" w14:textId="77777777" w:rsidTr="002C4BD6">
        <w:trPr>
          <w:tblHeader/>
        </w:trPr>
        <w:tc>
          <w:tcPr>
            <w:tcW w:w="867" w:type="dxa"/>
            <w:tcBorders>
              <w:bottom w:val="single" w:sz="12" w:space="0" w:color="000000"/>
            </w:tcBorders>
            <w:vAlign w:val="center"/>
          </w:tcPr>
          <w:p w14:paraId="1DD84E75" w14:textId="77777777" w:rsidR="008333A2" w:rsidRPr="00127D1D" w:rsidRDefault="008333A2" w:rsidP="00127D1D">
            <w:pPr>
              <w:pStyle w:val="tablebody"/>
              <w:jc w:val="center"/>
              <w:rPr>
                <w:rFonts w:asciiTheme="minorHAnsi" w:hAnsiTheme="minorHAnsi" w:cstheme="minorHAnsi"/>
                <w:b/>
                <w:bCs/>
                <w:szCs w:val="16"/>
              </w:rPr>
            </w:pPr>
            <w:r w:rsidRPr="00127D1D">
              <w:rPr>
                <w:rFonts w:asciiTheme="minorHAnsi" w:hAnsiTheme="minorHAnsi" w:cstheme="minorHAnsi"/>
                <w:b/>
                <w:bCs/>
                <w:szCs w:val="16"/>
              </w:rPr>
              <w:t>Name</w:t>
            </w:r>
          </w:p>
        </w:tc>
        <w:tc>
          <w:tcPr>
            <w:tcW w:w="753" w:type="dxa"/>
            <w:tcBorders>
              <w:bottom w:val="single" w:sz="12" w:space="0" w:color="000000"/>
            </w:tcBorders>
            <w:vAlign w:val="center"/>
          </w:tcPr>
          <w:p w14:paraId="0E46AB4F" w14:textId="77777777" w:rsidR="008333A2" w:rsidRPr="00127D1D" w:rsidRDefault="008333A2" w:rsidP="00127D1D">
            <w:pPr>
              <w:pStyle w:val="tablebody"/>
              <w:jc w:val="center"/>
              <w:rPr>
                <w:rFonts w:asciiTheme="minorHAnsi" w:hAnsiTheme="minorHAnsi" w:cstheme="minorHAnsi"/>
                <w:b/>
                <w:bCs/>
                <w:szCs w:val="16"/>
              </w:rPr>
            </w:pPr>
            <w:r w:rsidRPr="00127D1D">
              <w:rPr>
                <w:rFonts w:asciiTheme="minorHAnsi" w:hAnsiTheme="minorHAnsi" w:cstheme="minorHAnsi"/>
                <w:b/>
                <w:bCs/>
                <w:szCs w:val="16"/>
              </w:rPr>
              <w:t>Time</w:t>
            </w:r>
          </w:p>
        </w:tc>
        <w:tc>
          <w:tcPr>
            <w:tcW w:w="1530" w:type="dxa"/>
            <w:tcBorders>
              <w:bottom w:val="single" w:sz="12" w:space="0" w:color="000000"/>
            </w:tcBorders>
            <w:vAlign w:val="center"/>
          </w:tcPr>
          <w:p w14:paraId="4826B025" w14:textId="77777777" w:rsidR="008333A2" w:rsidRPr="00127D1D" w:rsidRDefault="008333A2" w:rsidP="00127D1D">
            <w:pPr>
              <w:pStyle w:val="tablebody"/>
              <w:jc w:val="center"/>
              <w:rPr>
                <w:rFonts w:asciiTheme="minorHAnsi" w:hAnsiTheme="minorHAnsi" w:cstheme="minorHAnsi"/>
                <w:b/>
                <w:bCs/>
                <w:szCs w:val="16"/>
              </w:rPr>
            </w:pPr>
            <w:r w:rsidRPr="00127D1D">
              <w:rPr>
                <w:rFonts w:asciiTheme="minorHAnsi" w:hAnsiTheme="minorHAnsi" w:cstheme="minorHAnsi"/>
                <w:b/>
                <w:bCs/>
                <w:szCs w:val="16"/>
              </w:rPr>
              <w:t>Waterbody</w:t>
            </w:r>
          </w:p>
        </w:tc>
        <w:tc>
          <w:tcPr>
            <w:tcW w:w="2070" w:type="dxa"/>
            <w:tcBorders>
              <w:bottom w:val="single" w:sz="12" w:space="0" w:color="000000"/>
            </w:tcBorders>
            <w:vAlign w:val="center"/>
          </w:tcPr>
          <w:p w14:paraId="0F4048FF" w14:textId="77777777" w:rsidR="008333A2" w:rsidRPr="00127D1D" w:rsidRDefault="008333A2" w:rsidP="00127D1D">
            <w:pPr>
              <w:pStyle w:val="tablebody"/>
              <w:jc w:val="center"/>
              <w:rPr>
                <w:rFonts w:asciiTheme="minorHAnsi" w:hAnsiTheme="minorHAnsi" w:cstheme="minorHAnsi"/>
                <w:b/>
                <w:bCs/>
                <w:szCs w:val="16"/>
              </w:rPr>
            </w:pPr>
            <w:r w:rsidRPr="00127D1D">
              <w:rPr>
                <w:rFonts w:asciiTheme="minorHAnsi" w:hAnsiTheme="minorHAnsi" w:cstheme="minorHAnsi"/>
                <w:b/>
                <w:bCs/>
                <w:szCs w:val="16"/>
              </w:rPr>
              <w:sym w:font="Symbol" w:char="F06A"/>
            </w:r>
            <w:r w:rsidRPr="00127D1D">
              <w:rPr>
                <w:rFonts w:asciiTheme="minorHAnsi" w:hAnsiTheme="minorHAnsi" w:cstheme="minorHAnsi"/>
                <w:b/>
                <w:bCs/>
                <w:szCs w:val="16"/>
                <w:vertAlign w:val="subscript"/>
              </w:rPr>
              <w:t>e</w:t>
            </w:r>
          </w:p>
        </w:tc>
        <w:tc>
          <w:tcPr>
            <w:tcW w:w="1440" w:type="dxa"/>
            <w:tcBorders>
              <w:bottom w:val="single" w:sz="12" w:space="0" w:color="000000"/>
            </w:tcBorders>
            <w:vAlign w:val="center"/>
          </w:tcPr>
          <w:p w14:paraId="303D120A" w14:textId="77777777" w:rsidR="008333A2" w:rsidRPr="00127D1D" w:rsidRDefault="008333A2" w:rsidP="00127D1D">
            <w:pPr>
              <w:pStyle w:val="tablebody"/>
              <w:jc w:val="center"/>
              <w:rPr>
                <w:rFonts w:asciiTheme="minorHAnsi" w:hAnsiTheme="minorHAnsi" w:cstheme="minorHAnsi"/>
                <w:b/>
                <w:bCs/>
                <w:szCs w:val="16"/>
                <w:vertAlign w:val="superscript"/>
              </w:rPr>
            </w:pPr>
            <w:r w:rsidRPr="00127D1D">
              <w:rPr>
                <w:rFonts w:asciiTheme="minorHAnsi" w:hAnsiTheme="minorHAnsi" w:cstheme="minorHAnsi"/>
                <w:b/>
                <w:bCs/>
                <w:szCs w:val="16"/>
              </w:rPr>
              <w:t>f(W)</w:t>
            </w:r>
          </w:p>
        </w:tc>
        <w:tc>
          <w:tcPr>
            <w:tcW w:w="1980" w:type="dxa"/>
            <w:tcBorders>
              <w:bottom w:val="single" w:sz="12" w:space="0" w:color="000000"/>
            </w:tcBorders>
            <w:vAlign w:val="center"/>
          </w:tcPr>
          <w:p w14:paraId="31E9D456" w14:textId="77777777" w:rsidR="008333A2" w:rsidRPr="00127D1D" w:rsidRDefault="008333A2" w:rsidP="00127D1D">
            <w:pPr>
              <w:pStyle w:val="tablebody"/>
              <w:jc w:val="center"/>
              <w:rPr>
                <w:rFonts w:asciiTheme="minorHAnsi" w:hAnsiTheme="minorHAnsi" w:cstheme="minorHAnsi"/>
                <w:b/>
                <w:bCs/>
                <w:szCs w:val="16"/>
              </w:rPr>
            </w:pPr>
            <w:r w:rsidRPr="00127D1D">
              <w:rPr>
                <w:rFonts w:asciiTheme="minorHAnsi" w:hAnsiTheme="minorHAnsi" w:cstheme="minorHAnsi"/>
                <w:b/>
                <w:bCs/>
                <w:szCs w:val="16"/>
              </w:rPr>
              <w:t>Remarks</w:t>
            </w:r>
          </w:p>
        </w:tc>
      </w:tr>
      <w:tr w:rsidR="008333A2" w:rsidRPr="002C4BD6" w14:paraId="753ADB44" w14:textId="77777777" w:rsidTr="002C4BD6">
        <w:tc>
          <w:tcPr>
            <w:tcW w:w="867" w:type="dxa"/>
            <w:vAlign w:val="center"/>
          </w:tcPr>
          <w:p w14:paraId="54A0CA04" w14:textId="77777777" w:rsidR="00D840D1" w:rsidRDefault="008333A2" w:rsidP="008565FA">
            <w:pPr>
              <w:pStyle w:val="tablebody"/>
              <w:jc w:val="left"/>
              <w:rPr>
                <w:rFonts w:asciiTheme="minorHAnsi" w:hAnsiTheme="minorHAnsi" w:cstheme="minorHAnsi"/>
                <w:szCs w:val="16"/>
              </w:rPr>
            </w:pPr>
            <w:r w:rsidRPr="002C4BD6">
              <w:rPr>
                <w:rFonts w:asciiTheme="minorHAnsi" w:hAnsiTheme="minorHAnsi" w:cstheme="minorHAnsi"/>
                <w:szCs w:val="16"/>
              </w:rPr>
              <w:t xml:space="preserve">Lake </w:t>
            </w:r>
          </w:p>
          <w:p w14:paraId="441FEDF7" w14:textId="4F78494C" w:rsidR="008333A2" w:rsidRPr="002C4BD6" w:rsidRDefault="008333A2" w:rsidP="008565FA">
            <w:pPr>
              <w:pStyle w:val="tablebody"/>
              <w:jc w:val="left"/>
              <w:rPr>
                <w:rFonts w:asciiTheme="minorHAnsi" w:hAnsiTheme="minorHAnsi" w:cstheme="minorHAnsi"/>
                <w:szCs w:val="16"/>
              </w:rPr>
            </w:pPr>
            <w:r w:rsidRPr="002C4BD6">
              <w:rPr>
                <w:rFonts w:asciiTheme="minorHAnsi" w:hAnsiTheme="minorHAnsi" w:cstheme="minorHAnsi"/>
                <w:szCs w:val="16"/>
              </w:rPr>
              <w:t>Hefner</w:t>
            </w:r>
          </w:p>
        </w:tc>
        <w:tc>
          <w:tcPr>
            <w:tcW w:w="753" w:type="dxa"/>
            <w:vAlign w:val="center"/>
          </w:tcPr>
          <w:p w14:paraId="17F8EC15" w14:textId="77777777" w:rsidR="008333A2" w:rsidRPr="002C4BD6" w:rsidRDefault="008333A2" w:rsidP="008565FA">
            <w:pPr>
              <w:pStyle w:val="tablebody"/>
              <w:jc w:val="left"/>
              <w:rPr>
                <w:rFonts w:asciiTheme="minorHAnsi" w:hAnsiTheme="minorHAnsi" w:cstheme="minorHAnsi"/>
                <w:szCs w:val="16"/>
              </w:rPr>
            </w:pPr>
            <w:r w:rsidRPr="002C4BD6">
              <w:rPr>
                <w:rFonts w:asciiTheme="minorHAnsi" w:hAnsiTheme="minorHAnsi" w:cstheme="minorHAnsi"/>
                <w:szCs w:val="16"/>
              </w:rPr>
              <w:t xml:space="preserve">3 </w:t>
            </w:r>
            <w:proofErr w:type="spellStart"/>
            <w:r w:rsidRPr="002C4BD6">
              <w:rPr>
                <w:rFonts w:asciiTheme="minorHAnsi" w:hAnsiTheme="minorHAnsi" w:cstheme="minorHAnsi"/>
                <w:szCs w:val="16"/>
              </w:rPr>
              <w:t>hrs</w:t>
            </w:r>
            <w:proofErr w:type="spellEnd"/>
            <w:r w:rsidRPr="002C4BD6">
              <w:rPr>
                <w:rFonts w:asciiTheme="minorHAnsi" w:hAnsiTheme="minorHAnsi" w:cstheme="minorHAnsi"/>
                <w:szCs w:val="16"/>
              </w:rPr>
              <w:t xml:space="preserve"> and day</w:t>
            </w:r>
          </w:p>
        </w:tc>
        <w:tc>
          <w:tcPr>
            <w:tcW w:w="1530" w:type="dxa"/>
            <w:vAlign w:val="center"/>
          </w:tcPr>
          <w:p w14:paraId="4385A2D1" w14:textId="77777777" w:rsidR="008333A2" w:rsidRPr="002C4BD6" w:rsidRDefault="008333A2" w:rsidP="00127D1D">
            <w:pPr>
              <w:pStyle w:val="tablebody"/>
              <w:jc w:val="left"/>
              <w:rPr>
                <w:rFonts w:asciiTheme="minorHAnsi" w:hAnsiTheme="minorHAnsi" w:cstheme="minorHAnsi"/>
                <w:szCs w:val="16"/>
              </w:rPr>
            </w:pPr>
            <w:r w:rsidRPr="002C4BD6">
              <w:rPr>
                <w:rFonts w:asciiTheme="minorHAnsi" w:hAnsiTheme="minorHAnsi" w:cstheme="minorHAnsi"/>
                <w:szCs w:val="16"/>
              </w:rPr>
              <w:t xml:space="preserve">Lake Hefner, OK, 2587 </w:t>
            </w:r>
            <w:r w:rsidRPr="008565FA">
              <w:rPr>
                <w:rFonts w:asciiTheme="minorHAnsi" w:hAnsiTheme="minorHAnsi" w:cstheme="minorHAnsi"/>
                <w:szCs w:val="16"/>
              </w:rPr>
              <w:t>acres</w:t>
            </w:r>
          </w:p>
        </w:tc>
        <w:tc>
          <w:tcPr>
            <w:tcW w:w="2070" w:type="dxa"/>
            <w:vAlign w:val="center"/>
          </w:tcPr>
          <w:p w14:paraId="78C406D0" w14:textId="77777777" w:rsidR="008333A2" w:rsidRPr="002C4BD6" w:rsidRDefault="008333A2" w:rsidP="002C4BD6">
            <w:pPr>
              <w:pStyle w:val="tablebody"/>
              <w:rPr>
                <w:rFonts w:asciiTheme="minorHAnsi" w:hAnsiTheme="minorHAnsi" w:cstheme="minorHAnsi"/>
                <w:szCs w:val="16"/>
              </w:rPr>
            </w:pPr>
            <w:r w:rsidRPr="002C4BD6">
              <w:rPr>
                <w:rFonts w:asciiTheme="minorHAnsi" w:hAnsiTheme="minorHAnsi" w:cstheme="minorHAnsi"/>
                <w:szCs w:val="16"/>
              </w:rPr>
              <w:t>17.2W</w:t>
            </w:r>
            <w:r w:rsidRPr="002C4BD6">
              <w:rPr>
                <w:rFonts w:asciiTheme="minorHAnsi" w:hAnsiTheme="minorHAnsi" w:cstheme="minorHAnsi"/>
                <w:szCs w:val="16"/>
                <w:vertAlign w:val="subscript"/>
              </w:rPr>
              <w:t>2</w:t>
            </w:r>
            <w:r w:rsidRPr="002C4BD6">
              <w:rPr>
                <w:rFonts w:asciiTheme="minorHAnsi" w:hAnsiTheme="minorHAnsi" w:cstheme="minorHAnsi"/>
                <w:szCs w:val="16"/>
              </w:rPr>
              <w:t>(e</w:t>
            </w:r>
            <w:r w:rsidRPr="002C4BD6">
              <w:rPr>
                <w:rFonts w:asciiTheme="minorHAnsi" w:hAnsiTheme="minorHAnsi" w:cstheme="minorHAnsi"/>
                <w:szCs w:val="16"/>
                <w:vertAlign w:val="subscript"/>
              </w:rPr>
              <w:t>s</w:t>
            </w:r>
            <w:r w:rsidRPr="002C4BD6">
              <w:rPr>
                <w:rFonts w:asciiTheme="minorHAnsi" w:hAnsiTheme="minorHAnsi" w:cstheme="minorHAnsi"/>
                <w:szCs w:val="16"/>
              </w:rPr>
              <w:t>-e</w:t>
            </w:r>
            <w:r w:rsidRPr="002C4BD6">
              <w:rPr>
                <w:rFonts w:asciiTheme="minorHAnsi" w:hAnsiTheme="minorHAnsi" w:cstheme="minorHAnsi"/>
                <w:szCs w:val="16"/>
                <w:vertAlign w:val="subscript"/>
              </w:rPr>
              <w:t>2</w:t>
            </w:r>
            <w:r w:rsidRPr="002C4BD6">
              <w:rPr>
                <w:rFonts w:asciiTheme="minorHAnsi" w:hAnsiTheme="minorHAnsi" w:cstheme="minorHAnsi"/>
                <w:szCs w:val="16"/>
              </w:rPr>
              <w:t>)</w:t>
            </w:r>
          </w:p>
        </w:tc>
        <w:tc>
          <w:tcPr>
            <w:tcW w:w="1440" w:type="dxa"/>
            <w:vAlign w:val="center"/>
          </w:tcPr>
          <w:p w14:paraId="13464011" w14:textId="4DA0D379" w:rsidR="008333A2" w:rsidRPr="002C4BD6" w:rsidRDefault="008333A2" w:rsidP="002C4BD6">
            <w:pPr>
              <w:pStyle w:val="tablebody"/>
              <w:rPr>
                <w:rFonts w:asciiTheme="minorHAnsi" w:hAnsiTheme="minorHAnsi" w:cstheme="minorHAnsi"/>
                <w:szCs w:val="16"/>
              </w:rPr>
            </w:pPr>
            <w:r w:rsidRPr="002C4BD6">
              <w:rPr>
                <w:rFonts w:asciiTheme="minorHAnsi" w:hAnsiTheme="minorHAnsi" w:cstheme="minorHAnsi"/>
                <w:szCs w:val="16"/>
              </w:rPr>
              <w:t>5.06</w:t>
            </w:r>
            <w:r w:rsidR="00D840D1">
              <w:rPr>
                <w:rFonts w:asciiTheme="minorHAnsi" w:hAnsiTheme="minorHAnsi" w:cstheme="minorHAnsi"/>
                <w:szCs w:val="16"/>
              </w:rPr>
              <w:t xml:space="preserve"> </w:t>
            </w:r>
            <w:r w:rsidRPr="002C4BD6">
              <w:rPr>
                <w:rFonts w:asciiTheme="minorHAnsi" w:hAnsiTheme="minorHAnsi" w:cstheme="minorHAnsi"/>
                <w:i/>
                <w:iCs/>
                <w:szCs w:val="16"/>
              </w:rPr>
              <w:t>W</w:t>
            </w:r>
            <w:r w:rsidR="00D840D1">
              <w:rPr>
                <w:rFonts w:asciiTheme="minorHAnsi" w:hAnsiTheme="minorHAnsi" w:cstheme="minorHAnsi"/>
                <w:i/>
                <w:iCs/>
                <w:szCs w:val="16"/>
              </w:rPr>
              <w:t xml:space="preserve"> </w:t>
            </w:r>
            <w:r w:rsidRPr="002C4BD6">
              <w:rPr>
                <w:rFonts w:asciiTheme="minorHAnsi" w:hAnsiTheme="minorHAnsi" w:cstheme="minorHAnsi"/>
                <w:szCs w:val="16"/>
                <w:vertAlign w:val="subscript"/>
              </w:rPr>
              <w:t>2</w:t>
            </w:r>
          </w:p>
        </w:tc>
        <w:tc>
          <w:tcPr>
            <w:tcW w:w="1980" w:type="dxa"/>
            <w:vAlign w:val="center"/>
          </w:tcPr>
          <w:p w14:paraId="0914923D" w14:textId="4A2D4C4D" w:rsidR="008333A2" w:rsidRPr="002C4BD6" w:rsidRDefault="0042263E" w:rsidP="00127D1D">
            <w:pPr>
              <w:pStyle w:val="tablebody"/>
              <w:jc w:val="left"/>
              <w:rPr>
                <w:rFonts w:asciiTheme="minorHAnsi" w:hAnsiTheme="minorHAnsi" w:cstheme="minorHAnsi"/>
                <w:szCs w:val="16"/>
              </w:rPr>
            </w:pPr>
            <w:r w:rsidRPr="002C4BD6">
              <w:rPr>
                <w:rFonts w:asciiTheme="minorHAnsi" w:hAnsiTheme="minorHAnsi" w:cstheme="minorHAnsi"/>
                <w:szCs w:val="16"/>
              </w:rPr>
              <w:t xml:space="preserve">Good </w:t>
            </w:r>
            <w:r w:rsidR="008333A2" w:rsidRPr="002C4BD6">
              <w:rPr>
                <w:rFonts w:asciiTheme="minorHAnsi" w:hAnsiTheme="minorHAnsi" w:cstheme="minorHAnsi"/>
                <w:szCs w:val="16"/>
              </w:rPr>
              <w:t>agreement with lake data from several lakes in US and Russia</w:t>
            </w:r>
          </w:p>
        </w:tc>
      </w:tr>
      <w:tr w:rsidR="008333A2" w:rsidRPr="002C4BD6" w14:paraId="72B8AC96" w14:textId="77777777" w:rsidTr="002C4BD6">
        <w:tc>
          <w:tcPr>
            <w:tcW w:w="867" w:type="dxa"/>
            <w:vAlign w:val="center"/>
          </w:tcPr>
          <w:p w14:paraId="6DFAA6E0" w14:textId="77777777" w:rsidR="008333A2" w:rsidRPr="002C4BD6" w:rsidRDefault="008333A2" w:rsidP="008565FA">
            <w:pPr>
              <w:pStyle w:val="tablebody"/>
              <w:jc w:val="left"/>
              <w:rPr>
                <w:rFonts w:asciiTheme="minorHAnsi" w:hAnsiTheme="minorHAnsi" w:cstheme="minorHAnsi"/>
                <w:szCs w:val="16"/>
              </w:rPr>
            </w:pPr>
            <w:r w:rsidRPr="002C4BD6">
              <w:rPr>
                <w:rFonts w:asciiTheme="minorHAnsi" w:hAnsiTheme="minorHAnsi" w:cstheme="minorHAnsi"/>
                <w:szCs w:val="16"/>
              </w:rPr>
              <w:t>Kohler</w:t>
            </w:r>
          </w:p>
        </w:tc>
        <w:tc>
          <w:tcPr>
            <w:tcW w:w="753" w:type="dxa"/>
            <w:vAlign w:val="center"/>
          </w:tcPr>
          <w:p w14:paraId="43E0E439" w14:textId="77777777" w:rsidR="008333A2" w:rsidRPr="002C4BD6" w:rsidRDefault="008333A2" w:rsidP="008565FA">
            <w:pPr>
              <w:pStyle w:val="tablebody"/>
              <w:jc w:val="left"/>
              <w:rPr>
                <w:rFonts w:asciiTheme="minorHAnsi" w:hAnsiTheme="minorHAnsi" w:cstheme="minorHAnsi"/>
                <w:szCs w:val="16"/>
              </w:rPr>
            </w:pPr>
            <w:r w:rsidRPr="002C4BD6">
              <w:rPr>
                <w:rFonts w:asciiTheme="minorHAnsi" w:hAnsiTheme="minorHAnsi" w:cstheme="minorHAnsi"/>
                <w:szCs w:val="16"/>
              </w:rPr>
              <w:t>day</w:t>
            </w:r>
          </w:p>
        </w:tc>
        <w:tc>
          <w:tcPr>
            <w:tcW w:w="1530" w:type="dxa"/>
            <w:vAlign w:val="center"/>
          </w:tcPr>
          <w:p w14:paraId="25A03A7F" w14:textId="77777777" w:rsidR="008333A2" w:rsidRPr="002C4BD6" w:rsidRDefault="008333A2" w:rsidP="00127D1D">
            <w:pPr>
              <w:pStyle w:val="tablebody"/>
              <w:jc w:val="left"/>
              <w:rPr>
                <w:rFonts w:asciiTheme="minorHAnsi" w:hAnsiTheme="minorHAnsi" w:cstheme="minorHAnsi"/>
                <w:szCs w:val="16"/>
              </w:rPr>
            </w:pPr>
            <w:r w:rsidRPr="002C4BD6">
              <w:rPr>
                <w:rFonts w:asciiTheme="minorHAnsi" w:hAnsiTheme="minorHAnsi" w:cstheme="minorHAnsi"/>
                <w:szCs w:val="16"/>
              </w:rPr>
              <w:t xml:space="preserve">Lake Hefner OK, 2587 </w:t>
            </w:r>
            <w:r w:rsidRPr="008565FA">
              <w:rPr>
                <w:rFonts w:asciiTheme="minorHAnsi" w:hAnsiTheme="minorHAnsi" w:cstheme="minorHAnsi"/>
                <w:szCs w:val="16"/>
              </w:rPr>
              <w:t>acres</w:t>
            </w:r>
          </w:p>
        </w:tc>
        <w:tc>
          <w:tcPr>
            <w:tcW w:w="2070" w:type="dxa"/>
            <w:vAlign w:val="center"/>
          </w:tcPr>
          <w:p w14:paraId="0EF0E12C" w14:textId="77777777" w:rsidR="008333A2" w:rsidRPr="002C4BD6" w:rsidRDefault="008333A2" w:rsidP="002C4BD6">
            <w:pPr>
              <w:pStyle w:val="tablebody"/>
              <w:rPr>
                <w:rFonts w:asciiTheme="minorHAnsi" w:hAnsiTheme="minorHAnsi" w:cstheme="minorHAnsi"/>
                <w:szCs w:val="16"/>
              </w:rPr>
            </w:pPr>
            <w:r w:rsidRPr="002C4BD6">
              <w:rPr>
                <w:rFonts w:asciiTheme="minorHAnsi" w:hAnsiTheme="minorHAnsi" w:cstheme="minorHAnsi"/>
                <w:szCs w:val="16"/>
              </w:rPr>
              <w:t>17.5</w:t>
            </w:r>
            <w:r w:rsidRPr="002C4BD6">
              <w:rPr>
                <w:rFonts w:asciiTheme="minorHAnsi" w:hAnsiTheme="minorHAnsi" w:cstheme="minorHAnsi"/>
                <w:i/>
                <w:iCs/>
                <w:szCs w:val="16"/>
              </w:rPr>
              <w:t>W</w:t>
            </w:r>
            <w:r w:rsidRPr="002C4BD6">
              <w:rPr>
                <w:rFonts w:asciiTheme="minorHAnsi" w:hAnsiTheme="minorHAnsi" w:cstheme="minorHAnsi"/>
                <w:szCs w:val="16"/>
                <w:vertAlign w:val="subscript"/>
              </w:rPr>
              <w:t>2</w:t>
            </w:r>
            <w:r w:rsidRPr="002C4BD6">
              <w:rPr>
                <w:rFonts w:asciiTheme="minorHAnsi" w:hAnsiTheme="minorHAnsi" w:cstheme="minorHAnsi"/>
                <w:szCs w:val="16"/>
              </w:rPr>
              <w:t>(</w:t>
            </w:r>
            <w:r w:rsidRPr="002C4BD6">
              <w:rPr>
                <w:rFonts w:asciiTheme="minorHAnsi" w:hAnsiTheme="minorHAnsi" w:cstheme="minorHAnsi"/>
                <w:i/>
                <w:iCs/>
                <w:szCs w:val="16"/>
              </w:rPr>
              <w:t>e</w:t>
            </w:r>
            <w:r w:rsidRPr="002C4BD6">
              <w:rPr>
                <w:rFonts w:asciiTheme="minorHAnsi" w:hAnsiTheme="minorHAnsi" w:cstheme="minorHAnsi"/>
                <w:i/>
                <w:iCs/>
                <w:szCs w:val="16"/>
                <w:vertAlign w:val="subscript"/>
              </w:rPr>
              <w:t>s</w:t>
            </w:r>
            <w:r w:rsidRPr="002C4BD6">
              <w:rPr>
                <w:rFonts w:asciiTheme="minorHAnsi" w:hAnsiTheme="minorHAnsi" w:cstheme="minorHAnsi"/>
                <w:i/>
                <w:iCs/>
                <w:szCs w:val="16"/>
              </w:rPr>
              <w:t>-e</w:t>
            </w:r>
            <w:r w:rsidRPr="002C4BD6">
              <w:rPr>
                <w:rFonts w:asciiTheme="minorHAnsi" w:hAnsiTheme="minorHAnsi" w:cstheme="minorHAnsi"/>
                <w:i/>
                <w:iCs/>
                <w:szCs w:val="16"/>
                <w:vertAlign w:val="subscript"/>
              </w:rPr>
              <w:t>2</w:t>
            </w:r>
            <w:r w:rsidRPr="002C4BD6">
              <w:rPr>
                <w:rFonts w:asciiTheme="minorHAnsi" w:hAnsiTheme="minorHAnsi" w:cstheme="minorHAnsi"/>
                <w:szCs w:val="16"/>
              </w:rPr>
              <w:t>)</w:t>
            </w:r>
          </w:p>
        </w:tc>
        <w:tc>
          <w:tcPr>
            <w:tcW w:w="1440" w:type="dxa"/>
            <w:vAlign w:val="center"/>
          </w:tcPr>
          <w:p w14:paraId="49FB0FF4" w14:textId="77777777" w:rsidR="008333A2" w:rsidRPr="002C4BD6" w:rsidRDefault="008333A2" w:rsidP="002C4BD6">
            <w:pPr>
              <w:pStyle w:val="tablebody"/>
              <w:rPr>
                <w:rFonts w:asciiTheme="minorHAnsi" w:hAnsiTheme="minorHAnsi" w:cstheme="minorHAnsi"/>
                <w:szCs w:val="16"/>
              </w:rPr>
            </w:pPr>
            <w:r w:rsidRPr="002C4BD6">
              <w:rPr>
                <w:rFonts w:asciiTheme="minorHAnsi" w:hAnsiTheme="minorHAnsi" w:cstheme="minorHAnsi"/>
                <w:szCs w:val="16"/>
              </w:rPr>
              <w:t>5.14</w:t>
            </w:r>
            <w:r w:rsidRPr="002C4BD6">
              <w:rPr>
                <w:rFonts w:asciiTheme="minorHAnsi" w:hAnsiTheme="minorHAnsi" w:cstheme="minorHAnsi"/>
                <w:i/>
                <w:iCs/>
                <w:szCs w:val="16"/>
              </w:rPr>
              <w:t>W</w:t>
            </w:r>
            <w:r w:rsidRPr="002C4BD6">
              <w:rPr>
                <w:rFonts w:asciiTheme="minorHAnsi" w:hAnsiTheme="minorHAnsi" w:cstheme="minorHAnsi"/>
                <w:i/>
                <w:iCs/>
                <w:szCs w:val="16"/>
                <w:vertAlign w:val="subscript"/>
              </w:rPr>
              <w:t>2</w:t>
            </w:r>
          </w:p>
        </w:tc>
        <w:tc>
          <w:tcPr>
            <w:tcW w:w="1980" w:type="dxa"/>
            <w:vAlign w:val="center"/>
          </w:tcPr>
          <w:p w14:paraId="3F9FDB9B" w14:textId="7618ACB4" w:rsidR="008333A2" w:rsidRPr="002C4BD6" w:rsidRDefault="0042263E" w:rsidP="00127D1D">
            <w:pPr>
              <w:pStyle w:val="tablebody"/>
              <w:jc w:val="left"/>
              <w:rPr>
                <w:rFonts w:asciiTheme="minorHAnsi" w:hAnsiTheme="minorHAnsi" w:cstheme="minorHAnsi"/>
                <w:szCs w:val="16"/>
              </w:rPr>
            </w:pPr>
            <w:r w:rsidRPr="002C4BD6">
              <w:rPr>
                <w:rFonts w:asciiTheme="minorHAnsi" w:hAnsiTheme="minorHAnsi" w:cstheme="minorHAnsi"/>
                <w:szCs w:val="16"/>
              </w:rPr>
              <w:t xml:space="preserve">Essentially </w:t>
            </w:r>
            <w:r w:rsidR="008333A2" w:rsidRPr="002C4BD6">
              <w:rPr>
                <w:rFonts w:asciiTheme="minorHAnsi" w:hAnsiTheme="minorHAnsi" w:cstheme="minorHAnsi"/>
                <w:szCs w:val="16"/>
              </w:rPr>
              <w:t>the same as Lake Hefner formula</w:t>
            </w:r>
          </w:p>
        </w:tc>
      </w:tr>
      <w:tr w:rsidR="008333A2" w:rsidRPr="002C4BD6" w14:paraId="5EBE063D" w14:textId="77777777" w:rsidTr="002C4BD6">
        <w:trPr>
          <w:cantSplit/>
        </w:trPr>
        <w:tc>
          <w:tcPr>
            <w:tcW w:w="867" w:type="dxa"/>
            <w:vAlign w:val="center"/>
          </w:tcPr>
          <w:p w14:paraId="31C1EA2F" w14:textId="77777777" w:rsidR="008333A2" w:rsidRPr="002C4BD6" w:rsidRDefault="008333A2" w:rsidP="008565FA">
            <w:pPr>
              <w:pStyle w:val="tablebody"/>
              <w:jc w:val="left"/>
              <w:rPr>
                <w:rFonts w:asciiTheme="minorHAnsi" w:hAnsiTheme="minorHAnsi" w:cstheme="minorHAnsi"/>
                <w:szCs w:val="16"/>
              </w:rPr>
            </w:pPr>
            <w:proofErr w:type="spellStart"/>
            <w:r w:rsidRPr="002C4BD6">
              <w:rPr>
                <w:rFonts w:asciiTheme="minorHAnsi" w:hAnsiTheme="minorHAnsi" w:cstheme="minorHAnsi"/>
                <w:szCs w:val="16"/>
              </w:rPr>
              <w:t>Zaykov</w:t>
            </w:r>
            <w:proofErr w:type="spellEnd"/>
          </w:p>
        </w:tc>
        <w:tc>
          <w:tcPr>
            <w:tcW w:w="753" w:type="dxa"/>
            <w:vAlign w:val="center"/>
          </w:tcPr>
          <w:p w14:paraId="7741D1EE" w14:textId="77777777" w:rsidR="008333A2" w:rsidRPr="002C4BD6" w:rsidRDefault="008333A2" w:rsidP="008565FA">
            <w:pPr>
              <w:pStyle w:val="tablebody"/>
              <w:jc w:val="left"/>
              <w:rPr>
                <w:rFonts w:asciiTheme="minorHAnsi" w:hAnsiTheme="minorHAnsi" w:cstheme="minorHAnsi"/>
                <w:szCs w:val="16"/>
              </w:rPr>
            </w:pPr>
            <w:r w:rsidRPr="002C4BD6">
              <w:rPr>
                <w:rFonts w:asciiTheme="minorHAnsi" w:hAnsiTheme="minorHAnsi" w:cstheme="minorHAnsi"/>
                <w:szCs w:val="16"/>
              </w:rPr>
              <w:t>-</w:t>
            </w:r>
          </w:p>
        </w:tc>
        <w:tc>
          <w:tcPr>
            <w:tcW w:w="1530" w:type="dxa"/>
            <w:vAlign w:val="center"/>
          </w:tcPr>
          <w:p w14:paraId="331F94E4" w14:textId="48018DDB" w:rsidR="008333A2" w:rsidRPr="002C4BD6" w:rsidRDefault="00D840D1" w:rsidP="00127D1D">
            <w:pPr>
              <w:pStyle w:val="tablebody"/>
              <w:jc w:val="left"/>
              <w:rPr>
                <w:rFonts w:asciiTheme="minorHAnsi" w:hAnsiTheme="minorHAnsi" w:cstheme="minorHAnsi"/>
                <w:szCs w:val="16"/>
              </w:rPr>
            </w:pPr>
            <w:r>
              <w:rPr>
                <w:rFonts w:asciiTheme="minorHAnsi" w:hAnsiTheme="minorHAnsi" w:cstheme="minorHAnsi"/>
                <w:szCs w:val="16"/>
              </w:rPr>
              <w:t>P</w:t>
            </w:r>
            <w:r w:rsidR="008333A2" w:rsidRPr="002C4BD6">
              <w:rPr>
                <w:rFonts w:asciiTheme="minorHAnsi" w:hAnsiTheme="minorHAnsi" w:cstheme="minorHAnsi"/>
                <w:szCs w:val="16"/>
              </w:rPr>
              <w:t>onds and small reservoirs</w:t>
            </w:r>
          </w:p>
        </w:tc>
        <w:tc>
          <w:tcPr>
            <w:tcW w:w="2070" w:type="dxa"/>
            <w:vAlign w:val="center"/>
          </w:tcPr>
          <w:p w14:paraId="5D9FCB5D" w14:textId="77777777" w:rsidR="008333A2" w:rsidRPr="002C4BD6" w:rsidRDefault="008333A2" w:rsidP="002C4BD6">
            <w:pPr>
              <w:pStyle w:val="tablebody"/>
              <w:rPr>
                <w:rFonts w:asciiTheme="minorHAnsi" w:hAnsiTheme="minorHAnsi" w:cstheme="minorHAnsi"/>
                <w:szCs w:val="16"/>
              </w:rPr>
            </w:pPr>
            <w:r w:rsidRPr="002C4BD6">
              <w:rPr>
                <w:rFonts w:asciiTheme="minorHAnsi" w:hAnsiTheme="minorHAnsi" w:cstheme="minorHAnsi"/>
                <w:szCs w:val="16"/>
              </w:rPr>
              <w:t>(1.3+14</w:t>
            </w:r>
            <w:r w:rsidRPr="002C4BD6">
              <w:rPr>
                <w:rFonts w:asciiTheme="minorHAnsi" w:hAnsiTheme="minorHAnsi" w:cstheme="minorHAnsi"/>
                <w:i/>
                <w:iCs/>
                <w:szCs w:val="16"/>
              </w:rPr>
              <w:t>W</w:t>
            </w:r>
            <w:r w:rsidRPr="002C4BD6">
              <w:rPr>
                <w:rFonts w:asciiTheme="minorHAnsi" w:hAnsiTheme="minorHAnsi" w:cstheme="minorHAnsi"/>
                <w:szCs w:val="16"/>
                <w:vertAlign w:val="subscript"/>
              </w:rPr>
              <w:t>2</w:t>
            </w:r>
            <w:r w:rsidRPr="002C4BD6">
              <w:rPr>
                <w:rFonts w:asciiTheme="minorHAnsi" w:hAnsiTheme="minorHAnsi" w:cstheme="minorHAnsi"/>
                <w:szCs w:val="16"/>
              </w:rPr>
              <w:t>) (</w:t>
            </w:r>
            <w:r w:rsidRPr="002C4BD6">
              <w:rPr>
                <w:rFonts w:asciiTheme="minorHAnsi" w:hAnsiTheme="minorHAnsi" w:cstheme="minorHAnsi"/>
                <w:i/>
                <w:iCs/>
                <w:szCs w:val="16"/>
              </w:rPr>
              <w:t>e</w:t>
            </w:r>
            <w:r w:rsidRPr="002C4BD6">
              <w:rPr>
                <w:rFonts w:asciiTheme="minorHAnsi" w:hAnsiTheme="minorHAnsi" w:cstheme="minorHAnsi"/>
                <w:i/>
                <w:iCs/>
                <w:szCs w:val="16"/>
                <w:vertAlign w:val="subscript"/>
              </w:rPr>
              <w:t>s</w:t>
            </w:r>
            <w:r w:rsidRPr="002C4BD6">
              <w:rPr>
                <w:rFonts w:asciiTheme="minorHAnsi" w:hAnsiTheme="minorHAnsi" w:cstheme="minorHAnsi"/>
                <w:i/>
                <w:iCs/>
                <w:szCs w:val="16"/>
              </w:rPr>
              <w:t>-e</w:t>
            </w:r>
            <w:r w:rsidRPr="002C4BD6">
              <w:rPr>
                <w:rFonts w:asciiTheme="minorHAnsi" w:hAnsiTheme="minorHAnsi" w:cstheme="minorHAnsi"/>
                <w:szCs w:val="16"/>
                <w:vertAlign w:val="subscript"/>
              </w:rPr>
              <w:t>2</w:t>
            </w:r>
            <w:r w:rsidRPr="002C4BD6">
              <w:rPr>
                <w:rFonts w:asciiTheme="minorHAnsi" w:hAnsiTheme="minorHAnsi" w:cstheme="minorHAnsi"/>
                <w:szCs w:val="16"/>
              </w:rPr>
              <w:t>)</w:t>
            </w:r>
          </w:p>
        </w:tc>
        <w:tc>
          <w:tcPr>
            <w:tcW w:w="1440" w:type="dxa"/>
            <w:vAlign w:val="center"/>
          </w:tcPr>
          <w:p w14:paraId="56499523" w14:textId="77777777" w:rsidR="008333A2" w:rsidRPr="002C4BD6" w:rsidRDefault="008333A2" w:rsidP="002C4BD6">
            <w:pPr>
              <w:pStyle w:val="tablebody"/>
              <w:rPr>
                <w:rFonts w:asciiTheme="minorHAnsi" w:hAnsiTheme="minorHAnsi" w:cstheme="minorHAnsi"/>
                <w:szCs w:val="16"/>
              </w:rPr>
            </w:pPr>
            <w:r w:rsidRPr="002C4BD6">
              <w:rPr>
                <w:rFonts w:asciiTheme="minorHAnsi" w:hAnsiTheme="minorHAnsi" w:cstheme="minorHAnsi"/>
                <w:szCs w:val="16"/>
              </w:rPr>
              <w:t>0.1708+ 4.11</w:t>
            </w:r>
            <w:r w:rsidRPr="002C4BD6">
              <w:rPr>
                <w:rFonts w:asciiTheme="minorHAnsi" w:hAnsiTheme="minorHAnsi" w:cstheme="minorHAnsi"/>
                <w:i/>
                <w:iCs/>
                <w:szCs w:val="16"/>
              </w:rPr>
              <w:t>W</w:t>
            </w:r>
            <w:r w:rsidRPr="002C4BD6">
              <w:rPr>
                <w:rFonts w:asciiTheme="minorHAnsi" w:hAnsiTheme="minorHAnsi" w:cstheme="minorHAnsi"/>
                <w:szCs w:val="16"/>
                <w:vertAlign w:val="subscript"/>
              </w:rPr>
              <w:t>2</w:t>
            </w:r>
          </w:p>
        </w:tc>
        <w:tc>
          <w:tcPr>
            <w:tcW w:w="1980" w:type="dxa"/>
            <w:vAlign w:val="center"/>
          </w:tcPr>
          <w:p w14:paraId="5FEB3E33" w14:textId="2AA40948" w:rsidR="008333A2" w:rsidRPr="002C4BD6" w:rsidRDefault="0042263E" w:rsidP="00127D1D">
            <w:pPr>
              <w:pStyle w:val="tablebody"/>
              <w:jc w:val="left"/>
              <w:rPr>
                <w:rFonts w:asciiTheme="minorHAnsi" w:hAnsiTheme="minorHAnsi" w:cstheme="minorHAnsi"/>
                <w:szCs w:val="16"/>
              </w:rPr>
            </w:pPr>
            <w:r w:rsidRPr="002C4BD6">
              <w:rPr>
                <w:rFonts w:asciiTheme="minorHAnsi" w:hAnsiTheme="minorHAnsi" w:cstheme="minorHAnsi"/>
                <w:szCs w:val="16"/>
              </w:rPr>
              <w:t xml:space="preserve">Based </w:t>
            </w:r>
            <w:r w:rsidR="008333A2" w:rsidRPr="002C4BD6">
              <w:rPr>
                <w:rFonts w:asciiTheme="minorHAnsi" w:hAnsiTheme="minorHAnsi" w:cstheme="minorHAnsi"/>
                <w:szCs w:val="16"/>
              </w:rPr>
              <w:t>on Russian work</w:t>
            </w:r>
          </w:p>
        </w:tc>
      </w:tr>
      <w:tr w:rsidR="008333A2" w:rsidRPr="002C4BD6" w14:paraId="54676E32" w14:textId="77777777" w:rsidTr="002C4BD6">
        <w:trPr>
          <w:cantSplit/>
        </w:trPr>
        <w:tc>
          <w:tcPr>
            <w:tcW w:w="867" w:type="dxa"/>
            <w:vAlign w:val="center"/>
          </w:tcPr>
          <w:p w14:paraId="3B023896" w14:textId="77777777" w:rsidR="008333A2" w:rsidRPr="002C4BD6" w:rsidRDefault="008333A2" w:rsidP="008565FA">
            <w:pPr>
              <w:pStyle w:val="tablebody"/>
              <w:jc w:val="left"/>
              <w:rPr>
                <w:rFonts w:asciiTheme="minorHAnsi" w:hAnsiTheme="minorHAnsi" w:cstheme="minorHAnsi"/>
                <w:szCs w:val="16"/>
              </w:rPr>
            </w:pPr>
            <w:r w:rsidRPr="002C4BD6">
              <w:rPr>
                <w:rFonts w:asciiTheme="minorHAnsi" w:hAnsiTheme="minorHAnsi" w:cstheme="minorHAnsi"/>
                <w:szCs w:val="16"/>
              </w:rPr>
              <w:t>Meyer</w:t>
            </w:r>
          </w:p>
        </w:tc>
        <w:tc>
          <w:tcPr>
            <w:tcW w:w="753" w:type="dxa"/>
            <w:vAlign w:val="center"/>
          </w:tcPr>
          <w:p w14:paraId="5F41B7F2" w14:textId="77777777" w:rsidR="008333A2" w:rsidRPr="002C4BD6" w:rsidRDefault="008333A2" w:rsidP="008565FA">
            <w:pPr>
              <w:pStyle w:val="tablebody"/>
              <w:jc w:val="left"/>
              <w:rPr>
                <w:rFonts w:asciiTheme="minorHAnsi" w:hAnsiTheme="minorHAnsi" w:cstheme="minorHAnsi"/>
                <w:szCs w:val="16"/>
              </w:rPr>
            </w:pPr>
            <w:r w:rsidRPr="002C4BD6">
              <w:rPr>
                <w:rFonts w:asciiTheme="minorHAnsi" w:hAnsiTheme="minorHAnsi" w:cstheme="minorHAnsi"/>
                <w:szCs w:val="16"/>
              </w:rPr>
              <w:t>month</w:t>
            </w:r>
          </w:p>
        </w:tc>
        <w:tc>
          <w:tcPr>
            <w:tcW w:w="1530" w:type="dxa"/>
            <w:vAlign w:val="center"/>
          </w:tcPr>
          <w:p w14:paraId="773A9681" w14:textId="7EABD51C" w:rsidR="008333A2" w:rsidRPr="002C4BD6" w:rsidRDefault="00D840D1" w:rsidP="00127D1D">
            <w:pPr>
              <w:pStyle w:val="tablebody"/>
              <w:jc w:val="left"/>
              <w:rPr>
                <w:rFonts w:asciiTheme="minorHAnsi" w:hAnsiTheme="minorHAnsi" w:cstheme="minorHAnsi"/>
                <w:szCs w:val="16"/>
              </w:rPr>
            </w:pPr>
            <w:r>
              <w:rPr>
                <w:rFonts w:asciiTheme="minorHAnsi" w:hAnsiTheme="minorHAnsi" w:cstheme="minorHAnsi"/>
                <w:szCs w:val="16"/>
              </w:rPr>
              <w:t>S</w:t>
            </w:r>
            <w:r w:rsidR="008333A2" w:rsidRPr="002C4BD6">
              <w:rPr>
                <w:rFonts w:asciiTheme="minorHAnsi" w:hAnsiTheme="minorHAnsi" w:cstheme="minorHAnsi"/>
                <w:szCs w:val="16"/>
              </w:rPr>
              <w:t>mall lakes and reservoirs</w:t>
            </w:r>
          </w:p>
        </w:tc>
        <w:tc>
          <w:tcPr>
            <w:tcW w:w="2070" w:type="dxa"/>
            <w:vAlign w:val="center"/>
          </w:tcPr>
          <w:p w14:paraId="1DACB9AB" w14:textId="77777777" w:rsidR="008333A2" w:rsidRPr="002C4BD6" w:rsidRDefault="008333A2" w:rsidP="002C4BD6">
            <w:pPr>
              <w:pStyle w:val="tablebody"/>
              <w:rPr>
                <w:rFonts w:asciiTheme="minorHAnsi" w:hAnsiTheme="minorHAnsi" w:cstheme="minorHAnsi"/>
                <w:szCs w:val="16"/>
              </w:rPr>
            </w:pPr>
            <w:r w:rsidRPr="002C4BD6">
              <w:rPr>
                <w:rFonts w:asciiTheme="minorHAnsi" w:hAnsiTheme="minorHAnsi" w:cstheme="minorHAnsi"/>
                <w:szCs w:val="16"/>
              </w:rPr>
              <w:t>(80+10</w:t>
            </w:r>
            <w:r w:rsidRPr="002C4BD6">
              <w:rPr>
                <w:rFonts w:asciiTheme="minorHAnsi" w:hAnsiTheme="minorHAnsi" w:cstheme="minorHAnsi"/>
                <w:i/>
                <w:iCs/>
                <w:szCs w:val="16"/>
              </w:rPr>
              <w:t>W</w:t>
            </w:r>
            <w:r w:rsidRPr="002C4BD6">
              <w:rPr>
                <w:rFonts w:asciiTheme="minorHAnsi" w:hAnsiTheme="minorHAnsi" w:cstheme="minorHAnsi"/>
                <w:szCs w:val="16"/>
                <w:vertAlign w:val="subscript"/>
              </w:rPr>
              <w:t>2</w:t>
            </w:r>
            <w:r w:rsidRPr="002C4BD6">
              <w:rPr>
                <w:rFonts w:asciiTheme="minorHAnsi" w:hAnsiTheme="minorHAnsi" w:cstheme="minorHAnsi"/>
                <w:szCs w:val="16"/>
              </w:rPr>
              <w:t>) (</w:t>
            </w:r>
            <w:r w:rsidRPr="002C4BD6">
              <w:rPr>
                <w:rFonts w:asciiTheme="minorHAnsi" w:hAnsiTheme="minorHAnsi" w:cstheme="minorHAnsi"/>
                <w:i/>
                <w:iCs/>
                <w:szCs w:val="16"/>
              </w:rPr>
              <w:t>e</w:t>
            </w:r>
            <w:r w:rsidRPr="002C4BD6">
              <w:rPr>
                <w:rFonts w:asciiTheme="minorHAnsi" w:hAnsiTheme="minorHAnsi" w:cstheme="minorHAnsi"/>
                <w:i/>
                <w:iCs/>
                <w:szCs w:val="16"/>
                <w:vertAlign w:val="subscript"/>
              </w:rPr>
              <w:t>s</w:t>
            </w:r>
            <w:r w:rsidRPr="002C4BD6">
              <w:rPr>
                <w:rFonts w:asciiTheme="minorHAnsi" w:hAnsiTheme="minorHAnsi" w:cstheme="minorHAnsi"/>
                <w:i/>
                <w:iCs/>
                <w:szCs w:val="16"/>
              </w:rPr>
              <w:t>-e</w:t>
            </w:r>
            <w:r w:rsidRPr="002C4BD6">
              <w:rPr>
                <w:rFonts w:asciiTheme="minorHAnsi" w:hAnsiTheme="minorHAnsi" w:cstheme="minorHAnsi"/>
                <w:szCs w:val="16"/>
                <w:vertAlign w:val="subscript"/>
              </w:rPr>
              <w:t>2</w:t>
            </w:r>
            <w:r w:rsidRPr="002C4BD6">
              <w:rPr>
                <w:rFonts w:asciiTheme="minorHAnsi" w:hAnsiTheme="minorHAnsi" w:cstheme="minorHAnsi"/>
                <w:szCs w:val="16"/>
              </w:rPr>
              <w:t>)</w:t>
            </w:r>
          </w:p>
        </w:tc>
        <w:tc>
          <w:tcPr>
            <w:tcW w:w="1440" w:type="dxa"/>
            <w:vAlign w:val="center"/>
          </w:tcPr>
          <w:p w14:paraId="065B90B1" w14:textId="77777777" w:rsidR="008333A2" w:rsidRPr="002C4BD6" w:rsidRDefault="008333A2" w:rsidP="002C4BD6">
            <w:pPr>
              <w:pStyle w:val="tablebody"/>
              <w:rPr>
                <w:rFonts w:asciiTheme="minorHAnsi" w:hAnsiTheme="minorHAnsi" w:cstheme="minorHAnsi"/>
                <w:szCs w:val="16"/>
              </w:rPr>
            </w:pPr>
            <w:r w:rsidRPr="002C4BD6">
              <w:rPr>
                <w:rFonts w:asciiTheme="minorHAnsi" w:hAnsiTheme="minorHAnsi" w:cstheme="minorHAnsi"/>
                <w:szCs w:val="16"/>
              </w:rPr>
              <w:t>10.512+2.94</w:t>
            </w:r>
            <w:r w:rsidRPr="002C4BD6">
              <w:rPr>
                <w:rFonts w:asciiTheme="minorHAnsi" w:hAnsiTheme="minorHAnsi" w:cstheme="minorHAnsi"/>
                <w:i/>
                <w:iCs/>
                <w:szCs w:val="16"/>
              </w:rPr>
              <w:t>W</w:t>
            </w:r>
            <w:r w:rsidRPr="002C4BD6">
              <w:rPr>
                <w:rFonts w:asciiTheme="minorHAnsi" w:hAnsiTheme="minorHAnsi" w:cstheme="minorHAnsi"/>
                <w:szCs w:val="16"/>
                <w:vertAlign w:val="subscript"/>
              </w:rPr>
              <w:t>2</w:t>
            </w:r>
          </w:p>
        </w:tc>
        <w:tc>
          <w:tcPr>
            <w:tcW w:w="1980" w:type="dxa"/>
            <w:vAlign w:val="center"/>
          </w:tcPr>
          <w:p w14:paraId="01CA994A" w14:textId="77777777" w:rsidR="008333A2" w:rsidRPr="002C4BD6" w:rsidRDefault="008333A2" w:rsidP="00127D1D">
            <w:pPr>
              <w:pStyle w:val="tablebody"/>
              <w:jc w:val="left"/>
              <w:rPr>
                <w:rFonts w:asciiTheme="minorHAnsi" w:hAnsiTheme="minorHAnsi" w:cstheme="minorHAnsi"/>
                <w:szCs w:val="16"/>
              </w:rPr>
            </w:pPr>
            <w:proofErr w:type="spellStart"/>
            <w:r w:rsidRPr="002C4BD6">
              <w:rPr>
                <w:rFonts w:asciiTheme="minorHAnsi" w:hAnsiTheme="minorHAnsi" w:cstheme="minorHAnsi"/>
                <w:szCs w:val="16"/>
              </w:rPr>
              <w:t>e</w:t>
            </w:r>
            <w:r w:rsidRPr="002C4BD6">
              <w:rPr>
                <w:rFonts w:asciiTheme="minorHAnsi" w:hAnsiTheme="minorHAnsi" w:cstheme="minorHAnsi"/>
                <w:szCs w:val="16"/>
                <w:vertAlign w:val="subscript"/>
              </w:rPr>
              <w:t>a</w:t>
            </w:r>
            <w:proofErr w:type="spellEnd"/>
            <w:r w:rsidRPr="002C4BD6">
              <w:rPr>
                <w:rFonts w:asciiTheme="minorHAnsi" w:hAnsiTheme="minorHAnsi" w:cstheme="minorHAnsi"/>
                <w:szCs w:val="16"/>
              </w:rPr>
              <w:t xml:space="preserve"> obtained daily from mean morning and evening measurements of air temperature and relative humidity</w:t>
            </w:r>
          </w:p>
        </w:tc>
      </w:tr>
      <w:tr w:rsidR="008333A2" w:rsidRPr="002C4BD6" w14:paraId="779A5F00" w14:textId="77777777" w:rsidTr="002C4BD6">
        <w:trPr>
          <w:cantSplit/>
        </w:trPr>
        <w:tc>
          <w:tcPr>
            <w:tcW w:w="867" w:type="dxa"/>
            <w:vAlign w:val="center"/>
          </w:tcPr>
          <w:p w14:paraId="1EFB447E" w14:textId="77777777" w:rsidR="008333A2" w:rsidRPr="002C4BD6" w:rsidRDefault="008333A2" w:rsidP="008565FA">
            <w:pPr>
              <w:pStyle w:val="tablebody"/>
              <w:jc w:val="left"/>
              <w:rPr>
                <w:rFonts w:asciiTheme="minorHAnsi" w:hAnsiTheme="minorHAnsi" w:cstheme="minorHAnsi"/>
                <w:szCs w:val="16"/>
              </w:rPr>
            </w:pPr>
            <w:r w:rsidRPr="002C4BD6">
              <w:rPr>
                <w:rFonts w:asciiTheme="minorHAnsi" w:hAnsiTheme="minorHAnsi" w:cstheme="minorHAnsi"/>
                <w:szCs w:val="16"/>
              </w:rPr>
              <w:t>Morton</w:t>
            </w:r>
          </w:p>
        </w:tc>
        <w:tc>
          <w:tcPr>
            <w:tcW w:w="753" w:type="dxa"/>
            <w:vAlign w:val="center"/>
          </w:tcPr>
          <w:p w14:paraId="287F5577" w14:textId="77777777" w:rsidR="008333A2" w:rsidRPr="002C4BD6" w:rsidRDefault="008333A2" w:rsidP="008565FA">
            <w:pPr>
              <w:pStyle w:val="tablebody"/>
              <w:jc w:val="left"/>
              <w:rPr>
                <w:rFonts w:asciiTheme="minorHAnsi" w:hAnsiTheme="minorHAnsi" w:cstheme="minorHAnsi"/>
                <w:szCs w:val="16"/>
              </w:rPr>
            </w:pPr>
            <w:r w:rsidRPr="002C4BD6">
              <w:rPr>
                <w:rFonts w:asciiTheme="minorHAnsi" w:hAnsiTheme="minorHAnsi" w:cstheme="minorHAnsi"/>
                <w:szCs w:val="16"/>
              </w:rPr>
              <w:t>month</w:t>
            </w:r>
          </w:p>
        </w:tc>
        <w:tc>
          <w:tcPr>
            <w:tcW w:w="1530" w:type="dxa"/>
            <w:vAlign w:val="center"/>
          </w:tcPr>
          <w:p w14:paraId="37FE78D8" w14:textId="77777777" w:rsidR="008333A2" w:rsidRPr="002C4BD6" w:rsidRDefault="008333A2" w:rsidP="00127D1D">
            <w:pPr>
              <w:pStyle w:val="tablebody"/>
              <w:jc w:val="left"/>
              <w:rPr>
                <w:rFonts w:asciiTheme="minorHAnsi" w:hAnsiTheme="minorHAnsi" w:cstheme="minorHAnsi"/>
                <w:szCs w:val="16"/>
              </w:rPr>
            </w:pPr>
            <w:r w:rsidRPr="002C4BD6">
              <w:rPr>
                <w:rFonts w:asciiTheme="minorHAnsi" w:hAnsiTheme="minorHAnsi" w:cstheme="minorHAnsi"/>
                <w:szCs w:val="16"/>
              </w:rPr>
              <w:t>Class A pan</w:t>
            </w:r>
          </w:p>
        </w:tc>
        <w:tc>
          <w:tcPr>
            <w:tcW w:w="2070" w:type="dxa"/>
            <w:vAlign w:val="center"/>
          </w:tcPr>
          <w:p w14:paraId="386EBC4D" w14:textId="77777777" w:rsidR="008333A2" w:rsidRPr="002C4BD6" w:rsidRDefault="008333A2" w:rsidP="002C4BD6">
            <w:pPr>
              <w:pStyle w:val="tablebody"/>
              <w:rPr>
                <w:rFonts w:asciiTheme="minorHAnsi" w:hAnsiTheme="minorHAnsi" w:cstheme="minorHAnsi"/>
                <w:szCs w:val="16"/>
              </w:rPr>
            </w:pPr>
            <w:r w:rsidRPr="002C4BD6">
              <w:rPr>
                <w:rFonts w:asciiTheme="minorHAnsi" w:hAnsiTheme="minorHAnsi" w:cstheme="minorHAnsi"/>
                <w:szCs w:val="16"/>
              </w:rPr>
              <w:t>(73.5+14.7</w:t>
            </w:r>
            <w:r w:rsidRPr="002C4BD6">
              <w:rPr>
                <w:rFonts w:asciiTheme="minorHAnsi" w:hAnsiTheme="minorHAnsi" w:cstheme="minorHAnsi"/>
                <w:i/>
                <w:iCs/>
                <w:szCs w:val="16"/>
              </w:rPr>
              <w:t>W</w:t>
            </w:r>
            <w:r w:rsidRPr="002C4BD6">
              <w:rPr>
                <w:rFonts w:asciiTheme="minorHAnsi" w:hAnsiTheme="minorHAnsi" w:cstheme="minorHAnsi"/>
                <w:szCs w:val="16"/>
                <w:vertAlign w:val="subscript"/>
              </w:rPr>
              <w:t>2</w:t>
            </w:r>
            <w:r w:rsidRPr="002C4BD6">
              <w:rPr>
                <w:rFonts w:asciiTheme="minorHAnsi" w:hAnsiTheme="minorHAnsi" w:cstheme="minorHAnsi"/>
                <w:szCs w:val="16"/>
              </w:rPr>
              <w:t>) (</w:t>
            </w:r>
            <w:r w:rsidRPr="002C4BD6">
              <w:rPr>
                <w:rFonts w:asciiTheme="minorHAnsi" w:hAnsiTheme="minorHAnsi" w:cstheme="minorHAnsi"/>
                <w:i/>
                <w:iCs/>
                <w:szCs w:val="16"/>
              </w:rPr>
              <w:t>e</w:t>
            </w:r>
            <w:r w:rsidRPr="002C4BD6">
              <w:rPr>
                <w:rFonts w:asciiTheme="minorHAnsi" w:hAnsiTheme="minorHAnsi" w:cstheme="minorHAnsi"/>
                <w:i/>
                <w:iCs/>
                <w:szCs w:val="16"/>
                <w:vertAlign w:val="subscript"/>
              </w:rPr>
              <w:t>s</w:t>
            </w:r>
            <w:r w:rsidRPr="002C4BD6">
              <w:rPr>
                <w:rFonts w:asciiTheme="minorHAnsi" w:hAnsiTheme="minorHAnsi" w:cstheme="minorHAnsi"/>
                <w:i/>
                <w:iCs/>
                <w:szCs w:val="16"/>
              </w:rPr>
              <w:t>-e</w:t>
            </w:r>
            <w:r w:rsidRPr="002C4BD6">
              <w:rPr>
                <w:rFonts w:asciiTheme="minorHAnsi" w:hAnsiTheme="minorHAnsi" w:cstheme="minorHAnsi"/>
                <w:szCs w:val="16"/>
                <w:vertAlign w:val="subscript"/>
              </w:rPr>
              <w:t>2</w:t>
            </w:r>
            <w:r w:rsidRPr="002C4BD6">
              <w:rPr>
                <w:rFonts w:asciiTheme="minorHAnsi" w:hAnsiTheme="minorHAnsi" w:cstheme="minorHAnsi"/>
                <w:szCs w:val="16"/>
              </w:rPr>
              <w:t>)</w:t>
            </w:r>
          </w:p>
        </w:tc>
        <w:tc>
          <w:tcPr>
            <w:tcW w:w="1440" w:type="dxa"/>
            <w:vAlign w:val="center"/>
          </w:tcPr>
          <w:p w14:paraId="0B3ABAE8" w14:textId="77777777" w:rsidR="008333A2" w:rsidRPr="002C4BD6" w:rsidRDefault="008333A2" w:rsidP="002C4BD6">
            <w:pPr>
              <w:pStyle w:val="tablebody"/>
              <w:rPr>
                <w:rFonts w:asciiTheme="minorHAnsi" w:hAnsiTheme="minorHAnsi" w:cstheme="minorHAnsi"/>
                <w:szCs w:val="16"/>
              </w:rPr>
            </w:pPr>
            <w:r w:rsidRPr="002C4BD6">
              <w:rPr>
                <w:rFonts w:asciiTheme="minorHAnsi" w:hAnsiTheme="minorHAnsi" w:cstheme="minorHAnsi"/>
                <w:szCs w:val="16"/>
              </w:rPr>
              <w:t>9.658+4.32</w:t>
            </w:r>
            <w:r w:rsidRPr="002C4BD6">
              <w:rPr>
                <w:rFonts w:asciiTheme="minorHAnsi" w:hAnsiTheme="minorHAnsi" w:cstheme="minorHAnsi"/>
                <w:i/>
                <w:iCs/>
                <w:szCs w:val="16"/>
              </w:rPr>
              <w:t>W</w:t>
            </w:r>
            <w:r w:rsidRPr="002C4BD6">
              <w:rPr>
                <w:rFonts w:asciiTheme="minorHAnsi" w:hAnsiTheme="minorHAnsi" w:cstheme="minorHAnsi"/>
                <w:szCs w:val="16"/>
                <w:vertAlign w:val="subscript"/>
              </w:rPr>
              <w:t>2</w:t>
            </w:r>
          </w:p>
        </w:tc>
        <w:tc>
          <w:tcPr>
            <w:tcW w:w="1980" w:type="dxa"/>
            <w:vAlign w:val="center"/>
          </w:tcPr>
          <w:p w14:paraId="6720FD18" w14:textId="401AFF71" w:rsidR="008333A2" w:rsidRPr="002C4BD6" w:rsidRDefault="0042263E" w:rsidP="00127D1D">
            <w:pPr>
              <w:pStyle w:val="tablebody"/>
              <w:jc w:val="left"/>
              <w:rPr>
                <w:rFonts w:asciiTheme="minorHAnsi" w:hAnsiTheme="minorHAnsi" w:cstheme="minorHAnsi"/>
                <w:szCs w:val="16"/>
              </w:rPr>
            </w:pPr>
            <w:r w:rsidRPr="002C4BD6">
              <w:rPr>
                <w:rFonts w:asciiTheme="minorHAnsi" w:hAnsiTheme="minorHAnsi" w:cstheme="minorHAnsi"/>
                <w:szCs w:val="16"/>
              </w:rPr>
              <w:t>Data from meteorological stations, measurement heights assumed</w:t>
            </w:r>
          </w:p>
        </w:tc>
      </w:tr>
      <w:tr w:rsidR="008333A2" w:rsidRPr="002C4BD6" w14:paraId="7DCCBAF7" w14:textId="77777777" w:rsidTr="002C4BD6">
        <w:tc>
          <w:tcPr>
            <w:tcW w:w="867" w:type="dxa"/>
            <w:vAlign w:val="center"/>
          </w:tcPr>
          <w:p w14:paraId="783B88AB" w14:textId="77777777" w:rsidR="008333A2" w:rsidRPr="002C4BD6" w:rsidRDefault="008333A2" w:rsidP="008565FA">
            <w:pPr>
              <w:pStyle w:val="tablebody"/>
              <w:jc w:val="left"/>
              <w:rPr>
                <w:rFonts w:asciiTheme="minorHAnsi" w:hAnsiTheme="minorHAnsi" w:cstheme="minorHAnsi"/>
                <w:szCs w:val="16"/>
              </w:rPr>
            </w:pPr>
            <w:proofErr w:type="spellStart"/>
            <w:r w:rsidRPr="002C4BD6">
              <w:rPr>
                <w:rFonts w:asciiTheme="minorHAnsi" w:hAnsiTheme="minorHAnsi" w:cstheme="minorHAnsi"/>
                <w:szCs w:val="16"/>
              </w:rPr>
              <w:t>Rohwer</w:t>
            </w:r>
            <w:proofErr w:type="spellEnd"/>
          </w:p>
        </w:tc>
        <w:tc>
          <w:tcPr>
            <w:tcW w:w="753" w:type="dxa"/>
            <w:vAlign w:val="center"/>
          </w:tcPr>
          <w:p w14:paraId="1EF70A20" w14:textId="77777777" w:rsidR="008333A2" w:rsidRPr="002C4BD6" w:rsidRDefault="008333A2" w:rsidP="008565FA">
            <w:pPr>
              <w:pStyle w:val="tablebody"/>
              <w:jc w:val="left"/>
              <w:rPr>
                <w:rFonts w:asciiTheme="minorHAnsi" w:hAnsiTheme="minorHAnsi" w:cstheme="minorHAnsi"/>
                <w:szCs w:val="16"/>
              </w:rPr>
            </w:pPr>
            <w:r w:rsidRPr="002C4BD6">
              <w:rPr>
                <w:rFonts w:asciiTheme="minorHAnsi" w:hAnsiTheme="minorHAnsi" w:cstheme="minorHAnsi"/>
                <w:szCs w:val="16"/>
              </w:rPr>
              <w:t>day</w:t>
            </w:r>
          </w:p>
        </w:tc>
        <w:tc>
          <w:tcPr>
            <w:tcW w:w="1530" w:type="dxa"/>
            <w:vAlign w:val="center"/>
          </w:tcPr>
          <w:p w14:paraId="064C26CD" w14:textId="211B891C" w:rsidR="008333A2" w:rsidRPr="002C4BD6" w:rsidRDefault="00D840D1" w:rsidP="00127D1D">
            <w:pPr>
              <w:pStyle w:val="tablebody"/>
              <w:jc w:val="left"/>
              <w:rPr>
                <w:rFonts w:asciiTheme="minorHAnsi" w:hAnsiTheme="minorHAnsi" w:cstheme="minorHAnsi"/>
                <w:szCs w:val="16"/>
              </w:rPr>
            </w:pPr>
            <w:r>
              <w:rPr>
                <w:rFonts w:asciiTheme="minorHAnsi" w:hAnsiTheme="minorHAnsi" w:cstheme="minorHAnsi"/>
                <w:szCs w:val="16"/>
              </w:rPr>
              <w:t>P</w:t>
            </w:r>
            <w:r w:rsidR="008333A2" w:rsidRPr="002C4BD6">
              <w:rPr>
                <w:rFonts w:asciiTheme="minorHAnsi" w:hAnsiTheme="minorHAnsi" w:cstheme="minorHAnsi"/>
                <w:szCs w:val="16"/>
              </w:rPr>
              <w:t xml:space="preserve">ans, 85 </w:t>
            </w:r>
            <w:r w:rsidR="008333A2" w:rsidRPr="008565FA">
              <w:rPr>
                <w:rFonts w:asciiTheme="minorHAnsi" w:hAnsiTheme="minorHAnsi" w:cstheme="minorHAnsi"/>
                <w:szCs w:val="16"/>
              </w:rPr>
              <w:t>ft</w:t>
            </w:r>
            <w:r w:rsidR="008333A2" w:rsidRPr="002C4BD6">
              <w:rPr>
                <w:rFonts w:asciiTheme="minorHAnsi" w:hAnsiTheme="minorHAnsi" w:cstheme="minorHAnsi"/>
                <w:szCs w:val="16"/>
              </w:rPr>
              <w:t xml:space="preserve"> </w:t>
            </w:r>
            <w:proofErr w:type="spellStart"/>
            <w:r w:rsidR="008333A2" w:rsidRPr="002C4BD6">
              <w:rPr>
                <w:rFonts w:asciiTheme="minorHAnsi" w:hAnsiTheme="minorHAnsi" w:cstheme="minorHAnsi"/>
                <w:szCs w:val="16"/>
              </w:rPr>
              <w:t>dia</w:t>
            </w:r>
            <w:proofErr w:type="spellEnd"/>
            <w:r w:rsidR="008333A2" w:rsidRPr="002C4BD6">
              <w:rPr>
                <w:rFonts w:asciiTheme="minorHAnsi" w:hAnsiTheme="minorHAnsi" w:cstheme="minorHAnsi"/>
                <w:szCs w:val="16"/>
              </w:rPr>
              <w:t xml:space="preserve"> tank, </w:t>
            </w:r>
            <w:proofErr w:type="gramStart"/>
            <w:r w:rsidR="008333A2" w:rsidRPr="002C4BD6">
              <w:rPr>
                <w:rFonts w:asciiTheme="minorHAnsi" w:hAnsiTheme="minorHAnsi" w:cstheme="minorHAnsi"/>
                <w:szCs w:val="16"/>
              </w:rPr>
              <w:t xml:space="preserve">1300 </w:t>
            </w:r>
            <w:r w:rsidR="008333A2" w:rsidRPr="008565FA">
              <w:rPr>
                <w:rFonts w:asciiTheme="minorHAnsi" w:hAnsiTheme="minorHAnsi" w:cstheme="minorHAnsi"/>
                <w:szCs w:val="16"/>
              </w:rPr>
              <w:t>acre</w:t>
            </w:r>
            <w:proofErr w:type="gramEnd"/>
            <w:r w:rsidR="008333A2" w:rsidRPr="002C4BD6">
              <w:rPr>
                <w:rFonts w:asciiTheme="minorHAnsi" w:hAnsiTheme="minorHAnsi" w:cstheme="minorHAnsi"/>
                <w:szCs w:val="16"/>
              </w:rPr>
              <w:t xml:space="preserve"> reservoir</w:t>
            </w:r>
          </w:p>
        </w:tc>
        <w:tc>
          <w:tcPr>
            <w:tcW w:w="2070" w:type="dxa"/>
            <w:vAlign w:val="center"/>
          </w:tcPr>
          <w:p w14:paraId="32792A4A" w14:textId="77777777" w:rsidR="008333A2" w:rsidRPr="002C4BD6" w:rsidRDefault="008333A2" w:rsidP="002C4BD6">
            <w:pPr>
              <w:pStyle w:val="tablebody"/>
              <w:rPr>
                <w:rFonts w:asciiTheme="minorHAnsi" w:hAnsiTheme="minorHAnsi" w:cstheme="minorHAnsi"/>
                <w:szCs w:val="16"/>
              </w:rPr>
            </w:pPr>
            <w:r w:rsidRPr="002C4BD6">
              <w:rPr>
                <w:rFonts w:asciiTheme="minorHAnsi" w:hAnsiTheme="minorHAnsi" w:cstheme="minorHAnsi"/>
                <w:szCs w:val="16"/>
              </w:rPr>
              <w:t>(67+10</w:t>
            </w:r>
            <w:r w:rsidRPr="002C4BD6">
              <w:rPr>
                <w:rFonts w:asciiTheme="minorHAnsi" w:hAnsiTheme="minorHAnsi" w:cstheme="minorHAnsi"/>
                <w:i/>
                <w:iCs/>
                <w:szCs w:val="16"/>
              </w:rPr>
              <w:t>W</w:t>
            </w:r>
            <w:r w:rsidRPr="002C4BD6">
              <w:rPr>
                <w:rFonts w:asciiTheme="minorHAnsi" w:hAnsiTheme="minorHAnsi" w:cstheme="minorHAnsi"/>
                <w:szCs w:val="16"/>
                <w:vertAlign w:val="subscript"/>
              </w:rPr>
              <w:t>2</w:t>
            </w:r>
            <w:r w:rsidRPr="002C4BD6">
              <w:rPr>
                <w:rFonts w:asciiTheme="minorHAnsi" w:hAnsiTheme="minorHAnsi" w:cstheme="minorHAnsi"/>
                <w:szCs w:val="16"/>
              </w:rPr>
              <w:t>) (</w:t>
            </w:r>
            <w:r w:rsidRPr="002C4BD6">
              <w:rPr>
                <w:rFonts w:asciiTheme="minorHAnsi" w:hAnsiTheme="minorHAnsi" w:cstheme="minorHAnsi"/>
                <w:i/>
                <w:iCs/>
                <w:szCs w:val="16"/>
              </w:rPr>
              <w:t>e</w:t>
            </w:r>
            <w:r w:rsidRPr="002C4BD6">
              <w:rPr>
                <w:rFonts w:asciiTheme="minorHAnsi" w:hAnsiTheme="minorHAnsi" w:cstheme="minorHAnsi"/>
                <w:i/>
                <w:iCs/>
                <w:szCs w:val="16"/>
                <w:vertAlign w:val="subscript"/>
              </w:rPr>
              <w:t>s</w:t>
            </w:r>
            <w:r w:rsidRPr="002C4BD6">
              <w:rPr>
                <w:rFonts w:asciiTheme="minorHAnsi" w:hAnsiTheme="minorHAnsi" w:cstheme="minorHAnsi"/>
                <w:i/>
                <w:iCs/>
                <w:szCs w:val="16"/>
              </w:rPr>
              <w:t>-e</w:t>
            </w:r>
            <w:r w:rsidRPr="002C4BD6">
              <w:rPr>
                <w:rFonts w:asciiTheme="minorHAnsi" w:hAnsiTheme="minorHAnsi" w:cstheme="minorHAnsi"/>
                <w:szCs w:val="16"/>
                <w:vertAlign w:val="subscript"/>
              </w:rPr>
              <w:t>2</w:t>
            </w:r>
            <w:r w:rsidRPr="002C4BD6">
              <w:rPr>
                <w:rFonts w:asciiTheme="minorHAnsi" w:hAnsiTheme="minorHAnsi" w:cstheme="minorHAnsi"/>
                <w:szCs w:val="16"/>
              </w:rPr>
              <w:t>)</w:t>
            </w:r>
          </w:p>
        </w:tc>
        <w:tc>
          <w:tcPr>
            <w:tcW w:w="1440" w:type="dxa"/>
            <w:vAlign w:val="center"/>
          </w:tcPr>
          <w:p w14:paraId="6D582BFA" w14:textId="77777777" w:rsidR="008333A2" w:rsidRPr="002C4BD6" w:rsidRDefault="008333A2" w:rsidP="002C4BD6">
            <w:pPr>
              <w:pStyle w:val="tablebody"/>
              <w:rPr>
                <w:rFonts w:asciiTheme="minorHAnsi" w:hAnsiTheme="minorHAnsi" w:cstheme="minorHAnsi"/>
                <w:szCs w:val="16"/>
              </w:rPr>
            </w:pPr>
            <w:r w:rsidRPr="002C4BD6">
              <w:rPr>
                <w:rFonts w:asciiTheme="minorHAnsi" w:hAnsiTheme="minorHAnsi" w:cstheme="minorHAnsi"/>
                <w:szCs w:val="16"/>
              </w:rPr>
              <w:t>8.8+2.94</w:t>
            </w:r>
            <w:r w:rsidRPr="002C4BD6">
              <w:rPr>
                <w:rFonts w:asciiTheme="minorHAnsi" w:hAnsiTheme="minorHAnsi" w:cstheme="minorHAnsi"/>
                <w:i/>
                <w:iCs/>
                <w:szCs w:val="16"/>
              </w:rPr>
              <w:t>W</w:t>
            </w:r>
            <w:r w:rsidRPr="002C4BD6">
              <w:rPr>
                <w:rFonts w:asciiTheme="minorHAnsi" w:hAnsiTheme="minorHAnsi" w:cstheme="minorHAnsi"/>
                <w:szCs w:val="16"/>
                <w:vertAlign w:val="subscript"/>
              </w:rPr>
              <w:t>2</w:t>
            </w:r>
          </w:p>
        </w:tc>
        <w:tc>
          <w:tcPr>
            <w:tcW w:w="1980" w:type="dxa"/>
            <w:vAlign w:val="center"/>
          </w:tcPr>
          <w:p w14:paraId="6A9C0084" w14:textId="629C38BA" w:rsidR="008333A2" w:rsidRPr="002C4BD6" w:rsidRDefault="0042263E" w:rsidP="00127D1D">
            <w:pPr>
              <w:pStyle w:val="tablebody"/>
              <w:jc w:val="left"/>
              <w:rPr>
                <w:rFonts w:asciiTheme="minorHAnsi" w:hAnsiTheme="minorHAnsi" w:cstheme="minorHAnsi"/>
                <w:szCs w:val="16"/>
              </w:rPr>
            </w:pPr>
            <w:r w:rsidRPr="002C4BD6">
              <w:rPr>
                <w:rFonts w:asciiTheme="minorHAnsi" w:hAnsiTheme="minorHAnsi" w:cstheme="minorHAnsi"/>
                <w:szCs w:val="16"/>
              </w:rPr>
              <w:t>Extensive pan measurements using different pans, correlated with tank and reservoir data</w:t>
            </w:r>
          </w:p>
        </w:tc>
      </w:tr>
      <w:tr w:rsidR="008333A2" w:rsidRPr="002C4BD6" w14:paraId="2338A7B5" w14:textId="77777777" w:rsidTr="004E574D">
        <w:trPr>
          <w:cantSplit/>
        </w:trPr>
        <w:tc>
          <w:tcPr>
            <w:tcW w:w="8640" w:type="dxa"/>
            <w:gridSpan w:val="6"/>
            <w:vAlign w:val="center"/>
          </w:tcPr>
          <w:p w14:paraId="322D8EF7" w14:textId="77777777" w:rsidR="008333A2" w:rsidRPr="00D840D1" w:rsidRDefault="008333A2" w:rsidP="002C4BD6">
            <w:pPr>
              <w:pStyle w:val="tablebody"/>
              <w:rPr>
                <w:rFonts w:asciiTheme="minorHAnsi" w:hAnsiTheme="minorHAnsi" w:cstheme="minorHAnsi"/>
                <w:szCs w:val="16"/>
              </w:rPr>
            </w:pPr>
            <w:r w:rsidRPr="002C4BD6">
              <w:rPr>
                <w:rFonts w:asciiTheme="minorHAnsi" w:hAnsiTheme="minorHAnsi" w:cstheme="minorHAnsi"/>
                <w:szCs w:val="16"/>
              </w:rPr>
              <w:lastRenderedPageBreak/>
              <w:tab/>
            </w:r>
            <w:r w:rsidRPr="002C4BD6">
              <w:rPr>
                <w:rFonts w:asciiTheme="minorHAnsi" w:hAnsiTheme="minorHAnsi" w:cstheme="minorHAnsi"/>
                <w:szCs w:val="16"/>
              </w:rPr>
              <w:sym w:font="Symbol" w:char="F06A"/>
            </w:r>
            <w:r w:rsidRPr="002C4BD6">
              <w:rPr>
                <w:rFonts w:asciiTheme="minorHAnsi" w:hAnsiTheme="minorHAnsi" w:cstheme="minorHAnsi"/>
                <w:szCs w:val="16"/>
                <w:vertAlign w:val="subscript"/>
              </w:rPr>
              <w:t>e</w:t>
            </w:r>
            <w:r w:rsidRPr="002C4BD6">
              <w:rPr>
                <w:rFonts w:asciiTheme="minorHAnsi" w:hAnsiTheme="minorHAnsi" w:cstheme="minorHAnsi"/>
                <w:szCs w:val="16"/>
              </w:rPr>
              <w:tab/>
              <w:t>=</w:t>
            </w:r>
            <w:r w:rsidRPr="002C4BD6">
              <w:rPr>
                <w:rFonts w:asciiTheme="minorHAnsi" w:hAnsiTheme="minorHAnsi" w:cstheme="minorHAnsi"/>
                <w:szCs w:val="16"/>
              </w:rPr>
              <w:tab/>
              <w:t xml:space="preserve">evaporation at sea-level with wind corrected to 2 m, </w:t>
            </w:r>
            <w:r w:rsidRPr="00127D1D">
              <w:rPr>
                <w:rFonts w:asciiTheme="minorHAnsi" w:hAnsiTheme="minorHAnsi" w:cstheme="minorHAnsi"/>
                <w:szCs w:val="16"/>
              </w:rPr>
              <w:t>BTU ft</w:t>
            </w:r>
            <w:r w:rsidRPr="00127D1D">
              <w:rPr>
                <w:rFonts w:asciiTheme="minorHAnsi" w:hAnsiTheme="minorHAnsi" w:cstheme="minorHAnsi"/>
                <w:szCs w:val="16"/>
                <w:vertAlign w:val="superscript"/>
              </w:rPr>
              <w:t>-2</w:t>
            </w:r>
            <w:r w:rsidRPr="00127D1D">
              <w:rPr>
                <w:rFonts w:asciiTheme="minorHAnsi" w:hAnsiTheme="minorHAnsi" w:cstheme="minorHAnsi"/>
                <w:szCs w:val="16"/>
              </w:rPr>
              <w:t xml:space="preserve"> day</w:t>
            </w:r>
            <w:r w:rsidRPr="00127D1D">
              <w:rPr>
                <w:rFonts w:asciiTheme="minorHAnsi" w:hAnsiTheme="minorHAnsi" w:cstheme="minorHAnsi"/>
                <w:szCs w:val="16"/>
                <w:vertAlign w:val="superscript"/>
              </w:rPr>
              <w:t>-1</w:t>
            </w:r>
          </w:p>
          <w:p w14:paraId="18D26FAD" w14:textId="77777777" w:rsidR="008333A2" w:rsidRPr="003D4C4D" w:rsidRDefault="008333A2" w:rsidP="002C4BD6">
            <w:pPr>
              <w:pStyle w:val="tablebody"/>
              <w:rPr>
                <w:rFonts w:asciiTheme="minorHAnsi" w:hAnsiTheme="minorHAnsi" w:cstheme="minorHAnsi"/>
                <w:szCs w:val="16"/>
              </w:rPr>
            </w:pPr>
            <w:r w:rsidRPr="002C4BD6">
              <w:rPr>
                <w:rFonts w:asciiTheme="minorHAnsi" w:hAnsiTheme="minorHAnsi" w:cstheme="minorHAnsi"/>
                <w:szCs w:val="16"/>
              </w:rPr>
              <w:tab/>
            </w:r>
            <w:r w:rsidRPr="002C4BD6">
              <w:rPr>
                <w:rFonts w:asciiTheme="minorHAnsi" w:hAnsiTheme="minorHAnsi" w:cstheme="minorHAnsi"/>
                <w:i/>
                <w:iCs/>
                <w:szCs w:val="16"/>
              </w:rPr>
              <w:t>W</w:t>
            </w:r>
            <w:r w:rsidRPr="002C4BD6">
              <w:rPr>
                <w:rFonts w:asciiTheme="minorHAnsi" w:hAnsiTheme="minorHAnsi" w:cstheme="minorHAnsi"/>
                <w:szCs w:val="16"/>
              </w:rPr>
              <w:tab/>
              <w:t>=</w:t>
            </w:r>
            <w:r w:rsidRPr="002C4BD6">
              <w:rPr>
                <w:rFonts w:asciiTheme="minorHAnsi" w:hAnsiTheme="minorHAnsi" w:cstheme="minorHAnsi"/>
                <w:szCs w:val="16"/>
              </w:rPr>
              <w:tab/>
              <w:t xml:space="preserve">wind, </w:t>
            </w:r>
            <w:r w:rsidRPr="0076230E">
              <w:rPr>
                <w:rFonts w:asciiTheme="minorHAnsi" w:hAnsiTheme="minorHAnsi" w:cstheme="minorHAnsi"/>
                <w:szCs w:val="16"/>
              </w:rPr>
              <w:t>mph</w:t>
            </w:r>
          </w:p>
          <w:p w14:paraId="5C13006F" w14:textId="77777777" w:rsidR="008333A2" w:rsidRPr="00127D1D" w:rsidRDefault="008333A2" w:rsidP="002C4BD6">
            <w:pPr>
              <w:pStyle w:val="tablebody"/>
              <w:rPr>
                <w:rFonts w:asciiTheme="minorHAnsi" w:hAnsiTheme="minorHAnsi" w:cstheme="minorHAnsi"/>
                <w:szCs w:val="16"/>
              </w:rPr>
            </w:pPr>
            <w:r w:rsidRPr="002C4BD6">
              <w:rPr>
                <w:rFonts w:asciiTheme="minorHAnsi" w:hAnsiTheme="minorHAnsi" w:cstheme="minorHAnsi"/>
                <w:szCs w:val="16"/>
              </w:rPr>
              <w:tab/>
            </w:r>
            <w:r w:rsidRPr="002C4BD6">
              <w:rPr>
                <w:rFonts w:asciiTheme="minorHAnsi" w:hAnsiTheme="minorHAnsi" w:cstheme="minorHAnsi"/>
                <w:i/>
                <w:iCs/>
                <w:szCs w:val="16"/>
              </w:rPr>
              <w:t>e</w:t>
            </w:r>
            <w:r w:rsidRPr="002C4BD6">
              <w:rPr>
                <w:rFonts w:asciiTheme="minorHAnsi" w:hAnsiTheme="minorHAnsi" w:cstheme="minorHAnsi"/>
                <w:szCs w:val="16"/>
              </w:rPr>
              <w:tab/>
              <w:t>=</w:t>
            </w:r>
            <w:r w:rsidRPr="002C4BD6">
              <w:rPr>
                <w:rFonts w:asciiTheme="minorHAnsi" w:hAnsiTheme="minorHAnsi" w:cstheme="minorHAnsi"/>
                <w:szCs w:val="16"/>
              </w:rPr>
              <w:tab/>
              <w:t>vapor pressure, mm</w:t>
            </w:r>
            <w:r w:rsidRPr="002C4BD6">
              <w:rPr>
                <w:rFonts w:asciiTheme="minorHAnsi" w:hAnsiTheme="minorHAnsi" w:cstheme="minorHAnsi"/>
                <w:i/>
                <w:iCs/>
                <w:szCs w:val="16"/>
              </w:rPr>
              <w:t xml:space="preserve"> </w:t>
            </w:r>
            <w:r w:rsidRPr="00127D1D">
              <w:rPr>
                <w:rFonts w:asciiTheme="minorHAnsi" w:hAnsiTheme="minorHAnsi" w:cstheme="minorHAnsi"/>
                <w:szCs w:val="16"/>
              </w:rPr>
              <w:t>Hg</w:t>
            </w:r>
          </w:p>
          <w:p w14:paraId="60049231" w14:textId="77777777" w:rsidR="008333A2" w:rsidRPr="002C4BD6" w:rsidRDefault="008333A2" w:rsidP="002C4BD6">
            <w:pPr>
              <w:pStyle w:val="tablebody"/>
              <w:rPr>
                <w:rFonts w:asciiTheme="minorHAnsi" w:hAnsiTheme="minorHAnsi" w:cstheme="minorHAnsi"/>
                <w:i/>
                <w:iCs/>
                <w:szCs w:val="16"/>
                <w:vertAlign w:val="superscript"/>
              </w:rPr>
            </w:pPr>
            <w:r w:rsidRPr="002C4BD6">
              <w:rPr>
                <w:rFonts w:asciiTheme="minorHAnsi" w:hAnsiTheme="minorHAnsi" w:cstheme="minorHAnsi"/>
                <w:i/>
                <w:iCs/>
                <w:szCs w:val="16"/>
              </w:rPr>
              <w:tab/>
              <w:t xml:space="preserve">W </w:t>
            </w:r>
            <w:r w:rsidRPr="002C4BD6">
              <w:rPr>
                <w:rFonts w:asciiTheme="minorHAnsi" w:hAnsiTheme="minorHAnsi" w:cstheme="minorHAnsi"/>
                <w:szCs w:val="16"/>
              </w:rPr>
              <w:t>m</w:t>
            </w:r>
            <w:r w:rsidRPr="002C4BD6">
              <w:rPr>
                <w:rFonts w:asciiTheme="minorHAnsi" w:hAnsiTheme="minorHAnsi" w:cstheme="minorHAnsi"/>
                <w:szCs w:val="16"/>
                <w:vertAlign w:val="superscript"/>
              </w:rPr>
              <w:t>-2</w:t>
            </w:r>
            <w:r w:rsidRPr="002C4BD6">
              <w:rPr>
                <w:rFonts w:asciiTheme="minorHAnsi" w:hAnsiTheme="minorHAnsi" w:cstheme="minorHAnsi"/>
                <w:szCs w:val="16"/>
              </w:rPr>
              <w:tab/>
              <w:t>=</w:t>
            </w:r>
            <w:r w:rsidRPr="002C4BD6">
              <w:rPr>
                <w:rFonts w:asciiTheme="minorHAnsi" w:hAnsiTheme="minorHAnsi" w:cstheme="minorHAnsi"/>
                <w:szCs w:val="16"/>
              </w:rPr>
              <w:tab/>
              <w:t>0.1314*BTU ft</w:t>
            </w:r>
            <w:r w:rsidRPr="002C4BD6">
              <w:rPr>
                <w:rFonts w:asciiTheme="minorHAnsi" w:hAnsiTheme="minorHAnsi" w:cstheme="minorHAnsi"/>
                <w:szCs w:val="16"/>
                <w:vertAlign w:val="superscript"/>
              </w:rPr>
              <w:t>-2</w:t>
            </w:r>
            <w:r w:rsidRPr="002C4BD6">
              <w:rPr>
                <w:rFonts w:asciiTheme="minorHAnsi" w:hAnsiTheme="minorHAnsi" w:cstheme="minorHAnsi"/>
                <w:szCs w:val="16"/>
              </w:rPr>
              <w:t xml:space="preserve"> day</w:t>
            </w:r>
            <w:r w:rsidRPr="002C4BD6">
              <w:rPr>
                <w:rFonts w:asciiTheme="minorHAnsi" w:hAnsiTheme="minorHAnsi" w:cstheme="minorHAnsi"/>
                <w:szCs w:val="16"/>
                <w:vertAlign w:val="superscript"/>
              </w:rPr>
              <w:t>-1</w:t>
            </w:r>
            <w:r w:rsidRPr="002C4BD6">
              <w:rPr>
                <w:rFonts w:asciiTheme="minorHAnsi" w:hAnsiTheme="minorHAnsi" w:cstheme="minorHAnsi"/>
                <w:i/>
                <w:iCs/>
                <w:szCs w:val="16"/>
                <w:vertAlign w:val="superscript"/>
              </w:rPr>
              <w:t xml:space="preserve"> </w:t>
            </w:r>
          </w:p>
          <w:p w14:paraId="2A6942E9" w14:textId="77777777" w:rsidR="008333A2" w:rsidRPr="002C4BD6" w:rsidRDefault="008333A2" w:rsidP="002C4BD6">
            <w:pPr>
              <w:pStyle w:val="tablebody"/>
              <w:rPr>
                <w:rFonts w:asciiTheme="minorHAnsi" w:hAnsiTheme="minorHAnsi" w:cstheme="minorHAnsi"/>
                <w:szCs w:val="16"/>
              </w:rPr>
            </w:pPr>
            <w:r w:rsidRPr="002C4BD6">
              <w:rPr>
                <w:rFonts w:asciiTheme="minorHAnsi" w:hAnsiTheme="minorHAnsi" w:cstheme="minorHAnsi"/>
                <w:szCs w:val="16"/>
              </w:rPr>
              <w:tab/>
              <w:t>10 mb</w:t>
            </w:r>
            <w:r w:rsidRPr="002C4BD6">
              <w:rPr>
                <w:rFonts w:asciiTheme="minorHAnsi" w:hAnsiTheme="minorHAnsi" w:cstheme="minorHAnsi"/>
                <w:i/>
                <w:iCs/>
                <w:szCs w:val="16"/>
              </w:rPr>
              <w:tab/>
            </w:r>
            <w:r w:rsidRPr="002C4BD6">
              <w:rPr>
                <w:rFonts w:asciiTheme="minorHAnsi" w:hAnsiTheme="minorHAnsi" w:cstheme="minorHAnsi"/>
                <w:szCs w:val="16"/>
              </w:rPr>
              <w:t>=</w:t>
            </w:r>
            <w:r w:rsidRPr="002C4BD6">
              <w:rPr>
                <w:rFonts w:asciiTheme="minorHAnsi" w:hAnsiTheme="minorHAnsi" w:cstheme="minorHAnsi"/>
                <w:szCs w:val="16"/>
              </w:rPr>
              <w:tab/>
              <w:t xml:space="preserve">7.5006151 mm Hg </w:t>
            </w:r>
          </w:p>
        </w:tc>
      </w:tr>
    </w:tbl>
    <w:p w14:paraId="4F869408" w14:textId="77777777" w:rsidR="008333A2" w:rsidRDefault="008333A2" w:rsidP="002C4BD6">
      <w:pPr>
        <w:pStyle w:val="BodyText"/>
        <w:spacing w:after="0"/>
      </w:pPr>
      <w:bookmarkStart w:id="432" w:name="_Equilibrium_Temperature"/>
      <w:bookmarkStart w:id="433" w:name="_Toc523896531"/>
      <w:bookmarkEnd w:id="432"/>
    </w:p>
    <w:p w14:paraId="78E9E978" w14:textId="77777777" w:rsidR="008333A2" w:rsidRPr="00826A7A" w:rsidRDefault="008333A2" w:rsidP="00B6554A">
      <w:pPr>
        <w:pStyle w:val="BodyText"/>
      </w:pPr>
      <w:r w:rsidRPr="00826A7A">
        <w:t>The mass evaporation rate is computed by dividing evapora</w:t>
      </w:r>
      <w:r w:rsidRPr="00826A7A">
        <w:softHyphen/>
        <w:t>tive heat loss by the latent heat of evaporation of water.  Surface heat exchange always includes evaporative heat loss in the heat budget, but the user may choose to exclude it in the water budget.  For many reser</w:t>
      </w:r>
      <w:r w:rsidRPr="00826A7A">
        <w:softHyphen/>
        <w:t>voirs, inflow rates are determined from storage esti</w:t>
      </w:r>
      <w:r w:rsidRPr="00826A7A">
        <w:softHyphen/>
        <w:t>mates that implicitly include evaporation.</w:t>
      </w:r>
    </w:p>
    <w:p w14:paraId="40AE9662" w14:textId="77777777" w:rsidR="008333A2" w:rsidRPr="00B7030B" w:rsidRDefault="008333A2" w:rsidP="00B6554A">
      <w:pPr>
        <w:pStyle w:val="Heading5"/>
      </w:pPr>
      <w:bookmarkStart w:id="434" w:name="_Toc48573603"/>
      <w:r w:rsidRPr="00B7030B">
        <w:t>Equilibrium Temperature</w:t>
      </w:r>
      <w:bookmarkEnd w:id="433"/>
      <w:bookmarkEnd w:id="434"/>
    </w:p>
    <w:p w14:paraId="04CBF5C3" w14:textId="39F9A980" w:rsidR="008333A2" w:rsidRPr="00826A7A" w:rsidRDefault="008333A2" w:rsidP="00B6554A">
      <w:pPr>
        <w:pStyle w:val="BodyText"/>
      </w:pPr>
      <w:r w:rsidRPr="00826A7A">
        <w:t xml:space="preserve">Another option in lieu of the term-by-term formulation presented above is to use a linearized form of the heat flux expression that is a linear function of surface temperature. The equilibrium temperature, </w:t>
      </w:r>
      <w:r w:rsidRPr="00826A7A">
        <w:rPr>
          <w:i/>
          <w:iCs/>
        </w:rPr>
        <w:t>T</w:t>
      </w:r>
      <w:r w:rsidRPr="00826A7A">
        <w:rPr>
          <w:rStyle w:val="Subscript"/>
          <w:rFonts w:asciiTheme="minorHAnsi" w:hAnsiTheme="minorHAnsi"/>
          <w:i/>
          <w:iCs/>
          <w:sz w:val="20"/>
          <w:szCs w:val="18"/>
        </w:rPr>
        <w:t>E</w:t>
      </w:r>
      <w:r w:rsidRPr="00826A7A">
        <w:t xml:space="preserve">, is defined as the temperature at which the net rate of surface heat exchange is zero (see </w:t>
      </w:r>
      <w:r w:rsidRPr="00127D1D">
        <w:rPr>
          <w:rStyle w:val="Figurehyperlink"/>
        </w:rPr>
        <w:fldChar w:fldCharType="begin"/>
      </w:r>
      <w:r w:rsidRPr="00127D1D">
        <w:rPr>
          <w:rStyle w:val="Figurehyperlink"/>
        </w:rPr>
        <w:instrText xml:space="preserve"> REF _Ref3215517 \h  \* MERGEFORMAT </w:instrText>
      </w:r>
      <w:r w:rsidRPr="00127D1D">
        <w:rPr>
          <w:rStyle w:val="Figurehyperlink"/>
        </w:rPr>
      </w:r>
      <w:r w:rsidRPr="00127D1D">
        <w:rPr>
          <w:rStyle w:val="Figurehyperlink"/>
        </w:rPr>
        <w:fldChar w:fldCharType="separate"/>
      </w:r>
      <w:r w:rsidR="00A95042" w:rsidRPr="00127D1D">
        <w:rPr>
          <w:rStyle w:val="Figurehyperlink"/>
        </w:rPr>
        <w:t>Figure 55</w:t>
      </w:r>
      <w:r w:rsidRPr="00127D1D">
        <w:rPr>
          <w:rStyle w:val="Figurehyperlink"/>
        </w:rPr>
        <w:fldChar w:fldCharType="end"/>
      </w:r>
      <w:r w:rsidRPr="00826A7A">
        <w:t>) or is the temperature a water body is seeking if it is starting at a surface temperature of T</w:t>
      </w:r>
      <w:r w:rsidRPr="00826A7A">
        <w:rPr>
          <w:vertAlign w:val="subscript"/>
        </w:rPr>
        <w:t>s</w:t>
      </w:r>
      <w:r w:rsidRPr="00826A7A">
        <w:t>.</w:t>
      </w:r>
    </w:p>
    <w:p w14:paraId="1F9FEA3F" w14:textId="77777777" w:rsidR="008333A2" w:rsidRDefault="008333A2" w:rsidP="002C4BD6">
      <w:pPr>
        <w:pStyle w:val="BodyText"/>
        <w:jc w:val="center"/>
      </w:pPr>
      <w:r>
        <w:rPr>
          <w:noProof/>
        </w:rPr>
        <w:drawing>
          <wp:inline distT="0" distB="0" distL="0" distR="0" wp14:anchorId="3FDEEA46" wp14:editId="397CAD5D">
            <wp:extent cx="4023360" cy="2771413"/>
            <wp:effectExtent l="12700" t="12700" r="15240"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8"/>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4034496" cy="2779084"/>
                    </a:xfrm>
                    <a:prstGeom prst="rect">
                      <a:avLst/>
                    </a:prstGeom>
                    <a:noFill/>
                    <a:ln w="3175">
                      <a:solidFill>
                        <a:schemeClr val="tx1"/>
                      </a:solidFill>
                    </a:ln>
                  </pic:spPr>
                </pic:pic>
              </a:graphicData>
            </a:graphic>
          </wp:inline>
        </w:drawing>
      </w:r>
    </w:p>
    <w:p w14:paraId="54EA3366" w14:textId="6F142729" w:rsidR="008333A2" w:rsidRPr="00826A7A" w:rsidRDefault="008333A2" w:rsidP="007A3922">
      <w:pPr>
        <w:pStyle w:val="Caption"/>
      </w:pPr>
      <w:bookmarkStart w:id="435" w:name="_Ref3215517"/>
      <w:bookmarkStart w:id="436" w:name="_Toc48573767"/>
      <w:r w:rsidRPr="00826A7A">
        <w:t xml:space="preserve">Figure </w:t>
      </w:r>
      <w:r w:rsidR="00000000">
        <w:fldChar w:fldCharType="begin"/>
      </w:r>
      <w:r w:rsidR="00000000">
        <w:instrText xml:space="preserve"> SEQ Figure \* ARABIC </w:instrText>
      </w:r>
      <w:r w:rsidR="00000000">
        <w:fldChar w:fldCharType="separate"/>
      </w:r>
      <w:r w:rsidR="00A95042">
        <w:rPr>
          <w:noProof/>
        </w:rPr>
        <w:t>55</w:t>
      </w:r>
      <w:r w:rsidR="00000000">
        <w:rPr>
          <w:noProof/>
        </w:rPr>
        <w:fldChar w:fldCharType="end"/>
      </w:r>
      <w:bookmarkEnd w:id="435"/>
      <w:r w:rsidRPr="00826A7A">
        <w:t>. Concept of the equilibrium temperature, T</w:t>
      </w:r>
      <w:r w:rsidRPr="00826A7A">
        <w:rPr>
          <w:vertAlign w:val="subscript"/>
        </w:rPr>
        <w:t>E</w:t>
      </w:r>
      <w:r w:rsidRPr="00826A7A">
        <w:t>, where the net surface heat flux is defined as zero.</w:t>
      </w:r>
      <w:bookmarkEnd w:id="436"/>
    </w:p>
    <w:p w14:paraId="37C2B8F5" w14:textId="77777777" w:rsidR="008333A2" w:rsidRPr="00826A7A" w:rsidRDefault="008333A2" w:rsidP="007A3922">
      <w:pPr>
        <w:pStyle w:val="BodyText"/>
      </w:pPr>
      <w:r w:rsidRPr="00826A7A">
        <w:t>Linearization of the term-by-term heat balance along with the definition of equilibrium tem</w:t>
      </w:r>
      <w:r w:rsidRPr="00826A7A">
        <w:softHyphen/>
        <w:t>pera</w:t>
      </w:r>
      <w:r w:rsidRPr="00826A7A">
        <w:softHyphen/>
        <w:t>ture allows expressing the net rate of surface heat ex</w:t>
      </w:r>
      <w:r w:rsidRPr="00826A7A">
        <w:softHyphen/>
        <w:t xml:space="preserve">change, </w:t>
      </w:r>
      <w:r w:rsidRPr="00826A7A">
        <w:sym w:font="Symbol" w:char="F066"/>
      </w:r>
      <w:r w:rsidRPr="00826A7A">
        <w:rPr>
          <w:rStyle w:val="Subscript"/>
          <w:rFonts w:asciiTheme="minorHAnsi" w:hAnsiTheme="minorHAnsi"/>
          <w:i/>
          <w:iCs/>
          <w:sz w:val="20"/>
          <w:szCs w:val="18"/>
        </w:rPr>
        <w:t>n</w:t>
      </w:r>
      <w:r w:rsidRPr="00826A7A">
        <w:t xml:space="preserve">, as: </w:t>
      </w:r>
    </w:p>
    <w:p w14:paraId="443E4DDE" w14:textId="7F3EA74C" w:rsidR="008333A2" w:rsidRPr="00B7030B" w:rsidRDefault="008333A2" w:rsidP="00127D1D">
      <w:pPr>
        <w:pStyle w:val="equation"/>
        <w:spacing w:after="120"/>
        <w:rPr>
          <w:rFonts w:asciiTheme="minorHAnsi" w:hAnsiTheme="minorHAnsi"/>
        </w:rPr>
      </w:pPr>
      <w:r w:rsidRPr="00B7030B">
        <w:rPr>
          <w:rFonts w:asciiTheme="minorHAnsi" w:hAnsiTheme="minorHAnsi"/>
        </w:rPr>
        <w:tab/>
      </w:r>
      <m:oMath>
        <m:sSub>
          <m:sSubPr>
            <m:ctrlPr>
              <w:rPr>
                <w:rFonts w:ascii="Cambria Math" w:hAnsi="Cambria Math"/>
                <w:i/>
              </w:rPr>
            </m:ctrlPr>
          </m:sSubPr>
          <m:e>
            <m:r>
              <w:rPr>
                <w:rFonts w:ascii="Cambria Math" w:hAnsi="Cambria Math"/>
              </w:rPr>
              <m:t>ϕ</m:t>
            </m:r>
          </m:e>
          <m:sub>
            <m:r>
              <w:rPr>
                <w:rFonts w:ascii="Cambria Math" w:hAnsi="Cambria Math"/>
              </w:rPr>
              <m:t>n</m:t>
            </m:r>
          </m:sub>
        </m:sSub>
        <m:r>
          <w:rPr>
            <w:rFonts w:ascii="Cambria Math" w:hAnsi="Cambria Math"/>
          </w:rPr>
          <m:t>=-K</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e>
        </m:d>
      </m:oMath>
      <w:r w:rsidRPr="00B7030B">
        <w:rPr>
          <w:rFonts w:asciiTheme="minorHAnsi" w:hAnsiTheme="minorHAnsi"/>
        </w:rPr>
        <w:tab/>
      </w:r>
      <w:r w:rsidRPr="00B7030B">
        <w:rPr>
          <w:rStyle w:val="EquationCaption"/>
          <w:rFonts w:asciiTheme="minorHAnsi" w:hAnsiTheme="minorHAnsi"/>
          <w:bCs/>
        </w:rPr>
        <w:t>(</w:t>
      </w:r>
      <w:r w:rsidR="00A41B27">
        <w:rPr>
          <w:rStyle w:val="EquationCaption"/>
          <w:rFonts w:asciiTheme="minorHAnsi" w:hAnsiTheme="minorHAnsi"/>
          <w:bCs/>
        </w:rPr>
        <w:fldChar w:fldCharType="begin"/>
      </w:r>
      <w:r w:rsidR="00A41B27">
        <w:rPr>
          <w:rStyle w:val="EquationCaption"/>
          <w:rFonts w:asciiTheme="minorHAnsi" w:hAnsiTheme="minorHAnsi"/>
          <w:bCs/>
        </w:rPr>
        <w:instrText xml:space="preserve"> STYLEREF 1 \s </w:instrText>
      </w:r>
      <w:r w:rsidR="00A41B27">
        <w:rPr>
          <w:rStyle w:val="EquationCaption"/>
          <w:rFonts w:asciiTheme="minorHAnsi" w:hAnsiTheme="minorHAnsi"/>
          <w:bCs/>
        </w:rPr>
        <w:fldChar w:fldCharType="separate"/>
      </w:r>
      <w:r w:rsidR="00A95042">
        <w:rPr>
          <w:rStyle w:val="EquationCaption"/>
          <w:rFonts w:asciiTheme="minorHAnsi" w:hAnsiTheme="minorHAnsi"/>
          <w:bCs/>
          <w:noProof/>
        </w:rPr>
        <w:t>4</w:t>
      </w:r>
      <w:r w:rsidR="00A41B27">
        <w:rPr>
          <w:rStyle w:val="EquationCaption"/>
          <w:rFonts w:asciiTheme="minorHAnsi" w:hAnsiTheme="minorHAnsi"/>
          <w:bCs/>
        </w:rPr>
        <w:fldChar w:fldCharType="end"/>
      </w:r>
      <w:r w:rsidR="00A41B27">
        <w:rPr>
          <w:rStyle w:val="EquationCaption"/>
          <w:rFonts w:asciiTheme="minorHAnsi" w:hAnsiTheme="minorHAnsi"/>
          <w:bCs/>
        </w:rPr>
        <w:noBreakHyphen/>
      </w:r>
      <w:r w:rsidR="00A41B27">
        <w:rPr>
          <w:rStyle w:val="EquationCaption"/>
          <w:rFonts w:asciiTheme="minorHAnsi" w:hAnsiTheme="minorHAnsi"/>
          <w:bCs/>
        </w:rPr>
        <w:fldChar w:fldCharType="begin"/>
      </w:r>
      <w:r w:rsidR="00A41B27">
        <w:rPr>
          <w:rStyle w:val="EquationCaption"/>
          <w:rFonts w:asciiTheme="minorHAnsi" w:hAnsiTheme="minorHAnsi"/>
          <w:bCs/>
        </w:rPr>
        <w:instrText xml:space="preserve"> SEQ Equation \* ARABIC \s 1 </w:instrText>
      </w:r>
      <w:r w:rsidR="00A41B27">
        <w:rPr>
          <w:rStyle w:val="EquationCaption"/>
          <w:rFonts w:asciiTheme="minorHAnsi" w:hAnsiTheme="minorHAnsi"/>
          <w:bCs/>
        </w:rPr>
        <w:fldChar w:fldCharType="separate"/>
      </w:r>
      <w:r w:rsidR="00A95042">
        <w:rPr>
          <w:rStyle w:val="EquationCaption"/>
          <w:rFonts w:asciiTheme="minorHAnsi" w:hAnsiTheme="minorHAnsi"/>
          <w:bCs/>
          <w:noProof/>
        </w:rPr>
        <w:t>31</w:t>
      </w:r>
      <w:r w:rsidR="00A41B27">
        <w:rPr>
          <w:rStyle w:val="EquationCaption"/>
          <w:rFonts w:asciiTheme="minorHAnsi" w:hAnsiTheme="minorHAnsi"/>
          <w:bCs/>
        </w:rPr>
        <w:fldChar w:fldCharType="end"/>
      </w:r>
      <w:r w:rsidRPr="00B7030B">
        <w:rPr>
          <w:rStyle w:val="EquationCaption"/>
          <w:rFonts w:asciiTheme="minorHAnsi" w:hAnsiTheme="minorHAnsi"/>
          <w:bCs/>
        </w:rPr>
        <w:t>)</w:t>
      </w:r>
    </w:p>
    <w:p w14:paraId="253E26B3" w14:textId="77777777" w:rsidR="008333A2" w:rsidRPr="00826A7A" w:rsidRDefault="008333A2" w:rsidP="00127D1D">
      <w:pPr>
        <w:pStyle w:val="where"/>
      </w:pPr>
      <w:r w:rsidRPr="00826A7A">
        <w:t>where:</w:t>
      </w:r>
    </w:p>
    <w:p w14:paraId="5C5F6DD4" w14:textId="77777777" w:rsidR="008333A2" w:rsidRPr="002C4BD6" w:rsidRDefault="008333A2" w:rsidP="007A3922">
      <w:pPr>
        <w:pStyle w:val="variabledefinitionChar"/>
      </w:pPr>
      <w:r w:rsidRPr="00826A7A">
        <w:tab/>
      </w:r>
      <w:r w:rsidRPr="00826A7A">
        <w:sym w:font="Symbol" w:char="F066"/>
      </w:r>
      <w:r w:rsidRPr="00826A7A">
        <w:rPr>
          <w:i/>
          <w:iCs/>
          <w:vertAlign w:val="subscript"/>
        </w:rPr>
        <w:t>n</w:t>
      </w:r>
      <w:r w:rsidRPr="00826A7A">
        <w:tab/>
        <w:t>=</w:t>
      </w:r>
      <w:r w:rsidRPr="00826A7A">
        <w:tab/>
        <w:t xml:space="preserve">net rate of surface heat exchange, </w:t>
      </w:r>
      <w:r w:rsidRPr="00826A7A">
        <w:rPr>
          <w:i/>
          <w:iCs/>
        </w:rPr>
        <w:t xml:space="preserve">W </w:t>
      </w:r>
      <w:r w:rsidRPr="002C4BD6">
        <w:t>m</w:t>
      </w:r>
      <w:r w:rsidRPr="002C4BD6">
        <w:rPr>
          <w:vertAlign w:val="superscript"/>
        </w:rPr>
        <w:t>-2</w:t>
      </w:r>
    </w:p>
    <w:p w14:paraId="54053ED2" w14:textId="77777777" w:rsidR="008333A2" w:rsidRPr="0042263E" w:rsidRDefault="008333A2" w:rsidP="00C012E8">
      <w:pPr>
        <w:pStyle w:val="variabledefinitionChar"/>
        <w:rPr>
          <w:iCs/>
        </w:rPr>
      </w:pPr>
      <w:r w:rsidRPr="00826A7A">
        <w:tab/>
      </w:r>
      <w:r w:rsidRPr="00826A7A">
        <w:rPr>
          <w:i/>
          <w:iCs/>
        </w:rPr>
        <w:t>K</w:t>
      </w:r>
      <w:r w:rsidRPr="00826A7A">
        <w:tab/>
        <w:t>=</w:t>
      </w:r>
      <w:r w:rsidRPr="00826A7A">
        <w:tab/>
        <w:t>coefficient of surface heat exchange,</w:t>
      </w:r>
      <w:r w:rsidRPr="00826A7A">
        <w:rPr>
          <w:i/>
        </w:rPr>
        <w:t xml:space="preserve"> W </w:t>
      </w:r>
      <w:r w:rsidRPr="002C4BD6">
        <w:rPr>
          <w:iCs/>
        </w:rPr>
        <w:t>m</w:t>
      </w:r>
      <w:r w:rsidRPr="002C4BD6">
        <w:rPr>
          <w:iCs/>
          <w:vertAlign w:val="superscript"/>
        </w:rPr>
        <w:noBreakHyphen/>
        <w:t>2</w:t>
      </w:r>
      <w:r w:rsidRPr="002C4BD6">
        <w:rPr>
          <w:iCs/>
        </w:rPr>
        <w:t xml:space="preserve"> </w:t>
      </w:r>
      <w:r w:rsidRPr="0042263E">
        <w:rPr>
          <w:iCs/>
          <w:vertAlign w:val="superscript"/>
        </w:rPr>
        <w:t>o</w:t>
      </w:r>
      <w:r w:rsidRPr="002C4BD6">
        <w:rPr>
          <w:iCs/>
        </w:rPr>
        <w:t>C</w:t>
      </w:r>
      <w:r w:rsidRPr="002C4BD6">
        <w:rPr>
          <w:iCs/>
          <w:vertAlign w:val="superscript"/>
        </w:rPr>
        <w:t>-1</w:t>
      </w:r>
    </w:p>
    <w:p w14:paraId="6847F233" w14:textId="77777777" w:rsidR="008333A2" w:rsidRPr="002C4BD6" w:rsidRDefault="008333A2" w:rsidP="0052054C">
      <w:pPr>
        <w:pStyle w:val="variabledefinitionChar"/>
        <w:rPr>
          <w:i/>
          <w:iCs/>
        </w:rPr>
      </w:pPr>
      <w:r w:rsidRPr="00826A7A">
        <w:tab/>
      </w:r>
      <w:r w:rsidRPr="00826A7A">
        <w:rPr>
          <w:i/>
          <w:iCs/>
        </w:rPr>
        <w:t>T</w:t>
      </w:r>
      <w:r w:rsidRPr="00826A7A">
        <w:rPr>
          <w:i/>
          <w:iCs/>
          <w:vertAlign w:val="subscript"/>
        </w:rPr>
        <w:t>w</w:t>
      </w:r>
      <w:r w:rsidRPr="00826A7A">
        <w:tab/>
        <w:t>=</w:t>
      </w:r>
      <w:r w:rsidRPr="00826A7A">
        <w:tab/>
        <w:t>water surface temperature,</w:t>
      </w:r>
      <w:r w:rsidRPr="00826A7A">
        <w:rPr>
          <w:i/>
        </w:rPr>
        <w:t xml:space="preserve"> </w:t>
      </w:r>
      <w:r w:rsidRPr="0042263E">
        <w:rPr>
          <w:vertAlign w:val="superscript"/>
        </w:rPr>
        <w:t>o</w:t>
      </w:r>
      <w:r w:rsidRPr="002C4BD6">
        <w:t>C</w:t>
      </w:r>
    </w:p>
    <w:p w14:paraId="0E248DBD" w14:textId="6EE1B5FE" w:rsidR="008333A2" w:rsidRPr="007552CD" w:rsidRDefault="008333A2" w:rsidP="0052054C">
      <w:pPr>
        <w:pStyle w:val="variabledefinitionChar"/>
      </w:pPr>
      <w:r w:rsidRPr="00826A7A">
        <w:tab/>
      </w:r>
      <w:r w:rsidRPr="00826A7A">
        <w:rPr>
          <w:i/>
          <w:iCs/>
        </w:rPr>
        <w:t>T</w:t>
      </w:r>
      <w:r w:rsidRPr="00826A7A">
        <w:rPr>
          <w:i/>
          <w:iCs/>
          <w:vertAlign w:val="subscript"/>
        </w:rPr>
        <w:t>E</w:t>
      </w:r>
      <w:r w:rsidRPr="00826A7A">
        <w:tab/>
        <w:t>=</w:t>
      </w:r>
      <w:r w:rsidRPr="00826A7A">
        <w:tab/>
        <w:t>equilibrium temperature</w:t>
      </w:r>
      <w:r w:rsidRPr="0042263E">
        <w:t>,</w:t>
      </w:r>
      <w:r w:rsidRPr="002C4BD6">
        <w:t xml:space="preserve"> </w:t>
      </w:r>
      <w:r w:rsidRPr="0042263E">
        <w:rPr>
          <w:vertAlign w:val="superscript"/>
        </w:rPr>
        <w:t>o</w:t>
      </w:r>
      <w:r w:rsidRPr="002C4BD6">
        <w:t>C</w:t>
      </w:r>
    </w:p>
    <w:p w14:paraId="2B5E42CF" w14:textId="77777777" w:rsidR="008333A2" w:rsidRPr="00826A7A" w:rsidRDefault="008333A2" w:rsidP="00B6554A">
      <w:pPr>
        <w:pStyle w:val="BodyText"/>
      </w:pPr>
      <w:r w:rsidRPr="00826A7A">
        <w:lastRenderedPageBreak/>
        <w:t>Seven separate heat ex</w:t>
      </w:r>
      <w:r w:rsidRPr="00826A7A">
        <w:softHyphen/>
        <w:t>change processes are summa</w:t>
      </w:r>
      <w:r w:rsidRPr="00826A7A">
        <w:softHyphen/>
        <w:t>rized in the coeffi</w:t>
      </w:r>
      <w:r w:rsidRPr="00826A7A">
        <w:softHyphen/>
        <w:t>cient of surface heat exchange and equilibrium tempera</w:t>
      </w:r>
      <w:r w:rsidRPr="00826A7A">
        <w:softHyphen/>
        <w:t>ture.  The lineariza</w:t>
      </w:r>
      <w:r w:rsidRPr="00826A7A">
        <w:softHyphen/>
        <w:t>tion is exam</w:t>
      </w:r>
      <w:r w:rsidRPr="00826A7A">
        <w:softHyphen/>
        <w:t>ined in detail by Brady, et al. (1969) and Edin</w:t>
      </w:r>
      <w:r w:rsidRPr="00826A7A">
        <w:softHyphen/>
        <w:t>ger et al. (1974).</w:t>
      </w:r>
    </w:p>
    <w:p w14:paraId="5A35CD0C" w14:textId="3867CD6A" w:rsidR="008333A2" w:rsidRPr="00826A7A" w:rsidRDefault="008333A2" w:rsidP="00127D1D">
      <w:pPr>
        <w:spacing w:after="120"/>
      </w:pPr>
      <w:r w:rsidRPr="00826A7A">
        <w:t>How to compute T</w:t>
      </w:r>
      <w:r w:rsidRPr="00826A7A">
        <w:rPr>
          <w:vertAlign w:val="subscript"/>
        </w:rPr>
        <w:t xml:space="preserve">E </w:t>
      </w:r>
      <w:r w:rsidRPr="00826A7A">
        <w:t>and K</w:t>
      </w:r>
      <w:r w:rsidR="00AE2F0C">
        <w:t>:</w:t>
      </w:r>
    </w:p>
    <w:p w14:paraId="5D083AFF" w14:textId="77777777" w:rsidR="008333A2" w:rsidRPr="00826A7A" w:rsidRDefault="008333A2" w:rsidP="002C4BD6">
      <w:pPr>
        <w:pStyle w:val="ListParagraph"/>
        <w:numPr>
          <w:ilvl w:val="0"/>
          <w:numId w:val="21"/>
        </w:numPr>
      </w:pPr>
      <w:r w:rsidRPr="00826A7A">
        <w:t>Compute T</w:t>
      </w:r>
      <w:r w:rsidRPr="00826A7A">
        <w:rPr>
          <w:vertAlign w:val="subscript"/>
        </w:rPr>
        <w:t>E</w:t>
      </w:r>
      <w:r w:rsidRPr="00826A7A">
        <w:t xml:space="preserve"> directly from </w:t>
      </w:r>
      <w:r w:rsidRPr="00826A7A">
        <w:sym w:font="Symbol" w:char="F06A"/>
      </w:r>
      <w:r w:rsidRPr="00826A7A">
        <w:rPr>
          <w:vertAlign w:val="subscript"/>
        </w:rPr>
        <w:t>n</w:t>
      </w:r>
      <w:r w:rsidRPr="00826A7A">
        <w:t>=0</w:t>
      </w:r>
    </w:p>
    <w:p w14:paraId="7656285A" w14:textId="4DF13833" w:rsidR="008333A2" w:rsidRPr="00826A7A" w:rsidRDefault="008333A2" w:rsidP="00127D1D">
      <w:pPr>
        <w:pStyle w:val="ListParagraph"/>
        <w:numPr>
          <w:ilvl w:val="0"/>
          <w:numId w:val="21"/>
        </w:numPr>
        <w:spacing w:after="120"/>
      </w:pPr>
      <w:r w:rsidRPr="00826A7A">
        <w:t>Compute K directly from K=-</w:t>
      </w:r>
      <w:r w:rsidRPr="00826A7A">
        <w:sym w:font="Symbol" w:char="F06A"/>
      </w:r>
      <w:r w:rsidRPr="00826A7A">
        <w:rPr>
          <w:vertAlign w:val="subscript"/>
        </w:rPr>
        <w:t>n</w:t>
      </w:r>
      <w:r w:rsidRPr="00826A7A">
        <w:t>/(T</w:t>
      </w:r>
      <w:r w:rsidRPr="00826A7A">
        <w:rPr>
          <w:vertAlign w:val="subscript"/>
        </w:rPr>
        <w:t>s</w:t>
      </w:r>
      <w:r w:rsidRPr="00826A7A">
        <w:t>-T</w:t>
      </w:r>
      <w:r w:rsidRPr="00826A7A">
        <w:rPr>
          <w:vertAlign w:val="subscript"/>
        </w:rPr>
        <w:t>E</w:t>
      </w:r>
      <w:r w:rsidRPr="00826A7A">
        <w:t>)</w:t>
      </w:r>
    </w:p>
    <w:p w14:paraId="6256EAD2" w14:textId="77777777" w:rsidR="008333A2" w:rsidRPr="00826A7A" w:rsidRDefault="008333A2" w:rsidP="00127D1D">
      <w:pPr>
        <w:spacing w:after="120"/>
      </w:pPr>
      <w:r w:rsidRPr="00826A7A">
        <w:t>Or these can be approximated as shown below:</w:t>
      </w:r>
    </w:p>
    <w:p w14:paraId="08AA2162" w14:textId="77777777" w:rsidR="008333A2" w:rsidRDefault="008333A2" w:rsidP="00127D1D">
      <w:pPr>
        <w:spacing w:after="120"/>
      </w:pPr>
      <w:r>
        <w:t>Estimating T</w:t>
      </w:r>
      <w:r>
        <w:rPr>
          <w:vertAlign w:val="subscript"/>
        </w:rPr>
        <w:t>E</w:t>
      </w:r>
      <w:r>
        <w:t xml:space="preserve"> and K:</w:t>
      </w:r>
    </w:p>
    <w:p w14:paraId="257649DE" w14:textId="5EE91F69" w:rsidR="008333A2" w:rsidRPr="00826A7A" w:rsidRDefault="008333A2" w:rsidP="00127D1D">
      <w:pPr>
        <w:spacing w:after="120"/>
      </w:pPr>
      <w:r w:rsidRPr="00826A7A">
        <w:t>T</w:t>
      </w:r>
      <w:r w:rsidRPr="00826A7A">
        <w:rPr>
          <w:vertAlign w:val="subscript"/>
        </w:rPr>
        <w:t>E</w:t>
      </w:r>
      <w:r w:rsidRPr="00826A7A">
        <w:t xml:space="preserve">: compute from heat flux equation where </w:t>
      </w:r>
      <w:r w:rsidRPr="00826A7A">
        <w:sym w:font="Symbol" w:char="F06A"/>
      </w:r>
      <w:r w:rsidRPr="00826A7A">
        <w:rPr>
          <w:vertAlign w:val="subscript"/>
        </w:rPr>
        <w:t>n</w:t>
      </w:r>
      <w:r w:rsidRPr="00826A7A">
        <w:t xml:space="preserve">=0 or approximate technique (Brady et al., 1969): </w:t>
      </w:r>
    </w:p>
    <w:p w14:paraId="03CE5984" w14:textId="52AC8651" w:rsidR="008333A2" w:rsidRPr="002E76EA" w:rsidRDefault="00000000" w:rsidP="00127D1D">
      <w:pPr>
        <w:contextualSpacing/>
        <w:jc w:val="center"/>
      </w:pPr>
      <m:oMathPara>
        <m:oMath>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φ</m:t>
                  </m:r>
                </m:e>
                <m:sub>
                  <m:r>
                    <w:rPr>
                      <w:rFonts w:ascii="Cambria Math" w:hAnsi="Cambria Math"/>
                    </w:rPr>
                    <m:t>sn</m:t>
                  </m:r>
                </m:sub>
              </m:sSub>
            </m:num>
            <m:den>
              <m:r>
                <m:rPr>
                  <m:sty m:val="p"/>
                </m:rPr>
                <w:rPr>
                  <w:rFonts w:ascii="Cambria Math" w:hAnsi="Cambria Math"/>
                </w:rPr>
                <m:t>23+</m:t>
              </m:r>
              <m:r>
                <w:rPr>
                  <w:rFonts w:ascii="Cambria Math" w:hAnsi="Cambria Math"/>
                </w:rPr>
                <m:t>f</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β</m:t>
              </m:r>
              <m:r>
                <m:rPr>
                  <m:sty m:val="p"/>
                </m:rPr>
                <w:rPr>
                  <w:rFonts w:ascii="Cambria Math" w:hAnsi="Cambria Math"/>
                </w:rPr>
                <m:t>+0.255)</m:t>
              </m:r>
            </m:den>
          </m:f>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d</m:t>
              </m:r>
            </m:sub>
          </m:sSub>
        </m:oMath>
      </m:oMathPara>
    </w:p>
    <w:p w14:paraId="1E4CBF93" w14:textId="77777777" w:rsidR="008333A2" w:rsidRPr="002E76EA" w:rsidRDefault="008333A2" w:rsidP="00127D1D">
      <w:pPr>
        <w:pStyle w:val="where"/>
      </w:pPr>
      <w:r>
        <w:t>w</w:t>
      </w:r>
      <w:r w:rsidRPr="002E76EA">
        <w:t>here:</w:t>
      </w:r>
    </w:p>
    <w:p w14:paraId="015E1ABC" w14:textId="21103707" w:rsidR="008333A2" w:rsidRPr="002E76EA" w:rsidRDefault="008333A2" w:rsidP="002C4BD6">
      <w:pPr>
        <w:pStyle w:val="Footer"/>
      </w:pPr>
      <w:r w:rsidRPr="002E76EA">
        <w:t xml:space="preserve"> </w:t>
      </w:r>
      <w:r w:rsidRPr="002E76EA">
        <w:tab/>
      </w:r>
      <w:r w:rsidRPr="002E76EA">
        <w:sym w:font="Symbol" w:char="F06A"/>
      </w:r>
      <w:proofErr w:type="spellStart"/>
      <w:r w:rsidRPr="002E76EA">
        <w:rPr>
          <w:vertAlign w:val="subscript"/>
        </w:rPr>
        <w:t>sn</w:t>
      </w:r>
      <w:proofErr w:type="spellEnd"/>
      <w:r w:rsidR="00DD0B50">
        <w:rPr>
          <w:vertAlign w:val="subscript"/>
        </w:rPr>
        <w:t xml:space="preserve"> </w:t>
      </w:r>
      <w:r w:rsidR="001E5E91">
        <w:t xml:space="preserve"> </w:t>
      </w:r>
      <w:r w:rsidR="00DD0B50">
        <w:t xml:space="preserve"> </w:t>
      </w:r>
      <w:r w:rsidR="001E5E91">
        <w:t xml:space="preserve">= </w:t>
      </w:r>
      <w:r w:rsidRPr="002E76EA">
        <w:t>net short wave solar in Btu/ft</w:t>
      </w:r>
      <w:r w:rsidRPr="002E76EA">
        <w:rPr>
          <w:vertAlign w:val="superscript"/>
        </w:rPr>
        <w:t>2</w:t>
      </w:r>
      <w:r w:rsidRPr="002E76EA">
        <w:t>/day</w:t>
      </w:r>
    </w:p>
    <w:p w14:paraId="123457D8" w14:textId="061BC9A2" w:rsidR="008333A2" w:rsidRPr="002E76EA" w:rsidRDefault="008333A2" w:rsidP="00B6554A">
      <w:r w:rsidRPr="002E76EA">
        <w:tab/>
        <w:t>T</w:t>
      </w:r>
      <w:r w:rsidRPr="002E76EA">
        <w:rPr>
          <w:vertAlign w:val="subscript"/>
        </w:rPr>
        <w:t>d</w:t>
      </w:r>
      <w:r w:rsidR="00DD0B50">
        <w:rPr>
          <w:vertAlign w:val="subscript"/>
        </w:rPr>
        <w:t xml:space="preserve">       </w:t>
      </w:r>
      <w:r w:rsidR="00DD0B50">
        <w:t>=</w:t>
      </w:r>
      <w:r w:rsidRPr="002E76EA">
        <w:t xml:space="preserve"> dew point temperature </w:t>
      </w:r>
      <w:proofErr w:type="spellStart"/>
      <w:r w:rsidRPr="002E76EA">
        <w:rPr>
          <w:vertAlign w:val="superscript"/>
        </w:rPr>
        <w:t>o</w:t>
      </w:r>
      <w:r w:rsidRPr="002E76EA">
        <w:t>F</w:t>
      </w:r>
      <w:proofErr w:type="spellEnd"/>
    </w:p>
    <w:p w14:paraId="7D1AC020" w14:textId="73130744" w:rsidR="008333A2" w:rsidRPr="002E76EA" w:rsidRDefault="008333A2" w:rsidP="00B6554A">
      <w:r w:rsidRPr="002E76EA">
        <w:tab/>
        <w:t>f(W)</w:t>
      </w:r>
      <w:r w:rsidR="00DD0B50">
        <w:t>=</w:t>
      </w:r>
      <w:r w:rsidRPr="002E76EA">
        <w:t xml:space="preserve"> wind speed function = 17W</w:t>
      </w:r>
      <w:r w:rsidRPr="002E76EA">
        <w:rPr>
          <w:vertAlign w:val="subscript"/>
        </w:rPr>
        <w:t xml:space="preserve">2 </w:t>
      </w:r>
      <w:r w:rsidRPr="002E76EA">
        <w:t>Lake Hefner model, in Btu/ft</w:t>
      </w:r>
      <w:r w:rsidRPr="002E76EA">
        <w:rPr>
          <w:vertAlign w:val="superscript"/>
        </w:rPr>
        <w:t>2</w:t>
      </w:r>
      <w:r w:rsidRPr="002E76EA">
        <w:t>/day/mm Hg</w:t>
      </w:r>
    </w:p>
    <w:p w14:paraId="06497BFC" w14:textId="77777777" w:rsidR="008333A2" w:rsidRPr="002E76EA" w:rsidRDefault="008333A2" w:rsidP="00B6554A">
      <w:r w:rsidRPr="002E76EA">
        <w:tab/>
      </w:r>
      <m:oMath>
        <m:r>
          <w:rPr>
            <w:rFonts w:ascii="Cambria Math" w:hAnsi="Cambria Math"/>
          </w:rPr>
          <m:t>β</m:t>
        </m:r>
        <m:r>
          <m:rPr>
            <m:sty m:val="p"/>
          </m:rPr>
          <w:rPr>
            <w:rFonts w:ascii="Cambria Math" w:hAnsi="Cambria Math"/>
          </w:rPr>
          <m:t>=0.255-0.0085</m:t>
        </m:r>
        <m:sSup>
          <m:sSupPr>
            <m:ctrlPr>
              <w:rPr>
                <w:rFonts w:ascii="Cambria Math" w:hAnsi="Cambria Math"/>
              </w:rPr>
            </m:ctrlPr>
          </m:sSupPr>
          <m:e>
            <m:r>
              <w:rPr>
                <w:rFonts w:ascii="Cambria Math" w:hAnsi="Cambria Math"/>
              </w:rPr>
              <m:t>T</m:t>
            </m:r>
          </m:e>
          <m:sup>
            <m:r>
              <m:rPr>
                <m:sty m:val="p"/>
              </m:rPr>
              <w:rPr>
                <w:rFonts w:ascii="Cambria Math" w:hAnsi="Cambria Math"/>
              </w:rPr>
              <m:t>*</m:t>
            </m:r>
          </m:sup>
        </m:sSup>
        <m:r>
          <m:rPr>
            <m:sty m:val="p"/>
          </m:rPr>
          <w:rPr>
            <w:rFonts w:ascii="Cambria Math" w:hAnsi="Cambria Math"/>
          </w:rPr>
          <m:t>+0.000204</m:t>
        </m:r>
        <m:sSup>
          <m:sSupPr>
            <m:ctrlPr>
              <w:rPr>
                <w:rFonts w:ascii="Cambria Math" w:hAnsi="Cambria Math"/>
              </w:rPr>
            </m:ctrlPr>
          </m:sSupPr>
          <m:e>
            <m:r>
              <w:rPr>
                <w:rFonts w:ascii="Cambria Math" w:hAnsi="Cambria Math"/>
              </w:rPr>
              <m:t>T</m:t>
            </m:r>
          </m:e>
          <m:sup>
            <m:r>
              <m:rPr>
                <m:sty m:val="p"/>
              </m:rPr>
              <w:rPr>
                <w:rFonts w:ascii="Cambria Math" w:hAnsi="Cambria Math"/>
              </w:rPr>
              <m:t>*2</m:t>
            </m:r>
          </m:sup>
        </m:sSup>
      </m:oMath>
    </w:p>
    <w:p w14:paraId="4C262114" w14:textId="735BC6EA" w:rsidR="008333A2" w:rsidRPr="002E76EA" w:rsidRDefault="008333A2" w:rsidP="007552CD">
      <w:r w:rsidRPr="002E76EA">
        <w:tab/>
        <w:t>T*</w:t>
      </w:r>
      <w:r w:rsidR="00DD0B50">
        <w:t xml:space="preserve"> </w:t>
      </w:r>
      <w:r w:rsidRPr="002E76EA">
        <w:t>=</w:t>
      </w:r>
      <w:r w:rsidR="00DD0B50">
        <w:t xml:space="preserve"> </w:t>
      </w:r>
      <w:r w:rsidRPr="002E76EA">
        <w:t>0.5(</w:t>
      </w:r>
      <w:proofErr w:type="spellStart"/>
      <w:r w:rsidRPr="002E76EA">
        <w:t>T</w:t>
      </w:r>
      <w:r w:rsidRPr="002E76EA">
        <w:rPr>
          <w:vertAlign w:val="subscript"/>
        </w:rPr>
        <w:t>w</w:t>
      </w:r>
      <w:r w:rsidRPr="002E76EA">
        <w:t>+T</w:t>
      </w:r>
      <w:r w:rsidRPr="002E76EA">
        <w:rPr>
          <w:vertAlign w:val="subscript"/>
        </w:rPr>
        <w:t>d</w:t>
      </w:r>
      <w:proofErr w:type="spellEnd"/>
      <w:r w:rsidRPr="002E76EA">
        <w:t>)</w:t>
      </w:r>
    </w:p>
    <w:p w14:paraId="6DCFCE62" w14:textId="3C0ABD7B" w:rsidR="008333A2" w:rsidRPr="002E76EA" w:rsidRDefault="008333A2" w:rsidP="002C4BD6">
      <w:pPr>
        <w:pStyle w:val="Footer"/>
      </w:pPr>
      <w:r w:rsidRPr="002E76EA">
        <w:tab/>
        <w:t>T</w:t>
      </w:r>
      <w:r w:rsidRPr="002E76EA">
        <w:rPr>
          <w:vertAlign w:val="subscript"/>
        </w:rPr>
        <w:t>w</w:t>
      </w:r>
      <w:r w:rsidR="00DD0B50">
        <w:t xml:space="preserve"> =</w:t>
      </w:r>
      <w:r w:rsidRPr="002E76EA">
        <w:t xml:space="preserve"> water surface temperature</w:t>
      </w:r>
    </w:p>
    <w:p w14:paraId="582D88CD" w14:textId="0313E23E" w:rsidR="008333A2" w:rsidRPr="002E76EA" w:rsidRDefault="008333A2" w:rsidP="00B6554A">
      <w:r w:rsidRPr="002E76EA">
        <w:tab/>
        <w:t>T</w:t>
      </w:r>
      <w:r w:rsidRPr="002E76EA">
        <w:rPr>
          <w:vertAlign w:val="subscript"/>
        </w:rPr>
        <w:t>d</w:t>
      </w:r>
      <w:r w:rsidR="00DD0B50">
        <w:t xml:space="preserve"> =</w:t>
      </w:r>
      <w:r w:rsidRPr="002E76EA">
        <w:t xml:space="preserve"> dew point temperature</w:t>
      </w:r>
    </w:p>
    <w:p w14:paraId="65E5FC68" w14:textId="2CDB0DBC" w:rsidR="008333A2" w:rsidRPr="002E76EA" w:rsidRDefault="008333A2" w:rsidP="00B6554A">
      <w:r w:rsidRPr="002E76EA">
        <w:tab/>
        <w:t>W</w:t>
      </w:r>
      <w:r w:rsidRPr="002E76EA">
        <w:rPr>
          <w:vertAlign w:val="subscript"/>
        </w:rPr>
        <w:t>2</w:t>
      </w:r>
      <w:r w:rsidR="00DD0B50">
        <w:t xml:space="preserve"> = </w:t>
      </w:r>
      <w:r w:rsidRPr="002E76EA">
        <w:t>wind speed at 2 m in mph</w:t>
      </w:r>
    </w:p>
    <w:p w14:paraId="43111D1D" w14:textId="68D0401E" w:rsidR="008333A2" w:rsidRPr="002E76EA" w:rsidRDefault="008333A2" w:rsidP="002C4BD6">
      <w:r w:rsidRPr="002E76EA">
        <w:t>K</w:t>
      </w:r>
      <w:r w:rsidR="00DD0B50">
        <w:t xml:space="preserve"> = </w:t>
      </w:r>
      <w:r w:rsidRPr="002E76EA">
        <w:t xml:space="preserve">compute from slope of net flux vs temperature or use </w:t>
      </w:r>
      <w:r w:rsidR="0042263E">
        <w:t xml:space="preserve">approx. </w:t>
      </w:r>
      <w:r w:rsidRPr="002E76EA">
        <w:t>formula (Brady et al., 1969):</w:t>
      </w:r>
    </w:p>
    <w:p w14:paraId="0296BAA1" w14:textId="77777777" w:rsidR="008333A2" w:rsidRDefault="008333A2" w:rsidP="00B6554A"/>
    <w:p w14:paraId="04636859" w14:textId="60E986EF" w:rsidR="008333A2" w:rsidRDefault="008333A2" w:rsidP="00127D1D">
      <w:pPr>
        <w:spacing w:after="120"/>
      </w:pPr>
      <m:oMathPara>
        <m:oMath>
          <m:r>
            <w:rPr>
              <w:rFonts w:ascii="Cambria Math" w:hAnsi="Cambria Math"/>
            </w:rPr>
            <m:t>K</m:t>
          </m:r>
          <m:r>
            <m:rPr>
              <m:sty m:val="p"/>
            </m:rPr>
            <w:rPr>
              <w:rFonts w:ascii="Cambria Math" w:hAnsi="Cambria Math"/>
            </w:rPr>
            <m:t>=23+(</m:t>
          </m:r>
          <m:sSub>
            <m:sSubPr>
              <m:ctrlPr>
                <w:rPr>
                  <w:rFonts w:ascii="Cambria Math" w:hAnsi="Cambria Math"/>
                </w:rPr>
              </m:ctrlPr>
            </m:sSubPr>
            <m:e>
              <m:r>
                <w:rPr>
                  <w:rFonts w:ascii="Cambria Math" w:hAnsi="Cambria Math"/>
                </w:rPr>
                <m:t>β</m:t>
              </m:r>
            </m:e>
            <m:sub>
              <m:r>
                <w:rPr>
                  <w:rFonts w:ascii="Cambria Math" w:hAnsi="Cambria Math"/>
                </w:rPr>
                <m:t>w</m:t>
              </m:r>
            </m:sub>
          </m:sSub>
          <m:r>
            <m:rPr>
              <m:sty m:val="p"/>
            </m:rPr>
            <w:rPr>
              <w:rFonts w:ascii="Cambria Math" w:hAnsi="Cambria Math"/>
            </w:rPr>
            <m:t>+0.255)17</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oMath>
      </m:oMathPara>
    </w:p>
    <w:p w14:paraId="74A6D973" w14:textId="79EA6267" w:rsidR="008333A2" w:rsidRPr="002E76EA" w:rsidRDefault="008333A2" w:rsidP="005611B1">
      <w:r w:rsidRPr="002E76EA">
        <w:t xml:space="preserve">where </w:t>
      </w:r>
      <m:oMath>
        <m:sSub>
          <m:sSubPr>
            <m:ctrlPr>
              <w:rPr>
                <w:rFonts w:ascii="Cambria Math" w:hAnsi="Cambria Math"/>
                <w:i/>
              </w:rPr>
            </m:ctrlPr>
          </m:sSubPr>
          <m:e>
            <m:r>
              <w:rPr>
                <w:rFonts w:ascii="Cambria Math"/>
              </w:rPr>
              <m:t>β</m:t>
            </m:r>
          </m:e>
          <m:sub>
            <m:r>
              <w:rPr>
                <w:rFonts w:ascii="Cambria Math"/>
              </w:rPr>
              <m:t>w</m:t>
            </m:r>
          </m:sub>
        </m:sSub>
        <m:r>
          <w:rPr>
            <w:rFonts w:ascii="Cambria Math"/>
          </w:rPr>
          <m:t>=0.255</m:t>
        </m:r>
        <m:r>
          <w:rPr>
            <w:rFonts w:ascii="Cambria Math"/>
          </w:rPr>
          <m:t>-</m:t>
        </m:r>
        <m:r>
          <w:rPr>
            <w:rFonts w:ascii="Cambria Math"/>
          </w:rPr>
          <m:t>0.0085</m:t>
        </m:r>
        <m:sSub>
          <m:sSubPr>
            <m:ctrlPr>
              <w:rPr>
                <w:rFonts w:ascii="Cambria Math" w:hAnsi="Cambria Math"/>
                <w:i/>
              </w:rPr>
            </m:ctrlPr>
          </m:sSubPr>
          <m:e>
            <m:r>
              <w:rPr>
                <w:rFonts w:ascii="Cambria Math"/>
              </w:rPr>
              <m:t>T</m:t>
            </m:r>
          </m:e>
          <m:sub>
            <m:r>
              <w:rPr>
                <w:rFonts w:ascii="Cambria Math"/>
              </w:rPr>
              <m:t>w</m:t>
            </m:r>
          </m:sub>
        </m:sSub>
        <m:r>
          <w:rPr>
            <w:rFonts w:ascii="Cambria Math"/>
          </w:rPr>
          <m:t>+0.000204</m:t>
        </m:r>
        <m:sSup>
          <m:sSupPr>
            <m:ctrlPr>
              <w:rPr>
                <w:rFonts w:ascii="Cambria Math" w:hAnsi="Cambria Math"/>
                <w:i/>
              </w:rPr>
            </m:ctrlPr>
          </m:sSupPr>
          <m:e>
            <m:sSub>
              <m:sSubPr>
                <m:ctrlPr>
                  <w:rPr>
                    <w:rFonts w:ascii="Cambria Math" w:hAnsi="Cambria Math"/>
                    <w:i/>
                  </w:rPr>
                </m:ctrlPr>
              </m:sSubPr>
              <m:e>
                <m:r>
                  <w:rPr>
                    <w:rFonts w:ascii="Cambria Math"/>
                  </w:rPr>
                  <m:t>T</m:t>
                </m:r>
              </m:e>
              <m:sub>
                <m:r>
                  <w:rPr>
                    <w:rFonts w:ascii="Cambria Math"/>
                  </w:rPr>
                  <m:t>w</m:t>
                </m:r>
              </m:sub>
            </m:sSub>
          </m:e>
          <m:sup>
            <m:r>
              <w:rPr>
                <w:rFonts w:ascii="Cambria Math"/>
              </w:rPr>
              <m:t>2</m:t>
            </m:r>
          </m:sup>
        </m:sSup>
      </m:oMath>
      <w:r>
        <w:t xml:space="preserve"> and </w:t>
      </w:r>
      <w:r w:rsidRPr="002E76EA">
        <w:t>units of K are in Btu/ft</w:t>
      </w:r>
      <w:r w:rsidRPr="002E76EA">
        <w:rPr>
          <w:vertAlign w:val="superscript"/>
        </w:rPr>
        <w:t>2</w:t>
      </w:r>
      <w:r w:rsidRPr="002E76EA">
        <w:t>/day/</w:t>
      </w:r>
      <w:proofErr w:type="spellStart"/>
      <w:r w:rsidRPr="002E76EA">
        <w:rPr>
          <w:vertAlign w:val="superscript"/>
        </w:rPr>
        <w:t>o</w:t>
      </w:r>
      <w:r w:rsidRPr="002E76EA">
        <w:t>F</w:t>
      </w:r>
      <w:proofErr w:type="spellEnd"/>
      <w:r w:rsidR="00DD0B50">
        <w:t xml:space="preserve">, </w:t>
      </w:r>
      <w:r w:rsidRPr="002E76EA">
        <w:t>converted to W/m</w:t>
      </w:r>
      <w:r w:rsidRPr="002E76EA">
        <w:rPr>
          <w:vertAlign w:val="superscript"/>
        </w:rPr>
        <w:t>2</w:t>
      </w:r>
      <w:r w:rsidRPr="002E76EA">
        <w:t>/</w:t>
      </w:r>
      <w:proofErr w:type="spellStart"/>
      <w:r w:rsidRPr="002E76EA">
        <w:rPr>
          <w:vertAlign w:val="superscript"/>
        </w:rPr>
        <w:t>o</w:t>
      </w:r>
      <w:r w:rsidRPr="002E76EA">
        <w:t>C</w:t>
      </w:r>
      <w:r>
        <w:t>.</w:t>
      </w:r>
      <w:proofErr w:type="spellEnd"/>
    </w:p>
    <w:p w14:paraId="3FF0F6AE" w14:textId="77777777" w:rsidR="008333A2" w:rsidRDefault="008333A2" w:rsidP="007552CD"/>
    <w:p w14:paraId="1A344C40" w14:textId="77777777" w:rsidR="008333A2" w:rsidRPr="00B7030B" w:rsidRDefault="008333A2" w:rsidP="007552CD">
      <w:pPr>
        <w:pStyle w:val="Heading4"/>
      </w:pPr>
      <w:bookmarkStart w:id="437" w:name="_Toc48573604"/>
      <w:r w:rsidRPr="00B7030B">
        <w:t>Sediment Heat Exchange</w:t>
      </w:r>
      <w:bookmarkEnd w:id="437"/>
    </w:p>
    <w:p w14:paraId="635E0153" w14:textId="1D7FD15E" w:rsidR="008333A2" w:rsidRPr="002E76EA" w:rsidRDefault="008333A2" w:rsidP="00127D1D">
      <w:pPr>
        <w:pStyle w:val="BodyText"/>
        <w:spacing w:after="0"/>
      </w:pPr>
      <w:r w:rsidRPr="002E76EA">
        <w:t>Sediment heat exchange with water is generally small compared to surface heat exchange</w:t>
      </w:r>
      <w:r w:rsidR="0021172C">
        <w:t>,</w:t>
      </w:r>
      <w:r w:rsidRPr="002E76EA">
        <w:t xml:space="preserve"> and many previous modelers have neglected it.  Investigations on several reservoirs have shown</w:t>
      </w:r>
      <w:r w:rsidR="0021172C">
        <w:t>, however,</w:t>
      </w:r>
      <w:r w:rsidRPr="002E76EA">
        <w:t xml:space="preserve"> </w:t>
      </w:r>
      <w:r w:rsidR="0021172C">
        <w:t xml:space="preserve">that </w:t>
      </w:r>
      <w:r w:rsidRPr="002E76EA">
        <w:t>th</w:t>
      </w:r>
      <w:r w:rsidR="0021172C">
        <w:t>is</w:t>
      </w:r>
      <w:r w:rsidRPr="002E76EA">
        <w:t xml:space="preserve"> process must be included to accurately reproduce hypolim</w:t>
      </w:r>
      <w:r w:rsidRPr="002E76EA">
        <w:softHyphen/>
        <w:t>netic temperatures</w:t>
      </w:r>
      <w:r w:rsidR="0021172C">
        <w:t>,</w:t>
      </w:r>
      <w:r w:rsidRPr="002E76EA">
        <w:t xml:space="preserve"> primarily because of the reduction in numerical diffusion that previously swamped the numerical solution.  The formulation is similar to surface heat exchange:</w:t>
      </w:r>
    </w:p>
    <w:p w14:paraId="2865B155" w14:textId="0AE17224" w:rsidR="008333A2" w:rsidRPr="00B7030B" w:rsidRDefault="00E108E0" w:rsidP="00127D1D">
      <w:pPr>
        <w:pStyle w:val="equation"/>
        <w:spacing w:after="0"/>
        <w:rPr>
          <w:rFonts w:asciiTheme="minorHAnsi" w:hAnsiTheme="minorHAnsi"/>
        </w:rPr>
      </w:pPr>
      <w:r w:rsidRPr="00E108E0">
        <w:rPr>
          <w:rFonts w:asciiTheme="minorHAnsi" w:hAnsiTheme="minorHAnsi"/>
          <w:noProof/>
          <w:position w:val="-10"/>
          <w:sz w:val="16"/>
          <w:szCs w:val="16"/>
        </w:rPr>
        <w:object w:dxaOrig="2220" w:dyaOrig="340" w14:anchorId="1FB4067F">
          <v:shape id="_x0000_i1184" type="#_x0000_t75" alt="" style="width:140.2pt;height:18.3pt;mso-width-percent:0;mso-height-percent:0;mso-width-percent:0;mso-height-percent:0" o:ole="" fillcolor="window">
            <v:imagedata r:id="rId225" o:title=""/>
          </v:shape>
          <o:OLEObject Type="Embed" ProgID="Equation.3" ShapeID="_x0000_i1184" DrawAspect="Content" ObjectID="_1721314821" r:id="rId226"/>
        </w:object>
      </w:r>
      <w:r w:rsidR="008333A2" w:rsidRPr="00B7030B">
        <w:rPr>
          <w:rFonts w:asciiTheme="minorHAnsi" w:hAnsiTheme="minorHAnsi"/>
        </w:rPr>
        <w:tab/>
      </w:r>
      <w:r w:rsidR="008333A2"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32</w:t>
      </w:r>
      <w:r w:rsidR="00A41B27">
        <w:rPr>
          <w:rStyle w:val="EquationCaption"/>
          <w:rFonts w:asciiTheme="minorHAnsi" w:hAnsiTheme="minorHAnsi"/>
        </w:rPr>
        <w:fldChar w:fldCharType="end"/>
      </w:r>
      <w:r w:rsidR="008333A2" w:rsidRPr="00B7030B">
        <w:rPr>
          <w:rStyle w:val="EquationCaption"/>
          <w:rFonts w:asciiTheme="minorHAnsi" w:hAnsiTheme="minorHAnsi"/>
        </w:rPr>
        <w:t>)</w:t>
      </w:r>
    </w:p>
    <w:p w14:paraId="6050DE19" w14:textId="77777777" w:rsidR="008333A2" w:rsidRPr="005406E8" w:rsidRDefault="008333A2" w:rsidP="00127D1D">
      <w:pPr>
        <w:pStyle w:val="where"/>
      </w:pPr>
      <w:r w:rsidRPr="005406E8">
        <w:t>where:</w:t>
      </w:r>
    </w:p>
    <w:p w14:paraId="19654538" w14:textId="77777777" w:rsidR="008333A2" w:rsidRPr="002E76EA" w:rsidRDefault="008333A2" w:rsidP="00B772E3">
      <w:pPr>
        <w:pStyle w:val="variabledefinitionChar"/>
      </w:pPr>
      <w:r w:rsidRPr="002E76EA">
        <w:tab/>
      </w:r>
      <w:proofErr w:type="spellStart"/>
      <w:r w:rsidRPr="002E76EA">
        <w:rPr>
          <w:i/>
          <w:iCs/>
        </w:rPr>
        <w:t>H</w:t>
      </w:r>
      <w:r w:rsidRPr="002E76EA">
        <w:rPr>
          <w:i/>
          <w:iCs/>
          <w:vertAlign w:val="subscript"/>
        </w:rPr>
        <w:t>sw</w:t>
      </w:r>
      <w:proofErr w:type="spellEnd"/>
      <w:r w:rsidRPr="002E76EA">
        <w:tab/>
        <w:t>=</w:t>
      </w:r>
      <w:r w:rsidRPr="002E76EA">
        <w:tab/>
        <w:t xml:space="preserve">rate of sediment/water heat exchange, </w:t>
      </w:r>
      <w:r w:rsidRPr="002E76EA">
        <w:rPr>
          <w:i/>
          <w:iCs/>
        </w:rPr>
        <w:t xml:space="preserve">W </w:t>
      </w:r>
      <w:r w:rsidRPr="00B772E3">
        <w:t>m</w:t>
      </w:r>
      <w:r w:rsidRPr="00B772E3">
        <w:rPr>
          <w:vertAlign w:val="superscript"/>
        </w:rPr>
        <w:t>-2</w:t>
      </w:r>
    </w:p>
    <w:p w14:paraId="5D1D2A8B" w14:textId="77777777" w:rsidR="008333A2" w:rsidRPr="00B772E3" w:rsidRDefault="008333A2" w:rsidP="00B6554A">
      <w:pPr>
        <w:pStyle w:val="variabledefinitionChar"/>
        <w:rPr>
          <w:iCs/>
        </w:rPr>
      </w:pPr>
      <w:r w:rsidRPr="002E76EA">
        <w:tab/>
      </w:r>
      <w:proofErr w:type="spellStart"/>
      <w:r w:rsidRPr="002E76EA">
        <w:rPr>
          <w:i/>
          <w:iCs/>
        </w:rPr>
        <w:t>K</w:t>
      </w:r>
      <w:r w:rsidRPr="002E76EA">
        <w:rPr>
          <w:i/>
          <w:iCs/>
          <w:vertAlign w:val="subscript"/>
        </w:rPr>
        <w:t>sw</w:t>
      </w:r>
      <w:proofErr w:type="spellEnd"/>
      <w:r w:rsidRPr="002E76EA">
        <w:rPr>
          <w:i/>
          <w:iCs/>
        </w:rPr>
        <w:tab/>
      </w:r>
      <w:r w:rsidRPr="002E76EA">
        <w:t>=</w:t>
      </w:r>
      <w:r w:rsidRPr="002E76EA">
        <w:tab/>
        <w:t>coefficient of sediment/water heat exchange,</w:t>
      </w:r>
      <w:r w:rsidRPr="002E76EA">
        <w:rPr>
          <w:i/>
        </w:rPr>
        <w:t xml:space="preserve"> W </w:t>
      </w:r>
      <w:r w:rsidRPr="00B772E3">
        <w:rPr>
          <w:iCs/>
        </w:rPr>
        <w:t>m</w:t>
      </w:r>
      <w:r w:rsidRPr="00B772E3">
        <w:rPr>
          <w:iCs/>
          <w:vertAlign w:val="superscript"/>
        </w:rPr>
        <w:noBreakHyphen/>
        <w:t>2</w:t>
      </w:r>
      <w:r w:rsidRPr="00B772E3">
        <w:rPr>
          <w:iCs/>
        </w:rPr>
        <w:t xml:space="preserve"> </w:t>
      </w:r>
      <w:r w:rsidRPr="00B772E3">
        <w:rPr>
          <w:iCs/>
          <w:vertAlign w:val="superscript"/>
        </w:rPr>
        <w:t>o</w:t>
      </w:r>
      <w:r w:rsidRPr="00B772E3">
        <w:rPr>
          <w:iCs/>
        </w:rPr>
        <w:t>C</w:t>
      </w:r>
      <w:r w:rsidRPr="00B772E3">
        <w:rPr>
          <w:iCs/>
          <w:vertAlign w:val="superscript"/>
        </w:rPr>
        <w:t>-1</w:t>
      </w:r>
    </w:p>
    <w:p w14:paraId="42F5EEFD" w14:textId="77777777" w:rsidR="008333A2" w:rsidRPr="00FE01DC" w:rsidRDefault="008333A2" w:rsidP="00B6554A">
      <w:pPr>
        <w:pStyle w:val="variabledefinitionChar"/>
      </w:pPr>
      <w:r w:rsidRPr="002E76EA">
        <w:tab/>
      </w:r>
      <w:r w:rsidRPr="002E76EA">
        <w:rPr>
          <w:i/>
          <w:iCs/>
        </w:rPr>
        <w:t>T</w:t>
      </w:r>
      <w:r w:rsidRPr="002E76EA">
        <w:rPr>
          <w:i/>
          <w:iCs/>
          <w:vertAlign w:val="subscript"/>
        </w:rPr>
        <w:t>w</w:t>
      </w:r>
      <w:r w:rsidRPr="002E76EA">
        <w:tab/>
        <w:t>=</w:t>
      </w:r>
      <w:r w:rsidRPr="002E76EA">
        <w:tab/>
        <w:t xml:space="preserve">water temperature, </w:t>
      </w:r>
      <w:r w:rsidRPr="00FE01DC">
        <w:rPr>
          <w:vertAlign w:val="superscript"/>
        </w:rPr>
        <w:t>o</w:t>
      </w:r>
      <w:r w:rsidRPr="00127D1D">
        <w:t>C</w:t>
      </w:r>
    </w:p>
    <w:p w14:paraId="6FDE273D" w14:textId="77777777" w:rsidR="008333A2" w:rsidRPr="00FE01DC" w:rsidRDefault="008333A2" w:rsidP="00127D1D">
      <w:pPr>
        <w:pStyle w:val="variabledefinitionChar"/>
        <w:spacing w:after="120"/>
      </w:pPr>
      <w:r w:rsidRPr="002E76EA">
        <w:tab/>
      </w:r>
      <w:r w:rsidRPr="002E76EA">
        <w:rPr>
          <w:i/>
          <w:iCs/>
        </w:rPr>
        <w:t>T</w:t>
      </w:r>
      <w:r w:rsidRPr="002E76EA">
        <w:rPr>
          <w:i/>
          <w:iCs/>
          <w:vertAlign w:val="subscript"/>
        </w:rPr>
        <w:t>s</w:t>
      </w:r>
      <w:r w:rsidRPr="002E76EA">
        <w:tab/>
        <w:t>=</w:t>
      </w:r>
      <w:r w:rsidRPr="002E76EA">
        <w:tab/>
        <w:t xml:space="preserve">sediment temperature, </w:t>
      </w:r>
      <w:r w:rsidRPr="00FE01DC">
        <w:rPr>
          <w:vertAlign w:val="superscript"/>
        </w:rPr>
        <w:t>o</w:t>
      </w:r>
      <w:r w:rsidRPr="00127D1D">
        <w:t>C</w:t>
      </w:r>
    </w:p>
    <w:p w14:paraId="0D43DA24" w14:textId="1D82A90F" w:rsidR="008333A2" w:rsidRPr="00B7030B" w:rsidRDefault="008333A2" w:rsidP="00127D1D">
      <w:pPr>
        <w:pStyle w:val="BodyText"/>
        <w:sectPr w:rsidR="008333A2" w:rsidRPr="00B7030B" w:rsidSect="008333A2">
          <w:headerReference w:type="even" r:id="rId227"/>
          <w:headerReference w:type="default" r:id="rId228"/>
          <w:footerReference w:type="even" r:id="rId229"/>
          <w:footerReference w:type="default" r:id="rId230"/>
          <w:endnotePr>
            <w:numFmt w:val="decimal"/>
          </w:endnotePr>
          <w:pgSz w:w="12240" w:h="15840" w:code="1"/>
          <w:pgMar w:top="1728" w:right="1440" w:bottom="1728" w:left="2160" w:header="1008" w:footer="1008" w:gutter="0"/>
          <w:paperSrc w:first="100" w:other="100"/>
          <w:pgNumType w:chapStyle="8"/>
          <w:cols w:space="720"/>
          <w:noEndnote/>
        </w:sectPr>
      </w:pPr>
      <w:r w:rsidRPr="002E76EA">
        <w:t xml:space="preserve">Previous applications used 0.3 </w:t>
      </w:r>
      <w:r w:rsidRPr="002E76EA">
        <w:rPr>
          <w:i/>
          <w:iCs/>
        </w:rPr>
        <w:t xml:space="preserve">W </w:t>
      </w:r>
      <w:r w:rsidRPr="00B772E3">
        <w:t>m</w:t>
      </w:r>
      <w:r w:rsidRPr="00B772E3">
        <w:rPr>
          <w:rStyle w:val="Superscript"/>
          <w:rFonts w:asciiTheme="minorHAnsi" w:hAnsiTheme="minorHAnsi"/>
          <w:sz w:val="20"/>
        </w:rPr>
        <w:t>-2</w:t>
      </w:r>
      <w:r w:rsidRPr="00B772E3">
        <w:t xml:space="preserve"> ºC</w:t>
      </w:r>
      <w:r w:rsidRPr="00B772E3">
        <w:rPr>
          <w:rStyle w:val="Superscript"/>
          <w:rFonts w:asciiTheme="minorHAnsi" w:hAnsiTheme="minorHAnsi"/>
          <w:sz w:val="20"/>
        </w:rPr>
        <w:t>-1</w:t>
      </w:r>
      <w:r w:rsidRPr="002E76EA">
        <w:t xml:space="preserve"> for </w:t>
      </w:r>
      <w:proofErr w:type="spellStart"/>
      <w:proofErr w:type="gramStart"/>
      <w:r w:rsidRPr="002E76EA">
        <w:rPr>
          <w:i/>
          <w:iCs/>
        </w:rPr>
        <w:t>K</w:t>
      </w:r>
      <w:r w:rsidRPr="002E76EA">
        <w:rPr>
          <w:rStyle w:val="Subscript"/>
          <w:rFonts w:asciiTheme="minorHAnsi" w:hAnsiTheme="minorHAnsi"/>
          <w:i/>
          <w:iCs/>
          <w:sz w:val="20"/>
        </w:rPr>
        <w:t>sw</w:t>
      </w:r>
      <w:proofErr w:type="spellEnd"/>
      <w:r w:rsidR="0021172C">
        <w:rPr>
          <w:rStyle w:val="Subscript"/>
          <w:rFonts w:asciiTheme="minorHAnsi" w:hAnsiTheme="minorHAnsi"/>
          <w:i/>
          <w:iCs/>
          <w:sz w:val="20"/>
        </w:rPr>
        <w:t>,</w:t>
      </w:r>
      <w:r w:rsidR="0021172C" w:rsidRPr="00B772E3">
        <w:rPr>
          <w:rStyle w:val="Subscript"/>
          <w:rFonts w:asciiTheme="minorHAnsi" w:hAnsiTheme="minorHAnsi"/>
          <w:sz w:val="20"/>
        </w:rPr>
        <w:t>,</w:t>
      </w:r>
      <w:proofErr w:type="gramEnd"/>
      <w:r w:rsidRPr="0021172C">
        <w:t xml:space="preserve"> </w:t>
      </w:r>
      <w:r w:rsidR="0021172C">
        <w:t>which</w:t>
      </w:r>
      <w:r w:rsidR="0021172C" w:rsidRPr="002E76EA">
        <w:t xml:space="preserve"> </w:t>
      </w:r>
      <w:r w:rsidRPr="002E76EA">
        <w:t xml:space="preserve">is approximately two orders of magnitude smaller than the surface heat exchange coefficient.  Average yearly air temperature is a good estimate of </w:t>
      </w:r>
      <w:r w:rsidRPr="002E76EA">
        <w:rPr>
          <w:i/>
          <w:iCs/>
        </w:rPr>
        <w:t>T</w:t>
      </w:r>
      <w:r w:rsidRPr="002E76EA">
        <w:rPr>
          <w:rStyle w:val="Subscript"/>
          <w:rFonts w:asciiTheme="minorHAnsi" w:hAnsiTheme="minorHAnsi"/>
          <w:i/>
          <w:iCs/>
          <w:sz w:val="20"/>
        </w:rPr>
        <w:t>s</w:t>
      </w:r>
      <w:r w:rsidRPr="002E76EA">
        <w:t>.</w:t>
      </w:r>
    </w:p>
    <w:p w14:paraId="7F145231" w14:textId="77777777" w:rsidR="008333A2" w:rsidRPr="00B7030B" w:rsidRDefault="008333A2" w:rsidP="00DF6D10">
      <w:pPr>
        <w:pStyle w:val="Heading3"/>
      </w:pPr>
      <w:bookmarkStart w:id="438" w:name="_Toc48573605"/>
      <w:r w:rsidRPr="00B7030B">
        <w:lastRenderedPageBreak/>
        <w:t>Dynamic Shading</w:t>
      </w:r>
      <w:bookmarkEnd w:id="438"/>
    </w:p>
    <w:p w14:paraId="49A22E11" w14:textId="77777777" w:rsidR="008333A2" w:rsidRPr="00B7030B" w:rsidRDefault="008333A2" w:rsidP="007A3922">
      <w:pPr>
        <w:pStyle w:val="Heading4"/>
      </w:pPr>
      <w:bookmarkStart w:id="439" w:name="_Toc492344246"/>
      <w:bookmarkStart w:id="440" w:name="_Toc492344567"/>
      <w:bookmarkStart w:id="441" w:name="_Toc3699407"/>
      <w:bookmarkStart w:id="442" w:name="_Toc48573606"/>
      <w:r w:rsidRPr="00B7030B">
        <w:t>Solar Altitude and Azimuth</w:t>
      </w:r>
      <w:bookmarkEnd w:id="439"/>
      <w:bookmarkEnd w:id="440"/>
      <w:bookmarkEnd w:id="441"/>
      <w:bookmarkEnd w:id="442"/>
    </w:p>
    <w:p w14:paraId="6DCE1D36" w14:textId="77777777" w:rsidR="008333A2" w:rsidRPr="002E76EA" w:rsidRDefault="008333A2" w:rsidP="007A3922">
      <w:pPr>
        <w:pStyle w:val="BodyText"/>
      </w:pPr>
      <w:r w:rsidRPr="002E76EA">
        <w:t xml:space="preserve">The declination angle, </w:t>
      </w:r>
      <w:r w:rsidRPr="002E76EA">
        <w:rPr>
          <w:i/>
          <w:iCs/>
        </w:rPr>
        <w:t>δ</w:t>
      </w:r>
      <w:r w:rsidRPr="002E76EA">
        <w:t>, is computed from Spencer (1971):</w:t>
      </w:r>
    </w:p>
    <w:p w14:paraId="1743950F" w14:textId="0F053ECE" w:rsidR="008333A2" w:rsidRPr="00B7030B" w:rsidRDefault="008333A2" w:rsidP="008333A2">
      <w:pPr>
        <w:pStyle w:val="equation"/>
        <w:rPr>
          <w:rFonts w:asciiTheme="minorHAnsi" w:hAnsiTheme="minorHAnsi"/>
        </w:rPr>
      </w:pPr>
      <w:r w:rsidRPr="00B7030B">
        <w:rPr>
          <w:rFonts w:asciiTheme="minorHAnsi" w:hAnsiTheme="minorHAnsi"/>
        </w:rPr>
        <w:tab/>
      </w:r>
      <m:oMath>
        <m:r>
          <w:rPr>
            <w:rFonts w:ascii="Cambria Math" w:hAnsiTheme="minorHAnsi"/>
          </w:rPr>
          <m:t>δ=0.006918</m:t>
        </m:r>
        <m:r>
          <w:rPr>
            <w:rFonts w:ascii="Cambria Math" w:hAnsiTheme="minorHAnsi"/>
          </w:rPr>
          <m:t>-</m:t>
        </m:r>
        <m:r>
          <w:rPr>
            <w:rFonts w:ascii="Cambria Math" w:hAnsiTheme="minorHAnsi"/>
          </w:rPr>
          <m:t>0.399912</m:t>
        </m:r>
        <m:func>
          <m:funcPr>
            <m:ctrlPr>
              <w:rPr>
                <w:rFonts w:ascii="Cambria Math" w:hAnsiTheme="minorHAnsi"/>
                <w:i/>
              </w:rPr>
            </m:ctrlPr>
          </m:funcPr>
          <m:fName>
            <m:r>
              <w:rPr>
                <w:rFonts w:ascii="Cambria Math" w:hAnsiTheme="minorHAnsi"/>
              </w:rPr>
              <m:t>cos</m:t>
            </m:r>
          </m:fName>
          <m:e>
            <m:d>
              <m:dPr>
                <m:ctrlPr>
                  <w:rPr>
                    <w:rFonts w:ascii="Cambria Math" w:hAnsiTheme="minorHAnsi"/>
                    <w:i/>
                  </w:rPr>
                </m:ctrlPr>
              </m:dPr>
              <m:e>
                <m:sSub>
                  <m:sSubPr>
                    <m:ctrlPr>
                      <w:rPr>
                        <w:rFonts w:ascii="Cambria Math" w:hAnsiTheme="minorHAnsi"/>
                        <w:i/>
                      </w:rPr>
                    </m:ctrlPr>
                  </m:sSubPr>
                  <m:e>
                    <m:r>
                      <w:rPr>
                        <w:rFonts w:ascii="Cambria Math" w:hAnsiTheme="minorHAnsi"/>
                      </w:rPr>
                      <m:t>τ</m:t>
                    </m:r>
                  </m:e>
                  <m:sub>
                    <m:r>
                      <w:rPr>
                        <w:rFonts w:ascii="Cambria Math" w:hAnsiTheme="minorHAnsi"/>
                      </w:rPr>
                      <m:t>d</m:t>
                    </m:r>
                  </m:sub>
                </m:sSub>
                <m:ctrlPr>
                  <w:rPr>
                    <w:rFonts w:ascii="Cambria Math" w:hAnsi="Cambria Math"/>
                    <w:i/>
                  </w:rPr>
                </m:ctrlPr>
              </m:e>
            </m:d>
            <m:ctrlPr>
              <w:rPr>
                <w:rFonts w:ascii="Cambria Math" w:hAnsi="Cambria Math"/>
                <w:i/>
              </w:rPr>
            </m:ctrlPr>
          </m:e>
        </m:func>
        <m:r>
          <w:rPr>
            <w:rFonts w:ascii="Cambria Math" w:hAnsiTheme="minorHAnsi"/>
          </w:rPr>
          <m:t>+0.070257</m:t>
        </m:r>
        <m:func>
          <m:funcPr>
            <m:ctrlPr>
              <w:rPr>
                <w:rFonts w:ascii="Cambria Math" w:hAnsiTheme="minorHAnsi"/>
                <w:i/>
              </w:rPr>
            </m:ctrlPr>
          </m:funcPr>
          <m:fName>
            <m:r>
              <w:rPr>
                <w:rFonts w:ascii="Cambria Math" w:hAnsiTheme="minorHAnsi"/>
              </w:rPr>
              <m:t>sin</m:t>
            </m:r>
          </m:fName>
          <m:e>
            <m:d>
              <m:dPr>
                <m:ctrlPr>
                  <w:rPr>
                    <w:rFonts w:ascii="Cambria Math" w:hAnsiTheme="minorHAnsi"/>
                    <w:i/>
                  </w:rPr>
                </m:ctrlPr>
              </m:dPr>
              <m:e>
                <m:sSub>
                  <m:sSubPr>
                    <m:ctrlPr>
                      <w:rPr>
                        <w:rFonts w:ascii="Cambria Math" w:hAnsiTheme="minorHAnsi"/>
                        <w:i/>
                      </w:rPr>
                    </m:ctrlPr>
                  </m:sSubPr>
                  <m:e>
                    <m:r>
                      <w:rPr>
                        <w:rFonts w:ascii="Cambria Math" w:hAnsiTheme="minorHAnsi"/>
                      </w:rPr>
                      <m:t>τ</m:t>
                    </m:r>
                  </m:e>
                  <m:sub>
                    <m:r>
                      <w:rPr>
                        <w:rFonts w:ascii="Cambria Math" w:hAnsiTheme="minorHAnsi"/>
                      </w:rPr>
                      <m:t>d</m:t>
                    </m:r>
                  </m:sub>
                </m:sSub>
                <m:ctrlPr>
                  <w:rPr>
                    <w:rFonts w:ascii="Cambria Math" w:hAnsi="Cambria Math"/>
                    <w:i/>
                  </w:rPr>
                </m:ctrlPr>
              </m:e>
            </m:d>
            <m:ctrlPr>
              <w:rPr>
                <w:rFonts w:ascii="Cambria Math" w:hAnsi="Cambria Math"/>
                <w:i/>
              </w:rPr>
            </m:ctrlPr>
          </m:e>
        </m:func>
        <m:r>
          <w:rPr>
            <w:rFonts w:ascii="Cambria Math" w:hAnsiTheme="minorHAnsi"/>
          </w:rPr>
          <m:t>-</m:t>
        </m:r>
        <m:r>
          <w:rPr>
            <w:rFonts w:ascii="Cambria Math" w:hAnsiTheme="minorHAnsi"/>
          </w:rPr>
          <m:t>0.006758</m:t>
        </m:r>
        <m:func>
          <m:funcPr>
            <m:ctrlPr>
              <w:rPr>
                <w:rFonts w:ascii="Cambria Math" w:hAnsiTheme="minorHAnsi"/>
                <w:i/>
              </w:rPr>
            </m:ctrlPr>
          </m:funcPr>
          <m:fName>
            <m:r>
              <w:rPr>
                <w:rFonts w:ascii="Cambria Math" w:hAnsiTheme="minorHAnsi"/>
              </w:rPr>
              <m:t>cos</m:t>
            </m:r>
          </m:fName>
          <m:e>
            <m:d>
              <m:dPr>
                <m:ctrlPr>
                  <w:rPr>
                    <w:rFonts w:ascii="Cambria Math" w:hAnsiTheme="minorHAnsi"/>
                    <w:i/>
                  </w:rPr>
                </m:ctrlPr>
              </m:dPr>
              <m:e>
                <m:r>
                  <w:rPr>
                    <w:rFonts w:ascii="Cambria Math" w:hAnsiTheme="minorHAnsi"/>
                  </w:rPr>
                  <m:t>2</m:t>
                </m:r>
                <m:sSub>
                  <m:sSubPr>
                    <m:ctrlPr>
                      <w:rPr>
                        <w:rFonts w:ascii="Cambria Math" w:hAnsiTheme="minorHAnsi"/>
                        <w:i/>
                      </w:rPr>
                    </m:ctrlPr>
                  </m:sSubPr>
                  <m:e>
                    <m:r>
                      <w:rPr>
                        <w:rFonts w:ascii="Cambria Math" w:hAnsiTheme="minorHAnsi"/>
                      </w:rPr>
                      <m:t>τ</m:t>
                    </m:r>
                  </m:e>
                  <m:sub>
                    <m:r>
                      <w:rPr>
                        <w:rFonts w:ascii="Cambria Math" w:hAnsiTheme="minorHAnsi"/>
                      </w:rPr>
                      <m:t>d</m:t>
                    </m:r>
                  </m:sub>
                </m:sSub>
                <m:ctrlPr>
                  <w:rPr>
                    <w:rFonts w:ascii="Cambria Math" w:hAnsi="Cambria Math"/>
                    <w:i/>
                  </w:rPr>
                </m:ctrlPr>
              </m:e>
            </m:d>
            <m:ctrlPr>
              <w:rPr>
                <w:rFonts w:ascii="Cambria Math" w:hAnsi="Cambria Math"/>
                <w:i/>
              </w:rPr>
            </m:ctrlPr>
          </m:e>
        </m:func>
        <m:r>
          <w:rPr>
            <w:rFonts w:ascii="Cambria Math" w:hAnsiTheme="minorHAnsi"/>
          </w:rPr>
          <m:t>+0.000907</m:t>
        </m:r>
        <m:func>
          <m:funcPr>
            <m:ctrlPr>
              <w:rPr>
                <w:rFonts w:ascii="Cambria Math" w:hAnsiTheme="minorHAnsi"/>
                <w:i/>
              </w:rPr>
            </m:ctrlPr>
          </m:funcPr>
          <m:fName>
            <m:r>
              <w:rPr>
                <w:rFonts w:ascii="Cambria Math" w:hAnsiTheme="minorHAnsi"/>
              </w:rPr>
              <m:t>sin</m:t>
            </m:r>
          </m:fName>
          <m:e>
            <m:d>
              <m:dPr>
                <m:ctrlPr>
                  <w:rPr>
                    <w:rFonts w:ascii="Cambria Math" w:hAnsiTheme="minorHAnsi"/>
                    <w:i/>
                  </w:rPr>
                </m:ctrlPr>
              </m:dPr>
              <m:e>
                <m:r>
                  <w:rPr>
                    <w:rFonts w:ascii="Cambria Math" w:hAnsiTheme="minorHAnsi"/>
                  </w:rPr>
                  <m:t>2</m:t>
                </m:r>
                <m:sSub>
                  <m:sSubPr>
                    <m:ctrlPr>
                      <w:rPr>
                        <w:rFonts w:ascii="Cambria Math" w:hAnsiTheme="minorHAnsi"/>
                        <w:i/>
                      </w:rPr>
                    </m:ctrlPr>
                  </m:sSubPr>
                  <m:e>
                    <m:r>
                      <w:rPr>
                        <w:rFonts w:ascii="Cambria Math" w:hAnsiTheme="minorHAnsi"/>
                      </w:rPr>
                      <m:t>τ</m:t>
                    </m:r>
                  </m:e>
                  <m:sub>
                    <m:r>
                      <w:rPr>
                        <w:rFonts w:ascii="Cambria Math" w:hAnsiTheme="minorHAnsi"/>
                      </w:rPr>
                      <m:t>d</m:t>
                    </m:r>
                  </m:sub>
                </m:sSub>
                <m:ctrlPr>
                  <w:rPr>
                    <w:rFonts w:ascii="Cambria Math" w:hAnsi="Cambria Math"/>
                    <w:i/>
                  </w:rPr>
                </m:ctrlPr>
              </m:e>
            </m:d>
            <m:ctrlPr>
              <w:rPr>
                <w:rFonts w:ascii="Cambria Math" w:hAnsi="Cambria Math"/>
                <w:i/>
              </w:rPr>
            </m:ctrlPr>
          </m:e>
        </m:func>
        <m:r>
          <w:rPr>
            <w:rFonts w:ascii="Cambria Math" w:hAnsiTheme="minorHAnsi"/>
          </w:rPr>
          <m:t>-</m:t>
        </m:r>
        <m:r>
          <w:rPr>
            <w:rFonts w:ascii="Cambria Math" w:hAnsiTheme="minorHAnsi"/>
          </w:rPr>
          <m:t>0.0022697</m:t>
        </m:r>
        <m:func>
          <m:funcPr>
            <m:ctrlPr>
              <w:rPr>
                <w:rFonts w:ascii="Cambria Math" w:hAnsiTheme="minorHAnsi"/>
                <w:i/>
              </w:rPr>
            </m:ctrlPr>
          </m:funcPr>
          <m:fName>
            <m:r>
              <w:rPr>
                <w:rFonts w:ascii="Cambria Math" w:hAnsiTheme="minorHAnsi"/>
              </w:rPr>
              <m:t>cos</m:t>
            </m:r>
          </m:fName>
          <m:e>
            <m:d>
              <m:dPr>
                <m:ctrlPr>
                  <w:rPr>
                    <w:rFonts w:ascii="Cambria Math" w:hAnsiTheme="minorHAnsi"/>
                    <w:i/>
                  </w:rPr>
                </m:ctrlPr>
              </m:dPr>
              <m:e>
                <m:r>
                  <w:rPr>
                    <w:rFonts w:ascii="Cambria Math" w:hAnsiTheme="minorHAnsi"/>
                  </w:rPr>
                  <m:t>3</m:t>
                </m:r>
                <m:sSub>
                  <m:sSubPr>
                    <m:ctrlPr>
                      <w:rPr>
                        <w:rFonts w:ascii="Cambria Math" w:hAnsiTheme="minorHAnsi"/>
                        <w:i/>
                      </w:rPr>
                    </m:ctrlPr>
                  </m:sSubPr>
                  <m:e>
                    <m:r>
                      <w:rPr>
                        <w:rFonts w:ascii="Cambria Math" w:hAnsiTheme="minorHAnsi"/>
                      </w:rPr>
                      <m:t>τ</m:t>
                    </m:r>
                  </m:e>
                  <m:sub>
                    <m:r>
                      <w:rPr>
                        <w:rFonts w:ascii="Cambria Math" w:hAnsiTheme="minorHAnsi"/>
                      </w:rPr>
                      <m:t>d</m:t>
                    </m:r>
                  </m:sub>
                </m:sSub>
                <m:ctrlPr>
                  <w:rPr>
                    <w:rFonts w:ascii="Cambria Math" w:hAnsi="Cambria Math"/>
                    <w:i/>
                  </w:rPr>
                </m:ctrlPr>
              </m:e>
            </m:d>
            <m:ctrlPr>
              <w:rPr>
                <w:rFonts w:ascii="Cambria Math" w:hAnsi="Cambria Math"/>
                <w:i/>
              </w:rPr>
            </m:ctrlPr>
          </m:e>
        </m:func>
        <m:r>
          <w:rPr>
            <w:rFonts w:ascii="Cambria Math" w:hAnsiTheme="minorHAnsi"/>
          </w:rPr>
          <m:t>+0.001480</m:t>
        </m:r>
        <m:func>
          <m:funcPr>
            <m:ctrlPr>
              <w:rPr>
                <w:rFonts w:ascii="Cambria Math" w:hAnsiTheme="minorHAnsi"/>
                <w:i/>
              </w:rPr>
            </m:ctrlPr>
          </m:funcPr>
          <m:fName>
            <m:r>
              <w:rPr>
                <w:rFonts w:ascii="Cambria Math" w:hAnsiTheme="minorHAnsi"/>
              </w:rPr>
              <m:t>sin</m:t>
            </m:r>
          </m:fName>
          <m:e>
            <m:d>
              <m:dPr>
                <m:ctrlPr>
                  <w:rPr>
                    <w:rFonts w:ascii="Cambria Math" w:hAnsiTheme="minorHAnsi"/>
                    <w:i/>
                  </w:rPr>
                </m:ctrlPr>
              </m:dPr>
              <m:e>
                <m:r>
                  <w:rPr>
                    <w:rFonts w:ascii="Cambria Math" w:hAnsiTheme="minorHAnsi"/>
                  </w:rPr>
                  <m:t>3</m:t>
                </m:r>
                <m:sSub>
                  <m:sSubPr>
                    <m:ctrlPr>
                      <w:rPr>
                        <w:rFonts w:ascii="Cambria Math" w:hAnsiTheme="minorHAnsi"/>
                        <w:i/>
                      </w:rPr>
                    </m:ctrlPr>
                  </m:sSubPr>
                  <m:e>
                    <m:r>
                      <w:rPr>
                        <w:rFonts w:ascii="Cambria Math" w:hAnsiTheme="minorHAnsi"/>
                      </w:rPr>
                      <m:t>τ</m:t>
                    </m:r>
                  </m:e>
                  <m:sub>
                    <m:r>
                      <w:rPr>
                        <w:rFonts w:ascii="Cambria Math" w:hAnsiTheme="minorHAnsi"/>
                      </w:rPr>
                      <m:t>d</m:t>
                    </m:r>
                  </m:sub>
                </m:sSub>
                <m:ctrlPr>
                  <w:rPr>
                    <w:rFonts w:ascii="Cambria Math" w:hAnsi="Cambria Math"/>
                    <w:i/>
                  </w:rPr>
                </m:ctrlPr>
              </m:e>
            </m:d>
            <m:ctrlPr>
              <w:rPr>
                <w:rFonts w:ascii="Cambria Math" w:hAnsi="Cambria Math"/>
                <w:i/>
              </w:rPr>
            </m:ctrlPr>
          </m:e>
        </m:func>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33</w:t>
      </w:r>
      <w:r w:rsidR="00A41B27">
        <w:rPr>
          <w:rStyle w:val="EquationCaption"/>
          <w:rFonts w:asciiTheme="minorHAnsi" w:hAnsiTheme="minorHAnsi"/>
        </w:rPr>
        <w:fldChar w:fldCharType="end"/>
      </w:r>
      <w:r w:rsidRPr="00B7030B">
        <w:rPr>
          <w:rStyle w:val="EquationCaption"/>
          <w:rFonts w:asciiTheme="minorHAnsi" w:hAnsiTheme="minorHAnsi"/>
        </w:rPr>
        <w:t>)</w:t>
      </w:r>
    </w:p>
    <w:p w14:paraId="16BA1E6B" w14:textId="77777777" w:rsidR="008333A2" w:rsidRPr="002E76EA" w:rsidRDefault="008333A2" w:rsidP="00127D1D">
      <w:pPr>
        <w:pStyle w:val="where"/>
      </w:pPr>
      <w:r w:rsidRPr="002E76EA">
        <w:t>where:</w:t>
      </w:r>
    </w:p>
    <w:p w14:paraId="7D2DAAA9" w14:textId="77777777" w:rsidR="008333A2" w:rsidRPr="00B7030B" w:rsidRDefault="008333A2" w:rsidP="008333A2">
      <w:pPr>
        <w:pStyle w:val="equation"/>
        <w:keepNext/>
        <w:tabs>
          <w:tab w:val="left" w:pos="450"/>
        </w:tabs>
        <w:rPr>
          <w:rFonts w:asciiTheme="minorHAnsi" w:hAnsiTheme="minorHAnsi"/>
        </w:rPr>
      </w:pPr>
      <w:r w:rsidRPr="00B7030B">
        <w:rPr>
          <w:rFonts w:asciiTheme="minorHAnsi" w:hAnsiTheme="minorHAnsi"/>
        </w:rPr>
        <w:tab/>
      </w:r>
      <m:oMath>
        <m:sSub>
          <m:sSubPr>
            <m:ctrlPr>
              <w:rPr>
                <w:rFonts w:ascii="Cambria Math" w:hAnsiTheme="minorHAnsi"/>
                <w:i/>
              </w:rPr>
            </m:ctrlPr>
          </m:sSubPr>
          <m:e>
            <m:r>
              <w:rPr>
                <w:rFonts w:ascii="Cambria Math" w:hAnsiTheme="minorHAnsi"/>
              </w:rPr>
              <m:t>τ</m:t>
            </m:r>
          </m:e>
          <m:sub>
            <m:r>
              <w:rPr>
                <w:rFonts w:ascii="Cambria Math" w:hAnsiTheme="minorHAnsi"/>
              </w:rPr>
              <m:t>d</m:t>
            </m:r>
          </m:sub>
        </m:sSub>
        <m:r>
          <w:rPr>
            <w:rFonts w:ascii="Cambria Math" w:hAnsiTheme="minorHAnsi"/>
          </w:rPr>
          <m:t>=</m:t>
        </m:r>
        <m:f>
          <m:fPr>
            <m:ctrlPr>
              <w:rPr>
                <w:rFonts w:ascii="Cambria Math" w:hAnsiTheme="minorHAnsi"/>
                <w:i/>
              </w:rPr>
            </m:ctrlPr>
          </m:fPr>
          <m:num>
            <m:r>
              <w:rPr>
                <w:rFonts w:ascii="Cambria Math" w:hAnsiTheme="minorHAnsi"/>
              </w:rPr>
              <m:t>2π</m:t>
            </m:r>
            <m:d>
              <m:dPr>
                <m:ctrlPr>
                  <w:rPr>
                    <w:rFonts w:ascii="Cambria Math" w:hAnsiTheme="minorHAnsi"/>
                    <w:i/>
                  </w:rPr>
                </m:ctrlPr>
              </m:dPr>
              <m:e>
                <m:r>
                  <w:rPr>
                    <w:rFonts w:ascii="Cambria Math" w:hAnsiTheme="minorHAnsi"/>
                  </w:rPr>
                  <m:t>J</m:t>
                </m:r>
                <m:sSub>
                  <m:sSubPr>
                    <m:ctrlPr>
                      <w:rPr>
                        <w:rFonts w:ascii="Cambria Math" w:hAnsiTheme="minorHAnsi"/>
                        <w:i/>
                      </w:rPr>
                    </m:ctrlPr>
                  </m:sSubPr>
                  <m:e>
                    <m:r>
                      <w:rPr>
                        <w:rFonts w:ascii="Cambria Math" w:hAnsiTheme="minorHAnsi"/>
                      </w:rPr>
                      <m:t>D</m:t>
                    </m:r>
                  </m:e>
                  <m:sub>
                    <m:r>
                      <w:rPr>
                        <w:rFonts w:ascii="Cambria Math" w:hAnsiTheme="minorHAnsi"/>
                      </w:rPr>
                      <m:t>i</m:t>
                    </m:r>
                  </m:sub>
                </m:sSub>
                <m:r>
                  <w:rPr>
                    <w:rFonts w:ascii="Cambria Math" w:hAnsiTheme="minorHAnsi"/>
                  </w:rPr>
                  <m:t>-</m:t>
                </m:r>
                <m:r>
                  <w:rPr>
                    <w:rFonts w:ascii="Cambria Math" w:hAnsiTheme="minorHAnsi"/>
                  </w:rPr>
                  <m:t>1</m:t>
                </m:r>
              </m:e>
            </m:d>
          </m:num>
          <m:den>
            <m:r>
              <w:rPr>
                <w:rFonts w:ascii="Cambria Math" w:hAnsiTheme="minorHAnsi"/>
              </w:rPr>
              <m:t>365</m:t>
            </m:r>
          </m:den>
        </m:f>
      </m:oMath>
    </w:p>
    <w:p w14:paraId="5BF913A6" w14:textId="59B667BC" w:rsidR="008333A2" w:rsidRPr="002E76EA" w:rsidRDefault="008333A2" w:rsidP="007A3922">
      <w:pPr>
        <w:pStyle w:val="variabledefinitionChar"/>
      </w:pPr>
      <w:r w:rsidRPr="002E76EA">
        <w:tab/>
      </w:r>
      <w:r w:rsidR="0021172C">
        <w:t xml:space="preserve">and </w:t>
      </w:r>
      <w:proofErr w:type="spellStart"/>
      <w:r w:rsidRPr="002E76EA">
        <w:rPr>
          <w:i/>
          <w:iCs/>
        </w:rPr>
        <w:t>JD</w:t>
      </w:r>
      <w:r w:rsidRPr="002E76EA">
        <w:rPr>
          <w:i/>
          <w:iCs/>
          <w:vertAlign w:val="subscript"/>
        </w:rPr>
        <w:t>i</w:t>
      </w:r>
      <w:proofErr w:type="spellEnd"/>
      <w:r w:rsidRPr="002E76EA">
        <w:tab/>
        <w:t>=</w:t>
      </w:r>
      <w:r w:rsidRPr="002E76EA">
        <w:tab/>
        <w:t>Julian date integer value</w:t>
      </w:r>
      <w:r w:rsidR="0021172C">
        <w:t>.</w:t>
      </w:r>
    </w:p>
    <w:p w14:paraId="7D73A3B0" w14:textId="77777777" w:rsidR="008333A2" w:rsidRPr="002E76EA" w:rsidRDefault="008333A2" w:rsidP="007A3922">
      <w:pPr>
        <w:pStyle w:val="BodyText2"/>
      </w:pPr>
    </w:p>
    <w:p w14:paraId="585B95B7" w14:textId="2973D34C" w:rsidR="008333A2" w:rsidRPr="002E76EA" w:rsidRDefault="008333A2" w:rsidP="007A3922">
      <w:pPr>
        <w:pStyle w:val="BodyText"/>
      </w:pPr>
      <w:r w:rsidRPr="002E76EA">
        <w:t>The local hour is calculated as</w:t>
      </w:r>
    </w:p>
    <w:p w14:paraId="4C8B7435" w14:textId="31A82BAD" w:rsidR="008333A2" w:rsidRPr="00B7030B" w:rsidRDefault="008333A2" w:rsidP="008333A2">
      <w:pPr>
        <w:pStyle w:val="equation"/>
        <w:rPr>
          <w:rFonts w:asciiTheme="minorHAnsi" w:hAnsiTheme="minorHAnsi"/>
        </w:rPr>
      </w:pPr>
      <w:r w:rsidRPr="00B7030B">
        <w:rPr>
          <w:rFonts w:asciiTheme="minorHAnsi" w:hAnsiTheme="minorHAnsi"/>
        </w:rPr>
        <w:tab/>
      </w:r>
      <m:oMath>
        <m:r>
          <w:rPr>
            <w:rFonts w:ascii="Cambria Math" w:hAnsiTheme="minorHAnsi"/>
          </w:rPr>
          <m:t>HOUR=24</m:t>
        </m:r>
        <m:d>
          <m:dPr>
            <m:ctrlPr>
              <w:rPr>
                <w:rFonts w:ascii="Cambria Math" w:hAnsiTheme="minorHAnsi"/>
                <w:i/>
              </w:rPr>
            </m:ctrlPr>
          </m:dPr>
          <m:e>
            <m:r>
              <w:rPr>
                <w:rFonts w:ascii="Cambria Math" w:hAnsiTheme="minorHAnsi"/>
              </w:rPr>
              <m:t>J</m:t>
            </m:r>
            <m:sSub>
              <m:sSubPr>
                <m:ctrlPr>
                  <w:rPr>
                    <w:rFonts w:ascii="Cambria Math" w:hAnsiTheme="minorHAnsi"/>
                    <w:i/>
                  </w:rPr>
                </m:ctrlPr>
              </m:sSubPr>
              <m:e>
                <m:r>
                  <w:rPr>
                    <w:rFonts w:ascii="Cambria Math" w:hAnsiTheme="minorHAnsi"/>
                  </w:rPr>
                  <m:t>D</m:t>
                </m:r>
              </m:e>
              <m:sub>
                <m:r>
                  <w:rPr>
                    <w:rFonts w:ascii="Cambria Math" w:hAnsiTheme="minorHAnsi"/>
                  </w:rPr>
                  <m:t>r</m:t>
                </m:r>
              </m:sub>
            </m:sSub>
            <m:r>
              <w:rPr>
                <w:rFonts w:ascii="Cambria Math" w:hAnsiTheme="minorHAnsi"/>
              </w:rPr>
              <m:t>-</m:t>
            </m:r>
            <m:r>
              <w:rPr>
                <w:rFonts w:ascii="Cambria Math" w:hAnsiTheme="minorHAnsi"/>
              </w:rPr>
              <m:t>J</m:t>
            </m:r>
            <m:sSub>
              <m:sSubPr>
                <m:ctrlPr>
                  <w:rPr>
                    <w:rFonts w:ascii="Cambria Math" w:hAnsiTheme="minorHAnsi"/>
                    <w:i/>
                  </w:rPr>
                </m:ctrlPr>
              </m:sSubPr>
              <m:e>
                <m:r>
                  <w:rPr>
                    <w:rFonts w:ascii="Cambria Math" w:hAnsiTheme="minorHAnsi"/>
                  </w:rPr>
                  <m:t>D</m:t>
                </m:r>
              </m:e>
              <m:sub>
                <m:r>
                  <w:rPr>
                    <w:rFonts w:ascii="Cambria Math" w:hAnsiTheme="minorHAnsi"/>
                  </w:rPr>
                  <m:t>i</m:t>
                </m:r>
              </m:sub>
            </m:sSub>
            <m:ctrlPr>
              <w:rPr>
                <w:rFonts w:ascii="Cambria Math" w:hAnsi="Cambria Math"/>
                <w:i/>
              </w:rPr>
            </m:ctrlPr>
          </m:e>
        </m:d>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34</w:t>
      </w:r>
      <w:r w:rsidR="00A41B27">
        <w:rPr>
          <w:rStyle w:val="EquationCaption"/>
          <w:rFonts w:asciiTheme="minorHAnsi" w:hAnsiTheme="minorHAnsi"/>
        </w:rPr>
        <w:fldChar w:fldCharType="end"/>
      </w:r>
      <w:r w:rsidRPr="00B7030B">
        <w:rPr>
          <w:rStyle w:val="EquationCaption"/>
          <w:rFonts w:asciiTheme="minorHAnsi" w:hAnsiTheme="minorHAnsi"/>
        </w:rPr>
        <w:t>)</w:t>
      </w:r>
    </w:p>
    <w:p w14:paraId="1CF5F038" w14:textId="77777777" w:rsidR="008333A2" w:rsidRPr="002E76EA" w:rsidRDefault="008333A2" w:rsidP="00127D1D">
      <w:pPr>
        <w:pStyle w:val="where"/>
      </w:pPr>
      <w:r w:rsidRPr="002E76EA">
        <w:t>where:</w:t>
      </w:r>
    </w:p>
    <w:p w14:paraId="220D5B74" w14:textId="77777777" w:rsidR="008333A2" w:rsidRPr="002E76EA" w:rsidRDefault="008333A2" w:rsidP="007A3922">
      <w:pPr>
        <w:pStyle w:val="variabledefinitionChar"/>
      </w:pPr>
      <w:r w:rsidRPr="002E76EA">
        <w:tab/>
      </w:r>
      <w:proofErr w:type="spellStart"/>
      <w:r w:rsidRPr="002E76EA">
        <w:rPr>
          <w:i/>
          <w:iCs/>
        </w:rPr>
        <w:t>JD</w:t>
      </w:r>
      <w:r w:rsidRPr="002E76EA">
        <w:rPr>
          <w:i/>
          <w:iCs/>
          <w:vertAlign w:val="subscript"/>
        </w:rPr>
        <w:t>i</w:t>
      </w:r>
      <w:proofErr w:type="spellEnd"/>
      <w:r w:rsidRPr="002E76EA">
        <w:tab/>
        <w:t>=</w:t>
      </w:r>
      <w:r w:rsidRPr="002E76EA">
        <w:tab/>
        <w:t>Julian date integer value</w:t>
      </w:r>
    </w:p>
    <w:p w14:paraId="757A3313" w14:textId="77777777" w:rsidR="008333A2" w:rsidRPr="002E76EA" w:rsidRDefault="008333A2" w:rsidP="007A3922">
      <w:pPr>
        <w:pStyle w:val="variabledefinitionChar"/>
      </w:pPr>
      <w:r w:rsidRPr="002E76EA">
        <w:tab/>
      </w:r>
      <w:proofErr w:type="spellStart"/>
      <w:r w:rsidRPr="002E76EA">
        <w:rPr>
          <w:i/>
          <w:iCs/>
        </w:rPr>
        <w:t>JD</w:t>
      </w:r>
      <w:r w:rsidRPr="002E76EA">
        <w:rPr>
          <w:i/>
          <w:iCs/>
          <w:vertAlign w:val="subscript"/>
        </w:rPr>
        <w:t>r</w:t>
      </w:r>
      <w:proofErr w:type="spellEnd"/>
      <w:r w:rsidRPr="002E76EA">
        <w:tab/>
        <w:t>=</w:t>
      </w:r>
      <w:r w:rsidRPr="002E76EA">
        <w:tab/>
        <w:t>Julian date floating-point value</w:t>
      </w:r>
    </w:p>
    <w:p w14:paraId="6C065A1C" w14:textId="77777777" w:rsidR="008333A2" w:rsidRPr="002E76EA" w:rsidRDefault="008333A2" w:rsidP="00B6554A">
      <w:pPr>
        <w:pStyle w:val="BodyText2"/>
      </w:pPr>
    </w:p>
    <w:p w14:paraId="4ABBC7E7" w14:textId="5B7DE38C" w:rsidR="008333A2" w:rsidRPr="002E76EA" w:rsidRDefault="008333A2" w:rsidP="00B6554A">
      <w:pPr>
        <w:pStyle w:val="BodyText"/>
      </w:pPr>
      <w:r w:rsidRPr="002E76EA">
        <w:t>An equation of time</w:t>
      </w:r>
      <w:r w:rsidR="0021172C" w:rsidRPr="0021172C">
        <w:t xml:space="preserve"> </w:t>
      </w:r>
      <w:r w:rsidR="0021172C" w:rsidRPr="002E76EA">
        <w:t>correction</w:t>
      </w:r>
      <w:r w:rsidRPr="002E76EA">
        <w:t xml:space="preserve">, </w:t>
      </w:r>
      <w:r w:rsidRPr="002E76EA">
        <w:rPr>
          <w:i/>
          <w:iCs/>
        </w:rPr>
        <w:t>EQT</w:t>
      </w:r>
      <w:r w:rsidRPr="002E76EA">
        <w:t>, is needed to calculate the local hour angle.  The equation of time represents the difference between true and mean solar time due to seasonal variations in the earth’s orbital velocity (</w:t>
      </w:r>
      <w:proofErr w:type="spellStart"/>
      <w:r w:rsidRPr="002E76EA">
        <w:t>DiLaura</w:t>
      </w:r>
      <w:proofErr w:type="spellEnd"/>
      <w:r w:rsidRPr="002E76EA">
        <w:t>, D.L 1984) and is given as:</w:t>
      </w:r>
    </w:p>
    <w:p w14:paraId="20F0B9C5" w14:textId="4850779D" w:rsidR="008333A2" w:rsidRPr="00B7030B" w:rsidRDefault="008333A2" w:rsidP="008333A2">
      <w:pPr>
        <w:pStyle w:val="equation"/>
        <w:rPr>
          <w:rFonts w:asciiTheme="minorHAnsi" w:hAnsiTheme="minorHAnsi"/>
        </w:rPr>
      </w:pPr>
      <w:r w:rsidRPr="00B7030B">
        <w:rPr>
          <w:rFonts w:asciiTheme="minorHAnsi" w:hAnsiTheme="minorHAnsi"/>
        </w:rPr>
        <w:tab/>
      </w:r>
      <m:oMath>
        <m:r>
          <w:rPr>
            <w:rFonts w:ascii="Cambria Math" w:hAnsiTheme="minorHAnsi"/>
          </w:rPr>
          <m:t>EQT=0.17</m:t>
        </m:r>
        <m:func>
          <m:funcPr>
            <m:ctrlPr>
              <w:rPr>
                <w:rFonts w:ascii="Cambria Math" w:hAnsiTheme="minorHAnsi"/>
                <w:i/>
              </w:rPr>
            </m:ctrlPr>
          </m:funcPr>
          <m:fName>
            <m:r>
              <w:rPr>
                <w:rFonts w:ascii="Cambria Math" w:hAnsiTheme="minorHAnsi"/>
              </w:rPr>
              <m:t>sin</m:t>
            </m:r>
          </m:fName>
          <m:e>
            <m:f>
              <m:fPr>
                <m:ctrlPr>
                  <w:rPr>
                    <w:rFonts w:ascii="Cambria Math" w:hAnsiTheme="minorHAnsi"/>
                    <w:i/>
                  </w:rPr>
                </m:ctrlPr>
              </m:fPr>
              <m:num>
                <m:r>
                  <w:rPr>
                    <w:rFonts w:ascii="Cambria Math" w:hAnsiTheme="minorHAnsi"/>
                  </w:rPr>
                  <m:t>4π</m:t>
                </m:r>
                <m:d>
                  <m:dPr>
                    <m:ctrlPr>
                      <w:rPr>
                        <w:rFonts w:ascii="Cambria Math" w:hAnsiTheme="minorHAnsi"/>
                        <w:i/>
                      </w:rPr>
                    </m:ctrlPr>
                  </m:dPr>
                  <m:e>
                    <m:r>
                      <w:rPr>
                        <w:rFonts w:ascii="Cambria Math" w:hAnsiTheme="minorHAnsi"/>
                      </w:rPr>
                      <m:t>J</m:t>
                    </m:r>
                    <m:sSub>
                      <m:sSubPr>
                        <m:ctrlPr>
                          <w:rPr>
                            <w:rFonts w:ascii="Cambria Math" w:hAnsiTheme="minorHAnsi"/>
                            <w:i/>
                          </w:rPr>
                        </m:ctrlPr>
                      </m:sSubPr>
                      <m:e>
                        <m:r>
                          <w:rPr>
                            <w:rFonts w:ascii="Cambria Math" w:hAnsiTheme="minorHAnsi"/>
                          </w:rPr>
                          <m:t>D</m:t>
                        </m:r>
                      </m:e>
                      <m:sub>
                        <m:r>
                          <w:rPr>
                            <w:rFonts w:ascii="Cambria Math" w:hAnsiTheme="minorHAnsi"/>
                          </w:rPr>
                          <m:t>i</m:t>
                        </m:r>
                      </m:sub>
                    </m:sSub>
                    <m:r>
                      <w:rPr>
                        <w:rFonts w:ascii="Cambria Math" w:hAnsiTheme="minorHAnsi"/>
                      </w:rPr>
                      <m:t>-</m:t>
                    </m:r>
                    <m:r>
                      <w:rPr>
                        <w:rFonts w:ascii="Cambria Math" w:hAnsiTheme="minorHAnsi"/>
                      </w:rPr>
                      <m:t>80</m:t>
                    </m:r>
                  </m:e>
                </m:d>
              </m:num>
              <m:den>
                <m:r>
                  <w:rPr>
                    <w:rFonts w:ascii="Cambria Math" w:hAnsiTheme="minorHAnsi"/>
                  </w:rPr>
                  <m:t>373</m:t>
                </m:r>
              </m:den>
            </m:f>
            <m:ctrlPr>
              <w:rPr>
                <w:rFonts w:ascii="Cambria Math" w:hAnsi="Cambria Math"/>
                <w:i/>
              </w:rPr>
            </m:ctrlPr>
          </m:e>
        </m:func>
        <m:r>
          <w:rPr>
            <w:rFonts w:ascii="Cambria Math" w:hAnsiTheme="minorHAnsi"/>
          </w:rPr>
          <m:t>-</m:t>
        </m:r>
        <m:r>
          <w:rPr>
            <w:rFonts w:ascii="Cambria Math" w:hAnsiTheme="minorHAnsi"/>
          </w:rPr>
          <m:t>0.129</m:t>
        </m:r>
        <m:func>
          <m:funcPr>
            <m:ctrlPr>
              <w:rPr>
                <w:rFonts w:ascii="Cambria Math" w:hAnsiTheme="minorHAnsi"/>
                <w:i/>
              </w:rPr>
            </m:ctrlPr>
          </m:funcPr>
          <m:fName>
            <m:r>
              <w:rPr>
                <w:rFonts w:ascii="Cambria Math" w:hAnsiTheme="minorHAnsi"/>
              </w:rPr>
              <m:t>sin</m:t>
            </m:r>
          </m:fName>
          <m:e>
            <m:f>
              <m:fPr>
                <m:ctrlPr>
                  <w:rPr>
                    <w:rFonts w:ascii="Cambria Math" w:hAnsiTheme="minorHAnsi"/>
                    <w:i/>
                  </w:rPr>
                </m:ctrlPr>
              </m:fPr>
              <m:num>
                <m:r>
                  <w:rPr>
                    <w:rFonts w:ascii="Cambria Math" w:hAnsiTheme="minorHAnsi"/>
                  </w:rPr>
                  <m:t>2π</m:t>
                </m:r>
                <m:d>
                  <m:dPr>
                    <m:ctrlPr>
                      <w:rPr>
                        <w:rFonts w:ascii="Cambria Math" w:hAnsiTheme="minorHAnsi"/>
                        <w:i/>
                      </w:rPr>
                    </m:ctrlPr>
                  </m:dPr>
                  <m:e>
                    <m:r>
                      <w:rPr>
                        <w:rFonts w:ascii="Cambria Math" w:hAnsiTheme="minorHAnsi"/>
                      </w:rPr>
                      <m:t>J</m:t>
                    </m:r>
                    <m:sSub>
                      <m:sSubPr>
                        <m:ctrlPr>
                          <w:rPr>
                            <w:rFonts w:ascii="Cambria Math" w:hAnsiTheme="minorHAnsi"/>
                            <w:i/>
                          </w:rPr>
                        </m:ctrlPr>
                      </m:sSubPr>
                      <m:e>
                        <m:r>
                          <w:rPr>
                            <w:rFonts w:ascii="Cambria Math" w:hAnsiTheme="minorHAnsi"/>
                          </w:rPr>
                          <m:t>D</m:t>
                        </m:r>
                      </m:e>
                      <m:sub>
                        <m:r>
                          <w:rPr>
                            <w:rFonts w:ascii="Cambria Math" w:hAnsiTheme="minorHAnsi"/>
                          </w:rPr>
                          <m:t>i</m:t>
                        </m:r>
                      </m:sub>
                    </m:sSub>
                    <m:r>
                      <w:rPr>
                        <w:rFonts w:ascii="Cambria Math" w:hAnsiTheme="minorHAnsi"/>
                      </w:rPr>
                      <m:t>-</m:t>
                    </m:r>
                    <m:r>
                      <w:rPr>
                        <w:rFonts w:ascii="Cambria Math" w:hAnsiTheme="minorHAnsi"/>
                      </w:rPr>
                      <m:t>8</m:t>
                    </m:r>
                  </m:e>
                </m:d>
              </m:num>
              <m:den>
                <m:r>
                  <w:rPr>
                    <w:rFonts w:ascii="Cambria Math" w:hAnsiTheme="minorHAnsi"/>
                  </w:rPr>
                  <m:t>355</m:t>
                </m:r>
              </m:den>
            </m:f>
            <m:ctrlPr>
              <w:rPr>
                <w:rFonts w:ascii="Cambria Math" w:hAnsi="Cambria Math"/>
                <w:i/>
              </w:rPr>
            </m:ctrlPr>
          </m:e>
        </m:func>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35</w:t>
      </w:r>
      <w:r w:rsidR="00A41B27">
        <w:rPr>
          <w:rStyle w:val="EquationCaption"/>
          <w:rFonts w:asciiTheme="minorHAnsi" w:hAnsiTheme="minorHAnsi"/>
        </w:rPr>
        <w:fldChar w:fldCharType="end"/>
      </w:r>
      <w:r w:rsidRPr="00B7030B">
        <w:rPr>
          <w:rStyle w:val="EquationCaption"/>
          <w:rFonts w:asciiTheme="minorHAnsi" w:hAnsiTheme="minorHAnsi"/>
        </w:rPr>
        <w:t>)</w:t>
      </w:r>
    </w:p>
    <w:p w14:paraId="4E136DAB" w14:textId="77777777" w:rsidR="008333A2" w:rsidRPr="002E76EA" w:rsidRDefault="008333A2" w:rsidP="00127D1D">
      <w:pPr>
        <w:pStyle w:val="where"/>
      </w:pPr>
      <w:r w:rsidRPr="002E76EA">
        <w:t>where:</w:t>
      </w:r>
    </w:p>
    <w:p w14:paraId="5A630E50" w14:textId="77777777" w:rsidR="008333A2" w:rsidRPr="002E76EA" w:rsidRDefault="008333A2" w:rsidP="007A3922">
      <w:pPr>
        <w:pStyle w:val="variabledefinitionChar"/>
      </w:pPr>
      <w:r w:rsidRPr="002E76EA">
        <w:tab/>
      </w:r>
      <w:proofErr w:type="spellStart"/>
      <w:r w:rsidRPr="002E76EA">
        <w:rPr>
          <w:i/>
          <w:iCs/>
        </w:rPr>
        <w:t>JD</w:t>
      </w:r>
      <w:r w:rsidRPr="002E76EA">
        <w:rPr>
          <w:i/>
          <w:iCs/>
          <w:vertAlign w:val="subscript"/>
        </w:rPr>
        <w:t>i</w:t>
      </w:r>
      <w:proofErr w:type="spellEnd"/>
      <w:r w:rsidRPr="002E76EA">
        <w:tab/>
        <w:t>=</w:t>
      </w:r>
      <w:r w:rsidRPr="002E76EA">
        <w:tab/>
        <w:t>Julian date integer value</w:t>
      </w:r>
    </w:p>
    <w:p w14:paraId="2529010F" w14:textId="77777777" w:rsidR="008333A2" w:rsidRPr="002E76EA" w:rsidRDefault="008333A2" w:rsidP="007A3922">
      <w:pPr>
        <w:pStyle w:val="BodyText2"/>
      </w:pPr>
    </w:p>
    <w:p w14:paraId="311A68CD" w14:textId="77777777" w:rsidR="008333A2" w:rsidRPr="002E76EA" w:rsidRDefault="008333A2" w:rsidP="00B772E3">
      <w:pPr>
        <w:pStyle w:val="BodyText"/>
      </w:pPr>
      <w:r w:rsidRPr="002E76EA">
        <w:t xml:space="preserve">The local hour angle, </w:t>
      </w:r>
      <w:r w:rsidRPr="002E76EA">
        <w:rPr>
          <w:i/>
          <w:iCs/>
        </w:rPr>
        <w:t>H</w:t>
      </w:r>
      <w:r w:rsidRPr="002E76EA">
        <w:t xml:space="preserve">, is calculated as:  </w:t>
      </w:r>
    </w:p>
    <w:p w14:paraId="5D335DD5" w14:textId="7AD7CB74" w:rsidR="008333A2" w:rsidRPr="00B7030B" w:rsidRDefault="008333A2" w:rsidP="008333A2">
      <w:pPr>
        <w:pStyle w:val="equation"/>
        <w:keepNext/>
        <w:rPr>
          <w:rFonts w:asciiTheme="minorHAnsi" w:hAnsiTheme="minorHAnsi"/>
        </w:rPr>
      </w:pPr>
      <w:r w:rsidRPr="00B7030B">
        <w:rPr>
          <w:rFonts w:asciiTheme="minorHAnsi" w:hAnsiTheme="minorHAnsi"/>
        </w:rPr>
        <w:tab/>
      </w:r>
      <m:oMath>
        <m:r>
          <w:rPr>
            <w:rFonts w:ascii="Cambria Math" w:hAnsiTheme="minorHAnsi"/>
          </w:rPr>
          <m:t>H=</m:t>
        </m:r>
        <m:f>
          <m:fPr>
            <m:ctrlPr>
              <w:rPr>
                <w:rFonts w:ascii="Cambria Math" w:hAnsiTheme="minorHAnsi"/>
                <w:i/>
              </w:rPr>
            </m:ctrlPr>
          </m:fPr>
          <m:num>
            <m:r>
              <w:rPr>
                <w:rFonts w:ascii="Cambria Math" w:hAnsiTheme="minorHAnsi"/>
              </w:rPr>
              <m:t>2π</m:t>
            </m:r>
          </m:num>
          <m:den>
            <m:r>
              <w:rPr>
                <w:rFonts w:ascii="Cambria Math" w:hAnsiTheme="minorHAnsi"/>
              </w:rPr>
              <m:t>24</m:t>
            </m:r>
          </m:den>
        </m:f>
        <m:d>
          <m:dPr>
            <m:begChr m:val="["/>
            <m:endChr m:val="]"/>
            <m:ctrlPr>
              <w:rPr>
                <w:rFonts w:ascii="Cambria Math" w:hAnsiTheme="minorHAnsi"/>
                <w:i/>
              </w:rPr>
            </m:ctrlPr>
          </m:dPr>
          <m:e>
            <m:r>
              <w:rPr>
                <w:rFonts w:ascii="Cambria Math" w:hAnsiTheme="minorHAnsi"/>
              </w:rPr>
              <m:t>HOUR+</m:t>
            </m:r>
            <m:d>
              <m:dPr>
                <m:ctrlPr>
                  <w:rPr>
                    <w:rFonts w:ascii="Cambria Math" w:hAnsiTheme="minorHAnsi"/>
                    <w:i/>
                  </w:rPr>
                </m:ctrlPr>
              </m:dPr>
              <m:e>
                <m:r>
                  <w:rPr>
                    <w:rFonts w:ascii="Cambria Math" w:hAnsiTheme="minorHAnsi"/>
                  </w:rPr>
                  <m:t>Long</m:t>
                </m:r>
                <m:r>
                  <w:rPr>
                    <w:rFonts w:ascii="Cambria Math" w:hAnsiTheme="minorHAnsi"/>
                  </w:rPr>
                  <m:t>-</m:t>
                </m:r>
                <m:r>
                  <w:rPr>
                    <w:rFonts w:ascii="Cambria Math" w:hAnsiTheme="minorHAnsi"/>
                  </w:rPr>
                  <m:t>φ</m:t>
                </m:r>
              </m:e>
            </m:d>
            <m:f>
              <m:fPr>
                <m:ctrlPr>
                  <w:rPr>
                    <w:rFonts w:ascii="Cambria Math" w:hAnsiTheme="minorHAnsi"/>
                    <w:i/>
                  </w:rPr>
                </m:ctrlPr>
              </m:fPr>
              <m:num>
                <m:r>
                  <w:rPr>
                    <w:rFonts w:ascii="Cambria Math" w:hAnsiTheme="minorHAnsi"/>
                  </w:rPr>
                  <m:t>24</m:t>
                </m:r>
              </m:num>
              <m:den>
                <m:r>
                  <w:rPr>
                    <w:rFonts w:ascii="Cambria Math" w:hAnsiTheme="minorHAnsi"/>
                  </w:rPr>
                  <m:t>360</m:t>
                </m:r>
              </m:den>
            </m:f>
            <m:r>
              <w:rPr>
                <w:rFonts w:ascii="Cambria Math" w:hAnsiTheme="minorHAnsi"/>
              </w:rPr>
              <m:t>+EQT</m:t>
            </m:r>
            <m:r>
              <w:rPr>
                <w:rFonts w:ascii="Cambria Math" w:hAnsiTheme="minorHAnsi"/>
              </w:rPr>
              <m:t>-</m:t>
            </m:r>
            <m:r>
              <w:rPr>
                <w:rFonts w:ascii="Cambria Math" w:hAnsiTheme="minorHAnsi"/>
              </w:rPr>
              <m:t>12</m:t>
            </m:r>
          </m:e>
        </m:d>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36</w:t>
      </w:r>
      <w:r w:rsidR="00A41B27">
        <w:rPr>
          <w:rStyle w:val="EquationCaption"/>
          <w:rFonts w:asciiTheme="minorHAnsi" w:hAnsiTheme="minorHAnsi"/>
        </w:rPr>
        <w:fldChar w:fldCharType="end"/>
      </w:r>
      <w:r w:rsidRPr="00B7030B">
        <w:rPr>
          <w:rStyle w:val="EquationCaption"/>
          <w:rFonts w:asciiTheme="minorHAnsi" w:hAnsiTheme="minorHAnsi"/>
        </w:rPr>
        <w:t>)</w:t>
      </w:r>
    </w:p>
    <w:p w14:paraId="16A39AA9" w14:textId="6D08D71B" w:rsidR="008333A2" w:rsidRPr="002E76EA" w:rsidRDefault="008333A2" w:rsidP="007A3922">
      <w:pPr>
        <w:pStyle w:val="BodyText"/>
      </w:pPr>
      <w:r w:rsidRPr="002E76EA">
        <w:t xml:space="preserve">The solar altitude, </w:t>
      </w:r>
      <w:proofErr w:type="spellStart"/>
      <w:r w:rsidRPr="002E76EA">
        <w:rPr>
          <w:i/>
          <w:iCs/>
        </w:rPr>
        <w:t>A</w:t>
      </w:r>
      <w:r w:rsidRPr="002E76EA">
        <w:rPr>
          <w:rStyle w:val="Subscript"/>
          <w:rFonts w:asciiTheme="minorHAnsi" w:hAnsiTheme="minorHAnsi"/>
          <w:i/>
          <w:iCs/>
          <w:sz w:val="20"/>
          <w:szCs w:val="18"/>
        </w:rPr>
        <w:t>o</w:t>
      </w:r>
      <w:proofErr w:type="spellEnd"/>
      <w:r w:rsidRPr="002E76EA">
        <w:t>, is the angle of inclination of the sun relative to the horizon from an observer's perspective</w:t>
      </w:r>
      <w:r w:rsidR="0021172C">
        <w:t>,</w:t>
      </w:r>
      <w:r w:rsidRPr="002E76EA">
        <w:t xml:space="preserve"> as shown in </w:t>
      </w:r>
      <w:r w:rsidRPr="002E76EA">
        <w:fldChar w:fldCharType="begin"/>
      </w:r>
      <w:r w:rsidRPr="002E76EA">
        <w:instrText xml:space="preserve"> REF _Ref532635586 \h  \* MERGEFORMAT </w:instrText>
      </w:r>
      <w:r w:rsidRPr="002E76EA">
        <w:fldChar w:fldCharType="separate"/>
      </w:r>
      <w:r w:rsidR="00A95042" w:rsidRPr="00A95042">
        <w:rPr>
          <w:rStyle w:val="Figurehyperlink"/>
          <w:szCs w:val="18"/>
        </w:rPr>
        <w:t>Figure 56</w:t>
      </w:r>
      <w:r w:rsidRPr="002E76EA">
        <w:fldChar w:fldCharType="end"/>
      </w:r>
      <w:r w:rsidRPr="002E76EA">
        <w:t xml:space="preserve">.  </w:t>
      </w:r>
    </w:p>
    <w:p w14:paraId="1D70F68D" w14:textId="77777777" w:rsidR="008333A2" w:rsidRPr="00B7030B" w:rsidRDefault="00E108E0" w:rsidP="007A3922">
      <w:pPr>
        <w:pStyle w:val="Graph"/>
      </w:pPr>
      <w:r w:rsidRPr="00F749E5">
        <w:rPr>
          <w:noProof/>
        </w:rPr>
        <w:object w:dxaOrig="7957" w:dyaOrig="5449" w14:anchorId="07987A33">
          <v:shape id="_x0000_i1183" type="#_x0000_t75" alt="" style="width:396pt;height:272.2pt;mso-width-percent:0;mso-height-percent:0;mso-width-percent:0;mso-height-percent:0" o:ole="" fillcolor="window">
            <v:imagedata r:id="rId231" o:title=""/>
          </v:shape>
          <o:OLEObject Type="Embed" ProgID="Word.Picture.8" ShapeID="_x0000_i1183" DrawAspect="Content" ObjectID="_1721314822" r:id="rId232"/>
        </w:object>
      </w:r>
    </w:p>
    <w:p w14:paraId="11AF38B2" w14:textId="389C657D" w:rsidR="008333A2" w:rsidRPr="00A85205" w:rsidRDefault="008333A2" w:rsidP="007A3922">
      <w:pPr>
        <w:pStyle w:val="Figurecaption"/>
      </w:pPr>
      <w:bookmarkStart w:id="443" w:name="_Ref532635586"/>
      <w:bookmarkStart w:id="444" w:name="_Toc522966191"/>
      <w:bookmarkStart w:id="445" w:name="_Toc522966515"/>
      <w:bookmarkStart w:id="446" w:name="_Toc3699434"/>
      <w:bookmarkStart w:id="447" w:name="_Ref15436384"/>
      <w:bookmarkStart w:id="448" w:name="_Toc48573768"/>
      <w:r w:rsidRPr="00A85205">
        <w:t xml:space="preserve">Figure </w:t>
      </w:r>
      <w:r w:rsidR="00000000">
        <w:fldChar w:fldCharType="begin"/>
      </w:r>
      <w:r w:rsidR="00000000">
        <w:instrText xml:space="preserve"> SEQ Figure \* ARABIC </w:instrText>
      </w:r>
      <w:r w:rsidR="00000000">
        <w:fldChar w:fldCharType="separate"/>
      </w:r>
      <w:r w:rsidR="00A95042">
        <w:rPr>
          <w:noProof/>
        </w:rPr>
        <w:t>56</w:t>
      </w:r>
      <w:r w:rsidR="00000000">
        <w:rPr>
          <w:noProof/>
        </w:rPr>
        <w:fldChar w:fldCharType="end"/>
      </w:r>
      <w:bookmarkEnd w:id="443"/>
      <w:r w:rsidRPr="00A85205">
        <w:rPr>
          <w:noProof/>
        </w:rPr>
        <w:t>.</w:t>
      </w:r>
      <w:r w:rsidRPr="00A85205">
        <w:t xml:space="preserve">  Schematic of solar altitude, </w:t>
      </w:r>
      <w:proofErr w:type="spellStart"/>
      <w:r w:rsidRPr="00A85205">
        <w:rPr>
          <w:i/>
          <w:iCs/>
        </w:rPr>
        <w:t>A</w:t>
      </w:r>
      <w:r w:rsidRPr="00A85205">
        <w:rPr>
          <w:i/>
          <w:iCs/>
          <w:vertAlign w:val="subscript"/>
        </w:rPr>
        <w:t>o</w:t>
      </w:r>
      <w:proofErr w:type="spellEnd"/>
      <w:r w:rsidRPr="00A85205">
        <w:t xml:space="preserve">, and </w:t>
      </w:r>
      <w:r w:rsidR="00AE2F0C">
        <w:t>A</w:t>
      </w:r>
      <w:r w:rsidRPr="00A85205">
        <w:t>zimuth</w:t>
      </w:r>
      <w:bookmarkEnd w:id="444"/>
      <w:bookmarkEnd w:id="445"/>
      <w:bookmarkEnd w:id="446"/>
      <w:r w:rsidRPr="00A85205">
        <w:t xml:space="preserve">, </w:t>
      </w:r>
      <w:r w:rsidRPr="00A85205">
        <w:rPr>
          <w:i/>
          <w:iCs/>
        </w:rPr>
        <w:t>A</w:t>
      </w:r>
      <w:r w:rsidRPr="00A85205">
        <w:rPr>
          <w:i/>
          <w:iCs/>
          <w:vertAlign w:val="subscript"/>
        </w:rPr>
        <w:t>Z</w:t>
      </w:r>
      <w:bookmarkEnd w:id="447"/>
      <w:r w:rsidRPr="00A85205">
        <w:rPr>
          <w:i/>
          <w:iCs/>
        </w:rPr>
        <w:t>.</w:t>
      </w:r>
      <w:bookmarkEnd w:id="448"/>
    </w:p>
    <w:p w14:paraId="0A1EC45B" w14:textId="77777777" w:rsidR="008333A2" w:rsidRPr="00A85205" w:rsidRDefault="008333A2" w:rsidP="007A3922">
      <w:pPr>
        <w:pStyle w:val="BodyText"/>
      </w:pPr>
      <w:proofErr w:type="spellStart"/>
      <w:r w:rsidRPr="00A85205">
        <w:rPr>
          <w:i/>
          <w:iCs/>
        </w:rPr>
        <w:t>A</w:t>
      </w:r>
      <w:r w:rsidRPr="00A85205">
        <w:rPr>
          <w:i/>
          <w:iCs/>
          <w:vertAlign w:val="subscript"/>
        </w:rPr>
        <w:t>o</w:t>
      </w:r>
      <w:proofErr w:type="spellEnd"/>
      <w:r w:rsidRPr="00A85205">
        <w:t xml:space="preserve"> is calculated from Wunderlich (1972):</w:t>
      </w:r>
    </w:p>
    <w:p w14:paraId="595F99AB" w14:textId="678B1035" w:rsidR="008333A2" w:rsidRPr="00B7030B" w:rsidRDefault="008333A2" w:rsidP="008333A2">
      <w:pPr>
        <w:pStyle w:val="equation"/>
        <w:rPr>
          <w:rFonts w:asciiTheme="minorHAnsi" w:hAnsiTheme="minorHAnsi"/>
        </w:rPr>
      </w:pPr>
      <w:r w:rsidRPr="00B7030B">
        <w:rPr>
          <w:rFonts w:asciiTheme="minorHAnsi" w:hAnsiTheme="minorHAnsi"/>
        </w:rPr>
        <w:tab/>
      </w:r>
      <m:oMath>
        <m:sSub>
          <m:sSubPr>
            <m:ctrlPr>
              <w:rPr>
                <w:rFonts w:ascii="Cambria Math" w:hAnsiTheme="minorHAnsi"/>
                <w:i/>
              </w:rPr>
            </m:ctrlPr>
          </m:sSubPr>
          <m:e>
            <m:r>
              <w:rPr>
                <w:rFonts w:ascii="Cambria Math" w:hAnsiTheme="minorHAnsi"/>
              </w:rPr>
              <m:t>A</m:t>
            </m:r>
          </m:e>
          <m:sub>
            <m:r>
              <w:rPr>
                <w:rFonts w:ascii="Cambria Math" w:hAnsiTheme="minorHAnsi"/>
              </w:rPr>
              <m:t>o</m:t>
            </m:r>
          </m:sub>
        </m:sSub>
        <m:r>
          <w:rPr>
            <w:rFonts w:ascii="Cambria Math" w:hAnsiTheme="minorHAnsi"/>
          </w:rPr>
          <m:t>=A</m:t>
        </m:r>
        <m:func>
          <m:funcPr>
            <m:ctrlPr>
              <w:rPr>
                <w:rFonts w:ascii="Cambria Math" w:hAnsiTheme="minorHAnsi"/>
                <w:i/>
              </w:rPr>
            </m:ctrlPr>
          </m:funcPr>
          <m:fName>
            <m:r>
              <w:rPr>
                <w:rFonts w:ascii="Cambria Math" w:hAnsiTheme="minorHAnsi"/>
              </w:rPr>
              <m:t>sin</m:t>
            </m:r>
          </m:fName>
          <m:e>
            <m:d>
              <m:dPr>
                <m:begChr m:val="["/>
                <m:endChr m:val="]"/>
                <m:ctrlPr>
                  <w:rPr>
                    <w:rFonts w:ascii="Cambria Math" w:hAnsiTheme="minorHAnsi"/>
                    <w:i/>
                  </w:rPr>
                </m:ctrlPr>
              </m:dPr>
              <m:e>
                <m:func>
                  <m:funcPr>
                    <m:ctrlPr>
                      <w:rPr>
                        <w:rFonts w:ascii="Cambria Math" w:hAnsiTheme="minorHAnsi"/>
                        <w:i/>
                      </w:rPr>
                    </m:ctrlPr>
                  </m:funcPr>
                  <m:fName>
                    <m:r>
                      <w:rPr>
                        <w:rFonts w:ascii="Cambria Math" w:hAnsiTheme="minorHAnsi"/>
                      </w:rPr>
                      <m:t>sin</m:t>
                    </m:r>
                  </m:fName>
                  <m:e>
                    <m:d>
                      <m:dPr>
                        <m:ctrlPr>
                          <w:rPr>
                            <w:rFonts w:ascii="Cambria Math" w:hAnsiTheme="minorHAnsi"/>
                            <w:i/>
                          </w:rPr>
                        </m:ctrlPr>
                      </m:dPr>
                      <m:e>
                        <m:r>
                          <w:rPr>
                            <w:rFonts w:ascii="Cambria Math" w:hAnsiTheme="minorHAnsi"/>
                          </w:rPr>
                          <m:t>lat</m:t>
                        </m:r>
                        <m:r>
                          <w:rPr>
                            <w:rFonts w:ascii="Cambria Math" w:hAnsiTheme="minorHAnsi"/>
                          </w:rPr>
                          <m:t>*</m:t>
                        </m:r>
                        <m:f>
                          <m:fPr>
                            <m:ctrlPr>
                              <w:rPr>
                                <w:rFonts w:ascii="Cambria Math" w:hAnsiTheme="minorHAnsi"/>
                                <w:i/>
                              </w:rPr>
                            </m:ctrlPr>
                          </m:fPr>
                          <m:num>
                            <m:r>
                              <w:rPr>
                                <w:rFonts w:ascii="Cambria Math" w:hAnsiTheme="minorHAnsi"/>
                              </w:rPr>
                              <m:t>π</m:t>
                            </m:r>
                          </m:num>
                          <m:den>
                            <m:r>
                              <w:rPr>
                                <w:rFonts w:ascii="Cambria Math" w:hAnsiTheme="minorHAnsi"/>
                              </w:rPr>
                              <m:t>180</m:t>
                            </m:r>
                          </m:den>
                        </m:f>
                        <m:ctrlPr>
                          <w:rPr>
                            <w:rFonts w:ascii="Cambria Math" w:hAnsi="Cambria Math"/>
                            <w:i/>
                          </w:rPr>
                        </m:ctrlPr>
                      </m:e>
                    </m:d>
                    <m:ctrlPr>
                      <w:rPr>
                        <w:rFonts w:ascii="Cambria Math" w:hAnsi="Cambria Math"/>
                        <w:i/>
                      </w:rPr>
                    </m:ctrlPr>
                  </m:e>
                </m:func>
                <m:func>
                  <m:funcPr>
                    <m:ctrlPr>
                      <w:rPr>
                        <w:rFonts w:ascii="Cambria Math" w:hAnsiTheme="minorHAnsi"/>
                        <w:i/>
                      </w:rPr>
                    </m:ctrlPr>
                  </m:funcPr>
                  <m:fName>
                    <m:r>
                      <w:rPr>
                        <w:rFonts w:ascii="Cambria Math" w:hAnsiTheme="minorHAnsi"/>
                      </w:rPr>
                      <m:t>sin</m:t>
                    </m:r>
                  </m:fName>
                  <m:e>
                    <m:d>
                      <m:dPr>
                        <m:ctrlPr>
                          <w:rPr>
                            <w:rFonts w:ascii="Cambria Math" w:hAnsiTheme="minorHAnsi"/>
                            <w:i/>
                          </w:rPr>
                        </m:ctrlPr>
                      </m:dPr>
                      <m:e>
                        <m:r>
                          <w:rPr>
                            <w:rFonts w:ascii="Cambria Math" w:hAnsiTheme="minorHAnsi"/>
                          </w:rPr>
                          <m:t>δ</m:t>
                        </m:r>
                      </m:e>
                    </m:d>
                    <m:ctrlPr>
                      <w:rPr>
                        <w:rFonts w:ascii="Cambria Math" w:hAnsi="Cambria Math"/>
                        <w:i/>
                      </w:rPr>
                    </m:ctrlPr>
                  </m:e>
                </m:func>
                <m:r>
                  <w:rPr>
                    <w:rFonts w:ascii="Cambria Math" w:hAnsiTheme="minorHAnsi"/>
                  </w:rPr>
                  <m:t>+</m:t>
                </m:r>
                <m:func>
                  <m:funcPr>
                    <m:ctrlPr>
                      <w:rPr>
                        <w:rFonts w:ascii="Cambria Math" w:hAnsiTheme="minorHAnsi"/>
                        <w:i/>
                      </w:rPr>
                    </m:ctrlPr>
                  </m:funcPr>
                  <m:fName>
                    <m:r>
                      <w:rPr>
                        <w:rFonts w:ascii="Cambria Math" w:hAnsiTheme="minorHAnsi"/>
                      </w:rPr>
                      <m:t>cos</m:t>
                    </m:r>
                  </m:fName>
                  <m:e>
                    <m:d>
                      <m:dPr>
                        <m:ctrlPr>
                          <w:rPr>
                            <w:rFonts w:ascii="Cambria Math" w:hAnsiTheme="minorHAnsi"/>
                            <w:i/>
                          </w:rPr>
                        </m:ctrlPr>
                      </m:dPr>
                      <m:e>
                        <m:r>
                          <w:rPr>
                            <w:rFonts w:ascii="Cambria Math" w:hAnsiTheme="minorHAnsi"/>
                          </w:rPr>
                          <m:t>lat</m:t>
                        </m:r>
                        <m:r>
                          <w:rPr>
                            <w:rFonts w:ascii="Cambria Math" w:hAnsiTheme="minorHAnsi"/>
                          </w:rPr>
                          <m:t>*</m:t>
                        </m:r>
                        <m:f>
                          <m:fPr>
                            <m:ctrlPr>
                              <w:rPr>
                                <w:rFonts w:ascii="Cambria Math" w:hAnsiTheme="minorHAnsi"/>
                                <w:i/>
                              </w:rPr>
                            </m:ctrlPr>
                          </m:fPr>
                          <m:num>
                            <m:r>
                              <w:rPr>
                                <w:rFonts w:ascii="Cambria Math" w:hAnsiTheme="minorHAnsi"/>
                              </w:rPr>
                              <m:t>π</m:t>
                            </m:r>
                          </m:num>
                          <m:den>
                            <m:r>
                              <w:rPr>
                                <w:rFonts w:ascii="Cambria Math" w:hAnsiTheme="minorHAnsi"/>
                              </w:rPr>
                              <m:t>180</m:t>
                            </m:r>
                          </m:den>
                        </m:f>
                        <m:ctrlPr>
                          <w:rPr>
                            <w:rFonts w:ascii="Cambria Math" w:hAnsi="Cambria Math"/>
                            <w:i/>
                          </w:rPr>
                        </m:ctrlPr>
                      </m:e>
                    </m:d>
                    <m:ctrlPr>
                      <w:rPr>
                        <w:rFonts w:ascii="Cambria Math" w:hAnsi="Cambria Math"/>
                        <w:i/>
                      </w:rPr>
                    </m:ctrlPr>
                  </m:e>
                </m:func>
                <m:func>
                  <m:funcPr>
                    <m:ctrlPr>
                      <w:rPr>
                        <w:rFonts w:ascii="Cambria Math" w:hAnsiTheme="minorHAnsi"/>
                        <w:i/>
                      </w:rPr>
                    </m:ctrlPr>
                  </m:funcPr>
                  <m:fName>
                    <m:r>
                      <w:rPr>
                        <w:rFonts w:ascii="Cambria Math" w:hAnsiTheme="minorHAnsi"/>
                      </w:rPr>
                      <m:t>cos</m:t>
                    </m:r>
                  </m:fName>
                  <m:e>
                    <m:d>
                      <m:dPr>
                        <m:ctrlPr>
                          <w:rPr>
                            <w:rFonts w:ascii="Cambria Math" w:hAnsiTheme="minorHAnsi"/>
                            <w:i/>
                          </w:rPr>
                        </m:ctrlPr>
                      </m:dPr>
                      <m:e>
                        <m:r>
                          <w:rPr>
                            <w:rFonts w:ascii="Cambria Math" w:hAnsiTheme="minorHAnsi"/>
                          </w:rPr>
                          <m:t>δ</m:t>
                        </m:r>
                      </m:e>
                    </m:d>
                    <m:ctrlPr>
                      <w:rPr>
                        <w:rFonts w:ascii="Cambria Math" w:hAnsi="Cambria Math"/>
                        <w:i/>
                      </w:rPr>
                    </m:ctrlPr>
                  </m:e>
                </m:func>
                <m:func>
                  <m:funcPr>
                    <m:ctrlPr>
                      <w:rPr>
                        <w:rFonts w:ascii="Cambria Math" w:hAnsiTheme="minorHAnsi"/>
                        <w:i/>
                      </w:rPr>
                    </m:ctrlPr>
                  </m:funcPr>
                  <m:fName>
                    <m:r>
                      <w:rPr>
                        <w:rFonts w:ascii="Cambria Math" w:hAnsiTheme="minorHAnsi"/>
                      </w:rPr>
                      <m:t>cos</m:t>
                    </m:r>
                  </m:fName>
                  <m:e>
                    <m:d>
                      <m:dPr>
                        <m:ctrlPr>
                          <w:rPr>
                            <w:rFonts w:ascii="Cambria Math" w:hAnsiTheme="minorHAnsi"/>
                            <w:i/>
                          </w:rPr>
                        </m:ctrlPr>
                      </m:dPr>
                      <m:e>
                        <m:r>
                          <w:rPr>
                            <w:rFonts w:ascii="Cambria Math" w:hAnsiTheme="minorHAnsi"/>
                          </w:rPr>
                          <m:t>H</m:t>
                        </m:r>
                      </m:e>
                    </m:d>
                    <m:ctrlPr>
                      <w:rPr>
                        <w:rFonts w:ascii="Cambria Math" w:hAnsi="Cambria Math"/>
                        <w:i/>
                      </w:rPr>
                    </m:ctrlPr>
                  </m:e>
                </m:func>
                <m:ctrlPr>
                  <w:rPr>
                    <w:rFonts w:ascii="Cambria Math" w:hAnsi="Cambria Math"/>
                    <w:i/>
                  </w:rPr>
                </m:ctrlPr>
              </m:e>
            </m:d>
            <m:ctrlPr>
              <w:rPr>
                <w:rFonts w:ascii="Cambria Math" w:hAnsi="Cambria Math"/>
                <w:i/>
              </w:rPr>
            </m:ctrlPr>
          </m:e>
        </m:func>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37</w:t>
      </w:r>
      <w:r w:rsidR="00A41B27">
        <w:rPr>
          <w:rStyle w:val="EquationCaption"/>
          <w:rFonts w:asciiTheme="minorHAnsi" w:hAnsiTheme="minorHAnsi"/>
        </w:rPr>
        <w:fldChar w:fldCharType="end"/>
      </w:r>
      <w:r w:rsidRPr="00B7030B">
        <w:rPr>
          <w:rStyle w:val="EquationCaption"/>
          <w:rFonts w:asciiTheme="minorHAnsi" w:hAnsiTheme="minorHAnsi"/>
        </w:rPr>
        <w:t>)</w:t>
      </w:r>
    </w:p>
    <w:p w14:paraId="43972151" w14:textId="485A5B01" w:rsidR="008333A2" w:rsidRPr="00A85205" w:rsidRDefault="008333A2" w:rsidP="007A3922">
      <w:pPr>
        <w:pStyle w:val="BodyText"/>
      </w:pPr>
      <w:r w:rsidRPr="00A85205">
        <w:t xml:space="preserve">The solar azimuth is the direction of the sun with respect to a North-South axis measured clockwise from the North as shown in </w:t>
      </w:r>
      <w:r w:rsidRPr="00A85205">
        <w:fldChar w:fldCharType="begin"/>
      </w:r>
      <w:r w:rsidRPr="00A85205">
        <w:instrText xml:space="preserve"> REF _Ref532635587 \h  \* MERGEFORMAT </w:instrText>
      </w:r>
      <w:r w:rsidRPr="00A85205">
        <w:fldChar w:fldCharType="separate"/>
      </w:r>
      <w:r w:rsidR="00A95042" w:rsidRPr="00A95042">
        <w:rPr>
          <w:rStyle w:val="Figurehyperlink"/>
          <w:szCs w:val="18"/>
        </w:rPr>
        <w:t>Figure 57</w:t>
      </w:r>
      <w:r w:rsidRPr="00A85205">
        <w:fldChar w:fldCharType="end"/>
      </w:r>
      <w:r w:rsidRPr="00A85205">
        <w:t>.  The solar azimuth is computed as (Nautical Almanac, 2001):</w:t>
      </w:r>
    </w:p>
    <w:p w14:paraId="17E6055B" w14:textId="37BBB5A6" w:rsidR="008333A2" w:rsidRDefault="008333A2" w:rsidP="008333A2">
      <w:pPr>
        <w:pStyle w:val="equation"/>
        <w:rPr>
          <w:rFonts w:asciiTheme="minorHAnsi" w:hAnsiTheme="minorHAnsi"/>
        </w:rPr>
      </w:pPr>
      <w:r w:rsidRPr="00B7030B">
        <w:rPr>
          <w:rFonts w:asciiTheme="minorHAnsi" w:hAnsiTheme="minorHAnsi"/>
        </w:rPr>
        <w:tab/>
      </w:r>
      <m:oMath>
        <m:r>
          <w:rPr>
            <w:rFonts w:ascii="Cambria Math" w:hAnsiTheme="minorHAnsi"/>
          </w:rPr>
          <m:t>X=</m:t>
        </m:r>
        <m:f>
          <m:fPr>
            <m:ctrlPr>
              <w:rPr>
                <w:rFonts w:ascii="Cambria Math" w:hAnsiTheme="minorHAnsi"/>
                <w:i/>
              </w:rPr>
            </m:ctrlPr>
          </m:fPr>
          <m:num>
            <m:func>
              <m:funcPr>
                <m:ctrlPr>
                  <w:rPr>
                    <w:rFonts w:ascii="Cambria Math" w:hAnsiTheme="minorHAnsi"/>
                    <w:i/>
                  </w:rPr>
                </m:ctrlPr>
              </m:funcPr>
              <m:fName>
                <m:r>
                  <w:rPr>
                    <w:rFonts w:ascii="Cambria Math" w:hAnsiTheme="minorHAnsi"/>
                  </w:rPr>
                  <m:t>sin</m:t>
                </m:r>
              </m:fName>
              <m:e>
                <m:d>
                  <m:dPr>
                    <m:ctrlPr>
                      <w:rPr>
                        <w:rFonts w:ascii="Cambria Math" w:hAnsiTheme="minorHAnsi"/>
                        <w:i/>
                      </w:rPr>
                    </m:ctrlPr>
                  </m:dPr>
                  <m:e>
                    <m:r>
                      <w:rPr>
                        <w:rFonts w:ascii="Cambria Math" w:hAnsiTheme="minorHAnsi"/>
                      </w:rPr>
                      <m:t>δ</m:t>
                    </m:r>
                  </m:e>
                </m:d>
                <m:ctrlPr>
                  <w:rPr>
                    <w:rFonts w:ascii="Cambria Math" w:hAnsi="Cambria Math"/>
                    <w:i/>
                  </w:rPr>
                </m:ctrlPr>
              </m:e>
            </m:func>
            <m:func>
              <m:funcPr>
                <m:ctrlPr>
                  <w:rPr>
                    <w:rFonts w:ascii="Cambria Math" w:hAnsiTheme="minorHAnsi"/>
                    <w:i/>
                  </w:rPr>
                </m:ctrlPr>
              </m:funcPr>
              <m:fName>
                <m:r>
                  <w:rPr>
                    <w:rFonts w:ascii="Cambria Math" w:hAnsiTheme="minorHAnsi"/>
                  </w:rPr>
                  <m:t>cos</m:t>
                </m:r>
              </m:fName>
              <m:e>
                <m:d>
                  <m:dPr>
                    <m:ctrlPr>
                      <w:rPr>
                        <w:rFonts w:ascii="Cambria Math" w:hAnsiTheme="minorHAnsi"/>
                        <w:i/>
                      </w:rPr>
                    </m:ctrlPr>
                  </m:dPr>
                  <m:e>
                    <m:f>
                      <m:fPr>
                        <m:ctrlPr>
                          <w:rPr>
                            <w:rFonts w:ascii="Cambria Math" w:hAnsiTheme="minorHAnsi"/>
                            <w:i/>
                          </w:rPr>
                        </m:ctrlPr>
                      </m:fPr>
                      <m:num>
                        <m:r>
                          <w:rPr>
                            <w:rFonts w:ascii="Cambria Math" w:hAnsiTheme="minorHAnsi"/>
                          </w:rPr>
                          <m:t>Lat</m:t>
                        </m:r>
                        <m:r>
                          <w:rPr>
                            <w:rFonts w:ascii="Cambria Math" w:hAnsiTheme="minorHAnsi"/>
                          </w:rPr>
                          <m:t>*</m:t>
                        </m:r>
                        <m:r>
                          <w:rPr>
                            <w:rFonts w:ascii="Cambria Math" w:hAnsiTheme="minorHAnsi"/>
                          </w:rPr>
                          <m:t>π</m:t>
                        </m:r>
                      </m:num>
                      <m:den>
                        <m:r>
                          <w:rPr>
                            <w:rFonts w:ascii="Cambria Math" w:hAnsiTheme="minorHAnsi"/>
                          </w:rPr>
                          <m:t>180</m:t>
                        </m:r>
                      </m:den>
                    </m:f>
                    <m:ctrlPr>
                      <w:rPr>
                        <w:rFonts w:ascii="Cambria Math" w:hAnsi="Cambria Math"/>
                        <w:i/>
                      </w:rPr>
                    </m:ctrlPr>
                  </m:e>
                </m:d>
                <m:ctrlPr>
                  <w:rPr>
                    <w:rFonts w:ascii="Cambria Math" w:hAnsi="Cambria Math"/>
                    <w:i/>
                  </w:rPr>
                </m:ctrlPr>
              </m:e>
            </m:func>
            <m:r>
              <w:rPr>
                <w:rFonts w:ascii="Cambria Math" w:hAnsiTheme="minorHAnsi"/>
              </w:rPr>
              <m:t>-</m:t>
            </m:r>
            <m:func>
              <m:funcPr>
                <m:ctrlPr>
                  <w:rPr>
                    <w:rFonts w:ascii="Cambria Math" w:hAnsiTheme="minorHAnsi"/>
                    <w:i/>
                  </w:rPr>
                </m:ctrlPr>
              </m:funcPr>
              <m:fName>
                <m:r>
                  <w:rPr>
                    <w:rFonts w:ascii="Cambria Math" w:hAnsiTheme="minorHAnsi"/>
                  </w:rPr>
                  <m:t>cos</m:t>
                </m:r>
              </m:fName>
              <m:e>
                <m:d>
                  <m:dPr>
                    <m:ctrlPr>
                      <w:rPr>
                        <w:rFonts w:ascii="Cambria Math" w:hAnsiTheme="minorHAnsi"/>
                        <w:i/>
                      </w:rPr>
                    </m:ctrlPr>
                  </m:dPr>
                  <m:e>
                    <m:r>
                      <w:rPr>
                        <w:rFonts w:ascii="Cambria Math" w:hAnsiTheme="minorHAnsi"/>
                      </w:rPr>
                      <m:t>δ</m:t>
                    </m:r>
                  </m:e>
                </m:d>
                <m:ctrlPr>
                  <w:rPr>
                    <w:rFonts w:ascii="Cambria Math" w:hAnsi="Cambria Math"/>
                    <w:i/>
                  </w:rPr>
                </m:ctrlPr>
              </m:e>
            </m:func>
            <m:func>
              <m:funcPr>
                <m:ctrlPr>
                  <w:rPr>
                    <w:rFonts w:ascii="Cambria Math" w:hAnsiTheme="minorHAnsi"/>
                    <w:i/>
                  </w:rPr>
                </m:ctrlPr>
              </m:funcPr>
              <m:fName>
                <m:r>
                  <w:rPr>
                    <w:rFonts w:ascii="Cambria Math" w:hAnsiTheme="minorHAnsi"/>
                  </w:rPr>
                  <m:t>cos</m:t>
                </m:r>
              </m:fName>
              <m:e>
                <m:d>
                  <m:dPr>
                    <m:ctrlPr>
                      <w:rPr>
                        <w:rFonts w:ascii="Cambria Math" w:hAnsiTheme="minorHAnsi"/>
                        <w:i/>
                      </w:rPr>
                    </m:ctrlPr>
                  </m:dPr>
                  <m:e>
                    <m:r>
                      <w:rPr>
                        <w:rFonts w:ascii="Cambria Math" w:hAnsiTheme="minorHAnsi"/>
                      </w:rPr>
                      <m:t>H</m:t>
                    </m:r>
                  </m:e>
                </m:d>
                <m:ctrlPr>
                  <w:rPr>
                    <w:rFonts w:ascii="Cambria Math" w:hAnsi="Cambria Math"/>
                    <w:i/>
                  </w:rPr>
                </m:ctrlPr>
              </m:e>
            </m:func>
            <m:func>
              <m:funcPr>
                <m:ctrlPr>
                  <w:rPr>
                    <w:rFonts w:ascii="Cambria Math" w:hAnsiTheme="minorHAnsi"/>
                    <w:i/>
                  </w:rPr>
                </m:ctrlPr>
              </m:funcPr>
              <m:fName>
                <m:r>
                  <w:rPr>
                    <w:rFonts w:ascii="Cambria Math" w:hAnsiTheme="minorHAnsi"/>
                  </w:rPr>
                  <m:t>sin</m:t>
                </m:r>
              </m:fName>
              <m:e>
                <m:d>
                  <m:dPr>
                    <m:ctrlPr>
                      <w:rPr>
                        <w:rFonts w:ascii="Cambria Math" w:hAnsiTheme="minorHAnsi"/>
                        <w:i/>
                      </w:rPr>
                    </m:ctrlPr>
                  </m:dPr>
                  <m:e>
                    <m:f>
                      <m:fPr>
                        <m:ctrlPr>
                          <w:rPr>
                            <w:rFonts w:ascii="Cambria Math" w:hAnsiTheme="minorHAnsi"/>
                            <w:i/>
                          </w:rPr>
                        </m:ctrlPr>
                      </m:fPr>
                      <m:num>
                        <m:r>
                          <w:rPr>
                            <w:rFonts w:ascii="Cambria Math" w:hAnsiTheme="minorHAnsi"/>
                          </w:rPr>
                          <m:t>Lat</m:t>
                        </m:r>
                        <m:r>
                          <w:rPr>
                            <w:rFonts w:ascii="Cambria Math" w:hAnsiTheme="minorHAnsi"/>
                          </w:rPr>
                          <m:t>*</m:t>
                        </m:r>
                        <m:r>
                          <w:rPr>
                            <w:rFonts w:ascii="Cambria Math" w:hAnsiTheme="minorHAnsi"/>
                          </w:rPr>
                          <m:t>π</m:t>
                        </m:r>
                      </m:num>
                      <m:den>
                        <m:r>
                          <w:rPr>
                            <w:rFonts w:ascii="Cambria Math" w:hAnsiTheme="minorHAnsi"/>
                          </w:rPr>
                          <m:t>180</m:t>
                        </m:r>
                      </m:den>
                    </m:f>
                    <m:ctrlPr>
                      <w:rPr>
                        <w:rFonts w:ascii="Cambria Math" w:hAnsi="Cambria Math"/>
                        <w:i/>
                      </w:rPr>
                    </m:ctrlPr>
                  </m:e>
                </m:d>
                <m:ctrlPr>
                  <w:rPr>
                    <w:rFonts w:ascii="Cambria Math" w:hAnsi="Cambria Math"/>
                    <w:i/>
                  </w:rPr>
                </m:ctrlPr>
              </m:e>
            </m:func>
            <m:ctrlPr>
              <w:rPr>
                <w:rFonts w:ascii="Cambria Math" w:hAnsi="Cambria Math"/>
                <w:i/>
              </w:rPr>
            </m:ctrlPr>
          </m:num>
          <m:den>
            <m:func>
              <m:funcPr>
                <m:ctrlPr>
                  <w:rPr>
                    <w:rFonts w:ascii="Cambria Math" w:hAnsiTheme="minorHAnsi"/>
                    <w:i/>
                  </w:rPr>
                </m:ctrlPr>
              </m:funcPr>
              <m:fName>
                <m:r>
                  <w:rPr>
                    <w:rFonts w:ascii="Cambria Math" w:hAnsiTheme="minorHAnsi"/>
                  </w:rPr>
                  <m:t>cos</m:t>
                </m:r>
              </m:fName>
              <m:e>
                <m:sSub>
                  <m:sSubPr>
                    <m:ctrlPr>
                      <w:rPr>
                        <w:rFonts w:ascii="Cambria Math" w:hAnsiTheme="minorHAnsi"/>
                        <w:i/>
                      </w:rPr>
                    </m:ctrlPr>
                  </m:sSubPr>
                  <m:e>
                    <m:r>
                      <w:rPr>
                        <w:rFonts w:ascii="Cambria Math" w:hAnsiTheme="minorHAnsi"/>
                      </w:rPr>
                      <m:t>A</m:t>
                    </m:r>
                  </m:e>
                  <m:sub>
                    <m:r>
                      <w:rPr>
                        <w:rFonts w:ascii="Cambria Math" w:hAnsiTheme="minorHAnsi"/>
                      </w:rPr>
                      <m:t>o</m:t>
                    </m:r>
                  </m:sub>
                </m:sSub>
                <m:ctrlPr>
                  <w:rPr>
                    <w:rFonts w:ascii="Cambria Math" w:hAnsi="Cambria Math"/>
                    <w:i/>
                  </w:rPr>
                </m:ctrlPr>
              </m:e>
            </m:func>
            <m:ctrlPr>
              <w:rPr>
                <w:rFonts w:ascii="Cambria Math" w:hAnsi="Cambria Math"/>
                <w:i/>
              </w:rPr>
            </m:ctrlPr>
          </m:den>
        </m:f>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38</w:t>
      </w:r>
      <w:r w:rsidR="00A41B27">
        <w:rPr>
          <w:rStyle w:val="EquationCaption"/>
          <w:rFonts w:asciiTheme="minorHAnsi" w:hAnsiTheme="minorHAnsi"/>
        </w:rPr>
        <w:fldChar w:fldCharType="end"/>
      </w:r>
      <w:r w:rsidRPr="00B7030B">
        <w:rPr>
          <w:rStyle w:val="EquationCaption"/>
          <w:rFonts w:asciiTheme="minorHAnsi" w:hAnsiTheme="minorHAnsi"/>
        </w:rPr>
        <w:t>)</w:t>
      </w:r>
    </w:p>
    <w:p w14:paraId="6E68413B" w14:textId="64D5A5B0" w:rsidR="008333A2" w:rsidRPr="00B7030B" w:rsidRDefault="008333A2" w:rsidP="008333A2">
      <w:pPr>
        <w:pStyle w:val="equation"/>
        <w:rPr>
          <w:rFonts w:asciiTheme="minorHAnsi" w:hAnsiTheme="minorHAnsi"/>
        </w:rPr>
      </w:pPr>
      <m:oMathPara>
        <m:oMathParaPr>
          <m:jc m:val="center"/>
        </m:oMathParaPr>
        <m:oMath>
          <m:r>
            <m:rPr>
              <m:nor/>
            </m:rPr>
            <w:rPr>
              <w:rFonts w:ascii="Cambria Math" w:hAnsiTheme="minorHAnsi"/>
            </w:rPr>
            <m:t xml:space="preserve">If </m:t>
          </m:r>
          <m:r>
            <w:rPr>
              <w:rFonts w:ascii="Cambria Math" w:hAnsiTheme="minorHAnsi"/>
            </w:rPr>
            <m:t>X &gt; 1</m:t>
          </m:r>
          <m:r>
            <m:rPr>
              <m:nor/>
            </m:rPr>
            <w:rPr>
              <w:rFonts w:ascii="Cambria Math" w:hAnsiTheme="minorHAnsi"/>
            </w:rPr>
            <m:t xml:space="preserve">, </m:t>
          </m:r>
          <m:r>
            <w:rPr>
              <w:rFonts w:ascii="Cambria Math" w:hAnsiTheme="minorHAnsi"/>
            </w:rPr>
            <m:t>X</m:t>
          </m:r>
          <m:r>
            <m:rPr>
              <m:sty m:val="p"/>
            </m:rPr>
            <w:rPr>
              <w:rFonts w:ascii="Cambria Math" w:hAnsiTheme="minorHAnsi"/>
            </w:rPr>
            <m:t>=1</m:t>
          </m:r>
          <m:r>
            <m:rPr>
              <m:sty m:val="p"/>
            </m:rPr>
            <w:rPr>
              <w:rFonts w:ascii="Cambria Math" w:hAnsiTheme="minorHAnsi"/>
            </w:rPr>
            <w:br/>
          </m:r>
        </m:oMath>
      </m:oMathPara>
      <m:oMath>
        <m:r>
          <m:rPr>
            <m:nor/>
          </m:rPr>
          <w:rPr>
            <w:rFonts w:ascii="Cambria Math" w:hAnsiTheme="minorHAnsi"/>
          </w:rPr>
          <m:t xml:space="preserve">If </m:t>
        </m:r>
        <m:r>
          <w:rPr>
            <w:rFonts w:ascii="Cambria Math" w:hAnsiTheme="minorHAnsi"/>
          </w:rPr>
          <m:t xml:space="preserve">X &lt; </m:t>
        </m:r>
        <m:r>
          <w:rPr>
            <w:rFonts w:ascii="Cambria Math" w:hAnsiTheme="minorHAnsi"/>
          </w:rPr>
          <m:t>-</m:t>
        </m:r>
        <m:r>
          <w:rPr>
            <w:rFonts w:ascii="Cambria Math" w:hAnsiTheme="minorHAnsi"/>
          </w:rPr>
          <m:t>1</m:t>
        </m:r>
        <m:r>
          <m:rPr>
            <m:nor/>
          </m:rPr>
          <w:rPr>
            <w:rFonts w:ascii="Cambria Math" w:hAnsiTheme="minorHAnsi"/>
          </w:rPr>
          <m:t xml:space="preserve">, </m:t>
        </m:r>
        <m:r>
          <w:rPr>
            <w:rFonts w:ascii="Cambria Math" w:hAnsiTheme="minorHAnsi"/>
          </w:rPr>
          <m:t>X</m:t>
        </m:r>
        <m:r>
          <m:rPr>
            <m:sty m:val="p"/>
          </m:rPr>
          <w:rPr>
            <w:rFonts w:ascii="Cambria Math" w:hAnsiTheme="minorHAnsi"/>
          </w:rPr>
          <m:t>=</m:t>
        </m:r>
        <m:r>
          <m:rPr>
            <m:sty m:val="p"/>
          </m:rPr>
          <w:rPr>
            <w:rFonts w:ascii="Cambria Math" w:hAnsiTheme="minorHAnsi"/>
          </w:rPr>
          <m:t>-</m:t>
        </m:r>
        <m:r>
          <m:rPr>
            <m:sty m:val="p"/>
          </m:rPr>
          <w:rPr>
            <w:rFonts w:ascii="Cambria Math" w:hAnsiTheme="minorHAnsi"/>
          </w:rPr>
          <m:t>1</m:t>
        </m:r>
      </m:oMath>
      <w:r w:rsidRPr="00B7030B">
        <w:rPr>
          <w:rFonts w:asciiTheme="minorHAnsi" w:hAnsiTheme="minorHAnsi"/>
        </w:rPr>
        <w:tab/>
      </w:r>
      <w:r>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39</w:t>
      </w:r>
      <w:r w:rsidR="00A41B27">
        <w:rPr>
          <w:rStyle w:val="EquationCaption"/>
          <w:rFonts w:asciiTheme="minorHAnsi" w:hAnsiTheme="minorHAnsi"/>
        </w:rPr>
        <w:fldChar w:fldCharType="end"/>
      </w:r>
      <w:r w:rsidRPr="00B7030B">
        <w:rPr>
          <w:rStyle w:val="EquationCaption"/>
          <w:rFonts w:asciiTheme="minorHAnsi" w:hAnsiTheme="minorHAnsi"/>
        </w:rPr>
        <w:t>)</w:t>
      </w:r>
    </w:p>
    <w:p w14:paraId="309B7815" w14:textId="020D4B25" w:rsidR="008333A2" w:rsidRDefault="008333A2" w:rsidP="008333A2">
      <w:pPr>
        <w:pStyle w:val="equation"/>
        <w:rPr>
          <w:rFonts w:asciiTheme="minorHAnsi" w:hAnsiTheme="minorHAnsi"/>
        </w:rPr>
      </w:pPr>
      <w:r w:rsidRPr="00B7030B">
        <w:rPr>
          <w:rFonts w:asciiTheme="minorHAnsi" w:hAnsiTheme="minorHAnsi"/>
        </w:rPr>
        <w:tab/>
      </w:r>
      <m:oMath>
        <m:r>
          <w:rPr>
            <w:rFonts w:ascii="Cambria Math" w:hAnsiTheme="minorHAnsi"/>
          </w:rPr>
          <m:t>A=A</m:t>
        </m:r>
        <m:func>
          <m:funcPr>
            <m:ctrlPr>
              <w:rPr>
                <w:rFonts w:ascii="Cambria Math" w:hAnsiTheme="minorHAnsi"/>
                <w:i/>
              </w:rPr>
            </m:ctrlPr>
          </m:funcPr>
          <m:fName>
            <m:r>
              <w:rPr>
                <w:rFonts w:ascii="Cambria Math" w:hAnsiTheme="minorHAnsi"/>
              </w:rPr>
              <m:t>cos</m:t>
            </m:r>
          </m:fName>
          <m:e>
            <m:r>
              <w:rPr>
                <w:rFonts w:ascii="Cambria Math" w:hAnsiTheme="minorHAnsi"/>
              </w:rPr>
              <m:t>X</m:t>
            </m:r>
          </m:e>
        </m:func>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40</w:t>
      </w:r>
      <w:r w:rsidR="00A41B27">
        <w:rPr>
          <w:rStyle w:val="EquationCaption"/>
          <w:rFonts w:asciiTheme="minorHAnsi" w:hAnsiTheme="minorHAnsi"/>
        </w:rPr>
        <w:fldChar w:fldCharType="end"/>
      </w:r>
      <w:r w:rsidRPr="00B7030B">
        <w:rPr>
          <w:rStyle w:val="EquationCaption"/>
          <w:rFonts w:asciiTheme="minorHAnsi" w:hAnsiTheme="minorHAnsi"/>
        </w:rPr>
        <w:t>)</w:t>
      </w:r>
    </w:p>
    <w:p w14:paraId="575A9D03" w14:textId="7B89B85F" w:rsidR="008333A2" w:rsidRPr="00B7030B" w:rsidRDefault="008333A2" w:rsidP="008333A2">
      <w:pPr>
        <w:pStyle w:val="equation"/>
        <w:rPr>
          <w:rFonts w:asciiTheme="minorHAnsi" w:hAnsiTheme="minorHAnsi"/>
        </w:rPr>
      </w:pPr>
      <m:oMathPara>
        <m:oMath>
          <m:r>
            <w:rPr>
              <w:rFonts w:ascii="Cambria Math" w:hAnsiTheme="minorHAnsi"/>
            </w:rPr>
            <m:t>AZ=2π</m:t>
          </m:r>
          <m:r>
            <w:rPr>
              <w:rFonts w:ascii="Cambria Math" w:hAnsiTheme="minorHAnsi"/>
            </w:rPr>
            <m:t>-</m:t>
          </m:r>
          <m:r>
            <w:rPr>
              <w:rFonts w:ascii="Cambria Math" w:hAnsiTheme="minorHAnsi"/>
            </w:rPr>
            <m:t>A</m:t>
          </m:r>
          <m:r>
            <m:rPr>
              <m:sty m:val="p"/>
            </m:rPr>
            <w:rPr>
              <w:rFonts w:ascii="Cambria Math" w:hAnsiTheme="minorHAnsi"/>
            </w:rPr>
            <w:br/>
          </m:r>
        </m:oMath>
      </m:oMathPara>
      <m:oMath>
        <m:r>
          <m:rPr>
            <m:nor/>
          </m:rPr>
          <w:rPr>
            <w:rFonts w:ascii="Cambria Math" w:hAnsiTheme="minorHAnsi"/>
          </w:rPr>
          <m:t xml:space="preserve">If </m:t>
        </m:r>
        <m:r>
          <w:rPr>
            <w:rFonts w:ascii="Cambria Math" w:hAnsiTheme="minorHAnsi"/>
          </w:rPr>
          <m:t>H &lt; 0</m:t>
        </m:r>
        <m:r>
          <m:rPr>
            <m:nor/>
          </m:rPr>
          <w:rPr>
            <w:rFonts w:ascii="Cambria Math" w:hAnsiTheme="minorHAnsi"/>
          </w:rPr>
          <m:t xml:space="preserve">, </m:t>
        </m:r>
        <m:r>
          <w:rPr>
            <w:rFonts w:ascii="Cambria Math" w:hAnsiTheme="minorHAnsi"/>
          </w:rPr>
          <m:t>AZ</m:t>
        </m:r>
        <m:r>
          <m:rPr>
            <m:sty m:val="p"/>
          </m:rPr>
          <w:rPr>
            <w:rFonts w:ascii="Cambria Math" w:hAnsiTheme="minorHAnsi"/>
          </w:rPr>
          <m:t>=</m:t>
        </m:r>
        <m:r>
          <w:rPr>
            <w:rFonts w:ascii="Cambria Math" w:hAnsiTheme="minorHAnsi"/>
          </w:rPr>
          <m:t>A</m:t>
        </m:r>
      </m:oMath>
      <w:r w:rsidRPr="00B7030B">
        <w:rPr>
          <w:rFonts w:asciiTheme="minorHAnsi" w:hAnsiTheme="minorHAnsi"/>
        </w:rPr>
        <w:tab/>
      </w:r>
      <w:r>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41</w:t>
      </w:r>
      <w:r w:rsidR="00A41B27">
        <w:rPr>
          <w:rStyle w:val="EquationCaption"/>
          <w:rFonts w:asciiTheme="minorHAnsi" w:hAnsiTheme="minorHAnsi"/>
        </w:rPr>
        <w:fldChar w:fldCharType="end"/>
      </w:r>
      <w:r w:rsidRPr="00B7030B">
        <w:rPr>
          <w:rStyle w:val="EquationCaption"/>
          <w:rFonts w:asciiTheme="minorHAnsi" w:hAnsiTheme="minorHAnsi"/>
        </w:rPr>
        <w:t>)</w:t>
      </w:r>
    </w:p>
    <w:p w14:paraId="4A465EB2" w14:textId="5F3EE837" w:rsidR="008333A2" w:rsidRPr="00A85205" w:rsidRDefault="008333A2" w:rsidP="007A3922">
      <w:pPr>
        <w:pStyle w:val="BodyText"/>
      </w:pPr>
      <w:r w:rsidRPr="00A85205">
        <w:t>After computing the solar altitude and azimuth, the impact of shading (</w:t>
      </w:r>
      <w:r w:rsidRPr="00A85205">
        <w:fldChar w:fldCharType="begin"/>
      </w:r>
      <w:r w:rsidRPr="00A85205">
        <w:instrText xml:space="preserve"> REF _Ref532635587 \h  \* MERGEFORMAT </w:instrText>
      </w:r>
      <w:r w:rsidRPr="00A85205">
        <w:fldChar w:fldCharType="separate"/>
      </w:r>
      <w:r w:rsidR="00A95042" w:rsidRPr="00A95042">
        <w:rPr>
          <w:rStyle w:val="Figurehyperlink"/>
          <w:szCs w:val="18"/>
        </w:rPr>
        <w:t>Figure 57</w:t>
      </w:r>
      <w:r w:rsidRPr="00A85205">
        <w:fldChar w:fldCharType="end"/>
      </w:r>
      <w:r w:rsidRPr="00A85205">
        <w:t>) on short-wave solar radiation is computed as follows</w:t>
      </w:r>
      <w:r w:rsidR="0021172C">
        <w:t>:</w:t>
      </w:r>
      <w:r w:rsidRPr="00A85205">
        <w:t xml:space="preserve"> </w:t>
      </w:r>
    </w:p>
    <w:bookmarkStart w:id="449" w:name="_Toc492344247"/>
    <w:bookmarkStart w:id="450" w:name="_Toc492344568"/>
    <w:p w14:paraId="08ABAE01" w14:textId="77777777" w:rsidR="008333A2" w:rsidRPr="00B7030B" w:rsidRDefault="00E108E0" w:rsidP="007A3922">
      <w:pPr>
        <w:pStyle w:val="Graph"/>
      </w:pPr>
      <w:r w:rsidRPr="00F749E5">
        <w:rPr>
          <w:noProof/>
        </w:rPr>
        <w:object w:dxaOrig="7575" w:dyaOrig="6135" w14:anchorId="72B1BF2A">
          <v:shape id="_x0000_i1182" type="#_x0000_t75" alt="" style="width:389.05pt;height:183.8pt;mso-width-percent:0;mso-height-percent:0;mso-width-percent:0;mso-height-percent:0" o:ole="" fillcolor="window">
            <v:imagedata r:id="rId233" o:title=""/>
          </v:shape>
          <o:OLEObject Type="Embed" ProgID="Word.Picture.8" ShapeID="_x0000_i1182" DrawAspect="Content" ObjectID="_1721314823" r:id="rId234"/>
        </w:object>
      </w:r>
    </w:p>
    <w:p w14:paraId="3D3F1FF3" w14:textId="0633984F" w:rsidR="008333A2" w:rsidRPr="00A85205" w:rsidRDefault="008333A2" w:rsidP="007A3922">
      <w:pPr>
        <w:pStyle w:val="Figurecaption"/>
      </w:pPr>
      <w:bookmarkStart w:id="451" w:name="_Ref532635587"/>
      <w:bookmarkStart w:id="452" w:name="_Toc522966192"/>
      <w:bookmarkStart w:id="453" w:name="_Toc522966517"/>
      <w:bookmarkStart w:id="454" w:name="_Toc3699437"/>
      <w:bookmarkStart w:id="455" w:name="_Ref8706218"/>
      <w:bookmarkStart w:id="456" w:name="_Toc48573769"/>
      <w:r w:rsidRPr="00A85205">
        <w:t xml:space="preserve">Figure </w:t>
      </w:r>
      <w:r w:rsidR="00000000">
        <w:fldChar w:fldCharType="begin"/>
      </w:r>
      <w:r w:rsidR="00000000">
        <w:instrText xml:space="preserve"> SEQ Figure \* ARABIC </w:instrText>
      </w:r>
      <w:r w:rsidR="00000000">
        <w:fldChar w:fldCharType="separate"/>
      </w:r>
      <w:r w:rsidR="00A95042">
        <w:rPr>
          <w:noProof/>
        </w:rPr>
        <w:t>57</w:t>
      </w:r>
      <w:r w:rsidR="00000000">
        <w:rPr>
          <w:noProof/>
        </w:rPr>
        <w:fldChar w:fldCharType="end"/>
      </w:r>
      <w:bookmarkEnd w:id="451"/>
      <w:r w:rsidRPr="00A85205">
        <w:t>.  Schematic of topographic and vegetative shading, solar altitude (</w:t>
      </w:r>
      <w:r>
        <w:sym w:font="Symbol" w:char="F061"/>
      </w:r>
      <w:r w:rsidRPr="00A85205">
        <w:rPr>
          <w:i/>
          <w:iCs/>
          <w:vertAlign w:val="subscript"/>
        </w:rPr>
        <w:t>0</w:t>
      </w:r>
      <w:r w:rsidRPr="00A85205">
        <w:t>), and vegetation height (</w:t>
      </w:r>
      <w:r w:rsidRPr="00A85205">
        <w:rPr>
          <w:i/>
          <w:iCs/>
        </w:rPr>
        <w:t>T</w:t>
      </w:r>
      <w:r w:rsidRPr="00A85205">
        <w:t>) and their effect on shadow length.</w:t>
      </w:r>
      <w:bookmarkEnd w:id="452"/>
      <w:bookmarkEnd w:id="453"/>
      <w:bookmarkEnd w:id="454"/>
      <w:bookmarkEnd w:id="455"/>
      <w:bookmarkEnd w:id="456"/>
    </w:p>
    <w:p w14:paraId="39B980F9" w14:textId="77777777" w:rsidR="008333A2" w:rsidRPr="00B7030B" w:rsidRDefault="008333A2" w:rsidP="007A3922">
      <w:pPr>
        <w:pStyle w:val="Heading4"/>
      </w:pPr>
      <w:bookmarkStart w:id="457" w:name="_Toc492344248"/>
      <w:bookmarkStart w:id="458" w:name="_Toc492344569"/>
      <w:bookmarkStart w:id="459" w:name="_Toc3699412"/>
      <w:bookmarkStart w:id="460" w:name="_Toc48573607"/>
      <w:bookmarkEnd w:id="449"/>
      <w:bookmarkEnd w:id="450"/>
      <w:r w:rsidRPr="00B7030B">
        <w:t>Topographic Shading</w:t>
      </w:r>
      <w:bookmarkEnd w:id="457"/>
      <w:bookmarkEnd w:id="458"/>
      <w:bookmarkEnd w:id="459"/>
      <w:bookmarkEnd w:id="460"/>
    </w:p>
    <w:p w14:paraId="1C95A62D" w14:textId="41176849" w:rsidR="008333A2" w:rsidRPr="000043CC" w:rsidRDefault="008333A2" w:rsidP="00B6554A">
      <w:pPr>
        <w:pStyle w:val="BodyText"/>
      </w:pPr>
      <w:r w:rsidRPr="000043CC">
        <w:t>The algorithm uses the position of the sun to determine which topographic inclination angle coincides with the direction of incoming solar radiation.  The algorithm determines the closest two inclination angles in the direction of the incoming solar radiation and uses them to linearly interpolate an inclination angle for the specific direction of the incoming solar radiation.   The calculated inclination angle is then used to determine if vegetative or topographic shading dominates at that time.  If the solar altitude is below the calculated topographic inclination angle, then topographic shading dominates</w:t>
      </w:r>
      <w:r w:rsidR="0021172C">
        <w:t>,</w:t>
      </w:r>
      <w:r w:rsidRPr="000043CC">
        <w:t xml:space="preserve"> and short-wave solar radiation is reduced by 90% for complete shade.  This allows for 10% of the incoming solar radiation as a result of diffuse radiation even when in the shade. If the solar altitude is above the calculated inclination angle, then vegetative shading dominates.</w:t>
      </w:r>
    </w:p>
    <w:p w14:paraId="3414DE65" w14:textId="77777777" w:rsidR="008333A2" w:rsidRPr="00B7030B" w:rsidRDefault="008333A2" w:rsidP="00B6554A">
      <w:pPr>
        <w:pStyle w:val="Heading4"/>
      </w:pPr>
      <w:bookmarkStart w:id="461" w:name="_Toc492344249"/>
      <w:bookmarkStart w:id="462" w:name="_Toc492344570"/>
      <w:bookmarkStart w:id="463" w:name="_Toc3699413"/>
      <w:bookmarkStart w:id="464" w:name="_Toc48573608"/>
      <w:r w:rsidRPr="00B7030B">
        <w:t>Vegetative Shading</w:t>
      </w:r>
      <w:bookmarkEnd w:id="461"/>
      <w:bookmarkEnd w:id="462"/>
      <w:bookmarkEnd w:id="463"/>
      <w:bookmarkEnd w:id="464"/>
    </w:p>
    <w:p w14:paraId="1FA49E90" w14:textId="2AFB4B89" w:rsidR="008333A2" w:rsidRPr="000043CC" w:rsidRDefault="008333A2" w:rsidP="00B6554A">
      <w:pPr>
        <w:pStyle w:val="BodyText"/>
      </w:pPr>
      <w:r w:rsidRPr="000043CC">
        <w:t>If the topographic angle is less than the solar altitude, vegetative shade dominates</w:t>
      </w:r>
      <w:r w:rsidR="003010F1">
        <w:t>,</w:t>
      </w:r>
      <w:r w:rsidRPr="000043CC">
        <w:t xml:space="preserve"> and the algorithm calculates the shading influence by determining how far the shadow extends over the water.  </w:t>
      </w:r>
      <w:r w:rsidRPr="000043CC">
        <w:fldChar w:fldCharType="begin"/>
      </w:r>
      <w:r w:rsidRPr="000043CC">
        <w:instrText xml:space="preserve"> REF _Ref532635588 \h  \* MERGEFORMAT </w:instrText>
      </w:r>
      <w:r w:rsidRPr="000043CC">
        <w:fldChar w:fldCharType="separate"/>
      </w:r>
      <w:r w:rsidR="00A95042" w:rsidRPr="00A95042">
        <w:rPr>
          <w:rStyle w:val="Figurehyperlink"/>
          <w:szCs w:val="18"/>
        </w:rPr>
        <w:t>Figure 58</w:t>
      </w:r>
      <w:r w:rsidRPr="000043CC">
        <w:fldChar w:fldCharType="end"/>
      </w:r>
      <w:r w:rsidRPr="000043CC">
        <w:t xml:space="preserve"> and </w:t>
      </w:r>
      <w:r w:rsidRPr="000043CC">
        <w:fldChar w:fldCharType="begin"/>
      </w:r>
      <w:r w:rsidRPr="000043CC">
        <w:instrText xml:space="preserve"> REF _Ref532635589 \h  \* MERGEFORMAT </w:instrText>
      </w:r>
      <w:r w:rsidRPr="000043CC">
        <w:fldChar w:fldCharType="separate"/>
      </w:r>
      <w:r w:rsidR="00A95042" w:rsidRPr="00A95042">
        <w:rPr>
          <w:rStyle w:val="Figurehyperlink"/>
        </w:rPr>
        <w:t>Figure 59</w:t>
      </w:r>
      <w:r w:rsidRPr="000043CC">
        <w:fldChar w:fldCharType="end"/>
      </w:r>
      <w:r w:rsidRPr="000043CC">
        <w:t xml:space="preserve"> show schematics of the azimuth angle, segment orientation and computed shadow lengths.  The tree shadow length, </w:t>
      </w:r>
      <w:r w:rsidRPr="000043CC">
        <w:rPr>
          <w:i/>
          <w:iCs/>
        </w:rPr>
        <w:t>S</w:t>
      </w:r>
      <w:r w:rsidRPr="000043CC">
        <w:rPr>
          <w:i/>
          <w:iCs/>
          <w:vertAlign w:val="subscript"/>
        </w:rPr>
        <w:t>T</w:t>
      </w:r>
      <w:r w:rsidRPr="000043CC">
        <w:t xml:space="preserve">, is calculated using the tree height, </w:t>
      </w:r>
      <w:r w:rsidRPr="000043CC">
        <w:rPr>
          <w:i/>
          <w:iCs/>
        </w:rPr>
        <w:t>T</w:t>
      </w:r>
      <w:r w:rsidRPr="000043CC">
        <w:t xml:space="preserve">, and solar altitude, </w:t>
      </w:r>
      <w:r w:rsidRPr="000043CC">
        <w:rPr>
          <w:i/>
          <w:iCs/>
        </w:rPr>
        <w:t>A</w:t>
      </w:r>
      <w:r w:rsidRPr="000043CC">
        <w:rPr>
          <w:i/>
          <w:iCs/>
          <w:vertAlign w:val="subscript"/>
        </w:rPr>
        <w:t>0</w:t>
      </w:r>
      <w:r w:rsidRPr="000043CC">
        <w:t xml:space="preserve">, using </w:t>
      </w:r>
      <w:r w:rsidRPr="00127D1D">
        <w:rPr>
          <w:b/>
          <w:bCs/>
        </w:rPr>
        <w:t>Equation 206</w:t>
      </w:r>
      <w:r w:rsidRPr="000043CC">
        <w:t xml:space="preserve">.  Then the length of the shadow cast over the water is calculated using </w:t>
      </w:r>
      <w:r w:rsidRPr="00127D1D">
        <w:rPr>
          <w:b/>
          <w:bCs/>
        </w:rPr>
        <w:t>Equation 207</w:t>
      </w:r>
      <w:r w:rsidRPr="000043CC">
        <w:t xml:space="preserve"> where </w:t>
      </w:r>
      <w:r w:rsidRPr="000043CC">
        <w:rPr>
          <w:i/>
          <w:iCs/>
        </w:rPr>
        <w:t>E</w:t>
      </w:r>
      <w:r w:rsidRPr="000043CC">
        <w:t xml:space="preserve"> is the distance between the tree and the edge of water and  </w:t>
      </w:r>
      <w:r w:rsidRPr="000043CC">
        <w:sym w:font="Symbol" w:char="F051"/>
      </w:r>
      <w:r w:rsidRPr="000043CC">
        <w:rPr>
          <w:vertAlign w:val="subscript"/>
        </w:rPr>
        <w:t xml:space="preserve">0 </w:t>
      </w:r>
      <w:r w:rsidRPr="000043CC">
        <w:t xml:space="preserve">is the segment orientation. The shadow length, </w:t>
      </w:r>
      <w:r w:rsidRPr="000043CC">
        <w:rPr>
          <w:i/>
          <w:iCs/>
        </w:rPr>
        <w:t>S</w:t>
      </w:r>
      <w:r w:rsidRPr="000043CC">
        <w:rPr>
          <w:i/>
          <w:iCs/>
          <w:vertAlign w:val="subscript"/>
        </w:rPr>
        <w:t>N</w:t>
      </w:r>
      <w:r w:rsidRPr="000043CC">
        <w:t xml:space="preserve">, perpendicular to the edge of the water is then calculated using Equation 208. Refer to  </w:t>
      </w:r>
      <w:r w:rsidRPr="000043CC">
        <w:fldChar w:fldCharType="begin"/>
      </w:r>
      <w:r w:rsidRPr="000043CC">
        <w:instrText xml:space="preserve"> REF _Ref532635588 \h  \* MERGEFORMAT </w:instrText>
      </w:r>
      <w:r w:rsidRPr="000043CC">
        <w:fldChar w:fldCharType="separate"/>
      </w:r>
      <w:r w:rsidR="00A95042" w:rsidRPr="00A95042">
        <w:rPr>
          <w:rStyle w:val="Figurehyperlink"/>
          <w:szCs w:val="18"/>
        </w:rPr>
        <w:t>Figure 58</w:t>
      </w:r>
      <w:r w:rsidRPr="000043CC">
        <w:fldChar w:fldCharType="end"/>
      </w:r>
      <w:r w:rsidRPr="000043CC">
        <w:t xml:space="preserve"> and </w:t>
      </w:r>
      <w:r w:rsidRPr="000043CC">
        <w:fldChar w:fldCharType="begin"/>
      </w:r>
      <w:r w:rsidRPr="000043CC">
        <w:instrText xml:space="preserve"> REF _Ref532635589 \h  \* MERGEFORMAT </w:instrText>
      </w:r>
      <w:r w:rsidRPr="000043CC">
        <w:fldChar w:fldCharType="separate"/>
      </w:r>
      <w:r w:rsidR="00A95042" w:rsidRPr="00A95042">
        <w:rPr>
          <w:rStyle w:val="Figurehyperlink"/>
        </w:rPr>
        <w:t>Figure 59</w:t>
      </w:r>
      <w:r w:rsidRPr="000043CC">
        <w:fldChar w:fldCharType="end"/>
      </w:r>
      <w:r w:rsidRPr="000043CC">
        <w:t xml:space="preserve"> for diagrams showing the distance calculated in </w:t>
      </w:r>
      <w:r w:rsidRPr="00127D1D">
        <w:rPr>
          <w:b/>
          <w:bCs/>
        </w:rPr>
        <w:t>Equations 206</w:t>
      </w:r>
      <w:r w:rsidRPr="000043CC">
        <w:t xml:space="preserve"> to </w:t>
      </w:r>
      <w:r w:rsidRPr="00127D1D">
        <w:rPr>
          <w:b/>
          <w:bCs/>
        </w:rPr>
        <w:t>208</w:t>
      </w:r>
      <w:r w:rsidRPr="000043CC">
        <w:t>.</w:t>
      </w:r>
    </w:p>
    <w:p w14:paraId="0963B3F0" w14:textId="6CF00485" w:rsidR="008333A2" w:rsidRPr="00B7030B" w:rsidRDefault="008333A2" w:rsidP="008333A2">
      <w:pPr>
        <w:pStyle w:val="equation"/>
        <w:rPr>
          <w:rFonts w:asciiTheme="minorHAnsi" w:hAnsiTheme="minorHAnsi"/>
          <w:noProof/>
        </w:rPr>
      </w:pPr>
      <w:r w:rsidRPr="00B7030B">
        <w:rPr>
          <w:rFonts w:asciiTheme="minorHAnsi" w:hAnsiTheme="minorHAnsi"/>
          <w:noProof/>
        </w:rPr>
        <w:tab/>
      </w:r>
      <m:oMath>
        <m:sSub>
          <m:sSubPr>
            <m:ctrlPr>
              <w:rPr>
                <w:rFonts w:ascii="Cambria Math" w:hAnsiTheme="minorHAnsi"/>
                <w:i/>
                <w:noProof/>
              </w:rPr>
            </m:ctrlPr>
          </m:sSubPr>
          <m:e>
            <m:r>
              <w:rPr>
                <w:rFonts w:ascii="Cambria Math" w:hAnsiTheme="minorHAnsi"/>
                <w:noProof/>
              </w:rPr>
              <m:t>S</m:t>
            </m:r>
          </m:e>
          <m:sub>
            <m:r>
              <w:rPr>
                <w:rFonts w:ascii="Cambria Math" w:hAnsiTheme="minorHAnsi"/>
                <w:noProof/>
              </w:rPr>
              <m:t>T</m:t>
            </m:r>
          </m:sub>
        </m:sSub>
        <m:r>
          <w:rPr>
            <w:rFonts w:ascii="Cambria Math" w:hAnsiTheme="minorHAnsi"/>
            <w:noProof/>
          </w:rPr>
          <m:t>=</m:t>
        </m:r>
        <m:f>
          <m:fPr>
            <m:ctrlPr>
              <w:rPr>
                <w:rFonts w:ascii="Cambria Math" w:hAnsiTheme="minorHAnsi"/>
                <w:i/>
                <w:noProof/>
              </w:rPr>
            </m:ctrlPr>
          </m:fPr>
          <m:num>
            <m:r>
              <w:rPr>
                <w:rFonts w:ascii="Cambria Math" w:hAnsiTheme="minorHAnsi"/>
                <w:noProof/>
              </w:rPr>
              <m:t>T</m:t>
            </m:r>
          </m:num>
          <m:den>
            <m:func>
              <m:funcPr>
                <m:ctrlPr>
                  <w:rPr>
                    <w:rFonts w:ascii="Cambria Math" w:hAnsiTheme="minorHAnsi"/>
                    <w:i/>
                    <w:noProof/>
                  </w:rPr>
                </m:ctrlPr>
              </m:funcPr>
              <m:fName>
                <m:r>
                  <w:rPr>
                    <w:rFonts w:ascii="Cambria Math" w:hAnsiTheme="minorHAnsi"/>
                    <w:noProof/>
                  </w:rPr>
                  <m:t>tan</m:t>
                </m:r>
              </m:fName>
              <m:e>
                <m:sSub>
                  <m:sSubPr>
                    <m:ctrlPr>
                      <w:rPr>
                        <w:rFonts w:ascii="Cambria Math" w:hAnsiTheme="minorHAnsi"/>
                        <w:i/>
                        <w:noProof/>
                      </w:rPr>
                    </m:ctrlPr>
                  </m:sSubPr>
                  <m:e>
                    <m:r>
                      <w:rPr>
                        <w:rFonts w:ascii="Cambria Math" w:hAnsiTheme="minorHAnsi"/>
                        <w:noProof/>
                      </w:rPr>
                      <m:t>A</m:t>
                    </m:r>
                  </m:e>
                  <m:sub>
                    <m:r>
                      <w:rPr>
                        <w:rFonts w:ascii="Cambria Math" w:hAnsiTheme="minorHAnsi"/>
                        <w:noProof/>
                      </w:rPr>
                      <m:t>0</m:t>
                    </m:r>
                  </m:sub>
                </m:sSub>
                <m:ctrlPr>
                  <w:rPr>
                    <w:rFonts w:ascii="Cambria Math" w:hAnsi="Cambria Math"/>
                    <w:i/>
                    <w:noProof/>
                  </w:rPr>
                </m:ctrlPr>
              </m:e>
            </m:func>
            <m:ctrlPr>
              <w:rPr>
                <w:rFonts w:ascii="Cambria Math" w:hAnsi="Cambria Math"/>
                <w:i/>
                <w:noProof/>
              </w:rPr>
            </m:ctrlPr>
          </m:den>
        </m:f>
      </m:oMath>
      <w:r w:rsidRPr="00B7030B">
        <w:rPr>
          <w:rFonts w:asciiTheme="minorHAnsi" w:hAnsiTheme="minorHAnsi"/>
          <w:noProof/>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42</w:t>
      </w:r>
      <w:r w:rsidR="00A41B27">
        <w:rPr>
          <w:rStyle w:val="EquationCaption"/>
          <w:rFonts w:asciiTheme="minorHAnsi" w:hAnsiTheme="minorHAnsi"/>
        </w:rPr>
        <w:fldChar w:fldCharType="end"/>
      </w:r>
      <w:r w:rsidRPr="00B7030B">
        <w:rPr>
          <w:rStyle w:val="EquationCaption"/>
          <w:rFonts w:asciiTheme="minorHAnsi" w:hAnsiTheme="minorHAnsi"/>
        </w:rPr>
        <w:t>)</w:t>
      </w:r>
    </w:p>
    <w:p w14:paraId="50FAA573" w14:textId="447DB422" w:rsidR="008333A2" w:rsidRPr="00B7030B" w:rsidRDefault="008333A2" w:rsidP="008333A2">
      <w:pPr>
        <w:pStyle w:val="equation"/>
        <w:rPr>
          <w:rFonts w:asciiTheme="minorHAnsi" w:hAnsiTheme="minorHAnsi"/>
          <w:noProof/>
        </w:rPr>
      </w:pPr>
      <w:r w:rsidRPr="00B7030B">
        <w:rPr>
          <w:rFonts w:asciiTheme="minorHAnsi" w:hAnsiTheme="minorHAnsi"/>
          <w:noProof/>
        </w:rPr>
        <w:tab/>
      </w:r>
      <m:oMath>
        <m:sSub>
          <m:sSubPr>
            <m:ctrlPr>
              <w:rPr>
                <w:rFonts w:ascii="Cambria Math" w:hAnsiTheme="minorHAnsi"/>
                <w:i/>
                <w:noProof/>
              </w:rPr>
            </m:ctrlPr>
          </m:sSubPr>
          <m:e>
            <m:r>
              <w:rPr>
                <w:rFonts w:ascii="Cambria Math" w:hAnsiTheme="minorHAnsi"/>
                <w:noProof/>
              </w:rPr>
              <m:t>S</m:t>
            </m:r>
          </m:e>
          <m:sub>
            <m:r>
              <w:rPr>
                <w:rFonts w:ascii="Cambria Math" w:hAnsiTheme="minorHAnsi"/>
                <w:noProof/>
              </w:rPr>
              <m:t>w</m:t>
            </m:r>
          </m:sub>
        </m:sSub>
        <m:r>
          <w:rPr>
            <w:rFonts w:ascii="Cambria Math" w:hAnsiTheme="minorHAnsi"/>
            <w:noProof/>
          </w:rPr>
          <m:t>=</m:t>
        </m:r>
        <m:sSub>
          <m:sSubPr>
            <m:ctrlPr>
              <w:rPr>
                <w:rFonts w:ascii="Cambria Math" w:hAnsiTheme="minorHAnsi"/>
                <w:i/>
                <w:noProof/>
              </w:rPr>
            </m:ctrlPr>
          </m:sSubPr>
          <m:e>
            <m:r>
              <w:rPr>
                <w:rFonts w:ascii="Cambria Math" w:hAnsiTheme="minorHAnsi"/>
                <w:noProof/>
              </w:rPr>
              <m:t>S</m:t>
            </m:r>
          </m:e>
          <m:sub>
            <m:r>
              <w:rPr>
                <w:rFonts w:ascii="Cambria Math" w:hAnsiTheme="minorHAnsi"/>
                <w:noProof/>
              </w:rPr>
              <m:t>T</m:t>
            </m:r>
          </m:sub>
        </m:sSub>
        <m:r>
          <w:rPr>
            <w:rFonts w:ascii="Cambria Math" w:hAnsiTheme="minorHAnsi"/>
            <w:noProof/>
          </w:rPr>
          <m:t>-</m:t>
        </m:r>
        <m:f>
          <m:fPr>
            <m:ctrlPr>
              <w:rPr>
                <w:rFonts w:ascii="Cambria Math" w:hAnsiTheme="minorHAnsi"/>
                <w:i/>
                <w:noProof/>
              </w:rPr>
            </m:ctrlPr>
          </m:fPr>
          <m:num>
            <m:r>
              <w:rPr>
                <w:rFonts w:ascii="Cambria Math" w:hAnsiTheme="minorHAnsi"/>
                <w:noProof/>
              </w:rPr>
              <m:t>E</m:t>
            </m:r>
          </m:num>
          <m:den>
            <m:func>
              <m:funcPr>
                <m:ctrlPr>
                  <w:rPr>
                    <w:rFonts w:ascii="Cambria Math" w:hAnsiTheme="minorHAnsi"/>
                    <w:i/>
                    <w:noProof/>
                  </w:rPr>
                </m:ctrlPr>
              </m:funcPr>
              <m:fName>
                <m:r>
                  <w:rPr>
                    <w:rFonts w:ascii="Cambria Math" w:hAnsiTheme="minorHAnsi"/>
                    <w:noProof/>
                  </w:rPr>
                  <m:t>sin</m:t>
                </m:r>
              </m:fName>
              <m:e>
                <m:d>
                  <m:dPr>
                    <m:ctrlPr>
                      <w:rPr>
                        <w:rFonts w:ascii="Cambria Math" w:hAnsi="Cambria Math"/>
                        <w:i/>
                        <w:noProof/>
                      </w:rPr>
                    </m:ctrlPr>
                  </m:dPr>
                  <m:e>
                    <m:sSub>
                      <m:sSubPr>
                        <m:ctrlPr>
                          <w:rPr>
                            <w:rFonts w:ascii="Cambria Math" w:hAnsi="Cambria Math"/>
                            <w:i/>
                            <w:noProof/>
                          </w:rPr>
                        </m:ctrlPr>
                      </m:sSubPr>
                      <m:e>
                        <m:r>
                          <w:rPr>
                            <w:rFonts w:ascii="Cambria Math" w:hAnsiTheme="minorHAnsi"/>
                            <w:noProof/>
                          </w:rPr>
                          <m:t>Θ</m:t>
                        </m:r>
                      </m:e>
                      <m:sub>
                        <m:r>
                          <w:rPr>
                            <w:rFonts w:ascii="Cambria Math" w:hAnsiTheme="minorHAnsi"/>
                            <w:noProof/>
                          </w:rPr>
                          <m:t>0</m:t>
                        </m:r>
                        <m:ctrlPr>
                          <w:rPr>
                            <w:rFonts w:ascii="Cambria Math" w:hAnsiTheme="minorHAnsi"/>
                            <w:i/>
                            <w:noProof/>
                          </w:rPr>
                        </m:ctrlPr>
                      </m:sub>
                    </m:sSub>
                    <m:r>
                      <w:rPr>
                        <w:rFonts w:ascii="Cambria Math" w:hAnsiTheme="minorHAnsi"/>
                        <w:noProof/>
                      </w:rPr>
                      <m:t>-</m:t>
                    </m:r>
                    <m:sSub>
                      <m:sSubPr>
                        <m:ctrlPr>
                          <w:rPr>
                            <w:rFonts w:ascii="Cambria Math" w:hAnsiTheme="minorHAnsi"/>
                            <w:i/>
                            <w:noProof/>
                          </w:rPr>
                        </m:ctrlPr>
                      </m:sSubPr>
                      <m:e>
                        <m:r>
                          <w:rPr>
                            <w:rFonts w:ascii="Cambria Math" w:hAnsiTheme="minorHAnsi"/>
                            <w:noProof/>
                          </w:rPr>
                          <m:t>α</m:t>
                        </m:r>
                      </m:e>
                      <m:sub>
                        <m:r>
                          <w:rPr>
                            <w:rFonts w:ascii="Cambria Math" w:hAnsiTheme="minorHAnsi"/>
                            <w:noProof/>
                          </w:rPr>
                          <m:t>A</m:t>
                        </m:r>
                      </m:sub>
                    </m:sSub>
                  </m:e>
                </m:d>
                <m:ctrlPr>
                  <w:rPr>
                    <w:rFonts w:ascii="Cambria Math" w:hAnsi="Cambria Math"/>
                    <w:i/>
                    <w:noProof/>
                  </w:rPr>
                </m:ctrlPr>
              </m:e>
            </m:func>
            <m:ctrlPr>
              <w:rPr>
                <w:rFonts w:ascii="Cambria Math" w:hAnsi="Cambria Math"/>
                <w:i/>
                <w:noProof/>
              </w:rPr>
            </m:ctrlPr>
          </m:den>
        </m:f>
      </m:oMath>
      <w:r w:rsidRPr="00B7030B">
        <w:rPr>
          <w:rFonts w:asciiTheme="minorHAnsi" w:hAnsiTheme="minorHAnsi"/>
          <w:noProof/>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43</w:t>
      </w:r>
      <w:r w:rsidR="00A41B27">
        <w:rPr>
          <w:rStyle w:val="EquationCaption"/>
          <w:rFonts w:asciiTheme="minorHAnsi" w:hAnsiTheme="minorHAnsi"/>
        </w:rPr>
        <w:fldChar w:fldCharType="end"/>
      </w:r>
      <w:r w:rsidRPr="00B7030B">
        <w:rPr>
          <w:rStyle w:val="EquationCaption"/>
          <w:rFonts w:asciiTheme="minorHAnsi" w:hAnsiTheme="minorHAnsi"/>
        </w:rPr>
        <w:t>)</w:t>
      </w:r>
    </w:p>
    <w:p w14:paraId="3AAA0D83" w14:textId="0204F24C" w:rsidR="008333A2" w:rsidRPr="00B7030B" w:rsidRDefault="008333A2" w:rsidP="008333A2">
      <w:pPr>
        <w:pStyle w:val="equation"/>
        <w:rPr>
          <w:rFonts w:asciiTheme="minorHAnsi" w:hAnsiTheme="minorHAnsi"/>
        </w:rPr>
      </w:pPr>
      <w:r w:rsidRPr="00B7030B">
        <w:rPr>
          <w:rFonts w:asciiTheme="minorHAnsi" w:hAnsiTheme="minorHAnsi"/>
          <w:noProof/>
        </w:rPr>
        <w:tab/>
      </w:r>
      <m:oMath>
        <m:sSub>
          <m:sSubPr>
            <m:ctrlPr>
              <w:rPr>
                <w:rFonts w:ascii="Cambria Math" w:hAnsiTheme="minorHAnsi"/>
                <w:i/>
                <w:noProof/>
              </w:rPr>
            </m:ctrlPr>
          </m:sSubPr>
          <m:e>
            <m:r>
              <w:rPr>
                <w:rFonts w:ascii="Cambria Math" w:hAnsiTheme="minorHAnsi"/>
                <w:noProof/>
              </w:rPr>
              <m:t>S</m:t>
            </m:r>
          </m:e>
          <m:sub>
            <m:r>
              <w:rPr>
                <w:rFonts w:ascii="Cambria Math" w:hAnsiTheme="minorHAnsi"/>
                <w:noProof/>
              </w:rPr>
              <m:t>N</m:t>
            </m:r>
          </m:sub>
        </m:sSub>
        <m:r>
          <w:rPr>
            <w:rFonts w:ascii="Cambria Math" w:hAnsiTheme="minorHAnsi"/>
            <w:noProof/>
          </w:rPr>
          <m:t>=</m:t>
        </m:r>
        <m:sSub>
          <m:sSubPr>
            <m:ctrlPr>
              <w:rPr>
                <w:rFonts w:ascii="Cambria Math" w:hAnsiTheme="minorHAnsi"/>
                <w:i/>
                <w:noProof/>
              </w:rPr>
            </m:ctrlPr>
          </m:sSubPr>
          <m:e>
            <m:r>
              <w:rPr>
                <w:rFonts w:ascii="Cambria Math" w:hAnsiTheme="minorHAnsi"/>
                <w:noProof/>
              </w:rPr>
              <m:t>S</m:t>
            </m:r>
          </m:e>
          <m:sub>
            <m:r>
              <w:rPr>
                <w:rFonts w:ascii="Cambria Math" w:hAnsiTheme="minorHAnsi"/>
                <w:noProof/>
              </w:rPr>
              <m:t>W</m:t>
            </m:r>
          </m:sub>
        </m:sSub>
        <m:func>
          <m:funcPr>
            <m:ctrlPr>
              <w:rPr>
                <w:rFonts w:ascii="Cambria Math" w:hAnsiTheme="minorHAnsi"/>
                <w:i/>
                <w:noProof/>
              </w:rPr>
            </m:ctrlPr>
          </m:funcPr>
          <m:fName>
            <m:r>
              <w:rPr>
                <w:rFonts w:ascii="Cambria Math" w:hAnsiTheme="minorHAnsi"/>
                <w:noProof/>
              </w:rPr>
              <m:t>sin</m:t>
            </m:r>
          </m:fName>
          <m:e>
            <m:d>
              <m:dPr>
                <m:ctrlPr>
                  <w:rPr>
                    <w:rFonts w:ascii="Cambria Math" w:hAnsi="Cambria Math"/>
                    <w:i/>
                    <w:noProof/>
                  </w:rPr>
                </m:ctrlPr>
              </m:dPr>
              <m:e>
                <m:sSub>
                  <m:sSubPr>
                    <m:ctrlPr>
                      <w:rPr>
                        <w:rFonts w:ascii="Cambria Math" w:hAnsi="Cambria Math"/>
                        <w:i/>
                        <w:noProof/>
                      </w:rPr>
                    </m:ctrlPr>
                  </m:sSubPr>
                  <m:e>
                    <m:r>
                      <w:rPr>
                        <w:rFonts w:ascii="Cambria Math" w:hAnsiTheme="minorHAnsi"/>
                        <w:noProof/>
                      </w:rPr>
                      <m:t>Θ</m:t>
                    </m:r>
                  </m:e>
                  <m:sub>
                    <m:r>
                      <w:rPr>
                        <w:rFonts w:ascii="Cambria Math" w:hAnsiTheme="minorHAnsi"/>
                        <w:noProof/>
                      </w:rPr>
                      <m:t>0</m:t>
                    </m:r>
                    <m:ctrlPr>
                      <w:rPr>
                        <w:rFonts w:ascii="Cambria Math" w:hAnsiTheme="minorHAnsi"/>
                        <w:i/>
                        <w:noProof/>
                      </w:rPr>
                    </m:ctrlPr>
                  </m:sub>
                </m:sSub>
                <m:r>
                  <w:rPr>
                    <w:rFonts w:ascii="Cambria Math" w:hAnsiTheme="minorHAnsi"/>
                    <w:noProof/>
                  </w:rPr>
                  <m:t>-</m:t>
                </m:r>
                <m:sSub>
                  <m:sSubPr>
                    <m:ctrlPr>
                      <w:rPr>
                        <w:rFonts w:ascii="Cambria Math" w:hAnsiTheme="minorHAnsi"/>
                        <w:i/>
                        <w:noProof/>
                      </w:rPr>
                    </m:ctrlPr>
                  </m:sSubPr>
                  <m:e>
                    <m:r>
                      <w:rPr>
                        <w:rFonts w:ascii="Cambria Math" w:hAnsiTheme="minorHAnsi"/>
                        <w:noProof/>
                      </w:rPr>
                      <m:t>α</m:t>
                    </m:r>
                  </m:e>
                  <m:sub>
                    <m:r>
                      <w:rPr>
                        <w:rFonts w:ascii="Cambria Math" w:hAnsiTheme="minorHAnsi"/>
                        <w:noProof/>
                      </w:rPr>
                      <m:t>A</m:t>
                    </m:r>
                  </m:sub>
                </m:sSub>
              </m:e>
            </m:d>
            <m:ctrlPr>
              <w:rPr>
                <w:rFonts w:ascii="Cambria Math" w:hAnsi="Cambria Math"/>
                <w:i/>
                <w:noProof/>
              </w:rPr>
            </m:ctrlPr>
          </m:e>
        </m:func>
      </m:oMath>
      <w:r w:rsidRPr="00B7030B">
        <w:rPr>
          <w:rFonts w:asciiTheme="minorHAnsi" w:hAnsiTheme="minorHAnsi"/>
          <w:noProof/>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44</w:t>
      </w:r>
      <w:r w:rsidR="00A41B27">
        <w:rPr>
          <w:rStyle w:val="EquationCaption"/>
          <w:rFonts w:asciiTheme="minorHAnsi" w:hAnsiTheme="minorHAnsi"/>
        </w:rPr>
        <w:fldChar w:fldCharType="end"/>
      </w:r>
      <w:r w:rsidRPr="00B7030B">
        <w:rPr>
          <w:rStyle w:val="EquationCaption"/>
          <w:rFonts w:asciiTheme="minorHAnsi" w:hAnsiTheme="minorHAnsi"/>
        </w:rPr>
        <w:t>)</w:t>
      </w:r>
    </w:p>
    <w:p w14:paraId="28D5212D" w14:textId="77777777" w:rsidR="008333A2" w:rsidRPr="000043CC" w:rsidRDefault="008333A2" w:rsidP="007A3922">
      <w:pPr>
        <w:pStyle w:val="BodyText"/>
      </w:pPr>
      <w:r w:rsidRPr="000043CC">
        <w:t>Simplifying Equations 206 to 208:</w:t>
      </w:r>
    </w:p>
    <w:p w14:paraId="136672DF" w14:textId="5D6DC9E3" w:rsidR="008333A2" w:rsidRPr="00B7030B" w:rsidRDefault="008333A2" w:rsidP="008333A2">
      <w:pPr>
        <w:pStyle w:val="equation"/>
        <w:rPr>
          <w:rFonts w:asciiTheme="minorHAnsi" w:hAnsiTheme="minorHAnsi"/>
        </w:rPr>
      </w:pPr>
      <w:r w:rsidRPr="00B7030B">
        <w:rPr>
          <w:rFonts w:asciiTheme="minorHAnsi" w:hAnsiTheme="minorHAnsi"/>
          <w:noProof/>
        </w:rPr>
        <w:lastRenderedPageBreak/>
        <w:tab/>
      </w:r>
      <m:oMath>
        <m:sSub>
          <m:sSubPr>
            <m:ctrlPr>
              <w:rPr>
                <w:rFonts w:ascii="Cambria Math" w:hAnsiTheme="minorHAnsi"/>
                <w:i/>
                <w:noProof/>
              </w:rPr>
            </m:ctrlPr>
          </m:sSubPr>
          <m:e>
            <m:r>
              <w:rPr>
                <w:rFonts w:ascii="Cambria Math" w:hAnsiTheme="minorHAnsi"/>
                <w:noProof/>
              </w:rPr>
              <m:t>S</m:t>
            </m:r>
          </m:e>
          <m:sub>
            <m:r>
              <w:rPr>
                <w:rFonts w:ascii="Cambria Math" w:hAnsiTheme="minorHAnsi"/>
                <w:noProof/>
              </w:rPr>
              <m:t>N</m:t>
            </m:r>
          </m:sub>
        </m:sSub>
        <m:r>
          <w:rPr>
            <w:rFonts w:ascii="Cambria Math" w:hAnsiTheme="minorHAnsi"/>
            <w:noProof/>
          </w:rPr>
          <m:t>=</m:t>
        </m:r>
        <m:f>
          <m:fPr>
            <m:ctrlPr>
              <w:rPr>
                <w:rFonts w:ascii="Cambria Math" w:hAnsiTheme="minorHAnsi"/>
                <w:i/>
                <w:noProof/>
              </w:rPr>
            </m:ctrlPr>
          </m:fPr>
          <m:num>
            <m:r>
              <w:rPr>
                <w:rFonts w:ascii="Cambria Math" w:hAnsiTheme="minorHAnsi"/>
                <w:noProof/>
              </w:rPr>
              <m:t>T</m:t>
            </m:r>
            <m:r>
              <w:rPr>
                <w:rFonts w:ascii="Cambria Math" w:hAnsiTheme="minorHAnsi"/>
                <w:noProof/>
              </w:rPr>
              <m:t>*</m:t>
            </m:r>
            <m:func>
              <m:funcPr>
                <m:ctrlPr>
                  <w:rPr>
                    <w:rFonts w:ascii="Cambria Math" w:hAnsiTheme="minorHAnsi"/>
                    <w:i/>
                    <w:noProof/>
                  </w:rPr>
                </m:ctrlPr>
              </m:funcPr>
              <m:fName>
                <m:r>
                  <w:rPr>
                    <w:rFonts w:ascii="Cambria Math" w:hAnsiTheme="minorHAnsi"/>
                    <w:noProof/>
                  </w:rPr>
                  <m:t>sin</m:t>
                </m:r>
              </m:fName>
              <m:e>
                <m:r>
                  <w:rPr>
                    <w:rFonts w:ascii="Cambria Math" w:hAnsiTheme="minorHAnsi"/>
                    <w:noProof/>
                  </w:rPr>
                  <m:t>(</m:t>
                </m:r>
              </m:e>
            </m:func>
            <m:sSub>
              <m:sSubPr>
                <m:ctrlPr>
                  <w:rPr>
                    <w:rFonts w:ascii="Cambria Math" w:hAnsi="Cambria Math"/>
                    <w:i/>
                    <w:noProof/>
                  </w:rPr>
                </m:ctrlPr>
              </m:sSubPr>
              <m:e>
                <m:r>
                  <w:rPr>
                    <w:rFonts w:ascii="Cambria Math" w:hAnsiTheme="minorHAnsi"/>
                    <w:noProof/>
                  </w:rPr>
                  <m:t>Θ</m:t>
                </m:r>
              </m:e>
              <m:sub>
                <m:r>
                  <w:rPr>
                    <w:rFonts w:ascii="Cambria Math" w:hAnsiTheme="minorHAnsi"/>
                    <w:noProof/>
                  </w:rPr>
                  <m:t>0</m:t>
                </m:r>
                <m:ctrlPr>
                  <w:rPr>
                    <w:rFonts w:ascii="Cambria Math" w:hAnsiTheme="minorHAnsi"/>
                    <w:i/>
                    <w:noProof/>
                  </w:rPr>
                </m:ctrlPr>
              </m:sub>
            </m:sSub>
            <m:r>
              <w:rPr>
                <w:rFonts w:ascii="Cambria Math" w:hAnsiTheme="minorHAnsi"/>
                <w:noProof/>
              </w:rPr>
              <m:t>-</m:t>
            </m:r>
            <m:sSub>
              <m:sSubPr>
                <m:ctrlPr>
                  <w:rPr>
                    <w:rFonts w:ascii="Cambria Math" w:hAnsiTheme="minorHAnsi"/>
                    <w:i/>
                    <w:noProof/>
                  </w:rPr>
                </m:ctrlPr>
              </m:sSubPr>
              <m:e>
                <m:r>
                  <w:rPr>
                    <w:rFonts w:ascii="Cambria Math" w:hAnsiTheme="minorHAnsi"/>
                    <w:noProof/>
                  </w:rPr>
                  <m:t>α</m:t>
                </m:r>
              </m:e>
              <m:sub>
                <m:r>
                  <w:rPr>
                    <w:rFonts w:ascii="Cambria Math" w:hAnsiTheme="minorHAnsi"/>
                    <w:noProof/>
                  </w:rPr>
                  <m:t>A</m:t>
                </m:r>
              </m:sub>
            </m:sSub>
            <m:r>
              <w:rPr>
                <w:rFonts w:ascii="Cambria Math" w:hAnsiTheme="minorHAnsi"/>
                <w:noProof/>
              </w:rPr>
              <m:t>)</m:t>
            </m:r>
          </m:num>
          <m:den>
            <m:func>
              <m:funcPr>
                <m:ctrlPr>
                  <w:rPr>
                    <w:rFonts w:ascii="Cambria Math" w:hAnsiTheme="minorHAnsi"/>
                    <w:i/>
                    <w:noProof/>
                  </w:rPr>
                </m:ctrlPr>
              </m:funcPr>
              <m:fName>
                <m:r>
                  <w:rPr>
                    <w:rFonts w:ascii="Cambria Math" w:hAnsiTheme="minorHAnsi"/>
                    <w:noProof/>
                  </w:rPr>
                  <m:t>tan</m:t>
                </m:r>
              </m:fName>
              <m:e>
                <m:sSub>
                  <m:sSubPr>
                    <m:ctrlPr>
                      <w:rPr>
                        <w:rFonts w:ascii="Cambria Math" w:hAnsiTheme="minorHAnsi"/>
                        <w:i/>
                        <w:noProof/>
                      </w:rPr>
                    </m:ctrlPr>
                  </m:sSubPr>
                  <m:e>
                    <m:r>
                      <w:rPr>
                        <w:rFonts w:ascii="Cambria Math" w:hAnsiTheme="minorHAnsi"/>
                        <w:noProof/>
                      </w:rPr>
                      <m:t>A</m:t>
                    </m:r>
                  </m:e>
                  <m:sub>
                    <m:r>
                      <w:rPr>
                        <w:rFonts w:ascii="Cambria Math" w:hAnsiTheme="minorHAnsi"/>
                        <w:noProof/>
                      </w:rPr>
                      <m:t>0</m:t>
                    </m:r>
                  </m:sub>
                </m:sSub>
                <m:ctrlPr>
                  <w:rPr>
                    <w:rFonts w:ascii="Cambria Math" w:hAnsi="Cambria Math"/>
                    <w:i/>
                    <w:noProof/>
                  </w:rPr>
                </m:ctrlPr>
              </m:e>
            </m:func>
            <m:ctrlPr>
              <w:rPr>
                <w:rFonts w:ascii="Cambria Math" w:hAnsi="Cambria Math"/>
                <w:i/>
                <w:noProof/>
              </w:rPr>
            </m:ctrlPr>
          </m:den>
        </m:f>
        <m:r>
          <w:rPr>
            <w:rFonts w:ascii="Cambria Math" w:hAnsiTheme="minorHAnsi"/>
            <w:noProof/>
          </w:rPr>
          <m:t>-</m:t>
        </m:r>
        <m:r>
          <w:rPr>
            <w:rFonts w:ascii="Cambria Math" w:hAnsiTheme="minorHAnsi"/>
            <w:noProof/>
          </w:rPr>
          <m:t>E</m:t>
        </m:r>
      </m:oMath>
      <w:r w:rsidRPr="00B7030B">
        <w:rPr>
          <w:rFonts w:asciiTheme="minorHAnsi" w:hAnsiTheme="minorHAnsi"/>
          <w:noProof/>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45</w:t>
      </w:r>
      <w:r w:rsidR="00A41B27">
        <w:rPr>
          <w:rStyle w:val="EquationCaption"/>
          <w:rFonts w:asciiTheme="minorHAnsi" w:hAnsiTheme="minorHAnsi"/>
        </w:rPr>
        <w:fldChar w:fldCharType="end"/>
      </w:r>
      <w:r w:rsidRPr="00B7030B">
        <w:rPr>
          <w:rStyle w:val="EquationCaption"/>
          <w:rFonts w:asciiTheme="minorHAnsi" w:hAnsiTheme="minorHAnsi"/>
        </w:rPr>
        <w:t>)</w:t>
      </w:r>
    </w:p>
    <w:p w14:paraId="5C519F57" w14:textId="77777777" w:rsidR="008333A2" w:rsidRPr="000043CC" w:rsidRDefault="008333A2" w:rsidP="007A3922">
      <w:pPr>
        <w:pStyle w:val="BodyText"/>
      </w:pPr>
      <w:r w:rsidRPr="000043CC">
        <w:t>A shading reduction factor is applied in cases where a model segment has potential shading along only part of its segment length or the vegetation density is low.  For example, if shade-producing vegetation exists along only half the length of a segment and is 100% opaque, a shade reduction factor of 0.5 is used.  If shading is due to vegetation along only half of a segment with 80% opaqueness, a value of 0.4 is used.</w:t>
      </w:r>
    </w:p>
    <w:p w14:paraId="425AADA3" w14:textId="77777777" w:rsidR="008333A2" w:rsidRPr="000043CC" w:rsidRDefault="008333A2" w:rsidP="007A3922">
      <w:pPr>
        <w:pStyle w:val="BodyText"/>
      </w:pPr>
      <w:r w:rsidRPr="000043CC">
        <w:t xml:space="preserve">The shade factor, </w:t>
      </w:r>
      <m:oMath>
        <m:r>
          <w:rPr>
            <w:rFonts w:ascii="Cambria Math"/>
          </w:rPr>
          <m:t>sfact</m:t>
        </m:r>
      </m:oMath>
      <w:r w:rsidRPr="000043CC">
        <w:t xml:space="preserve">, is the shadow length perpendicular to the edge of the water, </w:t>
      </w:r>
      <w:r w:rsidRPr="000043CC">
        <w:rPr>
          <w:i/>
          <w:iCs/>
        </w:rPr>
        <w:t>S</w:t>
      </w:r>
      <w:r w:rsidRPr="000043CC">
        <w:rPr>
          <w:i/>
          <w:iCs/>
          <w:vertAlign w:val="subscript"/>
        </w:rPr>
        <w:t>N</w:t>
      </w:r>
      <w:r w:rsidRPr="000043CC">
        <w:rPr>
          <w:i/>
          <w:iCs/>
        </w:rPr>
        <w:t>,</w:t>
      </w:r>
      <w:r w:rsidRPr="000043CC">
        <w:t xml:space="preserve"> multiplied by the shade reduction factor, </w:t>
      </w:r>
      <w:r w:rsidRPr="000043CC">
        <w:rPr>
          <w:i/>
          <w:iCs/>
        </w:rPr>
        <w:t>SRF</w:t>
      </w:r>
      <w:r w:rsidRPr="000043CC">
        <w:t>, and divided by the segment width:</w:t>
      </w:r>
    </w:p>
    <w:p w14:paraId="2BC428AC" w14:textId="703FF109" w:rsidR="008333A2" w:rsidRPr="00B7030B" w:rsidRDefault="008333A2" w:rsidP="008333A2">
      <w:pPr>
        <w:pStyle w:val="equation"/>
        <w:rPr>
          <w:rFonts w:asciiTheme="minorHAnsi" w:hAnsiTheme="minorHAnsi"/>
        </w:rPr>
      </w:pPr>
      <w:r w:rsidRPr="00B7030B">
        <w:rPr>
          <w:rFonts w:asciiTheme="minorHAnsi" w:hAnsiTheme="minorHAnsi"/>
          <w:noProof/>
        </w:rPr>
        <w:tab/>
      </w:r>
      <m:oMath>
        <m:r>
          <w:rPr>
            <w:rFonts w:ascii="Cambria Math" w:hAnsiTheme="minorHAnsi"/>
            <w:noProof/>
          </w:rPr>
          <m:t>sfact=SRF</m:t>
        </m:r>
        <m:f>
          <m:fPr>
            <m:ctrlPr>
              <w:rPr>
                <w:rFonts w:ascii="Cambria Math" w:hAnsiTheme="minorHAnsi"/>
                <w:i/>
                <w:noProof/>
              </w:rPr>
            </m:ctrlPr>
          </m:fPr>
          <m:num>
            <m:sSub>
              <m:sSubPr>
                <m:ctrlPr>
                  <w:rPr>
                    <w:rFonts w:ascii="Cambria Math" w:hAnsiTheme="minorHAnsi"/>
                    <w:i/>
                    <w:noProof/>
                  </w:rPr>
                </m:ctrlPr>
              </m:sSubPr>
              <m:e>
                <m:r>
                  <w:rPr>
                    <w:rFonts w:ascii="Cambria Math" w:hAnsiTheme="minorHAnsi"/>
                    <w:noProof/>
                  </w:rPr>
                  <m:t>S</m:t>
                </m:r>
              </m:e>
              <m:sub>
                <m:r>
                  <w:rPr>
                    <w:rFonts w:ascii="Cambria Math" w:hAnsiTheme="minorHAnsi"/>
                    <w:noProof/>
                  </w:rPr>
                  <m:t>N</m:t>
                </m:r>
              </m:sub>
            </m:sSub>
          </m:num>
          <m:den>
            <m:r>
              <w:rPr>
                <w:rFonts w:ascii="Cambria Math" w:hAnsiTheme="minorHAnsi"/>
                <w:noProof/>
              </w:rPr>
              <m:t>B</m:t>
            </m:r>
          </m:den>
        </m:f>
      </m:oMath>
      <w:r w:rsidRPr="00B7030B">
        <w:rPr>
          <w:rFonts w:asciiTheme="minorHAnsi" w:hAnsiTheme="minorHAnsi"/>
          <w:noProof/>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46</w:t>
      </w:r>
      <w:r w:rsidR="00A41B27">
        <w:rPr>
          <w:rStyle w:val="EquationCaption"/>
          <w:rFonts w:asciiTheme="minorHAnsi" w:hAnsiTheme="minorHAnsi"/>
        </w:rPr>
        <w:fldChar w:fldCharType="end"/>
      </w:r>
      <w:r w:rsidRPr="00B7030B">
        <w:rPr>
          <w:rStyle w:val="EquationCaption"/>
          <w:rFonts w:asciiTheme="minorHAnsi" w:hAnsiTheme="minorHAnsi"/>
        </w:rPr>
        <w:t>)</w:t>
      </w:r>
    </w:p>
    <w:p w14:paraId="1F591BE3" w14:textId="77777777" w:rsidR="008333A2" w:rsidRPr="000043CC" w:rsidRDefault="008333A2" w:rsidP="007A3922">
      <w:pPr>
        <w:pStyle w:val="BodyText"/>
      </w:pPr>
      <w:r w:rsidRPr="000043CC">
        <w:t>The amount of shade that should be applied to the incoming short</w:t>
      </w:r>
      <w:r>
        <w:t>-</w:t>
      </w:r>
      <w:r w:rsidRPr="000043CC">
        <w:t>wave solar radiation is calculated as:</w:t>
      </w:r>
    </w:p>
    <w:p w14:paraId="388F9F4B" w14:textId="74CDDE48" w:rsidR="008333A2" w:rsidRPr="00B7030B" w:rsidRDefault="008333A2" w:rsidP="008333A2">
      <w:pPr>
        <w:pStyle w:val="equation"/>
        <w:keepNext/>
        <w:rPr>
          <w:rFonts w:asciiTheme="minorHAnsi" w:hAnsiTheme="minorHAnsi"/>
          <w:noProof/>
        </w:rPr>
      </w:pPr>
      <w:r w:rsidRPr="00B7030B">
        <w:rPr>
          <w:rFonts w:asciiTheme="minorHAnsi" w:hAnsiTheme="minorHAnsi"/>
          <w:noProof/>
        </w:rPr>
        <w:tab/>
      </w:r>
      <m:oMath>
        <m:r>
          <w:rPr>
            <w:rFonts w:ascii="Cambria Math" w:hAnsiTheme="minorHAnsi"/>
            <w:noProof/>
          </w:rPr>
          <m:t>S</m:t>
        </m:r>
        <m:r>
          <w:rPr>
            <w:rFonts w:ascii="Cambria Math" w:hAnsi="Cambria Math" w:cs="Cambria Math"/>
            <w:noProof/>
          </w:rPr>
          <m:t>h</m:t>
        </m:r>
        <m:r>
          <w:rPr>
            <w:rFonts w:ascii="Cambria Math" w:hAnsiTheme="minorHAnsi"/>
            <w:noProof/>
          </w:rPr>
          <m:t>ade=</m:t>
        </m:r>
        <m:d>
          <m:dPr>
            <m:ctrlPr>
              <w:rPr>
                <w:rFonts w:ascii="Cambria Math" w:hAnsiTheme="minorHAnsi"/>
                <w:i/>
                <w:noProof/>
              </w:rPr>
            </m:ctrlPr>
          </m:dPr>
          <m:e>
            <m:r>
              <w:rPr>
                <w:rFonts w:ascii="Cambria Math" w:hAnsiTheme="minorHAnsi"/>
                <w:noProof/>
              </w:rPr>
              <m:t>1</m:t>
            </m:r>
            <m:r>
              <w:rPr>
                <w:rFonts w:ascii="Cambria Math" w:hAnsiTheme="minorHAnsi"/>
                <w:noProof/>
              </w:rPr>
              <m:t>-</m:t>
            </m:r>
            <m:r>
              <w:rPr>
                <w:rFonts w:ascii="Cambria Math" w:hAnsiTheme="minorHAnsi"/>
                <w:noProof/>
              </w:rPr>
              <m:t>sfact</m:t>
            </m:r>
          </m:e>
        </m:d>
      </m:oMath>
      <w:r w:rsidRPr="00B7030B">
        <w:rPr>
          <w:rFonts w:asciiTheme="minorHAnsi" w:hAnsiTheme="minorHAnsi"/>
          <w:noProof/>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47</w:t>
      </w:r>
      <w:r w:rsidR="00A41B27">
        <w:rPr>
          <w:rStyle w:val="EquationCaption"/>
          <w:rFonts w:asciiTheme="minorHAnsi" w:hAnsiTheme="minorHAnsi"/>
        </w:rPr>
        <w:fldChar w:fldCharType="end"/>
      </w:r>
      <w:r w:rsidRPr="00B7030B">
        <w:rPr>
          <w:rStyle w:val="EquationCaption"/>
          <w:rFonts w:asciiTheme="minorHAnsi" w:hAnsiTheme="minorHAnsi"/>
        </w:rPr>
        <w:t>)</w:t>
      </w:r>
    </w:p>
    <w:p w14:paraId="78DED330" w14:textId="77777777" w:rsidR="008333A2" w:rsidRPr="000043CC" w:rsidRDefault="008333A2" w:rsidP="007A3922">
      <w:pPr>
        <w:pStyle w:val="BodyText"/>
      </w:pPr>
      <w:r w:rsidRPr="000043CC">
        <w:t>The short-wave solar radiation [SRO] computed by the model is reduced by the shade variable:</w:t>
      </w:r>
    </w:p>
    <w:p w14:paraId="1758DB91" w14:textId="4924129B" w:rsidR="008333A2" w:rsidRPr="00B7030B" w:rsidRDefault="008333A2" w:rsidP="008333A2">
      <w:pPr>
        <w:pStyle w:val="equation"/>
        <w:rPr>
          <w:rFonts w:asciiTheme="minorHAnsi" w:hAnsiTheme="minorHAnsi"/>
          <w:noProof/>
        </w:rPr>
      </w:pPr>
      <w:r w:rsidRPr="00B7030B">
        <w:rPr>
          <w:rFonts w:asciiTheme="minorHAnsi" w:hAnsiTheme="minorHAnsi"/>
          <w:noProof/>
        </w:rPr>
        <w:tab/>
      </w:r>
      <m:oMath>
        <m:r>
          <w:rPr>
            <w:rFonts w:ascii="Cambria Math" w:hAnsiTheme="minorHAnsi"/>
            <w:noProof/>
          </w:rPr>
          <m:t>SR</m:t>
        </m:r>
        <m:sSub>
          <m:sSubPr>
            <m:ctrlPr>
              <w:rPr>
                <w:rFonts w:ascii="Cambria Math" w:hAnsiTheme="minorHAnsi"/>
                <w:i/>
                <w:noProof/>
              </w:rPr>
            </m:ctrlPr>
          </m:sSubPr>
          <m:e>
            <m:r>
              <w:rPr>
                <w:rFonts w:ascii="Cambria Math" w:hAnsiTheme="minorHAnsi"/>
                <w:noProof/>
              </w:rPr>
              <m:t>O</m:t>
            </m:r>
          </m:e>
          <m:sub>
            <m:r>
              <w:rPr>
                <w:rFonts w:ascii="Cambria Math" w:hAnsiTheme="minorHAnsi"/>
                <w:noProof/>
              </w:rPr>
              <m:t>net</m:t>
            </m:r>
          </m:sub>
        </m:sSub>
        <m:r>
          <w:rPr>
            <w:rFonts w:ascii="Cambria Math" w:hAnsiTheme="minorHAnsi"/>
            <w:noProof/>
          </w:rPr>
          <m:t>=SRO</m:t>
        </m:r>
        <m:r>
          <w:rPr>
            <w:rFonts w:ascii="Cambria Math" w:hAnsiTheme="minorHAnsi"/>
            <w:noProof/>
          </w:rPr>
          <m:t>*</m:t>
        </m:r>
        <m:r>
          <w:rPr>
            <w:rFonts w:ascii="Cambria Math" w:hAnsiTheme="minorHAnsi"/>
            <w:noProof/>
          </w:rPr>
          <m:t>S</m:t>
        </m:r>
        <m:r>
          <w:rPr>
            <w:rFonts w:ascii="Cambria Math" w:hAnsi="Cambria Math" w:cs="Cambria Math"/>
            <w:noProof/>
          </w:rPr>
          <m:t>h</m:t>
        </m:r>
        <m:r>
          <w:rPr>
            <w:rFonts w:ascii="Cambria Math" w:hAnsiTheme="minorHAnsi"/>
            <w:noProof/>
          </w:rPr>
          <m:t>ade</m:t>
        </m:r>
      </m:oMath>
      <w:r w:rsidRPr="00B7030B">
        <w:rPr>
          <w:rFonts w:asciiTheme="minorHAnsi" w:hAnsiTheme="minorHAnsi"/>
          <w:noProof/>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48</w:t>
      </w:r>
      <w:r w:rsidR="00A41B27">
        <w:rPr>
          <w:rStyle w:val="EquationCaption"/>
          <w:rFonts w:asciiTheme="minorHAnsi" w:hAnsiTheme="minorHAnsi"/>
        </w:rPr>
        <w:fldChar w:fldCharType="end"/>
      </w:r>
      <w:r w:rsidRPr="00B7030B">
        <w:rPr>
          <w:rStyle w:val="EquationCaption"/>
          <w:rFonts w:asciiTheme="minorHAnsi" w:hAnsiTheme="minorHAnsi"/>
        </w:rPr>
        <w:t>)</w:t>
      </w:r>
    </w:p>
    <w:p w14:paraId="46EBF85B" w14:textId="77777777" w:rsidR="008333A2" w:rsidRPr="00B7030B" w:rsidRDefault="00E108E0" w:rsidP="007A3922">
      <w:pPr>
        <w:pStyle w:val="Graph"/>
      </w:pPr>
      <w:r w:rsidRPr="00F749E5">
        <w:rPr>
          <w:noProof/>
        </w:rPr>
        <w:object w:dxaOrig="4456" w:dyaOrig="5506" w14:anchorId="488A6BBD">
          <v:shape id="_x0000_i1181" type="#_x0000_t75" alt="" style="width:222.95pt;height:277.9pt;mso-width-percent:0;mso-height-percent:0;mso-width-percent:0;mso-height-percent:0" o:ole="" o:bordertopcolor="this" o:borderleftcolor="this" o:borderbottomcolor="this" o:borderrightcolor="this">
            <v:imagedata r:id="rId235" o:title=""/>
            <w10:bordertop type="single" width="6"/>
            <w10:borderleft type="single" width="6"/>
            <w10:borderbottom type="single" width="6"/>
            <w10:borderright type="single" width="6"/>
          </v:shape>
          <o:OLEObject Type="Embed" ProgID="Word.Picture.8" ShapeID="_x0000_i1181" DrawAspect="Content" ObjectID="_1721314824" r:id="rId236"/>
        </w:object>
      </w:r>
    </w:p>
    <w:p w14:paraId="65A39B1D" w14:textId="483D0EA0" w:rsidR="008333A2" w:rsidRPr="00B7030B" w:rsidRDefault="008333A2" w:rsidP="007A3922">
      <w:pPr>
        <w:pStyle w:val="Figurecaption"/>
      </w:pPr>
      <w:bookmarkStart w:id="465" w:name="_Ref532635588"/>
      <w:bookmarkStart w:id="466" w:name="_Toc522966193"/>
      <w:bookmarkStart w:id="467" w:name="_Toc522966518"/>
      <w:bookmarkStart w:id="468" w:name="_Toc3699438"/>
      <w:bookmarkStart w:id="469" w:name="_Toc48573770"/>
      <w:r w:rsidRPr="00B7030B">
        <w:t xml:space="preserve">Figure </w:t>
      </w:r>
      <w:r w:rsidR="00000000">
        <w:fldChar w:fldCharType="begin"/>
      </w:r>
      <w:r w:rsidR="00000000">
        <w:instrText xml:space="preserve"> SEQ Figure \* ARABIC </w:instrText>
      </w:r>
      <w:r w:rsidR="00000000">
        <w:fldChar w:fldCharType="separate"/>
      </w:r>
      <w:r w:rsidR="00A95042">
        <w:rPr>
          <w:noProof/>
        </w:rPr>
        <w:t>58</w:t>
      </w:r>
      <w:r w:rsidR="00000000">
        <w:rPr>
          <w:noProof/>
        </w:rPr>
        <w:fldChar w:fldCharType="end"/>
      </w:r>
      <w:bookmarkEnd w:id="465"/>
      <w:r w:rsidRPr="00B7030B">
        <w:t xml:space="preserve">.  Azimuth angle, </w:t>
      </w:r>
      <w:r>
        <w:sym w:font="Symbol" w:char="F061"/>
      </w:r>
      <w:r w:rsidRPr="00B7030B">
        <w:rPr>
          <w:vertAlign w:val="subscript"/>
        </w:rPr>
        <w:t>A</w:t>
      </w:r>
      <w:r w:rsidRPr="00B7030B">
        <w:t xml:space="preserve">, and stream orientation, </w:t>
      </w:r>
      <w:r>
        <w:sym w:font="Symbol" w:char="F051"/>
      </w:r>
      <w:r w:rsidRPr="00B7030B">
        <w:rPr>
          <w:vertAlign w:val="subscript"/>
        </w:rPr>
        <w:t>0</w:t>
      </w:r>
      <w:r w:rsidRPr="00B7030B">
        <w:t>.</w:t>
      </w:r>
      <w:bookmarkEnd w:id="466"/>
      <w:bookmarkEnd w:id="467"/>
      <w:bookmarkEnd w:id="468"/>
      <w:bookmarkEnd w:id="469"/>
    </w:p>
    <w:p w14:paraId="5082A27E" w14:textId="77777777" w:rsidR="008333A2" w:rsidRPr="00B7030B" w:rsidRDefault="00E108E0" w:rsidP="007A3922">
      <w:pPr>
        <w:pStyle w:val="Graph"/>
      </w:pPr>
      <w:r w:rsidRPr="00F749E5">
        <w:rPr>
          <w:noProof/>
        </w:rPr>
        <w:object w:dxaOrig="4501" w:dyaOrig="5281" w14:anchorId="21423B40">
          <v:shape id="_x0000_i1180" type="#_x0000_t75" alt="" style="width:224.85pt;height:264pt;mso-width-percent:0;mso-height-percent:0;mso-width-percent:0;mso-height-percent:0" o:ole="" o:bordertopcolor="this" o:borderleftcolor="this" o:borderbottomcolor="this" o:borderrightcolor="this">
            <v:imagedata r:id="rId237" o:title=""/>
            <w10:bordertop type="single" width="6"/>
            <w10:borderleft type="single" width="6"/>
            <w10:borderbottom type="single" width="6"/>
            <w10:borderright type="single" width="6"/>
          </v:shape>
          <o:OLEObject Type="Embed" ProgID="Word.Picture.8" ShapeID="_x0000_i1180" DrawAspect="Content" ObjectID="_1721314825" r:id="rId238"/>
        </w:object>
      </w:r>
    </w:p>
    <w:p w14:paraId="3EA09863" w14:textId="316E5635" w:rsidR="008333A2" w:rsidRPr="000043CC" w:rsidRDefault="008333A2" w:rsidP="007A3922">
      <w:pPr>
        <w:pStyle w:val="Figurecaption"/>
      </w:pPr>
      <w:bookmarkStart w:id="470" w:name="_Ref532635589"/>
      <w:bookmarkStart w:id="471" w:name="_Toc522966194"/>
      <w:bookmarkStart w:id="472" w:name="_Toc522966519"/>
      <w:bookmarkStart w:id="473" w:name="_Toc3699439"/>
      <w:bookmarkStart w:id="474" w:name="_Toc48573771"/>
      <w:r w:rsidRPr="000043CC">
        <w:t xml:space="preserve">Figure </w:t>
      </w:r>
      <w:r w:rsidR="00000000">
        <w:fldChar w:fldCharType="begin"/>
      </w:r>
      <w:r w:rsidR="00000000">
        <w:instrText xml:space="preserve"> SEQ Figure \* ARABIC </w:instrText>
      </w:r>
      <w:r w:rsidR="00000000">
        <w:fldChar w:fldCharType="separate"/>
      </w:r>
      <w:r w:rsidR="00A95042">
        <w:rPr>
          <w:noProof/>
        </w:rPr>
        <w:t>59</w:t>
      </w:r>
      <w:r w:rsidR="00000000">
        <w:rPr>
          <w:noProof/>
        </w:rPr>
        <w:fldChar w:fldCharType="end"/>
      </w:r>
      <w:bookmarkEnd w:id="470"/>
      <w:r w:rsidRPr="000043CC">
        <w:t>. Relationship between azimuth, stream orientation, and shadow length.</w:t>
      </w:r>
      <w:bookmarkStart w:id="475" w:name="_Toc523896532"/>
      <w:bookmarkEnd w:id="471"/>
      <w:bookmarkEnd w:id="472"/>
      <w:bookmarkEnd w:id="473"/>
      <w:bookmarkEnd w:id="474"/>
    </w:p>
    <w:p w14:paraId="3202D4EC" w14:textId="77777777" w:rsidR="008333A2" w:rsidRPr="00B7030B" w:rsidRDefault="008333A2" w:rsidP="00B6554A">
      <w:pPr>
        <w:pStyle w:val="Heading4"/>
      </w:pPr>
      <w:bookmarkStart w:id="476" w:name="_Toc3699410"/>
      <w:bookmarkStart w:id="477" w:name="_Toc48573609"/>
      <w:r w:rsidRPr="00B7030B">
        <w:t>Data Requirements</w:t>
      </w:r>
      <w:bookmarkEnd w:id="476"/>
      <w:bookmarkEnd w:id="477"/>
    </w:p>
    <w:p w14:paraId="31AF3C19" w14:textId="51883C66" w:rsidR="008333A2" w:rsidRPr="000043CC" w:rsidRDefault="008333A2" w:rsidP="00B6554A">
      <w:pPr>
        <w:pStyle w:val="BodyText"/>
      </w:pPr>
      <w:r w:rsidRPr="000043CC">
        <w:t xml:space="preserve">Topography and vegetation data are stored in a user-defined input file. An example input file is shown in Appendix C.  The file includes tree top elevations for both stream banks.  The file also includes the distance from the centerline of the river to the controlling vegetation and the shade reduction factor (explained below) for both stream banks.  The shade file has vegetation characteristics recorded by the left and right banks of the stream. The convention used for defining left or right bank is dependent on looking </w:t>
      </w:r>
      <w:r w:rsidRPr="00B772E3">
        <w:rPr>
          <w:i/>
          <w:iCs/>
        </w:rPr>
        <w:t>downstream</w:t>
      </w:r>
      <w:r w:rsidRPr="000043CC">
        <w:t xml:space="preserve"> in the system, the </w:t>
      </w:r>
      <w:r w:rsidRPr="0076230E">
        <w:rPr>
          <w:i/>
          <w:iCs/>
        </w:rPr>
        <w:t>Left Bank</w:t>
      </w:r>
      <w:r w:rsidRPr="000043CC">
        <w:t xml:space="preserve"> is on the left and the </w:t>
      </w:r>
      <w:r w:rsidRPr="0076230E">
        <w:rPr>
          <w:i/>
          <w:iCs/>
        </w:rPr>
        <w:t>Right Bank</w:t>
      </w:r>
      <w:r w:rsidRPr="000043CC">
        <w:t xml:space="preserve"> is to the right.</w:t>
      </w:r>
    </w:p>
    <w:p w14:paraId="2AA1672C" w14:textId="6E90E19D" w:rsidR="008333A2" w:rsidRPr="000043CC" w:rsidRDefault="008333A2" w:rsidP="00B6554A">
      <w:pPr>
        <w:pStyle w:val="BodyText"/>
      </w:pPr>
      <w:r w:rsidRPr="000043CC">
        <w:t>The shade algorithm reads in 18 topographic inclination angles surrounding each segment center-point.  The inclination angles can be determined using topographical maps, Digital Elevation Models (DEM), or contour plots.  The steepest inclination angle for each of the 18 locations surrounding a segment should be selected</w:t>
      </w:r>
      <w:r w:rsidR="00C6152F">
        <w:t>,</w:t>
      </w:r>
      <w:r w:rsidRPr="000043CC">
        <w:t xml:space="preserve"> since this angle will control the topographic shading. The first inclination angle is taken from directly </w:t>
      </w:r>
      <w:r w:rsidR="00933C37">
        <w:t>n</w:t>
      </w:r>
      <w:r w:rsidRPr="000043CC">
        <w:t xml:space="preserve">orth of a segment (orientation angle 0.0) and moves clockwise to the </w:t>
      </w:r>
      <w:r w:rsidR="00933C37">
        <w:t>e</w:t>
      </w:r>
      <w:r w:rsidRPr="000043CC">
        <w:t>ast with increasing orientation angles around the segment in 20</w:t>
      </w:r>
      <w:r w:rsidRPr="000043CC">
        <w:sym w:font="Symbol" w:char="F0B0"/>
      </w:r>
      <w:r w:rsidRPr="000043CC">
        <w:t xml:space="preserve"> increments.</w:t>
      </w:r>
    </w:p>
    <w:p w14:paraId="0CFFBF88" w14:textId="62EE395C" w:rsidR="008333A2" w:rsidRPr="000043CC" w:rsidRDefault="008333A2" w:rsidP="005611B1">
      <w:pPr>
        <w:pStyle w:val="BodyText"/>
      </w:pPr>
      <w:r w:rsidRPr="000043CC">
        <w:t xml:space="preserve">How far away from the </w:t>
      </w:r>
      <w:r w:rsidR="00FC00AA" w:rsidRPr="000043CC">
        <w:t>river</w:t>
      </w:r>
      <w:r w:rsidR="00FC00AA">
        <w:t>’s</w:t>
      </w:r>
      <w:r w:rsidR="00FC00AA" w:rsidRPr="000043CC">
        <w:t xml:space="preserve"> </w:t>
      </w:r>
      <w:r w:rsidRPr="000043CC">
        <w:t>centerline topography should be analyzed depend</w:t>
      </w:r>
      <w:r w:rsidR="00E0221D">
        <w:t>s</w:t>
      </w:r>
      <w:r w:rsidRPr="000043CC">
        <w:t xml:space="preserve"> on the system.  Wide flat river systems will utilize longer distances for identifying influencing topography than a narrow river canyon.  In addition, rather than restricting the code to orientation angles only toward the south appropriate for the Northern hemisphere, using orientation angles that surround a segment allows the algorithm to be used in both the northern and southern hemispheres. </w:t>
      </w:r>
    </w:p>
    <w:p w14:paraId="4A636EE4" w14:textId="77777777" w:rsidR="008333A2" w:rsidRPr="000043CC" w:rsidRDefault="008333A2" w:rsidP="007552CD">
      <w:pPr>
        <w:pStyle w:val="BodyText"/>
      </w:pPr>
      <w:r w:rsidRPr="000043CC">
        <w:t>In addition, the user can specify dynamic shading reduction factors as a function of time.  Usually, these would correspond to the times for leaf growth and fall for deciduous trees.</w:t>
      </w:r>
    </w:p>
    <w:p w14:paraId="63A1FA4A" w14:textId="4A69F494" w:rsidR="008333A2" w:rsidRPr="000043CC" w:rsidRDefault="008333A2" w:rsidP="007552CD">
      <w:pPr>
        <w:pStyle w:val="BodyText"/>
      </w:pPr>
      <w:r w:rsidRPr="000043CC">
        <w:lastRenderedPageBreak/>
        <w:t xml:space="preserve">The topography and vegetation information </w:t>
      </w:r>
      <w:proofErr w:type="gramStart"/>
      <w:r w:rsidRPr="000043CC">
        <w:t>is</w:t>
      </w:r>
      <w:proofErr w:type="gramEnd"/>
      <w:r w:rsidRPr="000043CC">
        <w:t xml:space="preserve"> first read in from the input file.  Then, using the segment orientation angle, </w:t>
      </w:r>
      <w:r w:rsidRPr="000043CC">
        <w:sym w:font="Symbol" w:char="F051"/>
      </w:r>
      <w:r w:rsidRPr="000043CC">
        <w:rPr>
          <w:rStyle w:val="Subscript"/>
          <w:rFonts w:asciiTheme="minorHAnsi" w:hAnsiTheme="minorHAnsi"/>
          <w:sz w:val="20"/>
          <w:szCs w:val="18"/>
        </w:rPr>
        <w:t>0</w:t>
      </w:r>
      <w:r w:rsidRPr="000043CC">
        <w:t xml:space="preserve">, and the solar azimuth, </w:t>
      </w:r>
      <w:r w:rsidRPr="000043CC">
        <w:rPr>
          <w:i/>
          <w:iCs/>
        </w:rPr>
        <w:sym w:font="Symbol" w:char="F061"/>
      </w:r>
      <w:r w:rsidRPr="000043CC">
        <w:rPr>
          <w:i/>
          <w:iCs/>
          <w:vertAlign w:val="subscript"/>
        </w:rPr>
        <w:t>A</w:t>
      </w:r>
      <w:r w:rsidRPr="000043CC">
        <w:t xml:space="preserve">, the bank </w:t>
      </w:r>
      <w:r w:rsidR="00434048">
        <w:t>with</w:t>
      </w:r>
      <w:r w:rsidR="00B02572">
        <w:t xml:space="preserve"> the</w:t>
      </w:r>
      <w:r w:rsidRPr="000043CC">
        <w:t xml:space="preserve"> sun behind it is computed.  The criteria used for determining the bank with the sun behind it was modified from Chen (1996)</w:t>
      </w:r>
      <w:r w:rsidR="00B02572">
        <w:t>,</w:t>
      </w:r>
      <w:r w:rsidRPr="000043CC">
        <w:t xml:space="preserve"> because the segment orientation angle is determined differently in </w:t>
      </w:r>
      <w:r w:rsidRPr="007E0674">
        <w:rPr>
          <w:b/>
          <w:bCs/>
        </w:rPr>
        <w:t>CE-QUAL-W2</w:t>
      </w:r>
      <w:r w:rsidRPr="000043CC">
        <w:t xml:space="preserve">. </w:t>
      </w:r>
      <w:r w:rsidRPr="000043CC">
        <w:fldChar w:fldCharType="begin"/>
      </w:r>
      <w:r w:rsidRPr="000043CC">
        <w:instrText xml:space="preserve"> REF _Ref8804766 \h  \* MERGEFORMAT </w:instrText>
      </w:r>
      <w:r w:rsidRPr="000043CC">
        <w:fldChar w:fldCharType="separate"/>
      </w:r>
      <w:r w:rsidR="00A95042" w:rsidRPr="00A95042">
        <w:rPr>
          <w:rStyle w:val="Figurehyperlink"/>
        </w:rPr>
        <w:t>Table 7</w:t>
      </w:r>
      <w:r w:rsidRPr="000043CC">
        <w:fldChar w:fldCharType="end"/>
      </w:r>
      <w:r w:rsidRPr="000043CC">
        <w:t xml:space="preserve"> shows the criteria used in the model. </w:t>
      </w:r>
    </w:p>
    <w:p w14:paraId="580BE470" w14:textId="72061351" w:rsidR="008333A2" w:rsidRPr="000043CC" w:rsidRDefault="008333A2" w:rsidP="007552CD">
      <w:pPr>
        <w:pStyle w:val="Tablecaption"/>
      </w:pPr>
      <w:bookmarkStart w:id="478" w:name="_Ref8804766"/>
      <w:bookmarkStart w:id="479" w:name="_Toc492344858"/>
      <w:bookmarkStart w:id="480" w:name="_Toc522966516"/>
      <w:bookmarkStart w:id="481" w:name="_Toc3699453"/>
      <w:bookmarkStart w:id="482" w:name="_Toc14621654"/>
      <w:bookmarkStart w:id="483" w:name="_Toc48573844"/>
      <w:r w:rsidRPr="000043CC">
        <w:t xml:space="preserve">Table </w:t>
      </w:r>
      <w:r w:rsidR="00000000">
        <w:fldChar w:fldCharType="begin"/>
      </w:r>
      <w:r w:rsidR="00000000">
        <w:instrText xml:space="preserve"> SEQ Table \* ARABIC </w:instrText>
      </w:r>
      <w:r w:rsidR="00000000">
        <w:fldChar w:fldCharType="separate"/>
      </w:r>
      <w:r w:rsidR="00A95042">
        <w:rPr>
          <w:noProof/>
        </w:rPr>
        <w:t>7</w:t>
      </w:r>
      <w:r w:rsidR="00000000">
        <w:rPr>
          <w:noProof/>
        </w:rPr>
        <w:fldChar w:fldCharType="end"/>
      </w:r>
      <w:bookmarkEnd w:id="478"/>
      <w:r w:rsidRPr="000043CC">
        <w:t>.  Criteria for determining sunward bank</w:t>
      </w:r>
      <w:bookmarkEnd w:id="479"/>
      <w:bookmarkEnd w:id="480"/>
      <w:bookmarkEnd w:id="481"/>
      <w:bookmarkEnd w:id="482"/>
      <w:bookmarkEnd w:id="48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8"/>
        <w:gridCol w:w="3150"/>
        <w:gridCol w:w="3420"/>
      </w:tblGrid>
      <w:tr w:rsidR="008333A2" w:rsidRPr="000043CC" w14:paraId="6FA14AC7" w14:textId="77777777" w:rsidTr="004E574D">
        <w:trPr>
          <w:jc w:val="center"/>
        </w:trPr>
        <w:tc>
          <w:tcPr>
            <w:tcW w:w="1278" w:type="dxa"/>
          </w:tcPr>
          <w:p w14:paraId="5B478AAE" w14:textId="77777777" w:rsidR="008333A2" w:rsidRPr="000043CC" w:rsidRDefault="008333A2" w:rsidP="007552CD">
            <w:r w:rsidRPr="000043CC">
              <w:t>Sunward Bank</w:t>
            </w:r>
          </w:p>
        </w:tc>
        <w:tc>
          <w:tcPr>
            <w:tcW w:w="3150" w:type="dxa"/>
          </w:tcPr>
          <w:p w14:paraId="62A027ED" w14:textId="77777777" w:rsidR="008333A2" w:rsidRPr="000043CC" w:rsidRDefault="008333A2" w:rsidP="00127D1D">
            <w:pPr>
              <w:jc w:val="center"/>
            </w:pPr>
            <m:oMathPara>
              <m:oMath>
                <m:r>
                  <m:rPr>
                    <m:sty m:val="p"/>
                  </m:rPr>
                  <w:rPr>
                    <w:rFonts w:ascii="Cambria Math" w:hAnsi="Cambria Math"/>
                    <w:noProof/>
                  </w:rPr>
                  <m:t>0°&lt;</m:t>
                </m:r>
                <m:sSub>
                  <m:sSubPr>
                    <m:ctrlPr>
                      <w:rPr>
                        <w:rFonts w:ascii="Cambria Math" w:hAnsi="Cambria Math"/>
                        <w:noProof/>
                      </w:rPr>
                    </m:ctrlPr>
                  </m:sSubPr>
                  <m:e>
                    <m:r>
                      <w:rPr>
                        <w:rFonts w:ascii="Cambria Math" w:hAnsi="Cambria Math"/>
                        <w:noProof/>
                      </w:rPr>
                      <m:t>Θ</m:t>
                    </m:r>
                  </m:e>
                  <m:sub>
                    <m:r>
                      <m:rPr>
                        <m:sty m:val="p"/>
                      </m:rPr>
                      <w:rPr>
                        <w:rFonts w:ascii="Cambria Math" w:hAnsi="Cambria Math"/>
                        <w:noProof/>
                      </w:rPr>
                      <m:t>0</m:t>
                    </m:r>
                  </m:sub>
                </m:sSub>
                <m:r>
                  <m:rPr>
                    <m:sty m:val="p"/>
                  </m:rPr>
                  <w:rPr>
                    <w:rFonts w:ascii="Cambria Math" w:hAnsi="Cambria Math"/>
                    <w:noProof/>
                  </w:rPr>
                  <m:t>≤180°</m:t>
                </m:r>
              </m:oMath>
            </m:oMathPara>
          </w:p>
        </w:tc>
        <w:tc>
          <w:tcPr>
            <w:tcW w:w="3420" w:type="dxa"/>
          </w:tcPr>
          <w:p w14:paraId="35288C76" w14:textId="77777777" w:rsidR="008333A2" w:rsidRPr="000043CC" w:rsidRDefault="008333A2" w:rsidP="00127D1D">
            <w:pPr>
              <w:jc w:val="center"/>
            </w:pPr>
            <m:oMathPara>
              <m:oMath>
                <m:r>
                  <m:rPr>
                    <m:sty m:val="p"/>
                  </m:rPr>
                  <w:rPr>
                    <w:rFonts w:ascii="Cambria Math" w:hAnsi="Cambria Math"/>
                    <w:noProof/>
                  </w:rPr>
                  <m:t>180°&lt;</m:t>
                </m:r>
                <m:sSub>
                  <m:sSubPr>
                    <m:ctrlPr>
                      <w:rPr>
                        <w:rFonts w:ascii="Cambria Math" w:hAnsi="Cambria Math"/>
                        <w:noProof/>
                      </w:rPr>
                    </m:ctrlPr>
                  </m:sSubPr>
                  <m:e>
                    <m:r>
                      <w:rPr>
                        <w:rFonts w:ascii="Cambria Math" w:hAnsi="Cambria Math"/>
                        <w:noProof/>
                      </w:rPr>
                      <m:t>Θ</m:t>
                    </m:r>
                  </m:e>
                  <m:sub>
                    <m:r>
                      <m:rPr>
                        <m:sty m:val="p"/>
                      </m:rPr>
                      <w:rPr>
                        <w:rFonts w:ascii="Cambria Math" w:hAnsi="Cambria Math"/>
                        <w:noProof/>
                      </w:rPr>
                      <m:t>0</m:t>
                    </m:r>
                  </m:sub>
                </m:sSub>
                <m:r>
                  <m:rPr>
                    <m:sty m:val="p"/>
                  </m:rPr>
                  <w:rPr>
                    <w:rFonts w:ascii="Cambria Math" w:hAnsi="Cambria Math"/>
                    <w:noProof/>
                  </w:rPr>
                  <m:t>≤360°</m:t>
                </m:r>
              </m:oMath>
            </m:oMathPara>
          </w:p>
        </w:tc>
      </w:tr>
      <w:tr w:rsidR="008333A2" w:rsidRPr="000043CC" w14:paraId="265943CC" w14:textId="77777777" w:rsidTr="004E574D">
        <w:trPr>
          <w:jc w:val="center"/>
        </w:trPr>
        <w:tc>
          <w:tcPr>
            <w:tcW w:w="1278" w:type="dxa"/>
          </w:tcPr>
          <w:p w14:paraId="19BEB22D" w14:textId="77777777" w:rsidR="008333A2" w:rsidRPr="000043CC" w:rsidRDefault="008333A2" w:rsidP="007A3922">
            <w:r w:rsidRPr="000043CC">
              <w:t>Left</w:t>
            </w:r>
          </w:p>
        </w:tc>
        <w:tc>
          <w:tcPr>
            <w:tcW w:w="3150" w:type="dxa"/>
          </w:tcPr>
          <w:p w14:paraId="43C621D1" w14:textId="77777777" w:rsidR="008333A2" w:rsidRPr="000043CC" w:rsidRDefault="00000000" w:rsidP="00127D1D">
            <w:pPr>
              <w:jc w:val="center"/>
            </w:pPr>
            <m:oMath>
              <m:sSub>
                <m:sSubPr>
                  <m:ctrlPr>
                    <w:rPr>
                      <w:rFonts w:ascii="Cambria Math" w:hAnsi="Cambria Math"/>
                      <w:noProof/>
                    </w:rPr>
                  </m:ctrlPr>
                </m:sSubPr>
                <m:e>
                  <m:r>
                    <w:rPr>
                      <w:rFonts w:ascii="Cambria Math" w:hAnsi="Cambria Math"/>
                      <w:noProof/>
                    </w:rPr>
                    <m:t>α</m:t>
                  </m:r>
                </m:e>
                <m:sub>
                  <m:r>
                    <w:rPr>
                      <w:rFonts w:ascii="Cambria Math" w:hAnsi="Cambria Math"/>
                      <w:noProof/>
                    </w:rPr>
                    <m:t>A</m:t>
                  </m:r>
                </m:sub>
              </m:sSub>
              <m:r>
                <m:rPr>
                  <m:sty m:val="p"/>
                </m:rPr>
                <w:rPr>
                  <w:rFonts w:ascii="Cambria Math" w:hAnsi="Cambria Math"/>
                  <w:noProof/>
                </w:rPr>
                <m:t>&lt;</m:t>
              </m:r>
              <m:sSub>
                <m:sSubPr>
                  <m:ctrlPr>
                    <w:rPr>
                      <w:rFonts w:ascii="Cambria Math" w:hAnsi="Cambria Math"/>
                      <w:noProof/>
                    </w:rPr>
                  </m:ctrlPr>
                </m:sSubPr>
                <m:e>
                  <m:r>
                    <w:rPr>
                      <w:rFonts w:ascii="Cambria Math" w:hAnsi="Cambria Math"/>
                      <w:noProof/>
                    </w:rPr>
                    <m:t>Θ</m:t>
                  </m:r>
                </m:e>
                <m:sub>
                  <m:r>
                    <m:rPr>
                      <m:sty m:val="p"/>
                    </m:rPr>
                    <w:rPr>
                      <w:rFonts w:ascii="Cambria Math" w:hAnsi="Cambria Math"/>
                      <w:noProof/>
                    </w:rPr>
                    <m:t>0</m:t>
                  </m:r>
                </m:sub>
              </m:sSub>
            </m:oMath>
            <w:r w:rsidR="008333A2" w:rsidRPr="000043CC">
              <w:rPr>
                <w:noProof/>
              </w:rPr>
              <w:t xml:space="preserve"> or </w:t>
            </w:r>
            <m:oMath>
              <m:sSub>
                <m:sSubPr>
                  <m:ctrlPr>
                    <w:rPr>
                      <w:rFonts w:ascii="Cambria Math" w:hAnsi="Cambria Math"/>
                      <w:noProof/>
                    </w:rPr>
                  </m:ctrlPr>
                </m:sSubPr>
                <m:e>
                  <m:r>
                    <w:rPr>
                      <w:rFonts w:ascii="Cambria Math" w:hAnsi="Cambria Math"/>
                      <w:noProof/>
                    </w:rPr>
                    <m:t>α</m:t>
                  </m:r>
                </m:e>
                <m:sub>
                  <m:r>
                    <w:rPr>
                      <w:rFonts w:ascii="Cambria Math" w:hAnsi="Cambria Math"/>
                      <w:noProof/>
                    </w:rPr>
                    <m:t>A</m:t>
                  </m:r>
                </m:sub>
              </m:sSub>
              <m:r>
                <m:rPr>
                  <m:sty m:val="p"/>
                </m:rPr>
                <w:rPr>
                  <w:rFonts w:ascii="Cambria Math" w:hAnsi="Cambria Math"/>
                  <w:noProof/>
                </w:rPr>
                <m:t>&gt;</m:t>
              </m:r>
              <m:sSub>
                <m:sSubPr>
                  <m:ctrlPr>
                    <w:rPr>
                      <w:rFonts w:ascii="Cambria Math" w:hAnsi="Cambria Math"/>
                      <w:noProof/>
                    </w:rPr>
                  </m:ctrlPr>
                </m:sSubPr>
                <m:e>
                  <m:r>
                    <w:rPr>
                      <w:rFonts w:ascii="Cambria Math" w:hAnsi="Cambria Math"/>
                      <w:noProof/>
                    </w:rPr>
                    <m:t>Θ</m:t>
                  </m:r>
                </m:e>
                <m:sub>
                  <m:r>
                    <m:rPr>
                      <m:sty m:val="p"/>
                    </m:rPr>
                    <w:rPr>
                      <w:rFonts w:ascii="Cambria Math" w:hAnsi="Cambria Math"/>
                      <w:noProof/>
                    </w:rPr>
                    <m:t>0</m:t>
                  </m:r>
                </m:sub>
              </m:sSub>
              <m:r>
                <m:rPr>
                  <m:sty m:val="p"/>
                </m:rPr>
                <w:rPr>
                  <w:rFonts w:ascii="Cambria Math" w:hAnsi="Cambria Math"/>
                  <w:noProof/>
                </w:rPr>
                <m:t>+180°</m:t>
              </m:r>
            </m:oMath>
          </w:p>
        </w:tc>
        <w:tc>
          <w:tcPr>
            <w:tcW w:w="3420" w:type="dxa"/>
          </w:tcPr>
          <w:p w14:paraId="230C34FB" w14:textId="77777777" w:rsidR="008333A2" w:rsidRPr="000043CC" w:rsidRDefault="00000000" w:rsidP="00127D1D">
            <w:pPr>
              <w:jc w:val="center"/>
            </w:pPr>
            <m:oMathPara>
              <m:oMath>
                <m:sSub>
                  <m:sSubPr>
                    <m:ctrlPr>
                      <w:rPr>
                        <w:rFonts w:ascii="Cambria Math" w:hAnsi="Cambria Math"/>
                        <w:noProof/>
                      </w:rPr>
                    </m:ctrlPr>
                  </m:sSubPr>
                  <m:e>
                    <m:r>
                      <w:rPr>
                        <w:rFonts w:ascii="Cambria Math" w:hAnsi="Cambria Math"/>
                        <w:noProof/>
                      </w:rPr>
                      <m:t>Θ</m:t>
                    </m:r>
                  </m:e>
                  <m:sub>
                    <m:r>
                      <m:rPr>
                        <m:sty m:val="p"/>
                      </m:rPr>
                      <w:rPr>
                        <w:rFonts w:ascii="Cambria Math" w:hAnsi="Cambria Math"/>
                        <w:noProof/>
                      </w:rPr>
                      <m:t>0</m:t>
                    </m:r>
                  </m:sub>
                </m:sSub>
                <m:r>
                  <m:rPr>
                    <m:sty m:val="p"/>
                  </m:rPr>
                  <w:rPr>
                    <w:rFonts w:ascii="Cambria Math" w:hAnsi="Cambria Math"/>
                    <w:noProof/>
                  </w:rPr>
                  <m:t>-180°&lt;</m:t>
                </m:r>
                <m:sSub>
                  <m:sSubPr>
                    <m:ctrlPr>
                      <w:rPr>
                        <w:rFonts w:ascii="Cambria Math" w:hAnsi="Cambria Math"/>
                        <w:noProof/>
                      </w:rPr>
                    </m:ctrlPr>
                  </m:sSubPr>
                  <m:e>
                    <m:r>
                      <w:rPr>
                        <w:rFonts w:ascii="Cambria Math" w:hAnsi="Cambria Math"/>
                        <w:noProof/>
                      </w:rPr>
                      <m:t>α</m:t>
                    </m:r>
                  </m:e>
                  <m:sub>
                    <m:r>
                      <w:rPr>
                        <w:rFonts w:ascii="Cambria Math" w:hAnsi="Cambria Math"/>
                        <w:noProof/>
                      </w:rPr>
                      <m:t>A</m:t>
                    </m:r>
                  </m:sub>
                </m:sSub>
                <m:r>
                  <m:rPr>
                    <m:sty m:val="p"/>
                  </m:rPr>
                  <w:rPr>
                    <w:rFonts w:ascii="Cambria Math" w:hAnsi="Cambria Math"/>
                    <w:noProof/>
                  </w:rPr>
                  <m:t>&lt;</m:t>
                </m:r>
                <m:sSub>
                  <m:sSubPr>
                    <m:ctrlPr>
                      <w:rPr>
                        <w:rFonts w:ascii="Cambria Math" w:hAnsi="Cambria Math"/>
                        <w:noProof/>
                      </w:rPr>
                    </m:ctrlPr>
                  </m:sSubPr>
                  <m:e>
                    <m:r>
                      <w:rPr>
                        <w:rFonts w:ascii="Cambria Math" w:hAnsi="Cambria Math"/>
                        <w:noProof/>
                      </w:rPr>
                      <m:t>Θ</m:t>
                    </m:r>
                  </m:e>
                  <m:sub>
                    <m:r>
                      <m:rPr>
                        <m:sty m:val="p"/>
                      </m:rPr>
                      <w:rPr>
                        <w:rFonts w:ascii="Cambria Math" w:hAnsi="Cambria Math"/>
                        <w:noProof/>
                      </w:rPr>
                      <m:t>0</m:t>
                    </m:r>
                  </m:sub>
                </m:sSub>
              </m:oMath>
            </m:oMathPara>
          </w:p>
        </w:tc>
      </w:tr>
      <w:tr w:rsidR="008333A2" w:rsidRPr="000043CC" w14:paraId="4FE23C35" w14:textId="77777777" w:rsidTr="004E574D">
        <w:trPr>
          <w:jc w:val="center"/>
        </w:trPr>
        <w:tc>
          <w:tcPr>
            <w:tcW w:w="1278" w:type="dxa"/>
          </w:tcPr>
          <w:p w14:paraId="498AAEF1" w14:textId="77777777" w:rsidR="008333A2" w:rsidRPr="000043CC" w:rsidRDefault="008333A2" w:rsidP="007A3922">
            <w:r w:rsidRPr="000043CC">
              <w:t>Right</w:t>
            </w:r>
          </w:p>
        </w:tc>
        <w:tc>
          <w:tcPr>
            <w:tcW w:w="3150" w:type="dxa"/>
          </w:tcPr>
          <w:p w14:paraId="6866387A" w14:textId="77777777" w:rsidR="008333A2" w:rsidRPr="000043CC" w:rsidRDefault="00000000" w:rsidP="00127D1D">
            <w:pPr>
              <w:jc w:val="center"/>
            </w:pPr>
            <m:oMathPara>
              <m:oMath>
                <m:sSub>
                  <m:sSubPr>
                    <m:ctrlPr>
                      <w:rPr>
                        <w:rFonts w:ascii="Cambria Math" w:hAnsi="Cambria Math"/>
                        <w:noProof/>
                      </w:rPr>
                    </m:ctrlPr>
                  </m:sSubPr>
                  <m:e>
                    <m:r>
                      <w:rPr>
                        <w:rFonts w:ascii="Cambria Math" w:hAnsi="Cambria Math"/>
                        <w:noProof/>
                      </w:rPr>
                      <m:t>Θ</m:t>
                    </m:r>
                  </m:e>
                  <m:sub>
                    <m:r>
                      <m:rPr>
                        <m:sty m:val="p"/>
                      </m:rPr>
                      <w:rPr>
                        <w:rFonts w:ascii="Cambria Math" w:hAnsi="Cambria Math"/>
                        <w:noProof/>
                      </w:rPr>
                      <m:t>0</m:t>
                    </m:r>
                  </m:sub>
                </m:sSub>
                <m:r>
                  <m:rPr>
                    <m:sty m:val="p"/>
                  </m:rPr>
                  <w:rPr>
                    <w:rFonts w:ascii="Cambria Math" w:hAnsi="Cambria Math"/>
                    <w:noProof/>
                  </w:rPr>
                  <m:t>&lt;</m:t>
                </m:r>
                <m:sSub>
                  <m:sSubPr>
                    <m:ctrlPr>
                      <w:rPr>
                        <w:rFonts w:ascii="Cambria Math" w:hAnsi="Cambria Math"/>
                        <w:noProof/>
                      </w:rPr>
                    </m:ctrlPr>
                  </m:sSubPr>
                  <m:e>
                    <m:r>
                      <w:rPr>
                        <w:rFonts w:ascii="Cambria Math" w:hAnsi="Cambria Math"/>
                        <w:noProof/>
                      </w:rPr>
                      <m:t>α</m:t>
                    </m:r>
                  </m:e>
                  <m:sub>
                    <m:r>
                      <w:rPr>
                        <w:rFonts w:ascii="Cambria Math" w:hAnsi="Cambria Math"/>
                        <w:noProof/>
                      </w:rPr>
                      <m:t>A</m:t>
                    </m:r>
                  </m:sub>
                </m:sSub>
                <m:r>
                  <m:rPr>
                    <m:sty m:val="p"/>
                  </m:rPr>
                  <w:rPr>
                    <w:rFonts w:ascii="Cambria Math" w:hAnsi="Cambria Math"/>
                    <w:noProof/>
                  </w:rPr>
                  <m:t>&lt;</m:t>
                </m:r>
                <m:sSub>
                  <m:sSubPr>
                    <m:ctrlPr>
                      <w:rPr>
                        <w:rFonts w:ascii="Cambria Math" w:hAnsi="Cambria Math"/>
                        <w:noProof/>
                      </w:rPr>
                    </m:ctrlPr>
                  </m:sSubPr>
                  <m:e>
                    <m:r>
                      <w:rPr>
                        <w:rFonts w:ascii="Cambria Math" w:hAnsi="Cambria Math"/>
                        <w:noProof/>
                      </w:rPr>
                      <m:t>Θ</m:t>
                    </m:r>
                  </m:e>
                  <m:sub>
                    <m:r>
                      <m:rPr>
                        <m:sty m:val="p"/>
                      </m:rPr>
                      <w:rPr>
                        <w:rFonts w:ascii="Cambria Math" w:hAnsi="Cambria Math"/>
                        <w:noProof/>
                      </w:rPr>
                      <m:t>0</m:t>
                    </m:r>
                  </m:sub>
                </m:sSub>
                <m:r>
                  <m:rPr>
                    <m:sty m:val="p"/>
                  </m:rPr>
                  <w:rPr>
                    <w:rFonts w:ascii="Cambria Math" w:hAnsi="Cambria Math"/>
                    <w:noProof/>
                  </w:rPr>
                  <m:t>+180°</m:t>
                </m:r>
              </m:oMath>
            </m:oMathPara>
          </w:p>
        </w:tc>
        <w:tc>
          <w:tcPr>
            <w:tcW w:w="3420" w:type="dxa"/>
          </w:tcPr>
          <w:p w14:paraId="349193DC" w14:textId="77777777" w:rsidR="008333A2" w:rsidRPr="000043CC" w:rsidRDefault="00000000" w:rsidP="00127D1D">
            <w:pPr>
              <w:jc w:val="center"/>
            </w:pPr>
            <m:oMath>
              <m:sSub>
                <m:sSubPr>
                  <m:ctrlPr>
                    <w:rPr>
                      <w:rFonts w:ascii="Cambria Math" w:hAnsi="Cambria Math"/>
                      <w:noProof/>
                    </w:rPr>
                  </m:ctrlPr>
                </m:sSubPr>
                <m:e>
                  <m:r>
                    <w:rPr>
                      <w:rFonts w:ascii="Cambria Math" w:hAnsi="Cambria Math"/>
                      <w:noProof/>
                    </w:rPr>
                    <m:t>α</m:t>
                  </m:r>
                </m:e>
                <m:sub>
                  <m:r>
                    <w:rPr>
                      <w:rFonts w:ascii="Cambria Math" w:hAnsi="Cambria Math"/>
                      <w:noProof/>
                    </w:rPr>
                    <m:t>A</m:t>
                  </m:r>
                </m:sub>
              </m:sSub>
              <m:r>
                <m:rPr>
                  <m:sty m:val="p"/>
                </m:rPr>
                <w:rPr>
                  <w:rFonts w:ascii="Cambria Math" w:hAnsi="Cambria Math"/>
                  <w:noProof/>
                </w:rPr>
                <m:t>&gt;</m:t>
              </m:r>
              <m:sSub>
                <m:sSubPr>
                  <m:ctrlPr>
                    <w:rPr>
                      <w:rFonts w:ascii="Cambria Math" w:hAnsi="Cambria Math"/>
                      <w:noProof/>
                    </w:rPr>
                  </m:ctrlPr>
                </m:sSubPr>
                <m:e>
                  <m:r>
                    <w:rPr>
                      <w:rFonts w:ascii="Cambria Math" w:hAnsi="Cambria Math"/>
                      <w:noProof/>
                    </w:rPr>
                    <m:t>Θ</m:t>
                  </m:r>
                </m:e>
                <m:sub>
                  <m:r>
                    <m:rPr>
                      <m:sty m:val="p"/>
                    </m:rPr>
                    <w:rPr>
                      <w:rFonts w:ascii="Cambria Math" w:hAnsi="Cambria Math"/>
                      <w:noProof/>
                    </w:rPr>
                    <m:t>0</m:t>
                  </m:r>
                </m:sub>
              </m:sSub>
            </m:oMath>
            <w:r w:rsidR="008333A2" w:rsidRPr="000043CC">
              <w:rPr>
                <w:noProof/>
              </w:rPr>
              <w:t xml:space="preserve"> or </w:t>
            </w:r>
            <m:oMath>
              <m:sSub>
                <m:sSubPr>
                  <m:ctrlPr>
                    <w:rPr>
                      <w:rFonts w:ascii="Cambria Math" w:hAnsi="Cambria Math"/>
                      <w:noProof/>
                    </w:rPr>
                  </m:ctrlPr>
                </m:sSubPr>
                <m:e>
                  <m:r>
                    <w:rPr>
                      <w:rFonts w:ascii="Cambria Math" w:hAnsi="Cambria Math"/>
                      <w:noProof/>
                    </w:rPr>
                    <m:t>α</m:t>
                  </m:r>
                </m:e>
                <m:sub>
                  <m:r>
                    <w:rPr>
                      <w:rFonts w:ascii="Cambria Math" w:hAnsi="Cambria Math"/>
                      <w:noProof/>
                    </w:rPr>
                    <m:t>A</m:t>
                  </m:r>
                </m:sub>
              </m:sSub>
              <m:r>
                <m:rPr>
                  <m:sty m:val="p"/>
                </m:rPr>
                <w:rPr>
                  <w:rFonts w:ascii="Cambria Math" w:hAnsi="Cambria Math"/>
                  <w:noProof/>
                </w:rPr>
                <m:t>&lt;</m:t>
              </m:r>
              <m:sSub>
                <m:sSubPr>
                  <m:ctrlPr>
                    <w:rPr>
                      <w:rFonts w:ascii="Cambria Math" w:hAnsi="Cambria Math"/>
                      <w:noProof/>
                    </w:rPr>
                  </m:ctrlPr>
                </m:sSubPr>
                <m:e>
                  <m:r>
                    <w:rPr>
                      <w:rFonts w:ascii="Cambria Math" w:hAnsi="Cambria Math"/>
                      <w:noProof/>
                    </w:rPr>
                    <m:t>Θ</m:t>
                  </m:r>
                </m:e>
                <m:sub>
                  <m:r>
                    <m:rPr>
                      <m:sty m:val="p"/>
                    </m:rPr>
                    <w:rPr>
                      <w:rFonts w:ascii="Cambria Math" w:hAnsi="Cambria Math"/>
                      <w:noProof/>
                    </w:rPr>
                    <m:t>0</m:t>
                  </m:r>
                </m:sub>
              </m:sSub>
              <m:r>
                <m:rPr>
                  <m:sty m:val="p"/>
                </m:rPr>
                <w:rPr>
                  <w:rFonts w:ascii="Cambria Math" w:hAnsi="Cambria Math"/>
                  <w:noProof/>
                </w:rPr>
                <m:t>-180°</m:t>
              </m:r>
            </m:oMath>
          </w:p>
        </w:tc>
      </w:tr>
    </w:tbl>
    <w:p w14:paraId="352C9C90" w14:textId="77777777" w:rsidR="008333A2" w:rsidRPr="00B7030B" w:rsidRDefault="008333A2" w:rsidP="007A3922">
      <w:pPr>
        <w:pStyle w:val="BodyText2"/>
      </w:pPr>
    </w:p>
    <w:p w14:paraId="0B7F1BF4" w14:textId="77777777" w:rsidR="008333A2" w:rsidRPr="00B7030B" w:rsidRDefault="008333A2" w:rsidP="007552CD">
      <w:pPr>
        <w:pStyle w:val="BodyText2"/>
        <w:sectPr w:rsidR="008333A2" w:rsidRPr="00B7030B">
          <w:headerReference w:type="even" r:id="rId239"/>
          <w:headerReference w:type="default" r:id="rId240"/>
          <w:footerReference w:type="even" r:id="rId241"/>
          <w:footerReference w:type="default" r:id="rId242"/>
          <w:endnotePr>
            <w:numFmt w:val="decimal"/>
          </w:endnotePr>
          <w:type w:val="continuous"/>
          <w:pgSz w:w="12240" w:h="15840" w:code="1"/>
          <w:pgMar w:top="1728" w:right="1440" w:bottom="1728" w:left="2160" w:header="1008" w:footer="1008" w:gutter="0"/>
          <w:paperSrc w:first="100" w:other="100"/>
          <w:pgNumType w:chapStyle="8"/>
          <w:cols w:space="720"/>
          <w:noEndnote/>
        </w:sectPr>
      </w:pPr>
    </w:p>
    <w:p w14:paraId="266018BD" w14:textId="77777777" w:rsidR="008333A2" w:rsidRPr="00B7030B" w:rsidRDefault="008333A2" w:rsidP="007552CD">
      <w:pPr>
        <w:pStyle w:val="Heading3"/>
      </w:pPr>
      <w:bookmarkStart w:id="484" w:name="_Toc48573610"/>
      <w:r w:rsidRPr="00B7030B">
        <w:lastRenderedPageBreak/>
        <w:t>Ice Cover</w:t>
      </w:r>
      <w:bookmarkEnd w:id="475"/>
      <w:bookmarkEnd w:id="484"/>
    </w:p>
    <w:p w14:paraId="4FA1CDDF" w14:textId="77777777" w:rsidR="008333A2" w:rsidRPr="00961E24" w:rsidRDefault="008333A2" w:rsidP="007552CD">
      <w:pPr>
        <w:pStyle w:val="BodyText"/>
      </w:pPr>
      <w:r w:rsidRPr="00961E24">
        <w:t>Ice thickness, onset, and loss of ice cover play an important role in the heat budget of northern waterbodies.  At high latitudes, ice cover may remain until late spring or early summer and prevent warming due to absorption of short-wave solar radiation.</w:t>
      </w:r>
    </w:p>
    <w:p w14:paraId="0D63BB3B" w14:textId="77777777" w:rsidR="008333A2" w:rsidRPr="00961E24" w:rsidRDefault="008333A2" w:rsidP="007552CD">
      <w:pPr>
        <w:pStyle w:val="BodyText"/>
      </w:pPr>
      <w:r w:rsidRPr="00961E24">
        <w:t>The ice model is based on an ice cover with ice</w:t>
      </w:r>
      <w:r w:rsidRPr="00961E24">
        <w:noBreakHyphen/>
        <w:t>to</w:t>
      </w:r>
      <w:r w:rsidRPr="00961E24">
        <w:noBreakHyphen/>
        <w:t>air heat ex</w:t>
      </w:r>
      <w:r w:rsidRPr="00961E24">
        <w:softHyphen/>
        <w:t>change, conduc</w:t>
      </w:r>
      <w:r w:rsidRPr="00961E24">
        <w:softHyphen/>
        <w:t>tion through the ice, conduction between underly</w:t>
      </w:r>
      <w:r w:rsidRPr="00961E24">
        <w:softHyphen/>
        <w:t>ing water, and a "melt temper</w:t>
      </w:r>
      <w:r w:rsidRPr="00961E24">
        <w:softHyphen/>
        <w:t>a</w:t>
      </w:r>
      <w:r w:rsidRPr="00961E24">
        <w:softHyphen/>
        <w:t>ture" layer on the ice bottom (Ashton, 1979).  The overall heat balance for the water-to-ice</w:t>
      </w:r>
      <w:r w:rsidRPr="00961E24">
        <w:noBreakHyphen/>
        <w:t>to</w:t>
      </w:r>
      <w:r w:rsidRPr="00961E24">
        <w:noBreakHyphen/>
        <w:t>air system is:</w:t>
      </w:r>
    </w:p>
    <w:p w14:paraId="46128A65" w14:textId="01C16E9C" w:rsidR="008333A2" w:rsidRPr="00B7030B" w:rsidRDefault="008333A2" w:rsidP="008333A2">
      <w:pPr>
        <w:pStyle w:val="equation"/>
        <w:rPr>
          <w:rFonts w:asciiTheme="minorHAnsi" w:hAnsiTheme="minorHAnsi"/>
        </w:rPr>
      </w:pPr>
      <w:r w:rsidRPr="00B7030B">
        <w:rPr>
          <w:rFonts w:asciiTheme="minorHAnsi" w:hAnsiTheme="minorHAnsi"/>
        </w:rPr>
        <w:tab/>
      </w:r>
      <w:r w:rsidR="00E108E0" w:rsidRPr="00E108E0">
        <w:rPr>
          <w:rFonts w:asciiTheme="minorHAnsi" w:hAnsiTheme="minorHAnsi"/>
          <w:noProof/>
          <w:position w:val="-24"/>
        </w:rPr>
        <w:object w:dxaOrig="4060" w:dyaOrig="620" w14:anchorId="5D5719E9">
          <v:shape id="_x0000_i1179" type="#_x0000_t75" alt="" style="width:219.8pt;height:34.75pt;mso-width-percent:0;mso-height-percent:0;mso-width-percent:0;mso-height-percent:0" o:ole="" fillcolor="window">
            <v:imagedata r:id="rId243" o:title=""/>
          </v:shape>
          <o:OLEObject Type="Embed" ProgID="Equation.3" ShapeID="_x0000_i1179" DrawAspect="Content" ObjectID="_1721314826" r:id="rId244"/>
        </w:object>
      </w:r>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49</w:t>
      </w:r>
      <w:r w:rsidR="00A41B27">
        <w:rPr>
          <w:rStyle w:val="EquationCaption"/>
          <w:rFonts w:asciiTheme="minorHAnsi" w:hAnsiTheme="minorHAnsi"/>
        </w:rPr>
        <w:fldChar w:fldCharType="end"/>
      </w:r>
      <w:r w:rsidRPr="00B7030B">
        <w:rPr>
          <w:rStyle w:val="EquationCaption"/>
          <w:rFonts w:asciiTheme="minorHAnsi" w:hAnsiTheme="minorHAnsi"/>
        </w:rPr>
        <w:t>)</w:t>
      </w:r>
    </w:p>
    <w:p w14:paraId="505414DD" w14:textId="77777777" w:rsidR="008333A2" w:rsidRPr="00961E24" w:rsidRDefault="008333A2" w:rsidP="00127D1D">
      <w:pPr>
        <w:pStyle w:val="where"/>
      </w:pPr>
      <w:r w:rsidRPr="00961E24">
        <w:t>where:</w:t>
      </w:r>
    </w:p>
    <w:p w14:paraId="44B149C3" w14:textId="77777777" w:rsidR="008333A2" w:rsidRPr="007E0674" w:rsidRDefault="008333A2" w:rsidP="004E0BD0">
      <w:pPr>
        <w:pStyle w:val="variabledefinitionChar"/>
        <w:rPr>
          <w:iCs/>
        </w:rPr>
      </w:pPr>
      <w:r w:rsidRPr="00961E24">
        <w:tab/>
      </w:r>
      <w:r w:rsidRPr="00961E24">
        <w:rPr>
          <w:i/>
          <w:iCs/>
        </w:rPr>
        <w:sym w:font="Symbol" w:char="F072"/>
      </w:r>
      <w:proofErr w:type="spellStart"/>
      <w:r w:rsidRPr="00961E24">
        <w:rPr>
          <w:i/>
          <w:iCs/>
          <w:vertAlign w:val="subscript"/>
        </w:rPr>
        <w:t>i</w:t>
      </w:r>
      <w:proofErr w:type="spellEnd"/>
      <w:r w:rsidRPr="00961E24">
        <w:tab/>
        <w:t>=</w:t>
      </w:r>
      <w:r w:rsidRPr="00961E24">
        <w:tab/>
        <w:t>density of ice,</w:t>
      </w:r>
      <w:r w:rsidRPr="00961E24">
        <w:rPr>
          <w:i/>
        </w:rPr>
        <w:t xml:space="preserve"> </w:t>
      </w:r>
      <w:r w:rsidRPr="007E0674">
        <w:rPr>
          <w:iCs/>
        </w:rPr>
        <w:t>kg m</w:t>
      </w:r>
      <w:r w:rsidRPr="007E0674">
        <w:rPr>
          <w:iCs/>
          <w:vertAlign w:val="superscript"/>
        </w:rPr>
        <w:t>-3</w:t>
      </w:r>
    </w:p>
    <w:p w14:paraId="606791C2" w14:textId="77777777" w:rsidR="008333A2" w:rsidRPr="007E0674" w:rsidRDefault="008333A2" w:rsidP="007E0674">
      <w:pPr>
        <w:pStyle w:val="variabledefinitionChar"/>
        <w:rPr>
          <w:iCs/>
        </w:rPr>
      </w:pPr>
      <w:r w:rsidRPr="00961E24">
        <w:tab/>
      </w:r>
      <w:proofErr w:type="spellStart"/>
      <w:r w:rsidRPr="00961E24">
        <w:rPr>
          <w:i/>
          <w:iCs/>
        </w:rPr>
        <w:t>L</w:t>
      </w:r>
      <w:r w:rsidRPr="00961E24">
        <w:rPr>
          <w:i/>
          <w:iCs/>
          <w:vertAlign w:val="subscript"/>
        </w:rPr>
        <w:t>f</w:t>
      </w:r>
      <w:proofErr w:type="spellEnd"/>
      <w:r w:rsidRPr="00961E24">
        <w:rPr>
          <w:i/>
          <w:iCs/>
        </w:rPr>
        <w:tab/>
      </w:r>
      <w:r w:rsidRPr="00961E24">
        <w:t>=</w:t>
      </w:r>
      <w:r w:rsidRPr="00961E24">
        <w:tab/>
        <w:t>latent heat of fusion of ice,</w:t>
      </w:r>
      <w:r w:rsidRPr="00961E24">
        <w:rPr>
          <w:i/>
        </w:rPr>
        <w:t xml:space="preserve"> </w:t>
      </w:r>
      <w:r w:rsidRPr="007E0674">
        <w:rPr>
          <w:iCs/>
        </w:rPr>
        <w:t xml:space="preserve">J </w:t>
      </w:r>
      <w:proofErr w:type="gramStart"/>
      <w:r w:rsidRPr="007E0674">
        <w:rPr>
          <w:iCs/>
        </w:rPr>
        <w:t>kg</w:t>
      </w:r>
      <w:r w:rsidRPr="007E0674">
        <w:rPr>
          <w:iCs/>
          <w:vertAlign w:val="superscript"/>
        </w:rPr>
        <w:t>-1</w:t>
      </w:r>
      <w:proofErr w:type="gramEnd"/>
    </w:p>
    <w:p w14:paraId="004FAA1B" w14:textId="77777777" w:rsidR="008333A2" w:rsidRPr="007E0674" w:rsidRDefault="008333A2" w:rsidP="00B6554A">
      <w:pPr>
        <w:pStyle w:val="variabledefinitionChar"/>
        <w:rPr>
          <w:iCs/>
        </w:rPr>
      </w:pPr>
      <w:r w:rsidRPr="00961E24">
        <w:tab/>
      </w:r>
      <w:r w:rsidRPr="00961E24">
        <w:sym w:font="Symbol" w:char="F044"/>
      </w:r>
      <w:r w:rsidRPr="00961E24">
        <w:rPr>
          <w:i/>
          <w:iCs/>
        </w:rPr>
        <w:t>h/</w:t>
      </w:r>
      <w:r w:rsidRPr="00961E24">
        <w:sym w:font="Symbol" w:char="F044"/>
      </w:r>
      <w:r w:rsidRPr="00961E24">
        <w:rPr>
          <w:i/>
          <w:iCs/>
        </w:rPr>
        <w:t>t</w:t>
      </w:r>
      <w:r w:rsidRPr="00961E24">
        <w:tab/>
        <w:t>=</w:t>
      </w:r>
      <w:r w:rsidRPr="00961E24">
        <w:tab/>
        <w:t>change in ice thickness (h) with time (t),</w:t>
      </w:r>
      <w:r w:rsidRPr="00961E24">
        <w:rPr>
          <w:i/>
        </w:rPr>
        <w:t xml:space="preserve"> </w:t>
      </w:r>
      <w:r w:rsidRPr="007E0674">
        <w:rPr>
          <w:iCs/>
        </w:rPr>
        <w:t xml:space="preserve">m </w:t>
      </w:r>
      <w:proofErr w:type="gramStart"/>
      <w:r w:rsidRPr="007E0674">
        <w:rPr>
          <w:iCs/>
        </w:rPr>
        <w:t>sec</w:t>
      </w:r>
      <w:r w:rsidRPr="007E0674">
        <w:rPr>
          <w:iCs/>
          <w:vertAlign w:val="superscript"/>
        </w:rPr>
        <w:t>-1</w:t>
      </w:r>
      <w:proofErr w:type="gramEnd"/>
    </w:p>
    <w:p w14:paraId="0B3D6D22" w14:textId="77777777" w:rsidR="008333A2" w:rsidRPr="007E0674" w:rsidRDefault="008333A2" w:rsidP="00B6554A">
      <w:pPr>
        <w:pStyle w:val="variabledefinitionChar"/>
        <w:rPr>
          <w:iCs/>
        </w:rPr>
      </w:pPr>
      <w:r w:rsidRPr="00961E24">
        <w:tab/>
      </w:r>
      <w:proofErr w:type="spellStart"/>
      <w:r w:rsidRPr="00961E24">
        <w:rPr>
          <w:i/>
          <w:iCs/>
        </w:rPr>
        <w:t>h</w:t>
      </w:r>
      <w:r w:rsidRPr="00961E24">
        <w:rPr>
          <w:i/>
          <w:iCs/>
          <w:vertAlign w:val="subscript"/>
        </w:rPr>
        <w:t>ai</w:t>
      </w:r>
      <w:proofErr w:type="spellEnd"/>
      <w:r w:rsidRPr="00961E24">
        <w:tab/>
        <w:t>=</w:t>
      </w:r>
      <w:r w:rsidRPr="00961E24">
        <w:tab/>
        <w:t>coefficient of ice</w:t>
      </w:r>
      <w:r w:rsidRPr="00961E24">
        <w:noBreakHyphen/>
        <w:t>to</w:t>
      </w:r>
      <w:r w:rsidRPr="00961E24">
        <w:noBreakHyphen/>
        <w:t>air heat exchange,</w:t>
      </w:r>
      <w:r w:rsidRPr="00961E24">
        <w:rPr>
          <w:i/>
        </w:rPr>
        <w:t xml:space="preserve"> </w:t>
      </w:r>
      <w:r w:rsidRPr="007E0674">
        <w:rPr>
          <w:iCs/>
        </w:rPr>
        <w:t>W m</w:t>
      </w:r>
      <w:r w:rsidRPr="007E0674">
        <w:rPr>
          <w:iCs/>
          <w:vertAlign w:val="superscript"/>
        </w:rPr>
        <w:noBreakHyphen/>
        <w:t>2</w:t>
      </w:r>
      <w:r w:rsidRPr="007E0674">
        <w:rPr>
          <w:iCs/>
        </w:rPr>
        <w:t xml:space="preserve"> </w:t>
      </w:r>
      <w:r w:rsidRPr="007E0674">
        <w:rPr>
          <w:iCs/>
          <w:vertAlign w:val="superscript"/>
        </w:rPr>
        <w:t>o</w:t>
      </w:r>
      <w:r w:rsidRPr="007E0674">
        <w:rPr>
          <w:iCs/>
        </w:rPr>
        <w:t>C</w:t>
      </w:r>
      <w:r w:rsidRPr="007E0674">
        <w:rPr>
          <w:iCs/>
          <w:vertAlign w:val="superscript"/>
        </w:rPr>
        <w:t>-1</w:t>
      </w:r>
    </w:p>
    <w:p w14:paraId="4E9061FB" w14:textId="77777777" w:rsidR="008333A2" w:rsidRPr="007E0674" w:rsidRDefault="008333A2" w:rsidP="00B6554A">
      <w:pPr>
        <w:pStyle w:val="variabledefinitionChar"/>
        <w:rPr>
          <w:iCs/>
        </w:rPr>
      </w:pPr>
      <w:r w:rsidRPr="00961E24">
        <w:tab/>
      </w:r>
      <w:proofErr w:type="spellStart"/>
      <w:r w:rsidRPr="00961E24">
        <w:rPr>
          <w:i/>
          <w:iCs/>
        </w:rPr>
        <w:t>h</w:t>
      </w:r>
      <w:r w:rsidRPr="00961E24">
        <w:rPr>
          <w:i/>
          <w:iCs/>
          <w:vertAlign w:val="subscript"/>
        </w:rPr>
        <w:t>wi</w:t>
      </w:r>
      <w:proofErr w:type="spellEnd"/>
      <w:r w:rsidRPr="00961E24">
        <w:tab/>
        <w:t>=</w:t>
      </w:r>
      <w:r w:rsidRPr="00961E24">
        <w:tab/>
        <w:t>coefficient of water</w:t>
      </w:r>
      <w:r w:rsidRPr="00961E24">
        <w:noBreakHyphen/>
        <w:t>to</w:t>
      </w:r>
      <w:r w:rsidRPr="00961E24">
        <w:noBreakHyphen/>
        <w:t>ice heat exchange through the melt layer,</w:t>
      </w:r>
      <w:r w:rsidRPr="00961E24">
        <w:rPr>
          <w:i/>
        </w:rPr>
        <w:t xml:space="preserve"> W </w:t>
      </w:r>
      <w:r w:rsidRPr="007E0674">
        <w:rPr>
          <w:iCs/>
        </w:rPr>
        <w:t>m</w:t>
      </w:r>
      <w:r w:rsidRPr="007E0674">
        <w:rPr>
          <w:iCs/>
          <w:vertAlign w:val="superscript"/>
        </w:rPr>
        <w:noBreakHyphen/>
        <w:t>2</w:t>
      </w:r>
      <w:r w:rsidRPr="007E0674">
        <w:rPr>
          <w:iCs/>
        </w:rPr>
        <w:t xml:space="preserve"> </w:t>
      </w:r>
      <w:r w:rsidRPr="007E0674">
        <w:rPr>
          <w:iCs/>
          <w:vertAlign w:val="superscript"/>
        </w:rPr>
        <w:t>o</w:t>
      </w:r>
      <w:r w:rsidRPr="007E0674">
        <w:rPr>
          <w:iCs/>
        </w:rPr>
        <w:t>C</w:t>
      </w:r>
      <w:r w:rsidRPr="007E0674">
        <w:rPr>
          <w:iCs/>
          <w:vertAlign w:val="superscript"/>
        </w:rPr>
        <w:t>-1</w:t>
      </w:r>
    </w:p>
    <w:p w14:paraId="140BBDFB" w14:textId="77777777" w:rsidR="008333A2" w:rsidRPr="00D840D1" w:rsidRDefault="008333A2" w:rsidP="007552CD">
      <w:pPr>
        <w:pStyle w:val="variabledefinitionChar"/>
      </w:pPr>
      <w:r w:rsidRPr="00961E24">
        <w:tab/>
      </w:r>
      <w:proofErr w:type="spellStart"/>
      <w:r w:rsidRPr="00961E24">
        <w:rPr>
          <w:i/>
          <w:iCs/>
        </w:rPr>
        <w:t>T</w:t>
      </w:r>
      <w:r w:rsidRPr="00961E24">
        <w:rPr>
          <w:i/>
          <w:iCs/>
          <w:vertAlign w:val="subscript"/>
        </w:rPr>
        <w:t>i</w:t>
      </w:r>
      <w:proofErr w:type="spellEnd"/>
      <w:r w:rsidRPr="00961E24">
        <w:rPr>
          <w:i/>
          <w:iCs/>
        </w:rPr>
        <w:tab/>
      </w:r>
      <w:r w:rsidRPr="00961E24">
        <w:t>=</w:t>
      </w:r>
      <w:r w:rsidRPr="00961E24">
        <w:tab/>
        <w:t xml:space="preserve">ice temperature, </w:t>
      </w:r>
      <w:r w:rsidRPr="00D840D1">
        <w:rPr>
          <w:vertAlign w:val="superscript"/>
        </w:rPr>
        <w:t>o</w:t>
      </w:r>
      <w:r w:rsidRPr="00127D1D">
        <w:t>C</w:t>
      </w:r>
    </w:p>
    <w:p w14:paraId="21840EA4" w14:textId="77777777" w:rsidR="008333A2" w:rsidRPr="00961E24" w:rsidRDefault="008333A2" w:rsidP="007552CD">
      <w:pPr>
        <w:pStyle w:val="variabledefinitionChar"/>
      </w:pPr>
      <w:r w:rsidRPr="00961E24">
        <w:tab/>
      </w:r>
      <w:proofErr w:type="spellStart"/>
      <w:r w:rsidRPr="00961E24">
        <w:rPr>
          <w:i/>
          <w:iCs/>
        </w:rPr>
        <w:t>T</w:t>
      </w:r>
      <w:r w:rsidRPr="00961E24">
        <w:rPr>
          <w:i/>
          <w:iCs/>
          <w:vertAlign w:val="subscript"/>
        </w:rPr>
        <w:t>e</w:t>
      </w:r>
      <w:proofErr w:type="spellEnd"/>
      <w:r w:rsidRPr="00961E24">
        <w:tab/>
        <w:t>=</w:t>
      </w:r>
      <w:r w:rsidRPr="00961E24">
        <w:tab/>
        <w:t>equilibrium temperature of ice</w:t>
      </w:r>
      <w:r w:rsidRPr="00961E24">
        <w:noBreakHyphen/>
        <w:t>to</w:t>
      </w:r>
      <w:r w:rsidRPr="00961E24">
        <w:noBreakHyphen/>
        <w:t xml:space="preserve">air heat exchange, </w:t>
      </w:r>
      <w:r w:rsidRPr="00E0221D">
        <w:rPr>
          <w:vertAlign w:val="superscript"/>
        </w:rPr>
        <w:t>o</w:t>
      </w:r>
      <w:r w:rsidRPr="00127D1D">
        <w:t>C</w:t>
      </w:r>
    </w:p>
    <w:p w14:paraId="623275DA" w14:textId="77777777" w:rsidR="008333A2" w:rsidRPr="00D840D1" w:rsidRDefault="008333A2" w:rsidP="007552CD">
      <w:pPr>
        <w:pStyle w:val="variabledefinitionChar"/>
      </w:pPr>
      <w:r w:rsidRPr="00961E24">
        <w:tab/>
      </w:r>
      <w:r w:rsidRPr="00961E24">
        <w:rPr>
          <w:i/>
          <w:iCs/>
        </w:rPr>
        <w:t>T</w:t>
      </w:r>
      <w:r w:rsidRPr="00961E24">
        <w:rPr>
          <w:i/>
          <w:iCs/>
          <w:vertAlign w:val="subscript"/>
        </w:rPr>
        <w:t>w</w:t>
      </w:r>
      <w:r w:rsidRPr="00961E24">
        <w:tab/>
        <w:t>=</w:t>
      </w:r>
      <w:r w:rsidRPr="00961E24">
        <w:tab/>
        <w:t xml:space="preserve">water temperature below ice, </w:t>
      </w:r>
      <w:r w:rsidRPr="00D840D1">
        <w:rPr>
          <w:vertAlign w:val="superscript"/>
        </w:rPr>
        <w:t>o</w:t>
      </w:r>
      <w:r w:rsidRPr="00127D1D">
        <w:t>C</w:t>
      </w:r>
    </w:p>
    <w:p w14:paraId="44E028F3" w14:textId="482DD6BB" w:rsidR="008333A2" w:rsidRPr="00D840D1" w:rsidRDefault="008333A2" w:rsidP="007552CD">
      <w:pPr>
        <w:pStyle w:val="variabledefinitionChar"/>
      </w:pPr>
      <w:r w:rsidRPr="00961E24">
        <w:tab/>
      </w:r>
      <w:r w:rsidRPr="00961E24">
        <w:rPr>
          <w:i/>
          <w:iCs/>
        </w:rPr>
        <w:t>T</w:t>
      </w:r>
      <w:r w:rsidRPr="00961E24">
        <w:rPr>
          <w:i/>
          <w:iCs/>
          <w:vertAlign w:val="subscript"/>
        </w:rPr>
        <w:t>m</w:t>
      </w:r>
      <w:r w:rsidRPr="00961E24">
        <w:rPr>
          <w:i/>
          <w:iCs/>
        </w:rPr>
        <w:tab/>
      </w:r>
      <w:r w:rsidRPr="00961E24">
        <w:t>=</w:t>
      </w:r>
      <w:r w:rsidRPr="00961E24">
        <w:tab/>
        <w:t>melt temperature,</w:t>
      </w:r>
      <w:r w:rsidRPr="00961E24">
        <w:rPr>
          <w:i/>
        </w:rPr>
        <w:t xml:space="preserve"> 0</w:t>
      </w:r>
      <w:r w:rsidR="00D840D1">
        <w:rPr>
          <w:i/>
        </w:rPr>
        <w:t xml:space="preserve"> </w:t>
      </w:r>
      <w:r w:rsidRPr="00D840D1">
        <w:rPr>
          <w:vertAlign w:val="superscript"/>
        </w:rPr>
        <w:t>o</w:t>
      </w:r>
      <w:r w:rsidRPr="00127D1D">
        <w:t>C</w:t>
      </w:r>
    </w:p>
    <w:p w14:paraId="668FDCAC" w14:textId="77777777" w:rsidR="008333A2" w:rsidRPr="00B7030B" w:rsidRDefault="008333A2" w:rsidP="007552CD">
      <w:pPr>
        <w:pStyle w:val="BodyText2"/>
      </w:pPr>
    </w:p>
    <w:p w14:paraId="3811AFFD" w14:textId="4FF8B85E" w:rsidR="008333A2" w:rsidRPr="00961E24" w:rsidRDefault="008333A2" w:rsidP="007552CD">
      <w:pPr>
        <w:pStyle w:val="BodyText"/>
      </w:pPr>
      <w:r w:rsidRPr="00961E24">
        <w:t>The ice</w:t>
      </w:r>
      <w:r w:rsidRPr="00961E24">
        <w:noBreakHyphen/>
        <w:t>to</w:t>
      </w:r>
      <w:r w:rsidRPr="00961E24">
        <w:noBreakHyphen/>
        <w:t xml:space="preserve">air coefficient of surface heat exchange, </w:t>
      </w:r>
      <w:proofErr w:type="spellStart"/>
      <w:r w:rsidRPr="007E0674">
        <w:rPr>
          <w:i/>
          <w:iCs/>
        </w:rPr>
        <w:t>h</w:t>
      </w:r>
      <w:r w:rsidRPr="007E0674">
        <w:rPr>
          <w:rStyle w:val="Subscript"/>
          <w:rFonts w:asciiTheme="minorHAnsi" w:hAnsiTheme="minorHAnsi"/>
          <w:i/>
          <w:iCs/>
          <w:sz w:val="20"/>
          <w:szCs w:val="18"/>
        </w:rPr>
        <w:t>ai</w:t>
      </w:r>
      <w:proofErr w:type="spellEnd"/>
      <w:r w:rsidRPr="00961E24">
        <w:t xml:space="preserve">, and its equilibrium temperature, </w:t>
      </w:r>
      <w:proofErr w:type="spellStart"/>
      <w:r w:rsidRPr="00961E24">
        <w:rPr>
          <w:i/>
          <w:iCs/>
        </w:rPr>
        <w:t>T</w:t>
      </w:r>
      <w:r w:rsidRPr="00961E24">
        <w:rPr>
          <w:rStyle w:val="Subscript"/>
          <w:rFonts w:asciiTheme="minorHAnsi" w:hAnsiTheme="minorHAnsi"/>
          <w:i/>
          <w:iCs/>
          <w:sz w:val="20"/>
          <w:szCs w:val="18"/>
        </w:rPr>
        <w:t>ei</w:t>
      </w:r>
      <w:proofErr w:type="spellEnd"/>
      <w:r w:rsidRPr="00961E24">
        <w:t>, are comput</w:t>
      </w:r>
      <w:r w:rsidRPr="00961E24">
        <w:softHyphen/>
        <w:t>ed the same as for surface heat exchange in Edin</w:t>
      </w:r>
      <w:r w:rsidRPr="00961E24">
        <w:softHyphen/>
        <w:t>ger, et al. (1974) because heat balance of the thin ice surface water layer is the same as the net rate of surface heat exchange presented previ</w:t>
      </w:r>
      <w:r w:rsidRPr="00961E24">
        <w:softHyphen/>
        <w:t>ously.  The coeffi</w:t>
      </w:r>
      <w:r w:rsidRPr="00961E24">
        <w:softHyphen/>
        <w:t>cient of water</w:t>
      </w:r>
      <w:r w:rsidRPr="00961E24">
        <w:noBreakHyphen/>
        <w:t>to</w:t>
      </w:r>
      <w:r w:rsidRPr="00961E24">
        <w:noBreakHyphen/>
        <w:t xml:space="preserve">ice exchange, </w:t>
      </w:r>
      <w:proofErr w:type="spellStart"/>
      <w:r w:rsidRPr="00961E24">
        <w:rPr>
          <w:i/>
          <w:iCs/>
        </w:rPr>
        <w:t>h</w:t>
      </w:r>
      <w:r w:rsidRPr="00961E24">
        <w:rPr>
          <w:rStyle w:val="Subscript"/>
          <w:rFonts w:asciiTheme="minorHAnsi" w:hAnsiTheme="minorHAnsi"/>
          <w:i/>
          <w:iCs/>
          <w:sz w:val="20"/>
          <w:szCs w:val="18"/>
        </w:rPr>
        <w:t>wi</w:t>
      </w:r>
      <w:proofErr w:type="spellEnd"/>
      <w:r w:rsidRPr="00961E24">
        <w:t>, depends on turbu</w:t>
      </w:r>
      <w:r w:rsidRPr="00961E24">
        <w:softHyphen/>
        <w:t>lence and water movement under ice and their effect on melt layer thickness.  It is a function of water velocity for rivers but must be empirically adjust</w:t>
      </w:r>
      <w:r w:rsidRPr="00961E24">
        <w:softHyphen/>
        <w:t>ed for reservoirs.</w:t>
      </w:r>
    </w:p>
    <w:p w14:paraId="19996045" w14:textId="77777777" w:rsidR="008333A2" w:rsidRPr="00961E24" w:rsidRDefault="008333A2" w:rsidP="007552CD">
      <w:pPr>
        <w:pStyle w:val="BodyText"/>
      </w:pPr>
      <w:r w:rsidRPr="00961E24">
        <w:t>Ice temperature in the ice-heat balance is computed by equating the rate of surface heat transfer between ice and air to the rate of heat conduc</w:t>
      </w:r>
      <w:r w:rsidRPr="00961E24">
        <w:softHyphen/>
        <w:t>tion through ice:</w:t>
      </w:r>
    </w:p>
    <w:p w14:paraId="2C0EE500" w14:textId="05E8CC80" w:rsidR="008333A2" w:rsidRPr="00B7030B" w:rsidRDefault="008333A2" w:rsidP="00127D1D">
      <w:pPr>
        <w:pStyle w:val="equation"/>
        <w:spacing w:after="0"/>
        <w:rPr>
          <w:rFonts w:asciiTheme="minorHAnsi" w:hAnsiTheme="minorHAnsi"/>
        </w:rPr>
      </w:pPr>
      <w:r w:rsidRPr="00B7030B">
        <w:rPr>
          <w:rFonts w:asciiTheme="minorHAnsi" w:hAnsiTheme="minorHAnsi"/>
        </w:rPr>
        <w:tab/>
      </w:r>
      <w:r w:rsidR="00E108E0" w:rsidRPr="00E108E0">
        <w:rPr>
          <w:rFonts w:asciiTheme="minorHAnsi" w:hAnsiTheme="minorHAnsi"/>
          <w:noProof/>
          <w:position w:val="-24"/>
        </w:rPr>
        <w:object w:dxaOrig="2940" w:dyaOrig="620" w14:anchorId="18D5165A">
          <v:shape id="_x0000_i1178" type="#_x0000_t75" alt="" style="width:166.75pt;height:34.75pt;mso-width-percent:0;mso-height-percent:0;mso-width-percent:0;mso-height-percent:0" o:ole="" fillcolor="window">
            <v:imagedata r:id="rId245" o:title=""/>
          </v:shape>
          <o:OLEObject Type="Embed" ProgID="Equation.3" ShapeID="_x0000_i1178" DrawAspect="Content" ObjectID="_1721314827" r:id="rId246"/>
        </w:object>
      </w:r>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50</w:t>
      </w:r>
      <w:r w:rsidR="00A41B27">
        <w:rPr>
          <w:rStyle w:val="EquationCaption"/>
          <w:rFonts w:asciiTheme="minorHAnsi" w:hAnsiTheme="minorHAnsi"/>
        </w:rPr>
        <w:fldChar w:fldCharType="end"/>
      </w:r>
      <w:r w:rsidRPr="00B7030B">
        <w:rPr>
          <w:rStyle w:val="EquationCaption"/>
          <w:rFonts w:asciiTheme="minorHAnsi" w:hAnsiTheme="minorHAnsi"/>
        </w:rPr>
        <w:t>)</w:t>
      </w:r>
    </w:p>
    <w:p w14:paraId="5273F1BD" w14:textId="77777777" w:rsidR="008333A2" w:rsidRPr="00961E24" w:rsidRDefault="008333A2" w:rsidP="00127D1D">
      <w:pPr>
        <w:pStyle w:val="where"/>
      </w:pPr>
      <w:r w:rsidRPr="00961E24">
        <w:t>where:</w:t>
      </w:r>
    </w:p>
    <w:p w14:paraId="450DB71A" w14:textId="77777777" w:rsidR="008333A2" w:rsidRPr="007E0674" w:rsidRDefault="008333A2" w:rsidP="007A3922">
      <w:pPr>
        <w:pStyle w:val="variabledefinitionChar"/>
        <w:rPr>
          <w:iCs/>
        </w:rPr>
      </w:pPr>
      <w:r w:rsidRPr="00961E24">
        <w:tab/>
      </w:r>
      <w:r w:rsidRPr="00961E24">
        <w:rPr>
          <w:i/>
          <w:iCs/>
        </w:rPr>
        <w:t>k</w:t>
      </w:r>
      <w:r w:rsidRPr="00961E24">
        <w:rPr>
          <w:i/>
          <w:iCs/>
          <w:vertAlign w:val="subscript"/>
        </w:rPr>
        <w:t>i</w:t>
      </w:r>
      <w:r w:rsidRPr="00961E24">
        <w:tab/>
        <w:t>=</w:t>
      </w:r>
      <w:r w:rsidRPr="00961E24">
        <w:tab/>
        <w:t>molecular heat conductivity of ice,</w:t>
      </w:r>
      <w:r w:rsidRPr="00961E24">
        <w:rPr>
          <w:i/>
        </w:rPr>
        <w:t xml:space="preserve"> W </w:t>
      </w:r>
      <w:r w:rsidRPr="008565FA">
        <w:rPr>
          <w:iCs/>
        </w:rPr>
        <w:t>m</w:t>
      </w:r>
      <w:r w:rsidRPr="008565FA">
        <w:rPr>
          <w:iCs/>
          <w:vertAlign w:val="superscript"/>
        </w:rPr>
        <w:noBreakHyphen/>
        <w:t>1</w:t>
      </w:r>
      <w:r w:rsidRPr="008565FA">
        <w:rPr>
          <w:iCs/>
        </w:rPr>
        <w:t xml:space="preserve"> </w:t>
      </w:r>
      <w:r w:rsidRPr="007E0674">
        <w:rPr>
          <w:iCs/>
          <w:vertAlign w:val="superscript"/>
        </w:rPr>
        <w:t>o</w:t>
      </w:r>
      <w:r w:rsidRPr="008565FA">
        <w:rPr>
          <w:iCs/>
        </w:rPr>
        <w:t>C</w:t>
      </w:r>
      <w:r w:rsidRPr="008565FA">
        <w:rPr>
          <w:iCs/>
          <w:vertAlign w:val="superscript"/>
        </w:rPr>
        <w:t>-1</w:t>
      </w:r>
    </w:p>
    <w:p w14:paraId="3A363950" w14:textId="77777777" w:rsidR="008333A2" w:rsidRPr="00961E24" w:rsidRDefault="008333A2" w:rsidP="007A3922">
      <w:pPr>
        <w:pStyle w:val="BodyText2"/>
      </w:pPr>
    </w:p>
    <w:p w14:paraId="4D4175DF" w14:textId="77777777" w:rsidR="008333A2" w:rsidRPr="00961E24" w:rsidRDefault="008333A2" w:rsidP="00C012E8">
      <w:pPr>
        <w:pStyle w:val="BodyText"/>
      </w:pPr>
      <w:r w:rsidRPr="00961E24">
        <w:t xml:space="preserve">When solved for ice temperature, </w:t>
      </w:r>
      <w:proofErr w:type="spellStart"/>
      <w:r w:rsidRPr="00961E24">
        <w:rPr>
          <w:i/>
          <w:iCs/>
        </w:rPr>
        <w:t>T</w:t>
      </w:r>
      <w:r w:rsidRPr="00961E24">
        <w:rPr>
          <w:i/>
          <w:iCs/>
          <w:vertAlign w:val="subscript"/>
        </w:rPr>
        <w:t>i</w:t>
      </w:r>
      <w:proofErr w:type="spellEnd"/>
      <w:r w:rsidRPr="00961E24">
        <w:t>, and inserted in the overall ice-heat bal</w:t>
      </w:r>
      <w:r w:rsidRPr="00961E24">
        <w:softHyphen/>
        <w:t>ance, the ice thickness relationship becomes:</w:t>
      </w:r>
    </w:p>
    <w:p w14:paraId="6353D49C" w14:textId="741610B1" w:rsidR="008333A2" w:rsidRPr="00B7030B" w:rsidRDefault="008333A2" w:rsidP="008333A2">
      <w:pPr>
        <w:pStyle w:val="equation"/>
        <w:rPr>
          <w:rFonts w:asciiTheme="minorHAnsi" w:hAnsiTheme="minorHAnsi"/>
        </w:rPr>
      </w:pPr>
      <w:r w:rsidRPr="00B7030B">
        <w:rPr>
          <w:rFonts w:asciiTheme="minorHAnsi" w:hAnsiTheme="minorHAnsi"/>
        </w:rPr>
        <w:tab/>
      </w:r>
      <w:r w:rsidR="00E108E0" w:rsidRPr="00E108E0">
        <w:rPr>
          <w:rFonts w:asciiTheme="minorHAnsi" w:hAnsiTheme="minorHAnsi"/>
          <w:noProof/>
          <w:position w:val="-58"/>
        </w:rPr>
        <w:object w:dxaOrig="4140" w:dyaOrig="980" w14:anchorId="41F49310">
          <v:shape id="_x0000_i1177" type="#_x0000_t75" alt="" style="width:207.8pt;height:49.25pt;mso-width-percent:0;mso-height-percent:0;mso-width-percent:0;mso-height-percent:0" o:ole="" fillcolor="window">
            <v:imagedata r:id="rId247" o:title=""/>
          </v:shape>
          <o:OLEObject Type="Embed" ProgID="Equation.3" ShapeID="_x0000_i1177" DrawAspect="Content" ObjectID="_1721314828" r:id="rId248"/>
        </w:object>
      </w:r>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51</w:t>
      </w:r>
      <w:r w:rsidR="00A41B27">
        <w:rPr>
          <w:rStyle w:val="EquationCaption"/>
          <w:rFonts w:asciiTheme="minorHAnsi" w:hAnsiTheme="minorHAnsi"/>
        </w:rPr>
        <w:fldChar w:fldCharType="end"/>
      </w:r>
      <w:r w:rsidRPr="00B7030B">
        <w:rPr>
          <w:rStyle w:val="EquationCaption"/>
          <w:rFonts w:asciiTheme="minorHAnsi" w:hAnsiTheme="minorHAnsi"/>
        </w:rPr>
        <w:t>)</w:t>
      </w:r>
    </w:p>
    <w:p w14:paraId="22105464" w14:textId="77777777" w:rsidR="008333A2" w:rsidRPr="00961E24" w:rsidRDefault="008333A2" w:rsidP="007A3922">
      <w:pPr>
        <w:pStyle w:val="BodyText"/>
      </w:pPr>
      <w:r w:rsidRPr="00961E24">
        <w:lastRenderedPageBreak/>
        <w:t>from which ice thickness can be computed for each longitudi</w:t>
      </w:r>
      <w:r w:rsidRPr="00961E24">
        <w:softHyphen/>
        <w:t>nal segment.  Heat from water to ice transferred by the last term is removed in the water tempera</w:t>
      </w:r>
      <w:r w:rsidRPr="00961E24">
        <w:softHyphen/>
        <w:t>ture transport computa</w:t>
      </w:r>
      <w:r w:rsidRPr="00961E24">
        <w:softHyphen/>
        <w:t>tions.</w:t>
      </w:r>
    </w:p>
    <w:p w14:paraId="6782537F" w14:textId="18237D36" w:rsidR="008333A2" w:rsidRPr="00961E24" w:rsidRDefault="008333A2" w:rsidP="007A3922">
      <w:pPr>
        <w:pStyle w:val="BodyText"/>
      </w:pPr>
      <w:r w:rsidRPr="00961E24">
        <w:t>Variations in the onset of ice cover and seasonal growth and melt over the waterbody depend on</w:t>
      </w:r>
      <w:r w:rsidR="002F3EC5">
        <w:t xml:space="preserve"> the following factors: </w:t>
      </w:r>
      <w:r w:rsidRPr="00961E24">
        <w:t xml:space="preserve"> locations and temperatures of inflows and out</w:t>
      </w:r>
      <w:r w:rsidRPr="00961E24">
        <w:softHyphen/>
        <w:t>flows, evapora</w:t>
      </w:r>
      <w:r w:rsidRPr="00961E24">
        <w:softHyphen/>
        <w:t>tive wind variations over the ice surface, and effects of water move</w:t>
      </w:r>
      <w:r w:rsidRPr="00961E24">
        <w:softHyphen/>
        <w:t>ment on the ice</w:t>
      </w:r>
      <w:r w:rsidRPr="00961E24">
        <w:noBreakHyphen/>
        <w:t>to</w:t>
      </w:r>
      <w:r w:rsidRPr="00961E24">
        <w:noBreakHyphen/>
        <w:t>water exchange coefficient.  Ice will often form in reservoir bran</w:t>
      </w:r>
      <w:r w:rsidRPr="00961E24">
        <w:softHyphen/>
        <w:t>ches before forming in the main pool and remain longer due to these effects.</w:t>
      </w:r>
    </w:p>
    <w:p w14:paraId="0DCA20CE" w14:textId="77777777" w:rsidR="008333A2" w:rsidRPr="00961E24" w:rsidRDefault="008333A2" w:rsidP="007A3922">
      <w:pPr>
        <w:pStyle w:val="BodyText"/>
      </w:pPr>
      <w:r w:rsidRPr="00961E24">
        <w:t>A second, more detailed algorithm for computing ice growth and decay has been developed for the model.  The algorithm consists of a series of one-dimen</w:t>
      </w:r>
      <w:r w:rsidRPr="00961E24">
        <w:softHyphen/>
        <w:t xml:space="preserve">sional, quasi steady-state, thermodynamic calculations for each timestep. </w:t>
      </w:r>
      <w:r>
        <w:t xml:space="preserve">This algorithm </w:t>
      </w:r>
      <w:r w:rsidRPr="00961E24">
        <w:t>is similar</w:t>
      </w:r>
      <w:r>
        <w:t xml:space="preserve"> </w:t>
      </w:r>
      <w:r w:rsidRPr="00961E24">
        <w:t xml:space="preserve">to those of </w:t>
      </w:r>
      <w:proofErr w:type="spellStart"/>
      <w:r w:rsidRPr="00961E24">
        <w:t>Maykut</w:t>
      </w:r>
      <w:proofErr w:type="spellEnd"/>
      <w:r w:rsidRPr="00961E24">
        <w:t xml:space="preserve"> and </w:t>
      </w:r>
      <w:proofErr w:type="spellStart"/>
      <w:r w:rsidRPr="00961E24">
        <w:t>Untersteiner</w:t>
      </w:r>
      <w:proofErr w:type="spellEnd"/>
      <w:r w:rsidRPr="00961E24">
        <w:t xml:space="preserve"> (1971), Wake (1977) and Patterson and Hamblin (1988).  The detailed algorithm provides a more accu</w:t>
      </w:r>
      <w:r w:rsidRPr="00961E24">
        <w:softHyphen/>
        <w:t>rate repre</w:t>
      </w:r>
      <w:r w:rsidRPr="00961E24">
        <w:softHyphen/>
        <w:t>sentation of the upper part of the ice temperature profile resulting in a more accurate calculation of ice surface tempera</w:t>
      </w:r>
      <w:r w:rsidRPr="00961E24">
        <w:softHyphen/>
        <w:t>ture and rate of ice freezing and melting.</w:t>
      </w:r>
    </w:p>
    <w:p w14:paraId="1E59475E" w14:textId="77777777" w:rsidR="008333A2" w:rsidRPr="00961E24" w:rsidRDefault="008333A2" w:rsidP="00C012E8">
      <w:pPr>
        <w:pStyle w:val="BodyText"/>
      </w:pPr>
      <w:r w:rsidRPr="00961E24">
        <w:t xml:space="preserve">The ice surface temperature, </w:t>
      </w:r>
      <w:r w:rsidRPr="00961E24">
        <w:rPr>
          <w:i/>
          <w:iCs/>
        </w:rPr>
        <w:t>T</w:t>
      </w:r>
      <w:r w:rsidRPr="00961E24">
        <w:rPr>
          <w:i/>
          <w:iCs/>
          <w:vertAlign w:val="subscript"/>
        </w:rPr>
        <w:t>s</w:t>
      </w:r>
      <w:r w:rsidRPr="00961E24">
        <w:t xml:space="preserve">, is iteratively computed at each timestep using the upper boundary condition as follows.  Assuming linear thermal gradients and using finite difference approximations, heat fluxes through the ice, </w:t>
      </w:r>
      <w:r w:rsidRPr="00961E24">
        <w:rPr>
          <w:i/>
          <w:iCs/>
        </w:rPr>
        <w:t>q</w:t>
      </w:r>
      <w:r w:rsidRPr="00961E24">
        <w:rPr>
          <w:rStyle w:val="Subscript"/>
          <w:rFonts w:asciiTheme="minorHAnsi" w:hAnsiTheme="minorHAnsi"/>
          <w:i/>
          <w:iCs/>
          <w:sz w:val="20"/>
          <w:szCs w:val="18"/>
        </w:rPr>
        <w:t>i</w:t>
      </w:r>
      <w:r w:rsidRPr="00961E24">
        <w:t xml:space="preserve">, and at the ice-water interface, </w:t>
      </w:r>
      <w:proofErr w:type="spellStart"/>
      <w:r w:rsidRPr="00961E24">
        <w:rPr>
          <w:i/>
          <w:iCs/>
        </w:rPr>
        <w:t>q</w:t>
      </w:r>
      <w:r w:rsidRPr="00961E24">
        <w:rPr>
          <w:rStyle w:val="Subscript"/>
          <w:rFonts w:asciiTheme="minorHAnsi" w:hAnsiTheme="minorHAnsi"/>
          <w:i/>
          <w:iCs/>
          <w:sz w:val="20"/>
          <w:szCs w:val="18"/>
        </w:rPr>
        <w:t>iw</w:t>
      </w:r>
      <w:proofErr w:type="spellEnd"/>
      <w:r w:rsidRPr="00961E24">
        <w:t xml:space="preserve">, are computed. Ice thickness at time </w:t>
      </w:r>
      <w:r w:rsidRPr="007E0674">
        <w:rPr>
          <w:i/>
          <w:iCs/>
        </w:rPr>
        <w:t>t, θ(t),</w:t>
      </w:r>
      <w:r w:rsidRPr="00961E24">
        <w:t xml:space="preserve"> is determined by ice melt at the air-ice interface, </w:t>
      </w:r>
      <w:proofErr w:type="spellStart"/>
      <w:r w:rsidRPr="00961E24">
        <w:t>Δ</w:t>
      </w:r>
      <w:r w:rsidRPr="00961E24">
        <w:rPr>
          <w:i/>
          <w:iCs/>
        </w:rPr>
        <w:t>θ</w:t>
      </w:r>
      <w:r w:rsidRPr="00961E24">
        <w:rPr>
          <w:rStyle w:val="Subscript"/>
          <w:rFonts w:asciiTheme="minorHAnsi" w:hAnsiTheme="minorHAnsi"/>
          <w:i/>
          <w:iCs/>
          <w:sz w:val="20"/>
          <w:szCs w:val="18"/>
        </w:rPr>
        <w:t>ai</w:t>
      </w:r>
      <w:proofErr w:type="spellEnd"/>
      <w:r w:rsidRPr="00961E24">
        <w:t xml:space="preserve">, and ice growth and melt at the ice-water interface, </w:t>
      </w:r>
      <w:proofErr w:type="spellStart"/>
      <w:r w:rsidRPr="00961E24">
        <w:t>Δ</w:t>
      </w:r>
      <w:r w:rsidRPr="00961E24">
        <w:rPr>
          <w:i/>
          <w:iCs/>
        </w:rPr>
        <w:t>θ</w:t>
      </w:r>
      <w:r w:rsidRPr="00961E24">
        <w:rPr>
          <w:rStyle w:val="Subscript"/>
          <w:rFonts w:asciiTheme="minorHAnsi" w:hAnsiTheme="minorHAnsi"/>
          <w:i/>
          <w:iCs/>
          <w:sz w:val="20"/>
          <w:szCs w:val="18"/>
        </w:rPr>
        <w:t>iw</w:t>
      </w:r>
      <w:proofErr w:type="spellEnd"/>
      <w:r w:rsidRPr="00961E24">
        <w:t xml:space="preserve">.  The </w:t>
      </w:r>
      <w:r>
        <w:t xml:space="preserve">series of </w:t>
      </w:r>
      <w:r w:rsidRPr="00961E24">
        <w:t>computation</w:t>
      </w:r>
      <w:r>
        <w:t xml:space="preserve">s for </w:t>
      </w:r>
      <w:r w:rsidRPr="00961E24">
        <w:t>ice cover is pre</w:t>
      </w:r>
      <w:r w:rsidRPr="00961E24">
        <w:softHyphen/>
        <w:t>sented below.</w:t>
      </w:r>
    </w:p>
    <w:p w14:paraId="6213B464" w14:textId="77777777" w:rsidR="008333A2" w:rsidRPr="00B7030B" w:rsidRDefault="008333A2" w:rsidP="00B6554A">
      <w:pPr>
        <w:pStyle w:val="Heading4"/>
      </w:pPr>
      <w:bookmarkStart w:id="485" w:name="_Toc48573611"/>
      <w:r w:rsidRPr="00B7030B">
        <w:t>Initial Ice Formation</w:t>
      </w:r>
      <w:bookmarkEnd w:id="485"/>
    </w:p>
    <w:p w14:paraId="28FC58F7" w14:textId="77777777" w:rsidR="008333A2" w:rsidRPr="00961E24" w:rsidRDefault="008333A2" w:rsidP="00B6554A">
      <w:pPr>
        <w:pStyle w:val="BodyText"/>
      </w:pPr>
      <w:r w:rsidRPr="00961E24">
        <w:t>Formation of ice requires lowering the surface water tempera</w:t>
      </w:r>
      <w:r w:rsidRPr="00961E24">
        <w:softHyphen/>
        <w:t>ture to the freezing point by normal surface heat exchange processes.  With further heat removal, ice begins to form on the water surface.  This is indicated by a negative water surface tempera</w:t>
      </w:r>
      <w:r w:rsidRPr="00961E24">
        <w:softHyphen/>
        <w:t>ture.  The negative water surface temperature is then converted to equivalent ice thickness and equivalent heat is added to the heat source and sink term for water.  The com</w:t>
      </w:r>
      <w:r w:rsidRPr="00961E24">
        <w:softHyphen/>
        <w:t>putation is done once for each segment beginning with the ice-free period:</w:t>
      </w:r>
    </w:p>
    <w:p w14:paraId="73EDC023" w14:textId="79AD958B" w:rsidR="008333A2" w:rsidRPr="00B7030B" w:rsidRDefault="008333A2" w:rsidP="008333A2">
      <w:pPr>
        <w:pStyle w:val="equation"/>
        <w:rPr>
          <w:rFonts w:asciiTheme="minorHAnsi" w:hAnsiTheme="minorHAnsi"/>
        </w:rPr>
      </w:pPr>
      <w:r w:rsidRPr="00B7030B">
        <w:rPr>
          <w:rFonts w:asciiTheme="minorHAnsi" w:hAnsiTheme="minorHAnsi"/>
        </w:rPr>
        <w:tab/>
      </w:r>
      <w:r w:rsidR="00E108E0" w:rsidRPr="00E108E0">
        <w:rPr>
          <w:rFonts w:asciiTheme="minorHAnsi" w:hAnsiTheme="minorHAnsi"/>
          <w:noProof/>
          <w:position w:val="-32"/>
        </w:rPr>
        <w:object w:dxaOrig="1820" w:dyaOrig="720" w14:anchorId="1BCA9A29">
          <v:shape id="_x0000_i1176" type="#_x0000_t75" alt="" style="width:126.95pt;height:37.9pt;mso-width-percent:0;mso-height-percent:0;mso-width-percent:0;mso-height-percent:0" o:ole="" fillcolor="window">
            <v:imagedata r:id="rId249" o:title=""/>
          </v:shape>
          <o:OLEObject Type="Embed" ProgID="Equation.3" ShapeID="_x0000_i1176" DrawAspect="Content" ObjectID="_1721314829" r:id="rId250"/>
        </w:object>
      </w:r>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52</w:t>
      </w:r>
      <w:r w:rsidR="00A41B27">
        <w:rPr>
          <w:rStyle w:val="EquationCaption"/>
          <w:rFonts w:asciiTheme="minorHAnsi" w:hAnsiTheme="minorHAnsi"/>
        </w:rPr>
        <w:fldChar w:fldCharType="end"/>
      </w:r>
      <w:r w:rsidRPr="00B7030B">
        <w:rPr>
          <w:rStyle w:val="EquationCaption"/>
          <w:rFonts w:asciiTheme="minorHAnsi" w:hAnsiTheme="minorHAnsi"/>
        </w:rPr>
        <w:t>)</w:t>
      </w:r>
    </w:p>
    <w:p w14:paraId="02F0F8B4" w14:textId="77777777" w:rsidR="008333A2" w:rsidRPr="00961E24" w:rsidRDefault="008333A2" w:rsidP="007E0674">
      <w:pPr>
        <w:pStyle w:val="BodyText"/>
        <w:spacing w:after="120"/>
      </w:pPr>
      <w:r w:rsidRPr="00961E24">
        <w:t>where:</w:t>
      </w:r>
    </w:p>
    <w:p w14:paraId="7181B9C6" w14:textId="77777777" w:rsidR="008333A2" w:rsidRPr="007E0674" w:rsidRDefault="008333A2" w:rsidP="007A3922">
      <w:pPr>
        <w:pStyle w:val="variabledefinitionChar"/>
        <w:rPr>
          <w:iCs/>
        </w:rPr>
      </w:pPr>
      <w:r w:rsidRPr="00961E24">
        <w:tab/>
      </w:r>
      <w:r w:rsidRPr="00961E24">
        <w:rPr>
          <w:i/>
          <w:iCs/>
        </w:rPr>
        <w:sym w:font="Symbol" w:char="F051"/>
      </w:r>
      <w:r w:rsidRPr="00961E24">
        <w:rPr>
          <w:i/>
          <w:iCs/>
          <w:vertAlign w:val="subscript"/>
        </w:rPr>
        <w:t>0</w:t>
      </w:r>
      <w:r w:rsidRPr="00961E24">
        <w:tab/>
        <w:t>=</w:t>
      </w:r>
      <w:r w:rsidRPr="00961E24">
        <w:tab/>
        <w:t>thickness of initial ice formation during a timestep,</w:t>
      </w:r>
      <w:r w:rsidRPr="00961E24">
        <w:rPr>
          <w:i/>
        </w:rPr>
        <w:t xml:space="preserve"> </w:t>
      </w:r>
      <w:r w:rsidRPr="007E0674">
        <w:rPr>
          <w:iCs/>
        </w:rPr>
        <w:t>m</w:t>
      </w:r>
    </w:p>
    <w:p w14:paraId="18C0DD77" w14:textId="77777777" w:rsidR="008333A2" w:rsidRPr="007E0674" w:rsidRDefault="008333A2" w:rsidP="007A3922">
      <w:pPr>
        <w:pStyle w:val="variabledefinitionChar"/>
      </w:pPr>
      <w:r w:rsidRPr="00961E24">
        <w:tab/>
      </w:r>
      <w:proofErr w:type="spellStart"/>
      <w:r w:rsidRPr="00961E24">
        <w:rPr>
          <w:i/>
          <w:iCs/>
        </w:rPr>
        <w:t>T</w:t>
      </w:r>
      <w:r w:rsidRPr="00961E24">
        <w:rPr>
          <w:i/>
          <w:iCs/>
          <w:vertAlign w:val="subscript"/>
        </w:rPr>
        <w:t>wn</w:t>
      </w:r>
      <w:proofErr w:type="spellEnd"/>
      <w:r w:rsidRPr="00961E24">
        <w:tab/>
        <w:t>=</w:t>
      </w:r>
      <w:r w:rsidRPr="00961E24">
        <w:tab/>
        <w:t>local temporary negative water temper</w:t>
      </w:r>
      <w:r w:rsidRPr="00961E24">
        <w:softHyphen/>
        <w:t xml:space="preserve">ature, </w:t>
      </w:r>
      <w:r w:rsidRPr="007E0674">
        <w:rPr>
          <w:vertAlign w:val="superscript"/>
        </w:rPr>
        <w:t>o</w:t>
      </w:r>
      <w:r w:rsidRPr="007E0674">
        <w:t>C</w:t>
      </w:r>
    </w:p>
    <w:p w14:paraId="39FCE470" w14:textId="77777777" w:rsidR="008333A2" w:rsidRPr="00961E24" w:rsidRDefault="008333A2" w:rsidP="00B6554A">
      <w:pPr>
        <w:pStyle w:val="variabledefinitionChar"/>
      </w:pPr>
      <w:r w:rsidRPr="00961E24">
        <w:tab/>
      </w:r>
      <w:r w:rsidRPr="00961E24">
        <w:rPr>
          <w:i/>
          <w:iCs/>
        </w:rPr>
        <w:t>h</w:t>
      </w:r>
      <w:r w:rsidRPr="00961E24">
        <w:tab/>
        <w:t>=</w:t>
      </w:r>
      <w:r w:rsidRPr="00961E24">
        <w:tab/>
        <w:t>layer thickness,</w:t>
      </w:r>
      <w:r w:rsidRPr="00961E24">
        <w:rPr>
          <w:i/>
        </w:rPr>
        <w:t xml:space="preserve"> </w:t>
      </w:r>
      <w:r w:rsidRPr="007E0674">
        <w:rPr>
          <w:iCs/>
        </w:rPr>
        <w:t>m</w:t>
      </w:r>
    </w:p>
    <w:p w14:paraId="35D47E18" w14:textId="77777777" w:rsidR="008333A2" w:rsidRPr="007E0674" w:rsidRDefault="008333A2" w:rsidP="00B6554A">
      <w:pPr>
        <w:pStyle w:val="variabledefinitionChar"/>
      </w:pPr>
      <w:r w:rsidRPr="00961E24">
        <w:tab/>
      </w:r>
      <w:r w:rsidRPr="00961E24">
        <w:rPr>
          <w:i/>
          <w:iCs/>
        </w:rPr>
        <w:sym w:font="Symbol" w:char="F072"/>
      </w:r>
      <w:r w:rsidRPr="00961E24">
        <w:rPr>
          <w:i/>
          <w:iCs/>
          <w:vertAlign w:val="subscript"/>
        </w:rPr>
        <w:t>w</w:t>
      </w:r>
      <w:r w:rsidRPr="00961E24">
        <w:tab/>
        <w:t>=</w:t>
      </w:r>
      <w:r w:rsidRPr="00961E24">
        <w:tab/>
        <w:t>density of water</w:t>
      </w:r>
      <w:r w:rsidRPr="007E0674">
        <w:t>, kg m</w:t>
      </w:r>
      <w:r w:rsidRPr="007E0674">
        <w:rPr>
          <w:vertAlign w:val="superscript"/>
        </w:rPr>
        <w:t>-3</w:t>
      </w:r>
    </w:p>
    <w:p w14:paraId="33F63DA7" w14:textId="77777777" w:rsidR="008333A2" w:rsidRPr="00961E24" w:rsidRDefault="008333A2" w:rsidP="00B6554A">
      <w:pPr>
        <w:pStyle w:val="variabledefinitionChar"/>
      </w:pPr>
      <w:r w:rsidRPr="00B7030B">
        <w:tab/>
      </w:r>
      <w:proofErr w:type="spellStart"/>
      <w:r w:rsidRPr="00961E24">
        <w:rPr>
          <w:iCs/>
        </w:rPr>
        <w:t>C</w:t>
      </w:r>
      <w:r w:rsidRPr="00961E24">
        <w:rPr>
          <w:iCs/>
          <w:vertAlign w:val="subscript"/>
        </w:rPr>
        <w:t>p</w:t>
      </w:r>
      <w:r w:rsidRPr="00961E24">
        <w:rPr>
          <w:iCs/>
          <w:vertAlign w:val="subscript"/>
        </w:rPr>
        <w:fldChar w:fldCharType="begin"/>
      </w:r>
      <w:r w:rsidRPr="00961E24">
        <w:rPr>
          <w:iCs/>
          <w:vertAlign w:val="subscript"/>
        </w:rPr>
        <w:instrText>ADVANCE \d4</w:instrText>
      </w:r>
      <w:r w:rsidRPr="00961E24">
        <w:rPr>
          <w:iCs/>
          <w:vertAlign w:val="subscript"/>
        </w:rPr>
        <w:fldChar w:fldCharType="end"/>
      </w:r>
      <w:r w:rsidRPr="00961E24">
        <w:rPr>
          <w:iCs/>
          <w:vertAlign w:val="subscript"/>
        </w:rPr>
        <w:t>w</w:t>
      </w:r>
      <w:proofErr w:type="spellEnd"/>
      <w:r w:rsidRPr="00961E24">
        <w:rPr>
          <w:iCs/>
        </w:rPr>
        <w:fldChar w:fldCharType="begin"/>
      </w:r>
      <w:r w:rsidRPr="00961E24">
        <w:rPr>
          <w:iCs/>
        </w:rPr>
        <w:instrText>ADVANCE \u4</w:instrText>
      </w:r>
      <w:r w:rsidRPr="00961E24">
        <w:rPr>
          <w:iCs/>
        </w:rPr>
        <w:fldChar w:fldCharType="end"/>
      </w:r>
      <w:r w:rsidRPr="00961E24">
        <w:tab/>
        <w:t>=</w:t>
      </w:r>
      <w:r w:rsidRPr="00961E24">
        <w:tab/>
        <w:t>specific heat of water, J kg</w:t>
      </w:r>
      <w:r w:rsidRPr="00961E24">
        <w:rPr>
          <w:vertAlign w:val="superscript"/>
        </w:rPr>
        <w:t>-1</w:t>
      </w:r>
      <w:r w:rsidRPr="00961E24">
        <w:t xml:space="preserve"> </w:t>
      </w:r>
      <w:r w:rsidRPr="00961E24">
        <w:rPr>
          <w:vertAlign w:val="superscript"/>
        </w:rPr>
        <w:t>o</w:t>
      </w:r>
      <w:r w:rsidRPr="00961E24">
        <w:t>C</w:t>
      </w:r>
      <w:r w:rsidRPr="00961E24">
        <w:rPr>
          <w:vertAlign w:val="superscript"/>
        </w:rPr>
        <w:t>-1</w:t>
      </w:r>
    </w:p>
    <w:p w14:paraId="08A80ED5" w14:textId="77777777" w:rsidR="008333A2" w:rsidRPr="007E0674" w:rsidRDefault="008333A2" w:rsidP="007552CD">
      <w:pPr>
        <w:pStyle w:val="variabledefinitionChar"/>
        <w:rPr>
          <w:iCs/>
        </w:rPr>
      </w:pPr>
      <w:r w:rsidRPr="00961E24">
        <w:tab/>
      </w:r>
      <w:r w:rsidRPr="00961E24">
        <w:sym w:font="Symbol" w:char="F072"/>
      </w:r>
      <w:proofErr w:type="spellStart"/>
      <w:r w:rsidRPr="00961E24">
        <w:rPr>
          <w:i/>
          <w:iCs/>
          <w:vertAlign w:val="subscript"/>
        </w:rPr>
        <w:t>i</w:t>
      </w:r>
      <w:proofErr w:type="spellEnd"/>
      <w:r w:rsidRPr="00961E24">
        <w:rPr>
          <w:i/>
          <w:iCs/>
        </w:rPr>
        <w:tab/>
      </w:r>
      <w:r w:rsidRPr="00961E24">
        <w:t>=</w:t>
      </w:r>
      <w:r w:rsidRPr="00961E24">
        <w:tab/>
        <w:t>density of ice,</w:t>
      </w:r>
      <w:r w:rsidRPr="00961E24">
        <w:rPr>
          <w:i/>
        </w:rPr>
        <w:t xml:space="preserve"> </w:t>
      </w:r>
      <w:r w:rsidRPr="007E0674">
        <w:rPr>
          <w:iCs/>
        </w:rPr>
        <w:t>kg m</w:t>
      </w:r>
      <w:r w:rsidRPr="007E0674">
        <w:rPr>
          <w:iCs/>
          <w:vertAlign w:val="superscript"/>
        </w:rPr>
        <w:t>-3</w:t>
      </w:r>
    </w:p>
    <w:p w14:paraId="324DA8B8" w14:textId="77777777" w:rsidR="008333A2" w:rsidRPr="007E0674" w:rsidRDefault="008333A2" w:rsidP="007552CD">
      <w:pPr>
        <w:pStyle w:val="variabledefinitionChar"/>
      </w:pPr>
      <w:r w:rsidRPr="00961E24">
        <w:tab/>
      </w:r>
      <w:proofErr w:type="spellStart"/>
      <w:r w:rsidRPr="00961E24">
        <w:rPr>
          <w:i/>
          <w:iCs/>
        </w:rPr>
        <w:t>L</w:t>
      </w:r>
      <w:r w:rsidRPr="00961E24">
        <w:rPr>
          <w:i/>
          <w:iCs/>
          <w:vertAlign w:val="subscript"/>
        </w:rPr>
        <w:t>f</w:t>
      </w:r>
      <w:proofErr w:type="spellEnd"/>
      <w:r w:rsidRPr="00961E24">
        <w:rPr>
          <w:i/>
          <w:iCs/>
        </w:rPr>
        <w:tab/>
      </w:r>
      <w:r w:rsidRPr="00961E24">
        <w:t>=</w:t>
      </w:r>
      <w:r w:rsidRPr="00961E24">
        <w:tab/>
        <w:t>latent heat of fusion</w:t>
      </w:r>
      <w:r w:rsidRPr="007E0674">
        <w:t xml:space="preserve">, J </w:t>
      </w:r>
      <w:proofErr w:type="gramStart"/>
      <w:r w:rsidRPr="007E0674">
        <w:t>kg</w:t>
      </w:r>
      <w:r w:rsidRPr="007E0674">
        <w:rPr>
          <w:vertAlign w:val="superscript"/>
        </w:rPr>
        <w:t>-1</w:t>
      </w:r>
      <w:proofErr w:type="gramEnd"/>
    </w:p>
    <w:p w14:paraId="684E5C2E" w14:textId="77777777" w:rsidR="008333A2" w:rsidRPr="00B7030B" w:rsidRDefault="008333A2" w:rsidP="007552CD">
      <w:pPr>
        <w:pStyle w:val="BodyText2"/>
      </w:pPr>
    </w:p>
    <w:p w14:paraId="2133398A" w14:textId="77777777" w:rsidR="008333A2" w:rsidRPr="00B7030B" w:rsidRDefault="008333A2" w:rsidP="007552CD">
      <w:pPr>
        <w:pStyle w:val="Heading4"/>
      </w:pPr>
      <w:bookmarkStart w:id="486" w:name="_Toc48573612"/>
      <w:r w:rsidRPr="00B7030B">
        <w:t>Air-Ice Flux Boundary Condition and Ice Surface Temperature Approxi</w:t>
      </w:r>
      <w:r w:rsidRPr="00B7030B">
        <w:softHyphen/>
        <w:t>mation</w:t>
      </w:r>
      <w:bookmarkEnd w:id="486"/>
    </w:p>
    <w:p w14:paraId="45331B08" w14:textId="77777777" w:rsidR="008333A2" w:rsidRPr="00961E24" w:rsidRDefault="008333A2" w:rsidP="007552CD">
      <w:pPr>
        <w:pStyle w:val="BodyText"/>
      </w:pPr>
      <w:r w:rsidRPr="00961E24">
        <w:t xml:space="preserve">The ice surface temperature, </w:t>
      </w:r>
      <w:r w:rsidRPr="00961E24">
        <w:rPr>
          <w:i/>
          <w:iCs/>
        </w:rPr>
        <w:t>T</w:t>
      </w:r>
      <w:r w:rsidRPr="00961E24">
        <w:rPr>
          <w:rStyle w:val="Subscript"/>
          <w:rFonts w:asciiTheme="minorHAnsi" w:hAnsiTheme="minorHAnsi"/>
          <w:i/>
          <w:iCs/>
          <w:sz w:val="20"/>
          <w:szCs w:val="18"/>
        </w:rPr>
        <w:t>s</w:t>
      </w:r>
      <w:r w:rsidRPr="00961E24">
        <w:t xml:space="preserve">, must be known to calculate the heat components, </w:t>
      </w:r>
      <w:proofErr w:type="spellStart"/>
      <w:r w:rsidRPr="00961E24">
        <w:rPr>
          <w:i/>
          <w:iCs/>
        </w:rPr>
        <w:t>H</w:t>
      </w:r>
      <w:r w:rsidRPr="00961E24">
        <w:rPr>
          <w:rStyle w:val="Subscript"/>
          <w:rFonts w:asciiTheme="minorHAnsi" w:hAnsiTheme="minorHAnsi"/>
          <w:i/>
          <w:iCs/>
          <w:sz w:val="20"/>
          <w:szCs w:val="18"/>
        </w:rPr>
        <w:t>br</w:t>
      </w:r>
      <w:proofErr w:type="spellEnd"/>
      <w:r w:rsidRPr="00961E24">
        <w:t xml:space="preserve">, </w:t>
      </w:r>
      <w:r w:rsidRPr="00961E24">
        <w:rPr>
          <w:i/>
          <w:iCs/>
        </w:rPr>
        <w:t>H</w:t>
      </w:r>
      <w:r w:rsidRPr="00961E24">
        <w:rPr>
          <w:rStyle w:val="Subscript"/>
          <w:rFonts w:asciiTheme="minorHAnsi" w:hAnsiTheme="minorHAnsi"/>
          <w:i/>
          <w:iCs/>
          <w:sz w:val="20"/>
          <w:szCs w:val="18"/>
        </w:rPr>
        <w:t>e</w:t>
      </w:r>
      <w:r w:rsidRPr="00961E24">
        <w:t xml:space="preserve">, </w:t>
      </w:r>
      <w:proofErr w:type="spellStart"/>
      <w:r w:rsidRPr="00961E24">
        <w:rPr>
          <w:i/>
          <w:iCs/>
        </w:rPr>
        <w:t>H</w:t>
      </w:r>
      <w:r w:rsidRPr="00961E24">
        <w:rPr>
          <w:rStyle w:val="Subscript"/>
          <w:rFonts w:asciiTheme="minorHAnsi" w:hAnsiTheme="minorHAnsi"/>
          <w:i/>
          <w:iCs/>
          <w:sz w:val="20"/>
          <w:szCs w:val="18"/>
        </w:rPr>
        <w:t>c</w:t>
      </w:r>
      <w:proofErr w:type="spellEnd"/>
      <w:r w:rsidRPr="00961E24">
        <w:t>, and the ther</w:t>
      </w:r>
      <w:r w:rsidRPr="00961E24">
        <w:softHyphen/>
        <w:t>mal gradient in the ice since the components and gradient all are either explic</w:t>
      </w:r>
      <w:r w:rsidRPr="00961E24">
        <w:softHyphen/>
        <w:t>itly or implicitly a func</w:t>
      </w:r>
      <w:r w:rsidRPr="00961E24">
        <w:softHyphen/>
        <w:t xml:space="preserve">tion of </w:t>
      </w:r>
      <w:r w:rsidRPr="00961E24">
        <w:rPr>
          <w:i/>
          <w:iCs/>
        </w:rPr>
        <w:t>T</w:t>
      </w:r>
      <w:r w:rsidRPr="00961E24">
        <w:rPr>
          <w:rStyle w:val="Subscript"/>
          <w:rFonts w:asciiTheme="minorHAnsi" w:hAnsiTheme="minorHAnsi"/>
          <w:i/>
          <w:iCs/>
          <w:sz w:val="20"/>
          <w:szCs w:val="18"/>
        </w:rPr>
        <w:t>s</w:t>
      </w:r>
      <w:r w:rsidRPr="00961E24">
        <w:t>.  Except during the active thawing season when ice surface tempera</w:t>
      </w:r>
      <w:r w:rsidRPr="00961E24">
        <w:softHyphen/>
        <w:t>ture is con</w:t>
      </w:r>
      <w:r w:rsidRPr="00961E24">
        <w:softHyphen/>
        <w:t xml:space="preserve">stant at 0ºC, </w:t>
      </w:r>
      <w:r w:rsidRPr="00961E24">
        <w:rPr>
          <w:rStyle w:val="Subscript"/>
          <w:rFonts w:asciiTheme="minorHAnsi" w:hAnsiTheme="minorHAnsi"/>
          <w:i/>
          <w:iCs/>
          <w:sz w:val="20"/>
          <w:szCs w:val="18"/>
          <w:vertAlign w:val="baseline"/>
        </w:rPr>
        <w:t>T</w:t>
      </w:r>
      <w:r w:rsidRPr="00961E24">
        <w:rPr>
          <w:rStyle w:val="Subscript"/>
          <w:rFonts w:asciiTheme="minorHAnsi" w:hAnsiTheme="minorHAnsi"/>
          <w:i/>
          <w:iCs/>
          <w:sz w:val="20"/>
          <w:szCs w:val="18"/>
        </w:rPr>
        <w:t>s</w:t>
      </w:r>
      <w:r w:rsidRPr="00961E24">
        <w:t xml:space="preserve"> must be computed at each timestep using the upper bound</w:t>
      </w:r>
      <w:r w:rsidRPr="00961E24">
        <w:softHyphen/>
        <w:t>ary condi</w:t>
      </w:r>
      <w:r w:rsidRPr="00961E24">
        <w:softHyphen/>
        <w:t xml:space="preserve">tion.  The approximate value for </w:t>
      </w:r>
      <w:r w:rsidRPr="00961E24">
        <w:rPr>
          <w:i/>
          <w:iCs/>
        </w:rPr>
        <w:t>T</w:t>
      </w:r>
      <w:r w:rsidRPr="00961E24">
        <w:rPr>
          <w:rStyle w:val="Subscript"/>
          <w:rFonts w:asciiTheme="minorHAnsi" w:hAnsiTheme="minorHAnsi"/>
          <w:i/>
          <w:iCs/>
          <w:sz w:val="20"/>
          <w:szCs w:val="18"/>
        </w:rPr>
        <w:t>s</w:t>
      </w:r>
      <w:r w:rsidRPr="00961E24">
        <w:t xml:space="preserve"> is obtained by linearizing the ice thickness across the timestep and solving for </w:t>
      </w:r>
      <w:r w:rsidRPr="00961E24">
        <w:rPr>
          <w:i/>
          <w:iCs/>
        </w:rPr>
        <w:t>T</w:t>
      </w:r>
      <w:r w:rsidRPr="00961E24">
        <w:rPr>
          <w:rStyle w:val="Subscript"/>
          <w:rFonts w:asciiTheme="minorHAnsi" w:hAnsiTheme="minorHAnsi"/>
          <w:i/>
          <w:iCs/>
          <w:sz w:val="20"/>
          <w:szCs w:val="18"/>
        </w:rPr>
        <w:t>s</w:t>
      </w:r>
      <w:r w:rsidRPr="00961E24">
        <w:t>.</w:t>
      </w:r>
    </w:p>
    <w:p w14:paraId="54A0C8B6" w14:textId="31807A86" w:rsidR="008333A2" w:rsidRPr="00B7030B" w:rsidRDefault="00E108E0" w:rsidP="008333A2">
      <w:pPr>
        <w:pStyle w:val="equation"/>
        <w:rPr>
          <w:rFonts w:asciiTheme="minorHAnsi" w:hAnsiTheme="minorHAnsi"/>
        </w:rPr>
      </w:pPr>
      <w:r w:rsidRPr="00E108E0">
        <w:rPr>
          <w:rFonts w:asciiTheme="minorHAnsi" w:hAnsiTheme="minorHAnsi"/>
          <w:noProof/>
          <w:position w:val="-28"/>
        </w:rPr>
        <w:object w:dxaOrig="4620" w:dyaOrig="680" w14:anchorId="4BAD868E">
          <v:shape id="_x0000_i1175" type="#_x0000_t75" alt="" style="width:264pt;height:37.9pt;mso-width-percent:0;mso-height-percent:0;mso-width-percent:0;mso-height-percent:0" o:ole="" fillcolor="window">
            <v:imagedata r:id="rId251" o:title=""/>
          </v:shape>
          <o:OLEObject Type="Embed" ProgID="Equation.3" ShapeID="_x0000_i1175" DrawAspect="Content" ObjectID="_1721314830" r:id="rId252"/>
        </w:object>
      </w:r>
      <w:r w:rsidR="008333A2">
        <w:rPr>
          <w:rFonts w:asciiTheme="minorHAnsi" w:hAnsiTheme="minorHAnsi"/>
        </w:rPr>
        <w:t xml:space="preserve">                                                    </w:t>
      </w:r>
      <w:r w:rsidR="008333A2">
        <w:rPr>
          <w:rFonts w:asciiTheme="minorHAnsi" w:hAnsiTheme="minorHAnsi"/>
        </w:rPr>
        <w:tab/>
      </w:r>
      <w:r w:rsidR="008333A2"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53</w:t>
      </w:r>
      <w:r w:rsidR="00A41B27">
        <w:rPr>
          <w:rStyle w:val="EquationCaption"/>
          <w:rFonts w:asciiTheme="minorHAnsi" w:hAnsiTheme="minorHAnsi"/>
        </w:rPr>
        <w:fldChar w:fldCharType="end"/>
      </w:r>
      <w:r w:rsidR="008333A2" w:rsidRPr="00B7030B">
        <w:rPr>
          <w:rStyle w:val="EquationCaption"/>
          <w:rFonts w:asciiTheme="minorHAnsi" w:hAnsiTheme="minorHAnsi"/>
        </w:rPr>
        <w:t>)</w:t>
      </w:r>
      <w:r w:rsidR="008333A2" w:rsidRPr="00B7030B">
        <w:rPr>
          <w:rFonts w:asciiTheme="minorHAnsi" w:hAnsiTheme="minorHAnsi"/>
        </w:rPr>
        <w:tab/>
      </w:r>
    </w:p>
    <w:p w14:paraId="3740E0E8" w14:textId="4649BD27" w:rsidR="008333A2" w:rsidRPr="00B7030B" w:rsidRDefault="008333A2" w:rsidP="008333A2">
      <w:pPr>
        <w:pStyle w:val="equation"/>
        <w:rPr>
          <w:rFonts w:asciiTheme="minorHAnsi" w:hAnsiTheme="minorHAnsi"/>
        </w:rPr>
      </w:pPr>
      <w:r w:rsidRPr="00B7030B">
        <w:rPr>
          <w:rFonts w:asciiTheme="minorHAnsi" w:hAnsiTheme="minorHAnsi"/>
        </w:rPr>
        <w:tab/>
      </w:r>
      <w:r w:rsidR="00E108E0" w:rsidRPr="00E108E0">
        <w:rPr>
          <w:rFonts w:asciiTheme="minorHAnsi" w:hAnsiTheme="minorHAnsi"/>
          <w:noProof/>
          <w:position w:val="-24"/>
        </w:rPr>
        <w:object w:dxaOrig="5860" w:dyaOrig="620" w14:anchorId="77557584">
          <v:shape id="_x0000_i1174" type="#_x0000_t75" alt="" style="width:310.75pt;height:34.75pt;mso-width-percent:0;mso-height-percent:0;mso-width-percent:0;mso-height-percent:0" o:ole="" fillcolor="window">
            <v:imagedata r:id="rId253" o:title=""/>
          </v:shape>
          <o:OLEObject Type="Embed" ProgID="Equation.3" ShapeID="_x0000_i1174" DrawAspect="Content" ObjectID="_1721314831" r:id="rId254"/>
        </w:object>
      </w:r>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54</w:t>
      </w:r>
      <w:r w:rsidR="00A41B27">
        <w:rPr>
          <w:rStyle w:val="EquationCaption"/>
          <w:rFonts w:asciiTheme="minorHAnsi" w:hAnsiTheme="minorHAnsi"/>
        </w:rPr>
        <w:fldChar w:fldCharType="end"/>
      </w:r>
      <w:r w:rsidRPr="00B7030B">
        <w:rPr>
          <w:rStyle w:val="EquationCaption"/>
          <w:rFonts w:asciiTheme="minorHAnsi" w:hAnsiTheme="minorHAnsi"/>
        </w:rPr>
        <w:t>)</w:t>
      </w:r>
    </w:p>
    <w:p w14:paraId="4F01089C" w14:textId="56352A6D" w:rsidR="008333A2" w:rsidRPr="00B7030B" w:rsidRDefault="008333A2" w:rsidP="008333A2">
      <w:pPr>
        <w:pStyle w:val="equation"/>
        <w:rPr>
          <w:rFonts w:asciiTheme="minorHAnsi" w:hAnsiTheme="minorHAnsi"/>
        </w:rPr>
      </w:pPr>
      <w:r w:rsidRPr="00B7030B">
        <w:rPr>
          <w:rFonts w:asciiTheme="minorHAnsi" w:hAnsiTheme="minorHAnsi"/>
        </w:rPr>
        <w:tab/>
      </w:r>
      <w:r w:rsidR="00E108E0" w:rsidRPr="00E108E0">
        <w:rPr>
          <w:rFonts w:asciiTheme="minorHAnsi" w:hAnsiTheme="minorHAnsi"/>
          <w:noProof/>
          <w:position w:val="-28"/>
        </w:rPr>
        <w:object w:dxaOrig="1820" w:dyaOrig="680" w14:anchorId="4BC9CD63">
          <v:shape id="_x0000_i1173" type="#_x0000_t75" alt="" style="width:106.1pt;height:37.9pt;mso-width-percent:0;mso-height-percent:0;mso-width-percent:0;mso-height-percent:0" o:ole="" fillcolor="window">
            <v:imagedata r:id="rId255" o:title=""/>
          </v:shape>
          <o:OLEObject Type="Embed" ProgID="Equation.3" ShapeID="_x0000_i1173" DrawAspect="Content" ObjectID="_1721314832" r:id="rId256"/>
        </w:object>
      </w:r>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55</w:t>
      </w:r>
      <w:r w:rsidR="00A41B27">
        <w:rPr>
          <w:rStyle w:val="EquationCaption"/>
          <w:rFonts w:asciiTheme="minorHAnsi" w:hAnsiTheme="minorHAnsi"/>
        </w:rPr>
        <w:fldChar w:fldCharType="end"/>
      </w:r>
      <w:r w:rsidRPr="00B7030B">
        <w:rPr>
          <w:rStyle w:val="EquationCaption"/>
          <w:rFonts w:asciiTheme="minorHAnsi" w:hAnsiTheme="minorHAnsi"/>
        </w:rPr>
        <w:t>)</w:t>
      </w:r>
    </w:p>
    <w:p w14:paraId="75B42AD3" w14:textId="77777777" w:rsidR="008333A2" w:rsidRPr="001144C9" w:rsidRDefault="008333A2" w:rsidP="00127D1D">
      <w:pPr>
        <w:pStyle w:val="where"/>
      </w:pPr>
      <w:r w:rsidRPr="001144C9">
        <w:t>where:</w:t>
      </w:r>
    </w:p>
    <w:p w14:paraId="1BDBDEE9" w14:textId="77777777" w:rsidR="008333A2" w:rsidRPr="007E0674" w:rsidRDefault="008333A2" w:rsidP="007A3922">
      <w:pPr>
        <w:pStyle w:val="variabledefinitionChar"/>
        <w:rPr>
          <w:iCs/>
        </w:rPr>
      </w:pPr>
      <w:r w:rsidRPr="001144C9">
        <w:tab/>
      </w:r>
      <w:r w:rsidRPr="001144C9">
        <w:rPr>
          <w:i/>
          <w:iCs/>
        </w:rPr>
        <w:t>K</w:t>
      </w:r>
      <w:r w:rsidRPr="001144C9">
        <w:rPr>
          <w:i/>
          <w:iCs/>
          <w:vertAlign w:val="subscript"/>
        </w:rPr>
        <w:t>i</w:t>
      </w:r>
      <w:r w:rsidRPr="001144C9">
        <w:tab/>
        <w:t>=</w:t>
      </w:r>
      <w:r w:rsidRPr="001144C9">
        <w:tab/>
        <w:t>thermal conductivity of ice,</w:t>
      </w:r>
      <w:r w:rsidRPr="001144C9">
        <w:rPr>
          <w:i/>
        </w:rPr>
        <w:t xml:space="preserve"> W </w:t>
      </w:r>
      <w:r w:rsidRPr="007E0674">
        <w:rPr>
          <w:iCs/>
        </w:rPr>
        <w:t>m</w:t>
      </w:r>
      <w:r w:rsidRPr="007E0674">
        <w:rPr>
          <w:iCs/>
          <w:vertAlign w:val="superscript"/>
        </w:rPr>
        <w:noBreakHyphen/>
        <w:t>1</w:t>
      </w:r>
      <w:r w:rsidRPr="007E0674">
        <w:rPr>
          <w:iCs/>
        </w:rPr>
        <w:t xml:space="preserve"> </w:t>
      </w:r>
      <w:r w:rsidRPr="007E0674">
        <w:rPr>
          <w:iCs/>
          <w:vertAlign w:val="superscript"/>
        </w:rPr>
        <w:t>o</w:t>
      </w:r>
      <w:r w:rsidRPr="007E0674">
        <w:rPr>
          <w:iCs/>
        </w:rPr>
        <w:t>C</w:t>
      </w:r>
      <w:r w:rsidRPr="007E0674">
        <w:rPr>
          <w:iCs/>
          <w:vertAlign w:val="superscript"/>
        </w:rPr>
        <w:fldChar w:fldCharType="begin"/>
      </w:r>
      <w:r w:rsidRPr="007E0674">
        <w:rPr>
          <w:iCs/>
          <w:vertAlign w:val="superscript"/>
        </w:rPr>
        <w:instrText>ADVANCE \r2</w:instrText>
      </w:r>
      <w:r w:rsidRPr="007E0674">
        <w:rPr>
          <w:iCs/>
          <w:vertAlign w:val="superscript"/>
        </w:rPr>
        <w:fldChar w:fldCharType="end"/>
      </w:r>
      <w:r w:rsidRPr="007E0674">
        <w:rPr>
          <w:iCs/>
          <w:vertAlign w:val="superscript"/>
        </w:rPr>
        <w:t>-1</w:t>
      </w:r>
    </w:p>
    <w:p w14:paraId="5D0346AB" w14:textId="77777777" w:rsidR="008333A2" w:rsidRPr="007E0674" w:rsidRDefault="008333A2" w:rsidP="007A3922">
      <w:pPr>
        <w:pStyle w:val="variabledefinitionChar"/>
      </w:pPr>
      <w:r w:rsidRPr="001144C9">
        <w:tab/>
      </w:r>
      <w:proofErr w:type="spellStart"/>
      <w:r w:rsidRPr="001144C9">
        <w:rPr>
          <w:i/>
          <w:iCs/>
        </w:rPr>
        <w:t>T</w:t>
      </w:r>
      <w:r w:rsidRPr="001144C9">
        <w:rPr>
          <w:i/>
          <w:iCs/>
          <w:vertAlign w:val="subscript"/>
        </w:rPr>
        <w:t>f</w:t>
      </w:r>
      <w:proofErr w:type="spellEnd"/>
      <w:r w:rsidRPr="001144C9">
        <w:rPr>
          <w:i/>
          <w:iCs/>
        </w:rPr>
        <w:tab/>
      </w:r>
      <w:r w:rsidRPr="001144C9">
        <w:t>=</w:t>
      </w:r>
      <w:r w:rsidRPr="001144C9">
        <w:tab/>
        <w:t>freezing point temperature,</w:t>
      </w:r>
      <w:r w:rsidRPr="001144C9">
        <w:rPr>
          <w:i/>
        </w:rPr>
        <w:t xml:space="preserve"> </w:t>
      </w:r>
      <w:r w:rsidRPr="007E0674">
        <w:rPr>
          <w:vertAlign w:val="superscript"/>
        </w:rPr>
        <w:t>o</w:t>
      </w:r>
      <w:r w:rsidRPr="007E0674">
        <w:t>C</w:t>
      </w:r>
    </w:p>
    <w:p w14:paraId="61BAE689" w14:textId="77777777" w:rsidR="008333A2" w:rsidRPr="001144C9" w:rsidRDefault="008333A2" w:rsidP="00B6554A">
      <w:pPr>
        <w:pStyle w:val="variabledefinitionChar"/>
      </w:pPr>
      <w:r w:rsidRPr="001144C9">
        <w:tab/>
      </w:r>
      <w:r w:rsidRPr="001144C9">
        <w:rPr>
          <w:i/>
          <w:iCs/>
        </w:rPr>
        <w:t>n</w:t>
      </w:r>
      <w:r w:rsidRPr="001144C9">
        <w:tab/>
        <w:t>=</w:t>
      </w:r>
      <w:r w:rsidRPr="001144C9">
        <w:tab/>
        <w:t>time level</w:t>
      </w:r>
    </w:p>
    <w:p w14:paraId="5A2AFC7F" w14:textId="77777777" w:rsidR="008333A2" w:rsidRPr="007E0674" w:rsidRDefault="008333A2" w:rsidP="00B6554A">
      <w:pPr>
        <w:pStyle w:val="variabledefinitionChar"/>
        <w:rPr>
          <w:iCs/>
        </w:rPr>
      </w:pPr>
      <w:r w:rsidRPr="001144C9">
        <w:rPr>
          <w:i/>
          <w:iCs/>
        </w:rPr>
        <w:tab/>
      </w:r>
      <w:r w:rsidRPr="001144C9">
        <w:rPr>
          <w:iCs/>
        </w:rPr>
        <w:sym w:font="Symbol" w:char="F051"/>
      </w:r>
      <w:r w:rsidRPr="001144C9">
        <w:tab/>
        <w:t>=</w:t>
      </w:r>
      <w:r w:rsidRPr="001144C9">
        <w:tab/>
        <w:t>thickness of ice,</w:t>
      </w:r>
      <w:r w:rsidRPr="001144C9">
        <w:rPr>
          <w:i/>
        </w:rPr>
        <w:t xml:space="preserve"> </w:t>
      </w:r>
      <w:r w:rsidRPr="007E0674">
        <w:rPr>
          <w:iCs/>
        </w:rPr>
        <w:t>m</w:t>
      </w:r>
    </w:p>
    <w:p w14:paraId="3E256F1A" w14:textId="3700BDDE" w:rsidR="008333A2" w:rsidRPr="007E0674" w:rsidRDefault="008333A2" w:rsidP="00B6554A">
      <w:pPr>
        <w:pStyle w:val="variabledefinitionChar"/>
        <w:rPr>
          <w:iCs/>
        </w:rPr>
      </w:pPr>
      <w:r w:rsidRPr="001144C9">
        <w:rPr>
          <w:i/>
          <w:iCs/>
        </w:rPr>
        <w:tab/>
      </w:r>
      <w:r w:rsidRPr="001144C9">
        <w:rPr>
          <w:iCs/>
        </w:rPr>
        <w:t>q</w:t>
      </w:r>
      <w:r w:rsidRPr="001144C9">
        <w:rPr>
          <w:iCs/>
          <w:vertAlign w:val="subscript"/>
        </w:rPr>
        <w:t>i</w:t>
      </w:r>
      <w:r w:rsidRPr="001144C9">
        <w:rPr>
          <w:iCs/>
          <w:vertAlign w:val="subscript"/>
        </w:rPr>
        <w:tab/>
        <w:t xml:space="preserve">= </w:t>
      </w:r>
      <w:r w:rsidR="00BA2F33">
        <w:rPr>
          <w:iCs/>
          <w:vertAlign w:val="subscript"/>
        </w:rPr>
        <w:t xml:space="preserve"> </w:t>
      </w:r>
      <w:r w:rsidR="00BA2F33">
        <w:t xml:space="preserve"> </w:t>
      </w:r>
      <w:r w:rsidRPr="001144C9">
        <w:t>heat flux through ice</w:t>
      </w:r>
      <w:r w:rsidRPr="001144C9">
        <w:rPr>
          <w:i/>
        </w:rPr>
        <w:t xml:space="preserve">, W </w:t>
      </w:r>
      <w:r w:rsidRPr="007E0674">
        <w:rPr>
          <w:iCs/>
        </w:rPr>
        <w:t>m</w:t>
      </w:r>
      <w:r w:rsidRPr="007E0674">
        <w:rPr>
          <w:iCs/>
          <w:vertAlign w:val="superscript"/>
        </w:rPr>
        <w:t>-2</w:t>
      </w:r>
    </w:p>
    <w:p w14:paraId="3D23FF8E" w14:textId="77777777" w:rsidR="008333A2" w:rsidRPr="00B7030B" w:rsidRDefault="008333A2" w:rsidP="007552CD">
      <w:pPr>
        <w:pStyle w:val="BodyText2"/>
      </w:pPr>
    </w:p>
    <w:p w14:paraId="290FAC86" w14:textId="77777777" w:rsidR="008333A2" w:rsidRPr="00B7030B" w:rsidRDefault="008333A2" w:rsidP="007552CD">
      <w:pPr>
        <w:pStyle w:val="Heading4"/>
      </w:pPr>
      <w:bookmarkStart w:id="487" w:name="_Toc48573613"/>
      <w:r w:rsidRPr="00B7030B">
        <w:t>Absorbed Solar Radiation by Water Under Ice</w:t>
      </w:r>
      <w:bookmarkEnd w:id="487"/>
    </w:p>
    <w:p w14:paraId="595A6486" w14:textId="77777777" w:rsidR="008333A2" w:rsidRPr="00EA308C" w:rsidRDefault="008333A2" w:rsidP="007552CD">
      <w:pPr>
        <w:pStyle w:val="BodyText"/>
      </w:pPr>
      <w:r w:rsidRPr="00EA308C">
        <w:t>Although the amount of penetrated solar radiation is relatively small, it is an important compo</w:t>
      </w:r>
      <w:r w:rsidRPr="00EA308C">
        <w:softHyphen/>
        <w:t>nent of the heat budget since it is the only heat source to the water column when ice is present and may contribute significantly to ice melting at the ice-water inter</w:t>
      </w:r>
      <w:r w:rsidRPr="00EA308C">
        <w:softHyphen/>
        <w:t>face.  The amount of solar radiation absorbed by water under the ice cover may be expressed as:</w:t>
      </w:r>
    </w:p>
    <w:p w14:paraId="7BCF4C55" w14:textId="3BB62E0D" w:rsidR="008333A2" w:rsidRPr="00B7030B" w:rsidRDefault="008333A2" w:rsidP="008333A2">
      <w:pPr>
        <w:pStyle w:val="equation"/>
        <w:rPr>
          <w:rFonts w:asciiTheme="minorHAnsi" w:hAnsiTheme="minorHAnsi"/>
        </w:rPr>
      </w:pPr>
      <w:r w:rsidRPr="00B7030B">
        <w:rPr>
          <w:rFonts w:asciiTheme="minorHAnsi" w:hAnsiTheme="minorHAnsi"/>
        </w:rPr>
        <w:tab/>
      </w:r>
      <m:oMath>
        <m:sSub>
          <m:sSubPr>
            <m:ctrlPr>
              <w:rPr>
                <w:rFonts w:ascii="Cambria Math" w:hAnsi="Cambria Math"/>
                <w:i/>
              </w:rPr>
            </m:ctrlPr>
          </m:sSubPr>
          <m:e>
            <m:r>
              <w:rPr>
                <w:rFonts w:ascii="Cambria Math" w:hAnsi="Cambria Math"/>
              </w:rPr>
              <m:t>H</m:t>
            </m:r>
          </m:e>
          <m:sub>
            <m:r>
              <w:rPr>
                <w:rFonts w:ascii="Cambria Math" w:hAnsi="Cambria Math"/>
              </w:rPr>
              <m:t>ps</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s</m:t>
            </m:r>
          </m:sub>
        </m:sSub>
        <m:d>
          <m:dPr>
            <m:ctrlPr>
              <w:rPr>
                <w:rFonts w:ascii="Cambria Math" w:hAnsi="Cambria Math"/>
                <w:i/>
              </w:rPr>
            </m:ctrlPr>
          </m:dPr>
          <m:e>
            <m:r>
              <w:rPr>
                <w:rFonts w:ascii="Cambria Math" w:hAnsi="Cambria Math"/>
              </w:rPr>
              <m:t>1-ALB</m:t>
            </m:r>
          </m:e>
        </m:d>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i</m:t>
                </m:r>
              </m:sub>
            </m:sSub>
          </m:e>
        </m:d>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i</m:t>
                </m:r>
              </m:sub>
            </m:sSub>
            <m:r>
              <w:rPr>
                <w:rFonts w:ascii="Cambria Math" w:hAnsi="Cambria Math"/>
              </w:rPr>
              <m:t>θ</m:t>
            </m:r>
            <m:d>
              <m:dPr>
                <m:ctrlPr>
                  <w:rPr>
                    <w:rFonts w:ascii="Cambria Math" w:hAnsi="Cambria Math"/>
                    <w:i/>
                  </w:rPr>
                </m:ctrlPr>
              </m:dPr>
              <m:e>
                <m:r>
                  <w:rPr>
                    <w:rFonts w:ascii="Cambria Math" w:hAnsi="Cambria Math"/>
                  </w:rPr>
                  <m:t>t</m:t>
                </m:r>
              </m:e>
            </m:d>
          </m:sup>
        </m:sSup>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56</w:t>
      </w:r>
      <w:r w:rsidR="00A41B27">
        <w:rPr>
          <w:rStyle w:val="EquationCaption"/>
          <w:rFonts w:asciiTheme="minorHAnsi" w:hAnsiTheme="minorHAnsi"/>
        </w:rPr>
        <w:fldChar w:fldCharType="end"/>
      </w:r>
      <w:r w:rsidRPr="00B7030B">
        <w:rPr>
          <w:rStyle w:val="EquationCaption"/>
          <w:rFonts w:asciiTheme="minorHAnsi" w:hAnsiTheme="minorHAnsi"/>
        </w:rPr>
        <w:t>)</w:t>
      </w:r>
    </w:p>
    <w:p w14:paraId="5AB0490C" w14:textId="77777777" w:rsidR="008333A2" w:rsidRPr="00EA308C" w:rsidRDefault="008333A2" w:rsidP="007E0674">
      <w:pPr>
        <w:pStyle w:val="where"/>
      </w:pPr>
      <w:r w:rsidRPr="00EA308C">
        <w:t>where:</w:t>
      </w:r>
    </w:p>
    <w:p w14:paraId="37EF280D" w14:textId="77777777" w:rsidR="008333A2" w:rsidRPr="00062879" w:rsidRDefault="008333A2" w:rsidP="007A3922">
      <w:pPr>
        <w:pStyle w:val="variabledefinitionChar"/>
        <w:rPr>
          <w:iCs/>
        </w:rPr>
      </w:pPr>
      <w:r w:rsidRPr="00EA308C">
        <w:tab/>
      </w:r>
      <w:proofErr w:type="spellStart"/>
      <w:r w:rsidRPr="00EA308C">
        <w:rPr>
          <w:i/>
          <w:iCs/>
        </w:rPr>
        <w:t>H</w:t>
      </w:r>
      <w:r w:rsidRPr="00EA308C">
        <w:rPr>
          <w:i/>
          <w:iCs/>
          <w:vertAlign w:val="subscript"/>
        </w:rPr>
        <w:t>ps</w:t>
      </w:r>
      <w:proofErr w:type="spellEnd"/>
      <w:r w:rsidRPr="00EA308C">
        <w:rPr>
          <w:i/>
          <w:iCs/>
        </w:rPr>
        <w:tab/>
      </w:r>
      <w:r w:rsidRPr="00EA308C">
        <w:t>=</w:t>
      </w:r>
      <w:r w:rsidRPr="00EA308C">
        <w:tab/>
        <w:t>solar radiation absorbed by water under ice cover,</w:t>
      </w:r>
      <w:r w:rsidRPr="00EA308C">
        <w:rPr>
          <w:i/>
        </w:rPr>
        <w:t xml:space="preserve"> W </w:t>
      </w:r>
      <w:r w:rsidRPr="00127D1D">
        <w:rPr>
          <w:iCs/>
        </w:rPr>
        <w:t>m</w:t>
      </w:r>
      <w:r w:rsidRPr="00127D1D">
        <w:rPr>
          <w:iCs/>
          <w:vertAlign w:val="superscript"/>
        </w:rPr>
        <w:noBreakHyphen/>
        <w:t>2</w:t>
      </w:r>
    </w:p>
    <w:p w14:paraId="6CE05AA1" w14:textId="77777777" w:rsidR="008333A2" w:rsidRPr="00062879" w:rsidRDefault="008333A2" w:rsidP="007A3922">
      <w:pPr>
        <w:pStyle w:val="variabledefinitionChar"/>
        <w:rPr>
          <w:iCs/>
        </w:rPr>
      </w:pPr>
      <w:r w:rsidRPr="00EA308C">
        <w:tab/>
      </w:r>
      <w:r w:rsidRPr="00EA308C">
        <w:rPr>
          <w:i/>
          <w:iCs/>
        </w:rPr>
        <w:t>H</w:t>
      </w:r>
      <w:r w:rsidRPr="00EA308C">
        <w:rPr>
          <w:i/>
          <w:iCs/>
          <w:vertAlign w:val="subscript"/>
        </w:rPr>
        <w:t>s</w:t>
      </w:r>
      <w:r w:rsidRPr="00EA308C">
        <w:tab/>
        <w:t>=</w:t>
      </w:r>
      <w:r w:rsidRPr="00EA308C">
        <w:tab/>
        <w:t>incident solar radiation,</w:t>
      </w:r>
      <w:r w:rsidRPr="00EA308C">
        <w:rPr>
          <w:i/>
        </w:rPr>
        <w:t xml:space="preserve"> W </w:t>
      </w:r>
      <w:r w:rsidRPr="00127D1D">
        <w:rPr>
          <w:iCs/>
        </w:rPr>
        <w:t>m</w:t>
      </w:r>
      <w:r w:rsidRPr="00127D1D">
        <w:rPr>
          <w:iCs/>
          <w:vertAlign w:val="superscript"/>
        </w:rPr>
        <w:noBreakHyphen/>
        <w:t>2</w:t>
      </w:r>
    </w:p>
    <w:p w14:paraId="7601BF82" w14:textId="77777777" w:rsidR="008333A2" w:rsidRPr="00EA308C" w:rsidRDefault="008333A2" w:rsidP="0052054C">
      <w:pPr>
        <w:pStyle w:val="variabledefinitionChar"/>
      </w:pPr>
      <w:r w:rsidRPr="00EA308C">
        <w:tab/>
      </w:r>
      <w:proofErr w:type="spellStart"/>
      <w:r w:rsidRPr="00EA308C">
        <w:rPr>
          <w:i/>
          <w:iCs/>
        </w:rPr>
        <w:t>ALB</w:t>
      </w:r>
      <w:r w:rsidRPr="00EA308C">
        <w:rPr>
          <w:i/>
          <w:iCs/>
          <w:vertAlign w:val="subscript"/>
        </w:rPr>
        <w:t>i</w:t>
      </w:r>
      <w:proofErr w:type="spellEnd"/>
      <w:r w:rsidRPr="00EA308C">
        <w:rPr>
          <w:i/>
          <w:iCs/>
        </w:rPr>
        <w:tab/>
      </w:r>
      <w:r w:rsidRPr="00EA308C">
        <w:t>=</w:t>
      </w:r>
      <w:r w:rsidRPr="00EA308C">
        <w:tab/>
        <w:t>ice albedo</w:t>
      </w:r>
    </w:p>
    <w:p w14:paraId="3C1CC328" w14:textId="77777777" w:rsidR="008333A2" w:rsidRPr="00EA308C" w:rsidRDefault="008333A2" w:rsidP="0052054C">
      <w:pPr>
        <w:pStyle w:val="variabledefinitionChar"/>
      </w:pPr>
      <w:r w:rsidRPr="00EA308C">
        <w:tab/>
      </w:r>
      <w:r w:rsidRPr="00EA308C">
        <w:sym w:font="Symbol" w:char="F062"/>
      </w:r>
      <w:proofErr w:type="spellStart"/>
      <w:r w:rsidRPr="00EA308C">
        <w:rPr>
          <w:i/>
          <w:iCs/>
          <w:vertAlign w:val="subscript"/>
        </w:rPr>
        <w:t>i</w:t>
      </w:r>
      <w:proofErr w:type="spellEnd"/>
      <w:r w:rsidRPr="00EA308C">
        <w:tab/>
        <w:t>=</w:t>
      </w:r>
      <w:r w:rsidRPr="00EA308C">
        <w:tab/>
        <w:t>fraction of the incoming solar radiation ab</w:t>
      </w:r>
      <w:r w:rsidRPr="00EA308C">
        <w:softHyphen/>
        <w:t>sorbed in the ice surface</w:t>
      </w:r>
    </w:p>
    <w:p w14:paraId="3677A2C9" w14:textId="77777777" w:rsidR="008333A2" w:rsidRPr="00EA308C" w:rsidRDefault="008333A2" w:rsidP="0052054C">
      <w:pPr>
        <w:pStyle w:val="variabledefinitionChar"/>
        <w:rPr>
          <w:iCs/>
          <w:vertAlign w:val="superscript"/>
        </w:rPr>
      </w:pPr>
      <w:r w:rsidRPr="00EA308C">
        <w:tab/>
      </w:r>
      <w:r w:rsidRPr="00EA308C">
        <w:sym w:font="Symbol" w:char="F067"/>
      </w:r>
      <w:proofErr w:type="spellStart"/>
      <w:r w:rsidRPr="00EA308C">
        <w:rPr>
          <w:i/>
          <w:iCs/>
          <w:vertAlign w:val="subscript"/>
        </w:rPr>
        <w:t>i</w:t>
      </w:r>
      <w:proofErr w:type="spellEnd"/>
      <w:r w:rsidRPr="00EA308C">
        <w:rPr>
          <w:i/>
          <w:iCs/>
        </w:rPr>
        <w:tab/>
      </w:r>
      <w:r w:rsidRPr="00EA308C">
        <w:t>=</w:t>
      </w:r>
      <w:r w:rsidRPr="00EA308C">
        <w:tab/>
        <w:t>ice extinc</w:t>
      </w:r>
      <w:r w:rsidRPr="00EA308C">
        <w:softHyphen/>
        <w:t>tion coeffi</w:t>
      </w:r>
      <w:r w:rsidRPr="00EA308C">
        <w:softHyphen/>
        <w:t>cient,</w:t>
      </w:r>
      <w:r w:rsidRPr="00EA308C">
        <w:rPr>
          <w:i/>
        </w:rPr>
        <w:t xml:space="preserve"> </w:t>
      </w:r>
      <w:r w:rsidRPr="00127D1D">
        <w:rPr>
          <w:iCs/>
        </w:rPr>
        <w:t>m</w:t>
      </w:r>
      <w:r w:rsidRPr="00127D1D">
        <w:rPr>
          <w:iCs/>
          <w:vertAlign w:val="superscript"/>
        </w:rPr>
        <w:noBreakHyphen/>
        <w:t>1</w:t>
      </w:r>
    </w:p>
    <w:p w14:paraId="26ACB6EA" w14:textId="77777777" w:rsidR="008333A2" w:rsidRPr="00B7030B" w:rsidRDefault="008333A2" w:rsidP="00B6554A">
      <w:pPr>
        <w:pStyle w:val="BodyText2"/>
      </w:pPr>
    </w:p>
    <w:p w14:paraId="4AF1E3D5" w14:textId="77777777" w:rsidR="008333A2" w:rsidRPr="00B7030B" w:rsidRDefault="008333A2" w:rsidP="00B6554A">
      <w:pPr>
        <w:pStyle w:val="Heading4"/>
      </w:pPr>
      <w:bookmarkStart w:id="488" w:name="_Toc48573614"/>
      <w:r w:rsidRPr="00B7030B">
        <w:t>Ice Melt at Air-Ice Interface</w:t>
      </w:r>
      <w:bookmarkEnd w:id="488"/>
    </w:p>
    <w:p w14:paraId="3CBE3E64" w14:textId="721AA55A" w:rsidR="008333A2" w:rsidRPr="00EA308C" w:rsidRDefault="008333A2" w:rsidP="00B6554A">
      <w:pPr>
        <w:pStyle w:val="BodyText"/>
      </w:pPr>
      <w:r w:rsidRPr="00EA308C">
        <w:t xml:space="preserve">The solution for </w:t>
      </w:r>
      <w:r w:rsidRPr="00EA308C">
        <w:rPr>
          <w:i/>
          <w:iCs/>
        </w:rPr>
        <w:t>T</w:t>
      </w:r>
      <w:r w:rsidRPr="00EA308C">
        <w:rPr>
          <w:i/>
          <w:iCs/>
          <w:vertAlign w:val="subscript"/>
        </w:rPr>
        <w:t>s</w:t>
      </w:r>
      <w:r w:rsidRPr="00EA308C">
        <w:t xml:space="preserve"> holds as long as net surface heat exchange, </w:t>
      </w:r>
      <w:proofErr w:type="spellStart"/>
      <w:proofErr w:type="gramStart"/>
      <w:r w:rsidRPr="00EA308C">
        <w:rPr>
          <w:i/>
          <w:iCs/>
        </w:rPr>
        <w:t>H</w:t>
      </w:r>
      <w:r w:rsidRPr="00EA308C">
        <w:rPr>
          <w:i/>
          <w:iCs/>
          <w:vertAlign w:val="subscript"/>
        </w:rPr>
        <w:t>n</w:t>
      </w:r>
      <w:proofErr w:type="spellEnd"/>
      <w:r w:rsidRPr="00EA308C">
        <w:rPr>
          <w:i/>
          <w:iCs/>
        </w:rPr>
        <w:t>(</w:t>
      </w:r>
      <w:proofErr w:type="gramEnd"/>
      <w:r w:rsidRPr="00EA308C">
        <w:rPr>
          <w:i/>
          <w:iCs/>
        </w:rPr>
        <w:t>T</w:t>
      </w:r>
      <w:r w:rsidRPr="00EA308C">
        <w:rPr>
          <w:rStyle w:val="Subscript"/>
          <w:rFonts w:asciiTheme="minorHAnsi" w:hAnsiTheme="minorHAnsi"/>
          <w:i/>
          <w:iCs/>
          <w:sz w:val="20"/>
          <w:szCs w:val="18"/>
        </w:rPr>
        <w:t>s</w:t>
      </w:r>
      <w:r w:rsidRPr="00EA308C">
        <w:rPr>
          <w:i/>
          <w:iCs/>
        </w:rPr>
        <w:t>)</w:t>
      </w:r>
      <w:r w:rsidRPr="00EA308C">
        <w:t>, remains negative corresponding to surface cool</w:t>
      </w:r>
      <w:r w:rsidRPr="00EA308C">
        <w:softHyphen/>
        <w:t xml:space="preserve">ing, and surface melting cannot occur.  If </w:t>
      </w:r>
      <w:proofErr w:type="spellStart"/>
      <w:proofErr w:type="gramStart"/>
      <w:r w:rsidRPr="00EA308C">
        <w:rPr>
          <w:i/>
          <w:iCs/>
        </w:rPr>
        <w:t>H</w:t>
      </w:r>
      <w:r w:rsidRPr="00EA308C">
        <w:rPr>
          <w:i/>
          <w:iCs/>
          <w:vertAlign w:val="subscript"/>
        </w:rPr>
        <w:t>n</w:t>
      </w:r>
      <w:proofErr w:type="spellEnd"/>
      <w:r w:rsidRPr="00EA308C">
        <w:rPr>
          <w:i/>
          <w:iCs/>
        </w:rPr>
        <w:t>(</w:t>
      </w:r>
      <w:proofErr w:type="gramEnd"/>
      <w:r w:rsidRPr="00EA308C">
        <w:rPr>
          <w:i/>
          <w:iCs/>
        </w:rPr>
        <w:t>T</w:t>
      </w:r>
      <w:r w:rsidRPr="00EA308C">
        <w:rPr>
          <w:rStyle w:val="Subscript"/>
          <w:rFonts w:asciiTheme="minorHAnsi" w:hAnsiTheme="minorHAnsi"/>
          <w:i/>
          <w:iCs/>
          <w:sz w:val="20"/>
          <w:szCs w:val="18"/>
        </w:rPr>
        <w:t>s</w:t>
      </w:r>
      <w:r w:rsidRPr="00EA308C">
        <w:rPr>
          <w:i/>
          <w:iCs/>
        </w:rPr>
        <w:t>)</w:t>
      </w:r>
      <w:r w:rsidRPr="00EA308C">
        <w:t xml:space="preserve"> becomes posi</w:t>
      </w:r>
      <w:r w:rsidRPr="00EA308C">
        <w:softHyphen/>
        <w:t>tive corre</w:t>
      </w:r>
      <w:r w:rsidRPr="00EA308C">
        <w:softHyphen/>
        <w:t>spond</w:t>
      </w:r>
      <w:r w:rsidRPr="00EA308C">
        <w:softHyphen/>
        <w:t>ing to a net gain of heat at the surface, q</w:t>
      </w:r>
      <w:r w:rsidRPr="00EA308C">
        <w:rPr>
          <w:vertAlign w:val="subscript"/>
        </w:rPr>
        <w:t>i</w:t>
      </w:r>
      <w:r w:rsidRPr="00EA308C">
        <w:t xml:space="preserve"> must become negative</w:t>
      </w:r>
      <w:r w:rsidR="00BA2F33">
        <w:t>,</w:t>
      </w:r>
      <w:r w:rsidRPr="00EA308C">
        <w:t xml:space="preserve"> and an equilib</w:t>
      </w:r>
      <w:r w:rsidRPr="00EA308C">
        <w:softHyphen/>
        <w:t xml:space="preserve">rium solution can only exist if </w:t>
      </w:r>
      <w:r w:rsidRPr="00EA308C">
        <w:rPr>
          <w:i/>
          <w:iCs/>
        </w:rPr>
        <w:t>T</w:t>
      </w:r>
      <w:r w:rsidRPr="00EA308C">
        <w:rPr>
          <w:i/>
          <w:iCs/>
          <w:vertAlign w:val="subscript"/>
        </w:rPr>
        <w:t>s</w:t>
      </w:r>
      <w:r w:rsidRPr="00EA308C">
        <w:t xml:space="preserve"> &gt; </w:t>
      </w:r>
      <w:proofErr w:type="spellStart"/>
      <w:r w:rsidRPr="00EA308C">
        <w:rPr>
          <w:i/>
          <w:iCs/>
        </w:rPr>
        <w:t>T</w:t>
      </w:r>
      <w:r w:rsidRPr="00EA308C">
        <w:rPr>
          <w:rStyle w:val="Subscript"/>
          <w:rFonts w:asciiTheme="minorHAnsi" w:hAnsiTheme="minorHAnsi"/>
          <w:i/>
          <w:iCs/>
          <w:sz w:val="20"/>
          <w:szCs w:val="18"/>
        </w:rPr>
        <w:t>f</w:t>
      </w:r>
      <w:proofErr w:type="spellEnd"/>
      <w:r w:rsidRPr="00EA308C">
        <w:t>.  This situation is not possible</w:t>
      </w:r>
      <w:r w:rsidR="00BA2F33">
        <w:t>,</w:t>
      </w:r>
      <w:r w:rsidRPr="00EA308C">
        <w:t xml:space="preserve"> as melt</w:t>
      </w:r>
      <w:r w:rsidRPr="00EA308C">
        <w:softHyphen/>
        <w:t>ing will occur at the surface before equilibrium is reached (Patterson and Ham</w:t>
      </w:r>
      <w:r w:rsidRPr="00EA308C">
        <w:softHyphen/>
        <w:t>blin, 1988).  Because of a quasi-steady approxima</w:t>
      </w:r>
      <w:r w:rsidRPr="00EA308C">
        <w:softHyphen/>
        <w:t>tion, heat, which in reality is used to melt ice at the surface, is stored internally</w:t>
      </w:r>
      <w:r w:rsidR="00BA2F33">
        <w:t>,</w:t>
      </w:r>
      <w:r w:rsidRPr="00EA308C">
        <w:t xml:space="preserve"> producing an unre</w:t>
      </w:r>
      <w:r w:rsidRPr="00EA308C">
        <w:softHyphen/>
        <w:t>alistic temperature profile.  Stored energy is used for melting at each time</w:t>
      </w:r>
      <w:r w:rsidRPr="00EA308C">
        <w:softHyphen/>
        <w:t>step</w:t>
      </w:r>
      <w:r w:rsidR="00BA2F33">
        <w:t>,</w:t>
      </w:r>
      <w:r w:rsidRPr="00EA308C">
        <w:t xml:space="preserve"> and since total energy input is the same, net error is small.  Stored energy used for melting ice is ex</w:t>
      </w:r>
      <w:r w:rsidRPr="00EA308C">
        <w:softHyphen/>
        <w:t>pressed as:</w:t>
      </w:r>
    </w:p>
    <w:p w14:paraId="696C5E43" w14:textId="3FEE36E1" w:rsidR="008333A2" w:rsidRPr="00B7030B" w:rsidRDefault="008333A2" w:rsidP="008333A2">
      <w:pPr>
        <w:pStyle w:val="equation"/>
        <w:rPr>
          <w:rFonts w:asciiTheme="minorHAnsi" w:hAnsiTheme="minorHAnsi"/>
        </w:rPr>
      </w:pPr>
      <w:r w:rsidRPr="00B7030B">
        <w:rPr>
          <w:rFonts w:asciiTheme="minorHAnsi" w:hAnsiTheme="minorHAnsi"/>
        </w:rPr>
        <w:lastRenderedPageBreak/>
        <w:tab/>
      </w:r>
      <w:r w:rsidR="00E108E0" w:rsidRPr="00E108E0">
        <w:rPr>
          <w:rFonts w:asciiTheme="minorHAnsi" w:hAnsiTheme="minorHAnsi"/>
          <w:noProof/>
          <w:position w:val="-24"/>
        </w:rPr>
        <w:object w:dxaOrig="2980" w:dyaOrig="620" w14:anchorId="10778501">
          <v:shape id="_x0000_i1172" type="#_x0000_t75" alt="" style="width:166.1pt;height:34.75pt;mso-width-percent:0;mso-height-percent:0;mso-width-percent:0;mso-height-percent:0" o:ole="" fillcolor="window">
            <v:imagedata r:id="rId257" o:title=""/>
          </v:shape>
          <o:OLEObject Type="Embed" ProgID="Equation.3" ShapeID="_x0000_i1172" DrawAspect="Content" ObjectID="_1721314833" r:id="rId258"/>
        </w:object>
      </w:r>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57</w:t>
      </w:r>
      <w:r w:rsidR="00A41B27">
        <w:rPr>
          <w:rStyle w:val="EquationCaption"/>
          <w:rFonts w:asciiTheme="minorHAnsi" w:hAnsiTheme="minorHAnsi"/>
        </w:rPr>
        <w:fldChar w:fldCharType="end"/>
      </w:r>
      <w:r w:rsidRPr="00B7030B">
        <w:rPr>
          <w:rStyle w:val="EquationCaption"/>
          <w:rFonts w:asciiTheme="minorHAnsi" w:hAnsiTheme="minorHAnsi"/>
        </w:rPr>
        <w:t>)</w:t>
      </w:r>
    </w:p>
    <w:p w14:paraId="7D692BAB" w14:textId="77777777" w:rsidR="008333A2" w:rsidRPr="00EA308C" w:rsidRDefault="008333A2" w:rsidP="007E0674">
      <w:pPr>
        <w:pStyle w:val="where"/>
      </w:pPr>
      <w:r w:rsidRPr="00EA308C">
        <w:t>where:</w:t>
      </w:r>
    </w:p>
    <w:p w14:paraId="46BD3E93" w14:textId="77777777" w:rsidR="008333A2" w:rsidRPr="00062879" w:rsidRDefault="008333A2" w:rsidP="007E0674">
      <w:pPr>
        <w:pStyle w:val="variabledefinitionChar"/>
        <w:rPr>
          <w:iCs/>
        </w:rPr>
      </w:pPr>
      <w:r w:rsidRPr="00EA308C">
        <w:tab/>
      </w:r>
      <w:r w:rsidRPr="00EA308C">
        <w:rPr>
          <w:i/>
          <w:iCs/>
        </w:rPr>
        <w:t>C</w:t>
      </w:r>
      <w:r w:rsidRPr="00EA308C">
        <w:rPr>
          <w:i/>
          <w:iCs/>
          <w:vertAlign w:val="subscript"/>
        </w:rPr>
        <w:t>pi</w:t>
      </w:r>
      <w:r w:rsidRPr="00EA308C">
        <w:tab/>
        <w:t>=</w:t>
      </w:r>
      <w:r w:rsidRPr="00EA308C">
        <w:tab/>
        <w:t>specific heat of ice,</w:t>
      </w:r>
      <w:r w:rsidRPr="00EA308C">
        <w:rPr>
          <w:i/>
        </w:rPr>
        <w:t xml:space="preserve"> </w:t>
      </w:r>
      <w:r w:rsidRPr="00127D1D">
        <w:rPr>
          <w:iCs/>
        </w:rPr>
        <w:t>J kg</w:t>
      </w:r>
      <w:r w:rsidRPr="00127D1D">
        <w:rPr>
          <w:iCs/>
          <w:vertAlign w:val="superscript"/>
        </w:rPr>
        <w:t>-1</w:t>
      </w:r>
      <w:r w:rsidRPr="00127D1D">
        <w:rPr>
          <w:iCs/>
        </w:rPr>
        <w:t xml:space="preserve"> </w:t>
      </w:r>
      <w:r w:rsidRPr="00062879">
        <w:rPr>
          <w:iCs/>
          <w:vertAlign w:val="superscript"/>
        </w:rPr>
        <w:t>o</w:t>
      </w:r>
      <w:r w:rsidRPr="00127D1D">
        <w:rPr>
          <w:iCs/>
        </w:rPr>
        <w:t>C</w:t>
      </w:r>
      <w:r w:rsidRPr="00127D1D">
        <w:rPr>
          <w:iCs/>
          <w:vertAlign w:val="superscript"/>
        </w:rPr>
        <w:t>-1</w:t>
      </w:r>
    </w:p>
    <w:p w14:paraId="65166631" w14:textId="77777777" w:rsidR="008333A2" w:rsidRPr="00062879" w:rsidRDefault="008333A2" w:rsidP="007E0674">
      <w:pPr>
        <w:pStyle w:val="variabledefinitionChar"/>
        <w:rPr>
          <w:vertAlign w:val="superscript"/>
        </w:rPr>
      </w:pPr>
      <w:r w:rsidRPr="00EA308C">
        <w:tab/>
      </w:r>
      <w:r w:rsidRPr="00EA308C">
        <w:rPr>
          <w:i/>
          <w:iCs/>
        </w:rPr>
        <w:sym w:font="Symbol" w:char="F051"/>
      </w:r>
      <w:r w:rsidRPr="00EA308C">
        <w:rPr>
          <w:i/>
          <w:iCs/>
          <w:vertAlign w:val="subscript"/>
        </w:rPr>
        <w:t>ai</w:t>
      </w:r>
      <w:r w:rsidRPr="00EA308C">
        <w:tab/>
        <w:t>=</w:t>
      </w:r>
      <w:r w:rsidRPr="00EA308C">
        <w:tab/>
        <w:t>ice melt at the air-ice interface</w:t>
      </w:r>
      <w:r w:rsidRPr="00062879">
        <w:t>,</w:t>
      </w:r>
      <w:r w:rsidRPr="00127D1D">
        <w:t xml:space="preserve"> m</w:t>
      </w:r>
      <w:r w:rsidRPr="00127D1D">
        <w:rPr>
          <w:vertAlign w:val="superscript"/>
        </w:rPr>
        <w:noBreakHyphen/>
        <w:t>1</w:t>
      </w:r>
    </w:p>
    <w:p w14:paraId="275B4902" w14:textId="77777777" w:rsidR="008333A2" w:rsidRPr="00B7030B" w:rsidRDefault="008333A2" w:rsidP="00B6554A">
      <w:pPr>
        <w:pStyle w:val="BodyText2"/>
      </w:pPr>
    </w:p>
    <w:p w14:paraId="740C9815" w14:textId="77777777" w:rsidR="008333A2" w:rsidRPr="00B7030B" w:rsidRDefault="008333A2" w:rsidP="00B6554A">
      <w:pPr>
        <w:pStyle w:val="Heading4"/>
      </w:pPr>
      <w:bookmarkStart w:id="489" w:name="_Toc48573615"/>
      <w:r w:rsidRPr="00B7030B">
        <w:t>Ice-Water Flux Boundary Condition Formulation</w:t>
      </w:r>
      <w:bookmarkEnd w:id="489"/>
      <w:r w:rsidRPr="00B7030B">
        <w:t xml:space="preserve"> </w:t>
      </w:r>
    </w:p>
    <w:p w14:paraId="22334CF9" w14:textId="69C4F7F5" w:rsidR="008333A2" w:rsidRPr="00EA308C" w:rsidRDefault="008333A2" w:rsidP="00B6554A">
      <w:pPr>
        <w:pStyle w:val="BodyText"/>
      </w:pPr>
      <w:r w:rsidRPr="00EA308C">
        <w:t>Both ice growth and melt may occur at the ice-water interface.  The interface tempera</w:t>
      </w:r>
      <w:r w:rsidRPr="00EA308C">
        <w:softHyphen/>
        <w:t xml:space="preserve">ture, </w:t>
      </w:r>
      <w:proofErr w:type="spellStart"/>
      <w:r w:rsidRPr="00EA308C">
        <w:rPr>
          <w:i/>
          <w:iCs/>
        </w:rPr>
        <w:t>T</w:t>
      </w:r>
      <w:r w:rsidRPr="00EA308C">
        <w:rPr>
          <w:i/>
          <w:iCs/>
          <w:vertAlign w:val="subscript"/>
        </w:rPr>
        <w:t>f</w:t>
      </w:r>
      <w:proofErr w:type="spellEnd"/>
      <w:r w:rsidRPr="00EA308C">
        <w:t>, is fixed by the water properties.  Flux of heat in ice at the inter</w:t>
      </w:r>
      <w:r w:rsidRPr="00EA308C">
        <w:softHyphen/>
        <w:t xml:space="preserve">face therefore depends on </w:t>
      </w:r>
      <w:proofErr w:type="spellStart"/>
      <w:r w:rsidRPr="00EA308C">
        <w:rPr>
          <w:i/>
          <w:iCs/>
        </w:rPr>
        <w:t>T</w:t>
      </w:r>
      <w:r w:rsidRPr="00EA308C">
        <w:rPr>
          <w:i/>
          <w:iCs/>
          <w:vertAlign w:val="subscript"/>
        </w:rPr>
        <w:t>f</w:t>
      </w:r>
      <w:proofErr w:type="spellEnd"/>
      <w:r w:rsidRPr="00EA308C">
        <w:t xml:space="preserve"> and surface temperature </w:t>
      </w:r>
      <w:r w:rsidRPr="00EA308C">
        <w:rPr>
          <w:i/>
          <w:iCs/>
        </w:rPr>
        <w:t>T</w:t>
      </w:r>
      <w:r w:rsidRPr="00EA308C">
        <w:rPr>
          <w:i/>
          <w:iCs/>
          <w:vertAlign w:val="subscript"/>
        </w:rPr>
        <w:t>s</w:t>
      </w:r>
      <w:r w:rsidRPr="00EA308C">
        <w:t xml:space="preserve"> through the heat flux </w:t>
      </w:r>
      <w:r w:rsidRPr="00EA308C">
        <w:rPr>
          <w:i/>
          <w:iCs/>
        </w:rPr>
        <w:t>q</w:t>
      </w:r>
      <w:r w:rsidRPr="00EA308C">
        <w:rPr>
          <w:i/>
          <w:iCs/>
          <w:vertAlign w:val="subscript"/>
        </w:rPr>
        <w:t>i</w:t>
      </w:r>
      <w:r w:rsidRPr="00EA308C">
        <w:t>.  Independent</w:t>
      </w:r>
      <w:r w:rsidRPr="00EA308C">
        <w:softHyphen/>
        <w:t xml:space="preserve">ly, heat flux from the water to ice, </w:t>
      </w:r>
      <w:proofErr w:type="spellStart"/>
      <w:r w:rsidRPr="00EA308C">
        <w:rPr>
          <w:i/>
          <w:iCs/>
        </w:rPr>
        <w:t>q</w:t>
      </w:r>
      <w:r w:rsidRPr="00EA308C">
        <w:rPr>
          <w:i/>
          <w:iCs/>
          <w:vertAlign w:val="subscript"/>
        </w:rPr>
        <w:t>iw</w:t>
      </w:r>
      <w:proofErr w:type="spellEnd"/>
      <w:r w:rsidRPr="00EA308C">
        <w:t>, depends only on condi</w:t>
      </w:r>
      <w:r w:rsidRPr="00EA308C">
        <w:softHyphen/>
        <w:t>tions beneath the ice.  An imbalance between these fluxes provides a mech</w:t>
      </w:r>
      <w:r w:rsidRPr="00EA308C">
        <w:softHyphen/>
        <w:t>anism for freezing or melting.  Thus,</w:t>
      </w:r>
    </w:p>
    <w:p w14:paraId="251CC34D" w14:textId="5D3708CC" w:rsidR="008333A2" w:rsidRPr="00B7030B" w:rsidRDefault="008333A2" w:rsidP="008333A2">
      <w:pPr>
        <w:pStyle w:val="equation"/>
        <w:rPr>
          <w:rFonts w:asciiTheme="minorHAnsi" w:hAnsiTheme="minorHAnsi"/>
        </w:rPr>
      </w:pPr>
      <w:r w:rsidRPr="00B7030B">
        <w:rPr>
          <w:rFonts w:asciiTheme="minorHAnsi" w:hAnsiTheme="minorHAnsi"/>
        </w:rPr>
        <w:tab/>
      </w:r>
      <w:r w:rsidR="00E108E0" w:rsidRPr="00E108E0">
        <w:rPr>
          <w:rFonts w:asciiTheme="minorHAnsi" w:hAnsiTheme="minorHAnsi"/>
          <w:noProof/>
          <w:position w:val="-24"/>
        </w:rPr>
        <w:object w:dxaOrig="2140" w:dyaOrig="620" w14:anchorId="3425CF9A">
          <v:shape id="_x0000_i1171" type="#_x0000_t75" alt="" style="width:109.25pt;height:34.75pt;mso-width-percent:0;mso-height-percent:0;mso-width-percent:0;mso-height-percent:0" o:ole="" fillcolor="window">
            <v:imagedata r:id="rId259" o:title=""/>
          </v:shape>
          <o:OLEObject Type="Embed" ProgID="Equation.3" ShapeID="_x0000_i1171" DrawAspect="Content" ObjectID="_1721314834" r:id="rId260"/>
        </w:object>
      </w:r>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58</w:t>
      </w:r>
      <w:r w:rsidR="00A41B27">
        <w:rPr>
          <w:rStyle w:val="EquationCaption"/>
          <w:rFonts w:asciiTheme="minorHAnsi" w:hAnsiTheme="minorHAnsi"/>
        </w:rPr>
        <w:fldChar w:fldCharType="end"/>
      </w:r>
      <w:r w:rsidRPr="00B7030B">
        <w:rPr>
          <w:rStyle w:val="EquationCaption"/>
          <w:rFonts w:asciiTheme="minorHAnsi" w:hAnsiTheme="minorHAnsi"/>
        </w:rPr>
        <w:t>)</w:t>
      </w:r>
    </w:p>
    <w:p w14:paraId="5B7D2874" w14:textId="77777777" w:rsidR="008333A2" w:rsidRPr="00EA308C" w:rsidRDefault="008333A2" w:rsidP="007E0674">
      <w:pPr>
        <w:pStyle w:val="where"/>
      </w:pPr>
      <w:r w:rsidRPr="00EA308C">
        <w:t>where:</w:t>
      </w:r>
    </w:p>
    <w:p w14:paraId="6B85CEEB" w14:textId="77777777" w:rsidR="008333A2" w:rsidRPr="00EA308C" w:rsidRDefault="008333A2" w:rsidP="007A3922">
      <w:pPr>
        <w:pStyle w:val="variabledefinitionChar"/>
      </w:pPr>
      <w:r w:rsidRPr="00EA308C">
        <w:tab/>
      </w:r>
      <w:r w:rsidRPr="00EA308C">
        <w:sym w:font="Symbol" w:char="F051"/>
      </w:r>
      <w:proofErr w:type="spellStart"/>
      <w:r w:rsidRPr="00EA308C">
        <w:rPr>
          <w:i/>
          <w:iCs/>
          <w:vertAlign w:val="subscript"/>
        </w:rPr>
        <w:t>iw</w:t>
      </w:r>
      <w:proofErr w:type="spellEnd"/>
      <w:r w:rsidRPr="00EA308C">
        <w:tab/>
        <w:t>=</w:t>
      </w:r>
      <w:r w:rsidRPr="00EA308C">
        <w:tab/>
        <w:t>ice growth/melt at the ice-water interface</w:t>
      </w:r>
    </w:p>
    <w:p w14:paraId="075FF2FA" w14:textId="77777777" w:rsidR="008333A2" w:rsidRPr="00EA308C" w:rsidRDefault="008333A2" w:rsidP="007A3922">
      <w:pPr>
        <w:pStyle w:val="BodyText2"/>
      </w:pPr>
    </w:p>
    <w:p w14:paraId="06F91FFD" w14:textId="51413385" w:rsidR="008333A2" w:rsidRPr="00EA308C" w:rsidRDefault="008333A2" w:rsidP="007A3922">
      <w:pPr>
        <w:pStyle w:val="BodyText"/>
      </w:pPr>
      <w:r w:rsidRPr="00EA308C">
        <w:t xml:space="preserve">The coefficient of water-to-ice exchange, </w:t>
      </w:r>
      <w:proofErr w:type="spellStart"/>
      <w:r w:rsidRPr="00EA308C">
        <w:rPr>
          <w:i/>
          <w:iCs/>
        </w:rPr>
        <w:t>K</w:t>
      </w:r>
      <w:r w:rsidRPr="00EA308C">
        <w:rPr>
          <w:i/>
          <w:iCs/>
          <w:vertAlign w:val="subscript"/>
        </w:rPr>
        <w:t>wi</w:t>
      </w:r>
      <w:proofErr w:type="spellEnd"/>
      <w:r w:rsidRPr="00EA308C">
        <w:t>, depends on turbulence and water movement under the ice and their effect on melt layer thickness.  It is known to be a function of water velocity for rivers and streams but must be empirically adjusted for reservoirs.  The heat flux at the ice-water interface is</w:t>
      </w:r>
    </w:p>
    <w:p w14:paraId="1E4CE51C" w14:textId="5FB29575" w:rsidR="008333A2" w:rsidRPr="00B7030B" w:rsidRDefault="008333A2" w:rsidP="008333A2">
      <w:pPr>
        <w:pStyle w:val="equation"/>
        <w:rPr>
          <w:rFonts w:asciiTheme="minorHAnsi" w:hAnsiTheme="minorHAnsi"/>
        </w:rPr>
      </w:pPr>
      <w:r w:rsidRPr="00B7030B">
        <w:rPr>
          <w:rFonts w:asciiTheme="minorHAnsi" w:hAnsiTheme="minorHAnsi"/>
        </w:rPr>
        <w:tab/>
      </w:r>
      <w:r w:rsidR="00E108E0" w:rsidRPr="00E108E0">
        <w:rPr>
          <w:rFonts w:asciiTheme="minorHAnsi" w:hAnsiTheme="minorHAnsi"/>
          <w:noProof/>
          <w:position w:val="-12"/>
        </w:rPr>
        <w:object w:dxaOrig="2120" w:dyaOrig="360" w14:anchorId="15C6C7CD">
          <v:shape id="_x0000_i1170" type="#_x0000_t75" alt="" style="width:123.8pt;height:22.75pt;mso-width-percent:0;mso-height-percent:0;mso-width-percent:0;mso-height-percent:0" o:ole="" fillcolor="window">
            <v:imagedata r:id="rId261" o:title=""/>
          </v:shape>
          <o:OLEObject Type="Embed" ProgID="Equation.3" ShapeID="_x0000_i1170" DrawAspect="Content" ObjectID="_1721314835" r:id="rId262"/>
        </w:object>
      </w:r>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59</w:t>
      </w:r>
      <w:r w:rsidR="00A41B27">
        <w:rPr>
          <w:rStyle w:val="EquationCaption"/>
          <w:rFonts w:asciiTheme="minorHAnsi" w:hAnsiTheme="minorHAnsi"/>
        </w:rPr>
        <w:fldChar w:fldCharType="end"/>
      </w:r>
      <w:r w:rsidRPr="00B7030B">
        <w:rPr>
          <w:rStyle w:val="EquationCaption"/>
          <w:rFonts w:asciiTheme="minorHAnsi" w:hAnsiTheme="minorHAnsi"/>
        </w:rPr>
        <w:t>)</w:t>
      </w:r>
    </w:p>
    <w:p w14:paraId="06FE1F7E" w14:textId="77777777" w:rsidR="008333A2" w:rsidRPr="000D2488" w:rsidRDefault="008333A2" w:rsidP="007E0674">
      <w:pPr>
        <w:pStyle w:val="where"/>
      </w:pPr>
      <w:r w:rsidRPr="000D2488">
        <w:t>where:</w:t>
      </w:r>
    </w:p>
    <w:p w14:paraId="5E0AE0B7" w14:textId="77777777" w:rsidR="008333A2" w:rsidRPr="000D2488" w:rsidRDefault="008333A2" w:rsidP="007A3922">
      <w:pPr>
        <w:pStyle w:val="variabledefinitionChar"/>
      </w:pPr>
      <w:r w:rsidRPr="000D2488">
        <w:tab/>
      </w:r>
      <w:r w:rsidRPr="000D2488">
        <w:rPr>
          <w:i/>
          <w:iCs/>
        </w:rPr>
        <w:t>T</w:t>
      </w:r>
      <w:r w:rsidRPr="000D2488">
        <w:rPr>
          <w:i/>
          <w:iCs/>
          <w:vertAlign w:val="subscript"/>
        </w:rPr>
        <w:t>w</w:t>
      </w:r>
      <w:r w:rsidRPr="000D2488">
        <w:tab/>
        <w:t>=</w:t>
      </w:r>
      <w:r w:rsidRPr="000D2488">
        <w:tab/>
        <w:t>water temperature in the uppermost layer under the ice</w:t>
      </w:r>
      <w:r w:rsidRPr="00545E2A">
        <w:t>,</w:t>
      </w:r>
      <w:r w:rsidRPr="00127D1D">
        <w:t xml:space="preserve"> </w:t>
      </w:r>
      <w:r w:rsidRPr="00545E2A">
        <w:rPr>
          <w:vertAlign w:val="superscript"/>
        </w:rPr>
        <w:t>o</w:t>
      </w:r>
      <w:r w:rsidRPr="00127D1D">
        <w:t>C</w:t>
      </w:r>
    </w:p>
    <w:p w14:paraId="625BB24E" w14:textId="77777777" w:rsidR="008333A2" w:rsidRPr="000D2488" w:rsidRDefault="008333A2" w:rsidP="007A3922">
      <w:pPr>
        <w:pStyle w:val="BodyText2"/>
      </w:pPr>
    </w:p>
    <w:p w14:paraId="72D454C4" w14:textId="332F4C2C" w:rsidR="008333A2" w:rsidRPr="000D2488" w:rsidRDefault="008333A2" w:rsidP="007A3922">
      <w:pPr>
        <w:pStyle w:val="BodyText"/>
      </w:pPr>
      <w:r w:rsidRPr="000D2488">
        <w:t>Finally, ice growth or melt at the ice-water interface is</w:t>
      </w:r>
    </w:p>
    <w:p w14:paraId="56C4DBC3" w14:textId="7F971521" w:rsidR="008333A2" w:rsidRPr="00B7030B" w:rsidRDefault="008333A2" w:rsidP="008333A2">
      <w:pPr>
        <w:pStyle w:val="equation"/>
        <w:rPr>
          <w:rStyle w:val="EquationCaption"/>
          <w:rFonts w:asciiTheme="minorHAnsi" w:hAnsiTheme="minorHAnsi"/>
        </w:rPr>
      </w:pPr>
      <w:r w:rsidRPr="00B7030B">
        <w:rPr>
          <w:rFonts w:asciiTheme="minorHAnsi" w:hAnsiTheme="minorHAnsi"/>
        </w:rPr>
        <w:tab/>
      </w:r>
      <w:r w:rsidR="00E108E0" w:rsidRPr="00E108E0">
        <w:rPr>
          <w:rFonts w:asciiTheme="minorHAnsi" w:hAnsiTheme="minorHAnsi"/>
          <w:noProof/>
          <w:position w:val="-32"/>
        </w:rPr>
        <w:object w:dxaOrig="4340" w:dyaOrig="760" w14:anchorId="18626359">
          <v:shape id="_x0000_i1169" type="#_x0000_t75" alt="" style="width:255.15pt;height:46.1pt;mso-width-percent:0;mso-height-percent:0;mso-width-percent:0;mso-height-percent:0" o:ole="" fillcolor="window">
            <v:imagedata r:id="rId263" o:title=""/>
          </v:shape>
          <o:OLEObject Type="Embed" ProgID="Equation.3" ShapeID="_x0000_i1169" DrawAspect="Content" ObjectID="_1721314836" r:id="rId264"/>
        </w:object>
      </w:r>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60</w:t>
      </w:r>
      <w:r w:rsidR="00A41B27">
        <w:rPr>
          <w:rStyle w:val="EquationCaption"/>
          <w:rFonts w:asciiTheme="minorHAnsi" w:hAnsiTheme="minorHAnsi"/>
        </w:rPr>
        <w:fldChar w:fldCharType="end"/>
      </w:r>
      <w:r w:rsidRPr="00B7030B">
        <w:rPr>
          <w:rStyle w:val="EquationCaption"/>
          <w:rFonts w:asciiTheme="minorHAnsi" w:hAnsiTheme="minorHAnsi"/>
        </w:rPr>
        <w:t>)</w:t>
      </w:r>
    </w:p>
    <w:p w14:paraId="592FABB8" w14:textId="77777777" w:rsidR="008333A2" w:rsidRPr="00B7030B" w:rsidRDefault="008333A2" w:rsidP="007A3922">
      <w:pPr>
        <w:pStyle w:val="Heading4"/>
      </w:pPr>
      <w:bookmarkStart w:id="490" w:name="_Toc48573616"/>
      <w:r w:rsidRPr="00B7030B">
        <w:t>Freezing Temperature of Ice</w:t>
      </w:r>
      <w:bookmarkEnd w:id="490"/>
    </w:p>
    <w:p w14:paraId="14DB908E" w14:textId="05C5FC71" w:rsidR="008333A2" w:rsidRPr="000D2488" w:rsidRDefault="008333A2" w:rsidP="007A3922">
      <w:r w:rsidRPr="000D2488">
        <w:t xml:space="preserve">In general, the temperature at which water freezes, </w:t>
      </w:r>
      <w:proofErr w:type="spellStart"/>
      <w:r w:rsidRPr="007E0674">
        <w:rPr>
          <w:i/>
          <w:iCs/>
        </w:rPr>
        <w:t>T</w:t>
      </w:r>
      <w:r w:rsidRPr="007E0674">
        <w:rPr>
          <w:i/>
          <w:iCs/>
          <w:vertAlign w:val="subscript"/>
        </w:rPr>
        <w:t>f</w:t>
      </w:r>
      <w:proofErr w:type="spellEnd"/>
      <w:r w:rsidRPr="000D2488">
        <w:t>, is set to 0</w:t>
      </w:r>
      <w:r w:rsidRPr="000D2488">
        <w:rPr>
          <w:vertAlign w:val="superscript"/>
        </w:rPr>
        <w:t>o</w:t>
      </w:r>
      <w:r w:rsidR="003B1F49">
        <w:rPr>
          <w:vertAlign w:val="superscript"/>
        </w:rPr>
        <w:t xml:space="preserve"> </w:t>
      </w:r>
      <w:r w:rsidRPr="000D2488">
        <w:t xml:space="preserve">C for fresh water. If the model is set to SALT [See WTYPEC input], the freezing temperature is affected by the salinity. In the model, when WTYPEC=SALT, the TDS state variable is in units of </w:t>
      </w:r>
      <w:proofErr w:type="gramStart"/>
      <w:r w:rsidRPr="000D2488">
        <w:t>ppt</w:t>
      </w:r>
      <w:proofErr w:type="gramEnd"/>
      <w:r w:rsidRPr="000D2488">
        <w:t xml:space="preserve"> and the equations used for computing the freezing temperature are computed from the following equations: </w:t>
      </w:r>
    </w:p>
    <w:p w14:paraId="464561D7" w14:textId="77777777" w:rsidR="008333A2" w:rsidRPr="00B7030B" w:rsidRDefault="008333A2" w:rsidP="007A3922"/>
    <w:p w14:paraId="6EC74F2B" w14:textId="2B7FC124" w:rsidR="008333A2" w:rsidRDefault="008333A2" w:rsidP="007A3922">
      <w:r w:rsidRPr="000D2488">
        <w:t>For TDS &lt; 35 ppt,</w:t>
      </w:r>
    </w:p>
    <w:p w14:paraId="5F215639" w14:textId="77777777" w:rsidR="007E0674" w:rsidRPr="000D2488" w:rsidRDefault="007E0674" w:rsidP="007A3922"/>
    <w:p w14:paraId="6F350B32" w14:textId="681B6D2A" w:rsidR="008333A2" w:rsidRPr="00B7030B" w:rsidRDefault="00000000" w:rsidP="007E0674">
      <w:pPr>
        <w:jc w:val="center"/>
      </w:pPr>
      <m:oMath>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=-0.0545</m:t>
        </m:r>
        <m:r>
          <w:rPr>
            <w:rFonts w:ascii="Cambria Math" w:hAnsi="Cambria Math"/>
          </w:rPr>
          <m:t>TDS</m:t>
        </m:r>
      </m:oMath>
      <w:r w:rsidR="00DB4515">
        <w:tab/>
      </w:r>
      <w:r w:rsidR="00DB4515" w:rsidRPr="00B7030B">
        <w:rPr>
          <w:rStyle w:val="EquationCaption"/>
          <w:rFonts w:asciiTheme="minorHAnsi" w:hAnsiTheme="minorHAnsi"/>
        </w:rPr>
        <w:t>(</w:t>
      </w:r>
      <w:r w:rsidR="00DB4515">
        <w:rPr>
          <w:rStyle w:val="EquationCaption"/>
          <w:rFonts w:asciiTheme="minorHAnsi" w:hAnsiTheme="minorHAnsi"/>
        </w:rPr>
        <w:fldChar w:fldCharType="begin"/>
      </w:r>
      <w:r w:rsidR="00DB4515">
        <w:rPr>
          <w:rStyle w:val="EquationCaption"/>
          <w:rFonts w:asciiTheme="minorHAnsi" w:hAnsiTheme="minorHAnsi"/>
        </w:rPr>
        <w:instrText xml:space="preserve"> STYLEREF 1 \s </w:instrText>
      </w:r>
      <w:r w:rsidR="00DB4515">
        <w:rPr>
          <w:rStyle w:val="EquationCaption"/>
          <w:rFonts w:asciiTheme="minorHAnsi" w:hAnsiTheme="minorHAnsi"/>
        </w:rPr>
        <w:fldChar w:fldCharType="separate"/>
      </w:r>
      <w:r w:rsidR="00A95042">
        <w:rPr>
          <w:rStyle w:val="EquationCaption"/>
          <w:rFonts w:asciiTheme="minorHAnsi" w:hAnsiTheme="minorHAnsi"/>
          <w:noProof/>
        </w:rPr>
        <w:t>4</w:t>
      </w:r>
      <w:r w:rsidR="00DB4515">
        <w:rPr>
          <w:rStyle w:val="EquationCaption"/>
          <w:rFonts w:asciiTheme="minorHAnsi" w:hAnsiTheme="minorHAnsi"/>
        </w:rPr>
        <w:fldChar w:fldCharType="end"/>
      </w:r>
      <w:r w:rsidR="00DB4515">
        <w:rPr>
          <w:rStyle w:val="EquationCaption"/>
          <w:rFonts w:asciiTheme="minorHAnsi" w:hAnsiTheme="minorHAnsi"/>
        </w:rPr>
        <w:noBreakHyphen/>
      </w:r>
      <w:r w:rsidR="00DB4515">
        <w:rPr>
          <w:rStyle w:val="EquationCaption"/>
          <w:rFonts w:asciiTheme="minorHAnsi" w:hAnsiTheme="minorHAnsi"/>
        </w:rPr>
        <w:fldChar w:fldCharType="begin"/>
      </w:r>
      <w:r w:rsidR="00DB4515">
        <w:rPr>
          <w:rStyle w:val="EquationCaption"/>
          <w:rFonts w:asciiTheme="minorHAnsi" w:hAnsiTheme="minorHAnsi"/>
        </w:rPr>
        <w:instrText xml:space="preserve"> SEQ Equation \* ARABIC \s 1 </w:instrText>
      </w:r>
      <w:r w:rsidR="00DB4515">
        <w:rPr>
          <w:rStyle w:val="EquationCaption"/>
          <w:rFonts w:asciiTheme="minorHAnsi" w:hAnsiTheme="minorHAnsi"/>
        </w:rPr>
        <w:fldChar w:fldCharType="separate"/>
      </w:r>
      <w:r w:rsidR="00A95042">
        <w:rPr>
          <w:rStyle w:val="EquationCaption"/>
          <w:rFonts w:asciiTheme="minorHAnsi" w:hAnsiTheme="minorHAnsi"/>
          <w:noProof/>
        </w:rPr>
        <w:t>61</w:t>
      </w:r>
      <w:r w:rsidR="00DB4515">
        <w:rPr>
          <w:rStyle w:val="EquationCaption"/>
          <w:rFonts w:asciiTheme="minorHAnsi" w:hAnsiTheme="minorHAnsi"/>
        </w:rPr>
        <w:fldChar w:fldCharType="end"/>
      </w:r>
      <w:r w:rsidR="00DB4515" w:rsidRPr="00B7030B">
        <w:rPr>
          <w:rStyle w:val="EquationCaption"/>
          <w:rFonts w:asciiTheme="minorHAnsi" w:hAnsiTheme="minorHAnsi"/>
        </w:rPr>
        <w:t>)</w:t>
      </w:r>
    </w:p>
    <w:p w14:paraId="29B56228" w14:textId="77777777" w:rsidR="00665941" w:rsidRDefault="00665941" w:rsidP="00B6554A"/>
    <w:p w14:paraId="60FB70A0" w14:textId="4E36DC7C" w:rsidR="008333A2" w:rsidRPr="000D2488" w:rsidRDefault="008333A2" w:rsidP="00B6554A">
      <w:r w:rsidRPr="000D2488">
        <w:lastRenderedPageBreak/>
        <w:t>For TDS &gt; 35 ppt:</w:t>
      </w:r>
    </w:p>
    <w:p w14:paraId="291CA6E2" w14:textId="0B1C63B7" w:rsidR="008333A2" w:rsidRPr="00B7030B" w:rsidRDefault="00000000" w:rsidP="007E0674">
      <w:pPr>
        <w:jc w:val="center"/>
      </w:pPr>
      <m:oMath>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=-0.3146-0.0417</m:t>
        </m:r>
        <m:r>
          <w:rPr>
            <w:rFonts w:ascii="Cambria Math" w:hAnsi="Cambria Math"/>
          </w:rPr>
          <m:t>TDS</m:t>
        </m:r>
        <m:r>
          <w:rPr>
            <w:rFonts w:ascii="Cambria Math" w:hAnsi="Cambria Math"/>
          </w:rPr>
          <m:t>--0.000166</m:t>
        </m:r>
        <m:sSup>
          <m:sSupPr>
            <m:ctrlPr>
              <w:rPr>
                <w:rFonts w:ascii="Cambria Math" w:hAnsi="Cambria Math"/>
                <w:i/>
              </w:rPr>
            </m:ctrlPr>
          </m:sSupPr>
          <m:e>
            <m:r>
              <w:rPr>
                <w:rFonts w:ascii="Cambria Math" w:hAnsi="Cambria Math"/>
              </w:rPr>
              <m:t>TDS</m:t>
            </m:r>
          </m:e>
          <m:sup>
            <m:r>
              <w:rPr>
                <w:rFonts w:ascii="Cambria Math" w:hAnsi="Cambria Math"/>
              </w:rPr>
              <m:t>2</m:t>
            </m:r>
          </m:sup>
        </m:sSup>
      </m:oMath>
      <w:r w:rsidR="00DB4515">
        <w:tab/>
      </w:r>
      <w:r w:rsidR="00DB4515" w:rsidRPr="00B7030B">
        <w:rPr>
          <w:rStyle w:val="EquationCaption"/>
          <w:rFonts w:asciiTheme="minorHAnsi" w:hAnsiTheme="minorHAnsi"/>
        </w:rPr>
        <w:t>(</w:t>
      </w:r>
      <w:r w:rsidR="00DB4515">
        <w:rPr>
          <w:rStyle w:val="EquationCaption"/>
          <w:rFonts w:asciiTheme="minorHAnsi" w:hAnsiTheme="minorHAnsi"/>
        </w:rPr>
        <w:fldChar w:fldCharType="begin"/>
      </w:r>
      <w:r w:rsidR="00DB4515">
        <w:rPr>
          <w:rStyle w:val="EquationCaption"/>
          <w:rFonts w:asciiTheme="minorHAnsi" w:hAnsiTheme="minorHAnsi"/>
        </w:rPr>
        <w:instrText xml:space="preserve"> STYLEREF 1 \s </w:instrText>
      </w:r>
      <w:r w:rsidR="00DB4515">
        <w:rPr>
          <w:rStyle w:val="EquationCaption"/>
          <w:rFonts w:asciiTheme="minorHAnsi" w:hAnsiTheme="minorHAnsi"/>
        </w:rPr>
        <w:fldChar w:fldCharType="separate"/>
      </w:r>
      <w:r w:rsidR="00A95042">
        <w:rPr>
          <w:rStyle w:val="EquationCaption"/>
          <w:rFonts w:asciiTheme="minorHAnsi" w:hAnsiTheme="minorHAnsi"/>
          <w:noProof/>
        </w:rPr>
        <w:t>4</w:t>
      </w:r>
      <w:r w:rsidR="00DB4515">
        <w:rPr>
          <w:rStyle w:val="EquationCaption"/>
          <w:rFonts w:asciiTheme="minorHAnsi" w:hAnsiTheme="minorHAnsi"/>
        </w:rPr>
        <w:fldChar w:fldCharType="end"/>
      </w:r>
      <w:r w:rsidR="00DB4515">
        <w:rPr>
          <w:rStyle w:val="EquationCaption"/>
          <w:rFonts w:asciiTheme="minorHAnsi" w:hAnsiTheme="minorHAnsi"/>
        </w:rPr>
        <w:noBreakHyphen/>
      </w:r>
      <w:r w:rsidR="00DB4515">
        <w:rPr>
          <w:rStyle w:val="EquationCaption"/>
          <w:rFonts w:asciiTheme="minorHAnsi" w:hAnsiTheme="minorHAnsi"/>
        </w:rPr>
        <w:fldChar w:fldCharType="begin"/>
      </w:r>
      <w:r w:rsidR="00DB4515">
        <w:rPr>
          <w:rStyle w:val="EquationCaption"/>
          <w:rFonts w:asciiTheme="minorHAnsi" w:hAnsiTheme="minorHAnsi"/>
        </w:rPr>
        <w:instrText xml:space="preserve"> SEQ Equation \* ARABIC \s 1 </w:instrText>
      </w:r>
      <w:r w:rsidR="00DB4515">
        <w:rPr>
          <w:rStyle w:val="EquationCaption"/>
          <w:rFonts w:asciiTheme="minorHAnsi" w:hAnsiTheme="minorHAnsi"/>
        </w:rPr>
        <w:fldChar w:fldCharType="separate"/>
      </w:r>
      <w:r w:rsidR="00A95042">
        <w:rPr>
          <w:rStyle w:val="EquationCaption"/>
          <w:rFonts w:asciiTheme="minorHAnsi" w:hAnsiTheme="minorHAnsi"/>
          <w:noProof/>
        </w:rPr>
        <w:t>62</w:t>
      </w:r>
      <w:r w:rsidR="00DB4515">
        <w:rPr>
          <w:rStyle w:val="EquationCaption"/>
          <w:rFonts w:asciiTheme="minorHAnsi" w:hAnsiTheme="minorHAnsi"/>
        </w:rPr>
        <w:fldChar w:fldCharType="end"/>
      </w:r>
      <w:r w:rsidR="00DB4515" w:rsidRPr="00B7030B">
        <w:rPr>
          <w:rStyle w:val="EquationCaption"/>
          <w:rFonts w:asciiTheme="minorHAnsi" w:hAnsiTheme="minorHAnsi"/>
        </w:rPr>
        <w:t>)</w:t>
      </w:r>
    </w:p>
    <w:p w14:paraId="348F1599" w14:textId="77777777" w:rsidR="003B1F49" w:rsidRDefault="003B1F49" w:rsidP="00B6554A">
      <w:pPr>
        <w:pStyle w:val="Heading4"/>
      </w:pPr>
      <w:bookmarkStart w:id="491" w:name="_Toc48573617"/>
    </w:p>
    <w:p w14:paraId="4B3AF023" w14:textId="0926E796" w:rsidR="008333A2" w:rsidRDefault="008333A2" w:rsidP="00B6554A">
      <w:pPr>
        <w:pStyle w:val="Heading4"/>
      </w:pPr>
      <w:r>
        <w:t>Gain and Loss of Water</w:t>
      </w:r>
      <w:bookmarkEnd w:id="491"/>
    </w:p>
    <w:p w14:paraId="2F1B45DC" w14:textId="0D0FD920" w:rsidR="008333A2" w:rsidRPr="000D2488" w:rsidRDefault="008333A2" w:rsidP="00B6554A">
      <w:pPr>
        <w:pStyle w:val="BodyText"/>
      </w:pPr>
      <w:r w:rsidRPr="000D2488">
        <w:t>As ice is formed, water is removed from the waterbody</w:t>
      </w:r>
      <w:r w:rsidR="00665941">
        <w:t>:</w:t>
      </w:r>
      <w:r w:rsidR="007B10AA">
        <w:t xml:space="preserve"> F</w:t>
      </w:r>
      <w:r w:rsidR="007B10AA" w:rsidRPr="000D2488">
        <w:t>or every 1 m</w:t>
      </w:r>
      <w:r w:rsidR="007B10AA" w:rsidRPr="000D2488">
        <w:rPr>
          <w:vertAlign w:val="superscript"/>
        </w:rPr>
        <w:t>3</w:t>
      </w:r>
      <w:r w:rsidR="007B10AA" w:rsidRPr="000D2488">
        <w:t xml:space="preserve"> of ice formed</w:t>
      </w:r>
      <w:r w:rsidR="007B10AA">
        <w:t>, t</w:t>
      </w:r>
      <w:r w:rsidRPr="007B10AA">
        <w:t>here is a removal of 0.917 m</w:t>
      </w:r>
      <w:r w:rsidRPr="007B10AA">
        <w:rPr>
          <w:vertAlign w:val="superscript"/>
        </w:rPr>
        <w:t>3</w:t>
      </w:r>
      <w:r w:rsidRPr="000D2488">
        <w:t xml:space="preserve"> of water. The reverse occurs as ice melts and </w:t>
      </w:r>
      <w:r w:rsidR="00665941">
        <w:t>reenters</w:t>
      </w:r>
      <w:r w:rsidRPr="000D2488">
        <w:t xml:space="preserve"> the water body. Currently, the model does not account for ablation </w:t>
      </w:r>
      <w:r w:rsidR="007B10AA">
        <w:t>or</w:t>
      </w:r>
      <w:r w:rsidRPr="000D2488">
        <w:t xml:space="preserve"> snow accumulation</w:t>
      </w:r>
      <w:r w:rsidR="00C52AEA">
        <w:t>,</w:t>
      </w:r>
      <w:r w:rsidRPr="000D2488">
        <w:t xml:space="preserve"> </w:t>
      </w:r>
      <w:r w:rsidR="007B10AA">
        <w:t>al</w:t>
      </w:r>
      <w:r w:rsidRPr="000D2488">
        <w:t xml:space="preserve">though this </w:t>
      </w:r>
      <w:r w:rsidR="007B10AA">
        <w:t>could</w:t>
      </w:r>
      <w:r w:rsidRPr="000D2488">
        <w:t xml:space="preserve"> eas</w:t>
      </w:r>
      <w:r w:rsidR="007B10AA">
        <w:t>ily be</w:t>
      </w:r>
      <w:r w:rsidRPr="000D2488">
        <w:t xml:space="preserve"> add</w:t>
      </w:r>
      <w:r w:rsidR="007B10AA">
        <w:t>ed</w:t>
      </w:r>
      <w:r w:rsidRPr="000D2488">
        <w:t xml:space="preserve"> to the code.</w:t>
      </w:r>
    </w:p>
    <w:p w14:paraId="4453C5EA" w14:textId="0703C17E" w:rsidR="008333A2" w:rsidRPr="000D2488" w:rsidRDefault="008333A2" w:rsidP="007552CD">
      <w:r w:rsidRPr="000D2488">
        <w:t>Water is conserved in forming and melting ice from the waterbody. Hence, dissolved substances in the water are concentrated as ice forms. When ice melts, the model assumes ice temperature is 0</w:t>
      </w:r>
      <w:r w:rsidRPr="000D2488">
        <w:rPr>
          <w:vertAlign w:val="superscript"/>
        </w:rPr>
        <w:t>o</w:t>
      </w:r>
      <w:r w:rsidRPr="000D2488">
        <w:t xml:space="preserve">C and </w:t>
      </w:r>
      <w:r w:rsidR="007B10AA">
        <w:t xml:space="preserve">that ice </w:t>
      </w:r>
      <w:r w:rsidRPr="000D2488">
        <w:t>is pure</w:t>
      </w:r>
      <w:r w:rsidR="007B10AA">
        <w:t xml:space="preserve">, </w:t>
      </w:r>
      <w:r w:rsidRPr="000D2488">
        <w:t xml:space="preserve">with no dissolved constituents. This process is shown below </w:t>
      </w:r>
      <w:r w:rsidRPr="007E0674">
        <w:rPr>
          <w:color w:val="000000" w:themeColor="text1"/>
        </w:rPr>
        <w:t>in</w:t>
      </w:r>
      <w:r w:rsidRPr="007E0674">
        <w:rPr>
          <w:b/>
          <w:bCs/>
          <w:color w:val="0000FF"/>
        </w:rPr>
        <w:t xml:space="preserve"> </w:t>
      </w:r>
      <w:r w:rsidRPr="007E0674">
        <w:rPr>
          <w:b/>
          <w:bCs/>
          <w:color w:val="0000FF"/>
          <w:u w:val="single"/>
        </w:rPr>
        <w:fldChar w:fldCharType="begin"/>
      </w:r>
      <w:r w:rsidRPr="007E0674">
        <w:rPr>
          <w:b/>
          <w:bCs/>
          <w:color w:val="0000FF"/>
          <w:u w:val="single"/>
        </w:rPr>
        <w:instrText xml:space="preserve"> REF _Ref431305718 \h  \* MERGEFORMAT </w:instrText>
      </w:r>
      <w:r w:rsidRPr="007E0674">
        <w:rPr>
          <w:b/>
          <w:bCs/>
          <w:color w:val="0000FF"/>
          <w:u w:val="single"/>
        </w:rPr>
      </w:r>
      <w:r w:rsidRPr="007E0674">
        <w:rPr>
          <w:b/>
          <w:bCs/>
          <w:color w:val="0000FF"/>
          <w:u w:val="single"/>
        </w:rPr>
        <w:fldChar w:fldCharType="separate"/>
      </w:r>
      <w:r w:rsidR="00A95042" w:rsidRPr="007E0674">
        <w:rPr>
          <w:b/>
          <w:bCs/>
          <w:color w:val="0000FF"/>
          <w:u w:val="single"/>
        </w:rPr>
        <w:t xml:space="preserve">Figure </w:t>
      </w:r>
      <w:r w:rsidR="00A95042" w:rsidRPr="007E0674">
        <w:rPr>
          <w:b/>
          <w:bCs/>
          <w:noProof/>
          <w:color w:val="0000FF"/>
          <w:u w:val="single"/>
        </w:rPr>
        <w:t>60</w:t>
      </w:r>
      <w:r w:rsidRPr="007E0674">
        <w:rPr>
          <w:b/>
          <w:bCs/>
          <w:color w:val="0000FF"/>
          <w:u w:val="single"/>
        </w:rPr>
        <w:fldChar w:fldCharType="end"/>
      </w:r>
      <w:r w:rsidRPr="000D2488">
        <w:t>.</w:t>
      </w:r>
    </w:p>
    <w:p w14:paraId="5CDC764D" w14:textId="77777777" w:rsidR="008333A2" w:rsidRDefault="008333A2" w:rsidP="007552CD"/>
    <w:p w14:paraId="10B34F14" w14:textId="77777777" w:rsidR="008333A2" w:rsidRDefault="008333A2" w:rsidP="007E0674">
      <w:pPr>
        <w:jc w:val="center"/>
      </w:pPr>
      <w:r>
        <w:rPr>
          <w:noProof/>
        </w:rPr>
        <w:drawing>
          <wp:inline distT="0" distB="0" distL="0" distR="0" wp14:anchorId="06FD100E" wp14:editId="067E5B1B">
            <wp:extent cx="5575513" cy="2880360"/>
            <wp:effectExtent l="12700" t="12700" r="12700" b="1524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5593606" cy="2889707"/>
                    </a:xfrm>
                    <a:prstGeom prst="rect">
                      <a:avLst/>
                    </a:prstGeom>
                    <a:noFill/>
                    <a:ln w="3175">
                      <a:solidFill>
                        <a:schemeClr val="tx1"/>
                      </a:solidFill>
                    </a:ln>
                  </pic:spPr>
                </pic:pic>
              </a:graphicData>
            </a:graphic>
          </wp:inline>
        </w:drawing>
      </w:r>
    </w:p>
    <w:p w14:paraId="49ED6358" w14:textId="38A8C236" w:rsidR="008333A2" w:rsidRPr="000D2488" w:rsidRDefault="008333A2" w:rsidP="007A3922">
      <w:pPr>
        <w:pStyle w:val="Caption"/>
      </w:pPr>
      <w:bookmarkStart w:id="492" w:name="_Ref431305718"/>
      <w:bookmarkStart w:id="493" w:name="_Toc48573772"/>
      <w:r w:rsidRPr="000D2488">
        <w:t xml:space="preserve">Figure </w:t>
      </w:r>
      <w:r w:rsidR="00000000">
        <w:fldChar w:fldCharType="begin"/>
      </w:r>
      <w:r w:rsidR="00000000">
        <w:instrText xml:space="preserve"> SEQ Figure \* ARABIC </w:instrText>
      </w:r>
      <w:r w:rsidR="00000000">
        <w:fldChar w:fldCharType="separate"/>
      </w:r>
      <w:r w:rsidR="00A95042">
        <w:rPr>
          <w:noProof/>
        </w:rPr>
        <w:t>60</w:t>
      </w:r>
      <w:r w:rsidR="00000000">
        <w:rPr>
          <w:noProof/>
        </w:rPr>
        <w:fldChar w:fldCharType="end"/>
      </w:r>
      <w:bookmarkEnd w:id="492"/>
      <w:r w:rsidRPr="000D2488">
        <w:t>. Ice formation and melting water balance.</w:t>
      </w:r>
      <w:bookmarkEnd w:id="493"/>
    </w:p>
    <w:p w14:paraId="3308FFD6" w14:textId="77777777" w:rsidR="0041037A" w:rsidRPr="00B7030B" w:rsidRDefault="0041037A" w:rsidP="007A3922">
      <w:pPr>
        <w:pStyle w:val="Heading2"/>
      </w:pPr>
      <w:bookmarkStart w:id="494" w:name="_Toc48573618"/>
      <w:r w:rsidRPr="00B7030B">
        <w:t>Overview of Kinetic Source/Sink Term</w:t>
      </w:r>
      <w:bookmarkEnd w:id="409"/>
      <w:bookmarkEnd w:id="410"/>
      <w:bookmarkEnd w:id="494"/>
    </w:p>
    <w:p w14:paraId="7B4B788D" w14:textId="5D8B4765" w:rsidR="0041037A" w:rsidRPr="00D238F1" w:rsidRDefault="0041037A" w:rsidP="007A3922">
      <w:pPr>
        <w:pStyle w:val="BodyText"/>
      </w:pPr>
      <w:r w:rsidRPr="00D238F1">
        <w:t xml:space="preserve">In order to solve the 2D advection-diffusion equation, the source/sink term, </w:t>
      </w:r>
      <w:r w:rsidRPr="00622E7F">
        <w:rPr>
          <w:i/>
          <w:iCs/>
        </w:rPr>
        <w:t>S</w:t>
      </w:r>
      <w:r w:rsidRPr="007E0674">
        <w:rPr>
          <w:i/>
          <w:iCs/>
          <w:vertAlign w:val="subscript"/>
        </w:rPr>
        <w:sym w:font="Symbol" w:char="F046"/>
      </w:r>
      <w:r w:rsidRPr="00D238F1">
        <w:t xml:space="preserve">, must be specified.  The model solves for temperature and a user specified number of water quality variables.  Water </w:t>
      </w:r>
      <w:r w:rsidR="000A6E33" w:rsidRPr="00D238F1">
        <w:t>q</w:t>
      </w:r>
      <w:r w:rsidRPr="00D238F1">
        <w:t>uality state variables</w:t>
      </w:r>
      <w:r w:rsidR="00622E7F">
        <w:t>,</w:t>
      </w:r>
      <w:r w:rsidRPr="00D238F1">
        <w:t xml:space="preserve"> along with their kinetic source/sink terms</w:t>
      </w:r>
      <w:r w:rsidR="00622E7F">
        <w:t>,</w:t>
      </w:r>
      <w:r w:rsidRPr="00D238F1">
        <w:t xml:space="preserve"> are shown in </w:t>
      </w:r>
      <w:fldSimple w:instr=" REF _Ref523801120  \* MERGEFORMAT ">
        <w:r w:rsidR="00A95042" w:rsidRPr="00A95042">
          <w:rPr>
            <w:rStyle w:val="Figurehyperlink"/>
          </w:rPr>
          <w:t>Table 8</w:t>
        </w:r>
      </w:fldSimple>
      <w:r w:rsidRPr="00D238F1">
        <w:t xml:space="preserve">. The user can specify any number of generic constituents </w:t>
      </w:r>
      <w:r w:rsidRPr="00D238F1">
        <w:rPr>
          <w:rStyle w:val="Hyperlink"/>
          <w:rFonts w:asciiTheme="minorHAnsi" w:hAnsiTheme="minorHAnsi"/>
        </w:rPr>
        <w:t>[</w:t>
      </w:r>
      <w:hyperlink w:anchor="constituent_dimensions" w:history="1">
        <w:r w:rsidRPr="00D238F1">
          <w:rPr>
            <w:rStyle w:val="Hyperlink"/>
            <w:rFonts w:asciiTheme="minorHAnsi" w:hAnsiTheme="minorHAnsi"/>
          </w:rPr>
          <w:t>NGC</w:t>
        </w:r>
      </w:hyperlink>
      <w:r w:rsidRPr="00D238F1">
        <w:rPr>
          <w:rStyle w:val="Hyperlink"/>
          <w:rFonts w:asciiTheme="minorHAnsi" w:hAnsiTheme="minorHAnsi"/>
        </w:rPr>
        <w:t>]</w:t>
      </w:r>
      <w:r w:rsidRPr="00D238F1">
        <w:t xml:space="preserve">, suspended solids groups </w:t>
      </w:r>
      <w:r w:rsidRPr="00D238F1">
        <w:rPr>
          <w:rStyle w:val="Hyperlink"/>
          <w:rFonts w:asciiTheme="minorHAnsi" w:hAnsiTheme="minorHAnsi"/>
        </w:rPr>
        <w:t>[</w:t>
      </w:r>
      <w:hyperlink w:anchor="constituent_dimensions" w:history="1">
        <w:r w:rsidRPr="00D238F1">
          <w:rPr>
            <w:rStyle w:val="Hyperlink"/>
            <w:rFonts w:asciiTheme="minorHAnsi" w:hAnsiTheme="minorHAnsi"/>
          </w:rPr>
          <w:t>NSS</w:t>
        </w:r>
      </w:hyperlink>
      <w:r w:rsidRPr="00D238F1">
        <w:rPr>
          <w:rStyle w:val="Hyperlink"/>
          <w:rFonts w:asciiTheme="minorHAnsi" w:hAnsiTheme="minorHAnsi"/>
        </w:rPr>
        <w:t>]</w:t>
      </w:r>
      <w:r w:rsidRPr="00D238F1">
        <w:t xml:space="preserve">, CBOD groups </w:t>
      </w:r>
      <w:r w:rsidRPr="00D238F1">
        <w:rPr>
          <w:rStyle w:val="Hyperlink"/>
          <w:rFonts w:asciiTheme="minorHAnsi" w:hAnsiTheme="minorHAnsi"/>
        </w:rPr>
        <w:t>[</w:t>
      </w:r>
      <w:hyperlink w:anchor="constituent_dimensions" w:history="1">
        <w:r w:rsidRPr="00D238F1">
          <w:rPr>
            <w:rStyle w:val="Hyperlink"/>
            <w:rFonts w:asciiTheme="minorHAnsi" w:hAnsiTheme="minorHAnsi"/>
          </w:rPr>
          <w:t>NBOD</w:t>
        </w:r>
      </w:hyperlink>
      <w:r w:rsidRPr="00D238F1">
        <w:rPr>
          <w:rStyle w:val="Hyperlink"/>
          <w:rFonts w:asciiTheme="minorHAnsi" w:hAnsiTheme="minorHAnsi"/>
        </w:rPr>
        <w:t>]</w:t>
      </w:r>
      <w:r w:rsidRPr="00D238F1">
        <w:t xml:space="preserve">, algal groups </w:t>
      </w:r>
      <w:r w:rsidRPr="00D238F1">
        <w:rPr>
          <w:rStyle w:val="Hyperlink"/>
          <w:rFonts w:asciiTheme="minorHAnsi" w:hAnsiTheme="minorHAnsi"/>
        </w:rPr>
        <w:t>[</w:t>
      </w:r>
      <w:hyperlink w:anchor="constituent_dimensions" w:history="1">
        <w:r w:rsidRPr="00D238F1">
          <w:rPr>
            <w:rStyle w:val="Hyperlink"/>
            <w:rFonts w:asciiTheme="minorHAnsi" w:hAnsiTheme="minorHAnsi"/>
          </w:rPr>
          <w:t>NAL</w:t>
        </w:r>
      </w:hyperlink>
      <w:r w:rsidRPr="00D238F1">
        <w:rPr>
          <w:rStyle w:val="Hyperlink"/>
          <w:rFonts w:asciiTheme="minorHAnsi" w:hAnsiTheme="minorHAnsi"/>
        </w:rPr>
        <w:t>]</w:t>
      </w:r>
      <w:r w:rsidRPr="00D238F1">
        <w:t xml:space="preserve">, </w:t>
      </w:r>
      <w:r w:rsidR="000A6E33" w:rsidRPr="00D238F1">
        <w:t xml:space="preserve">macrophyte groups </w:t>
      </w:r>
      <w:r w:rsidR="000A6E33" w:rsidRPr="00D238F1">
        <w:rPr>
          <w:rStyle w:val="Hyperlink"/>
          <w:rFonts w:asciiTheme="minorHAnsi" w:hAnsiTheme="minorHAnsi"/>
        </w:rPr>
        <w:t>[</w:t>
      </w:r>
      <w:hyperlink w:anchor="constituent_dimensions" w:history="1">
        <w:r w:rsidR="000A6E33" w:rsidRPr="00D238F1">
          <w:rPr>
            <w:rStyle w:val="Hyperlink"/>
            <w:rFonts w:asciiTheme="minorHAnsi" w:hAnsiTheme="minorHAnsi"/>
          </w:rPr>
          <w:t>NMC</w:t>
        </w:r>
      </w:hyperlink>
      <w:r w:rsidR="000A6E33" w:rsidRPr="00D238F1">
        <w:rPr>
          <w:rStyle w:val="Hyperlink"/>
          <w:rFonts w:asciiTheme="minorHAnsi" w:hAnsiTheme="minorHAnsi"/>
        </w:rPr>
        <w:t>]</w:t>
      </w:r>
      <w:r w:rsidR="000A6E33" w:rsidRPr="00D238F1">
        <w:t xml:space="preserve">, zooplankton groups </w:t>
      </w:r>
      <w:r w:rsidR="000A6E33" w:rsidRPr="00D238F1">
        <w:rPr>
          <w:rStyle w:val="Hyperlink"/>
          <w:rFonts w:asciiTheme="minorHAnsi" w:hAnsiTheme="minorHAnsi"/>
        </w:rPr>
        <w:t>[</w:t>
      </w:r>
      <w:hyperlink w:anchor="constituent_dimensions" w:history="1">
        <w:r w:rsidR="000A6E33" w:rsidRPr="00D238F1">
          <w:rPr>
            <w:rStyle w:val="Hyperlink"/>
            <w:rFonts w:asciiTheme="minorHAnsi" w:hAnsiTheme="minorHAnsi"/>
          </w:rPr>
          <w:t>NZP</w:t>
        </w:r>
      </w:hyperlink>
      <w:r w:rsidR="000A6E33" w:rsidRPr="00D238F1">
        <w:rPr>
          <w:rStyle w:val="Hyperlink"/>
          <w:rFonts w:asciiTheme="minorHAnsi" w:hAnsiTheme="minorHAnsi"/>
        </w:rPr>
        <w:t>]</w:t>
      </w:r>
      <w:r w:rsidR="000A6E33" w:rsidRPr="00D238F1">
        <w:t xml:space="preserve">, </w:t>
      </w:r>
      <w:r w:rsidRPr="00D238F1">
        <w:t xml:space="preserve">and </w:t>
      </w:r>
      <w:r w:rsidR="00D238F1">
        <w:t>periphyton/</w:t>
      </w:r>
      <w:proofErr w:type="spellStart"/>
      <w:r w:rsidRPr="00D238F1">
        <w:t>epiphyton</w:t>
      </w:r>
      <w:proofErr w:type="spellEnd"/>
      <w:r w:rsidRPr="00D238F1">
        <w:t xml:space="preserve"> groups </w:t>
      </w:r>
      <w:r w:rsidRPr="00D238F1">
        <w:rPr>
          <w:rStyle w:val="Hyperlink"/>
          <w:rFonts w:asciiTheme="minorHAnsi" w:hAnsiTheme="minorHAnsi"/>
        </w:rPr>
        <w:t>[</w:t>
      </w:r>
      <w:hyperlink w:anchor="constituent_dimensions" w:history="1">
        <w:r w:rsidRPr="00D238F1">
          <w:rPr>
            <w:rStyle w:val="Hyperlink"/>
            <w:rFonts w:asciiTheme="minorHAnsi" w:hAnsiTheme="minorHAnsi"/>
          </w:rPr>
          <w:t>NEP</w:t>
        </w:r>
      </w:hyperlink>
      <w:r w:rsidRPr="00D238F1">
        <w:rPr>
          <w:rStyle w:val="Hyperlink"/>
          <w:rFonts w:asciiTheme="minorHAnsi" w:hAnsiTheme="minorHAnsi"/>
        </w:rPr>
        <w:t>]</w:t>
      </w:r>
      <w:r w:rsidRPr="00D238F1">
        <w:t>.</w:t>
      </w:r>
    </w:p>
    <w:p w14:paraId="195CA1D3" w14:textId="77777777" w:rsidR="0041037A" w:rsidRPr="00B7030B" w:rsidRDefault="0041037A" w:rsidP="007552CD">
      <w:pPr>
        <w:pStyle w:val="BodyText2"/>
      </w:pPr>
      <w:r w:rsidRPr="00B7030B">
        <w:br w:type="page"/>
      </w:r>
    </w:p>
    <w:p w14:paraId="11B8E503" w14:textId="49C377EF" w:rsidR="0041037A" w:rsidRPr="00B7030B" w:rsidRDefault="0041037A" w:rsidP="007552CD">
      <w:pPr>
        <w:pStyle w:val="Tablecaption"/>
      </w:pPr>
      <w:bookmarkStart w:id="495" w:name="_Ref523801120"/>
      <w:bookmarkStart w:id="496" w:name="_Toc491245245"/>
      <w:bookmarkStart w:id="497" w:name="_Toc2506411"/>
      <w:bookmarkStart w:id="498" w:name="_Toc14621655"/>
      <w:bookmarkStart w:id="499" w:name="_Toc48573845"/>
      <w:r w:rsidRPr="00B7030B">
        <w:lastRenderedPageBreak/>
        <w:t xml:space="preserve">Table </w:t>
      </w:r>
      <w:r w:rsidR="00000000">
        <w:fldChar w:fldCharType="begin"/>
      </w:r>
      <w:r w:rsidR="00000000">
        <w:instrText xml:space="preserve"> SEQ Table \* ARABIC </w:instrText>
      </w:r>
      <w:r w:rsidR="00000000">
        <w:fldChar w:fldCharType="separate"/>
      </w:r>
      <w:r w:rsidR="00A95042">
        <w:rPr>
          <w:noProof/>
        </w:rPr>
        <w:t>8</w:t>
      </w:r>
      <w:r w:rsidR="00000000">
        <w:rPr>
          <w:noProof/>
        </w:rPr>
        <w:fldChar w:fldCharType="end"/>
      </w:r>
      <w:bookmarkEnd w:id="495"/>
      <w:r w:rsidRPr="00B7030B">
        <w:rPr>
          <w:noProof/>
        </w:rPr>
        <w:t xml:space="preserve">.  CE-QUAL-W2 </w:t>
      </w:r>
      <w:bookmarkEnd w:id="496"/>
      <w:bookmarkEnd w:id="497"/>
      <w:r w:rsidRPr="00B7030B">
        <w:rPr>
          <w:noProof/>
        </w:rPr>
        <w:t>Water Quality State Variables</w:t>
      </w:r>
      <w:bookmarkEnd w:id="498"/>
      <w:bookmarkEnd w:id="499"/>
    </w:p>
    <w:tbl>
      <w:tblPr>
        <w:tblW w:w="8820" w:type="dxa"/>
        <w:tblInd w:w="10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2520"/>
        <w:gridCol w:w="2790"/>
        <w:gridCol w:w="3510"/>
      </w:tblGrid>
      <w:tr w:rsidR="0041037A" w:rsidRPr="007B10AA" w14:paraId="0FA43743" w14:textId="77777777">
        <w:trPr>
          <w:cantSplit/>
          <w:tblHeader/>
        </w:trPr>
        <w:tc>
          <w:tcPr>
            <w:tcW w:w="2520" w:type="dxa"/>
            <w:tcBorders>
              <w:top w:val="double" w:sz="4" w:space="0" w:color="auto"/>
              <w:left w:val="double" w:sz="4" w:space="0" w:color="auto"/>
              <w:bottom w:val="double" w:sz="4" w:space="0" w:color="auto"/>
            </w:tcBorders>
            <w:vAlign w:val="center"/>
          </w:tcPr>
          <w:p w14:paraId="7D3650E5" w14:textId="77777777" w:rsidR="0041037A" w:rsidRPr="00127D1D" w:rsidRDefault="0041037A" w:rsidP="00127D1D">
            <w:pPr>
              <w:pStyle w:val="Tabletext"/>
              <w:jc w:val="center"/>
              <w:rPr>
                <w:b/>
                <w:bCs/>
              </w:rPr>
            </w:pPr>
            <w:r w:rsidRPr="00127D1D">
              <w:rPr>
                <w:b/>
                <w:bCs/>
              </w:rPr>
              <w:t>Constituent</w:t>
            </w:r>
          </w:p>
        </w:tc>
        <w:tc>
          <w:tcPr>
            <w:tcW w:w="2790" w:type="dxa"/>
            <w:tcBorders>
              <w:top w:val="double" w:sz="4" w:space="0" w:color="auto"/>
              <w:bottom w:val="double" w:sz="4" w:space="0" w:color="auto"/>
            </w:tcBorders>
            <w:vAlign w:val="center"/>
          </w:tcPr>
          <w:p w14:paraId="27CA52DC" w14:textId="77777777" w:rsidR="0041037A" w:rsidRPr="00127D1D" w:rsidRDefault="0041037A" w:rsidP="00127D1D">
            <w:pPr>
              <w:pStyle w:val="Tabletext"/>
              <w:jc w:val="center"/>
              <w:rPr>
                <w:b/>
                <w:bCs/>
              </w:rPr>
            </w:pPr>
            <w:r w:rsidRPr="00127D1D">
              <w:rPr>
                <w:b/>
                <w:bCs/>
              </w:rPr>
              <w:t>Internal Source</w:t>
            </w:r>
          </w:p>
        </w:tc>
        <w:tc>
          <w:tcPr>
            <w:tcW w:w="3510" w:type="dxa"/>
            <w:tcBorders>
              <w:top w:val="double" w:sz="4" w:space="0" w:color="auto"/>
              <w:bottom w:val="double" w:sz="4" w:space="0" w:color="auto"/>
              <w:right w:val="double" w:sz="4" w:space="0" w:color="auto"/>
            </w:tcBorders>
            <w:vAlign w:val="center"/>
          </w:tcPr>
          <w:p w14:paraId="17D98A88" w14:textId="77777777" w:rsidR="0041037A" w:rsidRPr="00127D1D" w:rsidRDefault="0041037A" w:rsidP="00127D1D">
            <w:pPr>
              <w:pStyle w:val="Tabletext"/>
              <w:jc w:val="center"/>
              <w:rPr>
                <w:b/>
                <w:bCs/>
              </w:rPr>
            </w:pPr>
            <w:r w:rsidRPr="00127D1D">
              <w:rPr>
                <w:b/>
                <w:bCs/>
              </w:rPr>
              <w:t>Internal Sink</w:t>
            </w:r>
          </w:p>
        </w:tc>
      </w:tr>
      <w:tr w:rsidR="0041037A" w:rsidRPr="007E0674" w14:paraId="15DE400E" w14:textId="77777777">
        <w:trPr>
          <w:cantSplit/>
        </w:trPr>
        <w:tc>
          <w:tcPr>
            <w:tcW w:w="2520" w:type="dxa"/>
            <w:tcBorders>
              <w:top w:val="nil"/>
              <w:left w:val="double" w:sz="4" w:space="0" w:color="auto"/>
            </w:tcBorders>
            <w:vAlign w:val="center"/>
          </w:tcPr>
          <w:p w14:paraId="29E8AD21" w14:textId="77777777" w:rsidR="0041037A" w:rsidRPr="007B10AA" w:rsidRDefault="0041037A" w:rsidP="007B10AA">
            <w:pPr>
              <w:pStyle w:val="Tabletext"/>
            </w:pPr>
            <w:r w:rsidRPr="007B10AA">
              <w:t>Total dissolved solids</w:t>
            </w:r>
          </w:p>
        </w:tc>
        <w:tc>
          <w:tcPr>
            <w:tcW w:w="2790" w:type="dxa"/>
            <w:tcBorders>
              <w:top w:val="nil"/>
            </w:tcBorders>
            <w:vAlign w:val="center"/>
          </w:tcPr>
          <w:p w14:paraId="5E468FC5" w14:textId="77777777" w:rsidR="0041037A" w:rsidRPr="007E0674" w:rsidRDefault="0041037A" w:rsidP="00BD51AE">
            <w:pPr>
              <w:pStyle w:val="Tabletext"/>
            </w:pPr>
          </w:p>
        </w:tc>
        <w:tc>
          <w:tcPr>
            <w:tcW w:w="3510" w:type="dxa"/>
            <w:tcBorders>
              <w:top w:val="nil"/>
              <w:right w:val="double" w:sz="4" w:space="0" w:color="auto"/>
            </w:tcBorders>
            <w:vAlign w:val="center"/>
          </w:tcPr>
          <w:p w14:paraId="54066F07" w14:textId="77777777" w:rsidR="0041037A" w:rsidRPr="007E0674" w:rsidRDefault="0041037A" w:rsidP="00BD51AE">
            <w:pPr>
              <w:pStyle w:val="Tabletext"/>
            </w:pPr>
          </w:p>
        </w:tc>
      </w:tr>
      <w:tr w:rsidR="0041037A" w:rsidRPr="007E0674" w14:paraId="70741461" w14:textId="77777777">
        <w:trPr>
          <w:cantSplit/>
        </w:trPr>
        <w:tc>
          <w:tcPr>
            <w:tcW w:w="2520" w:type="dxa"/>
            <w:tcBorders>
              <w:top w:val="nil"/>
              <w:left w:val="double" w:sz="4" w:space="0" w:color="auto"/>
            </w:tcBorders>
            <w:vAlign w:val="center"/>
          </w:tcPr>
          <w:p w14:paraId="0A4C0AC4" w14:textId="110134F9" w:rsidR="0041037A" w:rsidRPr="007B10AA" w:rsidRDefault="007B10AA" w:rsidP="007B10AA">
            <w:pPr>
              <w:pStyle w:val="Tabletext"/>
            </w:pPr>
            <w:r w:rsidRPr="007B10AA">
              <w:t xml:space="preserve">Generic constituent, no interactions with other state </w:t>
            </w:r>
            <w:r w:rsidR="0041037A" w:rsidRPr="007B10AA">
              <w:t>variables</w:t>
            </w:r>
          </w:p>
          <w:p w14:paraId="2245C517" w14:textId="739C1C8D" w:rsidR="0041037A" w:rsidRPr="00FB54EC" w:rsidRDefault="007B10AA" w:rsidP="00FB54EC">
            <w:pPr>
              <w:pStyle w:val="Tabletext"/>
            </w:pPr>
            <w:r w:rsidRPr="007B10AA">
              <w:t>Bacteria</w:t>
            </w:r>
          </w:p>
          <w:p w14:paraId="69A6CC8F" w14:textId="712E65C6" w:rsidR="0041037A" w:rsidRPr="00BD51AE" w:rsidRDefault="007B10AA" w:rsidP="00BD51AE">
            <w:pPr>
              <w:pStyle w:val="Tabletext"/>
            </w:pPr>
            <w:r w:rsidRPr="00BD51AE">
              <w:t>Tracer</w:t>
            </w:r>
          </w:p>
          <w:p w14:paraId="3F02758C" w14:textId="4644281A" w:rsidR="0041037A" w:rsidRPr="00D33FB6" w:rsidRDefault="007B10AA" w:rsidP="00BD51AE">
            <w:pPr>
              <w:pStyle w:val="Tabletext"/>
            </w:pPr>
            <w:r w:rsidRPr="00BD51AE">
              <w:t>Water age</w:t>
            </w:r>
          </w:p>
          <w:p w14:paraId="5C644F67" w14:textId="446F8C37" w:rsidR="0041037A" w:rsidRPr="002F393D" w:rsidRDefault="007B10AA">
            <w:pPr>
              <w:pStyle w:val="Tabletext"/>
            </w:pPr>
            <w:r w:rsidRPr="007B10AA">
              <w:t>Contaminants</w:t>
            </w:r>
          </w:p>
          <w:p w14:paraId="0F471091" w14:textId="1ADD8BBC" w:rsidR="003410FC" w:rsidRPr="002F393D" w:rsidRDefault="003410FC">
            <w:pPr>
              <w:pStyle w:val="Tabletext"/>
            </w:pPr>
            <w:r w:rsidRPr="002F393D">
              <w:t>N</w:t>
            </w:r>
            <w:r w:rsidRPr="002F393D">
              <w:rPr>
                <w:vertAlign w:val="subscript"/>
              </w:rPr>
              <w:t xml:space="preserve">2 </w:t>
            </w:r>
            <w:r w:rsidR="007B10AA" w:rsidRPr="007B10AA">
              <w:t>gas (total dissolved gas)</w:t>
            </w:r>
          </w:p>
          <w:p w14:paraId="34533E9A" w14:textId="67F934BA" w:rsidR="003410FC" w:rsidRPr="002F393D" w:rsidRDefault="007B10AA">
            <w:pPr>
              <w:pStyle w:val="Tabletext"/>
            </w:pPr>
            <w:r w:rsidRPr="007B10AA">
              <w:t>Volatile contaminant</w:t>
            </w:r>
          </w:p>
        </w:tc>
        <w:tc>
          <w:tcPr>
            <w:tcW w:w="2790" w:type="dxa"/>
            <w:tcBorders>
              <w:top w:val="nil"/>
            </w:tcBorders>
            <w:vAlign w:val="center"/>
          </w:tcPr>
          <w:p w14:paraId="78956F10" w14:textId="77777777" w:rsidR="0041037A" w:rsidRPr="007E0674" w:rsidRDefault="004D0742">
            <w:pPr>
              <w:pStyle w:val="Tabletext"/>
            </w:pPr>
            <w:r w:rsidRPr="007E0674">
              <w:t>0 and 1</w:t>
            </w:r>
            <w:r w:rsidRPr="007E0674">
              <w:rPr>
                <w:vertAlign w:val="superscript"/>
              </w:rPr>
              <w:t>st</w:t>
            </w:r>
            <w:r w:rsidRPr="007E0674">
              <w:t xml:space="preserve"> order increase</w:t>
            </w:r>
          </w:p>
          <w:p w14:paraId="17D29FD7" w14:textId="77777777" w:rsidR="004D0742" w:rsidRPr="007E0674" w:rsidRDefault="004D0742">
            <w:pPr>
              <w:pStyle w:val="Tabletext"/>
            </w:pPr>
            <w:r w:rsidRPr="007E0674">
              <w:t>reaeration</w:t>
            </w:r>
          </w:p>
        </w:tc>
        <w:tc>
          <w:tcPr>
            <w:tcW w:w="3510" w:type="dxa"/>
            <w:tcBorders>
              <w:top w:val="nil"/>
              <w:right w:val="double" w:sz="4" w:space="0" w:color="auto"/>
            </w:tcBorders>
            <w:vAlign w:val="center"/>
          </w:tcPr>
          <w:p w14:paraId="064ACBA8" w14:textId="77777777" w:rsidR="0041037A" w:rsidRPr="007E0674" w:rsidRDefault="0041037A">
            <w:pPr>
              <w:pStyle w:val="Tabletext"/>
            </w:pPr>
            <w:r w:rsidRPr="007E0674">
              <w:t>settling</w:t>
            </w:r>
          </w:p>
          <w:p w14:paraId="7E73A99E" w14:textId="77777777" w:rsidR="0041037A" w:rsidRPr="007E0674" w:rsidRDefault="0041037A">
            <w:pPr>
              <w:pStyle w:val="Tabletext"/>
            </w:pPr>
            <w:r w:rsidRPr="007E0674">
              <w:t>0 and 1</w:t>
            </w:r>
            <w:r w:rsidRPr="007E0674">
              <w:rPr>
                <w:vertAlign w:val="superscript"/>
              </w:rPr>
              <w:t>st</w:t>
            </w:r>
            <w:r w:rsidRPr="007E0674">
              <w:t xml:space="preserve"> order decay</w:t>
            </w:r>
          </w:p>
          <w:p w14:paraId="363F1E71" w14:textId="77777777" w:rsidR="004D0742" w:rsidRPr="007E0674" w:rsidRDefault="003410FC">
            <w:pPr>
              <w:pStyle w:val="Tabletext"/>
            </w:pPr>
            <w:r w:rsidRPr="007E0674">
              <w:t xml:space="preserve">gas transfer </w:t>
            </w:r>
            <w:r w:rsidR="004D0742" w:rsidRPr="007E0674">
              <w:t>(volatilization)</w:t>
            </w:r>
          </w:p>
          <w:p w14:paraId="2E7F9B43" w14:textId="77777777" w:rsidR="004D0742" w:rsidRPr="007E0674" w:rsidRDefault="004D0742">
            <w:pPr>
              <w:pStyle w:val="Tabletext"/>
            </w:pPr>
            <w:r w:rsidRPr="007E0674">
              <w:t>photodegradation</w:t>
            </w:r>
          </w:p>
        </w:tc>
      </w:tr>
      <w:tr w:rsidR="0041037A" w:rsidRPr="007E0674" w14:paraId="46963EA3" w14:textId="77777777">
        <w:trPr>
          <w:cantSplit/>
        </w:trPr>
        <w:tc>
          <w:tcPr>
            <w:tcW w:w="2520" w:type="dxa"/>
            <w:tcBorders>
              <w:left w:val="double" w:sz="4" w:space="0" w:color="auto"/>
            </w:tcBorders>
            <w:vAlign w:val="center"/>
          </w:tcPr>
          <w:p w14:paraId="303ED289" w14:textId="77777777" w:rsidR="0041037A" w:rsidRPr="007B10AA" w:rsidRDefault="0041037A" w:rsidP="007B10AA">
            <w:pPr>
              <w:pStyle w:val="Tabletext"/>
            </w:pPr>
            <w:r w:rsidRPr="007B10AA">
              <w:t>Inorganic suspended solids</w:t>
            </w:r>
          </w:p>
        </w:tc>
        <w:tc>
          <w:tcPr>
            <w:tcW w:w="2790" w:type="dxa"/>
            <w:vAlign w:val="center"/>
          </w:tcPr>
          <w:p w14:paraId="751FB100" w14:textId="77777777" w:rsidR="0041037A" w:rsidRPr="007E0674" w:rsidRDefault="0041037A" w:rsidP="00BD51AE">
            <w:pPr>
              <w:pStyle w:val="Tabletext"/>
            </w:pPr>
          </w:p>
        </w:tc>
        <w:tc>
          <w:tcPr>
            <w:tcW w:w="3510" w:type="dxa"/>
            <w:tcBorders>
              <w:right w:val="double" w:sz="4" w:space="0" w:color="auto"/>
            </w:tcBorders>
            <w:vAlign w:val="center"/>
          </w:tcPr>
          <w:p w14:paraId="5BD64808" w14:textId="77777777" w:rsidR="0041037A" w:rsidRPr="007E0674" w:rsidRDefault="0041037A" w:rsidP="00BD51AE">
            <w:pPr>
              <w:pStyle w:val="Tabletext"/>
            </w:pPr>
            <w:r w:rsidRPr="007E0674">
              <w:t>sedimentation</w:t>
            </w:r>
          </w:p>
        </w:tc>
      </w:tr>
      <w:tr w:rsidR="0041037A" w:rsidRPr="007E0674" w14:paraId="2FA823A6" w14:textId="77777777">
        <w:trPr>
          <w:cantSplit/>
        </w:trPr>
        <w:tc>
          <w:tcPr>
            <w:tcW w:w="2520" w:type="dxa"/>
            <w:tcBorders>
              <w:left w:val="double" w:sz="4" w:space="0" w:color="auto"/>
            </w:tcBorders>
            <w:vAlign w:val="center"/>
          </w:tcPr>
          <w:p w14:paraId="0CEDC3FE" w14:textId="7211CCC8" w:rsidR="0041037A" w:rsidRPr="007B10AA" w:rsidRDefault="007B10AA" w:rsidP="007B10AA">
            <w:pPr>
              <w:pStyle w:val="Tabletext"/>
            </w:pPr>
            <w:r w:rsidRPr="007B10AA">
              <w:t xml:space="preserve">Bioavailable </w:t>
            </w:r>
            <w:r w:rsidR="0041037A" w:rsidRPr="007B10AA">
              <w:t>P measured as one of the following</w:t>
            </w:r>
          </w:p>
          <w:p w14:paraId="18849369" w14:textId="429F28B3" w:rsidR="0041037A" w:rsidRPr="007B10AA" w:rsidRDefault="007B10AA" w:rsidP="00BD51AE">
            <w:pPr>
              <w:pStyle w:val="Tabletext"/>
            </w:pPr>
            <w:r w:rsidRPr="007B10AA">
              <w:t>Ortho</w:t>
            </w:r>
            <w:r w:rsidR="0041037A" w:rsidRPr="007B10AA">
              <w:t>-P</w:t>
            </w:r>
          </w:p>
          <w:p w14:paraId="3117D619" w14:textId="048C8F97" w:rsidR="0041037A" w:rsidRPr="007B10AA" w:rsidRDefault="007B10AA" w:rsidP="00BD51AE">
            <w:pPr>
              <w:pStyle w:val="Tabletext"/>
            </w:pPr>
            <w:r w:rsidRPr="007B10AA">
              <w:t xml:space="preserve">Dissolved </w:t>
            </w:r>
            <w:r w:rsidR="0041037A" w:rsidRPr="007B10AA">
              <w:t>P</w:t>
            </w:r>
          </w:p>
          <w:p w14:paraId="7A7D4456" w14:textId="77777777" w:rsidR="0041037A" w:rsidRPr="00FB54EC" w:rsidRDefault="0041037A">
            <w:pPr>
              <w:pStyle w:val="Tabletext"/>
            </w:pPr>
            <w:r w:rsidRPr="007B10AA">
              <w:t>SRP</w:t>
            </w:r>
          </w:p>
        </w:tc>
        <w:tc>
          <w:tcPr>
            <w:tcW w:w="2790" w:type="dxa"/>
            <w:vAlign w:val="center"/>
          </w:tcPr>
          <w:p w14:paraId="32B38D7B" w14:textId="77777777" w:rsidR="0041037A" w:rsidRPr="007E0674" w:rsidRDefault="0041037A">
            <w:pPr>
              <w:pStyle w:val="Tabletext"/>
            </w:pPr>
            <w:r w:rsidRPr="007E0674">
              <w:t>algal/</w:t>
            </w:r>
            <w:proofErr w:type="spellStart"/>
            <w:r w:rsidRPr="007E0674">
              <w:t>epiphyton</w:t>
            </w:r>
            <w:proofErr w:type="spellEnd"/>
            <w:r w:rsidRPr="007E0674">
              <w:t xml:space="preserve"> respiration</w:t>
            </w:r>
          </w:p>
          <w:p w14:paraId="2D477370" w14:textId="77777777" w:rsidR="0041037A" w:rsidRPr="007E0674" w:rsidRDefault="0041037A">
            <w:pPr>
              <w:pStyle w:val="Tabletext"/>
            </w:pPr>
            <w:r w:rsidRPr="007E0674">
              <w:t>labile/refractory particulate/dissolved organic matter</w:t>
            </w:r>
          </w:p>
          <w:p w14:paraId="29245BAB" w14:textId="77777777" w:rsidR="0041037A" w:rsidRPr="007E0674" w:rsidRDefault="0041037A">
            <w:pPr>
              <w:pStyle w:val="Tabletext"/>
            </w:pPr>
            <w:r w:rsidRPr="007E0674">
              <w:t>sediment release</w:t>
            </w:r>
          </w:p>
          <w:p w14:paraId="72DD69A3" w14:textId="77777777" w:rsidR="0041037A" w:rsidRPr="007E0674" w:rsidRDefault="0041037A">
            <w:pPr>
              <w:pStyle w:val="Tabletext"/>
            </w:pPr>
            <w:r w:rsidRPr="007E0674">
              <w:t>CBOD decay</w:t>
            </w:r>
          </w:p>
        </w:tc>
        <w:tc>
          <w:tcPr>
            <w:tcW w:w="3510" w:type="dxa"/>
            <w:tcBorders>
              <w:right w:val="double" w:sz="4" w:space="0" w:color="auto"/>
            </w:tcBorders>
            <w:vAlign w:val="center"/>
          </w:tcPr>
          <w:p w14:paraId="332A8D19" w14:textId="77777777" w:rsidR="0041037A" w:rsidRPr="007E0674" w:rsidRDefault="0041037A">
            <w:pPr>
              <w:pStyle w:val="Tabletext"/>
            </w:pPr>
            <w:r w:rsidRPr="007E0674">
              <w:t>algal/</w:t>
            </w:r>
            <w:proofErr w:type="spellStart"/>
            <w:r w:rsidRPr="007E0674">
              <w:t>epiphyton</w:t>
            </w:r>
            <w:proofErr w:type="spellEnd"/>
            <w:r w:rsidRPr="007E0674">
              <w:t xml:space="preserve"> growth</w:t>
            </w:r>
          </w:p>
          <w:p w14:paraId="0273CDBB" w14:textId="77777777" w:rsidR="0041037A" w:rsidRPr="007E0674" w:rsidRDefault="0041037A">
            <w:pPr>
              <w:pStyle w:val="Tabletext"/>
            </w:pPr>
            <w:r w:rsidRPr="007E0674">
              <w:t>adsorption onto inorganic suspended solids</w:t>
            </w:r>
          </w:p>
        </w:tc>
      </w:tr>
      <w:tr w:rsidR="0041037A" w:rsidRPr="007E0674" w14:paraId="6941A9B4" w14:textId="77777777">
        <w:trPr>
          <w:cantSplit/>
        </w:trPr>
        <w:tc>
          <w:tcPr>
            <w:tcW w:w="2520" w:type="dxa"/>
            <w:tcBorders>
              <w:left w:val="double" w:sz="4" w:space="0" w:color="auto"/>
            </w:tcBorders>
            <w:vAlign w:val="center"/>
          </w:tcPr>
          <w:p w14:paraId="606C714B" w14:textId="3EC394A3" w:rsidR="0041037A" w:rsidRPr="007B10AA" w:rsidRDefault="007B10AA" w:rsidP="007B10AA">
            <w:pPr>
              <w:pStyle w:val="Tabletext"/>
            </w:pPr>
            <w:r w:rsidRPr="007B10AA">
              <w:t>Ammonium</w:t>
            </w:r>
          </w:p>
        </w:tc>
        <w:tc>
          <w:tcPr>
            <w:tcW w:w="2790" w:type="dxa"/>
            <w:vAlign w:val="center"/>
          </w:tcPr>
          <w:p w14:paraId="3B4340DC" w14:textId="77777777" w:rsidR="0041037A" w:rsidRPr="007E0674" w:rsidRDefault="0041037A" w:rsidP="00BD51AE">
            <w:pPr>
              <w:pStyle w:val="Tabletext"/>
            </w:pPr>
            <w:r w:rsidRPr="007E0674">
              <w:t>sediment release</w:t>
            </w:r>
          </w:p>
          <w:p w14:paraId="1E1C0001" w14:textId="77777777" w:rsidR="0041037A" w:rsidRPr="007E0674" w:rsidRDefault="0041037A" w:rsidP="00BD51AE">
            <w:pPr>
              <w:pStyle w:val="Tabletext"/>
            </w:pPr>
            <w:r w:rsidRPr="007E0674">
              <w:t>algal/</w:t>
            </w:r>
            <w:proofErr w:type="spellStart"/>
            <w:r w:rsidRPr="007E0674">
              <w:t>epiphyton</w:t>
            </w:r>
            <w:proofErr w:type="spellEnd"/>
            <w:r w:rsidR="003D77CB" w:rsidRPr="007E0674">
              <w:t>/macrophyte</w:t>
            </w:r>
            <w:r w:rsidRPr="007E0674">
              <w:t xml:space="preserve"> excretion</w:t>
            </w:r>
          </w:p>
          <w:p w14:paraId="3338F62A" w14:textId="77777777" w:rsidR="0041037A" w:rsidRPr="007E0674" w:rsidRDefault="0041037A">
            <w:pPr>
              <w:pStyle w:val="Tabletext"/>
            </w:pPr>
            <w:r w:rsidRPr="007E0674">
              <w:t>labile/refractory dissolved/ particulate organic matter decay</w:t>
            </w:r>
          </w:p>
          <w:p w14:paraId="2B486DE5" w14:textId="77777777" w:rsidR="0041037A" w:rsidRPr="007E0674" w:rsidRDefault="0041037A">
            <w:pPr>
              <w:pStyle w:val="Tabletext"/>
            </w:pPr>
            <w:r w:rsidRPr="007E0674">
              <w:t>CBOD decay</w:t>
            </w:r>
          </w:p>
        </w:tc>
        <w:tc>
          <w:tcPr>
            <w:tcW w:w="3510" w:type="dxa"/>
            <w:tcBorders>
              <w:right w:val="double" w:sz="4" w:space="0" w:color="auto"/>
            </w:tcBorders>
            <w:vAlign w:val="center"/>
          </w:tcPr>
          <w:p w14:paraId="14ACAC5B" w14:textId="77777777" w:rsidR="0041037A" w:rsidRPr="007E0674" w:rsidRDefault="0041037A">
            <w:pPr>
              <w:pStyle w:val="Tabletext"/>
            </w:pPr>
            <w:r w:rsidRPr="007E0674">
              <w:t>algal/</w:t>
            </w:r>
            <w:proofErr w:type="spellStart"/>
            <w:r w:rsidRPr="007E0674">
              <w:t>epiphyton</w:t>
            </w:r>
            <w:proofErr w:type="spellEnd"/>
            <w:r w:rsidR="003D77CB" w:rsidRPr="007E0674">
              <w:t>/macrophyte</w:t>
            </w:r>
            <w:r w:rsidRPr="007E0674">
              <w:t xml:space="preserve"> growth</w:t>
            </w:r>
          </w:p>
          <w:p w14:paraId="3F5CE172" w14:textId="77777777" w:rsidR="0041037A" w:rsidRPr="007E0674" w:rsidRDefault="0041037A">
            <w:pPr>
              <w:pStyle w:val="Tabletext"/>
            </w:pPr>
            <w:r w:rsidRPr="007E0674">
              <w:t>nitrification</w:t>
            </w:r>
          </w:p>
        </w:tc>
      </w:tr>
      <w:tr w:rsidR="0041037A" w:rsidRPr="007E0674" w14:paraId="0141465E" w14:textId="77777777">
        <w:trPr>
          <w:cantSplit/>
        </w:trPr>
        <w:tc>
          <w:tcPr>
            <w:tcW w:w="2520" w:type="dxa"/>
            <w:tcBorders>
              <w:left w:val="double" w:sz="4" w:space="0" w:color="auto"/>
            </w:tcBorders>
            <w:vAlign w:val="center"/>
          </w:tcPr>
          <w:p w14:paraId="17184FAF" w14:textId="176CEFF8" w:rsidR="0041037A" w:rsidRPr="007B10AA" w:rsidRDefault="007B10AA" w:rsidP="007B10AA">
            <w:pPr>
              <w:pStyle w:val="Tabletext"/>
            </w:pPr>
            <w:r w:rsidRPr="007B10AA">
              <w:t>Nitrate-nitrite</w:t>
            </w:r>
          </w:p>
        </w:tc>
        <w:tc>
          <w:tcPr>
            <w:tcW w:w="2790" w:type="dxa"/>
            <w:vAlign w:val="center"/>
          </w:tcPr>
          <w:p w14:paraId="1AB5B8A1" w14:textId="77777777" w:rsidR="0041037A" w:rsidRPr="007E0674" w:rsidRDefault="00AB134A" w:rsidP="00BD51AE">
            <w:pPr>
              <w:pStyle w:val="Tabletext"/>
            </w:pPr>
            <w:r w:rsidRPr="007E0674">
              <w:t>N</w:t>
            </w:r>
            <w:r w:rsidR="0041037A" w:rsidRPr="007E0674">
              <w:t>itrification</w:t>
            </w:r>
          </w:p>
        </w:tc>
        <w:tc>
          <w:tcPr>
            <w:tcW w:w="3510" w:type="dxa"/>
            <w:tcBorders>
              <w:right w:val="double" w:sz="4" w:space="0" w:color="auto"/>
            </w:tcBorders>
            <w:vAlign w:val="center"/>
          </w:tcPr>
          <w:p w14:paraId="4878B9FA" w14:textId="77777777" w:rsidR="0041037A" w:rsidRPr="007E0674" w:rsidRDefault="0041037A" w:rsidP="00BD51AE">
            <w:pPr>
              <w:pStyle w:val="Tabletext"/>
            </w:pPr>
            <w:r w:rsidRPr="007E0674">
              <w:t>denitrification</w:t>
            </w:r>
          </w:p>
          <w:p w14:paraId="5A837C38" w14:textId="77777777" w:rsidR="0041037A" w:rsidRPr="007E0674" w:rsidRDefault="0041037A">
            <w:pPr>
              <w:pStyle w:val="Tabletext"/>
            </w:pPr>
            <w:r w:rsidRPr="007E0674">
              <w:t>algal/</w:t>
            </w:r>
            <w:proofErr w:type="spellStart"/>
            <w:r w:rsidRPr="007E0674">
              <w:t>epiphyton</w:t>
            </w:r>
            <w:proofErr w:type="spellEnd"/>
            <w:r w:rsidR="003D77CB" w:rsidRPr="007E0674">
              <w:t>/macrophyte</w:t>
            </w:r>
            <w:r w:rsidRPr="007E0674">
              <w:t xml:space="preserve"> growth</w:t>
            </w:r>
          </w:p>
        </w:tc>
      </w:tr>
      <w:tr w:rsidR="0041037A" w:rsidRPr="007E0674" w14:paraId="495E1DFB" w14:textId="77777777">
        <w:trPr>
          <w:cantSplit/>
        </w:trPr>
        <w:tc>
          <w:tcPr>
            <w:tcW w:w="2520" w:type="dxa"/>
            <w:tcBorders>
              <w:left w:val="double" w:sz="4" w:space="0" w:color="auto"/>
            </w:tcBorders>
            <w:vAlign w:val="center"/>
          </w:tcPr>
          <w:p w14:paraId="40352558" w14:textId="05E318E3" w:rsidR="0041037A" w:rsidRPr="007B10AA" w:rsidRDefault="007B10AA" w:rsidP="007B10AA">
            <w:pPr>
              <w:pStyle w:val="Tabletext"/>
            </w:pPr>
            <w:r w:rsidRPr="007B10AA">
              <w:t>Dissolved silica</w:t>
            </w:r>
          </w:p>
        </w:tc>
        <w:tc>
          <w:tcPr>
            <w:tcW w:w="2790" w:type="dxa"/>
            <w:vAlign w:val="center"/>
          </w:tcPr>
          <w:p w14:paraId="51E6665A" w14:textId="77777777" w:rsidR="0041037A" w:rsidRPr="007E0674" w:rsidRDefault="0041037A" w:rsidP="00BD51AE">
            <w:pPr>
              <w:pStyle w:val="Tabletext"/>
            </w:pPr>
            <w:r w:rsidRPr="007E0674">
              <w:t>anoxic sediment release</w:t>
            </w:r>
          </w:p>
          <w:p w14:paraId="0EF177A5" w14:textId="77777777" w:rsidR="0041037A" w:rsidRPr="007E0674" w:rsidRDefault="0041037A" w:rsidP="00BD51AE">
            <w:pPr>
              <w:pStyle w:val="Tabletext"/>
            </w:pPr>
            <w:r w:rsidRPr="007E0674">
              <w:t>particulate biogenic silica decay</w:t>
            </w:r>
          </w:p>
        </w:tc>
        <w:tc>
          <w:tcPr>
            <w:tcW w:w="3510" w:type="dxa"/>
            <w:tcBorders>
              <w:right w:val="double" w:sz="4" w:space="0" w:color="auto"/>
            </w:tcBorders>
            <w:vAlign w:val="center"/>
          </w:tcPr>
          <w:p w14:paraId="6087AC76" w14:textId="77777777" w:rsidR="0041037A" w:rsidRPr="007E0674" w:rsidRDefault="0041037A">
            <w:pPr>
              <w:pStyle w:val="Tabletext"/>
            </w:pPr>
            <w:r w:rsidRPr="007E0674">
              <w:t>algal/</w:t>
            </w:r>
            <w:proofErr w:type="spellStart"/>
            <w:r w:rsidRPr="007E0674">
              <w:t>epiphyton</w:t>
            </w:r>
            <w:proofErr w:type="spellEnd"/>
            <w:r w:rsidRPr="007E0674">
              <w:t xml:space="preserve"> growth</w:t>
            </w:r>
          </w:p>
          <w:p w14:paraId="4FF01B8F" w14:textId="77777777" w:rsidR="0041037A" w:rsidRPr="007E0674" w:rsidRDefault="0041037A">
            <w:pPr>
              <w:pStyle w:val="Tabletext"/>
            </w:pPr>
            <w:r w:rsidRPr="007E0674">
              <w:t>adsorption onto suspended solids</w:t>
            </w:r>
          </w:p>
        </w:tc>
      </w:tr>
      <w:tr w:rsidR="0041037A" w:rsidRPr="007E0674" w14:paraId="4FD87D08" w14:textId="77777777">
        <w:trPr>
          <w:cantSplit/>
        </w:trPr>
        <w:tc>
          <w:tcPr>
            <w:tcW w:w="2520" w:type="dxa"/>
            <w:tcBorders>
              <w:left w:val="double" w:sz="4" w:space="0" w:color="auto"/>
            </w:tcBorders>
            <w:vAlign w:val="center"/>
          </w:tcPr>
          <w:p w14:paraId="3AB108A4" w14:textId="19568DDD" w:rsidR="0041037A" w:rsidRPr="007B10AA" w:rsidRDefault="007B10AA" w:rsidP="007B10AA">
            <w:pPr>
              <w:pStyle w:val="Tabletext"/>
            </w:pPr>
            <w:r w:rsidRPr="007B10AA">
              <w:t>Particulate biogenic silica</w:t>
            </w:r>
          </w:p>
        </w:tc>
        <w:tc>
          <w:tcPr>
            <w:tcW w:w="2790" w:type="dxa"/>
            <w:vAlign w:val="center"/>
          </w:tcPr>
          <w:p w14:paraId="34A548FB" w14:textId="77777777" w:rsidR="0041037A" w:rsidRPr="007E0674" w:rsidRDefault="0041037A" w:rsidP="00BD51AE">
            <w:pPr>
              <w:pStyle w:val="Tabletext"/>
            </w:pPr>
            <w:r w:rsidRPr="007E0674">
              <w:t>algal/</w:t>
            </w:r>
            <w:proofErr w:type="spellStart"/>
            <w:r w:rsidRPr="007E0674">
              <w:t>epiphyton</w:t>
            </w:r>
            <w:proofErr w:type="spellEnd"/>
            <w:r w:rsidRPr="007E0674">
              <w:t xml:space="preserve"> mortality</w:t>
            </w:r>
          </w:p>
        </w:tc>
        <w:tc>
          <w:tcPr>
            <w:tcW w:w="3510" w:type="dxa"/>
            <w:tcBorders>
              <w:right w:val="double" w:sz="4" w:space="0" w:color="auto"/>
            </w:tcBorders>
            <w:vAlign w:val="center"/>
          </w:tcPr>
          <w:p w14:paraId="43ED9103" w14:textId="77777777" w:rsidR="0041037A" w:rsidRPr="007E0674" w:rsidRDefault="0041037A" w:rsidP="00BD51AE">
            <w:pPr>
              <w:pStyle w:val="Tabletext"/>
            </w:pPr>
            <w:r w:rsidRPr="007E0674">
              <w:t>settling</w:t>
            </w:r>
          </w:p>
          <w:p w14:paraId="0BE0F30A" w14:textId="77777777" w:rsidR="0041037A" w:rsidRPr="007E0674" w:rsidRDefault="0041037A">
            <w:pPr>
              <w:pStyle w:val="Tabletext"/>
            </w:pPr>
            <w:r w:rsidRPr="007E0674">
              <w:t>decay</w:t>
            </w:r>
          </w:p>
        </w:tc>
      </w:tr>
      <w:tr w:rsidR="0041037A" w:rsidRPr="007E0674" w14:paraId="5D3212F2" w14:textId="77777777">
        <w:trPr>
          <w:cantSplit/>
        </w:trPr>
        <w:tc>
          <w:tcPr>
            <w:tcW w:w="2520" w:type="dxa"/>
            <w:tcBorders>
              <w:left w:val="double" w:sz="4" w:space="0" w:color="auto"/>
            </w:tcBorders>
            <w:vAlign w:val="center"/>
          </w:tcPr>
          <w:p w14:paraId="3F4170CD" w14:textId="77777777" w:rsidR="0041037A" w:rsidRPr="007B10AA" w:rsidRDefault="003D77CB" w:rsidP="007B10AA">
            <w:pPr>
              <w:pStyle w:val="Tabletext"/>
            </w:pPr>
            <w:r w:rsidRPr="007B10AA">
              <w:t>I</w:t>
            </w:r>
            <w:r w:rsidR="0041037A" w:rsidRPr="007B10AA">
              <w:t>ron</w:t>
            </w:r>
          </w:p>
        </w:tc>
        <w:tc>
          <w:tcPr>
            <w:tcW w:w="2790" w:type="dxa"/>
            <w:vAlign w:val="center"/>
          </w:tcPr>
          <w:p w14:paraId="4C913A98" w14:textId="77777777" w:rsidR="0041037A" w:rsidRPr="007E0674" w:rsidRDefault="0041037A" w:rsidP="00BD51AE">
            <w:pPr>
              <w:pStyle w:val="Tabletext"/>
            </w:pPr>
            <w:r w:rsidRPr="007E0674">
              <w:t>anoxic sediment release</w:t>
            </w:r>
          </w:p>
        </w:tc>
        <w:tc>
          <w:tcPr>
            <w:tcW w:w="3510" w:type="dxa"/>
            <w:tcBorders>
              <w:right w:val="double" w:sz="4" w:space="0" w:color="auto"/>
            </w:tcBorders>
            <w:vAlign w:val="center"/>
          </w:tcPr>
          <w:p w14:paraId="7A81B60D" w14:textId="77777777" w:rsidR="0041037A" w:rsidRPr="007E0674" w:rsidRDefault="0041037A" w:rsidP="00BD51AE">
            <w:pPr>
              <w:pStyle w:val="Tabletext"/>
            </w:pPr>
            <w:proofErr w:type="spellStart"/>
            <w:r w:rsidRPr="007E0674">
              <w:t>oxic</w:t>
            </w:r>
            <w:proofErr w:type="spellEnd"/>
            <w:r w:rsidRPr="007E0674">
              <w:t xml:space="preserve"> water column settling</w:t>
            </w:r>
          </w:p>
        </w:tc>
      </w:tr>
      <w:tr w:rsidR="0041037A" w:rsidRPr="007E0674" w14:paraId="26950960" w14:textId="77777777">
        <w:trPr>
          <w:cantSplit/>
        </w:trPr>
        <w:tc>
          <w:tcPr>
            <w:tcW w:w="2520" w:type="dxa"/>
            <w:tcBorders>
              <w:left w:val="double" w:sz="4" w:space="0" w:color="auto"/>
            </w:tcBorders>
            <w:vAlign w:val="center"/>
          </w:tcPr>
          <w:p w14:paraId="650DC26D" w14:textId="49A8810F" w:rsidR="0041037A" w:rsidRPr="007B10AA" w:rsidRDefault="007B10AA" w:rsidP="007B10AA">
            <w:pPr>
              <w:pStyle w:val="Tabletext"/>
            </w:pPr>
            <w:r w:rsidRPr="007B10AA">
              <w:t xml:space="preserve">Labile dissolved organic matter </w:t>
            </w:r>
          </w:p>
        </w:tc>
        <w:tc>
          <w:tcPr>
            <w:tcW w:w="2790" w:type="dxa"/>
            <w:vAlign w:val="center"/>
          </w:tcPr>
          <w:p w14:paraId="5BE8BABE" w14:textId="77777777" w:rsidR="0041037A" w:rsidRPr="007E0674" w:rsidRDefault="0041037A" w:rsidP="00BD51AE">
            <w:pPr>
              <w:pStyle w:val="Tabletext"/>
            </w:pPr>
            <w:r w:rsidRPr="007E0674">
              <w:t>algal/</w:t>
            </w:r>
            <w:proofErr w:type="spellStart"/>
            <w:r w:rsidRPr="007E0674">
              <w:t>epiphyton</w:t>
            </w:r>
            <w:proofErr w:type="spellEnd"/>
            <w:r w:rsidR="003D77CB" w:rsidRPr="007E0674">
              <w:t>/macrophyte</w:t>
            </w:r>
          </w:p>
          <w:p w14:paraId="0A51017D" w14:textId="77777777" w:rsidR="0041037A" w:rsidRPr="007E0674" w:rsidRDefault="0041037A" w:rsidP="00BD51AE">
            <w:pPr>
              <w:pStyle w:val="Tabletext"/>
            </w:pPr>
            <w:r w:rsidRPr="007E0674">
              <w:t>mortality</w:t>
            </w:r>
          </w:p>
          <w:p w14:paraId="60B2D28E" w14:textId="77777777" w:rsidR="0041037A" w:rsidRPr="007E0674" w:rsidRDefault="0041037A">
            <w:pPr>
              <w:pStyle w:val="Tabletext"/>
            </w:pPr>
            <w:r w:rsidRPr="007E0674">
              <w:t>excretion</w:t>
            </w:r>
          </w:p>
        </w:tc>
        <w:tc>
          <w:tcPr>
            <w:tcW w:w="3510" w:type="dxa"/>
            <w:tcBorders>
              <w:right w:val="double" w:sz="4" w:space="0" w:color="auto"/>
            </w:tcBorders>
            <w:vAlign w:val="center"/>
          </w:tcPr>
          <w:p w14:paraId="474469A0" w14:textId="06EDB19D" w:rsidR="0041037A" w:rsidRPr="007E0674" w:rsidRDefault="007B10AA">
            <w:pPr>
              <w:pStyle w:val="Tabletext"/>
            </w:pPr>
            <w:r>
              <w:t>d</w:t>
            </w:r>
            <w:r w:rsidR="0041037A" w:rsidRPr="007E0674">
              <w:t>ecay</w:t>
            </w:r>
          </w:p>
        </w:tc>
      </w:tr>
      <w:tr w:rsidR="0041037A" w:rsidRPr="007E0674" w14:paraId="7E172F28" w14:textId="77777777">
        <w:trPr>
          <w:cantSplit/>
        </w:trPr>
        <w:tc>
          <w:tcPr>
            <w:tcW w:w="2520" w:type="dxa"/>
            <w:tcBorders>
              <w:left w:val="double" w:sz="4" w:space="0" w:color="auto"/>
            </w:tcBorders>
            <w:vAlign w:val="center"/>
          </w:tcPr>
          <w:p w14:paraId="3E957115" w14:textId="28390D8A" w:rsidR="0041037A" w:rsidRPr="007B10AA" w:rsidRDefault="007B10AA" w:rsidP="007B10AA">
            <w:pPr>
              <w:pStyle w:val="Tabletext"/>
            </w:pPr>
            <w:r w:rsidRPr="007B10AA">
              <w:t>Refractory dissolved organic matter</w:t>
            </w:r>
          </w:p>
        </w:tc>
        <w:tc>
          <w:tcPr>
            <w:tcW w:w="2790" w:type="dxa"/>
            <w:vAlign w:val="center"/>
          </w:tcPr>
          <w:p w14:paraId="061FF7DE" w14:textId="77777777" w:rsidR="0041037A" w:rsidRPr="007E0674" w:rsidRDefault="0041037A" w:rsidP="00BD51AE">
            <w:pPr>
              <w:pStyle w:val="Tabletext"/>
            </w:pPr>
            <w:r w:rsidRPr="007E0674">
              <w:t>labile dissolved organic matter decay</w:t>
            </w:r>
          </w:p>
        </w:tc>
        <w:tc>
          <w:tcPr>
            <w:tcW w:w="3510" w:type="dxa"/>
            <w:tcBorders>
              <w:right w:val="double" w:sz="4" w:space="0" w:color="auto"/>
            </w:tcBorders>
            <w:vAlign w:val="center"/>
          </w:tcPr>
          <w:p w14:paraId="1374ACD5" w14:textId="67C3954C" w:rsidR="0041037A" w:rsidRPr="007E0674" w:rsidRDefault="007B10AA" w:rsidP="00BD51AE">
            <w:pPr>
              <w:pStyle w:val="Tabletext"/>
            </w:pPr>
            <w:r>
              <w:t>d</w:t>
            </w:r>
            <w:r w:rsidR="0041037A" w:rsidRPr="007E0674">
              <w:t>ecay</w:t>
            </w:r>
          </w:p>
        </w:tc>
      </w:tr>
      <w:tr w:rsidR="0041037A" w:rsidRPr="007E0674" w14:paraId="13DFC99A" w14:textId="77777777">
        <w:trPr>
          <w:cantSplit/>
        </w:trPr>
        <w:tc>
          <w:tcPr>
            <w:tcW w:w="2520" w:type="dxa"/>
            <w:tcBorders>
              <w:left w:val="double" w:sz="4" w:space="0" w:color="auto"/>
            </w:tcBorders>
            <w:vAlign w:val="center"/>
          </w:tcPr>
          <w:p w14:paraId="5A79122F" w14:textId="5597F018" w:rsidR="0041037A" w:rsidRPr="007B10AA" w:rsidRDefault="007B10AA" w:rsidP="007B10AA">
            <w:pPr>
              <w:pStyle w:val="Tabletext"/>
            </w:pPr>
            <w:r w:rsidRPr="007B10AA">
              <w:t xml:space="preserve">Labile particulate </w:t>
            </w:r>
            <w:r w:rsidR="0041037A" w:rsidRPr="007B10AA">
              <w:t>organic matter</w:t>
            </w:r>
          </w:p>
        </w:tc>
        <w:tc>
          <w:tcPr>
            <w:tcW w:w="2790" w:type="dxa"/>
            <w:vAlign w:val="center"/>
          </w:tcPr>
          <w:p w14:paraId="71BB6A44" w14:textId="77777777" w:rsidR="0041037A" w:rsidRPr="007E0674" w:rsidRDefault="0041037A" w:rsidP="00BD51AE">
            <w:pPr>
              <w:pStyle w:val="Tabletext"/>
            </w:pPr>
            <w:r w:rsidRPr="007E0674">
              <w:t>algal/</w:t>
            </w:r>
            <w:proofErr w:type="spellStart"/>
            <w:r w:rsidRPr="007E0674">
              <w:t>epiphyton</w:t>
            </w:r>
            <w:proofErr w:type="spellEnd"/>
            <w:r w:rsidR="003D77CB" w:rsidRPr="007E0674">
              <w:t>/macrophyte</w:t>
            </w:r>
            <w:r w:rsidRPr="007E0674">
              <w:t xml:space="preserve"> mortality</w:t>
            </w:r>
          </w:p>
        </w:tc>
        <w:tc>
          <w:tcPr>
            <w:tcW w:w="3510" w:type="dxa"/>
            <w:tcBorders>
              <w:right w:val="double" w:sz="4" w:space="0" w:color="auto"/>
            </w:tcBorders>
            <w:vAlign w:val="center"/>
          </w:tcPr>
          <w:p w14:paraId="3DE8A0B3" w14:textId="77777777" w:rsidR="0041037A" w:rsidRPr="007E0674" w:rsidRDefault="0041037A" w:rsidP="00BD51AE">
            <w:pPr>
              <w:pStyle w:val="Tabletext"/>
            </w:pPr>
            <w:r w:rsidRPr="007E0674">
              <w:t>settling</w:t>
            </w:r>
          </w:p>
          <w:p w14:paraId="2069BF62" w14:textId="77777777" w:rsidR="0041037A" w:rsidRPr="007E0674" w:rsidRDefault="0041037A">
            <w:pPr>
              <w:pStyle w:val="Tabletext"/>
            </w:pPr>
            <w:r w:rsidRPr="007E0674">
              <w:t>decay</w:t>
            </w:r>
          </w:p>
        </w:tc>
      </w:tr>
      <w:tr w:rsidR="0041037A" w:rsidRPr="007E0674" w14:paraId="195B4E20" w14:textId="77777777">
        <w:trPr>
          <w:cantSplit/>
        </w:trPr>
        <w:tc>
          <w:tcPr>
            <w:tcW w:w="2520" w:type="dxa"/>
            <w:tcBorders>
              <w:left w:val="double" w:sz="4" w:space="0" w:color="auto"/>
            </w:tcBorders>
            <w:vAlign w:val="center"/>
          </w:tcPr>
          <w:p w14:paraId="3AF0899F" w14:textId="54E73290" w:rsidR="00062879" w:rsidRPr="007B10AA" w:rsidRDefault="007B10AA" w:rsidP="007B10AA">
            <w:pPr>
              <w:pStyle w:val="Tabletext"/>
            </w:pPr>
            <w:r w:rsidRPr="007B10AA">
              <w:t xml:space="preserve">Refractory particulate organic </w:t>
            </w:r>
          </w:p>
          <w:p w14:paraId="0B45D8DD" w14:textId="3D7DBDA1" w:rsidR="0041037A" w:rsidRPr="007B10AA" w:rsidRDefault="007B10AA" w:rsidP="00BD51AE">
            <w:pPr>
              <w:pStyle w:val="Tabletext"/>
            </w:pPr>
            <w:r w:rsidRPr="007B10AA">
              <w:t>Matter</w:t>
            </w:r>
          </w:p>
        </w:tc>
        <w:tc>
          <w:tcPr>
            <w:tcW w:w="2790" w:type="dxa"/>
            <w:vAlign w:val="center"/>
          </w:tcPr>
          <w:p w14:paraId="119D4771" w14:textId="77777777" w:rsidR="0041037A" w:rsidRPr="007E0674" w:rsidRDefault="0041037A" w:rsidP="00BD51AE">
            <w:pPr>
              <w:pStyle w:val="Tabletext"/>
            </w:pPr>
            <w:r w:rsidRPr="007E0674">
              <w:t>labile particulate organic matter decay</w:t>
            </w:r>
          </w:p>
        </w:tc>
        <w:tc>
          <w:tcPr>
            <w:tcW w:w="3510" w:type="dxa"/>
            <w:tcBorders>
              <w:right w:val="double" w:sz="4" w:space="0" w:color="auto"/>
            </w:tcBorders>
            <w:vAlign w:val="center"/>
          </w:tcPr>
          <w:p w14:paraId="59CA7385" w14:textId="77777777" w:rsidR="0041037A" w:rsidRPr="007E0674" w:rsidRDefault="0041037A">
            <w:pPr>
              <w:pStyle w:val="Tabletext"/>
            </w:pPr>
            <w:r w:rsidRPr="007E0674">
              <w:t>settling</w:t>
            </w:r>
          </w:p>
          <w:p w14:paraId="46BE9B5E" w14:textId="77777777" w:rsidR="0041037A" w:rsidRPr="007E0674" w:rsidRDefault="0041037A">
            <w:pPr>
              <w:pStyle w:val="Tabletext"/>
            </w:pPr>
            <w:r w:rsidRPr="007E0674">
              <w:t>decay</w:t>
            </w:r>
          </w:p>
        </w:tc>
      </w:tr>
      <w:tr w:rsidR="0032005F" w:rsidRPr="007E0674" w14:paraId="3CBD3E06" w14:textId="77777777">
        <w:trPr>
          <w:cantSplit/>
        </w:trPr>
        <w:tc>
          <w:tcPr>
            <w:tcW w:w="2520" w:type="dxa"/>
            <w:tcBorders>
              <w:left w:val="double" w:sz="4" w:space="0" w:color="auto"/>
            </w:tcBorders>
            <w:vAlign w:val="center"/>
          </w:tcPr>
          <w:p w14:paraId="5ED0E775" w14:textId="77777777" w:rsidR="0032005F" w:rsidRPr="007B10AA" w:rsidRDefault="0032005F" w:rsidP="007B10AA">
            <w:pPr>
              <w:pStyle w:val="Tabletext"/>
            </w:pPr>
            <w:r w:rsidRPr="007B10AA">
              <w:t xml:space="preserve">Total P in labile dissolved organic matter </w:t>
            </w:r>
          </w:p>
        </w:tc>
        <w:tc>
          <w:tcPr>
            <w:tcW w:w="2790" w:type="dxa"/>
            <w:vAlign w:val="center"/>
          </w:tcPr>
          <w:p w14:paraId="0F4C5870" w14:textId="77777777" w:rsidR="0032005F" w:rsidRPr="007E0674" w:rsidRDefault="0032005F" w:rsidP="00BD51AE">
            <w:pPr>
              <w:pStyle w:val="Tabletext"/>
            </w:pPr>
            <w:r w:rsidRPr="007E0674">
              <w:t>algal/</w:t>
            </w:r>
            <w:proofErr w:type="spellStart"/>
            <w:r w:rsidRPr="007E0674">
              <w:t>epiphyton</w:t>
            </w:r>
            <w:proofErr w:type="spellEnd"/>
            <w:r w:rsidR="003D77CB" w:rsidRPr="007E0674">
              <w:t>/macrophyte</w:t>
            </w:r>
          </w:p>
          <w:p w14:paraId="7EE9677F" w14:textId="77777777" w:rsidR="0032005F" w:rsidRPr="007E0674" w:rsidRDefault="0032005F" w:rsidP="00BD51AE">
            <w:pPr>
              <w:pStyle w:val="Tabletext"/>
            </w:pPr>
            <w:r w:rsidRPr="007E0674">
              <w:t>mortality</w:t>
            </w:r>
          </w:p>
          <w:p w14:paraId="5B3476C9" w14:textId="77777777" w:rsidR="0032005F" w:rsidRPr="007E0674" w:rsidRDefault="0032005F">
            <w:pPr>
              <w:pStyle w:val="Tabletext"/>
            </w:pPr>
            <w:r w:rsidRPr="007E0674">
              <w:t>excretion</w:t>
            </w:r>
          </w:p>
        </w:tc>
        <w:tc>
          <w:tcPr>
            <w:tcW w:w="3510" w:type="dxa"/>
            <w:tcBorders>
              <w:right w:val="double" w:sz="4" w:space="0" w:color="auto"/>
            </w:tcBorders>
            <w:vAlign w:val="center"/>
          </w:tcPr>
          <w:p w14:paraId="06BDDC68" w14:textId="55436677" w:rsidR="0032005F" w:rsidRPr="007E0674" w:rsidRDefault="007B10AA">
            <w:pPr>
              <w:pStyle w:val="Tabletext"/>
            </w:pPr>
            <w:r>
              <w:t>d</w:t>
            </w:r>
            <w:r w:rsidR="0032005F" w:rsidRPr="007E0674">
              <w:t>ecay</w:t>
            </w:r>
          </w:p>
        </w:tc>
      </w:tr>
      <w:tr w:rsidR="0032005F" w:rsidRPr="007E0674" w14:paraId="57FCC5C1" w14:textId="77777777">
        <w:trPr>
          <w:cantSplit/>
        </w:trPr>
        <w:tc>
          <w:tcPr>
            <w:tcW w:w="2520" w:type="dxa"/>
            <w:tcBorders>
              <w:left w:val="double" w:sz="4" w:space="0" w:color="auto"/>
            </w:tcBorders>
            <w:vAlign w:val="center"/>
          </w:tcPr>
          <w:p w14:paraId="04813ABA" w14:textId="77777777" w:rsidR="00062879" w:rsidRPr="007B10AA" w:rsidRDefault="0032005F" w:rsidP="007B10AA">
            <w:pPr>
              <w:pStyle w:val="Tabletext"/>
            </w:pPr>
            <w:r w:rsidRPr="007B10AA">
              <w:t>Total P in refractory dissolved</w:t>
            </w:r>
          </w:p>
          <w:p w14:paraId="43014784" w14:textId="13626524" w:rsidR="0032005F" w:rsidRPr="007B10AA" w:rsidRDefault="0032005F" w:rsidP="00BD51AE">
            <w:pPr>
              <w:pStyle w:val="Tabletext"/>
            </w:pPr>
            <w:r w:rsidRPr="007B10AA">
              <w:t xml:space="preserve"> </w:t>
            </w:r>
            <w:r w:rsidR="007B10AA" w:rsidRPr="007B10AA">
              <w:t xml:space="preserve">Organic </w:t>
            </w:r>
            <w:r w:rsidRPr="007B10AA">
              <w:t>matter</w:t>
            </w:r>
          </w:p>
        </w:tc>
        <w:tc>
          <w:tcPr>
            <w:tcW w:w="2790" w:type="dxa"/>
            <w:vAlign w:val="center"/>
          </w:tcPr>
          <w:p w14:paraId="23217CE7" w14:textId="77777777" w:rsidR="0032005F" w:rsidRPr="007E0674" w:rsidRDefault="0032005F" w:rsidP="00BD51AE">
            <w:pPr>
              <w:pStyle w:val="Tabletext"/>
            </w:pPr>
            <w:r w:rsidRPr="007E0674">
              <w:t>labile dissolved organic matter decay</w:t>
            </w:r>
          </w:p>
        </w:tc>
        <w:tc>
          <w:tcPr>
            <w:tcW w:w="3510" w:type="dxa"/>
            <w:tcBorders>
              <w:right w:val="double" w:sz="4" w:space="0" w:color="auto"/>
            </w:tcBorders>
            <w:vAlign w:val="center"/>
          </w:tcPr>
          <w:p w14:paraId="56C17D9D" w14:textId="15BEC59D" w:rsidR="0032005F" w:rsidRPr="007E0674" w:rsidRDefault="007B10AA" w:rsidP="00D33FB6">
            <w:pPr>
              <w:pStyle w:val="Tabletext"/>
            </w:pPr>
            <w:r>
              <w:t>d</w:t>
            </w:r>
            <w:r w:rsidR="0032005F" w:rsidRPr="007E0674">
              <w:t>ecay</w:t>
            </w:r>
          </w:p>
        </w:tc>
      </w:tr>
      <w:tr w:rsidR="0032005F" w:rsidRPr="007E0674" w14:paraId="7EEAF986" w14:textId="77777777">
        <w:trPr>
          <w:cantSplit/>
        </w:trPr>
        <w:tc>
          <w:tcPr>
            <w:tcW w:w="2520" w:type="dxa"/>
            <w:tcBorders>
              <w:left w:val="double" w:sz="4" w:space="0" w:color="auto"/>
            </w:tcBorders>
            <w:vAlign w:val="center"/>
          </w:tcPr>
          <w:p w14:paraId="173B4F2A" w14:textId="77777777" w:rsidR="0032005F" w:rsidRPr="007B10AA" w:rsidRDefault="0032005F" w:rsidP="007B10AA">
            <w:pPr>
              <w:pStyle w:val="Tabletext"/>
            </w:pPr>
            <w:r w:rsidRPr="007B10AA">
              <w:t>Total P in labile particulate organic matter</w:t>
            </w:r>
          </w:p>
        </w:tc>
        <w:tc>
          <w:tcPr>
            <w:tcW w:w="2790" w:type="dxa"/>
            <w:vAlign w:val="center"/>
          </w:tcPr>
          <w:p w14:paraId="5958ADC3" w14:textId="77777777" w:rsidR="0032005F" w:rsidRPr="007E0674" w:rsidRDefault="0032005F" w:rsidP="00BD51AE">
            <w:pPr>
              <w:pStyle w:val="Tabletext"/>
            </w:pPr>
            <w:r w:rsidRPr="007E0674">
              <w:t>algal/</w:t>
            </w:r>
            <w:proofErr w:type="spellStart"/>
            <w:r w:rsidRPr="007E0674">
              <w:t>epiphyton</w:t>
            </w:r>
            <w:proofErr w:type="spellEnd"/>
            <w:r w:rsidR="003D77CB" w:rsidRPr="007E0674">
              <w:t>/macrophyte</w:t>
            </w:r>
            <w:r w:rsidRPr="007E0674">
              <w:t xml:space="preserve"> mortality</w:t>
            </w:r>
          </w:p>
        </w:tc>
        <w:tc>
          <w:tcPr>
            <w:tcW w:w="3510" w:type="dxa"/>
            <w:tcBorders>
              <w:right w:val="double" w:sz="4" w:space="0" w:color="auto"/>
            </w:tcBorders>
            <w:vAlign w:val="center"/>
          </w:tcPr>
          <w:p w14:paraId="3A0EF1D3" w14:textId="77777777" w:rsidR="0032005F" w:rsidRPr="007E0674" w:rsidRDefault="0032005F" w:rsidP="00BD51AE">
            <w:pPr>
              <w:pStyle w:val="Tabletext"/>
            </w:pPr>
            <w:r w:rsidRPr="007E0674">
              <w:t>settling</w:t>
            </w:r>
          </w:p>
          <w:p w14:paraId="6A5FF947" w14:textId="77777777" w:rsidR="0032005F" w:rsidRPr="007E0674" w:rsidRDefault="0032005F">
            <w:pPr>
              <w:pStyle w:val="Tabletext"/>
            </w:pPr>
            <w:r w:rsidRPr="007E0674">
              <w:t>decay</w:t>
            </w:r>
          </w:p>
        </w:tc>
      </w:tr>
      <w:tr w:rsidR="0032005F" w:rsidRPr="007E0674" w14:paraId="7E8238C7" w14:textId="77777777">
        <w:trPr>
          <w:cantSplit/>
        </w:trPr>
        <w:tc>
          <w:tcPr>
            <w:tcW w:w="2520" w:type="dxa"/>
            <w:tcBorders>
              <w:left w:val="double" w:sz="4" w:space="0" w:color="auto"/>
            </w:tcBorders>
            <w:vAlign w:val="center"/>
          </w:tcPr>
          <w:p w14:paraId="1CD3B076" w14:textId="77777777" w:rsidR="00062879" w:rsidRPr="007B10AA" w:rsidRDefault="0032005F" w:rsidP="007B10AA">
            <w:pPr>
              <w:pStyle w:val="Tabletext"/>
            </w:pPr>
            <w:r w:rsidRPr="007B10AA">
              <w:t xml:space="preserve">Total P in refractory particulate </w:t>
            </w:r>
          </w:p>
          <w:p w14:paraId="177376A1" w14:textId="57AFA2EA" w:rsidR="0032005F" w:rsidRPr="007B10AA" w:rsidRDefault="007B10AA" w:rsidP="00BD51AE">
            <w:pPr>
              <w:pStyle w:val="Tabletext"/>
            </w:pPr>
            <w:r w:rsidRPr="007B10AA">
              <w:t xml:space="preserve">Organic </w:t>
            </w:r>
            <w:r w:rsidR="0032005F" w:rsidRPr="007B10AA">
              <w:t>matter</w:t>
            </w:r>
          </w:p>
        </w:tc>
        <w:tc>
          <w:tcPr>
            <w:tcW w:w="2790" w:type="dxa"/>
            <w:vAlign w:val="center"/>
          </w:tcPr>
          <w:p w14:paraId="439AB629" w14:textId="77777777" w:rsidR="0032005F" w:rsidRPr="007E0674" w:rsidRDefault="0032005F" w:rsidP="00BD51AE">
            <w:pPr>
              <w:pStyle w:val="Tabletext"/>
            </w:pPr>
            <w:r w:rsidRPr="007E0674">
              <w:t>labile particulate organic matter decay</w:t>
            </w:r>
          </w:p>
        </w:tc>
        <w:tc>
          <w:tcPr>
            <w:tcW w:w="3510" w:type="dxa"/>
            <w:tcBorders>
              <w:right w:val="double" w:sz="4" w:space="0" w:color="auto"/>
            </w:tcBorders>
            <w:vAlign w:val="center"/>
          </w:tcPr>
          <w:p w14:paraId="214B1B2A" w14:textId="77777777" w:rsidR="0032005F" w:rsidRPr="007E0674" w:rsidRDefault="0032005F">
            <w:pPr>
              <w:pStyle w:val="Tabletext"/>
            </w:pPr>
            <w:r w:rsidRPr="007E0674">
              <w:t>settling</w:t>
            </w:r>
          </w:p>
          <w:p w14:paraId="595DCCAF" w14:textId="77777777" w:rsidR="0032005F" w:rsidRPr="007E0674" w:rsidRDefault="0032005F">
            <w:pPr>
              <w:pStyle w:val="Tabletext"/>
            </w:pPr>
            <w:r w:rsidRPr="007E0674">
              <w:t>decay</w:t>
            </w:r>
          </w:p>
        </w:tc>
      </w:tr>
      <w:tr w:rsidR="0032005F" w:rsidRPr="007E0674" w14:paraId="06E47447" w14:textId="77777777">
        <w:trPr>
          <w:cantSplit/>
        </w:trPr>
        <w:tc>
          <w:tcPr>
            <w:tcW w:w="2520" w:type="dxa"/>
            <w:tcBorders>
              <w:left w:val="double" w:sz="4" w:space="0" w:color="auto"/>
            </w:tcBorders>
            <w:vAlign w:val="center"/>
          </w:tcPr>
          <w:p w14:paraId="64C91703" w14:textId="77777777" w:rsidR="0032005F" w:rsidRPr="007B10AA" w:rsidRDefault="0032005F" w:rsidP="007B10AA">
            <w:pPr>
              <w:pStyle w:val="Tabletext"/>
            </w:pPr>
            <w:r w:rsidRPr="007B10AA">
              <w:t xml:space="preserve">Total N in labile dissolved organic matter </w:t>
            </w:r>
          </w:p>
        </w:tc>
        <w:tc>
          <w:tcPr>
            <w:tcW w:w="2790" w:type="dxa"/>
            <w:vAlign w:val="center"/>
          </w:tcPr>
          <w:p w14:paraId="1184BD83" w14:textId="77777777" w:rsidR="0032005F" w:rsidRPr="007E0674" w:rsidRDefault="0032005F" w:rsidP="00BD51AE">
            <w:pPr>
              <w:pStyle w:val="Tabletext"/>
            </w:pPr>
            <w:r w:rsidRPr="007E0674">
              <w:t>algal/</w:t>
            </w:r>
            <w:proofErr w:type="spellStart"/>
            <w:r w:rsidRPr="007E0674">
              <w:t>epiphyton</w:t>
            </w:r>
            <w:proofErr w:type="spellEnd"/>
            <w:r w:rsidR="003D77CB" w:rsidRPr="007E0674">
              <w:t>/macrophyte</w:t>
            </w:r>
          </w:p>
          <w:p w14:paraId="2C6701E3" w14:textId="77777777" w:rsidR="0032005F" w:rsidRPr="007E0674" w:rsidRDefault="0032005F" w:rsidP="00BD51AE">
            <w:pPr>
              <w:pStyle w:val="Tabletext"/>
            </w:pPr>
            <w:r w:rsidRPr="007E0674">
              <w:t>mortality</w:t>
            </w:r>
          </w:p>
          <w:p w14:paraId="06C03D41" w14:textId="77777777" w:rsidR="0032005F" w:rsidRPr="007E0674" w:rsidRDefault="0032005F">
            <w:pPr>
              <w:pStyle w:val="Tabletext"/>
            </w:pPr>
            <w:r w:rsidRPr="007E0674">
              <w:t>excretion</w:t>
            </w:r>
          </w:p>
        </w:tc>
        <w:tc>
          <w:tcPr>
            <w:tcW w:w="3510" w:type="dxa"/>
            <w:tcBorders>
              <w:right w:val="double" w:sz="4" w:space="0" w:color="auto"/>
            </w:tcBorders>
            <w:vAlign w:val="center"/>
          </w:tcPr>
          <w:p w14:paraId="17FAADA6" w14:textId="52AFDE78" w:rsidR="0032005F" w:rsidRPr="007E0674" w:rsidRDefault="00FB54EC">
            <w:pPr>
              <w:pStyle w:val="Tabletext"/>
            </w:pPr>
            <w:r>
              <w:t>d</w:t>
            </w:r>
            <w:r w:rsidR="0032005F" w:rsidRPr="007E0674">
              <w:t>ecay</w:t>
            </w:r>
          </w:p>
        </w:tc>
      </w:tr>
      <w:tr w:rsidR="0032005F" w:rsidRPr="007E0674" w14:paraId="7C69B6E0" w14:textId="77777777">
        <w:trPr>
          <w:cantSplit/>
        </w:trPr>
        <w:tc>
          <w:tcPr>
            <w:tcW w:w="2520" w:type="dxa"/>
            <w:tcBorders>
              <w:left w:val="double" w:sz="4" w:space="0" w:color="auto"/>
            </w:tcBorders>
            <w:vAlign w:val="center"/>
          </w:tcPr>
          <w:p w14:paraId="1A65A15D" w14:textId="77777777" w:rsidR="00062879" w:rsidRPr="007B10AA" w:rsidRDefault="0032005F" w:rsidP="007B10AA">
            <w:pPr>
              <w:pStyle w:val="Tabletext"/>
            </w:pPr>
            <w:r w:rsidRPr="007B10AA">
              <w:lastRenderedPageBreak/>
              <w:t xml:space="preserve">Total N in refractory dissolved </w:t>
            </w:r>
          </w:p>
          <w:p w14:paraId="054D7966" w14:textId="78FCD412" w:rsidR="0032005F" w:rsidRPr="007B10AA" w:rsidRDefault="007B10AA" w:rsidP="00BD51AE">
            <w:pPr>
              <w:pStyle w:val="Tabletext"/>
            </w:pPr>
            <w:r w:rsidRPr="007B10AA">
              <w:t xml:space="preserve">Organic </w:t>
            </w:r>
            <w:r w:rsidR="0032005F" w:rsidRPr="007B10AA">
              <w:t>matter</w:t>
            </w:r>
          </w:p>
        </w:tc>
        <w:tc>
          <w:tcPr>
            <w:tcW w:w="2790" w:type="dxa"/>
            <w:vAlign w:val="center"/>
          </w:tcPr>
          <w:p w14:paraId="0836FAFA" w14:textId="77777777" w:rsidR="0032005F" w:rsidRPr="007E0674" w:rsidRDefault="0032005F" w:rsidP="00BD51AE">
            <w:pPr>
              <w:pStyle w:val="Tabletext"/>
            </w:pPr>
            <w:r w:rsidRPr="007E0674">
              <w:t>labile dissolved organic matter decay</w:t>
            </w:r>
          </w:p>
        </w:tc>
        <w:tc>
          <w:tcPr>
            <w:tcW w:w="3510" w:type="dxa"/>
            <w:tcBorders>
              <w:right w:val="double" w:sz="4" w:space="0" w:color="auto"/>
            </w:tcBorders>
            <w:vAlign w:val="center"/>
          </w:tcPr>
          <w:p w14:paraId="4046EFC9" w14:textId="3FF6718B" w:rsidR="0032005F" w:rsidRPr="007E0674" w:rsidRDefault="00FB54EC" w:rsidP="00D33FB6">
            <w:pPr>
              <w:pStyle w:val="Tabletext"/>
            </w:pPr>
            <w:r>
              <w:t>d</w:t>
            </w:r>
            <w:r w:rsidR="0032005F" w:rsidRPr="007E0674">
              <w:t>ecay</w:t>
            </w:r>
          </w:p>
        </w:tc>
      </w:tr>
      <w:tr w:rsidR="0032005F" w:rsidRPr="007E0674" w14:paraId="6D911C2B" w14:textId="77777777">
        <w:trPr>
          <w:cantSplit/>
        </w:trPr>
        <w:tc>
          <w:tcPr>
            <w:tcW w:w="2520" w:type="dxa"/>
            <w:tcBorders>
              <w:left w:val="double" w:sz="4" w:space="0" w:color="auto"/>
            </w:tcBorders>
            <w:vAlign w:val="center"/>
          </w:tcPr>
          <w:p w14:paraId="7E99ACCD" w14:textId="77777777" w:rsidR="0032005F" w:rsidRPr="007B10AA" w:rsidRDefault="0032005F" w:rsidP="007B10AA">
            <w:pPr>
              <w:pStyle w:val="Tabletext"/>
            </w:pPr>
            <w:r w:rsidRPr="007B10AA">
              <w:t>Total N in labile particulate organic matter</w:t>
            </w:r>
          </w:p>
        </w:tc>
        <w:tc>
          <w:tcPr>
            <w:tcW w:w="2790" w:type="dxa"/>
            <w:vAlign w:val="center"/>
          </w:tcPr>
          <w:p w14:paraId="6887375F" w14:textId="77777777" w:rsidR="0032005F" w:rsidRPr="007E0674" w:rsidRDefault="0032005F" w:rsidP="00BD51AE">
            <w:pPr>
              <w:pStyle w:val="Tabletext"/>
            </w:pPr>
            <w:r w:rsidRPr="007E0674">
              <w:t>algal/</w:t>
            </w:r>
            <w:proofErr w:type="spellStart"/>
            <w:r w:rsidRPr="007E0674">
              <w:t>epiphyton</w:t>
            </w:r>
            <w:proofErr w:type="spellEnd"/>
            <w:r w:rsidR="003D77CB" w:rsidRPr="007E0674">
              <w:t>/macrophyte</w:t>
            </w:r>
            <w:r w:rsidRPr="007E0674">
              <w:t xml:space="preserve"> mortality</w:t>
            </w:r>
          </w:p>
        </w:tc>
        <w:tc>
          <w:tcPr>
            <w:tcW w:w="3510" w:type="dxa"/>
            <w:tcBorders>
              <w:right w:val="double" w:sz="4" w:space="0" w:color="auto"/>
            </w:tcBorders>
            <w:vAlign w:val="center"/>
          </w:tcPr>
          <w:p w14:paraId="26641DF1" w14:textId="77777777" w:rsidR="0032005F" w:rsidRPr="007E0674" w:rsidRDefault="0032005F" w:rsidP="00BD51AE">
            <w:pPr>
              <w:pStyle w:val="Tabletext"/>
            </w:pPr>
            <w:r w:rsidRPr="007E0674">
              <w:t>settling</w:t>
            </w:r>
          </w:p>
          <w:p w14:paraId="69DD65A3" w14:textId="77777777" w:rsidR="0032005F" w:rsidRPr="007E0674" w:rsidRDefault="0032005F">
            <w:pPr>
              <w:pStyle w:val="Tabletext"/>
            </w:pPr>
            <w:r w:rsidRPr="007E0674">
              <w:t>decay</w:t>
            </w:r>
          </w:p>
        </w:tc>
      </w:tr>
      <w:tr w:rsidR="0032005F" w:rsidRPr="007E0674" w14:paraId="291044C3" w14:textId="77777777">
        <w:trPr>
          <w:cantSplit/>
        </w:trPr>
        <w:tc>
          <w:tcPr>
            <w:tcW w:w="2520" w:type="dxa"/>
            <w:tcBorders>
              <w:left w:val="double" w:sz="4" w:space="0" w:color="auto"/>
            </w:tcBorders>
            <w:vAlign w:val="center"/>
          </w:tcPr>
          <w:p w14:paraId="39BE6FB6" w14:textId="77777777" w:rsidR="00062879" w:rsidRPr="007B10AA" w:rsidRDefault="0032005F" w:rsidP="007B10AA">
            <w:pPr>
              <w:pStyle w:val="Tabletext"/>
            </w:pPr>
            <w:r w:rsidRPr="007B10AA">
              <w:t xml:space="preserve">Total N in refractory particulate </w:t>
            </w:r>
          </w:p>
          <w:p w14:paraId="72F2846C" w14:textId="16F36CE9" w:rsidR="0032005F" w:rsidRPr="007B10AA" w:rsidRDefault="007B10AA" w:rsidP="00BD51AE">
            <w:pPr>
              <w:pStyle w:val="Tabletext"/>
            </w:pPr>
            <w:r w:rsidRPr="007B10AA">
              <w:t xml:space="preserve">Organic </w:t>
            </w:r>
            <w:r w:rsidR="0032005F" w:rsidRPr="007B10AA">
              <w:t>matter</w:t>
            </w:r>
          </w:p>
        </w:tc>
        <w:tc>
          <w:tcPr>
            <w:tcW w:w="2790" w:type="dxa"/>
            <w:vAlign w:val="center"/>
          </w:tcPr>
          <w:p w14:paraId="5CCF052A" w14:textId="77777777" w:rsidR="0032005F" w:rsidRPr="007E0674" w:rsidRDefault="0032005F" w:rsidP="00BD51AE">
            <w:pPr>
              <w:pStyle w:val="Tabletext"/>
            </w:pPr>
            <w:r w:rsidRPr="007E0674">
              <w:t>labile particulate organic matter decay</w:t>
            </w:r>
          </w:p>
        </w:tc>
        <w:tc>
          <w:tcPr>
            <w:tcW w:w="3510" w:type="dxa"/>
            <w:tcBorders>
              <w:right w:val="double" w:sz="4" w:space="0" w:color="auto"/>
            </w:tcBorders>
            <w:vAlign w:val="center"/>
          </w:tcPr>
          <w:p w14:paraId="0D0605AF" w14:textId="77777777" w:rsidR="0032005F" w:rsidRPr="007E0674" w:rsidRDefault="0032005F">
            <w:pPr>
              <w:pStyle w:val="Tabletext"/>
            </w:pPr>
            <w:r w:rsidRPr="007E0674">
              <w:t>settling</w:t>
            </w:r>
          </w:p>
          <w:p w14:paraId="3B14D3DB" w14:textId="77777777" w:rsidR="0032005F" w:rsidRPr="007E0674" w:rsidRDefault="0032005F">
            <w:pPr>
              <w:pStyle w:val="Tabletext"/>
            </w:pPr>
            <w:r w:rsidRPr="007E0674">
              <w:t>decay</w:t>
            </w:r>
          </w:p>
        </w:tc>
      </w:tr>
      <w:tr w:rsidR="0041037A" w:rsidRPr="007E0674" w14:paraId="113860B0" w14:textId="77777777">
        <w:trPr>
          <w:cantSplit/>
        </w:trPr>
        <w:tc>
          <w:tcPr>
            <w:tcW w:w="2520" w:type="dxa"/>
            <w:tcBorders>
              <w:left w:val="double" w:sz="4" w:space="0" w:color="auto"/>
            </w:tcBorders>
            <w:vAlign w:val="center"/>
          </w:tcPr>
          <w:p w14:paraId="702ABC43" w14:textId="602BA0B6" w:rsidR="0041037A" w:rsidRPr="007B10AA" w:rsidRDefault="007B10AA" w:rsidP="007B10AA">
            <w:pPr>
              <w:pStyle w:val="Tabletext"/>
            </w:pPr>
            <w:proofErr w:type="spellStart"/>
            <w:r w:rsidRPr="007B10AA">
              <w:t>Cbod</w:t>
            </w:r>
            <w:proofErr w:type="spellEnd"/>
          </w:p>
        </w:tc>
        <w:tc>
          <w:tcPr>
            <w:tcW w:w="2790" w:type="dxa"/>
            <w:vAlign w:val="center"/>
          </w:tcPr>
          <w:p w14:paraId="328544DC" w14:textId="77777777" w:rsidR="0041037A" w:rsidRPr="007E0674" w:rsidRDefault="0041037A" w:rsidP="00BD51AE">
            <w:pPr>
              <w:pStyle w:val="Tabletext"/>
            </w:pPr>
          </w:p>
        </w:tc>
        <w:tc>
          <w:tcPr>
            <w:tcW w:w="3510" w:type="dxa"/>
            <w:tcBorders>
              <w:right w:val="double" w:sz="4" w:space="0" w:color="auto"/>
            </w:tcBorders>
            <w:vAlign w:val="center"/>
          </w:tcPr>
          <w:p w14:paraId="3DAF82C4" w14:textId="77777777" w:rsidR="0041037A" w:rsidRPr="007E0674" w:rsidRDefault="0088668D" w:rsidP="00BD51AE">
            <w:pPr>
              <w:pStyle w:val="Tabletext"/>
            </w:pPr>
            <w:r w:rsidRPr="007E0674">
              <w:t>d</w:t>
            </w:r>
            <w:r w:rsidR="0041037A" w:rsidRPr="007E0674">
              <w:t>ecay</w:t>
            </w:r>
            <w:r w:rsidRPr="007E0674">
              <w:t>, settling</w:t>
            </w:r>
          </w:p>
        </w:tc>
      </w:tr>
      <w:tr w:rsidR="005310A2" w:rsidRPr="007E0674" w14:paraId="7CA58A45" w14:textId="77777777">
        <w:trPr>
          <w:cantSplit/>
        </w:trPr>
        <w:tc>
          <w:tcPr>
            <w:tcW w:w="2520" w:type="dxa"/>
            <w:tcBorders>
              <w:left w:val="double" w:sz="4" w:space="0" w:color="auto"/>
            </w:tcBorders>
            <w:vAlign w:val="center"/>
          </w:tcPr>
          <w:p w14:paraId="3AE1FE5A" w14:textId="77777777" w:rsidR="005310A2" w:rsidRPr="007B10AA" w:rsidRDefault="005310A2" w:rsidP="007B10AA">
            <w:pPr>
              <w:pStyle w:val="Tabletext"/>
            </w:pPr>
            <w:r w:rsidRPr="007B10AA">
              <w:t>CBOD-P (Total P in organic matter represented by CBOD)</w:t>
            </w:r>
          </w:p>
        </w:tc>
        <w:tc>
          <w:tcPr>
            <w:tcW w:w="2790" w:type="dxa"/>
            <w:vAlign w:val="center"/>
          </w:tcPr>
          <w:p w14:paraId="0AE7A84D" w14:textId="77777777" w:rsidR="005310A2" w:rsidRPr="007E0674" w:rsidRDefault="005310A2" w:rsidP="00BD51AE">
            <w:pPr>
              <w:pStyle w:val="Tabletext"/>
            </w:pPr>
          </w:p>
        </w:tc>
        <w:tc>
          <w:tcPr>
            <w:tcW w:w="3510" w:type="dxa"/>
            <w:tcBorders>
              <w:right w:val="double" w:sz="4" w:space="0" w:color="auto"/>
            </w:tcBorders>
            <w:vAlign w:val="center"/>
          </w:tcPr>
          <w:p w14:paraId="74305122" w14:textId="77777777" w:rsidR="005310A2" w:rsidRPr="007E0674" w:rsidRDefault="005310A2" w:rsidP="00BD51AE">
            <w:pPr>
              <w:pStyle w:val="Tabletext"/>
            </w:pPr>
            <w:r w:rsidRPr="007E0674">
              <w:t>decay, settling</w:t>
            </w:r>
          </w:p>
        </w:tc>
      </w:tr>
      <w:tr w:rsidR="005310A2" w:rsidRPr="007E0674" w14:paraId="5B69641D" w14:textId="77777777">
        <w:trPr>
          <w:cantSplit/>
        </w:trPr>
        <w:tc>
          <w:tcPr>
            <w:tcW w:w="2520" w:type="dxa"/>
            <w:tcBorders>
              <w:left w:val="double" w:sz="4" w:space="0" w:color="auto"/>
            </w:tcBorders>
            <w:vAlign w:val="center"/>
          </w:tcPr>
          <w:p w14:paraId="75B68242" w14:textId="77777777" w:rsidR="005310A2" w:rsidRPr="007B10AA" w:rsidRDefault="005310A2" w:rsidP="007B10AA">
            <w:pPr>
              <w:pStyle w:val="Tabletext"/>
            </w:pPr>
            <w:r w:rsidRPr="007B10AA">
              <w:t>CBOD-N (Total N in organic matter represented by CBOD)</w:t>
            </w:r>
          </w:p>
        </w:tc>
        <w:tc>
          <w:tcPr>
            <w:tcW w:w="2790" w:type="dxa"/>
            <w:vAlign w:val="center"/>
          </w:tcPr>
          <w:p w14:paraId="75B00E4B" w14:textId="77777777" w:rsidR="005310A2" w:rsidRPr="007E0674" w:rsidRDefault="005310A2" w:rsidP="00BD51AE">
            <w:pPr>
              <w:pStyle w:val="Tabletext"/>
            </w:pPr>
          </w:p>
        </w:tc>
        <w:tc>
          <w:tcPr>
            <w:tcW w:w="3510" w:type="dxa"/>
            <w:tcBorders>
              <w:right w:val="double" w:sz="4" w:space="0" w:color="auto"/>
            </w:tcBorders>
            <w:vAlign w:val="center"/>
          </w:tcPr>
          <w:p w14:paraId="7E2137DF" w14:textId="77777777" w:rsidR="005310A2" w:rsidRPr="007E0674" w:rsidRDefault="005310A2" w:rsidP="00BD51AE">
            <w:pPr>
              <w:pStyle w:val="Tabletext"/>
            </w:pPr>
            <w:r w:rsidRPr="007E0674">
              <w:t>decay, settling</w:t>
            </w:r>
          </w:p>
        </w:tc>
      </w:tr>
      <w:tr w:rsidR="0041037A" w:rsidRPr="007E0674" w14:paraId="1D42EDD6" w14:textId="77777777">
        <w:trPr>
          <w:cantSplit/>
        </w:trPr>
        <w:tc>
          <w:tcPr>
            <w:tcW w:w="2520" w:type="dxa"/>
            <w:tcBorders>
              <w:left w:val="double" w:sz="4" w:space="0" w:color="auto"/>
            </w:tcBorders>
            <w:vAlign w:val="center"/>
          </w:tcPr>
          <w:p w14:paraId="7532A158" w14:textId="08152545" w:rsidR="0041037A" w:rsidRPr="007B10AA" w:rsidRDefault="007B10AA" w:rsidP="007B10AA">
            <w:pPr>
              <w:pStyle w:val="Tabletext"/>
            </w:pPr>
            <w:r w:rsidRPr="007B10AA">
              <w:t>Algae</w:t>
            </w:r>
          </w:p>
        </w:tc>
        <w:tc>
          <w:tcPr>
            <w:tcW w:w="2790" w:type="dxa"/>
            <w:vAlign w:val="center"/>
          </w:tcPr>
          <w:p w14:paraId="3264B3FE" w14:textId="77777777" w:rsidR="0041037A" w:rsidRPr="007E0674" w:rsidRDefault="0041037A" w:rsidP="00BD51AE">
            <w:pPr>
              <w:pStyle w:val="Tabletext"/>
            </w:pPr>
            <w:r w:rsidRPr="007E0674">
              <w:t>algal growth</w:t>
            </w:r>
          </w:p>
        </w:tc>
        <w:tc>
          <w:tcPr>
            <w:tcW w:w="3510" w:type="dxa"/>
            <w:tcBorders>
              <w:right w:val="double" w:sz="4" w:space="0" w:color="auto"/>
            </w:tcBorders>
            <w:vAlign w:val="center"/>
          </w:tcPr>
          <w:p w14:paraId="5C59D709" w14:textId="77777777" w:rsidR="0041037A" w:rsidRPr="007E0674" w:rsidRDefault="0041037A" w:rsidP="00BD51AE">
            <w:pPr>
              <w:pStyle w:val="Tabletext"/>
            </w:pPr>
            <w:r w:rsidRPr="007E0674">
              <w:t>respiration</w:t>
            </w:r>
          </w:p>
          <w:p w14:paraId="7D9B6435" w14:textId="77777777" w:rsidR="0041037A" w:rsidRPr="007E0674" w:rsidRDefault="0041037A">
            <w:pPr>
              <w:pStyle w:val="Tabletext"/>
            </w:pPr>
            <w:r w:rsidRPr="007E0674">
              <w:t>excretion</w:t>
            </w:r>
          </w:p>
          <w:p w14:paraId="4D6053B1" w14:textId="77777777" w:rsidR="0041037A" w:rsidRPr="007E0674" w:rsidRDefault="0041037A">
            <w:pPr>
              <w:pStyle w:val="Tabletext"/>
            </w:pPr>
            <w:r w:rsidRPr="007E0674">
              <w:t>mortality</w:t>
            </w:r>
          </w:p>
          <w:p w14:paraId="037792AF" w14:textId="77777777" w:rsidR="0041037A" w:rsidRPr="007E0674" w:rsidRDefault="0041037A">
            <w:pPr>
              <w:pStyle w:val="Tabletext"/>
            </w:pPr>
            <w:r w:rsidRPr="007E0674">
              <w:t>settling</w:t>
            </w:r>
          </w:p>
        </w:tc>
      </w:tr>
      <w:tr w:rsidR="0041037A" w:rsidRPr="007E0674" w14:paraId="75A35EED" w14:textId="77777777">
        <w:trPr>
          <w:cantSplit/>
        </w:trPr>
        <w:tc>
          <w:tcPr>
            <w:tcW w:w="2520" w:type="dxa"/>
            <w:tcBorders>
              <w:left w:val="double" w:sz="4" w:space="0" w:color="auto"/>
            </w:tcBorders>
            <w:vAlign w:val="center"/>
          </w:tcPr>
          <w:p w14:paraId="2BAAEF4E" w14:textId="77777777" w:rsidR="0041037A" w:rsidRPr="007B10AA" w:rsidRDefault="00670706" w:rsidP="007B10AA">
            <w:pPr>
              <w:pStyle w:val="Tabletext"/>
            </w:pPr>
            <w:proofErr w:type="spellStart"/>
            <w:r w:rsidRPr="007B10AA">
              <w:t>E</w:t>
            </w:r>
            <w:r w:rsidR="0041037A" w:rsidRPr="007B10AA">
              <w:t>piphyton</w:t>
            </w:r>
            <w:proofErr w:type="spellEnd"/>
          </w:p>
        </w:tc>
        <w:tc>
          <w:tcPr>
            <w:tcW w:w="2790" w:type="dxa"/>
            <w:vAlign w:val="center"/>
          </w:tcPr>
          <w:p w14:paraId="57AB3E87" w14:textId="77777777" w:rsidR="0041037A" w:rsidRPr="007E0674" w:rsidRDefault="0041037A" w:rsidP="00BD51AE">
            <w:pPr>
              <w:pStyle w:val="Tabletext"/>
            </w:pPr>
            <w:proofErr w:type="spellStart"/>
            <w:r w:rsidRPr="007E0674">
              <w:t>epiphyton</w:t>
            </w:r>
            <w:proofErr w:type="spellEnd"/>
            <w:r w:rsidRPr="007E0674">
              <w:t xml:space="preserve"> growth</w:t>
            </w:r>
          </w:p>
        </w:tc>
        <w:tc>
          <w:tcPr>
            <w:tcW w:w="3510" w:type="dxa"/>
            <w:tcBorders>
              <w:right w:val="double" w:sz="4" w:space="0" w:color="auto"/>
            </w:tcBorders>
            <w:vAlign w:val="center"/>
          </w:tcPr>
          <w:p w14:paraId="5F8AADEA" w14:textId="77777777" w:rsidR="0041037A" w:rsidRPr="007E0674" w:rsidRDefault="0041037A" w:rsidP="00BD51AE">
            <w:pPr>
              <w:pStyle w:val="Tabletext"/>
            </w:pPr>
            <w:r w:rsidRPr="007E0674">
              <w:t>respiration</w:t>
            </w:r>
          </w:p>
          <w:p w14:paraId="663EC0EC" w14:textId="77777777" w:rsidR="0041037A" w:rsidRPr="007E0674" w:rsidRDefault="0041037A">
            <w:pPr>
              <w:pStyle w:val="Tabletext"/>
            </w:pPr>
            <w:r w:rsidRPr="007E0674">
              <w:t>excretion</w:t>
            </w:r>
          </w:p>
          <w:p w14:paraId="107C128D" w14:textId="77777777" w:rsidR="0041037A" w:rsidRPr="007E0674" w:rsidRDefault="0041037A">
            <w:pPr>
              <w:pStyle w:val="Tabletext"/>
            </w:pPr>
            <w:r w:rsidRPr="007E0674">
              <w:t>mortality</w:t>
            </w:r>
          </w:p>
          <w:p w14:paraId="02E06585" w14:textId="77777777" w:rsidR="0041037A" w:rsidRPr="007E0674" w:rsidRDefault="0041037A">
            <w:pPr>
              <w:pStyle w:val="Tabletext"/>
            </w:pPr>
            <w:r w:rsidRPr="007E0674">
              <w:t>settling</w:t>
            </w:r>
          </w:p>
        </w:tc>
      </w:tr>
      <w:tr w:rsidR="00376647" w:rsidRPr="007E0674" w14:paraId="6A5689C8" w14:textId="77777777">
        <w:trPr>
          <w:cantSplit/>
        </w:trPr>
        <w:tc>
          <w:tcPr>
            <w:tcW w:w="2520" w:type="dxa"/>
            <w:tcBorders>
              <w:left w:val="double" w:sz="4" w:space="0" w:color="auto"/>
            </w:tcBorders>
            <w:vAlign w:val="center"/>
          </w:tcPr>
          <w:p w14:paraId="177DB279" w14:textId="6E62EF9B" w:rsidR="00376647" w:rsidRPr="007B10AA" w:rsidRDefault="007B10AA" w:rsidP="007B10AA">
            <w:pPr>
              <w:pStyle w:val="Tabletext"/>
            </w:pPr>
            <w:r w:rsidRPr="007B10AA">
              <w:t>Zooplankton</w:t>
            </w:r>
          </w:p>
        </w:tc>
        <w:tc>
          <w:tcPr>
            <w:tcW w:w="2790" w:type="dxa"/>
            <w:vAlign w:val="center"/>
          </w:tcPr>
          <w:p w14:paraId="4C3486A0" w14:textId="77777777" w:rsidR="00376647" w:rsidRPr="007E0674" w:rsidRDefault="00376647" w:rsidP="00BD51AE">
            <w:pPr>
              <w:pStyle w:val="Tabletext"/>
            </w:pPr>
            <w:r w:rsidRPr="007E0674">
              <w:t>zooplankton growth</w:t>
            </w:r>
          </w:p>
        </w:tc>
        <w:tc>
          <w:tcPr>
            <w:tcW w:w="3510" w:type="dxa"/>
            <w:tcBorders>
              <w:right w:val="double" w:sz="4" w:space="0" w:color="auto"/>
            </w:tcBorders>
            <w:vAlign w:val="center"/>
          </w:tcPr>
          <w:p w14:paraId="161D8A95" w14:textId="77777777" w:rsidR="00376647" w:rsidRPr="007E0674" w:rsidRDefault="00376647" w:rsidP="00BD51AE">
            <w:pPr>
              <w:pStyle w:val="Tabletext"/>
            </w:pPr>
            <w:r w:rsidRPr="007E0674">
              <w:t>transport</w:t>
            </w:r>
          </w:p>
          <w:p w14:paraId="065A4389" w14:textId="77777777" w:rsidR="00376647" w:rsidRPr="007E0674" w:rsidRDefault="00376647">
            <w:pPr>
              <w:pStyle w:val="Tabletext"/>
            </w:pPr>
            <w:r w:rsidRPr="007E0674">
              <w:t>settling</w:t>
            </w:r>
          </w:p>
          <w:p w14:paraId="4FDD843C" w14:textId="77777777" w:rsidR="00376647" w:rsidRPr="007E0674" w:rsidRDefault="00376647">
            <w:pPr>
              <w:pStyle w:val="Tabletext"/>
            </w:pPr>
            <w:r w:rsidRPr="007E0674">
              <w:t>excretion</w:t>
            </w:r>
          </w:p>
          <w:p w14:paraId="0026C4BF" w14:textId="77777777" w:rsidR="00376647" w:rsidRPr="007E0674" w:rsidRDefault="00376647">
            <w:pPr>
              <w:pStyle w:val="Tabletext"/>
            </w:pPr>
            <w:r w:rsidRPr="007E0674">
              <w:t>mortality</w:t>
            </w:r>
          </w:p>
        </w:tc>
      </w:tr>
      <w:tr w:rsidR="00376647" w:rsidRPr="007E0674" w14:paraId="2FBBFABE" w14:textId="77777777">
        <w:trPr>
          <w:cantSplit/>
        </w:trPr>
        <w:tc>
          <w:tcPr>
            <w:tcW w:w="2520" w:type="dxa"/>
            <w:tcBorders>
              <w:left w:val="double" w:sz="4" w:space="0" w:color="auto"/>
            </w:tcBorders>
            <w:vAlign w:val="center"/>
          </w:tcPr>
          <w:p w14:paraId="14F0B8EB" w14:textId="5B65B608" w:rsidR="00376647" w:rsidRPr="007B10AA" w:rsidRDefault="007B10AA" w:rsidP="007B10AA">
            <w:pPr>
              <w:pStyle w:val="Tabletext"/>
            </w:pPr>
            <w:r w:rsidRPr="007B10AA">
              <w:t>Macrophytes</w:t>
            </w:r>
          </w:p>
        </w:tc>
        <w:tc>
          <w:tcPr>
            <w:tcW w:w="2790" w:type="dxa"/>
            <w:vAlign w:val="center"/>
          </w:tcPr>
          <w:p w14:paraId="71F2C983" w14:textId="77777777" w:rsidR="00376647" w:rsidRPr="007E0674" w:rsidRDefault="00376647" w:rsidP="00BD51AE">
            <w:pPr>
              <w:pStyle w:val="Tabletext"/>
            </w:pPr>
            <w:r w:rsidRPr="007E0674">
              <w:t>macrophyte growth</w:t>
            </w:r>
          </w:p>
        </w:tc>
        <w:tc>
          <w:tcPr>
            <w:tcW w:w="3510" w:type="dxa"/>
            <w:tcBorders>
              <w:right w:val="double" w:sz="4" w:space="0" w:color="auto"/>
            </w:tcBorders>
            <w:vAlign w:val="center"/>
          </w:tcPr>
          <w:p w14:paraId="0A29A4FF" w14:textId="77777777" w:rsidR="0088668D" w:rsidRPr="007E0674" w:rsidRDefault="0088668D" w:rsidP="00BD51AE">
            <w:pPr>
              <w:pStyle w:val="Tabletext"/>
            </w:pPr>
            <w:r w:rsidRPr="007E0674">
              <w:t>respiration</w:t>
            </w:r>
          </w:p>
          <w:p w14:paraId="7AAB8E98" w14:textId="77777777" w:rsidR="00376647" w:rsidRPr="007E0674" w:rsidRDefault="00376647">
            <w:pPr>
              <w:pStyle w:val="Tabletext"/>
            </w:pPr>
            <w:r w:rsidRPr="007E0674">
              <w:t>mortality</w:t>
            </w:r>
          </w:p>
          <w:p w14:paraId="228A53C2" w14:textId="77777777" w:rsidR="00376647" w:rsidRPr="007E0674" w:rsidRDefault="00376647">
            <w:pPr>
              <w:pStyle w:val="Tabletext"/>
            </w:pPr>
            <w:r w:rsidRPr="007E0674">
              <w:t>excretion</w:t>
            </w:r>
          </w:p>
        </w:tc>
      </w:tr>
      <w:tr w:rsidR="0041037A" w:rsidRPr="007E0674" w14:paraId="29ACBEC9" w14:textId="77777777">
        <w:trPr>
          <w:cantSplit/>
        </w:trPr>
        <w:tc>
          <w:tcPr>
            <w:tcW w:w="2520" w:type="dxa"/>
            <w:tcBorders>
              <w:left w:val="double" w:sz="4" w:space="0" w:color="auto"/>
            </w:tcBorders>
            <w:vAlign w:val="center"/>
          </w:tcPr>
          <w:p w14:paraId="598F0684" w14:textId="2D36A5AB" w:rsidR="0041037A" w:rsidRPr="007B10AA" w:rsidRDefault="007B10AA" w:rsidP="007B10AA">
            <w:pPr>
              <w:pStyle w:val="Tabletext"/>
            </w:pPr>
            <w:r w:rsidRPr="007B10AA">
              <w:t>Dissolved oxygen</w:t>
            </w:r>
          </w:p>
        </w:tc>
        <w:tc>
          <w:tcPr>
            <w:tcW w:w="2790" w:type="dxa"/>
            <w:vAlign w:val="center"/>
          </w:tcPr>
          <w:p w14:paraId="5EF9D855" w14:textId="77777777" w:rsidR="0041037A" w:rsidRPr="007E0674" w:rsidRDefault="0041037A" w:rsidP="00BD51AE">
            <w:pPr>
              <w:pStyle w:val="Tabletext"/>
            </w:pPr>
            <w:r w:rsidRPr="007E0674">
              <w:t>surface exchange</w:t>
            </w:r>
          </w:p>
          <w:p w14:paraId="31ED21AD" w14:textId="77777777" w:rsidR="0041037A" w:rsidRPr="007E0674" w:rsidRDefault="0041037A" w:rsidP="00BD51AE">
            <w:pPr>
              <w:pStyle w:val="Tabletext"/>
            </w:pPr>
            <w:r w:rsidRPr="007E0674">
              <w:t>algal/</w:t>
            </w:r>
            <w:proofErr w:type="spellStart"/>
            <w:r w:rsidRPr="007E0674">
              <w:t>epiphyton</w:t>
            </w:r>
            <w:proofErr w:type="spellEnd"/>
            <w:r w:rsidRPr="007E0674">
              <w:t xml:space="preserve"> growth</w:t>
            </w:r>
          </w:p>
        </w:tc>
        <w:tc>
          <w:tcPr>
            <w:tcW w:w="3510" w:type="dxa"/>
            <w:tcBorders>
              <w:right w:val="double" w:sz="4" w:space="0" w:color="auto"/>
            </w:tcBorders>
            <w:vAlign w:val="center"/>
          </w:tcPr>
          <w:p w14:paraId="7131B9CB" w14:textId="77777777" w:rsidR="0041037A" w:rsidRPr="007E0674" w:rsidRDefault="0041037A">
            <w:pPr>
              <w:pStyle w:val="Tabletext"/>
            </w:pPr>
            <w:r w:rsidRPr="007E0674">
              <w:t>surface exchange</w:t>
            </w:r>
          </w:p>
          <w:p w14:paraId="1BB199AF" w14:textId="77777777" w:rsidR="0041037A" w:rsidRPr="007E0674" w:rsidRDefault="0041037A">
            <w:pPr>
              <w:pStyle w:val="Tabletext"/>
            </w:pPr>
            <w:r w:rsidRPr="007E0674">
              <w:t>algal/</w:t>
            </w:r>
            <w:proofErr w:type="spellStart"/>
            <w:r w:rsidRPr="007E0674">
              <w:t>epiphyton</w:t>
            </w:r>
            <w:proofErr w:type="spellEnd"/>
            <w:r w:rsidR="00376647" w:rsidRPr="007E0674">
              <w:t>/macrophyte/zooplankton</w:t>
            </w:r>
            <w:r w:rsidRPr="007E0674">
              <w:t xml:space="preserve"> respiration</w:t>
            </w:r>
          </w:p>
          <w:p w14:paraId="076188A6" w14:textId="77777777" w:rsidR="0041037A" w:rsidRPr="007E0674" w:rsidRDefault="0041037A">
            <w:pPr>
              <w:pStyle w:val="Tabletext"/>
            </w:pPr>
            <w:r w:rsidRPr="007E0674">
              <w:t>nitrification</w:t>
            </w:r>
          </w:p>
          <w:p w14:paraId="43C3F304" w14:textId="77777777" w:rsidR="0041037A" w:rsidRPr="007E0674" w:rsidRDefault="0041037A">
            <w:pPr>
              <w:pStyle w:val="Tabletext"/>
            </w:pPr>
            <w:r w:rsidRPr="007E0674">
              <w:t>CBOD decay</w:t>
            </w:r>
          </w:p>
          <w:p w14:paraId="4F4EA875" w14:textId="77777777" w:rsidR="0041037A" w:rsidRPr="007E0674" w:rsidRDefault="0041037A">
            <w:pPr>
              <w:pStyle w:val="Tabletext"/>
            </w:pPr>
            <w:r w:rsidRPr="007E0674">
              <w:t>0 and 1</w:t>
            </w:r>
            <w:r w:rsidRPr="007E0674">
              <w:rPr>
                <w:vertAlign w:val="superscript"/>
              </w:rPr>
              <w:t>st</w:t>
            </w:r>
            <w:r w:rsidRPr="007E0674">
              <w:t xml:space="preserve"> order SOD</w:t>
            </w:r>
          </w:p>
          <w:p w14:paraId="17A17FB3" w14:textId="77777777" w:rsidR="0041037A" w:rsidRPr="007E0674" w:rsidRDefault="0041037A">
            <w:pPr>
              <w:pStyle w:val="Tabletext"/>
            </w:pPr>
            <w:r w:rsidRPr="007E0674">
              <w:t>labile/refractory dissolved/ particulate organic matter decay</w:t>
            </w:r>
          </w:p>
        </w:tc>
      </w:tr>
      <w:tr w:rsidR="0041037A" w:rsidRPr="007E0674" w14:paraId="1C112D13" w14:textId="77777777">
        <w:trPr>
          <w:cantSplit/>
        </w:trPr>
        <w:tc>
          <w:tcPr>
            <w:tcW w:w="2520" w:type="dxa"/>
            <w:tcBorders>
              <w:left w:val="double" w:sz="4" w:space="0" w:color="auto"/>
            </w:tcBorders>
            <w:vAlign w:val="center"/>
          </w:tcPr>
          <w:p w14:paraId="631FE6CE" w14:textId="1CBB4081" w:rsidR="0041037A" w:rsidRPr="007B10AA" w:rsidRDefault="007B10AA" w:rsidP="007B10AA">
            <w:pPr>
              <w:pStyle w:val="Tabletext"/>
            </w:pPr>
            <w:r w:rsidRPr="007B10AA">
              <w:t>Total inorganic carbon</w:t>
            </w:r>
          </w:p>
        </w:tc>
        <w:tc>
          <w:tcPr>
            <w:tcW w:w="2790" w:type="dxa"/>
            <w:vAlign w:val="center"/>
          </w:tcPr>
          <w:p w14:paraId="59E6591B" w14:textId="77777777" w:rsidR="0041037A" w:rsidRPr="007E0674" w:rsidRDefault="0041037A" w:rsidP="00BD51AE">
            <w:pPr>
              <w:pStyle w:val="Tabletext"/>
            </w:pPr>
            <w:r w:rsidRPr="007E0674">
              <w:t>labile/refractory dissolved/ particulate organic matter decay</w:t>
            </w:r>
          </w:p>
          <w:p w14:paraId="74F54CB4" w14:textId="77777777" w:rsidR="0041037A" w:rsidRPr="007E0674" w:rsidRDefault="0041037A" w:rsidP="00BD51AE">
            <w:pPr>
              <w:pStyle w:val="Tabletext"/>
            </w:pPr>
            <w:r w:rsidRPr="007E0674">
              <w:t>sediment release</w:t>
            </w:r>
          </w:p>
          <w:p w14:paraId="018C84D0" w14:textId="77777777" w:rsidR="0041037A" w:rsidRPr="007E0674" w:rsidRDefault="0041037A">
            <w:pPr>
              <w:pStyle w:val="Tabletext"/>
            </w:pPr>
            <w:r w:rsidRPr="007E0674">
              <w:t>surface exchange</w:t>
            </w:r>
          </w:p>
          <w:p w14:paraId="06CFD6F0" w14:textId="77777777" w:rsidR="0041037A" w:rsidRPr="007E0674" w:rsidRDefault="0041037A">
            <w:pPr>
              <w:pStyle w:val="Tabletext"/>
            </w:pPr>
            <w:r w:rsidRPr="007E0674">
              <w:t>algal respiration</w:t>
            </w:r>
          </w:p>
        </w:tc>
        <w:tc>
          <w:tcPr>
            <w:tcW w:w="3510" w:type="dxa"/>
            <w:tcBorders>
              <w:right w:val="double" w:sz="4" w:space="0" w:color="auto"/>
            </w:tcBorders>
            <w:vAlign w:val="center"/>
          </w:tcPr>
          <w:p w14:paraId="6E757194" w14:textId="77777777" w:rsidR="0041037A" w:rsidRPr="007E0674" w:rsidRDefault="0041037A">
            <w:pPr>
              <w:pStyle w:val="Tabletext"/>
            </w:pPr>
            <w:r w:rsidRPr="007E0674">
              <w:t>surface exchange</w:t>
            </w:r>
          </w:p>
          <w:p w14:paraId="2A932F8B" w14:textId="77777777" w:rsidR="0041037A" w:rsidRPr="007E0674" w:rsidRDefault="0041037A">
            <w:pPr>
              <w:pStyle w:val="Tabletext"/>
            </w:pPr>
            <w:r w:rsidRPr="007E0674">
              <w:t>algal/</w:t>
            </w:r>
            <w:proofErr w:type="spellStart"/>
            <w:r w:rsidRPr="007E0674">
              <w:t>epiphyton</w:t>
            </w:r>
            <w:proofErr w:type="spellEnd"/>
            <w:r w:rsidRPr="007E0674">
              <w:t xml:space="preserve"> growth</w:t>
            </w:r>
          </w:p>
          <w:p w14:paraId="6B93B199" w14:textId="77777777" w:rsidR="0041037A" w:rsidRPr="007E0674" w:rsidRDefault="0041037A">
            <w:pPr>
              <w:pStyle w:val="Tabletext"/>
            </w:pPr>
            <w:r w:rsidRPr="007E0674">
              <w:t>CBOD decay</w:t>
            </w:r>
          </w:p>
        </w:tc>
      </w:tr>
      <w:tr w:rsidR="0032005F" w:rsidRPr="007E0674" w14:paraId="51B23745" w14:textId="77777777">
        <w:trPr>
          <w:cantSplit/>
        </w:trPr>
        <w:tc>
          <w:tcPr>
            <w:tcW w:w="2520" w:type="dxa"/>
            <w:tcBorders>
              <w:left w:val="double" w:sz="4" w:space="0" w:color="auto"/>
              <w:bottom w:val="double" w:sz="4" w:space="0" w:color="auto"/>
            </w:tcBorders>
            <w:vAlign w:val="center"/>
          </w:tcPr>
          <w:p w14:paraId="59FAFA5B" w14:textId="469087FD" w:rsidR="0032005F" w:rsidRPr="007B10AA" w:rsidRDefault="007B10AA" w:rsidP="007B10AA">
            <w:pPr>
              <w:pStyle w:val="Tabletext"/>
            </w:pPr>
            <w:r w:rsidRPr="007B10AA">
              <w:t>Alkalinity</w:t>
            </w:r>
          </w:p>
        </w:tc>
        <w:tc>
          <w:tcPr>
            <w:tcW w:w="2790" w:type="dxa"/>
            <w:tcBorders>
              <w:bottom w:val="double" w:sz="4" w:space="0" w:color="auto"/>
            </w:tcBorders>
            <w:vAlign w:val="center"/>
          </w:tcPr>
          <w:p w14:paraId="0C6367B4" w14:textId="77777777" w:rsidR="0032005F" w:rsidRPr="007E0674" w:rsidRDefault="0032005F" w:rsidP="00BD51AE">
            <w:pPr>
              <w:pStyle w:val="Tabletext"/>
            </w:pPr>
          </w:p>
        </w:tc>
        <w:tc>
          <w:tcPr>
            <w:tcW w:w="3510" w:type="dxa"/>
            <w:tcBorders>
              <w:bottom w:val="double" w:sz="4" w:space="0" w:color="auto"/>
              <w:right w:val="double" w:sz="4" w:space="0" w:color="auto"/>
            </w:tcBorders>
            <w:vAlign w:val="center"/>
          </w:tcPr>
          <w:p w14:paraId="5C8E146B" w14:textId="77777777" w:rsidR="0032005F" w:rsidRPr="007E0674" w:rsidRDefault="00AB134A" w:rsidP="00BD51AE">
            <w:pPr>
              <w:pStyle w:val="Tabletext"/>
            </w:pPr>
            <w:r w:rsidRPr="007E0674">
              <w:t>[dynamic alkalinity can also be computed based on biological reactions otherwise it is treated as conservative]</w:t>
            </w:r>
          </w:p>
        </w:tc>
      </w:tr>
      <w:tr w:rsidR="002534D0" w:rsidRPr="007E0674" w14:paraId="7AF30FD4" w14:textId="77777777" w:rsidTr="002534D0">
        <w:trPr>
          <w:cantSplit/>
        </w:trPr>
        <w:tc>
          <w:tcPr>
            <w:tcW w:w="2520" w:type="dxa"/>
            <w:tcBorders>
              <w:left w:val="double" w:sz="4" w:space="0" w:color="auto"/>
            </w:tcBorders>
            <w:vAlign w:val="center"/>
          </w:tcPr>
          <w:p w14:paraId="3CFF2935" w14:textId="77777777" w:rsidR="002534D0" w:rsidRPr="007B10AA" w:rsidRDefault="00AB134A" w:rsidP="007B10AA">
            <w:pPr>
              <w:pStyle w:val="Tabletext"/>
            </w:pPr>
            <w:r w:rsidRPr="007B10AA">
              <w:t>Methane</w:t>
            </w:r>
          </w:p>
        </w:tc>
        <w:tc>
          <w:tcPr>
            <w:tcW w:w="2790" w:type="dxa"/>
            <w:vAlign w:val="center"/>
          </w:tcPr>
          <w:p w14:paraId="23DCB99C" w14:textId="6C6EB411" w:rsidR="002534D0" w:rsidRPr="007E0674" w:rsidRDefault="007B10AA" w:rsidP="00F74BF9">
            <w:pPr>
              <w:pStyle w:val="Tabletext"/>
            </w:pPr>
            <w:r>
              <w:t>s</w:t>
            </w:r>
            <w:r w:rsidR="00E51786" w:rsidRPr="007E0674">
              <w:t>ediment diagenesis</w:t>
            </w:r>
          </w:p>
        </w:tc>
        <w:tc>
          <w:tcPr>
            <w:tcW w:w="3510" w:type="dxa"/>
            <w:tcBorders>
              <w:right w:val="double" w:sz="4" w:space="0" w:color="auto"/>
            </w:tcBorders>
            <w:vAlign w:val="center"/>
          </w:tcPr>
          <w:p w14:paraId="65C969F7" w14:textId="6DFED075" w:rsidR="002534D0" w:rsidRPr="007E0674" w:rsidRDefault="007B10AA" w:rsidP="00BD51AE">
            <w:pPr>
              <w:pStyle w:val="Tabletext"/>
            </w:pPr>
            <w:r>
              <w:t>s</w:t>
            </w:r>
            <w:r w:rsidR="00E51786" w:rsidRPr="007E0674">
              <w:t>urface exchange</w:t>
            </w:r>
          </w:p>
        </w:tc>
      </w:tr>
      <w:tr w:rsidR="00AB134A" w:rsidRPr="007E0674" w14:paraId="157D7819" w14:textId="77777777" w:rsidTr="002534D0">
        <w:trPr>
          <w:cantSplit/>
        </w:trPr>
        <w:tc>
          <w:tcPr>
            <w:tcW w:w="2520" w:type="dxa"/>
            <w:tcBorders>
              <w:left w:val="double" w:sz="4" w:space="0" w:color="auto"/>
            </w:tcBorders>
            <w:vAlign w:val="center"/>
          </w:tcPr>
          <w:p w14:paraId="59B335D2" w14:textId="77777777" w:rsidR="00AB134A" w:rsidRPr="007B10AA" w:rsidRDefault="00AB134A" w:rsidP="007B10AA">
            <w:pPr>
              <w:pStyle w:val="Tabletext"/>
            </w:pPr>
            <w:r w:rsidRPr="007B10AA">
              <w:t>Hydrogen sulfide</w:t>
            </w:r>
          </w:p>
        </w:tc>
        <w:tc>
          <w:tcPr>
            <w:tcW w:w="2790" w:type="dxa"/>
            <w:vAlign w:val="center"/>
          </w:tcPr>
          <w:p w14:paraId="4B24923B" w14:textId="63900213" w:rsidR="00AB134A" w:rsidRPr="007E0674" w:rsidRDefault="007B10AA" w:rsidP="00F74BF9">
            <w:pPr>
              <w:pStyle w:val="Tabletext"/>
            </w:pPr>
            <w:r>
              <w:t>s</w:t>
            </w:r>
            <w:r w:rsidR="00E51786" w:rsidRPr="007E0674">
              <w:t>ediment diag</w:t>
            </w:r>
            <w:r w:rsidR="00C6050A" w:rsidRPr="007E0674">
              <w:t>e</w:t>
            </w:r>
            <w:r w:rsidR="00E51786" w:rsidRPr="007E0674">
              <w:t>nesis</w:t>
            </w:r>
          </w:p>
        </w:tc>
        <w:tc>
          <w:tcPr>
            <w:tcW w:w="3510" w:type="dxa"/>
            <w:tcBorders>
              <w:right w:val="double" w:sz="4" w:space="0" w:color="auto"/>
            </w:tcBorders>
            <w:vAlign w:val="center"/>
          </w:tcPr>
          <w:p w14:paraId="550AAC36" w14:textId="26AC908F" w:rsidR="00AB134A" w:rsidRPr="007E0674" w:rsidRDefault="007B10AA" w:rsidP="00BD51AE">
            <w:pPr>
              <w:pStyle w:val="Tabletext"/>
            </w:pPr>
            <w:r>
              <w:t>s</w:t>
            </w:r>
            <w:r w:rsidR="00E51786" w:rsidRPr="007E0674">
              <w:t>urface exchange</w:t>
            </w:r>
          </w:p>
        </w:tc>
      </w:tr>
      <w:tr w:rsidR="00AB134A" w:rsidRPr="007E0674" w14:paraId="311C34C4" w14:textId="77777777" w:rsidTr="002534D0">
        <w:trPr>
          <w:cantSplit/>
        </w:trPr>
        <w:tc>
          <w:tcPr>
            <w:tcW w:w="2520" w:type="dxa"/>
            <w:tcBorders>
              <w:left w:val="double" w:sz="4" w:space="0" w:color="auto"/>
            </w:tcBorders>
            <w:vAlign w:val="center"/>
          </w:tcPr>
          <w:p w14:paraId="097520D1" w14:textId="77777777" w:rsidR="00AB134A" w:rsidRPr="007B10AA" w:rsidRDefault="0030358E" w:rsidP="007B10AA">
            <w:pPr>
              <w:pStyle w:val="Tabletext"/>
            </w:pPr>
            <w:r w:rsidRPr="007B10AA">
              <w:t>Mature fine tailings (about 70% water and 30% fine clay – can take centuries to consolidate; from oil sands mining operation</w:t>
            </w:r>
            <w:r w:rsidR="001B47DD" w:rsidRPr="007B10AA">
              <w:t xml:space="preserve">; another inorganic suspended </w:t>
            </w:r>
            <w:proofErr w:type="gramStart"/>
            <w:r w:rsidR="001B47DD" w:rsidRPr="007B10AA">
              <w:t>solids</w:t>
            </w:r>
            <w:proofErr w:type="gramEnd"/>
            <w:r w:rsidR="001B47DD" w:rsidRPr="007B10AA">
              <w:t xml:space="preserve"> group)</w:t>
            </w:r>
          </w:p>
        </w:tc>
        <w:tc>
          <w:tcPr>
            <w:tcW w:w="2790" w:type="dxa"/>
            <w:vAlign w:val="center"/>
          </w:tcPr>
          <w:p w14:paraId="6D789B35" w14:textId="77777777" w:rsidR="00AB134A" w:rsidRPr="007E0674" w:rsidRDefault="00AB134A" w:rsidP="00BD51AE">
            <w:pPr>
              <w:pStyle w:val="Tabletext"/>
            </w:pPr>
          </w:p>
        </w:tc>
        <w:tc>
          <w:tcPr>
            <w:tcW w:w="3510" w:type="dxa"/>
            <w:tcBorders>
              <w:right w:val="double" w:sz="4" w:space="0" w:color="auto"/>
            </w:tcBorders>
            <w:vAlign w:val="center"/>
          </w:tcPr>
          <w:p w14:paraId="46E743AE" w14:textId="77777777" w:rsidR="00AB134A" w:rsidRPr="007E0674" w:rsidRDefault="0030358E" w:rsidP="00BD51AE">
            <w:pPr>
              <w:pStyle w:val="Tabletext"/>
            </w:pPr>
            <w:r w:rsidRPr="007E0674">
              <w:t>consolidation</w:t>
            </w:r>
          </w:p>
        </w:tc>
      </w:tr>
      <w:tr w:rsidR="0041037A" w:rsidRPr="007E0674" w14:paraId="7F0C79C9" w14:textId="77777777" w:rsidTr="002534D0">
        <w:trPr>
          <w:cantSplit/>
        </w:trPr>
        <w:tc>
          <w:tcPr>
            <w:tcW w:w="2520" w:type="dxa"/>
            <w:tcBorders>
              <w:left w:val="double" w:sz="4" w:space="0" w:color="auto"/>
            </w:tcBorders>
            <w:vAlign w:val="center"/>
          </w:tcPr>
          <w:p w14:paraId="72D93033" w14:textId="77777777" w:rsidR="0041037A" w:rsidRPr="007B10AA" w:rsidRDefault="0032005F">
            <w:pPr>
              <w:pStyle w:val="Tabletext"/>
            </w:pPr>
            <w:r w:rsidRPr="007B10AA">
              <w:lastRenderedPageBreak/>
              <w:t>Sediment (1</w:t>
            </w:r>
            <w:r w:rsidRPr="007B10AA">
              <w:rPr>
                <w:vertAlign w:val="superscript"/>
              </w:rPr>
              <w:t>st</w:t>
            </w:r>
            <w:r w:rsidRPr="007B10AA">
              <w:t xml:space="preserve"> order sediment model)</w:t>
            </w:r>
          </w:p>
        </w:tc>
        <w:tc>
          <w:tcPr>
            <w:tcW w:w="2790" w:type="dxa"/>
            <w:vAlign w:val="center"/>
          </w:tcPr>
          <w:p w14:paraId="111AFDE1" w14:textId="77777777" w:rsidR="0041037A" w:rsidRPr="007E0674" w:rsidRDefault="0032005F">
            <w:pPr>
              <w:pStyle w:val="Tabletext"/>
            </w:pPr>
            <w:r w:rsidRPr="007E0674">
              <w:t xml:space="preserve">settling of algae, LPOM, RPOM, </w:t>
            </w:r>
            <w:proofErr w:type="spellStart"/>
            <w:r w:rsidRPr="007E0674">
              <w:t>epiphyton</w:t>
            </w:r>
            <w:proofErr w:type="spellEnd"/>
            <w:r w:rsidRPr="007E0674">
              <w:t xml:space="preserve"> burial</w:t>
            </w:r>
          </w:p>
        </w:tc>
        <w:tc>
          <w:tcPr>
            <w:tcW w:w="3510" w:type="dxa"/>
            <w:tcBorders>
              <w:right w:val="double" w:sz="4" w:space="0" w:color="auto"/>
            </w:tcBorders>
            <w:vAlign w:val="center"/>
          </w:tcPr>
          <w:p w14:paraId="538A6333" w14:textId="77777777" w:rsidR="0041037A" w:rsidRPr="007E0674" w:rsidRDefault="0032005F">
            <w:pPr>
              <w:pStyle w:val="Tabletext"/>
            </w:pPr>
            <w:r w:rsidRPr="007E0674">
              <w:t>decay, focusing of sediments</w:t>
            </w:r>
          </w:p>
        </w:tc>
      </w:tr>
      <w:tr w:rsidR="002534D0" w:rsidRPr="007E0674" w14:paraId="7CD0FF19" w14:textId="77777777" w:rsidTr="002534D0">
        <w:trPr>
          <w:cantSplit/>
        </w:trPr>
        <w:tc>
          <w:tcPr>
            <w:tcW w:w="2520" w:type="dxa"/>
            <w:tcBorders>
              <w:left w:val="double" w:sz="4" w:space="0" w:color="auto"/>
            </w:tcBorders>
            <w:vAlign w:val="center"/>
          </w:tcPr>
          <w:p w14:paraId="1CA90131" w14:textId="77777777" w:rsidR="002534D0" w:rsidRPr="007B10AA" w:rsidRDefault="00AB134A" w:rsidP="007B10AA">
            <w:pPr>
              <w:pStyle w:val="Tabletext"/>
            </w:pPr>
            <w:r w:rsidRPr="007B10AA">
              <w:t>Sediment diagenesis model with state variables</w:t>
            </w:r>
            <w:r w:rsidR="0030358E" w:rsidRPr="007B10AA">
              <w:t xml:space="preserve"> in the sediment</w:t>
            </w:r>
          </w:p>
        </w:tc>
        <w:tc>
          <w:tcPr>
            <w:tcW w:w="2790" w:type="dxa"/>
            <w:vAlign w:val="center"/>
          </w:tcPr>
          <w:p w14:paraId="1A9F814E" w14:textId="7492E010" w:rsidR="002534D0" w:rsidRPr="007E0674" w:rsidRDefault="007B10AA" w:rsidP="00FB54EC">
            <w:pPr>
              <w:pStyle w:val="Tabletext"/>
            </w:pPr>
            <w:r>
              <w:t>o</w:t>
            </w:r>
            <w:r w:rsidR="00E51786" w:rsidRPr="007E0674">
              <w:t>rganic matter settling to the sediment and sediment diagenesis</w:t>
            </w:r>
          </w:p>
        </w:tc>
        <w:tc>
          <w:tcPr>
            <w:tcW w:w="3510" w:type="dxa"/>
            <w:tcBorders>
              <w:right w:val="double" w:sz="4" w:space="0" w:color="auto"/>
            </w:tcBorders>
            <w:vAlign w:val="center"/>
          </w:tcPr>
          <w:p w14:paraId="74305244" w14:textId="41AAB29C" w:rsidR="002534D0" w:rsidRPr="007E0674" w:rsidRDefault="007B10AA" w:rsidP="00FB54EC">
            <w:pPr>
              <w:pStyle w:val="Tabletext"/>
            </w:pPr>
            <w:r>
              <w:t>r</w:t>
            </w:r>
            <w:r w:rsidR="00E51786" w:rsidRPr="007E0674">
              <w:t>elease to overlying water (C, N, P)</w:t>
            </w:r>
          </w:p>
        </w:tc>
      </w:tr>
    </w:tbl>
    <w:p w14:paraId="235BB1E2" w14:textId="77777777" w:rsidR="0041037A" w:rsidRPr="00B7030B" w:rsidRDefault="0041037A" w:rsidP="007A3922">
      <w:pPr>
        <w:pStyle w:val="BodyText2"/>
      </w:pPr>
    </w:p>
    <w:p w14:paraId="0FC3E5EC" w14:textId="77777777" w:rsidR="0041037A" w:rsidRPr="00D238F1" w:rsidRDefault="0041037A" w:rsidP="007A3922">
      <w:pPr>
        <w:pStyle w:val="BodyText"/>
        <w:rPr>
          <w:b/>
        </w:rPr>
      </w:pPr>
      <w:r w:rsidRPr="00D238F1">
        <w:t>In addition to these water quality state variables, the model also solves for pH and the carbonate cycle (CO</w:t>
      </w:r>
      <w:r w:rsidRPr="00D238F1">
        <w:rPr>
          <w:vertAlign w:val="subscript"/>
        </w:rPr>
        <w:t>2</w:t>
      </w:r>
      <w:r w:rsidRPr="00D238F1">
        <w:t>, HCO</w:t>
      </w:r>
      <w:r w:rsidRPr="00D238F1">
        <w:rPr>
          <w:vertAlign w:val="subscript"/>
        </w:rPr>
        <w:t>3</w:t>
      </w:r>
      <w:r w:rsidRPr="00D238F1">
        <w:t>, H</w:t>
      </w:r>
      <w:r w:rsidRPr="00D238F1">
        <w:rPr>
          <w:vertAlign w:val="subscript"/>
        </w:rPr>
        <w:t>2</w:t>
      </w:r>
      <w:r w:rsidRPr="00D238F1">
        <w:t>CO</w:t>
      </w:r>
      <w:r w:rsidRPr="00D238F1">
        <w:rPr>
          <w:vertAlign w:val="subscript"/>
        </w:rPr>
        <w:t>3</w:t>
      </w:r>
      <w:r w:rsidR="0032005F" w:rsidRPr="00D238F1">
        <w:t>) as part of the set of derived water quality variables.</w:t>
      </w:r>
    </w:p>
    <w:p w14:paraId="695858C3" w14:textId="7954FF87" w:rsidR="00B27772" w:rsidRPr="00D238F1" w:rsidRDefault="00B27772" w:rsidP="007A3922">
      <w:pPr>
        <w:pStyle w:val="BodyText"/>
      </w:pPr>
      <w:bookmarkStart w:id="500" w:name="_Toc491095087"/>
      <w:bookmarkStart w:id="501" w:name="_Toc2506302"/>
      <w:bookmarkStart w:id="502" w:name="_Toc2506299"/>
      <w:r w:rsidRPr="00D238F1">
        <w:t xml:space="preserve">The constituent transport relationships described in </w:t>
      </w:r>
      <w:r>
        <w:t>this section of the User Manual</w:t>
      </w:r>
      <w:r w:rsidRPr="00D238F1">
        <w:t xml:space="preserve"> </w:t>
      </w:r>
      <w:r>
        <w:t>document</w:t>
      </w:r>
      <w:r w:rsidRPr="00D238F1">
        <w:t xml:space="preserve"> the transport of constituents with their kinetic reaction rates expressed in source and sink terms. All sources/sinks (both internal and external) for water temper</w:t>
      </w:r>
      <w:r w:rsidRPr="00D238F1">
        <w:softHyphen/>
        <w:t xml:space="preserve">ature are contained in the </w:t>
      </w:r>
      <w:r>
        <w:t xml:space="preserve">internal code </w:t>
      </w:r>
      <w:r w:rsidRPr="00D238F1">
        <w:t>array [TSS].  The sources/sinks for con</w:t>
      </w:r>
      <w:r w:rsidRPr="00D238F1">
        <w:softHyphen/>
        <w:t>stituents are sepa</w:t>
      </w:r>
      <w:r w:rsidRPr="00D238F1">
        <w:softHyphen/>
        <w:t>rated into two arrays, [CSSB] and [CSSK].  [CSSB] contains bound</w:t>
      </w:r>
      <w:r w:rsidRPr="00D238F1">
        <w:softHyphen/>
        <w:t>ary sourc</w:t>
      </w:r>
      <w:r w:rsidRPr="00D238F1">
        <w:softHyphen/>
        <w:t>es/sinks.  [CSSK] contains internal sources/sinks due to kinetic interactions.  The division of terms allows kinetic sources</w:t>
      </w:r>
      <w:r w:rsidRPr="00D238F1">
        <w:softHyphen/>
        <w:t>/sinks to be updated at differ</w:t>
      </w:r>
      <w:r w:rsidRPr="00D238F1">
        <w:softHyphen/>
        <w:t>ent frequen</w:t>
      </w:r>
      <w:r w:rsidRPr="00D238F1">
        <w:softHyphen/>
        <w:t>cies than boundary sources/sinks - consis</w:t>
      </w:r>
      <w:r w:rsidRPr="00D238F1">
        <w:softHyphen/>
        <w:t>tent with coarser time scales associated with biologi</w:t>
      </w:r>
      <w:r w:rsidRPr="00D238F1">
        <w:softHyphen/>
        <w:t>cal and chem</w:t>
      </w:r>
      <w:r w:rsidRPr="00D238F1">
        <w:softHyphen/>
        <w:t>ical processes as opposed to hydrody</w:t>
      </w:r>
      <w:r w:rsidRPr="00D238F1">
        <w:softHyphen/>
        <w:t>nam</w:t>
      </w:r>
      <w:r w:rsidRPr="00D238F1">
        <w:softHyphen/>
        <w:t>ics.  Compu</w:t>
      </w:r>
      <w:r w:rsidRPr="00D238F1">
        <w:softHyphen/>
        <w:t>tational time is also reduced.  The frequen</w:t>
      </w:r>
      <w:r w:rsidRPr="00D238F1">
        <w:softHyphen/>
        <w:t>cy at which kinetic sourc</w:t>
      </w:r>
      <w:r w:rsidRPr="00D238F1">
        <w:softHyphen/>
        <w:t xml:space="preserve">es/sinks [CSSK] are updated is specified by the parameter </w:t>
      </w:r>
      <w:r w:rsidRPr="00D238F1">
        <w:rPr>
          <w:rStyle w:val="Hyperlink"/>
          <w:rFonts w:asciiTheme="minorHAnsi" w:hAnsiTheme="minorHAnsi"/>
        </w:rPr>
        <w:t>[</w:t>
      </w:r>
      <w:hyperlink w:anchor="constituent_computations" w:history="1">
        <w:r w:rsidRPr="00D238F1">
          <w:rPr>
            <w:rStyle w:val="Hyperlink"/>
            <w:rFonts w:asciiTheme="minorHAnsi" w:hAnsiTheme="minorHAnsi"/>
          </w:rPr>
          <w:t>CUF</w:t>
        </w:r>
      </w:hyperlink>
      <w:r w:rsidRPr="00D238F1">
        <w:rPr>
          <w:rStyle w:val="Hyperlink"/>
          <w:rFonts w:asciiTheme="minorHAnsi" w:hAnsiTheme="minorHAnsi"/>
        </w:rPr>
        <w:t>]</w:t>
      </w:r>
      <w:r w:rsidRPr="00D238F1">
        <w:t>.</w:t>
      </w:r>
    </w:p>
    <w:p w14:paraId="5216E85C" w14:textId="5A80D666" w:rsidR="00B27772" w:rsidRPr="00D238F1" w:rsidRDefault="00B27772" w:rsidP="00C012E8">
      <w:pPr>
        <w:pStyle w:val="BodyText"/>
        <w:sectPr w:rsidR="00B27772" w:rsidRPr="00D238F1" w:rsidSect="00DC0387">
          <w:headerReference w:type="even" r:id="rId266"/>
          <w:headerReference w:type="default" r:id="rId267"/>
          <w:footerReference w:type="even" r:id="rId268"/>
          <w:footerReference w:type="default" r:id="rId269"/>
          <w:headerReference w:type="first" r:id="rId270"/>
          <w:footerReference w:type="first" r:id="rId271"/>
          <w:endnotePr>
            <w:numFmt w:val="decimal"/>
          </w:endnotePr>
          <w:pgSz w:w="12240" w:h="15840" w:code="1"/>
          <w:pgMar w:top="1728" w:right="1440" w:bottom="1728" w:left="2160" w:header="1008" w:footer="1008" w:gutter="0"/>
          <w:paperSrc w:first="100" w:other="100"/>
          <w:pgNumType w:chapStyle="7"/>
          <w:cols w:space="720"/>
          <w:titlePg/>
        </w:sectPr>
      </w:pPr>
      <w:r w:rsidRPr="00D238F1">
        <w:t xml:space="preserve">The source/sink term </w:t>
      </w:r>
      <w:r w:rsidRPr="007E0674">
        <w:rPr>
          <w:b/>
          <w:bCs/>
        </w:rPr>
        <w:t>[CSSK]</w:t>
      </w:r>
      <w:r w:rsidRPr="00D238F1">
        <w:t xml:space="preserve"> represents a </w:t>
      </w:r>
      <w:r w:rsidR="007E0674" w:rsidRPr="00D238F1">
        <w:t>constituent</w:t>
      </w:r>
      <w:r w:rsidR="007E0674">
        <w:t>’s</w:t>
      </w:r>
      <w:r w:rsidR="007E0674" w:rsidRPr="00D238F1">
        <w:t xml:space="preserve"> </w:t>
      </w:r>
      <w:r w:rsidRPr="00D238F1">
        <w:t>mass rate of change (model code internal un</w:t>
      </w:r>
      <w:r>
        <w:t>i</w:t>
      </w:r>
      <w:r w:rsidRPr="00D238F1">
        <w:t xml:space="preserve">ts of </w:t>
      </w:r>
      <w:r w:rsidRPr="00D238F1">
        <w:rPr>
          <w:i/>
          <w:iCs/>
        </w:rPr>
        <w:t xml:space="preserve">grams </w:t>
      </w:r>
      <w:r w:rsidRPr="007E0674">
        <w:t>m</w:t>
      </w:r>
      <w:r w:rsidRPr="007E0674">
        <w:rPr>
          <w:vertAlign w:val="superscript"/>
        </w:rPr>
        <w:t>-3</w:t>
      </w:r>
      <w:r w:rsidRPr="007E0674">
        <w:t xml:space="preserve"> sec</w:t>
      </w:r>
      <w:r w:rsidRPr="007E0674">
        <w:rPr>
          <w:vertAlign w:val="superscript"/>
        </w:rPr>
        <w:t>-</w:t>
      </w:r>
      <w:r w:rsidRPr="007E0674">
        <w:rPr>
          <w:i/>
          <w:iCs/>
          <w:vertAlign w:val="superscript"/>
        </w:rPr>
        <w:t>1</w:t>
      </w:r>
      <w:r w:rsidRPr="00D238F1">
        <w:t>) due to kinetic reactions where concentrations are ex</w:t>
      </w:r>
      <w:r w:rsidRPr="00D238F1">
        <w:softHyphen/>
        <w:t xml:space="preserve">pressed as </w:t>
      </w:r>
      <w:r w:rsidRPr="00D238F1">
        <w:rPr>
          <w:i/>
          <w:iCs/>
        </w:rPr>
        <w:t>grams meter</w:t>
      </w:r>
      <w:r w:rsidRPr="00D238F1">
        <w:rPr>
          <w:i/>
          <w:iCs/>
          <w:vertAlign w:val="superscript"/>
        </w:rPr>
        <w:t>-3</w:t>
      </w:r>
      <w:r>
        <w:t xml:space="preserve"> or mg/l</w:t>
      </w:r>
      <w:r w:rsidRPr="00D238F1">
        <w:t xml:space="preserve">.  All rate terms in the following discussion are in units of </w:t>
      </w:r>
      <w:r w:rsidRPr="00D238F1">
        <w:rPr>
          <w:i/>
          <w:iCs/>
        </w:rPr>
        <w:t>sec</w:t>
      </w:r>
      <w:r w:rsidRPr="00D238F1">
        <w:rPr>
          <w:i/>
          <w:iCs/>
          <w:vertAlign w:val="superscript"/>
        </w:rPr>
        <w:t>-1</w:t>
      </w:r>
      <w:r w:rsidRPr="00D238F1">
        <w:t xml:space="preserve"> </w:t>
      </w:r>
      <w:r w:rsidR="00341B75">
        <w:t>since</w:t>
      </w:r>
      <w:r w:rsidRPr="00D238F1">
        <w:t xml:space="preserve"> these are the units used in the code.  However, all rate units input into the model from the control file are in units of </w:t>
      </w:r>
      <w:r w:rsidRPr="00127D1D">
        <w:t>day</w:t>
      </w:r>
      <w:r w:rsidRPr="00127D1D">
        <w:rPr>
          <w:vertAlign w:val="superscript"/>
        </w:rPr>
        <w:t>-1</w:t>
      </w:r>
      <w:r w:rsidRPr="00062879">
        <w:t xml:space="preserve"> a</w:t>
      </w:r>
      <w:r w:rsidRPr="00D238F1">
        <w:t xml:space="preserve">nd then converted to </w:t>
      </w:r>
      <w:r w:rsidRPr="00D238F1">
        <w:rPr>
          <w:i/>
          <w:iCs/>
        </w:rPr>
        <w:t>sec</w:t>
      </w:r>
      <w:r w:rsidRPr="00D238F1">
        <w:rPr>
          <w:i/>
          <w:iCs/>
          <w:vertAlign w:val="superscript"/>
        </w:rPr>
        <w:t>-1</w:t>
      </w:r>
      <w:r w:rsidRPr="00D238F1">
        <w:t xml:space="preserve"> before being used in the code.</w:t>
      </w:r>
      <w:r w:rsidRPr="00D238F1">
        <w:rPr>
          <w:i/>
          <w:iCs/>
        </w:rPr>
        <w:t xml:space="preserve"> </w:t>
      </w:r>
      <w:r w:rsidRPr="00D238F1">
        <w:t xml:space="preserve"> </w:t>
      </w:r>
    </w:p>
    <w:p w14:paraId="53DD03D6" w14:textId="77777777" w:rsidR="004D0742" w:rsidRPr="00B7030B" w:rsidRDefault="004D0742" w:rsidP="00B6554A">
      <w:pPr>
        <w:pStyle w:val="Heading2"/>
      </w:pPr>
      <w:bookmarkStart w:id="503" w:name="_Toc48573619"/>
      <w:r w:rsidRPr="00B7030B">
        <w:t>Generic Constituent</w:t>
      </w:r>
      <w:bookmarkEnd w:id="503"/>
    </w:p>
    <w:p w14:paraId="60E91097" w14:textId="392C0A12" w:rsidR="004D0742" w:rsidRPr="00D238F1" w:rsidRDefault="004D0742" w:rsidP="00B6554A">
      <w:pPr>
        <w:pStyle w:val="BodyText"/>
      </w:pPr>
      <w:r w:rsidRPr="00D238F1">
        <w:t xml:space="preserve">Any number of generic constituents </w:t>
      </w:r>
      <w:r w:rsidRPr="00D238F1">
        <w:rPr>
          <w:rStyle w:val="Hyperlink"/>
        </w:rPr>
        <w:t>[</w:t>
      </w:r>
      <w:hyperlink w:anchor="constituent_dimensions" w:history="1">
        <w:r w:rsidRPr="00D238F1">
          <w:rPr>
            <w:rStyle w:val="Hyperlink"/>
          </w:rPr>
          <w:t>NGC</w:t>
        </w:r>
      </w:hyperlink>
      <w:r w:rsidRPr="00D238F1">
        <w:rPr>
          <w:rStyle w:val="Hyperlink"/>
        </w:rPr>
        <w:t xml:space="preserve">] </w:t>
      </w:r>
      <w:r w:rsidRPr="00D238F1">
        <w:t xml:space="preserve">can be defined that can settle, decay (using either zero order </w:t>
      </w:r>
      <w:r w:rsidR="002F464B" w:rsidRPr="00D238F1">
        <w:t>and/</w:t>
      </w:r>
      <w:r w:rsidRPr="00D238F1">
        <w:t>or first order decay</w:t>
      </w:r>
      <w:r w:rsidR="002F464B" w:rsidRPr="00D238F1">
        <w:t xml:space="preserve"> and/or photochemical reactions</w:t>
      </w:r>
      <w:r w:rsidRPr="00D238F1">
        <w:t xml:space="preserve">), </w:t>
      </w:r>
      <w:r w:rsidR="002F464B" w:rsidRPr="00D238F1">
        <w:t xml:space="preserve">and/or </w:t>
      </w:r>
      <w:r w:rsidR="002F3A6E" w:rsidRPr="00D238F1">
        <w:t>transfer across the air/water interface</w:t>
      </w:r>
      <w:r w:rsidRPr="00D238F1">
        <w:t>. The user supplies a zero and/or 1</w:t>
      </w:r>
      <w:r w:rsidRPr="00D238F1">
        <w:rPr>
          <w:vertAlign w:val="superscript"/>
        </w:rPr>
        <w:t>st</w:t>
      </w:r>
      <w:r w:rsidRPr="00D238F1">
        <w:t xml:space="preserve"> order decay coefficient with or without an Arrhenius temperature dependence function, and/or a settling velocity and/or a photodegradation coefficient and/or coefficients for volatilization. </w:t>
      </w:r>
      <w:r w:rsidR="003410FC" w:rsidRPr="00D238F1">
        <w:t>Gas transfer (or v</w:t>
      </w:r>
      <w:r w:rsidRPr="00D238F1">
        <w:t>olatilization</w:t>
      </w:r>
      <w:r w:rsidR="003410FC" w:rsidRPr="00D238F1">
        <w:t>)</w:t>
      </w:r>
      <w:r w:rsidRPr="00D238F1">
        <w:t xml:space="preserve"> requires setting the reaeration coefficient (by making it a fraction of the dissolved oxygen gas transfer rate) and a saturated gas concentration. Generic constituents do not interact with hydrodynamics nor any other water quality state variables. </w:t>
      </w:r>
    </w:p>
    <w:p w14:paraId="682E679D" w14:textId="77777777" w:rsidR="00C63A9B" w:rsidRDefault="002F3A6E" w:rsidP="00C63A9B">
      <w:pPr>
        <w:pStyle w:val="Diagram"/>
      </w:pPr>
      <w:r>
        <w:rPr>
          <w:rFonts w:asciiTheme="minorHAnsi" w:hAnsiTheme="minorHAnsi"/>
          <w:noProof/>
        </w:rPr>
        <w:lastRenderedPageBreak/>
        <w:drawing>
          <wp:inline distT="0" distB="0" distL="0" distR="0" wp14:anchorId="65B6162D" wp14:editId="157DB86F">
            <wp:extent cx="3211775" cy="3426460"/>
            <wp:effectExtent l="0" t="0" r="8255" b="254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222522" cy="3437925"/>
                    </a:xfrm>
                    <a:prstGeom prst="rect">
                      <a:avLst/>
                    </a:prstGeom>
                    <a:noFill/>
                  </pic:spPr>
                </pic:pic>
              </a:graphicData>
            </a:graphic>
          </wp:inline>
        </w:drawing>
      </w:r>
    </w:p>
    <w:p w14:paraId="5749EE6A" w14:textId="447490DC" w:rsidR="004D0742" w:rsidRPr="00C63A9B" w:rsidRDefault="00C63A9B" w:rsidP="007A3922">
      <w:pPr>
        <w:pStyle w:val="Caption"/>
      </w:pPr>
      <w:bookmarkStart w:id="504" w:name="_Ref13948290"/>
      <w:bookmarkStart w:id="505" w:name="_Toc48573773"/>
      <w:r w:rsidRPr="00C63A9B">
        <w:t xml:space="preserve">Figure </w:t>
      </w:r>
      <w:r w:rsidR="00000000">
        <w:fldChar w:fldCharType="begin"/>
      </w:r>
      <w:r w:rsidR="00000000">
        <w:instrText xml:space="preserve"> SEQ Figure \* ARABIC </w:instrText>
      </w:r>
      <w:r w:rsidR="00000000">
        <w:fldChar w:fldCharType="separate"/>
      </w:r>
      <w:r w:rsidR="00A95042">
        <w:rPr>
          <w:noProof/>
        </w:rPr>
        <w:t>61</w:t>
      </w:r>
      <w:r w:rsidR="00000000">
        <w:rPr>
          <w:noProof/>
        </w:rPr>
        <w:fldChar w:fldCharType="end"/>
      </w:r>
      <w:bookmarkEnd w:id="504"/>
      <w:r w:rsidRPr="00C63A9B">
        <w:t>.</w:t>
      </w:r>
      <w:r w:rsidR="004D0742" w:rsidRPr="00C63A9B">
        <w:t xml:space="preserve"> Internal flux for generic constituent compartment.</w:t>
      </w:r>
      <w:bookmarkEnd w:id="505"/>
    </w:p>
    <w:p w14:paraId="4A4C466D" w14:textId="1C173D0D" w:rsidR="004D0742" w:rsidRPr="00C63A9B" w:rsidRDefault="004D0742" w:rsidP="007A3922">
      <w:pPr>
        <w:pStyle w:val="BodyText"/>
      </w:pPr>
      <w:r w:rsidRPr="00C63A9B">
        <w:t>Referring to</w:t>
      </w:r>
      <w:r w:rsidR="00C63A9B" w:rsidRPr="00C63A9B">
        <w:t xml:space="preserve"> </w:t>
      </w:r>
      <w:r w:rsidR="00C63A9B" w:rsidRPr="007E0674">
        <w:rPr>
          <w:b/>
          <w:bCs/>
          <w:color w:val="0000FF"/>
          <w:u w:val="single"/>
        </w:rPr>
        <w:fldChar w:fldCharType="begin"/>
      </w:r>
      <w:r w:rsidR="00C63A9B" w:rsidRPr="007E0674">
        <w:rPr>
          <w:b/>
          <w:bCs/>
          <w:color w:val="0000FF"/>
          <w:u w:val="single"/>
        </w:rPr>
        <w:instrText xml:space="preserve"> REF _Ref13948290 \h  \* MERGEFORMAT </w:instrText>
      </w:r>
      <w:r w:rsidR="00C63A9B" w:rsidRPr="007E0674">
        <w:rPr>
          <w:b/>
          <w:bCs/>
          <w:color w:val="0000FF"/>
          <w:u w:val="single"/>
        </w:rPr>
      </w:r>
      <w:r w:rsidR="00C63A9B" w:rsidRPr="007E0674">
        <w:rPr>
          <w:b/>
          <w:bCs/>
          <w:color w:val="0000FF"/>
          <w:u w:val="single"/>
        </w:rPr>
        <w:fldChar w:fldCharType="separate"/>
      </w:r>
      <w:r w:rsidR="00A95042" w:rsidRPr="007E0674">
        <w:rPr>
          <w:b/>
          <w:bCs/>
          <w:color w:val="0000FF"/>
          <w:u w:val="single"/>
        </w:rPr>
        <w:t xml:space="preserve">Figure </w:t>
      </w:r>
      <w:r w:rsidR="00A95042" w:rsidRPr="007E0674">
        <w:rPr>
          <w:b/>
          <w:bCs/>
          <w:noProof/>
          <w:color w:val="0000FF"/>
          <w:u w:val="single"/>
        </w:rPr>
        <w:t>61</w:t>
      </w:r>
      <w:r w:rsidR="00C63A9B" w:rsidRPr="007E0674">
        <w:rPr>
          <w:b/>
          <w:bCs/>
          <w:color w:val="0000FF"/>
          <w:u w:val="single"/>
        </w:rPr>
        <w:fldChar w:fldCharType="end"/>
      </w:r>
      <w:r w:rsidRPr="00C63A9B">
        <w:t>, the source/sink term for a generic constituent is</w:t>
      </w:r>
    </w:p>
    <w:p w14:paraId="6B36AF58" w14:textId="24EDD9A9" w:rsidR="004D0742" w:rsidRPr="00B7030B" w:rsidRDefault="00E108E0" w:rsidP="004D0742">
      <w:pPr>
        <w:pStyle w:val="equation"/>
        <w:rPr>
          <w:rFonts w:asciiTheme="minorHAnsi" w:hAnsiTheme="minorHAnsi"/>
        </w:rPr>
      </w:pPr>
      <w:r>
        <w:rPr>
          <w:noProof/>
          <w:sz w:val="20"/>
        </w:rPr>
        <w:object w:dxaOrig="1440" w:dyaOrig="1440" w14:anchorId="4178DA47">
          <v:shape id="_x0000_s2087" type="#_x0000_t75" alt="" style="position:absolute;left:0;text-align:left;margin-left:-8.2pt;margin-top:2.6pt;width:409.5pt;height:51.55pt;z-index:251777536;mso-wrap-edited:f;mso-width-percent:0;mso-height-percent:0;mso-width-percent:0;mso-height-percent:0" fillcolor="window">
            <v:imagedata r:id="rId273" o:title=""/>
            <w10:wrap type="square"/>
          </v:shape>
          <o:OLEObject Type="Embed" ProgID="Equation.3" ShapeID="_x0000_s2087" DrawAspect="Content" ObjectID="_1721314980" r:id="rId274"/>
        </w:object>
      </w:r>
      <w:r w:rsidR="004D0742" w:rsidRPr="00B7030B">
        <w:rPr>
          <w:rFonts w:asciiTheme="minorHAnsi" w:hAnsiTheme="minorHAnsi"/>
        </w:rPr>
        <w:tab/>
      </w:r>
      <w:r w:rsidR="00374043">
        <w:rPr>
          <w:rFonts w:asciiTheme="minorHAnsi" w:hAnsiTheme="minorHAnsi"/>
        </w:rPr>
        <w:tab/>
      </w:r>
      <w:r w:rsidR="004D0742"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63</w:t>
      </w:r>
      <w:r w:rsidR="00A41B27">
        <w:rPr>
          <w:rFonts w:asciiTheme="minorHAnsi" w:hAnsiTheme="minorHAnsi"/>
          <w:b/>
          <w:bCs/>
        </w:rPr>
        <w:fldChar w:fldCharType="end"/>
      </w:r>
      <w:r w:rsidR="004D0742" w:rsidRPr="00B7030B">
        <w:rPr>
          <w:rFonts w:asciiTheme="minorHAnsi" w:hAnsiTheme="minorHAnsi"/>
          <w:b/>
          <w:bCs/>
        </w:rPr>
        <w:t>)</w:t>
      </w:r>
    </w:p>
    <w:p w14:paraId="2BF1A474" w14:textId="77777777" w:rsidR="004D0742" w:rsidRPr="00FD046D" w:rsidRDefault="004D0742" w:rsidP="00B574AB">
      <w:pPr>
        <w:pStyle w:val="where"/>
      </w:pPr>
      <w:r w:rsidRPr="00FD046D">
        <w:t>where:</w:t>
      </w:r>
    </w:p>
    <w:p w14:paraId="703EB5C1" w14:textId="77777777" w:rsidR="004D0742" w:rsidRPr="00FD046D" w:rsidRDefault="004D0742" w:rsidP="007A3922">
      <w:pPr>
        <w:pStyle w:val="variabledefinitionChar"/>
      </w:pPr>
      <w:r w:rsidRPr="00FD046D">
        <w:tab/>
      </w:r>
      <w:r w:rsidRPr="00FD046D">
        <w:rPr>
          <w:i/>
          <w:iCs/>
        </w:rPr>
        <w:sym w:font="Symbol" w:char="F051"/>
      </w:r>
      <w:r w:rsidRPr="00FD046D">
        <w:rPr>
          <w:i/>
          <w:iCs/>
          <w:vertAlign w:val="subscript"/>
        </w:rPr>
        <w:t>g</w:t>
      </w:r>
      <w:r w:rsidRPr="00FD046D">
        <w:tab/>
        <w:t>=</w:t>
      </w:r>
      <w:r w:rsidRPr="00FD046D">
        <w:tab/>
        <w:t xml:space="preserve">temperature rate multiplier </w:t>
      </w:r>
    </w:p>
    <w:p w14:paraId="30CF8F1F" w14:textId="77777777" w:rsidR="004D0742" w:rsidRPr="00B574AB" w:rsidRDefault="004D0742" w:rsidP="007A3922">
      <w:pPr>
        <w:pStyle w:val="variabledefinitionChar"/>
      </w:pPr>
      <w:r w:rsidRPr="00FD046D">
        <w:tab/>
      </w:r>
      <w:r w:rsidRPr="00FD046D">
        <w:rPr>
          <w:i/>
          <w:iCs/>
        </w:rPr>
        <w:t>T</w:t>
      </w:r>
      <w:r w:rsidRPr="00FD046D">
        <w:tab/>
        <w:t>=</w:t>
      </w:r>
      <w:r w:rsidRPr="00FD046D">
        <w:tab/>
        <w:t xml:space="preserve">water temperature, </w:t>
      </w:r>
      <w:r w:rsidRPr="00B574AB">
        <w:rPr>
          <w:vertAlign w:val="superscript"/>
        </w:rPr>
        <w:t>o</w:t>
      </w:r>
      <w:r w:rsidRPr="00B574AB">
        <w:t>C</w:t>
      </w:r>
    </w:p>
    <w:p w14:paraId="25B26238" w14:textId="77777777" w:rsidR="004D0742" w:rsidRPr="00B574AB" w:rsidRDefault="004D0742" w:rsidP="007A3922">
      <w:pPr>
        <w:pStyle w:val="variabledefinitionChar"/>
        <w:rPr>
          <w:iCs/>
        </w:rPr>
      </w:pPr>
      <w:r w:rsidRPr="00FD046D">
        <w:rPr>
          <w:i/>
        </w:rPr>
        <w:tab/>
        <w:t xml:space="preserve">         α</w:t>
      </w:r>
      <w:r w:rsidRPr="00FD046D">
        <w:rPr>
          <w:i/>
        </w:rPr>
        <w:tab/>
      </w:r>
      <w:r w:rsidRPr="00B574AB">
        <w:t>=</w:t>
      </w:r>
      <w:r w:rsidRPr="00FD046D">
        <w:rPr>
          <w:i/>
        </w:rPr>
        <w:t xml:space="preserve"> </w:t>
      </w:r>
      <w:r w:rsidRPr="00FD046D">
        <w:t>photodegradation parameter</w:t>
      </w:r>
      <w:r w:rsidRPr="00FD046D">
        <w:rPr>
          <w:i/>
        </w:rPr>
        <w:t xml:space="preserve">, </w:t>
      </w:r>
      <w:r w:rsidRPr="00B574AB">
        <w:rPr>
          <w:iCs/>
        </w:rPr>
        <w:t>m</w:t>
      </w:r>
      <w:r w:rsidRPr="00B574AB">
        <w:rPr>
          <w:iCs/>
          <w:vertAlign w:val="superscript"/>
        </w:rPr>
        <w:t>2</w:t>
      </w:r>
      <w:r w:rsidRPr="00B574AB">
        <w:rPr>
          <w:iCs/>
        </w:rPr>
        <w:t>/J</w:t>
      </w:r>
    </w:p>
    <w:p w14:paraId="476EBC89" w14:textId="275713A5" w:rsidR="004D0742" w:rsidRPr="00FD046D" w:rsidRDefault="004D0742" w:rsidP="007A3922">
      <w:pPr>
        <w:pStyle w:val="variabledefinitionChar"/>
        <w:rPr>
          <w:vertAlign w:val="superscript"/>
        </w:rPr>
      </w:pPr>
      <w:r w:rsidRPr="00FD046D">
        <w:tab/>
        <w:t xml:space="preserve">         I</w:t>
      </w:r>
      <w:r w:rsidRPr="00FD046D">
        <w:rPr>
          <w:vertAlign w:val="subscript"/>
        </w:rPr>
        <w:t>o</w:t>
      </w:r>
      <w:r w:rsidR="0039263A">
        <w:rPr>
          <w:vertAlign w:val="subscript"/>
        </w:rPr>
        <w:tab/>
      </w:r>
      <w:r w:rsidRPr="00FD046D">
        <w:t xml:space="preserve"> </w:t>
      </w:r>
      <w:r w:rsidRPr="00B574AB">
        <w:t>=</w:t>
      </w:r>
      <w:r w:rsidRPr="00FD046D">
        <w:t xml:space="preserve"> radiation at surface, W/m</w:t>
      </w:r>
      <w:r w:rsidRPr="00FD046D">
        <w:rPr>
          <w:vertAlign w:val="superscript"/>
        </w:rPr>
        <w:t>2</w:t>
      </w:r>
    </w:p>
    <w:p w14:paraId="7E43A477" w14:textId="37C09B48" w:rsidR="004D0742" w:rsidRPr="00B574AB" w:rsidRDefault="004D0742" w:rsidP="00C012E8">
      <w:pPr>
        <w:pStyle w:val="variabledefinitionChar"/>
        <w:rPr>
          <w:iCs/>
        </w:rPr>
      </w:pPr>
      <w:r w:rsidRPr="00FD046D">
        <w:rPr>
          <w:i/>
        </w:rPr>
        <w:t xml:space="preserve">         </w:t>
      </w:r>
      <w:r w:rsidR="00E84AFD">
        <w:rPr>
          <w:i/>
        </w:rPr>
        <w:t xml:space="preserve">  </w:t>
      </w:r>
      <w:r w:rsidRPr="00FD046D">
        <w:rPr>
          <w:i/>
        </w:rPr>
        <w:sym w:font="Symbol" w:char="F06C"/>
      </w:r>
      <w:r w:rsidR="00177A99">
        <w:rPr>
          <w:i/>
        </w:rPr>
        <w:tab/>
      </w:r>
      <w:r w:rsidR="00E84AFD">
        <w:tab/>
      </w:r>
      <w:r w:rsidRPr="00B574AB">
        <w:t>=</w:t>
      </w:r>
      <w:r w:rsidRPr="00FD046D">
        <w:rPr>
          <w:i/>
        </w:rPr>
        <w:t xml:space="preserve"> </w:t>
      </w:r>
      <w:r w:rsidRPr="00FD046D">
        <w:t>light extinction coefficient</w:t>
      </w:r>
      <w:r w:rsidRPr="00FD046D">
        <w:rPr>
          <w:i/>
        </w:rPr>
        <w:t xml:space="preserve">, </w:t>
      </w:r>
      <w:r w:rsidRPr="00B574AB">
        <w:rPr>
          <w:iCs/>
        </w:rPr>
        <w:t>m</w:t>
      </w:r>
      <w:r w:rsidRPr="00B574AB">
        <w:rPr>
          <w:iCs/>
          <w:vertAlign w:val="superscript"/>
        </w:rPr>
        <w:t>-1</w:t>
      </w:r>
    </w:p>
    <w:p w14:paraId="04095B20" w14:textId="18A99549" w:rsidR="004D0742" w:rsidRPr="00FD046D" w:rsidRDefault="004D0742" w:rsidP="0052054C">
      <w:pPr>
        <w:pStyle w:val="variabledefinitionChar"/>
        <w:rPr>
          <w:i/>
        </w:rPr>
      </w:pPr>
      <w:r w:rsidRPr="00FD046D">
        <w:rPr>
          <w:i/>
        </w:rPr>
        <w:tab/>
        <w:t xml:space="preserve">         </w:t>
      </w:r>
      <w:r w:rsidR="00177A99" w:rsidRPr="00FD046D">
        <w:rPr>
          <w:i/>
        </w:rPr>
        <w:t>Β</w:t>
      </w:r>
      <w:r w:rsidR="00177A99">
        <w:rPr>
          <w:i/>
        </w:rPr>
        <w:tab/>
      </w:r>
      <w:r w:rsidRPr="00B574AB">
        <w:rPr>
          <w:iCs/>
        </w:rPr>
        <w:t>=</w:t>
      </w:r>
      <w:r w:rsidRPr="00FD046D">
        <w:rPr>
          <w:i/>
        </w:rPr>
        <w:t xml:space="preserve"> </w:t>
      </w:r>
      <w:r w:rsidRPr="00FD046D">
        <w:t>fraction of short wave solar absorbed on the surface</w:t>
      </w:r>
    </w:p>
    <w:p w14:paraId="75F991B2" w14:textId="77777777" w:rsidR="004D0742" w:rsidRPr="00B574AB" w:rsidRDefault="004D0742" w:rsidP="00B6554A">
      <w:pPr>
        <w:pStyle w:val="variabledefinitionChar"/>
        <w:rPr>
          <w:iCs/>
          <w:vertAlign w:val="superscript"/>
        </w:rPr>
      </w:pPr>
      <w:r w:rsidRPr="00FD046D">
        <w:tab/>
      </w:r>
      <w:r w:rsidRPr="00FD046D">
        <w:rPr>
          <w:i/>
          <w:iCs/>
        </w:rPr>
        <w:sym w:font="Symbol" w:char="F077"/>
      </w:r>
      <w:r w:rsidRPr="00FD046D">
        <w:rPr>
          <w:i/>
          <w:iCs/>
          <w:vertAlign w:val="subscript"/>
        </w:rPr>
        <w:t xml:space="preserve"> g</w:t>
      </w:r>
      <w:r w:rsidRPr="00FD046D">
        <w:t xml:space="preserve"> </w:t>
      </w:r>
      <w:r w:rsidRPr="00FD046D">
        <w:tab/>
        <w:t>=</w:t>
      </w:r>
      <w:r w:rsidRPr="00FD046D">
        <w:tab/>
      </w:r>
      <w:r w:rsidR="00BA0DA8" w:rsidRPr="00FD046D">
        <w:t>s</w:t>
      </w:r>
      <w:r w:rsidRPr="00FD046D">
        <w:t xml:space="preserve">ettling velocity, </w:t>
      </w:r>
      <w:r w:rsidRPr="00B574AB">
        <w:rPr>
          <w:iCs/>
        </w:rPr>
        <w:t>m s</w:t>
      </w:r>
      <w:r w:rsidRPr="00B574AB">
        <w:rPr>
          <w:iCs/>
          <w:vertAlign w:val="superscript"/>
        </w:rPr>
        <w:t>-1</w:t>
      </w:r>
    </w:p>
    <w:p w14:paraId="025746EA" w14:textId="77777777" w:rsidR="004D0742" w:rsidRPr="00B574AB" w:rsidRDefault="004D0742" w:rsidP="00B6554A">
      <w:pPr>
        <w:pStyle w:val="variabledefinitionChar"/>
      </w:pPr>
      <w:r w:rsidRPr="00FD046D">
        <w:tab/>
      </w:r>
      <w:r w:rsidRPr="00FD046D">
        <w:rPr>
          <w:i/>
          <w:iCs/>
        </w:rPr>
        <w:t>K</w:t>
      </w:r>
      <w:r w:rsidRPr="00FD046D">
        <w:rPr>
          <w:i/>
          <w:iCs/>
          <w:vertAlign w:val="subscript"/>
        </w:rPr>
        <w:t>0</w:t>
      </w:r>
      <w:r w:rsidRPr="00FD046D">
        <w:tab/>
        <w:t>=</w:t>
      </w:r>
      <w:r w:rsidRPr="00FD046D">
        <w:tab/>
        <w:t xml:space="preserve">zero order decay coefficient, </w:t>
      </w:r>
      <w:r w:rsidRPr="00FD046D">
        <w:rPr>
          <w:i/>
          <w:iCs/>
        </w:rPr>
        <w:t xml:space="preserve">g </w:t>
      </w:r>
      <w:r w:rsidRPr="00B574AB">
        <w:t>m</w:t>
      </w:r>
      <w:r w:rsidRPr="00B574AB">
        <w:rPr>
          <w:vertAlign w:val="superscript"/>
        </w:rPr>
        <w:t>-3</w:t>
      </w:r>
      <w:r w:rsidRPr="00B574AB">
        <w:t xml:space="preserve"> s</w:t>
      </w:r>
      <w:r w:rsidRPr="00B574AB">
        <w:rPr>
          <w:vertAlign w:val="superscript"/>
        </w:rPr>
        <w:t>-1</w:t>
      </w:r>
      <w:r w:rsidRPr="00B574AB">
        <w:t xml:space="preserve"> at 20</w:t>
      </w:r>
      <w:r w:rsidRPr="00B574AB">
        <w:rPr>
          <w:vertAlign w:val="superscript"/>
        </w:rPr>
        <w:t>o</w:t>
      </w:r>
      <w:r w:rsidRPr="00B574AB">
        <w:t>C</w:t>
      </w:r>
    </w:p>
    <w:p w14:paraId="69482C30" w14:textId="77777777" w:rsidR="004D0742" w:rsidRPr="004C6FF9" w:rsidRDefault="004D0742" w:rsidP="00B6554A">
      <w:pPr>
        <w:pStyle w:val="variabledefinitionChar"/>
        <w:rPr>
          <w:iCs/>
        </w:rPr>
      </w:pPr>
      <w:r w:rsidRPr="00FD046D">
        <w:tab/>
      </w:r>
      <w:r w:rsidRPr="00FD046D">
        <w:rPr>
          <w:i/>
          <w:iCs/>
        </w:rPr>
        <w:t>K</w:t>
      </w:r>
      <w:r w:rsidRPr="00FD046D">
        <w:rPr>
          <w:i/>
          <w:iCs/>
          <w:vertAlign w:val="subscript"/>
        </w:rPr>
        <w:t>1</w:t>
      </w:r>
      <w:r w:rsidRPr="00FD046D">
        <w:tab/>
        <w:t>=</w:t>
      </w:r>
      <w:r w:rsidRPr="00FD046D">
        <w:tab/>
        <w:t xml:space="preserve">first order decay coefficient, </w:t>
      </w:r>
      <w:r w:rsidRPr="00127D1D">
        <w:rPr>
          <w:iCs/>
        </w:rPr>
        <w:t>s</w:t>
      </w:r>
      <w:r w:rsidRPr="00127D1D">
        <w:rPr>
          <w:iCs/>
          <w:vertAlign w:val="superscript"/>
        </w:rPr>
        <w:t>-1</w:t>
      </w:r>
      <w:r w:rsidRPr="00127D1D">
        <w:rPr>
          <w:iCs/>
        </w:rPr>
        <w:t xml:space="preserve"> at 20</w:t>
      </w:r>
      <w:r w:rsidRPr="00127D1D">
        <w:rPr>
          <w:iCs/>
          <w:vertAlign w:val="superscript"/>
        </w:rPr>
        <w:t>o</w:t>
      </w:r>
      <w:r w:rsidRPr="00127D1D">
        <w:rPr>
          <w:iCs/>
        </w:rPr>
        <w:t>C</w:t>
      </w:r>
    </w:p>
    <w:p w14:paraId="10D41B96" w14:textId="77777777" w:rsidR="004D0742" w:rsidRPr="00B574AB" w:rsidRDefault="004D0742" w:rsidP="007552CD">
      <w:pPr>
        <w:pStyle w:val="variabledefinitionChar"/>
        <w:rPr>
          <w:iCs/>
          <w:vertAlign w:val="superscript"/>
        </w:rPr>
      </w:pPr>
      <w:r w:rsidRPr="00FD046D">
        <w:tab/>
      </w:r>
      <w:r w:rsidRPr="00FD046D">
        <w:sym w:font="Symbol" w:char="F046"/>
      </w:r>
      <w:r w:rsidRPr="00FD046D">
        <w:rPr>
          <w:i/>
          <w:iCs/>
          <w:vertAlign w:val="subscript"/>
        </w:rPr>
        <w:t>g</w:t>
      </w:r>
      <w:r w:rsidRPr="00FD046D">
        <w:tab/>
        <w:t>=</w:t>
      </w:r>
      <w:r w:rsidRPr="00FD046D">
        <w:tab/>
        <w:t xml:space="preserve">generic constituent concentration, </w:t>
      </w:r>
      <w:r w:rsidRPr="00B574AB">
        <w:rPr>
          <w:iCs/>
        </w:rPr>
        <w:t>g m</w:t>
      </w:r>
      <w:r w:rsidRPr="00B574AB">
        <w:rPr>
          <w:iCs/>
          <w:vertAlign w:val="superscript"/>
        </w:rPr>
        <w:t>-3</w:t>
      </w:r>
    </w:p>
    <w:p w14:paraId="3433146C" w14:textId="7311EEDF" w:rsidR="004D0742" w:rsidRPr="00B574AB" w:rsidRDefault="004D0742" w:rsidP="007552CD">
      <w:pPr>
        <w:pStyle w:val="variabledefinitionChar"/>
        <w:rPr>
          <w:iCs/>
          <w:vertAlign w:val="superscript"/>
        </w:rPr>
      </w:pPr>
      <w:r w:rsidRPr="00FD046D">
        <w:t xml:space="preserve">      </w:t>
      </w:r>
      <w:r w:rsidR="00E84AFD">
        <w:t xml:space="preserve">   </w:t>
      </w:r>
      <w:r w:rsidRPr="00FD046D">
        <w:sym w:font="Symbol" w:char="F046"/>
      </w:r>
      <w:r w:rsidRPr="00FD046D">
        <w:t>s</w:t>
      </w:r>
      <w:r w:rsidRPr="00FD046D">
        <w:tab/>
      </w:r>
      <w:r w:rsidR="00E84AFD">
        <w:t xml:space="preserve"> </w:t>
      </w:r>
      <w:r w:rsidRPr="00FD046D">
        <w:t>=</w:t>
      </w:r>
      <w:r w:rsidRPr="00FD046D">
        <w:tab/>
        <w:t xml:space="preserve">generic constituent concentration gas saturation in the atmosphere, </w:t>
      </w:r>
      <w:r w:rsidRPr="00B574AB">
        <w:rPr>
          <w:iCs/>
        </w:rPr>
        <w:t>g m</w:t>
      </w:r>
      <w:r w:rsidRPr="00B574AB">
        <w:rPr>
          <w:iCs/>
          <w:vertAlign w:val="superscript"/>
        </w:rPr>
        <w:t>-3</w:t>
      </w:r>
    </w:p>
    <w:p w14:paraId="26A33F4A" w14:textId="795A775D" w:rsidR="004D0742" w:rsidRPr="00FD046D" w:rsidRDefault="004D0742" w:rsidP="007552CD">
      <w:pPr>
        <w:pStyle w:val="variabledefinitionChar"/>
        <w:rPr>
          <w:vertAlign w:val="superscript"/>
        </w:rPr>
      </w:pPr>
      <w:r w:rsidRPr="00FD046D">
        <w:t xml:space="preserve">      </w:t>
      </w:r>
      <w:r w:rsidR="00E84AFD">
        <w:t xml:space="preserve">  </w:t>
      </w:r>
      <w:r w:rsidRPr="00FD046D">
        <w:t xml:space="preserve"> </w:t>
      </w:r>
      <w:proofErr w:type="spellStart"/>
      <w:r w:rsidRPr="00FD046D">
        <w:t>A</w:t>
      </w:r>
      <w:r w:rsidRPr="00FD046D">
        <w:rPr>
          <w:vertAlign w:val="subscript"/>
        </w:rPr>
        <w:t>sur</w:t>
      </w:r>
      <w:proofErr w:type="spellEnd"/>
      <w:r w:rsidR="00177A99">
        <w:rPr>
          <w:vertAlign w:val="subscript"/>
        </w:rPr>
        <w:tab/>
      </w:r>
      <w:r w:rsidRPr="00B574AB">
        <w:rPr>
          <w:iCs/>
          <w:vertAlign w:val="subscript"/>
        </w:rPr>
        <w:t xml:space="preserve"> </w:t>
      </w:r>
      <w:r w:rsidRPr="00B574AB">
        <w:rPr>
          <w:iCs/>
        </w:rPr>
        <w:t>=</w:t>
      </w:r>
      <w:r w:rsidRPr="00FD046D">
        <w:t xml:space="preserve"> surface area, m</w:t>
      </w:r>
      <w:r w:rsidRPr="00FD046D">
        <w:rPr>
          <w:vertAlign w:val="superscript"/>
        </w:rPr>
        <w:t>2</w:t>
      </w:r>
    </w:p>
    <w:p w14:paraId="5FBFBB5E" w14:textId="7CE85D91" w:rsidR="00CB3318" w:rsidRPr="00FD046D" w:rsidRDefault="00CB3318" w:rsidP="007552CD">
      <w:pPr>
        <w:pStyle w:val="variabledefinitionChar"/>
      </w:pPr>
      <w:r w:rsidRPr="00FD046D">
        <w:t xml:space="preserve">       </w:t>
      </w:r>
      <w:r w:rsidR="00E84AFD">
        <w:t xml:space="preserve">  </w:t>
      </w:r>
      <w:proofErr w:type="spellStart"/>
      <w:r w:rsidRPr="00FD046D">
        <w:t>V</w:t>
      </w:r>
      <w:r w:rsidRPr="00FD046D">
        <w:rPr>
          <w:vertAlign w:val="subscript"/>
        </w:rPr>
        <w:t>sur</w:t>
      </w:r>
      <w:proofErr w:type="spellEnd"/>
      <w:r w:rsidR="00177A99">
        <w:rPr>
          <w:vertAlign w:val="subscript"/>
        </w:rPr>
        <w:tab/>
      </w:r>
      <w:r w:rsidRPr="00B574AB">
        <w:rPr>
          <w:iCs/>
          <w:vertAlign w:val="subscript"/>
        </w:rPr>
        <w:t xml:space="preserve"> </w:t>
      </w:r>
      <w:r w:rsidRPr="00B574AB">
        <w:rPr>
          <w:iCs/>
        </w:rPr>
        <w:t>=</w:t>
      </w:r>
      <w:r w:rsidRPr="00FD046D">
        <w:t xml:space="preserve"> surface volume, m</w:t>
      </w:r>
      <w:r w:rsidRPr="00FD046D">
        <w:rPr>
          <w:vertAlign w:val="superscript"/>
        </w:rPr>
        <w:t>3</w:t>
      </w:r>
    </w:p>
    <w:p w14:paraId="5983FBE9" w14:textId="18A7EAD3" w:rsidR="004D0742" w:rsidRPr="00B574AB" w:rsidRDefault="004D0742" w:rsidP="007552CD">
      <w:pPr>
        <w:pStyle w:val="variabledefinitionChar"/>
        <w:rPr>
          <w:iCs/>
        </w:rPr>
      </w:pPr>
      <w:r w:rsidRPr="00FD046D">
        <w:rPr>
          <w:i/>
        </w:rPr>
        <w:t xml:space="preserve">      </w:t>
      </w:r>
      <w:r w:rsidR="00E84AFD">
        <w:rPr>
          <w:i/>
        </w:rPr>
        <w:t xml:space="preserve">  </w:t>
      </w:r>
      <w:r w:rsidRPr="00FD046D">
        <w:rPr>
          <w:i/>
        </w:rPr>
        <w:t xml:space="preserve"> K</w:t>
      </w:r>
      <w:r w:rsidRPr="00FD046D">
        <w:rPr>
          <w:i/>
          <w:vertAlign w:val="subscript"/>
        </w:rPr>
        <w:t xml:space="preserve">L </w:t>
      </w:r>
      <w:r w:rsidR="00177A99">
        <w:rPr>
          <w:i/>
          <w:vertAlign w:val="subscript"/>
        </w:rPr>
        <w:tab/>
      </w:r>
      <w:r w:rsidR="00177A99">
        <w:rPr>
          <w:i/>
          <w:vertAlign w:val="subscript"/>
        </w:rPr>
        <w:tab/>
      </w:r>
      <w:r w:rsidRPr="00B574AB">
        <w:rPr>
          <w:iCs/>
        </w:rPr>
        <w:t>=</w:t>
      </w:r>
      <w:r w:rsidRPr="00FD046D">
        <w:rPr>
          <w:i/>
        </w:rPr>
        <w:t xml:space="preserve"> </w:t>
      </w:r>
      <w:r w:rsidRPr="00FD046D">
        <w:t>surface gas transfer coefficient</w:t>
      </w:r>
      <w:r w:rsidRPr="00FD046D">
        <w:rPr>
          <w:i/>
        </w:rPr>
        <w:t xml:space="preserve">, </w:t>
      </w:r>
      <w:r w:rsidRPr="00B574AB">
        <w:rPr>
          <w:iCs/>
        </w:rPr>
        <w:t>m/s</w:t>
      </w:r>
    </w:p>
    <w:p w14:paraId="3763EFAA" w14:textId="77777777" w:rsidR="004D0742" w:rsidRPr="00FD046D" w:rsidRDefault="004D0742" w:rsidP="007552CD">
      <w:pPr>
        <w:pStyle w:val="variabledefinitionChar"/>
      </w:pPr>
    </w:p>
    <w:p w14:paraId="0FEE1451" w14:textId="77777777" w:rsidR="004D0742" w:rsidRPr="00FD046D" w:rsidRDefault="004D0742" w:rsidP="007552CD">
      <w:r w:rsidRPr="00FD046D">
        <w:lastRenderedPageBreak/>
        <w:t>Photodegradation can be an important mechanism for constituents such as fecal coliforms (</w:t>
      </w:r>
      <w:r w:rsidR="00D503E3">
        <w:t xml:space="preserve">Mitchell and </w:t>
      </w:r>
      <w:r w:rsidRPr="00FD046D">
        <w:t xml:space="preserve">Chamberlain, 1978; Auer and Niehaus, 1993) and for dissolved organic matter (Moran and </w:t>
      </w:r>
      <w:proofErr w:type="spellStart"/>
      <w:r w:rsidRPr="00FD046D">
        <w:t>Zepp</w:t>
      </w:r>
      <w:proofErr w:type="spellEnd"/>
      <w:r w:rsidRPr="00FD046D">
        <w:t xml:space="preserve">, 1996; </w:t>
      </w:r>
      <w:proofErr w:type="spellStart"/>
      <w:r w:rsidRPr="00FD046D">
        <w:t>Reche</w:t>
      </w:r>
      <w:proofErr w:type="spellEnd"/>
      <w:r w:rsidRPr="00FD046D">
        <w:t xml:space="preserve"> et al., 1999). The photo decay rate can be modeled as a pseudo 1</w:t>
      </w:r>
      <w:r w:rsidRPr="00FD046D">
        <w:rPr>
          <w:vertAlign w:val="superscript"/>
        </w:rPr>
        <w:t>st</w:t>
      </w:r>
      <w:r w:rsidRPr="00FD046D">
        <w:t xml:space="preserve"> order decay (</w:t>
      </w:r>
      <w:proofErr w:type="spellStart"/>
      <w:r w:rsidRPr="00FD046D">
        <w:t>k</w:t>
      </w:r>
      <w:r w:rsidRPr="00FD046D">
        <w:rPr>
          <w:vertAlign w:val="subscript"/>
        </w:rPr>
        <w:t>light</w:t>
      </w:r>
      <w:proofErr w:type="spellEnd"/>
      <w:r w:rsidRPr="00FD046D">
        <w:t xml:space="preserve">) rate, as described by </w:t>
      </w:r>
    </w:p>
    <w:p w14:paraId="3B8E2CCF" w14:textId="77777777" w:rsidR="004D0742" w:rsidRPr="00BE17E3" w:rsidRDefault="00000000" w:rsidP="00B574AB">
      <w:pPr>
        <w:rPr>
          <w:rFonts w:eastAsiaTheme="minorEastAsia"/>
        </w:rPr>
      </w:pPr>
      <m:oMathPara>
        <m:oMath>
          <m:f>
            <m:fPr>
              <m:ctrlPr>
                <w:rPr>
                  <w:rFonts w:ascii="Cambria Math" w:hAnsi="Cambria Math"/>
                </w:rPr>
              </m:ctrlPr>
            </m:fPr>
            <m:num>
              <m:r>
                <w:rPr>
                  <w:rFonts w:ascii="Cambria Math" w:hAnsi="Cambria Math"/>
                </w:rPr>
                <m:t>δC</m:t>
              </m:r>
            </m:num>
            <m:den>
              <m:r>
                <w:rPr>
                  <w:rFonts w:ascii="Cambria Math" w:hAnsi="Cambria Math"/>
                </w:rPr>
                <m:t>dt</m:t>
              </m:r>
            </m:den>
          </m:f>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lig</m:t>
              </m:r>
              <m:r>
                <w:rPr>
                  <w:rFonts w:ascii="Cambria Math" w:hAnsi="Cambria Math"/>
                </w:rPr>
                <m:t>h</m:t>
              </m:r>
              <m:r>
                <w:rPr>
                  <w:rFonts w:ascii="Cambria Math" w:hAnsi="Cambria Math"/>
                </w:rPr>
                <m:t>t</m:t>
              </m:r>
            </m:sub>
          </m:sSub>
          <m:r>
            <m:rPr>
              <m:sty m:val="p"/>
            </m:rPr>
            <w:rPr>
              <w:rFonts w:ascii="Cambria Math" w:hAnsi="Cambria Math"/>
            </w:rPr>
            <m:t>×</m:t>
          </m:r>
          <m:r>
            <w:rPr>
              <w:rFonts w:ascii="Cambria Math" w:hAnsi="Cambria Math"/>
            </w:rPr>
            <m:t>C</m:t>
          </m:r>
        </m:oMath>
      </m:oMathPara>
    </w:p>
    <w:p w14:paraId="5859E2AE" w14:textId="77777777" w:rsidR="004D0742" w:rsidRPr="00BE17E3" w:rsidRDefault="004D0742" w:rsidP="00B574AB">
      <w:pPr>
        <w:rPr>
          <w:rFonts w:eastAsiaTheme="minorEastAsia"/>
        </w:rPr>
      </w:pPr>
    </w:p>
    <w:p w14:paraId="0B5A131E" w14:textId="77777777" w:rsidR="004D0742" w:rsidRPr="00FD046D" w:rsidRDefault="004D0742" w:rsidP="00B6554A">
      <w:pPr>
        <w:rPr>
          <w:rFonts w:eastAsiaTheme="minorEastAsia"/>
        </w:rPr>
      </w:pPr>
      <w:r w:rsidRPr="00FD046D">
        <w:rPr>
          <w:rFonts w:eastAsiaTheme="minorEastAsia"/>
        </w:rPr>
        <w:t xml:space="preserve">Where </w:t>
      </w:r>
      <w:proofErr w:type="spellStart"/>
      <w:r w:rsidRPr="00FD046D">
        <w:rPr>
          <w:rFonts w:eastAsiaTheme="minorEastAsia"/>
        </w:rPr>
        <w:t>k</w:t>
      </w:r>
      <w:r w:rsidRPr="00FD046D">
        <w:rPr>
          <w:rFonts w:eastAsiaTheme="minorEastAsia"/>
          <w:vertAlign w:val="subscript"/>
        </w:rPr>
        <w:t>light</w:t>
      </w:r>
      <w:proofErr w:type="spellEnd"/>
      <w:r w:rsidRPr="00FD046D">
        <w:rPr>
          <w:rFonts w:eastAsiaTheme="minorEastAsia"/>
          <w:vertAlign w:val="subscript"/>
        </w:rPr>
        <w:t xml:space="preserve"> </w:t>
      </w:r>
      <w:r w:rsidRPr="00FD046D">
        <w:rPr>
          <w:rFonts w:eastAsiaTheme="minorEastAsia"/>
        </w:rPr>
        <w:t>is the first-order decay coefficient (sec</w:t>
      </w:r>
      <w:r w:rsidRPr="00FD046D">
        <w:rPr>
          <w:rFonts w:eastAsiaTheme="minorEastAsia"/>
          <w:vertAlign w:val="superscript"/>
        </w:rPr>
        <w:t>-1</w:t>
      </w:r>
      <w:r w:rsidRPr="00FD046D">
        <w:rPr>
          <w:rFonts w:eastAsiaTheme="minorEastAsia"/>
        </w:rPr>
        <w:t>) and C is the constituent concentration (g/m</w:t>
      </w:r>
      <w:r w:rsidRPr="00FD046D">
        <w:rPr>
          <w:rFonts w:eastAsiaTheme="minorEastAsia"/>
          <w:vertAlign w:val="superscript"/>
        </w:rPr>
        <w:t>3</w:t>
      </w:r>
      <w:r w:rsidRPr="00FD046D">
        <w:rPr>
          <w:rFonts w:eastAsiaTheme="minorEastAsia"/>
        </w:rPr>
        <w:t>). Chamberlin and Mitchell (1978) defined the light induced decay of coliforms based on Beer’s Law and a proportionality constant as</w:t>
      </w:r>
    </w:p>
    <w:p w14:paraId="199C1A93" w14:textId="77777777" w:rsidR="004D0742" w:rsidRPr="00BE17E3" w:rsidRDefault="00000000" w:rsidP="00B574AB">
      <w:pPr>
        <w:rPr>
          <w:rFonts w:eastAsiaTheme="minorEastAsia"/>
        </w:rPr>
      </w:pPr>
      <m:oMathPara>
        <m:oMath>
          <m:sSub>
            <m:sSubPr>
              <m:ctrlPr>
                <w:rPr>
                  <w:rFonts w:ascii="Cambria Math" w:eastAsiaTheme="minorEastAsia" w:hAnsi="Cambria Math"/>
                </w:rPr>
              </m:ctrlPr>
            </m:sSubPr>
            <m:e>
              <m:r>
                <w:rPr>
                  <w:rFonts w:ascii="Cambria Math" w:eastAsiaTheme="minorEastAsia" w:hAnsi="Cambria Math"/>
                </w:rPr>
                <m:t>k</m:t>
              </m:r>
            </m:e>
            <m:sub>
              <m:r>
                <w:rPr>
                  <w:rFonts w:ascii="Cambria Math" w:eastAsiaTheme="minorEastAsia" w:hAnsi="Cambria Math"/>
                </w:rPr>
                <m:t>lig</m:t>
              </m:r>
              <m:r>
                <w:rPr>
                  <w:rFonts w:ascii="Cambria Math" w:eastAsiaTheme="minorEastAsia" w:hAnsi="Cambria Math"/>
                </w:rPr>
                <m:t>h</m:t>
              </m:r>
              <m:r>
                <w:rPr>
                  <w:rFonts w:ascii="Cambria Math" w:eastAsiaTheme="minorEastAsia" w:hAnsi="Cambria Math"/>
                </w:rPr>
                <m:t>t</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I</m:t>
              </m:r>
            </m:e>
            <m:sub>
              <m:r>
                <m:rPr>
                  <m:sty m:val="p"/>
                </m:rPr>
                <w:rPr>
                  <w:rFonts w:ascii="Cambria Math" w:eastAsiaTheme="minorEastAsia" w:hAnsi="Cambria Math"/>
                </w:rPr>
                <m:t>0</m:t>
              </m:r>
            </m:sub>
          </m:sSub>
          <m:sSup>
            <m:sSupPr>
              <m:ctrlPr>
                <w:rPr>
                  <w:rFonts w:ascii="Cambria Math" w:eastAsiaTheme="minorEastAsia" w:hAnsi="Cambria Math"/>
                </w:rPr>
              </m:ctrlPr>
            </m:sSupPr>
            <m:e>
              <m:r>
                <w:rPr>
                  <w:rFonts w:ascii="Cambria Math" w:eastAsiaTheme="minorEastAsia" w:hAnsi="Cambria Math"/>
                </w:rPr>
                <m:t>e</m:t>
              </m:r>
            </m:e>
            <m:sup>
              <m:r>
                <m:rPr>
                  <m:sty m:val="p"/>
                </m:rPr>
                <w:rPr>
                  <w:rFonts w:ascii="Cambria Math" w:eastAsiaTheme="minorEastAsia" w:hAnsi="Cambria Math"/>
                </w:rPr>
                <m:t>-</m:t>
              </m:r>
              <m:r>
                <w:rPr>
                  <w:rFonts w:ascii="Cambria Math" w:eastAsiaTheme="minorEastAsia" w:hAnsi="Cambria Math"/>
                </w:rPr>
                <m:t>λz</m:t>
              </m:r>
            </m:sup>
          </m:sSup>
        </m:oMath>
      </m:oMathPara>
    </w:p>
    <w:p w14:paraId="14B4477B" w14:textId="77777777" w:rsidR="004D0742" w:rsidRPr="00BE17E3" w:rsidRDefault="004D0742" w:rsidP="00B574AB">
      <w:pPr>
        <w:rPr>
          <w:rFonts w:eastAsiaTheme="minorEastAsia"/>
        </w:rPr>
      </w:pPr>
    </w:p>
    <w:p w14:paraId="6326F77F" w14:textId="18F5FCD7" w:rsidR="004D0742" w:rsidRPr="00FD046D" w:rsidRDefault="004D0742" w:rsidP="00B6554A">
      <w:pPr>
        <w:rPr>
          <w:rFonts w:eastAsiaTheme="minorEastAsia"/>
        </w:rPr>
      </w:pPr>
      <w:r w:rsidRPr="00FD046D">
        <w:rPr>
          <w:rFonts w:eastAsiaTheme="minorEastAsia"/>
        </w:rPr>
        <w:t xml:space="preserve">Where </w:t>
      </w:r>
      <w:r w:rsidRPr="00B574AB">
        <w:rPr>
          <w:rFonts w:eastAsiaTheme="minorEastAsia"/>
          <w:i/>
          <w:iCs/>
        </w:rPr>
        <w:t>α</w:t>
      </w:r>
      <w:r w:rsidRPr="00FD046D">
        <w:rPr>
          <w:rFonts w:eastAsiaTheme="minorEastAsia"/>
        </w:rPr>
        <w:t xml:space="preserve"> is the user defined proportionality constant for the effect of incident light on a specific constituent</w:t>
      </w:r>
      <w:r w:rsidR="00856EFB">
        <w:rPr>
          <w:rFonts w:eastAsiaTheme="minorEastAsia"/>
        </w:rPr>
        <w:t>,</w:t>
      </w:r>
      <w:r w:rsidRPr="00FD046D">
        <w:rPr>
          <w:rFonts w:eastAsiaTheme="minorEastAsia"/>
        </w:rPr>
        <w:t xml:space="preserve"> or organism in the case of fecal coliforms (cm</w:t>
      </w:r>
      <w:r w:rsidRPr="00FD046D">
        <w:rPr>
          <w:rFonts w:eastAsiaTheme="minorEastAsia"/>
          <w:vertAlign w:val="superscript"/>
        </w:rPr>
        <w:t>2</w:t>
      </w:r>
      <w:r w:rsidRPr="00FD046D">
        <w:rPr>
          <w:rFonts w:eastAsiaTheme="minorEastAsia"/>
        </w:rPr>
        <w:t>/</w:t>
      </w:r>
      <w:proofErr w:type="spellStart"/>
      <w:r w:rsidRPr="00FD046D">
        <w:rPr>
          <w:rFonts w:eastAsiaTheme="minorEastAsia"/>
        </w:rPr>
        <w:t>cal</w:t>
      </w:r>
      <w:proofErr w:type="spellEnd"/>
      <w:r w:rsidRPr="00FD046D">
        <w:rPr>
          <w:rFonts w:eastAsiaTheme="minorEastAsia"/>
        </w:rPr>
        <w:t>), I</w:t>
      </w:r>
      <w:r w:rsidRPr="00FD046D">
        <w:rPr>
          <w:rFonts w:eastAsiaTheme="minorEastAsia"/>
          <w:vertAlign w:val="subscript"/>
        </w:rPr>
        <w:t>0</w:t>
      </w:r>
      <w:r w:rsidRPr="00FD046D">
        <w:rPr>
          <w:rFonts w:eastAsiaTheme="minorEastAsia"/>
        </w:rPr>
        <w:t xml:space="preserve"> is the incident light energy at the water surface (</w:t>
      </w:r>
      <w:proofErr w:type="spellStart"/>
      <w:r w:rsidRPr="00FD046D">
        <w:rPr>
          <w:rFonts w:eastAsiaTheme="minorEastAsia"/>
        </w:rPr>
        <w:t>cal</w:t>
      </w:r>
      <w:proofErr w:type="spellEnd"/>
      <w:r w:rsidRPr="00FD046D">
        <w:rPr>
          <w:rFonts w:eastAsiaTheme="minorEastAsia"/>
        </w:rPr>
        <w:t>/cm</w:t>
      </w:r>
      <w:r w:rsidRPr="00FD046D">
        <w:rPr>
          <w:rFonts w:eastAsiaTheme="minorEastAsia"/>
          <w:vertAlign w:val="superscript"/>
        </w:rPr>
        <w:t>2</w:t>
      </w:r>
      <w:r w:rsidRPr="00FD046D">
        <w:rPr>
          <w:rFonts w:eastAsiaTheme="minorEastAsia"/>
        </w:rPr>
        <w:t xml:space="preserve">-day), </w:t>
      </w:r>
      <w:r w:rsidRPr="00FD046D">
        <w:rPr>
          <w:rFonts w:eastAsiaTheme="minorEastAsia"/>
        </w:rPr>
        <w:sym w:font="Symbol" w:char="F06C"/>
      </w:r>
      <w:r w:rsidRPr="00FD046D">
        <w:rPr>
          <w:rFonts w:eastAsiaTheme="minorEastAsia"/>
        </w:rPr>
        <w:t xml:space="preserve"> is the light attenuation coefficient per unit depth (m</w:t>
      </w:r>
      <w:r w:rsidRPr="00FD046D">
        <w:rPr>
          <w:rFonts w:eastAsiaTheme="minorEastAsia"/>
          <w:vertAlign w:val="superscript"/>
        </w:rPr>
        <w:t>-1</w:t>
      </w:r>
      <w:r w:rsidRPr="00FD046D">
        <w:rPr>
          <w:rFonts w:eastAsiaTheme="minorEastAsia"/>
        </w:rPr>
        <w:t>)</w:t>
      </w:r>
      <w:r w:rsidR="007F26D0">
        <w:rPr>
          <w:rFonts w:eastAsiaTheme="minorEastAsia"/>
        </w:rPr>
        <w:t>,</w:t>
      </w:r>
      <w:r w:rsidRPr="00FD046D">
        <w:rPr>
          <w:rFonts w:eastAsiaTheme="minorEastAsia"/>
        </w:rPr>
        <w:t xml:space="preserve"> and </w:t>
      </w:r>
      <w:r w:rsidRPr="00B574AB">
        <w:rPr>
          <w:rFonts w:eastAsiaTheme="minorEastAsia"/>
          <w:i/>
          <w:iCs/>
        </w:rPr>
        <w:t xml:space="preserve">z </w:t>
      </w:r>
      <w:r w:rsidRPr="00FD046D">
        <w:rPr>
          <w:rFonts w:eastAsiaTheme="minorEastAsia"/>
        </w:rPr>
        <w:t xml:space="preserve">is the depth below the water surface (m). </w:t>
      </w:r>
      <w:r w:rsidR="00D3696B" w:rsidRPr="00B574AB">
        <w:rPr>
          <w:rFonts w:eastAsiaTheme="minorEastAsia"/>
          <w:b/>
          <w:bCs/>
          <w:color w:val="0000FF"/>
          <w:u w:val="single"/>
        </w:rPr>
        <w:fldChar w:fldCharType="begin"/>
      </w:r>
      <w:r w:rsidR="00D3696B" w:rsidRPr="00B574AB">
        <w:rPr>
          <w:rFonts w:eastAsiaTheme="minorEastAsia"/>
          <w:b/>
          <w:bCs/>
          <w:color w:val="0000FF"/>
          <w:u w:val="single"/>
        </w:rPr>
        <w:instrText xml:space="preserve"> REF _Ref14621648 \h </w:instrText>
      </w:r>
      <w:r w:rsidR="007F26D0" w:rsidRPr="00B574AB">
        <w:rPr>
          <w:rFonts w:eastAsiaTheme="minorEastAsia"/>
          <w:b/>
          <w:bCs/>
          <w:color w:val="0000FF"/>
          <w:u w:val="single"/>
        </w:rPr>
        <w:instrText xml:space="preserve"> \* MERGEFORMAT </w:instrText>
      </w:r>
      <w:r w:rsidR="00D3696B" w:rsidRPr="00B574AB">
        <w:rPr>
          <w:rFonts w:eastAsiaTheme="minorEastAsia"/>
          <w:b/>
          <w:bCs/>
          <w:color w:val="0000FF"/>
          <w:u w:val="single"/>
        </w:rPr>
      </w:r>
      <w:r w:rsidR="00D3696B" w:rsidRPr="00B574AB">
        <w:rPr>
          <w:rFonts w:eastAsiaTheme="minorEastAsia"/>
          <w:b/>
          <w:bCs/>
          <w:color w:val="0000FF"/>
          <w:u w:val="single"/>
        </w:rPr>
        <w:fldChar w:fldCharType="separate"/>
      </w:r>
      <w:r w:rsidR="00A95042" w:rsidRPr="00B574AB">
        <w:rPr>
          <w:b/>
          <w:bCs/>
          <w:color w:val="0000FF"/>
          <w:u w:val="single"/>
        </w:rPr>
        <w:t xml:space="preserve">Table </w:t>
      </w:r>
      <w:r w:rsidR="00A95042" w:rsidRPr="00B574AB">
        <w:rPr>
          <w:b/>
          <w:bCs/>
          <w:noProof/>
          <w:color w:val="0000FF"/>
          <w:u w:val="single"/>
        </w:rPr>
        <w:t>9</w:t>
      </w:r>
      <w:r w:rsidR="00D3696B" w:rsidRPr="00B574AB">
        <w:rPr>
          <w:rFonts w:eastAsiaTheme="minorEastAsia"/>
          <w:b/>
          <w:bCs/>
          <w:color w:val="0000FF"/>
          <w:u w:val="single"/>
        </w:rPr>
        <w:fldChar w:fldCharType="end"/>
      </w:r>
      <w:r w:rsidR="00D3696B">
        <w:rPr>
          <w:rFonts w:eastAsiaTheme="minorEastAsia"/>
        </w:rPr>
        <w:t xml:space="preserve"> </w:t>
      </w:r>
      <w:r w:rsidRPr="00FD046D">
        <w:rPr>
          <w:rFonts w:eastAsiaTheme="minorEastAsia"/>
        </w:rPr>
        <w:t xml:space="preserve">shows a selection of α values reported in the literature for coliforms (Bowie et al., 1985). The </w:t>
      </w:r>
      <w:r w:rsidRPr="00B574AB">
        <w:rPr>
          <w:rFonts w:eastAsiaTheme="minorEastAsia"/>
          <w:b/>
          <w:bCs/>
        </w:rPr>
        <w:t>CE-QUAL-W2</w:t>
      </w:r>
      <w:r w:rsidRPr="00FD046D">
        <w:rPr>
          <w:rFonts w:eastAsiaTheme="minorEastAsia"/>
        </w:rPr>
        <w:t xml:space="preserve"> model uses units of W/m</w:t>
      </w:r>
      <w:r w:rsidRPr="00FD046D">
        <w:rPr>
          <w:rFonts w:eastAsiaTheme="minorEastAsia"/>
          <w:vertAlign w:val="superscript"/>
        </w:rPr>
        <w:t>2</w:t>
      </w:r>
      <w:r w:rsidRPr="00FD046D">
        <w:rPr>
          <w:rFonts w:eastAsiaTheme="minorEastAsia"/>
        </w:rPr>
        <w:t xml:space="preserve"> for radiation</w:t>
      </w:r>
      <w:r w:rsidR="007F26D0">
        <w:rPr>
          <w:rFonts w:eastAsiaTheme="minorEastAsia"/>
        </w:rPr>
        <w:t>;</w:t>
      </w:r>
      <w:r w:rsidRPr="00FD046D">
        <w:rPr>
          <w:rFonts w:eastAsiaTheme="minorEastAsia"/>
        </w:rPr>
        <w:t xml:space="preserve"> hence the corresponding units of alpha as used in the </w:t>
      </w:r>
      <w:r w:rsidRPr="00B574AB">
        <w:rPr>
          <w:rFonts w:eastAsiaTheme="minorEastAsia"/>
          <w:b/>
          <w:bCs/>
        </w:rPr>
        <w:t>CE-QUAL-W2</w:t>
      </w:r>
      <w:r w:rsidRPr="00FD046D">
        <w:rPr>
          <w:rFonts w:eastAsiaTheme="minorEastAsia"/>
        </w:rPr>
        <w:t xml:space="preserve"> model are m</w:t>
      </w:r>
      <w:r w:rsidRPr="00FD046D">
        <w:rPr>
          <w:rFonts w:eastAsiaTheme="minorEastAsia"/>
          <w:vertAlign w:val="superscript"/>
        </w:rPr>
        <w:t>2</w:t>
      </w:r>
      <w:r w:rsidRPr="00FD046D">
        <w:rPr>
          <w:rFonts w:eastAsiaTheme="minorEastAsia"/>
        </w:rPr>
        <w:t>/J.</w:t>
      </w:r>
    </w:p>
    <w:p w14:paraId="68F1BDB8" w14:textId="77777777" w:rsidR="004D0742" w:rsidRPr="00FD046D" w:rsidRDefault="004D0742" w:rsidP="00B6554A">
      <w:pPr>
        <w:rPr>
          <w:rFonts w:eastAsiaTheme="minorEastAsia"/>
        </w:rPr>
      </w:pPr>
    </w:p>
    <w:p w14:paraId="1D081BFB" w14:textId="2550C585" w:rsidR="00D3696B" w:rsidRPr="00FD046D" w:rsidRDefault="00D3696B" w:rsidP="00B574AB">
      <w:pPr>
        <w:pStyle w:val="Caption"/>
      </w:pPr>
      <w:bookmarkStart w:id="506" w:name="_Ref14621648"/>
      <w:bookmarkStart w:id="507" w:name="_Toc48573846"/>
      <w:r>
        <w:t xml:space="preserve">Table </w:t>
      </w:r>
      <w:r w:rsidR="00000000">
        <w:fldChar w:fldCharType="begin"/>
      </w:r>
      <w:r w:rsidR="00000000">
        <w:instrText xml:space="preserve"> SEQ Table \* ARABIC </w:instrText>
      </w:r>
      <w:r w:rsidR="00000000">
        <w:fldChar w:fldCharType="separate"/>
      </w:r>
      <w:r w:rsidR="00A95042">
        <w:rPr>
          <w:noProof/>
        </w:rPr>
        <w:t>9</w:t>
      </w:r>
      <w:r w:rsidR="00000000">
        <w:rPr>
          <w:noProof/>
        </w:rPr>
        <w:fldChar w:fldCharType="end"/>
      </w:r>
      <w:bookmarkEnd w:id="506"/>
      <w:r>
        <w:t xml:space="preserve">. </w:t>
      </w:r>
      <w:r w:rsidRPr="00FD046D">
        <w:t>Comparison of α estimates based on Chamberlin and Mitchell (1978) with additional values (Bowie et al., 1985)</w:t>
      </w:r>
      <w:bookmarkEnd w:id="507"/>
    </w:p>
    <w:tbl>
      <w:tblPr>
        <w:tblStyle w:val="TableGrid"/>
        <w:tblW w:w="0" w:type="auto"/>
        <w:tblLook w:val="04A0" w:firstRow="1" w:lastRow="0" w:firstColumn="1" w:lastColumn="0" w:noHBand="0" w:noVBand="1"/>
      </w:tblPr>
      <w:tblGrid>
        <w:gridCol w:w="1513"/>
        <w:gridCol w:w="2598"/>
        <w:gridCol w:w="1249"/>
        <w:gridCol w:w="1463"/>
        <w:gridCol w:w="1807"/>
      </w:tblGrid>
      <w:tr w:rsidR="004D0742" w:rsidRPr="00FD046D" w14:paraId="2DF56350" w14:textId="77777777" w:rsidTr="00D3696B">
        <w:trPr>
          <w:tblHeader/>
        </w:trPr>
        <w:tc>
          <w:tcPr>
            <w:tcW w:w="1513" w:type="dxa"/>
            <w:vAlign w:val="center"/>
          </w:tcPr>
          <w:p w14:paraId="5B262162" w14:textId="77777777" w:rsidR="004D0742" w:rsidRPr="00127D1D" w:rsidRDefault="004D0742" w:rsidP="00127D1D">
            <w:pPr>
              <w:pStyle w:val="TableText0"/>
              <w:jc w:val="center"/>
              <w:rPr>
                <w:rFonts w:eastAsiaTheme="minorEastAsia"/>
                <w:b/>
                <w:bCs/>
              </w:rPr>
            </w:pPr>
            <w:r w:rsidRPr="00127D1D">
              <w:rPr>
                <w:rFonts w:eastAsiaTheme="minorEastAsia"/>
                <w:b/>
                <w:bCs/>
              </w:rPr>
              <w:t>Organism</w:t>
            </w:r>
          </w:p>
        </w:tc>
        <w:tc>
          <w:tcPr>
            <w:tcW w:w="2598" w:type="dxa"/>
            <w:vAlign w:val="center"/>
          </w:tcPr>
          <w:p w14:paraId="60DB8517" w14:textId="77777777" w:rsidR="004D0742" w:rsidRPr="00127D1D" w:rsidRDefault="004D0742" w:rsidP="00127D1D">
            <w:pPr>
              <w:pStyle w:val="TableText0"/>
              <w:jc w:val="center"/>
              <w:rPr>
                <w:rFonts w:eastAsiaTheme="minorEastAsia"/>
                <w:b/>
                <w:bCs/>
              </w:rPr>
            </w:pPr>
            <w:r w:rsidRPr="00127D1D">
              <w:rPr>
                <w:rFonts w:eastAsiaTheme="minorEastAsia"/>
                <w:b/>
                <w:bCs/>
              </w:rPr>
              <w:t>Study</w:t>
            </w:r>
          </w:p>
        </w:tc>
        <w:tc>
          <w:tcPr>
            <w:tcW w:w="1249" w:type="dxa"/>
            <w:vAlign w:val="center"/>
          </w:tcPr>
          <w:p w14:paraId="608DB10C" w14:textId="77777777" w:rsidR="004D0742" w:rsidRPr="00127D1D" w:rsidRDefault="004D0742" w:rsidP="00127D1D">
            <w:pPr>
              <w:pStyle w:val="TableText0"/>
              <w:jc w:val="center"/>
              <w:rPr>
                <w:rFonts w:eastAsiaTheme="minorEastAsia"/>
                <w:b/>
                <w:bCs/>
              </w:rPr>
            </w:pPr>
            <w:r w:rsidRPr="00127D1D">
              <w:rPr>
                <w:rFonts w:eastAsiaTheme="minorEastAsia"/>
                <w:b/>
                <w:bCs/>
              </w:rPr>
              <w:t>α (cm</w:t>
            </w:r>
            <w:r w:rsidRPr="00127D1D">
              <w:rPr>
                <w:rFonts w:eastAsiaTheme="minorEastAsia"/>
                <w:b/>
                <w:bCs/>
                <w:vertAlign w:val="superscript"/>
              </w:rPr>
              <w:t>2</w:t>
            </w:r>
            <w:r w:rsidRPr="00127D1D">
              <w:rPr>
                <w:rFonts w:eastAsiaTheme="minorEastAsia"/>
                <w:b/>
                <w:bCs/>
              </w:rPr>
              <w:t>/</w:t>
            </w:r>
            <w:proofErr w:type="spellStart"/>
            <w:r w:rsidRPr="00127D1D">
              <w:rPr>
                <w:rFonts w:eastAsiaTheme="minorEastAsia"/>
                <w:b/>
                <w:bCs/>
              </w:rPr>
              <w:t>cal</w:t>
            </w:r>
            <w:proofErr w:type="spellEnd"/>
            <w:r w:rsidRPr="00127D1D">
              <w:rPr>
                <w:rFonts w:eastAsiaTheme="minorEastAsia"/>
                <w:b/>
                <w:bCs/>
              </w:rPr>
              <w:t>)</w:t>
            </w:r>
          </w:p>
        </w:tc>
        <w:tc>
          <w:tcPr>
            <w:tcW w:w="1463" w:type="dxa"/>
          </w:tcPr>
          <w:p w14:paraId="36CE1691" w14:textId="77777777" w:rsidR="004D0742" w:rsidRPr="00127D1D" w:rsidRDefault="004D0742" w:rsidP="00127D1D">
            <w:pPr>
              <w:pStyle w:val="TableText0"/>
              <w:jc w:val="center"/>
              <w:rPr>
                <w:rFonts w:eastAsiaTheme="minorEastAsia"/>
                <w:b/>
                <w:bCs/>
              </w:rPr>
            </w:pPr>
            <w:r w:rsidRPr="00127D1D">
              <w:rPr>
                <w:rFonts w:eastAsiaTheme="minorEastAsia"/>
                <w:b/>
                <w:bCs/>
              </w:rPr>
              <w:t>α (m</w:t>
            </w:r>
            <w:r w:rsidRPr="00127D1D">
              <w:rPr>
                <w:rFonts w:eastAsiaTheme="minorEastAsia"/>
                <w:b/>
                <w:bCs/>
                <w:vertAlign w:val="superscript"/>
              </w:rPr>
              <w:t>2</w:t>
            </w:r>
            <w:r w:rsidRPr="00127D1D">
              <w:rPr>
                <w:rFonts w:eastAsiaTheme="minorEastAsia"/>
                <w:b/>
                <w:bCs/>
              </w:rPr>
              <w:t>/J)</w:t>
            </w:r>
          </w:p>
        </w:tc>
        <w:tc>
          <w:tcPr>
            <w:tcW w:w="1807" w:type="dxa"/>
            <w:vAlign w:val="center"/>
          </w:tcPr>
          <w:p w14:paraId="1B448029" w14:textId="77777777" w:rsidR="004D0742" w:rsidRPr="00127D1D" w:rsidRDefault="004D0742" w:rsidP="00127D1D">
            <w:pPr>
              <w:pStyle w:val="TableText0"/>
              <w:jc w:val="center"/>
              <w:rPr>
                <w:rFonts w:eastAsiaTheme="minorEastAsia"/>
                <w:b/>
                <w:bCs/>
              </w:rPr>
            </w:pPr>
            <w:r w:rsidRPr="00127D1D">
              <w:rPr>
                <w:rFonts w:eastAsiaTheme="minorEastAsia"/>
                <w:b/>
                <w:bCs/>
              </w:rPr>
              <w:t>Data Source</w:t>
            </w:r>
          </w:p>
        </w:tc>
      </w:tr>
      <w:tr w:rsidR="004D0742" w:rsidRPr="00FD046D" w14:paraId="4FC67013" w14:textId="77777777" w:rsidTr="00B574AB">
        <w:tc>
          <w:tcPr>
            <w:tcW w:w="1513" w:type="dxa"/>
            <w:vAlign w:val="center"/>
          </w:tcPr>
          <w:p w14:paraId="39EFB34D" w14:textId="77777777" w:rsidR="004D0742" w:rsidRPr="00FD046D" w:rsidRDefault="004D0742" w:rsidP="00127D1D">
            <w:pPr>
              <w:pStyle w:val="TableText0"/>
              <w:rPr>
                <w:rFonts w:eastAsiaTheme="minorEastAsia"/>
              </w:rPr>
            </w:pPr>
            <w:r w:rsidRPr="00FD046D">
              <w:rPr>
                <w:rFonts w:eastAsiaTheme="minorEastAsia"/>
              </w:rPr>
              <w:t>Coliform Group</w:t>
            </w:r>
          </w:p>
        </w:tc>
        <w:tc>
          <w:tcPr>
            <w:tcW w:w="2598" w:type="dxa"/>
            <w:vAlign w:val="center"/>
          </w:tcPr>
          <w:p w14:paraId="3BBE7680" w14:textId="77777777" w:rsidR="004D0742" w:rsidRPr="00B574AB" w:rsidRDefault="004D0742" w:rsidP="00127D1D">
            <w:pPr>
              <w:pStyle w:val="TableText0"/>
            </w:pPr>
            <w:r w:rsidRPr="00B574AB">
              <w:t>14 field studies (mean)</w:t>
            </w:r>
          </w:p>
        </w:tc>
        <w:tc>
          <w:tcPr>
            <w:tcW w:w="1249" w:type="dxa"/>
            <w:vAlign w:val="center"/>
          </w:tcPr>
          <w:p w14:paraId="14D4EB10" w14:textId="77777777" w:rsidR="004D0742" w:rsidRPr="00B574AB" w:rsidRDefault="004D0742" w:rsidP="00127D1D">
            <w:pPr>
              <w:pStyle w:val="TableText0"/>
            </w:pPr>
            <w:r w:rsidRPr="00B574AB">
              <w:t>0.481</w:t>
            </w:r>
          </w:p>
        </w:tc>
        <w:tc>
          <w:tcPr>
            <w:tcW w:w="1463" w:type="dxa"/>
            <w:vAlign w:val="center"/>
          </w:tcPr>
          <w:p w14:paraId="474A8121" w14:textId="77777777" w:rsidR="004D0742" w:rsidRPr="00FD046D" w:rsidRDefault="004D0742" w:rsidP="00127D1D">
            <w:pPr>
              <w:pStyle w:val="TableText0"/>
              <w:rPr>
                <w:rFonts w:eastAsiaTheme="minorEastAsia"/>
              </w:rPr>
            </w:pPr>
            <w:r w:rsidRPr="00FD046D">
              <w:t>1.15E-05</w:t>
            </w:r>
          </w:p>
        </w:tc>
        <w:tc>
          <w:tcPr>
            <w:tcW w:w="1807" w:type="dxa"/>
            <w:vAlign w:val="center"/>
          </w:tcPr>
          <w:p w14:paraId="1048B14C" w14:textId="77777777" w:rsidR="004D0742" w:rsidRPr="00FD046D" w:rsidRDefault="004D0742" w:rsidP="00127D1D">
            <w:pPr>
              <w:pStyle w:val="TableText0"/>
              <w:rPr>
                <w:rFonts w:eastAsiaTheme="minorEastAsia"/>
              </w:rPr>
            </w:pPr>
            <w:proofErr w:type="spellStart"/>
            <w:r w:rsidRPr="00FD046D">
              <w:rPr>
                <w:rFonts w:eastAsiaTheme="minorEastAsia"/>
              </w:rPr>
              <w:t>Gameson</w:t>
            </w:r>
            <w:proofErr w:type="spellEnd"/>
            <w:r w:rsidRPr="00FD046D">
              <w:rPr>
                <w:rFonts w:eastAsiaTheme="minorEastAsia"/>
              </w:rPr>
              <w:t xml:space="preserve"> and Gould (1975)</w:t>
            </w:r>
          </w:p>
        </w:tc>
      </w:tr>
      <w:tr w:rsidR="004D0742" w:rsidRPr="00FD046D" w14:paraId="1BEDA6FB" w14:textId="77777777" w:rsidTr="00B574AB">
        <w:tc>
          <w:tcPr>
            <w:tcW w:w="1513" w:type="dxa"/>
            <w:vAlign w:val="center"/>
          </w:tcPr>
          <w:p w14:paraId="0AC65CFA" w14:textId="77777777" w:rsidR="004D0742" w:rsidRPr="00FD046D" w:rsidRDefault="004D0742" w:rsidP="00127D1D">
            <w:pPr>
              <w:pStyle w:val="TableText0"/>
              <w:rPr>
                <w:rFonts w:eastAsiaTheme="minorEastAsia"/>
              </w:rPr>
            </w:pPr>
            <w:r w:rsidRPr="00FD046D">
              <w:rPr>
                <w:rFonts w:eastAsiaTheme="minorEastAsia"/>
              </w:rPr>
              <w:t>Coliform Group</w:t>
            </w:r>
          </w:p>
        </w:tc>
        <w:tc>
          <w:tcPr>
            <w:tcW w:w="2598" w:type="dxa"/>
            <w:vAlign w:val="center"/>
          </w:tcPr>
          <w:p w14:paraId="76E98EA6" w14:textId="77777777" w:rsidR="004D0742" w:rsidRPr="00B574AB" w:rsidRDefault="004D0742" w:rsidP="00127D1D">
            <w:pPr>
              <w:pStyle w:val="TableText0"/>
            </w:pPr>
            <w:r w:rsidRPr="00B574AB">
              <w:t>24 field studies (mean)</w:t>
            </w:r>
          </w:p>
        </w:tc>
        <w:tc>
          <w:tcPr>
            <w:tcW w:w="1249" w:type="dxa"/>
            <w:vAlign w:val="center"/>
          </w:tcPr>
          <w:p w14:paraId="79128078" w14:textId="77777777" w:rsidR="004D0742" w:rsidRPr="00B574AB" w:rsidRDefault="004D0742" w:rsidP="00127D1D">
            <w:pPr>
              <w:pStyle w:val="TableText0"/>
            </w:pPr>
            <w:r w:rsidRPr="00B574AB">
              <w:t>0.168</w:t>
            </w:r>
          </w:p>
        </w:tc>
        <w:tc>
          <w:tcPr>
            <w:tcW w:w="1463" w:type="dxa"/>
            <w:vAlign w:val="center"/>
          </w:tcPr>
          <w:p w14:paraId="55D779B2" w14:textId="77777777" w:rsidR="004D0742" w:rsidRPr="00FD046D" w:rsidRDefault="004D0742" w:rsidP="00127D1D">
            <w:pPr>
              <w:pStyle w:val="TableText0"/>
              <w:rPr>
                <w:rFonts w:eastAsiaTheme="minorEastAsia"/>
              </w:rPr>
            </w:pPr>
            <w:r w:rsidRPr="00FD046D">
              <w:t>4.01E-06</w:t>
            </w:r>
          </w:p>
        </w:tc>
        <w:tc>
          <w:tcPr>
            <w:tcW w:w="1807" w:type="dxa"/>
            <w:vAlign w:val="center"/>
          </w:tcPr>
          <w:p w14:paraId="4664967A" w14:textId="77777777" w:rsidR="004D0742" w:rsidRPr="00FD046D" w:rsidRDefault="004D0742" w:rsidP="00127D1D">
            <w:pPr>
              <w:pStyle w:val="TableText0"/>
              <w:rPr>
                <w:rFonts w:eastAsiaTheme="minorEastAsia"/>
              </w:rPr>
            </w:pPr>
            <w:r w:rsidRPr="00FD046D">
              <w:rPr>
                <w:rFonts w:eastAsiaTheme="minorEastAsia"/>
              </w:rPr>
              <w:t>Foxworthy and Kneeling (1969)</w:t>
            </w:r>
          </w:p>
        </w:tc>
      </w:tr>
      <w:tr w:rsidR="004D0742" w:rsidRPr="00FD046D" w14:paraId="19D64A4F" w14:textId="77777777" w:rsidTr="00B574AB">
        <w:tc>
          <w:tcPr>
            <w:tcW w:w="1513" w:type="dxa"/>
            <w:vAlign w:val="center"/>
          </w:tcPr>
          <w:p w14:paraId="072BAACD" w14:textId="77777777" w:rsidR="004D0742" w:rsidRPr="00FD046D" w:rsidRDefault="004D0742" w:rsidP="00127D1D">
            <w:pPr>
              <w:pStyle w:val="TableText0"/>
              <w:rPr>
                <w:rFonts w:eastAsiaTheme="minorEastAsia"/>
              </w:rPr>
            </w:pPr>
            <w:r w:rsidRPr="00FD046D">
              <w:rPr>
                <w:rFonts w:eastAsiaTheme="minorEastAsia"/>
              </w:rPr>
              <w:t>Coliform Group</w:t>
            </w:r>
          </w:p>
        </w:tc>
        <w:tc>
          <w:tcPr>
            <w:tcW w:w="2598" w:type="dxa"/>
            <w:vAlign w:val="center"/>
          </w:tcPr>
          <w:p w14:paraId="3144361E" w14:textId="77777777" w:rsidR="004D0742" w:rsidRPr="00B574AB" w:rsidRDefault="004D0742" w:rsidP="00127D1D">
            <w:pPr>
              <w:pStyle w:val="TableText0"/>
            </w:pPr>
            <w:r w:rsidRPr="00B574AB">
              <w:t>61 laboratory studies (mean)</w:t>
            </w:r>
          </w:p>
        </w:tc>
        <w:tc>
          <w:tcPr>
            <w:tcW w:w="1249" w:type="dxa"/>
            <w:vAlign w:val="center"/>
          </w:tcPr>
          <w:p w14:paraId="20DCE6DB" w14:textId="77777777" w:rsidR="004D0742" w:rsidRPr="00B574AB" w:rsidRDefault="004D0742" w:rsidP="00127D1D">
            <w:pPr>
              <w:pStyle w:val="TableText0"/>
            </w:pPr>
            <w:r w:rsidRPr="00B574AB">
              <w:t>0.136</w:t>
            </w:r>
          </w:p>
        </w:tc>
        <w:tc>
          <w:tcPr>
            <w:tcW w:w="1463" w:type="dxa"/>
            <w:vAlign w:val="center"/>
          </w:tcPr>
          <w:p w14:paraId="55911DC0" w14:textId="77777777" w:rsidR="004D0742" w:rsidRPr="00FD046D" w:rsidRDefault="004D0742" w:rsidP="00127D1D">
            <w:pPr>
              <w:pStyle w:val="TableText0"/>
              <w:rPr>
                <w:rFonts w:eastAsiaTheme="minorEastAsia"/>
              </w:rPr>
            </w:pPr>
            <w:r w:rsidRPr="00FD046D">
              <w:t>3.25E-06</w:t>
            </w:r>
          </w:p>
        </w:tc>
        <w:tc>
          <w:tcPr>
            <w:tcW w:w="1807" w:type="dxa"/>
            <w:vAlign w:val="center"/>
          </w:tcPr>
          <w:p w14:paraId="3B2F1F73" w14:textId="77777777" w:rsidR="004D0742" w:rsidRPr="00FD046D" w:rsidRDefault="004D0742" w:rsidP="00127D1D">
            <w:pPr>
              <w:pStyle w:val="TableText0"/>
              <w:rPr>
                <w:rFonts w:eastAsiaTheme="minorEastAsia"/>
              </w:rPr>
            </w:pPr>
            <w:proofErr w:type="spellStart"/>
            <w:r w:rsidRPr="00FD046D">
              <w:rPr>
                <w:rFonts w:eastAsiaTheme="minorEastAsia"/>
              </w:rPr>
              <w:t>Gameson</w:t>
            </w:r>
            <w:proofErr w:type="spellEnd"/>
            <w:r w:rsidRPr="00FD046D">
              <w:rPr>
                <w:rFonts w:eastAsiaTheme="minorEastAsia"/>
              </w:rPr>
              <w:t xml:space="preserve"> and Gould (1975)</w:t>
            </w:r>
          </w:p>
        </w:tc>
      </w:tr>
      <w:tr w:rsidR="004D0742" w:rsidRPr="00FD046D" w14:paraId="775CB22C" w14:textId="77777777" w:rsidTr="00B574AB">
        <w:tc>
          <w:tcPr>
            <w:tcW w:w="1513" w:type="dxa"/>
            <w:vAlign w:val="center"/>
          </w:tcPr>
          <w:p w14:paraId="4CED6FC5" w14:textId="77777777" w:rsidR="004D0742" w:rsidRPr="00FD046D" w:rsidRDefault="004D0742" w:rsidP="00127D1D">
            <w:pPr>
              <w:pStyle w:val="TableText0"/>
              <w:rPr>
                <w:rFonts w:eastAsiaTheme="minorEastAsia"/>
              </w:rPr>
            </w:pPr>
            <w:r w:rsidRPr="00FD046D">
              <w:rPr>
                <w:rFonts w:eastAsiaTheme="minorEastAsia"/>
              </w:rPr>
              <w:t>Fecal Coliform</w:t>
            </w:r>
          </w:p>
        </w:tc>
        <w:tc>
          <w:tcPr>
            <w:tcW w:w="2598" w:type="dxa"/>
            <w:vAlign w:val="center"/>
          </w:tcPr>
          <w:p w14:paraId="4BE5C5D0" w14:textId="77777777" w:rsidR="004D0742" w:rsidRPr="00B574AB" w:rsidRDefault="004D0742" w:rsidP="00127D1D">
            <w:pPr>
              <w:pStyle w:val="TableText0"/>
            </w:pPr>
            <w:r w:rsidRPr="00B574AB">
              <w:t>Estimated from field and laboratory studies (mean of salt and freshwater)</w:t>
            </w:r>
          </w:p>
        </w:tc>
        <w:tc>
          <w:tcPr>
            <w:tcW w:w="1249" w:type="dxa"/>
            <w:vAlign w:val="center"/>
          </w:tcPr>
          <w:p w14:paraId="48E28FF5" w14:textId="77777777" w:rsidR="004D0742" w:rsidRPr="00B574AB" w:rsidRDefault="004D0742" w:rsidP="00127D1D">
            <w:pPr>
              <w:pStyle w:val="TableText0"/>
            </w:pPr>
            <w:r w:rsidRPr="00B574AB">
              <w:t>0.042</w:t>
            </w:r>
          </w:p>
        </w:tc>
        <w:tc>
          <w:tcPr>
            <w:tcW w:w="1463" w:type="dxa"/>
            <w:vAlign w:val="center"/>
          </w:tcPr>
          <w:p w14:paraId="36B98A36" w14:textId="77777777" w:rsidR="004D0742" w:rsidRPr="00FD046D" w:rsidRDefault="004D0742" w:rsidP="00127D1D">
            <w:pPr>
              <w:pStyle w:val="TableText0"/>
              <w:rPr>
                <w:rFonts w:eastAsiaTheme="minorEastAsia"/>
              </w:rPr>
            </w:pPr>
            <w:r w:rsidRPr="00FD046D">
              <w:t>1.00E-06</w:t>
            </w:r>
          </w:p>
        </w:tc>
        <w:tc>
          <w:tcPr>
            <w:tcW w:w="1807" w:type="dxa"/>
            <w:vAlign w:val="center"/>
          </w:tcPr>
          <w:p w14:paraId="06F81C27" w14:textId="77777777" w:rsidR="004D0742" w:rsidRPr="00FD046D" w:rsidRDefault="004D0742" w:rsidP="00127D1D">
            <w:pPr>
              <w:pStyle w:val="TableText0"/>
              <w:rPr>
                <w:rFonts w:eastAsiaTheme="minorEastAsia"/>
              </w:rPr>
            </w:pPr>
            <w:r w:rsidRPr="00FD046D">
              <w:rPr>
                <w:rFonts w:eastAsiaTheme="minorEastAsia"/>
              </w:rPr>
              <w:t>Mancini (1978)</w:t>
            </w:r>
          </w:p>
        </w:tc>
      </w:tr>
      <w:tr w:rsidR="004D0742" w:rsidRPr="00FD046D" w14:paraId="7B861373" w14:textId="77777777" w:rsidTr="00B574AB">
        <w:tc>
          <w:tcPr>
            <w:tcW w:w="1513" w:type="dxa"/>
            <w:vAlign w:val="center"/>
          </w:tcPr>
          <w:p w14:paraId="3A2C300E" w14:textId="77777777" w:rsidR="004D0742" w:rsidRPr="00FD046D" w:rsidRDefault="004D0742" w:rsidP="00127D1D">
            <w:pPr>
              <w:pStyle w:val="TableText0"/>
              <w:rPr>
                <w:rFonts w:eastAsiaTheme="minorEastAsia"/>
              </w:rPr>
            </w:pPr>
            <w:r w:rsidRPr="00FD046D">
              <w:rPr>
                <w:rFonts w:eastAsiaTheme="minorEastAsia"/>
              </w:rPr>
              <w:t>Fecal Coliforms</w:t>
            </w:r>
          </w:p>
        </w:tc>
        <w:tc>
          <w:tcPr>
            <w:tcW w:w="2598" w:type="dxa"/>
            <w:vAlign w:val="center"/>
          </w:tcPr>
          <w:p w14:paraId="4C3C5C7B" w14:textId="77777777" w:rsidR="004D0742" w:rsidRPr="00B574AB" w:rsidRDefault="004D0742" w:rsidP="00127D1D">
            <w:pPr>
              <w:pStyle w:val="TableText0"/>
            </w:pPr>
            <w:r w:rsidRPr="00B574AB">
              <w:t>22 chamber studies in freshwater (mean)</w:t>
            </w:r>
          </w:p>
        </w:tc>
        <w:tc>
          <w:tcPr>
            <w:tcW w:w="1249" w:type="dxa"/>
            <w:vAlign w:val="center"/>
          </w:tcPr>
          <w:p w14:paraId="42B4BAE4" w14:textId="77777777" w:rsidR="004D0742" w:rsidRPr="00B574AB" w:rsidRDefault="004D0742" w:rsidP="00127D1D">
            <w:pPr>
              <w:pStyle w:val="TableText0"/>
            </w:pPr>
            <w:r w:rsidRPr="00B574AB">
              <w:t>0.005</w:t>
            </w:r>
          </w:p>
        </w:tc>
        <w:tc>
          <w:tcPr>
            <w:tcW w:w="1463" w:type="dxa"/>
            <w:vAlign w:val="center"/>
          </w:tcPr>
          <w:p w14:paraId="2A729F5C" w14:textId="77777777" w:rsidR="004D0742" w:rsidRPr="00FD046D" w:rsidRDefault="004D0742" w:rsidP="00127D1D">
            <w:pPr>
              <w:pStyle w:val="TableText0"/>
              <w:rPr>
                <w:rFonts w:eastAsiaTheme="minorEastAsia"/>
              </w:rPr>
            </w:pPr>
            <w:r w:rsidRPr="00FD046D">
              <w:t>1.19E-07</w:t>
            </w:r>
          </w:p>
        </w:tc>
        <w:tc>
          <w:tcPr>
            <w:tcW w:w="1807" w:type="dxa"/>
            <w:vAlign w:val="center"/>
          </w:tcPr>
          <w:p w14:paraId="0A5860CB" w14:textId="77777777" w:rsidR="004D0742" w:rsidRPr="00FD046D" w:rsidRDefault="004D0742" w:rsidP="00127D1D">
            <w:pPr>
              <w:pStyle w:val="TableText0"/>
              <w:rPr>
                <w:rFonts w:eastAsiaTheme="minorEastAsia"/>
              </w:rPr>
            </w:pPr>
            <w:proofErr w:type="spellStart"/>
            <w:r w:rsidRPr="00FD046D">
              <w:rPr>
                <w:rFonts w:eastAsiaTheme="minorEastAsia"/>
              </w:rPr>
              <w:t>Lantrip</w:t>
            </w:r>
            <w:proofErr w:type="spellEnd"/>
            <w:r w:rsidRPr="00FD046D">
              <w:rPr>
                <w:rFonts w:eastAsiaTheme="minorEastAsia"/>
              </w:rPr>
              <w:t xml:space="preserve"> (1983)</w:t>
            </w:r>
          </w:p>
        </w:tc>
      </w:tr>
      <w:tr w:rsidR="004D0742" w:rsidRPr="00FD046D" w14:paraId="6FC9CE62" w14:textId="77777777" w:rsidTr="00B574AB">
        <w:tc>
          <w:tcPr>
            <w:tcW w:w="1513" w:type="dxa"/>
            <w:vAlign w:val="center"/>
          </w:tcPr>
          <w:p w14:paraId="61A51C76" w14:textId="77777777" w:rsidR="004D0742" w:rsidRPr="00FD046D" w:rsidRDefault="004D0742" w:rsidP="00127D1D">
            <w:pPr>
              <w:pStyle w:val="TableText0"/>
              <w:rPr>
                <w:rFonts w:eastAsiaTheme="minorEastAsia"/>
              </w:rPr>
            </w:pPr>
            <w:r w:rsidRPr="00FD046D">
              <w:rPr>
                <w:rFonts w:eastAsiaTheme="minorEastAsia"/>
              </w:rPr>
              <w:t>Total Coliforms</w:t>
            </w:r>
          </w:p>
        </w:tc>
        <w:tc>
          <w:tcPr>
            <w:tcW w:w="2598" w:type="dxa"/>
            <w:vAlign w:val="center"/>
          </w:tcPr>
          <w:p w14:paraId="5604E88F" w14:textId="77777777" w:rsidR="007F26D0" w:rsidRPr="00B574AB" w:rsidRDefault="004D0742" w:rsidP="00127D1D">
            <w:pPr>
              <w:pStyle w:val="TableText0"/>
            </w:pPr>
            <w:r w:rsidRPr="00B574AB">
              <w:t xml:space="preserve">22 chamber studies in </w:t>
            </w:r>
          </w:p>
          <w:p w14:paraId="1641B41C" w14:textId="5862813D" w:rsidR="004D0742" w:rsidRPr="00B574AB" w:rsidRDefault="004D0742" w:rsidP="00127D1D">
            <w:pPr>
              <w:pStyle w:val="TableText0"/>
            </w:pPr>
            <w:r w:rsidRPr="00B574AB">
              <w:t>freshwater (mean)</w:t>
            </w:r>
          </w:p>
        </w:tc>
        <w:tc>
          <w:tcPr>
            <w:tcW w:w="1249" w:type="dxa"/>
            <w:vAlign w:val="center"/>
          </w:tcPr>
          <w:p w14:paraId="71A75675" w14:textId="77777777" w:rsidR="004D0742" w:rsidRPr="00B574AB" w:rsidRDefault="004D0742" w:rsidP="00127D1D">
            <w:pPr>
              <w:pStyle w:val="TableText0"/>
            </w:pPr>
            <w:r w:rsidRPr="00B574AB">
              <w:t>0.004</w:t>
            </w:r>
          </w:p>
        </w:tc>
        <w:tc>
          <w:tcPr>
            <w:tcW w:w="1463" w:type="dxa"/>
            <w:vAlign w:val="center"/>
          </w:tcPr>
          <w:p w14:paraId="3BACC0DD" w14:textId="77777777" w:rsidR="004D0742" w:rsidRPr="00FD046D" w:rsidRDefault="004D0742" w:rsidP="00127D1D">
            <w:pPr>
              <w:pStyle w:val="TableText0"/>
              <w:rPr>
                <w:rFonts w:eastAsiaTheme="minorEastAsia"/>
              </w:rPr>
            </w:pPr>
            <w:r w:rsidRPr="00FD046D">
              <w:t>9.55E-08</w:t>
            </w:r>
          </w:p>
        </w:tc>
        <w:tc>
          <w:tcPr>
            <w:tcW w:w="1807" w:type="dxa"/>
            <w:vAlign w:val="center"/>
          </w:tcPr>
          <w:p w14:paraId="6D6FA996" w14:textId="77777777" w:rsidR="004D0742" w:rsidRPr="00FD046D" w:rsidRDefault="004D0742" w:rsidP="00127D1D">
            <w:pPr>
              <w:pStyle w:val="TableText0"/>
              <w:rPr>
                <w:rFonts w:eastAsiaTheme="minorEastAsia"/>
              </w:rPr>
            </w:pPr>
            <w:proofErr w:type="spellStart"/>
            <w:r w:rsidRPr="00B574AB">
              <w:t>Lantrip</w:t>
            </w:r>
            <w:proofErr w:type="spellEnd"/>
            <w:r w:rsidRPr="00B574AB">
              <w:t xml:space="preserve"> (1983)</w:t>
            </w:r>
          </w:p>
        </w:tc>
      </w:tr>
    </w:tbl>
    <w:p w14:paraId="2BFF7F36" w14:textId="77777777" w:rsidR="004D0742" w:rsidRPr="00BE17E3" w:rsidRDefault="004D0742" w:rsidP="00B574AB">
      <w:pPr>
        <w:pStyle w:val="BodyText"/>
        <w:spacing w:after="0"/>
      </w:pPr>
    </w:p>
    <w:p w14:paraId="03C00CF8" w14:textId="77777777" w:rsidR="004D0742" w:rsidRPr="00FD046D" w:rsidRDefault="004D0742" w:rsidP="00B6554A">
      <w:pPr>
        <w:pStyle w:val="BodyText"/>
      </w:pPr>
      <w:r w:rsidRPr="00FD046D">
        <w:t xml:space="preserve">A conservative tracer, coliform bacteria, </w:t>
      </w:r>
      <w:r w:rsidR="002F3A6E" w:rsidRPr="00FD046D">
        <w:t>N</w:t>
      </w:r>
      <w:r w:rsidR="002F3A6E" w:rsidRPr="00FD046D">
        <w:rPr>
          <w:vertAlign w:val="subscript"/>
        </w:rPr>
        <w:t>2</w:t>
      </w:r>
      <w:r w:rsidR="002F3A6E" w:rsidRPr="00FD046D">
        <w:t xml:space="preserve"> gas (and Total Dissolved Gas), </w:t>
      </w:r>
      <w:r w:rsidR="00694CAC" w:rsidRPr="00FD046D">
        <w:t xml:space="preserve">a volatile generic constituent, </w:t>
      </w:r>
      <w:r w:rsidRPr="00FD046D">
        <w:t>and water age are some of the state variables that can be modeled using the generic constituent and are described further below.</w:t>
      </w:r>
    </w:p>
    <w:p w14:paraId="79BE2B1B" w14:textId="77777777" w:rsidR="004D0742" w:rsidRPr="00B7030B" w:rsidRDefault="004D0742" w:rsidP="00B6554A">
      <w:pPr>
        <w:pStyle w:val="Heading3"/>
      </w:pPr>
      <w:bookmarkStart w:id="508" w:name="_Toc48573620"/>
      <w:r w:rsidRPr="00B7030B">
        <w:t>Conservative Tracer</w:t>
      </w:r>
      <w:bookmarkEnd w:id="508"/>
    </w:p>
    <w:p w14:paraId="0F88A0AD" w14:textId="29E298F3" w:rsidR="004D0742" w:rsidRPr="00FD046D" w:rsidRDefault="004D0742" w:rsidP="00B6554A">
      <w:pPr>
        <w:pStyle w:val="BodyText"/>
      </w:pPr>
      <w:r w:rsidRPr="00FD046D">
        <w:t>A conservative constituent is included to allow dye study simulations, move</w:t>
      </w:r>
      <w:r w:rsidRPr="00FD046D">
        <w:softHyphen/>
        <w:t>ments of conser</w:t>
      </w:r>
      <w:r w:rsidRPr="00FD046D">
        <w:softHyphen/>
        <w:t>vative materials through the waterbody, and as an aid in cali</w:t>
      </w:r>
      <w:r w:rsidRPr="00FD046D">
        <w:softHyphen/>
        <w:t>brating and testing flow regimes.  As a conservative material, this constitu</w:t>
      </w:r>
      <w:r w:rsidRPr="00FD046D">
        <w:softHyphen/>
        <w:t>ent has no internal sources or sinks</w:t>
      </w:r>
      <w:r w:rsidR="007F26D0">
        <w:t>,</w:t>
      </w:r>
      <w:r w:rsidRPr="00FD046D">
        <w:t xml:space="preserve"> and the rate term [CSSK] is set to zero.</w:t>
      </w:r>
    </w:p>
    <w:p w14:paraId="0788B5B0" w14:textId="7D56EC08" w:rsidR="004D0742" w:rsidRPr="00B7030B" w:rsidRDefault="004D0742" w:rsidP="004D0742">
      <w:pPr>
        <w:pStyle w:val="equation"/>
        <w:rPr>
          <w:rFonts w:asciiTheme="minorHAnsi" w:hAnsiTheme="minorHAnsi"/>
        </w:rPr>
      </w:pPr>
      <w:r w:rsidRPr="00B7030B">
        <w:rPr>
          <w:rFonts w:asciiTheme="minorHAnsi" w:hAnsiTheme="minorHAnsi"/>
        </w:rPr>
        <w:lastRenderedPageBreak/>
        <w:tab/>
      </w:r>
      <m:oMath>
        <m:sSub>
          <m:sSubPr>
            <m:ctrlPr>
              <w:rPr>
                <w:rFonts w:ascii="Cambria Math" w:hAnsi="Cambria Math"/>
                <w:i/>
              </w:rPr>
            </m:ctrlPr>
          </m:sSubPr>
          <m:e>
            <m:r>
              <w:rPr>
                <w:rFonts w:ascii="Cambria Math" w:hAnsi="Cambria Math"/>
              </w:rPr>
              <m:t>S</m:t>
            </m:r>
          </m:e>
          <m:sub>
            <m:r>
              <w:rPr>
                <w:rFonts w:ascii="Cambria Math" w:hAnsi="Cambria Math"/>
              </w:rPr>
              <m:t>tracer</m:t>
            </m:r>
          </m:sub>
        </m:sSub>
        <m:r>
          <w:rPr>
            <w:rFonts w:ascii="Cambria Math" w:hAnsi="Cambria Math"/>
          </w:rPr>
          <m:t>=0</m:t>
        </m:r>
      </m:oMath>
      <w:r w:rsidRPr="00B7030B">
        <w:rPr>
          <w:rFonts w:asciiTheme="minorHAnsi" w:hAnsiTheme="minorHAnsi"/>
        </w:rPr>
        <w:tab/>
      </w:r>
      <w:r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64</w:t>
      </w:r>
      <w:r w:rsidR="00A41B27">
        <w:rPr>
          <w:rFonts w:asciiTheme="minorHAnsi" w:hAnsiTheme="minorHAnsi"/>
          <w:b/>
          <w:bCs/>
        </w:rPr>
        <w:fldChar w:fldCharType="end"/>
      </w:r>
      <w:r w:rsidRPr="00B7030B">
        <w:rPr>
          <w:rFonts w:asciiTheme="minorHAnsi" w:hAnsiTheme="minorHAnsi"/>
          <w:b/>
          <w:bCs/>
        </w:rPr>
        <w:t>)</w:t>
      </w:r>
    </w:p>
    <w:p w14:paraId="22AED431" w14:textId="77777777" w:rsidR="004D0742" w:rsidRPr="00B7030B" w:rsidRDefault="004D0742" w:rsidP="007A3922">
      <w:pPr>
        <w:pStyle w:val="Heading3"/>
      </w:pPr>
      <w:bookmarkStart w:id="509" w:name="_Toc48573621"/>
      <w:r w:rsidRPr="00B7030B">
        <w:t>Coliform Bacteria</w:t>
      </w:r>
      <w:r w:rsidR="00EB3AB2">
        <w:t xml:space="preserve"> with decay and photodegradation</w:t>
      </w:r>
      <w:bookmarkEnd w:id="509"/>
    </w:p>
    <w:p w14:paraId="280F1892" w14:textId="77777777" w:rsidR="004D0742" w:rsidRPr="00D503E3" w:rsidRDefault="004D0742" w:rsidP="007A3922">
      <w:pPr>
        <w:pStyle w:val="BodyText"/>
      </w:pPr>
      <w:r w:rsidRPr="00D503E3">
        <w:t xml:space="preserve">Coliform bacteria </w:t>
      </w:r>
      <w:r w:rsidR="00D503E3" w:rsidRPr="00D503E3">
        <w:t>are</w:t>
      </w:r>
      <w:r w:rsidRPr="00D503E3">
        <w:t xml:space="preserve"> commonly used as an indicator of pathogen con</w:t>
      </w:r>
      <w:r w:rsidRPr="00D503E3">
        <w:softHyphen/>
        <w:t>tamina</w:t>
      </w:r>
      <w:r w:rsidRPr="00D503E3">
        <w:softHyphen/>
        <w:t>tion.  Safety stan</w:t>
      </w:r>
      <w:r w:rsidRPr="00D503E3">
        <w:softHyphen/>
        <w:t>dards and criteria for drinking and recreational purposes are based upon coliform con</w:t>
      </w:r>
      <w:r w:rsidRPr="00D503E3">
        <w:softHyphen/>
        <w:t>centra</w:t>
      </w:r>
      <w:r w:rsidRPr="00D503E3">
        <w:softHyphen/>
        <w:t>tions.  Predictions of coli</w:t>
      </w:r>
      <w:r w:rsidRPr="00D503E3">
        <w:softHyphen/>
        <w:t>form bacteria are important because of their impact on recreation and water supply.</w:t>
      </w:r>
    </w:p>
    <w:p w14:paraId="662E586D" w14:textId="77777777" w:rsidR="004D0742" w:rsidRPr="00D503E3" w:rsidRDefault="004D0742" w:rsidP="004D0742">
      <w:pPr>
        <w:pStyle w:val="Diagram"/>
        <w:rPr>
          <w:rFonts w:asciiTheme="minorHAnsi" w:hAnsiTheme="minorHAnsi"/>
          <w:sz w:val="18"/>
          <w:szCs w:val="18"/>
        </w:rPr>
      </w:pPr>
      <w:r w:rsidRPr="00D503E3">
        <w:rPr>
          <w:rFonts w:asciiTheme="minorHAnsi" w:hAnsiTheme="minorHAnsi"/>
          <w:noProof/>
          <w:sz w:val="18"/>
          <w:szCs w:val="18"/>
        </w:rPr>
        <w:drawing>
          <wp:inline distT="0" distB="0" distL="0" distR="0" wp14:anchorId="46D3F098" wp14:editId="4BC1D734">
            <wp:extent cx="2248535" cy="1869970"/>
            <wp:effectExtent l="0" t="0" r="0" b="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2254702" cy="1875098"/>
                    </a:xfrm>
                    <a:prstGeom prst="rect">
                      <a:avLst/>
                    </a:prstGeom>
                    <a:noFill/>
                  </pic:spPr>
                </pic:pic>
              </a:graphicData>
            </a:graphic>
          </wp:inline>
        </w:drawing>
      </w:r>
    </w:p>
    <w:p w14:paraId="1B034111" w14:textId="4AB76862" w:rsidR="004D0742" w:rsidRPr="00D503E3" w:rsidRDefault="004D0742" w:rsidP="007A3922">
      <w:pPr>
        <w:pStyle w:val="Caption"/>
      </w:pPr>
      <w:bookmarkStart w:id="510" w:name="_Ref433709837"/>
      <w:bookmarkStart w:id="511" w:name="_Toc48573774"/>
      <w:r w:rsidRPr="00D503E3">
        <w:t xml:space="preserve">Figure </w:t>
      </w:r>
      <w:r w:rsidR="00000000">
        <w:fldChar w:fldCharType="begin"/>
      </w:r>
      <w:r w:rsidR="00000000">
        <w:instrText xml:space="preserve"> SEQ Figure \* ARABIC  </w:instrText>
      </w:r>
      <w:r w:rsidR="00000000">
        <w:fldChar w:fldCharType="separate"/>
      </w:r>
      <w:r w:rsidR="00A95042">
        <w:rPr>
          <w:noProof/>
        </w:rPr>
        <w:t>62</w:t>
      </w:r>
      <w:r w:rsidR="00000000">
        <w:rPr>
          <w:noProof/>
        </w:rPr>
        <w:fldChar w:fldCharType="end"/>
      </w:r>
      <w:bookmarkEnd w:id="510"/>
      <w:r w:rsidRPr="00D503E3">
        <w:t>.  Internal flux for coliform bacteria.</w:t>
      </w:r>
      <w:bookmarkEnd w:id="511"/>
    </w:p>
    <w:p w14:paraId="66E3D921" w14:textId="54DAA8F9" w:rsidR="004D0742" w:rsidRPr="00D503E3" w:rsidRDefault="00E108E0" w:rsidP="007A3922">
      <w:pPr>
        <w:pStyle w:val="BodyText"/>
      </w:pPr>
      <w:r>
        <w:rPr>
          <w:noProof/>
          <w:snapToGrid w:val="0"/>
          <w:sz w:val="22"/>
        </w:rPr>
        <w:object w:dxaOrig="1440" w:dyaOrig="1440" w14:anchorId="577F104E">
          <v:shape id="_x0000_s2086" type="#_x0000_t75" alt="" style="position:absolute;left:0;text-align:left;margin-left:5.3pt;margin-top:41.25pt;width:267.85pt;height:46.75pt;z-index:251775488;mso-wrap-edited:f;mso-width-percent:0;mso-height-percent:0;mso-width-percent:0;mso-height-percent:0" fillcolor="window">
            <v:imagedata r:id="rId276" o:title=""/>
            <w10:wrap type="square"/>
          </v:shape>
          <o:OLEObject Type="Embed" ProgID="Equation.3" ShapeID="_x0000_s2086" DrawAspect="Content" ObjectID="_1721314979" r:id="rId277"/>
        </w:object>
      </w:r>
      <w:r w:rsidR="004D0742" w:rsidRPr="00D503E3">
        <w:t xml:space="preserve">Total coliform, fecal coliform, fecal streptococci, and/or any other type of bacteria that do not interact with other state variables can be simulated with this generic constituent formulation.  Referring </w:t>
      </w:r>
      <w:r w:rsidR="004D0742" w:rsidRPr="00B574AB">
        <w:t xml:space="preserve">to </w:t>
      </w:r>
      <w:r w:rsidR="00800FE9" w:rsidRPr="00B574AB">
        <w:rPr>
          <w:u w:val="single"/>
        </w:rPr>
        <w:fldChar w:fldCharType="begin"/>
      </w:r>
      <w:r w:rsidR="00800FE9" w:rsidRPr="00B574AB">
        <w:rPr>
          <w:u w:val="single"/>
        </w:rPr>
        <w:instrText xml:space="preserve"> REF _Ref433709837 \h </w:instrText>
      </w:r>
      <w:r w:rsidR="00D503E3" w:rsidRPr="00B574AB">
        <w:rPr>
          <w:u w:val="single"/>
        </w:rPr>
        <w:instrText xml:space="preserve"> \* MERGEFORMAT </w:instrText>
      </w:r>
      <w:r w:rsidR="00800FE9" w:rsidRPr="00B574AB">
        <w:rPr>
          <w:u w:val="single"/>
        </w:rPr>
      </w:r>
      <w:r w:rsidR="00800FE9" w:rsidRPr="00B574AB">
        <w:rPr>
          <w:u w:val="single"/>
        </w:rPr>
        <w:fldChar w:fldCharType="separate"/>
      </w:r>
      <w:r w:rsidR="00A95042" w:rsidRPr="00B574AB">
        <w:rPr>
          <w:b/>
          <w:bCs/>
          <w:color w:val="0000FF"/>
          <w:u w:val="single"/>
        </w:rPr>
        <w:t xml:space="preserve">Figure </w:t>
      </w:r>
      <w:r w:rsidR="00A95042" w:rsidRPr="00B574AB">
        <w:rPr>
          <w:b/>
          <w:bCs/>
          <w:noProof/>
          <w:color w:val="0000FF"/>
          <w:u w:val="single"/>
        </w:rPr>
        <w:t>62</w:t>
      </w:r>
      <w:r w:rsidR="00800FE9" w:rsidRPr="00B574AB">
        <w:rPr>
          <w:u w:val="single"/>
        </w:rPr>
        <w:fldChar w:fldCharType="end"/>
      </w:r>
      <w:r w:rsidR="004D0742" w:rsidRPr="00B574AB">
        <w:t>,</w:t>
      </w:r>
      <w:r w:rsidR="004D0742" w:rsidRPr="00D503E3">
        <w:t xml:space="preserve"> the rate equation for coliform bacteria (including photodegradation)</w:t>
      </w:r>
      <w:r w:rsidR="007F26D0">
        <w:t xml:space="preserve"> </w:t>
      </w:r>
      <w:r w:rsidR="007F26D0" w:rsidRPr="00D503E3">
        <w:t>is</w:t>
      </w:r>
    </w:p>
    <w:p w14:paraId="4E0DAA6B" w14:textId="42F8558F" w:rsidR="004D0742" w:rsidRPr="00B7030B" w:rsidRDefault="004D0742" w:rsidP="004D0742">
      <w:pPr>
        <w:pStyle w:val="equation"/>
        <w:rPr>
          <w:rFonts w:asciiTheme="minorHAnsi" w:hAnsiTheme="minorHAnsi"/>
        </w:rPr>
      </w:pPr>
      <w:r w:rsidRPr="00B7030B">
        <w:rPr>
          <w:rFonts w:asciiTheme="minorHAnsi" w:hAnsiTheme="minorHAnsi"/>
        </w:rPr>
        <w:tab/>
      </w:r>
      <w:r w:rsidRPr="00B7030B">
        <w:rPr>
          <w:rFonts w:asciiTheme="minorHAnsi" w:hAnsiTheme="minorHAnsi"/>
        </w:rPr>
        <w:tab/>
      </w:r>
      <w:r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65</w:t>
      </w:r>
      <w:r w:rsidR="00A41B27">
        <w:rPr>
          <w:rFonts w:asciiTheme="minorHAnsi" w:hAnsiTheme="minorHAnsi"/>
          <w:b/>
          <w:bCs/>
        </w:rPr>
        <w:fldChar w:fldCharType="end"/>
      </w:r>
      <w:r w:rsidRPr="00B7030B">
        <w:rPr>
          <w:rFonts w:asciiTheme="minorHAnsi" w:hAnsiTheme="minorHAnsi"/>
          <w:b/>
          <w:bCs/>
        </w:rPr>
        <w:t>)</w:t>
      </w:r>
    </w:p>
    <w:p w14:paraId="5FADBDF7" w14:textId="77777777" w:rsidR="007F26D0" w:rsidRDefault="007F26D0" w:rsidP="007A3922">
      <w:pPr>
        <w:pStyle w:val="BodyText"/>
      </w:pPr>
    </w:p>
    <w:p w14:paraId="7D4FA621" w14:textId="75127209" w:rsidR="004D0742" w:rsidRPr="00207511" w:rsidRDefault="004D0742" w:rsidP="00127D1D">
      <w:pPr>
        <w:pStyle w:val="where"/>
      </w:pPr>
      <w:r w:rsidRPr="00207511">
        <w:t>where:</w:t>
      </w:r>
    </w:p>
    <w:p w14:paraId="73A54954" w14:textId="77777777" w:rsidR="004D0742" w:rsidRPr="00207511" w:rsidRDefault="004D0742" w:rsidP="00B6554A">
      <w:pPr>
        <w:pStyle w:val="variabledefinitionChar"/>
      </w:pPr>
      <w:r w:rsidRPr="00207511">
        <w:tab/>
      </w:r>
      <w:r w:rsidRPr="00207511">
        <w:sym w:font="Symbol" w:char="F051"/>
      </w:r>
      <w:r w:rsidRPr="00207511">
        <w:t xml:space="preserve"> </w:t>
      </w:r>
      <w:r w:rsidRPr="00207511">
        <w:tab/>
        <w:t>=</w:t>
      </w:r>
      <w:r w:rsidRPr="00207511">
        <w:tab/>
        <w:t>temperature factor (Q10)</w:t>
      </w:r>
    </w:p>
    <w:p w14:paraId="26FB19C6" w14:textId="77777777" w:rsidR="004D0742" w:rsidRPr="00B574AB" w:rsidRDefault="004D0742" w:rsidP="00B6554A">
      <w:pPr>
        <w:pStyle w:val="variabledefinitionChar"/>
      </w:pPr>
      <w:r w:rsidRPr="00207511">
        <w:tab/>
      </w:r>
      <w:r w:rsidRPr="00207511">
        <w:rPr>
          <w:i/>
          <w:iCs/>
        </w:rPr>
        <w:t>T</w:t>
      </w:r>
      <w:r w:rsidRPr="00207511">
        <w:tab/>
        <w:t>=</w:t>
      </w:r>
      <w:r w:rsidRPr="00207511">
        <w:tab/>
        <w:t xml:space="preserve">water temperature, </w:t>
      </w:r>
      <w:r w:rsidRPr="00B574AB">
        <w:rPr>
          <w:vertAlign w:val="superscript"/>
        </w:rPr>
        <w:t>o</w:t>
      </w:r>
      <w:r w:rsidRPr="00B574AB">
        <w:t>C</w:t>
      </w:r>
    </w:p>
    <w:p w14:paraId="0A1876F5" w14:textId="77777777" w:rsidR="004D0742" w:rsidRPr="00B574AB" w:rsidRDefault="004D0742" w:rsidP="00B6554A">
      <w:pPr>
        <w:pStyle w:val="variabledefinitionChar"/>
        <w:rPr>
          <w:iCs/>
        </w:rPr>
      </w:pPr>
      <w:r w:rsidRPr="00207511">
        <w:tab/>
      </w:r>
      <w:proofErr w:type="spellStart"/>
      <w:r w:rsidRPr="00207511">
        <w:rPr>
          <w:i/>
          <w:iCs/>
        </w:rPr>
        <w:t>K</w:t>
      </w:r>
      <w:r w:rsidRPr="00207511">
        <w:rPr>
          <w:i/>
          <w:iCs/>
          <w:vertAlign w:val="subscript"/>
        </w:rPr>
        <w:t>col</w:t>
      </w:r>
      <w:proofErr w:type="spellEnd"/>
      <w:r w:rsidRPr="00207511">
        <w:tab/>
        <w:t>=</w:t>
      </w:r>
      <w:r w:rsidRPr="00207511">
        <w:tab/>
        <w:t xml:space="preserve">coliform mortality rate, </w:t>
      </w:r>
      <w:r w:rsidRPr="00B574AB">
        <w:rPr>
          <w:iCs/>
        </w:rPr>
        <w:t>sec</w:t>
      </w:r>
      <w:r w:rsidRPr="00B574AB">
        <w:rPr>
          <w:iCs/>
          <w:vertAlign w:val="superscript"/>
        </w:rPr>
        <w:t>-1</w:t>
      </w:r>
      <w:r w:rsidRPr="00B574AB">
        <w:rPr>
          <w:iCs/>
        </w:rPr>
        <w:t xml:space="preserve"> at 20</w:t>
      </w:r>
      <w:r w:rsidRPr="00B574AB">
        <w:rPr>
          <w:iCs/>
          <w:vertAlign w:val="superscript"/>
        </w:rPr>
        <w:t>o</w:t>
      </w:r>
      <w:r w:rsidRPr="00B574AB">
        <w:rPr>
          <w:iCs/>
        </w:rPr>
        <w:t>C</w:t>
      </w:r>
    </w:p>
    <w:p w14:paraId="6798470E" w14:textId="77777777" w:rsidR="004D0742" w:rsidRPr="00207511" w:rsidRDefault="004D0742" w:rsidP="00B6554A">
      <w:pPr>
        <w:pStyle w:val="variabledefinitionChar"/>
      </w:pPr>
      <w:r w:rsidRPr="00207511">
        <w:tab/>
      </w:r>
      <w:r w:rsidRPr="00207511">
        <w:sym w:font="Symbol" w:char="F046"/>
      </w:r>
      <w:r w:rsidRPr="00207511">
        <w:rPr>
          <w:i/>
          <w:iCs/>
          <w:vertAlign w:val="subscript"/>
        </w:rPr>
        <w:t>col</w:t>
      </w:r>
      <w:r w:rsidRPr="00207511">
        <w:tab/>
        <w:t>=</w:t>
      </w:r>
      <w:r w:rsidRPr="00207511">
        <w:tab/>
        <w:t xml:space="preserve">coliform concentration, </w:t>
      </w:r>
      <w:r w:rsidRPr="00207511">
        <w:rPr>
          <w:i/>
        </w:rPr>
        <w:t xml:space="preserve">g </w:t>
      </w:r>
      <w:r w:rsidRPr="00B574AB">
        <w:rPr>
          <w:iCs/>
        </w:rPr>
        <w:t>m</w:t>
      </w:r>
      <w:r w:rsidRPr="00B574AB">
        <w:rPr>
          <w:iCs/>
          <w:vertAlign w:val="superscript"/>
        </w:rPr>
        <w:t>-3</w:t>
      </w:r>
    </w:p>
    <w:p w14:paraId="57EACAD0" w14:textId="77777777" w:rsidR="004D0742" w:rsidRPr="00207511" w:rsidRDefault="004D0742" w:rsidP="007552CD">
      <w:pPr>
        <w:pStyle w:val="BodyText2"/>
      </w:pPr>
    </w:p>
    <w:p w14:paraId="65736886" w14:textId="77777777" w:rsidR="004D0742" w:rsidRPr="00207511" w:rsidRDefault="004D0742" w:rsidP="007552CD">
      <w:pPr>
        <w:pStyle w:val="BodyText"/>
      </w:pPr>
      <w:r w:rsidRPr="00207511">
        <w:t>The Q</w:t>
      </w:r>
      <w:r w:rsidRPr="00207511">
        <w:rPr>
          <w:vertAlign w:val="subscript"/>
        </w:rPr>
        <w:t>10</w:t>
      </w:r>
      <w:r w:rsidRPr="00207511">
        <w:t xml:space="preserve"> formulation arises from a doubling of the reaction rate with each 10ºC increase in tem</w:t>
      </w:r>
      <w:r w:rsidRPr="00207511">
        <w:softHyphen/>
        <w:t>per</w:t>
      </w:r>
      <w:r w:rsidRPr="00207511">
        <w:softHyphen/>
        <w:t>ature.  This doubling rate has not been found at lower tem</w:t>
      </w:r>
      <w:r w:rsidRPr="00207511">
        <w:softHyphen/>
        <w:t>peratures (Hargrave 1972) and is quite variable for various reactions (Giese 1968).  Modeling coliform bacteria is dis</w:t>
      </w:r>
      <w:r w:rsidRPr="00207511">
        <w:softHyphen/>
        <w:t xml:space="preserve">cussed in detail in </w:t>
      </w:r>
      <w:proofErr w:type="spellStart"/>
      <w:r w:rsidRPr="00207511">
        <w:t>Zison</w:t>
      </w:r>
      <w:proofErr w:type="spellEnd"/>
      <w:r w:rsidRPr="00207511">
        <w:t>, et al. (1978).</w:t>
      </w:r>
    </w:p>
    <w:p w14:paraId="177DCA27" w14:textId="77777777" w:rsidR="00525135" w:rsidRPr="00B7030B" w:rsidRDefault="00525135" w:rsidP="007552CD">
      <w:pPr>
        <w:pStyle w:val="Heading3"/>
      </w:pPr>
      <w:bookmarkStart w:id="512" w:name="_Toc48573622"/>
      <w:bookmarkEnd w:id="500"/>
      <w:bookmarkEnd w:id="501"/>
      <w:r>
        <w:t>N</w:t>
      </w:r>
      <w:r w:rsidRPr="00525135">
        <w:rPr>
          <w:vertAlign w:val="subscript"/>
        </w:rPr>
        <w:t>2</w:t>
      </w:r>
      <w:r>
        <w:t xml:space="preserve"> dissolved gas and TDG</w:t>
      </w:r>
      <w:bookmarkEnd w:id="512"/>
    </w:p>
    <w:p w14:paraId="4FC0FC1B" w14:textId="77777777" w:rsidR="00461464" w:rsidRPr="00207511" w:rsidRDefault="00461464" w:rsidP="0076230E">
      <w:pPr>
        <w:spacing w:after="120"/>
      </w:pPr>
      <w:r w:rsidRPr="00207511">
        <w:t>The generic constituent can model N</w:t>
      </w:r>
      <w:r w:rsidRPr="00207511">
        <w:rPr>
          <w:vertAlign w:val="subscript"/>
        </w:rPr>
        <w:t>2</w:t>
      </w:r>
      <w:r w:rsidRPr="00207511">
        <w:t xml:space="preserve"> gas </w:t>
      </w:r>
      <w:r w:rsidR="005C1755" w:rsidRPr="00207511">
        <w:t xml:space="preserve">as a state variable </w:t>
      </w:r>
      <w:r w:rsidRPr="00207511">
        <w:t xml:space="preserve">by </w:t>
      </w:r>
    </w:p>
    <w:p w14:paraId="39946BA7" w14:textId="77777777" w:rsidR="00461464" w:rsidRPr="004C6FF9" w:rsidRDefault="00461464" w:rsidP="007552CD">
      <w:pPr>
        <w:pStyle w:val="ListParagraph"/>
        <w:numPr>
          <w:ilvl w:val="0"/>
          <w:numId w:val="17"/>
        </w:numPr>
      </w:pPr>
      <w:r w:rsidRPr="00207511">
        <w:t>s</w:t>
      </w:r>
      <w:r w:rsidR="00525135" w:rsidRPr="00207511">
        <w:t xml:space="preserve">etting the zero-order </w:t>
      </w:r>
      <w:r w:rsidRPr="00207511">
        <w:t xml:space="preserve">and first-order </w:t>
      </w:r>
      <w:r w:rsidR="00525135" w:rsidRPr="00207511">
        <w:t xml:space="preserve">decay rate to </w:t>
      </w:r>
      <w:r w:rsidRPr="00207511">
        <w:t>0</w:t>
      </w:r>
      <w:r w:rsidR="00525135" w:rsidRPr="00207511">
        <w:t xml:space="preserve"> </w:t>
      </w:r>
      <w:r w:rsidR="00525135" w:rsidRPr="00127D1D">
        <w:t>day</w:t>
      </w:r>
      <w:r w:rsidR="00525135" w:rsidRPr="00127D1D">
        <w:rPr>
          <w:vertAlign w:val="superscript"/>
        </w:rPr>
        <w:t>-1</w:t>
      </w:r>
      <w:r w:rsidR="00525135" w:rsidRPr="004C6FF9">
        <w:t xml:space="preserve"> </w:t>
      </w:r>
    </w:p>
    <w:p w14:paraId="0DF2C953" w14:textId="77777777" w:rsidR="00525135" w:rsidRPr="00207511" w:rsidRDefault="00461464" w:rsidP="007552CD">
      <w:pPr>
        <w:pStyle w:val="ListParagraph"/>
        <w:numPr>
          <w:ilvl w:val="0"/>
          <w:numId w:val="17"/>
        </w:numPr>
      </w:pPr>
      <w:r w:rsidRPr="00207511">
        <w:t>setting the photodegradation parameter to 0</w:t>
      </w:r>
    </w:p>
    <w:p w14:paraId="36223EF5" w14:textId="0DF3AFA8" w:rsidR="00461464" w:rsidRPr="00207511" w:rsidRDefault="00461464" w:rsidP="007552CD">
      <w:pPr>
        <w:pStyle w:val="ListParagraph"/>
        <w:numPr>
          <w:ilvl w:val="0"/>
          <w:numId w:val="17"/>
        </w:numPr>
      </w:pPr>
      <w:r w:rsidRPr="00207511">
        <w:t>setting the N2 gas saturation to -1.0</w:t>
      </w:r>
    </w:p>
    <w:p w14:paraId="5AD6139F" w14:textId="27806D7F" w:rsidR="005C1755" w:rsidRPr="00207511" w:rsidRDefault="00F510D0" w:rsidP="007552CD">
      <w:r w:rsidRPr="00207511">
        <w:lastRenderedPageBreak/>
        <w:t>By setting these parameters, the W2 model internally computes the N2 gas saturation as a function of temperature and air humidity and internally computes the gas transfer coefficient.</w:t>
      </w:r>
      <w:r w:rsidR="005C1755" w:rsidRPr="00207511">
        <w:t xml:space="preserve"> The source sink term is </w:t>
      </w:r>
      <w:r w:rsidR="000D133C" w:rsidRPr="00207511">
        <w:t xml:space="preserve">shown in </w:t>
      </w:r>
      <w:r w:rsidR="004C4791" w:rsidRPr="00207511">
        <w:fldChar w:fldCharType="begin"/>
      </w:r>
      <w:r w:rsidR="004C4791" w:rsidRPr="00207511">
        <w:instrText xml:space="preserve"> REF _Ref433370127 \h </w:instrText>
      </w:r>
      <w:r w:rsidR="00207511">
        <w:instrText xml:space="preserve"> \* MERGEFORMAT </w:instrText>
      </w:r>
      <w:r w:rsidR="004C4791" w:rsidRPr="00207511">
        <w:fldChar w:fldCharType="separate"/>
      </w:r>
      <w:r w:rsidR="00A95042" w:rsidRPr="00FB5C6F">
        <w:t xml:space="preserve">Figure </w:t>
      </w:r>
      <w:r w:rsidR="00A95042">
        <w:rPr>
          <w:noProof/>
        </w:rPr>
        <w:t>63</w:t>
      </w:r>
      <w:r w:rsidR="004C4791" w:rsidRPr="00207511">
        <w:fldChar w:fldCharType="end"/>
      </w:r>
      <w:r w:rsidR="000D133C" w:rsidRPr="00207511">
        <w:t xml:space="preserve"> and is</w:t>
      </w:r>
    </w:p>
    <w:p w14:paraId="61BB93B3" w14:textId="77777777" w:rsidR="005C1755" w:rsidRDefault="005C1755" w:rsidP="007552CD"/>
    <w:p w14:paraId="0B5AE21E" w14:textId="7B4D651B" w:rsidR="00B574AB" w:rsidRPr="00461464" w:rsidRDefault="00000000" w:rsidP="00207511">
      <w:pPr>
        <w:pStyle w:val="equation"/>
        <w:spacing w:after="0"/>
        <w:jc w:val="left"/>
        <w:rPr>
          <w:rFonts w:asciiTheme="minorHAnsi" w:hAnsiTheme="minorHAnsi"/>
        </w:rPr>
      </w:pPr>
      <m:oMath>
        <m:sSub>
          <m:sSubPr>
            <m:ctrlPr>
              <w:rPr>
                <w:rFonts w:ascii="Cambria Math" w:hAnsi="Cambria Math"/>
                <w:i/>
                <w:noProof/>
              </w:rPr>
            </m:ctrlPr>
          </m:sSubPr>
          <m:e>
            <m:r>
              <w:rPr>
                <w:rFonts w:ascii="Cambria Math"/>
                <w:noProof/>
              </w:rPr>
              <m:t>S</m:t>
            </m:r>
          </m:e>
          <m:sub>
            <m:r>
              <w:rPr>
                <w:rFonts w:ascii="Cambria Math"/>
                <w:noProof/>
              </w:rPr>
              <m:t>N</m:t>
            </m:r>
            <m:r>
              <w:rPr>
                <w:rFonts w:ascii="Cambria Math"/>
                <w:noProof/>
              </w:rPr>
              <m:t>2</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A</m:t>
                </m:r>
              </m:e>
              <m:sub>
                <m:r>
                  <w:rPr>
                    <w:rFonts w:ascii="Cambria Math"/>
                    <w:noProof/>
                  </w:rPr>
                  <m:t>sur</m:t>
                </m:r>
              </m:sub>
            </m:sSub>
          </m:num>
          <m:den>
            <m:sSub>
              <m:sSubPr>
                <m:ctrlPr>
                  <w:rPr>
                    <w:rFonts w:ascii="Cambria Math" w:hAnsi="Cambria Math"/>
                    <w:i/>
                    <w:noProof/>
                  </w:rPr>
                </m:ctrlPr>
              </m:sSubPr>
              <m:e>
                <m:r>
                  <w:rPr>
                    <w:rFonts w:ascii="Cambria Math"/>
                    <w:noProof/>
                  </w:rPr>
                  <m:t>V</m:t>
                </m:r>
              </m:e>
              <m:sub>
                <m:r>
                  <w:rPr>
                    <w:rFonts w:ascii="Cambria Math"/>
                    <w:noProof/>
                  </w:rPr>
                  <m:t>sur</m:t>
                </m:r>
              </m:sub>
            </m:sSub>
          </m:den>
        </m:f>
        <m:sSub>
          <m:sSubPr>
            <m:ctrlPr>
              <w:rPr>
                <w:rFonts w:ascii="Cambria Math" w:hAnsi="Cambria Math"/>
                <w:i/>
                <w:noProof/>
              </w:rPr>
            </m:ctrlPr>
          </m:sSubPr>
          <m:e>
            <m:r>
              <w:rPr>
                <w:rFonts w:ascii="Cambria Math"/>
                <w:noProof/>
              </w:rPr>
              <m:t>K</m:t>
            </m:r>
          </m:e>
          <m:sub>
            <m:r>
              <w:rPr>
                <w:rFonts w:ascii="Cambria Math"/>
                <w:noProof/>
              </w:rPr>
              <m:t>LN</m:t>
            </m:r>
            <m:r>
              <w:rPr>
                <w:rFonts w:ascii="Cambria Math"/>
                <w:noProof/>
              </w:rPr>
              <m:t>2</m:t>
            </m:r>
          </m:sub>
        </m:sSub>
        <m:d>
          <m:dPr>
            <m:ctrlPr>
              <w:rPr>
                <w:rFonts w:ascii="Cambria Math" w:hAnsi="Cambria Math"/>
                <w:i/>
                <w:noProof/>
              </w:rPr>
            </m:ctrlPr>
          </m:dPr>
          <m:e>
            <m:sSub>
              <m:sSubPr>
                <m:ctrlPr>
                  <w:rPr>
                    <w:rFonts w:ascii="Cambria Math" w:hAnsi="Cambria Math"/>
                    <w:i/>
                    <w:noProof/>
                  </w:rPr>
                </m:ctrlPr>
              </m:sSubPr>
              <m:e>
                <m:r>
                  <w:rPr>
                    <w:rFonts w:ascii="Cambria Math"/>
                    <w:noProof/>
                  </w:rPr>
                  <m:t>Φ</m:t>
                </m:r>
              </m:e>
              <m:sub>
                <m:r>
                  <w:rPr>
                    <w:rFonts w:ascii="Cambria Math"/>
                    <w:noProof/>
                  </w:rPr>
                  <m:t>sN</m:t>
                </m:r>
                <m:r>
                  <w:rPr>
                    <w:rFonts w:ascii="Cambria Math"/>
                    <w:noProof/>
                  </w:rPr>
                  <m:t>2</m:t>
                </m:r>
              </m:sub>
            </m:sSub>
            <m:r>
              <w:rPr>
                <w:rFonts w:ascii="Cambria Math"/>
                <w:noProof/>
              </w:rPr>
              <m:t>-</m:t>
            </m:r>
            <m:sSub>
              <m:sSubPr>
                <m:ctrlPr>
                  <w:rPr>
                    <w:rFonts w:ascii="Cambria Math" w:hAnsi="Cambria Math"/>
                    <w:i/>
                    <w:noProof/>
                  </w:rPr>
                </m:ctrlPr>
              </m:sSubPr>
              <m:e>
                <m:r>
                  <w:rPr>
                    <w:rFonts w:ascii="Cambria Math"/>
                    <w:noProof/>
                  </w:rPr>
                  <m:t>Φ</m:t>
                </m:r>
              </m:e>
              <m:sub>
                <m:r>
                  <w:rPr>
                    <w:rFonts w:ascii="Cambria Math"/>
                    <w:noProof/>
                  </w:rPr>
                  <m:t>N</m:t>
                </m:r>
                <m:r>
                  <w:rPr>
                    <w:rFonts w:ascii="Cambria Math"/>
                    <w:noProof/>
                  </w:rPr>
                  <m:t>2</m:t>
                </m:r>
              </m:sub>
            </m:sSub>
          </m:e>
        </m:d>
      </m:oMath>
      <w:r w:rsidR="005C1755">
        <w:rPr>
          <w:rFonts w:asciiTheme="minorHAnsi" w:hAnsiTheme="minorHAnsi"/>
        </w:rPr>
        <w:tab/>
      </w:r>
      <w:r w:rsidR="005C1755" w:rsidRPr="00B7030B">
        <w:rPr>
          <w:rFonts w:asciiTheme="minorHAnsi" w:hAnsiTheme="minorHAnsi"/>
        </w:rPr>
        <w:tab/>
      </w:r>
      <w:r w:rsidR="005C1755" w:rsidRPr="00B7030B">
        <w:rPr>
          <w:rFonts w:asciiTheme="minorHAnsi" w:hAnsiTheme="minorHAnsi"/>
          <w:b/>
          <w:bCs/>
        </w:rPr>
        <w:t>(</w:t>
      </w:r>
      <w:r w:rsidR="00A41B27">
        <w:rPr>
          <w:b/>
          <w:bCs/>
        </w:rPr>
        <w:fldChar w:fldCharType="begin"/>
      </w:r>
      <w:r w:rsidR="00A41B27">
        <w:rPr>
          <w:rFonts w:asciiTheme="minorHAnsi" w:hAnsiTheme="minorHAnsi"/>
          <w:b/>
          <w:bCs/>
        </w:rPr>
        <w:instrText xml:space="preserve"> STYLEREF 1 \s </w:instrText>
      </w:r>
      <w:r w:rsidR="00A41B27">
        <w:rPr>
          <w:b/>
          <w:bCs/>
        </w:rPr>
        <w:fldChar w:fldCharType="separate"/>
      </w:r>
      <w:r w:rsidR="00A95042">
        <w:rPr>
          <w:rFonts w:asciiTheme="minorHAnsi" w:hAnsiTheme="minorHAnsi"/>
          <w:b/>
          <w:bCs/>
          <w:noProof/>
        </w:rPr>
        <w:t>4</w:t>
      </w:r>
      <w:r w:rsidR="00A41B27">
        <w:rPr>
          <w:b/>
          <w:bCs/>
        </w:rPr>
        <w:fldChar w:fldCharType="end"/>
      </w:r>
      <w:r w:rsidR="00A41B27">
        <w:rPr>
          <w:rFonts w:asciiTheme="minorHAnsi" w:hAnsiTheme="minorHAnsi"/>
          <w:b/>
          <w:bCs/>
        </w:rPr>
        <w:noBreakHyphen/>
      </w:r>
      <w:r w:rsidR="00A41B27">
        <w:rPr>
          <w:b/>
          <w:bCs/>
        </w:rPr>
        <w:fldChar w:fldCharType="begin"/>
      </w:r>
      <w:r w:rsidR="00A41B27">
        <w:rPr>
          <w:rFonts w:asciiTheme="minorHAnsi" w:hAnsiTheme="minorHAnsi"/>
          <w:b/>
          <w:bCs/>
        </w:rPr>
        <w:instrText xml:space="preserve"> SEQ Equation \* ARABIC \s 1 </w:instrText>
      </w:r>
      <w:r w:rsidR="00A41B27">
        <w:rPr>
          <w:b/>
          <w:bCs/>
        </w:rPr>
        <w:fldChar w:fldCharType="separate"/>
      </w:r>
      <w:r w:rsidR="00A95042">
        <w:rPr>
          <w:rFonts w:asciiTheme="minorHAnsi" w:hAnsiTheme="minorHAnsi"/>
          <w:b/>
          <w:bCs/>
          <w:noProof/>
        </w:rPr>
        <w:t>66</w:t>
      </w:r>
      <w:r w:rsidR="00A41B27">
        <w:rPr>
          <w:b/>
          <w:bCs/>
        </w:rPr>
        <w:fldChar w:fldCharType="end"/>
      </w:r>
      <w:r w:rsidR="005C1755" w:rsidRPr="00B7030B">
        <w:rPr>
          <w:rFonts w:asciiTheme="minorHAnsi" w:hAnsiTheme="minorHAnsi"/>
          <w:b/>
          <w:bCs/>
        </w:rPr>
        <w:t>)</w:t>
      </w:r>
    </w:p>
    <w:p w14:paraId="446AF51A" w14:textId="77777777" w:rsidR="005C1755" w:rsidRPr="00207511" w:rsidRDefault="005C1755" w:rsidP="00127D1D">
      <w:pPr>
        <w:pStyle w:val="where"/>
      </w:pPr>
      <w:r w:rsidRPr="00207511">
        <w:t>where:</w:t>
      </w:r>
    </w:p>
    <w:p w14:paraId="5649B040" w14:textId="58A66C2A" w:rsidR="005C1755" w:rsidRPr="00127D1D" w:rsidRDefault="00BD65A2" w:rsidP="00B6554A">
      <w:pPr>
        <w:pStyle w:val="variabledefinitionChar"/>
        <w:rPr>
          <w:iCs/>
          <w:vertAlign w:val="superscript"/>
        </w:rPr>
      </w:pPr>
      <w:r>
        <w:tab/>
      </w:r>
      <w:r w:rsidR="005C1755" w:rsidRPr="00207511">
        <w:sym w:font="Symbol" w:char="F046"/>
      </w:r>
      <w:r w:rsidR="005C1755" w:rsidRPr="00207511">
        <w:rPr>
          <w:i/>
          <w:iCs/>
          <w:vertAlign w:val="subscript"/>
        </w:rPr>
        <w:t>N2</w:t>
      </w:r>
      <w:r w:rsidR="005C1755" w:rsidRPr="00207511">
        <w:tab/>
        <w:t>=</w:t>
      </w:r>
      <w:r w:rsidR="005C1755" w:rsidRPr="00207511">
        <w:tab/>
        <w:t xml:space="preserve">N2 generic constituent concentration, </w:t>
      </w:r>
      <w:r w:rsidR="005C1755" w:rsidRPr="00127D1D">
        <w:rPr>
          <w:iCs/>
        </w:rPr>
        <w:t>g m</w:t>
      </w:r>
      <w:r w:rsidR="005C1755" w:rsidRPr="00127D1D">
        <w:rPr>
          <w:iCs/>
          <w:vertAlign w:val="superscript"/>
        </w:rPr>
        <w:t>-3</w:t>
      </w:r>
    </w:p>
    <w:p w14:paraId="63FB5DDE" w14:textId="03906094" w:rsidR="005C1755" w:rsidRPr="00127D1D" w:rsidRDefault="005C1755" w:rsidP="00B6554A">
      <w:pPr>
        <w:pStyle w:val="variabledefinitionChar"/>
        <w:rPr>
          <w:iCs/>
          <w:vertAlign w:val="superscript"/>
        </w:rPr>
      </w:pPr>
      <w:r w:rsidRPr="00207511">
        <w:t xml:space="preserve">      </w:t>
      </w:r>
      <w:r w:rsidRPr="00207511">
        <w:sym w:font="Symbol" w:char="F046"/>
      </w:r>
      <w:r w:rsidRPr="00207511">
        <w:rPr>
          <w:vertAlign w:val="subscript"/>
        </w:rPr>
        <w:t>sN2</w:t>
      </w:r>
      <w:proofErr w:type="gramStart"/>
      <w:r w:rsidRPr="00207511">
        <w:tab/>
      </w:r>
      <w:r w:rsidR="00BD65A2">
        <w:t xml:space="preserve">  </w:t>
      </w:r>
      <w:r w:rsidRPr="00207511">
        <w:t>=</w:t>
      </w:r>
      <w:proofErr w:type="gramEnd"/>
      <w:r w:rsidR="00BD65A2">
        <w:t xml:space="preserve"> </w:t>
      </w:r>
      <w:r w:rsidRPr="00207511">
        <w:t xml:space="preserve">N2 gas saturation concentration in the atmosphere, </w:t>
      </w:r>
      <w:r w:rsidRPr="00127D1D">
        <w:rPr>
          <w:iCs/>
        </w:rPr>
        <w:t>g m</w:t>
      </w:r>
      <w:r w:rsidRPr="00127D1D">
        <w:rPr>
          <w:iCs/>
          <w:vertAlign w:val="superscript"/>
        </w:rPr>
        <w:t>-3</w:t>
      </w:r>
    </w:p>
    <w:p w14:paraId="3D4CE697" w14:textId="7F51F835" w:rsidR="005C1755" w:rsidRPr="00207511" w:rsidRDefault="005C1755" w:rsidP="00B6554A">
      <w:pPr>
        <w:pStyle w:val="variabledefinitionChar"/>
        <w:rPr>
          <w:vertAlign w:val="superscript"/>
        </w:rPr>
      </w:pPr>
      <w:r w:rsidRPr="00207511">
        <w:t xml:space="preserve">       </w:t>
      </w:r>
      <w:proofErr w:type="spellStart"/>
      <w:r w:rsidRPr="00207511">
        <w:t>A</w:t>
      </w:r>
      <w:r w:rsidRPr="00207511">
        <w:rPr>
          <w:vertAlign w:val="subscript"/>
        </w:rPr>
        <w:t>sur</w:t>
      </w:r>
      <w:proofErr w:type="spellEnd"/>
      <w:r w:rsidR="00BD65A2">
        <w:rPr>
          <w:vertAlign w:val="subscript"/>
        </w:rPr>
        <w:t xml:space="preserve">   </w:t>
      </w:r>
      <w:r w:rsidRPr="00207511">
        <w:rPr>
          <w:vertAlign w:val="subscript"/>
        </w:rPr>
        <w:t xml:space="preserve"> </w:t>
      </w:r>
      <w:r w:rsidRPr="00207511">
        <w:t>= surface area, m</w:t>
      </w:r>
      <w:r w:rsidRPr="00207511">
        <w:rPr>
          <w:vertAlign w:val="superscript"/>
        </w:rPr>
        <w:t>2</w:t>
      </w:r>
    </w:p>
    <w:p w14:paraId="4A36F9A2" w14:textId="65B7A754" w:rsidR="00CB3318" w:rsidRPr="00207511" w:rsidRDefault="00CB3318" w:rsidP="007552CD">
      <w:pPr>
        <w:pStyle w:val="variabledefinitionChar"/>
      </w:pPr>
      <w:r w:rsidRPr="00207511">
        <w:t xml:space="preserve">       </w:t>
      </w:r>
      <w:proofErr w:type="spellStart"/>
      <w:r w:rsidRPr="00207511">
        <w:t>V</w:t>
      </w:r>
      <w:r w:rsidRPr="00207511">
        <w:rPr>
          <w:vertAlign w:val="subscript"/>
        </w:rPr>
        <w:t>sur</w:t>
      </w:r>
      <w:proofErr w:type="spellEnd"/>
      <w:r w:rsidRPr="00207511">
        <w:rPr>
          <w:vertAlign w:val="subscript"/>
        </w:rPr>
        <w:t xml:space="preserve"> </w:t>
      </w:r>
      <w:r w:rsidR="00BD65A2">
        <w:rPr>
          <w:vertAlign w:val="subscript"/>
        </w:rPr>
        <w:t xml:space="preserve">   </w:t>
      </w:r>
      <w:r w:rsidRPr="00207511">
        <w:t>= surface volume, m</w:t>
      </w:r>
      <w:r w:rsidRPr="00207511">
        <w:rPr>
          <w:vertAlign w:val="superscript"/>
        </w:rPr>
        <w:t>3</w:t>
      </w:r>
    </w:p>
    <w:p w14:paraId="3A13A055" w14:textId="48FEE681" w:rsidR="005C1755" w:rsidRPr="00D97F8A" w:rsidRDefault="005C1755" w:rsidP="007552CD">
      <w:pPr>
        <w:pStyle w:val="variabledefinitionChar"/>
        <w:rPr>
          <w:iCs/>
        </w:rPr>
      </w:pPr>
      <w:r w:rsidRPr="00207511">
        <w:rPr>
          <w:i/>
        </w:rPr>
        <w:t xml:space="preserve">       K</w:t>
      </w:r>
      <w:r w:rsidRPr="00207511">
        <w:rPr>
          <w:i/>
          <w:vertAlign w:val="subscript"/>
        </w:rPr>
        <w:t xml:space="preserve">LN2 </w:t>
      </w:r>
      <w:r w:rsidR="00BD65A2">
        <w:rPr>
          <w:i/>
          <w:vertAlign w:val="subscript"/>
        </w:rPr>
        <w:t xml:space="preserve">  </w:t>
      </w:r>
      <w:r w:rsidRPr="00207511">
        <w:rPr>
          <w:i/>
        </w:rPr>
        <w:t xml:space="preserve">= </w:t>
      </w:r>
      <w:r w:rsidRPr="00207511">
        <w:t>surface gas transfer coefficient for N</w:t>
      </w:r>
      <w:r w:rsidRPr="00207511">
        <w:rPr>
          <w:vertAlign w:val="subscript"/>
        </w:rPr>
        <w:t>2</w:t>
      </w:r>
      <w:r w:rsidRPr="00127D1D">
        <w:rPr>
          <w:iCs/>
        </w:rPr>
        <w:t>, m/s</w:t>
      </w:r>
    </w:p>
    <w:p w14:paraId="1DFAA69C" w14:textId="77777777" w:rsidR="005C1755" w:rsidRPr="00207511" w:rsidRDefault="005C1755" w:rsidP="007552CD"/>
    <w:p w14:paraId="33D67E52" w14:textId="77777777" w:rsidR="005C1755" w:rsidRPr="00207511" w:rsidRDefault="005C1755" w:rsidP="007552CD">
      <w:r w:rsidRPr="00207511">
        <w:t>Nitrogen gas is a slightly soluble gas, similar to oxygen. Its gas transfer characteristics are similar to oxygen in being controlled by turbulence on the liquid film (Chapra, 1997).</w:t>
      </w:r>
    </w:p>
    <w:p w14:paraId="46B8ECDA" w14:textId="77777777" w:rsidR="005C1755" w:rsidRPr="00207511" w:rsidRDefault="005C1755" w:rsidP="007552CD"/>
    <w:p w14:paraId="3F633199" w14:textId="77777777" w:rsidR="004C4791" w:rsidRPr="00207511" w:rsidRDefault="005C1755" w:rsidP="007552CD">
      <w:r w:rsidRPr="00207511">
        <w:t>The value of K</w:t>
      </w:r>
      <w:r w:rsidRPr="00207511">
        <w:rPr>
          <w:vertAlign w:val="subscript"/>
        </w:rPr>
        <w:t xml:space="preserve">LN2 </w:t>
      </w:r>
      <w:r w:rsidRPr="00207511">
        <w:t>can be determined from the reaeration formulae presented in the preceding section. The basic physics of gas transfer are the same for N</w:t>
      </w:r>
      <w:r w:rsidRPr="00207511">
        <w:rPr>
          <w:vertAlign w:val="subscript"/>
        </w:rPr>
        <w:t>2</w:t>
      </w:r>
      <w:r w:rsidRPr="00207511">
        <w:t xml:space="preserve"> and O</w:t>
      </w:r>
      <w:r w:rsidRPr="00207511">
        <w:rPr>
          <w:vertAlign w:val="subscript"/>
        </w:rPr>
        <w:t xml:space="preserve">2 </w:t>
      </w:r>
      <w:r w:rsidRPr="00207511">
        <w:t xml:space="preserve">since they are both liquid-controlled gases. Using the </w:t>
      </w:r>
      <w:proofErr w:type="spellStart"/>
      <w:r w:rsidRPr="00207511">
        <w:t>Higbie</w:t>
      </w:r>
      <w:proofErr w:type="spellEnd"/>
      <w:r w:rsidRPr="00207511">
        <w:t>-Penetration theory (Chapra, 1997),</w:t>
      </w:r>
    </w:p>
    <w:p w14:paraId="5B72A295" w14:textId="46CA2492" w:rsidR="005C1755" w:rsidRDefault="00000000" w:rsidP="007552CD">
      <m:oMathPara>
        <m:oMath>
          <m:sSub>
            <m:sSubPr>
              <m:ctrlPr>
                <w:rPr>
                  <w:rFonts w:ascii="Cambria Math" w:hAnsi="Cambria Math"/>
                  <w:noProof/>
                </w:rPr>
              </m:ctrlPr>
            </m:sSubPr>
            <m:e>
              <m:r>
                <w:rPr>
                  <w:rFonts w:ascii="Cambria Math" w:hAnsi="Cambria Math"/>
                  <w:noProof/>
                </w:rPr>
                <m:t>K</m:t>
              </m:r>
            </m:e>
            <m:sub>
              <m:r>
                <w:rPr>
                  <w:rFonts w:ascii="Cambria Math" w:hAnsi="Cambria Math"/>
                  <w:noProof/>
                </w:rPr>
                <m:t>LN</m:t>
              </m:r>
              <m:r>
                <m:rPr>
                  <m:sty m:val="p"/>
                </m:rPr>
                <w:rPr>
                  <w:rFonts w:ascii="Cambria Math" w:hAnsi="Cambria Math"/>
                  <w:noProof/>
                </w:rPr>
                <m:t>2</m:t>
              </m:r>
            </m:sub>
          </m:sSub>
          <m:r>
            <m:rPr>
              <m:sty m:val="p"/>
            </m:rPr>
            <w:rPr>
              <w:rFonts w:ascii="Cambria Math" w:hAnsi="Cambria Math"/>
              <w:noProof/>
            </w:rPr>
            <m:t>=</m:t>
          </m:r>
          <m:sSub>
            <m:sSubPr>
              <m:ctrlPr>
                <w:rPr>
                  <w:rFonts w:ascii="Cambria Math" w:hAnsi="Cambria Math"/>
                  <w:noProof/>
                </w:rPr>
              </m:ctrlPr>
            </m:sSubPr>
            <m:e>
              <m:r>
                <w:rPr>
                  <w:rFonts w:ascii="Cambria Math" w:hAnsi="Cambria Math"/>
                  <w:noProof/>
                </w:rPr>
                <m:t>K</m:t>
              </m:r>
            </m:e>
            <m:sub>
              <m:r>
                <w:rPr>
                  <w:rFonts w:ascii="Cambria Math" w:hAnsi="Cambria Math"/>
                  <w:noProof/>
                </w:rPr>
                <m:t>LO</m:t>
              </m:r>
              <m:r>
                <m:rPr>
                  <m:sty m:val="p"/>
                </m:rPr>
                <w:rPr>
                  <w:rFonts w:ascii="Cambria Math" w:hAnsi="Cambria Math"/>
                  <w:noProof/>
                </w:rPr>
                <m:t>2</m:t>
              </m:r>
            </m:sub>
          </m:sSub>
          <m:rad>
            <m:radPr>
              <m:degHide m:val="1"/>
              <m:ctrlPr>
                <w:rPr>
                  <w:rFonts w:ascii="Cambria Math" w:hAnsi="Cambria Math"/>
                  <w:noProof/>
                </w:rPr>
              </m:ctrlPr>
            </m:radPr>
            <m:deg/>
            <m:e>
              <m:f>
                <m:fPr>
                  <m:ctrlPr>
                    <w:rPr>
                      <w:rFonts w:ascii="Cambria Math" w:hAnsi="Cambria Math"/>
                      <w:noProof/>
                    </w:rPr>
                  </m:ctrlPr>
                </m:fPr>
                <m:num>
                  <m:sSub>
                    <m:sSubPr>
                      <m:ctrlPr>
                        <w:rPr>
                          <w:rFonts w:ascii="Cambria Math" w:hAnsi="Cambria Math"/>
                          <w:noProof/>
                        </w:rPr>
                      </m:ctrlPr>
                    </m:sSubPr>
                    <m:e>
                      <m:r>
                        <w:rPr>
                          <w:rFonts w:ascii="Cambria Math" w:hAnsi="Cambria Math"/>
                          <w:noProof/>
                        </w:rPr>
                        <m:t>D</m:t>
                      </m:r>
                    </m:e>
                    <m:sub>
                      <m:r>
                        <w:rPr>
                          <w:rFonts w:ascii="Cambria Math" w:hAnsi="Cambria Math"/>
                          <w:noProof/>
                        </w:rPr>
                        <m:t>N</m:t>
                      </m:r>
                      <m:r>
                        <m:rPr>
                          <m:sty m:val="p"/>
                        </m:rPr>
                        <w:rPr>
                          <w:rFonts w:ascii="Cambria Math" w:hAnsi="Cambria Math"/>
                          <w:noProof/>
                        </w:rPr>
                        <m:t>2</m:t>
                      </m:r>
                    </m:sub>
                  </m:sSub>
                </m:num>
                <m:den>
                  <m:sSub>
                    <m:sSubPr>
                      <m:ctrlPr>
                        <w:rPr>
                          <w:rFonts w:ascii="Cambria Math" w:hAnsi="Cambria Math"/>
                          <w:noProof/>
                        </w:rPr>
                      </m:ctrlPr>
                    </m:sSubPr>
                    <m:e>
                      <m:r>
                        <w:rPr>
                          <w:rFonts w:ascii="Cambria Math" w:hAnsi="Cambria Math"/>
                          <w:noProof/>
                        </w:rPr>
                        <m:t>D</m:t>
                      </m:r>
                    </m:e>
                    <m:sub>
                      <m:r>
                        <w:rPr>
                          <w:rFonts w:ascii="Cambria Math" w:hAnsi="Cambria Math"/>
                          <w:noProof/>
                        </w:rPr>
                        <m:t>O</m:t>
                      </m:r>
                      <m:r>
                        <m:rPr>
                          <m:sty m:val="p"/>
                        </m:rPr>
                        <w:rPr>
                          <w:rFonts w:ascii="Cambria Math" w:hAnsi="Cambria Math"/>
                          <w:noProof/>
                        </w:rPr>
                        <m:t>2</m:t>
                      </m:r>
                    </m:sub>
                  </m:sSub>
                </m:den>
              </m:f>
            </m:e>
          </m:rad>
        </m:oMath>
      </m:oMathPara>
    </w:p>
    <w:p w14:paraId="57D40C76" w14:textId="77777777" w:rsidR="005C1755" w:rsidRDefault="005C1755" w:rsidP="007552CD"/>
    <w:p w14:paraId="7CEEFF01" w14:textId="77777777" w:rsidR="005C1755" w:rsidRPr="00207511" w:rsidRDefault="005C1755" w:rsidP="007552CD">
      <w:r w:rsidRPr="00207511">
        <w:t>where D</w:t>
      </w:r>
      <w:r w:rsidRPr="00207511">
        <w:rPr>
          <w:vertAlign w:val="subscript"/>
        </w:rPr>
        <w:t>N2</w:t>
      </w:r>
      <w:r w:rsidRPr="00207511">
        <w:t xml:space="preserve"> and D</w:t>
      </w:r>
      <w:r w:rsidRPr="00207511">
        <w:rPr>
          <w:vertAlign w:val="subscript"/>
        </w:rPr>
        <w:t>O2</w:t>
      </w:r>
      <w:r w:rsidRPr="00207511">
        <w:t xml:space="preserve"> are the molecular diffusion coefficients for oxygen and nitrogen, respectively. Using the relationship that</w:t>
      </w:r>
    </w:p>
    <w:p w14:paraId="77B9B808" w14:textId="77777777" w:rsidR="005C1755" w:rsidRDefault="00000000" w:rsidP="007552CD">
      <m:oMathPara>
        <m:oMath>
          <m:f>
            <m:fPr>
              <m:ctrlPr>
                <w:rPr>
                  <w:rFonts w:ascii="Cambria Math" w:hAnsi="Cambria Math"/>
                  <w:noProof/>
                </w:rPr>
              </m:ctrlPr>
            </m:fPr>
            <m:num>
              <m:sSub>
                <m:sSubPr>
                  <m:ctrlPr>
                    <w:rPr>
                      <w:rFonts w:ascii="Cambria Math" w:hAnsi="Cambria Math"/>
                      <w:noProof/>
                    </w:rPr>
                  </m:ctrlPr>
                </m:sSubPr>
                <m:e>
                  <m:r>
                    <w:rPr>
                      <w:rFonts w:ascii="Cambria Math" w:hAnsi="Cambria Math"/>
                      <w:noProof/>
                    </w:rPr>
                    <m:t>D</m:t>
                  </m:r>
                </m:e>
                <m:sub>
                  <m:r>
                    <w:rPr>
                      <w:rFonts w:ascii="Cambria Math" w:hAnsi="Cambria Math"/>
                      <w:noProof/>
                    </w:rPr>
                    <m:t>N</m:t>
                  </m:r>
                  <m:r>
                    <m:rPr>
                      <m:sty m:val="p"/>
                    </m:rPr>
                    <w:rPr>
                      <w:rFonts w:ascii="Cambria Math" w:hAnsi="Cambria Math"/>
                      <w:noProof/>
                    </w:rPr>
                    <m:t>2</m:t>
                  </m:r>
                </m:sub>
              </m:sSub>
            </m:num>
            <m:den>
              <m:sSub>
                <m:sSubPr>
                  <m:ctrlPr>
                    <w:rPr>
                      <w:rFonts w:ascii="Cambria Math" w:hAnsi="Cambria Math"/>
                      <w:noProof/>
                    </w:rPr>
                  </m:ctrlPr>
                </m:sSubPr>
                <m:e>
                  <m:r>
                    <w:rPr>
                      <w:rFonts w:ascii="Cambria Math" w:hAnsi="Cambria Math"/>
                      <w:noProof/>
                    </w:rPr>
                    <m:t>D</m:t>
                  </m:r>
                </m:e>
                <m:sub>
                  <m:r>
                    <w:rPr>
                      <w:rFonts w:ascii="Cambria Math" w:hAnsi="Cambria Math"/>
                      <w:noProof/>
                    </w:rPr>
                    <m:t>O</m:t>
                  </m:r>
                  <m:r>
                    <m:rPr>
                      <m:sty m:val="p"/>
                    </m:rPr>
                    <w:rPr>
                      <w:rFonts w:ascii="Cambria Math" w:hAnsi="Cambria Math"/>
                      <w:noProof/>
                    </w:rPr>
                    <m:t>2</m:t>
                  </m:r>
                </m:sub>
              </m:sSub>
            </m:den>
          </m:f>
          <m:r>
            <m:rPr>
              <m:sty m:val="p"/>
            </m:rPr>
            <w:rPr>
              <w:rFonts w:ascii="Cambria Math" w:hAnsi="Cambria Math"/>
              <w:noProof/>
            </w:rPr>
            <m:t>=</m:t>
          </m:r>
          <m:rad>
            <m:radPr>
              <m:degHide m:val="1"/>
              <m:ctrlPr>
                <w:rPr>
                  <w:rFonts w:ascii="Cambria Math" w:hAnsi="Cambria Math"/>
                  <w:noProof/>
                </w:rPr>
              </m:ctrlPr>
            </m:radPr>
            <m:deg/>
            <m:e>
              <m:f>
                <m:fPr>
                  <m:ctrlPr>
                    <w:rPr>
                      <w:rFonts w:ascii="Cambria Math" w:hAnsi="Cambria Math"/>
                      <w:noProof/>
                    </w:rPr>
                  </m:ctrlPr>
                </m:fPr>
                <m:num>
                  <m:r>
                    <w:rPr>
                      <w:rFonts w:ascii="Cambria Math" w:hAnsi="Cambria Math"/>
                      <w:noProof/>
                    </w:rPr>
                    <m:t>M</m:t>
                  </m:r>
                  <m:sSub>
                    <m:sSubPr>
                      <m:ctrlPr>
                        <w:rPr>
                          <w:rFonts w:ascii="Cambria Math" w:hAnsi="Cambria Math"/>
                          <w:noProof/>
                        </w:rPr>
                      </m:ctrlPr>
                    </m:sSubPr>
                    <m:e>
                      <m:r>
                        <w:rPr>
                          <w:rFonts w:ascii="Cambria Math" w:hAnsi="Cambria Math"/>
                          <w:noProof/>
                        </w:rPr>
                        <m:t>W</m:t>
                      </m:r>
                    </m:e>
                    <m:sub>
                      <m:r>
                        <w:rPr>
                          <w:rFonts w:ascii="Cambria Math" w:hAnsi="Cambria Math"/>
                          <w:noProof/>
                        </w:rPr>
                        <m:t>O</m:t>
                      </m:r>
                      <m:r>
                        <m:rPr>
                          <m:sty m:val="p"/>
                        </m:rPr>
                        <w:rPr>
                          <w:rFonts w:ascii="Cambria Math" w:hAnsi="Cambria Math"/>
                          <w:noProof/>
                        </w:rPr>
                        <m:t>2</m:t>
                      </m:r>
                    </m:sub>
                  </m:sSub>
                </m:num>
                <m:den>
                  <m:r>
                    <w:rPr>
                      <w:rFonts w:ascii="Cambria Math" w:hAnsi="Cambria Math"/>
                      <w:noProof/>
                    </w:rPr>
                    <m:t>M</m:t>
                  </m:r>
                  <m:sSub>
                    <m:sSubPr>
                      <m:ctrlPr>
                        <w:rPr>
                          <w:rFonts w:ascii="Cambria Math" w:hAnsi="Cambria Math"/>
                          <w:noProof/>
                        </w:rPr>
                      </m:ctrlPr>
                    </m:sSubPr>
                    <m:e>
                      <m:r>
                        <w:rPr>
                          <w:rFonts w:ascii="Cambria Math" w:hAnsi="Cambria Math"/>
                          <w:noProof/>
                        </w:rPr>
                        <m:t>W</m:t>
                      </m:r>
                    </m:e>
                    <m:sub>
                      <m:r>
                        <w:rPr>
                          <w:rFonts w:ascii="Cambria Math" w:hAnsi="Cambria Math"/>
                          <w:noProof/>
                        </w:rPr>
                        <m:t>N</m:t>
                      </m:r>
                      <m:r>
                        <m:rPr>
                          <m:sty m:val="p"/>
                        </m:rPr>
                        <w:rPr>
                          <w:rFonts w:ascii="Cambria Math" w:hAnsi="Cambria Math"/>
                          <w:noProof/>
                        </w:rPr>
                        <m:t>2</m:t>
                      </m:r>
                    </m:sub>
                  </m:sSub>
                </m:den>
              </m:f>
            </m:e>
          </m:rad>
        </m:oMath>
      </m:oMathPara>
    </w:p>
    <w:p w14:paraId="2AD5EFB0" w14:textId="77777777" w:rsidR="005C1755" w:rsidRPr="00FB5C6F" w:rsidRDefault="005C1755" w:rsidP="007552CD"/>
    <w:p w14:paraId="6C58F240" w14:textId="3BAE0446" w:rsidR="00207511" w:rsidRPr="00B12266" w:rsidRDefault="00000000" w:rsidP="007552CD">
      <m:oMathPara>
        <m:oMath>
          <m:sSub>
            <m:sSubPr>
              <m:ctrlPr>
                <w:rPr>
                  <w:rFonts w:ascii="Cambria Math" w:hAnsi="Cambria Math"/>
                  <w:noProof/>
                </w:rPr>
              </m:ctrlPr>
            </m:sSubPr>
            <m:e>
              <m:r>
                <w:rPr>
                  <w:rFonts w:ascii="Cambria Math" w:hAnsi="Cambria Math"/>
                  <w:noProof/>
                </w:rPr>
                <m:t>K</m:t>
              </m:r>
            </m:e>
            <m:sub>
              <m:r>
                <w:rPr>
                  <w:rFonts w:ascii="Cambria Math" w:hAnsi="Cambria Math"/>
                  <w:noProof/>
                </w:rPr>
                <m:t>LN</m:t>
              </m:r>
              <m:r>
                <m:rPr>
                  <m:sty m:val="p"/>
                </m:rPr>
                <w:rPr>
                  <w:rFonts w:ascii="Cambria Math" w:hAnsi="Cambria Math"/>
                  <w:noProof/>
                </w:rPr>
                <m:t>2</m:t>
              </m:r>
            </m:sub>
          </m:sSub>
          <m:r>
            <m:rPr>
              <m:sty m:val="p"/>
            </m:rPr>
            <w:rPr>
              <w:rFonts w:ascii="Cambria Math" w:hAnsi="Cambria Math"/>
              <w:noProof/>
            </w:rPr>
            <m:t>=</m:t>
          </m:r>
          <m:sSub>
            <m:sSubPr>
              <m:ctrlPr>
                <w:rPr>
                  <w:rFonts w:ascii="Cambria Math" w:hAnsi="Cambria Math"/>
                  <w:noProof/>
                </w:rPr>
              </m:ctrlPr>
            </m:sSubPr>
            <m:e>
              <m:r>
                <w:rPr>
                  <w:rFonts w:ascii="Cambria Math" w:hAnsi="Cambria Math"/>
                  <w:noProof/>
                </w:rPr>
                <m:t>K</m:t>
              </m:r>
            </m:e>
            <m:sub>
              <m:r>
                <w:rPr>
                  <w:rFonts w:ascii="Cambria Math" w:hAnsi="Cambria Math"/>
                  <w:noProof/>
                </w:rPr>
                <m:t>LO</m:t>
              </m:r>
              <m:r>
                <m:rPr>
                  <m:sty m:val="p"/>
                </m:rPr>
                <w:rPr>
                  <w:rFonts w:ascii="Cambria Math" w:hAnsi="Cambria Math"/>
                  <w:noProof/>
                </w:rPr>
                <m:t>2</m:t>
              </m:r>
            </m:sub>
          </m:sSub>
          <m:sSup>
            <m:sSupPr>
              <m:ctrlPr>
                <w:rPr>
                  <w:rFonts w:ascii="Cambria Math" w:hAnsi="Cambria Math"/>
                  <w:noProof/>
                </w:rPr>
              </m:ctrlPr>
            </m:sSupPr>
            <m:e>
              <m:d>
                <m:dPr>
                  <m:ctrlPr>
                    <w:rPr>
                      <w:rFonts w:ascii="Cambria Math" w:hAnsi="Cambria Math"/>
                      <w:noProof/>
                    </w:rPr>
                  </m:ctrlPr>
                </m:dPr>
                <m:e>
                  <m:f>
                    <m:fPr>
                      <m:ctrlPr>
                        <w:rPr>
                          <w:rFonts w:ascii="Cambria Math" w:hAnsi="Cambria Math"/>
                          <w:noProof/>
                        </w:rPr>
                      </m:ctrlPr>
                    </m:fPr>
                    <m:num>
                      <m:r>
                        <w:rPr>
                          <w:rFonts w:ascii="Cambria Math" w:hAnsi="Cambria Math"/>
                          <w:noProof/>
                        </w:rPr>
                        <m:t>M</m:t>
                      </m:r>
                      <m:sSub>
                        <m:sSubPr>
                          <m:ctrlPr>
                            <w:rPr>
                              <w:rFonts w:ascii="Cambria Math" w:hAnsi="Cambria Math"/>
                              <w:noProof/>
                            </w:rPr>
                          </m:ctrlPr>
                        </m:sSubPr>
                        <m:e>
                          <m:r>
                            <w:rPr>
                              <w:rFonts w:ascii="Cambria Math" w:hAnsi="Cambria Math"/>
                              <w:noProof/>
                            </w:rPr>
                            <m:t>W</m:t>
                          </m:r>
                        </m:e>
                        <m:sub>
                          <m:r>
                            <w:rPr>
                              <w:rFonts w:ascii="Cambria Math" w:hAnsi="Cambria Math"/>
                              <w:noProof/>
                            </w:rPr>
                            <m:t>O</m:t>
                          </m:r>
                          <m:r>
                            <m:rPr>
                              <m:sty m:val="p"/>
                            </m:rPr>
                            <w:rPr>
                              <w:rFonts w:ascii="Cambria Math" w:hAnsi="Cambria Math"/>
                              <w:noProof/>
                            </w:rPr>
                            <m:t>2</m:t>
                          </m:r>
                        </m:sub>
                      </m:sSub>
                    </m:num>
                    <m:den>
                      <m:r>
                        <w:rPr>
                          <w:rFonts w:ascii="Cambria Math" w:hAnsi="Cambria Math"/>
                          <w:noProof/>
                        </w:rPr>
                        <m:t>M</m:t>
                      </m:r>
                      <m:sSub>
                        <m:sSubPr>
                          <m:ctrlPr>
                            <w:rPr>
                              <w:rFonts w:ascii="Cambria Math" w:hAnsi="Cambria Math"/>
                              <w:noProof/>
                            </w:rPr>
                          </m:ctrlPr>
                        </m:sSubPr>
                        <m:e>
                          <m:r>
                            <w:rPr>
                              <w:rFonts w:ascii="Cambria Math" w:hAnsi="Cambria Math"/>
                              <w:noProof/>
                            </w:rPr>
                            <m:t>W</m:t>
                          </m:r>
                        </m:e>
                        <m:sub>
                          <m:r>
                            <w:rPr>
                              <w:rFonts w:ascii="Cambria Math" w:hAnsi="Cambria Math"/>
                              <w:noProof/>
                            </w:rPr>
                            <m:t>N</m:t>
                          </m:r>
                          <m:r>
                            <m:rPr>
                              <m:sty m:val="p"/>
                            </m:rPr>
                            <w:rPr>
                              <w:rFonts w:ascii="Cambria Math" w:hAnsi="Cambria Math"/>
                              <w:noProof/>
                            </w:rPr>
                            <m:t>2</m:t>
                          </m:r>
                        </m:sub>
                      </m:sSub>
                    </m:den>
                  </m:f>
                </m:e>
              </m:d>
            </m:e>
            <m:sup>
              <m:r>
                <m:rPr>
                  <m:sty m:val="p"/>
                </m:rPr>
                <w:rPr>
                  <w:rFonts w:ascii="Cambria Math" w:hAnsi="Cambria Math"/>
                  <w:noProof/>
                </w:rPr>
                <m:t>0.25</m:t>
              </m:r>
            </m:sup>
          </m:sSup>
          <m:r>
            <m:rPr>
              <m:sty m:val="p"/>
            </m:rPr>
            <w:rPr>
              <w:rFonts w:ascii="Cambria Math" w:hAnsi="Cambria Math"/>
              <w:noProof/>
            </w:rPr>
            <m:t>=1.034</m:t>
          </m:r>
          <m:sSub>
            <m:sSubPr>
              <m:ctrlPr>
                <w:rPr>
                  <w:rFonts w:ascii="Cambria Math" w:hAnsi="Cambria Math"/>
                  <w:noProof/>
                </w:rPr>
              </m:ctrlPr>
            </m:sSubPr>
            <m:e>
              <m:r>
                <w:rPr>
                  <w:rFonts w:ascii="Cambria Math" w:hAnsi="Cambria Math"/>
                  <w:noProof/>
                </w:rPr>
                <m:t>K</m:t>
              </m:r>
            </m:e>
            <m:sub>
              <m:r>
                <w:rPr>
                  <w:rFonts w:ascii="Cambria Math" w:hAnsi="Cambria Math"/>
                  <w:noProof/>
                </w:rPr>
                <m:t>LO</m:t>
              </m:r>
              <m:r>
                <m:rPr>
                  <m:sty m:val="p"/>
                </m:rPr>
                <w:rPr>
                  <w:rFonts w:ascii="Cambria Math" w:hAnsi="Cambria Math"/>
                  <w:noProof/>
                </w:rPr>
                <m:t>2</m:t>
              </m:r>
            </m:sub>
          </m:sSub>
        </m:oMath>
      </m:oMathPara>
    </w:p>
    <w:p w14:paraId="1DE6C294" w14:textId="77777777" w:rsidR="00B12266" w:rsidRPr="00207511" w:rsidRDefault="00B12266" w:rsidP="007552CD"/>
    <w:p w14:paraId="2B526DBF" w14:textId="77777777" w:rsidR="005C1755" w:rsidRPr="00207511" w:rsidRDefault="005C1755" w:rsidP="007552CD">
      <w:r w:rsidRPr="00FB5C6F">
        <w:t>where MW is the molecular weight and MW</w:t>
      </w:r>
      <w:r w:rsidRPr="00FB5C6F">
        <w:rPr>
          <w:vertAlign w:val="subscript"/>
        </w:rPr>
        <w:t>O2</w:t>
      </w:r>
      <w:r w:rsidRPr="00FB5C6F">
        <w:t>=32 g/mole and MW</w:t>
      </w:r>
      <w:r w:rsidRPr="00FB5C6F">
        <w:rPr>
          <w:vertAlign w:val="subscript"/>
        </w:rPr>
        <w:t>N2</w:t>
      </w:r>
      <w:r w:rsidRPr="00FB5C6F">
        <w:t>=28 g/mole</w:t>
      </w:r>
      <w:r w:rsidR="00207511">
        <w:t>.</w:t>
      </w:r>
    </w:p>
    <w:p w14:paraId="144912D4" w14:textId="77777777" w:rsidR="005C1755" w:rsidRPr="00FB5C6F" w:rsidRDefault="005C1755" w:rsidP="007552CD"/>
    <w:p w14:paraId="52640BB5" w14:textId="77777777" w:rsidR="00715C05" w:rsidRDefault="00715C05" w:rsidP="00B574AB">
      <w:pPr>
        <w:jc w:val="center"/>
      </w:pPr>
      <w:r w:rsidRPr="00715C05">
        <w:rPr>
          <w:noProof/>
        </w:rPr>
        <w:drawing>
          <wp:inline distT="0" distB="0" distL="0" distR="0" wp14:anchorId="0018AFB1" wp14:editId="4E18B985">
            <wp:extent cx="4011883" cy="1647868"/>
            <wp:effectExtent l="0" t="0" r="0"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7"/>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4016695" cy="1649844"/>
                    </a:xfrm>
                    <a:prstGeom prst="rect">
                      <a:avLst/>
                    </a:prstGeom>
                    <a:noFill/>
                    <a:ln>
                      <a:noFill/>
                    </a:ln>
                  </pic:spPr>
                </pic:pic>
              </a:graphicData>
            </a:graphic>
          </wp:inline>
        </w:drawing>
      </w:r>
    </w:p>
    <w:p w14:paraId="6321FD89" w14:textId="36D1290A" w:rsidR="00525135" w:rsidRPr="00FB5C6F" w:rsidRDefault="00715C05" w:rsidP="007A3922">
      <w:pPr>
        <w:pStyle w:val="Caption"/>
      </w:pPr>
      <w:bookmarkStart w:id="513" w:name="_Ref433370127"/>
      <w:bookmarkStart w:id="514" w:name="_Toc48573775"/>
      <w:r w:rsidRPr="00FB5C6F">
        <w:t xml:space="preserve">Figure </w:t>
      </w:r>
      <w:r w:rsidR="00000000">
        <w:fldChar w:fldCharType="begin"/>
      </w:r>
      <w:r w:rsidR="00000000">
        <w:instrText xml:space="preserve"> SEQ Figure \* ARABIC </w:instrText>
      </w:r>
      <w:r w:rsidR="00000000">
        <w:fldChar w:fldCharType="separate"/>
      </w:r>
      <w:r w:rsidR="00A95042">
        <w:rPr>
          <w:noProof/>
        </w:rPr>
        <w:t>63</w:t>
      </w:r>
      <w:r w:rsidR="00000000">
        <w:rPr>
          <w:noProof/>
        </w:rPr>
        <w:fldChar w:fldCharType="end"/>
      </w:r>
      <w:bookmarkEnd w:id="513"/>
      <w:r w:rsidRPr="00FB5C6F">
        <w:t>. N</w:t>
      </w:r>
      <w:r w:rsidRPr="00FB5C6F">
        <w:rPr>
          <w:vertAlign w:val="subscript"/>
        </w:rPr>
        <w:t>2</w:t>
      </w:r>
      <w:r w:rsidRPr="00FB5C6F">
        <w:t xml:space="preserve"> gas exchange.</w:t>
      </w:r>
      <w:bookmarkEnd w:id="514"/>
    </w:p>
    <w:p w14:paraId="2A08685B" w14:textId="54D5AEA9" w:rsidR="004C4791" w:rsidRPr="00FB5C6F" w:rsidRDefault="004C4791" w:rsidP="007A3922">
      <w:r w:rsidRPr="00FB5C6F">
        <w:t>The value of N</w:t>
      </w:r>
      <w:r w:rsidRPr="00FB5C6F">
        <w:rPr>
          <w:vertAlign w:val="subscript"/>
        </w:rPr>
        <w:t>2</w:t>
      </w:r>
      <w:r w:rsidRPr="00FB5C6F">
        <w:t xml:space="preserve"> saturation, </w:t>
      </w:r>
      <w:r w:rsidRPr="00FB5C6F">
        <w:rPr>
          <w:rFonts w:ascii="Symbol" w:hAnsi="Symbol"/>
          <w:b/>
        </w:rPr>
        <w:sym w:font="Symbol" w:char="F046"/>
      </w:r>
      <w:r w:rsidR="002F3A6E" w:rsidRPr="00FB5C6F">
        <w:rPr>
          <w:vertAlign w:val="subscript"/>
        </w:rPr>
        <w:t>S N</w:t>
      </w:r>
      <w:r w:rsidRPr="00FB5C6F">
        <w:rPr>
          <w:vertAlign w:val="subscript"/>
        </w:rPr>
        <w:t>2</w:t>
      </w:r>
      <w:r w:rsidRPr="00FB5C6F">
        <w:t>, is determined using Henry's Law. Henry's Law can be written as</w:t>
      </w:r>
    </w:p>
    <w:p w14:paraId="1F984101" w14:textId="77777777" w:rsidR="004C4791" w:rsidRPr="00FB5C6F" w:rsidRDefault="004C4791" w:rsidP="00B6554A"/>
    <w:p w14:paraId="2F0283F4" w14:textId="77777777" w:rsidR="004C4791" w:rsidRPr="00FB5C6F" w:rsidRDefault="00000000" w:rsidP="00B6554A">
      <m:oMathPara>
        <m:oMath>
          <m:sSub>
            <m:sSubPr>
              <m:ctrlPr>
                <w:rPr>
                  <w:rFonts w:ascii="Cambria Math" w:hAnsi="Cambria Math"/>
                  <w:noProof/>
                </w:rPr>
              </m:ctrlPr>
            </m:sSubPr>
            <m:e>
              <m:r>
                <w:rPr>
                  <w:rFonts w:ascii="Cambria Math" w:hAnsi="Cambria Math"/>
                  <w:noProof/>
                </w:rPr>
                <m:t>x</m:t>
              </m:r>
            </m:e>
            <m:sub>
              <m:r>
                <w:rPr>
                  <w:rFonts w:ascii="Cambria Math" w:hAnsi="Cambria Math"/>
                  <w:noProof/>
                </w:rPr>
                <m:t>N</m:t>
              </m:r>
              <m:r>
                <m:rPr>
                  <m:sty m:val="p"/>
                </m:rPr>
                <w:rPr>
                  <w:rFonts w:ascii="Cambria Math" w:hAnsi="Cambria Math"/>
                  <w:noProof/>
                </w:rPr>
                <m:t>2</m:t>
              </m:r>
            </m:sub>
          </m:sSub>
          <m:r>
            <m:rPr>
              <m:sty m:val="p"/>
            </m:rPr>
            <w:rPr>
              <w:rFonts w:ascii="Cambria Math" w:hAnsi="Cambria Math"/>
              <w:noProof/>
            </w:rPr>
            <m:t>=</m:t>
          </m:r>
          <m:sSub>
            <m:sSubPr>
              <m:ctrlPr>
                <w:rPr>
                  <w:rFonts w:ascii="Cambria Math" w:hAnsi="Cambria Math"/>
                  <w:noProof/>
                </w:rPr>
              </m:ctrlPr>
            </m:sSubPr>
            <m:e>
              <m:r>
                <w:rPr>
                  <w:rFonts w:ascii="Cambria Math" w:hAnsi="Cambria Math"/>
                  <w:noProof/>
                </w:rPr>
                <m:t>K</m:t>
              </m:r>
            </m:e>
            <m:sub>
              <m:r>
                <w:rPr>
                  <w:rFonts w:ascii="Cambria Math" w:hAnsi="Cambria Math"/>
                  <w:noProof/>
                </w:rPr>
                <m:t>H</m:t>
              </m:r>
            </m:sub>
          </m:sSub>
          <m:sSub>
            <m:sSubPr>
              <m:ctrlPr>
                <w:rPr>
                  <w:rFonts w:ascii="Cambria Math" w:hAnsi="Cambria Math"/>
                  <w:noProof/>
                </w:rPr>
              </m:ctrlPr>
            </m:sSubPr>
            <m:e>
              <m:r>
                <w:rPr>
                  <w:rFonts w:ascii="Cambria Math" w:hAnsi="Cambria Math"/>
                  <w:noProof/>
                </w:rPr>
                <m:t>P</m:t>
              </m:r>
            </m:e>
            <m:sub>
              <m:r>
                <w:rPr>
                  <w:rFonts w:ascii="Cambria Math" w:hAnsi="Cambria Math"/>
                  <w:noProof/>
                </w:rPr>
                <m:t>N</m:t>
              </m:r>
              <m:r>
                <m:rPr>
                  <m:sty m:val="p"/>
                </m:rPr>
                <w:rPr>
                  <w:rFonts w:ascii="Cambria Math" w:hAnsi="Cambria Math"/>
                  <w:noProof/>
                </w:rPr>
                <m:t>2</m:t>
              </m:r>
            </m:sub>
          </m:sSub>
        </m:oMath>
      </m:oMathPara>
    </w:p>
    <w:p w14:paraId="0E8CF126" w14:textId="77777777" w:rsidR="004C4791" w:rsidRPr="00FB5C6F" w:rsidRDefault="004C4791" w:rsidP="00B6554A"/>
    <w:p w14:paraId="500BF98C" w14:textId="77777777" w:rsidR="004C4791" w:rsidRPr="00FB5C6F" w:rsidRDefault="004C4791" w:rsidP="007552CD">
      <w:r w:rsidRPr="00FB5C6F">
        <w:lastRenderedPageBreak/>
        <w:t>where X</w:t>
      </w:r>
      <w:r w:rsidRPr="00FB5C6F">
        <w:rPr>
          <w:vertAlign w:val="subscript"/>
        </w:rPr>
        <w:t>N2</w:t>
      </w:r>
      <w:r w:rsidRPr="00FB5C6F">
        <w:t xml:space="preserve"> is the mole fraction of Nitrogen gas, K</w:t>
      </w:r>
      <w:r w:rsidRPr="00FB5C6F">
        <w:rPr>
          <w:vertAlign w:val="subscript"/>
        </w:rPr>
        <w:t>H</w:t>
      </w:r>
      <w:r w:rsidRPr="00FB5C6F">
        <w:t xml:space="preserve"> is Henry's Law constant in moles/atm and P</w:t>
      </w:r>
      <w:r w:rsidRPr="00FB5C6F">
        <w:rPr>
          <w:vertAlign w:val="subscript"/>
        </w:rPr>
        <w:t>N2</w:t>
      </w:r>
      <w:r w:rsidRPr="00FB5C6F">
        <w:t xml:space="preserve"> is the partial pressure of N</w:t>
      </w:r>
      <w:r w:rsidRPr="00FB5C6F">
        <w:rPr>
          <w:vertAlign w:val="subscript"/>
        </w:rPr>
        <w:t>2</w:t>
      </w:r>
      <w:r w:rsidRPr="00FB5C6F">
        <w:t xml:space="preserve"> gas in the atmosphere in atm. Nitrogen gas is assumed to be 79% of the total gas composition in the atmosphere for dry air. Also, in order to account for atmospheric pressure changes with altitude, the following relationship is used in </w:t>
      </w:r>
      <w:r w:rsidRPr="00B574AB">
        <w:rPr>
          <w:b/>
          <w:bCs/>
        </w:rPr>
        <w:t>CE-QUAL-W2</w:t>
      </w:r>
      <w:r w:rsidRPr="00FB5C6F">
        <w:t xml:space="preserve"> to correct the atmospheric pressure:</w:t>
      </w:r>
    </w:p>
    <w:p w14:paraId="76715948" w14:textId="77777777" w:rsidR="004C4791" w:rsidRDefault="004C4791" w:rsidP="007552CD"/>
    <w:p w14:paraId="757B0ECC" w14:textId="77777777" w:rsidR="004C4791" w:rsidRDefault="00FB5C6F" w:rsidP="007552CD">
      <m:oMathPara>
        <m:oMath>
          <m:r>
            <w:rPr>
              <w:rFonts w:ascii="Cambria Math" w:hAnsi="Cambria Math"/>
              <w:noProof/>
            </w:rPr>
            <m:t>P</m:t>
          </m:r>
          <m:r>
            <m:rPr>
              <m:sty m:val="p"/>
            </m:rPr>
            <w:rPr>
              <w:rFonts w:ascii="Cambria Math" w:hAnsi="Cambria Math"/>
              <w:noProof/>
            </w:rPr>
            <m:t>(</m:t>
          </m:r>
          <m:r>
            <w:rPr>
              <w:rFonts w:ascii="Cambria Math" w:hAnsi="Cambria Math"/>
              <w:noProof/>
            </w:rPr>
            <m:t>atm</m:t>
          </m:r>
          <m:r>
            <m:rPr>
              <m:sty m:val="p"/>
            </m:rPr>
            <w:rPr>
              <w:rFonts w:ascii="Cambria Math" w:hAnsi="Cambria Math"/>
              <w:noProof/>
            </w:rPr>
            <m:t>)=</m:t>
          </m:r>
          <m:sSup>
            <m:sSupPr>
              <m:ctrlPr>
                <w:rPr>
                  <w:rFonts w:ascii="Cambria Math" w:hAnsi="Cambria Math"/>
                  <w:noProof/>
                </w:rPr>
              </m:ctrlPr>
            </m:sSupPr>
            <m:e>
              <m:d>
                <m:dPr>
                  <m:begChr m:val="["/>
                  <m:endChr m:val="]"/>
                  <m:ctrlPr>
                    <w:rPr>
                      <w:rFonts w:ascii="Cambria Math" w:hAnsi="Cambria Math"/>
                      <w:noProof/>
                    </w:rPr>
                  </m:ctrlPr>
                </m:dPr>
                <m:e>
                  <m:r>
                    <m:rPr>
                      <m:sty m:val="p"/>
                    </m:rPr>
                    <w:rPr>
                      <w:rFonts w:ascii="Cambria Math" w:hAnsi="Cambria Math"/>
                      <w:noProof/>
                    </w:rPr>
                    <m:t>1-</m:t>
                  </m:r>
                  <m:f>
                    <m:fPr>
                      <m:ctrlPr>
                        <w:rPr>
                          <w:rFonts w:ascii="Cambria Math" w:hAnsi="Cambria Math"/>
                          <w:noProof/>
                        </w:rPr>
                      </m:ctrlPr>
                    </m:fPr>
                    <m:num>
                      <m:r>
                        <w:rPr>
                          <w:rFonts w:ascii="Cambria Math" w:hAnsi="Cambria Math"/>
                          <w:noProof/>
                        </w:rPr>
                        <m:t>Altitude</m:t>
                      </m:r>
                      <m:r>
                        <m:rPr>
                          <m:sty m:val="p"/>
                        </m:rPr>
                        <w:rPr>
                          <w:rFonts w:ascii="Cambria Math" w:hAnsi="Cambria Math"/>
                          <w:noProof/>
                        </w:rPr>
                        <m:t>,</m:t>
                      </m:r>
                      <m:r>
                        <w:rPr>
                          <w:rFonts w:ascii="Cambria Math" w:hAnsi="Cambria Math"/>
                          <w:noProof/>
                        </w:rPr>
                        <m:t>km</m:t>
                      </m:r>
                    </m:num>
                    <m:den>
                      <m:r>
                        <m:rPr>
                          <m:sty m:val="p"/>
                        </m:rPr>
                        <w:rPr>
                          <w:rFonts w:ascii="Cambria Math" w:hAnsi="Cambria Math"/>
                          <w:noProof/>
                        </w:rPr>
                        <m:t>44.3</m:t>
                      </m:r>
                    </m:den>
                  </m:f>
                </m:e>
              </m:d>
            </m:e>
            <m:sup>
              <m:r>
                <m:rPr>
                  <m:sty m:val="p"/>
                </m:rPr>
                <w:rPr>
                  <w:rFonts w:ascii="Cambria Math" w:hAnsi="Cambria Math"/>
                  <w:noProof/>
                </w:rPr>
                <m:t>5.25</m:t>
              </m:r>
            </m:sup>
          </m:sSup>
        </m:oMath>
      </m:oMathPara>
    </w:p>
    <w:p w14:paraId="0CF39AD4" w14:textId="77777777" w:rsidR="004C4791" w:rsidRDefault="004C4791" w:rsidP="007552CD"/>
    <w:p w14:paraId="78876E16" w14:textId="5E60AB8F" w:rsidR="004C4791" w:rsidRPr="00F44192" w:rsidRDefault="004C4791" w:rsidP="007552CD">
      <w:r w:rsidRPr="00F44192">
        <w:t xml:space="preserve">where altitude is the altitude of the water body in km. Since atmospheric pressure is not an input variable to </w:t>
      </w:r>
      <w:r w:rsidRPr="00B574AB">
        <w:rPr>
          <w:b/>
          <w:bCs/>
        </w:rPr>
        <w:t>CE-QUAL-W2</w:t>
      </w:r>
      <w:r w:rsidR="00A06F9F">
        <w:t xml:space="preserve"> (except when using the SYSTDG algorithm for TDG generation at hydropower facilities – see under </w:t>
      </w:r>
      <w:hyperlink w:anchor="_Dam_Reaeration" w:history="1">
        <w:r w:rsidR="00A06F9F" w:rsidRPr="00A06F9F">
          <w:rPr>
            <w:rStyle w:val="Hyperlink"/>
            <w:rFonts w:asciiTheme="minorHAnsi" w:hAnsiTheme="minorHAnsi"/>
            <w:szCs w:val="18"/>
          </w:rPr>
          <w:t>Dissolved Oxygen/Dam Reaeration</w:t>
        </w:r>
      </w:hyperlink>
      <w:r w:rsidR="00A06F9F">
        <w:t>)</w:t>
      </w:r>
      <w:r w:rsidRPr="00F44192">
        <w:t>, the atmospheric pressure is assumed to be 1 atm at sea level.</w:t>
      </w:r>
    </w:p>
    <w:p w14:paraId="7E972F3C" w14:textId="77777777" w:rsidR="004C4791" w:rsidRPr="00F44192" w:rsidRDefault="004C4791" w:rsidP="007552CD"/>
    <w:p w14:paraId="08FC0AB5" w14:textId="77777777" w:rsidR="004C4791" w:rsidRPr="00F44192" w:rsidRDefault="004C4791" w:rsidP="007552CD">
      <w:r w:rsidRPr="00F44192">
        <w:t>The mole fraction of N</w:t>
      </w:r>
      <w:r w:rsidRPr="00F44192">
        <w:rPr>
          <w:vertAlign w:val="subscript"/>
        </w:rPr>
        <w:t>2</w:t>
      </w:r>
      <w:r w:rsidRPr="00F44192">
        <w:t xml:space="preserve"> gas is related to the mass concentration as follows:</w:t>
      </w:r>
    </w:p>
    <w:p w14:paraId="4833899C" w14:textId="77777777" w:rsidR="004C4791" w:rsidRDefault="00000000" w:rsidP="00127D1D">
      <w:pPr>
        <w:spacing w:before="120"/>
      </w:pPr>
      <m:oMathPara>
        <m:oMath>
          <m:sSub>
            <m:sSubPr>
              <m:ctrlPr>
                <w:rPr>
                  <w:rFonts w:ascii="Cambria Math" w:hAnsi="Cambria Math"/>
                  <w:noProof/>
                </w:rPr>
              </m:ctrlPr>
            </m:sSubPr>
            <m:e>
              <m:r>
                <w:rPr>
                  <w:rFonts w:ascii="Cambria Math" w:hAnsi="Cambria Math"/>
                  <w:noProof/>
                </w:rPr>
                <m:t>x</m:t>
              </m:r>
            </m:e>
            <m:sub>
              <m:r>
                <w:rPr>
                  <w:rFonts w:ascii="Cambria Math" w:hAnsi="Cambria Math"/>
                  <w:noProof/>
                </w:rPr>
                <m:t>N</m:t>
              </m:r>
              <m:r>
                <m:rPr>
                  <m:sty m:val="p"/>
                </m:rPr>
                <w:rPr>
                  <w:rFonts w:ascii="Cambria Math" w:hAnsi="Cambria Math"/>
                  <w:noProof/>
                </w:rPr>
                <m:t>2</m:t>
              </m:r>
            </m:sub>
          </m:sSub>
          <m:r>
            <m:rPr>
              <m:sty m:val="p"/>
            </m:rPr>
            <w:rPr>
              <w:rFonts w:ascii="Cambria Math" w:hAnsi="Cambria Math"/>
              <w:noProof/>
            </w:rPr>
            <m:t>=</m:t>
          </m:r>
          <m:f>
            <m:fPr>
              <m:ctrlPr>
                <w:rPr>
                  <w:rFonts w:ascii="Cambria Math" w:hAnsi="Cambria Math"/>
                  <w:noProof/>
                </w:rPr>
              </m:ctrlPr>
            </m:fPr>
            <m:num>
              <m:sSub>
                <m:sSubPr>
                  <m:ctrlPr>
                    <w:rPr>
                      <w:rFonts w:ascii="Cambria Math" w:hAnsi="Cambria Math"/>
                      <w:noProof/>
                    </w:rPr>
                  </m:ctrlPr>
                </m:sSubPr>
                <m:e>
                  <m:r>
                    <w:rPr>
                      <w:rFonts w:ascii="Cambria Math" w:hAnsi="Cambria Math"/>
                      <w:noProof/>
                    </w:rPr>
                    <m:t>n</m:t>
                  </m:r>
                </m:e>
                <m:sub>
                  <m:r>
                    <w:rPr>
                      <w:rFonts w:ascii="Cambria Math" w:hAnsi="Cambria Math"/>
                      <w:noProof/>
                    </w:rPr>
                    <m:t>N</m:t>
                  </m:r>
                  <m:r>
                    <m:rPr>
                      <m:sty m:val="p"/>
                    </m:rPr>
                    <w:rPr>
                      <w:rFonts w:ascii="Cambria Math" w:hAnsi="Cambria Math"/>
                      <w:noProof/>
                    </w:rPr>
                    <m:t>2</m:t>
                  </m:r>
                </m:sub>
              </m:sSub>
            </m:num>
            <m:den>
              <m:sSub>
                <m:sSubPr>
                  <m:ctrlPr>
                    <w:rPr>
                      <w:rFonts w:ascii="Cambria Math" w:hAnsi="Cambria Math"/>
                      <w:noProof/>
                    </w:rPr>
                  </m:ctrlPr>
                </m:sSubPr>
                <m:e>
                  <m:r>
                    <w:rPr>
                      <w:rFonts w:ascii="Cambria Math" w:hAnsi="Cambria Math"/>
                      <w:noProof/>
                    </w:rPr>
                    <m:t>n</m:t>
                  </m:r>
                </m:e>
                <m:sub>
                  <m:r>
                    <w:rPr>
                      <w:rFonts w:ascii="Cambria Math" w:hAnsi="Cambria Math"/>
                      <w:noProof/>
                    </w:rPr>
                    <m:t>H</m:t>
                  </m:r>
                  <m:r>
                    <m:rPr>
                      <m:sty m:val="p"/>
                    </m:rPr>
                    <w:rPr>
                      <w:rFonts w:ascii="Cambria Math" w:hAnsi="Cambria Math"/>
                      <w:noProof/>
                    </w:rPr>
                    <m:t>2</m:t>
                  </m:r>
                  <m:r>
                    <w:rPr>
                      <w:rFonts w:ascii="Cambria Math" w:hAnsi="Cambria Math"/>
                      <w:noProof/>
                    </w:rPr>
                    <m:t>O</m:t>
                  </m:r>
                </m:sub>
              </m:sSub>
              <m:r>
                <m:rPr>
                  <m:sty m:val="p"/>
                </m:rPr>
                <w:rPr>
                  <w:rFonts w:ascii="Cambria Math" w:hAnsi="Cambria Math"/>
                  <w:noProof/>
                </w:rPr>
                <m:t>+</m:t>
              </m:r>
              <m:sSub>
                <m:sSubPr>
                  <m:ctrlPr>
                    <w:rPr>
                      <w:rFonts w:ascii="Cambria Math" w:hAnsi="Cambria Math"/>
                      <w:noProof/>
                    </w:rPr>
                  </m:ctrlPr>
                </m:sSubPr>
                <m:e>
                  <m:r>
                    <w:rPr>
                      <w:rFonts w:ascii="Cambria Math" w:hAnsi="Cambria Math"/>
                      <w:noProof/>
                    </w:rPr>
                    <m:t>n</m:t>
                  </m:r>
                </m:e>
                <m:sub>
                  <m:r>
                    <w:rPr>
                      <w:rFonts w:ascii="Cambria Math" w:hAnsi="Cambria Math"/>
                      <w:noProof/>
                    </w:rPr>
                    <m:t>N</m:t>
                  </m:r>
                  <m:r>
                    <m:rPr>
                      <m:sty m:val="p"/>
                    </m:rPr>
                    <w:rPr>
                      <w:rFonts w:ascii="Cambria Math" w:hAnsi="Cambria Math"/>
                      <w:noProof/>
                    </w:rPr>
                    <m:t>2</m:t>
                  </m:r>
                </m:sub>
              </m:sSub>
              <m:r>
                <m:rPr>
                  <m:sty m:val="p"/>
                </m:rPr>
                <w:rPr>
                  <w:rFonts w:ascii="Cambria Math" w:hAnsi="Cambria Math"/>
                  <w:noProof/>
                </w:rPr>
                <m:t>+...</m:t>
              </m:r>
            </m:den>
          </m:f>
        </m:oMath>
      </m:oMathPara>
    </w:p>
    <w:p w14:paraId="7C3306ED" w14:textId="77777777" w:rsidR="004C4791" w:rsidRDefault="004C4791" w:rsidP="007552CD"/>
    <w:p w14:paraId="4C9DA975" w14:textId="249A5945" w:rsidR="004C4791" w:rsidRPr="00F44192" w:rsidRDefault="004C4791" w:rsidP="007552CD">
      <w:r w:rsidRPr="00F44192">
        <w:t>where n</w:t>
      </w:r>
      <w:r w:rsidRPr="00F44192">
        <w:rPr>
          <w:vertAlign w:val="subscript"/>
        </w:rPr>
        <w:t>N2</w:t>
      </w:r>
      <w:r w:rsidRPr="00F44192">
        <w:t xml:space="preserve"> is the number of moles of N</w:t>
      </w:r>
      <w:r w:rsidRPr="00F44192">
        <w:rPr>
          <w:vertAlign w:val="subscript"/>
        </w:rPr>
        <w:t>2</w:t>
      </w:r>
      <w:r w:rsidRPr="00F44192">
        <w:t xml:space="preserve">, </w:t>
      </w:r>
      <w:r w:rsidR="00841AD9">
        <w:t xml:space="preserve">and </w:t>
      </w:r>
      <w:r w:rsidRPr="00F44192">
        <w:t>n</w:t>
      </w:r>
      <w:r w:rsidRPr="00F44192">
        <w:rPr>
          <w:vertAlign w:val="subscript"/>
        </w:rPr>
        <w:t>H2O</w:t>
      </w:r>
      <w:r w:rsidRPr="00F44192">
        <w:t xml:space="preserve"> is the number of moles of water (the dominant term). Neglecting all terms in the denominator except n</w:t>
      </w:r>
      <w:r w:rsidRPr="00F44192">
        <w:rPr>
          <w:vertAlign w:val="subscript"/>
        </w:rPr>
        <w:t>H2O</w:t>
      </w:r>
      <w:r w:rsidRPr="00F44192">
        <w:t>, which is 55.6 moles/liter (=1000 g/18 g/mole), then the concentration of N</w:t>
      </w:r>
      <w:r w:rsidRPr="00F44192">
        <w:rPr>
          <w:vertAlign w:val="subscript"/>
        </w:rPr>
        <w:t>2</w:t>
      </w:r>
      <w:r w:rsidRPr="00F44192">
        <w:t xml:space="preserve"> is C</w:t>
      </w:r>
      <w:r w:rsidRPr="00F44192">
        <w:rPr>
          <w:vertAlign w:val="subscript"/>
        </w:rPr>
        <w:t>N2</w:t>
      </w:r>
      <w:r w:rsidR="00BD65A2">
        <w:t>, where</w:t>
      </w:r>
    </w:p>
    <w:p w14:paraId="577AD4FB" w14:textId="77777777" w:rsidR="004C4791" w:rsidRDefault="00000000" w:rsidP="007552CD">
      <m:oMathPara>
        <m:oMath>
          <m:sSub>
            <m:sSubPr>
              <m:ctrlPr>
                <w:rPr>
                  <w:rFonts w:ascii="Cambria Math" w:hAnsi="Cambria Math"/>
                  <w:noProof/>
                </w:rPr>
              </m:ctrlPr>
            </m:sSubPr>
            <m:e>
              <m:r>
                <w:rPr>
                  <w:rFonts w:ascii="Cambria Math" w:hAnsi="Cambria Math"/>
                  <w:noProof/>
                </w:rPr>
                <m:t>C</m:t>
              </m:r>
            </m:e>
            <m:sub>
              <m:r>
                <w:rPr>
                  <w:rFonts w:ascii="Cambria Math" w:hAnsi="Cambria Math"/>
                  <w:noProof/>
                </w:rPr>
                <m:t>N</m:t>
              </m:r>
              <m:r>
                <m:rPr>
                  <m:sty m:val="p"/>
                </m:rPr>
                <w:rPr>
                  <w:rFonts w:ascii="Cambria Math" w:hAnsi="Cambria Math"/>
                  <w:noProof/>
                </w:rPr>
                <m:t>2</m:t>
              </m:r>
            </m:sub>
          </m:sSub>
          <m:r>
            <m:rPr>
              <m:sty m:val="p"/>
            </m:rPr>
            <w:rPr>
              <w:rFonts w:ascii="Cambria Math" w:hAnsi="Cambria Math"/>
              <w:noProof/>
            </w:rPr>
            <m:t>=</m:t>
          </m:r>
          <m:sSub>
            <m:sSubPr>
              <m:ctrlPr>
                <w:rPr>
                  <w:rFonts w:ascii="Cambria Math" w:hAnsi="Cambria Math"/>
                  <w:noProof/>
                </w:rPr>
              </m:ctrlPr>
            </m:sSubPr>
            <m:e>
              <m:r>
                <w:rPr>
                  <w:rFonts w:ascii="Cambria Math" w:hAnsi="Cambria Math"/>
                  <w:noProof/>
                </w:rPr>
                <m:t>n</m:t>
              </m:r>
            </m:e>
            <m:sub>
              <m:r>
                <w:rPr>
                  <w:rFonts w:ascii="Cambria Math" w:hAnsi="Cambria Math"/>
                  <w:noProof/>
                </w:rPr>
                <m:t>N</m:t>
              </m:r>
              <m:r>
                <m:rPr>
                  <m:sty m:val="p"/>
                </m:rPr>
                <w:rPr>
                  <w:rFonts w:ascii="Cambria Math" w:hAnsi="Cambria Math"/>
                  <w:noProof/>
                </w:rPr>
                <m:t>2</m:t>
              </m:r>
            </m:sub>
          </m:sSub>
          <m:f>
            <m:fPr>
              <m:ctrlPr>
                <w:rPr>
                  <w:rFonts w:ascii="Cambria Math" w:hAnsi="Cambria Math"/>
                  <w:noProof/>
                </w:rPr>
              </m:ctrlPr>
            </m:fPr>
            <m:num>
              <m:r>
                <m:rPr>
                  <m:sty m:val="p"/>
                </m:rPr>
                <w:rPr>
                  <w:rFonts w:ascii="Cambria Math" w:hAnsi="Cambria Math"/>
                  <w:noProof/>
                </w:rPr>
                <m:t>28</m:t>
              </m:r>
              <m:r>
                <w:rPr>
                  <w:rFonts w:ascii="Cambria Math" w:hAnsi="Cambria Math"/>
                  <w:noProof/>
                </w:rPr>
                <m:t>g</m:t>
              </m:r>
            </m:num>
            <m:den>
              <m:r>
                <w:rPr>
                  <w:rFonts w:ascii="Cambria Math" w:hAnsi="Cambria Math"/>
                  <w:noProof/>
                </w:rPr>
                <m:t>mole</m:t>
              </m:r>
            </m:den>
          </m:f>
          <m:f>
            <m:fPr>
              <m:ctrlPr>
                <w:rPr>
                  <w:rFonts w:ascii="Cambria Math" w:hAnsi="Cambria Math"/>
                  <w:noProof/>
                </w:rPr>
              </m:ctrlPr>
            </m:fPr>
            <m:num>
              <m:r>
                <m:rPr>
                  <m:sty m:val="p"/>
                </m:rPr>
                <w:rPr>
                  <w:rFonts w:ascii="Cambria Math" w:hAnsi="Cambria Math"/>
                  <w:noProof/>
                </w:rPr>
                <m:t>1</m:t>
              </m:r>
              <m:sSup>
                <m:sSupPr>
                  <m:ctrlPr>
                    <w:rPr>
                      <w:rFonts w:ascii="Cambria Math" w:hAnsi="Cambria Math"/>
                      <w:noProof/>
                    </w:rPr>
                  </m:ctrlPr>
                </m:sSupPr>
                <m:e>
                  <m:r>
                    <m:rPr>
                      <m:sty m:val="p"/>
                    </m:rPr>
                    <w:rPr>
                      <w:rFonts w:ascii="Cambria Math" w:hAnsi="Cambria Math"/>
                      <w:noProof/>
                    </w:rPr>
                    <m:t>0</m:t>
                  </m:r>
                </m:e>
                <m:sup>
                  <m:r>
                    <m:rPr>
                      <m:sty m:val="p"/>
                    </m:rPr>
                    <w:rPr>
                      <w:rFonts w:ascii="Cambria Math" w:hAnsi="Cambria Math"/>
                      <w:noProof/>
                    </w:rPr>
                    <m:t>3</m:t>
                  </m:r>
                </m:sup>
              </m:sSup>
              <m:r>
                <w:rPr>
                  <w:rFonts w:ascii="Cambria Math" w:hAnsi="Cambria Math"/>
                  <w:noProof/>
                </w:rPr>
                <m:t>mg</m:t>
              </m:r>
            </m:num>
            <m:den>
              <m:r>
                <w:rPr>
                  <w:rFonts w:ascii="Cambria Math" w:hAnsi="Cambria Math"/>
                  <w:noProof/>
                </w:rPr>
                <m:t>g</m:t>
              </m:r>
            </m:den>
          </m:f>
        </m:oMath>
      </m:oMathPara>
    </w:p>
    <w:p w14:paraId="031E5113" w14:textId="77777777" w:rsidR="00374043" w:rsidRDefault="00374043" w:rsidP="007552CD"/>
    <w:p w14:paraId="3D18E539" w14:textId="1B8A4ED7" w:rsidR="004C4791" w:rsidRPr="00F44192" w:rsidRDefault="004C4791" w:rsidP="007552CD">
      <w:r w:rsidRPr="00F44192">
        <w:t xml:space="preserve">Combining the last </w:t>
      </w:r>
      <w:r w:rsidR="00DF6D2A">
        <w:t>two</w:t>
      </w:r>
      <w:r w:rsidRPr="00F44192">
        <w:t xml:space="preserve"> equations with Henry's Law, we obtain</w:t>
      </w:r>
    </w:p>
    <w:p w14:paraId="7F1E92B3" w14:textId="77777777" w:rsidR="004C4791" w:rsidRDefault="004C4791" w:rsidP="007552CD"/>
    <w:p w14:paraId="52EEC973" w14:textId="77777777" w:rsidR="004C4791" w:rsidRDefault="00000000" w:rsidP="007552CD">
      <m:oMathPara>
        <m:oMath>
          <m:sSub>
            <m:sSubPr>
              <m:ctrlPr>
                <w:rPr>
                  <w:rFonts w:ascii="Cambria Math" w:hAnsi="Cambria Math"/>
                  <w:noProof/>
                </w:rPr>
              </m:ctrlPr>
            </m:sSubPr>
            <m:e>
              <m:r>
                <w:rPr>
                  <w:rFonts w:ascii="Cambria Math" w:hAnsi="Cambria Math"/>
                  <w:noProof/>
                </w:rPr>
                <m:t>C</m:t>
              </m:r>
            </m:e>
            <m:sub>
              <m:r>
                <w:rPr>
                  <w:rFonts w:ascii="Cambria Math" w:hAnsi="Cambria Math"/>
                  <w:noProof/>
                </w:rPr>
                <m:t>N</m:t>
              </m:r>
              <m:r>
                <m:rPr>
                  <m:sty m:val="p"/>
                </m:rPr>
                <w:rPr>
                  <w:rFonts w:ascii="Cambria Math" w:hAnsi="Cambria Math"/>
                  <w:noProof/>
                </w:rPr>
                <m:t>2</m:t>
              </m:r>
            </m:sub>
          </m:sSub>
          <m:r>
            <m:rPr>
              <m:sty m:val="p"/>
            </m:rPr>
            <w:rPr>
              <w:rFonts w:ascii="Cambria Math" w:hAnsi="Cambria Math"/>
              <w:noProof/>
            </w:rPr>
            <m:t>=55.6*28*1</m:t>
          </m:r>
          <m:sSup>
            <m:sSupPr>
              <m:ctrlPr>
                <w:rPr>
                  <w:rFonts w:ascii="Cambria Math" w:hAnsi="Cambria Math"/>
                  <w:noProof/>
                </w:rPr>
              </m:ctrlPr>
            </m:sSupPr>
            <m:e>
              <m:r>
                <m:rPr>
                  <m:sty m:val="p"/>
                </m:rPr>
                <w:rPr>
                  <w:rFonts w:ascii="Cambria Math" w:hAnsi="Cambria Math"/>
                  <w:noProof/>
                </w:rPr>
                <m:t>0</m:t>
              </m:r>
            </m:e>
            <m:sup>
              <m:r>
                <m:rPr>
                  <m:sty m:val="p"/>
                </m:rPr>
                <w:rPr>
                  <w:rFonts w:ascii="Cambria Math" w:hAnsi="Cambria Math"/>
                  <w:noProof/>
                </w:rPr>
                <m:t>3</m:t>
              </m:r>
            </m:sup>
          </m:sSup>
          <m:sSub>
            <m:sSubPr>
              <m:ctrlPr>
                <w:rPr>
                  <w:rFonts w:ascii="Cambria Math" w:hAnsi="Cambria Math"/>
                  <w:noProof/>
                </w:rPr>
              </m:ctrlPr>
            </m:sSubPr>
            <m:e>
              <m:r>
                <w:rPr>
                  <w:rFonts w:ascii="Cambria Math" w:hAnsi="Cambria Math"/>
                  <w:noProof/>
                </w:rPr>
                <m:t>P</m:t>
              </m:r>
            </m:e>
            <m:sub>
              <m:r>
                <w:rPr>
                  <w:rFonts w:ascii="Cambria Math" w:hAnsi="Cambria Math"/>
                  <w:noProof/>
                </w:rPr>
                <m:t>N</m:t>
              </m:r>
              <m:r>
                <m:rPr>
                  <m:sty m:val="p"/>
                </m:rPr>
                <w:rPr>
                  <w:rFonts w:ascii="Cambria Math" w:hAnsi="Cambria Math"/>
                  <w:noProof/>
                </w:rPr>
                <m:t>2</m:t>
              </m:r>
            </m:sub>
          </m:sSub>
          <m:sSub>
            <m:sSubPr>
              <m:ctrlPr>
                <w:rPr>
                  <w:rFonts w:ascii="Cambria Math" w:hAnsi="Cambria Math"/>
                  <w:noProof/>
                </w:rPr>
              </m:ctrlPr>
            </m:sSubPr>
            <m:e>
              <m:r>
                <w:rPr>
                  <w:rFonts w:ascii="Cambria Math" w:hAnsi="Cambria Math"/>
                  <w:noProof/>
                </w:rPr>
                <m:t>K</m:t>
              </m:r>
            </m:e>
            <m:sub>
              <m:r>
                <w:rPr>
                  <w:rFonts w:ascii="Cambria Math" w:hAnsi="Cambria Math"/>
                  <w:noProof/>
                </w:rPr>
                <m:t>H</m:t>
              </m:r>
            </m:sub>
          </m:sSub>
          <m:r>
            <m:rPr>
              <m:sty m:val="p"/>
            </m:rPr>
            <w:rPr>
              <w:rFonts w:ascii="Cambria Math" w:hAnsi="Cambria Math"/>
              <w:noProof/>
            </w:rPr>
            <m:t>=1.5568</m:t>
          </m:r>
          <m:r>
            <w:rPr>
              <w:rFonts w:ascii="Cambria Math" w:hAnsi="Cambria Math"/>
              <w:noProof/>
            </w:rPr>
            <m:t>E</m:t>
          </m:r>
          <m:r>
            <m:rPr>
              <m:sty m:val="p"/>
            </m:rPr>
            <w:rPr>
              <w:rFonts w:ascii="Cambria Math" w:hAnsi="Cambria Math"/>
              <w:noProof/>
            </w:rPr>
            <m:t>6</m:t>
          </m:r>
          <m:sSub>
            <m:sSubPr>
              <m:ctrlPr>
                <w:rPr>
                  <w:rFonts w:ascii="Cambria Math" w:hAnsi="Cambria Math"/>
                  <w:noProof/>
                </w:rPr>
              </m:ctrlPr>
            </m:sSubPr>
            <m:e>
              <m:r>
                <w:rPr>
                  <w:rFonts w:ascii="Cambria Math" w:hAnsi="Cambria Math"/>
                  <w:noProof/>
                </w:rPr>
                <m:t>P</m:t>
              </m:r>
            </m:e>
            <m:sub>
              <m:r>
                <w:rPr>
                  <w:rFonts w:ascii="Cambria Math" w:hAnsi="Cambria Math"/>
                  <w:noProof/>
                </w:rPr>
                <m:t>N</m:t>
              </m:r>
              <m:r>
                <m:rPr>
                  <m:sty m:val="p"/>
                </m:rPr>
                <w:rPr>
                  <w:rFonts w:ascii="Cambria Math" w:hAnsi="Cambria Math"/>
                  <w:noProof/>
                </w:rPr>
                <m:t>2</m:t>
              </m:r>
            </m:sub>
          </m:sSub>
          <m:sSub>
            <m:sSubPr>
              <m:ctrlPr>
                <w:rPr>
                  <w:rFonts w:ascii="Cambria Math" w:hAnsi="Cambria Math"/>
                  <w:noProof/>
                </w:rPr>
              </m:ctrlPr>
            </m:sSubPr>
            <m:e>
              <m:r>
                <w:rPr>
                  <w:rFonts w:ascii="Cambria Math" w:hAnsi="Cambria Math"/>
                  <w:noProof/>
                </w:rPr>
                <m:t>K</m:t>
              </m:r>
            </m:e>
            <m:sub>
              <m:r>
                <w:rPr>
                  <w:rFonts w:ascii="Cambria Math" w:hAnsi="Cambria Math"/>
                  <w:noProof/>
                </w:rPr>
                <m:t>H</m:t>
              </m:r>
            </m:sub>
          </m:sSub>
        </m:oMath>
      </m:oMathPara>
    </w:p>
    <w:p w14:paraId="2DB31453" w14:textId="77777777" w:rsidR="004C4791" w:rsidRDefault="004C4791" w:rsidP="007552CD"/>
    <w:p w14:paraId="4A1F7BEF" w14:textId="77777777" w:rsidR="004C4791" w:rsidRPr="00F44192" w:rsidRDefault="004C4791" w:rsidP="007552CD">
      <w:r w:rsidRPr="00F44192">
        <w:t>The Henry's Law constant is temperature dependent. Using the data of K</w:t>
      </w:r>
      <w:r w:rsidRPr="00F44192">
        <w:rPr>
          <w:vertAlign w:val="subscript"/>
        </w:rPr>
        <w:t>H</w:t>
      </w:r>
      <w:r w:rsidRPr="00F44192">
        <w:t xml:space="preserve"> versus temperature in </w:t>
      </w:r>
      <w:proofErr w:type="spellStart"/>
      <w:r w:rsidRPr="00F44192">
        <w:t>Tchobanoglous</w:t>
      </w:r>
      <w:proofErr w:type="spellEnd"/>
      <w:r w:rsidRPr="00F44192">
        <w:t xml:space="preserve"> and Schroeder (1987), </w:t>
      </w:r>
    </w:p>
    <w:p w14:paraId="34E25A1D" w14:textId="77777777" w:rsidR="004C4791" w:rsidRPr="00F44192" w:rsidRDefault="004C4791" w:rsidP="007552CD"/>
    <w:p w14:paraId="6AA7DFA7" w14:textId="77777777" w:rsidR="004C4791" w:rsidRPr="00F44192" w:rsidRDefault="004C4791" w:rsidP="00127D1D">
      <w:pPr>
        <w:jc w:val="center"/>
      </w:pPr>
      <w:proofErr w:type="gramStart"/>
      <w:r w:rsidRPr="00F44192">
        <w:t>K</w:t>
      </w:r>
      <w:r w:rsidRPr="00F44192">
        <w:rPr>
          <w:vertAlign w:val="subscript"/>
        </w:rPr>
        <w:t>H</w:t>
      </w:r>
      <w:r w:rsidRPr="00F44192">
        <w:t>(</w:t>
      </w:r>
      <w:proofErr w:type="gramEnd"/>
      <w:r w:rsidRPr="00F44192">
        <w:t>atm</w:t>
      </w:r>
      <w:r w:rsidRPr="00F44192">
        <w:rPr>
          <w:vertAlign w:val="superscript"/>
        </w:rPr>
        <w:t>-1</w:t>
      </w:r>
      <w:r w:rsidRPr="00F44192">
        <w:t>)= 1.8816E-005 - 4.116E-007 * T + 4.6E-009 * T</w:t>
      </w:r>
      <w:r w:rsidRPr="00F44192">
        <w:rPr>
          <w:vertAlign w:val="superscript"/>
        </w:rPr>
        <w:t>2</w:t>
      </w:r>
    </w:p>
    <w:p w14:paraId="453BF0B2" w14:textId="77777777" w:rsidR="004C4791" w:rsidRPr="00F44192" w:rsidRDefault="004C4791" w:rsidP="007552CD"/>
    <w:p w14:paraId="278DAD24" w14:textId="597A9F1A" w:rsidR="004C4791" w:rsidRPr="00F44192" w:rsidRDefault="004C4791" w:rsidP="007552CD">
      <w:r w:rsidRPr="00F44192">
        <w:t xml:space="preserve">where T is the surface temperature in </w:t>
      </w:r>
      <w:proofErr w:type="spellStart"/>
      <w:r w:rsidRPr="00F44192">
        <w:rPr>
          <w:vertAlign w:val="superscript"/>
        </w:rPr>
        <w:t>o</w:t>
      </w:r>
      <w:r w:rsidRPr="00F44192">
        <w:t>C.</w:t>
      </w:r>
      <w:proofErr w:type="spellEnd"/>
      <w:r w:rsidRPr="00F44192">
        <w:t xml:space="preserve"> This relationship is shown in </w:t>
      </w:r>
      <w:r w:rsidR="00F44192" w:rsidRPr="00127D1D">
        <w:rPr>
          <w:rStyle w:val="Figurehyperlink"/>
        </w:rPr>
        <w:fldChar w:fldCharType="begin"/>
      </w:r>
      <w:r w:rsidR="00F44192" w:rsidRPr="00127D1D">
        <w:rPr>
          <w:rStyle w:val="Figurehyperlink"/>
        </w:rPr>
        <w:instrText xml:space="preserve"> REF _Ref14383564 \h </w:instrText>
      </w:r>
      <w:r w:rsidR="00133CDB">
        <w:rPr>
          <w:rStyle w:val="Figurehyperlink"/>
        </w:rPr>
        <w:instrText xml:space="preserve"> \* MERGEFORMAT </w:instrText>
      </w:r>
      <w:r w:rsidR="00F44192" w:rsidRPr="00127D1D">
        <w:rPr>
          <w:rStyle w:val="Figurehyperlink"/>
        </w:rPr>
      </w:r>
      <w:r w:rsidR="00F44192" w:rsidRPr="00127D1D">
        <w:rPr>
          <w:rStyle w:val="Figurehyperlink"/>
        </w:rPr>
        <w:fldChar w:fldCharType="separate"/>
      </w:r>
      <w:r w:rsidR="00A95042" w:rsidRPr="00127D1D">
        <w:rPr>
          <w:rStyle w:val="Figurehyperlink"/>
        </w:rPr>
        <w:t>Figure 64</w:t>
      </w:r>
      <w:r w:rsidR="00F44192" w:rsidRPr="00127D1D">
        <w:rPr>
          <w:rStyle w:val="Figurehyperlink"/>
        </w:rPr>
        <w:fldChar w:fldCharType="end"/>
      </w:r>
      <w:r w:rsidRPr="00F44192">
        <w:t>.</w:t>
      </w:r>
    </w:p>
    <w:p w14:paraId="0137F4B4" w14:textId="77777777" w:rsidR="004C4791" w:rsidRDefault="004C4791" w:rsidP="007552CD"/>
    <w:p w14:paraId="5AB360D3" w14:textId="77777777" w:rsidR="004C4791" w:rsidRDefault="004C4791" w:rsidP="007552CD"/>
    <w:p w14:paraId="2E966AC7" w14:textId="77777777" w:rsidR="004C4791" w:rsidRDefault="00E108E0" w:rsidP="00B574AB">
      <w:pPr>
        <w:keepNext/>
        <w:jc w:val="center"/>
      </w:pPr>
      <w:r w:rsidRPr="00F749E5">
        <w:rPr>
          <w:noProof/>
        </w:rPr>
        <w:object w:dxaOrig="10735" w:dyaOrig="9840" w14:anchorId="6F37283F">
          <v:shape id="_x0000_i1166" type="#_x0000_t75" alt="" style="width:317.7pt;height:290.55pt;mso-width-percent:0;mso-height-percent:0;mso-width-percent:0;mso-height-percent:0" o:ole="" fillcolor="window">
            <v:imagedata r:id="rId279" o:title=""/>
          </v:shape>
          <o:OLEObject Type="Embed" ProgID="Grapher.Document" ShapeID="_x0000_i1166" DrawAspect="Content" ObjectID="_1721314837" r:id="rId280"/>
        </w:object>
      </w:r>
    </w:p>
    <w:p w14:paraId="5B8B175A" w14:textId="00FFA0E2" w:rsidR="004C4791" w:rsidRPr="00F44192" w:rsidRDefault="004C4791" w:rsidP="007A3922">
      <w:pPr>
        <w:pStyle w:val="Caption"/>
      </w:pPr>
      <w:bookmarkStart w:id="515" w:name="_Ref14383564"/>
      <w:bookmarkStart w:id="516" w:name="_Toc455303098"/>
      <w:bookmarkStart w:id="517" w:name="_Toc48573776"/>
      <w:r w:rsidRPr="00F44192">
        <w:t xml:space="preserve">Figure </w:t>
      </w:r>
      <w:r w:rsidR="00000000">
        <w:fldChar w:fldCharType="begin"/>
      </w:r>
      <w:r w:rsidR="00000000">
        <w:instrText xml:space="preserve"> SEQ Figure \* ARABIC </w:instrText>
      </w:r>
      <w:r w:rsidR="00000000">
        <w:fldChar w:fldCharType="separate"/>
      </w:r>
      <w:r w:rsidR="00A95042">
        <w:rPr>
          <w:noProof/>
        </w:rPr>
        <w:t>64</w:t>
      </w:r>
      <w:r w:rsidR="00000000">
        <w:rPr>
          <w:noProof/>
        </w:rPr>
        <w:fldChar w:fldCharType="end"/>
      </w:r>
      <w:bookmarkEnd w:id="515"/>
      <w:r w:rsidRPr="00F44192">
        <w:t>. Henry's Law constant dependence on temperature.</w:t>
      </w:r>
      <w:bookmarkEnd w:id="516"/>
      <w:bookmarkEnd w:id="517"/>
    </w:p>
    <w:p w14:paraId="020BC758" w14:textId="77777777" w:rsidR="004C4791" w:rsidRPr="00F44192" w:rsidRDefault="004C4791" w:rsidP="007A3922">
      <w:r w:rsidRPr="00F44192">
        <w:t>The %N</w:t>
      </w:r>
      <w:r w:rsidRPr="00F44192">
        <w:rPr>
          <w:vertAlign w:val="subscript"/>
        </w:rPr>
        <w:t>2</w:t>
      </w:r>
      <w:r w:rsidRPr="00F44192">
        <w:t xml:space="preserve"> in the atmosphere needs to be corrected for water vapor in the atmosphere. The 79% N</w:t>
      </w:r>
      <w:r w:rsidRPr="00F44192">
        <w:rPr>
          <w:vertAlign w:val="subscript"/>
        </w:rPr>
        <w:t>2</w:t>
      </w:r>
      <w:r w:rsidRPr="00F44192">
        <w:t xml:space="preserve"> is based on dry air. The total pressure of dry air can be determined by taking the total atmospheric pressure minus the contribution of water vapor. </w:t>
      </w:r>
    </w:p>
    <w:p w14:paraId="18EB20CF" w14:textId="77777777" w:rsidR="004C4791" w:rsidRPr="00F44192" w:rsidRDefault="004C4791" w:rsidP="00B6554A"/>
    <w:p w14:paraId="0F5674A1" w14:textId="77777777" w:rsidR="004C4791" w:rsidRPr="00F44192" w:rsidRDefault="004C4791" w:rsidP="00B6554A">
      <w:r w:rsidRPr="00F44192">
        <w:t xml:space="preserve">The vapor pressure is computed using the air temperature in </w:t>
      </w:r>
      <w:r w:rsidRPr="00F44192">
        <w:rPr>
          <w:vertAlign w:val="superscript"/>
        </w:rPr>
        <w:t>o</w:t>
      </w:r>
      <w:r w:rsidRPr="00F44192">
        <w:t xml:space="preserve">C as (Chapra, 1997) </w:t>
      </w:r>
    </w:p>
    <w:p w14:paraId="5A35A738" w14:textId="472EC707" w:rsidR="004C4791" w:rsidRDefault="00000000" w:rsidP="00B574AB">
      <w:pPr>
        <w:spacing w:before="120" w:after="120"/>
      </w:pPr>
      <m:oMathPara>
        <m:oMath>
          <m:sSub>
            <m:sSubPr>
              <m:ctrlPr>
                <w:rPr>
                  <w:rFonts w:ascii="Cambria Math" w:hAnsi="Cambria Math"/>
                  <w:noProof/>
                </w:rPr>
              </m:ctrlPr>
            </m:sSubPr>
            <m:e>
              <m:r>
                <w:rPr>
                  <w:rFonts w:ascii="Cambria Math" w:hAnsi="Cambria Math"/>
                  <w:noProof/>
                </w:rPr>
                <m:t>P</m:t>
              </m:r>
            </m:e>
            <m:sub>
              <m:r>
                <w:rPr>
                  <w:rFonts w:ascii="Cambria Math" w:hAnsi="Cambria Math"/>
                  <w:noProof/>
                </w:rPr>
                <m:t>watervapor</m:t>
              </m:r>
            </m:sub>
          </m:sSub>
          <m:r>
            <m:rPr>
              <m:sty m:val="p"/>
            </m:rPr>
            <w:rPr>
              <w:rFonts w:ascii="Cambria Math" w:hAnsi="Cambria Math"/>
              <w:noProof/>
            </w:rPr>
            <m:t>(</m:t>
          </m:r>
          <m:r>
            <w:rPr>
              <w:rFonts w:ascii="Cambria Math" w:hAnsi="Cambria Math"/>
              <w:noProof/>
            </w:rPr>
            <m:t>mmHg</m:t>
          </m:r>
          <m:r>
            <m:rPr>
              <m:sty m:val="p"/>
            </m:rPr>
            <w:rPr>
              <w:rFonts w:ascii="Cambria Math" w:hAnsi="Cambria Math"/>
              <w:noProof/>
            </w:rPr>
            <m:t>)=4.596</m:t>
          </m:r>
          <m:func>
            <m:funcPr>
              <m:ctrlPr>
                <w:rPr>
                  <w:rFonts w:ascii="Cambria Math" w:hAnsi="Cambria Math"/>
                  <w:noProof/>
                </w:rPr>
              </m:ctrlPr>
            </m:funcPr>
            <m:fName>
              <m:r>
                <w:rPr>
                  <w:rFonts w:ascii="Cambria Math" w:hAnsi="Cambria Math"/>
                  <w:noProof/>
                </w:rPr>
                <m:t>exp</m:t>
              </m:r>
            </m:fName>
            <m:e>
              <m:d>
                <m:dPr>
                  <m:ctrlPr>
                    <w:rPr>
                      <w:rFonts w:ascii="Cambria Math" w:hAnsi="Cambria Math"/>
                      <w:noProof/>
                    </w:rPr>
                  </m:ctrlPr>
                </m:dPr>
                <m:e>
                  <m:f>
                    <m:fPr>
                      <m:ctrlPr>
                        <w:rPr>
                          <w:rFonts w:ascii="Cambria Math" w:hAnsi="Cambria Math"/>
                          <w:noProof/>
                        </w:rPr>
                      </m:ctrlPr>
                    </m:fPr>
                    <m:num>
                      <m:r>
                        <m:rPr>
                          <m:sty m:val="p"/>
                        </m:rPr>
                        <w:rPr>
                          <w:rFonts w:ascii="Cambria Math" w:hAnsi="Cambria Math"/>
                          <w:noProof/>
                        </w:rPr>
                        <m:t>17.27</m:t>
                      </m:r>
                      <m:r>
                        <w:rPr>
                          <w:rFonts w:ascii="Cambria Math" w:hAnsi="Cambria Math"/>
                          <w:noProof/>
                        </w:rPr>
                        <m:t>T</m:t>
                      </m:r>
                    </m:num>
                    <m:den>
                      <m:r>
                        <m:rPr>
                          <m:sty m:val="p"/>
                        </m:rPr>
                        <w:rPr>
                          <w:rFonts w:ascii="Cambria Math" w:hAnsi="Cambria Math"/>
                          <w:noProof/>
                        </w:rPr>
                        <m:t>237.3+</m:t>
                      </m:r>
                      <m:r>
                        <w:rPr>
                          <w:rFonts w:ascii="Cambria Math" w:hAnsi="Cambria Math"/>
                          <w:noProof/>
                        </w:rPr>
                        <m:t>T</m:t>
                      </m:r>
                    </m:den>
                  </m:f>
                </m:e>
              </m:d>
            </m:e>
          </m:func>
        </m:oMath>
      </m:oMathPara>
    </w:p>
    <w:p w14:paraId="575CF70C" w14:textId="68963294" w:rsidR="004C4791" w:rsidRPr="00F44192" w:rsidRDefault="004C4791" w:rsidP="007552CD">
      <w:pPr>
        <w:rPr>
          <w:spacing w:val="-3"/>
        </w:rPr>
      </w:pPr>
      <w:r w:rsidRPr="00F44192">
        <w:t xml:space="preserve">Then </w:t>
      </w:r>
      <w:proofErr w:type="spellStart"/>
      <w:r w:rsidRPr="00F44192">
        <w:t>P</w:t>
      </w:r>
      <w:r w:rsidRPr="00F44192">
        <w:rPr>
          <w:vertAlign w:val="subscript"/>
        </w:rPr>
        <w:t>watervapor</w:t>
      </w:r>
      <w:proofErr w:type="spellEnd"/>
      <w:r w:rsidRPr="00F44192">
        <w:t xml:space="preserve"> is converted to atm by multiplying by the conversion factor 0.00136. Since this pressure is at saturation or at 100% humidity, the actual </w:t>
      </w:r>
      <w:proofErr w:type="spellStart"/>
      <w:r w:rsidRPr="00F44192">
        <w:t>P</w:t>
      </w:r>
      <w:r w:rsidRPr="00F44192">
        <w:rPr>
          <w:vertAlign w:val="subscript"/>
        </w:rPr>
        <w:t>watervapor</w:t>
      </w:r>
      <w:proofErr w:type="spellEnd"/>
      <w:r w:rsidRPr="00F44192">
        <w:t xml:space="preserve"> is then multiplied by the relative humidity fraction. Since the CE-QUAL-W2 model does not use relative humidity, the relative humidity (RH) was computed based on dew point temperature, T</w:t>
      </w:r>
      <w:r w:rsidRPr="00F44192">
        <w:rPr>
          <w:vertAlign w:val="subscript"/>
        </w:rPr>
        <w:t>d</w:t>
      </w:r>
      <w:r w:rsidRPr="00F44192">
        <w:t>, and</w:t>
      </w:r>
      <w:r w:rsidRPr="00F44192">
        <w:rPr>
          <w:spacing w:val="-3"/>
        </w:rPr>
        <w:t xml:space="preserve"> air temperature, T</w:t>
      </w:r>
      <w:r w:rsidRPr="00F44192">
        <w:t xml:space="preserve"> (Singh, 1992)</w:t>
      </w:r>
      <w:r w:rsidR="001D7B3C">
        <w:t>:</w:t>
      </w:r>
    </w:p>
    <w:p w14:paraId="247E60D3" w14:textId="77777777" w:rsidR="004C4791" w:rsidRPr="00B574AB" w:rsidRDefault="00F44192" w:rsidP="00B574AB">
      <w:pPr>
        <w:spacing w:before="120" w:after="120"/>
        <w:rPr>
          <w:rFonts w:ascii="Cambria Math" w:hAnsi="Cambria Math"/>
          <w:noProof/>
        </w:rPr>
      </w:pPr>
      <m:oMathPara>
        <m:oMath>
          <m:r>
            <w:rPr>
              <w:rFonts w:ascii="Cambria Math" w:hAnsi="Cambria Math"/>
              <w:noProof/>
            </w:rPr>
            <m:t>RH</m:t>
          </m:r>
          <m:r>
            <m:rPr>
              <m:sty m:val="p"/>
            </m:rPr>
            <w:rPr>
              <w:rFonts w:ascii="Cambria Math" w:hAnsi="Cambria Math"/>
              <w:noProof/>
            </w:rPr>
            <m:t>=</m:t>
          </m:r>
          <m:sSup>
            <m:sSupPr>
              <m:ctrlPr>
                <w:rPr>
                  <w:rFonts w:ascii="Cambria Math" w:hAnsi="Cambria Math"/>
                  <w:noProof/>
                </w:rPr>
              </m:ctrlPr>
            </m:sSupPr>
            <m:e>
              <m:d>
                <m:dPr>
                  <m:begChr m:val="["/>
                  <m:endChr m:val="]"/>
                  <m:ctrlPr>
                    <w:rPr>
                      <w:rFonts w:ascii="Cambria Math" w:hAnsi="Cambria Math"/>
                      <w:noProof/>
                    </w:rPr>
                  </m:ctrlPr>
                </m:dPr>
                <m:e>
                  <m:f>
                    <m:fPr>
                      <m:ctrlPr>
                        <w:rPr>
                          <w:rFonts w:ascii="Cambria Math" w:hAnsi="Cambria Math"/>
                          <w:noProof/>
                        </w:rPr>
                      </m:ctrlPr>
                    </m:fPr>
                    <m:num>
                      <m:r>
                        <m:rPr>
                          <m:sty m:val="p"/>
                        </m:rPr>
                        <w:rPr>
                          <w:rFonts w:ascii="Cambria Math" w:hAnsi="Cambria Math"/>
                          <w:noProof/>
                        </w:rPr>
                        <m:t>112-0.1</m:t>
                      </m:r>
                      <m:r>
                        <w:rPr>
                          <w:rFonts w:ascii="Cambria Math" w:hAnsi="Cambria Math"/>
                          <w:noProof/>
                        </w:rPr>
                        <m:t>T</m:t>
                      </m:r>
                      <m:r>
                        <m:rPr>
                          <m:sty m:val="p"/>
                        </m:rPr>
                        <w:rPr>
                          <w:rFonts w:ascii="Cambria Math" w:hAnsi="Cambria Math"/>
                          <w:noProof/>
                        </w:rPr>
                        <m:t>+</m:t>
                      </m:r>
                      <m:sSub>
                        <m:sSubPr>
                          <m:ctrlPr>
                            <w:rPr>
                              <w:rFonts w:ascii="Cambria Math" w:hAnsi="Cambria Math"/>
                              <w:noProof/>
                            </w:rPr>
                          </m:ctrlPr>
                        </m:sSubPr>
                        <m:e>
                          <m:r>
                            <w:rPr>
                              <w:rFonts w:ascii="Cambria Math" w:hAnsi="Cambria Math"/>
                              <w:noProof/>
                            </w:rPr>
                            <m:t>T</m:t>
                          </m:r>
                        </m:e>
                        <m:sub>
                          <m:r>
                            <w:rPr>
                              <w:rFonts w:ascii="Cambria Math" w:hAnsi="Cambria Math"/>
                              <w:noProof/>
                            </w:rPr>
                            <m:t>d</m:t>
                          </m:r>
                        </m:sub>
                      </m:sSub>
                    </m:num>
                    <m:den>
                      <m:r>
                        <m:rPr>
                          <m:sty m:val="p"/>
                        </m:rPr>
                        <w:rPr>
                          <w:rFonts w:ascii="Cambria Math" w:hAnsi="Cambria Math"/>
                          <w:noProof/>
                        </w:rPr>
                        <m:t>112+0.9</m:t>
                      </m:r>
                      <m:r>
                        <w:rPr>
                          <w:rFonts w:ascii="Cambria Math" w:hAnsi="Cambria Math"/>
                          <w:noProof/>
                        </w:rPr>
                        <m:t>T</m:t>
                      </m:r>
                    </m:den>
                  </m:f>
                </m:e>
              </m:d>
            </m:e>
            <m:sup>
              <m:r>
                <m:rPr>
                  <m:sty m:val="p"/>
                </m:rPr>
                <w:rPr>
                  <w:rFonts w:ascii="Cambria Math" w:hAnsi="Cambria Math"/>
                  <w:noProof/>
                </w:rPr>
                <m:t>8</m:t>
              </m:r>
            </m:sup>
          </m:sSup>
        </m:oMath>
      </m:oMathPara>
    </w:p>
    <w:p w14:paraId="1F5553D9" w14:textId="77777777" w:rsidR="004C4791" w:rsidRPr="00F44192" w:rsidRDefault="004C4791" w:rsidP="00B574AB">
      <w:r w:rsidRPr="00F44192">
        <w:t xml:space="preserve">where all temperatures are in </w:t>
      </w:r>
      <w:proofErr w:type="spellStart"/>
      <w:r w:rsidRPr="00F44192">
        <w:rPr>
          <w:vertAlign w:val="superscript"/>
        </w:rPr>
        <w:t>o</w:t>
      </w:r>
      <w:r w:rsidRPr="00F44192">
        <w:t>C.</w:t>
      </w:r>
      <w:proofErr w:type="spellEnd"/>
    </w:p>
    <w:p w14:paraId="277E7377" w14:textId="77777777" w:rsidR="004C4791" w:rsidRDefault="004C4791" w:rsidP="00B574AB"/>
    <w:p w14:paraId="39206895" w14:textId="4CE1C766" w:rsidR="004C4791" w:rsidRPr="00F44192" w:rsidRDefault="00F44192" w:rsidP="00B6554A">
      <w:r w:rsidRPr="00B574AB">
        <w:rPr>
          <w:rStyle w:val="Figurehyperlink"/>
        </w:rPr>
        <w:fldChar w:fldCharType="begin"/>
      </w:r>
      <w:r w:rsidRPr="00B574AB">
        <w:rPr>
          <w:rStyle w:val="Figurehyperlink"/>
        </w:rPr>
        <w:instrText xml:space="preserve"> REF _Ref14383387 \h  \* MERGEFORMAT </w:instrText>
      </w:r>
      <w:r w:rsidRPr="00B574AB">
        <w:rPr>
          <w:rStyle w:val="Figurehyperlink"/>
        </w:rPr>
      </w:r>
      <w:r w:rsidRPr="00B574AB">
        <w:rPr>
          <w:rStyle w:val="Figurehyperlink"/>
        </w:rPr>
        <w:fldChar w:fldCharType="separate"/>
      </w:r>
      <w:r w:rsidR="00A95042" w:rsidRPr="00B574AB">
        <w:rPr>
          <w:rStyle w:val="Figurehyperlink"/>
        </w:rPr>
        <w:t>Figure 65</w:t>
      </w:r>
      <w:r w:rsidRPr="00B574AB">
        <w:rPr>
          <w:rStyle w:val="Figurehyperlink"/>
        </w:rPr>
        <w:fldChar w:fldCharType="end"/>
      </w:r>
      <w:r w:rsidR="004C4791" w:rsidRPr="00F44192">
        <w:t xml:space="preserve"> shows the </w:t>
      </w:r>
      <w:proofErr w:type="spellStart"/>
      <w:r w:rsidR="004C4791" w:rsidRPr="00F44192">
        <w:t>P</w:t>
      </w:r>
      <w:r w:rsidR="004C4791" w:rsidRPr="00F44192">
        <w:rPr>
          <w:vertAlign w:val="subscript"/>
        </w:rPr>
        <w:t>watervapor</w:t>
      </w:r>
      <w:proofErr w:type="spellEnd"/>
      <w:r w:rsidR="004C4791" w:rsidRPr="00F44192">
        <w:rPr>
          <w:vertAlign w:val="subscript"/>
        </w:rPr>
        <w:t xml:space="preserve"> </w:t>
      </w:r>
      <w:r w:rsidR="004C4791" w:rsidRPr="00F44192">
        <w:t>as a function of air temperature and relative humidity.</w:t>
      </w:r>
    </w:p>
    <w:p w14:paraId="2B58F97E" w14:textId="77777777" w:rsidR="004C4791" w:rsidRDefault="004C4791" w:rsidP="00B574AB">
      <w:pPr>
        <w:keepNext/>
        <w:jc w:val="center"/>
      </w:pPr>
      <w:r>
        <w:rPr>
          <w:noProof/>
        </w:rPr>
        <w:lastRenderedPageBreak/>
        <w:drawing>
          <wp:inline distT="0" distB="0" distL="0" distR="0" wp14:anchorId="6D44FFDB" wp14:editId="570CBEFD">
            <wp:extent cx="3589747" cy="3100575"/>
            <wp:effectExtent l="0" t="0" r="10795" b="5080"/>
            <wp:docPr id="572" name="Chart 572"/>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1"/>
              </a:graphicData>
            </a:graphic>
          </wp:inline>
        </w:drawing>
      </w:r>
    </w:p>
    <w:p w14:paraId="273B3575" w14:textId="505F77AB" w:rsidR="004C4791" w:rsidRDefault="004C4791" w:rsidP="0076230E">
      <w:pPr>
        <w:pStyle w:val="Caption"/>
      </w:pPr>
      <w:bookmarkStart w:id="518" w:name="_Ref14383387"/>
      <w:bookmarkStart w:id="519" w:name="_Toc455303099"/>
      <w:bookmarkStart w:id="520" w:name="_Toc48573777"/>
      <w:r w:rsidRPr="00F44192">
        <w:t xml:space="preserve">Figure </w:t>
      </w:r>
      <w:r w:rsidR="00000000">
        <w:rPr>
          <w:b w:val="0"/>
        </w:rPr>
        <w:fldChar w:fldCharType="begin"/>
      </w:r>
      <w:r w:rsidR="00000000">
        <w:rPr>
          <w:b w:val="0"/>
        </w:rPr>
        <w:instrText xml:space="preserve"> SEQ Figure \* ARABIC </w:instrText>
      </w:r>
      <w:r w:rsidR="00000000">
        <w:rPr>
          <w:b w:val="0"/>
        </w:rPr>
        <w:fldChar w:fldCharType="separate"/>
      </w:r>
      <w:r w:rsidR="00A95042">
        <w:rPr>
          <w:noProof/>
        </w:rPr>
        <w:t>65</w:t>
      </w:r>
      <w:r w:rsidR="00000000">
        <w:rPr>
          <w:b w:val="0"/>
          <w:noProof/>
          <w:szCs w:val="20"/>
        </w:rPr>
        <w:fldChar w:fldCharType="end"/>
      </w:r>
      <w:bookmarkEnd w:id="518"/>
      <w:r w:rsidRPr="00F44192">
        <w:t>. Vapor pressure as a function of air temperature and relative humidity.</w:t>
      </w:r>
      <w:bookmarkEnd w:id="519"/>
      <w:bookmarkEnd w:id="520"/>
    </w:p>
    <w:p w14:paraId="257E82FA" w14:textId="76F2A627" w:rsidR="004C4791" w:rsidRPr="00F44192" w:rsidRDefault="004C4791" w:rsidP="00C012E8">
      <w:r w:rsidRPr="00F44192">
        <w:t>The %N</w:t>
      </w:r>
      <w:r w:rsidRPr="00F44192">
        <w:rPr>
          <w:vertAlign w:val="subscript"/>
        </w:rPr>
        <w:t>2</w:t>
      </w:r>
      <w:r w:rsidRPr="00F44192">
        <w:t xml:space="preserve"> is then 0.79(1-RH*</w:t>
      </w:r>
      <w:proofErr w:type="spellStart"/>
      <w:r w:rsidRPr="00F44192">
        <w:t>P</w:t>
      </w:r>
      <w:r w:rsidRPr="00F44192">
        <w:rPr>
          <w:vertAlign w:val="subscript"/>
        </w:rPr>
        <w:t>watervapor</w:t>
      </w:r>
      <w:proofErr w:type="spellEnd"/>
      <w:r w:rsidRPr="00F44192">
        <w:t>). The term (1-RH*</w:t>
      </w:r>
      <w:proofErr w:type="spellStart"/>
      <w:r w:rsidRPr="00F44192">
        <w:t>P</w:t>
      </w:r>
      <w:r w:rsidRPr="00F44192">
        <w:rPr>
          <w:vertAlign w:val="subscript"/>
        </w:rPr>
        <w:t>watervapor</w:t>
      </w:r>
      <w:proofErr w:type="spellEnd"/>
      <w:r w:rsidRPr="00F44192">
        <w:t xml:space="preserve">) is shown in </w:t>
      </w:r>
      <w:r w:rsidR="00F44192">
        <w:fldChar w:fldCharType="begin"/>
      </w:r>
      <w:r w:rsidR="00F44192">
        <w:instrText xml:space="preserve"> REF _Ref14383418 \h </w:instrText>
      </w:r>
      <w:r w:rsidR="001D7B3C">
        <w:instrText xml:space="preserve"> \* MERGEFORMAT </w:instrText>
      </w:r>
      <w:r w:rsidR="00F44192">
        <w:fldChar w:fldCharType="separate"/>
      </w:r>
      <w:r w:rsidR="00A95042" w:rsidRPr="00B574AB">
        <w:rPr>
          <w:b/>
          <w:bCs/>
          <w:color w:val="0000FF"/>
          <w:u w:val="single"/>
        </w:rPr>
        <w:t xml:space="preserve">Figure </w:t>
      </w:r>
      <w:r w:rsidR="00A95042" w:rsidRPr="00B574AB">
        <w:rPr>
          <w:b/>
          <w:bCs/>
          <w:noProof/>
          <w:color w:val="0000FF"/>
          <w:u w:val="single"/>
        </w:rPr>
        <w:t>66</w:t>
      </w:r>
      <w:r w:rsidR="00F44192">
        <w:fldChar w:fldCharType="end"/>
      </w:r>
      <w:r w:rsidRPr="00F44192">
        <w:t xml:space="preserve"> as a function of air temperature and relative humidity.</w:t>
      </w:r>
    </w:p>
    <w:p w14:paraId="01737083" w14:textId="77777777" w:rsidR="004C4791" w:rsidRPr="00F44192" w:rsidRDefault="004C4791" w:rsidP="00B6554A"/>
    <w:p w14:paraId="44B01433" w14:textId="6F67F872" w:rsidR="004C4791" w:rsidRDefault="004C4791" w:rsidP="00B6554A">
      <w:r w:rsidRPr="00F44192">
        <w:t>Also, the increase of salinity can affect the N</w:t>
      </w:r>
      <w:r w:rsidRPr="00F44192">
        <w:rPr>
          <w:vertAlign w:val="subscript"/>
        </w:rPr>
        <w:t>2</w:t>
      </w:r>
      <w:r w:rsidRPr="00F44192">
        <w:t xml:space="preserve"> saturation value. This may be important for estuaries, but this effect is not included in the model at this time. The higher the salinity, the less N</w:t>
      </w:r>
      <w:r w:rsidRPr="00F44192">
        <w:rPr>
          <w:vertAlign w:val="subscript"/>
        </w:rPr>
        <w:t>2</w:t>
      </w:r>
      <w:r w:rsidRPr="00F44192">
        <w:t xml:space="preserve"> the water can hold. </w:t>
      </w:r>
    </w:p>
    <w:p w14:paraId="7CEDF76B" w14:textId="77777777" w:rsidR="00A06F9F" w:rsidRPr="00F44192" w:rsidRDefault="00A06F9F" w:rsidP="00B6554A"/>
    <w:p w14:paraId="4A8D10F7" w14:textId="77777777" w:rsidR="00A06F9F" w:rsidRPr="008B7A88" w:rsidRDefault="00A06F9F" w:rsidP="007552CD">
      <w:r w:rsidRPr="008B7A88">
        <w:t>Once N</w:t>
      </w:r>
      <w:r w:rsidRPr="00F44192">
        <w:rPr>
          <w:vertAlign w:val="subscript"/>
        </w:rPr>
        <w:t>2</w:t>
      </w:r>
      <w:r w:rsidRPr="008B7A88">
        <w:t xml:space="preserve"> gas is used in the model, the derived constituent TDG% is also turned ON and used in the any derived constituent output. TDG, % is computed from</w:t>
      </w:r>
    </w:p>
    <w:p w14:paraId="20D0ADDF" w14:textId="77777777" w:rsidR="00A06F9F" w:rsidRDefault="00A06F9F" w:rsidP="007552CD"/>
    <w:p w14:paraId="00AB0B33" w14:textId="77777777" w:rsidR="00A06F9F" w:rsidRDefault="00A06F9F" w:rsidP="007552CD">
      <m:oMathPara>
        <m:oMath>
          <m:r>
            <w:rPr>
              <w:rFonts w:ascii="Cambria Math" w:hAnsi="Cambria Math"/>
            </w:rPr>
            <m:t>TDG</m:t>
          </m:r>
          <m:r>
            <m:rPr>
              <m:sty m:val="p"/>
            </m:rPr>
            <w:rPr>
              <w:rFonts w:ascii="Cambria Math" w:hAnsi="Cambria Math"/>
            </w:rPr>
            <m:t xml:space="preserve">,%= </m:t>
          </m:r>
          <m:d>
            <m:dPr>
              <m:ctrlPr>
                <w:rPr>
                  <w:rFonts w:ascii="Cambria Math" w:hAnsi="Cambria Math"/>
                </w:rPr>
              </m:ctrlPr>
            </m:dPr>
            <m:e>
              <m:f>
                <m:fPr>
                  <m:ctrlPr>
                    <w:rPr>
                      <w:rFonts w:ascii="Cambria Math" w:hAnsi="Cambria Math"/>
                    </w:rPr>
                  </m:ctrlPr>
                </m:fPr>
                <m:num>
                  <m:r>
                    <m:rPr>
                      <m:sty m:val="p"/>
                    </m:rPr>
                    <w:rPr>
                      <w:rFonts w:ascii="Cambria Math" w:hAnsi="Cambria Math"/>
                    </w:rPr>
                    <m:t>0.79*</m:t>
                  </m:r>
                  <m:r>
                    <w:rPr>
                      <w:rFonts w:ascii="Cambria Math" w:hAnsi="Cambria Math"/>
                    </w:rPr>
                    <m:t>N</m:t>
                  </m:r>
                  <m:r>
                    <m:rPr>
                      <m:sty m:val="p"/>
                    </m:rPr>
                    <w:rPr>
                      <w:rFonts w:ascii="Cambria Math" w:hAnsi="Cambria Math"/>
                    </w:rPr>
                    <m:t xml:space="preserve">2 </m:t>
                  </m:r>
                  <m:r>
                    <w:rPr>
                      <w:rFonts w:ascii="Cambria Math" w:hAnsi="Cambria Math"/>
                    </w:rPr>
                    <m:t>concentration</m:t>
                  </m:r>
                </m:num>
                <m:den>
                  <m:r>
                    <w:rPr>
                      <w:rFonts w:ascii="Cambria Math" w:hAnsi="Cambria Math"/>
                    </w:rPr>
                    <m:t>N</m:t>
                  </m:r>
                  <m:r>
                    <m:rPr>
                      <m:sty m:val="p"/>
                    </m:rPr>
                    <w:rPr>
                      <w:rFonts w:ascii="Cambria Math" w:hAnsi="Cambria Math"/>
                    </w:rPr>
                    <m:t xml:space="preserve">2 </m:t>
                  </m:r>
                  <m:r>
                    <w:rPr>
                      <w:rFonts w:ascii="Cambria Math" w:hAnsi="Cambria Math"/>
                    </w:rPr>
                    <m:t>saturation</m:t>
                  </m:r>
                  <m:r>
                    <m:rPr>
                      <m:sty m:val="p"/>
                    </m:rPr>
                    <w:rPr>
                      <w:rFonts w:ascii="Cambria Math" w:hAnsi="Cambria Math"/>
                    </w:rPr>
                    <m:t xml:space="preserve"> </m:t>
                  </m:r>
                  <m:r>
                    <w:rPr>
                      <w:rFonts w:ascii="Cambria Math" w:hAnsi="Cambria Math"/>
                    </w:rPr>
                    <m:t>concentration</m:t>
                  </m:r>
                </m:den>
              </m:f>
              <m:r>
                <m:rPr>
                  <m:sty m:val="p"/>
                </m:rPr>
                <w:rPr>
                  <w:rFonts w:ascii="Cambria Math" w:hAnsi="Cambria Math"/>
                </w:rPr>
                <m:t>+</m:t>
              </m:r>
              <m:f>
                <m:fPr>
                  <m:ctrlPr>
                    <w:rPr>
                      <w:rFonts w:ascii="Cambria Math" w:hAnsi="Cambria Math"/>
                    </w:rPr>
                  </m:ctrlPr>
                </m:fPr>
                <m:num>
                  <m:r>
                    <m:rPr>
                      <m:sty m:val="p"/>
                    </m:rPr>
                    <w:rPr>
                      <w:rFonts w:ascii="Cambria Math" w:hAnsi="Cambria Math"/>
                    </w:rPr>
                    <m:t>0.21*</m:t>
                  </m:r>
                  <m:r>
                    <w:rPr>
                      <w:rFonts w:ascii="Cambria Math" w:hAnsi="Cambria Math"/>
                    </w:rPr>
                    <m:t>O</m:t>
                  </m:r>
                  <m:r>
                    <m:rPr>
                      <m:sty m:val="p"/>
                    </m:rPr>
                    <w:rPr>
                      <w:rFonts w:ascii="Cambria Math" w:hAnsi="Cambria Math"/>
                    </w:rPr>
                    <m:t xml:space="preserve">2 </m:t>
                  </m:r>
                  <m:r>
                    <w:rPr>
                      <w:rFonts w:ascii="Cambria Math" w:hAnsi="Cambria Math"/>
                    </w:rPr>
                    <m:t>concentration</m:t>
                  </m:r>
                </m:num>
                <m:den>
                  <m:r>
                    <w:rPr>
                      <w:rFonts w:ascii="Cambria Math" w:hAnsi="Cambria Math"/>
                    </w:rPr>
                    <m:t>O</m:t>
                  </m:r>
                  <m:r>
                    <m:rPr>
                      <m:sty m:val="p"/>
                    </m:rPr>
                    <w:rPr>
                      <w:rFonts w:ascii="Cambria Math" w:hAnsi="Cambria Math"/>
                    </w:rPr>
                    <m:t xml:space="preserve">2 </m:t>
                  </m:r>
                  <m:r>
                    <w:rPr>
                      <w:rFonts w:ascii="Cambria Math" w:hAnsi="Cambria Math"/>
                    </w:rPr>
                    <m:t>saturation</m:t>
                  </m:r>
                  <m:r>
                    <m:rPr>
                      <m:sty m:val="p"/>
                    </m:rPr>
                    <w:rPr>
                      <w:rFonts w:ascii="Cambria Math" w:hAnsi="Cambria Math"/>
                    </w:rPr>
                    <m:t xml:space="preserve"> </m:t>
                  </m:r>
                  <m:r>
                    <w:rPr>
                      <w:rFonts w:ascii="Cambria Math" w:hAnsi="Cambria Math"/>
                    </w:rPr>
                    <m:t>concentration</m:t>
                  </m:r>
                </m:den>
              </m:f>
            </m:e>
          </m:d>
          <m:r>
            <m:rPr>
              <m:sty m:val="p"/>
            </m:rPr>
            <w:rPr>
              <w:rFonts w:ascii="Cambria Math" w:hAnsi="Cambria Math"/>
            </w:rPr>
            <m:t>100</m:t>
          </m:r>
        </m:oMath>
      </m:oMathPara>
    </w:p>
    <w:p w14:paraId="3203D4BA" w14:textId="5039B636" w:rsidR="004C4791" w:rsidRDefault="004C4791" w:rsidP="007552CD"/>
    <w:p w14:paraId="511016A6" w14:textId="2880BA21" w:rsidR="00A06F9F" w:rsidRPr="00A06F9F" w:rsidRDefault="00A06F9F" w:rsidP="007552CD">
      <w:r w:rsidRPr="00A06F9F">
        <w:t>N</w:t>
      </w:r>
      <w:r w:rsidRPr="00A06F9F">
        <w:rPr>
          <w:vertAlign w:val="subscript"/>
        </w:rPr>
        <w:t>2</w:t>
      </w:r>
      <w:r w:rsidRPr="00A06F9F">
        <w:t xml:space="preserve"> gas can be entrained at hydropower facilities and at dams. Algorithms for adding dissolved gas at these facilities is outlined under </w:t>
      </w:r>
      <w:hyperlink w:anchor="_Dam_Reaeration" w:history="1">
        <w:r w:rsidRPr="00A06F9F">
          <w:rPr>
            <w:rStyle w:val="Hyperlink"/>
            <w:rFonts w:asciiTheme="minorHAnsi" w:hAnsiTheme="minorHAnsi"/>
            <w:szCs w:val="18"/>
          </w:rPr>
          <w:t>Dissolved Oxygen/Dam Reaeration</w:t>
        </w:r>
      </w:hyperlink>
      <w:r w:rsidRPr="00A06F9F">
        <w:t>.</w:t>
      </w:r>
    </w:p>
    <w:p w14:paraId="5804AD99" w14:textId="77777777" w:rsidR="004C4791" w:rsidRDefault="004C4791" w:rsidP="00B574AB">
      <w:pPr>
        <w:keepNext/>
        <w:jc w:val="center"/>
      </w:pPr>
      <w:r>
        <w:rPr>
          <w:noProof/>
        </w:rPr>
        <w:lastRenderedPageBreak/>
        <w:drawing>
          <wp:inline distT="0" distB="0" distL="0" distR="0" wp14:anchorId="3FEEA082" wp14:editId="750EFC81">
            <wp:extent cx="3589747" cy="3100456"/>
            <wp:effectExtent l="0" t="0" r="10795" b="5080"/>
            <wp:docPr id="571" name="Chart 571"/>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2"/>
              </a:graphicData>
            </a:graphic>
          </wp:inline>
        </w:drawing>
      </w:r>
    </w:p>
    <w:p w14:paraId="4684B21B" w14:textId="1D8E80DA" w:rsidR="004C4791" w:rsidRPr="008B7A88" w:rsidRDefault="004C4791" w:rsidP="007A3922">
      <w:pPr>
        <w:pStyle w:val="Caption"/>
      </w:pPr>
      <w:bookmarkStart w:id="521" w:name="_Ref14383418"/>
      <w:bookmarkStart w:id="522" w:name="_Toc455303100"/>
      <w:bookmarkStart w:id="523" w:name="_Toc48573778"/>
      <w:r w:rsidRPr="008B7A88">
        <w:t xml:space="preserve">Figure </w:t>
      </w:r>
      <w:r w:rsidR="00000000">
        <w:fldChar w:fldCharType="begin"/>
      </w:r>
      <w:r w:rsidR="00000000">
        <w:instrText xml:space="preserve"> SEQ Figure \* ARABIC </w:instrText>
      </w:r>
      <w:r w:rsidR="00000000">
        <w:fldChar w:fldCharType="separate"/>
      </w:r>
      <w:r w:rsidR="00A95042">
        <w:rPr>
          <w:noProof/>
        </w:rPr>
        <w:t>66</w:t>
      </w:r>
      <w:r w:rsidR="00000000">
        <w:rPr>
          <w:noProof/>
        </w:rPr>
        <w:fldChar w:fldCharType="end"/>
      </w:r>
      <w:bookmarkEnd w:id="521"/>
      <w:r w:rsidRPr="008B7A88">
        <w:t>. Atmospheric pressure correction as a result of vapor pressure correction assuming original atmospheric pressure is 1 atm.</w:t>
      </w:r>
      <w:bookmarkEnd w:id="522"/>
      <w:bookmarkEnd w:id="523"/>
    </w:p>
    <w:p w14:paraId="0EF025D4" w14:textId="77777777" w:rsidR="00525135" w:rsidRDefault="00525135" w:rsidP="007A3922"/>
    <w:p w14:paraId="2DE7E0CD" w14:textId="77777777" w:rsidR="001E3767" w:rsidRPr="001E3767" w:rsidRDefault="001E3767" w:rsidP="00B6554A">
      <w:pPr>
        <w:pStyle w:val="Heading3"/>
      </w:pPr>
      <w:bookmarkStart w:id="524" w:name="_Toc48573623"/>
      <w:r w:rsidRPr="001E3767">
        <w:t>Volatile Generic Constituent</w:t>
      </w:r>
      <w:bookmarkEnd w:id="524"/>
    </w:p>
    <w:p w14:paraId="33A7E773" w14:textId="427F5345" w:rsidR="001E3767" w:rsidRPr="008B7A88" w:rsidRDefault="001E3767" w:rsidP="00B6554A">
      <w:r w:rsidRPr="008B7A88">
        <w:t>The loss of a volatile generic constituent, such as a hydrocarbon, by volatilization from the water surface is simulated using the same algorithms as used for N</w:t>
      </w:r>
      <w:r w:rsidRPr="008B7A88">
        <w:rPr>
          <w:vertAlign w:val="subscript"/>
        </w:rPr>
        <w:t>2</w:t>
      </w:r>
      <w:r w:rsidRPr="008B7A88">
        <w:t>.</w:t>
      </w:r>
    </w:p>
    <w:p w14:paraId="4B66EB7C" w14:textId="77777777" w:rsidR="00694CAC" w:rsidRPr="008B7A88" w:rsidRDefault="00694CAC" w:rsidP="00B6554A"/>
    <w:p w14:paraId="4664E38A" w14:textId="77777777" w:rsidR="001E3767" w:rsidRPr="008B7A88" w:rsidRDefault="001E3767" w:rsidP="007552CD">
      <w:r w:rsidRPr="008B7A88">
        <w:t xml:space="preserve">The rate at which a generic constituent molecule enters and leaves the water surface is described by </w:t>
      </w:r>
    </w:p>
    <w:p w14:paraId="277A09C3" w14:textId="77777777" w:rsidR="00694CAC" w:rsidRPr="001E3767" w:rsidRDefault="00694CAC" w:rsidP="007552CD"/>
    <w:p w14:paraId="063E23A3" w14:textId="3E478F13" w:rsidR="00694CAC" w:rsidRDefault="00000000" w:rsidP="007552CD">
      <m:oMathPara>
        <m:oMath>
          <m:sSub>
            <m:sSubPr>
              <m:ctrlPr>
                <w:rPr>
                  <w:rFonts w:ascii="Cambria Math" w:hAnsi="Cambria Math"/>
                </w:rPr>
              </m:ctrlPr>
            </m:sSubPr>
            <m:e>
              <m:r>
                <w:rPr>
                  <w:rFonts w:ascii="Cambria Math" w:hAnsi="Cambria Math"/>
                </w:rPr>
                <m:t>S</m:t>
              </m:r>
            </m:e>
            <m:sub>
              <m:r>
                <w:rPr>
                  <w:rFonts w:ascii="Cambria Math" w:hAnsi="Cambria Math"/>
                </w:rPr>
                <m:t>vol</m:t>
              </m:r>
            </m:sub>
          </m:sSub>
          <m:r>
            <m:rPr>
              <m:sty m:val="p"/>
            </m:rPr>
            <w:rPr>
              <w:rFonts w:ascii="Cambria Math" w:hAnsi="Cambria Math"/>
            </w:rPr>
            <m:t>=</m:t>
          </m:r>
          <m:sSub>
            <m:sSubPr>
              <m:ctrlPr>
                <w:rPr>
                  <w:rFonts w:ascii="Cambria Math" w:hAnsi="Cambria Math"/>
                </w:rPr>
              </m:ctrlPr>
            </m:sSubPr>
            <m:e>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sur</m:t>
                      </m:r>
                    </m:sub>
                  </m:sSub>
                </m:num>
                <m:den>
                  <m:r>
                    <w:rPr>
                      <w:rFonts w:ascii="Cambria Math" w:hAnsi="Cambria Math"/>
                    </w:rPr>
                    <m:t>Vo</m:t>
                  </m:r>
                  <m:sSub>
                    <m:sSubPr>
                      <m:ctrlPr>
                        <w:rPr>
                          <w:rFonts w:ascii="Cambria Math" w:hAnsi="Cambria Math"/>
                        </w:rPr>
                      </m:ctrlPr>
                    </m:sSubPr>
                    <m:e>
                      <m:r>
                        <w:rPr>
                          <w:rFonts w:ascii="Cambria Math" w:hAnsi="Cambria Math"/>
                        </w:rPr>
                        <m:t>l</m:t>
                      </m:r>
                    </m:e>
                    <m:sub>
                      <m:r>
                        <w:rPr>
                          <w:rFonts w:ascii="Cambria Math" w:hAnsi="Cambria Math"/>
                        </w:rPr>
                        <m:t>cell</m:t>
                      </m:r>
                    </m:sub>
                  </m:sSub>
                </m:den>
              </m:f>
              <m:r>
                <w:rPr>
                  <w:rFonts w:ascii="Cambria Math" w:hAnsi="Cambria Math"/>
                </w:rPr>
                <m:t>K</m:t>
              </m:r>
            </m:e>
            <m:sub>
              <m:r>
                <w:rPr>
                  <w:rFonts w:ascii="Cambria Math" w:hAnsi="Cambria Math"/>
                </w:rPr>
                <m:t>Lg</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ɸ</m:t>
                  </m:r>
                </m:e>
                <m:sub>
                  <m:r>
                    <w:rPr>
                      <w:rFonts w:ascii="Cambria Math" w:hAnsi="Cambria Math"/>
                    </w:rPr>
                    <m:t>sg</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ɸ</m:t>
                  </m:r>
                </m:e>
                <m:sub>
                  <m:r>
                    <w:rPr>
                      <w:rFonts w:ascii="Cambria Math" w:hAnsi="Cambria Math"/>
                    </w:rPr>
                    <m:t>g</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h</m:t>
                  </m:r>
                </m:e>
                <m:sub>
                  <m:r>
                    <w:rPr>
                      <w:rFonts w:ascii="Cambria Math" w:hAnsi="Cambria Math"/>
                    </w:rPr>
                    <m:t>KT</m:t>
                  </m:r>
                </m:sub>
              </m:sSub>
            </m:den>
          </m:f>
          <m:sSub>
            <m:sSubPr>
              <m:ctrlPr>
                <w:rPr>
                  <w:rFonts w:ascii="Cambria Math" w:hAnsi="Cambria Math"/>
                </w:rPr>
              </m:ctrlPr>
            </m:sSubPr>
            <m:e>
              <m:r>
                <w:rPr>
                  <w:rFonts w:ascii="Cambria Math" w:hAnsi="Cambria Math"/>
                </w:rPr>
                <m:t>K</m:t>
              </m:r>
            </m:e>
            <m:sub>
              <m:r>
                <w:rPr>
                  <w:rFonts w:ascii="Cambria Math" w:hAnsi="Cambria Math"/>
                </w:rPr>
                <m:t>Lg</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ɸ</m:t>
                  </m:r>
                </m:e>
                <m:sub>
                  <m:r>
                    <w:rPr>
                      <w:rFonts w:ascii="Cambria Math" w:hAnsi="Cambria Math"/>
                    </w:rPr>
                    <m:t>sg</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ɸ</m:t>
                  </m:r>
                </m:e>
                <m:sub>
                  <m:r>
                    <w:rPr>
                      <w:rFonts w:ascii="Cambria Math" w:hAnsi="Cambria Math"/>
                    </w:rPr>
                    <m:t>g</m:t>
                  </m:r>
                </m:sub>
              </m:sSub>
            </m:e>
          </m:d>
        </m:oMath>
      </m:oMathPara>
    </w:p>
    <w:p w14:paraId="18E9DBAA" w14:textId="77777777" w:rsidR="001E3767" w:rsidRPr="008B7A88" w:rsidRDefault="001148C5" w:rsidP="00B574AB">
      <w:pPr>
        <w:pStyle w:val="where"/>
      </w:pPr>
      <w:r w:rsidRPr="008B7A88">
        <w:t>w</w:t>
      </w:r>
      <w:r w:rsidR="001E3767" w:rsidRPr="008B7A88">
        <w:t>here:</w:t>
      </w:r>
    </w:p>
    <w:p w14:paraId="5E9CCC1E" w14:textId="2116B647" w:rsidR="001E3767" w:rsidRPr="008B7A88" w:rsidRDefault="001E3767" w:rsidP="007552CD">
      <w:r w:rsidRPr="008B7A88">
        <w:t xml:space="preserve"> </w:t>
      </w:r>
      <w:proofErr w:type="spellStart"/>
      <w:r w:rsidRPr="008B7A88">
        <w:t>K</w:t>
      </w:r>
      <w:r w:rsidRPr="008B7A88">
        <w:rPr>
          <w:vertAlign w:val="subscript"/>
        </w:rPr>
        <w:t>Lg</w:t>
      </w:r>
      <w:proofErr w:type="spellEnd"/>
      <w:r w:rsidRPr="008B7A88">
        <w:t xml:space="preserve"> = the surface gas transfer coefficient for a generic constituent (m/s)</w:t>
      </w:r>
    </w:p>
    <w:p w14:paraId="404F800D" w14:textId="77777777" w:rsidR="001E3767" w:rsidRPr="008B7A88" w:rsidRDefault="001E3767" w:rsidP="007552CD">
      <w:r w:rsidRPr="008B7A88">
        <w:t xml:space="preserve"> </w:t>
      </w:r>
      <w:proofErr w:type="spellStart"/>
      <w:r w:rsidRPr="008B7A88">
        <w:t>A</w:t>
      </w:r>
      <w:r w:rsidRPr="008B7A88">
        <w:rPr>
          <w:vertAlign w:val="subscript"/>
        </w:rPr>
        <w:t>sur</w:t>
      </w:r>
      <w:proofErr w:type="spellEnd"/>
      <w:r w:rsidRPr="008B7A88">
        <w:t xml:space="preserve"> = the surface area of the surface layer computational cell (m2)</w:t>
      </w:r>
    </w:p>
    <w:p w14:paraId="44F054CE" w14:textId="77777777" w:rsidR="001E3767" w:rsidRPr="008B7A88" w:rsidRDefault="001E3767" w:rsidP="007552CD">
      <w:proofErr w:type="spellStart"/>
      <w:r w:rsidRPr="008B7A88">
        <w:t>Vol</w:t>
      </w:r>
      <w:r w:rsidRPr="008B7A88">
        <w:rPr>
          <w:vertAlign w:val="subscript"/>
        </w:rPr>
        <w:t>cell</w:t>
      </w:r>
      <w:proofErr w:type="spellEnd"/>
      <w:r w:rsidRPr="008B7A88">
        <w:t xml:space="preserve"> = the volume of the surface layer computational cell (m3)</w:t>
      </w:r>
    </w:p>
    <w:p w14:paraId="52F233C2" w14:textId="77777777" w:rsidR="001E3767" w:rsidRPr="008B7A88" w:rsidRDefault="00694CAC" w:rsidP="007552CD">
      <w:proofErr w:type="spellStart"/>
      <w:r w:rsidRPr="008B7A88">
        <w:t>h</w:t>
      </w:r>
      <w:r w:rsidR="001E3767" w:rsidRPr="008B7A88">
        <w:rPr>
          <w:vertAlign w:val="subscript"/>
        </w:rPr>
        <w:t>KT</w:t>
      </w:r>
      <w:proofErr w:type="spellEnd"/>
      <w:r w:rsidR="001E3767" w:rsidRPr="008B7A88">
        <w:t xml:space="preserve"> = depth of the surface layer </w:t>
      </w:r>
      <w:r w:rsidRPr="008B7A88">
        <w:t xml:space="preserve">(K=KT) </w:t>
      </w:r>
      <w:r w:rsidR="001E3767" w:rsidRPr="008B7A88">
        <w:t>computational cell (m)</w:t>
      </w:r>
    </w:p>
    <w:p w14:paraId="30B879E9" w14:textId="77777777" w:rsidR="001E3767" w:rsidRPr="008B7A88" w:rsidRDefault="001E3767" w:rsidP="007552CD">
      <w:proofErr w:type="spellStart"/>
      <w:r w:rsidRPr="008B7A88">
        <w:t>ɸ</w:t>
      </w:r>
      <w:r w:rsidRPr="008B7A88">
        <w:rPr>
          <w:vertAlign w:val="subscript"/>
        </w:rPr>
        <w:t>g</w:t>
      </w:r>
      <w:proofErr w:type="spellEnd"/>
      <w:r w:rsidRPr="008B7A88">
        <w:t xml:space="preserve"> = the liquid phase generic constituent concentration (g/m</w:t>
      </w:r>
      <w:r w:rsidRPr="008B7A88">
        <w:rPr>
          <w:vertAlign w:val="superscript"/>
        </w:rPr>
        <w:t>3</w:t>
      </w:r>
      <w:r w:rsidRPr="008B7A88">
        <w:t>)</w:t>
      </w:r>
    </w:p>
    <w:p w14:paraId="3029B0B8" w14:textId="0F8EC8DF" w:rsidR="001E3767" w:rsidRPr="008B7A88" w:rsidRDefault="00694CAC" w:rsidP="007552CD">
      <w:proofErr w:type="spellStart"/>
      <w:r w:rsidRPr="008B7A88">
        <w:t>ɸ</w:t>
      </w:r>
      <w:r w:rsidRPr="008B7A88">
        <w:rPr>
          <w:vertAlign w:val="subscript"/>
        </w:rPr>
        <w:t>s</w:t>
      </w:r>
      <w:r w:rsidR="001E3767" w:rsidRPr="008B7A88">
        <w:rPr>
          <w:vertAlign w:val="subscript"/>
        </w:rPr>
        <w:t>g</w:t>
      </w:r>
      <w:proofErr w:type="spellEnd"/>
      <w:r w:rsidR="001E3767" w:rsidRPr="008B7A88">
        <w:t xml:space="preserve"> = the hypothetical saturation liquid phase generic constituent concentration if in equilibrium with the gas concentration (g/m</w:t>
      </w:r>
      <w:r w:rsidR="001E3767" w:rsidRPr="008B7A88">
        <w:rPr>
          <w:vertAlign w:val="superscript"/>
        </w:rPr>
        <w:t>3</w:t>
      </w:r>
      <w:r w:rsidR="001E3767" w:rsidRPr="008B7A88">
        <w:t xml:space="preserve">) based on the gas phase concentration and the Henry’s </w:t>
      </w:r>
      <w:r w:rsidR="00545460">
        <w:t>L</w:t>
      </w:r>
      <w:r w:rsidR="001E3767" w:rsidRPr="008B7A88">
        <w:t xml:space="preserve">aw constant.  </w:t>
      </w:r>
    </w:p>
    <w:p w14:paraId="4A6D4AD9" w14:textId="77777777" w:rsidR="00694CAC" w:rsidRPr="008B7A88" w:rsidRDefault="00694CAC" w:rsidP="007552CD"/>
    <w:p w14:paraId="5DDD5606" w14:textId="6600BC30" w:rsidR="001E3767" w:rsidRPr="008B7A88" w:rsidRDefault="001E3767" w:rsidP="007552CD">
      <w:r w:rsidRPr="008B7A88">
        <w:t>The gas transfer rate coefficient (</w:t>
      </w:r>
      <w:proofErr w:type="spellStart"/>
      <w:r w:rsidRPr="008B7A88">
        <w:t>K</w:t>
      </w:r>
      <w:r w:rsidRPr="008B7A88">
        <w:rPr>
          <w:vertAlign w:val="subscript"/>
        </w:rPr>
        <w:t>Lg</w:t>
      </w:r>
      <w:proofErr w:type="spellEnd"/>
      <w:r w:rsidRPr="008B7A88">
        <w:t xml:space="preserve">) is an overall gas transfer rate coefficient, reflecting the composite effect of the individual gas transfer rate constants in both interfacial liquid and gas zones </w:t>
      </w:r>
      <w:r w:rsidR="0028183C">
        <w:t xml:space="preserve">as well as </w:t>
      </w:r>
      <w:r w:rsidRPr="008B7A88">
        <w:t>Henry’s law constant. The gas transfer rate of a generic constituent at the water surface can be estimated based on the reaeration rate for oxygen, as calculated using</w:t>
      </w:r>
    </w:p>
    <w:p w14:paraId="0F3A134D" w14:textId="2431F619" w:rsidR="001148C5" w:rsidRDefault="00000000" w:rsidP="007552CD">
      <m:oMathPara>
        <m:oMath>
          <m:sSub>
            <m:sSubPr>
              <m:ctrlPr>
                <w:rPr>
                  <w:rFonts w:ascii="Cambria Math" w:hAnsi="Cambria Math"/>
                </w:rPr>
              </m:ctrlPr>
            </m:sSubPr>
            <m:e>
              <m:r>
                <w:rPr>
                  <w:rFonts w:ascii="Cambria Math" w:hAnsi="Cambria Math"/>
                </w:rPr>
                <m:t>K</m:t>
              </m:r>
            </m:e>
            <m:sub>
              <m:r>
                <w:rPr>
                  <w:rFonts w:ascii="Cambria Math" w:hAnsi="Cambria Math"/>
                </w:rPr>
                <m:t>Lg</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LO</m:t>
              </m:r>
              <m:r>
                <m:rPr>
                  <m:sty m:val="p"/>
                </m:rPr>
                <w:rPr>
                  <w:rFonts w:ascii="Cambria Math" w:hAnsi="Cambria Math"/>
                </w:rPr>
                <m:t>2</m:t>
              </m:r>
            </m:sub>
          </m:sSub>
          <m:rad>
            <m:radPr>
              <m:degHide m:val="1"/>
              <m:ctrlPr>
                <w:rPr>
                  <w:rFonts w:ascii="Cambria Math" w:hAnsi="Cambria Math"/>
                </w:rPr>
              </m:ctrlPr>
            </m:radPr>
            <m:deg/>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g</m:t>
                      </m:r>
                    </m:sub>
                  </m:sSub>
                </m:num>
                <m:den>
                  <m:sSub>
                    <m:sSubPr>
                      <m:ctrlPr>
                        <w:rPr>
                          <w:rFonts w:ascii="Cambria Math" w:hAnsi="Cambria Math"/>
                        </w:rPr>
                      </m:ctrlPr>
                    </m:sSubPr>
                    <m:e>
                      <m:r>
                        <w:rPr>
                          <w:rFonts w:ascii="Cambria Math" w:hAnsi="Cambria Math"/>
                        </w:rPr>
                        <m:t>D</m:t>
                      </m:r>
                    </m:e>
                    <m:sub>
                      <m:r>
                        <w:rPr>
                          <w:rFonts w:ascii="Cambria Math" w:hAnsi="Cambria Math"/>
                        </w:rPr>
                        <m:t>O</m:t>
                      </m:r>
                      <m:r>
                        <m:rPr>
                          <m:sty m:val="p"/>
                        </m:rPr>
                        <w:rPr>
                          <w:rFonts w:ascii="Cambria Math" w:hAnsi="Cambria Math"/>
                        </w:rPr>
                        <m:t>2</m:t>
                      </m:r>
                    </m:sub>
                  </m:sSub>
                </m:den>
              </m:f>
            </m:e>
          </m:rad>
          <m:r>
            <m:rPr>
              <m:sty m:val="p"/>
            </m:rPr>
            <w:rPr>
              <w:rFonts w:ascii="Cambria Math" w:hAnsi="Cambria Math"/>
            </w:rPr>
            <m:t>)</m:t>
          </m:r>
        </m:oMath>
      </m:oMathPara>
    </w:p>
    <w:p w14:paraId="420332C3" w14:textId="77777777" w:rsidR="001148C5" w:rsidRDefault="001148C5" w:rsidP="007A3922"/>
    <w:p w14:paraId="0FBF28C0" w14:textId="77777777" w:rsidR="001E3767" w:rsidRPr="008B7A88" w:rsidRDefault="001148C5" w:rsidP="007A3922">
      <w:r w:rsidRPr="008B7A88">
        <w:t>w</w:t>
      </w:r>
      <w:r w:rsidR="001E3767" w:rsidRPr="008B7A88">
        <w:t>here K</w:t>
      </w:r>
      <w:r w:rsidR="001E3767" w:rsidRPr="008B7A88">
        <w:rPr>
          <w:vertAlign w:val="subscript"/>
        </w:rPr>
        <w:t xml:space="preserve">LO2 </w:t>
      </w:r>
      <w:r w:rsidR="001E3767" w:rsidRPr="008B7A88">
        <w:t>is the reaeration coefficient for oxygen (m/s), D</w:t>
      </w:r>
      <w:r w:rsidR="001E3767" w:rsidRPr="008B7A88">
        <w:rPr>
          <w:vertAlign w:val="subscript"/>
        </w:rPr>
        <w:t>g</w:t>
      </w:r>
      <w:r w:rsidR="001E3767" w:rsidRPr="008B7A88">
        <w:t xml:space="preserve"> is the molecular diffusion coefficient for a generic constituent, and D</w:t>
      </w:r>
      <w:r w:rsidR="001E3767" w:rsidRPr="008B7A88">
        <w:rPr>
          <w:vertAlign w:val="subscript"/>
        </w:rPr>
        <w:t>O2</w:t>
      </w:r>
      <w:r w:rsidR="001E3767" w:rsidRPr="008B7A88">
        <w:t xml:space="preserve"> is the molecular diffusion coefficient for oxygen. The molecular diffusion coefficients can be related to their molecular weights as described by </w:t>
      </w:r>
    </w:p>
    <w:p w14:paraId="338B1349" w14:textId="2BBAD415" w:rsidR="001148C5" w:rsidRPr="00127D1D" w:rsidRDefault="00000000" w:rsidP="00127D1D">
      <w:pPr>
        <w:spacing w:before="120" w:after="120"/>
        <w:rPr>
          <w:rFonts w:ascii="Cambria Math" w:hAnsi="Cambria Math"/>
        </w:rPr>
      </w:pPr>
      <m:oMathPara>
        <m:oMath>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g</m:t>
                  </m:r>
                </m:sub>
              </m:sSub>
            </m:num>
            <m:den>
              <m:sSub>
                <m:sSubPr>
                  <m:ctrlPr>
                    <w:rPr>
                      <w:rFonts w:ascii="Cambria Math" w:hAnsi="Cambria Math"/>
                    </w:rPr>
                  </m:ctrlPr>
                </m:sSubPr>
                <m:e>
                  <m:r>
                    <w:rPr>
                      <w:rFonts w:ascii="Cambria Math" w:hAnsi="Cambria Math"/>
                    </w:rPr>
                    <m:t>D</m:t>
                  </m:r>
                </m:e>
                <m:sub>
                  <m:r>
                    <w:rPr>
                      <w:rFonts w:ascii="Cambria Math" w:hAnsi="Cambria Math"/>
                    </w:rPr>
                    <m:t>O</m:t>
                  </m:r>
                  <m:r>
                    <m:rPr>
                      <m:sty m:val="p"/>
                    </m:rPr>
                    <w:rPr>
                      <w:rFonts w:ascii="Cambria Math" w:hAnsi="Cambria Math"/>
                    </w:rPr>
                    <m:t>2</m:t>
                  </m:r>
                </m:sub>
              </m:sSub>
            </m:den>
          </m:f>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sSub>
                    <m:sSubPr>
                      <m:ctrlPr>
                        <w:rPr>
                          <w:rFonts w:ascii="Cambria Math" w:hAnsi="Cambria Math"/>
                        </w:rPr>
                      </m:ctrlPr>
                    </m:sSubPr>
                    <m:e>
                      <m:r>
                        <w:rPr>
                          <w:rFonts w:ascii="Cambria Math" w:hAnsi="Cambria Math"/>
                        </w:rPr>
                        <m:t>MW</m:t>
                      </m:r>
                    </m:e>
                    <m:sub>
                      <m:r>
                        <w:rPr>
                          <w:rFonts w:ascii="Cambria Math" w:hAnsi="Cambria Math"/>
                        </w:rPr>
                        <m:t>O</m:t>
                      </m:r>
                      <m:r>
                        <m:rPr>
                          <m:sty m:val="p"/>
                        </m:rPr>
                        <w:rPr>
                          <w:rFonts w:ascii="Cambria Math" w:hAnsi="Cambria Math"/>
                        </w:rPr>
                        <m:t>2</m:t>
                      </m:r>
                    </m:sub>
                  </m:sSub>
                </m:num>
                <m:den>
                  <m:sSub>
                    <m:sSubPr>
                      <m:ctrlPr>
                        <w:rPr>
                          <w:rFonts w:ascii="Cambria Math" w:hAnsi="Cambria Math"/>
                        </w:rPr>
                      </m:ctrlPr>
                    </m:sSubPr>
                    <m:e>
                      <m:r>
                        <w:rPr>
                          <w:rFonts w:ascii="Cambria Math" w:hAnsi="Cambria Math"/>
                        </w:rPr>
                        <m:t>MW</m:t>
                      </m:r>
                    </m:e>
                    <m:sub>
                      <m:r>
                        <w:rPr>
                          <w:rFonts w:ascii="Cambria Math" w:hAnsi="Cambria Math"/>
                        </w:rPr>
                        <m:t>g</m:t>
                      </m:r>
                    </m:sub>
                  </m:sSub>
                </m:den>
              </m:f>
            </m:e>
          </m:rad>
        </m:oMath>
      </m:oMathPara>
    </w:p>
    <w:p w14:paraId="4A700510" w14:textId="77777777" w:rsidR="001E3767" w:rsidRPr="008B7A88" w:rsidRDefault="00F44192" w:rsidP="007552CD">
      <w:r>
        <w:t>The above 2 e</w:t>
      </w:r>
      <w:r w:rsidR="001E3767" w:rsidRPr="008B7A88">
        <w:t>quations can be combined to generalize the reaeration coefficient for any generic constituent based on its molecular weight and the reaeration coefficient for oxygen</w:t>
      </w:r>
    </w:p>
    <w:p w14:paraId="13FF24B9" w14:textId="02FAF00D" w:rsidR="001148C5" w:rsidRPr="00127D1D" w:rsidRDefault="00000000" w:rsidP="00127D1D">
      <w:pPr>
        <w:spacing w:before="120" w:after="120"/>
        <w:rPr>
          <w:rFonts w:ascii="Cambria Math" w:hAnsi="Cambria Math"/>
        </w:rPr>
      </w:pPr>
      <m:oMathPara>
        <m:oMath>
          <m:sSub>
            <m:sSubPr>
              <m:ctrlPr>
                <w:rPr>
                  <w:rFonts w:ascii="Cambria Math" w:hAnsi="Cambria Math"/>
                </w:rPr>
              </m:ctrlPr>
            </m:sSubPr>
            <m:e>
              <m:r>
                <w:rPr>
                  <w:rFonts w:ascii="Cambria Math" w:hAnsi="Cambria Math"/>
                </w:rPr>
                <m:t>K</m:t>
              </m:r>
            </m:e>
            <m:sub>
              <m:r>
                <w:rPr>
                  <w:rFonts w:ascii="Cambria Math" w:hAnsi="Cambria Math"/>
                </w:rPr>
                <m:t>Lg</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LO</m:t>
              </m:r>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w:rPr>
                  <w:rFonts w:ascii="Cambria Math" w:hAnsi="Cambria Math"/>
                </w:rPr>
                <m:t>M</m:t>
              </m:r>
              <m:sSub>
                <m:sSubPr>
                  <m:ctrlPr>
                    <w:rPr>
                      <w:rFonts w:ascii="Cambria Math" w:hAnsi="Cambria Math"/>
                    </w:rPr>
                  </m:ctrlPr>
                </m:sSubPr>
                <m:e>
                  <m:r>
                    <w:rPr>
                      <w:rFonts w:ascii="Cambria Math" w:hAnsi="Cambria Math"/>
                    </w:rPr>
                    <m:t>W</m:t>
                  </m:r>
                </m:e>
                <m:sub>
                  <m:r>
                    <w:rPr>
                      <w:rFonts w:ascii="Cambria Math" w:hAnsi="Cambria Math"/>
                    </w:rPr>
                    <m:t>O</m:t>
                  </m:r>
                  <m:r>
                    <m:rPr>
                      <m:sty m:val="p"/>
                    </m:rPr>
                    <w:rPr>
                      <w:rFonts w:ascii="Cambria Math" w:hAnsi="Cambria Math"/>
                    </w:rPr>
                    <m:t>2</m:t>
                  </m:r>
                </m:sub>
              </m:sSub>
            </m:num>
            <m:den>
              <m:r>
                <w:rPr>
                  <w:rFonts w:ascii="Cambria Math" w:hAnsi="Cambria Math"/>
                </w:rPr>
                <m:t>M</m:t>
              </m:r>
              <m:sSub>
                <m:sSubPr>
                  <m:ctrlPr>
                    <w:rPr>
                      <w:rFonts w:ascii="Cambria Math" w:hAnsi="Cambria Math"/>
                    </w:rPr>
                  </m:ctrlPr>
                </m:sSubPr>
                <m:e>
                  <m:r>
                    <w:rPr>
                      <w:rFonts w:ascii="Cambria Math" w:hAnsi="Cambria Math"/>
                    </w:rPr>
                    <m:t>W</m:t>
                  </m:r>
                </m:e>
                <m:sub>
                  <m:r>
                    <w:rPr>
                      <w:rFonts w:ascii="Cambria Math" w:hAnsi="Cambria Math"/>
                    </w:rPr>
                    <m:t>g</m:t>
                  </m:r>
                </m:sub>
              </m:sSub>
            </m:den>
          </m:f>
          <m:sSup>
            <m:sSupPr>
              <m:ctrlPr>
                <w:rPr>
                  <w:rFonts w:ascii="Cambria Math" w:hAnsi="Cambria Math"/>
                </w:rPr>
              </m:ctrlPr>
            </m:sSupPr>
            <m:e>
              <m:r>
                <m:rPr>
                  <m:sty m:val="p"/>
                </m:rPr>
                <w:rPr>
                  <w:rFonts w:ascii="Cambria Math" w:hAnsi="Cambria Math"/>
                </w:rPr>
                <m:t>)</m:t>
              </m:r>
            </m:e>
            <m:sup>
              <m:r>
                <m:rPr>
                  <m:sty m:val="p"/>
                </m:rPr>
                <w:rPr>
                  <w:rFonts w:ascii="Cambria Math" w:hAnsi="Cambria Math"/>
                </w:rPr>
                <m:t>0.25</m:t>
              </m:r>
            </m:sup>
          </m:sSup>
          <m:r>
            <m:rPr>
              <m:sty m:val="p"/>
            </m:rPr>
            <w:rPr>
              <w:rFonts w:ascii="Cambria Math" w:hAnsi="Cambria Math"/>
            </w:rPr>
            <m:t xml:space="preserve">= </m:t>
          </m:r>
          <m:sSub>
            <m:sSubPr>
              <m:ctrlPr>
                <w:rPr>
                  <w:rFonts w:ascii="Cambria Math" w:hAnsi="Cambria Math"/>
                </w:rPr>
              </m:ctrlPr>
            </m:sSubPr>
            <m:e>
              <m:r>
                <w:rPr>
                  <w:rFonts w:ascii="Cambria Math" w:hAnsi="Cambria Math"/>
                </w:rPr>
                <m:t>K</m:t>
              </m:r>
            </m:e>
            <m:sub>
              <m:r>
                <w:rPr>
                  <w:rFonts w:ascii="Cambria Math" w:hAnsi="Cambria Math"/>
                </w:rPr>
                <m:t>LO</m:t>
              </m:r>
              <m:r>
                <m:rPr>
                  <m:sty m:val="p"/>
                </m:rPr>
                <w:rPr>
                  <w:rFonts w:ascii="Cambria Math" w:hAnsi="Cambria Math"/>
                </w:rPr>
                <m:t>2</m:t>
              </m:r>
            </m:sub>
          </m:sSub>
          <m:r>
            <m:rPr>
              <m:sty m:val="p"/>
            </m:rPr>
            <w:rPr>
              <w:rFonts w:ascii="Cambria Math" w:hAnsi="Cambria Math"/>
            </w:rPr>
            <m:t>×</m:t>
          </m:r>
          <m:r>
            <w:rPr>
              <w:rFonts w:ascii="Cambria Math" w:hAnsi="Cambria Math"/>
            </w:rPr>
            <m:t>CGKLF</m:t>
          </m:r>
        </m:oMath>
      </m:oMathPara>
    </w:p>
    <w:p w14:paraId="3E307FEF" w14:textId="6FD7CE8E" w:rsidR="001E3767" w:rsidRPr="008B7A88" w:rsidRDefault="001148C5" w:rsidP="007552CD">
      <w:r w:rsidRPr="008B7A88">
        <w:t>w</w:t>
      </w:r>
      <w:r w:rsidR="001E3767" w:rsidRPr="008B7A88">
        <w:t>here CGKLF is the unitless user</w:t>
      </w:r>
      <w:r w:rsidR="0028183C">
        <w:t>-</w:t>
      </w:r>
      <w:r w:rsidR="001E3767" w:rsidRPr="008B7A88">
        <w:t>defined gas transfer factor that indicates the fraction of the surface reparation coefficient, K</w:t>
      </w:r>
      <w:r w:rsidR="001E3767" w:rsidRPr="008B7A88">
        <w:rPr>
          <w:vertAlign w:val="subscript"/>
        </w:rPr>
        <w:t>LO2</w:t>
      </w:r>
      <w:r w:rsidR="001E3767" w:rsidRPr="008B7A88">
        <w:t xml:space="preserve">, for dissolved oxygen gas transfer, as calculated in </w:t>
      </w:r>
    </w:p>
    <w:p w14:paraId="17BBA65F" w14:textId="451C0165" w:rsidR="001148C5" w:rsidRDefault="001E3767" w:rsidP="00127D1D">
      <w:pPr>
        <w:spacing w:before="120" w:after="120"/>
      </w:pPr>
      <m:oMathPara>
        <m:oMath>
          <m:r>
            <m:rPr>
              <m:sty m:val="p"/>
            </m:rPr>
            <w:rPr>
              <w:rFonts w:ascii="Cambria Math" w:hAnsi="Cambria Math"/>
            </w:rPr>
            <m:t>(</m:t>
          </m:r>
          <m:f>
            <m:fPr>
              <m:ctrlPr>
                <w:rPr>
                  <w:rFonts w:ascii="Cambria Math" w:hAnsi="Cambria Math"/>
                </w:rPr>
              </m:ctrlPr>
            </m:fPr>
            <m:num>
              <m:r>
                <w:rPr>
                  <w:rFonts w:ascii="Cambria Math" w:hAnsi="Cambria Math"/>
                </w:rPr>
                <m:t>M</m:t>
              </m:r>
              <m:sSub>
                <m:sSubPr>
                  <m:ctrlPr>
                    <w:rPr>
                      <w:rFonts w:ascii="Cambria Math" w:hAnsi="Cambria Math"/>
                    </w:rPr>
                  </m:ctrlPr>
                </m:sSubPr>
                <m:e>
                  <m:r>
                    <w:rPr>
                      <w:rFonts w:ascii="Cambria Math" w:hAnsi="Cambria Math"/>
                    </w:rPr>
                    <m:t>W</m:t>
                  </m:r>
                </m:e>
                <m:sub>
                  <m:r>
                    <w:rPr>
                      <w:rFonts w:ascii="Cambria Math" w:hAnsi="Cambria Math"/>
                    </w:rPr>
                    <m:t>O</m:t>
                  </m:r>
                  <m:r>
                    <m:rPr>
                      <m:sty m:val="p"/>
                    </m:rPr>
                    <w:rPr>
                      <w:rFonts w:ascii="Cambria Math" w:hAnsi="Cambria Math"/>
                    </w:rPr>
                    <m:t>2</m:t>
                  </m:r>
                </m:sub>
              </m:sSub>
            </m:num>
            <m:den>
              <m:r>
                <w:rPr>
                  <w:rFonts w:ascii="Cambria Math" w:hAnsi="Cambria Math"/>
                </w:rPr>
                <m:t>M</m:t>
              </m:r>
              <m:sSub>
                <m:sSubPr>
                  <m:ctrlPr>
                    <w:rPr>
                      <w:rFonts w:ascii="Cambria Math" w:hAnsi="Cambria Math"/>
                    </w:rPr>
                  </m:ctrlPr>
                </m:sSubPr>
                <m:e>
                  <m:r>
                    <w:rPr>
                      <w:rFonts w:ascii="Cambria Math" w:hAnsi="Cambria Math"/>
                    </w:rPr>
                    <m:t>W</m:t>
                  </m:r>
                </m:e>
                <m:sub>
                  <m:r>
                    <w:rPr>
                      <w:rFonts w:ascii="Cambria Math" w:hAnsi="Cambria Math"/>
                    </w:rPr>
                    <m:t>g</m:t>
                  </m:r>
                </m:sub>
              </m:sSub>
            </m:den>
          </m:f>
          <m:sSup>
            <m:sSupPr>
              <m:ctrlPr>
                <w:rPr>
                  <w:rFonts w:ascii="Cambria Math" w:hAnsi="Cambria Math"/>
                </w:rPr>
              </m:ctrlPr>
            </m:sSupPr>
            <m:e>
              <m:r>
                <m:rPr>
                  <m:sty m:val="p"/>
                </m:rPr>
                <w:rPr>
                  <w:rFonts w:ascii="Cambria Math" w:hAnsi="Cambria Math"/>
                </w:rPr>
                <m:t>)</m:t>
              </m:r>
            </m:e>
            <m:sup>
              <m:r>
                <m:rPr>
                  <m:sty m:val="p"/>
                </m:rPr>
                <w:rPr>
                  <w:rFonts w:ascii="Cambria Math" w:hAnsi="Cambria Math"/>
                </w:rPr>
                <m:t>0.25</m:t>
              </m:r>
            </m:sup>
          </m:sSup>
          <m:r>
            <m:rPr>
              <m:sty m:val="p"/>
            </m:rPr>
            <w:rPr>
              <w:rFonts w:ascii="Cambria Math" w:hAnsi="Cambria Math"/>
            </w:rPr>
            <m:t>=</m:t>
          </m:r>
          <m:r>
            <w:rPr>
              <w:rFonts w:ascii="Cambria Math" w:hAnsi="Cambria Math"/>
            </w:rPr>
            <m:t>CGKLF</m:t>
          </m:r>
        </m:oMath>
      </m:oMathPara>
    </w:p>
    <w:p w14:paraId="14EA54FE" w14:textId="12368C38" w:rsidR="001E3767" w:rsidRPr="008B7A88" w:rsidRDefault="001E3767" w:rsidP="007552CD">
      <w:r w:rsidRPr="008B7A88">
        <w:t>Therefore, only</w:t>
      </w:r>
      <w:r w:rsidR="0028183C">
        <w:t xml:space="preserve"> these</w:t>
      </w:r>
      <w:r w:rsidRPr="008B7A88">
        <w:t xml:space="preserve"> values</w:t>
      </w:r>
      <w:r w:rsidR="0028183C">
        <w:t xml:space="preserve"> are </w:t>
      </w:r>
      <w:r w:rsidRPr="008B7A88">
        <w:t>required to estimate hydrocarbon volatilization</w:t>
      </w:r>
      <w:r w:rsidR="0028183C">
        <w:t>:</w:t>
      </w:r>
      <w:r w:rsidRPr="008B7A88">
        <w:t xml:space="preserve"> the molecular weights of oxygen and the generic constituent of interest</w:t>
      </w:r>
      <w:r w:rsidR="0028183C">
        <w:t>,</w:t>
      </w:r>
      <w:r w:rsidRPr="008B7A88">
        <w:t xml:space="preserve"> </w:t>
      </w:r>
      <w:r w:rsidR="0028183C">
        <w:t>and</w:t>
      </w:r>
      <w:r w:rsidRPr="008B7A88">
        <w:t xml:space="preserve"> the reaeration coefficient for oxygen, which is internally calculated in the gas transfer subroutine.</w:t>
      </w:r>
    </w:p>
    <w:p w14:paraId="7CCB5CE0" w14:textId="77777777" w:rsidR="001148C5" w:rsidRPr="008B7A88" w:rsidRDefault="001148C5" w:rsidP="007552CD"/>
    <w:p w14:paraId="273947CB" w14:textId="55591C97" w:rsidR="001148C5" w:rsidRPr="001E3767" w:rsidRDefault="001E3767" w:rsidP="007552CD">
      <w:r w:rsidRPr="00127D1D">
        <w:rPr>
          <w:b/>
          <w:bCs/>
        </w:rPr>
        <w:t xml:space="preserve">CGKLF </w:t>
      </w:r>
      <w:r w:rsidRPr="008B7A88">
        <w:t xml:space="preserve">values for common hydrocarbons as well as for nitrogen and carbon dioxide are shown </w:t>
      </w:r>
      <w:r w:rsidR="001148C5" w:rsidRPr="008B7A88">
        <w:t xml:space="preserve">in </w:t>
      </w:r>
      <w:r w:rsidR="001148C5" w:rsidRPr="00127D1D">
        <w:rPr>
          <w:rStyle w:val="Figurehyperlink"/>
        </w:rPr>
        <w:fldChar w:fldCharType="begin"/>
      </w:r>
      <w:r w:rsidR="001148C5" w:rsidRPr="00127D1D">
        <w:rPr>
          <w:rStyle w:val="Figurehyperlink"/>
        </w:rPr>
        <w:instrText xml:space="preserve"> REF _Ref433906466 \h </w:instrText>
      </w:r>
      <w:r w:rsidR="008B7A88" w:rsidRPr="00127D1D">
        <w:rPr>
          <w:rStyle w:val="Figurehyperlink"/>
        </w:rPr>
        <w:instrText xml:space="preserve"> \* MERGEFORMAT </w:instrText>
      </w:r>
      <w:r w:rsidR="001148C5" w:rsidRPr="00127D1D">
        <w:rPr>
          <w:rStyle w:val="Figurehyperlink"/>
        </w:rPr>
      </w:r>
      <w:r w:rsidR="001148C5" w:rsidRPr="00127D1D">
        <w:rPr>
          <w:rStyle w:val="Figurehyperlink"/>
        </w:rPr>
        <w:fldChar w:fldCharType="separate"/>
      </w:r>
      <w:r w:rsidR="00A95042" w:rsidRPr="00127D1D">
        <w:rPr>
          <w:rStyle w:val="Figurehyperlink"/>
        </w:rPr>
        <w:t>Table 10</w:t>
      </w:r>
      <w:r w:rsidR="001148C5" w:rsidRPr="00127D1D">
        <w:rPr>
          <w:rStyle w:val="Figurehyperlink"/>
        </w:rPr>
        <w:fldChar w:fldCharType="end"/>
      </w:r>
      <w:r w:rsidRPr="008B7A88">
        <w:t>. The values are calculated based on their respective molecular weights and the molecular weight of oxygen (32.00 g/mol).</w:t>
      </w:r>
    </w:p>
    <w:p w14:paraId="5B83FB87" w14:textId="32BC2967" w:rsidR="001E3767" w:rsidRPr="008B7A88" w:rsidRDefault="001148C5" w:rsidP="00127D1D">
      <w:pPr>
        <w:pStyle w:val="Caption"/>
      </w:pPr>
      <w:bookmarkStart w:id="525" w:name="_Ref433906466"/>
      <w:bookmarkStart w:id="526" w:name="_Toc48573847"/>
      <w:r w:rsidRPr="008B7A88">
        <w:t xml:space="preserve">Table </w:t>
      </w:r>
      <w:r w:rsidR="00000000">
        <w:fldChar w:fldCharType="begin"/>
      </w:r>
      <w:r w:rsidR="00000000">
        <w:instrText xml:space="preserve"> SEQ Table \* ARABIC </w:instrText>
      </w:r>
      <w:r w:rsidR="00000000">
        <w:fldChar w:fldCharType="separate"/>
      </w:r>
      <w:r w:rsidR="00A95042">
        <w:rPr>
          <w:noProof/>
        </w:rPr>
        <w:t>10</w:t>
      </w:r>
      <w:r w:rsidR="00000000">
        <w:rPr>
          <w:noProof/>
        </w:rPr>
        <w:fldChar w:fldCharType="end"/>
      </w:r>
      <w:bookmarkEnd w:id="525"/>
      <w:r w:rsidRPr="008B7A88">
        <w:t>.</w:t>
      </w:r>
      <w:r w:rsidR="001E3767" w:rsidRPr="008B7A88">
        <w:t xml:space="preserve"> </w:t>
      </w:r>
      <w:r w:rsidRPr="008B7A88">
        <w:t>C</w:t>
      </w:r>
      <w:r w:rsidR="001E3767" w:rsidRPr="008B7A88">
        <w:t>G</w:t>
      </w:r>
      <w:r w:rsidRPr="008B7A88">
        <w:t>KLF</w:t>
      </w:r>
      <w:r w:rsidR="001E3767" w:rsidRPr="008B7A88">
        <w:t xml:space="preserve"> input values for hydrocarbons</w:t>
      </w:r>
      <w:r w:rsidRPr="008B7A88">
        <w:t>, CO</w:t>
      </w:r>
      <w:r w:rsidRPr="008B7A88">
        <w:rPr>
          <w:vertAlign w:val="subscript"/>
        </w:rPr>
        <w:t>2</w:t>
      </w:r>
      <w:r w:rsidRPr="008B7A88">
        <w:t>, and N</w:t>
      </w:r>
      <w:r w:rsidRPr="008B7A88">
        <w:rPr>
          <w:vertAlign w:val="subscript"/>
        </w:rPr>
        <w:t>2</w:t>
      </w:r>
      <w:r w:rsidRPr="008B7A88">
        <w:t>.</w:t>
      </w:r>
      <w:bookmarkEnd w:id="526"/>
    </w:p>
    <w:tbl>
      <w:tblPr>
        <w:tblStyle w:val="TableGrid"/>
        <w:tblW w:w="0" w:type="auto"/>
        <w:jc w:val="center"/>
        <w:tblLook w:val="04A0" w:firstRow="1" w:lastRow="0" w:firstColumn="1" w:lastColumn="0" w:noHBand="0" w:noVBand="1"/>
      </w:tblPr>
      <w:tblGrid>
        <w:gridCol w:w="1876"/>
        <w:gridCol w:w="1596"/>
        <w:gridCol w:w="1070"/>
      </w:tblGrid>
      <w:tr w:rsidR="001E3767" w:rsidRPr="00B0002D" w14:paraId="2105CC8C" w14:textId="77777777" w:rsidTr="007E5F77">
        <w:trPr>
          <w:jc w:val="center"/>
        </w:trPr>
        <w:tc>
          <w:tcPr>
            <w:tcW w:w="1876" w:type="dxa"/>
          </w:tcPr>
          <w:p w14:paraId="71556080" w14:textId="77777777" w:rsidR="001E3767" w:rsidRPr="00545460" w:rsidRDefault="001E3767" w:rsidP="007A3922">
            <w:pPr>
              <w:rPr>
                <w:b/>
                <w:bCs/>
              </w:rPr>
            </w:pPr>
            <w:r w:rsidRPr="00545460">
              <w:rPr>
                <w:b/>
                <w:bCs/>
              </w:rPr>
              <w:t>Chemical</w:t>
            </w:r>
          </w:p>
        </w:tc>
        <w:tc>
          <w:tcPr>
            <w:tcW w:w="1596" w:type="dxa"/>
          </w:tcPr>
          <w:p w14:paraId="7364155E" w14:textId="77777777" w:rsidR="001E3767" w:rsidRPr="00545460" w:rsidRDefault="001E3767" w:rsidP="00B6554A">
            <w:pPr>
              <w:rPr>
                <w:b/>
                <w:bCs/>
              </w:rPr>
            </w:pPr>
            <w:r w:rsidRPr="00545460">
              <w:rPr>
                <w:b/>
                <w:bCs/>
              </w:rPr>
              <w:t>MW (g/mole)</w:t>
            </w:r>
          </w:p>
        </w:tc>
        <w:tc>
          <w:tcPr>
            <w:tcW w:w="1070" w:type="dxa"/>
          </w:tcPr>
          <w:p w14:paraId="6194B58D" w14:textId="77777777" w:rsidR="001E3767" w:rsidRPr="00545460" w:rsidRDefault="001E3767" w:rsidP="00B6554A">
            <w:pPr>
              <w:rPr>
                <w:b/>
                <w:bCs/>
              </w:rPr>
            </w:pPr>
            <w:r w:rsidRPr="00545460">
              <w:rPr>
                <w:b/>
                <w:bCs/>
              </w:rPr>
              <w:t>CGKLF</w:t>
            </w:r>
          </w:p>
        </w:tc>
      </w:tr>
      <w:tr w:rsidR="001E3767" w:rsidRPr="00B0002D" w14:paraId="20E93CD0" w14:textId="77777777" w:rsidTr="007E5F77">
        <w:trPr>
          <w:jc w:val="center"/>
        </w:trPr>
        <w:tc>
          <w:tcPr>
            <w:tcW w:w="1876" w:type="dxa"/>
          </w:tcPr>
          <w:p w14:paraId="7684E708" w14:textId="77777777" w:rsidR="001E3767" w:rsidRPr="008B7A88" w:rsidRDefault="001E3767" w:rsidP="007A3922">
            <w:r w:rsidRPr="008B7A88">
              <w:t>Nitrogen</w:t>
            </w:r>
          </w:p>
        </w:tc>
        <w:tc>
          <w:tcPr>
            <w:tcW w:w="1596" w:type="dxa"/>
          </w:tcPr>
          <w:p w14:paraId="63A00561" w14:textId="77777777" w:rsidR="001E3767" w:rsidRPr="008B7A88" w:rsidRDefault="001E3767" w:rsidP="007A3922">
            <w:r w:rsidRPr="008B7A88">
              <w:t>28.01</w:t>
            </w:r>
          </w:p>
        </w:tc>
        <w:tc>
          <w:tcPr>
            <w:tcW w:w="1070" w:type="dxa"/>
          </w:tcPr>
          <w:p w14:paraId="0CFB549A" w14:textId="77777777" w:rsidR="001E3767" w:rsidRPr="008B7A88" w:rsidRDefault="001E3767" w:rsidP="00B6554A">
            <w:r w:rsidRPr="008B7A88">
              <w:t>1.034</w:t>
            </w:r>
          </w:p>
        </w:tc>
      </w:tr>
      <w:tr w:rsidR="001E3767" w:rsidRPr="00B0002D" w14:paraId="131F48EB" w14:textId="77777777" w:rsidTr="007E5F77">
        <w:trPr>
          <w:jc w:val="center"/>
        </w:trPr>
        <w:tc>
          <w:tcPr>
            <w:tcW w:w="1876" w:type="dxa"/>
          </w:tcPr>
          <w:p w14:paraId="2ECEB920" w14:textId="77777777" w:rsidR="001E3767" w:rsidRPr="008B7A88" w:rsidRDefault="001E3767" w:rsidP="007A3922">
            <w:r w:rsidRPr="008B7A88">
              <w:t>Carbon Dioxide</w:t>
            </w:r>
          </w:p>
        </w:tc>
        <w:tc>
          <w:tcPr>
            <w:tcW w:w="1596" w:type="dxa"/>
          </w:tcPr>
          <w:p w14:paraId="4BA0D7FE" w14:textId="77777777" w:rsidR="001E3767" w:rsidRPr="008B7A88" w:rsidRDefault="001E3767" w:rsidP="007A3922">
            <w:r w:rsidRPr="008B7A88">
              <w:t>44</w:t>
            </w:r>
          </w:p>
        </w:tc>
        <w:tc>
          <w:tcPr>
            <w:tcW w:w="1070" w:type="dxa"/>
          </w:tcPr>
          <w:p w14:paraId="748AFD2B" w14:textId="77777777" w:rsidR="001E3767" w:rsidRPr="008B7A88" w:rsidRDefault="001E3767" w:rsidP="00B6554A">
            <w:r w:rsidRPr="008B7A88">
              <w:t>0.923</w:t>
            </w:r>
          </w:p>
        </w:tc>
      </w:tr>
      <w:tr w:rsidR="001E3767" w:rsidRPr="00B0002D" w14:paraId="362F48D8" w14:textId="77777777" w:rsidTr="007E5F77">
        <w:trPr>
          <w:jc w:val="center"/>
        </w:trPr>
        <w:tc>
          <w:tcPr>
            <w:tcW w:w="1876" w:type="dxa"/>
          </w:tcPr>
          <w:p w14:paraId="323D213C" w14:textId="77777777" w:rsidR="001E3767" w:rsidRPr="008B7A88" w:rsidRDefault="001E3767" w:rsidP="007A3922">
            <w:r w:rsidRPr="008B7A88">
              <w:t>Benzene</w:t>
            </w:r>
          </w:p>
        </w:tc>
        <w:tc>
          <w:tcPr>
            <w:tcW w:w="1596" w:type="dxa"/>
          </w:tcPr>
          <w:p w14:paraId="6E30C7AC" w14:textId="77777777" w:rsidR="001E3767" w:rsidRPr="008B7A88" w:rsidRDefault="001E3767" w:rsidP="007A3922">
            <w:r w:rsidRPr="008B7A88">
              <w:t>78.11</w:t>
            </w:r>
          </w:p>
        </w:tc>
        <w:tc>
          <w:tcPr>
            <w:tcW w:w="1070" w:type="dxa"/>
          </w:tcPr>
          <w:p w14:paraId="6068F942" w14:textId="77777777" w:rsidR="001E3767" w:rsidRPr="008B7A88" w:rsidRDefault="001E3767" w:rsidP="00B6554A">
            <w:r w:rsidRPr="008B7A88">
              <w:t>0.800</w:t>
            </w:r>
          </w:p>
        </w:tc>
      </w:tr>
      <w:tr w:rsidR="001E3767" w:rsidRPr="00B0002D" w14:paraId="51A638D0" w14:textId="77777777" w:rsidTr="007E5F77">
        <w:trPr>
          <w:jc w:val="center"/>
        </w:trPr>
        <w:tc>
          <w:tcPr>
            <w:tcW w:w="1876" w:type="dxa"/>
          </w:tcPr>
          <w:p w14:paraId="4F0A6793" w14:textId="77777777" w:rsidR="001E3767" w:rsidRPr="008B7A88" w:rsidRDefault="001E3767" w:rsidP="007A3922">
            <w:r w:rsidRPr="008B7A88">
              <w:t>MTBE</w:t>
            </w:r>
          </w:p>
        </w:tc>
        <w:tc>
          <w:tcPr>
            <w:tcW w:w="1596" w:type="dxa"/>
          </w:tcPr>
          <w:p w14:paraId="5D345BD3" w14:textId="77777777" w:rsidR="001E3767" w:rsidRPr="008B7A88" w:rsidRDefault="001E3767" w:rsidP="007A3922">
            <w:r w:rsidRPr="008B7A88">
              <w:t>88.15</w:t>
            </w:r>
          </w:p>
        </w:tc>
        <w:tc>
          <w:tcPr>
            <w:tcW w:w="1070" w:type="dxa"/>
          </w:tcPr>
          <w:p w14:paraId="3CB39D4C" w14:textId="77777777" w:rsidR="001E3767" w:rsidRPr="008B7A88" w:rsidRDefault="001E3767" w:rsidP="00B6554A">
            <w:r w:rsidRPr="008B7A88">
              <w:t>0.776</w:t>
            </w:r>
          </w:p>
        </w:tc>
      </w:tr>
      <w:tr w:rsidR="001E3767" w:rsidRPr="00B0002D" w14:paraId="48F5DA4C" w14:textId="77777777" w:rsidTr="007E5F77">
        <w:trPr>
          <w:jc w:val="center"/>
        </w:trPr>
        <w:tc>
          <w:tcPr>
            <w:tcW w:w="1876" w:type="dxa"/>
          </w:tcPr>
          <w:p w14:paraId="70DE52FC" w14:textId="77777777" w:rsidR="001E3767" w:rsidRPr="008B7A88" w:rsidRDefault="001E3767" w:rsidP="007A3922">
            <w:r w:rsidRPr="008B7A88">
              <w:t>Toluene</w:t>
            </w:r>
          </w:p>
        </w:tc>
        <w:tc>
          <w:tcPr>
            <w:tcW w:w="1596" w:type="dxa"/>
          </w:tcPr>
          <w:p w14:paraId="1C227C12" w14:textId="77777777" w:rsidR="001E3767" w:rsidRPr="008B7A88" w:rsidRDefault="001E3767" w:rsidP="007A3922">
            <w:r w:rsidRPr="008B7A88">
              <w:t>92.13</w:t>
            </w:r>
          </w:p>
        </w:tc>
        <w:tc>
          <w:tcPr>
            <w:tcW w:w="1070" w:type="dxa"/>
          </w:tcPr>
          <w:p w14:paraId="71FE6F04" w14:textId="77777777" w:rsidR="001E3767" w:rsidRPr="008B7A88" w:rsidRDefault="001E3767" w:rsidP="00B6554A">
            <w:r w:rsidRPr="008B7A88">
              <w:t>0.768</w:t>
            </w:r>
          </w:p>
        </w:tc>
      </w:tr>
      <w:tr w:rsidR="001E3767" w:rsidRPr="00B0002D" w14:paraId="7AFC9EED" w14:textId="77777777" w:rsidTr="007E5F77">
        <w:trPr>
          <w:jc w:val="center"/>
        </w:trPr>
        <w:tc>
          <w:tcPr>
            <w:tcW w:w="1876" w:type="dxa"/>
          </w:tcPr>
          <w:p w14:paraId="1AC47A8A" w14:textId="77777777" w:rsidR="001E3767" w:rsidRPr="008B7A88" w:rsidRDefault="001E3767" w:rsidP="007A3922">
            <w:r w:rsidRPr="008B7A88">
              <w:t>Ethylbenzene</w:t>
            </w:r>
          </w:p>
        </w:tc>
        <w:tc>
          <w:tcPr>
            <w:tcW w:w="1596" w:type="dxa"/>
          </w:tcPr>
          <w:p w14:paraId="7E9DCD4E" w14:textId="77777777" w:rsidR="001E3767" w:rsidRPr="008B7A88" w:rsidRDefault="001E3767" w:rsidP="007A3922">
            <w:r w:rsidRPr="008B7A88">
              <w:t>106.16</w:t>
            </w:r>
          </w:p>
        </w:tc>
        <w:tc>
          <w:tcPr>
            <w:tcW w:w="1070" w:type="dxa"/>
          </w:tcPr>
          <w:p w14:paraId="06DA2CFD" w14:textId="77777777" w:rsidR="001E3767" w:rsidRPr="008B7A88" w:rsidRDefault="001E3767" w:rsidP="00B6554A">
            <w:r w:rsidRPr="008B7A88">
              <w:t>0.741</w:t>
            </w:r>
          </w:p>
        </w:tc>
      </w:tr>
    </w:tbl>
    <w:p w14:paraId="4869F311" w14:textId="77777777" w:rsidR="001E3767" w:rsidRPr="001E3767" w:rsidRDefault="001E3767" w:rsidP="007A3922"/>
    <w:p w14:paraId="239EAE84" w14:textId="6EBAD5E3" w:rsidR="001E3767" w:rsidRPr="008B7A88" w:rsidRDefault="001E3767" w:rsidP="007A3922">
      <w:r w:rsidRPr="008B7A88">
        <w:t xml:space="preserve">For a volatile hydrocarbon, it can often be assumed that the saturation liquid phase concentration </w:t>
      </w:r>
      <w:commentRangeStart w:id="527"/>
      <w:r w:rsidRPr="008B7A88">
        <w:t>(</w:t>
      </w:r>
      <w:proofErr w:type="spellStart"/>
      <w:r w:rsidRPr="008B7A88">
        <w:t>ɸ’g</w:t>
      </w:r>
      <w:proofErr w:type="spellEnd"/>
      <w:r w:rsidRPr="008B7A88">
        <w:t xml:space="preserve">) </w:t>
      </w:r>
      <w:commentRangeEnd w:id="527"/>
      <w:r w:rsidR="00CC7695">
        <w:rPr>
          <w:rStyle w:val="CommentReference"/>
        </w:rPr>
        <w:commentReference w:id="527"/>
      </w:r>
      <w:r w:rsidRPr="008B7A88">
        <w:t xml:space="preserve">is </w:t>
      </w:r>
      <w:proofErr w:type="gramStart"/>
      <w:r w:rsidRPr="008B7A88">
        <w:t>negligible, since</w:t>
      </w:r>
      <w:proofErr w:type="gramEnd"/>
      <w:r w:rsidRPr="008B7A88">
        <w:t xml:space="preserve"> there is no significant concentration of the hydrocarbon in the gas phase (atmosphere). Therefore</w:t>
      </w:r>
      <w:r w:rsidR="00BD249D">
        <w:t>,</w:t>
      </w:r>
      <w:r w:rsidRPr="008B7A88">
        <w:t xml:space="preserve"> the modified source/sink equation for a volatile generic constituent that includes volatilization from the top layer (water surface)</w:t>
      </w:r>
      <w:r w:rsidR="00CC7695">
        <w:t>,</w:t>
      </w:r>
      <w:r w:rsidRPr="008B7A88">
        <w:t xml:space="preserve"> along with possible zero and first order decay</w:t>
      </w:r>
      <w:r w:rsidR="00CC7695">
        <w:t>,</w:t>
      </w:r>
      <w:r w:rsidRPr="008B7A88">
        <w:t xml:space="preserve"> is described by</w:t>
      </w:r>
    </w:p>
    <w:p w14:paraId="1999C18B" w14:textId="77777777" w:rsidR="001148C5" w:rsidRPr="008B7A88" w:rsidRDefault="001148C5" w:rsidP="00B6554A"/>
    <w:p w14:paraId="3AA29ED4" w14:textId="061CF1F2" w:rsidR="001E3767" w:rsidRPr="008B7A88" w:rsidRDefault="00000000" w:rsidP="00B6554A">
      <m:oMathPara>
        <m:oMath>
          <m:sSub>
            <m:sSubPr>
              <m:ctrlPr>
                <w:rPr>
                  <w:rFonts w:ascii="Cambria Math" w:hAnsi="Cambria Math"/>
                </w:rPr>
              </m:ctrlPr>
            </m:sSubPr>
            <m:e>
              <m:r>
                <w:rPr>
                  <w:rFonts w:ascii="Cambria Math" w:hAnsi="Cambria Math"/>
                </w:rPr>
                <m:t>S</m:t>
              </m:r>
            </m:e>
            <m:sub>
              <m:r>
                <w:rPr>
                  <w:rFonts w:ascii="Cambria Math" w:hAnsi="Cambria Math"/>
                </w:rPr>
                <m:t>gVol</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0</m:t>
              </m:r>
            </m:sub>
          </m:sSub>
          <m:sSubSup>
            <m:sSubSupPr>
              <m:ctrlPr>
                <w:rPr>
                  <w:rFonts w:ascii="Cambria Math" w:hAnsi="Cambria Math"/>
                </w:rPr>
              </m:ctrlPr>
            </m:sSubSupPr>
            <m:e>
              <m:r>
                <w:rPr>
                  <w:rFonts w:ascii="Cambria Math" w:hAnsi="Cambria Math"/>
                </w:rPr>
                <m:t>θ</m:t>
              </m:r>
            </m:e>
            <m:sub>
              <m:r>
                <w:rPr>
                  <w:rFonts w:ascii="Cambria Math" w:hAnsi="Cambria Math"/>
                </w:rPr>
                <m:t>g</m:t>
              </m:r>
            </m:sub>
            <m:sup>
              <m:d>
                <m:dPr>
                  <m:ctrlPr>
                    <w:rPr>
                      <w:rFonts w:ascii="Cambria Math" w:hAnsi="Cambria Math"/>
                    </w:rPr>
                  </m:ctrlPr>
                </m:dPr>
                <m:e>
                  <m:r>
                    <w:rPr>
                      <w:rFonts w:ascii="Cambria Math" w:hAnsi="Cambria Math"/>
                    </w:rPr>
                    <m:t>T</m:t>
                  </m:r>
                  <m:r>
                    <m:rPr>
                      <m:sty m:val="p"/>
                    </m:rPr>
                    <w:rPr>
                      <w:rFonts w:ascii="Cambria Math" w:hAnsi="Cambria Math"/>
                    </w:rPr>
                    <m:t>-20</m:t>
                  </m:r>
                </m:e>
              </m:d>
            </m:sup>
          </m:sSubSup>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sSubSup>
            <m:sSubSupPr>
              <m:ctrlPr>
                <w:rPr>
                  <w:rFonts w:ascii="Cambria Math" w:hAnsi="Cambria Math"/>
                </w:rPr>
              </m:ctrlPr>
            </m:sSubSupPr>
            <m:e>
              <m:r>
                <w:rPr>
                  <w:rFonts w:ascii="Cambria Math" w:hAnsi="Cambria Math"/>
                </w:rPr>
                <m:t>θ</m:t>
              </m:r>
            </m:e>
            <m:sub>
              <m:r>
                <w:rPr>
                  <w:rFonts w:ascii="Cambria Math" w:hAnsi="Cambria Math"/>
                </w:rPr>
                <m:t>g</m:t>
              </m:r>
            </m:sub>
            <m:sup>
              <m:d>
                <m:dPr>
                  <m:ctrlPr>
                    <w:rPr>
                      <w:rFonts w:ascii="Cambria Math" w:hAnsi="Cambria Math"/>
                    </w:rPr>
                  </m:ctrlPr>
                </m:dPr>
                <m:e>
                  <m:r>
                    <w:rPr>
                      <w:rFonts w:ascii="Cambria Math" w:hAnsi="Cambria Math"/>
                    </w:rPr>
                    <m:t>T</m:t>
                  </m:r>
                  <m:r>
                    <m:rPr>
                      <m:sty m:val="p"/>
                    </m:rPr>
                    <w:rPr>
                      <w:rFonts w:ascii="Cambria Math" w:hAnsi="Cambria Math"/>
                    </w:rPr>
                    <m:t>-20</m:t>
                  </m:r>
                </m:e>
              </m:d>
            </m:sup>
          </m:sSubSup>
          <m:sSub>
            <m:sSubPr>
              <m:ctrlPr>
                <w:rPr>
                  <w:rFonts w:ascii="Cambria Math" w:hAnsi="Cambria Math"/>
                </w:rPr>
              </m:ctrlPr>
            </m:sSubPr>
            <m:e>
              <m:r>
                <m:rPr>
                  <m:sty m:val="p"/>
                </m:rPr>
                <w:rPr>
                  <w:rFonts w:ascii="Cambria Math" w:hAnsi="Cambria Math"/>
                </w:rPr>
                <m:t>ɸ</m:t>
              </m:r>
            </m:e>
            <m:sub>
              <m:r>
                <w:rPr>
                  <w:rFonts w:ascii="Cambria Math" w:hAnsi="Cambria Math"/>
                </w:rPr>
                <m:t>g</m:t>
              </m:r>
            </m:sub>
          </m:sSub>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h</m:t>
                      </m:r>
                    </m:e>
                    <m:sub>
                      <m:r>
                        <w:rPr>
                          <w:rFonts w:ascii="Cambria Math" w:hAnsi="Cambria Math"/>
                        </w:rPr>
                        <m:t>KT</m:t>
                      </m:r>
                    </m:sub>
                  </m:sSub>
                </m:den>
              </m:f>
              <m:r>
                <w:rPr>
                  <w:rFonts w:ascii="Cambria Math" w:hAnsi="Cambria Math"/>
                </w:rPr>
                <m:t>K</m:t>
              </m:r>
            </m:e>
            <m:sub>
              <m:r>
                <w:rPr>
                  <w:rFonts w:ascii="Cambria Math" w:hAnsi="Cambria Math"/>
                </w:rPr>
                <m:t>LO</m:t>
              </m:r>
              <m:r>
                <m:rPr>
                  <m:sty m:val="p"/>
                </m:rPr>
                <w:rPr>
                  <w:rFonts w:ascii="Cambria Math" w:hAnsi="Cambria Math"/>
                </w:rPr>
                <m:t>2</m:t>
              </m:r>
            </m:sub>
          </m:sSub>
          <m:r>
            <w:rPr>
              <w:rFonts w:ascii="Cambria Math" w:hAnsi="Cambria Math"/>
            </w:rPr>
            <m:t>CGKLF</m:t>
          </m:r>
          <m:sSub>
            <m:sSubPr>
              <m:ctrlPr>
                <w:rPr>
                  <w:rFonts w:ascii="Cambria Math" w:hAnsi="Cambria Math"/>
                </w:rPr>
              </m:ctrlPr>
            </m:sSubPr>
            <m:e>
              <m:r>
                <m:rPr>
                  <m:sty m:val="p"/>
                </m:rPr>
                <w:rPr>
                  <w:rFonts w:ascii="Cambria Math" w:hAnsi="Cambria Math"/>
                </w:rPr>
                <m:t>ɸ</m:t>
              </m:r>
            </m:e>
            <m:sub>
              <m:r>
                <w:rPr>
                  <w:rFonts w:ascii="Cambria Math" w:hAnsi="Cambria Math"/>
                </w:rPr>
                <m:t>g</m:t>
              </m:r>
            </m:sub>
          </m:sSub>
        </m:oMath>
      </m:oMathPara>
    </w:p>
    <w:p w14:paraId="0BB400BD" w14:textId="77777777" w:rsidR="001148C5" w:rsidRPr="008B7A88" w:rsidRDefault="001148C5" w:rsidP="00B6554A"/>
    <w:p w14:paraId="138CFE59" w14:textId="797EBF86" w:rsidR="001E3767" w:rsidRPr="008B7A88" w:rsidRDefault="00B75C51" w:rsidP="005611B1">
      <w:r>
        <w:t>w</w:t>
      </w:r>
      <w:r w:rsidR="001E3767" w:rsidRPr="008B7A88">
        <w:t xml:space="preserve">here </w:t>
      </w:r>
      <w:proofErr w:type="spellStart"/>
      <w:r w:rsidR="001E3767" w:rsidRPr="008B7A88">
        <w:t>S</w:t>
      </w:r>
      <w:r w:rsidR="001E3767" w:rsidRPr="008B7A88">
        <w:rPr>
          <w:vertAlign w:val="subscript"/>
        </w:rPr>
        <w:t>gVol</w:t>
      </w:r>
      <w:proofErr w:type="spellEnd"/>
      <w:r w:rsidR="001E3767" w:rsidRPr="008B7A88">
        <w:t xml:space="preserve"> is the source/sink term for the volatile generic constituent concentration (gm</w:t>
      </w:r>
      <w:r w:rsidR="001148C5" w:rsidRPr="008B7A88">
        <w:rPr>
          <w:vertAlign w:val="superscript"/>
        </w:rPr>
        <w:t>-3</w:t>
      </w:r>
      <w:r w:rsidR="001E3767" w:rsidRPr="008B7A88">
        <w:t>s</w:t>
      </w:r>
      <w:r w:rsidR="001148C5" w:rsidRPr="008B7A88">
        <w:rPr>
          <w:vertAlign w:val="superscript"/>
        </w:rPr>
        <w:t>-1</w:t>
      </w:r>
      <w:r w:rsidR="001E3767" w:rsidRPr="008B7A88">
        <w:t xml:space="preserve">), </w:t>
      </w:r>
      <w:proofErr w:type="spellStart"/>
      <w:r w:rsidR="001E3767" w:rsidRPr="008B7A88">
        <w:t>ɸ</w:t>
      </w:r>
      <w:r w:rsidR="001E3767" w:rsidRPr="008B7A88">
        <w:rPr>
          <w:vertAlign w:val="subscript"/>
        </w:rPr>
        <w:t>g</w:t>
      </w:r>
      <w:proofErr w:type="spellEnd"/>
      <w:r w:rsidR="001E3767" w:rsidRPr="008B7A88">
        <w:t xml:space="preserve"> is the volatile generic constituent concentration (g/m</w:t>
      </w:r>
      <w:r w:rsidR="001E3767" w:rsidRPr="008B7A88">
        <w:rPr>
          <w:vertAlign w:val="superscript"/>
        </w:rPr>
        <w:t>3</w:t>
      </w:r>
      <w:r w:rsidR="001E3767" w:rsidRPr="008B7A88">
        <w:t xml:space="preserve">), and other terms are as </w:t>
      </w:r>
      <w:r w:rsidR="00CC7695" w:rsidRPr="008B7A88">
        <w:t xml:space="preserve">previously </w:t>
      </w:r>
      <w:r w:rsidR="001E3767" w:rsidRPr="008B7A88">
        <w:t>defined.</w:t>
      </w:r>
    </w:p>
    <w:p w14:paraId="23064BD7" w14:textId="0E8660CF" w:rsidR="0041037A" w:rsidRPr="00B7030B" w:rsidRDefault="0041037A" w:rsidP="00545460">
      <w:pPr>
        <w:pStyle w:val="Heading3"/>
        <w:spacing w:after="120"/>
      </w:pPr>
      <w:bookmarkStart w:id="528" w:name="_Toc48573624"/>
      <w:r w:rsidRPr="00B7030B">
        <w:lastRenderedPageBreak/>
        <w:t xml:space="preserve">Water Age or Residence </w:t>
      </w:r>
      <w:r w:rsidR="00BD65A2">
        <w:t>T</w:t>
      </w:r>
      <w:r w:rsidRPr="00B7030B">
        <w:t>ime</w:t>
      </w:r>
      <w:bookmarkEnd w:id="528"/>
    </w:p>
    <w:p w14:paraId="439830BA" w14:textId="77777777" w:rsidR="0041037A" w:rsidRPr="008B7A88" w:rsidRDefault="0041037A" w:rsidP="007A3922">
      <w:pPr>
        <w:pStyle w:val="BodyText"/>
      </w:pPr>
      <w:r w:rsidRPr="008B7A88">
        <w:t xml:space="preserve">Setting the zero-order decay rate to –1 </w:t>
      </w:r>
      <w:r w:rsidRPr="00127D1D">
        <w:t>day</w:t>
      </w:r>
      <w:r w:rsidRPr="00127D1D">
        <w:rPr>
          <w:vertAlign w:val="superscript"/>
        </w:rPr>
        <w:t>-1</w:t>
      </w:r>
      <w:r w:rsidRPr="008B7A88">
        <w:t xml:space="preserve"> and zeroing out all other generic constituent kinetic parameters results in a state variable that increases by 1 </w:t>
      </w:r>
      <w:r w:rsidRPr="00127D1D">
        <w:t>day</w:t>
      </w:r>
      <w:r w:rsidRPr="00127D1D">
        <w:rPr>
          <w:vertAlign w:val="superscript"/>
        </w:rPr>
        <w:t>-1</w:t>
      </w:r>
      <w:r w:rsidRPr="008B7A88">
        <w:t>, which is an exact representation of water age or hydraulic residence time.  This is a very useful state variable when looking at hydrodynamics.</w:t>
      </w:r>
    </w:p>
    <w:p w14:paraId="40921D32" w14:textId="77777777" w:rsidR="0041037A" w:rsidRPr="008B7A88" w:rsidRDefault="0041037A" w:rsidP="007552CD">
      <w:pPr>
        <w:pStyle w:val="BodyText2"/>
        <w:sectPr w:rsidR="0041037A" w:rsidRPr="008B7A88">
          <w:headerReference w:type="even" r:id="rId283"/>
          <w:footerReference w:type="even" r:id="rId284"/>
          <w:endnotePr>
            <w:numFmt w:val="decimal"/>
          </w:endnotePr>
          <w:type w:val="continuous"/>
          <w:pgSz w:w="12240" w:h="15840" w:code="1"/>
          <w:pgMar w:top="1728" w:right="1440" w:bottom="1728" w:left="2160" w:header="1008" w:footer="1008" w:gutter="0"/>
          <w:paperSrc w:first="100" w:other="100"/>
          <w:pgNumType w:chapStyle="7"/>
          <w:cols w:space="720"/>
          <w:titlePg/>
        </w:sectPr>
      </w:pPr>
    </w:p>
    <w:p w14:paraId="4076E7E6" w14:textId="255B8B01" w:rsidR="0041037A" w:rsidRPr="008B7A88" w:rsidRDefault="0041037A">
      <w:pPr>
        <w:pStyle w:val="equation"/>
        <w:rPr>
          <w:rFonts w:asciiTheme="minorHAnsi" w:hAnsiTheme="minorHAnsi"/>
          <w:b/>
          <w:bCs/>
          <w:sz w:val="20"/>
          <w:szCs w:val="18"/>
        </w:rPr>
      </w:pPr>
      <w:r w:rsidRPr="008B7A88">
        <w:rPr>
          <w:rFonts w:asciiTheme="minorHAnsi" w:hAnsiTheme="minorHAnsi"/>
          <w:sz w:val="20"/>
          <w:szCs w:val="18"/>
        </w:rPr>
        <w:tab/>
      </w:r>
      <m:oMath>
        <m:sSub>
          <m:sSubPr>
            <m:ctrlPr>
              <w:rPr>
                <w:rFonts w:ascii="Cambria Math" w:hAnsi="Cambria Math"/>
                <w:i/>
                <w:sz w:val="20"/>
                <w:szCs w:val="18"/>
              </w:rPr>
            </m:ctrlPr>
          </m:sSubPr>
          <m:e>
            <m:r>
              <w:rPr>
                <w:rFonts w:ascii="Cambria Math" w:hAnsi="Cambria Math"/>
                <w:sz w:val="20"/>
                <w:szCs w:val="18"/>
              </w:rPr>
              <m:t>S</m:t>
            </m:r>
          </m:e>
          <m:sub>
            <m:r>
              <w:rPr>
                <w:rFonts w:ascii="Cambria Math" w:hAnsi="Cambria Math"/>
                <w:sz w:val="20"/>
                <w:szCs w:val="18"/>
              </w:rPr>
              <m:t>age</m:t>
            </m:r>
          </m:sub>
        </m:sSub>
        <m:r>
          <w:rPr>
            <w:rFonts w:ascii="Cambria Math" w:hAnsi="Cambria Math"/>
            <w:sz w:val="20"/>
            <w:szCs w:val="18"/>
          </w:rPr>
          <m:t xml:space="preserve">=-1 </m:t>
        </m:r>
        <m:sSup>
          <m:sSupPr>
            <m:ctrlPr>
              <w:rPr>
                <w:rFonts w:ascii="Cambria Math" w:hAnsi="Cambria Math"/>
                <w:i/>
                <w:sz w:val="20"/>
                <w:szCs w:val="18"/>
              </w:rPr>
            </m:ctrlPr>
          </m:sSupPr>
          <m:e>
            <m:r>
              <w:rPr>
                <w:rFonts w:ascii="Cambria Math" w:hAnsi="Cambria Math"/>
                <w:sz w:val="20"/>
                <w:szCs w:val="18"/>
              </w:rPr>
              <m:t>day</m:t>
            </m:r>
          </m:e>
          <m:sup>
            <m:r>
              <w:rPr>
                <w:rFonts w:ascii="Cambria Math" w:hAnsi="Cambria Math"/>
                <w:sz w:val="20"/>
                <w:szCs w:val="18"/>
              </w:rPr>
              <m:t>-1</m:t>
            </m:r>
          </m:sup>
        </m:sSup>
      </m:oMath>
      <w:r w:rsidRPr="008B7A88">
        <w:rPr>
          <w:rFonts w:asciiTheme="minorHAnsi" w:hAnsiTheme="minorHAnsi"/>
          <w:sz w:val="20"/>
          <w:szCs w:val="18"/>
        </w:rPr>
        <w:tab/>
      </w:r>
      <w:r w:rsidRPr="008B7A88">
        <w:rPr>
          <w:rFonts w:asciiTheme="minorHAnsi" w:hAnsiTheme="minorHAnsi"/>
          <w:b/>
          <w:bCs/>
          <w:sz w:val="20"/>
          <w:szCs w:val="18"/>
        </w:rPr>
        <w:t>(</w:t>
      </w:r>
      <w:r w:rsidR="00A41B27">
        <w:rPr>
          <w:rFonts w:asciiTheme="minorHAnsi" w:hAnsiTheme="minorHAnsi"/>
          <w:b/>
          <w:bCs/>
          <w:sz w:val="20"/>
          <w:szCs w:val="18"/>
        </w:rPr>
        <w:fldChar w:fldCharType="begin"/>
      </w:r>
      <w:r w:rsidR="00A41B27">
        <w:rPr>
          <w:rFonts w:asciiTheme="minorHAnsi" w:hAnsiTheme="minorHAnsi"/>
          <w:b/>
          <w:bCs/>
          <w:sz w:val="20"/>
          <w:szCs w:val="18"/>
        </w:rPr>
        <w:instrText xml:space="preserve"> STYLEREF 1 \s </w:instrText>
      </w:r>
      <w:r w:rsidR="00A41B27">
        <w:rPr>
          <w:rFonts w:asciiTheme="minorHAnsi" w:hAnsiTheme="minorHAnsi"/>
          <w:b/>
          <w:bCs/>
          <w:sz w:val="20"/>
          <w:szCs w:val="18"/>
        </w:rPr>
        <w:fldChar w:fldCharType="separate"/>
      </w:r>
      <w:r w:rsidR="00A95042">
        <w:rPr>
          <w:rFonts w:asciiTheme="minorHAnsi" w:hAnsiTheme="minorHAnsi"/>
          <w:b/>
          <w:bCs/>
          <w:noProof/>
          <w:sz w:val="20"/>
          <w:szCs w:val="18"/>
        </w:rPr>
        <w:t>4</w:t>
      </w:r>
      <w:r w:rsidR="00A41B27">
        <w:rPr>
          <w:rFonts w:asciiTheme="minorHAnsi" w:hAnsiTheme="minorHAnsi"/>
          <w:b/>
          <w:bCs/>
          <w:sz w:val="20"/>
          <w:szCs w:val="18"/>
        </w:rPr>
        <w:fldChar w:fldCharType="end"/>
      </w:r>
      <w:r w:rsidR="00A41B27">
        <w:rPr>
          <w:rFonts w:asciiTheme="minorHAnsi" w:hAnsiTheme="minorHAnsi"/>
          <w:b/>
          <w:bCs/>
          <w:sz w:val="20"/>
          <w:szCs w:val="18"/>
        </w:rPr>
        <w:noBreakHyphen/>
      </w:r>
      <w:r w:rsidR="00A41B27">
        <w:rPr>
          <w:rFonts w:asciiTheme="minorHAnsi" w:hAnsiTheme="minorHAnsi"/>
          <w:b/>
          <w:bCs/>
          <w:sz w:val="20"/>
          <w:szCs w:val="18"/>
        </w:rPr>
        <w:fldChar w:fldCharType="begin"/>
      </w:r>
      <w:r w:rsidR="00A41B27">
        <w:rPr>
          <w:rFonts w:asciiTheme="minorHAnsi" w:hAnsiTheme="minorHAnsi"/>
          <w:b/>
          <w:bCs/>
          <w:sz w:val="20"/>
          <w:szCs w:val="18"/>
        </w:rPr>
        <w:instrText xml:space="preserve"> SEQ Equation \* ARABIC \s 1 </w:instrText>
      </w:r>
      <w:r w:rsidR="00A41B27">
        <w:rPr>
          <w:rFonts w:asciiTheme="minorHAnsi" w:hAnsiTheme="minorHAnsi"/>
          <w:b/>
          <w:bCs/>
          <w:sz w:val="20"/>
          <w:szCs w:val="18"/>
        </w:rPr>
        <w:fldChar w:fldCharType="separate"/>
      </w:r>
      <w:r w:rsidR="00A95042">
        <w:rPr>
          <w:rFonts w:asciiTheme="minorHAnsi" w:hAnsiTheme="minorHAnsi"/>
          <w:b/>
          <w:bCs/>
          <w:noProof/>
          <w:sz w:val="20"/>
          <w:szCs w:val="18"/>
        </w:rPr>
        <w:t>67</w:t>
      </w:r>
      <w:r w:rsidR="00A41B27">
        <w:rPr>
          <w:rFonts w:asciiTheme="minorHAnsi" w:hAnsiTheme="minorHAnsi"/>
          <w:b/>
          <w:bCs/>
          <w:sz w:val="20"/>
          <w:szCs w:val="18"/>
        </w:rPr>
        <w:fldChar w:fldCharType="end"/>
      </w:r>
      <w:r w:rsidRPr="008B7A88">
        <w:rPr>
          <w:rFonts w:asciiTheme="minorHAnsi" w:hAnsiTheme="minorHAnsi"/>
          <w:b/>
          <w:bCs/>
          <w:sz w:val="20"/>
          <w:szCs w:val="18"/>
        </w:rPr>
        <w:t>)</w:t>
      </w:r>
    </w:p>
    <w:p w14:paraId="2CAB2923" w14:textId="543C92AE" w:rsidR="008B7A88" w:rsidRDefault="00F92541" w:rsidP="008B7A88">
      <w:pPr>
        <w:pStyle w:val="equation"/>
        <w:jc w:val="left"/>
        <w:rPr>
          <w:rFonts w:asciiTheme="minorHAnsi" w:hAnsiTheme="minorHAnsi" w:cstheme="minorHAnsi"/>
          <w:bCs/>
          <w:sz w:val="20"/>
        </w:rPr>
      </w:pPr>
      <w:r w:rsidRPr="008B7A88">
        <w:rPr>
          <w:rFonts w:asciiTheme="minorHAnsi" w:hAnsiTheme="minorHAnsi"/>
          <w:bCs/>
          <w:sz w:val="20"/>
          <w:szCs w:val="18"/>
        </w:rPr>
        <w:t>An example of water age for a reservoir in Washington</w:t>
      </w:r>
      <w:r w:rsidR="00BD65A2">
        <w:rPr>
          <w:rFonts w:asciiTheme="minorHAnsi" w:hAnsiTheme="minorHAnsi"/>
          <w:bCs/>
          <w:sz w:val="20"/>
          <w:szCs w:val="18"/>
        </w:rPr>
        <w:t xml:space="preserve"> State</w:t>
      </w:r>
      <w:r w:rsidRPr="008B7A88">
        <w:rPr>
          <w:rFonts w:asciiTheme="minorHAnsi" w:hAnsiTheme="minorHAnsi"/>
          <w:bCs/>
          <w:sz w:val="20"/>
          <w:szCs w:val="18"/>
        </w:rPr>
        <w:t xml:space="preserve"> is </w:t>
      </w:r>
      <w:r w:rsidRPr="00545460">
        <w:rPr>
          <w:rFonts w:asciiTheme="minorHAnsi" w:hAnsiTheme="minorHAnsi"/>
          <w:bCs/>
          <w:color w:val="000000" w:themeColor="text1"/>
          <w:sz w:val="20"/>
          <w:szCs w:val="18"/>
        </w:rPr>
        <w:t xml:space="preserve">shown </w:t>
      </w:r>
      <w:r w:rsidR="008B7A88" w:rsidRPr="00545460">
        <w:rPr>
          <w:rFonts w:asciiTheme="minorHAnsi" w:hAnsiTheme="minorHAnsi" w:cstheme="minorHAnsi"/>
          <w:b/>
          <w:color w:val="0000FF"/>
          <w:sz w:val="20"/>
          <w:u w:val="single"/>
        </w:rPr>
        <w:fldChar w:fldCharType="begin"/>
      </w:r>
      <w:r w:rsidR="008B7A88" w:rsidRPr="00545460">
        <w:rPr>
          <w:rFonts w:asciiTheme="minorHAnsi" w:hAnsiTheme="minorHAnsi" w:cstheme="minorHAnsi"/>
          <w:b/>
          <w:color w:val="0000FF"/>
          <w:sz w:val="20"/>
          <w:u w:val="single"/>
        </w:rPr>
        <w:instrText xml:space="preserve"> REF _Ref14383140 \h  \* MERGEFORMAT </w:instrText>
      </w:r>
      <w:r w:rsidR="008B7A88" w:rsidRPr="00545460">
        <w:rPr>
          <w:rFonts w:asciiTheme="minorHAnsi" w:hAnsiTheme="minorHAnsi" w:cstheme="minorHAnsi"/>
          <w:b/>
          <w:color w:val="0000FF"/>
          <w:sz w:val="20"/>
          <w:u w:val="single"/>
        </w:rPr>
      </w:r>
      <w:r w:rsidR="008B7A88" w:rsidRPr="00545460">
        <w:rPr>
          <w:rFonts w:asciiTheme="minorHAnsi" w:hAnsiTheme="minorHAnsi" w:cstheme="minorHAnsi"/>
          <w:b/>
          <w:color w:val="0000FF"/>
          <w:sz w:val="20"/>
          <w:u w:val="single"/>
        </w:rPr>
        <w:fldChar w:fldCharType="separate"/>
      </w:r>
      <w:r w:rsidR="00A95042" w:rsidRPr="00545460">
        <w:rPr>
          <w:rFonts w:asciiTheme="minorHAnsi" w:hAnsiTheme="minorHAnsi" w:cstheme="minorHAnsi"/>
          <w:b/>
          <w:color w:val="0000FF"/>
          <w:sz w:val="20"/>
          <w:u w:val="single"/>
        </w:rPr>
        <w:t xml:space="preserve">Figure </w:t>
      </w:r>
      <w:r w:rsidR="00A95042" w:rsidRPr="00545460">
        <w:rPr>
          <w:rFonts w:asciiTheme="minorHAnsi" w:hAnsiTheme="minorHAnsi" w:cstheme="minorHAnsi"/>
          <w:b/>
          <w:noProof/>
          <w:color w:val="0000FF"/>
          <w:sz w:val="20"/>
          <w:u w:val="single"/>
        </w:rPr>
        <w:t>67</w:t>
      </w:r>
      <w:r w:rsidR="008B7A88" w:rsidRPr="00545460">
        <w:rPr>
          <w:rFonts w:asciiTheme="minorHAnsi" w:hAnsiTheme="minorHAnsi" w:cstheme="minorHAnsi"/>
          <w:b/>
          <w:color w:val="0000FF"/>
          <w:sz w:val="20"/>
          <w:u w:val="single"/>
        </w:rPr>
        <w:fldChar w:fldCharType="end"/>
      </w:r>
      <w:r w:rsidR="00AB5DF6">
        <w:rPr>
          <w:rFonts w:asciiTheme="minorHAnsi" w:hAnsiTheme="minorHAnsi" w:cstheme="minorHAnsi"/>
          <w:bCs/>
          <w:sz w:val="20"/>
        </w:rPr>
        <w:t>, where new water comes in the main inflow but acts as an interflow through the reservoir.</w:t>
      </w:r>
    </w:p>
    <w:p w14:paraId="3D56019A" w14:textId="77777777" w:rsidR="00F92541" w:rsidRPr="00B7030B" w:rsidRDefault="002A48D6" w:rsidP="00545460">
      <w:pPr>
        <w:pStyle w:val="equation"/>
        <w:spacing w:after="120"/>
        <w:rPr>
          <w:rFonts w:asciiTheme="minorHAnsi" w:hAnsiTheme="minorHAnsi"/>
        </w:rPr>
      </w:pPr>
      <w:r w:rsidRPr="00B7030B">
        <w:rPr>
          <w:rFonts w:asciiTheme="minorHAnsi" w:hAnsiTheme="minorHAnsi"/>
          <w:b/>
          <w:bCs/>
          <w:noProof/>
        </w:rPr>
        <w:drawing>
          <wp:inline distT="0" distB="0" distL="0" distR="0" wp14:anchorId="7ECE5707" wp14:editId="4CEDAAAB">
            <wp:extent cx="3371353" cy="2802752"/>
            <wp:effectExtent l="0" t="0" r="63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0480D.tmp"/>
                    <pic:cNvPicPr/>
                  </pic:nvPicPr>
                  <pic:blipFill rotWithShape="1">
                    <a:blip r:embed="rId285" cstate="print">
                      <a:extLst>
                        <a:ext uri="{28A0092B-C50C-407E-A947-70E740481C1C}">
                          <a14:useLocalDpi xmlns:a14="http://schemas.microsoft.com/office/drawing/2010/main" val="0"/>
                        </a:ext>
                      </a:extLst>
                    </a:blip>
                    <a:srcRect l="1160" t="6658" r="1739" b="2904"/>
                    <a:stretch/>
                  </pic:blipFill>
                  <pic:spPr bwMode="auto">
                    <a:xfrm>
                      <a:off x="0" y="0"/>
                      <a:ext cx="3382791" cy="2812261"/>
                    </a:xfrm>
                    <a:prstGeom prst="rect">
                      <a:avLst/>
                    </a:prstGeom>
                    <a:ln>
                      <a:noFill/>
                    </a:ln>
                    <a:extLst>
                      <a:ext uri="{53640926-AAD7-44D8-BBD7-CCE9431645EC}">
                        <a14:shadowObscured xmlns:a14="http://schemas.microsoft.com/office/drawing/2010/main"/>
                      </a:ext>
                    </a:extLst>
                  </pic:spPr>
                </pic:pic>
              </a:graphicData>
            </a:graphic>
          </wp:inline>
        </w:drawing>
      </w:r>
    </w:p>
    <w:p w14:paraId="3056CD77" w14:textId="7E8B7DD7" w:rsidR="002A48D6" w:rsidRPr="00B7030B" w:rsidRDefault="00F92541" w:rsidP="00545460">
      <w:pPr>
        <w:pStyle w:val="Caption"/>
      </w:pPr>
      <w:bookmarkStart w:id="529" w:name="_Ref14383140"/>
      <w:bookmarkStart w:id="530" w:name="_Toc48573779"/>
      <w:r w:rsidRPr="008B7A88">
        <w:t xml:space="preserve">Figure </w:t>
      </w:r>
      <w:r w:rsidR="00000000">
        <w:fldChar w:fldCharType="begin"/>
      </w:r>
      <w:r w:rsidR="00000000">
        <w:instrText xml:space="preserve"> SEQ Figure \* ARABIC </w:instrText>
      </w:r>
      <w:r w:rsidR="00000000">
        <w:fldChar w:fldCharType="separate"/>
      </w:r>
      <w:r w:rsidR="00A95042">
        <w:rPr>
          <w:noProof/>
        </w:rPr>
        <w:t>67</w:t>
      </w:r>
      <w:r w:rsidR="00000000">
        <w:rPr>
          <w:noProof/>
        </w:rPr>
        <w:fldChar w:fldCharType="end"/>
      </w:r>
      <w:bookmarkEnd w:id="529"/>
      <w:r w:rsidRPr="008B7A88">
        <w:t>. Water age in Chester Morse Lake, WA.</w:t>
      </w:r>
      <w:bookmarkEnd w:id="530"/>
    </w:p>
    <w:p w14:paraId="0D150A54" w14:textId="77777777" w:rsidR="0041037A" w:rsidRPr="00B7030B" w:rsidRDefault="0041037A" w:rsidP="007552CD">
      <w:pPr>
        <w:pStyle w:val="Heading2"/>
      </w:pPr>
      <w:bookmarkStart w:id="531" w:name="_Toc48573625"/>
      <w:r w:rsidRPr="00B7030B">
        <w:t>Inorganic Suspended Solids</w:t>
      </w:r>
      <w:bookmarkEnd w:id="502"/>
      <w:bookmarkEnd w:id="531"/>
    </w:p>
    <w:p w14:paraId="7B39DF8D" w14:textId="7C971ED8" w:rsidR="0041037A" w:rsidRPr="00DC6709" w:rsidRDefault="0041037A" w:rsidP="007552CD">
      <w:pPr>
        <w:pStyle w:val="BodyText"/>
      </w:pPr>
      <w:r w:rsidRPr="00DC6709">
        <w:t xml:space="preserve">Inorganic suspended solids [ISS] are important in water quality simulations because of </w:t>
      </w:r>
      <w:r w:rsidR="00BD65A2">
        <w:t>ISS</w:t>
      </w:r>
      <w:r w:rsidR="00BD65A2" w:rsidRPr="00DC6709">
        <w:t xml:space="preserve"> </w:t>
      </w:r>
      <w:r w:rsidRPr="00DC6709">
        <w:t>influence on density, light penetration, and nutrient availability.  Increased solids concentrations reduce light penetration in the water column thus affecting temperature that in turn affects biological and chemical reaction rates.  Dissolved phosphorus and silica concentrations can also be affected by solids through sorption and settling.  Light and nutri</w:t>
      </w:r>
      <w:r w:rsidRPr="00DC6709">
        <w:softHyphen/>
        <w:t>ent avail</w:t>
      </w:r>
      <w:r w:rsidRPr="00DC6709">
        <w:softHyphen/>
        <w:t xml:space="preserve">ability largely control algal production. </w:t>
      </w:r>
    </w:p>
    <w:p w14:paraId="76421669" w14:textId="77777777" w:rsidR="0041037A" w:rsidRPr="00DC6709" w:rsidRDefault="0041037A" w:rsidP="007552CD">
      <w:pPr>
        <w:pStyle w:val="BodyText"/>
      </w:pPr>
      <w:r w:rsidRPr="00DC6709">
        <w:t xml:space="preserve">The settling velocity of each inorganic suspended solids compartment is a user-defined parameter. Usually this is determined from </w:t>
      </w:r>
      <w:proofErr w:type="spellStart"/>
      <w:r w:rsidRPr="00DC6709">
        <w:t>Stoke’s</w:t>
      </w:r>
      <w:proofErr w:type="spellEnd"/>
      <w:r w:rsidRPr="00DC6709">
        <w:t xml:space="preserve"> settling velocity for a particular sediment diameter and specific gravity.  Any number of inorganic suspended solids groups can be modeled.</w:t>
      </w:r>
    </w:p>
    <w:p w14:paraId="6062B374" w14:textId="77777777" w:rsidR="0041037A" w:rsidRPr="00B7030B" w:rsidRDefault="00E108E0">
      <w:pPr>
        <w:pStyle w:val="Diagram"/>
        <w:rPr>
          <w:rFonts w:asciiTheme="minorHAnsi" w:hAnsiTheme="minorHAnsi"/>
        </w:rPr>
      </w:pPr>
      <w:r w:rsidRPr="00E108E0">
        <w:rPr>
          <w:rFonts w:asciiTheme="minorHAnsi" w:hAnsiTheme="minorHAnsi"/>
          <w:noProof/>
        </w:rPr>
        <w:object w:dxaOrig="4125" w:dyaOrig="3000" w14:anchorId="665ACA2B">
          <v:shape id="_x0000_i1165" type="#_x0000_t75" alt="" style="width:209.05pt;height:150.3pt;mso-width-percent:0;mso-height-percent:0;mso-width-percent:0;mso-height-percent:0" o:ole="" fillcolor="window">
            <v:imagedata r:id="rId286" o:title=""/>
          </v:shape>
          <o:OLEObject Type="Embed" ProgID="Word.Picture.8" ShapeID="_x0000_i1165" DrawAspect="Content" ObjectID="_1721314838" r:id="rId287"/>
        </w:object>
      </w:r>
    </w:p>
    <w:p w14:paraId="458B45FA" w14:textId="3215A5C3" w:rsidR="0041037A" w:rsidRPr="00DC6709" w:rsidRDefault="0041037A" w:rsidP="007A3922">
      <w:pPr>
        <w:pStyle w:val="Caption"/>
      </w:pPr>
      <w:bookmarkStart w:id="532" w:name="_Ref532635591"/>
      <w:bookmarkStart w:id="533" w:name="_Toc48573780"/>
      <w:r w:rsidRPr="00DC6709">
        <w:t xml:space="preserve">Figure </w:t>
      </w:r>
      <w:r w:rsidR="00000000">
        <w:fldChar w:fldCharType="begin"/>
      </w:r>
      <w:r w:rsidR="00000000">
        <w:instrText xml:space="preserve"> SEQ Figure \* ARABIC  </w:instrText>
      </w:r>
      <w:r w:rsidR="00000000">
        <w:fldChar w:fldCharType="separate"/>
      </w:r>
      <w:r w:rsidR="00A95042">
        <w:rPr>
          <w:noProof/>
        </w:rPr>
        <w:t>68</w:t>
      </w:r>
      <w:r w:rsidR="00000000">
        <w:rPr>
          <w:noProof/>
        </w:rPr>
        <w:fldChar w:fldCharType="end"/>
      </w:r>
      <w:bookmarkEnd w:id="532"/>
      <w:r w:rsidRPr="00DC6709">
        <w:t>.  Internal flux for inorganic suspended solids.</w:t>
      </w:r>
      <w:bookmarkEnd w:id="533"/>
    </w:p>
    <w:p w14:paraId="0B0863B0" w14:textId="59F2B827" w:rsidR="0041037A" w:rsidRPr="00DC6709" w:rsidRDefault="0041037A" w:rsidP="007A3922">
      <w:pPr>
        <w:pStyle w:val="BodyText"/>
      </w:pPr>
      <w:r w:rsidRPr="00DC6709">
        <w:t xml:space="preserve">Referring to </w:t>
      </w:r>
      <w:r w:rsidR="003B7E39" w:rsidRPr="00DC6709">
        <w:fldChar w:fldCharType="begin"/>
      </w:r>
      <w:r w:rsidR="003B7E39" w:rsidRPr="00DC6709">
        <w:instrText xml:space="preserve"> REF _Ref532635591 \h  \* MERGEFORMAT </w:instrText>
      </w:r>
      <w:r w:rsidR="003B7E39" w:rsidRPr="00DC6709">
        <w:fldChar w:fldCharType="separate"/>
      </w:r>
      <w:r w:rsidR="00A95042" w:rsidRPr="00A95042">
        <w:rPr>
          <w:rStyle w:val="Figurehyperlink"/>
        </w:rPr>
        <w:t>Figure 68</w:t>
      </w:r>
      <w:r w:rsidR="003B7E39" w:rsidRPr="00DC6709">
        <w:fldChar w:fldCharType="end"/>
      </w:r>
      <w:r w:rsidRPr="00DC6709">
        <w:t>, the rate equation for inorganic suspended solids is:</w:t>
      </w:r>
    </w:p>
    <w:p w14:paraId="5BE4FE93" w14:textId="44585F5C" w:rsidR="0041037A" w:rsidRPr="00B7030B" w:rsidRDefault="008B7A88">
      <w:pPr>
        <w:pStyle w:val="equation"/>
        <w:rPr>
          <w:rFonts w:asciiTheme="minorHAnsi" w:hAnsiTheme="minorHAnsi"/>
        </w:rPr>
      </w:pPr>
      <w:r>
        <w:rPr>
          <w:rFonts w:asciiTheme="minorHAnsi" w:hAnsiTheme="minorHAnsi"/>
          <w:sz w:val="20"/>
          <w:szCs w:val="18"/>
        </w:rPr>
        <w:tab/>
      </w:r>
      <m:oMath>
        <m:sSub>
          <m:sSubPr>
            <m:ctrlPr>
              <w:rPr>
                <w:rFonts w:ascii="Cambria Math" w:hAnsi="Cambria Math"/>
                <w:i/>
                <w:noProof/>
                <w:sz w:val="20"/>
                <w:szCs w:val="18"/>
              </w:rPr>
            </m:ctrlPr>
          </m:sSubPr>
          <m:e>
            <m:r>
              <w:rPr>
                <w:rFonts w:ascii="Cambria Math"/>
                <w:noProof/>
                <w:sz w:val="20"/>
                <w:szCs w:val="18"/>
              </w:rPr>
              <m:t>S</m:t>
            </m:r>
          </m:e>
          <m:sub>
            <m:r>
              <w:rPr>
                <w:rFonts w:ascii="Cambria Math"/>
                <w:noProof/>
                <w:sz w:val="20"/>
                <w:szCs w:val="18"/>
              </w:rPr>
              <m:t>ISS</m:t>
            </m:r>
          </m:sub>
        </m:sSub>
        <m:r>
          <w:rPr>
            <w:rFonts w:ascii="Cambria Math"/>
            <w:noProof/>
            <w:sz w:val="20"/>
            <w:szCs w:val="18"/>
          </w:rPr>
          <m:t>=</m:t>
        </m:r>
        <m:sSub>
          <m:sSubPr>
            <m:ctrlPr>
              <w:rPr>
                <w:rFonts w:ascii="Cambria Math" w:hAnsi="Cambria Math"/>
                <w:i/>
                <w:noProof/>
                <w:sz w:val="20"/>
                <w:szCs w:val="18"/>
              </w:rPr>
            </m:ctrlPr>
          </m:sSubPr>
          <m:e>
            <m:r>
              <w:rPr>
                <w:rFonts w:ascii="Cambria Math"/>
                <w:noProof/>
                <w:sz w:val="20"/>
                <w:szCs w:val="18"/>
              </w:rPr>
              <m:t>ω</m:t>
            </m:r>
          </m:e>
          <m:sub>
            <m:r>
              <w:rPr>
                <w:rFonts w:ascii="Cambria Math"/>
                <w:noProof/>
                <w:sz w:val="20"/>
                <w:szCs w:val="18"/>
              </w:rPr>
              <m:t>ISS</m:t>
            </m:r>
          </m:sub>
        </m:sSub>
        <m:f>
          <m:fPr>
            <m:ctrlPr>
              <w:rPr>
                <w:rFonts w:ascii="Cambria Math" w:hAnsi="Cambria Math"/>
                <w:i/>
                <w:noProof/>
                <w:sz w:val="20"/>
                <w:szCs w:val="18"/>
              </w:rPr>
            </m:ctrlPr>
          </m:fPr>
          <m:num>
            <m:r>
              <w:rPr>
                <w:rFonts w:ascii="Cambria Math"/>
                <w:noProof/>
                <w:sz w:val="20"/>
                <w:szCs w:val="18"/>
              </w:rPr>
              <m:t>∂</m:t>
            </m:r>
            <m:sSub>
              <m:sSubPr>
                <m:ctrlPr>
                  <w:rPr>
                    <w:rFonts w:ascii="Cambria Math" w:hAnsi="Cambria Math"/>
                    <w:i/>
                    <w:noProof/>
                    <w:sz w:val="20"/>
                    <w:szCs w:val="18"/>
                  </w:rPr>
                </m:ctrlPr>
              </m:sSubPr>
              <m:e>
                <m:r>
                  <w:rPr>
                    <w:rFonts w:ascii="Cambria Math"/>
                    <w:noProof/>
                    <w:sz w:val="20"/>
                    <w:szCs w:val="18"/>
                  </w:rPr>
                  <m:t>Φ</m:t>
                </m:r>
              </m:e>
              <m:sub>
                <m:r>
                  <w:rPr>
                    <w:rFonts w:ascii="Cambria Math"/>
                    <w:noProof/>
                    <w:sz w:val="20"/>
                    <w:szCs w:val="18"/>
                  </w:rPr>
                  <m:t>ISS</m:t>
                </m:r>
              </m:sub>
            </m:sSub>
          </m:num>
          <m:den>
            <m:r>
              <w:rPr>
                <w:rFonts w:ascii="Cambria Math"/>
                <w:noProof/>
                <w:sz w:val="20"/>
                <w:szCs w:val="18"/>
              </w:rPr>
              <m:t>∂z</m:t>
            </m:r>
          </m:den>
        </m:f>
      </m:oMath>
      <w:r w:rsidR="0041037A" w:rsidRPr="00B7030B">
        <w:rPr>
          <w:rFonts w:asciiTheme="minorHAnsi" w:hAnsiTheme="minorHAnsi"/>
        </w:rPr>
        <w:tab/>
      </w:r>
      <w:r w:rsidR="0041037A"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68</w:t>
      </w:r>
      <w:r w:rsidR="00A41B27">
        <w:rPr>
          <w:rFonts w:asciiTheme="minorHAnsi" w:hAnsiTheme="minorHAnsi"/>
          <w:b/>
          <w:bCs/>
        </w:rPr>
        <w:fldChar w:fldCharType="end"/>
      </w:r>
      <w:r w:rsidR="0041037A" w:rsidRPr="00B7030B">
        <w:rPr>
          <w:rFonts w:asciiTheme="minorHAnsi" w:hAnsiTheme="minorHAnsi"/>
          <w:b/>
          <w:bCs/>
        </w:rPr>
        <w:t>)</w:t>
      </w:r>
    </w:p>
    <w:p w14:paraId="7B072A9C" w14:textId="77777777" w:rsidR="0041037A" w:rsidRPr="00DC6709" w:rsidRDefault="0041037A" w:rsidP="00545460">
      <w:pPr>
        <w:pStyle w:val="where"/>
      </w:pPr>
      <w:r w:rsidRPr="00DC6709">
        <w:t>where:</w:t>
      </w:r>
    </w:p>
    <w:p w14:paraId="5CFAA160" w14:textId="77777777" w:rsidR="0041037A" w:rsidRPr="00DC6709" w:rsidRDefault="0041037A" w:rsidP="00545460">
      <w:pPr>
        <w:pStyle w:val="variabledefinitionChar"/>
      </w:pPr>
      <w:r w:rsidRPr="00DC6709">
        <w:rPr>
          <w:i/>
        </w:rPr>
        <w:tab/>
        <w:t>z</w:t>
      </w:r>
      <w:r w:rsidRPr="00DC6709">
        <w:rPr>
          <w:i/>
        </w:rPr>
        <w:tab/>
        <w:t>=</w:t>
      </w:r>
      <w:r w:rsidRPr="00DC6709">
        <w:rPr>
          <w:i/>
        </w:rPr>
        <w:tab/>
      </w:r>
      <w:r w:rsidRPr="00DC6709">
        <w:t xml:space="preserve">layer thickness, </w:t>
      </w:r>
      <w:r w:rsidRPr="00127D1D">
        <w:rPr>
          <w:iCs/>
        </w:rPr>
        <w:t>m</w:t>
      </w:r>
    </w:p>
    <w:p w14:paraId="160DBFB6" w14:textId="77777777" w:rsidR="0041037A" w:rsidRPr="004E0BD0" w:rsidRDefault="0041037A" w:rsidP="00545460">
      <w:pPr>
        <w:pStyle w:val="variabledefinitionChar"/>
        <w:rPr>
          <w:iCs/>
        </w:rPr>
      </w:pPr>
      <w:r w:rsidRPr="00DC6709">
        <w:tab/>
      </w:r>
      <w:r w:rsidR="00DB011F" w:rsidRPr="00DC6709">
        <w:sym w:font="Symbol" w:char="F077"/>
      </w:r>
      <w:r w:rsidRPr="00DC6709">
        <w:rPr>
          <w:i/>
          <w:iCs/>
          <w:vertAlign w:val="subscript"/>
        </w:rPr>
        <w:t>ISS</w:t>
      </w:r>
      <w:r w:rsidRPr="00DC6709">
        <w:t xml:space="preserve"> </w:t>
      </w:r>
      <w:r w:rsidRPr="00DC6709">
        <w:tab/>
        <w:t>=</w:t>
      </w:r>
      <w:r w:rsidRPr="00DC6709">
        <w:tab/>
        <w:t xml:space="preserve">settling velocity, </w:t>
      </w:r>
      <w:r w:rsidRPr="00127D1D">
        <w:rPr>
          <w:iCs/>
        </w:rPr>
        <w:t xml:space="preserve">m </w:t>
      </w:r>
      <w:proofErr w:type="gramStart"/>
      <w:r w:rsidRPr="00127D1D">
        <w:rPr>
          <w:iCs/>
        </w:rPr>
        <w:t>sec</w:t>
      </w:r>
      <w:r w:rsidRPr="00127D1D">
        <w:rPr>
          <w:iCs/>
          <w:vertAlign w:val="superscript"/>
        </w:rPr>
        <w:t>-1</w:t>
      </w:r>
      <w:proofErr w:type="gramEnd"/>
    </w:p>
    <w:p w14:paraId="288068CF" w14:textId="77777777" w:rsidR="0041037A" w:rsidRPr="00127D1D" w:rsidRDefault="0041037A" w:rsidP="00545460">
      <w:pPr>
        <w:pStyle w:val="variabledefinitionChar"/>
        <w:rPr>
          <w:iCs/>
          <w:vertAlign w:val="superscript"/>
        </w:rPr>
      </w:pPr>
      <w:r w:rsidRPr="00DC6709">
        <w:tab/>
      </w:r>
      <w:r w:rsidR="00DB011F" w:rsidRPr="00DC6709">
        <w:sym w:font="Symbol" w:char="F046"/>
      </w:r>
      <w:r w:rsidRPr="00DC6709">
        <w:rPr>
          <w:i/>
          <w:iCs/>
          <w:vertAlign w:val="subscript"/>
        </w:rPr>
        <w:t>ISS</w:t>
      </w:r>
      <w:r w:rsidRPr="00DC6709">
        <w:t xml:space="preserve"> </w:t>
      </w:r>
      <w:r w:rsidRPr="00DC6709">
        <w:tab/>
        <w:t>=</w:t>
      </w:r>
      <w:r w:rsidRPr="00DC6709">
        <w:tab/>
        <w:t xml:space="preserve">inorganic suspended solids concentration, </w:t>
      </w:r>
      <w:r w:rsidRPr="00127D1D">
        <w:rPr>
          <w:iCs/>
        </w:rPr>
        <w:t>g m</w:t>
      </w:r>
      <w:r w:rsidRPr="00127D1D">
        <w:rPr>
          <w:iCs/>
          <w:vertAlign w:val="superscript"/>
        </w:rPr>
        <w:t>-3</w:t>
      </w:r>
    </w:p>
    <w:p w14:paraId="61418FCF" w14:textId="77777777" w:rsidR="0041037A" w:rsidRPr="00DC6709" w:rsidRDefault="0041037A" w:rsidP="00B6554A">
      <w:pPr>
        <w:pStyle w:val="BodyText2"/>
      </w:pPr>
    </w:p>
    <w:p w14:paraId="2B36E466" w14:textId="42A5F329" w:rsidR="0041037A" w:rsidRPr="00DC6709" w:rsidRDefault="0041037A" w:rsidP="00545460">
      <w:pPr>
        <w:pStyle w:val="BodyText"/>
      </w:pPr>
      <w:r w:rsidRPr="00DC6709">
        <w:t>In the finite difference representation of suspended solids concentrations, solids settling from layer [K]</w:t>
      </w:r>
      <w:r w:rsidRPr="00DC6709">
        <w:noBreakHyphen/>
        <w:t>1 serve as a source for the layer below it [K].  Lateral averaging results in homoge</w:t>
      </w:r>
      <w:r w:rsidRPr="00DC6709">
        <w:softHyphen/>
        <w:t>neous solids con</w:t>
      </w:r>
      <w:r w:rsidRPr="00DC6709">
        <w:softHyphen/>
        <w:t>centra</w:t>
      </w:r>
      <w:r w:rsidRPr="00DC6709">
        <w:softHyphen/>
        <w:t xml:space="preserve">tions laterally.  </w:t>
      </w:r>
      <w:r w:rsidR="00AB5DF6">
        <w:t>C</w:t>
      </w:r>
      <w:r w:rsidRPr="00DC6709">
        <w:t>oncentra</w:t>
      </w:r>
      <w:r w:rsidRPr="00DC6709">
        <w:softHyphen/>
        <w:t xml:space="preserve">tions </w:t>
      </w:r>
      <w:r w:rsidR="00AB5DF6">
        <w:t xml:space="preserve">of suspended solids, though, </w:t>
      </w:r>
      <w:r w:rsidRPr="00DC6709">
        <w:t>generally decrease with dis</w:t>
      </w:r>
      <w:r w:rsidRPr="00DC6709">
        <w:softHyphen/>
        <w:t>tance away from the domi</w:t>
      </w:r>
      <w:r w:rsidRPr="00DC6709">
        <w:softHyphen/>
        <w:t>nant flow path</w:t>
      </w:r>
      <w:r w:rsidR="00AB5DF6">
        <w:t>, and t</w:t>
      </w:r>
      <w:r w:rsidRPr="00DC6709">
        <w:t>his effect is not included</w:t>
      </w:r>
      <w:r w:rsidR="00AB5DF6">
        <w:t xml:space="preserve"> in the model</w:t>
      </w:r>
      <w:r w:rsidRPr="00DC6709">
        <w:t>. The rate term for inorgan</w:t>
      </w:r>
      <w:r w:rsidRPr="00DC6709">
        <w:softHyphen/>
        <w:t>ic sus</w:t>
      </w:r>
      <w:r w:rsidRPr="00DC6709">
        <w:softHyphen/>
        <w:t xml:space="preserve">pended solids is evaluated in the subroutine </w:t>
      </w:r>
      <w:r w:rsidRPr="00545460">
        <w:rPr>
          <w:b/>
          <w:bCs/>
        </w:rPr>
        <w:t>SUSPEN</w:t>
      </w:r>
      <w:r w:rsidRPr="00545460">
        <w:rPr>
          <w:b/>
          <w:bCs/>
        </w:rPr>
        <w:softHyphen/>
        <w:t>DED_SOLIDS</w:t>
      </w:r>
      <w:r w:rsidRPr="00DC6709">
        <w:t>.</w:t>
      </w:r>
    </w:p>
    <w:p w14:paraId="73E4DB9E" w14:textId="77777777" w:rsidR="0041037A" w:rsidRPr="00B7030B" w:rsidRDefault="0041037A" w:rsidP="007552CD">
      <w:pPr>
        <w:pStyle w:val="BodyText2"/>
        <w:sectPr w:rsidR="0041037A" w:rsidRPr="00B7030B">
          <w:headerReference w:type="even" r:id="rId288"/>
          <w:headerReference w:type="default" r:id="rId289"/>
          <w:footerReference w:type="even" r:id="rId290"/>
          <w:footerReference w:type="default" r:id="rId291"/>
          <w:endnotePr>
            <w:numFmt w:val="decimal"/>
          </w:endnotePr>
          <w:type w:val="continuous"/>
          <w:pgSz w:w="12240" w:h="15840" w:code="1"/>
          <w:pgMar w:top="1728" w:right="1440" w:bottom="1728" w:left="2160" w:header="1008" w:footer="1008" w:gutter="0"/>
          <w:paperSrc w:first="100" w:other="100"/>
          <w:pgNumType w:chapStyle="7"/>
          <w:cols w:space="720"/>
        </w:sectPr>
      </w:pPr>
      <w:bookmarkStart w:id="534" w:name="_Toc2506300"/>
    </w:p>
    <w:p w14:paraId="2DCA2FF0" w14:textId="77777777" w:rsidR="0041037A" w:rsidRPr="00B7030B" w:rsidRDefault="0041037A" w:rsidP="007A3922">
      <w:pPr>
        <w:pStyle w:val="Heading2"/>
      </w:pPr>
      <w:bookmarkStart w:id="535" w:name="_Toc48573626"/>
      <w:r w:rsidRPr="00B7030B">
        <w:t>Total Dissolved Solids or Salinity</w:t>
      </w:r>
      <w:bookmarkEnd w:id="534"/>
      <w:bookmarkEnd w:id="535"/>
    </w:p>
    <w:p w14:paraId="409DE7A0" w14:textId="53116F77" w:rsidR="0041037A" w:rsidRPr="00066B64" w:rsidRDefault="0041037A" w:rsidP="007A3922">
      <w:pPr>
        <w:pStyle w:val="BodyText"/>
      </w:pPr>
      <w:r w:rsidRPr="00066B64">
        <w:t>Total dissolved solids (TDS) affect water density and ionic strength, there</w:t>
      </w:r>
      <w:r w:rsidRPr="00066B64">
        <w:softHyphen/>
        <w:t>by affecting water move</w:t>
      </w:r>
      <w:r w:rsidRPr="00066B64">
        <w:softHyphen/>
        <w:t>ments, pH, and the distribution of car</w:t>
      </w:r>
      <w:r w:rsidRPr="00066B64">
        <w:softHyphen/>
        <w:t>bonate spe</w:t>
      </w:r>
      <w:r w:rsidRPr="00066B64">
        <w:softHyphen/>
        <w:t>cies.  Dissolved solids are normally expressed as TDS in freshwater appli</w:t>
      </w:r>
      <w:r w:rsidRPr="00066B64">
        <w:softHyphen/>
        <w:t>cations.  Estu</w:t>
      </w:r>
      <w:r w:rsidRPr="00066B64">
        <w:softHyphen/>
        <w:t>arine applications normally use salinity.  Either TDS or salinity can be used with the choice indicated by the parameter</w:t>
      </w:r>
      <w:hyperlink w:anchor="initial_conditions" w:history="1">
        <w:r w:rsidRPr="00066B64">
          <w:rPr>
            <w:rStyle w:val="Hyperlink"/>
            <w:rFonts w:asciiTheme="minorHAnsi" w:hAnsiTheme="minorHAnsi"/>
          </w:rPr>
          <w:t xml:space="preserve"> [WTYPEC] </w:t>
        </w:r>
      </w:hyperlink>
      <w:r w:rsidRPr="00066B64">
        <w:t>specified in the control file.  The choice is then reflected in the com</w:t>
      </w:r>
      <w:r w:rsidRPr="00066B64">
        <w:softHyphen/>
        <w:t xml:space="preserve">putation of density and ionic strength.  If TDS is used, the units are </w:t>
      </w:r>
      <w:r w:rsidRPr="00545460">
        <w:t>g m</w:t>
      </w:r>
      <w:r w:rsidRPr="00545460">
        <w:rPr>
          <w:vertAlign w:val="superscript"/>
        </w:rPr>
        <w:t>-</w:t>
      </w:r>
      <w:r w:rsidRPr="00066B64">
        <w:rPr>
          <w:i/>
          <w:iCs/>
          <w:vertAlign w:val="superscript"/>
        </w:rPr>
        <w:t>3</w:t>
      </w:r>
      <w:r w:rsidRPr="00066B64">
        <w:t xml:space="preserve">, </w:t>
      </w:r>
      <w:r w:rsidR="002B7E98">
        <w:t xml:space="preserve">and for </w:t>
      </w:r>
      <w:r w:rsidRPr="00066B64">
        <w:t xml:space="preserve">salinity </w:t>
      </w:r>
      <w:r w:rsidRPr="00545460">
        <w:t>kg m</w:t>
      </w:r>
      <w:r w:rsidRPr="00545460">
        <w:rPr>
          <w:vertAlign w:val="superscript"/>
        </w:rPr>
        <w:t>-3</w:t>
      </w:r>
      <w:r w:rsidRPr="00066B64">
        <w:t>.  It is impor</w:t>
      </w:r>
      <w:r w:rsidRPr="00066B64">
        <w:softHyphen/>
        <w:t xml:space="preserve">tant to keep in mind </w:t>
      </w:r>
      <w:r w:rsidR="00DC6709">
        <w:t xml:space="preserve">that </w:t>
      </w:r>
      <w:r w:rsidRPr="00066B64">
        <w:t xml:space="preserve">TDS and salinity are not </w:t>
      </w:r>
      <w:r w:rsidR="00DC6709">
        <w:t xml:space="preserve">necessarily </w:t>
      </w:r>
      <w:r w:rsidRPr="00066B64">
        <w:t>equivalent</w:t>
      </w:r>
      <w:r w:rsidR="00066B64">
        <w:t xml:space="preserve">. </w:t>
      </w:r>
      <w:r w:rsidRPr="00066B64">
        <w:t>In the model, both are treated conser</w:t>
      </w:r>
      <w:r w:rsidRPr="00066B64">
        <w:softHyphen/>
        <w:t>vatively</w:t>
      </w:r>
      <w:r w:rsidR="002B7E98">
        <w:t>,</w:t>
      </w:r>
      <w:r w:rsidRPr="00066B64">
        <w:t xml:space="preserve"> with the rate term set to zero.</w:t>
      </w:r>
    </w:p>
    <w:p w14:paraId="04CBAC03" w14:textId="77777777" w:rsidR="0041037A" w:rsidRPr="00B7030B" w:rsidRDefault="0041037A" w:rsidP="007A3922">
      <w:pPr>
        <w:pStyle w:val="Heading2"/>
      </w:pPr>
      <w:bookmarkStart w:id="536" w:name="_Toc2506301"/>
      <w:bookmarkStart w:id="537" w:name="_Toc48573627"/>
      <w:r w:rsidRPr="00B7030B">
        <w:lastRenderedPageBreak/>
        <w:t>Labile DOM</w:t>
      </w:r>
      <w:bookmarkEnd w:id="536"/>
      <w:bookmarkEnd w:id="537"/>
    </w:p>
    <w:p w14:paraId="14929C20" w14:textId="66BD394D" w:rsidR="0041037A" w:rsidRPr="00066B64" w:rsidRDefault="0041037A" w:rsidP="00B6554A">
      <w:pPr>
        <w:pStyle w:val="BodyText"/>
      </w:pPr>
      <w:r w:rsidRPr="00066B64">
        <w:t>Because of the importance of dissolved oxygen in aquatic systems, all constitu</w:t>
      </w:r>
      <w:r w:rsidRPr="00066B64">
        <w:softHyphen/>
        <w:t xml:space="preserve">ents exerting an oxygen demand must be included in kinetic formulations.  This demand is often measured in rivers as </w:t>
      </w:r>
      <w:r w:rsidRPr="00545460">
        <w:rPr>
          <w:i/>
          <w:iCs/>
        </w:rPr>
        <w:t>biochemical oxygen demand</w:t>
      </w:r>
      <w:r w:rsidRPr="00066B64">
        <w:t xml:space="preserve"> (BOD), which includes microbial respiration and metabolism of various organic and inorganic com</w:t>
      </w:r>
      <w:r w:rsidRPr="00066B64">
        <w:softHyphen/>
        <w:t>pounds.  However, production of these materials occurs as well as decompo</w:t>
      </w:r>
      <w:r w:rsidRPr="00066B64">
        <w:softHyphen/>
        <w:t xml:space="preserve">sition, requiring the major components of BOD </w:t>
      </w:r>
      <w:r w:rsidR="00336F46">
        <w:t xml:space="preserve">to </w:t>
      </w:r>
      <w:r w:rsidRPr="00066B64">
        <w:t>be mod</w:t>
      </w:r>
      <w:r w:rsidRPr="00066B64">
        <w:softHyphen/>
        <w:t>eled individ</w:t>
      </w:r>
      <w:r w:rsidRPr="00066B64">
        <w:softHyphen/>
        <w:t xml:space="preserve">ually.  One of these constituents is </w:t>
      </w:r>
      <w:r w:rsidRPr="00545460">
        <w:rPr>
          <w:i/>
          <w:iCs/>
        </w:rPr>
        <w:t>dissolved organic matter</w:t>
      </w:r>
      <w:r w:rsidRPr="00066B64">
        <w:t xml:space="preserve"> (DOM), which is composed of labile and refracto</w:t>
      </w:r>
      <w:r w:rsidRPr="00066B64">
        <w:softHyphen/>
        <w:t>ry compo</w:t>
      </w:r>
      <w:r w:rsidRPr="00066B64">
        <w:softHyphen/>
        <w:t>nents.  DOM is modeled as two sepa</w:t>
      </w:r>
      <w:r w:rsidRPr="00066B64">
        <w:softHyphen/>
        <w:t>rate compart</w:t>
      </w:r>
      <w:r w:rsidRPr="00066B64">
        <w:softHyphen/>
        <w:t>ments because of the different decomposition rates of the two groups.</w:t>
      </w:r>
    </w:p>
    <w:p w14:paraId="577C3178" w14:textId="77777777" w:rsidR="009E6606" w:rsidRPr="00B7030B" w:rsidRDefault="009E6606" w:rsidP="00545460">
      <w:r w:rsidRPr="00B7030B">
        <w:rPr>
          <w:noProof/>
        </w:rPr>
        <mc:AlternateContent>
          <mc:Choice Requires="wps">
            <w:drawing>
              <wp:anchor distT="0" distB="0" distL="114300" distR="114300" simplePos="0" relativeHeight="251705856" behindDoc="0" locked="0" layoutInCell="1" allowOverlap="1" wp14:anchorId="60862650" wp14:editId="1578C606">
                <wp:simplePos x="0" y="0"/>
                <wp:positionH relativeFrom="column">
                  <wp:posOffset>3484880</wp:posOffset>
                </wp:positionH>
                <wp:positionV relativeFrom="paragraph">
                  <wp:posOffset>1488440</wp:posOffset>
                </wp:positionV>
                <wp:extent cx="365760" cy="0"/>
                <wp:effectExtent l="8255" t="59690" r="16510" b="54610"/>
                <wp:wrapNone/>
                <wp:docPr id="374" name="Straight Connector 3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5760" cy="0"/>
                        </a:xfrm>
                        <a:prstGeom prst="line">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2974FA" id="Straight Connector 374" o:spid="_x0000_s1026" style="position:absolute;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4.4pt,117.2pt" to="303.2pt,1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" strokecolor="red" strokeweight="1pt">
                <v:stroke endarrow="block"/>
              </v:line>
            </w:pict>
          </mc:Fallback>
        </mc:AlternateContent>
      </w:r>
      <w:r w:rsidRPr="00B7030B">
        <w:rPr>
          <w:noProof/>
        </w:rPr>
        <mc:AlternateContent>
          <mc:Choice Requires="wps">
            <w:drawing>
              <wp:anchor distT="0" distB="0" distL="114300" distR="114300" simplePos="0" relativeHeight="251697664" behindDoc="0" locked="0" layoutInCell="1" allowOverlap="1" wp14:anchorId="55518A6D" wp14:editId="343864EB">
                <wp:simplePos x="0" y="0"/>
                <wp:positionH relativeFrom="column">
                  <wp:posOffset>2844800</wp:posOffset>
                </wp:positionH>
                <wp:positionV relativeFrom="paragraph">
                  <wp:posOffset>471170</wp:posOffset>
                </wp:positionV>
                <wp:extent cx="640080" cy="1017270"/>
                <wp:effectExtent l="6350" t="13970" r="10795" b="6985"/>
                <wp:wrapNone/>
                <wp:docPr id="373" name="Freeform 3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080" cy="1017270"/>
                        </a:xfrm>
                        <a:custGeom>
                          <a:avLst/>
                          <a:gdLst>
                            <a:gd name="T0" fmla="*/ 0 w 576"/>
                            <a:gd name="T1" fmla="*/ 1152 h 2304"/>
                            <a:gd name="T2" fmla="*/ 576 w 576"/>
                            <a:gd name="T3" fmla="*/ 1152 h 2304"/>
                            <a:gd name="T4" fmla="*/ 576 w 576"/>
                            <a:gd name="T5" fmla="*/ 0 h 2304"/>
                            <a:gd name="T6" fmla="*/ 576 w 576"/>
                            <a:gd name="T7" fmla="*/ 2304 h 2304"/>
                          </a:gdLst>
                          <a:ahLst/>
                          <a:cxnLst>
                            <a:cxn ang="0">
                              <a:pos x="T0" y="T1"/>
                            </a:cxn>
                            <a:cxn ang="0">
                              <a:pos x="T2" y="T3"/>
                            </a:cxn>
                            <a:cxn ang="0">
                              <a:pos x="T4" y="T5"/>
                            </a:cxn>
                            <a:cxn ang="0">
                              <a:pos x="T6" y="T7"/>
                            </a:cxn>
                          </a:cxnLst>
                          <a:rect l="0" t="0" r="r" b="b"/>
                          <a:pathLst>
                            <a:path w="576" h="2304">
                              <a:moveTo>
                                <a:pt x="0" y="1152"/>
                              </a:moveTo>
                              <a:lnTo>
                                <a:pt x="576" y="1152"/>
                              </a:lnTo>
                              <a:lnTo>
                                <a:pt x="576" y="0"/>
                              </a:lnTo>
                              <a:lnTo>
                                <a:pt x="576" y="2304"/>
                              </a:lnTo>
                            </a:path>
                          </a:pathLst>
                        </a:cu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BE45FA" id="Freeform 373" o:spid="_x0000_s1026" style="position:absolute;margin-left:224pt;margin-top:37.1pt;width:50.4pt;height:80.1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576,23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" path="m,1152r576,l576,r,2304e" filled="f" strokecolor="red" strokeweight="1pt">
                <v:path arrowok="t" o:connecttype="custom" o:connectlocs="0,508635;640080,508635;640080,0;640080,1017270" o:connectangles="0,0,0,0"/>
              </v:shape>
            </w:pict>
          </mc:Fallback>
        </mc:AlternateContent>
      </w:r>
      <w:r w:rsidRPr="00B7030B">
        <w:rPr>
          <w:noProof/>
        </w:rPr>
        <mc:AlternateContent>
          <mc:Choice Requires="wps">
            <w:drawing>
              <wp:anchor distT="0" distB="0" distL="114300" distR="114300" simplePos="0" relativeHeight="251704832" behindDoc="0" locked="0" layoutInCell="1" allowOverlap="1" wp14:anchorId="728465BB" wp14:editId="5C3FB962">
                <wp:simplePos x="0" y="0"/>
                <wp:positionH relativeFrom="column">
                  <wp:posOffset>3850640</wp:posOffset>
                </wp:positionH>
                <wp:positionV relativeFrom="paragraph">
                  <wp:posOffset>1400810</wp:posOffset>
                </wp:positionV>
                <wp:extent cx="1097280" cy="274320"/>
                <wp:effectExtent l="12065" t="10160" r="14605" b="10795"/>
                <wp:wrapNone/>
                <wp:docPr id="372" name="Rectangle 3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7280" cy="274320"/>
                        </a:xfrm>
                        <a:prstGeom prst="rect">
                          <a:avLst/>
                        </a:prstGeom>
                        <a:noFill/>
                        <a:ln w="12700">
                          <a:solidFill>
                            <a:srgbClr val="000080"/>
                          </a:solidFill>
                          <a:miter lim="800000"/>
                          <a:headEnd/>
                          <a:tailEnd/>
                        </a:ln>
                        <a:extLst>
                          <a:ext uri="{909E8E84-426E-40DD-AFC4-6F175D3DCCD1}">
                            <a14:hiddenFill xmlns:a14="http://schemas.microsoft.com/office/drawing/2010/main">
                              <a:solidFill>
                                <a:srgbClr val="FFFFFF"/>
                              </a:solidFill>
                            </a14:hiddenFill>
                          </a:ext>
                        </a:extLst>
                      </wps:spPr>
                      <wps:txbx>
                        <w:txbxContent>
                          <w:p w14:paraId="375890A2" w14:textId="77777777" w:rsidR="007728CB" w:rsidRPr="00BC0CCD" w:rsidRDefault="007728CB" w:rsidP="007A3922">
                            <w:r w:rsidRPr="00BC0CCD">
                              <w:t>RDOM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8465BB" id="Rectangle 372" o:spid="_x0000_s1029" style="position:absolute;left:0;text-align:left;margin-left:303.2pt;margin-top:110.3pt;width:86.4pt;height:21.6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" filled="f" strokecolor="navy" strokeweight="1pt">
                <v:textbox>
                  <w:txbxContent>
                    <w:p w14:paraId="375890A2" w14:textId="77777777" w:rsidR="007728CB" w:rsidRPr="00BC0CCD" w:rsidRDefault="007728CB" w:rsidP="007A3922">
                      <w:r w:rsidRPr="00BC0CCD">
                        <w:t>RDOM</w:t>
                      </w:r>
                    </w:p>
                  </w:txbxContent>
                </v:textbox>
              </v:rect>
            </w:pict>
          </mc:Fallback>
        </mc:AlternateContent>
      </w:r>
      <w:r w:rsidRPr="00B7030B">
        <w:rPr>
          <w:noProof/>
        </w:rPr>
        <mc:AlternateContent>
          <mc:Choice Requires="wps">
            <w:drawing>
              <wp:anchor distT="0" distB="0" distL="114300" distR="114300" simplePos="0" relativeHeight="251698688" behindDoc="0" locked="0" layoutInCell="1" allowOverlap="1" wp14:anchorId="13B7C796" wp14:editId="0C7076F3">
                <wp:simplePos x="0" y="0"/>
                <wp:positionH relativeFrom="column">
                  <wp:posOffset>3484880</wp:posOffset>
                </wp:positionH>
                <wp:positionV relativeFrom="paragraph">
                  <wp:posOffset>471170</wp:posOffset>
                </wp:positionV>
                <wp:extent cx="365760" cy="0"/>
                <wp:effectExtent l="8255" t="61595" r="16510" b="62230"/>
                <wp:wrapNone/>
                <wp:docPr id="371" name="Straight Connector 3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5760" cy="0"/>
                        </a:xfrm>
                        <a:prstGeom prst="line">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B9E9FE" id="Straight Connector 371" o:spid="_x0000_s1026" style="position:absolute;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4.4pt,37.1pt" to="303.2pt,3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" strokecolor="red" strokeweight="1pt">
                <v:stroke endarrow="block"/>
              </v:line>
            </w:pict>
          </mc:Fallback>
        </mc:AlternateContent>
      </w:r>
      <w:r w:rsidRPr="00B7030B">
        <w:rPr>
          <w:noProof/>
        </w:rPr>
        <mc:AlternateContent>
          <mc:Choice Requires="wps">
            <w:drawing>
              <wp:anchor distT="0" distB="0" distL="114300" distR="114300" simplePos="0" relativeHeight="251700736" behindDoc="0" locked="0" layoutInCell="1" allowOverlap="1" wp14:anchorId="518FF742" wp14:editId="1B0D748C">
                <wp:simplePos x="0" y="0"/>
                <wp:positionH relativeFrom="column">
                  <wp:posOffset>3484880</wp:posOffset>
                </wp:positionH>
                <wp:positionV relativeFrom="paragraph">
                  <wp:posOffset>1202690</wp:posOffset>
                </wp:positionV>
                <wp:extent cx="365760" cy="0"/>
                <wp:effectExtent l="8255" t="59690" r="16510" b="54610"/>
                <wp:wrapNone/>
                <wp:docPr id="370" name="Straight Connector 3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5760" cy="0"/>
                        </a:xfrm>
                        <a:prstGeom prst="line">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FFADD3" id="Straight Connector 370" o:spid="_x0000_s1026" style="position:absolute;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4.4pt,94.7pt" to="303.2pt,9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" strokecolor="red" strokeweight="1pt">
                <v:stroke endarrow="block"/>
              </v:line>
            </w:pict>
          </mc:Fallback>
        </mc:AlternateContent>
      </w:r>
      <w:r w:rsidRPr="00B7030B">
        <w:rPr>
          <w:noProof/>
        </w:rPr>
        <mc:AlternateContent>
          <mc:Choice Requires="wps">
            <w:drawing>
              <wp:anchor distT="0" distB="0" distL="114300" distR="114300" simplePos="0" relativeHeight="251703808" behindDoc="0" locked="0" layoutInCell="1" allowOverlap="1" wp14:anchorId="6E3CE2F7" wp14:editId="30DC2234">
                <wp:simplePos x="0" y="0"/>
                <wp:positionH relativeFrom="column">
                  <wp:posOffset>1107440</wp:posOffset>
                </wp:positionH>
                <wp:positionV relativeFrom="paragraph">
                  <wp:posOffset>425450</wp:posOffset>
                </wp:positionV>
                <wp:extent cx="594360" cy="320040"/>
                <wp:effectExtent l="12065" t="15875" r="41275" b="54610"/>
                <wp:wrapNone/>
                <wp:docPr id="369" name="Straight Connector 3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 cy="320040"/>
                        </a:xfrm>
                        <a:prstGeom prst="line">
                          <a:avLst/>
                        </a:prstGeom>
                        <a:noFill/>
                        <a:ln w="15875">
                          <a:solidFill>
                            <a:srgbClr val="00008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55A7FA1" id="Straight Connector 369" o:spid="_x0000_s1026" style="position:absolute;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7.2pt,33.5pt" to="134pt,5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" strokecolor="navy" strokeweight="1.25pt">
                <v:stroke endarrow="block"/>
              </v:line>
            </w:pict>
          </mc:Fallback>
        </mc:AlternateContent>
      </w:r>
      <w:r w:rsidRPr="00B7030B">
        <w:rPr>
          <w:noProof/>
        </w:rPr>
        <mc:AlternateContent>
          <mc:Choice Requires="wps">
            <w:drawing>
              <wp:anchor distT="0" distB="0" distL="114300" distR="114300" simplePos="0" relativeHeight="251702784" behindDoc="0" locked="0" layoutInCell="1" allowOverlap="1" wp14:anchorId="08190421" wp14:editId="42C0144B">
                <wp:simplePos x="0" y="0"/>
                <wp:positionH relativeFrom="column">
                  <wp:posOffset>55880</wp:posOffset>
                </wp:positionH>
                <wp:positionV relativeFrom="paragraph">
                  <wp:posOffset>151130</wp:posOffset>
                </wp:positionV>
                <wp:extent cx="1097280" cy="274320"/>
                <wp:effectExtent l="8255" t="8255" r="8890" b="12700"/>
                <wp:wrapNone/>
                <wp:docPr id="368" name="Rectangle 3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7280" cy="274320"/>
                        </a:xfrm>
                        <a:prstGeom prst="rect">
                          <a:avLst/>
                        </a:prstGeom>
                        <a:noFill/>
                        <a:ln w="15875">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287991A" w14:textId="77777777" w:rsidR="007728CB" w:rsidRDefault="007728CB" w:rsidP="007A3922">
                            <w:r>
                              <w:rPr>
                                <w:sz w:val="28"/>
                              </w:rPr>
                              <w:t xml:space="preserve">  </w:t>
                            </w:r>
                            <w:r>
                              <w:rPr>
                                <w:sz w:val="28"/>
                              </w:rPr>
                              <w:sym w:font="Symbol" w:char="F053"/>
                            </w:r>
                            <w:r>
                              <w:t>Macrophytes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190421" id="Rectangle 368" o:spid="_x0000_s1030" style="position:absolute;left:0;text-align:left;margin-left:4.4pt;margin-top:11.9pt;width:86.4pt;height:21.6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" filled="f" strokecolor="red" strokeweight="1.25pt">
                <v:textbox inset="0,0,0,0">
                  <w:txbxContent>
                    <w:p w14:paraId="4287991A" w14:textId="77777777" w:rsidR="007728CB" w:rsidRDefault="007728CB" w:rsidP="007A3922">
                      <w:r>
                        <w:rPr>
                          <w:sz w:val="28"/>
                        </w:rPr>
                        <w:t xml:space="preserve">  </w:t>
                      </w:r>
                      <w:r>
                        <w:rPr>
                          <w:sz w:val="28"/>
                        </w:rPr>
                        <w:sym w:font="Symbol" w:char="F053"/>
                      </w:r>
                      <w:r>
                        <w:t>Macrophytes</w:t>
                      </w:r>
                    </w:p>
                  </w:txbxContent>
                </v:textbox>
              </v:rect>
            </w:pict>
          </mc:Fallback>
        </mc:AlternateContent>
      </w:r>
      <w:r w:rsidRPr="00B7030B">
        <w:rPr>
          <w:noProof/>
        </w:rPr>
        <mc:AlternateContent>
          <mc:Choice Requires="wps">
            <w:drawing>
              <wp:anchor distT="0" distB="0" distL="114300" distR="114300" simplePos="0" relativeHeight="251699712" behindDoc="0" locked="0" layoutInCell="1" allowOverlap="1" wp14:anchorId="5DD764D3" wp14:editId="2B43DBDA">
                <wp:simplePos x="0" y="0"/>
                <wp:positionH relativeFrom="column">
                  <wp:posOffset>3484880</wp:posOffset>
                </wp:positionH>
                <wp:positionV relativeFrom="paragraph">
                  <wp:posOffset>745490</wp:posOffset>
                </wp:positionV>
                <wp:extent cx="365760" cy="0"/>
                <wp:effectExtent l="8255" t="59690" r="16510" b="54610"/>
                <wp:wrapNone/>
                <wp:docPr id="364" name="Straight Connector 3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5760" cy="0"/>
                        </a:xfrm>
                        <a:prstGeom prst="line">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DB2303" id="Straight Connector 364" o:spid="_x0000_s1026" style="position:absolute;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4.4pt,58.7pt" to="303.2pt,5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" strokecolor="red" strokeweight="1pt">
                <v:stroke endarrow="block"/>
              </v:line>
            </w:pict>
          </mc:Fallback>
        </mc:AlternateContent>
      </w:r>
      <w:r w:rsidRPr="00B7030B">
        <w:rPr>
          <w:noProof/>
        </w:rPr>
        <mc:AlternateContent>
          <mc:Choice Requires="wps">
            <w:drawing>
              <wp:anchor distT="0" distB="0" distL="114300" distR="114300" simplePos="0" relativeHeight="251696640" behindDoc="0" locked="0" layoutInCell="1" allowOverlap="1" wp14:anchorId="655614EE" wp14:editId="326DED64">
                <wp:simplePos x="0" y="0"/>
                <wp:positionH relativeFrom="column">
                  <wp:posOffset>4079240</wp:posOffset>
                </wp:positionH>
                <wp:positionV relativeFrom="paragraph">
                  <wp:posOffset>1019810</wp:posOffset>
                </wp:positionV>
                <wp:extent cx="777240" cy="182880"/>
                <wp:effectExtent l="2540" t="635" r="1270" b="0"/>
                <wp:wrapNone/>
                <wp:docPr id="363" name="Rectangle 3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724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D9BE60" w14:textId="77777777" w:rsidR="007728CB" w:rsidRDefault="007728CB" w:rsidP="007A3922">
                            <w:r>
                              <w:t>Ammonium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5614EE" id="Rectangle 363" o:spid="_x0000_s1031" style="position:absolute;left:0;text-align:left;margin-left:321.2pt;margin-top:80.3pt;width:61.2pt;height:14.4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" filled="f" stroked="f">
                <v:textbox inset="0,0,0,0">
                  <w:txbxContent>
                    <w:p w14:paraId="69D9BE60" w14:textId="77777777" w:rsidR="007728CB" w:rsidRDefault="007728CB" w:rsidP="007A3922">
                      <w:r>
                        <w:t>Ammonium</w:t>
                      </w:r>
                    </w:p>
                  </w:txbxContent>
                </v:textbox>
              </v:rect>
            </w:pict>
          </mc:Fallback>
        </mc:AlternateContent>
      </w:r>
      <w:r w:rsidRPr="00B7030B">
        <w:rPr>
          <w:noProof/>
        </w:rPr>
        <mc:AlternateContent>
          <mc:Choice Requires="wps">
            <w:drawing>
              <wp:anchor distT="0" distB="0" distL="114300" distR="114300" simplePos="0" relativeHeight="251695616" behindDoc="0" locked="0" layoutInCell="1" allowOverlap="1" wp14:anchorId="3E38E3A1" wp14:editId="27816A36">
                <wp:simplePos x="0" y="0"/>
                <wp:positionH relativeFrom="column">
                  <wp:posOffset>3850640</wp:posOffset>
                </wp:positionH>
                <wp:positionV relativeFrom="paragraph">
                  <wp:posOffset>974090</wp:posOffset>
                </wp:positionV>
                <wp:extent cx="1097280" cy="274320"/>
                <wp:effectExtent l="12065" t="12065" r="14605" b="8890"/>
                <wp:wrapNone/>
                <wp:docPr id="362" name="Rectangle 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7280" cy="274320"/>
                        </a:xfrm>
                        <a:prstGeom prst="rect">
                          <a:avLst/>
                        </a:prstGeom>
                        <a:noFill/>
                        <a:ln w="12700">
                          <a:solidFill>
                            <a:srgbClr val="00008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F13C9B" id="Rectangle 362" o:spid="_x0000_s1026" style="position:absolute;margin-left:303.2pt;margin-top:76.7pt;width:86.4pt;height:21.6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" filled="f" strokecolor="navy" strokeweight="1pt"/>
            </w:pict>
          </mc:Fallback>
        </mc:AlternateContent>
      </w:r>
      <w:r w:rsidRPr="00B7030B">
        <w:rPr>
          <w:noProof/>
        </w:rPr>
        <mc:AlternateContent>
          <mc:Choice Requires="wps">
            <w:drawing>
              <wp:anchor distT="0" distB="0" distL="114300" distR="114300" simplePos="0" relativeHeight="251694592" behindDoc="0" locked="0" layoutInCell="1" allowOverlap="1" wp14:anchorId="2AD4617A" wp14:editId="30AC4037">
                <wp:simplePos x="0" y="0"/>
                <wp:positionH relativeFrom="column">
                  <wp:posOffset>4079240</wp:posOffset>
                </wp:positionH>
                <wp:positionV relativeFrom="paragraph">
                  <wp:posOffset>654050</wp:posOffset>
                </wp:positionV>
                <wp:extent cx="731520" cy="182880"/>
                <wp:effectExtent l="2540" t="0" r="0" b="1270"/>
                <wp:wrapNone/>
                <wp:docPr id="361" name="Rectangle 3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A1531C" w14:textId="77777777" w:rsidR="007728CB" w:rsidRDefault="007728CB" w:rsidP="007A3922">
                            <w:r>
                              <w:t>Phosphate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D4617A" id="Rectangle 361" o:spid="_x0000_s1032" style="position:absolute;left:0;text-align:left;margin-left:321.2pt;margin-top:51.5pt;width:57.6pt;height:14.4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" filled="f" stroked="f">
                <v:textbox inset="0,0,0,0">
                  <w:txbxContent>
                    <w:p w14:paraId="1EA1531C" w14:textId="77777777" w:rsidR="007728CB" w:rsidRDefault="007728CB" w:rsidP="007A3922">
                      <w:r>
                        <w:t>Phosphate</w:t>
                      </w:r>
                    </w:p>
                  </w:txbxContent>
                </v:textbox>
              </v:rect>
            </w:pict>
          </mc:Fallback>
        </mc:AlternateContent>
      </w:r>
      <w:r w:rsidRPr="00B7030B">
        <w:rPr>
          <w:noProof/>
        </w:rPr>
        <mc:AlternateContent>
          <mc:Choice Requires="wps">
            <w:drawing>
              <wp:anchor distT="0" distB="0" distL="114300" distR="114300" simplePos="0" relativeHeight="251693568" behindDoc="0" locked="0" layoutInCell="1" allowOverlap="1" wp14:anchorId="5B284EFA" wp14:editId="346AB439">
                <wp:simplePos x="0" y="0"/>
                <wp:positionH relativeFrom="column">
                  <wp:posOffset>3850640</wp:posOffset>
                </wp:positionH>
                <wp:positionV relativeFrom="paragraph">
                  <wp:posOffset>608330</wp:posOffset>
                </wp:positionV>
                <wp:extent cx="1097280" cy="274320"/>
                <wp:effectExtent l="12065" t="8255" r="14605" b="12700"/>
                <wp:wrapNone/>
                <wp:docPr id="360" name="Rectangle 3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7280" cy="274320"/>
                        </a:xfrm>
                        <a:prstGeom prst="rect">
                          <a:avLst/>
                        </a:prstGeom>
                        <a:noFill/>
                        <a:ln w="12700">
                          <a:solidFill>
                            <a:srgbClr val="00008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DB91E7" id="Rectangle 360" o:spid="_x0000_s1026" style="position:absolute;margin-left:303.2pt;margin-top:47.9pt;width:86.4pt;height:21.6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" filled="f" strokecolor="navy" strokeweight="1pt"/>
            </w:pict>
          </mc:Fallback>
        </mc:AlternateContent>
      </w:r>
      <w:r w:rsidRPr="00B7030B">
        <w:rPr>
          <w:noProof/>
        </w:rPr>
        <mc:AlternateContent>
          <mc:Choice Requires="wps">
            <w:drawing>
              <wp:anchor distT="0" distB="0" distL="114300" distR="114300" simplePos="0" relativeHeight="251692544" behindDoc="0" locked="0" layoutInCell="1" allowOverlap="1" wp14:anchorId="7C90BBA8" wp14:editId="577C0AC6">
                <wp:simplePos x="0" y="0"/>
                <wp:positionH relativeFrom="column">
                  <wp:posOffset>4033520</wp:posOffset>
                </wp:positionH>
                <wp:positionV relativeFrom="paragraph">
                  <wp:posOffset>288290</wp:posOffset>
                </wp:positionV>
                <wp:extent cx="868680" cy="182880"/>
                <wp:effectExtent l="4445" t="2540" r="3175" b="0"/>
                <wp:wrapNone/>
                <wp:docPr id="359" name="Rectangle 3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868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CFB916" w14:textId="77777777" w:rsidR="007728CB" w:rsidRDefault="007728CB" w:rsidP="007A3922">
                            <w:r>
                              <w:t>Inorganic 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90BBA8" id="Rectangle 359" o:spid="_x0000_s1033" style="position:absolute;left:0;text-align:left;margin-left:317.6pt;margin-top:22.7pt;width:68.4pt;height:14.4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" filled="f" stroked="f">
                <v:textbox inset="0,0,0,0">
                  <w:txbxContent>
                    <w:p w14:paraId="0ACFB916" w14:textId="77777777" w:rsidR="007728CB" w:rsidRDefault="007728CB" w:rsidP="007A3922">
                      <w:r>
                        <w:t>Inorganic C</w:t>
                      </w:r>
                    </w:p>
                  </w:txbxContent>
                </v:textbox>
              </v:rect>
            </w:pict>
          </mc:Fallback>
        </mc:AlternateContent>
      </w:r>
      <w:r w:rsidRPr="00B7030B">
        <w:rPr>
          <w:noProof/>
        </w:rPr>
        <mc:AlternateContent>
          <mc:Choice Requires="wps">
            <w:drawing>
              <wp:anchor distT="0" distB="0" distL="114300" distR="114300" simplePos="0" relativeHeight="251691520" behindDoc="0" locked="0" layoutInCell="1" allowOverlap="1" wp14:anchorId="4CB639C0" wp14:editId="05D26334">
                <wp:simplePos x="0" y="0"/>
                <wp:positionH relativeFrom="column">
                  <wp:posOffset>3850640</wp:posOffset>
                </wp:positionH>
                <wp:positionV relativeFrom="paragraph">
                  <wp:posOffset>242570</wp:posOffset>
                </wp:positionV>
                <wp:extent cx="1097280" cy="274320"/>
                <wp:effectExtent l="12065" t="13970" r="14605" b="6985"/>
                <wp:wrapNone/>
                <wp:docPr id="358" name="Rectangle 3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7280" cy="274320"/>
                        </a:xfrm>
                        <a:prstGeom prst="rect">
                          <a:avLst/>
                        </a:prstGeom>
                        <a:noFill/>
                        <a:ln w="12700">
                          <a:solidFill>
                            <a:srgbClr val="00008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C1AA63" id="Rectangle 358" o:spid="_x0000_s1026" style="position:absolute;margin-left:303.2pt;margin-top:19.1pt;width:86.4pt;height:21.6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" filled="f" strokecolor="navy" strokeweight="1pt"/>
            </w:pict>
          </mc:Fallback>
        </mc:AlternateContent>
      </w:r>
      <w:r w:rsidRPr="00B7030B">
        <w:rPr>
          <w:noProof/>
        </w:rPr>
        <mc:AlternateContent>
          <mc:Choice Requires="wps">
            <w:drawing>
              <wp:anchor distT="0" distB="0" distL="114300" distR="114300" simplePos="0" relativeHeight="251701760" behindDoc="0" locked="0" layoutInCell="1" allowOverlap="1" wp14:anchorId="73347D4E" wp14:editId="3FB81B1D">
                <wp:simplePos x="0" y="0"/>
                <wp:positionH relativeFrom="column">
                  <wp:posOffset>2981960</wp:posOffset>
                </wp:positionH>
                <wp:positionV relativeFrom="paragraph">
                  <wp:posOffset>928370</wp:posOffset>
                </wp:positionV>
                <wp:extent cx="411480" cy="182880"/>
                <wp:effectExtent l="635" t="4445" r="0" b="3175"/>
                <wp:wrapNone/>
                <wp:docPr id="357" name="Rectangle 3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148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C34DC6" w14:textId="77777777" w:rsidR="007728CB" w:rsidRDefault="007728CB" w:rsidP="007A3922">
                            <w:r>
                              <w:t>decay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347D4E" id="Rectangle 357" o:spid="_x0000_s1034" style="position:absolute;left:0;text-align:left;margin-left:234.8pt;margin-top:73.1pt;width:32.4pt;height:14.4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" filled="f" stroked="f">
                <v:textbox inset="0,0,0,0">
                  <w:txbxContent>
                    <w:p w14:paraId="2FC34DC6" w14:textId="77777777" w:rsidR="007728CB" w:rsidRDefault="007728CB" w:rsidP="007A3922">
                      <w:r>
                        <w:t>decay</w:t>
                      </w:r>
                    </w:p>
                  </w:txbxContent>
                </v:textbox>
              </v:rect>
            </w:pict>
          </mc:Fallback>
        </mc:AlternateContent>
      </w:r>
      <w:r w:rsidRPr="00B7030B">
        <w:rPr>
          <w:noProof/>
        </w:rPr>
        <mc:AlternateContent>
          <mc:Choice Requires="wps">
            <w:drawing>
              <wp:anchor distT="0" distB="0" distL="114300" distR="114300" simplePos="0" relativeHeight="251681280" behindDoc="0" locked="0" layoutInCell="1" allowOverlap="1" wp14:anchorId="14F4F217" wp14:editId="13F82BEF">
                <wp:simplePos x="0" y="0"/>
                <wp:positionH relativeFrom="column">
                  <wp:posOffset>10160</wp:posOffset>
                </wp:positionH>
                <wp:positionV relativeFrom="paragraph">
                  <wp:posOffset>791210</wp:posOffset>
                </wp:positionV>
                <wp:extent cx="731520" cy="274320"/>
                <wp:effectExtent l="10160" t="10160" r="10795" b="10795"/>
                <wp:wrapNone/>
                <wp:docPr id="356" name="Rectangle 3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 cy="274320"/>
                        </a:xfrm>
                        <a:prstGeom prst="rect">
                          <a:avLst/>
                        </a:prstGeom>
                        <a:noFill/>
                        <a:ln w="15875">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D0C776B" w14:textId="77777777" w:rsidR="007728CB" w:rsidRDefault="007728CB" w:rsidP="007A3922">
                            <w:r>
                              <w:rPr>
                                <w:sz w:val="28"/>
                              </w:rPr>
                              <w:t xml:space="preserve">  </w:t>
                            </w:r>
                            <w:r>
                              <w:rPr>
                                <w:sz w:val="28"/>
                              </w:rPr>
                              <w:sym w:font="Symbol" w:char="F053"/>
                            </w:r>
                            <w:r>
                              <w:t>Algae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F4F217" id="Rectangle 356" o:spid="_x0000_s1035" style="position:absolute;left:0;text-align:left;margin-left:.8pt;margin-top:62.3pt;width:57.6pt;height:21.6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" filled="f" strokecolor="red" strokeweight="1.25pt">
                <v:textbox inset="0,0,0,0">
                  <w:txbxContent>
                    <w:p w14:paraId="6D0C776B" w14:textId="77777777" w:rsidR="007728CB" w:rsidRDefault="007728CB" w:rsidP="007A3922">
                      <w:r>
                        <w:rPr>
                          <w:sz w:val="28"/>
                        </w:rPr>
                        <w:t xml:space="preserve">  </w:t>
                      </w:r>
                      <w:r>
                        <w:rPr>
                          <w:sz w:val="28"/>
                        </w:rPr>
                        <w:sym w:font="Symbol" w:char="F053"/>
                      </w:r>
                      <w:r>
                        <w:t>Algae</w:t>
                      </w:r>
                    </w:p>
                  </w:txbxContent>
                </v:textbox>
              </v:rect>
            </w:pict>
          </mc:Fallback>
        </mc:AlternateContent>
      </w:r>
      <w:r w:rsidRPr="00B7030B">
        <w:rPr>
          <w:noProof/>
        </w:rPr>
        <mc:AlternateContent>
          <mc:Choice Requires="wps">
            <w:drawing>
              <wp:anchor distT="0" distB="0" distL="114300" distR="114300" simplePos="0" relativeHeight="251679232" behindDoc="0" locked="0" layoutInCell="1" allowOverlap="1" wp14:anchorId="32BA1F8E" wp14:editId="2959591D">
                <wp:simplePos x="0" y="0"/>
                <wp:positionH relativeFrom="column">
                  <wp:posOffset>924560</wp:posOffset>
                </wp:positionH>
                <wp:positionV relativeFrom="paragraph">
                  <wp:posOffset>928370</wp:posOffset>
                </wp:positionV>
                <wp:extent cx="623570" cy="139065"/>
                <wp:effectExtent l="635" t="4445" r="4445" b="0"/>
                <wp:wrapNone/>
                <wp:docPr id="355" name="Rectangle 3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3570"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BC9684" w14:textId="77777777" w:rsidR="007728CB" w:rsidRDefault="007728CB" w:rsidP="007A3922">
                            <w:r>
                              <w:t>excretion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BA1F8E" id="Rectangle 355" o:spid="_x0000_s1036" style="position:absolute;left:0;text-align:left;margin-left:72.8pt;margin-top:73.1pt;width:49.1pt;height:10.9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" filled="f" stroked="f">
                <v:textbox inset="0,0,0,0">
                  <w:txbxContent>
                    <w:p w14:paraId="5ABC9684" w14:textId="77777777" w:rsidR="007728CB" w:rsidRDefault="007728CB" w:rsidP="007A3922">
                      <w:r>
                        <w:t>excretion</w:t>
                      </w:r>
                    </w:p>
                  </w:txbxContent>
                </v:textbox>
              </v:rect>
            </w:pict>
          </mc:Fallback>
        </mc:AlternateContent>
      </w:r>
      <w:r w:rsidRPr="00B7030B">
        <w:rPr>
          <w:noProof/>
        </w:rPr>
        <mc:AlternateContent>
          <mc:Choice Requires="wps">
            <w:drawing>
              <wp:anchor distT="0" distB="0" distL="114300" distR="114300" simplePos="0" relativeHeight="251684352" behindDoc="0" locked="0" layoutInCell="1" allowOverlap="1" wp14:anchorId="63BC6ECC" wp14:editId="4EF369F7">
                <wp:simplePos x="0" y="0"/>
                <wp:positionH relativeFrom="column">
                  <wp:posOffset>924560</wp:posOffset>
                </wp:positionH>
                <wp:positionV relativeFrom="paragraph">
                  <wp:posOffset>745490</wp:posOffset>
                </wp:positionV>
                <wp:extent cx="571500" cy="182880"/>
                <wp:effectExtent l="635" t="2540" r="0" b="0"/>
                <wp:wrapNone/>
                <wp:docPr id="354" name="Rectangle 3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B7A45" w14:textId="77777777" w:rsidR="007728CB" w:rsidRDefault="007728CB" w:rsidP="007A3922">
                            <w:r>
                              <w:t>mortality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BC6ECC" id="Rectangle 354" o:spid="_x0000_s1037" style="position:absolute;left:0;text-align:left;margin-left:72.8pt;margin-top:58.7pt;width:45pt;height:14.4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" filled="f" stroked="f">
                <v:textbox inset="0,0,0,0">
                  <w:txbxContent>
                    <w:p w14:paraId="340B7A45" w14:textId="77777777" w:rsidR="007728CB" w:rsidRDefault="007728CB" w:rsidP="007A3922">
                      <w:r>
                        <w:t>mortality</w:t>
                      </w:r>
                    </w:p>
                  </w:txbxContent>
                </v:textbox>
              </v:rect>
            </w:pict>
          </mc:Fallback>
        </mc:AlternateContent>
      </w:r>
      <w:r w:rsidRPr="00B7030B">
        <w:rPr>
          <w:noProof/>
        </w:rPr>
        <mc:AlternateContent>
          <mc:Choice Requires="wps">
            <w:drawing>
              <wp:anchor distT="0" distB="0" distL="114300" distR="114300" simplePos="0" relativeHeight="251688448" behindDoc="0" locked="0" layoutInCell="1" allowOverlap="1" wp14:anchorId="6B350B1C" wp14:editId="6CF81DF7">
                <wp:simplePos x="0" y="0"/>
                <wp:positionH relativeFrom="column">
                  <wp:posOffset>741680</wp:posOffset>
                </wp:positionH>
                <wp:positionV relativeFrom="paragraph">
                  <wp:posOffset>928370</wp:posOffset>
                </wp:positionV>
                <wp:extent cx="960120" cy="0"/>
                <wp:effectExtent l="8255" t="61595" r="22225" b="62230"/>
                <wp:wrapNone/>
                <wp:docPr id="353" name="Straight Connector 3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0120" cy="0"/>
                        </a:xfrm>
                        <a:prstGeom prst="line">
                          <a:avLst/>
                        </a:prstGeom>
                        <a:noFill/>
                        <a:ln w="15875">
                          <a:solidFill>
                            <a:srgbClr val="00008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0D57C39" id="Straight Connector 353" o:spid="_x0000_s1026" style="position:absolute;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8.4pt,73.1pt" to="134pt,7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" strokecolor="navy" strokeweight="1.25pt">
                <v:stroke endarrow="block"/>
              </v:line>
            </w:pict>
          </mc:Fallback>
        </mc:AlternateContent>
      </w:r>
      <w:r w:rsidRPr="00B7030B">
        <w:rPr>
          <w:noProof/>
        </w:rPr>
        <mc:AlternateContent>
          <mc:Choice Requires="wps">
            <w:drawing>
              <wp:anchor distT="0" distB="0" distL="114300" distR="114300" simplePos="0" relativeHeight="251690496" behindDoc="0" locked="0" layoutInCell="1" allowOverlap="1" wp14:anchorId="05A2830C" wp14:editId="468A0FA4">
                <wp:simplePos x="0" y="0"/>
                <wp:positionH relativeFrom="column">
                  <wp:posOffset>2387600</wp:posOffset>
                </wp:positionH>
                <wp:positionV relativeFrom="paragraph">
                  <wp:posOffset>1294130</wp:posOffset>
                </wp:positionV>
                <wp:extent cx="411480" cy="194310"/>
                <wp:effectExtent l="0" t="0" r="1270" b="0"/>
                <wp:wrapNone/>
                <wp:docPr id="352" name="Rectangle 3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14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C8DE62" w14:textId="77777777" w:rsidR="007728CB" w:rsidRDefault="007728CB" w:rsidP="007A3922">
                            <w:r>
                              <w:t>decay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A2830C" id="Rectangle 352" o:spid="_x0000_s1038" style="position:absolute;left:0;text-align:left;margin-left:188pt;margin-top:101.9pt;width:32.4pt;height:15.3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" filled="f" stroked="f">
                <v:textbox inset="0,0,0,0">
                  <w:txbxContent>
                    <w:p w14:paraId="3BC8DE62" w14:textId="77777777" w:rsidR="007728CB" w:rsidRDefault="007728CB" w:rsidP="007A3922">
                      <w:r>
                        <w:t>decay</w:t>
                      </w:r>
                    </w:p>
                  </w:txbxContent>
                </v:textbox>
              </v:rect>
            </w:pict>
          </mc:Fallback>
        </mc:AlternateContent>
      </w:r>
      <w:r w:rsidRPr="00B7030B">
        <w:rPr>
          <w:noProof/>
        </w:rPr>
        <mc:AlternateContent>
          <mc:Choice Requires="wps">
            <w:drawing>
              <wp:anchor distT="0" distB="0" distL="114300" distR="114300" simplePos="0" relativeHeight="251689472" behindDoc="0" locked="0" layoutInCell="1" allowOverlap="1" wp14:anchorId="3986EDD4" wp14:editId="085EC366">
                <wp:simplePos x="0" y="0"/>
                <wp:positionH relativeFrom="column">
                  <wp:posOffset>2296160</wp:posOffset>
                </wp:positionH>
                <wp:positionV relativeFrom="paragraph">
                  <wp:posOffset>288290</wp:posOffset>
                </wp:positionV>
                <wp:extent cx="0" cy="502920"/>
                <wp:effectExtent l="57785" t="12065" r="56515" b="18415"/>
                <wp:wrapNone/>
                <wp:docPr id="319" name="Straight Connector 3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2920"/>
                        </a:xfrm>
                        <a:prstGeom prst="line">
                          <a:avLst/>
                        </a:prstGeom>
                        <a:noFill/>
                        <a:ln w="15875">
                          <a:solidFill>
                            <a:srgbClr val="00008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D3EA027" id="Straight Connector 319" o:spid="_x0000_s1026" style="position:absolute;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0.8pt,22.7pt" to="180.8pt,6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" strokecolor="navy" strokeweight="1.25pt">
                <v:stroke endarrow="block"/>
              </v:line>
            </w:pict>
          </mc:Fallback>
        </mc:AlternateContent>
      </w:r>
      <w:r w:rsidRPr="00B7030B">
        <w:rPr>
          <w:noProof/>
        </w:rPr>
        <mc:AlternateContent>
          <mc:Choice Requires="wps">
            <w:drawing>
              <wp:anchor distT="0" distB="0" distL="114300" distR="114300" simplePos="0" relativeHeight="251682304" behindDoc="0" locked="0" layoutInCell="1" allowOverlap="1" wp14:anchorId="367ACA51" wp14:editId="1FB049FD">
                <wp:simplePos x="0" y="0"/>
                <wp:positionH relativeFrom="column">
                  <wp:posOffset>1793240</wp:posOffset>
                </wp:positionH>
                <wp:positionV relativeFrom="paragraph">
                  <wp:posOffset>836930</wp:posOffset>
                </wp:positionV>
                <wp:extent cx="1005840" cy="231140"/>
                <wp:effectExtent l="2540" t="0" r="1270" b="0"/>
                <wp:wrapNone/>
                <wp:docPr id="318" name="Rectangle 3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5840"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a:solidFill>
                                <a:srgbClr val="000000"/>
                              </a:solidFill>
                              <a:miter lim="800000"/>
                              <a:headEnd/>
                              <a:tailEnd/>
                            </a14:hiddenLine>
                          </a:ext>
                        </a:extLst>
                      </wps:spPr>
                      <wps:txbx>
                        <w:txbxContent>
                          <w:p w14:paraId="667E9156" w14:textId="77777777" w:rsidR="007728CB" w:rsidRDefault="007728CB" w:rsidP="007A3922">
                            <w:r>
                              <w:t>Labile DOM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7ACA51" id="Rectangle 318" o:spid="_x0000_s1039" style="position:absolute;left:0;text-align:left;margin-left:141.2pt;margin-top:65.9pt;width:79.2pt;height:18.2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" filled="f" stroked="f" strokeweight="1.25pt">
                <v:textbox inset="0,0,0,0">
                  <w:txbxContent>
                    <w:p w14:paraId="667E9156" w14:textId="77777777" w:rsidR="007728CB" w:rsidRDefault="007728CB" w:rsidP="007A3922">
                      <w:r>
                        <w:t>Labile DOM</w:t>
                      </w:r>
                    </w:p>
                  </w:txbxContent>
                </v:textbox>
              </v:rect>
            </w:pict>
          </mc:Fallback>
        </mc:AlternateContent>
      </w:r>
      <w:r w:rsidRPr="00B7030B">
        <w:rPr>
          <w:noProof/>
        </w:rPr>
        <mc:AlternateContent>
          <mc:Choice Requires="wps">
            <w:drawing>
              <wp:anchor distT="0" distB="0" distL="114300" distR="114300" simplePos="0" relativeHeight="251683328" behindDoc="0" locked="0" layoutInCell="1" allowOverlap="1" wp14:anchorId="49132A1A" wp14:editId="7F431450">
                <wp:simplePos x="0" y="0"/>
                <wp:positionH relativeFrom="column">
                  <wp:posOffset>1701800</wp:posOffset>
                </wp:positionH>
                <wp:positionV relativeFrom="paragraph">
                  <wp:posOffset>791210</wp:posOffset>
                </wp:positionV>
                <wp:extent cx="1143000" cy="320040"/>
                <wp:effectExtent l="15875" t="19685" r="12700" b="12700"/>
                <wp:wrapNone/>
                <wp:docPr id="317" name="Rectangle 3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320040"/>
                        </a:xfrm>
                        <a:prstGeom prst="rect">
                          <a:avLst/>
                        </a:prstGeom>
                        <a:noFill/>
                        <a:ln w="222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7772DC" id="Rectangle 317" o:spid="_x0000_s1026" style="position:absolute;margin-left:134pt;margin-top:62.3pt;width:90pt;height:25.2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" filled="f" strokeweight="1.75pt"/>
            </w:pict>
          </mc:Fallback>
        </mc:AlternateContent>
      </w:r>
      <w:r w:rsidRPr="00B7030B">
        <w:rPr>
          <w:noProof/>
        </w:rPr>
        <mc:AlternateContent>
          <mc:Choice Requires="wps">
            <w:drawing>
              <wp:anchor distT="0" distB="0" distL="114300" distR="114300" simplePos="0" relativeHeight="251687424" behindDoc="0" locked="0" layoutInCell="1" allowOverlap="1" wp14:anchorId="4B6F3E58" wp14:editId="05B7846C">
                <wp:simplePos x="0" y="0"/>
                <wp:positionH relativeFrom="column">
                  <wp:posOffset>2296160</wp:posOffset>
                </wp:positionH>
                <wp:positionV relativeFrom="paragraph">
                  <wp:posOffset>1111250</wp:posOffset>
                </wp:positionV>
                <wp:extent cx="0" cy="457200"/>
                <wp:effectExtent l="57785" t="25400" r="56515" b="12700"/>
                <wp:wrapNone/>
                <wp:docPr id="316" name="Straight Connector 3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457200"/>
                        </a:xfrm>
                        <a:prstGeom prst="line">
                          <a:avLst/>
                        </a:prstGeom>
                        <a:noFill/>
                        <a:ln w="15875">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45FF68D" id="Straight Connector 316" o:spid="_x0000_s1026" style="position:absolute;flip:y;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0.8pt,87.5pt" to="180.8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" strokecolor="red" strokeweight="1.25pt">
                <v:stroke endarrow="block"/>
              </v:line>
            </w:pict>
          </mc:Fallback>
        </mc:AlternateContent>
      </w:r>
      <w:r w:rsidRPr="00B7030B">
        <w:rPr>
          <w:noProof/>
        </w:rPr>
        <mc:AlternateContent>
          <mc:Choice Requires="wps">
            <w:drawing>
              <wp:anchor distT="0" distB="0" distL="114300" distR="114300" simplePos="0" relativeHeight="251677184" behindDoc="0" locked="0" layoutInCell="1" allowOverlap="1" wp14:anchorId="6C5FDD87" wp14:editId="34C26A05">
                <wp:simplePos x="0" y="0"/>
                <wp:positionH relativeFrom="column">
                  <wp:posOffset>1610360</wp:posOffset>
                </wp:positionH>
                <wp:positionV relativeFrom="paragraph">
                  <wp:posOffset>1568450</wp:posOffset>
                </wp:positionV>
                <wp:extent cx="1371600" cy="274320"/>
                <wp:effectExtent l="10160" t="15875" r="8890" b="14605"/>
                <wp:wrapNone/>
                <wp:docPr id="315" name="Rectangle 3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274320"/>
                        </a:xfrm>
                        <a:prstGeom prst="rect">
                          <a:avLst/>
                        </a:prstGeom>
                        <a:noFill/>
                        <a:ln w="158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636CDC" id="Rectangle 315" o:spid="_x0000_s1026" style="position:absolute;margin-left:126.8pt;margin-top:123.5pt;width:108pt;height:21.6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" filled="f" strokecolor="red" strokeweight="1.25pt"/>
            </w:pict>
          </mc:Fallback>
        </mc:AlternateContent>
      </w:r>
      <w:r w:rsidRPr="00B7030B">
        <w:rPr>
          <w:noProof/>
        </w:rPr>
        <mc:AlternateContent>
          <mc:Choice Requires="wps">
            <w:drawing>
              <wp:anchor distT="0" distB="0" distL="114300" distR="114300" simplePos="0" relativeHeight="251678208" behindDoc="0" locked="0" layoutInCell="1" allowOverlap="1" wp14:anchorId="216A23E6" wp14:editId="7FEFFF79">
                <wp:simplePos x="0" y="0"/>
                <wp:positionH relativeFrom="column">
                  <wp:posOffset>1755140</wp:posOffset>
                </wp:positionH>
                <wp:positionV relativeFrom="paragraph">
                  <wp:posOffset>1614170</wp:posOffset>
                </wp:positionV>
                <wp:extent cx="1181100" cy="182880"/>
                <wp:effectExtent l="2540" t="4445" r="0" b="3175"/>
                <wp:wrapNone/>
                <wp:docPr id="314" name="Rectangle 3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110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45B25F" w14:textId="77777777" w:rsidR="007728CB" w:rsidRDefault="007728CB" w:rsidP="007A3922">
                            <w:r>
                              <w:t>Dissolved Oxygen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6A23E6" id="Rectangle 314" o:spid="_x0000_s1040" style="position:absolute;left:0;text-align:left;margin-left:138.2pt;margin-top:127.1pt;width:93pt;height:14.4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" filled="f" stroked="f">
                <v:textbox inset="0,0,0,0">
                  <w:txbxContent>
                    <w:p w14:paraId="6245B25F" w14:textId="77777777" w:rsidR="007728CB" w:rsidRDefault="007728CB" w:rsidP="007A3922">
                      <w:r>
                        <w:t>Dissolved Oxygen</w:t>
                      </w:r>
                    </w:p>
                  </w:txbxContent>
                </v:textbox>
              </v:rect>
            </w:pict>
          </mc:Fallback>
        </mc:AlternateContent>
      </w:r>
      <w:r w:rsidRPr="00B7030B">
        <w:rPr>
          <w:noProof/>
        </w:rPr>
        <mc:AlternateContent>
          <mc:Choice Requires="wps">
            <w:drawing>
              <wp:anchor distT="0" distB="0" distL="114300" distR="114300" simplePos="0" relativeHeight="251680256" behindDoc="0" locked="0" layoutInCell="1" allowOverlap="1" wp14:anchorId="3528CBC1" wp14:editId="791D7C42">
                <wp:simplePos x="0" y="0"/>
                <wp:positionH relativeFrom="column">
                  <wp:posOffset>1701800</wp:posOffset>
                </wp:positionH>
                <wp:positionV relativeFrom="paragraph">
                  <wp:posOffset>425450</wp:posOffset>
                </wp:positionV>
                <wp:extent cx="594360" cy="182880"/>
                <wp:effectExtent l="0" t="0" r="0" b="1270"/>
                <wp:wrapNone/>
                <wp:docPr id="313" name="Rectangle 3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1B030A" w14:textId="77777777" w:rsidR="007728CB" w:rsidRDefault="007728CB" w:rsidP="007A3922">
                            <w:r>
                              <w:t>excretion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28CBC1" id="Rectangle 313" o:spid="_x0000_s1041" style="position:absolute;left:0;text-align:left;margin-left:134pt;margin-top:33.5pt;width:46.8pt;height:14.4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" filled="f" stroked="f">
                <v:textbox inset="0,0,0,0">
                  <w:txbxContent>
                    <w:p w14:paraId="681B030A" w14:textId="77777777" w:rsidR="007728CB" w:rsidRDefault="007728CB" w:rsidP="007A3922">
                      <w:r>
                        <w:t>excretion</w:t>
                      </w:r>
                    </w:p>
                  </w:txbxContent>
                </v:textbox>
              </v:rect>
            </w:pict>
          </mc:Fallback>
        </mc:AlternateContent>
      </w:r>
      <w:r w:rsidRPr="00B7030B">
        <w:rPr>
          <w:noProof/>
        </w:rPr>
        <mc:AlternateContent>
          <mc:Choice Requires="wps">
            <w:drawing>
              <wp:anchor distT="0" distB="0" distL="114300" distR="114300" simplePos="0" relativeHeight="251686400" behindDoc="0" locked="0" layoutInCell="1" allowOverlap="1" wp14:anchorId="7B34E550" wp14:editId="374E1949">
                <wp:simplePos x="0" y="0"/>
                <wp:positionH relativeFrom="column">
                  <wp:posOffset>2341880</wp:posOffset>
                </wp:positionH>
                <wp:positionV relativeFrom="paragraph">
                  <wp:posOffset>425450</wp:posOffset>
                </wp:positionV>
                <wp:extent cx="548640" cy="182880"/>
                <wp:effectExtent l="0" t="0" r="0" b="1270"/>
                <wp:wrapNone/>
                <wp:docPr id="312" name="Rectangle 3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BA414A" w14:textId="77777777" w:rsidR="007728CB" w:rsidRDefault="007728CB" w:rsidP="007A3922">
                            <w:r>
                              <w:t>mortality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34E550" id="Rectangle 312" o:spid="_x0000_s1042" style="position:absolute;left:0;text-align:left;margin-left:184.4pt;margin-top:33.5pt;width:43.2pt;height:14.4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" filled="f" stroked="f">
                <v:textbox inset="0,0,0,0">
                  <w:txbxContent>
                    <w:p w14:paraId="01BA414A" w14:textId="77777777" w:rsidR="007728CB" w:rsidRDefault="007728CB" w:rsidP="007A3922">
                      <w:r>
                        <w:t>mortality</w:t>
                      </w:r>
                    </w:p>
                  </w:txbxContent>
                </v:textbox>
              </v:rect>
            </w:pict>
          </mc:Fallback>
        </mc:AlternateContent>
      </w:r>
      <w:r w:rsidRPr="00B7030B">
        <w:rPr>
          <w:noProof/>
        </w:rPr>
        <mc:AlternateContent>
          <mc:Choice Requires="wps">
            <w:drawing>
              <wp:anchor distT="0" distB="0" distL="114300" distR="114300" simplePos="0" relativeHeight="251685376" behindDoc="0" locked="0" layoutInCell="1" allowOverlap="1" wp14:anchorId="4A2CDCA9" wp14:editId="361A22C0">
                <wp:simplePos x="0" y="0"/>
                <wp:positionH relativeFrom="column">
                  <wp:posOffset>1793240</wp:posOffset>
                </wp:positionH>
                <wp:positionV relativeFrom="paragraph">
                  <wp:posOffset>13970</wp:posOffset>
                </wp:positionV>
                <wp:extent cx="960120" cy="274320"/>
                <wp:effectExtent l="12065" t="13970" r="8890" b="16510"/>
                <wp:wrapNone/>
                <wp:docPr id="311" name="Rectangle 3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0120" cy="274320"/>
                        </a:xfrm>
                        <a:prstGeom prst="rect">
                          <a:avLst/>
                        </a:prstGeom>
                        <a:noFill/>
                        <a:ln w="15875">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6488DDB" w14:textId="77777777" w:rsidR="007728CB" w:rsidRDefault="007728CB" w:rsidP="007A3922">
                            <w:r>
                              <w:rPr>
                                <w:sz w:val="28"/>
                              </w:rPr>
                              <w:t xml:space="preserve">  </w:t>
                            </w:r>
                            <w:r>
                              <w:rPr>
                                <w:sz w:val="28"/>
                              </w:rPr>
                              <w:sym w:font="Symbol" w:char="F053"/>
                            </w:r>
                            <w:r>
                              <w:t>Epiphyton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2CDCA9" id="Rectangle 311" o:spid="_x0000_s1043" style="position:absolute;left:0;text-align:left;margin-left:141.2pt;margin-top:1.1pt;width:75.6pt;height:21.6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" filled="f" strokecolor="red" strokeweight="1.25pt">
                <v:textbox inset="0,0,0,0">
                  <w:txbxContent>
                    <w:p w14:paraId="56488DDB" w14:textId="77777777" w:rsidR="007728CB" w:rsidRDefault="007728CB" w:rsidP="007A3922">
                      <w:r>
                        <w:rPr>
                          <w:sz w:val="28"/>
                        </w:rPr>
                        <w:t xml:space="preserve">  </w:t>
                      </w:r>
                      <w:r>
                        <w:rPr>
                          <w:sz w:val="28"/>
                        </w:rPr>
                        <w:sym w:font="Symbol" w:char="F053"/>
                      </w:r>
                      <w:r>
                        <w:t>Epiphyton</w:t>
                      </w:r>
                    </w:p>
                  </w:txbxContent>
                </v:textbox>
              </v:rect>
            </w:pict>
          </mc:Fallback>
        </mc:AlternateContent>
      </w:r>
    </w:p>
    <w:p w14:paraId="5282AB20" w14:textId="77777777" w:rsidR="0041037A" w:rsidRPr="00B7030B" w:rsidRDefault="0041037A">
      <w:pPr>
        <w:pStyle w:val="Diagram"/>
        <w:rPr>
          <w:rFonts w:asciiTheme="minorHAnsi" w:hAnsiTheme="minorHAnsi"/>
        </w:rPr>
      </w:pPr>
    </w:p>
    <w:p w14:paraId="79EBBEFE" w14:textId="77777777" w:rsidR="009E6606" w:rsidRPr="00B7030B" w:rsidRDefault="009E6606" w:rsidP="007A3922">
      <w:pPr>
        <w:pStyle w:val="Figurecaption"/>
      </w:pPr>
      <w:bookmarkStart w:id="538" w:name="_Ref532635592"/>
    </w:p>
    <w:p w14:paraId="640B0457" w14:textId="77777777" w:rsidR="009E6606" w:rsidRPr="00B7030B" w:rsidRDefault="009E6606" w:rsidP="00545460">
      <w:pPr>
        <w:pStyle w:val="Figurecaption"/>
      </w:pPr>
    </w:p>
    <w:p w14:paraId="15B2775E" w14:textId="77777777" w:rsidR="009E6606" w:rsidRPr="00B7030B" w:rsidRDefault="009E6606" w:rsidP="007552CD">
      <w:pPr>
        <w:pStyle w:val="Figurecaption"/>
      </w:pPr>
    </w:p>
    <w:p w14:paraId="7A9A0AFD" w14:textId="77777777" w:rsidR="009E6606" w:rsidRPr="00B7030B" w:rsidRDefault="009E6606" w:rsidP="007552CD">
      <w:pPr>
        <w:pStyle w:val="Figurecaption"/>
      </w:pPr>
    </w:p>
    <w:p w14:paraId="65200CE2" w14:textId="77777777" w:rsidR="00336F46" w:rsidRDefault="00336F46" w:rsidP="00545460">
      <w:pPr>
        <w:pStyle w:val="Figurecaption"/>
        <w:jc w:val="both"/>
      </w:pPr>
      <w:bookmarkStart w:id="539" w:name="_Ref479678729"/>
      <w:bookmarkStart w:id="540" w:name="_Toc48573781"/>
    </w:p>
    <w:p w14:paraId="7EED7747" w14:textId="49E4AF25" w:rsidR="0041037A" w:rsidRPr="00066B64" w:rsidRDefault="0041037A" w:rsidP="007552CD">
      <w:pPr>
        <w:pStyle w:val="Figurecaption"/>
      </w:pPr>
      <w:r w:rsidRPr="00066B64">
        <w:t xml:space="preserve">Figure </w:t>
      </w:r>
      <w:r w:rsidR="00000000">
        <w:fldChar w:fldCharType="begin"/>
      </w:r>
      <w:r w:rsidR="00000000">
        <w:instrText xml:space="preserve"> SEQ Figure \* ARABIC  </w:instrText>
      </w:r>
      <w:r w:rsidR="00000000">
        <w:fldChar w:fldCharType="separate"/>
      </w:r>
      <w:r w:rsidR="00A95042">
        <w:rPr>
          <w:noProof/>
        </w:rPr>
        <w:t>69</w:t>
      </w:r>
      <w:r w:rsidR="00000000">
        <w:rPr>
          <w:noProof/>
        </w:rPr>
        <w:fldChar w:fldCharType="end"/>
      </w:r>
      <w:bookmarkEnd w:id="538"/>
      <w:bookmarkEnd w:id="539"/>
      <w:r w:rsidRPr="00066B64">
        <w:t>. Internal flux between labile DOM and other compartments</w:t>
      </w:r>
      <w:bookmarkEnd w:id="540"/>
    </w:p>
    <w:p w14:paraId="43D9120A" w14:textId="77777777" w:rsidR="004E0BD0" w:rsidRDefault="004E0BD0" w:rsidP="00545460">
      <w:pPr>
        <w:pStyle w:val="BodyText"/>
      </w:pPr>
    </w:p>
    <w:p w14:paraId="1B3F24B2" w14:textId="77777777" w:rsidR="004E0BD0" w:rsidRDefault="004E0BD0" w:rsidP="00545460">
      <w:pPr>
        <w:pStyle w:val="BodyText"/>
      </w:pPr>
    </w:p>
    <w:p w14:paraId="7705D3D5" w14:textId="4E75E0D5" w:rsidR="0041037A" w:rsidRPr="00066B64" w:rsidRDefault="0041037A" w:rsidP="00545460">
      <w:pPr>
        <w:pStyle w:val="BodyText"/>
      </w:pPr>
      <w:r w:rsidRPr="00066B64">
        <w:t>Referring to</w:t>
      </w:r>
      <w:r w:rsidR="009E6A0C" w:rsidRPr="00066B64">
        <w:t xml:space="preserve"> </w:t>
      </w:r>
      <w:r w:rsidR="00374043" w:rsidRPr="00545460">
        <w:rPr>
          <w:b/>
          <w:bCs/>
          <w:color w:val="0000FF"/>
          <w:u w:val="single"/>
        </w:rPr>
        <w:fldChar w:fldCharType="begin"/>
      </w:r>
      <w:r w:rsidR="00374043" w:rsidRPr="00545460">
        <w:rPr>
          <w:b/>
          <w:bCs/>
          <w:color w:val="0000FF"/>
          <w:u w:val="single"/>
        </w:rPr>
        <w:instrText xml:space="preserve"> REF _Ref479678729 \h </w:instrText>
      </w:r>
      <w:r w:rsidR="00066B64" w:rsidRPr="00545460">
        <w:rPr>
          <w:b/>
          <w:bCs/>
          <w:color w:val="0000FF"/>
          <w:u w:val="single"/>
        </w:rPr>
        <w:instrText xml:space="preserve"> \* MERGEFORMAT </w:instrText>
      </w:r>
      <w:r w:rsidR="00374043" w:rsidRPr="00545460">
        <w:rPr>
          <w:b/>
          <w:bCs/>
          <w:color w:val="0000FF"/>
          <w:u w:val="single"/>
        </w:rPr>
      </w:r>
      <w:r w:rsidR="00374043" w:rsidRPr="00545460">
        <w:rPr>
          <w:b/>
          <w:bCs/>
          <w:color w:val="0000FF"/>
          <w:u w:val="single"/>
        </w:rPr>
        <w:fldChar w:fldCharType="separate"/>
      </w:r>
      <w:r w:rsidR="00A95042" w:rsidRPr="00545460">
        <w:rPr>
          <w:b/>
          <w:bCs/>
          <w:color w:val="0000FF"/>
          <w:u w:val="single"/>
        </w:rPr>
        <w:t xml:space="preserve">Figure </w:t>
      </w:r>
      <w:r w:rsidR="00A95042" w:rsidRPr="00545460">
        <w:rPr>
          <w:b/>
          <w:bCs/>
          <w:noProof/>
          <w:color w:val="0000FF"/>
          <w:u w:val="single"/>
        </w:rPr>
        <w:t>69</w:t>
      </w:r>
      <w:r w:rsidR="00374043" w:rsidRPr="00545460">
        <w:rPr>
          <w:b/>
          <w:bCs/>
          <w:color w:val="0000FF"/>
          <w:u w:val="single"/>
        </w:rPr>
        <w:fldChar w:fldCharType="end"/>
      </w:r>
      <w:r w:rsidRPr="00066B64">
        <w:t>, the rate equation for labile DOM is:</w:t>
      </w:r>
    </w:p>
    <w:p w14:paraId="4632465C" w14:textId="38728FE2" w:rsidR="004E0BD0" w:rsidRPr="00B7030B" w:rsidRDefault="00E108E0" w:rsidP="00127D1D">
      <w:pPr>
        <w:pStyle w:val="equation"/>
        <w:spacing w:after="0"/>
        <w:jc w:val="both"/>
        <w:rPr>
          <w:rFonts w:asciiTheme="minorHAnsi" w:hAnsiTheme="minorHAnsi"/>
        </w:rPr>
      </w:pPr>
      <w:r>
        <w:rPr>
          <w:noProof/>
        </w:rPr>
        <w:object w:dxaOrig="1440" w:dyaOrig="1440" w14:anchorId="68537F57">
          <v:shape id="_x0000_s2085" type="#_x0000_t75" alt="" style="position:absolute;left:0;text-align:left;margin-left:-1.8pt;margin-top:2.6pt;width:407.45pt;height:74.4pt;z-index:251748864;mso-wrap-edited:f;mso-width-percent:0;mso-height-percent:0;mso-width-percent:0;mso-height-percent:0">
            <v:imagedata r:id="rId292" o:title=""/>
            <w10:wrap type="square"/>
          </v:shape>
          <o:OLEObject Type="Embed" ProgID="Equation.3" ShapeID="_x0000_s2085" DrawAspect="Content" ObjectID="_1721314978" r:id="rId293"/>
        </w:object>
      </w:r>
      <w:r w:rsidR="0041037A" w:rsidRPr="00B7030B">
        <w:rPr>
          <w:rFonts w:asciiTheme="minorHAnsi" w:hAnsiTheme="minorHAnsi"/>
        </w:rPr>
        <w:tab/>
      </w:r>
      <w:r w:rsidR="0041037A" w:rsidRPr="00B7030B">
        <w:rPr>
          <w:rFonts w:asciiTheme="minorHAnsi" w:hAnsiTheme="minorHAnsi"/>
        </w:rPr>
        <w:tab/>
      </w:r>
      <w:r w:rsidR="0041037A" w:rsidRPr="00B7030B">
        <w:rPr>
          <w:rFonts w:asciiTheme="minorHAnsi" w:hAnsiTheme="minorHAnsi"/>
          <w:b/>
          <w:bCs/>
        </w:rPr>
        <w:t>(</w:t>
      </w:r>
      <w:r w:rsidR="00A41B27">
        <w:rPr>
          <w:b/>
          <w:bCs/>
        </w:rPr>
        <w:fldChar w:fldCharType="begin"/>
      </w:r>
      <w:r w:rsidR="00A41B27">
        <w:rPr>
          <w:rFonts w:asciiTheme="minorHAnsi" w:hAnsiTheme="minorHAnsi"/>
          <w:b/>
          <w:bCs/>
        </w:rPr>
        <w:instrText xml:space="preserve"> STYLEREF 1 \s </w:instrText>
      </w:r>
      <w:r w:rsidR="00A41B27">
        <w:rPr>
          <w:b/>
          <w:bCs/>
        </w:rPr>
        <w:fldChar w:fldCharType="separate"/>
      </w:r>
      <w:r w:rsidR="00A95042">
        <w:rPr>
          <w:rFonts w:asciiTheme="minorHAnsi" w:hAnsiTheme="minorHAnsi"/>
          <w:b/>
          <w:bCs/>
          <w:noProof/>
        </w:rPr>
        <w:t>4</w:t>
      </w:r>
      <w:r w:rsidR="00A41B27">
        <w:rPr>
          <w:b/>
          <w:bCs/>
        </w:rPr>
        <w:fldChar w:fldCharType="end"/>
      </w:r>
      <w:r w:rsidR="00A41B27">
        <w:rPr>
          <w:rFonts w:asciiTheme="minorHAnsi" w:hAnsiTheme="minorHAnsi"/>
          <w:b/>
          <w:bCs/>
        </w:rPr>
        <w:noBreakHyphen/>
      </w:r>
      <w:r w:rsidR="00A41B27">
        <w:rPr>
          <w:b/>
          <w:bCs/>
        </w:rPr>
        <w:fldChar w:fldCharType="begin"/>
      </w:r>
      <w:r w:rsidR="00A41B27">
        <w:rPr>
          <w:rFonts w:asciiTheme="minorHAnsi" w:hAnsiTheme="minorHAnsi"/>
          <w:b/>
          <w:bCs/>
        </w:rPr>
        <w:instrText xml:space="preserve"> SEQ Equation \* ARABIC \s 1 </w:instrText>
      </w:r>
      <w:r w:rsidR="00A41B27">
        <w:rPr>
          <w:b/>
          <w:bCs/>
        </w:rPr>
        <w:fldChar w:fldCharType="separate"/>
      </w:r>
      <w:r w:rsidR="00A95042">
        <w:rPr>
          <w:rFonts w:asciiTheme="minorHAnsi" w:hAnsiTheme="minorHAnsi"/>
          <w:b/>
          <w:bCs/>
          <w:noProof/>
        </w:rPr>
        <w:t>69</w:t>
      </w:r>
      <w:r w:rsidR="00A41B27">
        <w:rPr>
          <w:b/>
          <w:bCs/>
        </w:rPr>
        <w:fldChar w:fldCharType="end"/>
      </w:r>
      <w:r w:rsidR="0041037A" w:rsidRPr="00B7030B">
        <w:rPr>
          <w:rFonts w:asciiTheme="minorHAnsi" w:hAnsiTheme="minorHAnsi"/>
          <w:b/>
          <w:bCs/>
        </w:rPr>
        <w:t>)</w:t>
      </w:r>
    </w:p>
    <w:p w14:paraId="4ECD9C9F" w14:textId="77777777" w:rsidR="0041037A" w:rsidRPr="007E7741" w:rsidRDefault="0041037A" w:rsidP="0076230E">
      <w:pPr>
        <w:pStyle w:val="where"/>
      </w:pPr>
      <w:r w:rsidRPr="00127D1D">
        <w:t>where:</w:t>
      </w:r>
    </w:p>
    <w:p w14:paraId="40FE6690" w14:textId="77777777" w:rsidR="0041037A" w:rsidRPr="00066B64" w:rsidRDefault="0041037A" w:rsidP="007A3922">
      <w:pPr>
        <w:pStyle w:val="variabledefinitionChar"/>
      </w:pPr>
      <w:r w:rsidRPr="00066B64">
        <w:tab/>
      </w:r>
      <w:r w:rsidRPr="00066B64">
        <w:rPr>
          <w:i/>
          <w:iCs/>
        </w:rPr>
        <w:t>P</w:t>
      </w:r>
      <w:r w:rsidRPr="00066B64">
        <w:rPr>
          <w:i/>
          <w:iCs/>
          <w:vertAlign w:val="subscript"/>
        </w:rPr>
        <w:t>am</w:t>
      </w:r>
      <w:r w:rsidRPr="00066B64">
        <w:tab/>
        <w:t>=</w:t>
      </w:r>
      <w:r w:rsidRPr="00066B64">
        <w:tab/>
        <w:t>pattern coefficient for algal mortality</w:t>
      </w:r>
    </w:p>
    <w:p w14:paraId="7AB1843E" w14:textId="77777777" w:rsidR="0041037A" w:rsidRPr="00066B64" w:rsidRDefault="0041037A" w:rsidP="0052054C">
      <w:pPr>
        <w:pStyle w:val="variabledefinitionChar"/>
      </w:pPr>
      <w:r w:rsidRPr="00066B64">
        <w:tab/>
      </w:r>
      <w:r w:rsidRPr="00066B64">
        <w:rPr>
          <w:i/>
          <w:iCs/>
        </w:rPr>
        <w:t>P</w:t>
      </w:r>
      <w:r w:rsidR="00D90942" w:rsidRPr="00066B64">
        <w:rPr>
          <w:i/>
          <w:iCs/>
          <w:vertAlign w:val="subscript"/>
        </w:rPr>
        <w:t>em</w:t>
      </w:r>
      <w:r w:rsidRPr="00066B64">
        <w:rPr>
          <w:i/>
          <w:iCs/>
        </w:rPr>
        <w:tab/>
      </w:r>
      <w:r w:rsidRPr="00066B64">
        <w:t>=</w:t>
      </w:r>
      <w:r w:rsidRPr="00066B64">
        <w:tab/>
        <w:t xml:space="preserve">pattern coefficient for </w:t>
      </w:r>
      <w:proofErr w:type="spellStart"/>
      <w:r w:rsidR="00D90942" w:rsidRPr="00066B64">
        <w:t>epiphyton</w:t>
      </w:r>
      <w:proofErr w:type="spellEnd"/>
      <w:r w:rsidRPr="00066B64">
        <w:t xml:space="preserve"> mortality</w:t>
      </w:r>
    </w:p>
    <w:p w14:paraId="072B27E0" w14:textId="77777777" w:rsidR="00D90942" w:rsidRPr="00066B64" w:rsidRDefault="00D90942" w:rsidP="0052054C">
      <w:pPr>
        <w:pStyle w:val="variabledefinitionChar"/>
      </w:pPr>
      <w:r w:rsidRPr="00066B64">
        <w:rPr>
          <w:i/>
          <w:iCs/>
        </w:rPr>
        <w:tab/>
        <w:t xml:space="preserve">    </w:t>
      </w:r>
      <w:proofErr w:type="spellStart"/>
      <w:r w:rsidRPr="00066B64">
        <w:rPr>
          <w:i/>
          <w:iCs/>
        </w:rPr>
        <w:t>P</w:t>
      </w:r>
      <w:r w:rsidRPr="00066B64">
        <w:rPr>
          <w:i/>
          <w:iCs/>
          <w:vertAlign w:val="subscript"/>
        </w:rPr>
        <w:t>mm</w:t>
      </w:r>
      <w:proofErr w:type="spellEnd"/>
      <w:r w:rsidRPr="00066B64">
        <w:rPr>
          <w:i/>
          <w:iCs/>
          <w:vertAlign w:val="subscript"/>
        </w:rPr>
        <w:tab/>
      </w:r>
      <w:r w:rsidRPr="00066B64">
        <w:t>= partitioning coefficient for macrophyte mortality</w:t>
      </w:r>
    </w:p>
    <w:p w14:paraId="1DA57ED7" w14:textId="77777777" w:rsidR="0041037A" w:rsidRPr="00066B64" w:rsidRDefault="0041037A" w:rsidP="00B6554A">
      <w:pPr>
        <w:pStyle w:val="variabledefinitionChar"/>
      </w:pPr>
      <w:r w:rsidRPr="00066B64">
        <w:tab/>
      </w:r>
      <w:r w:rsidRPr="00066B64">
        <w:sym w:font="Symbol" w:char="F067"/>
      </w:r>
      <w:r w:rsidRPr="00066B64">
        <w:rPr>
          <w:i/>
          <w:iCs/>
          <w:vertAlign w:val="subscript"/>
        </w:rPr>
        <w:t>OM</w:t>
      </w:r>
      <w:r w:rsidRPr="00066B64">
        <w:tab/>
        <w:t>=</w:t>
      </w:r>
      <w:r w:rsidRPr="00066B64">
        <w:tab/>
        <w:t>temperature rate multiplier for organic matter decay</w:t>
      </w:r>
    </w:p>
    <w:p w14:paraId="70FFB600" w14:textId="77777777" w:rsidR="0041037A" w:rsidRPr="00066B64" w:rsidRDefault="0041037A" w:rsidP="00B6554A">
      <w:pPr>
        <w:pStyle w:val="variabledefinitionChar"/>
        <w:rPr>
          <w:i/>
          <w:iCs/>
        </w:rPr>
      </w:pPr>
      <w:r w:rsidRPr="00066B64">
        <w:tab/>
      </w:r>
      <w:r w:rsidRPr="00066B64">
        <w:rPr>
          <w:i/>
          <w:iCs/>
        </w:rPr>
        <w:t>K</w:t>
      </w:r>
      <w:r w:rsidRPr="00066B64">
        <w:rPr>
          <w:i/>
          <w:iCs/>
          <w:vertAlign w:val="subscript"/>
        </w:rPr>
        <w:t>ae</w:t>
      </w:r>
      <w:r w:rsidRPr="00066B64">
        <w:tab/>
        <w:t>=</w:t>
      </w:r>
      <w:r w:rsidRPr="00066B64">
        <w:tab/>
        <w:t xml:space="preserve">algal excretion rate, </w:t>
      </w:r>
      <w:proofErr w:type="gramStart"/>
      <w:r w:rsidRPr="00545460">
        <w:t>sec</w:t>
      </w:r>
      <w:r w:rsidRPr="00545460">
        <w:rPr>
          <w:vertAlign w:val="superscript"/>
        </w:rPr>
        <w:t>-1</w:t>
      </w:r>
      <w:proofErr w:type="gramEnd"/>
    </w:p>
    <w:p w14:paraId="1CF60B2C" w14:textId="77777777" w:rsidR="0041037A" w:rsidRPr="00066B64" w:rsidRDefault="0041037A" w:rsidP="00B6554A">
      <w:pPr>
        <w:pStyle w:val="variabledefinitionChar"/>
        <w:rPr>
          <w:i/>
          <w:iCs/>
        </w:rPr>
      </w:pPr>
      <w:r w:rsidRPr="00066B64">
        <w:tab/>
      </w:r>
      <w:r w:rsidRPr="00066B64">
        <w:rPr>
          <w:i/>
          <w:iCs/>
        </w:rPr>
        <w:t>K</w:t>
      </w:r>
      <w:r w:rsidRPr="00066B64">
        <w:rPr>
          <w:i/>
          <w:iCs/>
          <w:vertAlign w:val="subscript"/>
        </w:rPr>
        <w:t>am</w:t>
      </w:r>
      <w:r w:rsidRPr="00066B64">
        <w:tab/>
        <w:t>=</w:t>
      </w:r>
      <w:r w:rsidRPr="00066B64">
        <w:tab/>
        <w:t xml:space="preserve">algal mortality rate, </w:t>
      </w:r>
      <w:proofErr w:type="gramStart"/>
      <w:r w:rsidRPr="00545460">
        <w:t>sec</w:t>
      </w:r>
      <w:r w:rsidRPr="00545460">
        <w:rPr>
          <w:vertAlign w:val="superscript"/>
        </w:rPr>
        <w:t>-1</w:t>
      </w:r>
      <w:proofErr w:type="gramEnd"/>
    </w:p>
    <w:p w14:paraId="2617637D" w14:textId="77777777" w:rsidR="0041037A" w:rsidRPr="00545460" w:rsidRDefault="0041037A" w:rsidP="005611B1">
      <w:pPr>
        <w:pStyle w:val="variabledefinitionChar"/>
      </w:pPr>
      <w:r w:rsidRPr="00066B64">
        <w:tab/>
      </w:r>
      <w:r w:rsidRPr="00066B64">
        <w:rPr>
          <w:i/>
          <w:iCs/>
        </w:rPr>
        <w:t>K</w:t>
      </w:r>
      <w:r w:rsidRPr="00066B64">
        <w:rPr>
          <w:i/>
          <w:iCs/>
          <w:vertAlign w:val="subscript"/>
        </w:rPr>
        <w:t>ee</w:t>
      </w:r>
      <w:r w:rsidRPr="00066B64">
        <w:tab/>
        <w:t>=</w:t>
      </w:r>
      <w:r w:rsidRPr="00066B64">
        <w:tab/>
      </w:r>
      <w:proofErr w:type="spellStart"/>
      <w:r w:rsidRPr="00066B64">
        <w:t>epiphyton</w:t>
      </w:r>
      <w:proofErr w:type="spellEnd"/>
      <w:r w:rsidRPr="00066B64">
        <w:t xml:space="preserve"> excretion rate, </w:t>
      </w:r>
      <w:proofErr w:type="gramStart"/>
      <w:r w:rsidRPr="00545460">
        <w:t>sec</w:t>
      </w:r>
      <w:r w:rsidRPr="00545460">
        <w:rPr>
          <w:vertAlign w:val="superscript"/>
        </w:rPr>
        <w:t>-1</w:t>
      </w:r>
      <w:proofErr w:type="gramEnd"/>
    </w:p>
    <w:p w14:paraId="6A507758" w14:textId="77777777" w:rsidR="0041037A" w:rsidRPr="00545460" w:rsidRDefault="0041037A" w:rsidP="005611B1">
      <w:pPr>
        <w:pStyle w:val="variabledefinitionChar"/>
        <w:rPr>
          <w:vertAlign w:val="superscript"/>
        </w:rPr>
      </w:pPr>
      <w:r w:rsidRPr="00066B64">
        <w:tab/>
      </w:r>
      <w:r w:rsidRPr="00066B64">
        <w:rPr>
          <w:i/>
          <w:iCs/>
        </w:rPr>
        <w:t>K</w:t>
      </w:r>
      <w:r w:rsidRPr="00066B64">
        <w:rPr>
          <w:i/>
          <w:iCs/>
          <w:vertAlign w:val="subscript"/>
        </w:rPr>
        <w:t>em</w:t>
      </w:r>
      <w:r w:rsidRPr="00066B64">
        <w:tab/>
        <w:t>=</w:t>
      </w:r>
      <w:r w:rsidRPr="00066B64">
        <w:tab/>
      </w:r>
      <w:proofErr w:type="spellStart"/>
      <w:r w:rsidRPr="00066B64">
        <w:t>epiphyton</w:t>
      </w:r>
      <w:proofErr w:type="spellEnd"/>
      <w:r w:rsidRPr="00066B64">
        <w:t xml:space="preserve"> </w:t>
      </w:r>
      <w:r w:rsidR="00AA3F5E" w:rsidRPr="00066B64">
        <w:t xml:space="preserve">mortality </w:t>
      </w:r>
      <w:r w:rsidRPr="00066B64">
        <w:t xml:space="preserve">rate, </w:t>
      </w:r>
      <w:proofErr w:type="gramStart"/>
      <w:r w:rsidRPr="00545460">
        <w:t>sec</w:t>
      </w:r>
      <w:r w:rsidRPr="00545460">
        <w:rPr>
          <w:vertAlign w:val="superscript"/>
        </w:rPr>
        <w:t>-1</w:t>
      </w:r>
      <w:proofErr w:type="gramEnd"/>
    </w:p>
    <w:p w14:paraId="2BFF4901" w14:textId="77777777" w:rsidR="0098059A" w:rsidRPr="00545460" w:rsidRDefault="0098059A" w:rsidP="00CE0271">
      <w:pPr>
        <w:pStyle w:val="variabledefinitionChar"/>
        <w:rPr>
          <w:iCs/>
          <w:vertAlign w:val="superscript"/>
        </w:rPr>
      </w:pPr>
      <w:r w:rsidRPr="00066B64">
        <w:rPr>
          <w:i/>
          <w:iCs/>
        </w:rPr>
        <w:tab/>
      </w:r>
      <w:proofErr w:type="spellStart"/>
      <w:r w:rsidRPr="00066B64">
        <w:rPr>
          <w:i/>
          <w:iCs/>
        </w:rPr>
        <w:t>K</w:t>
      </w:r>
      <w:r w:rsidRPr="00066B64">
        <w:rPr>
          <w:i/>
          <w:iCs/>
          <w:vertAlign w:val="subscript"/>
        </w:rPr>
        <w:t>mm</w:t>
      </w:r>
      <w:proofErr w:type="spellEnd"/>
      <w:r w:rsidRPr="00066B64">
        <w:tab/>
        <w:t>=</w:t>
      </w:r>
      <w:r w:rsidRPr="00066B64">
        <w:tab/>
        <w:t xml:space="preserve">macrophyte mortality rate, </w:t>
      </w:r>
      <w:proofErr w:type="gramStart"/>
      <w:r w:rsidRPr="00545460">
        <w:rPr>
          <w:iCs/>
        </w:rPr>
        <w:t>sec</w:t>
      </w:r>
      <w:r w:rsidRPr="00545460">
        <w:rPr>
          <w:iCs/>
          <w:vertAlign w:val="superscript"/>
        </w:rPr>
        <w:t>-1</w:t>
      </w:r>
      <w:proofErr w:type="gramEnd"/>
    </w:p>
    <w:p w14:paraId="7BA083A0" w14:textId="77777777" w:rsidR="0041037A" w:rsidRPr="00545460" w:rsidRDefault="0041037A" w:rsidP="00CE0271">
      <w:pPr>
        <w:pStyle w:val="variabledefinitionChar"/>
        <w:rPr>
          <w:vertAlign w:val="superscript"/>
        </w:rPr>
      </w:pPr>
      <w:r w:rsidRPr="00066B64">
        <w:tab/>
      </w:r>
      <w:r w:rsidRPr="00066B64">
        <w:rPr>
          <w:i/>
          <w:iCs/>
        </w:rPr>
        <w:t>K</w:t>
      </w:r>
      <w:r w:rsidRPr="00066B64">
        <w:rPr>
          <w:i/>
          <w:iCs/>
          <w:vertAlign w:val="subscript"/>
        </w:rPr>
        <w:t>LDOM</w:t>
      </w:r>
      <w:r w:rsidRPr="00066B64">
        <w:tab/>
        <w:t>=</w:t>
      </w:r>
      <w:r w:rsidRPr="00066B64">
        <w:tab/>
        <w:t xml:space="preserve">labile DOM decay rate, </w:t>
      </w:r>
      <w:proofErr w:type="gramStart"/>
      <w:r w:rsidRPr="00545460">
        <w:t>sec</w:t>
      </w:r>
      <w:r w:rsidRPr="00545460">
        <w:rPr>
          <w:vertAlign w:val="superscript"/>
        </w:rPr>
        <w:t>-1</w:t>
      </w:r>
      <w:proofErr w:type="gramEnd"/>
    </w:p>
    <w:p w14:paraId="57E69047" w14:textId="77777777" w:rsidR="0041037A" w:rsidRPr="00066B64" w:rsidRDefault="0041037A" w:rsidP="007552CD">
      <w:pPr>
        <w:pStyle w:val="variabledefinitionChar"/>
      </w:pPr>
      <w:r w:rsidRPr="00066B64">
        <w:tab/>
      </w:r>
      <w:r w:rsidRPr="00066B64">
        <w:rPr>
          <w:i/>
          <w:iCs/>
        </w:rPr>
        <w:t>K</w:t>
      </w:r>
      <w:r w:rsidRPr="00066B64">
        <w:rPr>
          <w:i/>
          <w:iCs/>
          <w:vertAlign w:val="subscript"/>
        </w:rPr>
        <w:t>L</w:t>
      </w:r>
      <w:r w:rsidRPr="00066B64">
        <w:rPr>
          <w:i/>
          <w:iCs/>
          <w:vertAlign w:val="subscript"/>
        </w:rPr>
        <w:sym w:font="Symbol" w:char="F0AE"/>
      </w:r>
      <w:r w:rsidRPr="00066B64">
        <w:rPr>
          <w:i/>
          <w:iCs/>
          <w:vertAlign w:val="subscript"/>
        </w:rPr>
        <w:t>R</w:t>
      </w:r>
      <w:r w:rsidRPr="00066B64">
        <w:tab/>
        <w:t>=</w:t>
      </w:r>
      <w:r w:rsidRPr="00066B64">
        <w:tab/>
        <w:t xml:space="preserve">labile to refractory DOM transfer rate, </w:t>
      </w:r>
      <w:proofErr w:type="gramStart"/>
      <w:r w:rsidRPr="00545460">
        <w:t>sec</w:t>
      </w:r>
      <w:r w:rsidRPr="00545460">
        <w:rPr>
          <w:vertAlign w:val="superscript"/>
        </w:rPr>
        <w:t>-1</w:t>
      </w:r>
      <w:proofErr w:type="gramEnd"/>
    </w:p>
    <w:p w14:paraId="4339D713" w14:textId="77777777" w:rsidR="0041037A" w:rsidRPr="00336F46" w:rsidRDefault="0041037A" w:rsidP="007552CD">
      <w:pPr>
        <w:pStyle w:val="variabledefinitionChar"/>
        <w:rPr>
          <w:vertAlign w:val="superscript"/>
        </w:rPr>
      </w:pPr>
      <w:r w:rsidRPr="00066B64">
        <w:tab/>
      </w:r>
      <w:r w:rsidRPr="00066B64">
        <w:sym w:font="Symbol" w:char="F046"/>
      </w:r>
      <w:r w:rsidRPr="00066B64">
        <w:rPr>
          <w:i/>
          <w:iCs/>
          <w:vertAlign w:val="subscript"/>
        </w:rPr>
        <w:t>a</w:t>
      </w:r>
      <w:r w:rsidRPr="00066B64">
        <w:tab/>
        <w:t>=</w:t>
      </w:r>
      <w:r w:rsidRPr="00066B64">
        <w:tab/>
        <w:t xml:space="preserve">algal concentration, </w:t>
      </w:r>
      <w:r w:rsidRPr="00545460">
        <w:t>g m</w:t>
      </w:r>
      <w:r w:rsidRPr="00545460">
        <w:rPr>
          <w:vertAlign w:val="superscript"/>
        </w:rPr>
        <w:t>-3</w:t>
      </w:r>
    </w:p>
    <w:p w14:paraId="1CFCC13B" w14:textId="77777777" w:rsidR="0041037A" w:rsidRPr="00336F46" w:rsidRDefault="0041037A" w:rsidP="007552CD">
      <w:pPr>
        <w:pStyle w:val="variabledefinitionChar"/>
        <w:rPr>
          <w:vertAlign w:val="superscript"/>
        </w:rPr>
      </w:pPr>
      <w:r w:rsidRPr="00066B64">
        <w:tab/>
      </w:r>
      <w:r w:rsidRPr="00066B64">
        <w:sym w:font="Symbol" w:char="F046"/>
      </w:r>
      <w:r w:rsidRPr="00066B64">
        <w:rPr>
          <w:i/>
          <w:iCs/>
          <w:vertAlign w:val="subscript"/>
        </w:rPr>
        <w:t>e</w:t>
      </w:r>
      <w:r w:rsidRPr="00066B64">
        <w:tab/>
        <w:t>=</w:t>
      </w:r>
      <w:r w:rsidRPr="00066B64">
        <w:tab/>
      </w:r>
      <w:proofErr w:type="spellStart"/>
      <w:r w:rsidRPr="00066B64">
        <w:t>epiphyton</w:t>
      </w:r>
      <w:proofErr w:type="spellEnd"/>
      <w:r w:rsidRPr="00066B64">
        <w:t xml:space="preserve"> concentration, </w:t>
      </w:r>
      <w:r w:rsidRPr="00545460">
        <w:t>g m</w:t>
      </w:r>
      <w:r w:rsidRPr="00545460">
        <w:rPr>
          <w:vertAlign w:val="superscript"/>
        </w:rPr>
        <w:t>-3</w:t>
      </w:r>
    </w:p>
    <w:p w14:paraId="278DB94B" w14:textId="77777777" w:rsidR="0041037A" w:rsidRPr="00545460" w:rsidRDefault="0041037A" w:rsidP="007552CD">
      <w:pPr>
        <w:pStyle w:val="variabledefinitionChar"/>
        <w:rPr>
          <w:vertAlign w:val="superscript"/>
        </w:rPr>
      </w:pPr>
      <w:r w:rsidRPr="00066B64">
        <w:tab/>
      </w:r>
      <w:r w:rsidRPr="00066B64">
        <w:sym w:font="Symbol" w:char="F046"/>
      </w:r>
      <w:r w:rsidRPr="00066B64">
        <w:rPr>
          <w:i/>
          <w:iCs/>
          <w:vertAlign w:val="subscript"/>
        </w:rPr>
        <w:t>LDOM</w:t>
      </w:r>
      <w:r w:rsidRPr="00066B64">
        <w:tab/>
        <w:t>=</w:t>
      </w:r>
      <w:r w:rsidRPr="00066B64">
        <w:tab/>
        <w:t xml:space="preserve">labile DOM concentration, </w:t>
      </w:r>
      <w:r w:rsidRPr="00545460">
        <w:t>g m</w:t>
      </w:r>
      <w:r w:rsidRPr="00545460">
        <w:rPr>
          <w:vertAlign w:val="superscript"/>
        </w:rPr>
        <w:t>-3</w:t>
      </w:r>
    </w:p>
    <w:p w14:paraId="030A4951" w14:textId="77777777" w:rsidR="0098059A" w:rsidRPr="00336F46" w:rsidRDefault="0098059A" w:rsidP="007552CD">
      <w:pPr>
        <w:pStyle w:val="variabledefinitionChar"/>
        <w:rPr>
          <w:iCs/>
        </w:rPr>
      </w:pPr>
      <w:r w:rsidRPr="00066B64">
        <w:tab/>
      </w:r>
      <w:r w:rsidRPr="00066B64">
        <w:sym w:font="Symbol" w:char="F046"/>
      </w:r>
      <w:r w:rsidRPr="00066B64">
        <w:rPr>
          <w:i/>
          <w:iCs/>
          <w:vertAlign w:val="subscript"/>
        </w:rPr>
        <w:t>macro</w:t>
      </w:r>
      <w:r w:rsidRPr="00066B64">
        <w:tab/>
        <w:t xml:space="preserve">= </w:t>
      </w:r>
      <w:r w:rsidRPr="00066B64">
        <w:tab/>
      </w:r>
      <w:proofErr w:type="spellStart"/>
      <w:r w:rsidRPr="00066B64">
        <w:t>marophyte</w:t>
      </w:r>
      <w:proofErr w:type="spellEnd"/>
      <w:r w:rsidRPr="00066B64">
        <w:t xml:space="preserve"> concentration, </w:t>
      </w:r>
      <w:r w:rsidRPr="00545460">
        <w:rPr>
          <w:iCs/>
        </w:rPr>
        <w:t>g m</w:t>
      </w:r>
      <w:r w:rsidRPr="00545460">
        <w:rPr>
          <w:iCs/>
          <w:vertAlign w:val="superscript"/>
        </w:rPr>
        <w:t>-3</w:t>
      </w:r>
    </w:p>
    <w:p w14:paraId="3CAB5E73" w14:textId="77777777" w:rsidR="0041037A" w:rsidRPr="00B7030B" w:rsidRDefault="0041037A" w:rsidP="007552CD">
      <w:pPr>
        <w:pStyle w:val="Heading2"/>
      </w:pPr>
      <w:bookmarkStart w:id="541" w:name="_Toc48573628"/>
      <w:r w:rsidRPr="00B7030B">
        <w:lastRenderedPageBreak/>
        <w:t>Refractory DOM</w:t>
      </w:r>
      <w:bookmarkEnd w:id="541"/>
    </w:p>
    <w:p w14:paraId="15533A33" w14:textId="77777777" w:rsidR="0041037A" w:rsidRPr="00066B64" w:rsidRDefault="0041037A" w:rsidP="007552CD">
      <w:pPr>
        <w:pStyle w:val="BodyText"/>
      </w:pPr>
      <w:r w:rsidRPr="00066B64">
        <w:t>Refractory DOM is composed of compounds in the aquatic environ</w:t>
      </w:r>
      <w:r w:rsidRPr="00066B64">
        <w:softHyphen/>
        <w:t>ment that slowly decompose exerting oxygen demand over long periods.  Internally, refractory DOM is produced from the decomposition of labile DOM.</w:t>
      </w:r>
    </w:p>
    <w:p w14:paraId="34EC6788" w14:textId="77777777" w:rsidR="0041037A" w:rsidRPr="00B7030B" w:rsidRDefault="00E108E0">
      <w:pPr>
        <w:pStyle w:val="Diagram"/>
        <w:rPr>
          <w:rFonts w:asciiTheme="minorHAnsi" w:hAnsiTheme="minorHAnsi"/>
        </w:rPr>
      </w:pPr>
      <w:r w:rsidRPr="00E108E0">
        <w:rPr>
          <w:rFonts w:asciiTheme="minorHAnsi" w:hAnsiTheme="minorHAnsi"/>
          <w:noProof/>
        </w:rPr>
        <w:object w:dxaOrig="7875" w:dyaOrig="2100" w14:anchorId="11A0ACE0">
          <v:shape id="_x0000_i1163" type="#_x0000_t75" alt="" style="width:397.9pt;height:106.1pt;mso-width-percent:0;mso-height-percent:0;mso-width-percent:0;mso-height-percent:0" o:ole="" fillcolor="window">
            <v:imagedata r:id="rId294" o:title=""/>
          </v:shape>
          <o:OLEObject Type="Embed" ProgID="Word.Picture.8" ShapeID="_x0000_i1163" DrawAspect="Content" ObjectID="_1721314839" r:id="rId295"/>
        </w:object>
      </w:r>
    </w:p>
    <w:p w14:paraId="6C4C9E4D" w14:textId="2730999F" w:rsidR="0041037A" w:rsidRPr="00066B64" w:rsidRDefault="0041037A" w:rsidP="007A3922">
      <w:pPr>
        <w:pStyle w:val="Figurecaption"/>
      </w:pPr>
      <w:bookmarkStart w:id="542" w:name="_Ref532635593"/>
      <w:bookmarkStart w:id="543" w:name="_Toc48573782"/>
      <w:r w:rsidRPr="00066B64">
        <w:t xml:space="preserve">Figure </w:t>
      </w:r>
      <w:r w:rsidR="00000000">
        <w:fldChar w:fldCharType="begin"/>
      </w:r>
      <w:r w:rsidR="00000000">
        <w:instrText xml:space="preserve"> SEQ Figure \* ARABIC  </w:instrText>
      </w:r>
      <w:r w:rsidR="00000000">
        <w:fldChar w:fldCharType="separate"/>
      </w:r>
      <w:r w:rsidR="00A95042">
        <w:rPr>
          <w:noProof/>
        </w:rPr>
        <w:t>70</w:t>
      </w:r>
      <w:r w:rsidR="00000000">
        <w:rPr>
          <w:noProof/>
        </w:rPr>
        <w:fldChar w:fldCharType="end"/>
      </w:r>
      <w:bookmarkEnd w:id="542"/>
      <w:r w:rsidRPr="00066B64">
        <w:t>. Internal flux between refractory DOM and other compartments.</w:t>
      </w:r>
      <w:bookmarkEnd w:id="543"/>
    </w:p>
    <w:p w14:paraId="5261DE44" w14:textId="5DF98D68" w:rsidR="0041037A" w:rsidRPr="00066B64" w:rsidRDefault="00E108E0" w:rsidP="007A3922">
      <w:pPr>
        <w:pStyle w:val="BodyText"/>
      </w:pPr>
      <w:r>
        <w:rPr>
          <w:noProof/>
          <w:snapToGrid w:val="0"/>
          <w:szCs w:val="18"/>
        </w:rPr>
        <w:object w:dxaOrig="1440" w:dyaOrig="1440" w14:anchorId="33FDA9E0">
          <v:shape id="_x0000_s2084" type="#_x0000_t75" alt="" style="position:absolute;left:0;text-align:left;margin-left:3.1pt;margin-top:21.75pt;width:262.05pt;height:48.8pt;z-index:251746816;mso-wrap-edited:f;mso-width-percent:0;mso-height-percent:0;mso-width-percent:0;mso-height-percent:0">
            <v:imagedata r:id="rId296" o:title=""/>
            <w10:wrap type="square"/>
          </v:shape>
          <o:OLEObject Type="Embed" ProgID="Equation.3" ShapeID="_x0000_s2084" DrawAspect="Content" ObjectID="_1721314977" r:id="rId297"/>
        </w:object>
      </w:r>
      <w:r w:rsidR="0041037A" w:rsidRPr="00066B64">
        <w:t xml:space="preserve">Referring to </w:t>
      </w:r>
      <w:r w:rsidR="003B7E39" w:rsidRPr="00066B64">
        <w:fldChar w:fldCharType="begin"/>
      </w:r>
      <w:r w:rsidR="003B7E39" w:rsidRPr="00066B64">
        <w:instrText xml:space="preserve"> REF _Ref532635593 \h  \* MERGEFORMAT </w:instrText>
      </w:r>
      <w:r w:rsidR="003B7E39" w:rsidRPr="00066B64">
        <w:fldChar w:fldCharType="separate"/>
      </w:r>
      <w:r w:rsidR="00A95042" w:rsidRPr="00A95042">
        <w:rPr>
          <w:rStyle w:val="Figurehyperlink"/>
        </w:rPr>
        <w:t>Figure 70</w:t>
      </w:r>
      <w:r w:rsidR="003B7E39" w:rsidRPr="00066B64">
        <w:fldChar w:fldCharType="end"/>
      </w:r>
      <w:r w:rsidR="0041037A" w:rsidRPr="00066B64">
        <w:t>, the rate equation for refractory DOM is:</w:t>
      </w:r>
    </w:p>
    <w:p w14:paraId="0F98BEEF" w14:textId="736619B9" w:rsidR="0041037A" w:rsidRPr="00B7030B" w:rsidRDefault="0041037A">
      <w:pPr>
        <w:pStyle w:val="equation"/>
        <w:rPr>
          <w:rFonts w:asciiTheme="minorHAnsi" w:hAnsiTheme="minorHAnsi"/>
        </w:rPr>
      </w:pPr>
      <w:r w:rsidRPr="00B7030B">
        <w:rPr>
          <w:rFonts w:asciiTheme="minorHAnsi" w:hAnsiTheme="minorHAnsi"/>
        </w:rPr>
        <w:tab/>
        <w:t xml:space="preserve"> </w:t>
      </w:r>
      <w:r w:rsidRPr="00B7030B">
        <w:rPr>
          <w:rFonts w:asciiTheme="minorHAnsi" w:hAnsiTheme="minorHAnsi"/>
        </w:rPr>
        <w:tab/>
      </w:r>
      <w:r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70</w:t>
      </w:r>
      <w:r w:rsidR="00A41B27">
        <w:rPr>
          <w:rFonts w:asciiTheme="minorHAnsi" w:hAnsiTheme="minorHAnsi"/>
          <w:b/>
          <w:bCs/>
        </w:rPr>
        <w:fldChar w:fldCharType="end"/>
      </w:r>
      <w:r w:rsidRPr="00B7030B">
        <w:rPr>
          <w:rFonts w:asciiTheme="minorHAnsi" w:hAnsiTheme="minorHAnsi"/>
          <w:b/>
          <w:bCs/>
        </w:rPr>
        <w:t>)</w:t>
      </w:r>
    </w:p>
    <w:p w14:paraId="71E17D56" w14:textId="77777777" w:rsidR="009E6A0C" w:rsidRDefault="009E6A0C" w:rsidP="007A3922">
      <w:pPr>
        <w:pStyle w:val="BodyText"/>
      </w:pPr>
    </w:p>
    <w:p w14:paraId="72923404" w14:textId="77777777" w:rsidR="0041037A" w:rsidRPr="00066B64" w:rsidRDefault="0041037A" w:rsidP="00545460">
      <w:pPr>
        <w:pStyle w:val="where"/>
      </w:pPr>
      <w:r w:rsidRPr="00066B64">
        <w:t>where:</w:t>
      </w:r>
    </w:p>
    <w:p w14:paraId="6DE26D52" w14:textId="77777777" w:rsidR="0041037A" w:rsidRPr="00066B64" w:rsidRDefault="0041037A" w:rsidP="00B6554A">
      <w:pPr>
        <w:pStyle w:val="variabledefinitionChar"/>
      </w:pPr>
      <w:r w:rsidRPr="00066B64">
        <w:tab/>
      </w:r>
      <w:r w:rsidR="00DB011F" w:rsidRPr="00066B64">
        <w:sym w:font="Symbol" w:char="F067"/>
      </w:r>
      <w:r w:rsidRPr="00066B64">
        <w:rPr>
          <w:i/>
          <w:iCs/>
          <w:vertAlign w:val="subscript"/>
        </w:rPr>
        <w:t>OM</w:t>
      </w:r>
      <w:r w:rsidRPr="00066B64">
        <w:tab/>
        <w:t>=</w:t>
      </w:r>
      <w:r w:rsidRPr="00066B64">
        <w:tab/>
        <w:t>temperature rate multiplier</w:t>
      </w:r>
    </w:p>
    <w:p w14:paraId="2288C3F9" w14:textId="77777777" w:rsidR="0041037A" w:rsidRPr="006016AB" w:rsidRDefault="0041037A" w:rsidP="00B6554A">
      <w:pPr>
        <w:pStyle w:val="variabledefinitionChar"/>
        <w:rPr>
          <w:iCs/>
        </w:rPr>
      </w:pPr>
      <w:r w:rsidRPr="00066B64">
        <w:tab/>
      </w:r>
      <w:r w:rsidRPr="00066B64">
        <w:rPr>
          <w:i/>
          <w:iCs/>
        </w:rPr>
        <w:t>K</w:t>
      </w:r>
      <w:r w:rsidRPr="00066B64">
        <w:rPr>
          <w:i/>
          <w:iCs/>
          <w:vertAlign w:val="subscript"/>
        </w:rPr>
        <w:t>RDOM</w:t>
      </w:r>
      <w:r w:rsidRPr="00066B64">
        <w:tab/>
        <w:t>=</w:t>
      </w:r>
      <w:r w:rsidRPr="00066B64">
        <w:tab/>
        <w:t xml:space="preserve">refractory DOM decay rate, </w:t>
      </w:r>
      <w:proofErr w:type="gramStart"/>
      <w:r w:rsidRPr="00545460">
        <w:rPr>
          <w:iCs/>
        </w:rPr>
        <w:t>sec</w:t>
      </w:r>
      <w:r w:rsidRPr="00545460">
        <w:rPr>
          <w:iCs/>
          <w:vertAlign w:val="superscript"/>
        </w:rPr>
        <w:t>-1</w:t>
      </w:r>
      <w:proofErr w:type="gramEnd"/>
    </w:p>
    <w:p w14:paraId="73D2F18F" w14:textId="77777777" w:rsidR="0041037A" w:rsidRPr="006016AB" w:rsidRDefault="0041037A" w:rsidP="00B6554A">
      <w:pPr>
        <w:pStyle w:val="variabledefinitionChar"/>
        <w:rPr>
          <w:iCs/>
        </w:rPr>
      </w:pPr>
      <w:r w:rsidRPr="00066B64">
        <w:tab/>
      </w:r>
      <w:r w:rsidRPr="00066B64">
        <w:rPr>
          <w:i/>
          <w:iCs/>
        </w:rPr>
        <w:t>K</w:t>
      </w:r>
      <w:r w:rsidRPr="00066B64">
        <w:rPr>
          <w:i/>
          <w:iCs/>
          <w:vertAlign w:val="subscript"/>
        </w:rPr>
        <w:t>L</w:t>
      </w:r>
      <w:r w:rsidRPr="00066B64">
        <w:rPr>
          <w:i/>
          <w:iCs/>
          <w:vertAlign w:val="subscript"/>
        </w:rPr>
        <w:t>R</w:t>
      </w:r>
      <w:r w:rsidRPr="00066B64">
        <w:tab/>
        <w:t>=</w:t>
      </w:r>
      <w:r w:rsidRPr="00066B64">
        <w:tab/>
        <w:t xml:space="preserve">transfer rate from labile DOM, </w:t>
      </w:r>
      <w:proofErr w:type="gramStart"/>
      <w:r w:rsidRPr="00545460">
        <w:rPr>
          <w:iCs/>
        </w:rPr>
        <w:t>sec</w:t>
      </w:r>
      <w:r w:rsidRPr="00545460">
        <w:rPr>
          <w:iCs/>
          <w:vertAlign w:val="superscript"/>
        </w:rPr>
        <w:t>-1</w:t>
      </w:r>
      <w:proofErr w:type="gramEnd"/>
    </w:p>
    <w:p w14:paraId="7E89ED70" w14:textId="77777777" w:rsidR="0041037A" w:rsidRPr="006016AB" w:rsidRDefault="0041037A" w:rsidP="005611B1">
      <w:pPr>
        <w:pStyle w:val="variabledefinitionChar"/>
        <w:rPr>
          <w:iCs/>
        </w:rPr>
      </w:pPr>
      <w:r w:rsidRPr="00066B64">
        <w:tab/>
      </w:r>
      <w:r w:rsidR="00DB011F" w:rsidRPr="00066B64">
        <w:sym w:font="Symbol" w:char="F046"/>
      </w:r>
      <w:r w:rsidRPr="00066B64">
        <w:rPr>
          <w:i/>
          <w:iCs/>
          <w:vertAlign w:val="subscript"/>
        </w:rPr>
        <w:t>LDOM</w:t>
      </w:r>
      <w:r w:rsidRPr="00066B64">
        <w:tab/>
        <w:t>=</w:t>
      </w:r>
      <w:r w:rsidRPr="00066B64">
        <w:tab/>
        <w:t xml:space="preserve">labile DOM concentration, </w:t>
      </w:r>
      <w:r w:rsidRPr="00545460">
        <w:rPr>
          <w:iCs/>
        </w:rPr>
        <w:t>g m</w:t>
      </w:r>
      <w:r w:rsidRPr="00545460">
        <w:rPr>
          <w:iCs/>
          <w:vertAlign w:val="superscript"/>
        </w:rPr>
        <w:t>-3</w:t>
      </w:r>
    </w:p>
    <w:p w14:paraId="0C66D083" w14:textId="77777777" w:rsidR="0041037A" w:rsidRPr="006016AB" w:rsidRDefault="0041037A" w:rsidP="005611B1">
      <w:pPr>
        <w:pStyle w:val="variabledefinitionChar"/>
        <w:rPr>
          <w:iCs/>
        </w:rPr>
      </w:pPr>
      <w:r w:rsidRPr="00066B64">
        <w:tab/>
      </w:r>
      <w:r w:rsidR="00DB011F" w:rsidRPr="00066B64">
        <w:sym w:font="Symbol" w:char="F046"/>
      </w:r>
      <w:r w:rsidRPr="00066B64">
        <w:rPr>
          <w:i/>
          <w:iCs/>
          <w:vertAlign w:val="subscript"/>
        </w:rPr>
        <w:t>RDOM</w:t>
      </w:r>
      <w:r w:rsidRPr="00066B64">
        <w:tab/>
        <w:t>=</w:t>
      </w:r>
      <w:r w:rsidRPr="00066B64">
        <w:tab/>
        <w:t xml:space="preserve">refractory DOM concentration, </w:t>
      </w:r>
      <w:r w:rsidRPr="00545460">
        <w:rPr>
          <w:iCs/>
        </w:rPr>
        <w:t>g m</w:t>
      </w:r>
      <w:r w:rsidRPr="00545460">
        <w:rPr>
          <w:iCs/>
          <w:vertAlign w:val="superscript"/>
        </w:rPr>
        <w:t>-3</w:t>
      </w:r>
    </w:p>
    <w:p w14:paraId="5F59D794" w14:textId="77777777" w:rsidR="0041037A" w:rsidRPr="00066B64" w:rsidRDefault="0041037A" w:rsidP="007552CD">
      <w:pPr>
        <w:pStyle w:val="BodyText2"/>
      </w:pPr>
    </w:p>
    <w:p w14:paraId="14B02621" w14:textId="77777777" w:rsidR="0041037A" w:rsidRPr="00066B64" w:rsidRDefault="0041037A" w:rsidP="007552CD">
      <w:pPr>
        <w:pStyle w:val="BodyText"/>
      </w:pPr>
      <w:r w:rsidRPr="00066B64">
        <w:t xml:space="preserve">and the rate terms are evaluated in subroutine </w:t>
      </w:r>
      <w:r w:rsidRPr="00545460">
        <w:rPr>
          <w:b/>
          <w:bCs/>
        </w:rPr>
        <w:t>REFRACTORY_DOM</w:t>
      </w:r>
      <w:r w:rsidRPr="00066B64">
        <w:t>.</w:t>
      </w:r>
    </w:p>
    <w:p w14:paraId="44B37FE7" w14:textId="77777777" w:rsidR="0041037A" w:rsidRPr="00066B64" w:rsidRDefault="0041037A" w:rsidP="007552CD">
      <w:pPr>
        <w:pStyle w:val="BodyText2"/>
        <w:sectPr w:rsidR="0041037A" w:rsidRPr="00066B64">
          <w:headerReference w:type="even" r:id="rId298"/>
          <w:headerReference w:type="default" r:id="rId299"/>
          <w:footerReference w:type="even" r:id="rId300"/>
          <w:endnotePr>
            <w:numFmt w:val="decimal"/>
          </w:endnotePr>
          <w:type w:val="continuous"/>
          <w:pgSz w:w="12240" w:h="15840" w:code="1"/>
          <w:pgMar w:top="1728" w:right="1440" w:bottom="1728" w:left="2160" w:header="1008" w:footer="1008" w:gutter="0"/>
          <w:paperSrc w:first="100" w:other="100"/>
          <w:pgNumType w:chapStyle="7"/>
          <w:cols w:space="720"/>
        </w:sectPr>
      </w:pPr>
      <w:bookmarkStart w:id="544" w:name="_Toc2506307"/>
    </w:p>
    <w:p w14:paraId="353E986F" w14:textId="77777777" w:rsidR="0041037A" w:rsidRPr="00B7030B" w:rsidRDefault="0041037A" w:rsidP="007A3922">
      <w:pPr>
        <w:pStyle w:val="Heading2"/>
      </w:pPr>
      <w:bookmarkStart w:id="545" w:name="_Toc48573629"/>
      <w:r w:rsidRPr="00B7030B">
        <w:t>Labile Particulate Organic Matter</w:t>
      </w:r>
      <w:bookmarkEnd w:id="544"/>
      <w:bookmarkEnd w:id="545"/>
      <w:r w:rsidRPr="00B7030B">
        <w:t xml:space="preserve"> </w:t>
      </w:r>
    </w:p>
    <w:p w14:paraId="3D6ABA28" w14:textId="77777777" w:rsidR="0041037A" w:rsidRPr="00066B64" w:rsidRDefault="0041037A" w:rsidP="007A3922">
      <w:pPr>
        <w:pStyle w:val="BodyText"/>
      </w:pPr>
      <w:r w:rsidRPr="00545460">
        <w:rPr>
          <w:i/>
          <w:iCs/>
        </w:rPr>
        <w:t>Labile particulate organic matter</w:t>
      </w:r>
      <w:r w:rsidRPr="00066B64">
        <w:t xml:space="preserve"> (</w:t>
      </w:r>
      <w:r w:rsidRPr="00127D1D">
        <w:rPr>
          <w:b/>
          <w:bCs/>
        </w:rPr>
        <w:t>LPOM</w:t>
      </w:r>
      <w:r w:rsidRPr="00066B64">
        <w:t>) represents particulate organic material in the water column.  When decaying, particulate organic matter is a source of refractory particulate organic matter, nitro</w:t>
      </w:r>
      <w:r w:rsidRPr="00066B64">
        <w:softHyphen/>
        <w:t>gen, phos</w:t>
      </w:r>
      <w:r w:rsidRPr="00066B64">
        <w:softHyphen/>
        <w:t>phorus, and inorganic carbon.  A stoichio</w:t>
      </w:r>
      <w:r w:rsidRPr="00066B64">
        <w:softHyphen/>
        <w:t>met</w:t>
      </w:r>
      <w:r w:rsidRPr="00066B64">
        <w:softHyphen/>
        <w:t>ric relation</w:t>
      </w:r>
      <w:r w:rsidRPr="00066B64">
        <w:softHyphen/>
        <w:t>ship is used for mineralization of ammo</w:t>
      </w:r>
      <w:r w:rsidRPr="00066B64">
        <w:softHyphen/>
        <w:t>nium, phosphorus, and inorganic carbon, and an oxygen de</w:t>
      </w:r>
      <w:r w:rsidRPr="00066B64">
        <w:softHyphen/>
        <w:t>mand is exerted as LPOM decom</w:t>
      </w:r>
      <w:r w:rsidRPr="00066B64">
        <w:softHyphen/>
        <w:t>poses.  When LPOM settles to the bottom, it accumu</w:t>
      </w:r>
      <w:r w:rsidRPr="00066B64">
        <w:softHyphen/>
        <w:t>lates and decays in the sediment com</w:t>
      </w:r>
      <w:r w:rsidRPr="00066B64">
        <w:softHyphen/>
        <w:t>part</w:t>
      </w:r>
      <w:r w:rsidRPr="00066B64">
        <w:softHyphen/>
        <w:t xml:space="preserve">ment </w:t>
      </w:r>
      <w:r w:rsidR="00066B64">
        <w:t xml:space="preserve">or the sediment diagenesis compartment </w:t>
      </w:r>
      <w:r w:rsidRPr="00066B64">
        <w:t>if the</w:t>
      </w:r>
      <w:r w:rsidR="00066B64">
        <w:t xml:space="preserve">y are activated for the simulation. </w:t>
      </w:r>
      <w:r w:rsidRPr="00066B64">
        <w:t xml:space="preserve"> </w:t>
      </w:r>
    </w:p>
    <w:p w14:paraId="42747695" w14:textId="77777777" w:rsidR="0041037A" w:rsidRPr="00B7030B" w:rsidRDefault="009619E1">
      <w:pPr>
        <w:pStyle w:val="Diagram"/>
        <w:rPr>
          <w:rFonts w:asciiTheme="minorHAnsi" w:hAnsiTheme="minorHAnsi"/>
        </w:rPr>
      </w:pPr>
      <w:r>
        <w:rPr>
          <w:rFonts w:asciiTheme="minorHAnsi" w:hAnsiTheme="minorHAnsi"/>
          <w:noProof/>
        </w:rPr>
        <w:lastRenderedPageBreak/>
        <w:drawing>
          <wp:inline distT="0" distB="0" distL="0" distR="0" wp14:anchorId="7B14E48B" wp14:editId="6B9092AB">
            <wp:extent cx="4073071" cy="3076629"/>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9"/>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4085164" cy="3085763"/>
                    </a:xfrm>
                    <a:prstGeom prst="rect">
                      <a:avLst/>
                    </a:prstGeom>
                    <a:noFill/>
                  </pic:spPr>
                </pic:pic>
              </a:graphicData>
            </a:graphic>
          </wp:inline>
        </w:drawing>
      </w:r>
    </w:p>
    <w:p w14:paraId="08F61B1B" w14:textId="79FDF172" w:rsidR="0041037A" w:rsidRPr="00066B64" w:rsidRDefault="0041037A" w:rsidP="007A3922">
      <w:pPr>
        <w:pStyle w:val="Figurecaption"/>
      </w:pPr>
      <w:bookmarkStart w:id="546" w:name="_Ref532630431"/>
      <w:bookmarkStart w:id="547" w:name="_Toc48573783"/>
      <w:r w:rsidRPr="00066B64">
        <w:t xml:space="preserve">Figure </w:t>
      </w:r>
      <w:r w:rsidR="00000000">
        <w:fldChar w:fldCharType="begin"/>
      </w:r>
      <w:r w:rsidR="00000000">
        <w:instrText xml:space="preserve"> SEQ Figure \* ARABIC  </w:instrText>
      </w:r>
      <w:r w:rsidR="00000000">
        <w:fldChar w:fldCharType="separate"/>
      </w:r>
      <w:r w:rsidR="00A95042">
        <w:rPr>
          <w:noProof/>
        </w:rPr>
        <w:t>71</w:t>
      </w:r>
      <w:r w:rsidR="00000000">
        <w:rPr>
          <w:noProof/>
        </w:rPr>
        <w:fldChar w:fldCharType="end"/>
      </w:r>
      <w:bookmarkEnd w:id="546"/>
      <w:r w:rsidRPr="00066B64">
        <w:t>.  Internal flux between Labile POM and other compartments.</w:t>
      </w:r>
      <w:bookmarkEnd w:id="547"/>
    </w:p>
    <w:p w14:paraId="647AA0A4" w14:textId="09E08FF1" w:rsidR="007D7D4B" w:rsidRPr="00066B64" w:rsidRDefault="0041037A" w:rsidP="00545460">
      <w:pPr>
        <w:pStyle w:val="BodyText"/>
        <w:rPr>
          <w:rFonts w:eastAsiaTheme="minorEastAsia" w:cstheme="minorBidi"/>
          <w:color w:val="auto"/>
        </w:rPr>
      </w:pPr>
      <w:r w:rsidRPr="00066B64">
        <w:t xml:space="preserve">Referring to </w:t>
      </w:r>
      <w:r w:rsidR="003B7E39" w:rsidRPr="00066B64">
        <w:fldChar w:fldCharType="begin"/>
      </w:r>
      <w:r w:rsidR="003B7E39" w:rsidRPr="00066B64">
        <w:instrText xml:space="preserve"> REF _Ref532630431 \h  \* MERGEFORMAT </w:instrText>
      </w:r>
      <w:r w:rsidR="003B7E39" w:rsidRPr="00066B64">
        <w:fldChar w:fldCharType="separate"/>
      </w:r>
      <w:r w:rsidR="00A95042" w:rsidRPr="00A95042">
        <w:rPr>
          <w:rStyle w:val="Figurehyperlink"/>
        </w:rPr>
        <w:t>Figure 71</w:t>
      </w:r>
      <w:r w:rsidR="003B7E39" w:rsidRPr="00066B64">
        <w:fldChar w:fldCharType="end"/>
      </w:r>
      <w:r w:rsidRPr="00066B64">
        <w:t>, the rate equation for LPOM is:</w:t>
      </w:r>
      <w:r w:rsidR="007D7D4B" w:rsidRPr="00066B64">
        <w:rPr>
          <w:rFonts w:eastAsiaTheme="minorEastAsia" w:cstheme="minorBidi"/>
          <w:color w:val="auto"/>
        </w:rPr>
        <w:t xml:space="preserve"> </w:t>
      </w:r>
    </w:p>
    <w:p w14:paraId="4F719882" w14:textId="77777777" w:rsidR="0041037A" w:rsidRPr="00B7030B" w:rsidRDefault="00E108E0" w:rsidP="00545460">
      <w:pPr>
        <w:pStyle w:val="BodyText"/>
      </w:pPr>
      <w:r w:rsidRPr="00F749E5">
        <w:rPr>
          <w:noProof/>
        </w:rPr>
        <w:object w:dxaOrig="7699" w:dyaOrig="2720" w14:anchorId="4A0A8A47">
          <v:shape id="_x0000_i1161" type="#_x0000_t75" alt="" style="width:385.9pt;height:137.05pt;mso-width-percent:0;mso-height-percent:0;mso-width-percent:0;mso-height-percent:0" o:ole="">
            <v:imagedata r:id="rId302" o:title=""/>
          </v:shape>
          <o:OLEObject Type="Embed" ProgID="Equation.3" ShapeID="_x0000_i1161" DrawAspect="Content" ObjectID="_1721314840" r:id="rId303"/>
        </w:object>
      </w:r>
    </w:p>
    <w:p w14:paraId="53F48067" w14:textId="777D712A" w:rsidR="0041037A" w:rsidRPr="00B7030B" w:rsidRDefault="0041037A" w:rsidP="00066B64">
      <w:pPr>
        <w:pStyle w:val="equation"/>
        <w:spacing w:after="0"/>
        <w:rPr>
          <w:rFonts w:asciiTheme="minorHAnsi" w:hAnsiTheme="minorHAnsi"/>
        </w:rPr>
      </w:pPr>
      <w:r w:rsidRPr="00B7030B">
        <w:rPr>
          <w:rFonts w:asciiTheme="minorHAnsi" w:hAnsiTheme="minorHAnsi"/>
        </w:rPr>
        <w:tab/>
      </w:r>
      <w:r w:rsidRPr="00B7030B">
        <w:rPr>
          <w:rFonts w:asciiTheme="minorHAnsi" w:hAnsiTheme="minorHAnsi"/>
        </w:rPr>
        <w:tab/>
      </w:r>
      <w:r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71</w:t>
      </w:r>
      <w:r w:rsidR="00A41B27">
        <w:rPr>
          <w:rFonts w:asciiTheme="minorHAnsi" w:hAnsiTheme="minorHAnsi"/>
          <w:b/>
          <w:bCs/>
        </w:rPr>
        <w:fldChar w:fldCharType="end"/>
      </w:r>
      <w:r w:rsidRPr="00B7030B">
        <w:rPr>
          <w:rFonts w:asciiTheme="minorHAnsi" w:hAnsiTheme="minorHAnsi"/>
          <w:b/>
          <w:bCs/>
        </w:rPr>
        <w:t>)</w:t>
      </w:r>
    </w:p>
    <w:p w14:paraId="65EECCB4" w14:textId="77777777" w:rsidR="0041037A" w:rsidRPr="00066B64" w:rsidRDefault="0041037A" w:rsidP="00545460">
      <w:pPr>
        <w:pStyle w:val="where"/>
      </w:pPr>
      <w:r w:rsidRPr="00066B64">
        <w:t>where:</w:t>
      </w:r>
    </w:p>
    <w:p w14:paraId="152FF4B4" w14:textId="77777777" w:rsidR="0041037A" w:rsidRPr="00066B64" w:rsidRDefault="0041037A" w:rsidP="00B6554A">
      <w:pPr>
        <w:pStyle w:val="variabledefinitionChar"/>
      </w:pPr>
      <w:r w:rsidRPr="00066B64">
        <w:rPr>
          <w:i/>
          <w:iCs/>
        </w:rPr>
        <w:tab/>
        <w:t>P</w:t>
      </w:r>
      <w:r w:rsidRPr="00066B64">
        <w:rPr>
          <w:i/>
          <w:iCs/>
          <w:vertAlign w:val="subscript"/>
        </w:rPr>
        <w:t>am</w:t>
      </w:r>
      <w:r w:rsidRPr="00066B64">
        <w:tab/>
        <w:t>=</w:t>
      </w:r>
      <w:r w:rsidRPr="00066B64">
        <w:tab/>
        <w:t>partition coefficient for algal mortality</w:t>
      </w:r>
    </w:p>
    <w:p w14:paraId="6BCB52AA" w14:textId="77777777" w:rsidR="0041037A" w:rsidRPr="00066B64" w:rsidRDefault="0041037A" w:rsidP="00B6554A">
      <w:pPr>
        <w:pStyle w:val="variabledefinitionChar"/>
      </w:pPr>
      <w:r w:rsidRPr="00066B64">
        <w:rPr>
          <w:i/>
          <w:iCs/>
        </w:rPr>
        <w:tab/>
        <w:t>P</w:t>
      </w:r>
      <w:r w:rsidRPr="00066B64">
        <w:rPr>
          <w:i/>
          <w:iCs/>
          <w:vertAlign w:val="subscript"/>
        </w:rPr>
        <w:t>em</w:t>
      </w:r>
      <w:r w:rsidRPr="00066B64">
        <w:tab/>
        <w:t>=</w:t>
      </w:r>
      <w:r w:rsidRPr="00066B64">
        <w:tab/>
        <w:t xml:space="preserve">partition coefficient for </w:t>
      </w:r>
      <w:proofErr w:type="spellStart"/>
      <w:r w:rsidRPr="00066B64">
        <w:t>epiphyton</w:t>
      </w:r>
      <w:proofErr w:type="spellEnd"/>
      <w:r w:rsidRPr="00066B64">
        <w:t xml:space="preserve"> mortality</w:t>
      </w:r>
    </w:p>
    <w:p w14:paraId="722F2337" w14:textId="77777777" w:rsidR="007D7D4B" w:rsidRPr="00066B64" w:rsidRDefault="0098059A" w:rsidP="00B6554A">
      <w:pPr>
        <w:pStyle w:val="variabledefinitionChar"/>
      </w:pPr>
      <w:r w:rsidRPr="00066B64">
        <w:rPr>
          <w:i/>
          <w:iCs/>
        </w:rPr>
        <w:tab/>
      </w:r>
      <w:proofErr w:type="spellStart"/>
      <w:r w:rsidRPr="00066B64">
        <w:rPr>
          <w:i/>
          <w:iCs/>
        </w:rPr>
        <w:t>P</w:t>
      </w:r>
      <w:r w:rsidRPr="00066B64">
        <w:rPr>
          <w:i/>
          <w:iCs/>
          <w:vertAlign w:val="subscript"/>
        </w:rPr>
        <w:t>mm</w:t>
      </w:r>
      <w:proofErr w:type="spellEnd"/>
      <w:r w:rsidRPr="00066B64">
        <w:tab/>
        <w:t>=</w:t>
      </w:r>
      <w:r w:rsidRPr="00066B64">
        <w:tab/>
        <w:t>partition coefficient for macrophyte mortalit</w:t>
      </w:r>
      <w:r w:rsidR="00066B64">
        <w:t>y</w:t>
      </w:r>
    </w:p>
    <w:p w14:paraId="1566DEB5" w14:textId="77777777" w:rsidR="007D7D4B" w:rsidRPr="00066B64" w:rsidRDefault="007D7D4B" w:rsidP="007552CD">
      <w:pPr>
        <w:pStyle w:val="variabledefinitionChar"/>
      </w:pPr>
      <w:r w:rsidRPr="00066B64">
        <w:rPr>
          <w:i/>
          <w:iCs/>
        </w:rPr>
        <w:tab/>
      </w:r>
      <w:proofErr w:type="spellStart"/>
      <w:r w:rsidRPr="00066B64">
        <w:rPr>
          <w:i/>
          <w:iCs/>
        </w:rPr>
        <w:t>P</w:t>
      </w:r>
      <w:r w:rsidR="00A8739B" w:rsidRPr="00066B64">
        <w:rPr>
          <w:i/>
          <w:iCs/>
          <w:vertAlign w:val="subscript"/>
        </w:rPr>
        <w:t>zoopp</w:t>
      </w:r>
      <w:proofErr w:type="spellEnd"/>
      <w:r w:rsidRPr="00066B64">
        <w:tab/>
        <w:t>=</w:t>
      </w:r>
      <w:r w:rsidRPr="00066B64">
        <w:tab/>
        <w:t xml:space="preserve">partition coefficient for </w:t>
      </w:r>
      <w:r w:rsidR="00A8739B" w:rsidRPr="00066B64">
        <w:t>zooplankton LPOM grazing</w:t>
      </w:r>
    </w:p>
    <w:p w14:paraId="267A849F" w14:textId="77777777" w:rsidR="0041037A" w:rsidRPr="00066B64" w:rsidRDefault="0041037A" w:rsidP="007552CD">
      <w:pPr>
        <w:pStyle w:val="variabledefinitionChar"/>
      </w:pPr>
      <w:r w:rsidRPr="00066B64">
        <w:tab/>
      </w:r>
      <w:r w:rsidRPr="00066B64">
        <w:rPr>
          <w:i/>
          <w:iCs/>
        </w:rPr>
        <w:sym w:font="Symbol" w:char="F067"/>
      </w:r>
      <w:r w:rsidRPr="00066B64">
        <w:rPr>
          <w:i/>
          <w:iCs/>
          <w:vertAlign w:val="subscript"/>
        </w:rPr>
        <w:t xml:space="preserve">OM </w:t>
      </w:r>
      <w:r w:rsidRPr="00066B64">
        <w:tab/>
        <w:t>=</w:t>
      </w:r>
      <w:r w:rsidRPr="00066B64">
        <w:tab/>
        <w:t>temperature rate multiplier for organic matter</w:t>
      </w:r>
    </w:p>
    <w:p w14:paraId="453E8A73" w14:textId="77777777" w:rsidR="0041037A" w:rsidRPr="00C451EA" w:rsidRDefault="0041037A" w:rsidP="007552CD">
      <w:pPr>
        <w:pStyle w:val="variabledefinitionChar"/>
        <w:rPr>
          <w:iCs/>
        </w:rPr>
      </w:pPr>
      <w:r w:rsidRPr="00066B64">
        <w:rPr>
          <w:i/>
          <w:iCs/>
        </w:rPr>
        <w:tab/>
      </w:r>
      <w:r w:rsidRPr="00066B64">
        <w:rPr>
          <w:i/>
          <w:iCs/>
        </w:rPr>
        <w:sym w:font="Symbol" w:char="F077"/>
      </w:r>
      <w:r w:rsidRPr="00066B64">
        <w:rPr>
          <w:i/>
          <w:iCs/>
          <w:vertAlign w:val="subscript"/>
        </w:rPr>
        <w:t>POM</w:t>
      </w:r>
      <w:r w:rsidRPr="00066B64">
        <w:tab/>
        <w:t>=</w:t>
      </w:r>
      <w:r w:rsidRPr="00066B64">
        <w:tab/>
        <w:t xml:space="preserve">POM settling rate, </w:t>
      </w:r>
      <w:r w:rsidRPr="00545460">
        <w:rPr>
          <w:iCs/>
        </w:rPr>
        <w:t xml:space="preserve">m </w:t>
      </w:r>
      <w:proofErr w:type="gramStart"/>
      <w:r w:rsidRPr="00545460">
        <w:rPr>
          <w:iCs/>
        </w:rPr>
        <w:t>sec</w:t>
      </w:r>
      <w:r w:rsidRPr="00545460">
        <w:rPr>
          <w:iCs/>
          <w:vertAlign w:val="superscript"/>
        </w:rPr>
        <w:t>-1</w:t>
      </w:r>
      <w:proofErr w:type="gramEnd"/>
    </w:p>
    <w:p w14:paraId="0B522A95" w14:textId="77777777" w:rsidR="0041037A" w:rsidRPr="00066B64" w:rsidRDefault="0041037A" w:rsidP="007552CD">
      <w:pPr>
        <w:pStyle w:val="variabledefinitionChar"/>
        <w:rPr>
          <w:i/>
          <w:vertAlign w:val="superscript"/>
        </w:rPr>
      </w:pPr>
      <w:r w:rsidRPr="00066B64">
        <w:rPr>
          <w:i/>
          <w:iCs/>
        </w:rPr>
        <w:tab/>
        <w:t>K</w:t>
      </w:r>
      <w:r w:rsidRPr="00066B64">
        <w:rPr>
          <w:i/>
          <w:iCs/>
          <w:vertAlign w:val="subscript"/>
        </w:rPr>
        <w:t>am</w:t>
      </w:r>
      <w:r w:rsidRPr="00066B64">
        <w:tab/>
        <w:t>=</w:t>
      </w:r>
      <w:r w:rsidRPr="00066B64">
        <w:tab/>
        <w:t xml:space="preserve">algal mortality rate, </w:t>
      </w:r>
      <w:proofErr w:type="gramStart"/>
      <w:r w:rsidRPr="00545460">
        <w:rPr>
          <w:iCs/>
        </w:rPr>
        <w:t>sec</w:t>
      </w:r>
      <w:r w:rsidRPr="00545460">
        <w:rPr>
          <w:iCs/>
          <w:vertAlign w:val="superscript"/>
        </w:rPr>
        <w:t>-1</w:t>
      </w:r>
      <w:proofErr w:type="gramEnd"/>
    </w:p>
    <w:p w14:paraId="6A385092" w14:textId="77777777" w:rsidR="0041037A" w:rsidRPr="00066B64" w:rsidRDefault="0041037A" w:rsidP="007552CD">
      <w:pPr>
        <w:pStyle w:val="variabledefinitionChar"/>
        <w:rPr>
          <w:i/>
          <w:vertAlign w:val="superscript"/>
        </w:rPr>
      </w:pPr>
      <w:r w:rsidRPr="00066B64">
        <w:rPr>
          <w:i/>
          <w:iCs/>
        </w:rPr>
        <w:tab/>
        <w:t>K</w:t>
      </w:r>
      <w:r w:rsidRPr="00066B64">
        <w:rPr>
          <w:i/>
          <w:iCs/>
          <w:vertAlign w:val="subscript"/>
        </w:rPr>
        <w:t>em</w:t>
      </w:r>
      <w:r w:rsidRPr="00066B64">
        <w:tab/>
        <w:t>=</w:t>
      </w:r>
      <w:r w:rsidRPr="00066B64">
        <w:tab/>
      </w:r>
      <w:proofErr w:type="spellStart"/>
      <w:r w:rsidRPr="00066B64">
        <w:t>epiphyton</w:t>
      </w:r>
      <w:proofErr w:type="spellEnd"/>
      <w:r w:rsidRPr="00066B64">
        <w:t xml:space="preserve"> mortality rate, </w:t>
      </w:r>
      <w:proofErr w:type="gramStart"/>
      <w:r w:rsidRPr="00545460">
        <w:rPr>
          <w:iCs/>
        </w:rPr>
        <w:t>sec</w:t>
      </w:r>
      <w:r w:rsidRPr="00545460">
        <w:rPr>
          <w:iCs/>
          <w:vertAlign w:val="superscript"/>
        </w:rPr>
        <w:t>-1</w:t>
      </w:r>
      <w:proofErr w:type="gramEnd"/>
    </w:p>
    <w:p w14:paraId="0D77E4F5" w14:textId="77777777" w:rsidR="0098059A" w:rsidRPr="00066B64" w:rsidRDefault="0098059A" w:rsidP="007552CD">
      <w:pPr>
        <w:pStyle w:val="variabledefinitionChar"/>
        <w:rPr>
          <w:i/>
          <w:vertAlign w:val="superscript"/>
        </w:rPr>
      </w:pPr>
      <w:r w:rsidRPr="00066B64">
        <w:rPr>
          <w:i/>
          <w:iCs/>
        </w:rPr>
        <w:tab/>
      </w:r>
      <w:proofErr w:type="spellStart"/>
      <w:r w:rsidRPr="00066B64">
        <w:rPr>
          <w:i/>
          <w:iCs/>
        </w:rPr>
        <w:t>K</w:t>
      </w:r>
      <w:r w:rsidRPr="00066B64">
        <w:rPr>
          <w:i/>
          <w:iCs/>
          <w:vertAlign w:val="subscript"/>
        </w:rPr>
        <w:t>mm</w:t>
      </w:r>
      <w:proofErr w:type="spellEnd"/>
      <w:r w:rsidRPr="00066B64">
        <w:tab/>
        <w:t>=</w:t>
      </w:r>
      <w:r w:rsidRPr="00066B64">
        <w:tab/>
        <w:t xml:space="preserve">macrophyte mortality rate, </w:t>
      </w:r>
      <w:proofErr w:type="gramStart"/>
      <w:r w:rsidRPr="00545460">
        <w:rPr>
          <w:iCs/>
        </w:rPr>
        <w:t>sec</w:t>
      </w:r>
      <w:r w:rsidRPr="00545460">
        <w:rPr>
          <w:iCs/>
          <w:vertAlign w:val="superscript"/>
        </w:rPr>
        <w:t>-1</w:t>
      </w:r>
      <w:proofErr w:type="gramEnd"/>
    </w:p>
    <w:p w14:paraId="4B973E68" w14:textId="77777777" w:rsidR="00A8739B" w:rsidRPr="00066B64" w:rsidRDefault="00A8739B" w:rsidP="007552CD">
      <w:pPr>
        <w:pStyle w:val="variabledefinitionChar"/>
        <w:rPr>
          <w:i/>
          <w:vertAlign w:val="superscript"/>
        </w:rPr>
      </w:pPr>
      <w:r w:rsidRPr="00066B64">
        <w:rPr>
          <w:i/>
          <w:iCs/>
        </w:rPr>
        <w:tab/>
      </w:r>
      <w:proofErr w:type="spellStart"/>
      <w:r w:rsidRPr="00066B64">
        <w:rPr>
          <w:i/>
          <w:iCs/>
        </w:rPr>
        <w:t>K</w:t>
      </w:r>
      <w:r w:rsidRPr="00066B64">
        <w:rPr>
          <w:i/>
          <w:iCs/>
          <w:vertAlign w:val="subscript"/>
        </w:rPr>
        <w:t>mz</w:t>
      </w:r>
      <w:proofErr w:type="spellEnd"/>
      <w:r w:rsidRPr="00066B64">
        <w:tab/>
        <w:t>=</w:t>
      </w:r>
      <w:r w:rsidRPr="00066B64">
        <w:tab/>
        <w:t xml:space="preserve">zooplankton mortality rate, </w:t>
      </w:r>
      <w:proofErr w:type="gramStart"/>
      <w:r w:rsidRPr="00545460">
        <w:rPr>
          <w:iCs/>
        </w:rPr>
        <w:t>sec</w:t>
      </w:r>
      <w:r w:rsidRPr="00545460">
        <w:rPr>
          <w:iCs/>
          <w:vertAlign w:val="superscript"/>
        </w:rPr>
        <w:t>-1</w:t>
      </w:r>
      <w:proofErr w:type="gramEnd"/>
    </w:p>
    <w:p w14:paraId="0441E67D" w14:textId="77777777" w:rsidR="00A8739B" w:rsidRPr="00545460" w:rsidRDefault="00A8739B" w:rsidP="007552CD">
      <w:pPr>
        <w:pStyle w:val="variabledefinitionChar"/>
        <w:rPr>
          <w:iCs/>
          <w:vertAlign w:val="superscript"/>
        </w:rPr>
      </w:pPr>
      <w:r w:rsidRPr="00066B64">
        <w:rPr>
          <w:i/>
          <w:iCs/>
        </w:rPr>
        <w:tab/>
      </w:r>
      <w:proofErr w:type="spellStart"/>
      <w:r w:rsidRPr="00066B64">
        <w:rPr>
          <w:i/>
          <w:iCs/>
        </w:rPr>
        <w:t>K</w:t>
      </w:r>
      <w:r w:rsidR="006E1A4B" w:rsidRPr="00066B64">
        <w:rPr>
          <w:i/>
          <w:iCs/>
          <w:vertAlign w:val="subscript"/>
        </w:rPr>
        <w:t>zg</w:t>
      </w:r>
      <w:proofErr w:type="spellEnd"/>
      <w:r w:rsidRPr="00066B64">
        <w:tab/>
        <w:t>=</w:t>
      </w:r>
      <w:r w:rsidRPr="00066B64">
        <w:tab/>
        <w:t xml:space="preserve">zooplankton growth rate, </w:t>
      </w:r>
      <w:proofErr w:type="gramStart"/>
      <w:r w:rsidRPr="00545460">
        <w:rPr>
          <w:iCs/>
        </w:rPr>
        <w:t>sec</w:t>
      </w:r>
      <w:r w:rsidRPr="00545460">
        <w:rPr>
          <w:iCs/>
          <w:vertAlign w:val="superscript"/>
        </w:rPr>
        <w:t>-1</w:t>
      </w:r>
      <w:proofErr w:type="gramEnd"/>
    </w:p>
    <w:p w14:paraId="6F34008E" w14:textId="77777777" w:rsidR="0041037A" w:rsidRPr="00545460" w:rsidRDefault="0041037A" w:rsidP="007552CD">
      <w:pPr>
        <w:pStyle w:val="variabledefinitionChar"/>
        <w:rPr>
          <w:iCs/>
          <w:vertAlign w:val="superscript"/>
        </w:rPr>
      </w:pPr>
      <w:r w:rsidRPr="00066B64">
        <w:rPr>
          <w:i/>
          <w:iCs/>
        </w:rPr>
        <w:tab/>
        <w:t>K</w:t>
      </w:r>
      <w:r w:rsidRPr="00066B64">
        <w:rPr>
          <w:i/>
          <w:iCs/>
          <w:vertAlign w:val="subscript"/>
        </w:rPr>
        <w:t>LPOM</w:t>
      </w:r>
      <w:r w:rsidRPr="00066B64">
        <w:tab/>
        <w:t>=</w:t>
      </w:r>
      <w:r w:rsidRPr="00066B64">
        <w:tab/>
        <w:t xml:space="preserve">labile POM decay rate, </w:t>
      </w:r>
      <w:proofErr w:type="gramStart"/>
      <w:r w:rsidRPr="00545460">
        <w:rPr>
          <w:iCs/>
        </w:rPr>
        <w:t>sec</w:t>
      </w:r>
      <w:r w:rsidRPr="00545460">
        <w:rPr>
          <w:iCs/>
          <w:vertAlign w:val="superscript"/>
        </w:rPr>
        <w:t>-1</w:t>
      </w:r>
      <w:proofErr w:type="gramEnd"/>
    </w:p>
    <w:p w14:paraId="39063BCD" w14:textId="00131BE9" w:rsidR="004B003B" w:rsidRPr="00066B64" w:rsidRDefault="00647048" w:rsidP="007552CD">
      <w:pPr>
        <w:pStyle w:val="variabledefinitionChar"/>
        <w:rPr>
          <w:i/>
          <w:vertAlign w:val="superscript"/>
        </w:rPr>
      </w:pPr>
      <w:r>
        <w:rPr>
          <w:i/>
          <w:iCs/>
        </w:rPr>
        <w:lastRenderedPageBreak/>
        <w:tab/>
      </w:r>
      <w:proofErr w:type="spellStart"/>
      <w:r w:rsidR="004B003B" w:rsidRPr="00066B64">
        <w:rPr>
          <w:i/>
          <w:iCs/>
        </w:rPr>
        <w:t>K</w:t>
      </w:r>
      <w:r w:rsidR="004B003B" w:rsidRPr="00066B64">
        <w:rPr>
          <w:i/>
          <w:iCs/>
          <w:vertAlign w:val="subscript"/>
        </w:rPr>
        <w:t>effic</w:t>
      </w:r>
      <w:proofErr w:type="spellEnd"/>
      <w:r w:rsidR="004B003B" w:rsidRPr="00066B64">
        <w:tab/>
        <w:t>=</w:t>
      </w:r>
      <w:r w:rsidR="004B003B" w:rsidRPr="00066B64">
        <w:tab/>
        <w:t>Zooplankton ingestion efficiency</w:t>
      </w:r>
    </w:p>
    <w:p w14:paraId="3F30F6D2" w14:textId="77777777" w:rsidR="0041037A" w:rsidRPr="00BF2A79" w:rsidRDefault="0041037A" w:rsidP="007552CD">
      <w:pPr>
        <w:pStyle w:val="variabledefinitionChar"/>
        <w:rPr>
          <w:iCs/>
        </w:rPr>
      </w:pPr>
      <w:r w:rsidRPr="00066B64">
        <w:tab/>
      </w:r>
      <w:r w:rsidRPr="00066B64">
        <w:rPr>
          <w:i/>
          <w:iCs/>
        </w:rPr>
        <w:t>K</w:t>
      </w:r>
      <w:r w:rsidRPr="00066B64">
        <w:rPr>
          <w:i/>
          <w:iCs/>
          <w:vertAlign w:val="subscript"/>
        </w:rPr>
        <w:t>L</w:t>
      </w:r>
      <w:r w:rsidR="004B003B" w:rsidRPr="00066B64">
        <w:rPr>
          <w:i/>
          <w:iCs/>
          <w:vertAlign w:val="subscript"/>
        </w:rPr>
        <w:sym w:font="Wingdings" w:char="F0E0"/>
      </w:r>
      <w:r w:rsidRPr="00066B64">
        <w:rPr>
          <w:i/>
          <w:iCs/>
          <w:vertAlign w:val="subscript"/>
        </w:rPr>
        <w:t>R</w:t>
      </w:r>
      <w:r w:rsidRPr="00066B64">
        <w:rPr>
          <w:i/>
          <w:iCs/>
          <w:vertAlign w:val="subscript"/>
        </w:rPr>
        <w:tab/>
      </w:r>
      <w:r w:rsidRPr="00066B64">
        <w:t>=</w:t>
      </w:r>
      <w:r w:rsidRPr="00066B64">
        <w:tab/>
        <w:t xml:space="preserve">transfer rate from labile POM to refractory POM, </w:t>
      </w:r>
      <w:proofErr w:type="gramStart"/>
      <w:r w:rsidRPr="00545460">
        <w:rPr>
          <w:iCs/>
        </w:rPr>
        <w:t>sec</w:t>
      </w:r>
      <w:r w:rsidRPr="00545460">
        <w:rPr>
          <w:iCs/>
          <w:vertAlign w:val="superscript"/>
        </w:rPr>
        <w:t>-1</w:t>
      </w:r>
      <w:proofErr w:type="gramEnd"/>
    </w:p>
    <w:p w14:paraId="5479BDD7" w14:textId="77777777" w:rsidR="0041037A" w:rsidRPr="00545460" w:rsidRDefault="0041037A" w:rsidP="007552CD">
      <w:pPr>
        <w:pStyle w:val="variabledefinitionChar"/>
        <w:rPr>
          <w:iCs/>
          <w:vertAlign w:val="superscript"/>
        </w:rPr>
      </w:pPr>
      <w:r w:rsidRPr="00066B64">
        <w:tab/>
      </w:r>
      <w:r w:rsidRPr="00066B64">
        <w:sym w:font="Symbol" w:char="F046"/>
      </w:r>
      <w:r w:rsidRPr="00066B64">
        <w:rPr>
          <w:i/>
          <w:iCs/>
          <w:vertAlign w:val="subscript"/>
        </w:rPr>
        <w:t>a</w:t>
      </w:r>
      <w:r w:rsidRPr="00066B64">
        <w:tab/>
        <w:t xml:space="preserve">= </w:t>
      </w:r>
      <w:r w:rsidRPr="00066B64">
        <w:tab/>
        <w:t xml:space="preserve">algal concentration, </w:t>
      </w:r>
      <w:r w:rsidRPr="00545460">
        <w:rPr>
          <w:iCs/>
        </w:rPr>
        <w:t>g m</w:t>
      </w:r>
      <w:r w:rsidRPr="00545460">
        <w:rPr>
          <w:iCs/>
          <w:vertAlign w:val="superscript"/>
        </w:rPr>
        <w:t>-3</w:t>
      </w:r>
    </w:p>
    <w:p w14:paraId="5D74BBFE" w14:textId="77777777" w:rsidR="0041037A" w:rsidRPr="00545460" w:rsidRDefault="0041037A" w:rsidP="007552CD">
      <w:pPr>
        <w:pStyle w:val="variabledefinitionChar"/>
        <w:rPr>
          <w:iCs/>
          <w:vertAlign w:val="superscript"/>
        </w:rPr>
      </w:pPr>
      <w:r w:rsidRPr="00066B64">
        <w:tab/>
      </w:r>
      <w:r w:rsidRPr="00066B64">
        <w:sym w:font="Symbol" w:char="F046"/>
      </w:r>
      <w:r w:rsidRPr="00066B64">
        <w:rPr>
          <w:i/>
          <w:iCs/>
          <w:vertAlign w:val="subscript"/>
        </w:rPr>
        <w:t>e</w:t>
      </w:r>
      <w:r w:rsidRPr="00066B64">
        <w:tab/>
        <w:t xml:space="preserve">= </w:t>
      </w:r>
      <w:r w:rsidRPr="00066B64">
        <w:tab/>
      </w:r>
      <w:r w:rsidR="00066B64">
        <w:t>periphyton/</w:t>
      </w:r>
      <w:proofErr w:type="spellStart"/>
      <w:r w:rsidRPr="00066B64">
        <w:t>epiphyton</w:t>
      </w:r>
      <w:proofErr w:type="spellEnd"/>
      <w:r w:rsidRPr="00066B64">
        <w:t xml:space="preserve"> concentration, </w:t>
      </w:r>
      <w:r w:rsidRPr="00545460">
        <w:rPr>
          <w:iCs/>
        </w:rPr>
        <w:t>g m</w:t>
      </w:r>
      <w:r w:rsidRPr="00545460">
        <w:rPr>
          <w:iCs/>
          <w:vertAlign w:val="superscript"/>
        </w:rPr>
        <w:t>-3</w:t>
      </w:r>
    </w:p>
    <w:p w14:paraId="625CE5C6" w14:textId="77777777" w:rsidR="0098059A" w:rsidRPr="00BF2A79" w:rsidRDefault="0098059A" w:rsidP="007552CD">
      <w:pPr>
        <w:pStyle w:val="variabledefinitionChar"/>
        <w:rPr>
          <w:iCs/>
        </w:rPr>
      </w:pPr>
      <w:r w:rsidRPr="00066B64">
        <w:tab/>
      </w:r>
      <w:r w:rsidRPr="00066B64">
        <w:sym w:font="Symbol" w:char="F046"/>
      </w:r>
      <w:r w:rsidRPr="00066B64">
        <w:rPr>
          <w:i/>
          <w:iCs/>
          <w:vertAlign w:val="subscript"/>
        </w:rPr>
        <w:t>macro</w:t>
      </w:r>
      <w:r w:rsidRPr="00066B64">
        <w:tab/>
        <w:t xml:space="preserve">= </w:t>
      </w:r>
      <w:r w:rsidRPr="00066B64">
        <w:tab/>
        <w:t>ma</w:t>
      </w:r>
      <w:r w:rsidR="00066B64">
        <w:t>c</w:t>
      </w:r>
      <w:r w:rsidRPr="00066B64">
        <w:t xml:space="preserve">rophyte concentration, </w:t>
      </w:r>
      <w:r w:rsidRPr="00545460">
        <w:rPr>
          <w:iCs/>
        </w:rPr>
        <w:t>g m</w:t>
      </w:r>
      <w:r w:rsidRPr="00545460">
        <w:rPr>
          <w:iCs/>
          <w:vertAlign w:val="superscript"/>
        </w:rPr>
        <w:t>-3</w:t>
      </w:r>
    </w:p>
    <w:p w14:paraId="20E7C95A" w14:textId="77777777" w:rsidR="0041037A" w:rsidRPr="00545460" w:rsidRDefault="0041037A" w:rsidP="007552CD">
      <w:pPr>
        <w:pStyle w:val="variabledefinitionChar"/>
        <w:rPr>
          <w:iCs/>
          <w:vertAlign w:val="superscript"/>
        </w:rPr>
      </w:pPr>
      <w:r w:rsidRPr="00066B64">
        <w:tab/>
      </w:r>
      <w:r w:rsidRPr="00066B64">
        <w:sym w:font="Symbol" w:char="F046"/>
      </w:r>
      <w:r w:rsidRPr="00066B64">
        <w:rPr>
          <w:i/>
          <w:iCs/>
          <w:vertAlign w:val="subscript"/>
        </w:rPr>
        <w:t>LPOM</w:t>
      </w:r>
      <w:r w:rsidRPr="00066B64">
        <w:tab/>
        <w:t>=</w:t>
      </w:r>
      <w:r w:rsidRPr="00066B64">
        <w:tab/>
        <w:t xml:space="preserve">detritus concentration, </w:t>
      </w:r>
      <w:r w:rsidRPr="00545460">
        <w:rPr>
          <w:iCs/>
        </w:rPr>
        <w:t>g m</w:t>
      </w:r>
      <w:r w:rsidRPr="00545460">
        <w:rPr>
          <w:iCs/>
          <w:vertAlign w:val="superscript"/>
        </w:rPr>
        <w:t>-3</w:t>
      </w:r>
    </w:p>
    <w:p w14:paraId="7724552A" w14:textId="77777777" w:rsidR="00A8739B" w:rsidRPr="00066B64" w:rsidRDefault="00A8739B" w:rsidP="007552CD">
      <w:pPr>
        <w:pStyle w:val="variabledefinitionChar"/>
        <w:rPr>
          <w:i/>
          <w:vertAlign w:val="superscript"/>
        </w:rPr>
      </w:pPr>
      <w:r w:rsidRPr="00066B64">
        <w:tab/>
      </w:r>
      <w:r w:rsidRPr="00066B64">
        <w:sym w:font="Symbol" w:char="F046"/>
      </w:r>
      <w:r w:rsidRPr="00066B64">
        <w:rPr>
          <w:i/>
          <w:iCs/>
          <w:vertAlign w:val="subscript"/>
        </w:rPr>
        <w:t>zoo</w:t>
      </w:r>
      <w:r w:rsidRPr="00066B64">
        <w:tab/>
        <w:t>=</w:t>
      </w:r>
      <w:r w:rsidRPr="00066B64">
        <w:tab/>
      </w:r>
      <w:r w:rsidR="00066B64" w:rsidRPr="00066B64">
        <w:t>zooplankton</w:t>
      </w:r>
      <w:r w:rsidRPr="00066B64">
        <w:t xml:space="preserve"> concentration, </w:t>
      </w:r>
      <w:r w:rsidRPr="00545460">
        <w:rPr>
          <w:iCs/>
        </w:rPr>
        <w:t>g m</w:t>
      </w:r>
      <w:r w:rsidRPr="00545460">
        <w:rPr>
          <w:iCs/>
          <w:vertAlign w:val="superscript"/>
        </w:rPr>
        <w:t>-3</w:t>
      </w:r>
    </w:p>
    <w:p w14:paraId="47E4136F" w14:textId="77777777" w:rsidR="001316BA" w:rsidRPr="00066B64" w:rsidRDefault="001316BA" w:rsidP="007552CD">
      <w:pPr>
        <w:pStyle w:val="variabledefinitionChar"/>
      </w:pPr>
      <w:r w:rsidRPr="00066B64">
        <w:tab/>
      </w:r>
      <w:r w:rsidRPr="00066B64">
        <w:sym w:font="Symbol" w:char="F073"/>
      </w:r>
      <w:r w:rsidRPr="00066B64">
        <w:rPr>
          <w:i/>
          <w:iCs/>
          <w:vertAlign w:val="subscript"/>
        </w:rPr>
        <w:t>pom</w:t>
      </w:r>
      <w:r w:rsidRPr="00066B64">
        <w:tab/>
        <w:t>=</w:t>
      </w:r>
      <w:r w:rsidRPr="00066B64">
        <w:tab/>
        <w:t>zooplankton preference fraction for particulate organic matter</w:t>
      </w:r>
    </w:p>
    <w:p w14:paraId="13CA67D0" w14:textId="77777777" w:rsidR="004C4E94" w:rsidRPr="00066B64" w:rsidRDefault="001316BA" w:rsidP="007552CD">
      <w:pPr>
        <w:pStyle w:val="variabledefinitionChar"/>
      </w:pPr>
      <w:r w:rsidRPr="00066B64">
        <w:tab/>
      </w:r>
      <w:r w:rsidRPr="00066B64">
        <w:sym w:font="Symbol" w:char="F073"/>
      </w:r>
      <w:proofErr w:type="spellStart"/>
      <w:r w:rsidRPr="00066B64">
        <w:rPr>
          <w:i/>
          <w:iCs/>
          <w:vertAlign w:val="subscript"/>
        </w:rPr>
        <w:t>alg</w:t>
      </w:r>
      <w:proofErr w:type="spellEnd"/>
      <w:r w:rsidRPr="00066B64">
        <w:tab/>
        <w:t>=</w:t>
      </w:r>
      <w:r w:rsidRPr="00066B64">
        <w:tab/>
        <w:t xml:space="preserve">zooplankton preference fraction for algae </w:t>
      </w:r>
    </w:p>
    <w:p w14:paraId="56FD4BE9" w14:textId="482F8ACA" w:rsidR="001316BA" w:rsidRPr="00066B64" w:rsidRDefault="00BF2A79" w:rsidP="00545460">
      <w:pPr>
        <w:pStyle w:val="variabledefinitionChar"/>
      </w:pPr>
      <w:r>
        <w:tab/>
      </w:r>
      <w:r w:rsidR="001316BA" w:rsidRPr="00066B64">
        <w:sym w:font="Symbol" w:char="F073"/>
      </w:r>
      <w:r w:rsidR="001316BA" w:rsidRPr="00066B64">
        <w:rPr>
          <w:i/>
          <w:iCs/>
          <w:vertAlign w:val="subscript"/>
        </w:rPr>
        <w:t>zoo</w:t>
      </w:r>
      <w:r w:rsidR="001316BA" w:rsidRPr="00066B64">
        <w:t xml:space="preserve"> </w:t>
      </w:r>
      <w:r>
        <w:tab/>
      </w:r>
      <w:r w:rsidR="001316BA" w:rsidRPr="00066B64">
        <w:t>= zooplankton preference fraction for zooplankton</w:t>
      </w:r>
    </w:p>
    <w:p w14:paraId="4E561012" w14:textId="77777777" w:rsidR="001316BA" w:rsidRPr="00066B64" w:rsidRDefault="001316BA" w:rsidP="00B6554A">
      <w:pPr>
        <w:pStyle w:val="variabledefinitionChar"/>
        <w:rPr>
          <w:vertAlign w:val="superscript"/>
        </w:rPr>
      </w:pPr>
    </w:p>
    <w:p w14:paraId="56B367FE" w14:textId="77777777" w:rsidR="0041037A" w:rsidRPr="00066B64" w:rsidRDefault="0041037A" w:rsidP="00B6554A">
      <w:pPr>
        <w:pStyle w:val="BodyText"/>
      </w:pPr>
      <w:r w:rsidRPr="00066B64">
        <w:t>and the rate terms are evaluated in subroutine POM.  POM set</w:t>
      </w:r>
      <w:r w:rsidRPr="00066B64">
        <w:softHyphen/>
        <w:t>tling and accumulation in the sediment compartment is handled identically to the algal com</w:t>
      </w:r>
      <w:r w:rsidRPr="00066B64">
        <w:softHyphen/>
        <w:t>partment.</w:t>
      </w:r>
    </w:p>
    <w:p w14:paraId="3BA952DD" w14:textId="77777777" w:rsidR="0041037A" w:rsidRPr="00B7030B" w:rsidRDefault="0041037A" w:rsidP="00B6554A">
      <w:pPr>
        <w:pStyle w:val="Heading2"/>
      </w:pPr>
      <w:bookmarkStart w:id="548" w:name="_Toc2506308"/>
      <w:bookmarkStart w:id="549" w:name="_Toc48573630"/>
      <w:r w:rsidRPr="00B7030B">
        <w:t>Refractory Particulate Organic Matter</w:t>
      </w:r>
      <w:bookmarkEnd w:id="548"/>
      <w:bookmarkEnd w:id="549"/>
      <w:r w:rsidRPr="00B7030B">
        <w:t xml:space="preserve"> </w:t>
      </w:r>
    </w:p>
    <w:p w14:paraId="69DCCF16" w14:textId="77777777" w:rsidR="0041037A" w:rsidRPr="00066B64" w:rsidRDefault="0041037A" w:rsidP="007552CD">
      <w:pPr>
        <w:pStyle w:val="BodyText"/>
      </w:pPr>
      <w:r w:rsidRPr="00066B64">
        <w:t>Refractory POM is slowly decaying non-living, organic matter that settles. The source/sink terms are first order decay, the conversion of LPOM to RPOM, and sedimentation</w:t>
      </w:r>
      <w:r w:rsidR="00066B64">
        <w:t>. The settled organic matter becomes part of the first order sediment model or the sediment diagenesis model if they are active.</w:t>
      </w:r>
    </w:p>
    <w:p w14:paraId="570160EC" w14:textId="77777777" w:rsidR="0041037A" w:rsidRPr="00B7030B" w:rsidRDefault="00E108E0" w:rsidP="00545460">
      <w:pPr>
        <w:pStyle w:val="graph0"/>
      </w:pPr>
      <w:r w:rsidRPr="00E108E0">
        <w:rPr>
          <w:noProof/>
          <w:snapToGrid/>
        </w:rPr>
        <w:object w:dxaOrig="8595" w:dyaOrig="3330" w14:anchorId="743C722A">
          <v:shape id="_x0000_i1160" type="#_x0000_t75" alt="" style="width:6in;height:168pt;mso-width-percent:0;mso-height-percent:0;mso-width-percent:0;mso-height-percent:0" o:ole="">
            <v:imagedata r:id="rId304" o:title=""/>
          </v:shape>
          <o:OLEObject Type="Embed" ProgID="Word.Picture.8" ShapeID="_x0000_i1160" DrawAspect="Content" ObjectID="_1721314841" r:id="rId305"/>
        </w:object>
      </w:r>
    </w:p>
    <w:p w14:paraId="6AF02715" w14:textId="768B4EB7" w:rsidR="0041037A" w:rsidRPr="00066B64" w:rsidRDefault="0041037A" w:rsidP="007A3922">
      <w:pPr>
        <w:pStyle w:val="Caption"/>
      </w:pPr>
      <w:bookmarkStart w:id="550" w:name="_Ref532631284"/>
      <w:bookmarkStart w:id="551" w:name="_Toc48573784"/>
      <w:r w:rsidRPr="00066B64">
        <w:t xml:space="preserve">Figure </w:t>
      </w:r>
      <w:r w:rsidR="00000000">
        <w:fldChar w:fldCharType="begin"/>
      </w:r>
      <w:r w:rsidR="00000000">
        <w:instrText xml:space="preserve"> SEQ Figure \* ARABIC  </w:instrText>
      </w:r>
      <w:r w:rsidR="00000000">
        <w:fldChar w:fldCharType="separate"/>
      </w:r>
      <w:r w:rsidR="00A95042">
        <w:rPr>
          <w:noProof/>
        </w:rPr>
        <w:t>72</w:t>
      </w:r>
      <w:r w:rsidR="00000000">
        <w:rPr>
          <w:noProof/>
        </w:rPr>
        <w:fldChar w:fldCharType="end"/>
      </w:r>
      <w:bookmarkEnd w:id="550"/>
      <w:r w:rsidRPr="00066B64">
        <w:t>.  Internal flux between refractory POM and other compartments.</w:t>
      </w:r>
      <w:bookmarkEnd w:id="551"/>
    </w:p>
    <w:p w14:paraId="1A18394E" w14:textId="46ACB61E" w:rsidR="0041037A" w:rsidRPr="00066B64" w:rsidRDefault="00E108E0" w:rsidP="00545460">
      <w:pPr>
        <w:pStyle w:val="BodyText"/>
      </w:pPr>
      <w:r>
        <w:rPr>
          <w:noProof/>
          <w:snapToGrid w:val="0"/>
          <w:szCs w:val="18"/>
        </w:rPr>
        <w:object w:dxaOrig="1440" w:dyaOrig="1440" w14:anchorId="64380406">
          <v:shape id="_x0000_s2083" type="#_x0000_t75" alt="" style="position:absolute;left:0;text-align:left;margin-left:18.1pt;margin-top:18.65pt;width:366.5pt;height:59.7pt;z-index:251742720;mso-wrap-edited:f;mso-width-percent:0;mso-height-percent:0;mso-width-percent:0;mso-height-percent:0">
            <v:imagedata r:id="rId306" o:title=""/>
            <w10:wrap type="square"/>
          </v:shape>
          <o:OLEObject Type="Embed" ProgID="Equation.3" ShapeID="_x0000_s2083" DrawAspect="Content" ObjectID="_1721314976" r:id="rId307"/>
        </w:object>
      </w:r>
      <w:r w:rsidR="0041037A" w:rsidRPr="00066B64">
        <w:t xml:space="preserve">Referring to </w:t>
      </w:r>
      <w:r w:rsidR="003B7E39" w:rsidRPr="00066B64">
        <w:fldChar w:fldCharType="begin"/>
      </w:r>
      <w:r w:rsidR="003B7E39" w:rsidRPr="00066B64">
        <w:instrText xml:space="preserve"> REF _Ref532631284 \h  \* MERGEFORMAT </w:instrText>
      </w:r>
      <w:r w:rsidR="003B7E39" w:rsidRPr="00066B64">
        <w:fldChar w:fldCharType="separate"/>
      </w:r>
      <w:r w:rsidR="00A95042" w:rsidRPr="00A95042">
        <w:rPr>
          <w:rStyle w:val="Figurehyperlink"/>
        </w:rPr>
        <w:t>Figure 72</w:t>
      </w:r>
      <w:r w:rsidR="003B7E39" w:rsidRPr="00066B64">
        <w:fldChar w:fldCharType="end"/>
      </w:r>
      <w:r w:rsidR="0041037A" w:rsidRPr="00066B64">
        <w:t>, the rate equation for labile POM is:</w:t>
      </w:r>
    </w:p>
    <w:p w14:paraId="2E5B35BC" w14:textId="404797F7" w:rsidR="0041037A" w:rsidRPr="00B7030B" w:rsidRDefault="0041037A">
      <w:pPr>
        <w:pStyle w:val="equation"/>
        <w:rPr>
          <w:rFonts w:asciiTheme="minorHAnsi" w:hAnsiTheme="minorHAnsi"/>
        </w:rPr>
      </w:pPr>
      <w:r w:rsidRPr="00B7030B">
        <w:rPr>
          <w:rFonts w:asciiTheme="minorHAnsi" w:hAnsiTheme="minorHAnsi"/>
        </w:rPr>
        <w:tab/>
        <w:t xml:space="preserve"> </w:t>
      </w:r>
      <w:r w:rsidRPr="00B7030B">
        <w:rPr>
          <w:rFonts w:asciiTheme="minorHAnsi" w:hAnsiTheme="minorHAnsi"/>
        </w:rPr>
        <w:tab/>
      </w:r>
      <w:r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72</w:t>
      </w:r>
      <w:r w:rsidR="00A41B27">
        <w:rPr>
          <w:rFonts w:asciiTheme="minorHAnsi" w:hAnsiTheme="minorHAnsi"/>
          <w:b/>
          <w:bCs/>
        </w:rPr>
        <w:fldChar w:fldCharType="end"/>
      </w:r>
      <w:r w:rsidRPr="00B7030B">
        <w:rPr>
          <w:rFonts w:asciiTheme="minorHAnsi" w:hAnsiTheme="minorHAnsi"/>
          <w:b/>
          <w:bCs/>
        </w:rPr>
        <w:t>)</w:t>
      </w:r>
    </w:p>
    <w:p w14:paraId="7C294350" w14:textId="77777777" w:rsidR="009E6A0C" w:rsidRDefault="009E6A0C" w:rsidP="007A3922">
      <w:pPr>
        <w:pStyle w:val="BodyText"/>
      </w:pPr>
    </w:p>
    <w:p w14:paraId="560841FB" w14:textId="77777777" w:rsidR="0041037A" w:rsidRPr="00066B64" w:rsidRDefault="0041037A" w:rsidP="00545460">
      <w:pPr>
        <w:pStyle w:val="where"/>
      </w:pPr>
      <w:r w:rsidRPr="00066B64">
        <w:t>where:</w:t>
      </w:r>
    </w:p>
    <w:p w14:paraId="15D82602" w14:textId="77777777" w:rsidR="0041037A" w:rsidRPr="00066B64" w:rsidRDefault="0041037A" w:rsidP="00545460">
      <w:pPr>
        <w:pStyle w:val="variabledefinitionChar"/>
      </w:pPr>
      <w:r w:rsidRPr="00066B64">
        <w:tab/>
      </w:r>
      <w:r w:rsidRPr="00066B64">
        <w:sym w:font="Symbol" w:char="F067"/>
      </w:r>
      <w:r w:rsidRPr="00066B64">
        <w:rPr>
          <w:i/>
          <w:iCs/>
          <w:vertAlign w:val="subscript"/>
        </w:rPr>
        <w:t>OM</w:t>
      </w:r>
      <w:r w:rsidRPr="00066B64">
        <w:tab/>
        <w:t>=</w:t>
      </w:r>
      <w:r w:rsidRPr="00066B64">
        <w:tab/>
        <w:t>temperature rate multiplier</w:t>
      </w:r>
    </w:p>
    <w:p w14:paraId="2036DCD1" w14:textId="77777777" w:rsidR="0041037A" w:rsidRPr="00AF7EF5" w:rsidRDefault="0041037A" w:rsidP="00545460">
      <w:pPr>
        <w:pStyle w:val="variabledefinitionChar"/>
        <w:rPr>
          <w:iCs/>
        </w:rPr>
      </w:pPr>
      <w:r w:rsidRPr="00066B64">
        <w:tab/>
      </w:r>
      <w:r w:rsidRPr="00066B64">
        <w:rPr>
          <w:i/>
          <w:iCs/>
        </w:rPr>
        <w:t>K</w:t>
      </w:r>
      <w:r w:rsidRPr="00066B64">
        <w:rPr>
          <w:i/>
          <w:iCs/>
          <w:vertAlign w:val="subscript"/>
        </w:rPr>
        <w:t>L</w:t>
      </w:r>
      <w:r w:rsidR="00BA0DA8" w:rsidRPr="00066B64">
        <w:rPr>
          <w:i/>
          <w:iCs/>
          <w:vertAlign w:val="subscript"/>
        </w:rPr>
        <w:sym w:font="Wingdings" w:char="F0E0"/>
      </w:r>
      <w:r w:rsidRPr="00066B64">
        <w:rPr>
          <w:i/>
          <w:iCs/>
          <w:vertAlign w:val="subscript"/>
        </w:rPr>
        <w:t>R</w:t>
      </w:r>
      <w:r w:rsidRPr="00066B64">
        <w:rPr>
          <w:i/>
          <w:iCs/>
        </w:rPr>
        <w:tab/>
      </w:r>
      <w:r w:rsidRPr="00066B64">
        <w:t>=</w:t>
      </w:r>
      <w:r w:rsidRPr="00066B64">
        <w:tab/>
        <w:t xml:space="preserve">transfer rate from labile POM to refractory POM, </w:t>
      </w:r>
      <w:proofErr w:type="gramStart"/>
      <w:r w:rsidRPr="00545460">
        <w:rPr>
          <w:iCs/>
        </w:rPr>
        <w:t>sec</w:t>
      </w:r>
      <w:r w:rsidRPr="00545460">
        <w:rPr>
          <w:iCs/>
          <w:vertAlign w:val="superscript"/>
        </w:rPr>
        <w:t>-1</w:t>
      </w:r>
      <w:proofErr w:type="gramEnd"/>
    </w:p>
    <w:p w14:paraId="73C1F957" w14:textId="77777777" w:rsidR="0041037A" w:rsidRPr="00AF7EF5" w:rsidRDefault="0041037A" w:rsidP="00B6554A">
      <w:pPr>
        <w:pStyle w:val="variabledefinitionChar"/>
        <w:rPr>
          <w:iCs/>
        </w:rPr>
      </w:pPr>
      <w:r w:rsidRPr="00066B64">
        <w:tab/>
      </w:r>
      <w:r w:rsidRPr="00066B64">
        <w:rPr>
          <w:i/>
          <w:iCs/>
        </w:rPr>
        <w:t>K</w:t>
      </w:r>
      <w:r w:rsidRPr="00066B64">
        <w:rPr>
          <w:i/>
          <w:iCs/>
          <w:vertAlign w:val="subscript"/>
        </w:rPr>
        <w:t>RPOM</w:t>
      </w:r>
      <w:r w:rsidRPr="00066B64">
        <w:rPr>
          <w:i/>
          <w:iCs/>
        </w:rPr>
        <w:tab/>
      </w:r>
      <w:r w:rsidRPr="00066B64">
        <w:t>=</w:t>
      </w:r>
      <w:r w:rsidRPr="00066B64">
        <w:tab/>
        <w:t xml:space="preserve">refractory POM decay rate, </w:t>
      </w:r>
      <w:proofErr w:type="gramStart"/>
      <w:r w:rsidRPr="00545460">
        <w:rPr>
          <w:iCs/>
        </w:rPr>
        <w:t>sec</w:t>
      </w:r>
      <w:r w:rsidRPr="00545460">
        <w:rPr>
          <w:iCs/>
          <w:vertAlign w:val="superscript"/>
        </w:rPr>
        <w:t>-1</w:t>
      </w:r>
      <w:proofErr w:type="gramEnd"/>
    </w:p>
    <w:p w14:paraId="73878061" w14:textId="77777777" w:rsidR="0041037A" w:rsidRPr="00066B64" w:rsidRDefault="0041037A" w:rsidP="00B6554A">
      <w:pPr>
        <w:pStyle w:val="variabledefinitionChar"/>
        <w:rPr>
          <w:vertAlign w:val="superscript"/>
        </w:rPr>
      </w:pPr>
      <w:r w:rsidRPr="00066B64">
        <w:tab/>
      </w:r>
      <w:r w:rsidRPr="00066B64">
        <w:rPr>
          <w:i/>
          <w:iCs/>
        </w:rPr>
        <w:sym w:font="Symbol" w:char="F077"/>
      </w:r>
      <w:r w:rsidRPr="00066B64">
        <w:rPr>
          <w:i/>
          <w:iCs/>
          <w:vertAlign w:val="subscript"/>
        </w:rPr>
        <w:t>POM</w:t>
      </w:r>
      <w:r w:rsidRPr="00066B64">
        <w:tab/>
        <w:t>=</w:t>
      </w:r>
      <w:r w:rsidRPr="00066B64">
        <w:tab/>
        <w:t xml:space="preserve">POM settling velocity, </w:t>
      </w:r>
      <w:r w:rsidRPr="00545460">
        <w:t>m/</w:t>
      </w:r>
      <w:proofErr w:type="gramStart"/>
      <w:r w:rsidRPr="00545460">
        <w:t>sec</w:t>
      </w:r>
      <w:r w:rsidRPr="00545460">
        <w:rPr>
          <w:vertAlign w:val="superscript"/>
        </w:rPr>
        <w:t>-1</w:t>
      </w:r>
      <w:proofErr w:type="gramEnd"/>
    </w:p>
    <w:p w14:paraId="3054FA28" w14:textId="77777777" w:rsidR="0041037A" w:rsidRPr="00AF7EF5" w:rsidRDefault="0041037A" w:rsidP="00B6554A">
      <w:pPr>
        <w:pStyle w:val="variabledefinitionChar"/>
        <w:rPr>
          <w:iCs/>
        </w:rPr>
      </w:pPr>
      <w:r w:rsidRPr="00066B64">
        <w:tab/>
      </w:r>
      <w:r w:rsidRPr="00066B64">
        <w:sym w:font="Symbol" w:char="F046"/>
      </w:r>
      <w:r w:rsidRPr="00066B64">
        <w:rPr>
          <w:i/>
          <w:iCs/>
          <w:vertAlign w:val="subscript"/>
        </w:rPr>
        <w:t>LPOM</w:t>
      </w:r>
      <w:r w:rsidRPr="00066B64">
        <w:tab/>
        <w:t>=</w:t>
      </w:r>
      <w:r w:rsidRPr="00066B64">
        <w:tab/>
        <w:t xml:space="preserve">labile POM concentration, </w:t>
      </w:r>
      <w:r w:rsidRPr="00545460">
        <w:rPr>
          <w:iCs/>
        </w:rPr>
        <w:t>g m</w:t>
      </w:r>
      <w:r w:rsidRPr="00545460">
        <w:rPr>
          <w:iCs/>
          <w:vertAlign w:val="superscript"/>
        </w:rPr>
        <w:t>-3</w:t>
      </w:r>
    </w:p>
    <w:p w14:paraId="470DA02E" w14:textId="77777777" w:rsidR="0041037A" w:rsidRPr="00AF7EF5" w:rsidRDefault="0041037A" w:rsidP="00B6554A">
      <w:pPr>
        <w:pStyle w:val="variabledefinitionChar"/>
      </w:pPr>
      <w:r w:rsidRPr="00066B64">
        <w:lastRenderedPageBreak/>
        <w:tab/>
      </w:r>
      <w:r w:rsidRPr="00066B64">
        <w:sym w:font="Symbol" w:char="F046"/>
      </w:r>
      <w:r w:rsidRPr="00066B64">
        <w:rPr>
          <w:i/>
          <w:iCs/>
          <w:vertAlign w:val="subscript"/>
        </w:rPr>
        <w:t>RPOM</w:t>
      </w:r>
      <w:r w:rsidRPr="00066B64">
        <w:tab/>
        <w:t>=</w:t>
      </w:r>
      <w:r w:rsidRPr="00066B64">
        <w:tab/>
        <w:t>refractory POM concentration</w:t>
      </w:r>
      <w:r w:rsidRPr="00AF7EF5">
        <w:t xml:space="preserve">, </w:t>
      </w:r>
      <w:r w:rsidRPr="00545460">
        <w:t>g m</w:t>
      </w:r>
      <w:r w:rsidRPr="00545460">
        <w:rPr>
          <w:vertAlign w:val="superscript"/>
        </w:rPr>
        <w:t>-3</w:t>
      </w:r>
    </w:p>
    <w:p w14:paraId="70C6E1C5" w14:textId="77777777" w:rsidR="0041037A" w:rsidRPr="00B7030B" w:rsidRDefault="0041037A" w:rsidP="007552CD">
      <w:pPr>
        <w:pStyle w:val="Heading2"/>
      </w:pPr>
      <w:bookmarkStart w:id="552" w:name="_Toc2506331"/>
      <w:bookmarkStart w:id="553" w:name="_Toc48573631"/>
      <w:r w:rsidRPr="00B7030B">
        <w:t>Carbonaceous B</w:t>
      </w:r>
      <w:bookmarkEnd w:id="552"/>
      <w:r w:rsidRPr="00B7030B">
        <w:t>iochemical Oxygen Demand (CBOD)</w:t>
      </w:r>
      <w:bookmarkEnd w:id="553"/>
    </w:p>
    <w:p w14:paraId="18D03356" w14:textId="77777777" w:rsidR="0041037A" w:rsidRPr="000662E0" w:rsidRDefault="0041037A" w:rsidP="007552CD">
      <w:pPr>
        <w:pStyle w:val="BodyText"/>
      </w:pPr>
      <w:r w:rsidRPr="000662E0">
        <w:t>Any number of CBOD groups with varying decay rates</w:t>
      </w:r>
      <w:r w:rsidR="000662E0">
        <w:t xml:space="preserve"> and either particulate or dissolved </w:t>
      </w:r>
      <w:r w:rsidRPr="000662E0">
        <w:t xml:space="preserve">can be modeled allowing the user to more accurately characterize various CBOD sources.  Additionally, different CBOD sources can be tracked separately in the model to determine what affect they have </w:t>
      </w:r>
      <w:r w:rsidR="000662E0">
        <w:t>on the receiving water.</w:t>
      </w:r>
    </w:p>
    <w:p w14:paraId="064E2BF5" w14:textId="555CC567" w:rsidR="0041037A" w:rsidRPr="000662E0" w:rsidRDefault="0041037A" w:rsidP="007552CD">
      <w:pPr>
        <w:pStyle w:val="BodyText"/>
      </w:pPr>
      <w:r w:rsidRPr="000662E0">
        <w:t>Care must be taken when including CBOD in the simulation to ensure that CBOD, DOM, POM, and algal biomass are properly accounted for.  CBOD is typically specified as allochthonous input</w:t>
      </w:r>
      <w:r w:rsidR="00322B1B">
        <w:t>,</w:t>
      </w:r>
      <w:r w:rsidRPr="000662E0">
        <w:t xml:space="preserve"> and the forms of autochthonous organic matter are kept track of in the various organic matter compartments.  This ensures that no “double dipping” occurs.</w:t>
      </w:r>
      <w:r w:rsidR="0088668D" w:rsidRPr="000662E0">
        <w:t xml:space="preserve"> This group can also model dissolved or particulate CBOD by specifying a zero or a finite settling velocity, respectively, for the group.</w:t>
      </w:r>
      <w:r w:rsidR="00F42A91" w:rsidRPr="000662E0">
        <w:t xml:space="preserve"> The settled CBOD goes into the 1</w:t>
      </w:r>
      <w:r w:rsidR="00F42A91" w:rsidRPr="000662E0">
        <w:rPr>
          <w:vertAlign w:val="superscript"/>
        </w:rPr>
        <w:t>st</w:t>
      </w:r>
      <w:r w:rsidR="00F42A91" w:rsidRPr="000662E0">
        <w:t xml:space="preserve"> </w:t>
      </w:r>
      <w:r w:rsidR="007E69C8" w:rsidRPr="000662E0">
        <w:t>order sediment compartment.</w:t>
      </w:r>
    </w:p>
    <w:p w14:paraId="7FF914F1" w14:textId="4559532C" w:rsidR="00556688" w:rsidRPr="000662E0" w:rsidRDefault="00556688" w:rsidP="007552CD">
      <w:pPr>
        <w:pStyle w:val="BodyText"/>
      </w:pPr>
      <w:r w:rsidRPr="000662E0">
        <w:t xml:space="preserve">In Version 3.6 and earlier, </w:t>
      </w:r>
      <w:r w:rsidR="003B7E39" w:rsidRPr="000662E0">
        <w:fldChar w:fldCharType="begin"/>
      </w:r>
      <w:r w:rsidR="003B7E39" w:rsidRPr="000662E0">
        <w:instrText xml:space="preserve"> REF _Ref532631285 \h  \* MERGEFORMAT </w:instrText>
      </w:r>
      <w:r w:rsidR="003B7E39" w:rsidRPr="000662E0">
        <w:fldChar w:fldCharType="separate"/>
      </w:r>
      <w:r w:rsidR="00A95042" w:rsidRPr="00A95042">
        <w:rPr>
          <w:rStyle w:val="Figurehyperlink"/>
        </w:rPr>
        <w:t>Figure 73</w:t>
      </w:r>
      <w:r w:rsidR="003B7E39" w:rsidRPr="000662E0">
        <w:fldChar w:fldCharType="end"/>
      </w:r>
      <w:r w:rsidRPr="000662E0">
        <w:t xml:space="preserve"> described the CBOD cycle with fixed </w:t>
      </w:r>
      <w:r w:rsidR="00066B64" w:rsidRPr="000662E0">
        <w:t>stoichiometry</w:t>
      </w:r>
      <w:r w:rsidRPr="000662E0">
        <w:t xml:space="preserve"> of the CBOD in terms of </w:t>
      </w:r>
      <w:proofErr w:type="gramStart"/>
      <w:r w:rsidRPr="000662E0">
        <w:t>C:N</w:t>
      </w:r>
      <w:proofErr w:type="gramEnd"/>
      <w:r w:rsidRPr="000662E0">
        <w:t>:P. Starting with Version 3.7, code changes were made such that for each CBOD group, the nitrogen and phosphorus corresponding to the CBOD group</w:t>
      </w:r>
      <w:r w:rsidR="00322B1B">
        <w:t>,</w:t>
      </w:r>
      <w:r w:rsidRPr="000662E0">
        <w:t xml:space="preserve"> were modeled as separate constituents. </w:t>
      </w:r>
      <w:r w:rsidR="00322B1B">
        <w:t>However, o</w:t>
      </w:r>
      <w:r w:rsidR="004937CF" w:rsidRPr="000662E0">
        <w:t xml:space="preserve">ne can still use V3.6 and earlier fixed N and P stoichiometry for the BOD groups if one wishes. </w:t>
      </w:r>
      <w:r w:rsidRPr="000662E0">
        <w:t xml:space="preserve">CBOD-C </w:t>
      </w:r>
      <w:r w:rsidR="000039F6" w:rsidRPr="000662E0">
        <w:t xml:space="preserve">though </w:t>
      </w:r>
      <w:r w:rsidR="004937CF" w:rsidRPr="000662E0">
        <w:t>is</w:t>
      </w:r>
      <w:r w:rsidRPr="000662E0">
        <w:t xml:space="preserve"> still based on a fixed </w:t>
      </w:r>
      <w:r w:rsidR="004937CF" w:rsidRPr="000662E0">
        <w:t xml:space="preserve">C </w:t>
      </w:r>
      <w:r w:rsidRPr="000662E0">
        <w:t>stoichiometry.</w:t>
      </w:r>
    </w:p>
    <w:p w14:paraId="11A55192" w14:textId="77777777" w:rsidR="0041037A" w:rsidRPr="00B7030B" w:rsidRDefault="00E108E0">
      <w:pPr>
        <w:pStyle w:val="Diagram"/>
        <w:rPr>
          <w:rFonts w:asciiTheme="minorHAnsi" w:hAnsiTheme="minorHAnsi"/>
        </w:rPr>
      </w:pPr>
      <w:r w:rsidRPr="00E108E0">
        <w:rPr>
          <w:rFonts w:asciiTheme="minorHAnsi" w:hAnsiTheme="minorHAnsi"/>
          <w:noProof/>
        </w:rPr>
        <w:object w:dxaOrig="5415" w:dyaOrig="3120" w14:anchorId="1E9E82F9">
          <v:shape id="_x0000_i1158" type="#_x0000_t75" alt="" style="width:243.15pt;height:147.8pt;mso-width-percent:0;mso-height-percent:0;mso-width-percent:0;mso-height-percent:0" o:ole="">
            <v:imagedata r:id="rId308" o:title=""/>
          </v:shape>
          <o:OLEObject Type="Embed" ProgID="Word.Picture.8" ShapeID="_x0000_i1158" DrawAspect="Content" ObjectID="_1721314842" r:id="rId309"/>
        </w:object>
      </w:r>
    </w:p>
    <w:p w14:paraId="0E3716CC" w14:textId="6B1C0EE4" w:rsidR="0041037A" w:rsidRPr="000662E0" w:rsidRDefault="0041037A" w:rsidP="007A3922">
      <w:pPr>
        <w:pStyle w:val="Figurecaption"/>
      </w:pPr>
      <w:bookmarkStart w:id="554" w:name="_Ref532631285"/>
      <w:bookmarkStart w:id="555" w:name="_Toc48573785"/>
      <w:r w:rsidRPr="000662E0">
        <w:t xml:space="preserve">Figure </w:t>
      </w:r>
      <w:r w:rsidR="00000000">
        <w:fldChar w:fldCharType="begin"/>
      </w:r>
      <w:r w:rsidR="00000000">
        <w:instrText xml:space="preserve"> SEQ Figure \* ARABIC  </w:instrText>
      </w:r>
      <w:r w:rsidR="00000000">
        <w:fldChar w:fldCharType="separate"/>
      </w:r>
      <w:r w:rsidR="00A95042">
        <w:rPr>
          <w:noProof/>
        </w:rPr>
        <w:t>73</w:t>
      </w:r>
      <w:r w:rsidR="00000000">
        <w:rPr>
          <w:noProof/>
        </w:rPr>
        <w:fldChar w:fldCharType="end"/>
      </w:r>
      <w:bookmarkEnd w:id="554"/>
      <w:r w:rsidRPr="000662E0">
        <w:t>.  Internal flux between CBOD and other compartments</w:t>
      </w:r>
      <w:r w:rsidR="000039F6" w:rsidRPr="000662E0">
        <w:t xml:space="preserve"> in Version 3.6 and earlier</w:t>
      </w:r>
      <w:r w:rsidRPr="000662E0">
        <w:t>.</w:t>
      </w:r>
      <w:bookmarkEnd w:id="555"/>
    </w:p>
    <w:p w14:paraId="727251E5" w14:textId="42A503BA" w:rsidR="00556688" w:rsidRPr="000662E0" w:rsidRDefault="00556688" w:rsidP="007A3922">
      <w:pPr>
        <w:pStyle w:val="BodyText"/>
      </w:pPr>
      <w:r w:rsidRPr="000662E0">
        <w:t>The following figure illustrates the CBOD cycle for Version 3.7 and later</w:t>
      </w:r>
      <w:r w:rsidR="00EE4F50">
        <w:t>:</w:t>
      </w:r>
    </w:p>
    <w:p w14:paraId="26BCAA77" w14:textId="77777777" w:rsidR="00556688" w:rsidRPr="00B7030B" w:rsidRDefault="00E108E0" w:rsidP="00556688">
      <w:pPr>
        <w:pStyle w:val="Diagram"/>
        <w:rPr>
          <w:rFonts w:asciiTheme="minorHAnsi" w:hAnsiTheme="minorHAnsi"/>
        </w:rPr>
      </w:pPr>
      <w:r w:rsidRPr="00E108E0">
        <w:rPr>
          <w:rFonts w:asciiTheme="minorHAnsi" w:hAnsiTheme="minorHAnsi"/>
          <w:noProof/>
        </w:rPr>
        <w:object w:dxaOrig="5415" w:dyaOrig="3120" w14:anchorId="38ABBA6B">
          <v:shape id="_x0000_i1157" type="#_x0000_t75" alt="" style="width:269.7pt;height:167.35pt;mso-width-percent:0;mso-height-percent:0;mso-width-percent:0;mso-height-percent:0" o:ole="">
            <v:imagedata r:id="rId310" o:title=""/>
          </v:shape>
          <o:OLEObject Type="Embed" ProgID="Word.Picture.8" ShapeID="_x0000_i1157" DrawAspect="Content" ObjectID="_1721314843" r:id="rId311"/>
        </w:object>
      </w:r>
    </w:p>
    <w:p w14:paraId="2EE45CD7" w14:textId="40B19561" w:rsidR="00556688" w:rsidRPr="00B7030B" w:rsidRDefault="00556688" w:rsidP="007A3922">
      <w:pPr>
        <w:pStyle w:val="Figurecaption"/>
      </w:pPr>
      <w:bookmarkStart w:id="556" w:name="_Toc48573786"/>
      <w:r w:rsidRPr="00B7030B">
        <w:t xml:space="preserve">Figure </w:t>
      </w:r>
      <w:r w:rsidR="00000000">
        <w:fldChar w:fldCharType="begin"/>
      </w:r>
      <w:r w:rsidR="00000000">
        <w:instrText xml:space="preserve"> SEQ Figure \* ARABIC  </w:instrText>
      </w:r>
      <w:r w:rsidR="00000000">
        <w:fldChar w:fldCharType="separate"/>
      </w:r>
      <w:r w:rsidR="00A95042">
        <w:rPr>
          <w:noProof/>
        </w:rPr>
        <w:t>74</w:t>
      </w:r>
      <w:r w:rsidR="00000000">
        <w:rPr>
          <w:noProof/>
        </w:rPr>
        <w:fldChar w:fldCharType="end"/>
      </w:r>
      <w:r w:rsidRPr="00B7030B">
        <w:t>.  Internal flux between CBOD and other compartments</w:t>
      </w:r>
      <w:r w:rsidR="000039F6" w:rsidRPr="00B7030B">
        <w:t xml:space="preserve"> in Version 3.7 and later</w:t>
      </w:r>
      <w:r w:rsidRPr="00B7030B">
        <w:t>.</w:t>
      </w:r>
      <w:bookmarkEnd w:id="556"/>
    </w:p>
    <w:p w14:paraId="09CA7422" w14:textId="77777777" w:rsidR="0041037A" w:rsidRPr="000662E0" w:rsidRDefault="00E108E0" w:rsidP="007A3922">
      <w:pPr>
        <w:pStyle w:val="BodyText"/>
      </w:pPr>
      <w:r>
        <w:rPr>
          <w:noProof/>
          <w:snapToGrid w:val="0"/>
          <w:szCs w:val="18"/>
        </w:rPr>
        <w:object w:dxaOrig="1440" w:dyaOrig="1440" w14:anchorId="7B130402">
          <v:shape id="_x0000_s2082" type="#_x0000_t75" alt="" style="position:absolute;left:0;text-align:left;margin-left:5.65pt;margin-top:16.35pt;width:265.5pt;height:47.65pt;z-index:251740672;mso-wrap-edited:f;mso-width-percent:0;mso-height-percent:0;mso-width-percent:0;mso-height-percent:0" fillcolor="window">
            <v:imagedata r:id="rId312" o:title=""/>
            <w10:wrap type="square"/>
          </v:shape>
          <o:OLEObject Type="Embed" ProgID="Equation.3" ShapeID="_x0000_s2082" DrawAspect="Content" ObjectID="_1721314975" r:id="rId313"/>
        </w:object>
      </w:r>
      <w:r w:rsidR="00556688" w:rsidRPr="000662E0">
        <w:t>T</w:t>
      </w:r>
      <w:r w:rsidR="0041037A" w:rsidRPr="000662E0">
        <w:t>he rate equation for CBOD is:</w:t>
      </w:r>
    </w:p>
    <w:p w14:paraId="36D5EF87" w14:textId="61BBD0AF" w:rsidR="0041037A" w:rsidRPr="00B7030B" w:rsidRDefault="0041037A">
      <w:pPr>
        <w:pStyle w:val="equation"/>
        <w:rPr>
          <w:rFonts w:asciiTheme="minorHAnsi" w:hAnsiTheme="minorHAnsi"/>
        </w:rPr>
      </w:pPr>
      <w:r w:rsidRPr="00B7030B">
        <w:rPr>
          <w:rFonts w:asciiTheme="minorHAnsi" w:hAnsiTheme="minorHAnsi"/>
        </w:rPr>
        <w:tab/>
      </w:r>
      <w:r w:rsidRPr="00B7030B">
        <w:rPr>
          <w:rFonts w:asciiTheme="minorHAnsi" w:hAnsiTheme="minorHAnsi"/>
        </w:rPr>
        <w:tab/>
      </w:r>
      <w:r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73</w:t>
      </w:r>
      <w:r w:rsidR="00A41B27">
        <w:rPr>
          <w:rFonts w:asciiTheme="minorHAnsi" w:hAnsiTheme="minorHAnsi"/>
          <w:b/>
          <w:bCs/>
        </w:rPr>
        <w:fldChar w:fldCharType="end"/>
      </w:r>
      <w:r w:rsidRPr="00B7030B">
        <w:rPr>
          <w:rFonts w:asciiTheme="minorHAnsi" w:hAnsiTheme="minorHAnsi"/>
          <w:b/>
          <w:bCs/>
        </w:rPr>
        <w:t>)</w:t>
      </w:r>
    </w:p>
    <w:p w14:paraId="4852EA34" w14:textId="77777777" w:rsidR="000662E0" w:rsidRDefault="000662E0" w:rsidP="007A3922">
      <w:pPr>
        <w:pStyle w:val="BodyText"/>
      </w:pPr>
    </w:p>
    <w:p w14:paraId="2FEFB6C4" w14:textId="77777777" w:rsidR="0041037A" w:rsidRPr="000662E0" w:rsidRDefault="0041037A" w:rsidP="00545460">
      <w:pPr>
        <w:pStyle w:val="where"/>
      </w:pPr>
      <w:r w:rsidRPr="000662E0">
        <w:t>where:</w:t>
      </w:r>
    </w:p>
    <w:p w14:paraId="1A4349EF" w14:textId="77777777" w:rsidR="0041037A" w:rsidRPr="000662E0" w:rsidRDefault="0041037A" w:rsidP="00545460">
      <w:pPr>
        <w:pStyle w:val="variabledefinitionChar"/>
      </w:pPr>
      <w:r w:rsidRPr="000662E0">
        <w:tab/>
      </w:r>
      <w:r w:rsidRPr="000662E0">
        <w:sym w:font="Symbol" w:char="F051"/>
      </w:r>
      <w:r w:rsidRPr="000662E0">
        <w:tab/>
        <w:t>=</w:t>
      </w:r>
      <w:r w:rsidRPr="000662E0">
        <w:tab/>
        <w:t>BOD temperature rate multiplier</w:t>
      </w:r>
    </w:p>
    <w:p w14:paraId="2278094D" w14:textId="77777777" w:rsidR="0041037A" w:rsidRPr="00545460" w:rsidRDefault="0041037A" w:rsidP="00545460">
      <w:pPr>
        <w:pStyle w:val="variabledefinitionChar"/>
      </w:pPr>
      <w:r w:rsidRPr="000662E0">
        <w:tab/>
      </w:r>
      <w:r w:rsidRPr="000662E0">
        <w:rPr>
          <w:i/>
          <w:iCs/>
        </w:rPr>
        <w:t>T</w:t>
      </w:r>
      <w:r w:rsidRPr="000662E0">
        <w:tab/>
        <w:t>=</w:t>
      </w:r>
      <w:r w:rsidRPr="000662E0">
        <w:tab/>
        <w:t xml:space="preserve">temperature, </w:t>
      </w:r>
      <w:r w:rsidRPr="00545460">
        <w:sym w:font="Symbol" w:char="F0B0"/>
      </w:r>
      <w:r w:rsidRPr="00545460">
        <w:t>C</w:t>
      </w:r>
    </w:p>
    <w:p w14:paraId="7209A0A4" w14:textId="77777777" w:rsidR="00F42A91" w:rsidRPr="00545460" w:rsidRDefault="00F42A91" w:rsidP="00B6554A">
      <w:pPr>
        <w:pStyle w:val="variabledefinitionChar"/>
        <w:rPr>
          <w:vertAlign w:val="superscript"/>
        </w:rPr>
      </w:pPr>
      <w:r w:rsidRPr="000662E0">
        <w:tab/>
      </w:r>
      <w:r w:rsidRPr="000662E0">
        <w:rPr>
          <w:i/>
          <w:iCs/>
        </w:rPr>
        <w:sym w:font="Symbol" w:char="F077"/>
      </w:r>
      <w:r w:rsidRPr="000662E0">
        <w:rPr>
          <w:i/>
          <w:iCs/>
          <w:vertAlign w:val="subscript"/>
        </w:rPr>
        <w:t>CBOD</w:t>
      </w:r>
      <w:r w:rsidRPr="000662E0">
        <w:tab/>
        <w:t>=</w:t>
      </w:r>
      <w:r w:rsidRPr="000662E0">
        <w:tab/>
        <w:t xml:space="preserve">CBOD settling velocity, </w:t>
      </w:r>
      <w:r w:rsidRPr="00545460">
        <w:t>m/</w:t>
      </w:r>
      <w:proofErr w:type="gramStart"/>
      <w:r w:rsidRPr="00545460">
        <w:t>sec</w:t>
      </w:r>
      <w:r w:rsidRPr="00545460">
        <w:rPr>
          <w:vertAlign w:val="superscript"/>
        </w:rPr>
        <w:t>-1</w:t>
      </w:r>
      <w:proofErr w:type="gramEnd"/>
    </w:p>
    <w:p w14:paraId="7664B354" w14:textId="77777777" w:rsidR="0041037A" w:rsidRPr="00545460" w:rsidRDefault="0041037A" w:rsidP="00B6554A">
      <w:pPr>
        <w:pStyle w:val="variabledefinitionChar"/>
        <w:rPr>
          <w:iCs/>
          <w:vertAlign w:val="superscript"/>
        </w:rPr>
      </w:pPr>
      <w:r w:rsidRPr="000662E0">
        <w:tab/>
      </w:r>
      <w:r w:rsidRPr="000662E0">
        <w:rPr>
          <w:i/>
          <w:iCs/>
        </w:rPr>
        <w:t>K</w:t>
      </w:r>
      <w:r w:rsidRPr="000662E0">
        <w:rPr>
          <w:i/>
          <w:iCs/>
          <w:vertAlign w:val="subscript"/>
        </w:rPr>
        <w:t>BOD</w:t>
      </w:r>
      <w:r w:rsidRPr="000662E0">
        <w:tab/>
        <w:t>=</w:t>
      </w:r>
      <w:r w:rsidRPr="000662E0">
        <w:tab/>
        <w:t xml:space="preserve">CBOD decay rate, </w:t>
      </w:r>
      <w:proofErr w:type="gramStart"/>
      <w:r w:rsidRPr="00545460">
        <w:rPr>
          <w:iCs/>
        </w:rPr>
        <w:t>sec</w:t>
      </w:r>
      <w:r w:rsidRPr="00545460">
        <w:rPr>
          <w:iCs/>
          <w:vertAlign w:val="superscript"/>
        </w:rPr>
        <w:t>-1</w:t>
      </w:r>
      <w:proofErr w:type="gramEnd"/>
    </w:p>
    <w:p w14:paraId="1040922F" w14:textId="77777777" w:rsidR="00E84BE9" w:rsidRPr="000662E0" w:rsidRDefault="00E84BE9" w:rsidP="00B6554A">
      <w:pPr>
        <w:pStyle w:val="variabledefinitionChar"/>
      </w:pPr>
      <w:r w:rsidRPr="000662E0">
        <w:tab/>
        <w:t>R</w:t>
      </w:r>
      <w:r w:rsidRPr="000662E0">
        <w:rPr>
          <w:i/>
          <w:iCs/>
          <w:vertAlign w:val="subscript"/>
        </w:rPr>
        <w:t>BOD</w:t>
      </w:r>
      <w:r w:rsidRPr="000662E0">
        <w:tab/>
        <w:t>=</w:t>
      </w:r>
      <w:r w:rsidRPr="000662E0">
        <w:tab/>
        <w:t>CBOD conversion from input CBOD to CBOD-ultimate</w:t>
      </w:r>
      <w:r w:rsidR="004D07B1" w:rsidRPr="000662E0">
        <w:t xml:space="preserve"> (</w:t>
      </w:r>
      <w:proofErr w:type="spellStart"/>
      <w:r w:rsidR="004D07B1" w:rsidRPr="000662E0">
        <w:t>CBOD</w:t>
      </w:r>
      <w:r w:rsidR="004D07B1" w:rsidRPr="00341B75">
        <w:rPr>
          <w:vertAlign w:val="subscript"/>
        </w:rPr>
        <w:t>u</w:t>
      </w:r>
      <w:proofErr w:type="spellEnd"/>
      <w:r w:rsidR="004D07B1" w:rsidRPr="000662E0">
        <w:t>)</w:t>
      </w:r>
    </w:p>
    <w:p w14:paraId="1834C182" w14:textId="77777777" w:rsidR="0041037A" w:rsidRPr="00545460" w:rsidRDefault="0041037A" w:rsidP="007552CD">
      <w:pPr>
        <w:pStyle w:val="variabledefinitionChar"/>
        <w:rPr>
          <w:iCs/>
        </w:rPr>
      </w:pPr>
      <w:r w:rsidRPr="000662E0">
        <w:tab/>
      </w:r>
      <w:r w:rsidRPr="000662E0">
        <w:sym w:font="Symbol" w:char="F046"/>
      </w:r>
      <w:r w:rsidRPr="000662E0">
        <w:rPr>
          <w:i/>
          <w:iCs/>
          <w:vertAlign w:val="subscript"/>
        </w:rPr>
        <w:t>BOD</w:t>
      </w:r>
      <w:r w:rsidRPr="000662E0">
        <w:tab/>
        <w:t>=</w:t>
      </w:r>
      <w:r w:rsidRPr="000662E0">
        <w:tab/>
        <w:t xml:space="preserve">CBOD concentration, </w:t>
      </w:r>
      <w:r w:rsidRPr="00545460">
        <w:rPr>
          <w:iCs/>
        </w:rPr>
        <w:t>g m</w:t>
      </w:r>
      <w:r w:rsidRPr="00545460">
        <w:rPr>
          <w:iCs/>
          <w:vertAlign w:val="superscript"/>
        </w:rPr>
        <w:t>-3</w:t>
      </w:r>
    </w:p>
    <w:p w14:paraId="3AF0670D" w14:textId="77777777" w:rsidR="0041037A" w:rsidRPr="00B7030B" w:rsidRDefault="0041037A" w:rsidP="007552CD">
      <w:pPr>
        <w:pStyle w:val="BodyText2"/>
      </w:pPr>
    </w:p>
    <w:p w14:paraId="33AE3ADC" w14:textId="2D7B5CCD" w:rsidR="00E84BE9" w:rsidRPr="000662E0" w:rsidRDefault="00E84BE9" w:rsidP="007552CD">
      <w:pPr>
        <w:pStyle w:val="BodyText"/>
      </w:pPr>
      <w:r w:rsidRPr="000662E0">
        <w:t xml:space="preserve">Note that the user can enter </w:t>
      </w:r>
      <w:r w:rsidR="000662E0">
        <w:t xml:space="preserve">the 5-day </w:t>
      </w:r>
      <w:r w:rsidRPr="000662E0">
        <w:t>CBOD</w:t>
      </w:r>
      <w:r w:rsidRPr="000662E0">
        <w:rPr>
          <w:vertAlign w:val="subscript"/>
        </w:rPr>
        <w:t>5</w:t>
      </w:r>
      <w:r w:rsidRPr="000662E0">
        <w:t xml:space="preserve"> or </w:t>
      </w:r>
      <w:r w:rsidR="000662E0">
        <w:t xml:space="preserve">any other day </w:t>
      </w:r>
      <w:proofErr w:type="spellStart"/>
      <w:r w:rsidRPr="000662E0">
        <w:t>CBOD</w:t>
      </w:r>
      <w:r w:rsidR="000662E0" w:rsidRPr="000662E0">
        <w:rPr>
          <w:vertAlign w:val="subscript"/>
        </w:rPr>
        <w:t>day</w:t>
      </w:r>
      <w:proofErr w:type="spellEnd"/>
      <w:r w:rsidRPr="000662E0">
        <w:t xml:space="preserve"> into the </w:t>
      </w:r>
      <w:r w:rsidRPr="00545460">
        <w:rPr>
          <w:b/>
          <w:bCs/>
        </w:rPr>
        <w:t xml:space="preserve">CE-QUAL-W2 </w:t>
      </w:r>
      <w:r w:rsidRPr="000662E0">
        <w:t xml:space="preserve">model.  The RBOD term converts to </w:t>
      </w:r>
      <w:proofErr w:type="spellStart"/>
      <w:r w:rsidRPr="000662E0">
        <w:t>CBOD</w:t>
      </w:r>
      <w:r w:rsidRPr="000662E0">
        <w:rPr>
          <w:vertAlign w:val="subscript"/>
        </w:rPr>
        <w:t>u</w:t>
      </w:r>
      <w:proofErr w:type="spellEnd"/>
      <w:r w:rsidRPr="000662E0">
        <w:t xml:space="preserve"> </w:t>
      </w:r>
      <w:r w:rsidR="000662E0">
        <w:t>(ultimate or 28</w:t>
      </w:r>
      <w:r w:rsidR="00C41DE7">
        <w:t>-</w:t>
      </w:r>
      <w:r w:rsidR="000662E0">
        <w:t xml:space="preserve">day) </w:t>
      </w:r>
      <w:r w:rsidRPr="000662E0">
        <w:t>internally in the model. The model</w:t>
      </w:r>
      <w:r w:rsidR="00C41DE7">
        <w:t>,</w:t>
      </w:r>
      <w:r w:rsidRPr="000662E0">
        <w:t xml:space="preserve"> though</w:t>
      </w:r>
      <w:r w:rsidR="00C41DE7">
        <w:t>,</w:t>
      </w:r>
      <w:r w:rsidRPr="000662E0">
        <w:t xml:space="preserve"> will output CBOD</w:t>
      </w:r>
      <w:r w:rsidRPr="000662E0">
        <w:rPr>
          <w:vertAlign w:val="subscript"/>
        </w:rPr>
        <w:t>5</w:t>
      </w:r>
      <w:r w:rsidRPr="000662E0">
        <w:t xml:space="preserve"> if you entered CBOD</w:t>
      </w:r>
      <w:r w:rsidRPr="000662E0">
        <w:rPr>
          <w:vertAlign w:val="subscript"/>
        </w:rPr>
        <w:t>5</w:t>
      </w:r>
      <w:r w:rsidRPr="000662E0">
        <w:t xml:space="preserve"> as input - not </w:t>
      </w:r>
      <w:proofErr w:type="spellStart"/>
      <w:r w:rsidRPr="000662E0">
        <w:t>CBOD</w:t>
      </w:r>
      <w:r w:rsidRPr="000662E0">
        <w:rPr>
          <w:vertAlign w:val="subscript"/>
        </w:rPr>
        <w:t>u</w:t>
      </w:r>
      <w:proofErr w:type="spellEnd"/>
      <w:r w:rsidRPr="000662E0">
        <w:t xml:space="preserve">. If you use </w:t>
      </w:r>
      <w:proofErr w:type="spellStart"/>
      <w:r w:rsidRPr="000662E0">
        <w:t>CBOD</w:t>
      </w:r>
      <w:r w:rsidRPr="000662E0">
        <w:rPr>
          <w:vertAlign w:val="subscript"/>
        </w:rPr>
        <w:t>u</w:t>
      </w:r>
      <w:proofErr w:type="spellEnd"/>
      <w:r w:rsidRPr="000662E0">
        <w:t xml:space="preserve"> as the input CBOD, then R</w:t>
      </w:r>
      <w:r w:rsidRPr="000662E0">
        <w:rPr>
          <w:vertAlign w:val="subscript"/>
        </w:rPr>
        <w:t>BOD</w:t>
      </w:r>
      <w:r w:rsidRPr="000662E0">
        <w:t xml:space="preserve">=1 and the output would be </w:t>
      </w:r>
      <w:proofErr w:type="spellStart"/>
      <w:r w:rsidRPr="000662E0">
        <w:t>CBOD</w:t>
      </w:r>
      <w:r w:rsidRPr="000662E0">
        <w:rPr>
          <w:vertAlign w:val="subscript"/>
        </w:rPr>
        <w:t>u</w:t>
      </w:r>
      <w:proofErr w:type="spellEnd"/>
      <w:r w:rsidRPr="000662E0">
        <w:t>.</w:t>
      </w:r>
    </w:p>
    <w:p w14:paraId="55B74525" w14:textId="77777777" w:rsidR="00133CDB" w:rsidRDefault="00E84BE9" w:rsidP="007552CD">
      <w:pPr>
        <w:pStyle w:val="BodyText"/>
      </w:pPr>
      <w:r w:rsidRPr="000662E0">
        <w:t>Typical determination of R</w:t>
      </w:r>
      <w:r w:rsidRPr="000662E0">
        <w:rPr>
          <w:vertAlign w:val="subscript"/>
        </w:rPr>
        <w:t>BOD</w:t>
      </w:r>
      <w:r w:rsidRPr="000662E0">
        <w:t xml:space="preserve"> </w:t>
      </w:r>
      <w:r w:rsidR="004D07B1" w:rsidRPr="000662E0">
        <w:t>is</w:t>
      </w:r>
      <w:r w:rsidRPr="000662E0">
        <w:t xml:space="preserve"> based on the following standard CBOD equation:</w:t>
      </w:r>
      <w:r w:rsidR="000662E0">
        <w:t xml:space="preserve"> </w:t>
      </w:r>
      <m:oMath>
        <m:sSub>
          <m:sSubPr>
            <m:ctrlPr>
              <w:rPr>
                <w:rFonts w:ascii="Cambria Math" w:hAnsi="Cambria Math"/>
                <w:i/>
                <w:noProof/>
              </w:rPr>
            </m:ctrlPr>
          </m:sSubPr>
          <m:e>
            <m:r>
              <w:rPr>
                <w:rFonts w:ascii="Cambria Math"/>
                <w:noProof/>
              </w:rPr>
              <m:t>R</m:t>
            </m:r>
          </m:e>
          <m:sub>
            <m:r>
              <w:rPr>
                <w:rFonts w:ascii="Cambria Math"/>
                <w:noProof/>
              </w:rPr>
              <m:t>BOD</m:t>
            </m:r>
          </m:sub>
        </m:sSub>
        <m:r>
          <w:rPr>
            <w:rFonts w:ascii="Cambria Math"/>
            <w:noProof/>
          </w:rPr>
          <m:t>=</m:t>
        </m:r>
        <m:f>
          <m:fPr>
            <m:ctrlPr>
              <w:rPr>
                <w:rFonts w:ascii="Cambria Math" w:hAnsi="Cambria Math"/>
                <w:i/>
                <w:noProof/>
              </w:rPr>
            </m:ctrlPr>
          </m:fPr>
          <m:num>
            <m:r>
              <w:rPr>
                <w:rFonts w:ascii="Cambria Math"/>
                <w:noProof/>
              </w:rPr>
              <m:t>CBO</m:t>
            </m:r>
            <m:sSub>
              <m:sSubPr>
                <m:ctrlPr>
                  <w:rPr>
                    <w:rFonts w:ascii="Cambria Math" w:hAnsi="Cambria Math"/>
                    <w:i/>
                    <w:noProof/>
                  </w:rPr>
                </m:ctrlPr>
              </m:sSubPr>
              <m:e>
                <m:r>
                  <w:rPr>
                    <w:rFonts w:ascii="Cambria Math"/>
                    <w:noProof/>
                  </w:rPr>
                  <m:t>D</m:t>
                </m:r>
              </m:e>
              <m:sub>
                <m:r>
                  <w:rPr>
                    <w:rFonts w:ascii="Cambria Math"/>
                    <w:noProof/>
                  </w:rPr>
                  <m:t>u</m:t>
                </m:r>
              </m:sub>
            </m:sSub>
          </m:num>
          <m:den>
            <m:r>
              <w:rPr>
                <w:rFonts w:ascii="Cambria Math"/>
                <w:noProof/>
              </w:rPr>
              <m:t>CBO</m:t>
            </m:r>
            <m:sSub>
              <m:sSubPr>
                <m:ctrlPr>
                  <w:rPr>
                    <w:rFonts w:ascii="Cambria Math" w:hAnsi="Cambria Math"/>
                    <w:i/>
                    <w:noProof/>
                  </w:rPr>
                </m:ctrlPr>
              </m:sSubPr>
              <m:e>
                <m:r>
                  <w:rPr>
                    <w:rFonts w:ascii="Cambria Math"/>
                    <w:noProof/>
                  </w:rPr>
                  <m:t>D</m:t>
                </m:r>
              </m:e>
              <m:sub>
                <m:r>
                  <w:rPr>
                    <w:rFonts w:ascii="Cambria Math"/>
                    <w:noProof/>
                  </w:rPr>
                  <m:t>t</m:t>
                </m:r>
              </m:sub>
            </m:sSub>
          </m:den>
        </m:f>
        <m:r>
          <w:rPr>
            <w:rFonts w:ascii="Cambria Math"/>
            <w:noProof/>
          </w:rPr>
          <m:t>=</m:t>
        </m:r>
        <m:f>
          <m:fPr>
            <m:ctrlPr>
              <w:rPr>
                <w:rFonts w:ascii="Cambria Math" w:hAnsi="Cambria Math"/>
                <w:i/>
                <w:noProof/>
              </w:rPr>
            </m:ctrlPr>
          </m:fPr>
          <m:num>
            <m:r>
              <w:rPr>
                <w:rFonts w:ascii="Cambria Math"/>
                <w:noProof/>
              </w:rPr>
              <m:t>1</m:t>
            </m:r>
          </m:num>
          <m:den>
            <m:d>
              <m:dPr>
                <m:ctrlPr>
                  <w:rPr>
                    <w:rFonts w:ascii="Cambria Math" w:hAnsi="Cambria Math"/>
                    <w:i/>
                    <w:noProof/>
                  </w:rPr>
                </m:ctrlPr>
              </m:dPr>
              <m:e>
                <m:r>
                  <w:rPr>
                    <w:rFonts w:ascii="Cambria Math"/>
                    <w:noProof/>
                  </w:rPr>
                  <m:t>1</m:t>
                </m:r>
                <m:r>
                  <w:rPr>
                    <w:rFonts w:ascii="Cambria Math"/>
                    <w:noProof/>
                  </w:rPr>
                  <m:t>-</m:t>
                </m:r>
                <m:func>
                  <m:funcPr>
                    <m:ctrlPr>
                      <w:rPr>
                        <w:rFonts w:ascii="Cambria Math" w:hAnsi="Cambria Math"/>
                        <w:i/>
                        <w:noProof/>
                      </w:rPr>
                    </m:ctrlPr>
                  </m:funcPr>
                  <m:fName>
                    <m:r>
                      <w:rPr>
                        <w:rFonts w:ascii="Cambria Math"/>
                        <w:noProof/>
                      </w:rPr>
                      <m:t>exp</m:t>
                    </m:r>
                  </m:fName>
                  <m:e>
                    <m:d>
                      <m:dPr>
                        <m:begChr m:val="["/>
                        <m:endChr m:val="]"/>
                        <m:ctrlPr>
                          <w:rPr>
                            <w:rFonts w:ascii="Cambria Math" w:hAnsi="Cambria Math"/>
                            <w:i/>
                            <w:noProof/>
                          </w:rPr>
                        </m:ctrlPr>
                      </m:dPr>
                      <m:e>
                        <m:r>
                          <w:rPr>
                            <w:rFonts w:ascii="Cambria Math"/>
                            <w:noProof/>
                          </w:rPr>
                          <m:t>-</m:t>
                        </m:r>
                        <m:sSub>
                          <m:sSubPr>
                            <m:ctrlPr>
                              <w:rPr>
                                <w:rFonts w:ascii="Cambria Math" w:hAnsi="Cambria Math"/>
                                <w:i/>
                                <w:noProof/>
                              </w:rPr>
                            </m:ctrlPr>
                          </m:sSubPr>
                          <m:e>
                            <m:r>
                              <w:rPr>
                                <w:rFonts w:ascii="Cambria Math"/>
                                <w:noProof/>
                              </w:rPr>
                              <m:t>K</m:t>
                            </m:r>
                          </m:e>
                          <m:sub>
                            <m:r>
                              <w:rPr>
                                <w:rFonts w:ascii="Cambria Math"/>
                                <w:noProof/>
                              </w:rPr>
                              <m:t>BOD</m:t>
                            </m:r>
                          </m:sub>
                        </m:sSub>
                        <m:r>
                          <w:rPr>
                            <w:rFonts w:ascii="Cambria Math"/>
                            <w:noProof/>
                          </w:rPr>
                          <m:t>t</m:t>
                        </m:r>
                      </m:e>
                    </m:d>
                  </m:e>
                </m:func>
              </m:e>
            </m:d>
          </m:den>
        </m:f>
      </m:oMath>
      <w:r w:rsidR="000662E0">
        <w:t xml:space="preserve"> </w:t>
      </w:r>
      <w:r w:rsidR="004D07B1" w:rsidRPr="000662E0">
        <w:t xml:space="preserve"> where </w:t>
      </w:r>
      <w:proofErr w:type="spellStart"/>
      <w:r w:rsidR="004D07B1" w:rsidRPr="00545460">
        <w:rPr>
          <w:i/>
          <w:iCs/>
        </w:rPr>
        <w:t>t</w:t>
      </w:r>
      <w:proofErr w:type="spellEnd"/>
      <w:r w:rsidR="004D07B1" w:rsidRPr="000662E0">
        <w:t xml:space="preserve"> is the time </w:t>
      </w:r>
      <w:r w:rsidR="000662E0">
        <w:t xml:space="preserve">in days </w:t>
      </w:r>
      <w:r w:rsidR="004D07B1" w:rsidRPr="000662E0">
        <w:t>(5 days, for example)</w:t>
      </w:r>
      <w:r w:rsidR="000662E0">
        <w:t>, K</w:t>
      </w:r>
      <w:r w:rsidR="000662E0" w:rsidRPr="000662E0">
        <w:rPr>
          <w:vertAlign w:val="subscript"/>
        </w:rPr>
        <w:t>BOD</w:t>
      </w:r>
      <w:r w:rsidR="000662E0">
        <w:t xml:space="preserve"> is the BOD decay rate in day</w:t>
      </w:r>
      <w:r w:rsidR="000662E0" w:rsidRPr="000662E0">
        <w:rPr>
          <w:vertAlign w:val="superscript"/>
        </w:rPr>
        <w:t>-1</w:t>
      </w:r>
      <w:r w:rsidR="000662E0">
        <w:t>,</w:t>
      </w:r>
      <w:r w:rsidR="004D07B1" w:rsidRPr="000662E0">
        <w:t xml:space="preserve"> and </w:t>
      </w:r>
    </w:p>
    <w:p w14:paraId="3E14DB4B" w14:textId="56249D66" w:rsidR="00E84BE9" w:rsidRPr="000662E0" w:rsidRDefault="004D07B1" w:rsidP="007552CD">
      <w:pPr>
        <w:pStyle w:val="BodyText"/>
      </w:pPr>
      <w:proofErr w:type="spellStart"/>
      <w:r w:rsidRPr="000662E0">
        <w:t>CBOD</w:t>
      </w:r>
      <w:r w:rsidRPr="000662E0">
        <w:rPr>
          <w:vertAlign w:val="subscript"/>
        </w:rPr>
        <w:t>t</w:t>
      </w:r>
      <w:proofErr w:type="spellEnd"/>
      <w:r w:rsidRPr="000662E0">
        <w:t xml:space="preserve"> is the CBOD at that time.</w:t>
      </w:r>
    </w:p>
    <w:p w14:paraId="50B30BD2" w14:textId="70A3FD56" w:rsidR="00C41DE7" w:rsidRDefault="00556688" w:rsidP="007552CD">
      <w:pPr>
        <w:pStyle w:val="Heading2"/>
      </w:pPr>
      <w:bookmarkStart w:id="557" w:name="_Toc48573632"/>
      <w:r w:rsidRPr="00B7030B">
        <w:t xml:space="preserve">Carbonaceous Biochemical Oxygen Demand </w:t>
      </w:r>
      <w:r w:rsidR="00C41DE7">
        <w:t>–</w:t>
      </w:r>
      <w:r w:rsidRPr="00B7030B">
        <w:t xml:space="preserve"> </w:t>
      </w:r>
    </w:p>
    <w:p w14:paraId="412DB020" w14:textId="54DD8137" w:rsidR="00556688" w:rsidRPr="00B7030B" w:rsidRDefault="00556688" w:rsidP="007552CD">
      <w:pPr>
        <w:pStyle w:val="Heading2"/>
      </w:pPr>
      <w:r w:rsidRPr="00B7030B">
        <w:t>Phosphorus (CBODP)</w:t>
      </w:r>
      <w:bookmarkEnd w:id="557"/>
    </w:p>
    <w:p w14:paraId="10CA9A56" w14:textId="77777777" w:rsidR="00556688" w:rsidRPr="00B7030B" w:rsidRDefault="00556688" w:rsidP="007552CD">
      <w:pPr>
        <w:pStyle w:val="BodyText"/>
      </w:pPr>
      <w:r w:rsidRPr="00B7030B">
        <w:t>The phosphorus associated with a specific CBOD group is modeled as a separate constituent.</w:t>
      </w:r>
    </w:p>
    <w:p w14:paraId="478F9F7F" w14:textId="7D9156FB" w:rsidR="00556688" w:rsidRPr="00545460" w:rsidRDefault="00556688" w:rsidP="00C012E8">
      <w:pPr>
        <w:pStyle w:val="BodyText"/>
        <w:rPr>
          <w:rStyle w:val="Figurehyperlink"/>
        </w:rPr>
      </w:pPr>
      <w:r w:rsidRPr="00B7030B">
        <w:lastRenderedPageBreak/>
        <w:t xml:space="preserve">Sources and sinks for carbonaceous biochemical oxygen demand-phosphorus (CBODP) are shown in </w:t>
      </w:r>
      <w:r w:rsidR="0022381E" w:rsidRPr="00545460">
        <w:rPr>
          <w:rStyle w:val="Figurehyperlink"/>
        </w:rPr>
        <w:fldChar w:fldCharType="begin"/>
      </w:r>
      <w:r w:rsidR="0022381E" w:rsidRPr="00545460">
        <w:rPr>
          <w:rStyle w:val="Figurehyperlink"/>
        </w:rPr>
        <w:instrText xml:space="preserve"> REF _Ref225497618 </w:instrText>
      </w:r>
      <w:r w:rsidR="00B7030B" w:rsidRPr="00545460">
        <w:rPr>
          <w:rStyle w:val="Figurehyperlink"/>
        </w:rPr>
        <w:instrText xml:space="preserve"> \* MERGEFORMAT </w:instrText>
      </w:r>
      <w:r w:rsidR="0022381E" w:rsidRPr="00545460">
        <w:rPr>
          <w:rStyle w:val="Figurehyperlink"/>
        </w:rPr>
        <w:fldChar w:fldCharType="separate"/>
      </w:r>
      <w:r w:rsidR="00A95042" w:rsidRPr="00545460">
        <w:rPr>
          <w:rStyle w:val="Figurehyperlink"/>
        </w:rPr>
        <w:t>Figure 75</w:t>
      </w:r>
      <w:r w:rsidR="0022381E" w:rsidRPr="00545460">
        <w:rPr>
          <w:rStyle w:val="Figurehyperlink"/>
        </w:rPr>
        <w:fldChar w:fldCharType="end"/>
      </w:r>
      <w:r w:rsidRPr="00B7030B">
        <w:t>.</w:t>
      </w:r>
    </w:p>
    <w:p w14:paraId="6BE6A533" w14:textId="77777777" w:rsidR="00556688" w:rsidRPr="00B7030B" w:rsidRDefault="00E108E0" w:rsidP="00556688">
      <w:pPr>
        <w:pStyle w:val="Diagram"/>
        <w:rPr>
          <w:rFonts w:asciiTheme="minorHAnsi" w:hAnsiTheme="minorHAnsi"/>
        </w:rPr>
      </w:pPr>
      <w:r w:rsidRPr="00E108E0">
        <w:rPr>
          <w:rFonts w:asciiTheme="minorHAnsi" w:hAnsiTheme="minorHAnsi"/>
          <w:noProof/>
        </w:rPr>
        <w:object w:dxaOrig="5415" w:dyaOrig="3120" w14:anchorId="28972178">
          <v:shape id="_x0000_i1155" type="#_x0000_t75" alt="" style="width:269.7pt;height:167.35pt;mso-width-percent:0;mso-height-percent:0;mso-width-percent:0;mso-height-percent:0" o:ole="">
            <v:imagedata r:id="rId314" o:title=""/>
          </v:shape>
          <o:OLEObject Type="Embed" ProgID="Word.Picture.8" ShapeID="_x0000_i1155" DrawAspect="Content" ObjectID="_1721314844" r:id="rId315"/>
        </w:object>
      </w:r>
    </w:p>
    <w:p w14:paraId="0A5C7C1C" w14:textId="3B04DC0B" w:rsidR="00556688" w:rsidRPr="000662E0" w:rsidRDefault="00E108E0" w:rsidP="007A3922">
      <w:pPr>
        <w:pStyle w:val="Caption"/>
      </w:pPr>
      <w:bookmarkStart w:id="558" w:name="_Ref225497618"/>
      <w:bookmarkStart w:id="559" w:name="_Toc48573787"/>
      <w:r>
        <w:rPr>
          <w:noProof/>
          <w:snapToGrid w:val="0"/>
          <w:szCs w:val="20"/>
        </w:rPr>
        <w:object w:dxaOrig="1440" w:dyaOrig="1440" w14:anchorId="7CB745BE">
          <v:shape id="_x0000_s2081" type="#_x0000_t75" alt="" style="position:absolute;left:0;text-align:left;margin-left:144.05pt;margin-top:19.1pt;width:247.4pt;height:52.55pt;z-index:251736576;mso-wrap-edited:f;mso-width-percent:0;mso-height-percent:0;mso-width-percent:0;mso-height-percent:0" fillcolor="window">
            <v:imagedata r:id="rId316" o:title=""/>
            <w10:wrap type="square"/>
          </v:shape>
          <o:OLEObject Type="Embed" ProgID="Equation.3" ShapeID="_x0000_s2081" DrawAspect="Content" ObjectID="_1721314974" r:id="rId317"/>
        </w:object>
      </w:r>
      <w:r w:rsidR="00556688" w:rsidRPr="000662E0">
        <w:t xml:space="preserve">Figure </w:t>
      </w:r>
      <w:r w:rsidR="00000000">
        <w:fldChar w:fldCharType="begin"/>
      </w:r>
      <w:r w:rsidR="00000000">
        <w:instrText xml:space="preserve"> SEQ Figure \* ARABIC </w:instrText>
      </w:r>
      <w:r w:rsidR="00000000">
        <w:fldChar w:fldCharType="separate"/>
      </w:r>
      <w:r w:rsidR="00A95042">
        <w:rPr>
          <w:noProof/>
        </w:rPr>
        <w:t>75</w:t>
      </w:r>
      <w:r w:rsidR="00000000">
        <w:rPr>
          <w:noProof/>
        </w:rPr>
        <w:fldChar w:fldCharType="end"/>
      </w:r>
      <w:bookmarkEnd w:id="558"/>
      <w:r w:rsidR="00556688" w:rsidRPr="000662E0">
        <w:t>. Internal flux between CBODP and other compartments.</w:t>
      </w:r>
      <w:bookmarkEnd w:id="559"/>
    </w:p>
    <w:p w14:paraId="1911E4EA" w14:textId="4EEA801E" w:rsidR="00556688" w:rsidRPr="000662E0" w:rsidRDefault="00556688" w:rsidP="007A3922">
      <w:pPr>
        <w:pStyle w:val="BodyText"/>
      </w:pPr>
      <w:r w:rsidRPr="000662E0">
        <w:t>The rate equation for CBODP is:</w:t>
      </w:r>
    </w:p>
    <w:p w14:paraId="5E8794F6" w14:textId="77777777" w:rsidR="00556688" w:rsidRPr="00B7030B" w:rsidRDefault="00556688" w:rsidP="00556688">
      <w:pPr>
        <w:pStyle w:val="equation"/>
        <w:rPr>
          <w:rFonts w:asciiTheme="minorHAnsi" w:hAnsiTheme="minorHAnsi"/>
        </w:rPr>
      </w:pPr>
      <w:r w:rsidRPr="00B7030B">
        <w:rPr>
          <w:rFonts w:asciiTheme="minorHAnsi" w:hAnsiTheme="minorHAnsi"/>
        </w:rPr>
        <w:tab/>
      </w:r>
    </w:p>
    <w:p w14:paraId="126A84CD" w14:textId="77777777" w:rsidR="00556688" w:rsidRPr="000662E0" w:rsidRDefault="00556688" w:rsidP="003C1B1A">
      <w:pPr>
        <w:pStyle w:val="where"/>
      </w:pPr>
      <w:r w:rsidRPr="000662E0">
        <w:t>where:</w:t>
      </w:r>
    </w:p>
    <w:p w14:paraId="1B756160" w14:textId="77777777" w:rsidR="00556688" w:rsidRPr="000662E0" w:rsidRDefault="00556688" w:rsidP="003C1B1A">
      <w:pPr>
        <w:pStyle w:val="variabledefinitionChar"/>
      </w:pPr>
      <w:r w:rsidRPr="000662E0">
        <w:tab/>
      </w:r>
      <w:r w:rsidRPr="000662E0">
        <w:sym w:font="Symbol" w:char="F051"/>
      </w:r>
      <w:r w:rsidRPr="000662E0">
        <w:tab/>
        <w:t>=</w:t>
      </w:r>
      <w:r w:rsidRPr="000662E0">
        <w:tab/>
        <w:t>BOD temperature rate multiplier</w:t>
      </w:r>
    </w:p>
    <w:p w14:paraId="01255C7F" w14:textId="77777777" w:rsidR="00556688" w:rsidRPr="003C1B1A" w:rsidRDefault="00556688" w:rsidP="003C1B1A">
      <w:pPr>
        <w:pStyle w:val="variabledefinitionChar"/>
      </w:pPr>
      <w:r w:rsidRPr="000662E0">
        <w:tab/>
      </w:r>
      <w:r w:rsidRPr="000662E0">
        <w:rPr>
          <w:i/>
          <w:iCs/>
        </w:rPr>
        <w:t>T</w:t>
      </w:r>
      <w:r w:rsidRPr="000662E0">
        <w:tab/>
        <w:t>=</w:t>
      </w:r>
      <w:r w:rsidRPr="000662E0">
        <w:tab/>
        <w:t xml:space="preserve">temperature, </w:t>
      </w:r>
      <w:r w:rsidRPr="003C1B1A">
        <w:sym w:font="Symbol" w:char="F0B0"/>
      </w:r>
      <w:r w:rsidRPr="003C1B1A">
        <w:t>C</w:t>
      </w:r>
    </w:p>
    <w:p w14:paraId="115A2598" w14:textId="77777777" w:rsidR="00556688" w:rsidRPr="003C1B1A" w:rsidRDefault="00556688" w:rsidP="00B6554A">
      <w:pPr>
        <w:pStyle w:val="variabledefinitionChar"/>
        <w:rPr>
          <w:vertAlign w:val="superscript"/>
        </w:rPr>
      </w:pPr>
      <w:r w:rsidRPr="000662E0">
        <w:tab/>
      </w:r>
      <w:r w:rsidRPr="000662E0">
        <w:rPr>
          <w:i/>
          <w:iCs/>
        </w:rPr>
        <w:sym w:font="Symbol" w:char="F077"/>
      </w:r>
      <w:r w:rsidRPr="000662E0">
        <w:rPr>
          <w:i/>
          <w:iCs/>
          <w:vertAlign w:val="subscript"/>
        </w:rPr>
        <w:t>CBOD</w:t>
      </w:r>
      <w:r w:rsidRPr="000662E0">
        <w:tab/>
        <w:t>=</w:t>
      </w:r>
      <w:r w:rsidRPr="000662E0">
        <w:tab/>
        <w:t>CBOD settling velocity</w:t>
      </w:r>
      <w:r w:rsidRPr="003C1B1A">
        <w:t>, m/</w:t>
      </w:r>
      <w:proofErr w:type="gramStart"/>
      <w:r w:rsidRPr="003C1B1A">
        <w:t>sec</w:t>
      </w:r>
      <w:r w:rsidRPr="003C1B1A">
        <w:rPr>
          <w:vertAlign w:val="superscript"/>
        </w:rPr>
        <w:t>-1</w:t>
      </w:r>
      <w:proofErr w:type="gramEnd"/>
    </w:p>
    <w:p w14:paraId="4A60E733" w14:textId="77777777" w:rsidR="00556688" w:rsidRPr="003C1B1A" w:rsidRDefault="00556688" w:rsidP="00B6554A">
      <w:pPr>
        <w:pStyle w:val="variabledefinitionChar"/>
        <w:rPr>
          <w:iCs/>
          <w:vertAlign w:val="superscript"/>
        </w:rPr>
      </w:pPr>
      <w:r w:rsidRPr="000662E0">
        <w:tab/>
      </w:r>
      <w:r w:rsidRPr="000662E0">
        <w:rPr>
          <w:i/>
          <w:iCs/>
        </w:rPr>
        <w:t>K</w:t>
      </w:r>
      <w:r w:rsidRPr="000662E0">
        <w:rPr>
          <w:i/>
          <w:iCs/>
          <w:vertAlign w:val="subscript"/>
        </w:rPr>
        <w:t>BOD</w:t>
      </w:r>
      <w:r w:rsidRPr="000662E0">
        <w:tab/>
        <w:t>=</w:t>
      </w:r>
      <w:r w:rsidRPr="000662E0">
        <w:tab/>
        <w:t xml:space="preserve">CBOD decay rate, </w:t>
      </w:r>
      <w:proofErr w:type="gramStart"/>
      <w:r w:rsidRPr="003C1B1A">
        <w:rPr>
          <w:iCs/>
        </w:rPr>
        <w:t>sec</w:t>
      </w:r>
      <w:r w:rsidRPr="003C1B1A">
        <w:rPr>
          <w:iCs/>
          <w:vertAlign w:val="superscript"/>
        </w:rPr>
        <w:t>-1</w:t>
      </w:r>
      <w:proofErr w:type="gramEnd"/>
    </w:p>
    <w:p w14:paraId="0292709A" w14:textId="77777777" w:rsidR="00556688" w:rsidRPr="003C1B1A" w:rsidRDefault="00556688" w:rsidP="00B6554A">
      <w:pPr>
        <w:pStyle w:val="variabledefinitionChar"/>
        <w:rPr>
          <w:iCs/>
        </w:rPr>
      </w:pPr>
      <w:r w:rsidRPr="000662E0">
        <w:tab/>
      </w:r>
      <w:r w:rsidRPr="000662E0">
        <w:sym w:font="Symbol" w:char="F046"/>
      </w:r>
      <w:r w:rsidRPr="000662E0">
        <w:rPr>
          <w:i/>
          <w:iCs/>
          <w:vertAlign w:val="subscript"/>
        </w:rPr>
        <w:t>CBODP</w:t>
      </w:r>
      <w:r w:rsidRPr="000662E0">
        <w:tab/>
        <w:t>=</w:t>
      </w:r>
      <w:r w:rsidRPr="000662E0">
        <w:tab/>
        <w:t xml:space="preserve">CBODP concentration, </w:t>
      </w:r>
      <w:r w:rsidRPr="003C1B1A">
        <w:rPr>
          <w:iCs/>
        </w:rPr>
        <w:t>g m</w:t>
      </w:r>
      <w:r w:rsidRPr="003C1B1A">
        <w:rPr>
          <w:iCs/>
          <w:vertAlign w:val="superscript"/>
        </w:rPr>
        <w:t>-3</w:t>
      </w:r>
    </w:p>
    <w:p w14:paraId="4F216D7B" w14:textId="31942E52" w:rsidR="00C41DE7" w:rsidRPr="007552CD" w:rsidRDefault="00556688" w:rsidP="005611B1">
      <w:pPr>
        <w:pStyle w:val="Heading2"/>
      </w:pPr>
      <w:bookmarkStart w:id="560" w:name="_Toc48573633"/>
      <w:r w:rsidRPr="00C41DE7">
        <w:t xml:space="preserve">Carbonaceous Biochemical Oxygen Demand </w:t>
      </w:r>
      <w:r w:rsidR="00C41DE7" w:rsidRPr="007552CD">
        <w:t>–</w:t>
      </w:r>
      <w:r w:rsidRPr="007552CD">
        <w:t xml:space="preserve"> </w:t>
      </w:r>
    </w:p>
    <w:p w14:paraId="46F6704E" w14:textId="05F2CFFA" w:rsidR="00556688" w:rsidRPr="00B7030B" w:rsidRDefault="00556688" w:rsidP="007552CD">
      <w:pPr>
        <w:pStyle w:val="Heading2"/>
      </w:pPr>
      <w:r w:rsidRPr="007552CD">
        <w:t>Nitrogen (CBODN)</w:t>
      </w:r>
      <w:bookmarkEnd w:id="560"/>
    </w:p>
    <w:p w14:paraId="773F2831" w14:textId="345F3B72" w:rsidR="00556688" w:rsidRPr="00097674" w:rsidRDefault="00556688" w:rsidP="007552CD">
      <w:r w:rsidRPr="00097674">
        <w:t>The nitrogen associated with a specific CBOD group is modeled as a separate constituent.</w:t>
      </w:r>
      <w:r w:rsidR="000662E0">
        <w:t xml:space="preserve"> </w:t>
      </w:r>
      <w:r w:rsidR="003B6C34" w:rsidRPr="003C1B1A">
        <w:rPr>
          <w:rStyle w:val="Figurehyperlink"/>
        </w:rPr>
        <w:fldChar w:fldCharType="begin"/>
      </w:r>
      <w:r w:rsidR="003B6C34" w:rsidRPr="003C1B1A">
        <w:rPr>
          <w:rStyle w:val="Figurehyperlink"/>
        </w:rPr>
        <w:instrText xml:space="preserve"> REF _Ref225495829  \* MERGEFORMAT </w:instrText>
      </w:r>
      <w:r w:rsidR="003B6C34" w:rsidRPr="003C1B1A">
        <w:rPr>
          <w:rStyle w:val="Figurehyperlink"/>
        </w:rPr>
        <w:fldChar w:fldCharType="separate"/>
      </w:r>
      <w:r w:rsidR="00A95042" w:rsidRPr="003C1B1A">
        <w:rPr>
          <w:rStyle w:val="Figurehyperlink"/>
        </w:rPr>
        <w:t>Figure 76</w:t>
      </w:r>
      <w:r w:rsidR="003B6C34" w:rsidRPr="003C1B1A">
        <w:rPr>
          <w:rStyle w:val="Figurehyperlink"/>
        </w:rPr>
        <w:fldChar w:fldCharType="end"/>
      </w:r>
      <w:r w:rsidRPr="00097674">
        <w:t xml:space="preserve"> shows the </w:t>
      </w:r>
      <w:r w:rsidRPr="00127D1D">
        <w:rPr>
          <w:b/>
          <w:bCs/>
        </w:rPr>
        <w:t>CBODN</w:t>
      </w:r>
      <w:r w:rsidRPr="00097674">
        <w:t xml:space="preserve"> sources and sinks.</w:t>
      </w:r>
    </w:p>
    <w:p w14:paraId="4CF5D80F" w14:textId="77777777" w:rsidR="00556688" w:rsidRPr="00B7030B" w:rsidRDefault="00E108E0" w:rsidP="00556688">
      <w:pPr>
        <w:pStyle w:val="Diagram"/>
        <w:rPr>
          <w:rFonts w:asciiTheme="minorHAnsi" w:hAnsiTheme="minorHAnsi"/>
        </w:rPr>
      </w:pPr>
      <w:r w:rsidRPr="00E108E0">
        <w:rPr>
          <w:rFonts w:asciiTheme="minorHAnsi" w:hAnsiTheme="minorHAnsi"/>
          <w:noProof/>
        </w:rPr>
        <w:object w:dxaOrig="5415" w:dyaOrig="3120" w14:anchorId="269DA43B">
          <v:shape id="_x0000_i1153" type="#_x0000_t75" alt="" style="width:262.1pt;height:159.15pt;mso-width-percent:0;mso-height-percent:0;mso-width-percent:0;mso-height-percent:0" o:ole="">
            <v:imagedata r:id="rId318" o:title=""/>
          </v:shape>
          <o:OLEObject Type="Embed" ProgID="Word.Picture.8" ShapeID="_x0000_i1153" DrawAspect="Content" ObjectID="_1721314845" r:id="rId319"/>
        </w:object>
      </w:r>
    </w:p>
    <w:p w14:paraId="0E6EA5D2" w14:textId="0360F722" w:rsidR="00556688" w:rsidRPr="00097674" w:rsidRDefault="00556688" w:rsidP="007A3922">
      <w:pPr>
        <w:pStyle w:val="Caption"/>
      </w:pPr>
      <w:bookmarkStart w:id="561" w:name="_Ref225495829"/>
      <w:bookmarkStart w:id="562" w:name="_Toc48573788"/>
      <w:r w:rsidRPr="00097674">
        <w:t xml:space="preserve">Figure </w:t>
      </w:r>
      <w:r w:rsidR="00000000">
        <w:fldChar w:fldCharType="begin"/>
      </w:r>
      <w:r w:rsidR="00000000">
        <w:instrText xml:space="preserve"> SEQ Figure \* ARABIC </w:instrText>
      </w:r>
      <w:r w:rsidR="00000000">
        <w:fldChar w:fldCharType="separate"/>
      </w:r>
      <w:r w:rsidR="00A95042">
        <w:rPr>
          <w:noProof/>
        </w:rPr>
        <w:t>76</w:t>
      </w:r>
      <w:r w:rsidR="00000000">
        <w:rPr>
          <w:noProof/>
        </w:rPr>
        <w:fldChar w:fldCharType="end"/>
      </w:r>
      <w:bookmarkEnd w:id="561"/>
      <w:r w:rsidRPr="00097674">
        <w:t>. Internal flux between CBODN and other compartments.</w:t>
      </w:r>
      <w:bookmarkEnd w:id="562"/>
    </w:p>
    <w:p w14:paraId="45DC321F" w14:textId="0DACB03A" w:rsidR="00556688" w:rsidRPr="00097674" w:rsidRDefault="00E108E0" w:rsidP="007A3922">
      <w:pPr>
        <w:pStyle w:val="BodyText"/>
      </w:pPr>
      <w:r>
        <w:rPr>
          <w:noProof/>
          <w:snapToGrid w:val="0"/>
        </w:rPr>
        <w:object w:dxaOrig="1440" w:dyaOrig="1440" w14:anchorId="776E5C76">
          <v:shape id="_x0000_s2080" type="#_x0000_t75" alt="" style="position:absolute;left:0;text-align:left;margin-left:101.95pt;margin-top:16.75pt;width:253.55pt;height:52.55pt;z-index:251734528;mso-wrap-edited:f;mso-width-percent:0;mso-height-percent:0;mso-width-percent:0;mso-height-percent:0" fillcolor="window">
            <v:imagedata r:id="rId320" o:title=""/>
            <w10:wrap type="square"/>
          </v:shape>
          <o:OLEObject Type="Embed" ProgID="Equation.3" ShapeID="_x0000_s2080" DrawAspect="Content" ObjectID="_1721314973" r:id="rId321"/>
        </w:object>
      </w:r>
      <w:r w:rsidR="00556688" w:rsidRPr="00097674">
        <w:t xml:space="preserve">The rate equation for </w:t>
      </w:r>
      <w:r w:rsidR="00556688" w:rsidRPr="00127D1D">
        <w:rPr>
          <w:b/>
          <w:bCs/>
        </w:rPr>
        <w:t>CBODN</w:t>
      </w:r>
      <w:r w:rsidR="00556688" w:rsidRPr="00097674">
        <w:t xml:space="preserve"> is:</w:t>
      </w:r>
    </w:p>
    <w:p w14:paraId="5E805C99" w14:textId="55E001AA" w:rsidR="00231ED7" w:rsidRDefault="00231ED7" w:rsidP="00D116BF">
      <w:pPr>
        <w:pStyle w:val="BodyText"/>
      </w:pPr>
    </w:p>
    <w:p w14:paraId="02C53382" w14:textId="77777777" w:rsidR="00C41DE7" w:rsidRDefault="00C41DE7" w:rsidP="00D116BF">
      <w:pPr>
        <w:pStyle w:val="BodyText"/>
      </w:pPr>
    </w:p>
    <w:p w14:paraId="3F83B99B" w14:textId="61B89F54" w:rsidR="00556688" w:rsidRPr="00097674" w:rsidRDefault="00556688" w:rsidP="00D116BF">
      <w:pPr>
        <w:pStyle w:val="where"/>
      </w:pPr>
      <w:r w:rsidRPr="00097674">
        <w:t>where:</w:t>
      </w:r>
    </w:p>
    <w:p w14:paraId="3B743538" w14:textId="77777777" w:rsidR="00556688" w:rsidRPr="00097674" w:rsidRDefault="00556688" w:rsidP="00D116BF">
      <w:pPr>
        <w:pStyle w:val="variabledefinitionChar"/>
      </w:pPr>
      <w:r w:rsidRPr="00097674">
        <w:tab/>
      </w:r>
      <w:r w:rsidRPr="00097674">
        <w:sym w:font="Symbol" w:char="F051"/>
      </w:r>
      <w:r w:rsidRPr="00097674">
        <w:tab/>
        <w:t>=</w:t>
      </w:r>
      <w:r w:rsidRPr="00097674">
        <w:tab/>
        <w:t>BOD temperature rate multiplier</w:t>
      </w:r>
    </w:p>
    <w:p w14:paraId="742A6AE0" w14:textId="77777777" w:rsidR="00556688" w:rsidRPr="00D116BF" w:rsidRDefault="00556688" w:rsidP="00D116BF">
      <w:pPr>
        <w:pStyle w:val="variabledefinitionChar"/>
      </w:pPr>
      <w:r w:rsidRPr="00097674">
        <w:tab/>
      </w:r>
      <w:r w:rsidRPr="00097674">
        <w:rPr>
          <w:i/>
          <w:iCs/>
        </w:rPr>
        <w:t>T</w:t>
      </w:r>
      <w:r w:rsidRPr="00097674">
        <w:tab/>
        <w:t>=</w:t>
      </w:r>
      <w:r w:rsidRPr="00097674">
        <w:tab/>
        <w:t xml:space="preserve">temperature, </w:t>
      </w:r>
      <w:r w:rsidRPr="00D116BF">
        <w:sym w:font="Symbol" w:char="F0B0"/>
      </w:r>
      <w:r w:rsidRPr="00D116BF">
        <w:t>C</w:t>
      </w:r>
    </w:p>
    <w:p w14:paraId="1A5302CC" w14:textId="77777777" w:rsidR="00556688" w:rsidRPr="00D116BF" w:rsidRDefault="00556688" w:rsidP="00B6554A">
      <w:pPr>
        <w:pStyle w:val="variabledefinitionChar"/>
        <w:rPr>
          <w:vertAlign w:val="superscript"/>
        </w:rPr>
      </w:pPr>
      <w:r w:rsidRPr="00097674">
        <w:tab/>
      </w:r>
      <w:r w:rsidRPr="00097674">
        <w:rPr>
          <w:i/>
          <w:iCs/>
        </w:rPr>
        <w:sym w:font="Symbol" w:char="F077"/>
      </w:r>
      <w:r w:rsidRPr="00097674">
        <w:rPr>
          <w:i/>
          <w:iCs/>
          <w:vertAlign w:val="subscript"/>
        </w:rPr>
        <w:t>CBOD</w:t>
      </w:r>
      <w:r w:rsidRPr="00097674">
        <w:tab/>
        <w:t>=</w:t>
      </w:r>
      <w:r w:rsidRPr="00097674">
        <w:tab/>
        <w:t xml:space="preserve">CBOD settling velocity, </w:t>
      </w:r>
      <w:r w:rsidRPr="00D116BF">
        <w:t>m s</w:t>
      </w:r>
      <w:r w:rsidRPr="00D116BF">
        <w:rPr>
          <w:vertAlign w:val="superscript"/>
        </w:rPr>
        <w:t>-1</w:t>
      </w:r>
    </w:p>
    <w:p w14:paraId="7D9F037A" w14:textId="77777777" w:rsidR="00556688" w:rsidRPr="00097674" w:rsidRDefault="00556688" w:rsidP="00B6554A">
      <w:pPr>
        <w:pStyle w:val="variabledefinitionChar"/>
        <w:rPr>
          <w:i/>
          <w:vertAlign w:val="superscript"/>
        </w:rPr>
      </w:pPr>
      <w:r w:rsidRPr="00097674">
        <w:tab/>
      </w:r>
      <w:r w:rsidRPr="00097674">
        <w:rPr>
          <w:i/>
          <w:iCs/>
        </w:rPr>
        <w:t>K</w:t>
      </w:r>
      <w:r w:rsidRPr="00097674">
        <w:rPr>
          <w:i/>
          <w:iCs/>
          <w:vertAlign w:val="subscript"/>
        </w:rPr>
        <w:t>BOD</w:t>
      </w:r>
      <w:r w:rsidRPr="00097674">
        <w:tab/>
        <w:t>=</w:t>
      </w:r>
      <w:r w:rsidRPr="00097674">
        <w:tab/>
        <w:t xml:space="preserve">CBOD decay rate, </w:t>
      </w:r>
      <w:proofErr w:type="gramStart"/>
      <w:r w:rsidRPr="00D116BF">
        <w:rPr>
          <w:iCs/>
        </w:rPr>
        <w:t>sec</w:t>
      </w:r>
      <w:r w:rsidRPr="00D116BF">
        <w:rPr>
          <w:iCs/>
          <w:vertAlign w:val="superscript"/>
        </w:rPr>
        <w:t>-</w:t>
      </w:r>
      <w:r w:rsidRPr="00097674">
        <w:rPr>
          <w:i/>
          <w:vertAlign w:val="superscript"/>
        </w:rPr>
        <w:t>1</w:t>
      </w:r>
      <w:proofErr w:type="gramEnd"/>
    </w:p>
    <w:p w14:paraId="6BFEBA1F" w14:textId="48DF5601" w:rsidR="00D116BF" w:rsidRPr="00D116BF" w:rsidRDefault="00C41DE7" w:rsidP="00B6554A">
      <w:pPr>
        <w:rPr>
          <w:iCs/>
        </w:rPr>
      </w:pPr>
      <w:r>
        <w:t xml:space="preserve">  </w:t>
      </w:r>
      <w:r w:rsidR="00556688" w:rsidRPr="00097674">
        <w:sym w:font="Symbol" w:char="F046"/>
      </w:r>
      <w:r w:rsidR="00556688" w:rsidRPr="00097674">
        <w:rPr>
          <w:i/>
          <w:iCs/>
          <w:vertAlign w:val="subscript"/>
        </w:rPr>
        <w:t>CBODN</w:t>
      </w:r>
      <w:r>
        <w:rPr>
          <w:vertAlign w:val="subscript"/>
        </w:rPr>
        <w:tab/>
      </w:r>
      <w:proofErr w:type="gramStart"/>
      <w:r w:rsidR="00556688" w:rsidRPr="00097674">
        <w:t>=</w:t>
      </w:r>
      <w:r>
        <w:t xml:space="preserve">  </w:t>
      </w:r>
      <w:r w:rsidR="00556688" w:rsidRPr="00097674">
        <w:t>CBODN</w:t>
      </w:r>
      <w:proofErr w:type="gramEnd"/>
      <w:r w:rsidR="00556688" w:rsidRPr="00097674">
        <w:t xml:space="preserve"> concentration, </w:t>
      </w:r>
      <w:r w:rsidR="00556688" w:rsidRPr="00D116BF">
        <w:rPr>
          <w:iCs/>
        </w:rPr>
        <w:t>g m</w:t>
      </w:r>
      <w:r w:rsidR="00556688" w:rsidRPr="00D116BF">
        <w:rPr>
          <w:iCs/>
          <w:vertAlign w:val="superscript"/>
        </w:rPr>
        <w:t>-3</w:t>
      </w:r>
    </w:p>
    <w:p w14:paraId="5F947A1C" w14:textId="77777777" w:rsidR="00556688" w:rsidRDefault="00556688" w:rsidP="00D116BF"/>
    <w:p w14:paraId="5E1D73D0" w14:textId="77777777" w:rsidR="001B47DD" w:rsidRPr="00B7030B" w:rsidRDefault="001B47DD" w:rsidP="007552CD">
      <w:pPr>
        <w:pStyle w:val="BodyText"/>
        <w:sectPr w:rsidR="001B47DD" w:rsidRPr="00B7030B">
          <w:headerReference w:type="default" r:id="rId322"/>
          <w:endnotePr>
            <w:numFmt w:val="decimal"/>
          </w:endnotePr>
          <w:type w:val="continuous"/>
          <w:pgSz w:w="12240" w:h="15840" w:code="1"/>
          <w:pgMar w:top="1728" w:right="1440" w:bottom="1728" w:left="2160" w:header="1008" w:footer="1008" w:gutter="0"/>
          <w:paperSrc w:first="100" w:other="100"/>
          <w:pgNumType w:chapStyle="7"/>
          <w:cols w:space="720"/>
        </w:sectPr>
      </w:pPr>
    </w:p>
    <w:p w14:paraId="2AF0E521" w14:textId="77777777" w:rsidR="0041037A" w:rsidRPr="00B7030B" w:rsidRDefault="0041037A" w:rsidP="007A3922">
      <w:pPr>
        <w:pStyle w:val="Heading2"/>
      </w:pPr>
      <w:bookmarkStart w:id="563" w:name="_Toc48573634"/>
      <w:r w:rsidRPr="00B7030B">
        <w:t>Algae</w:t>
      </w:r>
      <w:bookmarkEnd w:id="563"/>
    </w:p>
    <w:p w14:paraId="7692F269" w14:textId="5D73FA4A" w:rsidR="0041037A" w:rsidRPr="00A35F69" w:rsidRDefault="00A35F69" w:rsidP="007A3922">
      <w:pPr>
        <w:pStyle w:val="BodyText"/>
      </w:pPr>
      <w:r>
        <w:t>An</w:t>
      </w:r>
      <w:r w:rsidR="0041037A" w:rsidRPr="00A35F69">
        <w:t xml:space="preserve"> algal community </w:t>
      </w:r>
      <w:r>
        <w:t xml:space="preserve">can be </w:t>
      </w:r>
      <w:r w:rsidR="0041037A" w:rsidRPr="00A35F69">
        <w:t xml:space="preserve">represented as a single assemblage or </w:t>
      </w:r>
      <w:r>
        <w:t xml:space="preserve">as multiple algae groups. Often, the algal groups might include </w:t>
      </w:r>
      <w:r w:rsidR="0041037A" w:rsidRPr="00A35F69">
        <w:t xml:space="preserve">diatoms, greens, and </w:t>
      </w:r>
      <w:r w:rsidR="007E69C8" w:rsidRPr="00A35F69">
        <w:t>cyanobacteria</w:t>
      </w:r>
      <w:r w:rsidR="0041037A" w:rsidRPr="00A35F69">
        <w:t xml:space="preserve">.  </w:t>
      </w:r>
      <w:r>
        <w:t>T</w:t>
      </w:r>
      <w:r w:rsidR="0041037A" w:rsidRPr="00A35F69">
        <w:t xml:space="preserve">he user </w:t>
      </w:r>
      <w:r>
        <w:t xml:space="preserve">has </w:t>
      </w:r>
      <w:r w:rsidR="0041037A" w:rsidRPr="00A35F69">
        <w:t>complete freedom in how many and what kinds of algal groups can be included in the simulation through careful specification of the kinetic rate parameters that define the characteristics of each algal group.</w:t>
      </w:r>
    </w:p>
    <w:p w14:paraId="7E6A94A9" w14:textId="77777777" w:rsidR="0041037A" w:rsidRPr="00B7030B" w:rsidRDefault="00E108E0">
      <w:pPr>
        <w:pStyle w:val="Diagram"/>
        <w:rPr>
          <w:rFonts w:asciiTheme="minorHAnsi" w:hAnsiTheme="minorHAnsi"/>
        </w:rPr>
      </w:pPr>
      <w:r w:rsidRPr="00E108E0">
        <w:rPr>
          <w:rFonts w:asciiTheme="minorHAnsi" w:hAnsiTheme="minorHAnsi"/>
          <w:noProof/>
        </w:rPr>
        <w:object w:dxaOrig="7020" w:dyaOrig="3885" w14:anchorId="5242CE71">
          <v:shape id="_x0000_i1151" type="#_x0000_t75" alt="" style="width:370.1pt;height:207.8pt;mso-width-percent:0;mso-height-percent:0;mso-width-percent:0;mso-height-percent:0" o:ole="">
            <v:imagedata r:id="rId323" o:title=""/>
          </v:shape>
          <o:OLEObject Type="Embed" ProgID="Word.Picture.8" ShapeID="_x0000_i1151" DrawAspect="Content" ObjectID="_1721314846" r:id="rId324"/>
        </w:object>
      </w:r>
    </w:p>
    <w:p w14:paraId="59D61499" w14:textId="59A92347" w:rsidR="0041037A" w:rsidRPr="00A35F69" w:rsidRDefault="0041037A" w:rsidP="007A3922">
      <w:pPr>
        <w:pStyle w:val="Figurecaption"/>
      </w:pPr>
      <w:bookmarkStart w:id="564" w:name="_Ref532619121"/>
      <w:bookmarkStart w:id="565" w:name="_Toc48573789"/>
      <w:r w:rsidRPr="00A35F69">
        <w:t xml:space="preserve">Figure </w:t>
      </w:r>
      <w:r w:rsidR="00000000">
        <w:fldChar w:fldCharType="begin"/>
      </w:r>
      <w:r w:rsidR="00000000">
        <w:instrText xml:space="preserve"> SEQ Figure \* ARABIC  </w:instrText>
      </w:r>
      <w:r w:rsidR="00000000">
        <w:fldChar w:fldCharType="separate"/>
      </w:r>
      <w:r w:rsidR="00A95042">
        <w:rPr>
          <w:noProof/>
        </w:rPr>
        <w:t>77</w:t>
      </w:r>
      <w:r w:rsidR="00000000">
        <w:rPr>
          <w:noProof/>
        </w:rPr>
        <w:fldChar w:fldCharType="end"/>
      </w:r>
      <w:bookmarkEnd w:id="564"/>
      <w:r w:rsidRPr="00A35F69">
        <w:t>.  Internal flux between algae and other compartments.</w:t>
      </w:r>
      <w:bookmarkEnd w:id="565"/>
    </w:p>
    <w:p w14:paraId="04E11F81" w14:textId="0C55C934" w:rsidR="0041037A" w:rsidRPr="00A35F69" w:rsidRDefault="00E108E0" w:rsidP="007A3922">
      <w:pPr>
        <w:pStyle w:val="BodyText"/>
      </w:pPr>
      <w:r>
        <w:rPr>
          <w:noProof/>
          <w:snapToGrid w:val="0"/>
          <w:szCs w:val="18"/>
        </w:rPr>
        <w:object w:dxaOrig="1440" w:dyaOrig="1440" w14:anchorId="1EA81844">
          <v:shape id="_x0000_s2079" type="#_x0000_t75" alt="" style="position:absolute;left:0;text-align:left;margin-left:.05pt;margin-top:20.9pt;width:279.8pt;height:113.95pt;z-index:251732480;mso-wrap-edited:f;mso-width-percent:0;mso-height-percent:0;mso-width-percent:0;mso-height-percent:0" fillcolor="window">
            <v:imagedata r:id="rId325" o:title=""/>
            <w10:wrap type="square"/>
          </v:shape>
          <o:OLEObject Type="Embed" ProgID="Equation.3" ShapeID="_x0000_s2079" DrawAspect="Content" ObjectID="_1721314972" r:id="rId326"/>
        </w:object>
      </w:r>
      <w:r w:rsidR="0041037A" w:rsidRPr="00A35F69">
        <w:t xml:space="preserve">Referring to </w:t>
      </w:r>
      <w:r w:rsidR="003B7E39" w:rsidRPr="00A35F69">
        <w:fldChar w:fldCharType="begin"/>
      </w:r>
      <w:r w:rsidR="003B7E39" w:rsidRPr="00A35F69">
        <w:instrText xml:space="preserve"> REF _Ref532619121 \h  \* MERGEFORMAT </w:instrText>
      </w:r>
      <w:r w:rsidR="003B7E39" w:rsidRPr="00A35F69">
        <w:fldChar w:fldCharType="separate"/>
      </w:r>
      <w:r w:rsidR="00A95042" w:rsidRPr="00A95042">
        <w:rPr>
          <w:rStyle w:val="Figurehyperlink"/>
        </w:rPr>
        <w:t>Figure 77</w:t>
      </w:r>
      <w:r w:rsidR="003B7E39" w:rsidRPr="00A35F69">
        <w:fldChar w:fldCharType="end"/>
      </w:r>
      <w:r w:rsidR="0041037A" w:rsidRPr="00A35F69">
        <w:t>, the rate equation for each algal group is:</w:t>
      </w:r>
    </w:p>
    <w:p w14:paraId="4B825D3F" w14:textId="0418ED34" w:rsidR="0041037A" w:rsidRPr="00B7030B" w:rsidRDefault="0041037A">
      <w:pPr>
        <w:pStyle w:val="equation"/>
        <w:rPr>
          <w:rFonts w:asciiTheme="minorHAnsi" w:hAnsiTheme="minorHAnsi"/>
        </w:rPr>
      </w:pPr>
      <w:r w:rsidRPr="00B7030B">
        <w:rPr>
          <w:rFonts w:asciiTheme="minorHAnsi" w:hAnsiTheme="minorHAnsi"/>
        </w:rPr>
        <w:tab/>
      </w:r>
      <w:r w:rsidRPr="00B7030B">
        <w:rPr>
          <w:rFonts w:asciiTheme="minorHAnsi" w:hAnsiTheme="minorHAnsi"/>
        </w:rPr>
        <w:tab/>
      </w:r>
      <w:r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74</w:t>
      </w:r>
      <w:r w:rsidR="00A41B27">
        <w:rPr>
          <w:rFonts w:asciiTheme="minorHAnsi" w:hAnsiTheme="minorHAnsi"/>
          <w:b/>
          <w:bCs/>
        </w:rPr>
        <w:fldChar w:fldCharType="end"/>
      </w:r>
      <w:r w:rsidRPr="00B7030B">
        <w:rPr>
          <w:rFonts w:asciiTheme="minorHAnsi" w:hAnsiTheme="minorHAnsi"/>
          <w:b/>
          <w:bCs/>
        </w:rPr>
        <w:t>)</w:t>
      </w:r>
    </w:p>
    <w:p w14:paraId="63401B5E" w14:textId="77777777" w:rsidR="00A35F69" w:rsidRDefault="00A35F69" w:rsidP="007A3922">
      <w:pPr>
        <w:pStyle w:val="BodyText"/>
      </w:pPr>
    </w:p>
    <w:p w14:paraId="2D66CB0D" w14:textId="77777777" w:rsidR="00A35F69" w:rsidRDefault="00A35F69" w:rsidP="00D116BF">
      <w:pPr>
        <w:pStyle w:val="BodyText"/>
        <w:spacing w:after="0"/>
      </w:pPr>
    </w:p>
    <w:p w14:paraId="5B888CC2" w14:textId="77777777" w:rsidR="00A35F69" w:rsidRDefault="00A35F69" w:rsidP="00D116BF">
      <w:pPr>
        <w:pStyle w:val="BodyText"/>
        <w:spacing w:after="0"/>
      </w:pPr>
    </w:p>
    <w:p w14:paraId="208CE2EB" w14:textId="77777777" w:rsidR="00A35F69" w:rsidRDefault="00A35F69" w:rsidP="00D116BF">
      <w:pPr>
        <w:pStyle w:val="BodyText"/>
        <w:spacing w:after="0"/>
      </w:pPr>
    </w:p>
    <w:p w14:paraId="57EA0F30" w14:textId="77777777" w:rsidR="00A35F69" w:rsidRDefault="00A35F69" w:rsidP="00D116BF">
      <w:pPr>
        <w:pStyle w:val="BodyText"/>
        <w:spacing w:after="0"/>
      </w:pPr>
    </w:p>
    <w:p w14:paraId="6F02A529" w14:textId="77777777" w:rsidR="00A35F69" w:rsidRDefault="00A35F69" w:rsidP="00D116BF">
      <w:pPr>
        <w:pStyle w:val="BodyText"/>
        <w:spacing w:after="0"/>
      </w:pPr>
    </w:p>
    <w:p w14:paraId="538717D2" w14:textId="77777777" w:rsidR="0041037A" w:rsidRPr="00205747" w:rsidRDefault="0041037A" w:rsidP="00D116BF">
      <w:pPr>
        <w:pStyle w:val="BodyText"/>
        <w:spacing w:after="0"/>
      </w:pPr>
      <w:r w:rsidRPr="00205747">
        <w:t>where:</w:t>
      </w:r>
    </w:p>
    <w:p w14:paraId="00A9ABEF" w14:textId="77777777" w:rsidR="0041037A" w:rsidRPr="00205747" w:rsidRDefault="0041037A" w:rsidP="00B6554A">
      <w:pPr>
        <w:pStyle w:val="variabledefinitionChar"/>
      </w:pPr>
      <w:r w:rsidRPr="00205747">
        <w:tab/>
      </w:r>
      <w:r w:rsidRPr="00205747">
        <w:rPr>
          <w:i/>
          <w:iCs/>
        </w:rPr>
        <w:t>z</w:t>
      </w:r>
      <w:r w:rsidRPr="00205747">
        <w:tab/>
        <w:t>=</w:t>
      </w:r>
      <w:r w:rsidRPr="00205747">
        <w:tab/>
        <w:t>cell height</w:t>
      </w:r>
    </w:p>
    <w:p w14:paraId="08359EBC" w14:textId="77777777" w:rsidR="008B53DC" w:rsidRPr="00205747" w:rsidRDefault="008B53DC" w:rsidP="00B6554A">
      <w:r w:rsidRPr="00205747">
        <w:rPr>
          <w:position w:val="-12"/>
        </w:rPr>
        <w:t xml:space="preserve">        </w:t>
      </w:r>
      <w:r w:rsidR="00E108E0" w:rsidRPr="00F749E5">
        <w:rPr>
          <w:noProof/>
          <w:position w:val="-12"/>
        </w:rPr>
        <w:object w:dxaOrig="340" w:dyaOrig="320" w14:anchorId="422A9D35">
          <v:shape id="_x0000_i1149" type="#_x0000_t75" alt="" style="width:18.3pt;height:15.15pt;mso-width-percent:0;mso-height-percent:0;mso-width-percent:0;mso-height-percent:0" o:ole="">
            <v:imagedata r:id="rId327" o:title=""/>
          </v:shape>
          <o:OLEObject Type="Embed" ProgID="Equation.3" ShapeID="_x0000_i1149" DrawAspect="Content" ObjectID="_1721314847" r:id="rId328"/>
        </w:object>
      </w:r>
      <w:r w:rsidRPr="00205747">
        <w:t>= net growth rate of a zooplankton species</w:t>
      </w:r>
    </w:p>
    <w:p w14:paraId="0C173A8A" w14:textId="08248D46" w:rsidR="008B53DC" w:rsidRPr="00205747" w:rsidRDefault="008B53DC" w:rsidP="00B6554A">
      <w:r w:rsidRPr="00205747">
        <w:rPr>
          <w:position w:val="-14"/>
        </w:rPr>
        <w:t xml:space="preserve">        </w:t>
      </w:r>
      <m:oMath>
        <m:sSub>
          <m:sSubPr>
            <m:ctrlPr>
              <w:rPr>
                <w:rFonts w:ascii="Cambria Math" w:hAnsi="Cambria Math"/>
                <w:i/>
              </w:rPr>
            </m:ctrlPr>
          </m:sSubPr>
          <m:e>
            <m:r>
              <w:rPr>
                <w:rFonts w:ascii="Cambria Math"/>
              </w:rPr>
              <m:t>σ</m:t>
            </m:r>
          </m:e>
          <m:sub>
            <m:r>
              <w:rPr>
                <w:rFonts w:ascii="Cambria Math" w:hAnsi="Cambria Math"/>
              </w:rPr>
              <m:t>alg</m:t>
            </m:r>
          </m:sub>
        </m:sSub>
        <m:r>
          <w:rPr>
            <w:rFonts w:ascii="Cambria Math" w:hAnsi="Cambria Math"/>
          </w:rPr>
          <m:t xml:space="preserve">, </m:t>
        </m:r>
        <m:sSub>
          <m:sSubPr>
            <m:ctrlPr>
              <w:rPr>
                <w:rFonts w:ascii="Cambria Math" w:hAnsi="Cambria Math"/>
                <w:i/>
              </w:rPr>
            </m:ctrlPr>
          </m:sSubPr>
          <m:e>
            <m:r>
              <w:rPr>
                <w:rFonts w:ascii="Cambria Math"/>
              </w:rPr>
              <m:t>σ</m:t>
            </m:r>
          </m:e>
          <m:sub>
            <m:r>
              <w:rPr>
                <w:rFonts w:ascii="Cambria Math" w:hAnsi="Cambria Math"/>
              </w:rPr>
              <m:t>zoo</m:t>
            </m:r>
          </m:sub>
        </m:sSub>
      </m:oMath>
      <w:r w:rsidRPr="00205747">
        <w:t xml:space="preserve"> = zooplankton grazing preference factors</w:t>
      </w:r>
      <w:r w:rsidR="00A17C0E">
        <w:t xml:space="preserve"> for algae (</w:t>
      </w:r>
      <w:proofErr w:type="spellStart"/>
      <w:r w:rsidR="00A17C0E">
        <w:t>alg</w:t>
      </w:r>
      <w:proofErr w:type="spellEnd"/>
      <w:r w:rsidR="00A17C0E">
        <w:t>) or zooplankton (zoo)</w:t>
      </w:r>
    </w:p>
    <w:p w14:paraId="722D6D80" w14:textId="77777777" w:rsidR="0041037A" w:rsidRPr="000C0DE5" w:rsidRDefault="0041037A" w:rsidP="007552CD">
      <w:pPr>
        <w:pStyle w:val="variabledefinitionChar"/>
        <w:rPr>
          <w:iCs/>
        </w:rPr>
      </w:pPr>
      <w:r w:rsidRPr="00205747">
        <w:tab/>
      </w:r>
      <w:proofErr w:type="spellStart"/>
      <w:r w:rsidRPr="00205747">
        <w:rPr>
          <w:i/>
          <w:iCs/>
        </w:rPr>
        <w:t>K</w:t>
      </w:r>
      <w:r w:rsidRPr="00205747">
        <w:rPr>
          <w:i/>
          <w:iCs/>
          <w:vertAlign w:val="subscript"/>
        </w:rPr>
        <w:t>ag</w:t>
      </w:r>
      <w:proofErr w:type="spellEnd"/>
      <w:r w:rsidRPr="00205747">
        <w:tab/>
        <w:t>=</w:t>
      </w:r>
      <w:r w:rsidRPr="00205747">
        <w:tab/>
        <w:t xml:space="preserve">algal growth rate, </w:t>
      </w:r>
      <w:proofErr w:type="gramStart"/>
      <w:r w:rsidRPr="000C0DE5">
        <w:rPr>
          <w:iCs/>
        </w:rPr>
        <w:t>sec</w:t>
      </w:r>
      <w:r w:rsidRPr="000C0DE5">
        <w:rPr>
          <w:iCs/>
          <w:vertAlign w:val="superscript"/>
        </w:rPr>
        <w:t>-1</w:t>
      </w:r>
      <w:proofErr w:type="gramEnd"/>
      <w:r w:rsidRPr="000C0DE5">
        <w:rPr>
          <w:iCs/>
        </w:rPr>
        <w:t xml:space="preserve"> </w:t>
      </w:r>
    </w:p>
    <w:p w14:paraId="53CEB3E2" w14:textId="77777777" w:rsidR="0041037A" w:rsidRPr="000C0DE5" w:rsidRDefault="0041037A" w:rsidP="007552CD">
      <w:pPr>
        <w:pStyle w:val="variabledefinitionChar"/>
        <w:rPr>
          <w:iCs/>
        </w:rPr>
      </w:pPr>
      <w:r w:rsidRPr="00205747">
        <w:tab/>
      </w:r>
      <w:r w:rsidRPr="00205747">
        <w:rPr>
          <w:i/>
          <w:iCs/>
        </w:rPr>
        <w:t>K</w:t>
      </w:r>
      <w:r w:rsidRPr="00205747">
        <w:rPr>
          <w:i/>
          <w:iCs/>
          <w:vertAlign w:val="subscript"/>
        </w:rPr>
        <w:t>ar</w:t>
      </w:r>
      <w:r w:rsidRPr="00205747">
        <w:tab/>
        <w:t>=</w:t>
      </w:r>
      <w:r w:rsidRPr="00205747">
        <w:tab/>
        <w:t xml:space="preserve">algal dark respiration rate, </w:t>
      </w:r>
      <w:proofErr w:type="gramStart"/>
      <w:r w:rsidRPr="000C0DE5">
        <w:rPr>
          <w:iCs/>
        </w:rPr>
        <w:t>sec</w:t>
      </w:r>
      <w:r w:rsidRPr="000C0DE5">
        <w:rPr>
          <w:iCs/>
          <w:vertAlign w:val="superscript"/>
        </w:rPr>
        <w:t>-1</w:t>
      </w:r>
      <w:proofErr w:type="gramEnd"/>
      <w:r w:rsidRPr="000C0DE5">
        <w:rPr>
          <w:iCs/>
        </w:rPr>
        <w:t xml:space="preserve"> </w:t>
      </w:r>
    </w:p>
    <w:p w14:paraId="3BD7C862" w14:textId="77777777" w:rsidR="0041037A" w:rsidRPr="000C0DE5" w:rsidRDefault="0041037A" w:rsidP="007552CD">
      <w:pPr>
        <w:pStyle w:val="variabledefinitionChar"/>
        <w:rPr>
          <w:iCs/>
        </w:rPr>
      </w:pPr>
      <w:r w:rsidRPr="00205747">
        <w:tab/>
      </w:r>
      <w:r w:rsidRPr="00205747">
        <w:rPr>
          <w:i/>
          <w:iCs/>
        </w:rPr>
        <w:t>K</w:t>
      </w:r>
      <w:r w:rsidRPr="00205747">
        <w:rPr>
          <w:i/>
          <w:iCs/>
          <w:vertAlign w:val="subscript"/>
        </w:rPr>
        <w:t>ae</w:t>
      </w:r>
      <w:r w:rsidRPr="00205747">
        <w:tab/>
        <w:t>=</w:t>
      </w:r>
      <w:r w:rsidRPr="00205747">
        <w:tab/>
        <w:t xml:space="preserve">algal excretion rate, </w:t>
      </w:r>
      <w:proofErr w:type="gramStart"/>
      <w:r w:rsidRPr="000C0DE5">
        <w:rPr>
          <w:iCs/>
        </w:rPr>
        <w:t>sec</w:t>
      </w:r>
      <w:r w:rsidRPr="000C0DE5">
        <w:rPr>
          <w:iCs/>
          <w:vertAlign w:val="superscript"/>
        </w:rPr>
        <w:t>-1</w:t>
      </w:r>
      <w:proofErr w:type="gramEnd"/>
      <w:r w:rsidRPr="000C0DE5">
        <w:rPr>
          <w:iCs/>
        </w:rPr>
        <w:t xml:space="preserve"> </w:t>
      </w:r>
    </w:p>
    <w:p w14:paraId="602F24ED" w14:textId="77777777" w:rsidR="0041037A" w:rsidRPr="00205747" w:rsidRDefault="0041037A" w:rsidP="007552CD">
      <w:pPr>
        <w:pStyle w:val="variabledefinitionChar"/>
      </w:pPr>
      <w:r w:rsidRPr="00205747">
        <w:tab/>
      </w:r>
      <w:r w:rsidRPr="00205747">
        <w:rPr>
          <w:i/>
          <w:iCs/>
        </w:rPr>
        <w:t>K</w:t>
      </w:r>
      <w:r w:rsidRPr="00205747">
        <w:rPr>
          <w:i/>
          <w:iCs/>
          <w:vertAlign w:val="subscript"/>
        </w:rPr>
        <w:t>am</w:t>
      </w:r>
      <w:r w:rsidRPr="00205747">
        <w:tab/>
        <w:t>=</w:t>
      </w:r>
      <w:r w:rsidRPr="00205747">
        <w:tab/>
        <w:t xml:space="preserve">algal mortality rate, </w:t>
      </w:r>
      <w:proofErr w:type="gramStart"/>
      <w:r w:rsidRPr="000C0DE5">
        <w:rPr>
          <w:iCs/>
        </w:rPr>
        <w:t>sec</w:t>
      </w:r>
      <w:r w:rsidRPr="000C0DE5">
        <w:rPr>
          <w:iCs/>
          <w:vertAlign w:val="superscript"/>
        </w:rPr>
        <w:t>-1</w:t>
      </w:r>
      <w:proofErr w:type="gramEnd"/>
      <w:r w:rsidRPr="00205747">
        <w:t xml:space="preserve"> </w:t>
      </w:r>
    </w:p>
    <w:p w14:paraId="0BA88353" w14:textId="77777777" w:rsidR="0041037A" w:rsidRPr="000C0DE5" w:rsidRDefault="0041037A" w:rsidP="007552CD">
      <w:pPr>
        <w:pStyle w:val="variabledefinitionChar"/>
        <w:rPr>
          <w:iCs/>
        </w:rPr>
      </w:pPr>
      <w:r w:rsidRPr="00205747">
        <w:tab/>
      </w:r>
      <w:r w:rsidR="00721AB7" w:rsidRPr="00205747">
        <w:sym w:font="Symbol" w:char="F077"/>
      </w:r>
      <w:r w:rsidRPr="00205747">
        <w:rPr>
          <w:i/>
          <w:iCs/>
          <w:vertAlign w:val="subscript"/>
        </w:rPr>
        <w:t>a</w:t>
      </w:r>
      <w:r w:rsidRPr="00205747">
        <w:tab/>
        <w:t>=</w:t>
      </w:r>
      <w:r w:rsidRPr="00205747">
        <w:tab/>
        <w:t xml:space="preserve">algal settling rate, </w:t>
      </w:r>
      <w:r w:rsidRPr="000C0DE5">
        <w:rPr>
          <w:iCs/>
        </w:rPr>
        <w:t xml:space="preserve">m </w:t>
      </w:r>
      <w:proofErr w:type="gramStart"/>
      <w:r w:rsidRPr="000C0DE5">
        <w:rPr>
          <w:iCs/>
        </w:rPr>
        <w:t>sec</w:t>
      </w:r>
      <w:r w:rsidRPr="000C0DE5">
        <w:rPr>
          <w:iCs/>
          <w:vertAlign w:val="superscript"/>
        </w:rPr>
        <w:t>-1</w:t>
      </w:r>
      <w:proofErr w:type="gramEnd"/>
    </w:p>
    <w:p w14:paraId="5AC2B7DB" w14:textId="77777777" w:rsidR="0041037A" w:rsidRPr="000C0DE5" w:rsidRDefault="0041037A" w:rsidP="007552CD">
      <w:pPr>
        <w:pStyle w:val="variabledefinitionChar"/>
        <w:rPr>
          <w:iCs/>
        </w:rPr>
      </w:pPr>
      <w:r w:rsidRPr="00205747">
        <w:tab/>
      </w:r>
      <w:r w:rsidR="00721AB7" w:rsidRPr="00205747">
        <w:sym w:font="Symbol" w:char="F046"/>
      </w:r>
      <w:r w:rsidRPr="00205747">
        <w:rPr>
          <w:i/>
          <w:iCs/>
          <w:vertAlign w:val="subscript"/>
        </w:rPr>
        <w:t>a</w:t>
      </w:r>
      <w:r w:rsidRPr="00205747">
        <w:tab/>
        <w:t>=</w:t>
      </w:r>
      <w:r w:rsidRPr="00205747">
        <w:tab/>
        <w:t xml:space="preserve">algal concentration, </w:t>
      </w:r>
      <w:r w:rsidRPr="000C0DE5">
        <w:rPr>
          <w:iCs/>
        </w:rPr>
        <w:t>g m</w:t>
      </w:r>
      <w:r w:rsidRPr="000C0DE5">
        <w:rPr>
          <w:iCs/>
          <w:vertAlign w:val="superscript"/>
        </w:rPr>
        <w:t>-3</w:t>
      </w:r>
    </w:p>
    <w:p w14:paraId="7B1428F1" w14:textId="77777777" w:rsidR="0041037A" w:rsidRPr="00B7030B" w:rsidRDefault="0041037A" w:rsidP="007552CD">
      <w:pPr>
        <w:pStyle w:val="BodyText2"/>
      </w:pPr>
    </w:p>
    <w:p w14:paraId="4F73A454" w14:textId="0EE89E26" w:rsidR="0041037A" w:rsidRPr="00205747" w:rsidRDefault="0041037A" w:rsidP="007552CD">
      <w:pPr>
        <w:pStyle w:val="BodyText"/>
      </w:pPr>
      <w:r w:rsidRPr="00205747">
        <w:t xml:space="preserve">Chlorophyll </w:t>
      </w:r>
      <w:r w:rsidRPr="00205747">
        <w:rPr>
          <w:i/>
          <w:iCs/>
        </w:rPr>
        <w:t>a</w:t>
      </w:r>
      <w:r w:rsidRPr="00205747">
        <w:t xml:space="preserve"> (</w:t>
      </w:r>
      <w:proofErr w:type="spellStart"/>
      <w:r w:rsidRPr="00205747">
        <w:t>chl</w:t>
      </w:r>
      <w:proofErr w:type="spellEnd"/>
      <w:r w:rsidRPr="00205747">
        <w:t xml:space="preserve"> </w:t>
      </w:r>
      <w:r w:rsidRPr="00205747">
        <w:rPr>
          <w:i/>
          <w:iCs/>
        </w:rPr>
        <w:t>a</w:t>
      </w:r>
      <w:r w:rsidRPr="00205747">
        <w:t>) is most commonly available as an estimate of algal biomass.  To con</w:t>
      </w:r>
      <w:r w:rsidRPr="00205747">
        <w:softHyphen/>
        <w:t xml:space="preserve">vert </w:t>
      </w:r>
      <w:proofErr w:type="spellStart"/>
      <w:r w:rsidRPr="00205747">
        <w:t>chl</w:t>
      </w:r>
      <w:proofErr w:type="spellEnd"/>
      <w:r w:rsidRPr="00205747">
        <w:t xml:space="preserve"> </w:t>
      </w:r>
      <w:r w:rsidRPr="00205747">
        <w:rPr>
          <w:i/>
          <w:iCs/>
        </w:rPr>
        <w:t>a</w:t>
      </w:r>
      <w:r w:rsidRPr="00205747">
        <w:t xml:space="preserve"> to algal biomass, </w:t>
      </w:r>
      <w:proofErr w:type="spellStart"/>
      <w:r w:rsidRPr="00205747">
        <w:t>chl</w:t>
      </w:r>
      <w:proofErr w:type="spellEnd"/>
      <w:r w:rsidRPr="00205747">
        <w:t xml:space="preserve"> </w:t>
      </w:r>
      <w:r w:rsidRPr="00205747">
        <w:rPr>
          <w:i/>
          <w:iCs/>
        </w:rPr>
        <w:t>a</w:t>
      </w:r>
      <w:r w:rsidRPr="00205747">
        <w:t xml:space="preserve"> is typically multiplied by the given algae (as </w:t>
      </w:r>
      <w:r w:rsidRPr="000C0DE5">
        <w:t>g m</w:t>
      </w:r>
      <w:r w:rsidRPr="000C0DE5">
        <w:rPr>
          <w:vertAlign w:val="superscript"/>
        </w:rPr>
        <w:t>-3</w:t>
      </w:r>
      <w:r w:rsidRPr="00205747">
        <w:t xml:space="preserve"> </w:t>
      </w:r>
      <w:r w:rsidR="00686AA4" w:rsidRPr="00205747">
        <w:t xml:space="preserve">or mg/l </w:t>
      </w:r>
      <w:r w:rsidRPr="00205747">
        <w:t>dry weight OM)/</w:t>
      </w:r>
      <w:proofErr w:type="spellStart"/>
      <w:r w:rsidRPr="00205747">
        <w:t>chl</w:t>
      </w:r>
      <w:proofErr w:type="spellEnd"/>
      <w:r w:rsidRPr="00205747">
        <w:t xml:space="preserve"> </w:t>
      </w:r>
      <w:r w:rsidRPr="00205747">
        <w:rPr>
          <w:i/>
          <w:iCs/>
        </w:rPr>
        <w:t>a</w:t>
      </w:r>
      <w:r w:rsidRPr="00205747">
        <w:t xml:space="preserve"> </w:t>
      </w:r>
      <w:r w:rsidR="00686AA4" w:rsidRPr="00205747">
        <w:t xml:space="preserve">(as µg chlorophyll a/l) </w:t>
      </w:r>
      <w:r w:rsidRPr="00205747">
        <w:t>ratio.  This value can vary widely depending on the makeup of the algal population.  Some previous studies determined the conversion factor by regress</w:t>
      </w:r>
      <w:r w:rsidRPr="00205747">
        <w:softHyphen/>
        <w:t>ing particulate organic matter with chl</w:t>
      </w:r>
      <w:r w:rsidR="00205747">
        <w:t>orophyll</w:t>
      </w:r>
      <w:r w:rsidRPr="00205747">
        <w:t xml:space="preserve"> </w:t>
      </w:r>
      <w:r w:rsidRPr="00205747">
        <w:rPr>
          <w:i/>
          <w:iCs/>
        </w:rPr>
        <w:t>a</w:t>
      </w:r>
      <w:r w:rsidRPr="00205747">
        <w:t>.</w:t>
      </w:r>
    </w:p>
    <w:p w14:paraId="2274113F" w14:textId="77777777" w:rsidR="0041037A" w:rsidRPr="00205747" w:rsidRDefault="0041037A" w:rsidP="007552CD">
      <w:pPr>
        <w:pStyle w:val="BodyText"/>
      </w:pPr>
      <w:r w:rsidRPr="00205747">
        <w:t>Algal growth rate is computed by modifying a maximum growth rate affected by tempera</w:t>
      </w:r>
      <w:r w:rsidRPr="00205747">
        <w:softHyphen/>
        <w:t>ture, light, and nutrient availability:</w:t>
      </w:r>
    </w:p>
    <w:p w14:paraId="59C6527C" w14:textId="6F1C2D08" w:rsidR="0041037A" w:rsidRPr="00B7030B" w:rsidRDefault="0041037A" w:rsidP="00127D1D">
      <w:pPr>
        <w:pStyle w:val="equation"/>
        <w:spacing w:after="120"/>
        <w:rPr>
          <w:rFonts w:asciiTheme="minorHAnsi" w:hAnsiTheme="minorHAnsi"/>
        </w:rPr>
      </w:pPr>
      <w:r w:rsidRPr="00B7030B">
        <w:rPr>
          <w:rFonts w:asciiTheme="minorHAnsi" w:hAnsiTheme="minorHAnsi"/>
        </w:rPr>
        <w:lastRenderedPageBreak/>
        <w:tab/>
      </w:r>
      <w:r w:rsidR="00E108E0" w:rsidRPr="00E108E0">
        <w:rPr>
          <w:rFonts w:asciiTheme="minorHAnsi" w:hAnsiTheme="minorHAnsi"/>
          <w:noProof/>
          <w:position w:val="-14"/>
        </w:rPr>
        <w:object w:dxaOrig="2260" w:dyaOrig="380" w14:anchorId="06DE8366">
          <v:shape id="_x0000_i1148" type="#_x0000_t75" alt="" style="width:140.2pt;height:22.75pt;mso-width-percent:0;mso-height-percent:0;mso-width-percent:0;mso-height-percent:0" o:ole="" fillcolor="window">
            <v:imagedata r:id="rId329" o:title=""/>
          </v:shape>
          <o:OLEObject Type="Embed" ProgID="Equation.3" ShapeID="_x0000_i1148" DrawAspect="Content" ObjectID="_1721314848" r:id="rId330"/>
        </w:object>
      </w:r>
      <w:r w:rsidRPr="00B7030B">
        <w:rPr>
          <w:rFonts w:asciiTheme="minorHAnsi" w:hAnsiTheme="minorHAnsi"/>
        </w:rPr>
        <w:tab/>
      </w:r>
      <w:r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75</w:t>
      </w:r>
      <w:r w:rsidR="00A41B27">
        <w:rPr>
          <w:rFonts w:asciiTheme="minorHAnsi" w:hAnsiTheme="minorHAnsi"/>
          <w:b/>
          <w:bCs/>
        </w:rPr>
        <w:fldChar w:fldCharType="end"/>
      </w:r>
      <w:r w:rsidRPr="00B7030B">
        <w:rPr>
          <w:rFonts w:asciiTheme="minorHAnsi" w:hAnsiTheme="minorHAnsi"/>
          <w:b/>
          <w:bCs/>
        </w:rPr>
        <w:t>)</w:t>
      </w:r>
    </w:p>
    <w:p w14:paraId="28574C85" w14:textId="77777777" w:rsidR="0041037A" w:rsidRPr="00205747" w:rsidRDefault="0041037A" w:rsidP="000C0DE5">
      <w:pPr>
        <w:pStyle w:val="BodyText"/>
        <w:spacing w:after="0"/>
      </w:pPr>
      <w:r w:rsidRPr="00205747">
        <w:t>where:</w:t>
      </w:r>
    </w:p>
    <w:p w14:paraId="381F4C41" w14:textId="77777777" w:rsidR="0041037A" w:rsidRPr="00205747" w:rsidRDefault="0041037A" w:rsidP="000C0DE5">
      <w:pPr>
        <w:pStyle w:val="variabledefinitionChar"/>
      </w:pPr>
      <w:r w:rsidRPr="00205747">
        <w:tab/>
      </w:r>
      <w:r w:rsidR="00721AB7" w:rsidRPr="00205747">
        <w:sym w:font="Symbol" w:char="F067"/>
      </w:r>
      <w:proofErr w:type="spellStart"/>
      <w:r w:rsidRPr="00205747">
        <w:rPr>
          <w:i/>
          <w:iCs/>
          <w:vertAlign w:val="subscript"/>
        </w:rPr>
        <w:t>ar</w:t>
      </w:r>
      <w:proofErr w:type="spellEnd"/>
      <w:r w:rsidRPr="00205747">
        <w:tab/>
        <w:t>=</w:t>
      </w:r>
      <w:r w:rsidRPr="00205747">
        <w:tab/>
        <w:t>temperature rate multiplier for rising limb of curve</w:t>
      </w:r>
      <w:r w:rsidRPr="00205747">
        <w:rPr>
          <w:vanish/>
        </w:rPr>
        <w:t xml:space="preserve"> (see Temperature Rate Multipliers)</w:t>
      </w:r>
    </w:p>
    <w:p w14:paraId="23BD2D76" w14:textId="77777777" w:rsidR="0041037A" w:rsidRPr="00205747" w:rsidRDefault="0041037A" w:rsidP="000C0DE5">
      <w:pPr>
        <w:pStyle w:val="variabledefinitionChar"/>
      </w:pPr>
      <w:r w:rsidRPr="00205747">
        <w:tab/>
      </w:r>
      <w:r w:rsidR="00721AB7" w:rsidRPr="00205747">
        <w:sym w:font="Symbol" w:char="F067"/>
      </w:r>
      <w:proofErr w:type="spellStart"/>
      <w:r w:rsidRPr="00205747">
        <w:rPr>
          <w:i/>
          <w:iCs/>
          <w:vertAlign w:val="subscript"/>
        </w:rPr>
        <w:t>af</w:t>
      </w:r>
      <w:proofErr w:type="spellEnd"/>
      <w:r w:rsidRPr="00205747">
        <w:tab/>
        <w:t>=</w:t>
      </w:r>
      <w:r w:rsidRPr="00205747">
        <w:tab/>
        <w:t>temperature rate multiplier for falling limb of curve</w:t>
      </w:r>
      <w:r w:rsidRPr="00205747">
        <w:rPr>
          <w:vanish/>
        </w:rPr>
        <w:t xml:space="preserve"> (see Temperature Rate Multipliers)</w:t>
      </w:r>
    </w:p>
    <w:p w14:paraId="2B85C529" w14:textId="77777777" w:rsidR="0041037A" w:rsidRPr="00205747" w:rsidRDefault="0041037A" w:rsidP="000C0DE5">
      <w:pPr>
        <w:pStyle w:val="variabledefinitionChar"/>
      </w:pPr>
      <w:r w:rsidRPr="00205747">
        <w:tab/>
      </w:r>
      <w:r w:rsidR="00721AB7" w:rsidRPr="00205747">
        <w:sym w:font="Symbol" w:char="F06C"/>
      </w:r>
      <w:r w:rsidRPr="00205747">
        <w:rPr>
          <w:i/>
          <w:iCs/>
          <w:vertAlign w:val="subscript"/>
        </w:rPr>
        <w:t>min</w:t>
      </w:r>
      <w:r w:rsidRPr="00205747">
        <w:tab/>
        <w:t>=</w:t>
      </w:r>
      <w:r w:rsidRPr="00205747">
        <w:tab/>
        <w:t>multiplier for limiting growth factor (minimum of light, phospho</w:t>
      </w:r>
      <w:r w:rsidRPr="00205747">
        <w:softHyphen/>
        <w:t>rus, silica, and nitrogen)</w:t>
      </w:r>
      <w:r w:rsidR="00604324" w:rsidRPr="00205747">
        <w:t xml:space="preserve"> between 0 and 1</w:t>
      </w:r>
    </w:p>
    <w:p w14:paraId="45E97FB3" w14:textId="77777777" w:rsidR="0041037A" w:rsidRPr="001019BB" w:rsidRDefault="0041037A" w:rsidP="000C0DE5">
      <w:pPr>
        <w:pStyle w:val="variabledefinitionChar"/>
        <w:rPr>
          <w:iCs/>
        </w:rPr>
      </w:pPr>
      <w:r w:rsidRPr="00205747">
        <w:tab/>
      </w:r>
      <w:proofErr w:type="spellStart"/>
      <w:r w:rsidRPr="00205747">
        <w:rPr>
          <w:i/>
          <w:iCs/>
        </w:rPr>
        <w:t>K</w:t>
      </w:r>
      <w:r w:rsidRPr="00205747">
        <w:rPr>
          <w:i/>
          <w:iCs/>
          <w:vertAlign w:val="subscript"/>
        </w:rPr>
        <w:t>ag</w:t>
      </w:r>
      <w:proofErr w:type="spellEnd"/>
      <w:r w:rsidRPr="00205747">
        <w:tab/>
        <w:t>=</w:t>
      </w:r>
      <w:r w:rsidRPr="00205747">
        <w:tab/>
        <w:t xml:space="preserve">algal growth rate, </w:t>
      </w:r>
      <w:proofErr w:type="gramStart"/>
      <w:r w:rsidRPr="000C0DE5">
        <w:rPr>
          <w:iCs/>
        </w:rPr>
        <w:t>sec</w:t>
      </w:r>
      <w:r w:rsidRPr="000C0DE5">
        <w:rPr>
          <w:iCs/>
          <w:vertAlign w:val="superscript"/>
        </w:rPr>
        <w:t>-1</w:t>
      </w:r>
      <w:proofErr w:type="gramEnd"/>
    </w:p>
    <w:p w14:paraId="29D4CCA5" w14:textId="77777777" w:rsidR="0041037A" w:rsidRPr="001019BB" w:rsidRDefault="0041037A" w:rsidP="000C0DE5">
      <w:pPr>
        <w:pStyle w:val="variabledefinitionChar"/>
        <w:rPr>
          <w:iCs/>
        </w:rPr>
      </w:pPr>
      <w:r w:rsidRPr="00205747">
        <w:tab/>
      </w:r>
      <w:proofErr w:type="spellStart"/>
      <w:r w:rsidRPr="00205747">
        <w:rPr>
          <w:i/>
          <w:iCs/>
        </w:rPr>
        <w:t>K</w:t>
      </w:r>
      <w:r w:rsidRPr="00205747">
        <w:rPr>
          <w:i/>
          <w:iCs/>
          <w:vertAlign w:val="subscript"/>
        </w:rPr>
        <w:t>agmax</w:t>
      </w:r>
      <w:proofErr w:type="spellEnd"/>
      <w:r w:rsidRPr="00205747">
        <w:tab/>
        <w:t>=</w:t>
      </w:r>
      <w:r w:rsidRPr="00205747">
        <w:tab/>
        <w:t xml:space="preserve">maximum algal growth rate, </w:t>
      </w:r>
      <w:proofErr w:type="gramStart"/>
      <w:r w:rsidRPr="000C0DE5">
        <w:rPr>
          <w:iCs/>
        </w:rPr>
        <w:t>sec</w:t>
      </w:r>
      <w:r w:rsidRPr="000C0DE5">
        <w:rPr>
          <w:iCs/>
          <w:vertAlign w:val="superscript"/>
        </w:rPr>
        <w:t>-1</w:t>
      </w:r>
      <w:proofErr w:type="gramEnd"/>
    </w:p>
    <w:p w14:paraId="63BBAEE1" w14:textId="77777777" w:rsidR="0041037A" w:rsidRPr="00B7030B" w:rsidRDefault="0041037A" w:rsidP="00B6554A">
      <w:pPr>
        <w:pStyle w:val="BodyText2"/>
      </w:pPr>
    </w:p>
    <w:p w14:paraId="3230DEE2" w14:textId="77777777" w:rsidR="0041037A" w:rsidRPr="00205747" w:rsidRDefault="0041037A" w:rsidP="00B6554A">
      <w:pPr>
        <w:pStyle w:val="BodyText"/>
      </w:pPr>
      <w:r w:rsidRPr="00205747">
        <w:t>Rate multipliers for algal growth are computed based upon availa</w:t>
      </w:r>
      <w:r w:rsidR="00721AB7" w:rsidRPr="00205747">
        <w:t>ble light, phosphorus, nitrogen</w:t>
      </w:r>
      <w:r w:rsidRPr="00205747">
        <w:t>, and silica.  The rate multiplier</w:t>
      </w:r>
      <w:r w:rsidR="00205747" w:rsidRPr="00205747">
        <w:t xml:space="preserve">, </w:t>
      </w:r>
      <w:r w:rsidR="00205747" w:rsidRPr="00205747">
        <w:sym w:font="Symbol" w:char="F06C"/>
      </w:r>
      <w:r w:rsidR="00205747" w:rsidRPr="00205747">
        <w:t>,</w:t>
      </w:r>
      <w:r w:rsidR="00604324" w:rsidRPr="00205747">
        <w:t xml:space="preserve"> between 0 and 1</w:t>
      </w:r>
      <w:r w:rsidRPr="00205747">
        <w:t xml:space="preserve"> for light is based upon the Steele (1962) function: </w:t>
      </w:r>
    </w:p>
    <w:p w14:paraId="17E34238" w14:textId="0B47A003" w:rsidR="00205747" w:rsidRPr="000C0DE5" w:rsidRDefault="00000000" w:rsidP="00127D1D">
      <w:pPr>
        <w:jc w:val="center"/>
        <w:rPr>
          <w:b/>
          <w:bCs/>
        </w:rPr>
      </w:pPr>
      <m:oMath>
        <m:sSub>
          <m:sSubPr>
            <m:ctrlPr>
              <w:rPr>
                <w:rFonts w:ascii="Cambria Math" w:eastAsiaTheme="minorEastAsia" w:hAnsi="Cambria Math"/>
                <w:i/>
                <w:sz w:val="26"/>
                <w:szCs w:val="26"/>
              </w:rPr>
            </m:ctrlPr>
          </m:sSubPr>
          <m:e>
            <m:r>
              <w:rPr>
                <w:rFonts w:ascii="Cambria Math" w:eastAsiaTheme="minorEastAsia" w:hAnsi="Cambria Math"/>
                <w:sz w:val="26"/>
                <w:szCs w:val="26"/>
              </w:rPr>
              <m:t>λ</m:t>
            </m:r>
          </m:e>
          <m:sub>
            <m:r>
              <w:rPr>
                <w:rFonts w:ascii="Cambria Math" w:eastAsiaTheme="minorEastAsia" w:hAnsi="Cambria Math"/>
                <w:sz w:val="26"/>
                <w:szCs w:val="26"/>
              </w:rPr>
              <m:t>l</m:t>
            </m:r>
          </m:sub>
        </m:sSub>
        <m:r>
          <w:rPr>
            <w:rFonts w:ascii="Cambria Math" w:eastAsiaTheme="minorEastAsia"/>
            <w:sz w:val="26"/>
            <w:szCs w:val="26"/>
          </w:rPr>
          <m:t>=</m:t>
        </m:r>
        <m:r>
          <w:rPr>
            <w:rFonts w:ascii="Cambria Math" w:eastAsiaTheme="minorEastAsia" w:hAnsi="Cambria Math"/>
            <w:sz w:val="26"/>
            <w:szCs w:val="26"/>
          </w:rPr>
          <m:t>F</m:t>
        </m:r>
        <m:d>
          <m:dPr>
            <m:ctrlPr>
              <w:rPr>
                <w:rFonts w:ascii="Cambria Math" w:hAnsi="Cambria Math"/>
                <w:i/>
                <w:sz w:val="26"/>
                <w:szCs w:val="26"/>
              </w:rPr>
            </m:ctrlPr>
          </m:dPr>
          <m:e>
            <m:r>
              <w:rPr>
                <w:rFonts w:ascii="Cambria Math" w:hAnsi="Cambria Math"/>
                <w:sz w:val="26"/>
                <w:szCs w:val="26"/>
              </w:rPr>
              <m:t>I</m:t>
            </m:r>
          </m:e>
        </m:d>
        <m:r>
          <w:rPr>
            <w:rFonts w:ascii="Cambria Math" w:hAnsi="Cambria Math"/>
            <w:sz w:val="26"/>
            <w:szCs w:val="26"/>
          </w:rPr>
          <m:t>=</m:t>
        </m:r>
        <m:f>
          <m:fPr>
            <m:ctrlPr>
              <w:rPr>
                <w:rFonts w:ascii="Cambria Math" w:eastAsiaTheme="minorEastAsia" w:hAnsi="Cambria Math"/>
                <w:i/>
                <w:sz w:val="26"/>
                <w:szCs w:val="26"/>
              </w:rPr>
            </m:ctrlPr>
          </m:fPr>
          <m:num>
            <m:r>
              <w:rPr>
                <w:rFonts w:ascii="Cambria Math" w:eastAsiaTheme="minorEastAsia" w:hAnsi="Cambria Math"/>
                <w:sz w:val="26"/>
                <w:szCs w:val="26"/>
              </w:rPr>
              <m:t>I</m:t>
            </m:r>
          </m:num>
          <m:den>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s</m:t>
                </m:r>
              </m:sub>
            </m:sSub>
          </m:den>
        </m:f>
        <m:sSup>
          <m:sSupPr>
            <m:ctrlPr>
              <w:rPr>
                <w:rFonts w:ascii="Cambria Math" w:eastAsiaTheme="minorEastAsia" w:hAnsi="Cambria Math"/>
                <w:i/>
                <w:sz w:val="26"/>
                <w:szCs w:val="26"/>
              </w:rPr>
            </m:ctrlPr>
          </m:sSupPr>
          <m:e>
            <m:r>
              <w:rPr>
                <w:rFonts w:ascii="Cambria Math" w:eastAsiaTheme="minorEastAsia" w:hAnsi="Cambria Math"/>
                <w:sz w:val="26"/>
                <w:szCs w:val="26"/>
              </w:rPr>
              <m:t>e</m:t>
            </m:r>
          </m:e>
          <m:sup>
            <m:r>
              <w:rPr>
                <w:rFonts w:ascii="Cambria Math" w:eastAsiaTheme="minorEastAsia" w:hAnsi="Cambria Math"/>
                <w:sz w:val="26"/>
                <w:szCs w:val="26"/>
              </w:rPr>
              <m:t>-</m:t>
            </m:r>
            <m:f>
              <m:fPr>
                <m:ctrlPr>
                  <w:rPr>
                    <w:rFonts w:ascii="Cambria Math" w:eastAsiaTheme="minorEastAsia" w:hAnsi="Cambria Math"/>
                    <w:i/>
                    <w:sz w:val="26"/>
                    <w:szCs w:val="26"/>
                  </w:rPr>
                </m:ctrlPr>
              </m:fPr>
              <m:num>
                <m:r>
                  <w:rPr>
                    <w:rFonts w:ascii="Cambria Math" w:eastAsiaTheme="minorEastAsia" w:hAnsi="Cambria Math"/>
                    <w:sz w:val="26"/>
                    <w:szCs w:val="26"/>
                  </w:rPr>
                  <m:t>I</m:t>
                </m:r>
              </m:num>
              <m:den>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s</m:t>
                    </m:r>
                  </m:sub>
                </m:sSub>
              </m:den>
            </m:f>
            <m:r>
              <w:rPr>
                <w:rFonts w:ascii="Cambria Math" w:eastAsiaTheme="minorEastAsia" w:hAnsi="Cambria Math"/>
                <w:sz w:val="26"/>
                <w:szCs w:val="26"/>
              </w:rPr>
              <m:t>+1</m:t>
            </m:r>
          </m:sup>
        </m:sSup>
      </m:oMath>
      <w:r w:rsidR="00205747" w:rsidRPr="00CF4FB4">
        <w:rPr>
          <w:rFonts w:eastAsiaTheme="minorEastAsia"/>
          <w:sz w:val="26"/>
          <w:szCs w:val="26"/>
        </w:rPr>
        <w:tab/>
      </w:r>
      <w:r w:rsidR="00205747" w:rsidRPr="000C0DE5">
        <w:rPr>
          <w:b/>
          <w:bCs/>
        </w:rPr>
        <w:t>(</w:t>
      </w:r>
      <w:r w:rsidR="00D6031A" w:rsidRPr="000C0DE5">
        <w:rPr>
          <w:b/>
          <w:bCs/>
        </w:rPr>
        <w:fldChar w:fldCharType="begin"/>
      </w:r>
      <w:r w:rsidR="00D6031A" w:rsidRPr="000C0DE5">
        <w:rPr>
          <w:b/>
          <w:bCs/>
        </w:rPr>
        <w:instrText xml:space="preserve"> STYLEREF 1 \s </w:instrText>
      </w:r>
      <w:r w:rsidR="00D6031A" w:rsidRPr="000C0DE5">
        <w:rPr>
          <w:b/>
          <w:bCs/>
        </w:rPr>
        <w:fldChar w:fldCharType="separate"/>
      </w:r>
      <w:r w:rsidR="00A95042" w:rsidRPr="000C0DE5">
        <w:rPr>
          <w:b/>
          <w:bCs/>
          <w:noProof/>
        </w:rPr>
        <w:t>4</w:t>
      </w:r>
      <w:r w:rsidR="00D6031A" w:rsidRPr="000C0DE5">
        <w:rPr>
          <w:b/>
          <w:bCs/>
          <w:noProof/>
        </w:rPr>
        <w:fldChar w:fldCharType="end"/>
      </w:r>
      <w:r w:rsidR="00A41B27" w:rsidRPr="000C0DE5">
        <w:rPr>
          <w:b/>
          <w:bCs/>
        </w:rPr>
        <w:noBreakHyphen/>
      </w:r>
      <w:r w:rsidR="00D6031A" w:rsidRPr="000C0DE5">
        <w:rPr>
          <w:b/>
          <w:bCs/>
        </w:rPr>
        <w:fldChar w:fldCharType="begin"/>
      </w:r>
      <w:r w:rsidR="00D6031A" w:rsidRPr="000C0DE5">
        <w:rPr>
          <w:b/>
          <w:bCs/>
        </w:rPr>
        <w:instrText xml:space="preserve"> SEQ Equation \* ARABIC \s 1 </w:instrText>
      </w:r>
      <w:r w:rsidR="00D6031A" w:rsidRPr="000C0DE5">
        <w:rPr>
          <w:b/>
          <w:bCs/>
        </w:rPr>
        <w:fldChar w:fldCharType="separate"/>
      </w:r>
      <w:r w:rsidR="00A95042" w:rsidRPr="000C0DE5">
        <w:rPr>
          <w:b/>
          <w:bCs/>
          <w:noProof/>
        </w:rPr>
        <w:t>76</w:t>
      </w:r>
      <w:r w:rsidR="00D6031A" w:rsidRPr="000C0DE5">
        <w:rPr>
          <w:b/>
          <w:bCs/>
          <w:noProof/>
        </w:rPr>
        <w:fldChar w:fldCharType="end"/>
      </w:r>
      <w:r w:rsidR="00205747" w:rsidRPr="000C0DE5">
        <w:rPr>
          <w:b/>
          <w:bCs/>
        </w:rPr>
        <w:t>)</w:t>
      </w:r>
    </w:p>
    <w:p w14:paraId="04702814" w14:textId="77777777" w:rsidR="00205747" w:rsidRPr="007458C7" w:rsidRDefault="00205747" w:rsidP="00127D1D">
      <w:pPr>
        <w:pStyle w:val="where"/>
      </w:pPr>
      <w:r w:rsidRPr="007458C7">
        <w:t>where:</w:t>
      </w:r>
    </w:p>
    <w:p w14:paraId="5DBE308D" w14:textId="77777777" w:rsidR="00205747" w:rsidRPr="007458C7" w:rsidRDefault="00205747" w:rsidP="00B6554A">
      <w:pPr>
        <w:pStyle w:val="variabledefinitionChar"/>
      </w:pPr>
      <w:r w:rsidRPr="007458C7">
        <w:tab/>
      </w:r>
      <w:r w:rsidRPr="007458C7">
        <w:rPr>
          <w:i/>
          <w:iCs/>
        </w:rPr>
        <w:t>I</w:t>
      </w:r>
      <w:r w:rsidRPr="007458C7">
        <w:tab/>
        <w:t>=</w:t>
      </w:r>
      <w:r w:rsidRPr="007458C7">
        <w:tab/>
        <w:t xml:space="preserve">available light, </w:t>
      </w:r>
      <w:r w:rsidRPr="007458C7">
        <w:rPr>
          <w:i/>
        </w:rPr>
        <w:t xml:space="preserve">W </w:t>
      </w:r>
      <w:r w:rsidRPr="000C0DE5">
        <w:rPr>
          <w:iCs/>
        </w:rPr>
        <w:t>m</w:t>
      </w:r>
      <w:r w:rsidRPr="000C0DE5">
        <w:rPr>
          <w:iCs/>
          <w:vertAlign w:val="superscript"/>
        </w:rPr>
        <w:t>-2</w:t>
      </w:r>
    </w:p>
    <w:p w14:paraId="64596E48" w14:textId="77777777" w:rsidR="00205747" w:rsidRPr="001019BB" w:rsidRDefault="00205747" w:rsidP="00B6554A">
      <w:pPr>
        <w:pStyle w:val="variabledefinitionChar"/>
        <w:rPr>
          <w:iCs/>
        </w:rPr>
      </w:pPr>
      <w:r w:rsidRPr="007458C7">
        <w:tab/>
      </w:r>
      <w:r w:rsidRPr="007458C7">
        <w:rPr>
          <w:i/>
          <w:iCs/>
        </w:rPr>
        <w:t>I</w:t>
      </w:r>
      <w:r w:rsidRPr="007458C7">
        <w:rPr>
          <w:i/>
          <w:iCs/>
          <w:vertAlign w:val="subscript"/>
        </w:rPr>
        <w:t>s</w:t>
      </w:r>
      <w:r w:rsidRPr="007458C7">
        <w:tab/>
        <w:t>=</w:t>
      </w:r>
      <w:r w:rsidRPr="007458C7">
        <w:tab/>
        <w:t xml:space="preserve">saturating light intensity at maximum photosynthetic rate, </w:t>
      </w:r>
      <w:r w:rsidRPr="000C0DE5">
        <w:rPr>
          <w:iCs/>
        </w:rPr>
        <w:t>W m</w:t>
      </w:r>
      <w:r w:rsidRPr="000C0DE5">
        <w:rPr>
          <w:iCs/>
          <w:vertAlign w:val="superscript"/>
        </w:rPr>
        <w:t>-2</w:t>
      </w:r>
    </w:p>
    <w:p w14:paraId="55E8B0EC" w14:textId="77777777" w:rsidR="00205747" w:rsidRPr="007458C7" w:rsidRDefault="00205747" w:rsidP="00B6554A">
      <w:pPr>
        <w:pStyle w:val="variabledefinitionChar"/>
      </w:pPr>
      <w:r w:rsidRPr="007458C7">
        <w:tab/>
      </w:r>
      <w:r w:rsidRPr="007458C7">
        <w:sym w:font="Symbol" w:char="F06C"/>
      </w:r>
      <w:r w:rsidRPr="007458C7">
        <w:rPr>
          <w:i/>
          <w:iCs/>
          <w:vertAlign w:val="subscript"/>
        </w:rPr>
        <w:t>l</w:t>
      </w:r>
      <w:r w:rsidRPr="007458C7">
        <w:tab/>
        <w:t>=</w:t>
      </w:r>
      <w:r w:rsidRPr="007458C7">
        <w:tab/>
        <w:t>light limiting factor</w:t>
      </w:r>
      <w:r>
        <w:t xml:space="preserve"> or F(I)</w:t>
      </w:r>
    </w:p>
    <w:p w14:paraId="5AD835BC" w14:textId="77777777" w:rsidR="0041037A" w:rsidRPr="00B7030B" w:rsidRDefault="0041037A" w:rsidP="007552CD">
      <w:pPr>
        <w:pStyle w:val="BodyText2"/>
      </w:pPr>
    </w:p>
    <w:p w14:paraId="33924BA2" w14:textId="77777777" w:rsidR="0041037A" w:rsidRDefault="0041037A" w:rsidP="007552CD">
      <w:pPr>
        <w:pStyle w:val="BodyText"/>
      </w:pPr>
      <w:r w:rsidRPr="00205747">
        <w:t>The above expression allows for simulation of photoinhibition at light intensities greater than the saturation value.  However, light penetration decreases with depth:</w:t>
      </w:r>
    </w:p>
    <w:p w14:paraId="0E6C53A1" w14:textId="4D924D3B" w:rsidR="00205747" w:rsidRPr="00127D1D" w:rsidRDefault="00205747" w:rsidP="00127D1D">
      <w:pPr>
        <w:spacing w:after="120"/>
        <w:jc w:val="center"/>
        <w:rPr>
          <w:b/>
          <w:bCs/>
        </w:rPr>
      </w:pPr>
      <m:oMath>
        <m:r>
          <w:rPr>
            <w:rFonts w:ascii="Cambria Math" w:hAnsi="Cambria Math"/>
            <w:sz w:val="26"/>
            <w:szCs w:val="26"/>
          </w:rPr>
          <m:t>I(z)=</m:t>
        </m:r>
        <m:d>
          <m:dPr>
            <m:ctrlPr>
              <w:rPr>
                <w:rFonts w:ascii="Cambria Math" w:hAnsi="Cambria Math"/>
                <w:i/>
                <w:sz w:val="26"/>
                <w:szCs w:val="26"/>
              </w:rPr>
            </m:ctrlPr>
          </m:dPr>
          <m:e>
            <m:r>
              <w:rPr>
                <w:rFonts w:ascii="Cambria Math" w:hAnsi="Cambria Math"/>
                <w:sz w:val="26"/>
                <w:szCs w:val="26"/>
              </w:rPr>
              <m:t>1-β</m:t>
            </m:r>
          </m:e>
        </m:d>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0</m:t>
            </m:r>
          </m:sub>
        </m:sSub>
        <m:sSup>
          <m:sSupPr>
            <m:ctrlPr>
              <w:rPr>
                <w:rFonts w:ascii="Cambria Math" w:hAnsi="Cambria Math"/>
                <w:i/>
                <w:sz w:val="26"/>
                <w:szCs w:val="26"/>
              </w:rPr>
            </m:ctrlPr>
          </m:sSupPr>
          <m:e>
            <m:r>
              <w:rPr>
                <w:rFonts w:ascii="Cambria Math" w:hAnsi="Cambria Math"/>
                <w:sz w:val="26"/>
                <w:szCs w:val="26"/>
              </w:rPr>
              <m:t>e</m:t>
            </m:r>
          </m:e>
          <m:sup>
            <m:r>
              <w:rPr>
                <w:rFonts w:ascii="Cambria Math" w:hAnsi="Cambria Math"/>
                <w:sz w:val="26"/>
                <w:szCs w:val="26"/>
              </w:rPr>
              <m:t>-αz</m:t>
            </m:r>
          </m:sup>
        </m:sSup>
      </m:oMath>
      <w:r w:rsidRPr="00CF4FB4">
        <w:rPr>
          <w:rFonts w:eastAsiaTheme="minorEastAsia"/>
          <w:sz w:val="26"/>
          <w:szCs w:val="26"/>
        </w:rPr>
        <w:tab/>
      </w:r>
      <w:r w:rsidRPr="00127D1D">
        <w:rPr>
          <w:b/>
          <w:bCs/>
        </w:rPr>
        <w:t>(</w:t>
      </w:r>
      <w:r w:rsidR="000A0F3A" w:rsidRPr="00127D1D">
        <w:rPr>
          <w:b/>
          <w:bCs/>
        </w:rPr>
        <w:fldChar w:fldCharType="begin"/>
      </w:r>
      <w:r w:rsidR="000A0F3A" w:rsidRPr="00127D1D">
        <w:rPr>
          <w:b/>
          <w:bCs/>
        </w:rPr>
        <w:instrText xml:space="preserve"> STYLEREF 1 \s </w:instrText>
      </w:r>
      <w:r w:rsidR="000A0F3A" w:rsidRPr="00127D1D">
        <w:rPr>
          <w:b/>
          <w:bCs/>
        </w:rPr>
        <w:fldChar w:fldCharType="separate"/>
      </w:r>
      <w:r w:rsidR="00A95042" w:rsidRPr="00127D1D">
        <w:rPr>
          <w:b/>
          <w:bCs/>
          <w:noProof/>
        </w:rPr>
        <w:t>4</w:t>
      </w:r>
      <w:r w:rsidR="000A0F3A" w:rsidRPr="00127D1D">
        <w:rPr>
          <w:b/>
          <w:bCs/>
          <w:noProof/>
        </w:rPr>
        <w:fldChar w:fldCharType="end"/>
      </w:r>
      <w:r w:rsidR="00A41B27" w:rsidRPr="00127D1D">
        <w:rPr>
          <w:b/>
          <w:bCs/>
        </w:rPr>
        <w:noBreakHyphen/>
      </w:r>
      <w:r w:rsidR="000A0F3A" w:rsidRPr="00127D1D">
        <w:rPr>
          <w:b/>
          <w:bCs/>
        </w:rPr>
        <w:fldChar w:fldCharType="begin"/>
      </w:r>
      <w:r w:rsidR="000A0F3A" w:rsidRPr="00127D1D">
        <w:rPr>
          <w:b/>
          <w:bCs/>
        </w:rPr>
        <w:instrText xml:space="preserve"> SEQ Equation \* ARABIC \s 1 </w:instrText>
      </w:r>
      <w:r w:rsidR="000A0F3A" w:rsidRPr="00127D1D">
        <w:rPr>
          <w:b/>
          <w:bCs/>
        </w:rPr>
        <w:fldChar w:fldCharType="separate"/>
      </w:r>
      <w:r w:rsidR="00A95042" w:rsidRPr="00127D1D">
        <w:rPr>
          <w:b/>
          <w:bCs/>
          <w:noProof/>
        </w:rPr>
        <w:t>77</w:t>
      </w:r>
      <w:r w:rsidR="000A0F3A" w:rsidRPr="00127D1D">
        <w:rPr>
          <w:b/>
          <w:bCs/>
          <w:noProof/>
        </w:rPr>
        <w:fldChar w:fldCharType="end"/>
      </w:r>
      <w:r w:rsidRPr="00127D1D">
        <w:rPr>
          <w:b/>
          <w:bCs/>
        </w:rPr>
        <w:t>)</w:t>
      </w:r>
    </w:p>
    <w:p w14:paraId="6CD10FCB" w14:textId="77777777" w:rsidR="0041037A" w:rsidRPr="00205747" w:rsidRDefault="0041037A" w:rsidP="00127D1D">
      <w:pPr>
        <w:pStyle w:val="where"/>
      </w:pPr>
      <w:r w:rsidRPr="00205747">
        <w:t>where:</w:t>
      </w:r>
    </w:p>
    <w:p w14:paraId="2B57C374" w14:textId="77777777" w:rsidR="0041037A" w:rsidRPr="00205747" w:rsidRDefault="0041037A" w:rsidP="00B6554A">
      <w:pPr>
        <w:pStyle w:val="variabledefinitionChar"/>
      </w:pPr>
      <w:r w:rsidRPr="00205747">
        <w:tab/>
      </w:r>
      <w:r w:rsidRPr="00205747">
        <w:rPr>
          <w:i/>
          <w:iCs/>
        </w:rPr>
        <w:t>I</w:t>
      </w:r>
      <w:r w:rsidRPr="00205747">
        <w:rPr>
          <w:i/>
          <w:iCs/>
          <w:vertAlign w:val="subscript"/>
        </w:rPr>
        <w:t>0</w:t>
      </w:r>
      <w:r w:rsidRPr="00205747">
        <w:tab/>
        <w:t>=</w:t>
      </w:r>
      <w:r w:rsidRPr="00205747">
        <w:tab/>
        <w:t xml:space="preserve">solar radiation at the water surface, </w:t>
      </w:r>
      <w:r w:rsidRPr="00205747">
        <w:rPr>
          <w:i/>
        </w:rPr>
        <w:t>W m</w:t>
      </w:r>
      <w:r w:rsidRPr="00205747">
        <w:rPr>
          <w:i/>
          <w:vertAlign w:val="superscript"/>
        </w:rPr>
        <w:t>-2</w:t>
      </w:r>
    </w:p>
    <w:p w14:paraId="60F1F169" w14:textId="77777777" w:rsidR="0041037A" w:rsidRPr="00205747" w:rsidRDefault="0041037A" w:rsidP="00B6554A">
      <w:pPr>
        <w:pStyle w:val="variabledefinitionChar"/>
      </w:pPr>
      <w:r w:rsidRPr="00205747">
        <w:tab/>
      </w:r>
      <w:r w:rsidR="00721AB7" w:rsidRPr="00205747">
        <w:t>α</w:t>
      </w:r>
      <w:r w:rsidRPr="00205747">
        <w:tab/>
        <w:t>=</w:t>
      </w:r>
      <w:r w:rsidRPr="00205747">
        <w:tab/>
        <w:t xml:space="preserve">attenuation coefficient, </w:t>
      </w:r>
      <w:r w:rsidRPr="00205747">
        <w:rPr>
          <w:i/>
        </w:rPr>
        <w:t>m</w:t>
      </w:r>
      <w:r w:rsidRPr="00205747">
        <w:rPr>
          <w:i/>
          <w:vertAlign w:val="superscript"/>
        </w:rPr>
        <w:t>-2</w:t>
      </w:r>
    </w:p>
    <w:p w14:paraId="3CC732CB" w14:textId="77777777" w:rsidR="0041037A" w:rsidRPr="00205747" w:rsidRDefault="0041037A" w:rsidP="00B6554A">
      <w:pPr>
        <w:pStyle w:val="variabledefinitionChar"/>
      </w:pPr>
      <w:r w:rsidRPr="00205747">
        <w:tab/>
      </w:r>
      <w:r w:rsidRPr="00205747">
        <w:rPr>
          <w:i/>
          <w:iCs/>
        </w:rPr>
        <w:t>z</w:t>
      </w:r>
      <w:r w:rsidRPr="00205747">
        <w:tab/>
        <w:t>=</w:t>
      </w:r>
      <w:r w:rsidRPr="00205747">
        <w:tab/>
        <w:t xml:space="preserve">depth, </w:t>
      </w:r>
      <w:r w:rsidRPr="00205747">
        <w:rPr>
          <w:i/>
        </w:rPr>
        <w:t>m</w:t>
      </w:r>
    </w:p>
    <w:p w14:paraId="40F473EE" w14:textId="77777777" w:rsidR="0041037A" w:rsidRPr="00205747" w:rsidRDefault="0041037A" w:rsidP="007552CD">
      <w:pPr>
        <w:pStyle w:val="variabledefinitionChar"/>
      </w:pPr>
      <w:r w:rsidRPr="00205747">
        <w:tab/>
      </w:r>
      <w:r w:rsidR="00721AB7" w:rsidRPr="00205747">
        <w:t>(1-β)</w:t>
      </w:r>
      <w:r w:rsidRPr="00205747">
        <w:tab/>
        <w:t>=</w:t>
      </w:r>
      <w:r w:rsidRPr="00205747">
        <w:tab/>
        <w:t>fraction of solar radiation absorbed at the water surface</w:t>
      </w:r>
    </w:p>
    <w:p w14:paraId="7D1057A9" w14:textId="77777777" w:rsidR="0041037A" w:rsidRPr="00205747" w:rsidRDefault="0041037A" w:rsidP="007552CD">
      <w:pPr>
        <w:pStyle w:val="BodyText2"/>
      </w:pPr>
    </w:p>
    <w:p w14:paraId="76FFE54D" w14:textId="77777777" w:rsidR="0041037A" w:rsidRPr="00205747" w:rsidRDefault="00E108E0" w:rsidP="007552CD">
      <w:pPr>
        <w:pStyle w:val="BodyText"/>
      </w:pPr>
      <w:r>
        <w:rPr>
          <w:rFonts w:ascii="Times New Roman" w:hAnsi="Times New Roman"/>
          <w:noProof/>
          <w:snapToGrid w:val="0"/>
          <w:sz w:val="22"/>
        </w:rPr>
        <w:object w:dxaOrig="1440" w:dyaOrig="1440" w14:anchorId="40AAC422">
          <v:shape id="_x0000_s2078" type="#_x0000_t75" alt="" style="position:absolute;left:0;text-align:left;margin-left:21.9pt;margin-top:26.95pt;width:140.3pt;height:39.25pt;z-index:251726336;mso-wrap-edited:f;mso-width-percent:0;mso-height-percent:0;mso-width-percent:0;mso-height-percent:0" fillcolor="window">
            <v:imagedata r:id="rId331" o:title=""/>
            <w10:wrap type="square"/>
          </v:shape>
          <o:OLEObject Type="Embed" ProgID="Equation.3" ShapeID="_x0000_s2078" DrawAspect="Content" ObjectID="_1721314971" r:id="rId332"/>
        </w:object>
      </w:r>
      <w:r w:rsidR="0041037A" w:rsidRPr="00205747">
        <w:t>The average effect of light on algal growth in a particular model cell can be obtained by combin</w:t>
      </w:r>
      <w:r w:rsidR="0041037A" w:rsidRPr="00205747">
        <w:softHyphen/>
        <w:t xml:space="preserve">ing the above two expressions and integrating over the cell depth to obtain (Chapra and </w:t>
      </w:r>
      <w:proofErr w:type="spellStart"/>
      <w:r w:rsidR="0041037A" w:rsidRPr="00205747">
        <w:t>Reckhow</w:t>
      </w:r>
      <w:proofErr w:type="spellEnd"/>
      <w:r w:rsidR="0041037A" w:rsidRPr="00205747">
        <w:t>, 1983):</w:t>
      </w:r>
    </w:p>
    <w:p w14:paraId="520CC55D" w14:textId="42E439B6" w:rsidR="0041037A" w:rsidRPr="00B7030B" w:rsidRDefault="0041037A" w:rsidP="00127D1D">
      <w:pPr>
        <w:pStyle w:val="equation"/>
        <w:spacing w:after="0"/>
        <w:rPr>
          <w:rFonts w:asciiTheme="minorHAnsi" w:hAnsiTheme="minorHAnsi"/>
        </w:rPr>
      </w:pPr>
      <w:r w:rsidRPr="00B7030B">
        <w:rPr>
          <w:rFonts w:asciiTheme="minorHAnsi" w:hAnsiTheme="minorHAnsi"/>
        </w:rPr>
        <w:tab/>
      </w:r>
      <w:r w:rsidRPr="00B7030B">
        <w:rPr>
          <w:rFonts w:asciiTheme="minorHAnsi" w:hAnsiTheme="minorHAnsi"/>
        </w:rPr>
        <w:tab/>
      </w:r>
      <w:r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78</w:t>
      </w:r>
      <w:r w:rsidR="00A41B27">
        <w:rPr>
          <w:rFonts w:asciiTheme="minorHAnsi" w:hAnsiTheme="minorHAnsi"/>
          <w:b/>
          <w:bCs/>
        </w:rPr>
        <w:fldChar w:fldCharType="end"/>
      </w:r>
      <w:r w:rsidRPr="00B7030B">
        <w:rPr>
          <w:rFonts w:asciiTheme="minorHAnsi" w:hAnsiTheme="minorHAnsi"/>
          <w:b/>
          <w:bCs/>
        </w:rPr>
        <w:t>)</w:t>
      </w:r>
    </w:p>
    <w:p w14:paraId="79D68232" w14:textId="77777777" w:rsidR="001019BB" w:rsidRDefault="001019BB" w:rsidP="000C0DE5">
      <w:pPr>
        <w:pStyle w:val="BodyText"/>
      </w:pPr>
    </w:p>
    <w:p w14:paraId="4EFC6D81" w14:textId="07EF13C8" w:rsidR="0041037A" w:rsidRPr="00205747" w:rsidRDefault="0041037A" w:rsidP="000C0DE5">
      <w:pPr>
        <w:pStyle w:val="where"/>
      </w:pPr>
      <w:r w:rsidRPr="00205747">
        <w:t>where:</w:t>
      </w:r>
    </w:p>
    <w:p w14:paraId="4501DD35" w14:textId="77777777" w:rsidR="0041037A" w:rsidRPr="007410FE" w:rsidRDefault="00AE1A19" w:rsidP="000C0DE5">
      <w:pPr>
        <w:pStyle w:val="BodyText2"/>
        <w:jc w:val="left"/>
      </w:pPr>
      <w:r w:rsidRPr="007410FE">
        <w:rPr>
          <w:noProof/>
        </w:rPr>
        <w:drawing>
          <wp:inline distT="0" distB="0" distL="0" distR="0" wp14:anchorId="6FEE5498" wp14:editId="25303731">
            <wp:extent cx="2298065" cy="1475105"/>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pic:cNvPicPr>
                      <a:picLocks noChangeAspect="1" noChangeArrowheads="1"/>
                    </pic:cNvPicPr>
                  </pic:nvPicPr>
                  <pic:blipFill>
                    <a:blip r:embed="rId333" cstate="print"/>
                    <a:srcRect/>
                    <a:stretch>
                      <a:fillRect/>
                    </a:stretch>
                  </pic:blipFill>
                  <pic:spPr bwMode="auto">
                    <a:xfrm>
                      <a:off x="0" y="0"/>
                      <a:ext cx="2298065" cy="1475105"/>
                    </a:xfrm>
                    <a:prstGeom prst="rect">
                      <a:avLst/>
                    </a:prstGeom>
                    <a:noFill/>
                    <a:ln w="9525">
                      <a:noFill/>
                      <a:miter lim="800000"/>
                      <a:headEnd/>
                      <a:tailEnd/>
                    </a:ln>
                  </pic:spPr>
                </pic:pic>
              </a:graphicData>
            </a:graphic>
          </wp:inline>
        </w:drawing>
      </w:r>
    </w:p>
    <w:p w14:paraId="739010F1" w14:textId="77777777" w:rsidR="0041037A" w:rsidRPr="007410FE" w:rsidRDefault="0041037A" w:rsidP="00B6554A">
      <w:pPr>
        <w:pStyle w:val="BodyText2"/>
      </w:pPr>
    </w:p>
    <w:p w14:paraId="78E6F3D2" w14:textId="77777777" w:rsidR="0041037A" w:rsidRPr="007410FE" w:rsidRDefault="0041037A" w:rsidP="00B6554A">
      <w:pPr>
        <w:pStyle w:val="BodyText"/>
      </w:pPr>
      <w:r w:rsidRPr="007410FE">
        <w:lastRenderedPageBreak/>
        <w:t>The fraction of solar radiation,</w:t>
      </w:r>
      <w:r w:rsidR="00721AB7" w:rsidRPr="007410FE">
        <w:t xml:space="preserve"> </w:t>
      </w:r>
      <w:r w:rsidR="00721AB7" w:rsidRPr="001019BB">
        <w:t>(1-</w:t>
      </w:r>
      <w:proofErr w:type="gramStart"/>
      <w:r w:rsidR="00721AB7" w:rsidRPr="001019BB">
        <w:t>β)</w:t>
      </w:r>
      <w:r w:rsidR="00721AB7" w:rsidRPr="007410FE">
        <w:t>I</w:t>
      </w:r>
      <w:r w:rsidR="00721AB7" w:rsidRPr="007410FE">
        <w:rPr>
          <w:vertAlign w:val="subscript"/>
        </w:rPr>
        <w:t>o</w:t>
      </w:r>
      <w:proofErr w:type="gramEnd"/>
      <w:r w:rsidRPr="007410FE">
        <w:t>, is added directly to the surface layer.</w:t>
      </w:r>
      <w:r w:rsidR="00721AB7" w:rsidRPr="007410FE">
        <w:t xml:space="preserve">  The attenuation coefficient, </w:t>
      </w:r>
      <w:r w:rsidR="00721AB7" w:rsidRPr="000C0DE5">
        <w:rPr>
          <w:i/>
          <w:iCs/>
        </w:rPr>
        <w:t>α</w:t>
      </w:r>
      <w:r w:rsidRPr="007410FE">
        <w:t xml:space="preserve">, consists of a baseline value </w:t>
      </w:r>
      <w:r w:rsidRPr="007410FE">
        <w:rPr>
          <w:rStyle w:val="Hyperlink"/>
          <w:rFonts w:asciiTheme="minorHAnsi" w:hAnsiTheme="minorHAnsi"/>
        </w:rPr>
        <w:t>[</w:t>
      </w:r>
      <w:hyperlink w:anchor="extinction_coefficient" w:history="1">
        <w:r w:rsidRPr="007410FE">
          <w:rPr>
            <w:rStyle w:val="Hyperlink"/>
            <w:rFonts w:asciiTheme="minorHAnsi" w:hAnsiTheme="minorHAnsi"/>
          </w:rPr>
          <w:t>EXH2O</w:t>
        </w:r>
      </w:hyperlink>
      <w:r w:rsidRPr="007410FE">
        <w:rPr>
          <w:rStyle w:val="Hyperlink"/>
          <w:rFonts w:asciiTheme="minorHAnsi" w:hAnsiTheme="minorHAnsi"/>
        </w:rPr>
        <w:t>]</w:t>
      </w:r>
      <w:r w:rsidRPr="007410FE">
        <w:t xml:space="preserve"> to which the effects of inorganic </w:t>
      </w:r>
      <w:r w:rsidRPr="007410FE">
        <w:rPr>
          <w:rStyle w:val="Hyperlink"/>
          <w:rFonts w:asciiTheme="minorHAnsi" w:hAnsiTheme="minorHAnsi"/>
          <w:b w:val="0"/>
        </w:rPr>
        <w:t>[</w:t>
      </w:r>
      <w:hyperlink w:anchor="extinction_coefficient" w:history="1">
        <w:r w:rsidRPr="007410FE">
          <w:rPr>
            <w:rStyle w:val="Hyperlink"/>
            <w:rFonts w:asciiTheme="minorHAnsi" w:hAnsiTheme="minorHAnsi"/>
          </w:rPr>
          <w:t>EXINOR</w:t>
        </w:r>
      </w:hyperlink>
      <w:r w:rsidRPr="007410FE">
        <w:rPr>
          <w:rStyle w:val="Hyperlink"/>
          <w:rFonts w:asciiTheme="minorHAnsi" w:hAnsiTheme="minorHAnsi"/>
          <w:b w:val="0"/>
        </w:rPr>
        <w:t>]</w:t>
      </w:r>
      <w:r w:rsidRPr="007410FE">
        <w:rPr>
          <w:b/>
          <w:bCs/>
          <w:color w:val="0000FF"/>
          <w:u w:val="single"/>
        </w:rPr>
        <w:t xml:space="preserve"> </w:t>
      </w:r>
      <w:r w:rsidRPr="007410FE">
        <w:t xml:space="preserve">and organic </w:t>
      </w:r>
      <w:r w:rsidRPr="007410FE">
        <w:rPr>
          <w:rStyle w:val="Hyperlink"/>
          <w:rFonts w:asciiTheme="minorHAnsi" w:hAnsiTheme="minorHAnsi"/>
          <w:b w:val="0"/>
        </w:rPr>
        <w:t>[</w:t>
      </w:r>
      <w:hyperlink w:anchor="extinction_coefficient" w:history="1">
        <w:r w:rsidRPr="007410FE">
          <w:rPr>
            <w:rStyle w:val="Hyperlink"/>
            <w:rFonts w:asciiTheme="minorHAnsi" w:hAnsiTheme="minorHAnsi"/>
          </w:rPr>
          <w:t>EXORG</w:t>
        </w:r>
      </w:hyperlink>
      <w:r w:rsidRPr="007410FE">
        <w:rPr>
          <w:rStyle w:val="Hyperlink"/>
          <w:rFonts w:asciiTheme="minorHAnsi" w:hAnsiTheme="minorHAnsi"/>
          <w:b w:val="0"/>
        </w:rPr>
        <w:t>]</w:t>
      </w:r>
      <w:r w:rsidRPr="007410FE">
        <w:t xml:space="preserve"> suspended solids, and algae </w:t>
      </w:r>
      <w:r w:rsidRPr="007410FE">
        <w:rPr>
          <w:rStyle w:val="Hyperlink"/>
          <w:rFonts w:asciiTheme="minorHAnsi" w:hAnsiTheme="minorHAnsi"/>
          <w:b w:val="0"/>
        </w:rPr>
        <w:t>[</w:t>
      </w:r>
      <w:hyperlink w:anchor="algal_extinction" w:history="1">
        <w:r w:rsidRPr="007410FE">
          <w:rPr>
            <w:rStyle w:val="Hyperlink"/>
            <w:rFonts w:asciiTheme="minorHAnsi" w:hAnsiTheme="minorHAnsi"/>
          </w:rPr>
          <w:t>EXA</w:t>
        </w:r>
      </w:hyperlink>
      <w:r w:rsidRPr="007410FE">
        <w:rPr>
          <w:rStyle w:val="Hyperlink"/>
          <w:rFonts w:asciiTheme="minorHAnsi" w:hAnsiTheme="minorHAnsi"/>
          <w:b w:val="0"/>
        </w:rPr>
        <w:t>]</w:t>
      </w:r>
      <w:r w:rsidRPr="007410FE">
        <w:t xml:space="preserve"> are added.</w:t>
      </w:r>
    </w:p>
    <w:p w14:paraId="4F24AC4F" w14:textId="77777777" w:rsidR="0041037A" w:rsidRPr="007410FE" w:rsidRDefault="00E108E0" w:rsidP="00B6554A">
      <w:pPr>
        <w:pStyle w:val="BodyText"/>
      </w:pPr>
      <w:r>
        <w:rPr>
          <w:noProof/>
          <w:snapToGrid w:val="0"/>
          <w:sz w:val="22"/>
        </w:rPr>
        <w:object w:dxaOrig="1440" w:dyaOrig="1440" w14:anchorId="3126C78F">
          <v:shape id="_x0000_s2077" type="#_x0000_t75" alt="" style="position:absolute;left:0;text-align:left;margin-left:66.2pt;margin-top:22.8pt;width:74.4pt;height:39.9pt;z-index:251724288;mso-wrap-edited:f;mso-width-percent:0;mso-height-percent:0;mso-width-percent:0;mso-height-percent:0" fillcolor="window">
            <v:imagedata r:id="rId334" o:title=""/>
            <w10:wrap type="square"/>
          </v:shape>
          <o:OLEObject Type="Embed" ProgID="Equation.3" ShapeID="_x0000_s2077" DrawAspect="Content" ObjectID="_1721314970" r:id="rId335"/>
        </w:object>
      </w:r>
      <w:r w:rsidR="0041037A" w:rsidRPr="007410FE">
        <w:t>Rate multipliers limiting maximum algal growth due to nutrient limitations are comput</w:t>
      </w:r>
      <w:r w:rsidR="0041037A" w:rsidRPr="007410FE">
        <w:softHyphen/>
        <w:t>ed using the Monod relationship:</w:t>
      </w:r>
    </w:p>
    <w:p w14:paraId="4CF337A1" w14:textId="79A4E78E" w:rsidR="0041037A" w:rsidRPr="00B7030B" w:rsidRDefault="0041037A">
      <w:pPr>
        <w:pStyle w:val="equation"/>
        <w:rPr>
          <w:rFonts w:asciiTheme="minorHAnsi" w:hAnsiTheme="minorHAnsi"/>
        </w:rPr>
      </w:pPr>
      <w:r w:rsidRPr="00B7030B">
        <w:rPr>
          <w:rFonts w:asciiTheme="minorHAnsi" w:hAnsiTheme="minorHAnsi"/>
        </w:rPr>
        <w:tab/>
      </w:r>
      <w:r w:rsidRPr="00B7030B">
        <w:rPr>
          <w:rFonts w:asciiTheme="minorHAnsi" w:hAnsiTheme="minorHAnsi"/>
        </w:rPr>
        <w:tab/>
      </w:r>
      <w:r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79</w:t>
      </w:r>
      <w:r w:rsidR="00A41B27">
        <w:rPr>
          <w:rFonts w:asciiTheme="minorHAnsi" w:hAnsiTheme="minorHAnsi"/>
          <w:b/>
          <w:bCs/>
        </w:rPr>
        <w:fldChar w:fldCharType="end"/>
      </w:r>
      <w:r w:rsidRPr="00B7030B">
        <w:rPr>
          <w:rFonts w:asciiTheme="minorHAnsi" w:hAnsiTheme="minorHAnsi"/>
          <w:b/>
          <w:bCs/>
        </w:rPr>
        <w:t>)</w:t>
      </w:r>
    </w:p>
    <w:p w14:paraId="29A9E8AB" w14:textId="77777777" w:rsidR="0041037A" w:rsidRPr="007410FE" w:rsidRDefault="0041037A" w:rsidP="000C0DE5">
      <w:pPr>
        <w:pStyle w:val="where"/>
      </w:pPr>
      <w:r w:rsidRPr="007410FE">
        <w:t>where:</w:t>
      </w:r>
    </w:p>
    <w:p w14:paraId="764F9F0A" w14:textId="77777777" w:rsidR="0041037A" w:rsidRPr="001019BB" w:rsidRDefault="0041037A" w:rsidP="00B6554A">
      <w:pPr>
        <w:pStyle w:val="variabledefinitionChar"/>
        <w:rPr>
          <w:iCs/>
        </w:rPr>
      </w:pPr>
      <w:r w:rsidRPr="007410FE">
        <w:tab/>
      </w:r>
      <w:r w:rsidR="00721AB7" w:rsidRPr="007410FE">
        <w:sym w:font="Symbol" w:char="F046"/>
      </w:r>
      <w:proofErr w:type="spellStart"/>
      <w:r w:rsidRPr="007410FE">
        <w:rPr>
          <w:i/>
          <w:iCs/>
          <w:vertAlign w:val="subscript"/>
        </w:rPr>
        <w:t>i</w:t>
      </w:r>
      <w:proofErr w:type="spellEnd"/>
      <w:r w:rsidRPr="007410FE">
        <w:tab/>
        <w:t xml:space="preserve">= </w:t>
      </w:r>
      <w:r w:rsidRPr="007410FE">
        <w:tab/>
        <w:t xml:space="preserve">phosphorus or nitrate + ammonium concentration, </w:t>
      </w:r>
      <w:r w:rsidRPr="000C0DE5">
        <w:rPr>
          <w:iCs/>
        </w:rPr>
        <w:t>g m</w:t>
      </w:r>
      <w:r w:rsidRPr="000C0DE5">
        <w:rPr>
          <w:iCs/>
          <w:vertAlign w:val="superscript"/>
        </w:rPr>
        <w:t>-3</w:t>
      </w:r>
    </w:p>
    <w:p w14:paraId="6795484E" w14:textId="77777777" w:rsidR="0041037A" w:rsidRPr="007410FE" w:rsidRDefault="0041037A" w:rsidP="00B6554A">
      <w:pPr>
        <w:pStyle w:val="variabledefinitionChar"/>
      </w:pPr>
      <w:r w:rsidRPr="007410FE">
        <w:tab/>
      </w:r>
      <w:r w:rsidRPr="007410FE">
        <w:rPr>
          <w:i/>
          <w:iCs/>
        </w:rPr>
        <w:t>P</w:t>
      </w:r>
      <w:r w:rsidRPr="007410FE">
        <w:rPr>
          <w:i/>
          <w:iCs/>
          <w:vertAlign w:val="subscript"/>
        </w:rPr>
        <w:t>i</w:t>
      </w:r>
      <w:r w:rsidRPr="007410FE">
        <w:tab/>
        <w:t>=</w:t>
      </w:r>
      <w:r w:rsidRPr="007410FE">
        <w:tab/>
        <w:t>half</w:t>
      </w:r>
      <w:r w:rsidRPr="007410FE">
        <w:noBreakHyphen/>
        <w:t xml:space="preserve">saturation coefficient for phosphorus or nitrate + ammonium, </w:t>
      </w:r>
      <w:r w:rsidRPr="000C0DE5">
        <w:rPr>
          <w:iCs/>
        </w:rPr>
        <w:t>g</w:t>
      </w:r>
      <w:r w:rsidRPr="007410FE">
        <w:rPr>
          <w:i/>
        </w:rPr>
        <w:t xml:space="preserve"> </w:t>
      </w:r>
      <w:r w:rsidRPr="000C0DE5">
        <w:rPr>
          <w:iCs/>
        </w:rPr>
        <w:t>m</w:t>
      </w:r>
      <w:r w:rsidRPr="000C0DE5">
        <w:rPr>
          <w:iCs/>
          <w:vertAlign w:val="superscript"/>
        </w:rPr>
        <w:t>-</w:t>
      </w:r>
      <w:r w:rsidRPr="007410FE">
        <w:rPr>
          <w:i/>
          <w:vertAlign w:val="superscript"/>
        </w:rPr>
        <w:t>3</w:t>
      </w:r>
    </w:p>
    <w:p w14:paraId="6503B3F9" w14:textId="77777777" w:rsidR="0041037A" w:rsidRPr="007410FE" w:rsidRDefault="0041037A" w:rsidP="00B6554A">
      <w:pPr>
        <w:pStyle w:val="BodyText2"/>
      </w:pPr>
    </w:p>
    <w:p w14:paraId="5A1C36EA" w14:textId="6AC3FE04" w:rsidR="0041037A" w:rsidRPr="007410FE" w:rsidRDefault="00984E97" w:rsidP="005611B1">
      <w:pPr>
        <w:pStyle w:val="BodyText"/>
      </w:pPr>
      <w:r w:rsidRPr="007410FE">
        <w:t>T</w:t>
      </w:r>
      <w:r w:rsidR="0041037A" w:rsidRPr="007410FE">
        <w:t>he algal nitrogen preference for ammonium</w:t>
      </w:r>
      <w:r w:rsidRPr="007410FE">
        <w:t xml:space="preserve"> is</w:t>
      </w:r>
      <w:r w:rsidR="0041037A" w:rsidRPr="007410FE">
        <w:t xml:space="preserve"> based upon the following </w:t>
      </w:r>
      <w:r w:rsidRPr="007410FE">
        <w:t>equation</w:t>
      </w:r>
      <w:r w:rsidR="001019BB">
        <w:t xml:space="preserve"> </w:t>
      </w:r>
      <w:r w:rsidR="001019BB" w:rsidRPr="007410FE">
        <w:t>(Thomann and Fitzpatrick, 1982)</w:t>
      </w:r>
      <w:r w:rsidRPr="007410FE">
        <w:t>:</w:t>
      </w:r>
    </w:p>
    <w:p w14:paraId="07739896" w14:textId="29828C1E" w:rsidR="0041037A" w:rsidRPr="00B7030B" w:rsidRDefault="00000000" w:rsidP="00341B75">
      <w:pPr>
        <w:pStyle w:val="equation"/>
        <w:rPr>
          <w:rFonts w:asciiTheme="minorHAnsi" w:hAnsiTheme="minorHAnsi"/>
        </w:rPr>
      </w:pPr>
      <m:oMath>
        <m:sSub>
          <m:sSubPr>
            <m:ctrlPr>
              <w:rPr>
                <w:rFonts w:ascii="Cambria Math" w:hAnsi="Cambria Math"/>
                <w:i/>
                <w:noProof/>
                <w:snapToGrid w:val="0"/>
                <w:sz w:val="28"/>
                <w:szCs w:val="24"/>
              </w:rPr>
            </m:ctrlPr>
          </m:sSubPr>
          <m:e>
            <m:r>
              <w:rPr>
                <w:rFonts w:ascii="Cambria Math"/>
                <w:noProof/>
                <w:snapToGrid w:val="0"/>
                <w:sz w:val="28"/>
                <w:szCs w:val="24"/>
              </w:rPr>
              <m:t>P</m:t>
            </m:r>
          </m:e>
          <m:sub>
            <m:r>
              <w:rPr>
                <w:rFonts w:ascii="Cambria Math"/>
                <w:noProof/>
                <w:snapToGrid w:val="0"/>
                <w:sz w:val="28"/>
                <w:szCs w:val="24"/>
              </w:rPr>
              <m:t>NH</m:t>
            </m:r>
            <m:r>
              <w:rPr>
                <w:rFonts w:ascii="Cambria Math"/>
                <w:noProof/>
                <w:snapToGrid w:val="0"/>
                <w:sz w:val="28"/>
                <w:szCs w:val="24"/>
              </w:rPr>
              <m:t>4</m:t>
            </m:r>
          </m:sub>
        </m:sSub>
        <m:r>
          <w:rPr>
            <w:rFonts w:ascii="Cambria Math"/>
            <w:noProof/>
            <w:snapToGrid w:val="0"/>
            <w:sz w:val="28"/>
            <w:szCs w:val="24"/>
          </w:rPr>
          <m:t>=</m:t>
        </m:r>
        <m:sSub>
          <m:sSubPr>
            <m:ctrlPr>
              <w:rPr>
                <w:rFonts w:ascii="Cambria Math" w:hAnsi="Cambria Math"/>
                <w:i/>
                <w:noProof/>
                <w:snapToGrid w:val="0"/>
                <w:sz w:val="28"/>
                <w:szCs w:val="24"/>
              </w:rPr>
            </m:ctrlPr>
          </m:sSubPr>
          <m:e>
            <m:r>
              <w:rPr>
                <w:rFonts w:ascii="Cambria Math"/>
                <w:noProof/>
                <w:snapToGrid w:val="0"/>
                <w:sz w:val="28"/>
                <w:szCs w:val="24"/>
              </w:rPr>
              <m:t>Φ</m:t>
            </m:r>
          </m:e>
          <m:sub>
            <m:r>
              <w:rPr>
                <w:rFonts w:ascii="Cambria Math"/>
                <w:noProof/>
                <w:snapToGrid w:val="0"/>
                <w:sz w:val="28"/>
                <w:szCs w:val="24"/>
              </w:rPr>
              <m:t>NH</m:t>
            </m:r>
            <m:r>
              <w:rPr>
                <w:rFonts w:ascii="Cambria Math"/>
                <w:noProof/>
                <w:snapToGrid w:val="0"/>
                <w:sz w:val="28"/>
                <w:szCs w:val="24"/>
              </w:rPr>
              <m:t>4</m:t>
            </m:r>
          </m:sub>
        </m:sSub>
        <m:f>
          <m:fPr>
            <m:ctrlPr>
              <w:rPr>
                <w:rFonts w:ascii="Cambria Math" w:hAnsi="Cambria Math"/>
                <w:i/>
                <w:noProof/>
                <w:snapToGrid w:val="0"/>
                <w:sz w:val="28"/>
                <w:szCs w:val="24"/>
              </w:rPr>
            </m:ctrlPr>
          </m:fPr>
          <m:num>
            <m:sSub>
              <m:sSubPr>
                <m:ctrlPr>
                  <w:rPr>
                    <w:rFonts w:ascii="Cambria Math" w:hAnsi="Cambria Math"/>
                    <w:i/>
                    <w:noProof/>
                    <w:snapToGrid w:val="0"/>
                    <w:sz w:val="28"/>
                    <w:szCs w:val="24"/>
                  </w:rPr>
                </m:ctrlPr>
              </m:sSubPr>
              <m:e>
                <m:r>
                  <w:rPr>
                    <w:rFonts w:ascii="Cambria Math"/>
                    <w:noProof/>
                    <w:snapToGrid w:val="0"/>
                    <w:sz w:val="28"/>
                    <w:szCs w:val="24"/>
                  </w:rPr>
                  <m:t>Φ</m:t>
                </m:r>
              </m:e>
              <m:sub>
                <m:r>
                  <w:rPr>
                    <w:rFonts w:ascii="Cambria Math"/>
                    <w:noProof/>
                    <w:snapToGrid w:val="0"/>
                    <w:sz w:val="28"/>
                    <w:szCs w:val="24"/>
                  </w:rPr>
                  <m:t>NOx</m:t>
                </m:r>
              </m:sub>
            </m:sSub>
          </m:num>
          <m:den>
            <m:d>
              <m:dPr>
                <m:ctrlPr>
                  <w:rPr>
                    <w:rFonts w:ascii="Cambria Math" w:hAnsi="Cambria Math"/>
                    <w:i/>
                    <w:noProof/>
                    <w:snapToGrid w:val="0"/>
                    <w:sz w:val="28"/>
                    <w:szCs w:val="24"/>
                  </w:rPr>
                </m:ctrlPr>
              </m:dPr>
              <m:e>
                <m:sSub>
                  <m:sSubPr>
                    <m:ctrlPr>
                      <w:rPr>
                        <w:rFonts w:ascii="Cambria Math" w:hAnsi="Cambria Math"/>
                        <w:i/>
                        <w:noProof/>
                        <w:snapToGrid w:val="0"/>
                        <w:sz w:val="28"/>
                        <w:szCs w:val="24"/>
                      </w:rPr>
                    </m:ctrlPr>
                  </m:sSubPr>
                  <m:e>
                    <m:r>
                      <w:rPr>
                        <w:rFonts w:ascii="Cambria Math"/>
                        <w:noProof/>
                        <w:snapToGrid w:val="0"/>
                        <w:sz w:val="28"/>
                        <w:szCs w:val="24"/>
                      </w:rPr>
                      <m:t>K</m:t>
                    </m:r>
                  </m:e>
                  <m:sub>
                    <m:r>
                      <w:rPr>
                        <w:rFonts w:ascii="Cambria Math"/>
                        <w:noProof/>
                        <w:snapToGrid w:val="0"/>
                        <w:sz w:val="28"/>
                        <w:szCs w:val="24"/>
                      </w:rPr>
                      <m:t>NH</m:t>
                    </m:r>
                    <m:r>
                      <w:rPr>
                        <w:rFonts w:ascii="Cambria Math"/>
                        <w:noProof/>
                        <w:snapToGrid w:val="0"/>
                        <w:sz w:val="28"/>
                        <w:szCs w:val="24"/>
                      </w:rPr>
                      <m:t>4</m:t>
                    </m:r>
                  </m:sub>
                </m:sSub>
                <m:r>
                  <w:rPr>
                    <w:rFonts w:ascii="Cambria Math"/>
                    <w:noProof/>
                    <w:snapToGrid w:val="0"/>
                    <w:sz w:val="28"/>
                    <w:szCs w:val="24"/>
                  </w:rPr>
                  <m:t>+</m:t>
                </m:r>
                <m:sSub>
                  <m:sSubPr>
                    <m:ctrlPr>
                      <w:rPr>
                        <w:rFonts w:ascii="Cambria Math" w:hAnsi="Cambria Math"/>
                        <w:i/>
                        <w:noProof/>
                        <w:snapToGrid w:val="0"/>
                        <w:sz w:val="28"/>
                        <w:szCs w:val="24"/>
                      </w:rPr>
                    </m:ctrlPr>
                  </m:sSubPr>
                  <m:e>
                    <m:r>
                      <w:rPr>
                        <w:rFonts w:ascii="Cambria Math"/>
                        <w:noProof/>
                        <w:snapToGrid w:val="0"/>
                        <w:sz w:val="28"/>
                        <w:szCs w:val="24"/>
                      </w:rPr>
                      <m:t>Φ</m:t>
                    </m:r>
                  </m:e>
                  <m:sub>
                    <m:r>
                      <w:rPr>
                        <w:rFonts w:ascii="Cambria Math"/>
                        <w:noProof/>
                        <w:snapToGrid w:val="0"/>
                        <w:sz w:val="28"/>
                        <w:szCs w:val="24"/>
                      </w:rPr>
                      <m:t>NH</m:t>
                    </m:r>
                    <m:r>
                      <w:rPr>
                        <w:rFonts w:ascii="Cambria Math"/>
                        <w:noProof/>
                        <w:snapToGrid w:val="0"/>
                        <w:sz w:val="28"/>
                        <w:szCs w:val="24"/>
                      </w:rPr>
                      <m:t>4</m:t>
                    </m:r>
                  </m:sub>
                </m:sSub>
              </m:e>
            </m:d>
            <m:d>
              <m:dPr>
                <m:ctrlPr>
                  <w:rPr>
                    <w:rFonts w:ascii="Cambria Math" w:hAnsi="Cambria Math"/>
                    <w:i/>
                    <w:noProof/>
                    <w:snapToGrid w:val="0"/>
                    <w:sz w:val="28"/>
                    <w:szCs w:val="24"/>
                  </w:rPr>
                </m:ctrlPr>
              </m:dPr>
              <m:e>
                <m:sSub>
                  <m:sSubPr>
                    <m:ctrlPr>
                      <w:rPr>
                        <w:rFonts w:ascii="Cambria Math" w:hAnsi="Cambria Math"/>
                        <w:i/>
                        <w:noProof/>
                        <w:snapToGrid w:val="0"/>
                        <w:sz w:val="28"/>
                        <w:szCs w:val="24"/>
                      </w:rPr>
                    </m:ctrlPr>
                  </m:sSubPr>
                  <m:e>
                    <m:r>
                      <w:rPr>
                        <w:rFonts w:ascii="Cambria Math"/>
                        <w:noProof/>
                        <w:snapToGrid w:val="0"/>
                        <w:sz w:val="28"/>
                        <w:szCs w:val="24"/>
                      </w:rPr>
                      <m:t>K</m:t>
                    </m:r>
                  </m:e>
                  <m:sub>
                    <m:r>
                      <w:rPr>
                        <w:rFonts w:ascii="Cambria Math"/>
                        <w:noProof/>
                        <w:snapToGrid w:val="0"/>
                        <w:sz w:val="28"/>
                        <w:szCs w:val="24"/>
                      </w:rPr>
                      <m:t>NH</m:t>
                    </m:r>
                    <m:r>
                      <w:rPr>
                        <w:rFonts w:ascii="Cambria Math"/>
                        <w:noProof/>
                        <w:snapToGrid w:val="0"/>
                        <w:sz w:val="28"/>
                        <w:szCs w:val="24"/>
                      </w:rPr>
                      <m:t>4</m:t>
                    </m:r>
                  </m:sub>
                </m:sSub>
                <m:r>
                  <w:rPr>
                    <w:rFonts w:ascii="Cambria Math"/>
                    <w:noProof/>
                    <w:snapToGrid w:val="0"/>
                    <w:sz w:val="28"/>
                    <w:szCs w:val="24"/>
                  </w:rPr>
                  <m:t>+</m:t>
                </m:r>
                <m:sSub>
                  <m:sSubPr>
                    <m:ctrlPr>
                      <w:rPr>
                        <w:rFonts w:ascii="Cambria Math" w:hAnsi="Cambria Math"/>
                        <w:i/>
                        <w:noProof/>
                        <w:snapToGrid w:val="0"/>
                        <w:sz w:val="28"/>
                        <w:szCs w:val="24"/>
                      </w:rPr>
                    </m:ctrlPr>
                  </m:sSubPr>
                  <m:e>
                    <m:r>
                      <w:rPr>
                        <w:rFonts w:ascii="Cambria Math"/>
                        <w:noProof/>
                        <w:snapToGrid w:val="0"/>
                        <w:sz w:val="28"/>
                        <w:szCs w:val="24"/>
                      </w:rPr>
                      <m:t>Φ</m:t>
                    </m:r>
                  </m:e>
                  <m:sub>
                    <m:r>
                      <w:rPr>
                        <w:rFonts w:ascii="Cambria Math"/>
                        <w:noProof/>
                        <w:snapToGrid w:val="0"/>
                        <w:sz w:val="28"/>
                        <w:szCs w:val="24"/>
                      </w:rPr>
                      <m:t>NOx</m:t>
                    </m:r>
                  </m:sub>
                </m:sSub>
              </m:e>
            </m:d>
          </m:den>
        </m:f>
        <m:r>
          <w:rPr>
            <w:rFonts w:ascii="Cambria Math"/>
            <w:noProof/>
            <w:snapToGrid w:val="0"/>
            <w:sz w:val="28"/>
            <w:szCs w:val="24"/>
          </w:rPr>
          <m:t>+</m:t>
        </m:r>
        <m:sSub>
          <m:sSubPr>
            <m:ctrlPr>
              <w:rPr>
                <w:rFonts w:ascii="Cambria Math" w:hAnsi="Cambria Math"/>
                <w:i/>
                <w:noProof/>
                <w:snapToGrid w:val="0"/>
                <w:sz w:val="28"/>
                <w:szCs w:val="24"/>
              </w:rPr>
            </m:ctrlPr>
          </m:sSubPr>
          <m:e>
            <m:r>
              <w:rPr>
                <w:rFonts w:ascii="Cambria Math"/>
                <w:noProof/>
                <w:snapToGrid w:val="0"/>
                <w:sz w:val="28"/>
                <w:szCs w:val="24"/>
              </w:rPr>
              <m:t>Φ</m:t>
            </m:r>
          </m:e>
          <m:sub>
            <m:r>
              <w:rPr>
                <w:rFonts w:ascii="Cambria Math"/>
                <w:noProof/>
                <w:snapToGrid w:val="0"/>
                <w:sz w:val="28"/>
                <w:szCs w:val="24"/>
              </w:rPr>
              <m:t>NH</m:t>
            </m:r>
            <m:r>
              <w:rPr>
                <w:rFonts w:ascii="Cambria Math"/>
                <w:noProof/>
                <w:snapToGrid w:val="0"/>
                <w:sz w:val="28"/>
                <w:szCs w:val="24"/>
              </w:rPr>
              <m:t>4</m:t>
            </m:r>
          </m:sub>
        </m:sSub>
        <m:f>
          <m:fPr>
            <m:ctrlPr>
              <w:rPr>
                <w:rFonts w:ascii="Cambria Math" w:hAnsi="Cambria Math"/>
                <w:i/>
                <w:noProof/>
                <w:snapToGrid w:val="0"/>
                <w:sz w:val="28"/>
                <w:szCs w:val="24"/>
              </w:rPr>
            </m:ctrlPr>
          </m:fPr>
          <m:num>
            <m:sSub>
              <m:sSubPr>
                <m:ctrlPr>
                  <w:rPr>
                    <w:rFonts w:ascii="Cambria Math" w:hAnsi="Cambria Math"/>
                    <w:i/>
                    <w:noProof/>
                    <w:snapToGrid w:val="0"/>
                    <w:sz w:val="28"/>
                    <w:szCs w:val="24"/>
                  </w:rPr>
                </m:ctrlPr>
              </m:sSubPr>
              <m:e>
                <m:r>
                  <w:rPr>
                    <w:rFonts w:ascii="Cambria Math"/>
                    <w:noProof/>
                    <w:snapToGrid w:val="0"/>
                    <w:sz w:val="28"/>
                    <w:szCs w:val="24"/>
                  </w:rPr>
                  <m:t>K</m:t>
                </m:r>
              </m:e>
              <m:sub>
                <m:r>
                  <w:rPr>
                    <w:rFonts w:ascii="Cambria Math"/>
                    <w:noProof/>
                    <w:snapToGrid w:val="0"/>
                    <w:sz w:val="28"/>
                    <w:szCs w:val="24"/>
                  </w:rPr>
                  <m:t>NH</m:t>
                </m:r>
                <m:r>
                  <w:rPr>
                    <w:rFonts w:ascii="Cambria Math"/>
                    <w:noProof/>
                    <w:snapToGrid w:val="0"/>
                    <w:sz w:val="28"/>
                    <w:szCs w:val="24"/>
                  </w:rPr>
                  <m:t>4</m:t>
                </m:r>
              </m:sub>
            </m:sSub>
          </m:num>
          <m:den>
            <m:d>
              <m:dPr>
                <m:ctrlPr>
                  <w:rPr>
                    <w:rFonts w:ascii="Cambria Math" w:hAnsi="Cambria Math"/>
                    <w:i/>
                    <w:noProof/>
                    <w:snapToGrid w:val="0"/>
                    <w:sz w:val="28"/>
                    <w:szCs w:val="24"/>
                  </w:rPr>
                </m:ctrlPr>
              </m:dPr>
              <m:e>
                <m:sSub>
                  <m:sSubPr>
                    <m:ctrlPr>
                      <w:rPr>
                        <w:rFonts w:ascii="Cambria Math" w:hAnsi="Cambria Math"/>
                        <w:i/>
                        <w:noProof/>
                        <w:snapToGrid w:val="0"/>
                        <w:sz w:val="28"/>
                        <w:szCs w:val="24"/>
                      </w:rPr>
                    </m:ctrlPr>
                  </m:sSubPr>
                  <m:e>
                    <m:r>
                      <w:rPr>
                        <w:rFonts w:ascii="Cambria Math"/>
                        <w:noProof/>
                        <w:snapToGrid w:val="0"/>
                        <w:sz w:val="28"/>
                        <w:szCs w:val="24"/>
                      </w:rPr>
                      <m:t>Φ</m:t>
                    </m:r>
                  </m:e>
                  <m:sub>
                    <m:r>
                      <w:rPr>
                        <w:rFonts w:ascii="Cambria Math"/>
                        <w:noProof/>
                        <w:snapToGrid w:val="0"/>
                        <w:sz w:val="28"/>
                        <w:szCs w:val="24"/>
                      </w:rPr>
                      <m:t>NH</m:t>
                    </m:r>
                    <m:r>
                      <w:rPr>
                        <w:rFonts w:ascii="Cambria Math"/>
                        <w:noProof/>
                        <w:snapToGrid w:val="0"/>
                        <w:sz w:val="28"/>
                        <w:szCs w:val="24"/>
                      </w:rPr>
                      <m:t>4</m:t>
                    </m:r>
                  </m:sub>
                </m:sSub>
                <m:r>
                  <w:rPr>
                    <w:rFonts w:ascii="Cambria Math"/>
                    <w:noProof/>
                    <w:snapToGrid w:val="0"/>
                    <w:sz w:val="28"/>
                    <w:szCs w:val="24"/>
                  </w:rPr>
                  <m:t>+</m:t>
                </m:r>
                <m:sSub>
                  <m:sSubPr>
                    <m:ctrlPr>
                      <w:rPr>
                        <w:rFonts w:ascii="Cambria Math" w:hAnsi="Cambria Math"/>
                        <w:i/>
                        <w:noProof/>
                        <w:snapToGrid w:val="0"/>
                        <w:sz w:val="28"/>
                        <w:szCs w:val="24"/>
                      </w:rPr>
                    </m:ctrlPr>
                  </m:sSubPr>
                  <m:e>
                    <m:r>
                      <w:rPr>
                        <w:rFonts w:ascii="Cambria Math"/>
                        <w:noProof/>
                        <w:snapToGrid w:val="0"/>
                        <w:sz w:val="28"/>
                        <w:szCs w:val="24"/>
                      </w:rPr>
                      <m:t>Φ</m:t>
                    </m:r>
                  </m:e>
                  <m:sub>
                    <m:r>
                      <w:rPr>
                        <w:rFonts w:ascii="Cambria Math"/>
                        <w:noProof/>
                        <w:snapToGrid w:val="0"/>
                        <w:sz w:val="28"/>
                        <w:szCs w:val="24"/>
                      </w:rPr>
                      <m:t>NOx</m:t>
                    </m:r>
                  </m:sub>
                </m:sSub>
              </m:e>
            </m:d>
            <m:d>
              <m:dPr>
                <m:ctrlPr>
                  <w:rPr>
                    <w:rFonts w:ascii="Cambria Math" w:hAnsi="Cambria Math"/>
                    <w:i/>
                    <w:noProof/>
                    <w:snapToGrid w:val="0"/>
                    <w:sz w:val="28"/>
                    <w:szCs w:val="24"/>
                  </w:rPr>
                </m:ctrlPr>
              </m:dPr>
              <m:e>
                <m:sSub>
                  <m:sSubPr>
                    <m:ctrlPr>
                      <w:rPr>
                        <w:rFonts w:ascii="Cambria Math" w:hAnsi="Cambria Math"/>
                        <w:i/>
                        <w:noProof/>
                        <w:snapToGrid w:val="0"/>
                        <w:sz w:val="28"/>
                        <w:szCs w:val="24"/>
                      </w:rPr>
                    </m:ctrlPr>
                  </m:sSubPr>
                  <m:e>
                    <m:r>
                      <w:rPr>
                        <w:rFonts w:ascii="Cambria Math"/>
                        <w:noProof/>
                        <w:snapToGrid w:val="0"/>
                        <w:sz w:val="28"/>
                        <w:szCs w:val="24"/>
                      </w:rPr>
                      <m:t>K</m:t>
                    </m:r>
                  </m:e>
                  <m:sub>
                    <m:r>
                      <w:rPr>
                        <w:rFonts w:ascii="Cambria Math"/>
                        <w:noProof/>
                        <w:snapToGrid w:val="0"/>
                        <w:sz w:val="28"/>
                        <w:szCs w:val="24"/>
                      </w:rPr>
                      <m:t>NH</m:t>
                    </m:r>
                    <m:r>
                      <w:rPr>
                        <w:rFonts w:ascii="Cambria Math"/>
                        <w:noProof/>
                        <w:snapToGrid w:val="0"/>
                        <w:sz w:val="28"/>
                        <w:szCs w:val="24"/>
                      </w:rPr>
                      <m:t>4</m:t>
                    </m:r>
                  </m:sub>
                </m:sSub>
                <m:r>
                  <w:rPr>
                    <w:rFonts w:ascii="Cambria Math"/>
                    <w:noProof/>
                    <w:snapToGrid w:val="0"/>
                    <w:sz w:val="28"/>
                    <w:szCs w:val="24"/>
                  </w:rPr>
                  <m:t>+</m:t>
                </m:r>
                <m:sSub>
                  <m:sSubPr>
                    <m:ctrlPr>
                      <w:rPr>
                        <w:rFonts w:ascii="Cambria Math" w:hAnsi="Cambria Math"/>
                        <w:i/>
                        <w:noProof/>
                        <w:snapToGrid w:val="0"/>
                        <w:sz w:val="28"/>
                        <w:szCs w:val="24"/>
                      </w:rPr>
                    </m:ctrlPr>
                  </m:sSubPr>
                  <m:e>
                    <m:r>
                      <w:rPr>
                        <w:rFonts w:ascii="Cambria Math"/>
                        <w:noProof/>
                        <w:snapToGrid w:val="0"/>
                        <w:sz w:val="28"/>
                        <w:szCs w:val="24"/>
                      </w:rPr>
                      <m:t>Φ</m:t>
                    </m:r>
                  </m:e>
                  <m:sub>
                    <m:r>
                      <w:rPr>
                        <w:rFonts w:ascii="Cambria Math"/>
                        <w:noProof/>
                        <w:snapToGrid w:val="0"/>
                        <w:sz w:val="28"/>
                        <w:szCs w:val="24"/>
                      </w:rPr>
                      <m:t>NOx</m:t>
                    </m:r>
                  </m:sub>
                </m:sSub>
              </m:e>
            </m:d>
          </m:den>
        </m:f>
      </m:oMath>
      <w:r w:rsidR="007410FE">
        <w:rPr>
          <w:rFonts w:asciiTheme="minorHAnsi" w:hAnsiTheme="minorHAnsi"/>
        </w:rPr>
        <w:tab/>
      </w:r>
      <w:r w:rsidR="007410FE">
        <w:rPr>
          <w:rFonts w:asciiTheme="minorHAnsi" w:hAnsiTheme="minorHAnsi"/>
        </w:rPr>
        <w:tab/>
      </w:r>
      <w:r w:rsidR="007410FE">
        <w:rPr>
          <w:rFonts w:asciiTheme="minorHAnsi" w:hAnsiTheme="minorHAnsi"/>
        </w:rPr>
        <w:tab/>
      </w:r>
      <w:r w:rsidR="0041037A"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80</w:t>
      </w:r>
      <w:r w:rsidR="00A41B27">
        <w:rPr>
          <w:rFonts w:asciiTheme="minorHAnsi" w:hAnsiTheme="minorHAnsi"/>
          <w:b/>
          <w:bCs/>
        </w:rPr>
        <w:fldChar w:fldCharType="end"/>
      </w:r>
      <w:r w:rsidR="0041037A" w:rsidRPr="00B7030B">
        <w:rPr>
          <w:rFonts w:asciiTheme="minorHAnsi" w:hAnsiTheme="minorHAnsi"/>
          <w:b/>
          <w:bCs/>
        </w:rPr>
        <w:t>)</w:t>
      </w:r>
    </w:p>
    <w:p w14:paraId="78B16358" w14:textId="77777777" w:rsidR="0041037A" w:rsidRPr="007410FE" w:rsidRDefault="0041037A" w:rsidP="008565FA">
      <w:pPr>
        <w:pStyle w:val="where"/>
      </w:pPr>
      <w:r w:rsidRPr="007410FE">
        <w:t>where:</w:t>
      </w:r>
    </w:p>
    <w:p w14:paraId="483D114B" w14:textId="77777777" w:rsidR="0041037A" w:rsidRPr="007410FE" w:rsidRDefault="0041037A" w:rsidP="008565FA">
      <w:pPr>
        <w:pStyle w:val="variabledefinitionChar"/>
      </w:pPr>
      <w:r w:rsidRPr="007410FE">
        <w:rPr>
          <w:i/>
          <w:iCs/>
        </w:rPr>
        <w:tab/>
        <w:t>P</w:t>
      </w:r>
      <w:r w:rsidRPr="007410FE">
        <w:rPr>
          <w:i/>
          <w:iCs/>
          <w:vertAlign w:val="subscript"/>
        </w:rPr>
        <w:t>NH4</w:t>
      </w:r>
      <w:r w:rsidRPr="007410FE">
        <w:tab/>
        <w:t>=</w:t>
      </w:r>
      <w:r w:rsidRPr="007410FE">
        <w:tab/>
        <w:t>ammonium preference factor</w:t>
      </w:r>
    </w:p>
    <w:p w14:paraId="69CD3A7E" w14:textId="77777777" w:rsidR="0041037A" w:rsidRPr="001019BB" w:rsidRDefault="0041037A" w:rsidP="00B6554A">
      <w:pPr>
        <w:pStyle w:val="variabledefinitionChar"/>
        <w:rPr>
          <w:iCs/>
        </w:rPr>
      </w:pPr>
      <w:r w:rsidRPr="007410FE">
        <w:rPr>
          <w:i/>
          <w:iCs/>
        </w:rPr>
        <w:tab/>
        <w:t>K</w:t>
      </w:r>
      <w:r w:rsidRPr="007410FE">
        <w:rPr>
          <w:i/>
          <w:iCs/>
          <w:vertAlign w:val="subscript"/>
        </w:rPr>
        <w:t>NH4</w:t>
      </w:r>
      <w:r w:rsidRPr="007410FE">
        <w:rPr>
          <w:vertAlign w:val="subscript"/>
        </w:rPr>
        <w:tab/>
      </w:r>
      <w:r w:rsidRPr="007410FE">
        <w:t>=</w:t>
      </w:r>
      <w:r w:rsidRPr="007410FE">
        <w:tab/>
        <w:t xml:space="preserve">ammonia preference half-saturation coefficient, </w:t>
      </w:r>
      <w:r w:rsidRPr="008565FA">
        <w:rPr>
          <w:iCs/>
        </w:rPr>
        <w:t>g m</w:t>
      </w:r>
      <w:r w:rsidRPr="008565FA">
        <w:rPr>
          <w:iCs/>
          <w:vertAlign w:val="superscript"/>
        </w:rPr>
        <w:t>-3</w:t>
      </w:r>
    </w:p>
    <w:p w14:paraId="0149E239" w14:textId="77777777" w:rsidR="0041037A" w:rsidRPr="001019BB" w:rsidRDefault="0041037A" w:rsidP="00B6554A">
      <w:pPr>
        <w:pStyle w:val="variabledefinitionChar"/>
        <w:rPr>
          <w:iCs/>
        </w:rPr>
      </w:pPr>
      <w:r w:rsidRPr="007410FE">
        <w:tab/>
      </w:r>
      <w:r w:rsidRPr="007410FE">
        <w:sym w:font="Symbol" w:char="F046"/>
      </w:r>
      <w:r w:rsidRPr="007410FE">
        <w:rPr>
          <w:i/>
          <w:iCs/>
          <w:vertAlign w:val="subscript"/>
        </w:rPr>
        <w:t>NH4</w:t>
      </w:r>
      <w:r w:rsidRPr="007410FE">
        <w:tab/>
        <w:t>=</w:t>
      </w:r>
      <w:r w:rsidRPr="007410FE">
        <w:tab/>
        <w:t xml:space="preserve">ammonium concentration, </w:t>
      </w:r>
      <w:r w:rsidRPr="008565FA">
        <w:rPr>
          <w:iCs/>
        </w:rPr>
        <w:t>g m</w:t>
      </w:r>
      <w:r w:rsidRPr="008565FA">
        <w:rPr>
          <w:iCs/>
          <w:vertAlign w:val="superscript"/>
        </w:rPr>
        <w:t>-3</w:t>
      </w:r>
    </w:p>
    <w:p w14:paraId="0A784E25" w14:textId="77777777" w:rsidR="0041037A" w:rsidRPr="001019BB" w:rsidRDefault="0041037A" w:rsidP="00B6554A">
      <w:pPr>
        <w:pStyle w:val="variabledefinitionChar"/>
        <w:rPr>
          <w:iCs/>
        </w:rPr>
      </w:pPr>
      <w:r w:rsidRPr="007410FE">
        <w:tab/>
      </w:r>
      <w:r w:rsidRPr="007410FE">
        <w:sym w:font="Symbol" w:char="F046"/>
      </w:r>
      <w:r w:rsidRPr="007410FE">
        <w:rPr>
          <w:i/>
          <w:iCs/>
          <w:vertAlign w:val="subscript"/>
        </w:rPr>
        <w:t>NOx</w:t>
      </w:r>
      <w:r w:rsidRPr="007410FE">
        <w:tab/>
        <w:t>=</w:t>
      </w:r>
      <w:r w:rsidRPr="007410FE">
        <w:tab/>
        <w:t xml:space="preserve">nitrate-nitrite concentration, </w:t>
      </w:r>
      <w:r w:rsidRPr="008565FA">
        <w:rPr>
          <w:iCs/>
        </w:rPr>
        <w:t>g m</w:t>
      </w:r>
      <w:r w:rsidRPr="008565FA">
        <w:rPr>
          <w:iCs/>
          <w:vertAlign w:val="superscript"/>
        </w:rPr>
        <w:t xml:space="preserve">-3  </w:t>
      </w:r>
    </w:p>
    <w:p w14:paraId="445AA614" w14:textId="77777777" w:rsidR="0041037A" w:rsidRPr="00B7030B" w:rsidRDefault="0041037A" w:rsidP="007552CD">
      <w:pPr>
        <w:pStyle w:val="BodyText2"/>
      </w:pPr>
    </w:p>
    <w:p w14:paraId="64A21AED" w14:textId="77777777" w:rsidR="0041037A" w:rsidRPr="007410FE" w:rsidRDefault="0041037A" w:rsidP="007552CD">
      <w:pPr>
        <w:pStyle w:val="BodyText"/>
      </w:pPr>
      <w:r w:rsidRPr="007410FE">
        <w:t xml:space="preserve">This allows algae to use primarily ammonium and gradually switch to nitrate as ammonium concentrations decrease. </w:t>
      </w:r>
    </w:p>
    <w:p w14:paraId="39EFED89" w14:textId="77777777" w:rsidR="0041037A" w:rsidRPr="007410FE" w:rsidRDefault="0041037A" w:rsidP="008565FA">
      <w:pPr>
        <w:pStyle w:val="BodyText"/>
      </w:pPr>
      <w:r w:rsidRPr="007410FE">
        <w:t>Algal dark respiration is computed using the rising limb of the temperature function:</w:t>
      </w:r>
    </w:p>
    <w:p w14:paraId="447868C7" w14:textId="592DE542" w:rsidR="0041037A" w:rsidRPr="00B7030B" w:rsidRDefault="0041037A">
      <w:pPr>
        <w:pStyle w:val="equation"/>
        <w:rPr>
          <w:rFonts w:asciiTheme="minorHAnsi" w:hAnsiTheme="minorHAnsi"/>
        </w:rPr>
      </w:pPr>
      <w:r w:rsidRPr="00B7030B">
        <w:rPr>
          <w:rFonts w:asciiTheme="minorHAnsi" w:hAnsiTheme="minorHAnsi"/>
        </w:rPr>
        <w:tab/>
      </w:r>
      <w:r w:rsidR="00E108E0" w:rsidRPr="00E108E0">
        <w:rPr>
          <w:rFonts w:asciiTheme="minorHAnsi" w:hAnsiTheme="minorHAnsi"/>
          <w:noProof/>
          <w:position w:val="-14"/>
        </w:rPr>
        <w:object w:dxaOrig="1820" w:dyaOrig="380" w14:anchorId="3A3C8BD2">
          <v:shape id="_x0000_i1145" type="#_x0000_t75" alt="" style="width:109.25pt;height:22.75pt;mso-width-percent:0;mso-height-percent:0;mso-width-percent:0;mso-height-percent:0" o:ole="" fillcolor="window">
            <v:imagedata r:id="rId336" o:title=""/>
          </v:shape>
          <o:OLEObject Type="Embed" ProgID="Equation.3" ShapeID="_x0000_i1145" DrawAspect="Content" ObjectID="_1721314849" r:id="rId337"/>
        </w:object>
      </w:r>
      <w:r w:rsidRPr="00B7030B">
        <w:rPr>
          <w:rFonts w:asciiTheme="minorHAnsi" w:hAnsiTheme="minorHAnsi"/>
        </w:rPr>
        <w:tab/>
      </w:r>
      <w:r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81</w:t>
      </w:r>
      <w:r w:rsidR="00A41B27">
        <w:rPr>
          <w:rFonts w:asciiTheme="minorHAnsi" w:hAnsiTheme="minorHAnsi"/>
          <w:b/>
          <w:bCs/>
        </w:rPr>
        <w:fldChar w:fldCharType="end"/>
      </w:r>
      <w:r w:rsidRPr="00B7030B">
        <w:rPr>
          <w:rFonts w:asciiTheme="minorHAnsi" w:hAnsiTheme="minorHAnsi"/>
          <w:b/>
          <w:bCs/>
        </w:rPr>
        <w:t>)</w:t>
      </w:r>
    </w:p>
    <w:p w14:paraId="5A58631F" w14:textId="77777777" w:rsidR="0041037A" w:rsidRPr="007410FE" w:rsidRDefault="0041037A" w:rsidP="008565FA">
      <w:pPr>
        <w:pStyle w:val="where"/>
      </w:pPr>
      <w:r w:rsidRPr="007410FE">
        <w:t>where:</w:t>
      </w:r>
    </w:p>
    <w:p w14:paraId="0BDF8B62" w14:textId="77777777" w:rsidR="0041037A" w:rsidRPr="007410FE" w:rsidRDefault="0041037A" w:rsidP="00B6554A">
      <w:pPr>
        <w:pStyle w:val="variabledefinitionChar"/>
      </w:pPr>
      <w:r w:rsidRPr="007410FE">
        <w:tab/>
      </w:r>
      <w:r w:rsidR="003C5A0D" w:rsidRPr="007410FE">
        <w:rPr>
          <w:i/>
          <w:iCs/>
        </w:rPr>
        <w:sym w:font="Symbol" w:char="F020"/>
      </w:r>
      <w:r w:rsidR="003C5A0D" w:rsidRPr="007410FE">
        <w:rPr>
          <w:i/>
          <w:iCs/>
        </w:rPr>
        <w:sym w:font="Symbol" w:char="F067"/>
      </w:r>
      <w:proofErr w:type="spellStart"/>
      <w:r w:rsidRPr="007410FE">
        <w:rPr>
          <w:i/>
          <w:iCs/>
          <w:vertAlign w:val="subscript"/>
        </w:rPr>
        <w:t>ar</w:t>
      </w:r>
      <w:proofErr w:type="spellEnd"/>
      <w:r w:rsidRPr="007410FE">
        <w:tab/>
        <w:t>=</w:t>
      </w:r>
      <w:r w:rsidRPr="007410FE">
        <w:tab/>
        <w:t>temperature rate multiplier for rising limb of curve</w:t>
      </w:r>
      <w:r w:rsidRPr="007410FE">
        <w:rPr>
          <w:vanish/>
        </w:rPr>
        <w:t xml:space="preserve"> (see Temperature Rate Multipliers)</w:t>
      </w:r>
    </w:p>
    <w:p w14:paraId="19F2F064" w14:textId="77777777" w:rsidR="0041037A" w:rsidRPr="007410FE" w:rsidRDefault="0041037A" w:rsidP="00B6554A">
      <w:pPr>
        <w:pStyle w:val="variabledefinitionChar"/>
      </w:pPr>
      <w:r w:rsidRPr="007410FE">
        <w:tab/>
      </w:r>
      <w:r w:rsidR="003C5A0D" w:rsidRPr="007410FE">
        <w:rPr>
          <w:i/>
          <w:iCs/>
        </w:rPr>
        <w:sym w:font="Symbol" w:char="F020"/>
      </w:r>
      <w:r w:rsidR="003C5A0D" w:rsidRPr="007410FE">
        <w:rPr>
          <w:i/>
          <w:iCs/>
        </w:rPr>
        <w:sym w:font="Symbol" w:char="F067"/>
      </w:r>
      <w:proofErr w:type="spellStart"/>
      <w:r w:rsidRPr="007410FE">
        <w:rPr>
          <w:i/>
          <w:iCs/>
          <w:vertAlign w:val="subscript"/>
        </w:rPr>
        <w:t>af</w:t>
      </w:r>
      <w:proofErr w:type="spellEnd"/>
      <w:r w:rsidRPr="007410FE">
        <w:tab/>
        <w:t>=</w:t>
      </w:r>
      <w:r w:rsidRPr="007410FE">
        <w:tab/>
        <w:t>temperature rate multiplier for falling limb of curve</w:t>
      </w:r>
      <w:r w:rsidRPr="007410FE">
        <w:rPr>
          <w:vanish/>
        </w:rPr>
        <w:t xml:space="preserve"> (see Temperature Rate Multipliers)</w:t>
      </w:r>
    </w:p>
    <w:p w14:paraId="17FCF23D" w14:textId="77777777" w:rsidR="0041037A" w:rsidRPr="001019BB" w:rsidRDefault="0041037A" w:rsidP="00B6554A">
      <w:pPr>
        <w:pStyle w:val="variabledefinitionChar"/>
      </w:pPr>
      <w:r w:rsidRPr="007410FE">
        <w:rPr>
          <w:i/>
          <w:iCs/>
        </w:rPr>
        <w:tab/>
      </w:r>
      <w:proofErr w:type="spellStart"/>
      <w:r w:rsidRPr="007410FE">
        <w:rPr>
          <w:i/>
          <w:iCs/>
        </w:rPr>
        <w:t>K</w:t>
      </w:r>
      <w:r w:rsidRPr="007410FE">
        <w:rPr>
          <w:i/>
          <w:iCs/>
          <w:vertAlign w:val="subscript"/>
        </w:rPr>
        <w:t>armax</w:t>
      </w:r>
      <w:proofErr w:type="spellEnd"/>
      <w:r w:rsidRPr="007410FE">
        <w:tab/>
        <w:t>=</w:t>
      </w:r>
      <w:r w:rsidRPr="007410FE">
        <w:tab/>
        <w:t>maximum dark respiration rate</w:t>
      </w:r>
      <w:r w:rsidRPr="001019BB">
        <w:t xml:space="preserve">, </w:t>
      </w:r>
      <w:proofErr w:type="gramStart"/>
      <w:r w:rsidRPr="008565FA">
        <w:t>sec</w:t>
      </w:r>
      <w:r w:rsidRPr="008565FA">
        <w:rPr>
          <w:vertAlign w:val="superscript"/>
        </w:rPr>
        <w:t>-1</w:t>
      </w:r>
      <w:proofErr w:type="gramEnd"/>
    </w:p>
    <w:p w14:paraId="5DE5D3B1" w14:textId="77777777" w:rsidR="0041037A" w:rsidRPr="007410FE" w:rsidRDefault="0041037A" w:rsidP="007552CD">
      <w:pPr>
        <w:pStyle w:val="BodyText2"/>
      </w:pPr>
    </w:p>
    <w:p w14:paraId="54F71CB8" w14:textId="77777777" w:rsidR="0041037A" w:rsidRPr="007410FE" w:rsidRDefault="0041037A" w:rsidP="007552CD">
      <w:pPr>
        <w:pStyle w:val="BodyText"/>
      </w:pPr>
      <w:r w:rsidRPr="007410FE">
        <w:t>Algal photorespiration (excretion) is evaluated using an inverse relation to the light rate multiplier:</w:t>
      </w:r>
    </w:p>
    <w:p w14:paraId="27159C82" w14:textId="1C3E5909" w:rsidR="0041037A" w:rsidRPr="00B7030B" w:rsidRDefault="00E108E0" w:rsidP="00A35F69">
      <w:pPr>
        <w:pStyle w:val="equation"/>
        <w:spacing w:after="0"/>
        <w:rPr>
          <w:rFonts w:asciiTheme="minorHAnsi" w:hAnsiTheme="minorHAnsi"/>
        </w:rPr>
      </w:pPr>
      <w:r>
        <w:rPr>
          <w:noProof/>
        </w:rPr>
        <w:object w:dxaOrig="1440" w:dyaOrig="1440" w14:anchorId="5A1378FB">
          <v:shape id="_x0000_s2076" type="#_x0000_t75" alt="" style="position:absolute;left:0;text-align:left;margin-left:150.5pt;margin-top:-7.2pt;width:131.05pt;height:18.75pt;z-index:251718144;mso-wrap-edited:f;mso-width-percent:0;mso-height-percent:0;mso-width-percent:0;mso-height-percent:0" fillcolor="window">
            <v:imagedata r:id="rId338" o:title=""/>
            <w10:wrap type="square"/>
          </v:shape>
          <o:OLEObject Type="Embed" ProgID="Equation.3" ShapeID="_x0000_s2076" DrawAspect="Content" ObjectID="_1721314969" r:id="rId339"/>
        </w:object>
      </w:r>
      <w:r w:rsidR="0041037A" w:rsidRPr="00B7030B">
        <w:rPr>
          <w:rFonts w:asciiTheme="minorHAnsi" w:hAnsiTheme="minorHAnsi"/>
        </w:rPr>
        <w:tab/>
      </w:r>
      <w:r w:rsidR="0041037A" w:rsidRPr="00B7030B">
        <w:rPr>
          <w:rFonts w:asciiTheme="minorHAnsi" w:hAnsiTheme="minorHAnsi"/>
        </w:rPr>
        <w:tab/>
      </w:r>
      <w:r w:rsidR="007410FE">
        <w:rPr>
          <w:rFonts w:asciiTheme="minorHAnsi" w:hAnsiTheme="minorHAnsi"/>
        </w:rPr>
        <w:tab/>
      </w:r>
      <w:r w:rsidR="0041037A"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82</w:t>
      </w:r>
      <w:r w:rsidR="00A41B27">
        <w:rPr>
          <w:rFonts w:asciiTheme="minorHAnsi" w:hAnsiTheme="minorHAnsi"/>
          <w:b/>
          <w:bCs/>
        </w:rPr>
        <w:fldChar w:fldCharType="end"/>
      </w:r>
      <w:r w:rsidR="0041037A" w:rsidRPr="00B7030B">
        <w:rPr>
          <w:rFonts w:asciiTheme="minorHAnsi" w:hAnsiTheme="minorHAnsi"/>
          <w:b/>
          <w:bCs/>
        </w:rPr>
        <w:t>)</w:t>
      </w:r>
    </w:p>
    <w:p w14:paraId="0321DCA8" w14:textId="77777777" w:rsidR="0041037A" w:rsidRPr="007410FE" w:rsidRDefault="0041037A" w:rsidP="008565FA">
      <w:pPr>
        <w:pStyle w:val="where"/>
      </w:pPr>
      <w:r w:rsidRPr="007410FE">
        <w:t>where:</w:t>
      </w:r>
    </w:p>
    <w:p w14:paraId="451AB9B3" w14:textId="77777777" w:rsidR="0041037A" w:rsidRPr="007410FE" w:rsidRDefault="0041037A" w:rsidP="00B6554A">
      <w:pPr>
        <w:pStyle w:val="variabledefinitionChar"/>
      </w:pPr>
      <w:r w:rsidRPr="007410FE">
        <w:tab/>
      </w:r>
      <w:r w:rsidR="003C5A0D" w:rsidRPr="007410FE">
        <w:rPr>
          <w:i/>
          <w:iCs/>
        </w:rPr>
        <w:sym w:font="Symbol" w:char="F020"/>
      </w:r>
      <w:r w:rsidR="003C5A0D" w:rsidRPr="007410FE">
        <w:rPr>
          <w:i/>
          <w:iCs/>
        </w:rPr>
        <w:sym w:font="Symbol" w:char="F067"/>
      </w:r>
      <w:proofErr w:type="spellStart"/>
      <w:r w:rsidR="003C5A0D" w:rsidRPr="007410FE">
        <w:rPr>
          <w:i/>
          <w:iCs/>
          <w:vertAlign w:val="subscript"/>
        </w:rPr>
        <w:t>ar</w:t>
      </w:r>
      <w:proofErr w:type="spellEnd"/>
      <w:r w:rsidRPr="007410FE">
        <w:tab/>
        <w:t>=</w:t>
      </w:r>
      <w:r w:rsidRPr="007410FE">
        <w:tab/>
        <w:t>temperature rate multiplier for rising limb of curve</w:t>
      </w:r>
      <w:r w:rsidRPr="007410FE">
        <w:rPr>
          <w:vanish/>
        </w:rPr>
        <w:t xml:space="preserve"> (see Temperature Rate Multipliers)</w:t>
      </w:r>
    </w:p>
    <w:p w14:paraId="2D52E95D" w14:textId="77777777" w:rsidR="0041037A" w:rsidRPr="007410FE" w:rsidRDefault="0041037A" w:rsidP="00B6554A">
      <w:pPr>
        <w:pStyle w:val="variabledefinitionChar"/>
      </w:pPr>
      <w:r w:rsidRPr="007410FE">
        <w:tab/>
      </w:r>
      <w:r w:rsidR="003C5A0D" w:rsidRPr="007410FE">
        <w:rPr>
          <w:i/>
          <w:iCs/>
        </w:rPr>
        <w:sym w:font="Symbol" w:char="F020"/>
      </w:r>
      <w:r w:rsidR="003C5A0D" w:rsidRPr="007410FE">
        <w:rPr>
          <w:i/>
          <w:iCs/>
        </w:rPr>
        <w:sym w:font="Symbol" w:char="F067"/>
      </w:r>
      <w:proofErr w:type="spellStart"/>
      <w:r w:rsidR="003C5A0D" w:rsidRPr="007410FE">
        <w:rPr>
          <w:i/>
          <w:iCs/>
          <w:vertAlign w:val="subscript"/>
        </w:rPr>
        <w:t>af</w:t>
      </w:r>
      <w:proofErr w:type="spellEnd"/>
      <w:r w:rsidR="003C5A0D" w:rsidRPr="007410FE">
        <w:tab/>
      </w:r>
      <w:r w:rsidRPr="007410FE">
        <w:t>=</w:t>
      </w:r>
      <w:r w:rsidRPr="007410FE">
        <w:tab/>
        <w:t>temperature rate multiplier for falling limb of curve</w:t>
      </w:r>
      <w:r w:rsidRPr="007410FE">
        <w:rPr>
          <w:vanish/>
        </w:rPr>
        <w:t xml:space="preserve"> (see Temperature Rate Multipliers)</w:t>
      </w:r>
    </w:p>
    <w:p w14:paraId="60CF5D64" w14:textId="77777777" w:rsidR="0041037A" w:rsidRPr="001019BB" w:rsidRDefault="0041037A" w:rsidP="00B6554A">
      <w:pPr>
        <w:pStyle w:val="variabledefinitionChar"/>
        <w:rPr>
          <w:iCs/>
        </w:rPr>
      </w:pPr>
      <w:r w:rsidRPr="007410FE">
        <w:rPr>
          <w:i/>
          <w:iCs/>
        </w:rPr>
        <w:tab/>
      </w:r>
      <w:proofErr w:type="spellStart"/>
      <w:r w:rsidRPr="007410FE">
        <w:rPr>
          <w:i/>
          <w:iCs/>
        </w:rPr>
        <w:t>K</w:t>
      </w:r>
      <w:r w:rsidRPr="007410FE">
        <w:rPr>
          <w:i/>
          <w:iCs/>
          <w:vertAlign w:val="subscript"/>
        </w:rPr>
        <w:t>aemax</w:t>
      </w:r>
      <w:proofErr w:type="spellEnd"/>
      <w:r w:rsidRPr="007410FE">
        <w:tab/>
        <w:t>=</w:t>
      </w:r>
      <w:r w:rsidRPr="007410FE">
        <w:tab/>
        <w:t xml:space="preserve">maximum excretion rate constant, </w:t>
      </w:r>
      <w:proofErr w:type="gramStart"/>
      <w:r w:rsidRPr="008565FA">
        <w:rPr>
          <w:iCs/>
        </w:rPr>
        <w:t>sec</w:t>
      </w:r>
      <w:r w:rsidRPr="008565FA">
        <w:rPr>
          <w:iCs/>
          <w:vertAlign w:val="superscript"/>
        </w:rPr>
        <w:t>-1</w:t>
      </w:r>
      <w:proofErr w:type="gramEnd"/>
    </w:p>
    <w:p w14:paraId="0E3E9F8C" w14:textId="77777777" w:rsidR="0041037A" w:rsidRPr="007410FE" w:rsidRDefault="0041037A" w:rsidP="008565FA">
      <w:pPr>
        <w:pStyle w:val="variabledefinitionChar"/>
      </w:pPr>
      <w:r w:rsidRPr="007410FE">
        <w:tab/>
      </w:r>
      <w:r w:rsidR="003C5A0D" w:rsidRPr="007410FE">
        <w:sym w:font="Symbol" w:char="F06C"/>
      </w:r>
      <w:r w:rsidRPr="007410FE">
        <w:rPr>
          <w:i/>
          <w:iCs/>
          <w:vertAlign w:val="subscript"/>
        </w:rPr>
        <w:t>l</w:t>
      </w:r>
      <w:r w:rsidRPr="007410FE">
        <w:rPr>
          <w:i/>
          <w:iCs/>
        </w:rPr>
        <w:tab/>
      </w:r>
      <w:r w:rsidRPr="007410FE">
        <w:t xml:space="preserve">= </w:t>
      </w:r>
      <w:r w:rsidRPr="007410FE">
        <w:tab/>
        <w:t>light limiting factor</w:t>
      </w:r>
    </w:p>
    <w:p w14:paraId="137B65A6" w14:textId="77777777" w:rsidR="0041037A" w:rsidRPr="007410FE" w:rsidRDefault="0041037A" w:rsidP="00B6554A">
      <w:pPr>
        <w:pStyle w:val="BodyText2"/>
      </w:pPr>
    </w:p>
    <w:p w14:paraId="7FF75616" w14:textId="77777777" w:rsidR="0041037A" w:rsidRPr="007410FE" w:rsidRDefault="0041037A" w:rsidP="00B6554A">
      <w:pPr>
        <w:pStyle w:val="BodyText"/>
      </w:pPr>
      <w:r w:rsidRPr="007410FE">
        <w:t>Excretion rates increase at both low and high light intensities, with excretion products contrib</w:t>
      </w:r>
      <w:r w:rsidRPr="007410FE">
        <w:softHyphen/>
        <w:t>uting to labile DOM.</w:t>
      </w:r>
    </w:p>
    <w:p w14:paraId="4EAE8074" w14:textId="77777777" w:rsidR="0041037A" w:rsidRPr="007410FE" w:rsidRDefault="0041037A" w:rsidP="00B6554A">
      <w:pPr>
        <w:pStyle w:val="BodyText"/>
      </w:pPr>
      <w:r w:rsidRPr="007410FE">
        <w:t>Algal mortality is defined as:</w:t>
      </w:r>
    </w:p>
    <w:p w14:paraId="1782C2BA" w14:textId="354FF6BB" w:rsidR="0041037A" w:rsidRPr="00B7030B" w:rsidRDefault="00E108E0" w:rsidP="00A35F69">
      <w:pPr>
        <w:pStyle w:val="equation"/>
        <w:spacing w:after="0"/>
        <w:rPr>
          <w:rFonts w:asciiTheme="minorHAnsi" w:hAnsiTheme="minorHAnsi"/>
        </w:rPr>
      </w:pPr>
      <w:r>
        <w:rPr>
          <w:noProof/>
        </w:rPr>
        <w:object w:dxaOrig="1440" w:dyaOrig="1440" w14:anchorId="4773EF7B">
          <v:shape id="_x0000_s2075" type="#_x0000_t75" alt="" style="position:absolute;left:0;text-align:left;margin-left:162pt;margin-top:-7.2pt;width:108.5pt;height:19.45pt;z-index:251720192;mso-wrap-edited:f;mso-width-percent:0;mso-height-percent:0;mso-width-percent:0;mso-height-percent:0" fillcolor="window">
            <v:imagedata r:id="rId340" o:title=""/>
            <w10:wrap type="square"/>
          </v:shape>
          <o:OLEObject Type="Embed" ProgID="Equation.3" ShapeID="_x0000_s2075" DrawAspect="Content" ObjectID="_1721314968" r:id="rId341"/>
        </w:object>
      </w:r>
      <w:r w:rsidR="0041037A" w:rsidRPr="00B7030B">
        <w:rPr>
          <w:rFonts w:asciiTheme="minorHAnsi" w:hAnsiTheme="minorHAnsi"/>
        </w:rPr>
        <w:tab/>
      </w:r>
      <w:r w:rsidR="0041037A" w:rsidRPr="00B7030B">
        <w:rPr>
          <w:rFonts w:asciiTheme="minorHAnsi" w:hAnsiTheme="minorHAnsi"/>
        </w:rPr>
        <w:tab/>
      </w:r>
      <w:r w:rsidR="007410FE">
        <w:rPr>
          <w:rFonts w:asciiTheme="minorHAnsi" w:hAnsiTheme="minorHAnsi"/>
        </w:rPr>
        <w:tab/>
      </w:r>
      <w:r w:rsidR="0041037A"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83</w:t>
      </w:r>
      <w:r w:rsidR="00A41B27">
        <w:rPr>
          <w:rFonts w:asciiTheme="minorHAnsi" w:hAnsiTheme="minorHAnsi"/>
          <w:b/>
          <w:bCs/>
        </w:rPr>
        <w:fldChar w:fldCharType="end"/>
      </w:r>
      <w:r w:rsidR="0041037A" w:rsidRPr="00B7030B">
        <w:rPr>
          <w:rFonts w:asciiTheme="minorHAnsi" w:hAnsiTheme="minorHAnsi"/>
          <w:b/>
          <w:bCs/>
        </w:rPr>
        <w:t>)</w:t>
      </w:r>
    </w:p>
    <w:p w14:paraId="0E751238" w14:textId="77777777" w:rsidR="0041037A" w:rsidRPr="00D12381" w:rsidRDefault="0041037A" w:rsidP="008565FA">
      <w:pPr>
        <w:pStyle w:val="where"/>
      </w:pPr>
      <w:r w:rsidRPr="00D12381">
        <w:t>where:</w:t>
      </w:r>
    </w:p>
    <w:p w14:paraId="3C48AE1C" w14:textId="77777777" w:rsidR="0041037A" w:rsidRPr="00D12381" w:rsidRDefault="003C5A0D" w:rsidP="008565FA">
      <w:pPr>
        <w:pStyle w:val="variabledefinitionChar"/>
      </w:pPr>
      <w:r w:rsidRPr="00D12381">
        <w:rPr>
          <w:i/>
          <w:iCs/>
        </w:rPr>
        <w:sym w:font="Symbol" w:char="F020"/>
      </w:r>
      <w:r w:rsidRPr="00D12381">
        <w:rPr>
          <w:i/>
          <w:iCs/>
        </w:rPr>
        <w:t xml:space="preserve">  </w:t>
      </w:r>
      <w:r w:rsidRPr="00D12381">
        <w:rPr>
          <w:i/>
          <w:iCs/>
        </w:rPr>
        <w:sym w:font="Symbol" w:char="F067"/>
      </w:r>
      <w:proofErr w:type="spellStart"/>
      <w:r w:rsidRPr="00D12381">
        <w:rPr>
          <w:i/>
          <w:iCs/>
          <w:vertAlign w:val="subscript"/>
        </w:rPr>
        <w:t>ar</w:t>
      </w:r>
      <w:proofErr w:type="spellEnd"/>
      <w:r w:rsidRPr="00D12381">
        <w:rPr>
          <w:i/>
          <w:iCs/>
          <w:vertAlign w:val="subscript"/>
        </w:rPr>
        <w:tab/>
      </w:r>
      <w:r w:rsidR="0041037A" w:rsidRPr="00D12381">
        <w:t>=</w:t>
      </w:r>
      <w:r w:rsidR="0041037A" w:rsidRPr="00D12381">
        <w:tab/>
        <w:t>temperature rate multiplier for rising limb of curve</w:t>
      </w:r>
      <w:r w:rsidR="0041037A" w:rsidRPr="00D12381">
        <w:rPr>
          <w:vanish/>
        </w:rPr>
        <w:t xml:space="preserve"> (see Temperature Rate Multipliers)</w:t>
      </w:r>
    </w:p>
    <w:p w14:paraId="4B4C31C0" w14:textId="77777777" w:rsidR="0041037A" w:rsidRPr="00D12381" w:rsidRDefault="003C5A0D" w:rsidP="00B6554A">
      <w:pPr>
        <w:pStyle w:val="variabledefinitionChar"/>
      </w:pPr>
      <w:r w:rsidRPr="00D12381">
        <w:rPr>
          <w:i/>
          <w:iCs/>
        </w:rPr>
        <w:t xml:space="preserve">  </w:t>
      </w:r>
      <w:r w:rsidRPr="00D12381">
        <w:rPr>
          <w:i/>
          <w:iCs/>
        </w:rPr>
        <w:sym w:font="Symbol" w:char="F020"/>
      </w:r>
      <w:r w:rsidRPr="00D12381">
        <w:rPr>
          <w:i/>
          <w:iCs/>
        </w:rPr>
        <w:sym w:font="Symbol" w:char="F067"/>
      </w:r>
      <w:proofErr w:type="spellStart"/>
      <w:r w:rsidRPr="00D12381">
        <w:rPr>
          <w:i/>
          <w:iCs/>
          <w:vertAlign w:val="subscript"/>
        </w:rPr>
        <w:t>a</w:t>
      </w:r>
      <w:r w:rsidR="0041037A" w:rsidRPr="00D12381">
        <w:rPr>
          <w:i/>
          <w:iCs/>
          <w:vertAlign w:val="subscript"/>
        </w:rPr>
        <w:t>f</w:t>
      </w:r>
      <w:proofErr w:type="spellEnd"/>
      <w:r w:rsidR="0041037A" w:rsidRPr="00D12381">
        <w:tab/>
        <w:t>=</w:t>
      </w:r>
      <w:r w:rsidR="0041037A" w:rsidRPr="00D12381">
        <w:tab/>
        <w:t>temperature rate multiplier for falling limb of curve</w:t>
      </w:r>
      <w:r w:rsidR="0041037A" w:rsidRPr="00D12381">
        <w:rPr>
          <w:vanish/>
        </w:rPr>
        <w:t xml:space="preserve"> (see Temperature Rate Multipliers)</w:t>
      </w:r>
    </w:p>
    <w:p w14:paraId="451D7AD3" w14:textId="77777777" w:rsidR="0041037A" w:rsidRPr="001019BB" w:rsidRDefault="0041037A" w:rsidP="00B6554A">
      <w:pPr>
        <w:pStyle w:val="variabledefinitionChar"/>
        <w:rPr>
          <w:iCs/>
        </w:rPr>
      </w:pPr>
      <w:r w:rsidRPr="00D12381">
        <w:rPr>
          <w:i/>
          <w:iCs/>
        </w:rPr>
        <w:tab/>
      </w:r>
      <w:proofErr w:type="spellStart"/>
      <w:r w:rsidRPr="00D12381">
        <w:rPr>
          <w:i/>
          <w:iCs/>
        </w:rPr>
        <w:t>K</w:t>
      </w:r>
      <w:r w:rsidRPr="00D12381">
        <w:rPr>
          <w:i/>
          <w:iCs/>
          <w:vertAlign w:val="subscript"/>
        </w:rPr>
        <w:t>ammax</w:t>
      </w:r>
      <w:proofErr w:type="spellEnd"/>
      <w:r w:rsidRPr="00D12381">
        <w:tab/>
        <w:t>=</w:t>
      </w:r>
      <w:r w:rsidRPr="00D12381">
        <w:tab/>
        <w:t xml:space="preserve">maximum mortality rate, </w:t>
      </w:r>
      <w:proofErr w:type="gramStart"/>
      <w:r w:rsidRPr="008565FA">
        <w:rPr>
          <w:iCs/>
        </w:rPr>
        <w:t>sec</w:t>
      </w:r>
      <w:r w:rsidRPr="008565FA">
        <w:rPr>
          <w:iCs/>
          <w:vertAlign w:val="superscript"/>
        </w:rPr>
        <w:t>-1</w:t>
      </w:r>
      <w:proofErr w:type="gramEnd"/>
    </w:p>
    <w:p w14:paraId="16FDD5F5" w14:textId="77777777" w:rsidR="0041037A" w:rsidRPr="00D12381" w:rsidRDefault="0041037A" w:rsidP="00B6554A">
      <w:pPr>
        <w:pStyle w:val="BodyText2"/>
      </w:pPr>
    </w:p>
    <w:p w14:paraId="2305E1A9" w14:textId="77777777" w:rsidR="0041037A" w:rsidRPr="00D12381" w:rsidRDefault="0041037A" w:rsidP="007552CD">
      <w:pPr>
        <w:pStyle w:val="BodyText"/>
      </w:pPr>
      <w:r w:rsidRPr="00D12381">
        <w:t>This mortality rate represents both natural and predator mortality.  Algal growth does not occur in the absence of light.  Algal growth is not al</w:t>
      </w:r>
      <w:r w:rsidRPr="00D12381">
        <w:softHyphen/>
        <w:t>lowed to exceed the limit imposed by nutrient supply over a given timestep.  Algal excretion is not allowed to exceed algal growth rates.</w:t>
      </w:r>
    </w:p>
    <w:p w14:paraId="33AED913" w14:textId="77777777" w:rsidR="0041037A" w:rsidRPr="00D12381" w:rsidRDefault="0041037A" w:rsidP="007552CD">
      <w:pPr>
        <w:pStyle w:val="BodyText"/>
      </w:pPr>
      <w:r w:rsidRPr="00D12381">
        <w:t>Similar to inorganic solids, settling algae serve as a source for the layer below.  Unlike inorganic solids, algae passing to the sediments accumulate within the sediment compart</w:t>
      </w:r>
      <w:r w:rsidRPr="00D12381">
        <w:softHyphen/>
        <w:t xml:space="preserve">ment.  </w:t>
      </w:r>
      <w:r w:rsidRPr="00127D1D">
        <w:rPr>
          <w:b/>
          <w:bCs/>
        </w:rPr>
        <w:t>POM</w:t>
      </w:r>
      <w:r w:rsidRPr="00D12381">
        <w:t xml:space="preserve"> is also accumulated in th</w:t>
      </w:r>
      <w:bookmarkStart w:id="566" w:name="_Toc2506310"/>
      <w:r w:rsidRPr="00D12381">
        <w:t>is sediment compartment.</w:t>
      </w:r>
    </w:p>
    <w:p w14:paraId="55CA8F15" w14:textId="77777777" w:rsidR="0041037A" w:rsidRPr="00B7030B" w:rsidRDefault="0041037A" w:rsidP="008565FA">
      <w:pPr>
        <w:sectPr w:rsidR="0041037A" w:rsidRPr="00B7030B">
          <w:headerReference w:type="even" r:id="rId342"/>
          <w:headerReference w:type="default" r:id="rId343"/>
          <w:footerReference w:type="even" r:id="rId344"/>
          <w:footerReference w:type="default" r:id="rId345"/>
          <w:endnotePr>
            <w:numFmt w:val="decimal"/>
          </w:endnotePr>
          <w:type w:val="continuous"/>
          <w:pgSz w:w="12240" w:h="15840" w:code="1"/>
          <w:pgMar w:top="1728" w:right="1440" w:bottom="1728" w:left="2160" w:header="1008" w:footer="1008" w:gutter="0"/>
          <w:paperSrc w:first="100" w:other="100"/>
          <w:pgNumType w:chapStyle="7"/>
          <w:cols w:space="720"/>
        </w:sectPr>
      </w:pPr>
    </w:p>
    <w:p w14:paraId="56E00905" w14:textId="77777777" w:rsidR="0041037A" w:rsidRPr="00B7030B" w:rsidRDefault="007458C7" w:rsidP="007A3922">
      <w:pPr>
        <w:pStyle w:val="Heading2"/>
      </w:pPr>
      <w:bookmarkStart w:id="567" w:name="_Toc48573635"/>
      <w:r>
        <w:t>Periphyton/</w:t>
      </w:r>
      <w:proofErr w:type="spellStart"/>
      <w:r w:rsidR="0041037A" w:rsidRPr="00B7030B">
        <w:t>Epiphyton</w:t>
      </w:r>
      <w:bookmarkEnd w:id="566"/>
      <w:bookmarkEnd w:id="567"/>
      <w:proofErr w:type="spellEnd"/>
    </w:p>
    <w:p w14:paraId="6BC6F056" w14:textId="7308DC20" w:rsidR="0041037A" w:rsidRPr="007458C7" w:rsidRDefault="0041037A" w:rsidP="007A3922">
      <w:pPr>
        <w:pStyle w:val="BodyText"/>
      </w:pPr>
      <w:r w:rsidRPr="007458C7">
        <w:t>Any number of user</w:t>
      </w:r>
      <w:r w:rsidR="00721306">
        <w:t>-</w:t>
      </w:r>
      <w:r w:rsidRPr="007458C7">
        <w:t xml:space="preserve">defined </w:t>
      </w:r>
      <w:r w:rsidR="007458C7">
        <w:t>periphyton/</w:t>
      </w:r>
      <w:proofErr w:type="spellStart"/>
      <w:r w:rsidRPr="007458C7">
        <w:t>epiphyton</w:t>
      </w:r>
      <w:proofErr w:type="spellEnd"/>
      <w:r w:rsidRPr="007458C7">
        <w:t xml:space="preserve"> groups can be modeled.  Similar to the 1</w:t>
      </w:r>
      <w:r w:rsidRPr="007458C7">
        <w:rPr>
          <w:vertAlign w:val="superscript"/>
        </w:rPr>
        <w:t>st</w:t>
      </w:r>
      <w:r w:rsidRPr="007458C7">
        <w:t xml:space="preserve"> order sediment compartment, </w:t>
      </w:r>
      <w:r w:rsidR="007458C7">
        <w:t>periphyton/</w:t>
      </w:r>
      <w:proofErr w:type="spellStart"/>
      <w:r w:rsidRPr="007458C7">
        <w:t>epiphyton</w:t>
      </w:r>
      <w:proofErr w:type="spellEnd"/>
      <w:r w:rsidRPr="007458C7">
        <w:t xml:space="preserve"> are not transported in the water column</w:t>
      </w:r>
      <w:r w:rsidR="007458C7">
        <w:t>.</w:t>
      </w:r>
    </w:p>
    <w:p w14:paraId="49FF062F" w14:textId="77777777" w:rsidR="0041037A" w:rsidRPr="00B7030B" w:rsidRDefault="00E108E0">
      <w:pPr>
        <w:pStyle w:val="Diagram"/>
        <w:rPr>
          <w:rFonts w:asciiTheme="minorHAnsi" w:hAnsiTheme="minorHAnsi"/>
        </w:rPr>
      </w:pPr>
      <w:r w:rsidRPr="00E108E0">
        <w:rPr>
          <w:rFonts w:asciiTheme="minorHAnsi" w:hAnsiTheme="minorHAnsi"/>
          <w:noProof/>
        </w:rPr>
        <w:object w:dxaOrig="7515" w:dyaOrig="3900" w14:anchorId="59156234">
          <v:shape id="_x0000_i1142" type="#_x0000_t75" alt="" style="width:380.85pt;height:193.9pt;mso-width-percent:0;mso-height-percent:0;mso-width-percent:0;mso-height-percent:0" o:ole="">
            <v:imagedata r:id="rId346" o:title=""/>
          </v:shape>
          <o:OLEObject Type="Embed" ProgID="Word.Picture.8" ShapeID="_x0000_i1142" DrawAspect="Content" ObjectID="_1721314850" r:id="rId347"/>
        </w:object>
      </w:r>
    </w:p>
    <w:p w14:paraId="61042C4A" w14:textId="35F1AB8A" w:rsidR="00721306" w:rsidRDefault="0041037A" w:rsidP="008565FA">
      <w:pPr>
        <w:pStyle w:val="Figurecaption"/>
      </w:pPr>
      <w:bookmarkStart w:id="568" w:name="_Ref532635594"/>
      <w:bookmarkStart w:id="569" w:name="_Toc48573790"/>
      <w:r w:rsidRPr="007458C7">
        <w:t xml:space="preserve">Figure </w:t>
      </w:r>
      <w:r w:rsidR="00000000">
        <w:fldChar w:fldCharType="begin"/>
      </w:r>
      <w:r w:rsidR="00000000">
        <w:instrText xml:space="preserve"> SEQ Figure \* ARABIC  </w:instrText>
      </w:r>
      <w:r w:rsidR="00000000">
        <w:fldChar w:fldCharType="separate"/>
      </w:r>
      <w:r w:rsidR="00A95042">
        <w:rPr>
          <w:noProof/>
        </w:rPr>
        <w:t>78</w:t>
      </w:r>
      <w:r w:rsidR="00000000">
        <w:rPr>
          <w:noProof/>
        </w:rPr>
        <w:fldChar w:fldCharType="end"/>
      </w:r>
      <w:bookmarkEnd w:id="568"/>
      <w:r w:rsidRPr="007458C7">
        <w:t xml:space="preserve">.  Internal flux between </w:t>
      </w:r>
      <w:proofErr w:type="spellStart"/>
      <w:r w:rsidRPr="007458C7">
        <w:t>epiphyton</w:t>
      </w:r>
      <w:proofErr w:type="spellEnd"/>
      <w:r w:rsidRPr="007458C7">
        <w:t xml:space="preserve"> and other compartments.</w:t>
      </w:r>
      <w:bookmarkEnd w:id="569"/>
    </w:p>
    <w:p w14:paraId="3DDA847A" w14:textId="3EA1D20E" w:rsidR="0041037A" w:rsidRPr="007458C7" w:rsidRDefault="00E108E0" w:rsidP="007552CD">
      <w:pPr>
        <w:pStyle w:val="BodyText"/>
      </w:pPr>
      <w:r>
        <w:rPr>
          <w:noProof/>
          <w:snapToGrid w:val="0"/>
        </w:rPr>
        <w:object w:dxaOrig="1440" w:dyaOrig="1440" w14:anchorId="2E57EF02">
          <v:shape id="_x0000_s2074" type="#_x0000_t75" alt="" style="position:absolute;left:0;text-align:left;margin-left:25.55pt;margin-top:20.15pt;width:256.95pt;height:34.45pt;z-index:251779584;mso-wrap-edited:f;mso-width-percent:0;mso-height-percent:0;mso-width-percent:0;mso-height-percent:0" fillcolor="window">
            <v:imagedata r:id="rId348" o:title=""/>
            <w10:wrap type="square"/>
          </v:shape>
          <o:OLEObject Type="Embed" ProgID="Equation.3" ShapeID="_x0000_s2074" DrawAspect="Content" ObjectID="_1721314967" r:id="rId349"/>
        </w:object>
      </w:r>
      <w:r w:rsidR="0041037A" w:rsidRPr="007458C7">
        <w:t xml:space="preserve">Referring to </w:t>
      </w:r>
      <w:r w:rsidR="003B7E39" w:rsidRPr="007458C7">
        <w:fldChar w:fldCharType="begin"/>
      </w:r>
      <w:r w:rsidR="003B7E39" w:rsidRPr="007458C7">
        <w:instrText xml:space="preserve"> REF _Ref532635594 \h  \* MERGEFORMAT </w:instrText>
      </w:r>
      <w:r w:rsidR="003B7E39" w:rsidRPr="007458C7">
        <w:fldChar w:fldCharType="separate"/>
      </w:r>
      <w:r w:rsidR="00A95042" w:rsidRPr="00A95042">
        <w:rPr>
          <w:rStyle w:val="Figurehyperlink"/>
        </w:rPr>
        <w:t>Figure 78</w:t>
      </w:r>
      <w:r w:rsidR="003B7E39" w:rsidRPr="007458C7">
        <w:fldChar w:fldCharType="end"/>
      </w:r>
      <w:r w:rsidR="0041037A" w:rsidRPr="007458C7">
        <w:t xml:space="preserve">, the rate equation for each </w:t>
      </w:r>
      <w:proofErr w:type="spellStart"/>
      <w:r w:rsidR="0041037A" w:rsidRPr="007458C7">
        <w:t>epiphyton</w:t>
      </w:r>
      <w:proofErr w:type="spellEnd"/>
      <w:r w:rsidR="00E627A9">
        <w:t>/periphyton</w:t>
      </w:r>
      <w:r w:rsidR="0041037A" w:rsidRPr="007458C7">
        <w:t xml:space="preserve"> group is:</w:t>
      </w:r>
    </w:p>
    <w:p w14:paraId="03190CB9" w14:textId="1BC9D4EB" w:rsidR="0041037A" w:rsidRPr="007458C7" w:rsidRDefault="0041037A">
      <w:pPr>
        <w:pStyle w:val="equation"/>
        <w:rPr>
          <w:rFonts w:asciiTheme="minorHAnsi" w:hAnsiTheme="minorHAnsi"/>
          <w:sz w:val="20"/>
        </w:rPr>
      </w:pPr>
      <w:r w:rsidRPr="007458C7">
        <w:rPr>
          <w:rFonts w:asciiTheme="minorHAnsi" w:hAnsiTheme="minorHAnsi"/>
          <w:sz w:val="20"/>
        </w:rPr>
        <w:tab/>
      </w:r>
      <w:r w:rsidRPr="007458C7">
        <w:rPr>
          <w:rFonts w:asciiTheme="minorHAnsi" w:hAnsiTheme="minorHAnsi"/>
          <w:sz w:val="20"/>
        </w:rPr>
        <w:tab/>
      </w:r>
      <w:r w:rsidRPr="007458C7">
        <w:rPr>
          <w:rFonts w:asciiTheme="minorHAnsi" w:hAnsiTheme="minorHAnsi"/>
          <w:b/>
          <w:bCs/>
          <w:sz w:val="20"/>
        </w:rPr>
        <w:t>(</w:t>
      </w:r>
      <w:r w:rsidR="00A41B27">
        <w:rPr>
          <w:rFonts w:asciiTheme="minorHAnsi" w:hAnsiTheme="minorHAnsi"/>
          <w:b/>
          <w:bCs/>
          <w:sz w:val="20"/>
        </w:rPr>
        <w:fldChar w:fldCharType="begin"/>
      </w:r>
      <w:r w:rsidR="00A41B27">
        <w:rPr>
          <w:rFonts w:asciiTheme="minorHAnsi" w:hAnsiTheme="minorHAnsi"/>
          <w:b/>
          <w:bCs/>
          <w:sz w:val="20"/>
        </w:rPr>
        <w:instrText xml:space="preserve"> STYLEREF 1 \s </w:instrText>
      </w:r>
      <w:r w:rsidR="00A41B27">
        <w:rPr>
          <w:rFonts w:asciiTheme="minorHAnsi" w:hAnsiTheme="minorHAnsi"/>
          <w:b/>
          <w:bCs/>
          <w:sz w:val="20"/>
        </w:rPr>
        <w:fldChar w:fldCharType="separate"/>
      </w:r>
      <w:r w:rsidR="00A95042">
        <w:rPr>
          <w:rFonts w:asciiTheme="minorHAnsi" w:hAnsiTheme="minorHAnsi"/>
          <w:b/>
          <w:bCs/>
          <w:noProof/>
          <w:sz w:val="20"/>
        </w:rPr>
        <w:t>4</w:t>
      </w:r>
      <w:r w:rsidR="00A41B27">
        <w:rPr>
          <w:rFonts w:asciiTheme="minorHAnsi" w:hAnsiTheme="minorHAnsi"/>
          <w:b/>
          <w:bCs/>
          <w:sz w:val="20"/>
        </w:rPr>
        <w:fldChar w:fldCharType="end"/>
      </w:r>
      <w:r w:rsidR="00A41B27">
        <w:rPr>
          <w:rFonts w:asciiTheme="minorHAnsi" w:hAnsiTheme="minorHAnsi"/>
          <w:b/>
          <w:bCs/>
          <w:sz w:val="20"/>
        </w:rPr>
        <w:noBreakHyphen/>
      </w:r>
      <w:r w:rsidR="00A41B27">
        <w:rPr>
          <w:rFonts w:asciiTheme="minorHAnsi" w:hAnsiTheme="minorHAnsi"/>
          <w:b/>
          <w:bCs/>
          <w:sz w:val="20"/>
        </w:rPr>
        <w:fldChar w:fldCharType="begin"/>
      </w:r>
      <w:r w:rsidR="00A41B27">
        <w:rPr>
          <w:rFonts w:asciiTheme="minorHAnsi" w:hAnsiTheme="minorHAnsi"/>
          <w:b/>
          <w:bCs/>
          <w:sz w:val="20"/>
        </w:rPr>
        <w:instrText xml:space="preserve"> SEQ Equation \* ARABIC \s 1 </w:instrText>
      </w:r>
      <w:r w:rsidR="00A41B27">
        <w:rPr>
          <w:rFonts w:asciiTheme="minorHAnsi" w:hAnsiTheme="minorHAnsi"/>
          <w:b/>
          <w:bCs/>
          <w:sz w:val="20"/>
        </w:rPr>
        <w:fldChar w:fldCharType="separate"/>
      </w:r>
      <w:r w:rsidR="00A95042">
        <w:rPr>
          <w:rFonts w:asciiTheme="minorHAnsi" w:hAnsiTheme="minorHAnsi"/>
          <w:b/>
          <w:bCs/>
          <w:noProof/>
          <w:sz w:val="20"/>
        </w:rPr>
        <w:t>84</w:t>
      </w:r>
      <w:r w:rsidR="00A41B27">
        <w:rPr>
          <w:rFonts w:asciiTheme="minorHAnsi" w:hAnsiTheme="minorHAnsi"/>
          <w:b/>
          <w:bCs/>
          <w:sz w:val="20"/>
        </w:rPr>
        <w:fldChar w:fldCharType="end"/>
      </w:r>
      <w:r w:rsidRPr="007458C7">
        <w:rPr>
          <w:rFonts w:asciiTheme="minorHAnsi" w:hAnsiTheme="minorHAnsi"/>
          <w:b/>
          <w:bCs/>
          <w:sz w:val="20"/>
        </w:rPr>
        <w:t>)</w:t>
      </w:r>
    </w:p>
    <w:p w14:paraId="7309C4DC" w14:textId="77777777" w:rsidR="0041037A" w:rsidRPr="007458C7" w:rsidRDefault="0041037A" w:rsidP="008565FA">
      <w:pPr>
        <w:pStyle w:val="where"/>
      </w:pPr>
      <w:r w:rsidRPr="007458C7">
        <w:lastRenderedPageBreak/>
        <w:t>where:</w:t>
      </w:r>
    </w:p>
    <w:p w14:paraId="58D219D8" w14:textId="77777777" w:rsidR="0041037A" w:rsidRPr="00172C4E" w:rsidRDefault="0041037A" w:rsidP="008565FA">
      <w:pPr>
        <w:pStyle w:val="variabledefinitionChar"/>
        <w:rPr>
          <w:iCs/>
        </w:rPr>
      </w:pPr>
      <w:r w:rsidRPr="007458C7">
        <w:tab/>
      </w:r>
      <w:r w:rsidRPr="007458C7">
        <w:rPr>
          <w:i/>
          <w:iCs/>
        </w:rPr>
        <w:t>K</w:t>
      </w:r>
      <w:r w:rsidRPr="007458C7">
        <w:rPr>
          <w:i/>
          <w:iCs/>
          <w:vertAlign w:val="subscript"/>
        </w:rPr>
        <w:t>eg</w:t>
      </w:r>
      <w:r w:rsidRPr="007458C7">
        <w:tab/>
        <w:t>=</w:t>
      </w:r>
      <w:r w:rsidRPr="007458C7">
        <w:tab/>
      </w:r>
      <w:proofErr w:type="spellStart"/>
      <w:r w:rsidRPr="007458C7">
        <w:t>epiphyton</w:t>
      </w:r>
      <w:proofErr w:type="spellEnd"/>
      <w:r w:rsidRPr="007458C7">
        <w:t xml:space="preserve"> growth rate, </w:t>
      </w:r>
      <w:proofErr w:type="gramStart"/>
      <w:r w:rsidRPr="008565FA">
        <w:rPr>
          <w:iCs/>
        </w:rPr>
        <w:t>sec</w:t>
      </w:r>
      <w:r w:rsidRPr="008565FA">
        <w:rPr>
          <w:iCs/>
          <w:vertAlign w:val="superscript"/>
        </w:rPr>
        <w:t>-1</w:t>
      </w:r>
      <w:proofErr w:type="gramEnd"/>
      <w:r w:rsidRPr="00721306">
        <w:rPr>
          <w:iCs/>
        </w:rPr>
        <w:t xml:space="preserve"> </w:t>
      </w:r>
    </w:p>
    <w:p w14:paraId="0F364FDC" w14:textId="77777777" w:rsidR="0041037A" w:rsidRPr="00172C4E" w:rsidRDefault="0041037A" w:rsidP="008565FA">
      <w:pPr>
        <w:pStyle w:val="variabledefinitionChar"/>
        <w:rPr>
          <w:iCs/>
        </w:rPr>
      </w:pPr>
      <w:r w:rsidRPr="007458C7">
        <w:tab/>
      </w:r>
      <w:r w:rsidRPr="007458C7">
        <w:rPr>
          <w:i/>
          <w:iCs/>
        </w:rPr>
        <w:t>K</w:t>
      </w:r>
      <w:r w:rsidRPr="007458C7">
        <w:rPr>
          <w:i/>
          <w:iCs/>
          <w:vertAlign w:val="subscript"/>
        </w:rPr>
        <w:t>er</w:t>
      </w:r>
      <w:r w:rsidRPr="007458C7">
        <w:tab/>
        <w:t>=</w:t>
      </w:r>
      <w:r w:rsidRPr="007458C7">
        <w:tab/>
      </w:r>
      <w:proofErr w:type="spellStart"/>
      <w:r w:rsidRPr="007458C7">
        <w:t>epiphyton</w:t>
      </w:r>
      <w:proofErr w:type="spellEnd"/>
      <w:r w:rsidRPr="007458C7">
        <w:t xml:space="preserve"> dark respiration rate, </w:t>
      </w:r>
      <w:proofErr w:type="gramStart"/>
      <w:r w:rsidRPr="008565FA">
        <w:rPr>
          <w:iCs/>
        </w:rPr>
        <w:t>sec</w:t>
      </w:r>
      <w:r w:rsidRPr="008565FA">
        <w:rPr>
          <w:iCs/>
          <w:vertAlign w:val="superscript"/>
        </w:rPr>
        <w:t>-1</w:t>
      </w:r>
      <w:proofErr w:type="gramEnd"/>
      <w:r w:rsidRPr="00721306">
        <w:rPr>
          <w:iCs/>
        </w:rPr>
        <w:t xml:space="preserve"> </w:t>
      </w:r>
    </w:p>
    <w:p w14:paraId="31A25CFA" w14:textId="1D1E233B" w:rsidR="0041037A" w:rsidRPr="00172C4E" w:rsidRDefault="0041037A" w:rsidP="00B6554A">
      <w:pPr>
        <w:pStyle w:val="variabledefinitionChar"/>
        <w:rPr>
          <w:iCs/>
        </w:rPr>
      </w:pPr>
      <w:r w:rsidRPr="007458C7">
        <w:tab/>
      </w:r>
      <w:r w:rsidRPr="007458C7">
        <w:rPr>
          <w:i/>
          <w:iCs/>
        </w:rPr>
        <w:t>K</w:t>
      </w:r>
      <w:r w:rsidRPr="007458C7">
        <w:rPr>
          <w:i/>
          <w:iCs/>
          <w:vertAlign w:val="subscript"/>
        </w:rPr>
        <w:t>ee</w:t>
      </w:r>
      <w:r w:rsidRPr="007458C7">
        <w:tab/>
        <w:t>=</w:t>
      </w:r>
      <w:r w:rsidRPr="007458C7">
        <w:tab/>
      </w:r>
      <w:proofErr w:type="spellStart"/>
      <w:r w:rsidRPr="007458C7">
        <w:t>epiphyton</w:t>
      </w:r>
      <w:proofErr w:type="spellEnd"/>
      <w:r w:rsidRPr="007458C7">
        <w:t xml:space="preserve"> excretion rate, </w:t>
      </w:r>
      <w:proofErr w:type="gramStart"/>
      <w:r w:rsidRPr="008565FA">
        <w:rPr>
          <w:iCs/>
        </w:rPr>
        <w:t>sec</w:t>
      </w:r>
      <w:r w:rsidRPr="008565FA">
        <w:rPr>
          <w:iCs/>
          <w:vertAlign w:val="superscript"/>
        </w:rPr>
        <w:t>-1</w:t>
      </w:r>
      <w:proofErr w:type="gramEnd"/>
      <w:r w:rsidRPr="00721306">
        <w:rPr>
          <w:iCs/>
        </w:rPr>
        <w:t xml:space="preserve"> </w:t>
      </w:r>
    </w:p>
    <w:p w14:paraId="3CD5A32F" w14:textId="77777777" w:rsidR="0041037A" w:rsidRPr="00172C4E" w:rsidRDefault="0041037A" w:rsidP="00B6554A">
      <w:pPr>
        <w:pStyle w:val="variabledefinitionChar"/>
        <w:rPr>
          <w:iCs/>
        </w:rPr>
      </w:pPr>
      <w:r w:rsidRPr="007458C7">
        <w:tab/>
      </w:r>
      <w:r w:rsidRPr="007458C7">
        <w:rPr>
          <w:i/>
          <w:iCs/>
        </w:rPr>
        <w:t>K</w:t>
      </w:r>
      <w:r w:rsidRPr="007458C7">
        <w:rPr>
          <w:i/>
          <w:iCs/>
          <w:vertAlign w:val="subscript"/>
        </w:rPr>
        <w:t>em</w:t>
      </w:r>
      <w:r w:rsidRPr="007458C7">
        <w:tab/>
        <w:t>=</w:t>
      </w:r>
      <w:r w:rsidRPr="007458C7">
        <w:tab/>
      </w:r>
      <w:proofErr w:type="spellStart"/>
      <w:r w:rsidRPr="007458C7">
        <w:t>epiphyton</w:t>
      </w:r>
      <w:proofErr w:type="spellEnd"/>
      <w:r w:rsidRPr="007458C7">
        <w:t xml:space="preserve"> mortality rate, </w:t>
      </w:r>
      <w:proofErr w:type="gramStart"/>
      <w:r w:rsidRPr="008565FA">
        <w:rPr>
          <w:iCs/>
        </w:rPr>
        <w:t>sec</w:t>
      </w:r>
      <w:r w:rsidRPr="008565FA">
        <w:rPr>
          <w:iCs/>
          <w:vertAlign w:val="superscript"/>
        </w:rPr>
        <w:t>-1</w:t>
      </w:r>
      <w:proofErr w:type="gramEnd"/>
      <w:r w:rsidRPr="00721306">
        <w:rPr>
          <w:iCs/>
        </w:rPr>
        <w:t xml:space="preserve"> </w:t>
      </w:r>
    </w:p>
    <w:p w14:paraId="6AE21D09" w14:textId="77777777" w:rsidR="0041037A" w:rsidRPr="00721306" w:rsidRDefault="0041037A" w:rsidP="00B6554A">
      <w:pPr>
        <w:pStyle w:val="variabledefinitionChar"/>
        <w:rPr>
          <w:iCs/>
        </w:rPr>
      </w:pPr>
      <w:r w:rsidRPr="007458C7">
        <w:tab/>
      </w:r>
      <w:proofErr w:type="spellStart"/>
      <w:r w:rsidRPr="007458C7">
        <w:rPr>
          <w:i/>
          <w:iCs/>
        </w:rPr>
        <w:t>K</w:t>
      </w:r>
      <w:r w:rsidRPr="007458C7">
        <w:rPr>
          <w:i/>
          <w:iCs/>
          <w:vertAlign w:val="subscript"/>
        </w:rPr>
        <w:t>eb</w:t>
      </w:r>
      <w:proofErr w:type="spellEnd"/>
      <w:r w:rsidRPr="007458C7">
        <w:tab/>
        <w:t>=</w:t>
      </w:r>
      <w:r w:rsidRPr="007458C7">
        <w:tab/>
      </w:r>
      <w:proofErr w:type="spellStart"/>
      <w:r w:rsidRPr="007458C7">
        <w:t>epiphyton</w:t>
      </w:r>
      <w:proofErr w:type="spellEnd"/>
      <w:r w:rsidRPr="007458C7">
        <w:t xml:space="preserve"> burial rate, </w:t>
      </w:r>
      <w:proofErr w:type="gramStart"/>
      <w:r w:rsidRPr="008565FA">
        <w:rPr>
          <w:iCs/>
        </w:rPr>
        <w:t>sec</w:t>
      </w:r>
      <w:r w:rsidRPr="008565FA">
        <w:rPr>
          <w:iCs/>
          <w:vertAlign w:val="superscript"/>
        </w:rPr>
        <w:t>-1</w:t>
      </w:r>
      <w:proofErr w:type="gramEnd"/>
    </w:p>
    <w:p w14:paraId="7F80CFBC" w14:textId="77777777" w:rsidR="0041037A" w:rsidRPr="00721306" w:rsidRDefault="0041037A" w:rsidP="005611B1">
      <w:pPr>
        <w:pStyle w:val="variabledefinitionChar"/>
        <w:rPr>
          <w:iCs/>
        </w:rPr>
      </w:pPr>
      <w:r w:rsidRPr="007458C7">
        <w:tab/>
      </w:r>
      <w:r w:rsidR="0000709B" w:rsidRPr="007458C7">
        <w:sym w:font="Symbol" w:char="F046"/>
      </w:r>
      <w:r w:rsidRPr="007458C7">
        <w:rPr>
          <w:i/>
          <w:iCs/>
          <w:vertAlign w:val="subscript"/>
        </w:rPr>
        <w:t>e</w:t>
      </w:r>
      <w:r w:rsidRPr="007458C7">
        <w:tab/>
        <w:t>=</w:t>
      </w:r>
      <w:r w:rsidRPr="007458C7">
        <w:tab/>
      </w:r>
      <w:proofErr w:type="spellStart"/>
      <w:r w:rsidRPr="007458C7">
        <w:t>epiphyton</w:t>
      </w:r>
      <w:proofErr w:type="spellEnd"/>
      <w:r w:rsidRPr="007458C7">
        <w:t xml:space="preserve"> concentration, </w:t>
      </w:r>
      <w:r w:rsidRPr="008565FA">
        <w:rPr>
          <w:iCs/>
        </w:rPr>
        <w:t>g m</w:t>
      </w:r>
      <w:r w:rsidRPr="008565FA">
        <w:rPr>
          <w:iCs/>
          <w:vertAlign w:val="superscript"/>
        </w:rPr>
        <w:t>-3</w:t>
      </w:r>
    </w:p>
    <w:p w14:paraId="0BAE6E0A" w14:textId="77777777" w:rsidR="0041037A" w:rsidRPr="00B7030B" w:rsidRDefault="0041037A" w:rsidP="007552CD">
      <w:pPr>
        <w:pStyle w:val="BodyText2"/>
      </w:pPr>
    </w:p>
    <w:p w14:paraId="3DC02A28" w14:textId="3CB27735" w:rsidR="0041037A" w:rsidRPr="007458C7" w:rsidRDefault="0041037A" w:rsidP="008565FA">
      <w:pPr>
        <w:pStyle w:val="BodyText"/>
      </w:pPr>
      <w:proofErr w:type="spellStart"/>
      <w:r w:rsidRPr="007458C7">
        <w:t>Epiphyton</w:t>
      </w:r>
      <w:proofErr w:type="spellEnd"/>
      <w:r w:rsidR="00E627A9">
        <w:t>/periphyton</w:t>
      </w:r>
      <w:r w:rsidRPr="007458C7">
        <w:t xml:space="preserve"> growth rate is computed by modifying a maximum growth rate affected by </w:t>
      </w:r>
      <w:proofErr w:type="spellStart"/>
      <w:r w:rsidRPr="007458C7">
        <w:t>epiphyton</w:t>
      </w:r>
      <w:proofErr w:type="spellEnd"/>
      <w:r w:rsidR="00E627A9">
        <w:t>/periphyton</w:t>
      </w:r>
      <w:r w:rsidRPr="007458C7">
        <w:t xml:space="preserve"> biomass, tempera</w:t>
      </w:r>
      <w:r w:rsidRPr="007458C7">
        <w:softHyphen/>
        <w:t>ture, and nutrient availability:</w:t>
      </w:r>
    </w:p>
    <w:p w14:paraId="101E2709" w14:textId="6CE443B1" w:rsidR="0041037A" w:rsidRPr="00E627A9" w:rsidRDefault="00000000" w:rsidP="002F3BEF">
      <w:pPr>
        <w:pStyle w:val="equation"/>
        <w:rPr>
          <w:rFonts w:asciiTheme="minorHAnsi" w:hAnsiTheme="minorHAnsi"/>
          <w:sz w:val="20"/>
          <w:szCs w:val="18"/>
        </w:rPr>
      </w:pPr>
      <m:oMath>
        <m:sSub>
          <m:sSubPr>
            <m:ctrlPr>
              <w:rPr>
                <w:rFonts w:ascii="Cambria Math" w:hAnsi="Cambria Math"/>
                <w:i/>
                <w:sz w:val="20"/>
              </w:rPr>
            </m:ctrlPr>
          </m:sSubPr>
          <m:e>
            <m:r>
              <w:rPr>
                <w:rFonts w:ascii="Cambria Math" w:hAnsi="Cambria Math"/>
                <w:sz w:val="20"/>
              </w:rPr>
              <m:t>K</m:t>
            </m:r>
          </m:e>
          <m:sub>
            <m:r>
              <w:rPr>
                <w:rFonts w:ascii="Cambria Math" w:hAnsi="Cambria Math"/>
                <w:sz w:val="20"/>
              </w:rPr>
              <m:t>eg</m:t>
            </m:r>
          </m:sub>
        </m:sSub>
        <m:r>
          <w:rPr>
            <w:rFonts w:ascii="Cambria Math" w:hAnsi="Cambria Math"/>
            <w:sz w:val="20"/>
          </w:rPr>
          <m:t>=</m:t>
        </m:r>
        <m:sSub>
          <m:sSubPr>
            <m:ctrlPr>
              <w:rPr>
                <w:rFonts w:ascii="Cambria Math" w:hAnsi="Cambria Math"/>
                <w:i/>
                <w:sz w:val="20"/>
              </w:rPr>
            </m:ctrlPr>
          </m:sSubPr>
          <m:e>
            <m:r>
              <w:rPr>
                <w:rFonts w:ascii="Cambria Math" w:hAnsi="Cambria Math"/>
                <w:sz w:val="20"/>
              </w:rPr>
              <m:t>γ</m:t>
            </m:r>
          </m:e>
          <m:sub>
            <m:r>
              <w:rPr>
                <w:rFonts w:ascii="Cambria Math" w:hAnsi="Cambria Math"/>
                <w:sz w:val="20"/>
              </w:rPr>
              <m:t>er</m:t>
            </m:r>
          </m:sub>
        </m:sSub>
        <m:sSub>
          <m:sSubPr>
            <m:ctrlPr>
              <w:rPr>
                <w:rFonts w:ascii="Cambria Math" w:hAnsi="Cambria Math"/>
                <w:i/>
                <w:sz w:val="20"/>
              </w:rPr>
            </m:ctrlPr>
          </m:sSubPr>
          <m:e>
            <m:r>
              <w:rPr>
                <w:rFonts w:ascii="Cambria Math" w:hAnsi="Cambria Math"/>
                <w:sz w:val="20"/>
              </w:rPr>
              <m:t>γ</m:t>
            </m:r>
          </m:e>
          <m:sub>
            <m:r>
              <w:rPr>
                <w:rFonts w:ascii="Cambria Math" w:hAnsi="Cambria Math"/>
                <w:sz w:val="20"/>
              </w:rPr>
              <m:t>ef</m:t>
            </m:r>
          </m:sub>
        </m:sSub>
        <m:sSub>
          <m:sSubPr>
            <m:ctrlPr>
              <w:rPr>
                <w:rFonts w:ascii="Cambria Math" w:hAnsi="Cambria Math"/>
                <w:i/>
                <w:sz w:val="20"/>
              </w:rPr>
            </m:ctrlPr>
          </m:sSubPr>
          <m:e>
            <m:r>
              <w:rPr>
                <w:rFonts w:ascii="Cambria Math" w:hAnsi="Cambria Math"/>
                <w:sz w:val="20"/>
              </w:rPr>
              <m:t>λ</m:t>
            </m:r>
          </m:e>
          <m:sub>
            <m:r>
              <w:rPr>
                <w:rFonts w:ascii="Cambria Math" w:hAnsi="Cambria Math"/>
                <w:sz w:val="20"/>
              </w:rPr>
              <m:t>mi</m:t>
            </m:r>
            <m:r>
              <w:rPr>
                <w:rFonts w:ascii="Cambria Math" w:hAnsi="Cambria Math"/>
                <w:sz w:val="20"/>
              </w:rPr>
              <m:t>n</m:t>
            </m:r>
          </m:sub>
        </m:sSub>
        <m:sSub>
          <m:sSubPr>
            <m:ctrlPr>
              <w:rPr>
                <w:rFonts w:ascii="Cambria Math" w:hAnsi="Cambria Math"/>
                <w:i/>
                <w:sz w:val="20"/>
              </w:rPr>
            </m:ctrlPr>
          </m:sSubPr>
          <m:e>
            <m:r>
              <w:rPr>
                <w:rFonts w:ascii="Cambria Math" w:hAnsi="Cambria Math"/>
                <w:sz w:val="20"/>
              </w:rPr>
              <m:t>K</m:t>
            </m:r>
          </m:e>
          <m:sub>
            <m:r>
              <w:rPr>
                <w:rFonts w:ascii="Cambria Math" w:hAnsi="Cambria Math"/>
                <w:sz w:val="20"/>
              </w:rPr>
              <m:t>eg</m:t>
            </m:r>
            <m:r>
              <w:rPr>
                <w:rFonts w:ascii="Cambria Math" w:hAnsi="Cambria Math"/>
                <w:sz w:val="20"/>
              </w:rPr>
              <m:t xml:space="preserve"> </m:t>
            </m:r>
            <m:r>
              <w:rPr>
                <w:rFonts w:ascii="Cambria Math" w:hAnsi="Cambria Math"/>
                <w:sz w:val="20"/>
              </w:rPr>
              <m:t>max</m:t>
            </m:r>
          </m:sub>
        </m:sSub>
      </m:oMath>
      <w:r w:rsidR="00E627A9">
        <w:rPr>
          <w:rFonts w:asciiTheme="minorHAnsi" w:hAnsiTheme="minorHAnsi"/>
          <w:sz w:val="20"/>
        </w:rPr>
        <w:tab/>
      </w:r>
      <w:r w:rsidR="00E627A9">
        <w:rPr>
          <w:rFonts w:asciiTheme="minorHAnsi" w:hAnsiTheme="minorHAnsi"/>
          <w:sz w:val="20"/>
        </w:rPr>
        <w:tab/>
      </w:r>
      <w:r w:rsidR="0041037A" w:rsidRPr="00E627A9">
        <w:rPr>
          <w:rFonts w:asciiTheme="minorHAnsi" w:hAnsiTheme="minorHAnsi"/>
          <w:b/>
          <w:bCs/>
          <w:sz w:val="20"/>
          <w:szCs w:val="18"/>
        </w:rPr>
        <w:t>(</w:t>
      </w:r>
      <w:r w:rsidR="00A41B27" w:rsidRPr="00E627A9">
        <w:rPr>
          <w:rFonts w:asciiTheme="minorHAnsi" w:hAnsiTheme="minorHAnsi"/>
          <w:b/>
          <w:bCs/>
          <w:sz w:val="20"/>
          <w:szCs w:val="18"/>
        </w:rPr>
        <w:fldChar w:fldCharType="begin"/>
      </w:r>
      <w:r w:rsidR="00A41B27" w:rsidRPr="00E627A9">
        <w:rPr>
          <w:rFonts w:asciiTheme="minorHAnsi" w:hAnsiTheme="minorHAnsi"/>
          <w:b/>
          <w:bCs/>
          <w:sz w:val="20"/>
          <w:szCs w:val="18"/>
        </w:rPr>
        <w:instrText xml:space="preserve"> STYLEREF 1 \s </w:instrText>
      </w:r>
      <w:r w:rsidR="00A41B27" w:rsidRPr="00E627A9">
        <w:rPr>
          <w:rFonts w:asciiTheme="minorHAnsi" w:hAnsiTheme="minorHAnsi"/>
          <w:b/>
          <w:bCs/>
          <w:sz w:val="20"/>
          <w:szCs w:val="18"/>
        </w:rPr>
        <w:fldChar w:fldCharType="separate"/>
      </w:r>
      <w:r w:rsidR="00A95042">
        <w:rPr>
          <w:rFonts w:asciiTheme="minorHAnsi" w:hAnsiTheme="minorHAnsi"/>
          <w:b/>
          <w:bCs/>
          <w:noProof/>
          <w:sz w:val="20"/>
          <w:szCs w:val="18"/>
        </w:rPr>
        <w:t>4</w:t>
      </w:r>
      <w:r w:rsidR="00A41B27" w:rsidRPr="00E627A9">
        <w:rPr>
          <w:rFonts w:asciiTheme="minorHAnsi" w:hAnsiTheme="minorHAnsi"/>
          <w:b/>
          <w:bCs/>
          <w:sz w:val="20"/>
          <w:szCs w:val="18"/>
        </w:rPr>
        <w:fldChar w:fldCharType="end"/>
      </w:r>
      <w:r w:rsidR="00A41B27" w:rsidRPr="00E627A9">
        <w:rPr>
          <w:rFonts w:asciiTheme="minorHAnsi" w:hAnsiTheme="minorHAnsi"/>
          <w:b/>
          <w:bCs/>
          <w:sz w:val="20"/>
          <w:szCs w:val="18"/>
        </w:rPr>
        <w:noBreakHyphen/>
      </w:r>
      <w:r w:rsidR="00A41B27" w:rsidRPr="00E627A9">
        <w:rPr>
          <w:rFonts w:asciiTheme="minorHAnsi" w:hAnsiTheme="minorHAnsi"/>
          <w:b/>
          <w:bCs/>
          <w:sz w:val="20"/>
          <w:szCs w:val="18"/>
        </w:rPr>
        <w:fldChar w:fldCharType="begin"/>
      </w:r>
      <w:r w:rsidR="00A41B27" w:rsidRPr="00E627A9">
        <w:rPr>
          <w:rFonts w:asciiTheme="minorHAnsi" w:hAnsiTheme="minorHAnsi"/>
          <w:b/>
          <w:bCs/>
          <w:sz w:val="20"/>
          <w:szCs w:val="18"/>
        </w:rPr>
        <w:instrText xml:space="preserve"> SEQ Equation \* ARABIC \s 1 </w:instrText>
      </w:r>
      <w:r w:rsidR="00A41B27" w:rsidRPr="00E627A9">
        <w:rPr>
          <w:rFonts w:asciiTheme="minorHAnsi" w:hAnsiTheme="minorHAnsi"/>
          <w:b/>
          <w:bCs/>
          <w:sz w:val="20"/>
          <w:szCs w:val="18"/>
        </w:rPr>
        <w:fldChar w:fldCharType="separate"/>
      </w:r>
      <w:r w:rsidR="00A95042">
        <w:rPr>
          <w:rFonts w:asciiTheme="minorHAnsi" w:hAnsiTheme="minorHAnsi"/>
          <w:b/>
          <w:bCs/>
          <w:noProof/>
          <w:sz w:val="20"/>
          <w:szCs w:val="18"/>
        </w:rPr>
        <w:t>85</w:t>
      </w:r>
      <w:r w:rsidR="00A41B27" w:rsidRPr="00E627A9">
        <w:rPr>
          <w:rFonts w:asciiTheme="minorHAnsi" w:hAnsiTheme="minorHAnsi"/>
          <w:b/>
          <w:bCs/>
          <w:sz w:val="20"/>
          <w:szCs w:val="18"/>
        </w:rPr>
        <w:fldChar w:fldCharType="end"/>
      </w:r>
      <w:r w:rsidR="0041037A" w:rsidRPr="00E627A9">
        <w:rPr>
          <w:rFonts w:asciiTheme="minorHAnsi" w:hAnsiTheme="minorHAnsi"/>
          <w:b/>
          <w:bCs/>
          <w:sz w:val="20"/>
          <w:szCs w:val="18"/>
        </w:rPr>
        <w:t>)</w:t>
      </w:r>
    </w:p>
    <w:p w14:paraId="6FCC4A53" w14:textId="77777777" w:rsidR="0041037A" w:rsidRPr="007458C7" w:rsidRDefault="0041037A" w:rsidP="008565FA">
      <w:pPr>
        <w:pStyle w:val="where"/>
      </w:pPr>
      <w:r w:rsidRPr="007458C7">
        <w:t>where:</w:t>
      </w:r>
    </w:p>
    <w:p w14:paraId="0B4C4BFD" w14:textId="77777777" w:rsidR="0041037A" w:rsidRPr="007458C7" w:rsidRDefault="0041037A" w:rsidP="008565FA">
      <w:pPr>
        <w:pStyle w:val="variabledefinitionChar"/>
      </w:pPr>
      <w:r w:rsidRPr="007458C7">
        <w:tab/>
      </w:r>
      <w:r w:rsidR="0000709B" w:rsidRPr="007458C7">
        <w:sym w:font="Symbol" w:char="F067"/>
      </w:r>
      <w:r w:rsidRPr="007458C7">
        <w:rPr>
          <w:i/>
          <w:iCs/>
          <w:vertAlign w:val="subscript"/>
        </w:rPr>
        <w:t>er</w:t>
      </w:r>
      <w:r w:rsidRPr="007458C7">
        <w:tab/>
        <w:t>=</w:t>
      </w:r>
      <w:r w:rsidRPr="007458C7">
        <w:tab/>
        <w:t>temperature rate multiplier for rising limb of curve</w:t>
      </w:r>
      <w:r w:rsidRPr="007458C7">
        <w:rPr>
          <w:vanish/>
        </w:rPr>
        <w:t xml:space="preserve"> (see Temperature Rate Multipliers)</w:t>
      </w:r>
    </w:p>
    <w:p w14:paraId="090BE9E0" w14:textId="77777777" w:rsidR="0041037A" w:rsidRPr="007458C7" w:rsidRDefault="0041037A" w:rsidP="008565FA">
      <w:pPr>
        <w:pStyle w:val="variabledefinitionChar"/>
      </w:pPr>
      <w:r w:rsidRPr="007458C7">
        <w:tab/>
      </w:r>
      <w:r w:rsidR="0000709B" w:rsidRPr="007458C7">
        <w:sym w:font="Symbol" w:char="F067"/>
      </w:r>
      <w:proofErr w:type="spellStart"/>
      <w:r w:rsidRPr="007458C7">
        <w:rPr>
          <w:i/>
          <w:iCs/>
          <w:vertAlign w:val="subscript"/>
        </w:rPr>
        <w:t>ef</w:t>
      </w:r>
      <w:proofErr w:type="spellEnd"/>
      <w:r w:rsidRPr="007458C7">
        <w:tab/>
        <w:t>=</w:t>
      </w:r>
      <w:r w:rsidRPr="007458C7">
        <w:tab/>
        <w:t>temperature rate multiplier for falling limb of curve</w:t>
      </w:r>
      <w:r w:rsidRPr="007458C7">
        <w:rPr>
          <w:vanish/>
        </w:rPr>
        <w:t xml:space="preserve"> (see Temperature Rate Multipliers)</w:t>
      </w:r>
    </w:p>
    <w:p w14:paraId="2917FC5C" w14:textId="7C9DCEBD" w:rsidR="0041037A" w:rsidRPr="007458C7" w:rsidRDefault="0041037A" w:rsidP="00B6554A">
      <w:pPr>
        <w:pStyle w:val="variabledefinitionChar"/>
      </w:pPr>
      <w:r w:rsidRPr="007458C7">
        <w:tab/>
      </w:r>
      <w:r w:rsidR="0000709B" w:rsidRPr="007458C7">
        <w:sym w:font="Symbol" w:char="F06C"/>
      </w:r>
      <w:r w:rsidRPr="007458C7">
        <w:rPr>
          <w:i/>
          <w:iCs/>
          <w:vertAlign w:val="subscript"/>
        </w:rPr>
        <w:t>min</w:t>
      </w:r>
      <w:r w:rsidRPr="007458C7">
        <w:rPr>
          <w:i/>
          <w:iCs/>
        </w:rPr>
        <w:tab/>
      </w:r>
      <w:r w:rsidRPr="007458C7">
        <w:t>=</w:t>
      </w:r>
      <w:r w:rsidRPr="007458C7">
        <w:tab/>
        <w:t>multiplier for limiting growth factor (minimum of phospho</w:t>
      </w:r>
      <w:r w:rsidRPr="007458C7">
        <w:softHyphen/>
        <w:t xml:space="preserve">rus, silica, nitrogen, and </w:t>
      </w:r>
      <w:proofErr w:type="spellStart"/>
      <w:r w:rsidRPr="007458C7">
        <w:t>epiphyton</w:t>
      </w:r>
      <w:proofErr w:type="spellEnd"/>
      <w:r w:rsidR="00E627A9">
        <w:t>/periphyton</w:t>
      </w:r>
      <w:r w:rsidRPr="007458C7">
        <w:t xml:space="preserve"> biomass)</w:t>
      </w:r>
      <w:r w:rsidR="00984E97" w:rsidRPr="007458C7">
        <w:t xml:space="preserve"> between 0 and 1</w:t>
      </w:r>
    </w:p>
    <w:p w14:paraId="183921ED" w14:textId="5455ABF9" w:rsidR="0041037A" w:rsidRPr="00172C4E" w:rsidRDefault="0041037A" w:rsidP="00B6554A">
      <w:pPr>
        <w:pStyle w:val="variabledefinitionChar"/>
      </w:pPr>
      <w:r w:rsidRPr="007458C7">
        <w:tab/>
      </w:r>
      <w:r w:rsidRPr="007458C7">
        <w:rPr>
          <w:i/>
          <w:iCs/>
        </w:rPr>
        <w:t>K</w:t>
      </w:r>
      <w:r w:rsidRPr="007458C7">
        <w:rPr>
          <w:i/>
          <w:iCs/>
          <w:vertAlign w:val="subscript"/>
        </w:rPr>
        <w:t>eg</w:t>
      </w:r>
      <w:r w:rsidRPr="007458C7">
        <w:tab/>
        <w:t>=</w:t>
      </w:r>
      <w:r w:rsidRPr="007458C7">
        <w:tab/>
      </w:r>
      <w:proofErr w:type="spellStart"/>
      <w:r w:rsidRPr="007458C7">
        <w:t>epiphyton</w:t>
      </w:r>
      <w:proofErr w:type="spellEnd"/>
      <w:r w:rsidR="00E627A9">
        <w:t>/periphyton</w:t>
      </w:r>
      <w:r w:rsidRPr="007458C7">
        <w:t xml:space="preserve"> growth rate</w:t>
      </w:r>
      <w:r w:rsidRPr="00172C4E">
        <w:t xml:space="preserve">, </w:t>
      </w:r>
      <w:proofErr w:type="gramStart"/>
      <w:r w:rsidRPr="008565FA">
        <w:t>sec</w:t>
      </w:r>
      <w:r w:rsidRPr="008565FA">
        <w:rPr>
          <w:vertAlign w:val="superscript"/>
        </w:rPr>
        <w:t>-1</w:t>
      </w:r>
      <w:proofErr w:type="gramEnd"/>
    </w:p>
    <w:p w14:paraId="62D74608" w14:textId="5F4680A0" w:rsidR="0041037A" w:rsidRPr="00172C4E" w:rsidRDefault="0041037A" w:rsidP="00B6554A">
      <w:pPr>
        <w:pStyle w:val="variabledefinitionChar"/>
        <w:rPr>
          <w:iCs/>
          <w:vertAlign w:val="superscript"/>
        </w:rPr>
      </w:pPr>
      <w:r w:rsidRPr="007458C7">
        <w:tab/>
      </w:r>
      <w:proofErr w:type="spellStart"/>
      <w:r w:rsidRPr="007458C7">
        <w:rPr>
          <w:i/>
          <w:iCs/>
        </w:rPr>
        <w:t>K</w:t>
      </w:r>
      <w:r w:rsidRPr="007458C7">
        <w:rPr>
          <w:i/>
          <w:iCs/>
          <w:vertAlign w:val="subscript"/>
        </w:rPr>
        <w:t>egmax</w:t>
      </w:r>
      <w:proofErr w:type="spellEnd"/>
      <w:r w:rsidRPr="007458C7">
        <w:tab/>
        <w:t>=</w:t>
      </w:r>
      <w:r w:rsidRPr="007458C7">
        <w:tab/>
        <w:t xml:space="preserve">maximum </w:t>
      </w:r>
      <w:proofErr w:type="spellStart"/>
      <w:r w:rsidRPr="007458C7">
        <w:t>epiphyton</w:t>
      </w:r>
      <w:proofErr w:type="spellEnd"/>
      <w:r w:rsidR="00E627A9">
        <w:t>/periphyton</w:t>
      </w:r>
      <w:r w:rsidRPr="007458C7">
        <w:t xml:space="preserve"> growth rate, </w:t>
      </w:r>
      <w:proofErr w:type="gramStart"/>
      <w:r w:rsidRPr="008565FA">
        <w:rPr>
          <w:iCs/>
        </w:rPr>
        <w:t>sec</w:t>
      </w:r>
      <w:r w:rsidRPr="008565FA">
        <w:rPr>
          <w:iCs/>
          <w:vertAlign w:val="superscript"/>
        </w:rPr>
        <w:t>-1</w:t>
      </w:r>
      <w:proofErr w:type="gramEnd"/>
    </w:p>
    <w:p w14:paraId="77A67EF0" w14:textId="77777777" w:rsidR="0041037A" w:rsidRPr="007458C7" w:rsidRDefault="0041037A" w:rsidP="007552CD">
      <w:pPr>
        <w:pStyle w:val="BodyText2"/>
      </w:pPr>
    </w:p>
    <w:p w14:paraId="4960BBD1" w14:textId="0DA1B701" w:rsidR="0041037A" w:rsidRPr="007458C7" w:rsidRDefault="0041037A" w:rsidP="007552CD">
      <w:pPr>
        <w:pStyle w:val="BodyText"/>
      </w:pPr>
      <w:r w:rsidRPr="007458C7">
        <w:t xml:space="preserve">Rate multipliers for </w:t>
      </w:r>
      <w:proofErr w:type="spellStart"/>
      <w:r w:rsidRPr="007458C7">
        <w:t>epiphyton</w:t>
      </w:r>
      <w:proofErr w:type="spellEnd"/>
      <w:r w:rsidR="00E627A9">
        <w:t>/periphyton</w:t>
      </w:r>
      <w:r w:rsidRPr="007458C7">
        <w:t xml:space="preserve"> growth are computed based upon available light, phosphorus, nitrogen, silica, and </w:t>
      </w:r>
      <w:proofErr w:type="spellStart"/>
      <w:r w:rsidRPr="007458C7">
        <w:t>epiphyton</w:t>
      </w:r>
      <w:proofErr w:type="spellEnd"/>
      <w:r w:rsidRPr="007458C7">
        <w:t xml:space="preserve"> biomass.  </w:t>
      </w:r>
      <w:proofErr w:type="spellStart"/>
      <w:r w:rsidRPr="007458C7">
        <w:t>Epiphyton</w:t>
      </w:r>
      <w:proofErr w:type="spellEnd"/>
      <w:r w:rsidR="00E627A9">
        <w:t>/periphyton</w:t>
      </w:r>
      <w:r w:rsidRPr="007458C7">
        <w:t xml:space="preserve"> biomass is included as a surrogate for light limited </w:t>
      </w:r>
      <w:proofErr w:type="spellStart"/>
      <w:r w:rsidRPr="007458C7">
        <w:t>epiphyton</w:t>
      </w:r>
      <w:proofErr w:type="spellEnd"/>
      <w:r w:rsidR="00E627A9">
        <w:t>/periphyton</w:t>
      </w:r>
      <w:r w:rsidRPr="007458C7">
        <w:t xml:space="preserve"> self-shading and will be discussed in greater detail below.</w:t>
      </w:r>
    </w:p>
    <w:p w14:paraId="1477246E" w14:textId="134EA6FA" w:rsidR="00D12381" w:rsidRDefault="0041037A" w:rsidP="008565FA">
      <w:pPr>
        <w:pStyle w:val="BodyText"/>
        <w:rPr>
          <w:rFonts w:eastAsiaTheme="minorEastAsia"/>
          <w:sz w:val="26"/>
          <w:szCs w:val="26"/>
        </w:rPr>
      </w:pPr>
      <w:r w:rsidRPr="007458C7">
        <w:t xml:space="preserve">The rate multiplier for light is based upon the Steele (1962) function: </w:t>
      </w:r>
      <w:r w:rsidR="00D12381">
        <w:t xml:space="preserve">   </w:t>
      </w:r>
      <w:r w:rsidR="00D12381" w:rsidRPr="00CF4FB4">
        <w:rPr>
          <w:rFonts w:eastAsiaTheme="minorEastAsia"/>
          <w:sz w:val="26"/>
          <w:szCs w:val="26"/>
        </w:rPr>
        <w:tab/>
      </w:r>
    </w:p>
    <w:p w14:paraId="39BD4E14" w14:textId="5BE10CE3" w:rsidR="00D12381" w:rsidRPr="00127D1D" w:rsidRDefault="00000000" w:rsidP="00127D1D">
      <w:pPr>
        <w:jc w:val="center"/>
        <w:rPr>
          <w:b/>
          <w:bCs/>
        </w:rPr>
      </w:pPr>
      <m:oMath>
        <m:sSub>
          <m:sSubPr>
            <m:ctrlPr>
              <w:rPr>
                <w:rFonts w:ascii="Cambria Math" w:eastAsiaTheme="minorEastAsia" w:hAnsi="Cambria Math"/>
                <w:i/>
                <w:sz w:val="26"/>
                <w:szCs w:val="26"/>
              </w:rPr>
            </m:ctrlPr>
          </m:sSubPr>
          <m:e>
            <m:r>
              <w:rPr>
                <w:rFonts w:ascii="Cambria Math" w:eastAsiaTheme="minorEastAsia" w:hAnsi="Cambria Math"/>
                <w:sz w:val="26"/>
                <w:szCs w:val="26"/>
              </w:rPr>
              <m:t>λ</m:t>
            </m:r>
          </m:e>
          <m:sub>
            <m:r>
              <w:rPr>
                <w:rFonts w:ascii="Cambria Math" w:eastAsiaTheme="minorEastAsia" w:hAnsi="Cambria Math"/>
                <w:sz w:val="26"/>
                <w:szCs w:val="26"/>
              </w:rPr>
              <m:t>l</m:t>
            </m:r>
          </m:sub>
        </m:sSub>
        <m:r>
          <w:rPr>
            <w:rFonts w:ascii="Cambria Math" w:eastAsiaTheme="minorEastAsia"/>
            <w:sz w:val="26"/>
            <w:szCs w:val="26"/>
          </w:rPr>
          <m:t>=</m:t>
        </m:r>
        <m:r>
          <w:rPr>
            <w:rFonts w:ascii="Cambria Math" w:eastAsiaTheme="minorEastAsia" w:hAnsi="Cambria Math"/>
            <w:sz w:val="26"/>
            <w:szCs w:val="26"/>
          </w:rPr>
          <m:t>F</m:t>
        </m:r>
        <m:d>
          <m:dPr>
            <m:ctrlPr>
              <w:rPr>
                <w:rFonts w:ascii="Cambria Math" w:hAnsi="Cambria Math"/>
                <w:i/>
                <w:sz w:val="26"/>
                <w:szCs w:val="26"/>
              </w:rPr>
            </m:ctrlPr>
          </m:dPr>
          <m:e>
            <m:r>
              <w:rPr>
                <w:rFonts w:ascii="Cambria Math" w:hAnsi="Cambria Math"/>
                <w:sz w:val="26"/>
                <w:szCs w:val="26"/>
              </w:rPr>
              <m:t>I</m:t>
            </m:r>
          </m:e>
        </m:d>
        <m:r>
          <w:rPr>
            <w:rFonts w:ascii="Cambria Math" w:hAnsi="Cambria Math"/>
            <w:sz w:val="26"/>
            <w:szCs w:val="26"/>
          </w:rPr>
          <m:t>=</m:t>
        </m:r>
        <m:f>
          <m:fPr>
            <m:ctrlPr>
              <w:rPr>
                <w:rFonts w:ascii="Cambria Math" w:eastAsiaTheme="minorEastAsia" w:hAnsi="Cambria Math"/>
                <w:i/>
                <w:sz w:val="26"/>
                <w:szCs w:val="26"/>
              </w:rPr>
            </m:ctrlPr>
          </m:fPr>
          <m:num>
            <m:r>
              <w:rPr>
                <w:rFonts w:ascii="Cambria Math" w:eastAsiaTheme="minorEastAsia" w:hAnsi="Cambria Math"/>
                <w:sz w:val="26"/>
                <w:szCs w:val="26"/>
              </w:rPr>
              <m:t>I</m:t>
            </m:r>
          </m:num>
          <m:den>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s</m:t>
                </m:r>
              </m:sub>
            </m:sSub>
          </m:den>
        </m:f>
        <m:sSup>
          <m:sSupPr>
            <m:ctrlPr>
              <w:rPr>
                <w:rFonts w:ascii="Cambria Math" w:eastAsiaTheme="minorEastAsia" w:hAnsi="Cambria Math"/>
                <w:i/>
                <w:sz w:val="26"/>
                <w:szCs w:val="26"/>
              </w:rPr>
            </m:ctrlPr>
          </m:sSupPr>
          <m:e>
            <m:r>
              <w:rPr>
                <w:rFonts w:ascii="Cambria Math" w:eastAsiaTheme="minorEastAsia" w:hAnsi="Cambria Math"/>
                <w:sz w:val="26"/>
                <w:szCs w:val="26"/>
              </w:rPr>
              <m:t>e</m:t>
            </m:r>
          </m:e>
          <m:sup>
            <m:r>
              <w:rPr>
                <w:rFonts w:ascii="Cambria Math" w:eastAsiaTheme="minorEastAsia" w:hAnsi="Cambria Math"/>
                <w:sz w:val="26"/>
                <w:szCs w:val="26"/>
              </w:rPr>
              <m:t>-</m:t>
            </m:r>
            <m:f>
              <m:fPr>
                <m:ctrlPr>
                  <w:rPr>
                    <w:rFonts w:ascii="Cambria Math" w:eastAsiaTheme="minorEastAsia" w:hAnsi="Cambria Math"/>
                    <w:i/>
                    <w:sz w:val="26"/>
                    <w:szCs w:val="26"/>
                  </w:rPr>
                </m:ctrlPr>
              </m:fPr>
              <m:num>
                <m:r>
                  <w:rPr>
                    <w:rFonts w:ascii="Cambria Math" w:eastAsiaTheme="minorEastAsia" w:hAnsi="Cambria Math"/>
                    <w:sz w:val="26"/>
                    <w:szCs w:val="26"/>
                  </w:rPr>
                  <m:t>I</m:t>
                </m:r>
              </m:num>
              <m:den>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s</m:t>
                    </m:r>
                  </m:sub>
                </m:sSub>
              </m:den>
            </m:f>
            <m:r>
              <w:rPr>
                <w:rFonts w:ascii="Cambria Math" w:eastAsiaTheme="minorEastAsia" w:hAnsi="Cambria Math"/>
                <w:sz w:val="26"/>
                <w:szCs w:val="26"/>
              </w:rPr>
              <m:t>+1</m:t>
            </m:r>
          </m:sup>
        </m:sSup>
      </m:oMath>
      <w:r w:rsidR="00D12381" w:rsidRPr="00CF4FB4">
        <w:rPr>
          <w:rFonts w:eastAsiaTheme="minorEastAsia"/>
          <w:sz w:val="26"/>
          <w:szCs w:val="26"/>
        </w:rPr>
        <w:tab/>
      </w:r>
      <w:r w:rsidR="00D12381" w:rsidRPr="00127D1D">
        <w:rPr>
          <w:b/>
          <w:bCs/>
        </w:rPr>
        <w:t>(</w:t>
      </w:r>
      <w:r w:rsidR="00D6031A" w:rsidRPr="00127D1D">
        <w:rPr>
          <w:b/>
          <w:bCs/>
        </w:rPr>
        <w:fldChar w:fldCharType="begin"/>
      </w:r>
      <w:r w:rsidR="00D6031A" w:rsidRPr="00127D1D">
        <w:rPr>
          <w:b/>
          <w:bCs/>
        </w:rPr>
        <w:instrText xml:space="preserve"> STYLEREF 1 \s </w:instrText>
      </w:r>
      <w:r w:rsidR="00D6031A" w:rsidRPr="00127D1D">
        <w:rPr>
          <w:b/>
          <w:bCs/>
        </w:rPr>
        <w:fldChar w:fldCharType="separate"/>
      </w:r>
      <w:r w:rsidR="00A95042" w:rsidRPr="00127D1D">
        <w:rPr>
          <w:b/>
          <w:bCs/>
          <w:noProof/>
        </w:rPr>
        <w:t>4</w:t>
      </w:r>
      <w:r w:rsidR="00D6031A" w:rsidRPr="00127D1D">
        <w:rPr>
          <w:b/>
          <w:bCs/>
          <w:noProof/>
        </w:rPr>
        <w:fldChar w:fldCharType="end"/>
      </w:r>
      <w:r w:rsidR="00A41B27" w:rsidRPr="00127D1D">
        <w:rPr>
          <w:b/>
          <w:bCs/>
        </w:rPr>
        <w:noBreakHyphen/>
      </w:r>
      <w:r w:rsidR="00D6031A" w:rsidRPr="00127D1D">
        <w:rPr>
          <w:b/>
          <w:bCs/>
        </w:rPr>
        <w:fldChar w:fldCharType="begin"/>
      </w:r>
      <w:r w:rsidR="00D6031A" w:rsidRPr="00127D1D">
        <w:rPr>
          <w:b/>
          <w:bCs/>
        </w:rPr>
        <w:instrText xml:space="preserve"> SEQ Equation \* ARABIC \s 1 </w:instrText>
      </w:r>
      <w:r w:rsidR="00D6031A" w:rsidRPr="00127D1D">
        <w:rPr>
          <w:b/>
          <w:bCs/>
        </w:rPr>
        <w:fldChar w:fldCharType="separate"/>
      </w:r>
      <w:r w:rsidR="00A95042" w:rsidRPr="00127D1D">
        <w:rPr>
          <w:b/>
          <w:bCs/>
          <w:noProof/>
        </w:rPr>
        <w:t>86</w:t>
      </w:r>
      <w:r w:rsidR="00D6031A" w:rsidRPr="00127D1D">
        <w:rPr>
          <w:b/>
          <w:bCs/>
          <w:noProof/>
        </w:rPr>
        <w:fldChar w:fldCharType="end"/>
      </w:r>
      <w:r w:rsidR="00D12381" w:rsidRPr="00127D1D">
        <w:rPr>
          <w:b/>
          <w:bCs/>
        </w:rPr>
        <w:t>)</w:t>
      </w:r>
    </w:p>
    <w:p w14:paraId="2E691EFF" w14:textId="77777777" w:rsidR="0041037A" w:rsidRPr="007458C7" w:rsidRDefault="0041037A" w:rsidP="008565FA">
      <w:pPr>
        <w:pStyle w:val="where"/>
      </w:pPr>
      <w:r w:rsidRPr="007458C7">
        <w:t>where:</w:t>
      </w:r>
    </w:p>
    <w:p w14:paraId="11D6EC4A" w14:textId="77777777" w:rsidR="0041037A" w:rsidRPr="007458C7" w:rsidRDefault="0041037A" w:rsidP="00B6554A">
      <w:pPr>
        <w:pStyle w:val="variabledefinitionChar"/>
      </w:pPr>
      <w:r w:rsidRPr="007458C7">
        <w:tab/>
      </w:r>
      <w:r w:rsidRPr="007458C7">
        <w:rPr>
          <w:i/>
          <w:iCs/>
        </w:rPr>
        <w:t>I</w:t>
      </w:r>
      <w:r w:rsidRPr="007458C7">
        <w:tab/>
        <w:t>=</w:t>
      </w:r>
      <w:r w:rsidRPr="007458C7">
        <w:tab/>
        <w:t xml:space="preserve">available light, </w:t>
      </w:r>
      <w:r w:rsidRPr="007458C7">
        <w:rPr>
          <w:i/>
        </w:rPr>
        <w:t>W m</w:t>
      </w:r>
      <w:r w:rsidRPr="007458C7">
        <w:rPr>
          <w:i/>
          <w:vertAlign w:val="superscript"/>
        </w:rPr>
        <w:t>-2</w:t>
      </w:r>
    </w:p>
    <w:p w14:paraId="7D338994" w14:textId="77777777" w:rsidR="0041037A" w:rsidRPr="007458C7" w:rsidRDefault="0041037A" w:rsidP="00B6554A">
      <w:pPr>
        <w:pStyle w:val="variabledefinitionChar"/>
      </w:pPr>
      <w:r w:rsidRPr="007458C7">
        <w:tab/>
      </w:r>
      <w:r w:rsidRPr="007458C7">
        <w:rPr>
          <w:i/>
          <w:iCs/>
        </w:rPr>
        <w:t>I</w:t>
      </w:r>
      <w:r w:rsidRPr="007458C7">
        <w:rPr>
          <w:i/>
          <w:iCs/>
          <w:vertAlign w:val="subscript"/>
        </w:rPr>
        <w:t>s</w:t>
      </w:r>
      <w:r w:rsidRPr="007458C7">
        <w:tab/>
        <w:t>=</w:t>
      </w:r>
      <w:r w:rsidRPr="007458C7">
        <w:tab/>
        <w:t xml:space="preserve">saturating light intensity at maximum photosynthetic rate, </w:t>
      </w:r>
      <w:r w:rsidRPr="008565FA">
        <w:rPr>
          <w:iCs/>
        </w:rPr>
        <w:t>W m</w:t>
      </w:r>
      <w:r w:rsidRPr="008565FA">
        <w:rPr>
          <w:iCs/>
          <w:vertAlign w:val="superscript"/>
        </w:rPr>
        <w:t>-2</w:t>
      </w:r>
    </w:p>
    <w:p w14:paraId="3D31E389" w14:textId="77777777" w:rsidR="0041037A" w:rsidRPr="007458C7" w:rsidRDefault="0041037A" w:rsidP="00B6554A">
      <w:pPr>
        <w:pStyle w:val="variabledefinitionChar"/>
      </w:pPr>
      <w:r w:rsidRPr="007458C7">
        <w:tab/>
      </w:r>
      <w:r w:rsidR="0000709B" w:rsidRPr="007458C7">
        <w:sym w:font="Symbol" w:char="F06C"/>
      </w:r>
      <w:r w:rsidRPr="007458C7">
        <w:rPr>
          <w:i/>
          <w:iCs/>
          <w:vertAlign w:val="subscript"/>
        </w:rPr>
        <w:t>l</w:t>
      </w:r>
      <w:r w:rsidRPr="007458C7">
        <w:tab/>
        <w:t>=</w:t>
      </w:r>
      <w:r w:rsidRPr="007458C7">
        <w:tab/>
        <w:t>light limiting factor</w:t>
      </w:r>
      <w:r w:rsidR="00D12381">
        <w:t xml:space="preserve"> or F(I)</w:t>
      </w:r>
    </w:p>
    <w:p w14:paraId="3DF2C07B" w14:textId="77777777" w:rsidR="0041037A" w:rsidRPr="007458C7" w:rsidRDefault="0041037A" w:rsidP="007552CD">
      <w:pPr>
        <w:pStyle w:val="BodyText2"/>
      </w:pPr>
    </w:p>
    <w:p w14:paraId="24CF13FD" w14:textId="77777777" w:rsidR="0041037A" w:rsidRDefault="0041037A" w:rsidP="007552CD">
      <w:pPr>
        <w:pStyle w:val="BodyText"/>
      </w:pPr>
      <w:r w:rsidRPr="007458C7">
        <w:t>The above expression allows for simulation of photoinhibition at light intensities greater than the saturation value.  However, light penetration decreases with depth:</w:t>
      </w:r>
    </w:p>
    <w:p w14:paraId="373E9A91" w14:textId="509E2A10" w:rsidR="00D12381" w:rsidRPr="00127D1D" w:rsidRDefault="00D12381" w:rsidP="008565FA">
      <w:pPr>
        <w:rPr>
          <w:b/>
          <w:bCs/>
        </w:rPr>
      </w:pPr>
      <w:r>
        <w:t xml:space="preserve">   </w:t>
      </w:r>
      <w:r w:rsidRPr="00CF4FB4">
        <w:rPr>
          <w:rFonts w:eastAsiaTheme="minorEastAsia"/>
          <w:sz w:val="26"/>
          <w:szCs w:val="26"/>
        </w:rPr>
        <w:tab/>
      </w:r>
      <m:oMath>
        <m:r>
          <w:rPr>
            <w:rFonts w:ascii="Cambria Math" w:hAnsi="Cambria Math"/>
            <w:sz w:val="26"/>
            <w:szCs w:val="26"/>
          </w:rPr>
          <m:t>I(z)=</m:t>
        </m:r>
        <m:d>
          <m:dPr>
            <m:ctrlPr>
              <w:rPr>
                <w:rFonts w:ascii="Cambria Math" w:hAnsi="Cambria Math"/>
                <w:i/>
                <w:sz w:val="26"/>
                <w:szCs w:val="26"/>
              </w:rPr>
            </m:ctrlPr>
          </m:dPr>
          <m:e>
            <m:r>
              <w:rPr>
                <w:rFonts w:ascii="Cambria Math" w:hAnsi="Cambria Math"/>
                <w:sz w:val="26"/>
                <w:szCs w:val="26"/>
              </w:rPr>
              <m:t>1-β</m:t>
            </m:r>
          </m:e>
        </m:d>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0</m:t>
            </m:r>
          </m:sub>
        </m:sSub>
        <m:sSup>
          <m:sSupPr>
            <m:ctrlPr>
              <w:rPr>
                <w:rFonts w:ascii="Cambria Math" w:hAnsi="Cambria Math"/>
                <w:i/>
                <w:sz w:val="26"/>
                <w:szCs w:val="26"/>
              </w:rPr>
            </m:ctrlPr>
          </m:sSupPr>
          <m:e>
            <m:r>
              <w:rPr>
                <w:rFonts w:ascii="Cambria Math" w:hAnsi="Cambria Math"/>
                <w:sz w:val="26"/>
                <w:szCs w:val="26"/>
              </w:rPr>
              <m:t>e</m:t>
            </m:r>
          </m:e>
          <m:sup>
            <m:r>
              <w:rPr>
                <w:rFonts w:ascii="Cambria Math" w:hAnsi="Cambria Math"/>
                <w:sz w:val="26"/>
                <w:szCs w:val="26"/>
              </w:rPr>
              <m:t>-αz</m:t>
            </m:r>
          </m:sup>
        </m:sSup>
      </m:oMath>
      <w:r w:rsidRPr="00CF4FB4">
        <w:rPr>
          <w:rFonts w:eastAsiaTheme="minorEastAsia"/>
          <w:sz w:val="26"/>
          <w:szCs w:val="26"/>
        </w:rPr>
        <w:tab/>
      </w:r>
      <w:r w:rsidRPr="00127D1D">
        <w:rPr>
          <w:b/>
          <w:bCs/>
        </w:rPr>
        <w:t>(</w:t>
      </w:r>
      <w:r w:rsidR="0050321E" w:rsidRPr="00127D1D">
        <w:rPr>
          <w:b/>
          <w:bCs/>
        </w:rPr>
        <w:fldChar w:fldCharType="begin"/>
      </w:r>
      <w:r w:rsidR="0050321E" w:rsidRPr="00127D1D">
        <w:rPr>
          <w:b/>
          <w:bCs/>
        </w:rPr>
        <w:instrText xml:space="preserve"> STYLEREF 1 \s </w:instrText>
      </w:r>
      <w:r w:rsidR="0050321E" w:rsidRPr="00127D1D">
        <w:rPr>
          <w:b/>
          <w:bCs/>
        </w:rPr>
        <w:fldChar w:fldCharType="separate"/>
      </w:r>
      <w:r w:rsidR="00A95042" w:rsidRPr="00127D1D">
        <w:rPr>
          <w:b/>
          <w:bCs/>
          <w:noProof/>
        </w:rPr>
        <w:t>4</w:t>
      </w:r>
      <w:r w:rsidR="0050321E" w:rsidRPr="00127D1D">
        <w:rPr>
          <w:b/>
          <w:bCs/>
          <w:noProof/>
        </w:rPr>
        <w:fldChar w:fldCharType="end"/>
      </w:r>
      <w:r w:rsidR="00A41B27" w:rsidRPr="00127D1D">
        <w:rPr>
          <w:b/>
          <w:bCs/>
        </w:rPr>
        <w:noBreakHyphen/>
      </w:r>
      <w:r w:rsidR="0050321E" w:rsidRPr="00127D1D">
        <w:rPr>
          <w:b/>
          <w:bCs/>
        </w:rPr>
        <w:fldChar w:fldCharType="begin"/>
      </w:r>
      <w:r w:rsidR="0050321E" w:rsidRPr="00127D1D">
        <w:rPr>
          <w:b/>
          <w:bCs/>
        </w:rPr>
        <w:instrText xml:space="preserve"> SEQ Equation \* ARABIC \s 1 </w:instrText>
      </w:r>
      <w:r w:rsidR="0050321E" w:rsidRPr="00127D1D">
        <w:rPr>
          <w:b/>
          <w:bCs/>
        </w:rPr>
        <w:fldChar w:fldCharType="separate"/>
      </w:r>
      <w:r w:rsidR="00A95042" w:rsidRPr="00127D1D">
        <w:rPr>
          <w:b/>
          <w:bCs/>
          <w:noProof/>
        </w:rPr>
        <w:t>87</w:t>
      </w:r>
      <w:r w:rsidR="0050321E" w:rsidRPr="00127D1D">
        <w:rPr>
          <w:b/>
          <w:bCs/>
          <w:noProof/>
        </w:rPr>
        <w:fldChar w:fldCharType="end"/>
      </w:r>
      <w:r w:rsidRPr="00127D1D">
        <w:rPr>
          <w:b/>
          <w:bCs/>
        </w:rPr>
        <w:t>)</w:t>
      </w:r>
    </w:p>
    <w:p w14:paraId="77BC755A" w14:textId="77777777" w:rsidR="0041037A" w:rsidRPr="00B7030B" w:rsidRDefault="0041037A" w:rsidP="00D12381">
      <w:pPr>
        <w:pStyle w:val="equation"/>
        <w:tabs>
          <w:tab w:val="clear" w:pos="4320"/>
          <w:tab w:val="clear" w:pos="8640"/>
          <w:tab w:val="center" w:pos="6120"/>
          <w:tab w:val="right" w:pos="8550"/>
        </w:tabs>
        <w:spacing w:after="0"/>
        <w:jc w:val="left"/>
        <w:rPr>
          <w:rFonts w:asciiTheme="minorHAnsi" w:hAnsiTheme="minorHAnsi"/>
        </w:rPr>
      </w:pPr>
      <w:r w:rsidRPr="00B7030B">
        <w:rPr>
          <w:rFonts w:asciiTheme="minorHAnsi" w:hAnsiTheme="minorHAnsi"/>
        </w:rPr>
        <w:tab/>
      </w:r>
    </w:p>
    <w:p w14:paraId="13EF053E" w14:textId="77777777" w:rsidR="0041037A" w:rsidRPr="007458C7" w:rsidRDefault="0041037A" w:rsidP="008565FA">
      <w:pPr>
        <w:pStyle w:val="where"/>
      </w:pPr>
      <w:r w:rsidRPr="007458C7">
        <w:t>where:</w:t>
      </w:r>
    </w:p>
    <w:p w14:paraId="53A8E5A0" w14:textId="77777777" w:rsidR="0041037A" w:rsidRPr="007458C7" w:rsidRDefault="0041037A" w:rsidP="00B6554A">
      <w:pPr>
        <w:pStyle w:val="variabledefinitionChar"/>
      </w:pPr>
      <w:r w:rsidRPr="007458C7">
        <w:tab/>
      </w:r>
      <w:r w:rsidRPr="007458C7">
        <w:rPr>
          <w:i/>
          <w:iCs/>
        </w:rPr>
        <w:t>I</w:t>
      </w:r>
      <w:r w:rsidRPr="007458C7">
        <w:rPr>
          <w:i/>
          <w:iCs/>
          <w:vertAlign w:val="subscript"/>
        </w:rPr>
        <w:t>0</w:t>
      </w:r>
      <w:r w:rsidRPr="007458C7">
        <w:tab/>
        <w:t>=</w:t>
      </w:r>
      <w:r w:rsidRPr="007458C7">
        <w:tab/>
        <w:t xml:space="preserve">solar radiation at the water surface, </w:t>
      </w:r>
      <w:r w:rsidRPr="008565FA">
        <w:rPr>
          <w:iCs/>
        </w:rPr>
        <w:t>W m</w:t>
      </w:r>
      <w:r w:rsidRPr="008565FA">
        <w:rPr>
          <w:iCs/>
          <w:vertAlign w:val="superscript"/>
        </w:rPr>
        <w:t>-2</w:t>
      </w:r>
    </w:p>
    <w:p w14:paraId="117E1D9E" w14:textId="77777777" w:rsidR="0041037A" w:rsidRPr="00172C4E" w:rsidRDefault="0041037A" w:rsidP="00B6554A">
      <w:pPr>
        <w:pStyle w:val="variabledefinitionChar"/>
        <w:rPr>
          <w:iCs/>
        </w:rPr>
      </w:pPr>
      <w:r w:rsidRPr="007458C7">
        <w:tab/>
      </w:r>
      <w:r w:rsidR="00721AB7" w:rsidRPr="007458C7">
        <w:rPr>
          <w:i/>
          <w:iCs/>
        </w:rPr>
        <w:t>α</w:t>
      </w:r>
      <w:r w:rsidRPr="007458C7">
        <w:tab/>
        <w:t>=</w:t>
      </w:r>
      <w:r w:rsidRPr="007458C7">
        <w:tab/>
        <w:t xml:space="preserve">attenuation coefficient, </w:t>
      </w:r>
      <w:r w:rsidRPr="008565FA">
        <w:rPr>
          <w:iCs/>
        </w:rPr>
        <w:t>m</w:t>
      </w:r>
      <w:r w:rsidRPr="008565FA">
        <w:rPr>
          <w:iCs/>
          <w:vertAlign w:val="superscript"/>
        </w:rPr>
        <w:t>-2</w:t>
      </w:r>
    </w:p>
    <w:p w14:paraId="2E42FEDB" w14:textId="77777777" w:rsidR="0041037A" w:rsidRPr="00172C4E" w:rsidRDefault="0041037A" w:rsidP="00B6554A">
      <w:pPr>
        <w:pStyle w:val="variabledefinitionChar"/>
        <w:rPr>
          <w:iCs/>
        </w:rPr>
      </w:pPr>
      <w:r w:rsidRPr="007458C7">
        <w:tab/>
      </w:r>
      <w:r w:rsidRPr="007458C7">
        <w:rPr>
          <w:i/>
          <w:iCs/>
        </w:rPr>
        <w:t>z</w:t>
      </w:r>
      <w:r w:rsidRPr="007458C7">
        <w:tab/>
        <w:t>=</w:t>
      </w:r>
      <w:r w:rsidRPr="007458C7">
        <w:tab/>
        <w:t xml:space="preserve">depth, </w:t>
      </w:r>
      <w:r w:rsidRPr="008565FA">
        <w:rPr>
          <w:iCs/>
        </w:rPr>
        <w:t>m</w:t>
      </w:r>
    </w:p>
    <w:p w14:paraId="5B37E3D6" w14:textId="77777777" w:rsidR="0041037A" w:rsidRPr="007458C7" w:rsidRDefault="0041037A" w:rsidP="007552CD">
      <w:pPr>
        <w:pStyle w:val="variabledefinitionChar"/>
      </w:pPr>
      <w:r w:rsidRPr="007458C7">
        <w:tab/>
      </w:r>
      <w:r w:rsidR="00721AB7" w:rsidRPr="007458C7">
        <w:t>β</w:t>
      </w:r>
      <w:r w:rsidRPr="007458C7">
        <w:tab/>
        <w:t>=</w:t>
      </w:r>
      <w:r w:rsidRPr="007458C7">
        <w:tab/>
        <w:t>fraction of solar radiation absorbed at the water surface</w:t>
      </w:r>
    </w:p>
    <w:p w14:paraId="0A2C5F23" w14:textId="77777777" w:rsidR="0041037A" w:rsidRPr="007458C7" w:rsidRDefault="0041037A" w:rsidP="007552CD">
      <w:pPr>
        <w:pStyle w:val="BodyText2"/>
      </w:pPr>
    </w:p>
    <w:p w14:paraId="634A85BF" w14:textId="0FF64B40" w:rsidR="0041037A" w:rsidRPr="007458C7" w:rsidRDefault="0041037A" w:rsidP="007552CD">
      <w:pPr>
        <w:pStyle w:val="BodyText"/>
      </w:pPr>
      <w:r w:rsidRPr="007458C7">
        <w:t xml:space="preserve">The average effect of light on </w:t>
      </w:r>
      <w:proofErr w:type="spellStart"/>
      <w:r w:rsidRPr="007458C7">
        <w:t>epiphyton</w:t>
      </w:r>
      <w:proofErr w:type="spellEnd"/>
      <w:r w:rsidR="00E627A9">
        <w:t>/periphyton</w:t>
      </w:r>
      <w:r w:rsidRPr="007458C7">
        <w:t xml:space="preserve"> growth in a model cell can be obtained by combin</w:t>
      </w:r>
      <w:r w:rsidRPr="007458C7">
        <w:softHyphen/>
        <w:t xml:space="preserve">ing the above two expressions and integrating over the cell depth to obtain (Chapra and </w:t>
      </w:r>
      <w:proofErr w:type="spellStart"/>
      <w:r w:rsidRPr="007458C7">
        <w:t>Reckhow</w:t>
      </w:r>
      <w:proofErr w:type="spellEnd"/>
      <w:r w:rsidRPr="007458C7">
        <w:t>, 1983):</w:t>
      </w:r>
    </w:p>
    <w:p w14:paraId="3CF9EDE4" w14:textId="2D5884CF" w:rsidR="0041037A" w:rsidRPr="00B7030B" w:rsidRDefault="00E108E0" w:rsidP="005D3D90">
      <w:pPr>
        <w:pStyle w:val="equation"/>
        <w:tabs>
          <w:tab w:val="clear" w:pos="4320"/>
          <w:tab w:val="clear" w:pos="8640"/>
        </w:tabs>
        <w:rPr>
          <w:rFonts w:asciiTheme="minorHAnsi" w:hAnsiTheme="minorHAnsi"/>
        </w:rPr>
      </w:pPr>
      <w:r>
        <w:rPr>
          <w:noProof/>
          <w:highlight w:val="yellow"/>
        </w:rPr>
        <w:lastRenderedPageBreak/>
        <w:object w:dxaOrig="1440" w:dyaOrig="1440" w14:anchorId="10158EC0">
          <v:shape id="_x0000_s2073" type="#_x0000_t75" alt="" style="position:absolute;left:0;text-align:left;margin-left:-.15pt;margin-top:.2pt;width:111.6pt;height:33.45pt;z-index:251787776;mso-wrap-edited:f;mso-width-percent:0;mso-height-percent:0;mso-width-percent:0;mso-height-percent:0" fillcolor="window">
            <v:imagedata r:id="rId350" o:title=""/>
            <w10:wrap type="square"/>
          </v:shape>
          <o:OLEObject Type="Embed" ProgID="Equation.3" ShapeID="_x0000_s2073" DrawAspect="Content" ObjectID="_1721314966" r:id="rId351"/>
        </w:object>
      </w:r>
      <w:r w:rsidR="005D3D90">
        <w:rPr>
          <w:rFonts w:asciiTheme="minorHAnsi" w:hAnsiTheme="minorHAnsi"/>
        </w:rPr>
        <w:tab/>
      </w:r>
      <w:r w:rsidR="005D3D90">
        <w:rPr>
          <w:rFonts w:asciiTheme="minorHAnsi" w:hAnsiTheme="minorHAnsi"/>
        </w:rPr>
        <w:tab/>
      </w:r>
      <w:r w:rsidR="005D3D90">
        <w:rPr>
          <w:rFonts w:asciiTheme="minorHAnsi" w:hAnsiTheme="minorHAnsi"/>
        </w:rPr>
        <w:tab/>
      </w:r>
      <w:r w:rsidR="005D3D90">
        <w:rPr>
          <w:rFonts w:asciiTheme="minorHAnsi" w:hAnsiTheme="minorHAnsi"/>
        </w:rPr>
        <w:tab/>
      </w:r>
      <w:r w:rsidR="005D3D90">
        <w:rPr>
          <w:rFonts w:asciiTheme="minorHAnsi" w:hAnsiTheme="minorHAnsi"/>
        </w:rPr>
        <w:tab/>
      </w:r>
      <w:r w:rsidR="0041037A" w:rsidRPr="00B7030B">
        <w:rPr>
          <w:rFonts w:asciiTheme="minorHAnsi" w:hAnsiTheme="minorHAnsi"/>
        </w:rPr>
        <w:tab/>
      </w:r>
      <w:r w:rsidR="007458C7">
        <w:rPr>
          <w:rFonts w:asciiTheme="minorHAnsi" w:hAnsiTheme="minorHAnsi"/>
        </w:rPr>
        <w:tab/>
      </w:r>
      <w:r w:rsidR="007458C7">
        <w:rPr>
          <w:rFonts w:asciiTheme="minorHAnsi" w:hAnsiTheme="minorHAnsi"/>
        </w:rPr>
        <w:tab/>
      </w:r>
      <w:r w:rsidR="007458C7">
        <w:rPr>
          <w:rFonts w:asciiTheme="minorHAnsi" w:hAnsiTheme="minorHAnsi"/>
        </w:rPr>
        <w:tab/>
      </w:r>
      <w:r w:rsidR="007458C7">
        <w:rPr>
          <w:rFonts w:asciiTheme="minorHAnsi" w:hAnsiTheme="minorHAnsi"/>
        </w:rPr>
        <w:tab/>
      </w:r>
      <w:r w:rsidR="007458C7">
        <w:rPr>
          <w:rFonts w:asciiTheme="minorHAnsi" w:hAnsiTheme="minorHAnsi"/>
        </w:rPr>
        <w:tab/>
      </w:r>
      <w:r w:rsidR="007458C7">
        <w:rPr>
          <w:rFonts w:asciiTheme="minorHAnsi" w:hAnsiTheme="minorHAnsi"/>
        </w:rPr>
        <w:tab/>
      </w:r>
      <w:r w:rsidR="002F3BEF">
        <w:rPr>
          <w:rFonts w:asciiTheme="minorHAnsi" w:hAnsiTheme="minorHAnsi"/>
        </w:rPr>
        <w:tab/>
      </w:r>
      <w:r w:rsidR="002F3BEF">
        <w:rPr>
          <w:rFonts w:asciiTheme="minorHAnsi" w:hAnsiTheme="minorHAnsi"/>
        </w:rPr>
        <w:tab/>
      </w:r>
      <w:r w:rsidR="002F3BEF">
        <w:rPr>
          <w:rFonts w:asciiTheme="minorHAnsi" w:hAnsiTheme="minorHAnsi"/>
        </w:rPr>
        <w:tab/>
      </w:r>
      <w:r w:rsidR="0041037A" w:rsidRPr="0050321E">
        <w:rPr>
          <w:rFonts w:asciiTheme="minorHAnsi" w:hAnsiTheme="minorHAnsi"/>
          <w:b/>
          <w:bCs/>
          <w:sz w:val="20"/>
          <w:szCs w:val="18"/>
        </w:rPr>
        <w:t>(</w:t>
      </w:r>
      <w:r w:rsidR="00A41B27" w:rsidRPr="0050321E">
        <w:rPr>
          <w:rFonts w:asciiTheme="minorHAnsi" w:hAnsiTheme="minorHAnsi"/>
          <w:b/>
          <w:bCs/>
          <w:sz w:val="20"/>
          <w:szCs w:val="18"/>
        </w:rPr>
        <w:fldChar w:fldCharType="begin"/>
      </w:r>
      <w:r w:rsidR="00A41B27" w:rsidRPr="0050321E">
        <w:rPr>
          <w:rFonts w:asciiTheme="minorHAnsi" w:hAnsiTheme="minorHAnsi"/>
          <w:b/>
          <w:bCs/>
          <w:sz w:val="20"/>
          <w:szCs w:val="18"/>
        </w:rPr>
        <w:instrText xml:space="preserve"> STYLEREF 1 \s </w:instrText>
      </w:r>
      <w:r w:rsidR="00A41B27" w:rsidRPr="0050321E">
        <w:rPr>
          <w:rFonts w:asciiTheme="minorHAnsi" w:hAnsiTheme="minorHAnsi"/>
          <w:b/>
          <w:bCs/>
          <w:sz w:val="20"/>
          <w:szCs w:val="18"/>
        </w:rPr>
        <w:fldChar w:fldCharType="separate"/>
      </w:r>
      <w:r w:rsidR="00A95042">
        <w:rPr>
          <w:rFonts w:asciiTheme="minorHAnsi" w:hAnsiTheme="minorHAnsi"/>
          <w:b/>
          <w:bCs/>
          <w:noProof/>
          <w:sz w:val="20"/>
          <w:szCs w:val="18"/>
        </w:rPr>
        <w:t>4</w:t>
      </w:r>
      <w:r w:rsidR="00A41B27" w:rsidRPr="0050321E">
        <w:rPr>
          <w:rFonts w:asciiTheme="minorHAnsi" w:hAnsiTheme="minorHAnsi"/>
          <w:b/>
          <w:bCs/>
          <w:sz w:val="20"/>
          <w:szCs w:val="18"/>
        </w:rPr>
        <w:fldChar w:fldCharType="end"/>
      </w:r>
      <w:r w:rsidR="00A41B27" w:rsidRPr="0050321E">
        <w:rPr>
          <w:rFonts w:asciiTheme="minorHAnsi" w:hAnsiTheme="minorHAnsi"/>
          <w:b/>
          <w:bCs/>
          <w:sz w:val="20"/>
          <w:szCs w:val="18"/>
        </w:rPr>
        <w:noBreakHyphen/>
      </w:r>
      <w:r w:rsidR="00A41B27" w:rsidRPr="0050321E">
        <w:rPr>
          <w:rFonts w:asciiTheme="minorHAnsi" w:hAnsiTheme="minorHAnsi"/>
          <w:b/>
          <w:bCs/>
          <w:sz w:val="20"/>
          <w:szCs w:val="18"/>
        </w:rPr>
        <w:fldChar w:fldCharType="begin"/>
      </w:r>
      <w:r w:rsidR="00A41B27" w:rsidRPr="0050321E">
        <w:rPr>
          <w:rFonts w:asciiTheme="minorHAnsi" w:hAnsiTheme="minorHAnsi"/>
          <w:b/>
          <w:bCs/>
          <w:sz w:val="20"/>
          <w:szCs w:val="18"/>
        </w:rPr>
        <w:instrText xml:space="preserve"> SEQ Equation \* ARABIC \s 1 </w:instrText>
      </w:r>
      <w:r w:rsidR="00A41B27" w:rsidRPr="0050321E">
        <w:rPr>
          <w:rFonts w:asciiTheme="minorHAnsi" w:hAnsiTheme="minorHAnsi"/>
          <w:b/>
          <w:bCs/>
          <w:sz w:val="20"/>
          <w:szCs w:val="18"/>
        </w:rPr>
        <w:fldChar w:fldCharType="separate"/>
      </w:r>
      <w:r w:rsidR="00A95042">
        <w:rPr>
          <w:rFonts w:asciiTheme="minorHAnsi" w:hAnsiTheme="minorHAnsi"/>
          <w:b/>
          <w:bCs/>
          <w:noProof/>
          <w:sz w:val="20"/>
          <w:szCs w:val="18"/>
        </w:rPr>
        <w:t>88</w:t>
      </w:r>
      <w:r w:rsidR="00A41B27" w:rsidRPr="0050321E">
        <w:rPr>
          <w:rFonts w:asciiTheme="minorHAnsi" w:hAnsiTheme="minorHAnsi"/>
          <w:b/>
          <w:bCs/>
          <w:sz w:val="20"/>
          <w:szCs w:val="18"/>
        </w:rPr>
        <w:fldChar w:fldCharType="end"/>
      </w:r>
      <w:r w:rsidR="0041037A" w:rsidRPr="0050321E">
        <w:rPr>
          <w:rFonts w:asciiTheme="minorHAnsi" w:hAnsiTheme="minorHAnsi"/>
          <w:b/>
          <w:bCs/>
          <w:sz w:val="20"/>
          <w:szCs w:val="18"/>
        </w:rPr>
        <w:t>)</w:t>
      </w:r>
    </w:p>
    <w:p w14:paraId="5E92F578" w14:textId="61E221CE" w:rsidR="00172C4E" w:rsidRDefault="00E108E0" w:rsidP="00C012E8">
      <w:pPr>
        <w:pStyle w:val="BodyText"/>
        <w:rPr>
          <w:szCs w:val="18"/>
        </w:rPr>
      </w:pPr>
      <w:r>
        <w:rPr>
          <w:rFonts w:ascii="Times New Roman" w:hAnsi="Times New Roman"/>
          <w:noProof/>
          <w:highlight w:val="yellow"/>
        </w:rPr>
        <w:object w:dxaOrig="1440" w:dyaOrig="1440" w14:anchorId="35A7C9E7">
          <v:shape id="_x0000_s2072" type="#_x0000_t75" alt="" style="position:absolute;left:0;text-align:left;margin-left:127.8pt;margin-top:1.35pt;width:146.4pt;height:98.25pt;z-index:251789824;mso-wrap-edited:f;mso-width-percent:0;mso-height-percent:0;mso-width-percent:0;mso-height-percent:0" fillcolor="window">
            <v:imagedata r:id="rId352" o:title=""/>
            <w10:wrap type="square"/>
          </v:shape>
          <o:OLEObject Type="Embed" ProgID="Equation.3" ShapeID="_x0000_s2072" DrawAspect="Content" ObjectID="_1721314965" r:id="rId353"/>
        </w:object>
      </w:r>
    </w:p>
    <w:p w14:paraId="2E740A5F" w14:textId="77777777" w:rsidR="0041037A" w:rsidRPr="00B7030B" w:rsidRDefault="0041037A" w:rsidP="008565FA">
      <w:pPr>
        <w:pStyle w:val="BodyText2"/>
      </w:pPr>
      <w:r w:rsidRPr="00B7030B">
        <w:tab/>
      </w:r>
    </w:p>
    <w:p w14:paraId="34BE9F40" w14:textId="77777777" w:rsidR="0041037A" w:rsidRPr="00B7030B" w:rsidRDefault="0041037A" w:rsidP="00B6554A">
      <w:pPr>
        <w:pStyle w:val="BodyText2"/>
      </w:pPr>
    </w:p>
    <w:p w14:paraId="0FF031B2" w14:textId="77777777" w:rsidR="005D3D90" w:rsidRDefault="005D3D90" w:rsidP="008565FA">
      <w:pPr>
        <w:pStyle w:val="BodyText2"/>
      </w:pPr>
    </w:p>
    <w:p w14:paraId="0CAF2C2B" w14:textId="77777777" w:rsidR="005D3D90" w:rsidRDefault="005D3D90" w:rsidP="008565FA">
      <w:pPr>
        <w:pStyle w:val="BodyText2"/>
      </w:pPr>
    </w:p>
    <w:p w14:paraId="373E316F" w14:textId="0D122B3E" w:rsidR="005D3D90" w:rsidRDefault="005D3D90" w:rsidP="008565FA">
      <w:pPr>
        <w:pStyle w:val="BodyText2"/>
      </w:pPr>
    </w:p>
    <w:p w14:paraId="2CF6922B" w14:textId="77777777" w:rsidR="002F3BEF" w:rsidRDefault="002F3BEF" w:rsidP="008565FA">
      <w:pPr>
        <w:pStyle w:val="where"/>
      </w:pPr>
    </w:p>
    <w:p w14:paraId="0FF2BC8D" w14:textId="03A6B190" w:rsidR="00172C4E" w:rsidRDefault="00172C4E" w:rsidP="008565FA">
      <w:pPr>
        <w:pStyle w:val="where"/>
      </w:pPr>
      <w:r>
        <w:t>where:</w:t>
      </w:r>
    </w:p>
    <w:p w14:paraId="67FB318F" w14:textId="74640676" w:rsidR="0041037A" w:rsidRPr="008565FA" w:rsidRDefault="00172C4E" w:rsidP="008565FA">
      <w:pPr>
        <w:pStyle w:val="BodyText2"/>
      </w:pPr>
      <w:r>
        <w:tab/>
        <w:t xml:space="preserve">d </w:t>
      </w:r>
      <w:r w:rsidR="0041037A" w:rsidRPr="007458C7">
        <w:t>=</w:t>
      </w:r>
      <w:r w:rsidR="0041037A" w:rsidRPr="007458C7">
        <w:tab/>
      </w:r>
      <w:r>
        <w:t xml:space="preserve"> </w:t>
      </w:r>
      <w:r w:rsidR="0041037A" w:rsidRPr="007458C7">
        <w:t xml:space="preserve">depth at the top of computational cell, </w:t>
      </w:r>
      <w:r w:rsidR="0041037A" w:rsidRPr="008565FA">
        <w:t>m</w:t>
      </w:r>
    </w:p>
    <w:p w14:paraId="2AA92AAB" w14:textId="77777777" w:rsidR="0041037A" w:rsidRPr="00B7030B" w:rsidRDefault="0041037A" w:rsidP="00B6554A">
      <w:pPr>
        <w:pStyle w:val="BodyText2"/>
      </w:pPr>
    </w:p>
    <w:p w14:paraId="36D6B54B" w14:textId="76B19E54" w:rsidR="0041037A" w:rsidRPr="007458C7" w:rsidRDefault="0041037A" w:rsidP="00B6554A">
      <w:pPr>
        <w:pStyle w:val="BodyText"/>
      </w:pPr>
      <w:r w:rsidRPr="007458C7">
        <w:t xml:space="preserve">The attenuation coefficient, </w:t>
      </w:r>
      <w:r w:rsidRPr="007458C7">
        <w:rPr>
          <w:i/>
          <w:iCs/>
        </w:rPr>
        <w:t>λ</w:t>
      </w:r>
      <w:r w:rsidRPr="007458C7">
        <w:t xml:space="preserve">, is computed from a baseline value </w:t>
      </w:r>
      <w:hyperlink w:anchor="extinction_coefficient" w:history="1">
        <w:r w:rsidRPr="007458C7">
          <w:rPr>
            <w:rStyle w:val="Hyperlink"/>
            <w:rFonts w:asciiTheme="minorHAnsi" w:hAnsiTheme="minorHAnsi"/>
          </w:rPr>
          <w:t>[EXH2O</w:t>
        </w:r>
      </w:hyperlink>
      <w:r w:rsidRPr="007458C7">
        <w:rPr>
          <w:rStyle w:val="Hyperlink"/>
          <w:rFonts w:asciiTheme="minorHAnsi" w:hAnsiTheme="minorHAnsi"/>
        </w:rPr>
        <w:t>]</w:t>
      </w:r>
      <w:r w:rsidRPr="007458C7">
        <w:t xml:space="preserve"> to which the effects of inorganic </w:t>
      </w:r>
      <w:r w:rsidRPr="007458C7">
        <w:rPr>
          <w:rStyle w:val="Hyperlink"/>
          <w:rFonts w:asciiTheme="minorHAnsi" w:hAnsiTheme="minorHAnsi"/>
        </w:rPr>
        <w:t>[</w:t>
      </w:r>
      <w:hyperlink w:anchor="extinction_coefficient" w:history="1">
        <w:r w:rsidRPr="007458C7">
          <w:rPr>
            <w:rStyle w:val="Hyperlink"/>
            <w:rFonts w:asciiTheme="minorHAnsi" w:hAnsiTheme="minorHAnsi"/>
          </w:rPr>
          <w:t>EXINOR</w:t>
        </w:r>
      </w:hyperlink>
      <w:r w:rsidRPr="007458C7">
        <w:rPr>
          <w:rStyle w:val="Hyperlink"/>
          <w:rFonts w:asciiTheme="minorHAnsi" w:hAnsiTheme="minorHAnsi"/>
        </w:rPr>
        <w:t>]</w:t>
      </w:r>
      <w:r w:rsidRPr="007458C7">
        <w:t xml:space="preserve"> and organic </w:t>
      </w:r>
      <w:r w:rsidRPr="007458C7">
        <w:rPr>
          <w:rStyle w:val="Hyperlink"/>
          <w:rFonts w:asciiTheme="minorHAnsi" w:hAnsiTheme="minorHAnsi"/>
        </w:rPr>
        <w:t>[</w:t>
      </w:r>
      <w:hyperlink w:anchor="extinction_coefficient" w:history="1">
        <w:r w:rsidRPr="007458C7">
          <w:rPr>
            <w:rStyle w:val="Hyperlink"/>
            <w:rFonts w:asciiTheme="minorHAnsi" w:hAnsiTheme="minorHAnsi"/>
          </w:rPr>
          <w:t>EXORG</w:t>
        </w:r>
      </w:hyperlink>
      <w:r w:rsidRPr="007458C7">
        <w:rPr>
          <w:rStyle w:val="Hyperlink"/>
          <w:rFonts w:asciiTheme="minorHAnsi" w:hAnsiTheme="minorHAnsi"/>
        </w:rPr>
        <w:t>]</w:t>
      </w:r>
      <w:r w:rsidRPr="007458C7">
        <w:t xml:space="preserve"> suspended solids, as well as the extinction of each algal group, are added.  </w:t>
      </w:r>
      <w:proofErr w:type="spellStart"/>
      <w:r w:rsidRPr="007458C7">
        <w:t>Epiphyton</w:t>
      </w:r>
      <w:proofErr w:type="spellEnd"/>
      <w:r w:rsidR="00E627A9">
        <w:t>/periphyton</w:t>
      </w:r>
      <w:r w:rsidRPr="007458C7">
        <w:t xml:space="preserve"> self-shading are accounted for in the biomass limitation formulation.</w:t>
      </w:r>
    </w:p>
    <w:p w14:paraId="65F5C98C" w14:textId="77777777" w:rsidR="0041037A" w:rsidRPr="007458C7" w:rsidRDefault="0041037A" w:rsidP="00B6554A">
      <w:pPr>
        <w:pStyle w:val="BodyText"/>
      </w:pPr>
      <w:r w:rsidRPr="007458C7">
        <w:t xml:space="preserve">Rate multipliers limiting </w:t>
      </w:r>
      <w:proofErr w:type="spellStart"/>
      <w:r w:rsidRPr="007458C7">
        <w:t>epiphyton</w:t>
      </w:r>
      <w:proofErr w:type="spellEnd"/>
      <w:r w:rsidRPr="007458C7">
        <w:t xml:space="preserve"> growth due to nutrient limitations are comput</w:t>
      </w:r>
      <w:r w:rsidRPr="007458C7">
        <w:softHyphen/>
        <w:t>ed using the Monod relationship:</w:t>
      </w:r>
    </w:p>
    <w:p w14:paraId="2141EEC1" w14:textId="2062D094" w:rsidR="0041037A" w:rsidRPr="00B7030B" w:rsidRDefault="00E108E0" w:rsidP="0050321E">
      <w:pPr>
        <w:pStyle w:val="equation"/>
        <w:tabs>
          <w:tab w:val="clear" w:pos="4320"/>
          <w:tab w:val="clear" w:pos="8640"/>
          <w:tab w:val="center" w:pos="6750"/>
          <w:tab w:val="right" w:pos="8460"/>
        </w:tabs>
        <w:spacing w:after="0"/>
        <w:rPr>
          <w:rFonts w:asciiTheme="minorHAnsi" w:hAnsiTheme="minorHAnsi"/>
        </w:rPr>
      </w:pPr>
      <w:r>
        <w:rPr>
          <w:noProof/>
        </w:rPr>
        <w:object w:dxaOrig="1440" w:dyaOrig="1440" w14:anchorId="51DEAFFB">
          <v:shape id="_x0000_s2071" type="#_x0000_t75" alt="" style="position:absolute;left:0;text-align:left;margin-left:182.9pt;margin-top:-14.4pt;width:66.9pt;height:33.45pt;z-index:251791872;mso-wrap-edited:f;mso-width-percent:0;mso-height-percent:0;mso-width-percent:0;mso-height-percent:0" fillcolor="window">
            <v:imagedata r:id="rId354" o:title=""/>
            <w10:wrap type="square"/>
          </v:shape>
          <o:OLEObject Type="Embed" ProgID="Equation.3" ShapeID="_x0000_s2071" DrawAspect="Content" ObjectID="_1721314964" r:id="rId355"/>
        </w:object>
      </w:r>
      <w:r w:rsidR="0041037A" w:rsidRPr="00B7030B">
        <w:rPr>
          <w:rFonts w:asciiTheme="minorHAnsi" w:hAnsiTheme="minorHAnsi"/>
        </w:rPr>
        <w:tab/>
      </w:r>
      <w:r w:rsidR="0041037A" w:rsidRPr="00B7030B">
        <w:rPr>
          <w:rFonts w:asciiTheme="minorHAnsi" w:hAnsiTheme="minorHAnsi"/>
        </w:rPr>
        <w:tab/>
      </w:r>
      <w:r w:rsidR="0041037A" w:rsidRPr="0050321E">
        <w:rPr>
          <w:rFonts w:asciiTheme="minorHAnsi" w:hAnsiTheme="minorHAnsi"/>
          <w:b/>
          <w:bCs/>
          <w:sz w:val="20"/>
          <w:szCs w:val="18"/>
        </w:rPr>
        <w:t>(</w:t>
      </w:r>
      <w:r w:rsidR="00A41B27" w:rsidRPr="0050321E">
        <w:rPr>
          <w:rFonts w:asciiTheme="minorHAnsi" w:hAnsiTheme="minorHAnsi"/>
          <w:b/>
          <w:bCs/>
          <w:sz w:val="20"/>
          <w:szCs w:val="18"/>
        </w:rPr>
        <w:fldChar w:fldCharType="begin"/>
      </w:r>
      <w:r w:rsidR="00A41B27" w:rsidRPr="0050321E">
        <w:rPr>
          <w:rFonts w:asciiTheme="minorHAnsi" w:hAnsiTheme="minorHAnsi"/>
          <w:b/>
          <w:bCs/>
          <w:sz w:val="20"/>
          <w:szCs w:val="18"/>
        </w:rPr>
        <w:instrText xml:space="preserve"> STYLEREF 1 \s </w:instrText>
      </w:r>
      <w:r w:rsidR="00A41B27" w:rsidRPr="0050321E">
        <w:rPr>
          <w:rFonts w:asciiTheme="minorHAnsi" w:hAnsiTheme="minorHAnsi"/>
          <w:b/>
          <w:bCs/>
          <w:sz w:val="20"/>
          <w:szCs w:val="18"/>
        </w:rPr>
        <w:fldChar w:fldCharType="separate"/>
      </w:r>
      <w:r w:rsidR="00A95042">
        <w:rPr>
          <w:rFonts w:asciiTheme="minorHAnsi" w:hAnsiTheme="minorHAnsi"/>
          <w:b/>
          <w:bCs/>
          <w:noProof/>
          <w:sz w:val="20"/>
          <w:szCs w:val="18"/>
        </w:rPr>
        <w:t>4</w:t>
      </w:r>
      <w:r w:rsidR="00A41B27" w:rsidRPr="0050321E">
        <w:rPr>
          <w:rFonts w:asciiTheme="minorHAnsi" w:hAnsiTheme="minorHAnsi"/>
          <w:b/>
          <w:bCs/>
          <w:sz w:val="20"/>
          <w:szCs w:val="18"/>
        </w:rPr>
        <w:fldChar w:fldCharType="end"/>
      </w:r>
      <w:r w:rsidR="00A41B27" w:rsidRPr="0050321E">
        <w:rPr>
          <w:rFonts w:asciiTheme="minorHAnsi" w:hAnsiTheme="minorHAnsi"/>
          <w:b/>
          <w:bCs/>
          <w:sz w:val="20"/>
          <w:szCs w:val="18"/>
        </w:rPr>
        <w:noBreakHyphen/>
      </w:r>
      <w:r w:rsidR="00A41B27" w:rsidRPr="0050321E">
        <w:rPr>
          <w:rFonts w:asciiTheme="minorHAnsi" w:hAnsiTheme="minorHAnsi"/>
          <w:b/>
          <w:bCs/>
          <w:sz w:val="20"/>
          <w:szCs w:val="18"/>
        </w:rPr>
        <w:fldChar w:fldCharType="begin"/>
      </w:r>
      <w:r w:rsidR="00A41B27" w:rsidRPr="0050321E">
        <w:rPr>
          <w:rFonts w:asciiTheme="minorHAnsi" w:hAnsiTheme="minorHAnsi"/>
          <w:b/>
          <w:bCs/>
          <w:sz w:val="20"/>
          <w:szCs w:val="18"/>
        </w:rPr>
        <w:instrText xml:space="preserve"> SEQ Equation \* ARABIC \s 1 </w:instrText>
      </w:r>
      <w:r w:rsidR="00A41B27" w:rsidRPr="0050321E">
        <w:rPr>
          <w:rFonts w:asciiTheme="minorHAnsi" w:hAnsiTheme="minorHAnsi"/>
          <w:b/>
          <w:bCs/>
          <w:sz w:val="20"/>
          <w:szCs w:val="18"/>
        </w:rPr>
        <w:fldChar w:fldCharType="separate"/>
      </w:r>
      <w:r w:rsidR="00A95042">
        <w:rPr>
          <w:rFonts w:asciiTheme="minorHAnsi" w:hAnsiTheme="minorHAnsi"/>
          <w:b/>
          <w:bCs/>
          <w:noProof/>
          <w:sz w:val="20"/>
          <w:szCs w:val="18"/>
        </w:rPr>
        <w:t>89</w:t>
      </w:r>
      <w:r w:rsidR="00A41B27" w:rsidRPr="0050321E">
        <w:rPr>
          <w:rFonts w:asciiTheme="minorHAnsi" w:hAnsiTheme="minorHAnsi"/>
          <w:b/>
          <w:bCs/>
          <w:sz w:val="20"/>
          <w:szCs w:val="18"/>
        </w:rPr>
        <w:fldChar w:fldCharType="end"/>
      </w:r>
      <w:r w:rsidR="0041037A" w:rsidRPr="0050321E">
        <w:rPr>
          <w:rFonts w:asciiTheme="minorHAnsi" w:hAnsiTheme="minorHAnsi"/>
          <w:b/>
          <w:bCs/>
          <w:sz w:val="20"/>
          <w:szCs w:val="18"/>
        </w:rPr>
        <w:t>)</w:t>
      </w:r>
      <w:r w:rsidR="0041037A" w:rsidRPr="0050321E">
        <w:rPr>
          <w:rFonts w:asciiTheme="minorHAnsi" w:hAnsiTheme="minorHAnsi"/>
          <w:sz w:val="20"/>
          <w:szCs w:val="18"/>
        </w:rPr>
        <w:tab/>
      </w:r>
      <w:r w:rsidR="0041037A" w:rsidRPr="00B7030B">
        <w:rPr>
          <w:rFonts w:asciiTheme="minorHAnsi" w:hAnsiTheme="minorHAnsi"/>
        </w:rPr>
        <w:tab/>
      </w:r>
    </w:p>
    <w:p w14:paraId="66AB5834" w14:textId="77777777" w:rsidR="00172C4E" w:rsidRDefault="00172C4E" w:rsidP="000C0DE5">
      <w:pPr>
        <w:pStyle w:val="BodyText"/>
        <w:spacing w:after="0"/>
      </w:pPr>
    </w:p>
    <w:p w14:paraId="7971355B" w14:textId="3B37CC74" w:rsidR="0041037A" w:rsidRPr="007458C7" w:rsidRDefault="0041037A" w:rsidP="008565FA">
      <w:pPr>
        <w:pStyle w:val="where"/>
      </w:pPr>
      <w:r w:rsidRPr="007458C7">
        <w:t>where:</w:t>
      </w:r>
    </w:p>
    <w:p w14:paraId="0718DCB2" w14:textId="77777777" w:rsidR="0041037A" w:rsidRPr="00A6793F" w:rsidRDefault="0041037A" w:rsidP="00B6554A">
      <w:pPr>
        <w:pStyle w:val="variabledefinitionChar"/>
        <w:rPr>
          <w:iCs/>
        </w:rPr>
      </w:pPr>
      <w:r w:rsidRPr="007458C7">
        <w:tab/>
      </w:r>
      <w:r w:rsidR="0000709B" w:rsidRPr="007458C7">
        <w:sym w:font="Symbol" w:char="F06C"/>
      </w:r>
      <w:proofErr w:type="spellStart"/>
      <w:r w:rsidRPr="007458C7">
        <w:rPr>
          <w:i/>
          <w:iCs/>
          <w:vertAlign w:val="subscript"/>
        </w:rPr>
        <w:t>i</w:t>
      </w:r>
      <w:proofErr w:type="spellEnd"/>
      <w:r w:rsidRPr="007458C7">
        <w:tab/>
        <w:t xml:space="preserve">= </w:t>
      </w:r>
      <w:r w:rsidRPr="007458C7">
        <w:tab/>
        <w:t xml:space="preserve">phosphorus or nitrate + ammonium concentration, </w:t>
      </w:r>
      <w:r w:rsidRPr="00127D1D">
        <w:rPr>
          <w:iCs/>
        </w:rPr>
        <w:t>g m</w:t>
      </w:r>
      <w:r w:rsidRPr="00127D1D">
        <w:rPr>
          <w:iCs/>
          <w:vertAlign w:val="superscript"/>
        </w:rPr>
        <w:t>-3</w:t>
      </w:r>
    </w:p>
    <w:p w14:paraId="5FD75D39" w14:textId="77777777" w:rsidR="0041037A" w:rsidRPr="00127D1D" w:rsidRDefault="0041037A" w:rsidP="00B6554A">
      <w:pPr>
        <w:pStyle w:val="variabledefinitionChar"/>
        <w:rPr>
          <w:iCs/>
          <w:vertAlign w:val="superscript"/>
        </w:rPr>
      </w:pPr>
      <w:r w:rsidRPr="007458C7">
        <w:tab/>
      </w:r>
      <w:r w:rsidRPr="007458C7">
        <w:rPr>
          <w:i/>
          <w:iCs/>
        </w:rPr>
        <w:t>P</w:t>
      </w:r>
      <w:r w:rsidRPr="007458C7">
        <w:rPr>
          <w:i/>
          <w:iCs/>
          <w:vertAlign w:val="subscript"/>
        </w:rPr>
        <w:t>i</w:t>
      </w:r>
      <w:r w:rsidRPr="007458C7">
        <w:tab/>
        <w:t>=</w:t>
      </w:r>
      <w:r w:rsidRPr="007458C7">
        <w:tab/>
        <w:t>half</w:t>
      </w:r>
      <w:r w:rsidRPr="007458C7">
        <w:noBreakHyphen/>
        <w:t xml:space="preserve">saturation coefficient for phosphorus or nitrate + ammonium, </w:t>
      </w:r>
      <w:r w:rsidRPr="00127D1D">
        <w:rPr>
          <w:iCs/>
        </w:rPr>
        <w:t>g m</w:t>
      </w:r>
      <w:r w:rsidRPr="00127D1D">
        <w:rPr>
          <w:iCs/>
          <w:vertAlign w:val="superscript"/>
        </w:rPr>
        <w:t>-3</w:t>
      </w:r>
    </w:p>
    <w:p w14:paraId="64203543" w14:textId="77777777" w:rsidR="0041037A" w:rsidRPr="00B7030B" w:rsidRDefault="0041037A" w:rsidP="00B6554A">
      <w:pPr>
        <w:pStyle w:val="BodyText2"/>
      </w:pPr>
    </w:p>
    <w:p w14:paraId="29E30496" w14:textId="77777777" w:rsidR="0050321E" w:rsidRDefault="00984E97" w:rsidP="007552CD">
      <w:pPr>
        <w:pStyle w:val="BodyText"/>
      </w:pPr>
      <w:r w:rsidRPr="00F5102E">
        <w:t>T</w:t>
      </w:r>
      <w:r w:rsidR="0041037A" w:rsidRPr="00F5102E">
        <w:t xml:space="preserve">he </w:t>
      </w:r>
      <w:proofErr w:type="spellStart"/>
      <w:r w:rsidR="0041037A" w:rsidRPr="00F5102E">
        <w:t>epiphyton</w:t>
      </w:r>
      <w:proofErr w:type="spellEnd"/>
      <w:r w:rsidR="00E627A9">
        <w:t>/periphyton</w:t>
      </w:r>
      <w:r w:rsidR="0041037A" w:rsidRPr="00F5102E">
        <w:t xml:space="preserve"> preference for ammonium </w:t>
      </w:r>
      <w:r w:rsidRPr="00F5102E">
        <w:t>can be</w:t>
      </w:r>
      <w:r w:rsidR="0041037A" w:rsidRPr="00F5102E">
        <w:t xml:space="preserve"> modeled using the following </w:t>
      </w:r>
      <w:r w:rsidRPr="00F5102E">
        <w:t>(Thomann and Fitzpatrick, 1982):</w:t>
      </w:r>
    </w:p>
    <w:p w14:paraId="42A83836" w14:textId="2E094102" w:rsidR="0041037A" w:rsidRPr="00B7030B" w:rsidRDefault="0041037A" w:rsidP="008565FA">
      <w:pPr>
        <w:pStyle w:val="BodyText"/>
      </w:pPr>
      <w:r w:rsidRPr="00B7030B">
        <w:tab/>
      </w:r>
      <m:oMath>
        <m:sSub>
          <m:sSubPr>
            <m:ctrlPr>
              <w:rPr>
                <w:rFonts w:ascii="Cambria Math" w:hAnsi="Cambria Math"/>
                <w:noProof/>
              </w:rPr>
            </m:ctrlPr>
          </m:sSubPr>
          <m:e>
            <m:r>
              <w:rPr>
                <w:rFonts w:ascii="Cambria Math" w:hAnsi="Cambria Math"/>
                <w:noProof/>
              </w:rPr>
              <m:t>P</m:t>
            </m:r>
          </m:e>
          <m:sub>
            <m:r>
              <w:rPr>
                <w:rFonts w:ascii="Cambria Math" w:hAnsi="Cambria Math"/>
                <w:noProof/>
              </w:rPr>
              <m:t>NH</m:t>
            </m:r>
            <m:r>
              <m:rPr>
                <m:sty m:val="p"/>
              </m:rPr>
              <w:rPr>
                <w:rFonts w:ascii="Cambria Math" w:hAnsi="Cambria Math"/>
                <w:noProof/>
              </w:rPr>
              <m:t>4</m:t>
            </m:r>
          </m:sub>
        </m:sSub>
        <m:r>
          <m:rPr>
            <m:sty m:val="p"/>
          </m:rPr>
          <w:rPr>
            <w:rFonts w:ascii="Cambria Math" w:hAnsi="Cambria Math"/>
            <w:noProof/>
          </w:rPr>
          <m:t>=</m:t>
        </m:r>
        <m:sSub>
          <m:sSubPr>
            <m:ctrlPr>
              <w:rPr>
                <w:rFonts w:ascii="Cambria Math" w:hAnsi="Cambria Math"/>
                <w:noProof/>
              </w:rPr>
            </m:ctrlPr>
          </m:sSubPr>
          <m:e>
            <m:r>
              <w:rPr>
                <w:rFonts w:ascii="Cambria Math" w:hAnsi="Cambria Math"/>
                <w:noProof/>
              </w:rPr>
              <m:t>Φ</m:t>
            </m:r>
          </m:e>
          <m:sub>
            <m:r>
              <w:rPr>
                <w:rFonts w:ascii="Cambria Math" w:hAnsi="Cambria Math"/>
                <w:noProof/>
              </w:rPr>
              <m:t>NH</m:t>
            </m:r>
            <m:r>
              <m:rPr>
                <m:sty m:val="p"/>
              </m:rPr>
              <w:rPr>
                <w:rFonts w:ascii="Cambria Math" w:hAnsi="Cambria Math"/>
                <w:noProof/>
              </w:rPr>
              <m:t>4</m:t>
            </m:r>
          </m:sub>
        </m:sSub>
        <m:f>
          <m:fPr>
            <m:ctrlPr>
              <w:rPr>
                <w:rFonts w:ascii="Cambria Math" w:hAnsi="Cambria Math"/>
                <w:noProof/>
              </w:rPr>
            </m:ctrlPr>
          </m:fPr>
          <m:num>
            <m:sSub>
              <m:sSubPr>
                <m:ctrlPr>
                  <w:rPr>
                    <w:rFonts w:ascii="Cambria Math" w:hAnsi="Cambria Math"/>
                    <w:noProof/>
                  </w:rPr>
                </m:ctrlPr>
              </m:sSubPr>
              <m:e>
                <m:r>
                  <w:rPr>
                    <w:rFonts w:ascii="Cambria Math" w:hAnsi="Cambria Math"/>
                    <w:noProof/>
                  </w:rPr>
                  <m:t>Φ</m:t>
                </m:r>
              </m:e>
              <m:sub>
                <m:r>
                  <w:rPr>
                    <w:rFonts w:ascii="Cambria Math" w:hAnsi="Cambria Math"/>
                    <w:noProof/>
                  </w:rPr>
                  <m:t>NOx</m:t>
                </m:r>
              </m:sub>
            </m:sSub>
          </m:num>
          <m:den>
            <m:d>
              <m:dPr>
                <m:ctrlPr>
                  <w:rPr>
                    <w:rFonts w:ascii="Cambria Math" w:hAnsi="Cambria Math"/>
                    <w:noProof/>
                  </w:rPr>
                </m:ctrlPr>
              </m:dPr>
              <m:e>
                <m:sSub>
                  <m:sSubPr>
                    <m:ctrlPr>
                      <w:rPr>
                        <w:rFonts w:ascii="Cambria Math" w:hAnsi="Cambria Math"/>
                        <w:noProof/>
                      </w:rPr>
                    </m:ctrlPr>
                  </m:sSubPr>
                  <m:e>
                    <m:r>
                      <w:rPr>
                        <w:rFonts w:ascii="Cambria Math" w:hAnsi="Cambria Math"/>
                        <w:noProof/>
                      </w:rPr>
                      <m:t>K</m:t>
                    </m:r>
                  </m:e>
                  <m:sub>
                    <m:r>
                      <w:rPr>
                        <w:rFonts w:ascii="Cambria Math" w:hAnsi="Cambria Math"/>
                        <w:noProof/>
                      </w:rPr>
                      <m:t>NH</m:t>
                    </m:r>
                    <m:r>
                      <m:rPr>
                        <m:sty m:val="p"/>
                      </m:rPr>
                      <w:rPr>
                        <w:rFonts w:ascii="Cambria Math" w:hAnsi="Cambria Math"/>
                        <w:noProof/>
                      </w:rPr>
                      <m:t>4</m:t>
                    </m:r>
                  </m:sub>
                </m:sSub>
                <m:r>
                  <m:rPr>
                    <m:sty m:val="p"/>
                  </m:rPr>
                  <w:rPr>
                    <w:rFonts w:ascii="Cambria Math" w:hAnsi="Cambria Math"/>
                    <w:noProof/>
                  </w:rPr>
                  <m:t>+</m:t>
                </m:r>
                <m:sSub>
                  <m:sSubPr>
                    <m:ctrlPr>
                      <w:rPr>
                        <w:rFonts w:ascii="Cambria Math" w:hAnsi="Cambria Math"/>
                        <w:noProof/>
                      </w:rPr>
                    </m:ctrlPr>
                  </m:sSubPr>
                  <m:e>
                    <m:r>
                      <w:rPr>
                        <w:rFonts w:ascii="Cambria Math" w:hAnsi="Cambria Math"/>
                        <w:noProof/>
                      </w:rPr>
                      <m:t>Φ</m:t>
                    </m:r>
                  </m:e>
                  <m:sub>
                    <m:r>
                      <w:rPr>
                        <w:rFonts w:ascii="Cambria Math" w:hAnsi="Cambria Math"/>
                        <w:noProof/>
                      </w:rPr>
                      <m:t>NH</m:t>
                    </m:r>
                    <m:r>
                      <m:rPr>
                        <m:sty m:val="p"/>
                      </m:rPr>
                      <w:rPr>
                        <w:rFonts w:ascii="Cambria Math" w:hAnsi="Cambria Math"/>
                        <w:noProof/>
                      </w:rPr>
                      <m:t>4</m:t>
                    </m:r>
                  </m:sub>
                </m:sSub>
              </m:e>
            </m:d>
            <m:d>
              <m:dPr>
                <m:ctrlPr>
                  <w:rPr>
                    <w:rFonts w:ascii="Cambria Math" w:hAnsi="Cambria Math"/>
                    <w:noProof/>
                  </w:rPr>
                </m:ctrlPr>
              </m:dPr>
              <m:e>
                <m:sSub>
                  <m:sSubPr>
                    <m:ctrlPr>
                      <w:rPr>
                        <w:rFonts w:ascii="Cambria Math" w:hAnsi="Cambria Math"/>
                        <w:noProof/>
                      </w:rPr>
                    </m:ctrlPr>
                  </m:sSubPr>
                  <m:e>
                    <m:r>
                      <w:rPr>
                        <w:rFonts w:ascii="Cambria Math" w:hAnsi="Cambria Math"/>
                        <w:noProof/>
                      </w:rPr>
                      <m:t>K</m:t>
                    </m:r>
                  </m:e>
                  <m:sub>
                    <m:r>
                      <w:rPr>
                        <w:rFonts w:ascii="Cambria Math" w:hAnsi="Cambria Math"/>
                        <w:noProof/>
                      </w:rPr>
                      <m:t>NH</m:t>
                    </m:r>
                    <m:r>
                      <m:rPr>
                        <m:sty m:val="p"/>
                      </m:rPr>
                      <w:rPr>
                        <w:rFonts w:ascii="Cambria Math" w:hAnsi="Cambria Math"/>
                        <w:noProof/>
                      </w:rPr>
                      <m:t>4</m:t>
                    </m:r>
                  </m:sub>
                </m:sSub>
                <m:r>
                  <m:rPr>
                    <m:sty m:val="p"/>
                  </m:rPr>
                  <w:rPr>
                    <w:rFonts w:ascii="Cambria Math" w:hAnsi="Cambria Math"/>
                    <w:noProof/>
                  </w:rPr>
                  <m:t>+</m:t>
                </m:r>
                <m:sSub>
                  <m:sSubPr>
                    <m:ctrlPr>
                      <w:rPr>
                        <w:rFonts w:ascii="Cambria Math" w:hAnsi="Cambria Math"/>
                        <w:noProof/>
                      </w:rPr>
                    </m:ctrlPr>
                  </m:sSubPr>
                  <m:e>
                    <m:r>
                      <w:rPr>
                        <w:rFonts w:ascii="Cambria Math" w:hAnsi="Cambria Math"/>
                        <w:noProof/>
                      </w:rPr>
                      <m:t>Φ</m:t>
                    </m:r>
                  </m:e>
                  <m:sub>
                    <m:r>
                      <w:rPr>
                        <w:rFonts w:ascii="Cambria Math" w:hAnsi="Cambria Math"/>
                        <w:noProof/>
                      </w:rPr>
                      <m:t>NOx</m:t>
                    </m:r>
                  </m:sub>
                </m:sSub>
              </m:e>
            </m:d>
          </m:den>
        </m:f>
        <m:r>
          <m:rPr>
            <m:sty m:val="p"/>
          </m:rPr>
          <w:rPr>
            <w:rFonts w:ascii="Cambria Math" w:hAnsi="Cambria Math"/>
            <w:noProof/>
          </w:rPr>
          <m:t>+</m:t>
        </m:r>
        <m:sSub>
          <m:sSubPr>
            <m:ctrlPr>
              <w:rPr>
                <w:rFonts w:ascii="Cambria Math" w:hAnsi="Cambria Math"/>
                <w:noProof/>
              </w:rPr>
            </m:ctrlPr>
          </m:sSubPr>
          <m:e>
            <m:r>
              <w:rPr>
                <w:rFonts w:ascii="Cambria Math" w:hAnsi="Cambria Math"/>
                <w:noProof/>
              </w:rPr>
              <m:t>Φ</m:t>
            </m:r>
          </m:e>
          <m:sub>
            <m:r>
              <w:rPr>
                <w:rFonts w:ascii="Cambria Math" w:hAnsi="Cambria Math"/>
                <w:noProof/>
              </w:rPr>
              <m:t>NH</m:t>
            </m:r>
            <m:r>
              <m:rPr>
                <m:sty m:val="p"/>
              </m:rPr>
              <w:rPr>
                <w:rFonts w:ascii="Cambria Math" w:hAnsi="Cambria Math"/>
                <w:noProof/>
              </w:rPr>
              <m:t>4</m:t>
            </m:r>
          </m:sub>
        </m:sSub>
        <m:f>
          <m:fPr>
            <m:ctrlPr>
              <w:rPr>
                <w:rFonts w:ascii="Cambria Math" w:hAnsi="Cambria Math"/>
                <w:noProof/>
              </w:rPr>
            </m:ctrlPr>
          </m:fPr>
          <m:num>
            <m:sSub>
              <m:sSubPr>
                <m:ctrlPr>
                  <w:rPr>
                    <w:rFonts w:ascii="Cambria Math" w:hAnsi="Cambria Math"/>
                    <w:noProof/>
                  </w:rPr>
                </m:ctrlPr>
              </m:sSubPr>
              <m:e>
                <m:r>
                  <w:rPr>
                    <w:rFonts w:ascii="Cambria Math" w:hAnsi="Cambria Math"/>
                    <w:noProof/>
                  </w:rPr>
                  <m:t>K</m:t>
                </m:r>
              </m:e>
              <m:sub>
                <m:r>
                  <w:rPr>
                    <w:rFonts w:ascii="Cambria Math" w:hAnsi="Cambria Math"/>
                    <w:noProof/>
                  </w:rPr>
                  <m:t>NH</m:t>
                </m:r>
                <m:r>
                  <m:rPr>
                    <m:sty m:val="p"/>
                  </m:rPr>
                  <w:rPr>
                    <w:rFonts w:ascii="Cambria Math" w:hAnsi="Cambria Math"/>
                    <w:noProof/>
                  </w:rPr>
                  <m:t>4</m:t>
                </m:r>
              </m:sub>
            </m:sSub>
          </m:num>
          <m:den>
            <m:d>
              <m:dPr>
                <m:ctrlPr>
                  <w:rPr>
                    <w:rFonts w:ascii="Cambria Math" w:hAnsi="Cambria Math"/>
                    <w:noProof/>
                  </w:rPr>
                </m:ctrlPr>
              </m:dPr>
              <m:e>
                <m:sSub>
                  <m:sSubPr>
                    <m:ctrlPr>
                      <w:rPr>
                        <w:rFonts w:ascii="Cambria Math" w:hAnsi="Cambria Math"/>
                        <w:noProof/>
                      </w:rPr>
                    </m:ctrlPr>
                  </m:sSubPr>
                  <m:e>
                    <m:r>
                      <w:rPr>
                        <w:rFonts w:ascii="Cambria Math" w:hAnsi="Cambria Math"/>
                        <w:noProof/>
                      </w:rPr>
                      <m:t>Φ</m:t>
                    </m:r>
                  </m:e>
                  <m:sub>
                    <m:r>
                      <w:rPr>
                        <w:rFonts w:ascii="Cambria Math" w:hAnsi="Cambria Math"/>
                        <w:noProof/>
                      </w:rPr>
                      <m:t>NH</m:t>
                    </m:r>
                    <m:r>
                      <m:rPr>
                        <m:sty m:val="p"/>
                      </m:rPr>
                      <w:rPr>
                        <w:rFonts w:ascii="Cambria Math" w:hAnsi="Cambria Math"/>
                        <w:noProof/>
                      </w:rPr>
                      <m:t>4</m:t>
                    </m:r>
                  </m:sub>
                </m:sSub>
                <m:r>
                  <m:rPr>
                    <m:sty m:val="p"/>
                  </m:rPr>
                  <w:rPr>
                    <w:rFonts w:ascii="Cambria Math" w:hAnsi="Cambria Math"/>
                    <w:noProof/>
                  </w:rPr>
                  <m:t>+</m:t>
                </m:r>
                <m:sSub>
                  <m:sSubPr>
                    <m:ctrlPr>
                      <w:rPr>
                        <w:rFonts w:ascii="Cambria Math" w:hAnsi="Cambria Math"/>
                        <w:noProof/>
                      </w:rPr>
                    </m:ctrlPr>
                  </m:sSubPr>
                  <m:e>
                    <m:r>
                      <w:rPr>
                        <w:rFonts w:ascii="Cambria Math" w:hAnsi="Cambria Math"/>
                        <w:noProof/>
                      </w:rPr>
                      <m:t>Φ</m:t>
                    </m:r>
                  </m:e>
                  <m:sub>
                    <m:r>
                      <w:rPr>
                        <w:rFonts w:ascii="Cambria Math" w:hAnsi="Cambria Math"/>
                        <w:noProof/>
                      </w:rPr>
                      <m:t>NOx</m:t>
                    </m:r>
                  </m:sub>
                </m:sSub>
              </m:e>
            </m:d>
            <m:d>
              <m:dPr>
                <m:ctrlPr>
                  <w:rPr>
                    <w:rFonts w:ascii="Cambria Math" w:hAnsi="Cambria Math"/>
                    <w:noProof/>
                  </w:rPr>
                </m:ctrlPr>
              </m:dPr>
              <m:e>
                <m:sSub>
                  <m:sSubPr>
                    <m:ctrlPr>
                      <w:rPr>
                        <w:rFonts w:ascii="Cambria Math" w:hAnsi="Cambria Math"/>
                        <w:noProof/>
                      </w:rPr>
                    </m:ctrlPr>
                  </m:sSubPr>
                  <m:e>
                    <m:r>
                      <w:rPr>
                        <w:rFonts w:ascii="Cambria Math" w:hAnsi="Cambria Math"/>
                        <w:noProof/>
                      </w:rPr>
                      <m:t>K</m:t>
                    </m:r>
                  </m:e>
                  <m:sub>
                    <m:r>
                      <w:rPr>
                        <w:rFonts w:ascii="Cambria Math" w:hAnsi="Cambria Math"/>
                        <w:noProof/>
                      </w:rPr>
                      <m:t>NH</m:t>
                    </m:r>
                    <m:r>
                      <m:rPr>
                        <m:sty m:val="p"/>
                      </m:rPr>
                      <w:rPr>
                        <w:rFonts w:ascii="Cambria Math" w:hAnsi="Cambria Math"/>
                        <w:noProof/>
                      </w:rPr>
                      <m:t>4</m:t>
                    </m:r>
                  </m:sub>
                </m:sSub>
                <m:r>
                  <m:rPr>
                    <m:sty m:val="p"/>
                  </m:rPr>
                  <w:rPr>
                    <w:rFonts w:ascii="Cambria Math" w:hAnsi="Cambria Math"/>
                    <w:noProof/>
                  </w:rPr>
                  <m:t>+</m:t>
                </m:r>
                <m:sSub>
                  <m:sSubPr>
                    <m:ctrlPr>
                      <w:rPr>
                        <w:rFonts w:ascii="Cambria Math" w:hAnsi="Cambria Math"/>
                        <w:noProof/>
                      </w:rPr>
                    </m:ctrlPr>
                  </m:sSubPr>
                  <m:e>
                    <m:r>
                      <w:rPr>
                        <w:rFonts w:ascii="Cambria Math" w:hAnsi="Cambria Math"/>
                        <w:noProof/>
                      </w:rPr>
                      <m:t>Φ</m:t>
                    </m:r>
                  </m:e>
                  <m:sub>
                    <m:r>
                      <w:rPr>
                        <w:rFonts w:ascii="Cambria Math" w:hAnsi="Cambria Math"/>
                        <w:noProof/>
                      </w:rPr>
                      <m:t>NOx</m:t>
                    </m:r>
                  </m:sub>
                </m:sSub>
              </m:e>
            </m:d>
          </m:den>
        </m:f>
      </m:oMath>
      <w:r w:rsidR="00F5102E" w:rsidRPr="0050321E">
        <w:rPr>
          <w:szCs w:val="18"/>
        </w:rPr>
        <w:tab/>
      </w:r>
      <w:r w:rsidR="0050321E">
        <w:rPr>
          <w:szCs w:val="18"/>
        </w:rPr>
        <w:tab/>
      </w:r>
      <w:r w:rsidR="0050321E">
        <w:rPr>
          <w:szCs w:val="18"/>
        </w:rPr>
        <w:tab/>
      </w:r>
      <w:r w:rsidR="002F3BEF">
        <w:rPr>
          <w:szCs w:val="18"/>
        </w:rPr>
        <w:t xml:space="preserve">           </w:t>
      </w:r>
      <w:r w:rsidRPr="0050321E">
        <w:rPr>
          <w:b/>
          <w:bCs/>
          <w:szCs w:val="18"/>
        </w:rPr>
        <w:t>(</w:t>
      </w:r>
      <w:r w:rsidR="00A41B27" w:rsidRPr="0050321E">
        <w:rPr>
          <w:b/>
          <w:bCs/>
          <w:szCs w:val="18"/>
        </w:rPr>
        <w:fldChar w:fldCharType="begin"/>
      </w:r>
      <w:r w:rsidR="00A41B27" w:rsidRPr="0050321E">
        <w:rPr>
          <w:b/>
          <w:bCs/>
          <w:szCs w:val="18"/>
        </w:rPr>
        <w:instrText xml:space="preserve"> STYLEREF 1 \s </w:instrText>
      </w:r>
      <w:r w:rsidR="00A41B27" w:rsidRPr="0050321E">
        <w:rPr>
          <w:b/>
          <w:bCs/>
          <w:szCs w:val="18"/>
        </w:rPr>
        <w:fldChar w:fldCharType="separate"/>
      </w:r>
      <w:r w:rsidR="00A95042">
        <w:rPr>
          <w:b/>
          <w:bCs/>
          <w:noProof/>
          <w:szCs w:val="18"/>
        </w:rPr>
        <w:t>4</w:t>
      </w:r>
      <w:r w:rsidR="00A41B27" w:rsidRPr="0050321E">
        <w:rPr>
          <w:b/>
          <w:bCs/>
          <w:szCs w:val="18"/>
        </w:rPr>
        <w:fldChar w:fldCharType="end"/>
      </w:r>
      <w:r w:rsidR="00A41B27" w:rsidRPr="0050321E">
        <w:rPr>
          <w:b/>
          <w:bCs/>
          <w:szCs w:val="18"/>
        </w:rPr>
        <w:noBreakHyphen/>
      </w:r>
      <w:r w:rsidR="00A41B27" w:rsidRPr="0050321E">
        <w:rPr>
          <w:b/>
          <w:bCs/>
          <w:szCs w:val="18"/>
        </w:rPr>
        <w:fldChar w:fldCharType="begin"/>
      </w:r>
      <w:r w:rsidR="00A41B27" w:rsidRPr="0050321E">
        <w:rPr>
          <w:b/>
          <w:bCs/>
          <w:szCs w:val="18"/>
        </w:rPr>
        <w:instrText xml:space="preserve"> SEQ Equation \* ARABIC \s 1 </w:instrText>
      </w:r>
      <w:r w:rsidR="00A41B27" w:rsidRPr="0050321E">
        <w:rPr>
          <w:b/>
          <w:bCs/>
          <w:szCs w:val="18"/>
        </w:rPr>
        <w:fldChar w:fldCharType="separate"/>
      </w:r>
      <w:r w:rsidR="00A95042">
        <w:rPr>
          <w:b/>
          <w:bCs/>
          <w:noProof/>
          <w:szCs w:val="18"/>
        </w:rPr>
        <w:t>90</w:t>
      </w:r>
      <w:r w:rsidR="00A41B27" w:rsidRPr="0050321E">
        <w:rPr>
          <w:b/>
          <w:bCs/>
          <w:szCs w:val="18"/>
        </w:rPr>
        <w:fldChar w:fldCharType="end"/>
      </w:r>
      <w:r w:rsidRPr="0050321E">
        <w:rPr>
          <w:b/>
          <w:bCs/>
          <w:szCs w:val="18"/>
        </w:rPr>
        <w:t>)</w:t>
      </w:r>
    </w:p>
    <w:p w14:paraId="4A814689" w14:textId="77777777" w:rsidR="0041037A" w:rsidRPr="00F5102E" w:rsidRDefault="0041037A" w:rsidP="00B6554A">
      <w:pPr>
        <w:pStyle w:val="variabledefinitionChar"/>
      </w:pPr>
      <w:r w:rsidRPr="00F5102E">
        <w:rPr>
          <w:i/>
          <w:iCs/>
        </w:rPr>
        <w:tab/>
        <w:t>P</w:t>
      </w:r>
      <w:r w:rsidRPr="00F5102E">
        <w:rPr>
          <w:i/>
          <w:iCs/>
          <w:vertAlign w:val="subscript"/>
        </w:rPr>
        <w:t>NH4</w:t>
      </w:r>
      <w:r w:rsidRPr="00F5102E">
        <w:tab/>
        <w:t>=</w:t>
      </w:r>
      <w:r w:rsidRPr="00F5102E">
        <w:tab/>
        <w:t>ammonium preference factor</w:t>
      </w:r>
    </w:p>
    <w:p w14:paraId="5C7BC438" w14:textId="77777777" w:rsidR="0041037A" w:rsidRPr="00133CDB" w:rsidRDefault="0041037A" w:rsidP="00B6554A">
      <w:pPr>
        <w:pStyle w:val="variabledefinitionChar"/>
        <w:rPr>
          <w:iCs/>
        </w:rPr>
      </w:pPr>
      <w:r w:rsidRPr="00F5102E">
        <w:rPr>
          <w:i/>
          <w:iCs/>
        </w:rPr>
        <w:tab/>
        <w:t>K</w:t>
      </w:r>
      <w:r w:rsidRPr="00F5102E">
        <w:rPr>
          <w:i/>
          <w:iCs/>
          <w:vertAlign w:val="subscript"/>
        </w:rPr>
        <w:t>NH4</w:t>
      </w:r>
      <w:r w:rsidRPr="00F5102E">
        <w:rPr>
          <w:vertAlign w:val="subscript"/>
        </w:rPr>
        <w:tab/>
      </w:r>
      <w:r w:rsidRPr="00F5102E">
        <w:t>=</w:t>
      </w:r>
      <w:r w:rsidRPr="00F5102E">
        <w:tab/>
        <w:t xml:space="preserve">ammonia preference half-saturation coefficient, </w:t>
      </w:r>
      <w:r w:rsidRPr="00127D1D">
        <w:rPr>
          <w:iCs/>
        </w:rPr>
        <w:t>g m</w:t>
      </w:r>
      <w:r w:rsidRPr="00127D1D">
        <w:rPr>
          <w:iCs/>
          <w:vertAlign w:val="superscript"/>
        </w:rPr>
        <w:t>-3</w:t>
      </w:r>
    </w:p>
    <w:p w14:paraId="13237901" w14:textId="77777777" w:rsidR="0041037A" w:rsidRPr="00F5102E" w:rsidRDefault="0041037A" w:rsidP="00B6554A">
      <w:pPr>
        <w:pStyle w:val="variabledefinitionChar"/>
      </w:pPr>
      <w:r w:rsidRPr="00F5102E">
        <w:tab/>
      </w:r>
      <w:r w:rsidRPr="00F5102E">
        <w:sym w:font="Symbol" w:char="F046"/>
      </w:r>
      <w:r w:rsidRPr="00F5102E">
        <w:rPr>
          <w:i/>
          <w:iCs/>
          <w:vertAlign w:val="subscript"/>
        </w:rPr>
        <w:t>NH4</w:t>
      </w:r>
      <w:r w:rsidRPr="00F5102E">
        <w:tab/>
        <w:t>=</w:t>
      </w:r>
      <w:r w:rsidRPr="00F5102E">
        <w:tab/>
        <w:t xml:space="preserve">ammonium concentration, </w:t>
      </w:r>
      <w:r w:rsidRPr="00127D1D">
        <w:rPr>
          <w:iCs/>
        </w:rPr>
        <w:t>g m</w:t>
      </w:r>
      <w:r w:rsidRPr="00127D1D">
        <w:rPr>
          <w:iCs/>
          <w:vertAlign w:val="superscript"/>
        </w:rPr>
        <w:t>-3</w:t>
      </w:r>
    </w:p>
    <w:p w14:paraId="52E5DAFA" w14:textId="77777777" w:rsidR="0041037A" w:rsidRPr="00133CDB" w:rsidRDefault="0041037A" w:rsidP="007552CD">
      <w:pPr>
        <w:pStyle w:val="variabledefinitionChar"/>
        <w:rPr>
          <w:iCs/>
        </w:rPr>
      </w:pPr>
      <w:r w:rsidRPr="00F5102E">
        <w:tab/>
      </w:r>
      <w:r w:rsidRPr="00F5102E">
        <w:sym w:font="Symbol" w:char="F046"/>
      </w:r>
      <w:r w:rsidRPr="00F5102E">
        <w:rPr>
          <w:i/>
          <w:iCs/>
          <w:vertAlign w:val="subscript"/>
        </w:rPr>
        <w:t>NOx</w:t>
      </w:r>
      <w:r w:rsidRPr="00F5102E">
        <w:tab/>
        <w:t>=</w:t>
      </w:r>
      <w:r w:rsidRPr="00F5102E">
        <w:tab/>
        <w:t xml:space="preserve">nitrate-nitrite concentration, </w:t>
      </w:r>
      <w:r w:rsidRPr="00127D1D">
        <w:rPr>
          <w:iCs/>
        </w:rPr>
        <w:t>g m</w:t>
      </w:r>
      <w:r w:rsidRPr="00127D1D">
        <w:rPr>
          <w:iCs/>
          <w:vertAlign w:val="superscript"/>
        </w:rPr>
        <w:t xml:space="preserve">-3  </w:t>
      </w:r>
    </w:p>
    <w:p w14:paraId="570E8AD3" w14:textId="77777777" w:rsidR="0041037A" w:rsidRPr="00F5102E" w:rsidRDefault="0041037A" w:rsidP="007552CD">
      <w:pPr>
        <w:pStyle w:val="BodyText2"/>
      </w:pPr>
    </w:p>
    <w:p w14:paraId="63F0B0F8" w14:textId="7351C1EB" w:rsidR="0041037A" w:rsidRPr="00F5102E" w:rsidRDefault="0041037A" w:rsidP="007552CD">
      <w:pPr>
        <w:pStyle w:val="BodyText"/>
      </w:pPr>
      <w:proofErr w:type="spellStart"/>
      <w:r w:rsidRPr="00F5102E">
        <w:t>Epiphyton</w:t>
      </w:r>
      <w:proofErr w:type="spellEnd"/>
      <w:r w:rsidR="00E627A9">
        <w:t>/periphyton</w:t>
      </w:r>
      <w:r w:rsidRPr="00F5102E">
        <w:t xml:space="preserve"> dark respiration is computed using the rising limb of the temperature function:</w:t>
      </w:r>
    </w:p>
    <w:p w14:paraId="23C1FEA6" w14:textId="5CDFB3D5" w:rsidR="0041037A" w:rsidRPr="00B7030B" w:rsidRDefault="00000000">
      <w:pPr>
        <w:pStyle w:val="equation"/>
        <w:rPr>
          <w:rFonts w:asciiTheme="minorHAnsi" w:hAnsiTheme="minorHAnsi"/>
        </w:rPr>
      </w:pPr>
      <m:oMath>
        <m:sSub>
          <m:sSubPr>
            <m:ctrlPr>
              <w:rPr>
                <w:rFonts w:ascii="Cambria Math" w:hAnsi="Cambria Math"/>
                <w:i/>
                <w:sz w:val="20"/>
              </w:rPr>
            </m:ctrlPr>
          </m:sSubPr>
          <m:e>
            <m:r>
              <w:rPr>
                <w:rFonts w:ascii="Cambria Math" w:hAnsi="Cambria Math"/>
                <w:sz w:val="20"/>
              </w:rPr>
              <m:t>K</m:t>
            </m:r>
          </m:e>
          <m:sub>
            <m:r>
              <w:rPr>
                <w:rFonts w:ascii="Cambria Math" w:hAnsi="Cambria Math"/>
                <w:sz w:val="20"/>
              </w:rPr>
              <m:t>er</m:t>
            </m:r>
          </m:sub>
        </m:sSub>
        <m:r>
          <w:rPr>
            <w:rFonts w:ascii="Cambria Math" w:hAnsi="Cambria Math"/>
            <w:sz w:val="20"/>
          </w:rPr>
          <m:t>=</m:t>
        </m:r>
        <m:sSub>
          <m:sSubPr>
            <m:ctrlPr>
              <w:rPr>
                <w:rFonts w:ascii="Cambria Math" w:hAnsi="Cambria Math"/>
                <w:i/>
                <w:sz w:val="20"/>
              </w:rPr>
            </m:ctrlPr>
          </m:sSubPr>
          <m:e>
            <m:r>
              <w:rPr>
                <w:rFonts w:ascii="Cambria Math" w:hAnsi="Cambria Math"/>
                <w:sz w:val="20"/>
              </w:rPr>
              <m:t>γ</m:t>
            </m:r>
          </m:e>
          <m:sub>
            <m:r>
              <w:rPr>
                <w:rFonts w:ascii="Cambria Math" w:hAnsi="Cambria Math"/>
                <w:sz w:val="20"/>
              </w:rPr>
              <m:t>er</m:t>
            </m:r>
          </m:sub>
        </m:sSub>
        <m:sSub>
          <m:sSubPr>
            <m:ctrlPr>
              <w:rPr>
                <w:rFonts w:ascii="Cambria Math" w:hAnsi="Cambria Math"/>
                <w:i/>
                <w:sz w:val="20"/>
              </w:rPr>
            </m:ctrlPr>
          </m:sSubPr>
          <m:e>
            <m:r>
              <w:rPr>
                <w:rFonts w:ascii="Cambria Math" w:hAnsi="Cambria Math"/>
                <w:sz w:val="20"/>
              </w:rPr>
              <m:t>γ</m:t>
            </m:r>
          </m:e>
          <m:sub>
            <m:r>
              <w:rPr>
                <w:rFonts w:ascii="Cambria Math" w:hAnsi="Cambria Math"/>
                <w:sz w:val="20"/>
              </w:rPr>
              <m:t>ef</m:t>
            </m:r>
          </m:sub>
        </m:sSub>
        <m:sSub>
          <m:sSubPr>
            <m:ctrlPr>
              <w:rPr>
                <w:rFonts w:ascii="Cambria Math" w:hAnsi="Cambria Math"/>
                <w:i/>
                <w:sz w:val="20"/>
              </w:rPr>
            </m:ctrlPr>
          </m:sSubPr>
          <m:e>
            <m:r>
              <w:rPr>
                <w:rFonts w:ascii="Cambria Math" w:hAnsi="Cambria Math"/>
                <w:sz w:val="20"/>
              </w:rPr>
              <m:t>K</m:t>
            </m:r>
          </m:e>
          <m:sub>
            <m:r>
              <w:rPr>
                <w:rFonts w:ascii="Cambria Math" w:hAnsi="Cambria Math"/>
                <w:sz w:val="20"/>
              </w:rPr>
              <m:t>er</m:t>
            </m:r>
            <m:r>
              <w:rPr>
                <w:rFonts w:ascii="Cambria Math" w:hAnsi="Cambria Math"/>
                <w:sz w:val="20"/>
              </w:rPr>
              <m:t xml:space="preserve"> </m:t>
            </m:r>
            <m:r>
              <w:rPr>
                <w:rFonts w:ascii="Cambria Math" w:hAnsi="Cambria Math"/>
                <w:sz w:val="20"/>
              </w:rPr>
              <m:t>max</m:t>
            </m:r>
          </m:sub>
        </m:sSub>
      </m:oMath>
      <w:r w:rsidR="0041037A" w:rsidRPr="00B7030B">
        <w:rPr>
          <w:rFonts w:asciiTheme="minorHAnsi" w:hAnsiTheme="minorHAnsi"/>
        </w:rPr>
        <w:tab/>
      </w:r>
      <w:r w:rsidR="0041037A" w:rsidRPr="00B7030B">
        <w:rPr>
          <w:rFonts w:asciiTheme="minorHAnsi" w:hAnsiTheme="minorHAnsi"/>
        </w:rPr>
        <w:tab/>
      </w:r>
      <w:r w:rsidR="0041037A" w:rsidRPr="0050321E">
        <w:rPr>
          <w:rFonts w:asciiTheme="minorHAnsi" w:hAnsiTheme="minorHAnsi"/>
          <w:b/>
          <w:bCs/>
          <w:sz w:val="20"/>
          <w:szCs w:val="18"/>
        </w:rPr>
        <w:t>(</w:t>
      </w:r>
      <w:r w:rsidR="00A41B27" w:rsidRPr="0050321E">
        <w:rPr>
          <w:rFonts w:asciiTheme="minorHAnsi" w:hAnsiTheme="minorHAnsi"/>
          <w:b/>
          <w:bCs/>
          <w:sz w:val="20"/>
          <w:szCs w:val="18"/>
        </w:rPr>
        <w:fldChar w:fldCharType="begin"/>
      </w:r>
      <w:r w:rsidR="00A41B27" w:rsidRPr="0050321E">
        <w:rPr>
          <w:rFonts w:asciiTheme="minorHAnsi" w:hAnsiTheme="minorHAnsi"/>
          <w:b/>
          <w:bCs/>
          <w:sz w:val="20"/>
          <w:szCs w:val="18"/>
        </w:rPr>
        <w:instrText xml:space="preserve"> STYLEREF 1 \s </w:instrText>
      </w:r>
      <w:r w:rsidR="00A41B27" w:rsidRPr="0050321E">
        <w:rPr>
          <w:rFonts w:asciiTheme="minorHAnsi" w:hAnsiTheme="minorHAnsi"/>
          <w:b/>
          <w:bCs/>
          <w:sz w:val="20"/>
          <w:szCs w:val="18"/>
        </w:rPr>
        <w:fldChar w:fldCharType="separate"/>
      </w:r>
      <w:r w:rsidR="00A95042">
        <w:rPr>
          <w:rFonts w:asciiTheme="minorHAnsi" w:hAnsiTheme="minorHAnsi"/>
          <w:b/>
          <w:bCs/>
          <w:noProof/>
          <w:sz w:val="20"/>
          <w:szCs w:val="18"/>
        </w:rPr>
        <w:t>4</w:t>
      </w:r>
      <w:r w:rsidR="00A41B27" w:rsidRPr="0050321E">
        <w:rPr>
          <w:rFonts w:asciiTheme="minorHAnsi" w:hAnsiTheme="minorHAnsi"/>
          <w:b/>
          <w:bCs/>
          <w:sz w:val="20"/>
          <w:szCs w:val="18"/>
        </w:rPr>
        <w:fldChar w:fldCharType="end"/>
      </w:r>
      <w:r w:rsidR="00A41B27" w:rsidRPr="0050321E">
        <w:rPr>
          <w:rFonts w:asciiTheme="minorHAnsi" w:hAnsiTheme="minorHAnsi"/>
          <w:b/>
          <w:bCs/>
          <w:sz w:val="20"/>
          <w:szCs w:val="18"/>
        </w:rPr>
        <w:noBreakHyphen/>
      </w:r>
      <w:r w:rsidR="00A41B27" w:rsidRPr="0050321E">
        <w:rPr>
          <w:rFonts w:asciiTheme="minorHAnsi" w:hAnsiTheme="minorHAnsi"/>
          <w:b/>
          <w:bCs/>
          <w:sz w:val="20"/>
          <w:szCs w:val="18"/>
        </w:rPr>
        <w:fldChar w:fldCharType="begin"/>
      </w:r>
      <w:r w:rsidR="00A41B27" w:rsidRPr="0050321E">
        <w:rPr>
          <w:rFonts w:asciiTheme="minorHAnsi" w:hAnsiTheme="minorHAnsi"/>
          <w:b/>
          <w:bCs/>
          <w:sz w:val="20"/>
          <w:szCs w:val="18"/>
        </w:rPr>
        <w:instrText xml:space="preserve"> SEQ Equation \* ARABIC \s 1 </w:instrText>
      </w:r>
      <w:r w:rsidR="00A41B27" w:rsidRPr="0050321E">
        <w:rPr>
          <w:rFonts w:asciiTheme="minorHAnsi" w:hAnsiTheme="minorHAnsi"/>
          <w:b/>
          <w:bCs/>
          <w:sz w:val="20"/>
          <w:szCs w:val="18"/>
        </w:rPr>
        <w:fldChar w:fldCharType="separate"/>
      </w:r>
      <w:r w:rsidR="00A95042">
        <w:rPr>
          <w:rFonts w:asciiTheme="minorHAnsi" w:hAnsiTheme="minorHAnsi"/>
          <w:b/>
          <w:bCs/>
          <w:noProof/>
          <w:sz w:val="20"/>
          <w:szCs w:val="18"/>
        </w:rPr>
        <w:t>91</w:t>
      </w:r>
      <w:r w:rsidR="00A41B27" w:rsidRPr="0050321E">
        <w:rPr>
          <w:rFonts w:asciiTheme="minorHAnsi" w:hAnsiTheme="minorHAnsi"/>
          <w:b/>
          <w:bCs/>
          <w:sz w:val="20"/>
          <w:szCs w:val="18"/>
        </w:rPr>
        <w:fldChar w:fldCharType="end"/>
      </w:r>
      <w:r w:rsidR="0041037A" w:rsidRPr="0050321E">
        <w:rPr>
          <w:rFonts w:asciiTheme="minorHAnsi" w:hAnsiTheme="minorHAnsi"/>
          <w:b/>
          <w:bCs/>
          <w:sz w:val="20"/>
          <w:szCs w:val="18"/>
        </w:rPr>
        <w:t>)</w:t>
      </w:r>
    </w:p>
    <w:p w14:paraId="6452F700" w14:textId="77777777" w:rsidR="0041037A" w:rsidRPr="00F5102E" w:rsidRDefault="0041037A" w:rsidP="008565FA">
      <w:pPr>
        <w:pStyle w:val="where"/>
      </w:pPr>
      <w:r w:rsidRPr="00F5102E">
        <w:t>where:</w:t>
      </w:r>
    </w:p>
    <w:p w14:paraId="5DDAACE4" w14:textId="77777777" w:rsidR="0041037A" w:rsidRPr="00F5102E" w:rsidRDefault="0041037A" w:rsidP="008565FA">
      <w:pPr>
        <w:pStyle w:val="variabledefinitionChar"/>
      </w:pPr>
      <w:r w:rsidRPr="00F5102E">
        <w:tab/>
      </w:r>
      <w:r w:rsidRPr="00F5102E">
        <w:rPr>
          <w:i/>
          <w:iCs/>
        </w:rPr>
        <w:sym w:font="Symbol" w:char="F067"/>
      </w:r>
      <w:r w:rsidRPr="00F5102E">
        <w:rPr>
          <w:i/>
          <w:iCs/>
          <w:vertAlign w:val="subscript"/>
        </w:rPr>
        <w:t>er</w:t>
      </w:r>
      <w:r w:rsidRPr="00F5102E">
        <w:tab/>
        <w:t>=</w:t>
      </w:r>
      <w:r w:rsidRPr="00F5102E">
        <w:tab/>
        <w:t>temperature rate multiplier for rising limb of the curve</w:t>
      </w:r>
    </w:p>
    <w:p w14:paraId="29278444" w14:textId="77777777" w:rsidR="0041037A" w:rsidRPr="00F5102E" w:rsidRDefault="0041037A" w:rsidP="008565FA">
      <w:pPr>
        <w:pStyle w:val="variabledefinitionChar"/>
      </w:pPr>
      <w:r w:rsidRPr="00F5102E">
        <w:tab/>
      </w:r>
      <w:r w:rsidRPr="00F5102E">
        <w:rPr>
          <w:i/>
          <w:iCs/>
        </w:rPr>
        <w:sym w:font="Symbol" w:char="F067"/>
      </w:r>
      <w:r w:rsidRPr="00F5102E">
        <w:rPr>
          <w:i/>
          <w:iCs/>
          <w:vertAlign w:val="subscript"/>
        </w:rPr>
        <w:t>er</w:t>
      </w:r>
      <w:r w:rsidRPr="00F5102E">
        <w:tab/>
        <w:t>=</w:t>
      </w:r>
      <w:r w:rsidRPr="00F5102E">
        <w:tab/>
        <w:t>temperature rate multiplier for falling limb of the curve</w:t>
      </w:r>
    </w:p>
    <w:p w14:paraId="6C09EB95" w14:textId="77777777" w:rsidR="0041037A" w:rsidRPr="00A6793F" w:rsidRDefault="0041037A" w:rsidP="008565FA">
      <w:pPr>
        <w:pStyle w:val="variabledefinitionChar"/>
        <w:rPr>
          <w:iCs/>
        </w:rPr>
      </w:pPr>
      <w:r w:rsidRPr="00F5102E">
        <w:tab/>
      </w:r>
      <w:proofErr w:type="spellStart"/>
      <w:r w:rsidRPr="00F5102E">
        <w:rPr>
          <w:i/>
          <w:iCs/>
        </w:rPr>
        <w:t>K</w:t>
      </w:r>
      <w:r w:rsidRPr="00F5102E">
        <w:rPr>
          <w:i/>
          <w:iCs/>
          <w:vertAlign w:val="subscript"/>
        </w:rPr>
        <w:t>armax</w:t>
      </w:r>
      <w:proofErr w:type="spellEnd"/>
      <w:r w:rsidRPr="00F5102E">
        <w:tab/>
        <w:t>=</w:t>
      </w:r>
      <w:r w:rsidRPr="00F5102E">
        <w:tab/>
        <w:t xml:space="preserve">maximum dark respiration rate, </w:t>
      </w:r>
      <w:proofErr w:type="gramStart"/>
      <w:r w:rsidRPr="00127D1D">
        <w:rPr>
          <w:iCs/>
        </w:rPr>
        <w:t>sec</w:t>
      </w:r>
      <w:r w:rsidRPr="00127D1D">
        <w:rPr>
          <w:iCs/>
          <w:vertAlign w:val="superscript"/>
        </w:rPr>
        <w:t>-1</w:t>
      </w:r>
      <w:proofErr w:type="gramEnd"/>
    </w:p>
    <w:p w14:paraId="539FACE3" w14:textId="77777777" w:rsidR="0041037A" w:rsidRPr="00F5102E" w:rsidRDefault="0041037A" w:rsidP="00B6554A">
      <w:pPr>
        <w:pStyle w:val="BodyText2"/>
      </w:pPr>
    </w:p>
    <w:p w14:paraId="2FB860C0" w14:textId="228943DE" w:rsidR="0041037A" w:rsidRPr="00F5102E" w:rsidRDefault="0041037A" w:rsidP="00B6554A">
      <w:pPr>
        <w:pStyle w:val="BodyText"/>
      </w:pPr>
      <w:proofErr w:type="spellStart"/>
      <w:r w:rsidRPr="00F5102E">
        <w:t>Epiphyton</w:t>
      </w:r>
      <w:proofErr w:type="spellEnd"/>
      <w:r w:rsidR="00E627A9">
        <w:t>/periphyton</w:t>
      </w:r>
      <w:r w:rsidRPr="00F5102E">
        <w:t xml:space="preserve"> excretion is evaluated using an inverse relation to the light rate multiplier:</w:t>
      </w:r>
    </w:p>
    <w:p w14:paraId="4F6468E3" w14:textId="2458E0C7" w:rsidR="0041037A" w:rsidRPr="0050321E" w:rsidRDefault="0041037A">
      <w:pPr>
        <w:pStyle w:val="equation"/>
        <w:rPr>
          <w:rFonts w:asciiTheme="minorHAnsi" w:hAnsiTheme="minorHAnsi"/>
          <w:sz w:val="20"/>
          <w:szCs w:val="18"/>
        </w:rPr>
      </w:pPr>
      <w:r w:rsidRPr="00B7030B">
        <w:rPr>
          <w:rFonts w:asciiTheme="minorHAnsi" w:hAnsiTheme="minorHAnsi"/>
        </w:rPr>
        <w:lastRenderedPageBreak/>
        <w:tab/>
      </w:r>
      <w:r w:rsidR="00E108E0" w:rsidRPr="00E108E0">
        <w:rPr>
          <w:rFonts w:asciiTheme="minorHAnsi" w:hAnsiTheme="minorHAnsi"/>
          <w:noProof/>
          <w:position w:val="-14"/>
        </w:rPr>
        <w:object w:dxaOrig="2540" w:dyaOrig="380" w14:anchorId="368BB133">
          <v:shape id="_x0000_i1137" type="#_x0000_t75" alt="" style="width:164.2pt;height:22.75pt;mso-width-percent:0;mso-height-percent:0;mso-width-percent:0;mso-height-percent:0" o:ole="" fillcolor="window">
            <v:imagedata r:id="rId356" o:title=""/>
          </v:shape>
          <o:OLEObject Type="Embed" ProgID="Equation.3" ShapeID="_x0000_i1137" DrawAspect="Content" ObjectID="_1721314851" r:id="rId357"/>
        </w:object>
      </w:r>
      <w:r w:rsidRPr="00B7030B">
        <w:rPr>
          <w:rFonts w:asciiTheme="minorHAnsi" w:hAnsiTheme="minorHAnsi"/>
        </w:rPr>
        <w:tab/>
      </w:r>
      <w:r w:rsidRPr="0050321E">
        <w:rPr>
          <w:rFonts w:asciiTheme="minorHAnsi" w:hAnsiTheme="minorHAnsi"/>
          <w:b/>
          <w:bCs/>
          <w:sz w:val="20"/>
          <w:szCs w:val="18"/>
        </w:rPr>
        <w:t>(</w:t>
      </w:r>
      <w:r w:rsidR="00A41B27" w:rsidRPr="0050321E">
        <w:rPr>
          <w:rFonts w:asciiTheme="minorHAnsi" w:hAnsiTheme="minorHAnsi"/>
          <w:b/>
          <w:bCs/>
          <w:sz w:val="20"/>
          <w:szCs w:val="18"/>
        </w:rPr>
        <w:fldChar w:fldCharType="begin"/>
      </w:r>
      <w:r w:rsidR="00A41B27" w:rsidRPr="0050321E">
        <w:rPr>
          <w:rFonts w:asciiTheme="minorHAnsi" w:hAnsiTheme="minorHAnsi"/>
          <w:b/>
          <w:bCs/>
          <w:sz w:val="20"/>
          <w:szCs w:val="18"/>
        </w:rPr>
        <w:instrText xml:space="preserve"> STYLEREF 1 \s </w:instrText>
      </w:r>
      <w:r w:rsidR="00A41B27" w:rsidRPr="0050321E">
        <w:rPr>
          <w:rFonts w:asciiTheme="minorHAnsi" w:hAnsiTheme="minorHAnsi"/>
          <w:b/>
          <w:bCs/>
          <w:sz w:val="20"/>
          <w:szCs w:val="18"/>
        </w:rPr>
        <w:fldChar w:fldCharType="separate"/>
      </w:r>
      <w:r w:rsidR="00A95042">
        <w:rPr>
          <w:rFonts w:asciiTheme="minorHAnsi" w:hAnsiTheme="minorHAnsi"/>
          <w:b/>
          <w:bCs/>
          <w:noProof/>
          <w:sz w:val="20"/>
          <w:szCs w:val="18"/>
        </w:rPr>
        <w:t>4</w:t>
      </w:r>
      <w:r w:rsidR="00A41B27" w:rsidRPr="0050321E">
        <w:rPr>
          <w:rFonts w:asciiTheme="minorHAnsi" w:hAnsiTheme="minorHAnsi"/>
          <w:b/>
          <w:bCs/>
          <w:sz w:val="20"/>
          <w:szCs w:val="18"/>
        </w:rPr>
        <w:fldChar w:fldCharType="end"/>
      </w:r>
      <w:r w:rsidR="00A41B27" w:rsidRPr="0050321E">
        <w:rPr>
          <w:rFonts w:asciiTheme="minorHAnsi" w:hAnsiTheme="minorHAnsi"/>
          <w:b/>
          <w:bCs/>
          <w:sz w:val="20"/>
          <w:szCs w:val="18"/>
        </w:rPr>
        <w:noBreakHyphen/>
      </w:r>
      <w:r w:rsidR="00A41B27" w:rsidRPr="0050321E">
        <w:rPr>
          <w:rFonts w:asciiTheme="minorHAnsi" w:hAnsiTheme="minorHAnsi"/>
          <w:b/>
          <w:bCs/>
          <w:sz w:val="20"/>
          <w:szCs w:val="18"/>
        </w:rPr>
        <w:fldChar w:fldCharType="begin"/>
      </w:r>
      <w:r w:rsidR="00A41B27" w:rsidRPr="0050321E">
        <w:rPr>
          <w:rFonts w:asciiTheme="minorHAnsi" w:hAnsiTheme="minorHAnsi"/>
          <w:b/>
          <w:bCs/>
          <w:sz w:val="20"/>
          <w:szCs w:val="18"/>
        </w:rPr>
        <w:instrText xml:space="preserve"> SEQ Equation \* ARABIC \s 1 </w:instrText>
      </w:r>
      <w:r w:rsidR="00A41B27" w:rsidRPr="0050321E">
        <w:rPr>
          <w:rFonts w:asciiTheme="minorHAnsi" w:hAnsiTheme="minorHAnsi"/>
          <w:b/>
          <w:bCs/>
          <w:sz w:val="20"/>
          <w:szCs w:val="18"/>
        </w:rPr>
        <w:fldChar w:fldCharType="separate"/>
      </w:r>
      <w:r w:rsidR="00A95042">
        <w:rPr>
          <w:rFonts w:asciiTheme="minorHAnsi" w:hAnsiTheme="minorHAnsi"/>
          <w:b/>
          <w:bCs/>
          <w:noProof/>
          <w:sz w:val="20"/>
          <w:szCs w:val="18"/>
        </w:rPr>
        <w:t>92</w:t>
      </w:r>
      <w:r w:rsidR="00A41B27" w:rsidRPr="0050321E">
        <w:rPr>
          <w:rFonts w:asciiTheme="minorHAnsi" w:hAnsiTheme="minorHAnsi"/>
          <w:b/>
          <w:bCs/>
          <w:sz w:val="20"/>
          <w:szCs w:val="18"/>
        </w:rPr>
        <w:fldChar w:fldCharType="end"/>
      </w:r>
      <w:r w:rsidRPr="0050321E">
        <w:rPr>
          <w:rFonts w:asciiTheme="minorHAnsi" w:hAnsiTheme="minorHAnsi"/>
          <w:b/>
          <w:bCs/>
          <w:sz w:val="20"/>
          <w:szCs w:val="18"/>
        </w:rPr>
        <w:t>)</w:t>
      </w:r>
    </w:p>
    <w:p w14:paraId="5A189CB6" w14:textId="77777777" w:rsidR="0041037A" w:rsidRPr="00F5102E" w:rsidRDefault="0041037A" w:rsidP="008565FA">
      <w:pPr>
        <w:pStyle w:val="where"/>
      </w:pPr>
      <w:r w:rsidRPr="00F5102E">
        <w:t>where:</w:t>
      </w:r>
    </w:p>
    <w:p w14:paraId="7D40E08F" w14:textId="77777777" w:rsidR="0041037A" w:rsidRPr="00F5102E" w:rsidRDefault="0041037A" w:rsidP="00B6554A">
      <w:pPr>
        <w:pStyle w:val="variabledefinitionChar"/>
      </w:pPr>
      <w:r w:rsidRPr="00F5102E">
        <w:tab/>
      </w:r>
      <w:r w:rsidR="0000709B" w:rsidRPr="00F5102E">
        <w:sym w:font="Symbol" w:char="F06C"/>
      </w:r>
      <w:r w:rsidRPr="00F5102E">
        <w:rPr>
          <w:i/>
          <w:iCs/>
          <w:vertAlign w:val="subscript"/>
        </w:rPr>
        <w:t>l</w:t>
      </w:r>
      <w:r w:rsidRPr="00F5102E">
        <w:tab/>
        <w:t xml:space="preserve">= </w:t>
      </w:r>
      <w:r w:rsidRPr="00F5102E">
        <w:tab/>
        <w:t>light limiting factor</w:t>
      </w:r>
    </w:p>
    <w:p w14:paraId="3CF3C41D" w14:textId="77777777" w:rsidR="0041037A" w:rsidRPr="00F5102E" w:rsidRDefault="0041037A" w:rsidP="00B6554A">
      <w:pPr>
        <w:pStyle w:val="variabledefinitionChar"/>
      </w:pPr>
      <w:r w:rsidRPr="00F5102E">
        <w:tab/>
      </w:r>
      <w:r w:rsidRPr="00F5102E">
        <w:rPr>
          <w:i/>
          <w:iCs/>
        </w:rPr>
        <w:sym w:font="Symbol" w:char="F067"/>
      </w:r>
      <w:r w:rsidRPr="00F5102E">
        <w:rPr>
          <w:i/>
          <w:iCs/>
          <w:vertAlign w:val="subscript"/>
        </w:rPr>
        <w:t>er</w:t>
      </w:r>
      <w:r w:rsidRPr="00F5102E">
        <w:tab/>
        <w:t>=</w:t>
      </w:r>
      <w:r w:rsidRPr="00F5102E">
        <w:tab/>
        <w:t>temperature rate multiplier for rising limb of the curve</w:t>
      </w:r>
    </w:p>
    <w:p w14:paraId="6EB7513E" w14:textId="77777777" w:rsidR="0041037A" w:rsidRPr="00F5102E" w:rsidRDefault="0041037A" w:rsidP="00B6554A">
      <w:pPr>
        <w:pStyle w:val="variabledefinitionChar"/>
      </w:pPr>
      <w:r w:rsidRPr="00F5102E">
        <w:tab/>
      </w:r>
      <w:r w:rsidRPr="00F5102E">
        <w:rPr>
          <w:i/>
          <w:iCs/>
        </w:rPr>
        <w:sym w:font="Symbol" w:char="F067"/>
      </w:r>
      <w:r w:rsidRPr="00F5102E">
        <w:rPr>
          <w:i/>
          <w:iCs/>
          <w:vertAlign w:val="subscript"/>
        </w:rPr>
        <w:t>er</w:t>
      </w:r>
      <w:r w:rsidRPr="00F5102E">
        <w:tab/>
        <w:t>=</w:t>
      </w:r>
      <w:r w:rsidRPr="00F5102E">
        <w:tab/>
        <w:t>temperature rate multiplier for falling limb of the curve</w:t>
      </w:r>
    </w:p>
    <w:p w14:paraId="09B4A705" w14:textId="77777777" w:rsidR="0041037A" w:rsidRPr="00F5102E" w:rsidRDefault="0041037A" w:rsidP="007552CD">
      <w:pPr>
        <w:pStyle w:val="variabledefinitionChar"/>
      </w:pPr>
      <w:r w:rsidRPr="00F5102E">
        <w:tab/>
      </w:r>
      <w:proofErr w:type="spellStart"/>
      <w:r w:rsidRPr="00F5102E">
        <w:rPr>
          <w:i/>
          <w:iCs/>
        </w:rPr>
        <w:t>K</w:t>
      </w:r>
      <w:r w:rsidRPr="00F5102E">
        <w:rPr>
          <w:i/>
          <w:iCs/>
          <w:vertAlign w:val="subscript"/>
        </w:rPr>
        <w:t>eemax</w:t>
      </w:r>
      <w:proofErr w:type="spellEnd"/>
      <w:r w:rsidRPr="00F5102E">
        <w:tab/>
        <w:t>=</w:t>
      </w:r>
      <w:r w:rsidRPr="00F5102E">
        <w:tab/>
        <w:t xml:space="preserve">maximum excretion rate constant, </w:t>
      </w:r>
      <w:proofErr w:type="gramStart"/>
      <w:r w:rsidRPr="00F5102E">
        <w:rPr>
          <w:i/>
        </w:rPr>
        <w:t>sec</w:t>
      </w:r>
      <w:r w:rsidRPr="00F5102E">
        <w:rPr>
          <w:i/>
          <w:vertAlign w:val="superscript"/>
        </w:rPr>
        <w:t>-1</w:t>
      </w:r>
      <w:proofErr w:type="gramEnd"/>
    </w:p>
    <w:p w14:paraId="72782914" w14:textId="77777777" w:rsidR="0041037A" w:rsidRPr="00F5102E" w:rsidRDefault="0041037A" w:rsidP="007552CD">
      <w:pPr>
        <w:pStyle w:val="BodyText2"/>
      </w:pPr>
    </w:p>
    <w:p w14:paraId="06CCE24D" w14:textId="77777777" w:rsidR="0041037A" w:rsidRPr="00F5102E" w:rsidRDefault="0041037A" w:rsidP="007552CD">
      <w:pPr>
        <w:pStyle w:val="BodyText"/>
      </w:pPr>
      <w:r w:rsidRPr="00F5102E">
        <w:t>Excretion rates increase at both low and high light intensities, with excretion products contrib</w:t>
      </w:r>
      <w:r w:rsidRPr="00F5102E">
        <w:softHyphen/>
        <w:t>uting to labile DOM.</w:t>
      </w:r>
    </w:p>
    <w:p w14:paraId="7D12452A" w14:textId="06FD59EB" w:rsidR="0041037A" w:rsidRPr="00F5102E" w:rsidRDefault="0041037A" w:rsidP="007552CD">
      <w:pPr>
        <w:pStyle w:val="BodyText"/>
      </w:pPr>
      <w:proofErr w:type="spellStart"/>
      <w:r w:rsidRPr="00F5102E">
        <w:t>Epiphyton</w:t>
      </w:r>
      <w:proofErr w:type="spellEnd"/>
      <w:r w:rsidR="00E627A9">
        <w:t>/periphyton</w:t>
      </w:r>
      <w:r w:rsidRPr="00F5102E">
        <w:t xml:space="preserve"> mortality is defined as:</w:t>
      </w:r>
    </w:p>
    <w:p w14:paraId="40F44801" w14:textId="1763AFF2" w:rsidR="0041037A" w:rsidRPr="00B7030B" w:rsidRDefault="00000000">
      <w:pPr>
        <w:pStyle w:val="equation"/>
        <w:rPr>
          <w:rFonts w:asciiTheme="minorHAnsi" w:hAnsiTheme="minorHAnsi"/>
        </w:rPr>
      </w:pPr>
      <m:oMath>
        <m:sSub>
          <m:sSubPr>
            <m:ctrlPr>
              <w:rPr>
                <w:rFonts w:ascii="Cambria Math" w:hAnsi="Cambria Math"/>
                <w:i/>
                <w:sz w:val="20"/>
              </w:rPr>
            </m:ctrlPr>
          </m:sSubPr>
          <m:e>
            <m:r>
              <w:rPr>
                <w:rFonts w:ascii="Cambria Math" w:hAnsi="Cambria Math"/>
                <w:sz w:val="20"/>
              </w:rPr>
              <m:t>K</m:t>
            </m:r>
          </m:e>
          <m:sub>
            <m:r>
              <w:rPr>
                <w:rFonts w:ascii="Cambria Math" w:hAnsi="Cambria Math"/>
                <w:sz w:val="20"/>
              </w:rPr>
              <m:t>em</m:t>
            </m:r>
          </m:sub>
        </m:sSub>
        <m:r>
          <w:rPr>
            <w:rFonts w:ascii="Cambria Math" w:hAnsi="Cambria Math"/>
            <w:sz w:val="20"/>
          </w:rPr>
          <m:t>=</m:t>
        </m:r>
        <m:sSub>
          <m:sSubPr>
            <m:ctrlPr>
              <w:rPr>
                <w:rFonts w:ascii="Cambria Math" w:hAnsi="Cambria Math"/>
                <w:i/>
                <w:sz w:val="20"/>
              </w:rPr>
            </m:ctrlPr>
          </m:sSubPr>
          <m:e>
            <m:r>
              <w:rPr>
                <w:rFonts w:ascii="Cambria Math" w:hAnsi="Cambria Math"/>
                <w:sz w:val="20"/>
              </w:rPr>
              <m:t>γ</m:t>
            </m:r>
          </m:e>
          <m:sub>
            <m:r>
              <w:rPr>
                <w:rFonts w:ascii="Cambria Math" w:hAnsi="Cambria Math"/>
                <w:sz w:val="20"/>
              </w:rPr>
              <m:t>er</m:t>
            </m:r>
          </m:sub>
        </m:sSub>
        <m:sSub>
          <m:sSubPr>
            <m:ctrlPr>
              <w:rPr>
                <w:rFonts w:ascii="Cambria Math" w:hAnsi="Cambria Math"/>
                <w:i/>
                <w:sz w:val="20"/>
              </w:rPr>
            </m:ctrlPr>
          </m:sSubPr>
          <m:e>
            <m:r>
              <w:rPr>
                <w:rFonts w:ascii="Cambria Math" w:hAnsi="Cambria Math"/>
                <w:sz w:val="20"/>
              </w:rPr>
              <m:t>γ</m:t>
            </m:r>
          </m:e>
          <m:sub>
            <m:r>
              <w:rPr>
                <w:rFonts w:ascii="Cambria Math" w:hAnsi="Cambria Math"/>
                <w:sz w:val="20"/>
              </w:rPr>
              <m:t>ef</m:t>
            </m:r>
          </m:sub>
        </m:sSub>
        <m:sSub>
          <m:sSubPr>
            <m:ctrlPr>
              <w:rPr>
                <w:rFonts w:ascii="Cambria Math" w:hAnsi="Cambria Math"/>
                <w:i/>
                <w:sz w:val="20"/>
              </w:rPr>
            </m:ctrlPr>
          </m:sSubPr>
          <m:e>
            <m:r>
              <w:rPr>
                <w:rFonts w:ascii="Cambria Math" w:hAnsi="Cambria Math"/>
                <w:sz w:val="20"/>
              </w:rPr>
              <m:t>K</m:t>
            </m:r>
          </m:e>
          <m:sub>
            <m:r>
              <w:rPr>
                <w:rFonts w:ascii="Cambria Math" w:hAnsi="Cambria Math"/>
                <w:sz w:val="20"/>
              </w:rPr>
              <m:t>em</m:t>
            </m:r>
            <m:r>
              <w:rPr>
                <w:rFonts w:ascii="Cambria Math" w:hAnsi="Cambria Math"/>
                <w:sz w:val="20"/>
              </w:rPr>
              <m:t xml:space="preserve"> </m:t>
            </m:r>
            <m:r>
              <w:rPr>
                <w:rFonts w:ascii="Cambria Math" w:hAnsi="Cambria Math"/>
                <w:sz w:val="20"/>
              </w:rPr>
              <m:t>max</m:t>
            </m:r>
          </m:sub>
        </m:sSub>
      </m:oMath>
      <w:r w:rsidR="0041037A" w:rsidRPr="00B7030B">
        <w:rPr>
          <w:rFonts w:asciiTheme="minorHAnsi" w:hAnsiTheme="minorHAnsi"/>
        </w:rPr>
        <w:tab/>
      </w:r>
      <w:r w:rsidR="0041037A" w:rsidRPr="00B7030B">
        <w:rPr>
          <w:rFonts w:asciiTheme="minorHAnsi" w:hAnsiTheme="minorHAnsi"/>
        </w:rPr>
        <w:tab/>
      </w:r>
      <w:r w:rsidR="0041037A" w:rsidRPr="00B96434">
        <w:rPr>
          <w:rFonts w:asciiTheme="minorHAnsi" w:hAnsiTheme="minorHAnsi"/>
          <w:b/>
          <w:bCs/>
          <w:sz w:val="20"/>
          <w:szCs w:val="18"/>
        </w:rPr>
        <w:t>(</w:t>
      </w:r>
      <w:r w:rsidR="00A41B27" w:rsidRPr="00B96434">
        <w:rPr>
          <w:rFonts w:asciiTheme="minorHAnsi" w:hAnsiTheme="minorHAnsi"/>
          <w:b/>
          <w:bCs/>
          <w:sz w:val="20"/>
          <w:szCs w:val="18"/>
        </w:rPr>
        <w:fldChar w:fldCharType="begin"/>
      </w:r>
      <w:r w:rsidR="00A41B27" w:rsidRPr="00B96434">
        <w:rPr>
          <w:rFonts w:asciiTheme="minorHAnsi" w:hAnsiTheme="minorHAnsi"/>
          <w:b/>
          <w:bCs/>
          <w:sz w:val="20"/>
          <w:szCs w:val="18"/>
        </w:rPr>
        <w:instrText xml:space="preserve"> STYLEREF 1 \s </w:instrText>
      </w:r>
      <w:r w:rsidR="00A41B27" w:rsidRPr="00B96434">
        <w:rPr>
          <w:rFonts w:asciiTheme="minorHAnsi" w:hAnsiTheme="minorHAnsi"/>
          <w:b/>
          <w:bCs/>
          <w:sz w:val="20"/>
          <w:szCs w:val="18"/>
        </w:rPr>
        <w:fldChar w:fldCharType="separate"/>
      </w:r>
      <w:r w:rsidR="00A95042">
        <w:rPr>
          <w:rFonts w:asciiTheme="minorHAnsi" w:hAnsiTheme="minorHAnsi"/>
          <w:b/>
          <w:bCs/>
          <w:noProof/>
          <w:sz w:val="20"/>
          <w:szCs w:val="18"/>
        </w:rPr>
        <w:t>4</w:t>
      </w:r>
      <w:r w:rsidR="00A41B27" w:rsidRPr="00B96434">
        <w:rPr>
          <w:rFonts w:asciiTheme="minorHAnsi" w:hAnsiTheme="minorHAnsi"/>
          <w:b/>
          <w:bCs/>
          <w:sz w:val="20"/>
          <w:szCs w:val="18"/>
        </w:rPr>
        <w:fldChar w:fldCharType="end"/>
      </w:r>
      <w:r w:rsidR="00A41B27" w:rsidRPr="00B96434">
        <w:rPr>
          <w:rFonts w:asciiTheme="minorHAnsi" w:hAnsiTheme="minorHAnsi"/>
          <w:b/>
          <w:bCs/>
          <w:sz w:val="20"/>
          <w:szCs w:val="18"/>
        </w:rPr>
        <w:noBreakHyphen/>
      </w:r>
      <w:r w:rsidR="00A41B27" w:rsidRPr="00B96434">
        <w:rPr>
          <w:rFonts w:asciiTheme="minorHAnsi" w:hAnsiTheme="minorHAnsi"/>
          <w:b/>
          <w:bCs/>
          <w:sz w:val="20"/>
          <w:szCs w:val="18"/>
        </w:rPr>
        <w:fldChar w:fldCharType="begin"/>
      </w:r>
      <w:r w:rsidR="00A41B27" w:rsidRPr="00B96434">
        <w:rPr>
          <w:rFonts w:asciiTheme="minorHAnsi" w:hAnsiTheme="minorHAnsi"/>
          <w:b/>
          <w:bCs/>
          <w:sz w:val="20"/>
          <w:szCs w:val="18"/>
        </w:rPr>
        <w:instrText xml:space="preserve"> SEQ Equation \* ARABIC \s 1 </w:instrText>
      </w:r>
      <w:r w:rsidR="00A41B27" w:rsidRPr="00B96434">
        <w:rPr>
          <w:rFonts w:asciiTheme="minorHAnsi" w:hAnsiTheme="minorHAnsi"/>
          <w:b/>
          <w:bCs/>
          <w:sz w:val="20"/>
          <w:szCs w:val="18"/>
        </w:rPr>
        <w:fldChar w:fldCharType="separate"/>
      </w:r>
      <w:r w:rsidR="00A95042">
        <w:rPr>
          <w:rFonts w:asciiTheme="minorHAnsi" w:hAnsiTheme="minorHAnsi"/>
          <w:b/>
          <w:bCs/>
          <w:noProof/>
          <w:sz w:val="20"/>
          <w:szCs w:val="18"/>
        </w:rPr>
        <w:t>93</w:t>
      </w:r>
      <w:r w:rsidR="00A41B27" w:rsidRPr="00B96434">
        <w:rPr>
          <w:rFonts w:asciiTheme="minorHAnsi" w:hAnsiTheme="minorHAnsi"/>
          <w:b/>
          <w:bCs/>
          <w:sz w:val="20"/>
          <w:szCs w:val="18"/>
        </w:rPr>
        <w:fldChar w:fldCharType="end"/>
      </w:r>
      <w:r w:rsidR="0041037A" w:rsidRPr="00B96434">
        <w:rPr>
          <w:rFonts w:asciiTheme="minorHAnsi" w:hAnsiTheme="minorHAnsi"/>
          <w:b/>
          <w:bCs/>
          <w:sz w:val="20"/>
          <w:szCs w:val="18"/>
        </w:rPr>
        <w:t>)</w:t>
      </w:r>
    </w:p>
    <w:p w14:paraId="767B2FFE" w14:textId="77777777" w:rsidR="0041037A" w:rsidRPr="00F5102E" w:rsidRDefault="0041037A" w:rsidP="008565FA">
      <w:pPr>
        <w:pStyle w:val="where"/>
      </w:pPr>
      <w:r w:rsidRPr="00F5102E">
        <w:t>where:</w:t>
      </w:r>
    </w:p>
    <w:p w14:paraId="6EED171C" w14:textId="77777777" w:rsidR="0041037A" w:rsidRPr="00F5102E" w:rsidRDefault="0041037A" w:rsidP="007A3922">
      <w:pPr>
        <w:pStyle w:val="variabledefinitionChar"/>
      </w:pPr>
      <w:r w:rsidRPr="00F5102E">
        <w:tab/>
      </w:r>
      <w:r w:rsidRPr="00F5102E">
        <w:rPr>
          <w:i/>
          <w:iCs/>
        </w:rPr>
        <w:sym w:font="Symbol" w:char="F067"/>
      </w:r>
      <w:r w:rsidRPr="00F5102E">
        <w:rPr>
          <w:i/>
          <w:iCs/>
          <w:vertAlign w:val="subscript"/>
        </w:rPr>
        <w:t>er</w:t>
      </w:r>
      <w:r w:rsidRPr="00F5102E">
        <w:tab/>
        <w:t>=</w:t>
      </w:r>
      <w:r w:rsidRPr="00F5102E">
        <w:tab/>
        <w:t>temperature rate multiplier for rising limb of the curve</w:t>
      </w:r>
    </w:p>
    <w:p w14:paraId="189C867C" w14:textId="77777777" w:rsidR="0041037A" w:rsidRPr="00F5102E" w:rsidRDefault="0041037A" w:rsidP="00B6554A">
      <w:pPr>
        <w:pStyle w:val="variabledefinitionChar"/>
      </w:pPr>
      <w:r w:rsidRPr="00F5102E">
        <w:tab/>
      </w:r>
      <w:r w:rsidRPr="00F5102E">
        <w:rPr>
          <w:i/>
          <w:iCs/>
        </w:rPr>
        <w:sym w:font="Symbol" w:char="F067"/>
      </w:r>
      <w:r w:rsidRPr="00F5102E">
        <w:rPr>
          <w:i/>
          <w:iCs/>
          <w:vertAlign w:val="subscript"/>
        </w:rPr>
        <w:t>er</w:t>
      </w:r>
      <w:r w:rsidRPr="00F5102E">
        <w:tab/>
        <w:t>=</w:t>
      </w:r>
      <w:r w:rsidRPr="00F5102E">
        <w:tab/>
        <w:t>temperature rate multiplier for falling limb of the curve</w:t>
      </w:r>
    </w:p>
    <w:p w14:paraId="47DFF985" w14:textId="77777777" w:rsidR="0041037A" w:rsidRPr="000C0DE5" w:rsidRDefault="0041037A" w:rsidP="00B6554A">
      <w:pPr>
        <w:pStyle w:val="variabledefinitionChar"/>
        <w:rPr>
          <w:iCs/>
        </w:rPr>
      </w:pPr>
      <w:r w:rsidRPr="00F5102E">
        <w:tab/>
      </w:r>
      <w:proofErr w:type="spellStart"/>
      <w:r w:rsidRPr="00F5102E">
        <w:rPr>
          <w:i/>
          <w:iCs/>
        </w:rPr>
        <w:t>K</w:t>
      </w:r>
      <w:r w:rsidRPr="00F5102E">
        <w:rPr>
          <w:i/>
          <w:iCs/>
          <w:vertAlign w:val="subscript"/>
        </w:rPr>
        <w:t>emmax</w:t>
      </w:r>
      <w:proofErr w:type="spellEnd"/>
      <w:r w:rsidRPr="00F5102E">
        <w:tab/>
        <w:t>=</w:t>
      </w:r>
      <w:r w:rsidRPr="00F5102E">
        <w:tab/>
        <w:t xml:space="preserve">maximum mortality rate, </w:t>
      </w:r>
      <w:proofErr w:type="gramStart"/>
      <w:r w:rsidRPr="008565FA">
        <w:rPr>
          <w:iCs/>
        </w:rPr>
        <w:t>sec</w:t>
      </w:r>
      <w:r w:rsidRPr="008565FA">
        <w:rPr>
          <w:iCs/>
          <w:vertAlign w:val="superscript"/>
        </w:rPr>
        <w:t>-1</w:t>
      </w:r>
      <w:proofErr w:type="gramEnd"/>
    </w:p>
    <w:p w14:paraId="76743F2D" w14:textId="77777777" w:rsidR="0041037A" w:rsidRPr="00F5102E" w:rsidRDefault="0041037A" w:rsidP="00B6554A">
      <w:pPr>
        <w:pStyle w:val="BodyText2"/>
      </w:pPr>
    </w:p>
    <w:p w14:paraId="64A895B6" w14:textId="6E70ECF5" w:rsidR="0041037A" w:rsidRPr="00F5102E" w:rsidRDefault="0041037A" w:rsidP="007552CD">
      <w:pPr>
        <w:pStyle w:val="BodyText"/>
      </w:pPr>
      <w:r w:rsidRPr="00F5102E">
        <w:t>This mortality rate represents both natural and predator mortal</w:t>
      </w:r>
      <w:r w:rsidRPr="00F5102E">
        <w:softHyphen/>
        <w:t xml:space="preserve">ity.  </w:t>
      </w:r>
      <w:proofErr w:type="spellStart"/>
      <w:r w:rsidRPr="00F5102E">
        <w:t>Epiphyton</w:t>
      </w:r>
      <w:proofErr w:type="spellEnd"/>
      <w:r w:rsidR="00E627A9">
        <w:t>/periphyton</w:t>
      </w:r>
      <w:r w:rsidRPr="00F5102E">
        <w:t xml:space="preserve"> growth does not occur in the absence of light.  </w:t>
      </w:r>
      <w:proofErr w:type="spellStart"/>
      <w:r w:rsidRPr="00F5102E">
        <w:t>Epiphyton</w:t>
      </w:r>
      <w:proofErr w:type="spellEnd"/>
      <w:r w:rsidR="00E627A9">
        <w:t>/periphyton</w:t>
      </w:r>
      <w:r w:rsidRPr="00F5102E">
        <w:t xml:space="preserve"> growth is not al</w:t>
      </w:r>
      <w:r w:rsidRPr="00F5102E">
        <w:softHyphen/>
        <w:t xml:space="preserve">lowed to exceed the limit imposed by nutrient supply over a given timestep.  </w:t>
      </w:r>
      <w:proofErr w:type="spellStart"/>
      <w:r w:rsidRPr="00F5102E">
        <w:t>Epiphyton</w:t>
      </w:r>
      <w:proofErr w:type="spellEnd"/>
      <w:r w:rsidR="00E627A9">
        <w:t>/periphyton</w:t>
      </w:r>
      <w:r w:rsidRPr="00F5102E">
        <w:t xml:space="preserve"> excretion is not al</w:t>
      </w:r>
      <w:r w:rsidRPr="00F5102E">
        <w:softHyphen/>
        <w:t xml:space="preserve">lowed to exceed </w:t>
      </w:r>
      <w:proofErr w:type="spellStart"/>
      <w:r w:rsidRPr="00F5102E">
        <w:t>epiphyton</w:t>
      </w:r>
      <w:proofErr w:type="spellEnd"/>
      <w:r w:rsidR="00E627A9">
        <w:t>/periphyton</w:t>
      </w:r>
      <w:r w:rsidRPr="00F5102E">
        <w:t xml:space="preserve"> growth rates.</w:t>
      </w:r>
    </w:p>
    <w:p w14:paraId="32844467" w14:textId="2A7F1A74" w:rsidR="0041037A" w:rsidRPr="00F5102E" w:rsidRDefault="0041037A" w:rsidP="007552CD">
      <w:pPr>
        <w:pStyle w:val="BodyText"/>
      </w:pPr>
      <w:r w:rsidRPr="00F5102E">
        <w:t xml:space="preserve">The </w:t>
      </w:r>
      <w:proofErr w:type="spellStart"/>
      <w:r w:rsidRPr="00F5102E">
        <w:t>epiphyton</w:t>
      </w:r>
      <w:proofErr w:type="spellEnd"/>
      <w:r w:rsidR="00E627A9">
        <w:t>/periphyton</w:t>
      </w:r>
      <w:r w:rsidRPr="00F5102E">
        <w:t xml:space="preserve"> burial rate represents the burial of dead </w:t>
      </w:r>
      <w:proofErr w:type="spellStart"/>
      <w:r w:rsidRPr="00F5102E">
        <w:t>epiphyton</w:t>
      </w:r>
      <w:proofErr w:type="spellEnd"/>
      <w:r w:rsidR="00E627A9">
        <w:t>/periphyton</w:t>
      </w:r>
      <w:r w:rsidRPr="00F5102E">
        <w:t xml:space="preserve"> to the organic sediment compartment.  </w:t>
      </w:r>
      <w:r w:rsidR="001D53C4" w:rsidRPr="00F5102E">
        <w:t xml:space="preserve">The </w:t>
      </w:r>
      <w:proofErr w:type="spellStart"/>
      <w:r w:rsidRPr="00F5102E">
        <w:t>epiphyton</w:t>
      </w:r>
      <w:proofErr w:type="spellEnd"/>
      <w:r w:rsidR="00E627A9">
        <w:t>/periphyton</w:t>
      </w:r>
      <w:r w:rsidRPr="00F5102E">
        <w:t xml:space="preserve"> </w:t>
      </w:r>
      <w:r w:rsidR="001D53C4" w:rsidRPr="00F5102E">
        <w:t>become part of t</w:t>
      </w:r>
      <w:r w:rsidRPr="00F5102E">
        <w:t xml:space="preserve">he </w:t>
      </w:r>
      <w:r w:rsidR="00C91423">
        <w:t xml:space="preserve">first </w:t>
      </w:r>
      <w:r w:rsidRPr="00F5102E">
        <w:t xml:space="preserve">order sediment compartment. </w:t>
      </w:r>
      <w:proofErr w:type="spellStart"/>
      <w:r w:rsidR="00503A81" w:rsidRPr="00F5102E">
        <w:t>Epiphyton</w:t>
      </w:r>
      <w:proofErr w:type="spellEnd"/>
      <w:r w:rsidR="00E627A9">
        <w:t>/periphyton</w:t>
      </w:r>
      <w:r w:rsidR="00503A81" w:rsidRPr="00F5102E">
        <w:t xml:space="preserve"> that die (mortality)</w:t>
      </w:r>
      <w:r w:rsidR="00C91423">
        <w:t>,</w:t>
      </w:r>
      <w:r w:rsidR="00503A81" w:rsidRPr="00F5102E">
        <w:t xml:space="preserve"> </w:t>
      </w:r>
      <w:r w:rsidR="00C91423">
        <w:t>however,</w:t>
      </w:r>
      <w:r w:rsidR="00C91423" w:rsidRPr="00F5102E">
        <w:t xml:space="preserve"> </w:t>
      </w:r>
      <w:r w:rsidR="001D53C4" w:rsidRPr="00F5102E">
        <w:t>become</w:t>
      </w:r>
      <w:r w:rsidR="00503A81" w:rsidRPr="00F5102E">
        <w:t xml:space="preserve"> </w:t>
      </w:r>
      <w:r w:rsidR="001D53C4" w:rsidRPr="00F5102E">
        <w:t>part of the</w:t>
      </w:r>
      <w:r w:rsidR="00503A81" w:rsidRPr="00F5102E">
        <w:t xml:space="preserve"> labile particulate organic matter and the </w:t>
      </w:r>
      <w:r w:rsidR="001D53C4" w:rsidRPr="00F5102E">
        <w:t>labile dissolved organic matter</w:t>
      </w:r>
      <w:r w:rsidR="00503A81" w:rsidRPr="00F5102E">
        <w:t xml:space="preserve"> pool</w:t>
      </w:r>
      <w:r w:rsidR="001D53C4" w:rsidRPr="00F5102E">
        <w:t xml:space="preserve">. </w:t>
      </w:r>
      <w:r w:rsidR="00503A81" w:rsidRPr="00F5102E">
        <w:t xml:space="preserve">The user defines the fraction of the dead </w:t>
      </w:r>
      <w:proofErr w:type="spellStart"/>
      <w:r w:rsidR="00503A81" w:rsidRPr="00F5102E">
        <w:t>epiphyton</w:t>
      </w:r>
      <w:proofErr w:type="spellEnd"/>
      <w:r w:rsidR="00503A81" w:rsidRPr="00F5102E">
        <w:t xml:space="preserve"> (EPOM) that goes to the LPOM pool.  This POM is then transported in the water column. Currently</w:t>
      </w:r>
      <w:r w:rsidRPr="00F5102E">
        <w:t xml:space="preserve">, there is no sloughing of </w:t>
      </w:r>
      <w:proofErr w:type="spellStart"/>
      <w:r w:rsidRPr="00F5102E">
        <w:t>epiphyton</w:t>
      </w:r>
      <w:proofErr w:type="spellEnd"/>
      <w:r w:rsidR="00E627A9">
        <w:t>/periphyton</w:t>
      </w:r>
      <w:r w:rsidRPr="00F5102E">
        <w:t xml:space="preserve"> into the water column as a function of velocity shear.  </w:t>
      </w:r>
      <w:r w:rsidR="00503A81" w:rsidRPr="00F5102E">
        <w:t xml:space="preserve">This is a function of the biomass limitation term. </w:t>
      </w:r>
    </w:p>
    <w:p w14:paraId="174102BB" w14:textId="77777777" w:rsidR="00467368" w:rsidRDefault="00467368" w:rsidP="00127D1D">
      <w:pPr>
        <w:pStyle w:val="BodyText"/>
        <w:spacing w:after="0"/>
        <w:jc w:val="center"/>
      </w:pPr>
      <w:r>
        <w:rPr>
          <w:noProof/>
        </w:rPr>
        <w:lastRenderedPageBreak/>
        <w:drawing>
          <wp:inline distT="0" distB="0" distL="0" distR="0" wp14:anchorId="5C246520" wp14:editId="79025FAB">
            <wp:extent cx="4770120" cy="2839054"/>
            <wp:effectExtent l="12700" t="12700" r="17780" b="190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5"/>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4777449" cy="2843416"/>
                    </a:xfrm>
                    <a:prstGeom prst="rect">
                      <a:avLst/>
                    </a:prstGeom>
                    <a:noFill/>
                    <a:ln w="3175">
                      <a:solidFill>
                        <a:schemeClr val="tx1"/>
                      </a:solidFill>
                    </a:ln>
                  </pic:spPr>
                </pic:pic>
              </a:graphicData>
            </a:graphic>
          </wp:inline>
        </w:drawing>
      </w:r>
    </w:p>
    <w:p w14:paraId="34127535" w14:textId="5C5D1062" w:rsidR="00467368" w:rsidRPr="00F5102E" w:rsidRDefault="00467368" w:rsidP="007A3922">
      <w:pPr>
        <w:pStyle w:val="Caption"/>
      </w:pPr>
      <w:bookmarkStart w:id="570" w:name="_Toc48573791"/>
      <w:r w:rsidRPr="00F5102E">
        <w:t xml:space="preserve">Figure </w:t>
      </w:r>
      <w:r w:rsidR="00000000">
        <w:fldChar w:fldCharType="begin"/>
      </w:r>
      <w:r w:rsidR="00000000">
        <w:instrText xml:space="preserve"> SEQ Figure \* A</w:instrText>
      </w:r>
      <w:r w:rsidR="00000000">
        <w:instrText xml:space="preserve">RABIC </w:instrText>
      </w:r>
      <w:r w:rsidR="00000000">
        <w:fldChar w:fldCharType="separate"/>
      </w:r>
      <w:r w:rsidR="00A95042">
        <w:rPr>
          <w:noProof/>
        </w:rPr>
        <w:t>79</w:t>
      </w:r>
      <w:r w:rsidR="00000000">
        <w:rPr>
          <w:noProof/>
        </w:rPr>
        <w:fldChar w:fldCharType="end"/>
      </w:r>
      <w:r w:rsidRPr="00F5102E">
        <w:t xml:space="preserve">. How </w:t>
      </w:r>
      <w:proofErr w:type="spellStart"/>
      <w:r w:rsidR="00E627A9">
        <w:t>epiphyton</w:t>
      </w:r>
      <w:proofErr w:type="spellEnd"/>
      <w:r w:rsidR="00E627A9">
        <w:t>/</w:t>
      </w:r>
      <w:r w:rsidRPr="00F5102E">
        <w:t>periphyton transfer organic matter to the water column at death and to the sediment during burial.</w:t>
      </w:r>
      <w:bookmarkEnd w:id="570"/>
    </w:p>
    <w:p w14:paraId="432751B6" w14:textId="362D73DC" w:rsidR="0041037A" w:rsidRPr="00F5102E" w:rsidRDefault="0041037A" w:rsidP="007A3922">
      <w:pPr>
        <w:pStyle w:val="BodyText"/>
      </w:pPr>
      <w:r w:rsidRPr="00F5102E">
        <w:t xml:space="preserve">The </w:t>
      </w:r>
      <w:proofErr w:type="spellStart"/>
      <w:r w:rsidRPr="00F5102E">
        <w:t>epiphyton</w:t>
      </w:r>
      <w:proofErr w:type="spellEnd"/>
      <w:r w:rsidR="00E627A9">
        <w:t>/periphyton</w:t>
      </w:r>
      <w:r w:rsidRPr="00F5102E">
        <w:t xml:space="preserve"> biomass is controlled by a biomass limitation equation based on Monod kinetics.  The biomass limitation function,</w:t>
      </w:r>
      <w:r w:rsidRPr="00F5102E">
        <w:rPr>
          <w:i/>
          <w:iCs/>
        </w:rPr>
        <w:t xml:space="preserve"> f</w:t>
      </w:r>
      <w:r w:rsidR="00886DDE" w:rsidRPr="00F5102E">
        <w:rPr>
          <w:i/>
          <w:iCs/>
        </w:rPr>
        <w:t xml:space="preserve"> </w:t>
      </w:r>
      <w:r w:rsidR="00886DDE" w:rsidRPr="00F5102E">
        <w:rPr>
          <w:iCs/>
        </w:rPr>
        <w:t>[BLIM]</w:t>
      </w:r>
      <w:r w:rsidRPr="00F5102E">
        <w:t xml:space="preserve">, varies from 0 to 1 and is multiplied with the growth rate. This function is defined as </w:t>
      </w:r>
    </w:p>
    <w:p w14:paraId="56769CB1" w14:textId="301A38FA" w:rsidR="0041037A" w:rsidRPr="00B7030B" w:rsidRDefault="00F5102E" w:rsidP="00F5102E">
      <w:pPr>
        <w:pStyle w:val="equation"/>
        <w:rPr>
          <w:rFonts w:asciiTheme="minorHAnsi" w:hAnsiTheme="minorHAnsi"/>
        </w:rPr>
      </w:pPr>
      <m:oMath>
        <m:r>
          <w:rPr>
            <w:rFonts w:ascii="Cambria Math"/>
            <w:noProof/>
          </w:rPr>
          <m:t>f=</m:t>
        </m:r>
        <m:d>
          <m:dPr>
            <m:begChr m:val="["/>
            <m:endChr m:val="]"/>
            <m:ctrlPr>
              <w:rPr>
                <w:rFonts w:ascii="Cambria Math" w:hAnsi="Cambria Math"/>
                <w:i/>
                <w:noProof/>
              </w:rPr>
            </m:ctrlPr>
          </m:dPr>
          <m:e>
            <m:r>
              <w:rPr>
                <w:rFonts w:ascii="Cambria Math"/>
                <w:noProof/>
              </w:rPr>
              <m:t>1</m:t>
            </m:r>
            <m:r>
              <w:rPr>
                <w:rFonts w:ascii="Cambria Math"/>
                <w:noProof/>
              </w:rPr>
              <m:t>-</m:t>
            </m:r>
            <m:f>
              <m:fPr>
                <m:ctrlPr>
                  <w:rPr>
                    <w:rFonts w:ascii="Cambria Math" w:hAnsi="Cambria Math"/>
                    <w:i/>
                    <w:noProof/>
                  </w:rPr>
                </m:ctrlPr>
              </m:fPr>
              <m:num>
                <m:r>
                  <w:rPr>
                    <w:rFonts w:ascii="Cambria Math"/>
                    <w:noProof/>
                  </w:rPr>
                  <m:t>B</m:t>
                </m:r>
              </m:num>
              <m:den>
                <m:r>
                  <w:rPr>
                    <w:rFonts w:ascii="Cambria Math"/>
                    <w:noProof/>
                  </w:rPr>
                  <m:t>B+</m:t>
                </m:r>
                <m:sSub>
                  <m:sSubPr>
                    <m:ctrlPr>
                      <w:rPr>
                        <w:rFonts w:ascii="Cambria Math" w:hAnsi="Cambria Math"/>
                        <w:i/>
                        <w:noProof/>
                      </w:rPr>
                    </m:ctrlPr>
                  </m:sSubPr>
                  <m:e>
                    <m:r>
                      <w:rPr>
                        <w:rFonts w:ascii="Cambria Math"/>
                        <w:noProof/>
                      </w:rPr>
                      <m:t>K</m:t>
                    </m:r>
                  </m:e>
                  <m:sub>
                    <m:r>
                      <w:rPr>
                        <w:rFonts w:ascii="Cambria Math"/>
                        <w:noProof/>
                      </w:rPr>
                      <m:t>B</m:t>
                    </m:r>
                  </m:sub>
                </m:sSub>
              </m:den>
            </m:f>
          </m:e>
        </m:d>
      </m:oMath>
      <w:r w:rsidR="0041037A" w:rsidRPr="00B7030B">
        <w:rPr>
          <w:rFonts w:asciiTheme="minorHAnsi" w:hAnsiTheme="minorHAnsi"/>
        </w:rPr>
        <w:tab/>
      </w:r>
      <w:r w:rsidR="0041037A" w:rsidRPr="00B7030B">
        <w:rPr>
          <w:rFonts w:asciiTheme="minorHAnsi" w:hAnsiTheme="minorHAnsi"/>
        </w:rPr>
        <w:tab/>
      </w:r>
      <w:r w:rsidR="0041037A" w:rsidRPr="00B96434">
        <w:rPr>
          <w:rFonts w:asciiTheme="minorHAnsi" w:hAnsiTheme="minorHAnsi"/>
          <w:b/>
          <w:bCs/>
          <w:sz w:val="20"/>
          <w:szCs w:val="18"/>
        </w:rPr>
        <w:t>(</w:t>
      </w:r>
      <w:r w:rsidR="00A41B27" w:rsidRPr="00B96434">
        <w:rPr>
          <w:rFonts w:asciiTheme="minorHAnsi" w:hAnsiTheme="minorHAnsi"/>
          <w:b/>
          <w:bCs/>
          <w:sz w:val="20"/>
          <w:szCs w:val="18"/>
        </w:rPr>
        <w:fldChar w:fldCharType="begin"/>
      </w:r>
      <w:r w:rsidR="00A41B27" w:rsidRPr="00B96434">
        <w:rPr>
          <w:rFonts w:asciiTheme="minorHAnsi" w:hAnsiTheme="minorHAnsi"/>
          <w:b/>
          <w:bCs/>
          <w:sz w:val="20"/>
          <w:szCs w:val="18"/>
        </w:rPr>
        <w:instrText xml:space="preserve"> STYLEREF 1 \s </w:instrText>
      </w:r>
      <w:r w:rsidR="00A41B27" w:rsidRPr="00B96434">
        <w:rPr>
          <w:rFonts w:asciiTheme="minorHAnsi" w:hAnsiTheme="minorHAnsi"/>
          <w:b/>
          <w:bCs/>
          <w:sz w:val="20"/>
          <w:szCs w:val="18"/>
        </w:rPr>
        <w:fldChar w:fldCharType="separate"/>
      </w:r>
      <w:r w:rsidR="00A95042">
        <w:rPr>
          <w:rFonts w:asciiTheme="minorHAnsi" w:hAnsiTheme="minorHAnsi"/>
          <w:b/>
          <w:bCs/>
          <w:noProof/>
          <w:sz w:val="20"/>
          <w:szCs w:val="18"/>
        </w:rPr>
        <w:t>4</w:t>
      </w:r>
      <w:r w:rsidR="00A41B27" w:rsidRPr="00B96434">
        <w:rPr>
          <w:rFonts w:asciiTheme="minorHAnsi" w:hAnsiTheme="minorHAnsi"/>
          <w:b/>
          <w:bCs/>
          <w:sz w:val="20"/>
          <w:szCs w:val="18"/>
        </w:rPr>
        <w:fldChar w:fldCharType="end"/>
      </w:r>
      <w:r w:rsidR="00A41B27" w:rsidRPr="00B96434">
        <w:rPr>
          <w:rFonts w:asciiTheme="minorHAnsi" w:hAnsiTheme="minorHAnsi"/>
          <w:b/>
          <w:bCs/>
          <w:sz w:val="20"/>
          <w:szCs w:val="18"/>
        </w:rPr>
        <w:noBreakHyphen/>
      </w:r>
      <w:r w:rsidR="00A41B27" w:rsidRPr="00B96434">
        <w:rPr>
          <w:rFonts w:asciiTheme="minorHAnsi" w:hAnsiTheme="minorHAnsi"/>
          <w:b/>
          <w:bCs/>
          <w:sz w:val="20"/>
          <w:szCs w:val="18"/>
        </w:rPr>
        <w:fldChar w:fldCharType="begin"/>
      </w:r>
      <w:r w:rsidR="00A41B27" w:rsidRPr="00B96434">
        <w:rPr>
          <w:rFonts w:asciiTheme="minorHAnsi" w:hAnsiTheme="minorHAnsi"/>
          <w:b/>
          <w:bCs/>
          <w:sz w:val="20"/>
          <w:szCs w:val="18"/>
        </w:rPr>
        <w:instrText xml:space="preserve"> SEQ Equation \* ARABIC \s 1 </w:instrText>
      </w:r>
      <w:r w:rsidR="00A41B27" w:rsidRPr="00B96434">
        <w:rPr>
          <w:rFonts w:asciiTheme="minorHAnsi" w:hAnsiTheme="minorHAnsi"/>
          <w:b/>
          <w:bCs/>
          <w:sz w:val="20"/>
          <w:szCs w:val="18"/>
        </w:rPr>
        <w:fldChar w:fldCharType="separate"/>
      </w:r>
      <w:r w:rsidR="00A95042">
        <w:rPr>
          <w:rFonts w:asciiTheme="minorHAnsi" w:hAnsiTheme="minorHAnsi"/>
          <w:b/>
          <w:bCs/>
          <w:noProof/>
          <w:sz w:val="20"/>
          <w:szCs w:val="18"/>
        </w:rPr>
        <w:t>94</w:t>
      </w:r>
      <w:r w:rsidR="00A41B27" w:rsidRPr="00B96434">
        <w:rPr>
          <w:rFonts w:asciiTheme="minorHAnsi" w:hAnsiTheme="minorHAnsi"/>
          <w:b/>
          <w:bCs/>
          <w:sz w:val="20"/>
          <w:szCs w:val="18"/>
        </w:rPr>
        <w:fldChar w:fldCharType="end"/>
      </w:r>
      <w:r w:rsidR="0041037A" w:rsidRPr="00B96434">
        <w:rPr>
          <w:rFonts w:asciiTheme="minorHAnsi" w:hAnsiTheme="minorHAnsi"/>
          <w:b/>
          <w:bCs/>
          <w:sz w:val="20"/>
          <w:szCs w:val="18"/>
        </w:rPr>
        <w:t>)</w:t>
      </w:r>
    </w:p>
    <w:p w14:paraId="1F660985" w14:textId="77777777" w:rsidR="0041037A" w:rsidRPr="00F5102E" w:rsidRDefault="0041037A" w:rsidP="00127D1D">
      <w:pPr>
        <w:pStyle w:val="where"/>
      </w:pPr>
      <w:r w:rsidRPr="00F5102E">
        <w:t>where:</w:t>
      </w:r>
    </w:p>
    <w:p w14:paraId="2887F747" w14:textId="77777777" w:rsidR="0041037A" w:rsidRPr="00F5102E" w:rsidRDefault="0041037A" w:rsidP="00B6554A">
      <w:pPr>
        <w:pStyle w:val="variabledefinitionChar"/>
      </w:pPr>
      <w:r w:rsidRPr="00F5102E">
        <w:tab/>
      </w:r>
      <w:r w:rsidRPr="00F5102E">
        <w:rPr>
          <w:i/>
          <w:iCs/>
        </w:rPr>
        <w:t>B</w:t>
      </w:r>
      <w:r w:rsidRPr="00F5102E">
        <w:tab/>
        <w:t>=</w:t>
      </w:r>
      <w:r w:rsidRPr="00F5102E">
        <w:tab/>
      </w:r>
      <w:proofErr w:type="spellStart"/>
      <w:r w:rsidRPr="00F5102E">
        <w:t>epiphyton</w:t>
      </w:r>
      <w:proofErr w:type="spellEnd"/>
      <w:r w:rsidRPr="00F5102E">
        <w:t xml:space="preserve"> areal biomass, </w:t>
      </w:r>
      <w:r w:rsidRPr="00F5102E">
        <w:rPr>
          <w:i/>
          <w:iCs/>
        </w:rPr>
        <w:t>g/m</w:t>
      </w:r>
      <w:r w:rsidRPr="00F5102E">
        <w:rPr>
          <w:i/>
          <w:iCs/>
          <w:vertAlign w:val="superscript"/>
        </w:rPr>
        <w:t>2</w:t>
      </w:r>
      <w:r w:rsidR="00886DDE" w:rsidRPr="00F5102E">
        <w:rPr>
          <w:iCs/>
        </w:rPr>
        <w:t xml:space="preserve"> [</w:t>
      </w:r>
      <w:r w:rsidR="00886DDE" w:rsidRPr="00F5102E">
        <w:rPr>
          <w:b/>
          <w:bCs/>
          <w:iCs/>
        </w:rPr>
        <w:t>EPD</w:t>
      </w:r>
      <w:r w:rsidR="00886DDE" w:rsidRPr="00F5102E">
        <w:rPr>
          <w:iCs/>
        </w:rPr>
        <w:t>]</w:t>
      </w:r>
    </w:p>
    <w:p w14:paraId="03262EF8" w14:textId="77777777" w:rsidR="0041037A" w:rsidRPr="00F5102E" w:rsidRDefault="0041037A" w:rsidP="00B6554A">
      <w:pPr>
        <w:pStyle w:val="variabledefinitionChar"/>
        <w:rPr>
          <w:i/>
          <w:iCs/>
        </w:rPr>
      </w:pPr>
      <w:r w:rsidRPr="00F5102E">
        <w:tab/>
      </w:r>
      <w:proofErr w:type="spellStart"/>
      <w:r w:rsidRPr="00F5102E">
        <w:rPr>
          <w:i/>
          <w:iCs/>
        </w:rPr>
        <w:t>K</w:t>
      </w:r>
      <w:r w:rsidRPr="00F5102E">
        <w:rPr>
          <w:i/>
          <w:iCs/>
          <w:vertAlign w:val="subscript"/>
        </w:rPr>
        <w:t>b</w:t>
      </w:r>
      <w:proofErr w:type="spellEnd"/>
      <w:r w:rsidRPr="00F5102E">
        <w:rPr>
          <w:vertAlign w:val="subscript"/>
        </w:rPr>
        <w:tab/>
      </w:r>
      <w:r w:rsidRPr="00F5102E">
        <w:t>=</w:t>
      </w:r>
      <w:r w:rsidRPr="00F5102E">
        <w:rPr>
          <w:vertAlign w:val="subscript"/>
        </w:rPr>
        <w:tab/>
      </w:r>
      <w:proofErr w:type="spellStart"/>
      <w:r w:rsidRPr="00F5102E">
        <w:t>epiphyton</w:t>
      </w:r>
      <w:proofErr w:type="spellEnd"/>
      <w:r w:rsidRPr="00F5102E">
        <w:t xml:space="preserve"> areal biomass half-saturation coefficient, </w:t>
      </w:r>
      <w:r w:rsidRPr="00F5102E">
        <w:rPr>
          <w:i/>
          <w:iCs/>
        </w:rPr>
        <w:t>g/m</w:t>
      </w:r>
      <w:r w:rsidRPr="00F5102E">
        <w:rPr>
          <w:i/>
          <w:iCs/>
          <w:vertAlign w:val="superscript"/>
        </w:rPr>
        <w:t>2</w:t>
      </w:r>
      <w:r w:rsidR="00886DDE" w:rsidRPr="00F5102E">
        <w:rPr>
          <w:i/>
          <w:iCs/>
          <w:vertAlign w:val="superscript"/>
        </w:rPr>
        <w:t xml:space="preserve"> </w:t>
      </w:r>
      <w:r w:rsidR="00886DDE" w:rsidRPr="00F5102E">
        <w:rPr>
          <w:iCs/>
        </w:rPr>
        <w:t>[</w:t>
      </w:r>
      <w:r w:rsidR="00886DDE" w:rsidRPr="00F5102E">
        <w:rPr>
          <w:b/>
          <w:bCs/>
          <w:iCs/>
        </w:rPr>
        <w:t>EHS</w:t>
      </w:r>
      <w:r w:rsidR="00886DDE" w:rsidRPr="00F5102E">
        <w:rPr>
          <w:iCs/>
        </w:rPr>
        <w:t>]</w:t>
      </w:r>
    </w:p>
    <w:p w14:paraId="6AE4A134" w14:textId="77777777" w:rsidR="0041037A" w:rsidRPr="00B7030B" w:rsidRDefault="0041037A" w:rsidP="00B6554A">
      <w:pPr>
        <w:pStyle w:val="BodyText2"/>
      </w:pPr>
    </w:p>
    <w:p w14:paraId="6009422D" w14:textId="069C1442" w:rsidR="00F5102E" w:rsidRPr="00F5102E" w:rsidRDefault="0041037A" w:rsidP="00F5102E">
      <w:pPr>
        <w:pStyle w:val="equation"/>
        <w:jc w:val="left"/>
        <w:rPr>
          <w:rFonts w:asciiTheme="minorHAnsi" w:hAnsiTheme="minorHAnsi" w:cstheme="minorHAnsi"/>
          <w:sz w:val="20"/>
          <w:szCs w:val="18"/>
        </w:rPr>
      </w:pPr>
      <w:r w:rsidRPr="00F5102E">
        <w:rPr>
          <w:rFonts w:asciiTheme="minorHAnsi" w:hAnsiTheme="minorHAnsi" w:cstheme="minorHAnsi"/>
          <w:sz w:val="20"/>
          <w:szCs w:val="18"/>
        </w:rPr>
        <w:t>The areal biomass is calculated as</w:t>
      </w:r>
      <w:r w:rsidR="00F5102E" w:rsidRPr="00F5102E">
        <w:rPr>
          <w:rFonts w:asciiTheme="minorHAnsi" w:hAnsiTheme="minorHAnsi" w:cstheme="minorHAnsi"/>
          <w:sz w:val="20"/>
          <w:szCs w:val="18"/>
        </w:rPr>
        <w:t xml:space="preserve"> </w:t>
      </w:r>
      <m:oMath>
        <m:r>
          <w:rPr>
            <w:rFonts w:ascii="Cambria Math" w:hAnsi="Cambria Math" w:cstheme="minorHAnsi"/>
            <w:noProof/>
            <w:sz w:val="20"/>
            <w:szCs w:val="18"/>
          </w:rPr>
          <m:t>B=</m:t>
        </m:r>
        <m:sSub>
          <m:sSubPr>
            <m:ctrlPr>
              <w:rPr>
                <w:rFonts w:ascii="Cambria Math" w:hAnsi="Cambria Math" w:cstheme="minorHAnsi"/>
                <w:i/>
                <w:noProof/>
                <w:sz w:val="20"/>
                <w:szCs w:val="18"/>
              </w:rPr>
            </m:ctrlPr>
          </m:sSubPr>
          <m:e>
            <m:r>
              <w:rPr>
                <w:rFonts w:ascii="Cambria Math" w:hAnsi="Cambria Math" w:cstheme="minorHAnsi"/>
                <w:noProof/>
                <w:sz w:val="20"/>
                <w:szCs w:val="18"/>
              </w:rPr>
              <m:t>Φ</m:t>
            </m:r>
          </m:e>
          <m:sub>
            <m:r>
              <w:rPr>
                <w:rFonts w:ascii="Cambria Math" w:hAnsi="Cambria Math" w:cstheme="minorHAnsi"/>
                <w:noProof/>
                <w:sz w:val="20"/>
                <w:szCs w:val="18"/>
              </w:rPr>
              <m:t>e</m:t>
            </m:r>
          </m:sub>
        </m:sSub>
        <m:f>
          <m:fPr>
            <m:ctrlPr>
              <w:rPr>
                <w:rFonts w:ascii="Cambria Math" w:hAnsi="Cambria Math" w:cstheme="minorHAnsi"/>
                <w:i/>
                <w:noProof/>
                <w:sz w:val="20"/>
                <w:szCs w:val="18"/>
              </w:rPr>
            </m:ctrlPr>
          </m:fPr>
          <m:num>
            <m:r>
              <w:rPr>
                <w:rFonts w:ascii="Cambria Math" w:hAnsi="Cambria Math" w:cstheme="minorHAnsi"/>
                <w:noProof/>
                <w:sz w:val="20"/>
                <w:szCs w:val="18"/>
              </w:rPr>
              <m:t>V</m:t>
            </m:r>
          </m:num>
          <m:den>
            <m:r>
              <w:rPr>
                <w:rFonts w:ascii="Cambria Math" w:hAnsi="Cambria Math" w:cstheme="minorHAnsi"/>
                <w:noProof/>
                <w:sz w:val="20"/>
                <w:szCs w:val="18"/>
              </w:rPr>
              <m:t>A</m:t>
            </m:r>
          </m:den>
        </m:f>
      </m:oMath>
      <w:r w:rsidR="00F5102E" w:rsidRPr="00F5102E">
        <w:rPr>
          <w:rFonts w:asciiTheme="minorHAnsi" w:hAnsiTheme="minorHAnsi" w:cstheme="minorHAnsi"/>
          <w:sz w:val="20"/>
          <w:szCs w:val="18"/>
        </w:rPr>
        <w:t xml:space="preserve">  </w:t>
      </w:r>
      <w:r w:rsidR="00F5102E" w:rsidRPr="00F5102E">
        <w:rPr>
          <w:rFonts w:asciiTheme="minorHAnsi" w:hAnsiTheme="minorHAnsi" w:cstheme="minorHAnsi"/>
          <w:sz w:val="20"/>
          <w:szCs w:val="18"/>
        </w:rPr>
        <w:tab/>
      </w:r>
      <w:r w:rsidR="00F5102E" w:rsidRPr="00F5102E">
        <w:rPr>
          <w:rFonts w:asciiTheme="minorHAnsi" w:hAnsiTheme="minorHAnsi" w:cstheme="minorHAnsi"/>
          <w:sz w:val="20"/>
          <w:szCs w:val="18"/>
        </w:rPr>
        <w:tab/>
      </w:r>
      <w:r w:rsidR="00F5102E" w:rsidRPr="00F5102E">
        <w:rPr>
          <w:rFonts w:asciiTheme="minorHAnsi" w:hAnsiTheme="minorHAnsi" w:cstheme="minorHAnsi"/>
          <w:b/>
          <w:bCs/>
          <w:sz w:val="20"/>
          <w:szCs w:val="18"/>
        </w:rPr>
        <w:t>(</w:t>
      </w:r>
      <w:r w:rsidR="00A41B27">
        <w:rPr>
          <w:rFonts w:asciiTheme="minorHAnsi" w:hAnsiTheme="minorHAnsi" w:cstheme="minorHAnsi"/>
          <w:b/>
          <w:bCs/>
          <w:sz w:val="20"/>
          <w:szCs w:val="18"/>
        </w:rPr>
        <w:fldChar w:fldCharType="begin"/>
      </w:r>
      <w:r w:rsidR="00A41B27">
        <w:rPr>
          <w:rFonts w:asciiTheme="minorHAnsi" w:hAnsiTheme="minorHAnsi" w:cstheme="minorHAnsi"/>
          <w:b/>
          <w:bCs/>
          <w:sz w:val="20"/>
          <w:szCs w:val="18"/>
        </w:rPr>
        <w:instrText xml:space="preserve"> STYLEREF 1 \s </w:instrText>
      </w:r>
      <w:r w:rsidR="00A41B27">
        <w:rPr>
          <w:rFonts w:asciiTheme="minorHAnsi" w:hAnsiTheme="minorHAnsi" w:cstheme="minorHAnsi"/>
          <w:b/>
          <w:bCs/>
          <w:sz w:val="20"/>
          <w:szCs w:val="18"/>
        </w:rPr>
        <w:fldChar w:fldCharType="separate"/>
      </w:r>
      <w:r w:rsidR="00A95042">
        <w:rPr>
          <w:rFonts w:asciiTheme="minorHAnsi" w:hAnsiTheme="minorHAnsi" w:cstheme="minorHAnsi"/>
          <w:b/>
          <w:bCs/>
          <w:noProof/>
          <w:sz w:val="20"/>
          <w:szCs w:val="18"/>
        </w:rPr>
        <w:t>4</w:t>
      </w:r>
      <w:r w:rsidR="00A41B27">
        <w:rPr>
          <w:rFonts w:asciiTheme="minorHAnsi" w:hAnsiTheme="minorHAnsi" w:cstheme="minorHAnsi"/>
          <w:b/>
          <w:bCs/>
          <w:sz w:val="20"/>
          <w:szCs w:val="18"/>
        </w:rPr>
        <w:fldChar w:fldCharType="end"/>
      </w:r>
      <w:r w:rsidR="00A41B27">
        <w:rPr>
          <w:rFonts w:asciiTheme="minorHAnsi" w:hAnsiTheme="minorHAnsi" w:cstheme="minorHAnsi"/>
          <w:b/>
          <w:bCs/>
          <w:sz w:val="20"/>
          <w:szCs w:val="18"/>
        </w:rPr>
        <w:noBreakHyphen/>
      </w:r>
      <w:r w:rsidR="00A41B27">
        <w:rPr>
          <w:rFonts w:asciiTheme="minorHAnsi" w:hAnsiTheme="minorHAnsi" w:cstheme="minorHAnsi"/>
          <w:b/>
          <w:bCs/>
          <w:sz w:val="20"/>
          <w:szCs w:val="18"/>
        </w:rPr>
        <w:fldChar w:fldCharType="begin"/>
      </w:r>
      <w:r w:rsidR="00A41B27">
        <w:rPr>
          <w:rFonts w:asciiTheme="minorHAnsi" w:hAnsiTheme="minorHAnsi" w:cstheme="minorHAnsi"/>
          <w:b/>
          <w:bCs/>
          <w:sz w:val="20"/>
          <w:szCs w:val="18"/>
        </w:rPr>
        <w:instrText xml:space="preserve"> SEQ Equation \* ARABIC \s 1 </w:instrText>
      </w:r>
      <w:r w:rsidR="00A41B27">
        <w:rPr>
          <w:rFonts w:asciiTheme="minorHAnsi" w:hAnsiTheme="minorHAnsi" w:cstheme="minorHAnsi"/>
          <w:b/>
          <w:bCs/>
          <w:sz w:val="20"/>
          <w:szCs w:val="18"/>
        </w:rPr>
        <w:fldChar w:fldCharType="separate"/>
      </w:r>
      <w:r w:rsidR="00A95042">
        <w:rPr>
          <w:rFonts w:asciiTheme="minorHAnsi" w:hAnsiTheme="minorHAnsi" w:cstheme="minorHAnsi"/>
          <w:b/>
          <w:bCs/>
          <w:noProof/>
          <w:sz w:val="20"/>
          <w:szCs w:val="18"/>
        </w:rPr>
        <w:t>95</w:t>
      </w:r>
      <w:r w:rsidR="00A41B27">
        <w:rPr>
          <w:rFonts w:asciiTheme="minorHAnsi" w:hAnsiTheme="minorHAnsi" w:cstheme="minorHAnsi"/>
          <w:b/>
          <w:bCs/>
          <w:sz w:val="20"/>
          <w:szCs w:val="18"/>
        </w:rPr>
        <w:fldChar w:fldCharType="end"/>
      </w:r>
      <w:r w:rsidR="00F5102E" w:rsidRPr="00F5102E">
        <w:rPr>
          <w:rFonts w:asciiTheme="minorHAnsi" w:hAnsiTheme="minorHAnsi" w:cstheme="minorHAnsi"/>
          <w:b/>
          <w:bCs/>
          <w:sz w:val="20"/>
          <w:szCs w:val="18"/>
        </w:rPr>
        <w:t>)</w:t>
      </w:r>
    </w:p>
    <w:p w14:paraId="5E3C93AF" w14:textId="77777777" w:rsidR="0041037A" w:rsidRPr="00F5102E" w:rsidRDefault="0041037A" w:rsidP="008565FA">
      <w:pPr>
        <w:pStyle w:val="where"/>
      </w:pPr>
      <w:r w:rsidRPr="00F5102E">
        <w:t>where:</w:t>
      </w:r>
    </w:p>
    <w:p w14:paraId="54FA8A86" w14:textId="77777777" w:rsidR="0041037A" w:rsidRPr="008565FA" w:rsidRDefault="0041037A" w:rsidP="007A3922">
      <w:pPr>
        <w:pStyle w:val="variabledefinitionChar"/>
      </w:pPr>
      <w:r w:rsidRPr="00F5102E">
        <w:tab/>
      </w:r>
      <w:r w:rsidRPr="00F5102E">
        <w:rPr>
          <w:i/>
          <w:iCs/>
        </w:rPr>
        <w:t>A</w:t>
      </w:r>
      <w:r w:rsidRPr="00F5102E">
        <w:tab/>
        <w:t>=</w:t>
      </w:r>
      <w:r w:rsidRPr="00F5102E">
        <w:tab/>
        <w:t>computational cell surface area</w:t>
      </w:r>
      <w:r w:rsidR="00467368" w:rsidRPr="00F5102E">
        <w:t xml:space="preserve"> including side walls and bottom area</w:t>
      </w:r>
      <w:r w:rsidRPr="00F5102E">
        <w:t xml:space="preserve">, </w:t>
      </w:r>
      <w:r w:rsidRPr="008565FA">
        <w:t>m</w:t>
      </w:r>
      <w:r w:rsidRPr="008565FA">
        <w:rPr>
          <w:vertAlign w:val="superscript"/>
        </w:rPr>
        <w:t>2</w:t>
      </w:r>
    </w:p>
    <w:p w14:paraId="2AA10A60" w14:textId="77777777" w:rsidR="0041037A" w:rsidRPr="00065CBC" w:rsidRDefault="0041037A" w:rsidP="00C012E8">
      <w:pPr>
        <w:pStyle w:val="variabledefinitionChar"/>
      </w:pPr>
      <w:r w:rsidRPr="00F5102E">
        <w:tab/>
      </w:r>
      <w:r w:rsidRPr="00F5102E">
        <w:rPr>
          <w:i/>
          <w:iCs/>
        </w:rPr>
        <w:t>V</w:t>
      </w:r>
      <w:r w:rsidRPr="00F5102E">
        <w:tab/>
        <w:t>=</w:t>
      </w:r>
      <w:r w:rsidRPr="00F5102E">
        <w:tab/>
        <w:t xml:space="preserve">computational cell volume, </w:t>
      </w:r>
      <w:r w:rsidRPr="008565FA">
        <w:t>m</w:t>
      </w:r>
      <w:r w:rsidRPr="008565FA">
        <w:rPr>
          <w:vertAlign w:val="superscript"/>
        </w:rPr>
        <w:t>3</w:t>
      </w:r>
    </w:p>
    <w:p w14:paraId="7F17DA97" w14:textId="77777777" w:rsidR="0041037A" w:rsidRPr="00F5102E" w:rsidRDefault="0041037A" w:rsidP="0052054C">
      <w:pPr>
        <w:pStyle w:val="variabledefinitionChar"/>
      </w:pPr>
      <w:r w:rsidRPr="00F5102E">
        <w:tab/>
      </w:r>
      <w:r w:rsidRPr="00F5102E">
        <w:sym w:font="UniversalMath1 BT" w:char="F046"/>
      </w:r>
      <w:r w:rsidRPr="00F5102E">
        <w:rPr>
          <w:i/>
          <w:iCs/>
          <w:vertAlign w:val="subscript"/>
        </w:rPr>
        <w:t>e</w:t>
      </w:r>
      <w:r w:rsidRPr="00F5102E">
        <w:tab/>
        <w:t>=</w:t>
      </w:r>
      <w:r w:rsidRPr="00F5102E">
        <w:tab/>
      </w:r>
      <w:proofErr w:type="spellStart"/>
      <w:r w:rsidRPr="00F5102E">
        <w:t>epiphyton</w:t>
      </w:r>
      <w:proofErr w:type="spellEnd"/>
      <w:r w:rsidRPr="00F5102E">
        <w:t xml:space="preserve"> concentration, </w:t>
      </w:r>
      <w:r w:rsidRPr="008565FA">
        <w:t>g m</w:t>
      </w:r>
      <w:r w:rsidRPr="008565FA">
        <w:rPr>
          <w:vertAlign w:val="superscript"/>
        </w:rPr>
        <w:t>-3</w:t>
      </w:r>
    </w:p>
    <w:p w14:paraId="5129CB44" w14:textId="77777777" w:rsidR="0041037A" w:rsidRPr="00F5102E" w:rsidRDefault="0041037A" w:rsidP="00B6554A">
      <w:pPr>
        <w:pStyle w:val="BodyText2"/>
      </w:pPr>
    </w:p>
    <w:p w14:paraId="4B67C5A5" w14:textId="77777777" w:rsidR="0041037A" w:rsidRPr="00F5102E" w:rsidRDefault="0041037A" w:rsidP="00B6554A">
      <w:pPr>
        <w:pStyle w:val="BodyText"/>
      </w:pPr>
      <w:r w:rsidRPr="00F5102E">
        <w:t>The biomass limitation is a surrogate calibration parameter for light limitation due to self</w:t>
      </w:r>
      <w:bookmarkStart w:id="571" w:name="_Toc2506311"/>
      <w:r w:rsidRPr="00F5102E">
        <w:t>-shading.</w:t>
      </w:r>
    </w:p>
    <w:p w14:paraId="671631E4" w14:textId="77777777" w:rsidR="0041037A" w:rsidRPr="00B7030B" w:rsidRDefault="0041037A" w:rsidP="007552CD">
      <w:pPr>
        <w:pStyle w:val="BodyText"/>
        <w:sectPr w:rsidR="0041037A" w:rsidRPr="00B7030B">
          <w:headerReference w:type="even" r:id="rId359"/>
          <w:headerReference w:type="default" r:id="rId360"/>
          <w:footerReference w:type="default" r:id="rId361"/>
          <w:endnotePr>
            <w:numFmt w:val="decimal"/>
          </w:endnotePr>
          <w:type w:val="continuous"/>
          <w:pgSz w:w="12240" w:h="15840" w:code="1"/>
          <w:pgMar w:top="1728" w:right="1440" w:bottom="1728" w:left="2160" w:header="1008" w:footer="1008" w:gutter="0"/>
          <w:paperSrc w:first="100" w:other="100"/>
          <w:pgNumType w:chapStyle="7"/>
          <w:cols w:space="720"/>
        </w:sectPr>
      </w:pPr>
    </w:p>
    <w:p w14:paraId="5984E7B2" w14:textId="6FCB1759" w:rsidR="00DC6305" w:rsidRDefault="00DC6305" w:rsidP="007A3922">
      <w:pPr>
        <w:pStyle w:val="Heading2"/>
      </w:pPr>
      <w:bookmarkStart w:id="572" w:name="_Toc48573636"/>
      <w:r w:rsidRPr="00B7030B">
        <w:t>Macrophytes</w:t>
      </w:r>
      <w:bookmarkEnd w:id="572"/>
    </w:p>
    <w:p w14:paraId="5AB978C5" w14:textId="0605A04B" w:rsidR="00DC6305" w:rsidRPr="00F5102E" w:rsidRDefault="00DC6305" w:rsidP="00B6554A">
      <w:r w:rsidRPr="00F5102E">
        <w:t xml:space="preserve">The macrophyte model consists of two parts: a section describing the water quality compartment and a section describing the hydrodynamic compartment. </w:t>
      </w:r>
      <w:r w:rsidR="00BA528C">
        <w:t>Bother of these sections are from Berger (2000) and Berger and Wells (2008).</w:t>
      </w:r>
      <w:r w:rsidRPr="00F5102E">
        <w:t xml:space="preserve"> </w:t>
      </w:r>
      <w:r w:rsidR="003F2242">
        <w:t>Chris Berger is the primary author of this section.</w:t>
      </w:r>
    </w:p>
    <w:p w14:paraId="185B06FE" w14:textId="77777777" w:rsidR="00DC6305" w:rsidRPr="00F5102E" w:rsidRDefault="00DC6305" w:rsidP="00B6554A"/>
    <w:p w14:paraId="7728078D" w14:textId="3D13F170" w:rsidR="00DC6305" w:rsidRPr="00F5102E" w:rsidRDefault="00DC6305" w:rsidP="00B6554A">
      <w:r w:rsidRPr="00F5102E">
        <w:lastRenderedPageBreak/>
        <w:t xml:space="preserve">The macrophyte model was designed to simulate multiple submerged macrophyte species.  It does not differentiate between plant parts.  The nutrient fluxes for the water quality component of the macrophyte compartment are shown in </w:t>
      </w:r>
      <w:r w:rsidR="003B7E39" w:rsidRPr="008565FA">
        <w:rPr>
          <w:rStyle w:val="Figurehyperlink"/>
        </w:rPr>
        <w:fldChar w:fldCharType="begin"/>
      </w:r>
      <w:r w:rsidR="003B7E39" w:rsidRPr="008565FA">
        <w:rPr>
          <w:rStyle w:val="Figurehyperlink"/>
        </w:rPr>
        <w:instrText xml:space="preserve"> REF _Ref485534100 \h  \* MERGEFORMAT </w:instrText>
      </w:r>
      <w:r w:rsidR="003B7E39" w:rsidRPr="008565FA">
        <w:rPr>
          <w:rStyle w:val="Figurehyperlink"/>
        </w:rPr>
      </w:r>
      <w:r w:rsidR="003B7E39" w:rsidRPr="008565FA">
        <w:rPr>
          <w:rStyle w:val="Figurehyperlink"/>
        </w:rPr>
        <w:fldChar w:fldCharType="separate"/>
      </w:r>
      <w:r w:rsidR="00A95042" w:rsidRPr="008565FA">
        <w:rPr>
          <w:rStyle w:val="Figurehyperlink"/>
        </w:rPr>
        <w:t>Figure 80</w:t>
      </w:r>
      <w:r w:rsidR="003B7E39" w:rsidRPr="008565FA">
        <w:rPr>
          <w:rStyle w:val="Figurehyperlink"/>
        </w:rPr>
        <w:fldChar w:fldCharType="end"/>
      </w:r>
      <w:r w:rsidRPr="00F5102E">
        <w:t>.  Light, temperature, carbon dioxide, ammonia-nitrogen</w:t>
      </w:r>
      <w:r w:rsidR="00424647" w:rsidRPr="00F5102E">
        <w:t xml:space="preserve"> (only ammonia is used as a </w:t>
      </w:r>
      <w:r w:rsidR="00424647" w:rsidRPr="008565FA">
        <w:rPr>
          <w:i/>
          <w:iCs/>
        </w:rPr>
        <w:t>N</w:t>
      </w:r>
      <w:r w:rsidR="00424647" w:rsidRPr="00F5102E">
        <w:t xml:space="preserve"> source for macrophytes)</w:t>
      </w:r>
      <w:r w:rsidRPr="00F5102E">
        <w:t>, and ortho-phosphorus may limit growth.  Depending on the macrophyte species, nitrogen and phosphorus may be obtained from the sediments or the water column.  If they are obtained from the sediments, the sediments are assumed to be an infinite pool that cannot limit growth.  Plants grow upwards from the sediment through model layers. Growth upward is accomplished by moving the growth of a layer to the layer above if the concentration in the layer is greater than a threshold concentration and the concentration in the upper layer is less than the same threshold concentration.  Macrophyte shading is modeled by making light attenuation a function of macrophyte concentration.</w:t>
      </w:r>
    </w:p>
    <w:p w14:paraId="55B69EC9" w14:textId="77777777" w:rsidR="00DC6305" w:rsidRPr="00B7030B" w:rsidRDefault="00DC6305" w:rsidP="00B6554A"/>
    <w:p w14:paraId="59F67AE1" w14:textId="77777777" w:rsidR="00DC6305" w:rsidRPr="00B7030B" w:rsidRDefault="00DC6305" w:rsidP="007552CD"/>
    <w:p w14:paraId="5FD4FF39" w14:textId="77777777" w:rsidR="00DC6305" w:rsidRPr="00B7030B" w:rsidRDefault="00B862EB" w:rsidP="007552CD">
      <w:r w:rsidRPr="00B7030B">
        <w:rPr>
          <w:noProof/>
        </w:rPr>
        <mc:AlternateContent>
          <mc:Choice Requires="wpg">
            <w:drawing>
              <wp:inline distT="0" distB="0" distL="0" distR="0" wp14:anchorId="23EFE4F6" wp14:editId="452F7660">
                <wp:extent cx="5229860" cy="3448050"/>
                <wp:effectExtent l="9525" t="19050" r="18415" b="9525"/>
                <wp:docPr id="1957" name="Group 6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9860" cy="3448050"/>
                          <a:chOff x="2016" y="1770"/>
                          <a:chExt cx="8236" cy="5430"/>
                        </a:xfrm>
                      </wpg:grpSpPr>
                      <wps:wsp>
                        <wps:cNvPr id="1958" name="Text Box 674"/>
                        <wps:cNvSpPr txBox="1">
                          <a:spLocks noChangeArrowheads="1"/>
                        </wps:cNvSpPr>
                        <wps:spPr bwMode="auto">
                          <a:xfrm>
                            <a:off x="5184" y="4176"/>
                            <a:ext cx="1440" cy="432"/>
                          </a:xfrm>
                          <a:prstGeom prst="rect">
                            <a:avLst/>
                          </a:prstGeom>
                          <a:solidFill>
                            <a:srgbClr val="FFFFFF"/>
                          </a:solidFill>
                          <a:ln w="9525">
                            <a:solidFill>
                              <a:srgbClr val="000000"/>
                            </a:solidFill>
                            <a:miter lim="800000"/>
                            <a:headEnd/>
                            <a:tailEnd/>
                          </a:ln>
                        </wps:spPr>
                        <wps:txbx>
                          <w:txbxContent>
                            <w:p w14:paraId="55D13B66" w14:textId="77777777" w:rsidR="007728CB" w:rsidRDefault="007728CB" w:rsidP="007A3922">
                              <w:pPr>
                                <w:pStyle w:val="figureinside"/>
                              </w:pPr>
                              <w:r>
                                <w:t>Macrophytes</w:t>
                              </w:r>
                            </w:p>
                          </w:txbxContent>
                        </wps:txbx>
                        <wps:bodyPr rot="0" vert="horz" wrap="square" lIns="91440" tIns="45720" rIns="91440" bIns="45720" anchor="t" anchorCtr="0" upright="1">
                          <a:noAutofit/>
                        </wps:bodyPr>
                      </wps:wsp>
                      <wps:wsp>
                        <wps:cNvPr id="1959" name="Text Box 675"/>
                        <wps:cNvSpPr txBox="1">
                          <a:spLocks noChangeArrowheads="1"/>
                        </wps:cNvSpPr>
                        <wps:spPr bwMode="auto">
                          <a:xfrm>
                            <a:off x="8280" y="2016"/>
                            <a:ext cx="1152" cy="576"/>
                          </a:xfrm>
                          <a:prstGeom prst="rect">
                            <a:avLst/>
                          </a:prstGeom>
                          <a:solidFill>
                            <a:srgbClr val="FFFFFF"/>
                          </a:solidFill>
                          <a:ln w="9525">
                            <a:solidFill>
                              <a:srgbClr val="000000"/>
                            </a:solidFill>
                            <a:miter lim="800000"/>
                            <a:headEnd/>
                            <a:tailEnd/>
                          </a:ln>
                        </wps:spPr>
                        <wps:txbx>
                          <w:txbxContent>
                            <w:p w14:paraId="024F3897" w14:textId="77777777" w:rsidR="007728CB" w:rsidRDefault="007728CB" w:rsidP="007A3922">
                              <w:pPr>
                                <w:pStyle w:val="figureinside"/>
                              </w:pPr>
                              <w:r>
                                <w:t>Inorganic</w:t>
                              </w:r>
                            </w:p>
                            <w:p w14:paraId="343A9EFF" w14:textId="77777777" w:rsidR="007728CB" w:rsidRDefault="007728CB" w:rsidP="007A3922">
                              <w:pPr>
                                <w:pStyle w:val="figureinside"/>
                              </w:pPr>
                              <w:r>
                                <w:t>Carbon</w:t>
                              </w:r>
                            </w:p>
                          </w:txbxContent>
                        </wps:txbx>
                        <wps:bodyPr rot="0" vert="horz" wrap="square" lIns="91440" tIns="45720" rIns="91440" bIns="45720" anchor="t" anchorCtr="0" upright="1">
                          <a:noAutofit/>
                        </wps:bodyPr>
                      </wps:wsp>
                      <wps:wsp>
                        <wps:cNvPr id="1960" name="Text Box 676"/>
                        <wps:cNvSpPr txBox="1">
                          <a:spLocks noChangeArrowheads="1"/>
                        </wps:cNvSpPr>
                        <wps:spPr bwMode="auto">
                          <a:xfrm>
                            <a:off x="8352" y="2880"/>
                            <a:ext cx="1008" cy="432"/>
                          </a:xfrm>
                          <a:prstGeom prst="rect">
                            <a:avLst/>
                          </a:prstGeom>
                          <a:solidFill>
                            <a:srgbClr val="FFFFFF"/>
                          </a:solidFill>
                          <a:ln w="9525">
                            <a:solidFill>
                              <a:srgbClr val="000000"/>
                            </a:solidFill>
                            <a:miter lim="800000"/>
                            <a:headEnd/>
                            <a:tailEnd/>
                          </a:ln>
                        </wps:spPr>
                        <wps:txbx>
                          <w:txbxContent>
                            <w:p w14:paraId="38961314" w14:textId="77777777" w:rsidR="007728CB" w:rsidRDefault="007728CB" w:rsidP="007A3922">
                              <w:pPr>
                                <w:pStyle w:val="figureinside"/>
                              </w:pPr>
                              <w:r>
                                <w:t>PO4-P</w:t>
                              </w:r>
                            </w:p>
                          </w:txbxContent>
                        </wps:txbx>
                        <wps:bodyPr rot="0" vert="horz" wrap="square" lIns="91440" tIns="45720" rIns="91440" bIns="45720" anchor="t" anchorCtr="0" upright="1">
                          <a:noAutofit/>
                        </wps:bodyPr>
                      </wps:wsp>
                      <wps:wsp>
                        <wps:cNvPr id="1961" name="Text Box 677"/>
                        <wps:cNvSpPr txBox="1">
                          <a:spLocks noChangeArrowheads="1"/>
                        </wps:cNvSpPr>
                        <wps:spPr bwMode="auto">
                          <a:xfrm>
                            <a:off x="8352" y="3600"/>
                            <a:ext cx="1008" cy="432"/>
                          </a:xfrm>
                          <a:prstGeom prst="rect">
                            <a:avLst/>
                          </a:prstGeom>
                          <a:solidFill>
                            <a:srgbClr val="FFFFFF"/>
                          </a:solidFill>
                          <a:ln w="9525">
                            <a:solidFill>
                              <a:srgbClr val="000000"/>
                            </a:solidFill>
                            <a:miter lim="800000"/>
                            <a:headEnd/>
                            <a:tailEnd/>
                          </a:ln>
                        </wps:spPr>
                        <wps:txbx>
                          <w:txbxContent>
                            <w:p w14:paraId="2F4C6FD9" w14:textId="77777777" w:rsidR="007728CB" w:rsidRDefault="007728CB" w:rsidP="007A3922">
                              <w:pPr>
                                <w:pStyle w:val="figureinside"/>
                              </w:pPr>
                              <w:r>
                                <w:t>NH4-N</w:t>
                              </w:r>
                            </w:p>
                          </w:txbxContent>
                        </wps:txbx>
                        <wps:bodyPr rot="0" vert="horz" wrap="square" lIns="91440" tIns="45720" rIns="91440" bIns="45720" anchor="t" anchorCtr="0" upright="1">
                          <a:noAutofit/>
                        </wps:bodyPr>
                      </wps:wsp>
                      <wps:wsp>
                        <wps:cNvPr id="1962" name="Text Box 678"/>
                        <wps:cNvSpPr txBox="1">
                          <a:spLocks noChangeArrowheads="1"/>
                        </wps:cNvSpPr>
                        <wps:spPr bwMode="auto">
                          <a:xfrm>
                            <a:off x="8136" y="4608"/>
                            <a:ext cx="1440" cy="432"/>
                          </a:xfrm>
                          <a:prstGeom prst="rect">
                            <a:avLst/>
                          </a:prstGeom>
                          <a:solidFill>
                            <a:srgbClr val="FFFFFF"/>
                          </a:solidFill>
                          <a:ln w="9525">
                            <a:solidFill>
                              <a:srgbClr val="000000"/>
                            </a:solidFill>
                            <a:miter lim="800000"/>
                            <a:headEnd/>
                            <a:tailEnd/>
                          </a:ln>
                        </wps:spPr>
                        <wps:txbx>
                          <w:txbxContent>
                            <w:p w14:paraId="14309756" w14:textId="77777777" w:rsidR="007728CB" w:rsidRDefault="007728CB" w:rsidP="007A3922">
                              <w:pPr>
                                <w:pStyle w:val="figureinside"/>
                              </w:pPr>
                              <w:r>
                                <w:t>Sediment P</w:t>
                              </w:r>
                            </w:p>
                          </w:txbxContent>
                        </wps:txbx>
                        <wps:bodyPr rot="0" vert="horz" wrap="square" lIns="91440" tIns="45720" rIns="91440" bIns="45720" anchor="t" anchorCtr="0" upright="1">
                          <a:noAutofit/>
                        </wps:bodyPr>
                      </wps:wsp>
                      <wps:wsp>
                        <wps:cNvPr id="1964" name="Text Box 679"/>
                        <wps:cNvSpPr txBox="1">
                          <a:spLocks noChangeArrowheads="1"/>
                        </wps:cNvSpPr>
                        <wps:spPr bwMode="auto">
                          <a:xfrm>
                            <a:off x="8064" y="5328"/>
                            <a:ext cx="1584" cy="432"/>
                          </a:xfrm>
                          <a:prstGeom prst="rect">
                            <a:avLst/>
                          </a:prstGeom>
                          <a:solidFill>
                            <a:srgbClr val="FFFFFF"/>
                          </a:solidFill>
                          <a:ln w="9525">
                            <a:solidFill>
                              <a:srgbClr val="000000"/>
                            </a:solidFill>
                            <a:miter lim="800000"/>
                            <a:headEnd/>
                            <a:tailEnd/>
                          </a:ln>
                        </wps:spPr>
                        <wps:txbx>
                          <w:txbxContent>
                            <w:p w14:paraId="2630854A" w14:textId="77777777" w:rsidR="007728CB" w:rsidRDefault="007728CB" w:rsidP="007A3922">
                              <w:pPr>
                                <w:pStyle w:val="figureinside"/>
                              </w:pPr>
                              <w:r>
                                <w:t>Sediment N</w:t>
                              </w:r>
                            </w:p>
                          </w:txbxContent>
                        </wps:txbx>
                        <wps:bodyPr rot="0" vert="horz" wrap="square" lIns="91440" tIns="45720" rIns="91440" bIns="45720" anchor="t" anchorCtr="0" upright="1">
                          <a:noAutofit/>
                        </wps:bodyPr>
                      </wps:wsp>
                      <wps:wsp>
                        <wps:cNvPr id="1965" name="Text Box 680"/>
                        <wps:cNvSpPr txBox="1">
                          <a:spLocks noChangeArrowheads="1"/>
                        </wps:cNvSpPr>
                        <wps:spPr bwMode="auto">
                          <a:xfrm>
                            <a:off x="3389" y="6480"/>
                            <a:ext cx="1872" cy="720"/>
                          </a:xfrm>
                          <a:prstGeom prst="rect">
                            <a:avLst/>
                          </a:prstGeom>
                          <a:solidFill>
                            <a:srgbClr val="FFFFFF"/>
                          </a:solidFill>
                          <a:ln w="9525">
                            <a:solidFill>
                              <a:srgbClr val="000000"/>
                            </a:solidFill>
                            <a:miter lim="800000"/>
                            <a:headEnd/>
                            <a:tailEnd/>
                          </a:ln>
                        </wps:spPr>
                        <wps:txbx>
                          <w:txbxContent>
                            <w:p w14:paraId="0574598B" w14:textId="77777777" w:rsidR="007728CB" w:rsidRDefault="007728CB" w:rsidP="007A3922">
                              <w:pPr>
                                <w:pStyle w:val="figureinside"/>
                              </w:pPr>
                              <w:r>
                                <w:t>Labile Particulate Organic Matter</w:t>
                              </w:r>
                            </w:p>
                          </w:txbxContent>
                        </wps:txbx>
                        <wps:bodyPr rot="0" vert="horz" wrap="square" lIns="91440" tIns="45720" rIns="91440" bIns="45720" anchor="t" anchorCtr="0" upright="1">
                          <a:noAutofit/>
                        </wps:bodyPr>
                      </wps:wsp>
                      <wps:wsp>
                        <wps:cNvPr id="1966" name="Text Box 681"/>
                        <wps:cNvSpPr txBox="1">
                          <a:spLocks noChangeArrowheads="1"/>
                        </wps:cNvSpPr>
                        <wps:spPr bwMode="auto">
                          <a:xfrm>
                            <a:off x="6413" y="6480"/>
                            <a:ext cx="2304" cy="720"/>
                          </a:xfrm>
                          <a:prstGeom prst="rect">
                            <a:avLst/>
                          </a:prstGeom>
                          <a:solidFill>
                            <a:srgbClr val="FFFFFF"/>
                          </a:solidFill>
                          <a:ln w="9525">
                            <a:solidFill>
                              <a:srgbClr val="000000"/>
                            </a:solidFill>
                            <a:miter lim="800000"/>
                            <a:headEnd/>
                            <a:tailEnd/>
                          </a:ln>
                        </wps:spPr>
                        <wps:txbx>
                          <w:txbxContent>
                            <w:p w14:paraId="06D7BE5B" w14:textId="77777777" w:rsidR="007728CB" w:rsidRDefault="007728CB" w:rsidP="007A3922">
                              <w:pPr>
                                <w:pStyle w:val="figureinside"/>
                              </w:pPr>
                              <w:r>
                                <w:t>Refractory Particulate Organic Matter</w:t>
                              </w:r>
                            </w:p>
                          </w:txbxContent>
                        </wps:txbx>
                        <wps:bodyPr rot="0" vert="horz" wrap="square" lIns="91440" tIns="45720" rIns="91440" bIns="45720" anchor="t" anchorCtr="0" upright="1">
                          <a:noAutofit/>
                        </wps:bodyPr>
                      </wps:wsp>
                      <wps:wsp>
                        <wps:cNvPr id="1967" name="Text Box 682"/>
                        <wps:cNvSpPr txBox="1">
                          <a:spLocks noChangeArrowheads="1"/>
                        </wps:cNvSpPr>
                        <wps:spPr bwMode="auto">
                          <a:xfrm>
                            <a:off x="2016" y="2788"/>
                            <a:ext cx="1872" cy="720"/>
                          </a:xfrm>
                          <a:prstGeom prst="rect">
                            <a:avLst/>
                          </a:prstGeom>
                          <a:solidFill>
                            <a:srgbClr val="FFFFFF"/>
                          </a:solidFill>
                          <a:ln w="9525">
                            <a:solidFill>
                              <a:srgbClr val="000000"/>
                            </a:solidFill>
                            <a:miter lim="800000"/>
                            <a:headEnd/>
                            <a:tailEnd/>
                          </a:ln>
                        </wps:spPr>
                        <wps:txbx>
                          <w:txbxContent>
                            <w:p w14:paraId="44744D33" w14:textId="77777777" w:rsidR="007728CB" w:rsidRDefault="007728CB" w:rsidP="007A3922">
                              <w:pPr>
                                <w:pStyle w:val="figureinside"/>
                              </w:pPr>
                              <w:r>
                                <w:t>Labile Dissolved Organic Matter</w:t>
                              </w:r>
                            </w:p>
                          </w:txbxContent>
                        </wps:txbx>
                        <wps:bodyPr rot="0" vert="horz" wrap="square" lIns="91440" tIns="45720" rIns="91440" bIns="45720" anchor="t" anchorCtr="0" upright="1">
                          <a:noAutofit/>
                        </wps:bodyPr>
                      </wps:wsp>
                      <wps:wsp>
                        <wps:cNvPr id="1968" name="Text Box 683"/>
                        <wps:cNvSpPr txBox="1">
                          <a:spLocks noChangeArrowheads="1"/>
                        </wps:cNvSpPr>
                        <wps:spPr bwMode="auto">
                          <a:xfrm>
                            <a:off x="2448" y="5184"/>
                            <a:ext cx="1008" cy="432"/>
                          </a:xfrm>
                          <a:prstGeom prst="rect">
                            <a:avLst/>
                          </a:prstGeom>
                          <a:solidFill>
                            <a:srgbClr val="FFFFFF"/>
                          </a:solidFill>
                          <a:ln w="9525">
                            <a:solidFill>
                              <a:srgbClr val="000000"/>
                            </a:solidFill>
                            <a:miter lim="800000"/>
                            <a:headEnd/>
                            <a:tailEnd/>
                          </a:ln>
                        </wps:spPr>
                        <wps:txbx>
                          <w:txbxContent>
                            <w:p w14:paraId="0DE8461D" w14:textId="77777777" w:rsidR="007728CB" w:rsidRDefault="007728CB" w:rsidP="007A3922">
                              <w:pPr>
                                <w:pStyle w:val="figureinside"/>
                              </w:pPr>
                              <w:r>
                                <w:t>Oxygen</w:t>
                              </w:r>
                            </w:p>
                          </w:txbxContent>
                        </wps:txbx>
                        <wps:bodyPr rot="0" vert="horz" wrap="square" lIns="91440" tIns="45720" rIns="91440" bIns="45720" anchor="t" anchorCtr="0" upright="1">
                          <a:noAutofit/>
                        </wps:bodyPr>
                      </wps:wsp>
                      <wps:wsp>
                        <wps:cNvPr id="1969" name="Freeform 684"/>
                        <wps:cNvSpPr>
                          <a:spLocks/>
                        </wps:cNvSpPr>
                        <wps:spPr bwMode="auto">
                          <a:xfrm>
                            <a:off x="3461" y="4545"/>
                            <a:ext cx="1718" cy="845"/>
                          </a:xfrm>
                          <a:custGeom>
                            <a:avLst/>
                            <a:gdLst>
                              <a:gd name="T0" fmla="*/ 0 w 1718"/>
                              <a:gd name="T1" fmla="*/ 845 h 845"/>
                              <a:gd name="T2" fmla="*/ 516 w 1718"/>
                              <a:gd name="T3" fmla="*/ 845 h 845"/>
                              <a:gd name="T4" fmla="*/ 516 w 1718"/>
                              <a:gd name="T5" fmla="*/ 0 h 845"/>
                              <a:gd name="T6" fmla="*/ 1718 w 1718"/>
                              <a:gd name="T7" fmla="*/ 0 h 845"/>
                            </a:gdLst>
                            <a:ahLst/>
                            <a:cxnLst>
                              <a:cxn ang="0">
                                <a:pos x="T0" y="T1"/>
                              </a:cxn>
                              <a:cxn ang="0">
                                <a:pos x="T2" y="T3"/>
                              </a:cxn>
                              <a:cxn ang="0">
                                <a:pos x="T4" y="T5"/>
                              </a:cxn>
                              <a:cxn ang="0">
                                <a:pos x="T6" y="T7"/>
                              </a:cxn>
                            </a:cxnLst>
                            <a:rect l="0" t="0" r="r" b="b"/>
                            <a:pathLst>
                              <a:path w="1718" h="845">
                                <a:moveTo>
                                  <a:pt x="0" y="845"/>
                                </a:moveTo>
                                <a:lnTo>
                                  <a:pt x="516" y="845"/>
                                </a:lnTo>
                                <a:lnTo>
                                  <a:pt x="516" y="0"/>
                                </a:lnTo>
                                <a:lnTo>
                                  <a:pt x="1718" y="0"/>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70" name="Freeform 685"/>
                        <wps:cNvSpPr>
                          <a:spLocks/>
                        </wps:cNvSpPr>
                        <wps:spPr bwMode="auto">
                          <a:xfrm>
                            <a:off x="2972" y="4320"/>
                            <a:ext cx="2207" cy="859"/>
                          </a:xfrm>
                          <a:custGeom>
                            <a:avLst/>
                            <a:gdLst>
                              <a:gd name="T0" fmla="*/ 0 w 2207"/>
                              <a:gd name="T1" fmla="*/ 859 h 859"/>
                              <a:gd name="T2" fmla="*/ 0 w 2207"/>
                              <a:gd name="T3" fmla="*/ 0 h 859"/>
                              <a:gd name="T4" fmla="*/ 2207 w 2207"/>
                              <a:gd name="T5" fmla="*/ 0 h 859"/>
                            </a:gdLst>
                            <a:ahLst/>
                            <a:cxnLst>
                              <a:cxn ang="0">
                                <a:pos x="T0" y="T1"/>
                              </a:cxn>
                              <a:cxn ang="0">
                                <a:pos x="T2" y="T3"/>
                              </a:cxn>
                              <a:cxn ang="0">
                                <a:pos x="T4" y="T5"/>
                              </a:cxn>
                            </a:cxnLst>
                            <a:rect l="0" t="0" r="r" b="b"/>
                            <a:pathLst>
                              <a:path w="2207" h="859">
                                <a:moveTo>
                                  <a:pt x="0" y="859"/>
                                </a:moveTo>
                                <a:lnTo>
                                  <a:pt x="0" y="0"/>
                                </a:lnTo>
                                <a:lnTo>
                                  <a:pt x="2207" y="0"/>
                                </a:lnTo>
                              </a:path>
                            </a:pathLst>
                          </a:custGeom>
                          <a:noFill/>
                          <a:ln w="9525">
                            <a:solidFill>
                              <a:srgbClr val="000000"/>
                            </a:solidFill>
                            <a:round/>
                            <a:headEnd type="triangle" w="med"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71" name="Freeform 686"/>
                        <wps:cNvSpPr>
                          <a:spLocks/>
                        </wps:cNvSpPr>
                        <wps:spPr bwMode="auto">
                          <a:xfrm>
                            <a:off x="3884" y="3157"/>
                            <a:ext cx="1731" cy="1018"/>
                          </a:xfrm>
                          <a:custGeom>
                            <a:avLst/>
                            <a:gdLst>
                              <a:gd name="T0" fmla="*/ 1731 w 1731"/>
                              <a:gd name="T1" fmla="*/ 1018 h 1018"/>
                              <a:gd name="T2" fmla="*/ 1731 w 1731"/>
                              <a:gd name="T3" fmla="*/ 0 h 1018"/>
                              <a:gd name="T4" fmla="*/ 0 w 1731"/>
                              <a:gd name="T5" fmla="*/ 0 h 1018"/>
                            </a:gdLst>
                            <a:ahLst/>
                            <a:cxnLst>
                              <a:cxn ang="0">
                                <a:pos x="T0" y="T1"/>
                              </a:cxn>
                              <a:cxn ang="0">
                                <a:pos x="T2" y="T3"/>
                              </a:cxn>
                              <a:cxn ang="0">
                                <a:pos x="T4" y="T5"/>
                              </a:cxn>
                            </a:cxnLst>
                            <a:rect l="0" t="0" r="r" b="b"/>
                            <a:pathLst>
                              <a:path w="1731" h="1018">
                                <a:moveTo>
                                  <a:pt x="1731" y="1018"/>
                                </a:moveTo>
                                <a:lnTo>
                                  <a:pt x="1731" y="0"/>
                                </a:lnTo>
                                <a:lnTo>
                                  <a:pt x="0" y="0"/>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72" name="Line 687"/>
                        <wps:cNvCnPr/>
                        <wps:spPr bwMode="auto">
                          <a:xfrm flipV="1">
                            <a:off x="6222" y="1770"/>
                            <a:ext cx="0" cy="240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73" name="Freeform 688"/>
                        <wps:cNvSpPr>
                          <a:spLocks/>
                        </wps:cNvSpPr>
                        <wps:spPr bwMode="auto">
                          <a:xfrm>
                            <a:off x="6619" y="2338"/>
                            <a:ext cx="1664" cy="2048"/>
                          </a:xfrm>
                          <a:custGeom>
                            <a:avLst/>
                            <a:gdLst>
                              <a:gd name="T0" fmla="*/ 0 w 1664"/>
                              <a:gd name="T1" fmla="*/ 2048 h 2048"/>
                              <a:gd name="T2" fmla="*/ 647 w 1664"/>
                              <a:gd name="T3" fmla="*/ 2048 h 2048"/>
                              <a:gd name="T4" fmla="*/ 647 w 1664"/>
                              <a:gd name="T5" fmla="*/ 0 h 2048"/>
                              <a:gd name="T6" fmla="*/ 1664 w 1664"/>
                              <a:gd name="T7" fmla="*/ 0 h 2048"/>
                            </a:gdLst>
                            <a:ahLst/>
                            <a:cxnLst>
                              <a:cxn ang="0">
                                <a:pos x="T0" y="T1"/>
                              </a:cxn>
                              <a:cxn ang="0">
                                <a:pos x="T2" y="T3"/>
                              </a:cxn>
                              <a:cxn ang="0">
                                <a:pos x="T4" y="T5"/>
                              </a:cxn>
                              <a:cxn ang="0">
                                <a:pos x="T6" y="T7"/>
                              </a:cxn>
                            </a:cxnLst>
                            <a:rect l="0" t="0" r="r" b="b"/>
                            <a:pathLst>
                              <a:path w="1664" h="2048">
                                <a:moveTo>
                                  <a:pt x="0" y="2048"/>
                                </a:moveTo>
                                <a:lnTo>
                                  <a:pt x="647" y="2048"/>
                                </a:lnTo>
                                <a:lnTo>
                                  <a:pt x="647" y="0"/>
                                </a:lnTo>
                                <a:lnTo>
                                  <a:pt x="1664" y="0"/>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74" name="Freeform 689"/>
                        <wps:cNvSpPr>
                          <a:spLocks/>
                        </wps:cNvSpPr>
                        <wps:spPr bwMode="auto">
                          <a:xfrm>
                            <a:off x="6447" y="2312"/>
                            <a:ext cx="3805" cy="3831"/>
                          </a:xfrm>
                          <a:custGeom>
                            <a:avLst/>
                            <a:gdLst>
                              <a:gd name="T0" fmla="*/ 2986 w 3805"/>
                              <a:gd name="T1" fmla="*/ 0 h 3831"/>
                              <a:gd name="T2" fmla="*/ 3805 w 3805"/>
                              <a:gd name="T3" fmla="*/ 0 h 3831"/>
                              <a:gd name="T4" fmla="*/ 3805 w 3805"/>
                              <a:gd name="T5" fmla="*/ 3831 h 3831"/>
                              <a:gd name="T6" fmla="*/ 0 w 3805"/>
                              <a:gd name="T7" fmla="*/ 3831 h 3831"/>
                              <a:gd name="T8" fmla="*/ 0 w 3805"/>
                              <a:gd name="T9" fmla="*/ 2299 h 3831"/>
                            </a:gdLst>
                            <a:ahLst/>
                            <a:cxnLst>
                              <a:cxn ang="0">
                                <a:pos x="T0" y="T1"/>
                              </a:cxn>
                              <a:cxn ang="0">
                                <a:pos x="T2" y="T3"/>
                              </a:cxn>
                              <a:cxn ang="0">
                                <a:pos x="T4" y="T5"/>
                              </a:cxn>
                              <a:cxn ang="0">
                                <a:pos x="T6" y="T7"/>
                              </a:cxn>
                              <a:cxn ang="0">
                                <a:pos x="T8" y="T9"/>
                              </a:cxn>
                            </a:cxnLst>
                            <a:rect l="0" t="0" r="r" b="b"/>
                            <a:pathLst>
                              <a:path w="3805" h="3831">
                                <a:moveTo>
                                  <a:pt x="2986" y="0"/>
                                </a:moveTo>
                                <a:lnTo>
                                  <a:pt x="3805" y="0"/>
                                </a:lnTo>
                                <a:lnTo>
                                  <a:pt x="3805" y="3831"/>
                                </a:lnTo>
                                <a:lnTo>
                                  <a:pt x="0" y="3831"/>
                                </a:lnTo>
                                <a:lnTo>
                                  <a:pt x="0" y="2299"/>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75" name="Freeform 690"/>
                        <wps:cNvSpPr>
                          <a:spLocks/>
                        </wps:cNvSpPr>
                        <wps:spPr bwMode="auto">
                          <a:xfrm>
                            <a:off x="5852" y="4611"/>
                            <a:ext cx="555" cy="2246"/>
                          </a:xfrm>
                          <a:custGeom>
                            <a:avLst/>
                            <a:gdLst>
                              <a:gd name="T0" fmla="*/ 0 w 555"/>
                              <a:gd name="T1" fmla="*/ 0 h 2246"/>
                              <a:gd name="T2" fmla="*/ 0 w 555"/>
                              <a:gd name="T3" fmla="*/ 2246 h 2246"/>
                              <a:gd name="T4" fmla="*/ 555 w 555"/>
                              <a:gd name="T5" fmla="*/ 2246 h 2246"/>
                            </a:gdLst>
                            <a:ahLst/>
                            <a:cxnLst>
                              <a:cxn ang="0">
                                <a:pos x="T0" y="T1"/>
                              </a:cxn>
                              <a:cxn ang="0">
                                <a:pos x="T2" y="T3"/>
                              </a:cxn>
                              <a:cxn ang="0">
                                <a:pos x="T4" y="T5"/>
                              </a:cxn>
                            </a:cxnLst>
                            <a:rect l="0" t="0" r="r" b="b"/>
                            <a:pathLst>
                              <a:path w="555" h="2246">
                                <a:moveTo>
                                  <a:pt x="0" y="0"/>
                                </a:moveTo>
                                <a:lnTo>
                                  <a:pt x="0" y="2246"/>
                                </a:lnTo>
                                <a:lnTo>
                                  <a:pt x="555" y="2246"/>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76" name="Line 691"/>
                        <wps:cNvCnPr/>
                        <wps:spPr bwMode="auto">
                          <a:xfrm flipH="1">
                            <a:off x="5258" y="6857"/>
                            <a:ext cx="594"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77" name="Line 692"/>
                        <wps:cNvCnPr/>
                        <wps:spPr bwMode="auto">
                          <a:xfrm>
                            <a:off x="7266" y="3118"/>
                            <a:ext cx="1083"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78" name="Line 693"/>
                        <wps:cNvCnPr/>
                        <wps:spPr bwMode="auto">
                          <a:xfrm>
                            <a:off x="7266" y="3844"/>
                            <a:ext cx="1083"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79" name="Line 694"/>
                        <wps:cNvCnPr/>
                        <wps:spPr bwMode="auto">
                          <a:xfrm>
                            <a:off x="9367" y="3091"/>
                            <a:ext cx="88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80" name="Line 695"/>
                        <wps:cNvCnPr/>
                        <wps:spPr bwMode="auto">
                          <a:xfrm>
                            <a:off x="9367" y="3818"/>
                            <a:ext cx="88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81" name="Line 696"/>
                        <wps:cNvCnPr/>
                        <wps:spPr bwMode="auto">
                          <a:xfrm>
                            <a:off x="9578" y="4835"/>
                            <a:ext cx="674"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82" name="Line 697"/>
                        <wps:cNvCnPr/>
                        <wps:spPr bwMode="auto">
                          <a:xfrm>
                            <a:off x="9644" y="5535"/>
                            <a:ext cx="608"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83" name="Text Box 698"/>
                        <wps:cNvSpPr txBox="1">
                          <a:spLocks noChangeArrowheads="1"/>
                        </wps:cNvSpPr>
                        <wps:spPr bwMode="auto">
                          <a:xfrm>
                            <a:off x="4240" y="3196"/>
                            <a:ext cx="1097" cy="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E28D74" w14:textId="77777777" w:rsidR="007728CB" w:rsidRDefault="007728CB" w:rsidP="007A3922">
                              <w:pPr>
                                <w:pStyle w:val="figureinside"/>
                              </w:pPr>
                              <w:r>
                                <w:t>mortality</w:t>
                              </w:r>
                            </w:p>
                          </w:txbxContent>
                        </wps:txbx>
                        <wps:bodyPr rot="0" vert="horz" wrap="square" lIns="91440" tIns="45720" rIns="91440" bIns="45720" anchor="t" anchorCtr="0" upright="1">
                          <a:noAutofit/>
                        </wps:bodyPr>
                      </wps:wsp>
                      <wps:wsp>
                        <wps:cNvPr id="192" name="Text Box 699"/>
                        <wps:cNvSpPr txBox="1">
                          <a:spLocks noChangeArrowheads="1"/>
                        </wps:cNvSpPr>
                        <wps:spPr bwMode="auto">
                          <a:xfrm>
                            <a:off x="4863" y="1877"/>
                            <a:ext cx="1216" cy="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9F8442" w14:textId="77777777" w:rsidR="007728CB" w:rsidRDefault="007728CB" w:rsidP="007A3922">
                              <w:pPr>
                                <w:pStyle w:val="figureinside"/>
                              </w:pPr>
                              <w:r>
                                <w:t>drawdown</w:t>
                              </w:r>
                            </w:p>
                          </w:txbxContent>
                        </wps:txbx>
                        <wps:bodyPr rot="0" vert="horz" wrap="square" lIns="91440" tIns="45720" rIns="91440" bIns="45720" anchor="t" anchorCtr="0" upright="1">
                          <a:noAutofit/>
                        </wps:bodyPr>
                      </wps:wsp>
                      <wps:wsp>
                        <wps:cNvPr id="193" name="Text Box 700"/>
                        <wps:cNvSpPr txBox="1">
                          <a:spLocks noChangeArrowheads="1"/>
                        </wps:cNvSpPr>
                        <wps:spPr bwMode="auto">
                          <a:xfrm>
                            <a:off x="6714" y="4403"/>
                            <a:ext cx="1335" cy="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51EF0C" w14:textId="77777777" w:rsidR="007728CB" w:rsidRDefault="007728CB" w:rsidP="007A3922">
                              <w:pPr>
                                <w:pStyle w:val="figureinside"/>
                              </w:pPr>
                              <w:r>
                                <w:t>respiration</w:t>
                              </w:r>
                            </w:p>
                          </w:txbxContent>
                        </wps:txbx>
                        <wps:bodyPr rot="0" vert="horz" wrap="square" lIns="91440" tIns="45720" rIns="91440" bIns="45720" anchor="t" anchorCtr="0" upright="1">
                          <a:noAutofit/>
                        </wps:bodyPr>
                      </wps:wsp>
                      <wps:wsp>
                        <wps:cNvPr id="194" name="Text Box 701"/>
                        <wps:cNvSpPr txBox="1">
                          <a:spLocks noChangeArrowheads="1"/>
                        </wps:cNvSpPr>
                        <wps:spPr bwMode="auto">
                          <a:xfrm>
                            <a:off x="6438" y="5740"/>
                            <a:ext cx="1692" cy="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17BF1D" w14:textId="77777777" w:rsidR="007728CB" w:rsidRDefault="007728CB" w:rsidP="007A3922">
                              <w:pPr>
                                <w:pStyle w:val="figureinside"/>
                              </w:pPr>
                              <w:r>
                                <w:t>photosynthesis</w:t>
                              </w:r>
                            </w:p>
                          </w:txbxContent>
                        </wps:txbx>
                        <wps:bodyPr rot="0" vert="horz" wrap="square" lIns="91440" tIns="45720" rIns="91440" bIns="45720" anchor="t" anchorCtr="0" upright="1">
                          <a:noAutofit/>
                        </wps:bodyPr>
                      </wps:wsp>
                      <wps:wsp>
                        <wps:cNvPr id="195" name="Text Box 702"/>
                        <wps:cNvSpPr txBox="1">
                          <a:spLocks noChangeArrowheads="1"/>
                        </wps:cNvSpPr>
                        <wps:spPr bwMode="auto">
                          <a:xfrm>
                            <a:off x="4652" y="5748"/>
                            <a:ext cx="1097" cy="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7C3273" w14:textId="77777777" w:rsidR="007728CB" w:rsidRDefault="007728CB" w:rsidP="007A3922">
                              <w:pPr>
                                <w:pStyle w:val="figureinside"/>
                              </w:pPr>
                              <w:r>
                                <w:t>mortality</w:t>
                              </w:r>
                            </w:p>
                          </w:txbxContent>
                        </wps:txbx>
                        <wps:bodyPr rot="0" vert="horz" wrap="square" lIns="91440" tIns="45720" rIns="91440" bIns="45720" anchor="t" anchorCtr="0" upright="1">
                          <a:noAutofit/>
                        </wps:bodyPr>
                      </wps:wsp>
                      <wps:wsp>
                        <wps:cNvPr id="196" name="Text Box 703"/>
                        <wps:cNvSpPr txBox="1">
                          <a:spLocks noChangeArrowheads="1"/>
                        </wps:cNvSpPr>
                        <wps:spPr bwMode="auto">
                          <a:xfrm>
                            <a:off x="2939" y="3866"/>
                            <a:ext cx="1692" cy="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98A764" w14:textId="77777777" w:rsidR="007728CB" w:rsidRDefault="007728CB" w:rsidP="007A3922">
                              <w:pPr>
                                <w:pStyle w:val="figureinside"/>
                              </w:pPr>
                              <w:r>
                                <w:t>photosynthesis</w:t>
                              </w:r>
                            </w:p>
                          </w:txbxContent>
                        </wps:txbx>
                        <wps:bodyPr rot="0" vert="horz" wrap="square" lIns="91440" tIns="45720" rIns="91440" bIns="45720" anchor="t" anchorCtr="0" upright="1">
                          <a:noAutofit/>
                        </wps:bodyPr>
                      </wps:wsp>
                      <wps:wsp>
                        <wps:cNvPr id="197" name="Text Box 704"/>
                        <wps:cNvSpPr txBox="1">
                          <a:spLocks noChangeArrowheads="1"/>
                        </wps:cNvSpPr>
                        <wps:spPr bwMode="auto">
                          <a:xfrm>
                            <a:off x="3982" y="4775"/>
                            <a:ext cx="1335" cy="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9BFD00" w14:textId="77777777" w:rsidR="007728CB" w:rsidRDefault="007728CB" w:rsidP="007A3922">
                              <w:pPr>
                                <w:pStyle w:val="figureinside"/>
                              </w:pPr>
                              <w:r>
                                <w:t>respiration</w:t>
                              </w:r>
                            </w:p>
                          </w:txbxContent>
                        </wps:txbx>
                        <wps:bodyPr rot="0" vert="horz" wrap="square" lIns="91440" tIns="45720" rIns="91440" bIns="45720" anchor="t" anchorCtr="0" upright="1">
                          <a:noAutofit/>
                        </wps:bodyPr>
                      </wps:wsp>
                    </wpg:wgp>
                  </a:graphicData>
                </a:graphic>
              </wp:inline>
            </w:drawing>
          </mc:Choice>
          <mc:Fallback>
            <w:pict>
              <v:group w14:anchorId="23EFE4F6" id="Group 673" o:spid="_x0000_s1044" style="width:411.8pt;height:271.5pt;mso-position-horizontal-relative:char;mso-position-vertical-relative:line" coordorigin="2016,1770" coordsize="8236,54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">
                <v:shape id="Text Box 674" o:spid="_x0000_s1045" type="#_x0000_t202" style="position:absolute;left:5184;top:4176;width:1440;height:4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">
                  <v:textbox>
                    <w:txbxContent>
                      <w:p w14:paraId="55D13B66" w14:textId="77777777" w:rsidR="007728CB" w:rsidRDefault="007728CB" w:rsidP="007A3922">
                        <w:pPr>
                          <w:pStyle w:val="figureinside"/>
                        </w:pPr>
                        <w:r>
                          <w:t>Macrophytes</w:t>
                        </w:r>
                      </w:p>
                    </w:txbxContent>
                  </v:textbox>
                </v:shape>
                <v:shape id="Text Box 675" o:spid="_x0000_s1046" type="#_x0000_t202" style="position:absolute;left:8280;top:2016;width:1152;height:5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">
                  <v:textbox>
                    <w:txbxContent>
                      <w:p w14:paraId="024F3897" w14:textId="77777777" w:rsidR="007728CB" w:rsidRDefault="007728CB" w:rsidP="007A3922">
                        <w:pPr>
                          <w:pStyle w:val="figureinside"/>
                        </w:pPr>
                        <w:r>
                          <w:t>Inorganic</w:t>
                        </w:r>
                      </w:p>
                      <w:p w14:paraId="343A9EFF" w14:textId="77777777" w:rsidR="007728CB" w:rsidRDefault="007728CB" w:rsidP="007A3922">
                        <w:pPr>
                          <w:pStyle w:val="figureinside"/>
                        </w:pPr>
                        <w:r>
                          <w:t>Carbon</w:t>
                        </w:r>
                      </w:p>
                    </w:txbxContent>
                  </v:textbox>
                </v:shape>
                <v:shape id="Text Box 676" o:spid="_x0000_s1047" type="#_x0000_t202" style="position:absolute;left:8352;top:2880;width:1008;height:4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">
                  <v:textbox>
                    <w:txbxContent>
                      <w:p w14:paraId="38961314" w14:textId="77777777" w:rsidR="007728CB" w:rsidRDefault="007728CB" w:rsidP="007A3922">
                        <w:pPr>
                          <w:pStyle w:val="figureinside"/>
                        </w:pPr>
                        <w:r>
                          <w:t>PO4-P</w:t>
                        </w:r>
                      </w:p>
                    </w:txbxContent>
                  </v:textbox>
                </v:shape>
                <v:shape id="Text Box 677" o:spid="_x0000_s1048" type="#_x0000_t202" style="position:absolute;left:8352;top:3600;width:1008;height:4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">
                  <v:textbox>
                    <w:txbxContent>
                      <w:p w14:paraId="2F4C6FD9" w14:textId="77777777" w:rsidR="007728CB" w:rsidRDefault="007728CB" w:rsidP="007A3922">
                        <w:pPr>
                          <w:pStyle w:val="figureinside"/>
                        </w:pPr>
                        <w:r>
                          <w:t>NH4-N</w:t>
                        </w:r>
                      </w:p>
                    </w:txbxContent>
                  </v:textbox>
                </v:shape>
                <v:shape id="Text Box 678" o:spid="_x0000_s1049" type="#_x0000_t202" style="position:absolute;left:8136;top:4608;width:1440;height:4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">
                  <v:textbox>
                    <w:txbxContent>
                      <w:p w14:paraId="14309756" w14:textId="77777777" w:rsidR="007728CB" w:rsidRDefault="007728CB" w:rsidP="007A3922">
                        <w:pPr>
                          <w:pStyle w:val="figureinside"/>
                        </w:pPr>
                        <w:r>
                          <w:t>Sediment P</w:t>
                        </w:r>
                      </w:p>
                    </w:txbxContent>
                  </v:textbox>
                </v:shape>
                <v:shape id="Text Box 679" o:spid="_x0000_s1050" type="#_x0000_t202" style="position:absolute;left:8064;top:5328;width:1584;height:4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">
                  <v:textbox>
                    <w:txbxContent>
                      <w:p w14:paraId="2630854A" w14:textId="77777777" w:rsidR="007728CB" w:rsidRDefault="007728CB" w:rsidP="007A3922">
                        <w:pPr>
                          <w:pStyle w:val="figureinside"/>
                        </w:pPr>
                        <w:r>
                          <w:t>Sediment N</w:t>
                        </w:r>
                      </w:p>
                    </w:txbxContent>
                  </v:textbox>
                </v:shape>
                <v:shape id="Text Box 680" o:spid="_x0000_s1051" type="#_x0000_t202" style="position:absolute;left:3389;top:6480;width:1872;height:7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">
                  <v:textbox>
                    <w:txbxContent>
                      <w:p w14:paraId="0574598B" w14:textId="77777777" w:rsidR="007728CB" w:rsidRDefault="007728CB" w:rsidP="007A3922">
                        <w:pPr>
                          <w:pStyle w:val="figureinside"/>
                        </w:pPr>
                        <w:r>
                          <w:t>Labile Particulate Organic Matter</w:t>
                        </w:r>
                      </w:p>
                    </w:txbxContent>
                  </v:textbox>
                </v:shape>
                <v:shape id="Text Box 681" o:spid="_x0000_s1052" type="#_x0000_t202" style="position:absolute;left:6413;top:6480;width:2304;height:7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">
                  <v:textbox>
                    <w:txbxContent>
                      <w:p w14:paraId="06D7BE5B" w14:textId="77777777" w:rsidR="007728CB" w:rsidRDefault="007728CB" w:rsidP="007A3922">
                        <w:pPr>
                          <w:pStyle w:val="figureinside"/>
                        </w:pPr>
                        <w:r>
                          <w:t>Refractory Particulate Organic Matter</w:t>
                        </w:r>
                      </w:p>
                    </w:txbxContent>
                  </v:textbox>
                </v:shape>
                <v:shape id="Text Box 682" o:spid="_x0000_s1053" type="#_x0000_t202" style="position:absolute;left:2016;top:2788;width:1872;height:7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">
                  <v:textbox>
                    <w:txbxContent>
                      <w:p w14:paraId="44744D33" w14:textId="77777777" w:rsidR="007728CB" w:rsidRDefault="007728CB" w:rsidP="007A3922">
                        <w:pPr>
                          <w:pStyle w:val="figureinside"/>
                        </w:pPr>
                        <w:r>
                          <w:t>Labile Dissolved Organic Matter</w:t>
                        </w:r>
                      </w:p>
                    </w:txbxContent>
                  </v:textbox>
                </v:shape>
                <v:shape id="Text Box 683" o:spid="_x0000_s1054" type="#_x0000_t202" style="position:absolute;left:2448;top:5184;width:1008;height:4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">
                  <v:textbox>
                    <w:txbxContent>
                      <w:p w14:paraId="0DE8461D" w14:textId="77777777" w:rsidR="007728CB" w:rsidRDefault="007728CB" w:rsidP="007A3922">
                        <w:pPr>
                          <w:pStyle w:val="figureinside"/>
                        </w:pPr>
                        <w:r>
                          <w:t>Oxygen</w:t>
                        </w:r>
                      </w:p>
                    </w:txbxContent>
                  </v:textbox>
                </v:shape>
                <v:shape id="Freeform 684" o:spid="_x0000_s1055" style="position:absolute;left:3461;top:4545;width:1718;height:845;visibility:visible;mso-wrap-style:square;v-text-anchor:top" coordsize="1718,8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" path="m,845r516,l516,,1718,e" filled="f">
                  <v:stroke endarrow="block"/>
                  <v:path arrowok="t" o:connecttype="custom" o:connectlocs="0,845;516,845;516,0;1718,0" o:connectangles="0,0,0,0"/>
                </v:shape>
                <v:shape id="Freeform 685" o:spid="_x0000_s1056" style="position:absolute;left:2972;top:4320;width:2207;height:859;visibility:visible;mso-wrap-style:square;v-text-anchor:top" coordsize="2207,8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" path="m,859l,,2207,e" filled="f">
                  <v:stroke startarrow="block"/>
                  <v:path arrowok="t" o:connecttype="custom" o:connectlocs="0,859;0,0;2207,0" o:connectangles="0,0,0"/>
                </v:shape>
                <v:shape id="Freeform 686" o:spid="_x0000_s1057" style="position:absolute;left:3884;top:3157;width:1731;height:1018;visibility:visible;mso-wrap-style:square;v-text-anchor:top" coordsize="1731,10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" path="m1731,1018l1731,,,e" filled="f">
                  <v:stroke endarrow="block"/>
                  <v:path arrowok="t" o:connecttype="custom" o:connectlocs="1731,1018;1731,0;0,0" o:connectangles="0,0,0"/>
                </v:shape>
                <v:line id="Line 687" o:spid="_x0000_s1058" style="position:absolute;flip:y;visibility:visible;mso-wrap-style:square" from="6222,1770" to="6222,41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">
                  <v:stroke endarrow="block"/>
                </v:line>
                <v:shape id="Freeform 688" o:spid="_x0000_s1059" style="position:absolute;left:6619;top:2338;width:1664;height:2048;visibility:visible;mso-wrap-style:square;v-text-anchor:top" coordsize="1664,20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" path="m,2048r647,l647,,1664,e" filled="f">
                  <v:stroke endarrow="block"/>
                  <v:path arrowok="t" o:connecttype="custom" o:connectlocs="0,2048;647,2048;647,0;1664,0" o:connectangles="0,0,0,0"/>
                </v:shape>
                <v:shape id="Freeform 689" o:spid="_x0000_s1060" style="position:absolute;left:6447;top:2312;width:3805;height:3831;visibility:visible;mso-wrap-style:square;v-text-anchor:top" coordsize="3805,38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" path="m2986,r819,l3805,3831,,3831,,2299e" filled="f">
                  <v:stroke endarrow="block"/>
                  <v:path arrowok="t" o:connecttype="custom" o:connectlocs="2986,0;3805,0;3805,3831;0,3831;0,2299" o:connectangles="0,0,0,0,0"/>
                </v:shape>
                <v:shape id="Freeform 690" o:spid="_x0000_s1061" style="position:absolute;left:5852;top:4611;width:555;height:2246;visibility:visible;mso-wrap-style:square;v-text-anchor:top" coordsize="555,22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" path="m,l,2246r555,e" filled="f">
                  <v:stroke endarrow="block"/>
                  <v:path arrowok="t" o:connecttype="custom" o:connectlocs="0,0;0,2246;555,2246" o:connectangles="0,0,0"/>
                </v:shape>
                <v:line id="Line 691" o:spid="_x0000_s1062" style="position:absolute;flip:x;visibility:visible;mso-wrap-style:square" from="5258,6857" to="5852,68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">
                  <v:stroke endarrow="block"/>
                </v:line>
                <v:line id="Line 692" o:spid="_x0000_s1063" style="position:absolute;visibility:visible;mso-wrap-style:square" from="7266,3118" to="8349,31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">
                  <v:stroke endarrow="block"/>
                </v:line>
                <v:line id="Line 693" o:spid="_x0000_s1064" style="position:absolute;visibility:visible;mso-wrap-style:square" from="7266,3844" to="8349,384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">
                  <v:stroke endarrow="block"/>
                </v:line>
                <v:line id="Line 694" o:spid="_x0000_s1065" style="position:absolute;visibility:visible;mso-wrap-style:square" from="9367,3091" to="10252,30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">
                  <v:stroke endarrow="block"/>
                </v:line>
                <v:line id="Line 695" o:spid="_x0000_s1066" style="position:absolute;visibility:visible;mso-wrap-style:square" from="9367,3818" to="10252,38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">
                  <v:stroke endarrow="block"/>
                </v:line>
                <v:line id="Line 696" o:spid="_x0000_s1067" style="position:absolute;visibility:visible;mso-wrap-style:square" from="9578,4835" to="10252,483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">
                  <v:stroke endarrow="block"/>
                </v:line>
                <v:line id="Line 697" o:spid="_x0000_s1068" style="position:absolute;visibility:visible;mso-wrap-style:square" from="9644,5535" to="10252,553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">
                  <v:stroke endarrow="block"/>
                </v:line>
                <v:shape id="Text Box 698" o:spid="_x0000_s1069" type="#_x0000_t202" style="position:absolute;left:4240;top:3196;width:1097;height:4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" filled="f" stroked="f">
                  <v:textbox>
                    <w:txbxContent>
                      <w:p w14:paraId="19E28D74" w14:textId="77777777" w:rsidR="007728CB" w:rsidRDefault="007728CB" w:rsidP="007A3922">
                        <w:pPr>
                          <w:pStyle w:val="figureinside"/>
                        </w:pPr>
                        <w:r>
                          <w:t>mortality</w:t>
                        </w:r>
                      </w:p>
                    </w:txbxContent>
                  </v:textbox>
                </v:shape>
                <v:shape id="Text Box 699" o:spid="_x0000_s1070" type="#_x0000_t202" style="position:absolute;left:4863;top:1877;width:1216;height:4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" filled="f" stroked="f">
                  <v:textbox>
                    <w:txbxContent>
                      <w:p w14:paraId="359F8442" w14:textId="77777777" w:rsidR="007728CB" w:rsidRDefault="007728CB" w:rsidP="007A3922">
                        <w:pPr>
                          <w:pStyle w:val="figureinside"/>
                        </w:pPr>
                        <w:r>
                          <w:t>drawdown</w:t>
                        </w:r>
                      </w:p>
                    </w:txbxContent>
                  </v:textbox>
                </v:shape>
                <v:shape id="Text Box 700" o:spid="_x0000_s1071" type="#_x0000_t202" style="position:absolute;left:6714;top:4403;width:1335;height:4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" filled="f" stroked="f">
                  <v:textbox>
                    <w:txbxContent>
                      <w:p w14:paraId="2D51EF0C" w14:textId="77777777" w:rsidR="007728CB" w:rsidRDefault="007728CB" w:rsidP="007A3922">
                        <w:pPr>
                          <w:pStyle w:val="figureinside"/>
                        </w:pPr>
                        <w:r>
                          <w:t>respiration</w:t>
                        </w:r>
                      </w:p>
                    </w:txbxContent>
                  </v:textbox>
                </v:shape>
                <v:shape id="Text Box 701" o:spid="_x0000_s1072" type="#_x0000_t202" style="position:absolute;left:6438;top:5740;width:1692;height:4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" filled="f" stroked="f">
                  <v:textbox>
                    <w:txbxContent>
                      <w:p w14:paraId="7E17BF1D" w14:textId="77777777" w:rsidR="007728CB" w:rsidRDefault="007728CB" w:rsidP="007A3922">
                        <w:pPr>
                          <w:pStyle w:val="figureinside"/>
                        </w:pPr>
                        <w:r>
                          <w:t>photosynthesis</w:t>
                        </w:r>
                      </w:p>
                    </w:txbxContent>
                  </v:textbox>
                </v:shape>
                <v:shape id="Text Box 702" o:spid="_x0000_s1073" type="#_x0000_t202" style="position:absolute;left:4652;top:5748;width:1097;height:4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" filled="f" stroked="f">
                  <v:textbox>
                    <w:txbxContent>
                      <w:p w14:paraId="0A7C3273" w14:textId="77777777" w:rsidR="007728CB" w:rsidRDefault="007728CB" w:rsidP="007A3922">
                        <w:pPr>
                          <w:pStyle w:val="figureinside"/>
                        </w:pPr>
                        <w:r>
                          <w:t>mortality</w:t>
                        </w:r>
                      </w:p>
                    </w:txbxContent>
                  </v:textbox>
                </v:shape>
                <v:shape id="Text Box 703" o:spid="_x0000_s1074" type="#_x0000_t202" style="position:absolute;left:2939;top:3866;width:1692;height:4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" filled="f" stroked="f">
                  <v:textbox>
                    <w:txbxContent>
                      <w:p w14:paraId="2098A764" w14:textId="77777777" w:rsidR="007728CB" w:rsidRDefault="007728CB" w:rsidP="007A3922">
                        <w:pPr>
                          <w:pStyle w:val="figureinside"/>
                        </w:pPr>
                        <w:r>
                          <w:t>photosynthesis</w:t>
                        </w:r>
                      </w:p>
                    </w:txbxContent>
                  </v:textbox>
                </v:shape>
                <v:shape id="Text Box 704" o:spid="_x0000_s1075" type="#_x0000_t202" style="position:absolute;left:3982;top:4775;width:1335;height:4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" filled="f" stroked="f">
                  <v:textbox>
                    <w:txbxContent>
                      <w:p w14:paraId="779BFD00" w14:textId="77777777" w:rsidR="007728CB" w:rsidRDefault="007728CB" w:rsidP="007A3922">
                        <w:pPr>
                          <w:pStyle w:val="figureinside"/>
                        </w:pPr>
                        <w:r>
                          <w:t>respiration</w:t>
                        </w:r>
                      </w:p>
                    </w:txbxContent>
                  </v:textbox>
                </v:shape>
                <w10:anchorlock/>
              </v:group>
            </w:pict>
          </mc:Fallback>
        </mc:AlternateContent>
      </w:r>
    </w:p>
    <w:p w14:paraId="7098B4A7" w14:textId="77777777" w:rsidR="00065CBC" w:rsidRDefault="00065CBC" w:rsidP="007552CD">
      <w:pPr>
        <w:pStyle w:val="Caption"/>
      </w:pPr>
      <w:bookmarkStart w:id="573" w:name="_Ref485534100"/>
      <w:bookmarkStart w:id="574" w:name="_Ref444927687"/>
      <w:bookmarkStart w:id="575" w:name="_Toc499041681"/>
      <w:bookmarkStart w:id="576" w:name="_Toc126043027"/>
      <w:bookmarkStart w:id="577" w:name="_Toc48573792"/>
    </w:p>
    <w:p w14:paraId="095026B8" w14:textId="2E438D83" w:rsidR="00DC6305" w:rsidRPr="00F5102E" w:rsidRDefault="00DC6305" w:rsidP="007552CD">
      <w:pPr>
        <w:pStyle w:val="Caption"/>
      </w:pPr>
      <w:r w:rsidRPr="00F5102E">
        <w:t xml:space="preserve">Figure </w:t>
      </w:r>
      <w:r w:rsidR="00000000">
        <w:fldChar w:fldCharType="begin"/>
      </w:r>
      <w:r w:rsidR="00000000">
        <w:instrText xml:space="preserve"> SEQ Figure \* ARABIC </w:instrText>
      </w:r>
      <w:r w:rsidR="00000000">
        <w:fldChar w:fldCharType="separate"/>
      </w:r>
      <w:r w:rsidR="00A95042">
        <w:rPr>
          <w:noProof/>
        </w:rPr>
        <w:t>80</w:t>
      </w:r>
      <w:r w:rsidR="00000000">
        <w:rPr>
          <w:noProof/>
        </w:rPr>
        <w:fldChar w:fldCharType="end"/>
      </w:r>
      <w:bookmarkEnd w:id="573"/>
      <w:r w:rsidRPr="00F5102E">
        <w:t>.  Nutrient fluxes for the macrophyte compartment in CE-QUAL-W2.</w:t>
      </w:r>
      <w:bookmarkEnd w:id="574"/>
      <w:bookmarkEnd w:id="575"/>
      <w:bookmarkEnd w:id="576"/>
      <w:bookmarkEnd w:id="577"/>
    </w:p>
    <w:p w14:paraId="62EA21BB" w14:textId="77777777" w:rsidR="00DC6305" w:rsidRPr="00B7030B" w:rsidRDefault="00DC6305" w:rsidP="007552CD"/>
    <w:p w14:paraId="4B1CE850" w14:textId="38FC7283" w:rsidR="00DC6305" w:rsidRPr="00A55C44" w:rsidRDefault="00DC6305" w:rsidP="007552CD">
      <w:r w:rsidRPr="00A55C44">
        <w:t>The macrophyte growth rate is modeled as follows:</w:t>
      </w:r>
    </w:p>
    <w:p w14:paraId="2F0915B0" w14:textId="55270B26" w:rsidR="00DC6305" w:rsidRPr="00A55C44" w:rsidRDefault="00DC6305" w:rsidP="007552CD"/>
    <w:p w14:paraId="0A91C580" w14:textId="55E39D26" w:rsidR="004A2C2C" w:rsidRDefault="00E108E0" w:rsidP="007552CD">
      <w:r>
        <w:rPr>
          <w:noProof/>
          <w:snapToGrid w:val="0"/>
          <w:szCs w:val="18"/>
        </w:rPr>
        <w:object w:dxaOrig="1440" w:dyaOrig="1440" w14:anchorId="28568314">
          <v:shape id="_x0000_s2070" type="#_x0000_t75" alt="" style="position:absolute;left:0;text-align:left;margin-left:28.65pt;margin-top:.35pt;width:327.25pt;height:33.45pt;z-index:251802112;mso-wrap-edited:f;mso-width-percent:0;mso-height-percent:0;mso-width-percent:0;mso-height-percent:0" fillcolor="window">
            <v:imagedata r:id="rId362" o:title=""/>
            <w10:wrap type="square"/>
          </v:shape>
          <o:OLEObject Type="Embed" ProgID="Equation.3" ShapeID="_x0000_s2070" DrawAspect="Content" ObjectID="_1721314963" r:id="rId363"/>
        </w:object>
      </w:r>
    </w:p>
    <w:p w14:paraId="15527AB2" w14:textId="3B5A5395" w:rsidR="00956063" w:rsidRPr="00A55C44" w:rsidRDefault="00A11F75" w:rsidP="008565FA">
      <w:pPr>
        <w:rPr>
          <w:szCs w:val="18"/>
        </w:rPr>
      </w:pPr>
      <w:r w:rsidRPr="00B7030B">
        <w:t>(</w:t>
      </w:r>
      <w:r w:rsidR="00000000">
        <w:fldChar w:fldCharType="begin"/>
      </w:r>
      <w:r w:rsidR="00000000">
        <w:instrText xml:space="preserve"> STYLEREF 1 \s </w:instrText>
      </w:r>
      <w:r w:rsidR="00000000">
        <w:fldChar w:fldCharType="separate"/>
      </w:r>
      <w:r w:rsidR="00A95042">
        <w:rPr>
          <w:noProof/>
        </w:rPr>
        <w:t>4</w:t>
      </w:r>
      <w:r w:rsidR="00000000">
        <w:rPr>
          <w:noProof/>
        </w:rPr>
        <w:fldChar w:fldCharType="end"/>
      </w:r>
      <w:r>
        <w:noBreakHyphen/>
      </w:r>
      <w:r w:rsidR="00000000">
        <w:fldChar w:fldCharType="begin"/>
      </w:r>
      <w:r w:rsidR="00000000">
        <w:instrText xml:space="preserve"> SEQ Equation \* ARABIC \s 1 </w:instrText>
      </w:r>
      <w:r w:rsidR="00000000">
        <w:fldChar w:fldCharType="separate"/>
      </w:r>
      <w:r w:rsidR="00A95042">
        <w:rPr>
          <w:noProof/>
        </w:rPr>
        <w:t>96</w:t>
      </w:r>
      <w:r w:rsidR="00000000">
        <w:rPr>
          <w:noProof/>
        </w:rPr>
        <w:fldChar w:fldCharType="end"/>
      </w:r>
      <w:r w:rsidRPr="00B7030B">
        <w:t>)</w:t>
      </w:r>
    </w:p>
    <w:p w14:paraId="1839C52D" w14:textId="77777777" w:rsidR="00A55C44" w:rsidRDefault="00A55C44" w:rsidP="00B6554A"/>
    <w:p w14:paraId="7B4DFFE6" w14:textId="77777777" w:rsidR="00DC6305" w:rsidRPr="00A55C44" w:rsidRDefault="00DC6305" w:rsidP="008565FA">
      <w:pPr>
        <w:pStyle w:val="where"/>
      </w:pPr>
      <w:r w:rsidRPr="00A55C44">
        <w:t>where</w:t>
      </w:r>
      <w:r w:rsidR="00A55C44">
        <w:t>:</w:t>
      </w:r>
    </w:p>
    <w:p w14:paraId="7A5F0F5D" w14:textId="6A7AA67A" w:rsidR="00DC6305" w:rsidRPr="00A55C44" w:rsidRDefault="00000000" w:rsidP="00B6554A">
      <m:oMath>
        <m:sSub>
          <m:sSubPr>
            <m:ctrlPr>
              <w:rPr>
                <w:rFonts w:ascii="Cambria Math" w:hAnsi="Cambria Math"/>
                <w:i/>
              </w:rPr>
            </m:ctrlPr>
          </m:sSubPr>
          <m:e>
            <m:r>
              <w:rPr>
                <w:rFonts w:ascii="Cambria Math" w:hAnsi="Cambria Math"/>
              </w:rPr>
              <m:t>S</m:t>
            </m:r>
          </m:e>
          <m:sub>
            <m:r>
              <w:rPr>
                <w:rFonts w:ascii="Cambria Math" w:hAnsi="Cambria Math"/>
              </w:rPr>
              <m:t>macro</m:t>
            </m:r>
          </m:sub>
        </m:sSub>
      </m:oMath>
      <w:r w:rsidR="00065CBC">
        <w:t xml:space="preserve"> =</w:t>
      </w:r>
      <w:r w:rsidR="00DC6305" w:rsidRPr="00A55C44">
        <w:t xml:space="preserve"> macrophyte growth rate density (g/m</w:t>
      </w:r>
      <w:r w:rsidR="00DC6305" w:rsidRPr="00A55C44">
        <w:rPr>
          <w:vertAlign w:val="superscript"/>
        </w:rPr>
        <w:t>3</w:t>
      </w:r>
      <w:r w:rsidR="00DC6305" w:rsidRPr="00A55C44">
        <w:t>/s)</w:t>
      </w:r>
    </w:p>
    <w:p w14:paraId="2BDD69E2" w14:textId="7E517CBE" w:rsidR="00DC6305" w:rsidRPr="00A55C44" w:rsidRDefault="001866F9" w:rsidP="005611B1">
      <w:r w:rsidRPr="00A55C44">
        <w:t xml:space="preserve">I </w:t>
      </w:r>
      <w:r w:rsidR="00065CBC">
        <w:t>=</w:t>
      </w:r>
      <w:r w:rsidR="00DC6305" w:rsidRPr="00A55C44">
        <w:t xml:space="preserve"> solar radiation (W/m</w:t>
      </w:r>
      <w:r w:rsidR="00DC6305" w:rsidRPr="00A55C44">
        <w:rPr>
          <w:vertAlign w:val="superscript"/>
        </w:rPr>
        <w:t>2</w:t>
      </w:r>
      <w:r w:rsidR="00DC6305" w:rsidRPr="00A55C44">
        <w:t>)</w:t>
      </w:r>
    </w:p>
    <w:p w14:paraId="6833C9C2" w14:textId="172B90D8" w:rsidR="00DC6305" w:rsidRPr="00A55C44" w:rsidRDefault="004A2C2C" w:rsidP="005611B1">
      <m:oMath>
        <m:r>
          <w:rPr>
            <w:rFonts w:ascii="Cambria Math" w:hAnsi="Cambria Math"/>
          </w:rPr>
          <m:t>f</m:t>
        </m:r>
        <m:d>
          <m:dPr>
            <m:ctrlPr>
              <w:rPr>
                <w:rFonts w:ascii="Cambria Math" w:hAnsi="Cambria Math"/>
                <w:i/>
              </w:rPr>
            </m:ctrlPr>
          </m:dPr>
          <m:e>
            <m:r>
              <w:rPr>
                <w:rFonts w:ascii="Cambria Math" w:hAnsi="Cambria Math"/>
              </w:rPr>
              <m:t>I,N,P,C</m:t>
            </m:r>
          </m:e>
        </m:d>
      </m:oMath>
      <w:r w:rsidR="00065CBC">
        <w:t xml:space="preserve"> =</w:t>
      </w:r>
      <w:r w:rsidR="00DC6305" w:rsidRPr="00A55C44">
        <w:t xml:space="preserve"> Growth limiting function between 0 and 1</w:t>
      </w:r>
    </w:p>
    <w:p w14:paraId="25CFFC55" w14:textId="7D605FD8" w:rsidR="00DC6305" w:rsidRPr="00A55C44" w:rsidRDefault="00000000" w:rsidP="00CE0271">
      <m:oMath>
        <m:sSub>
          <m:sSubPr>
            <m:ctrlPr>
              <w:rPr>
                <w:rFonts w:ascii="Cambria Math" w:hAnsi="Cambria Math"/>
                <w:i/>
              </w:rPr>
            </m:ctrlPr>
          </m:sSubPr>
          <m:e>
            <m:r>
              <w:rPr>
                <w:rFonts w:ascii="Cambria Math" w:hAnsi="Cambria Math"/>
              </w:rPr>
              <m:t>μ</m:t>
            </m:r>
          </m:e>
          <m:sub>
            <m:r>
              <w:rPr>
                <w:rFonts w:ascii="Cambria Math" w:hAnsi="Cambria Math"/>
              </w:rPr>
              <m:t>m</m:t>
            </m:r>
            <m:r>
              <w:rPr>
                <w:rFonts w:ascii="Cambria Math" w:hAnsi="Cambria Math"/>
              </w:rPr>
              <m:t xml:space="preserve"> </m:t>
            </m:r>
            <m:r>
              <w:rPr>
                <w:rFonts w:ascii="Cambria Math" w:hAnsi="Cambria Math"/>
              </w:rPr>
              <m:t>max</m:t>
            </m:r>
          </m:sub>
        </m:sSub>
      </m:oMath>
      <w:r w:rsidR="00065CBC">
        <w:t xml:space="preserve"> =</w:t>
      </w:r>
      <w:r w:rsidR="00DC6305" w:rsidRPr="00A55C44">
        <w:t xml:space="preserve"> maximum macrophyte growth rate (</w:t>
      </w:r>
      <w:r w:rsidR="00341B75">
        <w:t xml:space="preserve">input unit: </w:t>
      </w:r>
      <w:r w:rsidR="00341B75" w:rsidRPr="0018681B">
        <w:t>d</w:t>
      </w:r>
      <w:r w:rsidR="00341B75" w:rsidRPr="0018681B">
        <w:rPr>
          <w:vertAlign w:val="superscript"/>
        </w:rPr>
        <w:t>-1</w:t>
      </w:r>
      <w:r w:rsidR="00341B75">
        <w:t>; internal calculation unit: s</w:t>
      </w:r>
      <w:r w:rsidR="00341B75" w:rsidRPr="00341B75">
        <w:rPr>
          <w:vertAlign w:val="superscript"/>
        </w:rPr>
        <w:t>-1</w:t>
      </w:r>
      <w:r w:rsidR="00DC6305" w:rsidRPr="00A55C44">
        <w:t>)</w:t>
      </w:r>
    </w:p>
    <w:p w14:paraId="37100F16" w14:textId="7549D634" w:rsidR="00DC6305" w:rsidRPr="00A55C44" w:rsidRDefault="004A2C2C" w:rsidP="00CE0271">
      <w:proofErr w:type="spellStart"/>
      <w:r w:rsidRPr="00A55C44">
        <w:t>K</w:t>
      </w:r>
      <w:r w:rsidRPr="00A55C44">
        <w:rPr>
          <w:vertAlign w:val="subscript"/>
        </w:rPr>
        <w:t>mr</w:t>
      </w:r>
      <w:proofErr w:type="spellEnd"/>
      <w:r w:rsidR="00065CBC">
        <w:t xml:space="preserve"> =</w:t>
      </w:r>
      <w:r w:rsidR="00DC6305" w:rsidRPr="00A55C44">
        <w:t xml:space="preserve"> maximum respiration rate (</w:t>
      </w:r>
      <w:r w:rsidR="00341B75">
        <w:t xml:space="preserve">input unit: </w:t>
      </w:r>
      <w:r w:rsidR="00341B75" w:rsidRPr="0018681B">
        <w:t>d</w:t>
      </w:r>
      <w:r w:rsidR="00341B75" w:rsidRPr="0018681B">
        <w:rPr>
          <w:vertAlign w:val="superscript"/>
        </w:rPr>
        <w:t>-1</w:t>
      </w:r>
      <w:r w:rsidR="00341B75">
        <w:t>; internal calculation unit: s</w:t>
      </w:r>
      <w:r w:rsidR="00341B75" w:rsidRPr="00341B75">
        <w:rPr>
          <w:vertAlign w:val="superscript"/>
        </w:rPr>
        <w:t>-1</w:t>
      </w:r>
      <w:r w:rsidR="00DC6305" w:rsidRPr="00A55C44">
        <w:t>)</w:t>
      </w:r>
    </w:p>
    <w:p w14:paraId="7E1FA065" w14:textId="2CAB8918" w:rsidR="00DC6305" w:rsidRPr="00A55C44" w:rsidRDefault="004A2C2C" w:rsidP="007552CD">
      <w:proofErr w:type="spellStart"/>
      <w:r w:rsidRPr="00A55C44">
        <w:lastRenderedPageBreak/>
        <w:t>K</w:t>
      </w:r>
      <w:r w:rsidRPr="00A55C44">
        <w:rPr>
          <w:vertAlign w:val="subscript"/>
        </w:rPr>
        <w:t>mm</w:t>
      </w:r>
      <w:proofErr w:type="spellEnd"/>
      <w:r w:rsidR="00065CBC">
        <w:t xml:space="preserve"> =</w:t>
      </w:r>
      <w:r w:rsidR="00DC6305" w:rsidRPr="00A55C44">
        <w:t xml:space="preserve"> mortality/excretion rate (</w:t>
      </w:r>
      <w:r w:rsidR="00365AFE">
        <w:t xml:space="preserve">input unit: </w:t>
      </w:r>
      <w:r w:rsidR="00365AFE" w:rsidRPr="0018681B">
        <w:t>d</w:t>
      </w:r>
      <w:r w:rsidR="00365AFE" w:rsidRPr="0018681B">
        <w:rPr>
          <w:vertAlign w:val="superscript"/>
        </w:rPr>
        <w:t>-1</w:t>
      </w:r>
      <w:r w:rsidR="00365AFE">
        <w:t>; internal calculation unit: s</w:t>
      </w:r>
      <w:r w:rsidR="00365AFE" w:rsidRPr="00341B75">
        <w:rPr>
          <w:vertAlign w:val="superscript"/>
        </w:rPr>
        <w:t>-1</w:t>
      </w:r>
      <w:r w:rsidR="00DC6305" w:rsidRPr="00A55C44">
        <w:t>)</w:t>
      </w:r>
    </w:p>
    <w:p w14:paraId="1E5947FE" w14:textId="4BB72F77" w:rsidR="00DC6305" w:rsidRPr="00A55C44" w:rsidRDefault="00000000" w:rsidP="007552CD">
      <m:oMath>
        <m:sSub>
          <m:sSubPr>
            <m:ctrlPr>
              <w:rPr>
                <w:rFonts w:ascii="Cambria Math" w:hAnsi="Cambria Math"/>
                <w:i/>
              </w:rPr>
            </m:ctrlPr>
          </m:sSubPr>
          <m:e>
            <m:r>
              <w:rPr>
                <w:rFonts w:ascii="Cambria Math" w:hAnsi="Cambria Math"/>
              </w:rPr>
              <m:t>γ</m:t>
            </m:r>
          </m:e>
          <m:sub>
            <m:r>
              <w:rPr>
                <w:rFonts w:ascii="Cambria Math" w:hAnsi="Cambria Math"/>
              </w:rPr>
              <m:t>1</m:t>
            </m:r>
          </m:sub>
        </m:sSub>
      </m:oMath>
      <w:r w:rsidR="00065CBC">
        <w:t xml:space="preserve"> =</w:t>
      </w:r>
      <w:r w:rsidR="00DC6305" w:rsidRPr="00A55C44">
        <w:t xml:space="preserve"> ascending temperature rate multiplier</w:t>
      </w:r>
    </w:p>
    <w:p w14:paraId="622B9424" w14:textId="4DA4C896" w:rsidR="00DC6305" w:rsidRPr="00A55C44" w:rsidRDefault="00000000" w:rsidP="007552CD">
      <m:oMath>
        <m:sSub>
          <m:sSubPr>
            <m:ctrlPr>
              <w:rPr>
                <w:rFonts w:ascii="Cambria Math" w:hAnsi="Cambria Math"/>
                <w:i/>
              </w:rPr>
            </m:ctrlPr>
          </m:sSubPr>
          <m:e>
            <m:r>
              <w:rPr>
                <w:rFonts w:ascii="Cambria Math" w:hAnsi="Cambria Math"/>
              </w:rPr>
              <m:t>γ</m:t>
            </m:r>
          </m:e>
          <m:sub>
            <m:r>
              <w:rPr>
                <w:rFonts w:ascii="Cambria Math" w:hAnsi="Cambria Math"/>
              </w:rPr>
              <m:t>2</m:t>
            </m:r>
          </m:sub>
        </m:sSub>
      </m:oMath>
      <w:r w:rsidR="00065CBC">
        <w:t xml:space="preserve"> =</w:t>
      </w:r>
      <w:r w:rsidR="00DC6305" w:rsidRPr="00A55C44">
        <w:t xml:space="preserve"> descending temperature rate multiplier</w:t>
      </w:r>
    </w:p>
    <w:p w14:paraId="3CDF241C" w14:textId="45B012F6" w:rsidR="00DC6305" w:rsidRPr="00A55C44" w:rsidRDefault="00000000" w:rsidP="007552CD">
      <m:oMath>
        <m:sSub>
          <m:sSubPr>
            <m:ctrlPr>
              <w:rPr>
                <w:rFonts w:ascii="Cambria Math" w:hAnsi="Cambria Math"/>
                <w:i/>
              </w:rPr>
            </m:ctrlPr>
          </m:sSubPr>
          <m:e>
            <m:r>
              <w:rPr>
                <w:rFonts w:ascii="Cambria Math" w:hAnsi="Cambria Math"/>
              </w:rPr>
              <m:t>γ</m:t>
            </m:r>
          </m:e>
          <m:sub>
            <m:r>
              <w:rPr>
                <w:rFonts w:ascii="Cambria Math" w:hAnsi="Cambria Math"/>
              </w:rPr>
              <m:t>1</m:t>
            </m:r>
          </m:sub>
        </m:sSub>
      </m:oMath>
      <w:r w:rsidR="00065CBC">
        <w:t xml:space="preserve"> =</w:t>
      </w:r>
      <w:r w:rsidR="00DC6305" w:rsidRPr="00A55C44">
        <w:t xml:space="preserve"> growth limiting factor due to photosynthesis</w:t>
      </w:r>
    </w:p>
    <w:p w14:paraId="577929C0" w14:textId="0ED4337F" w:rsidR="00D90942" w:rsidRPr="00A55C44" w:rsidRDefault="00D90942" w:rsidP="007552CD">
      <w:r w:rsidRPr="00A55C44">
        <w:sym w:font="Symbol" w:char="F046"/>
      </w:r>
      <w:r w:rsidRPr="00A55C44">
        <w:rPr>
          <w:vertAlign w:val="subscript"/>
        </w:rPr>
        <w:t>macro</w:t>
      </w:r>
      <w:r w:rsidR="00065CBC">
        <w:t xml:space="preserve"> =</w:t>
      </w:r>
      <w:r w:rsidRPr="00A55C44">
        <w:t xml:space="preserve"> macrophyte concentration (g/m</w:t>
      </w:r>
      <w:r w:rsidRPr="00A55C44">
        <w:rPr>
          <w:vertAlign w:val="superscript"/>
        </w:rPr>
        <w:t>3</w:t>
      </w:r>
      <w:r w:rsidRPr="00A55C44">
        <w:t>)</w:t>
      </w:r>
    </w:p>
    <w:p w14:paraId="5E4393F3" w14:textId="77777777" w:rsidR="00DC6305" w:rsidRPr="00A55C44" w:rsidRDefault="00DC6305" w:rsidP="007552CD"/>
    <w:p w14:paraId="618FAC04" w14:textId="14E159A5" w:rsidR="00DC6305" w:rsidRPr="00A55C44" w:rsidRDefault="00DC6305" w:rsidP="007552CD">
      <w:r w:rsidRPr="00A55C44">
        <w:t xml:space="preserve">Growth rate, respiration rate, and mortality/excretion rate are temperature dependent. Temperature effects are modeled using the equations developed by Thornton and </w:t>
      </w:r>
      <w:proofErr w:type="spellStart"/>
      <w:r w:rsidRPr="00A55C44">
        <w:t>Lessem</w:t>
      </w:r>
      <w:proofErr w:type="spellEnd"/>
      <w:r w:rsidRPr="00A55C44">
        <w:t xml:space="preserve"> (1978)</w:t>
      </w:r>
      <w:r w:rsidR="000C0DE5">
        <w:t>,</w:t>
      </w:r>
      <w:r w:rsidRPr="00A55C44">
        <w:t xml:space="preserve"> which are currently used in the phytoplankton compartment of </w:t>
      </w:r>
      <w:r w:rsidRPr="008565FA">
        <w:rPr>
          <w:b/>
          <w:bCs/>
        </w:rPr>
        <w:t>CE-QUAL-W2</w:t>
      </w:r>
      <w:r w:rsidRPr="00A55C44">
        <w:t xml:space="preserve">.  The growth limiting function </w:t>
      </w:r>
      <w:r w:rsidR="001866F9" w:rsidRPr="00A55C44">
        <w:t>f(I,N,P,C)</w:t>
      </w:r>
      <w:r w:rsidRPr="00A55C44">
        <w:t xml:space="preserve"> is the  minimum of the light</w:t>
      </w:r>
      <w:r w:rsidR="001866F9" w:rsidRPr="00A55C44">
        <w:t xml:space="preserve"> f(I)</w:t>
      </w:r>
      <w:r w:rsidRPr="00A55C44">
        <w:t>, nitrogen</w:t>
      </w:r>
      <w:r w:rsidR="001866F9" w:rsidRPr="00A55C44">
        <w:t xml:space="preserve"> f(N)</w:t>
      </w:r>
      <w:r w:rsidRPr="00A55C44">
        <w:t>, phosphorus</w:t>
      </w:r>
      <w:r w:rsidR="001866F9" w:rsidRPr="00A55C44">
        <w:t xml:space="preserve"> f(P)</w:t>
      </w:r>
      <w:r w:rsidRPr="00A55C44">
        <w:t xml:space="preserve">, and carbon </w:t>
      </w:r>
      <w:r w:rsidR="001866F9" w:rsidRPr="00A55C44">
        <w:t>f(C)</w:t>
      </w:r>
      <w:r w:rsidRPr="00A55C44">
        <w:t xml:space="preserve"> limiting functions such that </w:t>
      </w:r>
      <m:oMath>
        <m:r>
          <w:rPr>
            <w:rFonts w:ascii="Cambria Math" w:hAnsi="Cambria Math"/>
          </w:rPr>
          <m:t>f</m:t>
        </m:r>
        <m:d>
          <m:dPr>
            <m:ctrlPr>
              <w:rPr>
                <w:rFonts w:ascii="Cambria Math" w:hAnsi="Cambria Math"/>
                <w:i/>
              </w:rPr>
            </m:ctrlPr>
          </m:dPr>
          <m:e>
            <m:r>
              <w:rPr>
                <w:rFonts w:ascii="Cambria Math" w:hAnsi="Cambria Math"/>
              </w:rPr>
              <m:t>I,N,P,C</m:t>
            </m:r>
          </m:e>
        </m:d>
        <m:r>
          <w:rPr>
            <w:rFonts w:ascii="Cambria Math" w:hAnsi="Cambria Math"/>
          </w:rPr>
          <m:t>=minimum(f</m:t>
        </m:r>
        <m:d>
          <m:dPr>
            <m:ctrlPr>
              <w:rPr>
                <w:rFonts w:ascii="Cambria Math" w:hAnsi="Cambria Math"/>
                <w:i/>
              </w:rPr>
            </m:ctrlPr>
          </m:dPr>
          <m:e>
            <m:r>
              <w:rPr>
                <w:rFonts w:ascii="Cambria Math" w:hAnsi="Cambria Math"/>
              </w:rPr>
              <m:t>I</m:t>
            </m:r>
          </m:e>
        </m:d>
        <m:r>
          <w:rPr>
            <w:rFonts w:ascii="Cambria Math" w:hAnsi="Cambria Math"/>
          </w:rPr>
          <m:t>,f</m:t>
        </m:r>
        <m:d>
          <m:dPr>
            <m:ctrlPr>
              <w:rPr>
                <w:rFonts w:ascii="Cambria Math" w:hAnsi="Cambria Math"/>
                <w:i/>
              </w:rPr>
            </m:ctrlPr>
          </m:dPr>
          <m:e>
            <m:r>
              <w:rPr>
                <w:rFonts w:ascii="Cambria Math" w:hAnsi="Cambria Math"/>
              </w:rPr>
              <m:t>N</m:t>
            </m:r>
          </m:e>
        </m:d>
        <m:r>
          <w:rPr>
            <w:rFonts w:ascii="Cambria Math" w:hAnsi="Cambria Math"/>
          </w:rPr>
          <m:t>,f</m:t>
        </m:r>
        <m:d>
          <m:dPr>
            <m:ctrlPr>
              <w:rPr>
                <w:rFonts w:ascii="Cambria Math" w:hAnsi="Cambria Math"/>
                <w:i/>
              </w:rPr>
            </m:ctrlPr>
          </m:dPr>
          <m:e>
            <m:r>
              <w:rPr>
                <w:rFonts w:ascii="Cambria Math" w:hAnsi="Cambria Math"/>
              </w:rPr>
              <m:t>P</m:t>
            </m:r>
          </m:e>
        </m:d>
        <m:r>
          <w:rPr>
            <w:rFonts w:ascii="Cambria Math" w:hAnsi="Cambria Math"/>
          </w:rPr>
          <m:t>,f</m:t>
        </m:r>
        <m:d>
          <m:dPr>
            <m:ctrlPr>
              <w:rPr>
                <w:rFonts w:ascii="Cambria Math" w:hAnsi="Cambria Math"/>
                <w:i/>
              </w:rPr>
            </m:ctrlPr>
          </m:dPr>
          <m:e>
            <m:r>
              <w:rPr>
                <w:rFonts w:ascii="Cambria Math" w:hAnsi="Cambria Math"/>
              </w:rPr>
              <m:t>C</m:t>
            </m:r>
          </m:e>
        </m:d>
        <m:r>
          <w:rPr>
            <w:rFonts w:ascii="Cambria Math" w:hAnsi="Cambria Math"/>
          </w:rPr>
          <m:t>)</m:t>
        </m:r>
      </m:oMath>
      <w:r w:rsidRPr="00A55C44">
        <w:t>.</w:t>
      </w:r>
    </w:p>
    <w:p w14:paraId="5FC6EE04" w14:textId="77777777" w:rsidR="00DC6305" w:rsidRPr="00A55C44" w:rsidRDefault="00DC6305" w:rsidP="007552CD"/>
    <w:p w14:paraId="6DA6041D" w14:textId="056E65C9" w:rsidR="00DC6305" w:rsidRDefault="00DC6305" w:rsidP="007552CD">
      <w:r w:rsidRPr="00A55C44">
        <w:t>All the limiting functions are unit-less and have a value between 0 and 1.  The limiting functions for the nutrients have the following Michaelis-Menten form</w:t>
      </w:r>
    </w:p>
    <w:p w14:paraId="26388CB9" w14:textId="77777777" w:rsidR="000C0DE5" w:rsidRPr="000C0DE5" w:rsidRDefault="000C0DE5" w:rsidP="007552CD"/>
    <w:p w14:paraId="14F8C59F" w14:textId="231957E0" w:rsidR="00DC6305" w:rsidRDefault="001D1658" w:rsidP="000C0DE5">
      <w:pPr>
        <w:jc w:val="center"/>
        <w:rPr>
          <w:b/>
          <w:bCs/>
        </w:rPr>
      </w:pPr>
      <m:oMath>
        <m:r>
          <w:rPr>
            <w:rFonts w:ascii="Cambria Math"/>
            <w:noProof/>
            <w:szCs w:val="18"/>
          </w:rPr>
          <m:t>f(S)=</m:t>
        </m:r>
        <m:f>
          <m:fPr>
            <m:ctrlPr>
              <w:rPr>
                <w:rFonts w:ascii="Cambria Math" w:hAnsi="Cambria Math"/>
                <w:i/>
                <w:noProof/>
                <w:szCs w:val="18"/>
              </w:rPr>
            </m:ctrlPr>
          </m:fPr>
          <m:num>
            <m:r>
              <w:rPr>
                <w:rFonts w:ascii="Cambria Math"/>
                <w:noProof/>
                <w:szCs w:val="18"/>
              </w:rPr>
              <m:t>S</m:t>
            </m:r>
          </m:num>
          <m:den>
            <m:sSub>
              <m:sSubPr>
                <m:ctrlPr>
                  <w:rPr>
                    <w:rFonts w:ascii="Cambria Math" w:hAnsi="Cambria Math"/>
                    <w:i/>
                    <w:noProof/>
                    <w:szCs w:val="18"/>
                  </w:rPr>
                </m:ctrlPr>
              </m:sSubPr>
              <m:e>
                <m:r>
                  <w:rPr>
                    <w:rFonts w:ascii="Cambria Math"/>
                    <w:noProof/>
                    <w:szCs w:val="18"/>
                  </w:rPr>
                  <m:t>K</m:t>
                </m:r>
              </m:e>
              <m:sub>
                <m:r>
                  <w:rPr>
                    <w:rFonts w:ascii="Cambria Math"/>
                    <w:noProof/>
                    <w:szCs w:val="18"/>
                  </w:rPr>
                  <m:t>S</m:t>
                </m:r>
              </m:sub>
            </m:sSub>
            <m:r>
              <w:rPr>
                <w:rFonts w:ascii="Cambria Math"/>
                <w:noProof/>
                <w:szCs w:val="18"/>
              </w:rPr>
              <m:t>+S</m:t>
            </m:r>
          </m:den>
        </m:f>
      </m:oMath>
      <w:r w:rsidR="00A11F75" w:rsidRPr="000C0DE5">
        <w:rPr>
          <w:b/>
          <w:bCs/>
          <w:szCs w:val="18"/>
        </w:rPr>
        <w:tab/>
      </w:r>
      <w:r w:rsidR="00A11F75" w:rsidRPr="000C0DE5">
        <w:rPr>
          <w:b/>
          <w:bCs/>
        </w:rPr>
        <w:t>(</w:t>
      </w:r>
      <w:r w:rsidR="00A11F75" w:rsidRPr="000C0DE5">
        <w:rPr>
          <w:b/>
          <w:bCs/>
        </w:rPr>
        <w:fldChar w:fldCharType="begin"/>
      </w:r>
      <w:r w:rsidR="00A11F75" w:rsidRPr="000C0DE5">
        <w:rPr>
          <w:b/>
          <w:bCs/>
        </w:rPr>
        <w:instrText xml:space="preserve"> STYLEREF 1 \s </w:instrText>
      </w:r>
      <w:r w:rsidR="00A11F75" w:rsidRPr="000C0DE5">
        <w:rPr>
          <w:b/>
          <w:bCs/>
        </w:rPr>
        <w:fldChar w:fldCharType="separate"/>
      </w:r>
      <w:r w:rsidR="00A95042" w:rsidRPr="000C0DE5">
        <w:rPr>
          <w:b/>
          <w:bCs/>
          <w:noProof/>
        </w:rPr>
        <w:t>4</w:t>
      </w:r>
      <w:r w:rsidR="00A11F75" w:rsidRPr="000C0DE5">
        <w:rPr>
          <w:b/>
          <w:bCs/>
        </w:rPr>
        <w:fldChar w:fldCharType="end"/>
      </w:r>
      <w:r w:rsidR="00A11F75" w:rsidRPr="000C0DE5">
        <w:rPr>
          <w:b/>
          <w:bCs/>
        </w:rPr>
        <w:noBreakHyphen/>
      </w:r>
      <w:r w:rsidR="00A11F75" w:rsidRPr="000C0DE5">
        <w:rPr>
          <w:b/>
          <w:bCs/>
        </w:rPr>
        <w:fldChar w:fldCharType="begin"/>
      </w:r>
      <w:r w:rsidR="00A11F75" w:rsidRPr="000C0DE5">
        <w:rPr>
          <w:b/>
          <w:bCs/>
        </w:rPr>
        <w:instrText xml:space="preserve"> SEQ Equation \* ARABIC \s 1 </w:instrText>
      </w:r>
      <w:r w:rsidR="00A11F75" w:rsidRPr="000C0DE5">
        <w:rPr>
          <w:b/>
          <w:bCs/>
        </w:rPr>
        <w:fldChar w:fldCharType="separate"/>
      </w:r>
      <w:r w:rsidR="00A95042" w:rsidRPr="000C0DE5">
        <w:rPr>
          <w:b/>
          <w:bCs/>
          <w:noProof/>
        </w:rPr>
        <w:t>97</w:t>
      </w:r>
      <w:r w:rsidR="00A11F75" w:rsidRPr="000C0DE5">
        <w:rPr>
          <w:b/>
          <w:bCs/>
        </w:rPr>
        <w:fldChar w:fldCharType="end"/>
      </w:r>
      <w:r w:rsidR="00A11F75" w:rsidRPr="000C0DE5">
        <w:rPr>
          <w:b/>
          <w:bCs/>
        </w:rPr>
        <w:t>)</w:t>
      </w:r>
    </w:p>
    <w:p w14:paraId="1C21E80A" w14:textId="77777777" w:rsidR="000C0DE5" w:rsidRPr="000C0DE5" w:rsidRDefault="000C0DE5" w:rsidP="000C0DE5">
      <w:pPr>
        <w:jc w:val="center"/>
        <w:rPr>
          <w:b/>
          <w:bCs/>
          <w:szCs w:val="18"/>
        </w:rPr>
      </w:pPr>
    </w:p>
    <w:p w14:paraId="26C22C9F" w14:textId="1E4CF7AE" w:rsidR="00DC6305" w:rsidRPr="00A55C44" w:rsidRDefault="00DC6305" w:rsidP="007A3922">
      <w:r w:rsidRPr="00A55C44">
        <w:t xml:space="preserve">where </w:t>
      </w:r>
      <w:r w:rsidR="001866F9" w:rsidRPr="000C0DE5">
        <w:rPr>
          <w:i/>
          <w:iCs/>
        </w:rPr>
        <w:t>S</w:t>
      </w:r>
      <w:r w:rsidRPr="00A55C44">
        <w:t xml:space="preserve"> (mg/l) is the nutrient concentration and </w:t>
      </w:r>
      <w:r w:rsidR="001866F9" w:rsidRPr="000C0DE5">
        <w:rPr>
          <w:i/>
          <w:iCs/>
        </w:rPr>
        <w:t>K</w:t>
      </w:r>
      <w:r w:rsidR="001866F9" w:rsidRPr="000C0DE5">
        <w:rPr>
          <w:i/>
          <w:iCs/>
          <w:vertAlign w:val="subscript"/>
        </w:rPr>
        <w:t>s</w:t>
      </w:r>
      <w:r w:rsidRPr="00A55C44">
        <w:t xml:space="preserve"> (mg/l) is the half-saturation concentration.</w:t>
      </w:r>
      <w:r w:rsidR="00FA4FF4" w:rsidRPr="00A55C44">
        <w:t xml:space="preserve"> </w:t>
      </w:r>
      <w:r w:rsidRPr="00A55C44">
        <w:t>Light limitation was modeled with a hyperbolic equation</w:t>
      </w:r>
      <w:r w:rsidR="001D1658">
        <w:t>,</w:t>
      </w:r>
      <w:r w:rsidRPr="00A55C44">
        <w:t xml:space="preserve"> which </w:t>
      </w:r>
      <w:r w:rsidR="001D1658">
        <w:t>takes</w:t>
      </w:r>
      <w:r w:rsidR="001D1658" w:rsidRPr="00A55C44">
        <w:t xml:space="preserve"> </w:t>
      </w:r>
      <w:r w:rsidRPr="00A55C44">
        <w:t>the same form as the Michaelis-Menten function:</w:t>
      </w:r>
    </w:p>
    <w:p w14:paraId="19212CBC" w14:textId="77777777" w:rsidR="000C0DE5" w:rsidRPr="000C0DE5" w:rsidRDefault="000C0DE5" w:rsidP="007A3922"/>
    <w:p w14:paraId="02368AA9" w14:textId="19756424" w:rsidR="00DC6305" w:rsidRDefault="000C0DE5" w:rsidP="00127D1D">
      <w:pPr>
        <w:jc w:val="center"/>
        <w:rPr>
          <w:b/>
          <w:bCs/>
        </w:rPr>
      </w:pPr>
      <m:oMath>
        <m:r>
          <w:rPr>
            <w:rFonts w:ascii="Cambria Math"/>
            <w:noProof/>
          </w:rPr>
          <m:t>f(I)=</m:t>
        </m:r>
        <m:f>
          <m:fPr>
            <m:ctrlPr>
              <w:rPr>
                <w:rFonts w:ascii="Cambria Math" w:hAnsi="Cambria Math"/>
                <w:i/>
                <w:noProof/>
              </w:rPr>
            </m:ctrlPr>
          </m:fPr>
          <m:num>
            <m:r>
              <w:rPr>
                <w:rFonts w:ascii="Cambria Math"/>
                <w:noProof/>
              </w:rPr>
              <m:t>I</m:t>
            </m:r>
          </m:num>
          <m:den>
            <m:sSub>
              <m:sSubPr>
                <m:ctrlPr>
                  <w:rPr>
                    <w:rFonts w:ascii="Cambria Math" w:hAnsi="Cambria Math"/>
                    <w:i/>
                    <w:noProof/>
                  </w:rPr>
                </m:ctrlPr>
              </m:sSubPr>
              <m:e>
                <m:r>
                  <w:rPr>
                    <w:rFonts w:ascii="Cambria Math"/>
                    <w:noProof/>
                  </w:rPr>
                  <m:t>I</m:t>
                </m:r>
              </m:e>
              <m:sub/>
            </m:sSub>
            <m:r>
              <w:rPr>
                <w:rFonts w:ascii="Cambria Math"/>
                <w:noProof/>
              </w:rPr>
              <m:t>+</m:t>
            </m:r>
            <m:sSub>
              <m:sSubPr>
                <m:ctrlPr>
                  <w:rPr>
                    <w:rFonts w:ascii="Cambria Math" w:hAnsi="Cambria Math"/>
                    <w:i/>
                    <w:noProof/>
                  </w:rPr>
                </m:ctrlPr>
              </m:sSubPr>
              <m:e>
                <m:r>
                  <w:rPr>
                    <w:rFonts w:ascii="Cambria Math"/>
                    <w:noProof/>
                  </w:rPr>
                  <m:t>I</m:t>
                </m:r>
              </m:e>
              <m:sub>
                <m:r>
                  <w:rPr>
                    <w:rFonts w:ascii="Cambria Math" w:hAnsi="Cambria Math" w:cs="Cambria Math"/>
                    <w:noProof/>
                  </w:rPr>
                  <m:t>h</m:t>
                </m:r>
              </m:sub>
            </m:sSub>
          </m:den>
        </m:f>
      </m:oMath>
      <w:r w:rsidR="00A11F75">
        <w:tab/>
      </w:r>
      <w:r>
        <w:t xml:space="preserve"> (</w:t>
      </w:r>
      <w:r w:rsidR="00A11F75" w:rsidRPr="000C0DE5">
        <w:rPr>
          <w:b/>
          <w:bCs/>
        </w:rPr>
        <w:fldChar w:fldCharType="begin"/>
      </w:r>
      <w:r w:rsidR="00A11F75" w:rsidRPr="000C0DE5">
        <w:rPr>
          <w:b/>
          <w:bCs/>
        </w:rPr>
        <w:instrText xml:space="preserve"> STYLEREF 1 \s </w:instrText>
      </w:r>
      <w:r w:rsidR="00A11F75" w:rsidRPr="000C0DE5">
        <w:rPr>
          <w:b/>
          <w:bCs/>
        </w:rPr>
        <w:fldChar w:fldCharType="separate"/>
      </w:r>
      <w:r w:rsidR="00A95042" w:rsidRPr="000C0DE5">
        <w:rPr>
          <w:b/>
          <w:bCs/>
          <w:noProof/>
        </w:rPr>
        <w:t>4</w:t>
      </w:r>
      <w:r w:rsidR="00A11F75" w:rsidRPr="000C0DE5">
        <w:rPr>
          <w:b/>
          <w:bCs/>
        </w:rPr>
        <w:fldChar w:fldCharType="end"/>
      </w:r>
      <w:r w:rsidR="00A11F75" w:rsidRPr="000C0DE5">
        <w:rPr>
          <w:b/>
          <w:bCs/>
        </w:rPr>
        <w:noBreakHyphen/>
      </w:r>
      <w:r w:rsidR="00A11F75" w:rsidRPr="000C0DE5">
        <w:rPr>
          <w:b/>
          <w:bCs/>
        </w:rPr>
        <w:fldChar w:fldCharType="begin"/>
      </w:r>
      <w:r w:rsidR="00A11F75" w:rsidRPr="000C0DE5">
        <w:rPr>
          <w:b/>
          <w:bCs/>
        </w:rPr>
        <w:instrText xml:space="preserve"> SEQ Equation \* ARABIC \s 1 </w:instrText>
      </w:r>
      <w:r w:rsidR="00A11F75" w:rsidRPr="000C0DE5">
        <w:rPr>
          <w:b/>
          <w:bCs/>
        </w:rPr>
        <w:fldChar w:fldCharType="separate"/>
      </w:r>
      <w:r w:rsidR="00A95042" w:rsidRPr="000C0DE5">
        <w:rPr>
          <w:b/>
          <w:bCs/>
          <w:noProof/>
        </w:rPr>
        <w:t>98</w:t>
      </w:r>
      <w:r w:rsidR="00A11F75" w:rsidRPr="000C0DE5">
        <w:rPr>
          <w:b/>
          <w:bCs/>
        </w:rPr>
        <w:fldChar w:fldCharType="end"/>
      </w:r>
      <w:r w:rsidR="00A11F75" w:rsidRPr="000C0DE5">
        <w:rPr>
          <w:b/>
          <w:bCs/>
        </w:rPr>
        <w:t>)</w:t>
      </w:r>
    </w:p>
    <w:p w14:paraId="4C5C40A5" w14:textId="77777777" w:rsidR="000C0DE5" w:rsidRPr="000C0DE5" w:rsidRDefault="000C0DE5" w:rsidP="007A3922">
      <w:pPr>
        <w:rPr>
          <w:b/>
          <w:bCs/>
          <w:szCs w:val="18"/>
        </w:rPr>
      </w:pPr>
    </w:p>
    <w:p w14:paraId="01722008" w14:textId="4C872EB7" w:rsidR="00DC6305" w:rsidRPr="00A55C44" w:rsidRDefault="00DC6305" w:rsidP="0052054C">
      <w:r w:rsidRPr="00A55C44">
        <w:t>where</w:t>
      </w:r>
      <w:r w:rsidR="00A55C44">
        <w:t xml:space="preserve"> </w:t>
      </w:r>
      <w:r w:rsidR="00FA4FF4" w:rsidRPr="00A55C44">
        <w:t>I</w:t>
      </w:r>
      <w:r w:rsidR="004E0BD0">
        <w:t xml:space="preserve"> =</w:t>
      </w:r>
      <w:r w:rsidRPr="00A55C44">
        <w:t xml:space="preserve"> solar radiation (W/m</w:t>
      </w:r>
      <w:r w:rsidRPr="00A55C44">
        <w:rPr>
          <w:vertAlign w:val="superscript"/>
        </w:rPr>
        <w:t>2</w:t>
      </w:r>
      <w:r w:rsidRPr="00A55C44">
        <w:t>)</w:t>
      </w:r>
      <w:r w:rsidR="004E0BD0">
        <w:t xml:space="preserve"> and</w:t>
      </w:r>
      <w:r w:rsidR="00A55C44">
        <w:t xml:space="preserve"> </w:t>
      </w:r>
      <w:proofErr w:type="spellStart"/>
      <w:r w:rsidR="00FA4FF4" w:rsidRPr="00A55C44">
        <w:t>I</w:t>
      </w:r>
      <w:r w:rsidR="00FA4FF4" w:rsidRPr="00A55C44">
        <w:rPr>
          <w:vertAlign w:val="subscript"/>
        </w:rPr>
        <w:t>h</w:t>
      </w:r>
      <w:proofErr w:type="spellEnd"/>
      <w:r w:rsidR="004E0BD0">
        <w:t xml:space="preserve"> = </w:t>
      </w:r>
      <w:r w:rsidRPr="00A55C44">
        <w:t>half-saturation coefficient for solar radiation (W/m</w:t>
      </w:r>
      <w:r w:rsidRPr="00A55C44">
        <w:rPr>
          <w:vertAlign w:val="superscript"/>
        </w:rPr>
        <w:t>2</w:t>
      </w:r>
      <w:r w:rsidRPr="00A55C44">
        <w:t>)</w:t>
      </w:r>
      <w:r w:rsidR="00FA4FF4" w:rsidRPr="00A55C44">
        <w:t xml:space="preserve">. </w:t>
      </w:r>
      <w:r w:rsidRPr="00A55C44">
        <w:t>This function is frequently used in the absence of photo-inhibition (</w:t>
      </w:r>
      <w:proofErr w:type="spellStart"/>
      <w:r w:rsidRPr="00A55C44">
        <w:t>Carr</w:t>
      </w:r>
      <w:proofErr w:type="spellEnd"/>
      <w:r w:rsidRPr="00A55C44">
        <w:t xml:space="preserve"> et al., 1997).</w:t>
      </w:r>
    </w:p>
    <w:p w14:paraId="124393F3" w14:textId="77777777" w:rsidR="00DC6305" w:rsidRPr="00A55C44" w:rsidRDefault="00DC6305" w:rsidP="00B6554A"/>
    <w:p w14:paraId="458F8EDD" w14:textId="2EE29F9D" w:rsidR="00DC6305" w:rsidRDefault="00DC6305" w:rsidP="00B6554A">
      <w:r w:rsidRPr="00A55C44">
        <w:t>The net light extinction coefficient</w:t>
      </w:r>
      <m:oMath>
        <m:r>
          <w:rPr>
            <w:rFonts w:ascii="Cambria Math"/>
          </w:rPr>
          <m:t>γ</m:t>
        </m:r>
      </m:oMath>
      <w:r w:rsidRPr="00A55C44">
        <w:t xml:space="preserve"> (m</w:t>
      </w:r>
      <w:r w:rsidRPr="00A55C44">
        <w:rPr>
          <w:vertAlign w:val="superscript"/>
        </w:rPr>
        <w:t>-1</w:t>
      </w:r>
      <w:r w:rsidRPr="00A55C44">
        <w:t>) was modeled as a function of macrophyte plant tissue concentration</w:t>
      </w:r>
      <w:r w:rsidR="000C0DE5">
        <w:t>,</w:t>
      </w:r>
      <w:r w:rsidRPr="00A55C44">
        <w:t xml:space="preserve"> giving</w:t>
      </w:r>
    </w:p>
    <w:p w14:paraId="4007A33D" w14:textId="77777777" w:rsidR="001D1658" w:rsidRPr="00A55C44" w:rsidRDefault="001D1658" w:rsidP="00B6554A"/>
    <w:p w14:paraId="2F6886D7" w14:textId="031DF640" w:rsidR="00DC6305" w:rsidRPr="00A11F75" w:rsidRDefault="00A55C44" w:rsidP="007552CD">
      <m:oMath>
        <m:r>
          <w:rPr>
            <w:rFonts w:ascii="Cambria Math" w:hAnsi="Cambria Math"/>
            <w:noProof/>
          </w:rPr>
          <m:t>γ</m:t>
        </m:r>
        <m:r>
          <m:rPr>
            <m:sty m:val="p"/>
          </m:rPr>
          <w:rPr>
            <w:rFonts w:ascii="Cambria Math" w:hAnsi="Cambria Math"/>
            <w:noProof/>
          </w:rPr>
          <m:t>=</m:t>
        </m:r>
        <m:sSub>
          <m:sSubPr>
            <m:ctrlPr>
              <w:rPr>
                <w:rFonts w:ascii="Cambria Math" w:hAnsi="Cambria Math"/>
                <w:noProof/>
              </w:rPr>
            </m:ctrlPr>
          </m:sSubPr>
          <m:e>
            <m:r>
              <w:rPr>
                <w:rFonts w:ascii="Cambria Math" w:hAnsi="Cambria Math"/>
                <w:noProof/>
              </w:rPr>
              <m:t>ε</m:t>
            </m:r>
          </m:e>
          <m:sub>
            <m:sSub>
              <m:sSubPr>
                <m:ctrlPr>
                  <w:rPr>
                    <w:rFonts w:ascii="Cambria Math" w:hAnsi="Cambria Math"/>
                    <w:noProof/>
                  </w:rPr>
                </m:ctrlPr>
              </m:sSubPr>
              <m:e>
                <m:r>
                  <w:rPr>
                    <w:rFonts w:ascii="Cambria Math" w:hAnsi="Cambria Math"/>
                    <w:noProof/>
                  </w:rPr>
                  <m:t>H</m:t>
                </m:r>
              </m:e>
              <m:sub>
                <m:r>
                  <m:rPr>
                    <m:sty m:val="p"/>
                  </m:rPr>
                  <w:rPr>
                    <w:rFonts w:ascii="Cambria Math" w:hAnsi="Cambria Math"/>
                    <w:noProof/>
                  </w:rPr>
                  <m:t>2</m:t>
                </m:r>
              </m:sub>
            </m:sSub>
            <m:r>
              <w:rPr>
                <w:rFonts w:ascii="Cambria Math" w:hAnsi="Cambria Math"/>
                <w:noProof/>
              </w:rPr>
              <m:t>O</m:t>
            </m:r>
          </m:sub>
        </m:sSub>
        <m:r>
          <m:rPr>
            <m:sty m:val="p"/>
          </m:rPr>
          <w:rPr>
            <w:rFonts w:ascii="Cambria Math" w:hAnsi="Cambria Math"/>
            <w:noProof/>
          </w:rPr>
          <m:t>+</m:t>
        </m:r>
        <m:sSub>
          <m:sSubPr>
            <m:ctrlPr>
              <w:rPr>
                <w:rFonts w:ascii="Cambria Math" w:hAnsi="Cambria Math"/>
                <w:noProof/>
              </w:rPr>
            </m:ctrlPr>
          </m:sSubPr>
          <m:e>
            <m:r>
              <w:rPr>
                <w:rFonts w:ascii="Cambria Math" w:hAnsi="Cambria Math"/>
                <w:noProof/>
              </w:rPr>
              <m:t>ε</m:t>
            </m:r>
          </m:e>
          <m:sub>
            <m:r>
              <w:rPr>
                <w:rFonts w:ascii="Cambria Math" w:hAnsi="Cambria Math"/>
                <w:noProof/>
              </w:rPr>
              <m:t>iss</m:t>
            </m:r>
          </m:sub>
        </m:sSub>
        <m:sSub>
          <m:sSubPr>
            <m:ctrlPr>
              <w:rPr>
                <w:rFonts w:ascii="Cambria Math" w:hAnsi="Cambria Math"/>
                <w:noProof/>
              </w:rPr>
            </m:ctrlPr>
          </m:sSubPr>
          <m:e>
            <m:r>
              <w:rPr>
                <w:rFonts w:ascii="Cambria Math" w:hAnsi="Cambria Math"/>
                <w:noProof/>
              </w:rPr>
              <m:t>Φ</m:t>
            </m:r>
          </m:e>
          <m:sub>
            <m:r>
              <w:rPr>
                <w:rFonts w:ascii="Cambria Math" w:hAnsi="Cambria Math"/>
                <w:noProof/>
              </w:rPr>
              <m:t>iss</m:t>
            </m:r>
          </m:sub>
        </m:sSub>
        <m:r>
          <m:rPr>
            <m:sty m:val="p"/>
          </m:rPr>
          <w:rPr>
            <w:rFonts w:ascii="Cambria Math" w:hAnsi="Cambria Math"/>
            <w:noProof/>
          </w:rPr>
          <m:t>+</m:t>
        </m:r>
        <m:sSub>
          <m:sSubPr>
            <m:ctrlPr>
              <w:rPr>
                <w:rFonts w:ascii="Cambria Math" w:hAnsi="Cambria Math"/>
                <w:noProof/>
              </w:rPr>
            </m:ctrlPr>
          </m:sSubPr>
          <m:e>
            <m:r>
              <w:rPr>
                <w:rFonts w:ascii="Cambria Math" w:hAnsi="Cambria Math"/>
                <w:noProof/>
              </w:rPr>
              <m:t>ε</m:t>
            </m:r>
          </m:e>
          <m:sub>
            <m:r>
              <w:rPr>
                <w:rFonts w:ascii="Cambria Math" w:hAnsi="Cambria Math"/>
                <w:noProof/>
              </w:rPr>
              <m:t>oss</m:t>
            </m:r>
          </m:sub>
        </m:sSub>
        <m:sSub>
          <m:sSubPr>
            <m:ctrlPr>
              <w:rPr>
                <w:rFonts w:ascii="Cambria Math" w:hAnsi="Cambria Math"/>
                <w:noProof/>
              </w:rPr>
            </m:ctrlPr>
          </m:sSubPr>
          <m:e>
            <m:r>
              <w:rPr>
                <w:rFonts w:ascii="Cambria Math" w:hAnsi="Cambria Math"/>
                <w:noProof/>
              </w:rPr>
              <m:t>Φ</m:t>
            </m:r>
          </m:e>
          <m:sub>
            <m:r>
              <w:rPr>
                <w:rFonts w:ascii="Cambria Math" w:hAnsi="Cambria Math"/>
                <w:noProof/>
              </w:rPr>
              <m:t>oss</m:t>
            </m:r>
          </m:sub>
        </m:sSub>
        <m:r>
          <m:rPr>
            <m:sty m:val="p"/>
          </m:rPr>
          <w:rPr>
            <w:rFonts w:ascii="Cambria Math" w:hAnsi="Cambria Math"/>
            <w:noProof/>
          </w:rPr>
          <m:t>+</m:t>
        </m:r>
        <m:nary>
          <m:naryPr>
            <m:chr m:val="∑"/>
            <m:supHide m:val="1"/>
            <m:ctrlPr>
              <w:rPr>
                <w:rFonts w:ascii="Cambria Math" w:hAnsi="Cambria Math"/>
                <w:noProof/>
              </w:rPr>
            </m:ctrlPr>
          </m:naryPr>
          <m:sub>
            <m:eqArr>
              <m:eqArrPr>
                <m:ctrlPr>
                  <w:rPr>
                    <w:rFonts w:ascii="Cambria Math" w:hAnsi="Cambria Math"/>
                    <w:noProof/>
                  </w:rPr>
                </m:ctrlPr>
              </m:eqArrPr>
              <m:e>
                <m:r>
                  <m:rPr>
                    <m:sty m:val="p"/>
                  </m:rPr>
                  <w:rPr>
                    <w:rFonts w:ascii="Cambria Math" w:hAnsi="Cambria Math"/>
                    <w:noProof/>
                  </w:rPr>
                  <m:t>&amp;</m:t>
                </m:r>
                <m:r>
                  <m:rPr>
                    <m:nor/>
                  </m:rPr>
                  <w:rPr>
                    <w:noProof/>
                  </w:rPr>
                  <m:t xml:space="preserve">of </m:t>
                </m:r>
              </m:e>
              <m:e>
                <m:r>
                  <m:rPr>
                    <m:sty m:val="p"/>
                  </m:rPr>
                  <w:rPr>
                    <w:rFonts w:ascii="Cambria Math" w:hAnsi="Cambria Math"/>
                    <w:noProof/>
                  </w:rPr>
                  <m:t>&amp;</m:t>
                </m:r>
                <m:r>
                  <m:rPr>
                    <m:nor/>
                  </m:rPr>
                  <w:rPr>
                    <w:noProof/>
                  </w:rPr>
                  <m:t>macrophyte</m:t>
                </m:r>
              </m:e>
              <m:e>
                <m:r>
                  <m:rPr>
                    <m:sty m:val="p"/>
                  </m:rPr>
                  <w:rPr>
                    <w:rFonts w:ascii="Cambria Math" w:hAnsi="Cambria Math"/>
                    <w:noProof/>
                  </w:rPr>
                  <m:t>&amp;</m:t>
                </m:r>
                <m:r>
                  <m:rPr>
                    <m:nor/>
                  </m:rPr>
                  <w:rPr>
                    <w:noProof/>
                  </w:rPr>
                  <m:t xml:space="preserve"> groups</m:t>
                </m:r>
              </m:e>
            </m:eqArr>
          </m:sub>
          <m:sup/>
          <m:e>
            <m:sSub>
              <m:sSubPr>
                <m:ctrlPr>
                  <w:rPr>
                    <w:rFonts w:ascii="Cambria Math" w:hAnsi="Cambria Math"/>
                    <w:noProof/>
                  </w:rPr>
                </m:ctrlPr>
              </m:sSubPr>
              <m:e>
                <m:r>
                  <w:rPr>
                    <w:rFonts w:ascii="Cambria Math" w:hAnsi="Cambria Math"/>
                    <w:noProof/>
                  </w:rPr>
                  <m:t>ε</m:t>
                </m:r>
              </m:e>
              <m:sub>
                <m:r>
                  <w:rPr>
                    <w:rFonts w:ascii="Cambria Math" w:hAnsi="Cambria Math"/>
                    <w:noProof/>
                  </w:rPr>
                  <m:t>mac</m:t>
                </m:r>
              </m:sub>
            </m:sSub>
            <m:sSub>
              <m:sSubPr>
                <m:ctrlPr>
                  <w:rPr>
                    <w:rFonts w:ascii="Cambria Math" w:hAnsi="Cambria Math"/>
                    <w:noProof/>
                  </w:rPr>
                </m:ctrlPr>
              </m:sSubPr>
              <m:e>
                <m:r>
                  <w:rPr>
                    <w:rFonts w:ascii="Cambria Math" w:hAnsi="Cambria Math"/>
                    <w:noProof/>
                  </w:rPr>
                  <m:t>Φ</m:t>
                </m:r>
              </m:e>
              <m:sub>
                <m:r>
                  <w:rPr>
                    <w:rFonts w:ascii="Cambria Math" w:hAnsi="Cambria Math"/>
                    <w:noProof/>
                  </w:rPr>
                  <m:t>mac</m:t>
                </m:r>
              </m:sub>
            </m:sSub>
          </m:e>
        </m:nary>
        <m:r>
          <m:rPr>
            <m:sty m:val="p"/>
          </m:rPr>
          <w:rPr>
            <w:rFonts w:ascii="Cambria Math" w:hAnsi="Cambria Math"/>
            <w:noProof/>
          </w:rPr>
          <m:t>+</m:t>
        </m:r>
        <m:nary>
          <m:naryPr>
            <m:chr m:val="∑"/>
            <m:supHide m:val="1"/>
            <m:ctrlPr>
              <w:rPr>
                <w:rFonts w:ascii="Cambria Math" w:hAnsi="Cambria Math"/>
                <w:noProof/>
              </w:rPr>
            </m:ctrlPr>
          </m:naryPr>
          <m:sub>
            <m:eqArr>
              <m:eqArrPr>
                <m:ctrlPr>
                  <w:rPr>
                    <w:rFonts w:ascii="Cambria Math" w:hAnsi="Cambria Math"/>
                    <w:noProof/>
                  </w:rPr>
                </m:ctrlPr>
              </m:eqArrPr>
              <m:e>
                <m:r>
                  <m:rPr>
                    <m:sty m:val="p"/>
                  </m:rPr>
                  <w:rPr>
                    <w:rFonts w:ascii="Cambria Math" w:hAnsi="Cambria Math"/>
                    <w:noProof/>
                  </w:rPr>
                  <m:t>&amp;</m:t>
                </m:r>
                <m:r>
                  <m:rPr>
                    <m:nor/>
                  </m:rPr>
                  <w:rPr>
                    <w:noProof/>
                  </w:rPr>
                  <m:t xml:space="preserve"> of </m:t>
                </m:r>
              </m:e>
              <m:e>
                <m:r>
                  <m:rPr>
                    <m:sty m:val="p"/>
                  </m:rPr>
                  <w:rPr>
                    <w:rFonts w:ascii="Cambria Math" w:hAnsi="Cambria Math"/>
                    <w:noProof/>
                  </w:rPr>
                  <m:t>&amp;</m:t>
                </m:r>
                <m:r>
                  <m:rPr>
                    <m:nor/>
                  </m:rPr>
                  <w:rPr>
                    <w:noProof/>
                  </w:rPr>
                  <m:t>algae</m:t>
                </m:r>
              </m:e>
              <m:e>
                <m:r>
                  <m:rPr>
                    <m:sty m:val="p"/>
                  </m:rPr>
                  <w:rPr>
                    <w:rFonts w:ascii="Cambria Math" w:hAnsi="Cambria Math"/>
                    <w:noProof/>
                  </w:rPr>
                  <m:t>&amp;</m:t>
                </m:r>
                <m:r>
                  <m:rPr>
                    <m:nor/>
                  </m:rPr>
                  <w:rPr>
                    <w:noProof/>
                  </w:rPr>
                  <m:t xml:space="preserve"> groups</m:t>
                </m:r>
              </m:e>
            </m:eqArr>
          </m:sub>
          <m:sup/>
          <m:e>
            <m:sSub>
              <m:sSubPr>
                <m:ctrlPr>
                  <w:rPr>
                    <w:rFonts w:ascii="Cambria Math" w:hAnsi="Cambria Math"/>
                    <w:noProof/>
                  </w:rPr>
                </m:ctrlPr>
              </m:sSubPr>
              <m:e>
                <m:r>
                  <w:rPr>
                    <w:rFonts w:ascii="Cambria Math" w:hAnsi="Cambria Math"/>
                    <w:noProof/>
                  </w:rPr>
                  <m:t>ε</m:t>
                </m:r>
              </m:e>
              <m:sub>
                <m:r>
                  <w:rPr>
                    <w:rFonts w:ascii="Cambria Math" w:hAnsi="Cambria Math"/>
                    <w:noProof/>
                  </w:rPr>
                  <m:t>a</m:t>
                </m:r>
                <m:func>
                  <m:funcPr>
                    <m:ctrlPr>
                      <w:rPr>
                        <w:rFonts w:ascii="Cambria Math" w:hAnsi="Cambria Math"/>
                        <w:noProof/>
                      </w:rPr>
                    </m:ctrlPr>
                  </m:funcPr>
                  <m:fName>
                    <m:r>
                      <w:rPr>
                        <w:rFonts w:ascii="Cambria Math" w:hAnsi="Cambria Math"/>
                        <w:noProof/>
                      </w:rPr>
                      <m:t>lg</m:t>
                    </m:r>
                  </m:fName>
                  <m:e>
                    <m:r>
                      <w:rPr>
                        <w:rFonts w:ascii="Cambria Math" w:hAnsi="Cambria Math"/>
                        <w:noProof/>
                      </w:rPr>
                      <m:t>a</m:t>
                    </m:r>
                  </m:e>
                </m:func>
                <m:r>
                  <w:rPr>
                    <w:rFonts w:ascii="Cambria Math" w:hAnsi="Cambria Math"/>
                    <w:noProof/>
                  </w:rPr>
                  <m:t>e</m:t>
                </m:r>
              </m:sub>
            </m:sSub>
            <m:sSub>
              <m:sSubPr>
                <m:ctrlPr>
                  <w:rPr>
                    <w:rFonts w:ascii="Cambria Math" w:hAnsi="Cambria Math"/>
                    <w:noProof/>
                  </w:rPr>
                </m:ctrlPr>
              </m:sSubPr>
              <m:e>
                <m:r>
                  <w:rPr>
                    <w:rFonts w:ascii="Cambria Math" w:hAnsi="Cambria Math"/>
                    <w:noProof/>
                  </w:rPr>
                  <m:t>Φ</m:t>
                </m:r>
              </m:e>
              <m:sub>
                <m:r>
                  <w:rPr>
                    <w:rFonts w:ascii="Cambria Math" w:hAnsi="Cambria Math"/>
                    <w:noProof/>
                  </w:rPr>
                  <m:t>a</m:t>
                </m:r>
                <m:func>
                  <m:funcPr>
                    <m:ctrlPr>
                      <w:rPr>
                        <w:rFonts w:ascii="Cambria Math" w:hAnsi="Cambria Math"/>
                        <w:noProof/>
                      </w:rPr>
                    </m:ctrlPr>
                  </m:funcPr>
                  <m:fName>
                    <m:r>
                      <w:rPr>
                        <w:rFonts w:ascii="Cambria Math" w:hAnsi="Cambria Math"/>
                        <w:noProof/>
                      </w:rPr>
                      <m:t>lg</m:t>
                    </m:r>
                  </m:fName>
                  <m:e>
                    <m:r>
                      <w:rPr>
                        <w:rFonts w:ascii="Cambria Math" w:hAnsi="Cambria Math"/>
                        <w:noProof/>
                      </w:rPr>
                      <m:t>a</m:t>
                    </m:r>
                  </m:e>
                </m:func>
                <m:r>
                  <w:rPr>
                    <w:rFonts w:ascii="Cambria Math" w:hAnsi="Cambria Math"/>
                    <w:noProof/>
                  </w:rPr>
                  <m:t>e</m:t>
                </m:r>
              </m:sub>
            </m:sSub>
          </m:e>
        </m:nary>
      </m:oMath>
      <w:r w:rsidR="00A11F75">
        <w:tab/>
      </w:r>
      <w:r w:rsidR="00A11F75" w:rsidRPr="00B7030B">
        <w:rPr>
          <w:b/>
          <w:bCs/>
        </w:rPr>
        <w:t>(</w:t>
      </w:r>
      <w:r w:rsidR="00A11F75">
        <w:rPr>
          <w:b/>
          <w:bCs/>
        </w:rPr>
        <w:fldChar w:fldCharType="begin"/>
      </w:r>
      <w:r w:rsidR="00A11F75">
        <w:rPr>
          <w:b/>
          <w:bCs/>
        </w:rPr>
        <w:instrText xml:space="preserve"> STYLEREF 1 \s </w:instrText>
      </w:r>
      <w:r w:rsidR="00A11F75">
        <w:rPr>
          <w:b/>
          <w:bCs/>
        </w:rPr>
        <w:fldChar w:fldCharType="separate"/>
      </w:r>
      <w:r w:rsidR="00A95042">
        <w:rPr>
          <w:b/>
          <w:bCs/>
          <w:noProof/>
        </w:rPr>
        <w:t>4</w:t>
      </w:r>
      <w:r w:rsidR="00A11F75">
        <w:rPr>
          <w:b/>
          <w:bCs/>
        </w:rPr>
        <w:fldChar w:fldCharType="end"/>
      </w:r>
      <w:r w:rsidR="00A11F75">
        <w:rPr>
          <w:b/>
          <w:bCs/>
        </w:rPr>
        <w:noBreakHyphen/>
      </w:r>
      <w:r w:rsidR="00A11F75">
        <w:rPr>
          <w:b/>
          <w:bCs/>
        </w:rPr>
        <w:fldChar w:fldCharType="begin"/>
      </w:r>
      <w:r w:rsidR="00A11F75">
        <w:rPr>
          <w:b/>
          <w:bCs/>
        </w:rPr>
        <w:instrText xml:space="preserve"> SEQ Equation \* ARABIC \s 1 </w:instrText>
      </w:r>
      <w:r w:rsidR="00A11F75">
        <w:rPr>
          <w:b/>
          <w:bCs/>
        </w:rPr>
        <w:fldChar w:fldCharType="separate"/>
      </w:r>
      <w:r w:rsidR="00A95042">
        <w:rPr>
          <w:b/>
          <w:bCs/>
          <w:noProof/>
        </w:rPr>
        <w:t>99</w:t>
      </w:r>
      <w:r w:rsidR="00A11F75">
        <w:rPr>
          <w:b/>
          <w:bCs/>
        </w:rPr>
        <w:fldChar w:fldCharType="end"/>
      </w:r>
      <w:r w:rsidR="00A11F75" w:rsidRPr="00B7030B">
        <w:rPr>
          <w:b/>
          <w:bCs/>
        </w:rPr>
        <w:t>)</w:t>
      </w:r>
    </w:p>
    <w:p w14:paraId="5809A7E4" w14:textId="77777777" w:rsidR="001866F9" w:rsidRDefault="001866F9" w:rsidP="007552CD"/>
    <w:p w14:paraId="057AC21A" w14:textId="77777777" w:rsidR="00DC6305" w:rsidRPr="00A55C44" w:rsidRDefault="00DC6305" w:rsidP="008565FA">
      <w:pPr>
        <w:pStyle w:val="where"/>
      </w:pPr>
      <w:r w:rsidRPr="00A55C44">
        <w:t>where:</w:t>
      </w:r>
    </w:p>
    <w:p w14:paraId="517524FA" w14:textId="74DF9628" w:rsidR="00DC6305" w:rsidRPr="00A55C44" w:rsidRDefault="00000000" w:rsidP="007552CD">
      <m:oMath>
        <m:sSub>
          <m:sSubPr>
            <m:ctrlPr>
              <w:rPr>
                <w:rFonts w:ascii="Cambria Math" w:hAnsi="Cambria Math"/>
                <w:i/>
              </w:rPr>
            </m:ctrlPr>
          </m:sSubPr>
          <m:e>
            <m:r>
              <w:rPr>
                <w:rFonts w:ascii="Cambria Math"/>
              </w:rPr>
              <m:t>ε</m:t>
            </m:r>
          </m:e>
          <m:sub>
            <m:sSub>
              <m:sSubPr>
                <m:ctrlPr>
                  <w:rPr>
                    <w:rFonts w:ascii="Cambria Math" w:hAnsi="Cambria Math"/>
                    <w:i/>
                  </w:rPr>
                </m:ctrlPr>
              </m:sSubPr>
              <m:e>
                <m:r>
                  <w:rPr>
                    <w:rFonts w:ascii="Cambria Math"/>
                  </w:rPr>
                  <m:t>H</m:t>
                </m:r>
              </m:e>
              <m:sub>
                <m:r>
                  <w:rPr>
                    <w:rFonts w:ascii="Cambria Math"/>
                  </w:rPr>
                  <m:t>2</m:t>
                </m:r>
              </m:sub>
            </m:sSub>
            <m:r>
              <w:rPr>
                <w:rFonts w:ascii="Cambria Math"/>
              </w:rPr>
              <m:t>O</m:t>
            </m:r>
          </m:sub>
        </m:sSub>
      </m:oMath>
      <w:r w:rsidR="00133CDB">
        <w:t xml:space="preserve"> </w:t>
      </w:r>
      <w:r w:rsidR="00DC6305" w:rsidRPr="00A55C44">
        <w:t>= light extinction exclusive of suspended solids, m</w:t>
      </w:r>
      <w:r w:rsidR="00DC6305" w:rsidRPr="00A55C44">
        <w:rPr>
          <w:vertAlign w:val="superscript"/>
        </w:rPr>
        <w:t>-1</w:t>
      </w:r>
    </w:p>
    <w:p w14:paraId="16187A3E" w14:textId="5AAEB262" w:rsidR="00DC6305" w:rsidRPr="00A55C44" w:rsidRDefault="00000000" w:rsidP="007552CD">
      <m:oMath>
        <m:sSub>
          <m:sSubPr>
            <m:ctrlPr>
              <w:rPr>
                <w:rFonts w:ascii="Cambria Math" w:hAnsi="Cambria Math"/>
                <w:i/>
              </w:rPr>
            </m:ctrlPr>
          </m:sSubPr>
          <m:e>
            <m:r>
              <w:rPr>
                <w:rFonts w:ascii="Cambria Math"/>
              </w:rPr>
              <m:t>ε</m:t>
            </m:r>
          </m:e>
          <m:sub>
            <m:r>
              <w:rPr>
                <w:rFonts w:ascii="Cambria Math"/>
              </w:rPr>
              <m:t>iss</m:t>
            </m:r>
          </m:sub>
        </m:sSub>
        <m:r>
          <w:rPr>
            <w:rFonts w:ascii="Cambria Math" w:hAnsi="Cambria Math"/>
          </w:rPr>
          <m:t xml:space="preserve"> </m:t>
        </m:r>
      </m:oMath>
      <w:r w:rsidR="00DC6305" w:rsidRPr="00A55C44">
        <w:t>= light extinction due to inorganic s</w:t>
      </w:r>
      <w:proofErr w:type="spellStart"/>
      <w:r w:rsidR="00DC6305" w:rsidRPr="00A55C44">
        <w:t>uspended</w:t>
      </w:r>
      <w:proofErr w:type="spellEnd"/>
      <w:r w:rsidR="00DC6305" w:rsidRPr="00A55C44">
        <w:t xml:space="preserve"> solids, m</w:t>
      </w:r>
      <w:r w:rsidR="00DC6305" w:rsidRPr="00A55C44">
        <w:rPr>
          <w:vertAlign w:val="superscript"/>
        </w:rPr>
        <w:t xml:space="preserve">3 </w:t>
      </w:r>
      <w:r w:rsidR="00DC6305" w:rsidRPr="00A55C44">
        <w:t>m</w:t>
      </w:r>
      <w:r w:rsidR="00DC6305" w:rsidRPr="00A55C44">
        <w:rPr>
          <w:vertAlign w:val="superscript"/>
        </w:rPr>
        <w:t xml:space="preserve">-1 </w:t>
      </w:r>
      <w:r w:rsidR="00DC6305" w:rsidRPr="00A55C44">
        <w:t>g</w:t>
      </w:r>
      <w:r w:rsidR="00DC6305" w:rsidRPr="00A55C44">
        <w:rPr>
          <w:vertAlign w:val="superscript"/>
        </w:rPr>
        <w:t>-1</w:t>
      </w:r>
    </w:p>
    <w:p w14:paraId="441653D2" w14:textId="1D11F446" w:rsidR="00DC6305" w:rsidRPr="00A55C44" w:rsidRDefault="00000000" w:rsidP="007552CD">
      <m:oMath>
        <m:sSub>
          <m:sSubPr>
            <m:ctrlPr>
              <w:rPr>
                <w:rFonts w:ascii="Cambria Math" w:hAnsi="Cambria Math"/>
                <w:i/>
              </w:rPr>
            </m:ctrlPr>
          </m:sSubPr>
          <m:e>
            <m:r>
              <w:rPr>
                <w:rFonts w:ascii="Cambria Math"/>
              </w:rPr>
              <m:t>ε</m:t>
            </m:r>
          </m:e>
          <m:sub>
            <m:r>
              <w:rPr>
                <w:rFonts w:ascii="Cambria Math"/>
              </w:rPr>
              <m:t>oss</m:t>
            </m:r>
          </m:sub>
        </m:sSub>
        <m:r>
          <w:rPr>
            <w:rFonts w:ascii="Cambria Math" w:hAnsi="Cambria Math"/>
          </w:rPr>
          <m:t xml:space="preserve"> </m:t>
        </m:r>
      </m:oMath>
      <w:r w:rsidR="00DC6305" w:rsidRPr="00A55C44">
        <w:t>= light extinction due to non-living organic suspended solids, m</w:t>
      </w:r>
      <w:r w:rsidR="00DC6305" w:rsidRPr="00A55C44">
        <w:rPr>
          <w:vertAlign w:val="superscript"/>
        </w:rPr>
        <w:t xml:space="preserve">3 </w:t>
      </w:r>
      <w:r w:rsidR="00DC6305" w:rsidRPr="00A55C44">
        <w:t>m</w:t>
      </w:r>
      <w:r w:rsidR="00DC6305" w:rsidRPr="00A55C44">
        <w:rPr>
          <w:vertAlign w:val="superscript"/>
        </w:rPr>
        <w:t xml:space="preserve">-1 </w:t>
      </w:r>
      <w:r w:rsidR="00DC6305" w:rsidRPr="00A55C44">
        <w:t>g</w:t>
      </w:r>
      <w:r w:rsidR="00DC6305" w:rsidRPr="00A55C44">
        <w:rPr>
          <w:vertAlign w:val="superscript"/>
        </w:rPr>
        <w:t>-1</w:t>
      </w:r>
      <w:r w:rsidR="00DC6305" w:rsidRPr="00A55C44">
        <w:t xml:space="preserve"> </w:t>
      </w:r>
    </w:p>
    <w:p w14:paraId="279A7B14" w14:textId="4B24EAC7" w:rsidR="00DC6305" w:rsidRPr="00A55C44" w:rsidRDefault="00000000" w:rsidP="007552CD">
      <w:pPr>
        <w:rPr>
          <w:vertAlign w:val="superscript"/>
        </w:rPr>
      </w:pPr>
      <m:oMath>
        <m:sSub>
          <m:sSubPr>
            <m:ctrlPr>
              <w:rPr>
                <w:rFonts w:ascii="Cambria Math" w:hAnsi="Cambria Math"/>
                <w:i/>
              </w:rPr>
            </m:ctrlPr>
          </m:sSubPr>
          <m:e>
            <m:r>
              <w:rPr>
                <w:rFonts w:ascii="Cambria Math"/>
              </w:rPr>
              <m:t>ε</m:t>
            </m:r>
          </m:e>
          <m:sub>
            <m:r>
              <w:rPr>
                <w:rFonts w:ascii="Cambria Math"/>
              </w:rPr>
              <m:t>mac</m:t>
            </m:r>
          </m:sub>
        </m:sSub>
        <m:r>
          <w:rPr>
            <w:rFonts w:ascii="Cambria Math" w:hAnsi="Cambria Math"/>
          </w:rPr>
          <m:t xml:space="preserve"> </m:t>
        </m:r>
      </m:oMath>
      <w:r w:rsidR="00DC6305" w:rsidRPr="00A55C44">
        <w:t>= light extinction due to macrophytes, m</w:t>
      </w:r>
      <w:r w:rsidR="00DC6305" w:rsidRPr="00A55C44">
        <w:rPr>
          <w:vertAlign w:val="superscript"/>
        </w:rPr>
        <w:t xml:space="preserve">3 </w:t>
      </w:r>
      <w:r w:rsidR="00DC6305" w:rsidRPr="00A55C44">
        <w:t>m</w:t>
      </w:r>
      <w:r w:rsidR="00DC6305" w:rsidRPr="00A55C44">
        <w:rPr>
          <w:vertAlign w:val="superscript"/>
        </w:rPr>
        <w:t xml:space="preserve">-1 </w:t>
      </w:r>
      <w:r w:rsidR="00DC6305" w:rsidRPr="00A55C44">
        <w:t>g</w:t>
      </w:r>
      <w:r w:rsidR="00DC6305" w:rsidRPr="00A55C44">
        <w:rPr>
          <w:vertAlign w:val="superscript"/>
        </w:rPr>
        <w:t>-1</w:t>
      </w:r>
    </w:p>
    <w:p w14:paraId="6C70754C" w14:textId="6C55AB77" w:rsidR="00DC6305" w:rsidRPr="00A55C44" w:rsidRDefault="00000000" w:rsidP="007552CD">
      <m:oMath>
        <m:sSub>
          <m:sSubPr>
            <m:ctrlPr>
              <w:rPr>
                <w:rFonts w:ascii="Cambria Math" w:hAnsi="Cambria Math"/>
                <w:i/>
              </w:rPr>
            </m:ctrlPr>
          </m:sSubPr>
          <m:e>
            <m:r>
              <w:rPr>
                <w:rFonts w:ascii="Cambria Math"/>
              </w:rPr>
              <m:t>ε</m:t>
            </m:r>
          </m:e>
          <m:sub>
            <m:r>
              <w:rPr>
                <w:rFonts w:ascii="Cambria Math"/>
              </w:rPr>
              <m:t>a</m:t>
            </m:r>
            <m:func>
              <m:funcPr>
                <m:ctrlPr>
                  <w:rPr>
                    <w:rFonts w:ascii="Cambria Math" w:hAnsi="Cambria Math"/>
                    <w:i/>
                  </w:rPr>
                </m:ctrlPr>
              </m:funcPr>
              <m:fName>
                <m:r>
                  <w:rPr>
                    <w:rFonts w:ascii="Cambria Math"/>
                  </w:rPr>
                  <m:t>lg</m:t>
                </m:r>
              </m:fName>
              <m:e>
                <m:r>
                  <w:rPr>
                    <w:rFonts w:ascii="Cambria Math"/>
                  </w:rPr>
                  <m:t>a</m:t>
                </m:r>
              </m:e>
            </m:func>
            <m:r>
              <w:rPr>
                <w:rFonts w:ascii="Cambria Math"/>
              </w:rPr>
              <m:t>e</m:t>
            </m:r>
          </m:sub>
        </m:sSub>
        <m:r>
          <w:rPr>
            <w:rFonts w:ascii="Cambria Math" w:hAnsi="Cambria Math"/>
          </w:rPr>
          <m:t xml:space="preserve"> </m:t>
        </m:r>
      </m:oMath>
      <w:r w:rsidR="00DC6305" w:rsidRPr="00A55C44">
        <w:t>= light extinction due to algae, m</w:t>
      </w:r>
      <w:r w:rsidR="00DC6305" w:rsidRPr="00A55C44">
        <w:rPr>
          <w:vertAlign w:val="superscript"/>
        </w:rPr>
        <w:t xml:space="preserve">3 </w:t>
      </w:r>
      <w:r w:rsidR="00DC6305" w:rsidRPr="00A55C44">
        <w:t>m</w:t>
      </w:r>
      <w:r w:rsidR="00DC6305" w:rsidRPr="00A55C44">
        <w:rPr>
          <w:vertAlign w:val="superscript"/>
        </w:rPr>
        <w:t xml:space="preserve">-1 </w:t>
      </w:r>
      <w:r w:rsidR="00DC6305" w:rsidRPr="00A55C44">
        <w:t>g</w:t>
      </w:r>
      <w:r w:rsidR="00DC6305" w:rsidRPr="00A55C44">
        <w:rPr>
          <w:vertAlign w:val="superscript"/>
        </w:rPr>
        <w:t>-1</w:t>
      </w:r>
    </w:p>
    <w:p w14:paraId="3150C5F1" w14:textId="25C4540F" w:rsidR="00DC6305" w:rsidRPr="00A55C44" w:rsidRDefault="00000000" w:rsidP="007552CD">
      <w:pPr>
        <w:rPr>
          <w:vertAlign w:val="superscript"/>
        </w:rPr>
      </w:pPr>
      <m:oMath>
        <m:sSub>
          <m:sSubPr>
            <m:ctrlPr>
              <w:rPr>
                <w:rFonts w:ascii="Cambria Math" w:hAnsi="Cambria Math"/>
                <w:i/>
              </w:rPr>
            </m:ctrlPr>
          </m:sSubPr>
          <m:e>
            <m:r>
              <w:rPr>
                <w:rFonts w:ascii="Cambria Math"/>
              </w:rPr>
              <m:t>Φ</m:t>
            </m:r>
          </m:e>
          <m:sub>
            <m:r>
              <w:rPr>
                <w:rFonts w:ascii="Cambria Math"/>
              </w:rPr>
              <m:t>iss</m:t>
            </m:r>
          </m:sub>
        </m:sSub>
        <m:r>
          <w:rPr>
            <w:rFonts w:ascii="Cambria Math" w:hAnsi="Cambria Math"/>
          </w:rPr>
          <m:t xml:space="preserve"> </m:t>
        </m:r>
      </m:oMath>
      <w:r w:rsidR="00DC6305" w:rsidRPr="00A55C44">
        <w:t>= inorganic suspended solids concentration, g m</w:t>
      </w:r>
      <w:r w:rsidR="00DC6305" w:rsidRPr="00A55C44">
        <w:rPr>
          <w:vertAlign w:val="superscript"/>
        </w:rPr>
        <w:t>-3</w:t>
      </w:r>
    </w:p>
    <w:p w14:paraId="02C68698" w14:textId="3CCC1304" w:rsidR="00DC6305" w:rsidRPr="00A55C44" w:rsidRDefault="00000000" w:rsidP="007552CD">
      <w:pPr>
        <w:rPr>
          <w:color w:val="000000"/>
        </w:rPr>
      </w:pPr>
      <m:oMath>
        <m:sSub>
          <m:sSubPr>
            <m:ctrlPr>
              <w:rPr>
                <w:rFonts w:ascii="Cambria Math" w:hAnsi="Cambria Math"/>
                <w:i/>
              </w:rPr>
            </m:ctrlPr>
          </m:sSubPr>
          <m:e>
            <m:r>
              <w:rPr>
                <w:rFonts w:ascii="Cambria Math"/>
              </w:rPr>
              <m:t>Φ</m:t>
            </m:r>
          </m:e>
          <m:sub>
            <m:r>
              <w:rPr>
                <w:rFonts w:ascii="Cambria Math"/>
              </w:rPr>
              <m:t>oss</m:t>
            </m:r>
          </m:sub>
        </m:sSub>
        <m:r>
          <w:rPr>
            <w:rFonts w:ascii="Cambria Math" w:hAnsi="Cambria Math"/>
          </w:rPr>
          <m:t xml:space="preserve"> </m:t>
        </m:r>
      </m:oMath>
      <w:r w:rsidR="00DC6305" w:rsidRPr="00A55C44">
        <w:t>= organic suspended solids concentration, g m</w:t>
      </w:r>
      <w:r w:rsidR="00DC6305" w:rsidRPr="00A55C44">
        <w:rPr>
          <w:vertAlign w:val="superscript"/>
        </w:rPr>
        <w:t>-3</w:t>
      </w:r>
    </w:p>
    <w:p w14:paraId="1526391B" w14:textId="12BBA66B" w:rsidR="00DC6305" w:rsidRPr="00A55C44" w:rsidRDefault="00000000" w:rsidP="007552CD">
      <m:oMath>
        <m:sSub>
          <m:sSubPr>
            <m:ctrlPr>
              <w:rPr>
                <w:rFonts w:ascii="Cambria Math" w:hAnsi="Cambria Math"/>
                <w:i/>
              </w:rPr>
            </m:ctrlPr>
          </m:sSubPr>
          <m:e>
            <m:r>
              <w:rPr>
                <w:rFonts w:ascii="Cambria Math"/>
              </w:rPr>
              <m:t>Φ</m:t>
            </m:r>
          </m:e>
          <m:sub>
            <m:r>
              <w:rPr>
                <w:rFonts w:ascii="Cambria Math"/>
              </w:rPr>
              <m:t>mac</m:t>
            </m:r>
          </m:sub>
        </m:sSub>
        <m:r>
          <w:rPr>
            <w:rFonts w:ascii="Cambria Math" w:hAnsi="Cambria Math"/>
          </w:rPr>
          <m:t xml:space="preserve"> </m:t>
        </m:r>
      </m:oMath>
      <w:r w:rsidR="00DC6305" w:rsidRPr="00A55C44">
        <w:t>= macrophyte plant tissue concentration, g m</w:t>
      </w:r>
      <w:r w:rsidR="00DC6305" w:rsidRPr="00A55C44">
        <w:rPr>
          <w:vertAlign w:val="superscript"/>
        </w:rPr>
        <w:t>-3</w:t>
      </w:r>
    </w:p>
    <w:p w14:paraId="76698A03" w14:textId="34BA5B6E" w:rsidR="00DC6305" w:rsidRPr="00A55C44" w:rsidRDefault="00000000" w:rsidP="007552CD">
      <m:oMath>
        <m:sSub>
          <m:sSubPr>
            <m:ctrlPr>
              <w:rPr>
                <w:rFonts w:ascii="Cambria Math" w:hAnsi="Cambria Math"/>
                <w:i/>
              </w:rPr>
            </m:ctrlPr>
          </m:sSubPr>
          <m:e>
            <m:r>
              <w:rPr>
                <w:rFonts w:ascii="Cambria Math"/>
              </w:rPr>
              <m:t>Φ</m:t>
            </m:r>
          </m:e>
          <m:sub>
            <m:r>
              <w:rPr>
                <w:rFonts w:ascii="Cambria Math"/>
              </w:rPr>
              <m:t>a</m:t>
            </m:r>
            <m:func>
              <m:funcPr>
                <m:ctrlPr>
                  <w:rPr>
                    <w:rFonts w:ascii="Cambria Math" w:hAnsi="Cambria Math"/>
                    <w:i/>
                  </w:rPr>
                </m:ctrlPr>
              </m:funcPr>
              <m:fName>
                <m:r>
                  <w:rPr>
                    <w:rFonts w:ascii="Cambria Math"/>
                  </w:rPr>
                  <m:t>lg</m:t>
                </m:r>
              </m:fName>
              <m:e>
                <m:r>
                  <w:rPr>
                    <w:rFonts w:ascii="Cambria Math"/>
                  </w:rPr>
                  <m:t>a</m:t>
                </m:r>
              </m:e>
            </m:func>
            <m:r>
              <w:rPr>
                <w:rFonts w:ascii="Cambria Math"/>
              </w:rPr>
              <m:t>e</m:t>
            </m:r>
          </m:sub>
        </m:sSub>
        <m:r>
          <w:rPr>
            <w:rFonts w:ascii="Cambria Math" w:hAnsi="Cambria Math"/>
          </w:rPr>
          <m:t xml:space="preserve"> </m:t>
        </m:r>
      </m:oMath>
      <w:r w:rsidR="00DC6305" w:rsidRPr="00A55C44">
        <w:t>= algae concentration, g m</w:t>
      </w:r>
      <w:r w:rsidR="00DC6305" w:rsidRPr="00A55C44">
        <w:rPr>
          <w:vertAlign w:val="superscript"/>
        </w:rPr>
        <w:t>-3</w:t>
      </w:r>
    </w:p>
    <w:p w14:paraId="49E097B1" w14:textId="77777777" w:rsidR="00DC6305" w:rsidRPr="00A55C44" w:rsidRDefault="00DC6305" w:rsidP="007552CD"/>
    <w:p w14:paraId="48282BDB" w14:textId="77777777" w:rsidR="00DC6305" w:rsidRPr="00A55C44" w:rsidRDefault="00DC6305" w:rsidP="007552CD">
      <w:r w:rsidRPr="00A55C44">
        <w:t>Modeling of flow through macrophytes incorporated the following concepts:</w:t>
      </w:r>
    </w:p>
    <w:p w14:paraId="48274022" w14:textId="77777777" w:rsidR="00DC6305" w:rsidRPr="00A55C44" w:rsidRDefault="00DC6305" w:rsidP="007552CD"/>
    <w:p w14:paraId="24D42E72" w14:textId="35543DAC" w:rsidR="00DC6305" w:rsidRPr="00A55C44" w:rsidRDefault="00DC6305" w:rsidP="00127D1D">
      <w:pPr>
        <w:pStyle w:val="ListParagraph"/>
        <w:numPr>
          <w:ilvl w:val="0"/>
          <w:numId w:val="53"/>
        </w:numPr>
        <w:spacing w:after="120" w:line="240" w:lineRule="auto"/>
        <w:ind w:left="504"/>
        <w:contextualSpacing w:val="0"/>
        <w:jc w:val="left"/>
      </w:pPr>
      <w:r w:rsidRPr="00A55C44">
        <w:t>Porosity of the macrophytes was calculated through determination of the blockage area of the vegetation normal to the direction of flow</w:t>
      </w:r>
      <w:r w:rsidR="000C0DE5">
        <w:t>.</w:t>
      </w:r>
    </w:p>
    <w:p w14:paraId="7B0699F0" w14:textId="77F09078" w:rsidR="00DC6305" w:rsidRPr="00A55C44" w:rsidRDefault="00DC6305" w:rsidP="00127D1D">
      <w:pPr>
        <w:pStyle w:val="ListParagraph"/>
        <w:numPr>
          <w:ilvl w:val="0"/>
          <w:numId w:val="53"/>
        </w:numPr>
        <w:spacing w:after="120" w:line="240" w:lineRule="auto"/>
        <w:ind w:left="504"/>
        <w:contextualSpacing w:val="0"/>
        <w:jc w:val="left"/>
      </w:pPr>
      <w:r w:rsidRPr="00A55C44">
        <w:lastRenderedPageBreak/>
        <w:t>The drag of individual stems and leaves were totaled to determine the total drag force in a model cell</w:t>
      </w:r>
      <w:r w:rsidR="000C0DE5">
        <w:t>.</w:t>
      </w:r>
    </w:p>
    <w:p w14:paraId="5B03D47E" w14:textId="375DF6AB" w:rsidR="00721AB7" w:rsidRDefault="00DC6305" w:rsidP="00127D1D">
      <w:pPr>
        <w:pStyle w:val="ListParagraph"/>
        <w:numPr>
          <w:ilvl w:val="0"/>
          <w:numId w:val="53"/>
        </w:numPr>
        <w:spacing w:line="240" w:lineRule="auto"/>
        <w:ind w:left="504"/>
        <w:jc w:val="left"/>
      </w:pPr>
      <w:r w:rsidRPr="00A55C44">
        <w:t>The effective Manning</w:t>
      </w:r>
      <w:r w:rsidR="001D1658">
        <w:t>’</w:t>
      </w:r>
      <w:r w:rsidRPr="00A55C44">
        <w:t xml:space="preserve">s </w:t>
      </w:r>
      <m:oMath>
        <m:r>
          <w:rPr>
            <w:rFonts w:ascii="Cambria Math"/>
          </w:rPr>
          <m:t>n</m:t>
        </m:r>
      </m:oMath>
      <w:r w:rsidRPr="00A55C44">
        <w:t xml:space="preserve"> was calculated by combining the effect of bed shear and the drag force on the plants</w:t>
      </w:r>
      <w:r w:rsidR="000C0DE5">
        <w:t>.</w:t>
      </w:r>
      <w:bookmarkStart w:id="578" w:name="_Toc499041620"/>
      <w:bookmarkStart w:id="579" w:name="_Toc126042976"/>
    </w:p>
    <w:p w14:paraId="3CFBCF20" w14:textId="77777777" w:rsidR="00DC6305" w:rsidRPr="00B7030B" w:rsidRDefault="00DC6305" w:rsidP="007A3922">
      <w:pPr>
        <w:pStyle w:val="Heading3"/>
      </w:pPr>
      <w:bookmarkStart w:id="580" w:name="_Toc48573637"/>
      <w:r w:rsidRPr="00B7030B">
        <w:t>Modeling Frictional Force</w:t>
      </w:r>
      <w:bookmarkEnd w:id="578"/>
      <w:bookmarkEnd w:id="579"/>
      <w:bookmarkEnd w:id="580"/>
    </w:p>
    <w:p w14:paraId="2345C0F0" w14:textId="061C072C" w:rsidR="00DC6305" w:rsidRDefault="00DC6305" w:rsidP="00C012E8">
      <w:r w:rsidRPr="00C25A9E">
        <w:t>The total frictional force</w:t>
      </w:r>
      <w:r w:rsidRPr="00C25A9E">
        <w:rPr>
          <w:i/>
          <w:iCs/>
        </w:rPr>
        <w:t xml:space="preserve"> </w:t>
      </w:r>
      <w:r w:rsidR="00C25A9E" w:rsidRPr="00C25A9E">
        <w:rPr>
          <w:i/>
          <w:iCs/>
        </w:rPr>
        <w:t>f</w:t>
      </w:r>
      <w:r w:rsidRPr="00C25A9E">
        <w:t xml:space="preserve"> was partitioned into a bottom friction component </w:t>
      </w:r>
      <m:oMath>
        <m:sSub>
          <m:sSubPr>
            <m:ctrlPr>
              <w:rPr>
                <w:rFonts w:ascii="Cambria Math" w:hAnsi="Cambria Math"/>
                <w:i/>
              </w:rPr>
            </m:ctrlPr>
          </m:sSubPr>
          <m:e>
            <m:r>
              <w:rPr>
                <w:rFonts w:ascii="Cambria Math" w:hAnsi="Cambria Math"/>
              </w:rPr>
              <m:t>f</m:t>
            </m:r>
          </m:e>
          <m:sub>
            <m:r>
              <w:rPr>
                <w:rFonts w:ascii="Cambria Math" w:hAnsi="Cambria Math"/>
              </w:rPr>
              <m:t>b</m:t>
            </m:r>
          </m:sub>
        </m:sSub>
      </m:oMath>
      <w:r w:rsidRPr="00C25A9E">
        <w:t xml:space="preserve"> and a vegetation drag component </w:t>
      </w:r>
      <m:oMath>
        <m:sSub>
          <m:sSubPr>
            <m:ctrlPr>
              <w:rPr>
                <w:rFonts w:ascii="Cambria Math" w:hAnsi="Cambria Math"/>
                <w:i/>
              </w:rPr>
            </m:ctrlPr>
          </m:sSubPr>
          <m:e>
            <m:r>
              <w:rPr>
                <w:rFonts w:ascii="Cambria Math"/>
              </w:rPr>
              <m:t>f</m:t>
            </m:r>
          </m:e>
          <m:sub>
            <m:r>
              <w:rPr>
                <w:rFonts w:ascii="Cambria Math"/>
              </w:rPr>
              <m:t>v</m:t>
            </m:r>
          </m:sub>
        </m:sSub>
      </m:oMath>
      <w:r w:rsidRPr="00C25A9E">
        <w:t xml:space="preserve"> giving</w:t>
      </w:r>
    </w:p>
    <w:p w14:paraId="7C4BD39C" w14:textId="77777777" w:rsidR="000C0DE5" w:rsidRPr="00C25A9E" w:rsidRDefault="000C0DE5" w:rsidP="00C012E8"/>
    <w:p w14:paraId="46078783" w14:textId="7CF77AA2" w:rsidR="00DC6305" w:rsidRPr="000C0DE5" w:rsidRDefault="008F3173" w:rsidP="00127D1D">
      <w:pPr>
        <w:jc w:val="center"/>
        <w:rPr>
          <w:b/>
          <w:bCs/>
          <w:szCs w:val="18"/>
        </w:rPr>
      </w:pPr>
      <m:oMath>
        <m:r>
          <w:rPr>
            <w:rFonts w:ascii="Cambria Math" w:hAnsi="Cambria Math" w:cs="Cambria Math"/>
            <w:szCs w:val="18"/>
          </w:rPr>
          <m:t>f</m:t>
        </m:r>
        <m:r>
          <w:rPr>
            <w:rFonts w:ascii="Cambria Math"/>
            <w:szCs w:val="18"/>
          </w:rPr>
          <m:t>=</m:t>
        </m:r>
        <m:sSub>
          <m:sSubPr>
            <m:ctrlPr>
              <w:rPr>
                <w:rFonts w:ascii="Cambria Math" w:hAnsi="Cambria Math"/>
                <w:i/>
                <w:szCs w:val="18"/>
              </w:rPr>
            </m:ctrlPr>
          </m:sSubPr>
          <m:e>
            <m:r>
              <w:rPr>
                <w:rFonts w:ascii="Cambria Math"/>
                <w:szCs w:val="18"/>
              </w:rPr>
              <m:t>f</m:t>
            </m:r>
          </m:e>
          <m:sub>
            <m:r>
              <w:rPr>
                <w:rFonts w:ascii="Cambria Math"/>
                <w:szCs w:val="18"/>
              </w:rPr>
              <m:t>b</m:t>
            </m:r>
          </m:sub>
        </m:sSub>
        <m:r>
          <w:rPr>
            <w:rFonts w:ascii="Cambria Math"/>
            <w:szCs w:val="18"/>
          </w:rPr>
          <m:t>+</m:t>
        </m:r>
        <m:sSub>
          <m:sSubPr>
            <m:ctrlPr>
              <w:rPr>
                <w:rFonts w:ascii="Cambria Math" w:hAnsi="Cambria Math"/>
                <w:i/>
                <w:szCs w:val="18"/>
              </w:rPr>
            </m:ctrlPr>
          </m:sSubPr>
          <m:e>
            <m:r>
              <w:rPr>
                <w:rFonts w:ascii="Cambria Math"/>
                <w:szCs w:val="18"/>
              </w:rPr>
              <m:t>f</m:t>
            </m:r>
          </m:e>
          <m:sub>
            <m:r>
              <w:rPr>
                <w:rFonts w:ascii="Cambria Math"/>
                <w:szCs w:val="18"/>
              </w:rPr>
              <m:t>v</m:t>
            </m:r>
          </m:sub>
        </m:sSub>
      </m:oMath>
      <w:r w:rsidR="00A11F75">
        <w:rPr>
          <w:szCs w:val="18"/>
        </w:rPr>
        <w:tab/>
      </w:r>
      <w:r w:rsidR="00A11F75" w:rsidRPr="000C0DE5">
        <w:rPr>
          <w:b/>
          <w:bCs/>
        </w:rPr>
        <w:t>(</w:t>
      </w:r>
      <w:r w:rsidR="00A11F75" w:rsidRPr="000C0DE5">
        <w:rPr>
          <w:b/>
          <w:bCs/>
        </w:rPr>
        <w:fldChar w:fldCharType="begin"/>
      </w:r>
      <w:r w:rsidR="00A11F75" w:rsidRPr="000C0DE5">
        <w:rPr>
          <w:b/>
          <w:bCs/>
        </w:rPr>
        <w:instrText xml:space="preserve"> STYLEREF 1 \s </w:instrText>
      </w:r>
      <w:r w:rsidR="00A11F75" w:rsidRPr="000C0DE5">
        <w:rPr>
          <w:b/>
          <w:bCs/>
        </w:rPr>
        <w:fldChar w:fldCharType="separate"/>
      </w:r>
      <w:r w:rsidR="00A95042" w:rsidRPr="000C0DE5">
        <w:rPr>
          <w:b/>
          <w:bCs/>
          <w:noProof/>
        </w:rPr>
        <w:t>4</w:t>
      </w:r>
      <w:r w:rsidR="00A11F75" w:rsidRPr="000C0DE5">
        <w:rPr>
          <w:b/>
          <w:bCs/>
        </w:rPr>
        <w:fldChar w:fldCharType="end"/>
      </w:r>
      <w:r w:rsidR="00A11F75" w:rsidRPr="000C0DE5">
        <w:rPr>
          <w:b/>
          <w:bCs/>
        </w:rPr>
        <w:noBreakHyphen/>
      </w:r>
      <w:r w:rsidR="00A11F75" w:rsidRPr="000C0DE5">
        <w:rPr>
          <w:b/>
          <w:bCs/>
        </w:rPr>
        <w:fldChar w:fldCharType="begin"/>
      </w:r>
      <w:r w:rsidR="00A11F75" w:rsidRPr="000C0DE5">
        <w:rPr>
          <w:b/>
          <w:bCs/>
        </w:rPr>
        <w:instrText xml:space="preserve"> SEQ Equation \* ARABIC \s 1 </w:instrText>
      </w:r>
      <w:r w:rsidR="00A11F75" w:rsidRPr="000C0DE5">
        <w:rPr>
          <w:b/>
          <w:bCs/>
        </w:rPr>
        <w:fldChar w:fldCharType="separate"/>
      </w:r>
      <w:r w:rsidR="00A95042" w:rsidRPr="000C0DE5">
        <w:rPr>
          <w:b/>
          <w:bCs/>
          <w:noProof/>
        </w:rPr>
        <w:t>100</w:t>
      </w:r>
      <w:r w:rsidR="00A11F75" w:rsidRPr="000C0DE5">
        <w:rPr>
          <w:b/>
          <w:bCs/>
        </w:rPr>
        <w:fldChar w:fldCharType="end"/>
      </w:r>
      <w:r w:rsidR="00A11F75" w:rsidRPr="000C0DE5">
        <w:rPr>
          <w:b/>
          <w:bCs/>
        </w:rPr>
        <w:t>)</w:t>
      </w:r>
    </w:p>
    <w:p w14:paraId="4D7C273F" w14:textId="77777777" w:rsidR="004E0BD0" w:rsidRDefault="004E0BD0" w:rsidP="00B6554A"/>
    <w:p w14:paraId="29E67BA4" w14:textId="3C3161A7" w:rsidR="00DC6305" w:rsidRDefault="00DC6305" w:rsidP="00B6554A">
      <w:r w:rsidRPr="00C25A9E">
        <w:t xml:space="preserve">Bottom shear </w:t>
      </w:r>
      <m:oMath>
        <m:sSub>
          <m:sSubPr>
            <m:ctrlPr>
              <w:rPr>
                <w:rFonts w:ascii="Cambria Math" w:hAnsi="Cambria Math"/>
                <w:i/>
              </w:rPr>
            </m:ctrlPr>
          </m:sSubPr>
          <m:e>
            <m:r>
              <w:rPr>
                <w:rFonts w:ascii="Cambria Math"/>
              </w:rPr>
              <m:t>τ</m:t>
            </m:r>
          </m:e>
          <m:sub>
            <m:r>
              <w:rPr>
                <w:rFonts w:ascii="Cambria Math"/>
              </w:rPr>
              <m:t>b</m:t>
            </m:r>
          </m:sub>
        </m:sSub>
      </m:oMath>
      <w:r w:rsidRPr="00C25A9E">
        <w:t xml:space="preserve"> was simulated using Manning’s friction factor</w:t>
      </w:r>
    </w:p>
    <w:p w14:paraId="7EF2BBDF" w14:textId="77777777" w:rsidR="000C0DE5" w:rsidRPr="00C25A9E" w:rsidRDefault="000C0DE5" w:rsidP="00B6554A"/>
    <w:p w14:paraId="0A220E42" w14:textId="612FA145" w:rsidR="00DC6305" w:rsidRPr="00A11F75" w:rsidRDefault="00000000" w:rsidP="00127D1D">
      <w:pPr>
        <w:jc w:val="center"/>
        <w:rPr>
          <w:szCs w:val="18"/>
        </w:rPr>
      </w:pPr>
      <m:oMath>
        <m:sSub>
          <m:sSubPr>
            <m:ctrlPr>
              <w:rPr>
                <w:rFonts w:ascii="Cambria Math" w:hAnsi="Cambria Math"/>
                <w:i/>
                <w:szCs w:val="18"/>
              </w:rPr>
            </m:ctrlPr>
          </m:sSubPr>
          <m:e>
            <m:r>
              <w:rPr>
                <w:rFonts w:ascii="Cambria Math"/>
                <w:szCs w:val="18"/>
              </w:rPr>
              <m:t>τ</m:t>
            </m:r>
          </m:e>
          <m:sub>
            <m:r>
              <w:rPr>
                <w:rFonts w:ascii="Cambria Math"/>
                <w:szCs w:val="18"/>
              </w:rPr>
              <m:t>b</m:t>
            </m:r>
          </m:sub>
        </m:sSub>
        <m:r>
          <w:rPr>
            <w:rFonts w:ascii="Cambria Math"/>
            <w:szCs w:val="18"/>
          </w:rPr>
          <m:t>=</m:t>
        </m:r>
        <m:f>
          <m:fPr>
            <m:ctrlPr>
              <w:rPr>
                <w:rFonts w:ascii="Cambria Math" w:hAnsi="Cambria Math"/>
                <w:i/>
                <w:szCs w:val="18"/>
              </w:rPr>
            </m:ctrlPr>
          </m:fPr>
          <m:num>
            <m:sSub>
              <m:sSubPr>
                <m:ctrlPr>
                  <w:rPr>
                    <w:rFonts w:ascii="Cambria Math" w:hAnsi="Cambria Math"/>
                    <w:i/>
                    <w:szCs w:val="18"/>
                  </w:rPr>
                </m:ctrlPr>
              </m:sSubPr>
              <m:e>
                <m:r>
                  <w:rPr>
                    <w:rFonts w:ascii="Cambria Math"/>
                    <w:szCs w:val="18"/>
                  </w:rPr>
                  <m:t>ρ</m:t>
                </m:r>
              </m:e>
              <m:sub>
                <m:r>
                  <w:rPr>
                    <w:rFonts w:ascii="Cambria Math"/>
                    <w:szCs w:val="18"/>
                  </w:rPr>
                  <m:t>w</m:t>
                </m:r>
              </m:sub>
            </m:sSub>
            <m:r>
              <w:rPr>
                <w:rFonts w:ascii="Cambria Math"/>
                <w:szCs w:val="18"/>
              </w:rPr>
              <m:t>g</m:t>
            </m:r>
            <m:sSup>
              <m:sSupPr>
                <m:ctrlPr>
                  <w:rPr>
                    <w:rFonts w:ascii="Cambria Math" w:hAnsi="Cambria Math"/>
                    <w:i/>
                    <w:szCs w:val="18"/>
                  </w:rPr>
                </m:ctrlPr>
              </m:sSupPr>
              <m:e>
                <m:r>
                  <w:rPr>
                    <w:rFonts w:ascii="Cambria Math"/>
                    <w:szCs w:val="18"/>
                  </w:rPr>
                  <m:t>n</m:t>
                </m:r>
              </m:e>
              <m:sup>
                <m:r>
                  <w:rPr>
                    <w:rFonts w:ascii="Cambria Math"/>
                    <w:szCs w:val="18"/>
                  </w:rPr>
                  <m:t>2</m:t>
                </m:r>
              </m:sup>
            </m:sSup>
          </m:num>
          <m:den>
            <m:sSup>
              <m:sSupPr>
                <m:ctrlPr>
                  <w:rPr>
                    <w:rFonts w:ascii="Cambria Math" w:hAnsi="Cambria Math"/>
                    <w:i/>
                    <w:szCs w:val="18"/>
                  </w:rPr>
                </m:ctrlPr>
              </m:sSupPr>
              <m:e>
                <m:r>
                  <w:rPr>
                    <w:rFonts w:ascii="Cambria Math"/>
                    <w:szCs w:val="18"/>
                  </w:rPr>
                  <m:t>R</m:t>
                </m:r>
              </m:e>
              <m:sup>
                <m:f>
                  <m:fPr>
                    <m:type m:val="skw"/>
                    <m:ctrlPr>
                      <w:rPr>
                        <w:rFonts w:ascii="Cambria Math" w:hAnsi="Cambria Math"/>
                        <w:i/>
                        <w:szCs w:val="18"/>
                      </w:rPr>
                    </m:ctrlPr>
                  </m:fPr>
                  <m:num>
                    <m:r>
                      <w:rPr>
                        <w:rFonts w:ascii="Cambria Math"/>
                        <w:szCs w:val="18"/>
                      </w:rPr>
                      <m:t>1</m:t>
                    </m:r>
                  </m:num>
                  <m:den>
                    <m:r>
                      <w:rPr>
                        <w:rFonts w:ascii="Cambria Math"/>
                        <w:szCs w:val="18"/>
                      </w:rPr>
                      <m:t>3</m:t>
                    </m:r>
                  </m:den>
                </m:f>
              </m:sup>
            </m:sSup>
          </m:den>
        </m:f>
        <m:r>
          <w:rPr>
            <w:rFonts w:ascii="Cambria Math"/>
            <w:szCs w:val="18"/>
          </w:rPr>
          <m:t>U</m:t>
        </m:r>
        <m:d>
          <m:dPr>
            <m:begChr m:val="|"/>
            <m:endChr m:val="|"/>
            <m:ctrlPr>
              <w:rPr>
                <w:rFonts w:ascii="Cambria Math" w:hAnsi="Cambria Math"/>
                <w:i/>
                <w:szCs w:val="18"/>
              </w:rPr>
            </m:ctrlPr>
          </m:dPr>
          <m:e>
            <m:r>
              <w:rPr>
                <w:rFonts w:ascii="Cambria Math"/>
                <w:szCs w:val="18"/>
              </w:rPr>
              <m:t>U</m:t>
            </m:r>
          </m:e>
        </m:d>
      </m:oMath>
      <w:r w:rsidR="00A11F75">
        <w:rPr>
          <w:szCs w:val="18"/>
        </w:rPr>
        <w:tab/>
      </w:r>
      <w:r w:rsidR="00A11F75" w:rsidRPr="000C0DE5">
        <w:rPr>
          <w:b/>
          <w:bCs/>
        </w:rPr>
        <w:t>(</w:t>
      </w:r>
      <w:r w:rsidR="00A11F75" w:rsidRPr="000C0DE5">
        <w:rPr>
          <w:b/>
          <w:bCs/>
        </w:rPr>
        <w:fldChar w:fldCharType="begin"/>
      </w:r>
      <w:r w:rsidR="00A11F75" w:rsidRPr="000C0DE5">
        <w:rPr>
          <w:b/>
          <w:bCs/>
        </w:rPr>
        <w:instrText xml:space="preserve"> STYLEREF 1 \s </w:instrText>
      </w:r>
      <w:r w:rsidR="00A11F75" w:rsidRPr="000C0DE5">
        <w:rPr>
          <w:b/>
          <w:bCs/>
        </w:rPr>
        <w:fldChar w:fldCharType="separate"/>
      </w:r>
      <w:r w:rsidR="00A95042" w:rsidRPr="000C0DE5">
        <w:rPr>
          <w:b/>
          <w:bCs/>
          <w:noProof/>
        </w:rPr>
        <w:t>4</w:t>
      </w:r>
      <w:r w:rsidR="00A11F75" w:rsidRPr="000C0DE5">
        <w:rPr>
          <w:b/>
          <w:bCs/>
        </w:rPr>
        <w:fldChar w:fldCharType="end"/>
      </w:r>
      <w:r w:rsidR="00A11F75" w:rsidRPr="000C0DE5">
        <w:rPr>
          <w:b/>
          <w:bCs/>
        </w:rPr>
        <w:noBreakHyphen/>
      </w:r>
      <w:r w:rsidR="00A11F75" w:rsidRPr="000C0DE5">
        <w:rPr>
          <w:b/>
          <w:bCs/>
        </w:rPr>
        <w:fldChar w:fldCharType="begin"/>
      </w:r>
      <w:r w:rsidR="00A11F75" w:rsidRPr="000C0DE5">
        <w:rPr>
          <w:b/>
          <w:bCs/>
        </w:rPr>
        <w:instrText xml:space="preserve"> SEQ Equation \* ARABIC \s 1 </w:instrText>
      </w:r>
      <w:r w:rsidR="00A11F75" w:rsidRPr="000C0DE5">
        <w:rPr>
          <w:b/>
          <w:bCs/>
        </w:rPr>
        <w:fldChar w:fldCharType="separate"/>
      </w:r>
      <w:r w:rsidR="00A95042" w:rsidRPr="000C0DE5">
        <w:rPr>
          <w:b/>
          <w:bCs/>
          <w:noProof/>
        </w:rPr>
        <w:t>101</w:t>
      </w:r>
      <w:r w:rsidR="00A11F75" w:rsidRPr="000C0DE5">
        <w:rPr>
          <w:b/>
          <w:bCs/>
        </w:rPr>
        <w:fldChar w:fldCharType="end"/>
      </w:r>
      <w:r w:rsidR="00A11F75" w:rsidRPr="000C0DE5">
        <w:rPr>
          <w:b/>
          <w:bCs/>
        </w:rPr>
        <w:t>)</w:t>
      </w:r>
    </w:p>
    <w:p w14:paraId="233D25D9" w14:textId="77777777" w:rsidR="000C0DE5" w:rsidRDefault="000C0DE5" w:rsidP="007552CD"/>
    <w:p w14:paraId="5789BEFC" w14:textId="70C07B0A" w:rsidR="00DC6305" w:rsidRPr="00C25A9E" w:rsidRDefault="00DC6305" w:rsidP="000C0DE5">
      <w:pPr>
        <w:pStyle w:val="where"/>
      </w:pPr>
      <w:r w:rsidRPr="00C25A9E">
        <w:t>where</w:t>
      </w:r>
      <w:r w:rsidR="00C25A9E">
        <w:t>:</w:t>
      </w:r>
    </w:p>
    <w:p w14:paraId="5A70AE8D" w14:textId="7B4AC654" w:rsidR="00DC6305" w:rsidRPr="00C25A9E" w:rsidRDefault="00000000" w:rsidP="007552CD">
      <m:oMath>
        <m:sSub>
          <m:sSubPr>
            <m:ctrlPr>
              <w:rPr>
                <w:rFonts w:ascii="Cambria Math" w:hAnsi="Cambria Math"/>
                <w:i/>
              </w:rPr>
            </m:ctrlPr>
          </m:sSubPr>
          <m:e>
            <m:r>
              <w:rPr>
                <w:rFonts w:ascii="Cambria Math"/>
              </w:rPr>
              <m:t>ρ</m:t>
            </m:r>
          </m:e>
          <m:sub>
            <m:r>
              <w:rPr>
                <w:rFonts w:ascii="Cambria Math"/>
              </w:rPr>
              <m:t>w</m:t>
            </m:r>
          </m:sub>
        </m:sSub>
        <m:r>
          <w:rPr>
            <w:rFonts w:ascii="Cambria Math" w:hAnsi="Cambria Math"/>
          </w:rPr>
          <m:t xml:space="preserve"> </m:t>
        </m:r>
      </m:oMath>
      <w:r w:rsidR="001D1658">
        <w:t>=</w:t>
      </w:r>
      <w:r w:rsidR="001D1658" w:rsidRPr="00C25A9E">
        <w:t xml:space="preserve"> </w:t>
      </w:r>
      <w:r w:rsidR="00DC6305" w:rsidRPr="00C25A9E">
        <w:t>density of water</w:t>
      </w:r>
    </w:p>
    <w:p w14:paraId="2FE52B5E" w14:textId="7EA784CA" w:rsidR="00DC6305" w:rsidRPr="00C25A9E" w:rsidRDefault="008F3173" w:rsidP="007552CD">
      <m:oMath>
        <m:r>
          <w:rPr>
            <w:rFonts w:ascii="Cambria Math" w:hAnsi="Cambria Math" w:cs="Cambria Math"/>
          </w:rPr>
          <m:t xml:space="preserve">g </m:t>
        </m:r>
      </m:oMath>
      <w:r w:rsidR="001D1658">
        <w:t>=</w:t>
      </w:r>
      <w:r w:rsidR="001D1658" w:rsidRPr="00C25A9E">
        <w:t xml:space="preserve"> </w:t>
      </w:r>
      <w:r w:rsidR="00DC6305" w:rsidRPr="00C25A9E">
        <w:t>gravitational constant</w:t>
      </w:r>
    </w:p>
    <w:p w14:paraId="05BD8E51" w14:textId="7B9E3862" w:rsidR="00DC6305" w:rsidRPr="00C25A9E" w:rsidRDefault="008F3173" w:rsidP="007552CD">
      <m:oMath>
        <m:r>
          <w:rPr>
            <w:rFonts w:ascii="Cambria Math" w:hAnsi="Cambria Math" w:cs="Cambria Math"/>
          </w:rPr>
          <m:t xml:space="preserve">U </m:t>
        </m:r>
      </m:oMath>
      <w:r w:rsidR="001D1658">
        <w:t>=</w:t>
      </w:r>
      <w:r w:rsidR="001D1658" w:rsidRPr="00C25A9E">
        <w:t xml:space="preserve"> </w:t>
      </w:r>
      <w:r w:rsidR="00DC6305" w:rsidRPr="00C25A9E">
        <w:t>water velocity</w:t>
      </w:r>
    </w:p>
    <w:p w14:paraId="540972BF" w14:textId="7FE6034E" w:rsidR="00DC6305" w:rsidRPr="00C25A9E" w:rsidRDefault="008F3173" w:rsidP="007552CD">
      <m:oMath>
        <m:r>
          <w:rPr>
            <w:rFonts w:ascii="Cambria Math" w:hAnsi="Cambria Math" w:cs="Cambria Math"/>
          </w:rPr>
          <m:t xml:space="preserve">R </m:t>
        </m:r>
      </m:oMath>
      <w:r w:rsidR="001D1658">
        <w:t>=</w:t>
      </w:r>
      <w:r w:rsidR="001D1658" w:rsidRPr="00C25A9E">
        <w:t xml:space="preserve"> </w:t>
      </w:r>
      <w:r w:rsidR="00DC6305" w:rsidRPr="00C25A9E">
        <w:t>hydraulic radius</w:t>
      </w:r>
    </w:p>
    <w:p w14:paraId="0983E182" w14:textId="3619C358" w:rsidR="00DC6305" w:rsidRDefault="001D1658" w:rsidP="007552CD">
      <w:r w:rsidRPr="00C25A9E">
        <w:t>N</w:t>
      </w:r>
      <w:r>
        <w:t xml:space="preserve"> =</w:t>
      </w:r>
      <w:r w:rsidRPr="00C25A9E">
        <w:t xml:space="preserve"> </w:t>
      </w:r>
      <w:r w:rsidR="00DC6305" w:rsidRPr="00C25A9E">
        <w:t>Manning’s friction factor</w:t>
      </w:r>
      <w:r w:rsidR="00C25A9E">
        <w:t>.</w:t>
      </w:r>
    </w:p>
    <w:p w14:paraId="236EDCB8" w14:textId="77777777" w:rsidR="00C25A9E" w:rsidRPr="00C25A9E" w:rsidRDefault="00C25A9E" w:rsidP="007552CD"/>
    <w:p w14:paraId="6F1643ED" w14:textId="77777777" w:rsidR="00DC6305" w:rsidRPr="00C25A9E" w:rsidRDefault="00DC6305" w:rsidP="007552CD">
      <w:r w:rsidRPr="00C25A9E">
        <w:t>The Columbia Slough model has already been calibrated for the no macrophytes condition.  Manning’s friction factor for the model segments was typically around 0.03.</w:t>
      </w:r>
    </w:p>
    <w:p w14:paraId="4438C712" w14:textId="77777777" w:rsidR="00DC6305" w:rsidRPr="00C25A9E" w:rsidRDefault="00DC6305" w:rsidP="007552CD"/>
    <w:p w14:paraId="5139CDA3" w14:textId="40D1C5AF" w:rsidR="00DC6305" w:rsidRDefault="00DC6305" w:rsidP="007552CD">
      <w:r w:rsidRPr="00C25A9E">
        <w:t xml:space="preserve">Vegetative drag caused by macrophytes was modeled in a manner similar to that used by </w:t>
      </w:r>
      <w:proofErr w:type="spellStart"/>
      <w:r w:rsidRPr="00C25A9E">
        <w:t>Petryk</w:t>
      </w:r>
      <w:proofErr w:type="spellEnd"/>
      <w:r w:rsidRPr="00C25A9E">
        <w:t xml:space="preserve"> and </w:t>
      </w:r>
      <w:proofErr w:type="spellStart"/>
      <w:r w:rsidRPr="00C25A9E">
        <w:t>Bosmajian</w:t>
      </w:r>
      <w:proofErr w:type="spellEnd"/>
      <w:r w:rsidRPr="00C25A9E">
        <w:t xml:space="preserve"> (1975) where the drag force </w:t>
      </w:r>
      <m:oMath>
        <m:sSub>
          <m:sSubPr>
            <m:ctrlPr>
              <w:rPr>
                <w:rFonts w:ascii="Cambria Math" w:hAnsi="Cambria Math"/>
                <w:i/>
              </w:rPr>
            </m:ctrlPr>
          </m:sSubPr>
          <m:e>
            <m:r>
              <w:rPr>
                <w:rFonts w:ascii="Cambria Math"/>
              </w:rPr>
              <m:t>D</m:t>
            </m:r>
          </m:e>
          <m:sub>
            <m:r>
              <w:rPr>
                <w:rFonts w:ascii="Cambria Math"/>
              </w:rPr>
              <m:t>i</m:t>
            </m:r>
          </m:sub>
        </m:sSub>
      </m:oMath>
      <w:r w:rsidRPr="00C25A9E">
        <w:t xml:space="preserve"> on the i</w:t>
      </w:r>
      <w:proofErr w:type="spellStart"/>
      <w:r w:rsidRPr="00C25A9E">
        <w:rPr>
          <w:vertAlign w:val="superscript"/>
        </w:rPr>
        <w:t>th</w:t>
      </w:r>
      <w:proofErr w:type="spellEnd"/>
      <w:r w:rsidRPr="00C25A9E">
        <w:t xml:space="preserve"> plant is</w:t>
      </w:r>
    </w:p>
    <w:p w14:paraId="4A998FA8" w14:textId="77777777" w:rsidR="000C0DE5" w:rsidRPr="00C25A9E" w:rsidRDefault="000C0DE5" w:rsidP="007552CD"/>
    <w:p w14:paraId="3192C6B9" w14:textId="77777777" w:rsidR="00DC6305" w:rsidRPr="00C25A9E" w:rsidRDefault="00000000" w:rsidP="007552CD">
      <m:oMathPara>
        <m:oMath>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d</m:t>
              </m:r>
            </m:sub>
          </m:sSub>
          <m:sSub>
            <m:sSubPr>
              <m:ctrlPr>
                <w:rPr>
                  <w:rFonts w:ascii="Cambria Math" w:hAnsi="Cambria Math"/>
                </w:rPr>
              </m:ctrlPr>
            </m:sSubPr>
            <m:e>
              <m:r>
                <w:rPr>
                  <w:rFonts w:ascii="Cambria Math" w:hAnsi="Cambria Math"/>
                </w:rPr>
                <m:t>A</m:t>
              </m:r>
            </m:e>
            <m:sub>
              <m:r>
                <w:rPr>
                  <w:rFonts w:ascii="Cambria Math" w:hAnsi="Cambria Math"/>
                </w:rPr>
                <m:t>i</m:t>
              </m:r>
            </m:sub>
          </m:sSub>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ρ</m:t>
                      </m:r>
                    </m:e>
                    <m:sub>
                      <m:r>
                        <w:rPr>
                          <w:rFonts w:ascii="Cambria Math" w:hAnsi="Cambria Math"/>
                        </w:rPr>
                        <m:t>w</m:t>
                      </m:r>
                    </m:sub>
                  </m:sSub>
                  <m:sSup>
                    <m:sSupPr>
                      <m:ctrlPr>
                        <w:rPr>
                          <w:rFonts w:ascii="Cambria Math" w:hAnsi="Cambria Math"/>
                        </w:rPr>
                      </m:ctrlPr>
                    </m:sSupPr>
                    <m:e>
                      <m:r>
                        <w:rPr>
                          <w:rFonts w:ascii="Cambria Math" w:hAnsi="Cambria Math"/>
                        </w:rPr>
                        <m:t>U</m:t>
                      </m:r>
                    </m:e>
                    <m:sup>
                      <m:r>
                        <m:rPr>
                          <m:sty m:val="p"/>
                        </m:rPr>
                        <w:rPr>
                          <w:rFonts w:ascii="Cambria Math" w:hAnsi="Cambria Math"/>
                        </w:rPr>
                        <m:t>2</m:t>
                      </m:r>
                    </m:sup>
                  </m:sSup>
                </m:num>
                <m:den>
                  <m:r>
                    <m:rPr>
                      <m:sty m:val="p"/>
                    </m:rPr>
                    <w:rPr>
                      <w:rFonts w:ascii="Cambria Math" w:hAnsi="Cambria Math"/>
                    </w:rPr>
                    <m:t>2</m:t>
                  </m:r>
                </m:den>
              </m:f>
            </m:e>
          </m:d>
        </m:oMath>
      </m:oMathPara>
    </w:p>
    <w:p w14:paraId="66DE7F3F" w14:textId="77777777" w:rsidR="00DC6305" w:rsidRPr="00C25A9E" w:rsidRDefault="00C25A9E" w:rsidP="000C0DE5">
      <w:pPr>
        <w:pStyle w:val="where"/>
      </w:pPr>
      <w:r>
        <w:t>where:</w:t>
      </w:r>
    </w:p>
    <w:p w14:paraId="00C47E24" w14:textId="6570EB19" w:rsidR="00DC6305" w:rsidRPr="00C25A9E" w:rsidRDefault="00000000" w:rsidP="007552CD">
      <m:oMath>
        <m:sSub>
          <m:sSubPr>
            <m:ctrlPr>
              <w:rPr>
                <w:rFonts w:ascii="Cambria Math" w:hAnsi="Cambria Math"/>
                <w:i/>
              </w:rPr>
            </m:ctrlPr>
          </m:sSubPr>
          <m:e>
            <m:r>
              <w:rPr>
                <w:rFonts w:ascii="Cambria Math"/>
              </w:rPr>
              <m:t>A</m:t>
            </m:r>
          </m:e>
          <m:sub>
            <m:r>
              <w:rPr>
                <w:rFonts w:ascii="Cambria Math"/>
              </w:rPr>
              <m:t>i</m:t>
            </m:r>
          </m:sub>
        </m:sSub>
        <m:r>
          <w:rPr>
            <w:rFonts w:ascii="Cambria Math" w:hAnsi="Cambria Math"/>
          </w:rPr>
          <m:t xml:space="preserve"> </m:t>
        </m:r>
      </m:oMath>
      <w:r w:rsidR="00416C51">
        <w:t>=</w:t>
      </w:r>
      <w:r w:rsidR="00DC6305" w:rsidRPr="00C25A9E">
        <w:t xml:space="preserve"> area of plant projected normal to the direction of flow</w:t>
      </w:r>
    </w:p>
    <w:p w14:paraId="0D27CDEC" w14:textId="37F8184A" w:rsidR="00DC6305" w:rsidRPr="00C25A9E" w:rsidRDefault="00000000" w:rsidP="007552CD">
      <m:oMath>
        <m:sSub>
          <m:sSubPr>
            <m:ctrlPr>
              <w:rPr>
                <w:rFonts w:ascii="Cambria Math" w:hAnsi="Cambria Math"/>
                <w:i/>
              </w:rPr>
            </m:ctrlPr>
          </m:sSubPr>
          <m:e>
            <m:r>
              <w:rPr>
                <w:rFonts w:ascii="Cambria Math"/>
              </w:rPr>
              <m:t>C</m:t>
            </m:r>
          </m:e>
          <m:sub>
            <m:r>
              <w:rPr>
                <w:rFonts w:ascii="Cambria Math"/>
              </w:rPr>
              <m:t>d</m:t>
            </m:r>
          </m:sub>
        </m:sSub>
        <m:r>
          <w:rPr>
            <w:rFonts w:ascii="Cambria Math" w:hAnsi="Cambria Math"/>
          </w:rPr>
          <m:t xml:space="preserve"> </m:t>
        </m:r>
      </m:oMath>
      <w:r w:rsidR="00416C51">
        <w:t>=</w:t>
      </w:r>
      <w:r w:rsidR="00416C51" w:rsidRPr="00C25A9E">
        <w:t xml:space="preserve"> </w:t>
      </w:r>
      <w:r w:rsidR="00DC6305" w:rsidRPr="00C25A9E">
        <w:t>drag coefficient</w:t>
      </w:r>
      <w:r w:rsidR="00C25A9E">
        <w:t>.</w:t>
      </w:r>
    </w:p>
    <w:p w14:paraId="4B139BF8" w14:textId="77777777" w:rsidR="00C25A9E" w:rsidRDefault="00C25A9E" w:rsidP="007552CD"/>
    <w:p w14:paraId="4A535824" w14:textId="3B741A03" w:rsidR="00DC6305" w:rsidRDefault="00DC6305" w:rsidP="007552CD">
      <w:r w:rsidRPr="00C25A9E">
        <w:t>The total drag force in a model cell due to vegetation is</w:t>
      </w:r>
    </w:p>
    <w:p w14:paraId="7016B9FB" w14:textId="77777777" w:rsidR="000C0DE5" w:rsidRPr="00C25A9E" w:rsidRDefault="000C0DE5" w:rsidP="007552CD"/>
    <w:p w14:paraId="7A69338B" w14:textId="0AA67313" w:rsidR="00DC6305" w:rsidRPr="000C0DE5" w:rsidRDefault="008F3173" w:rsidP="007552CD">
      <m:oMathPara>
        <m:oMath>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d</m:t>
              </m:r>
            </m:sub>
          </m:sSub>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ρ</m:t>
                      </m:r>
                    </m:e>
                    <m:sub>
                      <m:r>
                        <w:rPr>
                          <w:rFonts w:ascii="Cambria Math" w:hAnsi="Cambria Math"/>
                        </w:rPr>
                        <m:t>w</m:t>
                      </m:r>
                    </m:sub>
                  </m:sSub>
                  <m:sSup>
                    <m:sSupPr>
                      <m:ctrlPr>
                        <w:rPr>
                          <w:rFonts w:ascii="Cambria Math" w:hAnsi="Cambria Math"/>
                        </w:rPr>
                      </m:ctrlPr>
                    </m:sSupPr>
                    <m:e>
                      <m:r>
                        <w:rPr>
                          <w:rFonts w:ascii="Cambria Math" w:hAnsi="Cambria Math"/>
                        </w:rPr>
                        <m:t>U</m:t>
                      </m:r>
                    </m:e>
                    <m:sup>
                      <m:r>
                        <m:rPr>
                          <m:sty m:val="p"/>
                        </m:rPr>
                        <w:rPr>
                          <w:rFonts w:ascii="Cambria Math" w:hAnsi="Cambria Math"/>
                        </w:rPr>
                        <m:t>2</m:t>
                      </m:r>
                    </m:sup>
                  </m:sSup>
                </m:num>
                <m:den>
                  <m:r>
                    <m:rPr>
                      <m:sty m:val="p"/>
                    </m:rPr>
                    <w:rPr>
                      <w:rFonts w:ascii="Cambria Math" w:hAnsi="Cambria Math"/>
                    </w:rPr>
                    <m:t>2</m:t>
                  </m:r>
                </m:den>
              </m:f>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oMath>
      </m:oMathPara>
    </w:p>
    <w:p w14:paraId="2E995FAB" w14:textId="77777777" w:rsidR="000C0DE5" w:rsidRPr="00C25A9E" w:rsidRDefault="000C0DE5" w:rsidP="007552CD"/>
    <w:p w14:paraId="30EB4CDD" w14:textId="6BABEE13" w:rsidR="00DC6305" w:rsidRPr="00C25A9E" w:rsidRDefault="00DC6305" w:rsidP="007552CD">
      <w:r w:rsidRPr="00C25A9E">
        <w:t xml:space="preserve">The total plant area normal to the direction of flow </w:t>
      </w:r>
      <m:oMath>
        <m:r>
          <w:rPr>
            <w:rFonts w:ascii="Cambria Math"/>
          </w:rPr>
          <m:t>∑</m:t>
        </m:r>
        <m:sSub>
          <m:sSubPr>
            <m:ctrlPr>
              <w:rPr>
                <w:rFonts w:ascii="Cambria Math" w:hAnsi="Cambria Math"/>
                <w:i/>
              </w:rPr>
            </m:ctrlPr>
          </m:sSubPr>
          <m:e>
            <m:r>
              <w:rPr>
                <w:rFonts w:ascii="Cambria Math"/>
              </w:rPr>
              <m:t>A</m:t>
            </m:r>
          </m:e>
          <m:sub>
            <m:r>
              <w:rPr>
                <w:rFonts w:ascii="Cambria Math"/>
              </w:rPr>
              <m:t>i</m:t>
            </m:r>
          </m:sub>
        </m:sSub>
      </m:oMath>
      <w:r w:rsidRPr="00C25A9E">
        <w:t>was estimated using biomass to surface area ratios from Sher-Kaul et al. (1995) and surface area to volume ratios from Sand-Jensen and Borum (1991).</w:t>
      </w:r>
    </w:p>
    <w:p w14:paraId="4DF08D61" w14:textId="43C8B28A" w:rsidR="00DC6305" w:rsidRDefault="00DC6305" w:rsidP="007552CD">
      <w:r w:rsidRPr="00C25A9E">
        <w:t xml:space="preserve">The projected area </w:t>
      </w:r>
      <w:r w:rsidRPr="000C0DE5">
        <w:rPr>
          <w:i/>
          <w:iCs/>
        </w:rPr>
        <w:t>normal to flow</w:t>
      </w:r>
      <w:r w:rsidRPr="00C25A9E">
        <w:t xml:space="preserve"> would then be </w:t>
      </w:r>
      <m:oMath>
        <m:r>
          <w:rPr>
            <w:rFonts w:ascii="Cambria Math"/>
          </w:rPr>
          <m:t>ε</m:t>
        </m:r>
        <m:r>
          <w:rPr>
            <w:rFonts w:ascii="Cambria Math"/>
          </w:rPr>
          <m:t>∑</m:t>
        </m:r>
        <m:sSub>
          <m:sSubPr>
            <m:ctrlPr>
              <w:rPr>
                <w:rFonts w:ascii="Cambria Math" w:hAnsi="Cambria Math"/>
                <w:i/>
              </w:rPr>
            </m:ctrlPr>
          </m:sSubPr>
          <m:e>
            <m:r>
              <w:rPr>
                <w:rFonts w:ascii="Cambria Math"/>
              </w:rPr>
              <m:t>A</m:t>
            </m:r>
          </m:e>
          <m:sub>
            <m:r>
              <w:rPr>
                <w:rFonts w:ascii="Cambria Math"/>
              </w:rPr>
              <m:t>i</m:t>
            </m:r>
          </m:sub>
        </m:sSub>
      </m:oMath>
      <w:r w:rsidRPr="00C25A9E">
        <w:t>and the total drag then</w:t>
      </w:r>
      <w:r w:rsidR="00416C51">
        <w:t>:</w:t>
      </w:r>
    </w:p>
    <w:p w14:paraId="766F71EE" w14:textId="77777777" w:rsidR="000C0DE5" w:rsidRPr="00C25A9E" w:rsidRDefault="000C0DE5" w:rsidP="007552CD"/>
    <w:p w14:paraId="206CACF0" w14:textId="459C8CF9" w:rsidR="00DC6305" w:rsidRPr="000C0DE5" w:rsidRDefault="008F3173" w:rsidP="007552CD">
      <m:oMathPara>
        <m:oMath>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d</m:t>
              </m:r>
            </m:sub>
          </m:sSub>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ρ</m:t>
                      </m:r>
                    </m:e>
                    <m:sub>
                      <m:r>
                        <w:rPr>
                          <w:rFonts w:ascii="Cambria Math" w:hAnsi="Cambria Math"/>
                        </w:rPr>
                        <m:t>w</m:t>
                      </m:r>
                    </m:sub>
                  </m:sSub>
                  <m:sSup>
                    <m:sSupPr>
                      <m:ctrlPr>
                        <w:rPr>
                          <w:rFonts w:ascii="Cambria Math" w:hAnsi="Cambria Math"/>
                        </w:rPr>
                      </m:ctrlPr>
                    </m:sSupPr>
                    <m:e>
                      <m:r>
                        <w:rPr>
                          <w:rFonts w:ascii="Cambria Math" w:hAnsi="Cambria Math"/>
                        </w:rPr>
                        <m:t>U</m:t>
                      </m:r>
                    </m:e>
                    <m:sup>
                      <m:r>
                        <m:rPr>
                          <m:sty m:val="p"/>
                        </m:rPr>
                        <w:rPr>
                          <w:rFonts w:ascii="Cambria Math" w:hAnsi="Cambria Math"/>
                        </w:rPr>
                        <m:t>2</m:t>
                      </m:r>
                    </m:sup>
                  </m:sSup>
                </m:num>
                <m:den>
                  <m:r>
                    <m:rPr>
                      <m:sty m:val="p"/>
                    </m:rPr>
                    <w:rPr>
                      <w:rFonts w:ascii="Cambria Math" w:hAnsi="Cambria Math"/>
                    </w:rPr>
                    <m:t>2</m:t>
                  </m:r>
                </m:den>
              </m:f>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oMath>
      </m:oMathPara>
    </w:p>
    <w:p w14:paraId="21D8FF08" w14:textId="77777777" w:rsidR="000C0DE5" w:rsidRPr="00C25A9E" w:rsidRDefault="000C0DE5" w:rsidP="007552CD"/>
    <w:p w14:paraId="04333FD8" w14:textId="2A2A2BE6" w:rsidR="00DC6305" w:rsidRPr="00C25A9E" w:rsidRDefault="00DC6305" w:rsidP="007552CD">
      <w:r w:rsidRPr="00C25A9E">
        <w:lastRenderedPageBreak/>
        <w:t xml:space="preserve">The drag coefficient </w:t>
      </w:r>
      <m:oMath>
        <m:sSub>
          <m:sSubPr>
            <m:ctrlPr>
              <w:rPr>
                <w:rFonts w:ascii="Cambria Math" w:hAnsi="Cambria Math"/>
                <w:i/>
              </w:rPr>
            </m:ctrlPr>
          </m:sSubPr>
          <m:e>
            <m:r>
              <w:rPr>
                <w:rFonts w:ascii="Cambria Math"/>
              </w:rPr>
              <m:t>C</m:t>
            </m:r>
          </m:e>
          <m:sub>
            <m:r>
              <w:rPr>
                <w:rFonts w:ascii="Cambria Math"/>
              </w:rPr>
              <m:t>d</m:t>
            </m:r>
          </m:sub>
        </m:sSub>
        <m:r>
          <w:rPr>
            <w:rFonts w:ascii="Cambria Math" w:hAnsi="Cambria Math"/>
          </w:rPr>
          <m:t xml:space="preserve"> </m:t>
        </m:r>
      </m:oMath>
      <w:r w:rsidRPr="00C25A9E">
        <w:t xml:space="preserve">was a calibration parameter but has been shown to be of the order of 1.0 for vegetation (Hsi and Nath, 1968; Hoerner, 1965; </w:t>
      </w:r>
      <w:proofErr w:type="spellStart"/>
      <w:r w:rsidRPr="00C25A9E">
        <w:t>Petryk</w:t>
      </w:r>
      <w:proofErr w:type="spellEnd"/>
      <w:r w:rsidRPr="00C25A9E">
        <w:t>, 1969).</w:t>
      </w:r>
    </w:p>
    <w:p w14:paraId="3D24EDFA" w14:textId="77777777" w:rsidR="00DC6305" w:rsidRPr="00C25A9E" w:rsidRDefault="00DC6305" w:rsidP="007552CD"/>
    <w:p w14:paraId="4CCA659D" w14:textId="3BDF6B40" w:rsidR="00DC6305" w:rsidRPr="00C25A9E" w:rsidRDefault="00DC6305" w:rsidP="007552CD">
      <w:r w:rsidRPr="00C25A9E">
        <w:t>The effective Manning</w:t>
      </w:r>
      <w:r w:rsidR="00416C51">
        <w:t>’</w:t>
      </w:r>
      <w:r w:rsidRPr="00C25A9E">
        <w:t xml:space="preserve">s </w:t>
      </w:r>
      <m:oMath>
        <m:r>
          <w:rPr>
            <w:rFonts w:ascii="Cambria Math"/>
          </w:rPr>
          <m:t>n</m:t>
        </m:r>
      </m:oMath>
      <w:r w:rsidRPr="00C25A9E">
        <w:t xml:space="preserve"> of each model cell was calculated in the manner used by Petryk and Bosmajian (1975) with</w:t>
      </w:r>
    </w:p>
    <w:p w14:paraId="0BA9110E" w14:textId="0F0BDB7E" w:rsidR="00DC6305" w:rsidRPr="00C25A9E" w:rsidRDefault="008F3173" w:rsidP="00127D1D">
      <w:pPr>
        <w:spacing w:after="120"/>
        <w:jc w:val="center"/>
      </w:pPr>
      <m:oMath>
        <m:r>
          <w:rPr>
            <w:rFonts w:ascii="Cambria Math" w:hAnsi="Cambria Math" w:cs="Cambria Math"/>
          </w:rPr>
          <m:t>n</m:t>
        </m:r>
        <m:r>
          <w:rPr>
            <w:rFonts w:ascii="Cambria Math"/>
          </w:rPr>
          <m:t>=</m:t>
        </m:r>
        <m:sSub>
          <m:sSubPr>
            <m:ctrlPr>
              <w:rPr>
                <w:rFonts w:ascii="Cambria Math" w:hAnsi="Cambria Math"/>
                <w:i/>
              </w:rPr>
            </m:ctrlPr>
          </m:sSubPr>
          <m:e>
            <m:r>
              <w:rPr>
                <w:rFonts w:ascii="Cambria Math"/>
              </w:rPr>
              <m:t>n</m:t>
            </m:r>
          </m:e>
          <m:sub>
            <m:r>
              <w:rPr>
                <w:rFonts w:ascii="Cambria Math"/>
              </w:rPr>
              <m:t>b</m:t>
            </m:r>
          </m:sub>
        </m:sSub>
        <m:rad>
          <m:radPr>
            <m:degHide m:val="1"/>
            <m:ctrlPr>
              <w:rPr>
                <w:rFonts w:ascii="Cambria Math" w:hAnsi="Cambria Math"/>
                <w:i/>
              </w:rPr>
            </m:ctrlPr>
          </m:radPr>
          <m:deg/>
          <m:e>
            <m:r>
              <w:rPr>
                <w:rFonts w:ascii="Cambria Math"/>
              </w:rPr>
              <m:t>1+</m:t>
            </m:r>
            <m:f>
              <m:fPr>
                <m:ctrlPr>
                  <w:rPr>
                    <w:rFonts w:ascii="Cambria Math" w:hAnsi="Cambria Math"/>
                    <w:i/>
                  </w:rPr>
                </m:ctrlPr>
              </m:fPr>
              <m:num>
                <m:sSub>
                  <m:sSubPr>
                    <m:ctrlPr>
                      <w:rPr>
                        <w:rFonts w:ascii="Cambria Math" w:hAnsi="Cambria Math"/>
                        <w:i/>
                      </w:rPr>
                    </m:ctrlPr>
                  </m:sSubPr>
                  <m:e>
                    <m:r>
                      <w:rPr>
                        <w:rFonts w:ascii="Cambria Math"/>
                      </w:rPr>
                      <m:t>C</m:t>
                    </m:r>
                  </m:e>
                  <m:sub>
                    <m:r>
                      <w:rPr>
                        <w:rFonts w:ascii="Cambria Math"/>
                      </w:rPr>
                      <m:t>d</m:t>
                    </m:r>
                  </m:sub>
                </m:sSub>
                <m:r>
                  <w:rPr>
                    <w:rFonts w:ascii="Cambria Math"/>
                  </w:rPr>
                  <m:t>∑</m:t>
                </m:r>
                <m:sSub>
                  <m:sSubPr>
                    <m:ctrlPr>
                      <w:rPr>
                        <w:rFonts w:ascii="Cambria Math" w:hAnsi="Cambria Math"/>
                        <w:i/>
                      </w:rPr>
                    </m:ctrlPr>
                  </m:sSubPr>
                  <m:e>
                    <m:r>
                      <w:rPr>
                        <w:rFonts w:ascii="Cambria Math"/>
                      </w:rPr>
                      <m:t>A</m:t>
                    </m:r>
                  </m:e>
                  <m:sub>
                    <m:r>
                      <w:rPr>
                        <w:rFonts w:ascii="Cambria Math"/>
                      </w:rPr>
                      <m:t>i</m:t>
                    </m:r>
                  </m:sub>
                </m:sSub>
              </m:num>
              <m:den>
                <m:r>
                  <w:rPr>
                    <w:rFonts w:ascii="Cambria Math"/>
                  </w:rPr>
                  <m:t>2gAL</m:t>
                </m:r>
              </m:den>
            </m:f>
            <m:f>
              <m:fPr>
                <m:ctrlPr>
                  <w:rPr>
                    <w:rFonts w:ascii="Cambria Math" w:hAnsi="Cambria Math"/>
                    <w:i/>
                  </w:rPr>
                </m:ctrlPr>
              </m:fPr>
              <m:num>
                <m:r>
                  <w:rPr>
                    <w:rFonts w:ascii="Cambria Math"/>
                  </w:rPr>
                  <m:t>1</m:t>
                </m:r>
              </m:num>
              <m:den>
                <m:sSubSup>
                  <m:sSubSupPr>
                    <m:ctrlPr>
                      <w:rPr>
                        <w:rFonts w:ascii="Cambria Math" w:hAnsi="Cambria Math"/>
                        <w:i/>
                      </w:rPr>
                    </m:ctrlPr>
                  </m:sSubSupPr>
                  <m:e>
                    <m:r>
                      <w:rPr>
                        <w:rFonts w:ascii="Cambria Math"/>
                      </w:rPr>
                      <m:t>n</m:t>
                    </m:r>
                  </m:e>
                  <m:sub>
                    <m:r>
                      <w:rPr>
                        <w:rFonts w:ascii="Cambria Math"/>
                      </w:rPr>
                      <m:t>b</m:t>
                    </m:r>
                  </m:sub>
                  <m:sup>
                    <m:r>
                      <w:rPr>
                        <w:rFonts w:ascii="Cambria Math"/>
                      </w:rPr>
                      <m:t>2</m:t>
                    </m:r>
                  </m:sup>
                </m:sSubSup>
              </m:den>
            </m:f>
            <m:sSup>
              <m:sSupPr>
                <m:ctrlPr>
                  <w:rPr>
                    <w:rFonts w:ascii="Cambria Math" w:hAnsi="Cambria Math"/>
                    <w:i/>
                  </w:rPr>
                </m:ctrlPr>
              </m:sSupPr>
              <m:e>
                <m:r>
                  <w:rPr>
                    <w:rFonts w:ascii="Cambria Math"/>
                  </w:rPr>
                  <m:t>R</m:t>
                </m:r>
              </m:e>
              <m:sup>
                <m:f>
                  <m:fPr>
                    <m:type m:val="skw"/>
                    <m:ctrlPr>
                      <w:rPr>
                        <w:rFonts w:ascii="Cambria Math" w:hAnsi="Cambria Math"/>
                        <w:i/>
                      </w:rPr>
                    </m:ctrlPr>
                  </m:fPr>
                  <m:num>
                    <m:r>
                      <w:rPr>
                        <w:rFonts w:ascii="Cambria Math"/>
                      </w:rPr>
                      <m:t>4</m:t>
                    </m:r>
                  </m:num>
                  <m:den>
                    <m:r>
                      <w:rPr>
                        <w:rFonts w:ascii="Cambria Math"/>
                      </w:rPr>
                      <m:t>3</m:t>
                    </m:r>
                  </m:den>
                </m:f>
              </m:sup>
            </m:sSup>
          </m:e>
        </m:rad>
      </m:oMath>
      <w:r w:rsidR="00A11F75">
        <w:tab/>
      </w:r>
      <w:r w:rsidR="000C0DE5" w:rsidRPr="000C0DE5">
        <w:rPr>
          <w:b/>
          <w:bCs/>
        </w:rPr>
        <w:t>(</w:t>
      </w:r>
      <w:r w:rsidR="00A11F75" w:rsidRPr="000C0DE5">
        <w:rPr>
          <w:b/>
          <w:bCs/>
        </w:rPr>
        <w:fldChar w:fldCharType="begin"/>
      </w:r>
      <w:r w:rsidR="00A11F75" w:rsidRPr="000C0DE5">
        <w:rPr>
          <w:b/>
          <w:bCs/>
        </w:rPr>
        <w:instrText xml:space="preserve"> STYLEREF 1 \s </w:instrText>
      </w:r>
      <w:r w:rsidR="00A11F75" w:rsidRPr="000C0DE5">
        <w:rPr>
          <w:b/>
          <w:bCs/>
        </w:rPr>
        <w:fldChar w:fldCharType="separate"/>
      </w:r>
      <w:r w:rsidR="00A95042" w:rsidRPr="000C0DE5">
        <w:rPr>
          <w:b/>
          <w:bCs/>
          <w:noProof/>
        </w:rPr>
        <w:t>4</w:t>
      </w:r>
      <w:r w:rsidR="00A11F75" w:rsidRPr="000C0DE5">
        <w:rPr>
          <w:b/>
          <w:bCs/>
        </w:rPr>
        <w:fldChar w:fldCharType="end"/>
      </w:r>
      <w:r w:rsidR="00A11F75">
        <w:rPr>
          <w:b/>
          <w:bCs/>
        </w:rPr>
        <w:noBreakHyphen/>
      </w:r>
      <w:r w:rsidR="00A11F75">
        <w:rPr>
          <w:b/>
          <w:bCs/>
        </w:rPr>
        <w:fldChar w:fldCharType="begin"/>
      </w:r>
      <w:r w:rsidR="00A11F75">
        <w:rPr>
          <w:b/>
          <w:bCs/>
        </w:rPr>
        <w:instrText xml:space="preserve"> SEQ Equation \* ARABIC \s 1 </w:instrText>
      </w:r>
      <w:r w:rsidR="00A11F75">
        <w:rPr>
          <w:b/>
          <w:bCs/>
        </w:rPr>
        <w:fldChar w:fldCharType="separate"/>
      </w:r>
      <w:r w:rsidR="00A95042">
        <w:rPr>
          <w:b/>
          <w:bCs/>
          <w:noProof/>
        </w:rPr>
        <w:t>102</w:t>
      </w:r>
      <w:r w:rsidR="00A11F75">
        <w:rPr>
          <w:b/>
          <w:bCs/>
        </w:rPr>
        <w:fldChar w:fldCharType="end"/>
      </w:r>
      <w:r w:rsidR="00A11F75" w:rsidRPr="00B7030B">
        <w:rPr>
          <w:b/>
          <w:bCs/>
        </w:rPr>
        <w:t>)</w:t>
      </w:r>
    </w:p>
    <w:p w14:paraId="6FFFF178" w14:textId="2D067180" w:rsidR="00DC6305" w:rsidRPr="00C25A9E" w:rsidRDefault="00416C51" w:rsidP="000C0DE5">
      <w:pPr>
        <w:pStyle w:val="where"/>
      </w:pPr>
      <w:r>
        <w:t>w</w:t>
      </w:r>
      <w:r w:rsidR="00DC6305" w:rsidRPr="00C25A9E">
        <w:t>here</w:t>
      </w:r>
      <w:r>
        <w:t>:</w:t>
      </w:r>
    </w:p>
    <w:p w14:paraId="48DF68F4" w14:textId="1839E3B7" w:rsidR="00DC6305" w:rsidRDefault="00000000" w:rsidP="00B6554A">
      <m:oMath>
        <m:sSub>
          <m:sSubPr>
            <m:ctrlPr>
              <w:rPr>
                <w:rFonts w:ascii="Cambria Math" w:hAnsi="Cambria Math"/>
                <w:i/>
              </w:rPr>
            </m:ctrlPr>
          </m:sSubPr>
          <m:e>
            <m:r>
              <w:rPr>
                <w:rFonts w:ascii="Cambria Math"/>
              </w:rPr>
              <m:t>n</m:t>
            </m:r>
          </m:e>
          <m:sub>
            <m:r>
              <w:rPr>
                <w:rFonts w:ascii="Cambria Math"/>
              </w:rPr>
              <m:t>b</m:t>
            </m:r>
          </m:sub>
        </m:sSub>
      </m:oMath>
      <w:r w:rsidR="00416C51">
        <w:t xml:space="preserve"> =</w:t>
      </w:r>
      <w:r w:rsidR="00DC6305" w:rsidRPr="00C25A9E">
        <w:t xml:space="preserve"> Manning</w:t>
      </w:r>
      <w:r w:rsidR="004E0BD0">
        <w:t>’</w:t>
      </w:r>
      <w:r w:rsidR="00DC6305" w:rsidRPr="00C25A9E">
        <w:t>s friction factor due to bed shear only.</w:t>
      </w:r>
    </w:p>
    <w:p w14:paraId="3DCA22E5" w14:textId="77777777" w:rsidR="00C25A9E" w:rsidRPr="00C25A9E" w:rsidRDefault="00C25A9E" w:rsidP="00B6554A"/>
    <w:p w14:paraId="0EA98542" w14:textId="77777777" w:rsidR="00DC6305" w:rsidRPr="00C25A9E" w:rsidRDefault="00DC6305" w:rsidP="007552CD">
      <w:r w:rsidRPr="00C25A9E">
        <w:t>This derivation is shown in more detail in Berger and Wells (</w:t>
      </w:r>
      <w:r w:rsidR="00C25A9E" w:rsidRPr="00C25A9E">
        <w:t>2008</w:t>
      </w:r>
      <w:r w:rsidRPr="00C25A9E">
        <w:t>).</w:t>
      </w:r>
    </w:p>
    <w:p w14:paraId="1869F531" w14:textId="77777777" w:rsidR="00DC6305" w:rsidRPr="00B7030B" w:rsidRDefault="00DC6305" w:rsidP="007552CD"/>
    <w:p w14:paraId="33F025D4" w14:textId="77777777" w:rsidR="00DC6305" w:rsidRPr="00B7030B" w:rsidRDefault="00DC6305" w:rsidP="007552CD">
      <w:pPr>
        <w:pStyle w:val="Heading3"/>
      </w:pPr>
      <w:bookmarkStart w:id="581" w:name="_Toc499041621"/>
      <w:bookmarkStart w:id="582" w:name="_Toc126042977"/>
      <w:bookmarkStart w:id="583" w:name="_Toc48573638"/>
      <w:r w:rsidRPr="00B7030B">
        <w:t>Modeling Porosity</w:t>
      </w:r>
      <w:bookmarkEnd w:id="581"/>
      <w:bookmarkEnd w:id="582"/>
      <w:bookmarkEnd w:id="583"/>
    </w:p>
    <w:p w14:paraId="1EE8055E" w14:textId="77777777" w:rsidR="00DC6305" w:rsidRPr="00C25A9E" w:rsidRDefault="00DC6305" w:rsidP="007A3922">
      <w:r w:rsidRPr="00C25A9E">
        <w:t xml:space="preserve">The volume </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Pr="00C25A9E">
        <w:t xml:space="preserve"> of macrophytes can be estimated by dividing the macrophyte mass in a model cell </w:t>
      </w:r>
      <m:oMath>
        <m:r>
          <w:rPr>
            <w:rFonts w:ascii="Cambria Math" w:hAnsi="Cambria Math"/>
          </w:rPr>
          <m:t>m</m:t>
        </m:r>
      </m:oMath>
      <w:r w:rsidRPr="00C25A9E">
        <w:t xml:space="preserve"> by density </w:t>
      </w:r>
      <m:oMath>
        <m:sSub>
          <m:sSubPr>
            <m:ctrlPr>
              <w:rPr>
                <w:rFonts w:ascii="Cambria Math" w:hAnsi="Cambria Math"/>
                <w:i/>
              </w:rPr>
            </m:ctrlPr>
          </m:sSubPr>
          <m:e>
            <m:r>
              <w:rPr>
                <w:rFonts w:ascii="Cambria Math"/>
              </w:rPr>
              <m:t>ρ</m:t>
            </m:r>
          </m:e>
          <m:sub>
            <m:r>
              <w:rPr>
                <w:rFonts w:ascii="Cambria Math"/>
              </w:rPr>
              <m:t>m</m:t>
            </m:r>
          </m:sub>
        </m:sSub>
      </m:oMath>
      <w:r w:rsidRPr="00C25A9E">
        <w:t xml:space="preserve"> </w:t>
      </w:r>
    </w:p>
    <w:p w14:paraId="4622A856" w14:textId="759A040E" w:rsidR="00DC6305" w:rsidRPr="002F3BEF" w:rsidRDefault="00000000" w:rsidP="007A3922">
      <m:oMathPara>
        <m:oMath>
          <m:sSub>
            <m:sSubPr>
              <m:ctrlPr>
                <w:rPr>
                  <w:rFonts w:ascii="Cambria Math" w:hAnsi="Cambria Math"/>
                </w:rPr>
              </m:ctrlPr>
            </m:sSubPr>
            <m:e>
              <m:r>
                <w:rPr>
                  <w:rFonts w:ascii="Cambria Math" w:hAnsi="Cambria Math"/>
                </w:rPr>
                <m:t>V</m:t>
              </m:r>
            </m:e>
            <m:sub>
              <m:r>
                <w:rPr>
                  <w:rFonts w:ascii="Cambria Math" w:hAnsi="Cambria Math"/>
                </w:rPr>
                <m:t>m</m:t>
              </m:r>
            </m:sub>
          </m:sSub>
          <m:r>
            <m:rPr>
              <m:sty m:val="p"/>
            </m:rPr>
            <w:rPr>
              <w:rFonts w:ascii="Cambria Math" w:hAnsi="Cambria Math"/>
            </w:rPr>
            <m:t>=</m:t>
          </m:r>
          <m:f>
            <m:fPr>
              <m:ctrlPr>
                <w:rPr>
                  <w:rFonts w:ascii="Cambria Math" w:hAnsi="Cambria Math"/>
                </w:rPr>
              </m:ctrlPr>
            </m:fPr>
            <m:num>
              <m:r>
                <w:rPr>
                  <w:rFonts w:ascii="Cambria Math" w:hAnsi="Cambria Math"/>
                </w:rPr>
                <m:t>m</m:t>
              </m:r>
            </m:num>
            <m:den>
              <m:sSub>
                <m:sSubPr>
                  <m:ctrlPr>
                    <w:rPr>
                      <w:rFonts w:ascii="Cambria Math" w:hAnsi="Cambria Math"/>
                    </w:rPr>
                  </m:ctrlPr>
                </m:sSubPr>
                <m:e>
                  <m:r>
                    <w:rPr>
                      <w:rFonts w:ascii="Cambria Math" w:hAnsi="Cambria Math"/>
                    </w:rPr>
                    <m:t>ρ</m:t>
                  </m:r>
                </m:e>
                <m:sub>
                  <m:r>
                    <w:rPr>
                      <w:rFonts w:ascii="Cambria Math" w:hAnsi="Cambria Math"/>
                    </w:rPr>
                    <m:t>m</m:t>
                  </m:r>
                </m:sub>
              </m:sSub>
            </m:den>
          </m:f>
        </m:oMath>
      </m:oMathPara>
    </w:p>
    <w:p w14:paraId="309A7AEF" w14:textId="77777777" w:rsidR="002F3BEF" w:rsidRPr="00C25A9E" w:rsidRDefault="002F3BEF" w:rsidP="007A3922"/>
    <w:p w14:paraId="3AA0C621" w14:textId="172F5080" w:rsidR="00DC6305" w:rsidRPr="00C25A9E" w:rsidRDefault="00DC6305" w:rsidP="00B6554A">
      <w:r w:rsidRPr="00C25A9E">
        <w:t xml:space="preserve">The porosity </w:t>
      </w:r>
      <m:oMath>
        <m:r>
          <w:rPr>
            <w:rFonts w:ascii="Cambria Math" w:hAnsi="Cambria Math"/>
          </w:rPr>
          <m:t>φ</m:t>
        </m:r>
      </m:oMath>
      <w:r w:rsidRPr="00C25A9E">
        <w:t xml:space="preserve"> was estimated by dividing volume within a cell free of macrophytes by the cell total volume </w:t>
      </w:r>
      <m:oMath>
        <m:r>
          <w:rPr>
            <w:rFonts w:ascii="Cambria Math"/>
          </w:rPr>
          <m:t>V,</m:t>
        </m:r>
      </m:oMath>
      <w:r w:rsidRPr="00C25A9E">
        <w:t xml:space="preserve"> giving</w:t>
      </w:r>
    </w:p>
    <w:p w14:paraId="44DDC67D" w14:textId="77777777" w:rsidR="00DC6305" w:rsidRPr="00C25A9E" w:rsidRDefault="008F3173" w:rsidP="00127D1D">
      <w:pPr>
        <w:spacing w:after="120"/>
      </w:pPr>
      <m:oMathPara>
        <m:oMath>
          <m:r>
            <w:rPr>
              <w:rFonts w:ascii="Cambria Math" w:hAnsi="Cambria Math" w:cs="Cambria Math"/>
            </w:rPr>
            <m:t>φ</m:t>
          </m:r>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V</m:t>
                  </m:r>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m</m:t>
                      </m:r>
                    </m:sub>
                  </m:sSub>
                </m:num>
                <m:den>
                  <m:r>
                    <w:rPr>
                      <w:rFonts w:ascii="Cambria Math" w:hAnsi="Cambria Math"/>
                    </w:rPr>
                    <m:t>V</m:t>
                  </m:r>
                </m:den>
              </m:f>
            </m:e>
          </m:d>
        </m:oMath>
      </m:oMathPara>
    </w:p>
    <w:p w14:paraId="0B1495D6" w14:textId="77777777" w:rsidR="00DC6305" w:rsidRPr="00C25A9E" w:rsidRDefault="00DC6305" w:rsidP="00B6554A">
      <w:r w:rsidRPr="00C25A9E">
        <w:t>The cross-sectional area of each model cell was multiplied by the porosity to calculate the effective cross-sectional area.   The porosity affected both the continuity and momentum equations.</w:t>
      </w:r>
    </w:p>
    <w:p w14:paraId="2FC4DFDA" w14:textId="77777777" w:rsidR="00DC6305" w:rsidRPr="00B7030B" w:rsidRDefault="00DC6305" w:rsidP="007552CD"/>
    <w:p w14:paraId="2ECC6F02" w14:textId="77777777" w:rsidR="00DC6305" w:rsidRPr="00B7030B" w:rsidRDefault="00DC6305" w:rsidP="007552CD">
      <w:pPr>
        <w:pStyle w:val="Heading3"/>
      </w:pPr>
      <w:bookmarkStart w:id="584" w:name="_Toc499041622"/>
      <w:bookmarkStart w:id="585" w:name="_Toc126042978"/>
      <w:bookmarkStart w:id="586" w:name="_Toc48573639"/>
      <w:r w:rsidRPr="00B7030B">
        <w:t>Changes to Governing Equations</w:t>
      </w:r>
      <w:bookmarkEnd w:id="584"/>
      <w:bookmarkEnd w:id="585"/>
      <w:bookmarkEnd w:id="586"/>
    </w:p>
    <w:p w14:paraId="73CB7E22" w14:textId="00A74F0F" w:rsidR="00DC6305" w:rsidRDefault="00DC6305" w:rsidP="007552CD">
      <w:r w:rsidRPr="00C25A9E">
        <w:t>Several of the governing equations have been altered to account for porosity and the frictional effects of macrophytes.  Equations affected include the x-momentum equation, the continuity equation, the free water surface equation, and the constituent transport equation.  The new x-momentum equation is</w:t>
      </w:r>
    </w:p>
    <w:p w14:paraId="60B2D975" w14:textId="77777777" w:rsidR="00C25A9E" w:rsidRPr="00C25A9E" w:rsidRDefault="00C25A9E" w:rsidP="007552CD"/>
    <w:p w14:paraId="484D4820" w14:textId="1EED0149" w:rsidR="00DC6305" w:rsidRPr="00B7030B" w:rsidRDefault="00000000" w:rsidP="000C0DE5">
      <w:pPr>
        <w:jc w:val="right"/>
        <w:rPr>
          <w:noProof/>
        </w:rPr>
      </w:pPr>
      <m:oMath>
        <m:f>
          <m:fPr>
            <m:ctrlPr>
              <w:rPr>
                <w:rFonts w:ascii="Cambria Math" w:hAnsi="Cambria Math"/>
                <w:noProof/>
              </w:rPr>
            </m:ctrlPr>
          </m:fPr>
          <m:num>
            <m:r>
              <w:rPr>
                <w:rFonts w:ascii="Cambria Math" w:hAnsi="Cambria Math"/>
                <w:noProof/>
              </w:rPr>
              <m:t>∂UφB</m:t>
            </m:r>
          </m:num>
          <m:den>
            <m:r>
              <w:rPr>
                <w:rFonts w:ascii="Cambria Math" w:hAnsi="Cambria Math"/>
                <w:noProof/>
              </w:rPr>
              <m:t>∂t</m:t>
            </m:r>
          </m:den>
        </m:f>
        <m:r>
          <m:rPr>
            <m:sty m:val="p"/>
          </m:rPr>
          <w:rPr>
            <w:rFonts w:ascii="Cambria Math" w:hAnsi="Cambria Math"/>
            <w:noProof/>
          </w:rPr>
          <m:t>+</m:t>
        </m:r>
        <m:f>
          <m:fPr>
            <m:ctrlPr>
              <w:rPr>
                <w:rFonts w:ascii="Cambria Math" w:hAnsi="Cambria Math"/>
                <w:noProof/>
              </w:rPr>
            </m:ctrlPr>
          </m:fPr>
          <m:num>
            <m:r>
              <w:rPr>
                <w:rFonts w:ascii="Cambria Math" w:hAnsi="Cambria Math"/>
                <w:noProof/>
              </w:rPr>
              <m:t>∂UUφB</m:t>
            </m:r>
          </m:num>
          <m:den>
            <m:r>
              <w:rPr>
                <w:rFonts w:ascii="Cambria Math" w:hAnsi="Cambria Math"/>
                <w:noProof/>
              </w:rPr>
              <m:t>∂x</m:t>
            </m:r>
          </m:den>
        </m:f>
        <m:r>
          <m:rPr>
            <m:sty m:val="p"/>
          </m:rPr>
          <w:rPr>
            <w:rFonts w:ascii="Cambria Math" w:hAnsi="Cambria Math"/>
            <w:noProof/>
          </w:rPr>
          <m:t>+</m:t>
        </m:r>
        <m:f>
          <m:fPr>
            <m:ctrlPr>
              <w:rPr>
                <w:rFonts w:ascii="Cambria Math" w:hAnsi="Cambria Math"/>
                <w:noProof/>
              </w:rPr>
            </m:ctrlPr>
          </m:fPr>
          <m:num>
            <m:r>
              <w:rPr>
                <w:rFonts w:ascii="Cambria Math" w:hAnsi="Cambria Math"/>
                <w:noProof/>
              </w:rPr>
              <m:t>∂WUφB</m:t>
            </m:r>
          </m:num>
          <m:den>
            <m:r>
              <w:rPr>
                <w:rFonts w:ascii="Cambria Math" w:hAnsi="Cambria Math"/>
                <w:noProof/>
              </w:rPr>
              <m:t>∂z</m:t>
            </m:r>
          </m:den>
        </m:f>
        <m:r>
          <m:rPr>
            <m:sty m:val="p"/>
          </m:rPr>
          <w:rPr>
            <w:rFonts w:ascii="Cambria Math" w:hAnsi="Cambria Math"/>
            <w:noProof/>
          </w:rPr>
          <m:t>=-</m:t>
        </m:r>
        <m:f>
          <m:fPr>
            <m:ctrlPr>
              <w:rPr>
                <w:rFonts w:ascii="Cambria Math" w:hAnsi="Cambria Math"/>
                <w:noProof/>
              </w:rPr>
            </m:ctrlPr>
          </m:fPr>
          <m:num>
            <m:r>
              <w:rPr>
                <w:rFonts w:ascii="Cambria Math" w:hAnsi="Cambria Math"/>
                <w:noProof/>
              </w:rPr>
              <m:t>φB</m:t>
            </m:r>
          </m:num>
          <m:den>
            <m:r>
              <w:rPr>
                <w:rFonts w:ascii="Cambria Math" w:hAnsi="Cambria Math"/>
                <w:noProof/>
              </w:rPr>
              <m:t>ρ</m:t>
            </m:r>
          </m:den>
        </m:f>
        <m:f>
          <m:fPr>
            <m:ctrlPr>
              <w:rPr>
                <w:rFonts w:ascii="Cambria Math" w:hAnsi="Cambria Math"/>
                <w:noProof/>
              </w:rPr>
            </m:ctrlPr>
          </m:fPr>
          <m:num>
            <m:r>
              <w:rPr>
                <w:rFonts w:ascii="Cambria Math" w:hAnsi="Cambria Math"/>
                <w:noProof/>
              </w:rPr>
              <m:t>∂P</m:t>
            </m:r>
          </m:num>
          <m:den>
            <m:r>
              <w:rPr>
                <w:rFonts w:ascii="Cambria Math" w:hAnsi="Cambria Math"/>
                <w:noProof/>
              </w:rPr>
              <m:t>∂x</m:t>
            </m:r>
          </m:den>
        </m:f>
        <m:r>
          <m:rPr>
            <m:sty m:val="p"/>
          </m:rPr>
          <w:rPr>
            <w:rFonts w:ascii="Cambria Math" w:hAnsi="Cambria Math"/>
            <w:noProof/>
          </w:rPr>
          <m:t>+</m:t>
        </m:r>
        <m:f>
          <m:fPr>
            <m:ctrlPr>
              <w:rPr>
                <w:rFonts w:ascii="Cambria Math" w:hAnsi="Cambria Math"/>
                <w:noProof/>
              </w:rPr>
            </m:ctrlPr>
          </m:fPr>
          <m:num>
            <m:r>
              <m:rPr>
                <m:sty m:val="p"/>
              </m:rPr>
              <w:rPr>
                <w:rFonts w:ascii="Cambria Math" w:hAnsi="Cambria Math"/>
                <w:noProof/>
              </w:rPr>
              <m:t>1</m:t>
            </m:r>
          </m:num>
          <m:den>
            <m:r>
              <w:rPr>
                <w:rFonts w:ascii="Cambria Math" w:hAnsi="Cambria Math"/>
                <w:noProof/>
              </w:rPr>
              <m:t>ρ</m:t>
            </m:r>
          </m:den>
        </m:f>
        <m:f>
          <m:fPr>
            <m:ctrlPr>
              <w:rPr>
                <w:rFonts w:ascii="Cambria Math" w:hAnsi="Cambria Math"/>
                <w:noProof/>
              </w:rPr>
            </m:ctrlPr>
          </m:fPr>
          <m:num>
            <m:r>
              <w:rPr>
                <w:rFonts w:ascii="Cambria Math" w:hAnsi="Cambria Math"/>
                <w:noProof/>
              </w:rPr>
              <m:t>∂φB</m:t>
            </m:r>
            <m:sSub>
              <m:sSubPr>
                <m:ctrlPr>
                  <w:rPr>
                    <w:rFonts w:ascii="Cambria Math" w:hAnsi="Cambria Math"/>
                    <w:noProof/>
                  </w:rPr>
                </m:ctrlPr>
              </m:sSubPr>
              <m:e>
                <m:r>
                  <w:rPr>
                    <w:rFonts w:ascii="Cambria Math" w:hAnsi="Cambria Math"/>
                    <w:noProof/>
                  </w:rPr>
                  <m:t>τ</m:t>
                </m:r>
              </m:e>
              <m:sub>
                <m:r>
                  <w:rPr>
                    <w:rFonts w:ascii="Cambria Math" w:hAnsi="Cambria Math"/>
                    <w:noProof/>
                  </w:rPr>
                  <m:t>xx</m:t>
                </m:r>
              </m:sub>
            </m:sSub>
          </m:num>
          <m:den>
            <m:r>
              <w:rPr>
                <w:rFonts w:ascii="Cambria Math" w:hAnsi="Cambria Math"/>
                <w:noProof/>
              </w:rPr>
              <m:t>∂x</m:t>
            </m:r>
          </m:den>
        </m:f>
        <m:r>
          <m:rPr>
            <m:sty m:val="p"/>
          </m:rPr>
          <w:rPr>
            <w:rFonts w:ascii="Cambria Math" w:hAnsi="Cambria Math"/>
            <w:noProof/>
          </w:rPr>
          <m:t>+</m:t>
        </m:r>
        <m:f>
          <m:fPr>
            <m:ctrlPr>
              <w:rPr>
                <w:rFonts w:ascii="Cambria Math" w:hAnsi="Cambria Math"/>
                <w:noProof/>
              </w:rPr>
            </m:ctrlPr>
          </m:fPr>
          <m:num>
            <m:r>
              <m:rPr>
                <m:sty m:val="p"/>
              </m:rPr>
              <w:rPr>
                <w:rFonts w:ascii="Cambria Math" w:hAnsi="Cambria Math"/>
                <w:noProof/>
              </w:rPr>
              <m:t>1</m:t>
            </m:r>
          </m:num>
          <m:den>
            <m:r>
              <w:rPr>
                <w:rFonts w:ascii="Cambria Math" w:hAnsi="Cambria Math"/>
                <w:noProof/>
              </w:rPr>
              <m:t>ρ</m:t>
            </m:r>
          </m:den>
        </m:f>
        <m:f>
          <m:fPr>
            <m:ctrlPr>
              <w:rPr>
                <w:rFonts w:ascii="Cambria Math" w:hAnsi="Cambria Math"/>
                <w:noProof/>
              </w:rPr>
            </m:ctrlPr>
          </m:fPr>
          <m:num>
            <m:r>
              <w:rPr>
                <w:rFonts w:ascii="Cambria Math" w:hAnsi="Cambria Math"/>
                <w:noProof/>
              </w:rPr>
              <m:t>∂φ</m:t>
            </m:r>
            <m:r>
              <w:rPr>
                <w:rFonts w:ascii="Cambria Math" w:hAnsi="Cambria Math"/>
                <w:noProof/>
              </w:rPr>
              <m:t>B</m:t>
            </m:r>
            <m:sSub>
              <m:sSubPr>
                <m:ctrlPr>
                  <w:rPr>
                    <w:rFonts w:ascii="Cambria Math" w:hAnsi="Cambria Math"/>
                    <w:noProof/>
                  </w:rPr>
                </m:ctrlPr>
              </m:sSubPr>
              <m:e>
                <m:r>
                  <w:rPr>
                    <w:rFonts w:ascii="Cambria Math" w:hAnsi="Cambria Math"/>
                    <w:noProof/>
                  </w:rPr>
                  <m:t>τ</m:t>
                </m:r>
              </m:e>
              <m:sub>
                <m:r>
                  <w:rPr>
                    <w:rFonts w:ascii="Cambria Math" w:hAnsi="Cambria Math"/>
                    <w:noProof/>
                  </w:rPr>
                  <m:t>xz</m:t>
                </m:r>
              </m:sub>
            </m:sSub>
          </m:num>
          <m:den>
            <m:r>
              <w:rPr>
                <w:rFonts w:ascii="Cambria Math" w:hAnsi="Cambria Math"/>
                <w:noProof/>
              </w:rPr>
              <m:t>∂z</m:t>
            </m:r>
          </m:den>
        </m:f>
      </m:oMath>
      <w:r w:rsidR="00A11F75">
        <w:tab/>
      </w:r>
      <w:r w:rsidR="00A11F75" w:rsidRPr="00B7030B">
        <w:rPr>
          <w:b/>
          <w:bCs/>
        </w:rPr>
        <w:t>(</w:t>
      </w:r>
      <w:r w:rsidR="00A11F75">
        <w:rPr>
          <w:b/>
          <w:bCs/>
        </w:rPr>
        <w:fldChar w:fldCharType="begin"/>
      </w:r>
      <w:r w:rsidR="00A11F75">
        <w:rPr>
          <w:b/>
          <w:bCs/>
        </w:rPr>
        <w:instrText xml:space="preserve"> STYLEREF 1 \s </w:instrText>
      </w:r>
      <w:r w:rsidR="00A11F75">
        <w:rPr>
          <w:b/>
          <w:bCs/>
        </w:rPr>
        <w:fldChar w:fldCharType="separate"/>
      </w:r>
      <w:r w:rsidR="00A95042">
        <w:rPr>
          <w:b/>
          <w:bCs/>
          <w:noProof/>
        </w:rPr>
        <w:t>4</w:t>
      </w:r>
      <w:r w:rsidR="00A11F75">
        <w:rPr>
          <w:b/>
          <w:bCs/>
        </w:rPr>
        <w:fldChar w:fldCharType="end"/>
      </w:r>
      <w:r w:rsidR="00A11F75">
        <w:rPr>
          <w:b/>
          <w:bCs/>
        </w:rPr>
        <w:noBreakHyphen/>
      </w:r>
      <w:r w:rsidR="00A11F75">
        <w:rPr>
          <w:b/>
          <w:bCs/>
        </w:rPr>
        <w:fldChar w:fldCharType="begin"/>
      </w:r>
      <w:r w:rsidR="00A11F75">
        <w:rPr>
          <w:b/>
          <w:bCs/>
        </w:rPr>
        <w:instrText xml:space="preserve"> SEQ Equation \* ARABIC \s 1 </w:instrText>
      </w:r>
      <w:r w:rsidR="00A11F75">
        <w:rPr>
          <w:b/>
          <w:bCs/>
        </w:rPr>
        <w:fldChar w:fldCharType="separate"/>
      </w:r>
      <w:r w:rsidR="00A95042">
        <w:rPr>
          <w:b/>
          <w:bCs/>
          <w:noProof/>
        </w:rPr>
        <w:t>103</w:t>
      </w:r>
      <w:r w:rsidR="00A11F75">
        <w:rPr>
          <w:b/>
          <w:bCs/>
        </w:rPr>
        <w:fldChar w:fldCharType="end"/>
      </w:r>
      <w:r w:rsidR="00A11F75" w:rsidRPr="00B7030B">
        <w:rPr>
          <w:b/>
          <w:bCs/>
        </w:rPr>
        <w:t>)</w:t>
      </w:r>
    </w:p>
    <w:p w14:paraId="57D4DFAC" w14:textId="77777777" w:rsidR="00A11F75" w:rsidRDefault="00A11F75" w:rsidP="00B6554A">
      <w:pPr>
        <w:rPr>
          <w:noProof/>
        </w:rPr>
      </w:pPr>
    </w:p>
    <w:p w14:paraId="1C95A07B" w14:textId="77777777" w:rsidR="00DC6305" w:rsidRPr="00C25A9E" w:rsidRDefault="00DC6305" w:rsidP="000C0DE5">
      <w:pPr>
        <w:pStyle w:val="where"/>
      </w:pPr>
      <w:r w:rsidRPr="00C25A9E">
        <w:rPr>
          <w:noProof/>
        </w:rPr>
        <w:t>where</w:t>
      </w:r>
      <w:r w:rsidR="00A11F75">
        <w:rPr>
          <w:noProof/>
        </w:rPr>
        <w:t>:</w:t>
      </w:r>
    </w:p>
    <w:p w14:paraId="333A3DBD" w14:textId="7ADD56FF" w:rsidR="00DC6305" w:rsidRPr="00C25A9E" w:rsidRDefault="008F3173" w:rsidP="00B6554A">
      <m:oMath>
        <m:r>
          <w:rPr>
            <w:rFonts w:ascii="Cambria Math"/>
          </w:rPr>
          <m:t>U</m:t>
        </m:r>
      </m:oMath>
      <w:r w:rsidR="00F749E5">
        <w:t xml:space="preserve"> = </w:t>
      </w:r>
      <w:r w:rsidR="00DC6305" w:rsidRPr="00C25A9E">
        <w:t>x-direction velocity, m/sec</w:t>
      </w:r>
    </w:p>
    <w:p w14:paraId="5C5F5832" w14:textId="185F5D9D" w:rsidR="00DC6305" w:rsidRPr="00C25A9E" w:rsidRDefault="008F3173" w:rsidP="005611B1">
      <m:oMath>
        <m:r>
          <w:rPr>
            <w:rFonts w:ascii="Cambria Math" w:hAnsi="Cambria Math" w:cs="Cambria Math"/>
          </w:rPr>
          <m:t>W</m:t>
        </m:r>
      </m:oMath>
      <w:r w:rsidRPr="00C25A9E">
        <w:t xml:space="preserve"> </w:t>
      </w:r>
      <w:r w:rsidR="00F749E5">
        <w:t xml:space="preserve">= </w:t>
      </w:r>
      <w:r w:rsidR="00DC6305" w:rsidRPr="00C25A9E">
        <w:t>z–direction velocity, m/sec</w:t>
      </w:r>
    </w:p>
    <w:p w14:paraId="50C75C84" w14:textId="1D9715F2" w:rsidR="00DC6305" w:rsidRPr="00C25A9E" w:rsidRDefault="008F3173" w:rsidP="00CE0271">
      <m:oMath>
        <m:r>
          <w:rPr>
            <w:rFonts w:ascii="Cambria Math" w:hAnsi="Cambria Math" w:cs="Cambria Math"/>
          </w:rPr>
          <m:t>B</m:t>
        </m:r>
      </m:oMath>
      <w:r w:rsidR="00DC6305" w:rsidRPr="00C25A9E">
        <w:t xml:space="preserve"> </w:t>
      </w:r>
      <w:r w:rsidR="00F749E5">
        <w:t xml:space="preserve">= </w:t>
      </w:r>
      <w:r w:rsidR="00DC6305" w:rsidRPr="00C25A9E">
        <w:t>channel width, meters</w:t>
      </w:r>
    </w:p>
    <w:p w14:paraId="0B351271" w14:textId="4831AA73" w:rsidR="00DC6305" w:rsidRPr="00C25A9E" w:rsidRDefault="008F3173" w:rsidP="007552CD">
      <m:oMath>
        <m:r>
          <w:rPr>
            <w:rFonts w:ascii="Cambria Math" w:hAnsi="Cambria Math" w:cs="Cambria Math"/>
          </w:rPr>
          <m:t>ρ</m:t>
        </m:r>
      </m:oMath>
      <w:r w:rsidR="00DC6305" w:rsidRPr="00C25A9E">
        <w:t xml:space="preserve"> </w:t>
      </w:r>
      <w:r w:rsidR="00F749E5">
        <w:t xml:space="preserve">= </w:t>
      </w:r>
      <w:r w:rsidR="00DC6305" w:rsidRPr="00C25A9E">
        <w:t>density, mg/l</w:t>
      </w:r>
    </w:p>
    <w:p w14:paraId="0E112E67" w14:textId="3464C6D5" w:rsidR="00DC6305" w:rsidRPr="00C25A9E" w:rsidRDefault="008F3173" w:rsidP="007552CD">
      <m:oMath>
        <m:r>
          <w:rPr>
            <w:rFonts w:ascii="Cambria Math" w:hAnsi="Cambria Math" w:cs="Cambria Math"/>
          </w:rPr>
          <m:t>P</m:t>
        </m:r>
      </m:oMath>
      <w:r w:rsidRPr="00C25A9E">
        <w:t xml:space="preserve"> </w:t>
      </w:r>
      <w:r w:rsidR="00F749E5">
        <w:t xml:space="preserve">= </w:t>
      </w:r>
      <w:r w:rsidR="00DC6305" w:rsidRPr="00C25A9E">
        <w:t>Pressure, Newtons/m</w:t>
      </w:r>
      <w:r w:rsidR="00DC6305" w:rsidRPr="00C25A9E">
        <w:rPr>
          <w:vertAlign w:val="superscript"/>
        </w:rPr>
        <w:t>2</w:t>
      </w:r>
    </w:p>
    <w:p w14:paraId="442DE57B" w14:textId="279B760E" w:rsidR="00DC6305" w:rsidRPr="00C25A9E" w:rsidRDefault="00000000" w:rsidP="007552CD">
      <m:oMath>
        <m:sSub>
          <m:sSubPr>
            <m:ctrlPr>
              <w:rPr>
                <w:rFonts w:ascii="Cambria Math" w:hAnsi="Cambria Math"/>
                <w:i/>
              </w:rPr>
            </m:ctrlPr>
          </m:sSubPr>
          <m:e>
            <m:r>
              <w:rPr>
                <w:rFonts w:ascii="Cambria Math"/>
              </w:rPr>
              <m:t>τ</m:t>
            </m:r>
          </m:e>
          <m:sub>
            <m:r>
              <w:rPr>
                <w:rFonts w:ascii="Cambria Math"/>
              </w:rPr>
              <m:t>xz</m:t>
            </m:r>
          </m:sub>
        </m:sSub>
        <m:r>
          <w:rPr>
            <w:rFonts w:ascii="Cambria Math" w:hAnsi="Cambria Math"/>
          </w:rPr>
          <m:t xml:space="preserve"> </m:t>
        </m:r>
      </m:oMath>
      <w:r w:rsidR="00F749E5">
        <w:t xml:space="preserve">= </w:t>
      </w:r>
      <w:r w:rsidR="00DC6305" w:rsidRPr="00C25A9E">
        <w:t>vertical shear stress, Newtons/m</w:t>
      </w:r>
      <w:r w:rsidR="00DC6305" w:rsidRPr="00C25A9E">
        <w:rPr>
          <w:vertAlign w:val="superscript"/>
        </w:rPr>
        <w:t>2</w:t>
      </w:r>
    </w:p>
    <w:p w14:paraId="2FC98523" w14:textId="459C26E9" w:rsidR="00DC6305" w:rsidRDefault="00000000" w:rsidP="007552CD">
      <w:pPr>
        <w:rPr>
          <w:vertAlign w:val="superscript"/>
        </w:rPr>
      </w:pPr>
      <m:oMath>
        <m:sSub>
          <m:sSubPr>
            <m:ctrlPr>
              <w:rPr>
                <w:rFonts w:ascii="Cambria Math" w:hAnsi="Cambria Math"/>
                <w:i/>
              </w:rPr>
            </m:ctrlPr>
          </m:sSubPr>
          <m:e>
            <m:r>
              <w:rPr>
                <w:rFonts w:ascii="Cambria Math"/>
              </w:rPr>
              <m:t>τ</m:t>
            </m:r>
          </m:e>
          <m:sub>
            <m:r>
              <w:rPr>
                <w:rFonts w:ascii="Cambria Math"/>
              </w:rPr>
              <m:t>xx</m:t>
            </m:r>
          </m:sub>
        </m:sSub>
        <m:r>
          <w:rPr>
            <w:rFonts w:ascii="Cambria Math" w:hAnsi="Cambria Math"/>
          </w:rPr>
          <m:t xml:space="preserve"> </m:t>
        </m:r>
      </m:oMath>
      <w:r w:rsidR="00F749E5">
        <w:t>=</w:t>
      </w:r>
      <w:r w:rsidR="00DC6305" w:rsidRPr="00C25A9E">
        <w:t xml:space="preserve"> longitudinal shear stress, Newtons/m</w:t>
      </w:r>
      <w:r w:rsidR="00DC6305" w:rsidRPr="00C25A9E">
        <w:rPr>
          <w:vertAlign w:val="superscript"/>
        </w:rPr>
        <w:t>2</w:t>
      </w:r>
    </w:p>
    <w:p w14:paraId="6105674E" w14:textId="610CB444" w:rsidR="00C25A9E" w:rsidRPr="00C25A9E" w:rsidRDefault="00C25A9E" w:rsidP="007552CD">
      <w:r>
        <w:sym w:font="Symbol" w:char="F06A"/>
      </w:r>
      <w:r w:rsidR="00613DF7">
        <w:t xml:space="preserve"> </w:t>
      </w:r>
      <w:r w:rsidR="00F749E5">
        <w:t>=</w:t>
      </w:r>
      <w:r>
        <w:t xml:space="preserve"> porosity</w:t>
      </w:r>
    </w:p>
    <w:p w14:paraId="27590224" w14:textId="77777777" w:rsidR="00DC6305" w:rsidRPr="00C25A9E" w:rsidRDefault="00DC6305" w:rsidP="007552CD"/>
    <w:p w14:paraId="1CB3DAA6" w14:textId="0AFB157B" w:rsidR="00DC6305" w:rsidRDefault="00DC6305" w:rsidP="007552CD">
      <w:r w:rsidRPr="00C25A9E">
        <w:lastRenderedPageBreak/>
        <w:t>Vertical shear stress</w:t>
      </w:r>
      <w:r w:rsidR="00700797">
        <w:t>,</w:t>
      </w:r>
      <w:r w:rsidRPr="00C25A9E">
        <w:t xml:space="preserve"> </w:t>
      </w:r>
      <m:oMath>
        <m:sSub>
          <m:sSubPr>
            <m:ctrlPr>
              <w:rPr>
                <w:rFonts w:ascii="Cambria Math" w:hAnsi="Cambria Math"/>
                <w:i/>
              </w:rPr>
            </m:ctrlPr>
          </m:sSubPr>
          <m:e>
            <m:r>
              <w:rPr>
                <w:rFonts w:ascii="Cambria Math"/>
              </w:rPr>
              <m:t>τ</m:t>
            </m:r>
          </m:e>
          <m:sub>
            <m:r>
              <w:rPr>
                <w:rFonts w:ascii="Cambria Math"/>
              </w:rPr>
              <m:t>xz</m:t>
            </m:r>
          </m:sub>
        </m:sSub>
        <m:r>
          <w:rPr>
            <w:rFonts w:ascii="Cambria Math" w:hAnsi="Cambria Math"/>
          </w:rPr>
          <m:t xml:space="preserve">, </m:t>
        </m:r>
      </m:oMath>
      <w:r w:rsidRPr="00C25A9E">
        <w:t>is a function of interfacial shear stress, shear stress due to wind, and bottom and plant shear stress</w:t>
      </w:r>
      <w:r w:rsidR="00700797">
        <w:t xml:space="preserve">, </w:t>
      </w:r>
      <w:r w:rsidR="004E0BD0">
        <w:t xml:space="preserve">as </w:t>
      </w:r>
      <w:r w:rsidRPr="00C25A9E">
        <w:t>determined from</w:t>
      </w:r>
    </w:p>
    <w:p w14:paraId="3AD7D54B" w14:textId="77777777" w:rsidR="00C25A9E" w:rsidRPr="00C25A9E" w:rsidRDefault="00C25A9E" w:rsidP="007552CD"/>
    <w:p w14:paraId="051E6090" w14:textId="1D696230" w:rsidR="00DC6305" w:rsidRPr="00B7030B" w:rsidRDefault="00000000" w:rsidP="000C0DE5">
      <w:pPr>
        <w:rPr>
          <w:noProof/>
        </w:rPr>
      </w:pPr>
      <m:oMath>
        <m:f>
          <m:fPr>
            <m:ctrlPr>
              <w:rPr>
                <w:rFonts w:ascii="Cambria Math" w:hAnsi="Cambria Math"/>
                <w:noProof/>
              </w:rPr>
            </m:ctrlPr>
          </m:fPr>
          <m:num>
            <m:sSub>
              <m:sSubPr>
                <m:ctrlPr>
                  <w:rPr>
                    <w:rFonts w:ascii="Cambria Math" w:hAnsi="Cambria Math"/>
                    <w:noProof/>
                  </w:rPr>
                </m:ctrlPr>
              </m:sSubPr>
              <m:e>
                <m:r>
                  <w:rPr>
                    <w:rFonts w:ascii="Cambria Math" w:hAnsi="Cambria Math"/>
                    <w:noProof/>
                  </w:rPr>
                  <m:t>τ</m:t>
                </m:r>
              </m:e>
              <m:sub>
                <m:r>
                  <w:rPr>
                    <w:rFonts w:ascii="Cambria Math" w:hAnsi="Cambria Math"/>
                    <w:noProof/>
                  </w:rPr>
                  <m:t>xz</m:t>
                </m:r>
              </m:sub>
            </m:sSub>
          </m:num>
          <m:den>
            <m:r>
              <w:rPr>
                <w:rFonts w:ascii="Cambria Math" w:hAnsi="Cambria Math"/>
                <w:noProof/>
              </w:rPr>
              <m:t>ρ</m:t>
            </m:r>
          </m:den>
        </m:f>
        <m:r>
          <m:rPr>
            <m:sty m:val="p"/>
          </m:rPr>
          <w:rPr>
            <w:rFonts w:ascii="Cambria Math" w:hAnsi="Cambria Math"/>
            <w:noProof/>
          </w:rPr>
          <m:t>=</m:t>
        </m:r>
        <m:sSub>
          <m:sSubPr>
            <m:ctrlPr>
              <w:rPr>
                <w:rFonts w:ascii="Cambria Math" w:hAnsi="Cambria Math"/>
                <w:noProof/>
              </w:rPr>
            </m:ctrlPr>
          </m:sSubPr>
          <m:e>
            <m:r>
              <w:rPr>
                <w:rFonts w:ascii="Cambria Math" w:hAnsi="Cambria Math"/>
                <w:noProof/>
              </w:rPr>
              <m:t>A</m:t>
            </m:r>
          </m:e>
          <m:sub>
            <m:r>
              <w:rPr>
                <w:rFonts w:ascii="Cambria Math" w:hAnsi="Cambria Math"/>
                <w:noProof/>
              </w:rPr>
              <m:t>z</m:t>
            </m:r>
          </m:sub>
        </m:sSub>
        <m:f>
          <m:fPr>
            <m:ctrlPr>
              <w:rPr>
                <w:rFonts w:ascii="Cambria Math" w:hAnsi="Cambria Math"/>
                <w:noProof/>
              </w:rPr>
            </m:ctrlPr>
          </m:fPr>
          <m:num>
            <m:r>
              <w:rPr>
                <w:rFonts w:ascii="Cambria Math" w:hAnsi="Cambria Math"/>
                <w:noProof/>
              </w:rPr>
              <m:t>∂U</m:t>
            </m:r>
          </m:num>
          <m:den>
            <m:r>
              <w:rPr>
                <w:rFonts w:ascii="Cambria Math" w:hAnsi="Cambria Math"/>
                <w:noProof/>
              </w:rPr>
              <m:t>∂z</m:t>
            </m:r>
          </m:den>
        </m:f>
        <m:r>
          <m:rPr>
            <m:sty m:val="p"/>
          </m:rPr>
          <w:rPr>
            <w:rFonts w:ascii="Cambria Math" w:hAnsi="Cambria Math"/>
            <w:noProof/>
          </w:rPr>
          <m:t>+</m:t>
        </m:r>
        <m:f>
          <m:fPr>
            <m:ctrlPr>
              <w:rPr>
                <w:rFonts w:ascii="Cambria Math" w:hAnsi="Cambria Math"/>
                <w:noProof/>
              </w:rPr>
            </m:ctrlPr>
          </m:fPr>
          <m:num>
            <m:sSub>
              <m:sSubPr>
                <m:ctrlPr>
                  <w:rPr>
                    <w:rFonts w:ascii="Cambria Math" w:hAnsi="Cambria Math"/>
                    <w:noProof/>
                  </w:rPr>
                </m:ctrlPr>
              </m:sSubPr>
              <m:e>
                <m:r>
                  <w:rPr>
                    <w:rFonts w:ascii="Cambria Math" w:hAnsi="Cambria Math"/>
                    <w:noProof/>
                  </w:rPr>
                  <m:t>τ</m:t>
                </m:r>
              </m:e>
              <m:sub>
                <m:r>
                  <w:rPr>
                    <w:rFonts w:ascii="Cambria Math" w:hAnsi="Cambria Math"/>
                    <w:noProof/>
                  </w:rPr>
                  <m:t>wx</m:t>
                </m:r>
              </m:sub>
            </m:sSub>
          </m:num>
          <m:den>
            <m:r>
              <w:rPr>
                <w:rFonts w:ascii="Cambria Math" w:hAnsi="Cambria Math"/>
                <w:noProof/>
              </w:rPr>
              <m:t>ρ</m:t>
            </m:r>
          </m:den>
        </m:f>
        <m:sSup>
          <m:sSupPr>
            <m:ctrlPr>
              <w:rPr>
                <w:rFonts w:ascii="Cambria Math" w:hAnsi="Cambria Math"/>
                <w:noProof/>
              </w:rPr>
            </m:ctrlPr>
          </m:sSupPr>
          <m:e>
            <m:r>
              <w:rPr>
                <w:rFonts w:ascii="Cambria Math" w:hAnsi="Cambria Math"/>
                <w:noProof/>
              </w:rPr>
              <m:t>e</m:t>
            </m:r>
          </m:e>
          <m:sup>
            <m:r>
              <m:rPr>
                <m:sty m:val="p"/>
              </m:rPr>
              <w:rPr>
                <w:rFonts w:ascii="Cambria Math" w:hAnsi="Cambria Math"/>
                <w:noProof/>
              </w:rPr>
              <m:t>-</m:t>
            </m:r>
            <m:r>
              <w:rPr>
                <w:rFonts w:ascii="Cambria Math" w:hAnsi="Cambria Math"/>
                <w:noProof/>
              </w:rPr>
              <m:t>dkz</m:t>
            </m:r>
          </m:sup>
        </m:sSup>
        <m:r>
          <m:rPr>
            <m:sty m:val="p"/>
          </m:rPr>
          <w:rPr>
            <w:rFonts w:ascii="Cambria Math" w:hAnsi="Cambria Math"/>
            <w:noProof/>
          </w:rPr>
          <m:t>+</m:t>
        </m:r>
        <m:f>
          <m:fPr>
            <m:ctrlPr>
              <w:rPr>
                <w:rFonts w:ascii="Cambria Math" w:hAnsi="Cambria Math"/>
                <w:noProof/>
              </w:rPr>
            </m:ctrlPr>
          </m:fPr>
          <m:num>
            <m:sSub>
              <m:sSubPr>
                <m:ctrlPr>
                  <w:rPr>
                    <w:rFonts w:ascii="Cambria Math" w:hAnsi="Cambria Math"/>
                    <w:noProof/>
                  </w:rPr>
                </m:ctrlPr>
              </m:sSubPr>
              <m:e>
                <m:r>
                  <w:rPr>
                    <w:rFonts w:ascii="Cambria Math" w:hAnsi="Cambria Math"/>
                    <w:noProof/>
                  </w:rPr>
                  <m:t>τ</m:t>
                </m:r>
              </m:e>
              <m:sub>
                <m:r>
                  <w:rPr>
                    <w:rFonts w:ascii="Cambria Math" w:hAnsi="Cambria Math"/>
                    <w:noProof/>
                  </w:rPr>
                  <m:t>bm</m:t>
                </m:r>
              </m:sub>
            </m:sSub>
          </m:num>
          <m:den>
            <m:r>
              <w:rPr>
                <w:rFonts w:ascii="Cambria Math" w:hAnsi="Cambria Math"/>
                <w:noProof/>
              </w:rPr>
              <m:t>ρ</m:t>
            </m:r>
          </m:den>
        </m:f>
      </m:oMath>
      <w:r w:rsidR="00A11F75">
        <w:tab/>
      </w:r>
      <w:r w:rsidR="00A11F75" w:rsidRPr="00B7030B">
        <w:rPr>
          <w:b/>
          <w:bCs/>
        </w:rPr>
        <w:t>(</w:t>
      </w:r>
      <w:r w:rsidR="00A11F75">
        <w:rPr>
          <w:b/>
          <w:bCs/>
        </w:rPr>
        <w:fldChar w:fldCharType="begin"/>
      </w:r>
      <w:r w:rsidR="00A11F75">
        <w:rPr>
          <w:b/>
          <w:bCs/>
        </w:rPr>
        <w:instrText xml:space="preserve"> STYLEREF 1 \s </w:instrText>
      </w:r>
      <w:r w:rsidR="00A11F75">
        <w:rPr>
          <w:b/>
          <w:bCs/>
        </w:rPr>
        <w:fldChar w:fldCharType="separate"/>
      </w:r>
      <w:r w:rsidR="00A95042">
        <w:rPr>
          <w:b/>
          <w:bCs/>
          <w:noProof/>
        </w:rPr>
        <w:t>4</w:t>
      </w:r>
      <w:r w:rsidR="00A11F75">
        <w:rPr>
          <w:b/>
          <w:bCs/>
        </w:rPr>
        <w:fldChar w:fldCharType="end"/>
      </w:r>
      <w:r w:rsidR="00A11F75">
        <w:rPr>
          <w:b/>
          <w:bCs/>
        </w:rPr>
        <w:noBreakHyphen/>
      </w:r>
      <w:r w:rsidR="00A11F75">
        <w:rPr>
          <w:b/>
          <w:bCs/>
        </w:rPr>
        <w:fldChar w:fldCharType="begin"/>
      </w:r>
      <w:r w:rsidR="00A11F75">
        <w:rPr>
          <w:b/>
          <w:bCs/>
        </w:rPr>
        <w:instrText xml:space="preserve"> SEQ Equation \* ARABIC \s 1 </w:instrText>
      </w:r>
      <w:r w:rsidR="00A11F75">
        <w:rPr>
          <w:b/>
          <w:bCs/>
        </w:rPr>
        <w:fldChar w:fldCharType="separate"/>
      </w:r>
      <w:r w:rsidR="00A95042">
        <w:rPr>
          <w:b/>
          <w:bCs/>
          <w:noProof/>
        </w:rPr>
        <w:t>104</w:t>
      </w:r>
      <w:r w:rsidR="00A11F75">
        <w:rPr>
          <w:b/>
          <w:bCs/>
        </w:rPr>
        <w:fldChar w:fldCharType="end"/>
      </w:r>
      <w:r w:rsidR="00A11F75" w:rsidRPr="00B7030B">
        <w:rPr>
          <w:b/>
          <w:bCs/>
        </w:rPr>
        <w:t>)</w:t>
      </w:r>
    </w:p>
    <w:p w14:paraId="796B1E45" w14:textId="77777777" w:rsidR="00A11F75" w:rsidRDefault="00A11F75" w:rsidP="00B6554A">
      <w:pPr>
        <w:rPr>
          <w:noProof/>
        </w:rPr>
      </w:pPr>
    </w:p>
    <w:p w14:paraId="1D75327B" w14:textId="77777777" w:rsidR="00DC6305" w:rsidRPr="00C25A9E" w:rsidRDefault="00C25A9E" w:rsidP="000C0DE5">
      <w:pPr>
        <w:pStyle w:val="where"/>
        <w:rPr>
          <w:noProof/>
        </w:rPr>
      </w:pPr>
      <w:r>
        <w:rPr>
          <w:noProof/>
        </w:rPr>
        <w:t>w</w:t>
      </w:r>
      <w:r w:rsidR="00DC6305" w:rsidRPr="00C25A9E">
        <w:rPr>
          <w:noProof/>
        </w:rPr>
        <w:t>here</w:t>
      </w:r>
      <w:r>
        <w:rPr>
          <w:noProof/>
        </w:rPr>
        <w:t>:</w:t>
      </w:r>
    </w:p>
    <w:p w14:paraId="341E6470" w14:textId="6EE88C66" w:rsidR="00DC6305" w:rsidRPr="00C25A9E" w:rsidRDefault="00000000" w:rsidP="00B6554A">
      <w:pPr>
        <w:rPr>
          <w:noProof/>
        </w:rPr>
      </w:pPr>
      <m:oMath>
        <m:sSub>
          <m:sSubPr>
            <m:ctrlPr>
              <w:rPr>
                <w:rFonts w:ascii="Cambria Math" w:hAnsi="Cambria Math"/>
                <w:i/>
                <w:noProof/>
              </w:rPr>
            </m:ctrlPr>
          </m:sSubPr>
          <m:e>
            <m:r>
              <w:rPr>
                <w:rFonts w:ascii="Cambria Math"/>
                <w:noProof/>
              </w:rPr>
              <m:t>τ</m:t>
            </m:r>
          </m:e>
          <m:sub>
            <m:r>
              <w:rPr>
                <w:rFonts w:ascii="Cambria Math"/>
                <w:noProof/>
              </w:rPr>
              <m:t>bm</m:t>
            </m:r>
          </m:sub>
        </m:sSub>
      </m:oMath>
      <w:r w:rsidR="00700797">
        <w:rPr>
          <w:noProof/>
        </w:rPr>
        <w:t xml:space="preserve"> = </w:t>
      </w:r>
      <w:r w:rsidR="00DC6305" w:rsidRPr="00C25A9E">
        <w:rPr>
          <w:noProof/>
        </w:rPr>
        <w:t>bottom and plant shear stress</w:t>
      </w:r>
    </w:p>
    <w:p w14:paraId="0CFFE8AB" w14:textId="6A5F1166" w:rsidR="00DC6305" w:rsidRPr="00C25A9E" w:rsidRDefault="00000000" w:rsidP="005611B1">
      <w:pPr>
        <w:rPr>
          <w:noProof/>
        </w:rPr>
      </w:pPr>
      <m:oMath>
        <m:sSub>
          <m:sSubPr>
            <m:ctrlPr>
              <w:rPr>
                <w:rFonts w:ascii="Cambria Math" w:hAnsi="Cambria Math"/>
                <w:i/>
                <w:noProof/>
              </w:rPr>
            </m:ctrlPr>
          </m:sSubPr>
          <m:e>
            <m:r>
              <w:rPr>
                <w:rFonts w:ascii="Cambria Math"/>
                <w:noProof/>
              </w:rPr>
              <m:t>A</m:t>
            </m:r>
          </m:e>
          <m:sub>
            <m:r>
              <w:rPr>
                <w:rFonts w:ascii="Cambria Math"/>
                <w:noProof/>
              </w:rPr>
              <m:t>z</m:t>
            </m:r>
          </m:sub>
        </m:sSub>
      </m:oMath>
      <w:r w:rsidR="00700797">
        <w:rPr>
          <w:noProof/>
        </w:rPr>
        <w:t xml:space="preserve"> =</w:t>
      </w:r>
      <w:r w:rsidR="00DC6305" w:rsidRPr="00C25A9E">
        <w:rPr>
          <w:noProof/>
        </w:rPr>
        <w:t xml:space="preserve"> turbulent eddy viscosity</w:t>
      </w:r>
    </w:p>
    <w:p w14:paraId="508DA2A4" w14:textId="5C2B6911" w:rsidR="00DC6305" w:rsidRPr="00C25A9E" w:rsidRDefault="00000000" w:rsidP="00CE0271">
      <w:pPr>
        <w:rPr>
          <w:noProof/>
        </w:rPr>
      </w:pPr>
      <m:oMath>
        <m:sSub>
          <m:sSubPr>
            <m:ctrlPr>
              <w:rPr>
                <w:rFonts w:ascii="Cambria Math" w:hAnsi="Cambria Math"/>
                <w:i/>
                <w:noProof/>
              </w:rPr>
            </m:ctrlPr>
          </m:sSubPr>
          <m:e>
            <m:r>
              <w:rPr>
                <w:rFonts w:ascii="Cambria Math"/>
                <w:noProof/>
              </w:rPr>
              <m:t>τ</m:t>
            </m:r>
          </m:e>
          <m:sub>
            <m:r>
              <w:rPr>
                <w:rFonts w:ascii="Cambria Math"/>
                <w:noProof/>
              </w:rPr>
              <m:t>wx</m:t>
            </m:r>
          </m:sub>
        </m:sSub>
      </m:oMath>
      <w:r w:rsidR="00700797">
        <w:rPr>
          <w:noProof/>
        </w:rPr>
        <w:t xml:space="preserve"> = </w:t>
      </w:r>
      <w:r w:rsidR="00DC6305" w:rsidRPr="00C25A9E">
        <w:rPr>
          <w:noProof/>
        </w:rPr>
        <w:t>wind shear stress</w:t>
      </w:r>
    </w:p>
    <w:p w14:paraId="64A54218" w14:textId="086AAA6A" w:rsidR="00DC6305" w:rsidRDefault="00700797" w:rsidP="007552CD">
      <w:pPr>
        <w:rPr>
          <w:noProof/>
        </w:rPr>
      </w:pPr>
      <w:r w:rsidRPr="00C25A9E">
        <w:rPr>
          <w:noProof/>
        </w:rPr>
        <w:t>K</w:t>
      </w:r>
      <w:r>
        <w:rPr>
          <w:noProof/>
        </w:rPr>
        <w:t xml:space="preserve"> = </w:t>
      </w:r>
      <w:r w:rsidR="00DC6305" w:rsidRPr="00C25A9E">
        <w:rPr>
          <w:noProof/>
        </w:rPr>
        <w:t>wave number</w:t>
      </w:r>
      <w:r w:rsidR="00A11F75">
        <w:rPr>
          <w:noProof/>
        </w:rPr>
        <w:t>.</w:t>
      </w:r>
    </w:p>
    <w:p w14:paraId="32E58EBA" w14:textId="77777777" w:rsidR="00A11F75" w:rsidRPr="00C25A9E" w:rsidRDefault="00A11F75" w:rsidP="007552CD">
      <w:pPr>
        <w:rPr>
          <w:noProof/>
        </w:rPr>
      </w:pPr>
    </w:p>
    <w:p w14:paraId="2BA140A6" w14:textId="77777777" w:rsidR="00DC6305" w:rsidRDefault="00DC6305" w:rsidP="007552CD">
      <w:pPr>
        <w:rPr>
          <w:noProof/>
        </w:rPr>
      </w:pPr>
      <w:r w:rsidRPr="00C25A9E">
        <w:rPr>
          <w:noProof/>
        </w:rPr>
        <w:t xml:space="preserve">Bottom and plant shear stress is calculated using the effective Mannings </w:t>
      </w:r>
      <m:oMath>
        <m:r>
          <w:rPr>
            <w:rFonts w:ascii="Cambria Math"/>
            <w:noProof/>
          </w:rPr>
          <m:t>n</m:t>
        </m:r>
      </m:oMath>
      <w:r w:rsidRPr="00C25A9E">
        <w:rPr>
          <w:noProof/>
        </w:rPr>
        <w:t xml:space="preserve"> determined above</w:t>
      </w:r>
    </w:p>
    <w:p w14:paraId="6439FA4B" w14:textId="77777777" w:rsidR="00C25A9E" w:rsidRPr="00C25A9E" w:rsidRDefault="00C25A9E" w:rsidP="007552CD">
      <w:pPr>
        <w:rPr>
          <w:noProof/>
        </w:rPr>
      </w:pPr>
    </w:p>
    <w:p w14:paraId="1F43EEDB" w14:textId="43DB9D8F" w:rsidR="00DC6305" w:rsidRPr="00A11F75" w:rsidRDefault="00000000" w:rsidP="007552CD">
      <w:pPr>
        <w:rPr>
          <w:noProof/>
        </w:rPr>
      </w:pPr>
      <m:oMath>
        <m:sSub>
          <m:sSubPr>
            <m:ctrlPr>
              <w:rPr>
                <w:rFonts w:ascii="Cambria Math" w:hAnsi="Cambria Math"/>
                <w:i/>
                <w:noProof/>
              </w:rPr>
            </m:ctrlPr>
          </m:sSubPr>
          <m:e>
            <m:r>
              <w:rPr>
                <w:rFonts w:ascii="Cambria Math"/>
                <w:noProof/>
              </w:rPr>
              <m:t>τ</m:t>
            </m:r>
          </m:e>
          <m:sub>
            <m:r>
              <w:rPr>
                <w:rFonts w:ascii="Cambria Math"/>
                <w:noProof/>
              </w:rPr>
              <m:t>bm</m:t>
            </m:r>
          </m:sub>
        </m:sSub>
        <m:r>
          <w:rPr>
            <w:rFonts w:ascii="Cambria Math"/>
            <w:noProof/>
          </w:rPr>
          <m:t>=</m:t>
        </m:r>
        <m:f>
          <m:fPr>
            <m:ctrlPr>
              <w:rPr>
                <w:rFonts w:ascii="Cambria Math" w:hAnsi="Cambria Math"/>
                <w:i/>
                <w:noProof/>
              </w:rPr>
            </m:ctrlPr>
          </m:fPr>
          <m:num>
            <m:r>
              <w:rPr>
                <w:rFonts w:ascii="Cambria Math" w:hAnsi="Cambria Math"/>
                <w:noProof/>
              </w:rPr>
              <m:t>ρ</m:t>
            </m:r>
            <m:r>
              <w:rPr>
                <w:rFonts w:ascii="Cambria Math"/>
                <w:noProof/>
              </w:rPr>
              <m:t>g</m:t>
            </m:r>
            <m:sSup>
              <m:sSupPr>
                <m:ctrlPr>
                  <w:rPr>
                    <w:rFonts w:ascii="Cambria Math" w:hAnsi="Cambria Math"/>
                    <w:i/>
                    <w:noProof/>
                  </w:rPr>
                </m:ctrlPr>
              </m:sSupPr>
              <m:e>
                <m:r>
                  <w:rPr>
                    <w:rFonts w:ascii="Cambria Math"/>
                    <w:noProof/>
                  </w:rPr>
                  <m:t>n</m:t>
                </m:r>
              </m:e>
              <m:sup>
                <m:r>
                  <w:rPr>
                    <w:rFonts w:ascii="Cambria Math"/>
                    <w:noProof/>
                  </w:rPr>
                  <m:t>2</m:t>
                </m:r>
              </m:sup>
            </m:sSup>
          </m:num>
          <m:den>
            <m:sSup>
              <m:sSupPr>
                <m:ctrlPr>
                  <w:rPr>
                    <w:rFonts w:ascii="Cambria Math" w:hAnsi="Cambria Math"/>
                    <w:i/>
                    <w:noProof/>
                  </w:rPr>
                </m:ctrlPr>
              </m:sSupPr>
              <m:e>
                <m:r>
                  <w:rPr>
                    <w:rFonts w:ascii="Cambria Math"/>
                    <w:noProof/>
                  </w:rPr>
                  <m:t>R</m:t>
                </m:r>
              </m:e>
              <m:sup>
                <m:f>
                  <m:fPr>
                    <m:type m:val="skw"/>
                    <m:ctrlPr>
                      <w:rPr>
                        <w:rFonts w:ascii="Cambria Math" w:hAnsi="Cambria Math"/>
                        <w:i/>
                        <w:noProof/>
                      </w:rPr>
                    </m:ctrlPr>
                  </m:fPr>
                  <m:num>
                    <m:r>
                      <w:rPr>
                        <w:rFonts w:ascii="Cambria Math"/>
                        <w:noProof/>
                      </w:rPr>
                      <m:t>1</m:t>
                    </m:r>
                  </m:num>
                  <m:den>
                    <m:r>
                      <w:rPr>
                        <w:rFonts w:ascii="Cambria Math"/>
                        <w:noProof/>
                      </w:rPr>
                      <m:t>3</m:t>
                    </m:r>
                  </m:den>
                </m:f>
              </m:sup>
            </m:sSup>
          </m:den>
        </m:f>
        <m:r>
          <w:rPr>
            <w:rFonts w:ascii="Cambria Math"/>
            <w:noProof/>
          </w:rPr>
          <m:t>U</m:t>
        </m:r>
        <m:d>
          <m:dPr>
            <m:begChr m:val="|"/>
            <m:endChr m:val="|"/>
            <m:ctrlPr>
              <w:rPr>
                <w:rFonts w:ascii="Cambria Math" w:hAnsi="Cambria Math"/>
                <w:i/>
                <w:noProof/>
              </w:rPr>
            </m:ctrlPr>
          </m:dPr>
          <m:e>
            <m:r>
              <w:rPr>
                <w:rFonts w:ascii="Cambria Math"/>
                <w:noProof/>
              </w:rPr>
              <m:t>U</m:t>
            </m:r>
          </m:e>
        </m:d>
      </m:oMath>
      <w:r w:rsidR="00A11F75" w:rsidRPr="00FD06F0">
        <w:rPr>
          <w:b/>
          <w:bCs/>
        </w:rPr>
        <w:tab/>
        <w:t>(</w:t>
      </w:r>
      <w:r w:rsidR="00A11F75" w:rsidRPr="00FD06F0">
        <w:rPr>
          <w:b/>
          <w:bCs/>
        </w:rPr>
        <w:fldChar w:fldCharType="begin"/>
      </w:r>
      <w:r w:rsidR="00A11F75" w:rsidRPr="00FD06F0">
        <w:rPr>
          <w:b/>
          <w:bCs/>
        </w:rPr>
        <w:instrText xml:space="preserve"> STYLEREF 1 \s </w:instrText>
      </w:r>
      <w:r w:rsidR="00A11F75" w:rsidRPr="00FD06F0">
        <w:rPr>
          <w:b/>
          <w:bCs/>
        </w:rPr>
        <w:fldChar w:fldCharType="separate"/>
      </w:r>
      <w:r w:rsidR="00A95042" w:rsidRPr="00FD06F0">
        <w:rPr>
          <w:b/>
          <w:bCs/>
          <w:noProof/>
        </w:rPr>
        <w:t>4</w:t>
      </w:r>
      <w:r w:rsidR="00A11F75" w:rsidRPr="00FD06F0">
        <w:rPr>
          <w:b/>
          <w:bCs/>
        </w:rPr>
        <w:fldChar w:fldCharType="end"/>
      </w:r>
      <w:r w:rsidR="00A11F75" w:rsidRPr="00FD06F0">
        <w:rPr>
          <w:b/>
          <w:bCs/>
        </w:rPr>
        <w:noBreakHyphen/>
      </w:r>
      <w:r w:rsidR="00A11F75" w:rsidRPr="00FD06F0">
        <w:rPr>
          <w:b/>
          <w:bCs/>
        </w:rPr>
        <w:fldChar w:fldCharType="begin"/>
      </w:r>
      <w:r w:rsidR="00A11F75" w:rsidRPr="00FD06F0">
        <w:rPr>
          <w:b/>
          <w:bCs/>
        </w:rPr>
        <w:instrText xml:space="preserve"> SEQ Equation \* ARABIC \s 1 </w:instrText>
      </w:r>
      <w:r w:rsidR="00A11F75" w:rsidRPr="00FD06F0">
        <w:rPr>
          <w:b/>
          <w:bCs/>
        </w:rPr>
        <w:fldChar w:fldCharType="separate"/>
      </w:r>
      <w:r w:rsidR="00A95042" w:rsidRPr="00FD06F0">
        <w:rPr>
          <w:b/>
          <w:bCs/>
          <w:noProof/>
        </w:rPr>
        <w:t>105</w:t>
      </w:r>
      <w:r w:rsidR="00A11F75" w:rsidRPr="00FD06F0">
        <w:rPr>
          <w:b/>
          <w:bCs/>
        </w:rPr>
        <w:fldChar w:fldCharType="end"/>
      </w:r>
      <w:r w:rsidR="00A11F75" w:rsidRPr="00FD06F0">
        <w:rPr>
          <w:b/>
          <w:bCs/>
        </w:rPr>
        <w:t>)</w:t>
      </w:r>
    </w:p>
    <w:p w14:paraId="0C2F18B6" w14:textId="77777777" w:rsidR="00A11F75" w:rsidRDefault="00A11F75" w:rsidP="007552CD">
      <w:pPr>
        <w:rPr>
          <w:noProof/>
        </w:rPr>
      </w:pPr>
    </w:p>
    <w:p w14:paraId="05D3A6BB" w14:textId="77777777" w:rsidR="00DC6305" w:rsidRDefault="00DC6305" w:rsidP="007552CD">
      <w:pPr>
        <w:rPr>
          <w:noProof/>
        </w:rPr>
      </w:pPr>
      <w:r w:rsidRPr="00C25A9E">
        <w:rPr>
          <w:noProof/>
        </w:rPr>
        <w:t>The continuity equation was changed to</w:t>
      </w:r>
    </w:p>
    <w:p w14:paraId="23B018A5" w14:textId="77777777" w:rsidR="00C25A9E" w:rsidRPr="00C25A9E" w:rsidRDefault="00C25A9E" w:rsidP="007552CD">
      <w:pPr>
        <w:rPr>
          <w:noProof/>
        </w:rPr>
      </w:pPr>
    </w:p>
    <w:p w14:paraId="35AE3B13" w14:textId="7DC85797" w:rsidR="00DC6305" w:rsidRPr="008565FA" w:rsidRDefault="00000000" w:rsidP="007552CD">
      <w:pPr>
        <w:rPr>
          <w:b/>
          <w:bCs/>
          <w:noProof/>
        </w:rPr>
      </w:pPr>
      <m:oMath>
        <m:f>
          <m:fPr>
            <m:ctrlPr>
              <w:rPr>
                <w:rFonts w:ascii="Cambria Math" w:hAnsi="Cambria Math"/>
                <w:i/>
                <w:noProof/>
              </w:rPr>
            </m:ctrlPr>
          </m:fPr>
          <m:num>
            <m:r>
              <w:rPr>
                <w:rFonts w:ascii="Cambria Math"/>
                <w:noProof/>
              </w:rPr>
              <m:t>∂UφB</m:t>
            </m:r>
          </m:num>
          <m:den>
            <m:r>
              <w:rPr>
                <w:rFonts w:ascii="Cambria Math"/>
                <w:noProof/>
              </w:rPr>
              <m:t>∂x</m:t>
            </m:r>
          </m:den>
        </m:f>
        <m:r>
          <w:rPr>
            <w:rFonts w:ascii="Cambria Math"/>
            <w:noProof/>
          </w:rPr>
          <m:t>+</m:t>
        </m:r>
        <m:f>
          <m:fPr>
            <m:ctrlPr>
              <w:rPr>
                <w:rFonts w:ascii="Cambria Math" w:hAnsi="Cambria Math"/>
                <w:i/>
                <w:noProof/>
              </w:rPr>
            </m:ctrlPr>
          </m:fPr>
          <m:num>
            <m:r>
              <w:rPr>
                <w:rFonts w:ascii="Cambria Math"/>
                <w:noProof/>
              </w:rPr>
              <m:t>∂WφB</m:t>
            </m:r>
          </m:num>
          <m:den>
            <m:r>
              <w:rPr>
                <w:rFonts w:ascii="Cambria Math"/>
                <w:noProof/>
              </w:rPr>
              <m:t>∂z</m:t>
            </m:r>
          </m:den>
        </m:f>
        <m:r>
          <w:rPr>
            <w:rFonts w:ascii="Cambria Math"/>
            <w:noProof/>
          </w:rPr>
          <m:t>=</m:t>
        </m:r>
        <m:r>
          <w:rPr>
            <w:rFonts w:ascii="Cambria Math"/>
            <w:noProof/>
          </w:rPr>
          <m:t>qφB</m:t>
        </m:r>
      </m:oMath>
      <w:r w:rsidR="00A11F75">
        <w:tab/>
      </w:r>
      <w:r w:rsidR="00A11F75" w:rsidRPr="008565FA">
        <w:rPr>
          <w:b/>
          <w:bCs/>
        </w:rPr>
        <w:t>(</w:t>
      </w:r>
      <w:r w:rsidR="00A11F75" w:rsidRPr="008565FA">
        <w:rPr>
          <w:b/>
          <w:bCs/>
        </w:rPr>
        <w:fldChar w:fldCharType="begin"/>
      </w:r>
      <w:r w:rsidR="00A11F75" w:rsidRPr="008565FA">
        <w:rPr>
          <w:b/>
          <w:bCs/>
        </w:rPr>
        <w:instrText xml:space="preserve"> STYLEREF 1 \s </w:instrText>
      </w:r>
      <w:r w:rsidR="00A11F75" w:rsidRPr="008565FA">
        <w:rPr>
          <w:b/>
          <w:bCs/>
        </w:rPr>
        <w:fldChar w:fldCharType="separate"/>
      </w:r>
      <w:r w:rsidR="00A95042" w:rsidRPr="008565FA">
        <w:rPr>
          <w:b/>
          <w:bCs/>
          <w:noProof/>
        </w:rPr>
        <w:t>4</w:t>
      </w:r>
      <w:r w:rsidR="00A11F75" w:rsidRPr="008565FA">
        <w:rPr>
          <w:b/>
          <w:bCs/>
        </w:rPr>
        <w:fldChar w:fldCharType="end"/>
      </w:r>
      <w:r w:rsidR="00A11F75" w:rsidRPr="008565FA">
        <w:rPr>
          <w:b/>
          <w:bCs/>
        </w:rPr>
        <w:noBreakHyphen/>
      </w:r>
      <w:r w:rsidR="00A11F75" w:rsidRPr="008565FA">
        <w:rPr>
          <w:b/>
          <w:bCs/>
        </w:rPr>
        <w:fldChar w:fldCharType="begin"/>
      </w:r>
      <w:r w:rsidR="00A11F75" w:rsidRPr="008565FA">
        <w:rPr>
          <w:b/>
          <w:bCs/>
        </w:rPr>
        <w:instrText xml:space="preserve"> SEQ Equation \* ARABIC \s 1 </w:instrText>
      </w:r>
      <w:r w:rsidR="00A11F75" w:rsidRPr="008565FA">
        <w:rPr>
          <w:b/>
          <w:bCs/>
        </w:rPr>
        <w:fldChar w:fldCharType="separate"/>
      </w:r>
      <w:r w:rsidR="00A95042" w:rsidRPr="008565FA">
        <w:rPr>
          <w:b/>
          <w:bCs/>
          <w:noProof/>
        </w:rPr>
        <w:t>106</w:t>
      </w:r>
      <w:r w:rsidR="00A11F75" w:rsidRPr="008565FA">
        <w:rPr>
          <w:b/>
          <w:bCs/>
        </w:rPr>
        <w:fldChar w:fldCharType="end"/>
      </w:r>
      <w:r w:rsidR="00A11F75" w:rsidRPr="008565FA">
        <w:rPr>
          <w:b/>
          <w:bCs/>
        </w:rPr>
        <w:t>)</w:t>
      </w:r>
    </w:p>
    <w:p w14:paraId="781D062A" w14:textId="77777777" w:rsidR="00A11F75" w:rsidRDefault="00A11F75" w:rsidP="007552CD">
      <w:pPr>
        <w:rPr>
          <w:noProof/>
        </w:rPr>
      </w:pPr>
    </w:p>
    <w:p w14:paraId="0C82774A" w14:textId="77777777" w:rsidR="00DC6305" w:rsidRPr="00C25A9E" w:rsidRDefault="00DC6305" w:rsidP="008565FA">
      <w:pPr>
        <w:pStyle w:val="where"/>
        <w:rPr>
          <w:noProof/>
        </w:rPr>
      </w:pPr>
      <w:r w:rsidRPr="00C25A9E">
        <w:rPr>
          <w:noProof/>
        </w:rPr>
        <w:t>where</w:t>
      </w:r>
      <w:r w:rsidR="00A11F75">
        <w:rPr>
          <w:noProof/>
        </w:rPr>
        <w:t>:</w:t>
      </w:r>
    </w:p>
    <w:p w14:paraId="04271971" w14:textId="09D52E80" w:rsidR="00DC6305" w:rsidRDefault="008F3173" w:rsidP="007552CD">
      <m:oMath>
        <m:r>
          <w:rPr>
            <w:rFonts w:ascii="Cambria Math"/>
          </w:rPr>
          <m:t>q</m:t>
        </m:r>
      </m:oMath>
      <w:r w:rsidRPr="00C25A9E">
        <w:t xml:space="preserve"> </w:t>
      </w:r>
      <w:r w:rsidR="00700797">
        <w:t>=</w:t>
      </w:r>
      <w:r w:rsidR="00DC6305" w:rsidRPr="00C25A9E">
        <w:t xml:space="preserve"> lateral inflow/outflow per unit volume (T</w:t>
      </w:r>
      <w:r w:rsidR="00DC6305" w:rsidRPr="00C25A9E">
        <w:rPr>
          <w:vertAlign w:val="superscript"/>
        </w:rPr>
        <w:t>-1</w:t>
      </w:r>
      <w:r w:rsidR="00DC6305" w:rsidRPr="00C25A9E">
        <w:t>)</w:t>
      </w:r>
      <w:r w:rsidR="00A11F75">
        <w:t>.</w:t>
      </w:r>
    </w:p>
    <w:p w14:paraId="6B07C96F" w14:textId="77777777" w:rsidR="00A11F75" w:rsidRPr="00C25A9E" w:rsidRDefault="00A11F75" w:rsidP="007552CD"/>
    <w:p w14:paraId="24C788CF" w14:textId="77777777" w:rsidR="00DC6305" w:rsidRDefault="00DC6305" w:rsidP="007552CD">
      <w:r w:rsidRPr="00C25A9E">
        <w:t>The new free water surface equation is</w:t>
      </w:r>
    </w:p>
    <w:p w14:paraId="15D82CD1" w14:textId="77777777" w:rsidR="00C25A9E" w:rsidRPr="00C25A9E" w:rsidRDefault="00C25A9E" w:rsidP="007552CD"/>
    <w:p w14:paraId="213C0992" w14:textId="526594AE" w:rsidR="00DC6305" w:rsidRPr="00B7030B" w:rsidRDefault="00000000" w:rsidP="008565FA">
      <m:oMath>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η</m:t>
                </m:r>
              </m:sub>
            </m:sSub>
            <m:r>
              <w:rPr>
                <w:rFonts w:ascii="Cambria Math" w:hAnsi="Cambria Math"/>
              </w:rPr>
              <m:t>φη</m:t>
            </m:r>
          </m:num>
          <m:den>
            <m:r>
              <w:rPr>
                <w:rFonts w:ascii="Cambria Math" w:hAnsi="Cambria Math"/>
              </w:rPr>
              <m:t>∂t</m:t>
            </m:r>
          </m:den>
        </m:f>
        <m:r>
          <m:rPr>
            <m:sty m:val="p"/>
          </m:rP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∂x</m:t>
            </m:r>
          </m:den>
        </m:f>
        <m:nary>
          <m:naryPr>
            <m:ctrlPr>
              <w:rPr>
                <w:rFonts w:ascii="Cambria Math" w:hAnsi="Cambria Math"/>
              </w:rPr>
            </m:ctrlPr>
          </m:naryPr>
          <m:sub>
            <m:r>
              <w:rPr>
                <w:rFonts w:ascii="Cambria Math" w:hAnsi="Cambria Math"/>
              </w:rPr>
              <m:t>η</m:t>
            </m:r>
          </m:sub>
          <m:sup>
            <m:r>
              <w:rPr>
                <w:rFonts w:ascii="Cambria Math" w:hAnsi="Cambria Math" w:cs="Cambria Math"/>
              </w:rPr>
              <m:t>h</m:t>
            </m:r>
          </m:sup>
          <m:e>
            <m:r>
              <w:rPr>
                <w:rFonts w:ascii="Cambria Math" w:hAnsi="Cambria Math"/>
              </w:rPr>
              <m:t>UφBdz</m:t>
            </m:r>
          </m:e>
        </m:nary>
        <m:r>
          <m:rPr>
            <m:sty m:val="p"/>
          </m:rPr>
          <w:rPr>
            <w:rFonts w:ascii="Cambria Math" w:hAnsi="Cambria Math"/>
          </w:rPr>
          <m:t>-</m:t>
        </m:r>
        <m:nary>
          <m:naryPr>
            <m:ctrlPr>
              <w:rPr>
                <w:rFonts w:ascii="Cambria Math" w:hAnsi="Cambria Math"/>
              </w:rPr>
            </m:ctrlPr>
          </m:naryPr>
          <m:sub>
            <m:r>
              <w:rPr>
                <w:rFonts w:ascii="Cambria Math" w:hAnsi="Cambria Math"/>
              </w:rPr>
              <m:t>η</m:t>
            </m:r>
          </m:sub>
          <m:sup>
            <m:r>
              <w:rPr>
                <w:rFonts w:ascii="Cambria Math" w:hAnsi="Cambria Math" w:cs="Cambria Math"/>
              </w:rPr>
              <m:t>h</m:t>
            </m:r>
          </m:sup>
          <m:e>
            <m:r>
              <w:rPr>
                <w:rFonts w:ascii="Cambria Math" w:hAnsi="Cambria Math"/>
              </w:rPr>
              <m:t>qφBdz</m:t>
            </m:r>
          </m:e>
        </m:nary>
      </m:oMath>
      <w:r w:rsidR="00A11F75">
        <w:tab/>
      </w:r>
      <w:r w:rsidR="00A11F75" w:rsidRPr="00B7030B">
        <w:rPr>
          <w:b/>
          <w:bCs/>
        </w:rPr>
        <w:t>(</w:t>
      </w:r>
      <w:r w:rsidR="00A11F75">
        <w:rPr>
          <w:b/>
          <w:bCs/>
        </w:rPr>
        <w:fldChar w:fldCharType="begin"/>
      </w:r>
      <w:r w:rsidR="00A11F75">
        <w:rPr>
          <w:b/>
          <w:bCs/>
        </w:rPr>
        <w:instrText xml:space="preserve"> STYLEREF 1 \s </w:instrText>
      </w:r>
      <w:r w:rsidR="00A11F75">
        <w:rPr>
          <w:b/>
          <w:bCs/>
        </w:rPr>
        <w:fldChar w:fldCharType="separate"/>
      </w:r>
      <w:r w:rsidR="00A95042">
        <w:rPr>
          <w:b/>
          <w:bCs/>
          <w:noProof/>
        </w:rPr>
        <w:t>4</w:t>
      </w:r>
      <w:r w:rsidR="00A11F75">
        <w:rPr>
          <w:b/>
          <w:bCs/>
        </w:rPr>
        <w:fldChar w:fldCharType="end"/>
      </w:r>
      <w:r w:rsidR="00A11F75">
        <w:rPr>
          <w:b/>
          <w:bCs/>
        </w:rPr>
        <w:noBreakHyphen/>
      </w:r>
      <w:r w:rsidR="00A11F75">
        <w:rPr>
          <w:b/>
          <w:bCs/>
        </w:rPr>
        <w:fldChar w:fldCharType="begin"/>
      </w:r>
      <w:r w:rsidR="00A11F75">
        <w:rPr>
          <w:b/>
          <w:bCs/>
        </w:rPr>
        <w:instrText xml:space="preserve"> SEQ Equation \* ARABIC \s 1 </w:instrText>
      </w:r>
      <w:r w:rsidR="00A11F75">
        <w:rPr>
          <w:b/>
          <w:bCs/>
        </w:rPr>
        <w:fldChar w:fldCharType="separate"/>
      </w:r>
      <w:r w:rsidR="00A95042">
        <w:rPr>
          <w:b/>
          <w:bCs/>
          <w:noProof/>
        </w:rPr>
        <w:t>107</w:t>
      </w:r>
      <w:r w:rsidR="00A11F75">
        <w:rPr>
          <w:b/>
          <w:bCs/>
        </w:rPr>
        <w:fldChar w:fldCharType="end"/>
      </w:r>
      <w:r w:rsidR="00A11F75" w:rsidRPr="00B7030B">
        <w:rPr>
          <w:b/>
          <w:bCs/>
        </w:rPr>
        <w:t>)</w:t>
      </w:r>
    </w:p>
    <w:p w14:paraId="1FAFA04C" w14:textId="77777777" w:rsidR="00700797" w:rsidRDefault="00700797" w:rsidP="007A3922"/>
    <w:p w14:paraId="1747EFFF" w14:textId="1E05A92F" w:rsidR="00DC6305" w:rsidRPr="00C25A9E" w:rsidRDefault="00700797" w:rsidP="008565FA">
      <w:pPr>
        <w:pStyle w:val="where"/>
      </w:pPr>
      <w:r w:rsidRPr="00C25A9E">
        <w:t>w</w:t>
      </w:r>
      <w:r>
        <w:t>here:</w:t>
      </w:r>
    </w:p>
    <w:p w14:paraId="3DCEC7D4" w14:textId="5A383EF9" w:rsidR="00DC6305" w:rsidRPr="00C25A9E" w:rsidRDefault="00000000" w:rsidP="00C012E8">
      <m:oMath>
        <m:sSub>
          <m:sSubPr>
            <m:ctrlPr>
              <w:rPr>
                <w:rFonts w:ascii="Cambria Math" w:hAnsi="Cambria Math"/>
                <w:i/>
              </w:rPr>
            </m:ctrlPr>
          </m:sSubPr>
          <m:e>
            <m:r>
              <w:rPr>
                <w:rFonts w:ascii="Cambria Math"/>
              </w:rPr>
              <m:t>B</m:t>
            </m:r>
          </m:e>
          <m:sub>
            <m:r>
              <w:rPr>
                <w:rFonts w:ascii="Cambria Math"/>
              </w:rPr>
              <m:t>η</m:t>
            </m:r>
          </m:sub>
        </m:sSub>
      </m:oMath>
      <w:r w:rsidR="00DC6305" w:rsidRPr="00C25A9E">
        <w:t xml:space="preserve"> </w:t>
      </w:r>
      <w:r w:rsidR="00700797">
        <w:t>=</w:t>
      </w:r>
      <w:r w:rsidR="00DC6305" w:rsidRPr="00C25A9E">
        <w:t xml:space="preserve"> time and spatially varying surface width, meters</w:t>
      </w:r>
    </w:p>
    <w:p w14:paraId="40D4E0B7" w14:textId="3AD4BA90" w:rsidR="00DC6305" w:rsidRDefault="008F3173" w:rsidP="00B6554A">
      <m:oMath>
        <m:r>
          <w:rPr>
            <w:rFonts w:ascii="Cambria Math" w:hAnsi="Cambria Math" w:cs="Cambria Math"/>
          </w:rPr>
          <m:t>η</m:t>
        </m:r>
      </m:oMath>
      <w:r w:rsidRPr="00C25A9E">
        <w:t xml:space="preserve"> </w:t>
      </w:r>
      <w:r w:rsidR="00700797">
        <w:t>=</w:t>
      </w:r>
      <w:r w:rsidR="00DC6305" w:rsidRPr="00C25A9E">
        <w:t xml:space="preserve"> free water surface elevation, meters</w:t>
      </w:r>
    </w:p>
    <w:p w14:paraId="41BD9802" w14:textId="77777777" w:rsidR="00C25A9E" w:rsidRPr="00C25A9E" w:rsidRDefault="00C25A9E" w:rsidP="00B6554A"/>
    <w:p w14:paraId="217D622A" w14:textId="0E05F391" w:rsidR="00DC6305" w:rsidRDefault="00DC6305" w:rsidP="00B6554A">
      <w:r w:rsidRPr="00C25A9E">
        <w:t xml:space="preserve">The constituent transport equation </w:t>
      </w:r>
      <w:r w:rsidR="00700797">
        <w:t>can</w:t>
      </w:r>
      <w:r w:rsidR="00700797" w:rsidRPr="00C25A9E">
        <w:t xml:space="preserve"> </w:t>
      </w:r>
      <w:r w:rsidRPr="00C25A9E">
        <w:t>also be affected by the reduction of cross-sectional area due to macrophytes giving</w:t>
      </w:r>
    </w:p>
    <w:p w14:paraId="622BAC23" w14:textId="77777777" w:rsidR="00C25A9E" w:rsidRPr="00C25A9E" w:rsidRDefault="00C25A9E" w:rsidP="007552CD"/>
    <w:p w14:paraId="4077B479" w14:textId="155DBF92" w:rsidR="00DC6305" w:rsidRPr="00B7030B" w:rsidRDefault="00000000" w:rsidP="008565FA">
      <w:pPr>
        <w:rPr>
          <w:noProof/>
        </w:rPr>
      </w:pPr>
      <m:oMath>
        <m:f>
          <m:fPr>
            <m:ctrlPr>
              <w:rPr>
                <w:rFonts w:ascii="Cambria Math" w:hAnsi="Cambria Math"/>
                <w:noProof/>
              </w:rPr>
            </m:ctrlPr>
          </m:fPr>
          <m:num>
            <m:r>
              <w:rPr>
                <w:rFonts w:ascii="Cambria Math" w:hAnsi="Cambria Math"/>
                <w:noProof/>
              </w:rPr>
              <m:t>∂φBC</m:t>
            </m:r>
          </m:num>
          <m:den>
            <m:r>
              <w:rPr>
                <w:rFonts w:ascii="Cambria Math" w:hAnsi="Cambria Math"/>
                <w:noProof/>
              </w:rPr>
              <m:t>∂t</m:t>
            </m:r>
          </m:den>
        </m:f>
        <m:r>
          <m:rPr>
            <m:sty m:val="p"/>
          </m:rPr>
          <w:rPr>
            <w:rFonts w:ascii="Cambria Math" w:hAnsi="Cambria Math"/>
            <w:noProof/>
          </w:rPr>
          <m:t>+</m:t>
        </m:r>
        <m:f>
          <m:fPr>
            <m:ctrlPr>
              <w:rPr>
                <w:rFonts w:ascii="Cambria Math" w:hAnsi="Cambria Math"/>
                <w:noProof/>
              </w:rPr>
            </m:ctrlPr>
          </m:fPr>
          <m:num>
            <m:r>
              <w:rPr>
                <w:rFonts w:ascii="Cambria Math" w:hAnsi="Cambria Math"/>
                <w:noProof/>
              </w:rPr>
              <m:t>∂UφBC</m:t>
            </m:r>
          </m:num>
          <m:den>
            <m:r>
              <w:rPr>
                <w:rFonts w:ascii="Cambria Math" w:hAnsi="Cambria Math"/>
                <w:noProof/>
              </w:rPr>
              <m:t>∂x</m:t>
            </m:r>
          </m:den>
        </m:f>
        <m:r>
          <m:rPr>
            <m:sty m:val="p"/>
          </m:rPr>
          <w:rPr>
            <w:rFonts w:ascii="Cambria Math" w:hAnsi="Cambria Math"/>
            <w:noProof/>
          </w:rPr>
          <m:t>+</m:t>
        </m:r>
        <m:f>
          <m:fPr>
            <m:ctrlPr>
              <w:rPr>
                <w:rFonts w:ascii="Cambria Math" w:hAnsi="Cambria Math"/>
                <w:noProof/>
              </w:rPr>
            </m:ctrlPr>
          </m:fPr>
          <m:num>
            <m:r>
              <w:rPr>
                <w:rFonts w:ascii="Cambria Math" w:hAnsi="Cambria Math"/>
                <w:noProof/>
              </w:rPr>
              <m:t>∂WφBC</m:t>
            </m:r>
          </m:num>
          <m:den>
            <m:r>
              <w:rPr>
                <w:rFonts w:ascii="Cambria Math" w:hAnsi="Cambria Math"/>
                <w:noProof/>
              </w:rPr>
              <m:t>∂z</m:t>
            </m:r>
          </m:den>
        </m:f>
        <m:r>
          <m:rPr>
            <m:sty m:val="p"/>
          </m:rPr>
          <w:rPr>
            <w:rFonts w:ascii="Cambria Math" w:hAnsi="Cambria Math"/>
            <w:noProof/>
          </w:rPr>
          <m:t>-</m:t>
        </m:r>
        <m:f>
          <m:fPr>
            <m:ctrlPr>
              <w:rPr>
                <w:rFonts w:ascii="Cambria Math" w:hAnsi="Cambria Math"/>
                <w:noProof/>
              </w:rPr>
            </m:ctrlPr>
          </m:fPr>
          <m:num>
            <m:r>
              <w:rPr>
                <w:rFonts w:ascii="Cambria Math" w:hAnsi="Cambria Math"/>
                <w:noProof/>
              </w:rPr>
              <m:t>∂</m:t>
            </m:r>
          </m:num>
          <m:den>
            <m:r>
              <w:rPr>
                <w:rFonts w:ascii="Cambria Math" w:hAnsi="Cambria Math"/>
                <w:noProof/>
              </w:rPr>
              <m:t>∂x</m:t>
            </m:r>
          </m:den>
        </m:f>
        <m:r>
          <w:rPr>
            <w:rFonts w:ascii="Cambria Math" w:hAnsi="Cambria Math"/>
            <w:noProof/>
          </w:rPr>
          <m:t>φB</m:t>
        </m:r>
        <m:sSub>
          <m:sSubPr>
            <m:ctrlPr>
              <w:rPr>
                <w:rFonts w:ascii="Cambria Math" w:hAnsi="Cambria Math"/>
                <w:noProof/>
              </w:rPr>
            </m:ctrlPr>
          </m:sSubPr>
          <m:e>
            <m:r>
              <w:rPr>
                <w:rFonts w:ascii="Cambria Math" w:hAnsi="Cambria Math"/>
                <w:noProof/>
              </w:rPr>
              <m:t>D</m:t>
            </m:r>
          </m:e>
          <m:sub>
            <m:r>
              <w:rPr>
                <w:rFonts w:ascii="Cambria Math" w:hAnsi="Cambria Math"/>
                <w:noProof/>
              </w:rPr>
              <m:t>x</m:t>
            </m:r>
          </m:sub>
        </m:sSub>
        <m:f>
          <m:fPr>
            <m:ctrlPr>
              <w:rPr>
                <w:rFonts w:ascii="Cambria Math" w:hAnsi="Cambria Math"/>
                <w:noProof/>
              </w:rPr>
            </m:ctrlPr>
          </m:fPr>
          <m:num>
            <m:r>
              <w:rPr>
                <w:rFonts w:ascii="Cambria Math" w:hAnsi="Cambria Math"/>
                <w:noProof/>
              </w:rPr>
              <m:t>∂C</m:t>
            </m:r>
          </m:num>
          <m:den>
            <m:r>
              <w:rPr>
                <w:rFonts w:ascii="Cambria Math" w:hAnsi="Cambria Math"/>
                <w:noProof/>
              </w:rPr>
              <m:t>∂x</m:t>
            </m:r>
          </m:den>
        </m:f>
        <m:r>
          <m:rPr>
            <m:sty m:val="p"/>
          </m:rPr>
          <w:rPr>
            <w:rFonts w:ascii="Cambria Math" w:hAnsi="Cambria Math"/>
            <w:noProof/>
          </w:rPr>
          <m:t>-</m:t>
        </m:r>
        <m:f>
          <m:fPr>
            <m:ctrlPr>
              <w:rPr>
                <w:rFonts w:ascii="Cambria Math" w:hAnsi="Cambria Math"/>
                <w:noProof/>
              </w:rPr>
            </m:ctrlPr>
          </m:fPr>
          <m:num>
            <m:r>
              <w:rPr>
                <w:rFonts w:ascii="Cambria Math" w:hAnsi="Cambria Math"/>
                <w:noProof/>
              </w:rPr>
              <m:t>∂</m:t>
            </m:r>
          </m:num>
          <m:den>
            <m:r>
              <w:rPr>
                <w:rFonts w:ascii="Cambria Math" w:hAnsi="Cambria Math"/>
                <w:noProof/>
              </w:rPr>
              <m:t>∂z</m:t>
            </m:r>
          </m:den>
        </m:f>
        <m:r>
          <w:rPr>
            <w:rFonts w:ascii="Cambria Math" w:hAnsi="Cambria Math"/>
            <w:noProof/>
          </w:rPr>
          <m:t>φB</m:t>
        </m:r>
        <m:sSub>
          <m:sSubPr>
            <m:ctrlPr>
              <w:rPr>
                <w:rFonts w:ascii="Cambria Math" w:hAnsi="Cambria Math"/>
                <w:noProof/>
              </w:rPr>
            </m:ctrlPr>
          </m:sSubPr>
          <m:e>
            <m:r>
              <w:rPr>
                <w:rFonts w:ascii="Cambria Math" w:hAnsi="Cambria Math"/>
                <w:noProof/>
              </w:rPr>
              <m:t>D</m:t>
            </m:r>
          </m:e>
          <m:sub>
            <m:r>
              <w:rPr>
                <w:rFonts w:ascii="Cambria Math" w:hAnsi="Cambria Math"/>
                <w:noProof/>
              </w:rPr>
              <m:t>z</m:t>
            </m:r>
          </m:sub>
        </m:sSub>
        <m:f>
          <m:fPr>
            <m:ctrlPr>
              <w:rPr>
                <w:rFonts w:ascii="Cambria Math" w:hAnsi="Cambria Math"/>
                <w:noProof/>
              </w:rPr>
            </m:ctrlPr>
          </m:fPr>
          <m:num>
            <m:r>
              <w:rPr>
                <w:rFonts w:ascii="Cambria Math" w:hAnsi="Cambria Math"/>
                <w:noProof/>
              </w:rPr>
              <m:t>∂C</m:t>
            </m:r>
          </m:num>
          <m:den>
            <m:r>
              <w:rPr>
                <w:rFonts w:ascii="Cambria Math" w:hAnsi="Cambria Math"/>
                <w:noProof/>
              </w:rPr>
              <m:t>∂z</m:t>
            </m:r>
          </m:den>
        </m:f>
        <m:r>
          <m:rPr>
            <m:sty m:val="p"/>
          </m:rPr>
          <w:rPr>
            <w:rFonts w:ascii="Cambria Math" w:hAnsi="Cambria Math"/>
            <w:noProof/>
          </w:rPr>
          <m:t>=</m:t>
        </m:r>
        <m:sSub>
          <m:sSubPr>
            <m:ctrlPr>
              <w:rPr>
                <w:rFonts w:ascii="Cambria Math" w:hAnsi="Cambria Math"/>
                <w:noProof/>
              </w:rPr>
            </m:ctrlPr>
          </m:sSubPr>
          <m:e>
            <m:r>
              <w:rPr>
                <w:rFonts w:ascii="Cambria Math" w:hAnsi="Cambria Math"/>
                <w:noProof/>
              </w:rPr>
              <m:t>q</m:t>
            </m:r>
          </m:e>
          <m:sub>
            <m:r>
              <w:rPr>
                <w:rFonts w:ascii="Cambria Math" w:hAnsi="Cambria Math"/>
                <w:noProof/>
              </w:rPr>
              <m:t>φ</m:t>
            </m:r>
          </m:sub>
        </m:sSub>
        <m:r>
          <w:rPr>
            <w:rFonts w:ascii="Cambria Math" w:hAnsi="Cambria Math"/>
            <w:noProof/>
          </w:rPr>
          <m:t>φB</m:t>
        </m:r>
        <m:r>
          <m:rPr>
            <m:sty m:val="p"/>
          </m:rPr>
          <w:rPr>
            <w:rFonts w:ascii="Cambria Math" w:hAnsi="Cambria Math"/>
            <w:noProof/>
          </w:rPr>
          <m:t>+</m:t>
        </m:r>
        <m:sSub>
          <m:sSubPr>
            <m:ctrlPr>
              <w:rPr>
                <w:rFonts w:ascii="Cambria Math" w:hAnsi="Cambria Math"/>
                <w:noProof/>
              </w:rPr>
            </m:ctrlPr>
          </m:sSubPr>
          <m:e>
            <m:r>
              <w:rPr>
                <w:rFonts w:ascii="Cambria Math" w:hAnsi="Cambria Math"/>
                <w:noProof/>
              </w:rPr>
              <m:t>S</m:t>
            </m:r>
          </m:e>
          <m:sub>
            <m:r>
              <w:rPr>
                <w:rFonts w:ascii="Cambria Math" w:hAnsi="Cambria Math"/>
                <w:noProof/>
              </w:rPr>
              <m:t>K</m:t>
            </m:r>
          </m:sub>
        </m:sSub>
        <m:r>
          <w:rPr>
            <w:rFonts w:ascii="Cambria Math" w:hAnsi="Cambria Math"/>
            <w:noProof/>
          </w:rPr>
          <m:t>φB</m:t>
        </m:r>
      </m:oMath>
      <w:r w:rsidR="00A11F75">
        <w:rPr>
          <w:noProof/>
        </w:rPr>
        <w:t xml:space="preserve"> </w:t>
      </w:r>
      <w:r w:rsidR="00A11F75">
        <w:rPr>
          <w:noProof/>
        </w:rPr>
        <w:tab/>
      </w:r>
      <w:r w:rsidR="00A11F75" w:rsidRPr="00B7030B">
        <w:rPr>
          <w:b/>
          <w:bCs/>
        </w:rPr>
        <w:t>(</w:t>
      </w:r>
      <w:r w:rsidR="00A11F75">
        <w:rPr>
          <w:b/>
          <w:bCs/>
        </w:rPr>
        <w:fldChar w:fldCharType="begin"/>
      </w:r>
      <w:r w:rsidR="00A11F75">
        <w:rPr>
          <w:b/>
          <w:bCs/>
        </w:rPr>
        <w:instrText xml:space="preserve"> STYLEREF 1 \s </w:instrText>
      </w:r>
      <w:r w:rsidR="00A11F75">
        <w:rPr>
          <w:b/>
          <w:bCs/>
        </w:rPr>
        <w:fldChar w:fldCharType="separate"/>
      </w:r>
      <w:r w:rsidR="00A95042">
        <w:rPr>
          <w:b/>
          <w:bCs/>
          <w:noProof/>
        </w:rPr>
        <w:t>4</w:t>
      </w:r>
      <w:r w:rsidR="00A11F75">
        <w:rPr>
          <w:b/>
          <w:bCs/>
        </w:rPr>
        <w:fldChar w:fldCharType="end"/>
      </w:r>
      <w:r w:rsidR="00A11F75">
        <w:rPr>
          <w:b/>
          <w:bCs/>
        </w:rPr>
        <w:noBreakHyphen/>
      </w:r>
      <w:r w:rsidR="00A11F75">
        <w:rPr>
          <w:b/>
          <w:bCs/>
        </w:rPr>
        <w:fldChar w:fldCharType="begin"/>
      </w:r>
      <w:r w:rsidR="00A11F75">
        <w:rPr>
          <w:b/>
          <w:bCs/>
        </w:rPr>
        <w:instrText xml:space="preserve"> SEQ Equation \* ARABIC \s 1 </w:instrText>
      </w:r>
      <w:r w:rsidR="00A11F75">
        <w:rPr>
          <w:b/>
          <w:bCs/>
        </w:rPr>
        <w:fldChar w:fldCharType="separate"/>
      </w:r>
      <w:r w:rsidR="00A95042">
        <w:rPr>
          <w:b/>
          <w:bCs/>
          <w:noProof/>
        </w:rPr>
        <w:t>108</w:t>
      </w:r>
      <w:r w:rsidR="00A11F75">
        <w:rPr>
          <w:b/>
          <w:bCs/>
        </w:rPr>
        <w:fldChar w:fldCharType="end"/>
      </w:r>
      <w:r w:rsidR="00A11F75" w:rsidRPr="00B7030B">
        <w:rPr>
          <w:b/>
          <w:bCs/>
        </w:rPr>
        <w:t>)</w:t>
      </w:r>
    </w:p>
    <w:p w14:paraId="4B53662A" w14:textId="77777777" w:rsidR="00A11F75" w:rsidRDefault="00A11F75" w:rsidP="00B6554A"/>
    <w:p w14:paraId="59833BCA" w14:textId="77777777" w:rsidR="00DC6305" w:rsidRPr="00C25A9E" w:rsidRDefault="00DC6305" w:rsidP="008565FA">
      <w:pPr>
        <w:pStyle w:val="where"/>
      </w:pPr>
      <w:r w:rsidRPr="00C25A9E">
        <w:t>w</w:t>
      </w:r>
      <w:r w:rsidR="00A11F75">
        <w:t>here:</w:t>
      </w:r>
    </w:p>
    <w:p w14:paraId="1A9988C1" w14:textId="488AF8DD" w:rsidR="00DC6305" w:rsidRPr="00C25A9E" w:rsidRDefault="008F3173" w:rsidP="00B6554A">
      <m:oMath>
        <m:r>
          <w:rPr>
            <w:rFonts w:ascii="Cambria Math"/>
          </w:rPr>
          <m:t>C</m:t>
        </m:r>
      </m:oMath>
      <w:r w:rsidRPr="00C25A9E">
        <w:t xml:space="preserve"> </w:t>
      </w:r>
      <w:r w:rsidR="00700797">
        <w:t>=</w:t>
      </w:r>
      <w:r w:rsidR="00DC6305" w:rsidRPr="00C25A9E">
        <w:t xml:space="preserve"> constituent concentration, mg/l</w:t>
      </w:r>
    </w:p>
    <w:p w14:paraId="0F201BD3" w14:textId="167A124D" w:rsidR="00DC6305" w:rsidRPr="00C25A9E" w:rsidRDefault="00000000" w:rsidP="005611B1">
      <m:oMath>
        <m:sSub>
          <m:sSubPr>
            <m:ctrlPr>
              <w:rPr>
                <w:rFonts w:ascii="Cambria Math" w:hAnsi="Cambria Math"/>
                <w:i/>
              </w:rPr>
            </m:ctrlPr>
          </m:sSubPr>
          <m:e>
            <m:r>
              <w:rPr>
                <w:rFonts w:ascii="Cambria Math"/>
              </w:rPr>
              <m:t>D</m:t>
            </m:r>
          </m:e>
          <m:sub>
            <m:r>
              <w:rPr>
                <w:rFonts w:ascii="Cambria Math"/>
              </w:rPr>
              <m:t>x</m:t>
            </m:r>
          </m:sub>
        </m:sSub>
      </m:oMath>
      <w:r w:rsidR="00700797">
        <w:t>=</w:t>
      </w:r>
      <w:r w:rsidR="00DC6305" w:rsidRPr="00C25A9E">
        <w:t xml:space="preserve"> longitudinal temperature and constituent dispersion coefficient, m</w:t>
      </w:r>
      <w:r w:rsidR="00DC6305" w:rsidRPr="00C25A9E">
        <w:rPr>
          <w:vertAlign w:val="superscript"/>
        </w:rPr>
        <w:t>2</w:t>
      </w:r>
      <w:r w:rsidR="00DC6305" w:rsidRPr="00C25A9E">
        <w:t>/sec</w:t>
      </w:r>
    </w:p>
    <w:p w14:paraId="5DD81A9C" w14:textId="641CC98B" w:rsidR="00DC6305" w:rsidRPr="00C25A9E" w:rsidRDefault="00000000" w:rsidP="00CE0271">
      <m:oMath>
        <m:sSub>
          <m:sSubPr>
            <m:ctrlPr>
              <w:rPr>
                <w:rFonts w:ascii="Cambria Math" w:hAnsi="Cambria Math"/>
                <w:i/>
              </w:rPr>
            </m:ctrlPr>
          </m:sSubPr>
          <m:e>
            <m:r>
              <w:rPr>
                <w:rFonts w:ascii="Cambria Math"/>
              </w:rPr>
              <m:t>D</m:t>
            </m:r>
          </m:e>
          <m:sub>
            <m:r>
              <w:rPr>
                <w:rFonts w:ascii="Cambria Math"/>
              </w:rPr>
              <m:t>z</m:t>
            </m:r>
            <m:r>
              <w:rPr>
                <w:rFonts w:ascii="Cambria Math"/>
              </w:rPr>
              <m:t xml:space="preserve"> </m:t>
            </m:r>
          </m:sub>
        </m:sSub>
      </m:oMath>
      <w:r w:rsidR="00700797">
        <w:t>=</w:t>
      </w:r>
      <w:r w:rsidR="00DC6305" w:rsidRPr="00C25A9E">
        <w:t xml:space="preserve"> vertical temperature and constituent dispersion coefficient, m</w:t>
      </w:r>
      <w:r w:rsidR="00DC6305" w:rsidRPr="00C25A9E">
        <w:rPr>
          <w:vertAlign w:val="superscript"/>
        </w:rPr>
        <w:t>2</w:t>
      </w:r>
      <w:r w:rsidR="00DC6305" w:rsidRPr="00C25A9E">
        <w:t>/sec</w:t>
      </w:r>
    </w:p>
    <w:p w14:paraId="4681ABE9" w14:textId="3F6CD4D4" w:rsidR="00DC6305" w:rsidRPr="00C25A9E" w:rsidRDefault="00000000" w:rsidP="007552CD">
      <m:oMath>
        <m:sSub>
          <m:sSubPr>
            <m:ctrlPr>
              <w:rPr>
                <w:rFonts w:ascii="Cambria Math" w:hAnsi="Cambria Math"/>
                <w:i/>
              </w:rPr>
            </m:ctrlPr>
          </m:sSubPr>
          <m:e>
            <m:r>
              <w:rPr>
                <w:rFonts w:ascii="Cambria Math"/>
              </w:rPr>
              <m:t>q</m:t>
            </m:r>
          </m:e>
          <m:sub>
            <m:r>
              <w:rPr>
                <w:rFonts w:ascii="Cambria Math"/>
              </w:rPr>
              <m:t>φ</m:t>
            </m:r>
          </m:sub>
        </m:sSub>
        <m:r>
          <w:rPr>
            <w:rFonts w:ascii="Cambria Math" w:hAnsi="Cambria Math"/>
          </w:rPr>
          <m:t xml:space="preserve"> </m:t>
        </m:r>
      </m:oMath>
      <w:r w:rsidR="00700797">
        <w:t>=</w:t>
      </w:r>
      <w:r w:rsidR="00DC6305" w:rsidRPr="00C25A9E">
        <w:t xml:space="preserve"> lateral inflow or outflow mass flow rate of constituent per unit volume, mg/l/sec</w:t>
      </w:r>
    </w:p>
    <w:p w14:paraId="77ACF04B" w14:textId="4D2DA21B" w:rsidR="00DC6305" w:rsidRPr="00C25A9E" w:rsidRDefault="00000000" w:rsidP="007552CD">
      <w:pPr>
        <w:rPr>
          <w:noProof/>
        </w:rPr>
      </w:pPr>
      <m:oMath>
        <m:sSub>
          <m:sSubPr>
            <m:ctrlPr>
              <w:rPr>
                <w:rFonts w:ascii="Cambria Math" w:hAnsi="Cambria Math"/>
                <w:i/>
              </w:rPr>
            </m:ctrlPr>
          </m:sSubPr>
          <m:e>
            <m:r>
              <w:rPr>
                <w:rFonts w:ascii="Cambria Math"/>
              </w:rPr>
              <m:t>S</m:t>
            </m:r>
          </m:e>
          <m:sub>
            <m:r>
              <w:rPr>
                <w:rFonts w:ascii="Cambria Math"/>
              </w:rPr>
              <m:t>K</m:t>
            </m:r>
            <m:r>
              <w:rPr>
                <w:rFonts w:ascii="Cambria Math"/>
              </w:rPr>
              <m:t xml:space="preserve"> </m:t>
            </m:r>
          </m:sub>
        </m:sSub>
      </m:oMath>
      <w:r w:rsidR="00700797">
        <w:t>=</w:t>
      </w:r>
      <w:r w:rsidR="00DC6305" w:rsidRPr="00C25A9E">
        <w:t xml:space="preserve"> kinetics source/sink term for constituent concentration, mg/l/sec</w:t>
      </w:r>
    </w:p>
    <w:p w14:paraId="408B679B" w14:textId="77777777" w:rsidR="00DC6305" w:rsidRPr="00C25A9E" w:rsidRDefault="00DC6305" w:rsidP="007552CD"/>
    <w:p w14:paraId="0209AC99" w14:textId="2B7F01B3" w:rsidR="000D5D41" w:rsidRDefault="00DC6305" w:rsidP="0076230E">
      <w:r w:rsidRPr="00C25A9E">
        <w:t xml:space="preserve">The parameter coefficients </w:t>
      </w:r>
      <w:r w:rsidR="00627D40" w:rsidRPr="00C25A9E">
        <w:t xml:space="preserve">used in the first application of this model to the Columbia Slough are shown below </w:t>
      </w:r>
      <w:r w:rsidRPr="00C25A9E">
        <w:t xml:space="preserve">in </w:t>
      </w:r>
      <w:r w:rsidR="00FA1B19" w:rsidRPr="008565FA">
        <w:rPr>
          <w:rStyle w:val="Figurehyperlink"/>
        </w:rPr>
        <w:fldChar w:fldCharType="begin"/>
      </w:r>
      <w:r w:rsidRPr="008565FA">
        <w:rPr>
          <w:rStyle w:val="Figurehyperlink"/>
        </w:rPr>
        <w:instrText xml:space="preserve"> REF _Ref470333990 \h </w:instrText>
      </w:r>
      <w:r w:rsidR="00B7030B" w:rsidRPr="008565FA">
        <w:rPr>
          <w:rStyle w:val="Figurehyperlink"/>
        </w:rPr>
        <w:instrText xml:space="preserve"> \* MERGEFORMAT </w:instrText>
      </w:r>
      <w:r w:rsidR="00FA1B19" w:rsidRPr="008565FA">
        <w:rPr>
          <w:rStyle w:val="Figurehyperlink"/>
        </w:rPr>
      </w:r>
      <w:r w:rsidR="00FA1B19" w:rsidRPr="008565FA">
        <w:rPr>
          <w:rStyle w:val="Figurehyperlink"/>
        </w:rPr>
        <w:fldChar w:fldCharType="separate"/>
      </w:r>
      <w:r w:rsidR="00A95042" w:rsidRPr="008565FA">
        <w:rPr>
          <w:rStyle w:val="Figurehyperlink"/>
        </w:rPr>
        <w:t>Table 11</w:t>
      </w:r>
      <w:r w:rsidR="00FA1B19" w:rsidRPr="008565FA">
        <w:rPr>
          <w:rStyle w:val="Figurehyperlink"/>
        </w:rPr>
        <w:fldChar w:fldCharType="end"/>
      </w:r>
      <w:r w:rsidRPr="00C25A9E">
        <w:t>.</w:t>
      </w:r>
      <w:r w:rsidR="00627D40" w:rsidRPr="00C25A9E">
        <w:t xml:space="preserve"> Descriptions of the input data fields are included in </w:t>
      </w:r>
      <w:r w:rsidR="00C25A9E" w:rsidRPr="00127D1D">
        <w:rPr>
          <w:b/>
          <w:bCs/>
        </w:rPr>
        <w:t xml:space="preserve">Part 3 </w:t>
      </w:r>
      <w:r w:rsidR="00C25A9E" w:rsidRPr="002F3BEF">
        <w:t xml:space="preserve">of the </w:t>
      </w:r>
      <w:r w:rsidR="00C25A9E" w:rsidRPr="00127D1D">
        <w:rPr>
          <w:b/>
          <w:bCs/>
        </w:rPr>
        <w:t>User Manual</w:t>
      </w:r>
      <w:r w:rsidR="00627D40" w:rsidRPr="00C25A9E">
        <w:t>.</w:t>
      </w:r>
      <w:bookmarkStart w:id="587" w:name="_Ref470333990"/>
      <w:bookmarkStart w:id="588" w:name="_Toc475349383"/>
      <w:bookmarkStart w:id="589" w:name="_Toc499041839"/>
      <w:bookmarkStart w:id="590" w:name="_Toc126043045"/>
      <w:bookmarkStart w:id="591" w:name="_Toc48573848"/>
    </w:p>
    <w:p w14:paraId="5A3B5E27" w14:textId="77777777" w:rsidR="006036DE" w:rsidRDefault="006036DE" w:rsidP="006036DE">
      <w:pPr>
        <w:pStyle w:val="Caption"/>
      </w:pPr>
    </w:p>
    <w:p w14:paraId="0D3730ED" w14:textId="707882B5" w:rsidR="00DC6305" w:rsidRPr="006036DE" w:rsidRDefault="00DC6305" w:rsidP="00A2654B">
      <w:pPr>
        <w:pStyle w:val="Caption"/>
      </w:pPr>
      <w:r w:rsidRPr="006036DE">
        <w:lastRenderedPageBreak/>
        <w:t xml:space="preserve">Table </w:t>
      </w:r>
      <w:r w:rsidR="00000000">
        <w:fldChar w:fldCharType="begin"/>
      </w:r>
      <w:r w:rsidR="00000000">
        <w:instrText xml:space="preserve"> SEQ Table \* ARABIC </w:instrText>
      </w:r>
      <w:r w:rsidR="00000000">
        <w:fldChar w:fldCharType="separate"/>
      </w:r>
      <w:r w:rsidR="00A95042" w:rsidRPr="00127D1D">
        <w:t>11</w:t>
      </w:r>
      <w:r w:rsidR="00000000">
        <w:fldChar w:fldCharType="end"/>
      </w:r>
      <w:bookmarkEnd w:id="587"/>
      <w:r w:rsidRPr="006036DE">
        <w:t>.  Parameters and values used for macrophytes in the Columbia Slough model.</w:t>
      </w:r>
      <w:bookmarkEnd w:id="588"/>
      <w:bookmarkEnd w:id="589"/>
      <w:bookmarkEnd w:id="590"/>
      <w:bookmarkEnd w:id="591"/>
    </w:p>
    <w:tbl>
      <w:tblPr>
        <w:tblW w:w="946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1348"/>
        <w:gridCol w:w="1502"/>
        <w:gridCol w:w="6618"/>
      </w:tblGrid>
      <w:tr w:rsidR="00DC6305" w:rsidRPr="00FD06F0" w14:paraId="6CF4B4FD" w14:textId="77777777">
        <w:trPr>
          <w:tblHeader/>
        </w:trPr>
        <w:tc>
          <w:tcPr>
            <w:tcW w:w="1348" w:type="dxa"/>
            <w:tcBorders>
              <w:top w:val="double" w:sz="4" w:space="0" w:color="auto"/>
              <w:left w:val="double" w:sz="4" w:space="0" w:color="auto"/>
              <w:bottom w:val="single" w:sz="12" w:space="0" w:color="000000"/>
            </w:tcBorders>
          </w:tcPr>
          <w:p w14:paraId="195CA002" w14:textId="77777777" w:rsidR="00DC6305" w:rsidRPr="00FD06F0" w:rsidRDefault="00DC6305" w:rsidP="007552CD">
            <w:pPr>
              <w:pStyle w:val="tableinsides"/>
              <w:rPr>
                <w:rFonts w:cstheme="minorHAnsi"/>
                <w:b/>
                <w:bCs/>
              </w:rPr>
            </w:pPr>
            <w:r w:rsidRPr="00FD06F0">
              <w:rPr>
                <w:rFonts w:cstheme="minorHAnsi"/>
                <w:b/>
                <w:bCs/>
              </w:rPr>
              <w:t>Variable name in input data file</w:t>
            </w:r>
          </w:p>
        </w:tc>
        <w:tc>
          <w:tcPr>
            <w:tcW w:w="1502" w:type="dxa"/>
            <w:tcBorders>
              <w:top w:val="double" w:sz="4" w:space="0" w:color="auto"/>
              <w:bottom w:val="single" w:sz="12" w:space="0" w:color="000000"/>
            </w:tcBorders>
          </w:tcPr>
          <w:p w14:paraId="11733124" w14:textId="77777777" w:rsidR="00DC6305" w:rsidRPr="00FD06F0" w:rsidRDefault="00DC6305" w:rsidP="007552CD">
            <w:pPr>
              <w:pStyle w:val="tableinsides"/>
              <w:rPr>
                <w:rFonts w:cstheme="minorHAnsi"/>
                <w:b/>
                <w:bCs/>
              </w:rPr>
            </w:pPr>
            <w:r w:rsidRPr="00FD06F0">
              <w:rPr>
                <w:rFonts w:cstheme="minorHAnsi"/>
                <w:b/>
                <w:bCs/>
              </w:rPr>
              <w:t>CE-QUAL-W2 Model   value</w:t>
            </w:r>
          </w:p>
        </w:tc>
        <w:tc>
          <w:tcPr>
            <w:tcW w:w="6618" w:type="dxa"/>
            <w:tcBorders>
              <w:top w:val="double" w:sz="4" w:space="0" w:color="auto"/>
              <w:bottom w:val="single" w:sz="12" w:space="0" w:color="000000"/>
              <w:right w:val="double" w:sz="4" w:space="0" w:color="auto"/>
            </w:tcBorders>
          </w:tcPr>
          <w:p w14:paraId="0B30DF57" w14:textId="77777777" w:rsidR="00DC6305" w:rsidRPr="00FD06F0" w:rsidRDefault="00DC6305" w:rsidP="007552CD">
            <w:pPr>
              <w:pStyle w:val="tableinsides"/>
              <w:rPr>
                <w:rFonts w:cstheme="minorHAnsi"/>
                <w:b/>
                <w:bCs/>
              </w:rPr>
            </w:pPr>
            <w:r w:rsidRPr="00FD06F0">
              <w:rPr>
                <w:rFonts w:cstheme="minorHAnsi"/>
                <w:b/>
                <w:bCs/>
              </w:rPr>
              <w:t>Coefficient definition (units)</w:t>
            </w:r>
          </w:p>
        </w:tc>
      </w:tr>
      <w:tr w:rsidR="00DC6305" w:rsidRPr="00FD06F0" w14:paraId="1A1DFB02" w14:textId="77777777">
        <w:tc>
          <w:tcPr>
            <w:tcW w:w="1348" w:type="dxa"/>
            <w:tcBorders>
              <w:left w:val="double" w:sz="4" w:space="0" w:color="auto"/>
            </w:tcBorders>
          </w:tcPr>
          <w:p w14:paraId="02D04A72" w14:textId="77777777" w:rsidR="00DC6305" w:rsidRPr="00FD06F0" w:rsidRDefault="00DC6305" w:rsidP="007A3922">
            <w:pPr>
              <w:pStyle w:val="tableinsides"/>
              <w:rPr>
                <w:rFonts w:cstheme="minorHAnsi"/>
              </w:rPr>
            </w:pPr>
            <w:r w:rsidRPr="00FD06F0">
              <w:rPr>
                <w:rFonts w:cstheme="minorHAnsi"/>
              </w:rPr>
              <w:t>PRNMC</w:t>
            </w:r>
          </w:p>
        </w:tc>
        <w:tc>
          <w:tcPr>
            <w:tcW w:w="1502" w:type="dxa"/>
          </w:tcPr>
          <w:p w14:paraId="0BC4A6B3" w14:textId="77777777" w:rsidR="00DC6305" w:rsidRPr="00FD06F0" w:rsidRDefault="00DC6305" w:rsidP="007A3922">
            <w:pPr>
              <w:pStyle w:val="tableinsides"/>
              <w:rPr>
                <w:rFonts w:cstheme="minorHAnsi"/>
              </w:rPr>
            </w:pPr>
            <w:r w:rsidRPr="00FD06F0">
              <w:rPr>
                <w:rFonts w:cstheme="minorHAnsi"/>
              </w:rPr>
              <w:t>ON or OFF</w:t>
            </w:r>
          </w:p>
        </w:tc>
        <w:tc>
          <w:tcPr>
            <w:tcW w:w="6618" w:type="dxa"/>
            <w:tcBorders>
              <w:right w:val="double" w:sz="4" w:space="0" w:color="auto"/>
            </w:tcBorders>
          </w:tcPr>
          <w:p w14:paraId="123BC5BF" w14:textId="77777777" w:rsidR="00DC6305" w:rsidRPr="00FD06F0" w:rsidRDefault="00DC6305" w:rsidP="00FD06F0">
            <w:pPr>
              <w:pStyle w:val="tableinsides"/>
              <w:rPr>
                <w:rFonts w:cstheme="minorHAnsi"/>
              </w:rPr>
            </w:pPr>
            <w:r w:rsidRPr="00FD06F0">
              <w:rPr>
                <w:rFonts w:cstheme="minorHAnsi"/>
              </w:rPr>
              <w:t>Macrophyte snapshot output on or off</w:t>
            </w:r>
          </w:p>
        </w:tc>
      </w:tr>
      <w:tr w:rsidR="00DC6305" w:rsidRPr="00FD06F0" w14:paraId="0B42A537" w14:textId="77777777">
        <w:tc>
          <w:tcPr>
            <w:tcW w:w="1348" w:type="dxa"/>
            <w:tcBorders>
              <w:left w:val="double" w:sz="4" w:space="0" w:color="auto"/>
            </w:tcBorders>
          </w:tcPr>
          <w:p w14:paraId="0B334306" w14:textId="77777777" w:rsidR="00DC6305" w:rsidRPr="00FD06F0" w:rsidRDefault="00DC6305" w:rsidP="007A3922">
            <w:pPr>
              <w:pStyle w:val="tableinsides"/>
              <w:rPr>
                <w:rFonts w:cstheme="minorHAnsi"/>
              </w:rPr>
            </w:pPr>
            <w:r w:rsidRPr="00FD06F0">
              <w:rPr>
                <w:rFonts w:cstheme="minorHAnsi"/>
              </w:rPr>
              <w:t>MACROC</w:t>
            </w:r>
          </w:p>
        </w:tc>
        <w:tc>
          <w:tcPr>
            <w:tcW w:w="1502" w:type="dxa"/>
          </w:tcPr>
          <w:p w14:paraId="489EFD5B" w14:textId="77777777" w:rsidR="00DC6305" w:rsidRPr="00FD06F0" w:rsidRDefault="00DC6305" w:rsidP="007A3922">
            <w:pPr>
              <w:pStyle w:val="tableinsides"/>
              <w:rPr>
                <w:rFonts w:cstheme="minorHAnsi"/>
              </w:rPr>
            </w:pPr>
            <w:r w:rsidRPr="00FD06F0">
              <w:rPr>
                <w:rFonts w:cstheme="minorHAnsi"/>
              </w:rPr>
              <w:t>ON or OFF</w:t>
            </w:r>
          </w:p>
        </w:tc>
        <w:tc>
          <w:tcPr>
            <w:tcW w:w="6618" w:type="dxa"/>
            <w:tcBorders>
              <w:right w:val="double" w:sz="4" w:space="0" w:color="auto"/>
            </w:tcBorders>
          </w:tcPr>
          <w:p w14:paraId="166A68C9" w14:textId="77777777" w:rsidR="00DC6305" w:rsidRPr="00FD06F0" w:rsidRDefault="00DC6305" w:rsidP="00FD06F0">
            <w:pPr>
              <w:pStyle w:val="tableinsides"/>
              <w:rPr>
                <w:rFonts w:cstheme="minorHAnsi"/>
              </w:rPr>
            </w:pPr>
            <w:r w:rsidRPr="00FD06F0">
              <w:rPr>
                <w:rFonts w:cstheme="minorHAnsi"/>
              </w:rPr>
              <w:t>Macrophyte compartment on or off</w:t>
            </w:r>
          </w:p>
        </w:tc>
      </w:tr>
      <w:tr w:rsidR="00DC6305" w:rsidRPr="00FD06F0" w14:paraId="4915D726" w14:textId="77777777">
        <w:tc>
          <w:tcPr>
            <w:tcW w:w="1348" w:type="dxa"/>
            <w:tcBorders>
              <w:left w:val="double" w:sz="4" w:space="0" w:color="auto"/>
            </w:tcBorders>
          </w:tcPr>
          <w:p w14:paraId="16C8D951" w14:textId="77777777" w:rsidR="00DC6305" w:rsidRPr="00FD06F0" w:rsidRDefault="00DC6305" w:rsidP="007A3922">
            <w:pPr>
              <w:pStyle w:val="tableinsides"/>
              <w:rPr>
                <w:rFonts w:cstheme="minorHAnsi"/>
              </w:rPr>
            </w:pPr>
            <w:r w:rsidRPr="00FD06F0">
              <w:rPr>
                <w:rFonts w:cstheme="minorHAnsi"/>
              </w:rPr>
              <w:t>EXM</w:t>
            </w:r>
          </w:p>
        </w:tc>
        <w:tc>
          <w:tcPr>
            <w:tcW w:w="1502" w:type="dxa"/>
          </w:tcPr>
          <w:p w14:paraId="3245C3F4" w14:textId="77777777" w:rsidR="00DC6305" w:rsidRPr="00FD06F0" w:rsidRDefault="00DC6305" w:rsidP="007A3922">
            <w:pPr>
              <w:pStyle w:val="tableinsides"/>
              <w:rPr>
                <w:rFonts w:cstheme="minorHAnsi"/>
              </w:rPr>
            </w:pPr>
            <w:r w:rsidRPr="00FD06F0">
              <w:rPr>
                <w:rFonts w:cstheme="minorHAnsi"/>
              </w:rPr>
              <w:t>0.01</w:t>
            </w:r>
          </w:p>
        </w:tc>
        <w:tc>
          <w:tcPr>
            <w:tcW w:w="6618" w:type="dxa"/>
            <w:tcBorders>
              <w:right w:val="double" w:sz="4" w:space="0" w:color="auto"/>
            </w:tcBorders>
          </w:tcPr>
          <w:p w14:paraId="397B4514" w14:textId="77777777" w:rsidR="00DC6305" w:rsidRPr="00FD06F0" w:rsidRDefault="00DC6305" w:rsidP="00FD06F0">
            <w:pPr>
              <w:pStyle w:val="tableinsides"/>
              <w:rPr>
                <w:rFonts w:cstheme="minorHAnsi"/>
              </w:rPr>
            </w:pPr>
            <w:r w:rsidRPr="00FD06F0">
              <w:rPr>
                <w:rFonts w:cstheme="minorHAnsi"/>
              </w:rPr>
              <w:t>Light extinction coefficient for organic particles (m/mg/l)</w:t>
            </w:r>
          </w:p>
        </w:tc>
      </w:tr>
      <w:tr w:rsidR="00DC6305" w:rsidRPr="00FD06F0" w14:paraId="68547362" w14:textId="77777777">
        <w:tc>
          <w:tcPr>
            <w:tcW w:w="1348" w:type="dxa"/>
            <w:tcBorders>
              <w:left w:val="double" w:sz="4" w:space="0" w:color="auto"/>
            </w:tcBorders>
          </w:tcPr>
          <w:p w14:paraId="65EBA033" w14:textId="77777777" w:rsidR="00DC6305" w:rsidRPr="00FD06F0" w:rsidRDefault="00DC6305" w:rsidP="007A3922">
            <w:pPr>
              <w:pStyle w:val="tableinsides"/>
              <w:rPr>
                <w:rFonts w:cstheme="minorHAnsi"/>
              </w:rPr>
            </w:pPr>
            <w:r w:rsidRPr="00FD06F0">
              <w:rPr>
                <w:rFonts w:cstheme="minorHAnsi"/>
              </w:rPr>
              <w:t>MBMP</w:t>
            </w:r>
          </w:p>
        </w:tc>
        <w:tc>
          <w:tcPr>
            <w:tcW w:w="1502" w:type="dxa"/>
          </w:tcPr>
          <w:p w14:paraId="1B6DA4BD" w14:textId="77777777" w:rsidR="00DC6305" w:rsidRPr="00FD06F0" w:rsidRDefault="00DC6305" w:rsidP="007A3922">
            <w:pPr>
              <w:pStyle w:val="tableinsides"/>
              <w:rPr>
                <w:rFonts w:cstheme="minorHAnsi"/>
              </w:rPr>
            </w:pPr>
            <w:r w:rsidRPr="00FD06F0">
              <w:rPr>
                <w:rFonts w:cstheme="minorHAnsi"/>
              </w:rPr>
              <w:t>40.0</w:t>
            </w:r>
          </w:p>
        </w:tc>
        <w:tc>
          <w:tcPr>
            <w:tcW w:w="6618" w:type="dxa"/>
            <w:tcBorders>
              <w:right w:val="double" w:sz="4" w:space="0" w:color="auto"/>
            </w:tcBorders>
          </w:tcPr>
          <w:p w14:paraId="5855A2D4" w14:textId="77777777" w:rsidR="00DC6305" w:rsidRPr="00FD06F0" w:rsidRDefault="00DC6305" w:rsidP="00FD06F0">
            <w:pPr>
              <w:pStyle w:val="tableinsides"/>
              <w:rPr>
                <w:rFonts w:cstheme="minorHAnsi"/>
              </w:rPr>
            </w:pPr>
            <w:r w:rsidRPr="00FD06F0">
              <w:rPr>
                <w:rFonts w:cstheme="minorHAnsi"/>
              </w:rPr>
              <w:t>Threshold macrophyte concentration for which growth is moved to the above layer (mg/l)</w:t>
            </w:r>
          </w:p>
        </w:tc>
      </w:tr>
      <w:tr w:rsidR="00DC6305" w:rsidRPr="00FD06F0" w14:paraId="76EDAC8D" w14:textId="77777777">
        <w:tc>
          <w:tcPr>
            <w:tcW w:w="1348" w:type="dxa"/>
            <w:tcBorders>
              <w:left w:val="double" w:sz="4" w:space="0" w:color="auto"/>
            </w:tcBorders>
          </w:tcPr>
          <w:p w14:paraId="0ADB64AD" w14:textId="77777777" w:rsidR="00DC6305" w:rsidRPr="00FD06F0" w:rsidRDefault="00DC6305" w:rsidP="007A3922">
            <w:pPr>
              <w:pStyle w:val="tableinsides"/>
              <w:rPr>
                <w:rFonts w:cstheme="minorHAnsi"/>
              </w:rPr>
            </w:pPr>
            <w:r w:rsidRPr="00FD06F0">
              <w:rPr>
                <w:rFonts w:cstheme="minorHAnsi"/>
              </w:rPr>
              <w:t>MMAX</w:t>
            </w:r>
          </w:p>
        </w:tc>
        <w:tc>
          <w:tcPr>
            <w:tcW w:w="1502" w:type="dxa"/>
          </w:tcPr>
          <w:p w14:paraId="1DB1EDCF" w14:textId="77777777" w:rsidR="00DC6305" w:rsidRPr="00FD06F0" w:rsidRDefault="00DC6305" w:rsidP="007A3922">
            <w:pPr>
              <w:pStyle w:val="tableinsides"/>
              <w:rPr>
                <w:rFonts w:cstheme="minorHAnsi"/>
              </w:rPr>
            </w:pPr>
            <w:r w:rsidRPr="00FD06F0">
              <w:rPr>
                <w:rFonts w:cstheme="minorHAnsi"/>
              </w:rPr>
              <w:t>500.0</w:t>
            </w:r>
          </w:p>
        </w:tc>
        <w:tc>
          <w:tcPr>
            <w:tcW w:w="6618" w:type="dxa"/>
            <w:tcBorders>
              <w:right w:val="double" w:sz="4" w:space="0" w:color="auto"/>
            </w:tcBorders>
          </w:tcPr>
          <w:p w14:paraId="4DFCD113" w14:textId="77777777" w:rsidR="00DC6305" w:rsidRPr="00FD06F0" w:rsidRDefault="00DC6305" w:rsidP="00FD06F0">
            <w:pPr>
              <w:pStyle w:val="tableinsides"/>
              <w:rPr>
                <w:rFonts w:cstheme="minorHAnsi"/>
              </w:rPr>
            </w:pPr>
            <w:r w:rsidRPr="00FD06F0">
              <w:rPr>
                <w:rFonts w:cstheme="minorHAnsi"/>
              </w:rPr>
              <w:t>Maximum macrophyte concentration (mg/l)</w:t>
            </w:r>
          </w:p>
        </w:tc>
      </w:tr>
      <w:tr w:rsidR="00DC6305" w:rsidRPr="00FD06F0" w14:paraId="560F70CE" w14:textId="77777777">
        <w:tc>
          <w:tcPr>
            <w:tcW w:w="1348" w:type="dxa"/>
            <w:tcBorders>
              <w:left w:val="double" w:sz="4" w:space="0" w:color="auto"/>
            </w:tcBorders>
          </w:tcPr>
          <w:p w14:paraId="17019795" w14:textId="77777777" w:rsidR="00DC6305" w:rsidRPr="00FD06F0" w:rsidRDefault="00DC6305" w:rsidP="007A3922">
            <w:pPr>
              <w:pStyle w:val="tableinsides"/>
              <w:rPr>
                <w:rFonts w:cstheme="minorHAnsi"/>
              </w:rPr>
            </w:pPr>
            <w:r w:rsidRPr="00FD06F0">
              <w:rPr>
                <w:rFonts w:cstheme="minorHAnsi"/>
              </w:rPr>
              <w:t>MG</w:t>
            </w:r>
          </w:p>
        </w:tc>
        <w:tc>
          <w:tcPr>
            <w:tcW w:w="1502" w:type="dxa"/>
          </w:tcPr>
          <w:p w14:paraId="3320FA6F" w14:textId="77777777" w:rsidR="00DC6305" w:rsidRPr="00FD06F0" w:rsidRDefault="00DC6305" w:rsidP="007A3922">
            <w:pPr>
              <w:pStyle w:val="tableinsides"/>
              <w:rPr>
                <w:rFonts w:cstheme="minorHAnsi"/>
              </w:rPr>
            </w:pPr>
            <w:r w:rsidRPr="00FD06F0">
              <w:rPr>
                <w:rFonts w:cstheme="minorHAnsi"/>
              </w:rPr>
              <w:t>0.30</w:t>
            </w:r>
          </w:p>
        </w:tc>
        <w:tc>
          <w:tcPr>
            <w:tcW w:w="6618" w:type="dxa"/>
            <w:tcBorders>
              <w:right w:val="double" w:sz="4" w:space="0" w:color="auto"/>
            </w:tcBorders>
          </w:tcPr>
          <w:p w14:paraId="13343CDC" w14:textId="77777777" w:rsidR="00DC6305" w:rsidRPr="00FD06F0" w:rsidRDefault="00DC6305" w:rsidP="00FD06F0">
            <w:pPr>
              <w:pStyle w:val="tableinsides"/>
              <w:rPr>
                <w:rFonts w:cstheme="minorHAnsi"/>
              </w:rPr>
            </w:pPr>
            <w:r w:rsidRPr="00FD06F0">
              <w:rPr>
                <w:rFonts w:cstheme="minorHAnsi"/>
              </w:rPr>
              <w:t>Maximum macrophyte growth rate (</w:t>
            </w:r>
            <w:proofErr w:type="gramStart"/>
            <w:r w:rsidRPr="00FD06F0">
              <w:rPr>
                <w:rFonts w:cstheme="minorHAnsi"/>
              </w:rPr>
              <w:t>day</w:t>
            </w:r>
            <w:r w:rsidRPr="00FD06F0">
              <w:rPr>
                <w:rFonts w:cstheme="minorHAnsi"/>
                <w:vertAlign w:val="superscript"/>
              </w:rPr>
              <w:t>-1</w:t>
            </w:r>
            <w:proofErr w:type="gramEnd"/>
            <w:r w:rsidRPr="00FD06F0">
              <w:rPr>
                <w:rFonts w:cstheme="minorHAnsi"/>
              </w:rPr>
              <w:t>)</w:t>
            </w:r>
          </w:p>
        </w:tc>
      </w:tr>
      <w:tr w:rsidR="00DC6305" w:rsidRPr="00FD06F0" w14:paraId="0474CA81" w14:textId="77777777">
        <w:tc>
          <w:tcPr>
            <w:tcW w:w="1348" w:type="dxa"/>
            <w:tcBorders>
              <w:left w:val="double" w:sz="4" w:space="0" w:color="auto"/>
            </w:tcBorders>
          </w:tcPr>
          <w:p w14:paraId="2967611C" w14:textId="77777777" w:rsidR="00DC6305" w:rsidRPr="00FD06F0" w:rsidRDefault="00DC6305" w:rsidP="007A3922">
            <w:pPr>
              <w:pStyle w:val="tableinsides"/>
              <w:rPr>
                <w:rFonts w:cstheme="minorHAnsi"/>
              </w:rPr>
            </w:pPr>
            <w:r w:rsidRPr="00FD06F0">
              <w:rPr>
                <w:rFonts w:cstheme="minorHAnsi"/>
              </w:rPr>
              <w:t>MR</w:t>
            </w:r>
          </w:p>
        </w:tc>
        <w:tc>
          <w:tcPr>
            <w:tcW w:w="1502" w:type="dxa"/>
          </w:tcPr>
          <w:p w14:paraId="7E053394" w14:textId="77777777" w:rsidR="00DC6305" w:rsidRPr="00FD06F0" w:rsidRDefault="00DC6305" w:rsidP="007A3922">
            <w:pPr>
              <w:pStyle w:val="tableinsides"/>
              <w:rPr>
                <w:rFonts w:cstheme="minorHAnsi"/>
              </w:rPr>
            </w:pPr>
            <w:r w:rsidRPr="00FD06F0">
              <w:rPr>
                <w:rFonts w:cstheme="minorHAnsi"/>
              </w:rPr>
              <w:t>0.05</w:t>
            </w:r>
          </w:p>
        </w:tc>
        <w:tc>
          <w:tcPr>
            <w:tcW w:w="6618" w:type="dxa"/>
            <w:tcBorders>
              <w:right w:val="double" w:sz="4" w:space="0" w:color="auto"/>
            </w:tcBorders>
          </w:tcPr>
          <w:p w14:paraId="2898AEC0" w14:textId="77777777" w:rsidR="00DC6305" w:rsidRPr="00FD06F0" w:rsidRDefault="00DC6305" w:rsidP="00FD06F0">
            <w:pPr>
              <w:pStyle w:val="tableinsides"/>
              <w:rPr>
                <w:rFonts w:cstheme="minorHAnsi"/>
              </w:rPr>
            </w:pPr>
            <w:r w:rsidRPr="00FD06F0">
              <w:rPr>
                <w:rFonts w:cstheme="minorHAnsi"/>
              </w:rPr>
              <w:t>Macrophyte respiration rate (</w:t>
            </w:r>
            <w:proofErr w:type="gramStart"/>
            <w:r w:rsidRPr="00FD06F0">
              <w:rPr>
                <w:rFonts w:cstheme="minorHAnsi"/>
              </w:rPr>
              <w:t>day</w:t>
            </w:r>
            <w:r w:rsidRPr="00FD06F0">
              <w:rPr>
                <w:rFonts w:cstheme="minorHAnsi"/>
                <w:vertAlign w:val="superscript"/>
              </w:rPr>
              <w:t>-1</w:t>
            </w:r>
            <w:proofErr w:type="gramEnd"/>
            <w:r w:rsidRPr="00FD06F0">
              <w:rPr>
                <w:rFonts w:cstheme="minorHAnsi"/>
              </w:rPr>
              <w:t>)</w:t>
            </w:r>
          </w:p>
        </w:tc>
      </w:tr>
      <w:tr w:rsidR="00DC6305" w:rsidRPr="00FD06F0" w14:paraId="1709ED5E" w14:textId="77777777">
        <w:tc>
          <w:tcPr>
            <w:tcW w:w="1348" w:type="dxa"/>
            <w:tcBorders>
              <w:left w:val="double" w:sz="4" w:space="0" w:color="auto"/>
            </w:tcBorders>
          </w:tcPr>
          <w:p w14:paraId="0F8966AC" w14:textId="77777777" w:rsidR="00DC6305" w:rsidRPr="00FD06F0" w:rsidRDefault="00DC6305" w:rsidP="007A3922">
            <w:pPr>
              <w:pStyle w:val="tableinsides"/>
              <w:rPr>
                <w:rFonts w:cstheme="minorHAnsi"/>
              </w:rPr>
            </w:pPr>
            <w:r w:rsidRPr="00FD06F0">
              <w:rPr>
                <w:rFonts w:cstheme="minorHAnsi"/>
              </w:rPr>
              <w:t>MM</w:t>
            </w:r>
          </w:p>
        </w:tc>
        <w:tc>
          <w:tcPr>
            <w:tcW w:w="1502" w:type="dxa"/>
          </w:tcPr>
          <w:p w14:paraId="2534839E" w14:textId="77777777" w:rsidR="00DC6305" w:rsidRPr="00FD06F0" w:rsidRDefault="00DC6305" w:rsidP="007A3922">
            <w:pPr>
              <w:pStyle w:val="tableinsides"/>
              <w:rPr>
                <w:rFonts w:cstheme="minorHAnsi"/>
              </w:rPr>
            </w:pPr>
            <w:r w:rsidRPr="00FD06F0">
              <w:rPr>
                <w:rFonts w:cstheme="minorHAnsi"/>
              </w:rPr>
              <w:t>0.05</w:t>
            </w:r>
          </w:p>
        </w:tc>
        <w:tc>
          <w:tcPr>
            <w:tcW w:w="6618" w:type="dxa"/>
            <w:tcBorders>
              <w:right w:val="double" w:sz="4" w:space="0" w:color="auto"/>
            </w:tcBorders>
          </w:tcPr>
          <w:p w14:paraId="6AAA018A" w14:textId="77777777" w:rsidR="00DC6305" w:rsidRPr="00FD06F0" w:rsidRDefault="00DC6305" w:rsidP="00FD06F0">
            <w:pPr>
              <w:pStyle w:val="tableinsides"/>
              <w:rPr>
                <w:rFonts w:cstheme="minorHAnsi"/>
              </w:rPr>
            </w:pPr>
            <w:r w:rsidRPr="00FD06F0">
              <w:rPr>
                <w:rFonts w:cstheme="minorHAnsi"/>
              </w:rPr>
              <w:t>Macrophyte mortality rate (</w:t>
            </w:r>
            <w:proofErr w:type="gramStart"/>
            <w:r w:rsidRPr="00FD06F0">
              <w:rPr>
                <w:rFonts w:cstheme="minorHAnsi"/>
              </w:rPr>
              <w:t>day</w:t>
            </w:r>
            <w:r w:rsidRPr="00FD06F0">
              <w:rPr>
                <w:rFonts w:cstheme="minorHAnsi"/>
                <w:vertAlign w:val="superscript"/>
              </w:rPr>
              <w:t>-1</w:t>
            </w:r>
            <w:proofErr w:type="gramEnd"/>
            <w:r w:rsidRPr="00FD06F0">
              <w:rPr>
                <w:rFonts w:cstheme="minorHAnsi"/>
              </w:rPr>
              <w:t>)</w:t>
            </w:r>
          </w:p>
        </w:tc>
      </w:tr>
      <w:tr w:rsidR="00DC6305" w:rsidRPr="00FD06F0" w14:paraId="4489862E" w14:textId="77777777">
        <w:tc>
          <w:tcPr>
            <w:tcW w:w="1348" w:type="dxa"/>
            <w:tcBorders>
              <w:left w:val="double" w:sz="4" w:space="0" w:color="auto"/>
            </w:tcBorders>
          </w:tcPr>
          <w:p w14:paraId="72E3E7A4" w14:textId="77777777" w:rsidR="00DC6305" w:rsidRPr="00FD06F0" w:rsidRDefault="00DC6305" w:rsidP="007A3922">
            <w:pPr>
              <w:pStyle w:val="tableinsides"/>
              <w:rPr>
                <w:rFonts w:cstheme="minorHAnsi"/>
              </w:rPr>
            </w:pPr>
            <w:r w:rsidRPr="00FD06F0">
              <w:rPr>
                <w:rFonts w:cstheme="minorHAnsi"/>
              </w:rPr>
              <w:t>SATM</w:t>
            </w:r>
          </w:p>
        </w:tc>
        <w:tc>
          <w:tcPr>
            <w:tcW w:w="1502" w:type="dxa"/>
          </w:tcPr>
          <w:p w14:paraId="2C3A7D22" w14:textId="77777777" w:rsidR="00DC6305" w:rsidRPr="00FD06F0" w:rsidRDefault="00DC6305" w:rsidP="007A3922">
            <w:pPr>
              <w:pStyle w:val="tableinsides"/>
              <w:rPr>
                <w:rFonts w:cstheme="minorHAnsi"/>
              </w:rPr>
            </w:pPr>
            <w:r w:rsidRPr="00FD06F0">
              <w:rPr>
                <w:rFonts w:cstheme="minorHAnsi"/>
              </w:rPr>
              <w:t>20.0</w:t>
            </w:r>
          </w:p>
        </w:tc>
        <w:tc>
          <w:tcPr>
            <w:tcW w:w="6618" w:type="dxa"/>
            <w:tcBorders>
              <w:right w:val="double" w:sz="4" w:space="0" w:color="auto"/>
            </w:tcBorders>
          </w:tcPr>
          <w:p w14:paraId="5ADF533F" w14:textId="77777777" w:rsidR="00DC6305" w:rsidRPr="00FD06F0" w:rsidRDefault="00DC6305" w:rsidP="00FD06F0">
            <w:pPr>
              <w:pStyle w:val="tableinsides"/>
              <w:rPr>
                <w:rFonts w:cstheme="minorHAnsi"/>
              </w:rPr>
            </w:pPr>
            <w:r w:rsidRPr="00FD06F0">
              <w:rPr>
                <w:rFonts w:cstheme="minorHAnsi"/>
              </w:rPr>
              <w:t>Macrophyte half-saturation light intensity at the maximum photosynthetic rate (Watts/m</w:t>
            </w:r>
            <w:r w:rsidRPr="00FD06F0">
              <w:rPr>
                <w:rFonts w:cstheme="minorHAnsi"/>
                <w:vertAlign w:val="superscript"/>
              </w:rPr>
              <w:t>2</w:t>
            </w:r>
            <w:r w:rsidRPr="00FD06F0">
              <w:rPr>
                <w:rFonts w:cstheme="minorHAnsi"/>
              </w:rPr>
              <w:t>)</w:t>
            </w:r>
          </w:p>
        </w:tc>
      </w:tr>
      <w:tr w:rsidR="00DC6305" w:rsidRPr="00FD06F0" w14:paraId="77176906" w14:textId="77777777">
        <w:tc>
          <w:tcPr>
            <w:tcW w:w="1348" w:type="dxa"/>
            <w:tcBorders>
              <w:left w:val="double" w:sz="4" w:space="0" w:color="auto"/>
            </w:tcBorders>
          </w:tcPr>
          <w:p w14:paraId="6AED7AEF" w14:textId="77777777" w:rsidR="00DC6305" w:rsidRPr="00FD06F0" w:rsidRDefault="00DC6305" w:rsidP="007A3922">
            <w:pPr>
              <w:pStyle w:val="tableinsides"/>
              <w:rPr>
                <w:rFonts w:cstheme="minorHAnsi"/>
              </w:rPr>
            </w:pPr>
            <w:r w:rsidRPr="00FD06F0">
              <w:rPr>
                <w:rFonts w:cstheme="minorHAnsi"/>
              </w:rPr>
              <w:t>MT1</w:t>
            </w:r>
          </w:p>
        </w:tc>
        <w:tc>
          <w:tcPr>
            <w:tcW w:w="1502" w:type="dxa"/>
          </w:tcPr>
          <w:p w14:paraId="33921611" w14:textId="77777777" w:rsidR="00DC6305" w:rsidRPr="00FD06F0" w:rsidRDefault="00DC6305" w:rsidP="007A3922">
            <w:pPr>
              <w:pStyle w:val="tableinsides"/>
              <w:rPr>
                <w:rFonts w:cstheme="minorHAnsi"/>
              </w:rPr>
            </w:pPr>
            <w:r w:rsidRPr="00FD06F0">
              <w:rPr>
                <w:rFonts w:cstheme="minorHAnsi"/>
              </w:rPr>
              <w:t>7</w:t>
            </w:r>
          </w:p>
        </w:tc>
        <w:tc>
          <w:tcPr>
            <w:tcW w:w="6618" w:type="dxa"/>
            <w:tcBorders>
              <w:right w:val="double" w:sz="4" w:space="0" w:color="auto"/>
            </w:tcBorders>
          </w:tcPr>
          <w:p w14:paraId="06654BBE" w14:textId="77777777" w:rsidR="00DC6305" w:rsidRPr="00FD06F0" w:rsidRDefault="00DC6305" w:rsidP="00FD06F0">
            <w:pPr>
              <w:pStyle w:val="tableinsides"/>
              <w:rPr>
                <w:rFonts w:cstheme="minorHAnsi"/>
              </w:rPr>
            </w:pPr>
            <w:r w:rsidRPr="00FD06F0">
              <w:rPr>
                <w:rFonts w:cstheme="minorHAnsi"/>
              </w:rPr>
              <w:t>Lower temperature bound for macrophyte growth (Celsius)</w:t>
            </w:r>
          </w:p>
        </w:tc>
      </w:tr>
      <w:tr w:rsidR="00DC6305" w:rsidRPr="00FD06F0" w14:paraId="0A3E38EA" w14:textId="77777777">
        <w:tc>
          <w:tcPr>
            <w:tcW w:w="1348" w:type="dxa"/>
            <w:tcBorders>
              <w:left w:val="double" w:sz="4" w:space="0" w:color="auto"/>
            </w:tcBorders>
          </w:tcPr>
          <w:p w14:paraId="58250370" w14:textId="77777777" w:rsidR="00DC6305" w:rsidRPr="00FD06F0" w:rsidRDefault="00DC6305" w:rsidP="007A3922">
            <w:pPr>
              <w:pStyle w:val="tableinsides"/>
              <w:rPr>
                <w:rFonts w:cstheme="minorHAnsi"/>
              </w:rPr>
            </w:pPr>
            <w:r w:rsidRPr="00FD06F0">
              <w:rPr>
                <w:rFonts w:cstheme="minorHAnsi"/>
              </w:rPr>
              <w:t>MT2</w:t>
            </w:r>
          </w:p>
        </w:tc>
        <w:tc>
          <w:tcPr>
            <w:tcW w:w="1502" w:type="dxa"/>
          </w:tcPr>
          <w:p w14:paraId="1F01CE0F" w14:textId="77777777" w:rsidR="00DC6305" w:rsidRPr="00FD06F0" w:rsidRDefault="00DC6305" w:rsidP="007A3922">
            <w:pPr>
              <w:pStyle w:val="tableinsides"/>
              <w:rPr>
                <w:rFonts w:cstheme="minorHAnsi"/>
              </w:rPr>
            </w:pPr>
            <w:r w:rsidRPr="00FD06F0">
              <w:rPr>
                <w:rFonts w:cstheme="minorHAnsi"/>
              </w:rPr>
              <w:t>15</w:t>
            </w:r>
          </w:p>
        </w:tc>
        <w:tc>
          <w:tcPr>
            <w:tcW w:w="6618" w:type="dxa"/>
            <w:tcBorders>
              <w:right w:val="double" w:sz="4" w:space="0" w:color="auto"/>
            </w:tcBorders>
          </w:tcPr>
          <w:p w14:paraId="234ADE48" w14:textId="77777777" w:rsidR="00DC6305" w:rsidRPr="00FD06F0" w:rsidRDefault="00DC6305" w:rsidP="00FD06F0">
            <w:pPr>
              <w:pStyle w:val="tableinsides"/>
              <w:rPr>
                <w:rFonts w:cstheme="minorHAnsi"/>
              </w:rPr>
            </w:pPr>
            <w:r w:rsidRPr="00FD06F0">
              <w:rPr>
                <w:rFonts w:cstheme="minorHAnsi"/>
              </w:rPr>
              <w:t>Lowest temperature at which macrophyte growth processes are near the maximum rate (Celsius)</w:t>
            </w:r>
          </w:p>
        </w:tc>
      </w:tr>
      <w:tr w:rsidR="00DC6305" w:rsidRPr="00FD06F0" w14:paraId="4D1480C0" w14:textId="77777777">
        <w:tc>
          <w:tcPr>
            <w:tcW w:w="1348" w:type="dxa"/>
            <w:tcBorders>
              <w:left w:val="double" w:sz="4" w:space="0" w:color="auto"/>
            </w:tcBorders>
          </w:tcPr>
          <w:p w14:paraId="101A2ACC" w14:textId="77777777" w:rsidR="00DC6305" w:rsidRPr="00FD06F0" w:rsidRDefault="00DC6305" w:rsidP="007A3922">
            <w:pPr>
              <w:pStyle w:val="tableinsides"/>
              <w:rPr>
                <w:rFonts w:cstheme="minorHAnsi"/>
              </w:rPr>
            </w:pPr>
            <w:r w:rsidRPr="00FD06F0">
              <w:rPr>
                <w:rFonts w:cstheme="minorHAnsi"/>
              </w:rPr>
              <w:t>MT3</w:t>
            </w:r>
          </w:p>
        </w:tc>
        <w:tc>
          <w:tcPr>
            <w:tcW w:w="1502" w:type="dxa"/>
          </w:tcPr>
          <w:p w14:paraId="56E89A04" w14:textId="77777777" w:rsidR="00DC6305" w:rsidRPr="00FD06F0" w:rsidRDefault="00DC6305" w:rsidP="007A3922">
            <w:pPr>
              <w:pStyle w:val="tableinsides"/>
              <w:rPr>
                <w:rFonts w:cstheme="minorHAnsi"/>
              </w:rPr>
            </w:pPr>
            <w:r w:rsidRPr="00FD06F0">
              <w:rPr>
                <w:rFonts w:cstheme="minorHAnsi"/>
              </w:rPr>
              <w:t>24</w:t>
            </w:r>
          </w:p>
        </w:tc>
        <w:tc>
          <w:tcPr>
            <w:tcW w:w="6618" w:type="dxa"/>
            <w:tcBorders>
              <w:right w:val="double" w:sz="4" w:space="0" w:color="auto"/>
            </w:tcBorders>
          </w:tcPr>
          <w:p w14:paraId="3469775A" w14:textId="77777777" w:rsidR="00DC6305" w:rsidRPr="00FD06F0" w:rsidRDefault="00DC6305" w:rsidP="00FD06F0">
            <w:pPr>
              <w:pStyle w:val="tableinsides"/>
              <w:rPr>
                <w:rFonts w:cstheme="minorHAnsi"/>
              </w:rPr>
            </w:pPr>
            <w:r w:rsidRPr="00FD06F0">
              <w:rPr>
                <w:rFonts w:cstheme="minorHAnsi"/>
              </w:rPr>
              <w:t>Upper temperature at which macrophyte growth processes are near the maximum rate (Celsius)</w:t>
            </w:r>
          </w:p>
        </w:tc>
      </w:tr>
      <w:tr w:rsidR="00DC6305" w:rsidRPr="00FD06F0" w14:paraId="5590CBE4" w14:textId="77777777">
        <w:tc>
          <w:tcPr>
            <w:tcW w:w="1348" w:type="dxa"/>
            <w:tcBorders>
              <w:left w:val="double" w:sz="4" w:space="0" w:color="auto"/>
            </w:tcBorders>
          </w:tcPr>
          <w:p w14:paraId="269C236A" w14:textId="77777777" w:rsidR="00DC6305" w:rsidRPr="00FD06F0" w:rsidRDefault="00DC6305" w:rsidP="007A3922">
            <w:pPr>
              <w:pStyle w:val="tableinsides"/>
              <w:rPr>
                <w:rFonts w:cstheme="minorHAnsi"/>
              </w:rPr>
            </w:pPr>
            <w:r w:rsidRPr="00FD06F0">
              <w:rPr>
                <w:rFonts w:cstheme="minorHAnsi"/>
              </w:rPr>
              <w:t>MT4</w:t>
            </w:r>
          </w:p>
        </w:tc>
        <w:tc>
          <w:tcPr>
            <w:tcW w:w="1502" w:type="dxa"/>
          </w:tcPr>
          <w:p w14:paraId="4F074EEE" w14:textId="77777777" w:rsidR="00DC6305" w:rsidRPr="00FD06F0" w:rsidRDefault="00DC6305" w:rsidP="007A3922">
            <w:pPr>
              <w:pStyle w:val="tableinsides"/>
              <w:rPr>
                <w:rFonts w:cstheme="minorHAnsi"/>
              </w:rPr>
            </w:pPr>
            <w:r w:rsidRPr="00FD06F0">
              <w:rPr>
                <w:rFonts w:cstheme="minorHAnsi"/>
              </w:rPr>
              <w:t>34</w:t>
            </w:r>
          </w:p>
        </w:tc>
        <w:tc>
          <w:tcPr>
            <w:tcW w:w="6618" w:type="dxa"/>
            <w:tcBorders>
              <w:right w:val="double" w:sz="4" w:space="0" w:color="auto"/>
            </w:tcBorders>
          </w:tcPr>
          <w:p w14:paraId="666BEDDB" w14:textId="030744FE" w:rsidR="00DC6305" w:rsidRPr="00FD06F0" w:rsidRDefault="00DC6305" w:rsidP="00FD06F0">
            <w:pPr>
              <w:pStyle w:val="tableinsides"/>
              <w:rPr>
                <w:rFonts w:cstheme="minorHAnsi"/>
              </w:rPr>
            </w:pPr>
            <w:r w:rsidRPr="00FD06F0">
              <w:rPr>
                <w:rFonts w:cstheme="minorHAnsi"/>
              </w:rPr>
              <w:t>Upper lethal temperature for macrophytes</w:t>
            </w:r>
            <w:r w:rsidR="007B0853" w:rsidRPr="00FD06F0">
              <w:rPr>
                <w:rFonts w:cstheme="minorHAnsi"/>
              </w:rPr>
              <w:t xml:space="preserve"> </w:t>
            </w:r>
            <w:r w:rsidRPr="00FD06F0">
              <w:rPr>
                <w:rFonts w:cstheme="minorHAnsi"/>
              </w:rPr>
              <w:t>(Celsius)</w:t>
            </w:r>
          </w:p>
        </w:tc>
      </w:tr>
      <w:tr w:rsidR="00DC6305" w:rsidRPr="00FD06F0" w14:paraId="211DD0DF" w14:textId="77777777">
        <w:tc>
          <w:tcPr>
            <w:tcW w:w="1348" w:type="dxa"/>
            <w:tcBorders>
              <w:left w:val="double" w:sz="4" w:space="0" w:color="auto"/>
            </w:tcBorders>
          </w:tcPr>
          <w:p w14:paraId="2EEAC1CC" w14:textId="77777777" w:rsidR="00DC6305" w:rsidRPr="00FD06F0" w:rsidRDefault="00DC6305" w:rsidP="007A3922">
            <w:pPr>
              <w:pStyle w:val="tableinsides"/>
              <w:rPr>
                <w:rFonts w:cstheme="minorHAnsi"/>
              </w:rPr>
            </w:pPr>
            <w:r w:rsidRPr="00FD06F0">
              <w:rPr>
                <w:rFonts w:cstheme="minorHAnsi"/>
              </w:rPr>
              <w:t>MK1</w:t>
            </w:r>
          </w:p>
        </w:tc>
        <w:tc>
          <w:tcPr>
            <w:tcW w:w="1502" w:type="dxa"/>
          </w:tcPr>
          <w:p w14:paraId="7F196C06" w14:textId="77777777" w:rsidR="00DC6305" w:rsidRPr="00FD06F0" w:rsidRDefault="00DC6305" w:rsidP="007A3922">
            <w:pPr>
              <w:pStyle w:val="tableinsides"/>
              <w:rPr>
                <w:rFonts w:cstheme="minorHAnsi"/>
              </w:rPr>
            </w:pPr>
            <w:r w:rsidRPr="00FD06F0">
              <w:rPr>
                <w:rFonts w:cstheme="minorHAnsi"/>
              </w:rPr>
              <w:t>0.1</w:t>
            </w:r>
          </w:p>
        </w:tc>
        <w:tc>
          <w:tcPr>
            <w:tcW w:w="6618" w:type="dxa"/>
            <w:tcBorders>
              <w:right w:val="double" w:sz="4" w:space="0" w:color="auto"/>
            </w:tcBorders>
          </w:tcPr>
          <w:p w14:paraId="0D5215DF" w14:textId="77777777" w:rsidR="00DC6305" w:rsidRPr="00FD06F0" w:rsidRDefault="00DC6305" w:rsidP="00FD06F0">
            <w:pPr>
              <w:pStyle w:val="tableinsides"/>
              <w:rPr>
                <w:rFonts w:cstheme="minorHAnsi"/>
              </w:rPr>
            </w:pPr>
            <w:r w:rsidRPr="00FD06F0">
              <w:rPr>
                <w:rFonts w:cstheme="minorHAnsi"/>
              </w:rPr>
              <w:t>Temperature rate multiplier for MT1</w:t>
            </w:r>
          </w:p>
        </w:tc>
      </w:tr>
      <w:tr w:rsidR="00DC6305" w:rsidRPr="00FD06F0" w14:paraId="098C1C5C" w14:textId="77777777">
        <w:tc>
          <w:tcPr>
            <w:tcW w:w="1348" w:type="dxa"/>
            <w:tcBorders>
              <w:left w:val="double" w:sz="4" w:space="0" w:color="auto"/>
            </w:tcBorders>
          </w:tcPr>
          <w:p w14:paraId="0FE2D215" w14:textId="77777777" w:rsidR="00DC6305" w:rsidRPr="00FD06F0" w:rsidRDefault="00DC6305" w:rsidP="007A3922">
            <w:pPr>
              <w:pStyle w:val="tableinsides"/>
              <w:rPr>
                <w:rFonts w:cstheme="minorHAnsi"/>
              </w:rPr>
            </w:pPr>
            <w:r w:rsidRPr="00FD06F0">
              <w:rPr>
                <w:rFonts w:cstheme="minorHAnsi"/>
              </w:rPr>
              <w:t>MK2</w:t>
            </w:r>
          </w:p>
        </w:tc>
        <w:tc>
          <w:tcPr>
            <w:tcW w:w="1502" w:type="dxa"/>
          </w:tcPr>
          <w:p w14:paraId="0BA225A8" w14:textId="77777777" w:rsidR="00DC6305" w:rsidRPr="00FD06F0" w:rsidRDefault="00DC6305" w:rsidP="007A3922">
            <w:pPr>
              <w:pStyle w:val="tableinsides"/>
              <w:rPr>
                <w:rFonts w:cstheme="minorHAnsi"/>
              </w:rPr>
            </w:pPr>
            <w:r w:rsidRPr="00FD06F0">
              <w:rPr>
                <w:rFonts w:cstheme="minorHAnsi"/>
              </w:rPr>
              <w:t>0.99</w:t>
            </w:r>
          </w:p>
        </w:tc>
        <w:tc>
          <w:tcPr>
            <w:tcW w:w="6618" w:type="dxa"/>
            <w:tcBorders>
              <w:right w:val="double" w:sz="4" w:space="0" w:color="auto"/>
            </w:tcBorders>
          </w:tcPr>
          <w:p w14:paraId="668B5015" w14:textId="77777777" w:rsidR="00DC6305" w:rsidRPr="00FD06F0" w:rsidRDefault="00DC6305" w:rsidP="00FD06F0">
            <w:pPr>
              <w:pStyle w:val="tableinsides"/>
              <w:rPr>
                <w:rFonts w:cstheme="minorHAnsi"/>
              </w:rPr>
            </w:pPr>
            <w:r w:rsidRPr="00FD06F0">
              <w:rPr>
                <w:rFonts w:cstheme="minorHAnsi"/>
              </w:rPr>
              <w:t>Temperature rate multiplier for MT2</w:t>
            </w:r>
          </w:p>
        </w:tc>
      </w:tr>
      <w:tr w:rsidR="00DC6305" w:rsidRPr="00FD06F0" w14:paraId="24F6EB23" w14:textId="77777777">
        <w:tc>
          <w:tcPr>
            <w:tcW w:w="1348" w:type="dxa"/>
            <w:tcBorders>
              <w:left w:val="double" w:sz="4" w:space="0" w:color="auto"/>
            </w:tcBorders>
          </w:tcPr>
          <w:p w14:paraId="5F28AA05" w14:textId="77777777" w:rsidR="00DC6305" w:rsidRPr="00FD06F0" w:rsidRDefault="00DC6305" w:rsidP="007A3922">
            <w:pPr>
              <w:pStyle w:val="tableinsides"/>
              <w:rPr>
                <w:rFonts w:cstheme="minorHAnsi"/>
              </w:rPr>
            </w:pPr>
            <w:r w:rsidRPr="00FD06F0">
              <w:rPr>
                <w:rFonts w:cstheme="minorHAnsi"/>
              </w:rPr>
              <w:t>MK3</w:t>
            </w:r>
          </w:p>
        </w:tc>
        <w:tc>
          <w:tcPr>
            <w:tcW w:w="1502" w:type="dxa"/>
          </w:tcPr>
          <w:p w14:paraId="360F6F4A" w14:textId="77777777" w:rsidR="00DC6305" w:rsidRPr="00FD06F0" w:rsidRDefault="00DC6305" w:rsidP="007A3922">
            <w:pPr>
              <w:pStyle w:val="tableinsides"/>
              <w:rPr>
                <w:rFonts w:cstheme="minorHAnsi"/>
              </w:rPr>
            </w:pPr>
            <w:r w:rsidRPr="00FD06F0">
              <w:rPr>
                <w:rFonts w:cstheme="minorHAnsi"/>
              </w:rPr>
              <w:t>0.99</w:t>
            </w:r>
          </w:p>
        </w:tc>
        <w:tc>
          <w:tcPr>
            <w:tcW w:w="6618" w:type="dxa"/>
            <w:tcBorders>
              <w:right w:val="double" w:sz="4" w:space="0" w:color="auto"/>
            </w:tcBorders>
          </w:tcPr>
          <w:p w14:paraId="092D2BD3" w14:textId="77777777" w:rsidR="00DC6305" w:rsidRPr="00FD06F0" w:rsidRDefault="00DC6305" w:rsidP="00FD06F0">
            <w:pPr>
              <w:pStyle w:val="tableinsides"/>
              <w:rPr>
                <w:rFonts w:cstheme="minorHAnsi"/>
              </w:rPr>
            </w:pPr>
            <w:r w:rsidRPr="00FD06F0">
              <w:rPr>
                <w:rFonts w:cstheme="minorHAnsi"/>
              </w:rPr>
              <w:t>Temperature rate multiplier for MT3</w:t>
            </w:r>
          </w:p>
        </w:tc>
      </w:tr>
      <w:tr w:rsidR="00DC6305" w:rsidRPr="00FD06F0" w14:paraId="6350241E" w14:textId="77777777">
        <w:tc>
          <w:tcPr>
            <w:tcW w:w="1348" w:type="dxa"/>
            <w:tcBorders>
              <w:left w:val="double" w:sz="4" w:space="0" w:color="auto"/>
            </w:tcBorders>
          </w:tcPr>
          <w:p w14:paraId="2FA75B02" w14:textId="77777777" w:rsidR="00DC6305" w:rsidRPr="00FD06F0" w:rsidRDefault="00DC6305" w:rsidP="007A3922">
            <w:pPr>
              <w:pStyle w:val="tableinsides"/>
              <w:rPr>
                <w:rFonts w:cstheme="minorHAnsi"/>
              </w:rPr>
            </w:pPr>
            <w:r w:rsidRPr="00FD06F0">
              <w:rPr>
                <w:rFonts w:cstheme="minorHAnsi"/>
              </w:rPr>
              <w:t>MK4</w:t>
            </w:r>
          </w:p>
        </w:tc>
        <w:tc>
          <w:tcPr>
            <w:tcW w:w="1502" w:type="dxa"/>
          </w:tcPr>
          <w:p w14:paraId="425B2588" w14:textId="77777777" w:rsidR="00DC6305" w:rsidRPr="00FD06F0" w:rsidRDefault="00DC6305" w:rsidP="007A3922">
            <w:pPr>
              <w:pStyle w:val="tableinsides"/>
              <w:rPr>
                <w:rFonts w:cstheme="minorHAnsi"/>
              </w:rPr>
            </w:pPr>
            <w:r w:rsidRPr="00FD06F0">
              <w:rPr>
                <w:rFonts w:cstheme="minorHAnsi"/>
              </w:rPr>
              <w:t>0.01</w:t>
            </w:r>
          </w:p>
        </w:tc>
        <w:tc>
          <w:tcPr>
            <w:tcW w:w="6618" w:type="dxa"/>
            <w:tcBorders>
              <w:right w:val="double" w:sz="4" w:space="0" w:color="auto"/>
            </w:tcBorders>
          </w:tcPr>
          <w:p w14:paraId="3DBBA906" w14:textId="77777777" w:rsidR="00DC6305" w:rsidRPr="00FD06F0" w:rsidRDefault="00DC6305" w:rsidP="00FD06F0">
            <w:pPr>
              <w:pStyle w:val="tableinsides"/>
              <w:rPr>
                <w:rFonts w:cstheme="minorHAnsi"/>
              </w:rPr>
            </w:pPr>
            <w:r w:rsidRPr="00FD06F0">
              <w:rPr>
                <w:rFonts w:cstheme="minorHAnsi"/>
              </w:rPr>
              <w:t>Temperature rate multiplier for MT4</w:t>
            </w:r>
          </w:p>
        </w:tc>
      </w:tr>
      <w:tr w:rsidR="00DC6305" w:rsidRPr="00FD06F0" w14:paraId="3F3D725A" w14:textId="77777777">
        <w:tc>
          <w:tcPr>
            <w:tcW w:w="1348" w:type="dxa"/>
            <w:tcBorders>
              <w:left w:val="double" w:sz="4" w:space="0" w:color="auto"/>
            </w:tcBorders>
          </w:tcPr>
          <w:p w14:paraId="1486840B" w14:textId="77777777" w:rsidR="00DC6305" w:rsidRPr="00FD06F0" w:rsidRDefault="00DC6305" w:rsidP="007A3922">
            <w:pPr>
              <w:pStyle w:val="tableinsides"/>
              <w:rPr>
                <w:rFonts w:cstheme="minorHAnsi"/>
              </w:rPr>
            </w:pPr>
            <w:r w:rsidRPr="00FD06F0">
              <w:rPr>
                <w:rFonts w:cstheme="minorHAnsi"/>
              </w:rPr>
              <w:t>MPOM</w:t>
            </w:r>
          </w:p>
        </w:tc>
        <w:tc>
          <w:tcPr>
            <w:tcW w:w="1502" w:type="dxa"/>
          </w:tcPr>
          <w:p w14:paraId="0784581E" w14:textId="77777777" w:rsidR="00DC6305" w:rsidRPr="00FD06F0" w:rsidRDefault="00DC6305" w:rsidP="007A3922">
            <w:pPr>
              <w:pStyle w:val="tableinsides"/>
              <w:rPr>
                <w:rFonts w:cstheme="minorHAnsi"/>
              </w:rPr>
            </w:pPr>
            <w:r w:rsidRPr="00FD06F0">
              <w:rPr>
                <w:rFonts w:cstheme="minorHAnsi"/>
              </w:rPr>
              <w:t>0.9</w:t>
            </w:r>
          </w:p>
        </w:tc>
        <w:tc>
          <w:tcPr>
            <w:tcW w:w="6618" w:type="dxa"/>
            <w:tcBorders>
              <w:right w:val="double" w:sz="4" w:space="0" w:color="auto"/>
            </w:tcBorders>
          </w:tcPr>
          <w:p w14:paraId="7B351A43" w14:textId="77777777" w:rsidR="00DC6305" w:rsidRPr="00FD06F0" w:rsidRDefault="00DC6305" w:rsidP="00FD06F0">
            <w:pPr>
              <w:pStyle w:val="tableinsides"/>
              <w:rPr>
                <w:rFonts w:cstheme="minorHAnsi"/>
              </w:rPr>
            </w:pPr>
            <w:r w:rsidRPr="00FD06F0">
              <w:rPr>
                <w:rFonts w:cstheme="minorHAnsi"/>
              </w:rPr>
              <w:t>Fraction of dead macrophytes which becomes POM, the fraction (1-MPOM) becomes labile DOM</w:t>
            </w:r>
          </w:p>
        </w:tc>
      </w:tr>
      <w:tr w:rsidR="00DC6305" w:rsidRPr="00FD06F0" w14:paraId="5B5CCF45" w14:textId="77777777">
        <w:tc>
          <w:tcPr>
            <w:tcW w:w="1348" w:type="dxa"/>
            <w:tcBorders>
              <w:left w:val="double" w:sz="4" w:space="0" w:color="auto"/>
            </w:tcBorders>
          </w:tcPr>
          <w:p w14:paraId="3358C3D5" w14:textId="77777777" w:rsidR="00DC6305" w:rsidRPr="00FD06F0" w:rsidRDefault="00DC6305" w:rsidP="007A3922">
            <w:pPr>
              <w:pStyle w:val="tableinsides"/>
              <w:rPr>
                <w:rFonts w:cstheme="minorHAnsi"/>
              </w:rPr>
            </w:pPr>
            <w:r w:rsidRPr="00FD06F0">
              <w:rPr>
                <w:rFonts w:cstheme="minorHAnsi"/>
              </w:rPr>
              <w:t>LRPMAC</w:t>
            </w:r>
          </w:p>
        </w:tc>
        <w:tc>
          <w:tcPr>
            <w:tcW w:w="1502" w:type="dxa"/>
          </w:tcPr>
          <w:p w14:paraId="6F5D93C0" w14:textId="77777777" w:rsidR="00DC6305" w:rsidRPr="00FD06F0" w:rsidRDefault="00DC6305" w:rsidP="007A3922">
            <w:pPr>
              <w:pStyle w:val="tableinsides"/>
              <w:rPr>
                <w:rFonts w:cstheme="minorHAnsi"/>
              </w:rPr>
            </w:pPr>
            <w:r w:rsidRPr="00FD06F0">
              <w:rPr>
                <w:rFonts w:cstheme="minorHAnsi"/>
              </w:rPr>
              <w:t>0.2</w:t>
            </w:r>
          </w:p>
        </w:tc>
        <w:tc>
          <w:tcPr>
            <w:tcW w:w="6618" w:type="dxa"/>
            <w:tcBorders>
              <w:right w:val="double" w:sz="4" w:space="0" w:color="auto"/>
            </w:tcBorders>
          </w:tcPr>
          <w:p w14:paraId="73FA10A0" w14:textId="77777777" w:rsidR="00DC6305" w:rsidRPr="00FD06F0" w:rsidRDefault="00DC6305" w:rsidP="00FD06F0">
            <w:pPr>
              <w:pStyle w:val="tableinsides"/>
              <w:rPr>
                <w:rFonts w:cstheme="minorHAnsi"/>
              </w:rPr>
            </w:pPr>
            <w:r w:rsidRPr="00FD06F0">
              <w:rPr>
                <w:rFonts w:cstheme="minorHAnsi"/>
              </w:rPr>
              <w:t xml:space="preserve">Fraction of POM which originates as dead macrophytes becoming </w:t>
            </w:r>
            <w:r w:rsidR="001B64C8" w:rsidRPr="00FD06F0">
              <w:rPr>
                <w:rFonts w:cstheme="minorHAnsi"/>
              </w:rPr>
              <w:t>labile</w:t>
            </w:r>
            <w:r w:rsidRPr="00FD06F0">
              <w:rPr>
                <w:rFonts w:cstheme="minorHAnsi"/>
              </w:rPr>
              <w:t xml:space="preserve"> POM</w:t>
            </w:r>
          </w:p>
        </w:tc>
      </w:tr>
      <w:tr w:rsidR="00DC6305" w:rsidRPr="00FD06F0" w14:paraId="19C11FD6" w14:textId="77777777">
        <w:tc>
          <w:tcPr>
            <w:tcW w:w="1348" w:type="dxa"/>
            <w:tcBorders>
              <w:left w:val="double" w:sz="4" w:space="0" w:color="auto"/>
            </w:tcBorders>
          </w:tcPr>
          <w:p w14:paraId="128881BB" w14:textId="77777777" w:rsidR="00DC6305" w:rsidRPr="00FD06F0" w:rsidRDefault="00DC6305" w:rsidP="007A3922">
            <w:pPr>
              <w:pStyle w:val="tableinsides"/>
              <w:rPr>
                <w:rFonts w:cstheme="minorHAnsi"/>
              </w:rPr>
            </w:pPr>
            <w:r w:rsidRPr="00FD06F0">
              <w:rPr>
                <w:rFonts w:cstheme="minorHAnsi"/>
              </w:rPr>
              <w:t>PSED</w:t>
            </w:r>
          </w:p>
        </w:tc>
        <w:tc>
          <w:tcPr>
            <w:tcW w:w="1502" w:type="dxa"/>
          </w:tcPr>
          <w:p w14:paraId="19E5997C" w14:textId="77777777" w:rsidR="00DC6305" w:rsidRPr="00FD06F0" w:rsidRDefault="00DC6305" w:rsidP="007A3922">
            <w:pPr>
              <w:pStyle w:val="tableinsides"/>
              <w:rPr>
                <w:rFonts w:cstheme="minorHAnsi"/>
              </w:rPr>
            </w:pPr>
            <w:r w:rsidRPr="00FD06F0">
              <w:rPr>
                <w:rFonts w:cstheme="minorHAnsi"/>
              </w:rPr>
              <w:t>0.5</w:t>
            </w:r>
          </w:p>
        </w:tc>
        <w:tc>
          <w:tcPr>
            <w:tcW w:w="6618" w:type="dxa"/>
            <w:tcBorders>
              <w:right w:val="double" w:sz="4" w:space="0" w:color="auto"/>
            </w:tcBorders>
          </w:tcPr>
          <w:p w14:paraId="183DE684" w14:textId="77777777" w:rsidR="00DC6305" w:rsidRPr="00FD06F0" w:rsidRDefault="00DC6305" w:rsidP="00FD06F0">
            <w:pPr>
              <w:pStyle w:val="tableinsides"/>
              <w:rPr>
                <w:rFonts w:cstheme="minorHAnsi"/>
              </w:rPr>
            </w:pPr>
            <w:r w:rsidRPr="00FD06F0">
              <w:rPr>
                <w:rFonts w:cstheme="minorHAnsi"/>
              </w:rPr>
              <w:t>Fraction of phosphorus uptake by macrophytes obtained from sediments</w:t>
            </w:r>
          </w:p>
        </w:tc>
      </w:tr>
      <w:tr w:rsidR="00DC6305" w:rsidRPr="00FD06F0" w14:paraId="4453CED5" w14:textId="77777777">
        <w:tc>
          <w:tcPr>
            <w:tcW w:w="1348" w:type="dxa"/>
            <w:tcBorders>
              <w:left w:val="double" w:sz="4" w:space="0" w:color="auto"/>
            </w:tcBorders>
          </w:tcPr>
          <w:p w14:paraId="20EF0BF7" w14:textId="77777777" w:rsidR="00DC6305" w:rsidRPr="00FD06F0" w:rsidRDefault="00DC6305" w:rsidP="007A3922">
            <w:pPr>
              <w:pStyle w:val="tableinsides"/>
              <w:rPr>
                <w:rFonts w:cstheme="minorHAnsi"/>
              </w:rPr>
            </w:pPr>
            <w:r w:rsidRPr="00FD06F0">
              <w:rPr>
                <w:rFonts w:cstheme="minorHAnsi"/>
              </w:rPr>
              <w:t>NSED</w:t>
            </w:r>
          </w:p>
        </w:tc>
        <w:tc>
          <w:tcPr>
            <w:tcW w:w="1502" w:type="dxa"/>
          </w:tcPr>
          <w:p w14:paraId="0DAAD78D" w14:textId="77777777" w:rsidR="00DC6305" w:rsidRPr="00FD06F0" w:rsidRDefault="00DC6305" w:rsidP="007A3922">
            <w:pPr>
              <w:pStyle w:val="tableinsides"/>
              <w:rPr>
                <w:rFonts w:cstheme="minorHAnsi"/>
              </w:rPr>
            </w:pPr>
            <w:r w:rsidRPr="00FD06F0">
              <w:rPr>
                <w:rFonts w:cstheme="minorHAnsi"/>
              </w:rPr>
              <w:t>0.5</w:t>
            </w:r>
          </w:p>
        </w:tc>
        <w:tc>
          <w:tcPr>
            <w:tcW w:w="6618" w:type="dxa"/>
            <w:tcBorders>
              <w:right w:val="double" w:sz="4" w:space="0" w:color="auto"/>
            </w:tcBorders>
          </w:tcPr>
          <w:p w14:paraId="6E1C0760" w14:textId="77777777" w:rsidR="00DC6305" w:rsidRPr="00FD06F0" w:rsidRDefault="00DC6305" w:rsidP="00FD06F0">
            <w:pPr>
              <w:pStyle w:val="tableinsides"/>
              <w:rPr>
                <w:rFonts w:cstheme="minorHAnsi"/>
              </w:rPr>
            </w:pPr>
            <w:r w:rsidRPr="00FD06F0">
              <w:rPr>
                <w:rFonts w:cstheme="minorHAnsi"/>
              </w:rPr>
              <w:t>Fraction of nitrogen uptake by macrophytes obtained from sediments</w:t>
            </w:r>
          </w:p>
        </w:tc>
      </w:tr>
      <w:tr w:rsidR="00DC6305" w:rsidRPr="00FD06F0" w14:paraId="14BD8890" w14:textId="77777777">
        <w:tc>
          <w:tcPr>
            <w:tcW w:w="1348" w:type="dxa"/>
            <w:tcBorders>
              <w:left w:val="double" w:sz="4" w:space="0" w:color="auto"/>
            </w:tcBorders>
          </w:tcPr>
          <w:p w14:paraId="5E329D04" w14:textId="77777777" w:rsidR="00DC6305" w:rsidRPr="00FD06F0" w:rsidRDefault="00DC6305" w:rsidP="007A3922">
            <w:pPr>
              <w:pStyle w:val="tableinsides"/>
              <w:rPr>
                <w:rFonts w:cstheme="minorHAnsi"/>
              </w:rPr>
            </w:pPr>
            <w:r w:rsidRPr="00FD06F0">
              <w:rPr>
                <w:rFonts w:cstheme="minorHAnsi"/>
              </w:rPr>
              <w:t>MHSP</w:t>
            </w:r>
          </w:p>
        </w:tc>
        <w:tc>
          <w:tcPr>
            <w:tcW w:w="1502" w:type="dxa"/>
          </w:tcPr>
          <w:p w14:paraId="56BE81E9" w14:textId="77777777" w:rsidR="00DC6305" w:rsidRPr="00FD06F0" w:rsidRDefault="00DC6305" w:rsidP="007A3922">
            <w:pPr>
              <w:pStyle w:val="tableinsides"/>
              <w:rPr>
                <w:rFonts w:cstheme="minorHAnsi"/>
              </w:rPr>
            </w:pPr>
            <w:r w:rsidRPr="00FD06F0">
              <w:rPr>
                <w:rFonts w:cstheme="minorHAnsi"/>
              </w:rPr>
              <w:t>0</w:t>
            </w:r>
          </w:p>
        </w:tc>
        <w:tc>
          <w:tcPr>
            <w:tcW w:w="6618" w:type="dxa"/>
            <w:tcBorders>
              <w:right w:val="double" w:sz="4" w:space="0" w:color="auto"/>
            </w:tcBorders>
          </w:tcPr>
          <w:p w14:paraId="658AB137" w14:textId="77777777" w:rsidR="00DC6305" w:rsidRPr="00FD06F0" w:rsidRDefault="00DC6305" w:rsidP="00FD06F0">
            <w:pPr>
              <w:pStyle w:val="tableinsides"/>
              <w:rPr>
                <w:rFonts w:cstheme="minorHAnsi"/>
              </w:rPr>
            </w:pPr>
            <w:r w:rsidRPr="00FD06F0">
              <w:rPr>
                <w:rFonts w:cstheme="minorHAnsi"/>
              </w:rPr>
              <w:t>Half-saturation constant for P uptake by macrophytes (mg/l)</w:t>
            </w:r>
          </w:p>
        </w:tc>
      </w:tr>
      <w:tr w:rsidR="00DC6305" w:rsidRPr="00FD06F0" w14:paraId="4F756727" w14:textId="77777777">
        <w:tc>
          <w:tcPr>
            <w:tcW w:w="1348" w:type="dxa"/>
            <w:tcBorders>
              <w:left w:val="double" w:sz="4" w:space="0" w:color="auto"/>
            </w:tcBorders>
          </w:tcPr>
          <w:p w14:paraId="462CC046" w14:textId="77777777" w:rsidR="00DC6305" w:rsidRPr="00FD06F0" w:rsidRDefault="00DC6305" w:rsidP="007A3922">
            <w:pPr>
              <w:pStyle w:val="tableinsides"/>
              <w:rPr>
                <w:rFonts w:cstheme="minorHAnsi"/>
              </w:rPr>
            </w:pPr>
            <w:r w:rsidRPr="00FD06F0">
              <w:rPr>
                <w:rFonts w:cstheme="minorHAnsi"/>
              </w:rPr>
              <w:t>MHSN</w:t>
            </w:r>
          </w:p>
        </w:tc>
        <w:tc>
          <w:tcPr>
            <w:tcW w:w="1502" w:type="dxa"/>
          </w:tcPr>
          <w:p w14:paraId="3DD90D9A" w14:textId="77777777" w:rsidR="00DC6305" w:rsidRPr="00FD06F0" w:rsidRDefault="00DC6305" w:rsidP="007A3922">
            <w:pPr>
              <w:pStyle w:val="tableinsides"/>
              <w:rPr>
                <w:rFonts w:cstheme="minorHAnsi"/>
              </w:rPr>
            </w:pPr>
            <w:r w:rsidRPr="00FD06F0">
              <w:rPr>
                <w:rFonts w:cstheme="minorHAnsi"/>
              </w:rPr>
              <w:t>0</w:t>
            </w:r>
          </w:p>
        </w:tc>
        <w:tc>
          <w:tcPr>
            <w:tcW w:w="6618" w:type="dxa"/>
            <w:tcBorders>
              <w:right w:val="double" w:sz="4" w:space="0" w:color="auto"/>
            </w:tcBorders>
          </w:tcPr>
          <w:p w14:paraId="4AEBB46C" w14:textId="77777777" w:rsidR="00DC6305" w:rsidRPr="00FD06F0" w:rsidRDefault="00DC6305" w:rsidP="00FD06F0">
            <w:pPr>
              <w:pStyle w:val="tableinsides"/>
              <w:rPr>
                <w:rFonts w:cstheme="minorHAnsi"/>
              </w:rPr>
            </w:pPr>
            <w:r w:rsidRPr="00FD06F0">
              <w:rPr>
                <w:rFonts w:cstheme="minorHAnsi"/>
              </w:rPr>
              <w:t>Half-saturation constant for N uptake by macrophytes (mg/l)</w:t>
            </w:r>
          </w:p>
        </w:tc>
      </w:tr>
      <w:tr w:rsidR="00DC6305" w:rsidRPr="00FD06F0" w14:paraId="26528A10" w14:textId="77777777">
        <w:tc>
          <w:tcPr>
            <w:tcW w:w="1348" w:type="dxa"/>
            <w:tcBorders>
              <w:left w:val="double" w:sz="4" w:space="0" w:color="auto"/>
            </w:tcBorders>
          </w:tcPr>
          <w:p w14:paraId="66032DCA" w14:textId="77777777" w:rsidR="00DC6305" w:rsidRPr="00FD06F0" w:rsidRDefault="00DC6305" w:rsidP="007A3922">
            <w:pPr>
              <w:pStyle w:val="tableinsides"/>
              <w:rPr>
                <w:rFonts w:cstheme="minorHAnsi"/>
              </w:rPr>
            </w:pPr>
            <w:r w:rsidRPr="00FD06F0">
              <w:rPr>
                <w:rFonts w:cstheme="minorHAnsi"/>
              </w:rPr>
              <w:t>MHSC</w:t>
            </w:r>
          </w:p>
        </w:tc>
        <w:tc>
          <w:tcPr>
            <w:tcW w:w="1502" w:type="dxa"/>
          </w:tcPr>
          <w:p w14:paraId="23008A6E" w14:textId="77777777" w:rsidR="00DC6305" w:rsidRPr="00FD06F0" w:rsidRDefault="00DC6305" w:rsidP="007A3922">
            <w:pPr>
              <w:pStyle w:val="tableinsides"/>
              <w:rPr>
                <w:rFonts w:cstheme="minorHAnsi"/>
              </w:rPr>
            </w:pPr>
            <w:r w:rsidRPr="00FD06F0">
              <w:rPr>
                <w:rFonts w:cstheme="minorHAnsi"/>
              </w:rPr>
              <w:t>10</w:t>
            </w:r>
          </w:p>
        </w:tc>
        <w:tc>
          <w:tcPr>
            <w:tcW w:w="6618" w:type="dxa"/>
            <w:tcBorders>
              <w:right w:val="double" w:sz="4" w:space="0" w:color="auto"/>
            </w:tcBorders>
          </w:tcPr>
          <w:p w14:paraId="66CB74F3" w14:textId="77777777" w:rsidR="00DC6305" w:rsidRPr="00FD06F0" w:rsidRDefault="00DC6305" w:rsidP="00FD06F0">
            <w:pPr>
              <w:pStyle w:val="tableinsides"/>
              <w:rPr>
                <w:rFonts w:cstheme="minorHAnsi"/>
              </w:rPr>
            </w:pPr>
            <w:r w:rsidRPr="00FD06F0">
              <w:rPr>
                <w:rFonts w:cstheme="minorHAnsi"/>
              </w:rPr>
              <w:t>Half-saturation constant for carbon uptake by macrophytes (mg/l)</w:t>
            </w:r>
          </w:p>
        </w:tc>
      </w:tr>
      <w:tr w:rsidR="00DC6305" w:rsidRPr="00FD06F0" w14:paraId="2EDC7B59" w14:textId="77777777">
        <w:tc>
          <w:tcPr>
            <w:tcW w:w="1348" w:type="dxa"/>
            <w:tcBorders>
              <w:left w:val="double" w:sz="4" w:space="0" w:color="auto"/>
            </w:tcBorders>
          </w:tcPr>
          <w:p w14:paraId="47873DFC" w14:textId="77777777" w:rsidR="00DC6305" w:rsidRPr="00FD06F0" w:rsidRDefault="00DC6305" w:rsidP="007A3922">
            <w:pPr>
              <w:pStyle w:val="tableinsides"/>
              <w:rPr>
                <w:rFonts w:cstheme="minorHAnsi"/>
              </w:rPr>
            </w:pPr>
            <w:r w:rsidRPr="00FD06F0">
              <w:rPr>
                <w:rFonts w:cstheme="minorHAnsi"/>
              </w:rPr>
              <w:t>MACP</w:t>
            </w:r>
          </w:p>
        </w:tc>
        <w:tc>
          <w:tcPr>
            <w:tcW w:w="1502" w:type="dxa"/>
          </w:tcPr>
          <w:p w14:paraId="2A61D2E7" w14:textId="77777777" w:rsidR="00DC6305" w:rsidRPr="00FD06F0" w:rsidRDefault="00DC6305" w:rsidP="007A3922">
            <w:pPr>
              <w:pStyle w:val="tableinsides"/>
              <w:rPr>
                <w:rFonts w:cstheme="minorHAnsi"/>
              </w:rPr>
            </w:pPr>
            <w:r w:rsidRPr="00FD06F0">
              <w:rPr>
                <w:rFonts w:cstheme="minorHAnsi"/>
              </w:rPr>
              <w:t>0.005</w:t>
            </w:r>
          </w:p>
        </w:tc>
        <w:tc>
          <w:tcPr>
            <w:tcW w:w="6618" w:type="dxa"/>
            <w:tcBorders>
              <w:right w:val="double" w:sz="4" w:space="0" w:color="auto"/>
            </w:tcBorders>
          </w:tcPr>
          <w:p w14:paraId="05E4A00B" w14:textId="77777777" w:rsidR="00DC6305" w:rsidRPr="00FD06F0" w:rsidRDefault="00DC6305" w:rsidP="00FD06F0">
            <w:pPr>
              <w:pStyle w:val="tableinsides"/>
              <w:rPr>
                <w:rFonts w:cstheme="minorHAnsi"/>
              </w:rPr>
            </w:pPr>
            <w:r w:rsidRPr="00FD06F0">
              <w:rPr>
                <w:rFonts w:cstheme="minorHAnsi"/>
              </w:rPr>
              <w:t>Stoichiometric equivalent between macrophyte biomass and orthophosphate</w:t>
            </w:r>
          </w:p>
        </w:tc>
      </w:tr>
      <w:tr w:rsidR="00DC6305" w:rsidRPr="00FD06F0" w14:paraId="008831B6" w14:textId="77777777">
        <w:tc>
          <w:tcPr>
            <w:tcW w:w="1348" w:type="dxa"/>
            <w:tcBorders>
              <w:left w:val="double" w:sz="4" w:space="0" w:color="auto"/>
            </w:tcBorders>
          </w:tcPr>
          <w:p w14:paraId="5B74C565" w14:textId="77777777" w:rsidR="00DC6305" w:rsidRPr="00FD06F0" w:rsidRDefault="00DC6305" w:rsidP="007A3922">
            <w:pPr>
              <w:pStyle w:val="tableinsides"/>
              <w:rPr>
                <w:rFonts w:cstheme="minorHAnsi"/>
              </w:rPr>
            </w:pPr>
            <w:r w:rsidRPr="00FD06F0">
              <w:rPr>
                <w:rFonts w:cstheme="minorHAnsi"/>
              </w:rPr>
              <w:t>MACN</w:t>
            </w:r>
          </w:p>
        </w:tc>
        <w:tc>
          <w:tcPr>
            <w:tcW w:w="1502" w:type="dxa"/>
          </w:tcPr>
          <w:p w14:paraId="29C59925" w14:textId="77777777" w:rsidR="00DC6305" w:rsidRPr="00FD06F0" w:rsidRDefault="00DC6305" w:rsidP="007A3922">
            <w:pPr>
              <w:pStyle w:val="tableinsides"/>
              <w:rPr>
                <w:rFonts w:cstheme="minorHAnsi"/>
              </w:rPr>
            </w:pPr>
            <w:r w:rsidRPr="00FD06F0">
              <w:rPr>
                <w:rFonts w:cstheme="minorHAnsi"/>
              </w:rPr>
              <w:t>0.08</w:t>
            </w:r>
          </w:p>
        </w:tc>
        <w:tc>
          <w:tcPr>
            <w:tcW w:w="6618" w:type="dxa"/>
            <w:tcBorders>
              <w:right w:val="double" w:sz="4" w:space="0" w:color="auto"/>
            </w:tcBorders>
          </w:tcPr>
          <w:p w14:paraId="1C90F809" w14:textId="77777777" w:rsidR="00DC6305" w:rsidRPr="00FD06F0" w:rsidRDefault="00DC6305" w:rsidP="00FD06F0">
            <w:pPr>
              <w:pStyle w:val="tableinsides"/>
              <w:rPr>
                <w:rFonts w:cstheme="minorHAnsi"/>
              </w:rPr>
            </w:pPr>
            <w:r w:rsidRPr="00FD06F0">
              <w:rPr>
                <w:rFonts w:cstheme="minorHAnsi"/>
              </w:rPr>
              <w:t>Stoichiometric equivalent between macrophyte biomass and nitrogen</w:t>
            </w:r>
          </w:p>
        </w:tc>
      </w:tr>
      <w:tr w:rsidR="00DC6305" w:rsidRPr="00FD06F0" w14:paraId="320DC0B9" w14:textId="77777777">
        <w:tc>
          <w:tcPr>
            <w:tcW w:w="1348" w:type="dxa"/>
            <w:tcBorders>
              <w:left w:val="double" w:sz="4" w:space="0" w:color="auto"/>
            </w:tcBorders>
          </w:tcPr>
          <w:p w14:paraId="03E7CEB0" w14:textId="77777777" w:rsidR="00DC6305" w:rsidRPr="00FD06F0" w:rsidRDefault="00DC6305" w:rsidP="007A3922">
            <w:pPr>
              <w:pStyle w:val="tableinsides"/>
              <w:rPr>
                <w:rFonts w:cstheme="minorHAnsi"/>
              </w:rPr>
            </w:pPr>
            <w:r w:rsidRPr="00FD06F0">
              <w:rPr>
                <w:rFonts w:cstheme="minorHAnsi"/>
              </w:rPr>
              <w:t>MACC</w:t>
            </w:r>
          </w:p>
        </w:tc>
        <w:tc>
          <w:tcPr>
            <w:tcW w:w="1502" w:type="dxa"/>
          </w:tcPr>
          <w:p w14:paraId="6EF0F8EC" w14:textId="77777777" w:rsidR="00DC6305" w:rsidRPr="00FD06F0" w:rsidRDefault="00DC6305" w:rsidP="007A3922">
            <w:pPr>
              <w:pStyle w:val="tableinsides"/>
              <w:rPr>
                <w:rFonts w:cstheme="minorHAnsi"/>
              </w:rPr>
            </w:pPr>
            <w:r w:rsidRPr="00FD06F0">
              <w:rPr>
                <w:rFonts w:cstheme="minorHAnsi"/>
              </w:rPr>
              <w:t>0.45</w:t>
            </w:r>
          </w:p>
        </w:tc>
        <w:tc>
          <w:tcPr>
            <w:tcW w:w="6618" w:type="dxa"/>
            <w:tcBorders>
              <w:right w:val="double" w:sz="4" w:space="0" w:color="auto"/>
            </w:tcBorders>
          </w:tcPr>
          <w:p w14:paraId="2D8A69E8" w14:textId="77777777" w:rsidR="00DC6305" w:rsidRPr="00FD06F0" w:rsidRDefault="00DC6305" w:rsidP="00FD06F0">
            <w:pPr>
              <w:pStyle w:val="tableinsides"/>
              <w:rPr>
                <w:rFonts w:cstheme="minorHAnsi"/>
              </w:rPr>
            </w:pPr>
            <w:r w:rsidRPr="00FD06F0">
              <w:rPr>
                <w:rFonts w:cstheme="minorHAnsi"/>
              </w:rPr>
              <w:t>Stoichiometric equivalent between macrophyte biomass and carbon</w:t>
            </w:r>
          </w:p>
        </w:tc>
      </w:tr>
      <w:tr w:rsidR="00DC6305" w:rsidRPr="00FD06F0" w14:paraId="0E572834" w14:textId="77777777">
        <w:tc>
          <w:tcPr>
            <w:tcW w:w="1348" w:type="dxa"/>
            <w:tcBorders>
              <w:left w:val="double" w:sz="4" w:space="0" w:color="auto"/>
            </w:tcBorders>
          </w:tcPr>
          <w:p w14:paraId="54A75212" w14:textId="77777777" w:rsidR="00DC6305" w:rsidRPr="00FD06F0" w:rsidRDefault="00DC6305" w:rsidP="007A3922">
            <w:pPr>
              <w:pStyle w:val="tableinsides"/>
              <w:rPr>
                <w:rFonts w:cstheme="minorHAnsi"/>
              </w:rPr>
            </w:pPr>
            <w:r w:rsidRPr="00FD06F0">
              <w:rPr>
                <w:rFonts w:cstheme="minorHAnsi"/>
              </w:rPr>
              <w:t>02MR</w:t>
            </w:r>
          </w:p>
        </w:tc>
        <w:tc>
          <w:tcPr>
            <w:tcW w:w="1502" w:type="dxa"/>
          </w:tcPr>
          <w:p w14:paraId="320466B7" w14:textId="77777777" w:rsidR="00DC6305" w:rsidRPr="00FD06F0" w:rsidRDefault="00DC6305" w:rsidP="007A3922">
            <w:pPr>
              <w:pStyle w:val="tableinsides"/>
              <w:rPr>
                <w:rFonts w:cstheme="minorHAnsi"/>
              </w:rPr>
            </w:pPr>
            <w:r w:rsidRPr="00FD06F0">
              <w:rPr>
                <w:rFonts w:cstheme="minorHAnsi"/>
              </w:rPr>
              <w:t>1.1</w:t>
            </w:r>
          </w:p>
        </w:tc>
        <w:tc>
          <w:tcPr>
            <w:tcW w:w="6618" w:type="dxa"/>
            <w:tcBorders>
              <w:right w:val="double" w:sz="4" w:space="0" w:color="auto"/>
            </w:tcBorders>
          </w:tcPr>
          <w:p w14:paraId="6DE53CB7" w14:textId="77777777" w:rsidR="00DC6305" w:rsidRPr="00FD06F0" w:rsidRDefault="00DC6305" w:rsidP="00FD06F0">
            <w:pPr>
              <w:pStyle w:val="tableinsides"/>
              <w:rPr>
                <w:rFonts w:cstheme="minorHAnsi"/>
              </w:rPr>
            </w:pPr>
            <w:r w:rsidRPr="00FD06F0">
              <w:rPr>
                <w:rFonts w:cstheme="minorHAnsi"/>
              </w:rPr>
              <w:t>Dissolved oxygen requirement for macrophyte respiration</w:t>
            </w:r>
          </w:p>
        </w:tc>
      </w:tr>
      <w:tr w:rsidR="00DC6305" w:rsidRPr="00FD06F0" w14:paraId="13CB39AC" w14:textId="77777777">
        <w:tc>
          <w:tcPr>
            <w:tcW w:w="1348" w:type="dxa"/>
            <w:tcBorders>
              <w:left w:val="double" w:sz="4" w:space="0" w:color="auto"/>
            </w:tcBorders>
          </w:tcPr>
          <w:p w14:paraId="40ADFFC6" w14:textId="77777777" w:rsidR="00DC6305" w:rsidRPr="00FD06F0" w:rsidRDefault="00DC6305" w:rsidP="007A3922">
            <w:pPr>
              <w:pStyle w:val="tableinsides"/>
              <w:rPr>
                <w:rFonts w:cstheme="minorHAnsi"/>
              </w:rPr>
            </w:pPr>
            <w:r w:rsidRPr="00FD06F0">
              <w:rPr>
                <w:rFonts w:cstheme="minorHAnsi"/>
              </w:rPr>
              <w:t>02MG</w:t>
            </w:r>
          </w:p>
        </w:tc>
        <w:tc>
          <w:tcPr>
            <w:tcW w:w="1502" w:type="dxa"/>
          </w:tcPr>
          <w:p w14:paraId="6E3A2133" w14:textId="77777777" w:rsidR="00DC6305" w:rsidRPr="00FD06F0" w:rsidRDefault="00DC6305" w:rsidP="007A3922">
            <w:pPr>
              <w:pStyle w:val="tableinsides"/>
              <w:rPr>
                <w:rFonts w:cstheme="minorHAnsi"/>
              </w:rPr>
            </w:pPr>
            <w:r w:rsidRPr="00FD06F0">
              <w:rPr>
                <w:rFonts w:cstheme="minorHAnsi"/>
              </w:rPr>
              <w:t>2.0</w:t>
            </w:r>
          </w:p>
        </w:tc>
        <w:tc>
          <w:tcPr>
            <w:tcW w:w="6618" w:type="dxa"/>
            <w:tcBorders>
              <w:right w:val="double" w:sz="4" w:space="0" w:color="auto"/>
            </w:tcBorders>
          </w:tcPr>
          <w:p w14:paraId="47188C4D" w14:textId="77777777" w:rsidR="00DC6305" w:rsidRPr="00FD06F0" w:rsidRDefault="00DC6305" w:rsidP="00FD06F0">
            <w:pPr>
              <w:pStyle w:val="tableinsides"/>
              <w:rPr>
                <w:rFonts w:cstheme="minorHAnsi"/>
              </w:rPr>
            </w:pPr>
            <w:r w:rsidRPr="00FD06F0">
              <w:rPr>
                <w:rFonts w:cstheme="minorHAnsi"/>
              </w:rPr>
              <w:t>Stoichiometric equivalent for dissolved oxygen production during macrophyte photosynthesis</w:t>
            </w:r>
          </w:p>
        </w:tc>
      </w:tr>
      <w:tr w:rsidR="00DC6305" w:rsidRPr="00FD06F0" w14:paraId="526DFB1F" w14:textId="77777777">
        <w:tc>
          <w:tcPr>
            <w:tcW w:w="1348" w:type="dxa"/>
            <w:tcBorders>
              <w:left w:val="double" w:sz="4" w:space="0" w:color="auto"/>
            </w:tcBorders>
          </w:tcPr>
          <w:p w14:paraId="76702AD6" w14:textId="77777777" w:rsidR="00DC6305" w:rsidRPr="00FD06F0" w:rsidRDefault="00DC6305" w:rsidP="007A3922">
            <w:pPr>
              <w:pStyle w:val="tableinsides"/>
              <w:rPr>
                <w:rFonts w:cstheme="minorHAnsi"/>
              </w:rPr>
            </w:pPr>
            <w:r w:rsidRPr="00FD06F0">
              <w:rPr>
                <w:rFonts w:cstheme="minorHAnsi"/>
              </w:rPr>
              <w:t>CD</w:t>
            </w:r>
          </w:p>
        </w:tc>
        <w:tc>
          <w:tcPr>
            <w:tcW w:w="1502" w:type="dxa"/>
          </w:tcPr>
          <w:p w14:paraId="48284C27" w14:textId="77777777" w:rsidR="00DC6305" w:rsidRPr="00FD06F0" w:rsidRDefault="00DC6305" w:rsidP="007A3922">
            <w:pPr>
              <w:pStyle w:val="tableinsides"/>
              <w:rPr>
                <w:rFonts w:cstheme="minorHAnsi"/>
              </w:rPr>
            </w:pPr>
            <w:r w:rsidRPr="00FD06F0">
              <w:rPr>
                <w:rFonts w:cstheme="minorHAnsi"/>
              </w:rPr>
              <w:t xml:space="preserve">3.0 </w:t>
            </w:r>
          </w:p>
        </w:tc>
        <w:tc>
          <w:tcPr>
            <w:tcW w:w="6618" w:type="dxa"/>
            <w:tcBorders>
              <w:right w:val="double" w:sz="4" w:space="0" w:color="auto"/>
            </w:tcBorders>
          </w:tcPr>
          <w:p w14:paraId="4CFE4A1C" w14:textId="77777777" w:rsidR="00DC6305" w:rsidRPr="00FD06F0" w:rsidRDefault="00DC6305" w:rsidP="00FD06F0">
            <w:pPr>
              <w:pStyle w:val="tableinsides"/>
              <w:rPr>
                <w:rFonts w:cstheme="minorHAnsi"/>
              </w:rPr>
            </w:pPr>
            <w:r w:rsidRPr="00FD06F0">
              <w:rPr>
                <w:rFonts w:cstheme="minorHAnsi"/>
              </w:rPr>
              <w:t>Macrophyte drag coefficient</w:t>
            </w:r>
          </w:p>
        </w:tc>
      </w:tr>
    </w:tbl>
    <w:p w14:paraId="6047C421" w14:textId="77777777" w:rsidR="00627D40" w:rsidRPr="00B7030B" w:rsidRDefault="00627D40" w:rsidP="007A3922">
      <w:pPr>
        <w:pStyle w:val="BodyText"/>
        <w:sectPr w:rsidR="00627D40" w:rsidRPr="00B7030B">
          <w:headerReference w:type="even" r:id="rId364"/>
          <w:headerReference w:type="default" r:id="rId365"/>
          <w:footerReference w:type="even" r:id="rId366"/>
          <w:footerReference w:type="default" r:id="rId367"/>
          <w:endnotePr>
            <w:numFmt w:val="decimal"/>
          </w:endnotePr>
          <w:type w:val="continuous"/>
          <w:pgSz w:w="12240" w:h="15840" w:code="1"/>
          <w:pgMar w:top="1728" w:right="1440" w:bottom="1728" w:left="2160" w:header="1008" w:footer="1008" w:gutter="0"/>
          <w:paperSrc w:first="100" w:other="100"/>
          <w:pgNumType w:chapStyle="7"/>
          <w:cols w:space="720"/>
        </w:sectPr>
      </w:pPr>
    </w:p>
    <w:p w14:paraId="3C3C0719" w14:textId="77777777" w:rsidR="0000165E" w:rsidRPr="00B7030B" w:rsidRDefault="0000165E" w:rsidP="007A3922">
      <w:pPr>
        <w:pStyle w:val="Heading2"/>
      </w:pPr>
      <w:bookmarkStart w:id="592" w:name="_Toc126042980"/>
      <w:bookmarkStart w:id="593" w:name="_Toc48573640"/>
      <w:r w:rsidRPr="00B7030B">
        <w:lastRenderedPageBreak/>
        <w:t>Zooplankton</w:t>
      </w:r>
      <w:bookmarkEnd w:id="592"/>
      <w:bookmarkEnd w:id="593"/>
    </w:p>
    <w:p w14:paraId="65E90D24" w14:textId="318F000C" w:rsidR="0000165E" w:rsidRPr="0018681B" w:rsidRDefault="0000165E" w:rsidP="007A3922">
      <w:r w:rsidRPr="0018681B">
        <w:t xml:space="preserve">A multiple zooplankton compartment was adapted from the U.S. Army Corps of Engineers reservoir model </w:t>
      </w:r>
      <w:r w:rsidRPr="00FD06F0">
        <w:rPr>
          <w:b/>
          <w:bCs/>
        </w:rPr>
        <w:t>CE-QUAL-R1</w:t>
      </w:r>
      <w:r w:rsidRPr="0018681B">
        <w:t xml:space="preserve"> (Environmental Laboratory, 1995) for the </w:t>
      </w:r>
      <w:r w:rsidRPr="00FD06F0">
        <w:rPr>
          <w:b/>
          <w:bCs/>
        </w:rPr>
        <w:t>CE-QUAL-W2</w:t>
      </w:r>
      <w:r w:rsidRPr="0018681B">
        <w:t xml:space="preserve"> model.  Zooplankton are assumed to be non-motile and transported only by advection and dispersion.  Zooplankton can graze algae</w:t>
      </w:r>
      <w:r w:rsidR="006B6725" w:rsidRPr="0018681B">
        <w:t xml:space="preserve">, </w:t>
      </w:r>
      <w:r w:rsidRPr="0018681B">
        <w:t>detritus</w:t>
      </w:r>
      <w:r w:rsidR="006B6725" w:rsidRPr="0018681B">
        <w:t xml:space="preserve"> (POM), and other zooplankton</w:t>
      </w:r>
      <w:r w:rsidRPr="0018681B">
        <w:t>.  Losses occur through mortality and respiration.  The source/sink term fo</w:t>
      </w:r>
      <w:r w:rsidR="00FB07C4" w:rsidRPr="0018681B">
        <w:t xml:space="preserve">r zooplankton </w:t>
      </w:r>
      <w:r w:rsidRPr="0018681B">
        <w:t>is shown below:</w:t>
      </w:r>
    </w:p>
    <w:p w14:paraId="38AA0DB9" w14:textId="77777777" w:rsidR="0000165E" w:rsidRPr="00B7030B" w:rsidRDefault="0000165E" w:rsidP="00B6554A"/>
    <w:p w14:paraId="6EDD3E68" w14:textId="77777777" w:rsidR="0000165E" w:rsidRPr="00B7030B" w:rsidRDefault="00000000" w:rsidP="00FD06F0">
      <m:oMathPara>
        <m:oMath>
          <m:sSub>
            <m:sSubPr>
              <m:ctrlPr>
                <w:rPr>
                  <w:rFonts w:ascii="Cambria Math" w:hAnsi="Cambria Math"/>
                </w:rPr>
              </m:ctrlPr>
            </m:sSubPr>
            <m:e>
              <m:r>
                <w:rPr>
                  <w:rFonts w:ascii="Cambria Math" w:hAnsi="Cambria Math"/>
                </w:rPr>
                <m:t>S</m:t>
              </m:r>
            </m:e>
            <m:sub>
              <m:r>
                <w:rPr>
                  <w:rFonts w:ascii="Cambria Math" w:hAnsi="Cambria Math"/>
                </w:rPr>
                <m:t>zoo</m:t>
              </m:r>
            </m:sub>
          </m:sSub>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sSub>
                    <m:sSubPr>
                      <m:ctrlPr>
                        <w:rPr>
                          <w:rFonts w:ascii="Cambria Math" w:hAnsi="Cambria Math"/>
                        </w:rPr>
                      </m:ctrlPr>
                    </m:sSubPr>
                    <m:e>
                      <m:r>
                        <w:rPr>
                          <w:rFonts w:ascii="Cambria Math" w:hAnsi="Cambria Math"/>
                        </w:rPr>
                        <m:t>γ</m:t>
                      </m:r>
                    </m:e>
                    <m:sub>
                      <m:r>
                        <m:rPr>
                          <m:sty m:val="p"/>
                        </m:rPr>
                        <w:rPr>
                          <w:rFonts w:ascii="Cambria Math" w:hAnsi="Cambria Math"/>
                        </w:rPr>
                        <m:t>2</m:t>
                      </m:r>
                    </m:sub>
                  </m:sSub>
                  <m:sSub>
                    <m:sSubPr>
                      <m:ctrlPr>
                        <w:rPr>
                          <w:rFonts w:ascii="Cambria Math" w:hAnsi="Cambria Math"/>
                        </w:rPr>
                      </m:ctrlPr>
                    </m:sSubPr>
                    <m:e>
                      <m:r>
                        <w:rPr>
                          <w:rFonts w:ascii="Cambria Math" w:hAnsi="Cambria Math"/>
                        </w:rPr>
                        <m:t>Z</m:t>
                      </m:r>
                    </m:e>
                    <m:sub>
                      <m:r>
                        <w:rPr>
                          <w:rFonts w:ascii="Cambria Math" w:hAnsi="Cambria Math"/>
                        </w:rPr>
                        <m:t>e</m:t>
                      </m:r>
                    </m:sub>
                  </m:sSub>
                  <m:sSub>
                    <m:sSubPr>
                      <m:ctrlPr>
                        <w:rPr>
                          <w:rFonts w:ascii="Cambria Math" w:hAnsi="Cambria Math"/>
                        </w:rPr>
                      </m:ctrlPr>
                    </m:sSubPr>
                    <m:e>
                      <m:r>
                        <w:rPr>
                          <w:rFonts w:ascii="Cambria Math" w:hAnsi="Cambria Math"/>
                        </w:rPr>
                        <m:t>K</m:t>
                      </m:r>
                    </m:e>
                    <m:sub>
                      <m:r>
                        <m:rPr>
                          <m:nor/>
                        </m:rPr>
                        <m:t>zma</m:t>
                      </m:r>
                      <m:r>
                        <w:rPr>
                          <w:rFonts w:ascii="Cambria Math" w:hAnsi="Cambria Math"/>
                        </w:rPr>
                        <m:t>x</m:t>
                      </m:r>
                    </m:sub>
                  </m:sSub>
                  <m:d>
                    <m:dPr>
                      <m:ctrlPr>
                        <w:rPr>
                          <w:rFonts w:ascii="Cambria Math" w:hAnsi="Cambria Math"/>
                        </w:rPr>
                      </m:ctrlPr>
                    </m:dPr>
                    <m:e>
                      <m:f>
                        <m:fPr>
                          <m:ctrlPr>
                            <w:rPr>
                              <w:rFonts w:ascii="Cambria Math" w:hAnsi="Cambria Math"/>
                            </w:rPr>
                          </m:ctrlPr>
                        </m:fPr>
                        <m:num>
                          <m:d>
                            <m:dPr>
                              <m:ctrlPr>
                                <w:rPr>
                                  <w:rFonts w:ascii="Cambria Math" w:hAnsi="Cambria Math"/>
                                </w:rPr>
                              </m:ctrlPr>
                            </m:dPr>
                            <m:e>
                              <m:nary>
                                <m:naryPr>
                                  <m:chr m:val="∑"/>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σ</m:t>
                                      </m:r>
                                    </m:e>
                                    <m:sub>
                                      <m:r>
                                        <m:rPr>
                                          <m:nor/>
                                        </m:rPr>
                                        <m:t>alg</m:t>
                                      </m:r>
                                    </m:sub>
                                  </m:sSub>
                                  <m:sSub>
                                    <m:sSubPr>
                                      <m:ctrlPr>
                                        <w:rPr>
                                          <w:rFonts w:ascii="Cambria Math" w:hAnsi="Cambria Math"/>
                                        </w:rPr>
                                      </m:ctrlPr>
                                    </m:sSubPr>
                                    <m:e>
                                      <m:r>
                                        <w:rPr>
                                          <w:rFonts w:ascii="Cambria Math" w:hAnsi="Cambria Math"/>
                                        </w:rPr>
                                        <m:t>Φ</m:t>
                                      </m:r>
                                    </m:e>
                                    <m:sub>
                                      <m:r>
                                        <w:rPr>
                                          <w:rFonts w:ascii="Cambria Math" w:hAnsi="Cambria Math"/>
                                        </w:rPr>
                                        <m:t>a</m:t>
                                      </m:r>
                                    </m:sub>
                                  </m:sSub>
                                </m:e>
                              </m:nary>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pom</m:t>
                                  </m:r>
                                </m:sub>
                              </m:sSub>
                              <m:sSub>
                                <m:sSubPr>
                                  <m:ctrlPr>
                                    <w:rPr>
                                      <w:rFonts w:ascii="Cambria Math" w:hAnsi="Cambria Math"/>
                                    </w:rPr>
                                  </m:ctrlPr>
                                </m:sSubPr>
                                <m:e>
                                  <m:r>
                                    <w:rPr>
                                      <w:rFonts w:ascii="Cambria Math" w:hAnsi="Cambria Math"/>
                                    </w:rPr>
                                    <m:t>Φ</m:t>
                                  </m:r>
                                </m:e>
                                <m:sub>
                                  <m:r>
                                    <w:rPr>
                                      <w:rFonts w:ascii="Cambria Math" w:hAnsi="Cambria Math"/>
                                    </w:rPr>
                                    <m:t>lpom</m:t>
                                  </m:r>
                                </m:sub>
                              </m:sSub>
                              <m:r>
                                <m:rPr>
                                  <m:sty m:val="p"/>
                                </m:rPr>
                                <w:rPr>
                                  <w:rFonts w:ascii="Cambria Math" w:hAnsi="Cambria Math"/>
                                </w:rPr>
                                <m:t>+</m:t>
                              </m:r>
                              <m:nary>
                                <m:naryPr>
                                  <m:chr m:val="∑"/>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σ</m:t>
                                      </m:r>
                                    </m:e>
                                    <m:sub>
                                      <m:r>
                                        <m:rPr>
                                          <m:nor/>
                                        </m:rPr>
                                        <m:t>zoo</m:t>
                                      </m:r>
                                    </m:sub>
                                  </m:sSub>
                                  <m:sSub>
                                    <m:sSubPr>
                                      <m:ctrlPr>
                                        <w:rPr>
                                          <w:rFonts w:ascii="Cambria Math" w:hAnsi="Cambria Math"/>
                                        </w:rPr>
                                      </m:ctrlPr>
                                    </m:sSubPr>
                                    <m:e>
                                      <m:r>
                                        <w:rPr>
                                          <w:rFonts w:ascii="Cambria Math" w:hAnsi="Cambria Math"/>
                                        </w:rPr>
                                        <m:t>Φ</m:t>
                                      </m:r>
                                    </m:e>
                                    <m:sub>
                                      <m:r>
                                        <m:rPr>
                                          <m:nor/>
                                        </m:rPr>
                                        <m:t>zoo</m:t>
                                      </m:r>
                                    </m:sub>
                                  </m:sSub>
                                </m:e>
                              </m:nary>
                            </m:e>
                          </m:d>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L</m:t>
                              </m:r>
                            </m:sub>
                          </m:sSub>
                        </m:num>
                        <m:den>
                          <m:d>
                            <m:dPr>
                              <m:ctrlPr>
                                <w:rPr>
                                  <w:rFonts w:ascii="Cambria Math" w:hAnsi="Cambria Math"/>
                                </w:rPr>
                              </m:ctrlPr>
                            </m:dPr>
                            <m:e>
                              <m:nary>
                                <m:naryPr>
                                  <m:chr m:val="∑"/>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σ</m:t>
                                      </m:r>
                                    </m:e>
                                    <m:sub>
                                      <m:r>
                                        <m:rPr>
                                          <m:nor/>
                                        </m:rPr>
                                        <m:t>alg</m:t>
                                      </m:r>
                                    </m:sub>
                                  </m:sSub>
                                  <m:sSub>
                                    <m:sSubPr>
                                      <m:ctrlPr>
                                        <w:rPr>
                                          <w:rFonts w:ascii="Cambria Math" w:hAnsi="Cambria Math"/>
                                        </w:rPr>
                                      </m:ctrlPr>
                                    </m:sSubPr>
                                    <m:e>
                                      <m:r>
                                        <w:rPr>
                                          <w:rFonts w:ascii="Cambria Math" w:hAnsi="Cambria Math"/>
                                        </w:rPr>
                                        <m:t>Φ</m:t>
                                      </m:r>
                                    </m:e>
                                    <m:sub>
                                      <m:r>
                                        <w:rPr>
                                          <w:rFonts w:ascii="Cambria Math" w:hAnsi="Cambria Math"/>
                                        </w:rPr>
                                        <m:t>a</m:t>
                                      </m:r>
                                    </m:sub>
                                  </m:sSub>
                                </m:e>
                              </m:nary>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pom</m:t>
                                  </m:r>
                                </m:sub>
                              </m:sSub>
                              <m:sSub>
                                <m:sSubPr>
                                  <m:ctrlPr>
                                    <w:rPr>
                                      <w:rFonts w:ascii="Cambria Math" w:hAnsi="Cambria Math"/>
                                    </w:rPr>
                                  </m:ctrlPr>
                                </m:sSubPr>
                                <m:e>
                                  <m:r>
                                    <w:rPr>
                                      <w:rFonts w:ascii="Cambria Math" w:hAnsi="Cambria Math"/>
                                    </w:rPr>
                                    <m:t>Φ</m:t>
                                  </m:r>
                                </m:e>
                                <m:sub>
                                  <m:r>
                                    <w:rPr>
                                      <w:rFonts w:ascii="Cambria Math" w:hAnsi="Cambria Math"/>
                                    </w:rPr>
                                    <m:t>lpom</m:t>
                                  </m:r>
                                </m:sub>
                              </m:sSub>
                              <m:r>
                                <m:rPr>
                                  <m:sty m:val="p"/>
                                </m:rPr>
                                <w:rPr>
                                  <w:rFonts w:ascii="Cambria Math" w:hAnsi="Cambria Math"/>
                                </w:rPr>
                                <m:t>+</m:t>
                              </m:r>
                              <m:nary>
                                <m:naryPr>
                                  <m:chr m:val="∑"/>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σ</m:t>
                                      </m:r>
                                    </m:e>
                                    <m:sub>
                                      <m:r>
                                        <m:rPr>
                                          <m:nor/>
                                        </m:rPr>
                                        <m:t>zoo</m:t>
                                      </m:r>
                                    </m:sub>
                                  </m:sSub>
                                  <m:sSub>
                                    <m:sSubPr>
                                      <m:ctrlPr>
                                        <w:rPr>
                                          <w:rFonts w:ascii="Cambria Math" w:hAnsi="Cambria Math"/>
                                        </w:rPr>
                                      </m:ctrlPr>
                                    </m:sSubPr>
                                    <m:e>
                                      <m:r>
                                        <w:rPr>
                                          <w:rFonts w:ascii="Cambria Math" w:hAnsi="Cambria Math"/>
                                        </w:rPr>
                                        <m:t>Φ</m:t>
                                      </m:r>
                                    </m:e>
                                    <m:sub>
                                      <m:r>
                                        <m:rPr>
                                          <m:nor/>
                                        </m:rPr>
                                        <m:t>zoo</m:t>
                                      </m:r>
                                    </m:sub>
                                  </m:sSub>
                                </m:e>
                              </m:nary>
                            </m:e>
                          </m:d>
                          <m:r>
                            <m:rPr>
                              <m:sty m:val="p"/>
                            </m:rPr>
                            <w:rPr>
                              <w:rFonts w:ascii="Cambria Math" w:hAnsi="Cambria Math"/>
                            </w:rPr>
                            <m:t>+</m:t>
                          </m:r>
                          <m:sSub>
                            <m:sSubPr>
                              <m:ctrlPr>
                                <w:rPr>
                                  <w:rFonts w:ascii="Cambria Math" w:hAnsi="Cambria Math"/>
                                </w:rPr>
                              </m:ctrlPr>
                            </m:sSubPr>
                            <m:e>
                              <m:r>
                                <w:rPr>
                                  <w:rFonts w:ascii="Cambria Math" w:hAnsi="Cambria Math"/>
                                </w:rPr>
                                <m:t>Z</m:t>
                              </m:r>
                            </m:e>
                            <m:sub>
                              <m:f>
                                <m:fPr>
                                  <m:type m:val="lin"/>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ub>
                          </m:sSub>
                        </m:den>
                      </m:f>
                    </m:e>
                  </m:d>
                  <m:sSub>
                    <m:sSubPr>
                      <m:ctrlPr>
                        <w:rPr>
                          <w:rFonts w:ascii="Cambria Math" w:hAnsi="Cambria Math"/>
                        </w:rPr>
                      </m:ctrlPr>
                    </m:sSubPr>
                    <m:e>
                      <m:r>
                        <w:rPr>
                          <w:rFonts w:ascii="Cambria Math" w:hAnsi="Cambria Math"/>
                        </w:rPr>
                        <m:t>Φ</m:t>
                      </m:r>
                    </m:e>
                    <m:sub>
                      <m:r>
                        <w:rPr>
                          <w:rFonts w:ascii="Cambria Math" w:hAnsi="Cambria Math"/>
                        </w:rPr>
                        <m:t>zoo</m:t>
                      </m:r>
                    </m:sub>
                  </m:sSub>
                </m:e>
              </m:groupChr>
            </m:e>
            <m:lim>
              <m:r>
                <m:rPr>
                  <m:nor/>
                </m:rPr>
                <m:t>growth</m:t>
              </m:r>
            </m:lim>
          </m:limLow>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e>
                  </m:d>
                  <m:sSub>
                    <m:sSubPr>
                      <m:ctrlPr>
                        <w:rPr>
                          <w:rFonts w:ascii="Cambria Math" w:hAnsi="Cambria Math"/>
                        </w:rPr>
                      </m:ctrlPr>
                    </m:sSubPr>
                    <m:e>
                      <m:r>
                        <w:rPr>
                          <w:rFonts w:ascii="Cambria Math" w:hAnsi="Cambria Math"/>
                        </w:rPr>
                        <m:t>K</m:t>
                      </m:r>
                    </m:e>
                    <m:sub>
                      <m:r>
                        <w:rPr>
                          <w:rFonts w:ascii="Cambria Math" w:hAnsi="Cambria Math"/>
                        </w:rPr>
                        <m:t>zm</m:t>
                      </m:r>
                    </m:sub>
                  </m:sSub>
                  <m:sSub>
                    <m:sSubPr>
                      <m:ctrlPr>
                        <w:rPr>
                          <w:rFonts w:ascii="Cambria Math" w:hAnsi="Cambria Math"/>
                        </w:rPr>
                      </m:ctrlPr>
                    </m:sSubPr>
                    <m:e>
                      <m:r>
                        <w:rPr>
                          <w:rFonts w:ascii="Cambria Math" w:hAnsi="Cambria Math"/>
                        </w:rPr>
                        <m:t>Φ</m:t>
                      </m:r>
                    </m:e>
                    <m:sub>
                      <m:r>
                        <w:rPr>
                          <w:rFonts w:ascii="Cambria Math" w:hAnsi="Cambria Math"/>
                        </w:rPr>
                        <m:t>zoo</m:t>
                      </m:r>
                    </m:sub>
                  </m:sSub>
                </m:e>
              </m:groupChr>
            </m:e>
            <m:lim>
              <m:r>
                <m:rPr>
                  <m:nor/>
                </m:rPr>
                <m:t>mortality</m:t>
              </m:r>
            </m:lim>
          </m:limLow>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sSub>
                    <m:sSubPr>
                      <m:ctrlPr>
                        <w:rPr>
                          <w:rFonts w:ascii="Cambria Math" w:hAnsi="Cambria Math"/>
                        </w:rPr>
                      </m:ctrlPr>
                    </m:sSubPr>
                    <m:e>
                      <m:r>
                        <w:rPr>
                          <w:rFonts w:ascii="Cambria Math" w:hAnsi="Cambria Math"/>
                        </w:rPr>
                        <m:t>K</m:t>
                      </m:r>
                    </m:e>
                    <m:sub>
                      <m:r>
                        <w:rPr>
                          <w:rFonts w:ascii="Cambria Math" w:hAnsi="Cambria Math"/>
                        </w:rPr>
                        <m:t>zr</m:t>
                      </m:r>
                    </m:sub>
                  </m:sSub>
                  <m:sSub>
                    <m:sSubPr>
                      <m:ctrlPr>
                        <w:rPr>
                          <w:rFonts w:ascii="Cambria Math" w:hAnsi="Cambria Math"/>
                        </w:rPr>
                      </m:ctrlPr>
                    </m:sSubPr>
                    <m:e>
                      <m:r>
                        <w:rPr>
                          <w:rFonts w:ascii="Cambria Math" w:hAnsi="Cambria Math"/>
                        </w:rPr>
                        <m:t>Φ</m:t>
                      </m:r>
                    </m:e>
                    <m:sub>
                      <m:r>
                        <w:rPr>
                          <w:rFonts w:ascii="Cambria Math" w:hAnsi="Cambria Math"/>
                        </w:rPr>
                        <m:t>zoo</m:t>
                      </m:r>
                    </m:sub>
                  </m:sSub>
                </m:e>
              </m:groupChr>
            </m:e>
            <m:lim>
              <m:r>
                <m:rPr>
                  <m:nor/>
                </m:rPr>
                <m:t>respiration</m:t>
              </m:r>
            </m:lim>
          </m:limLow>
        </m:oMath>
      </m:oMathPara>
    </w:p>
    <w:p w14:paraId="38B01192" w14:textId="77777777" w:rsidR="0018681B" w:rsidRDefault="0018681B" w:rsidP="00FD06F0">
      <w:pPr>
        <w:pStyle w:val="where"/>
      </w:pPr>
      <w:r>
        <w:t>where:</w:t>
      </w:r>
    </w:p>
    <w:p w14:paraId="559ED632" w14:textId="5601902B" w:rsidR="0000165E" w:rsidRPr="0018681B" w:rsidRDefault="00000000" w:rsidP="00B6554A">
      <m:oMath>
        <m:sSub>
          <m:sSubPr>
            <m:ctrlPr>
              <w:rPr>
                <w:rFonts w:ascii="Cambria Math" w:hAnsi="Cambria Math"/>
                <w:i/>
              </w:rPr>
            </m:ctrlPr>
          </m:sSubPr>
          <m:e>
            <m:r>
              <w:rPr>
                <w:rFonts w:ascii="Cambria Math"/>
              </w:rPr>
              <m:t>Φ</m:t>
            </m:r>
          </m:e>
          <m:sub>
            <m:r>
              <m:rPr>
                <m:nor/>
              </m:rPr>
              <w:rPr>
                <w:rFonts w:ascii="Cambria Math"/>
              </w:rPr>
              <m:t>lpom</m:t>
            </m:r>
            <m:ctrlPr>
              <w:rPr>
                <w:rFonts w:ascii="Cambria Math" w:hAnsi="Cambria Math"/>
              </w:rPr>
            </m:ctrlPr>
          </m:sub>
        </m:sSub>
      </m:oMath>
      <w:r w:rsidR="0000165E" w:rsidRPr="0018681B">
        <w:t>=</w:t>
      </w:r>
      <w:r w:rsidR="007B0853">
        <w:t xml:space="preserve"> </w:t>
      </w:r>
      <w:r w:rsidR="0000165E" w:rsidRPr="0018681B">
        <w:t>Labile particulate organic matter concentration (mg/l)</w:t>
      </w:r>
    </w:p>
    <w:p w14:paraId="498C12EE" w14:textId="08B5BB71" w:rsidR="0000165E" w:rsidRPr="0018681B" w:rsidRDefault="00000000" w:rsidP="00B6554A">
      <m:oMath>
        <m:sSub>
          <m:sSubPr>
            <m:ctrlPr>
              <w:rPr>
                <w:rFonts w:ascii="Cambria Math" w:hAnsi="Cambria Math"/>
                <w:i/>
              </w:rPr>
            </m:ctrlPr>
          </m:sSubPr>
          <m:e>
            <m:r>
              <w:rPr>
                <w:rFonts w:ascii="Cambria Math"/>
              </w:rPr>
              <m:t>Φ</m:t>
            </m:r>
          </m:e>
          <m:sub>
            <m:r>
              <m:rPr>
                <m:nor/>
              </m:rPr>
              <w:rPr>
                <w:rFonts w:ascii="Cambria Math"/>
              </w:rPr>
              <m:t>rpom</m:t>
            </m:r>
            <m:ctrlPr>
              <w:rPr>
                <w:rFonts w:ascii="Cambria Math" w:hAnsi="Cambria Math"/>
              </w:rPr>
            </m:ctrlPr>
          </m:sub>
        </m:sSub>
      </m:oMath>
      <w:r w:rsidR="0000165E" w:rsidRPr="0018681B">
        <w:t>=</w:t>
      </w:r>
      <w:r w:rsidR="007B0853">
        <w:t xml:space="preserve"> </w:t>
      </w:r>
      <w:r w:rsidR="0000165E" w:rsidRPr="0018681B">
        <w:t>Refractory particulate organic matter concentration(mg/l)</w:t>
      </w:r>
    </w:p>
    <w:p w14:paraId="1DBF1B57" w14:textId="3EE48490" w:rsidR="0000165E" w:rsidRPr="0018681B" w:rsidRDefault="00000000" w:rsidP="005611B1">
      <m:oMath>
        <m:sSub>
          <m:sSubPr>
            <m:ctrlPr>
              <w:rPr>
                <w:rFonts w:ascii="Cambria Math" w:hAnsi="Cambria Math"/>
                <w:i/>
              </w:rPr>
            </m:ctrlPr>
          </m:sSubPr>
          <m:e>
            <m:r>
              <w:rPr>
                <w:rFonts w:ascii="Cambria Math"/>
              </w:rPr>
              <m:t>Φ</m:t>
            </m:r>
          </m:e>
          <m:sub>
            <m:r>
              <w:rPr>
                <w:rFonts w:ascii="Cambria Math"/>
              </w:rPr>
              <m:t>a</m:t>
            </m:r>
          </m:sub>
        </m:sSub>
        <m:r>
          <w:rPr>
            <w:rFonts w:ascii="Cambria Math" w:hAnsi="Cambria Math"/>
          </w:rPr>
          <m:t xml:space="preserve">     </m:t>
        </m:r>
      </m:oMath>
      <w:r w:rsidR="0000165E" w:rsidRPr="0018681B">
        <w:t>=</w:t>
      </w:r>
      <w:r w:rsidR="007B0853">
        <w:t xml:space="preserve"> </w:t>
      </w:r>
      <w:r w:rsidR="0000165E" w:rsidRPr="0018681B">
        <w:t>Algae concentration (mg/l)</w:t>
      </w:r>
    </w:p>
    <w:p w14:paraId="47889B24" w14:textId="5FBE7016" w:rsidR="0000165E" w:rsidRPr="0018681B" w:rsidRDefault="00000000" w:rsidP="00CE0271">
      <m:oMath>
        <m:sSub>
          <m:sSubPr>
            <m:ctrlPr>
              <w:rPr>
                <w:rFonts w:ascii="Cambria Math" w:hAnsi="Cambria Math"/>
                <w:i/>
              </w:rPr>
            </m:ctrlPr>
          </m:sSubPr>
          <m:e>
            <m:r>
              <w:rPr>
                <w:rFonts w:ascii="Cambria Math"/>
              </w:rPr>
              <m:t>Φ</m:t>
            </m:r>
          </m:e>
          <m:sub>
            <m:r>
              <w:rPr>
                <w:rFonts w:ascii="Cambria Math"/>
              </w:rPr>
              <m:t>zoo</m:t>
            </m:r>
          </m:sub>
        </m:sSub>
      </m:oMath>
      <w:r w:rsidR="0000165E" w:rsidRPr="0018681B">
        <w:t xml:space="preserve"> =</w:t>
      </w:r>
      <w:r w:rsidR="007B0853">
        <w:t xml:space="preserve"> </w:t>
      </w:r>
      <w:r w:rsidR="0000165E" w:rsidRPr="0018681B">
        <w:t>Zooplankton concentration (mg/l)</w:t>
      </w:r>
    </w:p>
    <w:p w14:paraId="5EB4994E" w14:textId="27DEEBC9" w:rsidR="0000165E" w:rsidRPr="0018681B" w:rsidRDefault="00000000" w:rsidP="007552CD">
      <m:oMath>
        <m:sSub>
          <m:sSubPr>
            <m:ctrlPr>
              <w:rPr>
                <w:rFonts w:ascii="Cambria Math" w:hAnsi="Cambria Math"/>
                <w:i/>
              </w:rPr>
            </m:ctrlPr>
          </m:sSubPr>
          <m:e>
            <m:r>
              <w:rPr>
                <w:rFonts w:ascii="Cambria Math"/>
              </w:rPr>
              <m:t>K</m:t>
            </m:r>
          </m:e>
          <m:sub>
            <m:r>
              <w:rPr>
                <w:rFonts w:ascii="Cambria Math"/>
              </w:rPr>
              <m:t>zm</m:t>
            </m:r>
          </m:sub>
        </m:sSub>
      </m:oMath>
      <w:r w:rsidR="0000165E" w:rsidRPr="0018681B">
        <w:t xml:space="preserve"> =</w:t>
      </w:r>
      <w:r w:rsidR="007B0853">
        <w:t xml:space="preserve"> </w:t>
      </w:r>
      <w:r w:rsidR="0000165E" w:rsidRPr="0018681B">
        <w:t>Zooplankton mortality rate (</w:t>
      </w:r>
      <w:r w:rsidR="00341B75">
        <w:t xml:space="preserve">input unit: </w:t>
      </w:r>
      <w:r w:rsidR="0000165E" w:rsidRPr="0018681B">
        <w:t>d</w:t>
      </w:r>
      <w:r w:rsidR="0000165E" w:rsidRPr="0018681B">
        <w:rPr>
          <w:vertAlign w:val="superscript"/>
        </w:rPr>
        <w:t>-1</w:t>
      </w:r>
      <w:r w:rsidR="00341B75">
        <w:t>; internal calculation unit: s</w:t>
      </w:r>
      <w:r w:rsidR="00341B75" w:rsidRPr="00341B75">
        <w:rPr>
          <w:vertAlign w:val="superscript"/>
        </w:rPr>
        <w:t>-1</w:t>
      </w:r>
      <w:r w:rsidR="0000165E" w:rsidRPr="0018681B">
        <w:t>)</w:t>
      </w:r>
    </w:p>
    <w:p w14:paraId="516A2E62" w14:textId="7D9857F1" w:rsidR="0000165E" w:rsidRPr="0018681B" w:rsidRDefault="00000000" w:rsidP="007552CD">
      <m:oMath>
        <m:sSub>
          <m:sSubPr>
            <m:ctrlPr>
              <w:rPr>
                <w:rFonts w:ascii="Cambria Math" w:hAnsi="Cambria Math"/>
                <w:i/>
              </w:rPr>
            </m:ctrlPr>
          </m:sSubPr>
          <m:e>
            <m:r>
              <w:rPr>
                <w:rFonts w:ascii="Cambria Math"/>
              </w:rPr>
              <m:t>K</m:t>
            </m:r>
          </m:e>
          <m:sub>
            <m:r>
              <w:rPr>
                <w:rFonts w:ascii="Cambria Math"/>
              </w:rPr>
              <m:t>zmax</m:t>
            </m:r>
          </m:sub>
        </m:sSub>
      </m:oMath>
      <w:r w:rsidR="0000165E" w:rsidRPr="0018681B">
        <w:t>=</w:t>
      </w:r>
      <w:r w:rsidR="0000165E" w:rsidRPr="0018681B">
        <w:tab/>
      </w:r>
      <w:r w:rsidR="004E0BD0">
        <w:t xml:space="preserve"> </w:t>
      </w:r>
      <w:r w:rsidR="0000165E" w:rsidRPr="0018681B">
        <w:t>Maximum ingestion rate for zooplankton (</w:t>
      </w:r>
      <w:r w:rsidR="00341B75">
        <w:t xml:space="preserve">input unit: </w:t>
      </w:r>
      <w:r w:rsidR="00341B75" w:rsidRPr="0018681B">
        <w:t>d</w:t>
      </w:r>
      <w:r w:rsidR="00341B75" w:rsidRPr="0018681B">
        <w:rPr>
          <w:vertAlign w:val="superscript"/>
        </w:rPr>
        <w:t>-1</w:t>
      </w:r>
      <w:r w:rsidR="00341B75">
        <w:t>; internal calculation unit: s</w:t>
      </w:r>
      <w:r w:rsidR="00341B75" w:rsidRPr="00341B75">
        <w:rPr>
          <w:vertAlign w:val="superscript"/>
        </w:rPr>
        <w:t>-1</w:t>
      </w:r>
      <w:r w:rsidR="0000165E" w:rsidRPr="0018681B">
        <w:t>)</w:t>
      </w:r>
    </w:p>
    <w:p w14:paraId="718258C3" w14:textId="2E085829" w:rsidR="0000165E" w:rsidRPr="0018681B" w:rsidRDefault="00000000" w:rsidP="007552CD">
      <m:oMath>
        <m:sSub>
          <m:sSubPr>
            <m:ctrlPr>
              <w:rPr>
                <w:rFonts w:ascii="Cambria Math" w:hAnsi="Cambria Math"/>
                <w:i/>
              </w:rPr>
            </m:ctrlPr>
          </m:sSubPr>
          <m:e>
            <m:r>
              <w:rPr>
                <w:rFonts w:ascii="Cambria Math"/>
              </w:rPr>
              <m:t>K</m:t>
            </m:r>
          </m:e>
          <m:sub>
            <m:r>
              <w:rPr>
                <w:rFonts w:ascii="Cambria Math"/>
              </w:rPr>
              <m:t>zr</m:t>
            </m:r>
          </m:sub>
        </m:sSub>
      </m:oMath>
      <w:r w:rsidR="0000165E" w:rsidRPr="0018681B">
        <w:t xml:space="preserve"> </w:t>
      </w:r>
      <w:r w:rsidR="007B0853">
        <w:t xml:space="preserve">  </w:t>
      </w:r>
      <w:r w:rsidR="0000165E" w:rsidRPr="0018681B">
        <w:t>=</w:t>
      </w:r>
      <w:r w:rsidR="007B0853">
        <w:t xml:space="preserve"> </w:t>
      </w:r>
      <w:r w:rsidR="0000165E" w:rsidRPr="0018681B">
        <w:t>Zooplankton respiration rate (</w:t>
      </w:r>
      <w:r w:rsidR="00341B75">
        <w:t xml:space="preserve">input unit: </w:t>
      </w:r>
      <w:r w:rsidR="00341B75" w:rsidRPr="0018681B">
        <w:t>d</w:t>
      </w:r>
      <w:r w:rsidR="00341B75" w:rsidRPr="0018681B">
        <w:rPr>
          <w:vertAlign w:val="superscript"/>
        </w:rPr>
        <w:t>-1</w:t>
      </w:r>
      <w:r w:rsidR="00341B75">
        <w:t>; internal calculation unit: s</w:t>
      </w:r>
      <w:r w:rsidR="00341B75" w:rsidRPr="00341B75">
        <w:rPr>
          <w:vertAlign w:val="superscript"/>
        </w:rPr>
        <w:t>-1</w:t>
      </w:r>
      <w:r w:rsidR="0000165E" w:rsidRPr="0018681B">
        <w:t>)</w:t>
      </w:r>
    </w:p>
    <w:p w14:paraId="30943803" w14:textId="112AE414" w:rsidR="0000165E" w:rsidRPr="0018681B" w:rsidRDefault="00000000" w:rsidP="007552CD">
      <m:oMath>
        <m:sSub>
          <m:sSubPr>
            <m:ctrlPr>
              <w:rPr>
                <w:rFonts w:ascii="Cambria Math" w:hAnsi="Cambria Math"/>
                <w:i/>
              </w:rPr>
            </m:ctrlPr>
          </m:sSubPr>
          <m:e>
            <m:r>
              <w:rPr>
                <w:rFonts w:ascii="Cambria Math"/>
              </w:rPr>
              <m:t>Z</m:t>
            </m:r>
          </m:e>
          <m:sub>
            <m:f>
              <m:fPr>
                <m:type m:val="lin"/>
                <m:ctrlPr>
                  <w:rPr>
                    <w:rFonts w:ascii="Cambria Math" w:hAnsi="Cambria Math"/>
                    <w:i/>
                  </w:rPr>
                </m:ctrlPr>
              </m:fPr>
              <m:num>
                <m:r>
                  <w:rPr>
                    <w:rFonts w:ascii="Cambria Math"/>
                  </w:rPr>
                  <m:t>1</m:t>
                </m:r>
              </m:num>
              <m:den>
                <m:r>
                  <w:rPr>
                    <w:rFonts w:ascii="Cambria Math"/>
                  </w:rPr>
                  <m:t>2</m:t>
                </m:r>
              </m:den>
            </m:f>
          </m:sub>
        </m:sSub>
      </m:oMath>
      <w:r w:rsidR="0000165E" w:rsidRPr="0018681B">
        <w:t xml:space="preserve"> =</w:t>
      </w:r>
      <w:r w:rsidR="007B0853">
        <w:t xml:space="preserve"> </w:t>
      </w:r>
      <w:r w:rsidR="0000165E" w:rsidRPr="0018681B">
        <w:t>Half-saturation coefficient for zooplankton ingestion (mg/l)</w:t>
      </w:r>
    </w:p>
    <w:p w14:paraId="413598A4" w14:textId="357C9C2C" w:rsidR="0000165E" w:rsidRPr="0018681B" w:rsidRDefault="00000000" w:rsidP="007552CD">
      <m:oMath>
        <m:sSub>
          <m:sSubPr>
            <m:ctrlPr>
              <w:rPr>
                <w:rFonts w:ascii="Cambria Math" w:hAnsi="Cambria Math"/>
                <w:i/>
              </w:rPr>
            </m:ctrlPr>
          </m:sSubPr>
          <m:e>
            <m:r>
              <w:rPr>
                <w:rFonts w:ascii="Cambria Math"/>
              </w:rPr>
              <m:t>Z</m:t>
            </m:r>
          </m:e>
          <m:sub>
            <m:r>
              <w:rPr>
                <w:rFonts w:ascii="Cambria Math"/>
              </w:rPr>
              <m:t>e</m:t>
            </m:r>
          </m:sub>
        </m:sSub>
      </m:oMath>
      <w:r w:rsidR="0000165E" w:rsidRPr="0018681B">
        <w:t xml:space="preserve"> =</w:t>
      </w:r>
      <w:r w:rsidR="007B0853">
        <w:t xml:space="preserve"> </w:t>
      </w:r>
      <w:r w:rsidR="0000165E" w:rsidRPr="0018681B">
        <w:t>Zooplankton ingestion efficiency</w:t>
      </w:r>
    </w:p>
    <w:p w14:paraId="402DA558" w14:textId="088013B6" w:rsidR="0000165E" w:rsidRPr="0018681B" w:rsidRDefault="00000000" w:rsidP="007552CD">
      <m:oMath>
        <m:sSub>
          <m:sSubPr>
            <m:ctrlPr>
              <w:rPr>
                <w:rFonts w:ascii="Cambria Math" w:hAnsi="Cambria Math"/>
                <w:i/>
              </w:rPr>
            </m:ctrlPr>
          </m:sSubPr>
          <m:e>
            <m:r>
              <w:rPr>
                <w:rFonts w:ascii="Cambria Math"/>
              </w:rPr>
              <m:t>Z</m:t>
            </m:r>
          </m:e>
          <m:sub>
            <m:r>
              <w:rPr>
                <w:rFonts w:ascii="Cambria Math"/>
              </w:rPr>
              <m:t>L</m:t>
            </m:r>
          </m:sub>
        </m:sSub>
      </m:oMath>
      <w:r w:rsidR="0000165E" w:rsidRPr="0018681B">
        <w:t xml:space="preserve"> =</w:t>
      </w:r>
      <w:r w:rsidR="007B0853">
        <w:t xml:space="preserve"> </w:t>
      </w:r>
      <w:r w:rsidR="0000165E" w:rsidRPr="0018681B">
        <w:t>Low threshold concentration for zooplankton feeding (mg/l)</w:t>
      </w:r>
    </w:p>
    <w:p w14:paraId="322CEBAC" w14:textId="3480EAC9" w:rsidR="0000165E" w:rsidRPr="0018681B" w:rsidRDefault="00000000" w:rsidP="007552CD">
      <m:oMath>
        <m:sSub>
          <m:sSubPr>
            <m:ctrlPr>
              <w:rPr>
                <w:rFonts w:ascii="Cambria Math" w:hAnsi="Cambria Math"/>
                <w:i/>
              </w:rPr>
            </m:ctrlPr>
          </m:sSubPr>
          <m:e>
            <m:r>
              <w:rPr>
                <w:rFonts w:ascii="Cambria Math"/>
              </w:rPr>
              <m:t>γ</m:t>
            </m:r>
          </m:e>
          <m:sub>
            <m:r>
              <w:rPr>
                <w:rFonts w:ascii="Cambria Math"/>
              </w:rPr>
              <m:t>1</m:t>
            </m:r>
          </m:sub>
        </m:sSub>
      </m:oMath>
      <w:r w:rsidR="0000165E" w:rsidRPr="0018681B">
        <w:t xml:space="preserve"> =</w:t>
      </w:r>
      <w:r w:rsidR="007B0853">
        <w:t xml:space="preserve"> </w:t>
      </w:r>
      <w:r w:rsidR="0000165E" w:rsidRPr="0018681B">
        <w:t>Temperature coefficient for rising limb of curve for zooplankton</w:t>
      </w:r>
    </w:p>
    <w:p w14:paraId="005A0300" w14:textId="50BBE74D" w:rsidR="0000165E" w:rsidRPr="0018681B" w:rsidRDefault="00000000" w:rsidP="007552CD">
      <m:oMath>
        <m:sSub>
          <m:sSubPr>
            <m:ctrlPr>
              <w:rPr>
                <w:rFonts w:ascii="Cambria Math" w:hAnsi="Cambria Math"/>
                <w:i/>
              </w:rPr>
            </m:ctrlPr>
          </m:sSubPr>
          <m:e>
            <m:r>
              <w:rPr>
                <w:rFonts w:ascii="Cambria Math"/>
              </w:rPr>
              <m:t>γ</m:t>
            </m:r>
          </m:e>
          <m:sub>
            <m:r>
              <w:rPr>
                <w:rFonts w:ascii="Cambria Math"/>
              </w:rPr>
              <m:t>2</m:t>
            </m:r>
          </m:sub>
        </m:sSub>
      </m:oMath>
      <w:r w:rsidR="0000165E" w:rsidRPr="0018681B">
        <w:t xml:space="preserve"> =</w:t>
      </w:r>
      <w:r w:rsidR="007B0853">
        <w:t xml:space="preserve"> </w:t>
      </w:r>
      <w:r w:rsidR="0000165E" w:rsidRPr="0018681B">
        <w:t>Temperature coefficient for falling limb of curve for zooplankton</w:t>
      </w:r>
    </w:p>
    <w:p w14:paraId="1831BE7D" w14:textId="53A55D59" w:rsidR="0000165E" w:rsidRPr="0018681B" w:rsidRDefault="00000000" w:rsidP="007552CD">
      <m:oMath>
        <m:sSub>
          <m:sSubPr>
            <m:ctrlPr>
              <w:rPr>
                <w:rFonts w:ascii="Cambria Math" w:hAnsi="Cambria Math"/>
                <w:i/>
              </w:rPr>
            </m:ctrlPr>
          </m:sSubPr>
          <m:e>
            <m:r>
              <w:rPr>
                <w:rFonts w:ascii="Cambria Math"/>
              </w:rPr>
              <m:t>σ</m:t>
            </m:r>
          </m:e>
          <m:sub>
            <m:r>
              <w:rPr>
                <w:rFonts w:ascii="Cambria Math"/>
              </w:rPr>
              <m:t>alg</m:t>
            </m:r>
          </m:sub>
        </m:sSub>
      </m:oMath>
      <w:r w:rsidR="0000165E" w:rsidRPr="0018681B">
        <w:t xml:space="preserve"> =</w:t>
      </w:r>
      <w:r w:rsidR="007B0853">
        <w:t xml:space="preserve"> </w:t>
      </w:r>
      <w:r w:rsidR="0000165E" w:rsidRPr="0018681B">
        <w:t>Zooplankton preference fraction for algae</w:t>
      </w:r>
    </w:p>
    <w:p w14:paraId="476590B0" w14:textId="09FAFA26" w:rsidR="006B6725" w:rsidRPr="0018681B" w:rsidRDefault="00000000" w:rsidP="007552CD">
      <m:oMath>
        <m:sSub>
          <m:sSubPr>
            <m:ctrlPr>
              <w:rPr>
                <w:rFonts w:ascii="Cambria Math" w:hAnsi="Cambria Math"/>
                <w:i/>
              </w:rPr>
            </m:ctrlPr>
          </m:sSubPr>
          <m:e>
            <m:r>
              <w:rPr>
                <w:rFonts w:ascii="Cambria Math"/>
              </w:rPr>
              <m:t>σ</m:t>
            </m:r>
          </m:e>
          <m:sub>
            <m:r>
              <w:rPr>
                <w:rFonts w:ascii="Cambria Math"/>
              </w:rPr>
              <m:t>zoo</m:t>
            </m:r>
          </m:sub>
        </m:sSub>
      </m:oMath>
      <w:r w:rsidR="006B6725" w:rsidRPr="0018681B">
        <w:t xml:space="preserve"> =</w:t>
      </w:r>
      <w:r w:rsidR="007B0853">
        <w:t xml:space="preserve"> </w:t>
      </w:r>
      <w:r w:rsidR="006B6725" w:rsidRPr="0018681B">
        <w:t>Zooplankton preference fraction for zooplankton</w:t>
      </w:r>
    </w:p>
    <w:p w14:paraId="1E6C7887" w14:textId="7C5B3CF9" w:rsidR="0000165E" w:rsidRPr="0018681B" w:rsidRDefault="00000000" w:rsidP="007552CD">
      <m:oMath>
        <m:sSub>
          <m:sSubPr>
            <m:ctrlPr>
              <w:rPr>
                <w:rFonts w:ascii="Cambria Math" w:hAnsi="Cambria Math"/>
                <w:i/>
              </w:rPr>
            </m:ctrlPr>
          </m:sSubPr>
          <m:e>
            <m:r>
              <w:rPr>
                <w:rFonts w:ascii="Cambria Math"/>
              </w:rPr>
              <m:t>σ</m:t>
            </m:r>
          </m:e>
          <m:sub>
            <m:r>
              <w:rPr>
                <w:rFonts w:ascii="Cambria Math"/>
              </w:rPr>
              <m:t>pom</m:t>
            </m:r>
          </m:sub>
        </m:sSub>
      </m:oMath>
      <w:r w:rsidR="0000165E" w:rsidRPr="0018681B">
        <w:t xml:space="preserve"> =</w:t>
      </w:r>
      <w:r w:rsidR="007B0853">
        <w:t xml:space="preserve"> </w:t>
      </w:r>
      <w:r w:rsidR="0000165E" w:rsidRPr="0018681B">
        <w:t>Zooplankton preference fraction for particulate organic matter</w:t>
      </w:r>
    </w:p>
    <w:p w14:paraId="42588EC3" w14:textId="77777777" w:rsidR="0000165E" w:rsidRPr="0018681B" w:rsidRDefault="0000165E" w:rsidP="007552CD"/>
    <w:p w14:paraId="5A699FC3" w14:textId="786D2606" w:rsidR="0000165E" w:rsidRPr="0018681B" w:rsidRDefault="0000165E" w:rsidP="007552CD">
      <w:pPr>
        <w:rPr>
          <w:szCs w:val="22"/>
        </w:rPr>
      </w:pPr>
      <w:r w:rsidRPr="0018681B">
        <w:t xml:space="preserve">The zooplankton source/sinks are also illustrated in </w:t>
      </w:r>
      <w:r w:rsidR="0022381E" w:rsidRPr="0018681B">
        <w:fldChar w:fldCharType="begin"/>
      </w:r>
      <w:r w:rsidR="0022381E" w:rsidRPr="0018681B">
        <w:instrText xml:space="preserve"> REF _Ref442241014 </w:instrText>
      </w:r>
      <w:r w:rsidR="00B7030B" w:rsidRPr="0018681B">
        <w:instrText xml:space="preserve"> \* MERGEFORMAT </w:instrText>
      </w:r>
      <w:r w:rsidR="0022381E" w:rsidRPr="0018681B">
        <w:fldChar w:fldCharType="separate"/>
      </w:r>
      <w:r w:rsidR="00A95042" w:rsidRPr="00FD06F0">
        <w:rPr>
          <w:rStyle w:val="Figurehyperlink"/>
        </w:rPr>
        <w:t>Figure 81</w:t>
      </w:r>
      <w:r w:rsidR="0022381E" w:rsidRPr="0018681B">
        <w:rPr>
          <w:noProof/>
        </w:rPr>
        <w:fldChar w:fldCharType="end"/>
      </w:r>
      <w:r w:rsidRPr="0018681B">
        <w:t>.  The growth rate is a function of temperature, the maximum growth rate, and a modified Michaelis-Menten equation which includes a low threshold concentration below which zooplankton do not feed.  At dissolved oxygen concentrations below 2 mg/l feeding stops</w:t>
      </w:r>
      <w:r w:rsidR="00AD15D9">
        <w:t>,</w:t>
      </w:r>
      <w:r w:rsidRPr="0018681B">
        <w:t xml:space="preserve"> and the mortality rate is doubled.</w:t>
      </w:r>
      <w:r w:rsidRPr="0018681B">
        <w:rPr>
          <w:szCs w:val="22"/>
        </w:rPr>
        <w:t xml:space="preserve">  </w:t>
      </w:r>
      <w:r w:rsidRPr="0018681B">
        <w:rPr>
          <w:spacing w:val="-3"/>
          <w:szCs w:val="22"/>
        </w:rPr>
        <w:t xml:space="preserve">The zooplankton model coefficients </w:t>
      </w:r>
      <w:r w:rsidR="00AD15D9">
        <w:rPr>
          <w:spacing w:val="-3"/>
          <w:szCs w:val="22"/>
        </w:rPr>
        <w:t xml:space="preserve">are </w:t>
      </w:r>
      <w:r w:rsidRPr="0018681B">
        <w:rPr>
          <w:spacing w:val="-3"/>
          <w:szCs w:val="22"/>
        </w:rPr>
        <w:t xml:space="preserve">described in </w:t>
      </w:r>
      <w:r w:rsidR="00FA1B19" w:rsidRPr="00FD06F0">
        <w:rPr>
          <w:rStyle w:val="Figurehyperlink"/>
        </w:rPr>
        <w:fldChar w:fldCharType="begin"/>
      </w:r>
      <w:r w:rsidRPr="00FD06F0">
        <w:rPr>
          <w:rStyle w:val="Figurehyperlink"/>
        </w:rPr>
        <w:instrText xml:space="preserve"> REF _Ref385740695 \h </w:instrText>
      </w:r>
      <w:r w:rsidR="00B7030B" w:rsidRPr="00FD06F0">
        <w:rPr>
          <w:rStyle w:val="Figurehyperlink"/>
        </w:rPr>
        <w:instrText xml:space="preserve"> \* MERGEFORMAT </w:instrText>
      </w:r>
      <w:r w:rsidR="00FA1B19" w:rsidRPr="00FD06F0">
        <w:rPr>
          <w:rStyle w:val="Figurehyperlink"/>
        </w:rPr>
      </w:r>
      <w:r w:rsidR="00FA1B19" w:rsidRPr="00FD06F0">
        <w:rPr>
          <w:rStyle w:val="Figurehyperlink"/>
        </w:rPr>
        <w:fldChar w:fldCharType="separate"/>
      </w:r>
      <w:r w:rsidR="00A95042" w:rsidRPr="00FD06F0">
        <w:rPr>
          <w:rStyle w:val="Figurehyperlink"/>
        </w:rPr>
        <w:t>Table 12</w:t>
      </w:r>
      <w:r w:rsidR="00FA1B19" w:rsidRPr="00FD06F0">
        <w:rPr>
          <w:rStyle w:val="Figurehyperlink"/>
        </w:rPr>
        <w:fldChar w:fldCharType="end"/>
      </w:r>
      <w:r w:rsidRPr="0018681B">
        <w:rPr>
          <w:spacing w:val="-3"/>
          <w:szCs w:val="22"/>
        </w:rPr>
        <w:t>.</w:t>
      </w:r>
    </w:p>
    <w:p w14:paraId="2122DC46" w14:textId="77777777" w:rsidR="0000165E" w:rsidRPr="00B7030B" w:rsidRDefault="0000165E" w:rsidP="007552CD"/>
    <w:p w14:paraId="51693A80" w14:textId="77777777" w:rsidR="0000165E" w:rsidRPr="00B7030B" w:rsidRDefault="0064684B" w:rsidP="00FD06F0">
      <w:pPr>
        <w:jc w:val="center"/>
      </w:pPr>
      <w:r>
        <w:rPr>
          <w:noProof/>
        </w:rPr>
        <w:lastRenderedPageBreak/>
        <w:drawing>
          <wp:inline distT="0" distB="0" distL="0" distR="0" wp14:anchorId="6702FCE1" wp14:editId="3B61114F">
            <wp:extent cx="5097780" cy="2630197"/>
            <wp:effectExtent l="12700" t="12700" r="7620" b="1143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7"/>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115431" cy="2639304"/>
                    </a:xfrm>
                    <a:prstGeom prst="rect">
                      <a:avLst/>
                    </a:prstGeom>
                    <a:noFill/>
                    <a:ln w="3175">
                      <a:solidFill>
                        <a:schemeClr val="tx1"/>
                      </a:solidFill>
                    </a:ln>
                  </pic:spPr>
                </pic:pic>
              </a:graphicData>
            </a:graphic>
          </wp:inline>
        </w:drawing>
      </w:r>
    </w:p>
    <w:p w14:paraId="4CF62EDE" w14:textId="22E8F245" w:rsidR="0000165E" w:rsidRPr="00C25A9E" w:rsidRDefault="0000165E" w:rsidP="00FD06F0">
      <w:pPr>
        <w:pStyle w:val="Caption"/>
      </w:pPr>
      <w:bookmarkStart w:id="594" w:name="_Ref442241014"/>
      <w:bookmarkStart w:id="595" w:name="_Toc442435737"/>
      <w:bookmarkStart w:id="596" w:name="_Toc469122328"/>
      <w:bookmarkStart w:id="597" w:name="_Toc126043028"/>
      <w:bookmarkStart w:id="598" w:name="_Toc48573793"/>
      <w:r w:rsidRPr="00C25A9E">
        <w:t xml:space="preserve">Figure </w:t>
      </w:r>
      <w:r w:rsidR="00000000">
        <w:fldChar w:fldCharType="begin"/>
      </w:r>
      <w:r w:rsidR="00000000">
        <w:instrText xml:space="preserve"> SEQ Figure \* ARABIC </w:instrText>
      </w:r>
      <w:r w:rsidR="00000000">
        <w:fldChar w:fldCharType="separate"/>
      </w:r>
      <w:r w:rsidR="00A95042">
        <w:rPr>
          <w:noProof/>
        </w:rPr>
        <w:t>81</w:t>
      </w:r>
      <w:r w:rsidR="00000000">
        <w:rPr>
          <w:noProof/>
        </w:rPr>
        <w:fldChar w:fldCharType="end"/>
      </w:r>
      <w:bookmarkEnd w:id="594"/>
      <w:r w:rsidRPr="00C25A9E">
        <w:t>.  Zooplankton source/sinks.</w:t>
      </w:r>
      <w:bookmarkEnd w:id="595"/>
      <w:bookmarkEnd w:id="596"/>
      <w:bookmarkEnd w:id="597"/>
      <w:bookmarkEnd w:id="598"/>
    </w:p>
    <w:p w14:paraId="1B70E9D8" w14:textId="77777777" w:rsidR="0000165E" w:rsidRPr="00B7030B" w:rsidRDefault="0000165E" w:rsidP="00B6554A"/>
    <w:p w14:paraId="55C7CC39" w14:textId="79CC71FB" w:rsidR="0000165E" w:rsidRPr="00A11F75" w:rsidRDefault="0000165E" w:rsidP="00B6554A">
      <w:pPr>
        <w:pStyle w:val="Caption"/>
      </w:pPr>
      <w:bookmarkStart w:id="599" w:name="_Ref385740695"/>
      <w:bookmarkStart w:id="600" w:name="_Toc387201009"/>
      <w:bookmarkStart w:id="601" w:name="_Toc126043049"/>
      <w:bookmarkStart w:id="602" w:name="_Toc48573849"/>
      <w:r w:rsidRPr="00A11F75">
        <w:t xml:space="preserve">Table </w:t>
      </w:r>
      <w:r w:rsidR="00FA1B19" w:rsidRPr="00A11F75">
        <w:fldChar w:fldCharType="begin"/>
      </w:r>
      <w:r w:rsidR="00785CB9" w:rsidRPr="00A11F75">
        <w:instrText xml:space="preserve"> SEQ Table \* ARABIC </w:instrText>
      </w:r>
      <w:r w:rsidR="00FA1B19" w:rsidRPr="00A11F75">
        <w:fldChar w:fldCharType="separate"/>
      </w:r>
      <w:r w:rsidR="00A95042">
        <w:rPr>
          <w:noProof/>
        </w:rPr>
        <w:t>12</w:t>
      </w:r>
      <w:r w:rsidR="00FA1B19" w:rsidRPr="00A11F75">
        <w:fldChar w:fldCharType="end"/>
      </w:r>
      <w:bookmarkEnd w:id="599"/>
      <w:r w:rsidRPr="00A11F75">
        <w:t xml:space="preserve">. </w:t>
      </w:r>
      <w:r w:rsidR="0032005F" w:rsidRPr="00A11F75">
        <w:t>Parameters</w:t>
      </w:r>
      <w:r w:rsidRPr="00A11F75">
        <w:t xml:space="preserve"> used in </w:t>
      </w:r>
      <w:r w:rsidR="0032005F" w:rsidRPr="00A11F75">
        <w:t>the zoop</w:t>
      </w:r>
      <w:r w:rsidRPr="00A11F75">
        <w:t xml:space="preserve">lankton </w:t>
      </w:r>
      <w:r w:rsidR="0032005F" w:rsidRPr="00A11F75">
        <w:t>model</w:t>
      </w:r>
      <w:r w:rsidRPr="00A11F75">
        <w:t>.</w:t>
      </w:r>
      <w:bookmarkEnd w:id="600"/>
      <w:bookmarkEnd w:id="601"/>
      <w:bookmarkEnd w:id="602"/>
    </w:p>
    <w:tbl>
      <w:tblPr>
        <w:tblW w:w="0" w:type="auto"/>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098"/>
        <w:gridCol w:w="8478"/>
      </w:tblGrid>
      <w:tr w:rsidR="0000165E" w:rsidRPr="0018681B" w14:paraId="541FD7FD" w14:textId="77777777">
        <w:trPr>
          <w:tblHeader/>
        </w:trPr>
        <w:tc>
          <w:tcPr>
            <w:tcW w:w="1098" w:type="dxa"/>
            <w:tcBorders>
              <w:top w:val="single" w:sz="12" w:space="0" w:color="000000"/>
              <w:bottom w:val="single" w:sz="12" w:space="0" w:color="auto"/>
            </w:tcBorders>
          </w:tcPr>
          <w:p w14:paraId="6CF28EDB" w14:textId="77777777" w:rsidR="0000165E" w:rsidRPr="00FD06F0" w:rsidRDefault="0000165E" w:rsidP="00127D1D">
            <w:pPr>
              <w:jc w:val="center"/>
              <w:rPr>
                <w:b/>
                <w:bCs/>
              </w:rPr>
            </w:pPr>
            <w:r w:rsidRPr="00FD06F0">
              <w:rPr>
                <w:b/>
                <w:bCs/>
              </w:rPr>
              <w:t>Name</w:t>
            </w:r>
          </w:p>
        </w:tc>
        <w:tc>
          <w:tcPr>
            <w:tcW w:w="8478" w:type="dxa"/>
            <w:tcBorders>
              <w:top w:val="single" w:sz="12" w:space="0" w:color="000000"/>
              <w:bottom w:val="single" w:sz="12" w:space="0" w:color="auto"/>
            </w:tcBorders>
          </w:tcPr>
          <w:p w14:paraId="305F53D5" w14:textId="77777777" w:rsidR="0000165E" w:rsidRPr="00FD06F0" w:rsidRDefault="0000165E" w:rsidP="00127D1D">
            <w:pPr>
              <w:jc w:val="center"/>
              <w:rPr>
                <w:b/>
                <w:bCs/>
              </w:rPr>
            </w:pPr>
            <w:r w:rsidRPr="00FD06F0">
              <w:rPr>
                <w:b/>
                <w:bCs/>
              </w:rPr>
              <w:t>Description</w:t>
            </w:r>
          </w:p>
        </w:tc>
      </w:tr>
      <w:tr w:rsidR="0000165E" w:rsidRPr="0018681B" w14:paraId="430401F2" w14:textId="77777777">
        <w:tc>
          <w:tcPr>
            <w:tcW w:w="1098" w:type="dxa"/>
            <w:tcBorders>
              <w:top w:val="single" w:sz="12" w:space="0" w:color="auto"/>
            </w:tcBorders>
          </w:tcPr>
          <w:p w14:paraId="64ADD4EF" w14:textId="77777777" w:rsidR="0000165E" w:rsidRPr="0018681B" w:rsidRDefault="0000165E" w:rsidP="007A3922">
            <w:r w:rsidRPr="0018681B">
              <w:t>ZMAX</w:t>
            </w:r>
          </w:p>
        </w:tc>
        <w:tc>
          <w:tcPr>
            <w:tcW w:w="8478" w:type="dxa"/>
            <w:tcBorders>
              <w:top w:val="single" w:sz="12" w:space="0" w:color="auto"/>
            </w:tcBorders>
          </w:tcPr>
          <w:p w14:paraId="7BCEAE5C" w14:textId="1830905E" w:rsidR="0000165E" w:rsidRPr="0018681B" w:rsidRDefault="0000165E" w:rsidP="007A3922">
            <w:r w:rsidRPr="0018681B">
              <w:t>Maximum ingestion rate for zooplankton (1/day</w:t>
            </w:r>
            <w:r w:rsidR="00365AFE">
              <w:t xml:space="preserve"> input by user, 1/sec internal units</w:t>
            </w:r>
            <w:r w:rsidRPr="0018681B">
              <w:t>)</w:t>
            </w:r>
          </w:p>
        </w:tc>
      </w:tr>
      <w:tr w:rsidR="0000165E" w:rsidRPr="0018681B" w14:paraId="38A0C3CB" w14:textId="77777777">
        <w:tc>
          <w:tcPr>
            <w:tcW w:w="1098" w:type="dxa"/>
          </w:tcPr>
          <w:p w14:paraId="0BCB8AF1" w14:textId="77777777" w:rsidR="0000165E" w:rsidRPr="0018681B" w:rsidRDefault="0000165E" w:rsidP="007A3922">
            <w:r w:rsidRPr="0018681B">
              <w:t>ZMORT</w:t>
            </w:r>
          </w:p>
        </w:tc>
        <w:tc>
          <w:tcPr>
            <w:tcW w:w="8478" w:type="dxa"/>
          </w:tcPr>
          <w:p w14:paraId="1A9DF3DA" w14:textId="6065E450" w:rsidR="0000165E" w:rsidRPr="0018681B" w:rsidRDefault="0000165E" w:rsidP="007A3922">
            <w:r w:rsidRPr="0018681B">
              <w:t>Maximum nonpredatory mortality rate for zooplankton (1/day</w:t>
            </w:r>
            <w:r w:rsidR="00365AFE">
              <w:t xml:space="preserve"> input by user, 1/sec internal units</w:t>
            </w:r>
            <w:r w:rsidRPr="0018681B">
              <w:t>).</w:t>
            </w:r>
          </w:p>
        </w:tc>
      </w:tr>
      <w:tr w:rsidR="0000165E" w:rsidRPr="0018681B" w14:paraId="3D58C979" w14:textId="77777777">
        <w:tc>
          <w:tcPr>
            <w:tcW w:w="1098" w:type="dxa"/>
          </w:tcPr>
          <w:p w14:paraId="0A84152C" w14:textId="77777777" w:rsidR="0000165E" w:rsidRPr="0018681B" w:rsidRDefault="0000165E" w:rsidP="007A3922">
            <w:r w:rsidRPr="0018681B">
              <w:t>ZEFFIC</w:t>
            </w:r>
          </w:p>
        </w:tc>
        <w:tc>
          <w:tcPr>
            <w:tcW w:w="8478" w:type="dxa"/>
          </w:tcPr>
          <w:p w14:paraId="082CE4F9" w14:textId="77777777" w:rsidR="0000165E" w:rsidRPr="0018681B" w:rsidRDefault="0000165E" w:rsidP="007A3922">
            <w:r w:rsidRPr="0018681B">
              <w:t>Zooplankton assimilation efficiency or the proportion of food assimilated to food consumed (dimensionless).</w:t>
            </w:r>
          </w:p>
        </w:tc>
      </w:tr>
      <w:tr w:rsidR="0000165E" w:rsidRPr="0018681B" w14:paraId="2310B423" w14:textId="77777777">
        <w:tc>
          <w:tcPr>
            <w:tcW w:w="1098" w:type="dxa"/>
          </w:tcPr>
          <w:p w14:paraId="1235F676" w14:textId="77777777" w:rsidR="0000165E" w:rsidRPr="0018681B" w:rsidRDefault="0000165E" w:rsidP="007A3922">
            <w:r w:rsidRPr="0018681B">
              <w:t>PREFA</w:t>
            </w:r>
          </w:p>
        </w:tc>
        <w:tc>
          <w:tcPr>
            <w:tcW w:w="8478" w:type="dxa"/>
          </w:tcPr>
          <w:p w14:paraId="3B3CB5A1" w14:textId="77777777" w:rsidR="0000165E" w:rsidRPr="0018681B" w:rsidRDefault="0000165E" w:rsidP="007A3922">
            <w:r w:rsidRPr="0018681B">
              <w:t>Preference factor of zooplankton for algae (dimensionless).</w:t>
            </w:r>
          </w:p>
        </w:tc>
      </w:tr>
      <w:tr w:rsidR="0000165E" w:rsidRPr="0018681B" w14:paraId="317870C7" w14:textId="77777777">
        <w:tc>
          <w:tcPr>
            <w:tcW w:w="1098" w:type="dxa"/>
          </w:tcPr>
          <w:p w14:paraId="52DB639A" w14:textId="77777777" w:rsidR="0000165E" w:rsidRPr="0018681B" w:rsidRDefault="0000165E" w:rsidP="007A3922">
            <w:r w:rsidRPr="0018681B">
              <w:t>PREFP</w:t>
            </w:r>
          </w:p>
        </w:tc>
        <w:tc>
          <w:tcPr>
            <w:tcW w:w="8478" w:type="dxa"/>
          </w:tcPr>
          <w:p w14:paraId="4588F053" w14:textId="77777777" w:rsidR="0000165E" w:rsidRPr="0018681B" w:rsidRDefault="0000165E" w:rsidP="007A3922">
            <w:r w:rsidRPr="0018681B">
              <w:t>Preference factor of zooplankton for detritus (dimensionless).</w:t>
            </w:r>
          </w:p>
        </w:tc>
      </w:tr>
      <w:tr w:rsidR="0000165E" w:rsidRPr="0018681B" w14:paraId="4B8584C5" w14:textId="77777777">
        <w:tc>
          <w:tcPr>
            <w:tcW w:w="1098" w:type="dxa"/>
          </w:tcPr>
          <w:p w14:paraId="748B46D9" w14:textId="77777777" w:rsidR="0000165E" w:rsidRPr="0018681B" w:rsidRDefault="0000165E" w:rsidP="007A3922">
            <w:r w:rsidRPr="0018681B">
              <w:t>ZRESP</w:t>
            </w:r>
          </w:p>
        </w:tc>
        <w:tc>
          <w:tcPr>
            <w:tcW w:w="8478" w:type="dxa"/>
          </w:tcPr>
          <w:p w14:paraId="1E29FAC1" w14:textId="7F517A00" w:rsidR="0000165E" w:rsidRPr="0018681B" w:rsidRDefault="0000165E" w:rsidP="007A3922">
            <w:r w:rsidRPr="0018681B">
              <w:t>Maximum zooplankton respiration rate (1/day</w:t>
            </w:r>
            <w:r w:rsidR="00365AFE">
              <w:t xml:space="preserve"> input by user, 1/sec internal units</w:t>
            </w:r>
            <w:r w:rsidRPr="0018681B">
              <w:t>).</w:t>
            </w:r>
          </w:p>
        </w:tc>
      </w:tr>
      <w:tr w:rsidR="0000165E" w:rsidRPr="0018681B" w14:paraId="104B9F76" w14:textId="77777777">
        <w:tc>
          <w:tcPr>
            <w:tcW w:w="1098" w:type="dxa"/>
          </w:tcPr>
          <w:p w14:paraId="5C435E6B" w14:textId="77777777" w:rsidR="0000165E" w:rsidRPr="0018681B" w:rsidRDefault="0000165E" w:rsidP="007A3922">
            <w:r w:rsidRPr="0018681B">
              <w:t>ZOOMIN</w:t>
            </w:r>
          </w:p>
        </w:tc>
        <w:tc>
          <w:tcPr>
            <w:tcW w:w="8478" w:type="dxa"/>
          </w:tcPr>
          <w:p w14:paraId="1F8A1B72" w14:textId="77777777" w:rsidR="0000165E" w:rsidRPr="0018681B" w:rsidRDefault="0000165E" w:rsidP="007A3922">
            <w:r w:rsidRPr="0018681B">
              <w:t>Threshold food concentration at which zooplankton feeding begins (mg/l).</w:t>
            </w:r>
          </w:p>
        </w:tc>
      </w:tr>
      <w:tr w:rsidR="0000165E" w:rsidRPr="0018681B" w14:paraId="6458F788" w14:textId="77777777">
        <w:tc>
          <w:tcPr>
            <w:tcW w:w="1098" w:type="dxa"/>
          </w:tcPr>
          <w:p w14:paraId="40312A70" w14:textId="77777777" w:rsidR="0000165E" w:rsidRPr="0018681B" w:rsidRDefault="0000165E" w:rsidP="007A3922">
            <w:r w:rsidRPr="0018681B">
              <w:t>ZS2P</w:t>
            </w:r>
          </w:p>
        </w:tc>
        <w:tc>
          <w:tcPr>
            <w:tcW w:w="8478" w:type="dxa"/>
          </w:tcPr>
          <w:p w14:paraId="3935E9D9" w14:textId="77777777" w:rsidR="0000165E" w:rsidRPr="0018681B" w:rsidRDefault="0000165E" w:rsidP="007A3922">
            <w:r w:rsidRPr="0018681B">
              <w:t>Zooplankton half-saturation constant for food concentration (mg/l)</w:t>
            </w:r>
          </w:p>
        </w:tc>
      </w:tr>
      <w:tr w:rsidR="0000165E" w:rsidRPr="0018681B" w14:paraId="5741ED1C" w14:textId="77777777">
        <w:tc>
          <w:tcPr>
            <w:tcW w:w="1098" w:type="dxa"/>
          </w:tcPr>
          <w:p w14:paraId="441D041B" w14:textId="77777777" w:rsidR="0000165E" w:rsidRPr="0018681B" w:rsidRDefault="0000165E" w:rsidP="007A3922">
            <w:r w:rsidRPr="0018681B">
              <w:t>ZOOT1</w:t>
            </w:r>
          </w:p>
        </w:tc>
        <w:tc>
          <w:tcPr>
            <w:tcW w:w="8478" w:type="dxa"/>
          </w:tcPr>
          <w:p w14:paraId="283368A3" w14:textId="77777777" w:rsidR="0000165E" w:rsidRPr="0018681B" w:rsidRDefault="0000165E" w:rsidP="007A3922">
            <w:r w:rsidRPr="0018681B">
              <w:t>Lower temperature for zooplankton growth (Celsius)</w:t>
            </w:r>
          </w:p>
        </w:tc>
      </w:tr>
      <w:tr w:rsidR="0000165E" w:rsidRPr="0018681B" w14:paraId="60BA8B05" w14:textId="77777777">
        <w:tc>
          <w:tcPr>
            <w:tcW w:w="1098" w:type="dxa"/>
          </w:tcPr>
          <w:p w14:paraId="17323858" w14:textId="77777777" w:rsidR="0000165E" w:rsidRPr="0018681B" w:rsidRDefault="0000165E" w:rsidP="007A3922">
            <w:r w:rsidRPr="0018681B">
              <w:t>ZOOT2</w:t>
            </w:r>
          </w:p>
        </w:tc>
        <w:tc>
          <w:tcPr>
            <w:tcW w:w="8478" w:type="dxa"/>
          </w:tcPr>
          <w:p w14:paraId="7CA85464" w14:textId="77777777" w:rsidR="0000165E" w:rsidRPr="0018681B" w:rsidRDefault="0000165E" w:rsidP="007A3922">
            <w:r w:rsidRPr="0018681B">
              <w:t>Lower temperature for maximum zooplankton growth (Celsius)</w:t>
            </w:r>
          </w:p>
        </w:tc>
      </w:tr>
      <w:tr w:rsidR="0000165E" w:rsidRPr="0018681B" w14:paraId="7A5644AE" w14:textId="77777777">
        <w:tc>
          <w:tcPr>
            <w:tcW w:w="1098" w:type="dxa"/>
          </w:tcPr>
          <w:p w14:paraId="6F74210B" w14:textId="77777777" w:rsidR="0000165E" w:rsidRPr="0018681B" w:rsidRDefault="0000165E" w:rsidP="007A3922">
            <w:r w:rsidRPr="0018681B">
              <w:t>ZOOT3</w:t>
            </w:r>
          </w:p>
        </w:tc>
        <w:tc>
          <w:tcPr>
            <w:tcW w:w="8478" w:type="dxa"/>
          </w:tcPr>
          <w:p w14:paraId="5524A838" w14:textId="77777777" w:rsidR="0000165E" w:rsidRPr="0018681B" w:rsidRDefault="0000165E" w:rsidP="007A3922">
            <w:r w:rsidRPr="0018681B">
              <w:t>Upper temperature for maximum zooplankton growth (Celsius)</w:t>
            </w:r>
          </w:p>
        </w:tc>
      </w:tr>
      <w:tr w:rsidR="0000165E" w:rsidRPr="0018681B" w14:paraId="6B7DCE34" w14:textId="77777777">
        <w:tc>
          <w:tcPr>
            <w:tcW w:w="1098" w:type="dxa"/>
          </w:tcPr>
          <w:p w14:paraId="5A95CD55" w14:textId="77777777" w:rsidR="0000165E" w:rsidRPr="0018681B" w:rsidRDefault="0000165E" w:rsidP="007A3922">
            <w:r w:rsidRPr="0018681B">
              <w:t>ZOOT4</w:t>
            </w:r>
          </w:p>
        </w:tc>
        <w:tc>
          <w:tcPr>
            <w:tcW w:w="8478" w:type="dxa"/>
          </w:tcPr>
          <w:p w14:paraId="3FF3151D" w14:textId="77777777" w:rsidR="0000165E" w:rsidRPr="0018681B" w:rsidRDefault="0000165E" w:rsidP="007A3922">
            <w:r w:rsidRPr="0018681B">
              <w:t>Upper temperature for zooplankton growth (Celsius)</w:t>
            </w:r>
          </w:p>
        </w:tc>
      </w:tr>
      <w:tr w:rsidR="0000165E" w:rsidRPr="0018681B" w14:paraId="11569E5C" w14:textId="77777777">
        <w:tc>
          <w:tcPr>
            <w:tcW w:w="1098" w:type="dxa"/>
          </w:tcPr>
          <w:p w14:paraId="545C8478" w14:textId="77777777" w:rsidR="0000165E" w:rsidRPr="0018681B" w:rsidRDefault="0000165E" w:rsidP="007A3922">
            <w:r w:rsidRPr="0018681B">
              <w:t>ZOOK1</w:t>
            </w:r>
          </w:p>
        </w:tc>
        <w:tc>
          <w:tcPr>
            <w:tcW w:w="8478" w:type="dxa"/>
          </w:tcPr>
          <w:p w14:paraId="7C52D8DD" w14:textId="77777777" w:rsidR="0000165E" w:rsidRPr="0018681B" w:rsidRDefault="0000165E" w:rsidP="007A3922">
            <w:r w:rsidRPr="0018681B">
              <w:t>Fraction of zooplankton growth rate at ZOOT1 (dimensionless)</w:t>
            </w:r>
          </w:p>
        </w:tc>
      </w:tr>
      <w:tr w:rsidR="0000165E" w:rsidRPr="0018681B" w14:paraId="11C3B956" w14:textId="77777777">
        <w:tc>
          <w:tcPr>
            <w:tcW w:w="1098" w:type="dxa"/>
          </w:tcPr>
          <w:p w14:paraId="4305DD81" w14:textId="77777777" w:rsidR="0000165E" w:rsidRPr="0018681B" w:rsidRDefault="0000165E" w:rsidP="007A3922">
            <w:r w:rsidRPr="0018681B">
              <w:t>ZOOK2</w:t>
            </w:r>
          </w:p>
        </w:tc>
        <w:tc>
          <w:tcPr>
            <w:tcW w:w="8478" w:type="dxa"/>
          </w:tcPr>
          <w:p w14:paraId="530F6C8A" w14:textId="77777777" w:rsidR="0000165E" w:rsidRPr="0018681B" w:rsidRDefault="0000165E" w:rsidP="007A3922">
            <w:r w:rsidRPr="0018681B">
              <w:t>Fraction of zooplankton growth rate at ZOOT2 (dimensionless)</w:t>
            </w:r>
          </w:p>
        </w:tc>
      </w:tr>
      <w:tr w:rsidR="0000165E" w:rsidRPr="0018681B" w14:paraId="7E011AAB" w14:textId="77777777">
        <w:tc>
          <w:tcPr>
            <w:tcW w:w="1098" w:type="dxa"/>
          </w:tcPr>
          <w:p w14:paraId="1CA9CB7F" w14:textId="77777777" w:rsidR="0000165E" w:rsidRPr="0018681B" w:rsidRDefault="0000165E" w:rsidP="007A3922">
            <w:r w:rsidRPr="0018681B">
              <w:t>ZOOK3</w:t>
            </w:r>
          </w:p>
        </w:tc>
        <w:tc>
          <w:tcPr>
            <w:tcW w:w="8478" w:type="dxa"/>
          </w:tcPr>
          <w:p w14:paraId="38F083E8" w14:textId="77777777" w:rsidR="0000165E" w:rsidRPr="0018681B" w:rsidRDefault="0000165E" w:rsidP="007A3922">
            <w:r w:rsidRPr="0018681B">
              <w:t>Fraction of zooplankton growth rate at ZOOT3 (dimensionless)</w:t>
            </w:r>
          </w:p>
        </w:tc>
      </w:tr>
      <w:tr w:rsidR="0000165E" w:rsidRPr="0018681B" w14:paraId="6E08C57F" w14:textId="77777777">
        <w:tc>
          <w:tcPr>
            <w:tcW w:w="1098" w:type="dxa"/>
          </w:tcPr>
          <w:p w14:paraId="0B690597" w14:textId="77777777" w:rsidR="0000165E" w:rsidRPr="0018681B" w:rsidRDefault="0000165E" w:rsidP="007A3922">
            <w:r w:rsidRPr="0018681B">
              <w:t>ZOOK4</w:t>
            </w:r>
          </w:p>
        </w:tc>
        <w:tc>
          <w:tcPr>
            <w:tcW w:w="8478" w:type="dxa"/>
          </w:tcPr>
          <w:p w14:paraId="570821E2" w14:textId="77777777" w:rsidR="0000165E" w:rsidRPr="0018681B" w:rsidRDefault="0000165E" w:rsidP="007A3922">
            <w:r w:rsidRPr="0018681B">
              <w:t>Fraction of zooplankton growth rate at ZOOT4 (dimensionless)</w:t>
            </w:r>
          </w:p>
        </w:tc>
      </w:tr>
      <w:tr w:rsidR="0000165E" w:rsidRPr="0018681B" w14:paraId="113C28FE" w14:textId="77777777">
        <w:tc>
          <w:tcPr>
            <w:tcW w:w="1098" w:type="dxa"/>
          </w:tcPr>
          <w:p w14:paraId="618D96A4" w14:textId="77777777" w:rsidR="0000165E" w:rsidRPr="0018681B" w:rsidRDefault="0000165E" w:rsidP="007A3922">
            <w:r w:rsidRPr="0018681B">
              <w:t>EXZ</w:t>
            </w:r>
          </w:p>
        </w:tc>
        <w:tc>
          <w:tcPr>
            <w:tcW w:w="8478" w:type="dxa"/>
          </w:tcPr>
          <w:p w14:paraId="0FD8F503" w14:textId="77777777" w:rsidR="0000165E" w:rsidRPr="0018681B" w:rsidRDefault="0000165E" w:rsidP="007A3922">
            <w:r w:rsidRPr="0018681B">
              <w:t>Zooplankton light extinction (m</w:t>
            </w:r>
            <w:r w:rsidRPr="0018681B">
              <w:rPr>
                <w:vertAlign w:val="superscript"/>
              </w:rPr>
              <w:t>-1</w:t>
            </w:r>
            <w:r w:rsidRPr="0018681B">
              <w:t>)</w:t>
            </w:r>
          </w:p>
        </w:tc>
      </w:tr>
      <w:tr w:rsidR="0000165E" w:rsidRPr="0018681B" w14:paraId="52703D49" w14:textId="77777777">
        <w:tc>
          <w:tcPr>
            <w:tcW w:w="1098" w:type="dxa"/>
          </w:tcPr>
          <w:p w14:paraId="4BFD54E4" w14:textId="77777777" w:rsidR="0000165E" w:rsidRPr="0018681B" w:rsidRDefault="0000165E" w:rsidP="007A3922">
            <w:r w:rsidRPr="0018681B">
              <w:t>O2ZR</w:t>
            </w:r>
          </w:p>
        </w:tc>
        <w:tc>
          <w:tcPr>
            <w:tcW w:w="8478" w:type="dxa"/>
          </w:tcPr>
          <w:p w14:paraId="50AE86A5" w14:textId="77777777" w:rsidR="0000165E" w:rsidRPr="0018681B" w:rsidRDefault="0000165E" w:rsidP="007A3922">
            <w:r w:rsidRPr="0018681B">
              <w:t>Oxygen stoichiometry for zooplankton respiration</w:t>
            </w:r>
          </w:p>
        </w:tc>
      </w:tr>
      <w:tr w:rsidR="0000165E" w:rsidRPr="0018681B" w14:paraId="77B7F856" w14:textId="77777777">
        <w:tc>
          <w:tcPr>
            <w:tcW w:w="1098" w:type="dxa"/>
          </w:tcPr>
          <w:p w14:paraId="36EBEF17" w14:textId="77777777" w:rsidR="0000165E" w:rsidRPr="0018681B" w:rsidRDefault="0000165E" w:rsidP="007A3922">
            <w:r w:rsidRPr="0018681B">
              <w:t>ZP</w:t>
            </w:r>
          </w:p>
        </w:tc>
        <w:tc>
          <w:tcPr>
            <w:tcW w:w="8478" w:type="dxa"/>
          </w:tcPr>
          <w:p w14:paraId="14400978" w14:textId="77777777" w:rsidR="0000165E" w:rsidRPr="0018681B" w:rsidRDefault="0000165E" w:rsidP="007A3922">
            <w:r w:rsidRPr="0018681B">
              <w:t>Stoichiometric equivalent between zooplankton biomass and phosphorus</w:t>
            </w:r>
          </w:p>
        </w:tc>
      </w:tr>
      <w:tr w:rsidR="0000165E" w:rsidRPr="0018681B" w14:paraId="2249CB62" w14:textId="77777777">
        <w:tc>
          <w:tcPr>
            <w:tcW w:w="1098" w:type="dxa"/>
          </w:tcPr>
          <w:p w14:paraId="67BF00D6" w14:textId="77777777" w:rsidR="0000165E" w:rsidRPr="0018681B" w:rsidRDefault="0000165E" w:rsidP="007A3922">
            <w:r w:rsidRPr="0018681B">
              <w:t>ZN</w:t>
            </w:r>
          </w:p>
        </w:tc>
        <w:tc>
          <w:tcPr>
            <w:tcW w:w="8478" w:type="dxa"/>
          </w:tcPr>
          <w:p w14:paraId="25900CDA" w14:textId="77777777" w:rsidR="0000165E" w:rsidRPr="0018681B" w:rsidRDefault="0000165E" w:rsidP="007A3922">
            <w:r w:rsidRPr="0018681B">
              <w:t>Stoichiometric equivalent between zooplankton biomass and nitrogen</w:t>
            </w:r>
          </w:p>
        </w:tc>
      </w:tr>
      <w:tr w:rsidR="0000165E" w:rsidRPr="0018681B" w14:paraId="66B21E2D" w14:textId="77777777">
        <w:tc>
          <w:tcPr>
            <w:tcW w:w="1098" w:type="dxa"/>
          </w:tcPr>
          <w:p w14:paraId="040C2D52" w14:textId="77777777" w:rsidR="0000165E" w:rsidRPr="0018681B" w:rsidRDefault="0000165E" w:rsidP="007A3922">
            <w:r w:rsidRPr="0018681B">
              <w:t>ZC</w:t>
            </w:r>
          </w:p>
        </w:tc>
        <w:tc>
          <w:tcPr>
            <w:tcW w:w="8478" w:type="dxa"/>
          </w:tcPr>
          <w:p w14:paraId="62335789" w14:textId="77777777" w:rsidR="0000165E" w:rsidRPr="0018681B" w:rsidRDefault="0000165E" w:rsidP="007A3922">
            <w:r w:rsidRPr="0018681B">
              <w:t>Stoichiometric equivalent between zooplankton biomass and carbon</w:t>
            </w:r>
          </w:p>
        </w:tc>
      </w:tr>
    </w:tbl>
    <w:p w14:paraId="5A3C8468" w14:textId="77777777" w:rsidR="0000165E" w:rsidRPr="00B7030B" w:rsidRDefault="0000165E" w:rsidP="007A3922">
      <w:pPr>
        <w:pStyle w:val="BodyText"/>
        <w:sectPr w:rsidR="0000165E" w:rsidRPr="00B7030B">
          <w:endnotePr>
            <w:numFmt w:val="decimal"/>
          </w:endnotePr>
          <w:type w:val="continuous"/>
          <w:pgSz w:w="12240" w:h="15840" w:code="1"/>
          <w:pgMar w:top="1728" w:right="1440" w:bottom="1728" w:left="2160" w:header="1008" w:footer="1008" w:gutter="0"/>
          <w:paperSrc w:first="100" w:other="100"/>
          <w:pgNumType w:chapStyle="7"/>
          <w:cols w:space="720"/>
        </w:sectPr>
      </w:pPr>
    </w:p>
    <w:p w14:paraId="5EB05E60" w14:textId="7C34112B" w:rsidR="0041037A" w:rsidRPr="00B7030B" w:rsidRDefault="0041037A" w:rsidP="007A3922">
      <w:pPr>
        <w:pStyle w:val="Heading2"/>
      </w:pPr>
      <w:bookmarkStart w:id="603" w:name="_Toc48573641"/>
      <w:r w:rsidRPr="00B7030B">
        <w:lastRenderedPageBreak/>
        <w:t>Phosphorus</w:t>
      </w:r>
      <w:bookmarkEnd w:id="571"/>
      <w:bookmarkEnd w:id="603"/>
    </w:p>
    <w:p w14:paraId="2F21657D" w14:textId="77777777" w:rsidR="0041037A" w:rsidRPr="004352AE" w:rsidRDefault="0041037A" w:rsidP="007A3922">
      <w:pPr>
        <w:pStyle w:val="BodyText"/>
      </w:pPr>
      <w:r w:rsidRPr="004352AE">
        <w:t xml:space="preserve">Phosphorus is an important element in aquatic ecosystems since it serves as one of the primary nutrients for phytoplankton growth.  In many fresh waters, phosphorus is considered to be the nutrient limiting maximum production of phytoplankton biomass (Schindler, 1971; Schindler et al., 1973; </w:t>
      </w:r>
      <w:proofErr w:type="spellStart"/>
      <w:r w:rsidRPr="004352AE">
        <w:t>Vollen</w:t>
      </w:r>
      <w:r w:rsidRPr="004352AE">
        <w:softHyphen/>
        <w:t>weider</w:t>
      </w:r>
      <w:proofErr w:type="spellEnd"/>
      <w:r w:rsidRPr="004352AE">
        <w:t>, 1968, 1976).</w:t>
      </w:r>
    </w:p>
    <w:p w14:paraId="2F3F335E" w14:textId="77777777" w:rsidR="0041037A" w:rsidRPr="004352AE" w:rsidRDefault="0041037A" w:rsidP="00B6554A">
      <w:pPr>
        <w:pStyle w:val="BodyText"/>
      </w:pPr>
      <w:r w:rsidRPr="004352AE">
        <w:t>Phosphorus is assumed to be completely available as ortho-phosphate (PO</w:t>
      </w:r>
      <w:r w:rsidRPr="004352AE">
        <w:rPr>
          <w:vertAlign w:val="subscript"/>
        </w:rPr>
        <w:t>4</w:t>
      </w:r>
      <w:r w:rsidRPr="004352AE">
        <w:t>) for uptake by phytoplankton.  Measurements of soluble reactive phospho</w:t>
      </w:r>
      <w:r w:rsidRPr="004352AE">
        <w:softHyphen/>
        <w:t>rus are closest to the form used in the model.</w:t>
      </w:r>
      <w:r w:rsidR="007E69C8" w:rsidRPr="004352AE">
        <w:t xml:space="preserve"> Macrophytes are specified as either taking P from the sediments or from the water column.</w:t>
      </w:r>
    </w:p>
    <w:p w14:paraId="26A27784" w14:textId="77777777" w:rsidR="0041037A" w:rsidRPr="00B7030B" w:rsidRDefault="00E108E0">
      <w:pPr>
        <w:pStyle w:val="Diagram"/>
        <w:rPr>
          <w:rFonts w:asciiTheme="minorHAnsi" w:hAnsiTheme="minorHAnsi"/>
        </w:rPr>
      </w:pPr>
      <w:r w:rsidRPr="00E108E0">
        <w:rPr>
          <w:rFonts w:asciiTheme="minorHAnsi" w:hAnsiTheme="minorHAnsi"/>
          <w:noProof/>
        </w:rPr>
        <w:object w:dxaOrig="7140" w:dyaOrig="4425" w14:anchorId="11CC1EDA">
          <v:shape id="_x0000_i1135" type="#_x0000_t75" alt="" style="width:356.2pt;height:222.95pt;mso-width-percent:0;mso-height-percent:0;mso-width-percent:0;mso-height-percent:0" o:ole="">
            <v:imagedata r:id="rId369" o:title=""/>
          </v:shape>
          <o:OLEObject Type="Embed" ProgID="Word.Picture.8" ShapeID="_x0000_i1135" DrawAspect="Content" ObjectID="_1721314852" r:id="rId370"/>
        </w:object>
      </w:r>
    </w:p>
    <w:p w14:paraId="41CFB8AD" w14:textId="7898781D" w:rsidR="0041037A" w:rsidRPr="004352AE" w:rsidRDefault="0041037A" w:rsidP="007A3922">
      <w:pPr>
        <w:pStyle w:val="Figurecaption"/>
      </w:pPr>
      <w:bookmarkStart w:id="604" w:name="_Ref532635595"/>
      <w:bookmarkStart w:id="605" w:name="_Toc48573794"/>
      <w:r w:rsidRPr="004352AE">
        <w:t xml:space="preserve">Figure </w:t>
      </w:r>
      <w:r w:rsidR="00000000">
        <w:fldChar w:fldCharType="begin"/>
      </w:r>
      <w:r w:rsidR="00000000">
        <w:instrText xml:space="preserve"> SEQ Figure \* ARABIC  </w:instrText>
      </w:r>
      <w:r w:rsidR="00000000">
        <w:fldChar w:fldCharType="separate"/>
      </w:r>
      <w:r w:rsidR="00A95042">
        <w:rPr>
          <w:noProof/>
        </w:rPr>
        <w:t>82</w:t>
      </w:r>
      <w:r w:rsidR="00000000">
        <w:rPr>
          <w:noProof/>
        </w:rPr>
        <w:fldChar w:fldCharType="end"/>
      </w:r>
      <w:bookmarkEnd w:id="604"/>
      <w:r w:rsidRPr="004352AE">
        <w:t>.  Internal flux between phosphorus and other compartments.</w:t>
      </w:r>
      <w:bookmarkEnd w:id="605"/>
    </w:p>
    <w:p w14:paraId="58ECA7C0" w14:textId="4960B08D" w:rsidR="0041037A" w:rsidRPr="004352AE" w:rsidRDefault="0041037A" w:rsidP="007A3922">
      <w:pPr>
        <w:pStyle w:val="BodyText"/>
      </w:pPr>
      <w:r w:rsidRPr="004352AE">
        <w:t xml:space="preserve">Referring to </w:t>
      </w:r>
      <w:r w:rsidR="003B7E39" w:rsidRPr="004352AE">
        <w:fldChar w:fldCharType="begin"/>
      </w:r>
      <w:r w:rsidR="003B7E39" w:rsidRPr="004352AE">
        <w:instrText xml:space="preserve"> REF _Ref532635595 \h  \* MERGEFORMAT </w:instrText>
      </w:r>
      <w:r w:rsidR="003B7E39" w:rsidRPr="004352AE">
        <w:fldChar w:fldCharType="separate"/>
      </w:r>
      <w:r w:rsidR="00A95042" w:rsidRPr="00A95042">
        <w:rPr>
          <w:rStyle w:val="Figurehyperlink"/>
        </w:rPr>
        <w:t>Figure 82</w:t>
      </w:r>
      <w:r w:rsidR="003B7E39" w:rsidRPr="004352AE">
        <w:fldChar w:fldCharType="end"/>
      </w:r>
      <w:r w:rsidRPr="004352AE">
        <w:t>, the rate equation for phosphorus is</w:t>
      </w:r>
    </w:p>
    <w:p w14:paraId="09EC67F7" w14:textId="5844FE9B" w:rsidR="0041037A" w:rsidRPr="00B7030B" w:rsidRDefault="0041037A">
      <w:pPr>
        <w:pStyle w:val="equation"/>
        <w:rPr>
          <w:rFonts w:asciiTheme="minorHAnsi" w:hAnsiTheme="minorHAnsi"/>
        </w:rPr>
      </w:pPr>
      <w:r w:rsidRPr="00B7030B">
        <w:rPr>
          <w:rFonts w:asciiTheme="minorHAnsi" w:hAnsiTheme="minorHAnsi"/>
        </w:rPr>
        <w:tab/>
      </w:r>
      <w:r w:rsidR="00E108E0" w:rsidRPr="00E108E0">
        <w:rPr>
          <w:rFonts w:asciiTheme="minorHAnsi" w:hAnsiTheme="minorHAnsi"/>
          <w:noProof/>
          <w:position w:val="-152"/>
        </w:rPr>
        <w:object w:dxaOrig="8480" w:dyaOrig="3159" w14:anchorId="690E18E7">
          <v:shape id="_x0000_i1134" type="#_x0000_t75" alt="" style="width:392.85pt;height:164.2pt;mso-width-percent:0;mso-height-percent:0;mso-width-percent:0;mso-height-percent:0" o:ole="" fillcolor="window">
            <v:imagedata r:id="rId371" o:title=""/>
          </v:shape>
          <o:OLEObject Type="Embed" ProgID="Equation.3" ShapeID="_x0000_i1134" DrawAspect="Content" ObjectID="_1721314853" r:id="rId372"/>
        </w:object>
      </w:r>
      <w:r w:rsidRPr="00B7030B">
        <w:rPr>
          <w:rFonts w:asciiTheme="minorHAnsi" w:hAnsiTheme="minorHAnsi"/>
        </w:rPr>
        <w:tab/>
      </w:r>
      <w:r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109</w:t>
      </w:r>
      <w:r w:rsidR="00A41B27">
        <w:rPr>
          <w:rFonts w:asciiTheme="minorHAnsi" w:hAnsiTheme="minorHAnsi"/>
          <w:b/>
          <w:bCs/>
        </w:rPr>
        <w:fldChar w:fldCharType="end"/>
      </w:r>
      <w:r w:rsidRPr="00B7030B">
        <w:rPr>
          <w:rFonts w:asciiTheme="minorHAnsi" w:hAnsiTheme="minorHAnsi"/>
          <w:b/>
          <w:bCs/>
        </w:rPr>
        <w:t>)</w:t>
      </w:r>
    </w:p>
    <w:p w14:paraId="4D5D21D5" w14:textId="77777777" w:rsidR="0041037A" w:rsidRPr="006036DE" w:rsidRDefault="0041037A" w:rsidP="006036DE">
      <w:pPr>
        <w:pStyle w:val="where"/>
      </w:pPr>
      <w:r w:rsidRPr="006036DE">
        <w:t>where:</w:t>
      </w:r>
    </w:p>
    <w:p w14:paraId="08E7BD93" w14:textId="77777777" w:rsidR="0041037A" w:rsidRPr="00E950A6" w:rsidRDefault="0041037A" w:rsidP="007A3922">
      <w:pPr>
        <w:pStyle w:val="variabledefinitionChar"/>
        <w:rPr>
          <w:iCs/>
        </w:rPr>
      </w:pPr>
      <w:r w:rsidRPr="009949DF">
        <w:lastRenderedPageBreak/>
        <w:tab/>
      </w:r>
      <w:r w:rsidRPr="009949DF">
        <w:rPr>
          <w:i/>
          <w:iCs/>
        </w:rPr>
        <w:sym w:font="Symbol" w:char="F044"/>
      </w:r>
      <w:r w:rsidRPr="009949DF">
        <w:rPr>
          <w:i/>
          <w:iCs/>
        </w:rPr>
        <w:t>z</w:t>
      </w:r>
      <w:r w:rsidRPr="009949DF">
        <w:tab/>
        <w:t>=</w:t>
      </w:r>
      <w:r w:rsidRPr="009949DF">
        <w:tab/>
        <w:t xml:space="preserve">model cell thickness, </w:t>
      </w:r>
      <w:r w:rsidRPr="00FD06F0">
        <w:rPr>
          <w:iCs/>
        </w:rPr>
        <w:t>m</w:t>
      </w:r>
    </w:p>
    <w:p w14:paraId="3D607809" w14:textId="77777777" w:rsidR="0041037A" w:rsidRPr="009949DF" w:rsidRDefault="0041037A" w:rsidP="007A3922">
      <w:pPr>
        <w:pStyle w:val="variabledefinitionChar"/>
        <w:rPr>
          <w:i/>
          <w:vertAlign w:val="superscript"/>
        </w:rPr>
      </w:pPr>
      <w:r w:rsidRPr="009949DF">
        <w:tab/>
      </w:r>
      <w:proofErr w:type="spellStart"/>
      <w:r w:rsidRPr="009949DF">
        <w:rPr>
          <w:i/>
          <w:iCs/>
        </w:rPr>
        <w:t>A</w:t>
      </w:r>
      <w:r w:rsidRPr="009949DF">
        <w:rPr>
          <w:i/>
          <w:iCs/>
          <w:vertAlign w:val="subscript"/>
        </w:rPr>
        <w:t>sed</w:t>
      </w:r>
      <w:proofErr w:type="spellEnd"/>
      <w:r w:rsidRPr="009949DF">
        <w:tab/>
        <w:t>=</w:t>
      </w:r>
      <w:r w:rsidRPr="009949DF">
        <w:tab/>
        <w:t xml:space="preserve">sediment surface area, </w:t>
      </w:r>
      <w:r w:rsidRPr="00FD06F0">
        <w:rPr>
          <w:iCs/>
        </w:rPr>
        <w:t>m</w:t>
      </w:r>
      <w:r w:rsidRPr="00FD06F0">
        <w:rPr>
          <w:iCs/>
          <w:vertAlign w:val="superscript"/>
        </w:rPr>
        <w:t>2</w:t>
      </w:r>
    </w:p>
    <w:p w14:paraId="38E9BD9F" w14:textId="77777777" w:rsidR="0041037A" w:rsidRPr="00E950A6" w:rsidRDefault="0041037A" w:rsidP="00C012E8">
      <w:pPr>
        <w:pStyle w:val="variabledefinitionChar"/>
      </w:pPr>
      <w:r w:rsidRPr="009949DF">
        <w:tab/>
      </w:r>
      <w:r w:rsidRPr="009949DF">
        <w:rPr>
          <w:i/>
        </w:rPr>
        <w:t>V</w:t>
      </w:r>
      <w:r w:rsidRPr="009949DF">
        <w:tab/>
        <w:t>=</w:t>
      </w:r>
      <w:r w:rsidRPr="009949DF">
        <w:tab/>
        <w:t xml:space="preserve">cell volume, </w:t>
      </w:r>
      <w:r w:rsidRPr="00FD06F0">
        <w:t>m</w:t>
      </w:r>
      <w:r w:rsidRPr="00FD06F0">
        <w:rPr>
          <w:vertAlign w:val="superscript"/>
        </w:rPr>
        <w:t>3</w:t>
      </w:r>
    </w:p>
    <w:p w14:paraId="7A1C5A1F" w14:textId="77777777" w:rsidR="0041037A" w:rsidRPr="009949DF" w:rsidRDefault="0041037A" w:rsidP="0052054C">
      <w:pPr>
        <w:pStyle w:val="variabledefinitionChar"/>
      </w:pPr>
      <w:r w:rsidRPr="009949DF">
        <w:tab/>
      </w:r>
      <w:r w:rsidRPr="009949DF">
        <w:rPr>
          <w:i/>
          <w:iCs/>
        </w:rPr>
        <w:t>P</w:t>
      </w:r>
      <w:r w:rsidRPr="009949DF">
        <w:rPr>
          <w:i/>
          <w:iCs/>
          <w:vertAlign w:val="subscript"/>
        </w:rPr>
        <w:t>P</w:t>
      </w:r>
      <w:r w:rsidRPr="009949DF">
        <w:tab/>
        <w:t>=</w:t>
      </w:r>
      <w:r w:rsidRPr="009949DF">
        <w:tab/>
        <w:t xml:space="preserve">adsorption coefficient, </w:t>
      </w:r>
      <w:r w:rsidRPr="00FD06F0">
        <w:rPr>
          <w:iCs/>
        </w:rPr>
        <w:t>m</w:t>
      </w:r>
      <w:r w:rsidRPr="00FD06F0">
        <w:rPr>
          <w:iCs/>
          <w:vertAlign w:val="superscript"/>
        </w:rPr>
        <w:t>3</w:t>
      </w:r>
      <w:r w:rsidRPr="00FD06F0">
        <w:rPr>
          <w:iCs/>
        </w:rPr>
        <w:t xml:space="preserve"> g</w:t>
      </w:r>
      <w:r w:rsidRPr="00FD06F0">
        <w:rPr>
          <w:iCs/>
          <w:vertAlign w:val="superscript"/>
        </w:rPr>
        <w:t>-1</w:t>
      </w:r>
    </w:p>
    <w:p w14:paraId="2CBA3D8A" w14:textId="77777777" w:rsidR="00C67317" w:rsidRPr="009949DF" w:rsidRDefault="00C67317" w:rsidP="0052054C">
      <w:pPr>
        <w:pStyle w:val="variabledefinitionChar"/>
      </w:pPr>
      <w:r w:rsidRPr="009949DF">
        <w:tab/>
      </w:r>
      <w:proofErr w:type="spellStart"/>
      <w:r w:rsidRPr="009949DF">
        <w:rPr>
          <w:i/>
          <w:iCs/>
        </w:rPr>
        <w:t>f</w:t>
      </w:r>
      <w:r w:rsidRPr="009949DF">
        <w:rPr>
          <w:i/>
          <w:iCs/>
          <w:vertAlign w:val="subscript"/>
        </w:rPr>
        <w:t>psed</w:t>
      </w:r>
      <w:proofErr w:type="spellEnd"/>
      <w:r w:rsidRPr="009949DF">
        <w:tab/>
        <w:t>=</w:t>
      </w:r>
      <w:r w:rsidRPr="009949DF">
        <w:tab/>
        <w:t>fraction of macrophyte phosphorus uptake from sediments</w:t>
      </w:r>
    </w:p>
    <w:p w14:paraId="7FD7AEB8" w14:textId="77777777" w:rsidR="0041037A" w:rsidRPr="009949DF" w:rsidRDefault="0041037A" w:rsidP="00B6554A">
      <w:pPr>
        <w:pStyle w:val="variabledefinitionChar"/>
      </w:pPr>
      <w:r w:rsidRPr="009949DF">
        <w:tab/>
      </w:r>
      <w:r w:rsidRPr="009949DF">
        <w:rPr>
          <w:i/>
          <w:iCs/>
        </w:rPr>
        <w:sym w:font="Symbol" w:char="F064"/>
      </w:r>
      <w:r w:rsidRPr="009949DF">
        <w:rPr>
          <w:i/>
          <w:iCs/>
          <w:vertAlign w:val="subscript"/>
        </w:rPr>
        <w:t>Pe</w:t>
      </w:r>
      <w:r w:rsidRPr="009949DF">
        <w:tab/>
        <w:t>=</w:t>
      </w:r>
      <w:r w:rsidRPr="009949DF">
        <w:tab/>
      </w:r>
      <w:r w:rsidR="004352AE">
        <w:t>periphyton/</w:t>
      </w:r>
      <w:proofErr w:type="spellStart"/>
      <w:r w:rsidRPr="009949DF">
        <w:t>epiphyton</w:t>
      </w:r>
      <w:proofErr w:type="spellEnd"/>
      <w:r w:rsidRPr="009949DF">
        <w:t xml:space="preserve"> stoichiometric coefficient for phosphorus</w:t>
      </w:r>
    </w:p>
    <w:p w14:paraId="1056D603" w14:textId="77777777" w:rsidR="0041037A" w:rsidRPr="009949DF" w:rsidRDefault="0041037A" w:rsidP="00B6554A">
      <w:pPr>
        <w:pStyle w:val="variabledefinitionChar"/>
      </w:pPr>
      <w:r w:rsidRPr="009949DF">
        <w:tab/>
      </w:r>
      <w:r w:rsidRPr="009949DF">
        <w:rPr>
          <w:i/>
          <w:iCs/>
        </w:rPr>
        <w:sym w:font="Symbol" w:char="F064"/>
      </w:r>
      <w:r w:rsidRPr="009949DF">
        <w:rPr>
          <w:i/>
          <w:iCs/>
          <w:vertAlign w:val="subscript"/>
        </w:rPr>
        <w:t>Pa</w:t>
      </w:r>
      <w:r w:rsidRPr="009949DF">
        <w:tab/>
        <w:t>=</w:t>
      </w:r>
      <w:r w:rsidRPr="009949DF">
        <w:tab/>
        <w:t>algal stoichiometric coefficient for phosphorus</w:t>
      </w:r>
    </w:p>
    <w:p w14:paraId="6E5CECA8" w14:textId="77777777" w:rsidR="002D4CD0" w:rsidRPr="009949DF" w:rsidRDefault="002D4CD0" w:rsidP="00B6554A">
      <w:pPr>
        <w:pStyle w:val="variabledefinitionChar"/>
      </w:pPr>
      <w:r w:rsidRPr="009949DF">
        <w:tab/>
      </w:r>
      <w:r w:rsidRPr="009949DF">
        <w:rPr>
          <w:i/>
          <w:iCs/>
        </w:rPr>
        <w:sym w:font="Symbol" w:char="F064"/>
      </w:r>
      <w:r w:rsidRPr="009949DF">
        <w:rPr>
          <w:i/>
          <w:iCs/>
          <w:vertAlign w:val="subscript"/>
        </w:rPr>
        <w:t>Pm</w:t>
      </w:r>
      <w:r w:rsidRPr="009949DF">
        <w:tab/>
        <w:t>=</w:t>
      </w:r>
      <w:r w:rsidRPr="009949DF">
        <w:tab/>
        <w:t>macrophyte stoichiometric coefficient for phosphorus</w:t>
      </w:r>
    </w:p>
    <w:p w14:paraId="7DEFD261" w14:textId="77777777" w:rsidR="002D4CD0" w:rsidRPr="009949DF" w:rsidRDefault="002D4CD0" w:rsidP="007552CD">
      <w:pPr>
        <w:pStyle w:val="variabledefinitionChar"/>
      </w:pPr>
      <w:r w:rsidRPr="009949DF">
        <w:tab/>
      </w:r>
      <w:r w:rsidRPr="009949DF">
        <w:rPr>
          <w:i/>
          <w:iCs/>
        </w:rPr>
        <w:sym w:font="Symbol" w:char="F064"/>
      </w:r>
      <w:proofErr w:type="spellStart"/>
      <w:r w:rsidRPr="009949DF">
        <w:rPr>
          <w:i/>
          <w:iCs/>
          <w:vertAlign w:val="subscript"/>
        </w:rPr>
        <w:t>Pz</w:t>
      </w:r>
      <w:proofErr w:type="spellEnd"/>
      <w:r w:rsidRPr="009949DF">
        <w:tab/>
        <w:t>=</w:t>
      </w:r>
      <w:r w:rsidRPr="009949DF">
        <w:tab/>
        <w:t>zooplankton stoichiometric coefficient for phosphorus</w:t>
      </w:r>
    </w:p>
    <w:p w14:paraId="7466BC0F" w14:textId="77777777" w:rsidR="0041037A" w:rsidRPr="009949DF" w:rsidRDefault="0041037A" w:rsidP="007552CD">
      <w:pPr>
        <w:pStyle w:val="variabledefinitionChar"/>
      </w:pPr>
      <w:r w:rsidRPr="009949DF">
        <w:tab/>
      </w:r>
      <w:r w:rsidRPr="009949DF">
        <w:rPr>
          <w:i/>
          <w:iCs/>
        </w:rPr>
        <w:sym w:font="Symbol" w:char="F064"/>
      </w:r>
      <w:r w:rsidRPr="009949DF">
        <w:rPr>
          <w:i/>
          <w:iCs/>
          <w:vertAlign w:val="subscript"/>
        </w:rPr>
        <w:t>POM</w:t>
      </w:r>
      <w:r w:rsidRPr="009949DF">
        <w:tab/>
        <w:t>=</w:t>
      </w:r>
      <w:r w:rsidRPr="009949DF">
        <w:tab/>
        <w:t>organic matter stoichiometric coefficient for phosphorus</w:t>
      </w:r>
    </w:p>
    <w:p w14:paraId="24499026" w14:textId="77777777" w:rsidR="0041037A" w:rsidRPr="009949DF" w:rsidRDefault="0041037A" w:rsidP="007552CD">
      <w:pPr>
        <w:pStyle w:val="variabledefinitionChar"/>
      </w:pPr>
      <w:r w:rsidRPr="009949DF">
        <w:tab/>
      </w:r>
      <w:r w:rsidRPr="009949DF">
        <w:rPr>
          <w:i/>
          <w:iCs/>
        </w:rPr>
        <w:sym w:font="Symbol" w:char="F064"/>
      </w:r>
      <w:r w:rsidRPr="009949DF">
        <w:rPr>
          <w:i/>
          <w:iCs/>
          <w:vertAlign w:val="subscript"/>
        </w:rPr>
        <w:t>P-CBOD</w:t>
      </w:r>
      <w:r w:rsidRPr="009949DF">
        <w:tab/>
        <w:t>=</w:t>
      </w:r>
      <w:r w:rsidRPr="009949DF">
        <w:tab/>
        <w:t>phosphorus/CBOD stoichiometric ratio</w:t>
      </w:r>
    </w:p>
    <w:p w14:paraId="352BCFA8" w14:textId="77777777" w:rsidR="0041037A" w:rsidRPr="009949DF" w:rsidRDefault="0041037A" w:rsidP="007552CD">
      <w:pPr>
        <w:pStyle w:val="variabledefinitionChar"/>
      </w:pPr>
      <w:r w:rsidRPr="009949DF">
        <w:tab/>
      </w:r>
      <w:r w:rsidRPr="009949DF">
        <w:rPr>
          <w:i/>
          <w:iCs/>
        </w:rPr>
        <w:sym w:font="Symbol" w:char="F067"/>
      </w:r>
      <w:r w:rsidRPr="009949DF">
        <w:rPr>
          <w:i/>
          <w:iCs/>
          <w:vertAlign w:val="subscript"/>
        </w:rPr>
        <w:t>OM</w:t>
      </w:r>
      <w:r w:rsidRPr="009949DF">
        <w:tab/>
        <w:t>=</w:t>
      </w:r>
      <w:r w:rsidRPr="009949DF">
        <w:tab/>
        <w:t>temperature rate multiplier for organic matter decay</w:t>
      </w:r>
    </w:p>
    <w:p w14:paraId="6CCA2F4E" w14:textId="77777777" w:rsidR="0041037A" w:rsidRPr="009949DF" w:rsidRDefault="0041037A" w:rsidP="007552CD">
      <w:pPr>
        <w:pStyle w:val="variabledefinitionChar"/>
      </w:pPr>
      <w:r w:rsidRPr="009949DF">
        <w:rPr>
          <w:i/>
        </w:rPr>
        <w:tab/>
      </w:r>
      <w:r w:rsidRPr="009949DF">
        <w:sym w:font="Symbol" w:char="F051"/>
      </w:r>
      <w:r w:rsidRPr="009949DF">
        <w:rPr>
          <w:i/>
        </w:rPr>
        <w:tab/>
        <w:t>=</w:t>
      </w:r>
      <w:r w:rsidRPr="009949DF">
        <w:rPr>
          <w:i/>
        </w:rPr>
        <w:tab/>
      </w:r>
      <w:r w:rsidRPr="009949DF">
        <w:t>temperature rate multiplier for CBOD decay</w:t>
      </w:r>
    </w:p>
    <w:p w14:paraId="2385A3EC" w14:textId="77777777" w:rsidR="0041037A" w:rsidRPr="009949DF" w:rsidRDefault="0041037A" w:rsidP="007552CD">
      <w:pPr>
        <w:pStyle w:val="variabledefinitionChar"/>
      </w:pPr>
      <w:r w:rsidRPr="009949DF">
        <w:rPr>
          <w:i/>
          <w:vertAlign w:val="superscript"/>
        </w:rPr>
        <w:tab/>
      </w:r>
      <w:r w:rsidRPr="009949DF">
        <w:rPr>
          <w:i/>
          <w:iCs/>
        </w:rPr>
        <w:t>R</w:t>
      </w:r>
      <w:r w:rsidRPr="009949DF">
        <w:rPr>
          <w:i/>
          <w:iCs/>
          <w:vertAlign w:val="subscript"/>
        </w:rPr>
        <w:t>BOD</w:t>
      </w:r>
      <w:r w:rsidRPr="009949DF">
        <w:rPr>
          <w:i/>
          <w:iCs/>
          <w:vertAlign w:val="subscript"/>
        </w:rPr>
        <w:tab/>
      </w:r>
      <w:r w:rsidRPr="009949DF">
        <w:t>=</w:t>
      </w:r>
      <w:r w:rsidRPr="009949DF">
        <w:tab/>
        <w:t>conversion ratio for 5-day CBOD to CBOD ultimate</w:t>
      </w:r>
    </w:p>
    <w:p w14:paraId="58EE4D74" w14:textId="77777777" w:rsidR="0041037A" w:rsidRPr="009949DF" w:rsidRDefault="0041037A" w:rsidP="007552CD">
      <w:pPr>
        <w:pStyle w:val="variabledefinitionChar"/>
      </w:pPr>
      <w:r w:rsidRPr="009949DF">
        <w:tab/>
      </w:r>
      <w:r w:rsidRPr="009949DF">
        <w:rPr>
          <w:i/>
          <w:iCs/>
        </w:rPr>
        <w:sym w:font="Symbol" w:char="F077"/>
      </w:r>
      <w:r w:rsidRPr="009949DF">
        <w:rPr>
          <w:i/>
          <w:iCs/>
          <w:vertAlign w:val="subscript"/>
        </w:rPr>
        <w:t>ISS</w:t>
      </w:r>
      <w:r w:rsidRPr="009949DF">
        <w:rPr>
          <w:i/>
          <w:iCs/>
        </w:rPr>
        <w:tab/>
      </w:r>
      <w:r w:rsidRPr="009949DF">
        <w:t>=</w:t>
      </w:r>
      <w:r w:rsidRPr="009949DF">
        <w:tab/>
        <w:t xml:space="preserve">inorganic suspended solids settling velocity, </w:t>
      </w:r>
      <w:r w:rsidRPr="00FD06F0">
        <w:rPr>
          <w:iCs/>
        </w:rPr>
        <w:t xml:space="preserve">m </w:t>
      </w:r>
      <w:proofErr w:type="gramStart"/>
      <w:r w:rsidRPr="00FD06F0">
        <w:rPr>
          <w:iCs/>
        </w:rPr>
        <w:t>sec</w:t>
      </w:r>
      <w:r w:rsidRPr="00FD06F0">
        <w:rPr>
          <w:iCs/>
          <w:vertAlign w:val="superscript"/>
        </w:rPr>
        <w:t>-1</w:t>
      </w:r>
      <w:proofErr w:type="gramEnd"/>
    </w:p>
    <w:p w14:paraId="491E483C" w14:textId="77777777" w:rsidR="0041037A" w:rsidRPr="009949DF" w:rsidRDefault="0041037A" w:rsidP="007552CD">
      <w:pPr>
        <w:pStyle w:val="variabledefinitionChar"/>
      </w:pPr>
      <w:r w:rsidRPr="009949DF">
        <w:tab/>
      </w:r>
      <w:r w:rsidRPr="009949DF">
        <w:rPr>
          <w:i/>
          <w:iCs/>
        </w:rPr>
        <w:sym w:font="Symbol" w:char="F077"/>
      </w:r>
      <w:r w:rsidRPr="009949DF">
        <w:rPr>
          <w:i/>
          <w:iCs/>
          <w:vertAlign w:val="subscript"/>
        </w:rPr>
        <w:t>Fe</w:t>
      </w:r>
      <w:r w:rsidRPr="009949DF">
        <w:rPr>
          <w:i/>
          <w:iCs/>
        </w:rPr>
        <w:tab/>
      </w:r>
      <w:r w:rsidRPr="009949DF">
        <w:t>=</w:t>
      </w:r>
      <w:r w:rsidRPr="009949DF">
        <w:tab/>
        <w:t xml:space="preserve">particulate organic matter settling velocity, </w:t>
      </w:r>
      <w:r w:rsidRPr="00FD06F0">
        <w:rPr>
          <w:iCs/>
        </w:rPr>
        <w:t xml:space="preserve">m </w:t>
      </w:r>
      <w:proofErr w:type="gramStart"/>
      <w:r w:rsidRPr="00FD06F0">
        <w:rPr>
          <w:iCs/>
        </w:rPr>
        <w:t>sec</w:t>
      </w:r>
      <w:r w:rsidRPr="00FD06F0">
        <w:rPr>
          <w:iCs/>
          <w:vertAlign w:val="superscript"/>
        </w:rPr>
        <w:t>-1</w:t>
      </w:r>
      <w:proofErr w:type="gramEnd"/>
    </w:p>
    <w:p w14:paraId="29C6119F" w14:textId="77777777" w:rsidR="0041037A" w:rsidRPr="009949DF" w:rsidRDefault="0041037A" w:rsidP="007552CD">
      <w:pPr>
        <w:pStyle w:val="variabledefinitionChar"/>
      </w:pPr>
      <w:r w:rsidRPr="009949DF">
        <w:tab/>
      </w:r>
      <w:proofErr w:type="spellStart"/>
      <w:r w:rsidRPr="009949DF">
        <w:rPr>
          <w:i/>
          <w:iCs/>
        </w:rPr>
        <w:t>K</w:t>
      </w:r>
      <w:r w:rsidRPr="009949DF">
        <w:rPr>
          <w:i/>
          <w:iCs/>
          <w:vertAlign w:val="subscript"/>
        </w:rPr>
        <w:t>ag</w:t>
      </w:r>
      <w:proofErr w:type="spellEnd"/>
      <w:r w:rsidRPr="009949DF">
        <w:tab/>
        <w:t>=</w:t>
      </w:r>
      <w:r w:rsidRPr="009949DF">
        <w:tab/>
        <w:t xml:space="preserve">algal growth rate, </w:t>
      </w:r>
      <w:proofErr w:type="gramStart"/>
      <w:r w:rsidRPr="00FD06F0">
        <w:rPr>
          <w:iCs/>
        </w:rPr>
        <w:t>sec</w:t>
      </w:r>
      <w:r w:rsidRPr="00FD06F0">
        <w:rPr>
          <w:iCs/>
          <w:vertAlign w:val="superscript"/>
        </w:rPr>
        <w:t>-1</w:t>
      </w:r>
      <w:proofErr w:type="gramEnd"/>
      <w:r w:rsidRPr="009949DF">
        <w:t xml:space="preserve"> </w:t>
      </w:r>
    </w:p>
    <w:p w14:paraId="2E9EC2DA" w14:textId="77777777" w:rsidR="0041037A" w:rsidRPr="009949DF" w:rsidRDefault="0041037A" w:rsidP="007552CD">
      <w:pPr>
        <w:pStyle w:val="variabledefinitionChar"/>
      </w:pPr>
      <w:r w:rsidRPr="009949DF">
        <w:tab/>
      </w:r>
      <w:r w:rsidRPr="009949DF">
        <w:rPr>
          <w:i/>
          <w:iCs/>
        </w:rPr>
        <w:t>K</w:t>
      </w:r>
      <w:r w:rsidRPr="009949DF">
        <w:rPr>
          <w:i/>
          <w:iCs/>
          <w:vertAlign w:val="subscript"/>
        </w:rPr>
        <w:t>ar</w:t>
      </w:r>
      <w:r w:rsidRPr="009949DF">
        <w:rPr>
          <w:i/>
          <w:iCs/>
        </w:rPr>
        <w:tab/>
      </w:r>
      <w:r w:rsidRPr="009949DF">
        <w:t>=</w:t>
      </w:r>
      <w:r w:rsidRPr="009949DF">
        <w:tab/>
        <w:t xml:space="preserve">algal dark respiration rate, </w:t>
      </w:r>
      <w:proofErr w:type="gramStart"/>
      <w:r w:rsidRPr="00FD06F0">
        <w:rPr>
          <w:iCs/>
        </w:rPr>
        <w:t>sec</w:t>
      </w:r>
      <w:r w:rsidRPr="00FD06F0">
        <w:rPr>
          <w:iCs/>
          <w:vertAlign w:val="superscript"/>
        </w:rPr>
        <w:t>-1</w:t>
      </w:r>
      <w:proofErr w:type="gramEnd"/>
      <w:r w:rsidRPr="009949DF">
        <w:t xml:space="preserve"> </w:t>
      </w:r>
    </w:p>
    <w:p w14:paraId="1BA5E09E" w14:textId="77777777" w:rsidR="0041037A" w:rsidRPr="009A23DF" w:rsidRDefault="0041037A" w:rsidP="007552CD">
      <w:pPr>
        <w:pStyle w:val="variabledefinitionChar"/>
        <w:rPr>
          <w:iCs/>
        </w:rPr>
      </w:pPr>
      <w:r w:rsidRPr="009949DF">
        <w:tab/>
      </w:r>
      <w:r w:rsidRPr="009949DF">
        <w:rPr>
          <w:i/>
          <w:iCs/>
        </w:rPr>
        <w:t>K</w:t>
      </w:r>
      <w:r w:rsidRPr="009949DF">
        <w:rPr>
          <w:i/>
          <w:iCs/>
          <w:vertAlign w:val="subscript"/>
        </w:rPr>
        <w:t>eg</w:t>
      </w:r>
      <w:r w:rsidRPr="009949DF">
        <w:rPr>
          <w:i/>
          <w:iCs/>
        </w:rPr>
        <w:tab/>
      </w:r>
      <w:r w:rsidRPr="009949DF">
        <w:t>=</w:t>
      </w:r>
      <w:r w:rsidRPr="009949DF">
        <w:tab/>
      </w:r>
      <w:r w:rsidR="004352AE">
        <w:t>periphyton/</w:t>
      </w:r>
      <w:proofErr w:type="spellStart"/>
      <w:r w:rsidRPr="009949DF">
        <w:t>epiphyton</w:t>
      </w:r>
      <w:proofErr w:type="spellEnd"/>
      <w:r w:rsidRPr="009949DF">
        <w:t xml:space="preserve"> growth rate, </w:t>
      </w:r>
      <w:proofErr w:type="gramStart"/>
      <w:r w:rsidRPr="00FD06F0">
        <w:rPr>
          <w:iCs/>
        </w:rPr>
        <w:t>sec</w:t>
      </w:r>
      <w:r w:rsidRPr="00FD06F0">
        <w:rPr>
          <w:iCs/>
          <w:vertAlign w:val="superscript"/>
        </w:rPr>
        <w:t>-1</w:t>
      </w:r>
      <w:proofErr w:type="gramEnd"/>
      <w:r w:rsidRPr="009A23DF">
        <w:rPr>
          <w:iCs/>
        </w:rPr>
        <w:t xml:space="preserve"> </w:t>
      </w:r>
    </w:p>
    <w:p w14:paraId="45A6C273" w14:textId="77777777" w:rsidR="0041037A" w:rsidRPr="009A23DF" w:rsidRDefault="0041037A" w:rsidP="007552CD">
      <w:pPr>
        <w:pStyle w:val="variabledefinitionChar"/>
        <w:rPr>
          <w:iCs/>
        </w:rPr>
      </w:pPr>
      <w:r w:rsidRPr="009949DF">
        <w:tab/>
      </w:r>
      <w:r w:rsidRPr="009949DF">
        <w:rPr>
          <w:i/>
          <w:iCs/>
        </w:rPr>
        <w:t>K</w:t>
      </w:r>
      <w:r w:rsidRPr="009949DF">
        <w:rPr>
          <w:i/>
          <w:iCs/>
          <w:vertAlign w:val="subscript"/>
        </w:rPr>
        <w:t>er</w:t>
      </w:r>
      <w:r w:rsidRPr="009949DF">
        <w:tab/>
        <w:t>=</w:t>
      </w:r>
      <w:r w:rsidRPr="009949DF">
        <w:tab/>
      </w:r>
      <w:r w:rsidR="004352AE">
        <w:t>periphyton/</w:t>
      </w:r>
      <w:proofErr w:type="spellStart"/>
      <w:r w:rsidRPr="009949DF">
        <w:t>epiphyton</w:t>
      </w:r>
      <w:proofErr w:type="spellEnd"/>
      <w:r w:rsidRPr="009949DF">
        <w:t xml:space="preserve"> dark respiration rate, </w:t>
      </w:r>
      <w:proofErr w:type="gramStart"/>
      <w:r w:rsidRPr="00FD06F0">
        <w:rPr>
          <w:iCs/>
        </w:rPr>
        <w:t>sec</w:t>
      </w:r>
      <w:r w:rsidRPr="00FD06F0">
        <w:rPr>
          <w:iCs/>
          <w:vertAlign w:val="superscript"/>
        </w:rPr>
        <w:t>-1</w:t>
      </w:r>
      <w:proofErr w:type="gramEnd"/>
      <w:r w:rsidRPr="009A23DF">
        <w:rPr>
          <w:iCs/>
        </w:rPr>
        <w:t xml:space="preserve"> </w:t>
      </w:r>
    </w:p>
    <w:p w14:paraId="297E8055" w14:textId="77777777" w:rsidR="009875C7" w:rsidRPr="009949DF" w:rsidRDefault="009875C7" w:rsidP="007552CD">
      <w:pPr>
        <w:pStyle w:val="variabledefinitionChar"/>
      </w:pPr>
      <w:r w:rsidRPr="009949DF">
        <w:tab/>
      </w:r>
      <w:proofErr w:type="spellStart"/>
      <w:r w:rsidRPr="009949DF">
        <w:rPr>
          <w:i/>
          <w:iCs/>
        </w:rPr>
        <w:t>K</w:t>
      </w:r>
      <w:r w:rsidRPr="009949DF">
        <w:rPr>
          <w:i/>
          <w:iCs/>
          <w:vertAlign w:val="subscript"/>
        </w:rPr>
        <w:t>mg</w:t>
      </w:r>
      <w:proofErr w:type="spellEnd"/>
      <w:r w:rsidRPr="009949DF">
        <w:tab/>
        <w:t>=</w:t>
      </w:r>
      <w:r w:rsidRPr="009949DF">
        <w:tab/>
        <w:t xml:space="preserve">macrophyte growth rate, </w:t>
      </w:r>
      <w:proofErr w:type="gramStart"/>
      <w:r w:rsidRPr="00FD06F0">
        <w:rPr>
          <w:iCs/>
        </w:rPr>
        <w:t>sec</w:t>
      </w:r>
      <w:r w:rsidRPr="00FD06F0">
        <w:rPr>
          <w:iCs/>
          <w:vertAlign w:val="superscript"/>
        </w:rPr>
        <w:t>-1</w:t>
      </w:r>
      <w:proofErr w:type="gramEnd"/>
      <w:r w:rsidRPr="009949DF">
        <w:t xml:space="preserve"> </w:t>
      </w:r>
    </w:p>
    <w:p w14:paraId="750E0C73" w14:textId="77777777" w:rsidR="009875C7" w:rsidRPr="009A23DF" w:rsidRDefault="009875C7" w:rsidP="007552CD">
      <w:pPr>
        <w:pStyle w:val="variabledefinitionChar"/>
        <w:rPr>
          <w:iCs/>
        </w:rPr>
      </w:pPr>
      <w:r w:rsidRPr="009949DF">
        <w:tab/>
      </w:r>
      <w:proofErr w:type="spellStart"/>
      <w:r w:rsidRPr="009949DF">
        <w:rPr>
          <w:i/>
          <w:iCs/>
        </w:rPr>
        <w:t>K</w:t>
      </w:r>
      <w:r w:rsidRPr="009949DF">
        <w:rPr>
          <w:i/>
          <w:iCs/>
          <w:vertAlign w:val="subscript"/>
        </w:rPr>
        <w:t>mr</w:t>
      </w:r>
      <w:proofErr w:type="spellEnd"/>
      <w:r w:rsidRPr="009949DF">
        <w:tab/>
        <w:t>=</w:t>
      </w:r>
      <w:r w:rsidRPr="009949DF">
        <w:tab/>
        <w:t xml:space="preserve">macrophyte respiration rate, </w:t>
      </w:r>
      <w:proofErr w:type="gramStart"/>
      <w:r w:rsidRPr="00FD06F0">
        <w:rPr>
          <w:iCs/>
        </w:rPr>
        <w:t>sec</w:t>
      </w:r>
      <w:r w:rsidRPr="00FD06F0">
        <w:rPr>
          <w:iCs/>
          <w:vertAlign w:val="superscript"/>
        </w:rPr>
        <w:t>-1</w:t>
      </w:r>
      <w:proofErr w:type="gramEnd"/>
      <w:r w:rsidRPr="009A23DF">
        <w:rPr>
          <w:iCs/>
        </w:rPr>
        <w:t xml:space="preserve"> </w:t>
      </w:r>
    </w:p>
    <w:p w14:paraId="3700943C" w14:textId="77777777" w:rsidR="009875C7" w:rsidRPr="009949DF" w:rsidRDefault="009875C7" w:rsidP="007552CD">
      <w:pPr>
        <w:pStyle w:val="variabledefinitionChar"/>
      </w:pPr>
      <w:r w:rsidRPr="009949DF">
        <w:tab/>
      </w:r>
      <w:proofErr w:type="spellStart"/>
      <w:r w:rsidRPr="009949DF">
        <w:rPr>
          <w:i/>
          <w:iCs/>
        </w:rPr>
        <w:t>K</w:t>
      </w:r>
      <w:r w:rsidRPr="009949DF">
        <w:rPr>
          <w:i/>
          <w:iCs/>
          <w:vertAlign w:val="subscript"/>
        </w:rPr>
        <w:t>zr</w:t>
      </w:r>
      <w:proofErr w:type="spellEnd"/>
      <w:r w:rsidRPr="009949DF">
        <w:tab/>
        <w:t>=</w:t>
      </w:r>
      <w:r w:rsidRPr="009949DF">
        <w:tab/>
        <w:t xml:space="preserve">macrophyte respiration rate, </w:t>
      </w:r>
      <w:proofErr w:type="gramStart"/>
      <w:r w:rsidRPr="00FD06F0">
        <w:rPr>
          <w:iCs/>
        </w:rPr>
        <w:t>sec</w:t>
      </w:r>
      <w:r w:rsidRPr="00FD06F0">
        <w:rPr>
          <w:iCs/>
          <w:vertAlign w:val="superscript"/>
        </w:rPr>
        <w:t>-1</w:t>
      </w:r>
      <w:proofErr w:type="gramEnd"/>
    </w:p>
    <w:p w14:paraId="2C439066" w14:textId="77777777" w:rsidR="0041037A" w:rsidRPr="009949DF" w:rsidRDefault="0041037A" w:rsidP="007552CD">
      <w:pPr>
        <w:pStyle w:val="variabledefinitionChar"/>
      </w:pPr>
      <w:r w:rsidRPr="009949DF">
        <w:tab/>
      </w:r>
      <w:r w:rsidRPr="009949DF">
        <w:rPr>
          <w:i/>
          <w:iCs/>
        </w:rPr>
        <w:t>K</w:t>
      </w:r>
      <w:r w:rsidRPr="009949DF">
        <w:rPr>
          <w:i/>
          <w:iCs/>
          <w:vertAlign w:val="subscript"/>
        </w:rPr>
        <w:t>LDOM</w:t>
      </w:r>
      <w:r w:rsidRPr="009949DF">
        <w:tab/>
        <w:t>=</w:t>
      </w:r>
      <w:r w:rsidRPr="009949DF">
        <w:tab/>
        <w:t xml:space="preserve">labile DOM decay rate, </w:t>
      </w:r>
      <w:proofErr w:type="gramStart"/>
      <w:r w:rsidRPr="00FD06F0">
        <w:rPr>
          <w:iCs/>
        </w:rPr>
        <w:t>sec</w:t>
      </w:r>
      <w:r w:rsidRPr="00FD06F0">
        <w:rPr>
          <w:iCs/>
          <w:vertAlign w:val="superscript"/>
        </w:rPr>
        <w:t>-1</w:t>
      </w:r>
      <w:proofErr w:type="gramEnd"/>
    </w:p>
    <w:p w14:paraId="37076149" w14:textId="77777777" w:rsidR="0041037A" w:rsidRPr="009A23DF" w:rsidRDefault="0041037A" w:rsidP="007552CD">
      <w:pPr>
        <w:pStyle w:val="variabledefinitionChar"/>
        <w:rPr>
          <w:iCs/>
        </w:rPr>
      </w:pPr>
      <w:r w:rsidRPr="009949DF">
        <w:tab/>
      </w:r>
      <w:r w:rsidRPr="009949DF">
        <w:rPr>
          <w:i/>
          <w:iCs/>
        </w:rPr>
        <w:t>K</w:t>
      </w:r>
      <w:r w:rsidRPr="009949DF">
        <w:rPr>
          <w:i/>
          <w:iCs/>
          <w:vertAlign w:val="subscript"/>
        </w:rPr>
        <w:t>RDOM</w:t>
      </w:r>
      <w:r w:rsidRPr="009949DF">
        <w:tab/>
        <w:t>=</w:t>
      </w:r>
      <w:r w:rsidRPr="009949DF">
        <w:tab/>
        <w:t xml:space="preserve">refractory DOM decay rate, </w:t>
      </w:r>
      <w:proofErr w:type="gramStart"/>
      <w:r w:rsidRPr="00FD06F0">
        <w:rPr>
          <w:iCs/>
        </w:rPr>
        <w:t>sec</w:t>
      </w:r>
      <w:r w:rsidRPr="00FD06F0">
        <w:rPr>
          <w:iCs/>
          <w:vertAlign w:val="superscript"/>
        </w:rPr>
        <w:t>-1</w:t>
      </w:r>
      <w:proofErr w:type="gramEnd"/>
    </w:p>
    <w:p w14:paraId="312C0B42" w14:textId="77777777" w:rsidR="0041037A" w:rsidRPr="009A23DF" w:rsidRDefault="0041037A" w:rsidP="007552CD">
      <w:pPr>
        <w:pStyle w:val="variabledefinitionChar"/>
        <w:rPr>
          <w:iCs/>
        </w:rPr>
      </w:pPr>
      <w:r w:rsidRPr="009949DF">
        <w:tab/>
      </w:r>
      <w:r w:rsidRPr="009949DF">
        <w:rPr>
          <w:i/>
          <w:iCs/>
        </w:rPr>
        <w:t>K</w:t>
      </w:r>
      <w:r w:rsidRPr="009949DF">
        <w:rPr>
          <w:i/>
          <w:iCs/>
          <w:vertAlign w:val="subscript"/>
        </w:rPr>
        <w:t>LPOM</w:t>
      </w:r>
      <w:r w:rsidRPr="009949DF">
        <w:tab/>
        <w:t>=</w:t>
      </w:r>
      <w:r w:rsidRPr="009949DF">
        <w:tab/>
        <w:t xml:space="preserve">labile POM decay rate, </w:t>
      </w:r>
      <w:proofErr w:type="gramStart"/>
      <w:r w:rsidRPr="00FD06F0">
        <w:rPr>
          <w:iCs/>
        </w:rPr>
        <w:t>sec</w:t>
      </w:r>
      <w:r w:rsidRPr="00FD06F0">
        <w:rPr>
          <w:iCs/>
          <w:vertAlign w:val="superscript"/>
        </w:rPr>
        <w:t>-1</w:t>
      </w:r>
      <w:proofErr w:type="gramEnd"/>
    </w:p>
    <w:p w14:paraId="01B89F5F" w14:textId="77777777" w:rsidR="0041037A" w:rsidRPr="009949DF" w:rsidRDefault="0041037A" w:rsidP="007552CD">
      <w:pPr>
        <w:pStyle w:val="variabledefinitionChar"/>
        <w:rPr>
          <w:i/>
          <w:vertAlign w:val="superscript"/>
        </w:rPr>
      </w:pPr>
      <w:r w:rsidRPr="009949DF">
        <w:tab/>
      </w:r>
      <w:r w:rsidRPr="009949DF">
        <w:rPr>
          <w:i/>
          <w:iCs/>
        </w:rPr>
        <w:t>K</w:t>
      </w:r>
      <w:r w:rsidRPr="009949DF">
        <w:rPr>
          <w:i/>
          <w:iCs/>
          <w:vertAlign w:val="subscript"/>
        </w:rPr>
        <w:t>RPOM</w:t>
      </w:r>
      <w:r w:rsidRPr="009949DF">
        <w:tab/>
        <w:t>=</w:t>
      </w:r>
      <w:r w:rsidRPr="009949DF">
        <w:tab/>
        <w:t xml:space="preserve">refractory POM decay rate, </w:t>
      </w:r>
      <w:proofErr w:type="gramStart"/>
      <w:r w:rsidRPr="00FD06F0">
        <w:rPr>
          <w:iCs/>
        </w:rPr>
        <w:t>sec</w:t>
      </w:r>
      <w:r w:rsidRPr="00FD06F0">
        <w:rPr>
          <w:iCs/>
          <w:vertAlign w:val="superscript"/>
        </w:rPr>
        <w:t>-1</w:t>
      </w:r>
      <w:proofErr w:type="gramEnd"/>
    </w:p>
    <w:p w14:paraId="22C6C26D" w14:textId="77777777" w:rsidR="0041037A" w:rsidRPr="00FD06F0" w:rsidRDefault="0041037A" w:rsidP="007552CD">
      <w:pPr>
        <w:pStyle w:val="variabledefinitionChar"/>
        <w:rPr>
          <w:iCs/>
          <w:vertAlign w:val="superscript"/>
        </w:rPr>
      </w:pPr>
      <w:r w:rsidRPr="009949DF">
        <w:tab/>
      </w:r>
      <w:r w:rsidRPr="009949DF">
        <w:rPr>
          <w:i/>
          <w:iCs/>
        </w:rPr>
        <w:t>K</w:t>
      </w:r>
      <w:r w:rsidRPr="009949DF">
        <w:rPr>
          <w:i/>
          <w:iCs/>
          <w:vertAlign w:val="subscript"/>
        </w:rPr>
        <w:t>CBOD</w:t>
      </w:r>
      <w:r w:rsidRPr="009949DF">
        <w:tab/>
        <w:t>=</w:t>
      </w:r>
      <w:r w:rsidRPr="009949DF">
        <w:tab/>
        <w:t xml:space="preserve">CBOD decay rate, </w:t>
      </w:r>
      <w:proofErr w:type="gramStart"/>
      <w:r w:rsidRPr="00FD06F0">
        <w:rPr>
          <w:iCs/>
        </w:rPr>
        <w:t>sec</w:t>
      </w:r>
      <w:r w:rsidRPr="00FD06F0">
        <w:rPr>
          <w:iCs/>
          <w:vertAlign w:val="superscript"/>
        </w:rPr>
        <w:t>-1</w:t>
      </w:r>
      <w:proofErr w:type="gramEnd"/>
    </w:p>
    <w:p w14:paraId="3E1D8AF2" w14:textId="77777777" w:rsidR="0041037A" w:rsidRPr="00FD06F0" w:rsidRDefault="0041037A" w:rsidP="007552CD">
      <w:pPr>
        <w:pStyle w:val="variabledefinitionChar"/>
        <w:rPr>
          <w:iCs/>
          <w:vertAlign w:val="superscript"/>
        </w:rPr>
      </w:pPr>
      <w:r w:rsidRPr="009949DF">
        <w:tab/>
      </w:r>
      <w:proofErr w:type="spellStart"/>
      <w:r w:rsidRPr="009949DF">
        <w:rPr>
          <w:i/>
          <w:iCs/>
        </w:rPr>
        <w:t>K</w:t>
      </w:r>
      <w:r w:rsidRPr="009949DF">
        <w:rPr>
          <w:i/>
          <w:iCs/>
          <w:vertAlign w:val="subscript"/>
        </w:rPr>
        <w:t>sed</w:t>
      </w:r>
      <w:proofErr w:type="spellEnd"/>
      <w:r w:rsidRPr="009949DF">
        <w:tab/>
        <w:t>=</w:t>
      </w:r>
      <w:r w:rsidRPr="009949DF">
        <w:tab/>
        <w:t xml:space="preserve">sediment decay rate, </w:t>
      </w:r>
      <w:proofErr w:type="gramStart"/>
      <w:r w:rsidRPr="00FD06F0">
        <w:rPr>
          <w:iCs/>
        </w:rPr>
        <w:t>sec</w:t>
      </w:r>
      <w:r w:rsidRPr="00FD06F0">
        <w:rPr>
          <w:iCs/>
          <w:vertAlign w:val="superscript"/>
        </w:rPr>
        <w:t>-1</w:t>
      </w:r>
      <w:proofErr w:type="gramEnd"/>
    </w:p>
    <w:p w14:paraId="0E682B00" w14:textId="77777777" w:rsidR="0041037A" w:rsidRPr="009A23DF" w:rsidRDefault="0041037A" w:rsidP="007552CD">
      <w:pPr>
        <w:pStyle w:val="variabledefinitionChar"/>
        <w:rPr>
          <w:iCs/>
        </w:rPr>
      </w:pPr>
      <w:r w:rsidRPr="009949DF">
        <w:tab/>
      </w:r>
      <w:r w:rsidRPr="009949DF">
        <w:rPr>
          <w:i/>
          <w:iCs/>
        </w:rPr>
        <w:t>SOD</w:t>
      </w:r>
      <w:r w:rsidRPr="009949DF">
        <w:tab/>
        <w:t>=</w:t>
      </w:r>
      <w:r w:rsidRPr="009949DF">
        <w:tab/>
        <w:t xml:space="preserve">anaerobic sediment release rate, </w:t>
      </w:r>
      <w:r w:rsidRPr="00FD06F0">
        <w:rPr>
          <w:iCs/>
        </w:rPr>
        <w:t>g m</w:t>
      </w:r>
      <w:r w:rsidRPr="00FD06F0">
        <w:rPr>
          <w:iCs/>
          <w:vertAlign w:val="superscript"/>
        </w:rPr>
        <w:t>-2</w:t>
      </w:r>
      <w:r w:rsidRPr="00FD06F0">
        <w:rPr>
          <w:iCs/>
        </w:rPr>
        <w:t>s</w:t>
      </w:r>
      <w:r w:rsidRPr="00FD06F0">
        <w:rPr>
          <w:iCs/>
          <w:vertAlign w:val="superscript"/>
        </w:rPr>
        <w:t>-1</w:t>
      </w:r>
    </w:p>
    <w:p w14:paraId="4D46649C" w14:textId="77777777" w:rsidR="0041037A" w:rsidRPr="009A23DF" w:rsidRDefault="0041037A" w:rsidP="007552CD">
      <w:pPr>
        <w:pStyle w:val="variabledefinitionChar"/>
        <w:rPr>
          <w:iCs/>
        </w:rPr>
      </w:pPr>
      <w:r w:rsidRPr="009949DF">
        <w:tab/>
      </w:r>
      <w:r w:rsidRPr="009949DF">
        <w:sym w:font="Symbol" w:char="F046"/>
      </w:r>
      <w:r w:rsidRPr="009949DF">
        <w:rPr>
          <w:i/>
          <w:iCs/>
          <w:vertAlign w:val="subscript"/>
        </w:rPr>
        <w:t>P</w:t>
      </w:r>
      <w:r w:rsidRPr="009949DF">
        <w:tab/>
        <w:t>=</w:t>
      </w:r>
      <w:r w:rsidRPr="009949DF">
        <w:tab/>
        <w:t xml:space="preserve">phosphorus concentration, </w:t>
      </w:r>
      <w:r w:rsidRPr="00FD06F0">
        <w:rPr>
          <w:iCs/>
        </w:rPr>
        <w:t>g m</w:t>
      </w:r>
      <w:r w:rsidRPr="00FD06F0">
        <w:rPr>
          <w:iCs/>
          <w:vertAlign w:val="superscript"/>
        </w:rPr>
        <w:t>-3</w:t>
      </w:r>
    </w:p>
    <w:p w14:paraId="208E84B3" w14:textId="77777777" w:rsidR="0041037A" w:rsidRPr="009A23DF" w:rsidRDefault="0041037A" w:rsidP="007552CD">
      <w:pPr>
        <w:pStyle w:val="variabledefinitionChar"/>
        <w:rPr>
          <w:iCs/>
        </w:rPr>
      </w:pPr>
      <w:r w:rsidRPr="009949DF">
        <w:tab/>
      </w:r>
      <w:r w:rsidRPr="009949DF">
        <w:sym w:font="Symbol" w:char="F046"/>
      </w:r>
      <w:r w:rsidRPr="009949DF">
        <w:rPr>
          <w:i/>
          <w:iCs/>
          <w:vertAlign w:val="subscript"/>
        </w:rPr>
        <w:t>Fe</w:t>
      </w:r>
      <w:r w:rsidRPr="009949DF">
        <w:tab/>
        <w:t>=</w:t>
      </w:r>
      <w:r w:rsidRPr="009949DF">
        <w:tab/>
        <w:t xml:space="preserve">total iron concentration, </w:t>
      </w:r>
      <w:r w:rsidRPr="00FD06F0">
        <w:rPr>
          <w:iCs/>
        </w:rPr>
        <w:t>g m</w:t>
      </w:r>
      <w:r w:rsidRPr="00FD06F0">
        <w:rPr>
          <w:iCs/>
          <w:vertAlign w:val="superscript"/>
        </w:rPr>
        <w:t>-3</w:t>
      </w:r>
    </w:p>
    <w:p w14:paraId="16857A35" w14:textId="77777777" w:rsidR="0041037A" w:rsidRPr="009A23DF" w:rsidRDefault="0041037A" w:rsidP="007552CD">
      <w:pPr>
        <w:pStyle w:val="variabledefinitionChar"/>
        <w:rPr>
          <w:iCs/>
        </w:rPr>
      </w:pPr>
      <w:r w:rsidRPr="009949DF">
        <w:tab/>
      </w:r>
      <w:r w:rsidRPr="009949DF">
        <w:sym w:font="Symbol" w:char="F046"/>
      </w:r>
      <w:r w:rsidRPr="009949DF">
        <w:rPr>
          <w:i/>
          <w:iCs/>
          <w:vertAlign w:val="subscript"/>
        </w:rPr>
        <w:t>ISS</w:t>
      </w:r>
      <w:r w:rsidRPr="009949DF">
        <w:tab/>
        <w:t>=</w:t>
      </w:r>
      <w:r w:rsidRPr="009949DF">
        <w:tab/>
        <w:t xml:space="preserve">inorganic suspended solids concentration, </w:t>
      </w:r>
      <w:r w:rsidRPr="00FD06F0">
        <w:rPr>
          <w:iCs/>
        </w:rPr>
        <w:t>g m</w:t>
      </w:r>
      <w:r w:rsidRPr="00FD06F0">
        <w:rPr>
          <w:iCs/>
          <w:vertAlign w:val="superscript"/>
        </w:rPr>
        <w:t>-3</w:t>
      </w:r>
    </w:p>
    <w:p w14:paraId="19ADF90E" w14:textId="77777777" w:rsidR="0041037A" w:rsidRPr="00FD06F0" w:rsidRDefault="0041037A" w:rsidP="007552CD">
      <w:pPr>
        <w:pStyle w:val="variabledefinitionChar"/>
        <w:rPr>
          <w:iCs/>
          <w:vertAlign w:val="superscript"/>
        </w:rPr>
      </w:pPr>
      <w:r w:rsidRPr="009949DF">
        <w:tab/>
      </w:r>
      <w:r w:rsidRPr="009949DF">
        <w:sym w:font="Symbol" w:char="F046"/>
      </w:r>
      <w:r w:rsidRPr="009949DF">
        <w:rPr>
          <w:i/>
          <w:iCs/>
          <w:vertAlign w:val="subscript"/>
        </w:rPr>
        <w:t>a</w:t>
      </w:r>
      <w:r w:rsidRPr="009949DF">
        <w:tab/>
        <w:t>=</w:t>
      </w:r>
      <w:r w:rsidRPr="009949DF">
        <w:tab/>
        <w:t xml:space="preserve">algal concentration, </w:t>
      </w:r>
      <w:r w:rsidRPr="00FD06F0">
        <w:rPr>
          <w:iCs/>
        </w:rPr>
        <w:t>g m</w:t>
      </w:r>
      <w:r w:rsidRPr="00FD06F0">
        <w:rPr>
          <w:iCs/>
          <w:vertAlign w:val="superscript"/>
        </w:rPr>
        <w:t>-3</w:t>
      </w:r>
    </w:p>
    <w:p w14:paraId="42385199" w14:textId="77777777" w:rsidR="0041037A" w:rsidRPr="009A23DF" w:rsidRDefault="0041037A" w:rsidP="007552CD">
      <w:pPr>
        <w:pStyle w:val="variabledefinitionChar"/>
        <w:rPr>
          <w:iCs/>
        </w:rPr>
      </w:pPr>
      <w:r w:rsidRPr="009949DF">
        <w:tab/>
      </w:r>
      <w:r w:rsidRPr="009949DF">
        <w:sym w:font="Symbol" w:char="F046"/>
      </w:r>
      <w:r w:rsidRPr="009949DF">
        <w:rPr>
          <w:i/>
          <w:iCs/>
          <w:vertAlign w:val="subscript"/>
        </w:rPr>
        <w:t>e</w:t>
      </w:r>
      <w:r w:rsidRPr="009949DF">
        <w:tab/>
        <w:t>=</w:t>
      </w:r>
      <w:r w:rsidRPr="009949DF">
        <w:tab/>
      </w:r>
      <w:r w:rsidR="004352AE">
        <w:t>periphyton/</w:t>
      </w:r>
      <w:proofErr w:type="spellStart"/>
      <w:r w:rsidRPr="009949DF">
        <w:t>epiphyton</w:t>
      </w:r>
      <w:proofErr w:type="spellEnd"/>
      <w:r w:rsidRPr="009949DF">
        <w:t xml:space="preserve"> concentration, </w:t>
      </w:r>
      <w:r w:rsidRPr="00FD06F0">
        <w:rPr>
          <w:iCs/>
        </w:rPr>
        <w:t>g m</w:t>
      </w:r>
      <w:r w:rsidRPr="00FD06F0">
        <w:rPr>
          <w:iCs/>
          <w:vertAlign w:val="superscript"/>
        </w:rPr>
        <w:t>-3</w:t>
      </w:r>
    </w:p>
    <w:p w14:paraId="059F2750" w14:textId="77777777" w:rsidR="0041037A" w:rsidRPr="009A23DF" w:rsidRDefault="0041037A" w:rsidP="007552CD">
      <w:pPr>
        <w:pStyle w:val="variabledefinitionChar"/>
        <w:rPr>
          <w:iCs/>
        </w:rPr>
      </w:pPr>
      <w:r w:rsidRPr="009949DF">
        <w:tab/>
      </w:r>
      <w:r w:rsidRPr="009949DF">
        <w:sym w:font="Symbol" w:char="F046"/>
      </w:r>
      <w:r w:rsidRPr="009949DF">
        <w:rPr>
          <w:i/>
          <w:iCs/>
          <w:vertAlign w:val="subscript"/>
        </w:rPr>
        <w:t>LDOM</w:t>
      </w:r>
      <w:r w:rsidRPr="009949DF">
        <w:tab/>
        <w:t>=</w:t>
      </w:r>
      <w:r w:rsidRPr="009949DF">
        <w:tab/>
        <w:t xml:space="preserve">labile DOM concentration, </w:t>
      </w:r>
      <w:r w:rsidRPr="00FD06F0">
        <w:rPr>
          <w:iCs/>
        </w:rPr>
        <w:t>g m</w:t>
      </w:r>
      <w:r w:rsidRPr="00FD06F0">
        <w:rPr>
          <w:iCs/>
          <w:vertAlign w:val="superscript"/>
        </w:rPr>
        <w:t>-3</w:t>
      </w:r>
    </w:p>
    <w:p w14:paraId="45B3DB8A" w14:textId="77777777" w:rsidR="0041037A" w:rsidRPr="009A23DF" w:rsidRDefault="0041037A" w:rsidP="007552CD">
      <w:pPr>
        <w:pStyle w:val="variabledefinitionChar"/>
        <w:rPr>
          <w:iCs/>
        </w:rPr>
      </w:pPr>
      <w:r w:rsidRPr="009949DF">
        <w:tab/>
      </w:r>
      <w:r w:rsidRPr="009949DF">
        <w:sym w:font="Symbol" w:char="F046"/>
      </w:r>
      <w:r w:rsidRPr="009949DF">
        <w:rPr>
          <w:i/>
          <w:iCs/>
          <w:vertAlign w:val="subscript"/>
        </w:rPr>
        <w:t>LPOM</w:t>
      </w:r>
      <w:r w:rsidRPr="009949DF">
        <w:tab/>
        <w:t>=</w:t>
      </w:r>
      <w:r w:rsidRPr="009949DF">
        <w:tab/>
        <w:t xml:space="preserve">labile POM concentration, </w:t>
      </w:r>
      <w:r w:rsidRPr="00FD06F0">
        <w:rPr>
          <w:iCs/>
        </w:rPr>
        <w:t>g m</w:t>
      </w:r>
      <w:r w:rsidRPr="00FD06F0">
        <w:rPr>
          <w:iCs/>
          <w:vertAlign w:val="superscript"/>
        </w:rPr>
        <w:t>-3</w:t>
      </w:r>
    </w:p>
    <w:p w14:paraId="1FFA0ECF" w14:textId="77777777" w:rsidR="0041037A" w:rsidRPr="009A23DF" w:rsidRDefault="0041037A" w:rsidP="007552CD">
      <w:pPr>
        <w:pStyle w:val="variabledefinitionChar"/>
        <w:rPr>
          <w:iCs/>
        </w:rPr>
      </w:pPr>
      <w:r w:rsidRPr="009949DF">
        <w:tab/>
      </w:r>
      <w:r w:rsidRPr="009949DF">
        <w:sym w:font="Symbol" w:char="F046"/>
      </w:r>
      <w:r w:rsidRPr="009949DF">
        <w:rPr>
          <w:i/>
          <w:iCs/>
          <w:vertAlign w:val="subscript"/>
        </w:rPr>
        <w:t>RDOM</w:t>
      </w:r>
      <w:r w:rsidRPr="009949DF">
        <w:tab/>
        <w:t>=</w:t>
      </w:r>
      <w:r w:rsidRPr="009949DF">
        <w:tab/>
        <w:t xml:space="preserve">refractory DOM concentration, </w:t>
      </w:r>
      <w:r w:rsidRPr="00FD06F0">
        <w:rPr>
          <w:iCs/>
        </w:rPr>
        <w:t>g m</w:t>
      </w:r>
      <w:r w:rsidRPr="00FD06F0">
        <w:rPr>
          <w:iCs/>
          <w:vertAlign w:val="superscript"/>
        </w:rPr>
        <w:t>-3</w:t>
      </w:r>
    </w:p>
    <w:p w14:paraId="5716CE39" w14:textId="77777777" w:rsidR="0041037A" w:rsidRPr="00FD06F0" w:rsidRDefault="0041037A" w:rsidP="007552CD">
      <w:pPr>
        <w:pStyle w:val="variabledefinitionChar"/>
        <w:rPr>
          <w:iCs/>
          <w:vertAlign w:val="superscript"/>
        </w:rPr>
      </w:pPr>
      <w:r w:rsidRPr="009949DF">
        <w:tab/>
      </w:r>
      <w:r w:rsidRPr="009949DF">
        <w:sym w:font="Symbol" w:char="F046"/>
      </w:r>
      <w:r w:rsidRPr="009949DF">
        <w:rPr>
          <w:i/>
          <w:iCs/>
          <w:vertAlign w:val="subscript"/>
        </w:rPr>
        <w:t>RPOM</w:t>
      </w:r>
      <w:r w:rsidRPr="009949DF">
        <w:tab/>
        <w:t>=</w:t>
      </w:r>
      <w:r w:rsidRPr="009949DF">
        <w:tab/>
        <w:t xml:space="preserve">refractory POM concentration, </w:t>
      </w:r>
      <w:r w:rsidRPr="00FD06F0">
        <w:rPr>
          <w:iCs/>
        </w:rPr>
        <w:t>g m</w:t>
      </w:r>
      <w:r w:rsidRPr="00FD06F0">
        <w:rPr>
          <w:iCs/>
          <w:vertAlign w:val="superscript"/>
        </w:rPr>
        <w:t>-3</w:t>
      </w:r>
    </w:p>
    <w:p w14:paraId="20F2554C" w14:textId="77777777" w:rsidR="0041037A" w:rsidRPr="009A23DF" w:rsidRDefault="0041037A" w:rsidP="007552CD">
      <w:pPr>
        <w:pStyle w:val="variabledefinitionChar"/>
        <w:rPr>
          <w:iCs/>
        </w:rPr>
      </w:pPr>
      <w:r w:rsidRPr="009949DF">
        <w:sym w:font="Symbol" w:char="F046"/>
      </w:r>
      <w:r w:rsidRPr="009949DF">
        <w:rPr>
          <w:i/>
          <w:iCs/>
          <w:vertAlign w:val="subscript"/>
        </w:rPr>
        <w:t>CBOD</w:t>
      </w:r>
      <w:r w:rsidRPr="009949DF">
        <w:tab/>
      </w:r>
      <w:r w:rsidRPr="009949DF">
        <w:tab/>
        <w:t>=</w:t>
      </w:r>
      <w:r w:rsidRPr="009949DF">
        <w:tab/>
        <w:t xml:space="preserve">CBOD concentration, </w:t>
      </w:r>
      <w:r w:rsidRPr="00FD06F0">
        <w:rPr>
          <w:iCs/>
        </w:rPr>
        <w:t>g m</w:t>
      </w:r>
      <w:r w:rsidRPr="00FD06F0">
        <w:rPr>
          <w:iCs/>
          <w:vertAlign w:val="superscript"/>
        </w:rPr>
        <w:t>-3</w:t>
      </w:r>
    </w:p>
    <w:p w14:paraId="0BBF105E" w14:textId="77777777" w:rsidR="00A44944" w:rsidRPr="009A23DF" w:rsidRDefault="00A44944" w:rsidP="007552CD">
      <w:pPr>
        <w:pStyle w:val="variabledefinitionChar"/>
        <w:rPr>
          <w:iCs/>
        </w:rPr>
      </w:pPr>
      <w:r w:rsidRPr="009949DF">
        <w:sym w:font="Symbol" w:char="F046"/>
      </w:r>
      <w:r w:rsidRPr="009949DF">
        <w:rPr>
          <w:i/>
          <w:iCs/>
          <w:vertAlign w:val="subscript"/>
        </w:rPr>
        <w:t>sed</w:t>
      </w:r>
      <w:r w:rsidRPr="009949DF">
        <w:tab/>
      </w:r>
      <w:r w:rsidRPr="009949DF">
        <w:tab/>
        <w:t>=</w:t>
      </w:r>
      <w:r w:rsidRPr="009949DF">
        <w:tab/>
        <w:t xml:space="preserve">organic sediment concentration, </w:t>
      </w:r>
      <w:r w:rsidRPr="00FD06F0">
        <w:rPr>
          <w:iCs/>
        </w:rPr>
        <w:t>g m</w:t>
      </w:r>
      <w:r w:rsidRPr="00FD06F0">
        <w:rPr>
          <w:iCs/>
          <w:vertAlign w:val="superscript"/>
        </w:rPr>
        <w:t>-3</w:t>
      </w:r>
    </w:p>
    <w:p w14:paraId="3BE38BC3" w14:textId="77777777" w:rsidR="003D74D3" w:rsidRPr="009A23DF" w:rsidRDefault="003D74D3" w:rsidP="007552CD">
      <w:pPr>
        <w:pStyle w:val="variabledefinitionChar"/>
      </w:pPr>
      <w:r w:rsidRPr="009949DF">
        <w:sym w:font="Symbol" w:char="F046"/>
      </w:r>
      <w:r w:rsidRPr="009949DF">
        <w:rPr>
          <w:i/>
          <w:iCs/>
          <w:vertAlign w:val="subscript"/>
        </w:rPr>
        <w:t>macro</w:t>
      </w:r>
      <w:r w:rsidRPr="009949DF">
        <w:tab/>
      </w:r>
      <w:r w:rsidRPr="009949DF">
        <w:tab/>
        <w:t>=</w:t>
      </w:r>
      <w:r w:rsidRPr="009949DF">
        <w:tab/>
        <w:t>macrophyte concentration</w:t>
      </w:r>
      <w:r w:rsidRPr="009A23DF">
        <w:t xml:space="preserve">, </w:t>
      </w:r>
      <w:r w:rsidRPr="00FD06F0">
        <w:t>g m</w:t>
      </w:r>
      <w:r w:rsidRPr="00FD06F0">
        <w:rPr>
          <w:vertAlign w:val="superscript"/>
        </w:rPr>
        <w:t>-3</w:t>
      </w:r>
    </w:p>
    <w:p w14:paraId="237598B9" w14:textId="77777777" w:rsidR="003D74D3" w:rsidRPr="009A23DF" w:rsidRDefault="003D74D3" w:rsidP="007552CD">
      <w:pPr>
        <w:pStyle w:val="variabledefinitionChar"/>
        <w:rPr>
          <w:iCs/>
        </w:rPr>
      </w:pPr>
      <w:r w:rsidRPr="009949DF">
        <w:sym w:font="Symbol" w:char="F046"/>
      </w:r>
      <w:r w:rsidRPr="009949DF">
        <w:rPr>
          <w:i/>
          <w:iCs/>
          <w:vertAlign w:val="subscript"/>
        </w:rPr>
        <w:t>zoo</w:t>
      </w:r>
      <w:r w:rsidRPr="009949DF">
        <w:tab/>
      </w:r>
      <w:r w:rsidRPr="009949DF">
        <w:tab/>
        <w:t>=</w:t>
      </w:r>
      <w:r w:rsidRPr="009949DF">
        <w:tab/>
        <w:t xml:space="preserve">zooplankton concentration, </w:t>
      </w:r>
      <w:r w:rsidRPr="00FD06F0">
        <w:rPr>
          <w:iCs/>
        </w:rPr>
        <w:t>g m</w:t>
      </w:r>
      <w:r w:rsidRPr="00FD06F0">
        <w:rPr>
          <w:iCs/>
          <w:vertAlign w:val="superscript"/>
        </w:rPr>
        <w:t>-3</w:t>
      </w:r>
    </w:p>
    <w:p w14:paraId="7170C5B9" w14:textId="77777777" w:rsidR="004352AE" w:rsidRDefault="004352AE" w:rsidP="00FD06F0">
      <w:pPr>
        <w:pStyle w:val="BodyText"/>
      </w:pPr>
    </w:p>
    <w:p w14:paraId="0E5E4637" w14:textId="77777777" w:rsidR="0041037A" w:rsidRPr="009949DF" w:rsidRDefault="0041037A" w:rsidP="00B6554A">
      <w:pPr>
        <w:pStyle w:val="BodyText"/>
      </w:pPr>
      <w:r w:rsidRPr="009949DF">
        <w:t xml:space="preserve">and the rate terms are evaluated in subroutine </w:t>
      </w:r>
      <w:r w:rsidRPr="00FD06F0">
        <w:rPr>
          <w:b/>
          <w:bCs/>
        </w:rPr>
        <w:t>PHOSPHORUS</w:t>
      </w:r>
      <w:r w:rsidRPr="009949DF">
        <w:t>.</w:t>
      </w:r>
      <w:r w:rsidR="00565A4A" w:rsidRPr="009949DF">
        <w:t xml:space="preserve"> In the model, the PO</w:t>
      </w:r>
      <w:r w:rsidR="00565A4A" w:rsidRPr="009949DF">
        <w:rPr>
          <w:vertAlign w:val="subscript"/>
        </w:rPr>
        <w:t>4</w:t>
      </w:r>
      <w:r w:rsidR="00565A4A" w:rsidRPr="009949DF">
        <w:t xml:space="preserve"> concentration is in units of PO</w:t>
      </w:r>
      <w:r w:rsidR="00565A4A" w:rsidRPr="009949DF">
        <w:rPr>
          <w:vertAlign w:val="subscript"/>
        </w:rPr>
        <w:t>4</w:t>
      </w:r>
      <w:r w:rsidR="00565A4A" w:rsidRPr="009949DF">
        <w:t xml:space="preserve"> as </w:t>
      </w:r>
      <w:r w:rsidR="00565A4A" w:rsidRPr="00127D1D">
        <w:rPr>
          <w:i/>
          <w:iCs/>
        </w:rPr>
        <w:t>P</w:t>
      </w:r>
      <w:r w:rsidR="00565A4A" w:rsidRPr="009949DF">
        <w:t>.</w:t>
      </w:r>
    </w:p>
    <w:p w14:paraId="51B87722" w14:textId="77777777" w:rsidR="0041037A" w:rsidRPr="009949DF" w:rsidRDefault="0041037A" w:rsidP="00B6554A">
      <w:pPr>
        <w:pStyle w:val="BodyText"/>
      </w:pPr>
      <w:r w:rsidRPr="009949DF">
        <w:lastRenderedPageBreak/>
        <w:t>The contribution of algae, POM, and DOM to phosphorus is given in the rate equations.  However, effects due to settling and contribution from sediments require some addi</w:t>
      </w:r>
      <w:r w:rsidRPr="009949DF">
        <w:softHyphen/>
        <w:t>tional explanation.</w:t>
      </w:r>
    </w:p>
    <w:p w14:paraId="2CBF344F" w14:textId="77777777" w:rsidR="0041037A" w:rsidRPr="009949DF" w:rsidRDefault="0041037A" w:rsidP="00B6554A">
      <w:pPr>
        <w:pStyle w:val="BodyText"/>
      </w:pPr>
      <w:r w:rsidRPr="009949DF">
        <w:t xml:space="preserve">Dissolved inorganic phosphorus adsorbs onto inorganic particulates under </w:t>
      </w:r>
      <w:proofErr w:type="spellStart"/>
      <w:r w:rsidRPr="009949DF">
        <w:t>oxic</w:t>
      </w:r>
      <w:proofErr w:type="spellEnd"/>
      <w:r w:rsidRPr="009949DF">
        <w:t xml:space="preserve"> conditions and is lost when these materials settle.  Loss may be rapid in the upper end of reservoirs in the river</w:t>
      </w:r>
      <w:r w:rsidRPr="009949DF">
        <w:softHyphen/>
        <w:t>ine and transition zones due to greater concentrations of alloch</w:t>
      </w:r>
      <w:r w:rsidRPr="009949DF">
        <w:softHyphen/>
        <w:t>thonous particu</w:t>
      </w:r>
      <w:r w:rsidRPr="009949DF">
        <w:softHyphen/>
        <w:t>lates.  A Lang</w:t>
      </w:r>
      <w:r w:rsidRPr="009949DF">
        <w:softHyphen/>
        <w:t>muir isotherm describes this process.  Since phospho</w:t>
      </w:r>
      <w:r w:rsidRPr="009949DF">
        <w:softHyphen/>
        <w:t>rus con</w:t>
      </w:r>
      <w:r w:rsidRPr="009949DF">
        <w:softHyphen/>
        <w:t xml:space="preserve">centrations are generally small, only the isotherm's linear region is utilized and is represented by the product </w:t>
      </w:r>
      <w:r w:rsidRPr="009949DF">
        <w:rPr>
          <w:i/>
          <w:iCs/>
        </w:rPr>
        <w:t>P</w:t>
      </w:r>
      <w:r w:rsidRPr="009949DF">
        <w:rPr>
          <w:i/>
          <w:iCs/>
          <w:vertAlign w:val="subscript"/>
        </w:rPr>
        <w:t>P</w:t>
      </w:r>
      <w:r w:rsidRPr="009949DF">
        <w:t>Φ</w:t>
      </w:r>
      <w:r w:rsidRPr="009949DF">
        <w:rPr>
          <w:i/>
          <w:iCs/>
          <w:vertAlign w:val="subscript"/>
        </w:rPr>
        <w:t>P</w:t>
      </w:r>
      <w:r w:rsidRPr="009949DF">
        <w:t>. The adsorbed solids settle at a rate equal to the solids' settling velocity.  Adsorption is not allowed to occur if dissolved oxygen con</w:t>
      </w:r>
      <w:r w:rsidRPr="009949DF">
        <w:softHyphen/>
        <w:t>centra</w:t>
      </w:r>
      <w:r w:rsidRPr="009949DF">
        <w:softHyphen/>
        <w:t xml:space="preserve">tions </w:t>
      </w:r>
      <w:r w:rsidR="004352AE">
        <w:t xml:space="preserve">approach anaerobic conditions. </w:t>
      </w:r>
      <w:hyperlink w:anchor="oxygen_limit" w:history="1"/>
    </w:p>
    <w:p w14:paraId="3E469630" w14:textId="6D27C1CA" w:rsidR="0041037A" w:rsidRPr="009949DF" w:rsidRDefault="0041037A" w:rsidP="00B6554A">
      <w:pPr>
        <w:pStyle w:val="BodyText"/>
      </w:pPr>
      <w:r w:rsidRPr="009949DF">
        <w:t>Phosphorus adsorption onto inorganic suspended solids should be used cautiously.  In most systems, available phosphorus sites for adsorption onto inflowing inorganic suspended solids are generally already in use, so little adsorption takes place when inorganic suspended solids enter into a reservoir or estuary.  The phosphorus formulation needs to be recast with inorganic phosphorus as the state variable</w:t>
      </w:r>
      <w:r w:rsidR="00E51435">
        <w:t>,</w:t>
      </w:r>
      <w:r w:rsidRPr="009949DF">
        <w:t xml:space="preserve"> </w:t>
      </w:r>
      <w:r w:rsidR="00E51435">
        <w:t>w</w:t>
      </w:r>
      <w:r w:rsidR="00944412">
        <w:t>hich</w:t>
      </w:r>
      <w:r w:rsidR="00E51435" w:rsidRPr="009949DF">
        <w:t xml:space="preserve"> </w:t>
      </w:r>
      <w:r w:rsidRPr="009949DF">
        <w:t>is then partitioned between dissolved and particulate forms.  However, phosphorus sorption onto iron hydroxides that form when anoxic waters come into contact with oxygen</w:t>
      </w:r>
      <w:r w:rsidR="0018681B">
        <w:t>ated water</w:t>
      </w:r>
      <w:r w:rsidRPr="009949DF">
        <w:t xml:space="preserve"> can be an important mechanism of phosphorus removal from the water column for certain waterbodies.</w:t>
      </w:r>
    </w:p>
    <w:p w14:paraId="34FC80F6" w14:textId="5CE3A0D6" w:rsidR="0018681B" w:rsidRDefault="0041037A" w:rsidP="00FD06F0">
      <w:pPr>
        <w:pStyle w:val="BodyText"/>
      </w:pPr>
      <w:r w:rsidRPr="009949DF">
        <w:t xml:space="preserve">Sediment contribution of phosphorus to overlying waters can be simulated in </w:t>
      </w:r>
      <w:r w:rsidR="00FD06F0" w:rsidRPr="009949DF">
        <w:t>th</w:t>
      </w:r>
      <w:r w:rsidR="00FD06F0">
        <w:t>ese</w:t>
      </w:r>
      <w:r w:rsidR="00FD06F0" w:rsidRPr="009949DF">
        <w:t xml:space="preserve"> </w:t>
      </w:r>
      <w:r w:rsidRPr="009949DF">
        <w:t>ways</w:t>
      </w:r>
      <w:r w:rsidR="0018681B">
        <w:t xml:space="preserve">: </w:t>
      </w:r>
    </w:p>
    <w:p w14:paraId="55EC28D2" w14:textId="239E1A1F" w:rsidR="0018681B" w:rsidRDefault="0018681B" w:rsidP="00FD06F0">
      <w:pPr>
        <w:pStyle w:val="BodyText"/>
        <w:numPr>
          <w:ilvl w:val="0"/>
          <w:numId w:val="26"/>
        </w:numPr>
      </w:pPr>
      <w:r>
        <w:t>T</w:t>
      </w:r>
      <w:r w:rsidR="0041037A" w:rsidRPr="009949DF">
        <w:t>he sediment compartment accumu</w:t>
      </w:r>
      <w:r w:rsidR="0041037A" w:rsidRPr="009949DF">
        <w:softHyphen/>
        <w:t>lates particulate organic matter and algae, which then decay</w:t>
      </w:r>
      <w:r>
        <w:t xml:space="preserve"> under </w:t>
      </w:r>
      <w:proofErr w:type="spellStart"/>
      <w:r>
        <w:t>oxic</w:t>
      </w:r>
      <w:proofErr w:type="spellEnd"/>
      <w:r>
        <w:t xml:space="preserve"> conditions</w:t>
      </w:r>
      <w:r w:rsidR="0041037A" w:rsidRPr="009949DF">
        <w:t xml:space="preserve">.  This is modeled as a </w:t>
      </w:r>
      <w:r w:rsidR="00C14AEA">
        <w:t xml:space="preserve">first </w:t>
      </w:r>
      <w:r w:rsidR="0041037A" w:rsidRPr="009949DF">
        <w:t>order process.  However, sediment phos</w:t>
      </w:r>
      <w:r w:rsidR="0041037A" w:rsidRPr="009949DF">
        <w:softHyphen/>
        <w:t>phorus release depends upon sediment age, chemis</w:t>
      </w:r>
      <w:r w:rsidR="0041037A" w:rsidRPr="009949DF">
        <w:softHyphen/>
        <w:t>try, overlying phosphorus concentrations, and other factors not included in the sediment com</w:t>
      </w:r>
      <w:r w:rsidR="0041037A" w:rsidRPr="009949DF">
        <w:softHyphen/>
        <w:t xml:space="preserve">partment.  </w:t>
      </w:r>
    </w:p>
    <w:p w14:paraId="5FE6D6C1" w14:textId="77777777" w:rsidR="0018681B" w:rsidRDefault="0018681B" w:rsidP="00FD06F0">
      <w:pPr>
        <w:pStyle w:val="BodyText"/>
        <w:numPr>
          <w:ilvl w:val="0"/>
          <w:numId w:val="26"/>
        </w:numPr>
      </w:pPr>
      <w:r>
        <w:t xml:space="preserve">Under anaerobic conditions using the zero-order sediment oxygen model, </w:t>
      </w:r>
      <w:r w:rsidR="0041037A" w:rsidRPr="009949DF">
        <w:t>sediments can be as</w:t>
      </w:r>
      <w:r w:rsidR="0041037A" w:rsidRPr="009949DF">
        <w:softHyphen/>
        <w:t>signed a release rate for phospho</w:t>
      </w:r>
      <w:r w:rsidR="0041037A" w:rsidRPr="009949DF">
        <w:softHyphen/>
        <w:t xml:space="preserve">rus that is </w:t>
      </w:r>
      <w:r>
        <w:t>a function of the assigned sediment oxygen demand rate</w:t>
      </w:r>
      <w:r w:rsidR="0041037A" w:rsidRPr="009949DF">
        <w:t xml:space="preserve">.  </w:t>
      </w:r>
      <w:r>
        <w:t xml:space="preserve">This rate only changes based on temperature. </w:t>
      </w:r>
      <w:r w:rsidR="0041037A" w:rsidRPr="009949DF">
        <w:t>Phos</w:t>
      </w:r>
      <w:r w:rsidR="0041037A" w:rsidRPr="009949DF">
        <w:softHyphen/>
        <w:t>pho</w:t>
      </w:r>
      <w:r w:rsidR="0041037A" w:rsidRPr="009949DF">
        <w:softHyphen/>
        <w:t>rus release is only allowed to occur if the overlying water dis</w:t>
      </w:r>
      <w:r w:rsidR="0041037A" w:rsidRPr="009949DF">
        <w:softHyphen/>
        <w:t>solved oxygen concentration is</w:t>
      </w:r>
      <w:r>
        <w:t xml:space="preserve"> approaching anaerobic conditions</w:t>
      </w:r>
      <w:r w:rsidR="0041037A" w:rsidRPr="009949DF">
        <w:t xml:space="preserve">.  </w:t>
      </w:r>
    </w:p>
    <w:p w14:paraId="125E90B5" w14:textId="035CCBB7" w:rsidR="0018681B" w:rsidRPr="00944412" w:rsidRDefault="0018681B" w:rsidP="007A3922">
      <w:pPr>
        <w:pStyle w:val="BodyText"/>
      </w:pPr>
      <w:r>
        <w:t>Sediment diagenesis predicts P release under anaerobic conditions. This is a truly predictive model based on organic matter loading to the sediments.</w:t>
      </w:r>
    </w:p>
    <w:p w14:paraId="50E22D1F" w14:textId="77777777" w:rsidR="0041037A" w:rsidRPr="009949DF" w:rsidRDefault="0018681B" w:rsidP="00FD06F0">
      <w:pPr>
        <w:pStyle w:val="BodyText"/>
      </w:pPr>
      <w:r>
        <w:t xml:space="preserve">Note that when the sediment diagenesis model is not used, </w:t>
      </w:r>
      <w:r w:rsidR="0041037A" w:rsidRPr="009949DF">
        <w:t xml:space="preserve">a combination of the first two </w:t>
      </w:r>
      <w:r>
        <w:t xml:space="preserve">can be used where </w:t>
      </w:r>
      <w:r w:rsidR="0041037A" w:rsidRPr="009949DF">
        <w:t>organic mate</w:t>
      </w:r>
      <w:r w:rsidR="0041037A" w:rsidRPr="009949DF">
        <w:softHyphen/>
        <w:t>rials accumu</w:t>
      </w:r>
      <w:r w:rsidR="0041037A" w:rsidRPr="009949DF">
        <w:softHyphen/>
        <w:t xml:space="preserve">late and decay in the sediments </w:t>
      </w:r>
      <w:r>
        <w:t xml:space="preserve">under aerobic conditions and are released based on the SOD zero-order decay rate under anaerobic conditions. </w:t>
      </w:r>
    </w:p>
    <w:p w14:paraId="0FE9CF0A" w14:textId="77777777" w:rsidR="0041037A" w:rsidRPr="00B7030B" w:rsidRDefault="0041037A" w:rsidP="007552CD">
      <w:pPr>
        <w:pStyle w:val="BodyText2"/>
        <w:sectPr w:rsidR="0041037A" w:rsidRPr="00B7030B">
          <w:endnotePr>
            <w:numFmt w:val="decimal"/>
          </w:endnotePr>
          <w:type w:val="continuous"/>
          <w:pgSz w:w="12240" w:h="15840" w:code="1"/>
          <w:pgMar w:top="1728" w:right="1440" w:bottom="1728" w:left="2160" w:header="1008" w:footer="1008" w:gutter="0"/>
          <w:paperSrc w:first="100" w:other="100"/>
          <w:pgNumType w:chapStyle="7"/>
          <w:cols w:space="720"/>
        </w:sectPr>
      </w:pPr>
      <w:bookmarkStart w:id="606" w:name="_Toc2506312"/>
    </w:p>
    <w:p w14:paraId="17B85EC5" w14:textId="77777777" w:rsidR="0041037A" w:rsidRPr="00B7030B" w:rsidRDefault="0041037A" w:rsidP="007A3922">
      <w:pPr>
        <w:pStyle w:val="Heading2"/>
      </w:pPr>
      <w:bookmarkStart w:id="607" w:name="_Toc48573642"/>
      <w:r w:rsidRPr="00B7030B">
        <w:t>Ammoni</w:t>
      </w:r>
      <w:bookmarkEnd w:id="606"/>
      <w:r w:rsidRPr="00B7030B">
        <w:t>um</w:t>
      </w:r>
      <w:bookmarkEnd w:id="607"/>
    </w:p>
    <w:p w14:paraId="17185E85" w14:textId="392A6921" w:rsidR="0041037A" w:rsidRPr="009949DF" w:rsidRDefault="009949DF" w:rsidP="007A3922">
      <w:pPr>
        <w:pStyle w:val="BodyText"/>
      </w:pPr>
      <w:r>
        <w:t>Ammonium is a product of the decay of organic matter, and a</w:t>
      </w:r>
      <w:r w:rsidR="0041037A" w:rsidRPr="009949DF">
        <w:t xml:space="preserve">lgae </w:t>
      </w:r>
      <w:r>
        <w:t xml:space="preserve">can </w:t>
      </w:r>
      <w:r w:rsidR="0041037A" w:rsidRPr="009949DF">
        <w:t>use ammonium during photosynthesis to form proteins.  In many estuar</w:t>
      </w:r>
      <w:r w:rsidR="0041037A" w:rsidRPr="009949DF">
        <w:softHyphen/>
        <w:t>ine applica</w:t>
      </w:r>
      <w:r w:rsidR="0041037A" w:rsidRPr="009949DF">
        <w:softHyphen/>
        <w:t xml:space="preserve">tions, nitrogen is the limiting nutrient for algal growth. </w:t>
      </w:r>
      <w:r w:rsidR="00AA2D15" w:rsidRPr="009949DF">
        <w:t>Macrophytes can prefer taking N from the sediments versus the water column.</w:t>
      </w:r>
      <w:r>
        <w:t xml:space="preserve"> Ammonia can decay in the presence of nitrifying bacteria to Nitrite and Nitrate.</w:t>
      </w:r>
      <w:r w:rsidR="00FE3B86">
        <w:t xml:space="preserve"> Ammonium is viewed as total ammonia, both ammonium (NH</w:t>
      </w:r>
      <w:r w:rsidR="00FE3B86" w:rsidRPr="00FE3B86">
        <w:rPr>
          <w:vertAlign w:val="subscript"/>
        </w:rPr>
        <w:t>4</w:t>
      </w:r>
      <w:r w:rsidR="00FE3B86" w:rsidRPr="00FE3B86">
        <w:rPr>
          <w:vertAlign w:val="superscript"/>
        </w:rPr>
        <w:t>+</w:t>
      </w:r>
      <w:r w:rsidR="00FE3B86">
        <w:t>-N) and unionized ammonia (NH</w:t>
      </w:r>
      <w:r w:rsidR="00FE3B86" w:rsidRPr="00FE3B86">
        <w:rPr>
          <w:vertAlign w:val="subscript"/>
        </w:rPr>
        <w:t>3</w:t>
      </w:r>
      <w:r w:rsidR="00FE3B86">
        <w:t>-N).</w:t>
      </w:r>
    </w:p>
    <w:p w14:paraId="1CEEDB93" w14:textId="77777777" w:rsidR="0041037A" w:rsidRPr="00B7030B" w:rsidRDefault="00E108E0">
      <w:pPr>
        <w:pStyle w:val="Diagram"/>
        <w:rPr>
          <w:rFonts w:asciiTheme="minorHAnsi" w:hAnsiTheme="minorHAnsi"/>
        </w:rPr>
      </w:pPr>
      <w:r w:rsidRPr="00E108E0">
        <w:rPr>
          <w:rFonts w:asciiTheme="minorHAnsi" w:hAnsiTheme="minorHAnsi"/>
          <w:noProof/>
        </w:rPr>
        <w:object w:dxaOrig="8325" w:dyaOrig="3780" w14:anchorId="1319CF84">
          <v:shape id="_x0000_i1133" type="#_x0000_t75" alt="" style="width:413.05pt;height:192pt;mso-width-percent:0;mso-height-percent:0;mso-width-percent:0;mso-height-percent:0" o:ole="">
            <v:imagedata r:id="rId373" o:title=""/>
          </v:shape>
          <o:OLEObject Type="Embed" ProgID="Word.Picture.8" ShapeID="_x0000_i1133" DrawAspect="Content" ObjectID="_1721314854" r:id="rId374"/>
        </w:object>
      </w:r>
    </w:p>
    <w:p w14:paraId="126A6647" w14:textId="3B5CC920" w:rsidR="0041037A" w:rsidRPr="009949DF" w:rsidRDefault="0041037A" w:rsidP="007A3922">
      <w:pPr>
        <w:pStyle w:val="Figurecaption"/>
      </w:pPr>
      <w:bookmarkStart w:id="608" w:name="_Ref532635596"/>
      <w:bookmarkStart w:id="609" w:name="_Toc48573795"/>
      <w:r w:rsidRPr="009949DF">
        <w:t xml:space="preserve">Figure </w:t>
      </w:r>
      <w:r w:rsidR="00000000">
        <w:fldChar w:fldCharType="begin"/>
      </w:r>
      <w:r w:rsidR="00000000">
        <w:instrText xml:space="preserve"> SEQ Figure \* ARABIC  </w:instrText>
      </w:r>
      <w:r w:rsidR="00000000">
        <w:fldChar w:fldCharType="separate"/>
      </w:r>
      <w:r w:rsidR="00A95042">
        <w:rPr>
          <w:noProof/>
        </w:rPr>
        <w:t>83</w:t>
      </w:r>
      <w:r w:rsidR="00000000">
        <w:rPr>
          <w:noProof/>
        </w:rPr>
        <w:fldChar w:fldCharType="end"/>
      </w:r>
      <w:bookmarkEnd w:id="608"/>
      <w:r w:rsidRPr="009949DF">
        <w:t>.  Internal flux between ammonium and other compartments.</w:t>
      </w:r>
      <w:bookmarkEnd w:id="609"/>
    </w:p>
    <w:p w14:paraId="16E27D66" w14:textId="1D61F481" w:rsidR="0041037A" w:rsidRPr="009949DF" w:rsidRDefault="0041037A" w:rsidP="008565FA">
      <w:r w:rsidRPr="009949DF">
        <w:t xml:space="preserve">Referring to </w:t>
      </w:r>
      <w:r w:rsidR="003B7E39" w:rsidRPr="009949DF">
        <w:fldChar w:fldCharType="begin"/>
      </w:r>
      <w:r w:rsidR="003B7E39" w:rsidRPr="009949DF">
        <w:instrText xml:space="preserve"> REF _Ref532635596 \h  \* MERGEFORMAT </w:instrText>
      </w:r>
      <w:r w:rsidR="003B7E39" w:rsidRPr="009949DF">
        <w:fldChar w:fldCharType="separate"/>
      </w:r>
      <w:r w:rsidR="00A95042" w:rsidRPr="00A95042">
        <w:rPr>
          <w:rStyle w:val="Figurehyperlink"/>
        </w:rPr>
        <w:t>Figure 83</w:t>
      </w:r>
      <w:r w:rsidR="003B7E39" w:rsidRPr="009949DF">
        <w:fldChar w:fldCharType="end"/>
      </w:r>
      <w:r w:rsidRPr="009949DF">
        <w:t>, the rate equation for ammonium is</w:t>
      </w:r>
    </w:p>
    <w:p w14:paraId="09F17019" w14:textId="133D6FC8" w:rsidR="0041037A" w:rsidRPr="00B7030B" w:rsidRDefault="0041037A">
      <w:pPr>
        <w:pStyle w:val="equation"/>
        <w:rPr>
          <w:rFonts w:asciiTheme="minorHAnsi" w:hAnsiTheme="minorHAnsi"/>
        </w:rPr>
      </w:pPr>
      <w:r w:rsidRPr="00B7030B">
        <w:rPr>
          <w:rFonts w:asciiTheme="minorHAnsi" w:hAnsiTheme="minorHAnsi"/>
        </w:rPr>
        <w:tab/>
      </w:r>
      <w:bookmarkStart w:id="610" w:name="_Hlk30603203"/>
      <w:r w:rsidR="00E108E0" w:rsidRPr="00E108E0">
        <w:rPr>
          <w:rFonts w:asciiTheme="minorHAnsi" w:hAnsiTheme="minorHAnsi"/>
          <w:noProof/>
          <w:position w:val="-198"/>
        </w:rPr>
        <w:object w:dxaOrig="8520" w:dyaOrig="4080" w14:anchorId="5421E3D1">
          <v:shape id="_x0000_i1132" type="#_x0000_t75" alt="" style="width:382.75pt;height:209.05pt;mso-width-percent:0;mso-height-percent:0;mso-width-percent:0;mso-height-percent:0" o:ole="" fillcolor="window">
            <v:imagedata r:id="rId375" o:title=""/>
          </v:shape>
          <o:OLEObject Type="Embed" ProgID="Equation.3" ShapeID="_x0000_i1132" DrawAspect="Content" ObjectID="_1721314855" r:id="rId376"/>
        </w:object>
      </w:r>
      <w:bookmarkEnd w:id="610"/>
      <w:r w:rsidRPr="00B7030B">
        <w:rPr>
          <w:rFonts w:asciiTheme="minorHAnsi" w:hAnsiTheme="minorHAnsi"/>
        </w:rPr>
        <w:tab/>
      </w:r>
      <w:r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110</w:t>
      </w:r>
      <w:r w:rsidR="00A41B27">
        <w:rPr>
          <w:rFonts w:asciiTheme="minorHAnsi" w:hAnsiTheme="minorHAnsi"/>
          <w:b/>
          <w:bCs/>
        </w:rPr>
        <w:fldChar w:fldCharType="end"/>
      </w:r>
      <w:r w:rsidRPr="00B7030B">
        <w:rPr>
          <w:rFonts w:asciiTheme="minorHAnsi" w:hAnsiTheme="minorHAnsi"/>
          <w:b/>
          <w:bCs/>
        </w:rPr>
        <w:t>)</w:t>
      </w:r>
    </w:p>
    <w:p w14:paraId="0E6631D9" w14:textId="77777777" w:rsidR="0041037A" w:rsidRPr="009949DF" w:rsidRDefault="0041037A" w:rsidP="00FD06F0">
      <w:pPr>
        <w:pStyle w:val="where"/>
      </w:pPr>
      <w:r w:rsidRPr="009949DF">
        <w:t>where:</w:t>
      </w:r>
    </w:p>
    <w:p w14:paraId="0192FF3E" w14:textId="77777777" w:rsidR="0041037A" w:rsidRPr="00127D1D" w:rsidRDefault="0041037A" w:rsidP="00FD06F0">
      <w:pPr>
        <w:pStyle w:val="variabledefinitionChar"/>
        <w:rPr>
          <w:iCs/>
          <w:vertAlign w:val="superscript"/>
        </w:rPr>
      </w:pPr>
      <w:r w:rsidRPr="009949DF">
        <w:tab/>
      </w:r>
      <w:proofErr w:type="spellStart"/>
      <w:r w:rsidRPr="009949DF">
        <w:rPr>
          <w:i/>
          <w:iCs/>
        </w:rPr>
        <w:t>A</w:t>
      </w:r>
      <w:r w:rsidRPr="009949DF">
        <w:rPr>
          <w:i/>
          <w:iCs/>
          <w:vertAlign w:val="subscript"/>
        </w:rPr>
        <w:t>sed</w:t>
      </w:r>
      <w:proofErr w:type="spellEnd"/>
      <w:r w:rsidRPr="009949DF">
        <w:tab/>
        <w:t>=</w:t>
      </w:r>
      <w:r w:rsidRPr="009949DF">
        <w:tab/>
        <w:t xml:space="preserve">sediment area, </w:t>
      </w:r>
      <w:r w:rsidRPr="00127D1D">
        <w:rPr>
          <w:iCs/>
        </w:rPr>
        <w:t>m</w:t>
      </w:r>
      <w:r w:rsidRPr="00127D1D">
        <w:rPr>
          <w:iCs/>
          <w:vertAlign w:val="superscript"/>
        </w:rPr>
        <w:t>2</w:t>
      </w:r>
    </w:p>
    <w:p w14:paraId="7F56A3D8" w14:textId="77777777" w:rsidR="0041037A" w:rsidRPr="00127D1D" w:rsidRDefault="0041037A" w:rsidP="00FD06F0">
      <w:pPr>
        <w:pStyle w:val="variabledefinitionChar"/>
        <w:rPr>
          <w:iCs/>
        </w:rPr>
      </w:pPr>
      <w:r w:rsidRPr="009949DF">
        <w:tab/>
      </w:r>
      <w:r w:rsidRPr="009949DF">
        <w:rPr>
          <w:i/>
        </w:rPr>
        <w:t>V</w:t>
      </w:r>
      <w:r w:rsidRPr="009949DF">
        <w:tab/>
        <w:t>=</w:t>
      </w:r>
      <w:r w:rsidRPr="009949DF">
        <w:tab/>
        <w:t xml:space="preserve">volume of cell, </w:t>
      </w:r>
      <w:r w:rsidRPr="00127D1D">
        <w:rPr>
          <w:iCs/>
        </w:rPr>
        <w:t>m</w:t>
      </w:r>
      <w:r w:rsidRPr="00127D1D">
        <w:rPr>
          <w:iCs/>
          <w:vertAlign w:val="superscript"/>
        </w:rPr>
        <w:t>3</w:t>
      </w:r>
    </w:p>
    <w:p w14:paraId="39D889C2" w14:textId="77777777" w:rsidR="00805F7E" w:rsidRPr="009949DF" w:rsidRDefault="00805F7E" w:rsidP="00B6554A">
      <w:pPr>
        <w:pStyle w:val="variabledefinitionChar"/>
      </w:pPr>
      <w:r w:rsidRPr="009949DF">
        <w:tab/>
      </w:r>
      <w:proofErr w:type="spellStart"/>
      <w:r w:rsidRPr="009949DF">
        <w:rPr>
          <w:i/>
          <w:iCs/>
        </w:rPr>
        <w:t>f</w:t>
      </w:r>
      <w:r w:rsidRPr="009949DF">
        <w:rPr>
          <w:i/>
          <w:iCs/>
          <w:vertAlign w:val="subscript"/>
        </w:rPr>
        <w:t>nsed</w:t>
      </w:r>
      <w:proofErr w:type="spellEnd"/>
      <w:r w:rsidRPr="009949DF">
        <w:tab/>
        <w:t>=</w:t>
      </w:r>
      <w:r w:rsidRPr="009949DF">
        <w:tab/>
        <w:t>fraction of macrophyte nitrogen uptake from sediments</w:t>
      </w:r>
    </w:p>
    <w:p w14:paraId="4329B942" w14:textId="77777777" w:rsidR="0041037A" w:rsidRPr="009949DF" w:rsidRDefault="0041037A" w:rsidP="00B6554A">
      <w:pPr>
        <w:pStyle w:val="variabledefinitionChar"/>
      </w:pPr>
      <w:r w:rsidRPr="009949DF">
        <w:tab/>
      </w:r>
      <w:r w:rsidRPr="009949DF">
        <w:rPr>
          <w:i/>
          <w:iCs/>
        </w:rPr>
        <w:sym w:font="Symbol" w:char="F064"/>
      </w:r>
      <w:r w:rsidRPr="009949DF">
        <w:rPr>
          <w:i/>
          <w:iCs/>
          <w:vertAlign w:val="subscript"/>
        </w:rPr>
        <w:t>Na</w:t>
      </w:r>
      <w:r w:rsidRPr="009949DF">
        <w:rPr>
          <w:i/>
          <w:iCs/>
        </w:rPr>
        <w:tab/>
      </w:r>
      <w:r w:rsidRPr="009949DF">
        <w:t>=</w:t>
      </w:r>
      <w:r w:rsidRPr="009949DF">
        <w:tab/>
        <w:t>algal stoichiometric coefficient for nitrogen</w:t>
      </w:r>
    </w:p>
    <w:p w14:paraId="32B4F464" w14:textId="77777777" w:rsidR="0041037A" w:rsidRPr="009949DF" w:rsidRDefault="0041037A" w:rsidP="00B6554A">
      <w:pPr>
        <w:pStyle w:val="variabledefinitionChar"/>
      </w:pPr>
      <w:r w:rsidRPr="009949DF">
        <w:tab/>
      </w:r>
      <w:r w:rsidRPr="009949DF">
        <w:rPr>
          <w:i/>
          <w:iCs/>
        </w:rPr>
        <w:sym w:font="Symbol" w:char="F064"/>
      </w:r>
      <w:r w:rsidRPr="009949DF">
        <w:rPr>
          <w:i/>
          <w:iCs/>
          <w:vertAlign w:val="subscript"/>
        </w:rPr>
        <w:t>Ne</w:t>
      </w:r>
      <w:r w:rsidRPr="009949DF">
        <w:tab/>
        <w:t>=</w:t>
      </w:r>
      <w:r w:rsidRPr="009949DF">
        <w:tab/>
      </w:r>
      <w:r w:rsidR="009949DF">
        <w:t>periphyton/</w:t>
      </w:r>
      <w:proofErr w:type="spellStart"/>
      <w:r w:rsidRPr="009949DF">
        <w:t>epiphyton</w:t>
      </w:r>
      <w:proofErr w:type="spellEnd"/>
      <w:r w:rsidRPr="009949DF">
        <w:t xml:space="preserve"> stoichiometric coefficient for nitrogen</w:t>
      </w:r>
    </w:p>
    <w:p w14:paraId="63106AE1" w14:textId="77777777" w:rsidR="004876C2" w:rsidRPr="009949DF" w:rsidRDefault="004876C2" w:rsidP="007552CD">
      <w:pPr>
        <w:pStyle w:val="variabledefinitionChar"/>
      </w:pPr>
      <w:r w:rsidRPr="009949DF">
        <w:tab/>
      </w:r>
      <w:r w:rsidRPr="009949DF">
        <w:rPr>
          <w:i/>
          <w:iCs/>
        </w:rPr>
        <w:sym w:font="Symbol" w:char="F064"/>
      </w:r>
      <w:r w:rsidRPr="009949DF">
        <w:rPr>
          <w:i/>
          <w:iCs/>
          <w:vertAlign w:val="subscript"/>
        </w:rPr>
        <w:t>Nm</w:t>
      </w:r>
      <w:r w:rsidRPr="009949DF">
        <w:tab/>
        <w:t>=</w:t>
      </w:r>
      <w:r w:rsidRPr="009949DF">
        <w:tab/>
        <w:t>macrophyte stoichiometric coefficient for nitrogen</w:t>
      </w:r>
    </w:p>
    <w:p w14:paraId="07E12FAE" w14:textId="77777777" w:rsidR="004876C2" w:rsidRPr="009949DF" w:rsidRDefault="004876C2" w:rsidP="007552CD">
      <w:pPr>
        <w:pStyle w:val="variabledefinitionChar"/>
      </w:pPr>
      <w:r w:rsidRPr="009949DF">
        <w:tab/>
      </w:r>
      <w:r w:rsidRPr="009949DF">
        <w:rPr>
          <w:i/>
          <w:iCs/>
        </w:rPr>
        <w:sym w:font="Symbol" w:char="F064"/>
      </w:r>
      <w:proofErr w:type="spellStart"/>
      <w:r w:rsidRPr="009949DF">
        <w:rPr>
          <w:i/>
          <w:iCs/>
          <w:vertAlign w:val="subscript"/>
        </w:rPr>
        <w:t>Nz</w:t>
      </w:r>
      <w:proofErr w:type="spellEnd"/>
      <w:r w:rsidRPr="009949DF">
        <w:tab/>
        <w:t>=</w:t>
      </w:r>
      <w:r w:rsidRPr="009949DF">
        <w:tab/>
        <w:t>zooplankton stoichiometric coefficient for nitrogen</w:t>
      </w:r>
    </w:p>
    <w:p w14:paraId="64EED5F0" w14:textId="77777777" w:rsidR="0041037A" w:rsidRPr="009949DF" w:rsidRDefault="0041037A" w:rsidP="007552CD">
      <w:pPr>
        <w:pStyle w:val="variabledefinitionChar"/>
      </w:pPr>
      <w:r w:rsidRPr="009949DF">
        <w:tab/>
      </w:r>
      <w:r w:rsidRPr="009949DF">
        <w:rPr>
          <w:i/>
          <w:iCs/>
        </w:rPr>
        <w:sym w:font="Symbol" w:char="F064"/>
      </w:r>
      <w:r w:rsidRPr="009949DF">
        <w:rPr>
          <w:i/>
          <w:iCs/>
          <w:vertAlign w:val="subscript"/>
        </w:rPr>
        <w:t>NOM</w:t>
      </w:r>
      <w:r w:rsidRPr="009949DF">
        <w:tab/>
        <w:t>=</w:t>
      </w:r>
      <w:r w:rsidRPr="009949DF">
        <w:tab/>
        <w:t>organic matter stoichiometric coefficient for nitrogen</w:t>
      </w:r>
    </w:p>
    <w:p w14:paraId="39924D14" w14:textId="77777777" w:rsidR="0041037A" w:rsidRPr="009949DF" w:rsidRDefault="0041037A" w:rsidP="007552CD">
      <w:pPr>
        <w:pStyle w:val="variabledefinitionChar"/>
      </w:pPr>
      <w:r w:rsidRPr="009949DF">
        <w:tab/>
      </w:r>
      <w:r w:rsidRPr="009949DF">
        <w:rPr>
          <w:i/>
          <w:iCs/>
        </w:rPr>
        <w:sym w:font="Symbol" w:char="F064"/>
      </w:r>
      <w:r w:rsidRPr="009949DF">
        <w:rPr>
          <w:i/>
          <w:iCs/>
          <w:vertAlign w:val="subscript"/>
        </w:rPr>
        <w:t>N-CBOD</w:t>
      </w:r>
      <w:r w:rsidRPr="009949DF">
        <w:tab/>
        <w:t>=</w:t>
      </w:r>
      <w:r w:rsidRPr="009949DF">
        <w:tab/>
        <w:t>CBOD stoichiometric coefficient for nitrogen</w:t>
      </w:r>
    </w:p>
    <w:p w14:paraId="3CA3B987" w14:textId="77777777" w:rsidR="0041037A" w:rsidRPr="009949DF" w:rsidRDefault="0041037A" w:rsidP="007552CD">
      <w:pPr>
        <w:pStyle w:val="variabledefinitionChar"/>
      </w:pPr>
      <w:r w:rsidRPr="009949DF">
        <w:tab/>
      </w:r>
      <w:r w:rsidRPr="009949DF">
        <w:rPr>
          <w:i/>
          <w:iCs/>
        </w:rPr>
        <w:sym w:font="Symbol" w:char="F067"/>
      </w:r>
      <w:r w:rsidRPr="009949DF">
        <w:rPr>
          <w:i/>
          <w:iCs/>
          <w:vertAlign w:val="subscript"/>
        </w:rPr>
        <w:t>NH4</w:t>
      </w:r>
      <w:r w:rsidRPr="009949DF">
        <w:tab/>
        <w:t>=</w:t>
      </w:r>
      <w:r w:rsidRPr="009949DF">
        <w:tab/>
        <w:t>temperature rate multiplier for nitrification</w:t>
      </w:r>
    </w:p>
    <w:p w14:paraId="637FC6EF" w14:textId="77777777" w:rsidR="0041037A" w:rsidRPr="009949DF" w:rsidRDefault="0041037A" w:rsidP="007552CD">
      <w:pPr>
        <w:pStyle w:val="variabledefinitionChar"/>
      </w:pPr>
      <w:r w:rsidRPr="009949DF">
        <w:lastRenderedPageBreak/>
        <w:tab/>
      </w:r>
      <w:r w:rsidRPr="009949DF">
        <w:sym w:font="Symbol" w:char="F067"/>
      </w:r>
      <w:r w:rsidRPr="009949DF">
        <w:rPr>
          <w:i/>
          <w:iCs/>
          <w:vertAlign w:val="subscript"/>
        </w:rPr>
        <w:t>OM</w:t>
      </w:r>
      <w:r w:rsidRPr="009949DF">
        <w:tab/>
        <w:t>=</w:t>
      </w:r>
      <w:r w:rsidRPr="009949DF">
        <w:tab/>
        <w:t>temperature rate multiplier for organic matter decay</w:t>
      </w:r>
    </w:p>
    <w:p w14:paraId="37FFABB2" w14:textId="77777777" w:rsidR="0041037A" w:rsidRPr="009949DF" w:rsidRDefault="0041037A" w:rsidP="007552CD">
      <w:pPr>
        <w:pStyle w:val="variabledefinitionChar"/>
        <w:rPr>
          <w:i/>
        </w:rPr>
      </w:pPr>
      <w:r w:rsidRPr="009949DF">
        <w:rPr>
          <w:i/>
        </w:rPr>
        <w:tab/>
      </w:r>
      <w:r w:rsidRPr="009949DF">
        <w:sym w:font="Symbol" w:char="F051"/>
      </w:r>
      <w:r w:rsidRPr="009949DF">
        <w:rPr>
          <w:i/>
        </w:rPr>
        <w:tab/>
        <w:t>=</w:t>
      </w:r>
      <w:r w:rsidRPr="009949DF">
        <w:rPr>
          <w:i/>
        </w:rPr>
        <w:tab/>
      </w:r>
      <w:r w:rsidRPr="009949DF">
        <w:t xml:space="preserve">temperature rate multiplier for CBOD decay </w:t>
      </w:r>
    </w:p>
    <w:p w14:paraId="666AA294" w14:textId="77777777" w:rsidR="0041037A" w:rsidRPr="009949DF" w:rsidRDefault="0041037A" w:rsidP="007552CD">
      <w:pPr>
        <w:pStyle w:val="variabledefinitionChar"/>
      </w:pPr>
      <w:r w:rsidRPr="009949DF">
        <w:tab/>
      </w:r>
      <w:r w:rsidRPr="009949DF">
        <w:rPr>
          <w:i/>
          <w:iCs/>
        </w:rPr>
        <w:t>R</w:t>
      </w:r>
      <w:r w:rsidRPr="009949DF">
        <w:rPr>
          <w:i/>
          <w:iCs/>
          <w:vertAlign w:val="subscript"/>
        </w:rPr>
        <w:t>CBOD</w:t>
      </w:r>
      <w:r w:rsidRPr="009949DF">
        <w:tab/>
        <w:t>=</w:t>
      </w:r>
      <w:r w:rsidRPr="009949DF">
        <w:tab/>
        <w:t>ratio of 5-day CBOD to ultimate CBOD</w:t>
      </w:r>
    </w:p>
    <w:p w14:paraId="23EBFC95" w14:textId="77777777" w:rsidR="0041037A" w:rsidRPr="009949DF" w:rsidRDefault="0041037A" w:rsidP="007552CD">
      <w:pPr>
        <w:pStyle w:val="variabledefinitionChar"/>
      </w:pPr>
      <w:r w:rsidRPr="009949DF">
        <w:tab/>
      </w:r>
      <w:r w:rsidRPr="009949DF">
        <w:rPr>
          <w:i/>
          <w:iCs/>
        </w:rPr>
        <w:t>P</w:t>
      </w:r>
      <w:r w:rsidRPr="009949DF">
        <w:rPr>
          <w:i/>
          <w:iCs/>
          <w:vertAlign w:val="subscript"/>
        </w:rPr>
        <w:t>NH4</w:t>
      </w:r>
      <w:r w:rsidRPr="009949DF">
        <w:t xml:space="preserve"> </w:t>
      </w:r>
      <w:r w:rsidRPr="009949DF">
        <w:tab/>
        <w:t>=</w:t>
      </w:r>
      <w:r w:rsidRPr="009949DF">
        <w:tab/>
        <w:t>ammonium preference factor</w:t>
      </w:r>
    </w:p>
    <w:p w14:paraId="2F459A6D" w14:textId="1CDDE6CA" w:rsidR="0041037A" w:rsidRPr="00DE317F" w:rsidRDefault="0041037A" w:rsidP="007552CD">
      <w:pPr>
        <w:pStyle w:val="variabledefinitionChar"/>
      </w:pPr>
      <w:r w:rsidRPr="009949DF">
        <w:tab/>
      </w:r>
      <w:proofErr w:type="spellStart"/>
      <w:r w:rsidRPr="009949DF">
        <w:rPr>
          <w:i/>
          <w:iCs/>
        </w:rPr>
        <w:t>K</w:t>
      </w:r>
      <w:r w:rsidRPr="009949DF">
        <w:rPr>
          <w:i/>
          <w:iCs/>
          <w:vertAlign w:val="subscript"/>
        </w:rPr>
        <w:t>NOx</w:t>
      </w:r>
      <w:proofErr w:type="spellEnd"/>
      <w:r w:rsidRPr="009949DF">
        <w:tab/>
        <w:t>=</w:t>
      </w:r>
      <w:r w:rsidRPr="009949DF">
        <w:tab/>
        <w:t>nitrate</w:t>
      </w:r>
      <w:r w:rsidRPr="009949DF">
        <w:noBreakHyphen/>
        <w:t xml:space="preserve">nitrogen decay rate, </w:t>
      </w:r>
      <w:proofErr w:type="gramStart"/>
      <w:r w:rsidR="00DE317F" w:rsidRPr="00F20C7F">
        <w:rPr>
          <w:iCs/>
        </w:rPr>
        <w:t>sec</w:t>
      </w:r>
      <w:r w:rsidR="00DE317F" w:rsidRPr="00F20C7F">
        <w:rPr>
          <w:iCs/>
          <w:vertAlign w:val="superscript"/>
        </w:rPr>
        <w:t>-1</w:t>
      </w:r>
      <w:proofErr w:type="gramEnd"/>
    </w:p>
    <w:p w14:paraId="1C420737" w14:textId="77777777" w:rsidR="0041037A" w:rsidRPr="009949DF" w:rsidRDefault="0041037A" w:rsidP="007552CD">
      <w:pPr>
        <w:pStyle w:val="variabledefinitionChar"/>
      </w:pPr>
      <w:r w:rsidRPr="009949DF">
        <w:tab/>
      </w:r>
      <w:r w:rsidRPr="009949DF">
        <w:rPr>
          <w:i/>
          <w:iCs/>
        </w:rPr>
        <w:t>K</w:t>
      </w:r>
      <w:r w:rsidRPr="009949DF">
        <w:rPr>
          <w:i/>
          <w:iCs/>
          <w:vertAlign w:val="subscript"/>
        </w:rPr>
        <w:t>NH4</w:t>
      </w:r>
      <w:r w:rsidRPr="009949DF">
        <w:tab/>
        <w:t>=</w:t>
      </w:r>
      <w:r w:rsidRPr="009949DF">
        <w:tab/>
        <w:t xml:space="preserve">ammonium decay rate, </w:t>
      </w:r>
      <w:proofErr w:type="gramStart"/>
      <w:r w:rsidRPr="00FD06F0">
        <w:rPr>
          <w:iCs/>
        </w:rPr>
        <w:t>sec</w:t>
      </w:r>
      <w:r w:rsidRPr="00FD06F0">
        <w:rPr>
          <w:iCs/>
          <w:vertAlign w:val="superscript"/>
        </w:rPr>
        <w:t>-1</w:t>
      </w:r>
      <w:proofErr w:type="gramEnd"/>
    </w:p>
    <w:p w14:paraId="2C1B84A0" w14:textId="77777777" w:rsidR="0041037A" w:rsidRPr="009949DF" w:rsidRDefault="0041037A" w:rsidP="007552CD">
      <w:pPr>
        <w:pStyle w:val="variabledefinitionChar"/>
      </w:pPr>
      <w:r w:rsidRPr="009949DF">
        <w:tab/>
      </w:r>
      <w:r w:rsidRPr="009949DF">
        <w:rPr>
          <w:i/>
          <w:iCs/>
        </w:rPr>
        <w:t>K</w:t>
      </w:r>
      <w:r w:rsidRPr="009949DF">
        <w:rPr>
          <w:i/>
          <w:iCs/>
          <w:vertAlign w:val="subscript"/>
        </w:rPr>
        <w:t>ar</w:t>
      </w:r>
      <w:r w:rsidRPr="009949DF">
        <w:tab/>
        <w:t>=</w:t>
      </w:r>
      <w:r w:rsidRPr="009949DF">
        <w:tab/>
        <w:t xml:space="preserve">algal dark respiration rate, </w:t>
      </w:r>
      <w:proofErr w:type="gramStart"/>
      <w:r w:rsidRPr="00FD06F0">
        <w:rPr>
          <w:iCs/>
        </w:rPr>
        <w:t>sec</w:t>
      </w:r>
      <w:r w:rsidRPr="00FD06F0">
        <w:rPr>
          <w:iCs/>
          <w:vertAlign w:val="superscript"/>
        </w:rPr>
        <w:t>-1</w:t>
      </w:r>
      <w:proofErr w:type="gramEnd"/>
      <w:r w:rsidRPr="009949DF">
        <w:t xml:space="preserve"> </w:t>
      </w:r>
    </w:p>
    <w:p w14:paraId="36BBB815" w14:textId="77777777" w:rsidR="0041037A" w:rsidRPr="00CE1E74" w:rsidRDefault="0041037A" w:rsidP="007552CD">
      <w:pPr>
        <w:pStyle w:val="variabledefinitionChar"/>
        <w:rPr>
          <w:iCs/>
        </w:rPr>
      </w:pPr>
      <w:r w:rsidRPr="009949DF">
        <w:tab/>
      </w:r>
      <w:proofErr w:type="spellStart"/>
      <w:r w:rsidRPr="009949DF">
        <w:rPr>
          <w:i/>
          <w:iCs/>
        </w:rPr>
        <w:t>K</w:t>
      </w:r>
      <w:r w:rsidRPr="009949DF">
        <w:rPr>
          <w:i/>
          <w:iCs/>
          <w:vertAlign w:val="subscript"/>
        </w:rPr>
        <w:t>ag</w:t>
      </w:r>
      <w:proofErr w:type="spellEnd"/>
      <w:r w:rsidRPr="009949DF">
        <w:tab/>
        <w:t>=</w:t>
      </w:r>
      <w:r w:rsidRPr="009949DF">
        <w:tab/>
        <w:t xml:space="preserve">algal growth rate, </w:t>
      </w:r>
      <w:proofErr w:type="gramStart"/>
      <w:r w:rsidRPr="00FD06F0">
        <w:rPr>
          <w:iCs/>
        </w:rPr>
        <w:t>sec</w:t>
      </w:r>
      <w:r w:rsidRPr="00FD06F0">
        <w:rPr>
          <w:iCs/>
          <w:vertAlign w:val="superscript"/>
        </w:rPr>
        <w:t>-1</w:t>
      </w:r>
      <w:proofErr w:type="gramEnd"/>
      <w:r w:rsidRPr="00DE317F">
        <w:rPr>
          <w:iCs/>
        </w:rPr>
        <w:t xml:space="preserve"> </w:t>
      </w:r>
    </w:p>
    <w:p w14:paraId="5A91BBD1" w14:textId="77777777" w:rsidR="004876C2" w:rsidRPr="00CE1E74" w:rsidRDefault="004876C2" w:rsidP="007552CD">
      <w:pPr>
        <w:pStyle w:val="variabledefinitionChar"/>
        <w:rPr>
          <w:iCs/>
        </w:rPr>
      </w:pPr>
      <w:r w:rsidRPr="009949DF">
        <w:tab/>
      </w:r>
      <w:proofErr w:type="spellStart"/>
      <w:r w:rsidRPr="009949DF">
        <w:rPr>
          <w:i/>
          <w:iCs/>
        </w:rPr>
        <w:t>K</w:t>
      </w:r>
      <w:r w:rsidRPr="009949DF">
        <w:rPr>
          <w:i/>
          <w:iCs/>
          <w:vertAlign w:val="subscript"/>
        </w:rPr>
        <w:t>mg</w:t>
      </w:r>
      <w:proofErr w:type="spellEnd"/>
      <w:r w:rsidRPr="009949DF">
        <w:tab/>
        <w:t>=</w:t>
      </w:r>
      <w:r w:rsidRPr="009949DF">
        <w:tab/>
        <w:t xml:space="preserve">macrophyte growth rate, </w:t>
      </w:r>
      <w:proofErr w:type="gramStart"/>
      <w:r w:rsidRPr="00FD06F0">
        <w:rPr>
          <w:iCs/>
        </w:rPr>
        <w:t>sec</w:t>
      </w:r>
      <w:r w:rsidRPr="00FD06F0">
        <w:rPr>
          <w:iCs/>
          <w:vertAlign w:val="superscript"/>
        </w:rPr>
        <w:t>-1</w:t>
      </w:r>
      <w:proofErr w:type="gramEnd"/>
      <w:r w:rsidRPr="00DE317F">
        <w:rPr>
          <w:iCs/>
        </w:rPr>
        <w:t xml:space="preserve"> </w:t>
      </w:r>
    </w:p>
    <w:p w14:paraId="23DF37FD" w14:textId="77777777" w:rsidR="0028275D" w:rsidRPr="00CE1E74" w:rsidRDefault="0028275D" w:rsidP="007552CD">
      <w:pPr>
        <w:pStyle w:val="variabledefinitionChar"/>
        <w:rPr>
          <w:iCs/>
        </w:rPr>
      </w:pPr>
      <w:r w:rsidRPr="009949DF">
        <w:tab/>
      </w:r>
      <w:proofErr w:type="spellStart"/>
      <w:r w:rsidRPr="009949DF">
        <w:rPr>
          <w:i/>
          <w:iCs/>
        </w:rPr>
        <w:t>K</w:t>
      </w:r>
      <w:r w:rsidRPr="009949DF">
        <w:rPr>
          <w:i/>
          <w:iCs/>
          <w:vertAlign w:val="subscript"/>
        </w:rPr>
        <w:t>mr</w:t>
      </w:r>
      <w:proofErr w:type="spellEnd"/>
      <w:r w:rsidRPr="009949DF">
        <w:tab/>
        <w:t>=</w:t>
      </w:r>
      <w:r w:rsidRPr="009949DF">
        <w:tab/>
        <w:t xml:space="preserve">macrophyte respiration rate, </w:t>
      </w:r>
      <w:proofErr w:type="gramStart"/>
      <w:r w:rsidRPr="00FD06F0">
        <w:rPr>
          <w:iCs/>
        </w:rPr>
        <w:t>sec</w:t>
      </w:r>
      <w:r w:rsidRPr="00FD06F0">
        <w:rPr>
          <w:iCs/>
          <w:vertAlign w:val="superscript"/>
        </w:rPr>
        <w:t>-1</w:t>
      </w:r>
      <w:proofErr w:type="gramEnd"/>
      <w:r w:rsidRPr="00DE317F">
        <w:rPr>
          <w:iCs/>
        </w:rPr>
        <w:t xml:space="preserve"> </w:t>
      </w:r>
    </w:p>
    <w:p w14:paraId="4573B070" w14:textId="77777777" w:rsidR="004876C2" w:rsidRPr="00CE1E74" w:rsidRDefault="004876C2" w:rsidP="007552CD">
      <w:pPr>
        <w:pStyle w:val="variabledefinitionChar"/>
        <w:rPr>
          <w:iCs/>
        </w:rPr>
      </w:pPr>
      <w:r w:rsidRPr="009949DF">
        <w:tab/>
      </w:r>
      <w:proofErr w:type="spellStart"/>
      <w:r w:rsidRPr="009949DF">
        <w:rPr>
          <w:i/>
          <w:iCs/>
        </w:rPr>
        <w:t>K</w:t>
      </w:r>
      <w:r w:rsidRPr="009949DF">
        <w:rPr>
          <w:i/>
          <w:iCs/>
          <w:vertAlign w:val="subscript"/>
        </w:rPr>
        <w:t>zr</w:t>
      </w:r>
      <w:proofErr w:type="spellEnd"/>
      <w:r w:rsidRPr="009949DF">
        <w:tab/>
        <w:t>=</w:t>
      </w:r>
      <w:r w:rsidRPr="009949DF">
        <w:tab/>
        <w:t xml:space="preserve">zooplankton respiration rate, </w:t>
      </w:r>
      <w:proofErr w:type="gramStart"/>
      <w:r w:rsidRPr="00FD06F0">
        <w:rPr>
          <w:iCs/>
        </w:rPr>
        <w:t>sec</w:t>
      </w:r>
      <w:r w:rsidRPr="00FD06F0">
        <w:rPr>
          <w:iCs/>
          <w:vertAlign w:val="superscript"/>
        </w:rPr>
        <w:t>-1</w:t>
      </w:r>
      <w:proofErr w:type="gramEnd"/>
      <w:r w:rsidRPr="00DE317F">
        <w:rPr>
          <w:iCs/>
        </w:rPr>
        <w:t xml:space="preserve"> </w:t>
      </w:r>
    </w:p>
    <w:p w14:paraId="02449621" w14:textId="77777777" w:rsidR="0041037A" w:rsidRPr="00DE317F" w:rsidRDefault="0041037A" w:rsidP="007552CD">
      <w:pPr>
        <w:pStyle w:val="variabledefinitionChar"/>
        <w:rPr>
          <w:iCs/>
        </w:rPr>
      </w:pPr>
      <w:r w:rsidRPr="009949DF">
        <w:tab/>
      </w:r>
      <w:r w:rsidRPr="009949DF">
        <w:rPr>
          <w:i/>
          <w:iCs/>
        </w:rPr>
        <w:t>K</w:t>
      </w:r>
      <w:r w:rsidRPr="009949DF">
        <w:rPr>
          <w:i/>
          <w:iCs/>
          <w:vertAlign w:val="subscript"/>
        </w:rPr>
        <w:t>LDOM</w:t>
      </w:r>
      <w:r w:rsidRPr="009949DF">
        <w:tab/>
        <w:t>=</w:t>
      </w:r>
      <w:r w:rsidRPr="009949DF">
        <w:tab/>
        <w:t>la</w:t>
      </w:r>
      <w:r w:rsidRPr="009949DF">
        <w:softHyphen/>
        <w:t xml:space="preserve">bile DOM decay rate, </w:t>
      </w:r>
      <w:proofErr w:type="gramStart"/>
      <w:r w:rsidRPr="00FD06F0">
        <w:rPr>
          <w:iCs/>
        </w:rPr>
        <w:t>sec</w:t>
      </w:r>
      <w:r w:rsidRPr="00FD06F0">
        <w:rPr>
          <w:iCs/>
          <w:vertAlign w:val="superscript"/>
        </w:rPr>
        <w:t>-1</w:t>
      </w:r>
      <w:proofErr w:type="gramEnd"/>
    </w:p>
    <w:p w14:paraId="1C401082" w14:textId="77777777" w:rsidR="0041037A" w:rsidRPr="00DE317F" w:rsidRDefault="0041037A" w:rsidP="007552CD">
      <w:pPr>
        <w:pStyle w:val="variabledefinitionChar"/>
        <w:rPr>
          <w:iCs/>
        </w:rPr>
      </w:pPr>
      <w:r w:rsidRPr="009949DF">
        <w:tab/>
      </w:r>
      <w:r w:rsidRPr="009949DF">
        <w:rPr>
          <w:i/>
          <w:iCs/>
        </w:rPr>
        <w:t>K</w:t>
      </w:r>
      <w:r w:rsidRPr="009949DF">
        <w:rPr>
          <w:i/>
          <w:iCs/>
          <w:vertAlign w:val="subscript"/>
        </w:rPr>
        <w:t>RDOM</w:t>
      </w:r>
      <w:r w:rsidRPr="009949DF">
        <w:tab/>
        <w:t>=</w:t>
      </w:r>
      <w:r w:rsidRPr="009949DF">
        <w:tab/>
        <w:t xml:space="preserve">refractory DOM decay rate, </w:t>
      </w:r>
      <w:proofErr w:type="gramStart"/>
      <w:r w:rsidRPr="00FD06F0">
        <w:rPr>
          <w:iCs/>
        </w:rPr>
        <w:t>sec</w:t>
      </w:r>
      <w:r w:rsidRPr="00FD06F0">
        <w:rPr>
          <w:iCs/>
          <w:vertAlign w:val="superscript"/>
        </w:rPr>
        <w:t>-1</w:t>
      </w:r>
      <w:proofErr w:type="gramEnd"/>
    </w:p>
    <w:p w14:paraId="60C61E9F" w14:textId="77777777" w:rsidR="0041037A" w:rsidRPr="00DE317F" w:rsidRDefault="0041037A" w:rsidP="007552CD">
      <w:pPr>
        <w:pStyle w:val="variabledefinitionChar"/>
        <w:rPr>
          <w:iCs/>
        </w:rPr>
      </w:pPr>
      <w:r w:rsidRPr="009949DF">
        <w:tab/>
      </w:r>
      <w:r w:rsidRPr="009949DF">
        <w:rPr>
          <w:i/>
          <w:iCs/>
        </w:rPr>
        <w:t>K</w:t>
      </w:r>
      <w:r w:rsidRPr="009949DF">
        <w:rPr>
          <w:i/>
          <w:iCs/>
          <w:vertAlign w:val="subscript"/>
        </w:rPr>
        <w:t>LPOM</w:t>
      </w:r>
      <w:r w:rsidRPr="009949DF">
        <w:tab/>
        <w:t>=</w:t>
      </w:r>
      <w:r w:rsidRPr="009949DF">
        <w:tab/>
        <w:t xml:space="preserve">labile POM decay rate, </w:t>
      </w:r>
      <w:proofErr w:type="gramStart"/>
      <w:r w:rsidRPr="00FD06F0">
        <w:rPr>
          <w:iCs/>
        </w:rPr>
        <w:t>sec</w:t>
      </w:r>
      <w:r w:rsidRPr="00FD06F0">
        <w:rPr>
          <w:iCs/>
          <w:vertAlign w:val="superscript"/>
        </w:rPr>
        <w:t>-1</w:t>
      </w:r>
      <w:proofErr w:type="gramEnd"/>
    </w:p>
    <w:p w14:paraId="2B91B0F9" w14:textId="77777777" w:rsidR="0041037A" w:rsidRPr="009949DF" w:rsidRDefault="0041037A" w:rsidP="007552CD">
      <w:pPr>
        <w:pStyle w:val="variabledefinitionChar"/>
        <w:rPr>
          <w:i/>
          <w:vertAlign w:val="superscript"/>
        </w:rPr>
      </w:pPr>
      <w:r w:rsidRPr="009949DF">
        <w:tab/>
      </w:r>
      <w:r w:rsidRPr="009949DF">
        <w:rPr>
          <w:i/>
          <w:iCs/>
        </w:rPr>
        <w:t>K</w:t>
      </w:r>
      <w:r w:rsidRPr="009949DF">
        <w:rPr>
          <w:i/>
          <w:iCs/>
          <w:vertAlign w:val="subscript"/>
        </w:rPr>
        <w:t>RPOM</w:t>
      </w:r>
      <w:r w:rsidRPr="009949DF">
        <w:tab/>
        <w:t>=</w:t>
      </w:r>
      <w:r w:rsidRPr="009949DF">
        <w:tab/>
        <w:t xml:space="preserve">refractory POM decay rate, </w:t>
      </w:r>
      <w:proofErr w:type="gramStart"/>
      <w:r w:rsidRPr="00FD06F0">
        <w:rPr>
          <w:iCs/>
        </w:rPr>
        <w:t>sec</w:t>
      </w:r>
      <w:r w:rsidRPr="00FD06F0">
        <w:rPr>
          <w:iCs/>
          <w:vertAlign w:val="superscript"/>
        </w:rPr>
        <w:t>-1</w:t>
      </w:r>
      <w:proofErr w:type="gramEnd"/>
    </w:p>
    <w:p w14:paraId="0F3F19ED" w14:textId="77777777" w:rsidR="0041037A" w:rsidRPr="009949DF" w:rsidRDefault="0041037A" w:rsidP="00FD06F0">
      <w:pPr>
        <w:pStyle w:val="NormalText"/>
      </w:pPr>
      <w:r w:rsidRPr="009949DF">
        <w:tab/>
      </w:r>
      <w:r w:rsidRPr="009949DF">
        <w:rPr>
          <w:iCs/>
        </w:rPr>
        <w:t>K</w:t>
      </w:r>
      <w:r w:rsidRPr="009949DF">
        <w:rPr>
          <w:iCs/>
          <w:vertAlign w:val="subscript"/>
        </w:rPr>
        <w:t>CBOD</w:t>
      </w:r>
      <w:r w:rsidRPr="009949DF">
        <w:tab/>
        <w:t>=</w:t>
      </w:r>
      <w:r w:rsidRPr="009949DF">
        <w:tab/>
        <w:t xml:space="preserve">CBOD decay rate, </w:t>
      </w:r>
      <w:proofErr w:type="gramStart"/>
      <w:r w:rsidRPr="009949DF">
        <w:t>sec</w:t>
      </w:r>
      <w:r w:rsidRPr="009949DF">
        <w:rPr>
          <w:vertAlign w:val="superscript"/>
        </w:rPr>
        <w:t>-1</w:t>
      </w:r>
      <w:proofErr w:type="gramEnd"/>
    </w:p>
    <w:p w14:paraId="02D247EF" w14:textId="77777777" w:rsidR="0041037A" w:rsidRPr="009949DF" w:rsidRDefault="0041037A" w:rsidP="00FD06F0">
      <w:pPr>
        <w:pStyle w:val="NormalText"/>
        <w:rPr>
          <w:vertAlign w:val="superscript"/>
        </w:rPr>
      </w:pPr>
      <w:r w:rsidRPr="009949DF">
        <w:tab/>
      </w:r>
      <w:proofErr w:type="spellStart"/>
      <w:r w:rsidRPr="009949DF">
        <w:rPr>
          <w:iCs/>
        </w:rPr>
        <w:t>K</w:t>
      </w:r>
      <w:r w:rsidRPr="009949DF">
        <w:rPr>
          <w:iCs/>
          <w:vertAlign w:val="subscript"/>
        </w:rPr>
        <w:t>sed</w:t>
      </w:r>
      <w:proofErr w:type="spellEnd"/>
      <w:r w:rsidRPr="009949DF">
        <w:tab/>
        <w:t>=</w:t>
      </w:r>
      <w:r w:rsidRPr="009949DF">
        <w:tab/>
        <w:t xml:space="preserve">sediment decay rate, </w:t>
      </w:r>
      <w:proofErr w:type="gramStart"/>
      <w:r w:rsidRPr="009949DF">
        <w:t>sec</w:t>
      </w:r>
      <w:r w:rsidRPr="009949DF">
        <w:rPr>
          <w:vertAlign w:val="superscript"/>
        </w:rPr>
        <w:t>-1</w:t>
      </w:r>
      <w:proofErr w:type="gramEnd"/>
    </w:p>
    <w:p w14:paraId="581E3D17" w14:textId="77777777" w:rsidR="0041037A" w:rsidRPr="009949DF" w:rsidRDefault="0041037A" w:rsidP="00FD06F0">
      <w:pPr>
        <w:pStyle w:val="NormalText"/>
      </w:pPr>
      <w:r w:rsidRPr="009949DF">
        <w:tab/>
      </w:r>
      <w:r w:rsidRPr="009949DF">
        <w:rPr>
          <w:iCs/>
        </w:rPr>
        <w:t>SOD</w:t>
      </w:r>
      <w:r w:rsidRPr="009949DF">
        <w:rPr>
          <w:iCs/>
          <w:vertAlign w:val="subscript"/>
        </w:rPr>
        <w:t>NH4</w:t>
      </w:r>
      <w:r w:rsidRPr="009949DF">
        <w:tab/>
        <w:t>=</w:t>
      </w:r>
      <w:r w:rsidRPr="009949DF">
        <w:tab/>
        <w:t>sediment ammonium release rate, g m</w:t>
      </w:r>
      <w:r w:rsidRPr="009949DF">
        <w:rPr>
          <w:vertAlign w:val="superscript"/>
        </w:rPr>
        <w:t>-2</w:t>
      </w:r>
      <w:r w:rsidRPr="009949DF">
        <w:t xml:space="preserve"> sec</w:t>
      </w:r>
      <w:r w:rsidRPr="009949DF">
        <w:rPr>
          <w:vertAlign w:val="superscript"/>
        </w:rPr>
        <w:t>-1</w:t>
      </w:r>
    </w:p>
    <w:p w14:paraId="1B1A8E13" w14:textId="77777777" w:rsidR="0041037A" w:rsidRPr="009949DF" w:rsidRDefault="0041037A" w:rsidP="00FD06F0">
      <w:pPr>
        <w:pStyle w:val="NormalText"/>
      </w:pPr>
      <w:r w:rsidRPr="009949DF">
        <w:tab/>
      </w:r>
      <w:r w:rsidRPr="009949DF">
        <w:sym w:font="Symbol" w:char="F046"/>
      </w:r>
      <w:r w:rsidRPr="009949DF">
        <w:rPr>
          <w:iCs/>
          <w:vertAlign w:val="subscript"/>
        </w:rPr>
        <w:t>ISS</w:t>
      </w:r>
      <w:r w:rsidRPr="009949DF">
        <w:tab/>
        <w:t>=</w:t>
      </w:r>
      <w:r w:rsidRPr="009949DF">
        <w:tab/>
        <w:t>inorganic suspended solids concentration, g m</w:t>
      </w:r>
      <w:r w:rsidRPr="009949DF">
        <w:rPr>
          <w:vertAlign w:val="superscript"/>
        </w:rPr>
        <w:t>-3</w:t>
      </w:r>
    </w:p>
    <w:p w14:paraId="64C93CE7" w14:textId="77777777" w:rsidR="0041037A" w:rsidRPr="009949DF" w:rsidRDefault="0041037A" w:rsidP="00FD06F0">
      <w:pPr>
        <w:pStyle w:val="NormalText"/>
      </w:pPr>
      <w:r w:rsidRPr="009949DF">
        <w:tab/>
      </w:r>
      <w:r w:rsidRPr="009949DF">
        <w:sym w:font="Symbol" w:char="F046"/>
      </w:r>
      <w:r w:rsidRPr="009949DF">
        <w:rPr>
          <w:iCs/>
          <w:vertAlign w:val="subscript"/>
        </w:rPr>
        <w:t>NH4</w:t>
      </w:r>
      <w:r w:rsidRPr="009949DF">
        <w:tab/>
        <w:t>=</w:t>
      </w:r>
      <w:r w:rsidRPr="009949DF">
        <w:tab/>
        <w:t>ammonium concentration, g m</w:t>
      </w:r>
      <w:r w:rsidRPr="009949DF">
        <w:rPr>
          <w:vertAlign w:val="superscript"/>
        </w:rPr>
        <w:t>-3</w:t>
      </w:r>
    </w:p>
    <w:p w14:paraId="17324722" w14:textId="77777777" w:rsidR="0041037A" w:rsidRPr="009949DF" w:rsidRDefault="0041037A" w:rsidP="00FD06F0">
      <w:pPr>
        <w:pStyle w:val="NormalText"/>
      </w:pPr>
      <w:r w:rsidRPr="009949DF">
        <w:tab/>
      </w:r>
      <w:r w:rsidRPr="009949DF">
        <w:sym w:font="Symbol" w:char="F046"/>
      </w:r>
      <w:r w:rsidRPr="009949DF">
        <w:rPr>
          <w:iCs/>
          <w:vertAlign w:val="subscript"/>
        </w:rPr>
        <w:t>a</w:t>
      </w:r>
      <w:r w:rsidRPr="009949DF">
        <w:tab/>
        <w:t>=</w:t>
      </w:r>
      <w:r w:rsidRPr="009949DF">
        <w:tab/>
        <w:t>algal concentration, g m</w:t>
      </w:r>
      <w:r w:rsidRPr="009949DF">
        <w:rPr>
          <w:vertAlign w:val="superscript"/>
        </w:rPr>
        <w:t>-3</w:t>
      </w:r>
    </w:p>
    <w:p w14:paraId="7EDF9553" w14:textId="77777777" w:rsidR="0041037A" w:rsidRPr="009949DF" w:rsidRDefault="0041037A" w:rsidP="00FD06F0">
      <w:pPr>
        <w:pStyle w:val="NormalText"/>
      </w:pPr>
      <w:r w:rsidRPr="009949DF">
        <w:sym w:font="Symbol" w:char="F046"/>
      </w:r>
      <w:r w:rsidRPr="009949DF">
        <w:rPr>
          <w:iCs/>
          <w:vertAlign w:val="subscript"/>
        </w:rPr>
        <w:t>LDOM</w:t>
      </w:r>
      <w:r w:rsidRPr="009949DF">
        <w:tab/>
        <w:t>=</w:t>
      </w:r>
      <w:r w:rsidRPr="009949DF">
        <w:tab/>
        <w:t>labile DOM concentration, g m</w:t>
      </w:r>
      <w:r w:rsidRPr="009949DF">
        <w:rPr>
          <w:vertAlign w:val="superscript"/>
        </w:rPr>
        <w:t>-3</w:t>
      </w:r>
    </w:p>
    <w:p w14:paraId="62709746" w14:textId="77777777" w:rsidR="0041037A" w:rsidRPr="009949DF" w:rsidRDefault="0041037A" w:rsidP="00FD06F0">
      <w:pPr>
        <w:pStyle w:val="NormalText"/>
        <w:rPr>
          <w:vertAlign w:val="superscript"/>
        </w:rPr>
      </w:pPr>
      <w:r w:rsidRPr="009949DF">
        <w:tab/>
      </w:r>
      <w:r w:rsidRPr="009949DF">
        <w:sym w:font="Symbol" w:char="F046"/>
      </w:r>
      <w:r w:rsidRPr="009949DF">
        <w:rPr>
          <w:iCs/>
          <w:vertAlign w:val="subscript"/>
        </w:rPr>
        <w:t>RDOM</w:t>
      </w:r>
      <w:r w:rsidRPr="009949DF">
        <w:tab/>
        <w:t>=</w:t>
      </w:r>
      <w:r w:rsidRPr="009949DF">
        <w:tab/>
        <w:t>refractory DOM concentration, g m</w:t>
      </w:r>
      <w:r w:rsidRPr="009949DF">
        <w:rPr>
          <w:vertAlign w:val="superscript"/>
        </w:rPr>
        <w:t>-3</w:t>
      </w:r>
    </w:p>
    <w:p w14:paraId="146837AB" w14:textId="77777777" w:rsidR="0041037A" w:rsidRPr="009949DF" w:rsidRDefault="0041037A" w:rsidP="00FD06F0">
      <w:pPr>
        <w:pStyle w:val="NormalText"/>
      </w:pPr>
      <w:r w:rsidRPr="009949DF">
        <w:tab/>
      </w:r>
      <w:r w:rsidRPr="009949DF">
        <w:sym w:font="Symbol" w:char="F046"/>
      </w:r>
      <w:r w:rsidRPr="009949DF">
        <w:rPr>
          <w:iCs/>
          <w:vertAlign w:val="subscript"/>
        </w:rPr>
        <w:t>LPOM</w:t>
      </w:r>
      <w:r w:rsidRPr="009949DF">
        <w:tab/>
        <w:t>=</w:t>
      </w:r>
      <w:r w:rsidRPr="009949DF">
        <w:tab/>
        <w:t>labile POM concentration, g m</w:t>
      </w:r>
      <w:r w:rsidRPr="009949DF">
        <w:rPr>
          <w:vertAlign w:val="superscript"/>
        </w:rPr>
        <w:t>-3</w:t>
      </w:r>
    </w:p>
    <w:p w14:paraId="7D2C496C" w14:textId="77777777" w:rsidR="0041037A" w:rsidRPr="009949DF" w:rsidRDefault="0041037A" w:rsidP="00FD06F0">
      <w:pPr>
        <w:pStyle w:val="NormalText"/>
      </w:pPr>
      <w:r w:rsidRPr="009949DF">
        <w:tab/>
      </w:r>
      <w:r w:rsidRPr="009949DF">
        <w:sym w:font="Symbol" w:char="F046"/>
      </w:r>
      <w:r w:rsidRPr="009949DF">
        <w:rPr>
          <w:iCs/>
          <w:vertAlign w:val="subscript"/>
        </w:rPr>
        <w:t>RPOM</w:t>
      </w:r>
      <w:r w:rsidRPr="009949DF">
        <w:tab/>
        <w:t>=</w:t>
      </w:r>
      <w:r w:rsidRPr="009949DF">
        <w:tab/>
        <w:t>refractory POM concentration, g m</w:t>
      </w:r>
      <w:r w:rsidRPr="009949DF">
        <w:rPr>
          <w:vertAlign w:val="superscript"/>
        </w:rPr>
        <w:t>-3</w:t>
      </w:r>
    </w:p>
    <w:p w14:paraId="2709BE2E" w14:textId="77777777" w:rsidR="0041037A" w:rsidRPr="009949DF" w:rsidRDefault="0041037A" w:rsidP="00FD06F0">
      <w:pPr>
        <w:pStyle w:val="NormalText"/>
      </w:pPr>
      <w:r w:rsidRPr="009949DF">
        <w:sym w:font="Symbol" w:char="F046"/>
      </w:r>
      <w:r w:rsidRPr="009949DF">
        <w:rPr>
          <w:iCs/>
          <w:vertAlign w:val="subscript"/>
        </w:rPr>
        <w:t>CBOD</w:t>
      </w:r>
      <w:r w:rsidRPr="009949DF">
        <w:tab/>
      </w:r>
      <w:r w:rsidRPr="009949DF">
        <w:tab/>
        <w:t>=</w:t>
      </w:r>
      <w:r w:rsidRPr="009949DF">
        <w:tab/>
        <w:t>CBOD concentration, g m</w:t>
      </w:r>
      <w:r w:rsidRPr="009949DF">
        <w:rPr>
          <w:vertAlign w:val="superscript"/>
        </w:rPr>
        <w:t>-3</w:t>
      </w:r>
    </w:p>
    <w:p w14:paraId="3BD1AD9F" w14:textId="77777777" w:rsidR="00373468" w:rsidRPr="009949DF" w:rsidRDefault="00373468" w:rsidP="00FD06F0">
      <w:pPr>
        <w:pStyle w:val="NormalText"/>
      </w:pPr>
      <w:r w:rsidRPr="009949DF">
        <w:sym w:font="Symbol" w:char="F046"/>
      </w:r>
      <w:r w:rsidRPr="009949DF">
        <w:rPr>
          <w:iCs/>
          <w:vertAlign w:val="subscript"/>
        </w:rPr>
        <w:t>macro</w:t>
      </w:r>
      <w:r w:rsidRPr="009949DF">
        <w:tab/>
      </w:r>
      <w:r w:rsidRPr="009949DF">
        <w:tab/>
        <w:t>=</w:t>
      </w:r>
      <w:r w:rsidRPr="009949DF">
        <w:tab/>
        <w:t>macrophyte concentration, g m</w:t>
      </w:r>
      <w:r w:rsidRPr="009949DF">
        <w:rPr>
          <w:vertAlign w:val="superscript"/>
        </w:rPr>
        <w:t>-3</w:t>
      </w:r>
    </w:p>
    <w:p w14:paraId="75FE8E77" w14:textId="77777777" w:rsidR="00373468" w:rsidRPr="009949DF" w:rsidRDefault="00373468" w:rsidP="007552CD">
      <w:pPr>
        <w:pStyle w:val="variabledefinitionChar"/>
      </w:pPr>
      <w:r w:rsidRPr="009949DF">
        <w:sym w:font="Symbol" w:char="F046"/>
      </w:r>
      <w:r w:rsidRPr="009949DF">
        <w:rPr>
          <w:i/>
          <w:iCs/>
          <w:vertAlign w:val="subscript"/>
        </w:rPr>
        <w:t>zoo</w:t>
      </w:r>
      <w:r w:rsidRPr="009949DF">
        <w:tab/>
      </w:r>
      <w:r w:rsidRPr="009949DF">
        <w:tab/>
        <w:t>=</w:t>
      </w:r>
      <w:r w:rsidRPr="009949DF">
        <w:tab/>
        <w:t xml:space="preserve">zooplankton concentration, </w:t>
      </w:r>
      <w:r w:rsidRPr="00FD06F0">
        <w:rPr>
          <w:iCs/>
        </w:rPr>
        <w:t>g m</w:t>
      </w:r>
      <w:r w:rsidRPr="00FD06F0">
        <w:rPr>
          <w:iCs/>
          <w:vertAlign w:val="superscript"/>
        </w:rPr>
        <w:t>-3</w:t>
      </w:r>
    </w:p>
    <w:p w14:paraId="41AC660A" w14:textId="77777777" w:rsidR="0041037A" w:rsidRPr="009949DF" w:rsidRDefault="0041037A" w:rsidP="007552CD">
      <w:pPr>
        <w:pStyle w:val="variabledefinitionChar"/>
      </w:pPr>
      <w:r w:rsidRPr="009949DF">
        <w:tab/>
      </w:r>
      <w:r w:rsidRPr="009949DF">
        <w:sym w:font="Symbol" w:char="F046"/>
      </w:r>
      <w:r w:rsidRPr="009949DF">
        <w:rPr>
          <w:i/>
          <w:iCs/>
          <w:vertAlign w:val="subscript"/>
        </w:rPr>
        <w:t>sed</w:t>
      </w:r>
      <w:r w:rsidRPr="009949DF">
        <w:tab/>
        <w:t>=</w:t>
      </w:r>
      <w:r w:rsidRPr="009949DF">
        <w:tab/>
        <w:t xml:space="preserve">organic sediment concentration, </w:t>
      </w:r>
      <w:r w:rsidRPr="00FD06F0">
        <w:rPr>
          <w:iCs/>
        </w:rPr>
        <w:t>g m</w:t>
      </w:r>
      <w:r w:rsidRPr="00FD06F0">
        <w:rPr>
          <w:iCs/>
          <w:vertAlign w:val="superscript"/>
        </w:rPr>
        <w:t>-3</w:t>
      </w:r>
    </w:p>
    <w:p w14:paraId="0DD35C63" w14:textId="77777777" w:rsidR="0041037A" w:rsidRPr="009949DF" w:rsidRDefault="0041037A" w:rsidP="007552CD">
      <w:pPr>
        <w:pStyle w:val="BodyText2"/>
      </w:pPr>
    </w:p>
    <w:p w14:paraId="008BF1C6" w14:textId="74DFDCD4" w:rsidR="00565A4A" w:rsidRPr="009949DF" w:rsidRDefault="0041037A" w:rsidP="007552CD">
      <w:pPr>
        <w:pStyle w:val="BodyText"/>
      </w:pPr>
      <w:r w:rsidRPr="009949DF">
        <w:t>and the rate terms are evaluated in subroutine AMMONIUM.  As with phospho</w:t>
      </w:r>
      <w:r w:rsidRPr="009949DF">
        <w:softHyphen/>
        <w:t>rus, 0-order sediment release only occurs when dissolved oxygen is less than a minimum value</w:t>
      </w:r>
      <w:r w:rsidR="009949DF">
        <w:t xml:space="preserve"> as determined by the transition from aerobic to anaerobic processes</w:t>
      </w:r>
      <w:r w:rsidRPr="009949DF">
        <w:t xml:space="preserve">.  Either a </w:t>
      </w:r>
      <w:r w:rsidR="00152886">
        <w:t>zero-</w:t>
      </w:r>
      <w:r w:rsidRPr="009949DF">
        <w:t xml:space="preserve"> or </w:t>
      </w:r>
      <w:r w:rsidR="00152886">
        <w:t xml:space="preserve">first </w:t>
      </w:r>
      <w:r w:rsidRPr="009949DF">
        <w:t>order pro</w:t>
      </w:r>
      <w:r w:rsidRPr="009949DF">
        <w:softHyphen/>
        <w:t>cess or a combi</w:t>
      </w:r>
      <w:r w:rsidRPr="009949DF">
        <w:softHyphen/>
        <w:t>nation of both may be used for sediment ammonium release.</w:t>
      </w:r>
      <w:r w:rsidR="00565A4A" w:rsidRPr="009949DF">
        <w:t xml:space="preserve"> </w:t>
      </w:r>
      <w:bookmarkStart w:id="611" w:name="_Toc2506313"/>
      <w:r w:rsidR="009949DF">
        <w:t xml:space="preserve">Also, the sediment diagenesis model computes ammonium release during anaerobic conditions. </w:t>
      </w:r>
      <w:r w:rsidR="00565A4A" w:rsidRPr="009949DF">
        <w:t>In the model, the ammoni</w:t>
      </w:r>
      <w:r w:rsidR="009949DF">
        <w:t>um</w:t>
      </w:r>
      <w:r w:rsidR="00565A4A" w:rsidRPr="009949DF">
        <w:t xml:space="preserve"> concentration is in units of NH</w:t>
      </w:r>
      <w:r w:rsidR="00565A4A" w:rsidRPr="009949DF">
        <w:rPr>
          <w:vertAlign w:val="subscript"/>
        </w:rPr>
        <w:t>4</w:t>
      </w:r>
      <w:r w:rsidR="00565A4A" w:rsidRPr="009949DF">
        <w:t xml:space="preserve"> as N.</w:t>
      </w:r>
    </w:p>
    <w:p w14:paraId="13C6E810" w14:textId="77777777" w:rsidR="0041037A" w:rsidRPr="00B7030B" w:rsidRDefault="0041037A" w:rsidP="007552CD">
      <w:pPr>
        <w:pStyle w:val="BodyText2"/>
        <w:sectPr w:rsidR="0041037A" w:rsidRPr="00B7030B">
          <w:headerReference w:type="even" r:id="rId377"/>
          <w:headerReference w:type="default" r:id="rId378"/>
          <w:footerReference w:type="even" r:id="rId379"/>
          <w:footerReference w:type="default" r:id="rId380"/>
          <w:endnotePr>
            <w:numFmt w:val="decimal"/>
          </w:endnotePr>
          <w:type w:val="continuous"/>
          <w:pgSz w:w="12240" w:h="15840" w:code="1"/>
          <w:pgMar w:top="1728" w:right="1440" w:bottom="1728" w:left="2160" w:header="1008" w:footer="1008" w:gutter="0"/>
          <w:paperSrc w:first="100" w:other="100"/>
          <w:pgNumType w:chapStyle="7"/>
          <w:cols w:space="720"/>
        </w:sectPr>
      </w:pPr>
    </w:p>
    <w:p w14:paraId="50C16AF4" w14:textId="77777777" w:rsidR="0041037A" w:rsidRPr="00B7030B" w:rsidRDefault="0041037A" w:rsidP="007A3922">
      <w:pPr>
        <w:pStyle w:val="Heading2"/>
      </w:pPr>
      <w:bookmarkStart w:id="612" w:name="_Toc48573643"/>
      <w:r w:rsidRPr="00B7030B">
        <w:t>Nitrate</w:t>
      </w:r>
      <w:bookmarkEnd w:id="611"/>
      <w:r w:rsidRPr="00B7030B">
        <w:t>-Nitrite</w:t>
      </w:r>
      <w:bookmarkEnd w:id="612"/>
    </w:p>
    <w:p w14:paraId="27310060" w14:textId="77777777" w:rsidR="0041037A" w:rsidRPr="00366743" w:rsidRDefault="0041037A" w:rsidP="007A3922">
      <w:pPr>
        <w:pStyle w:val="BodyText"/>
      </w:pPr>
      <w:r w:rsidRPr="00366743">
        <w:t>This compartment represents nitrate plus nitrite.  Nitrite is an interme</w:t>
      </w:r>
      <w:r w:rsidRPr="00366743">
        <w:softHyphen/>
        <w:t>diate product in nitrifica</w:t>
      </w:r>
      <w:r w:rsidRPr="00366743">
        <w:softHyphen/>
        <w:t xml:space="preserve">tion between ammonium and nitrate.  Nitrate </w:t>
      </w:r>
      <w:r w:rsidR="00366743">
        <w:t>can be</w:t>
      </w:r>
      <w:r w:rsidRPr="00366743">
        <w:t xml:space="preserve"> used as a source of nitrogen for algae and </w:t>
      </w:r>
      <w:r w:rsidR="001A5227">
        <w:t>periphyton/</w:t>
      </w:r>
      <w:proofErr w:type="spellStart"/>
      <w:r w:rsidRPr="00366743">
        <w:t>epiphyton</w:t>
      </w:r>
      <w:proofErr w:type="spellEnd"/>
      <w:r w:rsidRPr="00366743">
        <w:t xml:space="preserve"> during photo</w:t>
      </w:r>
      <w:r w:rsidRPr="00366743">
        <w:softHyphen/>
        <w:t>synthesis</w:t>
      </w:r>
      <w:r w:rsidR="00366743">
        <w:t xml:space="preserve"> based on the ammonia-nitrate preference factor for set for each </w:t>
      </w:r>
      <w:r w:rsidRPr="00366743">
        <w:t>alga</w:t>
      </w:r>
      <w:r w:rsidR="001A5227">
        <w:t>l</w:t>
      </w:r>
      <w:r w:rsidRPr="00366743">
        <w:t xml:space="preserve"> and periphyton</w:t>
      </w:r>
      <w:r w:rsidR="00366743">
        <w:t xml:space="preserve"> group</w:t>
      </w:r>
      <w:r w:rsidRPr="00366743">
        <w:t>.</w:t>
      </w:r>
    </w:p>
    <w:p w14:paraId="1DE82A0F" w14:textId="77777777" w:rsidR="0041037A" w:rsidRPr="00366743" w:rsidRDefault="0041037A" w:rsidP="00B6554A">
      <w:pPr>
        <w:pStyle w:val="BodyText"/>
      </w:pPr>
      <w:r w:rsidRPr="00366743">
        <w:t>Nitrogen may be the limiting nutrient for algae in systems with high phosphorus loadings or in estuar</w:t>
      </w:r>
      <w:r w:rsidRPr="00366743">
        <w:softHyphen/>
        <w:t xml:space="preserve">ies.  Some species of </w:t>
      </w:r>
      <w:r w:rsidR="00366743">
        <w:t>cyanobacteria</w:t>
      </w:r>
      <w:r w:rsidRPr="00366743">
        <w:t xml:space="preserve"> </w:t>
      </w:r>
      <w:r w:rsidR="001A5227">
        <w:t>can</w:t>
      </w:r>
      <w:r w:rsidRPr="00366743">
        <w:t xml:space="preserve"> fix atmospheric nitrogen for use in photosyn</w:t>
      </w:r>
      <w:r w:rsidRPr="00366743">
        <w:softHyphen/>
        <w:t>thesis.  This process can be included by setting the nitrogen half-saturation concentration for algal growth to zero.</w:t>
      </w:r>
    </w:p>
    <w:p w14:paraId="6EA24A5A" w14:textId="77777777" w:rsidR="0041037A" w:rsidRPr="00B7030B" w:rsidRDefault="00E108E0">
      <w:pPr>
        <w:pStyle w:val="Diagram"/>
        <w:rPr>
          <w:rFonts w:asciiTheme="minorHAnsi" w:hAnsiTheme="minorHAnsi"/>
        </w:rPr>
      </w:pPr>
      <w:r w:rsidRPr="00E108E0">
        <w:rPr>
          <w:rFonts w:asciiTheme="minorHAnsi" w:hAnsiTheme="minorHAnsi"/>
          <w:noProof/>
        </w:rPr>
        <w:object w:dxaOrig="6510" w:dyaOrig="3195" w14:anchorId="1642D75D">
          <v:shape id="_x0000_i1131" type="#_x0000_t75" alt="" style="width:325.9pt;height:161.7pt;mso-width-percent:0;mso-height-percent:0;mso-width-percent:0;mso-height-percent:0" o:ole="">
            <v:imagedata r:id="rId381" o:title=""/>
          </v:shape>
          <o:OLEObject Type="Embed" ProgID="Word.Picture.8" ShapeID="_x0000_i1131" DrawAspect="Content" ObjectID="_1721314856" r:id="rId382"/>
        </w:object>
      </w:r>
    </w:p>
    <w:p w14:paraId="630B54C8" w14:textId="59C44DB7" w:rsidR="0041037A" w:rsidRPr="008D74FE" w:rsidRDefault="0041037A" w:rsidP="007A3922">
      <w:pPr>
        <w:pStyle w:val="Caption"/>
      </w:pPr>
      <w:bookmarkStart w:id="613" w:name="_Ref15456535"/>
      <w:bookmarkStart w:id="614" w:name="_Toc48573796"/>
      <w:r w:rsidRPr="008D74FE">
        <w:t xml:space="preserve">Figure </w:t>
      </w:r>
      <w:r w:rsidR="00000000">
        <w:fldChar w:fldCharType="begin"/>
      </w:r>
      <w:r w:rsidR="00000000">
        <w:instrText xml:space="preserve"> SEQ Figure \* ARABIC </w:instrText>
      </w:r>
      <w:r w:rsidR="00000000">
        <w:fldChar w:fldCharType="separate"/>
      </w:r>
      <w:r w:rsidR="00A95042" w:rsidRPr="00FD06F0">
        <w:rPr>
          <w:noProof/>
        </w:rPr>
        <w:t>84</w:t>
      </w:r>
      <w:r w:rsidR="00000000">
        <w:rPr>
          <w:noProof/>
        </w:rPr>
        <w:fldChar w:fldCharType="end"/>
      </w:r>
      <w:bookmarkEnd w:id="613"/>
      <w:r w:rsidRPr="008D74FE">
        <w:t>.  Internal flux between nitrate + nitrite and other compartments.</w:t>
      </w:r>
      <w:bookmarkEnd w:id="614"/>
    </w:p>
    <w:p w14:paraId="44C060B0" w14:textId="1EEB306A" w:rsidR="0041037A" w:rsidRPr="00366743" w:rsidRDefault="0041037A" w:rsidP="00FD06F0">
      <w:pPr>
        <w:pStyle w:val="BodyText"/>
        <w:keepNext/>
      </w:pPr>
      <w:r w:rsidRPr="00366743">
        <w:t xml:space="preserve">Referring to </w:t>
      </w:r>
      <w:r w:rsidR="003B7E39" w:rsidRPr="00366743">
        <w:fldChar w:fldCharType="begin"/>
      </w:r>
      <w:r w:rsidR="003B7E39" w:rsidRPr="00366743">
        <w:instrText xml:space="preserve"> REF _Ref15456535 \h  \* MERGEFORMAT </w:instrText>
      </w:r>
      <w:r w:rsidR="003B7E39" w:rsidRPr="00366743">
        <w:fldChar w:fldCharType="separate"/>
      </w:r>
      <w:r w:rsidR="00A95042" w:rsidRPr="00A95042">
        <w:rPr>
          <w:rStyle w:val="Figurehyperlink"/>
        </w:rPr>
        <w:t>Figure 84</w:t>
      </w:r>
      <w:r w:rsidR="003B7E39" w:rsidRPr="00366743">
        <w:fldChar w:fldCharType="end"/>
      </w:r>
      <w:r w:rsidRPr="00366743">
        <w:t>, the rate equation for nitrate-nitrite is:</w:t>
      </w:r>
    </w:p>
    <w:p w14:paraId="234A0639" w14:textId="6AEA84D8" w:rsidR="0041037A" w:rsidRPr="00B7030B" w:rsidRDefault="0041037A">
      <w:pPr>
        <w:pStyle w:val="equation"/>
        <w:rPr>
          <w:rFonts w:asciiTheme="minorHAnsi" w:hAnsiTheme="minorHAnsi"/>
        </w:rPr>
      </w:pPr>
      <w:r w:rsidRPr="00B7030B">
        <w:rPr>
          <w:rFonts w:asciiTheme="minorHAnsi" w:hAnsiTheme="minorHAnsi"/>
        </w:rPr>
        <w:tab/>
      </w:r>
      <w:r w:rsidR="00E108E0" w:rsidRPr="00E108E0">
        <w:rPr>
          <w:rFonts w:asciiTheme="minorHAnsi" w:hAnsiTheme="minorHAnsi"/>
          <w:noProof/>
          <w:position w:val="-72"/>
        </w:rPr>
        <w:object w:dxaOrig="5700" w:dyaOrig="1560" w14:anchorId="2CCD74FA">
          <v:shape id="_x0000_i1130" type="#_x0000_t75" alt="" style="width:300pt;height:82.75pt;mso-width-percent:0;mso-height-percent:0;mso-width-percent:0;mso-height-percent:0" o:ole="" fillcolor="window">
            <v:imagedata r:id="rId383" o:title=""/>
          </v:shape>
          <o:OLEObject Type="Embed" ProgID="Equation.3" ShapeID="_x0000_i1130" DrawAspect="Content" ObjectID="_1721314857" r:id="rId384"/>
        </w:object>
      </w:r>
      <w:r w:rsidRPr="00B7030B">
        <w:rPr>
          <w:rFonts w:asciiTheme="minorHAnsi" w:hAnsiTheme="minorHAnsi"/>
        </w:rPr>
        <w:tab/>
      </w:r>
      <w:r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111</w:t>
      </w:r>
      <w:r w:rsidR="00A41B27">
        <w:rPr>
          <w:rFonts w:asciiTheme="minorHAnsi" w:hAnsiTheme="minorHAnsi"/>
          <w:b/>
          <w:bCs/>
        </w:rPr>
        <w:fldChar w:fldCharType="end"/>
      </w:r>
      <w:r w:rsidRPr="00B7030B">
        <w:rPr>
          <w:rFonts w:asciiTheme="minorHAnsi" w:hAnsiTheme="minorHAnsi"/>
          <w:b/>
          <w:bCs/>
        </w:rPr>
        <w:t>)</w:t>
      </w:r>
    </w:p>
    <w:p w14:paraId="69DD7AB7" w14:textId="77777777" w:rsidR="0041037A" w:rsidRPr="00366743" w:rsidRDefault="0041037A" w:rsidP="00FD06F0">
      <w:pPr>
        <w:pStyle w:val="where"/>
      </w:pPr>
      <w:r w:rsidRPr="00366743">
        <w:t>where:</w:t>
      </w:r>
    </w:p>
    <w:p w14:paraId="70B9BFA7" w14:textId="77777777" w:rsidR="0041037A" w:rsidRPr="00366743" w:rsidRDefault="0041037A" w:rsidP="007A3922">
      <w:pPr>
        <w:pStyle w:val="variabledefinitionChar"/>
      </w:pPr>
      <w:r w:rsidRPr="00366743">
        <w:tab/>
      </w:r>
      <w:r w:rsidR="0000709B" w:rsidRPr="00366743">
        <w:sym w:font="Symbol" w:char="F067"/>
      </w:r>
      <w:r w:rsidRPr="00366743">
        <w:rPr>
          <w:i/>
          <w:iCs/>
          <w:vertAlign w:val="subscript"/>
        </w:rPr>
        <w:t>NH4</w:t>
      </w:r>
      <w:r w:rsidRPr="00366743">
        <w:tab/>
        <w:t>=</w:t>
      </w:r>
      <w:r w:rsidRPr="00366743">
        <w:tab/>
        <w:t>temperature rate multiplier for nitrification</w:t>
      </w:r>
    </w:p>
    <w:p w14:paraId="20FA6F91" w14:textId="77777777" w:rsidR="0041037A" w:rsidRPr="00366743" w:rsidRDefault="0041037A" w:rsidP="00B6554A">
      <w:pPr>
        <w:pStyle w:val="variabledefinitionChar"/>
      </w:pPr>
      <w:r w:rsidRPr="00366743">
        <w:tab/>
      </w:r>
      <w:r w:rsidR="0000709B" w:rsidRPr="00366743">
        <w:sym w:font="Symbol" w:char="F067"/>
      </w:r>
      <w:r w:rsidRPr="00366743">
        <w:rPr>
          <w:i/>
          <w:iCs/>
          <w:vertAlign w:val="subscript"/>
        </w:rPr>
        <w:t>NOx</w:t>
      </w:r>
      <w:r w:rsidRPr="00366743">
        <w:tab/>
        <w:t>=</w:t>
      </w:r>
      <w:r w:rsidRPr="00366743">
        <w:tab/>
        <w:t>temperature rate multiplier for denitrification</w:t>
      </w:r>
    </w:p>
    <w:p w14:paraId="4296D7EE" w14:textId="77777777" w:rsidR="0041037A" w:rsidRPr="00366743" w:rsidRDefault="0041037A" w:rsidP="00B6554A">
      <w:pPr>
        <w:pStyle w:val="variabledefinitionChar"/>
      </w:pPr>
      <w:r w:rsidRPr="00366743">
        <w:tab/>
      </w:r>
      <w:r w:rsidR="0000709B" w:rsidRPr="00366743">
        <w:sym w:font="Symbol" w:char="F064"/>
      </w:r>
      <w:r w:rsidRPr="00366743">
        <w:rPr>
          <w:i/>
          <w:iCs/>
          <w:vertAlign w:val="subscript"/>
        </w:rPr>
        <w:t>Ne</w:t>
      </w:r>
      <w:r w:rsidRPr="00366743">
        <w:tab/>
        <w:t>=</w:t>
      </w:r>
      <w:r w:rsidRPr="00366743">
        <w:tab/>
      </w:r>
      <w:proofErr w:type="spellStart"/>
      <w:r w:rsidRPr="00366743">
        <w:t>epiphyton</w:t>
      </w:r>
      <w:proofErr w:type="spellEnd"/>
      <w:r w:rsidRPr="00366743">
        <w:t xml:space="preserve"> stoichiometric coefficient for nitrogen</w:t>
      </w:r>
    </w:p>
    <w:p w14:paraId="2FE69F87" w14:textId="77777777" w:rsidR="0041037A" w:rsidRPr="00366743" w:rsidRDefault="0041037A" w:rsidP="00B6554A">
      <w:pPr>
        <w:pStyle w:val="variabledefinitionChar"/>
      </w:pPr>
      <w:r w:rsidRPr="00366743">
        <w:tab/>
      </w:r>
      <w:r w:rsidR="0000709B" w:rsidRPr="00366743">
        <w:sym w:font="Symbol" w:char="F064"/>
      </w:r>
      <w:r w:rsidRPr="00366743">
        <w:rPr>
          <w:i/>
          <w:iCs/>
          <w:vertAlign w:val="subscript"/>
        </w:rPr>
        <w:t>Na</w:t>
      </w:r>
      <w:r w:rsidRPr="00366743">
        <w:tab/>
        <w:t>=</w:t>
      </w:r>
      <w:r w:rsidRPr="00366743">
        <w:tab/>
        <w:t>algal stoichiometric coefficient for nitrogen</w:t>
      </w:r>
    </w:p>
    <w:p w14:paraId="3D82BE42" w14:textId="77777777" w:rsidR="0041037A" w:rsidRPr="00366743" w:rsidRDefault="0041037A" w:rsidP="007552CD">
      <w:pPr>
        <w:pStyle w:val="variabledefinitionChar"/>
      </w:pPr>
      <w:r w:rsidRPr="00366743">
        <w:tab/>
      </w:r>
      <w:r w:rsidRPr="00366743">
        <w:rPr>
          <w:i/>
          <w:iCs/>
        </w:rPr>
        <w:t>P</w:t>
      </w:r>
      <w:r w:rsidRPr="00366743">
        <w:rPr>
          <w:i/>
          <w:iCs/>
          <w:vertAlign w:val="subscript"/>
        </w:rPr>
        <w:t>NH4</w:t>
      </w:r>
      <w:r w:rsidRPr="00366743">
        <w:tab/>
        <w:t xml:space="preserve">= </w:t>
      </w:r>
      <w:r w:rsidRPr="00366743">
        <w:tab/>
        <w:t>ammonium preference factor</w:t>
      </w:r>
    </w:p>
    <w:p w14:paraId="5BC9B700" w14:textId="77777777" w:rsidR="0041037A" w:rsidRPr="00366743" w:rsidRDefault="0041037A" w:rsidP="00FD06F0">
      <w:pPr>
        <w:pStyle w:val="NormalText"/>
        <w:rPr>
          <w:vertAlign w:val="superscript"/>
        </w:rPr>
      </w:pPr>
      <w:r w:rsidRPr="00366743">
        <w:tab/>
      </w:r>
      <w:r w:rsidRPr="00366743">
        <w:rPr>
          <w:iCs/>
        </w:rPr>
        <w:t>K</w:t>
      </w:r>
      <w:r w:rsidRPr="00366743">
        <w:rPr>
          <w:iCs/>
          <w:vertAlign w:val="subscript"/>
        </w:rPr>
        <w:t>NH4</w:t>
      </w:r>
      <w:r w:rsidRPr="00366743">
        <w:tab/>
        <w:t>=</w:t>
      </w:r>
      <w:r w:rsidRPr="00366743">
        <w:tab/>
        <w:t xml:space="preserve">nitrification rate, </w:t>
      </w:r>
      <w:proofErr w:type="gramStart"/>
      <w:r w:rsidRPr="00366743">
        <w:t>sec</w:t>
      </w:r>
      <w:r w:rsidRPr="00366743">
        <w:rPr>
          <w:vertAlign w:val="superscript"/>
        </w:rPr>
        <w:t>-1</w:t>
      </w:r>
      <w:proofErr w:type="gramEnd"/>
    </w:p>
    <w:p w14:paraId="647E70B6" w14:textId="77777777" w:rsidR="0041037A" w:rsidRPr="00366743" w:rsidRDefault="0041037A" w:rsidP="00FD06F0">
      <w:pPr>
        <w:pStyle w:val="NormalText"/>
        <w:rPr>
          <w:vertAlign w:val="superscript"/>
        </w:rPr>
      </w:pPr>
      <w:r w:rsidRPr="00366743">
        <w:tab/>
      </w:r>
      <w:proofErr w:type="spellStart"/>
      <w:r w:rsidRPr="00366743">
        <w:rPr>
          <w:iCs/>
        </w:rPr>
        <w:t>K</w:t>
      </w:r>
      <w:r w:rsidRPr="00366743">
        <w:rPr>
          <w:iCs/>
          <w:vertAlign w:val="subscript"/>
        </w:rPr>
        <w:t>NOx</w:t>
      </w:r>
      <w:proofErr w:type="spellEnd"/>
      <w:r w:rsidRPr="00366743">
        <w:tab/>
        <w:t>=</w:t>
      </w:r>
      <w:r w:rsidRPr="00366743">
        <w:tab/>
        <w:t xml:space="preserve">denitrification rate, </w:t>
      </w:r>
      <w:proofErr w:type="gramStart"/>
      <w:r w:rsidRPr="00366743">
        <w:t>sec</w:t>
      </w:r>
      <w:r w:rsidRPr="00366743">
        <w:rPr>
          <w:vertAlign w:val="superscript"/>
        </w:rPr>
        <w:t>-1</w:t>
      </w:r>
      <w:proofErr w:type="gramEnd"/>
    </w:p>
    <w:p w14:paraId="61B6DDAB" w14:textId="77777777" w:rsidR="0041037A" w:rsidRPr="00366743" w:rsidRDefault="0041037A" w:rsidP="00FD06F0">
      <w:pPr>
        <w:pStyle w:val="NormalText"/>
      </w:pPr>
      <w:r w:rsidRPr="00366743">
        <w:tab/>
      </w:r>
      <w:proofErr w:type="spellStart"/>
      <w:r w:rsidRPr="00366743">
        <w:rPr>
          <w:iCs/>
        </w:rPr>
        <w:t>K</w:t>
      </w:r>
      <w:r w:rsidRPr="00366743">
        <w:rPr>
          <w:iCs/>
          <w:vertAlign w:val="subscript"/>
        </w:rPr>
        <w:t>ag</w:t>
      </w:r>
      <w:proofErr w:type="spellEnd"/>
      <w:r w:rsidRPr="00366743">
        <w:tab/>
        <w:t>=</w:t>
      </w:r>
      <w:r w:rsidRPr="00366743">
        <w:tab/>
        <w:t xml:space="preserve">algal growth rate, </w:t>
      </w:r>
      <w:proofErr w:type="gramStart"/>
      <w:r w:rsidRPr="00366743">
        <w:t>sec</w:t>
      </w:r>
      <w:r w:rsidRPr="00366743">
        <w:rPr>
          <w:vertAlign w:val="superscript"/>
        </w:rPr>
        <w:t>-1</w:t>
      </w:r>
      <w:proofErr w:type="gramEnd"/>
      <w:r w:rsidRPr="00366743">
        <w:t xml:space="preserve"> </w:t>
      </w:r>
    </w:p>
    <w:p w14:paraId="3F62C402" w14:textId="77777777" w:rsidR="0041037A" w:rsidRPr="00366743" w:rsidRDefault="0041037A" w:rsidP="00FD06F0">
      <w:pPr>
        <w:pStyle w:val="NormalText"/>
      </w:pPr>
      <w:r w:rsidRPr="00366743">
        <w:tab/>
      </w:r>
      <w:r w:rsidRPr="00366743">
        <w:sym w:font="Symbol" w:char="F077"/>
      </w:r>
      <w:r w:rsidRPr="00366743">
        <w:rPr>
          <w:vertAlign w:val="subscript"/>
        </w:rPr>
        <w:t>NOx</w:t>
      </w:r>
      <w:r w:rsidRPr="00366743">
        <w:rPr>
          <w:vertAlign w:val="subscript"/>
        </w:rPr>
        <w:tab/>
      </w:r>
      <w:r w:rsidRPr="00366743">
        <w:t>=</w:t>
      </w:r>
      <w:r w:rsidRPr="00366743">
        <w:tab/>
        <w:t xml:space="preserve">sediment transfer velocity, m </w:t>
      </w:r>
      <w:proofErr w:type="gramStart"/>
      <w:r w:rsidRPr="00366743">
        <w:t>sec</w:t>
      </w:r>
      <w:r w:rsidRPr="00366743">
        <w:rPr>
          <w:vertAlign w:val="superscript"/>
        </w:rPr>
        <w:t>-1</w:t>
      </w:r>
      <w:proofErr w:type="gramEnd"/>
      <w:r w:rsidRPr="00366743">
        <w:t xml:space="preserve"> </w:t>
      </w:r>
    </w:p>
    <w:p w14:paraId="4B06673A" w14:textId="77777777" w:rsidR="0041037A" w:rsidRPr="00366743" w:rsidRDefault="0000709B" w:rsidP="00FD06F0">
      <w:pPr>
        <w:pStyle w:val="NormalText"/>
      </w:pPr>
      <w:r w:rsidRPr="00366743">
        <w:t xml:space="preserve">    </w:t>
      </w:r>
      <w:r w:rsidRPr="00366743">
        <w:sym w:font="Symbol" w:char="F046"/>
      </w:r>
      <w:r w:rsidR="0041037A" w:rsidRPr="00366743">
        <w:rPr>
          <w:iCs/>
          <w:vertAlign w:val="subscript"/>
        </w:rPr>
        <w:t>NH4</w:t>
      </w:r>
      <w:r w:rsidR="0041037A" w:rsidRPr="00366743">
        <w:tab/>
        <w:t>=</w:t>
      </w:r>
      <w:r w:rsidR="0041037A" w:rsidRPr="00366743">
        <w:tab/>
        <w:t>ammonia</w:t>
      </w:r>
      <w:r w:rsidR="0041037A" w:rsidRPr="00366743">
        <w:noBreakHyphen/>
        <w:t>nitrogen concentration, g m</w:t>
      </w:r>
      <w:r w:rsidR="0041037A" w:rsidRPr="00366743">
        <w:rPr>
          <w:vertAlign w:val="superscript"/>
        </w:rPr>
        <w:t>-3</w:t>
      </w:r>
    </w:p>
    <w:p w14:paraId="4FB3087E" w14:textId="77777777" w:rsidR="0041037A" w:rsidRPr="00366743" w:rsidRDefault="0041037A" w:rsidP="00FD06F0">
      <w:pPr>
        <w:pStyle w:val="NormalText"/>
      </w:pPr>
      <w:r w:rsidRPr="00366743">
        <w:tab/>
      </w:r>
      <w:r w:rsidR="0000709B" w:rsidRPr="00366743">
        <w:sym w:font="Symbol" w:char="F046"/>
      </w:r>
      <w:r w:rsidRPr="00366743">
        <w:rPr>
          <w:iCs/>
          <w:vertAlign w:val="subscript"/>
        </w:rPr>
        <w:t>NOx</w:t>
      </w:r>
      <w:r w:rsidRPr="00366743">
        <w:tab/>
        <w:t>=</w:t>
      </w:r>
      <w:r w:rsidRPr="00366743">
        <w:tab/>
        <w:t>nitrate</w:t>
      </w:r>
      <w:r w:rsidRPr="00366743">
        <w:noBreakHyphen/>
        <w:t>nitrogen concentration, g m</w:t>
      </w:r>
      <w:r w:rsidRPr="00366743">
        <w:rPr>
          <w:vertAlign w:val="superscript"/>
        </w:rPr>
        <w:t>-3</w:t>
      </w:r>
    </w:p>
    <w:p w14:paraId="22599D3F" w14:textId="77777777" w:rsidR="0041037A" w:rsidRPr="00366743" w:rsidRDefault="0041037A" w:rsidP="00FD06F0">
      <w:pPr>
        <w:pStyle w:val="NormalText"/>
      </w:pPr>
      <w:r w:rsidRPr="00366743">
        <w:tab/>
      </w:r>
      <w:r w:rsidR="0000709B" w:rsidRPr="00366743">
        <w:sym w:font="Symbol" w:char="F046"/>
      </w:r>
      <w:r w:rsidRPr="00366743">
        <w:rPr>
          <w:iCs/>
          <w:vertAlign w:val="subscript"/>
        </w:rPr>
        <w:t>a</w:t>
      </w:r>
      <w:r w:rsidRPr="00366743">
        <w:tab/>
        <w:t>=</w:t>
      </w:r>
      <w:r w:rsidRPr="00366743">
        <w:tab/>
        <w:t>algal concentration, g m</w:t>
      </w:r>
      <w:r w:rsidRPr="00366743">
        <w:rPr>
          <w:vertAlign w:val="superscript"/>
        </w:rPr>
        <w:t>-3</w:t>
      </w:r>
    </w:p>
    <w:p w14:paraId="62F23AB3" w14:textId="77777777" w:rsidR="0041037A" w:rsidRPr="00366743" w:rsidRDefault="0041037A" w:rsidP="007552CD">
      <w:pPr>
        <w:pStyle w:val="BodyText2"/>
      </w:pPr>
    </w:p>
    <w:p w14:paraId="01C2C371" w14:textId="5971C6AA" w:rsidR="0041037A" w:rsidRPr="00366743" w:rsidRDefault="0041037A" w:rsidP="007552CD">
      <w:pPr>
        <w:pStyle w:val="BodyText"/>
      </w:pPr>
      <w:r w:rsidRPr="00366743">
        <w:t>and the rate terms are evaluated in subroutine NITRATE.  Nitrification is only allowed to occur if oxygen is present</w:t>
      </w:r>
      <w:r w:rsidR="003D099B">
        <w:t xml:space="preserve"> and is gradually decreased as oxygen is depleted, and d</w:t>
      </w:r>
      <w:r w:rsidRPr="00366743">
        <w:t>enitrification is allowed</w:t>
      </w:r>
      <w:r w:rsidR="003D099B">
        <w:t xml:space="preserve"> to occur as oxygen is depleted </w:t>
      </w:r>
      <w:r w:rsidR="00366743">
        <w:t>based on the transition from aerobic to anaerobic processes (see Dissolved Oxygen</w:t>
      </w:r>
      <w:r w:rsidR="003D099B">
        <w:t xml:space="preserve"> where the transition to anaerobic processes follows a Monod approach</w:t>
      </w:r>
      <w:r w:rsidR="00366743">
        <w:t>)</w:t>
      </w:r>
      <w:r w:rsidRPr="00366743">
        <w:t>.</w:t>
      </w:r>
      <w:r w:rsidR="00565A4A" w:rsidRPr="00366743">
        <w:t xml:space="preserve"> In the model, the nitrate</w:t>
      </w:r>
      <w:r w:rsidR="009E4266">
        <w:t xml:space="preserve"> </w:t>
      </w:r>
      <w:r w:rsidR="00565A4A" w:rsidRPr="00366743">
        <w:t>+</w:t>
      </w:r>
      <w:r w:rsidR="009E4266">
        <w:t xml:space="preserve"> </w:t>
      </w:r>
      <w:r w:rsidR="00565A4A" w:rsidRPr="00366743">
        <w:t>nitrite concentration is in units of NO</w:t>
      </w:r>
      <w:r w:rsidR="00565A4A" w:rsidRPr="00366743">
        <w:rPr>
          <w:vertAlign w:val="subscript"/>
        </w:rPr>
        <w:t>3</w:t>
      </w:r>
      <w:r w:rsidR="00565A4A" w:rsidRPr="00366743">
        <w:t xml:space="preserve"> + NO</w:t>
      </w:r>
      <w:r w:rsidR="00565A4A" w:rsidRPr="00366743">
        <w:rPr>
          <w:vertAlign w:val="subscript"/>
        </w:rPr>
        <w:t>2</w:t>
      </w:r>
      <w:r w:rsidR="00565A4A" w:rsidRPr="00366743">
        <w:t xml:space="preserve"> as N.</w:t>
      </w:r>
    </w:p>
    <w:p w14:paraId="27D0746F" w14:textId="77777777" w:rsidR="0041037A" w:rsidRPr="00B7030B" w:rsidRDefault="0041037A" w:rsidP="007552CD">
      <w:pPr>
        <w:pStyle w:val="BodyText2"/>
        <w:sectPr w:rsidR="0041037A" w:rsidRPr="00B7030B">
          <w:headerReference w:type="even" r:id="rId385"/>
          <w:footerReference w:type="even" r:id="rId386"/>
          <w:endnotePr>
            <w:numFmt w:val="decimal"/>
          </w:endnotePr>
          <w:type w:val="continuous"/>
          <w:pgSz w:w="12240" w:h="15840" w:code="1"/>
          <w:pgMar w:top="1728" w:right="1440" w:bottom="1728" w:left="2160" w:header="1008" w:footer="1008" w:gutter="0"/>
          <w:paperSrc w:first="100" w:other="100"/>
          <w:pgNumType w:chapStyle="7"/>
          <w:cols w:space="720"/>
        </w:sectPr>
      </w:pPr>
      <w:bookmarkStart w:id="615" w:name="_Toc2506326"/>
    </w:p>
    <w:p w14:paraId="030F8A84" w14:textId="77777777" w:rsidR="0041037A" w:rsidRPr="00B7030B" w:rsidRDefault="0041037A" w:rsidP="007A3922">
      <w:pPr>
        <w:pStyle w:val="Heading2"/>
      </w:pPr>
      <w:bookmarkStart w:id="616" w:name="_Toc48573644"/>
      <w:r w:rsidRPr="00B7030B">
        <w:lastRenderedPageBreak/>
        <w:t>Dissolved Silica</w:t>
      </w:r>
      <w:bookmarkEnd w:id="615"/>
      <w:bookmarkEnd w:id="616"/>
    </w:p>
    <w:p w14:paraId="06419950" w14:textId="77777777" w:rsidR="0041037A" w:rsidRPr="00366743" w:rsidRDefault="0041037A" w:rsidP="00B6554A">
      <w:pPr>
        <w:pStyle w:val="BodyText"/>
      </w:pPr>
      <w:r w:rsidRPr="00366743">
        <w:t>Dissolved silica is an important component of diatoms, providing the structural skeleton. In many cases diatoms can be silica limited.  Dissolved silica is taken up by algae based on stoichiometric relationships and is produced by the decay of organic matter containing particulate biogenic silica. Also, dissolved silica is adsorbed onto inorganic suspended solids based on a partitioning coefficient.</w:t>
      </w:r>
    </w:p>
    <w:bookmarkStart w:id="617" w:name="_Toc2506406"/>
    <w:bookmarkStart w:id="618" w:name="_Ref523805077"/>
    <w:p w14:paraId="1DA33DC0" w14:textId="77777777" w:rsidR="0041037A" w:rsidRPr="00B7030B" w:rsidRDefault="00E108E0">
      <w:pPr>
        <w:pStyle w:val="Diagram"/>
        <w:rPr>
          <w:rFonts w:asciiTheme="minorHAnsi" w:hAnsiTheme="minorHAnsi"/>
        </w:rPr>
      </w:pPr>
      <w:r w:rsidRPr="00E108E0">
        <w:rPr>
          <w:rFonts w:asciiTheme="minorHAnsi" w:hAnsiTheme="minorHAnsi"/>
          <w:noProof/>
        </w:rPr>
        <w:object w:dxaOrig="6345" w:dyaOrig="3765" w14:anchorId="60D4B2A7">
          <v:shape id="_x0000_i1129" type="#_x0000_t75" alt="" style="width:320.85pt;height:185.7pt;mso-width-percent:0;mso-height-percent:0;mso-width-percent:0;mso-height-percent:0" o:ole="">
            <v:imagedata r:id="rId387" o:title=""/>
          </v:shape>
          <o:OLEObject Type="Embed" ProgID="Word.Picture.8" ShapeID="_x0000_i1129" DrawAspect="Content" ObjectID="_1721314858" r:id="rId388"/>
        </w:object>
      </w:r>
    </w:p>
    <w:p w14:paraId="1A84B540" w14:textId="1B9DC4E1" w:rsidR="0041037A" w:rsidRPr="00A11F75" w:rsidRDefault="0041037A" w:rsidP="007A3922">
      <w:pPr>
        <w:pStyle w:val="Figurecaption"/>
      </w:pPr>
      <w:bookmarkStart w:id="619" w:name="_Ref532620313"/>
      <w:bookmarkStart w:id="620" w:name="_Toc48573797"/>
      <w:r w:rsidRPr="00A11F75">
        <w:t xml:space="preserve">Figure </w:t>
      </w:r>
      <w:r w:rsidR="00000000">
        <w:fldChar w:fldCharType="begin"/>
      </w:r>
      <w:r w:rsidR="00000000">
        <w:instrText xml:space="preserve"> SEQ Figure \* ARABIC  </w:instrText>
      </w:r>
      <w:r w:rsidR="00000000">
        <w:fldChar w:fldCharType="separate"/>
      </w:r>
      <w:r w:rsidR="00A95042">
        <w:rPr>
          <w:noProof/>
        </w:rPr>
        <w:t>85</w:t>
      </w:r>
      <w:r w:rsidR="00000000">
        <w:rPr>
          <w:noProof/>
        </w:rPr>
        <w:fldChar w:fldCharType="end"/>
      </w:r>
      <w:bookmarkEnd w:id="619"/>
      <w:r w:rsidRPr="00A11F75">
        <w:t>. Internal flux between dissolved silica and other compartments.</w:t>
      </w:r>
      <w:bookmarkEnd w:id="620"/>
    </w:p>
    <w:bookmarkEnd w:id="617"/>
    <w:bookmarkEnd w:id="618"/>
    <w:p w14:paraId="702A1FEB" w14:textId="33590EE9" w:rsidR="0041037A" w:rsidRPr="00A11F75" w:rsidRDefault="0041037A" w:rsidP="007A3922">
      <w:pPr>
        <w:pStyle w:val="BodyText"/>
      </w:pPr>
      <w:r w:rsidRPr="00A11F75">
        <w:t xml:space="preserve">Referring to </w:t>
      </w:r>
      <w:r w:rsidR="003B7E39" w:rsidRPr="00A11F75">
        <w:fldChar w:fldCharType="begin"/>
      </w:r>
      <w:r w:rsidR="003B7E39" w:rsidRPr="00A11F75">
        <w:instrText xml:space="preserve"> REF _Ref532620313 \h  \* MERGEFORMAT </w:instrText>
      </w:r>
      <w:r w:rsidR="003B7E39" w:rsidRPr="00A11F75">
        <w:fldChar w:fldCharType="separate"/>
      </w:r>
      <w:r w:rsidR="00A95042" w:rsidRPr="00A95042">
        <w:rPr>
          <w:rStyle w:val="Figurehyperlink"/>
        </w:rPr>
        <w:t>Figure 85</w:t>
      </w:r>
      <w:r w:rsidR="003B7E39" w:rsidRPr="00A11F75">
        <w:fldChar w:fldCharType="end"/>
      </w:r>
      <w:r w:rsidRPr="00A11F75">
        <w:t>, the rate equation for dissolved silica is:</w:t>
      </w:r>
    </w:p>
    <w:p w14:paraId="1B175D64" w14:textId="176C0B4F" w:rsidR="0041037A" w:rsidRPr="00B7030B" w:rsidRDefault="0041037A">
      <w:pPr>
        <w:pStyle w:val="equation"/>
        <w:rPr>
          <w:rFonts w:asciiTheme="minorHAnsi" w:hAnsiTheme="minorHAnsi"/>
        </w:rPr>
      </w:pPr>
      <w:r w:rsidRPr="00B7030B">
        <w:rPr>
          <w:rFonts w:asciiTheme="minorHAnsi" w:hAnsiTheme="minorHAnsi"/>
        </w:rPr>
        <w:tab/>
      </w:r>
      <w:r w:rsidR="00E108E0" w:rsidRPr="00E108E0">
        <w:rPr>
          <w:rFonts w:asciiTheme="minorHAnsi" w:hAnsiTheme="minorHAnsi"/>
          <w:noProof/>
          <w:position w:val="-108"/>
        </w:rPr>
        <w:object w:dxaOrig="5700" w:dyaOrig="2260" w14:anchorId="25C54C8D">
          <v:shape id="_x0000_i1128" type="#_x0000_t75" alt="" style="width:284.85pt;height:114.3pt;mso-width-percent:0;mso-height-percent:0;mso-width-percent:0;mso-height-percent:0" o:ole="" fillcolor="window">
            <v:imagedata r:id="rId389" o:title=""/>
          </v:shape>
          <o:OLEObject Type="Embed" ProgID="Equation.2" ShapeID="_x0000_i1128" DrawAspect="Content" ObjectID="_1721314859" r:id="rId390"/>
        </w:object>
      </w:r>
      <w:r w:rsidRPr="00B7030B">
        <w:rPr>
          <w:rFonts w:asciiTheme="minorHAnsi" w:hAnsiTheme="minorHAnsi"/>
        </w:rPr>
        <w:tab/>
      </w:r>
      <w:r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112</w:t>
      </w:r>
      <w:r w:rsidR="00A41B27">
        <w:rPr>
          <w:rFonts w:asciiTheme="minorHAnsi" w:hAnsiTheme="minorHAnsi"/>
          <w:b/>
          <w:bCs/>
        </w:rPr>
        <w:fldChar w:fldCharType="end"/>
      </w:r>
      <w:r w:rsidRPr="00B7030B">
        <w:rPr>
          <w:rFonts w:asciiTheme="minorHAnsi" w:hAnsiTheme="minorHAnsi"/>
          <w:b/>
          <w:bCs/>
        </w:rPr>
        <w:t>)</w:t>
      </w:r>
    </w:p>
    <w:p w14:paraId="6A668D7B" w14:textId="77777777" w:rsidR="0041037A" w:rsidRPr="00366743" w:rsidRDefault="0041037A" w:rsidP="00FD06F0">
      <w:pPr>
        <w:pStyle w:val="where"/>
      </w:pPr>
      <w:r w:rsidRPr="00366743">
        <w:t>where:</w:t>
      </w:r>
    </w:p>
    <w:p w14:paraId="7B4EA4CF" w14:textId="77777777" w:rsidR="0041037A" w:rsidRPr="00366743" w:rsidRDefault="0041037A" w:rsidP="007A3922">
      <w:pPr>
        <w:pStyle w:val="variabledefinitionChar"/>
      </w:pPr>
      <w:r w:rsidRPr="00366743">
        <w:rPr>
          <w:i/>
        </w:rPr>
        <w:tab/>
      </w:r>
      <w:r w:rsidRPr="00366743">
        <w:rPr>
          <w:i/>
        </w:rPr>
        <w:sym w:font="Symbol" w:char="F071"/>
      </w:r>
      <w:r w:rsidRPr="00366743">
        <w:rPr>
          <w:i/>
        </w:rPr>
        <w:tab/>
        <w:t>=</w:t>
      </w:r>
      <w:r w:rsidRPr="00366743">
        <w:rPr>
          <w:i/>
        </w:rPr>
        <w:tab/>
      </w:r>
      <w:r w:rsidRPr="00366743">
        <w:t>temperature rate factor for BOD decay</w:t>
      </w:r>
    </w:p>
    <w:p w14:paraId="1315A671" w14:textId="77777777" w:rsidR="0041037A" w:rsidRPr="00366743" w:rsidRDefault="0041037A" w:rsidP="007A3922">
      <w:pPr>
        <w:pStyle w:val="variabledefinitionChar"/>
      </w:pPr>
      <w:r w:rsidRPr="00366743">
        <w:tab/>
      </w:r>
      <w:r w:rsidRPr="00366743">
        <w:rPr>
          <w:i/>
        </w:rPr>
        <w:sym w:font="Symbol" w:char="F067"/>
      </w:r>
      <w:r w:rsidRPr="00366743">
        <w:rPr>
          <w:i/>
          <w:vertAlign w:val="subscript"/>
        </w:rPr>
        <w:t>OM</w:t>
      </w:r>
      <w:r w:rsidRPr="00366743">
        <w:tab/>
        <w:t>=</w:t>
      </w:r>
      <w:r w:rsidRPr="00366743">
        <w:tab/>
        <w:t>temperature rate multiplier for organic matter decay</w:t>
      </w:r>
    </w:p>
    <w:p w14:paraId="409EFFAA" w14:textId="77777777" w:rsidR="0041037A" w:rsidRPr="00366743" w:rsidRDefault="0041037A" w:rsidP="00B6554A">
      <w:pPr>
        <w:pStyle w:val="variabledefinitionChar"/>
      </w:pPr>
      <w:r w:rsidRPr="00366743">
        <w:tab/>
      </w:r>
      <w:r w:rsidRPr="00366743">
        <w:rPr>
          <w:i/>
        </w:rPr>
        <w:sym w:font="Symbol" w:char="F06A"/>
      </w:r>
      <w:r w:rsidRPr="00366743">
        <w:rPr>
          <w:i/>
          <w:vertAlign w:val="subscript"/>
        </w:rPr>
        <w:t>Si</w:t>
      </w:r>
      <w:r w:rsidRPr="00366743">
        <w:rPr>
          <w:i/>
        </w:rPr>
        <w:tab/>
      </w:r>
      <w:r w:rsidRPr="00366743">
        <w:t>=</w:t>
      </w:r>
      <w:r w:rsidRPr="00366743">
        <w:tab/>
        <w:t>fraction of SOD for silica release</w:t>
      </w:r>
    </w:p>
    <w:p w14:paraId="2EC2E298" w14:textId="77777777" w:rsidR="0041037A" w:rsidRPr="00366743" w:rsidRDefault="0041037A" w:rsidP="00FD06F0">
      <w:pPr>
        <w:pStyle w:val="NormalText"/>
      </w:pPr>
      <w:r w:rsidRPr="00366743">
        <w:tab/>
      </w:r>
      <w:r w:rsidRPr="00366743">
        <w:sym w:font="Symbol" w:char="F044"/>
      </w:r>
      <w:r w:rsidRPr="00366743">
        <w:t>z</w:t>
      </w:r>
      <w:r w:rsidRPr="00366743">
        <w:tab/>
        <w:t>=</w:t>
      </w:r>
      <w:r w:rsidRPr="00366743">
        <w:tab/>
        <w:t>computational cell height, m</w:t>
      </w:r>
    </w:p>
    <w:p w14:paraId="057B9FCA" w14:textId="77777777" w:rsidR="0041037A" w:rsidRPr="00366743" w:rsidRDefault="0041037A" w:rsidP="007552CD">
      <w:pPr>
        <w:pStyle w:val="variabledefinitionChar"/>
      </w:pPr>
      <w:r w:rsidRPr="00366743">
        <w:tab/>
      </w:r>
      <w:r w:rsidRPr="00366743">
        <w:rPr>
          <w:i/>
        </w:rPr>
        <w:sym w:font="Symbol" w:char="F064"/>
      </w:r>
      <w:r w:rsidRPr="00366743">
        <w:rPr>
          <w:i/>
          <w:vertAlign w:val="subscript"/>
        </w:rPr>
        <w:t>Sie</w:t>
      </w:r>
      <w:r w:rsidRPr="00366743">
        <w:tab/>
        <w:t>=</w:t>
      </w:r>
      <w:r w:rsidRPr="00366743">
        <w:tab/>
      </w:r>
      <w:proofErr w:type="spellStart"/>
      <w:r w:rsidRPr="00366743">
        <w:t>epiphyton</w:t>
      </w:r>
      <w:proofErr w:type="spellEnd"/>
      <w:r w:rsidRPr="00366743">
        <w:t xml:space="preserve"> stoichiometric ratio for silica</w:t>
      </w:r>
    </w:p>
    <w:p w14:paraId="72ADAF31" w14:textId="77777777" w:rsidR="0041037A" w:rsidRPr="00366743" w:rsidRDefault="0041037A" w:rsidP="007552CD">
      <w:pPr>
        <w:pStyle w:val="variabledefinitionChar"/>
      </w:pPr>
      <w:r w:rsidRPr="00366743">
        <w:tab/>
      </w:r>
      <w:r w:rsidRPr="00366743">
        <w:rPr>
          <w:i/>
        </w:rPr>
        <w:sym w:font="Symbol" w:char="F064"/>
      </w:r>
      <w:r w:rsidRPr="00366743">
        <w:rPr>
          <w:i/>
          <w:vertAlign w:val="subscript"/>
        </w:rPr>
        <w:t>Sia</w:t>
      </w:r>
      <w:r w:rsidRPr="00366743">
        <w:tab/>
        <w:t>=</w:t>
      </w:r>
      <w:r w:rsidRPr="00366743">
        <w:tab/>
        <w:t>algal stoichiometric ratio for silica</w:t>
      </w:r>
    </w:p>
    <w:p w14:paraId="0C26EE74" w14:textId="77777777" w:rsidR="0041037A" w:rsidRPr="00366743" w:rsidRDefault="0041037A" w:rsidP="007552CD">
      <w:pPr>
        <w:pStyle w:val="variabledefinitionChar"/>
      </w:pPr>
      <w:r w:rsidRPr="00366743">
        <w:tab/>
      </w:r>
      <w:r w:rsidRPr="00366743">
        <w:rPr>
          <w:i/>
        </w:rPr>
        <w:sym w:font="Symbol" w:char="F064"/>
      </w:r>
      <w:proofErr w:type="spellStart"/>
      <w:r w:rsidRPr="00366743">
        <w:rPr>
          <w:i/>
          <w:vertAlign w:val="subscript"/>
        </w:rPr>
        <w:t>SiOM</w:t>
      </w:r>
      <w:proofErr w:type="spellEnd"/>
      <w:r w:rsidRPr="00366743">
        <w:tab/>
        <w:t>=</w:t>
      </w:r>
      <w:r w:rsidRPr="00366743">
        <w:tab/>
        <w:t>sediment organic matter stoichiometric ratio for silica</w:t>
      </w:r>
    </w:p>
    <w:p w14:paraId="4C969129" w14:textId="77777777" w:rsidR="0041037A" w:rsidRPr="00366743" w:rsidRDefault="0041037A" w:rsidP="00FD06F0">
      <w:pPr>
        <w:pStyle w:val="NormalText"/>
        <w:rPr>
          <w:vertAlign w:val="superscript"/>
        </w:rPr>
      </w:pPr>
      <w:r w:rsidRPr="00366743">
        <w:tab/>
      </w:r>
      <w:proofErr w:type="spellStart"/>
      <w:r w:rsidRPr="00366743">
        <w:t>A</w:t>
      </w:r>
      <w:r w:rsidRPr="00366743">
        <w:rPr>
          <w:vertAlign w:val="subscript"/>
        </w:rPr>
        <w:t>sed</w:t>
      </w:r>
      <w:proofErr w:type="spellEnd"/>
      <w:r w:rsidRPr="00366743">
        <w:tab/>
        <w:t>=</w:t>
      </w:r>
      <w:r w:rsidRPr="00366743">
        <w:tab/>
        <w:t>sediment area, m</w:t>
      </w:r>
      <w:r w:rsidRPr="00366743">
        <w:rPr>
          <w:vertAlign w:val="superscript"/>
        </w:rPr>
        <w:t>2</w:t>
      </w:r>
    </w:p>
    <w:p w14:paraId="474BB480" w14:textId="77777777" w:rsidR="0041037A" w:rsidRPr="00366743" w:rsidRDefault="0041037A" w:rsidP="00FD06F0">
      <w:pPr>
        <w:pStyle w:val="NormalText"/>
      </w:pPr>
      <w:r w:rsidRPr="00366743">
        <w:tab/>
        <w:t>V</w:t>
      </w:r>
      <w:r w:rsidRPr="00366743">
        <w:tab/>
        <w:t>=</w:t>
      </w:r>
      <w:r w:rsidRPr="00366743">
        <w:tab/>
        <w:t>computational cell volume, m</w:t>
      </w:r>
      <w:r w:rsidRPr="00366743">
        <w:rPr>
          <w:vertAlign w:val="superscript"/>
        </w:rPr>
        <w:t>3</w:t>
      </w:r>
    </w:p>
    <w:p w14:paraId="3E586DD7" w14:textId="77777777" w:rsidR="0041037A" w:rsidRPr="00366743" w:rsidRDefault="0041037A" w:rsidP="00FD06F0">
      <w:pPr>
        <w:pStyle w:val="NormalText"/>
      </w:pPr>
      <w:r w:rsidRPr="00366743">
        <w:tab/>
      </w:r>
      <w:proofErr w:type="spellStart"/>
      <w:r w:rsidRPr="00366743">
        <w:t>P</w:t>
      </w:r>
      <w:r w:rsidRPr="00366743">
        <w:rPr>
          <w:vertAlign w:val="subscript"/>
        </w:rPr>
        <w:t>Si</w:t>
      </w:r>
      <w:proofErr w:type="spellEnd"/>
      <w:r w:rsidRPr="00366743">
        <w:tab/>
        <w:t>=</w:t>
      </w:r>
      <w:r w:rsidRPr="00366743">
        <w:tab/>
        <w:t>silica adsorption coefficient, m</w:t>
      </w:r>
      <w:r w:rsidRPr="00366743">
        <w:rPr>
          <w:vertAlign w:val="superscript"/>
        </w:rPr>
        <w:t>3</w:t>
      </w:r>
      <w:r w:rsidRPr="00366743">
        <w:t xml:space="preserve"> g</w:t>
      </w:r>
      <w:r w:rsidRPr="00366743">
        <w:rPr>
          <w:vertAlign w:val="superscript"/>
        </w:rPr>
        <w:t>-1</w:t>
      </w:r>
    </w:p>
    <w:p w14:paraId="617A94B0" w14:textId="77777777" w:rsidR="0041037A" w:rsidRPr="00366743" w:rsidRDefault="0041037A" w:rsidP="00FD06F0">
      <w:pPr>
        <w:pStyle w:val="NormalText"/>
      </w:pPr>
      <w:r w:rsidRPr="00366743">
        <w:lastRenderedPageBreak/>
        <w:tab/>
        <w:t>SOD</w:t>
      </w:r>
      <w:r w:rsidRPr="00366743">
        <w:tab/>
        <w:t>=</w:t>
      </w:r>
      <w:r w:rsidRPr="00366743">
        <w:tab/>
        <w:t>sediment oxygen demand, g m</w:t>
      </w:r>
      <w:r w:rsidRPr="00366743">
        <w:rPr>
          <w:vertAlign w:val="superscript"/>
        </w:rPr>
        <w:t xml:space="preserve">-2 </w:t>
      </w:r>
      <w:r w:rsidRPr="00366743">
        <w:t>sec</w:t>
      </w:r>
      <w:r w:rsidRPr="00366743">
        <w:rPr>
          <w:vertAlign w:val="superscript"/>
        </w:rPr>
        <w:t>-1</w:t>
      </w:r>
    </w:p>
    <w:p w14:paraId="36A71DFF" w14:textId="77777777" w:rsidR="0041037A" w:rsidRPr="00366743" w:rsidRDefault="0041037A" w:rsidP="00FD06F0">
      <w:pPr>
        <w:pStyle w:val="NormalText"/>
      </w:pPr>
      <w:r w:rsidRPr="00366743">
        <w:tab/>
      </w:r>
      <w:r w:rsidRPr="00366743">
        <w:sym w:font="Symbol" w:char="F077"/>
      </w:r>
      <w:r w:rsidRPr="00366743">
        <w:rPr>
          <w:vertAlign w:val="subscript"/>
        </w:rPr>
        <w:t>ISS</w:t>
      </w:r>
      <w:r w:rsidRPr="00366743">
        <w:tab/>
        <w:t>=</w:t>
      </w:r>
      <w:r w:rsidRPr="00366743">
        <w:tab/>
        <w:t xml:space="preserve">inorganic suspended solids settling velocity, m </w:t>
      </w:r>
      <w:proofErr w:type="gramStart"/>
      <w:r w:rsidRPr="00366743">
        <w:t>sec</w:t>
      </w:r>
      <w:r w:rsidRPr="00366743">
        <w:rPr>
          <w:vertAlign w:val="superscript"/>
        </w:rPr>
        <w:t>-1</w:t>
      </w:r>
      <w:proofErr w:type="gramEnd"/>
    </w:p>
    <w:p w14:paraId="4436955B" w14:textId="77777777" w:rsidR="0041037A" w:rsidRPr="00366743" w:rsidRDefault="0041037A" w:rsidP="00FD06F0">
      <w:pPr>
        <w:pStyle w:val="NormalText"/>
      </w:pPr>
      <w:r w:rsidRPr="00366743">
        <w:tab/>
      </w:r>
      <w:proofErr w:type="spellStart"/>
      <w:r w:rsidRPr="00366743">
        <w:t>K</w:t>
      </w:r>
      <w:r w:rsidRPr="00366743">
        <w:rPr>
          <w:vertAlign w:val="subscript"/>
        </w:rPr>
        <w:t>ag</w:t>
      </w:r>
      <w:proofErr w:type="spellEnd"/>
      <w:r w:rsidRPr="00366743">
        <w:tab/>
        <w:t>=</w:t>
      </w:r>
      <w:r w:rsidRPr="00366743">
        <w:tab/>
        <w:t xml:space="preserve">algal growth rate, </w:t>
      </w:r>
      <w:proofErr w:type="gramStart"/>
      <w:r w:rsidRPr="00366743">
        <w:t>sec</w:t>
      </w:r>
      <w:r w:rsidRPr="00366743">
        <w:rPr>
          <w:vertAlign w:val="superscript"/>
        </w:rPr>
        <w:t>-1</w:t>
      </w:r>
      <w:proofErr w:type="gramEnd"/>
      <w:r w:rsidRPr="00366743">
        <w:t xml:space="preserve"> </w:t>
      </w:r>
    </w:p>
    <w:p w14:paraId="7D0C961A" w14:textId="77777777" w:rsidR="0041037A" w:rsidRPr="00366743" w:rsidRDefault="0041037A" w:rsidP="00FD06F0">
      <w:pPr>
        <w:pStyle w:val="NormalText"/>
      </w:pPr>
      <w:r w:rsidRPr="00366743">
        <w:tab/>
        <w:t>K</w:t>
      </w:r>
      <w:r w:rsidRPr="00366743">
        <w:rPr>
          <w:vertAlign w:val="subscript"/>
        </w:rPr>
        <w:t>eg</w:t>
      </w:r>
      <w:r w:rsidRPr="00366743">
        <w:tab/>
        <w:t>=</w:t>
      </w:r>
      <w:r w:rsidRPr="00366743">
        <w:tab/>
      </w:r>
      <w:proofErr w:type="spellStart"/>
      <w:r w:rsidRPr="00366743">
        <w:t>epiphyton</w:t>
      </w:r>
      <w:proofErr w:type="spellEnd"/>
      <w:r w:rsidRPr="00366743">
        <w:t xml:space="preserve"> growth rate, </w:t>
      </w:r>
      <w:proofErr w:type="gramStart"/>
      <w:r w:rsidRPr="00366743">
        <w:t>sec</w:t>
      </w:r>
      <w:r w:rsidRPr="00366743">
        <w:rPr>
          <w:vertAlign w:val="superscript"/>
        </w:rPr>
        <w:t>-1</w:t>
      </w:r>
      <w:proofErr w:type="gramEnd"/>
      <w:r w:rsidRPr="00366743">
        <w:t xml:space="preserve"> </w:t>
      </w:r>
    </w:p>
    <w:p w14:paraId="66E75FAD" w14:textId="77777777" w:rsidR="0041037A" w:rsidRPr="00366743" w:rsidRDefault="0041037A" w:rsidP="00FD06F0">
      <w:pPr>
        <w:pStyle w:val="NormalText"/>
        <w:rPr>
          <w:vertAlign w:val="superscript"/>
        </w:rPr>
      </w:pPr>
      <w:r w:rsidRPr="00366743">
        <w:tab/>
      </w:r>
      <w:proofErr w:type="spellStart"/>
      <w:r w:rsidRPr="00366743">
        <w:t>K</w:t>
      </w:r>
      <w:r w:rsidRPr="00366743">
        <w:rPr>
          <w:vertAlign w:val="subscript"/>
        </w:rPr>
        <w:t>sed</w:t>
      </w:r>
      <w:proofErr w:type="spellEnd"/>
      <w:r w:rsidRPr="00366743">
        <w:tab/>
        <w:t>=</w:t>
      </w:r>
      <w:r w:rsidRPr="00366743">
        <w:tab/>
        <w:t xml:space="preserve">sediment decay rate, </w:t>
      </w:r>
      <w:proofErr w:type="gramStart"/>
      <w:r w:rsidRPr="00366743">
        <w:t>sec</w:t>
      </w:r>
      <w:r w:rsidRPr="00366743">
        <w:rPr>
          <w:vertAlign w:val="superscript"/>
        </w:rPr>
        <w:t>-1</w:t>
      </w:r>
      <w:proofErr w:type="gramEnd"/>
    </w:p>
    <w:p w14:paraId="554E4FFB" w14:textId="77777777" w:rsidR="0041037A" w:rsidRPr="00366743" w:rsidRDefault="0041037A" w:rsidP="00FD06F0">
      <w:pPr>
        <w:pStyle w:val="NormalText"/>
        <w:rPr>
          <w:vertAlign w:val="superscript"/>
        </w:rPr>
      </w:pPr>
      <w:r w:rsidRPr="00366743">
        <w:tab/>
      </w:r>
      <w:r w:rsidRPr="00366743">
        <w:sym w:font="Symbol" w:char="F046"/>
      </w:r>
      <w:r w:rsidRPr="00366743">
        <w:rPr>
          <w:vertAlign w:val="subscript"/>
        </w:rPr>
        <w:t>a</w:t>
      </w:r>
      <w:r w:rsidRPr="00366743">
        <w:tab/>
        <w:t>=</w:t>
      </w:r>
      <w:r w:rsidRPr="00366743">
        <w:tab/>
        <w:t>algal concentration, g m</w:t>
      </w:r>
      <w:r w:rsidRPr="00366743">
        <w:rPr>
          <w:vertAlign w:val="superscript"/>
        </w:rPr>
        <w:t>-3</w:t>
      </w:r>
    </w:p>
    <w:p w14:paraId="385F2BBF" w14:textId="77777777" w:rsidR="0041037A" w:rsidRPr="00366743" w:rsidRDefault="0041037A" w:rsidP="00FD06F0">
      <w:pPr>
        <w:pStyle w:val="NormalText"/>
      </w:pPr>
      <w:r w:rsidRPr="00366743">
        <w:tab/>
      </w:r>
      <w:r w:rsidRPr="00366743">
        <w:sym w:font="Symbol" w:char="F046"/>
      </w:r>
      <w:r w:rsidRPr="00366743">
        <w:rPr>
          <w:vertAlign w:val="subscript"/>
        </w:rPr>
        <w:t>e</w:t>
      </w:r>
      <w:r w:rsidRPr="00366743">
        <w:tab/>
        <w:t>=</w:t>
      </w:r>
      <w:r w:rsidRPr="00366743">
        <w:tab/>
      </w:r>
      <w:proofErr w:type="spellStart"/>
      <w:r w:rsidRPr="00366743">
        <w:t>epiphyton</w:t>
      </w:r>
      <w:proofErr w:type="spellEnd"/>
      <w:r w:rsidRPr="00366743">
        <w:t xml:space="preserve"> concentration, g m</w:t>
      </w:r>
      <w:r w:rsidRPr="00366743">
        <w:rPr>
          <w:vertAlign w:val="superscript"/>
        </w:rPr>
        <w:t>-3</w:t>
      </w:r>
    </w:p>
    <w:p w14:paraId="361E16E1" w14:textId="77777777" w:rsidR="0041037A" w:rsidRPr="00366743" w:rsidRDefault="0041037A" w:rsidP="00FD06F0">
      <w:pPr>
        <w:pStyle w:val="NormalText"/>
      </w:pPr>
      <w:r w:rsidRPr="00366743">
        <w:tab/>
      </w:r>
      <w:r w:rsidRPr="00366743">
        <w:sym w:font="Symbol" w:char="F046"/>
      </w:r>
      <w:r w:rsidRPr="00366743">
        <w:rPr>
          <w:vertAlign w:val="subscript"/>
        </w:rPr>
        <w:t>sed</w:t>
      </w:r>
      <w:r w:rsidRPr="00366743">
        <w:tab/>
        <w:t>=</w:t>
      </w:r>
      <w:r w:rsidRPr="00366743">
        <w:tab/>
        <w:t>organic sediment mass, g</w:t>
      </w:r>
    </w:p>
    <w:p w14:paraId="3B607D12" w14:textId="77777777" w:rsidR="0041037A" w:rsidRPr="00366743" w:rsidRDefault="0041037A" w:rsidP="00FD06F0">
      <w:pPr>
        <w:pStyle w:val="NormalText"/>
        <w:rPr>
          <w:vertAlign w:val="superscript"/>
        </w:rPr>
      </w:pPr>
      <w:r w:rsidRPr="00366743">
        <w:tab/>
      </w:r>
      <w:r w:rsidRPr="00366743">
        <w:sym w:font="Symbol" w:char="F046"/>
      </w:r>
      <w:r w:rsidRPr="00366743">
        <w:rPr>
          <w:vertAlign w:val="subscript"/>
        </w:rPr>
        <w:t>ISS</w:t>
      </w:r>
      <w:r w:rsidRPr="00366743">
        <w:tab/>
        <w:t>=</w:t>
      </w:r>
      <w:r w:rsidRPr="00366743">
        <w:tab/>
        <w:t>inorganic suspended solids concentration, g m</w:t>
      </w:r>
      <w:r w:rsidRPr="00366743">
        <w:rPr>
          <w:vertAlign w:val="superscript"/>
        </w:rPr>
        <w:t>-3</w:t>
      </w:r>
    </w:p>
    <w:p w14:paraId="7FAAF261" w14:textId="77777777" w:rsidR="0041037A" w:rsidRPr="00366743" w:rsidRDefault="0041037A" w:rsidP="00FD06F0">
      <w:pPr>
        <w:pStyle w:val="NormalText"/>
      </w:pPr>
      <w:r w:rsidRPr="00366743">
        <w:tab/>
      </w:r>
      <w:r w:rsidRPr="00366743">
        <w:sym w:font="Symbol" w:char="F046"/>
      </w:r>
      <w:r w:rsidRPr="00366743">
        <w:rPr>
          <w:vertAlign w:val="subscript"/>
        </w:rPr>
        <w:t>DSi</w:t>
      </w:r>
      <w:r w:rsidRPr="00366743">
        <w:tab/>
        <w:t>=</w:t>
      </w:r>
      <w:r w:rsidRPr="00366743">
        <w:tab/>
        <w:t>dissolved silica concentration, g m</w:t>
      </w:r>
      <w:r w:rsidRPr="00366743">
        <w:rPr>
          <w:vertAlign w:val="superscript"/>
        </w:rPr>
        <w:t>-3</w:t>
      </w:r>
    </w:p>
    <w:p w14:paraId="5C216115" w14:textId="77777777" w:rsidR="0041037A" w:rsidRPr="00575D2A" w:rsidRDefault="0041037A" w:rsidP="00FD06F0">
      <w:pPr>
        <w:pStyle w:val="NormalText"/>
      </w:pPr>
      <w:r w:rsidRPr="00366743">
        <w:tab/>
      </w:r>
      <w:r w:rsidRPr="00366743">
        <w:sym w:font="Symbol" w:char="F046"/>
      </w:r>
      <w:r w:rsidRPr="00366743">
        <w:rPr>
          <w:vertAlign w:val="subscript"/>
        </w:rPr>
        <w:t>Fe</w:t>
      </w:r>
      <w:r w:rsidRPr="00366743">
        <w:tab/>
        <w:t>=</w:t>
      </w:r>
      <w:r w:rsidRPr="00366743">
        <w:tab/>
        <w:t>total iron concentration, g m</w:t>
      </w:r>
      <w:r w:rsidRPr="00366743">
        <w:rPr>
          <w:vertAlign w:val="superscript"/>
        </w:rPr>
        <w:t>-3</w:t>
      </w:r>
    </w:p>
    <w:p w14:paraId="07964790" w14:textId="77777777" w:rsidR="00B918F4" w:rsidRPr="00B7030B" w:rsidRDefault="00B918F4" w:rsidP="007A3922">
      <w:pPr>
        <w:pStyle w:val="Heading2"/>
      </w:pPr>
      <w:bookmarkStart w:id="621" w:name="_Toc126042981"/>
      <w:bookmarkStart w:id="622" w:name="_Toc48573645"/>
      <w:bookmarkStart w:id="623" w:name="_Toc2506327"/>
      <w:r w:rsidRPr="00B7030B">
        <w:t>Organic Matter Variable Stoichiometry</w:t>
      </w:r>
      <w:bookmarkEnd w:id="621"/>
      <w:bookmarkEnd w:id="622"/>
    </w:p>
    <w:p w14:paraId="2B440620" w14:textId="77777777" w:rsidR="00B918F4" w:rsidRPr="004D3B61" w:rsidRDefault="00B918F4" w:rsidP="007A3922">
      <w:r w:rsidRPr="004D3B61">
        <w:t xml:space="preserve">The </w:t>
      </w:r>
      <w:r w:rsidRPr="007A3922">
        <w:rPr>
          <w:b/>
          <w:bCs/>
        </w:rPr>
        <w:t xml:space="preserve">CE-QUAL-W2 </w:t>
      </w:r>
      <w:r w:rsidRPr="004D3B61">
        <w:t xml:space="preserve">model includes a feature </w:t>
      </w:r>
      <w:r w:rsidR="00251EB7" w:rsidRPr="004D3B61">
        <w:t xml:space="preserve">starting with V3.5 </w:t>
      </w:r>
      <w:r w:rsidRPr="004D3B61">
        <w:t xml:space="preserve">which allows for the variable stoichiometry of organic matter.  Past </w:t>
      </w:r>
      <w:r w:rsidR="00251EB7" w:rsidRPr="004D3B61">
        <w:t xml:space="preserve">versions of W2 </w:t>
      </w:r>
      <w:r w:rsidRPr="004D3B61">
        <w:t xml:space="preserve">models have used </w:t>
      </w:r>
      <w:r w:rsidR="00251EB7" w:rsidRPr="004D3B61">
        <w:t xml:space="preserve">fixed stoichiometric </w:t>
      </w:r>
      <w:r w:rsidRPr="004D3B61">
        <w:t xml:space="preserve">constants for the ratios of nitrogen and phosphorus to organic matter.  </w:t>
      </w:r>
    </w:p>
    <w:p w14:paraId="6BABD6E9" w14:textId="77777777" w:rsidR="00B918F4" w:rsidRPr="004D3B61" w:rsidRDefault="00B918F4" w:rsidP="00B6554A"/>
    <w:p w14:paraId="3A6087F4" w14:textId="01152D37" w:rsidR="00B918F4" w:rsidRPr="004D3B61" w:rsidRDefault="00C72B68" w:rsidP="00B6554A">
      <w:r>
        <w:t xml:space="preserve">Eight </w:t>
      </w:r>
      <w:r w:rsidR="00B918F4" w:rsidRPr="004D3B61">
        <w:t xml:space="preserve">constituents were required to simulate the amount of nitrogen and phosphorus in labile dissolved organic matter (LDOM), refractory organic matter (RDOM), labile particulate organic matter (LPOM), and refractory particulate organic matter (RPOM).  These constituents </w:t>
      </w:r>
      <w:r>
        <w:t>are</w:t>
      </w:r>
      <w:r w:rsidR="00B918F4" w:rsidRPr="004D3B61">
        <w:t xml:space="preserve"> summarized in</w:t>
      </w:r>
      <w:r w:rsidR="00DB4515">
        <w:t xml:space="preserve"> </w:t>
      </w:r>
      <w:r w:rsidR="00DB4515" w:rsidRPr="00FD06F0">
        <w:rPr>
          <w:rStyle w:val="Figurehyperlink"/>
        </w:rPr>
        <w:fldChar w:fldCharType="begin"/>
      </w:r>
      <w:r w:rsidR="00DB4515" w:rsidRPr="00FD06F0">
        <w:rPr>
          <w:rStyle w:val="Figurehyperlink"/>
        </w:rPr>
        <w:instrText xml:space="preserve"> REF _Ref14428415 \h </w:instrText>
      </w:r>
      <w:r w:rsidR="00FD06F0">
        <w:rPr>
          <w:rStyle w:val="Figurehyperlink"/>
        </w:rPr>
        <w:instrText xml:space="preserve"> \* MERGEFORMAT </w:instrText>
      </w:r>
      <w:r w:rsidR="00DB4515" w:rsidRPr="00FD06F0">
        <w:rPr>
          <w:rStyle w:val="Figurehyperlink"/>
        </w:rPr>
      </w:r>
      <w:r w:rsidR="00DB4515" w:rsidRPr="00FD06F0">
        <w:rPr>
          <w:rStyle w:val="Figurehyperlink"/>
        </w:rPr>
        <w:fldChar w:fldCharType="separate"/>
      </w:r>
      <w:r w:rsidR="00A95042" w:rsidRPr="00FD06F0">
        <w:rPr>
          <w:rStyle w:val="Figurehyperlink"/>
        </w:rPr>
        <w:t>Table 13</w:t>
      </w:r>
      <w:r w:rsidR="00DB4515" w:rsidRPr="00FD06F0">
        <w:rPr>
          <w:rStyle w:val="Figurehyperlink"/>
        </w:rPr>
        <w:fldChar w:fldCharType="end"/>
      </w:r>
      <w:r w:rsidR="00B918F4" w:rsidRPr="004D3B61">
        <w:t>.</w:t>
      </w:r>
      <w:r w:rsidR="00251EB7" w:rsidRPr="004D3B61">
        <w:t xml:space="preserve"> Hence, all inputs of organic matter accumulate N and P according to the stoichiometry of the incoming organic matter.</w:t>
      </w:r>
    </w:p>
    <w:p w14:paraId="244C7748" w14:textId="77777777" w:rsidR="00251EB7" w:rsidRPr="004D3B61" w:rsidRDefault="00251EB7" w:rsidP="00B6554A"/>
    <w:p w14:paraId="2488BE41" w14:textId="693DE035" w:rsidR="00DB4515" w:rsidRPr="00DB4515" w:rsidRDefault="00DB4515" w:rsidP="007552CD">
      <w:pPr>
        <w:pStyle w:val="Caption"/>
      </w:pPr>
      <w:bookmarkStart w:id="624" w:name="_Ref14428415"/>
      <w:bookmarkStart w:id="625" w:name="_Toc48573850"/>
      <w:r w:rsidRPr="00DB4515">
        <w:t xml:space="preserve">Table </w:t>
      </w:r>
      <w:r w:rsidR="00000000">
        <w:fldChar w:fldCharType="begin"/>
      </w:r>
      <w:r w:rsidR="00000000">
        <w:instrText xml:space="preserve"> SEQ Table \* ARABIC </w:instrText>
      </w:r>
      <w:r w:rsidR="00000000">
        <w:fldChar w:fldCharType="separate"/>
      </w:r>
      <w:r w:rsidR="00A95042">
        <w:rPr>
          <w:noProof/>
        </w:rPr>
        <w:t>13</w:t>
      </w:r>
      <w:r w:rsidR="00000000">
        <w:rPr>
          <w:noProof/>
        </w:rPr>
        <w:fldChar w:fldCharType="end"/>
      </w:r>
      <w:bookmarkEnd w:id="624"/>
      <w:r w:rsidRPr="00DB4515">
        <w:t>. Constituents used for variable stoichiometry of organic matter.</w:t>
      </w:r>
      <w:bookmarkEnd w:id="625"/>
    </w:p>
    <w:tbl>
      <w:tblPr>
        <w:tblW w:w="0" w:type="auto"/>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1E0" w:firstRow="1" w:lastRow="1" w:firstColumn="1" w:lastColumn="1" w:noHBand="0" w:noVBand="0"/>
      </w:tblPr>
      <w:tblGrid>
        <w:gridCol w:w="1769"/>
        <w:gridCol w:w="6841"/>
      </w:tblGrid>
      <w:tr w:rsidR="00B918F4" w:rsidRPr="004D3B61" w14:paraId="19F8E5F9" w14:textId="77777777" w:rsidTr="00FD06F0">
        <w:tc>
          <w:tcPr>
            <w:tcW w:w="1769" w:type="dxa"/>
            <w:tcBorders>
              <w:top w:val="single" w:sz="12" w:space="0" w:color="auto"/>
              <w:bottom w:val="single" w:sz="12" w:space="0" w:color="auto"/>
            </w:tcBorders>
          </w:tcPr>
          <w:p w14:paraId="2CF786D3" w14:textId="77777777" w:rsidR="00B918F4" w:rsidRPr="00FD06F0" w:rsidRDefault="00B918F4" w:rsidP="00127D1D">
            <w:pPr>
              <w:jc w:val="center"/>
              <w:rPr>
                <w:b/>
                <w:bCs/>
              </w:rPr>
            </w:pPr>
            <w:r w:rsidRPr="00FD06F0">
              <w:rPr>
                <w:b/>
                <w:bCs/>
              </w:rPr>
              <w:t>Abbreviation</w:t>
            </w:r>
          </w:p>
        </w:tc>
        <w:tc>
          <w:tcPr>
            <w:tcW w:w="6841" w:type="dxa"/>
            <w:tcBorders>
              <w:top w:val="single" w:sz="12" w:space="0" w:color="auto"/>
              <w:bottom w:val="single" w:sz="12" w:space="0" w:color="auto"/>
            </w:tcBorders>
          </w:tcPr>
          <w:p w14:paraId="2EFC23DF" w14:textId="77777777" w:rsidR="00B918F4" w:rsidRPr="00FD06F0" w:rsidRDefault="00B918F4" w:rsidP="00127D1D">
            <w:pPr>
              <w:jc w:val="center"/>
              <w:rPr>
                <w:b/>
                <w:bCs/>
              </w:rPr>
            </w:pPr>
            <w:r w:rsidRPr="00FD06F0">
              <w:rPr>
                <w:b/>
                <w:bCs/>
              </w:rPr>
              <w:t>Constituent</w:t>
            </w:r>
          </w:p>
        </w:tc>
      </w:tr>
      <w:tr w:rsidR="00B918F4" w:rsidRPr="004D3B61" w14:paraId="666EFBB9" w14:textId="77777777" w:rsidTr="00FD06F0">
        <w:tc>
          <w:tcPr>
            <w:tcW w:w="1769" w:type="dxa"/>
            <w:tcBorders>
              <w:top w:val="single" w:sz="12" w:space="0" w:color="auto"/>
            </w:tcBorders>
          </w:tcPr>
          <w:p w14:paraId="7C9B51A0" w14:textId="77777777" w:rsidR="00B918F4" w:rsidRPr="004D3B61" w:rsidRDefault="00B918F4" w:rsidP="00FD06F0">
            <w:r w:rsidRPr="004D3B61">
              <w:t>LDOM-P</w:t>
            </w:r>
          </w:p>
        </w:tc>
        <w:tc>
          <w:tcPr>
            <w:tcW w:w="6841" w:type="dxa"/>
            <w:tcBorders>
              <w:top w:val="single" w:sz="12" w:space="0" w:color="auto"/>
            </w:tcBorders>
          </w:tcPr>
          <w:p w14:paraId="6D9774F6" w14:textId="77777777" w:rsidR="00B918F4" w:rsidRPr="004D3B61" w:rsidRDefault="00B918F4" w:rsidP="00FD06F0">
            <w:r w:rsidRPr="004D3B61">
              <w:t>Labile Dissolved Organic Matter – Phosphorus</w:t>
            </w:r>
          </w:p>
        </w:tc>
      </w:tr>
      <w:tr w:rsidR="00B918F4" w:rsidRPr="004D3B61" w14:paraId="1FEE4D87" w14:textId="77777777" w:rsidTr="00FD06F0">
        <w:tc>
          <w:tcPr>
            <w:tcW w:w="1769" w:type="dxa"/>
          </w:tcPr>
          <w:p w14:paraId="4ABBD9DF" w14:textId="77777777" w:rsidR="00B918F4" w:rsidRPr="004D3B61" w:rsidRDefault="00B918F4" w:rsidP="00FD06F0">
            <w:r w:rsidRPr="004D3B61">
              <w:t>RDOM-P</w:t>
            </w:r>
          </w:p>
        </w:tc>
        <w:tc>
          <w:tcPr>
            <w:tcW w:w="6841" w:type="dxa"/>
          </w:tcPr>
          <w:p w14:paraId="23A22EE8" w14:textId="77777777" w:rsidR="00B918F4" w:rsidRPr="004D3B61" w:rsidRDefault="00B918F4" w:rsidP="00FD06F0">
            <w:r w:rsidRPr="004D3B61">
              <w:t>Refractory Dissolved Organic Matter – Phosphorus</w:t>
            </w:r>
          </w:p>
        </w:tc>
      </w:tr>
      <w:tr w:rsidR="00B918F4" w:rsidRPr="004D3B61" w14:paraId="4EDE865D" w14:textId="77777777" w:rsidTr="00FD06F0">
        <w:tc>
          <w:tcPr>
            <w:tcW w:w="1769" w:type="dxa"/>
          </w:tcPr>
          <w:p w14:paraId="14210651" w14:textId="77777777" w:rsidR="00B918F4" w:rsidRPr="004D3B61" w:rsidRDefault="00B918F4" w:rsidP="00FD06F0">
            <w:r w:rsidRPr="004D3B61">
              <w:t>LPOM-P</w:t>
            </w:r>
          </w:p>
        </w:tc>
        <w:tc>
          <w:tcPr>
            <w:tcW w:w="6841" w:type="dxa"/>
          </w:tcPr>
          <w:p w14:paraId="51FC15D6" w14:textId="77777777" w:rsidR="00B918F4" w:rsidRPr="004D3B61" w:rsidRDefault="00B918F4" w:rsidP="00FD06F0">
            <w:r w:rsidRPr="004D3B61">
              <w:t>Labile Particulate Organic Matter – Phosphorus</w:t>
            </w:r>
          </w:p>
        </w:tc>
      </w:tr>
      <w:tr w:rsidR="00B918F4" w:rsidRPr="004D3B61" w14:paraId="076B61AF" w14:textId="77777777" w:rsidTr="00FD06F0">
        <w:tc>
          <w:tcPr>
            <w:tcW w:w="1769" w:type="dxa"/>
          </w:tcPr>
          <w:p w14:paraId="49D56C89" w14:textId="77777777" w:rsidR="00B918F4" w:rsidRPr="004D3B61" w:rsidRDefault="00B918F4" w:rsidP="00FD06F0">
            <w:r w:rsidRPr="004D3B61">
              <w:t>RPOM-P</w:t>
            </w:r>
          </w:p>
        </w:tc>
        <w:tc>
          <w:tcPr>
            <w:tcW w:w="6841" w:type="dxa"/>
          </w:tcPr>
          <w:p w14:paraId="1BB199F1" w14:textId="77777777" w:rsidR="00B918F4" w:rsidRPr="004D3B61" w:rsidRDefault="00B918F4" w:rsidP="00FD06F0">
            <w:r w:rsidRPr="004D3B61">
              <w:t>Refractory Particulate Organic Matter – Phosphorus</w:t>
            </w:r>
          </w:p>
        </w:tc>
      </w:tr>
      <w:tr w:rsidR="00B918F4" w:rsidRPr="004D3B61" w14:paraId="0F7685FB" w14:textId="77777777" w:rsidTr="00FD06F0">
        <w:tc>
          <w:tcPr>
            <w:tcW w:w="1769" w:type="dxa"/>
          </w:tcPr>
          <w:p w14:paraId="3D8F33B7" w14:textId="77777777" w:rsidR="00B918F4" w:rsidRPr="004D3B61" w:rsidRDefault="00B918F4" w:rsidP="00FD06F0">
            <w:r w:rsidRPr="004D3B61">
              <w:t>LDOM-N</w:t>
            </w:r>
          </w:p>
        </w:tc>
        <w:tc>
          <w:tcPr>
            <w:tcW w:w="6841" w:type="dxa"/>
          </w:tcPr>
          <w:p w14:paraId="39BFD5B6" w14:textId="77777777" w:rsidR="00B918F4" w:rsidRPr="004D3B61" w:rsidRDefault="00B918F4" w:rsidP="00FD06F0">
            <w:r w:rsidRPr="004D3B61">
              <w:t>Labile Dissolved Organic Matter – Nitrogen</w:t>
            </w:r>
          </w:p>
        </w:tc>
      </w:tr>
      <w:tr w:rsidR="00B918F4" w:rsidRPr="004D3B61" w14:paraId="5B2525F8" w14:textId="77777777" w:rsidTr="00FD06F0">
        <w:tc>
          <w:tcPr>
            <w:tcW w:w="1769" w:type="dxa"/>
          </w:tcPr>
          <w:p w14:paraId="50FEA003" w14:textId="77777777" w:rsidR="00B918F4" w:rsidRPr="004D3B61" w:rsidRDefault="00B918F4" w:rsidP="00FD06F0">
            <w:r w:rsidRPr="004D3B61">
              <w:t>RDOM-N</w:t>
            </w:r>
          </w:p>
        </w:tc>
        <w:tc>
          <w:tcPr>
            <w:tcW w:w="6841" w:type="dxa"/>
          </w:tcPr>
          <w:p w14:paraId="534D64E9" w14:textId="77777777" w:rsidR="00B918F4" w:rsidRPr="004D3B61" w:rsidRDefault="00B918F4" w:rsidP="00FD06F0">
            <w:r w:rsidRPr="004D3B61">
              <w:t>Refractory Dissolved Organic Matter – Nitrogen</w:t>
            </w:r>
          </w:p>
        </w:tc>
      </w:tr>
      <w:tr w:rsidR="00B918F4" w:rsidRPr="004D3B61" w14:paraId="68E3FA85" w14:textId="77777777" w:rsidTr="00FD06F0">
        <w:tc>
          <w:tcPr>
            <w:tcW w:w="1769" w:type="dxa"/>
          </w:tcPr>
          <w:p w14:paraId="3B2E8771" w14:textId="77777777" w:rsidR="00B918F4" w:rsidRPr="004D3B61" w:rsidRDefault="00B918F4" w:rsidP="00FD06F0">
            <w:r w:rsidRPr="004D3B61">
              <w:t>LPOM-N</w:t>
            </w:r>
          </w:p>
        </w:tc>
        <w:tc>
          <w:tcPr>
            <w:tcW w:w="6841" w:type="dxa"/>
          </w:tcPr>
          <w:p w14:paraId="030EC68E" w14:textId="77777777" w:rsidR="00B918F4" w:rsidRPr="004D3B61" w:rsidRDefault="00B918F4" w:rsidP="00FD06F0">
            <w:r w:rsidRPr="004D3B61">
              <w:t>Labile Particulate Organic Matter – Nitrogen</w:t>
            </w:r>
          </w:p>
        </w:tc>
      </w:tr>
      <w:tr w:rsidR="00B918F4" w:rsidRPr="004D3B61" w14:paraId="4CCCC074" w14:textId="77777777" w:rsidTr="00FD06F0">
        <w:tc>
          <w:tcPr>
            <w:tcW w:w="1769" w:type="dxa"/>
          </w:tcPr>
          <w:p w14:paraId="0D0E9E5B" w14:textId="77777777" w:rsidR="00B918F4" w:rsidRPr="004D3B61" w:rsidRDefault="00B918F4" w:rsidP="00FD06F0">
            <w:r w:rsidRPr="004D3B61">
              <w:t>RPOM-N</w:t>
            </w:r>
          </w:p>
        </w:tc>
        <w:tc>
          <w:tcPr>
            <w:tcW w:w="6841" w:type="dxa"/>
          </w:tcPr>
          <w:p w14:paraId="04DDD1F8" w14:textId="77777777" w:rsidR="00B918F4" w:rsidRPr="004D3B61" w:rsidRDefault="00B918F4" w:rsidP="00FD06F0">
            <w:r w:rsidRPr="004D3B61">
              <w:t>Refractory Particulate Organic Matter – Nitrogen</w:t>
            </w:r>
          </w:p>
        </w:tc>
      </w:tr>
    </w:tbl>
    <w:p w14:paraId="6600062B" w14:textId="77777777" w:rsidR="00B918F4" w:rsidRPr="004D3B61" w:rsidRDefault="00B918F4" w:rsidP="007A3922"/>
    <w:p w14:paraId="29F98C45" w14:textId="77777777" w:rsidR="00591892" w:rsidRPr="00B7030B" w:rsidRDefault="00591892" w:rsidP="007A3922"/>
    <w:p w14:paraId="6586F514" w14:textId="77777777" w:rsidR="00B918F4" w:rsidRPr="00B7030B" w:rsidRDefault="00B918F4" w:rsidP="00FD06F0">
      <w:pPr>
        <w:pStyle w:val="Heading3"/>
        <w:spacing w:after="120"/>
      </w:pPr>
      <w:bookmarkStart w:id="626" w:name="_Toc126042982"/>
      <w:bookmarkStart w:id="627" w:name="_Toc48573646"/>
      <w:r w:rsidRPr="00B7030B">
        <w:t>Labile Dissolved Organic Matter – Phosphorus (LDOM-P)</w:t>
      </w:r>
      <w:bookmarkEnd w:id="626"/>
      <w:bookmarkEnd w:id="627"/>
    </w:p>
    <w:p w14:paraId="0574DB15" w14:textId="77777777" w:rsidR="00B918F4" w:rsidRDefault="00B918F4" w:rsidP="007A3922">
      <w:r w:rsidRPr="004D3B61">
        <w:t>LDOM-P is the amount of phosphorus in labile dissolved organic matter.</w:t>
      </w:r>
      <w:r w:rsidR="004D3B61">
        <w:t xml:space="preserve"> </w:t>
      </w:r>
      <w:r w:rsidRPr="004D3B61">
        <w:t>The rate equation of LDOM-P is:</w:t>
      </w:r>
    </w:p>
    <w:p w14:paraId="6F056DCC" w14:textId="77777777" w:rsidR="004D3B61" w:rsidRPr="004D3B61" w:rsidRDefault="004D3B61" w:rsidP="007A3922"/>
    <w:p w14:paraId="3E521BA7" w14:textId="77777777" w:rsidR="00B918F4" w:rsidRPr="004D3B61" w:rsidRDefault="00B918F4" w:rsidP="0052054C">
      <w:r w:rsidRPr="004D3B61">
        <w:t xml:space="preserve"> </w:t>
      </w:r>
      <m:oMath>
        <m:sSub>
          <m:sSubPr>
            <m:ctrlPr>
              <w:rPr>
                <w:rFonts w:ascii="Cambria Math" w:hAnsi="Cambria Math"/>
              </w:rPr>
            </m:ctrlPr>
          </m:sSubPr>
          <m:e>
            <m:r>
              <w:rPr>
                <w:rFonts w:ascii="Cambria Math" w:hAnsi="Cambria Math"/>
              </w:rPr>
              <m:t>S</m:t>
            </m:r>
          </m:e>
          <m:sub>
            <m:r>
              <m:rPr>
                <m:nor/>
              </m:rPr>
              <m:t>LDOM-P</m:t>
            </m:r>
          </m:sub>
        </m:sSub>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nary>
                  <m:naryPr>
                    <m:chr m:val="∑"/>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K</m:t>
                        </m:r>
                      </m:e>
                      <m:sub>
                        <m:r>
                          <w:rPr>
                            <w:rFonts w:ascii="Cambria Math" w:hAnsi="Cambria Math"/>
                          </w:rPr>
                          <m:t>ae</m:t>
                        </m:r>
                      </m:sub>
                    </m:sSub>
                    <m:sSub>
                      <m:sSubPr>
                        <m:ctrlPr>
                          <w:rPr>
                            <w:rFonts w:ascii="Cambria Math" w:hAnsi="Cambria Math"/>
                          </w:rPr>
                        </m:ctrlPr>
                      </m:sSubPr>
                      <m:e>
                        <m:r>
                          <w:rPr>
                            <w:rFonts w:ascii="Cambria Math" w:hAnsi="Cambria Math"/>
                          </w:rPr>
                          <m:t>δ</m:t>
                        </m:r>
                      </m:e>
                      <m:sub>
                        <m:r>
                          <m:rPr>
                            <m:nor/>
                          </m:rPr>
                          <m:t>Pa</m:t>
                        </m:r>
                      </m:sub>
                    </m:sSub>
                    <m:sSub>
                      <m:sSubPr>
                        <m:ctrlPr>
                          <w:rPr>
                            <w:rFonts w:ascii="Cambria Math" w:hAnsi="Cambria Math"/>
                          </w:rPr>
                        </m:ctrlPr>
                      </m:sSubPr>
                      <m:e>
                        <m:r>
                          <w:rPr>
                            <w:rFonts w:ascii="Cambria Math" w:hAnsi="Cambria Math"/>
                          </w:rPr>
                          <m:t>Φ</m:t>
                        </m:r>
                      </m:e>
                      <m:sub>
                        <m:r>
                          <w:rPr>
                            <w:rFonts w:ascii="Cambria Math" w:hAnsi="Cambria Math"/>
                          </w:rPr>
                          <m:t>a</m:t>
                        </m:r>
                      </m:sub>
                    </m:sSub>
                  </m:e>
                </m:nary>
              </m:e>
            </m:groupChr>
          </m:e>
          <m:lim>
            <m:r>
              <m:rPr>
                <m:nor/>
              </m:rPr>
              <m:t>algal excretion</m:t>
            </m:r>
          </m:lim>
        </m:limLow>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nary>
                  <m:naryPr>
                    <m:chr m:val="∑"/>
                    <m:subHide m:val="1"/>
                    <m:supHide m:val="1"/>
                    <m:ctrlPr>
                      <w:rPr>
                        <w:rFonts w:ascii="Cambria Math" w:hAnsi="Cambria Math"/>
                      </w:rPr>
                    </m:ctrlPr>
                  </m:naryPr>
                  <m:sub/>
                  <m:sup/>
                  <m:e>
                    <m:r>
                      <m:rPr>
                        <m:sty m:val="p"/>
                      </m:rPr>
                      <w:rPr>
                        <w:rFonts w:ascii="Cambria Math" w:hAnsi="Cambria Math"/>
                      </w:rPr>
                      <m:t>(1-</m:t>
                    </m:r>
                    <m:sSub>
                      <m:sSubPr>
                        <m:ctrlPr>
                          <w:rPr>
                            <w:rFonts w:ascii="Cambria Math" w:hAnsi="Cambria Math"/>
                          </w:rPr>
                        </m:ctrlPr>
                      </m:sSubPr>
                      <m:e>
                        <m:r>
                          <w:rPr>
                            <w:rFonts w:ascii="Cambria Math" w:hAnsi="Cambria Math"/>
                          </w:rPr>
                          <m:t>P</m:t>
                        </m:r>
                      </m:e>
                      <m:sub>
                        <m:r>
                          <w:rPr>
                            <w:rFonts w:ascii="Cambria Math" w:hAnsi="Cambria Math"/>
                          </w:rPr>
                          <m:t>am</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am</m:t>
                        </m:r>
                      </m:sub>
                    </m:sSub>
                    <m:sSub>
                      <m:sSubPr>
                        <m:ctrlPr>
                          <w:rPr>
                            <w:rFonts w:ascii="Cambria Math" w:hAnsi="Cambria Math"/>
                          </w:rPr>
                        </m:ctrlPr>
                      </m:sSubPr>
                      <m:e>
                        <m:r>
                          <w:rPr>
                            <w:rFonts w:ascii="Cambria Math" w:hAnsi="Cambria Math"/>
                          </w:rPr>
                          <m:t>δ</m:t>
                        </m:r>
                      </m:e>
                      <m:sub>
                        <m:r>
                          <m:rPr>
                            <m:nor/>
                          </m:rPr>
                          <m:t>Pa</m:t>
                        </m:r>
                      </m:sub>
                    </m:sSub>
                    <m:sSub>
                      <m:sSubPr>
                        <m:ctrlPr>
                          <w:rPr>
                            <w:rFonts w:ascii="Cambria Math" w:hAnsi="Cambria Math"/>
                          </w:rPr>
                        </m:ctrlPr>
                      </m:sSubPr>
                      <m:e>
                        <m:r>
                          <w:rPr>
                            <w:rFonts w:ascii="Cambria Math" w:hAnsi="Cambria Math"/>
                          </w:rPr>
                          <m:t>Φ</m:t>
                        </m:r>
                      </m:e>
                      <m:sub>
                        <m:r>
                          <w:rPr>
                            <w:rFonts w:ascii="Cambria Math" w:hAnsi="Cambria Math"/>
                          </w:rPr>
                          <m:t>a</m:t>
                        </m:r>
                      </m:sub>
                    </m:sSub>
                  </m:e>
                </m:nary>
              </m:e>
            </m:groupChr>
          </m:e>
          <m:lim>
            <m:r>
              <m:rPr>
                <m:nor/>
              </m:rPr>
              <m:t>algal mortality</m:t>
            </m:r>
          </m:lim>
        </m:limLow>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nary>
                  <m:naryPr>
                    <m:chr m:val="∑"/>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K</m:t>
                        </m:r>
                      </m:e>
                      <m:sub>
                        <m:r>
                          <w:rPr>
                            <w:rFonts w:ascii="Cambria Math" w:hAnsi="Cambria Math"/>
                          </w:rPr>
                          <m:t>ee</m:t>
                        </m:r>
                      </m:sub>
                    </m:sSub>
                    <m:sSub>
                      <m:sSubPr>
                        <m:ctrlPr>
                          <w:rPr>
                            <w:rFonts w:ascii="Cambria Math" w:hAnsi="Cambria Math"/>
                          </w:rPr>
                        </m:ctrlPr>
                      </m:sSubPr>
                      <m:e>
                        <m:r>
                          <w:rPr>
                            <w:rFonts w:ascii="Cambria Math" w:hAnsi="Cambria Math"/>
                          </w:rPr>
                          <m:t>δ</m:t>
                        </m:r>
                      </m:e>
                      <m:sub>
                        <m:r>
                          <m:rPr>
                            <m:nor/>
                          </m:rPr>
                          <m:t>Pe</m:t>
                        </m:r>
                      </m:sub>
                    </m:sSub>
                    <m:sSub>
                      <m:sSubPr>
                        <m:ctrlPr>
                          <w:rPr>
                            <w:rFonts w:ascii="Cambria Math" w:hAnsi="Cambria Math"/>
                          </w:rPr>
                        </m:ctrlPr>
                      </m:sSubPr>
                      <m:e>
                        <m:r>
                          <w:rPr>
                            <w:rFonts w:ascii="Cambria Math" w:hAnsi="Cambria Math"/>
                          </w:rPr>
                          <m:t>Φ</m:t>
                        </m:r>
                      </m:e>
                      <m:sub>
                        <m:r>
                          <w:rPr>
                            <w:rFonts w:ascii="Cambria Math" w:hAnsi="Cambria Math"/>
                          </w:rPr>
                          <m:t>e</m:t>
                        </m:r>
                      </m:sub>
                    </m:sSub>
                  </m:e>
                </m:nary>
              </m:e>
            </m:groupChr>
          </m:e>
          <m:lim>
            <m:r>
              <m:rPr>
                <m:nor/>
              </m:rPr>
              <m:t>epiphyton excretion</m:t>
            </m:r>
          </m:lim>
        </m:limLow>
        <m:r>
          <m:rPr>
            <m:sty m:val="p"/>
          </m:rPr>
          <w:rPr>
            <w:rFonts w:ascii="Cambria Math" w:hAnsi="Cambria Math"/>
          </w:rPr>
          <w:br/>
        </m:r>
      </m:oMath>
      <m:oMathPara>
        <m:oMath>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nary>
                    <m:naryPr>
                      <m:chr m:val="∑"/>
                      <m:subHide m:val="1"/>
                      <m:supHide m:val="1"/>
                      <m:ctrlPr>
                        <w:rPr>
                          <w:rFonts w:ascii="Cambria Math" w:hAnsi="Cambria Math"/>
                        </w:rPr>
                      </m:ctrlPr>
                    </m:naryPr>
                    <m:sub/>
                    <m:sup/>
                    <m:e>
                      <m:r>
                        <m:rPr>
                          <m:sty m:val="p"/>
                        </m:rPr>
                        <w:rPr>
                          <w:rFonts w:ascii="Cambria Math" w:hAnsi="Cambria Math"/>
                        </w:rPr>
                        <m:t>(1-</m:t>
                      </m:r>
                      <m:sSub>
                        <m:sSubPr>
                          <m:ctrlPr>
                            <w:rPr>
                              <w:rFonts w:ascii="Cambria Math" w:hAnsi="Cambria Math"/>
                            </w:rPr>
                          </m:ctrlPr>
                        </m:sSubPr>
                        <m:e>
                          <m:r>
                            <w:rPr>
                              <w:rFonts w:ascii="Cambria Math" w:hAnsi="Cambria Math"/>
                            </w:rPr>
                            <m:t>P</m:t>
                          </m:r>
                        </m:e>
                        <m:sub>
                          <m:r>
                            <w:rPr>
                              <w:rFonts w:ascii="Cambria Math" w:hAnsi="Cambria Math"/>
                            </w:rPr>
                            <m:t>em</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em</m:t>
                          </m:r>
                        </m:sub>
                      </m:sSub>
                      <m:sSub>
                        <m:sSubPr>
                          <m:ctrlPr>
                            <w:rPr>
                              <w:rFonts w:ascii="Cambria Math" w:hAnsi="Cambria Math"/>
                            </w:rPr>
                          </m:ctrlPr>
                        </m:sSubPr>
                        <m:e>
                          <m:r>
                            <w:rPr>
                              <w:rFonts w:ascii="Cambria Math" w:hAnsi="Cambria Math"/>
                            </w:rPr>
                            <m:t>δ</m:t>
                          </m:r>
                        </m:e>
                        <m:sub>
                          <m:r>
                            <m:rPr>
                              <m:nor/>
                            </m:rPr>
                            <m:t>Pe</m:t>
                          </m:r>
                        </m:sub>
                      </m:sSub>
                      <m:sSub>
                        <m:sSubPr>
                          <m:ctrlPr>
                            <w:rPr>
                              <w:rFonts w:ascii="Cambria Math" w:hAnsi="Cambria Math"/>
                            </w:rPr>
                          </m:ctrlPr>
                        </m:sSubPr>
                        <m:e>
                          <m:r>
                            <w:rPr>
                              <w:rFonts w:ascii="Cambria Math" w:hAnsi="Cambria Math"/>
                            </w:rPr>
                            <m:t>Φ</m:t>
                          </m:r>
                        </m:e>
                        <m:sub>
                          <m:r>
                            <w:rPr>
                              <w:rFonts w:ascii="Cambria Math" w:hAnsi="Cambria Math"/>
                            </w:rPr>
                            <m:t>e</m:t>
                          </m:r>
                        </m:sub>
                      </m:sSub>
                    </m:e>
                  </m:nary>
                </m:e>
              </m:groupChr>
            </m:e>
            <m:lim>
              <m:r>
                <m:rPr>
                  <m:nor/>
                </m:rPr>
                <m:t>epiphyton mortality</m:t>
              </m:r>
            </m:lim>
          </m:limLow>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nary>
                    <m:naryPr>
                      <m:chr m:val="∑"/>
                      <m:subHide m:val="1"/>
                      <m:supHide m:val="1"/>
                      <m:ctrlPr>
                        <w:rPr>
                          <w:rFonts w:ascii="Cambria Math" w:hAnsi="Cambria Math"/>
                        </w:rPr>
                      </m:ctrlPr>
                    </m:naryPr>
                    <m:sub/>
                    <m:sup/>
                    <m:e>
                      <m:r>
                        <m:rPr>
                          <m:sty m:val="p"/>
                        </m:rPr>
                        <w:rPr>
                          <w:rFonts w:ascii="Cambria Math" w:hAnsi="Cambria Math"/>
                        </w:rPr>
                        <m:t>(1-</m:t>
                      </m:r>
                      <m:sSub>
                        <m:sSubPr>
                          <m:ctrlPr>
                            <w:rPr>
                              <w:rFonts w:ascii="Cambria Math" w:hAnsi="Cambria Math"/>
                            </w:rPr>
                          </m:ctrlPr>
                        </m:sSubPr>
                        <m:e>
                          <m:r>
                            <w:rPr>
                              <w:rFonts w:ascii="Cambria Math" w:hAnsi="Cambria Math"/>
                            </w:rPr>
                            <m:t>P</m:t>
                          </m:r>
                        </m:e>
                        <m:sub>
                          <m:r>
                            <w:rPr>
                              <w:rFonts w:ascii="Cambria Math" w:hAnsi="Cambria Math"/>
                            </w:rPr>
                            <m:t>mm</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mm</m:t>
                          </m:r>
                        </m:sub>
                      </m:sSub>
                      <m:sSub>
                        <m:sSubPr>
                          <m:ctrlPr>
                            <w:rPr>
                              <w:rFonts w:ascii="Cambria Math" w:hAnsi="Cambria Math"/>
                            </w:rPr>
                          </m:ctrlPr>
                        </m:sSubPr>
                        <m:e>
                          <m:r>
                            <w:rPr>
                              <w:rFonts w:ascii="Cambria Math" w:hAnsi="Cambria Math"/>
                            </w:rPr>
                            <m:t>δ</m:t>
                          </m:r>
                        </m:e>
                        <m:sub>
                          <m:r>
                            <m:rPr>
                              <m:nor/>
                            </m:rPr>
                            <m:t>Pm</m:t>
                          </m:r>
                        </m:sub>
                      </m:sSub>
                      <m:sSub>
                        <m:sSubPr>
                          <m:ctrlPr>
                            <w:rPr>
                              <w:rFonts w:ascii="Cambria Math" w:hAnsi="Cambria Math"/>
                            </w:rPr>
                          </m:ctrlPr>
                        </m:sSubPr>
                        <m:e>
                          <m:r>
                            <w:rPr>
                              <w:rFonts w:ascii="Cambria Math" w:hAnsi="Cambria Math"/>
                            </w:rPr>
                            <m:t>Φ</m:t>
                          </m:r>
                        </m:e>
                        <m:sub>
                          <m:r>
                            <w:rPr>
                              <w:rFonts w:ascii="Cambria Math" w:hAnsi="Cambria Math"/>
                            </w:rPr>
                            <m:t>m</m:t>
                          </m:r>
                        </m:sub>
                      </m:sSub>
                    </m:e>
                  </m:nary>
                </m:e>
              </m:groupChr>
            </m:e>
            <m:lim>
              <m:r>
                <m:rPr>
                  <m:nor/>
                </m:rPr>
                <m:t>macrophyte mortality</m:t>
              </m:r>
            </m:lim>
          </m:limLow>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sSub>
                    <m:sSubPr>
                      <m:ctrlPr>
                        <w:rPr>
                          <w:rFonts w:ascii="Cambria Math" w:hAnsi="Cambria Math"/>
                        </w:rPr>
                      </m:ctrlPr>
                    </m:sSubPr>
                    <m:e>
                      <m:r>
                        <w:rPr>
                          <w:rFonts w:ascii="Cambria Math" w:hAnsi="Cambria Math"/>
                        </w:rPr>
                        <m:t>K</m:t>
                      </m:r>
                    </m:e>
                    <m:sub>
                      <m:r>
                        <w:rPr>
                          <w:rFonts w:ascii="Cambria Math" w:hAnsi="Cambria Math"/>
                        </w:rPr>
                        <m:t>LDOM</m:t>
                      </m:r>
                    </m:sub>
                  </m:sSub>
                  <m:sSub>
                    <m:sSubPr>
                      <m:ctrlPr>
                        <w:rPr>
                          <w:rFonts w:ascii="Cambria Math" w:hAnsi="Cambria Math"/>
                        </w:rPr>
                      </m:ctrlPr>
                    </m:sSubPr>
                    <m:e>
                      <m:r>
                        <w:rPr>
                          <w:rFonts w:ascii="Cambria Math" w:hAnsi="Cambria Math"/>
                        </w:rPr>
                        <m:t>γ</m:t>
                      </m:r>
                    </m:e>
                    <m:sub>
                      <m:r>
                        <m:rPr>
                          <m:nor/>
                        </m:rPr>
                        <m:t>OM</m:t>
                      </m:r>
                    </m:sub>
                  </m:sSub>
                  <m:sSub>
                    <m:sSubPr>
                      <m:ctrlPr>
                        <w:rPr>
                          <w:rFonts w:ascii="Cambria Math" w:hAnsi="Cambria Math"/>
                        </w:rPr>
                      </m:ctrlPr>
                    </m:sSubPr>
                    <m:e>
                      <m:r>
                        <w:rPr>
                          <w:rFonts w:ascii="Cambria Math" w:hAnsi="Cambria Math"/>
                        </w:rPr>
                        <m:t>Φ</m:t>
                      </m:r>
                    </m:e>
                    <m:sub>
                      <m:r>
                        <w:rPr>
                          <w:rFonts w:ascii="Cambria Math" w:hAnsi="Cambria Math"/>
                        </w:rPr>
                        <m:t>LDOM</m:t>
                      </m:r>
                      <m:r>
                        <m:rPr>
                          <m:sty m:val="p"/>
                        </m:rPr>
                        <w:rPr>
                          <w:rFonts w:ascii="Cambria Math" w:hAnsi="Cambria Math"/>
                        </w:rPr>
                        <m:t>-</m:t>
                      </m:r>
                      <m:r>
                        <w:rPr>
                          <w:rFonts w:ascii="Cambria Math" w:hAnsi="Cambria Math"/>
                        </w:rPr>
                        <m:t>P</m:t>
                      </m:r>
                    </m:sub>
                  </m:sSub>
                </m:e>
              </m:groupChr>
            </m:e>
            <m:lim>
              <m:r>
                <m:rPr>
                  <m:nor/>
                </m:rPr>
                <m:t>labile DOM-P decay</m:t>
              </m:r>
            </m:lim>
          </m:limLow>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m:t>
                      </m:r>
                      <m:r>
                        <w:rPr>
                          <w:rFonts w:ascii="Cambria Math" w:hAnsi="Cambria Math"/>
                        </w:rPr>
                        <m:t>R</m:t>
                      </m:r>
                    </m:sub>
                  </m:sSub>
                  <m:sSub>
                    <m:sSubPr>
                      <m:ctrlPr>
                        <w:rPr>
                          <w:rFonts w:ascii="Cambria Math" w:hAnsi="Cambria Math"/>
                        </w:rPr>
                      </m:ctrlPr>
                    </m:sSubPr>
                    <m:e>
                      <m:r>
                        <w:rPr>
                          <w:rFonts w:ascii="Cambria Math" w:hAnsi="Cambria Math"/>
                        </w:rPr>
                        <m:t>γ</m:t>
                      </m:r>
                    </m:e>
                    <m:sub>
                      <m:r>
                        <m:rPr>
                          <m:nor/>
                        </m:rPr>
                        <m:t>OM</m:t>
                      </m:r>
                    </m:sub>
                  </m:sSub>
                  <m:sSub>
                    <m:sSubPr>
                      <m:ctrlPr>
                        <w:rPr>
                          <w:rFonts w:ascii="Cambria Math" w:hAnsi="Cambria Math"/>
                        </w:rPr>
                      </m:ctrlPr>
                    </m:sSubPr>
                    <m:e>
                      <m:r>
                        <w:rPr>
                          <w:rFonts w:ascii="Cambria Math" w:hAnsi="Cambria Math"/>
                        </w:rPr>
                        <m:t>Φ</m:t>
                      </m:r>
                    </m:e>
                    <m:sub>
                      <m:r>
                        <w:rPr>
                          <w:rFonts w:ascii="Cambria Math" w:hAnsi="Cambria Math"/>
                        </w:rPr>
                        <m:t>LDOM</m:t>
                      </m:r>
                      <m:r>
                        <m:rPr>
                          <m:sty m:val="p"/>
                        </m:rPr>
                        <w:rPr>
                          <w:rFonts w:ascii="Cambria Math" w:hAnsi="Cambria Math"/>
                        </w:rPr>
                        <m:t>-</m:t>
                      </m:r>
                      <m:r>
                        <w:rPr>
                          <w:rFonts w:ascii="Cambria Math" w:hAnsi="Cambria Math"/>
                        </w:rPr>
                        <m:t>P</m:t>
                      </m:r>
                    </m:sub>
                  </m:sSub>
                </m:e>
              </m:groupChr>
            </m:e>
            <m:lim>
              <m:eqArr>
                <m:eqArrPr>
                  <m:ctrlPr>
                    <w:rPr>
                      <w:rFonts w:ascii="Cambria Math" w:hAnsi="Cambria Math"/>
                    </w:rPr>
                  </m:ctrlPr>
                </m:eqArrPr>
                <m:e>
                  <m:r>
                    <m:rPr>
                      <m:sty m:val="p"/>
                    </m:rPr>
                    <w:rPr>
                      <w:rFonts w:ascii="Cambria Math" w:hAnsi="Cambria Math"/>
                    </w:rPr>
                    <m:t>&amp;</m:t>
                  </m:r>
                  <m:r>
                    <m:rPr>
                      <m:nor/>
                    </m:rPr>
                    <m:t>labile to refractory</m:t>
                  </m:r>
                </m:e>
                <m:e>
                  <m:r>
                    <m:rPr>
                      <m:sty m:val="p"/>
                    </m:rPr>
                    <w:rPr>
                      <w:rFonts w:ascii="Cambria Math" w:hAnsi="Cambria Math"/>
                    </w:rPr>
                    <m:t>&amp;</m:t>
                  </m:r>
                  <m:r>
                    <m:rPr>
                      <m:nor/>
                    </m:rPr>
                    <m:t xml:space="preserve">     DOM-P decay</m:t>
                  </m:r>
                </m:e>
              </m:eqArr>
            </m:lim>
          </m:limLow>
        </m:oMath>
      </m:oMathPara>
    </w:p>
    <w:p w14:paraId="10A55E98" w14:textId="77777777" w:rsidR="00D94BC7" w:rsidRDefault="00D94BC7" w:rsidP="00FD06F0">
      <w:pPr>
        <w:pStyle w:val="where"/>
      </w:pPr>
    </w:p>
    <w:p w14:paraId="05739439" w14:textId="77777777" w:rsidR="00D94BC7" w:rsidRDefault="00D94BC7" w:rsidP="00FD06F0">
      <w:pPr>
        <w:pStyle w:val="where"/>
      </w:pPr>
    </w:p>
    <w:p w14:paraId="6EFBA8E9" w14:textId="1F972BAF" w:rsidR="00B918F4" w:rsidRPr="004D3B61" w:rsidRDefault="00B918F4" w:rsidP="00FD06F0">
      <w:pPr>
        <w:pStyle w:val="where"/>
      </w:pPr>
      <w:r w:rsidRPr="004D3B61">
        <w:lastRenderedPageBreak/>
        <w:t>where:</w:t>
      </w:r>
    </w:p>
    <w:p w14:paraId="478BEB47" w14:textId="77777777" w:rsidR="00B918F4" w:rsidRPr="004D3B61" w:rsidRDefault="00B918F4" w:rsidP="00B6554A">
      <w:pPr>
        <w:pStyle w:val="variabledefinitionChar"/>
      </w:pPr>
      <w:r w:rsidRPr="004D3B61">
        <w:rPr>
          <w:i/>
          <w:iCs/>
        </w:rPr>
        <w:t>P</w:t>
      </w:r>
      <w:r w:rsidRPr="004D3B61">
        <w:rPr>
          <w:i/>
          <w:iCs/>
          <w:vertAlign w:val="subscript"/>
        </w:rPr>
        <w:t>am</w:t>
      </w:r>
      <w:r w:rsidRPr="004D3B61">
        <w:tab/>
        <w:t>=</w:t>
      </w:r>
      <w:r w:rsidRPr="004D3B61">
        <w:tab/>
        <w:t>pattern coefficient for algal mortality</w:t>
      </w:r>
    </w:p>
    <w:p w14:paraId="5DCDEDB7" w14:textId="77777777" w:rsidR="00B918F4" w:rsidRPr="004D3B61" w:rsidRDefault="00B918F4" w:rsidP="00B6554A">
      <w:pPr>
        <w:pStyle w:val="variabledefinitionChar"/>
      </w:pPr>
      <w:r w:rsidRPr="004D3B61">
        <w:rPr>
          <w:i/>
          <w:iCs/>
        </w:rPr>
        <w:t>P</w:t>
      </w:r>
      <w:r w:rsidRPr="004D3B61">
        <w:rPr>
          <w:i/>
          <w:iCs/>
          <w:vertAlign w:val="subscript"/>
        </w:rPr>
        <w:t>em</w:t>
      </w:r>
      <w:r w:rsidRPr="004D3B61">
        <w:tab/>
        <w:t>=</w:t>
      </w:r>
      <w:r w:rsidRPr="004D3B61">
        <w:tab/>
        <w:t xml:space="preserve">pattern coefficient for </w:t>
      </w:r>
      <w:r w:rsidR="004D3B61">
        <w:t>periphyton/</w:t>
      </w:r>
      <w:proofErr w:type="spellStart"/>
      <w:r w:rsidRPr="004D3B61">
        <w:t>epiphyton</w:t>
      </w:r>
      <w:proofErr w:type="spellEnd"/>
      <w:r w:rsidRPr="004D3B61">
        <w:t xml:space="preserve"> mortality</w:t>
      </w:r>
    </w:p>
    <w:p w14:paraId="4025670A" w14:textId="77777777" w:rsidR="00B918F4" w:rsidRPr="004D3B61" w:rsidRDefault="00B918F4" w:rsidP="00B6554A">
      <w:pPr>
        <w:pStyle w:val="variabledefinitionChar"/>
      </w:pPr>
      <w:r w:rsidRPr="004D3B61">
        <w:sym w:font="Symbol" w:char="F067"/>
      </w:r>
      <w:r w:rsidRPr="004D3B61">
        <w:rPr>
          <w:i/>
          <w:iCs/>
          <w:vertAlign w:val="subscript"/>
        </w:rPr>
        <w:t>OM</w:t>
      </w:r>
      <w:r w:rsidRPr="004D3B61">
        <w:tab/>
        <w:t>=</w:t>
      </w:r>
      <w:r w:rsidRPr="004D3B61">
        <w:tab/>
        <w:t>temperature rate multiplier for organic matter decay</w:t>
      </w:r>
    </w:p>
    <w:p w14:paraId="75EEB123" w14:textId="77777777" w:rsidR="00B918F4" w:rsidRPr="004D3B61" w:rsidRDefault="00000000" w:rsidP="007552CD">
      <w:pPr>
        <w:pStyle w:val="variabledefinitionChar"/>
      </w:pPr>
      <m:oMath>
        <m:sSub>
          <m:sSubPr>
            <m:ctrlPr>
              <w:rPr>
                <w:rFonts w:ascii="Cambria Math" w:hAnsi="Cambria Math"/>
                <w:i/>
              </w:rPr>
            </m:ctrlPr>
          </m:sSubPr>
          <m:e>
            <m:r>
              <w:rPr>
                <w:rFonts w:ascii="Cambria Math"/>
              </w:rPr>
              <m:t>δ</m:t>
            </m:r>
          </m:e>
          <m:sub>
            <m:r>
              <m:rPr>
                <m:nor/>
              </m:rPr>
              <w:rPr>
                <w:rFonts w:ascii="Cambria Math"/>
              </w:rPr>
              <m:t>P-LDOM</m:t>
            </m:r>
            <m:ctrlPr>
              <w:rPr>
                <w:rFonts w:ascii="Cambria Math" w:hAnsi="Cambria Math"/>
              </w:rPr>
            </m:ctrlPr>
          </m:sub>
        </m:sSub>
      </m:oMath>
      <w:r w:rsidR="00B918F4" w:rsidRPr="004D3B61">
        <w:t>=LDOM stoichiometric ratio for phosphorus</w:t>
      </w:r>
    </w:p>
    <w:p w14:paraId="610E88FE" w14:textId="77777777" w:rsidR="00B918F4" w:rsidRPr="004D3B61" w:rsidRDefault="00B918F4" w:rsidP="007552CD">
      <w:pPr>
        <w:pStyle w:val="variabledefinitionChar"/>
      </w:pPr>
      <w:r w:rsidRPr="004D3B61">
        <w:rPr>
          <w:i/>
          <w:iCs/>
        </w:rPr>
        <w:sym w:font="Symbol" w:char="F064"/>
      </w:r>
      <w:r w:rsidRPr="004D3B61">
        <w:rPr>
          <w:i/>
          <w:iCs/>
          <w:vertAlign w:val="subscript"/>
        </w:rPr>
        <w:t>Pe</w:t>
      </w:r>
      <w:r w:rsidRPr="004D3B61">
        <w:tab/>
        <w:t>=</w:t>
      </w:r>
      <w:r w:rsidRPr="004D3B61">
        <w:tab/>
      </w:r>
      <w:r w:rsidR="004D3B61">
        <w:t>periphyton/</w:t>
      </w:r>
      <w:proofErr w:type="spellStart"/>
      <w:r w:rsidRPr="004D3B61">
        <w:t>epiphyton</w:t>
      </w:r>
      <w:proofErr w:type="spellEnd"/>
      <w:r w:rsidRPr="004D3B61">
        <w:t xml:space="preserve"> stoichiometric coefficient for phosphorus</w:t>
      </w:r>
    </w:p>
    <w:p w14:paraId="05AA6D17" w14:textId="77777777" w:rsidR="00B918F4" w:rsidRPr="004D3B61" w:rsidRDefault="00B918F4" w:rsidP="007552CD">
      <w:pPr>
        <w:pStyle w:val="variabledefinitionChar"/>
      </w:pPr>
      <w:r w:rsidRPr="004D3B61">
        <w:rPr>
          <w:i/>
          <w:iCs/>
        </w:rPr>
        <w:sym w:font="Symbol" w:char="F064"/>
      </w:r>
      <w:r w:rsidRPr="004D3B61">
        <w:rPr>
          <w:i/>
          <w:iCs/>
          <w:vertAlign w:val="subscript"/>
        </w:rPr>
        <w:t>Pa</w:t>
      </w:r>
      <w:r w:rsidRPr="004D3B61">
        <w:tab/>
        <w:t>=</w:t>
      </w:r>
      <w:r w:rsidRPr="004D3B61">
        <w:tab/>
        <w:t>algal stoichiometric coefficient for phosphorus</w:t>
      </w:r>
    </w:p>
    <w:p w14:paraId="7627C5A6" w14:textId="77777777" w:rsidR="00B918F4" w:rsidRPr="004D3B61" w:rsidRDefault="00B918F4" w:rsidP="007552CD">
      <w:pPr>
        <w:pStyle w:val="variabledefinitionChar"/>
      </w:pPr>
      <w:r w:rsidRPr="004D3B61">
        <w:rPr>
          <w:i/>
          <w:iCs/>
        </w:rPr>
        <w:sym w:font="Symbol" w:char="F064"/>
      </w:r>
      <w:r w:rsidRPr="004D3B61">
        <w:rPr>
          <w:i/>
          <w:iCs/>
          <w:vertAlign w:val="subscript"/>
        </w:rPr>
        <w:t>Pm</w:t>
      </w:r>
      <w:r w:rsidRPr="004D3B61">
        <w:tab/>
        <w:t>=</w:t>
      </w:r>
      <w:r w:rsidRPr="004D3B61">
        <w:tab/>
        <w:t>macrophyte stoichiometric coefficient for phosphorus</w:t>
      </w:r>
    </w:p>
    <w:p w14:paraId="6ED65748" w14:textId="77777777" w:rsidR="00B918F4" w:rsidRPr="00127D1D" w:rsidRDefault="00B918F4" w:rsidP="007552CD">
      <w:pPr>
        <w:pStyle w:val="variabledefinitionChar"/>
      </w:pPr>
      <w:r w:rsidRPr="004D3B61">
        <w:rPr>
          <w:i/>
          <w:iCs/>
        </w:rPr>
        <w:t>K</w:t>
      </w:r>
      <w:r w:rsidRPr="004D3B61">
        <w:rPr>
          <w:i/>
          <w:iCs/>
          <w:vertAlign w:val="subscript"/>
        </w:rPr>
        <w:t>ae</w:t>
      </w:r>
      <w:r w:rsidRPr="004D3B61">
        <w:tab/>
        <w:t>=</w:t>
      </w:r>
      <w:r w:rsidRPr="004D3B61">
        <w:tab/>
        <w:t xml:space="preserve">algal excretion rate, </w:t>
      </w:r>
      <w:proofErr w:type="gramStart"/>
      <w:r w:rsidRPr="00127D1D">
        <w:t>sec</w:t>
      </w:r>
      <w:r w:rsidRPr="00127D1D">
        <w:rPr>
          <w:vertAlign w:val="superscript"/>
        </w:rPr>
        <w:t>-1</w:t>
      </w:r>
      <w:proofErr w:type="gramEnd"/>
    </w:p>
    <w:p w14:paraId="2FDF473D" w14:textId="77777777" w:rsidR="00B918F4" w:rsidRPr="00127D1D" w:rsidRDefault="00B918F4" w:rsidP="007552CD">
      <w:pPr>
        <w:pStyle w:val="variabledefinitionChar"/>
      </w:pPr>
      <w:r w:rsidRPr="004D3B61">
        <w:rPr>
          <w:i/>
          <w:iCs/>
        </w:rPr>
        <w:t>K</w:t>
      </w:r>
      <w:r w:rsidRPr="004D3B61">
        <w:rPr>
          <w:i/>
          <w:iCs/>
          <w:vertAlign w:val="subscript"/>
        </w:rPr>
        <w:t>am</w:t>
      </w:r>
      <w:r w:rsidRPr="004D3B61">
        <w:tab/>
        <w:t>=</w:t>
      </w:r>
      <w:r w:rsidRPr="004D3B61">
        <w:tab/>
        <w:t xml:space="preserve">algal mortality rate, </w:t>
      </w:r>
      <w:proofErr w:type="gramStart"/>
      <w:r w:rsidRPr="00127D1D">
        <w:t>sec</w:t>
      </w:r>
      <w:r w:rsidRPr="00127D1D">
        <w:rPr>
          <w:vertAlign w:val="superscript"/>
        </w:rPr>
        <w:t>-1</w:t>
      </w:r>
      <w:proofErr w:type="gramEnd"/>
    </w:p>
    <w:p w14:paraId="23BCC029" w14:textId="77777777" w:rsidR="00B918F4" w:rsidRPr="00127D1D" w:rsidRDefault="00B918F4" w:rsidP="007552CD">
      <w:pPr>
        <w:pStyle w:val="variabledefinitionChar"/>
      </w:pPr>
      <w:r w:rsidRPr="004D3B61">
        <w:rPr>
          <w:i/>
          <w:iCs/>
        </w:rPr>
        <w:t>K</w:t>
      </w:r>
      <w:r w:rsidRPr="004D3B61">
        <w:rPr>
          <w:i/>
          <w:iCs/>
          <w:vertAlign w:val="subscript"/>
        </w:rPr>
        <w:t>ee</w:t>
      </w:r>
      <w:r w:rsidRPr="004D3B61">
        <w:tab/>
        <w:t>=</w:t>
      </w:r>
      <w:r w:rsidRPr="004D3B61">
        <w:tab/>
      </w:r>
      <w:r w:rsidR="004D3B61">
        <w:t>periphyton/</w:t>
      </w:r>
      <w:proofErr w:type="spellStart"/>
      <w:r w:rsidRPr="004D3B61">
        <w:t>epiphyton</w:t>
      </w:r>
      <w:proofErr w:type="spellEnd"/>
      <w:r w:rsidRPr="004D3B61">
        <w:t xml:space="preserve"> excretion rate, </w:t>
      </w:r>
      <w:proofErr w:type="gramStart"/>
      <w:r w:rsidRPr="00127D1D">
        <w:t>sec</w:t>
      </w:r>
      <w:r w:rsidRPr="00127D1D">
        <w:rPr>
          <w:vertAlign w:val="superscript"/>
        </w:rPr>
        <w:t>-1</w:t>
      </w:r>
      <w:proofErr w:type="gramEnd"/>
    </w:p>
    <w:p w14:paraId="1B24A5EF" w14:textId="77777777" w:rsidR="00B918F4" w:rsidRPr="00127D1D" w:rsidRDefault="00B918F4" w:rsidP="007552CD">
      <w:pPr>
        <w:pStyle w:val="variabledefinitionChar"/>
      </w:pPr>
      <w:r w:rsidRPr="004D3B61">
        <w:rPr>
          <w:i/>
          <w:iCs/>
        </w:rPr>
        <w:t>K</w:t>
      </w:r>
      <w:r w:rsidRPr="004D3B61">
        <w:rPr>
          <w:i/>
          <w:iCs/>
          <w:vertAlign w:val="subscript"/>
        </w:rPr>
        <w:t>em</w:t>
      </w:r>
      <w:r w:rsidRPr="004D3B61">
        <w:tab/>
        <w:t>=</w:t>
      </w:r>
      <w:r w:rsidRPr="004D3B61">
        <w:tab/>
      </w:r>
      <w:r w:rsidR="004D3B61">
        <w:t>periphyton/</w:t>
      </w:r>
      <w:proofErr w:type="spellStart"/>
      <w:r w:rsidRPr="004D3B61">
        <w:t>epiphyton</w:t>
      </w:r>
      <w:proofErr w:type="spellEnd"/>
      <w:r w:rsidRPr="004D3B61">
        <w:t xml:space="preserve"> mortality rate, </w:t>
      </w:r>
      <w:proofErr w:type="gramStart"/>
      <w:r w:rsidRPr="00127D1D">
        <w:t>sec</w:t>
      </w:r>
      <w:r w:rsidRPr="00127D1D">
        <w:rPr>
          <w:vertAlign w:val="superscript"/>
        </w:rPr>
        <w:t>-1</w:t>
      </w:r>
      <w:proofErr w:type="gramEnd"/>
    </w:p>
    <w:p w14:paraId="67FE8EC6" w14:textId="77777777" w:rsidR="00B918F4" w:rsidRPr="009E4266" w:rsidRDefault="00B918F4" w:rsidP="007552CD">
      <w:pPr>
        <w:pStyle w:val="variabledefinitionChar"/>
      </w:pPr>
      <w:proofErr w:type="spellStart"/>
      <w:r w:rsidRPr="004D3B61">
        <w:rPr>
          <w:i/>
          <w:iCs/>
        </w:rPr>
        <w:t>K</w:t>
      </w:r>
      <w:r w:rsidRPr="004D3B61">
        <w:rPr>
          <w:i/>
          <w:iCs/>
          <w:vertAlign w:val="subscript"/>
        </w:rPr>
        <w:t>mm</w:t>
      </w:r>
      <w:proofErr w:type="spellEnd"/>
      <w:r w:rsidRPr="004D3B61">
        <w:tab/>
        <w:t>=</w:t>
      </w:r>
      <w:r w:rsidRPr="004D3B61">
        <w:tab/>
        <w:t xml:space="preserve">macrophyte mortality rate, </w:t>
      </w:r>
      <w:proofErr w:type="gramStart"/>
      <w:r w:rsidRPr="00127D1D">
        <w:t>sec</w:t>
      </w:r>
      <w:r w:rsidRPr="00127D1D">
        <w:rPr>
          <w:vertAlign w:val="superscript"/>
        </w:rPr>
        <w:t>-1</w:t>
      </w:r>
      <w:proofErr w:type="gramEnd"/>
    </w:p>
    <w:p w14:paraId="2BB830AD" w14:textId="77777777" w:rsidR="00B918F4" w:rsidRPr="00127D1D" w:rsidRDefault="00B918F4" w:rsidP="007552CD">
      <w:pPr>
        <w:pStyle w:val="variabledefinitionChar"/>
        <w:rPr>
          <w:vertAlign w:val="superscript"/>
        </w:rPr>
      </w:pPr>
      <w:r w:rsidRPr="004D3B61">
        <w:rPr>
          <w:i/>
          <w:iCs/>
        </w:rPr>
        <w:t>K</w:t>
      </w:r>
      <w:r w:rsidRPr="004D3B61">
        <w:rPr>
          <w:i/>
          <w:iCs/>
          <w:vertAlign w:val="subscript"/>
        </w:rPr>
        <w:t>LDOM</w:t>
      </w:r>
      <w:r w:rsidRPr="004D3B61">
        <w:tab/>
        <w:t>=</w:t>
      </w:r>
      <w:r w:rsidRPr="004D3B61">
        <w:tab/>
        <w:t xml:space="preserve">labile DOM decay rate, </w:t>
      </w:r>
      <w:proofErr w:type="gramStart"/>
      <w:r w:rsidRPr="00127D1D">
        <w:t>sec</w:t>
      </w:r>
      <w:r w:rsidRPr="00127D1D">
        <w:rPr>
          <w:vertAlign w:val="superscript"/>
        </w:rPr>
        <w:t>-1</w:t>
      </w:r>
      <w:proofErr w:type="gramEnd"/>
    </w:p>
    <w:p w14:paraId="54302228" w14:textId="77777777" w:rsidR="00B918F4" w:rsidRPr="009E4266" w:rsidRDefault="00B918F4" w:rsidP="007552CD">
      <w:pPr>
        <w:pStyle w:val="variabledefinitionChar"/>
      </w:pPr>
      <w:r w:rsidRPr="004D3B61">
        <w:rPr>
          <w:i/>
          <w:iCs/>
        </w:rPr>
        <w:t>K</w:t>
      </w:r>
      <w:r w:rsidRPr="004D3B61">
        <w:rPr>
          <w:i/>
          <w:iCs/>
          <w:vertAlign w:val="subscript"/>
        </w:rPr>
        <w:t>L</w:t>
      </w:r>
      <w:r w:rsidRPr="004D3B61">
        <w:rPr>
          <w:i/>
          <w:iCs/>
          <w:vertAlign w:val="subscript"/>
        </w:rPr>
        <w:sym w:font="Symbol" w:char="F0AE"/>
      </w:r>
      <w:r w:rsidRPr="004D3B61">
        <w:rPr>
          <w:i/>
          <w:iCs/>
          <w:vertAlign w:val="subscript"/>
        </w:rPr>
        <w:t>R</w:t>
      </w:r>
      <w:r w:rsidRPr="004D3B61">
        <w:tab/>
        <w:t>=</w:t>
      </w:r>
      <w:r w:rsidRPr="004D3B61">
        <w:tab/>
        <w:t xml:space="preserve">labile to refractory DOM transfer rate, </w:t>
      </w:r>
      <w:proofErr w:type="gramStart"/>
      <w:r w:rsidRPr="00127D1D">
        <w:t>sec</w:t>
      </w:r>
      <w:r w:rsidRPr="00127D1D">
        <w:rPr>
          <w:vertAlign w:val="superscript"/>
        </w:rPr>
        <w:t>-1</w:t>
      </w:r>
      <w:proofErr w:type="gramEnd"/>
    </w:p>
    <w:p w14:paraId="559B330B" w14:textId="77777777" w:rsidR="00B918F4" w:rsidRPr="009E4266" w:rsidRDefault="00B918F4" w:rsidP="007552CD">
      <w:pPr>
        <w:pStyle w:val="variabledefinitionChar"/>
        <w:rPr>
          <w:vertAlign w:val="superscript"/>
        </w:rPr>
      </w:pPr>
      <w:r w:rsidRPr="004D3B61">
        <w:sym w:font="Symbol" w:char="F046"/>
      </w:r>
      <w:r w:rsidRPr="004D3B61">
        <w:rPr>
          <w:i/>
          <w:iCs/>
          <w:vertAlign w:val="subscript"/>
        </w:rPr>
        <w:t>a</w:t>
      </w:r>
      <w:r w:rsidRPr="004D3B61">
        <w:tab/>
        <w:t>=</w:t>
      </w:r>
      <w:r w:rsidRPr="004D3B61">
        <w:tab/>
        <w:t xml:space="preserve">algal concentration, </w:t>
      </w:r>
      <w:r w:rsidRPr="00127D1D">
        <w:t>g m</w:t>
      </w:r>
      <w:r w:rsidRPr="00127D1D">
        <w:rPr>
          <w:vertAlign w:val="superscript"/>
        </w:rPr>
        <w:t>-3</w:t>
      </w:r>
    </w:p>
    <w:p w14:paraId="3E021705" w14:textId="77777777" w:rsidR="00B918F4" w:rsidRPr="009E4266" w:rsidRDefault="00B918F4" w:rsidP="007552CD">
      <w:pPr>
        <w:pStyle w:val="variabledefinitionChar"/>
      </w:pPr>
      <w:r w:rsidRPr="004D3B61">
        <w:sym w:font="Symbol" w:char="F046"/>
      </w:r>
      <w:r w:rsidRPr="004D3B61">
        <w:rPr>
          <w:i/>
          <w:iCs/>
          <w:vertAlign w:val="subscript"/>
        </w:rPr>
        <w:t>m</w:t>
      </w:r>
      <w:r w:rsidRPr="004D3B61">
        <w:tab/>
        <w:t xml:space="preserve">    = macrophyte concentration, </w:t>
      </w:r>
      <w:r w:rsidRPr="00127D1D">
        <w:t>g m</w:t>
      </w:r>
      <w:r w:rsidRPr="00127D1D">
        <w:rPr>
          <w:vertAlign w:val="superscript"/>
        </w:rPr>
        <w:t>-3</w:t>
      </w:r>
    </w:p>
    <w:p w14:paraId="7139F57A" w14:textId="77777777" w:rsidR="00B918F4" w:rsidRPr="009E4266" w:rsidRDefault="00B918F4" w:rsidP="007552CD">
      <w:pPr>
        <w:pStyle w:val="variabledefinitionChar"/>
        <w:rPr>
          <w:vertAlign w:val="superscript"/>
        </w:rPr>
      </w:pPr>
      <w:r w:rsidRPr="004D3B61">
        <w:sym w:font="Symbol" w:char="F046"/>
      </w:r>
      <w:r w:rsidRPr="004D3B61">
        <w:rPr>
          <w:i/>
          <w:iCs/>
          <w:vertAlign w:val="subscript"/>
        </w:rPr>
        <w:t>e</w:t>
      </w:r>
      <w:r w:rsidRPr="004D3B61">
        <w:tab/>
        <w:t>=</w:t>
      </w:r>
      <w:r w:rsidRPr="004D3B61">
        <w:tab/>
      </w:r>
      <w:r w:rsidR="004D3B61">
        <w:t>periphyton/</w:t>
      </w:r>
      <w:proofErr w:type="spellStart"/>
      <w:r w:rsidRPr="004D3B61">
        <w:t>epiphyton</w:t>
      </w:r>
      <w:proofErr w:type="spellEnd"/>
      <w:r w:rsidRPr="004D3B61">
        <w:t xml:space="preserve"> concentration, </w:t>
      </w:r>
      <w:r w:rsidRPr="00127D1D">
        <w:t>g m</w:t>
      </w:r>
      <w:r w:rsidRPr="00127D1D">
        <w:rPr>
          <w:vertAlign w:val="superscript"/>
        </w:rPr>
        <w:t>-3</w:t>
      </w:r>
    </w:p>
    <w:p w14:paraId="578B4148" w14:textId="780D8140" w:rsidR="00B918F4" w:rsidRPr="00127D1D" w:rsidRDefault="00B918F4" w:rsidP="007552CD">
      <w:pPr>
        <w:rPr>
          <w:vertAlign w:val="superscript"/>
        </w:rPr>
      </w:pPr>
      <w:r w:rsidRPr="004D3B61">
        <w:sym w:font="Symbol" w:char="F046"/>
      </w:r>
      <w:r w:rsidRPr="004D3B61">
        <w:rPr>
          <w:i/>
          <w:iCs/>
          <w:vertAlign w:val="subscript"/>
        </w:rPr>
        <w:t>LDOM-P</w:t>
      </w:r>
      <w:r w:rsidR="005804C8">
        <w:rPr>
          <w:i/>
          <w:iCs/>
          <w:vertAlign w:val="subscript"/>
        </w:rPr>
        <w:t xml:space="preserve"> </w:t>
      </w:r>
      <w:r w:rsidRPr="004D3B61">
        <w:t xml:space="preserve">= labile DOM-P concentration, </w:t>
      </w:r>
      <w:r w:rsidRPr="00127D1D">
        <w:t>g m</w:t>
      </w:r>
      <w:r w:rsidRPr="00127D1D">
        <w:rPr>
          <w:vertAlign w:val="superscript"/>
        </w:rPr>
        <w:t>-3</w:t>
      </w:r>
    </w:p>
    <w:p w14:paraId="39247DBF" w14:textId="77777777" w:rsidR="00FD06F0" w:rsidRPr="004D3B61" w:rsidRDefault="00FD06F0" w:rsidP="007552CD">
      <w:pPr>
        <w:rPr>
          <w:i/>
          <w:iCs/>
          <w:vertAlign w:val="superscript"/>
        </w:rPr>
      </w:pPr>
    </w:p>
    <w:p w14:paraId="1B8E7B03" w14:textId="77777777" w:rsidR="005804C8" w:rsidRDefault="00B918F4" w:rsidP="00FD06F0">
      <w:pPr>
        <w:pStyle w:val="Heading3"/>
        <w:spacing w:after="120"/>
      </w:pPr>
      <w:bookmarkStart w:id="628" w:name="_Toc126042983"/>
      <w:bookmarkStart w:id="629" w:name="_Toc48573647"/>
      <w:r w:rsidRPr="00B7030B">
        <w:t xml:space="preserve">Refractory Dissolved Organic Matter – </w:t>
      </w:r>
    </w:p>
    <w:p w14:paraId="145439A8" w14:textId="04646BF6" w:rsidR="00B918F4" w:rsidRPr="00B7030B" w:rsidRDefault="00B918F4" w:rsidP="00FD06F0">
      <w:pPr>
        <w:pStyle w:val="Heading3"/>
        <w:spacing w:after="120"/>
      </w:pPr>
      <w:r w:rsidRPr="00B7030B">
        <w:t>Phosphorus (RDOM-P)</w:t>
      </w:r>
      <w:bookmarkEnd w:id="628"/>
      <w:bookmarkEnd w:id="629"/>
    </w:p>
    <w:p w14:paraId="7E3494FB" w14:textId="5B1515FC" w:rsidR="00B918F4" w:rsidRDefault="00B918F4" w:rsidP="007A3922">
      <w:r w:rsidRPr="00127D1D">
        <w:rPr>
          <w:b/>
          <w:bCs/>
        </w:rPr>
        <w:t>RDOM-P</w:t>
      </w:r>
      <w:r w:rsidRPr="004D3B61">
        <w:t xml:space="preserve"> is the amount of phosphorus in refractory dissolved organic matter.</w:t>
      </w:r>
      <w:r w:rsidR="004D3B61" w:rsidRPr="004D3B61">
        <w:t xml:space="preserve"> </w:t>
      </w:r>
      <w:r w:rsidRPr="004D3B61">
        <w:t xml:space="preserve">The rate equation of </w:t>
      </w:r>
      <w:r w:rsidR="004D3B61" w:rsidRPr="00127D1D">
        <w:rPr>
          <w:b/>
          <w:bCs/>
        </w:rPr>
        <w:t>R</w:t>
      </w:r>
      <w:r w:rsidRPr="00127D1D">
        <w:rPr>
          <w:b/>
          <w:bCs/>
        </w:rPr>
        <w:t>DOM-P</w:t>
      </w:r>
      <w:r w:rsidRPr="004D3B61">
        <w:t xml:space="preserve"> is</w:t>
      </w:r>
    </w:p>
    <w:p w14:paraId="42B62E1E" w14:textId="77777777" w:rsidR="00FD06F0" w:rsidRPr="004D3B61" w:rsidRDefault="00FD06F0" w:rsidP="007A3922"/>
    <w:p w14:paraId="42444ECE" w14:textId="77777777" w:rsidR="00B918F4" w:rsidRPr="00B7030B" w:rsidRDefault="00E108E0" w:rsidP="00127D1D">
      <w:pPr>
        <w:jc w:val="center"/>
      </w:pPr>
      <w:r w:rsidRPr="00292641">
        <w:rPr>
          <w:noProof/>
        </w:rPr>
        <w:object w:dxaOrig="4560" w:dyaOrig="760" w14:anchorId="25F346B1">
          <v:shape id="_x0000_i1127" type="#_x0000_t75" alt="" style="width:277.25pt;height:46.1pt;mso-width-percent:0;mso-height-percent:0;mso-width-percent:0;mso-height-percent:0" o:ole="">
            <v:imagedata r:id="rId391" o:title=""/>
          </v:shape>
          <o:OLEObject Type="Embed" ProgID="Equation.3" ShapeID="_x0000_i1127" DrawAspect="Content" ObjectID="_1721314860" r:id="rId392"/>
        </w:object>
      </w:r>
    </w:p>
    <w:p w14:paraId="519004C9" w14:textId="77777777" w:rsidR="004D3B61" w:rsidRDefault="004D3B61" w:rsidP="00FD06F0">
      <w:pPr>
        <w:pStyle w:val="where"/>
      </w:pPr>
      <w:r>
        <w:t>where:</w:t>
      </w:r>
    </w:p>
    <w:p w14:paraId="1D146598" w14:textId="77777777" w:rsidR="00B918F4" w:rsidRPr="00127D1D" w:rsidRDefault="004D3B61" w:rsidP="00B6554A">
      <w:pPr>
        <w:pStyle w:val="variabledefinitionChar"/>
        <w:rPr>
          <w:vertAlign w:val="superscript"/>
        </w:rPr>
      </w:pPr>
      <w:r w:rsidRPr="004D3B61">
        <w:sym w:font="Symbol" w:char="F046"/>
      </w:r>
      <w:r w:rsidRPr="004D3B61">
        <w:rPr>
          <w:i/>
          <w:iCs/>
          <w:vertAlign w:val="subscript"/>
        </w:rPr>
        <w:t>LDOM-P</w:t>
      </w:r>
      <w:r w:rsidR="00B918F4" w:rsidRPr="004D3B61">
        <w:t xml:space="preserve">= labile DOM-P concentration, </w:t>
      </w:r>
      <w:r w:rsidR="00B918F4" w:rsidRPr="00127D1D">
        <w:t>g m</w:t>
      </w:r>
      <w:r w:rsidR="00B918F4" w:rsidRPr="00127D1D">
        <w:rPr>
          <w:vertAlign w:val="superscript"/>
        </w:rPr>
        <w:t>-3</w:t>
      </w:r>
    </w:p>
    <w:p w14:paraId="328A3224" w14:textId="77777777" w:rsidR="004D3B61" w:rsidRPr="00127D1D" w:rsidRDefault="004D3B61" w:rsidP="00B6554A">
      <w:pPr>
        <w:pStyle w:val="variabledefinitionChar"/>
        <w:rPr>
          <w:vertAlign w:val="superscript"/>
        </w:rPr>
      </w:pPr>
      <w:r w:rsidRPr="004D3B61">
        <w:sym w:font="Symbol" w:char="F046"/>
      </w:r>
      <w:r>
        <w:rPr>
          <w:i/>
          <w:iCs/>
          <w:vertAlign w:val="subscript"/>
        </w:rPr>
        <w:t>R</w:t>
      </w:r>
      <w:r w:rsidRPr="004D3B61">
        <w:rPr>
          <w:i/>
          <w:iCs/>
          <w:vertAlign w:val="subscript"/>
        </w:rPr>
        <w:t>DOM-P</w:t>
      </w:r>
      <w:r w:rsidRPr="004D3B61">
        <w:t xml:space="preserve">= </w:t>
      </w:r>
      <w:r>
        <w:t>refractory</w:t>
      </w:r>
      <w:r w:rsidRPr="004D3B61">
        <w:t xml:space="preserve"> DOM-P concentration, </w:t>
      </w:r>
      <w:r w:rsidRPr="00127D1D">
        <w:t>g m</w:t>
      </w:r>
      <w:r w:rsidRPr="00127D1D">
        <w:rPr>
          <w:vertAlign w:val="superscript"/>
        </w:rPr>
        <w:t>-3</w:t>
      </w:r>
    </w:p>
    <w:p w14:paraId="7AB25236" w14:textId="77777777" w:rsidR="004D3B61" w:rsidRPr="004D3B61" w:rsidRDefault="004D3B61" w:rsidP="007552CD">
      <w:pPr>
        <w:pStyle w:val="variabledefinitionChar"/>
      </w:pPr>
      <w:r w:rsidRPr="004D3B61">
        <w:rPr>
          <w:i/>
          <w:iCs/>
        </w:rPr>
        <w:sym w:font="Symbol" w:char="F067"/>
      </w:r>
      <w:r w:rsidRPr="004D3B61">
        <w:rPr>
          <w:i/>
          <w:iCs/>
          <w:vertAlign w:val="subscript"/>
        </w:rPr>
        <w:t xml:space="preserve">OM </w:t>
      </w:r>
      <w:r w:rsidRPr="004D3B61">
        <w:tab/>
        <w:t>= temperature rate multiplier for organic matter</w:t>
      </w:r>
    </w:p>
    <w:p w14:paraId="2608D83B" w14:textId="77777777" w:rsidR="004D3B61" w:rsidRPr="009976A1" w:rsidRDefault="004D3B61" w:rsidP="007552CD">
      <w:pPr>
        <w:pStyle w:val="variabledefinitionChar"/>
        <w:rPr>
          <w:iCs/>
        </w:rPr>
      </w:pPr>
      <w:r w:rsidRPr="004D3B61">
        <w:rPr>
          <w:i/>
          <w:iCs/>
        </w:rPr>
        <w:t>K</w:t>
      </w:r>
      <w:r w:rsidRPr="004D3B61">
        <w:rPr>
          <w:i/>
          <w:iCs/>
          <w:vertAlign w:val="subscript"/>
        </w:rPr>
        <w:t>L</w:t>
      </w:r>
      <w:r>
        <w:rPr>
          <w:i/>
          <w:iCs/>
          <w:vertAlign w:val="subscript"/>
        </w:rPr>
        <w:t>R</w:t>
      </w:r>
      <w:r w:rsidRPr="004D3B61">
        <w:rPr>
          <w:i/>
          <w:iCs/>
          <w:vertAlign w:val="subscript"/>
        </w:rPr>
        <w:t>OM</w:t>
      </w:r>
      <w:r w:rsidRPr="004D3B61">
        <w:tab/>
        <w:t xml:space="preserve">= </w:t>
      </w:r>
      <w:r>
        <w:t>refractory</w:t>
      </w:r>
      <w:r w:rsidRPr="004D3B61">
        <w:t xml:space="preserve"> POM decay rate, </w:t>
      </w:r>
      <w:proofErr w:type="gramStart"/>
      <w:r w:rsidRPr="00127D1D">
        <w:rPr>
          <w:iCs/>
        </w:rPr>
        <w:t>sec</w:t>
      </w:r>
      <w:r w:rsidRPr="00127D1D">
        <w:rPr>
          <w:iCs/>
          <w:vertAlign w:val="superscript"/>
        </w:rPr>
        <w:t>-1</w:t>
      </w:r>
      <w:proofErr w:type="gramEnd"/>
    </w:p>
    <w:p w14:paraId="3C5C1797" w14:textId="1721D178" w:rsidR="004D3B61" w:rsidRPr="00127D1D" w:rsidRDefault="004D3B61" w:rsidP="007552CD">
      <w:pPr>
        <w:pStyle w:val="variabledefinitionChar"/>
        <w:rPr>
          <w:vertAlign w:val="superscript"/>
        </w:rPr>
      </w:pPr>
      <w:r w:rsidRPr="004D3B61">
        <w:rPr>
          <w:i/>
          <w:iCs/>
        </w:rPr>
        <w:t>K</w:t>
      </w:r>
      <w:r w:rsidRPr="004D3B61">
        <w:rPr>
          <w:i/>
          <w:iCs/>
          <w:vertAlign w:val="subscript"/>
        </w:rPr>
        <w:t>L</w:t>
      </w:r>
      <w:r w:rsidRPr="004D3B61">
        <w:rPr>
          <w:i/>
          <w:iCs/>
          <w:vertAlign w:val="subscript"/>
        </w:rPr>
        <w:sym w:font="Wingdings" w:char="F0E0"/>
      </w:r>
      <w:r w:rsidRPr="004D3B61">
        <w:rPr>
          <w:i/>
          <w:iCs/>
          <w:vertAlign w:val="subscript"/>
        </w:rPr>
        <w:t>R</w:t>
      </w:r>
      <w:r w:rsidRPr="004D3B61">
        <w:rPr>
          <w:i/>
          <w:iCs/>
          <w:vertAlign w:val="subscript"/>
        </w:rPr>
        <w:tab/>
      </w:r>
      <w:r w:rsidRPr="004D3B61">
        <w:t>= transfer rate from labile POM to refractory POM</w:t>
      </w:r>
      <w:r w:rsidRPr="009976A1">
        <w:t xml:space="preserve">, </w:t>
      </w:r>
      <w:proofErr w:type="gramStart"/>
      <w:r w:rsidRPr="00127D1D">
        <w:t>sec</w:t>
      </w:r>
      <w:r w:rsidRPr="00127D1D">
        <w:rPr>
          <w:vertAlign w:val="superscript"/>
        </w:rPr>
        <w:t>-1</w:t>
      </w:r>
      <w:proofErr w:type="gramEnd"/>
    </w:p>
    <w:p w14:paraId="076DA18B" w14:textId="77777777" w:rsidR="00FD06F0" w:rsidRPr="004D3B61" w:rsidRDefault="00FD06F0" w:rsidP="007552CD">
      <w:pPr>
        <w:pStyle w:val="variabledefinitionChar"/>
      </w:pPr>
    </w:p>
    <w:p w14:paraId="7A67E202" w14:textId="77777777" w:rsidR="002E4B59" w:rsidRDefault="00B918F4" w:rsidP="00FD06F0">
      <w:pPr>
        <w:pStyle w:val="Heading3"/>
      </w:pPr>
      <w:bookmarkStart w:id="630" w:name="_Toc126042984"/>
      <w:bookmarkStart w:id="631" w:name="_Toc48573648"/>
      <w:r w:rsidRPr="00B7030B">
        <w:t xml:space="preserve">Labile Particulate Organic Matter – Phosphorus </w:t>
      </w:r>
    </w:p>
    <w:p w14:paraId="3401D2A0" w14:textId="1258F97D" w:rsidR="00B918F4" w:rsidRPr="00B7030B" w:rsidRDefault="00B918F4" w:rsidP="00FD06F0">
      <w:pPr>
        <w:pStyle w:val="Heading3"/>
      </w:pPr>
      <w:r w:rsidRPr="00B7030B">
        <w:t>(LPOM-P)</w:t>
      </w:r>
      <w:bookmarkEnd w:id="630"/>
      <w:bookmarkEnd w:id="631"/>
    </w:p>
    <w:p w14:paraId="44FA04A3" w14:textId="77777777" w:rsidR="00B918F4" w:rsidRDefault="00B918F4" w:rsidP="007A3922">
      <w:r w:rsidRPr="00127D1D">
        <w:rPr>
          <w:b/>
          <w:bCs/>
        </w:rPr>
        <w:t>LPOM-P</w:t>
      </w:r>
      <w:r w:rsidRPr="004D3B61">
        <w:t xml:space="preserve"> is the amount of phosphorus in refractory dissolved organic matter.</w:t>
      </w:r>
      <w:r w:rsidR="004D3B61">
        <w:t xml:space="preserve"> </w:t>
      </w:r>
      <w:r w:rsidRPr="004D3B61">
        <w:t xml:space="preserve">The rate equation of </w:t>
      </w:r>
      <w:r w:rsidRPr="00127D1D">
        <w:rPr>
          <w:b/>
          <w:bCs/>
        </w:rPr>
        <w:t>LPOM-P</w:t>
      </w:r>
      <w:r w:rsidRPr="004D3B61">
        <w:t xml:space="preserve"> is:</w:t>
      </w:r>
    </w:p>
    <w:p w14:paraId="4690CA1D" w14:textId="77777777" w:rsidR="004D3B61" w:rsidRPr="004D3B61" w:rsidRDefault="004D3B61" w:rsidP="007A3922"/>
    <w:p w14:paraId="3BA69FC4" w14:textId="77777777" w:rsidR="00B918F4" w:rsidRPr="004D3B61" w:rsidRDefault="00E108E0" w:rsidP="00B918F4">
      <w:pPr>
        <w:pStyle w:val="equation"/>
        <w:jc w:val="left"/>
        <w:rPr>
          <w:rFonts w:asciiTheme="minorHAnsi" w:hAnsiTheme="minorHAnsi"/>
          <w:sz w:val="20"/>
        </w:rPr>
      </w:pPr>
      <w:r w:rsidRPr="00E108E0">
        <w:rPr>
          <w:rFonts w:asciiTheme="minorHAnsi" w:hAnsiTheme="minorHAnsi"/>
          <w:noProof/>
          <w:sz w:val="20"/>
        </w:rPr>
        <w:object w:dxaOrig="8520" w:dyaOrig="2600" w14:anchorId="7DAB98C8">
          <v:shape id="_x0000_i1126" type="#_x0000_t75" alt="" style="width:423.15pt;height:128.85pt;mso-width-percent:0;mso-height-percent:0;mso-width-percent:0;mso-height-percent:0" o:ole="">
            <v:imagedata r:id="rId393" o:title=""/>
          </v:shape>
          <o:OLEObject Type="Embed" ProgID="Equation.3" ShapeID="_x0000_i1126" DrawAspect="Content" ObjectID="_1721314861" r:id="rId394"/>
        </w:object>
      </w:r>
      <w:r w:rsidR="00B918F4" w:rsidRPr="004D3B61">
        <w:rPr>
          <w:rFonts w:asciiTheme="minorHAnsi" w:hAnsiTheme="minorHAnsi"/>
          <w:sz w:val="20"/>
        </w:rPr>
        <w:tab/>
      </w:r>
    </w:p>
    <w:p w14:paraId="024BE4E5" w14:textId="77777777" w:rsidR="00B918F4" w:rsidRPr="004D3B61" w:rsidRDefault="00B918F4" w:rsidP="008565FA">
      <w:pPr>
        <w:pStyle w:val="where"/>
      </w:pPr>
      <w:r w:rsidRPr="004D3B61">
        <w:t>where:</w:t>
      </w:r>
    </w:p>
    <w:p w14:paraId="3498CBA1" w14:textId="0A73DF16" w:rsidR="00B918F4" w:rsidRPr="004D3B61" w:rsidRDefault="00B918F4" w:rsidP="007A3922">
      <w:pPr>
        <w:pStyle w:val="variabledefinitionChar"/>
      </w:pPr>
      <w:r w:rsidRPr="004D3B61">
        <w:rPr>
          <w:i/>
          <w:iCs/>
        </w:rPr>
        <w:t>P</w:t>
      </w:r>
      <w:r w:rsidRPr="004D3B61">
        <w:rPr>
          <w:i/>
          <w:iCs/>
          <w:vertAlign w:val="subscript"/>
        </w:rPr>
        <w:t>am</w:t>
      </w:r>
      <w:r w:rsidRPr="004D3B61">
        <w:tab/>
      </w:r>
      <w:r w:rsidR="002E4B59">
        <w:t xml:space="preserve"> </w:t>
      </w:r>
      <w:r w:rsidRPr="004D3B61">
        <w:t>= partition coefficient for algal mortality</w:t>
      </w:r>
    </w:p>
    <w:p w14:paraId="64C8C04C" w14:textId="1A42065E" w:rsidR="00B918F4" w:rsidRPr="004D3B61" w:rsidRDefault="00B918F4" w:rsidP="0052054C">
      <w:pPr>
        <w:pStyle w:val="variabledefinitionChar"/>
      </w:pPr>
      <w:r w:rsidRPr="004D3B61">
        <w:rPr>
          <w:i/>
          <w:iCs/>
        </w:rPr>
        <w:t>P</w:t>
      </w:r>
      <w:r w:rsidRPr="004D3B61">
        <w:rPr>
          <w:i/>
          <w:iCs/>
          <w:vertAlign w:val="subscript"/>
        </w:rPr>
        <w:t>em</w:t>
      </w:r>
      <w:r w:rsidR="002E4B59">
        <w:rPr>
          <w:i/>
          <w:iCs/>
          <w:vertAlign w:val="subscript"/>
        </w:rPr>
        <w:t xml:space="preserve"> </w:t>
      </w:r>
      <w:r w:rsidRPr="004D3B61">
        <w:tab/>
        <w:t xml:space="preserve">= partition coefficient for </w:t>
      </w:r>
      <w:proofErr w:type="spellStart"/>
      <w:r w:rsidRPr="004D3B61">
        <w:t>epiphyton</w:t>
      </w:r>
      <w:proofErr w:type="spellEnd"/>
      <w:r w:rsidRPr="004D3B61">
        <w:t xml:space="preserve"> mortality</w:t>
      </w:r>
    </w:p>
    <w:p w14:paraId="0486082B" w14:textId="71FB008A" w:rsidR="00B918F4" w:rsidRPr="004D3B61" w:rsidRDefault="00B918F4" w:rsidP="0052054C">
      <w:pPr>
        <w:pStyle w:val="variabledefinitionChar"/>
      </w:pPr>
      <w:proofErr w:type="spellStart"/>
      <w:r w:rsidRPr="004D3B61">
        <w:rPr>
          <w:i/>
          <w:iCs/>
        </w:rPr>
        <w:t>P</w:t>
      </w:r>
      <w:r w:rsidRPr="004D3B61">
        <w:rPr>
          <w:i/>
          <w:iCs/>
          <w:vertAlign w:val="subscript"/>
        </w:rPr>
        <w:t>mm</w:t>
      </w:r>
      <w:proofErr w:type="spellEnd"/>
      <w:r w:rsidR="002E4B59">
        <w:rPr>
          <w:i/>
          <w:iCs/>
          <w:vertAlign w:val="subscript"/>
        </w:rPr>
        <w:t xml:space="preserve"> </w:t>
      </w:r>
      <w:r w:rsidRPr="004D3B61">
        <w:tab/>
        <w:t>= partition coefficient for macrophyte mortality</w:t>
      </w:r>
    </w:p>
    <w:p w14:paraId="24F403F5" w14:textId="0B8768FF" w:rsidR="00B918F4" w:rsidRPr="004D3B61" w:rsidRDefault="00000000" w:rsidP="00B6554A">
      <w:pPr>
        <w:pStyle w:val="variabledefinitionChar"/>
      </w:pPr>
      <m:oMath>
        <m:sSub>
          <m:sSubPr>
            <m:ctrlPr>
              <w:rPr>
                <w:rFonts w:ascii="Cambria Math" w:hAnsi="Cambria Math"/>
                <w:i/>
              </w:rPr>
            </m:ctrlPr>
          </m:sSubPr>
          <m:e>
            <m:r>
              <w:rPr>
                <w:rFonts w:ascii="Cambria Math"/>
              </w:rPr>
              <m:t>P</m:t>
            </m:r>
          </m:e>
          <m:sub>
            <m:r>
              <w:rPr>
                <w:rFonts w:ascii="Cambria Math"/>
              </w:rPr>
              <m:t>mpom</m:t>
            </m:r>
          </m:sub>
        </m:sSub>
      </m:oMath>
      <w:r w:rsidR="00B918F4" w:rsidRPr="004D3B61">
        <w:tab/>
      </w:r>
      <w:r w:rsidR="002E4B59">
        <w:t xml:space="preserve"> </w:t>
      </w:r>
      <w:r w:rsidR="00B918F4" w:rsidRPr="004D3B61">
        <w:t>=</w:t>
      </w:r>
      <w:r w:rsidR="002E4B59">
        <w:t xml:space="preserve"> </w:t>
      </w:r>
      <w:r w:rsidR="00B918F4" w:rsidRPr="004D3B61">
        <w:t>partition coefficient for RPOM and LPOM from macrophyte mortality</w:t>
      </w:r>
    </w:p>
    <w:p w14:paraId="40489988" w14:textId="3FCD5290" w:rsidR="00B918F4" w:rsidRPr="004D3B61" w:rsidRDefault="00B918F4" w:rsidP="00B6554A">
      <w:pPr>
        <w:pStyle w:val="variabledefinitionChar"/>
      </w:pPr>
      <w:r w:rsidRPr="004D3B61">
        <w:rPr>
          <w:i/>
          <w:iCs/>
        </w:rPr>
        <w:sym w:font="Symbol" w:char="F067"/>
      </w:r>
      <w:proofErr w:type="gramStart"/>
      <w:r w:rsidRPr="004D3B61">
        <w:rPr>
          <w:i/>
          <w:iCs/>
          <w:vertAlign w:val="subscript"/>
        </w:rPr>
        <w:t>OM</w:t>
      </w:r>
      <w:r w:rsidR="002E4B59">
        <w:rPr>
          <w:i/>
          <w:iCs/>
          <w:vertAlign w:val="subscript"/>
        </w:rPr>
        <w:t xml:space="preserve"> </w:t>
      </w:r>
      <w:r w:rsidRPr="004D3B61">
        <w:rPr>
          <w:i/>
          <w:iCs/>
          <w:vertAlign w:val="subscript"/>
        </w:rPr>
        <w:t xml:space="preserve"> </w:t>
      </w:r>
      <w:r w:rsidRPr="004D3B61">
        <w:tab/>
      </w:r>
      <w:proofErr w:type="gramEnd"/>
      <w:r w:rsidRPr="004D3B61">
        <w:t>= temperature rate multiplier for organic matter</w:t>
      </w:r>
    </w:p>
    <w:p w14:paraId="3C36D3D8" w14:textId="42E539BA" w:rsidR="00B918F4" w:rsidRPr="004D3B61" w:rsidRDefault="007A6068" w:rsidP="00B6554A">
      <w:pPr>
        <w:pStyle w:val="variabledefinitionChar"/>
      </w:pPr>
      <w:r w:rsidRPr="004D3B61">
        <w:sym w:font="Symbol" w:char="F073"/>
      </w:r>
      <w:proofErr w:type="spellStart"/>
      <w:r w:rsidRPr="004D3B61">
        <w:rPr>
          <w:i/>
          <w:iCs/>
          <w:vertAlign w:val="subscript"/>
        </w:rPr>
        <w:t>alg</w:t>
      </w:r>
      <w:proofErr w:type="spellEnd"/>
      <w:r w:rsidR="00B918F4" w:rsidRPr="004D3B61">
        <w:tab/>
      </w:r>
      <w:r w:rsidR="002E4B59">
        <w:t xml:space="preserve"> </w:t>
      </w:r>
      <w:r w:rsidR="00B918F4" w:rsidRPr="004D3B61">
        <w:t>= Zooplankton preference fraction for algae</w:t>
      </w:r>
    </w:p>
    <w:p w14:paraId="1E69CC5A" w14:textId="6EE45F1F" w:rsidR="00B918F4" w:rsidRPr="004D3B61" w:rsidRDefault="007A6068" w:rsidP="007552CD">
      <w:pPr>
        <w:pStyle w:val="variabledefinitionChar"/>
      </w:pPr>
      <w:r w:rsidRPr="004D3B61">
        <w:sym w:font="Symbol" w:char="F073"/>
      </w:r>
      <w:r w:rsidRPr="004D3B61">
        <w:rPr>
          <w:i/>
          <w:iCs/>
          <w:vertAlign w:val="subscript"/>
        </w:rPr>
        <w:t>pom</w:t>
      </w:r>
      <w:r w:rsidR="00B918F4" w:rsidRPr="004D3B61">
        <w:tab/>
      </w:r>
      <w:r w:rsidR="002E4B59">
        <w:t xml:space="preserve"> </w:t>
      </w:r>
      <w:r w:rsidR="00B918F4" w:rsidRPr="004D3B61">
        <w:t>= Zooplankton preference fraction for particulate organic matter</w:t>
      </w:r>
    </w:p>
    <w:p w14:paraId="5BD16C17" w14:textId="4A221E33" w:rsidR="00B918F4" w:rsidRPr="004D3B61" w:rsidRDefault="00B918F4" w:rsidP="007552CD">
      <w:pPr>
        <w:pStyle w:val="variabledefinitionChar"/>
      </w:pPr>
      <w:r w:rsidRPr="004D3B61">
        <w:rPr>
          <w:i/>
          <w:iCs/>
        </w:rPr>
        <w:sym w:font="Symbol" w:char="F077"/>
      </w:r>
      <w:r w:rsidRPr="004D3B61">
        <w:rPr>
          <w:i/>
          <w:iCs/>
          <w:vertAlign w:val="subscript"/>
        </w:rPr>
        <w:t>POM</w:t>
      </w:r>
      <w:r w:rsidRPr="004D3B61">
        <w:tab/>
      </w:r>
      <w:r w:rsidR="002E4B59">
        <w:t xml:space="preserve"> </w:t>
      </w:r>
      <w:r w:rsidRPr="004D3B61">
        <w:t xml:space="preserve">= POM settling rate, </w:t>
      </w:r>
      <w:r w:rsidRPr="00127D1D">
        <w:rPr>
          <w:iCs/>
        </w:rPr>
        <w:t xml:space="preserve">m </w:t>
      </w:r>
      <w:proofErr w:type="gramStart"/>
      <w:r w:rsidRPr="00127D1D">
        <w:rPr>
          <w:iCs/>
        </w:rPr>
        <w:t>sec</w:t>
      </w:r>
      <w:r w:rsidRPr="00127D1D">
        <w:rPr>
          <w:iCs/>
          <w:vertAlign w:val="superscript"/>
        </w:rPr>
        <w:t>-1</w:t>
      </w:r>
      <w:proofErr w:type="gramEnd"/>
    </w:p>
    <w:p w14:paraId="0C2C8E91" w14:textId="19ED60C6" w:rsidR="00B918F4" w:rsidRPr="004D3B61" w:rsidRDefault="00B918F4" w:rsidP="007552CD">
      <w:pPr>
        <w:pStyle w:val="variabledefinitionChar"/>
        <w:rPr>
          <w:i/>
          <w:vertAlign w:val="superscript"/>
        </w:rPr>
      </w:pPr>
      <w:r w:rsidRPr="004D3B61">
        <w:rPr>
          <w:i/>
          <w:iCs/>
        </w:rPr>
        <w:t>K</w:t>
      </w:r>
      <w:r w:rsidRPr="004D3B61">
        <w:rPr>
          <w:i/>
          <w:iCs/>
          <w:vertAlign w:val="subscript"/>
        </w:rPr>
        <w:t>am</w:t>
      </w:r>
      <w:r w:rsidRPr="004D3B61">
        <w:tab/>
      </w:r>
      <w:r w:rsidR="002E4B59">
        <w:t xml:space="preserve"> </w:t>
      </w:r>
      <w:r w:rsidRPr="004D3B61">
        <w:t xml:space="preserve">= algal mortality rate, </w:t>
      </w:r>
      <w:proofErr w:type="gramStart"/>
      <w:r w:rsidRPr="00127D1D">
        <w:rPr>
          <w:iCs/>
        </w:rPr>
        <w:t>sec</w:t>
      </w:r>
      <w:r w:rsidRPr="00127D1D">
        <w:rPr>
          <w:iCs/>
          <w:vertAlign w:val="superscript"/>
        </w:rPr>
        <w:t>-1</w:t>
      </w:r>
      <w:proofErr w:type="gramEnd"/>
    </w:p>
    <w:p w14:paraId="24660CD8" w14:textId="42A64207" w:rsidR="00B918F4" w:rsidRPr="00D94BC7" w:rsidRDefault="00B918F4" w:rsidP="007552CD">
      <w:pPr>
        <w:pStyle w:val="variabledefinitionChar"/>
        <w:rPr>
          <w:iCs/>
        </w:rPr>
      </w:pPr>
      <w:r w:rsidRPr="004D3B61">
        <w:rPr>
          <w:i/>
          <w:iCs/>
        </w:rPr>
        <w:t>K</w:t>
      </w:r>
      <w:r w:rsidRPr="004D3B61">
        <w:rPr>
          <w:i/>
          <w:iCs/>
          <w:vertAlign w:val="subscript"/>
        </w:rPr>
        <w:t>em</w:t>
      </w:r>
      <w:r w:rsidRPr="004D3B61">
        <w:tab/>
      </w:r>
      <w:r w:rsidR="002E4B59">
        <w:t xml:space="preserve"> </w:t>
      </w:r>
      <w:r w:rsidRPr="004D3B61">
        <w:t xml:space="preserve">= </w:t>
      </w:r>
      <w:proofErr w:type="spellStart"/>
      <w:r w:rsidRPr="004D3B61">
        <w:t>epiphyton</w:t>
      </w:r>
      <w:proofErr w:type="spellEnd"/>
      <w:r w:rsidRPr="004D3B61">
        <w:t xml:space="preserve"> mortality rate, </w:t>
      </w:r>
      <w:proofErr w:type="gramStart"/>
      <w:r w:rsidRPr="00127D1D">
        <w:rPr>
          <w:iCs/>
        </w:rPr>
        <w:t>sec</w:t>
      </w:r>
      <w:r w:rsidRPr="00127D1D">
        <w:rPr>
          <w:iCs/>
          <w:vertAlign w:val="superscript"/>
        </w:rPr>
        <w:t>-1</w:t>
      </w:r>
      <w:proofErr w:type="gramEnd"/>
    </w:p>
    <w:p w14:paraId="7A078ED6" w14:textId="7F3FE5EC" w:rsidR="00B918F4" w:rsidRPr="00127D1D" w:rsidRDefault="00B918F4" w:rsidP="007552CD">
      <w:pPr>
        <w:pStyle w:val="variabledefinitionChar"/>
        <w:rPr>
          <w:iCs/>
        </w:rPr>
      </w:pPr>
      <w:proofErr w:type="spellStart"/>
      <w:r w:rsidRPr="004D3B61">
        <w:rPr>
          <w:i/>
          <w:iCs/>
        </w:rPr>
        <w:t>K</w:t>
      </w:r>
      <w:r w:rsidRPr="004D3B61">
        <w:rPr>
          <w:i/>
          <w:iCs/>
          <w:vertAlign w:val="subscript"/>
        </w:rPr>
        <w:t>zm</w:t>
      </w:r>
      <w:proofErr w:type="spellEnd"/>
      <w:r w:rsidRPr="004D3B61">
        <w:tab/>
      </w:r>
      <w:r w:rsidR="002E4B59">
        <w:t xml:space="preserve"> </w:t>
      </w:r>
      <w:r w:rsidRPr="004D3B61">
        <w:t xml:space="preserve">= zooplankton mortality rate, </w:t>
      </w:r>
      <w:proofErr w:type="gramStart"/>
      <w:r w:rsidRPr="00127D1D">
        <w:rPr>
          <w:iCs/>
        </w:rPr>
        <w:t>sec</w:t>
      </w:r>
      <w:r w:rsidRPr="00127D1D">
        <w:rPr>
          <w:iCs/>
          <w:vertAlign w:val="superscript"/>
        </w:rPr>
        <w:t>-1</w:t>
      </w:r>
      <w:proofErr w:type="gramEnd"/>
    </w:p>
    <w:p w14:paraId="0EFF95D1" w14:textId="516497B4" w:rsidR="00B918F4" w:rsidRPr="00127D1D" w:rsidRDefault="00B918F4" w:rsidP="007552CD">
      <w:pPr>
        <w:pStyle w:val="variabledefinitionChar"/>
      </w:pPr>
      <w:proofErr w:type="spellStart"/>
      <w:r w:rsidRPr="004D3B61">
        <w:rPr>
          <w:i/>
          <w:iCs/>
        </w:rPr>
        <w:t>K</w:t>
      </w:r>
      <w:r w:rsidRPr="004D3B61">
        <w:rPr>
          <w:i/>
          <w:iCs/>
          <w:vertAlign w:val="subscript"/>
        </w:rPr>
        <w:t>mm</w:t>
      </w:r>
      <w:proofErr w:type="spellEnd"/>
      <w:r w:rsidRPr="004D3B61">
        <w:tab/>
      </w:r>
      <w:r w:rsidR="002E4B59">
        <w:t xml:space="preserve"> </w:t>
      </w:r>
      <w:r w:rsidRPr="004D3B61">
        <w:t xml:space="preserve">= macrophyte mortality rate, </w:t>
      </w:r>
      <w:proofErr w:type="gramStart"/>
      <w:r w:rsidRPr="00127D1D">
        <w:t>sec</w:t>
      </w:r>
      <w:r w:rsidRPr="00127D1D">
        <w:rPr>
          <w:vertAlign w:val="superscript"/>
        </w:rPr>
        <w:t>-1</w:t>
      </w:r>
      <w:proofErr w:type="gramEnd"/>
    </w:p>
    <w:p w14:paraId="7E231FF4" w14:textId="1B1CAFBB" w:rsidR="00B918F4" w:rsidRPr="00D94BC7" w:rsidRDefault="00B918F4" w:rsidP="007552CD">
      <w:pPr>
        <w:pStyle w:val="variabledefinitionChar"/>
        <w:rPr>
          <w:iCs/>
        </w:rPr>
      </w:pPr>
      <w:r w:rsidRPr="004D3B61">
        <w:rPr>
          <w:i/>
          <w:iCs/>
        </w:rPr>
        <w:t>K</w:t>
      </w:r>
      <w:r w:rsidRPr="004D3B61">
        <w:rPr>
          <w:i/>
          <w:iCs/>
          <w:vertAlign w:val="subscript"/>
        </w:rPr>
        <w:t>LPOM</w:t>
      </w:r>
      <w:r w:rsidRPr="004D3B61">
        <w:tab/>
      </w:r>
      <w:r w:rsidR="002E4B59">
        <w:t xml:space="preserve"> </w:t>
      </w:r>
      <w:r w:rsidRPr="004D3B61">
        <w:t xml:space="preserve">= labile POM decay rate, </w:t>
      </w:r>
      <w:proofErr w:type="gramStart"/>
      <w:r w:rsidRPr="00127D1D">
        <w:rPr>
          <w:iCs/>
        </w:rPr>
        <w:t>sec</w:t>
      </w:r>
      <w:r w:rsidRPr="00127D1D">
        <w:rPr>
          <w:iCs/>
          <w:vertAlign w:val="superscript"/>
        </w:rPr>
        <w:t>-1</w:t>
      </w:r>
      <w:proofErr w:type="gramEnd"/>
    </w:p>
    <w:p w14:paraId="248DDA37" w14:textId="368E5C85" w:rsidR="00B918F4" w:rsidRPr="00D94BC7" w:rsidRDefault="00B918F4" w:rsidP="007552CD">
      <w:pPr>
        <w:pStyle w:val="variabledefinitionChar"/>
        <w:rPr>
          <w:iCs/>
        </w:rPr>
      </w:pPr>
      <w:r w:rsidRPr="004D3B61">
        <w:rPr>
          <w:i/>
          <w:iCs/>
        </w:rPr>
        <w:t>K</w:t>
      </w:r>
      <w:r w:rsidRPr="004D3B61">
        <w:rPr>
          <w:i/>
          <w:iCs/>
          <w:vertAlign w:val="subscript"/>
        </w:rPr>
        <w:t>L</w:t>
      </w:r>
      <w:r w:rsidR="007A6068" w:rsidRPr="004D3B61">
        <w:rPr>
          <w:i/>
          <w:iCs/>
          <w:vertAlign w:val="subscript"/>
        </w:rPr>
        <w:sym w:font="Wingdings" w:char="F0E0"/>
      </w:r>
      <w:r w:rsidRPr="004D3B61">
        <w:rPr>
          <w:i/>
          <w:iCs/>
          <w:vertAlign w:val="subscript"/>
        </w:rPr>
        <w:t>R</w:t>
      </w:r>
      <w:r w:rsidRPr="004D3B61">
        <w:rPr>
          <w:i/>
          <w:iCs/>
          <w:vertAlign w:val="subscript"/>
        </w:rPr>
        <w:tab/>
      </w:r>
      <w:r w:rsidR="002E4B59">
        <w:rPr>
          <w:i/>
          <w:iCs/>
          <w:vertAlign w:val="subscript"/>
        </w:rPr>
        <w:t xml:space="preserve"> </w:t>
      </w:r>
      <w:r w:rsidRPr="004D3B61">
        <w:t xml:space="preserve">= transfer rate from labile POM to refractory POM, </w:t>
      </w:r>
      <w:proofErr w:type="gramStart"/>
      <w:r w:rsidRPr="00127D1D">
        <w:rPr>
          <w:iCs/>
        </w:rPr>
        <w:t>sec</w:t>
      </w:r>
      <w:r w:rsidRPr="00127D1D">
        <w:rPr>
          <w:iCs/>
          <w:vertAlign w:val="superscript"/>
        </w:rPr>
        <w:t>-1</w:t>
      </w:r>
      <w:proofErr w:type="gramEnd"/>
    </w:p>
    <w:p w14:paraId="70F92C25" w14:textId="0E802E04" w:rsidR="00B918F4" w:rsidRPr="00127D1D" w:rsidRDefault="00B918F4" w:rsidP="007552CD">
      <w:pPr>
        <w:pStyle w:val="variabledefinitionChar"/>
        <w:rPr>
          <w:iCs/>
          <w:vertAlign w:val="superscript"/>
        </w:rPr>
      </w:pPr>
      <w:r w:rsidRPr="004D3B61">
        <w:sym w:font="Symbol" w:char="F046"/>
      </w:r>
      <w:r w:rsidRPr="004D3B61">
        <w:rPr>
          <w:i/>
          <w:iCs/>
          <w:vertAlign w:val="subscript"/>
        </w:rPr>
        <w:t>a</w:t>
      </w:r>
      <w:r w:rsidRPr="004D3B61">
        <w:tab/>
      </w:r>
      <w:r w:rsidR="002E4B59">
        <w:t xml:space="preserve"> </w:t>
      </w:r>
      <w:r w:rsidRPr="004D3B61">
        <w:t xml:space="preserve">= algal concentration, </w:t>
      </w:r>
      <w:r w:rsidRPr="00127D1D">
        <w:rPr>
          <w:iCs/>
        </w:rPr>
        <w:t>g m</w:t>
      </w:r>
      <w:r w:rsidRPr="00127D1D">
        <w:rPr>
          <w:iCs/>
          <w:vertAlign w:val="superscript"/>
        </w:rPr>
        <w:t>-3</w:t>
      </w:r>
    </w:p>
    <w:p w14:paraId="221F822D" w14:textId="6671FECE" w:rsidR="00B918F4" w:rsidRPr="00D94BC7" w:rsidRDefault="00B918F4" w:rsidP="007552CD">
      <w:pPr>
        <w:pStyle w:val="variabledefinitionChar"/>
        <w:rPr>
          <w:iCs/>
        </w:rPr>
      </w:pPr>
      <w:r w:rsidRPr="004D3B61">
        <w:sym w:font="Symbol" w:char="F046"/>
      </w:r>
      <w:r w:rsidRPr="004D3B61">
        <w:rPr>
          <w:i/>
          <w:iCs/>
          <w:vertAlign w:val="subscript"/>
        </w:rPr>
        <w:t>zoo</w:t>
      </w:r>
      <w:r w:rsidRPr="004D3B61">
        <w:tab/>
      </w:r>
      <w:r w:rsidR="002E4B59">
        <w:t xml:space="preserve"> </w:t>
      </w:r>
      <w:r w:rsidRPr="004D3B61">
        <w:t xml:space="preserve">= </w:t>
      </w:r>
      <w:r w:rsidR="007A6068" w:rsidRPr="004D3B61">
        <w:t>zooplankton</w:t>
      </w:r>
      <w:r w:rsidRPr="004D3B61">
        <w:t xml:space="preserve"> concentration, </w:t>
      </w:r>
      <w:r w:rsidRPr="00127D1D">
        <w:rPr>
          <w:iCs/>
        </w:rPr>
        <w:t>g m</w:t>
      </w:r>
      <w:r w:rsidRPr="00127D1D">
        <w:rPr>
          <w:iCs/>
          <w:vertAlign w:val="superscript"/>
        </w:rPr>
        <w:t>-3</w:t>
      </w:r>
    </w:p>
    <w:p w14:paraId="2DD1C035" w14:textId="3E491D3F" w:rsidR="00B918F4" w:rsidRPr="00D94BC7" w:rsidRDefault="00B918F4" w:rsidP="007552CD">
      <w:pPr>
        <w:pStyle w:val="variabledefinitionChar"/>
        <w:rPr>
          <w:iCs/>
        </w:rPr>
      </w:pPr>
      <w:r w:rsidRPr="004D3B61">
        <w:sym w:font="Symbol" w:char="F046"/>
      </w:r>
      <w:r w:rsidRPr="004D3B61">
        <w:rPr>
          <w:i/>
          <w:iCs/>
          <w:vertAlign w:val="subscript"/>
        </w:rPr>
        <w:t>e</w:t>
      </w:r>
      <w:r w:rsidRPr="004D3B61">
        <w:rPr>
          <w:i/>
          <w:iCs/>
          <w:vertAlign w:val="subscript"/>
        </w:rPr>
        <w:tab/>
      </w:r>
      <w:r w:rsidR="002E4B59">
        <w:rPr>
          <w:i/>
          <w:iCs/>
          <w:vertAlign w:val="subscript"/>
        </w:rPr>
        <w:t xml:space="preserve"> </w:t>
      </w:r>
      <w:r w:rsidRPr="004D3B61">
        <w:t xml:space="preserve">= </w:t>
      </w:r>
      <w:proofErr w:type="spellStart"/>
      <w:r w:rsidRPr="004D3B61">
        <w:t>epiphyton</w:t>
      </w:r>
      <w:proofErr w:type="spellEnd"/>
      <w:r w:rsidRPr="004D3B61">
        <w:t xml:space="preserve"> concentration, </w:t>
      </w:r>
      <w:r w:rsidRPr="00127D1D">
        <w:rPr>
          <w:iCs/>
        </w:rPr>
        <w:t>g m</w:t>
      </w:r>
      <w:r w:rsidRPr="00127D1D">
        <w:rPr>
          <w:iCs/>
          <w:vertAlign w:val="superscript"/>
        </w:rPr>
        <w:t>-3</w:t>
      </w:r>
    </w:p>
    <w:p w14:paraId="62C76C25" w14:textId="15F3CFC2" w:rsidR="00B918F4" w:rsidRPr="00D94BC7" w:rsidRDefault="00B918F4" w:rsidP="007552CD">
      <w:pPr>
        <w:pStyle w:val="variabledefinitionChar"/>
        <w:rPr>
          <w:iCs/>
        </w:rPr>
      </w:pPr>
      <w:r w:rsidRPr="004D3B61">
        <w:sym w:font="Symbol" w:char="F046"/>
      </w:r>
      <w:r w:rsidRPr="004D3B61">
        <w:rPr>
          <w:i/>
          <w:iCs/>
          <w:vertAlign w:val="subscript"/>
        </w:rPr>
        <w:t>LPOM</w:t>
      </w:r>
      <w:r w:rsidR="002E4B59">
        <w:rPr>
          <w:i/>
          <w:iCs/>
          <w:vertAlign w:val="subscript"/>
        </w:rPr>
        <w:t xml:space="preserve"> </w:t>
      </w:r>
      <w:r w:rsidRPr="004D3B61">
        <w:t xml:space="preserve">= LPOM concentration, </w:t>
      </w:r>
      <w:r w:rsidRPr="00127D1D">
        <w:rPr>
          <w:iCs/>
        </w:rPr>
        <w:t>g m</w:t>
      </w:r>
      <w:r w:rsidRPr="00127D1D">
        <w:rPr>
          <w:iCs/>
          <w:vertAlign w:val="superscript"/>
        </w:rPr>
        <w:t>-3</w:t>
      </w:r>
    </w:p>
    <w:p w14:paraId="178CBECE" w14:textId="6FCC781E" w:rsidR="00B918F4" w:rsidRPr="00127D1D" w:rsidRDefault="00B918F4" w:rsidP="007552CD">
      <w:pPr>
        <w:pStyle w:val="variabledefinitionChar"/>
        <w:rPr>
          <w:iCs/>
          <w:vertAlign w:val="superscript"/>
        </w:rPr>
      </w:pPr>
      <w:r w:rsidRPr="004D3B61">
        <w:sym w:font="Symbol" w:char="F046"/>
      </w:r>
      <w:r w:rsidRPr="004D3B61">
        <w:rPr>
          <w:i/>
          <w:iCs/>
          <w:vertAlign w:val="subscript"/>
        </w:rPr>
        <w:t>LPOM-</w:t>
      </w:r>
      <w:proofErr w:type="gramStart"/>
      <w:r w:rsidRPr="004D3B61">
        <w:rPr>
          <w:i/>
          <w:iCs/>
          <w:vertAlign w:val="subscript"/>
        </w:rPr>
        <w:t>P</w:t>
      </w:r>
      <w:r w:rsidR="00D94BC7">
        <w:rPr>
          <w:i/>
          <w:iCs/>
          <w:vertAlign w:val="subscript"/>
        </w:rPr>
        <w:t xml:space="preserve"> </w:t>
      </w:r>
      <w:r w:rsidR="002E4B59">
        <w:rPr>
          <w:i/>
          <w:iCs/>
          <w:vertAlign w:val="subscript"/>
        </w:rPr>
        <w:t xml:space="preserve"> </w:t>
      </w:r>
      <w:r w:rsidRPr="004D3B61">
        <w:t>=</w:t>
      </w:r>
      <w:proofErr w:type="gramEnd"/>
      <w:r w:rsidRPr="004D3B61">
        <w:t xml:space="preserve"> LPO</w:t>
      </w:r>
      <w:r w:rsidR="002E4B59">
        <w:t xml:space="preserve"> </w:t>
      </w:r>
      <w:r w:rsidRPr="004D3B61">
        <w:t xml:space="preserve">M-P concentration, </w:t>
      </w:r>
      <w:r w:rsidRPr="00127D1D">
        <w:rPr>
          <w:iCs/>
        </w:rPr>
        <w:t>g m</w:t>
      </w:r>
      <w:r w:rsidRPr="00127D1D">
        <w:rPr>
          <w:iCs/>
          <w:vertAlign w:val="superscript"/>
        </w:rPr>
        <w:t>-3</w:t>
      </w:r>
    </w:p>
    <w:p w14:paraId="0D80A5E1" w14:textId="116FC3F9" w:rsidR="007A6068" w:rsidRPr="004D3B61" w:rsidRDefault="007A6068" w:rsidP="007552CD">
      <w:pPr>
        <w:pStyle w:val="variabledefinitionChar"/>
        <w:rPr>
          <w:i/>
          <w:vertAlign w:val="superscript"/>
        </w:rPr>
      </w:pPr>
      <w:proofErr w:type="spellStart"/>
      <w:proofErr w:type="gramStart"/>
      <w:r w:rsidRPr="004D3B61">
        <w:rPr>
          <w:i/>
          <w:iCs/>
        </w:rPr>
        <w:t>K</w:t>
      </w:r>
      <w:r w:rsidRPr="004D3B61">
        <w:rPr>
          <w:i/>
          <w:iCs/>
          <w:vertAlign w:val="subscript"/>
        </w:rPr>
        <w:t>effic</w:t>
      </w:r>
      <w:proofErr w:type="spellEnd"/>
      <w:r w:rsidR="002E4B59">
        <w:rPr>
          <w:i/>
          <w:iCs/>
          <w:vertAlign w:val="subscript"/>
        </w:rPr>
        <w:t xml:space="preserve"> </w:t>
      </w:r>
      <w:r w:rsidR="00D94BC7">
        <w:rPr>
          <w:i/>
          <w:iCs/>
          <w:vertAlign w:val="subscript"/>
        </w:rPr>
        <w:t xml:space="preserve"> </w:t>
      </w:r>
      <w:r w:rsidRPr="004D3B61">
        <w:t>=</w:t>
      </w:r>
      <w:proofErr w:type="gramEnd"/>
      <w:r w:rsidRPr="004D3B61">
        <w:tab/>
      </w:r>
      <w:r w:rsidR="00D94BC7">
        <w:t xml:space="preserve"> </w:t>
      </w:r>
      <w:r w:rsidRPr="004D3B61">
        <w:t>Zooplankton ingestion efficiency</w:t>
      </w:r>
    </w:p>
    <w:p w14:paraId="1B684F54" w14:textId="77777777" w:rsidR="007A6068" w:rsidRPr="004D3B61" w:rsidRDefault="007A6068" w:rsidP="00092247">
      <w:pPr>
        <w:pStyle w:val="variabledefinitionChar"/>
        <w:ind w:left="0" w:firstLine="0"/>
      </w:pPr>
      <w:r w:rsidRPr="004D3B61">
        <w:sym w:font="Symbol" w:char="F073"/>
      </w:r>
      <w:r w:rsidRPr="004D3B61">
        <w:rPr>
          <w:i/>
          <w:iCs/>
          <w:vertAlign w:val="subscript"/>
        </w:rPr>
        <w:t>zoo</w:t>
      </w:r>
      <w:r w:rsidRPr="004D3B61">
        <w:t xml:space="preserve"> = zooplankton preference fraction for zooplankton</w:t>
      </w:r>
    </w:p>
    <w:p w14:paraId="0BB811E6" w14:textId="77777777" w:rsidR="00B918F4" w:rsidRPr="00B7030B" w:rsidRDefault="00B918F4" w:rsidP="00092247">
      <w:pPr>
        <w:pStyle w:val="Heading3"/>
        <w:spacing w:after="120"/>
      </w:pPr>
      <w:bookmarkStart w:id="632" w:name="_Toc126042985"/>
      <w:bookmarkStart w:id="633" w:name="_Toc48573649"/>
      <w:r w:rsidRPr="00B7030B">
        <w:t>Refractory Particulate Organic Matter – Phosphorus (RPOM-P)</w:t>
      </w:r>
      <w:bookmarkEnd w:id="632"/>
      <w:bookmarkEnd w:id="633"/>
    </w:p>
    <w:p w14:paraId="2F9369DD" w14:textId="06979301" w:rsidR="00B918F4" w:rsidRPr="005716A8" w:rsidRDefault="00B918F4" w:rsidP="007A3922">
      <w:r w:rsidRPr="00127D1D">
        <w:rPr>
          <w:b/>
          <w:bCs/>
        </w:rPr>
        <w:t>RPOM-P</w:t>
      </w:r>
      <w:r w:rsidRPr="005716A8">
        <w:t xml:space="preserve"> is the amount of phosphorus in refractory dissolved organic matter.</w:t>
      </w:r>
      <w:r w:rsidR="005716A8">
        <w:t xml:space="preserve"> </w:t>
      </w:r>
      <w:r w:rsidRPr="005716A8">
        <w:t xml:space="preserve">The rate equation of </w:t>
      </w:r>
      <w:r w:rsidR="005716A8" w:rsidRPr="005716A8">
        <w:t>R</w:t>
      </w:r>
      <w:r w:rsidRPr="005716A8">
        <w:t>POM-P</w:t>
      </w:r>
      <w:r w:rsidR="00BC1975">
        <w:t xml:space="preserve"> is</w:t>
      </w:r>
    </w:p>
    <w:p w14:paraId="45511DCC" w14:textId="77777777" w:rsidR="00B918F4" w:rsidRPr="00B7030B" w:rsidRDefault="00B918F4" w:rsidP="007A3922"/>
    <w:p w14:paraId="53F10522" w14:textId="77777777" w:rsidR="00B918F4" w:rsidRPr="00B7030B" w:rsidRDefault="00E108E0" w:rsidP="00B918F4">
      <w:pPr>
        <w:pStyle w:val="equation"/>
        <w:jc w:val="left"/>
        <w:rPr>
          <w:rFonts w:asciiTheme="minorHAnsi" w:hAnsiTheme="minorHAnsi"/>
        </w:rPr>
      </w:pPr>
      <w:r w:rsidRPr="00E108E0">
        <w:rPr>
          <w:rFonts w:asciiTheme="minorHAnsi" w:hAnsiTheme="minorHAnsi"/>
          <w:noProof/>
          <w:position w:val="-80"/>
        </w:rPr>
        <w:object w:dxaOrig="7160" w:dyaOrig="1719" w14:anchorId="5F2E63FC">
          <v:shape id="_x0000_i1125" type="#_x0000_t75" alt="" style="width:387.8pt;height:94.75pt;mso-width-percent:0;mso-height-percent:0;mso-width-percent:0;mso-height-percent:0" o:ole="">
            <v:imagedata r:id="rId395" o:title=""/>
          </v:shape>
          <o:OLEObject Type="Embed" ProgID="Equation.3" ShapeID="_x0000_i1125" DrawAspect="Content" ObjectID="_1721314862" r:id="rId396"/>
        </w:object>
      </w:r>
      <w:r w:rsidR="00B918F4" w:rsidRPr="00B7030B">
        <w:rPr>
          <w:rFonts w:asciiTheme="minorHAnsi" w:hAnsiTheme="minorHAnsi"/>
        </w:rPr>
        <w:t xml:space="preserve"> </w:t>
      </w:r>
    </w:p>
    <w:p w14:paraId="605EC403" w14:textId="77777777" w:rsidR="00B918F4" w:rsidRPr="005716A8" w:rsidRDefault="00B918F4" w:rsidP="008565FA">
      <w:pPr>
        <w:pStyle w:val="where"/>
      </w:pPr>
      <w:r w:rsidRPr="005716A8">
        <w:lastRenderedPageBreak/>
        <w:t>where:</w:t>
      </w:r>
    </w:p>
    <w:p w14:paraId="2E929F0D" w14:textId="64D3B628" w:rsidR="00B918F4" w:rsidRPr="005716A8" w:rsidRDefault="00B918F4" w:rsidP="007A3922">
      <w:pPr>
        <w:pStyle w:val="variabledefinitionChar"/>
      </w:pPr>
      <w:proofErr w:type="spellStart"/>
      <w:r w:rsidRPr="005716A8">
        <w:t>P</w:t>
      </w:r>
      <w:r w:rsidRPr="005716A8">
        <w:rPr>
          <w:vertAlign w:val="subscript"/>
        </w:rPr>
        <w:t>mm</w:t>
      </w:r>
      <w:proofErr w:type="spellEnd"/>
      <w:r w:rsidRPr="005716A8">
        <w:tab/>
      </w:r>
      <w:r w:rsidR="002E4B59">
        <w:t xml:space="preserve"> </w:t>
      </w:r>
      <w:r w:rsidRPr="005716A8">
        <w:t>= partition coefficient for macrophyte mortality</w:t>
      </w:r>
    </w:p>
    <w:p w14:paraId="49EC8825" w14:textId="476331D8" w:rsidR="00B918F4" w:rsidRPr="005716A8" w:rsidRDefault="00000000" w:rsidP="00B6554A">
      <w:pPr>
        <w:pStyle w:val="variabledefinitionChar"/>
      </w:pPr>
      <m:oMath>
        <m:sSub>
          <m:sSubPr>
            <m:ctrlPr>
              <w:rPr>
                <w:rFonts w:ascii="Cambria Math" w:hAnsi="Cambria Math"/>
                <w:i/>
              </w:rPr>
            </m:ctrlPr>
          </m:sSubPr>
          <m:e>
            <m:r>
              <w:rPr>
                <w:rFonts w:ascii="Cambria Math"/>
              </w:rPr>
              <m:t>P</m:t>
            </m:r>
          </m:e>
          <m:sub>
            <m:r>
              <w:rPr>
                <w:rFonts w:ascii="Cambria Math"/>
              </w:rPr>
              <m:t>mpom</m:t>
            </m:r>
          </m:sub>
        </m:sSub>
      </m:oMath>
      <w:r w:rsidR="00B918F4" w:rsidRPr="005716A8">
        <w:tab/>
      </w:r>
      <w:r w:rsidR="002E4B59">
        <w:t xml:space="preserve"> </w:t>
      </w:r>
      <w:r w:rsidR="00B918F4" w:rsidRPr="005716A8">
        <w:t>=</w:t>
      </w:r>
      <w:r w:rsidR="00053D37">
        <w:t xml:space="preserve"> </w:t>
      </w:r>
      <w:r w:rsidR="00B918F4" w:rsidRPr="005716A8">
        <w:t>partition coefficient for RPOM and LPOM from macrophyte mortality</w:t>
      </w:r>
    </w:p>
    <w:p w14:paraId="122FC5CA" w14:textId="3002A741" w:rsidR="00B918F4" w:rsidRPr="005716A8" w:rsidRDefault="00B918F4" w:rsidP="00B6554A">
      <w:pPr>
        <w:pStyle w:val="variabledefinitionChar"/>
      </w:pPr>
      <w:r w:rsidRPr="005716A8">
        <w:rPr>
          <w:i/>
          <w:iCs/>
        </w:rPr>
        <w:sym w:font="Symbol" w:char="F064"/>
      </w:r>
      <w:r w:rsidRPr="005716A8">
        <w:rPr>
          <w:i/>
          <w:iCs/>
          <w:vertAlign w:val="subscript"/>
        </w:rPr>
        <w:t>Pm</w:t>
      </w:r>
      <w:r w:rsidR="002E4B59">
        <w:t xml:space="preserve"> </w:t>
      </w:r>
      <w:r w:rsidRPr="005716A8">
        <w:t>=</w:t>
      </w:r>
      <w:r w:rsidRPr="005716A8">
        <w:tab/>
      </w:r>
      <w:r w:rsidR="00053D37">
        <w:t xml:space="preserve"> </w:t>
      </w:r>
      <w:r w:rsidRPr="005716A8">
        <w:t>macrophyte stoichiometric coefficient for phosphorus</w:t>
      </w:r>
    </w:p>
    <w:p w14:paraId="4DC3A1C3" w14:textId="020824BE" w:rsidR="00B918F4" w:rsidRPr="005716A8" w:rsidRDefault="004D3B61" w:rsidP="00B6554A">
      <w:pPr>
        <w:pStyle w:val="variabledefinitionChar"/>
      </w:pPr>
      <w:r>
        <w:sym w:font="Symbol" w:char="F067"/>
      </w:r>
      <w:r w:rsidRPr="004D3B61">
        <w:rPr>
          <w:vertAlign w:val="subscript"/>
        </w:rPr>
        <w:t>OM</w:t>
      </w:r>
      <w:r w:rsidR="00B918F4" w:rsidRPr="005716A8">
        <w:tab/>
      </w:r>
      <w:r w:rsidR="002E4B59">
        <w:t xml:space="preserve"> </w:t>
      </w:r>
      <w:r w:rsidR="00B918F4" w:rsidRPr="005716A8">
        <w:t>= temperature rate multiplier</w:t>
      </w:r>
    </w:p>
    <w:p w14:paraId="65218556" w14:textId="541C5678" w:rsidR="00B918F4" w:rsidRPr="00DA7B82" w:rsidRDefault="004D3B61" w:rsidP="007552CD">
      <w:pPr>
        <w:pStyle w:val="variabledefinitionChar"/>
      </w:pPr>
      <w:r>
        <w:t>K</w:t>
      </w:r>
      <w:r w:rsidRPr="004D3B61">
        <w:rPr>
          <w:vertAlign w:val="subscript"/>
        </w:rPr>
        <w:t>L</w:t>
      </w:r>
      <w:r w:rsidRPr="004D3B61">
        <w:rPr>
          <w:vertAlign w:val="subscript"/>
        </w:rPr>
        <w:sym w:font="Wingdings" w:char="F0E0"/>
      </w:r>
      <w:proofErr w:type="gramStart"/>
      <w:r w:rsidRPr="004D3B61">
        <w:rPr>
          <w:vertAlign w:val="subscript"/>
        </w:rPr>
        <w:t>R</w:t>
      </w:r>
      <w:r w:rsidR="009976A1">
        <w:rPr>
          <w:vertAlign w:val="subscript"/>
        </w:rPr>
        <w:t xml:space="preserve"> </w:t>
      </w:r>
      <w:r w:rsidR="002E4B59">
        <w:rPr>
          <w:vertAlign w:val="subscript"/>
        </w:rPr>
        <w:t xml:space="preserve"> </w:t>
      </w:r>
      <w:r w:rsidR="00B918F4" w:rsidRPr="005716A8">
        <w:tab/>
      </w:r>
      <w:proofErr w:type="gramEnd"/>
      <w:r w:rsidR="00B918F4" w:rsidRPr="005716A8">
        <w:t xml:space="preserve">= transfer rate from labile POM to refractory POM, </w:t>
      </w:r>
      <w:r w:rsidR="00B918F4" w:rsidRPr="00127D1D">
        <w:t>sec</w:t>
      </w:r>
      <w:r w:rsidR="00B918F4" w:rsidRPr="00127D1D">
        <w:rPr>
          <w:vertAlign w:val="superscript"/>
        </w:rPr>
        <w:t>-1</w:t>
      </w:r>
    </w:p>
    <w:p w14:paraId="520529BB" w14:textId="0D76491F" w:rsidR="00B918F4" w:rsidRPr="005716A8" w:rsidRDefault="00B918F4" w:rsidP="007552CD">
      <w:pPr>
        <w:pStyle w:val="variabledefinitionChar"/>
      </w:pPr>
      <w:r w:rsidRPr="005716A8">
        <w:tab/>
      </w:r>
      <w:r w:rsidR="004D3B61">
        <w:t>K</w:t>
      </w:r>
      <w:r w:rsidR="004D3B61" w:rsidRPr="004D3B61">
        <w:rPr>
          <w:vertAlign w:val="subscript"/>
        </w:rPr>
        <w:t>RPOM</w:t>
      </w:r>
      <w:r w:rsidR="002E4B59">
        <w:rPr>
          <w:vertAlign w:val="subscript"/>
        </w:rPr>
        <w:t xml:space="preserve"> </w:t>
      </w:r>
      <w:r w:rsidRPr="005716A8">
        <w:t xml:space="preserve">= refractory POM decay rate, </w:t>
      </w:r>
      <w:proofErr w:type="gramStart"/>
      <w:r w:rsidRPr="00127D1D">
        <w:t>sec</w:t>
      </w:r>
      <w:r w:rsidRPr="00127D1D">
        <w:rPr>
          <w:vertAlign w:val="superscript"/>
        </w:rPr>
        <w:t>-1</w:t>
      </w:r>
      <w:proofErr w:type="gramEnd"/>
    </w:p>
    <w:p w14:paraId="2B1EBD95" w14:textId="321E4BDE" w:rsidR="00B918F4" w:rsidRPr="00DA7B82" w:rsidRDefault="00B918F4" w:rsidP="007552CD">
      <w:pPr>
        <w:pStyle w:val="variabledefinitionChar"/>
      </w:pPr>
      <w:proofErr w:type="spellStart"/>
      <w:r w:rsidRPr="005716A8">
        <w:t>K</w:t>
      </w:r>
      <w:r w:rsidRPr="005716A8">
        <w:rPr>
          <w:vertAlign w:val="subscript"/>
        </w:rPr>
        <w:t>mm</w:t>
      </w:r>
      <w:proofErr w:type="spellEnd"/>
      <w:r w:rsidR="002E4B59">
        <w:rPr>
          <w:vertAlign w:val="subscript"/>
        </w:rPr>
        <w:t xml:space="preserve"> </w:t>
      </w:r>
      <w:r w:rsidRPr="005716A8">
        <w:tab/>
      </w:r>
      <w:r w:rsidR="009976A1">
        <w:t xml:space="preserve"> </w:t>
      </w:r>
      <w:r w:rsidRPr="005716A8">
        <w:t xml:space="preserve">= macrophyte mortality rate, </w:t>
      </w:r>
      <w:proofErr w:type="gramStart"/>
      <w:r w:rsidRPr="00127D1D">
        <w:t>sec</w:t>
      </w:r>
      <w:r w:rsidRPr="00127D1D">
        <w:rPr>
          <w:vertAlign w:val="superscript"/>
        </w:rPr>
        <w:t>-1</w:t>
      </w:r>
      <w:proofErr w:type="gramEnd"/>
    </w:p>
    <w:p w14:paraId="555BBE04" w14:textId="5E6D59CD" w:rsidR="00B918F4" w:rsidRPr="00DA7B82" w:rsidRDefault="00000000" w:rsidP="007552CD">
      <w:pPr>
        <w:pStyle w:val="variabledefinitionChar"/>
      </w:pPr>
      <m:oMath>
        <m:sSub>
          <m:sSubPr>
            <m:ctrlPr>
              <w:rPr>
                <w:rFonts w:ascii="Cambria Math" w:hAnsi="Cambria Math"/>
                <w:i/>
              </w:rPr>
            </m:ctrlPr>
          </m:sSubPr>
          <m:e>
            <m:r>
              <w:rPr>
                <w:rFonts w:ascii="Cambria Math"/>
              </w:rPr>
              <m:t>ω</m:t>
            </m:r>
          </m:e>
          <m:sub>
            <m:r>
              <w:rPr>
                <w:rFonts w:ascii="Cambria Math"/>
              </w:rPr>
              <m:t>POM</m:t>
            </m:r>
          </m:sub>
        </m:sSub>
        <m:r>
          <w:rPr>
            <w:rFonts w:ascii="Cambria Math" w:hAnsi="Cambria Math"/>
          </w:rPr>
          <m:t xml:space="preserve"> </m:t>
        </m:r>
      </m:oMath>
      <w:r w:rsidR="00B918F4" w:rsidRPr="005716A8">
        <w:tab/>
        <w:t>= POM settling velocity</w:t>
      </w:r>
      <w:r w:rsidR="00B918F4" w:rsidRPr="005716A8">
        <w:rPr>
          <w:i/>
        </w:rPr>
        <w:t>, m/</w:t>
      </w:r>
      <w:r w:rsidR="00B918F4" w:rsidRPr="005716A8">
        <w:rPr>
          <w:i/>
          <w:iCs/>
        </w:rPr>
        <w:t xml:space="preserve"> </w:t>
      </w:r>
      <w:proofErr w:type="gramStart"/>
      <w:r w:rsidR="00B918F4" w:rsidRPr="00127D1D">
        <w:t>sec</w:t>
      </w:r>
      <w:r w:rsidR="00B918F4" w:rsidRPr="00127D1D">
        <w:rPr>
          <w:vertAlign w:val="superscript"/>
        </w:rPr>
        <w:t>-1</w:t>
      </w:r>
      <w:proofErr w:type="gramEnd"/>
    </w:p>
    <w:p w14:paraId="3B9584D5" w14:textId="2ABE5ABB" w:rsidR="00B918F4" w:rsidRPr="00DA7B82" w:rsidRDefault="004D3B61" w:rsidP="007552CD">
      <w:pPr>
        <w:pStyle w:val="variabledefinitionChar"/>
      </w:pPr>
      <w:r w:rsidRPr="005716A8">
        <w:sym w:font="Symbol" w:char="F046"/>
      </w:r>
      <w:r>
        <w:rPr>
          <w:i/>
          <w:iCs/>
          <w:vertAlign w:val="subscript"/>
        </w:rPr>
        <w:t>LP</w:t>
      </w:r>
      <w:r w:rsidRPr="005716A8">
        <w:rPr>
          <w:i/>
          <w:iCs/>
          <w:vertAlign w:val="subscript"/>
        </w:rPr>
        <w:t>OM-</w:t>
      </w:r>
      <w:proofErr w:type="gramStart"/>
      <w:r>
        <w:rPr>
          <w:i/>
          <w:iCs/>
          <w:vertAlign w:val="subscript"/>
        </w:rPr>
        <w:t>P</w:t>
      </w:r>
      <w:r w:rsidR="00053D37">
        <w:rPr>
          <w:i/>
          <w:iCs/>
          <w:vertAlign w:val="subscript"/>
        </w:rPr>
        <w:t xml:space="preserve"> </w:t>
      </w:r>
      <w:r w:rsidR="002E4B59">
        <w:rPr>
          <w:i/>
          <w:iCs/>
          <w:vertAlign w:val="subscript"/>
        </w:rPr>
        <w:t xml:space="preserve"> </w:t>
      </w:r>
      <w:r w:rsidR="00B918F4" w:rsidRPr="005716A8">
        <w:t>=</w:t>
      </w:r>
      <w:proofErr w:type="gramEnd"/>
      <w:r w:rsidR="00B918F4" w:rsidRPr="005716A8">
        <w:t xml:space="preserve"> labile POM </w:t>
      </w:r>
      <w:r w:rsidRPr="005716A8">
        <w:t xml:space="preserve">phosphorus </w:t>
      </w:r>
      <w:r w:rsidR="00B918F4" w:rsidRPr="005716A8">
        <w:t xml:space="preserve">concentration, </w:t>
      </w:r>
      <w:r w:rsidR="00B918F4" w:rsidRPr="00127D1D">
        <w:t>g m</w:t>
      </w:r>
      <w:r w:rsidR="00B918F4" w:rsidRPr="00127D1D">
        <w:rPr>
          <w:vertAlign w:val="superscript"/>
        </w:rPr>
        <w:t>-3</w:t>
      </w:r>
    </w:p>
    <w:p w14:paraId="7215B000" w14:textId="39E5A54E" w:rsidR="00B918F4" w:rsidRPr="00127D1D" w:rsidRDefault="004D3B61" w:rsidP="007552CD">
      <w:pPr>
        <w:pStyle w:val="variabledefinitionChar"/>
        <w:rPr>
          <w:vertAlign w:val="superscript"/>
        </w:rPr>
      </w:pPr>
      <w:r w:rsidRPr="005716A8">
        <w:sym w:font="Symbol" w:char="F046"/>
      </w:r>
      <w:r>
        <w:rPr>
          <w:i/>
          <w:iCs/>
          <w:vertAlign w:val="subscript"/>
        </w:rPr>
        <w:t>RP</w:t>
      </w:r>
      <w:r w:rsidRPr="005716A8">
        <w:rPr>
          <w:i/>
          <w:iCs/>
          <w:vertAlign w:val="subscript"/>
        </w:rPr>
        <w:t>OM-</w:t>
      </w:r>
      <w:proofErr w:type="gramStart"/>
      <w:r>
        <w:rPr>
          <w:i/>
          <w:iCs/>
          <w:vertAlign w:val="subscript"/>
        </w:rPr>
        <w:t>P</w:t>
      </w:r>
      <w:r w:rsidR="009976A1">
        <w:rPr>
          <w:i/>
          <w:iCs/>
          <w:vertAlign w:val="subscript"/>
        </w:rPr>
        <w:t xml:space="preserve"> </w:t>
      </w:r>
      <w:r w:rsidR="002E4B59">
        <w:rPr>
          <w:i/>
          <w:iCs/>
          <w:vertAlign w:val="subscript"/>
        </w:rPr>
        <w:t xml:space="preserve"> </w:t>
      </w:r>
      <w:r w:rsidR="00B918F4" w:rsidRPr="005716A8">
        <w:t>=</w:t>
      </w:r>
      <w:proofErr w:type="gramEnd"/>
      <w:r w:rsidR="00B918F4" w:rsidRPr="005716A8">
        <w:t xml:space="preserve"> refractory POM phosphorus concentration</w:t>
      </w:r>
      <w:r w:rsidR="00B918F4" w:rsidRPr="00127D1D">
        <w:rPr>
          <w:i/>
          <w:iCs/>
        </w:rPr>
        <w:t xml:space="preserve">, </w:t>
      </w:r>
      <w:r w:rsidR="00B918F4" w:rsidRPr="00127D1D">
        <w:t>g m</w:t>
      </w:r>
      <w:r w:rsidR="00B918F4" w:rsidRPr="00127D1D">
        <w:rPr>
          <w:vertAlign w:val="superscript"/>
        </w:rPr>
        <w:t>-3</w:t>
      </w:r>
    </w:p>
    <w:p w14:paraId="450DDAEC" w14:textId="77777777" w:rsidR="00B918F4" w:rsidRPr="00B7030B" w:rsidRDefault="00B918F4" w:rsidP="008565FA">
      <w:pPr>
        <w:pStyle w:val="Heading3"/>
      </w:pPr>
      <w:bookmarkStart w:id="634" w:name="_Toc126042986"/>
      <w:bookmarkStart w:id="635" w:name="_Toc48573650"/>
      <w:r w:rsidRPr="00B7030B">
        <w:t>Labile Dissolved Organic Matter – Nitrogen (LDOM-N)</w:t>
      </w:r>
      <w:bookmarkEnd w:id="634"/>
      <w:bookmarkEnd w:id="635"/>
    </w:p>
    <w:p w14:paraId="3F94715E" w14:textId="77777777" w:rsidR="00B918F4" w:rsidRDefault="00B918F4" w:rsidP="007A3922">
      <w:r w:rsidRPr="00127D1D">
        <w:rPr>
          <w:b/>
          <w:bCs/>
        </w:rPr>
        <w:t>LDOM-N</w:t>
      </w:r>
      <w:r w:rsidRPr="005716A8">
        <w:t xml:space="preserve"> is the amount of nitrogen in labile dissolved organic matter.</w:t>
      </w:r>
      <w:r w:rsidR="005716A8">
        <w:t xml:space="preserve"> </w:t>
      </w:r>
      <w:r w:rsidRPr="005716A8">
        <w:t xml:space="preserve">The rate equation of </w:t>
      </w:r>
      <w:r w:rsidRPr="00127D1D">
        <w:rPr>
          <w:b/>
          <w:bCs/>
        </w:rPr>
        <w:t>LDOM-N</w:t>
      </w:r>
      <w:r w:rsidRPr="005716A8">
        <w:t xml:space="preserve"> is:</w:t>
      </w:r>
    </w:p>
    <w:p w14:paraId="3CCDF0A0" w14:textId="77777777" w:rsidR="005716A8" w:rsidRPr="005716A8" w:rsidRDefault="005716A8" w:rsidP="007A3922"/>
    <w:p w14:paraId="4394FCEC" w14:textId="77777777" w:rsidR="00B918F4" w:rsidRPr="00B7030B" w:rsidRDefault="00B918F4" w:rsidP="00B6554A">
      <w:r w:rsidRPr="00B7030B">
        <w:t xml:space="preserve"> </w:t>
      </w:r>
      <m:oMath>
        <m:sSub>
          <m:sSubPr>
            <m:ctrlPr>
              <w:rPr>
                <w:rFonts w:ascii="Cambria Math" w:hAnsi="Cambria Math"/>
              </w:rPr>
            </m:ctrlPr>
          </m:sSubPr>
          <m:e>
            <m:r>
              <w:rPr>
                <w:rFonts w:ascii="Cambria Math" w:hAnsi="Cambria Math"/>
              </w:rPr>
              <m:t>S</m:t>
            </m:r>
          </m:e>
          <m:sub>
            <m:r>
              <m:rPr>
                <m:nor/>
              </m:rPr>
              <m:t>LDOM-N</m:t>
            </m:r>
          </m:sub>
        </m:sSub>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nary>
                  <m:naryPr>
                    <m:chr m:val="∑"/>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K</m:t>
                        </m:r>
                      </m:e>
                      <m:sub>
                        <m:r>
                          <w:rPr>
                            <w:rFonts w:ascii="Cambria Math" w:hAnsi="Cambria Math"/>
                          </w:rPr>
                          <m:t>ae</m:t>
                        </m:r>
                      </m:sub>
                    </m:sSub>
                    <m:sSub>
                      <m:sSubPr>
                        <m:ctrlPr>
                          <w:rPr>
                            <w:rFonts w:ascii="Cambria Math" w:hAnsi="Cambria Math"/>
                          </w:rPr>
                        </m:ctrlPr>
                      </m:sSubPr>
                      <m:e>
                        <m:r>
                          <w:rPr>
                            <w:rFonts w:ascii="Cambria Math" w:hAnsi="Cambria Math"/>
                          </w:rPr>
                          <m:t>δ</m:t>
                        </m:r>
                      </m:e>
                      <m:sub>
                        <m:r>
                          <m:rPr>
                            <m:nor/>
                          </m:rPr>
                          <m:t>Na</m:t>
                        </m:r>
                      </m:sub>
                    </m:sSub>
                    <m:sSub>
                      <m:sSubPr>
                        <m:ctrlPr>
                          <w:rPr>
                            <w:rFonts w:ascii="Cambria Math" w:hAnsi="Cambria Math"/>
                          </w:rPr>
                        </m:ctrlPr>
                      </m:sSubPr>
                      <m:e>
                        <m:r>
                          <w:rPr>
                            <w:rFonts w:ascii="Cambria Math" w:hAnsi="Cambria Math"/>
                          </w:rPr>
                          <m:t>Φ</m:t>
                        </m:r>
                      </m:e>
                      <m:sub>
                        <m:r>
                          <w:rPr>
                            <w:rFonts w:ascii="Cambria Math" w:hAnsi="Cambria Math"/>
                          </w:rPr>
                          <m:t>a</m:t>
                        </m:r>
                      </m:sub>
                    </m:sSub>
                  </m:e>
                </m:nary>
              </m:e>
            </m:groupChr>
          </m:e>
          <m:lim>
            <m:r>
              <m:rPr>
                <m:nor/>
              </m:rPr>
              <m:t>algal excretion</m:t>
            </m:r>
          </m:lim>
        </m:limLow>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nary>
                  <m:naryPr>
                    <m:chr m:val="∑"/>
                    <m:subHide m:val="1"/>
                    <m:supHide m:val="1"/>
                    <m:ctrlPr>
                      <w:rPr>
                        <w:rFonts w:ascii="Cambria Math" w:hAnsi="Cambria Math"/>
                      </w:rPr>
                    </m:ctrlPr>
                  </m:naryPr>
                  <m:sub/>
                  <m:sup/>
                  <m:e>
                    <m:r>
                      <m:rPr>
                        <m:sty m:val="p"/>
                      </m:rPr>
                      <w:rPr>
                        <w:rFonts w:ascii="Cambria Math" w:hAnsi="Cambria Math"/>
                      </w:rPr>
                      <m:t>(1-</m:t>
                    </m:r>
                    <m:sSub>
                      <m:sSubPr>
                        <m:ctrlPr>
                          <w:rPr>
                            <w:rFonts w:ascii="Cambria Math" w:hAnsi="Cambria Math"/>
                          </w:rPr>
                        </m:ctrlPr>
                      </m:sSubPr>
                      <m:e>
                        <m:r>
                          <w:rPr>
                            <w:rFonts w:ascii="Cambria Math" w:hAnsi="Cambria Math"/>
                          </w:rPr>
                          <m:t>P</m:t>
                        </m:r>
                      </m:e>
                      <m:sub>
                        <m:r>
                          <w:rPr>
                            <w:rFonts w:ascii="Cambria Math" w:hAnsi="Cambria Math"/>
                          </w:rPr>
                          <m:t>am</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am</m:t>
                        </m:r>
                      </m:sub>
                    </m:sSub>
                    <m:sSub>
                      <m:sSubPr>
                        <m:ctrlPr>
                          <w:rPr>
                            <w:rFonts w:ascii="Cambria Math" w:hAnsi="Cambria Math"/>
                          </w:rPr>
                        </m:ctrlPr>
                      </m:sSubPr>
                      <m:e>
                        <m:r>
                          <w:rPr>
                            <w:rFonts w:ascii="Cambria Math" w:hAnsi="Cambria Math"/>
                          </w:rPr>
                          <m:t>δ</m:t>
                        </m:r>
                      </m:e>
                      <m:sub>
                        <m:r>
                          <m:rPr>
                            <m:nor/>
                          </m:rPr>
                          <m:t>Na</m:t>
                        </m:r>
                      </m:sub>
                    </m:sSub>
                    <m:sSub>
                      <m:sSubPr>
                        <m:ctrlPr>
                          <w:rPr>
                            <w:rFonts w:ascii="Cambria Math" w:hAnsi="Cambria Math"/>
                          </w:rPr>
                        </m:ctrlPr>
                      </m:sSubPr>
                      <m:e>
                        <m:r>
                          <w:rPr>
                            <w:rFonts w:ascii="Cambria Math" w:hAnsi="Cambria Math"/>
                          </w:rPr>
                          <m:t>Φ</m:t>
                        </m:r>
                      </m:e>
                      <m:sub>
                        <m:r>
                          <w:rPr>
                            <w:rFonts w:ascii="Cambria Math" w:hAnsi="Cambria Math"/>
                          </w:rPr>
                          <m:t>a</m:t>
                        </m:r>
                      </m:sub>
                    </m:sSub>
                  </m:e>
                </m:nary>
              </m:e>
            </m:groupChr>
          </m:e>
          <m:lim>
            <m:r>
              <m:rPr>
                <m:nor/>
              </m:rPr>
              <m:t>algal mortality</m:t>
            </m:r>
          </m:lim>
        </m:limLow>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nary>
                  <m:naryPr>
                    <m:chr m:val="∑"/>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K</m:t>
                        </m:r>
                      </m:e>
                      <m:sub>
                        <m:r>
                          <w:rPr>
                            <w:rFonts w:ascii="Cambria Math" w:hAnsi="Cambria Math"/>
                          </w:rPr>
                          <m:t>ee</m:t>
                        </m:r>
                      </m:sub>
                    </m:sSub>
                    <m:sSub>
                      <m:sSubPr>
                        <m:ctrlPr>
                          <w:rPr>
                            <w:rFonts w:ascii="Cambria Math" w:hAnsi="Cambria Math"/>
                          </w:rPr>
                        </m:ctrlPr>
                      </m:sSubPr>
                      <m:e>
                        <m:r>
                          <w:rPr>
                            <w:rFonts w:ascii="Cambria Math" w:hAnsi="Cambria Math"/>
                          </w:rPr>
                          <m:t>δ</m:t>
                        </m:r>
                      </m:e>
                      <m:sub>
                        <m:r>
                          <m:rPr>
                            <m:nor/>
                          </m:rPr>
                          <m:t>Ne</m:t>
                        </m:r>
                      </m:sub>
                    </m:sSub>
                    <m:sSub>
                      <m:sSubPr>
                        <m:ctrlPr>
                          <w:rPr>
                            <w:rFonts w:ascii="Cambria Math" w:hAnsi="Cambria Math"/>
                          </w:rPr>
                        </m:ctrlPr>
                      </m:sSubPr>
                      <m:e>
                        <m:r>
                          <w:rPr>
                            <w:rFonts w:ascii="Cambria Math" w:hAnsi="Cambria Math"/>
                          </w:rPr>
                          <m:t>Φ</m:t>
                        </m:r>
                      </m:e>
                      <m:sub>
                        <m:r>
                          <w:rPr>
                            <w:rFonts w:ascii="Cambria Math" w:hAnsi="Cambria Math"/>
                          </w:rPr>
                          <m:t>e</m:t>
                        </m:r>
                      </m:sub>
                    </m:sSub>
                  </m:e>
                </m:nary>
              </m:e>
            </m:groupChr>
          </m:e>
          <m:lim>
            <m:r>
              <m:rPr>
                <m:nor/>
              </m:rPr>
              <m:t>epiphyton excretion</m:t>
            </m:r>
          </m:lim>
        </m:limLow>
        <m:r>
          <m:rPr>
            <m:sty m:val="p"/>
          </m:rPr>
          <w:rPr>
            <w:rFonts w:ascii="Cambria Math" w:hAnsi="Cambria Math"/>
          </w:rPr>
          <w:br/>
        </m:r>
      </m:oMath>
      <m:oMathPara>
        <m:oMath>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nary>
                    <m:naryPr>
                      <m:chr m:val="∑"/>
                      <m:subHide m:val="1"/>
                      <m:supHide m:val="1"/>
                      <m:ctrlPr>
                        <w:rPr>
                          <w:rFonts w:ascii="Cambria Math" w:hAnsi="Cambria Math"/>
                        </w:rPr>
                      </m:ctrlPr>
                    </m:naryPr>
                    <m:sub/>
                    <m:sup/>
                    <m:e>
                      <m:r>
                        <m:rPr>
                          <m:sty m:val="p"/>
                        </m:rPr>
                        <w:rPr>
                          <w:rFonts w:ascii="Cambria Math" w:hAnsi="Cambria Math"/>
                        </w:rPr>
                        <m:t>(1-</m:t>
                      </m:r>
                      <m:sSub>
                        <m:sSubPr>
                          <m:ctrlPr>
                            <w:rPr>
                              <w:rFonts w:ascii="Cambria Math" w:hAnsi="Cambria Math"/>
                            </w:rPr>
                          </m:ctrlPr>
                        </m:sSubPr>
                        <m:e>
                          <m:r>
                            <w:rPr>
                              <w:rFonts w:ascii="Cambria Math" w:hAnsi="Cambria Math"/>
                            </w:rPr>
                            <m:t>P</m:t>
                          </m:r>
                        </m:e>
                        <m:sub>
                          <m:r>
                            <w:rPr>
                              <w:rFonts w:ascii="Cambria Math" w:hAnsi="Cambria Math"/>
                            </w:rPr>
                            <m:t>em</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em</m:t>
                          </m:r>
                        </m:sub>
                      </m:sSub>
                      <m:sSub>
                        <m:sSubPr>
                          <m:ctrlPr>
                            <w:rPr>
                              <w:rFonts w:ascii="Cambria Math" w:hAnsi="Cambria Math"/>
                            </w:rPr>
                          </m:ctrlPr>
                        </m:sSubPr>
                        <m:e>
                          <m:r>
                            <w:rPr>
                              <w:rFonts w:ascii="Cambria Math" w:hAnsi="Cambria Math"/>
                            </w:rPr>
                            <m:t>δ</m:t>
                          </m:r>
                        </m:e>
                        <m:sub>
                          <m:r>
                            <m:rPr>
                              <m:nor/>
                            </m:rPr>
                            <m:t>Ne</m:t>
                          </m:r>
                        </m:sub>
                      </m:sSub>
                      <m:sSub>
                        <m:sSubPr>
                          <m:ctrlPr>
                            <w:rPr>
                              <w:rFonts w:ascii="Cambria Math" w:hAnsi="Cambria Math"/>
                            </w:rPr>
                          </m:ctrlPr>
                        </m:sSubPr>
                        <m:e>
                          <m:r>
                            <w:rPr>
                              <w:rFonts w:ascii="Cambria Math" w:hAnsi="Cambria Math"/>
                            </w:rPr>
                            <m:t>Φ</m:t>
                          </m:r>
                        </m:e>
                        <m:sub>
                          <m:r>
                            <w:rPr>
                              <w:rFonts w:ascii="Cambria Math" w:hAnsi="Cambria Math"/>
                            </w:rPr>
                            <m:t>e</m:t>
                          </m:r>
                        </m:sub>
                      </m:sSub>
                    </m:e>
                  </m:nary>
                </m:e>
              </m:groupChr>
            </m:e>
            <m:lim>
              <m:r>
                <m:rPr>
                  <m:nor/>
                </m:rPr>
                <m:t>epiphyton mortality</m:t>
              </m:r>
            </m:lim>
          </m:limLow>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nary>
                    <m:naryPr>
                      <m:chr m:val="∑"/>
                      <m:subHide m:val="1"/>
                      <m:supHide m:val="1"/>
                      <m:ctrlPr>
                        <w:rPr>
                          <w:rFonts w:ascii="Cambria Math" w:hAnsi="Cambria Math"/>
                        </w:rPr>
                      </m:ctrlPr>
                    </m:naryPr>
                    <m:sub/>
                    <m:sup/>
                    <m:e>
                      <m:r>
                        <m:rPr>
                          <m:sty m:val="p"/>
                        </m:rPr>
                        <w:rPr>
                          <w:rFonts w:ascii="Cambria Math" w:hAnsi="Cambria Math"/>
                        </w:rPr>
                        <m:t>(1-</m:t>
                      </m:r>
                      <m:sSub>
                        <m:sSubPr>
                          <m:ctrlPr>
                            <w:rPr>
                              <w:rFonts w:ascii="Cambria Math" w:hAnsi="Cambria Math"/>
                            </w:rPr>
                          </m:ctrlPr>
                        </m:sSubPr>
                        <m:e>
                          <m:r>
                            <w:rPr>
                              <w:rFonts w:ascii="Cambria Math" w:hAnsi="Cambria Math"/>
                            </w:rPr>
                            <m:t>P</m:t>
                          </m:r>
                        </m:e>
                        <m:sub>
                          <m:r>
                            <w:rPr>
                              <w:rFonts w:ascii="Cambria Math" w:hAnsi="Cambria Math"/>
                            </w:rPr>
                            <m:t>mm</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mm</m:t>
                          </m:r>
                        </m:sub>
                      </m:sSub>
                      <m:sSub>
                        <m:sSubPr>
                          <m:ctrlPr>
                            <w:rPr>
                              <w:rFonts w:ascii="Cambria Math" w:hAnsi="Cambria Math"/>
                            </w:rPr>
                          </m:ctrlPr>
                        </m:sSubPr>
                        <m:e>
                          <m:r>
                            <w:rPr>
                              <w:rFonts w:ascii="Cambria Math" w:hAnsi="Cambria Math"/>
                            </w:rPr>
                            <m:t>δ</m:t>
                          </m:r>
                        </m:e>
                        <m:sub>
                          <m:r>
                            <m:rPr>
                              <m:nor/>
                            </m:rPr>
                            <m:t>Nm</m:t>
                          </m:r>
                        </m:sub>
                      </m:sSub>
                      <m:sSub>
                        <m:sSubPr>
                          <m:ctrlPr>
                            <w:rPr>
                              <w:rFonts w:ascii="Cambria Math" w:hAnsi="Cambria Math"/>
                            </w:rPr>
                          </m:ctrlPr>
                        </m:sSubPr>
                        <m:e>
                          <m:r>
                            <w:rPr>
                              <w:rFonts w:ascii="Cambria Math" w:hAnsi="Cambria Math"/>
                            </w:rPr>
                            <m:t>Φ</m:t>
                          </m:r>
                        </m:e>
                        <m:sub>
                          <m:r>
                            <w:rPr>
                              <w:rFonts w:ascii="Cambria Math" w:hAnsi="Cambria Math"/>
                            </w:rPr>
                            <m:t>m</m:t>
                          </m:r>
                        </m:sub>
                      </m:sSub>
                    </m:e>
                  </m:nary>
                </m:e>
              </m:groupChr>
            </m:e>
            <m:lim>
              <m:r>
                <m:rPr>
                  <m:nor/>
                </m:rPr>
                <m:t>macrophyte mortality</m:t>
              </m:r>
            </m:lim>
          </m:limLow>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sSub>
                    <m:sSubPr>
                      <m:ctrlPr>
                        <w:rPr>
                          <w:rFonts w:ascii="Cambria Math" w:hAnsi="Cambria Math"/>
                        </w:rPr>
                      </m:ctrlPr>
                    </m:sSubPr>
                    <m:e>
                      <m:r>
                        <w:rPr>
                          <w:rFonts w:ascii="Cambria Math" w:hAnsi="Cambria Math"/>
                        </w:rPr>
                        <m:t>K</m:t>
                      </m:r>
                    </m:e>
                    <m:sub>
                      <m:r>
                        <w:rPr>
                          <w:rFonts w:ascii="Cambria Math" w:hAnsi="Cambria Math"/>
                        </w:rPr>
                        <m:t>LDOM</m:t>
                      </m:r>
                    </m:sub>
                  </m:sSub>
                  <m:sSub>
                    <m:sSubPr>
                      <m:ctrlPr>
                        <w:rPr>
                          <w:rFonts w:ascii="Cambria Math" w:hAnsi="Cambria Math"/>
                        </w:rPr>
                      </m:ctrlPr>
                    </m:sSubPr>
                    <m:e>
                      <m:r>
                        <w:rPr>
                          <w:rFonts w:ascii="Cambria Math" w:hAnsi="Cambria Math"/>
                        </w:rPr>
                        <m:t>γ</m:t>
                      </m:r>
                    </m:e>
                    <m:sub>
                      <m:r>
                        <m:rPr>
                          <m:nor/>
                        </m:rPr>
                        <m:t>OM</m:t>
                      </m:r>
                    </m:sub>
                  </m:sSub>
                  <m:sSub>
                    <m:sSubPr>
                      <m:ctrlPr>
                        <w:rPr>
                          <w:rFonts w:ascii="Cambria Math" w:hAnsi="Cambria Math"/>
                        </w:rPr>
                      </m:ctrlPr>
                    </m:sSubPr>
                    <m:e>
                      <m:r>
                        <w:rPr>
                          <w:rFonts w:ascii="Cambria Math" w:hAnsi="Cambria Math"/>
                        </w:rPr>
                        <m:t>Φ</m:t>
                      </m:r>
                    </m:e>
                    <m:sub>
                      <m:r>
                        <w:rPr>
                          <w:rFonts w:ascii="Cambria Math" w:hAnsi="Cambria Math"/>
                        </w:rPr>
                        <m:t>LDOM</m:t>
                      </m:r>
                      <m:r>
                        <m:rPr>
                          <m:sty m:val="p"/>
                        </m:rPr>
                        <w:rPr>
                          <w:rFonts w:ascii="Cambria Math" w:hAnsi="Cambria Math"/>
                        </w:rPr>
                        <m:t>-</m:t>
                      </m:r>
                      <m:r>
                        <w:rPr>
                          <w:rFonts w:ascii="Cambria Math" w:hAnsi="Cambria Math"/>
                        </w:rPr>
                        <m:t>N</m:t>
                      </m:r>
                    </m:sub>
                  </m:sSub>
                </m:e>
              </m:groupChr>
            </m:e>
            <m:lim>
              <m:r>
                <m:rPr>
                  <m:nor/>
                </m:rPr>
                <m:t>labile DOM-N decay</m:t>
              </m:r>
            </m:lim>
          </m:limLow>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m:t>
                      </m:r>
                      <m:r>
                        <w:rPr>
                          <w:rFonts w:ascii="Cambria Math" w:hAnsi="Cambria Math"/>
                        </w:rPr>
                        <m:t>R</m:t>
                      </m:r>
                    </m:sub>
                  </m:sSub>
                  <m:sSub>
                    <m:sSubPr>
                      <m:ctrlPr>
                        <w:rPr>
                          <w:rFonts w:ascii="Cambria Math" w:hAnsi="Cambria Math"/>
                        </w:rPr>
                      </m:ctrlPr>
                    </m:sSubPr>
                    <m:e>
                      <m:r>
                        <w:rPr>
                          <w:rFonts w:ascii="Cambria Math" w:hAnsi="Cambria Math"/>
                        </w:rPr>
                        <m:t>γ</m:t>
                      </m:r>
                    </m:e>
                    <m:sub>
                      <m:r>
                        <m:rPr>
                          <m:nor/>
                        </m:rPr>
                        <m:t>OM</m:t>
                      </m:r>
                    </m:sub>
                  </m:sSub>
                  <m:sSub>
                    <m:sSubPr>
                      <m:ctrlPr>
                        <w:rPr>
                          <w:rFonts w:ascii="Cambria Math" w:hAnsi="Cambria Math"/>
                        </w:rPr>
                      </m:ctrlPr>
                    </m:sSubPr>
                    <m:e>
                      <m:r>
                        <w:rPr>
                          <w:rFonts w:ascii="Cambria Math" w:hAnsi="Cambria Math"/>
                        </w:rPr>
                        <m:t>Φ</m:t>
                      </m:r>
                    </m:e>
                    <m:sub>
                      <m:r>
                        <w:rPr>
                          <w:rFonts w:ascii="Cambria Math" w:hAnsi="Cambria Math"/>
                        </w:rPr>
                        <m:t>LDOM</m:t>
                      </m:r>
                      <m:r>
                        <m:rPr>
                          <m:sty m:val="p"/>
                        </m:rPr>
                        <w:rPr>
                          <w:rFonts w:ascii="Cambria Math" w:hAnsi="Cambria Math"/>
                        </w:rPr>
                        <m:t>-</m:t>
                      </m:r>
                      <m:r>
                        <w:rPr>
                          <w:rFonts w:ascii="Cambria Math" w:hAnsi="Cambria Math"/>
                        </w:rPr>
                        <m:t>N</m:t>
                      </m:r>
                    </m:sub>
                  </m:sSub>
                </m:e>
              </m:groupChr>
            </m:e>
            <m:lim>
              <m:eqArr>
                <m:eqArrPr>
                  <m:ctrlPr>
                    <w:rPr>
                      <w:rFonts w:ascii="Cambria Math" w:hAnsi="Cambria Math"/>
                    </w:rPr>
                  </m:ctrlPr>
                </m:eqArrPr>
                <m:e>
                  <m:r>
                    <m:rPr>
                      <m:sty m:val="p"/>
                    </m:rPr>
                    <w:rPr>
                      <w:rFonts w:ascii="Cambria Math" w:hAnsi="Cambria Math"/>
                    </w:rPr>
                    <m:t>&amp;</m:t>
                  </m:r>
                  <m:r>
                    <m:rPr>
                      <m:nor/>
                    </m:rPr>
                    <m:t>labile to refractory</m:t>
                  </m:r>
                </m:e>
                <m:e>
                  <m:r>
                    <m:rPr>
                      <m:sty m:val="p"/>
                    </m:rPr>
                    <w:rPr>
                      <w:rFonts w:ascii="Cambria Math" w:hAnsi="Cambria Math"/>
                    </w:rPr>
                    <m:t>&amp;</m:t>
                  </m:r>
                  <m:r>
                    <m:rPr>
                      <m:nor/>
                    </m:rPr>
                    <m:t xml:space="preserve">     DOM-N decay</m:t>
                  </m:r>
                </m:e>
              </m:eqArr>
            </m:lim>
          </m:limLow>
        </m:oMath>
      </m:oMathPara>
    </w:p>
    <w:p w14:paraId="45B7B88F" w14:textId="77777777" w:rsidR="00B918F4" w:rsidRPr="005716A8" w:rsidRDefault="00B918F4" w:rsidP="008565FA">
      <w:pPr>
        <w:pStyle w:val="where"/>
      </w:pPr>
      <w:r w:rsidRPr="005716A8">
        <w:t>where:</w:t>
      </w:r>
    </w:p>
    <w:p w14:paraId="34302316" w14:textId="77777777" w:rsidR="00B918F4" w:rsidRPr="005716A8" w:rsidRDefault="00B918F4" w:rsidP="00B6554A">
      <w:pPr>
        <w:pStyle w:val="variabledefinitionChar"/>
      </w:pPr>
      <w:r w:rsidRPr="005716A8">
        <w:rPr>
          <w:i/>
          <w:iCs/>
        </w:rPr>
        <w:t>P</w:t>
      </w:r>
      <w:r w:rsidRPr="005716A8">
        <w:rPr>
          <w:i/>
          <w:iCs/>
          <w:vertAlign w:val="subscript"/>
        </w:rPr>
        <w:t>am</w:t>
      </w:r>
      <w:r w:rsidRPr="005716A8">
        <w:tab/>
        <w:t>=</w:t>
      </w:r>
      <w:r w:rsidRPr="005716A8">
        <w:tab/>
        <w:t>pattern coefficient for algal mortality</w:t>
      </w:r>
    </w:p>
    <w:p w14:paraId="35BED45E" w14:textId="77777777" w:rsidR="00B918F4" w:rsidRPr="005716A8" w:rsidRDefault="00B918F4" w:rsidP="007552CD">
      <w:pPr>
        <w:pStyle w:val="variabledefinitionChar"/>
      </w:pPr>
      <w:r w:rsidRPr="005716A8">
        <w:rPr>
          <w:i/>
          <w:iCs/>
        </w:rPr>
        <w:t>P</w:t>
      </w:r>
      <w:r w:rsidRPr="005716A8">
        <w:rPr>
          <w:i/>
          <w:iCs/>
          <w:vertAlign w:val="subscript"/>
        </w:rPr>
        <w:t>em</w:t>
      </w:r>
      <w:r w:rsidRPr="005716A8">
        <w:tab/>
        <w:t>=</w:t>
      </w:r>
      <w:r w:rsidRPr="005716A8">
        <w:tab/>
        <w:t xml:space="preserve">pattern coefficient for </w:t>
      </w:r>
      <w:proofErr w:type="spellStart"/>
      <w:r w:rsidRPr="005716A8">
        <w:t>epiphyton</w:t>
      </w:r>
      <w:proofErr w:type="spellEnd"/>
      <w:r w:rsidRPr="005716A8">
        <w:t xml:space="preserve"> mortality</w:t>
      </w:r>
    </w:p>
    <w:p w14:paraId="74E5D7A9" w14:textId="77777777" w:rsidR="00B918F4" w:rsidRPr="005716A8" w:rsidRDefault="00B918F4" w:rsidP="007552CD">
      <w:pPr>
        <w:pStyle w:val="variabledefinitionChar"/>
      </w:pPr>
      <w:r w:rsidRPr="005716A8">
        <w:sym w:font="Symbol" w:char="F067"/>
      </w:r>
      <w:r w:rsidRPr="005716A8">
        <w:rPr>
          <w:i/>
          <w:iCs/>
          <w:vertAlign w:val="subscript"/>
        </w:rPr>
        <w:t>OM</w:t>
      </w:r>
      <w:r w:rsidRPr="005716A8">
        <w:tab/>
        <w:t>=</w:t>
      </w:r>
      <w:r w:rsidRPr="005716A8">
        <w:tab/>
        <w:t>temperature rate multiplier for organic matter decay</w:t>
      </w:r>
    </w:p>
    <w:p w14:paraId="308F7378" w14:textId="77777777" w:rsidR="00B918F4" w:rsidRPr="005716A8" w:rsidRDefault="00000000" w:rsidP="007552CD">
      <w:pPr>
        <w:pStyle w:val="variabledefinitionChar"/>
      </w:pPr>
      <m:oMath>
        <m:sSub>
          <m:sSubPr>
            <m:ctrlPr>
              <w:rPr>
                <w:rFonts w:ascii="Cambria Math" w:hAnsi="Cambria Math"/>
                <w:i/>
              </w:rPr>
            </m:ctrlPr>
          </m:sSubPr>
          <m:e>
            <m:r>
              <w:rPr>
                <w:rFonts w:ascii="Cambria Math"/>
              </w:rPr>
              <m:t>δ</m:t>
            </m:r>
          </m:e>
          <m:sub>
            <m:r>
              <m:rPr>
                <m:nor/>
              </m:rPr>
              <w:rPr>
                <w:rFonts w:ascii="Cambria Math"/>
              </w:rPr>
              <m:t>P-LDOM</m:t>
            </m:r>
            <m:ctrlPr>
              <w:rPr>
                <w:rFonts w:ascii="Cambria Math" w:hAnsi="Cambria Math"/>
              </w:rPr>
            </m:ctrlPr>
          </m:sub>
        </m:sSub>
      </m:oMath>
      <w:r w:rsidR="00B918F4" w:rsidRPr="005716A8">
        <w:t>=LDOM stoichiometric ratio for nitrogen</w:t>
      </w:r>
    </w:p>
    <w:p w14:paraId="0A4D8CDA" w14:textId="77777777" w:rsidR="00B918F4" w:rsidRPr="005716A8" w:rsidRDefault="00B918F4" w:rsidP="007552CD">
      <w:pPr>
        <w:pStyle w:val="variabledefinitionChar"/>
      </w:pPr>
      <w:r w:rsidRPr="005716A8">
        <w:rPr>
          <w:i/>
          <w:iCs/>
        </w:rPr>
        <w:sym w:font="Symbol" w:char="F064"/>
      </w:r>
      <w:r w:rsidRPr="005716A8">
        <w:rPr>
          <w:i/>
          <w:iCs/>
          <w:vertAlign w:val="subscript"/>
        </w:rPr>
        <w:t>Ne</w:t>
      </w:r>
      <w:r w:rsidRPr="005716A8">
        <w:tab/>
        <w:t>=</w:t>
      </w:r>
      <w:r w:rsidRPr="005716A8">
        <w:tab/>
      </w:r>
      <w:proofErr w:type="spellStart"/>
      <w:r w:rsidRPr="005716A8">
        <w:t>epiphyton</w:t>
      </w:r>
      <w:proofErr w:type="spellEnd"/>
      <w:r w:rsidRPr="005716A8">
        <w:t xml:space="preserve"> stoichiometric coefficient for nitrogen</w:t>
      </w:r>
    </w:p>
    <w:p w14:paraId="5C213AE5" w14:textId="77777777" w:rsidR="00B918F4" w:rsidRPr="005716A8" w:rsidRDefault="00B918F4" w:rsidP="007552CD">
      <w:pPr>
        <w:pStyle w:val="variabledefinitionChar"/>
      </w:pPr>
      <w:r w:rsidRPr="005716A8">
        <w:rPr>
          <w:i/>
          <w:iCs/>
        </w:rPr>
        <w:sym w:font="Symbol" w:char="F064"/>
      </w:r>
      <w:r w:rsidRPr="005716A8">
        <w:rPr>
          <w:i/>
          <w:iCs/>
          <w:vertAlign w:val="subscript"/>
        </w:rPr>
        <w:t>Na</w:t>
      </w:r>
      <w:r w:rsidRPr="005716A8">
        <w:tab/>
        <w:t>=</w:t>
      </w:r>
      <w:r w:rsidRPr="005716A8">
        <w:tab/>
        <w:t>algal stoichiometric coefficient for nitrogen</w:t>
      </w:r>
    </w:p>
    <w:p w14:paraId="01DD49C6" w14:textId="77777777" w:rsidR="00B918F4" w:rsidRPr="005716A8" w:rsidRDefault="00B918F4" w:rsidP="007552CD">
      <w:pPr>
        <w:pStyle w:val="variabledefinitionChar"/>
      </w:pPr>
      <w:r w:rsidRPr="005716A8">
        <w:rPr>
          <w:i/>
          <w:iCs/>
        </w:rPr>
        <w:sym w:font="Symbol" w:char="F064"/>
      </w:r>
      <w:r w:rsidRPr="005716A8">
        <w:rPr>
          <w:i/>
          <w:iCs/>
          <w:vertAlign w:val="subscript"/>
        </w:rPr>
        <w:t>Nm</w:t>
      </w:r>
      <w:r w:rsidRPr="005716A8">
        <w:tab/>
        <w:t>=</w:t>
      </w:r>
      <w:r w:rsidRPr="005716A8">
        <w:tab/>
        <w:t>macrophyte stoichiometric coefficient for nitrogen</w:t>
      </w:r>
    </w:p>
    <w:p w14:paraId="2163D798" w14:textId="77777777" w:rsidR="00B918F4" w:rsidRPr="005716A8" w:rsidRDefault="00B918F4" w:rsidP="007552CD">
      <w:pPr>
        <w:pStyle w:val="variabledefinitionChar"/>
        <w:rPr>
          <w:i/>
          <w:iCs/>
        </w:rPr>
      </w:pPr>
      <w:r w:rsidRPr="005716A8">
        <w:rPr>
          <w:i/>
          <w:iCs/>
        </w:rPr>
        <w:t>K</w:t>
      </w:r>
      <w:r w:rsidRPr="005716A8">
        <w:rPr>
          <w:i/>
          <w:iCs/>
          <w:vertAlign w:val="subscript"/>
        </w:rPr>
        <w:t>ae</w:t>
      </w:r>
      <w:r w:rsidRPr="005716A8">
        <w:tab/>
        <w:t>=</w:t>
      </w:r>
      <w:r w:rsidRPr="005716A8">
        <w:tab/>
        <w:t xml:space="preserve">algal excretion rate, </w:t>
      </w:r>
      <w:proofErr w:type="gramStart"/>
      <w:r w:rsidRPr="00127D1D">
        <w:t>sec</w:t>
      </w:r>
      <w:r w:rsidRPr="00127D1D">
        <w:rPr>
          <w:vertAlign w:val="superscript"/>
        </w:rPr>
        <w:t>-1</w:t>
      </w:r>
      <w:proofErr w:type="gramEnd"/>
    </w:p>
    <w:p w14:paraId="0E52B193" w14:textId="77777777" w:rsidR="00B918F4" w:rsidRPr="00127D1D" w:rsidRDefault="00B918F4" w:rsidP="007552CD">
      <w:pPr>
        <w:pStyle w:val="variabledefinitionChar"/>
      </w:pPr>
      <w:r w:rsidRPr="005716A8">
        <w:rPr>
          <w:i/>
          <w:iCs/>
        </w:rPr>
        <w:t>K</w:t>
      </w:r>
      <w:r w:rsidRPr="005716A8">
        <w:rPr>
          <w:i/>
          <w:iCs/>
          <w:vertAlign w:val="subscript"/>
        </w:rPr>
        <w:t>am</w:t>
      </w:r>
      <w:r w:rsidRPr="005716A8">
        <w:tab/>
        <w:t>=</w:t>
      </w:r>
      <w:r w:rsidRPr="005716A8">
        <w:tab/>
        <w:t>algal mortality rate</w:t>
      </w:r>
      <w:r w:rsidRPr="00D94BC7">
        <w:t xml:space="preserve">, </w:t>
      </w:r>
      <w:proofErr w:type="gramStart"/>
      <w:r w:rsidRPr="00127D1D">
        <w:t>sec</w:t>
      </w:r>
      <w:r w:rsidRPr="00127D1D">
        <w:rPr>
          <w:vertAlign w:val="superscript"/>
        </w:rPr>
        <w:t>-1</w:t>
      </w:r>
      <w:proofErr w:type="gramEnd"/>
    </w:p>
    <w:p w14:paraId="1573063C" w14:textId="77777777" w:rsidR="00B918F4" w:rsidRPr="00127D1D" w:rsidRDefault="00B918F4" w:rsidP="007552CD">
      <w:pPr>
        <w:pStyle w:val="variabledefinitionChar"/>
      </w:pPr>
      <w:r w:rsidRPr="005716A8">
        <w:rPr>
          <w:i/>
          <w:iCs/>
        </w:rPr>
        <w:t>K</w:t>
      </w:r>
      <w:r w:rsidRPr="005716A8">
        <w:rPr>
          <w:i/>
          <w:iCs/>
          <w:vertAlign w:val="subscript"/>
        </w:rPr>
        <w:t>ee</w:t>
      </w:r>
      <w:r w:rsidRPr="005716A8">
        <w:tab/>
        <w:t>=</w:t>
      </w:r>
      <w:r w:rsidRPr="005716A8">
        <w:tab/>
      </w:r>
      <w:proofErr w:type="spellStart"/>
      <w:r w:rsidRPr="005716A8">
        <w:t>epiphyton</w:t>
      </w:r>
      <w:proofErr w:type="spellEnd"/>
      <w:r w:rsidRPr="005716A8">
        <w:t xml:space="preserve"> excretion rate, </w:t>
      </w:r>
      <w:proofErr w:type="gramStart"/>
      <w:r w:rsidRPr="00127D1D">
        <w:t>sec</w:t>
      </w:r>
      <w:r w:rsidRPr="00127D1D">
        <w:rPr>
          <w:vertAlign w:val="superscript"/>
        </w:rPr>
        <w:t>-1</w:t>
      </w:r>
      <w:proofErr w:type="gramEnd"/>
    </w:p>
    <w:p w14:paraId="78C2D741" w14:textId="77777777" w:rsidR="00B918F4" w:rsidRPr="00127D1D" w:rsidRDefault="00B918F4" w:rsidP="007552CD">
      <w:pPr>
        <w:pStyle w:val="variabledefinitionChar"/>
      </w:pPr>
      <w:r w:rsidRPr="005716A8">
        <w:rPr>
          <w:i/>
          <w:iCs/>
        </w:rPr>
        <w:t>K</w:t>
      </w:r>
      <w:r w:rsidRPr="005716A8">
        <w:rPr>
          <w:i/>
          <w:iCs/>
          <w:vertAlign w:val="subscript"/>
        </w:rPr>
        <w:t>em</w:t>
      </w:r>
      <w:r w:rsidRPr="005716A8">
        <w:tab/>
        <w:t>=</w:t>
      </w:r>
      <w:r w:rsidRPr="005716A8">
        <w:tab/>
      </w:r>
      <w:proofErr w:type="spellStart"/>
      <w:r w:rsidRPr="005716A8">
        <w:t>epiphyton</w:t>
      </w:r>
      <w:proofErr w:type="spellEnd"/>
      <w:r w:rsidRPr="005716A8">
        <w:t xml:space="preserve"> mortality rate, </w:t>
      </w:r>
      <w:proofErr w:type="gramStart"/>
      <w:r w:rsidRPr="00127D1D">
        <w:t>sec</w:t>
      </w:r>
      <w:r w:rsidRPr="00127D1D">
        <w:rPr>
          <w:vertAlign w:val="superscript"/>
        </w:rPr>
        <w:t>-1</w:t>
      </w:r>
      <w:proofErr w:type="gramEnd"/>
    </w:p>
    <w:p w14:paraId="65C8BFF0" w14:textId="77777777" w:rsidR="00B918F4" w:rsidRPr="00D94BC7" w:rsidRDefault="00B918F4" w:rsidP="007552CD">
      <w:pPr>
        <w:pStyle w:val="variabledefinitionChar"/>
      </w:pPr>
      <w:proofErr w:type="spellStart"/>
      <w:r w:rsidRPr="005716A8">
        <w:rPr>
          <w:i/>
          <w:iCs/>
        </w:rPr>
        <w:t>K</w:t>
      </w:r>
      <w:r w:rsidRPr="005716A8">
        <w:rPr>
          <w:i/>
          <w:iCs/>
          <w:vertAlign w:val="subscript"/>
        </w:rPr>
        <w:t>mm</w:t>
      </w:r>
      <w:proofErr w:type="spellEnd"/>
      <w:r w:rsidRPr="005716A8">
        <w:tab/>
        <w:t>=</w:t>
      </w:r>
      <w:r w:rsidRPr="005716A8">
        <w:tab/>
        <w:t xml:space="preserve">macrophyte mortality rate, </w:t>
      </w:r>
      <w:proofErr w:type="gramStart"/>
      <w:r w:rsidRPr="00127D1D">
        <w:t>sec</w:t>
      </w:r>
      <w:r w:rsidRPr="00127D1D">
        <w:rPr>
          <w:vertAlign w:val="superscript"/>
        </w:rPr>
        <w:t>-1</w:t>
      </w:r>
      <w:proofErr w:type="gramEnd"/>
    </w:p>
    <w:p w14:paraId="6178469B" w14:textId="70D74107" w:rsidR="00B918F4" w:rsidRPr="00127D1D" w:rsidRDefault="00B918F4" w:rsidP="007552CD">
      <w:pPr>
        <w:pStyle w:val="variabledefinitionChar"/>
        <w:rPr>
          <w:vertAlign w:val="superscript"/>
        </w:rPr>
      </w:pPr>
      <w:r w:rsidRPr="005716A8">
        <w:rPr>
          <w:i/>
          <w:iCs/>
        </w:rPr>
        <w:t>K</w:t>
      </w:r>
      <w:r w:rsidRPr="005716A8">
        <w:rPr>
          <w:i/>
          <w:iCs/>
          <w:vertAlign w:val="subscript"/>
        </w:rPr>
        <w:t>LDOM</w:t>
      </w:r>
      <w:r w:rsidRPr="005716A8">
        <w:tab/>
        <w:t>=</w:t>
      </w:r>
      <w:r w:rsidRPr="005716A8">
        <w:tab/>
        <w:t xml:space="preserve">labile DOM decay rate, </w:t>
      </w:r>
      <w:proofErr w:type="gramStart"/>
      <w:r w:rsidRPr="00127D1D">
        <w:t>sec</w:t>
      </w:r>
      <w:r w:rsidRPr="00127D1D">
        <w:rPr>
          <w:vertAlign w:val="superscript"/>
        </w:rPr>
        <w:t>-1</w:t>
      </w:r>
      <w:proofErr w:type="gramEnd"/>
    </w:p>
    <w:p w14:paraId="5E39A224" w14:textId="77777777" w:rsidR="00B918F4" w:rsidRPr="007A6A1C" w:rsidRDefault="00B918F4" w:rsidP="007552CD">
      <w:pPr>
        <w:pStyle w:val="variabledefinitionChar"/>
      </w:pPr>
      <w:r w:rsidRPr="005716A8">
        <w:rPr>
          <w:i/>
          <w:iCs/>
        </w:rPr>
        <w:t>K</w:t>
      </w:r>
      <w:r w:rsidRPr="005716A8">
        <w:rPr>
          <w:i/>
          <w:iCs/>
          <w:vertAlign w:val="subscript"/>
        </w:rPr>
        <w:t>L</w:t>
      </w:r>
      <w:r w:rsidRPr="005716A8">
        <w:rPr>
          <w:i/>
          <w:iCs/>
          <w:vertAlign w:val="subscript"/>
        </w:rPr>
        <w:sym w:font="Symbol" w:char="F0AE"/>
      </w:r>
      <w:r w:rsidRPr="005716A8">
        <w:rPr>
          <w:i/>
          <w:iCs/>
          <w:vertAlign w:val="subscript"/>
        </w:rPr>
        <w:t>R</w:t>
      </w:r>
      <w:r w:rsidRPr="005716A8">
        <w:tab/>
        <w:t>=</w:t>
      </w:r>
      <w:r w:rsidRPr="005716A8">
        <w:tab/>
        <w:t xml:space="preserve">labile to refractory DOM transfer rate, </w:t>
      </w:r>
      <w:proofErr w:type="gramStart"/>
      <w:r w:rsidRPr="00127D1D">
        <w:t>sec</w:t>
      </w:r>
      <w:r w:rsidRPr="00127D1D">
        <w:rPr>
          <w:vertAlign w:val="superscript"/>
        </w:rPr>
        <w:t>-1</w:t>
      </w:r>
      <w:proofErr w:type="gramEnd"/>
    </w:p>
    <w:p w14:paraId="640E2641" w14:textId="77777777" w:rsidR="00B918F4" w:rsidRPr="007A6A1C" w:rsidRDefault="00B918F4" w:rsidP="007552CD">
      <w:pPr>
        <w:pStyle w:val="variabledefinitionChar"/>
        <w:rPr>
          <w:vertAlign w:val="superscript"/>
        </w:rPr>
      </w:pPr>
      <w:r w:rsidRPr="005716A8">
        <w:sym w:font="Symbol" w:char="F046"/>
      </w:r>
      <w:r w:rsidRPr="005716A8">
        <w:rPr>
          <w:i/>
          <w:iCs/>
          <w:vertAlign w:val="subscript"/>
        </w:rPr>
        <w:t>a</w:t>
      </w:r>
      <w:r w:rsidRPr="005716A8">
        <w:tab/>
        <w:t>=</w:t>
      </w:r>
      <w:r w:rsidRPr="005716A8">
        <w:tab/>
        <w:t xml:space="preserve">algal concentration, </w:t>
      </w:r>
      <w:r w:rsidRPr="00127D1D">
        <w:t>g m</w:t>
      </w:r>
      <w:r w:rsidRPr="00127D1D">
        <w:rPr>
          <w:vertAlign w:val="superscript"/>
        </w:rPr>
        <w:t>-3</w:t>
      </w:r>
    </w:p>
    <w:p w14:paraId="0DDE6A07" w14:textId="77E03AEC" w:rsidR="00B918F4" w:rsidRPr="00337C3C" w:rsidRDefault="00B918F4" w:rsidP="007552CD">
      <w:pPr>
        <w:pStyle w:val="variabledefinitionChar"/>
      </w:pPr>
      <w:r w:rsidRPr="005716A8">
        <w:sym w:font="Symbol" w:char="F046"/>
      </w:r>
      <w:r w:rsidRPr="005716A8">
        <w:rPr>
          <w:i/>
          <w:iCs/>
          <w:vertAlign w:val="subscript"/>
        </w:rPr>
        <w:t>m</w:t>
      </w:r>
      <w:r w:rsidRPr="005716A8">
        <w:tab/>
        <w:t xml:space="preserve">    </w:t>
      </w:r>
      <w:r w:rsidR="00BC1975">
        <w:t xml:space="preserve">  </w:t>
      </w:r>
      <w:r w:rsidRPr="005716A8">
        <w:t xml:space="preserve">= macrophyte concentration, </w:t>
      </w:r>
      <w:r w:rsidRPr="00127D1D">
        <w:t>g m</w:t>
      </w:r>
      <w:r w:rsidRPr="00127D1D">
        <w:rPr>
          <w:vertAlign w:val="superscript"/>
        </w:rPr>
        <w:t>-3</w:t>
      </w:r>
    </w:p>
    <w:p w14:paraId="28963CED" w14:textId="77777777" w:rsidR="00B918F4" w:rsidRPr="00337C3C" w:rsidRDefault="00B918F4" w:rsidP="007552CD">
      <w:pPr>
        <w:pStyle w:val="variabledefinitionChar"/>
        <w:rPr>
          <w:vertAlign w:val="superscript"/>
        </w:rPr>
      </w:pPr>
      <w:r w:rsidRPr="005716A8">
        <w:sym w:font="Symbol" w:char="F046"/>
      </w:r>
      <w:r w:rsidRPr="005716A8">
        <w:rPr>
          <w:i/>
          <w:iCs/>
          <w:vertAlign w:val="subscript"/>
        </w:rPr>
        <w:t>e</w:t>
      </w:r>
      <w:r w:rsidRPr="005716A8">
        <w:tab/>
        <w:t>=</w:t>
      </w:r>
      <w:r w:rsidRPr="005716A8">
        <w:tab/>
      </w:r>
      <w:proofErr w:type="spellStart"/>
      <w:r w:rsidRPr="005716A8">
        <w:t>epiphyton</w:t>
      </w:r>
      <w:proofErr w:type="spellEnd"/>
      <w:r w:rsidRPr="005716A8">
        <w:t xml:space="preserve"> concentration, </w:t>
      </w:r>
      <w:r w:rsidRPr="00127D1D">
        <w:t>g m</w:t>
      </w:r>
      <w:r w:rsidRPr="00127D1D">
        <w:rPr>
          <w:vertAlign w:val="superscript"/>
        </w:rPr>
        <w:t>-3</w:t>
      </w:r>
    </w:p>
    <w:p w14:paraId="26AC1449" w14:textId="65CB1395" w:rsidR="00B918F4" w:rsidRPr="005716A8" w:rsidRDefault="00B918F4" w:rsidP="007552CD">
      <w:pPr>
        <w:rPr>
          <w:i/>
          <w:iCs/>
          <w:vertAlign w:val="superscript"/>
        </w:rPr>
      </w:pPr>
      <w:r w:rsidRPr="005716A8">
        <w:sym w:font="Symbol" w:char="F046"/>
      </w:r>
      <w:r w:rsidRPr="005716A8">
        <w:rPr>
          <w:i/>
          <w:iCs/>
          <w:vertAlign w:val="subscript"/>
        </w:rPr>
        <w:t>LDOM-N</w:t>
      </w:r>
      <w:r w:rsidR="00337C3C">
        <w:rPr>
          <w:i/>
          <w:iCs/>
          <w:vertAlign w:val="subscript"/>
        </w:rPr>
        <w:t xml:space="preserve"> </w:t>
      </w:r>
      <w:r w:rsidRPr="005716A8">
        <w:t xml:space="preserve">= labile DOM-N concentration, </w:t>
      </w:r>
      <w:r w:rsidRPr="00127D1D">
        <w:t>g m</w:t>
      </w:r>
      <w:r w:rsidRPr="00127D1D">
        <w:rPr>
          <w:vertAlign w:val="superscript"/>
        </w:rPr>
        <w:t>-3</w:t>
      </w:r>
    </w:p>
    <w:p w14:paraId="1AA5027C" w14:textId="77777777" w:rsidR="00053D37" w:rsidRDefault="00B918F4" w:rsidP="007552CD">
      <w:pPr>
        <w:pStyle w:val="Heading3"/>
      </w:pPr>
      <w:bookmarkStart w:id="636" w:name="_Toc126042987"/>
      <w:bookmarkStart w:id="637" w:name="_Toc48573651"/>
      <w:r w:rsidRPr="00B7030B">
        <w:t xml:space="preserve">Refractory Dissolved Organic Matter – Nitrogen </w:t>
      </w:r>
    </w:p>
    <w:p w14:paraId="3292F33C" w14:textId="3428C1F1" w:rsidR="00B918F4" w:rsidRPr="00B7030B" w:rsidRDefault="00B918F4" w:rsidP="00092247">
      <w:pPr>
        <w:pStyle w:val="Heading3"/>
        <w:spacing w:after="120"/>
      </w:pPr>
      <w:r w:rsidRPr="00B7030B">
        <w:t>(RDOM-N)</w:t>
      </w:r>
      <w:bookmarkEnd w:id="636"/>
      <w:bookmarkEnd w:id="637"/>
    </w:p>
    <w:p w14:paraId="4A8A1FE9" w14:textId="6AF24261" w:rsidR="00B918F4" w:rsidRDefault="00B918F4" w:rsidP="007A3922">
      <w:r w:rsidRPr="005716A8">
        <w:t>RDOM-N is the amount of nitrogen in refractory dissolved organic matter.</w:t>
      </w:r>
      <w:r w:rsidR="005716A8">
        <w:t xml:space="preserve"> </w:t>
      </w:r>
      <w:r w:rsidRPr="005716A8">
        <w:t xml:space="preserve">The rate equation of </w:t>
      </w:r>
      <w:r w:rsidR="005716A8" w:rsidRPr="008565FA">
        <w:rPr>
          <w:b/>
          <w:bCs/>
        </w:rPr>
        <w:t>R</w:t>
      </w:r>
      <w:r w:rsidRPr="008565FA">
        <w:rPr>
          <w:b/>
          <w:bCs/>
        </w:rPr>
        <w:t>DOM-N</w:t>
      </w:r>
      <w:r w:rsidR="00337C3C">
        <w:t>:</w:t>
      </w:r>
    </w:p>
    <w:p w14:paraId="2FF702B0" w14:textId="77777777" w:rsidR="005716A8" w:rsidRPr="005716A8" w:rsidRDefault="005716A8" w:rsidP="007A3922"/>
    <w:p w14:paraId="322EF9FF" w14:textId="77777777" w:rsidR="00B918F4" w:rsidRPr="00B7030B" w:rsidRDefault="00E108E0" w:rsidP="007A3922">
      <w:r w:rsidRPr="00292641">
        <w:rPr>
          <w:noProof/>
        </w:rPr>
        <w:object w:dxaOrig="4640" w:dyaOrig="760" w14:anchorId="06E0DE9D">
          <v:shape id="_x0000_i1124" type="#_x0000_t75" alt="" style="width:264pt;height:41.7pt;mso-width-percent:0;mso-height-percent:0;mso-width-percent:0;mso-height-percent:0" o:ole="">
            <v:imagedata r:id="rId397" o:title=""/>
          </v:shape>
          <o:OLEObject Type="Embed" ProgID="Equation.3" ShapeID="_x0000_i1124" DrawAspect="Content" ObjectID="_1721314863" r:id="rId398"/>
        </w:object>
      </w:r>
    </w:p>
    <w:p w14:paraId="4F39803B" w14:textId="77777777" w:rsidR="00B918F4" w:rsidRDefault="005716A8" w:rsidP="008565FA">
      <w:pPr>
        <w:pStyle w:val="where"/>
      </w:pPr>
      <w:r>
        <w:t>w</w:t>
      </w:r>
      <w:r w:rsidR="00B918F4" w:rsidRPr="005716A8">
        <w:t>here</w:t>
      </w:r>
      <w:r>
        <w:t>:</w:t>
      </w:r>
    </w:p>
    <w:p w14:paraId="6BF9340B" w14:textId="3D81E118" w:rsidR="005716A8" w:rsidRPr="007A6A1C" w:rsidRDefault="005716A8" w:rsidP="00B6554A">
      <w:pPr>
        <w:pStyle w:val="variabledefinitionChar"/>
      </w:pPr>
      <w:r w:rsidRPr="005716A8">
        <w:rPr>
          <w:i/>
          <w:iCs/>
        </w:rPr>
        <w:t>K</w:t>
      </w:r>
      <w:r w:rsidRPr="005716A8">
        <w:rPr>
          <w:i/>
          <w:iCs/>
          <w:vertAlign w:val="subscript"/>
        </w:rPr>
        <w:t>L</w:t>
      </w:r>
      <w:r w:rsidRPr="005716A8">
        <w:rPr>
          <w:i/>
          <w:iCs/>
          <w:vertAlign w:val="subscript"/>
        </w:rPr>
        <w:sym w:font="Symbol" w:char="F0AE"/>
      </w:r>
      <w:r w:rsidRPr="005716A8">
        <w:rPr>
          <w:i/>
          <w:iCs/>
          <w:vertAlign w:val="subscript"/>
        </w:rPr>
        <w:t>R</w:t>
      </w:r>
      <w:r w:rsidRPr="005716A8">
        <w:tab/>
      </w:r>
      <w:r w:rsidR="00053D37">
        <w:t xml:space="preserve"> </w:t>
      </w:r>
      <w:r w:rsidRPr="005716A8">
        <w:t>=</w:t>
      </w:r>
      <w:r w:rsidRPr="005716A8">
        <w:tab/>
        <w:t xml:space="preserve">labile to refractory DOM transfer rate, </w:t>
      </w:r>
      <w:proofErr w:type="gramStart"/>
      <w:r w:rsidRPr="00127D1D">
        <w:t>sec</w:t>
      </w:r>
      <w:r w:rsidRPr="00127D1D">
        <w:rPr>
          <w:vertAlign w:val="superscript"/>
        </w:rPr>
        <w:t>-1</w:t>
      </w:r>
      <w:proofErr w:type="gramEnd"/>
    </w:p>
    <w:p w14:paraId="524E7751" w14:textId="0CE69046" w:rsidR="005716A8" w:rsidRPr="00127D1D" w:rsidRDefault="005716A8" w:rsidP="00B6554A">
      <w:pPr>
        <w:pStyle w:val="variabledefinitionChar"/>
        <w:rPr>
          <w:vertAlign w:val="superscript"/>
        </w:rPr>
      </w:pPr>
      <w:r w:rsidRPr="005716A8">
        <w:rPr>
          <w:i/>
          <w:iCs/>
        </w:rPr>
        <w:t>K</w:t>
      </w:r>
      <w:r>
        <w:rPr>
          <w:i/>
          <w:iCs/>
          <w:vertAlign w:val="subscript"/>
        </w:rPr>
        <w:t>R</w:t>
      </w:r>
      <w:r w:rsidRPr="005716A8">
        <w:rPr>
          <w:i/>
          <w:iCs/>
          <w:vertAlign w:val="subscript"/>
        </w:rPr>
        <w:t>DOM</w:t>
      </w:r>
      <w:r w:rsidR="00053D37" w:rsidRPr="005716A8">
        <w:tab/>
      </w:r>
      <w:r w:rsidR="00053D37">
        <w:t xml:space="preserve"> =</w:t>
      </w:r>
      <w:r w:rsidRPr="005716A8">
        <w:tab/>
      </w:r>
      <w:r>
        <w:t>refractory</w:t>
      </w:r>
      <w:r w:rsidRPr="005716A8">
        <w:t xml:space="preserve"> DOM decay rate, </w:t>
      </w:r>
      <w:proofErr w:type="gramStart"/>
      <w:r w:rsidRPr="00127D1D">
        <w:t>sec</w:t>
      </w:r>
      <w:r w:rsidRPr="00127D1D">
        <w:rPr>
          <w:vertAlign w:val="superscript"/>
        </w:rPr>
        <w:t>-1</w:t>
      </w:r>
      <w:proofErr w:type="gramEnd"/>
    </w:p>
    <w:p w14:paraId="274438DE" w14:textId="77777777" w:rsidR="005716A8" w:rsidRPr="005716A8" w:rsidRDefault="005716A8" w:rsidP="007552CD">
      <w:pPr>
        <w:pStyle w:val="variabledefinitionChar"/>
      </w:pPr>
      <w:r w:rsidRPr="005716A8">
        <w:sym w:font="Symbol" w:char="F067"/>
      </w:r>
      <w:r w:rsidRPr="005716A8">
        <w:rPr>
          <w:i/>
          <w:iCs/>
          <w:vertAlign w:val="subscript"/>
        </w:rPr>
        <w:t>OM</w:t>
      </w:r>
      <w:r w:rsidRPr="005716A8">
        <w:tab/>
        <w:t>=</w:t>
      </w:r>
      <w:r w:rsidRPr="005716A8">
        <w:tab/>
        <w:t>temperature rate multiplier for organic matter decay</w:t>
      </w:r>
    </w:p>
    <w:p w14:paraId="7F465956" w14:textId="475D10E9" w:rsidR="005716A8" w:rsidRPr="00127D1D" w:rsidRDefault="005716A8" w:rsidP="007552CD">
      <w:pPr>
        <w:pStyle w:val="variabledefinitionChar"/>
        <w:rPr>
          <w:vertAlign w:val="superscript"/>
        </w:rPr>
      </w:pPr>
      <w:r>
        <w:sym w:font="Symbol" w:char="F046"/>
      </w:r>
      <w:r>
        <w:rPr>
          <w:vertAlign w:val="subscript"/>
        </w:rPr>
        <w:t>L</w:t>
      </w:r>
      <w:r w:rsidRPr="005716A8">
        <w:rPr>
          <w:vertAlign w:val="subscript"/>
        </w:rPr>
        <w:t>DOM-N</w:t>
      </w:r>
      <w:r w:rsidR="00053D37">
        <w:rPr>
          <w:vertAlign w:val="subscript"/>
        </w:rPr>
        <w:t xml:space="preserve"> </w:t>
      </w:r>
      <w:r w:rsidRPr="005716A8">
        <w:t>= labile DOM-N concentration</w:t>
      </w:r>
      <w:r w:rsidRPr="00113C2C">
        <w:t xml:space="preserve">, </w:t>
      </w:r>
      <w:r w:rsidRPr="00127D1D">
        <w:t>g m</w:t>
      </w:r>
      <w:r w:rsidRPr="00127D1D">
        <w:rPr>
          <w:vertAlign w:val="superscript"/>
        </w:rPr>
        <w:t>-3</w:t>
      </w:r>
    </w:p>
    <w:p w14:paraId="48DE3D64" w14:textId="585E8785" w:rsidR="005716A8" w:rsidRPr="00127D1D" w:rsidRDefault="005716A8" w:rsidP="007552CD">
      <w:pPr>
        <w:pStyle w:val="variabledefinitionChar"/>
        <w:rPr>
          <w:vertAlign w:val="superscript"/>
        </w:rPr>
      </w:pPr>
      <w:r>
        <w:sym w:font="Symbol" w:char="F046"/>
      </w:r>
      <w:r w:rsidRPr="005716A8">
        <w:rPr>
          <w:vertAlign w:val="subscript"/>
        </w:rPr>
        <w:t>RDOM-N</w:t>
      </w:r>
      <w:r w:rsidR="00053D37">
        <w:rPr>
          <w:vertAlign w:val="subscript"/>
        </w:rPr>
        <w:t xml:space="preserve"> </w:t>
      </w:r>
      <w:r w:rsidRPr="005716A8">
        <w:t xml:space="preserve">= </w:t>
      </w:r>
      <w:r>
        <w:t>refractory</w:t>
      </w:r>
      <w:r w:rsidRPr="005716A8">
        <w:t xml:space="preserve"> DOM-N concentration, </w:t>
      </w:r>
      <w:r w:rsidRPr="00127D1D">
        <w:t>g m</w:t>
      </w:r>
      <w:r w:rsidRPr="00127D1D">
        <w:rPr>
          <w:vertAlign w:val="superscript"/>
        </w:rPr>
        <w:t>-3</w:t>
      </w:r>
    </w:p>
    <w:p w14:paraId="10E5F6A1" w14:textId="77777777" w:rsidR="00251EB7" w:rsidRPr="00B7030B" w:rsidRDefault="00251EB7" w:rsidP="007552CD">
      <w:pPr>
        <w:pStyle w:val="variabledefinitionChar"/>
      </w:pPr>
    </w:p>
    <w:p w14:paraId="61333509" w14:textId="77777777" w:rsidR="00B918F4" w:rsidRPr="00B7030B" w:rsidRDefault="00B918F4" w:rsidP="008565FA">
      <w:pPr>
        <w:pStyle w:val="Heading3"/>
      </w:pPr>
      <w:bookmarkStart w:id="638" w:name="_Toc126042988"/>
      <w:bookmarkStart w:id="639" w:name="_Toc48573652"/>
      <w:r w:rsidRPr="00B7030B">
        <w:t>Labile Particulate Organic Matter – Nitrogen (LPOM-N)</w:t>
      </w:r>
      <w:bookmarkEnd w:id="638"/>
      <w:bookmarkEnd w:id="639"/>
    </w:p>
    <w:p w14:paraId="04867D1B" w14:textId="77777777" w:rsidR="00B918F4" w:rsidRDefault="00B918F4" w:rsidP="007A3922">
      <w:r w:rsidRPr="008565FA">
        <w:rPr>
          <w:b/>
          <w:bCs/>
        </w:rPr>
        <w:t>LPOM-N</w:t>
      </w:r>
      <w:r w:rsidRPr="005716A8">
        <w:t xml:space="preserve"> is the amount of nitrogen in refractory dissolved organic matter.</w:t>
      </w:r>
      <w:r w:rsidR="005716A8">
        <w:t xml:space="preserve"> </w:t>
      </w:r>
      <w:r w:rsidRPr="005716A8">
        <w:t>The rate equation of LPOM-N is:</w:t>
      </w:r>
    </w:p>
    <w:p w14:paraId="367A1853" w14:textId="77777777" w:rsidR="005716A8" w:rsidRPr="005716A8" w:rsidRDefault="005716A8" w:rsidP="007A3922"/>
    <w:p w14:paraId="050405BE" w14:textId="77777777" w:rsidR="00B918F4" w:rsidRPr="00B7030B" w:rsidRDefault="00E108E0" w:rsidP="00B918F4">
      <w:pPr>
        <w:pStyle w:val="equation"/>
        <w:jc w:val="left"/>
        <w:rPr>
          <w:rFonts w:asciiTheme="minorHAnsi" w:hAnsiTheme="minorHAnsi"/>
        </w:rPr>
      </w:pPr>
      <w:r w:rsidRPr="00E108E0">
        <w:rPr>
          <w:rFonts w:asciiTheme="minorHAnsi" w:hAnsiTheme="minorHAnsi"/>
          <w:noProof/>
        </w:rPr>
        <w:object w:dxaOrig="8400" w:dyaOrig="2580" w14:anchorId="5F2F161E">
          <v:shape id="_x0000_i1123" type="#_x0000_t75" alt="" style="width:421.9pt;height:128.85pt;mso-width-percent:0;mso-height-percent:0;mso-width-percent:0;mso-height-percent:0" o:ole="">
            <v:imagedata r:id="rId399" o:title=""/>
          </v:shape>
          <o:OLEObject Type="Embed" ProgID="Equation.3" ShapeID="_x0000_i1123" DrawAspect="Content" ObjectID="_1721314864" r:id="rId400"/>
        </w:object>
      </w:r>
      <w:r w:rsidR="00B918F4" w:rsidRPr="00B7030B">
        <w:rPr>
          <w:rFonts w:asciiTheme="minorHAnsi" w:hAnsiTheme="minorHAnsi"/>
        </w:rPr>
        <w:tab/>
      </w:r>
    </w:p>
    <w:p w14:paraId="065CF87C" w14:textId="77777777" w:rsidR="00B918F4" w:rsidRPr="005716A8" w:rsidRDefault="00B918F4" w:rsidP="008565FA">
      <w:pPr>
        <w:pStyle w:val="where"/>
      </w:pPr>
      <w:r w:rsidRPr="005716A8">
        <w:t>where:</w:t>
      </w:r>
    </w:p>
    <w:p w14:paraId="37B551D6" w14:textId="3ED670E6" w:rsidR="00B918F4" w:rsidRPr="005716A8" w:rsidRDefault="00B918F4" w:rsidP="007A3922">
      <w:r w:rsidRPr="005716A8">
        <w:rPr>
          <w:i/>
          <w:iCs/>
        </w:rPr>
        <w:t>P</w:t>
      </w:r>
      <w:r w:rsidRPr="005716A8">
        <w:rPr>
          <w:i/>
          <w:iCs/>
          <w:vertAlign w:val="subscript"/>
        </w:rPr>
        <w:t>am</w:t>
      </w:r>
      <w:r w:rsidR="00053D37">
        <w:rPr>
          <w:i/>
          <w:iCs/>
          <w:vertAlign w:val="subscript"/>
        </w:rPr>
        <w:t xml:space="preserve"> </w:t>
      </w:r>
      <w:r w:rsidRPr="005716A8">
        <w:tab/>
        <w:t>= partition coefficient for algal mortality</w:t>
      </w:r>
    </w:p>
    <w:p w14:paraId="42115FB3" w14:textId="43B60EA8" w:rsidR="00B918F4" w:rsidRPr="005716A8" w:rsidRDefault="00B918F4" w:rsidP="0052054C">
      <w:r w:rsidRPr="005716A8">
        <w:rPr>
          <w:i/>
          <w:iCs/>
        </w:rPr>
        <w:t>P</w:t>
      </w:r>
      <w:r w:rsidRPr="005716A8">
        <w:rPr>
          <w:i/>
          <w:iCs/>
          <w:vertAlign w:val="subscript"/>
        </w:rPr>
        <w:t>em</w:t>
      </w:r>
      <w:r w:rsidR="00053D37">
        <w:rPr>
          <w:i/>
          <w:iCs/>
          <w:vertAlign w:val="subscript"/>
        </w:rPr>
        <w:t xml:space="preserve"> </w:t>
      </w:r>
      <w:r w:rsidRPr="005716A8">
        <w:tab/>
        <w:t xml:space="preserve">= partition coefficient for </w:t>
      </w:r>
      <w:r w:rsidR="005716A8">
        <w:t>periphyton/</w:t>
      </w:r>
      <w:proofErr w:type="spellStart"/>
      <w:r w:rsidRPr="005716A8">
        <w:t>epiphyton</w:t>
      </w:r>
      <w:proofErr w:type="spellEnd"/>
      <w:r w:rsidRPr="005716A8">
        <w:t xml:space="preserve"> mortality</w:t>
      </w:r>
    </w:p>
    <w:p w14:paraId="2F913184" w14:textId="3A5D1A79" w:rsidR="00B918F4" w:rsidRPr="005716A8" w:rsidRDefault="00B918F4" w:rsidP="0052054C">
      <w:proofErr w:type="spellStart"/>
      <w:r w:rsidRPr="005716A8">
        <w:rPr>
          <w:i/>
          <w:iCs/>
        </w:rPr>
        <w:t>P</w:t>
      </w:r>
      <w:r w:rsidRPr="005716A8">
        <w:rPr>
          <w:i/>
          <w:iCs/>
          <w:vertAlign w:val="subscript"/>
        </w:rPr>
        <w:t>mm</w:t>
      </w:r>
      <w:proofErr w:type="spellEnd"/>
      <w:r w:rsidRPr="005716A8">
        <w:tab/>
      </w:r>
      <w:r w:rsidR="00053D37">
        <w:t xml:space="preserve"> </w:t>
      </w:r>
      <w:r w:rsidRPr="005716A8">
        <w:t>= partition coefficient for macrophyte mortality</w:t>
      </w:r>
    </w:p>
    <w:p w14:paraId="70256679" w14:textId="2A65F23C" w:rsidR="00B918F4" w:rsidRPr="005716A8" w:rsidRDefault="00000000" w:rsidP="00B6554A">
      <m:oMath>
        <m:sSub>
          <m:sSubPr>
            <m:ctrlPr>
              <w:rPr>
                <w:rFonts w:ascii="Cambria Math" w:hAnsi="Cambria Math"/>
                <w:i/>
              </w:rPr>
            </m:ctrlPr>
          </m:sSubPr>
          <m:e>
            <m:r>
              <w:rPr>
                <w:rFonts w:ascii="Cambria Math"/>
              </w:rPr>
              <m:t>P</m:t>
            </m:r>
          </m:e>
          <m:sub>
            <m:r>
              <w:rPr>
                <w:rFonts w:ascii="Cambria Math"/>
              </w:rPr>
              <m:t>mpom</m:t>
            </m:r>
          </m:sub>
        </m:sSub>
        <m:r>
          <w:rPr>
            <w:rFonts w:ascii="Cambria Math" w:hAnsi="Cambria Math"/>
          </w:rPr>
          <m:t xml:space="preserve"> </m:t>
        </m:r>
      </m:oMath>
      <w:r w:rsidR="00B918F4" w:rsidRPr="005716A8">
        <w:tab/>
        <w:t>=</w:t>
      </w:r>
      <w:r w:rsidR="00053D37">
        <w:t xml:space="preserve"> </w:t>
      </w:r>
      <w:r w:rsidR="00B918F4" w:rsidRPr="005716A8">
        <w:t>partition coefficient for RPOM and LPOM from macrophyte mortality</w:t>
      </w:r>
    </w:p>
    <w:p w14:paraId="65D921C5" w14:textId="77777777" w:rsidR="00B918F4" w:rsidRPr="005716A8" w:rsidRDefault="00B918F4" w:rsidP="00B6554A">
      <w:r w:rsidRPr="005716A8">
        <w:rPr>
          <w:i/>
          <w:iCs/>
        </w:rPr>
        <w:sym w:font="Symbol" w:char="F067"/>
      </w:r>
      <w:r w:rsidRPr="005716A8">
        <w:rPr>
          <w:i/>
          <w:iCs/>
          <w:vertAlign w:val="subscript"/>
        </w:rPr>
        <w:t xml:space="preserve">OM </w:t>
      </w:r>
      <w:r w:rsidRPr="005716A8">
        <w:tab/>
        <w:t>= temperature rate multiplier for organic matter</w:t>
      </w:r>
    </w:p>
    <w:p w14:paraId="55F17F79" w14:textId="0439821C" w:rsidR="00B918F4" w:rsidRPr="005716A8" w:rsidRDefault="00000000" w:rsidP="00B6554A">
      <m:oMath>
        <m:sSub>
          <m:sSubPr>
            <m:ctrlPr>
              <w:rPr>
                <w:rFonts w:ascii="Cambria Math" w:hAnsi="Cambria Math"/>
                <w:i/>
              </w:rPr>
            </m:ctrlPr>
          </m:sSubPr>
          <m:e>
            <m:r>
              <w:rPr>
                <w:rFonts w:ascii="Cambria Math"/>
              </w:rPr>
              <m:t>σ</m:t>
            </m:r>
          </m:e>
          <m:sub>
            <m:r>
              <w:rPr>
                <w:rFonts w:ascii="Cambria Math"/>
              </w:rPr>
              <m:t>alg</m:t>
            </m:r>
          </m:sub>
        </m:sSub>
      </m:oMath>
      <w:r w:rsidR="00B918F4" w:rsidRPr="005716A8">
        <w:t xml:space="preserve"> </w:t>
      </w:r>
      <w:r w:rsidR="00B918F4" w:rsidRPr="005716A8">
        <w:tab/>
        <w:t xml:space="preserve">= </w:t>
      </w:r>
      <w:r w:rsidR="00053D37">
        <w:t>z</w:t>
      </w:r>
      <w:r w:rsidR="00B918F4" w:rsidRPr="005716A8">
        <w:t>ooplankton preference fraction for algae</w:t>
      </w:r>
    </w:p>
    <w:p w14:paraId="2CB416EE" w14:textId="77777777" w:rsidR="00B918F4" w:rsidRPr="005716A8" w:rsidRDefault="00000000" w:rsidP="007552CD">
      <m:oMath>
        <m:sSub>
          <m:sSubPr>
            <m:ctrlPr>
              <w:rPr>
                <w:rFonts w:ascii="Cambria Math" w:hAnsi="Cambria Math"/>
                <w:i/>
              </w:rPr>
            </m:ctrlPr>
          </m:sSubPr>
          <m:e>
            <m:r>
              <w:rPr>
                <w:rFonts w:ascii="Cambria Math"/>
              </w:rPr>
              <m:t>σ</m:t>
            </m:r>
          </m:e>
          <m:sub>
            <m:r>
              <w:rPr>
                <w:rFonts w:ascii="Cambria Math"/>
              </w:rPr>
              <m:t>pom</m:t>
            </m:r>
          </m:sub>
        </m:sSub>
      </m:oMath>
      <w:r w:rsidR="00B918F4" w:rsidRPr="005716A8">
        <w:t xml:space="preserve"> </w:t>
      </w:r>
      <w:r w:rsidR="00B918F4" w:rsidRPr="005716A8">
        <w:tab/>
        <w:t>= Zooplankton preference fraction for particulate organic matter</w:t>
      </w:r>
    </w:p>
    <w:p w14:paraId="13E0775D" w14:textId="03D49E77" w:rsidR="00B918F4" w:rsidRPr="009A19BF" w:rsidRDefault="00B918F4" w:rsidP="007552CD">
      <w:pPr>
        <w:rPr>
          <w:iCs/>
        </w:rPr>
      </w:pPr>
      <w:r w:rsidRPr="005716A8">
        <w:rPr>
          <w:i/>
          <w:iCs/>
        </w:rPr>
        <w:sym w:font="Symbol" w:char="F077"/>
      </w:r>
      <w:r w:rsidRPr="005716A8">
        <w:rPr>
          <w:i/>
          <w:iCs/>
          <w:vertAlign w:val="subscript"/>
        </w:rPr>
        <w:t>POM</w:t>
      </w:r>
      <w:r w:rsidR="00053D37">
        <w:rPr>
          <w:i/>
          <w:iCs/>
          <w:vertAlign w:val="subscript"/>
        </w:rPr>
        <w:t xml:space="preserve"> </w:t>
      </w:r>
      <w:r w:rsidRPr="005716A8">
        <w:tab/>
        <w:t xml:space="preserve">= POM settling rate, </w:t>
      </w:r>
      <w:r w:rsidRPr="00127D1D">
        <w:rPr>
          <w:iCs/>
        </w:rPr>
        <w:t xml:space="preserve">m </w:t>
      </w:r>
      <w:proofErr w:type="gramStart"/>
      <w:r w:rsidRPr="00127D1D">
        <w:rPr>
          <w:iCs/>
        </w:rPr>
        <w:t>sec</w:t>
      </w:r>
      <w:r w:rsidRPr="00127D1D">
        <w:rPr>
          <w:iCs/>
          <w:vertAlign w:val="superscript"/>
        </w:rPr>
        <w:t>-1</w:t>
      </w:r>
      <w:proofErr w:type="gramEnd"/>
    </w:p>
    <w:p w14:paraId="254FE887" w14:textId="0ECFFD78" w:rsidR="00B918F4" w:rsidRPr="00127D1D" w:rsidRDefault="00B918F4" w:rsidP="007552CD">
      <w:pPr>
        <w:rPr>
          <w:iCs/>
          <w:vertAlign w:val="superscript"/>
        </w:rPr>
      </w:pPr>
      <w:r w:rsidRPr="005716A8">
        <w:rPr>
          <w:i/>
          <w:iCs/>
        </w:rPr>
        <w:t>K</w:t>
      </w:r>
      <w:r w:rsidRPr="005716A8">
        <w:rPr>
          <w:i/>
          <w:iCs/>
          <w:vertAlign w:val="subscript"/>
        </w:rPr>
        <w:t>am</w:t>
      </w:r>
      <w:r w:rsidR="00053D37">
        <w:rPr>
          <w:i/>
          <w:iCs/>
          <w:vertAlign w:val="subscript"/>
        </w:rPr>
        <w:t xml:space="preserve"> </w:t>
      </w:r>
      <w:r w:rsidRPr="005716A8">
        <w:tab/>
        <w:t xml:space="preserve">= algal mortality rate, </w:t>
      </w:r>
      <w:proofErr w:type="gramStart"/>
      <w:r w:rsidRPr="00127D1D">
        <w:rPr>
          <w:iCs/>
        </w:rPr>
        <w:t>sec</w:t>
      </w:r>
      <w:r w:rsidRPr="00127D1D">
        <w:rPr>
          <w:iCs/>
          <w:vertAlign w:val="superscript"/>
        </w:rPr>
        <w:t>-1</w:t>
      </w:r>
      <w:proofErr w:type="gramEnd"/>
    </w:p>
    <w:p w14:paraId="0598504C" w14:textId="5C3BADF2" w:rsidR="00B918F4" w:rsidRPr="009A19BF" w:rsidRDefault="00B918F4" w:rsidP="007552CD">
      <w:pPr>
        <w:rPr>
          <w:iCs/>
        </w:rPr>
      </w:pPr>
      <w:r w:rsidRPr="005716A8">
        <w:rPr>
          <w:i/>
          <w:iCs/>
        </w:rPr>
        <w:t>K</w:t>
      </w:r>
      <w:r w:rsidRPr="005716A8">
        <w:rPr>
          <w:i/>
          <w:iCs/>
          <w:vertAlign w:val="subscript"/>
        </w:rPr>
        <w:t>em</w:t>
      </w:r>
      <w:r w:rsidR="00053D37">
        <w:rPr>
          <w:i/>
          <w:iCs/>
          <w:vertAlign w:val="subscript"/>
        </w:rPr>
        <w:t xml:space="preserve"> </w:t>
      </w:r>
      <w:r w:rsidRPr="005716A8">
        <w:tab/>
        <w:t xml:space="preserve">= </w:t>
      </w:r>
      <w:proofErr w:type="spellStart"/>
      <w:r w:rsidRPr="005716A8">
        <w:t>epiphyton</w:t>
      </w:r>
      <w:proofErr w:type="spellEnd"/>
      <w:r w:rsidRPr="005716A8">
        <w:t xml:space="preserve"> mortality rate, </w:t>
      </w:r>
      <w:proofErr w:type="gramStart"/>
      <w:r w:rsidRPr="00127D1D">
        <w:rPr>
          <w:iCs/>
        </w:rPr>
        <w:t>sec</w:t>
      </w:r>
      <w:r w:rsidRPr="00127D1D">
        <w:rPr>
          <w:iCs/>
          <w:vertAlign w:val="superscript"/>
        </w:rPr>
        <w:t>-1</w:t>
      </w:r>
      <w:proofErr w:type="gramEnd"/>
    </w:p>
    <w:p w14:paraId="3F4D3180" w14:textId="788D1672" w:rsidR="00B918F4" w:rsidRPr="00127D1D" w:rsidRDefault="00B918F4" w:rsidP="007552CD">
      <w:pPr>
        <w:rPr>
          <w:iCs/>
        </w:rPr>
      </w:pPr>
      <w:proofErr w:type="spellStart"/>
      <w:r w:rsidRPr="005716A8">
        <w:rPr>
          <w:i/>
          <w:iCs/>
        </w:rPr>
        <w:t>K</w:t>
      </w:r>
      <w:r w:rsidRPr="005716A8">
        <w:rPr>
          <w:i/>
          <w:iCs/>
          <w:vertAlign w:val="subscript"/>
        </w:rPr>
        <w:t>zm</w:t>
      </w:r>
      <w:proofErr w:type="spellEnd"/>
      <w:r w:rsidRPr="005716A8">
        <w:tab/>
      </w:r>
      <w:r w:rsidR="00053D37">
        <w:t xml:space="preserve"> </w:t>
      </w:r>
      <w:r w:rsidRPr="005716A8">
        <w:t xml:space="preserve">= zooplankton mortality rate, </w:t>
      </w:r>
      <w:proofErr w:type="gramStart"/>
      <w:r w:rsidRPr="00127D1D">
        <w:rPr>
          <w:iCs/>
        </w:rPr>
        <w:t>sec</w:t>
      </w:r>
      <w:r w:rsidRPr="00127D1D">
        <w:rPr>
          <w:iCs/>
          <w:vertAlign w:val="superscript"/>
        </w:rPr>
        <w:t>-1</w:t>
      </w:r>
      <w:proofErr w:type="gramEnd"/>
    </w:p>
    <w:p w14:paraId="0F70D6B1" w14:textId="57A30514" w:rsidR="00B918F4" w:rsidRPr="00127D1D" w:rsidRDefault="00B918F4" w:rsidP="007552CD">
      <w:proofErr w:type="spellStart"/>
      <w:r w:rsidRPr="005716A8">
        <w:rPr>
          <w:i/>
          <w:iCs/>
        </w:rPr>
        <w:t>K</w:t>
      </w:r>
      <w:r w:rsidRPr="005716A8">
        <w:rPr>
          <w:i/>
          <w:iCs/>
          <w:vertAlign w:val="subscript"/>
        </w:rPr>
        <w:t>mm</w:t>
      </w:r>
      <w:proofErr w:type="spellEnd"/>
      <w:r w:rsidRPr="005716A8">
        <w:tab/>
      </w:r>
      <w:r w:rsidR="00053D37">
        <w:t xml:space="preserve"> </w:t>
      </w:r>
      <w:r w:rsidRPr="005716A8">
        <w:t xml:space="preserve">= macrophyte mortality rate, </w:t>
      </w:r>
      <w:proofErr w:type="gramStart"/>
      <w:r w:rsidRPr="00127D1D">
        <w:t>sec</w:t>
      </w:r>
      <w:r w:rsidRPr="00127D1D">
        <w:rPr>
          <w:vertAlign w:val="superscript"/>
        </w:rPr>
        <w:t>-1</w:t>
      </w:r>
      <w:proofErr w:type="gramEnd"/>
    </w:p>
    <w:p w14:paraId="76E8F9F2" w14:textId="2406BF3D" w:rsidR="00B918F4" w:rsidRPr="009A19BF" w:rsidRDefault="00B918F4" w:rsidP="007552CD">
      <w:pPr>
        <w:rPr>
          <w:iCs/>
        </w:rPr>
      </w:pPr>
      <w:r w:rsidRPr="005716A8">
        <w:rPr>
          <w:i/>
          <w:iCs/>
        </w:rPr>
        <w:t>K</w:t>
      </w:r>
      <w:r w:rsidRPr="005716A8">
        <w:rPr>
          <w:i/>
          <w:iCs/>
          <w:vertAlign w:val="subscript"/>
        </w:rPr>
        <w:t>LPOM</w:t>
      </w:r>
      <w:r w:rsidR="00053D37">
        <w:rPr>
          <w:i/>
          <w:iCs/>
          <w:vertAlign w:val="subscript"/>
        </w:rPr>
        <w:t xml:space="preserve"> </w:t>
      </w:r>
      <w:r w:rsidRPr="005716A8">
        <w:tab/>
        <w:t xml:space="preserve">= labile POM decay rate, </w:t>
      </w:r>
      <w:proofErr w:type="gramStart"/>
      <w:r w:rsidRPr="00127D1D">
        <w:rPr>
          <w:iCs/>
        </w:rPr>
        <w:t>sec</w:t>
      </w:r>
      <w:r w:rsidRPr="00127D1D">
        <w:rPr>
          <w:iCs/>
          <w:vertAlign w:val="superscript"/>
        </w:rPr>
        <w:t>-1</w:t>
      </w:r>
      <w:proofErr w:type="gramEnd"/>
    </w:p>
    <w:p w14:paraId="62C9BB36" w14:textId="01BC5922" w:rsidR="00B918F4" w:rsidRPr="009A19BF" w:rsidRDefault="00B918F4" w:rsidP="007552CD">
      <w:pPr>
        <w:rPr>
          <w:iCs/>
        </w:rPr>
      </w:pPr>
      <w:r w:rsidRPr="005716A8">
        <w:rPr>
          <w:i/>
          <w:iCs/>
        </w:rPr>
        <w:t>K</w:t>
      </w:r>
      <w:r w:rsidRPr="005716A8">
        <w:rPr>
          <w:i/>
          <w:iCs/>
          <w:vertAlign w:val="subscript"/>
        </w:rPr>
        <w:t>L</w:t>
      </w:r>
      <w:r w:rsidRPr="005716A8">
        <w:rPr>
          <w:i/>
          <w:iCs/>
          <w:vertAlign w:val="subscript"/>
        </w:rPr>
        <w:t>R</w:t>
      </w:r>
      <w:r w:rsidRPr="005716A8">
        <w:rPr>
          <w:i/>
          <w:iCs/>
          <w:vertAlign w:val="subscript"/>
        </w:rPr>
        <w:tab/>
      </w:r>
      <w:r w:rsidR="00053D37">
        <w:rPr>
          <w:i/>
          <w:iCs/>
          <w:vertAlign w:val="subscript"/>
        </w:rPr>
        <w:t xml:space="preserve"> </w:t>
      </w:r>
      <w:r w:rsidRPr="005716A8">
        <w:t xml:space="preserve">= transfer rate from labile POM to refractory POM, </w:t>
      </w:r>
      <w:proofErr w:type="gramStart"/>
      <w:r w:rsidRPr="00127D1D">
        <w:rPr>
          <w:iCs/>
        </w:rPr>
        <w:t>sec</w:t>
      </w:r>
      <w:r w:rsidRPr="00127D1D">
        <w:rPr>
          <w:iCs/>
          <w:vertAlign w:val="superscript"/>
        </w:rPr>
        <w:t>-1</w:t>
      </w:r>
      <w:proofErr w:type="gramEnd"/>
    </w:p>
    <w:p w14:paraId="70200205" w14:textId="31B42FD0" w:rsidR="00B918F4" w:rsidRPr="00127D1D" w:rsidRDefault="00B918F4" w:rsidP="007552CD">
      <w:pPr>
        <w:rPr>
          <w:iCs/>
          <w:vertAlign w:val="superscript"/>
        </w:rPr>
      </w:pPr>
      <w:r w:rsidRPr="005716A8">
        <w:sym w:font="Symbol" w:char="F046"/>
      </w:r>
      <w:r w:rsidRPr="005716A8">
        <w:rPr>
          <w:i/>
          <w:iCs/>
          <w:vertAlign w:val="subscript"/>
        </w:rPr>
        <w:t>a</w:t>
      </w:r>
      <w:r w:rsidRPr="005716A8">
        <w:tab/>
      </w:r>
      <w:r w:rsidR="00053D37">
        <w:t xml:space="preserve"> </w:t>
      </w:r>
      <w:r w:rsidRPr="005716A8">
        <w:t xml:space="preserve">= algal concentration, </w:t>
      </w:r>
      <w:r w:rsidRPr="00127D1D">
        <w:rPr>
          <w:iCs/>
        </w:rPr>
        <w:t>g</w:t>
      </w:r>
      <w:r w:rsidRPr="005716A8">
        <w:rPr>
          <w:i/>
        </w:rPr>
        <w:t xml:space="preserve"> </w:t>
      </w:r>
      <w:r w:rsidRPr="00127D1D">
        <w:rPr>
          <w:iCs/>
        </w:rPr>
        <w:t>m</w:t>
      </w:r>
      <w:r w:rsidRPr="00127D1D">
        <w:rPr>
          <w:iCs/>
          <w:vertAlign w:val="superscript"/>
        </w:rPr>
        <w:t>-3</w:t>
      </w:r>
    </w:p>
    <w:p w14:paraId="16FA803E" w14:textId="689B1CD3" w:rsidR="00B918F4" w:rsidRPr="009A19BF" w:rsidRDefault="00B918F4" w:rsidP="007552CD">
      <w:pPr>
        <w:rPr>
          <w:iCs/>
        </w:rPr>
      </w:pPr>
      <w:r w:rsidRPr="005716A8">
        <w:sym w:font="Symbol" w:char="F046"/>
      </w:r>
      <w:r w:rsidRPr="005716A8">
        <w:rPr>
          <w:i/>
          <w:iCs/>
          <w:vertAlign w:val="subscript"/>
        </w:rPr>
        <w:t>zoo</w:t>
      </w:r>
      <w:r w:rsidRPr="005716A8">
        <w:tab/>
      </w:r>
      <w:r w:rsidR="00053D37">
        <w:t xml:space="preserve"> </w:t>
      </w:r>
      <w:r w:rsidRPr="005716A8">
        <w:t xml:space="preserve">= algal concentration, </w:t>
      </w:r>
      <w:r w:rsidRPr="00127D1D">
        <w:rPr>
          <w:iCs/>
        </w:rPr>
        <w:t>g m</w:t>
      </w:r>
      <w:r w:rsidRPr="00127D1D">
        <w:rPr>
          <w:iCs/>
          <w:vertAlign w:val="superscript"/>
        </w:rPr>
        <w:t>-3</w:t>
      </w:r>
    </w:p>
    <w:p w14:paraId="231678E8" w14:textId="7E31A601" w:rsidR="00B918F4" w:rsidRPr="009A19BF" w:rsidRDefault="00B918F4" w:rsidP="007552CD">
      <w:pPr>
        <w:rPr>
          <w:iCs/>
        </w:rPr>
      </w:pPr>
      <w:r w:rsidRPr="005716A8">
        <w:sym w:font="Symbol" w:char="F046"/>
      </w:r>
      <w:r w:rsidRPr="005716A8">
        <w:rPr>
          <w:i/>
          <w:iCs/>
          <w:vertAlign w:val="subscript"/>
        </w:rPr>
        <w:t>e</w:t>
      </w:r>
      <w:r w:rsidRPr="005716A8">
        <w:rPr>
          <w:i/>
          <w:iCs/>
          <w:vertAlign w:val="subscript"/>
        </w:rPr>
        <w:tab/>
      </w:r>
      <w:r w:rsidR="00053D37">
        <w:rPr>
          <w:i/>
          <w:iCs/>
          <w:vertAlign w:val="subscript"/>
        </w:rPr>
        <w:t xml:space="preserve"> </w:t>
      </w:r>
      <w:r w:rsidRPr="005716A8">
        <w:t xml:space="preserve">= </w:t>
      </w:r>
      <w:proofErr w:type="spellStart"/>
      <w:r w:rsidRPr="005716A8">
        <w:t>epiphyton</w:t>
      </w:r>
      <w:proofErr w:type="spellEnd"/>
      <w:r w:rsidRPr="005716A8">
        <w:t xml:space="preserve"> concentration, </w:t>
      </w:r>
      <w:r w:rsidRPr="00127D1D">
        <w:rPr>
          <w:iCs/>
        </w:rPr>
        <w:t>g m</w:t>
      </w:r>
      <w:r w:rsidRPr="00127D1D">
        <w:rPr>
          <w:iCs/>
          <w:vertAlign w:val="superscript"/>
        </w:rPr>
        <w:t>-3</w:t>
      </w:r>
    </w:p>
    <w:p w14:paraId="30292078" w14:textId="51BA7CCF" w:rsidR="00B918F4" w:rsidRPr="009A19BF" w:rsidRDefault="00B918F4" w:rsidP="007552CD">
      <w:pPr>
        <w:rPr>
          <w:iCs/>
        </w:rPr>
      </w:pPr>
      <w:r w:rsidRPr="005716A8">
        <w:sym w:font="Symbol" w:char="F046"/>
      </w:r>
      <w:r w:rsidRPr="005716A8">
        <w:rPr>
          <w:i/>
          <w:iCs/>
          <w:vertAlign w:val="subscript"/>
        </w:rPr>
        <w:t>LPOM</w:t>
      </w:r>
      <w:r w:rsidR="00053D37">
        <w:rPr>
          <w:i/>
          <w:iCs/>
          <w:vertAlign w:val="subscript"/>
        </w:rPr>
        <w:t xml:space="preserve"> </w:t>
      </w:r>
      <w:r w:rsidRPr="005716A8">
        <w:t xml:space="preserve">= LPOM concentration, </w:t>
      </w:r>
      <w:r w:rsidRPr="00127D1D">
        <w:rPr>
          <w:iCs/>
        </w:rPr>
        <w:t>g m</w:t>
      </w:r>
      <w:r w:rsidRPr="00127D1D">
        <w:rPr>
          <w:iCs/>
          <w:vertAlign w:val="superscript"/>
        </w:rPr>
        <w:t>-3</w:t>
      </w:r>
    </w:p>
    <w:p w14:paraId="34CF5A4F" w14:textId="7A52E232" w:rsidR="00B918F4" w:rsidRPr="00127D1D" w:rsidRDefault="00B918F4" w:rsidP="007552CD">
      <w:pPr>
        <w:rPr>
          <w:iCs/>
          <w:vertAlign w:val="superscript"/>
        </w:rPr>
      </w:pPr>
      <w:r w:rsidRPr="005716A8">
        <w:sym w:font="Symbol" w:char="F046"/>
      </w:r>
      <w:r w:rsidRPr="005716A8">
        <w:rPr>
          <w:i/>
          <w:iCs/>
          <w:vertAlign w:val="subscript"/>
        </w:rPr>
        <w:t>LPOM-N</w:t>
      </w:r>
      <w:r w:rsidR="00053D37">
        <w:rPr>
          <w:i/>
          <w:iCs/>
          <w:vertAlign w:val="subscript"/>
        </w:rPr>
        <w:t xml:space="preserve"> </w:t>
      </w:r>
      <w:r w:rsidRPr="005716A8">
        <w:t xml:space="preserve">= LPOM-N concentration, </w:t>
      </w:r>
      <w:r w:rsidRPr="00127D1D">
        <w:rPr>
          <w:iCs/>
        </w:rPr>
        <w:t>g m</w:t>
      </w:r>
      <w:r w:rsidRPr="00127D1D">
        <w:rPr>
          <w:iCs/>
          <w:vertAlign w:val="superscript"/>
        </w:rPr>
        <w:t>-3</w:t>
      </w:r>
    </w:p>
    <w:p w14:paraId="11C863D1" w14:textId="2BFF0361" w:rsidR="00574709" w:rsidRPr="005716A8" w:rsidRDefault="00574709" w:rsidP="007552CD">
      <w:pPr>
        <w:pStyle w:val="variabledefinitionChar"/>
        <w:rPr>
          <w:i/>
          <w:vertAlign w:val="superscript"/>
        </w:rPr>
      </w:pPr>
      <w:proofErr w:type="spellStart"/>
      <w:r w:rsidRPr="005716A8">
        <w:rPr>
          <w:i/>
          <w:iCs/>
        </w:rPr>
        <w:t>K</w:t>
      </w:r>
      <w:r w:rsidRPr="005716A8">
        <w:rPr>
          <w:i/>
          <w:iCs/>
          <w:vertAlign w:val="subscript"/>
        </w:rPr>
        <w:t>effic</w:t>
      </w:r>
      <w:proofErr w:type="spellEnd"/>
      <w:r w:rsidR="00053D37">
        <w:t xml:space="preserve"> </w:t>
      </w:r>
      <w:r w:rsidRPr="005716A8">
        <w:t>=</w:t>
      </w:r>
      <w:r w:rsidR="00053D37">
        <w:t xml:space="preserve"> </w:t>
      </w:r>
      <w:r w:rsidRPr="005716A8">
        <w:tab/>
      </w:r>
      <w:r w:rsidR="00053D37">
        <w:t>z</w:t>
      </w:r>
      <w:r w:rsidRPr="005716A8">
        <w:t>ooplankton ingestion efficiency</w:t>
      </w:r>
    </w:p>
    <w:p w14:paraId="4FA9F79B" w14:textId="77777777" w:rsidR="00574709" w:rsidRPr="005716A8" w:rsidRDefault="00574709" w:rsidP="008565FA">
      <w:pPr>
        <w:pStyle w:val="variabledefinitionChar"/>
      </w:pPr>
      <w:r w:rsidRPr="005716A8">
        <w:lastRenderedPageBreak/>
        <w:sym w:font="Symbol" w:char="F073"/>
      </w:r>
      <w:r w:rsidRPr="005716A8">
        <w:rPr>
          <w:i/>
          <w:iCs/>
          <w:vertAlign w:val="subscript"/>
        </w:rPr>
        <w:t>zoo</w:t>
      </w:r>
      <w:r w:rsidRPr="005716A8">
        <w:t xml:space="preserve"> = zooplankton preference fraction for zooplankton</w:t>
      </w:r>
    </w:p>
    <w:p w14:paraId="468CD55E" w14:textId="77777777" w:rsidR="00B918F4" w:rsidRPr="00B7030B" w:rsidRDefault="00B918F4" w:rsidP="00B6554A"/>
    <w:p w14:paraId="6A9F2C48" w14:textId="77777777" w:rsidR="002146D1" w:rsidRDefault="00B918F4" w:rsidP="00B6554A">
      <w:pPr>
        <w:pStyle w:val="Heading3"/>
      </w:pPr>
      <w:bookmarkStart w:id="640" w:name="_Toc126042989"/>
      <w:bookmarkStart w:id="641" w:name="_Toc48573653"/>
      <w:r w:rsidRPr="00B7030B">
        <w:t xml:space="preserve">Refractory Particulate Organic Matter – Nitrogen </w:t>
      </w:r>
    </w:p>
    <w:p w14:paraId="23E24BBF" w14:textId="00E19F0B" w:rsidR="00B918F4" w:rsidRPr="00B7030B" w:rsidRDefault="00B918F4" w:rsidP="00092247">
      <w:pPr>
        <w:pStyle w:val="Heading3"/>
        <w:spacing w:after="120"/>
      </w:pPr>
      <w:r w:rsidRPr="00B7030B">
        <w:t>(RPOM-N)</w:t>
      </w:r>
      <w:bookmarkEnd w:id="640"/>
      <w:bookmarkEnd w:id="641"/>
    </w:p>
    <w:p w14:paraId="3B8094A3" w14:textId="7FEF3C7D" w:rsidR="00B918F4" w:rsidRPr="004E3802" w:rsidRDefault="00B918F4" w:rsidP="007A3922">
      <w:r w:rsidRPr="008565FA">
        <w:rPr>
          <w:b/>
          <w:bCs/>
        </w:rPr>
        <w:t>RPOM-N</w:t>
      </w:r>
      <w:r w:rsidRPr="004E3802">
        <w:t xml:space="preserve"> is the amount of nitrogen in refractory dissolved organic matter.</w:t>
      </w:r>
      <w:r w:rsidR="005716A8">
        <w:t xml:space="preserve"> </w:t>
      </w:r>
      <w:r w:rsidRPr="004E3802">
        <w:t xml:space="preserve">The rate equation of </w:t>
      </w:r>
      <w:r w:rsidR="005716A8">
        <w:t>R</w:t>
      </w:r>
      <w:r w:rsidRPr="004E3802">
        <w:t>POM-N is</w:t>
      </w:r>
    </w:p>
    <w:p w14:paraId="4ED2F82C" w14:textId="77777777" w:rsidR="00B918F4" w:rsidRPr="00B7030B" w:rsidRDefault="00B918F4" w:rsidP="007A3922"/>
    <w:p w14:paraId="0E878A5A" w14:textId="4A8C7A28" w:rsidR="00B918F4" w:rsidRPr="00B7030B" w:rsidRDefault="00E108E0" w:rsidP="008565FA">
      <w:pPr>
        <w:pStyle w:val="equation"/>
        <w:rPr>
          <w:rFonts w:asciiTheme="minorHAnsi" w:hAnsiTheme="minorHAnsi"/>
        </w:rPr>
      </w:pPr>
      <w:r w:rsidRPr="00E108E0">
        <w:rPr>
          <w:rFonts w:asciiTheme="minorHAnsi" w:hAnsiTheme="minorHAnsi"/>
          <w:noProof/>
          <w:position w:val="-80"/>
        </w:rPr>
        <w:object w:dxaOrig="7240" w:dyaOrig="1719" w14:anchorId="793B6934">
          <v:shape id="_x0000_i1122" type="#_x0000_t75" alt="" style="width:390.95pt;height:89.7pt;mso-width-percent:0;mso-height-percent:0;mso-width-percent:0;mso-height-percent:0" o:ole="">
            <v:imagedata r:id="rId401" o:title=""/>
          </v:shape>
          <o:OLEObject Type="Embed" ProgID="Equation.3" ShapeID="_x0000_i1122" DrawAspect="Content" ObjectID="_1721314865" r:id="rId402"/>
        </w:object>
      </w:r>
    </w:p>
    <w:p w14:paraId="00D3546C" w14:textId="77777777" w:rsidR="00B918F4" w:rsidRPr="004E3802" w:rsidRDefault="00B918F4" w:rsidP="008565FA">
      <w:pPr>
        <w:pStyle w:val="where"/>
      </w:pPr>
      <w:r w:rsidRPr="004E3802">
        <w:t>where:</w:t>
      </w:r>
    </w:p>
    <w:p w14:paraId="465A6FC7" w14:textId="77777777" w:rsidR="00B918F4" w:rsidRPr="004E3802" w:rsidRDefault="00B918F4" w:rsidP="007A3922">
      <w:pPr>
        <w:pStyle w:val="variabledefinitionChar"/>
      </w:pPr>
      <w:proofErr w:type="spellStart"/>
      <w:r w:rsidRPr="004E3802">
        <w:rPr>
          <w:i/>
          <w:iCs/>
        </w:rPr>
        <w:t>P</w:t>
      </w:r>
      <w:r w:rsidRPr="004E3802">
        <w:rPr>
          <w:i/>
          <w:iCs/>
          <w:vertAlign w:val="subscript"/>
        </w:rPr>
        <w:t>mm</w:t>
      </w:r>
      <w:proofErr w:type="spellEnd"/>
      <w:r w:rsidRPr="004E3802">
        <w:rPr>
          <w:i/>
          <w:iCs/>
          <w:vertAlign w:val="subscript"/>
        </w:rPr>
        <w:tab/>
      </w:r>
      <w:r w:rsidRPr="004E3802">
        <w:tab/>
        <w:t>= partition coefficient for macrophyte mortality</w:t>
      </w:r>
    </w:p>
    <w:p w14:paraId="167EF625" w14:textId="77777777" w:rsidR="00B918F4" w:rsidRPr="004E3802" w:rsidRDefault="00000000" w:rsidP="00B6554A">
      <w:pPr>
        <w:pStyle w:val="variabledefinitionChar"/>
      </w:pPr>
      <m:oMath>
        <m:sSub>
          <m:sSubPr>
            <m:ctrlPr>
              <w:rPr>
                <w:rFonts w:ascii="Cambria Math" w:hAnsi="Cambria Math"/>
                <w:i/>
              </w:rPr>
            </m:ctrlPr>
          </m:sSubPr>
          <m:e>
            <m:r>
              <w:rPr>
                <w:rFonts w:ascii="Cambria Math"/>
              </w:rPr>
              <m:t>P</m:t>
            </m:r>
          </m:e>
          <m:sub>
            <m:r>
              <w:rPr>
                <w:rFonts w:ascii="Cambria Math"/>
              </w:rPr>
              <m:t>mpo</m:t>
            </m:r>
            <m:r>
              <w:rPr>
                <w:rFonts w:ascii="Cambria Math"/>
              </w:rPr>
              <m:t>m</m:t>
            </m:r>
          </m:sub>
        </m:sSub>
      </m:oMath>
      <w:r w:rsidR="00B918F4" w:rsidRPr="004E3802">
        <w:tab/>
      </w:r>
      <w:r w:rsidR="00B918F4" w:rsidRPr="004E3802">
        <w:tab/>
        <w:t>= partition coefficient for RPOM and LPOM from macrophyte mortality</w:t>
      </w:r>
    </w:p>
    <w:p w14:paraId="1FB5A802" w14:textId="77777777" w:rsidR="00B918F4" w:rsidRPr="004E3802" w:rsidRDefault="00E108E0" w:rsidP="00B6554A">
      <w:pPr>
        <w:pStyle w:val="variabledefinitionChar"/>
      </w:pPr>
      <w:r w:rsidRPr="00E108E0">
        <w:rPr>
          <w:noProof/>
          <w:snapToGrid/>
          <w:position w:val="-12"/>
        </w:rPr>
        <w:object w:dxaOrig="440" w:dyaOrig="340" w14:anchorId="4BBDE44C">
          <v:shape id="_x0000_i1121" type="#_x0000_t75" alt="" style="width:22.75pt;height:15.15pt;mso-width-percent:0;mso-height-percent:0;mso-width-percent:0;mso-height-percent:0" o:ole="">
            <v:imagedata r:id="rId403" o:title=""/>
          </v:shape>
          <o:OLEObject Type="Embed" ProgID="Equation.3" ShapeID="_x0000_i1121" DrawAspect="Content" ObjectID="_1721314866" r:id="rId404"/>
        </w:object>
      </w:r>
      <w:r w:rsidR="00B918F4" w:rsidRPr="004E3802">
        <w:tab/>
      </w:r>
      <w:r w:rsidR="00B918F4" w:rsidRPr="004E3802">
        <w:tab/>
        <w:t>=</w:t>
      </w:r>
      <w:r w:rsidR="00B918F4" w:rsidRPr="004E3802">
        <w:tab/>
        <w:t>temperature rate multiplier</w:t>
      </w:r>
    </w:p>
    <w:p w14:paraId="16FB21E8" w14:textId="77777777" w:rsidR="00B918F4" w:rsidRPr="004E3802" w:rsidRDefault="00B918F4" w:rsidP="00B6554A">
      <w:pPr>
        <w:pStyle w:val="variabledefinitionChar"/>
      </w:pPr>
      <w:r w:rsidRPr="004E3802">
        <w:rPr>
          <w:i/>
          <w:iCs/>
        </w:rPr>
        <w:sym w:font="Symbol" w:char="F064"/>
      </w:r>
      <w:r w:rsidRPr="004E3802">
        <w:rPr>
          <w:i/>
          <w:iCs/>
          <w:vertAlign w:val="subscript"/>
        </w:rPr>
        <w:t>Nm</w:t>
      </w:r>
      <w:r w:rsidRPr="004E3802">
        <w:tab/>
      </w:r>
      <w:r w:rsidR="004E3802">
        <w:tab/>
      </w:r>
      <w:r w:rsidRPr="004E3802">
        <w:t>=</w:t>
      </w:r>
      <w:r w:rsidRPr="004E3802">
        <w:tab/>
        <w:t>macrophyte stoichiometric coefficient for nitrogen</w:t>
      </w:r>
    </w:p>
    <w:p w14:paraId="3B507834" w14:textId="71315A01" w:rsidR="00B918F4" w:rsidRPr="004E3802" w:rsidRDefault="00E108E0" w:rsidP="008565FA">
      <w:pPr>
        <w:pStyle w:val="NormalText"/>
      </w:pPr>
      <w:r w:rsidRPr="00E108E0">
        <w:rPr>
          <w:noProof/>
          <w:snapToGrid/>
          <w:position w:val="-10"/>
        </w:rPr>
        <w:object w:dxaOrig="600" w:dyaOrig="300" w14:anchorId="066DFB5C">
          <v:shape id="_x0000_i1120" type="#_x0000_t75" alt="" style="width:32.2pt;height:15.15pt;mso-width-percent:0;mso-height-percent:0;mso-width-percent:0;mso-height-percent:0" o:ole="">
            <v:imagedata r:id="rId405" o:title=""/>
          </v:shape>
          <o:OLEObject Type="Embed" ProgID="Equation.3" ShapeID="_x0000_i1120" DrawAspect="Content" ObjectID="_1721314867" r:id="rId406"/>
        </w:object>
      </w:r>
      <w:r w:rsidR="00B918F4" w:rsidRPr="004E3802">
        <w:tab/>
        <w:t xml:space="preserve">= transfer rate from labile POM to refractory POM, </w:t>
      </w:r>
      <w:proofErr w:type="gramStart"/>
      <w:r w:rsidR="00B918F4" w:rsidRPr="004E3802">
        <w:t>sec</w:t>
      </w:r>
      <w:r w:rsidR="00B918F4" w:rsidRPr="004E3802">
        <w:rPr>
          <w:vertAlign w:val="superscript"/>
        </w:rPr>
        <w:t>-1</w:t>
      </w:r>
      <w:proofErr w:type="gramEnd"/>
    </w:p>
    <w:p w14:paraId="19204234" w14:textId="77777777" w:rsidR="00B918F4" w:rsidRPr="004E3802" w:rsidRDefault="00E108E0" w:rsidP="008565FA">
      <w:pPr>
        <w:pStyle w:val="NormalText"/>
      </w:pPr>
      <w:r w:rsidRPr="00E108E0">
        <w:rPr>
          <w:noProof/>
          <w:snapToGrid/>
          <w:position w:val="-10"/>
        </w:rPr>
        <w:object w:dxaOrig="680" w:dyaOrig="300" w14:anchorId="04CE8762">
          <v:shape id="_x0000_i1119" type="#_x0000_t75" alt="" style="width:37.9pt;height:15.15pt;mso-width-percent:0;mso-height-percent:0;mso-width-percent:0;mso-height-percent:0" o:ole="">
            <v:imagedata r:id="rId407" o:title=""/>
          </v:shape>
          <o:OLEObject Type="Embed" ProgID="Equation.3" ShapeID="_x0000_i1119" DrawAspect="Content" ObjectID="_1721314868" r:id="rId408"/>
        </w:object>
      </w:r>
      <w:r w:rsidR="00B918F4" w:rsidRPr="004E3802">
        <w:t xml:space="preserve">= refractory POM decay rate, </w:t>
      </w:r>
      <w:proofErr w:type="gramStart"/>
      <w:r w:rsidR="00B918F4" w:rsidRPr="004E3802">
        <w:t>sec</w:t>
      </w:r>
      <w:r w:rsidR="00B918F4" w:rsidRPr="004E3802">
        <w:rPr>
          <w:vertAlign w:val="superscript"/>
        </w:rPr>
        <w:t>-1</w:t>
      </w:r>
      <w:proofErr w:type="gramEnd"/>
    </w:p>
    <w:p w14:paraId="05987A2B" w14:textId="77777777" w:rsidR="00B918F4" w:rsidRPr="004E3802" w:rsidRDefault="00B918F4" w:rsidP="008565FA">
      <w:pPr>
        <w:pStyle w:val="NormalText"/>
      </w:pPr>
      <w:proofErr w:type="spellStart"/>
      <w:r w:rsidRPr="004E3802">
        <w:t>K</w:t>
      </w:r>
      <w:r w:rsidRPr="004E3802">
        <w:rPr>
          <w:vertAlign w:val="subscript"/>
        </w:rPr>
        <w:t>mm</w:t>
      </w:r>
      <w:proofErr w:type="spellEnd"/>
      <w:r w:rsidRPr="004E3802">
        <w:tab/>
      </w:r>
      <w:r w:rsidRPr="004E3802">
        <w:tab/>
        <w:t xml:space="preserve">= macrophyte mortality rate, </w:t>
      </w:r>
      <w:proofErr w:type="gramStart"/>
      <w:r w:rsidRPr="004E3802">
        <w:t>sec</w:t>
      </w:r>
      <w:r w:rsidRPr="004E3802">
        <w:rPr>
          <w:vertAlign w:val="superscript"/>
        </w:rPr>
        <w:t>-1</w:t>
      </w:r>
      <w:proofErr w:type="gramEnd"/>
    </w:p>
    <w:p w14:paraId="45937CB7" w14:textId="0D56DA4B" w:rsidR="00B918F4" w:rsidRPr="004E3802" w:rsidRDefault="00000000" w:rsidP="008565FA">
      <w:pPr>
        <w:pStyle w:val="NormalText"/>
      </w:pPr>
      <m:oMath>
        <m:sSub>
          <m:sSubPr>
            <m:ctrlPr>
              <w:rPr>
                <w:rFonts w:ascii="Cambria Math" w:hAnsi="Cambria Math"/>
              </w:rPr>
            </m:ctrlPr>
          </m:sSubPr>
          <m:e>
            <m:r>
              <w:rPr>
                <w:rFonts w:ascii="Cambria Math"/>
              </w:rPr>
              <m:t>ω</m:t>
            </m:r>
          </m:e>
          <m:sub>
            <m:r>
              <w:rPr>
                <w:rFonts w:ascii="Cambria Math"/>
              </w:rPr>
              <m:t>RPOM</m:t>
            </m:r>
          </m:sub>
        </m:sSub>
      </m:oMath>
      <w:r w:rsidR="00B918F4" w:rsidRPr="004E3802">
        <w:tab/>
      </w:r>
      <w:r w:rsidR="004E3802">
        <w:tab/>
      </w:r>
      <w:r w:rsidR="00B918F4" w:rsidRPr="004E3802">
        <w:t>= POM settling velocity, m/</w:t>
      </w:r>
      <w:proofErr w:type="gramStart"/>
      <w:r w:rsidR="00B918F4" w:rsidRPr="004E3802">
        <w:t>sec</w:t>
      </w:r>
      <w:r w:rsidR="00B918F4" w:rsidRPr="004E3802">
        <w:rPr>
          <w:vertAlign w:val="superscript"/>
        </w:rPr>
        <w:t>-1</w:t>
      </w:r>
      <w:proofErr w:type="gramEnd"/>
    </w:p>
    <w:p w14:paraId="4624620E" w14:textId="40B6999F" w:rsidR="00B918F4" w:rsidRPr="004E3802" w:rsidRDefault="005716A8" w:rsidP="008565FA">
      <w:pPr>
        <w:pStyle w:val="NormalText"/>
      </w:pPr>
      <w:r>
        <w:rPr>
          <w:szCs w:val="18"/>
        </w:rPr>
        <w:sym w:font="Symbol" w:char="F046"/>
      </w:r>
      <w:r>
        <w:rPr>
          <w:szCs w:val="18"/>
          <w:vertAlign w:val="subscript"/>
        </w:rPr>
        <w:t>LP</w:t>
      </w:r>
      <w:r w:rsidRPr="005716A8">
        <w:rPr>
          <w:szCs w:val="18"/>
          <w:vertAlign w:val="subscript"/>
        </w:rPr>
        <w:t>OM-N</w:t>
      </w:r>
      <w:r w:rsidR="00362E9D">
        <w:rPr>
          <w:szCs w:val="18"/>
          <w:vertAlign w:val="subscript"/>
        </w:rPr>
        <w:t xml:space="preserve">    </w:t>
      </w:r>
      <w:r w:rsidR="00B918F4" w:rsidRPr="004E3802">
        <w:t>= labile POM-N concentration, g m</w:t>
      </w:r>
      <w:r w:rsidR="00B918F4" w:rsidRPr="004E3802">
        <w:rPr>
          <w:vertAlign w:val="superscript"/>
        </w:rPr>
        <w:t>-3</w:t>
      </w:r>
    </w:p>
    <w:p w14:paraId="7CD28A4D" w14:textId="2E6F4002" w:rsidR="00B918F4" w:rsidRPr="004E3802" w:rsidRDefault="005716A8" w:rsidP="008565FA">
      <w:pPr>
        <w:pStyle w:val="NormalText"/>
      </w:pPr>
      <w:r>
        <w:rPr>
          <w:szCs w:val="18"/>
        </w:rPr>
        <w:sym w:font="Symbol" w:char="F046"/>
      </w:r>
      <w:r>
        <w:rPr>
          <w:szCs w:val="18"/>
          <w:vertAlign w:val="subscript"/>
        </w:rPr>
        <w:t>RP</w:t>
      </w:r>
      <w:r w:rsidRPr="005716A8">
        <w:rPr>
          <w:szCs w:val="18"/>
          <w:vertAlign w:val="subscript"/>
        </w:rPr>
        <w:t>OM-N</w:t>
      </w:r>
      <w:r w:rsidR="00362E9D">
        <w:rPr>
          <w:szCs w:val="18"/>
          <w:vertAlign w:val="subscript"/>
        </w:rPr>
        <w:t xml:space="preserve">   </w:t>
      </w:r>
      <w:r w:rsidR="00B918F4" w:rsidRPr="004E3802">
        <w:t>= refractory POM-N concentration, g m</w:t>
      </w:r>
      <w:r w:rsidR="00B918F4" w:rsidRPr="004E3802">
        <w:rPr>
          <w:vertAlign w:val="superscript"/>
        </w:rPr>
        <w:t>-3</w:t>
      </w:r>
    </w:p>
    <w:p w14:paraId="3410964C" w14:textId="27811194" w:rsidR="0041037A" w:rsidRPr="00B7030B" w:rsidRDefault="0041037A" w:rsidP="007A3922">
      <w:pPr>
        <w:pStyle w:val="Heading2"/>
      </w:pPr>
      <w:bookmarkStart w:id="642" w:name="_Toc48573654"/>
      <w:r w:rsidRPr="00B7030B">
        <w:t>Particulate Biogenic Silica</w:t>
      </w:r>
      <w:bookmarkEnd w:id="623"/>
      <w:bookmarkEnd w:id="642"/>
    </w:p>
    <w:p w14:paraId="7B62B1DB" w14:textId="77777777" w:rsidR="0041037A" w:rsidRPr="004E3802" w:rsidRDefault="0041037A" w:rsidP="00B6554A">
      <w:pPr>
        <w:pStyle w:val="BodyText"/>
      </w:pPr>
      <w:r w:rsidRPr="004E3802">
        <w:t xml:space="preserve">Particulate biogenic silica results from diatom mortality and settles and also dissolves to form dissolved silica.  </w:t>
      </w:r>
    </w:p>
    <w:p w14:paraId="144E0D02" w14:textId="77777777" w:rsidR="0041037A" w:rsidRPr="00B7030B" w:rsidRDefault="00E108E0">
      <w:pPr>
        <w:pStyle w:val="Diagram"/>
        <w:rPr>
          <w:rFonts w:asciiTheme="minorHAnsi" w:hAnsiTheme="minorHAnsi"/>
        </w:rPr>
      </w:pPr>
      <w:r w:rsidRPr="00E108E0">
        <w:rPr>
          <w:rFonts w:asciiTheme="minorHAnsi" w:hAnsiTheme="minorHAnsi"/>
          <w:noProof/>
        </w:rPr>
        <w:object w:dxaOrig="7515" w:dyaOrig="2190" w14:anchorId="07978E86">
          <v:shape id="_x0000_i1118" type="#_x0000_t75" alt="" style="width:380.85pt;height:109.9pt;mso-width-percent:0;mso-height-percent:0;mso-width-percent:0;mso-height-percent:0" o:ole="">
            <v:imagedata r:id="rId409" o:title=""/>
          </v:shape>
          <o:OLEObject Type="Embed" ProgID="Word.Picture.8" ShapeID="_x0000_i1118" DrawAspect="Content" ObjectID="_1721314869" r:id="rId410"/>
        </w:object>
      </w:r>
    </w:p>
    <w:p w14:paraId="1155AF51" w14:textId="35B728C3" w:rsidR="0041037A" w:rsidRPr="004869D0" w:rsidRDefault="0041037A" w:rsidP="007A3922">
      <w:pPr>
        <w:pStyle w:val="Figurecaption"/>
      </w:pPr>
      <w:bookmarkStart w:id="643" w:name="_Ref532620331"/>
      <w:bookmarkStart w:id="644" w:name="_Toc48573798"/>
      <w:r w:rsidRPr="004869D0">
        <w:t xml:space="preserve">Figure </w:t>
      </w:r>
      <w:r w:rsidR="00000000">
        <w:fldChar w:fldCharType="begin"/>
      </w:r>
      <w:r w:rsidR="00000000">
        <w:instrText xml:space="preserve"> SEQ Figure \* ARABIC  </w:instrText>
      </w:r>
      <w:r w:rsidR="00000000">
        <w:fldChar w:fldCharType="separate"/>
      </w:r>
      <w:r w:rsidR="00A95042">
        <w:rPr>
          <w:noProof/>
        </w:rPr>
        <w:t>86</w:t>
      </w:r>
      <w:r w:rsidR="00000000">
        <w:rPr>
          <w:noProof/>
        </w:rPr>
        <w:fldChar w:fldCharType="end"/>
      </w:r>
      <w:bookmarkEnd w:id="643"/>
      <w:r w:rsidRPr="004869D0">
        <w:t>.  Internal flux between particulate biogenic silica and other compartments</w:t>
      </w:r>
      <w:bookmarkEnd w:id="644"/>
    </w:p>
    <w:p w14:paraId="1F3362A3" w14:textId="6FEF30FC" w:rsidR="0041037A" w:rsidRPr="004869D0" w:rsidRDefault="0041037A" w:rsidP="007A3922">
      <w:pPr>
        <w:pStyle w:val="BodyText"/>
      </w:pPr>
      <w:r w:rsidRPr="004869D0">
        <w:t xml:space="preserve">Referring to </w:t>
      </w:r>
      <w:r w:rsidR="003B7E39" w:rsidRPr="004869D0">
        <w:fldChar w:fldCharType="begin"/>
      </w:r>
      <w:r w:rsidR="003B7E39" w:rsidRPr="004869D0">
        <w:instrText xml:space="preserve"> REF _Ref532620331 \h  \* MERGEFORMAT </w:instrText>
      </w:r>
      <w:r w:rsidR="003B7E39" w:rsidRPr="004869D0">
        <w:fldChar w:fldCharType="separate"/>
      </w:r>
      <w:r w:rsidR="00A95042" w:rsidRPr="00A95042">
        <w:rPr>
          <w:rStyle w:val="Figurehyperlink"/>
        </w:rPr>
        <w:t>Figure 86</w:t>
      </w:r>
      <w:r w:rsidR="003B7E39" w:rsidRPr="004869D0">
        <w:fldChar w:fldCharType="end"/>
      </w:r>
      <w:r w:rsidRPr="004869D0">
        <w:t>, the rate equation for particulate biogenic silica is:</w:t>
      </w:r>
    </w:p>
    <w:p w14:paraId="115BC123" w14:textId="2A55BB7A" w:rsidR="0041037A" w:rsidRPr="00B7030B" w:rsidRDefault="0041037A">
      <w:pPr>
        <w:pStyle w:val="equation"/>
        <w:rPr>
          <w:rFonts w:asciiTheme="minorHAnsi" w:hAnsiTheme="minorHAnsi"/>
        </w:rPr>
      </w:pPr>
      <w:r w:rsidRPr="00B7030B">
        <w:rPr>
          <w:rFonts w:asciiTheme="minorHAnsi" w:hAnsiTheme="minorHAnsi"/>
        </w:rPr>
        <w:lastRenderedPageBreak/>
        <w:tab/>
      </w:r>
      <w:r w:rsidR="00E108E0" w:rsidRPr="00E108E0">
        <w:rPr>
          <w:rFonts w:asciiTheme="minorHAnsi" w:hAnsiTheme="minorHAnsi"/>
          <w:noProof/>
          <w:position w:val="-44"/>
        </w:rPr>
        <w:object w:dxaOrig="5260" w:dyaOrig="760" w14:anchorId="37A2B360">
          <v:shape id="_x0000_i1117" type="#_x0000_t75" alt="" style="width:270.3pt;height:41.7pt;mso-width-percent:0;mso-height-percent:0;mso-width-percent:0;mso-height-percent:0" o:ole="" fillcolor="window">
            <v:imagedata r:id="rId411" o:title=""/>
          </v:shape>
          <o:OLEObject Type="Embed" ProgID="Equation.2" ShapeID="_x0000_i1117" DrawAspect="Content" ObjectID="_1721314870" r:id="rId412"/>
        </w:object>
      </w:r>
      <w:r w:rsidRPr="00B7030B">
        <w:rPr>
          <w:rFonts w:asciiTheme="minorHAnsi" w:hAnsiTheme="minorHAnsi"/>
        </w:rPr>
        <w:t xml:space="preserve">     </w:t>
      </w:r>
      <w:r w:rsidRPr="00B7030B">
        <w:rPr>
          <w:rFonts w:asciiTheme="minorHAnsi" w:hAnsiTheme="minorHAnsi"/>
        </w:rPr>
        <w:tab/>
      </w:r>
      <w:r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113</w:t>
      </w:r>
      <w:r w:rsidR="00A41B27">
        <w:rPr>
          <w:rFonts w:asciiTheme="minorHAnsi" w:hAnsiTheme="minorHAnsi"/>
          <w:b/>
          <w:bCs/>
        </w:rPr>
        <w:fldChar w:fldCharType="end"/>
      </w:r>
      <w:r w:rsidRPr="00B7030B">
        <w:rPr>
          <w:rFonts w:asciiTheme="minorHAnsi" w:hAnsiTheme="minorHAnsi"/>
          <w:b/>
          <w:bCs/>
        </w:rPr>
        <w:t>)</w:t>
      </w:r>
    </w:p>
    <w:p w14:paraId="080D1EDB" w14:textId="77777777" w:rsidR="0041037A" w:rsidRPr="004869D0" w:rsidRDefault="0041037A" w:rsidP="008565FA">
      <w:pPr>
        <w:pStyle w:val="where"/>
      </w:pPr>
      <w:r w:rsidRPr="004869D0">
        <w:t>where:</w:t>
      </w:r>
    </w:p>
    <w:p w14:paraId="7A656171" w14:textId="77777777" w:rsidR="0041037A" w:rsidRPr="004869D0" w:rsidRDefault="0041037A" w:rsidP="007A3922">
      <w:pPr>
        <w:pStyle w:val="variabledefinitionChar"/>
      </w:pPr>
      <w:r w:rsidRPr="004869D0">
        <w:tab/>
      </w:r>
      <w:r w:rsidRPr="004869D0">
        <w:rPr>
          <w:i/>
          <w:iCs/>
        </w:rPr>
        <w:t>P</w:t>
      </w:r>
      <w:r w:rsidRPr="004869D0">
        <w:rPr>
          <w:i/>
          <w:iCs/>
          <w:vertAlign w:val="subscript"/>
        </w:rPr>
        <w:t>am</w:t>
      </w:r>
      <w:r w:rsidRPr="004869D0">
        <w:tab/>
        <w:t>=</w:t>
      </w:r>
      <w:r w:rsidRPr="004869D0">
        <w:tab/>
        <w:t>partition coefficient for algal mortality</w:t>
      </w:r>
    </w:p>
    <w:p w14:paraId="1E581A7F" w14:textId="77777777" w:rsidR="0041037A" w:rsidRPr="004869D0" w:rsidRDefault="0041037A" w:rsidP="007A3922">
      <w:pPr>
        <w:pStyle w:val="variabledefinitionChar"/>
      </w:pPr>
      <w:r w:rsidRPr="004869D0">
        <w:tab/>
      </w:r>
      <w:r w:rsidRPr="004869D0">
        <w:rPr>
          <w:i/>
          <w:iCs/>
        </w:rPr>
        <w:sym w:font="Symbol" w:char="F064"/>
      </w:r>
      <w:r w:rsidRPr="004869D0">
        <w:rPr>
          <w:i/>
          <w:iCs/>
          <w:vertAlign w:val="subscript"/>
        </w:rPr>
        <w:t>Sie</w:t>
      </w:r>
      <w:r w:rsidRPr="004869D0">
        <w:tab/>
        <w:t>=</w:t>
      </w:r>
      <w:r w:rsidRPr="004869D0">
        <w:tab/>
      </w:r>
      <w:proofErr w:type="spellStart"/>
      <w:r w:rsidRPr="004869D0">
        <w:t>epiphyton</w:t>
      </w:r>
      <w:proofErr w:type="spellEnd"/>
      <w:r w:rsidRPr="004869D0">
        <w:t xml:space="preserve"> stoichiometric coefficient for silica</w:t>
      </w:r>
    </w:p>
    <w:p w14:paraId="34FD4A16" w14:textId="77777777" w:rsidR="0041037A" w:rsidRPr="004869D0" w:rsidRDefault="0041037A" w:rsidP="00B6554A">
      <w:pPr>
        <w:pStyle w:val="variabledefinitionChar"/>
      </w:pPr>
      <w:r w:rsidRPr="004869D0">
        <w:tab/>
      </w:r>
      <w:r w:rsidRPr="004869D0">
        <w:rPr>
          <w:i/>
          <w:iCs/>
        </w:rPr>
        <w:sym w:font="Symbol" w:char="F064"/>
      </w:r>
      <w:r w:rsidRPr="004869D0">
        <w:rPr>
          <w:i/>
          <w:iCs/>
          <w:vertAlign w:val="subscript"/>
        </w:rPr>
        <w:t>Sia</w:t>
      </w:r>
      <w:r w:rsidRPr="004869D0">
        <w:tab/>
        <w:t>=</w:t>
      </w:r>
      <w:r w:rsidRPr="004869D0">
        <w:tab/>
        <w:t>algal stoichiometric coefficient for silica</w:t>
      </w:r>
    </w:p>
    <w:p w14:paraId="7410008F" w14:textId="77777777" w:rsidR="0041037A" w:rsidRPr="004869D0" w:rsidRDefault="0041037A" w:rsidP="00B6554A">
      <w:pPr>
        <w:pStyle w:val="variabledefinitionChar"/>
      </w:pPr>
      <w:r w:rsidRPr="004869D0">
        <w:tab/>
      </w:r>
      <w:r w:rsidRPr="004869D0">
        <w:rPr>
          <w:i/>
          <w:iCs/>
        </w:rPr>
        <w:sym w:font="Symbol" w:char="F067"/>
      </w:r>
      <w:r w:rsidRPr="004869D0">
        <w:rPr>
          <w:i/>
          <w:iCs/>
          <w:vertAlign w:val="subscript"/>
        </w:rPr>
        <w:t>OM</w:t>
      </w:r>
      <w:r w:rsidRPr="004869D0">
        <w:tab/>
        <w:t>=</w:t>
      </w:r>
      <w:r w:rsidRPr="004869D0">
        <w:tab/>
        <w:t>temperature rate multiplier for organic matter</w:t>
      </w:r>
    </w:p>
    <w:p w14:paraId="24F27499" w14:textId="77777777" w:rsidR="0041037A" w:rsidRPr="004869D0" w:rsidRDefault="0041037A" w:rsidP="00B6554A">
      <w:pPr>
        <w:pStyle w:val="variabledefinitionChar"/>
      </w:pPr>
      <w:r w:rsidRPr="004869D0">
        <w:tab/>
      </w:r>
      <w:r w:rsidRPr="004869D0">
        <w:rPr>
          <w:i/>
          <w:iCs/>
        </w:rPr>
        <w:t>P</w:t>
      </w:r>
      <w:r w:rsidRPr="004869D0">
        <w:rPr>
          <w:i/>
          <w:iCs/>
          <w:vertAlign w:val="subscript"/>
        </w:rPr>
        <w:t>em</w:t>
      </w:r>
      <w:r w:rsidRPr="004869D0">
        <w:tab/>
        <w:t>=</w:t>
      </w:r>
      <w:r w:rsidRPr="004869D0">
        <w:tab/>
        <w:t xml:space="preserve">partition coefficient for </w:t>
      </w:r>
      <w:r w:rsidR="00720F79">
        <w:t>periphyton/</w:t>
      </w:r>
      <w:proofErr w:type="spellStart"/>
      <w:r w:rsidRPr="004869D0">
        <w:t>epiphyton</w:t>
      </w:r>
      <w:proofErr w:type="spellEnd"/>
      <w:r w:rsidRPr="004869D0">
        <w:t xml:space="preserve"> mortality</w:t>
      </w:r>
    </w:p>
    <w:p w14:paraId="046FD4CC" w14:textId="77777777" w:rsidR="0041037A" w:rsidRPr="004869D0" w:rsidRDefault="0041037A" w:rsidP="008565FA">
      <w:pPr>
        <w:pStyle w:val="NormalText"/>
      </w:pPr>
      <w:r w:rsidRPr="004869D0">
        <w:tab/>
      </w:r>
      <w:r w:rsidRPr="004869D0">
        <w:rPr>
          <w:iCs/>
        </w:rPr>
        <w:t>K</w:t>
      </w:r>
      <w:r w:rsidRPr="004869D0">
        <w:rPr>
          <w:iCs/>
          <w:vertAlign w:val="subscript"/>
        </w:rPr>
        <w:t>am</w:t>
      </w:r>
      <w:r w:rsidRPr="004869D0">
        <w:tab/>
        <w:t>=</w:t>
      </w:r>
      <w:r w:rsidRPr="004869D0">
        <w:tab/>
        <w:t xml:space="preserve">algal mortality rate, </w:t>
      </w:r>
      <w:proofErr w:type="gramStart"/>
      <w:r w:rsidRPr="004869D0">
        <w:t>sec</w:t>
      </w:r>
      <w:r w:rsidRPr="004869D0">
        <w:rPr>
          <w:vertAlign w:val="superscript"/>
        </w:rPr>
        <w:t>-1</w:t>
      </w:r>
      <w:proofErr w:type="gramEnd"/>
    </w:p>
    <w:p w14:paraId="514346F6" w14:textId="77777777" w:rsidR="0041037A" w:rsidRPr="004869D0" w:rsidRDefault="0041037A" w:rsidP="008565FA">
      <w:pPr>
        <w:pStyle w:val="NormalText"/>
      </w:pPr>
      <w:r w:rsidRPr="004869D0">
        <w:tab/>
      </w:r>
      <w:r w:rsidRPr="004869D0">
        <w:rPr>
          <w:iCs/>
        </w:rPr>
        <w:t>K</w:t>
      </w:r>
      <w:r w:rsidRPr="004869D0">
        <w:rPr>
          <w:iCs/>
          <w:vertAlign w:val="subscript"/>
        </w:rPr>
        <w:t>em</w:t>
      </w:r>
      <w:r w:rsidRPr="004869D0">
        <w:tab/>
        <w:t>=</w:t>
      </w:r>
      <w:r w:rsidRPr="004869D0">
        <w:tab/>
      </w:r>
      <w:proofErr w:type="spellStart"/>
      <w:r w:rsidRPr="004869D0">
        <w:t>epiphyton</w:t>
      </w:r>
      <w:proofErr w:type="spellEnd"/>
      <w:r w:rsidRPr="004869D0">
        <w:t xml:space="preserve"> mortality rate, </w:t>
      </w:r>
      <w:proofErr w:type="gramStart"/>
      <w:r w:rsidRPr="004869D0">
        <w:t>sec</w:t>
      </w:r>
      <w:r w:rsidRPr="004869D0">
        <w:rPr>
          <w:vertAlign w:val="superscript"/>
        </w:rPr>
        <w:t>-1</w:t>
      </w:r>
      <w:proofErr w:type="gramEnd"/>
    </w:p>
    <w:p w14:paraId="1D0635B1" w14:textId="77777777" w:rsidR="0041037A" w:rsidRPr="004869D0" w:rsidRDefault="0041037A" w:rsidP="008565FA">
      <w:pPr>
        <w:pStyle w:val="NormalText"/>
      </w:pPr>
      <w:r w:rsidRPr="004869D0">
        <w:tab/>
      </w:r>
      <w:proofErr w:type="spellStart"/>
      <w:r w:rsidRPr="004869D0">
        <w:rPr>
          <w:iCs/>
        </w:rPr>
        <w:t>K</w:t>
      </w:r>
      <w:r w:rsidRPr="004869D0">
        <w:rPr>
          <w:iCs/>
          <w:vertAlign w:val="subscript"/>
        </w:rPr>
        <w:t>PSi</w:t>
      </w:r>
      <w:proofErr w:type="spellEnd"/>
      <w:r w:rsidRPr="004869D0">
        <w:tab/>
        <w:t>=</w:t>
      </w:r>
      <w:r w:rsidRPr="004869D0">
        <w:tab/>
        <w:t xml:space="preserve">particulate biogenic silica decay rate, </w:t>
      </w:r>
      <w:proofErr w:type="gramStart"/>
      <w:r w:rsidRPr="004869D0">
        <w:t>sec</w:t>
      </w:r>
      <w:r w:rsidRPr="004869D0">
        <w:rPr>
          <w:vertAlign w:val="superscript"/>
        </w:rPr>
        <w:t>-1</w:t>
      </w:r>
      <w:proofErr w:type="gramEnd"/>
    </w:p>
    <w:p w14:paraId="1246977A" w14:textId="77777777" w:rsidR="0041037A" w:rsidRPr="004869D0" w:rsidRDefault="0041037A" w:rsidP="008565FA">
      <w:pPr>
        <w:pStyle w:val="NormalText"/>
      </w:pPr>
      <w:r w:rsidRPr="004869D0">
        <w:tab/>
      </w:r>
      <w:r w:rsidRPr="004869D0">
        <w:rPr>
          <w:iCs/>
        </w:rPr>
        <w:sym w:font="Symbol" w:char="F077"/>
      </w:r>
      <w:proofErr w:type="spellStart"/>
      <w:r w:rsidRPr="004869D0">
        <w:rPr>
          <w:iCs/>
          <w:vertAlign w:val="subscript"/>
        </w:rPr>
        <w:t>PSi</w:t>
      </w:r>
      <w:proofErr w:type="spellEnd"/>
      <w:r w:rsidRPr="004869D0">
        <w:tab/>
        <w:t>=</w:t>
      </w:r>
      <w:r w:rsidRPr="004869D0">
        <w:tab/>
        <w:t xml:space="preserve">particulate biogenic silica settling rate, m </w:t>
      </w:r>
      <w:proofErr w:type="gramStart"/>
      <w:r w:rsidRPr="004869D0">
        <w:t>sec</w:t>
      </w:r>
      <w:r w:rsidRPr="004869D0">
        <w:rPr>
          <w:vertAlign w:val="superscript"/>
        </w:rPr>
        <w:t>-1</w:t>
      </w:r>
      <w:proofErr w:type="gramEnd"/>
    </w:p>
    <w:p w14:paraId="392DE46F" w14:textId="77777777" w:rsidR="0041037A" w:rsidRPr="004869D0" w:rsidRDefault="0041037A" w:rsidP="008565FA">
      <w:pPr>
        <w:pStyle w:val="NormalText"/>
      </w:pPr>
      <w:r w:rsidRPr="004869D0">
        <w:tab/>
      </w:r>
      <w:r w:rsidRPr="004869D0">
        <w:sym w:font="Symbol" w:char="F046"/>
      </w:r>
      <w:r w:rsidRPr="004869D0">
        <w:rPr>
          <w:iCs/>
          <w:vertAlign w:val="subscript"/>
        </w:rPr>
        <w:t>e</w:t>
      </w:r>
      <w:r w:rsidRPr="004869D0">
        <w:tab/>
        <w:t xml:space="preserve">= </w:t>
      </w:r>
      <w:r w:rsidRPr="004869D0">
        <w:tab/>
      </w:r>
      <w:proofErr w:type="spellStart"/>
      <w:r w:rsidRPr="004869D0">
        <w:t>epiphyton</w:t>
      </w:r>
      <w:proofErr w:type="spellEnd"/>
      <w:r w:rsidRPr="004869D0">
        <w:t xml:space="preserve"> concentration, g m</w:t>
      </w:r>
      <w:r w:rsidRPr="004869D0">
        <w:rPr>
          <w:vertAlign w:val="superscript"/>
        </w:rPr>
        <w:t>-3</w:t>
      </w:r>
    </w:p>
    <w:p w14:paraId="30A14A3F" w14:textId="77777777" w:rsidR="0041037A" w:rsidRPr="004869D0" w:rsidRDefault="0041037A" w:rsidP="008565FA">
      <w:pPr>
        <w:pStyle w:val="NormalText"/>
        <w:rPr>
          <w:vertAlign w:val="superscript"/>
        </w:rPr>
      </w:pPr>
      <w:r w:rsidRPr="004869D0">
        <w:tab/>
      </w:r>
      <w:r w:rsidRPr="004869D0">
        <w:sym w:font="Symbol" w:char="F046"/>
      </w:r>
      <w:r w:rsidRPr="004869D0">
        <w:rPr>
          <w:iCs/>
          <w:vertAlign w:val="subscript"/>
        </w:rPr>
        <w:t>a</w:t>
      </w:r>
      <w:r w:rsidRPr="004869D0">
        <w:tab/>
        <w:t xml:space="preserve">= </w:t>
      </w:r>
      <w:r w:rsidRPr="004869D0">
        <w:tab/>
        <w:t>algal concentration, g m</w:t>
      </w:r>
      <w:r w:rsidRPr="004869D0">
        <w:rPr>
          <w:vertAlign w:val="superscript"/>
        </w:rPr>
        <w:t>-3</w:t>
      </w:r>
    </w:p>
    <w:p w14:paraId="36AA1726" w14:textId="77777777" w:rsidR="0041037A" w:rsidRPr="004869D0" w:rsidRDefault="0041037A" w:rsidP="008565FA">
      <w:pPr>
        <w:pStyle w:val="NormalText"/>
        <w:rPr>
          <w:vertAlign w:val="superscript"/>
        </w:rPr>
      </w:pPr>
      <w:r w:rsidRPr="004869D0">
        <w:tab/>
      </w:r>
      <w:r w:rsidRPr="004869D0">
        <w:sym w:font="Symbol" w:char="F046"/>
      </w:r>
      <w:proofErr w:type="spellStart"/>
      <w:r w:rsidRPr="004869D0">
        <w:rPr>
          <w:iCs/>
          <w:vertAlign w:val="subscript"/>
        </w:rPr>
        <w:t>PSi</w:t>
      </w:r>
      <w:proofErr w:type="spellEnd"/>
      <w:r w:rsidRPr="004869D0">
        <w:tab/>
        <w:t>=</w:t>
      </w:r>
      <w:r w:rsidRPr="004869D0">
        <w:tab/>
        <w:t>particulate biogenic silica concentration, g m</w:t>
      </w:r>
      <w:r w:rsidRPr="004869D0">
        <w:rPr>
          <w:vertAlign w:val="superscript"/>
        </w:rPr>
        <w:t>-3</w:t>
      </w:r>
    </w:p>
    <w:p w14:paraId="3646D27D" w14:textId="77777777" w:rsidR="0041037A" w:rsidRPr="00B7030B" w:rsidRDefault="0041037A" w:rsidP="007A3922">
      <w:pPr>
        <w:pStyle w:val="Heading2"/>
      </w:pPr>
      <w:bookmarkStart w:id="645" w:name="_Toc2506330"/>
      <w:bookmarkStart w:id="646" w:name="_Toc48573655"/>
      <w:r w:rsidRPr="00B7030B">
        <w:t>Total Iron</w:t>
      </w:r>
      <w:bookmarkEnd w:id="645"/>
      <w:bookmarkEnd w:id="646"/>
    </w:p>
    <w:p w14:paraId="5605DC67" w14:textId="095D8C5E" w:rsidR="0041037A" w:rsidRPr="004869D0" w:rsidRDefault="0041037A" w:rsidP="007A3922">
      <w:pPr>
        <w:pStyle w:val="BodyText"/>
      </w:pPr>
      <w:r w:rsidRPr="004869D0">
        <w:t xml:space="preserve">Total iron is </w:t>
      </w:r>
      <w:r w:rsidR="00C8543B" w:rsidRPr="004869D0">
        <w:t xml:space="preserve">should no longer used in the model. It is still a state variable for backwards compatibility with earlier model versions. Since Version 4.0, new state variables for reduced and oxidized forms of Fe and Mn should be used. This state variable was used </w:t>
      </w:r>
      <w:r w:rsidRPr="004869D0">
        <w:t>in the model primarily because of its effect on nutrient concentrations through adsorption and settling.  Iron is commonly released from anoxic sediments and may influence nutrient dynamics in many reservoirs.  Iron may also contribute to dis</w:t>
      </w:r>
      <w:r w:rsidRPr="004869D0">
        <w:softHyphen/>
        <w:t>solved oxygen deple</w:t>
      </w:r>
      <w:r w:rsidRPr="004869D0">
        <w:softHyphen/>
        <w:t>tions</w:t>
      </w:r>
      <w:r w:rsidR="001F33DD">
        <w:t>,</w:t>
      </w:r>
      <w:r w:rsidR="00C8543B" w:rsidRPr="004869D0">
        <w:t xml:space="preserve"> which are accounted for in the new model state variables. This older state variable</w:t>
      </w:r>
      <w:r w:rsidR="001F33DD">
        <w:t>,</w:t>
      </w:r>
      <w:r w:rsidR="00C8543B" w:rsidRPr="004869D0">
        <w:t xml:space="preserve"> though</w:t>
      </w:r>
      <w:r w:rsidR="001F33DD">
        <w:t>,</w:t>
      </w:r>
      <w:r w:rsidR="00C8543B" w:rsidRPr="004869D0">
        <w:t xml:space="preserve"> d</w:t>
      </w:r>
      <w:r w:rsidRPr="004869D0">
        <w:t xml:space="preserve">oes not </w:t>
      </w:r>
      <w:r w:rsidR="00C8543B" w:rsidRPr="004869D0">
        <w:t xml:space="preserve">include these effects. </w:t>
      </w:r>
      <w:r w:rsidRPr="004869D0">
        <w:t>Iron sediment release is modeled as a zero-order process.</w:t>
      </w:r>
    </w:p>
    <w:p w14:paraId="39E530D6" w14:textId="77777777" w:rsidR="0041037A" w:rsidRPr="00B7030B" w:rsidRDefault="00E108E0">
      <w:pPr>
        <w:pStyle w:val="Diagram"/>
        <w:rPr>
          <w:rFonts w:asciiTheme="minorHAnsi" w:hAnsiTheme="minorHAnsi"/>
        </w:rPr>
      </w:pPr>
      <w:r w:rsidRPr="00E108E0">
        <w:rPr>
          <w:rFonts w:asciiTheme="minorHAnsi" w:hAnsiTheme="minorHAnsi"/>
          <w:noProof/>
        </w:rPr>
        <w:object w:dxaOrig="4470" w:dyaOrig="2190" w14:anchorId="46948352">
          <v:shape id="_x0000_i1116" type="#_x0000_t75" alt="" style="width:224.2pt;height:109.9pt;mso-width-percent:0;mso-height-percent:0;mso-width-percent:0;mso-height-percent:0" o:ole="" fillcolor="window">
            <v:imagedata r:id="rId413" o:title=""/>
          </v:shape>
          <o:OLEObject Type="Embed" ProgID="Word.Picture.8" ShapeID="_x0000_i1116" DrawAspect="Content" ObjectID="_1721314871" r:id="rId414"/>
        </w:object>
      </w:r>
    </w:p>
    <w:p w14:paraId="288F5E48" w14:textId="1C089FE4" w:rsidR="0041037A" w:rsidRPr="004869D0" w:rsidRDefault="0041037A" w:rsidP="007A3922">
      <w:pPr>
        <w:pStyle w:val="Figurecaption"/>
      </w:pPr>
      <w:bookmarkStart w:id="647" w:name="_Ref532630005"/>
      <w:bookmarkStart w:id="648" w:name="_Toc48573799"/>
      <w:r w:rsidRPr="004869D0">
        <w:t xml:space="preserve">Figure </w:t>
      </w:r>
      <w:r w:rsidR="00000000">
        <w:fldChar w:fldCharType="begin"/>
      </w:r>
      <w:r w:rsidR="00000000">
        <w:instrText xml:space="preserve"> SEQ Figure \* ARABIC  </w:instrText>
      </w:r>
      <w:r w:rsidR="00000000">
        <w:fldChar w:fldCharType="separate"/>
      </w:r>
      <w:r w:rsidR="00A95042">
        <w:rPr>
          <w:noProof/>
        </w:rPr>
        <w:t>87</w:t>
      </w:r>
      <w:r w:rsidR="00000000">
        <w:rPr>
          <w:noProof/>
        </w:rPr>
        <w:fldChar w:fldCharType="end"/>
      </w:r>
      <w:bookmarkEnd w:id="647"/>
      <w:r w:rsidRPr="004869D0">
        <w:t>.   Internal flux between total iron and other compartments.</w:t>
      </w:r>
      <w:bookmarkEnd w:id="648"/>
    </w:p>
    <w:p w14:paraId="1F20B026" w14:textId="47A08F37" w:rsidR="0041037A" w:rsidRPr="004869D0" w:rsidRDefault="0041037A" w:rsidP="007A3922">
      <w:pPr>
        <w:pStyle w:val="BodyText"/>
      </w:pPr>
      <w:r w:rsidRPr="004869D0">
        <w:t xml:space="preserve">Referring to </w:t>
      </w:r>
      <w:r w:rsidR="003B7E39" w:rsidRPr="004869D0">
        <w:fldChar w:fldCharType="begin"/>
      </w:r>
      <w:r w:rsidR="003B7E39" w:rsidRPr="004869D0">
        <w:instrText xml:space="preserve"> REF _Ref532630005 \h  \* MERGEFORMAT </w:instrText>
      </w:r>
      <w:r w:rsidR="003B7E39" w:rsidRPr="004869D0">
        <w:fldChar w:fldCharType="separate"/>
      </w:r>
      <w:r w:rsidR="00A95042" w:rsidRPr="00A95042">
        <w:rPr>
          <w:rStyle w:val="Figurehyperlink"/>
        </w:rPr>
        <w:t>Figure 87</w:t>
      </w:r>
      <w:r w:rsidR="003B7E39" w:rsidRPr="004869D0">
        <w:fldChar w:fldCharType="end"/>
      </w:r>
      <w:r w:rsidRPr="004869D0">
        <w:t>, the rate equation for total iron is:</w:t>
      </w:r>
    </w:p>
    <w:p w14:paraId="441259ED" w14:textId="37F37273" w:rsidR="0041037A" w:rsidRPr="00B7030B" w:rsidRDefault="0041037A">
      <w:pPr>
        <w:pStyle w:val="equation"/>
        <w:rPr>
          <w:rFonts w:asciiTheme="minorHAnsi" w:hAnsiTheme="minorHAnsi"/>
        </w:rPr>
      </w:pPr>
      <w:r w:rsidRPr="00B7030B">
        <w:rPr>
          <w:rFonts w:asciiTheme="minorHAnsi" w:hAnsiTheme="minorHAnsi"/>
        </w:rPr>
        <w:tab/>
      </w:r>
      <w:r w:rsidR="00E108E0" w:rsidRPr="00E108E0">
        <w:rPr>
          <w:rFonts w:asciiTheme="minorHAnsi" w:hAnsiTheme="minorHAnsi"/>
          <w:noProof/>
          <w:position w:val="-66"/>
        </w:rPr>
        <w:object w:dxaOrig="2960" w:dyaOrig="1040" w14:anchorId="4B20F5C8">
          <v:shape id="_x0000_i1115" type="#_x0000_t75" alt="" style="width:178.1pt;height:65.7pt;mso-width-percent:0;mso-height-percent:0;mso-width-percent:0;mso-height-percent:0" o:ole="" fillcolor="window">
            <v:imagedata r:id="rId415" o:title=""/>
          </v:shape>
          <o:OLEObject Type="Embed" ProgID="Equation.3" ShapeID="_x0000_i1115" DrawAspect="Content" ObjectID="_1721314872" r:id="rId416"/>
        </w:object>
      </w:r>
      <w:r w:rsidRPr="00B7030B">
        <w:rPr>
          <w:rFonts w:asciiTheme="minorHAnsi" w:hAnsiTheme="minorHAnsi"/>
        </w:rPr>
        <w:tab/>
      </w:r>
      <w:r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114</w:t>
      </w:r>
      <w:r w:rsidR="00A41B27">
        <w:rPr>
          <w:rFonts w:asciiTheme="minorHAnsi" w:hAnsiTheme="minorHAnsi"/>
          <w:b/>
          <w:bCs/>
        </w:rPr>
        <w:fldChar w:fldCharType="end"/>
      </w:r>
      <w:r w:rsidRPr="00B7030B">
        <w:rPr>
          <w:rFonts w:asciiTheme="minorHAnsi" w:hAnsiTheme="minorHAnsi"/>
          <w:b/>
          <w:bCs/>
        </w:rPr>
        <w:t>)</w:t>
      </w:r>
    </w:p>
    <w:p w14:paraId="0F10B4D0" w14:textId="77777777" w:rsidR="0041037A" w:rsidRPr="00C06DDE" w:rsidRDefault="0041037A" w:rsidP="008565FA">
      <w:pPr>
        <w:pStyle w:val="where"/>
      </w:pPr>
      <w:r w:rsidRPr="00C06DDE">
        <w:t>where:</w:t>
      </w:r>
    </w:p>
    <w:p w14:paraId="0EF54FA1" w14:textId="77777777" w:rsidR="0041037A" w:rsidRPr="00C06DDE" w:rsidRDefault="0041037A" w:rsidP="008565FA">
      <w:pPr>
        <w:pStyle w:val="NormalText"/>
      </w:pPr>
      <w:r w:rsidRPr="00C06DDE">
        <w:lastRenderedPageBreak/>
        <w:tab/>
      </w:r>
      <w:r w:rsidRPr="00C06DDE">
        <w:rPr>
          <w:iCs/>
        </w:rPr>
        <w:t>A</w:t>
      </w:r>
      <w:r w:rsidRPr="00C06DDE">
        <w:rPr>
          <w:iCs/>
          <w:vertAlign w:val="subscript"/>
        </w:rPr>
        <w:t>s</w:t>
      </w:r>
      <w:r w:rsidRPr="00C06DDE">
        <w:tab/>
        <w:t>=</w:t>
      </w:r>
      <w:r w:rsidRPr="00C06DDE">
        <w:tab/>
        <w:t>sediment area, m</w:t>
      </w:r>
      <w:r w:rsidRPr="00C06DDE">
        <w:rPr>
          <w:vertAlign w:val="superscript"/>
        </w:rPr>
        <w:t>2</w:t>
      </w:r>
    </w:p>
    <w:p w14:paraId="73FC9293" w14:textId="77777777" w:rsidR="0041037A" w:rsidRPr="00C06DDE" w:rsidRDefault="0041037A" w:rsidP="007552CD">
      <w:pPr>
        <w:pStyle w:val="variabledefinitionChar"/>
      </w:pPr>
      <w:r w:rsidRPr="00C06DDE">
        <w:tab/>
      </w:r>
      <w:r w:rsidRPr="00C06DDE">
        <w:rPr>
          <w:i/>
          <w:iCs/>
        </w:rPr>
        <w:sym w:font="Symbol" w:char="F067"/>
      </w:r>
      <w:r w:rsidRPr="00C06DDE">
        <w:rPr>
          <w:i/>
          <w:iCs/>
          <w:vertAlign w:val="subscript"/>
        </w:rPr>
        <w:t>OM</w:t>
      </w:r>
      <w:r w:rsidRPr="00C06DDE">
        <w:tab/>
        <w:t>=</w:t>
      </w:r>
      <w:r w:rsidRPr="00C06DDE">
        <w:tab/>
        <w:t>temperature rate multiplier</w:t>
      </w:r>
    </w:p>
    <w:p w14:paraId="3B900F5B" w14:textId="77777777" w:rsidR="0041037A" w:rsidRPr="00C06DDE" w:rsidRDefault="0041037A" w:rsidP="008565FA">
      <w:pPr>
        <w:pStyle w:val="NormalText"/>
      </w:pPr>
      <w:r w:rsidRPr="00C06DDE">
        <w:tab/>
      </w:r>
      <w:r w:rsidRPr="00C06DDE">
        <w:rPr>
          <w:iCs/>
        </w:rPr>
        <w:sym w:font="Symbol" w:char="F077"/>
      </w:r>
      <w:r w:rsidRPr="00C06DDE">
        <w:rPr>
          <w:iCs/>
          <w:vertAlign w:val="subscript"/>
        </w:rPr>
        <w:t>Fe</w:t>
      </w:r>
      <w:r w:rsidRPr="00C06DDE">
        <w:tab/>
        <w:t>=</w:t>
      </w:r>
      <w:r w:rsidRPr="00C06DDE">
        <w:tab/>
        <w:t xml:space="preserve">settling velocity, m </w:t>
      </w:r>
      <w:proofErr w:type="gramStart"/>
      <w:r w:rsidRPr="00C06DDE">
        <w:t>sec</w:t>
      </w:r>
      <w:r w:rsidRPr="00C06DDE">
        <w:rPr>
          <w:vertAlign w:val="superscript"/>
        </w:rPr>
        <w:t>-1</w:t>
      </w:r>
      <w:proofErr w:type="gramEnd"/>
    </w:p>
    <w:p w14:paraId="20A9FCF0" w14:textId="77777777" w:rsidR="0041037A" w:rsidRPr="00C06DDE" w:rsidRDefault="0041037A" w:rsidP="008565FA">
      <w:pPr>
        <w:pStyle w:val="NormalText"/>
        <w:rPr>
          <w:vertAlign w:val="superscript"/>
        </w:rPr>
      </w:pPr>
      <w:r w:rsidRPr="00C06DDE">
        <w:tab/>
      </w:r>
      <w:r w:rsidRPr="00C06DDE">
        <w:sym w:font="Symbol" w:char="F046"/>
      </w:r>
      <w:r w:rsidRPr="00C06DDE">
        <w:rPr>
          <w:iCs/>
          <w:vertAlign w:val="subscript"/>
        </w:rPr>
        <w:t>Fe</w:t>
      </w:r>
      <w:r w:rsidRPr="00C06DDE">
        <w:tab/>
        <w:t>=</w:t>
      </w:r>
      <w:r w:rsidRPr="00C06DDE">
        <w:tab/>
        <w:t>total iron concentration, g m</w:t>
      </w:r>
      <w:r w:rsidRPr="00C06DDE">
        <w:rPr>
          <w:vertAlign w:val="superscript"/>
        </w:rPr>
        <w:t>-3</w:t>
      </w:r>
    </w:p>
    <w:p w14:paraId="345945BA" w14:textId="77777777" w:rsidR="0041037A" w:rsidRPr="00C72B68" w:rsidRDefault="0041037A" w:rsidP="008565FA">
      <w:pPr>
        <w:pStyle w:val="NormalText"/>
      </w:pPr>
      <w:r w:rsidRPr="00C06DDE">
        <w:rPr>
          <w:vertAlign w:val="superscript"/>
        </w:rPr>
        <w:tab/>
      </w:r>
      <w:r w:rsidRPr="00C06DDE">
        <w:t>SOD</w:t>
      </w:r>
      <w:r w:rsidRPr="00C06DDE">
        <w:tab/>
        <w:t>=</w:t>
      </w:r>
      <w:r w:rsidRPr="00C06DDE">
        <w:tab/>
        <w:t>sediment oxygen demand, g m</w:t>
      </w:r>
      <w:r w:rsidRPr="00C06DDE">
        <w:rPr>
          <w:vertAlign w:val="superscript"/>
        </w:rPr>
        <w:t>-2</w:t>
      </w:r>
      <w:r w:rsidRPr="00C06DDE">
        <w:t xml:space="preserve"> sec</w:t>
      </w:r>
      <w:r w:rsidRPr="00C06DDE">
        <w:rPr>
          <w:vertAlign w:val="superscript"/>
        </w:rPr>
        <w:t>-1</w:t>
      </w:r>
      <w:r w:rsidRPr="00C06DDE">
        <w:t>.</w:t>
      </w:r>
    </w:p>
    <w:p w14:paraId="5FD4AF6F" w14:textId="77777777" w:rsidR="0041037A" w:rsidRPr="00B7030B" w:rsidRDefault="0041037A" w:rsidP="007552CD">
      <w:pPr>
        <w:pStyle w:val="Heading2"/>
      </w:pPr>
      <w:bookmarkStart w:id="649" w:name="_Dissolved_Oxygen"/>
      <w:bookmarkStart w:id="650" w:name="_Toc2506314"/>
      <w:bookmarkStart w:id="651" w:name="_Toc48573656"/>
      <w:bookmarkEnd w:id="649"/>
      <w:r w:rsidRPr="00B7030B">
        <w:t>Dissolved Oxygen</w:t>
      </w:r>
      <w:bookmarkEnd w:id="650"/>
      <w:bookmarkEnd w:id="651"/>
    </w:p>
    <w:p w14:paraId="7D5B1E5F" w14:textId="32D77981" w:rsidR="0041037A" w:rsidRPr="00C06DDE" w:rsidRDefault="0041037A" w:rsidP="007552CD">
      <w:pPr>
        <w:pStyle w:val="BodyText"/>
      </w:pPr>
      <w:r w:rsidRPr="00C06DDE">
        <w:t xml:space="preserve">Oxygen is one of the most important elements in aquatic ecosystems.  It is essential for higher forms of life, controls many chemical reactions through oxidation, and </w:t>
      </w:r>
      <w:r w:rsidR="00543B38">
        <w:t xml:space="preserve">serves as </w:t>
      </w:r>
      <w:r w:rsidRPr="00C06DDE">
        <w:t>a surrogate variable indicat</w:t>
      </w:r>
      <w:r w:rsidRPr="00C06DDE">
        <w:softHyphen/>
        <w:t>ing the general health of aquatic systems.</w:t>
      </w:r>
    </w:p>
    <w:p w14:paraId="2BA915AE" w14:textId="77777777" w:rsidR="0041037A" w:rsidRPr="00C06DDE" w:rsidRDefault="0041037A" w:rsidP="007552CD">
      <w:pPr>
        <w:pStyle w:val="BodyText"/>
      </w:pPr>
      <w:r w:rsidRPr="008565FA">
        <w:rPr>
          <w:b/>
          <w:bCs/>
        </w:rPr>
        <w:t>CE</w:t>
      </w:r>
      <w:r w:rsidRPr="008565FA">
        <w:rPr>
          <w:b/>
          <w:bCs/>
        </w:rPr>
        <w:noBreakHyphen/>
        <w:t>QUAL</w:t>
      </w:r>
      <w:r w:rsidRPr="008565FA">
        <w:rPr>
          <w:b/>
          <w:bCs/>
        </w:rPr>
        <w:noBreakHyphen/>
        <w:t>W2</w:t>
      </w:r>
      <w:r w:rsidRPr="00C06DDE">
        <w:t xml:space="preserve"> includes both aerobic and anaerobic processes.  The ability to model anaerobic periods is important since it provides information on potential problems with water quality.  Simulations can be used to identify possibili</w:t>
      </w:r>
      <w:r w:rsidRPr="00C06DDE">
        <w:softHyphen/>
        <w:t xml:space="preserve">ties for both </w:t>
      </w:r>
      <w:proofErr w:type="spellStart"/>
      <w:r w:rsidRPr="00C06DDE">
        <w:t>metalimnetic</w:t>
      </w:r>
      <w:proofErr w:type="spellEnd"/>
      <w:r w:rsidRPr="00C06DDE">
        <w:t xml:space="preserve"> and hypolimnetic oxygen depletion and its impact on various water control manage</w:t>
      </w:r>
      <w:r w:rsidRPr="00C06DDE">
        <w:softHyphen/>
        <w:t>ment alternatives.  If a single variable were to be measured in aquatic systems that would provide maximum information about the system state, it would be dissolved oxygen.</w:t>
      </w:r>
    </w:p>
    <w:p w14:paraId="10B16EBC" w14:textId="77777777" w:rsidR="0041037A" w:rsidRPr="00B7030B" w:rsidRDefault="00C8543B">
      <w:pPr>
        <w:pStyle w:val="Diagram"/>
        <w:rPr>
          <w:rFonts w:asciiTheme="minorHAnsi" w:hAnsiTheme="minorHAnsi"/>
        </w:rPr>
      </w:pPr>
      <w:r>
        <w:rPr>
          <w:rFonts w:asciiTheme="minorHAnsi" w:hAnsiTheme="minorHAnsi"/>
          <w:noProof/>
        </w:rPr>
        <w:drawing>
          <wp:inline distT="0" distB="0" distL="0" distR="0" wp14:anchorId="493F9B0C" wp14:editId="64327A02">
            <wp:extent cx="3641829" cy="2606256"/>
            <wp:effectExtent l="0" t="0" r="3175"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
                    <pic:cNvPicPr>
                      <a:picLocks noChangeAspect="1" noChangeArrowheads="1"/>
                    </pic:cNvPicPr>
                  </pic:nvPicPr>
                  <pic:blipFill>
                    <a:blip r:embed="rId417" cstate="print">
                      <a:extLst>
                        <a:ext uri="{28A0092B-C50C-407E-A947-70E740481C1C}">
                          <a14:useLocalDpi xmlns:a14="http://schemas.microsoft.com/office/drawing/2010/main" val="0"/>
                        </a:ext>
                      </a:extLst>
                    </a:blip>
                    <a:srcRect/>
                    <a:stretch>
                      <a:fillRect/>
                    </a:stretch>
                  </pic:blipFill>
                  <pic:spPr bwMode="auto">
                    <a:xfrm>
                      <a:off x="0" y="0"/>
                      <a:ext cx="3681465" cy="2634621"/>
                    </a:xfrm>
                    <a:prstGeom prst="rect">
                      <a:avLst/>
                    </a:prstGeom>
                    <a:noFill/>
                  </pic:spPr>
                </pic:pic>
              </a:graphicData>
            </a:graphic>
          </wp:inline>
        </w:drawing>
      </w:r>
    </w:p>
    <w:p w14:paraId="5B352255" w14:textId="0F5D1552" w:rsidR="00543B38" w:rsidRDefault="0041037A" w:rsidP="008565FA">
      <w:pPr>
        <w:pStyle w:val="Figurecaption"/>
      </w:pPr>
      <w:bookmarkStart w:id="652" w:name="_Ref532635597"/>
      <w:bookmarkStart w:id="653" w:name="_Toc48573800"/>
      <w:r w:rsidRPr="00C06DDE">
        <w:t xml:space="preserve">Figure </w:t>
      </w:r>
      <w:r w:rsidR="00000000">
        <w:fldChar w:fldCharType="begin"/>
      </w:r>
      <w:r w:rsidR="00000000">
        <w:instrText xml:space="preserve"> SEQ Figure \* ARABIC  </w:instrText>
      </w:r>
      <w:r w:rsidR="00000000">
        <w:fldChar w:fldCharType="separate"/>
      </w:r>
      <w:r w:rsidR="00A95042">
        <w:rPr>
          <w:noProof/>
        </w:rPr>
        <w:t>88</w:t>
      </w:r>
      <w:r w:rsidR="00000000">
        <w:rPr>
          <w:noProof/>
        </w:rPr>
        <w:fldChar w:fldCharType="end"/>
      </w:r>
      <w:bookmarkEnd w:id="652"/>
      <w:r w:rsidRPr="00C06DDE">
        <w:t>.  Internal flux between dissolved oxygen and other compartments.</w:t>
      </w:r>
      <w:bookmarkEnd w:id="653"/>
    </w:p>
    <w:p w14:paraId="34D6C7C9" w14:textId="7F7F8C45" w:rsidR="0041037A" w:rsidRPr="00C06DDE" w:rsidRDefault="0041037A" w:rsidP="00C012E8">
      <w:pPr>
        <w:pStyle w:val="BodyText"/>
      </w:pPr>
      <w:r w:rsidRPr="00C06DDE">
        <w:t xml:space="preserve">Referring to </w:t>
      </w:r>
      <w:r w:rsidR="003B7E39" w:rsidRPr="00C06DDE">
        <w:fldChar w:fldCharType="begin"/>
      </w:r>
      <w:r w:rsidR="003B7E39" w:rsidRPr="00C06DDE">
        <w:instrText xml:space="preserve"> REF _Ref532635597 \h  \* MERGEFORMAT </w:instrText>
      </w:r>
      <w:r w:rsidR="003B7E39" w:rsidRPr="00C06DDE">
        <w:fldChar w:fldCharType="separate"/>
      </w:r>
      <w:r w:rsidR="00A95042" w:rsidRPr="00A95042">
        <w:rPr>
          <w:rStyle w:val="Figurehyperlink"/>
        </w:rPr>
        <w:t>Figure 88</w:t>
      </w:r>
      <w:r w:rsidR="003B7E39" w:rsidRPr="00C06DDE">
        <w:fldChar w:fldCharType="end"/>
      </w:r>
      <w:r w:rsidRPr="00C06DDE">
        <w:t>, the rate equation for dissolved oxygen is:</w:t>
      </w:r>
    </w:p>
    <w:p w14:paraId="2EBB351A" w14:textId="4DEC2DB6" w:rsidR="0041037A" w:rsidRPr="00B7030B" w:rsidRDefault="00E108E0">
      <w:pPr>
        <w:pStyle w:val="equation"/>
        <w:rPr>
          <w:rFonts w:asciiTheme="minorHAnsi" w:hAnsiTheme="minorHAnsi"/>
        </w:rPr>
      </w:pPr>
      <w:r w:rsidRPr="00E108E0">
        <w:rPr>
          <w:rFonts w:asciiTheme="minorHAnsi" w:hAnsiTheme="minorHAnsi"/>
          <w:noProof/>
          <w:position w:val="-216"/>
        </w:rPr>
        <w:object w:dxaOrig="8220" w:dyaOrig="4440" w14:anchorId="4D0312F1">
          <v:shape id="_x0000_i1114" type="#_x0000_t75" alt="" style="width:341.7pt;height:195.8pt;mso-width-percent:0;mso-height-percent:0;mso-width-percent:0;mso-height-percent:0" o:ole="" fillcolor="window">
            <v:imagedata r:id="rId418" o:title=""/>
          </v:shape>
          <o:OLEObject Type="Embed" ProgID="Equation.3" ShapeID="_x0000_i1114" DrawAspect="Content" ObjectID="_1721314873" r:id="rId419"/>
        </w:object>
      </w:r>
      <w:r w:rsidR="0041037A" w:rsidRPr="00B7030B">
        <w:rPr>
          <w:rFonts w:asciiTheme="minorHAnsi" w:hAnsiTheme="minorHAnsi"/>
        </w:rPr>
        <w:tab/>
      </w:r>
      <w:r w:rsidR="0041037A"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115</w:t>
      </w:r>
      <w:r w:rsidR="00A41B27">
        <w:rPr>
          <w:rFonts w:asciiTheme="minorHAnsi" w:hAnsiTheme="minorHAnsi"/>
          <w:b/>
          <w:bCs/>
        </w:rPr>
        <w:fldChar w:fldCharType="end"/>
      </w:r>
      <w:r w:rsidR="0041037A" w:rsidRPr="00B7030B">
        <w:rPr>
          <w:rFonts w:asciiTheme="minorHAnsi" w:hAnsiTheme="minorHAnsi"/>
          <w:b/>
          <w:bCs/>
        </w:rPr>
        <w:t>)</w:t>
      </w:r>
    </w:p>
    <w:p w14:paraId="5EF0F113" w14:textId="77777777" w:rsidR="007F5AC7" w:rsidRPr="00DE7D79" w:rsidRDefault="0041037A" w:rsidP="008565FA">
      <w:pPr>
        <w:pStyle w:val="where"/>
      </w:pPr>
      <w:r w:rsidRPr="00DE7D79">
        <w:t>where:</w:t>
      </w:r>
    </w:p>
    <w:p w14:paraId="5C5D3C71" w14:textId="01079AE6" w:rsidR="0041037A" w:rsidRPr="00DE7D79" w:rsidRDefault="0041037A" w:rsidP="00127D1D">
      <w:pPr>
        <w:pStyle w:val="BodyText"/>
        <w:spacing w:after="0"/>
      </w:pPr>
      <w:r w:rsidRPr="00DE7D79">
        <w:tab/>
      </w:r>
      <w:r w:rsidRPr="00DE7D79">
        <w:rPr>
          <w:i/>
          <w:iCs/>
        </w:rPr>
        <w:sym w:font="Symbol" w:char="F064"/>
      </w:r>
      <w:proofErr w:type="spellStart"/>
      <w:r w:rsidRPr="00DE7D79">
        <w:rPr>
          <w:i/>
          <w:iCs/>
          <w:vertAlign w:val="subscript"/>
        </w:rPr>
        <w:t>OM</w:t>
      </w:r>
      <w:r w:rsidR="007F5AC7" w:rsidRPr="00DE7D79">
        <w:rPr>
          <w:i/>
          <w:iCs/>
          <w:vertAlign w:val="subscript"/>
        </w:rPr>
        <w:t>a</w:t>
      </w:r>
      <w:proofErr w:type="spellEnd"/>
      <w:r w:rsidRPr="00DE7D79">
        <w:tab/>
        <w:t>=</w:t>
      </w:r>
      <w:r w:rsidR="007F5AC7" w:rsidRPr="00DE7D79">
        <w:t xml:space="preserve"> </w:t>
      </w:r>
      <w:r w:rsidRPr="00DE7D79">
        <w:t xml:space="preserve">oxygen stoichiometric coefficient for </w:t>
      </w:r>
      <w:r w:rsidR="007F5AC7" w:rsidRPr="00DE7D79">
        <w:t xml:space="preserve">algal </w:t>
      </w:r>
      <w:r w:rsidRPr="00DE7D79">
        <w:t>organic matter</w:t>
      </w:r>
    </w:p>
    <w:p w14:paraId="7FE4B362" w14:textId="77777777" w:rsidR="007F5AC7" w:rsidRPr="00DE7D79" w:rsidRDefault="007F5AC7" w:rsidP="008565FA">
      <w:pPr>
        <w:pStyle w:val="variabledefinitionChar"/>
      </w:pPr>
      <w:r w:rsidRPr="00DE7D79">
        <w:tab/>
      </w:r>
      <w:r w:rsidRPr="00DE7D79">
        <w:rPr>
          <w:i/>
          <w:iCs/>
        </w:rPr>
        <w:sym w:font="Symbol" w:char="F064"/>
      </w:r>
      <w:proofErr w:type="spellStart"/>
      <w:r w:rsidRPr="00DE7D79">
        <w:rPr>
          <w:i/>
          <w:iCs/>
          <w:vertAlign w:val="subscript"/>
        </w:rPr>
        <w:t>OMe</w:t>
      </w:r>
      <w:proofErr w:type="spellEnd"/>
      <w:r w:rsidRPr="00DE7D79">
        <w:tab/>
        <w:t>=</w:t>
      </w:r>
      <w:r w:rsidRPr="00DE7D79">
        <w:tab/>
        <w:t xml:space="preserve">oxygen stoichiometric coefficient for </w:t>
      </w:r>
      <w:r w:rsidR="00DE7D79">
        <w:t>periphyton/</w:t>
      </w:r>
      <w:proofErr w:type="spellStart"/>
      <w:r w:rsidRPr="00DE7D79">
        <w:t>epiphyton</w:t>
      </w:r>
      <w:proofErr w:type="spellEnd"/>
      <w:r w:rsidRPr="00DE7D79">
        <w:t xml:space="preserve"> organic matter</w:t>
      </w:r>
    </w:p>
    <w:p w14:paraId="03C2ABDE" w14:textId="77777777" w:rsidR="00CE3365" w:rsidRPr="00DE7D79" w:rsidRDefault="00CE3365" w:rsidP="008565FA">
      <w:pPr>
        <w:pStyle w:val="variabledefinitionChar"/>
      </w:pPr>
      <w:r w:rsidRPr="00DE7D79">
        <w:tab/>
      </w:r>
      <w:r w:rsidRPr="00DE7D79">
        <w:rPr>
          <w:i/>
          <w:iCs/>
        </w:rPr>
        <w:sym w:font="Symbol" w:char="F064"/>
      </w:r>
      <w:proofErr w:type="spellStart"/>
      <w:r w:rsidRPr="00DE7D79">
        <w:rPr>
          <w:i/>
          <w:iCs/>
          <w:vertAlign w:val="subscript"/>
        </w:rPr>
        <w:t>OMmac</w:t>
      </w:r>
      <w:proofErr w:type="spellEnd"/>
      <w:r w:rsidRPr="00DE7D79">
        <w:tab/>
        <w:t>=</w:t>
      </w:r>
      <w:r w:rsidRPr="00DE7D79">
        <w:tab/>
        <w:t>oxygen stoichiometric coefficient for macrophyte organic matter</w:t>
      </w:r>
    </w:p>
    <w:p w14:paraId="5E482176" w14:textId="77777777" w:rsidR="007F5AC7" w:rsidRPr="00DE7D79" w:rsidRDefault="007F5AC7" w:rsidP="008565FA">
      <w:pPr>
        <w:pStyle w:val="variabledefinitionChar"/>
      </w:pPr>
      <w:r w:rsidRPr="00DE7D79">
        <w:tab/>
      </w:r>
      <w:r w:rsidRPr="00DE7D79">
        <w:rPr>
          <w:i/>
          <w:iCs/>
        </w:rPr>
        <w:sym w:font="Symbol" w:char="F064"/>
      </w:r>
      <w:r w:rsidRPr="00DE7D79">
        <w:rPr>
          <w:i/>
          <w:iCs/>
          <w:vertAlign w:val="subscript"/>
        </w:rPr>
        <w:t>OM</w:t>
      </w:r>
      <w:r w:rsidRPr="00DE7D79">
        <w:tab/>
        <w:t>=</w:t>
      </w:r>
      <w:r w:rsidRPr="00DE7D79">
        <w:tab/>
        <w:t>oxygen stoichiometric coefficient for organic matter</w:t>
      </w:r>
    </w:p>
    <w:p w14:paraId="1038A674" w14:textId="77777777" w:rsidR="0041037A" w:rsidRPr="00DE7D79" w:rsidRDefault="0041037A" w:rsidP="008565FA">
      <w:pPr>
        <w:pStyle w:val="variabledefinitionChar"/>
      </w:pPr>
      <w:r w:rsidRPr="00DE7D79">
        <w:tab/>
      </w:r>
      <w:r w:rsidRPr="00DE7D79">
        <w:rPr>
          <w:i/>
          <w:iCs/>
        </w:rPr>
        <w:sym w:font="Symbol" w:char="F064"/>
      </w:r>
      <w:r w:rsidRPr="00DE7D79">
        <w:rPr>
          <w:i/>
          <w:iCs/>
          <w:vertAlign w:val="subscript"/>
        </w:rPr>
        <w:t>NH4</w:t>
      </w:r>
      <w:r w:rsidRPr="00DE7D79">
        <w:tab/>
        <w:t>=</w:t>
      </w:r>
      <w:r w:rsidRPr="00DE7D79">
        <w:tab/>
        <w:t>oxygen stoichiometric coefficient for nitrification</w:t>
      </w:r>
    </w:p>
    <w:p w14:paraId="685669E9" w14:textId="77777777" w:rsidR="0049142C" w:rsidRPr="00DE7D79" w:rsidRDefault="0049142C" w:rsidP="008565FA">
      <w:pPr>
        <w:pStyle w:val="variabledefinitionChar"/>
      </w:pPr>
      <w:r w:rsidRPr="00DE7D79">
        <w:rPr>
          <w:i/>
          <w:iCs/>
        </w:rPr>
        <w:tab/>
      </w:r>
      <w:r w:rsidRPr="00DE7D79">
        <w:rPr>
          <w:i/>
          <w:iCs/>
        </w:rPr>
        <w:sym w:font="Symbol" w:char="F064"/>
      </w:r>
      <w:r w:rsidRPr="00DE7D79">
        <w:rPr>
          <w:i/>
          <w:iCs/>
          <w:vertAlign w:val="subscript"/>
        </w:rPr>
        <w:t>Fe2-O2</w:t>
      </w:r>
      <w:r w:rsidRPr="00DE7D79">
        <w:tab/>
        <w:t>=</w:t>
      </w:r>
      <w:r w:rsidRPr="00DE7D79">
        <w:tab/>
        <w:t>oxygen stoichiometric coefficient for Fe</w:t>
      </w:r>
      <w:r w:rsidRPr="00DE7D79">
        <w:rPr>
          <w:vertAlign w:val="superscript"/>
        </w:rPr>
        <w:t>+2</w:t>
      </w:r>
    </w:p>
    <w:p w14:paraId="5629EB35" w14:textId="050CF0C5" w:rsidR="0049142C" w:rsidRPr="00DE7D79" w:rsidRDefault="0049142C" w:rsidP="008565FA">
      <w:pPr>
        <w:pStyle w:val="variabledefinitionChar"/>
      </w:pPr>
      <w:r w:rsidRPr="00DE7D79">
        <w:rPr>
          <w:i/>
          <w:iCs/>
        </w:rPr>
        <w:sym w:font="Symbol" w:char="F064"/>
      </w:r>
      <w:r w:rsidRPr="00DE7D79">
        <w:rPr>
          <w:i/>
          <w:iCs/>
          <w:vertAlign w:val="subscript"/>
        </w:rPr>
        <w:t>Mn2-O2</w:t>
      </w:r>
      <w:r w:rsidRPr="00DE7D79">
        <w:tab/>
      </w:r>
      <w:r w:rsidR="00543B38">
        <w:t xml:space="preserve">    </w:t>
      </w:r>
      <w:r w:rsidRPr="00DE7D79">
        <w:t>=</w:t>
      </w:r>
      <w:r w:rsidRPr="00DE7D79">
        <w:tab/>
        <w:t>oxygen stoichiometric coefficient for Mn</w:t>
      </w:r>
      <w:r w:rsidRPr="00DE7D79">
        <w:rPr>
          <w:vertAlign w:val="superscript"/>
        </w:rPr>
        <w:t>+2</w:t>
      </w:r>
    </w:p>
    <w:p w14:paraId="213128BF" w14:textId="77777777" w:rsidR="0049142C" w:rsidRPr="00DE7D79" w:rsidRDefault="0049142C" w:rsidP="008565FA">
      <w:pPr>
        <w:pStyle w:val="variabledefinitionChar"/>
      </w:pPr>
      <w:r w:rsidRPr="00DE7D79">
        <w:rPr>
          <w:i/>
          <w:iCs/>
        </w:rPr>
        <w:sym w:font="Symbol" w:char="F064"/>
      </w:r>
      <w:r w:rsidRPr="00DE7D79">
        <w:rPr>
          <w:i/>
          <w:iCs/>
          <w:vertAlign w:val="subscript"/>
        </w:rPr>
        <w:t>H2S-O2</w:t>
      </w:r>
      <w:r w:rsidRPr="00DE7D79">
        <w:tab/>
      </w:r>
      <w:r w:rsidRPr="00DE7D79">
        <w:tab/>
        <w:t>=</w:t>
      </w:r>
      <w:r w:rsidRPr="00DE7D79">
        <w:tab/>
        <w:t>oxygen stoichiometric coefficient for H</w:t>
      </w:r>
      <w:r w:rsidRPr="00DE7D79">
        <w:rPr>
          <w:vertAlign w:val="subscript"/>
        </w:rPr>
        <w:t>2</w:t>
      </w:r>
      <w:r w:rsidRPr="00DE7D79">
        <w:t>S</w:t>
      </w:r>
    </w:p>
    <w:p w14:paraId="75F4EEB7" w14:textId="77777777" w:rsidR="0049142C" w:rsidRPr="00DE7D79" w:rsidRDefault="0049142C" w:rsidP="008565FA">
      <w:pPr>
        <w:pStyle w:val="variabledefinitionChar"/>
      </w:pPr>
      <w:r w:rsidRPr="00DE7D79">
        <w:rPr>
          <w:i/>
          <w:iCs/>
        </w:rPr>
        <w:sym w:font="Symbol" w:char="F064"/>
      </w:r>
      <w:r w:rsidRPr="00DE7D79">
        <w:rPr>
          <w:i/>
          <w:iCs/>
          <w:vertAlign w:val="subscript"/>
        </w:rPr>
        <w:t>CH4-O2</w:t>
      </w:r>
      <w:r w:rsidRPr="00DE7D79">
        <w:rPr>
          <w:i/>
          <w:iCs/>
          <w:vertAlign w:val="subscript"/>
        </w:rPr>
        <w:tab/>
      </w:r>
      <w:r w:rsidRPr="00DE7D79">
        <w:tab/>
        <w:t>=</w:t>
      </w:r>
      <w:r w:rsidRPr="00DE7D79">
        <w:tab/>
        <w:t>oxygen stoichiometric coefficient for CH</w:t>
      </w:r>
      <w:r w:rsidRPr="00DE7D79">
        <w:rPr>
          <w:vertAlign w:val="subscript"/>
        </w:rPr>
        <w:t>4</w:t>
      </w:r>
    </w:p>
    <w:p w14:paraId="5076DFAF" w14:textId="77777777" w:rsidR="005B5EE7" w:rsidRPr="00DE7D79" w:rsidRDefault="005B5EE7" w:rsidP="008565FA">
      <w:pPr>
        <w:pStyle w:val="variabledefinitionChar"/>
      </w:pPr>
      <w:r w:rsidRPr="00DE7D79">
        <w:rPr>
          <w:i/>
          <w:iCs/>
        </w:rPr>
        <w:sym w:font="Symbol" w:char="F064"/>
      </w:r>
      <w:proofErr w:type="spellStart"/>
      <w:r w:rsidRPr="00DE7D79">
        <w:rPr>
          <w:i/>
          <w:iCs/>
          <w:vertAlign w:val="subscript"/>
        </w:rPr>
        <w:t>OMzoo</w:t>
      </w:r>
      <w:proofErr w:type="spellEnd"/>
      <w:r w:rsidRPr="00DE7D79">
        <w:tab/>
      </w:r>
      <w:r w:rsidR="0049142C" w:rsidRPr="00DE7D79">
        <w:tab/>
      </w:r>
      <w:r w:rsidRPr="00DE7D79">
        <w:t>=</w:t>
      </w:r>
      <w:r w:rsidRPr="00DE7D79">
        <w:tab/>
        <w:t>oxygen stoichiometric coefficient for zooplankton</w:t>
      </w:r>
    </w:p>
    <w:p w14:paraId="7B702A7E" w14:textId="77777777" w:rsidR="0041037A" w:rsidRPr="00DE7D79" w:rsidRDefault="0041037A" w:rsidP="00B6554A">
      <w:pPr>
        <w:pStyle w:val="variabledefinitionChar"/>
      </w:pPr>
      <w:r w:rsidRPr="00DE7D79">
        <w:tab/>
      </w:r>
      <w:r w:rsidRPr="00DE7D79">
        <w:rPr>
          <w:i/>
          <w:iCs/>
        </w:rPr>
        <w:sym w:font="Symbol" w:char="F067"/>
      </w:r>
      <w:r w:rsidRPr="00DE7D79">
        <w:rPr>
          <w:i/>
          <w:iCs/>
          <w:vertAlign w:val="subscript"/>
        </w:rPr>
        <w:t>NH4</w:t>
      </w:r>
      <w:r w:rsidRPr="00DE7D79">
        <w:tab/>
        <w:t>=</w:t>
      </w:r>
      <w:r w:rsidRPr="00DE7D79">
        <w:tab/>
        <w:t>temperature rate multiplier for nitrification</w:t>
      </w:r>
    </w:p>
    <w:p w14:paraId="191B0F86" w14:textId="77777777" w:rsidR="0041037A" w:rsidRPr="00DE7D79" w:rsidRDefault="0041037A" w:rsidP="00B6554A">
      <w:pPr>
        <w:pStyle w:val="variabledefinitionChar"/>
      </w:pPr>
      <w:r w:rsidRPr="00DE7D79">
        <w:tab/>
      </w:r>
      <w:r w:rsidRPr="00DE7D79">
        <w:rPr>
          <w:i/>
          <w:iCs/>
        </w:rPr>
        <w:sym w:font="Symbol" w:char="F067"/>
      </w:r>
      <w:r w:rsidRPr="00DE7D79">
        <w:rPr>
          <w:i/>
          <w:iCs/>
          <w:vertAlign w:val="subscript"/>
        </w:rPr>
        <w:t>OM</w:t>
      </w:r>
      <w:r w:rsidRPr="00DE7D79">
        <w:tab/>
        <w:t>=</w:t>
      </w:r>
      <w:r w:rsidRPr="00DE7D79">
        <w:tab/>
        <w:t>temperature rate multiplier for organic matter decay</w:t>
      </w:r>
    </w:p>
    <w:p w14:paraId="3E2F42F3" w14:textId="77777777" w:rsidR="005B5EE7" w:rsidRPr="00DE7D79" w:rsidRDefault="005B5EE7" w:rsidP="00B6554A">
      <w:pPr>
        <w:pStyle w:val="variabledefinitionChar"/>
      </w:pPr>
      <w:r w:rsidRPr="00DE7D79">
        <w:tab/>
      </w:r>
      <w:r w:rsidRPr="00DE7D79">
        <w:rPr>
          <w:i/>
          <w:iCs/>
        </w:rPr>
        <w:sym w:font="Symbol" w:char="F067"/>
      </w:r>
      <w:r w:rsidRPr="00DE7D79">
        <w:rPr>
          <w:i/>
          <w:iCs/>
          <w:vertAlign w:val="subscript"/>
        </w:rPr>
        <w:t>zoo</w:t>
      </w:r>
      <w:r w:rsidRPr="00DE7D79">
        <w:tab/>
        <w:t>=</w:t>
      </w:r>
      <w:r w:rsidRPr="00DE7D79">
        <w:tab/>
        <w:t>temperature rate multiplier for zooplankton</w:t>
      </w:r>
    </w:p>
    <w:p w14:paraId="362831C1" w14:textId="77777777" w:rsidR="0041037A" w:rsidRPr="00DE7D79" w:rsidRDefault="0041037A" w:rsidP="007552CD">
      <w:pPr>
        <w:pStyle w:val="variabledefinitionChar"/>
      </w:pPr>
      <w:r w:rsidRPr="00DE7D79">
        <w:tab/>
      </w:r>
      <w:r w:rsidRPr="00DE7D79">
        <w:rPr>
          <w:i/>
          <w:iCs/>
        </w:rPr>
        <w:t>R</w:t>
      </w:r>
      <w:r w:rsidRPr="00DE7D79">
        <w:rPr>
          <w:i/>
          <w:iCs/>
          <w:vertAlign w:val="subscript"/>
        </w:rPr>
        <w:t>BOD</w:t>
      </w:r>
      <w:r w:rsidRPr="00DE7D79">
        <w:tab/>
        <w:t>=</w:t>
      </w:r>
      <w:r w:rsidRPr="00DE7D79">
        <w:tab/>
        <w:t>conversion from CBOD in the model to CBOD ultimate</w:t>
      </w:r>
    </w:p>
    <w:p w14:paraId="3F098BE9" w14:textId="77777777" w:rsidR="0041037A" w:rsidRPr="00DE7D79" w:rsidRDefault="0041037A" w:rsidP="007552CD">
      <w:pPr>
        <w:pStyle w:val="variabledefinitionChar"/>
      </w:pPr>
      <w:r w:rsidRPr="00DE7D79">
        <w:tab/>
      </w:r>
      <w:r w:rsidRPr="00DE7D79">
        <w:sym w:font="Symbol" w:char="F051"/>
      </w:r>
      <w:r w:rsidRPr="00DE7D79">
        <w:tab/>
        <w:t>=</w:t>
      </w:r>
      <w:r w:rsidRPr="00DE7D79">
        <w:tab/>
        <w:t>BOD temperature rate multiplier</w:t>
      </w:r>
    </w:p>
    <w:p w14:paraId="6C493877" w14:textId="77777777" w:rsidR="0041037A" w:rsidRPr="00DE7D79" w:rsidRDefault="0041037A" w:rsidP="008565FA">
      <w:pPr>
        <w:pStyle w:val="NormalText"/>
      </w:pPr>
      <w:r w:rsidRPr="00DE7D79">
        <w:tab/>
        <w:t>V</w:t>
      </w:r>
      <w:r w:rsidRPr="00DE7D79">
        <w:tab/>
        <w:t>=</w:t>
      </w:r>
      <w:r w:rsidRPr="00DE7D79">
        <w:tab/>
        <w:t>volume of computational cell, m</w:t>
      </w:r>
      <w:r w:rsidRPr="00DE7D79">
        <w:rPr>
          <w:vertAlign w:val="superscript"/>
        </w:rPr>
        <w:t>3</w:t>
      </w:r>
    </w:p>
    <w:p w14:paraId="500830BB" w14:textId="77777777" w:rsidR="0041037A" w:rsidRPr="00DE7D79" w:rsidRDefault="0041037A" w:rsidP="008565FA">
      <w:pPr>
        <w:pStyle w:val="NormalText"/>
      </w:pPr>
      <w:r w:rsidRPr="00DE7D79">
        <w:tab/>
        <w:t>T</w:t>
      </w:r>
      <w:r w:rsidRPr="00DE7D79">
        <w:tab/>
        <w:t>=</w:t>
      </w:r>
      <w:r w:rsidRPr="00DE7D79">
        <w:tab/>
        <w:t xml:space="preserve">temperature, </w:t>
      </w:r>
      <w:r w:rsidRPr="00DE7D79">
        <w:sym w:font="Symbol" w:char="F0B0"/>
      </w:r>
      <w:r w:rsidRPr="00DE7D79">
        <w:t>C</w:t>
      </w:r>
    </w:p>
    <w:p w14:paraId="65424761" w14:textId="77777777" w:rsidR="0041037A" w:rsidRPr="00DE7D79" w:rsidRDefault="0041037A" w:rsidP="008565FA">
      <w:pPr>
        <w:pStyle w:val="NormalText"/>
      </w:pPr>
      <w:r w:rsidRPr="00DE7D79">
        <w:tab/>
      </w:r>
      <w:proofErr w:type="spellStart"/>
      <w:r w:rsidRPr="00DE7D79">
        <w:rPr>
          <w:iCs/>
        </w:rPr>
        <w:t>A</w:t>
      </w:r>
      <w:r w:rsidRPr="00DE7D79">
        <w:rPr>
          <w:iCs/>
          <w:vertAlign w:val="subscript"/>
        </w:rPr>
        <w:t>sed</w:t>
      </w:r>
      <w:proofErr w:type="spellEnd"/>
      <w:r w:rsidRPr="00DE7D79">
        <w:tab/>
        <w:t>=</w:t>
      </w:r>
      <w:r w:rsidRPr="00DE7D79">
        <w:tab/>
        <w:t>sediment surface area, m</w:t>
      </w:r>
      <w:r w:rsidRPr="00DE7D79">
        <w:rPr>
          <w:vertAlign w:val="superscript"/>
        </w:rPr>
        <w:t>2</w:t>
      </w:r>
    </w:p>
    <w:p w14:paraId="3AB93F16" w14:textId="77777777" w:rsidR="0041037A" w:rsidRPr="00DE7D79" w:rsidRDefault="0041037A" w:rsidP="008565FA">
      <w:pPr>
        <w:pStyle w:val="NormalText"/>
      </w:pPr>
      <w:r w:rsidRPr="00DE7D79">
        <w:tab/>
      </w:r>
      <w:proofErr w:type="spellStart"/>
      <w:r w:rsidRPr="00DE7D79">
        <w:rPr>
          <w:iCs/>
        </w:rPr>
        <w:t>A</w:t>
      </w:r>
      <w:r w:rsidRPr="00DE7D79">
        <w:rPr>
          <w:iCs/>
          <w:vertAlign w:val="subscript"/>
        </w:rPr>
        <w:t>sur</w:t>
      </w:r>
      <w:proofErr w:type="spellEnd"/>
      <w:r w:rsidRPr="00DE7D79">
        <w:tab/>
        <w:t>=</w:t>
      </w:r>
      <w:r w:rsidRPr="00DE7D79">
        <w:tab/>
        <w:t>water surface area, m</w:t>
      </w:r>
      <w:r w:rsidRPr="00DE7D79">
        <w:rPr>
          <w:vertAlign w:val="superscript"/>
        </w:rPr>
        <w:t>2</w:t>
      </w:r>
    </w:p>
    <w:p w14:paraId="6FB60994" w14:textId="77777777" w:rsidR="0041037A" w:rsidRPr="00DE7D79" w:rsidRDefault="0041037A" w:rsidP="008565FA">
      <w:pPr>
        <w:pStyle w:val="NormalText"/>
      </w:pPr>
      <w:r w:rsidRPr="00DE7D79">
        <w:rPr>
          <w:iCs/>
        </w:rPr>
        <w:tab/>
      </w:r>
      <w:proofErr w:type="spellStart"/>
      <w:r w:rsidRPr="00DE7D79">
        <w:rPr>
          <w:iCs/>
        </w:rPr>
        <w:t>K</w:t>
      </w:r>
      <w:r w:rsidRPr="00DE7D79">
        <w:rPr>
          <w:iCs/>
          <w:vertAlign w:val="subscript"/>
        </w:rPr>
        <w:t>ag</w:t>
      </w:r>
      <w:proofErr w:type="spellEnd"/>
      <w:r w:rsidRPr="00DE7D79">
        <w:tab/>
        <w:t>=</w:t>
      </w:r>
      <w:r w:rsidRPr="00DE7D79">
        <w:tab/>
        <w:t xml:space="preserve">algal growth rate, </w:t>
      </w:r>
      <w:proofErr w:type="gramStart"/>
      <w:r w:rsidRPr="00DE7D79">
        <w:t>sec</w:t>
      </w:r>
      <w:r w:rsidRPr="00DE7D79">
        <w:rPr>
          <w:vertAlign w:val="superscript"/>
        </w:rPr>
        <w:t>-1</w:t>
      </w:r>
      <w:proofErr w:type="gramEnd"/>
      <w:r w:rsidRPr="00DE7D79">
        <w:t xml:space="preserve"> </w:t>
      </w:r>
    </w:p>
    <w:p w14:paraId="359A63C2" w14:textId="77777777" w:rsidR="0041037A" w:rsidRPr="00DE7D79" w:rsidRDefault="0041037A" w:rsidP="008565FA">
      <w:pPr>
        <w:pStyle w:val="NormalText"/>
        <w:rPr>
          <w:vertAlign w:val="superscript"/>
        </w:rPr>
      </w:pPr>
      <w:r w:rsidRPr="00DE7D79">
        <w:tab/>
      </w:r>
      <w:r w:rsidRPr="00DE7D79">
        <w:rPr>
          <w:iCs/>
        </w:rPr>
        <w:t>K</w:t>
      </w:r>
      <w:r w:rsidRPr="00DE7D79">
        <w:rPr>
          <w:iCs/>
          <w:vertAlign w:val="subscript"/>
        </w:rPr>
        <w:t>ar</w:t>
      </w:r>
      <w:r w:rsidRPr="00DE7D79">
        <w:tab/>
        <w:t>=</w:t>
      </w:r>
      <w:r w:rsidRPr="00DE7D79">
        <w:tab/>
        <w:t xml:space="preserve">algal dark respiration rate, </w:t>
      </w:r>
      <w:proofErr w:type="gramStart"/>
      <w:r w:rsidRPr="00DE7D79">
        <w:t>sec</w:t>
      </w:r>
      <w:r w:rsidRPr="00DE7D79">
        <w:rPr>
          <w:vertAlign w:val="superscript"/>
        </w:rPr>
        <w:t>-1</w:t>
      </w:r>
      <w:proofErr w:type="gramEnd"/>
    </w:p>
    <w:p w14:paraId="7EF1E004" w14:textId="77777777" w:rsidR="0041037A" w:rsidRPr="00DE7D79" w:rsidRDefault="0041037A" w:rsidP="008565FA">
      <w:pPr>
        <w:pStyle w:val="NormalText"/>
      </w:pPr>
      <w:r w:rsidRPr="00DE7D79">
        <w:tab/>
      </w:r>
      <w:r w:rsidRPr="00DE7D79">
        <w:rPr>
          <w:iCs/>
        </w:rPr>
        <w:t>K</w:t>
      </w:r>
      <w:r w:rsidRPr="00DE7D79">
        <w:rPr>
          <w:iCs/>
          <w:vertAlign w:val="subscript"/>
        </w:rPr>
        <w:t>eg</w:t>
      </w:r>
      <w:r w:rsidRPr="00DE7D79">
        <w:tab/>
        <w:t>=</w:t>
      </w:r>
      <w:r w:rsidRPr="00DE7D79">
        <w:tab/>
      </w:r>
      <w:proofErr w:type="spellStart"/>
      <w:r w:rsidRPr="00DE7D79">
        <w:t>epiphyton</w:t>
      </w:r>
      <w:proofErr w:type="spellEnd"/>
      <w:r w:rsidRPr="00DE7D79">
        <w:t xml:space="preserve"> growth rate, </w:t>
      </w:r>
      <w:proofErr w:type="gramStart"/>
      <w:r w:rsidRPr="00DE7D79">
        <w:t>sec</w:t>
      </w:r>
      <w:r w:rsidRPr="00DE7D79">
        <w:rPr>
          <w:vertAlign w:val="superscript"/>
        </w:rPr>
        <w:t>-1</w:t>
      </w:r>
      <w:proofErr w:type="gramEnd"/>
      <w:r w:rsidRPr="00DE7D79">
        <w:t xml:space="preserve"> </w:t>
      </w:r>
    </w:p>
    <w:p w14:paraId="202BF1CA" w14:textId="77777777" w:rsidR="0041037A" w:rsidRPr="00DE7D79" w:rsidRDefault="0041037A" w:rsidP="008565FA">
      <w:pPr>
        <w:pStyle w:val="NormalText"/>
      </w:pPr>
      <w:r w:rsidRPr="00DE7D79">
        <w:tab/>
      </w:r>
      <w:r w:rsidRPr="00DE7D79">
        <w:rPr>
          <w:iCs/>
        </w:rPr>
        <w:t>K</w:t>
      </w:r>
      <w:r w:rsidRPr="00DE7D79">
        <w:rPr>
          <w:iCs/>
          <w:vertAlign w:val="subscript"/>
        </w:rPr>
        <w:t>er</w:t>
      </w:r>
      <w:r w:rsidRPr="00DE7D79">
        <w:tab/>
        <w:t>=</w:t>
      </w:r>
      <w:r w:rsidRPr="00DE7D79">
        <w:tab/>
      </w:r>
      <w:proofErr w:type="spellStart"/>
      <w:r w:rsidRPr="00DE7D79">
        <w:t>epiphyton</w:t>
      </w:r>
      <w:proofErr w:type="spellEnd"/>
      <w:r w:rsidRPr="00DE7D79">
        <w:t xml:space="preserve"> dark respiration rate, </w:t>
      </w:r>
      <w:proofErr w:type="gramStart"/>
      <w:r w:rsidRPr="00DE7D79">
        <w:t>sec</w:t>
      </w:r>
      <w:r w:rsidRPr="00DE7D79">
        <w:rPr>
          <w:vertAlign w:val="superscript"/>
        </w:rPr>
        <w:t>-1</w:t>
      </w:r>
      <w:proofErr w:type="gramEnd"/>
      <w:r w:rsidRPr="00DE7D79">
        <w:t xml:space="preserve">  </w:t>
      </w:r>
    </w:p>
    <w:p w14:paraId="50E7A16E" w14:textId="77777777" w:rsidR="00CE3365" w:rsidRPr="00DE7D79" w:rsidRDefault="00CE3365" w:rsidP="008565FA">
      <w:pPr>
        <w:pStyle w:val="NormalText"/>
      </w:pPr>
      <w:r w:rsidRPr="00DE7D79">
        <w:tab/>
      </w:r>
      <w:proofErr w:type="spellStart"/>
      <w:r w:rsidRPr="00DE7D79">
        <w:rPr>
          <w:iCs/>
        </w:rPr>
        <w:t>K</w:t>
      </w:r>
      <w:r w:rsidRPr="00DE7D79">
        <w:rPr>
          <w:iCs/>
          <w:vertAlign w:val="subscript"/>
        </w:rPr>
        <w:t>mg</w:t>
      </w:r>
      <w:proofErr w:type="spellEnd"/>
      <w:r w:rsidRPr="00DE7D79">
        <w:tab/>
        <w:t>=</w:t>
      </w:r>
      <w:r w:rsidRPr="00DE7D79">
        <w:tab/>
        <w:t xml:space="preserve">macrophyte growth rate, </w:t>
      </w:r>
      <w:proofErr w:type="gramStart"/>
      <w:r w:rsidRPr="00DE7D79">
        <w:t>sec</w:t>
      </w:r>
      <w:r w:rsidRPr="00DE7D79">
        <w:rPr>
          <w:vertAlign w:val="superscript"/>
        </w:rPr>
        <w:t>-1</w:t>
      </w:r>
      <w:proofErr w:type="gramEnd"/>
      <w:r w:rsidRPr="00DE7D79">
        <w:t xml:space="preserve"> </w:t>
      </w:r>
    </w:p>
    <w:p w14:paraId="6128EB00" w14:textId="77777777" w:rsidR="00CE3365" w:rsidRPr="00DE7D79" w:rsidRDefault="00CE3365" w:rsidP="008565FA">
      <w:pPr>
        <w:pStyle w:val="NormalText"/>
      </w:pPr>
      <w:r w:rsidRPr="00DE7D79">
        <w:tab/>
      </w:r>
      <w:proofErr w:type="spellStart"/>
      <w:r w:rsidRPr="00DE7D79">
        <w:rPr>
          <w:iCs/>
        </w:rPr>
        <w:t>K</w:t>
      </w:r>
      <w:r w:rsidRPr="00DE7D79">
        <w:rPr>
          <w:iCs/>
          <w:vertAlign w:val="subscript"/>
        </w:rPr>
        <w:t>mr</w:t>
      </w:r>
      <w:proofErr w:type="spellEnd"/>
      <w:r w:rsidRPr="00DE7D79">
        <w:tab/>
        <w:t>=</w:t>
      </w:r>
      <w:r w:rsidRPr="00DE7D79">
        <w:tab/>
        <w:t xml:space="preserve">macrophyte dark respiration rate, </w:t>
      </w:r>
      <w:proofErr w:type="gramStart"/>
      <w:r w:rsidRPr="00DE7D79">
        <w:t>sec</w:t>
      </w:r>
      <w:r w:rsidRPr="00DE7D79">
        <w:rPr>
          <w:vertAlign w:val="superscript"/>
        </w:rPr>
        <w:t>-1</w:t>
      </w:r>
      <w:proofErr w:type="gramEnd"/>
      <w:r w:rsidRPr="00DE7D79">
        <w:t xml:space="preserve">  </w:t>
      </w:r>
    </w:p>
    <w:p w14:paraId="79CC4A5E" w14:textId="77777777" w:rsidR="005B5EE7" w:rsidRPr="00DE7D79" w:rsidRDefault="005B5EE7" w:rsidP="008565FA">
      <w:pPr>
        <w:pStyle w:val="NormalText"/>
      </w:pPr>
      <w:r w:rsidRPr="00DE7D79">
        <w:tab/>
      </w:r>
      <w:proofErr w:type="spellStart"/>
      <w:r w:rsidRPr="00DE7D79">
        <w:rPr>
          <w:iCs/>
        </w:rPr>
        <w:t>K</w:t>
      </w:r>
      <w:r w:rsidRPr="00DE7D79">
        <w:rPr>
          <w:iCs/>
          <w:vertAlign w:val="subscript"/>
        </w:rPr>
        <w:t>zr</w:t>
      </w:r>
      <w:proofErr w:type="spellEnd"/>
      <w:r w:rsidRPr="00DE7D79">
        <w:tab/>
        <w:t>=</w:t>
      </w:r>
      <w:r w:rsidRPr="00DE7D79">
        <w:tab/>
        <w:t xml:space="preserve">zooplankton respiration rate, </w:t>
      </w:r>
      <w:proofErr w:type="gramStart"/>
      <w:r w:rsidRPr="00DE7D79">
        <w:t>sec</w:t>
      </w:r>
      <w:r w:rsidRPr="00DE7D79">
        <w:rPr>
          <w:vertAlign w:val="superscript"/>
        </w:rPr>
        <w:t>-1</w:t>
      </w:r>
      <w:proofErr w:type="gramEnd"/>
      <w:r w:rsidRPr="00DE7D79">
        <w:t xml:space="preserve">  </w:t>
      </w:r>
    </w:p>
    <w:p w14:paraId="2D4E0384" w14:textId="77777777" w:rsidR="0041037A" w:rsidRPr="00DE7D79" w:rsidRDefault="0041037A" w:rsidP="008565FA">
      <w:pPr>
        <w:pStyle w:val="NormalText"/>
        <w:rPr>
          <w:vertAlign w:val="superscript"/>
        </w:rPr>
      </w:pPr>
      <w:r w:rsidRPr="00DE7D79">
        <w:tab/>
      </w:r>
      <w:r w:rsidRPr="00DE7D79">
        <w:rPr>
          <w:iCs/>
        </w:rPr>
        <w:t>K</w:t>
      </w:r>
      <w:r w:rsidRPr="00DE7D79">
        <w:rPr>
          <w:iCs/>
          <w:vertAlign w:val="subscript"/>
        </w:rPr>
        <w:t>NH4</w:t>
      </w:r>
      <w:r w:rsidRPr="00DE7D79">
        <w:tab/>
        <w:t>=</w:t>
      </w:r>
      <w:r w:rsidRPr="00DE7D79">
        <w:tab/>
        <w:t xml:space="preserve">ammonia decay (nitrification) rate, </w:t>
      </w:r>
      <w:proofErr w:type="gramStart"/>
      <w:r w:rsidRPr="00DE7D79">
        <w:t>sec</w:t>
      </w:r>
      <w:r w:rsidRPr="00DE7D79">
        <w:rPr>
          <w:vertAlign w:val="superscript"/>
        </w:rPr>
        <w:t>-1</w:t>
      </w:r>
      <w:proofErr w:type="gramEnd"/>
    </w:p>
    <w:p w14:paraId="24E9B319" w14:textId="77777777" w:rsidR="0049142C" w:rsidRPr="00DE7D79" w:rsidRDefault="0049142C" w:rsidP="008565FA">
      <w:pPr>
        <w:pStyle w:val="NormalText"/>
      </w:pPr>
      <w:r w:rsidRPr="00DE7D79">
        <w:tab/>
      </w:r>
      <w:r w:rsidRPr="00DE7D79">
        <w:rPr>
          <w:iCs/>
        </w:rPr>
        <w:t>K</w:t>
      </w:r>
      <w:r w:rsidRPr="00DE7D79">
        <w:rPr>
          <w:iCs/>
          <w:vertAlign w:val="subscript"/>
        </w:rPr>
        <w:t>Fe2</w:t>
      </w:r>
      <w:r w:rsidRPr="00DE7D79">
        <w:tab/>
        <w:t>=</w:t>
      </w:r>
      <w:r w:rsidRPr="00DE7D79">
        <w:tab/>
        <w:t>Fe</w:t>
      </w:r>
      <w:r w:rsidRPr="00DE7D79">
        <w:rPr>
          <w:vertAlign w:val="superscript"/>
        </w:rPr>
        <w:t>+2</w:t>
      </w:r>
      <w:r w:rsidRPr="00DE7D79">
        <w:t xml:space="preserve"> oxidation rate, </w:t>
      </w:r>
      <w:proofErr w:type="gramStart"/>
      <w:r w:rsidRPr="00DE7D79">
        <w:t>sec</w:t>
      </w:r>
      <w:r w:rsidRPr="00DE7D79">
        <w:rPr>
          <w:vertAlign w:val="superscript"/>
        </w:rPr>
        <w:t>-1</w:t>
      </w:r>
      <w:proofErr w:type="gramEnd"/>
    </w:p>
    <w:p w14:paraId="34889F3F" w14:textId="77777777" w:rsidR="0049142C" w:rsidRPr="00DE7D79" w:rsidRDefault="0049142C" w:rsidP="008565FA">
      <w:pPr>
        <w:pStyle w:val="NormalText"/>
      </w:pPr>
      <w:r w:rsidRPr="00DE7D79">
        <w:tab/>
      </w:r>
      <w:r w:rsidRPr="00DE7D79">
        <w:rPr>
          <w:iCs/>
        </w:rPr>
        <w:t>K</w:t>
      </w:r>
      <w:r w:rsidRPr="00DE7D79">
        <w:rPr>
          <w:iCs/>
          <w:vertAlign w:val="subscript"/>
        </w:rPr>
        <w:t>Mn2</w:t>
      </w:r>
      <w:r w:rsidRPr="00DE7D79">
        <w:tab/>
        <w:t>=</w:t>
      </w:r>
      <w:r w:rsidRPr="00DE7D79">
        <w:tab/>
        <w:t>Mn</w:t>
      </w:r>
      <w:r w:rsidRPr="00DE7D79">
        <w:rPr>
          <w:vertAlign w:val="superscript"/>
        </w:rPr>
        <w:t>+2</w:t>
      </w:r>
      <w:r w:rsidRPr="00DE7D79">
        <w:t xml:space="preserve"> oxidation rate, </w:t>
      </w:r>
      <w:proofErr w:type="gramStart"/>
      <w:r w:rsidRPr="00DE7D79">
        <w:t>sec</w:t>
      </w:r>
      <w:r w:rsidRPr="00DE7D79">
        <w:rPr>
          <w:vertAlign w:val="superscript"/>
        </w:rPr>
        <w:t>-1</w:t>
      </w:r>
      <w:proofErr w:type="gramEnd"/>
    </w:p>
    <w:p w14:paraId="78521391" w14:textId="77777777" w:rsidR="0049142C" w:rsidRPr="00DE7D79" w:rsidRDefault="0049142C" w:rsidP="008565FA">
      <w:pPr>
        <w:pStyle w:val="NormalText"/>
      </w:pPr>
      <w:r w:rsidRPr="00DE7D79">
        <w:tab/>
      </w:r>
      <w:r w:rsidRPr="00DE7D79">
        <w:rPr>
          <w:iCs/>
        </w:rPr>
        <w:t>K</w:t>
      </w:r>
      <w:r w:rsidRPr="00DE7D79">
        <w:rPr>
          <w:iCs/>
          <w:vertAlign w:val="subscript"/>
        </w:rPr>
        <w:t>CH4</w:t>
      </w:r>
      <w:r w:rsidRPr="00DE7D79">
        <w:tab/>
        <w:t>=</w:t>
      </w:r>
      <w:r w:rsidRPr="00DE7D79">
        <w:tab/>
        <w:t>CH</w:t>
      </w:r>
      <w:r w:rsidRPr="00DE7D79">
        <w:rPr>
          <w:vertAlign w:val="subscript"/>
        </w:rPr>
        <w:t>4</w:t>
      </w:r>
      <w:r w:rsidRPr="00DE7D79">
        <w:t xml:space="preserve"> oxidation rate, </w:t>
      </w:r>
      <w:proofErr w:type="gramStart"/>
      <w:r w:rsidRPr="00DE7D79">
        <w:t>sec</w:t>
      </w:r>
      <w:r w:rsidRPr="00DE7D79">
        <w:rPr>
          <w:vertAlign w:val="superscript"/>
        </w:rPr>
        <w:t>-1</w:t>
      </w:r>
      <w:proofErr w:type="gramEnd"/>
    </w:p>
    <w:p w14:paraId="7FC5A027" w14:textId="77777777" w:rsidR="0049142C" w:rsidRPr="00DE7D79" w:rsidRDefault="0049142C" w:rsidP="008565FA">
      <w:pPr>
        <w:pStyle w:val="NormalText"/>
      </w:pPr>
      <w:r w:rsidRPr="00DE7D79">
        <w:tab/>
      </w:r>
      <w:r w:rsidRPr="00DE7D79">
        <w:rPr>
          <w:iCs/>
        </w:rPr>
        <w:t>K</w:t>
      </w:r>
      <w:r w:rsidRPr="00DE7D79">
        <w:rPr>
          <w:iCs/>
          <w:vertAlign w:val="subscript"/>
        </w:rPr>
        <w:t>H2S</w:t>
      </w:r>
      <w:r w:rsidRPr="00DE7D79">
        <w:tab/>
        <w:t>=</w:t>
      </w:r>
      <w:r w:rsidRPr="00DE7D79">
        <w:tab/>
        <w:t>H</w:t>
      </w:r>
      <w:r w:rsidRPr="00DE7D79">
        <w:rPr>
          <w:vertAlign w:val="subscript"/>
        </w:rPr>
        <w:t>2</w:t>
      </w:r>
      <w:r w:rsidRPr="00DE7D79">
        <w:t xml:space="preserve">S oxidation rate, </w:t>
      </w:r>
      <w:proofErr w:type="gramStart"/>
      <w:r w:rsidRPr="00DE7D79">
        <w:t>sec</w:t>
      </w:r>
      <w:r w:rsidRPr="00DE7D79">
        <w:rPr>
          <w:vertAlign w:val="superscript"/>
        </w:rPr>
        <w:t>-1</w:t>
      </w:r>
      <w:proofErr w:type="gramEnd"/>
    </w:p>
    <w:p w14:paraId="5B9DE962" w14:textId="77777777" w:rsidR="0041037A" w:rsidRPr="00DE7D79" w:rsidRDefault="0041037A" w:rsidP="008565FA">
      <w:pPr>
        <w:pStyle w:val="NormalText"/>
      </w:pPr>
      <w:r w:rsidRPr="00DE7D79">
        <w:lastRenderedPageBreak/>
        <w:tab/>
      </w:r>
      <w:r w:rsidRPr="00DE7D79">
        <w:rPr>
          <w:iCs/>
        </w:rPr>
        <w:t>K</w:t>
      </w:r>
      <w:r w:rsidRPr="00DE7D79">
        <w:rPr>
          <w:iCs/>
          <w:vertAlign w:val="subscript"/>
        </w:rPr>
        <w:t>LDOM</w:t>
      </w:r>
      <w:r w:rsidRPr="00DE7D79">
        <w:tab/>
        <w:t>=</w:t>
      </w:r>
      <w:r w:rsidRPr="00DE7D79">
        <w:tab/>
        <w:t xml:space="preserve">labile DOM decay rate, </w:t>
      </w:r>
      <w:proofErr w:type="gramStart"/>
      <w:r w:rsidRPr="00DE7D79">
        <w:t>sec</w:t>
      </w:r>
      <w:r w:rsidRPr="00DE7D79">
        <w:rPr>
          <w:vertAlign w:val="superscript"/>
        </w:rPr>
        <w:t>-1</w:t>
      </w:r>
      <w:proofErr w:type="gramEnd"/>
    </w:p>
    <w:p w14:paraId="540F401F" w14:textId="77777777" w:rsidR="0041037A" w:rsidRPr="00DE7D79" w:rsidRDefault="0041037A" w:rsidP="008565FA">
      <w:pPr>
        <w:pStyle w:val="NormalText"/>
      </w:pPr>
      <w:r w:rsidRPr="00DE7D79">
        <w:tab/>
      </w:r>
      <w:r w:rsidRPr="00DE7D79">
        <w:rPr>
          <w:iCs/>
        </w:rPr>
        <w:t>K</w:t>
      </w:r>
      <w:r w:rsidRPr="00DE7D79">
        <w:rPr>
          <w:iCs/>
          <w:vertAlign w:val="subscript"/>
        </w:rPr>
        <w:t>RDOM</w:t>
      </w:r>
      <w:r w:rsidRPr="00DE7D79">
        <w:tab/>
        <w:t>=</w:t>
      </w:r>
      <w:r w:rsidRPr="00DE7D79">
        <w:tab/>
        <w:t xml:space="preserve">refractory DOM decay rate, </w:t>
      </w:r>
      <w:proofErr w:type="gramStart"/>
      <w:r w:rsidRPr="00DE7D79">
        <w:t>sec</w:t>
      </w:r>
      <w:r w:rsidRPr="00DE7D79">
        <w:rPr>
          <w:vertAlign w:val="superscript"/>
        </w:rPr>
        <w:t>-1</w:t>
      </w:r>
      <w:proofErr w:type="gramEnd"/>
    </w:p>
    <w:p w14:paraId="681BD833" w14:textId="77777777" w:rsidR="0041037A" w:rsidRPr="00DE7D79" w:rsidRDefault="0041037A" w:rsidP="008565FA">
      <w:pPr>
        <w:pStyle w:val="NormalText"/>
      </w:pPr>
      <w:r w:rsidRPr="00DE7D79">
        <w:tab/>
      </w:r>
      <w:r w:rsidRPr="00DE7D79">
        <w:rPr>
          <w:iCs/>
        </w:rPr>
        <w:t>K</w:t>
      </w:r>
      <w:r w:rsidRPr="00DE7D79">
        <w:rPr>
          <w:iCs/>
          <w:vertAlign w:val="subscript"/>
        </w:rPr>
        <w:t>LPOM</w:t>
      </w:r>
      <w:r w:rsidRPr="00DE7D79">
        <w:tab/>
        <w:t>=</w:t>
      </w:r>
      <w:r w:rsidRPr="00DE7D79">
        <w:tab/>
        <w:t xml:space="preserve">labile POM decay rate, </w:t>
      </w:r>
      <w:proofErr w:type="gramStart"/>
      <w:r w:rsidRPr="00DE7D79">
        <w:t>sec</w:t>
      </w:r>
      <w:r w:rsidRPr="00DE7D79">
        <w:rPr>
          <w:vertAlign w:val="superscript"/>
        </w:rPr>
        <w:t>-1</w:t>
      </w:r>
      <w:proofErr w:type="gramEnd"/>
    </w:p>
    <w:p w14:paraId="0F420ECC" w14:textId="77777777" w:rsidR="0041037A" w:rsidRPr="00DE7D79" w:rsidRDefault="0041037A" w:rsidP="008565FA">
      <w:pPr>
        <w:pStyle w:val="NormalText"/>
      </w:pPr>
      <w:r w:rsidRPr="00DE7D79">
        <w:tab/>
      </w:r>
      <w:r w:rsidRPr="00DE7D79">
        <w:rPr>
          <w:iCs/>
        </w:rPr>
        <w:t>K</w:t>
      </w:r>
      <w:r w:rsidRPr="00DE7D79">
        <w:rPr>
          <w:iCs/>
          <w:vertAlign w:val="subscript"/>
        </w:rPr>
        <w:t>RPOM</w:t>
      </w:r>
      <w:r w:rsidRPr="00DE7D79">
        <w:tab/>
        <w:t>=</w:t>
      </w:r>
      <w:r w:rsidRPr="00DE7D79">
        <w:tab/>
        <w:t xml:space="preserve">refractory POM decay rate, </w:t>
      </w:r>
      <w:proofErr w:type="gramStart"/>
      <w:r w:rsidRPr="00DE7D79">
        <w:t>sec</w:t>
      </w:r>
      <w:r w:rsidRPr="00DE7D79">
        <w:rPr>
          <w:vertAlign w:val="superscript"/>
        </w:rPr>
        <w:t>-1</w:t>
      </w:r>
      <w:proofErr w:type="gramEnd"/>
    </w:p>
    <w:p w14:paraId="743E5BA8" w14:textId="77777777" w:rsidR="0041037A" w:rsidRPr="00DE7D79" w:rsidRDefault="0041037A" w:rsidP="008565FA">
      <w:pPr>
        <w:pStyle w:val="NormalText"/>
      </w:pPr>
      <w:r w:rsidRPr="00DE7D79">
        <w:tab/>
      </w:r>
      <w:r w:rsidRPr="00DE7D79">
        <w:rPr>
          <w:iCs/>
        </w:rPr>
        <w:t>K</w:t>
      </w:r>
      <w:r w:rsidRPr="00DE7D79">
        <w:rPr>
          <w:iCs/>
          <w:vertAlign w:val="subscript"/>
        </w:rPr>
        <w:t>BOD</w:t>
      </w:r>
      <w:r w:rsidRPr="00DE7D79">
        <w:tab/>
        <w:t>=</w:t>
      </w:r>
      <w:r w:rsidRPr="00DE7D79">
        <w:tab/>
        <w:t xml:space="preserve">CBOD decay rate, </w:t>
      </w:r>
      <w:proofErr w:type="gramStart"/>
      <w:r w:rsidRPr="00DE7D79">
        <w:t>sec</w:t>
      </w:r>
      <w:r w:rsidRPr="00DE7D79">
        <w:rPr>
          <w:vertAlign w:val="superscript"/>
        </w:rPr>
        <w:t>-1</w:t>
      </w:r>
      <w:proofErr w:type="gramEnd"/>
    </w:p>
    <w:p w14:paraId="174F3B0A" w14:textId="77777777" w:rsidR="0041037A" w:rsidRPr="00DE7D79" w:rsidRDefault="0041037A" w:rsidP="008565FA">
      <w:pPr>
        <w:pStyle w:val="NormalText"/>
      </w:pPr>
      <w:r w:rsidRPr="00DE7D79">
        <w:tab/>
      </w:r>
      <w:proofErr w:type="spellStart"/>
      <w:r w:rsidRPr="00DE7D79">
        <w:rPr>
          <w:iCs/>
        </w:rPr>
        <w:t>K</w:t>
      </w:r>
      <w:r w:rsidRPr="00DE7D79">
        <w:rPr>
          <w:iCs/>
          <w:vertAlign w:val="subscript"/>
        </w:rPr>
        <w:t>sed</w:t>
      </w:r>
      <w:proofErr w:type="spellEnd"/>
      <w:r w:rsidRPr="00DE7D79">
        <w:tab/>
        <w:t>=</w:t>
      </w:r>
      <w:r w:rsidRPr="00DE7D79">
        <w:tab/>
        <w:t xml:space="preserve">sediment decay rate, </w:t>
      </w:r>
      <w:proofErr w:type="gramStart"/>
      <w:r w:rsidRPr="00DE7D79">
        <w:t>sec</w:t>
      </w:r>
      <w:r w:rsidRPr="00DE7D79">
        <w:rPr>
          <w:vertAlign w:val="superscript"/>
        </w:rPr>
        <w:t>-1</w:t>
      </w:r>
      <w:proofErr w:type="gramEnd"/>
    </w:p>
    <w:p w14:paraId="55989D9D" w14:textId="77777777" w:rsidR="0041037A" w:rsidRPr="00DE7D79" w:rsidRDefault="0041037A" w:rsidP="008565FA">
      <w:pPr>
        <w:pStyle w:val="NormalText"/>
      </w:pPr>
      <w:r w:rsidRPr="00DE7D79">
        <w:tab/>
      </w:r>
      <w:r w:rsidRPr="00DE7D79">
        <w:rPr>
          <w:iCs/>
        </w:rPr>
        <w:t>SOD</w:t>
      </w:r>
      <w:r w:rsidRPr="00DE7D79">
        <w:tab/>
        <w:t>=</w:t>
      </w:r>
      <w:r w:rsidRPr="00DE7D79">
        <w:tab/>
        <w:t>sediment oxygen demand, g m</w:t>
      </w:r>
      <w:r w:rsidRPr="00DE7D79">
        <w:rPr>
          <w:vertAlign w:val="superscript"/>
        </w:rPr>
        <w:t>-2</w:t>
      </w:r>
      <w:r w:rsidRPr="00DE7D79">
        <w:t xml:space="preserve"> sec</w:t>
      </w:r>
      <w:r w:rsidRPr="00DE7D79">
        <w:rPr>
          <w:vertAlign w:val="superscript"/>
        </w:rPr>
        <w:t>-1</w:t>
      </w:r>
    </w:p>
    <w:p w14:paraId="5AE3659A" w14:textId="77777777" w:rsidR="0041037A" w:rsidRPr="00DE7D79" w:rsidRDefault="0041037A" w:rsidP="008565FA">
      <w:pPr>
        <w:pStyle w:val="NormalText"/>
      </w:pPr>
      <w:r w:rsidRPr="00DE7D79">
        <w:tab/>
      </w:r>
      <w:r w:rsidRPr="00DE7D79">
        <w:rPr>
          <w:iCs/>
        </w:rPr>
        <w:t>K</w:t>
      </w:r>
      <w:r w:rsidRPr="00DE7D79">
        <w:rPr>
          <w:iCs/>
          <w:vertAlign w:val="subscript"/>
        </w:rPr>
        <w:t>L</w:t>
      </w:r>
      <w:r w:rsidRPr="00DE7D79">
        <w:tab/>
        <w:t>=</w:t>
      </w:r>
      <w:r w:rsidRPr="00DE7D79">
        <w:tab/>
        <w:t xml:space="preserve">interfacial exchange rate for oxygen, m </w:t>
      </w:r>
      <w:proofErr w:type="gramStart"/>
      <w:r w:rsidRPr="00DE7D79">
        <w:t>sec</w:t>
      </w:r>
      <w:r w:rsidRPr="00DE7D79">
        <w:rPr>
          <w:vertAlign w:val="superscript"/>
        </w:rPr>
        <w:t>-1</w:t>
      </w:r>
      <w:proofErr w:type="gramEnd"/>
    </w:p>
    <w:p w14:paraId="60BDAF6B" w14:textId="77777777" w:rsidR="0041037A" w:rsidRPr="00DE7D79" w:rsidRDefault="0041037A" w:rsidP="008565FA">
      <w:pPr>
        <w:pStyle w:val="NormalText"/>
      </w:pPr>
      <w:r w:rsidRPr="00DE7D79">
        <w:tab/>
      </w:r>
      <w:r w:rsidRPr="00DE7D79">
        <w:sym w:font="Symbol" w:char="F046"/>
      </w:r>
      <w:r w:rsidRPr="00DE7D79">
        <w:rPr>
          <w:iCs/>
          <w:vertAlign w:val="subscript"/>
        </w:rPr>
        <w:t>NH4</w:t>
      </w:r>
      <w:r w:rsidRPr="00DE7D79">
        <w:tab/>
        <w:t>=</w:t>
      </w:r>
      <w:r w:rsidRPr="00DE7D79">
        <w:tab/>
        <w:t>ammonia</w:t>
      </w:r>
      <w:r w:rsidRPr="00DE7D79">
        <w:noBreakHyphen/>
        <w:t>nitrogen concentration, g m</w:t>
      </w:r>
      <w:r w:rsidRPr="00DE7D79">
        <w:rPr>
          <w:vertAlign w:val="superscript"/>
        </w:rPr>
        <w:t>-3</w:t>
      </w:r>
    </w:p>
    <w:p w14:paraId="67FF79FB" w14:textId="77777777" w:rsidR="0041037A" w:rsidRPr="00DE7D79" w:rsidRDefault="0041037A" w:rsidP="008565FA">
      <w:pPr>
        <w:pStyle w:val="NormalText"/>
        <w:rPr>
          <w:vertAlign w:val="superscript"/>
        </w:rPr>
      </w:pPr>
      <w:r w:rsidRPr="00DE7D79">
        <w:tab/>
      </w:r>
      <w:r w:rsidRPr="00DE7D79">
        <w:sym w:font="Symbol" w:char="F046"/>
      </w:r>
      <w:r w:rsidRPr="00DE7D79">
        <w:rPr>
          <w:iCs/>
          <w:vertAlign w:val="subscript"/>
        </w:rPr>
        <w:t>a</w:t>
      </w:r>
      <w:r w:rsidRPr="00DE7D79">
        <w:tab/>
        <w:t>=</w:t>
      </w:r>
      <w:r w:rsidRPr="00DE7D79">
        <w:tab/>
        <w:t>algal concentration, g m</w:t>
      </w:r>
      <w:r w:rsidRPr="00DE7D79">
        <w:rPr>
          <w:vertAlign w:val="superscript"/>
        </w:rPr>
        <w:t>-3</w:t>
      </w:r>
    </w:p>
    <w:p w14:paraId="4EF7716B" w14:textId="77777777" w:rsidR="005B5EE7" w:rsidRPr="00DE7D79" w:rsidRDefault="0041037A" w:rsidP="008565FA">
      <w:pPr>
        <w:pStyle w:val="NormalText"/>
      </w:pPr>
      <w:r w:rsidRPr="00DE7D79">
        <w:tab/>
      </w:r>
      <w:r w:rsidRPr="00DE7D79">
        <w:sym w:font="Symbol" w:char="F046"/>
      </w:r>
      <w:r w:rsidR="00CE3365" w:rsidRPr="00DE7D79">
        <w:rPr>
          <w:iCs/>
          <w:vertAlign w:val="subscript"/>
        </w:rPr>
        <w:t>e</w:t>
      </w:r>
      <w:r w:rsidRPr="00DE7D79">
        <w:tab/>
        <w:t>=</w:t>
      </w:r>
      <w:r w:rsidRPr="00DE7D79">
        <w:tab/>
      </w:r>
      <w:r w:rsidR="00DE7D79">
        <w:t>periphyton/</w:t>
      </w:r>
      <w:proofErr w:type="spellStart"/>
      <w:r w:rsidRPr="00DE7D79">
        <w:t>epiphyton</w:t>
      </w:r>
      <w:proofErr w:type="spellEnd"/>
      <w:r w:rsidRPr="00DE7D79">
        <w:t xml:space="preserve"> concentration, g m</w:t>
      </w:r>
      <w:r w:rsidRPr="00DE7D79">
        <w:rPr>
          <w:vertAlign w:val="superscript"/>
        </w:rPr>
        <w:t>-3</w:t>
      </w:r>
      <w:r w:rsidR="005B5EE7" w:rsidRPr="00DE7D79">
        <w:tab/>
      </w:r>
    </w:p>
    <w:p w14:paraId="05C6EA8B" w14:textId="77777777" w:rsidR="0041037A" w:rsidRPr="00DE7D79" w:rsidRDefault="005B5EE7" w:rsidP="008565FA">
      <w:pPr>
        <w:pStyle w:val="NormalText"/>
        <w:rPr>
          <w:vertAlign w:val="superscript"/>
        </w:rPr>
      </w:pPr>
      <w:r w:rsidRPr="00DE7D79">
        <w:tab/>
      </w:r>
      <w:r w:rsidRPr="00DE7D79">
        <w:sym w:font="Symbol" w:char="F046"/>
      </w:r>
      <w:r w:rsidRPr="00DE7D79">
        <w:rPr>
          <w:iCs/>
          <w:vertAlign w:val="subscript"/>
        </w:rPr>
        <w:t>zoo</w:t>
      </w:r>
      <w:r w:rsidRPr="00DE7D79">
        <w:tab/>
        <w:t>=</w:t>
      </w:r>
      <w:r w:rsidRPr="00DE7D79">
        <w:tab/>
        <w:t>zooplankton concentration, g m</w:t>
      </w:r>
      <w:r w:rsidRPr="00DE7D79">
        <w:rPr>
          <w:vertAlign w:val="superscript"/>
        </w:rPr>
        <w:t>-3</w:t>
      </w:r>
    </w:p>
    <w:p w14:paraId="3B2093B7" w14:textId="77777777" w:rsidR="00CE3365" w:rsidRPr="00DE7D79" w:rsidRDefault="00CE3365" w:rsidP="008565FA">
      <w:pPr>
        <w:pStyle w:val="NormalText"/>
      </w:pPr>
      <w:r w:rsidRPr="00DE7D79">
        <w:tab/>
      </w:r>
      <w:r w:rsidRPr="00DE7D79">
        <w:sym w:font="Symbol" w:char="F046"/>
      </w:r>
      <w:proofErr w:type="spellStart"/>
      <w:r w:rsidRPr="00DE7D79">
        <w:rPr>
          <w:iCs/>
          <w:vertAlign w:val="subscript"/>
        </w:rPr>
        <w:t>macr</w:t>
      </w:r>
      <w:proofErr w:type="spellEnd"/>
      <w:r w:rsidRPr="00DE7D79">
        <w:tab/>
        <w:t>=</w:t>
      </w:r>
      <w:r w:rsidRPr="00DE7D79">
        <w:tab/>
        <w:t>macrophyte concentration, g m</w:t>
      </w:r>
      <w:r w:rsidRPr="00DE7D79">
        <w:rPr>
          <w:vertAlign w:val="superscript"/>
        </w:rPr>
        <w:t>-3</w:t>
      </w:r>
    </w:p>
    <w:p w14:paraId="6BCF9650" w14:textId="77777777" w:rsidR="0041037A" w:rsidRPr="00DE7D79" w:rsidRDefault="0041037A" w:rsidP="008565FA">
      <w:pPr>
        <w:pStyle w:val="NormalText"/>
      </w:pPr>
      <w:r w:rsidRPr="00DE7D79">
        <w:tab/>
      </w:r>
      <w:r w:rsidRPr="00DE7D79">
        <w:sym w:font="Symbol" w:char="F046"/>
      </w:r>
      <w:r w:rsidRPr="00DE7D79">
        <w:rPr>
          <w:iCs/>
          <w:vertAlign w:val="subscript"/>
        </w:rPr>
        <w:t>LDOM</w:t>
      </w:r>
      <w:r w:rsidRPr="00DE7D79">
        <w:tab/>
        <w:t>=</w:t>
      </w:r>
      <w:r w:rsidRPr="00DE7D79">
        <w:tab/>
        <w:t>labile DOM concentration, g m</w:t>
      </w:r>
      <w:r w:rsidRPr="00DE7D79">
        <w:rPr>
          <w:vertAlign w:val="superscript"/>
        </w:rPr>
        <w:t>-3</w:t>
      </w:r>
    </w:p>
    <w:p w14:paraId="15C67C2B" w14:textId="77777777" w:rsidR="0041037A" w:rsidRPr="00DE7D79" w:rsidRDefault="0041037A" w:rsidP="008565FA">
      <w:pPr>
        <w:pStyle w:val="NormalText"/>
      </w:pPr>
      <w:r w:rsidRPr="00DE7D79">
        <w:tab/>
      </w:r>
      <w:r w:rsidRPr="00DE7D79">
        <w:sym w:font="Symbol" w:char="F046"/>
      </w:r>
      <w:r w:rsidRPr="00DE7D79">
        <w:rPr>
          <w:iCs/>
          <w:vertAlign w:val="subscript"/>
        </w:rPr>
        <w:t>RDOM</w:t>
      </w:r>
      <w:r w:rsidRPr="00DE7D79">
        <w:tab/>
        <w:t>=</w:t>
      </w:r>
      <w:r w:rsidRPr="00DE7D79">
        <w:tab/>
        <w:t>refractory DOM concentration, g m</w:t>
      </w:r>
      <w:r w:rsidRPr="00DE7D79">
        <w:rPr>
          <w:vertAlign w:val="superscript"/>
        </w:rPr>
        <w:t>-3</w:t>
      </w:r>
    </w:p>
    <w:p w14:paraId="7A962FE5" w14:textId="77777777" w:rsidR="0041037A" w:rsidRPr="00DE7D79" w:rsidRDefault="0041037A" w:rsidP="008565FA">
      <w:pPr>
        <w:pStyle w:val="NormalText"/>
      </w:pPr>
      <w:r w:rsidRPr="00DE7D79">
        <w:tab/>
      </w:r>
      <w:r w:rsidRPr="00DE7D79">
        <w:sym w:font="Symbol" w:char="F046"/>
      </w:r>
      <w:r w:rsidRPr="00DE7D79">
        <w:rPr>
          <w:iCs/>
          <w:vertAlign w:val="subscript"/>
        </w:rPr>
        <w:t>LPOM</w:t>
      </w:r>
      <w:r w:rsidRPr="00DE7D79">
        <w:tab/>
        <w:t>=</w:t>
      </w:r>
      <w:r w:rsidRPr="00DE7D79">
        <w:tab/>
        <w:t>labile POM concentration, g m</w:t>
      </w:r>
      <w:r w:rsidRPr="00DE7D79">
        <w:rPr>
          <w:vertAlign w:val="superscript"/>
        </w:rPr>
        <w:t>-3</w:t>
      </w:r>
    </w:p>
    <w:p w14:paraId="6EB85FD2" w14:textId="77777777" w:rsidR="0041037A" w:rsidRPr="00DE7D79" w:rsidRDefault="0041037A" w:rsidP="008565FA">
      <w:pPr>
        <w:pStyle w:val="NormalText"/>
      </w:pPr>
      <w:r w:rsidRPr="00DE7D79">
        <w:tab/>
      </w:r>
      <w:r w:rsidRPr="00DE7D79">
        <w:sym w:font="Symbol" w:char="F046"/>
      </w:r>
      <w:r w:rsidRPr="00DE7D79">
        <w:rPr>
          <w:iCs/>
          <w:vertAlign w:val="subscript"/>
        </w:rPr>
        <w:t>RPOM</w:t>
      </w:r>
      <w:r w:rsidRPr="00DE7D79">
        <w:tab/>
        <w:t>=</w:t>
      </w:r>
      <w:r w:rsidRPr="00DE7D79">
        <w:tab/>
        <w:t>refractory POM concentration, g m</w:t>
      </w:r>
      <w:r w:rsidRPr="00DE7D79">
        <w:rPr>
          <w:vertAlign w:val="superscript"/>
        </w:rPr>
        <w:t>-3</w:t>
      </w:r>
    </w:p>
    <w:p w14:paraId="3240F067" w14:textId="77777777" w:rsidR="0041037A" w:rsidRPr="00DE7D79" w:rsidRDefault="0041037A" w:rsidP="008565FA">
      <w:pPr>
        <w:pStyle w:val="NormalText"/>
      </w:pPr>
      <w:r w:rsidRPr="00DE7D79">
        <w:tab/>
      </w:r>
      <w:r w:rsidRPr="00DE7D79">
        <w:sym w:font="Symbol" w:char="F046"/>
      </w:r>
      <w:r w:rsidRPr="00DE7D79">
        <w:rPr>
          <w:iCs/>
          <w:vertAlign w:val="subscript"/>
        </w:rPr>
        <w:t>BOD</w:t>
      </w:r>
      <w:r w:rsidRPr="00DE7D79">
        <w:tab/>
        <w:t>=</w:t>
      </w:r>
      <w:r w:rsidRPr="00DE7D79">
        <w:tab/>
        <w:t>CBOD concentration, g m</w:t>
      </w:r>
      <w:r w:rsidRPr="00DE7D79">
        <w:rPr>
          <w:vertAlign w:val="superscript"/>
        </w:rPr>
        <w:t>-3</w:t>
      </w:r>
    </w:p>
    <w:p w14:paraId="005375AA" w14:textId="77777777" w:rsidR="0041037A" w:rsidRPr="00DE7D79" w:rsidRDefault="0041037A" w:rsidP="008565FA">
      <w:pPr>
        <w:pStyle w:val="NormalText"/>
      </w:pPr>
      <w:r w:rsidRPr="00DE7D79">
        <w:tab/>
      </w:r>
      <w:r w:rsidRPr="00DE7D79">
        <w:sym w:font="Symbol" w:char="F046"/>
      </w:r>
      <w:r w:rsidRPr="00DE7D79">
        <w:rPr>
          <w:iCs/>
          <w:vertAlign w:val="subscript"/>
        </w:rPr>
        <w:t>sed</w:t>
      </w:r>
      <w:r w:rsidRPr="00DE7D79">
        <w:tab/>
        <w:t>=</w:t>
      </w:r>
      <w:r w:rsidRPr="00DE7D79">
        <w:tab/>
        <w:t>organic sediment concentration, g m</w:t>
      </w:r>
      <w:r w:rsidRPr="00DE7D79">
        <w:rPr>
          <w:vertAlign w:val="superscript"/>
        </w:rPr>
        <w:t>-3</w:t>
      </w:r>
    </w:p>
    <w:p w14:paraId="1CD5B0DC" w14:textId="77777777" w:rsidR="0041037A" w:rsidRPr="00DE7D79" w:rsidRDefault="0041037A" w:rsidP="008565FA">
      <w:pPr>
        <w:pStyle w:val="NormalText"/>
        <w:rPr>
          <w:vertAlign w:val="superscript"/>
        </w:rPr>
      </w:pPr>
      <w:r w:rsidRPr="00DE7D79">
        <w:tab/>
      </w:r>
      <w:r w:rsidRPr="00DE7D79">
        <w:sym w:font="Symbol" w:char="F046"/>
      </w:r>
      <w:r w:rsidRPr="00DE7D79">
        <w:rPr>
          <w:iCs/>
          <w:vertAlign w:val="subscript"/>
        </w:rPr>
        <w:t>DO</w:t>
      </w:r>
      <w:r w:rsidRPr="00DE7D79">
        <w:tab/>
        <w:t>=</w:t>
      </w:r>
      <w:r w:rsidRPr="00DE7D79">
        <w:tab/>
        <w:t>dissolved oxygen concentration, g m</w:t>
      </w:r>
      <w:r w:rsidRPr="00DE7D79">
        <w:rPr>
          <w:vertAlign w:val="superscript"/>
        </w:rPr>
        <w:t>-3</w:t>
      </w:r>
    </w:p>
    <w:p w14:paraId="4CEEA0F1" w14:textId="77777777" w:rsidR="0049142C" w:rsidRPr="00DE7D79" w:rsidRDefault="0049142C" w:rsidP="008565FA">
      <w:pPr>
        <w:pStyle w:val="NormalText"/>
      </w:pPr>
      <w:r w:rsidRPr="00DE7D79">
        <w:sym w:font="Symbol" w:char="F046"/>
      </w:r>
      <w:r w:rsidRPr="00DE7D79">
        <w:rPr>
          <w:iCs/>
          <w:vertAlign w:val="subscript"/>
        </w:rPr>
        <w:t>Fe2</w:t>
      </w:r>
      <w:r w:rsidRPr="00DE7D79">
        <w:tab/>
        <w:t>=</w:t>
      </w:r>
      <w:r w:rsidRPr="00DE7D79">
        <w:tab/>
        <w:t>reduced Fe concentration, g m</w:t>
      </w:r>
      <w:r w:rsidRPr="00DE7D79">
        <w:rPr>
          <w:vertAlign w:val="superscript"/>
        </w:rPr>
        <w:t>-3</w:t>
      </w:r>
    </w:p>
    <w:p w14:paraId="79A12E8A" w14:textId="77777777" w:rsidR="0049142C" w:rsidRPr="00DE7D79" w:rsidRDefault="0049142C" w:rsidP="008565FA">
      <w:pPr>
        <w:pStyle w:val="NormalText"/>
      </w:pPr>
      <w:r w:rsidRPr="00DE7D79">
        <w:sym w:font="Symbol" w:char="F046"/>
      </w:r>
      <w:r w:rsidRPr="00DE7D79">
        <w:rPr>
          <w:iCs/>
          <w:vertAlign w:val="subscript"/>
        </w:rPr>
        <w:t>Mn2</w:t>
      </w:r>
      <w:r w:rsidRPr="00DE7D79">
        <w:tab/>
        <w:t>=</w:t>
      </w:r>
      <w:r w:rsidRPr="00DE7D79">
        <w:tab/>
        <w:t>reduced Mn concentration, g m</w:t>
      </w:r>
      <w:r w:rsidRPr="00DE7D79">
        <w:rPr>
          <w:vertAlign w:val="superscript"/>
        </w:rPr>
        <w:t>-3</w:t>
      </w:r>
    </w:p>
    <w:p w14:paraId="3783610A" w14:textId="77777777" w:rsidR="0049142C" w:rsidRPr="00DE7D79" w:rsidRDefault="0049142C" w:rsidP="008565FA">
      <w:pPr>
        <w:pStyle w:val="NormalText"/>
      </w:pPr>
      <w:r w:rsidRPr="00DE7D79">
        <w:sym w:font="Symbol" w:char="F046"/>
      </w:r>
      <w:r w:rsidRPr="00DE7D79">
        <w:rPr>
          <w:iCs/>
          <w:vertAlign w:val="subscript"/>
        </w:rPr>
        <w:t>CH4</w:t>
      </w:r>
      <w:r w:rsidRPr="00DE7D79">
        <w:tab/>
        <w:t>=</w:t>
      </w:r>
      <w:r w:rsidRPr="00DE7D79">
        <w:tab/>
        <w:t>CH</w:t>
      </w:r>
      <w:r w:rsidRPr="00DE7D79">
        <w:rPr>
          <w:vertAlign w:val="subscript"/>
        </w:rPr>
        <w:t>4</w:t>
      </w:r>
      <w:r w:rsidRPr="00DE7D79">
        <w:t xml:space="preserve"> concentration, g m</w:t>
      </w:r>
      <w:r w:rsidRPr="00DE7D79">
        <w:rPr>
          <w:vertAlign w:val="superscript"/>
        </w:rPr>
        <w:t>-3</w:t>
      </w:r>
    </w:p>
    <w:p w14:paraId="462E8EAE" w14:textId="77777777" w:rsidR="0049142C" w:rsidRPr="00DE7D79" w:rsidRDefault="0049142C" w:rsidP="008565FA">
      <w:pPr>
        <w:pStyle w:val="NormalText"/>
      </w:pPr>
      <w:r w:rsidRPr="00DE7D79">
        <w:sym w:font="Symbol" w:char="F046"/>
      </w:r>
      <w:r w:rsidRPr="00DE7D79">
        <w:rPr>
          <w:iCs/>
          <w:vertAlign w:val="subscript"/>
        </w:rPr>
        <w:t>H2S</w:t>
      </w:r>
      <w:r w:rsidRPr="00DE7D79">
        <w:tab/>
        <w:t>=</w:t>
      </w:r>
      <w:r w:rsidRPr="00DE7D79">
        <w:tab/>
        <w:t>H</w:t>
      </w:r>
      <w:r w:rsidRPr="00DE7D79">
        <w:rPr>
          <w:vertAlign w:val="subscript"/>
        </w:rPr>
        <w:t>2</w:t>
      </w:r>
      <w:r w:rsidRPr="00DE7D79">
        <w:t>S concentration, g m</w:t>
      </w:r>
      <w:r w:rsidRPr="00DE7D79">
        <w:rPr>
          <w:vertAlign w:val="superscript"/>
        </w:rPr>
        <w:t>-3</w:t>
      </w:r>
    </w:p>
    <w:p w14:paraId="03247F15" w14:textId="77777777" w:rsidR="0041037A" w:rsidRPr="00DE7D79" w:rsidRDefault="0041037A" w:rsidP="008565FA">
      <w:pPr>
        <w:pStyle w:val="NormalText"/>
        <w:rPr>
          <w:vertAlign w:val="superscript"/>
        </w:rPr>
      </w:pPr>
      <w:r w:rsidRPr="00DE7D79">
        <w:rPr>
          <w:b/>
        </w:rPr>
        <w:tab/>
      </w:r>
      <w:r w:rsidRPr="00DE7D79">
        <w:rPr>
          <w:bCs/>
        </w:rPr>
        <w:sym w:font="Symbol" w:char="F046"/>
      </w:r>
      <w:proofErr w:type="spellStart"/>
      <w:r w:rsidR="004D0742" w:rsidRPr="00DE7D79">
        <w:rPr>
          <w:bCs/>
        </w:rPr>
        <w:t>s</w:t>
      </w:r>
      <w:r w:rsidRPr="00DE7D79">
        <w:rPr>
          <w:iCs/>
          <w:vertAlign w:val="subscript"/>
        </w:rPr>
        <w:t>DO</w:t>
      </w:r>
      <w:proofErr w:type="spellEnd"/>
      <w:r w:rsidRPr="00DE7D79">
        <w:rPr>
          <w:vertAlign w:val="subscript"/>
        </w:rPr>
        <w:tab/>
      </w:r>
      <w:r w:rsidRPr="00DE7D79">
        <w:t xml:space="preserve">= </w:t>
      </w:r>
      <w:r w:rsidRPr="00DE7D79">
        <w:tab/>
        <w:t>saturation DO concentration, g m</w:t>
      </w:r>
      <w:r w:rsidRPr="00DE7D79">
        <w:rPr>
          <w:vertAlign w:val="superscript"/>
        </w:rPr>
        <w:t>-3</w:t>
      </w:r>
    </w:p>
    <w:p w14:paraId="2A2C0240" w14:textId="77777777" w:rsidR="007F5AC7" w:rsidRPr="00DE7D79" w:rsidRDefault="007F5AC7" w:rsidP="007552CD">
      <w:pPr>
        <w:pStyle w:val="variabledefinitionChar"/>
      </w:pPr>
    </w:p>
    <w:p w14:paraId="755F1EE0" w14:textId="77777777" w:rsidR="007F5AC7" w:rsidRPr="00DE7D79" w:rsidRDefault="0041037A" w:rsidP="007552CD">
      <w:pPr>
        <w:pStyle w:val="BodyText"/>
      </w:pPr>
      <w:r w:rsidRPr="00DE7D79">
        <w:t xml:space="preserve">and the rate terms are evaluated in subroutine </w:t>
      </w:r>
      <w:r w:rsidRPr="008565FA">
        <w:rPr>
          <w:b/>
          <w:bCs/>
        </w:rPr>
        <w:t>DISSOLVED_OXYGEN</w:t>
      </w:r>
      <w:r w:rsidRPr="00DE7D79">
        <w:t xml:space="preserve">.  Decay is not allowed to occur when dissolved oxygen concentrations are zero.  </w:t>
      </w:r>
      <w:r w:rsidR="001F5D8A" w:rsidRPr="00DE7D79">
        <w:t xml:space="preserve">A Monod formulation is used to move gradually from </w:t>
      </w:r>
      <w:proofErr w:type="spellStart"/>
      <w:r w:rsidR="001F5D8A" w:rsidRPr="00DE7D79">
        <w:t>oxic</w:t>
      </w:r>
      <w:proofErr w:type="spellEnd"/>
      <w:r w:rsidR="001F5D8A" w:rsidRPr="00DE7D79">
        <w:t xml:space="preserve"> to anoxic conditions. </w:t>
      </w:r>
      <w:r w:rsidRPr="00DE7D79">
        <w:t xml:space="preserve">This is accomplished by </w:t>
      </w:r>
      <w:r w:rsidR="001F5D8A" w:rsidRPr="00DE7D79">
        <w:t>reducing</w:t>
      </w:r>
      <w:r w:rsidRPr="00DE7D79">
        <w:t xml:space="preserve"> tempera</w:t>
      </w:r>
      <w:r w:rsidRPr="00DE7D79">
        <w:softHyphen/>
        <w:t xml:space="preserve">ture rate multipliers </w:t>
      </w:r>
      <w:r w:rsidR="001F5D8A" w:rsidRPr="00DE7D79">
        <w:t>eventually</w:t>
      </w:r>
      <w:r w:rsidRPr="00DE7D79">
        <w:t xml:space="preserve"> to zero</w:t>
      </w:r>
      <w:r w:rsidR="001F5D8A" w:rsidRPr="00DE7D79">
        <w:t xml:space="preserve"> as dissolved oxygen concentrations are zero</w:t>
      </w:r>
      <w:r w:rsidRPr="00DE7D79">
        <w:t>.</w:t>
      </w:r>
    </w:p>
    <w:p w14:paraId="5D306F1C" w14:textId="77777777" w:rsidR="001F5D8A" w:rsidRPr="00DE7D79" w:rsidRDefault="001F5D8A" w:rsidP="007552CD">
      <w:pPr>
        <w:pStyle w:val="BodyText"/>
      </w:pPr>
      <w:r w:rsidRPr="00DE7D79">
        <w:t xml:space="preserve">This reduction of </w:t>
      </w:r>
      <w:proofErr w:type="spellStart"/>
      <w:r w:rsidRPr="00DE7D79">
        <w:t>oxic</w:t>
      </w:r>
      <w:proofErr w:type="spellEnd"/>
      <w:r w:rsidRPr="00DE7D79">
        <w:t xml:space="preserve"> reactions as dissolved oxygen levels approach zero is based on specification of a dissolved oxygen half-saturation constant in the following equation:</w:t>
      </w:r>
    </w:p>
    <w:p w14:paraId="26236934" w14:textId="77777777" w:rsidR="001F5D8A" w:rsidRPr="00DE7D79" w:rsidRDefault="00DE7D79" w:rsidP="007552CD">
      <w:pPr>
        <w:pStyle w:val="BodyText"/>
      </w:pPr>
      <m:oMath>
        <m:r>
          <m:rPr>
            <m:nor/>
          </m:rPr>
          <w:rPr>
            <w:rFonts w:ascii="Cambria Math"/>
          </w:rPr>
          <m:t>Rate Reduction</m:t>
        </m:r>
        <m:r>
          <w:rPr>
            <w:rFonts w:ascii="Cambria Math"/>
          </w:rPr>
          <m:t>=</m:t>
        </m:r>
        <m:f>
          <m:fPr>
            <m:ctrlPr>
              <w:rPr>
                <w:rFonts w:ascii="Cambria Math" w:hAnsi="Cambria Math"/>
                <w:i/>
              </w:rPr>
            </m:ctrlPr>
          </m:fPr>
          <m:num>
            <m:sSub>
              <m:sSubPr>
                <m:ctrlPr>
                  <w:rPr>
                    <w:rFonts w:ascii="Cambria Math" w:hAnsi="Cambria Math"/>
                    <w:i/>
                  </w:rPr>
                </m:ctrlPr>
              </m:sSubPr>
              <m:e>
                <m:r>
                  <w:rPr>
                    <w:rFonts w:ascii="Cambria Math"/>
                  </w:rPr>
                  <m:t>Φ</m:t>
                </m:r>
              </m:e>
              <m:sub>
                <m:r>
                  <w:rPr>
                    <w:rFonts w:ascii="Cambria Math"/>
                  </w:rPr>
                  <m:t>DO</m:t>
                </m:r>
              </m:sub>
            </m:sSub>
          </m:num>
          <m:den>
            <m:sSub>
              <m:sSubPr>
                <m:ctrlPr>
                  <w:rPr>
                    <w:rFonts w:ascii="Cambria Math" w:hAnsi="Cambria Math"/>
                    <w:i/>
                  </w:rPr>
                </m:ctrlPr>
              </m:sSubPr>
              <m:e>
                <m:r>
                  <w:rPr>
                    <w:rFonts w:ascii="Cambria Math"/>
                  </w:rPr>
                  <m:t>K</m:t>
                </m:r>
              </m:e>
              <m:sub>
                <m:r>
                  <w:rPr>
                    <w:rFonts w:ascii="Cambria Math"/>
                  </w:rPr>
                  <m:t>DO</m:t>
                </m:r>
              </m:sub>
            </m:sSub>
            <m:r>
              <w:rPr>
                <w:rFonts w:ascii="Cambria Math"/>
              </w:rPr>
              <m:t>+</m:t>
            </m:r>
            <m:sSub>
              <m:sSubPr>
                <m:ctrlPr>
                  <w:rPr>
                    <w:rFonts w:ascii="Cambria Math" w:hAnsi="Cambria Math"/>
                    <w:i/>
                  </w:rPr>
                </m:ctrlPr>
              </m:sSubPr>
              <m:e>
                <m:r>
                  <w:rPr>
                    <w:rFonts w:ascii="Cambria Math"/>
                  </w:rPr>
                  <m:t>Φ</m:t>
                </m:r>
              </m:e>
              <m:sub>
                <m:r>
                  <w:rPr>
                    <w:rFonts w:ascii="Cambria Math"/>
                  </w:rPr>
                  <m:t>DO</m:t>
                </m:r>
              </m:sub>
            </m:sSub>
          </m:den>
        </m:f>
      </m:oMath>
      <w:r w:rsidR="001F5D8A" w:rsidRPr="00DE7D79">
        <w:t xml:space="preserve"> where </w:t>
      </w:r>
      <w:r w:rsidR="001F5D8A" w:rsidRPr="00DE7D79">
        <w:sym w:font="Symbol" w:char="F046"/>
      </w:r>
      <w:r w:rsidR="00B13A1D" w:rsidRPr="00DE7D79">
        <w:rPr>
          <w:vertAlign w:val="subscript"/>
        </w:rPr>
        <w:t>DO</w:t>
      </w:r>
      <w:r w:rsidR="00B13A1D" w:rsidRPr="00DE7D79">
        <w:t xml:space="preserve"> is the concentration of dissolved oxygen and K</w:t>
      </w:r>
      <w:r w:rsidR="00B13A1D" w:rsidRPr="00DE7D79">
        <w:rPr>
          <w:vertAlign w:val="subscript"/>
        </w:rPr>
        <w:t>DO</w:t>
      </w:r>
      <w:r w:rsidR="00B13A1D" w:rsidRPr="00DE7D79">
        <w:t xml:space="preserve"> is a half-saturation dissolved oxygen concentration when </w:t>
      </w:r>
      <w:proofErr w:type="spellStart"/>
      <w:r w:rsidR="00B13A1D" w:rsidRPr="00DE7D79">
        <w:t>oxic</w:t>
      </w:r>
      <w:proofErr w:type="spellEnd"/>
      <w:r w:rsidR="00B13A1D" w:rsidRPr="00DE7D79">
        <w:t xml:space="preserve"> reactions are half of their maximum without limitation of oxygen conditions.</w:t>
      </w:r>
    </w:p>
    <w:p w14:paraId="3787B62D" w14:textId="2EE13293" w:rsidR="0041037A" w:rsidRPr="00DE7D79" w:rsidRDefault="0041037A" w:rsidP="007552CD">
      <w:pPr>
        <w:pStyle w:val="BodyText"/>
      </w:pPr>
      <w:r w:rsidRPr="00DE7D79">
        <w:t xml:space="preserve">Since </w:t>
      </w:r>
      <w:r w:rsidR="003D099B">
        <w:t xml:space="preserve">reaeration in </w:t>
      </w:r>
      <w:r w:rsidRPr="00DE7D79">
        <w:t xml:space="preserve">waterbodies </w:t>
      </w:r>
      <w:r w:rsidR="003D099B">
        <w:t xml:space="preserve">are dependent on surface layer turbulence, </w:t>
      </w:r>
      <w:r w:rsidR="003D099B" w:rsidRPr="00DE7D79">
        <w:t xml:space="preserve">the reaeration formulae for </w:t>
      </w:r>
      <w:r w:rsidR="003D099B">
        <w:t xml:space="preserve">riverine, lake/reservoir, and estuarine </w:t>
      </w:r>
      <w:r w:rsidR="003D099B" w:rsidRPr="00DE7D79">
        <w:t xml:space="preserve">systems </w:t>
      </w:r>
      <w:r w:rsidR="003D099B">
        <w:t xml:space="preserve">are </w:t>
      </w:r>
      <w:r w:rsidR="003D099B" w:rsidRPr="00DE7D79">
        <w:t>different</w:t>
      </w:r>
      <w:r w:rsidR="003D099B">
        <w:t xml:space="preserve">. Surface layer turbulence for riverine waterbodies </w:t>
      </w:r>
      <w:proofErr w:type="gramStart"/>
      <w:r w:rsidR="003D099B">
        <w:t>are</w:t>
      </w:r>
      <w:proofErr w:type="gramEnd"/>
      <w:r w:rsidR="003D099B">
        <w:t xml:space="preserve"> </w:t>
      </w:r>
      <w:r w:rsidRPr="00DE7D79">
        <w:t>dependent on boundary shear</w:t>
      </w:r>
      <w:r w:rsidR="007262B4">
        <w:t xml:space="preserve">, while for </w:t>
      </w:r>
      <w:r w:rsidR="007262B4" w:rsidRPr="00DE7D79">
        <w:t xml:space="preserve">lake or reservoir </w:t>
      </w:r>
      <w:r w:rsidR="007262B4">
        <w:t xml:space="preserve">waterbodies, </w:t>
      </w:r>
      <w:r w:rsidRPr="00DE7D79">
        <w:t xml:space="preserve">wind stress </w:t>
      </w:r>
      <w:r w:rsidR="007262B4">
        <w:t xml:space="preserve">is usually the primary component of surface layer turbulence. </w:t>
      </w:r>
      <w:r w:rsidRPr="00DE7D79">
        <w:t xml:space="preserve">In the following sections, formulae for reaeration as a function of wind speed and boundary shear are presented.  The user </w:t>
      </w:r>
      <w:r w:rsidR="00DE7D79">
        <w:t>can</w:t>
      </w:r>
      <w:r w:rsidRPr="00DE7D79">
        <w:t xml:space="preserve"> select a different formulation for each waterbody type.  The reason for selecting a waterbody type is to</w:t>
      </w:r>
      <w:r w:rsidR="00DE7D79">
        <w:t xml:space="preserve"> help</w:t>
      </w:r>
      <w:r w:rsidRPr="00DE7D79">
        <w:t xml:space="preserve"> the user select a system that best approximates the </w:t>
      </w:r>
      <w:r w:rsidR="00DE7D79">
        <w:t xml:space="preserve">appropriate </w:t>
      </w:r>
      <w:r w:rsidRPr="00DE7D79">
        <w:t>theory. The possible water body types are RIVER, LAKE, or ESTUARY.</w:t>
      </w:r>
    </w:p>
    <w:p w14:paraId="6C649E5B" w14:textId="77777777" w:rsidR="0041037A" w:rsidRPr="00B7030B" w:rsidRDefault="0041037A" w:rsidP="00092247">
      <w:pPr>
        <w:pStyle w:val="Heading3"/>
        <w:spacing w:after="120"/>
      </w:pPr>
      <w:bookmarkStart w:id="654" w:name="_Toc466368842"/>
      <w:bookmarkStart w:id="655" w:name="_Toc2506315"/>
      <w:bookmarkStart w:id="656" w:name="_Toc48573657"/>
      <w:r w:rsidRPr="00B7030B">
        <w:lastRenderedPageBreak/>
        <w:t>River Reaeration Equations</w:t>
      </w:r>
      <w:bookmarkEnd w:id="654"/>
      <w:bookmarkEnd w:id="655"/>
      <w:bookmarkEnd w:id="656"/>
    </w:p>
    <w:p w14:paraId="6B1C0A3C" w14:textId="3A9EC3FE" w:rsidR="0041037A" w:rsidRPr="00CB3B03" w:rsidRDefault="0041037A" w:rsidP="007A3922">
      <w:pPr>
        <w:pStyle w:val="BodyText"/>
      </w:pPr>
      <w:r w:rsidRPr="00CB3B03">
        <w:t xml:space="preserve">Reaeration equations for rivers are given in </w:t>
      </w:r>
      <w:fldSimple w:instr=" REF _Ref523804127  \* MERGEFORMAT ">
        <w:r w:rsidR="00A95042" w:rsidRPr="00A95042">
          <w:rPr>
            <w:rStyle w:val="Figurehyperlink"/>
          </w:rPr>
          <w:t>Table 14</w:t>
        </w:r>
      </w:fldSimple>
      <w:r w:rsidRPr="00CB3B03">
        <w:t xml:space="preserve">.  Most of these equations </w:t>
      </w:r>
      <w:r w:rsidR="00877F79">
        <w:t xml:space="preserve">in the table </w:t>
      </w:r>
      <w:r w:rsidRPr="00CB3B03">
        <w:t>are based on field studies of selected streams or laboratory channels.  Equations 7 and 8 were developed from Melting and Flores (1999) for a large data set of reaeration coefficients.  These may be the best choice for rivers even though other equations have been used extensively.</w:t>
      </w:r>
    </w:p>
    <w:p w14:paraId="2DC17F55" w14:textId="429379A9" w:rsidR="0041037A" w:rsidRPr="00CB3B03" w:rsidRDefault="0041037A" w:rsidP="007A3922">
      <w:pPr>
        <w:pStyle w:val="BodyText"/>
      </w:pPr>
      <w:r w:rsidRPr="00CB3B03">
        <w:t xml:space="preserve">Moog and </w:t>
      </w:r>
      <w:proofErr w:type="spellStart"/>
      <w:r w:rsidRPr="00CB3B03">
        <w:t>Jirka</w:t>
      </w:r>
      <w:proofErr w:type="spellEnd"/>
      <w:r w:rsidRPr="00CB3B03">
        <w:t xml:space="preserve"> (1998) suggest that formulations that do not account for channel slope should not be used.  Therefore, </w:t>
      </w:r>
      <w:r w:rsidR="008A2FAE" w:rsidRPr="00127D1D">
        <w:rPr>
          <w:b/>
          <w:bCs/>
        </w:rPr>
        <w:t>E</w:t>
      </w:r>
      <w:r w:rsidRPr="00127D1D">
        <w:rPr>
          <w:b/>
          <w:bCs/>
        </w:rPr>
        <w:t>quations 7 and 8</w:t>
      </w:r>
      <w:r w:rsidRPr="00CB3B03">
        <w:t xml:space="preserve"> may again be the best selection of equations for river sections.</w:t>
      </w:r>
    </w:p>
    <w:p w14:paraId="733EAA21" w14:textId="118A34E9" w:rsidR="0041037A" w:rsidRPr="00CB3B03" w:rsidRDefault="0041037A" w:rsidP="00B6554A">
      <w:pPr>
        <w:pStyle w:val="BodyText"/>
      </w:pPr>
      <w:r w:rsidRPr="00CB3B03">
        <w:t>Thomann and Mueller (1987) suggest using Equation 1 except for small streams</w:t>
      </w:r>
      <w:r w:rsidR="002C24BF">
        <w:t>,</w:t>
      </w:r>
      <w:r w:rsidRPr="00CB3B03">
        <w:t xml:space="preserve"> where Equation 3 for flow less than 10 </w:t>
      </w:r>
      <w:proofErr w:type="spellStart"/>
      <w:r w:rsidRPr="00CB3B03">
        <w:t>cfs</w:t>
      </w:r>
      <w:proofErr w:type="spellEnd"/>
      <w:r w:rsidRPr="00CB3B03">
        <w:t xml:space="preserve"> should be used.  They also suggest a minimum value of K</w:t>
      </w:r>
      <w:r w:rsidRPr="00CB3B03">
        <w:rPr>
          <w:vertAlign w:val="subscript"/>
        </w:rPr>
        <w:t>L</w:t>
      </w:r>
      <w:r w:rsidRPr="00CB3B03">
        <w:t xml:space="preserve"> of 0.6 m </w:t>
      </w:r>
      <w:proofErr w:type="gramStart"/>
      <w:r w:rsidRPr="00CB3B03">
        <w:t>day</w:t>
      </w:r>
      <w:r w:rsidRPr="00CB3B03">
        <w:rPr>
          <w:vertAlign w:val="superscript"/>
        </w:rPr>
        <w:t>-1</w:t>
      </w:r>
      <w:proofErr w:type="gramEnd"/>
      <w:r w:rsidRPr="00CB3B03">
        <w:t>. This value has been implemented as a lower limit in the code.</w:t>
      </w:r>
    </w:p>
    <w:p w14:paraId="4611B46A" w14:textId="7E1C7E98" w:rsidR="0041037A" w:rsidRPr="00CB3B03" w:rsidRDefault="0041037A" w:rsidP="00B6554A">
      <w:pPr>
        <w:pStyle w:val="BodyText"/>
      </w:pPr>
      <w:r w:rsidRPr="00CB3B03">
        <w:t>Mills et al. (1985)</w:t>
      </w:r>
      <w:r w:rsidR="002C24BF">
        <w:t>,</w:t>
      </w:r>
      <w:r w:rsidRPr="00CB3B03">
        <w:t xml:space="preserve"> in a review of water quality reaeration coefficients</w:t>
      </w:r>
      <w:r w:rsidR="002C24BF">
        <w:t>,</w:t>
      </w:r>
      <w:r w:rsidRPr="00CB3B03">
        <w:t xml:space="preserve"> use a different formulation than </w:t>
      </w:r>
      <w:r w:rsidR="00956C8C">
        <w:t>E</w:t>
      </w:r>
      <w:r w:rsidRPr="00CB3B03">
        <w:t xml:space="preserve">quation 3 in </w:t>
      </w:r>
      <w:r w:rsidR="003B7E39" w:rsidRPr="00CB3B03">
        <w:fldChar w:fldCharType="begin"/>
      </w:r>
      <w:r w:rsidR="003B7E39" w:rsidRPr="00CB3B03">
        <w:instrText xml:space="preserve"> REF _Ref523804127 \h  \* MERGEFORMAT </w:instrText>
      </w:r>
      <w:r w:rsidR="003B7E39" w:rsidRPr="00CB3B03">
        <w:fldChar w:fldCharType="separate"/>
      </w:r>
      <w:r w:rsidR="00A95042" w:rsidRPr="00A95042">
        <w:rPr>
          <w:rStyle w:val="Figurehyperlink"/>
        </w:rPr>
        <w:t>Table 14</w:t>
      </w:r>
      <w:r w:rsidR="003B7E39" w:rsidRPr="00CB3B03">
        <w:fldChar w:fldCharType="end"/>
      </w:r>
      <w:r w:rsidRPr="00CB3B03">
        <w:t xml:space="preserve"> based on a 1978 reference at 25ºC:</w:t>
      </w:r>
    </w:p>
    <w:p w14:paraId="30432D3C" w14:textId="4D4D3081" w:rsidR="0041037A" w:rsidRPr="00B7030B" w:rsidRDefault="00000000" w:rsidP="008F3173">
      <w:pPr>
        <w:pStyle w:val="equation"/>
        <w:rPr>
          <w:rFonts w:asciiTheme="minorHAnsi" w:hAnsiTheme="minorHAnsi"/>
          <w:b/>
          <w:bCs/>
        </w:rPr>
      </w:pPr>
      <m:oMathPara>
        <m:oMath>
          <m:sSub>
            <m:sSubPr>
              <m:ctrlPr>
                <w:rPr>
                  <w:rFonts w:ascii="Cambria Math" w:hAnsiTheme="minorHAnsi"/>
                  <w:i/>
                </w:rPr>
              </m:ctrlPr>
            </m:sSubPr>
            <m:e>
              <m:r>
                <w:rPr>
                  <w:rFonts w:ascii="Cambria Math" w:hAnsiTheme="minorHAnsi"/>
                </w:rPr>
                <m:t>K</m:t>
              </m:r>
            </m:e>
            <m:sub>
              <m:r>
                <w:rPr>
                  <w:rFonts w:ascii="Cambria Math" w:hAnsiTheme="minorHAnsi"/>
                </w:rPr>
                <m:t>a</m:t>
              </m:r>
            </m:sub>
          </m:sSub>
          <m:r>
            <w:rPr>
              <w:rFonts w:ascii="Cambria Math" w:hAnsiTheme="minorHAnsi"/>
            </w:rPr>
            <m:t>=7776</m:t>
          </m:r>
          <m:r>
            <w:rPr>
              <w:rFonts w:ascii="Cambria Math" w:hAnsiTheme="minorHAnsi"/>
            </w:rPr>
            <m:t>US</m:t>
          </m:r>
          <m:r>
            <w:rPr>
              <w:rFonts w:ascii="Cambria Math" w:hAnsiTheme="minorHAnsi"/>
            </w:rPr>
            <m:t> </m:t>
          </m:r>
          <m:r>
            <w:rPr>
              <w:rFonts w:ascii="Cambria Math" w:hAnsiTheme="minorHAnsi"/>
            </w:rPr>
            <m:t>for</m:t>
          </m:r>
          <m:r>
            <w:rPr>
              <w:rFonts w:ascii="Cambria Math" w:hAnsiTheme="minorHAnsi"/>
            </w:rPr>
            <m:t> </m:t>
          </m:r>
          <m:r>
            <w:rPr>
              <w:rFonts w:ascii="Cambria Math" w:hAnsiTheme="minorHAnsi"/>
            </w:rPr>
            <m:t>Q</m:t>
          </m:r>
          <m:r>
            <w:rPr>
              <w:rFonts w:ascii="Cambria Math" w:hAnsiTheme="minorHAnsi"/>
            </w:rPr>
            <m:t>&lt;10</m:t>
          </m:r>
          <m:r>
            <w:rPr>
              <w:rFonts w:ascii="Cambria Math" w:hAnsiTheme="minorHAnsi"/>
            </w:rPr>
            <m:t>cfs</m:t>
          </m:r>
          <m:r>
            <m:rPr>
              <m:sty m:val="p"/>
            </m:rPr>
            <w:rPr>
              <w:rFonts w:ascii="Cambria Math" w:hAnsiTheme="minorHAnsi"/>
            </w:rPr>
            <w:br/>
          </m:r>
        </m:oMath>
        <m:oMath>
          <m:sSub>
            <m:sSubPr>
              <m:ctrlPr>
                <w:rPr>
                  <w:rFonts w:ascii="Cambria Math" w:hAnsiTheme="minorHAnsi"/>
                  <w:i/>
                </w:rPr>
              </m:ctrlPr>
            </m:sSubPr>
            <m:e>
              <m:r>
                <w:rPr>
                  <w:rFonts w:ascii="Cambria Math" w:hAnsiTheme="minorHAnsi"/>
                </w:rPr>
                <m:t>K</m:t>
              </m:r>
            </m:e>
            <m:sub>
              <m:r>
                <w:rPr>
                  <w:rFonts w:ascii="Cambria Math" w:hAnsiTheme="minorHAnsi"/>
                </w:rPr>
                <m:t>a</m:t>
              </m:r>
            </m:sub>
          </m:sSub>
          <m:r>
            <w:rPr>
              <w:rFonts w:ascii="Cambria Math" w:hAnsiTheme="minorHAnsi"/>
            </w:rPr>
            <m:t>=4665.6</m:t>
          </m:r>
          <m:r>
            <w:rPr>
              <w:rFonts w:ascii="Cambria Math" w:hAnsiTheme="minorHAnsi"/>
            </w:rPr>
            <m:t>US</m:t>
          </m:r>
          <m:r>
            <w:rPr>
              <w:rFonts w:ascii="Cambria Math" w:hAnsiTheme="minorHAnsi"/>
            </w:rPr>
            <m:t> </m:t>
          </m:r>
          <m:r>
            <w:rPr>
              <w:rFonts w:ascii="Cambria Math" w:hAnsiTheme="minorHAnsi"/>
            </w:rPr>
            <m:t>for</m:t>
          </m:r>
          <m:r>
            <w:rPr>
              <w:rFonts w:ascii="Cambria Math" w:hAnsiTheme="minorHAnsi"/>
            </w:rPr>
            <m:t>  </m:t>
          </m:r>
          <m:r>
            <w:rPr>
              <w:rFonts w:ascii="Cambria Math" w:hAnsiTheme="minorHAnsi"/>
            </w:rPr>
            <m:t>10&lt;</m:t>
          </m:r>
          <m:r>
            <w:rPr>
              <w:rFonts w:ascii="Cambria Math" w:hAnsiTheme="minorHAnsi"/>
            </w:rPr>
            <m:t>Q</m:t>
          </m:r>
          <m:r>
            <w:rPr>
              <w:rFonts w:ascii="Cambria Math" w:hAnsiTheme="minorHAnsi"/>
            </w:rPr>
            <m:t>&lt;3000</m:t>
          </m:r>
          <m:r>
            <w:rPr>
              <w:rFonts w:ascii="Cambria Math" w:hAnsiTheme="minorHAnsi"/>
            </w:rPr>
            <m:t>cfs</m:t>
          </m:r>
          <m:r>
            <m:rPr>
              <m:sty m:val="p"/>
            </m:rPr>
            <w:rPr>
              <w:rFonts w:ascii="Cambria Math" w:hAnsiTheme="minorHAnsi"/>
            </w:rPr>
            <w:br/>
          </m:r>
        </m:oMath>
      </m:oMathPara>
      <m:oMath>
        <m:sSub>
          <m:sSubPr>
            <m:ctrlPr>
              <w:rPr>
                <w:rFonts w:ascii="Cambria Math" w:hAnsiTheme="minorHAnsi"/>
                <w:i/>
              </w:rPr>
            </m:ctrlPr>
          </m:sSubPr>
          <m:e>
            <m:r>
              <w:rPr>
                <w:rFonts w:ascii="Cambria Math" w:hAnsiTheme="minorHAnsi"/>
              </w:rPr>
              <m:t>K</m:t>
            </m:r>
          </m:e>
          <m:sub>
            <m:r>
              <w:rPr>
                <w:rFonts w:ascii="Cambria Math" w:hAnsiTheme="minorHAnsi"/>
              </w:rPr>
              <m:t>a</m:t>
            </m:r>
          </m:sub>
        </m:sSub>
        <m:r>
          <w:rPr>
            <w:rFonts w:ascii="Cambria Math" w:hAnsiTheme="minorHAnsi"/>
          </w:rPr>
          <m:t>=2592</m:t>
        </m:r>
        <m:r>
          <w:rPr>
            <w:rFonts w:ascii="Cambria Math" w:hAnsiTheme="minorHAnsi"/>
          </w:rPr>
          <m:t>US</m:t>
        </m:r>
        <m:r>
          <w:rPr>
            <w:rFonts w:ascii="Cambria Math" w:hAnsiTheme="minorHAnsi"/>
          </w:rPr>
          <m:t> </m:t>
        </m:r>
        <m:r>
          <w:rPr>
            <w:rFonts w:ascii="Cambria Math" w:hAnsiTheme="minorHAnsi"/>
          </w:rPr>
          <m:t>for</m:t>
        </m:r>
        <m:r>
          <w:rPr>
            <w:rFonts w:ascii="Cambria Math" w:hAnsiTheme="minorHAnsi"/>
          </w:rPr>
          <m:t>  </m:t>
        </m:r>
        <m:r>
          <w:rPr>
            <w:rFonts w:ascii="Cambria Math" w:hAnsiTheme="minorHAnsi"/>
          </w:rPr>
          <m:t>Q</m:t>
        </m:r>
        <m:r>
          <w:rPr>
            <w:rFonts w:ascii="Cambria Math" w:hAnsiTheme="minorHAnsi"/>
          </w:rPr>
          <m:t>&gt;3000</m:t>
        </m:r>
        <m:r>
          <w:rPr>
            <w:rFonts w:ascii="Cambria Math" w:hAnsiTheme="minorHAnsi"/>
          </w:rPr>
          <m:t>cfs</m:t>
        </m:r>
      </m:oMath>
      <w:r w:rsidR="0041037A" w:rsidRPr="00B7030B">
        <w:rPr>
          <w:rFonts w:asciiTheme="minorHAnsi" w:hAnsiTheme="minorHAnsi"/>
        </w:rPr>
        <w:tab/>
      </w:r>
      <w:r w:rsidR="00DE7D79">
        <w:rPr>
          <w:rFonts w:asciiTheme="minorHAnsi" w:hAnsiTheme="minorHAnsi"/>
        </w:rPr>
        <w:tab/>
      </w:r>
      <w:r w:rsidR="0041037A"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116</w:t>
      </w:r>
      <w:r w:rsidR="00A41B27">
        <w:rPr>
          <w:rFonts w:asciiTheme="minorHAnsi" w:hAnsiTheme="minorHAnsi"/>
          <w:b/>
          <w:bCs/>
        </w:rPr>
        <w:fldChar w:fldCharType="end"/>
      </w:r>
      <w:r w:rsidR="0041037A" w:rsidRPr="00B7030B">
        <w:rPr>
          <w:rFonts w:asciiTheme="minorHAnsi" w:hAnsiTheme="minorHAnsi"/>
          <w:b/>
          <w:bCs/>
        </w:rPr>
        <w:t>)</w:t>
      </w:r>
    </w:p>
    <w:p w14:paraId="1C2B31C3" w14:textId="49DDD917" w:rsidR="00004F32" w:rsidRPr="00DE7D79" w:rsidRDefault="00004F32" w:rsidP="008565FA">
      <w:pPr>
        <w:pStyle w:val="equation"/>
        <w:jc w:val="left"/>
        <w:rPr>
          <w:rFonts w:asciiTheme="minorHAnsi" w:hAnsiTheme="minorHAnsi"/>
          <w:sz w:val="20"/>
          <w:szCs w:val="18"/>
        </w:rPr>
      </w:pPr>
      <w:r w:rsidRPr="00DE7D79">
        <w:rPr>
          <w:rFonts w:asciiTheme="minorHAnsi" w:hAnsiTheme="minorHAnsi"/>
          <w:bCs/>
          <w:sz w:val="20"/>
          <w:szCs w:val="18"/>
        </w:rPr>
        <w:t xml:space="preserve">where </w:t>
      </w:r>
      <w:r w:rsidRPr="008565FA">
        <w:rPr>
          <w:rFonts w:asciiTheme="minorHAnsi" w:hAnsiTheme="minorHAnsi"/>
          <w:bCs/>
          <w:i/>
          <w:iCs/>
          <w:sz w:val="20"/>
          <w:szCs w:val="18"/>
        </w:rPr>
        <w:t>S</w:t>
      </w:r>
      <w:r w:rsidRPr="00DE7D79">
        <w:rPr>
          <w:rFonts w:asciiTheme="minorHAnsi" w:hAnsiTheme="minorHAnsi"/>
          <w:bCs/>
          <w:sz w:val="20"/>
          <w:szCs w:val="18"/>
        </w:rPr>
        <w:t xml:space="preserve"> is the slope in ft/ft and </w:t>
      </w:r>
      <w:r w:rsidRPr="008565FA">
        <w:rPr>
          <w:rFonts w:asciiTheme="minorHAnsi" w:hAnsiTheme="minorHAnsi"/>
          <w:bCs/>
          <w:i/>
          <w:iCs/>
          <w:sz w:val="20"/>
          <w:szCs w:val="18"/>
        </w:rPr>
        <w:t>U</w:t>
      </w:r>
      <w:r w:rsidRPr="00DE7D79">
        <w:rPr>
          <w:rFonts w:asciiTheme="minorHAnsi" w:hAnsiTheme="minorHAnsi"/>
          <w:bCs/>
          <w:sz w:val="20"/>
          <w:szCs w:val="18"/>
        </w:rPr>
        <w:t xml:space="preserve"> is velocity in ft/s</w:t>
      </w:r>
    </w:p>
    <w:p w14:paraId="4020CCF2" w14:textId="5C9A654E" w:rsidR="0041037A" w:rsidRPr="00CB3B03" w:rsidRDefault="0041037A" w:rsidP="007A3922">
      <w:pPr>
        <w:pStyle w:val="BodyText"/>
      </w:pPr>
      <w:r w:rsidRPr="00CB3B03">
        <w:t xml:space="preserve">However, Mills et al. (1985) only recommend its use for shallow low-flow streams.  Therefore, </w:t>
      </w:r>
      <w:r w:rsidR="00956C8C">
        <w:t>E</w:t>
      </w:r>
      <w:r w:rsidRPr="00CB3B03">
        <w:t xml:space="preserve">quation 3 in </w:t>
      </w:r>
      <w:fldSimple w:instr=" REF _Ref523804127  \* MERGEFORMAT ">
        <w:r w:rsidR="00A95042" w:rsidRPr="00A95042">
          <w:rPr>
            <w:rStyle w:val="Figurehyperlink"/>
          </w:rPr>
          <w:t>Table 14</w:t>
        </w:r>
      </w:fldSimple>
      <w:r w:rsidRPr="00CB3B03">
        <w:t xml:space="preserve"> is exactly the same as the above formulation in the low flow regime</w:t>
      </w:r>
      <w:r w:rsidR="00BB510B" w:rsidRPr="00CB3B03">
        <w:t xml:space="preserve"> (note that the slopes in Equation 3 are in ft/mile and in the above equation are unitless)</w:t>
      </w:r>
      <w:r w:rsidRPr="00CB3B03">
        <w:t>.</w:t>
      </w:r>
    </w:p>
    <w:p w14:paraId="45634837" w14:textId="26319704" w:rsidR="0041037A" w:rsidRPr="00CB3B03" w:rsidRDefault="0041037A" w:rsidP="007A3922">
      <w:pPr>
        <w:pStyle w:val="BodyText"/>
      </w:pPr>
      <w:proofErr w:type="spellStart"/>
      <w:r w:rsidRPr="00CB3B03">
        <w:t>Covar</w:t>
      </w:r>
      <w:proofErr w:type="spellEnd"/>
      <w:r w:rsidRPr="00CB3B03">
        <w:t xml:space="preserve"> (1976) used an approach where the equations of O'Connor-Dobbins, Churchill, and Owens </w:t>
      </w:r>
      <w:r w:rsidR="002C24BF">
        <w:t>are</w:t>
      </w:r>
      <w:r w:rsidR="002C24BF" w:rsidRPr="00CB3B03">
        <w:t xml:space="preserve"> </w:t>
      </w:r>
      <w:r w:rsidRPr="00CB3B03">
        <w:t>used together based on the applicability of each equation. The applicability of each equation was based on the velocity of the stream and its depth. This is equation 0 in the following table.</w:t>
      </w:r>
    </w:p>
    <w:p w14:paraId="0CD639D4" w14:textId="7493321D" w:rsidR="0041037A" w:rsidRPr="00877F79" w:rsidRDefault="0041037A" w:rsidP="00C012E8">
      <w:pPr>
        <w:pStyle w:val="Tablecaption"/>
      </w:pPr>
      <w:bookmarkStart w:id="657" w:name="_Ref523804127"/>
      <w:bookmarkStart w:id="658" w:name="_Toc464974226"/>
      <w:bookmarkStart w:id="659" w:name="_Toc2506412"/>
      <w:bookmarkStart w:id="660" w:name="_Toc14621656"/>
      <w:bookmarkStart w:id="661" w:name="_Toc48573851"/>
      <w:r w:rsidRPr="00877F79">
        <w:t xml:space="preserve">Table </w:t>
      </w:r>
      <w:r w:rsidR="00000000">
        <w:fldChar w:fldCharType="begin"/>
      </w:r>
      <w:r w:rsidR="00000000">
        <w:instrText xml:space="preserve"> SEQ Table \* ARABIC </w:instrText>
      </w:r>
      <w:r w:rsidR="00000000">
        <w:fldChar w:fldCharType="separate"/>
      </w:r>
      <w:r w:rsidR="00A95042">
        <w:rPr>
          <w:noProof/>
        </w:rPr>
        <w:t>14</w:t>
      </w:r>
      <w:r w:rsidR="00000000">
        <w:rPr>
          <w:noProof/>
        </w:rPr>
        <w:fldChar w:fldCharType="end"/>
      </w:r>
      <w:bookmarkEnd w:id="657"/>
      <w:r w:rsidRPr="00877F79">
        <w:t>.  River reaeration equations.</w:t>
      </w:r>
      <w:bookmarkEnd w:id="658"/>
      <w:bookmarkEnd w:id="659"/>
      <w:bookmarkEnd w:id="660"/>
      <w:bookmarkEnd w:id="661"/>
    </w:p>
    <w:tbl>
      <w:tblPr>
        <w:tblW w:w="9424"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442"/>
        <w:gridCol w:w="2790"/>
        <w:gridCol w:w="2430"/>
        <w:gridCol w:w="1800"/>
        <w:gridCol w:w="1962"/>
      </w:tblGrid>
      <w:tr w:rsidR="0041037A" w:rsidRPr="00B7030B" w14:paraId="0A37D767" w14:textId="77777777" w:rsidTr="0076230E">
        <w:trPr>
          <w:cantSplit/>
          <w:tblHeader/>
          <w:jc w:val="center"/>
        </w:trPr>
        <w:tc>
          <w:tcPr>
            <w:tcW w:w="442" w:type="dxa"/>
            <w:vAlign w:val="center"/>
          </w:tcPr>
          <w:p w14:paraId="1175374F" w14:textId="77777777" w:rsidR="0041037A" w:rsidRPr="002C24BF" w:rsidRDefault="0041037A" w:rsidP="0076230E">
            <w:pPr>
              <w:suppressAutoHyphens/>
              <w:jc w:val="center"/>
              <w:rPr>
                <w:b/>
                <w:bCs/>
              </w:rPr>
            </w:pPr>
            <w:r w:rsidRPr="002C24BF">
              <w:rPr>
                <w:b/>
                <w:bCs/>
              </w:rPr>
              <w:t>#</w:t>
            </w:r>
          </w:p>
        </w:tc>
        <w:tc>
          <w:tcPr>
            <w:tcW w:w="2790" w:type="dxa"/>
            <w:vAlign w:val="center"/>
          </w:tcPr>
          <w:p w14:paraId="58D79B81" w14:textId="77777777" w:rsidR="0041037A" w:rsidRPr="0076230E" w:rsidRDefault="0041037A" w:rsidP="0076230E">
            <w:pPr>
              <w:suppressAutoHyphens/>
              <w:jc w:val="center"/>
              <w:rPr>
                <w:b/>
                <w:bCs/>
                <w:sz w:val="18"/>
                <w:szCs w:val="18"/>
              </w:rPr>
            </w:pPr>
            <w:r w:rsidRPr="0076230E">
              <w:rPr>
                <w:b/>
                <w:bCs/>
                <w:sz w:val="18"/>
                <w:szCs w:val="18"/>
              </w:rPr>
              <w:t>Equation</w:t>
            </w:r>
          </w:p>
        </w:tc>
        <w:tc>
          <w:tcPr>
            <w:tcW w:w="2430" w:type="dxa"/>
            <w:vAlign w:val="center"/>
          </w:tcPr>
          <w:p w14:paraId="62757A7B" w14:textId="77777777" w:rsidR="0041037A" w:rsidRPr="00092247" w:rsidRDefault="0041037A" w:rsidP="0076230E">
            <w:pPr>
              <w:suppressAutoHyphens/>
              <w:jc w:val="center"/>
              <w:rPr>
                <w:b/>
                <w:bCs/>
              </w:rPr>
            </w:pPr>
            <w:r w:rsidRPr="00092247">
              <w:rPr>
                <w:b/>
                <w:bCs/>
              </w:rPr>
              <w:t>Comments</w:t>
            </w:r>
          </w:p>
        </w:tc>
        <w:tc>
          <w:tcPr>
            <w:tcW w:w="1800" w:type="dxa"/>
            <w:vAlign w:val="center"/>
          </w:tcPr>
          <w:p w14:paraId="4FE8999F" w14:textId="77777777" w:rsidR="0041037A" w:rsidRPr="00092247" w:rsidRDefault="0041037A" w:rsidP="0076230E">
            <w:pPr>
              <w:suppressAutoHyphens/>
              <w:jc w:val="center"/>
              <w:rPr>
                <w:b/>
                <w:bCs/>
              </w:rPr>
            </w:pPr>
            <w:r w:rsidRPr="00092247">
              <w:rPr>
                <w:b/>
                <w:bCs/>
              </w:rPr>
              <w:t>Applicability</w:t>
            </w:r>
          </w:p>
        </w:tc>
        <w:tc>
          <w:tcPr>
            <w:tcW w:w="1962" w:type="dxa"/>
            <w:vAlign w:val="center"/>
          </w:tcPr>
          <w:p w14:paraId="295A59E8" w14:textId="77777777" w:rsidR="0041037A" w:rsidRPr="00092247" w:rsidRDefault="0041037A" w:rsidP="0076230E">
            <w:pPr>
              <w:suppressAutoHyphens/>
              <w:jc w:val="left"/>
              <w:rPr>
                <w:b/>
                <w:bCs/>
              </w:rPr>
            </w:pPr>
            <w:r w:rsidRPr="00092247">
              <w:rPr>
                <w:b/>
                <w:bCs/>
              </w:rPr>
              <w:t>Reference</w:t>
            </w:r>
          </w:p>
        </w:tc>
      </w:tr>
      <w:tr w:rsidR="0041037A" w:rsidRPr="00B7030B" w14:paraId="3FF03D20" w14:textId="77777777" w:rsidTr="0076230E">
        <w:trPr>
          <w:cantSplit/>
          <w:jc w:val="center"/>
        </w:trPr>
        <w:tc>
          <w:tcPr>
            <w:tcW w:w="442" w:type="dxa"/>
            <w:vAlign w:val="center"/>
          </w:tcPr>
          <w:p w14:paraId="1B4F2DC9" w14:textId="77777777" w:rsidR="0041037A" w:rsidRPr="0076230E" w:rsidRDefault="0041037A" w:rsidP="0076230E">
            <w:pPr>
              <w:suppressAutoHyphens/>
              <w:rPr>
                <w:b/>
                <w:bCs/>
              </w:rPr>
            </w:pPr>
            <w:r w:rsidRPr="0076230E">
              <w:rPr>
                <w:b/>
                <w:bCs/>
              </w:rPr>
              <w:t>0</w:t>
            </w:r>
          </w:p>
        </w:tc>
        <w:tc>
          <w:tcPr>
            <w:tcW w:w="2790" w:type="dxa"/>
            <w:vAlign w:val="center"/>
          </w:tcPr>
          <w:p w14:paraId="479C47AB" w14:textId="0C04159E" w:rsidR="0041037A" w:rsidRPr="00376E20" w:rsidRDefault="0041037A" w:rsidP="0076230E">
            <w:pPr>
              <w:suppressAutoHyphens/>
              <w:jc w:val="center"/>
            </w:pPr>
            <w:r w:rsidRPr="00376E20">
              <w:t>Eq</w:t>
            </w:r>
            <w:r w:rsidR="00956C8C" w:rsidRPr="00376E20">
              <w:t>uation</w:t>
            </w:r>
            <w:r w:rsidRPr="00376E20">
              <w:t xml:space="preserve"> 1, 2 or 4</w:t>
            </w:r>
          </w:p>
        </w:tc>
        <w:tc>
          <w:tcPr>
            <w:tcW w:w="2430" w:type="dxa"/>
            <w:vAlign w:val="center"/>
          </w:tcPr>
          <w:p w14:paraId="5176482E" w14:textId="77777777" w:rsidR="0041037A" w:rsidRPr="00B7030B" w:rsidRDefault="0041037A" w:rsidP="0076230E">
            <w:pPr>
              <w:suppressAutoHyphens/>
              <w:jc w:val="center"/>
            </w:pPr>
            <w:r w:rsidRPr="00B7030B">
              <w:rPr>
                <w:i/>
                <w:iCs/>
              </w:rPr>
              <w:t>K</w:t>
            </w:r>
            <w:r w:rsidRPr="00B7030B">
              <w:rPr>
                <w:i/>
                <w:iCs/>
                <w:vertAlign w:val="subscript"/>
              </w:rPr>
              <w:t>a</w:t>
            </w:r>
            <w:r w:rsidRPr="00B7030B">
              <w:t xml:space="preserve"> – evaluated based on applicability criteria of these equations</w:t>
            </w:r>
          </w:p>
        </w:tc>
        <w:tc>
          <w:tcPr>
            <w:tcW w:w="1800" w:type="dxa"/>
            <w:vAlign w:val="center"/>
          </w:tcPr>
          <w:p w14:paraId="41BBFD7A" w14:textId="77777777" w:rsidR="0041037A" w:rsidRPr="00B7030B" w:rsidRDefault="0041037A" w:rsidP="0076230E">
            <w:pPr>
              <w:suppressAutoHyphens/>
              <w:jc w:val="center"/>
            </w:pPr>
          </w:p>
        </w:tc>
        <w:tc>
          <w:tcPr>
            <w:tcW w:w="1962" w:type="dxa"/>
            <w:vAlign w:val="center"/>
          </w:tcPr>
          <w:p w14:paraId="63F81952" w14:textId="77777777" w:rsidR="0041037A" w:rsidRPr="007A3922" w:rsidRDefault="0041037A" w:rsidP="0076230E">
            <w:pPr>
              <w:suppressAutoHyphens/>
              <w:jc w:val="left"/>
            </w:pPr>
            <w:proofErr w:type="spellStart"/>
            <w:r w:rsidRPr="007A3922">
              <w:t>Covar</w:t>
            </w:r>
            <w:proofErr w:type="spellEnd"/>
            <w:r w:rsidRPr="007A3922">
              <w:t xml:space="preserve"> (1976)</w:t>
            </w:r>
          </w:p>
        </w:tc>
      </w:tr>
      <w:tr w:rsidR="0041037A" w:rsidRPr="00B7030B" w14:paraId="2B4D3FF8" w14:textId="77777777" w:rsidTr="0076230E">
        <w:trPr>
          <w:cantSplit/>
          <w:jc w:val="center"/>
        </w:trPr>
        <w:tc>
          <w:tcPr>
            <w:tcW w:w="442" w:type="dxa"/>
            <w:vAlign w:val="center"/>
          </w:tcPr>
          <w:p w14:paraId="7E65C266" w14:textId="77777777" w:rsidR="0041037A" w:rsidRPr="0076230E" w:rsidRDefault="0041037A" w:rsidP="0076230E">
            <w:pPr>
              <w:suppressAutoHyphens/>
              <w:rPr>
                <w:b/>
                <w:bCs/>
              </w:rPr>
            </w:pPr>
            <w:r w:rsidRPr="0076230E">
              <w:rPr>
                <w:b/>
                <w:bCs/>
              </w:rPr>
              <w:t>1</w:t>
            </w:r>
          </w:p>
        </w:tc>
        <w:tc>
          <w:tcPr>
            <w:tcW w:w="2790" w:type="dxa"/>
            <w:vAlign w:val="center"/>
          </w:tcPr>
          <w:p w14:paraId="20DFB1BA" w14:textId="3F753F96" w:rsidR="0041037A" w:rsidRPr="0076230E" w:rsidRDefault="00000000" w:rsidP="0076230E">
            <w:pPr>
              <w:suppressAutoHyphens/>
              <w:jc w:val="center"/>
              <w:rPr>
                <w:sz w:val="18"/>
                <w:szCs w:val="18"/>
              </w:rPr>
            </w:pPr>
            <m:oMathPara>
              <m:oMathParaPr>
                <m:jc m:val="center"/>
              </m:oMathParaPr>
              <m:oMath>
                <m:sSub>
                  <m:sSubPr>
                    <m:ctrlPr>
                      <w:rPr>
                        <w:rFonts w:ascii="Cambria Math" w:hAnsi="Cambria Math"/>
                        <w:sz w:val="18"/>
                        <w:szCs w:val="18"/>
                      </w:rPr>
                    </m:ctrlPr>
                  </m:sSubPr>
                  <m:e>
                    <m:r>
                      <w:rPr>
                        <w:rFonts w:ascii="Cambria Math" w:hAnsi="Cambria Math"/>
                        <w:sz w:val="18"/>
                        <w:szCs w:val="18"/>
                      </w:rPr>
                      <m:t>K</m:t>
                    </m:r>
                  </m:e>
                  <m:sub>
                    <m:r>
                      <w:rPr>
                        <w:rFonts w:ascii="Cambria Math" w:hAnsi="Cambria Math"/>
                        <w:sz w:val="18"/>
                        <w:szCs w:val="18"/>
                      </w:rPr>
                      <m:t>a</m:t>
                    </m:r>
                  </m:sub>
                </m:sSub>
                <m:r>
                  <m:rPr>
                    <m:sty m:val="p"/>
                  </m:rPr>
                  <w:rPr>
                    <w:rFonts w:ascii="Cambria Math" w:hAnsi="Cambria Math"/>
                    <w:sz w:val="18"/>
                    <w:szCs w:val="18"/>
                  </w:rPr>
                  <m:t>=</m:t>
                </m:r>
                <m:f>
                  <m:fPr>
                    <m:ctrlPr>
                      <w:rPr>
                        <w:rFonts w:ascii="Cambria Math" w:hAnsi="Cambria Math"/>
                        <w:sz w:val="18"/>
                        <w:szCs w:val="18"/>
                      </w:rPr>
                    </m:ctrlPr>
                  </m:fPr>
                  <m:num>
                    <m:sSub>
                      <m:sSubPr>
                        <m:ctrlPr>
                          <w:rPr>
                            <w:rFonts w:ascii="Cambria Math" w:hAnsi="Cambria Math"/>
                            <w:sz w:val="18"/>
                            <w:szCs w:val="18"/>
                          </w:rPr>
                        </m:ctrlPr>
                      </m:sSubPr>
                      <m:e>
                        <m:r>
                          <w:rPr>
                            <w:rFonts w:ascii="Cambria Math" w:hAnsi="Cambria Math"/>
                            <w:sz w:val="18"/>
                            <w:szCs w:val="18"/>
                          </w:rPr>
                          <m:t>K</m:t>
                        </m:r>
                      </m:e>
                      <m:sub>
                        <m:r>
                          <w:rPr>
                            <w:rFonts w:ascii="Cambria Math" w:hAnsi="Cambria Math"/>
                            <w:sz w:val="18"/>
                            <w:szCs w:val="18"/>
                          </w:rPr>
                          <m:t>L</m:t>
                        </m:r>
                      </m:sub>
                    </m:sSub>
                  </m:num>
                  <m:den>
                    <m:r>
                      <w:rPr>
                        <w:rFonts w:ascii="Cambria Math" w:hAnsi="Cambria Math"/>
                        <w:sz w:val="18"/>
                        <w:szCs w:val="18"/>
                      </w:rPr>
                      <m:t>H</m:t>
                    </m:r>
                  </m:den>
                </m:f>
                <m:r>
                  <m:rPr>
                    <m:sty m:val="p"/>
                  </m:rPr>
                  <w:rPr>
                    <w:rFonts w:ascii="Cambria Math" w:hAnsi="Cambria Math"/>
                    <w:sz w:val="18"/>
                    <w:szCs w:val="18"/>
                  </w:rPr>
                  <m:t>=</m:t>
                </m:r>
                <m:f>
                  <m:fPr>
                    <m:ctrlPr>
                      <w:rPr>
                        <w:rFonts w:ascii="Cambria Math" w:hAnsi="Cambria Math"/>
                        <w:sz w:val="18"/>
                        <w:szCs w:val="18"/>
                      </w:rPr>
                    </m:ctrlPr>
                  </m:fPr>
                  <m:num>
                    <m:sSup>
                      <m:sSupPr>
                        <m:ctrlPr>
                          <w:rPr>
                            <w:rFonts w:ascii="Cambria Math" w:hAnsi="Cambria Math"/>
                            <w:sz w:val="18"/>
                            <w:szCs w:val="18"/>
                          </w:rPr>
                        </m:ctrlPr>
                      </m:sSupPr>
                      <m:e>
                        <m:d>
                          <m:dPr>
                            <m:ctrlPr>
                              <w:rPr>
                                <w:rFonts w:ascii="Cambria Math" w:hAnsi="Cambria Math"/>
                                <w:sz w:val="18"/>
                                <w:szCs w:val="18"/>
                              </w:rPr>
                            </m:ctrlPr>
                          </m:dPr>
                          <m:e>
                            <m:sSub>
                              <m:sSubPr>
                                <m:ctrlPr>
                                  <w:rPr>
                                    <w:rFonts w:ascii="Cambria Math" w:hAnsi="Cambria Math"/>
                                    <w:sz w:val="18"/>
                                    <w:szCs w:val="18"/>
                                  </w:rPr>
                                </m:ctrlPr>
                              </m:sSubPr>
                              <m:e>
                                <m:r>
                                  <w:rPr>
                                    <w:rFonts w:ascii="Cambria Math" w:hAnsi="Cambria Math"/>
                                    <w:sz w:val="18"/>
                                    <w:szCs w:val="18"/>
                                  </w:rPr>
                                  <m:t>D</m:t>
                                </m:r>
                              </m:e>
                              <m:sub>
                                <m:sSub>
                                  <m:sSubPr>
                                    <m:ctrlPr>
                                      <w:rPr>
                                        <w:rFonts w:ascii="Cambria Math" w:hAnsi="Cambria Math"/>
                                        <w:sz w:val="18"/>
                                        <w:szCs w:val="18"/>
                                      </w:rPr>
                                    </m:ctrlPr>
                                  </m:sSubPr>
                                  <m:e>
                                    <m:r>
                                      <w:rPr>
                                        <w:rFonts w:ascii="Cambria Math" w:hAnsi="Cambria Math"/>
                                        <w:sz w:val="18"/>
                                        <w:szCs w:val="18"/>
                                      </w:rPr>
                                      <m:t>O</m:t>
                                    </m:r>
                                  </m:e>
                                  <m:sub>
                                    <m:r>
                                      <m:rPr>
                                        <m:sty m:val="p"/>
                                      </m:rPr>
                                      <w:rPr>
                                        <w:rFonts w:ascii="Cambria Math" w:hAnsi="Cambria Math"/>
                                        <w:sz w:val="18"/>
                                        <w:szCs w:val="18"/>
                                      </w:rPr>
                                      <m:t>2</m:t>
                                    </m:r>
                                  </m:sub>
                                </m:sSub>
                              </m:sub>
                            </m:sSub>
                            <m:r>
                              <w:rPr>
                                <w:rFonts w:ascii="Cambria Math" w:hAnsi="Cambria Math"/>
                                <w:sz w:val="18"/>
                                <w:szCs w:val="18"/>
                              </w:rPr>
                              <m:t>U</m:t>
                            </m:r>
                          </m:e>
                        </m:d>
                      </m:e>
                      <m:sup>
                        <m:r>
                          <m:rPr>
                            <m:sty m:val="p"/>
                          </m:rPr>
                          <w:rPr>
                            <w:rFonts w:ascii="Cambria Math" w:hAnsi="Cambria Math"/>
                            <w:sz w:val="18"/>
                            <w:szCs w:val="18"/>
                          </w:rPr>
                          <m:t>1/2</m:t>
                        </m:r>
                      </m:sup>
                    </m:sSup>
                  </m:num>
                  <m:den>
                    <m:sSup>
                      <m:sSupPr>
                        <m:ctrlPr>
                          <w:rPr>
                            <w:rFonts w:ascii="Cambria Math" w:hAnsi="Cambria Math"/>
                            <w:sz w:val="18"/>
                            <w:szCs w:val="18"/>
                          </w:rPr>
                        </m:ctrlPr>
                      </m:sSupPr>
                      <m:e>
                        <m:r>
                          <w:rPr>
                            <w:rFonts w:ascii="Cambria Math" w:hAnsi="Cambria Math"/>
                            <w:sz w:val="18"/>
                            <w:szCs w:val="18"/>
                          </w:rPr>
                          <m:t>H</m:t>
                        </m:r>
                      </m:e>
                      <m:sup>
                        <m:r>
                          <m:rPr>
                            <m:sty m:val="p"/>
                          </m:rPr>
                          <w:rPr>
                            <w:rFonts w:ascii="Cambria Math" w:hAnsi="Cambria Math"/>
                            <w:sz w:val="18"/>
                            <w:szCs w:val="18"/>
                          </w:rPr>
                          <m:t>3/2</m:t>
                        </m:r>
                      </m:sup>
                    </m:sSup>
                  </m:den>
                </m:f>
              </m:oMath>
            </m:oMathPara>
          </w:p>
        </w:tc>
        <w:tc>
          <w:tcPr>
            <w:tcW w:w="2430" w:type="dxa"/>
            <w:vAlign w:val="center"/>
          </w:tcPr>
          <w:p w14:paraId="40B1EAFC" w14:textId="3594330A" w:rsidR="0041037A" w:rsidRPr="00B7030B" w:rsidRDefault="0041037A" w:rsidP="0076230E">
            <w:pPr>
              <w:suppressAutoHyphens/>
              <w:jc w:val="center"/>
              <w:rPr>
                <w:i/>
                <w:iCs/>
              </w:rPr>
            </w:pPr>
            <w:r w:rsidRPr="00B7030B">
              <w:rPr>
                <w:i/>
                <w:iCs/>
              </w:rPr>
              <w:t>D</w:t>
            </w:r>
            <w:r w:rsidRPr="00B7030B">
              <w:rPr>
                <w:i/>
                <w:iCs/>
                <w:vertAlign w:val="subscript"/>
              </w:rPr>
              <w:t>O2</w:t>
            </w:r>
            <w:r w:rsidRPr="00B7030B">
              <w:t xml:space="preserve"> = H</w:t>
            </w:r>
            <w:r w:rsidRPr="00B7030B">
              <w:rPr>
                <w:vertAlign w:val="subscript"/>
              </w:rPr>
              <w:t>2</w:t>
            </w:r>
            <w:r w:rsidRPr="00B7030B">
              <w:t xml:space="preserve">O molecular diffusion, </w:t>
            </w:r>
            <w:r w:rsidRPr="00092247">
              <w:t>m</w:t>
            </w:r>
            <w:r w:rsidRPr="00092247">
              <w:rPr>
                <w:vertAlign w:val="superscript"/>
              </w:rPr>
              <w:t>2</w:t>
            </w:r>
            <w:r w:rsidRPr="00092247">
              <w:t xml:space="preserve"> s</w:t>
            </w:r>
            <w:r w:rsidRPr="00092247">
              <w:rPr>
                <w:vertAlign w:val="superscript"/>
              </w:rPr>
              <w:t>-1</w:t>
            </w:r>
          </w:p>
          <w:p w14:paraId="0490AB27" w14:textId="77777777" w:rsidR="0041037A" w:rsidRPr="00B7030B" w:rsidRDefault="0041037A" w:rsidP="0076230E">
            <w:pPr>
              <w:suppressAutoHyphens/>
              <w:jc w:val="center"/>
            </w:pPr>
            <w:r w:rsidRPr="00B7030B">
              <w:rPr>
                <w:i/>
                <w:iCs/>
              </w:rPr>
              <w:t>U</w:t>
            </w:r>
            <w:r w:rsidRPr="00B7030B">
              <w:t xml:space="preserve"> = average velocity</w:t>
            </w:r>
            <w:r w:rsidRPr="001D4E68">
              <w:t xml:space="preserve">, </w:t>
            </w:r>
            <w:r w:rsidRPr="00092247">
              <w:t>m s</w:t>
            </w:r>
            <w:r w:rsidRPr="00092247">
              <w:rPr>
                <w:vertAlign w:val="superscript"/>
              </w:rPr>
              <w:t>-1</w:t>
            </w:r>
          </w:p>
          <w:p w14:paraId="3D02B655" w14:textId="77777777" w:rsidR="0041037A" w:rsidRPr="001D4E68" w:rsidRDefault="0041037A" w:rsidP="0076230E">
            <w:pPr>
              <w:pStyle w:val="BodyTextIndent"/>
              <w:suppressAutoHyphens/>
              <w:jc w:val="center"/>
              <w:rPr>
                <w:iCs/>
              </w:rPr>
            </w:pPr>
            <w:r w:rsidRPr="00B7030B">
              <w:rPr>
                <w:i/>
                <w:iCs/>
              </w:rPr>
              <w:t>H</w:t>
            </w:r>
            <w:r w:rsidRPr="00B7030B">
              <w:t xml:space="preserve"> = average channel depth, </w:t>
            </w:r>
            <w:r w:rsidRPr="00092247">
              <w:rPr>
                <w:iCs/>
              </w:rPr>
              <w:t>m</w:t>
            </w:r>
          </w:p>
          <w:p w14:paraId="2C19B971" w14:textId="77777777" w:rsidR="0041037A" w:rsidRPr="00B7030B" w:rsidRDefault="0041037A" w:rsidP="0076230E">
            <w:pPr>
              <w:suppressAutoHyphens/>
              <w:jc w:val="center"/>
            </w:pPr>
          </w:p>
        </w:tc>
        <w:tc>
          <w:tcPr>
            <w:tcW w:w="1800" w:type="dxa"/>
            <w:vAlign w:val="center"/>
          </w:tcPr>
          <w:p w14:paraId="71EBE05E" w14:textId="77777777" w:rsidR="0041037A" w:rsidRPr="00B7030B" w:rsidRDefault="0041037A" w:rsidP="0076230E">
            <w:pPr>
              <w:suppressAutoHyphens/>
              <w:jc w:val="center"/>
            </w:pPr>
            <w:r w:rsidRPr="00B7030B">
              <w:t xml:space="preserve">depths between 1-30 </w:t>
            </w:r>
            <w:r w:rsidRPr="00B7030B">
              <w:rPr>
                <w:i/>
              </w:rPr>
              <w:t>ft</w:t>
            </w:r>
            <w:r w:rsidRPr="00B7030B">
              <w:t xml:space="preserve"> and velocities between 0.5-1.6 </w:t>
            </w:r>
            <w:r w:rsidRPr="00B7030B">
              <w:rPr>
                <w:i/>
              </w:rPr>
              <w:t>fps</w:t>
            </w:r>
          </w:p>
        </w:tc>
        <w:tc>
          <w:tcPr>
            <w:tcW w:w="1962" w:type="dxa"/>
            <w:vAlign w:val="center"/>
          </w:tcPr>
          <w:p w14:paraId="76236132" w14:textId="77777777" w:rsidR="002C24BF" w:rsidRDefault="0041037A" w:rsidP="0076230E">
            <w:pPr>
              <w:suppressAutoHyphens/>
              <w:jc w:val="left"/>
            </w:pPr>
            <w:r w:rsidRPr="00B7030B">
              <w:t xml:space="preserve">O’Connor and </w:t>
            </w:r>
          </w:p>
          <w:p w14:paraId="010B5875" w14:textId="24DABA22" w:rsidR="0041037A" w:rsidRPr="00B7030B" w:rsidRDefault="0041037A" w:rsidP="0076230E">
            <w:pPr>
              <w:suppressAutoHyphens/>
              <w:jc w:val="left"/>
            </w:pPr>
            <w:r w:rsidRPr="00B7030B">
              <w:t>Dobbins (1958)</w:t>
            </w:r>
          </w:p>
        </w:tc>
      </w:tr>
      <w:tr w:rsidR="0041037A" w:rsidRPr="00B7030B" w14:paraId="6FEB3618" w14:textId="77777777" w:rsidTr="0076230E">
        <w:trPr>
          <w:cantSplit/>
          <w:jc w:val="center"/>
        </w:trPr>
        <w:tc>
          <w:tcPr>
            <w:tcW w:w="442" w:type="dxa"/>
            <w:vAlign w:val="center"/>
          </w:tcPr>
          <w:p w14:paraId="4D9BE12A" w14:textId="77777777" w:rsidR="0041037A" w:rsidRPr="0076230E" w:rsidRDefault="0041037A" w:rsidP="0076230E">
            <w:pPr>
              <w:suppressAutoHyphens/>
              <w:rPr>
                <w:b/>
                <w:bCs/>
              </w:rPr>
            </w:pPr>
            <w:r w:rsidRPr="0076230E">
              <w:rPr>
                <w:b/>
                <w:bCs/>
              </w:rPr>
              <w:t>2</w:t>
            </w:r>
          </w:p>
        </w:tc>
        <w:tc>
          <w:tcPr>
            <w:tcW w:w="2790" w:type="dxa"/>
            <w:vAlign w:val="center"/>
          </w:tcPr>
          <w:p w14:paraId="7019E5F4" w14:textId="4E0E61D2" w:rsidR="0041037A" w:rsidRPr="0076230E" w:rsidRDefault="00000000" w:rsidP="0076230E">
            <w:pPr>
              <w:suppressAutoHyphens/>
              <w:jc w:val="center"/>
              <w:rPr>
                <w:sz w:val="18"/>
                <w:szCs w:val="18"/>
              </w:rPr>
            </w:pPr>
            <m:oMathPara>
              <m:oMath>
                <m:sSub>
                  <m:sSubPr>
                    <m:ctrlPr>
                      <w:rPr>
                        <w:rFonts w:ascii="Cambria Math" w:hAnsi="Cambria Math"/>
                        <w:sz w:val="18"/>
                        <w:szCs w:val="18"/>
                      </w:rPr>
                    </m:ctrlPr>
                  </m:sSubPr>
                  <m:e>
                    <m:r>
                      <w:rPr>
                        <w:rFonts w:ascii="Cambria Math" w:hAnsi="Cambria Math"/>
                        <w:sz w:val="18"/>
                        <w:szCs w:val="18"/>
                      </w:rPr>
                      <m:t>K</m:t>
                    </m:r>
                  </m:e>
                  <m:sub>
                    <m:r>
                      <w:rPr>
                        <w:rFonts w:ascii="Cambria Math" w:hAnsi="Cambria Math"/>
                        <w:sz w:val="18"/>
                        <w:szCs w:val="18"/>
                      </w:rPr>
                      <m:t>a</m:t>
                    </m:r>
                  </m:sub>
                </m:sSub>
                <m:r>
                  <m:rPr>
                    <m:sty m:val="p"/>
                  </m:rPr>
                  <w:rPr>
                    <w:rFonts w:ascii="Cambria Math" w:hAnsi="Cambria Math"/>
                    <w:sz w:val="18"/>
                    <w:szCs w:val="18"/>
                  </w:rPr>
                  <m:t>=</m:t>
                </m:r>
                <m:f>
                  <m:fPr>
                    <m:ctrlPr>
                      <w:rPr>
                        <w:rFonts w:ascii="Cambria Math" w:hAnsi="Cambria Math"/>
                        <w:sz w:val="18"/>
                        <w:szCs w:val="18"/>
                      </w:rPr>
                    </m:ctrlPr>
                  </m:fPr>
                  <m:num>
                    <m:sSub>
                      <m:sSubPr>
                        <m:ctrlPr>
                          <w:rPr>
                            <w:rFonts w:ascii="Cambria Math" w:hAnsi="Cambria Math"/>
                            <w:sz w:val="18"/>
                            <w:szCs w:val="18"/>
                          </w:rPr>
                        </m:ctrlPr>
                      </m:sSubPr>
                      <m:e>
                        <m:r>
                          <w:rPr>
                            <w:rFonts w:ascii="Cambria Math" w:hAnsi="Cambria Math"/>
                            <w:sz w:val="18"/>
                            <w:szCs w:val="18"/>
                          </w:rPr>
                          <m:t>K</m:t>
                        </m:r>
                      </m:e>
                      <m:sub>
                        <m:r>
                          <w:rPr>
                            <w:rFonts w:ascii="Cambria Math" w:hAnsi="Cambria Math"/>
                            <w:sz w:val="18"/>
                            <w:szCs w:val="18"/>
                          </w:rPr>
                          <m:t>L</m:t>
                        </m:r>
                      </m:sub>
                    </m:sSub>
                  </m:num>
                  <m:den>
                    <m:r>
                      <w:rPr>
                        <w:rFonts w:ascii="Cambria Math" w:hAnsi="Cambria Math"/>
                        <w:sz w:val="18"/>
                        <w:szCs w:val="18"/>
                      </w:rPr>
                      <m:t>H</m:t>
                    </m:r>
                  </m:den>
                </m:f>
                <m:r>
                  <m:rPr>
                    <m:sty m:val="p"/>
                  </m:rPr>
                  <w:rPr>
                    <w:rFonts w:ascii="Cambria Math" w:hAnsi="Cambria Math"/>
                    <w:sz w:val="18"/>
                    <w:szCs w:val="18"/>
                  </w:rPr>
                  <m:t>=</m:t>
                </m:r>
                <m:f>
                  <m:fPr>
                    <m:ctrlPr>
                      <w:rPr>
                        <w:rFonts w:ascii="Cambria Math" w:hAnsi="Cambria Math"/>
                        <w:sz w:val="18"/>
                        <w:szCs w:val="18"/>
                      </w:rPr>
                    </m:ctrlPr>
                  </m:fPr>
                  <m:num>
                    <m:r>
                      <m:rPr>
                        <m:sty m:val="p"/>
                      </m:rPr>
                      <w:rPr>
                        <w:rFonts w:ascii="Cambria Math" w:hAnsi="Cambria Math"/>
                        <w:sz w:val="18"/>
                        <w:szCs w:val="18"/>
                      </w:rPr>
                      <m:t>11.6</m:t>
                    </m:r>
                    <m:r>
                      <w:rPr>
                        <w:rFonts w:ascii="Cambria Math" w:hAnsi="Cambria Math"/>
                        <w:sz w:val="18"/>
                        <w:szCs w:val="18"/>
                      </w:rPr>
                      <m:t>U</m:t>
                    </m:r>
                  </m:num>
                  <m:den>
                    <m:sSup>
                      <m:sSupPr>
                        <m:ctrlPr>
                          <w:rPr>
                            <w:rFonts w:ascii="Cambria Math" w:hAnsi="Cambria Math"/>
                            <w:sz w:val="18"/>
                            <w:szCs w:val="18"/>
                          </w:rPr>
                        </m:ctrlPr>
                      </m:sSupPr>
                      <m:e>
                        <m:r>
                          <w:rPr>
                            <w:rFonts w:ascii="Cambria Math" w:hAnsi="Cambria Math"/>
                            <w:sz w:val="18"/>
                            <w:szCs w:val="18"/>
                          </w:rPr>
                          <m:t>H</m:t>
                        </m:r>
                      </m:e>
                      <m:sup>
                        <m:r>
                          <m:rPr>
                            <m:sty m:val="p"/>
                          </m:rPr>
                          <w:rPr>
                            <w:rFonts w:ascii="Cambria Math" w:hAnsi="Cambria Math"/>
                            <w:sz w:val="18"/>
                            <w:szCs w:val="18"/>
                          </w:rPr>
                          <m:t>1.67</m:t>
                        </m:r>
                      </m:sup>
                    </m:sSup>
                  </m:den>
                </m:f>
              </m:oMath>
            </m:oMathPara>
          </w:p>
        </w:tc>
        <w:tc>
          <w:tcPr>
            <w:tcW w:w="2430" w:type="dxa"/>
            <w:vAlign w:val="center"/>
          </w:tcPr>
          <w:p w14:paraId="2C97B422" w14:textId="77777777" w:rsidR="0041037A" w:rsidRPr="00B7030B" w:rsidRDefault="0041037A" w:rsidP="0076230E">
            <w:pPr>
              <w:suppressAutoHyphens/>
              <w:jc w:val="center"/>
            </w:pPr>
            <w:r w:rsidRPr="00B7030B">
              <w:t>U, ft s</w:t>
            </w:r>
            <w:r w:rsidRPr="00B7030B">
              <w:rPr>
                <w:rFonts w:cs="Arial"/>
                <w:vertAlign w:val="superscript"/>
              </w:rPr>
              <w:t>-1</w:t>
            </w:r>
          </w:p>
          <w:p w14:paraId="52E644CE" w14:textId="77777777" w:rsidR="0041037A" w:rsidRPr="00B7030B" w:rsidRDefault="0041037A" w:rsidP="0076230E">
            <w:pPr>
              <w:suppressAutoHyphens/>
              <w:jc w:val="center"/>
            </w:pPr>
            <w:r w:rsidRPr="00B7030B">
              <w:t>H, ft</w:t>
            </w:r>
          </w:p>
          <w:p w14:paraId="66EA8579" w14:textId="77777777" w:rsidR="0041037A" w:rsidRPr="00B7030B" w:rsidRDefault="0041037A" w:rsidP="0076230E">
            <w:pPr>
              <w:suppressAutoHyphens/>
              <w:jc w:val="center"/>
            </w:pPr>
            <w:r w:rsidRPr="00B7030B">
              <w:t>K</w:t>
            </w:r>
            <w:r w:rsidRPr="00B7030B">
              <w:rPr>
                <w:vertAlign w:val="subscript"/>
              </w:rPr>
              <w:t>a</w:t>
            </w:r>
            <w:r w:rsidRPr="00B7030B">
              <w:t xml:space="preserve">, </w:t>
            </w:r>
            <w:proofErr w:type="gramStart"/>
            <w:r w:rsidRPr="00B7030B">
              <w:t>day</w:t>
            </w:r>
            <w:r w:rsidRPr="00B7030B">
              <w:rPr>
                <w:vertAlign w:val="superscript"/>
              </w:rPr>
              <w:t>-1</w:t>
            </w:r>
            <w:proofErr w:type="gramEnd"/>
          </w:p>
        </w:tc>
        <w:tc>
          <w:tcPr>
            <w:tcW w:w="1800" w:type="dxa"/>
            <w:vAlign w:val="center"/>
          </w:tcPr>
          <w:p w14:paraId="4E0F6FB6" w14:textId="77777777" w:rsidR="0041037A" w:rsidRPr="00B7030B" w:rsidRDefault="0041037A" w:rsidP="0076230E">
            <w:pPr>
              <w:suppressAutoHyphens/>
              <w:jc w:val="center"/>
            </w:pPr>
            <w:r w:rsidRPr="00B7030B">
              <w:t xml:space="preserve">depths between 2-11 </w:t>
            </w:r>
            <w:r w:rsidRPr="00B7030B">
              <w:rPr>
                <w:i/>
              </w:rPr>
              <w:t>ft</w:t>
            </w:r>
            <w:r w:rsidRPr="00B7030B">
              <w:t xml:space="preserve"> and velocities between 1.8-5 </w:t>
            </w:r>
            <w:r w:rsidRPr="00B7030B">
              <w:rPr>
                <w:i/>
              </w:rPr>
              <w:t>fps</w:t>
            </w:r>
          </w:p>
        </w:tc>
        <w:tc>
          <w:tcPr>
            <w:tcW w:w="1962" w:type="dxa"/>
            <w:vAlign w:val="center"/>
          </w:tcPr>
          <w:p w14:paraId="413D8384" w14:textId="77777777" w:rsidR="0041037A" w:rsidRPr="00B7030B" w:rsidRDefault="0041037A" w:rsidP="0076230E">
            <w:pPr>
              <w:suppressAutoHyphens/>
              <w:jc w:val="left"/>
            </w:pPr>
            <w:r w:rsidRPr="00B7030B">
              <w:t xml:space="preserve">Churchill, </w:t>
            </w:r>
            <w:proofErr w:type="gramStart"/>
            <w:r w:rsidRPr="00B7030B">
              <w:t>Elmore</w:t>
            </w:r>
            <w:proofErr w:type="gramEnd"/>
            <w:r w:rsidRPr="00B7030B">
              <w:t xml:space="preserve"> and Buckingham (1962)</w:t>
            </w:r>
          </w:p>
        </w:tc>
      </w:tr>
      <w:tr w:rsidR="0041037A" w:rsidRPr="00B7030B" w14:paraId="2590F3AE" w14:textId="77777777" w:rsidTr="0076230E">
        <w:trPr>
          <w:cantSplit/>
          <w:jc w:val="center"/>
        </w:trPr>
        <w:tc>
          <w:tcPr>
            <w:tcW w:w="442" w:type="dxa"/>
            <w:vAlign w:val="center"/>
          </w:tcPr>
          <w:p w14:paraId="2D871A13" w14:textId="77777777" w:rsidR="0041037A" w:rsidRPr="0076230E" w:rsidRDefault="0041037A" w:rsidP="0076230E">
            <w:pPr>
              <w:suppressAutoHyphens/>
              <w:rPr>
                <w:b/>
                <w:bCs/>
              </w:rPr>
            </w:pPr>
            <w:r w:rsidRPr="0076230E">
              <w:rPr>
                <w:b/>
                <w:bCs/>
              </w:rPr>
              <w:t>3</w:t>
            </w:r>
          </w:p>
        </w:tc>
        <w:tc>
          <w:tcPr>
            <w:tcW w:w="2790" w:type="dxa"/>
            <w:vAlign w:val="center"/>
          </w:tcPr>
          <w:p w14:paraId="33001F59" w14:textId="433AEFE7" w:rsidR="0041037A" w:rsidRPr="0076230E" w:rsidRDefault="00000000" w:rsidP="0076230E">
            <w:pPr>
              <w:suppressAutoHyphens/>
              <w:jc w:val="center"/>
              <w:rPr>
                <w:sz w:val="18"/>
                <w:szCs w:val="18"/>
              </w:rPr>
            </w:pPr>
            <m:oMathPara>
              <m:oMath>
                <m:sSub>
                  <m:sSubPr>
                    <m:ctrlPr>
                      <w:rPr>
                        <w:rFonts w:ascii="Cambria Math" w:hAnsi="Cambria Math"/>
                        <w:sz w:val="18"/>
                        <w:szCs w:val="18"/>
                      </w:rPr>
                    </m:ctrlPr>
                  </m:sSubPr>
                  <m:e>
                    <m:r>
                      <w:rPr>
                        <w:rFonts w:ascii="Cambria Math" w:hAnsi="Cambria Math"/>
                        <w:sz w:val="18"/>
                        <w:szCs w:val="18"/>
                      </w:rPr>
                      <m:t>K</m:t>
                    </m:r>
                  </m:e>
                  <m:sub>
                    <m:r>
                      <w:rPr>
                        <w:rFonts w:ascii="Cambria Math" w:hAnsi="Cambria Math"/>
                        <w:sz w:val="18"/>
                        <w:szCs w:val="18"/>
                      </w:rPr>
                      <m:t>a</m:t>
                    </m:r>
                  </m:sub>
                </m:sSub>
                <m:r>
                  <m:rPr>
                    <m:sty m:val="p"/>
                  </m:rPr>
                  <w:rPr>
                    <w:rFonts w:ascii="Cambria Math" w:hAnsi="Cambria Math"/>
                    <w:sz w:val="18"/>
                    <w:szCs w:val="18"/>
                  </w:rPr>
                  <m:t>=0.88</m:t>
                </m:r>
                <m:r>
                  <w:rPr>
                    <w:rFonts w:ascii="Cambria Math" w:hAnsi="Cambria Math"/>
                    <w:sz w:val="18"/>
                    <w:szCs w:val="18"/>
                  </w:rPr>
                  <m:t>US</m:t>
                </m:r>
                <m:r>
                  <m:rPr>
                    <m:sty m:val="p"/>
                  </m:rPr>
                  <w:rPr>
                    <w:rFonts w:ascii="Cambria Math" w:hAnsi="Cambria Math"/>
                    <w:sz w:val="18"/>
                    <w:szCs w:val="18"/>
                  </w:rPr>
                  <m:t> </m:t>
                </m:r>
                <m:r>
                  <w:rPr>
                    <w:rFonts w:ascii="Cambria Math" w:hAnsi="Cambria Math"/>
                    <w:sz w:val="18"/>
                    <w:szCs w:val="18"/>
                  </w:rPr>
                  <m:t>for</m:t>
                </m:r>
                <m:r>
                  <m:rPr>
                    <m:sty m:val="p"/>
                  </m:rPr>
                  <w:rPr>
                    <w:rFonts w:ascii="Cambria Math" w:hAnsi="Cambria Math"/>
                    <w:sz w:val="18"/>
                    <w:szCs w:val="18"/>
                  </w:rPr>
                  <m:t> </m:t>
                </m:r>
                <m:r>
                  <m:rPr>
                    <m:sty m:val="p"/>
                  </m:rPr>
                  <w:rPr>
                    <w:rFonts w:ascii="Cambria Math" w:hAnsi="Cambria Math"/>
                    <w:sz w:val="18"/>
                    <w:szCs w:val="18"/>
                  </w:rPr>
                  <m:t>10&lt;</m:t>
                </m:r>
                <m:r>
                  <w:rPr>
                    <w:rFonts w:ascii="Cambria Math" w:hAnsi="Cambria Math"/>
                    <w:sz w:val="18"/>
                    <w:szCs w:val="18"/>
                  </w:rPr>
                  <m:t>Q</m:t>
                </m:r>
                <m:r>
                  <m:rPr>
                    <m:sty m:val="p"/>
                  </m:rPr>
                  <w:rPr>
                    <w:rFonts w:ascii="Cambria Math" w:hAnsi="Cambria Math"/>
                    <w:sz w:val="18"/>
                    <w:szCs w:val="18"/>
                  </w:rPr>
                  <m:t>&lt;300</m:t>
                </m:r>
                <m:r>
                  <w:rPr>
                    <w:rFonts w:ascii="Cambria Math" w:hAnsi="Cambria Math"/>
                    <w:sz w:val="18"/>
                    <w:szCs w:val="18"/>
                  </w:rPr>
                  <m:t>cfs</m:t>
                </m:r>
                <m:r>
                  <m:rPr>
                    <m:sty m:val="p"/>
                  </m:rPr>
                  <w:rPr>
                    <w:rFonts w:ascii="Cambria Math" w:hAnsi="Cambria Math"/>
                    <w:sz w:val="18"/>
                    <w:szCs w:val="18"/>
                  </w:rPr>
                  <w:br/>
                </m:r>
              </m:oMath>
              <m:oMath>
                <m:sSub>
                  <m:sSubPr>
                    <m:ctrlPr>
                      <w:rPr>
                        <w:rFonts w:ascii="Cambria Math" w:hAnsi="Cambria Math"/>
                        <w:sz w:val="18"/>
                        <w:szCs w:val="18"/>
                      </w:rPr>
                    </m:ctrlPr>
                  </m:sSubPr>
                  <m:e>
                    <m:r>
                      <w:rPr>
                        <w:rFonts w:ascii="Cambria Math" w:hAnsi="Cambria Math"/>
                        <w:sz w:val="18"/>
                        <w:szCs w:val="18"/>
                      </w:rPr>
                      <m:t>K</m:t>
                    </m:r>
                  </m:e>
                  <m:sub>
                    <m:r>
                      <w:rPr>
                        <w:rFonts w:ascii="Cambria Math" w:hAnsi="Cambria Math"/>
                        <w:sz w:val="18"/>
                        <w:szCs w:val="18"/>
                      </w:rPr>
                      <m:t>a</m:t>
                    </m:r>
                  </m:sub>
                </m:sSub>
                <m:r>
                  <m:rPr>
                    <m:sty m:val="p"/>
                  </m:rPr>
                  <w:rPr>
                    <w:rFonts w:ascii="Cambria Math" w:hAnsi="Cambria Math"/>
                    <w:sz w:val="18"/>
                    <w:szCs w:val="18"/>
                  </w:rPr>
                  <m:t>=1.8</m:t>
                </m:r>
                <m:r>
                  <w:rPr>
                    <w:rFonts w:ascii="Cambria Math" w:hAnsi="Cambria Math"/>
                    <w:sz w:val="18"/>
                    <w:szCs w:val="18"/>
                  </w:rPr>
                  <m:t>US</m:t>
                </m:r>
                <m:r>
                  <m:rPr>
                    <m:sty m:val="p"/>
                  </m:rPr>
                  <w:rPr>
                    <w:rFonts w:ascii="Cambria Math" w:hAnsi="Cambria Math"/>
                    <w:sz w:val="18"/>
                    <w:szCs w:val="18"/>
                  </w:rPr>
                  <m:t> </m:t>
                </m:r>
                <m:r>
                  <w:rPr>
                    <w:rFonts w:ascii="Cambria Math" w:hAnsi="Cambria Math"/>
                    <w:sz w:val="18"/>
                    <w:szCs w:val="18"/>
                  </w:rPr>
                  <m:t>for</m:t>
                </m:r>
                <m:r>
                  <m:rPr>
                    <m:sty m:val="p"/>
                  </m:rPr>
                  <w:rPr>
                    <w:rFonts w:ascii="Cambria Math" w:hAnsi="Cambria Math"/>
                    <w:sz w:val="18"/>
                    <w:szCs w:val="18"/>
                  </w:rPr>
                  <m:t> </m:t>
                </m:r>
                <m:r>
                  <m:rPr>
                    <m:sty m:val="p"/>
                  </m:rPr>
                  <w:rPr>
                    <w:rFonts w:ascii="Cambria Math" w:hAnsi="Cambria Math"/>
                    <w:sz w:val="18"/>
                    <w:szCs w:val="18"/>
                  </w:rPr>
                  <m:t>1&lt;</m:t>
                </m:r>
                <m:r>
                  <w:rPr>
                    <w:rFonts w:ascii="Cambria Math" w:hAnsi="Cambria Math"/>
                    <w:sz w:val="18"/>
                    <w:szCs w:val="18"/>
                  </w:rPr>
                  <m:t>Q</m:t>
                </m:r>
                <m:r>
                  <m:rPr>
                    <m:sty m:val="p"/>
                  </m:rPr>
                  <w:rPr>
                    <w:rFonts w:ascii="Cambria Math" w:hAnsi="Cambria Math"/>
                    <w:sz w:val="18"/>
                    <w:szCs w:val="18"/>
                  </w:rPr>
                  <m:t>&lt;10</m:t>
                </m:r>
                <m:r>
                  <w:rPr>
                    <w:rFonts w:ascii="Cambria Math" w:hAnsi="Cambria Math"/>
                    <w:sz w:val="18"/>
                    <w:szCs w:val="18"/>
                  </w:rPr>
                  <m:t>cfs</m:t>
                </m:r>
              </m:oMath>
            </m:oMathPara>
          </w:p>
        </w:tc>
        <w:tc>
          <w:tcPr>
            <w:tcW w:w="2430" w:type="dxa"/>
            <w:vAlign w:val="center"/>
          </w:tcPr>
          <w:p w14:paraId="26BF6802" w14:textId="77777777" w:rsidR="0041037A" w:rsidRPr="00B7030B" w:rsidRDefault="0041037A" w:rsidP="0076230E">
            <w:pPr>
              <w:suppressAutoHyphens/>
              <w:jc w:val="center"/>
              <w:rPr>
                <w:vertAlign w:val="superscript"/>
              </w:rPr>
            </w:pPr>
            <w:r w:rsidRPr="00B7030B">
              <w:t xml:space="preserve">S, ft </w:t>
            </w:r>
            <w:proofErr w:type="gramStart"/>
            <w:r w:rsidRPr="00B7030B">
              <w:t>mile</w:t>
            </w:r>
            <w:r w:rsidRPr="00B7030B">
              <w:rPr>
                <w:vertAlign w:val="superscript"/>
              </w:rPr>
              <w:t>-1</w:t>
            </w:r>
            <w:proofErr w:type="gramEnd"/>
          </w:p>
          <w:p w14:paraId="1805E3EE" w14:textId="77777777" w:rsidR="0041037A" w:rsidRPr="00B7030B" w:rsidRDefault="0041037A" w:rsidP="0076230E">
            <w:pPr>
              <w:suppressAutoHyphens/>
              <w:jc w:val="center"/>
            </w:pPr>
            <w:r w:rsidRPr="00B7030B">
              <w:t>U, ft s</w:t>
            </w:r>
            <w:r w:rsidRPr="00B7030B">
              <w:rPr>
                <w:rFonts w:cs="Arial"/>
                <w:vertAlign w:val="superscript"/>
              </w:rPr>
              <w:t>-1</w:t>
            </w:r>
          </w:p>
          <w:p w14:paraId="3505D4B6" w14:textId="77777777" w:rsidR="0041037A" w:rsidRPr="00B7030B" w:rsidRDefault="0041037A" w:rsidP="0076230E">
            <w:pPr>
              <w:suppressAutoHyphens/>
              <w:jc w:val="center"/>
            </w:pPr>
            <w:r w:rsidRPr="00B7030B">
              <w:t>K</w:t>
            </w:r>
            <w:r w:rsidRPr="00B7030B">
              <w:rPr>
                <w:vertAlign w:val="subscript"/>
              </w:rPr>
              <w:t>a</w:t>
            </w:r>
            <w:r w:rsidRPr="00B7030B">
              <w:t xml:space="preserve">, </w:t>
            </w:r>
            <w:proofErr w:type="gramStart"/>
            <w:r w:rsidRPr="00B7030B">
              <w:t>day</w:t>
            </w:r>
            <w:r w:rsidRPr="00B7030B">
              <w:rPr>
                <w:vertAlign w:val="superscript"/>
              </w:rPr>
              <w:t>-1</w:t>
            </w:r>
            <w:proofErr w:type="gramEnd"/>
          </w:p>
        </w:tc>
        <w:tc>
          <w:tcPr>
            <w:tcW w:w="1800" w:type="dxa"/>
            <w:vAlign w:val="center"/>
          </w:tcPr>
          <w:p w14:paraId="3BBE2D3F" w14:textId="77777777" w:rsidR="0041037A" w:rsidRPr="00B7030B" w:rsidRDefault="0041037A" w:rsidP="0076230E">
            <w:pPr>
              <w:suppressAutoHyphens/>
              <w:jc w:val="center"/>
            </w:pPr>
            <w:r w:rsidRPr="00B7030B">
              <w:t>suggested for use when Q &lt; 10cfs</w:t>
            </w:r>
          </w:p>
        </w:tc>
        <w:tc>
          <w:tcPr>
            <w:tcW w:w="1962" w:type="dxa"/>
            <w:vAlign w:val="center"/>
          </w:tcPr>
          <w:p w14:paraId="7DA88426" w14:textId="77777777" w:rsidR="002C24BF" w:rsidRDefault="0041037A" w:rsidP="0076230E">
            <w:pPr>
              <w:suppressAutoHyphens/>
              <w:jc w:val="left"/>
            </w:pPr>
            <w:proofErr w:type="spellStart"/>
            <w:r w:rsidRPr="00B7030B">
              <w:t>Tsivoglou</w:t>
            </w:r>
            <w:proofErr w:type="spellEnd"/>
            <w:r w:rsidRPr="00B7030B">
              <w:t xml:space="preserve"> and </w:t>
            </w:r>
          </w:p>
          <w:p w14:paraId="09DAAFA5" w14:textId="4C1285EC" w:rsidR="0041037A" w:rsidRPr="00B7030B" w:rsidRDefault="0041037A" w:rsidP="0076230E">
            <w:pPr>
              <w:suppressAutoHyphens/>
              <w:jc w:val="left"/>
            </w:pPr>
            <w:r w:rsidRPr="00B7030B">
              <w:t>Wallace (1972)</w:t>
            </w:r>
          </w:p>
        </w:tc>
      </w:tr>
      <w:tr w:rsidR="0041037A" w:rsidRPr="00B7030B" w14:paraId="2E0D6642" w14:textId="77777777" w:rsidTr="0076230E">
        <w:trPr>
          <w:cantSplit/>
          <w:jc w:val="center"/>
        </w:trPr>
        <w:tc>
          <w:tcPr>
            <w:tcW w:w="442" w:type="dxa"/>
            <w:vAlign w:val="center"/>
          </w:tcPr>
          <w:p w14:paraId="44E13087" w14:textId="77777777" w:rsidR="0041037A" w:rsidRPr="0076230E" w:rsidRDefault="0041037A" w:rsidP="0076230E">
            <w:pPr>
              <w:suppressAutoHyphens/>
              <w:rPr>
                <w:b/>
                <w:bCs/>
              </w:rPr>
            </w:pPr>
            <w:r w:rsidRPr="0076230E">
              <w:rPr>
                <w:b/>
                <w:bCs/>
              </w:rPr>
              <w:lastRenderedPageBreak/>
              <w:t>4</w:t>
            </w:r>
          </w:p>
        </w:tc>
        <w:tc>
          <w:tcPr>
            <w:tcW w:w="2790" w:type="dxa"/>
            <w:vAlign w:val="center"/>
          </w:tcPr>
          <w:p w14:paraId="0E0F8E7A" w14:textId="5D8FC5E8" w:rsidR="0041037A" w:rsidRPr="0076230E" w:rsidRDefault="00000000" w:rsidP="0076230E">
            <w:pPr>
              <w:suppressAutoHyphens/>
              <w:jc w:val="center"/>
              <w:rPr>
                <w:sz w:val="18"/>
                <w:szCs w:val="18"/>
              </w:rPr>
            </w:pPr>
            <m:oMathPara>
              <m:oMath>
                <m:sSub>
                  <m:sSubPr>
                    <m:ctrlPr>
                      <w:rPr>
                        <w:rFonts w:ascii="Cambria Math" w:hAnsi="Cambria Math"/>
                        <w:sz w:val="18"/>
                        <w:szCs w:val="18"/>
                      </w:rPr>
                    </m:ctrlPr>
                  </m:sSubPr>
                  <m:e>
                    <m:r>
                      <w:rPr>
                        <w:rFonts w:ascii="Cambria Math" w:hAnsi="Cambria Math"/>
                        <w:sz w:val="18"/>
                        <w:szCs w:val="18"/>
                      </w:rPr>
                      <m:t>K</m:t>
                    </m:r>
                  </m:e>
                  <m:sub>
                    <m:r>
                      <w:rPr>
                        <w:rFonts w:ascii="Cambria Math" w:hAnsi="Cambria Math"/>
                        <w:sz w:val="18"/>
                        <w:szCs w:val="18"/>
                      </w:rPr>
                      <m:t>a</m:t>
                    </m:r>
                  </m:sub>
                </m:sSub>
                <m:r>
                  <m:rPr>
                    <m:sty m:val="p"/>
                  </m:rPr>
                  <w:rPr>
                    <w:rFonts w:ascii="Cambria Math" w:hAnsi="Cambria Math"/>
                    <w:sz w:val="18"/>
                    <w:szCs w:val="18"/>
                  </w:rPr>
                  <m:t>=</m:t>
                </m:r>
                <m:f>
                  <m:fPr>
                    <m:ctrlPr>
                      <w:rPr>
                        <w:rFonts w:ascii="Cambria Math" w:hAnsi="Cambria Math"/>
                        <w:sz w:val="18"/>
                        <w:szCs w:val="18"/>
                      </w:rPr>
                    </m:ctrlPr>
                  </m:fPr>
                  <m:num>
                    <m:sSub>
                      <m:sSubPr>
                        <m:ctrlPr>
                          <w:rPr>
                            <w:rFonts w:ascii="Cambria Math" w:hAnsi="Cambria Math"/>
                            <w:sz w:val="18"/>
                            <w:szCs w:val="18"/>
                          </w:rPr>
                        </m:ctrlPr>
                      </m:sSubPr>
                      <m:e>
                        <m:r>
                          <w:rPr>
                            <w:rFonts w:ascii="Cambria Math" w:hAnsi="Cambria Math"/>
                            <w:sz w:val="18"/>
                            <w:szCs w:val="18"/>
                          </w:rPr>
                          <m:t>K</m:t>
                        </m:r>
                      </m:e>
                      <m:sub>
                        <m:r>
                          <w:rPr>
                            <w:rFonts w:ascii="Cambria Math" w:hAnsi="Cambria Math"/>
                            <w:sz w:val="18"/>
                            <w:szCs w:val="18"/>
                          </w:rPr>
                          <m:t>L</m:t>
                        </m:r>
                      </m:sub>
                    </m:sSub>
                  </m:num>
                  <m:den>
                    <m:r>
                      <w:rPr>
                        <w:rFonts w:ascii="Cambria Math" w:hAnsi="Cambria Math"/>
                        <w:sz w:val="18"/>
                        <w:szCs w:val="18"/>
                      </w:rPr>
                      <m:t>H</m:t>
                    </m:r>
                  </m:den>
                </m:f>
                <m:r>
                  <m:rPr>
                    <m:sty m:val="p"/>
                  </m:rPr>
                  <w:rPr>
                    <w:rFonts w:ascii="Cambria Math" w:hAnsi="Cambria Math"/>
                    <w:sz w:val="18"/>
                    <w:szCs w:val="18"/>
                  </w:rPr>
                  <m:t>=</m:t>
                </m:r>
                <m:f>
                  <m:fPr>
                    <m:ctrlPr>
                      <w:rPr>
                        <w:rFonts w:ascii="Cambria Math" w:hAnsi="Cambria Math"/>
                        <w:sz w:val="18"/>
                        <w:szCs w:val="18"/>
                      </w:rPr>
                    </m:ctrlPr>
                  </m:fPr>
                  <m:num>
                    <m:r>
                      <m:rPr>
                        <m:sty m:val="p"/>
                      </m:rPr>
                      <w:rPr>
                        <w:rFonts w:ascii="Cambria Math" w:hAnsi="Cambria Math"/>
                        <w:sz w:val="18"/>
                        <w:szCs w:val="18"/>
                      </w:rPr>
                      <m:t>21.6</m:t>
                    </m:r>
                    <m:sSup>
                      <m:sSupPr>
                        <m:ctrlPr>
                          <w:rPr>
                            <w:rFonts w:ascii="Cambria Math" w:hAnsi="Cambria Math"/>
                            <w:sz w:val="18"/>
                            <w:szCs w:val="18"/>
                          </w:rPr>
                        </m:ctrlPr>
                      </m:sSupPr>
                      <m:e>
                        <m:r>
                          <w:rPr>
                            <w:rFonts w:ascii="Cambria Math" w:hAnsi="Cambria Math"/>
                            <w:sz w:val="18"/>
                            <w:szCs w:val="18"/>
                          </w:rPr>
                          <m:t>U</m:t>
                        </m:r>
                      </m:e>
                      <m:sup>
                        <m:r>
                          <m:rPr>
                            <m:sty m:val="p"/>
                          </m:rPr>
                          <w:rPr>
                            <w:rFonts w:ascii="Cambria Math" w:hAnsi="Cambria Math"/>
                            <w:sz w:val="18"/>
                            <w:szCs w:val="18"/>
                          </w:rPr>
                          <m:t>0.67</m:t>
                        </m:r>
                      </m:sup>
                    </m:sSup>
                  </m:num>
                  <m:den>
                    <m:sSup>
                      <m:sSupPr>
                        <m:ctrlPr>
                          <w:rPr>
                            <w:rFonts w:ascii="Cambria Math" w:hAnsi="Cambria Math"/>
                            <w:sz w:val="18"/>
                            <w:szCs w:val="18"/>
                          </w:rPr>
                        </m:ctrlPr>
                      </m:sSupPr>
                      <m:e>
                        <m:r>
                          <w:rPr>
                            <w:rFonts w:ascii="Cambria Math" w:hAnsi="Cambria Math"/>
                            <w:sz w:val="18"/>
                            <w:szCs w:val="18"/>
                          </w:rPr>
                          <m:t>H</m:t>
                        </m:r>
                      </m:e>
                      <m:sup>
                        <m:r>
                          <m:rPr>
                            <m:sty m:val="p"/>
                          </m:rPr>
                          <w:rPr>
                            <w:rFonts w:ascii="Cambria Math" w:hAnsi="Cambria Math"/>
                            <w:sz w:val="18"/>
                            <w:szCs w:val="18"/>
                          </w:rPr>
                          <m:t>1.85</m:t>
                        </m:r>
                      </m:sup>
                    </m:sSup>
                  </m:den>
                </m:f>
              </m:oMath>
            </m:oMathPara>
          </w:p>
        </w:tc>
        <w:tc>
          <w:tcPr>
            <w:tcW w:w="2430" w:type="dxa"/>
            <w:vAlign w:val="center"/>
          </w:tcPr>
          <w:p w14:paraId="05D99339" w14:textId="77777777" w:rsidR="0041037A" w:rsidRPr="00B7030B" w:rsidRDefault="0041037A" w:rsidP="0076230E">
            <w:pPr>
              <w:suppressAutoHyphens/>
              <w:jc w:val="center"/>
            </w:pPr>
            <w:r w:rsidRPr="00B7030B">
              <w:t>U, ft s</w:t>
            </w:r>
            <w:r w:rsidRPr="00B7030B">
              <w:rPr>
                <w:rFonts w:cs="Arial"/>
                <w:vertAlign w:val="superscript"/>
              </w:rPr>
              <w:t>-1</w:t>
            </w:r>
          </w:p>
          <w:p w14:paraId="06F1AE54" w14:textId="77777777" w:rsidR="0041037A" w:rsidRPr="00B7030B" w:rsidRDefault="0041037A" w:rsidP="0076230E">
            <w:pPr>
              <w:suppressAutoHyphens/>
              <w:jc w:val="center"/>
            </w:pPr>
            <w:r w:rsidRPr="00B7030B">
              <w:t>H, ft</w:t>
            </w:r>
          </w:p>
        </w:tc>
        <w:tc>
          <w:tcPr>
            <w:tcW w:w="1800" w:type="dxa"/>
            <w:vAlign w:val="center"/>
          </w:tcPr>
          <w:p w14:paraId="00B97DF9" w14:textId="77777777" w:rsidR="0041037A" w:rsidRPr="00B7030B" w:rsidRDefault="0041037A" w:rsidP="0076230E">
            <w:pPr>
              <w:suppressAutoHyphens/>
              <w:jc w:val="center"/>
            </w:pPr>
            <w:r w:rsidRPr="00B7030B">
              <w:t>depths between 0.4-2.4 ft and velocities between 0.1-1.8 fps</w:t>
            </w:r>
          </w:p>
        </w:tc>
        <w:tc>
          <w:tcPr>
            <w:tcW w:w="1962" w:type="dxa"/>
            <w:vAlign w:val="center"/>
          </w:tcPr>
          <w:p w14:paraId="6722686F" w14:textId="77777777" w:rsidR="0041037A" w:rsidRPr="00B7030B" w:rsidRDefault="0041037A" w:rsidP="0076230E">
            <w:pPr>
              <w:suppressAutoHyphens/>
              <w:jc w:val="left"/>
            </w:pPr>
            <w:r w:rsidRPr="00B7030B">
              <w:t>Owens et al. (1964)</w:t>
            </w:r>
          </w:p>
        </w:tc>
      </w:tr>
      <w:tr w:rsidR="0041037A" w:rsidRPr="00B7030B" w14:paraId="07FADA17" w14:textId="77777777" w:rsidTr="0076230E">
        <w:trPr>
          <w:cantSplit/>
          <w:jc w:val="center"/>
        </w:trPr>
        <w:tc>
          <w:tcPr>
            <w:tcW w:w="442" w:type="dxa"/>
            <w:vAlign w:val="center"/>
          </w:tcPr>
          <w:p w14:paraId="5318C18D" w14:textId="77777777" w:rsidR="0041037A" w:rsidRPr="0076230E" w:rsidRDefault="0041037A" w:rsidP="0076230E">
            <w:pPr>
              <w:suppressAutoHyphens/>
              <w:rPr>
                <w:b/>
                <w:bCs/>
              </w:rPr>
            </w:pPr>
            <w:r w:rsidRPr="0076230E">
              <w:rPr>
                <w:b/>
                <w:bCs/>
              </w:rPr>
              <w:t>5</w:t>
            </w:r>
          </w:p>
        </w:tc>
        <w:tc>
          <w:tcPr>
            <w:tcW w:w="2790" w:type="dxa"/>
            <w:tcBorders>
              <w:bottom w:val="nil"/>
            </w:tcBorders>
            <w:vAlign w:val="center"/>
          </w:tcPr>
          <w:p w14:paraId="77C61450" w14:textId="2404FABF" w:rsidR="0041037A" w:rsidRPr="0076230E" w:rsidRDefault="00000000" w:rsidP="0076230E">
            <w:pPr>
              <w:suppressAutoHyphens/>
              <w:jc w:val="center"/>
              <w:rPr>
                <w:sz w:val="18"/>
                <w:szCs w:val="18"/>
              </w:rPr>
            </w:pPr>
            <m:oMathPara>
              <m:oMath>
                <m:sSub>
                  <m:sSubPr>
                    <m:ctrlPr>
                      <w:rPr>
                        <w:rFonts w:ascii="Cambria Math" w:hAnsi="Cambria Math"/>
                        <w:sz w:val="18"/>
                        <w:szCs w:val="18"/>
                      </w:rPr>
                    </m:ctrlPr>
                  </m:sSubPr>
                  <m:e>
                    <m:r>
                      <w:rPr>
                        <w:rFonts w:ascii="Cambria Math" w:hAnsi="Cambria Math"/>
                        <w:sz w:val="18"/>
                        <w:szCs w:val="18"/>
                      </w:rPr>
                      <m:t>K</m:t>
                    </m:r>
                  </m:e>
                  <m:sub>
                    <m:r>
                      <w:rPr>
                        <w:rFonts w:ascii="Cambria Math" w:hAnsi="Cambria Math"/>
                        <w:sz w:val="18"/>
                        <w:szCs w:val="18"/>
                      </w:rPr>
                      <m:t>a</m:t>
                    </m:r>
                  </m:sub>
                </m:sSub>
                <m:r>
                  <m:rPr>
                    <m:sty m:val="p"/>
                  </m:rPr>
                  <w:rPr>
                    <w:rFonts w:ascii="Cambria Math" w:hAnsi="Cambria Math"/>
                    <w:sz w:val="18"/>
                    <w:szCs w:val="18"/>
                  </w:rPr>
                  <m:t>=</m:t>
                </m:r>
                <m:f>
                  <m:fPr>
                    <m:ctrlPr>
                      <w:rPr>
                        <w:rFonts w:ascii="Cambria Math" w:hAnsi="Cambria Math"/>
                        <w:sz w:val="18"/>
                        <w:szCs w:val="18"/>
                      </w:rPr>
                    </m:ctrlPr>
                  </m:fPr>
                  <m:num>
                    <m:sSub>
                      <m:sSubPr>
                        <m:ctrlPr>
                          <w:rPr>
                            <w:rFonts w:ascii="Cambria Math" w:hAnsi="Cambria Math"/>
                            <w:sz w:val="18"/>
                            <w:szCs w:val="18"/>
                          </w:rPr>
                        </m:ctrlPr>
                      </m:sSubPr>
                      <m:e>
                        <m:r>
                          <w:rPr>
                            <w:rFonts w:ascii="Cambria Math" w:hAnsi="Cambria Math"/>
                            <w:sz w:val="18"/>
                            <w:szCs w:val="18"/>
                          </w:rPr>
                          <m:t>K</m:t>
                        </m:r>
                      </m:e>
                      <m:sub>
                        <m:r>
                          <w:rPr>
                            <w:rFonts w:ascii="Cambria Math" w:hAnsi="Cambria Math"/>
                            <w:sz w:val="18"/>
                            <w:szCs w:val="18"/>
                          </w:rPr>
                          <m:t>L</m:t>
                        </m:r>
                      </m:sub>
                    </m:sSub>
                  </m:num>
                  <m:den>
                    <m:r>
                      <w:rPr>
                        <w:rFonts w:ascii="Cambria Math" w:hAnsi="Cambria Math"/>
                        <w:sz w:val="18"/>
                        <w:szCs w:val="18"/>
                      </w:rPr>
                      <m:t>H</m:t>
                    </m:r>
                  </m:den>
                </m:f>
                <m:r>
                  <m:rPr>
                    <m:sty m:val="p"/>
                  </m:rPr>
                  <w:rPr>
                    <w:rFonts w:ascii="Cambria Math" w:hAnsi="Cambria Math"/>
                    <w:sz w:val="18"/>
                    <w:szCs w:val="18"/>
                  </w:rPr>
                  <m:t>=</m:t>
                </m:r>
                <m:f>
                  <m:fPr>
                    <m:ctrlPr>
                      <w:rPr>
                        <w:rFonts w:ascii="Cambria Math" w:hAnsi="Cambria Math"/>
                        <w:sz w:val="18"/>
                        <w:szCs w:val="18"/>
                      </w:rPr>
                    </m:ctrlPr>
                  </m:fPr>
                  <m:num>
                    <m:r>
                      <m:rPr>
                        <m:sty m:val="p"/>
                      </m:rPr>
                      <w:rPr>
                        <w:rFonts w:ascii="Cambria Math" w:hAnsi="Cambria Math"/>
                        <w:sz w:val="18"/>
                        <w:szCs w:val="18"/>
                      </w:rPr>
                      <m:t>25</m:t>
                    </m:r>
                    <m:sSup>
                      <m:sSupPr>
                        <m:ctrlPr>
                          <w:rPr>
                            <w:rFonts w:ascii="Cambria Math" w:hAnsi="Cambria Math"/>
                            <w:sz w:val="18"/>
                            <w:szCs w:val="18"/>
                          </w:rPr>
                        </m:ctrlPr>
                      </m:sSupPr>
                      <m:e>
                        <m:r>
                          <w:rPr>
                            <w:rFonts w:ascii="Cambria Math" w:hAnsi="Cambria Math"/>
                            <w:sz w:val="18"/>
                            <w:szCs w:val="18"/>
                          </w:rPr>
                          <m:t>u</m:t>
                        </m:r>
                      </m:e>
                      <m:sup>
                        <m:r>
                          <m:rPr>
                            <m:sty m:val="p"/>
                          </m:rPr>
                          <w:rPr>
                            <w:rFonts w:ascii="Cambria Math" w:hAnsi="Cambria Math"/>
                            <w:sz w:val="18"/>
                            <w:szCs w:val="18"/>
                          </w:rPr>
                          <m:t>*</m:t>
                        </m:r>
                      </m:sup>
                    </m:sSup>
                  </m:num>
                  <m:den>
                    <m:r>
                      <w:rPr>
                        <w:rFonts w:ascii="Cambria Math" w:hAnsi="Cambria Math"/>
                        <w:sz w:val="18"/>
                        <w:szCs w:val="18"/>
                      </w:rPr>
                      <m:t>H</m:t>
                    </m:r>
                  </m:den>
                </m:f>
                <m:d>
                  <m:dPr>
                    <m:ctrlPr>
                      <w:rPr>
                        <w:rFonts w:ascii="Cambria Math" w:hAnsi="Cambria Math"/>
                        <w:sz w:val="18"/>
                        <w:szCs w:val="18"/>
                      </w:rPr>
                    </m:ctrlPr>
                  </m:dPr>
                  <m:e>
                    <m:r>
                      <m:rPr>
                        <m:sty m:val="p"/>
                      </m:rPr>
                      <w:rPr>
                        <w:rFonts w:ascii="Cambria Math" w:hAnsi="Cambria Math"/>
                        <w:sz w:val="18"/>
                        <w:szCs w:val="18"/>
                      </w:rPr>
                      <m:t>1+</m:t>
                    </m:r>
                    <m:sSup>
                      <m:sSupPr>
                        <m:ctrlPr>
                          <w:rPr>
                            <w:rFonts w:ascii="Cambria Math" w:hAnsi="Cambria Math"/>
                            <w:sz w:val="18"/>
                            <w:szCs w:val="18"/>
                          </w:rPr>
                        </m:ctrlPr>
                      </m:sSupPr>
                      <m:e>
                        <m:r>
                          <w:rPr>
                            <w:rFonts w:ascii="Cambria Math" w:hAnsi="Cambria Math"/>
                            <w:sz w:val="18"/>
                            <w:szCs w:val="18"/>
                          </w:rPr>
                          <m:t>F</m:t>
                        </m:r>
                      </m:e>
                      <m:sup>
                        <m:r>
                          <m:rPr>
                            <m:sty m:val="p"/>
                          </m:rPr>
                          <w:rPr>
                            <w:rFonts w:ascii="Cambria Math" w:hAnsi="Cambria Math"/>
                            <w:sz w:val="18"/>
                            <w:szCs w:val="18"/>
                          </w:rPr>
                          <m:t>0.5</m:t>
                        </m:r>
                      </m:sup>
                    </m:sSup>
                  </m:e>
                </m:d>
              </m:oMath>
            </m:oMathPara>
          </w:p>
        </w:tc>
        <w:tc>
          <w:tcPr>
            <w:tcW w:w="2430" w:type="dxa"/>
            <w:vAlign w:val="center"/>
          </w:tcPr>
          <w:p w14:paraId="050635F4" w14:textId="1176DB88" w:rsidR="0041037A" w:rsidRPr="00B7030B" w:rsidRDefault="0041037A" w:rsidP="0076230E">
            <w:pPr>
              <w:suppressAutoHyphens/>
              <w:jc w:val="center"/>
            </w:pPr>
            <w:r w:rsidRPr="00B7030B">
              <w:rPr>
                <w:i/>
                <w:iCs/>
              </w:rPr>
              <w:t>u</w:t>
            </w:r>
            <w:r w:rsidRPr="00B7030B">
              <w:t>*= shear velocity, (</w:t>
            </w:r>
            <w:proofErr w:type="spellStart"/>
            <w:r w:rsidRPr="00B7030B">
              <w:t>HSg</w:t>
            </w:r>
            <w:proofErr w:type="spellEnd"/>
            <w:r w:rsidRPr="00B7030B">
              <w:t>)</w:t>
            </w:r>
            <w:r w:rsidRPr="00B7030B">
              <w:rPr>
                <w:vertAlign w:val="superscript"/>
              </w:rPr>
              <w:t>0.5</w:t>
            </w:r>
          </w:p>
          <w:p w14:paraId="5A5092E7" w14:textId="17D09C2B" w:rsidR="0041037A" w:rsidRPr="00B7030B" w:rsidRDefault="0041037A" w:rsidP="0076230E">
            <w:pPr>
              <w:suppressAutoHyphens/>
              <w:jc w:val="center"/>
            </w:pPr>
            <w:proofErr w:type="gramStart"/>
            <w:r w:rsidRPr="00B7030B">
              <w:rPr>
                <w:i/>
                <w:iCs/>
              </w:rPr>
              <w:t>S</w:t>
            </w:r>
            <w:r w:rsidR="001D4E68">
              <w:rPr>
                <w:i/>
                <w:iCs/>
              </w:rPr>
              <w:t xml:space="preserve"> </w:t>
            </w:r>
            <w:r w:rsidR="001D4E68">
              <w:t xml:space="preserve"> </w:t>
            </w:r>
            <w:r w:rsidRPr="00B7030B">
              <w:t>=</w:t>
            </w:r>
            <w:proofErr w:type="gramEnd"/>
            <w:r w:rsidRPr="00B7030B">
              <w:t xml:space="preserve"> slope of energy grade line</w:t>
            </w:r>
          </w:p>
          <w:p w14:paraId="602089C6" w14:textId="3903D418" w:rsidR="0041037A" w:rsidRPr="00B7030B" w:rsidRDefault="0041037A" w:rsidP="0076230E">
            <w:pPr>
              <w:suppressAutoHyphens/>
              <w:jc w:val="center"/>
            </w:pPr>
            <w:r w:rsidRPr="00B7030B">
              <w:rPr>
                <w:i/>
                <w:iCs/>
              </w:rPr>
              <w:t>F</w:t>
            </w:r>
            <w:r w:rsidR="001D4E68">
              <w:t xml:space="preserve"> </w:t>
            </w:r>
            <w:r w:rsidRPr="00B7030B">
              <w:t>= Froude number, U/(</w:t>
            </w:r>
            <w:proofErr w:type="spellStart"/>
            <w:r w:rsidRPr="00B7030B">
              <w:t>gH</w:t>
            </w:r>
            <w:proofErr w:type="spellEnd"/>
            <w:r w:rsidRPr="00B7030B">
              <w:t>)</w:t>
            </w:r>
            <w:r w:rsidRPr="00B7030B">
              <w:rPr>
                <w:vertAlign w:val="superscript"/>
              </w:rPr>
              <w:t>0.5</w:t>
            </w:r>
          </w:p>
        </w:tc>
        <w:tc>
          <w:tcPr>
            <w:tcW w:w="1800" w:type="dxa"/>
            <w:vAlign w:val="center"/>
          </w:tcPr>
          <w:p w14:paraId="5B52534F" w14:textId="77777777" w:rsidR="0041037A" w:rsidRPr="00B7030B" w:rsidRDefault="0041037A" w:rsidP="0076230E">
            <w:pPr>
              <w:suppressAutoHyphens/>
              <w:jc w:val="center"/>
            </w:pPr>
          </w:p>
        </w:tc>
        <w:tc>
          <w:tcPr>
            <w:tcW w:w="1962" w:type="dxa"/>
            <w:vAlign w:val="center"/>
          </w:tcPr>
          <w:p w14:paraId="0052EA80" w14:textId="77777777" w:rsidR="0041037A" w:rsidRPr="00B7030B" w:rsidRDefault="0041037A" w:rsidP="0076230E">
            <w:pPr>
              <w:suppressAutoHyphens/>
              <w:jc w:val="left"/>
            </w:pPr>
            <w:proofErr w:type="spellStart"/>
            <w:r w:rsidRPr="00B7030B">
              <w:t>Thackston</w:t>
            </w:r>
            <w:proofErr w:type="spellEnd"/>
            <w:r w:rsidRPr="00B7030B">
              <w:t xml:space="preserve"> and </w:t>
            </w:r>
            <w:proofErr w:type="spellStart"/>
            <w:r w:rsidRPr="00B7030B">
              <w:t>Krenkel</w:t>
            </w:r>
            <w:proofErr w:type="spellEnd"/>
            <w:r w:rsidRPr="00B7030B">
              <w:t xml:space="preserve"> (1966)</w:t>
            </w:r>
          </w:p>
        </w:tc>
      </w:tr>
      <w:tr w:rsidR="0041037A" w:rsidRPr="00B7030B" w14:paraId="30395BDE" w14:textId="77777777" w:rsidTr="0076230E">
        <w:trPr>
          <w:cantSplit/>
          <w:jc w:val="center"/>
        </w:trPr>
        <w:tc>
          <w:tcPr>
            <w:tcW w:w="442" w:type="dxa"/>
            <w:vAlign w:val="center"/>
          </w:tcPr>
          <w:p w14:paraId="3D8D5091" w14:textId="77777777" w:rsidR="0041037A" w:rsidRPr="0076230E" w:rsidRDefault="0041037A" w:rsidP="0076230E">
            <w:pPr>
              <w:suppressAutoHyphens/>
              <w:rPr>
                <w:b/>
                <w:bCs/>
              </w:rPr>
            </w:pPr>
            <w:r w:rsidRPr="0076230E">
              <w:rPr>
                <w:b/>
                <w:bCs/>
              </w:rPr>
              <w:t>6</w:t>
            </w:r>
          </w:p>
        </w:tc>
        <w:tc>
          <w:tcPr>
            <w:tcW w:w="2790" w:type="dxa"/>
            <w:vAlign w:val="center"/>
          </w:tcPr>
          <w:p w14:paraId="715892F8" w14:textId="35DA5D5E" w:rsidR="0041037A" w:rsidRPr="0076230E" w:rsidRDefault="00000000" w:rsidP="0076230E">
            <w:pPr>
              <w:suppressAutoHyphens/>
              <w:jc w:val="center"/>
              <w:rPr>
                <w:sz w:val="18"/>
                <w:szCs w:val="18"/>
              </w:rPr>
            </w:pPr>
            <m:oMathPara>
              <m:oMath>
                <m:sSub>
                  <m:sSubPr>
                    <m:ctrlPr>
                      <w:rPr>
                        <w:rFonts w:ascii="Cambria Math" w:hAnsi="Cambria Math"/>
                        <w:sz w:val="18"/>
                        <w:szCs w:val="18"/>
                      </w:rPr>
                    </m:ctrlPr>
                  </m:sSubPr>
                  <m:e>
                    <m:r>
                      <w:rPr>
                        <w:rFonts w:ascii="Cambria Math" w:hAnsi="Cambria Math"/>
                        <w:sz w:val="18"/>
                        <w:szCs w:val="18"/>
                      </w:rPr>
                      <m:t>K</m:t>
                    </m:r>
                  </m:e>
                  <m:sub>
                    <m:r>
                      <w:rPr>
                        <w:rFonts w:ascii="Cambria Math" w:hAnsi="Cambria Math"/>
                        <w:sz w:val="18"/>
                        <w:szCs w:val="18"/>
                      </w:rPr>
                      <m:t>a</m:t>
                    </m:r>
                  </m:sub>
                </m:sSub>
                <m:r>
                  <m:rPr>
                    <m:sty m:val="p"/>
                  </m:rPr>
                  <w:rPr>
                    <w:rFonts w:ascii="Cambria Math" w:hAnsi="Cambria Math"/>
                    <w:sz w:val="18"/>
                    <w:szCs w:val="18"/>
                  </w:rPr>
                  <m:t>=</m:t>
                </m:r>
                <m:f>
                  <m:fPr>
                    <m:ctrlPr>
                      <w:rPr>
                        <w:rFonts w:ascii="Cambria Math" w:hAnsi="Cambria Math"/>
                        <w:sz w:val="18"/>
                        <w:szCs w:val="18"/>
                      </w:rPr>
                    </m:ctrlPr>
                  </m:fPr>
                  <m:num>
                    <m:sSub>
                      <m:sSubPr>
                        <m:ctrlPr>
                          <w:rPr>
                            <w:rFonts w:ascii="Cambria Math" w:hAnsi="Cambria Math"/>
                            <w:sz w:val="18"/>
                            <w:szCs w:val="18"/>
                          </w:rPr>
                        </m:ctrlPr>
                      </m:sSubPr>
                      <m:e>
                        <m:r>
                          <w:rPr>
                            <w:rFonts w:ascii="Cambria Math" w:hAnsi="Cambria Math"/>
                            <w:sz w:val="18"/>
                            <w:szCs w:val="18"/>
                          </w:rPr>
                          <m:t>K</m:t>
                        </m:r>
                      </m:e>
                      <m:sub>
                        <m:r>
                          <w:rPr>
                            <w:rFonts w:ascii="Cambria Math" w:hAnsi="Cambria Math"/>
                            <w:sz w:val="18"/>
                            <w:szCs w:val="18"/>
                          </w:rPr>
                          <m:t>L</m:t>
                        </m:r>
                      </m:sub>
                    </m:sSub>
                  </m:num>
                  <m:den>
                    <m:r>
                      <w:rPr>
                        <w:rFonts w:ascii="Cambria Math" w:hAnsi="Cambria Math"/>
                        <w:sz w:val="18"/>
                        <w:szCs w:val="18"/>
                      </w:rPr>
                      <m:t>H</m:t>
                    </m:r>
                  </m:den>
                </m:f>
                <m:r>
                  <m:rPr>
                    <m:sty m:val="p"/>
                  </m:rPr>
                  <w:rPr>
                    <w:rFonts w:ascii="Cambria Math" w:hAnsi="Cambria Math"/>
                    <w:sz w:val="18"/>
                    <w:szCs w:val="18"/>
                  </w:rPr>
                  <m:t>=</m:t>
                </m:r>
                <m:f>
                  <m:fPr>
                    <m:ctrlPr>
                      <w:rPr>
                        <w:rFonts w:ascii="Cambria Math" w:hAnsi="Cambria Math"/>
                        <w:sz w:val="18"/>
                        <w:szCs w:val="18"/>
                      </w:rPr>
                    </m:ctrlPr>
                  </m:fPr>
                  <m:num>
                    <m:r>
                      <m:rPr>
                        <m:sty m:val="p"/>
                      </m:rPr>
                      <w:rPr>
                        <w:rFonts w:ascii="Cambria Math" w:hAnsi="Cambria Math"/>
                        <w:sz w:val="18"/>
                        <w:szCs w:val="18"/>
                      </w:rPr>
                      <m:t>7.62</m:t>
                    </m:r>
                    <m:r>
                      <w:rPr>
                        <w:rFonts w:ascii="Cambria Math" w:hAnsi="Cambria Math"/>
                        <w:sz w:val="18"/>
                        <w:szCs w:val="18"/>
                      </w:rPr>
                      <m:t>U</m:t>
                    </m:r>
                  </m:num>
                  <m:den>
                    <m:sSup>
                      <m:sSupPr>
                        <m:ctrlPr>
                          <w:rPr>
                            <w:rFonts w:ascii="Cambria Math" w:hAnsi="Cambria Math"/>
                            <w:sz w:val="18"/>
                            <w:szCs w:val="18"/>
                          </w:rPr>
                        </m:ctrlPr>
                      </m:sSupPr>
                      <m:e>
                        <m:r>
                          <w:rPr>
                            <w:rFonts w:ascii="Cambria Math" w:hAnsi="Cambria Math"/>
                            <w:sz w:val="18"/>
                            <w:szCs w:val="18"/>
                          </w:rPr>
                          <m:t>H</m:t>
                        </m:r>
                      </m:e>
                      <m:sup>
                        <m:r>
                          <m:rPr>
                            <m:sty m:val="p"/>
                          </m:rPr>
                          <w:rPr>
                            <w:rFonts w:ascii="Cambria Math" w:hAnsi="Cambria Math"/>
                            <w:sz w:val="18"/>
                            <w:szCs w:val="18"/>
                          </w:rPr>
                          <m:t>1.33</m:t>
                        </m:r>
                      </m:sup>
                    </m:sSup>
                  </m:den>
                </m:f>
              </m:oMath>
            </m:oMathPara>
          </w:p>
        </w:tc>
        <w:tc>
          <w:tcPr>
            <w:tcW w:w="2430" w:type="dxa"/>
            <w:vAlign w:val="center"/>
          </w:tcPr>
          <w:p w14:paraId="6E0B2FDF" w14:textId="77777777" w:rsidR="0041037A" w:rsidRPr="00B7030B" w:rsidRDefault="0041037A" w:rsidP="0076230E">
            <w:pPr>
              <w:suppressAutoHyphens/>
              <w:jc w:val="center"/>
            </w:pPr>
            <w:r w:rsidRPr="00B7030B">
              <w:t>U, ft s</w:t>
            </w:r>
            <w:r w:rsidRPr="00B7030B">
              <w:rPr>
                <w:rFonts w:cs="Arial"/>
                <w:vertAlign w:val="superscript"/>
              </w:rPr>
              <w:t>-1</w:t>
            </w:r>
          </w:p>
          <w:p w14:paraId="3E3880E9" w14:textId="77777777" w:rsidR="0041037A" w:rsidRPr="00B7030B" w:rsidRDefault="0041037A" w:rsidP="0076230E">
            <w:pPr>
              <w:suppressAutoHyphens/>
              <w:jc w:val="center"/>
            </w:pPr>
            <w:r w:rsidRPr="00B7030B">
              <w:t>H, ft</w:t>
            </w:r>
          </w:p>
        </w:tc>
        <w:tc>
          <w:tcPr>
            <w:tcW w:w="1800" w:type="dxa"/>
            <w:vAlign w:val="center"/>
          </w:tcPr>
          <w:p w14:paraId="18B65113" w14:textId="77777777" w:rsidR="0041037A" w:rsidRPr="00B7030B" w:rsidRDefault="0041037A" w:rsidP="0076230E">
            <w:pPr>
              <w:suppressAutoHyphens/>
              <w:jc w:val="center"/>
            </w:pPr>
          </w:p>
        </w:tc>
        <w:tc>
          <w:tcPr>
            <w:tcW w:w="1962" w:type="dxa"/>
            <w:vAlign w:val="center"/>
          </w:tcPr>
          <w:p w14:paraId="255104FE" w14:textId="77777777" w:rsidR="0041037A" w:rsidRPr="00B7030B" w:rsidRDefault="0041037A" w:rsidP="0076230E">
            <w:pPr>
              <w:suppressAutoHyphens/>
              <w:jc w:val="left"/>
            </w:pPr>
            <w:proofErr w:type="spellStart"/>
            <w:r w:rsidRPr="00B7030B">
              <w:t>Langbien</w:t>
            </w:r>
            <w:proofErr w:type="spellEnd"/>
            <w:r w:rsidRPr="00B7030B">
              <w:t xml:space="preserve"> and Durum (1967)</w:t>
            </w:r>
          </w:p>
        </w:tc>
      </w:tr>
      <w:tr w:rsidR="0041037A" w:rsidRPr="00B7030B" w14:paraId="1A85F478" w14:textId="77777777" w:rsidTr="0076230E">
        <w:trPr>
          <w:cantSplit/>
          <w:jc w:val="center"/>
        </w:trPr>
        <w:tc>
          <w:tcPr>
            <w:tcW w:w="442" w:type="dxa"/>
            <w:vAlign w:val="center"/>
          </w:tcPr>
          <w:p w14:paraId="23861417" w14:textId="77777777" w:rsidR="0041037A" w:rsidRPr="0076230E" w:rsidRDefault="0041037A" w:rsidP="0076230E">
            <w:pPr>
              <w:suppressAutoHyphens/>
              <w:rPr>
                <w:b/>
                <w:bCs/>
              </w:rPr>
            </w:pPr>
            <w:r w:rsidRPr="0076230E">
              <w:rPr>
                <w:b/>
                <w:bCs/>
              </w:rPr>
              <w:t>7</w:t>
            </w:r>
          </w:p>
        </w:tc>
        <w:tc>
          <w:tcPr>
            <w:tcW w:w="2790" w:type="dxa"/>
            <w:vAlign w:val="center"/>
          </w:tcPr>
          <w:p w14:paraId="69BD71EC" w14:textId="7A08EE69" w:rsidR="0041037A" w:rsidRPr="0076230E" w:rsidRDefault="00000000" w:rsidP="0076230E">
            <w:pPr>
              <w:suppressAutoHyphens/>
              <w:jc w:val="center"/>
              <w:rPr>
                <w:sz w:val="18"/>
                <w:szCs w:val="18"/>
              </w:rPr>
            </w:pPr>
            <m:oMathPara>
              <m:oMath>
                <m:sSub>
                  <m:sSubPr>
                    <m:ctrlPr>
                      <w:rPr>
                        <w:rFonts w:ascii="Cambria Math" w:hAnsi="Cambria Math"/>
                        <w:sz w:val="18"/>
                        <w:szCs w:val="18"/>
                      </w:rPr>
                    </m:ctrlPr>
                  </m:sSubPr>
                  <m:e>
                    <m:r>
                      <w:rPr>
                        <w:rFonts w:ascii="Cambria Math" w:hAnsi="Cambria Math"/>
                        <w:sz w:val="18"/>
                        <w:szCs w:val="18"/>
                      </w:rPr>
                      <m:t>K</m:t>
                    </m:r>
                  </m:e>
                  <m:sub>
                    <m:r>
                      <w:rPr>
                        <w:rFonts w:ascii="Cambria Math" w:hAnsi="Cambria Math"/>
                        <w:sz w:val="18"/>
                        <w:szCs w:val="18"/>
                      </w:rPr>
                      <m:t>a</m:t>
                    </m:r>
                  </m:sub>
                </m:sSub>
                <m:r>
                  <m:rPr>
                    <m:sty m:val="p"/>
                  </m:rPr>
                  <w:rPr>
                    <w:rFonts w:ascii="Cambria Math" w:hAnsi="Cambria Math"/>
                    <w:sz w:val="18"/>
                    <w:szCs w:val="18"/>
                  </w:rPr>
                  <m:t>=517(</m:t>
                </m:r>
                <m:r>
                  <w:rPr>
                    <w:rFonts w:ascii="Cambria Math" w:hAnsi="Cambria Math"/>
                    <w:sz w:val="18"/>
                    <w:szCs w:val="18"/>
                  </w:rPr>
                  <m:t>US</m:t>
                </m:r>
                <m:sSup>
                  <m:sSupPr>
                    <m:ctrlPr>
                      <w:rPr>
                        <w:rFonts w:ascii="Cambria Math" w:hAnsi="Cambria Math"/>
                        <w:sz w:val="18"/>
                        <w:szCs w:val="18"/>
                      </w:rPr>
                    </m:ctrlPr>
                  </m:sSupPr>
                  <m:e>
                    <m:r>
                      <m:rPr>
                        <m:sty m:val="p"/>
                      </m:rPr>
                      <w:rPr>
                        <w:rFonts w:ascii="Cambria Math" w:hAnsi="Cambria Math"/>
                        <w:sz w:val="18"/>
                        <w:szCs w:val="18"/>
                      </w:rPr>
                      <m:t>)</m:t>
                    </m:r>
                  </m:e>
                  <m:sup>
                    <m:r>
                      <m:rPr>
                        <m:sty m:val="p"/>
                      </m:rPr>
                      <w:rPr>
                        <w:rFonts w:ascii="Cambria Math" w:hAnsi="Cambria Math"/>
                        <w:sz w:val="18"/>
                        <w:szCs w:val="18"/>
                      </w:rPr>
                      <m:t>0.524</m:t>
                    </m:r>
                  </m:sup>
                </m:sSup>
                <m:sSup>
                  <m:sSupPr>
                    <m:ctrlPr>
                      <w:rPr>
                        <w:rFonts w:ascii="Cambria Math" w:hAnsi="Cambria Math"/>
                        <w:sz w:val="18"/>
                        <w:szCs w:val="18"/>
                      </w:rPr>
                    </m:ctrlPr>
                  </m:sSupPr>
                  <m:e>
                    <m:r>
                      <w:rPr>
                        <w:rFonts w:ascii="Cambria Math" w:hAnsi="Cambria Math"/>
                        <w:sz w:val="18"/>
                        <w:szCs w:val="18"/>
                      </w:rPr>
                      <m:t>Q</m:t>
                    </m:r>
                  </m:e>
                  <m:sup>
                    <m:r>
                      <m:rPr>
                        <m:sty m:val="p"/>
                      </m:rPr>
                      <w:rPr>
                        <w:rFonts w:ascii="Cambria Math" w:hAnsi="Cambria Math"/>
                        <w:sz w:val="18"/>
                        <w:szCs w:val="18"/>
                      </w:rPr>
                      <m:t>-0.242</m:t>
                    </m:r>
                  </m:sup>
                </m:sSup>
                <m:r>
                  <m:rPr>
                    <m:sty m:val="p"/>
                  </m:rPr>
                  <w:rPr>
                    <w:rFonts w:ascii="Cambria Math" w:hAnsi="Cambria Math"/>
                    <w:sz w:val="18"/>
                    <w:szCs w:val="18"/>
                  </w:rPr>
                  <m:t> </m:t>
                </m:r>
                <m:r>
                  <w:rPr>
                    <w:rFonts w:ascii="Cambria Math" w:hAnsi="Cambria Math"/>
                    <w:sz w:val="18"/>
                    <w:szCs w:val="18"/>
                  </w:rPr>
                  <m:t>for</m:t>
                </m:r>
                <m:r>
                  <m:rPr>
                    <m:sty m:val="p"/>
                  </m:rPr>
                  <w:rPr>
                    <w:rFonts w:ascii="Cambria Math" w:hAnsi="Cambria Math" w:cs="Cambria Math"/>
                    <w:sz w:val="18"/>
                    <w:szCs w:val="18"/>
                  </w:rPr>
                  <m:t>⥄</m:t>
                </m:r>
                <m:r>
                  <w:rPr>
                    <w:rFonts w:ascii="Cambria Math" w:hAnsi="Cambria Math"/>
                    <w:sz w:val="18"/>
                    <w:szCs w:val="18"/>
                  </w:rPr>
                  <m:t>Q</m:t>
                </m:r>
                <m:r>
                  <m:rPr>
                    <m:sty m:val="p"/>
                  </m:rPr>
                  <w:rPr>
                    <w:rFonts w:ascii="Cambria Math" w:hAnsi="Cambria Math"/>
                    <w:sz w:val="18"/>
                    <w:szCs w:val="18"/>
                  </w:rPr>
                  <m:t>&lt;0.556</m:t>
                </m:r>
                <m:r>
                  <m:rPr>
                    <m:sty m:val="p"/>
                  </m:rPr>
                  <w:rPr>
                    <w:rFonts w:ascii="Cambria Math" w:hAnsi="Cambria Math"/>
                    <w:sz w:val="18"/>
                    <w:szCs w:val="18"/>
                  </w:rPr>
                  <w:br/>
                </m:r>
              </m:oMath>
              <m:oMath>
                <m:sSub>
                  <m:sSubPr>
                    <m:ctrlPr>
                      <w:rPr>
                        <w:rFonts w:ascii="Cambria Math" w:hAnsi="Cambria Math"/>
                        <w:sz w:val="18"/>
                        <w:szCs w:val="18"/>
                      </w:rPr>
                    </m:ctrlPr>
                  </m:sSubPr>
                  <m:e>
                    <m:r>
                      <w:rPr>
                        <w:rFonts w:ascii="Cambria Math" w:hAnsi="Cambria Math"/>
                        <w:sz w:val="18"/>
                        <w:szCs w:val="18"/>
                      </w:rPr>
                      <m:t>K</m:t>
                    </m:r>
                  </m:e>
                  <m:sub>
                    <m:r>
                      <w:rPr>
                        <w:rFonts w:ascii="Cambria Math" w:hAnsi="Cambria Math"/>
                        <w:sz w:val="18"/>
                        <w:szCs w:val="18"/>
                      </w:rPr>
                      <m:t>a</m:t>
                    </m:r>
                  </m:sub>
                </m:sSub>
                <m:r>
                  <m:rPr>
                    <m:sty m:val="p"/>
                  </m:rPr>
                  <w:rPr>
                    <w:rFonts w:ascii="Cambria Math" w:hAnsi="Cambria Math"/>
                    <w:sz w:val="18"/>
                    <w:szCs w:val="18"/>
                  </w:rPr>
                  <m:t>=596(</m:t>
                </m:r>
                <m:r>
                  <w:rPr>
                    <w:rFonts w:ascii="Cambria Math" w:hAnsi="Cambria Math"/>
                    <w:sz w:val="18"/>
                    <w:szCs w:val="18"/>
                  </w:rPr>
                  <m:t>US</m:t>
                </m:r>
                <m:sSup>
                  <m:sSupPr>
                    <m:ctrlPr>
                      <w:rPr>
                        <w:rFonts w:ascii="Cambria Math" w:hAnsi="Cambria Math"/>
                        <w:sz w:val="18"/>
                        <w:szCs w:val="18"/>
                      </w:rPr>
                    </m:ctrlPr>
                  </m:sSupPr>
                  <m:e>
                    <m:r>
                      <m:rPr>
                        <m:sty m:val="p"/>
                      </m:rPr>
                      <w:rPr>
                        <w:rFonts w:ascii="Cambria Math" w:hAnsi="Cambria Math"/>
                        <w:sz w:val="18"/>
                        <w:szCs w:val="18"/>
                      </w:rPr>
                      <m:t>)</m:t>
                    </m:r>
                  </m:e>
                  <m:sup>
                    <m:r>
                      <m:rPr>
                        <m:sty m:val="p"/>
                      </m:rPr>
                      <w:rPr>
                        <w:rFonts w:ascii="Cambria Math" w:hAnsi="Cambria Math"/>
                        <w:sz w:val="18"/>
                        <w:szCs w:val="18"/>
                      </w:rPr>
                      <m:t>0.528</m:t>
                    </m:r>
                  </m:sup>
                </m:sSup>
                <m:sSup>
                  <m:sSupPr>
                    <m:ctrlPr>
                      <w:rPr>
                        <w:rFonts w:ascii="Cambria Math" w:hAnsi="Cambria Math"/>
                        <w:sz w:val="18"/>
                        <w:szCs w:val="18"/>
                      </w:rPr>
                    </m:ctrlPr>
                  </m:sSupPr>
                  <m:e>
                    <m:r>
                      <w:rPr>
                        <w:rFonts w:ascii="Cambria Math" w:hAnsi="Cambria Math"/>
                        <w:sz w:val="18"/>
                        <w:szCs w:val="18"/>
                      </w:rPr>
                      <m:t>Q</m:t>
                    </m:r>
                  </m:e>
                  <m:sup>
                    <m:r>
                      <m:rPr>
                        <m:sty m:val="p"/>
                      </m:rPr>
                      <w:rPr>
                        <w:rFonts w:ascii="Cambria Math" w:hAnsi="Cambria Math"/>
                        <w:sz w:val="18"/>
                        <w:szCs w:val="18"/>
                      </w:rPr>
                      <m:t>-0.136</m:t>
                    </m:r>
                  </m:sup>
                </m:sSup>
                <m:r>
                  <w:rPr>
                    <w:rFonts w:ascii="Cambria Math" w:hAnsi="Cambria Math"/>
                    <w:sz w:val="18"/>
                    <w:szCs w:val="18"/>
                  </w:rPr>
                  <m:t>for</m:t>
                </m:r>
                <m:r>
                  <m:rPr>
                    <m:sty m:val="p"/>
                  </m:rPr>
                  <w:rPr>
                    <w:rFonts w:ascii="Cambria Math" w:hAnsi="Cambria Math" w:cs="Cambria Math"/>
                    <w:sz w:val="18"/>
                    <w:szCs w:val="18"/>
                  </w:rPr>
                  <m:t>⥄</m:t>
                </m:r>
                <m:r>
                  <w:rPr>
                    <w:rFonts w:ascii="Cambria Math" w:hAnsi="Cambria Math"/>
                    <w:sz w:val="18"/>
                    <w:szCs w:val="18"/>
                  </w:rPr>
                  <m:t>Q</m:t>
                </m:r>
                <m:r>
                  <m:rPr>
                    <m:sty m:val="p"/>
                  </m:rPr>
                  <w:rPr>
                    <w:rFonts w:ascii="Cambria Math" w:hAnsi="Cambria Math"/>
                    <w:sz w:val="18"/>
                    <w:szCs w:val="18"/>
                  </w:rPr>
                  <m:t>&gt;0.556</m:t>
                </m:r>
              </m:oMath>
            </m:oMathPara>
          </w:p>
        </w:tc>
        <w:tc>
          <w:tcPr>
            <w:tcW w:w="2430" w:type="dxa"/>
            <w:vAlign w:val="center"/>
          </w:tcPr>
          <w:p w14:paraId="23C85416" w14:textId="77777777" w:rsidR="0041037A" w:rsidRPr="00B7030B" w:rsidRDefault="0041037A" w:rsidP="0076230E">
            <w:pPr>
              <w:suppressAutoHyphens/>
              <w:jc w:val="center"/>
            </w:pPr>
            <w:r w:rsidRPr="00B7030B">
              <w:t>U, m s</w:t>
            </w:r>
            <w:r w:rsidRPr="00B7030B">
              <w:rPr>
                <w:rFonts w:cs="Arial"/>
                <w:vertAlign w:val="superscript"/>
              </w:rPr>
              <w:t>-1</w:t>
            </w:r>
          </w:p>
          <w:p w14:paraId="574E924D" w14:textId="77777777" w:rsidR="0041037A" w:rsidRPr="00B7030B" w:rsidRDefault="0041037A" w:rsidP="0076230E">
            <w:pPr>
              <w:suppressAutoHyphens/>
              <w:jc w:val="center"/>
            </w:pPr>
            <w:r w:rsidRPr="00B7030B">
              <w:t>S, m m</w:t>
            </w:r>
            <w:r w:rsidRPr="00B7030B">
              <w:rPr>
                <w:rFonts w:cs="Arial"/>
                <w:vertAlign w:val="superscript"/>
              </w:rPr>
              <w:t>-1</w:t>
            </w:r>
          </w:p>
          <w:p w14:paraId="7C4F8AA8" w14:textId="77777777" w:rsidR="0041037A" w:rsidRPr="00B7030B" w:rsidRDefault="0041037A" w:rsidP="0076230E">
            <w:pPr>
              <w:suppressAutoHyphens/>
              <w:jc w:val="center"/>
            </w:pPr>
            <w:r w:rsidRPr="00B7030B">
              <w:t>Q, m</w:t>
            </w:r>
            <w:r w:rsidRPr="00B7030B">
              <w:rPr>
                <w:vertAlign w:val="superscript"/>
              </w:rPr>
              <w:t xml:space="preserve">3 </w:t>
            </w:r>
            <w:r w:rsidRPr="00B7030B">
              <w:t>s</w:t>
            </w:r>
            <w:r w:rsidRPr="00B7030B">
              <w:rPr>
                <w:rFonts w:cs="Arial"/>
                <w:vertAlign w:val="superscript"/>
              </w:rPr>
              <w:t>-1</w:t>
            </w:r>
          </w:p>
          <w:p w14:paraId="12874472" w14:textId="77777777" w:rsidR="0041037A" w:rsidRPr="00B7030B" w:rsidRDefault="0041037A" w:rsidP="0076230E">
            <w:pPr>
              <w:suppressAutoHyphens/>
              <w:jc w:val="center"/>
            </w:pPr>
            <w:r w:rsidRPr="00B7030B">
              <w:t>K</w:t>
            </w:r>
            <w:r w:rsidRPr="00B7030B">
              <w:rPr>
                <w:vertAlign w:val="subscript"/>
              </w:rPr>
              <w:t>a</w:t>
            </w:r>
            <w:r w:rsidRPr="00B7030B">
              <w:t xml:space="preserve">, </w:t>
            </w:r>
            <w:proofErr w:type="gramStart"/>
            <w:r w:rsidRPr="00B7030B">
              <w:t>day</w:t>
            </w:r>
            <w:r w:rsidRPr="00B7030B">
              <w:rPr>
                <w:vertAlign w:val="superscript"/>
              </w:rPr>
              <w:t>-1</w:t>
            </w:r>
            <w:proofErr w:type="gramEnd"/>
          </w:p>
        </w:tc>
        <w:tc>
          <w:tcPr>
            <w:tcW w:w="1800" w:type="dxa"/>
            <w:vAlign w:val="center"/>
          </w:tcPr>
          <w:p w14:paraId="6A59952A" w14:textId="77777777" w:rsidR="0041037A" w:rsidRPr="00B7030B" w:rsidRDefault="0041037A" w:rsidP="0076230E">
            <w:pPr>
              <w:suppressAutoHyphens/>
              <w:jc w:val="center"/>
            </w:pPr>
            <w:r w:rsidRPr="00B7030B">
              <w:t>for pool and riffle streams</w:t>
            </w:r>
          </w:p>
        </w:tc>
        <w:tc>
          <w:tcPr>
            <w:tcW w:w="1962" w:type="dxa"/>
            <w:vAlign w:val="center"/>
          </w:tcPr>
          <w:p w14:paraId="09BC5E9A" w14:textId="77777777" w:rsidR="0041037A" w:rsidRPr="00B7030B" w:rsidRDefault="0041037A" w:rsidP="0076230E">
            <w:pPr>
              <w:suppressAutoHyphens/>
              <w:jc w:val="left"/>
            </w:pPr>
            <w:proofErr w:type="spellStart"/>
            <w:r w:rsidRPr="00B7030B">
              <w:t>Melching</w:t>
            </w:r>
            <w:proofErr w:type="spellEnd"/>
            <w:r w:rsidRPr="00B7030B">
              <w:t xml:space="preserve"> and Flores (1999)</w:t>
            </w:r>
          </w:p>
        </w:tc>
      </w:tr>
      <w:tr w:rsidR="0041037A" w:rsidRPr="00B7030B" w14:paraId="3750219E" w14:textId="77777777" w:rsidTr="0076230E">
        <w:trPr>
          <w:cantSplit/>
          <w:jc w:val="center"/>
        </w:trPr>
        <w:tc>
          <w:tcPr>
            <w:tcW w:w="442" w:type="dxa"/>
            <w:vAlign w:val="center"/>
          </w:tcPr>
          <w:p w14:paraId="20004DC0" w14:textId="77777777" w:rsidR="0041037A" w:rsidRPr="0076230E" w:rsidRDefault="0041037A" w:rsidP="0076230E">
            <w:pPr>
              <w:suppressAutoHyphens/>
              <w:rPr>
                <w:b/>
                <w:bCs/>
              </w:rPr>
            </w:pPr>
            <w:r w:rsidRPr="0076230E">
              <w:rPr>
                <w:b/>
                <w:bCs/>
              </w:rPr>
              <w:t>8</w:t>
            </w:r>
          </w:p>
        </w:tc>
        <w:tc>
          <w:tcPr>
            <w:tcW w:w="2790" w:type="dxa"/>
            <w:vAlign w:val="center"/>
          </w:tcPr>
          <w:p w14:paraId="46B39465" w14:textId="3521D7D8" w:rsidR="0041037A" w:rsidRPr="0076230E" w:rsidRDefault="00000000" w:rsidP="0076230E">
            <w:pPr>
              <w:suppressAutoHyphens/>
              <w:jc w:val="center"/>
              <w:rPr>
                <w:sz w:val="18"/>
                <w:szCs w:val="18"/>
              </w:rPr>
            </w:pPr>
            <m:oMathPara>
              <m:oMath>
                <m:sSub>
                  <m:sSubPr>
                    <m:ctrlPr>
                      <w:rPr>
                        <w:rFonts w:ascii="Cambria Math" w:hAnsi="Cambria Math"/>
                        <w:sz w:val="18"/>
                        <w:szCs w:val="18"/>
                      </w:rPr>
                    </m:ctrlPr>
                  </m:sSubPr>
                  <m:e>
                    <m:r>
                      <w:rPr>
                        <w:rFonts w:ascii="Cambria Math" w:hAnsi="Cambria Math"/>
                        <w:sz w:val="18"/>
                        <w:szCs w:val="18"/>
                      </w:rPr>
                      <m:t>K</m:t>
                    </m:r>
                  </m:e>
                  <m:sub>
                    <m:r>
                      <w:rPr>
                        <w:rFonts w:ascii="Cambria Math" w:hAnsi="Cambria Math"/>
                        <w:sz w:val="18"/>
                        <w:szCs w:val="18"/>
                      </w:rPr>
                      <m:t>a</m:t>
                    </m:r>
                  </m:sub>
                </m:sSub>
                <m:r>
                  <m:rPr>
                    <m:sty m:val="p"/>
                  </m:rPr>
                  <w:rPr>
                    <w:rFonts w:ascii="Cambria Math" w:hAnsi="Cambria Math"/>
                    <w:sz w:val="18"/>
                    <w:szCs w:val="18"/>
                  </w:rPr>
                  <m:t>=88(</m:t>
                </m:r>
                <m:r>
                  <w:rPr>
                    <w:rFonts w:ascii="Cambria Math" w:hAnsi="Cambria Math"/>
                    <w:sz w:val="18"/>
                    <w:szCs w:val="18"/>
                  </w:rPr>
                  <m:t>US</m:t>
                </m:r>
                <m:sSup>
                  <m:sSupPr>
                    <m:ctrlPr>
                      <w:rPr>
                        <w:rFonts w:ascii="Cambria Math" w:hAnsi="Cambria Math"/>
                        <w:sz w:val="18"/>
                        <w:szCs w:val="18"/>
                      </w:rPr>
                    </m:ctrlPr>
                  </m:sSupPr>
                  <m:e>
                    <m:r>
                      <m:rPr>
                        <m:sty m:val="p"/>
                      </m:rPr>
                      <w:rPr>
                        <w:rFonts w:ascii="Cambria Math" w:hAnsi="Cambria Math"/>
                        <w:sz w:val="18"/>
                        <w:szCs w:val="18"/>
                      </w:rPr>
                      <m:t>)</m:t>
                    </m:r>
                  </m:e>
                  <m:sup>
                    <m:r>
                      <m:rPr>
                        <m:sty m:val="p"/>
                      </m:rPr>
                      <w:rPr>
                        <w:rFonts w:ascii="Cambria Math" w:hAnsi="Cambria Math"/>
                        <w:sz w:val="18"/>
                        <w:szCs w:val="18"/>
                      </w:rPr>
                      <m:t>0.313</m:t>
                    </m:r>
                  </m:sup>
                </m:sSup>
                <m:sSup>
                  <m:sSupPr>
                    <m:ctrlPr>
                      <w:rPr>
                        <w:rFonts w:ascii="Cambria Math" w:hAnsi="Cambria Math"/>
                        <w:sz w:val="18"/>
                        <w:szCs w:val="18"/>
                      </w:rPr>
                    </m:ctrlPr>
                  </m:sSupPr>
                  <m:e>
                    <m:r>
                      <w:rPr>
                        <w:rFonts w:ascii="Cambria Math" w:hAnsi="Cambria Math"/>
                        <w:sz w:val="18"/>
                        <w:szCs w:val="18"/>
                      </w:rPr>
                      <m:t>D</m:t>
                    </m:r>
                  </m:e>
                  <m:sup>
                    <m:r>
                      <m:rPr>
                        <m:sty m:val="p"/>
                      </m:rPr>
                      <w:rPr>
                        <w:rFonts w:ascii="Cambria Math" w:hAnsi="Cambria Math"/>
                        <w:sz w:val="18"/>
                        <w:szCs w:val="18"/>
                      </w:rPr>
                      <m:t>-0.353</m:t>
                    </m:r>
                  </m:sup>
                </m:sSup>
                <m:r>
                  <m:rPr>
                    <m:sty m:val="p"/>
                  </m:rPr>
                  <w:rPr>
                    <w:rFonts w:ascii="Cambria Math" w:hAnsi="Cambria Math"/>
                    <w:sz w:val="18"/>
                    <w:szCs w:val="18"/>
                  </w:rPr>
                  <m:t> </m:t>
                </m:r>
                <m:r>
                  <w:rPr>
                    <w:rFonts w:ascii="Cambria Math" w:hAnsi="Cambria Math"/>
                    <w:sz w:val="18"/>
                    <w:szCs w:val="18"/>
                  </w:rPr>
                  <m:t>forQ</m:t>
                </m:r>
                <m:r>
                  <m:rPr>
                    <m:sty m:val="p"/>
                  </m:rPr>
                  <w:rPr>
                    <w:rFonts w:ascii="Cambria Math" w:hAnsi="Cambria Math"/>
                    <w:sz w:val="18"/>
                    <w:szCs w:val="18"/>
                  </w:rPr>
                  <m:t>&lt;0.556</m:t>
                </m:r>
                <m:r>
                  <m:rPr>
                    <m:sty m:val="p"/>
                  </m:rPr>
                  <w:rPr>
                    <w:rFonts w:ascii="Cambria Math" w:hAnsi="Cambria Math"/>
                    <w:sz w:val="18"/>
                    <w:szCs w:val="18"/>
                  </w:rPr>
                  <w:br/>
                </m:r>
              </m:oMath>
              <m:oMath>
                <m:sSub>
                  <m:sSubPr>
                    <m:ctrlPr>
                      <w:rPr>
                        <w:rFonts w:ascii="Cambria Math" w:hAnsi="Cambria Math"/>
                        <w:sz w:val="18"/>
                        <w:szCs w:val="18"/>
                      </w:rPr>
                    </m:ctrlPr>
                  </m:sSubPr>
                  <m:e>
                    <m:r>
                      <w:rPr>
                        <w:rFonts w:ascii="Cambria Math" w:hAnsi="Cambria Math"/>
                        <w:sz w:val="18"/>
                        <w:szCs w:val="18"/>
                      </w:rPr>
                      <m:t>K</m:t>
                    </m:r>
                  </m:e>
                  <m:sub>
                    <m:r>
                      <w:rPr>
                        <w:rFonts w:ascii="Cambria Math" w:hAnsi="Cambria Math"/>
                        <w:sz w:val="18"/>
                        <w:szCs w:val="18"/>
                      </w:rPr>
                      <m:t>a</m:t>
                    </m:r>
                  </m:sub>
                </m:sSub>
                <m:r>
                  <m:rPr>
                    <m:sty m:val="p"/>
                  </m:rPr>
                  <w:rPr>
                    <w:rFonts w:ascii="Cambria Math" w:hAnsi="Cambria Math"/>
                    <w:sz w:val="18"/>
                    <w:szCs w:val="18"/>
                  </w:rPr>
                  <m:t>=142(</m:t>
                </m:r>
                <m:r>
                  <w:rPr>
                    <w:rFonts w:ascii="Cambria Math" w:hAnsi="Cambria Math"/>
                    <w:sz w:val="18"/>
                    <w:szCs w:val="18"/>
                  </w:rPr>
                  <m:t>US</m:t>
                </m:r>
                <m:sSup>
                  <m:sSupPr>
                    <m:ctrlPr>
                      <w:rPr>
                        <w:rFonts w:ascii="Cambria Math" w:hAnsi="Cambria Math"/>
                        <w:sz w:val="18"/>
                        <w:szCs w:val="18"/>
                      </w:rPr>
                    </m:ctrlPr>
                  </m:sSupPr>
                  <m:e>
                    <m:r>
                      <m:rPr>
                        <m:sty m:val="p"/>
                      </m:rPr>
                      <w:rPr>
                        <w:rFonts w:ascii="Cambria Math" w:hAnsi="Cambria Math"/>
                        <w:sz w:val="18"/>
                        <w:szCs w:val="18"/>
                      </w:rPr>
                      <m:t>)</m:t>
                    </m:r>
                  </m:e>
                  <m:sup>
                    <m:r>
                      <m:rPr>
                        <m:sty m:val="p"/>
                      </m:rPr>
                      <w:rPr>
                        <w:rFonts w:ascii="Cambria Math" w:hAnsi="Cambria Math"/>
                        <w:sz w:val="18"/>
                        <w:szCs w:val="18"/>
                      </w:rPr>
                      <m:t>0.333</m:t>
                    </m:r>
                  </m:sup>
                </m:sSup>
                <m:sSup>
                  <m:sSupPr>
                    <m:ctrlPr>
                      <w:rPr>
                        <w:rFonts w:ascii="Cambria Math" w:hAnsi="Cambria Math"/>
                        <w:sz w:val="18"/>
                        <w:szCs w:val="18"/>
                      </w:rPr>
                    </m:ctrlPr>
                  </m:sSupPr>
                  <m:e>
                    <m:r>
                      <w:rPr>
                        <w:rFonts w:ascii="Cambria Math" w:hAnsi="Cambria Math"/>
                        <w:sz w:val="18"/>
                        <w:szCs w:val="18"/>
                      </w:rPr>
                      <m:t>D</m:t>
                    </m:r>
                  </m:e>
                  <m:sup>
                    <m:r>
                      <m:rPr>
                        <m:sty m:val="p"/>
                      </m:rPr>
                      <w:rPr>
                        <w:rFonts w:ascii="Cambria Math" w:hAnsi="Cambria Math"/>
                        <w:sz w:val="18"/>
                        <w:szCs w:val="18"/>
                      </w:rPr>
                      <m:t>-0.66</m:t>
                    </m:r>
                  </m:sup>
                </m:sSup>
                <m:sSup>
                  <m:sSupPr>
                    <m:ctrlPr>
                      <w:rPr>
                        <w:rFonts w:ascii="Cambria Math" w:hAnsi="Cambria Math"/>
                        <w:sz w:val="18"/>
                        <w:szCs w:val="18"/>
                      </w:rPr>
                    </m:ctrlPr>
                  </m:sSupPr>
                  <m:e>
                    <m:r>
                      <w:rPr>
                        <w:rFonts w:ascii="Cambria Math" w:hAnsi="Cambria Math"/>
                        <w:sz w:val="18"/>
                        <w:szCs w:val="18"/>
                      </w:rPr>
                      <m:t>W</m:t>
                    </m:r>
                  </m:e>
                  <m:sup>
                    <m:r>
                      <m:rPr>
                        <m:sty m:val="p"/>
                      </m:rPr>
                      <w:rPr>
                        <w:rFonts w:ascii="Cambria Math" w:hAnsi="Cambria Math"/>
                        <w:sz w:val="18"/>
                        <w:szCs w:val="18"/>
                      </w:rPr>
                      <m:t>-0.243</m:t>
                    </m:r>
                  </m:sup>
                </m:sSup>
                <m:r>
                  <m:rPr>
                    <m:sty m:val="p"/>
                  </m:rPr>
                  <w:rPr>
                    <w:rFonts w:ascii="Cambria Math" w:hAnsi="Cambria Math"/>
                    <w:sz w:val="18"/>
                    <w:szCs w:val="18"/>
                  </w:rPr>
                  <w:br/>
                </m:r>
              </m:oMath>
              <m:oMath>
                <m:r>
                  <w:rPr>
                    <w:rFonts w:ascii="Cambria Math" w:hAnsi="Cambria Math"/>
                    <w:sz w:val="18"/>
                    <w:szCs w:val="18"/>
                  </w:rPr>
                  <m:t>forQ</m:t>
                </m:r>
                <m:r>
                  <m:rPr>
                    <m:sty m:val="p"/>
                  </m:rPr>
                  <w:rPr>
                    <w:rFonts w:ascii="Cambria Math" w:hAnsi="Cambria Math"/>
                    <w:sz w:val="18"/>
                    <w:szCs w:val="18"/>
                  </w:rPr>
                  <m:t>&gt;0.556</m:t>
                </m:r>
              </m:oMath>
            </m:oMathPara>
          </w:p>
        </w:tc>
        <w:tc>
          <w:tcPr>
            <w:tcW w:w="2430" w:type="dxa"/>
            <w:vAlign w:val="center"/>
          </w:tcPr>
          <w:p w14:paraId="7250B1C4" w14:textId="77777777" w:rsidR="0041037A" w:rsidRPr="00B7030B" w:rsidRDefault="0041037A" w:rsidP="0076230E">
            <w:pPr>
              <w:suppressAutoHyphens/>
              <w:jc w:val="center"/>
            </w:pPr>
            <w:r w:rsidRPr="00B7030B">
              <w:t>U, m s</w:t>
            </w:r>
            <w:r w:rsidRPr="00B7030B">
              <w:rPr>
                <w:rFonts w:cs="Arial"/>
                <w:vertAlign w:val="superscript"/>
              </w:rPr>
              <w:t>-1</w:t>
            </w:r>
          </w:p>
          <w:p w14:paraId="1CC0AC8F" w14:textId="77777777" w:rsidR="0041037A" w:rsidRPr="00B7030B" w:rsidRDefault="0041037A" w:rsidP="0076230E">
            <w:pPr>
              <w:suppressAutoHyphens/>
              <w:jc w:val="center"/>
            </w:pPr>
            <w:r w:rsidRPr="00B7030B">
              <w:t>S, m m</w:t>
            </w:r>
            <w:r w:rsidRPr="00B7030B">
              <w:rPr>
                <w:rFonts w:cs="Arial"/>
                <w:vertAlign w:val="superscript"/>
              </w:rPr>
              <w:t>-1</w:t>
            </w:r>
          </w:p>
          <w:p w14:paraId="26A8A345" w14:textId="25F1B348" w:rsidR="0041037A" w:rsidRPr="00B7030B" w:rsidRDefault="0041037A" w:rsidP="0076230E">
            <w:pPr>
              <w:suppressAutoHyphens/>
              <w:jc w:val="center"/>
            </w:pPr>
            <w:r w:rsidRPr="00B7030B">
              <w:rPr>
                <w:i/>
                <w:iCs/>
              </w:rPr>
              <w:t>W</w:t>
            </w:r>
            <w:r w:rsidRPr="00B7030B">
              <w:t xml:space="preserve"> = stream top width, </w:t>
            </w:r>
            <w:r w:rsidRPr="0076230E">
              <w:t>m</w:t>
            </w:r>
          </w:p>
          <w:p w14:paraId="2E8C662F" w14:textId="77777777" w:rsidR="0041037A" w:rsidRPr="002C24BF" w:rsidRDefault="0041037A" w:rsidP="0076230E">
            <w:pPr>
              <w:suppressAutoHyphens/>
              <w:jc w:val="center"/>
            </w:pPr>
            <w:r w:rsidRPr="00B7030B">
              <w:rPr>
                <w:i/>
                <w:iCs/>
              </w:rPr>
              <w:t>D</w:t>
            </w:r>
            <w:r w:rsidRPr="00B7030B">
              <w:t xml:space="preserve"> = average depth, </w:t>
            </w:r>
            <w:r w:rsidRPr="0076230E">
              <w:t>m</w:t>
            </w:r>
          </w:p>
          <w:p w14:paraId="5B38E3ED" w14:textId="4477A693" w:rsidR="0041037A" w:rsidRPr="00B7030B" w:rsidRDefault="0041037A" w:rsidP="0076230E">
            <w:pPr>
              <w:suppressAutoHyphens/>
              <w:jc w:val="center"/>
            </w:pPr>
            <w:r w:rsidRPr="00B7030B">
              <w:t>K</w:t>
            </w:r>
            <w:r w:rsidRPr="00B7030B">
              <w:rPr>
                <w:vertAlign w:val="subscript"/>
              </w:rPr>
              <w:t>a</w:t>
            </w:r>
            <w:r w:rsidRPr="00B7030B">
              <w:t xml:space="preserve">, </w:t>
            </w:r>
            <w:proofErr w:type="gramStart"/>
            <w:r w:rsidRPr="00B7030B">
              <w:t>day</w:t>
            </w:r>
            <w:r w:rsidRPr="00B7030B">
              <w:rPr>
                <w:vertAlign w:val="superscript"/>
              </w:rPr>
              <w:t>-1</w:t>
            </w:r>
            <w:proofErr w:type="gramEnd"/>
          </w:p>
        </w:tc>
        <w:tc>
          <w:tcPr>
            <w:tcW w:w="1800" w:type="dxa"/>
            <w:vAlign w:val="center"/>
          </w:tcPr>
          <w:p w14:paraId="308CE68C" w14:textId="77777777" w:rsidR="0041037A" w:rsidRPr="00B7030B" w:rsidRDefault="0041037A" w:rsidP="0076230E">
            <w:pPr>
              <w:suppressAutoHyphens/>
              <w:jc w:val="center"/>
            </w:pPr>
            <w:r w:rsidRPr="00B7030B">
              <w:t>for channel-control streams</w:t>
            </w:r>
          </w:p>
        </w:tc>
        <w:tc>
          <w:tcPr>
            <w:tcW w:w="1962" w:type="dxa"/>
            <w:vAlign w:val="center"/>
          </w:tcPr>
          <w:p w14:paraId="28754E78" w14:textId="77777777" w:rsidR="0041037A" w:rsidRPr="00B7030B" w:rsidRDefault="0041037A" w:rsidP="0076230E">
            <w:pPr>
              <w:suppressAutoHyphens/>
              <w:jc w:val="left"/>
            </w:pPr>
            <w:proofErr w:type="spellStart"/>
            <w:r w:rsidRPr="00B7030B">
              <w:t>Melching</w:t>
            </w:r>
            <w:proofErr w:type="spellEnd"/>
            <w:r w:rsidRPr="00B7030B">
              <w:t xml:space="preserve"> and Flores (1999)</w:t>
            </w:r>
          </w:p>
        </w:tc>
      </w:tr>
      <w:tr w:rsidR="0041037A" w:rsidRPr="00B7030B" w14:paraId="5662EAB3" w14:textId="77777777" w:rsidTr="0076230E">
        <w:trPr>
          <w:cantSplit/>
          <w:trHeight w:val="1236"/>
          <w:jc w:val="center"/>
        </w:trPr>
        <w:tc>
          <w:tcPr>
            <w:tcW w:w="442" w:type="dxa"/>
            <w:vAlign w:val="center"/>
          </w:tcPr>
          <w:p w14:paraId="182683F1" w14:textId="77777777" w:rsidR="0041037A" w:rsidRPr="0076230E" w:rsidRDefault="0041037A" w:rsidP="0076230E">
            <w:pPr>
              <w:suppressAutoHyphens/>
              <w:rPr>
                <w:b/>
                <w:bCs/>
              </w:rPr>
            </w:pPr>
            <w:r w:rsidRPr="0076230E">
              <w:rPr>
                <w:b/>
                <w:bCs/>
              </w:rPr>
              <w:t>9</w:t>
            </w:r>
          </w:p>
        </w:tc>
        <w:tc>
          <w:tcPr>
            <w:tcW w:w="2790" w:type="dxa"/>
            <w:vAlign w:val="center"/>
          </w:tcPr>
          <w:p w14:paraId="717C6788" w14:textId="77777777" w:rsidR="00376E20" w:rsidRPr="0076230E" w:rsidRDefault="0041037A" w:rsidP="002C24BF">
            <w:pPr>
              <w:suppressAutoHyphens/>
              <w:jc w:val="center"/>
              <w:rPr>
                <w:sz w:val="18"/>
                <w:szCs w:val="18"/>
              </w:rPr>
            </w:pPr>
            <w:r w:rsidRPr="0076230E">
              <w:rPr>
                <w:rFonts w:cs="Arial"/>
                <w:sz w:val="18"/>
                <w:szCs w:val="18"/>
              </w:rPr>
              <w:t xml:space="preserve">w/ channel slope </w:t>
            </w:r>
            <w:r w:rsidRPr="0076230E">
              <w:rPr>
                <w:sz w:val="18"/>
                <w:szCs w:val="18"/>
              </w:rPr>
              <w:t>-</w:t>
            </w:r>
            <w:r w:rsidRPr="0076230E">
              <w:rPr>
                <w:sz w:val="18"/>
                <w:szCs w:val="18"/>
              </w:rPr>
              <w:tab/>
            </w:r>
          </w:p>
          <w:p w14:paraId="18A06A5A" w14:textId="4CABAF99" w:rsidR="0041037A" w:rsidRPr="0076230E" w:rsidRDefault="00000000" w:rsidP="0076230E">
            <w:pPr>
              <w:suppressAutoHyphens/>
              <w:jc w:val="center"/>
              <w:rPr>
                <w:rFonts w:cs="Arial"/>
                <w:sz w:val="18"/>
                <w:szCs w:val="18"/>
              </w:rPr>
            </w:pPr>
            <m:oMathPara>
              <m:oMath>
                <m:sSub>
                  <m:sSubPr>
                    <m:ctrlPr>
                      <w:rPr>
                        <w:rFonts w:ascii="Cambria Math" w:hAnsi="Cambria Math"/>
                        <w:sz w:val="18"/>
                        <w:szCs w:val="18"/>
                      </w:rPr>
                    </m:ctrlPr>
                  </m:sSubPr>
                  <m:e>
                    <m:r>
                      <w:rPr>
                        <w:rFonts w:ascii="Cambria Math" w:hAnsi="Cambria Math"/>
                        <w:sz w:val="18"/>
                        <w:szCs w:val="18"/>
                      </w:rPr>
                      <m:t>K</m:t>
                    </m:r>
                  </m:e>
                  <m:sub>
                    <m:r>
                      <w:rPr>
                        <w:rFonts w:ascii="Cambria Math" w:hAnsi="Cambria Math"/>
                        <w:sz w:val="18"/>
                        <w:szCs w:val="18"/>
                      </w:rPr>
                      <m:t>a</m:t>
                    </m:r>
                  </m:sub>
                </m:sSub>
                <m:r>
                  <m:rPr>
                    <m:sty m:val="p"/>
                  </m:rPr>
                  <w:rPr>
                    <w:rFonts w:ascii="Cambria Math" w:hAnsi="Cambria Math"/>
                    <w:sz w:val="18"/>
                    <w:szCs w:val="18"/>
                  </w:rPr>
                  <m:t>=</m:t>
                </m:r>
                <m:sSub>
                  <m:sSubPr>
                    <m:ctrlPr>
                      <w:rPr>
                        <w:rFonts w:ascii="Cambria Math" w:hAnsi="Cambria Math"/>
                        <w:sz w:val="18"/>
                        <w:szCs w:val="18"/>
                      </w:rPr>
                    </m:ctrlPr>
                  </m:sSubPr>
                  <m:e>
                    <m:r>
                      <w:rPr>
                        <w:rFonts w:ascii="Cambria Math" w:hAnsi="Cambria Math"/>
                        <w:sz w:val="18"/>
                        <w:szCs w:val="18"/>
                      </w:rPr>
                      <m:t>C</m:t>
                    </m:r>
                  </m:e>
                  <m:sub>
                    <m:r>
                      <m:rPr>
                        <m:sty m:val="p"/>
                      </m:rPr>
                      <w:rPr>
                        <w:rFonts w:ascii="Cambria Math" w:hAnsi="Cambria Math"/>
                        <w:sz w:val="18"/>
                        <w:szCs w:val="18"/>
                      </w:rPr>
                      <m:t>1</m:t>
                    </m:r>
                  </m:sub>
                </m:sSub>
                <m:sSup>
                  <m:sSupPr>
                    <m:ctrlPr>
                      <w:rPr>
                        <w:rFonts w:ascii="Cambria Math" w:hAnsi="Cambria Math"/>
                        <w:sz w:val="18"/>
                        <w:szCs w:val="18"/>
                      </w:rPr>
                    </m:ctrlPr>
                  </m:sSupPr>
                  <m:e>
                    <m:r>
                      <w:rPr>
                        <w:rFonts w:ascii="Cambria Math" w:hAnsi="Cambria Math"/>
                        <w:sz w:val="18"/>
                        <w:szCs w:val="18"/>
                      </w:rPr>
                      <m:t>U</m:t>
                    </m:r>
                  </m:e>
                  <m:sup>
                    <m:sSub>
                      <m:sSubPr>
                        <m:ctrlPr>
                          <w:rPr>
                            <w:rFonts w:ascii="Cambria Math" w:hAnsi="Cambria Math"/>
                            <w:sz w:val="18"/>
                            <w:szCs w:val="18"/>
                          </w:rPr>
                        </m:ctrlPr>
                      </m:sSubPr>
                      <m:e>
                        <m:r>
                          <w:rPr>
                            <w:rFonts w:ascii="Cambria Math" w:hAnsi="Cambria Math"/>
                            <w:sz w:val="18"/>
                            <w:szCs w:val="18"/>
                          </w:rPr>
                          <m:t>C</m:t>
                        </m:r>
                      </m:e>
                      <m:sub>
                        <m:r>
                          <m:rPr>
                            <m:sty m:val="p"/>
                          </m:rPr>
                          <w:rPr>
                            <w:rFonts w:ascii="Cambria Math" w:hAnsi="Cambria Math"/>
                            <w:sz w:val="18"/>
                            <w:szCs w:val="18"/>
                          </w:rPr>
                          <m:t>2</m:t>
                        </m:r>
                      </m:sub>
                    </m:sSub>
                  </m:sup>
                </m:sSup>
                <m:sSup>
                  <m:sSupPr>
                    <m:ctrlPr>
                      <w:rPr>
                        <w:rFonts w:ascii="Cambria Math" w:hAnsi="Cambria Math"/>
                        <w:sz w:val="18"/>
                        <w:szCs w:val="18"/>
                      </w:rPr>
                    </m:ctrlPr>
                  </m:sSupPr>
                  <m:e>
                    <m:r>
                      <w:rPr>
                        <w:rFonts w:ascii="Cambria Math" w:hAnsi="Cambria Math"/>
                        <w:sz w:val="18"/>
                        <w:szCs w:val="18"/>
                      </w:rPr>
                      <m:t>H</m:t>
                    </m:r>
                  </m:e>
                  <m:sup>
                    <m:sSub>
                      <m:sSubPr>
                        <m:ctrlPr>
                          <w:rPr>
                            <w:rFonts w:ascii="Cambria Math" w:hAnsi="Cambria Math"/>
                            <w:sz w:val="18"/>
                            <w:szCs w:val="18"/>
                          </w:rPr>
                        </m:ctrlPr>
                      </m:sSubPr>
                      <m:e>
                        <m:r>
                          <w:rPr>
                            <w:rFonts w:ascii="Cambria Math" w:hAnsi="Cambria Math"/>
                            <w:sz w:val="18"/>
                            <w:szCs w:val="18"/>
                          </w:rPr>
                          <m:t>C</m:t>
                        </m:r>
                      </m:e>
                      <m:sub>
                        <m:r>
                          <m:rPr>
                            <m:sty m:val="p"/>
                          </m:rPr>
                          <w:rPr>
                            <w:rFonts w:ascii="Cambria Math" w:hAnsi="Cambria Math"/>
                            <w:sz w:val="18"/>
                            <w:szCs w:val="18"/>
                          </w:rPr>
                          <m:t>3</m:t>
                        </m:r>
                      </m:sub>
                    </m:sSub>
                  </m:sup>
                </m:sSup>
                <m:sSup>
                  <m:sSupPr>
                    <m:ctrlPr>
                      <w:rPr>
                        <w:rFonts w:ascii="Cambria Math" w:hAnsi="Cambria Math"/>
                        <w:sz w:val="18"/>
                        <w:szCs w:val="18"/>
                      </w:rPr>
                    </m:ctrlPr>
                  </m:sSupPr>
                  <m:e>
                    <m:r>
                      <w:rPr>
                        <w:rFonts w:ascii="Cambria Math" w:hAnsi="Cambria Math"/>
                        <w:sz w:val="18"/>
                        <w:szCs w:val="18"/>
                      </w:rPr>
                      <m:t>S</m:t>
                    </m:r>
                  </m:e>
                  <m:sup>
                    <m:sSub>
                      <m:sSubPr>
                        <m:ctrlPr>
                          <w:rPr>
                            <w:rFonts w:ascii="Cambria Math" w:hAnsi="Cambria Math"/>
                            <w:sz w:val="18"/>
                            <w:szCs w:val="18"/>
                          </w:rPr>
                        </m:ctrlPr>
                      </m:sSubPr>
                      <m:e>
                        <m:r>
                          <w:rPr>
                            <w:rFonts w:ascii="Cambria Math" w:hAnsi="Cambria Math"/>
                            <w:sz w:val="18"/>
                            <w:szCs w:val="18"/>
                          </w:rPr>
                          <m:t>C</m:t>
                        </m:r>
                      </m:e>
                      <m:sub>
                        <m:r>
                          <m:rPr>
                            <m:sty m:val="p"/>
                          </m:rPr>
                          <w:rPr>
                            <w:rFonts w:ascii="Cambria Math" w:hAnsi="Cambria Math"/>
                            <w:sz w:val="18"/>
                            <w:szCs w:val="18"/>
                          </w:rPr>
                          <m:t>4</m:t>
                        </m:r>
                      </m:sub>
                    </m:sSub>
                  </m:sup>
                </m:sSup>
              </m:oMath>
            </m:oMathPara>
          </w:p>
          <w:p w14:paraId="33EFAA9D" w14:textId="77777777" w:rsidR="00376E20" w:rsidRPr="0076230E" w:rsidRDefault="0041037A" w:rsidP="002C24BF">
            <w:pPr>
              <w:suppressAutoHyphens/>
              <w:jc w:val="center"/>
              <w:rPr>
                <w:sz w:val="18"/>
                <w:szCs w:val="18"/>
              </w:rPr>
            </w:pPr>
            <w:r w:rsidRPr="0076230E">
              <w:rPr>
                <w:rFonts w:cs="Arial"/>
                <w:sz w:val="18"/>
                <w:szCs w:val="18"/>
              </w:rPr>
              <w:t xml:space="preserve">w/o channel slope </w:t>
            </w:r>
            <w:r w:rsidRPr="0076230E">
              <w:rPr>
                <w:sz w:val="18"/>
                <w:szCs w:val="18"/>
              </w:rPr>
              <w:t>-</w:t>
            </w:r>
            <w:r w:rsidRPr="0076230E">
              <w:rPr>
                <w:sz w:val="18"/>
                <w:szCs w:val="18"/>
              </w:rPr>
              <w:tab/>
            </w:r>
          </w:p>
          <w:p w14:paraId="5D1CC234" w14:textId="4C9CBC46" w:rsidR="0041037A" w:rsidRPr="0076230E" w:rsidRDefault="00000000" w:rsidP="0076230E">
            <w:pPr>
              <w:suppressAutoHyphens/>
              <w:jc w:val="center"/>
              <w:rPr>
                <w:sz w:val="18"/>
                <w:szCs w:val="18"/>
              </w:rPr>
            </w:pPr>
            <m:oMathPara>
              <m:oMath>
                <m:sSub>
                  <m:sSubPr>
                    <m:ctrlPr>
                      <w:rPr>
                        <w:rFonts w:ascii="Cambria Math" w:hAnsi="Cambria Math"/>
                        <w:sz w:val="18"/>
                        <w:szCs w:val="18"/>
                      </w:rPr>
                    </m:ctrlPr>
                  </m:sSubPr>
                  <m:e>
                    <m:r>
                      <w:rPr>
                        <w:rFonts w:ascii="Cambria Math" w:hAnsi="Cambria Math"/>
                        <w:sz w:val="18"/>
                        <w:szCs w:val="18"/>
                      </w:rPr>
                      <m:t>K</m:t>
                    </m:r>
                  </m:e>
                  <m:sub>
                    <m:r>
                      <w:rPr>
                        <w:rFonts w:ascii="Cambria Math" w:hAnsi="Cambria Math"/>
                        <w:sz w:val="18"/>
                        <w:szCs w:val="18"/>
                      </w:rPr>
                      <m:t>a</m:t>
                    </m:r>
                  </m:sub>
                </m:sSub>
                <m:r>
                  <m:rPr>
                    <m:sty m:val="p"/>
                  </m:rPr>
                  <w:rPr>
                    <w:rFonts w:ascii="Cambria Math" w:hAnsi="Cambria Math"/>
                    <w:sz w:val="18"/>
                    <w:szCs w:val="18"/>
                  </w:rPr>
                  <m:t>=</m:t>
                </m:r>
                <m:sSub>
                  <m:sSubPr>
                    <m:ctrlPr>
                      <w:rPr>
                        <w:rFonts w:ascii="Cambria Math" w:hAnsi="Cambria Math"/>
                        <w:sz w:val="18"/>
                        <w:szCs w:val="18"/>
                      </w:rPr>
                    </m:ctrlPr>
                  </m:sSubPr>
                  <m:e>
                    <m:r>
                      <w:rPr>
                        <w:rFonts w:ascii="Cambria Math" w:hAnsi="Cambria Math"/>
                        <w:sz w:val="18"/>
                        <w:szCs w:val="18"/>
                      </w:rPr>
                      <m:t>C</m:t>
                    </m:r>
                  </m:e>
                  <m:sub>
                    <m:r>
                      <m:rPr>
                        <m:sty m:val="p"/>
                      </m:rPr>
                      <w:rPr>
                        <w:rFonts w:ascii="Cambria Math" w:hAnsi="Cambria Math"/>
                        <w:sz w:val="18"/>
                        <w:szCs w:val="18"/>
                      </w:rPr>
                      <m:t>1</m:t>
                    </m:r>
                  </m:sub>
                </m:sSub>
                <m:sSup>
                  <m:sSupPr>
                    <m:ctrlPr>
                      <w:rPr>
                        <w:rFonts w:ascii="Cambria Math" w:hAnsi="Cambria Math"/>
                        <w:sz w:val="18"/>
                        <w:szCs w:val="18"/>
                      </w:rPr>
                    </m:ctrlPr>
                  </m:sSupPr>
                  <m:e>
                    <m:r>
                      <w:rPr>
                        <w:rFonts w:ascii="Cambria Math" w:hAnsi="Cambria Math"/>
                        <w:sz w:val="18"/>
                        <w:szCs w:val="18"/>
                      </w:rPr>
                      <m:t>U</m:t>
                    </m:r>
                  </m:e>
                  <m:sup>
                    <m:sSub>
                      <m:sSubPr>
                        <m:ctrlPr>
                          <w:rPr>
                            <w:rFonts w:ascii="Cambria Math" w:hAnsi="Cambria Math"/>
                            <w:sz w:val="18"/>
                            <w:szCs w:val="18"/>
                          </w:rPr>
                        </m:ctrlPr>
                      </m:sSubPr>
                      <m:e>
                        <m:r>
                          <w:rPr>
                            <w:rFonts w:ascii="Cambria Math" w:hAnsi="Cambria Math"/>
                            <w:sz w:val="18"/>
                            <w:szCs w:val="18"/>
                          </w:rPr>
                          <m:t>C</m:t>
                        </m:r>
                      </m:e>
                      <m:sub>
                        <m:r>
                          <m:rPr>
                            <m:sty m:val="p"/>
                          </m:rPr>
                          <w:rPr>
                            <w:rFonts w:ascii="Cambria Math" w:hAnsi="Cambria Math"/>
                            <w:sz w:val="18"/>
                            <w:szCs w:val="18"/>
                          </w:rPr>
                          <m:t>2</m:t>
                        </m:r>
                      </m:sub>
                    </m:sSub>
                  </m:sup>
                </m:sSup>
                <m:sSup>
                  <m:sSupPr>
                    <m:ctrlPr>
                      <w:rPr>
                        <w:rFonts w:ascii="Cambria Math" w:hAnsi="Cambria Math"/>
                        <w:sz w:val="18"/>
                        <w:szCs w:val="18"/>
                      </w:rPr>
                    </m:ctrlPr>
                  </m:sSupPr>
                  <m:e>
                    <m:r>
                      <w:rPr>
                        <w:rFonts w:ascii="Cambria Math" w:hAnsi="Cambria Math"/>
                        <w:sz w:val="18"/>
                        <w:szCs w:val="18"/>
                      </w:rPr>
                      <m:t>H</m:t>
                    </m:r>
                  </m:e>
                  <m:sup>
                    <m:sSub>
                      <m:sSubPr>
                        <m:ctrlPr>
                          <w:rPr>
                            <w:rFonts w:ascii="Cambria Math" w:hAnsi="Cambria Math"/>
                            <w:sz w:val="18"/>
                            <w:szCs w:val="18"/>
                          </w:rPr>
                        </m:ctrlPr>
                      </m:sSubPr>
                      <m:e>
                        <m:r>
                          <w:rPr>
                            <w:rFonts w:ascii="Cambria Math" w:hAnsi="Cambria Math"/>
                            <w:sz w:val="18"/>
                            <w:szCs w:val="18"/>
                          </w:rPr>
                          <m:t>C</m:t>
                        </m:r>
                      </m:e>
                      <m:sub>
                        <m:r>
                          <m:rPr>
                            <m:sty m:val="p"/>
                          </m:rPr>
                          <w:rPr>
                            <w:rFonts w:ascii="Cambria Math" w:hAnsi="Cambria Math"/>
                            <w:sz w:val="18"/>
                            <w:szCs w:val="18"/>
                          </w:rPr>
                          <m:t>3</m:t>
                        </m:r>
                      </m:sub>
                    </m:sSub>
                  </m:sup>
                </m:sSup>
              </m:oMath>
            </m:oMathPara>
          </w:p>
        </w:tc>
        <w:tc>
          <w:tcPr>
            <w:tcW w:w="2430" w:type="dxa"/>
            <w:vAlign w:val="center"/>
          </w:tcPr>
          <w:p w14:paraId="335337FB" w14:textId="77777777" w:rsidR="0041037A" w:rsidRPr="00B7030B" w:rsidRDefault="0041037A" w:rsidP="0076230E">
            <w:pPr>
              <w:suppressAutoHyphens/>
              <w:jc w:val="center"/>
            </w:pPr>
            <w:r w:rsidRPr="00B7030B">
              <w:t>U, m s</w:t>
            </w:r>
            <w:r w:rsidRPr="00B7030B">
              <w:rPr>
                <w:rFonts w:cs="Arial"/>
                <w:vertAlign w:val="superscript"/>
              </w:rPr>
              <w:t>-1</w:t>
            </w:r>
          </w:p>
          <w:p w14:paraId="1A977206" w14:textId="77777777" w:rsidR="0041037A" w:rsidRPr="00B7030B" w:rsidRDefault="0041037A" w:rsidP="0076230E">
            <w:pPr>
              <w:suppressAutoHyphens/>
              <w:jc w:val="center"/>
            </w:pPr>
            <w:r w:rsidRPr="00B7030B">
              <w:rPr>
                <w:i/>
                <w:iCs/>
              </w:rPr>
              <w:t>H</w:t>
            </w:r>
            <w:r w:rsidRPr="00B7030B">
              <w:t xml:space="preserve">, </w:t>
            </w:r>
            <w:r w:rsidRPr="0076230E">
              <w:t>m</w:t>
            </w:r>
          </w:p>
          <w:p w14:paraId="3EFE21DA" w14:textId="77777777" w:rsidR="0041037A" w:rsidRPr="00B7030B" w:rsidRDefault="0041037A" w:rsidP="0076230E">
            <w:pPr>
              <w:suppressAutoHyphens/>
              <w:jc w:val="center"/>
            </w:pPr>
            <w:r w:rsidRPr="00B7030B">
              <w:rPr>
                <w:i/>
                <w:iCs/>
              </w:rPr>
              <w:t>S</w:t>
            </w:r>
            <w:r w:rsidRPr="00B7030B">
              <w:t>, non-dimensional</w:t>
            </w:r>
          </w:p>
          <w:p w14:paraId="36658196" w14:textId="77777777" w:rsidR="0041037A" w:rsidRPr="00B7030B" w:rsidRDefault="0041037A" w:rsidP="0076230E">
            <w:pPr>
              <w:suppressAutoHyphens/>
              <w:jc w:val="center"/>
            </w:pPr>
            <w:r w:rsidRPr="00B7030B">
              <w:t>K</w:t>
            </w:r>
            <w:r w:rsidRPr="00B7030B">
              <w:rPr>
                <w:vertAlign w:val="subscript"/>
              </w:rPr>
              <w:t>a</w:t>
            </w:r>
            <w:r w:rsidRPr="00B7030B">
              <w:t xml:space="preserve">, </w:t>
            </w:r>
            <w:proofErr w:type="gramStart"/>
            <w:r w:rsidRPr="00B7030B">
              <w:t>day</w:t>
            </w:r>
            <w:r w:rsidRPr="00B7030B">
              <w:rPr>
                <w:vertAlign w:val="superscript"/>
              </w:rPr>
              <w:t>-1</w:t>
            </w:r>
            <w:proofErr w:type="gramEnd"/>
          </w:p>
          <w:p w14:paraId="6F2925B7" w14:textId="3D3E31F0" w:rsidR="0041037A" w:rsidRPr="00B7030B" w:rsidRDefault="0041037A" w:rsidP="0076230E">
            <w:pPr>
              <w:suppressAutoHyphens/>
              <w:jc w:val="center"/>
            </w:pPr>
            <w:r w:rsidRPr="00B7030B">
              <w:rPr>
                <w:i/>
                <w:iCs/>
              </w:rPr>
              <w:t>C</w:t>
            </w:r>
            <w:r w:rsidRPr="00B7030B">
              <w:rPr>
                <w:i/>
                <w:iCs/>
                <w:vertAlign w:val="superscript"/>
              </w:rPr>
              <w:t>1</w:t>
            </w:r>
            <w:r w:rsidRPr="00B7030B">
              <w:t xml:space="preserve">, </w:t>
            </w:r>
            <w:r w:rsidRPr="00B7030B">
              <w:rPr>
                <w:i/>
                <w:iCs/>
              </w:rPr>
              <w:t>C</w:t>
            </w:r>
            <w:r w:rsidRPr="00B7030B">
              <w:rPr>
                <w:i/>
                <w:iCs/>
                <w:vertAlign w:val="subscript"/>
              </w:rPr>
              <w:t>2</w:t>
            </w:r>
            <w:r w:rsidRPr="00B7030B">
              <w:t xml:space="preserve">, </w:t>
            </w:r>
            <w:r w:rsidRPr="00B7030B">
              <w:rPr>
                <w:i/>
                <w:iCs/>
              </w:rPr>
              <w:t>C</w:t>
            </w:r>
            <w:r w:rsidRPr="00B7030B">
              <w:rPr>
                <w:i/>
                <w:iCs/>
                <w:vertAlign w:val="subscript"/>
              </w:rPr>
              <w:t>3</w:t>
            </w:r>
            <w:r w:rsidRPr="00B7030B">
              <w:t xml:space="preserve">, </w:t>
            </w:r>
            <w:r w:rsidRPr="00B7030B">
              <w:rPr>
                <w:i/>
                <w:iCs/>
              </w:rPr>
              <w:t>C</w:t>
            </w:r>
            <w:r w:rsidRPr="00B7030B">
              <w:rPr>
                <w:i/>
                <w:iCs/>
                <w:vertAlign w:val="subscript"/>
              </w:rPr>
              <w:t>4</w:t>
            </w:r>
            <w:r w:rsidRPr="00B7030B">
              <w:t xml:space="preserve"> = user defined parameters</w:t>
            </w:r>
          </w:p>
        </w:tc>
        <w:tc>
          <w:tcPr>
            <w:tcW w:w="1800" w:type="dxa"/>
            <w:vAlign w:val="center"/>
          </w:tcPr>
          <w:p w14:paraId="1898CF99" w14:textId="77777777" w:rsidR="0041037A" w:rsidRPr="00B7030B" w:rsidRDefault="00BB510B" w:rsidP="0076230E">
            <w:pPr>
              <w:suppressAutoHyphens/>
              <w:jc w:val="center"/>
            </w:pPr>
            <w:r w:rsidRPr="00B7030B">
              <w:t>U</w:t>
            </w:r>
            <w:r w:rsidR="0041037A" w:rsidRPr="00B7030B">
              <w:t>ser defined relationship</w:t>
            </w:r>
          </w:p>
        </w:tc>
        <w:tc>
          <w:tcPr>
            <w:tcW w:w="1962" w:type="dxa"/>
            <w:vAlign w:val="center"/>
          </w:tcPr>
          <w:p w14:paraId="3960ECA3" w14:textId="77777777" w:rsidR="0041037A" w:rsidRPr="00B7030B" w:rsidRDefault="0041037A" w:rsidP="0076230E">
            <w:pPr>
              <w:suppressAutoHyphens/>
              <w:jc w:val="left"/>
            </w:pPr>
          </w:p>
        </w:tc>
      </w:tr>
      <w:tr w:rsidR="00581B07" w:rsidRPr="00B7030B" w14:paraId="2A568C28" w14:textId="77777777" w:rsidTr="0076230E">
        <w:trPr>
          <w:cantSplit/>
          <w:trHeight w:val="1236"/>
          <w:jc w:val="center"/>
        </w:trPr>
        <w:tc>
          <w:tcPr>
            <w:tcW w:w="442" w:type="dxa"/>
            <w:vAlign w:val="center"/>
          </w:tcPr>
          <w:p w14:paraId="2BD2CBCA" w14:textId="77777777" w:rsidR="00581B07" w:rsidRPr="0076230E" w:rsidRDefault="00581B07" w:rsidP="0076230E">
            <w:pPr>
              <w:suppressAutoHyphens/>
              <w:rPr>
                <w:b/>
                <w:bCs/>
              </w:rPr>
            </w:pPr>
            <w:r w:rsidRPr="0076230E">
              <w:rPr>
                <w:b/>
                <w:bCs/>
              </w:rPr>
              <w:t>10</w:t>
            </w:r>
          </w:p>
        </w:tc>
        <w:tc>
          <w:tcPr>
            <w:tcW w:w="2790" w:type="dxa"/>
            <w:tcBorders>
              <w:bottom w:val="single" w:sz="6" w:space="0" w:color="000000"/>
            </w:tcBorders>
            <w:vAlign w:val="center"/>
          </w:tcPr>
          <w:p w14:paraId="50E0DA66" w14:textId="02CEC11C" w:rsidR="00581B07" w:rsidRPr="0076230E" w:rsidRDefault="00000000" w:rsidP="0076230E">
            <w:pPr>
              <w:suppressAutoHyphens/>
              <w:jc w:val="center"/>
              <w:rPr>
                <w:rFonts w:cs="Arial"/>
                <w:sz w:val="18"/>
                <w:szCs w:val="18"/>
              </w:rPr>
            </w:pPr>
            <m:oMathPara>
              <m:oMath>
                <m:sSub>
                  <m:sSubPr>
                    <m:ctrlPr>
                      <w:rPr>
                        <w:rFonts w:ascii="Cambria Math" w:hAnsi="Cambria Math"/>
                        <w:sz w:val="18"/>
                        <w:szCs w:val="18"/>
                      </w:rPr>
                    </m:ctrlPr>
                  </m:sSubPr>
                  <m:e>
                    <m:r>
                      <w:rPr>
                        <w:rFonts w:ascii="Cambria Math" w:hAnsi="Cambria Math"/>
                        <w:sz w:val="18"/>
                        <w:szCs w:val="18"/>
                      </w:rPr>
                      <m:t>K</m:t>
                    </m:r>
                  </m:e>
                  <m:sub>
                    <m:r>
                      <w:rPr>
                        <w:rFonts w:ascii="Cambria Math" w:hAnsi="Cambria Math"/>
                        <w:sz w:val="18"/>
                        <w:szCs w:val="18"/>
                      </w:rPr>
                      <m:t>a</m:t>
                    </m:r>
                  </m:sub>
                </m:sSub>
                <m:r>
                  <m:rPr>
                    <m:sty m:val="p"/>
                  </m:rPr>
                  <w:rPr>
                    <w:rFonts w:ascii="Cambria Math" w:hAnsi="Cambria Math"/>
                    <w:sz w:val="18"/>
                    <w:szCs w:val="18"/>
                  </w:rPr>
                  <m:t>=</m:t>
                </m:r>
                <m:f>
                  <m:fPr>
                    <m:ctrlPr>
                      <w:rPr>
                        <w:rFonts w:ascii="Cambria Math" w:hAnsi="Cambria Math"/>
                        <w:sz w:val="18"/>
                        <w:szCs w:val="18"/>
                      </w:rPr>
                    </m:ctrlPr>
                  </m:fPr>
                  <m:num>
                    <m:sSub>
                      <m:sSubPr>
                        <m:ctrlPr>
                          <w:rPr>
                            <w:rFonts w:ascii="Cambria Math" w:hAnsi="Cambria Math"/>
                            <w:sz w:val="18"/>
                            <w:szCs w:val="18"/>
                          </w:rPr>
                        </m:ctrlPr>
                      </m:sSubPr>
                      <m:e>
                        <m:r>
                          <w:rPr>
                            <w:rFonts w:ascii="Cambria Math" w:hAnsi="Cambria Math"/>
                            <w:sz w:val="18"/>
                            <w:szCs w:val="18"/>
                          </w:rPr>
                          <m:t>K</m:t>
                        </m:r>
                      </m:e>
                      <m:sub>
                        <m:r>
                          <w:rPr>
                            <w:rFonts w:ascii="Cambria Math" w:hAnsi="Cambria Math"/>
                            <w:sz w:val="18"/>
                            <w:szCs w:val="18"/>
                          </w:rPr>
                          <m:t>L</m:t>
                        </m:r>
                      </m:sub>
                    </m:sSub>
                  </m:num>
                  <m:den>
                    <m:r>
                      <w:rPr>
                        <w:rFonts w:ascii="Cambria Math" w:hAnsi="Cambria Math"/>
                        <w:sz w:val="18"/>
                        <w:szCs w:val="18"/>
                      </w:rPr>
                      <m:t>H</m:t>
                    </m:r>
                  </m:den>
                </m:f>
                <m:r>
                  <m:rPr>
                    <m:sty m:val="p"/>
                  </m:rPr>
                  <w:rPr>
                    <w:rFonts w:ascii="Cambria Math" w:hAnsi="Cambria Math"/>
                    <w:sz w:val="18"/>
                    <w:szCs w:val="18"/>
                  </w:rPr>
                  <m:t>=</m:t>
                </m:r>
                <m:f>
                  <m:fPr>
                    <m:ctrlPr>
                      <w:rPr>
                        <w:rFonts w:ascii="Cambria Math" w:hAnsi="Cambria Math"/>
                        <w:sz w:val="18"/>
                        <w:szCs w:val="18"/>
                      </w:rPr>
                    </m:ctrlPr>
                  </m:fPr>
                  <m:num>
                    <m:r>
                      <m:rPr>
                        <m:sty m:val="p"/>
                      </m:rPr>
                      <w:rPr>
                        <w:rFonts w:ascii="Cambria Math" w:hAnsi="Cambria Math"/>
                        <w:sz w:val="18"/>
                        <w:szCs w:val="18"/>
                      </w:rPr>
                      <m:t>5.0</m:t>
                    </m:r>
                    <m:sSup>
                      <m:sSupPr>
                        <m:ctrlPr>
                          <w:rPr>
                            <w:rFonts w:ascii="Cambria Math" w:hAnsi="Cambria Math"/>
                            <w:sz w:val="18"/>
                            <w:szCs w:val="18"/>
                          </w:rPr>
                        </m:ctrlPr>
                      </m:sSupPr>
                      <m:e>
                        <m:r>
                          <w:rPr>
                            <w:rFonts w:ascii="Cambria Math" w:hAnsi="Cambria Math"/>
                            <w:sz w:val="18"/>
                            <w:szCs w:val="18"/>
                          </w:rPr>
                          <m:t>u</m:t>
                        </m:r>
                      </m:e>
                      <m:sup>
                        <m:r>
                          <m:rPr>
                            <m:sty m:val="p"/>
                          </m:rPr>
                          <w:rPr>
                            <w:rFonts w:ascii="Cambria Math" w:hAnsi="Cambria Math"/>
                            <w:sz w:val="18"/>
                            <w:szCs w:val="18"/>
                          </w:rPr>
                          <m:t>*</m:t>
                        </m:r>
                      </m:sup>
                    </m:sSup>
                  </m:num>
                  <m:den>
                    <m:r>
                      <w:rPr>
                        <w:rFonts w:ascii="Cambria Math" w:hAnsi="Cambria Math"/>
                        <w:sz w:val="18"/>
                        <w:szCs w:val="18"/>
                      </w:rPr>
                      <m:t>H</m:t>
                    </m:r>
                  </m:den>
                </m:f>
                <m:d>
                  <m:dPr>
                    <m:ctrlPr>
                      <w:rPr>
                        <w:rFonts w:ascii="Cambria Math" w:hAnsi="Cambria Math"/>
                        <w:sz w:val="18"/>
                        <w:szCs w:val="18"/>
                      </w:rPr>
                    </m:ctrlPr>
                  </m:dPr>
                  <m:e>
                    <m:r>
                      <m:rPr>
                        <m:sty m:val="p"/>
                      </m:rPr>
                      <w:rPr>
                        <w:rFonts w:ascii="Cambria Math" w:hAnsi="Cambria Math"/>
                        <w:sz w:val="18"/>
                        <w:szCs w:val="18"/>
                      </w:rPr>
                      <m:t>1+9</m:t>
                    </m:r>
                    <m:sSup>
                      <m:sSupPr>
                        <m:ctrlPr>
                          <w:rPr>
                            <w:rFonts w:ascii="Cambria Math" w:hAnsi="Cambria Math"/>
                            <w:sz w:val="18"/>
                            <w:szCs w:val="18"/>
                          </w:rPr>
                        </m:ctrlPr>
                      </m:sSupPr>
                      <m:e>
                        <m:r>
                          <w:rPr>
                            <w:rFonts w:ascii="Cambria Math" w:hAnsi="Cambria Math"/>
                            <w:sz w:val="18"/>
                            <w:szCs w:val="18"/>
                          </w:rPr>
                          <m:t>F</m:t>
                        </m:r>
                      </m:e>
                      <m:sup>
                        <m:r>
                          <m:rPr>
                            <m:sty m:val="p"/>
                          </m:rPr>
                          <w:rPr>
                            <w:rFonts w:ascii="Cambria Math" w:hAnsi="Cambria Math"/>
                            <w:sz w:val="18"/>
                            <w:szCs w:val="18"/>
                          </w:rPr>
                          <m:t>0.25</m:t>
                        </m:r>
                      </m:sup>
                    </m:sSup>
                  </m:e>
                </m:d>
              </m:oMath>
            </m:oMathPara>
          </w:p>
        </w:tc>
        <w:tc>
          <w:tcPr>
            <w:tcW w:w="2430" w:type="dxa"/>
            <w:vAlign w:val="center"/>
          </w:tcPr>
          <w:p w14:paraId="5D2768F9" w14:textId="77777777" w:rsidR="00581B07" w:rsidRPr="00B7030B" w:rsidRDefault="00581B07" w:rsidP="0076230E">
            <w:pPr>
              <w:suppressAutoHyphens/>
              <w:jc w:val="center"/>
            </w:pPr>
            <w:r w:rsidRPr="00B7030B">
              <w:rPr>
                <w:i/>
                <w:iCs/>
              </w:rPr>
              <w:t>u</w:t>
            </w:r>
            <w:r w:rsidRPr="00B7030B">
              <w:t>* = shear velocity, (</w:t>
            </w:r>
            <w:proofErr w:type="spellStart"/>
            <w:r w:rsidRPr="00B7030B">
              <w:t>HSg</w:t>
            </w:r>
            <w:proofErr w:type="spellEnd"/>
            <w:r w:rsidRPr="00B7030B">
              <w:t>)</w:t>
            </w:r>
            <w:r w:rsidRPr="00B7030B">
              <w:rPr>
                <w:vertAlign w:val="superscript"/>
              </w:rPr>
              <w:t>0.5</w:t>
            </w:r>
          </w:p>
          <w:p w14:paraId="4BF30434" w14:textId="77777777" w:rsidR="00581B07" w:rsidRPr="00B7030B" w:rsidRDefault="00581B07" w:rsidP="0076230E">
            <w:pPr>
              <w:suppressAutoHyphens/>
              <w:jc w:val="center"/>
            </w:pPr>
            <w:r w:rsidRPr="00B7030B">
              <w:rPr>
                <w:i/>
                <w:iCs/>
              </w:rPr>
              <w:t>S</w:t>
            </w:r>
            <w:r w:rsidRPr="00B7030B">
              <w:t xml:space="preserve"> = slope of energy grade line</w:t>
            </w:r>
          </w:p>
          <w:p w14:paraId="44F5205F" w14:textId="62EC7894" w:rsidR="00581B07" w:rsidRPr="00B7030B" w:rsidRDefault="00581B07" w:rsidP="0076230E">
            <w:pPr>
              <w:suppressAutoHyphens/>
              <w:jc w:val="center"/>
              <w:rPr>
                <w:vertAlign w:val="superscript"/>
              </w:rPr>
            </w:pPr>
            <w:r w:rsidRPr="00B7030B">
              <w:rPr>
                <w:i/>
                <w:iCs/>
              </w:rPr>
              <w:t>F</w:t>
            </w:r>
            <w:r w:rsidRPr="00B7030B">
              <w:t xml:space="preserve"> = Froude number, U/(</w:t>
            </w:r>
            <w:proofErr w:type="spellStart"/>
            <w:r w:rsidRPr="00B7030B">
              <w:t>gH</w:t>
            </w:r>
            <w:proofErr w:type="spellEnd"/>
            <w:r w:rsidRPr="00B7030B">
              <w:t>)</w:t>
            </w:r>
            <w:r w:rsidRPr="00B7030B">
              <w:rPr>
                <w:vertAlign w:val="superscript"/>
              </w:rPr>
              <w:t>0.5</w:t>
            </w:r>
          </w:p>
          <w:p w14:paraId="0AE7C26B" w14:textId="77777777" w:rsidR="00581B07" w:rsidRPr="00B7030B" w:rsidRDefault="00581B07" w:rsidP="0076230E">
            <w:pPr>
              <w:suppressAutoHyphens/>
              <w:jc w:val="center"/>
            </w:pPr>
            <w:r w:rsidRPr="00B7030B">
              <w:t>K</w:t>
            </w:r>
            <w:r w:rsidRPr="00B7030B">
              <w:rPr>
                <w:vertAlign w:val="subscript"/>
              </w:rPr>
              <w:t>a</w:t>
            </w:r>
            <w:r w:rsidRPr="00B7030B">
              <w:t xml:space="preserve">, </w:t>
            </w:r>
            <w:proofErr w:type="gramStart"/>
            <w:r w:rsidRPr="00B7030B">
              <w:t>day</w:t>
            </w:r>
            <w:r w:rsidRPr="00B7030B">
              <w:rPr>
                <w:vertAlign w:val="superscript"/>
              </w:rPr>
              <w:t>-1</w:t>
            </w:r>
            <w:proofErr w:type="gramEnd"/>
          </w:p>
        </w:tc>
        <w:tc>
          <w:tcPr>
            <w:tcW w:w="1800" w:type="dxa"/>
            <w:vAlign w:val="center"/>
          </w:tcPr>
          <w:p w14:paraId="781A378B" w14:textId="77777777" w:rsidR="00581B07" w:rsidRPr="00B7030B" w:rsidRDefault="00581B07" w:rsidP="0076230E">
            <w:pPr>
              <w:suppressAutoHyphens/>
              <w:jc w:val="center"/>
            </w:pPr>
          </w:p>
        </w:tc>
        <w:tc>
          <w:tcPr>
            <w:tcW w:w="1962" w:type="dxa"/>
            <w:vAlign w:val="center"/>
          </w:tcPr>
          <w:p w14:paraId="20D1C3F0" w14:textId="77777777" w:rsidR="00581B07" w:rsidRPr="00B7030B" w:rsidRDefault="00581B07" w:rsidP="0076230E">
            <w:pPr>
              <w:suppressAutoHyphens/>
              <w:jc w:val="left"/>
            </w:pPr>
            <w:proofErr w:type="spellStart"/>
            <w:r w:rsidRPr="00B7030B">
              <w:t>Thackston</w:t>
            </w:r>
            <w:proofErr w:type="spellEnd"/>
            <w:r w:rsidRPr="00B7030B">
              <w:t xml:space="preserve"> and Dawson (2001)</w:t>
            </w:r>
          </w:p>
        </w:tc>
      </w:tr>
    </w:tbl>
    <w:p w14:paraId="554B9653" w14:textId="77777777" w:rsidR="0041037A" w:rsidRPr="00B7030B" w:rsidRDefault="0041037A" w:rsidP="007A3922">
      <w:pPr>
        <w:pStyle w:val="BodyText2"/>
      </w:pPr>
    </w:p>
    <w:p w14:paraId="4FD2C60B" w14:textId="0353D937" w:rsidR="0041037A" w:rsidRPr="00877A6D" w:rsidRDefault="003B7E39" w:rsidP="007A3922">
      <w:pPr>
        <w:pStyle w:val="BodyText"/>
      </w:pPr>
      <w:r w:rsidRPr="00877A6D">
        <w:fldChar w:fldCharType="begin"/>
      </w:r>
      <w:r w:rsidRPr="00877A6D">
        <w:instrText xml:space="preserve"> REF _Ref532635623 \h  \* MERGEFORMAT </w:instrText>
      </w:r>
      <w:r w:rsidRPr="00877A6D">
        <w:fldChar w:fldCharType="separate"/>
      </w:r>
      <w:r w:rsidR="00A95042" w:rsidRPr="00A95042">
        <w:rPr>
          <w:rStyle w:val="Figurehyperlink"/>
        </w:rPr>
        <w:t>Figure 89</w:t>
      </w:r>
      <w:r w:rsidRPr="00877A6D">
        <w:fldChar w:fldCharType="end"/>
      </w:r>
      <w:r w:rsidR="0041037A" w:rsidRPr="00877A6D">
        <w:t xml:space="preserve"> shows the functional dependence of these formulae assuming the following relationship between flow (Q</w:t>
      </w:r>
      <w:r w:rsidR="00BB510B" w:rsidRPr="00877A6D">
        <w:t>, ft</w:t>
      </w:r>
      <w:r w:rsidR="00BB510B" w:rsidRPr="00877A6D">
        <w:rPr>
          <w:vertAlign w:val="superscript"/>
        </w:rPr>
        <w:t>3</w:t>
      </w:r>
      <w:r w:rsidR="00BB510B" w:rsidRPr="00877A6D">
        <w:t>/s</w:t>
      </w:r>
      <w:r w:rsidR="0041037A" w:rsidRPr="00877A6D">
        <w:t>), velocity (</w:t>
      </w:r>
      <w:r w:rsidR="00BB510B" w:rsidRPr="00877A6D">
        <w:t>V</w:t>
      </w:r>
      <w:r w:rsidR="00DF648C" w:rsidRPr="00877A6D">
        <w:t>, ft/s</w:t>
      </w:r>
      <w:r w:rsidR="0041037A" w:rsidRPr="00877A6D">
        <w:t>) and depth</w:t>
      </w:r>
      <w:r w:rsidR="00BB510B" w:rsidRPr="00877A6D">
        <w:t xml:space="preserve"> (H</w:t>
      </w:r>
      <w:r w:rsidR="00DF648C" w:rsidRPr="00877A6D">
        <w:t>, ft</w:t>
      </w:r>
      <w:r w:rsidR="00BB510B" w:rsidRPr="00877A6D">
        <w:t>)</w:t>
      </w:r>
      <w:r w:rsidR="0041037A" w:rsidRPr="00877A6D">
        <w:t xml:space="preserve"> (St. John et al., 1984):</w:t>
      </w:r>
    </w:p>
    <w:p w14:paraId="6404704E" w14:textId="5F5E4198" w:rsidR="0041037A" w:rsidRPr="00877A6D" w:rsidRDefault="0041037A" w:rsidP="00B6554A">
      <w:pPr>
        <w:pStyle w:val="variabledefinitionChar"/>
      </w:pPr>
      <w:r w:rsidRPr="00877A6D">
        <w:t>V</w:t>
      </w:r>
      <w:r w:rsidRPr="00877A6D">
        <w:tab/>
        <w:t>=</w:t>
      </w:r>
      <w:r w:rsidRPr="00877A6D">
        <w:tab/>
        <w:t>0.033 Q</w:t>
      </w:r>
      <w:r w:rsidRPr="00877A6D">
        <w:rPr>
          <w:vertAlign w:val="superscript"/>
        </w:rPr>
        <w:t>0.5</w:t>
      </w:r>
    </w:p>
    <w:p w14:paraId="19555826" w14:textId="3E074866" w:rsidR="0041037A" w:rsidRPr="00877A6D" w:rsidRDefault="0041037A" w:rsidP="00B6554A">
      <w:pPr>
        <w:pStyle w:val="variabledefinitionChar"/>
      </w:pPr>
      <w:r w:rsidRPr="00877A6D">
        <w:t>H</w:t>
      </w:r>
      <w:r w:rsidRPr="00877A6D">
        <w:tab/>
        <w:t>=</w:t>
      </w:r>
      <w:r w:rsidRPr="00877A6D">
        <w:tab/>
        <w:t>0.475 Q</w:t>
      </w:r>
      <w:r w:rsidRPr="00877A6D">
        <w:rPr>
          <w:vertAlign w:val="superscript"/>
        </w:rPr>
        <w:t>0.4</w:t>
      </w:r>
    </w:p>
    <w:p w14:paraId="7A236E49" w14:textId="38714546" w:rsidR="0041037A" w:rsidRPr="008A2FAE" w:rsidRDefault="0041037A" w:rsidP="00B6554A">
      <w:pPr>
        <w:pStyle w:val="variabledefinitionChar"/>
        <w:rPr>
          <w:iCs/>
        </w:rPr>
      </w:pPr>
      <w:r w:rsidRPr="00877A6D">
        <w:t>S</w:t>
      </w:r>
      <w:r w:rsidRPr="00877A6D">
        <w:tab/>
        <w:t>=</w:t>
      </w:r>
      <w:r w:rsidRPr="00877A6D">
        <w:tab/>
        <w:t xml:space="preserve">5.2 </w:t>
      </w:r>
      <w:r w:rsidRPr="0076230E">
        <w:rPr>
          <w:iCs/>
        </w:rPr>
        <w:t>ft</w:t>
      </w:r>
      <w:r w:rsidRPr="00877A6D">
        <w:rPr>
          <w:i/>
        </w:rPr>
        <w:t>/</w:t>
      </w:r>
      <w:r w:rsidRPr="00127D1D">
        <w:rPr>
          <w:iCs/>
        </w:rPr>
        <w:t>mile</w:t>
      </w:r>
    </w:p>
    <w:p w14:paraId="3C4AE779" w14:textId="77777777" w:rsidR="0041037A" w:rsidRPr="00B7030B" w:rsidRDefault="0041037A" w:rsidP="00B6554A">
      <w:pPr>
        <w:pStyle w:val="BodyText2"/>
      </w:pPr>
    </w:p>
    <w:p w14:paraId="209ED7AA" w14:textId="77777777" w:rsidR="0041037A" w:rsidRPr="00B7030B" w:rsidRDefault="00877A6D" w:rsidP="005611B1">
      <w:pPr>
        <w:pStyle w:val="graph0"/>
      </w:pPr>
      <w:r>
        <w:rPr>
          <w:noProof/>
        </w:rPr>
        <w:lastRenderedPageBreak/>
        <w:drawing>
          <wp:inline distT="0" distB="0" distL="0" distR="0" wp14:anchorId="24C654D4" wp14:editId="1FFB3DB9">
            <wp:extent cx="5419262" cy="3456940"/>
            <wp:effectExtent l="12700" t="12700" r="16510" b="101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4"/>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5433356" cy="3465931"/>
                    </a:xfrm>
                    <a:prstGeom prst="rect">
                      <a:avLst/>
                    </a:prstGeom>
                    <a:noFill/>
                    <a:ln w="3175">
                      <a:solidFill>
                        <a:schemeClr val="tx1"/>
                      </a:solidFill>
                    </a:ln>
                  </pic:spPr>
                </pic:pic>
              </a:graphicData>
            </a:graphic>
          </wp:inline>
        </w:drawing>
      </w:r>
    </w:p>
    <w:p w14:paraId="08C44BE9" w14:textId="74FD457C" w:rsidR="0041037A" w:rsidRPr="00CB4A9D" w:rsidRDefault="0041037A" w:rsidP="007552CD">
      <w:pPr>
        <w:pStyle w:val="Figurecaption"/>
      </w:pPr>
      <w:bookmarkStart w:id="662" w:name="_Ref532635623"/>
      <w:bookmarkStart w:id="663" w:name="_Toc48573801"/>
      <w:r w:rsidRPr="00CB4A9D">
        <w:t xml:space="preserve">Figure </w:t>
      </w:r>
      <w:r w:rsidR="00000000">
        <w:fldChar w:fldCharType="begin"/>
      </w:r>
      <w:r w:rsidR="00000000">
        <w:instrText xml:space="preserve"> SEQ Figure \* ARABIC  </w:instrText>
      </w:r>
      <w:r w:rsidR="00000000">
        <w:fldChar w:fldCharType="separate"/>
      </w:r>
      <w:r w:rsidR="00A95042">
        <w:rPr>
          <w:noProof/>
        </w:rPr>
        <w:t>89</w:t>
      </w:r>
      <w:r w:rsidR="00000000">
        <w:rPr>
          <w:noProof/>
        </w:rPr>
        <w:fldChar w:fldCharType="end"/>
      </w:r>
      <w:bookmarkEnd w:id="662"/>
      <w:r w:rsidRPr="00CB4A9D">
        <w:t xml:space="preserve">.  Reaeration </w:t>
      </w:r>
      <w:r w:rsidR="00CB4A9D" w:rsidRPr="00CB4A9D">
        <w:t>coefficient</w:t>
      </w:r>
      <w:r w:rsidRPr="00CB4A9D">
        <w:t xml:space="preserve"> as a function of flow rate.</w:t>
      </w:r>
      <w:bookmarkEnd w:id="663"/>
    </w:p>
    <w:p w14:paraId="6DA0D121" w14:textId="77777777" w:rsidR="0041037A" w:rsidRPr="00B7030B" w:rsidRDefault="0041037A" w:rsidP="007552CD">
      <w:pPr>
        <w:pStyle w:val="Heading3"/>
      </w:pPr>
      <w:bookmarkStart w:id="664" w:name="_Lake_Reaeration_Equations"/>
      <w:bookmarkStart w:id="665" w:name="_Toc466368843"/>
      <w:bookmarkStart w:id="666" w:name="_Toc2506316"/>
      <w:bookmarkStart w:id="667" w:name="_Toc48573658"/>
      <w:bookmarkEnd w:id="664"/>
      <w:r w:rsidRPr="00B7030B">
        <w:t>Lake Reaeration Equations</w:t>
      </w:r>
      <w:bookmarkEnd w:id="665"/>
      <w:bookmarkEnd w:id="666"/>
      <w:bookmarkEnd w:id="667"/>
    </w:p>
    <w:p w14:paraId="4D83D4A0" w14:textId="1DCA44F4" w:rsidR="0041037A" w:rsidRPr="00BF31FC" w:rsidRDefault="0041037A" w:rsidP="007552CD">
      <w:pPr>
        <w:pStyle w:val="BodyText"/>
      </w:pPr>
      <w:r w:rsidRPr="00BF31FC">
        <w:t xml:space="preserve">Wind effects rather than boundary shear more often control reaeration in lakes, reservoirs, and estuarine systems.  There have been many wind studies for lakes (e.g., O’Connor, 1983) and open ocean systems.  A summary of wind speed formulae for predicting reaeration is shown in </w:t>
      </w:r>
      <w:fldSimple w:instr=" REF _Ref491141367  \* MERGEFORMAT ">
        <w:r w:rsidR="00A95042" w:rsidRPr="00A95042">
          <w:rPr>
            <w:rStyle w:val="Figurehyperlink"/>
            <w:szCs w:val="18"/>
          </w:rPr>
          <w:t>Table 15</w:t>
        </w:r>
      </w:fldSimple>
      <w:r w:rsidRPr="00BF31FC">
        <w:t xml:space="preserve"> based on a 10 </w:t>
      </w:r>
      <w:r w:rsidRPr="00092247">
        <w:t>m</w:t>
      </w:r>
      <w:r w:rsidRPr="00BF31FC">
        <w:t xml:space="preserve"> wind measuring height. </w:t>
      </w:r>
    </w:p>
    <w:p w14:paraId="5580DEDB" w14:textId="3066C07A" w:rsidR="0041037A" w:rsidRPr="00B7030B" w:rsidRDefault="0041037A" w:rsidP="007552CD">
      <w:pPr>
        <w:pStyle w:val="Tablecaption"/>
      </w:pPr>
      <w:bookmarkStart w:id="668" w:name="_Ref491141367"/>
      <w:bookmarkStart w:id="669" w:name="_Toc464974227"/>
      <w:bookmarkStart w:id="670" w:name="_Toc2506413"/>
      <w:bookmarkStart w:id="671" w:name="_Toc14621657"/>
      <w:bookmarkStart w:id="672" w:name="_Toc48573852"/>
      <w:r w:rsidRPr="00B7030B">
        <w:t xml:space="preserve">Table </w:t>
      </w:r>
      <w:r w:rsidR="00000000">
        <w:fldChar w:fldCharType="begin"/>
      </w:r>
      <w:r w:rsidR="00000000">
        <w:instrText xml:space="preserve"> SEQ Table \* ARABIC </w:instrText>
      </w:r>
      <w:r w:rsidR="00000000">
        <w:fldChar w:fldCharType="separate"/>
      </w:r>
      <w:r w:rsidR="00A95042">
        <w:rPr>
          <w:noProof/>
        </w:rPr>
        <w:t>15</w:t>
      </w:r>
      <w:r w:rsidR="00000000">
        <w:rPr>
          <w:noProof/>
        </w:rPr>
        <w:fldChar w:fldCharType="end"/>
      </w:r>
      <w:bookmarkEnd w:id="668"/>
      <w:r w:rsidRPr="00B7030B">
        <w:t>.  Lake reaeration equations as a function of wind speed at 20</w:t>
      </w:r>
      <w:r w:rsidRPr="00B7030B">
        <w:rPr>
          <w:vertAlign w:val="superscript"/>
        </w:rPr>
        <w:t>o</w:t>
      </w:r>
      <w:r w:rsidRPr="00B7030B">
        <w:t>C.</w:t>
      </w:r>
      <w:bookmarkEnd w:id="669"/>
      <w:bookmarkEnd w:id="670"/>
      <w:bookmarkEnd w:id="671"/>
      <w:bookmarkEnd w:id="672"/>
    </w:p>
    <w:tbl>
      <w:tblPr>
        <w:tblW w:w="8550" w:type="dxa"/>
        <w:jc w:val="center"/>
        <w:tblBorders>
          <w:top w:val="double" w:sz="4" w:space="0" w:color="auto"/>
          <w:left w:val="double" w:sz="4" w:space="0" w:color="auto"/>
          <w:bottom w:val="double" w:sz="4" w:space="0" w:color="auto"/>
          <w:right w:val="double" w:sz="4" w:space="0" w:color="auto"/>
          <w:insideH w:val="single" w:sz="6" w:space="0" w:color="000000"/>
          <w:insideV w:val="single" w:sz="6" w:space="0" w:color="000000"/>
        </w:tblBorders>
        <w:tblLayout w:type="fixed"/>
        <w:tblLook w:val="00A0" w:firstRow="1" w:lastRow="0" w:firstColumn="1" w:lastColumn="0" w:noHBand="0" w:noVBand="0"/>
      </w:tblPr>
      <w:tblGrid>
        <w:gridCol w:w="450"/>
        <w:gridCol w:w="3060"/>
        <w:gridCol w:w="3150"/>
        <w:gridCol w:w="1890"/>
      </w:tblGrid>
      <w:tr w:rsidR="0041037A" w:rsidRPr="00376E20" w14:paraId="29DF5424" w14:textId="77777777" w:rsidTr="0076230E">
        <w:trPr>
          <w:tblHeader/>
          <w:jc w:val="center"/>
        </w:trPr>
        <w:tc>
          <w:tcPr>
            <w:tcW w:w="450" w:type="dxa"/>
            <w:tcBorders>
              <w:top w:val="double" w:sz="4" w:space="0" w:color="auto"/>
              <w:bottom w:val="single" w:sz="12" w:space="0" w:color="auto"/>
            </w:tcBorders>
            <w:vAlign w:val="center"/>
          </w:tcPr>
          <w:p w14:paraId="4BF26481" w14:textId="77777777" w:rsidR="0041037A" w:rsidRPr="00376E20" w:rsidRDefault="0041037A" w:rsidP="00AA31A6">
            <w:pPr>
              <w:pStyle w:val="TableText0"/>
              <w:jc w:val="center"/>
              <w:rPr>
                <w:b/>
                <w:bCs/>
              </w:rPr>
            </w:pPr>
            <w:r w:rsidRPr="00376E20">
              <w:rPr>
                <w:b/>
                <w:bCs/>
              </w:rPr>
              <w:t>#</w:t>
            </w:r>
          </w:p>
        </w:tc>
        <w:tc>
          <w:tcPr>
            <w:tcW w:w="3060" w:type="dxa"/>
            <w:tcBorders>
              <w:top w:val="double" w:sz="4" w:space="0" w:color="auto"/>
              <w:bottom w:val="single" w:sz="12" w:space="0" w:color="auto"/>
            </w:tcBorders>
            <w:vAlign w:val="center"/>
          </w:tcPr>
          <w:p w14:paraId="2D0686C0" w14:textId="77777777" w:rsidR="0041037A" w:rsidRPr="00376E20" w:rsidRDefault="0041037A" w:rsidP="00AA31A6">
            <w:pPr>
              <w:pStyle w:val="TableText0"/>
              <w:jc w:val="center"/>
              <w:rPr>
                <w:b/>
                <w:bCs/>
              </w:rPr>
            </w:pPr>
            <w:r w:rsidRPr="00376E20">
              <w:rPr>
                <w:b/>
                <w:bCs/>
              </w:rPr>
              <w:t>Equation</w:t>
            </w:r>
          </w:p>
        </w:tc>
        <w:tc>
          <w:tcPr>
            <w:tcW w:w="3150" w:type="dxa"/>
            <w:tcBorders>
              <w:top w:val="double" w:sz="4" w:space="0" w:color="auto"/>
              <w:bottom w:val="single" w:sz="12" w:space="0" w:color="auto"/>
            </w:tcBorders>
            <w:vAlign w:val="center"/>
          </w:tcPr>
          <w:p w14:paraId="6E6C3E14" w14:textId="77777777" w:rsidR="0041037A" w:rsidRPr="00376E20" w:rsidRDefault="0041037A" w:rsidP="00AA31A6">
            <w:pPr>
              <w:pStyle w:val="TableText0"/>
              <w:jc w:val="center"/>
              <w:rPr>
                <w:b/>
                <w:bCs/>
              </w:rPr>
            </w:pPr>
            <w:r w:rsidRPr="00376E20">
              <w:rPr>
                <w:b/>
                <w:bCs/>
              </w:rPr>
              <w:t>Comments</w:t>
            </w:r>
          </w:p>
        </w:tc>
        <w:tc>
          <w:tcPr>
            <w:tcW w:w="1890" w:type="dxa"/>
            <w:tcBorders>
              <w:top w:val="double" w:sz="4" w:space="0" w:color="auto"/>
              <w:bottom w:val="single" w:sz="12" w:space="0" w:color="auto"/>
            </w:tcBorders>
            <w:vAlign w:val="center"/>
          </w:tcPr>
          <w:p w14:paraId="4996664C" w14:textId="77777777" w:rsidR="0041037A" w:rsidRPr="00376E20" w:rsidRDefault="0041037A" w:rsidP="000C6D2F">
            <w:pPr>
              <w:pStyle w:val="TableText0"/>
              <w:jc w:val="center"/>
              <w:rPr>
                <w:b/>
                <w:bCs/>
              </w:rPr>
            </w:pPr>
            <w:r w:rsidRPr="00376E20">
              <w:rPr>
                <w:b/>
                <w:bCs/>
              </w:rPr>
              <w:t>Reference</w:t>
            </w:r>
          </w:p>
        </w:tc>
      </w:tr>
      <w:tr w:rsidR="0041037A" w:rsidRPr="00376E20" w14:paraId="5FC50D49" w14:textId="77777777" w:rsidTr="0076230E">
        <w:trPr>
          <w:jc w:val="center"/>
        </w:trPr>
        <w:tc>
          <w:tcPr>
            <w:tcW w:w="450" w:type="dxa"/>
            <w:tcBorders>
              <w:top w:val="single" w:sz="12" w:space="0" w:color="auto"/>
            </w:tcBorders>
            <w:vAlign w:val="center"/>
          </w:tcPr>
          <w:p w14:paraId="77ABBD72" w14:textId="77777777" w:rsidR="0041037A" w:rsidRPr="0076230E" w:rsidRDefault="0041037A" w:rsidP="0076230E">
            <w:pPr>
              <w:pStyle w:val="TableText0"/>
              <w:suppressAutoHyphens/>
              <w:rPr>
                <w:b/>
                <w:bCs/>
              </w:rPr>
            </w:pPr>
            <w:r w:rsidRPr="0076230E">
              <w:rPr>
                <w:b/>
                <w:bCs/>
              </w:rPr>
              <w:t>1</w:t>
            </w:r>
          </w:p>
        </w:tc>
        <w:tc>
          <w:tcPr>
            <w:tcW w:w="3060" w:type="dxa"/>
            <w:tcBorders>
              <w:top w:val="single" w:sz="12" w:space="0" w:color="auto"/>
            </w:tcBorders>
          </w:tcPr>
          <w:p w14:paraId="128FAC7D" w14:textId="28BDE33A" w:rsidR="0041037A" w:rsidRPr="00376E20" w:rsidRDefault="00000000" w:rsidP="0076230E">
            <w:pPr>
              <w:pStyle w:val="TableText0"/>
              <w:suppressAutoHyphens/>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a</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L</m:t>
                        </m:r>
                      </m:sub>
                    </m:sSub>
                  </m:num>
                  <m:den>
                    <m:r>
                      <w:rPr>
                        <w:rFonts w:ascii="Cambria Math" w:hAnsi="Cambria Math"/>
                      </w:rPr>
                      <m:t>H</m:t>
                    </m:r>
                  </m:den>
                </m:f>
                <m:r>
                  <m:rPr>
                    <m:sty m:val="p"/>
                  </m:rPr>
                  <w:rPr>
                    <w:rFonts w:ascii="Cambria Math" w:hAnsi="Cambria Math"/>
                  </w:rPr>
                  <m:t>=</m:t>
                </m:r>
                <m:f>
                  <m:fPr>
                    <m:ctrlPr>
                      <w:rPr>
                        <w:rFonts w:ascii="Cambria Math" w:hAnsi="Cambria Math"/>
                      </w:rPr>
                    </m:ctrlPr>
                  </m:fPr>
                  <m:num>
                    <m:r>
                      <m:rPr>
                        <m:sty m:val="p"/>
                      </m:rPr>
                      <w:rPr>
                        <w:rFonts w:ascii="Cambria Math" w:hAnsi="Cambria Math"/>
                      </w:rPr>
                      <m:t>0.864</m:t>
                    </m:r>
                    <m:r>
                      <w:rPr>
                        <w:rFonts w:ascii="Cambria Math" w:hAnsi="Cambria Math"/>
                      </w:rPr>
                      <m:t>W</m:t>
                    </m:r>
                  </m:num>
                  <m:den>
                    <m:r>
                      <w:rPr>
                        <w:rFonts w:ascii="Cambria Math" w:hAnsi="Cambria Math"/>
                      </w:rPr>
                      <m:t>H</m:t>
                    </m:r>
                  </m:den>
                </m:f>
              </m:oMath>
            </m:oMathPara>
          </w:p>
        </w:tc>
        <w:tc>
          <w:tcPr>
            <w:tcW w:w="3150" w:type="dxa"/>
            <w:tcBorders>
              <w:top w:val="single" w:sz="12" w:space="0" w:color="auto"/>
            </w:tcBorders>
            <w:vAlign w:val="center"/>
          </w:tcPr>
          <w:p w14:paraId="2CD8E472" w14:textId="77777777" w:rsidR="0041037A" w:rsidRPr="00376E20" w:rsidRDefault="0041037A" w:rsidP="0076230E">
            <w:pPr>
              <w:pStyle w:val="TableText0"/>
              <w:suppressAutoHyphens/>
            </w:pPr>
            <w:r w:rsidRPr="00376E20">
              <w:t>W, m s</w:t>
            </w:r>
            <w:r w:rsidRPr="0076230E">
              <w:t>-1</w:t>
            </w:r>
            <w:r w:rsidRPr="00376E20">
              <w:t xml:space="preserve"> at 10 m</w:t>
            </w:r>
          </w:p>
          <w:p w14:paraId="17C0A343" w14:textId="77777777" w:rsidR="0041037A" w:rsidRPr="00376E20" w:rsidRDefault="0041037A" w:rsidP="0076230E">
            <w:pPr>
              <w:pStyle w:val="TableText0"/>
              <w:suppressAutoHyphens/>
            </w:pPr>
            <w:r w:rsidRPr="00376E20">
              <w:t>H, m</w:t>
            </w:r>
          </w:p>
          <w:p w14:paraId="5443FD82" w14:textId="77777777" w:rsidR="0041037A" w:rsidRPr="0076230E" w:rsidRDefault="0041037A" w:rsidP="0076230E">
            <w:pPr>
              <w:pStyle w:val="TableText0"/>
              <w:suppressAutoHyphens/>
            </w:pPr>
            <w:r w:rsidRPr="00376E20">
              <w:t>K</w:t>
            </w:r>
            <w:r w:rsidRPr="0076230E">
              <w:t>L</w:t>
            </w:r>
            <w:r w:rsidRPr="00376E20">
              <w:t xml:space="preserve">, m </w:t>
            </w:r>
            <w:proofErr w:type="gramStart"/>
            <w:r w:rsidRPr="00376E20">
              <w:t>day</w:t>
            </w:r>
            <w:r w:rsidRPr="0076230E">
              <w:t>-1</w:t>
            </w:r>
            <w:proofErr w:type="gramEnd"/>
          </w:p>
        </w:tc>
        <w:tc>
          <w:tcPr>
            <w:tcW w:w="1890" w:type="dxa"/>
            <w:tcBorders>
              <w:top w:val="single" w:sz="12" w:space="0" w:color="auto"/>
            </w:tcBorders>
            <w:vAlign w:val="center"/>
          </w:tcPr>
          <w:p w14:paraId="4F613898" w14:textId="77777777" w:rsidR="0041037A" w:rsidRPr="00376E20" w:rsidRDefault="0041037A" w:rsidP="0076230E">
            <w:pPr>
              <w:pStyle w:val="TableText0"/>
              <w:suppressAutoHyphens/>
            </w:pPr>
            <w:proofErr w:type="spellStart"/>
            <w:r w:rsidRPr="00376E20">
              <w:t>Broecker</w:t>
            </w:r>
            <w:proofErr w:type="spellEnd"/>
            <w:r w:rsidRPr="00376E20">
              <w:t xml:space="preserve"> et al (1978)</w:t>
            </w:r>
          </w:p>
        </w:tc>
      </w:tr>
      <w:tr w:rsidR="0041037A" w:rsidRPr="00376E20" w14:paraId="3919346A" w14:textId="77777777" w:rsidTr="00AA31A6">
        <w:trPr>
          <w:jc w:val="center"/>
        </w:trPr>
        <w:tc>
          <w:tcPr>
            <w:tcW w:w="450" w:type="dxa"/>
            <w:vAlign w:val="center"/>
          </w:tcPr>
          <w:p w14:paraId="259BA334" w14:textId="77777777" w:rsidR="0041037A" w:rsidRPr="0076230E" w:rsidRDefault="0041037A" w:rsidP="0076230E">
            <w:pPr>
              <w:pStyle w:val="TableText0"/>
              <w:suppressAutoHyphens/>
              <w:rPr>
                <w:b/>
                <w:bCs/>
              </w:rPr>
            </w:pPr>
            <w:r w:rsidRPr="0076230E">
              <w:rPr>
                <w:b/>
                <w:bCs/>
              </w:rPr>
              <w:t>2</w:t>
            </w:r>
          </w:p>
        </w:tc>
        <w:tc>
          <w:tcPr>
            <w:tcW w:w="3060" w:type="dxa"/>
          </w:tcPr>
          <w:p w14:paraId="5ED0DB21" w14:textId="72FD6505" w:rsidR="0041037A" w:rsidRPr="00376E20" w:rsidRDefault="00000000" w:rsidP="0076230E">
            <w:pPr>
              <w:pStyle w:val="TableText0"/>
              <w:suppressAutoHyphens/>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a</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L</m:t>
                        </m:r>
                      </m:sub>
                    </m:sSub>
                  </m:num>
                  <m:den>
                    <m:r>
                      <w:rPr>
                        <w:rFonts w:ascii="Cambria Math" w:hAnsi="Cambria Math"/>
                      </w:rPr>
                      <m:t>H</m:t>
                    </m:r>
                  </m:den>
                </m:f>
                <m:r>
                  <m:rPr>
                    <m:sty m:val="p"/>
                  </m:rPr>
                  <w:rPr>
                    <w:rFonts w:ascii="Cambria Math" w:hAnsi="Cambria Math"/>
                  </w:rPr>
                  <m:t>=</m:t>
                </m:r>
                <m:f>
                  <m:fPr>
                    <m:ctrlPr>
                      <w:rPr>
                        <w:rFonts w:ascii="Cambria Math" w:hAnsi="Cambria Math"/>
                      </w:rPr>
                    </m:ctrlPr>
                  </m:fPr>
                  <m:num>
                    <m:r>
                      <w:rPr>
                        <w:rFonts w:ascii="Cambria Math" w:hAnsi="Cambria Math"/>
                      </w:rPr>
                      <m:t>α</m:t>
                    </m:r>
                    <m:sSup>
                      <m:sSupPr>
                        <m:ctrlPr>
                          <w:rPr>
                            <w:rFonts w:ascii="Cambria Math" w:hAnsi="Cambria Math"/>
                          </w:rPr>
                        </m:ctrlPr>
                      </m:sSupPr>
                      <m:e>
                        <m:r>
                          <w:rPr>
                            <w:rFonts w:ascii="Cambria Math" w:hAnsi="Cambria Math"/>
                          </w:rPr>
                          <m:t>W</m:t>
                        </m:r>
                      </m:e>
                      <m:sup>
                        <m:r>
                          <w:rPr>
                            <w:rFonts w:ascii="Cambria Math" w:hAnsi="Cambria Math"/>
                          </w:rPr>
                          <m:t>β</m:t>
                        </m:r>
                      </m:sup>
                    </m:sSup>
                  </m:num>
                  <m:den>
                    <m:r>
                      <w:rPr>
                        <w:rFonts w:ascii="Cambria Math" w:hAnsi="Cambria Math"/>
                      </w:rPr>
                      <m:t>H</m:t>
                    </m:r>
                  </m:den>
                </m:f>
              </m:oMath>
            </m:oMathPara>
          </w:p>
        </w:tc>
        <w:tc>
          <w:tcPr>
            <w:tcW w:w="3150" w:type="dxa"/>
            <w:vAlign w:val="center"/>
          </w:tcPr>
          <w:p w14:paraId="0D7367A5" w14:textId="77777777" w:rsidR="0041037A" w:rsidRPr="00376E20" w:rsidRDefault="0041037A" w:rsidP="0076230E">
            <w:pPr>
              <w:pStyle w:val="TableText0"/>
              <w:suppressAutoHyphens/>
            </w:pPr>
            <w:r w:rsidRPr="00376E20">
              <w:sym w:font="Symbol" w:char="F061"/>
            </w:r>
            <w:r w:rsidRPr="00376E20">
              <w:t xml:space="preserve"> = 0.2,    </w:t>
            </w:r>
            <w:r w:rsidRPr="00376E20">
              <w:sym w:font="Symbol" w:char="F062"/>
            </w:r>
            <w:r w:rsidRPr="00376E20">
              <w:t xml:space="preserve"> = </w:t>
            </w:r>
            <w:proofErr w:type="gramStart"/>
            <w:r w:rsidRPr="00376E20">
              <w:t>1  for</w:t>
            </w:r>
            <w:proofErr w:type="gramEnd"/>
            <w:r w:rsidRPr="00376E20">
              <w:t xml:space="preserve"> W &lt; 3.5 m s</w:t>
            </w:r>
            <w:r w:rsidRPr="0076230E">
              <w:t>-1</w:t>
            </w:r>
          </w:p>
          <w:p w14:paraId="1F5BD293" w14:textId="577B296D" w:rsidR="0041037A" w:rsidRPr="00376E20" w:rsidRDefault="0041037A" w:rsidP="0076230E">
            <w:pPr>
              <w:pStyle w:val="TableText0"/>
              <w:suppressAutoHyphens/>
              <w:spacing w:before="0"/>
            </w:pPr>
            <w:r w:rsidRPr="00376E20">
              <w:t xml:space="preserve">a = 0.057, </w:t>
            </w:r>
            <w:r w:rsidRPr="00376E20">
              <w:sym w:font="Symbol" w:char="F062"/>
            </w:r>
            <w:r w:rsidRPr="00376E20">
              <w:t xml:space="preserve"> = </w:t>
            </w:r>
            <w:proofErr w:type="gramStart"/>
            <w:r w:rsidRPr="00376E20">
              <w:t>2  for</w:t>
            </w:r>
            <w:proofErr w:type="gramEnd"/>
            <w:r w:rsidRPr="00376E20">
              <w:t xml:space="preserve"> W &gt; 3.5 m s</w:t>
            </w:r>
            <w:r w:rsidRPr="0076230E">
              <w:t>-1</w:t>
            </w:r>
            <w:r w:rsidRPr="00376E20">
              <w:t xml:space="preserve"> where W is a daily average wind speed</w:t>
            </w:r>
          </w:p>
        </w:tc>
        <w:tc>
          <w:tcPr>
            <w:tcW w:w="1890" w:type="dxa"/>
            <w:vAlign w:val="center"/>
          </w:tcPr>
          <w:p w14:paraId="20AA1CA2" w14:textId="77777777" w:rsidR="0041037A" w:rsidRPr="00376E20" w:rsidRDefault="0041037A" w:rsidP="0076230E">
            <w:pPr>
              <w:pStyle w:val="TableText0"/>
              <w:suppressAutoHyphens/>
            </w:pPr>
            <w:proofErr w:type="spellStart"/>
            <w:r w:rsidRPr="00376E20">
              <w:t>Gelda</w:t>
            </w:r>
            <w:proofErr w:type="spellEnd"/>
            <w:r w:rsidRPr="00376E20">
              <w:t xml:space="preserve"> et al (1996)</w:t>
            </w:r>
          </w:p>
        </w:tc>
      </w:tr>
      <w:tr w:rsidR="0041037A" w:rsidRPr="00376E20" w14:paraId="6B4D237C" w14:textId="77777777" w:rsidTr="00AA31A6">
        <w:trPr>
          <w:jc w:val="center"/>
        </w:trPr>
        <w:tc>
          <w:tcPr>
            <w:tcW w:w="450" w:type="dxa"/>
            <w:vAlign w:val="center"/>
          </w:tcPr>
          <w:p w14:paraId="16FC9DE1" w14:textId="77777777" w:rsidR="0041037A" w:rsidRPr="0076230E" w:rsidRDefault="0041037A" w:rsidP="0076230E">
            <w:pPr>
              <w:pStyle w:val="TableText0"/>
              <w:suppressAutoHyphens/>
              <w:rPr>
                <w:b/>
                <w:bCs/>
              </w:rPr>
            </w:pPr>
            <w:r w:rsidRPr="0076230E">
              <w:rPr>
                <w:b/>
                <w:bCs/>
              </w:rPr>
              <w:t>3</w:t>
            </w:r>
          </w:p>
        </w:tc>
        <w:tc>
          <w:tcPr>
            <w:tcW w:w="3060" w:type="dxa"/>
          </w:tcPr>
          <w:p w14:paraId="74416C45" w14:textId="0BF4733A" w:rsidR="0041037A" w:rsidRPr="00376E20" w:rsidRDefault="00000000" w:rsidP="0076230E">
            <w:pPr>
              <w:pStyle w:val="TableText0"/>
              <w:suppressAutoHyphens/>
              <w:spacing w:after="120"/>
            </w:pPr>
            <m:oMathPara>
              <m:oMath>
                <m:sSub>
                  <m:sSubPr>
                    <m:ctrlPr>
                      <w:rPr>
                        <w:rFonts w:ascii="Cambria Math" w:hAnsi="Cambria Math"/>
                      </w:rPr>
                    </m:ctrlPr>
                  </m:sSubPr>
                  <m:e>
                    <m:r>
                      <w:rPr>
                        <w:rFonts w:ascii="Cambria Math" w:hAnsi="Cambria Math"/>
                      </w:rPr>
                      <m:t>K</m:t>
                    </m:r>
                  </m:e>
                  <m:sub>
                    <m:r>
                      <w:rPr>
                        <w:rFonts w:ascii="Cambria Math" w:hAnsi="Cambria Math"/>
                      </w:rPr>
                      <m:t>a</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L</m:t>
                        </m:r>
                      </m:sub>
                    </m:sSub>
                  </m:num>
                  <m:den>
                    <m:r>
                      <w:rPr>
                        <w:rFonts w:ascii="Cambria Math" w:hAnsi="Cambria Math"/>
                      </w:rPr>
                      <m:t>H</m:t>
                    </m:r>
                  </m:den>
                </m:f>
                <m:r>
                  <m:rPr>
                    <m:sty m:val="p"/>
                  </m:rPr>
                  <w:rPr>
                    <w:rFonts w:ascii="Cambria Math" w:hAnsi="Cambria Math"/>
                  </w:rPr>
                  <m:t>=</m:t>
                </m:r>
                <m:f>
                  <m:fPr>
                    <m:ctrlPr>
                      <w:rPr>
                        <w:rFonts w:ascii="Cambria Math" w:hAnsi="Cambria Math"/>
                      </w:rPr>
                    </m:ctrlPr>
                  </m:fPr>
                  <m:num>
                    <m:r>
                      <m:rPr>
                        <m:sty m:val="p"/>
                      </m:rPr>
                      <w:rPr>
                        <w:rFonts w:ascii="Cambria Math" w:hAnsi="Cambria Math"/>
                      </w:rPr>
                      <m:t>0.728</m:t>
                    </m:r>
                    <m:sSup>
                      <m:sSupPr>
                        <m:ctrlPr>
                          <w:rPr>
                            <w:rFonts w:ascii="Cambria Math" w:hAnsi="Cambria Math"/>
                          </w:rPr>
                        </m:ctrlPr>
                      </m:sSupPr>
                      <m:e>
                        <m:r>
                          <w:rPr>
                            <w:rFonts w:ascii="Cambria Math" w:hAnsi="Cambria Math"/>
                          </w:rPr>
                          <m:t>W</m:t>
                        </m:r>
                      </m:e>
                      <m:sup>
                        <m:r>
                          <m:rPr>
                            <m:sty m:val="p"/>
                          </m:rPr>
                          <w:rPr>
                            <w:rFonts w:ascii="Cambria Math" w:hAnsi="Cambria Math"/>
                          </w:rPr>
                          <m:t>0.5</m:t>
                        </m:r>
                      </m:sup>
                    </m:sSup>
                    <m:r>
                      <m:rPr>
                        <m:sty m:val="p"/>
                      </m:rPr>
                      <w:rPr>
                        <w:rFonts w:ascii="Cambria Math" w:hAnsi="Cambria Math"/>
                      </w:rPr>
                      <m:t>-</m:t>
                    </m:r>
                    <m:r>
                      <m:rPr>
                        <m:sty m:val="p"/>
                      </m:rPr>
                      <w:rPr>
                        <w:rFonts w:ascii="Cambria Math" w:hAnsi="Cambria Math"/>
                      </w:rPr>
                      <m:t>0.317</m:t>
                    </m:r>
                    <m:r>
                      <w:rPr>
                        <w:rFonts w:ascii="Cambria Math" w:hAnsi="Cambria Math"/>
                      </w:rPr>
                      <m:t>W</m:t>
                    </m:r>
                    <m:r>
                      <m:rPr>
                        <m:sty m:val="p"/>
                      </m:rPr>
                      <w:rPr>
                        <w:rFonts w:ascii="Cambria Math" w:hAnsi="Cambria Math"/>
                      </w:rPr>
                      <m:t>+0.0372</m:t>
                    </m:r>
                    <m:sSup>
                      <m:sSupPr>
                        <m:ctrlPr>
                          <w:rPr>
                            <w:rFonts w:ascii="Cambria Math" w:hAnsi="Cambria Math"/>
                          </w:rPr>
                        </m:ctrlPr>
                      </m:sSupPr>
                      <m:e>
                        <m:r>
                          <w:rPr>
                            <w:rFonts w:ascii="Cambria Math" w:hAnsi="Cambria Math"/>
                          </w:rPr>
                          <m:t>W</m:t>
                        </m:r>
                      </m:e>
                      <m:sup>
                        <m:r>
                          <m:rPr>
                            <m:sty m:val="p"/>
                          </m:rPr>
                          <w:rPr>
                            <w:rFonts w:ascii="Cambria Math" w:hAnsi="Cambria Math"/>
                          </w:rPr>
                          <m:t>2</m:t>
                        </m:r>
                      </m:sup>
                    </m:sSup>
                  </m:num>
                  <m:den>
                    <m:r>
                      <w:rPr>
                        <w:rFonts w:ascii="Cambria Math" w:hAnsi="Cambria Math"/>
                      </w:rPr>
                      <m:t>H</m:t>
                    </m:r>
                  </m:den>
                </m:f>
              </m:oMath>
            </m:oMathPara>
          </w:p>
        </w:tc>
        <w:tc>
          <w:tcPr>
            <w:tcW w:w="3150" w:type="dxa"/>
            <w:vAlign w:val="center"/>
          </w:tcPr>
          <w:p w14:paraId="0CE3815D" w14:textId="77777777" w:rsidR="0041037A" w:rsidRPr="00376E20" w:rsidRDefault="0041037A" w:rsidP="0076230E">
            <w:pPr>
              <w:pStyle w:val="TableText0"/>
              <w:suppressAutoHyphens/>
            </w:pPr>
            <w:r w:rsidRPr="00376E20">
              <w:t>W, m s</w:t>
            </w:r>
            <w:r w:rsidRPr="0076230E">
              <w:t>-1</w:t>
            </w:r>
            <w:r w:rsidRPr="00376E20">
              <w:t xml:space="preserve"> at 10 m</w:t>
            </w:r>
          </w:p>
          <w:p w14:paraId="0EE68EA7" w14:textId="77777777" w:rsidR="0041037A" w:rsidRPr="0076230E" w:rsidRDefault="0041037A" w:rsidP="0076230E">
            <w:pPr>
              <w:pStyle w:val="TableText0"/>
              <w:suppressAutoHyphens/>
            </w:pPr>
            <w:r w:rsidRPr="00376E20">
              <w:t>K</w:t>
            </w:r>
            <w:r w:rsidRPr="0076230E">
              <w:t>L</w:t>
            </w:r>
            <w:r w:rsidRPr="00376E20">
              <w:t xml:space="preserve">, m </w:t>
            </w:r>
            <w:proofErr w:type="gramStart"/>
            <w:r w:rsidRPr="00376E20">
              <w:t>day</w:t>
            </w:r>
            <w:r w:rsidRPr="0076230E">
              <w:t>-1</w:t>
            </w:r>
            <w:proofErr w:type="gramEnd"/>
          </w:p>
        </w:tc>
        <w:tc>
          <w:tcPr>
            <w:tcW w:w="1890" w:type="dxa"/>
            <w:vAlign w:val="center"/>
          </w:tcPr>
          <w:p w14:paraId="3DFB432E" w14:textId="77777777" w:rsidR="0041037A" w:rsidRPr="00376E20" w:rsidRDefault="0041037A" w:rsidP="0076230E">
            <w:pPr>
              <w:pStyle w:val="TableText0"/>
              <w:suppressAutoHyphens/>
            </w:pPr>
            <w:r w:rsidRPr="00376E20">
              <w:t>Banks and Herrera (1977)</w:t>
            </w:r>
          </w:p>
        </w:tc>
      </w:tr>
      <w:tr w:rsidR="0041037A" w:rsidRPr="00376E20" w14:paraId="5B4C6706" w14:textId="77777777" w:rsidTr="00AA31A6">
        <w:trPr>
          <w:jc w:val="center"/>
        </w:trPr>
        <w:tc>
          <w:tcPr>
            <w:tcW w:w="450" w:type="dxa"/>
            <w:vAlign w:val="center"/>
          </w:tcPr>
          <w:p w14:paraId="09573BD8" w14:textId="77777777" w:rsidR="0041037A" w:rsidRPr="0076230E" w:rsidRDefault="0041037A" w:rsidP="0076230E">
            <w:pPr>
              <w:pStyle w:val="TableText0"/>
              <w:suppressAutoHyphens/>
              <w:rPr>
                <w:b/>
                <w:bCs/>
              </w:rPr>
            </w:pPr>
            <w:r w:rsidRPr="0076230E">
              <w:rPr>
                <w:b/>
                <w:bCs/>
              </w:rPr>
              <w:lastRenderedPageBreak/>
              <w:t>4</w:t>
            </w:r>
          </w:p>
        </w:tc>
        <w:tc>
          <w:tcPr>
            <w:tcW w:w="3060" w:type="dxa"/>
            <w:vAlign w:val="center"/>
          </w:tcPr>
          <w:p w14:paraId="729F813E" w14:textId="7F30683A" w:rsidR="0041037A" w:rsidRPr="00376E20" w:rsidRDefault="00000000" w:rsidP="0076230E">
            <w:pPr>
              <w:pStyle w:val="TableText0"/>
              <w:suppressAutoHyphens/>
            </w:pPr>
            <m:oMath>
              <m:sSub>
                <m:sSubPr>
                  <m:ctrlPr>
                    <w:rPr>
                      <w:rFonts w:ascii="Cambria Math" w:hAnsi="Cambria Math"/>
                    </w:rPr>
                  </m:ctrlPr>
                </m:sSubPr>
                <m:e>
                  <m:r>
                    <w:rPr>
                      <w:rFonts w:ascii="Cambria Math" w:hAnsi="Cambria Math"/>
                    </w:rPr>
                    <m:t>K</m:t>
                  </m:r>
                </m:e>
                <m:sub>
                  <m:r>
                    <w:rPr>
                      <w:rFonts w:ascii="Cambria Math" w:hAnsi="Cambria Math"/>
                    </w:rPr>
                    <m:t>a</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L</m:t>
                      </m:r>
                    </m:sub>
                  </m:sSub>
                </m:num>
                <m:den>
                  <m:r>
                    <w:rPr>
                      <w:rFonts w:ascii="Cambria Math" w:hAnsi="Cambria Math"/>
                    </w:rPr>
                    <m:t>H</m:t>
                  </m:r>
                </m:den>
              </m:f>
              <m:r>
                <m:rPr>
                  <m:sty m:val="p"/>
                </m:rPr>
                <w:rPr>
                  <w:rFonts w:ascii="Cambria Math" w:hAnsi="Cambria Math"/>
                </w:rPr>
                <m:t>=</m:t>
              </m:r>
              <m:f>
                <m:fPr>
                  <m:ctrlPr>
                    <w:rPr>
                      <w:rFonts w:ascii="Cambria Math" w:hAnsi="Cambria Math"/>
                    </w:rPr>
                  </m:ctrlPr>
                </m:fPr>
                <m:num>
                  <m:r>
                    <m:rPr>
                      <m:sty m:val="p"/>
                    </m:rPr>
                    <w:rPr>
                      <w:rFonts w:ascii="Cambria Math" w:hAnsi="Cambria Math"/>
                    </w:rPr>
                    <m:t>0.0986</m:t>
                  </m:r>
                  <m:sSup>
                    <m:sSupPr>
                      <m:ctrlPr>
                        <w:rPr>
                          <w:rFonts w:ascii="Cambria Math" w:hAnsi="Cambria Math"/>
                        </w:rPr>
                      </m:ctrlPr>
                    </m:sSupPr>
                    <m:e>
                      <m:r>
                        <w:rPr>
                          <w:rFonts w:ascii="Cambria Math" w:hAnsi="Cambria Math"/>
                        </w:rPr>
                        <m:t>W</m:t>
                      </m:r>
                    </m:e>
                    <m:sup>
                      <m:r>
                        <m:rPr>
                          <m:sty m:val="p"/>
                        </m:rPr>
                        <w:rPr>
                          <w:rFonts w:ascii="Cambria Math" w:hAnsi="Cambria Math"/>
                        </w:rPr>
                        <m:t>1.64</m:t>
                      </m:r>
                    </m:sup>
                  </m:sSup>
                </m:num>
                <m:den>
                  <m:r>
                    <w:rPr>
                      <w:rFonts w:ascii="Cambria Math" w:hAnsi="Cambria Math"/>
                    </w:rPr>
                    <m:t>H</m:t>
                  </m:r>
                </m:den>
              </m:f>
            </m:oMath>
            <w:r w:rsidR="008F3173" w:rsidRPr="00376E20">
              <w:t xml:space="preserve"> </w:t>
            </w:r>
            <w:r w:rsidR="00DF648C" w:rsidRPr="00376E20">
              <w:t>[at 20</w:t>
            </w:r>
            <w:r w:rsidR="00DF648C" w:rsidRPr="0076230E">
              <w:t>o</w:t>
            </w:r>
            <w:r w:rsidR="00DF648C" w:rsidRPr="00376E20">
              <w:t xml:space="preserve">C] </w:t>
            </w:r>
            <w:r w:rsidR="0041037A" w:rsidRPr="00376E20">
              <w:t>or</w:t>
            </w:r>
          </w:p>
          <w:p w14:paraId="6C2E1511" w14:textId="1A328073" w:rsidR="0041037A" w:rsidRPr="00376E20" w:rsidRDefault="00000000" w:rsidP="0076230E">
            <w:pPr>
              <w:pStyle w:val="TableText0"/>
              <w:suppressAutoHyphens/>
            </w:pPr>
            <m:oMathPara>
              <m:oMath>
                <m:sSub>
                  <m:sSubPr>
                    <m:ctrlPr>
                      <w:rPr>
                        <w:rFonts w:ascii="Cambria Math" w:hAnsi="Cambria Math"/>
                      </w:rPr>
                    </m:ctrlPr>
                  </m:sSubPr>
                  <m:e>
                    <m:r>
                      <w:rPr>
                        <w:rFonts w:ascii="Cambria Math" w:hAnsi="Cambria Math"/>
                      </w:rPr>
                      <m:t>K</m:t>
                    </m:r>
                  </m:e>
                  <m:sub>
                    <m:r>
                      <w:rPr>
                        <w:rFonts w:ascii="Cambria Math" w:hAnsi="Cambria Math"/>
                      </w:rPr>
                      <m:t>a</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L</m:t>
                        </m:r>
                      </m:sub>
                    </m:sSub>
                  </m:num>
                  <m:den>
                    <m:r>
                      <w:rPr>
                        <w:rFonts w:ascii="Cambria Math" w:hAnsi="Cambria Math"/>
                      </w:rPr>
                      <m:t>H</m:t>
                    </m:r>
                  </m:den>
                </m:f>
                <m:r>
                  <m:rPr>
                    <m:sty m:val="p"/>
                  </m:rPr>
                  <w:rPr>
                    <w:rFonts w:ascii="Cambria Math" w:hAnsi="Cambria Math"/>
                  </w:rPr>
                  <m:t>=</m:t>
                </m:r>
                <m:f>
                  <m:fPr>
                    <m:ctrlPr>
                      <w:rPr>
                        <w:rFonts w:ascii="Cambria Math" w:hAnsi="Cambria Math"/>
                      </w:rPr>
                    </m:ctrlPr>
                  </m:fPr>
                  <m:num>
                    <m:r>
                      <m:rPr>
                        <m:sty m:val="p"/>
                      </m:rPr>
                      <w:rPr>
                        <w:rFonts w:ascii="Cambria Math" w:hAnsi="Cambria Math"/>
                      </w:rPr>
                      <m:t>0.0986</m:t>
                    </m:r>
                    <m:sSup>
                      <m:sSupPr>
                        <m:ctrlPr>
                          <w:rPr>
                            <w:rFonts w:ascii="Cambria Math" w:hAnsi="Cambria Math"/>
                          </w:rPr>
                        </m:ctrlPr>
                      </m:sSupPr>
                      <m:e>
                        <m:r>
                          <w:rPr>
                            <w:rFonts w:ascii="Cambria Math" w:hAnsi="Cambria Math"/>
                          </w:rPr>
                          <m:t>W</m:t>
                        </m:r>
                      </m:e>
                      <m:sup>
                        <m:r>
                          <m:rPr>
                            <m:sty m:val="p"/>
                          </m:rPr>
                          <w:rPr>
                            <w:rFonts w:ascii="Cambria Math" w:hAnsi="Cambria Math"/>
                          </w:rPr>
                          <m:t>1.64</m:t>
                        </m:r>
                      </m:sup>
                    </m:sSup>
                  </m:num>
                  <m:den>
                    <m:r>
                      <w:rPr>
                        <w:rFonts w:ascii="Cambria Math" w:hAnsi="Cambria Math"/>
                      </w:rPr>
                      <m:t>H</m:t>
                    </m:r>
                  </m:den>
                </m:f>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600</m:t>
                            </m:r>
                          </m:num>
                          <m:den>
                            <m:r>
                              <w:rPr>
                                <w:rFonts w:ascii="Cambria Math" w:hAnsi="Cambria Math"/>
                              </w:rPr>
                              <m:t>Sc</m:t>
                            </m:r>
                          </m:den>
                        </m:f>
                      </m:e>
                    </m:d>
                  </m:e>
                  <m:sup>
                    <m:r>
                      <m:rPr>
                        <m:sty m:val="p"/>
                      </m:rPr>
                      <w:rPr>
                        <w:rFonts w:ascii="Cambria Math" w:hAnsi="Cambria Math"/>
                      </w:rPr>
                      <m:t>0.5</m:t>
                    </m:r>
                  </m:sup>
                </m:sSup>
              </m:oMath>
            </m:oMathPara>
          </w:p>
        </w:tc>
        <w:tc>
          <w:tcPr>
            <w:tcW w:w="3150" w:type="dxa"/>
            <w:vAlign w:val="center"/>
          </w:tcPr>
          <w:p w14:paraId="3EEB1C98" w14:textId="77777777" w:rsidR="0041037A" w:rsidRPr="00376E20" w:rsidRDefault="0041037A" w:rsidP="0076230E">
            <w:pPr>
              <w:pStyle w:val="TableText0"/>
              <w:suppressAutoHyphens/>
            </w:pPr>
            <w:r w:rsidRPr="00376E20">
              <w:t>The latter equation was the original equation used where W is measured at 10 m and Sc is the Schmidt number</w:t>
            </w:r>
          </w:p>
          <w:p w14:paraId="395F352B" w14:textId="67ACBCDF" w:rsidR="00FA1F32" w:rsidRPr="00376E20" w:rsidRDefault="00DF648C" w:rsidP="0076230E">
            <w:pPr>
              <w:pStyle w:val="TableText0"/>
              <w:suppressAutoHyphens/>
            </w:pPr>
            <w:r w:rsidRPr="00AA31A6">
              <w:t>Sc</w:t>
            </w:r>
            <w:r w:rsidR="009E58FA" w:rsidRPr="00AA31A6">
              <w:t xml:space="preserve"> </w:t>
            </w:r>
            <w:r w:rsidRPr="00AA31A6">
              <w:t>=</w:t>
            </w:r>
            <w:r w:rsidR="009E58FA" w:rsidRPr="00AA31A6">
              <w:t xml:space="preserve"> </w:t>
            </w:r>
            <w:r w:rsidR="0041037A" w:rsidRPr="00AA31A6">
              <w:t>(</w:t>
            </w:r>
            <w:r w:rsidR="0041037A" w:rsidRPr="00376E20">
              <w:sym w:font="Symbol" w:char="F06E"/>
            </w:r>
            <w:r w:rsidR="0041037A" w:rsidRPr="00376E20">
              <w:t>/D)</w:t>
            </w:r>
            <w:r w:rsidR="00FA1F32" w:rsidRPr="00376E20">
              <w:t xml:space="preserve"> </w:t>
            </w:r>
            <w:r w:rsidR="0041037A" w:rsidRPr="00376E20">
              <w:t>=</w:t>
            </w:r>
            <w:r w:rsidR="00BF31FC" w:rsidRPr="00376E20">
              <w:t xml:space="preserve"> </w:t>
            </w:r>
            <w:r w:rsidR="0041037A" w:rsidRPr="00376E20">
              <w:t>13750[0.10656</w:t>
            </w:r>
            <w:r w:rsidR="00BF31FC" w:rsidRPr="00376E20">
              <w:t xml:space="preserve"> </w:t>
            </w:r>
            <w:r w:rsidR="0041037A" w:rsidRPr="00376E20">
              <w:t>exp</w:t>
            </w:r>
          </w:p>
          <w:p w14:paraId="5CB4D0F4" w14:textId="4CAD8F4C" w:rsidR="0041037A" w:rsidRPr="00376E20" w:rsidRDefault="0041037A" w:rsidP="0076230E">
            <w:pPr>
              <w:pStyle w:val="TableText0"/>
              <w:suppressAutoHyphens/>
            </w:pPr>
            <w:r w:rsidRPr="00376E20">
              <w:t>(</w:t>
            </w:r>
            <w:r w:rsidR="00BF31FC" w:rsidRPr="00376E20">
              <w:t>-</w:t>
            </w:r>
            <w:r w:rsidRPr="00376E20">
              <w:t>.0627T)</w:t>
            </w:r>
            <w:r w:rsidR="00FA1F32" w:rsidRPr="00376E20">
              <w:t xml:space="preserve"> </w:t>
            </w:r>
            <w:r w:rsidRPr="00376E20">
              <w:t>+.00495]</w:t>
            </w:r>
          </w:p>
          <w:p w14:paraId="1FC10366" w14:textId="2AF1248C" w:rsidR="0041037A" w:rsidRPr="0076230E" w:rsidRDefault="0041037A" w:rsidP="0076230E">
            <w:pPr>
              <w:pStyle w:val="TableText0"/>
              <w:suppressAutoHyphens/>
            </w:pPr>
            <w:r w:rsidRPr="00376E20">
              <w:t xml:space="preserve">T = temperature, </w:t>
            </w:r>
            <w:r w:rsidR="00AA31A6">
              <w:rPr>
                <w:rFonts w:ascii="Calibri" w:hAnsi="Calibri" w:cs="Calibri"/>
              </w:rPr>
              <w:t>°</w:t>
            </w:r>
            <w:r w:rsidRPr="00376E20">
              <w:t>C</w:t>
            </w:r>
          </w:p>
          <w:p w14:paraId="4AAC22F7" w14:textId="35F21FD8" w:rsidR="00DF648C" w:rsidRPr="00376E20" w:rsidRDefault="00DF648C" w:rsidP="0076230E">
            <w:pPr>
              <w:pStyle w:val="TableText0"/>
              <w:suppressAutoHyphens/>
            </w:pPr>
            <w:r w:rsidRPr="00376E20">
              <w:sym w:font="Symbol" w:char="F06E"/>
            </w:r>
            <w:r w:rsidR="00FA1F32" w:rsidRPr="00376E20">
              <w:t xml:space="preserve"> </w:t>
            </w:r>
            <w:r w:rsidRPr="00376E20">
              <w:t>=</w:t>
            </w:r>
            <w:r w:rsidR="00FA1F32" w:rsidRPr="00376E20">
              <w:t xml:space="preserve"> </w:t>
            </w:r>
            <w:r w:rsidRPr="00376E20">
              <w:t>kinematic viscosity</w:t>
            </w:r>
          </w:p>
          <w:p w14:paraId="48C63F70" w14:textId="6C3849DD" w:rsidR="0041037A" w:rsidRPr="00376E20" w:rsidRDefault="00DF648C" w:rsidP="0076230E">
            <w:pPr>
              <w:pStyle w:val="TableText0"/>
              <w:suppressAutoHyphens/>
            </w:pPr>
            <w:r w:rsidRPr="00376E20">
              <w:t>D</w:t>
            </w:r>
            <w:r w:rsidR="00FA1F32" w:rsidRPr="00376E20">
              <w:t xml:space="preserve"> </w:t>
            </w:r>
            <w:r w:rsidRPr="00376E20">
              <w:t>=</w:t>
            </w:r>
            <w:r w:rsidR="00FA1F32" w:rsidRPr="00376E20">
              <w:t xml:space="preserve"> </w:t>
            </w:r>
            <w:r w:rsidRPr="00376E20">
              <w:t>diffusivity</w:t>
            </w:r>
          </w:p>
        </w:tc>
        <w:tc>
          <w:tcPr>
            <w:tcW w:w="1890" w:type="dxa"/>
            <w:vAlign w:val="center"/>
          </w:tcPr>
          <w:p w14:paraId="787C8021" w14:textId="77777777" w:rsidR="0041037A" w:rsidRPr="00AA31A6" w:rsidRDefault="0041037A" w:rsidP="0076230E">
            <w:pPr>
              <w:pStyle w:val="TableText0"/>
              <w:suppressAutoHyphens/>
            </w:pPr>
            <w:proofErr w:type="spellStart"/>
            <w:r w:rsidRPr="00AA31A6">
              <w:t>Wanninkhof</w:t>
            </w:r>
            <w:proofErr w:type="spellEnd"/>
            <w:r w:rsidRPr="00AA31A6">
              <w:t xml:space="preserve"> et al. (1991)</w:t>
            </w:r>
          </w:p>
        </w:tc>
      </w:tr>
      <w:tr w:rsidR="0041037A" w:rsidRPr="00376E20" w14:paraId="2948D579" w14:textId="77777777" w:rsidTr="00AA31A6">
        <w:trPr>
          <w:jc w:val="center"/>
        </w:trPr>
        <w:tc>
          <w:tcPr>
            <w:tcW w:w="450" w:type="dxa"/>
            <w:vAlign w:val="center"/>
          </w:tcPr>
          <w:p w14:paraId="1D1946E5" w14:textId="77777777" w:rsidR="0041037A" w:rsidRPr="0076230E" w:rsidRDefault="0041037A" w:rsidP="0076230E">
            <w:pPr>
              <w:pStyle w:val="TableText0"/>
              <w:suppressAutoHyphens/>
              <w:rPr>
                <w:b/>
                <w:bCs/>
              </w:rPr>
            </w:pPr>
            <w:r w:rsidRPr="0076230E">
              <w:rPr>
                <w:b/>
                <w:bCs/>
              </w:rPr>
              <w:t>5</w:t>
            </w:r>
          </w:p>
        </w:tc>
        <w:tc>
          <w:tcPr>
            <w:tcW w:w="3060" w:type="dxa"/>
          </w:tcPr>
          <w:p w14:paraId="6DC18060" w14:textId="1ADB5772" w:rsidR="0041037A" w:rsidRPr="00376E20" w:rsidRDefault="00000000" w:rsidP="0076230E">
            <w:pPr>
              <w:pStyle w:val="TableText0"/>
              <w:suppressAutoHyphens/>
            </w:pPr>
            <m:oMathPara>
              <m:oMath>
                <m:sSub>
                  <m:sSubPr>
                    <m:ctrlPr>
                      <w:rPr>
                        <w:rFonts w:ascii="Cambria Math" w:hAnsi="Cambria Math"/>
                      </w:rPr>
                    </m:ctrlPr>
                  </m:sSubPr>
                  <m:e>
                    <m:r>
                      <w:rPr>
                        <w:rFonts w:ascii="Cambria Math" w:hAnsi="Cambria Math"/>
                      </w:rPr>
                      <m:t>K</m:t>
                    </m:r>
                  </m:e>
                  <m:sub>
                    <m:r>
                      <w:rPr>
                        <w:rFonts w:ascii="Cambria Math" w:hAnsi="Cambria Math"/>
                      </w:rPr>
                      <m:t>a</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L</m:t>
                        </m:r>
                      </m:sub>
                    </m:sSub>
                  </m:num>
                  <m:den>
                    <m:r>
                      <w:rPr>
                        <w:rFonts w:ascii="Cambria Math" w:hAnsi="Cambria Math"/>
                      </w:rPr>
                      <m:t>H</m:t>
                    </m:r>
                  </m:den>
                </m:f>
                <m:r>
                  <m:rPr>
                    <m:sty m:val="p"/>
                  </m:rPr>
                  <w:rPr>
                    <w:rFonts w:ascii="Cambria Math" w:hAnsi="Cambria Math"/>
                  </w:rPr>
                  <m:t>=</m:t>
                </m:r>
                <m:f>
                  <m:fPr>
                    <m:ctrlPr>
                      <w:rPr>
                        <w:rFonts w:ascii="Cambria Math" w:hAnsi="Cambria Math"/>
                      </w:rPr>
                    </m:ctrlPr>
                  </m:fPr>
                  <m:num>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o</m:t>
                            </m:r>
                            <m:r>
                              <m:rPr>
                                <m:sty m:val="p"/>
                              </m:rPr>
                              <w:rPr>
                                <w:rFonts w:ascii="Cambria Math" w:hAnsi="Cambria Math"/>
                              </w:rPr>
                              <m:t>2</m:t>
                            </m:r>
                          </m:sub>
                        </m:sSub>
                      </m:num>
                      <m:den>
                        <m:r>
                          <m:rPr>
                            <m:sty m:val="p"/>
                          </m:rPr>
                          <w:rPr>
                            <w:rFonts w:ascii="Cambria Math" w:hAnsi="Cambria Math"/>
                          </w:rPr>
                          <m:t>(200-60</m:t>
                        </m:r>
                        <m:sSup>
                          <m:sSupPr>
                            <m:ctrlPr>
                              <w:rPr>
                                <w:rFonts w:ascii="Cambria Math" w:hAnsi="Cambria Math"/>
                              </w:rPr>
                            </m:ctrlPr>
                          </m:sSupPr>
                          <m:e>
                            <m:r>
                              <w:rPr>
                                <w:rFonts w:ascii="Cambria Math" w:hAnsi="Cambria Math"/>
                              </w:rPr>
                              <m:t>W</m:t>
                            </m:r>
                          </m:e>
                          <m:sup>
                            <m:r>
                              <m:rPr>
                                <m:sty m:val="p"/>
                              </m:rPr>
                              <w:rPr>
                                <w:rFonts w:ascii="Cambria Math" w:hAnsi="Cambria Math"/>
                              </w:rPr>
                              <m:t>0.5</m:t>
                            </m:r>
                          </m:sup>
                        </m:sSup>
                        <m:r>
                          <m:rPr>
                            <m:sty m:val="p"/>
                          </m:rPr>
                          <w:rPr>
                            <w:rFonts w:ascii="Cambria Math" w:hAnsi="Cambria Math"/>
                          </w:rPr>
                          <m:t>)1</m:t>
                        </m:r>
                        <m:sSup>
                          <m:sSupPr>
                            <m:ctrlPr>
                              <w:rPr>
                                <w:rFonts w:ascii="Cambria Math" w:hAnsi="Cambria Math"/>
                              </w:rPr>
                            </m:ctrlPr>
                          </m:sSupPr>
                          <m:e>
                            <m:r>
                              <m:rPr>
                                <m:sty m:val="p"/>
                              </m:rPr>
                              <w:rPr>
                                <w:rFonts w:ascii="Cambria Math" w:hAnsi="Cambria Math"/>
                              </w:rPr>
                              <m:t>0</m:t>
                            </m:r>
                          </m:e>
                          <m:sup>
                            <m:r>
                              <m:rPr>
                                <m:sty m:val="p"/>
                              </m:rPr>
                              <w:rPr>
                                <w:rFonts w:ascii="Cambria Math" w:hAnsi="Cambria Math"/>
                              </w:rPr>
                              <m:t>-6</m:t>
                            </m:r>
                          </m:sup>
                        </m:sSup>
                      </m:den>
                    </m:f>
                  </m:num>
                  <m:den>
                    <m:r>
                      <w:rPr>
                        <w:rFonts w:ascii="Cambria Math" w:hAnsi="Cambria Math"/>
                      </w:rPr>
                      <m:t>H</m:t>
                    </m:r>
                  </m:den>
                </m:f>
              </m:oMath>
            </m:oMathPara>
          </w:p>
        </w:tc>
        <w:tc>
          <w:tcPr>
            <w:tcW w:w="3150" w:type="dxa"/>
            <w:vAlign w:val="center"/>
          </w:tcPr>
          <w:p w14:paraId="3366E421" w14:textId="54F1A07B" w:rsidR="0041037A" w:rsidRPr="0076230E" w:rsidRDefault="0041037A" w:rsidP="0076230E">
            <w:pPr>
              <w:pStyle w:val="TableText0"/>
              <w:suppressAutoHyphens/>
            </w:pPr>
            <w:r w:rsidRPr="0076230E">
              <w:t>DO2</w:t>
            </w:r>
            <w:r w:rsidRPr="00376E20">
              <w:t xml:space="preserve"> = oxygen</w:t>
            </w:r>
            <w:r w:rsidRPr="0076230E">
              <w:t xml:space="preserve"> </w:t>
            </w:r>
            <w:r w:rsidRPr="00376E20">
              <w:t>molecular diffusivity,</w:t>
            </w:r>
            <w:r w:rsidRPr="0076230E">
              <w:t xml:space="preserve"> </w:t>
            </w:r>
            <w:r w:rsidRPr="00376E20">
              <w:t>m</w:t>
            </w:r>
            <w:r w:rsidRPr="0076230E">
              <w:t>2</w:t>
            </w:r>
            <w:r w:rsidRPr="00376E20">
              <w:t xml:space="preserve"> s</w:t>
            </w:r>
            <w:r w:rsidRPr="0076230E">
              <w:t>-1</w:t>
            </w:r>
          </w:p>
          <w:p w14:paraId="0D4A8635" w14:textId="77777777" w:rsidR="0041037A" w:rsidRPr="0076230E" w:rsidRDefault="0041037A" w:rsidP="0076230E">
            <w:pPr>
              <w:pStyle w:val="TableText0"/>
              <w:suppressAutoHyphens/>
            </w:pPr>
            <w:r w:rsidRPr="00376E20">
              <w:t>W, m s</w:t>
            </w:r>
            <w:r w:rsidRPr="0076230E">
              <w:t>-1</w:t>
            </w:r>
          </w:p>
          <w:p w14:paraId="7F0B45EA" w14:textId="77777777" w:rsidR="0041037A" w:rsidRPr="0076230E" w:rsidRDefault="0041037A" w:rsidP="0076230E">
            <w:pPr>
              <w:pStyle w:val="TableText0"/>
              <w:suppressAutoHyphens/>
            </w:pPr>
            <w:r w:rsidRPr="00376E20">
              <w:t>K</w:t>
            </w:r>
            <w:r w:rsidRPr="0076230E">
              <w:t>L</w:t>
            </w:r>
            <w:r w:rsidRPr="00376E20">
              <w:t>, m s</w:t>
            </w:r>
            <w:r w:rsidRPr="0076230E">
              <w:t>-1</w:t>
            </w:r>
          </w:p>
        </w:tc>
        <w:tc>
          <w:tcPr>
            <w:tcW w:w="1890" w:type="dxa"/>
            <w:vAlign w:val="center"/>
          </w:tcPr>
          <w:p w14:paraId="6E8617B8" w14:textId="77777777" w:rsidR="0041037A" w:rsidRPr="00376E20" w:rsidRDefault="0041037A" w:rsidP="0076230E">
            <w:pPr>
              <w:pStyle w:val="TableText0"/>
              <w:suppressAutoHyphens/>
            </w:pPr>
            <w:r w:rsidRPr="00376E20">
              <w:t>Kanwisher (1963)</w:t>
            </w:r>
          </w:p>
        </w:tc>
      </w:tr>
      <w:tr w:rsidR="0041037A" w:rsidRPr="00376E20" w14:paraId="4074442C" w14:textId="77777777" w:rsidTr="00AA31A6">
        <w:trPr>
          <w:jc w:val="center"/>
        </w:trPr>
        <w:tc>
          <w:tcPr>
            <w:tcW w:w="450" w:type="dxa"/>
            <w:vAlign w:val="center"/>
          </w:tcPr>
          <w:p w14:paraId="6A323E86" w14:textId="77777777" w:rsidR="0041037A" w:rsidRPr="0076230E" w:rsidRDefault="0041037A" w:rsidP="0076230E">
            <w:pPr>
              <w:pStyle w:val="TableText0"/>
              <w:suppressAutoHyphens/>
              <w:rPr>
                <w:b/>
                <w:bCs/>
              </w:rPr>
            </w:pPr>
            <w:r w:rsidRPr="0076230E">
              <w:rPr>
                <w:b/>
                <w:bCs/>
              </w:rPr>
              <w:t>6</w:t>
            </w:r>
          </w:p>
        </w:tc>
        <w:tc>
          <w:tcPr>
            <w:tcW w:w="3060" w:type="dxa"/>
          </w:tcPr>
          <w:p w14:paraId="24958408" w14:textId="4DA4B292" w:rsidR="0041037A" w:rsidRPr="00376E20" w:rsidRDefault="00000000" w:rsidP="0076230E">
            <w:pPr>
              <w:pStyle w:val="TableText0"/>
              <w:suppressAutoHyphens/>
            </w:pPr>
            <m:oMathPara>
              <m:oMath>
                <m:sSub>
                  <m:sSubPr>
                    <m:ctrlPr>
                      <w:rPr>
                        <w:rFonts w:ascii="Cambria Math" w:hAnsi="Cambria Math"/>
                      </w:rPr>
                    </m:ctrlPr>
                  </m:sSubPr>
                  <m:e>
                    <m:r>
                      <w:rPr>
                        <w:rFonts w:ascii="Cambria Math" w:hAnsi="Cambria Math"/>
                      </w:rPr>
                      <m:t>K</m:t>
                    </m:r>
                  </m:e>
                  <m:sub>
                    <m:r>
                      <w:rPr>
                        <w:rFonts w:ascii="Cambria Math" w:hAnsi="Cambria Math"/>
                      </w:rPr>
                      <m:t>a</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L</m:t>
                        </m:r>
                      </m:sub>
                    </m:sSub>
                  </m:num>
                  <m:den>
                    <m:r>
                      <w:rPr>
                        <w:rFonts w:ascii="Cambria Math" w:hAnsi="Cambria Math"/>
                      </w:rPr>
                      <m:t>H</m:t>
                    </m:r>
                  </m:den>
                </m:f>
                <m:r>
                  <m:rPr>
                    <m:sty m:val="p"/>
                  </m:rPr>
                  <w:rPr>
                    <w:rFonts w:ascii="Cambria Math" w:hAnsi="Cambria Math"/>
                  </w:rPr>
                  <m:t>=</m:t>
                </m:r>
                <m:f>
                  <m:fPr>
                    <m:ctrlPr>
                      <w:rPr>
                        <w:rFonts w:ascii="Cambria Math" w:hAnsi="Cambria Math"/>
                      </w:rPr>
                    </m:ctrlPr>
                  </m:fPr>
                  <m:num>
                    <m:r>
                      <m:rPr>
                        <m:sty m:val="p"/>
                      </m:rPr>
                      <w:rPr>
                        <w:rFonts w:ascii="Cambria Math" w:hAnsi="Cambria Math"/>
                      </w:rPr>
                      <m:t>0.5+0.05</m:t>
                    </m:r>
                    <m:sSup>
                      <m:sSupPr>
                        <m:ctrlPr>
                          <w:rPr>
                            <w:rFonts w:ascii="Cambria Math" w:hAnsi="Cambria Math"/>
                          </w:rPr>
                        </m:ctrlPr>
                      </m:sSupPr>
                      <m:e>
                        <m:r>
                          <w:rPr>
                            <w:rFonts w:ascii="Cambria Math" w:hAnsi="Cambria Math"/>
                          </w:rPr>
                          <m:t>W</m:t>
                        </m:r>
                      </m:e>
                      <m:sup>
                        <m:r>
                          <m:rPr>
                            <m:sty m:val="p"/>
                          </m:rPr>
                          <w:rPr>
                            <w:rFonts w:ascii="Cambria Math" w:hAnsi="Cambria Math"/>
                          </w:rPr>
                          <m:t>2</m:t>
                        </m:r>
                      </m:sup>
                    </m:sSup>
                  </m:num>
                  <m:den>
                    <m:r>
                      <w:rPr>
                        <w:rFonts w:ascii="Cambria Math" w:hAnsi="Cambria Math"/>
                      </w:rPr>
                      <m:t>H</m:t>
                    </m:r>
                  </m:den>
                </m:f>
              </m:oMath>
            </m:oMathPara>
          </w:p>
        </w:tc>
        <w:tc>
          <w:tcPr>
            <w:tcW w:w="3150" w:type="dxa"/>
            <w:vAlign w:val="center"/>
          </w:tcPr>
          <w:p w14:paraId="16F6E938" w14:textId="77777777" w:rsidR="0041037A" w:rsidRPr="00376E20" w:rsidRDefault="0041037A" w:rsidP="0076230E">
            <w:pPr>
              <w:pStyle w:val="TableText0"/>
              <w:suppressAutoHyphens/>
            </w:pPr>
          </w:p>
        </w:tc>
        <w:tc>
          <w:tcPr>
            <w:tcW w:w="1890" w:type="dxa"/>
            <w:vAlign w:val="center"/>
          </w:tcPr>
          <w:p w14:paraId="195DD9AB" w14:textId="77777777" w:rsidR="0041037A" w:rsidRPr="00376E20" w:rsidRDefault="0041037A" w:rsidP="0076230E">
            <w:pPr>
              <w:pStyle w:val="TableText0"/>
              <w:suppressAutoHyphens/>
            </w:pPr>
            <w:r w:rsidRPr="00376E20">
              <w:t xml:space="preserve">Cole and </w:t>
            </w:r>
            <w:proofErr w:type="spellStart"/>
            <w:r w:rsidRPr="00376E20">
              <w:t>Buchak</w:t>
            </w:r>
            <w:proofErr w:type="spellEnd"/>
            <w:r w:rsidRPr="00376E20">
              <w:t xml:space="preserve"> (199</w:t>
            </w:r>
            <w:r w:rsidR="008E7DB0" w:rsidRPr="00376E20">
              <w:t>5</w:t>
            </w:r>
            <w:r w:rsidRPr="00376E20">
              <w:t>)</w:t>
            </w:r>
          </w:p>
        </w:tc>
      </w:tr>
      <w:tr w:rsidR="0041037A" w:rsidRPr="00376E20" w14:paraId="5AB41438" w14:textId="77777777" w:rsidTr="00AA31A6">
        <w:trPr>
          <w:jc w:val="center"/>
        </w:trPr>
        <w:tc>
          <w:tcPr>
            <w:tcW w:w="450" w:type="dxa"/>
            <w:vAlign w:val="center"/>
          </w:tcPr>
          <w:p w14:paraId="476817A9" w14:textId="77777777" w:rsidR="0041037A" w:rsidRPr="0076230E" w:rsidRDefault="0041037A" w:rsidP="0076230E">
            <w:pPr>
              <w:pStyle w:val="TableText0"/>
              <w:suppressAutoHyphens/>
              <w:rPr>
                <w:b/>
                <w:bCs/>
              </w:rPr>
            </w:pPr>
            <w:r w:rsidRPr="0076230E">
              <w:rPr>
                <w:b/>
                <w:bCs/>
              </w:rPr>
              <w:t>7</w:t>
            </w:r>
          </w:p>
        </w:tc>
        <w:tc>
          <w:tcPr>
            <w:tcW w:w="3060" w:type="dxa"/>
          </w:tcPr>
          <w:p w14:paraId="7F6099C3" w14:textId="1D3C7829" w:rsidR="0041037A" w:rsidRPr="00376E20" w:rsidRDefault="00000000" w:rsidP="0076230E">
            <w:pPr>
              <w:pStyle w:val="TableText0"/>
              <w:suppressAutoHyphens/>
            </w:pPr>
            <m:oMathPara>
              <m:oMath>
                <m:sSub>
                  <m:sSubPr>
                    <m:ctrlPr>
                      <w:rPr>
                        <w:rFonts w:ascii="Cambria Math" w:hAnsi="Cambria Math"/>
                      </w:rPr>
                    </m:ctrlPr>
                  </m:sSubPr>
                  <m:e>
                    <m:r>
                      <w:rPr>
                        <w:rFonts w:ascii="Cambria Math" w:hAnsi="Cambria Math"/>
                      </w:rPr>
                      <m:t>K</m:t>
                    </m:r>
                  </m:e>
                  <m:sub>
                    <m:r>
                      <w:rPr>
                        <w:rFonts w:ascii="Cambria Math" w:hAnsi="Cambria Math"/>
                      </w:rPr>
                      <m:t>a</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L</m:t>
                        </m:r>
                      </m:sub>
                    </m:sSub>
                  </m:num>
                  <m:den>
                    <m:r>
                      <w:rPr>
                        <w:rFonts w:ascii="Cambria Math" w:hAnsi="Cambria Math"/>
                      </w:rPr>
                      <m:t>H</m:t>
                    </m:r>
                  </m:den>
                </m:f>
                <m:r>
                  <m:rPr>
                    <m:sty m:val="p"/>
                  </m:rPr>
                  <w:rPr>
                    <w:rFonts w:ascii="Cambria Math" w:hAnsi="Cambria Math"/>
                  </w:rPr>
                  <m:t>=</m:t>
                </m:r>
                <m:f>
                  <m:fPr>
                    <m:ctrlPr>
                      <w:rPr>
                        <w:rFonts w:ascii="Cambria Math" w:hAnsi="Cambria Math"/>
                      </w:rPr>
                    </m:ctrlPr>
                  </m:fPr>
                  <m:num>
                    <m:r>
                      <m:rPr>
                        <m:sty m:val="p"/>
                      </m:rPr>
                      <w:rPr>
                        <w:rFonts w:ascii="Cambria Math" w:hAnsi="Cambria Math"/>
                      </w:rPr>
                      <m:t>0.362</m:t>
                    </m:r>
                    <m:rad>
                      <m:radPr>
                        <m:degHide m:val="1"/>
                        <m:ctrlPr>
                          <w:rPr>
                            <w:rFonts w:ascii="Cambria Math" w:hAnsi="Cambria Math"/>
                          </w:rPr>
                        </m:ctrlPr>
                      </m:radPr>
                      <m:deg/>
                      <m:e>
                        <m:r>
                          <w:rPr>
                            <w:rFonts w:ascii="Cambria Math" w:hAnsi="Cambria Math"/>
                          </w:rPr>
                          <m:t>W</m:t>
                        </m:r>
                      </m:e>
                    </m:rad>
                  </m:num>
                  <m:den>
                    <m:r>
                      <w:rPr>
                        <w:rFonts w:ascii="Cambria Math" w:hAnsi="Cambria Math"/>
                      </w:rPr>
                      <m:t>H</m:t>
                    </m:r>
                  </m:den>
                </m:f>
                <m:r>
                  <m:rPr>
                    <m:sty m:val="p"/>
                  </m:rPr>
                  <w:rPr>
                    <w:rFonts w:ascii="Cambria Math" w:hAnsi="Cambria Math"/>
                  </w:rPr>
                  <m:t> </m:t>
                </m:r>
                <m:r>
                  <w:rPr>
                    <w:rFonts w:ascii="Cambria Math" w:hAnsi="Cambria Math"/>
                  </w:rPr>
                  <m:t>W</m:t>
                </m:r>
                <m:r>
                  <m:rPr>
                    <m:sty m:val="p"/>
                  </m:rPr>
                  <w:rPr>
                    <w:rFonts w:ascii="Cambria Math" w:hAnsi="Cambria Math"/>
                  </w:rPr>
                  <m:t>&lt;5.5</m:t>
                </m:r>
                <m:r>
                  <w:rPr>
                    <w:rFonts w:ascii="Cambria Math" w:hAnsi="Cambria Math"/>
                  </w:rPr>
                  <m:t>m</m:t>
                </m:r>
                <m:r>
                  <m:rPr>
                    <m:sty m:val="p"/>
                  </m:rPr>
                  <w:rPr>
                    <w:rFonts w:ascii="Cambria Math" w:hAnsi="Cambria Math"/>
                  </w:rPr>
                  <m:t>/</m:t>
                </m:r>
                <m:r>
                  <w:rPr>
                    <w:rFonts w:ascii="Cambria Math" w:hAnsi="Cambria Math"/>
                  </w:rPr>
                  <m:t>s</m:t>
                </m:r>
                <m:r>
                  <m:rPr>
                    <m:sty m:val="p"/>
                  </m:rPr>
                  <w:rPr>
                    <w:rFonts w:ascii="Cambria Math" w:hAnsi="Cambria Math"/>
                  </w:rPr>
                  <w:br/>
                </m:r>
              </m:oMath>
              <m:oMath>
                <m:sSub>
                  <m:sSubPr>
                    <m:ctrlPr>
                      <w:rPr>
                        <w:rFonts w:ascii="Cambria Math" w:hAnsi="Cambria Math"/>
                      </w:rPr>
                    </m:ctrlPr>
                  </m:sSubPr>
                  <m:e>
                    <m:r>
                      <w:rPr>
                        <w:rFonts w:ascii="Cambria Math" w:hAnsi="Cambria Math"/>
                      </w:rPr>
                      <m:t>K</m:t>
                    </m:r>
                  </m:e>
                  <m:sub>
                    <m:r>
                      <w:rPr>
                        <w:rFonts w:ascii="Cambria Math" w:hAnsi="Cambria Math"/>
                      </w:rPr>
                      <m:t>a</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L</m:t>
                        </m:r>
                      </m:sub>
                    </m:sSub>
                  </m:num>
                  <m:den>
                    <m:r>
                      <w:rPr>
                        <w:rFonts w:ascii="Cambria Math" w:hAnsi="Cambria Math"/>
                      </w:rPr>
                      <m:t>H</m:t>
                    </m:r>
                  </m:den>
                </m:f>
                <m:r>
                  <m:rPr>
                    <m:sty m:val="p"/>
                  </m:rPr>
                  <w:rPr>
                    <w:rFonts w:ascii="Cambria Math" w:hAnsi="Cambria Math"/>
                  </w:rPr>
                  <m:t>=</m:t>
                </m:r>
                <m:f>
                  <m:fPr>
                    <m:ctrlPr>
                      <w:rPr>
                        <w:rFonts w:ascii="Cambria Math" w:hAnsi="Cambria Math"/>
                      </w:rPr>
                    </m:ctrlPr>
                  </m:fPr>
                  <m:num>
                    <m:r>
                      <m:rPr>
                        <m:sty m:val="p"/>
                      </m:rPr>
                      <w:rPr>
                        <w:rFonts w:ascii="Cambria Math" w:hAnsi="Cambria Math"/>
                      </w:rPr>
                      <m:t>0.0277</m:t>
                    </m:r>
                    <m:sSup>
                      <m:sSupPr>
                        <m:ctrlPr>
                          <w:rPr>
                            <w:rFonts w:ascii="Cambria Math" w:hAnsi="Cambria Math"/>
                          </w:rPr>
                        </m:ctrlPr>
                      </m:sSupPr>
                      <m:e>
                        <m:r>
                          <w:rPr>
                            <w:rFonts w:ascii="Cambria Math" w:hAnsi="Cambria Math"/>
                          </w:rPr>
                          <m:t>W</m:t>
                        </m:r>
                      </m:e>
                      <m:sup>
                        <m:r>
                          <m:rPr>
                            <m:sty m:val="p"/>
                          </m:rPr>
                          <w:rPr>
                            <w:rFonts w:ascii="Cambria Math" w:hAnsi="Cambria Math"/>
                          </w:rPr>
                          <m:t>2</m:t>
                        </m:r>
                      </m:sup>
                    </m:sSup>
                  </m:num>
                  <m:den>
                    <m:r>
                      <w:rPr>
                        <w:rFonts w:ascii="Cambria Math" w:hAnsi="Cambria Math"/>
                      </w:rPr>
                      <m:t>H</m:t>
                    </m:r>
                  </m:den>
                </m:f>
                <m:r>
                  <m:rPr>
                    <m:sty m:val="p"/>
                  </m:rPr>
                  <w:rPr>
                    <w:rFonts w:ascii="Cambria Math" w:hAnsi="Cambria Math"/>
                  </w:rPr>
                  <m:t> </m:t>
                </m:r>
                <m:r>
                  <w:rPr>
                    <w:rFonts w:ascii="Cambria Math" w:hAnsi="Cambria Math"/>
                  </w:rPr>
                  <m:t>W</m:t>
                </m:r>
                <m:r>
                  <m:rPr>
                    <m:sty m:val="p"/>
                  </m:rPr>
                  <w:rPr>
                    <w:rFonts w:ascii="Cambria Math" w:hAnsi="Cambria Math"/>
                  </w:rPr>
                  <m:t>&gt;5.5</m:t>
                </m:r>
                <m:r>
                  <w:rPr>
                    <w:rFonts w:ascii="Cambria Math" w:hAnsi="Cambria Math"/>
                  </w:rPr>
                  <m:t>m</m:t>
                </m:r>
                <m:r>
                  <m:rPr>
                    <m:sty m:val="p"/>
                  </m:rPr>
                  <w:rPr>
                    <w:rFonts w:ascii="Cambria Math" w:hAnsi="Cambria Math"/>
                  </w:rPr>
                  <m:t>/</m:t>
                </m:r>
                <m:r>
                  <w:rPr>
                    <w:rFonts w:ascii="Cambria Math" w:hAnsi="Cambria Math"/>
                  </w:rPr>
                  <m:t>s</m:t>
                </m:r>
              </m:oMath>
            </m:oMathPara>
          </w:p>
        </w:tc>
        <w:tc>
          <w:tcPr>
            <w:tcW w:w="3150" w:type="dxa"/>
            <w:vAlign w:val="center"/>
          </w:tcPr>
          <w:p w14:paraId="37F7D935" w14:textId="77777777" w:rsidR="0041037A" w:rsidRPr="00376E20" w:rsidRDefault="0041037A" w:rsidP="0076230E">
            <w:pPr>
              <w:pStyle w:val="TableText0"/>
              <w:suppressAutoHyphens/>
            </w:pPr>
          </w:p>
        </w:tc>
        <w:tc>
          <w:tcPr>
            <w:tcW w:w="1890" w:type="dxa"/>
            <w:vAlign w:val="center"/>
          </w:tcPr>
          <w:p w14:paraId="3A549A66" w14:textId="77777777" w:rsidR="0041037A" w:rsidRPr="00AA31A6" w:rsidRDefault="0041037A" w:rsidP="0076230E">
            <w:pPr>
              <w:pStyle w:val="TableText0"/>
              <w:suppressAutoHyphens/>
            </w:pPr>
            <w:r w:rsidRPr="00AA31A6">
              <w:t>Banks (1975)</w:t>
            </w:r>
          </w:p>
        </w:tc>
      </w:tr>
      <w:tr w:rsidR="0041037A" w:rsidRPr="00376E20" w14:paraId="62791ED9" w14:textId="77777777" w:rsidTr="00AA31A6">
        <w:trPr>
          <w:jc w:val="center"/>
        </w:trPr>
        <w:tc>
          <w:tcPr>
            <w:tcW w:w="450" w:type="dxa"/>
            <w:vAlign w:val="center"/>
          </w:tcPr>
          <w:p w14:paraId="49788807" w14:textId="77777777" w:rsidR="0041037A" w:rsidRPr="0076230E" w:rsidRDefault="0041037A" w:rsidP="0076230E">
            <w:pPr>
              <w:pStyle w:val="TableText0"/>
              <w:suppressAutoHyphens/>
              <w:rPr>
                <w:b/>
                <w:bCs/>
              </w:rPr>
            </w:pPr>
            <w:r w:rsidRPr="0076230E">
              <w:rPr>
                <w:b/>
                <w:bCs/>
              </w:rPr>
              <w:t>8</w:t>
            </w:r>
          </w:p>
        </w:tc>
        <w:tc>
          <w:tcPr>
            <w:tcW w:w="3060" w:type="dxa"/>
          </w:tcPr>
          <w:p w14:paraId="30074CA9" w14:textId="4CD1594D" w:rsidR="0041037A" w:rsidRPr="00376E20" w:rsidRDefault="00000000" w:rsidP="0076230E">
            <w:pPr>
              <w:pStyle w:val="TableText0"/>
              <w:suppressAutoHyphens/>
            </w:pPr>
            <m:oMathPara>
              <m:oMath>
                <m:sSub>
                  <m:sSubPr>
                    <m:ctrlPr>
                      <w:rPr>
                        <w:rFonts w:ascii="Cambria Math" w:hAnsi="Cambria Math"/>
                      </w:rPr>
                    </m:ctrlPr>
                  </m:sSubPr>
                  <m:e>
                    <m:r>
                      <w:rPr>
                        <w:rFonts w:ascii="Cambria Math" w:hAnsi="Cambria Math"/>
                      </w:rPr>
                      <m:t>K</m:t>
                    </m:r>
                  </m:e>
                  <m:sub>
                    <m:r>
                      <w:rPr>
                        <w:rFonts w:ascii="Cambria Math" w:hAnsi="Cambria Math"/>
                      </w:rPr>
                      <m:t>a</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L</m:t>
                        </m:r>
                      </m:sub>
                    </m:sSub>
                  </m:num>
                  <m:den>
                    <m:r>
                      <w:rPr>
                        <w:rFonts w:ascii="Cambria Math" w:hAnsi="Cambria Math"/>
                      </w:rPr>
                      <m:t>H</m:t>
                    </m:r>
                  </m:den>
                </m:f>
                <m:r>
                  <m:rPr>
                    <m:sty m:val="p"/>
                  </m:rPr>
                  <w:rPr>
                    <w:rFonts w:ascii="Cambria Math" w:hAnsi="Cambria Math"/>
                  </w:rPr>
                  <m:t>=</m:t>
                </m:r>
                <m:f>
                  <m:fPr>
                    <m:ctrlPr>
                      <w:rPr>
                        <w:rFonts w:ascii="Cambria Math" w:hAnsi="Cambria Math"/>
                      </w:rPr>
                    </m:ctrlPr>
                  </m:fPr>
                  <m:num>
                    <m:r>
                      <m:rPr>
                        <m:sty m:val="p"/>
                      </m:rPr>
                      <w:rPr>
                        <w:rFonts w:ascii="Cambria Math" w:hAnsi="Cambria Math"/>
                      </w:rPr>
                      <m:t>0.64+0.128</m:t>
                    </m:r>
                    <m:sSup>
                      <m:sSupPr>
                        <m:ctrlPr>
                          <w:rPr>
                            <w:rFonts w:ascii="Cambria Math" w:hAnsi="Cambria Math"/>
                          </w:rPr>
                        </m:ctrlPr>
                      </m:sSupPr>
                      <m:e>
                        <m:r>
                          <w:rPr>
                            <w:rFonts w:ascii="Cambria Math" w:hAnsi="Cambria Math"/>
                          </w:rPr>
                          <m:t>W</m:t>
                        </m:r>
                      </m:e>
                      <m:sup>
                        <m:r>
                          <m:rPr>
                            <m:sty m:val="p"/>
                          </m:rPr>
                          <w:rPr>
                            <w:rFonts w:ascii="Cambria Math" w:hAnsi="Cambria Math"/>
                          </w:rPr>
                          <m:t>2</m:t>
                        </m:r>
                      </m:sup>
                    </m:sSup>
                  </m:num>
                  <m:den>
                    <m:r>
                      <w:rPr>
                        <w:rFonts w:ascii="Cambria Math" w:hAnsi="Cambria Math"/>
                      </w:rPr>
                      <m:t>H</m:t>
                    </m:r>
                  </m:den>
                </m:f>
              </m:oMath>
            </m:oMathPara>
          </w:p>
        </w:tc>
        <w:tc>
          <w:tcPr>
            <w:tcW w:w="3150" w:type="dxa"/>
            <w:vAlign w:val="center"/>
          </w:tcPr>
          <w:p w14:paraId="74FE21D4" w14:textId="5464BAB9" w:rsidR="00FA1F32" w:rsidRPr="00376E20" w:rsidRDefault="0041037A" w:rsidP="0076230E">
            <w:pPr>
              <w:pStyle w:val="TableText0"/>
              <w:suppressAutoHyphens/>
            </w:pPr>
            <w:r w:rsidRPr="00376E20">
              <w:t xml:space="preserve">Recommended form for </w:t>
            </w:r>
            <w:r w:rsidRPr="0076230E">
              <w:rPr>
                <w:b/>
                <w:bCs/>
              </w:rPr>
              <w:t>WQRSS</w:t>
            </w:r>
          </w:p>
          <w:p w14:paraId="2314BA40" w14:textId="7573C29E" w:rsidR="0041037A" w:rsidRPr="00376E20" w:rsidRDefault="0041037A" w:rsidP="0076230E">
            <w:pPr>
              <w:pStyle w:val="TableText0"/>
              <w:suppressAutoHyphens/>
            </w:pPr>
            <w:r w:rsidRPr="00376E20">
              <w:t>reservoir model</w:t>
            </w:r>
          </w:p>
        </w:tc>
        <w:tc>
          <w:tcPr>
            <w:tcW w:w="1890" w:type="dxa"/>
            <w:vAlign w:val="center"/>
          </w:tcPr>
          <w:p w14:paraId="6D39EE55" w14:textId="77777777" w:rsidR="0041037A" w:rsidRPr="00AA31A6" w:rsidRDefault="0041037A" w:rsidP="0076230E">
            <w:pPr>
              <w:pStyle w:val="TableText0"/>
              <w:suppressAutoHyphens/>
            </w:pPr>
            <w:r w:rsidRPr="00AA31A6">
              <w:t>Smith (1978)</w:t>
            </w:r>
          </w:p>
        </w:tc>
      </w:tr>
      <w:tr w:rsidR="0041037A" w:rsidRPr="00376E20" w14:paraId="411FF23A" w14:textId="77777777" w:rsidTr="00AA31A6">
        <w:trPr>
          <w:jc w:val="center"/>
        </w:trPr>
        <w:tc>
          <w:tcPr>
            <w:tcW w:w="450" w:type="dxa"/>
            <w:vAlign w:val="center"/>
          </w:tcPr>
          <w:p w14:paraId="5BA1614B" w14:textId="77777777" w:rsidR="0041037A" w:rsidRPr="0076230E" w:rsidRDefault="0041037A" w:rsidP="0076230E">
            <w:pPr>
              <w:pStyle w:val="TableText0"/>
              <w:suppressAutoHyphens/>
              <w:rPr>
                <w:b/>
                <w:bCs/>
              </w:rPr>
            </w:pPr>
            <w:r w:rsidRPr="0076230E">
              <w:rPr>
                <w:b/>
                <w:bCs/>
              </w:rPr>
              <w:t>9</w:t>
            </w:r>
          </w:p>
        </w:tc>
        <w:tc>
          <w:tcPr>
            <w:tcW w:w="3060" w:type="dxa"/>
          </w:tcPr>
          <w:p w14:paraId="591E5AC1" w14:textId="5AA1DE74" w:rsidR="0041037A" w:rsidRPr="00376E20" w:rsidRDefault="00000000" w:rsidP="0076230E">
            <w:pPr>
              <w:pStyle w:val="TableText0"/>
              <w:suppressAutoHyphens/>
            </w:pPr>
            <m:oMathPara>
              <m:oMath>
                <m:sSub>
                  <m:sSubPr>
                    <m:ctrlPr>
                      <w:rPr>
                        <w:rFonts w:ascii="Cambria Math" w:hAnsi="Cambria Math"/>
                      </w:rPr>
                    </m:ctrlPr>
                  </m:sSubPr>
                  <m:e>
                    <m:r>
                      <w:rPr>
                        <w:rFonts w:ascii="Cambria Math" w:hAnsi="Cambria Math"/>
                      </w:rPr>
                      <m:t>K</m:t>
                    </m:r>
                  </m:e>
                  <m:sub>
                    <m:r>
                      <w:rPr>
                        <w:rFonts w:ascii="Cambria Math" w:hAnsi="Cambria Math"/>
                      </w:rPr>
                      <m:t>a</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L</m:t>
                        </m:r>
                      </m:sub>
                    </m:sSub>
                  </m:num>
                  <m:den>
                    <m:r>
                      <w:rPr>
                        <w:rFonts w:ascii="Cambria Math" w:hAnsi="Cambria Math"/>
                      </w:rPr>
                      <m:t>H</m:t>
                    </m:r>
                  </m:den>
                </m:f>
                <m:r>
                  <m:rPr>
                    <m:sty m:val="p"/>
                  </m:rPr>
                  <w:rPr>
                    <w:rFonts w:ascii="Cambria Math" w:hAnsi="Cambria Math"/>
                  </w:rPr>
                  <m:t>=</m:t>
                </m:r>
                <m:f>
                  <m:fPr>
                    <m:ctrlPr>
                      <w:rPr>
                        <w:rFonts w:ascii="Cambria Math" w:hAnsi="Cambria Math"/>
                      </w:rPr>
                    </m:ctrlPr>
                  </m:fPr>
                  <m:num>
                    <m:r>
                      <m:rPr>
                        <m:sty m:val="p"/>
                      </m:rPr>
                      <w:rPr>
                        <w:rFonts w:ascii="Cambria Math" w:hAnsi="Cambria Math"/>
                      </w:rPr>
                      <m:t>0.156</m:t>
                    </m:r>
                    <m:sSup>
                      <m:sSupPr>
                        <m:ctrlPr>
                          <w:rPr>
                            <w:rFonts w:ascii="Cambria Math" w:hAnsi="Cambria Math"/>
                          </w:rPr>
                        </m:ctrlPr>
                      </m:sSupPr>
                      <m:e>
                        <m:r>
                          <w:rPr>
                            <w:rFonts w:ascii="Cambria Math" w:hAnsi="Cambria Math"/>
                          </w:rPr>
                          <m:t>W</m:t>
                        </m:r>
                      </m:e>
                      <m:sup>
                        <m:r>
                          <m:rPr>
                            <m:sty m:val="p"/>
                          </m:rPr>
                          <w:rPr>
                            <w:rFonts w:ascii="Cambria Math" w:hAnsi="Cambria Math"/>
                          </w:rPr>
                          <m:t>0.63</m:t>
                        </m:r>
                      </m:sup>
                    </m:sSup>
                  </m:num>
                  <m:den>
                    <m:r>
                      <w:rPr>
                        <w:rFonts w:ascii="Cambria Math" w:hAnsi="Cambria Math"/>
                      </w:rPr>
                      <m:t>H</m:t>
                    </m:r>
                  </m:den>
                </m:f>
                <m:r>
                  <m:rPr>
                    <m:sty m:val="p"/>
                  </m:rPr>
                  <w:rPr>
                    <w:rFonts w:ascii="Cambria Math" w:hAnsi="Cambria Math"/>
                  </w:rPr>
                  <m:t> </m:t>
                </m:r>
                <m:r>
                  <w:rPr>
                    <w:rFonts w:ascii="Cambria Math" w:hAnsi="Cambria Math"/>
                  </w:rPr>
                  <m:t>W</m:t>
                </m:r>
                <m:r>
                  <m:rPr>
                    <m:sty m:val="p"/>
                  </m:rPr>
                  <w:rPr>
                    <w:rFonts w:ascii="Cambria Math" w:hAnsi="Cambria Math"/>
                  </w:rPr>
                  <m:t>≤4.1</m:t>
                </m:r>
                <m:r>
                  <w:rPr>
                    <w:rFonts w:ascii="Cambria Math" w:hAnsi="Cambria Math"/>
                  </w:rPr>
                  <m:t>m</m:t>
                </m:r>
                <m:r>
                  <m:rPr>
                    <m:sty m:val="p"/>
                  </m:rPr>
                  <w:rPr>
                    <w:rFonts w:ascii="Cambria Math" w:hAnsi="Cambria Math"/>
                  </w:rPr>
                  <m:t>/</m:t>
                </m:r>
                <m:r>
                  <w:rPr>
                    <w:rFonts w:ascii="Cambria Math" w:hAnsi="Cambria Math"/>
                  </w:rPr>
                  <m:t>s</m:t>
                </m:r>
                <m:r>
                  <m:rPr>
                    <m:sty m:val="p"/>
                  </m:rPr>
                  <w:rPr>
                    <w:rFonts w:ascii="Cambria Math" w:hAnsi="Cambria Math"/>
                  </w:rPr>
                  <w:br/>
                </m:r>
              </m:oMath>
              <m:oMath>
                <m:sSub>
                  <m:sSubPr>
                    <m:ctrlPr>
                      <w:rPr>
                        <w:rFonts w:ascii="Cambria Math" w:hAnsi="Cambria Math"/>
                      </w:rPr>
                    </m:ctrlPr>
                  </m:sSubPr>
                  <m:e>
                    <m:r>
                      <w:rPr>
                        <w:rFonts w:ascii="Cambria Math" w:hAnsi="Cambria Math"/>
                      </w:rPr>
                      <m:t>K</m:t>
                    </m:r>
                  </m:e>
                  <m:sub>
                    <m:r>
                      <w:rPr>
                        <w:rFonts w:ascii="Cambria Math" w:hAnsi="Cambria Math"/>
                      </w:rPr>
                      <m:t>a</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L</m:t>
                        </m:r>
                      </m:sub>
                    </m:sSub>
                  </m:num>
                  <m:den>
                    <m:r>
                      <w:rPr>
                        <w:rFonts w:ascii="Cambria Math" w:hAnsi="Cambria Math"/>
                      </w:rPr>
                      <m:t>H</m:t>
                    </m:r>
                  </m:den>
                </m:f>
                <m:r>
                  <m:rPr>
                    <m:sty m:val="p"/>
                  </m:rPr>
                  <w:rPr>
                    <w:rFonts w:ascii="Cambria Math" w:hAnsi="Cambria Math"/>
                  </w:rPr>
                  <m:t>=</m:t>
                </m:r>
                <m:f>
                  <m:fPr>
                    <m:ctrlPr>
                      <w:rPr>
                        <w:rFonts w:ascii="Cambria Math" w:hAnsi="Cambria Math"/>
                      </w:rPr>
                    </m:ctrlPr>
                  </m:fPr>
                  <m:num>
                    <m:r>
                      <m:rPr>
                        <m:sty m:val="p"/>
                      </m:rPr>
                      <w:rPr>
                        <w:rFonts w:ascii="Cambria Math" w:hAnsi="Cambria Math"/>
                      </w:rPr>
                      <m:t>0.0269</m:t>
                    </m:r>
                    <m:sSup>
                      <m:sSupPr>
                        <m:ctrlPr>
                          <w:rPr>
                            <w:rFonts w:ascii="Cambria Math" w:hAnsi="Cambria Math"/>
                          </w:rPr>
                        </m:ctrlPr>
                      </m:sSupPr>
                      <m:e>
                        <m:r>
                          <w:rPr>
                            <w:rFonts w:ascii="Cambria Math" w:hAnsi="Cambria Math"/>
                          </w:rPr>
                          <m:t>W</m:t>
                        </m:r>
                      </m:e>
                      <m:sup>
                        <m:r>
                          <m:rPr>
                            <m:sty m:val="p"/>
                          </m:rPr>
                          <w:rPr>
                            <w:rFonts w:ascii="Cambria Math" w:hAnsi="Cambria Math"/>
                          </w:rPr>
                          <m:t>1.9</m:t>
                        </m:r>
                      </m:sup>
                    </m:sSup>
                  </m:num>
                  <m:den>
                    <m:r>
                      <w:rPr>
                        <w:rFonts w:ascii="Cambria Math" w:hAnsi="Cambria Math"/>
                      </w:rPr>
                      <m:t>H</m:t>
                    </m:r>
                  </m:den>
                </m:f>
                <m:r>
                  <m:rPr>
                    <m:sty m:val="p"/>
                  </m:rPr>
                  <w:rPr>
                    <w:rFonts w:ascii="Cambria Math" w:hAnsi="Cambria Math"/>
                  </w:rPr>
                  <m:t> </m:t>
                </m:r>
                <m:r>
                  <w:rPr>
                    <w:rFonts w:ascii="Cambria Math" w:hAnsi="Cambria Math"/>
                  </w:rPr>
                  <m:t>W</m:t>
                </m:r>
                <m:r>
                  <m:rPr>
                    <m:sty m:val="p"/>
                  </m:rPr>
                  <w:rPr>
                    <w:rFonts w:ascii="Cambria Math" w:hAnsi="Cambria Math"/>
                  </w:rPr>
                  <m:t>&gt;4.1</m:t>
                </m:r>
                <m:r>
                  <w:rPr>
                    <w:rFonts w:ascii="Cambria Math" w:hAnsi="Cambria Math"/>
                  </w:rPr>
                  <m:t>m</m:t>
                </m:r>
                <m:r>
                  <m:rPr>
                    <m:sty m:val="p"/>
                  </m:rPr>
                  <w:rPr>
                    <w:rFonts w:ascii="Cambria Math" w:hAnsi="Cambria Math"/>
                  </w:rPr>
                  <m:t>/</m:t>
                </m:r>
                <m:r>
                  <w:rPr>
                    <w:rFonts w:ascii="Cambria Math" w:hAnsi="Cambria Math"/>
                  </w:rPr>
                  <m:t>s</m:t>
                </m:r>
              </m:oMath>
            </m:oMathPara>
          </w:p>
        </w:tc>
        <w:tc>
          <w:tcPr>
            <w:tcW w:w="3150" w:type="dxa"/>
            <w:vAlign w:val="center"/>
          </w:tcPr>
          <w:p w14:paraId="7C8C7627" w14:textId="77777777" w:rsidR="0041037A" w:rsidRPr="00376E20" w:rsidRDefault="0041037A" w:rsidP="0076230E">
            <w:pPr>
              <w:pStyle w:val="TableText0"/>
              <w:suppressAutoHyphens/>
            </w:pPr>
          </w:p>
        </w:tc>
        <w:tc>
          <w:tcPr>
            <w:tcW w:w="1890" w:type="dxa"/>
            <w:vAlign w:val="center"/>
          </w:tcPr>
          <w:p w14:paraId="339DA06B" w14:textId="77777777" w:rsidR="0041037A" w:rsidRPr="00376E20" w:rsidRDefault="0041037A" w:rsidP="0076230E">
            <w:pPr>
              <w:pStyle w:val="TableText0"/>
              <w:suppressAutoHyphens/>
            </w:pPr>
            <w:proofErr w:type="spellStart"/>
            <w:r w:rsidRPr="00376E20">
              <w:t>Liss</w:t>
            </w:r>
            <w:proofErr w:type="spellEnd"/>
            <w:r w:rsidRPr="00376E20">
              <w:t xml:space="preserve"> (1973)</w:t>
            </w:r>
          </w:p>
        </w:tc>
      </w:tr>
      <w:tr w:rsidR="0041037A" w:rsidRPr="00376E20" w14:paraId="01866C4C" w14:textId="77777777" w:rsidTr="00AA31A6">
        <w:trPr>
          <w:jc w:val="center"/>
        </w:trPr>
        <w:tc>
          <w:tcPr>
            <w:tcW w:w="450" w:type="dxa"/>
            <w:vAlign w:val="center"/>
          </w:tcPr>
          <w:p w14:paraId="019C6E3F" w14:textId="77777777" w:rsidR="0041037A" w:rsidRPr="0076230E" w:rsidRDefault="0041037A" w:rsidP="0076230E">
            <w:pPr>
              <w:pStyle w:val="TableText0"/>
              <w:suppressAutoHyphens/>
              <w:rPr>
                <w:b/>
                <w:bCs/>
              </w:rPr>
            </w:pPr>
            <w:r w:rsidRPr="0076230E">
              <w:rPr>
                <w:b/>
                <w:bCs/>
              </w:rPr>
              <w:t>10</w:t>
            </w:r>
          </w:p>
        </w:tc>
        <w:tc>
          <w:tcPr>
            <w:tcW w:w="3060" w:type="dxa"/>
          </w:tcPr>
          <w:p w14:paraId="693E0BD3" w14:textId="3A99E259" w:rsidR="0041037A" w:rsidRPr="00376E20" w:rsidRDefault="00000000" w:rsidP="0076230E">
            <w:pPr>
              <w:pStyle w:val="TableText0"/>
              <w:suppressAutoHyphens/>
            </w:pPr>
            <m:oMathPara>
              <m:oMath>
                <m:sSub>
                  <m:sSubPr>
                    <m:ctrlPr>
                      <w:rPr>
                        <w:rFonts w:ascii="Cambria Math" w:hAnsi="Cambria Math"/>
                      </w:rPr>
                    </m:ctrlPr>
                  </m:sSubPr>
                  <m:e>
                    <m:r>
                      <w:rPr>
                        <w:rFonts w:ascii="Cambria Math" w:hAnsi="Cambria Math"/>
                      </w:rPr>
                      <m:t>K</m:t>
                    </m:r>
                  </m:e>
                  <m:sub>
                    <m:r>
                      <w:rPr>
                        <w:rFonts w:ascii="Cambria Math" w:hAnsi="Cambria Math"/>
                      </w:rPr>
                      <m:t>a</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L</m:t>
                        </m:r>
                      </m:sub>
                    </m:sSub>
                  </m:num>
                  <m:den>
                    <m:r>
                      <w:rPr>
                        <w:rFonts w:ascii="Cambria Math" w:hAnsi="Cambria Math"/>
                      </w:rPr>
                      <m:t>H</m:t>
                    </m:r>
                  </m:den>
                </m:f>
                <m:r>
                  <m:rPr>
                    <m:sty m:val="p"/>
                  </m:rPr>
                  <w:rPr>
                    <w:rFonts w:ascii="Cambria Math" w:hAnsi="Cambria Math"/>
                  </w:rPr>
                  <m:t>=</m:t>
                </m:r>
                <m:f>
                  <m:fPr>
                    <m:ctrlPr>
                      <w:rPr>
                        <w:rFonts w:ascii="Cambria Math" w:hAnsi="Cambria Math"/>
                      </w:rPr>
                    </m:ctrlPr>
                  </m:fPr>
                  <m:num>
                    <m:r>
                      <m:rPr>
                        <m:sty m:val="p"/>
                      </m:rPr>
                      <w:rPr>
                        <w:rFonts w:ascii="Cambria Math" w:hAnsi="Cambria Math"/>
                      </w:rPr>
                      <m:t>0.0276</m:t>
                    </m:r>
                    <m:sSup>
                      <m:sSupPr>
                        <m:ctrlPr>
                          <w:rPr>
                            <w:rFonts w:ascii="Cambria Math" w:hAnsi="Cambria Math"/>
                          </w:rPr>
                        </m:ctrlPr>
                      </m:sSupPr>
                      <m:e>
                        <m:r>
                          <w:rPr>
                            <w:rFonts w:ascii="Cambria Math" w:hAnsi="Cambria Math"/>
                          </w:rPr>
                          <m:t>W</m:t>
                        </m:r>
                      </m:e>
                      <m:sup>
                        <m:r>
                          <m:rPr>
                            <m:sty m:val="p"/>
                          </m:rPr>
                          <w:rPr>
                            <w:rFonts w:ascii="Cambria Math" w:hAnsi="Cambria Math"/>
                          </w:rPr>
                          <m:t>2</m:t>
                        </m:r>
                      </m:sup>
                    </m:sSup>
                  </m:num>
                  <m:den>
                    <m:r>
                      <w:rPr>
                        <w:rFonts w:ascii="Cambria Math" w:hAnsi="Cambria Math"/>
                      </w:rPr>
                      <m:t>H</m:t>
                    </m:r>
                  </m:den>
                </m:f>
              </m:oMath>
            </m:oMathPara>
          </w:p>
        </w:tc>
        <w:tc>
          <w:tcPr>
            <w:tcW w:w="3150" w:type="dxa"/>
            <w:vAlign w:val="center"/>
          </w:tcPr>
          <w:p w14:paraId="0C588C8D" w14:textId="77777777" w:rsidR="0041037A" w:rsidRPr="00376E20" w:rsidRDefault="0041037A" w:rsidP="0076230E">
            <w:pPr>
              <w:pStyle w:val="TableText0"/>
              <w:suppressAutoHyphens/>
            </w:pPr>
          </w:p>
        </w:tc>
        <w:tc>
          <w:tcPr>
            <w:tcW w:w="1890" w:type="dxa"/>
            <w:vAlign w:val="center"/>
          </w:tcPr>
          <w:p w14:paraId="30778D48" w14:textId="77777777" w:rsidR="00FA1F32" w:rsidRPr="00376E20" w:rsidRDefault="0041037A" w:rsidP="0076230E">
            <w:pPr>
              <w:pStyle w:val="TableText0"/>
              <w:suppressAutoHyphens/>
            </w:pPr>
            <w:r w:rsidRPr="00376E20">
              <w:t xml:space="preserve">Downing and </w:t>
            </w:r>
          </w:p>
          <w:p w14:paraId="3C14B592" w14:textId="1487954E" w:rsidR="0041037A" w:rsidRPr="00AA31A6" w:rsidRDefault="0041037A" w:rsidP="0076230E">
            <w:pPr>
              <w:pStyle w:val="TableText0"/>
              <w:suppressAutoHyphens/>
            </w:pPr>
            <w:r w:rsidRPr="00AA31A6">
              <w:t>Truesdale (1955)</w:t>
            </w:r>
          </w:p>
        </w:tc>
      </w:tr>
      <w:tr w:rsidR="0041037A" w:rsidRPr="00376E20" w14:paraId="29E60206" w14:textId="77777777" w:rsidTr="00AA31A6">
        <w:trPr>
          <w:jc w:val="center"/>
        </w:trPr>
        <w:tc>
          <w:tcPr>
            <w:tcW w:w="450" w:type="dxa"/>
            <w:vAlign w:val="center"/>
          </w:tcPr>
          <w:p w14:paraId="1CF55350" w14:textId="77777777" w:rsidR="0041037A" w:rsidRPr="0076230E" w:rsidRDefault="0041037A" w:rsidP="0076230E">
            <w:pPr>
              <w:pStyle w:val="TableText0"/>
              <w:suppressAutoHyphens/>
              <w:rPr>
                <w:b/>
                <w:bCs/>
              </w:rPr>
            </w:pPr>
            <w:r w:rsidRPr="0076230E">
              <w:rPr>
                <w:b/>
                <w:bCs/>
              </w:rPr>
              <w:t>11</w:t>
            </w:r>
          </w:p>
        </w:tc>
        <w:tc>
          <w:tcPr>
            <w:tcW w:w="3060" w:type="dxa"/>
          </w:tcPr>
          <w:p w14:paraId="0A89E448" w14:textId="38A1B5C1" w:rsidR="0041037A" w:rsidRPr="00376E20" w:rsidRDefault="00000000" w:rsidP="0076230E">
            <w:pPr>
              <w:pStyle w:val="TableText0"/>
              <w:suppressAutoHyphens/>
            </w:pPr>
            <m:oMathPara>
              <m:oMath>
                <m:sSub>
                  <m:sSubPr>
                    <m:ctrlPr>
                      <w:rPr>
                        <w:rFonts w:ascii="Cambria Math" w:hAnsi="Cambria Math"/>
                      </w:rPr>
                    </m:ctrlPr>
                  </m:sSubPr>
                  <m:e>
                    <m:r>
                      <w:rPr>
                        <w:rFonts w:ascii="Cambria Math" w:hAnsi="Cambria Math"/>
                      </w:rPr>
                      <m:t>K</m:t>
                    </m:r>
                  </m:e>
                  <m:sub>
                    <m:r>
                      <w:rPr>
                        <w:rFonts w:ascii="Cambria Math" w:hAnsi="Cambria Math"/>
                      </w:rPr>
                      <m:t>a</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L</m:t>
                        </m:r>
                      </m:sub>
                    </m:sSub>
                  </m:num>
                  <m:den>
                    <m:r>
                      <w:rPr>
                        <w:rFonts w:ascii="Cambria Math" w:hAnsi="Cambria Math"/>
                      </w:rPr>
                      <m:t>H</m:t>
                    </m:r>
                  </m:den>
                </m:f>
                <m:r>
                  <m:rPr>
                    <m:sty m:val="p"/>
                  </m:rPr>
                  <w:rPr>
                    <w:rFonts w:ascii="Cambria Math" w:hAnsi="Cambria Math"/>
                  </w:rPr>
                  <m:t>=</m:t>
                </m:r>
                <m:f>
                  <m:fPr>
                    <m:ctrlPr>
                      <w:rPr>
                        <w:rFonts w:ascii="Cambria Math" w:hAnsi="Cambria Math"/>
                      </w:rPr>
                    </m:ctrlPr>
                  </m:fPr>
                  <m:num>
                    <m:r>
                      <m:rPr>
                        <m:sty m:val="p"/>
                      </m:rPr>
                      <w:rPr>
                        <w:rFonts w:ascii="Cambria Math" w:hAnsi="Cambria Math"/>
                      </w:rPr>
                      <m:t>0.0432</m:t>
                    </m:r>
                    <m:sSup>
                      <m:sSupPr>
                        <m:ctrlPr>
                          <w:rPr>
                            <w:rFonts w:ascii="Cambria Math" w:hAnsi="Cambria Math"/>
                          </w:rPr>
                        </m:ctrlPr>
                      </m:sSupPr>
                      <m:e>
                        <m:r>
                          <w:rPr>
                            <w:rFonts w:ascii="Cambria Math" w:hAnsi="Cambria Math"/>
                          </w:rPr>
                          <m:t>W</m:t>
                        </m:r>
                      </m:e>
                      <m:sup>
                        <m:r>
                          <m:rPr>
                            <m:sty m:val="p"/>
                          </m:rPr>
                          <w:rPr>
                            <w:rFonts w:ascii="Cambria Math" w:hAnsi="Cambria Math"/>
                          </w:rPr>
                          <m:t>2</m:t>
                        </m:r>
                      </m:sup>
                    </m:sSup>
                  </m:num>
                  <m:den>
                    <m:r>
                      <w:rPr>
                        <w:rFonts w:ascii="Cambria Math" w:hAnsi="Cambria Math"/>
                      </w:rPr>
                      <m:t>H</m:t>
                    </m:r>
                  </m:den>
                </m:f>
              </m:oMath>
            </m:oMathPara>
          </w:p>
        </w:tc>
        <w:tc>
          <w:tcPr>
            <w:tcW w:w="3150" w:type="dxa"/>
            <w:vAlign w:val="center"/>
          </w:tcPr>
          <w:p w14:paraId="67075052" w14:textId="77777777" w:rsidR="0041037A" w:rsidRPr="00376E20" w:rsidRDefault="0041037A" w:rsidP="0076230E">
            <w:pPr>
              <w:pStyle w:val="TableText0"/>
              <w:suppressAutoHyphens/>
            </w:pPr>
          </w:p>
        </w:tc>
        <w:tc>
          <w:tcPr>
            <w:tcW w:w="1890" w:type="dxa"/>
            <w:vAlign w:val="center"/>
          </w:tcPr>
          <w:p w14:paraId="1EA137CA" w14:textId="77777777" w:rsidR="0041037A" w:rsidRPr="00376E20" w:rsidRDefault="0041037A" w:rsidP="0076230E">
            <w:pPr>
              <w:pStyle w:val="TableText0"/>
              <w:suppressAutoHyphens/>
            </w:pPr>
            <w:r w:rsidRPr="00376E20">
              <w:t>Kanwisher (1963)</w:t>
            </w:r>
          </w:p>
        </w:tc>
      </w:tr>
      <w:tr w:rsidR="0041037A" w:rsidRPr="00376E20" w14:paraId="71E880C6" w14:textId="77777777" w:rsidTr="00AA31A6">
        <w:trPr>
          <w:jc w:val="center"/>
        </w:trPr>
        <w:tc>
          <w:tcPr>
            <w:tcW w:w="450" w:type="dxa"/>
            <w:vAlign w:val="center"/>
          </w:tcPr>
          <w:p w14:paraId="77E85826" w14:textId="77777777" w:rsidR="0041037A" w:rsidRPr="0076230E" w:rsidRDefault="0041037A" w:rsidP="0076230E">
            <w:pPr>
              <w:pStyle w:val="TableText0"/>
              <w:suppressAutoHyphens/>
              <w:rPr>
                <w:b/>
                <w:bCs/>
              </w:rPr>
            </w:pPr>
            <w:r w:rsidRPr="0076230E">
              <w:rPr>
                <w:b/>
                <w:bCs/>
              </w:rPr>
              <w:t>12</w:t>
            </w:r>
          </w:p>
        </w:tc>
        <w:tc>
          <w:tcPr>
            <w:tcW w:w="3060" w:type="dxa"/>
          </w:tcPr>
          <w:p w14:paraId="278A9DF2" w14:textId="2A689C3C" w:rsidR="0041037A" w:rsidRPr="00376E20" w:rsidRDefault="00000000" w:rsidP="0076230E">
            <w:pPr>
              <w:pStyle w:val="TableText0"/>
              <w:suppressAutoHyphens/>
            </w:pPr>
            <m:oMathPara>
              <m:oMath>
                <m:sSub>
                  <m:sSubPr>
                    <m:ctrlPr>
                      <w:rPr>
                        <w:rFonts w:ascii="Cambria Math" w:hAnsi="Cambria Math"/>
                      </w:rPr>
                    </m:ctrlPr>
                  </m:sSubPr>
                  <m:e>
                    <m:r>
                      <w:rPr>
                        <w:rFonts w:ascii="Cambria Math" w:hAnsi="Cambria Math"/>
                      </w:rPr>
                      <m:t>K</m:t>
                    </m:r>
                  </m:e>
                  <m:sub>
                    <m:r>
                      <w:rPr>
                        <w:rFonts w:ascii="Cambria Math" w:hAnsi="Cambria Math"/>
                      </w:rPr>
                      <m:t>a</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L</m:t>
                        </m:r>
                      </m:sub>
                    </m:sSub>
                  </m:num>
                  <m:den>
                    <m:r>
                      <w:rPr>
                        <w:rFonts w:ascii="Cambria Math" w:hAnsi="Cambria Math"/>
                      </w:rPr>
                      <m:t>H</m:t>
                    </m:r>
                  </m:den>
                </m:f>
                <m:r>
                  <m:rPr>
                    <m:sty m:val="p"/>
                  </m:rPr>
                  <w:rPr>
                    <w:rFonts w:ascii="Cambria Math" w:hAnsi="Cambria Math"/>
                  </w:rPr>
                  <m:t>=</m:t>
                </m:r>
                <m:f>
                  <m:fPr>
                    <m:ctrlPr>
                      <w:rPr>
                        <w:rFonts w:ascii="Cambria Math" w:hAnsi="Cambria Math"/>
                      </w:rPr>
                    </m:ctrlPr>
                  </m:fPr>
                  <m:num>
                    <m:r>
                      <m:rPr>
                        <m:sty m:val="p"/>
                      </m:rPr>
                      <w:rPr>
                        <w:rFonts w:ascii="Cambria Math" w:hAnsi="Cambria Math"/>
                      </w:rPr>
                      <m:t>0.319</m:t>
                    </m:r>
                    <m:sSup>
                      <m:sSupPr>
                        <m:ctrlPr>
                          <w:rPr>
                            <w:rFonts w:ascii="Cambria Math" w:hAnsi="Cambria Math"/>
                          </w:rPr>
                        </m:ctrlPr>
                      </m:sSupPr>
                      <m:e>
                        <m:r>
                          <w:rPr>
                            <w:rFonts w:ascii="Cambria Math" w:hAnsi="Cambria Math"/>
                          </w:rPr>
                          <m:t>W</m:t>
                        </m:r>
                      </m:e>
                      <m:sup/>
                    </m:sSup>
                  </m:num>
                  <m:den>
                    <m:r>
                      <w:rPr>
                        <w:rFonts w:ascii="Cambria Math" w:hAnsi="Cambria Math"/>
                      </w:rPr>
                      <m:t>H</m:t>
                    </m:r>
                  </m:den>
                </m:f>
              </m:oMath>
            </m:oMathPara>
          </w:p>
        </w:tc>
        <w:tc>
          <w:tcPr>
            <w:tcW w:w="3150" w:type="dxa"/>
            <w:vAlign w:val="center"/>
          </w:tcPr>
          <w:p w14:paraId="0BDA1560" w14:textId="77777777" w:rsidR="0041037A" w:rsidRPr="00376E20" w:rsidRDefault="0041037A" w:rsidP="0076230E">
            <w:pPr>
              <w:pStyle w:val="TableText0"/>
              <w:suppressAutoHyphens/>
            </w:pPr>
          </w:p>
        </w:tc>
        <w:tc>
          <w:tcPr>
            <w:tcW w:w="1890" w:type="dxa"/>
            <w:vAlign w:val="center"/>
          </w:tcPr>
          <w:p w14:paraId="4872A9CA" w14:textId="77777777" w:rsidR="0041037A" w:rsidRPr="00376E20" w:rsidRDefault="0041037A" w:rsidP="0076230E">
            <w:pPr>
              <w:pStyle w:val="TableText0"/>
              <w:suppressAutoHyphens/>
            </w:pPr>
            <w:r w:rsidRPr="00376E20">
              <w:t>Yu et al (1977)</w:t>
            </w:r>
          </w:p>
        </w:tc>
      </w:tr>
      <w:tr w:rsidR="0041037A" w:rsidRPr="00376E20" w14:paraId="565C9DF8" w14:textId="77777777" w:rsidTr="00AA31A6">
        <w:trPr>
          <w:jc w:val="center"/>
        </w:trPr>
        <w:tc>
          <w:tcPr>
            <w:tcW w:w="450" w:type="dxa"/>
            <w:vAlign w:val="center"/>
          </w:tcPr>
          <w:p w14:paraId="7FA11653" w14:textId="77777777" w:rsidR="0041037A" w:rsidRPr="0076230E" w:rsidRDefault="0041037A" w:rsidP="0076230E">
            <w:pPr>
              <w:pStyle w:val="TableText0"/>
              <w:suppressAutoHyphens/>
              <w:rPr>
                <w:b/>
                <w:bCs/>
              </w:rPr>
            </w:pPr>
            <w:r w:rsidRPr="0076230E">
              <w:rPr>
                <w:b/>
                <w:bCs/>
              </w:rPr>
              <w:t>13</w:t>
            </w:r>
          </w:p>
        </w:tc>
        <w:tc>
          <w:tcPr>
            <w:tcW w:w="3060" w:type="dxa"/>
          </w:tcPr>
          <w:p w14:paraId="61E26BA8" w14:textId="30929F76" w:rsidR="0041037A" w:rsidRPr="00376E20" w:rsidRDefault="00000000" w:rsidP="0076230E">
            <w:pPr>
              <w:pStyle w:val="TableText0"/>
              <w:suppressAutoHyphens/>
            </w:pPr>
            <m:oMathPara>
              <m:oMath>
                <m:sSub>
                  <m:sSubPr>
                    <m:ctrlPr>
                      <w:rPr>
                        <w:rFonts w:ascii="Cambria Math" w:hAnsi="Cambria Math"/>
                      </w:rPr>
                    </m:ctrlPr>
                  </m:sSubPr>
                  <m:e>
                    <m:r>
                      <w:rPr>
                        <w:rFonts w:ascii="Cambria Math" w:hAnsi="Cambria Math"/>
                      </w:rPr>
                      <m:t>K</m:t>
                    </m:r>
                  </m:e>
                  <m:sub>
                    <m:r>
                      <w:rPr>
                        <w:rFonts w:ascii="Cambria Math" w:hAnsi="Cambria Math"/>
                      </w:rPr>
                      <m:t>a</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L</m:t>
                        </m:r>
                      </m:sub>
                    </m:sSub>
                  </m:num>
                  <m:den>
                    <m:r>
                      <w:rPr>
                        <w:rFonts w:ascii="Cambria Math" w:hAnsi="Cambria Math"/>
                      </w:rPr>
                      <m:t>H</m:t>
                    </m:r>
                  </m:den>
                </m:f>
                <m:r>
                  <m:rPr>
                    <m:sty m:val="p"/>
                  </m:rPr>
                  <w:rPr>
                    <w:rFonts w:ascii="Cambria Math" w:hAnsi="Cambria Math"/>
                  </w:rPr>
                  <m:t>=</m:t>
                </m:r>
                <m:f>
                  <m:fPr>
                    <m:ctrlPr>
                      <w:rPr>
                        <w:rFonts w:ascii="Cambria Math" w:hAnsi="Cambria Math"/>
                      </w:rPr>
                    </m:ctrlPr>
                  </m:fPr>
                  <m:num>
                    <m:r>
                      <m:rPr>
                        <m:sty m:val="p"/>
                      </m:rPr>
                      <w:rPr>
                        <w:rFonts w:ascii="Cambria Math" w:hAnsi="Cambria Math"/>
                      </w:rPr>
                      <m:t>0.398</m:t>
                    </m:r>
                  </m:num>
                  <m:den>
                    <m:r>
                      <w:rPr>
                        <w:rFonts w:ascii="Cambria Math" w:hAnsi="Cambria Math"/>
                      </w:rPr>
                      <m:t>H</m:t>
                    </m:r>
                  </m:den>
                </m:f>
                <m:r>
                  <m:rPr>
                    <m:sty m:val="p"/>
                  </m:rPr>
                  <w:rPr>
                    <w:rFonts w:ascii="Cambria Math" w:hAnsi="Cambria Math"/>
                  </w:rPr>
                  <m:t> </m:t>
                </m:r>
                <m:r>
                  <w:rPr>
                    <w:rFonts w:ascii="Cambria Math" w:hAnsi="Cambria Math"/>
                  </w:rPr>
                  <m:t>W</m:t>
                </m:r>
                <m:r>
                  <m:rPr>
                    <m:sty m:val="p"/>
                  </m:rPr>
                  <w:rPr>
                    <w:rFonts w:ascii="Cambria Math" w:hAnsi="Cambria Math"/>
                  </w:rPr>
                  <m:t>&lt;1.6</m:t>
                </m:r>
                <m:r>
                  <m:rPr>
                    <m:sty m:val="p"/>
                  </m:rPr>
                  <w:rPr>
                    <w:rFonts w:ascii="Cambria Math" w:hAnsi="Cambria Math"/>
                  </w:rPr>
                  <w:br/>
                </m:r>
              </m:oMath>
              <m:oMath>
                <m:sSub>
                  <m:sSubPr>
                    <m:ctrlPr>
                      <w:rPr>
                        <w:rFonts w:ascii="Cambria Math" w:hAnsi="Cambria Math"/>
                      </w:rPr>
                    </m:ctrlPr>
                  </m:sSubPr>
                  <m:e>
                    <m:r>
                      <w:rPr>
                        <w:rFonts w:ascii="Cambria Math" w:hAnsi="Cambria Math"/>
                      </w:rPr>
                      <m:t>K</m:t>
                    </m:r>
                  </m:e>
                  <m:sub>
                    <m:r>
                      <w:rPr>
                        <w:rFonts w:ascii="Cambria Math" w:hAnsi="Cambria Math"/>
                      </w:rPr>
                      <m:t>a</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L</m:t>
                        </m:r>
                      </m:sub>
                    </m:sSub>
                  </m:num>
                  <m:den>
                    <m:r>
                      <w:rPr>
                        <w:rFonts w:ascii="Cambria Math" w:hAnsi="Cambria Math"/>
                      </w:rPr>
                      <m:t>H</m:t>
                    </m:r>
                  </m:den>
                </m:f>
                <m:r>
                  <m:rPr>
                    <m:sty m:val="p"/>
                  </m:rPr>
                  <w:rPr>
                    <w:rFonts w:ascii="Cambria Math" w:hAnsi="Cambria Math"/>
                  </w:rPr>
                  <m:t>=</m:t>
                </m:r>
                <m:f>
                  <m:fPr>
                    <m:ctrlPr>
                      <w:rPr>
                        <w:rFonts w:ascii="Cambria Math" w:hAnsi="Cambria Math"/>
                      </w:rPr>
                    </m:ctrlPr>
                  </m:fPr>
                  <m:num>
                    <m:r>
                      <m:rPr>
                        <m:sty m:val="p"/>
                      </m:rPr>
                      <w:rPr>
                        <w:rFonts w:ascii="Cambria Math" w:hAnsi="Cambria Math"/>
                      </w:rPr>
                      <m:t>0.155</m:t>
                    </m:r>
                    <m:sSup>
                      <m:sSupPr>
                        <m:ctrlPr>
                          <w:rPr>
                            <w:rFonts w:ascii="Cambria Math" w:hAnsi="Cambria Math"/>
                          </w:rPr>
                        </m:ctrlPr>
                      </m:sSupPr>
                      <m:e>
                        <m:r>
                          <w:rPr>
                            <w:rFonts w:ascii="Cambria Math" w:hAnsi="Cambria Math"/>
                          </w:rPr>
                          <m:t>W</m:t>
                        </m:r>
                      </m:e>
                      <m:sup>
                        <m:r>
                          <m:rPr>
                            <m:sty m:val="p"/>
                          </m:rPr>
                          <w:rPr>
                            <w:rFonts w:ascii="Cambria Math" w:hAnsi="Cambria Math"/>
                          </w:rPr>
                          <m:t>2</m:t>
                        </m:r>
                      </m:sup>
                    </m:sSup>
                  </m:num>
                  <m:den>
                    <m:r>
                      <w:rPr>
                        <w:rFonts w:ascii="Cambria Math" w:hAnsi="Cambria Math"/>
                      </w:rPr>
                      <m:t>H</m:t>
                    </m:r>
                  </m:den>
                </m:f>
                <m:r>
                  <m:rPr>
                    <m:sty m:val="p"/>
                  </m:rPr>
                  <w:rPr>
                    <w:rFonts w:ascii="Cambria Math" w:hAnsi="Cambria Math"/>
                  </w:rPr>
                  <m:t> </m:t>
                </m:r>
                <m:r>
                  <w:rPr>
                    <w:rFonts w:ascii="Cambria Math" w:hAnsi="Cambria Math"/>
                  </w:rPr>
                  <m:t>W</m:t>
                </m:r>
                <m:r>
                  <m:rPr>
                    <m:sty m:val="p"/>
                  </m:rPr>
                  <w:rPr>
                    <w:rFonts w:ascii="Cambria Math" w:hAnsi="Cambria Math"/>
                  </w:rPr>
                  <m:t>≥1.6</m:t>
                </m:r>
              </m:oMath>
            </m:oMathPara>
          </w:p>
        </w:tc>
        <w:tc>
          <w:tcPr>
            <w:tcW w:w="3150" w:type="dxa"/>
            <w:vAlign w:val="center"/>
          </w:tcPr>
          <w:p w14:paraId="4648EF76" w14:textId="77777777" w:rsidR="0041037A" w:rsidRPr="0076230E" w:rsidRDefault="0041037A" w:rsidP="0076230E">
            <w:pPr>
              <w:pStyle w:val="TableText0"/>
              <w:suppressAutoHyphens/>
            </w:pPr>
            <w:r w:rsidRPr="0076230E">
              <w:t>W</w:t>
            </w:r>
            <w:r w:rsidRPr="00376E20">
              <w:t xml:space="preserve"> = wind speed, m s</w:t>
            </w:r>
            <w:r w:rsidRPr="0076230E">
              <w:t>-1</w:t>
            </w:r>
          </w:p>
        </w:tc>
        <w:tc>
          <w:tcPr>
            <w:tcW w:w="1890" w:type="dxa"/>
            <w:vAlign w:val="center"/>
          </w:tcPr>
          <w:p w14:paraId="77175D20" w14:textId="77777777" w:rsidR="0041037A" w:rsidRPr="00376E20" w:rsidRDefault="0041037A" w:rsidP="0076230E">
            <w:pPr>
              <w:pStyle w:val="TableText0"/>
              <w:suppressAutoHyphens/>
            </w:pPr>
            <w:proofErr w:type="spellStart"/>
            <w:r w:rsidRPr="00376E20">
              <w:t>Weiler</w:t>
            </w:r>
            <w:proofErr w:type="spellEnd"/>
            <w:r w:rsidRPr="00376E20">
              <w:t xml:space="preserve"> (1974)</w:t>
            </w:r>
          </w:p>
        </w:tc>
      </w:tr>
      <w:tr w:rsidR="0041037A" w:rsidRPr="00376E20" w14:paraId="21BF784F" w14:textId="77777777" w:rsidTr="0076230E">
        <w:trPr>
          <w:jc w:val="center"/>
        </w:trPr>
        <w:tc>
          <w:tcPr>
            <w:tcW w:w="450" w:type="dxa"/>
            <w:vAlign w:val="center"/>
          </w:tcPr>
          <w:p w14:paraId="3A250AFC" w14:textId="77777777" w:rsidR="0041037A" w:rsidRPr="0076230E" w:rsidRDefault="0041037A" w:rsidP="00AA31A6">
            <w:pPr>
              <w:pStyle w:val="TableText0"/>
              <w:rPr>
                <w:b/>
                <w:bCs/>
              </w:rPr>
            </w:pPr>
            <w:r w:rsidRPr="0076230E">
              <w:rPr>
                <w:b/>
                <w:bCs/>
              </w:rPr>
              <w:lastRenderedPageBreak/>
              <w:t>14</w:t>
            </w:r>
          </w:p>
        </w:tc>
        <w:tc>
          <w:tcPr>
            <w:tcW w:w="3060" w:type="dxa"/>
            <w:vAlign w:val="center"/>
          </w:tcPr>
          <w:p w14:paraId="3A2341DC" w14:textId="6146EB29" w:rsidR="0041037A" w:rsidRPr="00AA31A6" w:rsidRDefault="00000000" w:rsidP="0076230E">
            <w:pPr>
              <w:pStyle w:val="TableText0"/>
              <w:jc w:val="center"/>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a</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L</m:t>
                        </m:r>
                      </m:sub>
                    </m:sSub>
                  </m:num>
                  <m:den>
                    <m:r>
                      <w:rPr>
                        <w:rFonts w:ascii="Cambria Math" w:hAnsi="Cambria Math"/>
                      </w:rPr>
                      <m:t>H</m:t>
                    </m:r>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2</m:t>
                        </m:r>
                      </m:sub>
                    </m:sSub>
                    <m:sSup>
                      <m:sSupPr>
                        <m:ctrlPr>
                          <w:rPr>
                            <w:rFonts w:ascii="Cambria Math" w:hAnsi="Cambria Math"/>
                          </w:rPr>
                        </m:ctrlPr>
                      </m:sSupPr>
                      <m:e>
                        <m:r>
                          <w:rPr>
                            <w:rFonts w:ascii="Cambria Math" w:hAnsi="Cambria Math"/>
                          </w:rPr>
                          <m:t>W</m:t>
                        </m:r>
                      </m:e>
                      <m:sup>
                        <m:sSub>
                          <m:sSubPr>
                            <m:ctrlPr>
                              <w:rPr>
                                <w:rFonts w:ascii="Cambria Math" w:hAnsi="Cambria Math"/>
                              </w:rPr>
                            </m:ctrlPr>
                          </m:sSubPr>
                          <m:e>
                            <m:r>
                              <w:rPr>
                                <w:rFonts w:ascii="Cambria Math" w:hAnsi="Cambria Math"/>
                              </w:rPr>
                              <m:t>C</m:t>
                            </m:r>
                          </m:e>
                          <m:sub>
                            <m:r>
                              <m:rPr>
                                <m:sty m:val="p"/>
                              </m:rPr>
                              <w:rPr>
                                <w:rFonts w:ascii="Cambria Math" w:hAnsi="Cambria Math"/>
                              </w:rPr>
                              <m:t>3</m:t>
                            </m:r>
                          </m:sub>
                        </m:sSub>
                      </m:sup>
                    </m:sSup>
                  </m:num>
                  <m:den>
                    <m:r>
                      <w:rPr>
                        <w:rFonts w:ascii="Cambria Math" w:hAnsi="Cambria Math"/>
                      </w:rPr>
                      <m:t>H</m:t>
                    </m:r>
                  </m:den>
                </m:f>
              </m:oMath>
            </m:oMathPara>
          </w:p>
        </w:tc>
        <w:tc>
          <w:tcPr>
            <w:tcW w:w="3150" w:type="dxa"/>
            <w:vAlign w:val="center"/>
          </w:tcPr>
          <w:p w14:paraId="75A2665E" w14:textId="77777777" w:rsidR="0041037A" w:rsidRPr="00376E20" w:rsidRDefault="0041037A" w:rsidP="00AA31A6">
            <w:pPr>
              <w:pStyle w:val="TableText0"/>
            </w:pPr>
            <w:r w:rsidRPr="00376E20">
              <w:t>User defined relationship where:</w:t>
            </w:r>
          </w:p>
          <w:p w14:paraId="723E0EFE" w14:textId="77777777" w:rsidR="0041037A" w:rsidRPr="00376E20" w:rsidRDefault="0041037A" w:rsidP="00AA31A6">
            <w:pPr>
              <w:pStyle w:val="TableText0"/>
            </w:pPr>
            <w:r w:rsidRPr="0076230E">
              <w:t>W</w:t>
            </w:r>
            <w:r w:rsidRPr="00376E20">
              <w:t>, m s</w:t>
            </w:r>
            <w:r w:rsidRPr="0076230E">
              <w:t>-1</w:t>
            </w:r>
            <w:r w:rsidRPr="00376E20">
              <w:t xml:space="preserve"> at 10 m </w:t>
            </w:r>
          </w:p>
          <w:p w14:paraId="51D22760" w14:textId="77777777" w:rsidR="0041037A" w:rsidRPr="00376E20" w:rsidRDefault="0041037A" w:rsidP="00AA31A6">
            <w:pPr>
              <w:pStyle w:val="TableText0"/>
            </w:pPr>
            <w:r w:rsidRPr="00376E20">
              <w:t>K</w:t>
            </w:r>
            <w:r w:rsidRPr="0076230E">
              <w:t>a</w:t>
            </w:r>
            <w:r w:rsidRPr="00376E20">
              <w:t xml:space="preserve">, </w:t>
            </w:r>
            <w:proofErr w:type="gramStart"/>
            <w:r w:rsidRPr="00376E20">
              <w:t>day</w:t>
            </w:r>
            <w:r w:rsidRPr="0076230E">
              <w:t>-1</w:t>
            </w:r>
            <w:proofErr w:type="gramEnd"/>
          </w:p>
          <w:p w14:paraId="063D6685" w14:textId="77777777" w:rsidR="0041037A" w:rsidRPr="00376E20" w:rsidRDefault="0041037A" w:rsidP="00AA31A6">
            <w:pPr>
              <w:pStyle w:val="TableText0"/>
            </w:pPr>
            <w:r w:rsidRPr="0076230E">
              <w:t>C1</w:t>
            </w:r>
            <w:r w:rsidRPr="00376E20">
              <w:t xml:space="preserve">, </w:t>
            </w:r>
            <w:r w:rsidRPr="0076230E">
              <w:t>C2</w:t>
            </w:r>
            <w:r w:rsidRPr="00376E20">
              <w:t xml:space="preserve">, </w:t>
            </w:r>
            <w:r w:rsidRPr="0076230E">
              <w:t>C3</w:t>
            </w:r>
            <w:r w:rsidRPr="00376E20">
              <w:t xml:space="preserve"> are user defined</w:t>
            </w:r>
          </w:p>
        </w:tc>
        <w:tc>
          <w:tcPr>
            <w:tcW w:w="1890" w:type="dxa"/>
            <w:vAlign w:val="center"/>
          </w:tcPr>
          <w:p w14:paraId="7C92AB38" w14:textId="77777777" w:rsidR="0041037A" w:rsidRPr="00376E20" w:rsidRDefault="0041037A" w:rsidP="00AA31A6">
            <w:pPr>
              <w:pStyle w:val="TableText0"/>
            </w:pPr>
          </w:p>
        </w:tc>
      </w:tr>
    </w:tbl>
    <w:p w14:paraId="49773701" w14:textId="77777777" w:rsidR="0041037A" w:rsidRPr="00B7030B" w:rsidRDefault="0041037A" w:rsidP="007A3922">
      <w:pPr>
        <w:pStyle w:val="BodyText"/>
      </w:pPr>
    </w:p>
    <w:p w14:paraId="7D860610" w14:textId="6C22E4F1" w:rsidR="0041037A" w:rsidRPr="00BF31FC" w:rsidRDefault="003B7E39" w:rsidP="007A3922">
      <w:pPr>
        <w:pStyle w:val="BodyText"/>
      </w:pPr>
      <w:r w:rsidRPr="00BF31FC">
        <w:fldChar w:fldCharType="begin"/>
      </w:r>
      <w:r w:rsidRPr="00BF31FC">
        <w:instrText xml:space="preserve"> REF _Ref532635663 \h  \* MERGEFORMAT </w:instrText>
      </w:r>
      <w:r w:rsidRPr="00BF31FC">
        <w:fldChar w:fldCharType="separate"/>
      </w:r>
      <w:r w:rsidR="00A95042" w:rsidRPr="00A95042">
        <w:rPr>
          <w:rStyle w:val="Figurehyperlink"/>
        </w:rPr>
        <w:t>Figure 90</w:t>
      </w:r>
      <w:r w:rsidRPr="00BF31FC">
        <w:fldChar w:fldCharType="end"/>
      </w:r>
      <w:r w:rsidR="0041037A" w:rsidRPr="00BF31FC">
        <w:t xml:space="preserve"> shows how these formulations vary with wind speed. </w:t>
      </w:r>
    </w:p>
    <w:p w14:paraId="19A398D0" w14:textId="77777777" w:rsidR="0041037A" w:rsidRPr="00BF31FC" w:rsidRDefault="0041037A" w:rsidP="00C012E8">
      <w:pPr>
        <w:pStyle w:val="BodyText"/>
      </w:pPr>
      <w:r w:rsidRPr="00BF31FC">
        <w:t xml:space="preserve">The definition of wind speed was usually taken at an elevation of 10 </w:t>
      </w:r>
      <w:r w:rsidRPr="00C660AF">
        <w:t>m</w:t>
      </w:r>
      <w:r w:rsidRPr="00BF31FC">
        <w:t xml:space="preserve"> for these formulations. The wind speed at 10 </w:t>
      </w:r>
      <w:r w:rsidRPr="00C660AF">
        <w:t>m</w:t>
      </w:r>
      <w:r w:rsidRPr="00BF31FC">
        <w:t xml:space="preserve"> elevation in the middle of a lake or reservoir, </w:t>
      </w:r>
      <w:r w:rsidRPr="00BF31FC">
        <w:rPr>
          <w:i/>
          <w:iCs/>
        </w:rPr>
        <w:t>W</w:t>
      </w:r>
      <w:r w:rsidRPr="00C660AF">
        <w:rPr>
          <w:vertAlign w:val="subscript"/>
        </w:rPr>
        <w:t>10m</w:t>
      </w:r>
      <w:r w:rsidRPr="00BF31FC">
        <w:t xml:space="preserve">, can be computed from that measured at 10 </w:t>
      </w:r>
      <w:r w:rsidRPr="00C660AF">
        <w:t>m</w:t>
      </w:r>
      <w:r w:rsidRPr="00BF31FC">
        <w:t xml:space="preserve"> on land by using an approach from Fang and Stefan (1994).</w:t>
      </w:r>
    </w:p>
    <w:p w14:paraId="342A26ED" w14:textId="3925580D" w:rsidR="0041037A" w:rsidRPr="00B7030B" w:rsidRDefault="0041037A" w:rsidP="008F3173">
      <w:pPr>
        <w:pStyle w:val="equation"/>
        <w:rPr>
          <w:rFonts w:asciiTheme="minorHAnsi" w:hAnsiTheme="minorHAnsi"/>
        </w:rPr>
      </w:pPr>
      <w:r w:rsidRPr="00B7030B">
        <w:rPr>
          <w:rFonts w:asciiTheme="minorHAnsi" w:hAnsiTheme="minorHAnsi"/>
        </w:rPr>
        <w:tab/>
      </w:r>
      <m:oMath>
        <m:sSub>
          <m:sSubPr>
            <m:ctrlPr>
              <w:rPr>
                <w:rFonts w:ascii="Cambria Math" w:hAnsiTheme="minorHAnsi"/>
                <w:i/>
              </w:rPr>
            </m:ctrlPr>
          </m:sSubPr>
          <m:e>
            <m:r>
              <w:rPr>
                <w:rFonts w:ascii="Cambria Math" w:hAnsiTheme="minorHAnsi"/>
              </w:rPr>
              <m:t>W</m:t>
            </m:r>
          </m:e>
          <m:sub>
            <m:r>
              <w:rPr>
                <w:rFonts w:ascii="Cambria Math" w:hAnsiTheme="minorHAnsi"/>
              </w:rPr>
              <m:t>10m</m:t>
            </m:r>
          </m:sub>
        </m:sSub>
        <m:r>
          <w:rPr>
            <w:rFonts w:ascii="Cambria Math" w:hAnsiTheme="minorHAnsi"/>
          </w:rPr>
          <m:t>=</m:t>
        </m:r>
        <m:sSub>
          <m:sSubPr>
            <m:ctrlPr>
              <w:rPr>
                <w:rFonts w:ascii="Cambria Math" w:hAnsiTheme="minorHAnsi"/>
                <w:i/>
              </w:rPr>
            </m:ctrlPr>
          </m:sSubPr>
          <m:e>
            <m:r>
              <w:rPr>
                <w:rFonts w:ascii="Cambria Math" w:hAnsiTheme="minorHAnsi"/>
              </w:rPr>
              <m:t>W</m:t>
            </m:r>
          </m:e>
          <m:sub>
            <m:r>
              <w:rPr>
                <w:rFonts w:ascii="Cambria Math" w:hAnsiTheme="minorHAnsi"/>
              </w:rPr>
              <m:t>z</m:t>
            </m:r>
          </m:sub>
        </m:sSub>
        <m:r>
          <w:rPr>
            <w:rFonts w:ascii="Cambria Math" w:hAnsiTheme="minorHAnsi"/>
          </w:rPr>
          <m:t>f(fetc</m:t>
        </m:r>
        <m:r>
          <w:rPr>
            <w:rFonts w:ascii="Cambria Math" w:hAnsi="Cambria Math" w:cs="Cambria Math"/>
          </w:rPr>
          <m:t>h</m:t>
        </m:r>
        <m:r>
          <w:rPr>
            <w:rFonts w:ascii="Cambria Math" w:hAnsiTheme="minorHAnsi"/>
          </w:rPr>
          <m:t>)</m:t>
        </m:r>
      </m:oMath>
      <w:r w:rsidRPr="00B7030B">
        <w:rPr>
          <w:rFonts w:asciiTheme="minorHAnsi" w:hAnsiTheme="minorHAnsi"/>
        </w:rPr>
        <w:tab/>
      </w:r>
      <w:r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117</w:t>
      </w:r>
      <w:r w:rsidR="00A41B27">
        <w:rPr>
          <w:rFonts w:asciiTheme="minorHAnsi" w:hAnsiTheme="minorHAnsi"/>
          <w:b/>
          <w:bCs/>
        </w:rPr>
        <w:fldChar w:fldCharType="end"/>
      </w:r>
      <w:r w:rsidRPr="00B7030B">
        <w:rPr>
          <w:rFonts w:asciiTheme="minorHAnsi" w:hAnsiTheme="minorHAnsi"/>
          <w:b/>
          <w:bCs/>
        </w:rPr>
        <w:t>)</w:t>
      </w:r>
    </w:p>
    <w:p w14:paraId="502410E3" w14:textId="77777777" w:rsidR="0041037A" w:rsidRPr="00BF31FC" w:rsidRDefault="0041037A" w:rsidP="008565FA">
      <w:pPr>
        <w:pStyle w:val="where"/>
      </w:pPr>
      <w:r w:rsidRPr="00BF31FC">
        <w:t>where:</w:t>
      </w:r>
    </w:p>
    <w:p w14:paraId="12A8B68D" w14:textId="77777777" w:rsidR="0041037A" w:rsidRPr="00EB3A5F" w:rsidRDefault="0041037A" w:rsidP="00C660AF">
      <w:pPr>
        <w:pStyle w:val="variabledefinitionChar"/>
        <w:rPr>
          <w:iCs/>
        </w:rPr>
      </w:pPr>
      <w:r w:rsidRPr="00BF31FC">
        <w:tab/>
      </w:r>
      <w:proofErr w:type="spellStart"/>
      <w:r w:rsidRPr="00BF31FC">
        <w:rPr>
          <w:i/>
        </w:rPr>
        <w:t>W</w:t>
      </w:r>
      <w:r w:rsidRPr="00BF31FC">
        <w:rPr>
          <w:i/>
          <w:vertAlign w:val="subscript"/>
        </w:rPr>
        <w:t>z</w:t>
      </w:r>
      <w:proofErr w:type="spellEnd"/>
      <w:r w:rsidRPr="00BF31FC">
        <w:t xml:space="preserve"> </w:t>
      </w:r>
      <w:r w:rsidRPr="00BF31FC">
        <w:tab/>
        <w:t>=</w:t>
      </w:r>
      <w:r w:rsidRPr="00BF31FC">
        <w:tab/>
        <w:t xml:space="preserve">wind speed measured at 10 </w:t>
      </w:r>
      <w:r w:rsidRPr="00C660AF">
        <w:t>m</w:t>
      </w:r>
      <w:r w:rsidRPr="00BF31FC">
        <w:t xml:space="preserve"> height on land,</w:t>
      </w:r>
      <w:r w:rsidRPr="00EB3A5F">
        <w:rPr>
          <w:iCs/>
        </w:rPr>
        <w:t xml:space="preserve"> </w:t>
      </w:r>
      <w:r w:rsidRPr="00C660AF">
        <w:rPr>
          <w:iCs/>
        </w:rPr>
        <w:t>m/s</w:t>
      </w:r>
    </w:p>
    <w:p w14:paraId="6D6FE9C8" w14:textId="77777777" w:rsidR="0041037A" w:rsidRPr="00B7030B" w:rsidRDefault="0041037A" w:rsidP="00B6554A">
      <w:pPr>
        <w:pStyle w:val="BodyText2"/>
      </w:pPr>
    </w:p>
    <w:p w14:paraId="79687E16" w14:textId="5B9A5E7D" w:rsidR="0041037A" w:rsidRPr="00B7030B" w:rsidRDefault="00EB3A5F" w:rsidP="00C660AF">
      <w:pPr>
        <w:pStyle w:val="equation"/>
        <w:rPr>
          <w:rFonts w:asciiTheme="minorHAnsi" w:hAnsiTheme="minorHAnsi"/>
        </w:rPr>
      </w:pPr>
      <m:oMath>
        <m:r>
          <w:rPr>
            <w:rFonts w:ascii="Cambria Math" w:hAnsiTheme="minorHAnsi"/>
          </w:rPr>
          <m:t>f(fetc</m:t>
        </m:r>
        <m:r>
          <w:rPr>
            <w:rFonts w:ascii="Cambria Math" w:hAnsi="Cambria Math" w:cs="Cambria Math"/>
          </w:rPr>
          <m:t>h</m:t>
        </m:r>
        <m:r>
          <w:rPr>
            <w:rFonts w:ascii="Cambria Math" w:hAnsiTheme="minorHAnsi"/>
          </w:rPr>
          <m:t>)=</m:t>
        </m:r>
        <m:f>
          <m:fPr>
            <m:ctrlPr>
              <w:rPr>
                <w:rFonts w:ascii="Cambria Math" w:hAnsi="Cambria Math"/>
                <w:i/>
              </w:rPr>
            </m:ctrlPr>
          </m:fPr>
          <m:num>
            <m:r>
              <w:rPr>
                <w:rFonts w:ascii="Cambria Math" w:hAnsiTheme="minorHAnsi"/>
              </w:rPr>
              <m:t>ln</m:t>
            </m:r>
            <m:f>
              <m:fPr>
                <m:ctrlPr>
                  <w:rPr>
                    <w:rFonts w:ascii="Cambria Math" w:hAnsiTheme="minorHAnsi"/>
                    <w:i/>
                  </w:rPr>
                </m:ctrlPr>
              </m:fPr>
              <m:num>
                <m:r>
                  <w:rPr>
                    <w:rFonts w:ascii="Cambria Math" w:hAnsiTheme="minorHAnsi"/>
                  </w:rPr>
                  <m:t>10</m:t>
                </m:r>
              </m:num>
              <m:den>
                <m:sSub>
                  <m:sSubPr>
                    <m:ctrlPr>
                      <w:rPr>
                        <w:rFonts w:ascii="Cambria Math" w:hAnsiTheme="minorHAnsi"/>
                        <w:i/>
                      </w:rPr>
                    </m:ctrlPr>
                  </m:sSubPr>
                  <m:e>
                    <m:r>
                      <w:rPr>
                        <w:rFonts w:ascii="Cambria Math" w:hAnsiTheme="minorHAnsi"/>
                      </w:rPr>
                      <m:t>z</m:t>
                    </m:r>
                  </m:e>
                  <m:sub>
                    <m:r>
                      <w:rPr>
                        <w:rFonts w:ascii="Cambria Math" w:hAnsiTheme="minorHAnsi"/>
                      </w:rPr>
                      <m:t>o2</m:t>
                    </m:r>
                  </m:sub>
                </m:sSub>
                <m:ctrlPr>
                  <w:rPr>
                    <w:rFonts w:ascii="Cambria Math" w:hAnsi="Cambria Math"/>
                    <w:i/>
                  </w:rPr>
                </m:ctrlPr>
              </m:den>
            </m:f>
            <m:r>
              <w:rPr>
                <w:rFonts w:ascii="Cambria Math" w:hAnsiTheme="minorHAnsi"/>
              </w:rPr>
              <m:t>ln</m:t>
            </m:r>
            <m:f>
              <m:fPr>
                <m:ctrlPr>
                  <w:rPr>
                    <w:rFonts w:ascii="Cambria Math" w:hAnsiTheme="minorHAnsi"/>
                    <w:i/>
                  </w:rPr>
                </m:ctrlPr>
              </m:fPr>
              <m:num>
                <m:r>
                  <w:rPr>
                    <w:rFonts w:ascii="Cambria Math" w:hAnsiTheme="minorHAnsi"/>
                  </w:rPr>
                  <m:t>δ</m:t>
                </m:r>
              </m:num>
              <m:den>
                <m:sSub>
                  <m:sSubPr>
                    <m:ctrlPr>
                      <w:rPr>
                        <w:rFonts w:ascii="Cambria Math" w:hAnsiTheme="minorHAnsi"/>
                        <w:i/>
                      </w:rPr>
                    </m:ctrlPr>
                  </m:sSubPr>
                  <m:e>
                    <m:r>
                      <w:rPr>
                        <w:rFonts w:ascii="Cambria Math" w:hAnsiTheme="minorHAnsi"/>
                      </w:rPr>
                      <m:t>z</m:t>
                    </m:r>
                  </m:e>
                  <m:sub>
                    <m:r>
                      <w:rPr>
                        <w:rFonts w:ascii="Cambria Math" w:hAnsiTheme="minorHAnsi"/>
                      </w:rPr>
                      <m:t>o1</m:t>
                    </m:r>
                  </m:sub>
                </m:sSub>
                <m:ctrlPr>
                  <w:rPr>
                    <w:rFonts w:ascii="Cambria Math" w:hAnsi="Cambria Math"/>
                    <w:i/>
                  </w:rPr>
                </m:ctrlPr>
              </m:den>
            </m:f>
          </m:num>
          <m:den>
            <m:r>
              <w:rPr>
                <w:rFonts w:ascii="Cambria Math" w:hAnsiTheme="minorHAnsi"/>
              </w:rPr>
              <m:t>ln</m:t>
            </m:r>
            <m:f>
              <m:fPr>
                <m:ctrlPr>
                  <w:rPr>
                    <w:rFonts w:ascii="Cambria Math" w:hAnsiTheme="minorHAnsi"/>
                    <w:i/>
                  </w:rPr>
                </m:ctrlPr>
              </m:fPr>
              <m:num>
                <m:r>
                  <w:rPr>
                    <w:rFonts w:ascii="Cambria Math" w:hAnsiTheme="minorHAnsi"/>
                  </w:rPr>
                  <m:t>10</m:t>
                </m:r>
              </m:num>
              <m:den>
                <m:sSub>
                  <m:sSubPr>
                    <m:ctrlPr>
                      <w:rPr>
                        <w:rFonts w:ascii="Cambria Math" w:hAnsiTheme="minorHAnsi"/>
                        <w:i/>
                      </w:rPr>
                    </m:ctrlPr>
                  </m:sSubPr>
                  <m:e>
                    <m:r>
                      <w:rPr>
                        <w:rFonts w:ascii="Cambria Math" w:hAnsiTheme="minorHAnsi"/>
                      </w:rPr>
                      <m:t>z</m:t>
                    </m:r>
                  </m:e>
                  <m:sub>
                    <m:r>
                      <w:rPr>
                        <w:rFonts w:ascii="Cambria Math" w:hAnsiTheme="minorHAnsi"/>
                      </w:rPr>
                      <m:t>o1</m:t>
                    </m:r>
                  </m:sub>
                </m:sSub>
                <m:ctrlPr>
                  <w:rPr>
                    <w:rFonts w:ascii="Cambria Math" w:hAnsi="Cambria Math"/>
                    <w:i/>
                  </w:rPr>
                </m:ctrlPr>
              </m:den>
            </m:f>
            <m:r>
              <w:rPr>
                <w:rFonts w:ascii="Cambria Math" w:hAnsiTheme="minorHAnsi"/>
              </w:rPr>
              <m:t>ln</m:t>
            </m:r>
            <m:f>
              <m:fPr>
                <m:ctrlPr>
                  <w:rPr>
                    <w:rFonts w:ascii="Cambria Math" w:hAnsiTheme="minorHAnsi"/>
                    <w:i/>
                  </w:rPr>
                </m:ctrlPr>
              </m:fPr>
              <m:num>
                <m:r>
                  <w:rPr>
                    <w:rFonts w:ascii="Cambria Math" w:hAnsiTheme="minorHAnsi"/>
                  </w:rPr>
                  <m:t>δ</m:t>
                </m:r>
              </m:num>
              <m:den>
                <m:sSub>
                  <m:sSubPr>
                    <m:ctrlPr>
                      <w:rPr>
                        <w:rFonts w:ascii="Cambria Math" w:hAnsiTheme="minorHAnsi"/>
                        <w:i/>
                      </w:rPr>
                    </m:ctrlPr>
                  </m:sSubPr>
                  <m:e>
                    <m:r>
                      <w:rPr>
                        <w:rFonts w:ascii="Cambria Math" w:hAnsiTheme="minorHAnsi"/>
                      </w:rPr>
                      <m:t>z</m:t>
                    </m:r>
                  </m:e>
                  <m:sub>
                    <m:r>
                      <w:rPr>
                        <w:rFonts w:ascii="Cambria Math" w:hAnsiTheme="minorHAnsi"/>
                      </w:rPr>
                      <m:t>o2</m:t>
                    </m:r>
                  </m:sub>
                </m:sSub>
                <m:ctrlPr>
                  <w:rPr>
                    <w:rFonts w:ascii="Cambria Math" w:hAnsi="Cambria Math"/>
                    <w:i/>
                  </w:rPr>
                </m:ctrlPr>
              </m:den>
            </m:f>
          </m:den>
        </m:f>
        <m:r>
          <w:rPr>
            <w:rFonts w:ascii="Cambria Math" w:hAnsi="Cambria Math" w:cs="Cambria Math"/>
          </w:rPr>
          <m:t>≅</m:t>
        </m:r>
        <m:f>
          <m:fPr>
            <m:ctrlPr>
              <w:rPr>
                <w:rFonts w:ascii="Cambria Math" w:hAnsiTheme="minorHAnsi"/>
                <w:i/>
              </w:rPr>
            </m:ctrlPr>
          </m:fPr>
          <m:num>
            <m:r>
              <w:rPr>
                <w:rFonts w:ascii="Cambria Math" w:hAnsiTheme="minorHAnsi"/>
              </w:rPr>
              <m:t>5ZB+4.6052</m:t>
            </m:r>
          </m:num>
          <m:den>
            <m:r>
              <w:rPr>
                <w:rFonts w:ascii="Cambria Math" w:hAnsiTheme="minorHAnsi"/>
              </w:rPr>
              <m:t>3ZB+9.2103</m:t>
            </m:r>
          </m:den>
        </m:f>
      </m:oMath>
      <w:r>
        <w:rPr>
          <w:rFonts w:asciiTheme="minorHAnsi" w:hAnsiTheme="minorHAnsi"/>
        </w:rPr>
        <w:tab/>
      </w:r>
      <w:r w:rsidR="0041037A" w:rsidRPr="00B7030B">
        <w:rPr>
          <w:rFonts w:asciiTheme="minorHAnsi" w:hAnsiTheme="minorHAnsi"/>
        </w:rPr>
        <w:tab/>
      </w:r>
      <w:r w:rsidR="0041037A"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118</w:t>
      </w:r>
      <w:r w:rsidR="00A41B27">
        <w:rPr>
          <w:rFonts w:asciiTheme="minorHAnsi" w:hAnsiTheme="minorHAnsi"/>
          <w:b/>
          <w:bCs/>
        </w:rPr>
        <w:fldChar w:fldCharType="end"/>
      </w:r>
      <w:r w:rsidR="0041037A" w:rsidRPr="00B7030B">
        <w:rPr>
          <w:rFonts w:asciiTheme="minorHAnsi" w:hAnsiTheme="minorHAnsi"/>
          <w:b/>
          <w:bCs/>
        </w:rPr>
        <w:t>)</w:t>
      </w:r>
    </w:p>
    <w:p w14:paraId="38BA0981" w14:textId="77777777" w:rsidR="0041037A" w:rsidRPr="00BF31FC" w:rsidRDefault="0041037A" w:rsidP="008565FA">
      <w:pPr>
        <w:pStyle w:val="where"/>
      </w:pPr>
      <w:r w:rsidRPr="00B7030B">
        <w:tab/>
      </w:r>
      <w:r w:rsidRPr="00BF31FC">
        <w:t>where:</w:t>
      </w:r>
    </w:p>
    <w:p w14:paraId="540B68E9" w14:textId="77777777" w:rsidR="0041037A" w:rsidRPr="00BF31FC" w:rsidRDefault="0041037A" w:rsidP="00C660AF">
      <w:pPr>
        <w:pStyle w:val="variabledefinitionChar"/>
      </w:pPr>
      <w:r w:rsidRPr="00BF31FC">
        <w:tab/>
      </w:r>
      <w:r w:rsidRPr="00BF31FC">
        <w:rPr>
          <w:i/>
          <w:iCs/>
        </w:rPr>
        <w:t>z</w:t>
      </w:r>
      <w:r w:rsidRPr="00BF31FC">
        <w:rPr>
          <w:i/>
          <w:iCs/>
          <w:vertAlign w:val="subscript"/>
        </w:rPr>
        <w:t>o1</w:t>
      </w:r>
      <w:r w:rsidRPr="00BF31FC">
        <w:tab/>
        <w:t>=</w:t>
      </w:r>
      <w:r w:rsidRPr="00BF31FC">
        <w:tab/>
        <w:t xml:space="preserve">roughness of land (assume 0.01 </w:t>
      </w:r>
      <w:r w:rsidRPr="00127D1D">
        <w:t>m</w:t>
      </w:r>
      <w:r w:rsidRPr="00BF31FC">
        <w:t>) (Kraus, 1972)</w:t>
      </w:r>
    </w:p>
    <w:p w14:paraId="54C4A4AF" w14:textId="77777777" w:rsidR="0041037A" w:rsidRPr="00BF31FC" w:rsidRDefault="0041037A" w:rsidP="00C660AF">
      <w:pPr>
        <w:pStyle w:val="variabledefinitionChar"/>
      </w:pPr>
      <w:r w:rsidRPr="00BF31FC">
        <w:tab/>
      </w:r>
      <w:r w:rsidRPr="00BF31FC">
        <w:rPr>
          <w:i/>
          <w:iCs/>
        </w:rPr>
        <w:t>z</w:t>
      </w:r>
      <w:r w:rsidRPr="00BF31FC">
        <w:rPr>
          <w:i/>
          <w:iCs/>
          <w:vertAlign w:val="subscript"/>
        </w:rPr>
        <w:t>o2</w:t>
      </w:r>
      <w:r w:rsidRPr="00BF31FC">
        <w:tab/>
        <w:t>=</w:t>
      </w:r>
      <w:r w:rsidRPr="00BF31FC">
        <w:tab/>
        <w:t xml:space="preserve">roughness of water surface (assume 0.0001 </w:t>
      </w:r>
      <w:r w:rsidRPr="0076230E">
        <w:t>m</w:t>
      </w:r>
      <w:r w:rsidRPr="00BF31FC">
        <w:t>) (Ford and Stefan, 1980)</w:t>
      </w:r>
    </w:p>
    <w:p w14:paraId="16EEB8F3" w14:textId="40409C6F" w:rsidR="0041037A" w:rsidRPr="00EB3A5F" w:rsidRDefault="0041037A" w:rsidP="00C660AF">
      <w:pPr>
        <w:pStyle w:val="variabledefinitionChar"/>
      </w:pPr>
      <w:r w:rsidRPr="00BF31FC">
        <w:tab/>
      </w:r>
      <w:r w:rsidRPr="00BF31FC">
        <w:rPr>
          <w:i/>
          <w:iCs/>
        </w:rPr>
        <w:sym w:font="Symbol" w:char="F064"/>
      </w:r>
      <w:r w:rsidRPr="00BF31FC">
        <w:tab/>
        <w:t>=</w:t>
      </w:r>
      <w:r w:rsidRPr="00BF31FC">
        <w:tab/>
        <w:t>thickness of wind boundary layer over smooth surface that is a function of the fetch length (E</w:t>
      </w:r>
      <w:r w:rsidR="0098288E">
        <w:t>l</w:t>
      </w:r>
      <w:r w:rsidRPr="00BF31FC">
        <w:t xml:space="preserve">liot, 1958), </w:t>
      </w:r>
      <w:r w:rsidRPr="00C660AF">
        <w:t>m</w:t>
      </w:r>
    </w:p>
    <w:p w14:paraId="5F3A00EA" w14:textId="77777777" w:rsidR="0041037A" w:rsidRPr="00B7030B" w:rsidRDefault="0041037A" w:rsidP="00C660AF">
      <w:pPr>
        <w:pStyle w:val="variabledefinitionChar"/>
      </w:pPr>
      <w:r w:rsidRPr="00B7030B">
        <w:tab/>
      </w:r>
      <w:r w:rsidRPr="00B7030B">
        <w:rPr>
          <w:iCs/>
        </w:rPr>
        <w:t>ZB</w:t>
      </w:r>
      <w:r w:rsidRPr="00B7030B">
        <w:tab/>
        <w:t>=</w:t>
      </w:r>
      <w:r w:rsidRPr="00B7030B">
        <w:tab/>
      </w:r>
      <m:oMath>
        <m:r>
          <m:rPr>
            <m:sty m:val="p"/>
          </m:rPr>
          <w:rPr>
            <w:rFonts w:ascii="Cambria Math" w:hAnsi="Cambria Math"/>
          </w:rPr>
          <m:t xml:space="preserve">0.8 </m:t>
        </m:r>
        <m:r>
          <w:rPr>
            <w:rFonts w:ascii="Cambria Math" w:hAnsi="Cambria Math"/>
          </w:rPr>
          <m:t>ln</m:t>
        </m:r>
        <m:f>
          <m:fPr>
            <m:ctrlPr>
              <w:rPr>
                <w:rFonts w:ascii="Cambria Math" w:hAnsi="Cambria Math"/>
              </w:rPr>
            </m:ctrlPr>
          </m:fPr>
          <m:num>
            <m:r>
              <w:rPr>
                <w:rFonts w:ascii="Cambria Math" w:hAnsi="Cambria Math"/>
              </w:rPr>
              <m:t>fetc</m:t>
            </m:r>
            <m:r>
              <w:rPr>
                <w:rFonts w:ascii="Cambria Math" w:hAnsi="Cambria Math" w:cs="Cambria Math"/>
              </w:rPr>
              <m:t>h</m:t>
            </m:r>
          </m:num>
          <m:den>
            <m:r>
              <m:rPr>
                <m:sty m:val="p"/>
              </m:rPr>
              <w:rPr>
                <w:rFonts w:ascii="Cambria Math" w:hAnsi="Cambria Math"/>
              </w:rPr>
              <m:t>2</m:t>
            </m:r>
          </m:den>
        </m:f>
        <m:r>
          <m:rPr>
            <m:sty m:val="p"/>
          </m:rPr>
          <w:rPr>
            <w:rFonts w:ascii="Cambria Math" w:hAnsi="Cambria Math"/>
          </w:rPr>
          <m:t>-1.0718</m:t>
        </m:r>
      </m:oMath>
    </w:p>
    <w:p w14:paraId="4F420B84" w14:textId="77777777" w:rsidR="0041037A" w:rsidRPr="00B7030B" w:rsidRDefault="0041037A" w:rsidP="00B6554A">
      <w:pPr>
        <w:pStyle w:val="BodyText2"/>
      </w:pPr>
    </w:p>
    <w:p w14:paraId="33C0A01E" w14:textId="77777777" w:rsidR="0041037A" w:rsidRPr="00EA5738" w:rsidRDefault="0041037A" w:rsidP="00C660AF">
      <w:pPr>
        <w:pStyle w:val="BodyText"/>
      </w:pPr>
      <w:r w:rsidRPr="00EA5738">
        <w:t xml:space="preserve">The function </w:t>
      </w:r>
      <w:r w:rsidRPr="00EA5738">
        <w:rPr>
          <w:i/>
          <w:iCs/>
        </w:rPr>
        <w:t>f(fetch)</w:t>
      </w:r>
      <w:r w:rsidRPr="00EA5738">
        <w:t xml:space="preserve"> varies from 1.056 for small lakes to 1.123 for large lakes. The fetch is the length in </w:t>
      </w:r>
      <w:r w:rsidRPr="0076230E">
        <w:t>m</w:t>
      </w:r>
      <w:r w:rsidRPr="00D21E88">
        <w:t xml:space="preserve"> </w:t>
      </w:r>
      <w:r w:rsidRPr="00EA5738">
        <w:t>of the wind over the water surface from one bank to the other.</w:t>
      </w:r>
    </w:p>
    <w:p w14:paraId="7FCB7E94" w14:textId="77777777" w:rsidR="0041037A" w:rsidRDefault="00EA5738" w:rsidP="00B6554A">
      <w:pPr>
        <w:pStyle w:val="graph0"/>
      </w:pPr>
      <w:r>
        <w:rPr>
          <w:noProof/>
        </w:rPr>
        <w:lastRenderedPageBreak/>
        <w:drawing>
          <wp:inline distT="0" distB="0" distL="0" distR="0" wp14:anchorId="0E3D43A5" wp14:editId="06A7ABE7">
            <wp:extent cx="5729605" cy="3895571"/>
            <wp:effectExtent l="12700" t="12700" r="10795" b="165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3"/>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5749606" cy="3909170"/>
                    </a:xfrm>
                    <a:prstGeom prst="rect">
                      <a:avLst/>
                    </a:prstGeom>
                    <a:noFill/>
                    <a:ln w="0">
                      <a:solidFill>
                        <a:schemeClr val="tx1"/>
                      </a:solidFill>
                    </a:ln>
                  </pic:spPr>
                </pic:pic>
              </a:graphicData>
            </a:graphic>
          </wp:inline>
        </w:drawing>
      </w:r>
    </w:p>
    <w:p w14:paraId="3CC3F23F" w14:textId="1BB3DCEB" w:rsidR="0041037A" w:rsidRPr="00BF31FC" w:rsidRDefault="0041037A" w:rsidP="00B6554A">
      <w:pPr>
        <w:pStyle w:val="Figurecaption"/>
      </w:pPr>
      <w:bookmarkStart w:id="673" w:name="_Ref532635663"/>
      <w:bookmarkStart w:id="674" w:name="_Toc48573802"/>
      <w:r w:rsidRPr="00BF31FC">
        <w:t xml:space="preserve">Figure </w:t>
      </w:r>
      <w:r w:rsidR="00000000">
        <w:fldChar w:fldCharType="begin"/>
      </w:r>
      <w:r w:rsidR="00000000">
        <w:instrText xml:space="preserve"> SEQ Figure \* ARABIC </w:instrText>
      </w:r>
      <w:r w:rsidR="00000000">
        <w:fldChar w:fldCharType="separate"/>
      </w:r>
      <w:r w:rsidR="00A95042">
        <w:rPr>
          <w:noProof/>
        </w:rPr>
        <w:t>90</w:t>
      </w:r>
      <w:r w:rsidR="00000000">
        <w:rPr>
          <w:noProof/>
        </w:rPr>
        <w:fldChar w:fldCharType="end"/>
      </w:r>
      <w:bookmarkEnd w:id="673"/>
      <w:r w:rsidRPr="00BF31FC">
        <w:t>.  Variation of wind speed and KL for lake/reservoir equations.</w:t>
      </w:r>
      <w:bookmarkEnd w:id="674"/>
    </w:p>
    <w:p w14:paraId="443125BD" w14:textId="74E664F7" w:rsidR="0041037A" w:rsidRPr="00BF31FC" w:rsidRDefault="0041037A" w:rsidP="00B6554A">
      <w:pPr>
        <w:pStyle w:val="BodyText"/>
      </w:pPr>
      <w:r w:rsidRPr="00BF31FC">
        <w:t xml:space="preserve">Equations for correcting the wind speed to 10 </w:t>
      </w:r>
      <w:r w:rsidRPr="00C660AF">
        <w:t>m</w:t>
      </w:r>
      <w:r w:rsidRPr="00BF31FC">
        <w:t xml:space="preserve"> and accounting for fetch dependence are included in the model.  This dependence on measuring height, fetch, and wind speed is shown in </w:t>
      </w:r>
      <w:r w:rsidR="003B7E39" w:rsidRPr="00BF31FC">
        <w:fldChar w:fldCharType="begin"/>
      </w:r>
      <w:r w:rsidR="003B7E39" w:rsidRPr="00BF31FC">
        <w:instrText xml:space="preserve"> REF _Ref532635708 \h  \* MERGEFORMAT </w:instrText>
      </w:r>
      <w:r w:rsidR="003B7E39" w:rsidRPr="00BF31FC">
        <w:fldChar w:fldCharType="separate"/>
      </w:r>
      <w:r w:rsidR="00A95042" w:rsidRPr="00A95042">
        <w:rPr>
          <w:rStyle w:val="Figurehyperlink"/>
        </w:rPr>
        <w:t>Figure 91</w:t>
      </w:r>
      <w:r w:rsidR="003B7E39" w:rsidRPr="00BF31FC">
        <w:fldChar w:fldCharType="end"/>
      </w:r>
      <w:r w:rsidRPr="00BF31FC">
        <w:t xml:space="preserve"> and </w:t>
      </w:r>
      <w:r w:rsidR="003B7E39" w:rsidRPr="00BF31FC">
        <w:fldChar w:fldCharType="begin"/>
      </w:r>
      <w:r w:rsidR="003B7E39" w:rsidRPr="00BF31FC">
        <w:instrText xml:space="preserve"> REF _Ref532635719 \h  \* MERGEFORMAT </w:instrText>
      </w:r>
      <w:r w:rsidR="003B7E39" w:rsidRPr="00BF31FC">
        <w:fldChar w:fldCharType="separate"/>
      </w:r>
      <w:r w:rsidR="00A95042" w:rsidRPr="00A95042">
        <w:rPr>
          <w:rStyle w:val="Figurehyperlink"/>
        </w:rPr>
        <w:t>Figure 92</w:t>
      </w:r>
      <w:r w:rsidR="003B7E39" w:rsidRPr="00BF31FC">
        <w:fldChar w:fldCharType="end"/>
      </w:r>
      <w:r w:rsidRPr="00BF31FC">
        <w:t>.</w:t>
      </w:r>
    </w:p>
    <w:p w14:paraId="2C81AF1C" w14:textId="77777777" w:rsidR="0041037A" w:rsidRPr="00B7030B" w:rsidRDefault="00AE1A19" w:rsidP="00B6554A">
      <w:pPr>
        <w:pStyle w:val="graph0"/>
      </w:pPr>
      <w:r w:rsidRPr="00B7030B">
        <w:rPr>
          <w:noProof/>
        </w:rPr>
        <w:drawing>
          <wp:inline distT="0" distB="0" distL="0" distR="0" wp14:anchorId="6AD5F5A7" wp14:editId="2D3E03E7">
            <wp:extent cx="4438650" cy="2758559"/>
            <wp:effectExtent l="0" t="0" r="0" b="3810"/>
            <wp:docPr id="790" name="Object 790"/>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422"/>
              </a:graphicData>
            </a:graphic>
          </wp:inline>
        </w:drawing>
      </w:r>
    </w:p>
    <w:p w14:paraId="25548286" w14:textId="77777777" w:rsidR="00AA31A6" w:rsidRDefault="0041037A" w:rsidP="005611B1">
      <w:pPr>
        <w:pStyle w:val="Caption"/>
      </w:pPr>
      <w:bookmarkStart w:id="675" w:name="_Ref532635708"/>
      <w:bookmarkStart w:id="676" w:name="_Toc48573803"/>
      <w:r w:rsidRPr="00BF31FC">
        <w:t xml:space="preserve">Figure </w:t>
      </w:r>
      <w:r w:rsidR="00000000">
        <w:fldChar w:fldCharType="begin"/>
      </w:r>
      <w:r w:rsidR="00000000">
        <w:instrText xml:space="preserve"> SEQ Figure \* ARABIC </w:instrText>
      </w:r>
      <w:r w:rsidR="00000000">
        <w:fldChar w:fldCharType="separate"/>
      </w:r>
      <w:r w:rsidR="00A95042">
        <w:rPr>
          <w:noProof/>
        </w:rPr>
        <w:t>91</w:t>
      </w:r>
      <w:r w:rsidR="00000000">
        <w:rPr>
          <w:noProof/>
        </w:rPr>
        <w:fldChar w:fldCharType="end"/>
      </w:r>
      <w:bookmarkEnd w:id="675"/>
      <w:r w:rsidRPr="00BF31FC">
        <w:t xml:space="preserve">. Wind speed of 5 </w:t>
      </w:r>
      <w:r w:rsidRPr="008565FA">
        <w:t>m s</w:t>
      </w:r>
      <w:r w:rsidRPr="00D21E88">
        <w:rPr>
          <w:vertAlign w:val="superscript"/>
        </w:rPr>
        <w:t>-</w:t>
      </w:r>
      <w:r w:rsidRPr="0076230E">
        <w:rPr>
          <w:vertAlign w:val="superscript"/>
        </w:rPr>
        <w:t>1</w:t>
      </w:r>
      <w:r w:rsidRPr="00BF31FC">
        <w:t xml:space="preserve"> and a fetch of 5 </w:t>
      </w:r>
      <w:r w:rsidRPr="008565FA">
        <w:t>km</w:t>
      </w:r>
      <w:r w:rsidRPr="00BF31FC">
        <w:t xml:space="preserve"> corrected to 10 </w:t>
      </w:r>
      <w:r w:rsidRPr="008565FA">
        <w:t>m</w:t>
      </w:r>
      <w:r w:rsidRPr="00BF31FC">
        <w:t xml:space="preserve"> as a function of </w:t>
      </w:r>
    </w:p>
    <w:p w14:paraId="06278AC9" w14:textId="56F2F4C3" w:rsidR="0041037A" w:rsidRPr="00BF31FC" w:rsidRDefault="0041037A" w:rsidP="00AA31A6">
      <w:pPr>
        <w:pStyle w:val="Caption"/>
      </w:pPr>
      <w:r w:rsidRPr="00BF31FC">
        <w:t>measuring height on land.</w:t>
      </w:r>
      <w:bookmarkEnd w:id="676"/>
    </w:p>
    <w:p w14:paraId="3603EAAE" w14:textId="77777777" w:rsidR="0041037A" w:rsidRPr="00B7030B" w:rsidRDefault="00AE1A19" w:rsidP="00CE0271">
      <w:pPr>
        <w:pStyle w:val="graph0"/>
      </w:pPr>
      <w:r w:rsidRPr="00B7030B">
        <w:rPr>
          <w:noProof/>
        </w:rPr>
        <w:lastRenderedPageBreak/>
        <w:drawing>
          <wp:inline distT="0" distB="0" distL="0" distR="0" wp14:anchorId="3F286EB0" wp14:editId="64B38B46">
            <wp:extent cx="4526280" cy="2730146"/>
            <wp:effectExtent l="0" t="0" r="7620" b="13335"/>
            <wp:docPr id="791" name="Object 791"/>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423"/>
              </a:graphicData>
            </a:graphic>
          </wp:inline>
        </w:drawing>
      </w:r>
    </w:p>
    <w:p w14:paraId="4F4EEEC0" w14:textId="277E2210" w:rsidR="0041037A" w:rsidRPr="00BF31FC" w:rsidRDefault="0041037A" w:rsidP="007552CD">
      <w:pPr>
        <w:pStyle w:val="Figurecaption"/>
      </w:pPr>
      <w:bookmarkStart w:id="677" w:name="_Ref532635719"/>
      <w:bookmarkStart w:id="678" w:name="_Toc48573804"/>
      <w:r w:rsidRPr="00BF31FC">
        <w:t xml:space="preserve">Figure </w:t>
      </w:r>
      <w:r w:rsidR="00000000">
        <w:fldChar w:fldCharType="begin"/>
      </w:r>
      <w:r w:rsidR="00000000">
        <w:instrText xml:space="preserve"> SEQ Figure \* ARABIC </w:instrText>
      </w:r>
      <w:r w:rsidR="00000000">
        <w:fldChar w:fldCharType="separate"/>
      </w:r>
      <w:r w:rsidR="00A95042">
        <w:rPr>
          <w:noProof/>
        </w:rPr>
        <w:t>92</w:t>
      </w:r>
      <w:r w:rsidR="00000000">
        <w:rPr>
          <w:noProof/>
        </w:rPr>
        <w:fldChar w:fldCharType="end"/>
      </w:r>
      <w:bookmarkEnd w:id="677"/>
      <w:r w:rsidRPr="00BF31FC">
        <w:t xml:space="preserve">. Wind speed of 5 </w:t>
      </w:r>
      <w:r w:rsidRPr="008565FA">
        <w:t>m s</w:t>
      </w:r>
      <w:r w:rsidRPr="008565FA">
        <w:rPr>
          <w:vertAlign w:val="superscript"/>
        </w:rPr>
        <w:t>-1</w:t>
      </w:r>
      <w:r w:rsidRPr="00BF31FC">
        <w:t xml:space="preserve"> corrected to 10 </w:t>
      </w:r>
      <w:r w:rsidRPr="008565FA">
        <w:t>m</w:t>
      </w:r>
      <w:r w:rsidRPr="00BF31FC">
        <w:t xml:space="preserve"> as a function of fetch.</w:t>
      </w:r>
      <w:bookmarkEnd w:id="678"/>
    </w:p>
    <w:p w14:paraId="222A17EA" w14:textId="77777777" w:rsidR="0041037A" w:rsidRPr="00B7030B" w:rsidRDefault="00AE1A19" w:rsidP="007552CD">
      <w:pPr>
        <w:pStyle w:val="graph0"/>
      </w:pPr>
      <w:r w:rsidRPr="00B7030B">
        <w:rPr>
          <w:noProof/>
        </w:rPr>
        <w:drawing>
          <wp:inline distT="0" distB="0" distL="0" distR="0" wp14:anchorId="4D16D3FD" wp14:editId="33CD43EC">
            <wp:extent cx="4606290" cy="2739166"/>
            <wp:effectExtent l="0" t="0" r="16510" b="17145"/>
            <wp:docPr id="792" name="Object 792"/>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424"/>
              </a:graphicData>
            </a:graphic>
          </wp:inline>
        </w:drawing>
      </w:r>
    </w:p>
    <w:p w14:paraId="43E42F85" w14:textId="541AF806" w:rsidR="0041037A" w:rsidRPr="00BF31FC" w:rsidRDefault="0041037A" w:rsidP="007552CD">
      <w:pPr>
        <w:pStyle w:val="Figurecaption"/>
      </w:pPr>
      <w:bookmarkStart w:id="679" w:name="_Toc48573805"/>
      <w:r w:rsidRPr="00BF31FC">
        <w:t xml:space="preserve">Figure </w:t>
      </w:r>
      <w:r w:rsidR="00000000">
        <w:fldChar w:fldCharType="begin"/>
      </w:r>
      <w:r w:rsidR="00000000">
        <w:instrText xml:space="preserve"> SEQ Figure \* ARABIC  </w:instrText>
      </w:r>
      <w:r w:rsidR="00000000">
        <w:fldChar w:fldCharType="separate"/>
      </w:r>
      <w:r w:rsidR="00A95042">
        <w:rPr>
          <w:noProof/>
        </w:rPr>
        <w:t>93</w:t>
      </w:r>
      <w:r w:rsidR="00000000">
        <w:rPr>
          <w:noProof/>
        </w:rPr>
        <w:fldChar w:fldCharType="end"/>
      </w:r>
      <w:r w:rsidRPr="00BF31FC">
        <w:t xml:space="preserve">.  Wind corrected to 10 </w:t>
      </w:r>
      <w:r w:rsidRPr="008565FA">
        <w:t>m</w:t>
      </w:r>
      <w:r w:rsidRPr="00BF31FC">
        <w:t xml:space="preserve"> based on wind measured on land.</w:t>
      </w:r>
      <w:bookmarkEnd w:id="679"/>
    </w:p>
    <w:p w14:paraId="23FFCE0C" w14:textId="77777777" w:rsidR="0041037A" w:rsidRPr="00B7030B" w:rsidRDefault="0041037A" w:rsidP="007552CD">
      <w:pPr>
        <w:pStyle w:val="Heading3"/>
      </w:pPr>
      <w:bookmarkStart w:id="680" w:name="_Toc466368844"/>
      <w:bookmarkStart w:id="681" w:name="_Toc2506317"/>
      <w:bookmarkStart w:id="682" w:name="_Toc48573659"/>
      <w:r w:rsidRPr="00B7030B">
        <w:t>Estuarine Equations</w:t>
      </w:r>
      <w:bookmarkEnd w:id="680"/>
      <w:bookmarkEnd w:id="681"/>
      <w:bookmarkEnd w:id="682"/>
    </w:p>
    <w:p w14:paraId="279055D6" w14:textId="66B642D7" w:rsidR="0041037A" w:rsidRPr="00BF31FC" w:rsidRDefault="0041037A" w:rsidP="007552CD">
      <w:pPr>
        <w:pStyle w:val="BodyText"/>
      </w:pPr>
      <w:r w:rsidRPr="00BF31FC">
        <w:t xml:space="preserve">For estuarine systems, Thomann and Mueller (1987) and Chapra (1997) suggest using any of the wind formulations in </w:t>
      </w:r>
      <w:r w:rsidR="003B7E39" w:rsidRPr="00BF31FC">
        <w:fldChar w:fldCharType="begin"/>
      </w:r>
      <w:r w:rsidR="003B7E39" w:rsidRPr="00BF31FC">
        <w:instrText xml:space="preserve"> REF _Ref523804530 \h  \* MERGEFORMAT </w:instrText>
      </w:r>
      <w:r w:rsidR="003B7E39" w:rsidRPr="00BF31FC">
        <w:fldChar w:fldCharType="separate"/>
      </w:r>
      <w:r w:rsidR="00A95042" w:rsidRPr="00A95042">
        <w:rPr>
          <w:rStyle w:val="Figurehyperlink"/>
          <w:szCs w:val="18"/>
        </w:rPr>
        <w:t>Table 16</w:t>
      </w:r>
      <w:r w:rsidR="003B7E39" w:rsidRPr="00BF31FC">
        <w:fldChar w:fldCharType="end"/>
      </w:r>
      <w:r w:rsidRPr="00BF31FC">
        <w:t xml:space="preserve"> or Equation 1 in </w:t>
      </w:r>
      <w:r w:rsidR="003B7E39" w:rsidRPr="00BF31FC">
        <w:fldChar w:fldCharType="begin"/>
      </w:r>
      <w:r w:rsidR="003B7E39" w:rsidRPr="00BF31FC">
        <w:instrText xml:space="preserve"> REF _Ref523804127 \h  \* MERGEFORMAT </w:instrText>
      </w:r>
      <w:r w:rsidR="003B7E39" w:rsidRPr="00BF31FC">
        <w:fldChar w:fldCharType="separate"/>
      </w:r>
      <w:r w:rsidR="00A95042" w:rsidRPr="00A95042">
        <w:rPr>
          <w:rStyle w:val="Figurehyperlink"/>
        </w:rPr>
        <w:t>Table 14</w:t>
      </w:r>
      <w:r w:rsidR="003B7E39" w:rsidRPr="00BF31FC">
        <w:fldChar w:fldCharType="end"/>
      </w:r>
      <w:r w:rsidRPr="00BF31FC">
        <w:t xml:space="preserve"> using the mean tidal velocity over a tidal cycle for the horizontal velocity. </w:t>
      </w:r>
      <w:r w:rsidR="0022381E" w:rsidRPr="0076230E">
        <w:rPr>
          <w:rStyle w:val="Figurehyperlink"/>
        </w:rPr>
        <w:fldChar w:fldCharType="begin"/>
      </w:r>
      <w:r w:rsidR="0022381E" w:rsidRPr="0076230E">
        <w:rPr>
          <w:rStyle w:val="Figurehyperlink"/>
        </w:rPr>
        <w:instrText xml:space="preserve"> REF _Ref523804530 </w:instrText>
      </w:r>
      <w:r w:rsidR="00B7030B" w:rsidRPr="0076230E">
        <w:rPr>
          <w:rStyle w:val="Figurehyperlink"/>
        </w:rPr>
        <w:instrText xml:space="preserve"> \* MERGEFORMAT </w:instrText>
      </w:r>
      <w:r w:rsidR="0022381E" w:rsidRPr="0076230E">
        <w:rPr>
          <w:rStyle w:val="Figurehyperlink"/>
        </w:rPr>
        <w:fldChar w:fldCharType="separate"/>
      </w:r>
      <w:r w:rsidR="00A95042" w:rsidRPr="0076230E">
        <w:rPr>
          <w:rStyle w:val="Figurehyperlink"/>
        </w:rPr>
        <w:t>Table 16</w:t>
      </w:r>
      <w:r w:rsidR="0022381E" w:rsidRPr="0076230E">
        <w:rPr>
          <w:rStyle w:val="Figurehyperlink"/>
        </w:rPr>
        <w:fldChar w:fldCharType="end"/>
      </w:r>
      <w:r w:rsidRPr="00BF31FC">
        <w:t xml:space="preserve"> shows an additional formulation from Thomann and Fitzpatrick (1982) for estuaries, as well as the approach of </w:t>
      </w:r>
      <w:proofErr w:type="spellStart"/>
      <w:r w:rsidRPr="00BF31FC">
        <w:t>Covar</w:t>
      </w:r>
      <w:proofErr w:type="spellEnd"/>
      <w:r w:rsidRPr="00BF31FC">
        <w:t xml:space="preserve"> (1976) for rivers.  Since many texts suggest using the mean tidal velocity, caution should be exercised in using these equations since they are based on the instantaneous velocity in the model.</w:t>
      </w:r>
    </w:p>
    <w:p w14:paraId="6739C469" w14:textId="31E1D6FD" w:rsidR="0041037A" w:rsidRPr="00B7030B" w:rsidRDefault="0041037A" w:rsidP="008565FA">
      <w:pPr>
        <w:pStyle w:val="Tablecaption"/>
      </w:pPr>
      <w:bookmarkStart w:id="683" w:name="_Ref523804530"/>
      <w:bookmarkStart w:id="684" w:name="_Toc464974228"/>
      <w:bookmarkStart w:id="685" w:name="_Toc2506414"/>
      <w:bookmarkStart w:id="686" w:name="_Toc14621658"/>
      <w:bookmarkStart w:id="687" w:name="_Toc48573853"/>
      <w:r w:rsidRPr="00B7030B">
        <w:lastRenderedPageBreak/>
        <w:t xml:space="preserve">Table </w:t>
      </w:r>
      <w:r w:rsidR="00000000">
        <w:fldChar w:fldCharType="begin"/>
      </w:r>
      <w:r w:rsidR="00000000">
        <w:instrText xml:space="preserve"> SEQ Table \* ARABIC </w:instrText>
      </w:r>
      <w:r w:rsidR="00000000">
        <w:fldChar w:fldCharType="separate"/>
      </w:r>
      <w:r w:rsidR="00A95042">
        <w:rPr>
          <w:noProof/>
        </w:rPr>
        <w:t>16</w:t>
      </w:r>
      <w:r w:rsidR="00000000">
        <w:rPr>
          <w:noProof/>
        </w:rPr>
        <w:fldChar w:fldCharType="end"/>
      </w:r>
      <w:bookmarkEnd w:id="683"/>
      <w:r w:rsidRPr="00B7030B">
        <w:t>.  Reaeration equations for estuarine waterbody at 20</w:t>
      </w:r>
      <w:r w:rsidRPr="00B7030B">
        <w:rPr>
          <w:vertAlign w:val="superscript"/>
        </w:rPr>
        <w:t>o</w:t>
      </w:r>
      <w:r w:rsidR="00D667B1">
        <w:rPr>
          <w:vertAlign w:val="superscript"/>
        </w:rPr>
        <w:t xml:space="preserve"> </w:t>
      </w:r>
      <w:r w:rsidRPr="00B7030B">
        <w:t>C.</w:t>
      </w:r>
      <w:bookmarkEnd w:id="684"/>
      <w:bookmarkEnd w:id="685"/>
      <w:bookmarkEnd w:id="686"/>
      <w:bookmarkEnd w:id="687"/>
    </w:p>
    <w:tbl>
      <w:tblPr>
        <w:tblW w:w="8640" w:type="dxa"/>
        <w:tblInd w:w="108" w:type="dxa"/>
        <w:tblBorders>
          <w:top w:val="double" w:sz="4" w:space="0" w:color="auto"/>
          <w:left w:val="double" w:sz="4" w:space="0" w:color="auto"/>
          <w:bottom w:val="double" w:sz="4" w:space="0" w:color="auto"/>
          <w:right w:val="double" w:sz="4" w:space="0" w:color="auto"/>
          <w:insideH w:val="single" w:sz="6" w:space="0" w:color="000000"/>
          <w:insideV w:val="single" w:sz="6" w:space="0" w:color="000000"/>
        </w:tblBorders>
        <w:tblLayout w:type="fixed"/>
        <w:tblLook w:val="00A0" w:firstRow="1" w:lastRow="0" w:firstColumn="1" w:lastColumn="0" w:noHBand="0" w:noVBand="0"/>
      </w:tblPr>
      <w:tblGrid>
        <w:gridCol w:w="270"/>
        <w:gridCol w:w="4590"/>
        <w:gridCol w:w="2250"/>
        <w:gridCol w:w="1530"/>
      </w:tblGrid>
      <w:tr w:rsidR="0041037A" w:rsidRPr="00574F6D" w14:paraId="6ED74A24" w14:textId="77777777">
        <w:trPr>
          <w:trHeight w:val="187"/>
          <w:tblHeader/>
        </w:trPr>
        <w:tc>
          <w:tcPr>
            <w:tcW w:w="270" w:type="dxa"/>
            <w:tcBorders>
              <w:top w:val="double" w:sz="4" w:space="0" w:color="auto"/>
              <w:bottom w:val="double" w:sz="4" w:space="0" w:color="auto"/>
            </w:tcBorders>
            <w:vAlign w:val="center"/>
          </w:tcPr>
          <w:p w14:paraId="2E30EFE6" w14:textId="77777777" w:rsidR="0041037A" w:rsidRPr="00D21E88" w:rsidRDefault="0041037A" w:rsidP="00127D1D">
            <w:pPr>
              <w:pStyle w:val="TableText0"/>
              <w:jc w:val="center"/>
              <w:rPr>
                <w:b/>
                <w:bCs/>
              </w:rPr>
            </w:pPr>
            <w:r w:rsidRPr="00D21E88">
              <w:rPr>
                <w:b/>
                <w:bCs/>
              </w:rPr>
              <w:t>#</w:t>
            </w:r>
          </w:p>
        </w:tc>
        <w:tc>
          <w:tcPr>
            <w:tcW w:w="4590" w:type="dxa"/>
            <w:tcBorders>
              <w:top w:val="double" w:sz="4" w:space="0" w:color="auto"/>
              <w:bottom w:val="double" w:sz="4" w:space="0" w:color="auto"/>
            </w:tcBorders>
            <w:vAlign w:val="center"/>
          </w:tcPr>
          <w:p w14:paraId="267018C8" w14:textId="77777777" w:rsidR="0041037A" w:rsidRPr="00127D1D" w:rsidRDefault="0041037A" w:rsidP="00127D1D">
            <w:pPr>
              <w:pStyle w:val="TableText0"/>
              <w:jc w:val="center"/>
              <w:rPr>
                <w:b/>
                <w:bCs/>
              </w:rPr>
            </w:pPr>
            <w:r w:rsidRPr="00127D1D">
              <w:rPr>
                <w:b/>
                <w:bCs/>
              </w:rPr>
              <w:t>Equation</w:t>
            </w:r>
          </w:p>
        </w:tc>
        <w:tc>
          <w:tcPr>
            <w:tcW w:w="2250" w:type="dxa"/>
            <w:tcBorders>
              <w:top w:val="double" w:sz="4" w:space="0" w:color="auto"/>
              <w:bottom w:val="double" w:sz="4" w:space="0" w:color="auto"/>
            </w:tcBorders>
            <w:vAlign w:val="center"/>
          </w:tcPr>
          <w:p w14:paraId="35737C69" w14:textId="77777777" w:rsidR="0041037A" w:rsidRPr="00127D1D" w:rsidRDefault="0041037A" w:rsidP="00127D1D">
            <w:pPr>
              <w:pStyle w:val="TableText0"/>
              <w:jc w:val="center"/>
              <w:rPr>
                <w:b/>
                <w:bCs/>
              </w:rPr>
            </w:pPr>
            <w:r w:rsidRPr="00127D1D">
              <w:rPr>
                <w:b/>
                <w:bCs/>
              </w:rPr>
              <w:t>Comments</w:t>
            </w:r>
          </w:p>
        </w:tc>
        <w:tc>
          <w:tcPr>
            <w:tcW w:w="1530" w:type="dxa"/>
            <w:tcBorders>
              <w:top w:val="double" w:sz="4" w:space="0" w:color="auto"/>
              <w:bottom w:val="double" w:sz="4" w:space="0" w:color="auto"/>
            </w:tcBorders>
            <w:vAlign w:val="center"/>
          </w:tcPr>
          <w:p w14:paraId="2A789420" w14:textId="77777777" w:rsidR="0041037A" w:rsidRPr="00127D1D" w:rsidRDefault="0041037A" w:rsidP="00127D1D">
            <w:pPr>
              <w:pStyle w:val="TableText0"/>
              <w:jc w:val="center"/>
              <w:rPr>
                <w:b/>
                <w:bCs/>
              </w:rPr>
            </w:pPr>
            <w:r w:rsidRPr="00127D1D">
              <w:rPr>
                <w:b/>
                <w:bCs/>
              </w:rPr>
              <w:t>Reference</w:t>
            </w:r>
          </w:p>
        </w:tc>
      </w:tr>
      <w:tr w:rsidR="0041037A" w:rsidRPr="00B7030B" w14:paraId="5B24BD47" w14:textId="77777777">
        <w:trPr>
          <w:trHeight w:val="772"/>
        </w:trPr>
        <w:tc>
          <w:tcPr>
            <w:tcW w:w="270" w:type="dxa"/>
            <w:tcBorders>
              <w:top w:val="double" w:sz="4" w:space="0" w:color="auto"/>
            </w:tcBorders>
            <w:vAlign w:val="center"/>
          </w:tcPr>
          <w:p w14:paraId="544441F6" w14:textId="77777777" w:rsidR="0041037A" w:rsidRPr="0076230E" w:rsidRDefault="0041037A" w:rsidP="00127D1D">
            <w:pPr>
              <w:pStyle w:val="TableText0"/>
              <w:rPr>
                <w:b/>
                <w:bCs/>
              </w:rPr>
            </w:pPr>
            <w:r w:rsidRPr="0076230E">
              <w:rPr>
                <w:b/>
                <w:bCs/>
              </w:rPr>
              <w:t>0</w:t>
            </w:r>
          </w:p>
        </w:tc>
        <w:tc>
          <w:tcPr>
            <w:tcW w:w="4590" w:type="dxa"/>
            <w:tcBorders>
              <w:top w:val="double" w:sz="4" w:space="0" w:color="auto"/>
            </w:tcBorders>
            <w:vAlign w:val="center"/>
          </w:tcPr>
          <w:p w14:paraId="59A35002" w14:textId="3B910D27" w:rsidR="0041037A" w:rsidRPr="008565FA" w:rsidRDefault="0041037A" w:rsidP="0076230E">
            <w:pPr>
              <w:pStyle w:val="TableText0"/>
              <w:jc w:val="center"/>
              <w:rPr>
                <w:rFonts w:cs="Arial"/>
              </w:rPr>
            </w:pPr>
            <w:r w:rsidRPr="00127D1D">
              <w:rPr>
                <w:rFonts w:cs="Arial"/>
                <w:b/>
                <w:bCs/>
              </w:rPr>
              <w:t>Eq</w:t>
            </w:r>
            <w:r w:rsidR="00D667B1" w:rsidRPr="00127D1D">
              <w:rPr>
                <w:rFonts w:cs="Arial"/>
                <w:b/>
                <w:bCs/>
              </w:rPr>
              <w:t>uation</w:t>
            </w:r>
            <w:r w:rsidRPr="00127D1D">
              <w:rPr>
                <w:rFonts w:cs="Arial"/>
                <w:b/>
                <w:bCs/>
              </w:rPr>
              <w:t xml:space="preserve"> 1, 2 or 4</w:t>
            </w:r>
            <w:r w:rsidRPr="008565FA">
              <w:rPr>
                <w:rFonts w:cs="Arial"/>
              </w:rPr>
              <w:t xml:space="preserve"> from </w:t>
            </w:r>
            <w:r w:rsidR="003B7E39" w:rsidRPr="0076230E">
              <w:rPr>
                <w:rStyle w:val="Figurehyperlink"/>
              </w:rPr>
              <w:fldChar w:fldCharType="begin"/>
            </w:r>
            <w:r w:rsidR="003B7E39" w:rsidRPr="0076230E">
              <w:rPr>
                <w:rStyle w:val="Figurehyperlink"/>
              </w:rPr>
              <w:instrText xml:space="preserve"> REF _Ref523804127 \h  \* MERGEFORMAT </w:instrText>
            </w:r>
            <w:r w:rsidR="003B7E39" w:rsidRPr="0076230E">
              <w:rPr>
                <w:rStyle w:val="Figurehyperlink"/>
              </w:rPr>
            </w:r>
            <w:r w:rsidR="003B7E39" w:rsidRPr="0076230E">
              <w:rPr>
                <w:rStyle w:val="Figurehyperlink"/>
              </w:rPr>
              <w:fldChar w:fldCharType="separate"/>
            </w:r>
            <w:r w:rsidR="00A95042" w:rsidRPr="0076230E">
              <w:rPr>
                <w:rStyle w:val="Figurehyperlink"/>
              </w:rPr>
              <w:t>Table 14</w:t>
            </w:r>
            <w:r w:rsidR="003B7E39" w:rsidRPr="0076230E">
              <w:rPr>
                <w:rStyle w:val="Figurehyperlink"/>
              </w:rPr>
              <w:fldChar w:fldCharType="end"/>
            </w:r>
          </w:p>
        </w:tc>
        <w:tc>
          <w:tcPr>
            <w:tcW w:w="2250" w:type="dxa"/>
            <w:tcBorders>
              <w:top w:val="double" w:sz="4" w:space="0" w:color="auto"/>
            </w:tcBorders>
            <w:vAlign w:val="center"/>
          </w:tcPr>
          <w:p w14:paraId="69414E2A" w14:textId="77777777" w:rsidR="0041037A" w:rsidRPr="00B7030B" w:rsidRDefault="0041037A" w:rsidP="00127D1D">
            <w:pPr>
              <w:pStyle w:val="TableText0"/>
            </w:pPr>
            <w:r w:rsidRPr="00B7030B">
              <w:t>Ka is determined based on applicability criteria of each of these 3 formulations</w:t>
            </w:r>
          </w:p>
        </w:tc>
        <w:tc>
          <w:tcPr>
            <w:tcW w:w="1530" w:type="dxa"/>
            <w:tcBorders>
              <w:top w:val="double" w:sz="4" w:space="0" w:color="auto"/>
            </w:tcBorders>
            <w:vAlign w:val="center"/>
          </w:tcPr>
          <w:p w14:paraId="0960A19D" w14:textId="77777777" w:rsidR="0041037A" w:rsidRPr="00B7030B" w:rsidRDefault="0041037A" w:rsidP="00127D1D">
            <w:pPr>
              <w:pStyle w:val="TableText0"/>
            </w:pPr>
            <w:proofErr w:type="spellStart"/>
            <w:r w:rsidRPr="00B7030B">
              <w:t>Covar</w:t>
            </w:r>
            <w:proofErr w:type="spellEnd"/>
            <w:r w:rsidRPr="00B7030B">
              <w:t xml:space="preserve"> (1976)</w:t>
            </w:r>
          </w:p>
        </w:tc>
      </w:tr>
      <w:tr w:rsidR="0041037A" w:rsidRPr="00B7030B" w14:paraId="27D02FEF" w14:textId="77777777">
        <w:trPr>
          <w:trHeight w:val="1145"/>
        </w:trPr>
        <w:tc>
          <w:tcPr>
            <w:tcW w:w="270" w:type="dxa"/>
            <w:vAlign w:val="center"/>
          </w:tcPr>
          <w:p w14:paraId="2B7E444E" w14:textId="77777777" w:rsidR="0041037A" w:rsidRPr="0076230E" w:rsidRDefault="0041037A" w:rsidP="00127D1D">
            <w:pPr>
              <w:pStyle w:val="TableText0"/>
              <w:rPr>
                <w:b/>
                <w:bCs/>
              </w:rPr>
            </w:pPr>
            <w:r w:rsidRPr="0076230E">
              <w:rPr>
                <w:b/>
                <w:bCs/>
              </w:rPr>
              <w:t>1</w:t>
            </w:r>
          </w:p>
        </w:tc>
        <w:tc>
          <w:tcPr>
            <w:tcW w:w="4590" w:type="dxa"/>
            <w:vAlign w:val="center"/>
          </w:tcPr>
          <w:p w14:paraId="260F3350" w14:textId="39D7479B" w:rsidR="0041037A" w:rsidRPr="00B7030B" w:rsidRDefault="00000000" w:rsidP="00127D1D">
            <w:pPr>
              <w:pStyle w:val="TableText0"/>
            </w:pPr>
            <m:oMathPara>
              <m:oMath>
                <m:sSub>
                  <m:sSubPr>
                    <m:ctrlPr>
                      <w:rPr>
                        <w:rFonts w:ascii="Cambria Math" w:hAnsi="Cambria Math"/>
                      </w:rPr>
                    </m:ctrlPr>
                  </m:sSubPr>
                  <m:e>
                    <m:r>
                      <w:rPr>
                        <w:rFonts w:ascii="Cambria Math" w:hAnsi="Cambria Math"/>
                      </w:rPr>
                      <m:t>K</m:t>
                    </m:r>
                  </m:e>
                  <m:sub>
                    <m:r>
                      <w:rPr>
                        <w:rFonts w:ascii="Cambria Math" w:hAnsi="Cambria Math"/>
                      </w:rPr>
                      <m:t>a</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L</m:t>
                        </m:r>
                      </m:sub>
                    </m:sSub>
                  </m:num>
                  <m:den>
                    <m:r>
                      <w:rPr>
                        <w:rFonts w:ascii="Cambria Math" w:hAnsi="Cambria Math"/>
                      </w:rPr>
                      <m:t>H</m:t>
                    </m:r>
                  </m:den>
                </m:f>
                <m:r>
                  <m:rPr>
                    <m:sty m:val="p"/>
                  </m:rPr>
                  <w:rPr>
                    <w:rFonts w:ascii="Cambria Math" w:hAnsi="Cambria Math"/>
                  </w:rPr>
                  <m:t>=</m:t>
                </m:r>
                <m:f>
                  <m:fPr>
                    <m:ctrlPr>
                      <w:rPr>
                        <w:rFonts w:ascii="Cambria Math" w:hAnsi="Cambria Math"/>
                      </w:rPr>
                    </m:ctrlPr>
                  </m:fPr>
                  <m:num>
                    <m:r>
                      <m:rPr>
                        <m:sty m:val="p"/>
                      </m:rPr>
                      <w:rPr>
                        <w:rFonts w:ascii="Cambria Math" w:hAnsi="Cambria Math"/>
                      </w:rPr>
                      <m:t>0.728</m:t>
                    </m:r>
                    <m:sSup>
                      <m:sSupPr>
                        <m:ctrlPr>
                          <w:rPr>
                            <w:rFonts w:ascii="Cambria Math" w:hAnsi="Cambria Math"/>
                          </w:rPr>
                        </m:ctrlPr>
                      </m:sSupPr>
                      <m:e>
                        <m:r>
                          <w:rPr>
                            <w:rFonts w:ascii="Cambria Math" w:hAnsi="Cambria Math"/>
                          </w:rPr>
                          <m:t>W</m:t>
                        </m:r>
                      </m:e>
                      <m:sup>
                        <m:r>
                          <m:rPr>
                            <m:sty m:val="p"/>
                          </m:rPr>
                          <w:rPr>
                            <w:rFonts w:ascii="Cambria Math" w:hAnsi="Cambria Math"/>
                          </w:rPr>
                          <m:t>0.5</m:t>
                        </m:r>
                      </m:sup>
                    </m:sSup>
                    <m:r>
                      <m:rPr>
                        <m:sty m:val="p"/>
                      </m:rPr>
                      <w:rPr>
                        <w:rFonts w:ascii="Cambria Math" w:hAnsi="Cambria Math"/>
                      </w:rPr>
                      <m:t>-</m:t>
                    </m:r>
                    <m:r>
                      <m:rPr>
                        <m:sty m:val="p"/>
                      </m:rPr>
                      <w:rPr>
                        <w:rFonts w:ascii="Cambria Math" w:hAnsi="Cambria Math"/>
                      </w:rPr>
                      <m:t>0.317</m:t>
                    </m:r>
                    <m:r>
                      <w:rPr>
                        <w:rFonts w:ascii="Cambria Math" w:hAnsi="Cambria Math"/>
                      </w:rPr>
                      <m:t>W</m:t>
                    </m:r>
                    <m:r>
                      <m:rPr>
                        <m:sty m:val="p"/>
                      </m:rPr>
                      <w:rPr>
                        <w:rFonts w:ascii="Cambria Math" w:hAnsi="Cambria Math"/>
                      </w:rPr>
                      <m:t>+0.0372</m:t>
                    </m:r>
                    <m:sSup>
                      <m:sSupPr>
                        <m:ctrlPr>
                          <w:rPr>
                            <w:rFonts w:ascii="Cambria Math" w:hAnsi="Cambria Math"/>
                          </w:rPr>
                        </m:ctrlPr>
                      </m:sSupPr>
                      <m:e>
                        <m:r>
                          <w:rPr>
                            <w:rFonts w:ascii="Cambria Math" w:hAnsi="Cambria Math"/>
                          </w:rPr>
                          <m:t>W</m:t>
                        </m:r>
                      </m:e>
                      <m:sup>
                        <m:r>
                          <m:rPr>
                            <m:sty m:val="p"/>
                          </m:rPr>
                          <w:rPr>
                            <w:rFonts w:ascii="Cambria Math" w:hAnsi="Cambria Math"/>
                          </w:rPr>
                          <m:t>2</m:t>
                        </m:r>
                      </m:sup>
                    </m:sSup>
                  </m:num>
                  <m:den>
                    <m:r>
                      <w:rPr>
                        <w:rFonts w:ascii="Cambria Math" w:hAnsi="Cambria Math"/>
                      </w:rPr>
                      <m:t>H</m:t>
                    </m:r>
                  </m:den>
                </m:f>
                <m:r>
                  <m:rPr>
                    <m:sty m:val="p"/>
                  </m:rPr>
                  <w:rPr>
                    <w:rFonts w:ascii="Cambria Math" w:hAnsi="Cambria Math"/>
                  </w:rPr>
                  <m:t>+3.93</m:t>
                </m:r>
                <m:f>
                  <m:fPr>
                    <m:ctrlPr>
                      <w:rPr>
                        <w:rFonts w:ascii="Cambria Math" w:hAnsi="Cambria Math"/>
                      </w:rPr>
                    </m:ctrlPr>
                  </m:fPr>
                  <m:num>
                    <m:rad>
                      <m:radPr>
                        <m:degHide m:val="1"/>
                        <m:ctrlPr>
                          <w:rPr>
                            <w:rFonts w:ascii="Cambria Math" w:hAnsi="Cambria Math"/>
                          </w:rPr>
                        </m:ctrlPr>
                      </m:radPr>
                      <m:deg/>
                      <m:e>
                        <m:r>
                          <w:rPr>
                            <w:rFonts w:ascii="Cambria Math" w:hAnsi="Cambria Math"/>
                          </w:rPr>
                          <m:t>U</m:t>
                        </m:r>
                      </m:e>
                    </m:rad>
                  </m:num>
                  <m:den>
                    <m:sSup>
                      <m:sSupPr>
                        <m:ctrlPr>
                          <w:rPr>
                            <w:rFonts w:ascii="Cambria Math" w:hAnsi="Cambria Math"/>
                          </w:rPr>
                        </m:ctrlPr>
                      </m:sSupPr>
                      <m:e>
                        <m:r>
                          <w:rPr>
                            <w:rFonts w:ascii="Cambria Math" w:hAnsi="Cambria Math"/>
                          </w:rPr>
                          <m:t>H</m:t>
                        </m:r>
                      </m:e>
                      <m:sup>
                        <m:r>
                          <m:rPr>
                            <m:sty m:val="p"/>
                          </m:rPr>
                          <w:rPr>
                            <w:rFonts w:ascii="Cambria Math" w:hAnsi="Cambria Math"/>
                          </w:rPr>
                          <m:t>1.5</m:t>
                        </m:r>
                      </m:sup>
                    </m:sSup>
                  </m:den>
                </m:f>
                <m:r>
                  <m:rPr>
                    <m:sty m:val="p"/>
                  </m:rPr>
                  <w:rPr>
                    <w:rFonts w:ascii="Cambria Math" w:hAnsi="Cambria Math"/>
                  </w:rPr>
                  <w:br/>
                </m:r>
              </m:oMath>
            </m:oMathPara>
          </w:p>
        </w:tc>
        <w:tc>
          <w:tcPr>
            <w:tcW w:w="2250" w:type="dxa"/>
            <w:vAlign w:val="center"/>
          </w:tcPr>
          <w:p w14:paraId="303048C6" w14:textId="77777777" w:rsidR="0041037A" w:rsidRPr="00B7030B" w:rsidRDefault="0041037A" w:rsidP="00127D1D">
            <w:pPr>
              <w:pStyle w:val="TableText0"/>
            </w:pPr>
            <w:r w:rsidRPr="00B7030B">
              <w:t>U, m s</w:t>
            </w:r>
            <w:r w:rsidRPr="00B7030B">
              <w:rPr>
                <w:vertAlign w:val="superscript"/>
              </w:rPr>
              <w:t>-1</w:t>
            </w:r>
          </w:p>
          <w:p w14:paraId="47649D0F" w14:textId="52F9CC8E" w:rsidR="0041037A" w:rsidRPr="00B7030B" w:rsidRDefault="000C6D2F" w:rsidP="00127D1D">
            <w:pPr>
              <w:pStyle w:val="TableText0"/>
            </w:pPr>
            <w:r>
              <w:t>T</w:t>
            </w:r>
            <w:r w:rsidR="0041037A" w:rsidRPr="00B7030B">
              <w:t>his formula combines the effect of wind from Banks and Herrera (1977) and estuary tidal flow</w:t>
            </w:r>
            <w:r>
              <w:t>.</w:t>
            </w:r>
          </w:p>
        </w:tc>
        <w:tc>
          <w:tcPr>
            <w:tcW w:w="1530" w:type="dxa"/>
            <w:vAlign w:val="center"/>
          </w:tcPr>
          <w:p w14:paraId="79EA2D13" w14:textId="77777777" w:rsidR="0041037A" w:rsidRPr="00B7030B" w:rsidRDefault="0041037A" w:rsidP="00127D1D">
            <w:pPr>
              <w:pStyle w:val="TableText0"/>
            </w:pPr>
            <w:r w:rsidRPr="00B7030B">
              <w:t>Thomann and Fitzpatrick (1982)</w:t>
            </w:r>
          </w:p>
        </w:tc>
      </w:tr>
      <w:tr w:rsidR="0041037A" w:rsidRPr="00B7030B" w14:paraId="11ECF5FB" w14:textId="77777777">
        <w:trPr>
          <w:trHeight w:val="958"/>
        </w:trPr>
        <w:tc>
          <w:tcPr>
            <w:tcW w:w="270" w:type="dxa"/>
            <w:vAlign w:val="center"/>
          </w:tcPr>
          <w:p w14:paraId="78CBAB61" w14:textId="77777777" w:rsidR="0041037A" w:rsidRPr="0076230E" w:rsidRDefault="0041037A" w:rsidP="00127D1D">
            <w:pPr>
              <w:pStyle w:val="TableText0"/>
              <w:rPr>
                <w:b/>
                <w:bCs/>
              </w:rPr>
            </w:pPr>
            <w:r w:rsidRPr="0076230E">
              <w:rPr>
                <w:b/>
                <w:bCs/>
              </w:rPr>
              <w:t>2</w:t>
            </w:r>
          </w:p>
        </w:tc>
        <w:tc>
          <w:tcPr>
            <w:tcW w:w="4590" w:type="dxa"/>
            <w:vAlign w:val="center"/>
          </w:tcPr>
          <w:p w14:paraId="387A93FC" w14:textId="0E5E465B" w:rsidR="0041037A" w:rsidRPr="00B7030B" w:rsidRDefault="00000000" w:rsidP="00127D1D">
            <w:pPr>
              <w:pStyle w:val="TableText0"/>
            </w:pPr>
            <m:oMathPara>
              <m:oMath>
                <m:sSub>
                  <m:sSubPr>
                    <m:ctrlPr>
                      <w:rPr>
                        <w:rFonts w:ascii="Cambria Math" w:hAnsi="Cambria Math"/>
                      </w:rPr>
                    </m:ctrlPr>
                  </m:sSubPr>
                  <m:e>
                    <m:r>
                      <w:rPr>
                        <w:rFonts w:ascii="Cambria Math" w:hAnsi="Cambria Math"/>
                      </w:rPr>
                      <m:t>K</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1</m:t>
                    </m:r>
                  </m:sub>
                </m:sSub>
                <m:sSup>
                  <m:sSupPr>
                    <m:ctrlPr>
                      <w:rPr>
                        <w:rFonts w:ascii="Cambria Math" w:hAnsi="Cambria Math"/>
                      </w:rPr>
                    </m:ctrlPr>
                  </m:sSupPr>
                  <m:e>
                    <m:r>
                      <w:rPr>
                        <w:rFonts w:ascii="Cambria Math" w:hAnsi="Cambria Math"/>
                      </w:rPr>
                      <m:t>U</m:t>
                    </m:r>
                  </m:e>
                  <m:sup>
                    <m:sSub>
                      <m:sSubPr>
                        <m:ctrlPr>
                          <w:rPr>
                            <w:rFonts w:ascii="Cambria Math" w:hAnsi="Cambria Math"/>
                          </w:rPr>
                        </m:ctrlPr>
                      </m:sSubPr>
                      <m:e>
                        <m:r>
                          <w:rPr>
                            <w:rFonts w:ascii="Cambria Math" w:hAnsi="Cambria Math"/>
                          </w:rPr>
                          <m:t>C</m:t>
                        </m:r>
                      </m:e>
                      <m:sub>
                        <m:r>
                          <m:rPr>
                            <m:sty m:val="p"/>
                          </m:rPr>
                          <w:rPr>
                            <w:rFonts w:ascii="Cambria Math" w:hAnsi="Cambria Math"/>
                          </w:rPr>
                          <m:t>2</m:t>
                        </m:r>
                      </m:sub>
                    </m:sSub>
                  </m:sup>
                </m:sSup>
                <m:sSup>
                  <m:sSupPr>
                    <m:ctrlPr>
                      <w:rPr>
                        <w:rFonts w:ascii="Cambria Math" w:hAnsi="Cambria Math"/>
                      </w:rPr>
                    </m:ctrlPr>
                  </m:sSupPr>
                  <m:e>
                    <m:r>
                      <w:rPr>
                        <w:rFonts w:ascii="Cambria Math" w:hAnsi="Cambria Math"/>
                      </w:rPr>
                      <m:t>H</m:t>
                    </m:r>
                  </m:e>
                  <m:sup>
                    <m:sSub>
                      <m:sSubPr>
                        <m:ctrlPr>
                          <w:rPr>
                            <w:rFonts w:ascii="Cambria Math" w:hAnsi="Cambria Math"/>
                          </w:rPr>
                        </m:ctrlPr>
                      </m:sSubPr>
                      <m:e>
                        <m:r>
                          <w:rPr>
                            <w:rFonts w:ascii="Cambria Math" w:hAnsi="Cambria Math"/>
                          </w:rPr>
                          <m:t>C</m:t>
                        </m:r>
                      </m:e>
                      <m:sub>
                        <m:r>
                          <m:rPr>
                            <m:sty m:val="p"/>
                          </m:rPr>
                          <w:rPr>
                            <w:rFonts w:ascii="Cambria Math" w:hAnsi="Cambria Math"/>
                          </w:rPr>
                          <m:t>3</m:t>
                        </m:r>
                      </m:sub>
                    </m:sSub>
                  </m:sup>
                </m:sSup>
                <m:r>
                  <m:rPr>
                    <m:sty m:val="p"/>
                  </m:rPr>
                  <w:rPr>
                    <w:rFonts w:ascii="Cambria Math" w:hAnsi="Cambria Math"/>
                  </w:rPr>
                  <m:t>+</m:t>
                </m:r>
                <m:f>
                  <m:fPr>
                    <m:ctrlPr>
                      <w:rPr>
                        <w:rFonts w:ascii="Cambria Math" w:hAnsi="Cambria Math"/>
                      </w:rPr>
                    </m:ctrlPr>
                  </m:fPr>
                  <m:num>
                    <m:r>
                      <m:rPr>
                        <m:sty m:val="p"/>
                      </m:rPr>
                      <w:rPr>
                        <w:rFonts w:ascii="Cambria Math" w:hAnsi="Cambria Math"/>
                      </w:rPr>
                      <m:t>0.5+</m:t>
                    </m:r>
                    <m:sSub>
                      <m:sSubPr>
                        <m:ctrlPr>
                          <w:rPr>
                            <w:rFonts w:ascii="Cambria Math" w:hAnsi="Cambria Math"/>
                          </w:rPr>
                        </m:ctrlPr>
                      </m:sSubPr>
                      <m:e>
                        <m:r>
                          <w:rPr>
                            <w:rFonts w:ascii="Cambria Math" w:hAnsi="Cambria Math"/>
                          </w:rPr>
                          <m:t>C</m:t>
                        </m:r>
                      </m:e>
                      <m:sub>
                        <m:r>
                          <m:rPr>
                            <m:sty m:val="p"/>
                          </m:rPr>
                          <w:rPr>
                            <w:rFonts w:ascii="Cambria Math" w:hAnsi="Cambria Math"/>
                          </w:rPr>
                          <m:t>4</m:t>
                        </m:r>
                      </m:sub>
                    </m:sSub>
                    <m:sSup>
                      <m:sSupPr>
                        <m:ctrlPr>
                          <w:rPr>
                            <w:rFonts w:ascii="Cambria Math" w:hAnsi="Cambria Math"/>
                          </w:rPr>
                        </m:ctrlPr>
                      </m:sSupPr>
                      <m:e>
                        <m:r>
                          <w:rPr>
                            <w:rFonts w:ascii="Cambria Math" w:hAnsi="Cambria Math"/>
                          </w:rPr>
                          <m:t>W</m:t>
                        </m:r>
                      </m:e>
                      <m:sup>
                        <m:r>
                          <m:rPr>
                            <m:sty m:val="p"/>
                          </m:rPr>
                          <w:rPr>
                            <w:rFonts w:ascii="Cambria Math" w:hAnsi="Cambria Math"/>
                          </w:rPr>
                          <m:t>2</m:t>
                        </m:r>
                      </m:sup>
                    </m:sSup>
                  </m:num>
                  <m:den>
                    <m:r>
                      <w:rPr>
                        <w:rFonts w:ascii="Cambria Math" w:hAnsi="Cambria Math"/>
                      </w:rPr>
                      <m:t>H</m:t>
                    </m:r>
                  </m:den>
                </m:f>
              </m:oMath>
            </m:oMathPara>
          </w:p>
        </w:tc>
        <w:tc>
          <w:tcPr>
            <w:tcW w:w="2250" w:type="dxa"/>
            <w:vAlign w:val="center"/>
          </w:tcPr>
          <w:p w14:paraId="518C0C2D" w14:textId="77777777" w:rsidR="0041037A" w:rsidRPr="00B7030B" w:rsidRDefault="0041037A" w:rsidP="00127D1D">
            <w:pPr>
              <w:pStyle w:val="TableText0"/>
            </w:pPr>
            <w:r w:rsidRPr="00B7030B">
              <w:t>U, m s</w:t>
            </w:r>
            <w:r w:rsidRPr="00B7030B">
              <w:rPr>
                <w:vertAlign w:val="superscript"/>
              </w:rPr>
              <w:t>-1</w:t>
            </w:r>
          </w:p>
          <w:p w14:paraId="04BC0E31" w14:textId="77777777" w:rsidR="0041037A" w:rsidRPr="00D667B1" w:rsidRDefault="0041037A" w:rsidP="00127D1D">
            <w:pPr>
              <w:pStyle w:val="TableText0"/>
            </w:pPr>
            <w:r w:rsidRPr="00B7030B">
              <w:t xml:space="preserve">H, </w:t>
            </w:r>
            <w:r w:rsidRPr="008565FA">
              <w:t>m</w:t>
            </w:r>
          </w:p>
          <w:p w14:paraId="3D791A3C" w14:textId="77777777" w:rsidR="0041037A" w:rsidRPr="00D667B1" w:rsidRDefault="0041037A" w:rsidP="00127D1D">
            <w:pPr>
              <w:pStyle w:val="TableText0"/>
            </w:pPr>
            <w:r w:rsidRPr="00B7030B">
              <w:t xml:space="preserve">W, </w:t>
            </w:r>
            <w:r w:rsidRPr="008565FA">
              <w:t>m s</w:t>
            </w:r>
            <w:r w:rsidRPr="008565FA">
              <w:rPr>
                <w:vertAlign w:val="superscript"/>
              </w:rPr>
              <w:t>-</w:t>
            </w:r>
            <w:r w:rsidRPr="00B7030B">
              <w:rPr>
                <w:i/>
                <w:iCs/>
                <w:vertAlign w:val="superscript"/>
              </w:rPr>
              <w:t>1</w:t>
            </w:r>
            <w:r w:rsidRPr="00B7030B">
              <w:t xml:space="preserve"> at 10 </w:t>
            </w:r>
            <w:r w:rsidRPr="008565FA">
              <w:t>m</w:t>
            </w:r>
          </w:p>
          <w:p w14:paraId="69F03E9F" w14:textId="77777777" w:rsidR="0041037A" w:rsidRPr="00B7030B" w:rsidRDefault="0041037A" w:rsidP="00127D1D">
            <w:pPr>
              <w:pStyle w:val="TableText0"/>
            </w:pPr>
            <w:r w:rsidRPr="00B7030B">
              <w:t>K</w:t>
            </w:r>
            <w:r w:rsidRPr="00B7030B">
              <w:rPr>
                <w:vertAlign w:val="subscript"/>
              </w:rPr>
              <w:t>a</w:t>
            </w:r>
            <w:r w:rsidRPr="00B7030B">
              <w:t xml:space="preserve">, </w:t>
            </w:r>
            <w:proofErr w:type="gramStart"/>
            <w:r w:rsidRPr="00B7030B">
              <w:t>day</w:t>
            </w:r>
            <w:r w:rsidRPr="00B7030B">
              <w:rPr>
                <w:vertAlign w:val="superscript"/>
              </w:rPr>
              <w:t>-1</w:t>
            </w:r>
            <w:proofErr w:type="gramEnd"/>
          </w:p>
          <w:p w14:paraId="409F36E6" w14:textId="77777777" w:rsidR="0041037A" w:rsidRPr="00B7030B" w:rsidRDefault="0041037A" w:rsidP="00127D1D">
            <w:pPr>
              <w:pStyle w:val="TableText0"/>
            </w:pPr>
            <w:r w:rsidRPr="00B7030B">
              <w:t>C</w:t>
            </w:r>
            <w:r w:rsidRPr="00B7030B">
              <w:rPr>
                <w:vertAlign w:val="subscript"/>
              </w:rPr>
              <w:t>1</w:t>
            </w:r>
            <w:r w:rsidRPr="00B7030B">
              <w:t>, C</w:t>
            </w:r>
            <w:r w:rsidRPr="00B7030B">
              <w:rPr>
                <w:vertAlign w:val="subscript"/>
              </w:rPr>
              <w:t>2</w:t>
            </w:r>
            <w:r w:rsidRPr="00B7030B">
              <w:t>, C</w:t>
            </w:r>
            <w:r w:rsidRPr="00B7030B">
              <w:rPr>
                <w:vertAlign w:val="subscript"/>
              </w:rPr>
              <w:t>3</w:t>
            </w:r>
            <w:r w:rsidRPr="00B7030B">
              <w:t>, and C</w:t>
            </w:r>
            <w:r w:rsidRPr="00B7030B">
              <w:rPr>
                <w:vertAlign w:val="subscript"/>
              </w:rPr>
              <w:t>4</w:t>
            </w:r>
            <w:r w:rsidRPr="00B7030B">
              <w:t xml:space="preserve"> - user defined parameters</w:t>
            </w:r>
          </w:p>
        </w:tc>
        <w:tc>
          <w:tcPr>
            <w:tcW w:w="1530" w:type="dxa"/>
            <w:vAlign w:val="center"/>
          </w:tcPr>
          <w:p w14:paraId="3709E6ED" w14:textId="77777777" w:rsidR="0041037A" w:rsidRPr="00B7030B" w:rsidRDefault="0041037A" w:rsidP="00127D1D">
            <w:pPr>
              <w:pStyle w:val="TableText0"/>
            </w:pPr>
            <w:r w:rsidRPr="00B7030B">
              <w:t>User defined relationship</w:t>
            </w:r>
          </w:p>
        </w:tc>
      </w:tr>
    </w:tbl>
    <w:p w14:paraId="4AA55688" w14:textId="77777777" w:rsidR="0041037A" w:rsidRPr="00B7030B" w:rsidRDefault="0041037A" w:rsidP="007A3922">
      <w:pPr>
        <w:pStyle w:val="BodyText2"/>
      </w:pPr>
    </w:p>
    <w:p w14:paraId="43F569A9" w14:textId="77777777" w:rsidR="00B15BD3" w:rsidRPr="00CB3B03" w:rsidRDefault="00B15BD3" w:rsidP="007A3922">
      <w:pPr>
        <w:pStyle w:val="BodyText"/>
      </w:pPr>
      <w:r w:rsidRPr="00CB3B03">
        <w:t xml:space="preserve">Chu and </w:t>
      </w:r>
      <w:proofErr w:type="spellStart"/>
      <w:r w:rsidRPr="00CB3B03">
        <w:t>Jirka</w:t>
      </w:r>
      <w:proofErr w:type="spellEnd"/>
      <w:r w:rsidRPr="00CB3B03">
        <w:t xml:space="preserve"> (2003) reported on wind and stream flow induced reaeration and showed that for cases where the time scale tidal flow is &gt;&gt; the time scale for </w:t>
      </w:r>
      <w:r w:rsidR="007458C7" w:rsidRPr="00CB3B03">
        <w:t>reaeration</w:t>
      </w:r>
      <w:r w:rsidRPr="00CB3B03">
        <w:t xml:space="preserve">, then the </w:t>
      </w:r>
      <w:r w:rsidR="007458C7" w:rsidRPr="00CB3B03">
        <w:t>reaeration</w:t>
      </w:r>
      <w:r w:rsidRPr="00CB3B03">
        <w:t xml:space="preserve"> process can be described as a steady process and the impacts of stream flow and wind can be additive using:</w:t>
      </w:r>
    </w:p>
    <w:p w14:paraId="38E35276" w14:textId="77777777" w:rsidR="00B15BD3" w:rsidRPr="00B7030B" w:rsidRDefault="00000000" w:rsidP="007A3922">
      <w:pPr>
        <w:pStyle w:val="BodyText"/>
      </w:pPr>
      <m:oMathPara>
        <m:oMath>
          <m:sSub>
            <m:sSubPr>
              <m:ctrlPr>
                <w:rPr>
                  <w:rFonts w:ascii="Cambria Math" w:hAnsi="Cambria Math"/>
                </w:rPr>
              </m:ctrlPr>
            </m:sSubPr>
            <m:e>
              <m:r>
                <w:rPr>
                  <w:rFonts w:ascii="Cambria Math" w:hAnsi="Cambria Math"/>
                </w:rPr>
                <m:t>K</m:t>
              </m:r>
            </m:e>
            <m:sub>
              <m:r>
                <w:rPr>
                  <w:rFonts w:ascii="Cambria Math" w:hAnsi="Cambria Math"/>
                </w:rPr>
                <m:t>L</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Lb</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Lw</m:t>
              </m:r>
            </m:sub>
          </m:sSub>
        </m:oMath>
      </m:oMathPara>
    </w:p>
    <w:p w14:paraId="03DF3916" w14:textId="46B275DF" w:rsidR="00B15BD3" w:rsidRPr="00CB3B03" w:rsidRDefault="0088298C" w:rsidP="00C012E8">
      <w:pPr>
        <w:pStyle w:val="BodyText"/>
      </w:pPr>
      <w:r>
        <w:t>w</w:t>
      </w:r>
      <w:r w:rsidR="00B15BD3" w:rsidRPr="00CB3B03">
        <w:t xml:space="preserve">here </w:t>
      </w:r>
      <w:proofErr w:type="spellStart"/>
      <w:r w:rsidR="00B15BD3" w:rsidRPr="00CB3B03">
        <w:t>K</w:t>
      </w:r>
      <w:r w:rsidR="00B15BD3" w:rsidRPr="00CB3B03">
        <w:rPr>
          <w:vertAlign w:val="subscript"/>
        </w:rPr>
        <w:t>Lb</w:t>
      </w:r>
      <w:proofErr w:type="spellEnd"/>
      <w:r w:rsidR="00B15BD3" w:rsidRPr="00CB3B03">
        <w:t xml:space="preserve"> is the reaeration coefficient (or transfer velocity) due to bottom shear and </w:t>
      </w:r>
      <w:proofErr w:type="spellStart"/>
      <w:r w:rsidR="00B15BD3" w:rsidRPr="00CB3B03">
        <w:t>K</w:t>
      </w:r>
      <w:r w:rsidR="00B15BD3" w:rsidRPr="00CB3B03">
        <w:rPr>
          <w:vertAlign w:val="subscript"/>
        </w:rPr>
        <w:t>Lw</w:t>
      </w:r>
      <w:proofErr w:type="spellEnd"/>
      <w:r w:rsidR="00B15BD3" w:rsidRPr="00CB3B03">
        <w:t xml:space="preserve"> is the reaeration coefficient due to wind in m/day.</w:t>
      </w:r>
    </w:p>
    <w:p w14:paraId="259DA7A8" w14:textId="77777777" w:rsidR="00B15BD3" w:rsidRPr="00B7030B" w:rsidRDefault="00000000" w:rsidP="0052054C">
      <w:pPr>
        <w:pStyle w:val="BodyText"/>
      </w:pPr>
      <m:oMathPara>
        <m:oMath>
          <m:sSub>
            <m:sSubPr>
              <m:ctrlPr>
                <w:rPr>
                  <w:rFonts w:ascii="Cambria Math" w:hAnsi="Cambria Math"/>
                </w:rPr>
              </m:ctrlPr>
            </m:sSubPr>
            <m:e>
              <m:r>
                <w:rPr>
                  <w:rFonts w:ascii="Cambria Math" w:hAnsi="Cambria Math"/>
                </w:rPr>
                <m:t>K</m:t>
              </m:r>
            </m:e>
            <m:sub>
              <m:r>
                <w:rPr>
                  <w:rFonts w:ascii="Cambria Math" w:hAnsi="Cambria Math"/>
                </w:rPr>
                <m:t>Lb</m:t>
              </m:r>
            </m:sub>
          </m:sSub>
          <m:r>
            <m:rPr>
              <m:sty m:val="p"/>
            </m:rPr>
            <w:rPr>
              <w:rFonts w:ascii="Cambria Math" w:hAnsi="Cambria Math"/>
            </w:rPr>
            <m:t>=2.150</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u</m:t>
                          </m:r>
                        </m:e>
                        <m:sub>
                          <m:r>
                            <m:rPr>
                              <m:sty m:val="p"/>
                            </m:rPr>
                            <w:rPr>
                              <w:rFonts w:ascii="Cambria Math" w:hAnsi="Cambria Math"/>
                            </w:rPr>
                            <m:t>*</m:t>
                          </m:r>
                          <m:r>
                            <w:rPr>
                              <w:rFonts w:ascii="Cambria Math" w:hAnsi="Cambria Math"/>
                            </w:rPr>
                            <m:t>b</m:t>
                          </m:r>
                        </m:sub>
                        <m:sup>
                          <m:r>
                            <m:rPr>
                              <m:sty m:val="p"/>
                            </m:rPr>
                            <w:rPr>
                              <w:rFonts w:ascii="Cambria Math" w:hAnsi="Cambria Math"/>
                            </w:rPr>
                            <m:t>3</m:t>
                          </m:r>
                        </m:sup>
                      </m:sSubSup>
                    </m:num>
                    <m:den>
                      <m:r>
                        <w:rPr>
                          <w:rFonts w:ascii="Cambria Math" w:hAnsi="Cambria Math" w:cs="Cambria Math"/>
                        </w:rPr>
                        <m:t>h</m:t>
                      </m:r>
                    </m:den>
                  </m:f>
                </m:e>
              </m:d>
            </m:e>
            <m:sup>
              <m:r>
                <m:rPr>
                  <m:sty m:val="p"/>
                </m:rPr>
                <w:rPr>
                  <w:rFonts w:ascii="Cambria Math" w:hAnsi="Cambria Math"/>
                </w:rPr>
                <m:t>0.25</m:t>
              </m:r>
            </m:sup>
          </m:sSup>
        </m:oMath>
      </m:oMathPara>
    </w:p>
    <w:p w14:paraId="2C35A762" w14:textId="4760CAA5" w:rsidR="00B15BD3" w:rsidRPr="00CB3B03" w:rsidRDefault="0088298C" w:rsidP="008565FA">
      <w:pPr>
        <w:pStyle w:val="where"/>
      </w:pPr>
      <w:r>
        <w:t>w</w:t>
      </w:r>
      <w:r w:rsidR="00B15BD3" w:rsidRPr="00CB3B03">
        <w:t xml:space="preserve">here </w:t>
      </w:r>
      <w:r w:rsidR="00B15BD3" w:rsidRPr="0076230E">
        <w:rPr>
          <w:i/>
          <w:iCs/>
        </w:rPr>
        <w:t>h</w:t>
      </w:r>
      <w:r w:rsidR="00B15BD3" w:rsidRPr="00CB3B03">
        <w:t xml:space="preserve"> is the depth in cm, </w:t>
      </w:r>
      <m:oMath>
        <m:sSub>
          <m:sSubPr>
            <m:ctrlPr>
              <w:rPr>
                <w:rFonts w:ascii="Cambria Math" w:hAnsi="Cambria Math"/>
                <w:i/>
              </w:rPr>
            </m:ctrlPr>
          </m:sSubPr>
          <m:e>
            <m:r>
              <w:rPr>
                <w:rFonts w:ascii="Cambria Math"/>
              </w:rPr>
              <m:t>u</m:t>
            </m:r>
          </m:e>
          <m:sub>
            <m:r>
              <w:rPr>
                <w:rFonts w:ascii="Cambria Math" w:hAnsi="Cambria Math" w:cs="Cambria Math"/>
              </w:rPr>
              <m:t>*</m:t>
            </m:r>
            <m:r>
              <w:rPr>
                <w:rFonts w:ascii="Cambria Math"/>
              </w:rPr>
              <m:t>b</m:t>
            </m:r>
          </m:sub>
        </m:sSub>
        <m:r>
          <w:rPr>
            <w:rFonts w:ascii="Cambria Math"/>
          </w:rPr>
          <m:t>=</m:t>
        </m:r>
        <m:rad>
          <m:radPr>
            <m:degHide m:val="1"/>
            <m:ctrlPr>
              <w:rPr>
                <w:rFonts w:ascii="Cambria Math" w:hAnsi="Cambria Math"/>
                <w:i/>
              </w:rPr>
            </m:ctrlPr>
          </m:radPr>
          <m:deg/>
          <m:e>
            <m:f>
              <m:fPr>
                <m:ctrlPr>
                  <w:rPr>
                    <w:rFonts w:ascii="Cambria Math" w:hAnsi="Cambria Math"/>
                    <w:i/>
                  </w:rPr>
                </m:ctrlPr>
              </m:fPr>
              <m:num>
                <m:r>
                  <w:rPr>
                    <w:rFonts w:ascii="Cambria Math"/>
                  </w:rPr>
                  <m:t>f</m:t>
                </m:r>
              </m:num>
              <m:den>
                <m:r>
                  <w:rPr>
                    <w:rFonts w:ascii="Cambria Math"/>
                  </w:rPr>
                  <m:t>8</m:t>
                </m:r>
              </m:den>
            </m:f>
          </m:e>
        </m:rad>
        <m:r>
          <w:rPr>
            <w:rFonts w:ascii="Cambria Math"/>
          </w:rPr>
          <m:t>U</m:t>
        </m:r>
      </m:oMath>
      <w:r w:rsidR="00B15BD3" w:rsidRPr="00CB3B03">
        <w:t>, U is the mean water velocity, f is approximately 0.04.</w:t>
      </w:r>
    </w:p>
    <w:p w14:paraId="21631BCB" w14:textId="77777777" w:rsidR="00B15BD3" w:rsidRPr="00CB3B03" w:rsidRDefault="00000000" w:rsidP="008565FA">
      <w:pPr>
        <w:pStyle w:val="BodyText"/>
      </w:pPr>
      <m:oMath>
        <m:sSub>
          <m:sSubPr>
            <m:ctrlPr>
              <w:rPr>
                <w:rFonts w:ascii="Cambria Math" w:hAnsi="Cambria Math"/>
                <w:i/>
              </w:rPr>
            </m:ctrlPr>
          </m:sSubPr>
          <m:e>
            <m:r>
              <w:rPr>
                <w:rFonts w:ascii="Cambria Math"/>
              </w:rPr>
              <m:t>K</m:t>
            </m:r>
          </m:e>
          <m:sub>
            <m:r>
              <w:rPr>
                <w:rFonts w:ascii="Cambria Math"/>
              </w:rPr>
              <m:t>Lw</m:t>
            </m:r>
          </m:sub>
        </m:sSub>
        <m:r>
          <w:rPr>
            <w:rFonts w:ascii="Cambria Math"/>
          </w:rPr>
          <m:t>=</m:t>
        </m:r>
        <m:r>
          <w:rPr>
            <w:rFonts w:ascii="Cambria Math"/>
          </w:rPr>
          <m:t>α</m:t>
        </m:r>
        <m:sSub>
          <m:sSubPr>
            <m:ctrlPr>
              <w:rPr>
                <w:rFonts w:ascii="Cambria Math" w:hAnsi="Cambria Math"/>
                <w:i/>
              </w:rPr>
            </m:ctrlPr>
          </m:sSubPr>
          <m:e>
            <m:r>
              <w:rPr>
                <w:rFonts w:ascii="Cambria Math"/>
              </w:rPr>
              <m:t>u</m:t>
            </m:r>
          </m:e>
          <m:sub>
            <m:r>
              <w:rPr>
                <w:rFonts w:ascii="Cambria Math" w:hAnsi="Cambria Math" w:cs="Cambria Math"/>
              </w:rPr>
              <m:t>*</m:t>
            </m:r>
            <m:r>
              <w:rPr>
                <w:rFonts w:ascii="Cambria Math"/>
              </w:rPr>
              <m:t>a</m:t>
            </m:r>
          </m:sub>
        </m:sSub>
      </m:oMath>
      <w:r w:rsidR="00B15BD3" w:rsidRPr="00CB3B03">
        <w:t>for smooth surfaces (u</w:t>
      </w:r>
      <w:r w:rsidR="00B15BD3" w:rsidRPr="00CB3B03">
        <w:rPr>
          <w:vertAlign w:val="subscript"/>
        </w:rPr>
        <w:t>*a</w:t>
      </w:r>
      <w:r w:rsidR="00B15BD3" w:rsidRPr="00CB3B03">
        <w:t>&lt;20 cm/s)</w:t>
      </w:r>
    </w:p>
    <w:p w14:paraId="722DEF45" w14:textId="77777777" w:rsidR="00B15BD3" w:rsidRPr="00CB3B03" w:rsidRDefault="008F3173" w:rsidP="008565FA">
      <w:pPr>
        <w:pStyle w:val="BodyText"/>
      </w:pPr>
      <m:oMath>
        <m:r>
          <w:rPr>
            <w:rFonts w:ascii="Cambria Math" w:hAnsi="Cambria Math" w:cs="Cambria Math"/>
          </w:rPr>
          <m:t>α</m:t>
        </m:r>
        <m:r>
          <w:rPr>
            <w:rFonts w:ascii="Cambria Math"/>
          </w:rPr>
          <m:t>=4.38E</m:t>
        </m:r>
        <m:r>
          <w:rPr>
            <w:rFonts w:ascii="Cambria Math"/>
          </w:rPr>
          <m:t>-</m:t>
        </m:r>
        <m:r>
          <w:rPr>
            <w:rFonts w:ascii="Cambria Math"/>
          </w:rPr>
          <m:t>5</m:t>
        </m:r>
      </m:oMath>
      <w:r w:rsidR="00B15BD3" w:rsidRPr="00CB3B03">
        <w:t>when u</w:t>
      </w:r>
      <w:r w:rsidR="00B15BD3" w:rsidRPr="00CB3B03">
        <w:rPr>
          <w:vertAlign w:val="subscript"/>
        </w:rPr>
        <w:t>a*</w:t>
      </w:r>
      <w:r w:rsidR="00B15BD3" w:rsidRPr="00CB3B03">
        <w:t xml:space="preserve"> is in units of cm/s</w:t>
      </w:r>
    </w:p>
    <w:p w14:paraId="67411091" w14:textId="77777777" w:rsidR="00B15BD3" w:rsidRPr="00CB3B03" w:rsidRDefault="00000000" w:rsidP="008565FA">
      <w:pPr>
        <w:pStyle w:val="BodyText"/>
      </w:pPr>
      <m:oMath>
        <m:sSub>
          <m:sSubPr>
            <m:ctrlPr>
              <w:rPr>
                <w:rFonts w:ascii="Cambria Math" w:hAnsi="Cambria Math"/>
              </w:rPr>
            </m:ctrlPr>
          </m:sSubPr>
          <m:e>
            <m:r>
              <w:rPr>
                <w:rFonts w:ascii="Cambria Math" w:hAnsi="Cambria Math"/>
              </w:rPr>
              <m:t>K</m:t>
            </m:r>
          </m:e>
          <m:sub>
            <m:r>
              <w:rPr>
                <w:rFonts w:ascii="Cambria Math" w:hAnsi="Cambria Math"/>
              </w:rPr>
              <m:t>Lw</m:t>
            </m:r>
          </m:sub>
        </m:sSub>
        <m:r>
          <m:rPr>
            <m:sty m:val="p"/>
          </m:rPr>
          <w:rPr>
            <w:rFonts w:ascii="Cambria Math" w:hAnsi="Cambria Math"/>
          </w:rPr>
          <m:t>=</m:t>
        </m:r>
        <m:r>
          <w:rPr>
            <w:rFonts w:ascii="Cambria Math" w:hAnsi="Cambria Math"/>
          </w:rPr>
          <m:t>β</m:t>
        </m:r>
        <m:sSubSup>
          <m:sSubSupPr>
            <m:ctrlPr>
              <w:rPr>
                <w:rFonts w:ascii="Cambria Math" w:hAnsi="Cambria Math"/>
              </w:rPr>
            </m:ctrlPr>
          </m:sSubSupPr>
          <m:e>
            <m:r>
              <w:rPr>
                <w:rFonts w:ascii="Cambria Math" w:hAnsi="Cambria Math"/>
              </w:rPr>
              <m:t>u</m:t>
            </m:r>
          </m:e>
          <m:sub>
            <m:r>
              <m:rPr>
                <m:sty m:val="p"/>
              </m:rPr>
              <w:rPr>
                <w:rFonts w:ascii="Cambria Math" w:hAnsi="Cambria Math"/>
              </w:rPr>
              <m:t>*</m:t>
            </m:r>
            <m:r>
              <w:rPr>
                <w:rFonts w:ascii="Cambria Math" w:hAnsi="Cambria Math"/>
              </w:rPr>
              <m:t>a</m:t>
            </m:r>
          </m:sub>
          <m:sup>
            <m:r>
              <m:rPr>
                <m:sty m:val="p"/>
              </m:rPr>
              <w:rPr>
                <w:rFonts w:ascii="Cambria Math" w:hAnsi="Cambria Math"/>
              </w:rPr>
              <m:t>2</m:t>
            </m:r>
          </m:sup>
        </m:sSubSup>
      </m:oMath>
      <w:r w:rsidR="00B15BD3" w:rsidRPr="00CB3B03">
        <w:t xml:space="preserve">for rough surfaces </w:t>
      </w:r>
    </w:p>
    <w:p w14:paraId="46257719" w14:textId="77777777" w:rsidR="00B15BD3" w:rsidRPr="00CB3B03" w:rsidRDefault="008F3173" w:rsidP="00B6554A">
      <m:oMath>
        <m:r>
          <w:rPr>
            <w:rFonts w:ascii="Cambria Math" w:hAnsi="Cambria Math" w:cs="Cambria Math"/>
          </w:rPr>
          <m:t>β</m:t>
        </m:r>
        <m:r>
          <w:rPr>
            <w:rFonts w:ascii="Cambria Math"/>
          </w:rPr>
          <m:t>=1.83E</m:t>
        </m:r>
        <m:r>
          <w:rPr>
            <w:rFonts w:ascii="Cambria Math"/>
          </w:rPr>
          <m:t>-</m:t>
        </m:r>
        <m:r>
          <w:rPr>
            <w:rFonts w:ascii="Cambria Math"/>
          </w:rPr>
          <m:t>3</m:t>
        </m:r>
      </m:oMath>
      <w:r w:rsidR="00B15BD3" w:rsidRPr="00CB3B03">
        <w:t xml:space="preserve"> when u</w:t>
      </w:r>
      <w:r w:rsidR="00B15BD3" w:rsidRPr="00CB3B03">
        <w:rPr>
          <w:vertAlign w:val="subscript"/>
        </w:rPr>
        <w:t>a*</w:t>
      </w:r>
      <w:r w:rsidR="00B15BD3" w:rsidRPr="00CB3B03">
        <w:t xml:space="preserve"> is in units of cm/s </w:t>
      </w:r>
    </w:p>
    <w:p w14:paraId="2656CD8E" w14:textId="77777777" w:rsidR="00A16269" w:rsidRPr="00CB3B03" w:rsidRDefault="00A16269" w:rsidP="00B6554A"/>
    <w:p w14:paraId="6B188166" w14:textId="77777777" w:rsidR="0041037A" w:rsidRPr="00CB3B03" w:rsidRDefault="00000000" w:rsidP="008565FA">
      <w:pPr>
        <w:pStyle w:val="BodyText"/>
      </w:pPr>
      <m:oMath>
        <m:sSub>
          <m:sSubPr>
            <m:ctrlPr>
              <w:rPr>
                <w:rFonts w:ascii="Cambria Math" w:hAnsi="Cambria Math"/>
                <w:i/>
              </w:rPr>
            </m:ctrlPr>
          </m:sSubPr>
          <m:e>
            <m:r>
              <w:rPr>
                <w:rFonts w:ascii="Cambria Math"/>
              </w:rPr>
              <m:t>u</m:t>
            </m:r>
          </m:e>
          <m:sub>
            <m:r>
              <w:rPr>
                <w:rFonts w:ascii="Cambria Math" w:hAnsi="Cambria Math" w:cs="Cambria Math"/>
              </w:rPr>
              <m:t>*</m:t>
            </m:r>
            <m:r>
              <w:rPr>
                <w:rFonts w:ascii="Cambria Math"/>
              </w:rPr>
              <m:t>a</m:t>
            </m:r>
          </m:sub>
        </m:sSub>
        <m:r>
          <w:rPr>
            <w:rFonts w:ascii="Cambria Math"/>
          </w:rPr>
          <m:t>=0.01</m:t>
        </m:r>
        <m:sSub>
          <m:sSubPr>
            <m:ctrlPr>
              <w:rPr>
                <w:rFonts w:ascii="Cambria Math" w:hAnsi="Cambria Math"/>
                <w:i/>
              </w:rPr>
            </m:ctrlPr>
          </m:sSubPr>
          <m:e>
            <m:r>
              <w:rPr>
                <w:rFonts w:ascii="Cambria Math"/>
              </w:rPr>
              <m:t>U</m:t>
            </m:r>
          </m:e>
          <m:sub>
            <m:r>
              <w:rPr>
                <w:rFonts w:ascii="Cambria Math"/>
              </w:rPr>
              <m:t>10</m:t>
            </m:r>
          </m:sub>
        </m:sSub>
        <m:r>
          <w:rPr>
            <w:rFonts w:ascii="Cambria Math"/>
          </w:rPr>
          <m:t>(8+0.65</m:t>
        </m:r>
        <m:sSub>
          <m:sSubPr>
            <m:ctrlPr>
              <w:rPr>
                <w:rFonts w:ascii="Cambria Math" w:hAnsi="Cambria Math"/>
                <w:i/>
              </w:rPr>
            </m:ctrlPr>
          </m:sSubPr>
          <m:e>
            <m:r>
              <w:rPr>
                <w:rFonts w:ascii="Cambria Math"/>
              </w:rPr>
              <m:t>U</m:t>
            </m:r>
          </m:e>
          <m:sub>
            <m:r>
              <w:rPr>
                <w:rFonts w:ascii="Cambria Math"/>
              </w:rPr>
              <m:t>10</m:t>
            </m:r>
          </m:sub>
        </m:sSub>
        <m:sSup>
          <m:sSupPr>
            <m:ctrlPr>
              <w:rPr>
                <w:rFonts w:ascii="Cambria Math" w:hAnsi="Cambria Math"/>
                <w:i/>
              </w:rPr>
            </m:ctrlPr>
          </m:sSupPr>
          <m:e>
            <m:r>
              <w:rPr>
                <w:rFonts w:ascii="Cambria Math"/>
              </w:rPr>
              <m:t>)</m:t>
            </m:r>
          </m:e>
          <m:sup>
            <m:r>
              <w:rPr>
                <w:rFonts w:ascii="Cambria Math"/>
              </w:rPr>
              <m:t>1/2</m:t>
            </m:r>
          </m:sup>
        </m:sSup>
      </m:oMath>
      <w:r w:rsidR="00B15BD3" w:rsidRPr="00CB3B03">
        <w:t xml:space="preserve"> from Wu (1980) and U</w:t>
      </w:r>
      <w:r w:rsidR="00B15BD3" w:rsidRPr="00CB3B03">
        <w:rPr>
          <w:vertAlign w:val="subscript"/>
        </w:rPr>
        <w:t>10</w:t>
      </w:r>
      <w:r w:rsidR="00B15BD3" w:rsidRPr="00CB3B03">
        <w:t xml:space="preserve"> is wind speed at 10 m in m/s and u</w:t>
      </w:r>
      <w:r w:rsidR="00B15BD3" w:rsidRPr="00CB3B03">
        <w:rPr>
          <w:vertAlign w:val="subscript"/>
        </w:rPr>
        <w:t>*a</w:t>
      </w:r>
      <w:r w:rsidR="00B15BD3" w:rsidRPr="00CB3B03">
        <w:t xml:space="preserve"> is in m/s. </w:t>
      </w:r>
    </w:p>
    <w:p w14:paraId="26290477" w14:textId="77777777" w:rsidR="0041037A" w:rsidRPr="00B7030B" w:rsidRDefault="0041037A" w:rsidP="008565FA">
      <w:pPr>
        <w:pStyle w:val="Heading3"/>
      </w:pPr>
      <w:bookmarkStart w:id="688" w:name="_Toc466368845"/>
      <w:bookmarkStart w:id="689" w:name="_Toc2506318"/>
      <w:bookmarkStart w:id="690" w:name="_Toc48573660"/>
      <w:r w:rsidRPr="00B7030B">
        <w:lastRenderedPageBreak/>
        <w:t>Reaeration Temperature Dependence</w:t>
      </w:r>
      <w:bookmarkEnd w:id="688"/>
      <w:bookmarkEnd w:id="689"/>
      <w:bookmarkEnd w:id="690"/>
    </w:p>
    <w:p w14:paraId="0E9D1DFA" w14:textId="77777777" w:rsidR="0041037A" w:rsidRPr="00CB3B03" w:rsidRDefault="0041037A" w:rsidP="007A3922">
      <w:pPr>
        <w:pStyle w:val="BodyText"/>
      </w:pPr>
      <w:r w:rsidRPr="00CB3B03">
        <w:t xml:space="preserve">Reaeration temperature dependence is </w:t>
      </w:r>
      <w:r w:rsidR="00100CE3" w:rsidRPr="00CB3B03">
        <w:t xml:space="preserve">usually </w:t>
      </w:r>
      <w:r w:rsidRPr="00CB3B03">
        <w:t>based upon an Arrhenius formulation:</w:t>
      </w:r>
    </w:p>
    <w:p w14:paraId="3C93C401" w14:textId="526C7CCD" w:rsidR="0041037A" w:rsidRPr="00B7030B" w:rsidRDefault="0041037A" w:rsidP="008F3173">
      <w:pPr>
        <w:pStyle w:val="equation"/>
        <w:rPr>
          <w:rFonts w:asciiTheme="minorHAnsi" w:hAnsiTheme="minorHAnsi"/>
        </w:rPr>
      </w:pPr>
      <w:r w:rsidRPr="00B7030B">
        <w:rPr>
          <w:rFonts w:asciiTheme="minorHAnsi" w:hAnsiTheme="minorHAnsi"/>
        </w:rPr>
        <w:tab/>
      </w:r>
      <m:oMath>
        <m:sSub>
          <m:sSubPr>
            <m:ctrlPr>
              <w:rPr>
                <w:rFonts w:ascii="Cambria Math" w:hAnsiTheme="minorHAnsi"/>
                <w:i/>
              </w:rPr>
            </m:ctrlPr>
          </m:sSubPr>
          <m:e>
            <m:r>
              <w:rPr>
                <w:rFonts w:ascii="Cambria Math" w:hAnsiTheme="minorHAnsi"/>
              </w:rPr>
              <m:t>K</m:t>
            </m:r>
          </m:e>
          <m:sub>
            <m:r>
              <w:rPr>
                <w:rFonts w:ascii="Cambria Math" w:hAnsiTheme="minorHAnsi"/>
              </w:rPr>
              <m:t>T</m:t>
            </m:r>
          </m:sub>
        </m:sSub>
        <m:r>
          <w:rPr>
            <w:rFonts w:ascii="Cambria Math" w:hAnsiTheme="minorHAnsi"/>
          </w:rPr>
          <m:t>=</m:t>
        </m:r>
        <m:sSub>
          <m:sSubPr>
            <m:ctrlPr>
              <w:rPr>
                <w:rFonts w:ascii="Cambria Math" w:hAnsiTheme="minorHAnsi"/>
                <w:i/>
              </w:rPr>
            </m:ctrlPr>
          </m:sSubPr>
          <m:e>
            <m:r>
              <w:rPr>
                <w:rFonts w:ascii="Cambria Math" w:hAnsiTheme="minorHAnsi"/>
              </w:rPr>
              <m:t>K</m:t>
            </m:r>
          </m:e>
          <m:sub>
            <m:r>
              <w:rPr>
                <w:rFonts w:ascii="Cambria Math" w:hAnsiTheme="minorHAnsi"/>
              </w:rPr>
              <m:t>20</m:t>
            </m:r>
          </m:sub>
        </m:sSub>
        <m:sSup>
          <m:sSupPr>
            <m:ctrlPr>
              <w:rPr>
                <w:rFonts w:ascii="Cambria Math" w:hAnsi="Cambria Math"/>
                <w:i/>
              </w:rPr>
            </m:ctrlPr>
          </m:sSupPr>
          <m:e>
            <m:r>
              <w:rPr>
                <w:rFonts w:ascii="Cambria Math" w:hAnsiTheme="minorHAnsi"/>
              </w:rPr>
              <m:t>Θ</m:t>
            </m:r>
          </m:e>
          <m:sup>
            <m:r>
              <w:rPr>
                <w:rFonts w:ascii="Cambria Math" w:hAnsiTheme="minorHAnsi"/>
              </w:rPr>
              <m:t>T</m:t>
            </m:r>
            <m:r>
              <w:rPr>
                <w:rFonts w:ascii="Cambria Math" w:hAnsiTheme="minorHAnsi"/>
              </w:rPr>
              <m:t>-</m:t>
            </m:r>
            <m:r>
              <w:rPr>
                <w:rFonts w:ascii="Cambria Math" w:hAnsiTheme="minorHAnsi"/>
              </w:rPr>
              <m:t>20</m:t>
            </m:r>
            <m:ctrlPr>
              <w:rPr>
                <w:rFonts w:ascii="Cambria Math" w:hAnsiTheme="minorHAnsi"/>
                <w:i/>
              </w:rPr>
            </m:ctrlPr>
          </m:sup>
        </m:sSup>
      </m:oMath>
      <w:r w:rsidRPr="00B7030B">
        <w:rPr>
          <w:rFonts w:asciiTheme="minorHAnsi" w:hAnsiTheme="minorHAnsi"/>
        </w:rPr>
        <w:tab/>
      </w:r>
      <w:r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119</w:t>
      </w:r>
      <w:r w:rsidR="00A41B27">
        <w:rPr>
          <w:rFonts w:asciiTheme="minorHAnsi" w:hAnsiTheme="minorHAnsi"/>
          <w:b/>
          <w:bCs/>
        </w:rPr>
        <w:fldChar w:fldCharType="end"/>
      </w:r>
      <w:r w:rsidRPr="00B7030B">
        <w:rPr>
          <w:rFonts w:asciiTheme="minorHAnsi" w:hAnsiTheme="minorHAnsi"/>
          <w:b/>
          <w:bCs/>
        </w:rPr>
        <w:t>)</w:t>
      </w:r>
    </w:p>
    <w:p w14:paraId="0BD33F72" w14:textId="77777777" w:rsidR="0041037A" w:rsidRPr="00CB3B03" w:rsidRDefault="0041037A" w:rsidP="007A3922">
      <w:pPr>
        <w:pStyle w:val="BodyText"/>
      </w:pPr>
      <w:r w:rsidRPr="00CB3B03">
        <w:t xml:space="preserve">where </w:t>
      </w:r>
      <w:r w:rsidRPr="00CB3B03">
        <w:sym w:font="Symbol" w:char="F051"/>
      </w:r>
      <w:r w:rsidRPr="00CB3B03">
        <w:t xml:space="preserve"> is 1.024.  </w:t>
      </w:r>
      <w:r w:rsidR="00100CE3" w:rsidRPr="00CB3B03">
        <w:t>This dependency is based on the variation in molecular diffusivity as a function of temperature. T</w:t>
      </w:r>
      <w:r w:rsidRPr="00CB3B03">
        <w:t>he molecular diffusivity of oxygen</w:t>
      </w:r>
      <w:r w:rsidR="00100CE3" w:rsidRPr="00CB3B03">
        <w:t xml:space="preserve"> varies according to temperature based on the following equation</w:t>
      </w:r>
      <w:r w:rsidRPr="00CB3B03">
        <w:t>:</w:t>
      </w:r>
    </w:p>
    <w:p w14:paraId="4235AD2A" w14:textId="7A5216CB" w:rsidR="0041037A" w:rsidRPr="00B7030B" w:rsidRDefault="0041037A" w:rsidP="008F3173">
      <w:pPr>
        <w:pStyle w:val="equation"/>
        <w:rPr>
          <w:rFonts w:asciiTheme="minorHAnsi" w:hAnsiTheme="minorHAnsi"/>
        </w:rPr>
      </w:pPr>
      <w:r w:rsidRPr="00B7030B">
        <w:rPr>
          <w:rFonts w:asciiTheme="minorHAnsi" w:hAnsiTheme="minorHAnsi"/>
        </w:rPr>
        <w:tab/>
      </w:r>
      <m:oMath>
        <m:sSub>
          <m:sSubPr>
            <m:ctrlPr>
              <w:rPr>
                <w:rFonts w:ascii="Cambria Math" w:hAnsiTheme="minorHAnsi"/>
                <w:i/>
              </w:rPr>
            </m:ctrlPr>
          </m:sSubPr>
          <m:e>
            <m:r>
              <w:rPr>
                <w:rFonts w:ascii="Cambria Math" w:hAnsiTheme="minorHAnsi"/>
              </w:rPr>
              <m:t>D</m:t>
            </m:r>
          </m:e>
          <m:sub>
            <m:r>
              <w:rPr>
                <w:rFonts w:ascii="Cambria Math" w:hAnsiTheme="minorHAnsi"/>
              </w:rPr>
              <m:t>O2</m:t>
            </m:r>
          </m:sub>
        </m:sSub>
        <m:r>
          <w:rPr>
            <w:rFonts w:ascii="Cambria Math" w:hAnsiTheme="minorHAnsi"/>
          </w:rPr>
          <m:t>=4.58E</m:t>
        </m:r>
        <m:r>
          <w:rPr>
            <w:rFonts w:ascii="Cambria Math" w:hAnsiTheme="minorHAnsi"/>
          </w:rPr>
          <m:t>-</m:t>
        </m:r>
        <m:r>
          <w:rPr>
            <w:rFonts w:ascii="Cambria Math" w:hAnsiTheme="minorHAnsi"/>
          </w:rPr>
          <m:t>11T+1.2E</m:t>
        </m:r>
        <m:r>
          <w:rPr>
            <w:rFonts w:ascii="Cambria Math" w:hAnsiTheme="minorHAnsi"/>
          </w:rPr>
          <m:t>-</m:t>
        </m:r>
        <m:r>
          <w:rPr>
            <w:rFonts w:ascii="Cambria Math" w:hAnsiTheme="minorHAnsi"/>
          </w:rPr>
          <m:t>9</m:t>
        </m:r>
      </m:oMath>
      <w:r w:rsidRPr="00B7030B">
        <w:rPr>
          <w:rFonts w:asciiTheme="minorHAnsi" w:hAnsiTheme="minorHAnsi"/>
        </w:rPr>
        <w:tab/>
      </w:r>
      <w:r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120</w:t>
      </w:r>
      <w:r w:rsidR="00A41B27">
        <w:rPr>
          <w:rFonts w:asciiTheme="minorHAnsi" w:hAnsiTheme="minorHAnsi"/>
          <w:b/>
          <w:bCs/>
        </w:rPr>
        <w:fldChar w:fldCharType="end"/>
      </w:r>
      <w:r w:rsidRPr="00B7030B">
        <w:rPr>
          <w:rFonts w:asciiTheme="minorHAnsi" w:hAnsiTheme="minorHAnsi"/>
          <w:b/>
          <w:bCs/>
        </w:rPr>
        <w:t>)</w:t>
      </w:r>
    </w:p>
    <w:p w14:paraId="2040F94E" w14:textId="77777777" w:rsidR="0041037A" w:rsidRPr="00CB3B03" w:rsidRDefault="0041037A" w:rsidP="008565FA">
      <w:pPr>
        <w:pStyle w:val="where"/>
      </w:pPr>
      <w:r w:rsidRPr="00CB3B03">
        <w:t>where:</w:t>
      </w:r>
    </w:p>
    <w:p w14:paraId="77A8DF07" w14:textId="77777777" w:rsidR="0041037A" w:rsidRPr="008565FA" w:rsidRDefault="0041037A" w:rsidP="007A3922">
      <w:pPr>
        <w:pStyle w:val="variabledefinitionChar"/>
        <w:rPr>
          <w:vertAlign w:val="superscript"/>
        </w:rPr>
      </w:pPr>
      <w:r w:rsidRPr="00CB3B03">
        <w:tab/>
      </w:r>
      <w:r w:rsidRPr="00CB3B03">
        <w:rPr>
          <w:i/>
          <w:iCs/>
        </w:rPr>
        <w:t>D</w:t>
      </w:r>
      <w:r w:rsidRPr="00CB3B03">
        <w:rPr>
          <w:i/>
          <w:iCs/>
          <w:vertAlign w:val="subscript"/>
        </w:rPr>
        <w:t>O2</w:t>
      </w:r>
      <w:r w:rsidRPr="00CB3B03">
        <w:tab/>
        <w:t>=</w:t>
      </w:r>
      <w:r w:rsidRPr="00CB3B03">
        <w:tab/>
        <w:t xml:space="preserve">molecular diffusivity of oxygen, </w:t>
      </w:r>
      <w:r w:rsidRPr="008565FA">
        <w:t>m</w:t>
      </w:r>
      <w:r w:rsidRPr="008565FA">
        <w:rPr>
          <w:vertAlign w:val="superscript"/>
        </w:rPr>
        <w:t>2</w:t>
      </w:r>
      <w:r w:rsidRPr="008565FA">
        <w:t xml:space="preserve"> </w:t>
      </w:r>
      <w:proofErr w:type="gramStart"/>
      <w:r w:rsidRPr="008565FA">
        <w:t>sec</w:t>
      </w:r>
      <w:r w:rsidRPr="008565FA">
        <w:rPr>
          <w:vertAlign w:val="superscript"/>
        </w:rPr>
        <w:t>-1</w:t>
      </w:r>
      <w:proofErr w:type="gramEnd"/>
    </w:p>
    <w:p w14:paraId="24810A81" w14:textId="77777777" w:rsidR="0041037A" w:rsidRPr="00CB3B03" w:rsidRDefault="0041037A" w:rsidP="00C012E8">
      <w:pPr>
        <w:pStyle w:val="variabledefinitionChar"/>
        <w:rPr>
          <w:i/>
          <w:iCs/>
        </w:rPr>
      </w:pPr>
      <w:r w:rsidRPr="00CB3B03">
        <w:tab/>
      </w:r>
      <w:r w:rsidRPr="00CB3B03">
        <w:rPr>
          <w:i/>
          <w:iCs/>
        </w:rPr>
        <w:t>T</w:t>
      </w:r>
      <w:r w:rsidRPr="00CB3B03">
        <w:tab/>
        <w:t>=</w:t>
      </w:r>
      <w:r w:rsidRPr="00CB3B03">
        <w:tab/>
        <w:t xml:space="preserve">temperature, </w:t>
      </w:r>
      <w:r w:rsidRPr="008565FA">
        <w:sym w:font="Symbol" w:char="F0B0"/>
      </w:r>
      <w:r w:rsidRPr="008565FA">
        <w:t>C</w:t>
      </w:r>
    </w:p>
    <w:p w14:paraId="057CAD31" w14:textId="77777777" w:rsidR="0041037A" w:rsidRPr="00CB3B03" w:rsidRDefault="0041037A" w:rsidP="00B6554A">
      <w:pPr>
        <w:pStyle w:val="BodyText2"/>
      </w:pPr>
    </w:p>
    <w:p w14:paraId="1B0CD85E" w14:textId="0D697A14" w:rsidR="0041037A" w:rsidRPr="00CB3B03" w:rsidRDefault="00100CE3" w:rsidP="008565FA">
      <w:pPr>
        <w:pStyle w:val="BodyText"/>
      </w:pPr>
      <w:r w:rsidRPr="00CB3B03">
        <w:t xml:space="preserve">Using Equation 1 in Table B-2, the variation of KL as a function of temperature using Equation 43 (assuming D is a constant) and 44 </w:t>
      </w:r>
      <w:r w:rsidR="0041037A" w:rsidRPr="00CB3B03">
        <w:t>yield similar results (</w:t>
      </w:r>
      <w:r w:rsidR="003B7E39" w:rsidRPr="00CB3B03">
        <w:fldChar w:fldCharType="begin"/>
      </w:r>
      <w:r w:rsidR="003B7E39" w:rsidRPr="00CB3B03">
        <w:instrText xml:space="preserve"> REF _Ref532635752 \h  \* MERGEFORMAT </w:instrText>
      </w:r>
      <w:r w:rsidR="003B7E39" w:rsidRPr="00CB3B03">
        <w:fldChar w:fldCharType="separate"/>
      </w:r>
      <w:r w:rsidR="00A95042" w:rsidRPr="00A95042">
        <w:rPr>
          <w:rStyle w:val="Figurehyperlink"/>
        </w:rPr>
        <w:t>Figure 94</w:t>
      </w:r>
      <w:r w:rsidR="003B7E39" w:rsidRPr="00CB3B03">
        <w:fldChar w:fldCharType="end"/>
      </w:r>
      <w:r w:rsidR="0041037A" w:rsidRPr="00CB3B03">
        <w:t>).</w:t>
      </w:r>
    </w:p>
    <w:p w14:paraId="56D53E07" w14:textId="51BDBB18" w:rsidR="0041037A" w:rsidRPr="00CB3B03" w:rsidRDefault="0041037A" w:rsidP="00B6554A">
      <w:pPr>
        <w:pStyle w:val="BodyText"/>
      </w:pPr>
      <w:r w:rsidRPr="00CB3B03">
        <w:t xml:space="preserve">No temperature correction was made to the calculated value of </w:t>
      </w:r>
      <w:r w:rsidRPr="008565FA">
        <w:rPr>
          <w:i/>
          <w:iCs/>
        </w:rPr>
        <w:t>K</w:t>
      </w:r>
      <w:r w:rsidRPr="008565FA">
        <w:rPr>
          <w:i/>
          <w:iCs/>
          <w:vertAlign w:val="subscript"/>
        </w:rPr>
        <w:t>L</w:t>
      </w:r>
      <w:r w:rsidRPr="00CB3B03">
        <w:t xml:space="preserve"> in earlier versions of the model.  The latest version includes the correction</w:t>
      </w:r>
      <w:r w:rsidR="00D21E88">
        <w:t>,</w:t>
      </w:r>
      <w:r w:rsidRPr="00CB3B03">
        <w:t xml:space="preserve"> with theta set to 1.024. </w:t>
      </w:r>
    </w:p>
    <w:p w14:paraId="4DB96F01" w14:textId="77777777" w:rsidR="0041037A" w:rsidRDefault="0041037A" w:rsidP="00B6554A">
      <w:pPr>
        <w:pStyle w:val="graph0"/>
      </w:pPr>
    </w:p>
    <w:p w14:paraId="5DE458BF" w14:textId="77777777" w:rsidR="00BF1D24" w:rsidRPr="00B7030B" w:rsidRDefault="00BF1D24" w:rsidP="00B6554A">
      <w:pPr>
        <w:pStyle w:val="graph0"/>
      </w:pPr>
      <w:r>
        <w:rPr>
          <w:noProof/>
        </w:rPr>
        <w:drawing>
          <wp:inline distT="0" distB="0" distL="0" distR="0" wp14:anchorId="5638D726" wp14:editId="3E47A695">
            <wp:extent cx="4493260" cy="3066415"/>
            <wp:effectExtent l="12700" t="12700" r="1524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2"/>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4493260" cy="3066415"/>
                    </a:xfrm>
                    <a:prstGeom prst="rect">
                      <a:avLst/>
                    </a:prstGeom>
                    <a:noFill/>
                    <a:ln w="3175">
                      <a:solidFill>
                        <a:schemeClr val="accent1"/>
                      </a:solidFill>
                    </a:ln>
                  </pic:spPr>
                </pic:pic>
              </a:graphicData>
            </a:graphic>
          </wp:inline>
        </w:drawing>
      </w:r>
    </w:p>
    <w:p w14:paraId="1C2D79FF" w14:textId="6BE27A2F" w:rsidR="0041037A" w:rsidRPr="00CB3B03" w:rsidRDefault="0041037A" w:rsidP="00B6554A">
      <w:pPr>
        <w:pStyle w:val="Figurecaption"/>
      </w:pPr>
      <w:bookmarkStart w:id="691" w:name="_Ref532635752"/>
      <w:bookmarkStart w:id="692" w:name="_Toc48573806"/>
      <w:r w:rsidRPr="00CB3B03">
        <w:t xml:space="preserve">Figure </w:t>
      </w:r>
      <w:r w:rsidR="00000000">
        <w:fldChar w:fldCharType="begin"/>
      </w:r>
      <w:r w:rsidR="00000000">
        <w:instrText xml:space="preserve"> SEQ Figure \* ARABIC </w:instrText>
      </w:r>
      <w:r w:rsidR="00000000">
        <w:fldChar w:fldCharType="separate"/>
      </w:r>
      <w:r w:rsidR="00A95042">
        <w:rPr>
          <w:noProof/>
        </w:rPr>
        <w:t>94</w:t>
      </w:r>
      <w:r w:rsidR="00000000">
        <w:rPr>
          <w:noProof/>
        </w:rPr>
        <w:fldChar w:fldCharType="end"/>
      </w:r>
      <w:bookmarkEnd w:id="691"/>
      <w:r w:rsidRPr="00CB3B03">
        <w:t>.  Variation of K</w:t>
      </w:r>
      <w:r w:rsidRPr="00CB3B03">
        <w:rPr>
          <w:vertAlign w:val="subscript"/>
        </w:rPr>
        <w:t>LT</w:t>
      </w:r>
      <w:r w:rsidRPr="00CB3B03">
        <w:t>/K</w:t>
      </w:r>
      <w:r w:rsidRPr="00CB3B03">
        <w:rPr>
          <w:vertAlign w:val="subscript"/>
        </w:rPr>
        <w:t>L20</w:t>
      </w:r>
      <w:r w:rsidRPr="00CB3B03">
        <w:t xml:space="preserve"> as a function of temperature.</w:t>
      </w:r>
      <w:bookmarkEnd w:id="692"/>
    </w:p>
    <w:p w14:paraId="17ADE09D" w14:textId="77777777" w:rsidR="0041037A" w:rsidRPr="00B7030B" w:rsidRDefault="0041037A" w:rsidP="008565FA">
      <w:pPr>
        <w:pStyle w:val="Heading3"/>
      </w:pPr>
      <w:bookmarkStart w:id="693" w:name="_Dam_Reaeration"/>
      <w:bookmarkStart w:id="694" w:name="_Toc466368855"/>
      <w:bookmarkStart w:id="695" w:name="_Toc2506319"/>
      <w:bookmarkStart w:id="696" w:name="_Toc48573661"/>
      <w:bookmarkEnd w:id="693"/>
      <w:r w:rsidRPr="00B7030B">
        <w:t xml:space="preserve">Dam </w:t>
      </w:r>
      <w:bookmarkEnd w:id="694"/>
      <w:bookmarkEnd w:id="695"/>
      <w:r w:rsidRPr="00B7030B">
        <w:t>Reaeration</w:t>
      </w:r>
      <w:bookmarkEnd w:id="696"/>
    </w:p>
    <w:p w14:paraId="048EAAA0" w14:textId="77777777" w:rsidR="0041037A" w:rsidRPr="001A317F" w:rsidRDefault="0041037A" w:rsidP="007A3922">
      <w:pPr>
        <w:pStyle w:val="BodyText"/>
      </w:pPr>
      <w:r w:rsidRPr="001A317F">
        <w:t>Many rivers and reservoirs have spillways or weirs ov</w:t>
      </w:r>
      <w:bookmarkStart w:id="697" w:name="_Toc455311007"/>
      <w:r w:rsidRPr="001A317F">
        <w:t xml:space="preserve">er which water entrains oxygen into a pool below the dam. This section outlines the approach for including oxygen </w:t>
      </w:r>
      <w:r w:rsidR="00800FE9" w:rsidRPr="001A317F">
        <w:t xml:space="preserve">and nitrogen </w:t>
      </w:r>
      <w:r w:rsidRPr="001A317F">
        <w:t>entrainment at dams and weirs.</w:t>
      </w:r>
    </w:p>
    <w:p w14:paraId="70346974" w14:textId="77777777" w:rsidR="0041037A" w:rsidRPr="00B7030B" w:rsidRDefault="0041037A" w:rsidP="007A3922">
      <w:pPr>
        <w:pStyle w:val="Heading4"/>
      </w:pPr>
      <w:bookmarkStart w:id="698" w:name="_Toc466368856"/>
      <w:bookmarkStart w:id="699" w:name="_Toc2506320"/>
      <w:bookmarkStart w:id="700" w:name="_Toc48573662"/>
      <w:r w:rsidRPr="00B7030B">
        <w:lastRenderedPageBreak/>
        <w:t>Small Dams or Weirs</w:t>
      </w:r>
      <w:bookmarkEnd w:id="698"/>
      <w:bookmarkEnd w:id="699"/>
      <w:bookmarkEnd w:id="700"/>
    </w:p>
    <w:p w14:paraId="25BE8339" w14:textId="1ACA2BF7" w:rsidR="0041037A" w:rsidRPr="001A317F" w:rsidRDefault="0041037A" w:rsidP="00C012E8">
      <w:pPr>
        <w:pStyle w:val="BodyText"/>
      </w:pPr>
      <w:r w:rsidRPr="001A317F">
        <w:t xml:space="preserve">Many rivers have small spillways or weirs over which water flows that entrains oxygen.  </w:t>
      </w:r>
      <w:r w:rsidR="003B7E39" w:rsidRPr="001A317F">
        <w:fldChar w:fldCharType="begin"/>
      </w:r>
      <w:r w:rsidR="003B7E39" w:rsidRPr="001A317F">
        <w:instrText xml:space="preserve"> REF _Ref461940207 \h  \* MERGEFORMAT </w:instrText>
      </w:r>
      <w:r w:rsidR="003B7E39" w:rsidRPr="001A317F">
        <w:fldChar w:fldCharType="separate"/>
      </w:r>
      <w:r w:rsidR="00A95042" w:rsidRPr="00A95042">
        <w:rPr>
          <w:rStyle w:val="Figurehyperlink"/>
        </w:rPr>
        <w:t>Table 17</w:t>
      </w:r>
      <w:r w:rsidR="003B7E39" w:rsidRPr="001A317F">
        <w:fldChar w:fldCharType="end"/>
      </w:r>
      <w:r w:rsidRPr="001A317F">
        <w:t xml:space="preserve"> lists formulae for predicting the entrainment of dissolved oxygen based on empirical data.</w:t>
      </w:r>
    </w:p>
    <w:p w14:paraId="18BCF3C2" w14:textId="7364421E" w:rsidR="0041037A" w:rsidRPr="001A317F" w:rsidRDefault="0041037A" w:rsidP="00B6554A">
      <w:pPr>
        <w:pStyle w:val="Tablecaption"/>
      </w:pPr>
      <w:bookmarkStart w:id="701" w:name="_Ref461940207"/>
      <w:bookmarkStart w:id="702" w:name="_Toc464974231"/>
      <w:bookmarkStart w:id="703" w:name="_Toc2506415"/>
      <w:bookmarkStart w:id="704" w:name="_Toc14621659"/>
      <w:bookmarkStart w:id="705" w:name="_Toc48573854"/>
      <w:r w:rsidRPr="001A317F">
        <w:t xml:space="preserve">Table </w:t>
      </w:r>
      <w:r w:rsidR="00000000">
        <w:fldChar w:fldCharType="begin"/>
      </w:r>
      <w:r w:rsidR="00000000">
        <w:instrText xml:space="preserve"> SEQ Table \* ARABIC </w:instrText>
      </w:r>
      <w:r w:rsidR="00000000">
        <w:fldChar w:fldCharType="separate"/>
      </w:r>
      <w:r w:rsidR="00A95042">
        <w:rPr>
          <w:noProof/>
        </w:rPr>
        <w:t>17</w:t>
      </w:r>
      <w:r w:rsidR="00000000">
        <w:rPr>
          <w:noProof/>
        </w:rPr>
        <w:fldChar w:fldCharType="end"/>
      </w:r>
      <w:bookmarkEnd w:id="701"/>
      <w:r w:rsidRPr="001A317F">
        <w:t>.  Formulae for small dam or weir reaeration effects.</w:t>
      </w:r>
      <w:bookmarkEnd w:id="702"/>
      <w:bookmarkEnd w:id="703"/>
      <w:bookmarkEnd w:id="704"/>
      <w:bookmarkEnd w:id="705"/>
    </w:p>
    <w:tbl>
      <w:tblPr>
        <w:tblW w:w="8787" w:type="dxa"/>
        <w:tblInd w:w="108"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000" w:firstRow="0" w:lastRow="0" w:firstColumn="0" w:lastColumn="0" w:noHBand="0" w:noVBand="0"/>
      </w:tblPr>
      <w:tblGrid>
        <w:gridCol w:w="4050"/>
        <w:gridCol w:w="3420"/>
        <w:gridCol w:w="1317"/>
      </w:tblGrid>
      <w:tr w:rsidR="0041037A" w:rsidRPr="00B7030B" w14:paraId="01FB81A0" w14:textId="77777777" w:rsidTr="0076230E">
        <w:trPr>
          <w:tblHeader/>
        </w:trPr>
        <w:tc>
          <w:tcPr>
            <w:tcW w:w="4050" w:type="dxa"/>
            <w:tcBorders>
              <w:top w:val="double" w:sz="4" w:space="0" w:color="auto"/>
              <w:bottom w:val="double" w:sz="4" w:space="0" w:color="auto"/>
            </w:tcBorders>
            <w:vAlign w:val="center"/>
          </w:tcPr>
          <w:p w14:paraId="23E008FC" w14:textId="77777777" w:rsidR="0041037A" w:rsidRPr="008565FA" w:rsidRDefault="0041037A" w:rsidP="0076230E">
            <w:pPr>
              <w:suppressAutoHyphens/>
              <w:jc w:val="center"/>
              <w:rPr>
                <w:b/>
                <w:bCs/>
              </w:rPr>
            </w:pPr>
            <w:r w:rsidRPr="008565FA">
              <w:rPr>
                <w:b/>
                <w:bCs/>
              </w:rPr>
              <w:t>Equation</w:t>
            </w:r>
          </w:p>
        </w:tc>
        <w:tc>
          <w:tcPr>
            <w:tcW w:w="3420" w:type="dxa"/>
            <w:tcBorders>
              <w:top w:val="double" w:sz="4" w:space="0" w:color="auto"/>
              <w:bottom w:val="double" w:sz="4" w:space="0" w:color="auto"/>
            </w:tcBorders>
            <w:vAlign w:val="center"/>
          </w:tcPr>
          <w:p w14:paraId="64C5652A" w14:textId="77777777" w:rsidR="0041037A" w:rsidRPr="008565FA" w:rsidRDefault="0041037A" w:rsidP="0076230E">
            <w:pPr>
              <w:suppressAutoHyphens/>
              <w:jc w:val="center"/>
              <w:rPr>
                <w:b/>
                <w:bCs/>
              </w:rPr>
            </w:pPr>
            <w:r w:rsidRPr="008565FA">
              <w:rPr>
                <w:b/>
                <w:bCs/>
              </w:rPr>
              <w:t>Comments</w:t>
            </w:r>
          </w:p>
        </w:tc>
        <w:tc>
          <w:tcPr>
            <w:tcW w:w="1317" w:type="dxa"/>
            <w:tcBorders>
              <w:top w:val="double" w:sz="4" w:space="0" w:color="auto"/>
              <w:bottom w:val="double" w:sz="4" w:space="0" w:color="auto"/>
            </w:tcBorders>
            <w:vAlign w:val="center"/>
          </w:tcPr>
          <w:p w14:paraId="03C6F040" w14:textId="77777777" w:rsidR="0041037A" w:rsidRPr="008565FA" w:rsidRDefault="0041037A" w:rsidP="0076230E">
            <w:pPr>
              <w:suppressAutoHyphens/>
              <w:jc w:val="left"/>
              <w:rPr>
                <w:b/>
                <w:bCs/>
              </w:rPr>
            </w:pPr>
            <w:r w:rsidRPr="008565FA">
              <w:rPr>
                <w:b/>
                <w:bCs/>
              </w:rPr>
              <w:t>Reference</w:t>
            </w:r>
          </w:p>
        </w:tc>
      </w:tr>
      <w:tr w:rsidR="0041037A" w:rsidRPr="00B7030B" w14:paraId="0C05CE44" w14:textId="77777777" w:rsidTr="0076230E">
        <w:tc>
          <w:tcPr>
            <w:tcW w:w="4050" w:type="dxa"/>
            <w:tcBorders>
              <w:top w:val="double" w:sz="4" w:space="0" w:color="auto"/>
            </w:tcBorders>
            <w:vAlign w:val="center"/>
          </w:tcPr>
          <w:p w14:paraId="28A87759" w14:textId="77777777" w:rsidR="0041037A" w:rsidRPr="00B7030B" w:rsidRDefault="00000000" w:rsidP="0076230E">
            <w:pPr>
              <w:suppressAutoHyphens/>
            </w:pPr>
            <m:oMath>
              <m:sSub>
                <m:sSubPr>
                  <m:ctrlPr>
                    <w:rPr>
                      <w:rFonts w:ascii="Cambria Math" w:hAnsi="Cambria Math"/>
                    </w:rPr>
                  </m:ctrlPr>
                </m:sSubPr>
                <m:e>
                  <m:r>
                    <w:rPr>
                      <w:rFonts w:ascii="Cambria Math" w:hAnsi="Cambria Math"/>
                    </w:rPr>
                    <m:t>D</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b</m:t>
                  </m:r>
                </m:sub>
              </m:sSub>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1-</m:t>
                  </m:r>
                  <m:f>
                    <m:fPr>
                      <m:ctrlPr>
                        <w:rPr>
                          <w:rFonts w:ascii="Cambria Math" w:hAnsi="Cambria Math"/>
                        </w:rPr>
                      </m:ctrlPr>
                    </m:fPr>
                    <m:num>
                      <m:r>
                        <m:rPr>
                          <m:sty m:val="p"/>
                        </m:rPr>
                        <w:rPr>
                          <w:rFonts w:ascii="Cambria Math" w:hAnsi="Cambria Math"/>
                        </w:rPr>
                        <m:t>1</m:t>
                      </m:r>
                    </m:num>
                    <m:den>
                      <m:r>
                        <m:rPr>
                          <m:sty m:val="p"/>
                        </m:rPr>
                        <w:rPr>
                          <w:rFonts w:ascii="Cambria Math" w:hAnsi="Cambria Math"/>
                        </w:rPr>
                        <m:t>1+0.11</m:t>
                      </m:r>
                      <m:r>
                        <w:rPr>
                          <w:rFonts w:ascii="Cambria Math" w:hAnsi="Cambria Math"/>
                        </w:rPr>
                        <m:t>ab</m:t>
                      </m:r>
                      <m:r>
                        <m:rPr>
                          <m:sty m:val="p"/>
                        </m:rPr>
                        <w:rPr>
                          <w:rFonts w:ascii="Cambria Math" w:hAnsi="Cambria Math"/>
                        </w:rPr>
                        <m:t>(1+0.046</m:t>
                      </m:r>
                      <m:r>
                        <w:rPr>
                          <w:rFonts w:ascii="Cambria Math" w:hAnsi="Cambria Math"/>
                        </w:rPr>
                        <m:t>T</m:t>
                      </m:r>
                      <m:r>
                        <m:rPr>
                          <m:sty m:val="p"/>
                        </m:rPr>
                        <w:rPr>
                          <w:rFonts w:ascii="Cambria Math" w:hAnsi="Cambria Math"/>
                        </w:rPr>
                        <m:t>)</m:t>
                      </m:r>
                      <m:r>
                        <w:rPr>
                          <w:rFonts w:ascii="Cambria Math" w:hAnsi="Cambria Math"/>
                        </w:rPr>
                        <m:t>H</m:t>
                      </m:r>
                    </m:den>
                  </m:f>
                </m:e>
              </m:d>
              <m:sSub>
                <m:sSubPr>
                  <m:ctrlPr>
                    <w:rPr>
                      <w:rFonts w:ascii="Cambria Math" w:hAnsi="Cambria Math"/>
                    </w:rPr>
                  </m:ctrlPr>
                </m:sSubPr>
                <m:e>
                  <m:r>
                    <w:rPr>
                      <w:rFonts w:ascii="Cambria Math" w:hAnsi="Cambria Math"/>
                    </w:rPr>
                    <m:t>D</m:t>
                  </m:r>
                </m:e>
                <m:sub>
                  <m:r>
                    <w:rPr>
                      <w:rFonts w:ascii="Cambria Math" w:hAnsi="Cambria Math"/>
                    </w:rPr>
                    <m:t>a</m:t>
                  </m:r>
                </m:sub>
              </m:sSub>
            </m:oMath>
            <w:r w:rsidR="0041037A" w:rsidRPr="00B7030B">
              <w:t>or</w:t>
            </w:r>
          </w:p>
          <w:p w14:paraId="61F748DB" w14:textId="77777777" w:rsidR="0041037A" w:rsidRPr="00B7030B" w:rsidRDefault="00000000" w:rsidP="0076230E">
            <w:pPr>
              <w:suppressAutoHyphens/>
            </w:pPr>
            <m:oMathPara>
              <m:oMath>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a</m:t>
                        </m:r>
                      </m:sub>
                    </m:sSub>
                  </m:num>
                  <m:den>
                    <m:sSub>
                      <m:sSubPr>
                        <m:ctrlPr>
                          <w:rPr>
                            <w:rFonts w:ascii="Cambria Math" w:hAnsi="Cambria Math"/>
                          </w:rPr>
                        </m:ctrlPr>
                      </m:sSubPr>
                      <m:e>
                        <m:r>
                          <w:rPr>
                            <w:rFonts w:ascii="Cambria Math" w:hAnsi="Cambria Math"/>
                          </w:rPr>
                          <m:t>D</m:t>
                        </m:r>
                      </m:e>
                      <m:sub>
                        <m:r>
                          <w:rPr>
                            <w:rFonts w:ascii="Cambria Math" w:hAnsi="Cambria Math"/>
                          </w:rPr>
                          <m:t>b</m:t>
                        </m:r>
                      </m:sub>
                    </m:sSub>
                  </m:den>
                </m:f>
                <m:r>
                  <m:rPr>
                    <m:sty m:val="p"/>
                  </m:rPr>
                  <w:rPr>
                    <w:rFonts w:ascii="Cambria Math" w:hAnsi="Cambria Math"/>
                  </w:rPr>
                  <m:t>=1+0.11</m:t>
                </m:r>
                <m:r>
                  <w:rPr>
                    <w:rFonts w:ascii="Cambria Math" w:hAnsi="Cambria Math"/>
                  </w:rPr>
                  <m:t>ab</m:t>
                </m:r>
                <m:r>
                  <m:rPr>
                    <m:sty m:val="p"/>
                  </m:rPr>
                  <w:rPr>
                    <w:rFonts w:ascii="Cambria Math" w:hAnsi="Cambria Math"/>
                  </w:rPr>
                  <m:t>(1+0.046</m:t>
                </m:r>
                <m:r>
                  <w:rPr>
                    <w:rFonts w:ascii="Cambria Math" w:hAnsi="Cambria Math"/>
                  </w:rPr>
                  <m:t>T</m:t>
                </m:r>
                <m:r>
                  <m:rPr>
                    <m:sty m:val="p"/>
                  </m:rPr>
                  <w:rPr>
                    <w:rFonts w:ascii="Cambria Math" w:hAnsi="Cambria Math"/>
                  </w:rPr>
                  <m:t>)</m:t>
                </m:r>
                <m:r>
                  <w:rPr>
                    <w:rFonts w:ascii="Cambria Math" w:hAnsi="Cambria Math"/>
                  </w:rPr>
                  <m:t>H</m:t>
                </m:r>
              </m:oMath>
            </m:oMathPara>
          </w:p>
        </w:tc>
        <w:tc>
          <w:tcPr>
            <w:tcW w:w="3420" w:type="dxa"/>
            <w:tcBorders>
              <w:top w:val="double" w:sz="4" w:space="0" w:color="auto"/>
            </w:tcBorders>
          </w:tcPr>
          <w:p w14:paraId="66B2DAE3" w14:textId="77777777" w:rsidR="0041037A" w:rsidRPr="00B7030B" w:rsidRDefault="0041037A" w:rsidP="0076230E">
            <w:pPr>
              <w:suppressAutoHyphens/>
            </w:pPr>
            <w:r w:rsidRPr="00B7030B">
              <w:tab/>
            </w:r>
            <w:r w:rsidRPr="00B7030B">
              <w:rPr>
                <w:i/>
                <w:iCs/>
              </w:rPr>
              <w:t>D</w:t>
            </w:r>
            <w:r w:rsidRPr="00B7030B">
              <w:rPr>
                <w:i/>
                <w:iCs/>
                <w:vertAlign w:val="subscript"/>
              </w:rPr>
              <w:t>a</w:t>
            </w:r>
            <w:r w:rsidRPr="00B7030B">
              <w:tab/>
              <w:t>=</w:t>
            </w:r>
            <w:r w:rsidRPr="00B7030B">
              <w:tab/>
              <w:t xml:space="preserve">DO deficit above dam, </w:t>
            </w:r>
            <w:r w:rsidRPr="008565FA">
              <w:t>g m</w:t>
            </w:r>
            <w:r w:rsidRPr="008565FA">
              <w:rPr>
                <w:vertAlign w:val="superscript"/>
              </w:rPr>
              <w:t>3</w:t>
            </w:r>
          </w:p>
          <w:p w14:paraId="768434CA" w14:textId="77777777" w:rsidR="0041037A" w:rsidRPr="00B7030B" w:rsidRDefault="0041037A" w:rsidP="0076230E">
            <w:pPr>
              <w:suppressAutoHyphens/>
            </w:pPr>
            <w:r w:rsidRPr="00B7030B">
              <w:tab/>
            </w:r>
            <w:r w:rsidRPr="00B7030B">
              <w:rPr>
                <w:i/>
                <w:iCs/>
              </w:rPr>
              <w:t>D</w:t>
            </w:r>
            <w:r w:rsidRPr="00B7030B">
              <w:rPr>
                <w:i/>
                <w:iCs/>
                <w:vertAlign w:val="subscript"/>
              </w:rPr>
              <w:t>b</w:t>
            </w:r>
            <w:r w:rsidRPr="00B7030B">
              <w:rPr>
                <w:vertAlign w:val="subscript"/>
              </w:rPr>
              <w:tab/>
            </w:r>
            <w:r w:rsidRPr="00B7030B">
              <w:t>=</w:t>
            </w:r>
            <w:r w:rsidRPr="00B7030B">
              <w:tab/>
              <w:t xml:space="preserve">DO deficit below dam, </w:t>
            </w:r>
            <w:r w:rsidRPr="008565FA">
              <w:t>g m</w:t>
            </w:r>
            <w:r w:rsidRPr="008565FA">
              <w:rPr>
                <w:vertAlign w:val="superscript"/>
              </w:rPr>
              <w:t>3</w:t>
            </w:r>
          </w:p>
          <w:p w14:paraId="48EA3307" w14:textId="77777777" w:rsidR="0041037A" w:rsidRPr="00B7030B" w:rsidRDefault="0041037A" w:rsidP="0076230E">
            <w:pPr>
              <w:suppressAutoHyphens/>
            </w:pPr>
            <w:r w:rsidRPr="00B7030B">
              <w:tab/>
            </w:r>
            <w:r w:rsidRPr="00B7030B">
              <w:rPr>
                <w:i/>
                <w:iCs/>
              </w:rPr>
              <w:t>T</w:t>
            </w:r>
            <w:r w:rsidRPr="00B7030B">
              <w:tab/>
              <w:t>=</w:t>
            </w:r>
            <w:r w:rsidRPr="00B7030B">
              <w:tab/>
              <w:t xml:space="preserve">temperature, </w:t>
            </w:r>
            <w:r w:rsidRPr="00B7030B">
              <w:rPr>
                <w:i/>
                <w:iCs/>
                <w:vertAlign w:val="superscript"/>
              </w:rPr>
              <w:t>o</w:t>
            </w:r>
            <w:r w:rsidRPr="00B7030B">
              <w:rPr>
                <w:i/>
                <w:iCs/>
              </w:rPr>
              <w:t>C</w:t>
            </w:r>
          </w:p>
          <w:p w14:paraId="5BB460F1" w14:textId="77777777" w:rsidR="0041037A" w:rsidRPr="00B7030B" w:rsidRDefault="0041037A" w:rsidP="0076230E">
            <w:pPr>
              <w:suppressAutoHyphens/>
            </w:pPr>
            <w:r w:rsidRPr="00B7030B">
              <w:tab/>
            </w:r>
            <w:r w:rsidRPr="00B7030B">
              <w:rPr>
                <w:i/>
                <w:iCs/>
              </w:rPr>
              <w:t>H</w:t>
            </w:r>
            <w:r w:rsidRPr="00B7030B">
              <w:tab/>
              <w:t>=</w:t>
            </w:r>
            <w:r w:rsidRPr="00B7030B">
              <w:tab/>
              <w:t xml:space="preserve">height of </w:t>
            </w:r>
            <w:proofErr w:type="gramStart"/>
            <w:r w:rsidRPr="00B7030B">
              <w:t>water fall</w:t>
            </w:r>
            <w:proofErr w:type="gramEnd"/>
            <w:r w:rsidRPr="00B7030B">
              <w:t xml:space="preserve">, </w:t>
            </w:r>
            <w:r w:rsidRPr="008565FA">
              <w:t>ft</w:t>
            </w:r>
          </w:p>
          <w:p w14:paraId="31F7EFBE" w14:textId="77777777" w:rsidR="0041037A" w:rsidRPr="00B7030B" w:rsidRDefault="0041037A" w:rsidP="0076230E">
            <w:pPr>
              <w:suppressAutoHyphens/>
            </w:pPr>
            <w:r w:rsidRPr="00B7030B">
              <w:tab/>
            </w:r>
            <w:r w:rsidRPr="00B7030B">
              <w:rPr>
                <w:i/>
                <w:iCs/>
              </w:rPr>
              <w:t>a</w:t>
            </w:r>
            <w:r w:rsidRPr="00B7030B">
              <w:tab/>
              <w:t>=</w:t>
            </w:r>
            <w:r w:rsidRPr="00B7030B">
              <w:tab/>
              <w:t>1.25 in clear to slightly polluted water to 1.00 in polluted water</w:t>
            </w:r>
          </w:p>
          <w:p w14:paraId="0FB51EF9" w14:textId="77777777" w:rsidR="0041037A" w:rsidRPr="00B7030B" w:rsidRDefault="0041037A" w:rsidP="0076230E">
            <w:pPr>
              <w:suppressAutoHyphens/>
            </w:pPr>
            <w:r w:rsidRPr="00B7030B">
              <w:tab/>
            </w:r>
            <w:r w:rsidRPr="00B7030B">
              <w:rPr>
                <w:i/>
                <w:iCs/>
              </w:rPr>
              <w:t>b</w:t>
            </w:r>
            <w:r w:rsidRPr="00B7030B">
              <w:tab/>
              <w:t>=</w:t>
            </w:r>
            <w:r w:rsidRPr="00B7030B">
              <w:tab/>
              <w:t>1.00 for weir with free flow</w:t>
            </w:r>
          </w:p>
          <w:p w14:paraId="3271ECDB" w14:textId="77777777" w:rsidR="0041037A" w:rsidRPr="00B7030B" w:rsidRDefault="0041037A" w:rsidP="0076230E">
            <w:pPr>
              <w:suppressAutoHyphens/>
            </w:pPr>
            <w:r w:rsidRPr="00B7030B">
              <w:tab/>
            </w:r>
            <w:r w:rsidRPr="00B7030B">
              <w:rPr>
                <w:i/>
                <w:iCs/>
              </w:rPr>
              <w:t>b</w:t>
            </w:r>
            <w:r w:rsidRPr="00B7030B">
              <w:tab/>
              <w:t>=</w:t>
            </w:r>
            <w:r w:rsidRPr="00B7030B">
              <w:tab/>
              <w:t>1.3 for step weirs or cascades</w:t>
            </w:r>
          </w:p>
        </w:tc>
        <w:tc>
          <w:tcPr>
            <w:tcW w:w="1317" w:type="dxa"/>
            <w:tcBorders>
              <w:top w:val="double" w:sz="4" w:space="0" w:color="auto"/>
            </w:tcBorders>
            <w:vAlign w:val="center"/>
          </w:tcPr>
          <w:p w14:paraId="57986274" w14:textId="77777777" w:rsidR="0041037A" w:rsidRPr="00B7030B" w:rsidRDefault="0041037A" w:rsidP="0076230E">
            <w:pPr>
              <w:suppressAutoHyphens/>
              <w:jc w:val="left"/>
            </w:pPr>
            <w:r w:rsidRPr="00B7030B">
              <w:t>Barrett et al. (1960)</w:t>
            </w:r>
          </w:p>
        </w:tc>
      </w:tr>
      <w:tr w:rsidR="0041037A" w:rsidRPr="00B7030B" w14:paraId="6624AA1A" w14:textId="77777777" w:rsidTr="0076230E">
        <w:trPr>
          <w:trHeight w:val="377"/>
        </w:trPr>
        <w:tc>
          <w:tcPr>
            <w:tcW w:w="4050" w:type="dxa"/>
            <w:vAlign w:val="center"/>
          </w:tcPr>
          <w:p w14:paraId="55C6BD2D" w14:textId="77777777" w:rsidR="0041037A" w:rsidRPr="00B7030B" w:rsidRDefault="00000000" w:rsidP="0076230E">
            <w:pPr>
              <w:suppressAutoHyphens/>
              <w:jc w:val="center"/>
            </w:pPr>
            <m:oMathPara>
              <m:oMath>
                <m:sSub>
                  <m:sSubPr>
                    <m:ctrlPr>
                      <w:rPr>
                        <w:rFonts w:ascii="Cambria Math" w:hAnsi="Cambria Math"/>
                      </w:rPr>
                    </m:ctrlPr>
                  </m:sSubPr>
                  <m:e>
                    <m:r>
                      <w:rPr>
                        <w:rFonts w:ascii="Cambria Math" w:hAnsi="Cambria Math"/>
                      </w:rPr>
                      <m:t>D</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b</m:t>
                    </m:r>
                  </m:sub>
                </m:sSub>
                <m:r>
                  <m:rPr>
                    <m:sty m:val="p"/>
                  </m:rPr>
                  <w:rPr>
                    <w:rFonts w:ascii="Cambria Math" w:hAnsi="Cambria Math"/>
                  </w:rPr>
                  <m:t>=0.037</m:t>
                </m:r>
                <m:r>
                  <w:rPr>
                    <w:rFonts w:ascii="Cambria Math" w:hAnsi="Cambria Math"/>
                  </w:rPr>
                  <m:t>H</m:t>
                </m:r>
                <m:sSub>
                  <m:sSubPr>
                    <m:ctrlPr>
                      <w:rPr>
                        <w:rFonts w:ascii="Cambria Math" w:hAnsi="Cambria Math"/>
                      </w:rPr>
                    </m:ctrlPr>
                  </m:sSubPr>
                  <m:e>
                    <m:r>
                      <w:rPr>
                        <w:rFonts w:ascii="Cambria Math" w:hAnsi="Cambria Math"/>
                      </w:rPr>
                      <m:t>D</m:t>
                    </m:r>
                  </m:e>
                  <m:sub>
                    <m:r>
                      <w:rPr>
                        <w:rFonts w:ascii="Cambria Math" w:hAnsi="Cambria Math"/>
                      </w:rPr>
                      <m:t>a</m:t>
                    </m:r>
                  </m:sub>
                </m:sSub>
              </m:oMath>
            </m:oMathPara>
          </w:p>
        </w:tc>
        <w:tc>
          <w:tcPr>
            <w:tcW w:w="3420" w:type="dxa"/>
          </w:tcPr>
          <w:p w14:paraId="44544336" w14:textId="77777777" w:rsidR="0041037A" w:rsidRPr="00B7030B" w:rsidRDefault="0041037A" w:rsidP="0076230E">
            <w:pPr>
              <w:suppressAutoHyphens/>
              <w:rPr>
                <w:i/>
                <w:iCs/>
              </w:rPr>
            </w:pPr>
            <w:r w:rsidRPr="00B7030B">
              <w:tab/>
            </w:r>
            <w:r w:rsidRPr="00B7030B">
              <w:rPr>
                <w:i/>
                <w:iCs/>
              </w:rPr>
              <w:t>D</w:t>
            </w:r>
            <w:r w:rsidRPr="00B7030B">
              <w:rPr>
                <w:i/>
                <w:iCs/>
                <w:vertAlign w:val="subscript"/>
              </w:rPr>
              <w:t>a</w:t>
            </w:r>
            <w:r w:rsidRPr="00B7030B">
              <w:tab/>
              <w:t>=</w:t>
            </w:r>
            <w:r w:rsidRPr="00B7030B">
              <w:tab/>
              <w:t xml:space="preserve">DO deficit above dam, </w:t>
            </w:r>
            <w:r w:rsidRPr="008565FA">
              <w:t>g m</w:t>
            </w:r>
            <w:r w:rsidRPr="008565FA">
              <w:rPr>
                <w:vertAlign w:val="superscript"/>
              </w:rPr>
              <w:t>-3</w:t>
            </w:r>
          </w:p>
          <w:p w14:paraId="6FA33C9D" w14:textId="77777777" w:rsidR="0041037A" w:rsidRPr="00B7030B" w:rsidRDefault="0041037A" w:rsidP="0076230E">
            <w:pPr>
              <w:suppressAutoHyphens/>
            </w:pPr>
            <w:r w:rsidRPr="00B7030B">
              <w:tab/>
            </w:r>
            <w:r w:rsidRPr="00B7030B">
              <w:rPr>
                <w:i/>
                <w:iCs/>
              </w:rPr>
              <w:t>D</w:t>
            </w:r>
            <w:r w:rsidRPr="00B7030B">
              <w:rPr>
                <w:i/>
                <w:iCs/>
                <w:vertAlign w:val="subscript"/>
              </w:rPr>
              <w:t>b</w:t>
            </w:r>
            <w:r w:rsidRPr="00B7030B">
              <w:tab/>
              <w:t>=</w:t>
            </w:r>
            <w:r w:rsidRPr="00B7030B">
              <w:tab/>
              <w:t xml:space="preserve">DO deficit below dam, </w:t>
            </w:r>
            <w:r w:rsidRPr="008565FA">
              <w:t>g m</w:t>
            </w:r>
            <w:r w:rsidRPr="008565FA">
              <w:rPr>
                <w:vertAlign w:val="superscript"/>
              </w:rPr>
              <w:t>-3</w:t>
            </w:r>
          </w:p>
          <w:p w14:paraId="6459569B" w14:textId="77777777" w:rsidR="0041037A" w:rsidRPr="00B7030B" w:rsidRDefault="0041037A" w:rsidP="0076230E">
            <w:pPr>
              <w:suppressAutoHyphens/>
              <w:rPr>
                <w:i/>
                <w:iCs/>
              </w:rPr>
            </w:pPr>
            <w:r w:rsidRPr="00B7030B">
              <w:tab/>
            </w:r>
            <w:r w:rsidRPr="00B7030B">
              <w:rPr>
                <w:i/>
                <w:iCs/>
              </w:rPr>
              <w:t>H</w:t>
            </w:r>
            <w:r w:rsidRPr="00B7030B">
              <w:tab/>
              <w:t>=</w:t>
            </w:r>
            <w:r w:rsidRPr="00B7030B">
              <w:tab/>
              <w:t xml:space="preserve">height of </w:t>
            </w:r>
            <w:proofErr w:type="gramStart"/>
            <w:r w:rsidRPr="00B7030B">
              <w:t>water fall</w:t>
            </w:r>
            <w:proofErr w:type="gramEnd"/>
            <w:r w:rsidRPr="00B7030B">
              <w:t xml:space="preserve">, </w:t>
            </w:r>
            <w:r w:rsidRPr="008565FA">
              <w:t>ft</w:t>
            </w:r>
          </w:p>
          <w:p w14:paraId="525C7703" w14:textId="77777777" w:rsidR="0041037A" w:rsidRPr="00B7030B" w:rsidRDefault="0041037A" w:rsidP="0076230E">
            <w:pPr>
              <w:suppressAutoHyphens/>
            </w:pPr>
          </w:p>
          <w:p w14:paraId="404E8DD9" w14:textId="77777777" w:rsidR="0041037A" w:rsidRPr="00B7030B" w:rsidRDefault="0041037A" w:rsidP="0076230E">
            <w:pPr>
              <w:suppressAutoHyphens/>
            </w:pPr>
            <w:r w:rsidRPr="00B7030B">
              <w:t xml:space="preserve">only valid for dams less than 15 </w:t>
            </w:r>
            <w:r w:rsidRPr="008565FA">
              <w:t>ft</w:t>
            </w:r>
            <w:r w:rsidRPr="003F60FE">
              <w:t xml:space="preserve"> </w:t>
            </w:r>
            <w:r w:rsidRPr="00B7030B">
              <w:t xml:space="preserve">and </w:t>
            </w:r>
            <w:r w:rsidRPr="008565FA">
              <w:t>T</w:t>
            </w:r>
            <w:r w:rsidRPr="003F60FE">
              <w:t xml:space="preserve"> </w:t>
            </w:r>
            <w:r w:rsidRPr="00B7030B">
              <w:t>between 20 and 25</w:t>
            </w:r>
            <w:r w:rsidRPr="008565FA">
              <w:rPr>
                <w:vertAlign w:val="superscript"/>
              </w:rPr>
              <w:t>o</w:t>
            </w:r>
            <w:r w:rsidRPr="008565FA">
              <w:t>C</w:t>
            </w:r>
          </w:p>
        </w:tc>
        <w:tc>
          <w:tcPr>
            <w:tcW w:w="1317" w:type="dxa"/>
            <w:vAlign w:val="center"/>
          </w:tcPr>
          <w:p w14:paraId="20A49CEB" w14:textId="77777777" w:rsidR="0041037A" w:rsidRPr="00B7030B" w:rsidRDefault="0041037A" w:rsidP="0076230E">
            <w:pPr>
              <w:suppressAutoHyphens/>
              <w:jc w:val="left"/>
            </w:pPr>
            <w:proofErr w:type="spellStart"/>
            <w:r w:rsidRPr="00B7030B">
              <w:t>Mastropietro</w:t>
            </w:r>
            <w:proofErr w:type="spellEnd"/>
            <w:r w:rsidRPr="00B7030B">
              <w:t xml:space="preserve"> (1968)</w:t>
            </w:r>
          </w:p>
        </w:tc>
      </w:tr>
      <w:tr w:rsidR="0041037A" w:rsidRPr="00B7030B" w14:paraId="32E33F45" w14:textId="77777777" w:rsidTr="0076230E">
        <w:tc>
          <w:tcPr>
            <w:tcW w:w="4050" w:type="dxa"/>
            <w:vAlign w:val="center"/>
          </w:tcPr>
          <w:p w14:paraId="279E9345" w14:textId="77777777" w:rsidR="0041037A" w:rsidRPr="00B7030B" w:rsidRDefault="00000000" w:rsidP="0076230E">
            <w:pPr>
              <w:suppressAutoHyphens/>
            </w:pPr>
            <m:oMathPara>
              <m:oMath>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a</m:t>
                        </m:r>
                      </m:sub>
                    </m:sSub>
                  </m:num>
                  <m:den>
                    <m:sSub>
                      <m:sSubPr>
                        <m:ctrlPr>
                          <w:rPr>
                            <w:rFonts w:ascii="Cambria Math" w:hAnsi="Cambria Math"/>
                          </w:rPr>
                        </m:ctrlPr>
                      </m:sSubPr>
                      <m:e>
                        <m:r>
                          <w:rPr>
                            <w:rFonts w:ascii="Cambria Math" w:hAnsi="Cambria Math"/>
                          </w:rPr>
                          <m:t>D</m:t>
                        </m:r>
                      </m:e>
                      <m:sub>
                        <m:r>
                          <w:rPr>
                            <w:rFonts w:ascii="Cambria Math" w:hAnsi="Cambria Math"/>
                          </w:rPr>
                          <m:t>b</m:t>
                        </m:r>
                      </m:sub>
                    </m:sSub>
                  </m:den>
                </m:f>
                <m:r>
                  <m:rPr>
                    <m:sty m:val="p"/>
                  </m:rPr>
                  <w:rPr>
                    <w:rFonts w:ascii="Cambria Math" w:hAnsi="Cambria Math"/>
                  </w:rPr>
                  <m:t>=1+0.38</m:t>
                </m:r>
                <m:r>
                  <w:rPr>
                    <w:rFonts w:ascii="Cambria Math" w:hAnsi="Cambria Math"/>
                  </w:rPr>
                  <m:t>ab</m:t>
                </m:r>
                <m:r>
                  <m:rPr>
                    <m:sty m:val="p"/>
                  </m:rPr>
                  <w:rPr>
                    <w:rFonts w:ascii="Cambria Math" w:hAnsi="Cambria Math"/>
                  </w:rPr>
                  <m:t>(1-0.11</m:t>
                </m:r>
                <m:r>
                  <w:rPr>
                    <w:rFonts w:ascii="Cambria Math" w:hAnsi="Cambria Math"/>
                  </w:rPr>
                  <m:t>H</m:t>
                </m:r>
                <m:r>
                  <m:rPr>
                    <m:sty m:val="p"/>
                  </m:rPr>
                  <w:rPr>
                    <w:rFonts w:ascii="Cambria Math" w:hAnsi="Cambria Math"/>
                  </w:rPr>
                  <m:t>)(1+0.046</m:t>
                </m:r>
                <m:r>
                  <w:rPr>
                    <w:rFonts w:ascii="Cambria Math" w:hAnsi="Cambria Math"/>
                  </w:rPr>
                  <m:t>T</m:t>
                </m:r>
                <m:r>
                  <m:rPr>
                    <m:sty m:val="p"/>
                  </m:rPr>
                  <w:rPr>
                    <w:rFonts w:ascii="Cambria Math" w:hAnsi="Cambria Math"/>
                  </w:rPr>
                  <m:t>)</m:t>
                </m:r>
                <m:r>
                  <w:rPr>
                    <w:rFonts w:ascii="Cambria Math" w:hAnsi="Cambria Math"/>
                  </w:rPr>
                  <m:t>H</m:t>
                </m:r>
              </m:oMath>
            </m:oMathPara>
          </w:p>
        </w:tc>
        <w:tc>
          <w:tcPr>
            <w:tcW w:w="3420" w:type="dxa"/>
          </w:tcPr>
          <w:p w14:paraId="09848028" w14:textId="77777777" w:rsidR="0041037A" w:rsidRPr="00B7030B" w:rsidRDefault="0041037A" w:rsidP="0076230E">
            <w:pPr>
              <w:suppressAutoHyphens/>
              <w:rPr>
                <w:i/>
                <w:iCs/>
              </w:rPr>
            </w:pPr>
            <w:r w:rsidRPr="00B7030B">
              <w:tab/>
            </w:r>
            <w:r w:rsidRPr="00B7030B">
              <w:rPr>
                <w:i/>
                <w:iCs/>
              </w:rPr>
              <w:t>D</w:t>
            </w:r>
            <w:r w:rsidRPr="00B7030B">
              <w:rPr>
                <w:i/>
                <w:iCs/>
                <w:vertAlign w:val="subscript"/>
              </w:rPr>
              <w:t>a</w:t>
            </w:r>
            <w:r w:rsidRPr="00B7030B">
              <w:tab/>
              <w:t>=</w:t>
            </w:r>
            <w:r w:rsidRPr="00B7030B">
              <w:tab/>
              <w:t xml:space="preserve">DO deficit above dam, </w:t>
            </w:r>
            <w:r w:rsidRPr="008565FA">
              <w:t>g m</w:t>
            </w:r>
            <w:r w:rsidRPr="008565FA">
              <w:rPr>
                <w:vertAlign w:val="superscript"/>
              </w:rPr>
              <w:t>-3</w:t>
            </w:r>
          </w:p>
          <w:p w14:paraId="3B3539F3" w14:textId="77777777" w:rsidR="0041037A" w:rsidRPr="00B7030B" w:rsidRDefault="0041037A" w:rsidP="0076230E">
            <w:pPr>
              <w:suppressAutoHyphens/>
            </w:pPr>
            <w:r w:rsidRPr="00B7030B">
              <w:tab/>
            </w:r>
            <w:r w:rsidRPr="00B7030B">
              <w:rPr>
                <w:i/>
                <w:iCs/>
              </w:rPr>
              <w:t>D</w:t>
            </w:r>
            <w:r w:rsidRPr="00B7030B">
              <w:rPr>
                <w:i/>
                <w:iCs/>
                <w:vertAlign w:val="subscript"/>
              </w:rPr>
              <w:t>b</w:t>
            </w:r>
            <w:r w:rsidRPr="00B7030B">
              <w:rPr>
                <w:vertAlign w:val="subscript"/>
              </w:rPr>
              <w:tab/>
            </w:r>
            <w:r w:rsidRPr="00B7030B">
              <w:t>=</w:t>
            </w:r>
            <w:r w:rsidRPr="00B7030B">
              <w:tab/>
              <w:t>DO deficit below dam,</w:t>
            </w:r>
            <w:r w:rsidRPr="00B7030B">
              <w:rPr>
                <w:i/>
                <w:iCs/>
              </w:rPr>
              <w:t xml:space="preserve"> </w:t>
            </w:r>
            <w:r w:rsidRPr="008565FA">
              <w:t>g m</w:t>
            </w:r>
            <w:r w:rsidRPr="008565FA">
              <w:rPr>
                <w:vertAlign w:val="superscript"/>
              </w:rPr>
              <w:t>-3</w:t>
            </w:r>
          </w:p>
          <w:p w14:paraId="03FCFAB2" w14:textId="77777777" w:rsidR="0041037A" w:rsidRPr="00D21E88" w:rsidRDefault="0041037A" w:rsidP="0076230E">
            <w:pPr>
              <w:suppressAutoHyphens/>
            </w:pPr>
            <w:r w:rsidRPr="00B7030B">
              <w:tab/>
            </w:r>
            <w:r w:rsidRPr="00B7030B">
              <w:rPr>
                <w:i/>
                <w:iCs/>
              </w:rPr>
              <w:t>T</w:t>
            </w:r>
            <w:r w:rsidRPr="00B7030B">
              <w:tab/>
              <w:t>=</w:t>
            </w:r>
            <w:r w:rsidRPr="00B7030B">
              <w:tab/>
              <w:t xml:space="preserve">temperature, </w:t>
            </w:r>
            <w:r w:rsidRPr="0076230E">
              <w:rPr>
                <w:vertAlign w:val="superscript"/>
              </w:rPr>
              <w:t>o</w:t>
            </w:r>
            <w:r w:rsidRPr="0076230E">
              <w:t>C</w:t>
            </w:r>
          </w:p>
          <w:p w14:paraId="1B2A22DB" w14:textId="77777777" w:rsidR="0041037A" w:rsidRPr="003F60FE" w:rsidRDefault="0041037A" w:rsidP="0076230E">
            <w:pPr>
              <w:suppressAutoHyphens/>
            </w:pPr>
            <w:r w:rsidRPr="00B7030B">
              <w:tab/>
            </w:r>
            <w:r w:rsidRPr="00B7030B">
              <w:rPr>
                <w:i/>
                <w:iCs/>
              </w:rPr>
              <w:t>H</w:t>
            </w:r>
            <w:r w:rsidRPr="00B7030B">
              <w:tab/>
              <w:t>=</w:t>
            </w:r>
            <w:r w:rsidRPr="00B7030B">
              <w:tab/>
              <w:t xml:space="preserve">height of </w:t>
            </w:r>
            <w:proofErr w:type="gramStart"/>
            <w:r w:rsidRPr="00B7030B">
              <w:t>water fall</w:t>
            </w:r>
            <w:proofErr w:type="gramEnd"/>
            <w:r w:rsidRPr="00B7030B">
              <w:t xml:space="preserve">, </w:t>
            </w:r>
            <w:r w:rsidRPr="008565FA">
              <w:t>m</w:t>
            </w:r>
          </w:p>
          <w:p w14:paraId="3A87FB22" w14:textId="77777777" w:rsidR="0041037A" w:rsidRPr="00B7030B" w:rsidRDefault="0041037A" w:rsidP="0076230E">
            <w:pPr>
              <w:suppressAutoHyphens/>
            </w:pPr>
            <w:r w:rsidRPr="00B7030B">
              <w:tab/>
            </w:r>
            <w:r w:rsidRPr="00B7030B">
              <w:rPr>
                <w:i/>
                <w:iCs/>
              </w:rPr>
              <w:t>a</w:t>
            </w:r>
            <w:r w:rsidRPr="00B7030B">
              <w:tab/>
              <w:t>=</w:t>
            </w:r>
            <w:r w:rsidRPr="00B7030B">
              <w:tab/>
              <w:t>1.8 for clean water to 0.65 for gross polluted water</w:t>
            </w:r>
          </w:p>
          <w:p w14:paraId="0DBA1D73" w14:textId="77777777" w:rsidR="0041037A" w:rsidRPr="00B7030B" w:rsidRDefault="0041037A" w:rsidP="0076230E">
            <w:pPr>
              <w:suppressAutoHyphens/>
            </w:pPr>
            <w:r w:rsidRPr="00B7030B">
              <w:tab/>
            </w:r>
            <w:r w:rsidRPr="00B7030B">
              <w:rPr>
                <w:i/>
                <w:iCs/>
              </w:rPr>
              <w:t>b</w:t>
            </w:r>
            <w:r w:rsidRPr="00B7030B">
              <w:tab/>
              <w:t>=</w:t>
            </w:r>
            <w:r w:rsidRPr="00B7030B">
              <w:tab/>
              <w:t>0.05 for sluice gates</w:t>
            </w:r>
          </w:p>
          <w:p w14:paraId="38086CF1" w14:textId="77777777" w:rsidR="0041037A" w:rsidRPr="00B7030B" w:rsidRDefault="0041037A" w:rsidP="0076230E">
            <w:pPr>
              <w:suppressAutoHyphens/>
            </w:pPr>
            <w:r w:rsidRPr="00B7030B">
              <w:tab/>
            </w:r>
            <w:r w:rsidRPr="00B7030B">
              <w:rPr>
                <w:i/>
                <w:iCs/>
              </w:rPr>
              <w:t>b</w:t>
            </w:r>
            <w:r w:rsidRPr="00B7030B">
              <w:tab/>
              <w:t>=</w:t>
            </w:r>
            <w:r w:rsidRPr="00B7030B">
              <w:tab/>
              <w:t xml:space="preserve">1.0 for sharp crested </w:t>
            </w:r>
            <w:proofErr w:type="gramStart"/>
            <w:r w:rsidRPr="00B7030B">
              <w:t>straight faced</w:t>
            </w:r>
            <w:proofErr w:type="gramEnd"/>
            <w:r w:rsidRPr="00B7030B">
              <w:t xml:space="preserve"> weir</w:t>
            </w:r>
          </w:p>
          <w:p w14:paraId="36481AD0" w14:textId="77777777" w:rsidR="0041037A" w:rsidRPr="00B7030B" w:rsidRDefault="0041037A" w:rsidP="0076230E">
            <w:pPr>
              <w:suppressAutoHyphens/>
            </w:pPr>
            <w:r w:rsidRPr="00B7030B">
              <w:tab/>
            </w:r>
            <w:r w:rsidRPr="00B7030B">
              <w:rPr>
                <w:i/>
                <w:iCs/>
              </w:rPr>
              <w:t>b</w:t>
            </w:r>
            <w:r w:rsidRPr="00B7030B">
              <w:tab/>
              <w:t>=</w:t>
            </w:r>
            <w:r w:rsidRPr="00B7030B">
              <w:tab/>
              <w:t>0.45 for flat broad crested curved face weir</w:t>
            </w:r>
          </w:p>
          <w:p w14:paraId="07397F6C" w14:textId="77777777" w:rsidR="0041037A" w:rsidRPr="00B7030B" w:rsidRDefault="0041037A" w:rsidP="0076230E">
            <w:pPr>
              <w:suppressAutoHyphens/>
            </w:pPr>
            <w:r w:rsidRPr="00B7030B">
              <w:tab/>
            </w:r>
            <w:r w:rsidRPr="00B7030B">
              <w:rPr>
                <w:i/>
                <w:iCs/>
              </w:rPr>
              <w:t>b</w:t>
            </w:r>
            <w:r w:rsidRPr="00B7030B">
              <w:tab/>
              <w:t>=</w:t>
            </w:r>
            <w:r w:rsidRPr="00B7030B">
              <w:tab/>
              <w:t>0.7 for flat broad crested weir with regular step</w:t>
            </w:r>
          </w:p>
          <w:p w14:paraId="43DA0E41" w14:textId="77777777" w:rsidR="0041037A" w:rsidRPr="00B7030B" w:rsidRDefault="0041037A" w:rsidP="0076230E">
            <w:pPr>
              <w:suppressAutoHyphens/>
            </w:pPr>
            <w:r w:rsidRPr="00B7030B">
              <w:tab/>
            </w:r>
            <w:r w:rsidRPr="00B7030B">
              <w:rPr>
                <w:i/>
                <w:iCs/>
              </w:rPr>
              <w:t>b</w:t>
            </w:r>
            <w:r w:rsidRPr="00B7030B">
              <w:tab/>
              <w:t>=</w:t>
            </w:r>
            <w:r w:rsidRPr="00B7030B">
              <w:tab/>
              <w:t>0.8 for sharp crested vertical face weir</w:t>
            </w:r>
          </w:p>
          <w:p w14:paraId="1F619A0C" w14:textId="77777777" w:rsidR="0041037A" w:rsidRPr="00B7030B" w:rsidRDefault="0041037A" w:rsidP="0076230E">
            <w:pPr>
              <w:suppressAutoHyphens/>
            </w:pPr>
            <w:r w:rsidRPr="00B7030B">
              <w:tab/>
            </w:r>
            <w:r w:rsidRPr="00B7030B">
              <w:rPr>
                <w:i/>
                <w:iCs/>
              </w:rPr>
              <w:t>b</w:t>
            </w:r>
            <w:r w:rsidRPr="00B7030B">
              <w:tab/>
              <w:t>=</w:t>
            </w:r>
            <w:r w:rsidRPr="00B7030B">
              <w:tab/>
              <w:t>0.6 for flat broad crested weir vertical face</w:t>
            </w:r>
          </w:p>
        </w:tc>
        <w:tc>
          <w:tcPr>
            <w:tcW w:w="1317" w:type="dxa"/>
            <w:vAlign w:val="center"/>
          </w:tcPr>
          <w:p w14:paraId="7E5F8E4E" w14:textId="77777777" w:rsidR="0041037A" w:rsidRPr="00B7030B" w:rsidRDefault="0041037A" w:rsidP="0076230E">
            <w:pPr>
              <w:suppressAutoHyphens/>
              <w:jc w:val="left"/>
            </w:pPr>
            <w:r w:rsidRPr="00B7030B">
              <w:t>Butts and Evans (1983)</w:t>
            </w:r>
          </w:p>
        </w:tc>
      </w:tr>
    </w:tbl>
    <w:p w14:paraId="52FF1A80" w14:textId="77777777" w:rsidR="0041037A" w:rsidRPr="00B7030B" w:rsidRDefault="0041037A" w:rsidP="007A3922">
      <w:pPr>
        <w:pStyle w:val="BodyText2"/>
      </w:pPr>
    </w:p>
    <w:p w14:paraId="1FA87193" w14:textId="77777777" w:rsidR="0041037A" w:rsidRPr="001A317F" w:rsidRDefault="0041037A" w:rsidP="007A3922">
      <w:pPr>
        <w:pStyle w:val="BodyText"/>
      </w:pPr>
      <w:r w:rsidRPr="001A317F">
        <w:t xml:space="preserve">Most of these equations have been used for dams or weirs with heights of fall between 3 and 10 </w:t>
      </w:r>
      <w:r w:rsidRPr="008565FA">
        <w:t>m</w:t>
      </w:r>
      <w:r w:rsidRPr="001A317F">
        <w:t xml:space="preserve">. These equations do not generally predict supersaturation. </w:t>
      </w:r>
    </w:p>
    <w:p w14:paraId="1C19DC69" w14:textId="77777777" w:rsidR="0041037A" w:rsidRPr="00B7030B" w:rsidRDefault="0041037A" w:rsidP="00B6554A">
      <w:pPr>
        <w:pStyle w:val="Heading4"/>
      </w:pPr>
      <w:bookmarkStart w:id="706" w:name="_Toc466368857"/>
      <w:bookmarkStart w:id="707" w:name="_Toc2506321"/>
      <w:bookmarkStart w:id="708" w:name="_Toc48573663"/>
      <w:r w:rsidRPr="00B7030B">
        <w:lastRenderedPageBreak/>
        <w:t>Large Dam Spillways/Gates</w:t>
      </w:r>
      <w:bookmarkEnd w:id="706"/>
      <w:bookmarkEnd w:id="707"/>
      <w:bookmarkEnd w:id="708"/>
    </w:p>
    <w:bookmarkEnd w:id="697"/>
    <w:p w14:paraId="272970FA" w14:textId="47581C96" w:rsidR="0041037A" w:rsidRPr="001A317F" w:rsidRDefault="0041037A" w:rsidP="00B6554A">
      <w:pPr>
        <w:pStyle w:val="BodyText"/>
      </w:pPr>
      <w:r w:rsidRPr="001A317F">
        <w:t xml:space="preserve">The USACE has been involved in gas abatement studies on the Columbia and Snake River system for many years (WES, 1996, 1997). Some of their research efforts have been focused on development of models of gas generation from spillways. These empirical models have been called </w:t>
      </w:r>
      <w:proofErr w:type="spellStart"/>
      <w:r w:rsidRPr="001A317F">
        <w:t>CriSP</w:t>
      </w:r>
      <w:proofErr w:type="spellEnd"/>
      <w:r w:rsidRPr="001A317F">
        <w:t xml:space="preserve"> 1.6 (Columbia Basin Research, </w:t>
      </w:r>
      <w:r w:rsidR="003734EF">
        <w:t>2000</w:t>
      </w:r>
      <w:r w:rsidRPr="001A317F">
        <w:t xml:space="preserve">). The gas production equations used in </w:t>
      </w:r>
      <w:proofErr w:type="spellStart"/>
      <w:r w:rsidRPr="001A317F">
        <w:t>CriSP</w:t>
      </w:r>
      <w:proofErr w:type="spellEnd"/>
      <w:r w:rsidRPr="001A317F">
        <w:t xml:space="preserve"> are empirical correlations between total dissolved gas (TDG), usually measured a mile downstream of the dam after turbulence from the spillway had subsided, and discharge, usually measured in </w:t>
      </w:r>
      <w:proofErr w:type="spellStart"/>
      <w:r w:rsidRPr="001A317F">
        <w:t>kcfs</w:t>
      </w:r>
      <w:proofErr w:type="spellEnd"/>
      <w:r w:rsidRPr="001A317F">
        <w:t xml:space="preserve">. The form of these equations is shown in </w:t>
      </w:r>
      <w:r w:rsidR="003B7E39" w:rsidRPr="001A317F">
        <w:fldChar w:fldCharType="begin"/>
      </w:r>
      <w:r w:rsidR="003B7E39" w:rsidRPr="001A317F">
        <w:instrText xml:space="preserve"> REF _Ref461938879 \h  \* MERGEFORMAT </w:instrText>
      </w:r>
      <w:r w:rsidR="003B7E39" w:rsidRPr="001A317F">
        <w:fldChar w:fldCharType="separate"/>
      </w:r>
      <w:r w:rsidR="00A95042" w:rsidRPr="00A95042">
        <w:rPr>
          <w:rStyle w:val="Figurehyperlink"/>
        </w:rPr>
        <w:t>Table 18</w:t>
      </w:r>
      <w:r w:rsidR="003B7E39" w:rsidRPr="001A317F">
        <w:fldChar w:fldCharType="end"/>
      </w:r>
      <w:r w:rsidRPr="001A317F">
        <w:t>.</w:t>
      </w:r>
    </w:p>
    <w:p w14:paraId="7BDFEF93" w14:textId="0AE638E3" w:rsidR="0041037A" w:rsidRPr="001A317F" w:rsidRDefault="0041037A" w:rsidP="00B6554A">
      <w:pPr>
        <w:pStyle w:val="Tablecaption"/>
      </w:pPr>
      <w:bookmarkStart w:id="709" w:name="_Ref461938879"/>
      <w:bookmarkStart w:id="710" w:name="_Toc455311026"/>
      <w:bookmarkStart w:id="711" w:name="_Toc464974232"/>
      <w:bookmarkStart w:id="712" w:name="_Toc2506416"/>
      <w:bookmarkStart w:id="713" w:name="_Toc14621660"/>
      <w:bookmarkStart w:id="714" w:name="_Toc48573855"/>
      <w:r w:rsidRPr="001A317F">
        <w:t xml:space="preserve">Table </w:t>
      </w:r>
      <w:r w:rsidR="00000000">
        <w:fldChar w:fldCharType="begin"/>
      </w:r>
      <w:r w:rsidR="00000000">
        <w:instrText xml:space="preserve"> SEQ Table \* ARABIC </w:instrText>
      </w:r>
      <w:r w:rsidR="00000000">
        <w:fldChar w:fldCharType="separate"/>
      </w:r>
      <w:r w:rsidR="00A95042">
        <w:rPr>
          <w:noProof/>
        </w:rPr>
        <w:t>18</w:t>
      </w:r>
      <w:r w:rsidR="00000000">
        <w:rPr>
          <w:noProof/>
        </w:rPr>
        <w:fldChar w:fldCharType="end"/>
      </w:r>
      <w:bookmarkEnd w:id="709"/>
      <w:r w:rsidRPr="001A317F">
        <w:t xml:space="preserve">.  Equations used in </w:t>
      </w:r>
      <w:proofErr w:type="spellStart"/>
      <w:r w:rsidRPr="001A317F">
        <w:t>CRiSP</w:t>
      </w:r>
      <w:proofErr w:type="spellEnd"/>
      <w:r w:rsidRPr="001A317F">
        <w:t xml:space="preserve"> model for gas production.</w:t>
      </w:r>
      <w:bookmarkEnd w:id="710"/>
      <w:bookmarkEnd w:id="711"/>
      <w:bookmarkEnd w:id="712"/>
      <w:bookmarkEnd w:id="713"/>
      <w:bookmarkEnd w:id="714"/>
    </w:p>
    <w:tbl>
      <w:tblPr>
        <w:tblW w:w="8640" w:type="dxa"/>
        <w:tblInd w:w="108"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000" w:firstRow="0" w:lastRow="0" w:firstColumn="0" w:lastColumn="0" w:noHBand="0" w:noVBand="0"/>
      </w:tblPr>
      <w:tblGrid>
        <w:gridCol w:w="2610"/>
        <w:gridCol w:w="2520"/>
        <w:gridCol w:w="3510"/>
      </w:tblGrid>
      <w:tr w:rsidR="0041037A" w:rsidRPr="00B7030B" w14:paraId="1965DB53" w14:textId="77777777">
        <w:tc>
          <w:tcPr>
            <w:tcW w:w="2610" w:type="dxa"/>
            <w:tcBorders>
              <w:top w:val="double" w:sz="4" w:space="0" w:color="auto"/>
              <w:bottom w:val="double" w:sz="4" w:space="0" w:color="auto"/>
            </w:tcBorders>
            <w:vAlign w:val="center"/>
          </w:tcPr>
          <w:p w14:paraId="58F6C28D" w14:textId="77777777" w:rsidR="0041037A" w:rsidRPr="008565FA" w:rsidRDefault="0041037A" w:rsidP="00127D1D">
            <w:pPr>
              <w:jc w:val="center"/>
              <w:rPr>
                <w:b/>
                <w:bCs/>
              </w:rPr>
            </w:pPr>
            <w:r w:rsidRPr="008565FA">
              <w:rPr>
                <w:b/>
                <w:bCs/>
              </w:rPr>
              <w:t>Equation type</w:t>
            </w:r>
          </w:p>
        </w:tc>
        <w:tc>
          <w:tcPr>
            <w:tcW w:w="2520" w:type="dxa"/>
            <w:tcBorders>
              <w:top w:val="double" w:sz="4" w:space="0" w:color="auto"/>
              <w:bottom w:val="double" w:sz="4" w:space="0" w:color="auto"/>
            </w:tcBorders>
            <w:vAlign w:val="center"/>
          </w:tcPr>
          <w:p w14:paraId="0D9287A6" w14:textId="77777777" w:rsidR="0041037A" w:rsidRPr="008565FA" w:rsidRDefault="0041037A" w:rsidP="00127D1D">
            <w:pPr>
              <w:jc w:val="center"/>
              <w:rPr>
                <w:b/>
                <w:bCs/>
              </w:rPr>
            </w:pPr>
            <w:r w:rsidRPr="008565FA">
              <w:rPr>
                <w:b/>
                <w:bCs/>
              </w:rPr>
              <w:t>Equation</w:t>
            </w:r>
          </w:p>
        </w:tc>
        <w:tc>
          <w:tcPr>
            <w:tcW w:w="3510" w:type="dxa"/>
            <w:tcBorders>
              <w:top w:val="double" w:sz="4" w:space="0" w:color="auto"/>
              <w:bottom w:val="double" w:sz="4" w:space="0" w:color="auto"/>
            </w:tcBorders>
            <w:vAlign w:val="center"/>
          </w:tcPr>
          <w:p w14:paraId="496A9869" w14:textId="77777777" w:rsidR="0041037A" w:rsidRPr="008565FA" w:rsidRDefault="0041037A" w:rsidP="0076230E">
            <w:pPr>
              <w:jc w:val="left"/>
              <w:rPr>
                <w:b/>
                <w:bCs/>
              </w:rPr>
            </w:pPr>
            <w:r w:rsidRPr="008565FA">
              <w:rPr>
                <w:b/>
                <w:bCs/>
              </w:rPr>
              <w:t>Description of empirical coefficients</w:t>
            </w:r>
          </w:p>
        </w:tc>
      </w:tr>
      <w:tr w:rsidR="0041037A" w:rsidRPr="00B7030B" w14:paraId="49C6D18D" w14:textId="77777777">
        <w:trPr>
          <w:trHeight w:val="681"/>
        </w:trPr>
        <w:tc>
          <w:tcPr>
            <w:tcW w:w="2610" w:type="dxa"/>
            <w:tcBorders>
              <w:top w:val="double" w:sz="4" w:space="0" w:color="auto"/>
            </w:tcBorders>
            <w:vAlign w:val="center"/>
          </w:tcPr>
          <w:p w14:paraId="739BB732" w14:textId="77777777" w:rsidR="0041037A" w:rsidRPr="00B7030B" w:rsidRDefault="0041037A" w:rsidP="008565FA">
            <w:r w:rsidRPr="00B7030B">
              <w:t>Linear function of total spill</w:t>
            </w:r>
          </w:p>
        </w:tc>
        <w:tc>
          <w:tcPr>
            <w:tcW w:w="2520" w:type="dxa"/>
            <w:tcBorders>
              <w:top w:val="double" w:sz="4" w:space="0" w:color="auto"/>
            </w:tcBorders>
            <w:vAlign w:val="center"/>
          </w:tcPr>
          <w:p w14:paraId="37CFF446" w14:textId="77777777" w:rsidR="0041037A" w:rsidRPr="00B7030B" w:rsidRDefault="008F3173" w:rsidP="008565FA">
            <m:oMathPara>
              <m:oMath>
                <m:r>
                  <m:rPr>
                    <m:sty m:val="p"/>
                  </m:rPr>
                  <w:rPr>
                    <w:rFonts w:ascii="Cambria Math" w:hAnsi="Cambria Math"/>
                  </w:rPr>
                  <m:t>%</m:t>
                </m:r>
                <m:r>
                  <w:rPr>
                    <w:rFonts w:ascii="Cambria Math" w:hAnsi="Cambria Math"/>
                  </w:rPr>
                  <m:t>TDG</m:t>
                </m:r>
                <m:r>
                  <m:rPr>
                    <m:sty m:val="p"/>
                  </m:rPr>
                  <w:rPr>
                    <w:rFonts w:ascii="Cambria Math" w:hAnsi="Cambria Math"/>
                  </w:rPr>
                  <m:t>=</m:t>
                </m:r>
                <m:r>
                  <w:rPr>
                    <w:rFonts w:ascii="Cambria Math" w:hAnsi="Cambria Math"/>
                  </w:rPr>
                  <m:t>m</m:t>
                </m:r>
                <m:sSub>
                  <m:sSubPr>
                    <m:ctrlPr>
                      <w:rPr>
                        <w:rFonts w:ascii="Cambria Math" w:hAnsi="Cambria Math"/>
                      </w:rPr>
                    </m:ctrlPr>
                  </m:sSubPr>
                  <m:e>
                    <m:r>
                      <w:rPr>
                        <w:rFonts w:ascii="Cambria Math" w:hAnsi="Cambria Math"/>
                      </w:rPr>
                      <m:t>Q</m:t>
                    </m:r>
                  </m:e>
                  <m:sub>
                    <m:r>
                      <w:rPr>
                        <w:rFonts w:ascii="Cambria Math" w:hAnsi="Cambria Math"/>
                      </w:rPr>
                      <m:t>s</m:t>
                    </m:r>
                  </m:sub>
                </m:sSub>
                <m:r>
                  <m:rPr>
                    <m:sty m:val="p"/>
                  </m:rPr>
                  <w:rPr>
                    <w:rFonts w:ascii="Cambria Math" w:hAnsi="Cambria Math"/>
                  </w:rPr>
                  <m:t>+</m:t>
                </m:r>
                <m:r>
                  <w:rPr>
                    <w:rFonts w:ascii="Cambria Math" w:hAnsi="Cambria Math"/>
                  </w:rPr>
                  <m:t>b</m:t>
                </m:r>
              </m:oMath>
            </m:oMathPara>
          </w:p>
        </w:tc>
        <w:tc>
          <w:tcPr>
            <w:tcW w:w="3510" w:type="dxa"/>
            <w:tcBorders>
              <w:top w:val="double" w:sz="4" w:space="0" w:color="auto"/>
            </w:tcBorders>
            <w:vAlign w:val="center"/>
          </w:tcPr>
          <w:p w14:paraId="3FDAE5B1" w14:textId="77777777" w:rsidR="0041037A" w:rsidRPr="00B7030B" w:rsidRDefault="0041037A" w:rsidP="0076230E">
            <w:pPr>
              <w:jc w:val="left"/>
            </w:pPr>
            <w:r w:rsidRPr="00B7030B">
              <w:tab/>
            </w:r>
            <w:r w:rsidRPr="00B7030B">
              <w:rPr>
                <w:i/>
                <w:iCs/>
              </w:rPr>
              <w:t>Q</w:t>
            </w:r>
            <w:r w:rsidRPr="00B7030B">
              <w:rPr>
                <w:i/>
                <w:iCs/>
                <w:vertAlign w:val="subscript"/>
              </w:rPr>
              <w:t>s</w:t>
            </w:r>
            <w:r w:rsidRPr="00B7030B">
              <w:tab/>
              <w:t>=</w:t>
            </w:r>
            <w:r w:rsidRPr="00B7030B">
              <w:tab/>
              <w:t xml:space="preserve">total spill, </w:t>
            </w:r>
            <w:proofErr w:type="spellStart"/>
            <w:r w:rsidRPr="00B7030B">
              <w:rPr>
                <w:i/>
                <w:iCs/>
              </w:rPr>
              <w:t>kcfs</w:t>
            </w:r>
            <w:proofErr w:type="spellEnd"/>
          </w:p>
          <w:p w14:paraId="4BAA7CFC" w14:textId="77777777" w:rsidR="0041037A" w:rsidRPr="00B7030B" w:rsidRDefault="0041037A" w:rsidP="0076230E">
            <w:pPr>
              <w:jc w:val="left"/>
            </w:pPr>
            <w:r w:rsidRPr="00B7030B">
              <w:tab/>
            </w:r>
            <w:r w:rsidRPr="00B7030B">
              <w:rPr>
                <w:i/>
                <w:iCs/>
              </w:rPr>
              <w:t>m</w:t>
            </w:r>
            <w:r w:rsidRPr="00B7030B">
              <w:tab/>
              <w:t>=</w:t>
            </w:r>
            <w:r w:rsidRPr="00B7030B">
              <w:tab/>
              <w:t>empirical coefficient</w:t>
            </w:r>
          </w:p>
          <w:p w14:paraId="6689A689" w14:textId="77777777" w:rsidR="0041037A" w:rsidRPr="00B7030B" w:rsidRDefault="0041037A" w:rsidP="0076230E">
            <w:pPr>
              <w:jc w:val="left"/>
            </w:pPr>
            <w:r w:rsidRPr="00B7030B">
              <w:tab/>
            </w:r>
            <w:r w:rsidRPr="00B7030B">
              <w:rPr>
                <w:i/>
                <w:iCs/>
              </w:rPr>
              <w:t>b</w:t>
            </w:r>
            <w:r w:rsidRPr="00B7030B">
              <w:tab/>
              <w:t>=</w:t>
            </w:r>
            <w:r w:rsidRPr="00B7030B">
              <w:tab/>
              <w:t>empirical coefficient</w:t>
            </w:r>
          </w:p>
        </w:tc>
      </w:tr>
      <w:tr w:rsidR="0041037A" w:rsidRPr="00B7030B" w14:paraId="616C661B" w14:textId="77777777">
        <w:trPr>
          <w:trHeight w:val="899"/>
        </w:trPr>
        <w:tc>
          <w:tcPr>
            <w:tcW w:w="2610" w:type="dxa"/>
            <w:vAlign w:val="center"/>
          </w:tcPr>
          <w:p w14:paraId="6B61EAC2" w14:textId="77777777" w:rsidR="0041037A" w:rsidRPr="00B7030B" w:rsidRDefault="0041037A" w:rsidP="008565FA">
            <w:r w:rsidRPr="00B7030B">
              <w:t>Bounded exponential of total spill</w:t>
            </w:r>
          </w:p>
        </w:tc>
        <w:tc>
          <w:tcPr>
            <w:tcW w:w="2520" w:type="dxa"/>
            <w:vAlign w:val="center"/>
          </w:tcPr>
          <w:p w14:paraId="2677FAD5" w14:textId="77777777" w:rsidR="0041037A" w:rsidRPr="00B7030B" w:rsidRDefault="008F3173" w:rsidP="008565FA">
            <m:oMathPara>
              <m:oMath>
                <m:r>
                  <m:rPr>
                    <m:sty m:val="p"/>
                  </m:rPr>
                  <w:rPr>
                    <w:rFonts w:ascii="Cambria Math" w:hAnsi="Cambria Math"/>
                  </w:rPr>
                  <m:t>%</m:t>
                </m:r>
                <m:r>
                  <w:rPr>
                    <w:rFonts w:ascii="Cambria Math" w:hAnsi="Cambria Math"/>
                  </w:rPr>
                  <m:t>TDG</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sSup>
                  <m:sSupPr>
                    <m:ctrlPr>
                      <w:rPr>
                        <w:rFonts w:ascii="Cambria Math" w:hAnsi="Cambria Math"/>
                      </w:rPr>
                    </m:ctrlPr>
                  </m:sSupPr>
                  <m:e>
                    <m:r>
                      <w:rPr>
                        <w:rFonts w:ascii="Cambria Math" w:hAnsi="Cambria Math"/>
                      </w:rPr>
                      <m:t>e</m:t>
                    </m:r>
                  </m:e>
                  <m:sup>
                    <m:r>
                      <w:rPr>
                        <w:rFonts w:ascii="Cambria Math" w:hAnsi="Cambria Math"/>
                      </w:rPr>
                      <m:t>c</m:t>
                    </m:r>
                    <m:sSub>
                      <m:sSubPr>
                        <m:ctrlPr>
                          <w:rPr>
                            <w:rFonts w:ascii="Cambria Math" w:hAnsi="Cambria Math"/>
                          </w:rPr>
                        </m:ctrlPr>
                      </m:sSubPr>
                      <m:e>
                        <m:r>
                          <w:rPr>
                            <w:rFonts w:ascii="Cambria Math" w:hAnsi="Cambria Math"/>
                          </w:rPr>
                          <m:t>Q</m:t>
                        </m:r>
                      </m:e>
                      <m:sub>
                        <m:r>
                          <w:rPr>
                            <w:rFonts w:ascii="Cambria Math" w:hAnsi="Cambria Math"/>
                          </w:rPr>
                          <m:t>s</m:t>
                        </m:r>
                      </m:sub>
                    </m:sSub>
                  </m:sup>
                </m:sSup>
              </m:oMath>
            </m:oMathPara>
          </w:p>
        </w:tc>
        <w:tc>
          <w:tcPr>
            <w:tcW w:w="3510" w:type="dxa"/>
            <w:vAlign w:val="center"/>
          </w:tcPr>
          <w:p w14:paraId="63DE75A6" w14:textId="77777777" w:rsidR="0041037A" w:rsidRPr="00B7030B" w:rsidRDefault="0041037A" w:rsidP="0076230E">
            <w:pPr>
              <w:jc w:val="left"/>
            </w:pPr>
            <w:r w:rsidRPr="00B7030B">
              <w:tab/>
            </w:r>
            <w:r w:rsidRPr="00B7030B">
              <w:rPr>
                <w:i/>
                <w:iCs/>
              </w:rPr>
              <w:t>Q</w:t>
            </w:r>
            <w:r w:rsidRPr="00B7030B">
              <w:rPr>
                <w:i/>
                <w:iCs/>
                <w:vertAlign w:val="subscript"/>
              </w:rPr>
              <w:t>s</w:t>
            </w:r>
            <w:r w:rsidRPr="00B7030B">
              <w:tab/>
              <w:t>=</w:t>
            </w:r>
            <w:r w:rsidRPr="00B7030B">
              <w:tab/>
              <w:t xml:space="preserve">total spill, </w:t>
            </w:r>
            <w:proofErr w:type="spellStart"/>
            <w:r w:rsidRPr="00B7030B">
              <w:rPr>
                <w:i/>
                <w:iCs/>
              </w:rPr>
              <w:t>kcfs</w:t>
            </w:r>
            <w:proofErr w:type="spellEnd"/>
          </w:p>
          <w:p w14:paraId="68544AF4" w14:textId="77777777" w:rsidR="0041037A" w:rsidRPr="00B7030B" w:rsidRDefault="0041037A" w:rsidP="0076230E">
            <w:pPr>
              <w:jc w:val="left"/>
            </w:pPr>
            <w:r w:rsidRPr="00B7030B">
              <w:tab/>
            </w:r>
            <w:r w:rsidRPr="00B7030B">
              <w:rPr>
                <w:i/>
                <w:iCs/>
              </w:rPr>
              <w:t>a</w:t>
            </w:r>
            <w:r w:rsidRPr="00B7030B">
              <w:tab/>
              <w:t>=</w:t>
            </w:r>
            <w:r w:rsidRPr="00B7030B">
              <w:tab/>
              <w:t>empirical coefficient</w:t>
            </w:r>
          </w:p>
          <w:p w14:paraId="04CC50D4" w14:textId="77777777" w:rsidR="0041037A" w:rsidRPr="00B7030B" w:rsidRDefault="0041037A" w:rsidP="0076230E">
            <w:pPr>
              <w:jc w:val="left"/>
            </w:pPr>
            <w:r w:rsidRPr="00B7030B">
              <w:tab/>
            </w:r>
            <w:r w:rsidRPr="00B7030B">
              <w:rPr>
                <w:i/>
                <w:iCs/>
              </w:rPr>
              <w:t>b</w:t>
            </w:r>
            <w:r w:rsidRPr="00B7030B">
              <w:tab/>
              <w:t>=</w:t>
            </w:r>
            <w:r w:rsidRPr="00B7030B">
              <w:tab/>
              <w:t>empirical coefficient</w:t>
            </w:r>
          </w:p>
          <w:p w14:paraId="2D4594DB" w14:textId="77777777" w:rsidR="0041037A" w:rsidRPr="00B7030B" w:rsidRDefault="0041037A" w:rsidP="0076230E">
            <w:pPr>
              <w:jc w:val="left"/>
            </w:pPr>
            <w:r w:rsidRPr="00B7030B">
              <w:tab/>
            </w:r>
            <w:r w:rsidRPr="00B7030B">
              <w:rPr>
                <w:i/>
                <w:iCs/>
              </w:rPr>
              <w:t>c</w:t>
            </w:r>
            <w:r w:rsidRPr="00B7030B">
              <w:tab/>
              <w:t>=</w:t>
            </w:r>
            <w:r w:rsidRPr="00B7030B">
              <w:tab/>
              <w:t>empirical coefficient</w:t>
            </w:r>
          </w:p>
        </w:tc>
      </w:tr>
      <w:tr w:rsidR="0041037A" w:rsidRPr="00B7030B" w14:paraId="69E47232" w14:textId="77777777">
        <w:trPr>
          <w:trHeight w:val="1061"/>
        </w:trPr>
        <w:tc>
          <w:tcPr>
            <w:tcW w:w="2610" w:type="dxa"/>
            <w:vAlign w:val="center"/>
          </w:tcPr>
          <w:p w14:paraId="1695FDC4" w14:textId="77777777" w:rsidR="0041037A" w:rsidRPr="00B7030B" w:rsidRDefault="0041037A" w:rsidP="008565FA">
            <w:r w:rsidRPr="00B7030B">
              <w:t>Bounded exponential of the spill on a per spillway basis</w:t>
            </w:r>
          </w:p>
        </w:tc>
        <w:tc>
          <w:tcPr>
            <w:tcW w:w="2520" w:type="dxa"/>
            <w:vAlign w:val="center"/>
          </w:tcPr>
          <w:p w14:paraId="13350785" w14:textId="77777777" w:rsidR="0041037A" w:rsidRPr="00B7030B" w:rsidRDefault="008F3173" w:rsidP="008565FA">
            <m:oMathPara>
              <m:oMath>
                <m:r>
                  <m:rPr>
                    <m:sty m:val="p"/>
                  </m:rPr>
                  <w:rPr>
                    <w:rFonts w:ascii="Cambria Math" w:hAnsi="Cambria Math"/>
                  </w:rPr>
                  <m:t>%</m:t>
                </m:r>
                <m:r>
                  <w:rPr>
                    <w:rFonts w:ascii="Cambria Math" w:hAnsi="Cambria Math"/>
                  </w:rPr>
                  <m:t>TDG</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sSup>
                  <m:sSupPr>
                    <m:ctrlPr>
                      <w:rPr>
                        <w:rFonts w:ascii="Cambria Math" w:hAnsi="Cambria Math"/>
                      </w:rPr>
                    </m:ctrlPr>
                  </m:sSupPr>
                  <m:e>
                    <m:r>
                      <w:rPr>
                        <w:rFonts w:ascii="Cambria Math" w:hAnsi="Cambria Math"/>
                      </w:rPr>
                      <m:t>e</m:t>
                    </m:r>
                  </m:e>
                  <m:sup>
                    <m:r>
                      <w:rPr>
                        <w:rFonts w:ascii="Cambria Math" w:hAnsi="Cambria Math"/>
                      </w:rPr>
                      <m:t>c</m:t>
                    </m:r>
                    <m:sSub>
                      <m:sSubPr>
                        <m:ctrlPr>
                          <w:rPr>
                            <w:rFonts w:ascii="Cambria Math" w:hAnsi="Cambria Math"/>
                          </w:rPr>
                        </m:ctrlPr>
                      </m:sSubPr>
                      <m:e>
                        <m:r>
                          <w:rPr>
                            <w:rFonts w:ascii="Cambria Math" w:hAnsi="Cambria Math"/>
                          </w:rPr>
                          <m:t>q</m:t>
                        </m:r>
                      </m:e>
                      <m:sub>
                        <m:r>
                          <w:rPr>
                            <w:rFonts w:ascii="Cambria Math" w:hAnsi="Cambria Math"/>
                          </w:rPr>
                          <m:t>s</m:t>
                        </m:r>
                      </m:sub>
                    </m:sSub>
                  </m:sup>
                </m:sSup>
              </m:oMath>
            </m:oMathPara>
          </w:p>
        </w:tc>
        <w:tc>
          <w:tcPr>
            <w:tcW w:w="3510" w:type="dxa"/>
            <w:vAlign w:val="center"/>
          </w:tcPr>
          <w:p w14:paraId="746E3F72" w14:textId="6E773415" w:rsidR="0041037A" w:rsidRPr="00B7030B" w:rsidRDefault="0041037A" w:rsidP="0076230E">
            <w:pPr>
              <w:jc w:val="left"/>
              <w:rPr>
                <w:i/>
                <w:iCs/>
              </w:rPr>
            </w:pPr>
            <w:r w:rsidRPr="00B7030B">
              <w:tab/>
            </w:r>
            <w:proofErr w:type="spellStart"/>
            <w:r w:rsidRPr="00B7030B">
              <w:rPr>
                <w:i/>
                <w:iCs/>
              </w:rPr>
              <w:t>q</w:t>
            </w:r>
            <w:r w:rsidRPr="00B7030B">
              <w:rPr>
                <w:i/>
                <w:iCs/>
                <w:vertAlign w:val="subscript"/>
              </w:rPr>
              <w:t>s</w:t>
            </w:r>
            <w:proofErr w:type="spellEnd"/>
            <w:r w:rsidRPr="00B7030B">
              <w:rPr>
                <w:vertAlign w:val="subscript"/>
              </w:rPr>
              <w:tab/>
            </w:r>
            <w:r w:rsidRPr="00B7030B">
              <w:t>=</w:t>
            </w:r>
            <w:r w:rsidRPr="00B7030B">
              <w:tab/>
              <w:t xml:space="preserve">spill through an individual </w:t>
            </w:r>
            <w:r w:rsidR="000C6D2F">
              <w:t xml:space="preserve">   </w:t>
            </w:r>
            <w:r w:rsidRPr="00B7030B">
              <w:t xml:space="preserve">spillway, </w:t>
            </w:r>
            <w:proofErr w:type="spellStart"/>
            <w:r w:rsidRPr="00B7030B">
              <w:rPr>
                <w:i/>
                <w:iCs/>
              </w:rPr>
              <w:t>kcfs</w:t>
            </w:r>
            <w:proofErr w:type="spellEnd"/>
          </w:p>
          <w:p w14:paraId="4484F937" w14:textId="77777777" w:rsidR="0041037A" w:rsidRPr="00B7030B" w:rsidRDefault="0041037A" w:rsidP="0076230E">
            <w:pPr>
              <w:jc w:val="left"/>
            </w:pPr>
            <w:r w:rsidRPr="00B7030B">
              <w:tab/>
            </w:r>
            <w:r w:rsidRPr="00B7030B">
              <w:rPr>
                <w:i/>
                <w:iCs/>
              </w:rPr>
              <w:t>a</w:t>
            </w:r>
            <w:r w:rsidRPr="00B7030B">
              <w:tab/>
              <w:t>=</w:t>
            </w:r>
            <w:r w:rsidRPr="00B7030B">
              <w:tab/>
              <w:t>empirical coefficient</w:t>
            </w:r>
          </w:p>
          <w:p w14:paraId="3C59961C" w14:textId="77777777" w:rsidR="0041037A" w:rsidRPr="00B7030B" w:rsidRDefault="0041037A" w:rsidP="0076230E">
            <w:pPr>
              <w:jc w:val="left"/>
            </w:pPr>
            <w:r w:rsidRPr="00B7030B">
              <w:tab/>
            </w:r>
            <w:r w:rsidRPr="00B7030B">
              <w:rPr>
                <w:i/>
                <w:iCs/>
              </w:rPr>
              <w:t>b</w:t>
            </w:r>
            <w:r w:rsidRPr="00B7030B">
              <w:tab/>
              <w:t>=</w:t>
            </w:r>
            <w:r w:rsidRPr="00B7030B">
              <w:tab/>
              <w:t>empirical coefficient</w:t>
            </w:r>
          </w:p>
          <w:p w14:paraId="53E095EC" w14:textId="77777777" w:rsidR="0041037A" w:rsidRPr="00B7030B" w:rsidRDefault="0041037A" w:rsidP="0076230E">
            <w:pPr>
              <w:jc w:val="left"/>
            </w:pPr>
            <w:r w:rsidRPr="00B7030B">
              <w:tab/>
            </w:r>
            <w:r w:rsidRPr="00B7030B">
              <w:rPr>
                <w:i/>
                <w:iCs/>
              </w:rPr>
              <w:t>c</w:t>
            </w:r>
            <w:r w:rsidRPr="00B7030B">
              <w:tab/>
              <w:t>=</w:t>
            </w:r>
            <w:r w:rsidRPr="00B7030B">
              <w:tab/>
              <w:t>empirical coefficient</w:t>
            </w:r>
          </w:p>
        </w:tc>
      </w:tr>
    </w:tbl>
    <w:p w14:paraId="7BFDE4D7" w14:textId="77777777" w:rsidR="0041037A" w:rsidRPr="00B7030B" w:rsidRDefault="0041037A" w:rsidP="007A3922">
      <w:pPr>
        <w:pStyle w:val="BodyText2"/>
      </w:pPr>
    </w:p>
    <w:p w14:paraId="564115E6" w14:textId="5E0FEB49" w:rsidR="0041037A" w:rsidRPr="001A317F" w:rsidRDefault="0041037A" w:rsidP="007A3922">
      <w:pPr>
        <w:pStyle w:val="BodyText"/>
      </w:pPr>
      <w:r w:rsidRPr="001A317F">
        <w:t xml:space="preserve">Examples of some of these correlations are shown in </w:t>
      </w:r>
      <w:r w:rsidR="003B7E39" w:rsidRPr="001A317F">
        <w:fldChar w:fldCharType="begin"/>
      </w:r>
      <w:r w:rsidR="003B7E39" w:rsidRPr="001A317F">
        <w:instrText xml:space="preserve"> REF _Ref461938848 \h  \* MERGEFORMAT </w:instrText>
      </w:r>
      <w:r w:rsidR="003B7E39" w:rsidRPr="001A317F">
        <w:fldChar w:fldCharType="separate"/>
      </w:r>
      <w:r w:rsidR="00A95042" w:rsidRPr="00A95042">
        <w:rPr>
          <w:rStyle w:val="Figurehyperlink"/>
        </w:rPr>
        <w:t>Table 19</w:t>
      </w:r>
      <w:r w:rsidR="003B7E39" w:rsidRPr="001A317F">
        <w:fldChar w:fldCharType="end"/>
      </w:r>
      <w:r w:rsidRPr="001A317F">
        <w:t xml:space="preserve">.  In many cases, the %TDG in these correlations was constrained to a maximum of 145% and when the flow reached only a few </w:t>
      </w:r>
      <w:proofErr w:type="spellStart"/>
      <w:r w:rsidRPr="001A317F">
        <w:t>kcfs</w:t>
      </w:r>
      <w:proofErr w:type="spellEnd"/>
      <w:r w:rsidRPr="001A317F">
        <w:t xml:space="preserve">, there was assumed to be no change in TDG from the forebay to the tailrace.  Also, the correlations in </w:t>
      </w:r>
      <w:r w:rsidR="003B7E39" w:rsidRPr="001A317F">
        <w:fldChar w:fldCharType="begin"/>
      </w:r>
      <w:r w:rsidR="003B7E39" w:rsidRPr="001A317F">
        <w:instrText xml:space="preserve"> REF _Ref461938848 \h  \* MERGEFORMAT </w:instrText>
      </w:r>
      <w:r w:rsidR="003B7E39" w:rsidRPr="001A317F">
        <w:fldChar w:fldCharType="separate"/>
      </w:r>
      <w:r w:rsidR="00A95042" w:rsidRPr="00A95042">
        <w:rPr>
          <w:rStyle w:val="Figurehyperlink"/>
        </w:rPr>
        <w:t>Table 19</w:t>
      </w:r>
      <w:r w:rsidR="003B7E39" w:rsidRPr="001A317F">
        <w:fldChar w:fldCharType="end"/>
      </w:r>
      <w:r w:rsidRPr="001A317F">
        <w:t xml:space="preserve"> sometimes changed from year to year based on changes in operating conditions or structural changes in the spillway or deflectors.</w:t>
      </w:r>
    </w:p>
    <w:p w14:paraId="19F1F3E5" w14:textId="0264CC0C" w:rsidR="0041037A" w:rsidRPr="001A317F" w:rsidRDefault="0041037A" w:rsidP="007A3922">
      <w:pPr>
        <w:pStyle w:val="Tablecaption"/>
      </w:pPr>
      <w:bookmarkStart w:id="715" w:name="_Ref461938848"/>
      <w:bookmarkStart w:id="716" w:name="_Toc455311027"/>
      <w:bookmarkStart w:id="717" w:name="_Toc464974233"/>
      <w:bookmarkStart w:id="718" w:name="_Toc2506417"/>
      <w:bookmarkStart w:id="719" w:name="_Toc14621661"/>
      <w:bookmarkStart w:id="720" w:name="_Toc48573856"/>
      <w:r w:rsidRPr="001A317F">
        <w:t xml:space="preserve">Table </w:t>
      </w:r>
      <w:r w:rsidR="00000000">
        <w:fldChar w:fldCharType="begin"/>
      </w:r>
      <w:r w:rsidR="00000000">
        <w:instrText xml:space="preserve"> SEQ Table \* ARABIC </w:instrText>
      </w:r>
      <w:r w:rsidR="00000000">
        <w:fldChar w:fldCharType="separate"/>
      </w:r>
      <w:r w:rsidR="00A95042">
        <w:rPr>
          <w:noProof/>
        </w:rPr>
        <w:t>19</w:t>
      </w:r>
      <w:r w:rsidR="00000000">
        <w:rPr>
          <w:noProof/>
        </w:rPr>
        <w:fldChar w:fldCharType="end"/>
      </w:r>
      <w:bookmarkEnd w:id="715"/>
      <w:r w:rsidRPr="001A317F">
        <w:t xml:space="preserve">.  Equations used in </w:t>
      </w:r>
      <w:proofErr w:type="spellStart"/>
      <w:r w:rsidRPr="001A317F">
        <w:t>CRiSP</w:t>
      </w:r>
      <w:proofErr w:type="spellEnd"/>
      <w:r w:rsidRPr="001A317F">
        <w:t xml:space="preserve"> model for gas production</w:t>
      </w:r>
      <w:r w:rsidR="00A7019F">
        <w:t xml:space="preserve"> for Columbia and Snake </w:t>
      </w:r>
      <w:r w:rsidR="000C6D2F">
        <w:t xml:space="preserve">River </w:t>
      </w:r>
      <w:r w:rsidR="00A7019F">
        <w:t>Dams</w:t>
      </w:r>
      <w:r w:rsidRPr="001A317F">
        <w:t>.</w:t>
      </w:r>
      <w:bookmarkEnd w:id="716"/>
      <w:bookmarkEnd w:id="717"/>
      <w:bookmarkEnd w:id="718"/>
      <w:bookmarkEnd w:id="719"/>
      <w:bookmarkEnd w:id="72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06"/>
        <w:gridCol w:w="3024"/>
        <w:gridCol w:w="3510"/>
      </w:tblGrid>
      <w:tr w:rsidR="0041037A" w:rsidRPr="00B7030B" w14:paraId="23158968" w14:textId="77777777" w:rsidTr="008565FA">
        <w:trPr>
          <w:tblHeader/>
          <w:jc w:val="center"/>
        </w:trPr>
        <w:tc>
          <w:tcPr>
            <w:tcW w:w="2106" w:type="dxa"/>
            <w:tcBorders>
              <w:top w:val="double" w:sz="4" w:space="0" w:color="auto"/>
              <w:left w:val="double" w:sz="4" w:space="0" w:color="auto"/>
              <w:bottom w:val="double" w:sz="4" w:space="0" w:color="auto"/>
            </w:tcBorders>
            <w:vAlign w:val="center"/>
          </w:tcPr>
          <w:p w14:paraId="72265BC6" w14:textId="77777777" w:rsidR="0041037A" w:rsidRPr="008565FA" w:rsidRDefault="0041037A" w:rsidP="0076230E">
            <w:pPr>
              <w:jc w:val="center"/>
              <w:rPr>
                <w:b/>
                <w:bCs/>
              </w:rPr>
            </w:pPr>
            <w:r w:rsidRPr="008565FA">
              <w:rPr>
                <w:b/>
                <w:bCs/>
              </w:rPr>
              <w:t>Dam</w:t>
            </w:r>
          </w:p>
        </w:tc>
        <w:tc>
          <w:tcPr>
            <w:tcW w:w="3024" w:type="dxa"/>
            <w:tcBorders>
              <w:top w:val="double" w:sz="4" w:space="0" w:color="auto"/>
              <w:bottom w:val="double" w:sz="4" w:space="0" w:color="auto"/>
            </w:tcBorders>
            <w:vAlign w:val="center"/>
          </w:tcPr>
          <w:p w14:paraId="449BB4FD" w14:textId="77777777" w:rsidR="0041037A" w:rsidRPr="008565FA" w:rsidRDefault="0041037A" w:rsidP="0076230E">
            <w:pPr>
              <w:jc w:val="center"/>
              <w:rPr>
                <w:b/>
                <w:bCs/>
              </w:rPr>
            </w:pPr>
            <w:r w:rsidRPr="008565FA">
              <w:rPr>
                <w:b/>
                <w:bCs/>
              </w:rPr>
              <w:t>Equation</w:t>
            </w:r>
          </w:p>
        </w:tc>
        <w:tc>
          <w:tcPr>
            <w:tcW w:w="3510" w:type="dxa"/>
            <w:tcBorders>
              <w:top w:val="double" w:sz="4" w:space="0" w:color="auto"/>
              <w:bottom w:val="double" w:sz="4" w:space="0" w:color="auto"/>
              <w:right w:val="double" w:sz="4" w:space="0" w:color="auto"/>
            </w:tcBorders>
            <w:vAlign w:val="center"/>
          </w:tcPr>
          <w:p w14:paraId="247B23B4" w14:textId="77777777" w:rsidR="0041037A" w:rsidRPr="008565FA" w:rsidRDefault="0041037A" w:rsidP="0076230E">
            <w:pPr>
              <w:jc w:val="center"/>
              <w:rPr>
                <w:b/>
                <w:bCs/>
              </w:rPr>
            </w:pPr>
            <w:r w:rsidRPr="008565FA">
              <w:rPr>
                <w:b/>
                <w:bCs/>
              </w:rPr>
              <w:t>Coefficients</w:t>
            </w:r>
          </w:p>
        </w:tc>
      </w:tr>
      <w:tr w:rsidR="0041037A" w:rsidRPr="00B7030B" w14:paraId="137EA4CF" w14:textId="77777777" w:rsidTr="008565FA">
        <w:trPr>
          <w:trHeight w:val="465"/>
          <w:jc w:val="center"/>
        </w:trPr>
        <w:tc>
          <w:tcPr>
            <w:tcW w:w="2106" w:type="dxa"/>
            <w:tcBorders>
              <w:top w:val="double" w:sz="4" w:space="0" w:color="auto"/>
              <w:left w:val="double" w:sz="4" w:space="0" w:color="auto"/>
            </w:tcBorders>
            <w:vAlign w:val="center"/>
          </w:tcPr>
          <w:p w14:paraId="0C452C88" w14:textId="77777777" w:rsidR="0041037A" w:rsidRPr="00B7030B" w:rsidRDefault="0041037A" w:rsidP="008565FA">
            <w:r w:rsidRPr="00B7030B">
              <w:t>Bonneville</w:t>
            </w:r>
          </w:p>
        </w:tc>
        <w:tc>
          <w:tcPr>
            <w:tcW w:w="3024" w:type="dxa"/>
            <w:tcBorders>
              <w:top w:val="double" w:sz="4" w:space="0" w:color="auto"/>
            </w:tcBorders>
            <w:vAlign w:val="center"/>
          </w:tcPr>
          <w:p w14:paraId="54CA1766" w14:textId="77777777" w:rsidR="0041037A" w:rsidRPr="00B7030B" w:rsidRDefault="008F3173" w:rsidP="008565FA">
            <m:oMathPara>
              <m:oMath>
                <m:r>
                  <m:rPr>
                    <m:sty m:val="p"/>
                  </m:rPr>
                  <w:rPr>
                    <w:rFonts w:ascii="Cambria Math" w:hAnsi="Cambria Math"/>
                  </w:rPr>
                  <m:t>%</m:t>
                </m:r>
                <m:r>
                  <w:rPr>
                    <w:rFonts w:ascii="Cambria Math" w:hAnsi="Cambria Math"/>
                  </w:rPr>
                  <m:t>TDG</m:t>
                </m:r>
                <m:r>
                  <m:rPr>
                    <m:sty m:val="p"/>
                  </m:rPr>
                  <w:rPr>
                    <w:rFonts w:ascii="Cambria Math" w:hAnsi="Cambria Math"/>
                  </w:rPr>
                  <m:t>=</m:t>
                </m:r>
                <m:r>
                  <w:rPr>
                    <w:rFonts w:ascii="Cambria Math" w:hAnsi="Cambria Math"/>
                  </w:rPr>
                  <m:t>m</m:t>
                </m:r>
                <m:sSub>
                  <m:sSubPr>
                    <m:ctrlPr>
                      <w:rPr>
                        <w:rFonts w:ascii="Cambria Math" w:hAnsi="Cambria Math"/>
                      </w:rPr>
                    </m:ctrlPr>
                  </m:sSubPr>
                  <m:e>
                    <m:r>
                      <w:rPr>
                        <w:rFonts w:ascii="Cambria Math" w:hAnsi="Cambria Math"/>
                      </w:rPr>
                      <m:t>Q</m:t>
                    </m:r>
                  </m:e>
                  <m:sub>
                    <m:r>
                      <w:rPr>
                        <w:rFonts w:ascii="Cambria Math" w:hAnsi="Cambria Math"/>
                      </w:rPr>
                      <m:t>s</m:t>
                    </m:r>
                  </m:sub>
                </m:sSub>
                <m:r>
                  <m:rPr>
                    <m:sty m:val="p"/>
                  </m:rPr>
                  <w:rPr>
                    <w:rFonts w:ascii="Cambria Math" w:hAnsi="Cambria Math"/>
                  </w:rPr>
                  <m:t>+</m:t>
                </m:r>
                <m:r>
                  <w:rPr>
                    <w:rFonts w:ascii="Cambria Math" w:hAnsi="Cambria Math"/>
                  </w:rPr>
                  <m:t>b</m:t>
                </m:r>
              </m:oMath>
            </m:oMathPara>
          </w:p>
        </w:tc>
        <w:tc>
          <w:tcPr>
            <w:tcW w:w="3510" w:type="dxa"/>
            <w:tcBorders>
              <w:top w:val="double" w:sz="4" w:space="0" w:color="auto"/>
              <w:right w:val="double" w:sz="4" w:space="0" w:color="auto"/>
            </w:tcBorders>
            <w:vAlign w:val="center"/>
          </w:tcPr>
          <w:p w14:paraId="67F09485" w14:textId="44D18C72" w:rsidR="0041037A" w:rsidRPr="00B7030B" w:rsidRDefault="0041037A" w:rsidP="008565FA">
            <w:r w:rsidRPr="00B7030B">
              <w:rPr>
                <w:i/>
                <w:iCs/>
              </w:rPr>
              <w:t>m</w:t>
            </w:r>
            <w:r w:rsidRPr="00B7030B">
              <w:t xml:space="preserve"> = 0.12</w:t>
            </w:r>
            <w:r w:rsidR="00023FBF">
              <w:t>;</w:t>
            </w:r>
            <w:r w:rsidRPr="00B7030B">
              <w:t xml:space="preserve"> </w:t>
            </w:r>
            <w:r w:rsidRPr="00B7030B">
              <w:rPr>
                <w:i/>
                <w:iCs/>
              </w:rPr>
              <w:t>b</w:t>
            </w:r>
            <w:r w:rsidRPr="00B7030B">
              <w:t xml:space="preserve"> = 105.61</w:t>
            </w:r>
          </w:p>
        </w:tc>
      </w:tr>
      <w:tr w:rsidR="0041037A" w:rsidRPr="00B7030B" w14:paraId="52C35B7F" w14:textId="77777777" w:rsidTr="008565FA">
        <w:trPr>
          <w:trHeight w:val="431"/>
          <w:jc w:val="center"/>
        </w:trPr>
        <w:tc>
          <w:tcPr>
            <w:tcW w:w="2106" w:type="dxa"/>
            <w:tcBorders>
              <w:left w:val="double" w:sz="4" w:space="0" w:color="auto"/>
            </w:tcBorders>
            <w:vAlign w:val="center"/>
          </w:tcPr>
          <w:p w14:paraId="7C8561A7" w14:textId="77777777" w:rsidR="0041037A" w:rsidRPr="00B7030B" w:rsidRDefault="0041037A" w:rsidP="008565FA">
            <w:r w:rsidRPr="00B7030B">
              <w:t>Lower Granite</w:t>
            </w:r>
          </w:p>
        </w:tc>
        <w:tc>
          <w:tcPr>
            <w:tcW w:w="3024" w:type="dxa"/>
            <w:vAlign w:val="center"/>
          </w:tcPr>
          <w:p w14:paraId="2400364F" w14:textId="77777777" w:rsidR="0041037A" w:rsidRPr="00B7030B" w:rsidRDefault="008F3173" w:rsidP="008565FA">
            <m:oMathPara>
              <m:oMath>
                <m:r>
                  <m:rPr>
                    <m:sty m:val="p"/>
                  </m:rPr>
                  <w:rPr>
                    <w:rFonts w:ascii="Cambria Math" w:hAnsi="Cambria Math"/>
                  </w:rPr>
                  <m:t>%</m:t>
                </m:r>
                <m:r>
                  <w:rPr>
                    <w:rFonts w:ascii="Cambria Math" w:hAnsi="Cambria Math"/>
                  </w:rPr>
                  <m:t>TDG</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sSup>
                  <m:sSupPr>
                    <m:ctrlPr>
                      <w:rPr>
                        <w:rFonts w:ascii="Cambria Math" w:hAnsi="Cambria Math"/>
                      </w:rPr>
                    </m:ctrlPr>
                  </m:sSupPr>
                  <m:e>
                    <m:r>
                      <w:rPr>
                        <w:rFonts w:ascii="Cambria Math" w:hAnsi="Cambria Math"/>
                      </w:rPr>
                      <m:t>e</m:t>
                    </m:r>
                  </m:e>
                  <m:sup>
                    <m:r>
                      <w:rPr>
                        <w:rFonts w:ascii="Cambria Math" w:hAnsi="Cambria Math"/>
                      </w:rPr>
                      <m:t>c</m:t>
                    </m:r>
                    <m:sSub>
                      <m:sSubPr>
                        <m:ctrlPr>
                          <w:rPr>
                            <w:rFonts w:ascii="Cambria Math" w:hAnsi="Cambria Math"/>
                          </w:rPr>
                        </m:ctrlPr>
                      </m:sSubPr>
                      <m:e>
                        <m:r>
                          <w:rPr>
                            <w:rFonts w:ascii="Cambria Math" w:hAnsi="Cambria Math"/>
                          </w:rPr>
                          <m:t>q</m:t>
                        </m:r>
                      </m:e>
                      <m:sub>
                        <m:r>
                          <w:rPr>
                            <w:rFonts w:ascii="Cambria Math" w:hAnsi="Cambria Math"/>
                          </w:rPr>
                          <m:t>s</m:t>
                        </m:r>
                      </m:sub>
                    </m:sSub>
                  </m:sup>
                </m:sSup>
              </m:oMath>
            </m:oMathPara>
          </w:p>
        </w:tc>
        <w:tc>
          <w:tcPr>
            <w:tcW w:w="3510" w:type="dxa"/>
            <w:tcBorders>
              <w:right w:val="double" w:sz="4" w:space="0" w:color="auto"/>
            </w:tcBorders>
            <w:vAlign w:val="center"/>
          </w:tcPr>
          <w:p w14:paraId="37304B3E" w14:textId="77777777" w:rsidR="0041037A" w:rsidRPr="00B7030B" w:rsidRDefault="0041037A" w:rsidP="008565FA">
            <w:r w:rsidRPr="00B7030B">
              <w:rPr>
                <w:i/>
                <w:iCs/>
              </w:rPr>
              <w:t>a</w:t>
            </w:r>
            <w:r w:rsidRPr="00B7030B">
              <w:t xml:space="preserve"> = 138.0; </w:t>
            </w:r>
            <w:r w:rsidRPr="00B7030B">
              <w:rPr>
                <w:i/>
                <w:iCs/>
              </w:rPr>
              <w:t>b</w:t>
            </w:r>
            <w:r w:rsidRPr="00B7030B">
              <w:t xml:space="preserve"> = -35.8; </w:t>
            </w:r>
            <w:r w:rsidRPr="00B7030B">
              <w:rPr>
                <w:i/>
                <w:iCs/>
              </w:rPr>
              <w:t>c</w:t>
            </w:r>
            <w:r w:rsidRPr="00B7030B">
              <w:t xml:space="preserve"> = -0.10 </w:t>
            </w:r>
          </w:p>
        </w:tc>
      </w:tr>
      <w:tr w:rsidR="0041037A" w:rsidRPr="00B7030B" w14:paraId="68FA82E0" w14:textId="77777777" w:rsidTr="008565FA">
        <w:trPr>
          <w:trHeight w:val="431"/>
          <w:jc w:val="center"/>
        </w:trPr>
        <w:tc>
          <w:tcPr>
            <w:tcW w:w="2106" w:type="dxa"/>
            <w:tcBorders>
              <w:left w:val="double" w:sz="4" w:space="0" w:color="auto"/>
              <w:bottom w:val="nil"/>
            </w:tcBorders>
            <w:vAlign w:val="center"/>
          </w:tcPr>
          <w:p w14:paraId="2B99E60A" w14:textId="77777777" w:rsidR="0041037A" w:rsidRPr="00B7030B" w:rsidRDefault="0041037A" w:rsidP="008565FA">
            <w:r w:rsidRPr="00B7030B">
              <w:t>Dworshak</w:t>
            </w:r>
          </w:p>
        </w:tc>
        <w:tc>
          <w:tcPr>
            <w:tcW w:w="3024" w:type="dxa"/>
            <w:tcBorders>
              <w:bottom w:val="nil"/>
            </w:tcBorders>
            <w:vAlign w:val="center"/>
          </w:tcPr>
          <w:p w14:paraId="4A1ACB60" w14:textId="77777777" w:rsidR="0041037A" w:rsidRPr="00B7030B" w:rsidRDefault="008F3173" w:rsidP="008565FA">
            <m:oMathPara>
              <m:oMath>
                <m:r>
                  <m:rPr>
                    <m:sty m:val="p"/>
                  </m:rPr>
                  <w:rPr>
                    <w:rFonts w:ascii="Cambria Math" w:hAnsi="Cambria Math"/>
                  </w:rPr>
                  <m:t>%</m:t>
                </m:r>
                <m:r>
                  <w:rPr>
                    <w:rFonts w:ascii="Cambria Math" w:hAnsi="Cambria Math"/>
                  </w:rPr>
                  <m:t>TDG</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sSup>
                  <m:sSupPr>
                    <m:ctrlPr>
                      <w:rPr>
                        <w:rFonts w:ascii="Cambria Math" w:hAnsi="Cambria Math"/>
                      </w:rPr>
                    </m:ctrlPr>
                  </m:sSupPr>
                  <m:e>
                    <m:r>
                      <w:rPr>
                        <w:rFonts w:ascii="Cambria Math" w:hAnsi="Cambria Math"/>
                      </w:rPr>
                      <m:t>e</m:t>
                    </m:r>
                  </m:e>
                  <m:sup>
                    <m:r>
                      <w:rPr>
                        <w:rFonts w:ascii="Cambria Math" w:hAnsi="Cambria Math"/>
                      </w:rPr>
                      <m:t>c</m:t>
                    </m:r>
                    <m:sSub>
                      <m:sSubPr>
                        <m:ctrlPr>
                          <w:rPr>
                            <w:rFonts w:ascii="Cambria Math" w:hAnsi="Cambria Math"/>
                          </w:rPr>
                        </m:ctrlPr>
                      </m:sSubPr>
                      <m:e>
                        <m:r>
                          <w:rPr>
                            <w:rFonts w:ascii="Cambria Math" w:hAnsi="Cambria Math"/>
                          </w:rPr>
                          <m:t>Q</m:t>
                        </m:r>
                      </m:e>
                      <m:sub>
                        <m:r>
                          <w:rPr>
                            <w:rFonts w:ascii="Cambria Math" w:hAnsi="Cambria Math"/>
                          </w:rPr>
                          <m:t>s</m:t>
                        </m:r>
                      </m:sub>
                    </m:sSub>
                  </m:sup>
                </m:sSup>
              </m:oMath>
            </m:oMathPara>
          </w:p>
        </w:tc>
        <w:tc>
          <w:tcPr>
            <w:tcW w:w="3510" w:type="dxa"/>
            <w:tcBorders>
              <w:bottom w:val="nil"/>
              <w:right w:val="double" w:sz="4" w:space="0" w:color="auto"/>
            </w:tcBorders>
            <w:vAlign w:val="center"/>
          </w:tcPr>
          <w:p w14:paraId="00F8EF21" w14:textId="77777777" w:rsidR="0041037A" w:rsidRPr="00B7030B" w:rsidRDefault="0041037A" w:rsidP="008565FA">
            <w:r w:rsidRPr="00B7030B">
              <w:rPr>
                <w:i/>
                <w:iCs/>
              </w:rPr>
              <w:t>a</w:t>
            </w:r>
            <w:r w:rsidRPr="00B7030B">
              <w:t xml:space="preserve"> = 135.9; </w:t>
            </w:r>
            <w:r w:rsidRPr="00B7030B">
              <w:rPr>
                <w:i/>
                <w:iCs/>
              </w:rPr>
              <w:t>b</w:t>
            </w:r>
            <w:r w:rsidRPr="00B7030B">
              <w:t xml:space="preserve"> = -71.1; </w:t>
            </w:r>
            <w:r w:rsidRPr="00B7030B">
              <w:rPr>
                <w:i/>
                <w:iCs/>
              </w:rPr>
              <w:t>c</w:t>
            </w:r>
            <w:r w:rsidRPr="00B7030B">
              <w:t xml:space="preserve"> = -0.4787 </w:t>
            </w:r>
          </w:p>
        </w:tc>
      </w:tr>
      <w:tr w:rsidR="0041037A" w:rsidRPr="00B7030B" w14:paraId="196A8089" w14:textId="77777777" w:rsidTr="008565FA">
        <w:trPr>
          <w:trHeight w:val="903"/>
          <w:jc w:val="center"/>
        </w:trPr>
        <w:tc>
          <w:tcPr>
            <w:tcW w:w="2106" w:type="dxa"/>
            <w:tcBorders>
              <w:top w:val="single" w:sz="6" w:space="0" w:color="auto"/>
              <w:left w:val="double" w:sz="4" w:space="0" w:color="auto"/>
              <w:bottom w:val="single" w:sz="6" w:space="0" w:color="auto"/>
              <w:right w:val="single" w:sz="6" w:space="0" w:color="auto"/>
            </w:tcBorders>
            <w:vAlign w:val="center"/>
          </w:tcPr>
          <w:p w14:paraId="6D7BCCED" w14:textId="77777777" w:rsidR="0041037A" w:rsidRPr="00B7030B" w:rsidRDefault="0041037A" w:rsidP="008565FA">
            <w:r w:rsidRPr="00B7030B">
              <w:t>Ice Harbor</w:t>
            </w:r>
          </w:p>
        </w:tc>
        <w:tc>
          <w:tcPr>
            <w:tcW w:w="3024" w:type="dxa"/>
            <w:tcBorders>
              <w:top w:val="single" w:sz="6" w:space="0" w:color="auto"/>
              <w:left w:val="single" w:sz="6" w:space="0" w:color="auto"/>
              <w:bottom w:val="single" w:sz="6" w:space="0" w:color="auto"/>
              <w:right w:val="single" w:sz="6" w:space="0" w:color="auto"/>
            </w:tcBorders>
            <w:vAlign w:val="center"/>
          </w:tcPr>
          <w:p w14:paraId="41718793" w14:textId="77777777" w:rsidR="0041037A" w:rsidRPr="00B7030B" w:rsidRDefault="008F3173" w:rsidP="008565FA">
            <m:oMathPara>
              <m:oMath>
                <m:r>
                  <m:rPr>
                    <m:sty m:val="p"/>
                  </m:rPr>
                  <w:rPr>
                    <w:rFonts w:ascii="Cambria Math" w:hAnsi="Cambria Math"/>
                  </w:rPr>
                  <m:t>%</m:t>
                </m:r>
                <m:r>
                  <w:rPr>
                    <w:rFonts w:ascii="Cambria Math" w:hAnsi="Cambria Math"/>
                  </w:rPr>
                  <m:t>TDG</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sSup>
                  <m:sSupPr>
                    <m:ctrlPr>
                      <w:rPr>
                        <w:rFonts w:ascii="Cambria Math" w:hAnsi="Cambria Math"/>
                      </w:rPr>
                    </m:ctrlPr>
                  </m:sSupPr>
                  <m:e>
                    <m:r>
                      <w:rPr>
                        <w:rFonts w:ascii="Cambria Math" w:hAnsi="Cambria Math"/>
                      </w:rPr>
                      <m:t>e</m:t>
                    </m:r>
                  </m:e>
                  <m:sup>
                    <m:r>
                      <w:rPr>
                        <w:rFonts w:ascii="Cambria Math" w:hAnsi="Cambria Math"/>
                      </w:rPr>
                      <m:t>c</m:t>
                    </m:r>
                    <m:sSub>
                      <m:sSubPr>
                        <m:ctrlPr>
                          <w:rPr>
                            <w:rFonts w:ascii="Cambria Math" w:hAnsi="Cambria Math"/>
                          </w:rPr>
                        </m:ctrlPr>
                      </m:sSubPr>
                      <m:e>
                        <m:r>
                          <w:rPr>
                            <w:rFonts w:ascii="Cambria Math" w:hAnsi="Cambria Math"/>
                          </w:rPr>
                          <m:t>Q</m:t>
                        </m:r>
                      </m:e>
                      <m:sub>
                        <m:r>
                          <w:rPr>
                            <w:rFonts w:ascii="Cambria Math" w:hAnsi="Cambria Math"/>
                          </w:rPr>
                          <m:t>s</m:t>
                        </m:r>
                      </m:sub>
                    </m:sSub>
                  </m:sup>
                </m:sSup>
              </m:oMath>
            </m:oMathPara>
          </w:p>
        </w:tc>
        <w:tc>
          <w:tcPr>
            <w:tcW w:w="3510" w:type="dxa"/>
            <w:tcBorders>
              <w:top w:val="single" w:sz="6" w:space="0" w:color="auto"/>
              <w:left w:val="single" w:sz="6" w:space="0" w:color="auto"/>
              <w:bottom w:val="single" w:sz="6" w:space="0" w:color="auto"/>
              <w:right w:val="double" w:sz="4" w:space="0" w:color="auto"/>
            </w:tcBorders>
            <w:vAlign w:val="center"/>
          </w:tcPr>
          <w:p w14:paraId="3B6AE666" w14:textId="77777777" w:rsidR="0041037A" w:rsidRPr="00B7030B" w:rsidRDefault="0041037A" w:rsidP="00B6554A">
            <w:pPr>
              <w:pStyle w:val="NormalText"/>
            </w:pPr>
            <w:r w:rsidRPr="00B7030B">
              <w:rPr>
                <w:i/>
                <w:iCs/>
              </w:rPr>
              <w:t>a</w:t>
            </w:r>
            <w:r w:rsidRPr="00B7030B">
              <w:t xml:space="preserve"> = 136.8; </w:t>
            </w:r>
            <w:r w:rsidRPr="00B7030B">
              <w:rPr>
                <w:i/>
                <w:iCs/>
              </w:rPr>
              <w:t>b</w:t>
            </w:r>
            <w:r w:rsidRPr="00B7030B">
              <w:t xml:space="preserve"> = -42.0; </w:t>
            </w:r>
            <w:r w:rsidRPr="00B7030B">
              <w:rPr>
                <w:i/>
                <w:iCs/>
              </w:rPr>
              <w:t>c</w:t>
            </w:r>
            <w:r w:rsidRPr="00B7030B">
              <w:t xml:space="preserve"> = -0.</w:t>
            </w:r>
            <w:proofErr w:type="gramStart"/>
            <w:r w:rsidRPr="00B7030B">
              <w:t>0340  1995</w:t>
            </w:r>
            <w:proofErr w:type="gramEnd"/>
          </w:p>
          <w:p w14:paraId="0F15A249" w14:textId="77777777" w:rsidR="0041037A" w:rsidRPr="00B7030B" w:rsidRDefault="0041037A" w:rsidP="00B6554A">
            <w:pPr>
              <w:pStyle w:val="NormalText"/>
            </w:pPr>
            <w:r w:rsidRPr="00B7030B">
              <w:rPr>
                <w:i/>
                <w:iCs/>
              </w:rPr>
              <w:t>a</w:t>
            </w:r>
            <w:r w:rsidRPr="00B7030B">
              <w:t xml:space="preserve"> = 138.7; </w:t>
            </w:r>
            <w:r w:rsidRPr="00B7030B">
              <w:rPr>
                <w:i/>
                <w:iCs/>
              </w:rPr>
              <w:t>b</w:t>
            </w:r>
            <w:r w:rsidRPr="00B7030B">
              <w:t xml:space="preserve"> = -79.0; </w:t>
            </w:r>
            <w:r w:rsidRPr="00B7030B">
              <w:rPr>
                <w:i/>
                <w:iCs/>
              </w:rPr>
              <w:t>c</w:t>
            </w:r>
            <w:r w:rsidRPr="00B7030B">
              <w:t xml:space="preserve"> = -0.</w:t>
            </w:r>
            <w:proofErr w:type="gramStart"/>
            <w:r w:rsidRPr="00B7030B">
              <w:t>0591  1996</w:t>
            </w:r>
            <w:proofErr w:type="gramEnd"/>
          </w:p>
          <w:p w14:paraId="4BFF8C15" w14:textId="77777777" w:rsidR="0041037A" w:rsidRPr="00B7030B" w:rsidRDefault="0041037A" w:rsidP="00B6554A">
            <w:pPr>
              <w:pStyle w:val="NormalText"/>
            </w:pPr>
            <w:r w:rsidRPr="00B7030B">
              <w:rPr>
                <w:i/>
                <w:iCs/>
              </w:rPr>
              <w:t>a</w:t>
            </w:r>
            <w:r w:rsidRPr="00B7030B">
              <w:t xml:space="preserve"> = 130.9; </w:t>
            </w:r>
            <w:r w:rsidRPr="00B7030B">
              <w:rPr>
                <w:i/>
                <w:iCs/>
              </w:rPr>
              <w:t>b</w:t>
            </w:r>
            <w:r w:rsidRPr="00B7030B">
              <w:t xml:space="preserve"> = -26.5; </w:t>
            </w:r>
            <w:r w:rsidRPr="00B7030B">
              <w:rPr>
                <w:i/>
                <w:iCs/>
              </w:rPr>
              <w:t>c</w:t>
            </w:r>
            <w:r w:rsidRPr="00B7030B">
              <w:t xml:space="preserve"> = -0.</w:t>
            </w:r>
            <w:proofErr w:type="gramStart"/>
            <w:r w:rsidRPr="00B7030B">
              <w:t>0220  1997</w:t>
            </w:r>
            <w:proofErr w:type="gramEnd"/>
          </w:p>
          <w:p w14:paraId="25ADD8FF" w14:textId="77777777" w:rsidR="0041037A" w:rsidRPr="00B7030B" w:rsidRDefault="0041037A" w:rsidP="005611B1">
            <w:pPr>
              <w:pStyle w:val="NormalText"/>
            </w:pPr>
            <w:r w:rsidRPr="00B7030B">
              <w:rPr>
                <w:i/>
                <w:iCs/>
              </w:rPr>
              <w:t>a</w:t>
            </w:r>
            <w:r w:rsidRPr="00B7030B">
              <w:t xml:space="preserve"> = 120.9; </w:t>
            </w:r>
            <w:r w:rsidRPr="00B7030B">
              <w:rPr>
                <w:i/>
                <w:iCs/>
              </w:rPr>
              <w:t>b</w:t>
            </w:r>
            <w:r w:rsidRPr="00B7030B">
              <w:t xml:space="preserve"> = -20.5; </w:t>
            </w:r>
            <w:r w:rsidRPr="00B7030B">
              <w:rPr>
                <w:i/>
                <w:iCs/>
              </w:rPr>
              <w:t>c</w:t>
            </w:r>
            <w:r w:rsidRPr="00B7030B">
              <w:t xml:space="preserve"> = -0.</w:t>
            </w:r>
            <w:proofErr w:type="gramStart"/>
            <w:r w:rsidRPr="00B7030B">
              <w:t>0230  1998</w:t>
            </w:r>
            <w:proofErr w:type="gramEnd"/>
          </w:p>
        </w:tc>
      </w:tr>
      <w:tr w:rsidR="0041037A" w:rsidRPr="00B7030B" w14:paraId="63CFF19B" w14:textId="77777777" w:rsidTr="008565FA">
        <w:trPr>
          <w:trHeight w:val="507"/>
          <w:jc w:val="center"/>
        </w:trPr>
        <w:tc>
          <w:tcPr>
            <w:tcW w:w="2106" w:type="dxa"/>
            <w:tcBorders>
              <w:top w:val="single" w:sz="6" w:space="0" w:color="auto"/>
              <w:left w:val="double" w:sz="4" w:space="0" w:color="auto"/>
              <w:bottom w:val="double" w:sz="4" w:space="0" w:color="auto"/>
              <w:right w:val="single" w:sz="6" w:space="0" w:color="auto"/>
            </w:tcBorders>
            <w:vAlign w:val="center"/>
          </w:tcPr>
          <w:p w14:paraId="25D1CFB4" w14:textId="77777777" w:rsidR="0041037A" w:rsidRPr="00B7030B" w:rsidRDefault="0041037A" w:rsidP="008565FA">
            <w:proofErr w:type="spellStart"/>
            <w:r w:rsidRPr="00B7030B">
              <w:t>Hell's</w:t>
            </w:r>
            <w:proofErr w:type="spellEnd"/>
            <w:r w:rsidRPr="00B7030B">
              <w:t xml:space="preserve"> Canyon</w:t>
            </w:r>
          </w:p>
        </w:tc>
        <w:tc>
          <w:tcPr>
            <w:tcW w:w="3024" w:type="dxa"/>
            <w:tcBorders>
              <w:top w:val="single" w:sz="6" w:space="0" w:color="auto"/>
              <w:left w:val="single" w:sz="6" w:space="0" w:color="auto"/>
              <w:bottom w:val="double" w:sz="4" w:space="0" w:color="auto"/>
              <w:right w:val="single" w:sz="6" w:space="0" w:color="auto"/>
            </w:tcBorders>
            <w:vAlign w:val="center"/>
          </w:tcPr>
          <w:p w14:paraId="7D19EE40" w14:textId="77777777" w:rsidR="0041037A" w:rsidRPr="00B7030B" w:rsidRDefault="008F3173" w:rsidP="008565FA">
            <m:oMathPara>
              <m:oMath>
                <m:r>
                  <m:rPr>
                    <m:sty m:val="p"/>
                  </m:rPr>
                  <w:rPr>
                    <w:rFonts w:ascii="Cambria Math" w:hAnsi="Cambria Math"/>
                  </w:rPr>
                  <m:t>%</m:t>
                </m:r>
                <m:r>
                  <w:rPr>
                    <w:rFonts w:ascii="Cambria Math" w:hAnsi="Cambria Math"/>
                  </w:rPr>
                  <m:t>TDG</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sSup>
                  <m:sSupPr>
                    <m:ctrlPr>
                      <w:rPr>
                        <w:rFonts w:ascii="Cambria Math" w:hAnsi="Cambria Math"/>
                      </w:rPr>
                    </m:ctrlPr>
                  </m:sSupPr>
                  <m:e>
                    <m:r>
                      <w:rPr>
                        <w:rFonts w:ascii="Cambria Math" w:hAnsi="Cambria Math"/>
                      </w:rPr>
                      <m:t>e</m:t>
                    </m:r>
                  </m:e>
                  <m:sup>
                    <m:r>
                      <w:rPr>
                        <w:rFonts w:ascii="Cambria Math" w:hAnsi="Cambria Math"/>
                      </w:rPr>
                      <m:t>c</m:t>
                    </m:r>
                    <m:sSub>
                      <m:sSubPr>
                        <m:ctrlPr>
                          <w:rPr>
                            <w:rFonts w:ascii="Cambria Math" w:hAnsi="Cambria Math"/>
                          </w:rPr>
                        </m:ctrlPr>
                      </m:sSubPr>
                      <m:e>
                        <m:r>
                          <w:rPr>
                            <w:rFonts w:ascii="Cambria Math" w:hAnsi="Cambria Math"/>
                          </w:rPr>
                          <m:t>Q</m:t>
                        </m:r>
                      </m:e>
                      <m:sub>
                        <m:r>
                          <w:rPr>
                            <w:rFonts w:ascii="Cambria Math" w:hAnsi="Cambria Math"/>
                          </w:rPr>
                          <m:t>s</m:t>
                        </m:r>
                      </m:sub>
                    </m:sSub>
                  </m:sup>
                </m:sSup>
              </m:oMath>
            </m:oMathPara>
          </w:p>
        </w:tc>
        <w:tc>
          <w:tcPr>
            <w:tcW w:w="3510" w:type="dxa"/>
            <w:tcBorders>
              <w:top w:val="single" w:sz="6" w:space="0" w:color="auto"/>
              <w:left w:val="single" w:sz="6" w:space="0" w:color="auto"/>
              <w:bottom w:val="double" w:sz="4" w:space="0" w:color="auto"/>
              <w:right w:val="double" w:sz="4" w:space="0" w:color="auto"/>
            </w:tcBorders>
            <w:vAlign w:val="center"/>
          </w:tcPr>
          <w:p w14:paraId="66D6007D" w14:textId="1961569F" w:rsidR="0041037A" w:rsidRPr="00B7030B" w:rsidRDefault="0041037A" w:rsidP="008565FA">
            <w:r w:rsidRPr="00B7030B">
              <w:rPr>
                <w:i/>
                <w:iCs/>
              </w:rPr>
              <w:t>a</w:t>
            </w:r>
            <w:r w:rsidRPr="00B7030B">
              <w:t xml:space="preserve"> = </w:t>
            </w:r>
            <w:proofErr w:type="gramStart"/>
            <w:r w:rsidRPr="00B7030B">
              <w:t xml:space="preserve">138;  </w:t>
            </w:r>
            <w:r w:rsidRPr="00B7030B">
              <w:rPr>
                <w:i/>
                <w:iCs/>
              </w:rPr>
              <w:t>b</w:t>
            </w:r>
            <w:proofErr w:type="gramEnd"/>
            <w:r w:rsidRPr="00B7030B">
              <w:t xml:space="preserve"> = -36;  </w:t>
            </w:r>
            <w:r w:rsidRPr="00B7030B">
              <w:rPr>
                <w:i/>
                <w:iCs/>
              </w:rPr>
              <w:t>c</w:t>
            </w:r>
            <w:r w:rsidRPr="00B7030B">
              <w:t xml:space="preserve"> = -0.02  </w:t>
            </w:r>
          </w:p>
          <w:p w14:paraId="3ADDA356" w14:textId="77777777" w:rsidR="0041037A" w:rsidRPr="00B7030B" w:rsidRDefault="0041037A" w:rsidP="008565FA">
            <w:r w:rsidRPr="00B7030B">
              <w:t>[Assumed relationship - no data]</w:t>
            </w:r>
          </w:p>
        </w:tc>
      </w:tr>
    </w:tbl>
    <w:p w14:paraId="3B74BF92" w14:textId="77777777" w:rsidR="0041037A" w:rsidRPr="00B7030B" w:rsidRDefault="0041037A" w:rsidP="008565FA">
      <w:pPr>
        <w:pStyle w:val="BodyText2"/>
      </w:pPr>
    </w:p>
    <w:p w14:paraId="08E60BF9" w14:textId="77777777" w:rsidR="0041037A" w:rsidRPr="00B7030B" w:rsidRDefault="0041037A" w:rsidP="00B6554A">
      <w:pPr>
        <w:pStyle w:val="Heading4"/>
      </w:pPr>
      <w:bookmarkStart w:id="721" w:name="_Toc466368858"/>
      <w:bookmarkStart w:id="722" w:name="_Toc2506322"/>
      <w:bookmarkStart w:id="723" w:name="_Toc48573664"/>
      <w:r w:rsidRPr="00B7030B">
        <w:lastRenderedPageBreak/>
        <w:t>DO Impacts of Spillways</w:t>
      </w:r>
      <w:bookmarkEnd w:id="721"/>
      <w:bookmarkEnd w:id="722"/>
      <w:bookmarkEnd w:id="723"/>
    </w:p>
    <w:p w14:paraId="7C661151" w14:textId="5D932EA5" w:rsidR="0041037A" w:rsidRPr="001A317F" w:rsidRDefault="0041037A" w:rsidP="00B6554A">
      <w:pPr>
        <w:pStyle w:val="BodyText"/>
      </w:pPr>
      <w:r w:rsidRPr="001A317F">
        <w:t xml:space="preserve">For each spillway, weir, or gate, the user now has the choice of equation to use for computing the effects of hydraulic structures on downstream dissolved oxygen.  The equations chosen are shown in </w:t>
      </w:r>
      <w:r w:rsidR="003B7E39" w:rsidRPr="001A317F">
        <w:fldChar w:fldCharType="begin"/>
      </w:r>
      <w:r w:rsidR="003B7E39" w:rsidRPr="001A317F">
        <w:instrText xml:space="preserve"> REF _Ref462126227 \h  \* MERGEFORMAT </w:instrText>
      </w:r>
      <w:r w:rsidR="003B7E39" w:rsidRPr="001A317F">
        <w:fldChar w:fldCharType="separate"/>
      </w:r>
      <w:r w:rsidR="00A95042" w:rsidRPr="00A95042">
        <w:rPr>
          <w:rStyle w:val="Figurehyperlink"/>
          <w:szCs w:val="18"/>
        </w:rPr>
        <w:t>Table 20</w:t>
      </w:r>
      <w:r w:rsidR="003B7E39" w:rsidRPr="001A317F">
        <w:fldChar w:fldCharType="end"/>
      </w:r>
      <w:r w:rsidRPr="001A317F">
        <w:t xml:space="preserve">.  These equations are based on equations from </w:t>
      </w:r>
      <w:r w:rsidR="003B7E39" w:rsidRPr="001A317F">
        <w:fldChar w:fldCharType="begin"/>
      </w:r>
      <w:r w:rsidR="003B7E39" w:rsidRPr="001A317F">
        <w:instrText xml:space="preserve"> REF _Ref461940207 \h  \* MERGEFORMAT </w:instrText>
      </w:r>
      <w:r w:rsidR="003B7E39" w:rsidRPr="001A317F">
        <w:fldChar w:fldCharType="separate"/>
      </w:r>
      <w:r w:rsidR="00A95042" w:rsidRPr="00A95042">
        <w:rPr>
          <w:rStyle w:val="Figurehyperlink"/>
        </w:rPr>
        <w:t>Table 17</w:t>
      </w:r>
      <w:r w:rsidR="003B7E39" w:rsidRPr="001A317F">
        <w:fldChar w:fldCharType="end"/>
      </w:r>
      <w:r w:rsidRPr="001A317F">
        <w:t xml:space="preserve"> and </w:t>
      </w:r>
      <w:r w:rsidR="003B7E39" w:rsidRPr="001A317F">
        <w:fldChar w:fldCharType="begin"/>
      </w:r>
      <w:r w:rsidR="003B7E39" w:rsidRPr="001A317F">
        <w:instrText xml:space="preserve"> REF _Ref461938879 \h  \* MERGEFORMAT </w:instrText>
      </w:r>
      <w:r w:rsidR="003B7E39" w:rsidRPr="001A317F">
        <w:fldChar w:fldCharType="separate"/>
      </w:r>
      <w:r w:rsidR="00A95042" w:rsidRPr="00A95042">
        <w:rPr>
          <w:rStyle w:val="Figurehyperlink"/>
        </w:rPr>
        <w:t>Table 18</w:t>
      </w:r>
      <w:r w:rsidR="003B7E39" w:rsidRPr="001A317F">
        <w:fldChar w:fldCharType="end"/>
      </w:r>
      <w:r w:rsidRPr="001A317F">
        <w:t>.</w:t>
      </w:r>
    </w:p>
    <w:p w14:paraId="72B343AA" w14:textId="3FA798C1" w:rsidR="0041037A" w:rsidRPr="00B7030B" w:rsidRDefault="0041037A" w:rsidP="00B6554A">
      <w:pPr>
        <w:pStyle w:val="Tablecaption"/>
      </w:pPr>
      <w:bookmarkStart w:id="724" w:name="_Ref461939591"/>
      <w:bookmarkStart w:id="725" w:name="_Ref462126227"/>
      <w:bookmarkStart w:id="726" w:name="_Toc464974234"/>
      <w:bookmarkStart w:id="727" w:name="_Toc2506418"/>
      <w:bookmarkStart w:id="728" w:name="_Toc14621662"/>
      <w:bookmarkStart w:id="729" w:name="_Toc48573857"/>
      <w:r w:rsidRPr="00B7030B">
        <w:t xml:space="preserve">Table </w:t>
      </w:r>
      <w:r w:rsidR="00000000">
        <w:fldChar w:fldCharType="begin"/>
      </w:r>
      <w:r w:rsidR="00000000">
        <w:instrText xml:space="preserve"> SEQ Table \* ARABIC </w:instrText>
      </w:r>
      <w:r w:rsidR="00000000">
        <w:fldChar w:fldCharType="separate"/>
      </w:r>
      <w:r w:rsidR="00A95042">
        <w:rPr>
          <w:noProof/>
        </w:rPr>
        <w:t>20</w:t>
      </w:r>
      <w:r w:rsidR="00000000">
        <w:rPr>
          <w:noProof/>
        </w:rPr>
        <w:fldChar w:fldCharType="end"/>
      </w:r>
      <w:bookmarkEnd w:id="724"/>
      <w:bookmarkEnd w:id="725"/>
      <w:r w:rsidRPr="00B7030B">
        <w:t xml:space="preserve">. </w:t>
      </w:r>
      <w:bookmarkEnd w:id="726"/>
      <w:bookmarkEnd w:id="727"/>
      <w:r w:rsidRPr="00B7030B">
        <w:t xml:space="preserve"> Spillways and weirs reaeration</w:t>
      </w:r>
      <w:bookmarkEnd w:id="728"/>
      <w:bookmarkEnd w:id="729"/>
    </w:p>
    <w:tbl>
      <w:tblPr>
        <w:tblW w:w="8640" w:type="dxa"/>
        <w:tblInd w:w="108"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000" w:firstRow="0" w:lastRow="0" w:firstColumn="0" w:lastColumn="0" w:noHBand="0" w:noVBand="0"/>
      </w:tblPr>
      <w:tblGrid>
        <w:gridCol w:w="360"/>
        <w:gridCol w:w="1710"/>
        <w:gridCol w:w="3240"/>
        <w:gridCol w:w="3330"/>
      </w:tblGrid>
      <w:tr w:rsidR="0041037A" w:rsidRPr="00B7030B" w14:paraId="0E749E2F" w14:textId="77777777" w:rsidTr="00023FBF">
        <w:trPr>
          <w:tblHeader/>
        </w:trPr>
        <w:tc>
          <w:tcPr>
            <w:tcW w:w="360" w:type="dxa"/>
            <w:tcBorders>
              <w:top w:val="double" w:sz="4" w:space="0" w:color="auto"/>
              <w:bottom w:val="double" w:sz="4" w:space="0" w:color="auto"/>
            </w:tcBorders>
            <w:vAlign w:val="center"/>
          </w:tcPr>
          <w:p w14:paraId="6237B8AE" w14:textId="77777777" w:rsidR="0041037A" w:rsidRPr="00361FAD" w:rsidRDefault="0041037A" w:rsidP="0076230E">
            <w:pPr>
              <w:jc w:val="center"/>
              <w:rPr>
                <w:b/>
                <w:bCs/>
              </w:rPr>
            </w:pPr>
            <w:r w:rsidRPr="00361FAD">
              <w:rPr>
                <w:b/>
                <w:bCs/>
              </w:rPr>
              <w:t>#</w:t>
            </w:r>
          </w:p>
        </w:tc>
        <w:tc>
          <w:tcPr>
            <w:tcW w:w="1710" w:type="dxa"/>
            <w:tcBorders>
              <w:top w:val="double" w:sz="4" w:space="0" w:color="auto"/>
              <w:bottom w:val="double" w:sz="4" w:space="0" w:color="auto"/>
            </w:tcBorders>
            <w:vAlign w:val="center"/>
          </w:tcPr>
          <w:p w14:paraId="0EB4E905" w14:textId="77777777" w:rsidR="0041037A" w:rsidRPr="008565FA" w:rsidRDefault="0041037A" w:rsidP="0076230E">
            <w:pPr>
              <w:jc w:val="left"/>
              <w:rPr>
                <w:b/>
                <w:bCs/>
              </w:rPr>
            </w:pPr>
            <w:r w:rsidRPr="008565FA">
              <w:rPr>
                <w:b/>
                <w:bCs/>
              </w:rPr>
              <w:t>Equation type</w:t>
            </w:r>
          </w:p>
        </w:tc>
        <w:tc>
          <w:tcPr>
            <w:tcW w:w="3240" w:type="dxa"/>
            <w:tcBorders>
              <w:top w:val="double" w:sz="4" w:space="0" w:color="auto"/>
              <w:bottom w:val="double" w:sz="4" w:space="0" w:color="auto"/>
            </w:tcBorders>
            <w:vAlign w:val="center"/>
          </w:tcPr>
          <w:p w14:paraId="4D5C1751" w14:textId="77777777" w:rsidR="0041037A" w:rsidRPr="008565FA" w:rsidRDefault="0041037A" w:rsidP="0076230E">
            <w:pPr>
              <w:jc w:val="center"/>
              <w:rPr>
                <w:b/>
                <w:bCs/>
              </w:rPr>
            </w:pPr>
            <w:r w:rsidRPr="008565FA">
              <w:rPr>
                <w:b/>
                <w:bCs/>
              </w:rPr>
              <w:t>Equation</w:t>
            </w:r>
          </w:p>
        </w:tc>
        <w:tc>
          <w:tcPr>
            <w:tcW w:w="3330" w:type="dxa"/>
            <w:tcBorders>
              <w:top w:val="double" w:sz="4" w:space="0" w:color="auto"/>
              <w:bottom w:val="double" w:sz="4" w:space="0" w:color="auto"/>
            </w:tcBorders>
            <w:vAlign w:val="center"/>
          </w:tcPr>
          <w:p w14:paraId="60F76899" w14:textId="77777777" w:rsidR="0041037A" w:rsidRPr="008565FA" w:rsidRDefault="0041037A" w:rsidP="0076230E">
            <w:pPr>
              <w:jc w:val="center"/>
              <w:rPr>
                <w:b/>
                <w:bCs/>
              </w:rPr>
            </w:pPr>
            <w:r w:rsidRPr="008565FA">
              <w:rPr>
                <w:b/>
                <w:bCs/>
              </w:rPr>
              <w:t>Description of empirical coefficients</w:t>
            </w:r>
          </w:p>
        </w:tc>
      </w:tr>
      <w:tr w:rsidR="00023FBF" w:rsidRPr="00B7030B" w14:paraId="77970942" w14:textId="77777777" w:rsidTr="008565FA">
        <w:tc>
          <w:tcPr>
            <w:tcW w:w="360" w:type="dxa"/>
            <w:tcBorders>
              <w:top w:val="double" w:sz="4" w:space="0" w:color="auto"/>
            </w:tcBorders>
            <w:vAlign w:val="center"/>
          </w:tcPr>
          <w:p w14:paraId="2AE53A6E" w14:textId="77777777" w:rsidR="0041037A" w:rsidRPr="0076230E" w:rsidRDefault="0041037A" w:rsidP="008565FA">
            <w:pPr>
              <w:rPr>
                <w:b/>
                <w:bCs/>
              </w:rPr>
            </w:pPr>
            <w:r w:rsidRPr="0076230E">
              <w:rPr>
                <w:b/>
                <w:bCs/>
              </w:rPr>
              <w:t>1</w:t>
            </w:r>
          </w:p>
        </w:tc>
        <w:tc>
          <w:tcPr>
            <w:tcW w:w="1710" w:type="dxa"/>
            <w:tcBorders>
              <w:top w:val="double" w:sz="4" w:space="0" w:color="auto"/>
            </w:tcBorders>
            <w:vAlign w:val="center"/>
          </w:tcPr>
          <w:p w14:paraId="36FF6122" w14:textId="648EBA7B" w:rsidR="0041037A" w:rsidRPr="00B7030B" w:rsidRDefault="0041037A" w:rsidP="0076230E">
            <w:pPr>
              <w:jc w:val="left"/>
            </w:pPr>
            <w:r w:rsidRPr="00B7030B">
              <w:t>Linear function of spill on a per spillway basis</w:t>
            </w:r>
          </w:p>
          <w:p w14:paraId="7E3E20A7" w14:textId="77777777" w:rsidR="0041037A" w:rsidRPr="00B7030B" w:rsidRDefault="0041037A" w:rsidP="0076230E">
            <w:pPr>
              <w:jc w:val="left"/>
            </w:pPr>
          </w:p>
        </w:tc>
        <w:tc>
          <w:tcPr>
            <w:tcW w:w="3240" w:type="dxa"/>
            <w:tcBorders>
              <w:top w:val="double" w:sz="4" w:space="0" w:color="auto"/>
            </w:tcBorders>
            <w:vAlign w:val="center"/>
          </w:tcPr>
          <w:p w14:paraId="30779590" w14:textId="12FCF964" w:rsidR="0041037A" w:rsidRPr="00B7030B" w:rsidRDefault="00361FAD" w:rsidP="0076230E">
            <w:pPr>
              <w:jc w:val="center"/>
            </w:pPr>
            <m:oMathPara>
              <m:oMath>
                <m:r>
                  <m:rPr>
                    <m:sty m:val="p"/>
                  </m:rPr>
                  <w:rPr>
                    <w:rFonts w:ascii="Cambria Math" w:hAnsi="Cambria Math"/>
                  </w:rPr>
                  <m:t>%</m:t>
                </m:r>
                <m:r>
                  <w:rPr>
                    <w:rFonts w:ascii="Cambria Math" w:hAnsi="Cambria Math"/>
                  </w:rPr>
                  <m:t>TDG</m:t>
                </m:r>
                <m:r>
                  <m:rPr>
                    <m:sty m:val="p"/>
                  </m:rPr>
                  <w:rPr>
                    <w:rFonts w:ascii="Cambria Math" w:hAnsi="Cambria Math"/>
                  </w:rPr>
                  <m:t>=</m:t>
                </m:r>
                <m:r>
                  <w:rPr>
                    <w:rFonts w:ascii="Cambria Math" w:hAnsi="Cambria Math"/>
                  </w:rPr>
                  <m:t>a</m:t>
                </m:r>
                <m:sSub>
                  <m:sSubPr>
                    <m:ctrlPr>
                      <w:rPr>
                        <w:rFonts w:ascii="Cambria Math" w:hAnsi="Cambria Math"/>
                      </w:rPr>
                    </m:ctrlPr>
                  </m:sSubPr>
                  <m:e>
                    <m:r>
                      <w:rPr>
                        <w:rFonts w:ascii="Cambria Math" w:hAnsi="Cambria Math"/>
                      </w:rPr>
                      <m:t>q</m:t>
                    </m:r>
                  </m:e>
                  <m:sub>
                    <m:r>
                      <w:rPr>
                        <w:rFonts w:ascii="Cambria Math" w:hAnsi="Cambria Math"/>
                      </w:rPr>
                      <m:t>s</m:t>
                    </m:r>
                  </m:sub>
                </m:sSub>
                <m:r>
                  <m:rPr>
                    <m:sty m:val="p"/>
                  </m:rPr>
                  <w:rPr>
                    <w:rFonts w:ascii="Cambria Math" w:hAnsi="Cambria Math"/>
                  </w:rPr>
                  <m:t>+</m:t>
                </m:r>
                <m:r>
                  <w:rPr>
                    <w:rFonts w:ascii="Cambria Math" w:hAnsi="Cambria Math"/>
                  </w:rPr>
                  <m:t>b</m:t>
                </m:r>
              </m:oMath>
            </m:oMathPara>
          </w:p>
          <w:p w14:paraId="2E48916C" w14:textId="6FF48880" w:rsidR="00F074CD" w:rsidRDefault="0041037A" w:rsidP="0076230E">
            <w:pPr>
              <w:jc w:val="center"/>
            </w:pPr>
            <w:r w:rsidRPr="00B7030B">
              <w:t xml:space="preserve">DO concentration, </w:t>
            </w:r>
            <w:r w:rsidRPr="00B7030B">
              <w:sym w:font="Symbol" w:char="F046"/>
            </w:r>
            <w:r w:rsidRPr="00B7030B">
              <w:rPr>
                <w:vertAlign w:val="subscript"/>
              </w:rPr>
              <w:t>O2</w:t>
            </w:r>
            <w:r w:rsidRPr="00B7030B">
              <w:t>, is</w:t>
            </w:r>
          </w:p>
          <w:p w14:paraId="76B1888E" w14:textId="121E44F8" w:rsidR="0041037A" w:rsidRPr="00B7030B" w:rsidRDefault="0041037A" w:rsidP="0076230E">
            <w:pPr>
              <w:jc w:val="center"/>
            </w:pPr>
            <w:r w:rsidRPr="00B7030B">
              <w:t>determined from</w:t>
            </w:r>
          </w:p>
          <w:p w14:paraId="13D0A839" w14:textId="708B8CF1" w:rsidR="0041037A" w:rsidRPr="00B7030B" w:rsidRDefault="00000000" w:rsidP="0076230E">
            <w:pPr>
              <w:jc w:val="center"/>
            </w:pPr>
            <m:oMathPara>
              <m:oMath>
                <m:sSub>
                  <m:sSubPr>
                    <m:ctrlPr>
                      <w:rPr>
                        <w:rFonts w:ascii="Cambria Math" w:hAnsi="Cambria Math"/>
                      </w:rPr>
                    </m:ctrlPr>
                  </m:sSubPr>
                  <m:e>
                    <m:r>
                      <w:rPr>
                        <w:rFonts w:ascii="Cambria Math" w:hAnsi="Cambria Math"/>
                      </w:rPr>
                      <m:t>Φ</m:t>
                    </m:r>
                  </m:e>
                  <m:sub>
                    <m:sSub>
                      <m:sSubPr>
                        <m:ctrlPr>
                          <w:rPr>
                            <w:rFonts w:ascii="Cambria Math" w:hAnsi="Cambria Math"/>
                          </w:rPr>
                        </m:ctrlPr>
                      </m:sSubPr>
                      <m:e>
                        <m:r>
                          <w:rPr>
                            <w:rFonts w:ascii="Cambria Math" w:hAnsi="Cambria Math"/>
                          </w:rPr>
                          <m:t>O</m:t>
                        </m:r>
                      </m:e>
                      <m:sub>
                        <m:r>
                          <m:rPr>
                            <m:sty m:val="p"/>
                          </m:rPr>
                          <w:rPr>
                            <w:rFonts w:ascii="Cambria Math" w:hAnsi="Cambria Math"/>
                          </w:rPr>
                          <m:t>2</m:t>
                        </m:r>
                      </m:sub>
                    </m:sSub>
                  </m:sub>
                </m:sSub>
                <m:r>
                  <m:rPr>
                    <m:sty m:val="p"/>
                  </m:rPr>
                  <w:rPr>
                    <w:rFonts w:ascii="Cambria Math" w:hAnsi="Cambria Math"/>
                  </w:rPr>
                  <m:t>=%</m:t>
                </m:r>
                <m:r>
                  <w:rPr>
                    <w:rFonts w:ascii="Cambria Math" w:hAnsi="Cambria Math"/>
                  </w:rPr>
                  <m:t>TDG</m:t>
                </m:r>
                <m:sSub>
                  <m:sSubPr>
                    <m:ctrlPr>
                      <w:rPr>
                        <w:rFonts w:ascii="Cambria Math" w:hAnsi="Cambria Math"/>
                      </w:rPr>
                    </m:ctrlPr>
                  </m:sSubPr>
                  <m:e>
                    <m:r>
                      <w:rPr>
                        <w:rFonts w:ascii="Cambria Math" w:hAnsi="Cambria Math"/>
                      </w:rPr>
                      <m:t>Φ</m:t>
                    </m:r>
                  </m:e>
                  <m:sub>
                    <m:r>
                      <w:rPr>
                        <w:rFonts w:ascii="Cambria Math" w:hAnsi="Cambria Math"/>
                      </w:rPr>
                      <m:t>s</m:t>
                    </m:r>
                  </m:sub>
                </m:sSub>
              </m:oMath>
            </m:oMathPara>
          </w:p>
          <w:p w14:paraId="46D25744" w14:textId="77777777" w:rsidR="0041037A" w:rsidRPr="00B7030B" w:rsidRDefault="0041037A" w:rsidP="0076230E">
            <w:pPr>
              <w:jc w:val="center"/>
            </w:pPr>
          </w:p>
        </w:tc>
        <w:tc>
          <w:tcPr>
            <w:tcW w:w="3330" w:type="dxa"/>
            <w:tcBorders>
              <w:top w:val="double" w:sz="4" w:space="0" w:color="auto"/>
            </w:tcBorders>
            <w:vAlign w:val="center"/>
          </w:tcPr>
          <w:p w14:paraId="0E6AAD43" w14:textId="77777777" w:rsidR="0041037A" w:rsidRPr="00B7030B" w:rsidRDefault="0041037A" w:rsidP="008565FA">
            <w:r w:rsidRPr="00B7030B">
              <w:tab/>
              <w:t>%</w:t>
            </w:r>
            <w:r w:rsidRPr="00B7030B">
              <w:rPr>
                <w:i/>
                <w:iCs/>
              </w:rPr>
              <w:t>TDG</w:t>
            </w:r>
            <w:r w:rsidRPr="00B7030B">
              <w:tab/>
              <w:t>=</w:t>
            </w:r>
            <w:r w:rsidRPr="00B7030B">
              <w:tab/>
              <w:t>% total dissolved gas saturation</w:t>
            </w:r>
          </w:p>
          <w:p w14:paraId="2D85A9D9" w14:textId="77777777" w:rsidR="0041037A" w:rsidRPr="00B7030B" w:rsidRDefault="0041037A" w:rsidP="008565FA">
            <w:r w:rsidRPr="00B7030B">
              <w:tab/>
            </w:r>
            <w:proofErr w:type="spellStart"/>
            <w:r w:rsidRPr="00B7030B">
              <w:rPr>
                <w:i/>
                <w:iCs/>
              </w:rPr>
              <w:t>q</w:t>
            </w:r>
            <w:r w:rsidRPr="00B7030B">
              <w:rPr>
                <w:i/>
                <w:iCs/>
                <w:vertAlign w:val="subscript"/>
              </w:rPr>
              <w:t>s</w:t>
            </w:r>
            <w:proofErr w:type="spellEnd"/>
            <w:r w:rsidRPr="00B7030B">
              <w:tab/>
              <w:t>=</w:t>
            </w:r>
            <w:r w:rsidRPr="00B7030B">
              <w:tab/>
              <w:t xml:space="preserve">spill through an individual spillway, </w:t>
            </w:r>
            <w:proofErr w:type="spellStart"/>
            <w:r w:rsidRPr="00B7030B">
              <w:t>kcfs</w:t>
            </w:r>
            <w:proofErr w:type="spellEnd"/>
          </w:p>
          <w:p w14:paraId="7BD1C0BF" w14:textId="5294DF2B" w:rsidR="0041037A" w:rsidRPr="00B7030B" w:rsidRDefault="0041037A" w:rsidP="008565FA">
            <w:r w:rsidRPr="00B7030B">
              <w:tab/>
            </w:r>
            <w:r w:rsidRPr="00B7030B">
              <w:tab/>
              <w:t>a</w:t>
            </w:r>
            <w:r w:rsidRPr="00B7030B">
              <w:tab/>
              <w:t>=</w:t>
            </w:r>
            <w:r w:rsidRPr="00B7030B">
              <w:tab/>
              <w:t>empirical coefficient</w:t>
            </w:r>
          </w:p>
          <w:p w14:paraId="38DC5433" w14:textId="77777777" w:rsidR="0041037A" w:rsidRPr="00B7030B" w:rsidRDefault="0041037A" w:rsidP="008565FA">
            <w:r w:rsidRPr="00B7030B">
              <w:tab/>
            </w:r>
            <w:r w:rsidRPr="00B7030B">
              <w:sym w:font="Symbol" w:char="F046"/>
            </w:r>
            <w:r w:rsidRPr="00B7030B">
              <w:rPr>
                <w:i/>
                <w:iCs/>
                <w:vertAlign w:val="subscript"/>
              </w:rPr>
              <w:t>S</w:t>
            </w:r>
            <w:r w:rsidRPr="00B7030B">
              <w:tab/>
              <w:t>=</w:t>
            </w:r>
            <w:r w:rsidRPr="00B7030B">
              <w:tab/>
              <w:t>dissolved oxygen saturation</w:t>
            </w:r>
          </w:p>
        </w:tc>
      </w:tr>
      <w:tr w:rsidR="0041037A" w:rsidRPr="00B7030B" w14:paraId="315C68DF" w14:textId="77777777" w:rsidTr="00023FBF">
        <w:trPr>
          <w:cantSplit/>
        </w:trPr>
        <w:tc>
          <w:tcPr>
            <w:tcW w:w="360" w:type="dxa"/>
            <w:vAlign w:val="center"/>
          </w:tcPr>
          <w:p w14:paraId="784B15EB" w14:textId="77777777" w:rsidR="0041037A" w:rsidRPr="0076230E" w:rsidRDefault="0041037A" w:rsidP="008565FA">
            <w:pPr>
              <w:rPr>
                <w:b/>
                <w:bCs/>
              </w:rPr>
            </w:pPr>
            <w:r w:rsidRPr="0076230E">
              <w:rPr>
                <w:b/>
                <w:bCs/>
              </w:rPr>
              <w:t>2</w:t>
            </w:r>
          </w:p>
        </w:tc>
        <w:tc>
          <w:tcPr>
            <w:tcW w:w="1710" w:type="dxa"/>
            <w:vAlign w:val="center"/>
          </w:tcPr>
          <w:p w14:paraId="494B0083" w14:textId="16DF8A38" w:rsidR="00C3437A" w:rsidRDefault="00361FAD" w:rsidP="0076230E">
            <w:pPr>
              <w:jc w:val="left"/>
            </w:pPr>
            <w:r>
              <w:t>E</w:t>
            </w:r>
            <w:r w:rsidR="0041037A" w:rsidRPr="00B7030B">
              <w:t xml:space="preserve">mpirical </w:t>
            </w:r>
          </w:p>
          <w:p w14:paraId="354DE2C5" w14:textId="77777777" w:rsidR="00C3437A" w:rsidRDefault="0041037A" w:rsidP="0076230E">
            <w:pPr>
              <w:jc w:val="left"/>
            </w:pPr>
            <w:r w:rsidRPr="00B7030B">
              <w:t xml:space="preserve">coefficients </w:t>
            </w:r>
          </w:p>
          <w:p w14:paraId="7394DCC4" w14:textId="5D5F8A6A" w:rsidR="0041037A" w:rsidRPr="00B7030B" w:rsidRDefault="0041037A" w:rsidP="0076230E">
            <w:pPr>
              <w:jc w:val="left"/>
            </w:pPr>
            <w:r w:rsidRPr="00B7030B">
              <w:t>a and b</w:t>
            </w:r>
          </w:p>
        </w:tc>
        <w:tc>
          <w:tcPr>
            <w:tcW w:w="3240" w:type="dxa"/>
            <w:vAlign w:val="center"/>
          </w:tcPr>
          <w:p w14:paraId="30E649E8" w14:textId="334010D1" w:rsidR="0041037A" w:rsidRPr="00B7030B" w:rsidRDefault="00361FAD" w:rsidP="0076230E">
            <w:pPr>
              <w:jc w:val="center"/>
            </w:pPr>
            <m:oMathPara>
              <m:oMath>
                <m:r>
                  <m:rPr>
                    <m:sty m:val="p"/>
                  </m:rPr>
                  <w:rPr>
                    <w:rFonts w:ascii="Cambria Math" w:hAnsi="Cambria Math"/>
                  </w:rPr>
                  <m:t>%</m:t>
                </m:r>
                <m:r>
                  <w:rPr>
                    <w:rFonts w:ascii="Cambria Math" w:hAnsi="Cambria Math"/>
                  </w:rPr>
                  <m:t>TDG</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q</m:t>
                        </m:r>
                      </m:e>
                      <m:sub>
                        <m:r>
                          <w:rPr>
                            <w:rFonts w:ascii="Cambria Math" w:hAnsi="Cambria Math"/>
                          </w:rPr>
                          <m:t>s</m:t>
                        </m:r>
                      </m:sub>
                    </m:sSub>
                  </m:sup>
                </m:sSup>
              </m:oMath>
            </m:oMathPara>
          </w:p>
          <w:p w14:paraId="0DAE291E" w14:textId="77777777" w:rsidR="0041037A" w:rsidRPr="00B7030B" w:rsidRDefault="0041037A" w:rsidP="0076230E">
            <w:pPr>
              <w:jc w:val="center"/>
            </w:pPr>
          </w:p>
          <w:p w14:paraId="6D6C2396" w14:textId="77777777" w:rsidR="0041037A" w:rsidRPr="00B7030B" w:rsidRDefault="0041037A" w:rsidP="0076230E">
            <w:pPr>
              <w:jc w:val="center"/>
            </w:pPr>
            <w:r w:rsidRPr="00B7030B">
              <w:sym w:font="Symbol" w:char="F046"/>
            </w:r>
            <w:r w:rsidRPr="00B7030B">
              <w:rPr>
                <w:vertAlign w:val="subscript"/>
              </w:rPr>
              <w:t>O2</w:t>
            </w:r>
            <w:r w:rsidRPr="00B7030B">
              <w:t>, is then determined from</w:t>
            </w:r>
          </w:p>
          <w:p w14:paraId="689E1A77" w14:textId="77777777" w:rsidR="0041037A" w:rsidRPr="00B7030B" w:rsidRDefault="0041037A" w:rsidP="0076230E">
            <w:pPr>
              <w:jc w:val="center"/>
            </w:pPr>
          </w:p>
          <w:p w14:paraId="146A3381" w14:textId="61C69F8D" w:rsidR="0041037A" w:rsidRPr="00B7030B" w:rsidRDefault="00000000" w:rsidP="0076230E">
            <w:pPr>
              <w:jc w:val="center"/>
            </w:pPr>
            <m:oMathPara>
              <m:oMath>
                <m:sSub>
                  <m:sSubPr>
                    <m:ctrlPr>
                      <w:rPr>
                        <w:rFonts w:ascii="Cambria Math" w:hAnsi="Cambria Math"/>
                      </w:rPr>
                    </m:ctrlPr>
                  </m:sSubPr>
                  <m:e>
                    <m:r>
                      <w:rPr>
                        <w:rFonts w:ascii="Cambria Math" w:hAnsi="Cambria Math"/>
                      </w:rPr>
                      <m:t>Φ</m:t>
                    </m:r>
                  </m:e>
                  <m:sub>
                    <m:sSub>
                      <m:sSubPr>
                        <m:ctrlPr>
                          <w:rPr>
                            <w:rFonts w:ascii="Cambria Math" w:hAnsi="Cambria Math"/>
                          </w:rPr>
                        </m:ctrlPr>
                      </m:sSubPr>
                      <m:e>
                        <m:r>
                          <w:rPr>
                            <w:rFonts w:ascii="Cambria Math" w:hAnsi="Cambria Math"/>
                          </w:rPr>
                          <m:t>O</m:t>
                        </m:r>
                      </m:e>
                      <m:sub>
                        <m:r>
                          <m:rPr>
                            <m:sty m:val="p"/>
                          </m:rPr>
                          <w:rPr>
                            <w:rFonts w:ascii="Cambria Math" w:hAnsi="Cambria Math"/>
                          </w:rPr>
                          <m:t>2</m:t>
                        </m:r>
                      </m:sub>
                    </m:sSub>
                  </m:sub>
                </m:sSub>
                <m:r>
                  <m:rPr>
                    <m:sty m:val="p"/>
                  </m:rPr>
                  <w:rPr>
                    <w:rFonts w:ascii="Cambria Math" w:hAnsi="Cambria Math"/>
                  </w:rPr>
                  <m:t>=%</m:t>
                </m:r>
                <m:r>
                  <w:rPr>
                    <w:rFonts w:ascii="Cambria Math" w:hAnsi="Cambria Math"/>
                  </w:rPr>
                  <m:t>TDG</m:t>
                </m:r>
                <m:sSub>
                  <m:sSubPr>
                    <m:ctrlPr>
                      <w:rPr>
                        <w:rFonts w:ascii="Cambria Math" w:hAnsi="Cambria Math"/>
                      </w:rPr>
                    </m:ctrlPr>
                  </m:sSubPr>
                  <m:e>
                    <m:r>
                      <w:rPr>
                        <w:rFonts w:ascii="Cambria Math" w:hAnsi="Cambria Math"/>
                      </w:rPr>
                      <m:t>Φ</m:t>
                    </m:r>
                  </m:e>
                  <m:sub>
                    <m:r>
                      <w:rPr>
                        <w:rFonts w:ascii="Cambria Math" w:hAnsi="Cambria Math"/>
                      </w:rPr>
                      <m:t>sat</m:t>
                    </m:r>
                  </m:sub>
                </m:sSub>
              </m:oMath>
            </m:oMathPara>
          </w:p>
        </w:tc>
        <w:tc>
          <w:tcPr>
            <w:tcW w:w="3330" w:type="dxa"/>
            <w:vAlign w:val="center"/>
          </w:tcPr>
          <w:p w14:paraId="4946A166" w14:textId="0B321702" w:rsidR="0041037A" w:rsidRPr="005108F8" w:rsidRDefault="0041037A" w:rsidP="008565FA">
            <w:r w:rsidRPr="00B7030B">
              <w:tab/>
            </w:r>
            <w:proofErr w:type="spellStart"/>
            <w:r w:rsidRPr="00B7030B">
              <w:rPr>
                <w:i/>
                <w:iCs/>
              </w:rPr>
              <w:t>q</w:t>
            </w:r>
            <w:r w:rsidRPr="00B7030B">
              <w:rPr>
                <w:i/>
                <w:iCs/>
                <w:vertAlign w:val="subscript"/>
              </w:rPr>
              <w:t>s</w:t>
            </w:r>
            <w:proofErr w:type="spellEnd"/>
            <w:r w:rsidRPr="00B7030B">
              <w:tab/>
              <w:t>=</w:t>
            </w:r>
            <w:r w:rsidRPr="00B7030B">
              <w:tab/>
              <w:t>spill through an individual spillway,</w:t>
            </w:r>
            <w:r w:rsidR="00C3437A">
              <w:t xml:space="preserve"> </w:t>
            </w:r>
            <w:proofErr w:type="spellStart"/>
            <w:r w:rsidRPr="00127D1D">
              <w:t>kcfs</w:t>
            </w:r>
            <w:proofErr w:type="spellEnd"/>
          </w:p>
          <w:p w14:paraId="35AA8F1C" w14:textId="77777777" w:rsidR="0041037A" w:rsidRPr="00B7030B" w:rsidRDefault="0041037A" w:rsidP="008565FA">
            <w:r w:rsidRPr="00B7030B">
              <w:tab/>
            </w:r>
            <w:r w:rsidRPr="00B7030B">
              <w:tab/>
            </w:r>
            <w:r w:rsidRPr="00B7030B">
              <w:rPr>
                <w:i/>
                <w:iCs/>
              </w:rPr>
              <w:t>a</w:t>
            </w:r>
            <w:r w:rsidRPr="00B7030B">
              <w:tab/>
              <w:t>= empirical coefficient</w:t>
            </w:r>
          </w:p>
          <w:p w14:paraId="6B4102D4" w14:textId="77777777" w:rsidR="0041037A" w:rsidRPr="00B7030B" w:rsidRDefault="0041037A" w:rsidP="008565FA">
            <w:r w:rsidRPr="00B7030B">
              <w:tab/>
            </w:r>
            <w:r w:rsidRPr="00B7030B">
              <w:rPr>
                <w:i/>
                <w:iCs/>
              </w:rPr>
              <w:t>b</w:t>
            </w:r>
            <w:r w:rsidRPr="00B7030B">
              <w:tab/>
              <w:t>= empirical coefficient</w:t>
            </w:r>
          </w:p>
          <w:p w14:paraId="3816812B" w14:textId="77777777" w:rsidR="0041037A" w:rsidRPr="00B7030B" w:rsidRDefault="0041037A" w:rsidP="008565FA">
            <w:r w:rsidRPr="00B7030B">
              <w:tab/>
            </w:r>
            <w:r w:rsidRPr="00B7030B">
              <w:rPr>
                <w:i/>
                <w:iCs/>
              </w:rPr>
              <w:t>c</w:t>
            </w:r>
            <w:r w:rsidRPr="00B7030B">
              <w:tab/>
              <w:t>= empirical coefficient</w:t>
            </w:r>
          </w:p>
          <w:p w14:paraId="526615BA" w14:textId="77777777" w:rsidR="0041037A" w:rsidRPr="00B7030B" w:rsidRDefault="0041037A" w:rsidP="008565FA">
            <w:r w:rsidRPr="00B7030B">
              <w:tab/>
            </w:r>
            <w:r w:rsidRPr="00B7030B">
              <w:sym w:font="Symbol" w:char="F046"/>
            </w:r>
            <w:r w:rsidRPr="00B7030B">
              <w:rPr>
                <w:i/>
                <w:iCs/>
                <w:vertAlign w:val="subscript"/>
              </w:rPr>
              <w:t>sat</w:t>
            </w:r>
            <w:r w:rsidRPr="00B7030B">
              <w:rPr>
                <w:vertAlign w:val="subscript"/>
              </w:rPr>
              <w:tab/>
            </w:r>
            <w:r w:rsidRPr="00B7030B">
              <w:t>=</w:t>
            </w:r>
            <w:r w:rsidRPr="00B7030B">
              <w:tab/>
              <w:t>dissolved oxygen saturation</w:t>
            </w:r>
          </w:p>
        </w:tc>
      </w:tr>
      <w:tr w:rsidR="0041037A" w:rsidRPr="00B7030B" w14:paraId="2A52F24A" w14:textId="77777777" w:rsidTr="00023FBF">
        <w:tc>
          <w:tcPr>
            <w:tcW w:w="360" w:type="dxa"/>
            <w:vAlign w:val="center"/>
          </w:tcPr>
          <w:p w14:paraId="413006DB" w14:textId="77777777" w:rsidR="0041037A" w:rsidRPr="0076230E" w:rsidRDefault="0041037A" w:rsidP="008565FA">
            <w:pPr>
              <w:rPr>
                <w:b/>
                <w:bCs/>
              </w:rPr>
            </w:pPr>
            <w:r w:rsidRPr="0076230E">
              <w:rPr>
                <w:b/>
                <w:bCs/>
              </w:rPr>
              <w:t>3</w:t>
            </w:r>
          </w:p>
        </w:tc>
        <w:tc>
          <w:tcPr>
            <w:tcW w:w="1710" w:type="dxa"/>
            <w:vAlign w:val="center"/>
          </w:tcPr>
          <w:p w14:paraId="6A83E336" w14:textId="77777777" w:rsidR="0041037A" w:rsidRPr="00B7030B" w:rsidRDefault="0041037A" w:rsidP="0076230E">
            <w:pPr>
              <w:jc w:val="left"/>
            </w:pPr>
            <w:r w:rsidRPr="00B7030B">
              <w:t>Reaeration effect for a small height weir or dam (&lt;10 m)</w:t>
            </w:r>
          </w:p>
          <w:p w14:paraId="60B07EC8" w14:textId="77777777" w:rsidR="0041037A" w:rsidRPr="00B7030B" w:rsidRDefault="0041037A" w:rsidP="0076230E">
            <w:pPr>
              <w:jc w:val="left"/>
            </w:pPr>
          </w:p>
          <w:p w14:paraId="6DFCBBA2" w14:textId="18C64D3B" w:rsidR="0041037A" w:rsidRPr="00B7030B" w:rsidRDefault="00361FAD" w:rsidP="0076230E">
            <w:pPr>
              <w:jc w:val="left"/>
            </w:pPr>
            <w:r>
              <w:t>E</w:t>
            </w:r>
            <w:r w:rsidR="0041037A" w:rsidRPr="00B7030B">
              <w:t>mpirical coefficients a, b, and c</w:t>
            </w:r>
          </w:p>
        </w:tc>
        <w:tc>
          <w:tcPr>
            <w:tcW w:w="3240" w:type="dxa"/>
            <w:vAlign w:val="center"/>
          </w:tcPr>
          <w:p w14:paraId="13B73528" w14:textId="2BC397DA" w:rsidR="0041037A" w:rsidRPr="00B7030B" w:rsidRDefault="00000000" w:rsidP="0076230E">
            <w:pPr>
              <w:jc w:val="center"/>
            </w:pPr>
            <m:oMathPara>
              <m:oMath>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a</m:t>
                        </m:r>
                      </m:sub>
                    </m:sSub>
                  </m:num>
                  <m:den>
                    <m:sSub>
                      <m:sSubPr>
                        <m:ctrlPr>
                          <w:rPr>
                            <w:rFonts w:ascii="Cambria Math" w:hAnsi="Cambria Math"/>
                          </w:rPr>
                        </m:ctrlPr>
                      </m:sSubPr>
                      <m:e>
                        <m:r>
                          <w:rPr>
                            <w:rFonts w:ascii="Cambria Math" w:hAnsi="Cambria Math"/>
                          </w:rPr>
                          <m:t>D</m:t>
                        </m:r>
                      </m:e>
                      <m:sub>
                        <m:r>
                          <w:rPr>
                            <w:rFonts w:ascii="Cambria Math" w:hAnsi="Cambria Math"/>
                          </w:rPr>
                          <m:t>b</m:t>
                        </m:r>
                      </m:sub>
                    </m:sSub>
                  </m:den>
                </m:f>
                <m:r>
                  <m:rPr>
                    <m:sty m:val="p"/>
                  </m:rPr>
                  <w:rPr>
                    <w:rFonts w:ascii="Cambria Math" w:hAnsi="Cambria Math"/>
                  </w:rPr>
                  <m:t>=1+0.38</m:t>
                </m:r>
                <m:r>
                  <w:rPr>
                    <w:rFonts w:ascii="Cambria Math" w:hAnsi="Cambria Math"/>
                  </w:rPr>
                  <m:t>ab</m:t>
                </m:r>
                <m:r>
                  <m:rPr>
                    <m:sty m:val="p"/>
                  </m:rPr>
                  <w:rPr>
                    <w:rFonts w:ascii="Cambria Math" w:hAnsi="Cambria Math"/>
                  </w:rPr>
                  <m:t>(1-0.11</m:t>
                </m:r>
                <m:r>
                  <w:rPr>
                    <w:rFonts w:ascii="Cambria Math" w:hAnsi="Cambria Math"/>
                  </w:rPr>
                  <m:t>c</m:t>
                </m:r>
                <m:r>
                  <m:rPr>
                    <m:sty m:val="p"/>
                  </m:rPr>
                  <w:rPr>
                    <w:rFonts w:ascii="Cambria Math" w:hAnsi="Cambria Math"/>
                  </w:rPr>
                  <m:t>)(1+0.046</m:t>
                </m:r>
                <m:r>
                  <w:rPr>
                    <w:rFonts w:ascii="Cambria Math" w:hAnsi="Cambria Math"/>
                  </w:rPr>
                  <m:t>T</m:t>
                </m:r>
                <m:r>
                  <m:rPr>
                    <m:sty m:val="p"/>
                  </m:rPr>
                  <w:rPr>
                    <w:rFonts w:ascii="Cambria Math" w:hAnsi="Cambria Math"/>
                  </w:rPr>
                  <m:t>)</m:t>
                </m:r>
                <m:r>
                  <w:rPr>
                    <w:rFonts w:ascii="Cambria Math" w:hAnsi="Cambria Math"/>
                  </w:rPr>
                  <m:t>c</m:t>
                </m:r>
              </m:oMath>
            </m:oMathPara>
          </w:p>
          <w:p w14:paraId="767F0A62" w14:textId="77777777" w:rsidR="0041037A" w:rsidRPr="00B7030B" w:rsidRDefault="0041037A" w:rsidP="0076230E">
            <w:pPr>
              <w:jc w:val="center"/>
            </w:pPr>
          </w:p>
          <w:p w14:paraId="02BE3D0E" w14:textId="77777777" w:rsidR="0041037A" w:rsidRPr="00B7030B" w:rsidRDefault="0041037A" w:rsidP="0076230E">
            <w:pPr>
              <w:jc w:val="center"/>
            </w:pPr>
            <w:r w:rsidRPr="00B7030B">
              <w:sym w:font="Symbol" w:char="F046"/>
            </w:r>
            <w:r w:rsidRPr="00B7030B">
              <w:rPr>
                <w:vertAlign w:val="subscript"/>
              </w:rPr>
              <w:t>O2</w:t>
            </w:r>
            <w:r w:rsidRPr="00B7030B">
              <w:t xml:space="preserve"> below the dam is then computed from:</w:t>
            </w:r>
          </w:p>
          <w:p w14:paraId="5738E17B" w14:textId="77777777" w:rsidR="0041037A" w:rsidRPr="00B7030B" w:rsidRDefault="0041037A" w:rsidP="0076230E">
            <w:pPr>
              <w:jc w:val="center"/>
            </w:pPr>
          </w:p>
          <w:p w14:paraId="3C2F09A6" w14:textId="6D0316B0" w:rsidR="0041037A" w:rsidRPr="00B7030B" w:rsidRDefault="00000000" w:rsidP="0076230E">
            <w:pPr>
              <w:jc w:val="center"/>
            </w:pPr>
            <m:oMathPara>
              <m:oMath>
                <m:sSub>
                  <m:sSubPr>
                    <m:ctrlPr>
                      <w:rPr>
                        <w:rFonts w:ascii="Cambria Math" w:hAnsi="Cambria Math"/>
                      </w:rPr>
                    </m:ctrlPr>
                  </m:sSubPr>
                  <m:e>
                    <m:r>
                      <w:rPr>
                        <w:rFonts w:ascii="Cambria Math" w:hAnsi="Cambria Math"/>
                      </w:rPr>
                      <m:t>Φ</m:t>
                    </m:r>
                  </m:e>
                  <m:sub>
                    <m:sSub>
                      <m:sSubPr>
                        <m:ctrlPr>
                          <w:rPr>
                            <w:rFonts w:ascii="Cambria Math" w:hAnsi="Cambria Math"/>
                          </w:rPr>
                        </m:ctrlPr>
                      </m:sSubPr>
                      <m:e>
                        <m:r>
                          <w:rPr>
                            <w:rFonts w:ascii="Cambria Math" w:hAnsi="Cambria Math"/>
                          </w:rPr>
                          <m:t>O</m:t>
                        </m:r>
                      </m:e>
                      <m:sub>
                        <m:r>
                          <m:rPr>
                            <m:sty m:val="p"/>
                          </m:rPr>
                          <w:rPr>
                            <w:rFonts w:ascii="Cambria Math" w:hAnsi="Cambria Math"/>
                          </w:rPr>
                          <m:t>2</m:t>
                        </m:r>
                      </m:sub>
                    </m:sSub>
                  </m:sub>
                </m:sSub>
                <m:r>
                  <m:rPr>
                    <m:sty m:val="p"/>
                  </m:rPr>
                  <w:rPr>
                    <w:rFonts w:ascii="Cambria Math" w:hAnsi="Cambria Math"/>
                  </w:rPr>
                  <m:t>=</m:t>
                </m:r>
                <m:sSub>
                  <m:sSubPr>
                    <m:ctrlPr>
                      <w:rPr>
                        <w:rFonts w:ascii="Cambria Math" w:hAnsi="Cambria Math"/>
                      </w:rPr>
                    </m:ctrlPr>
                  </m:sSubPr>
                  <m:e>
                    <m:r>
                      <w:rPr>
                        <w:rFonts w:ascii="Cambria Math" w:hAnsi="Cambria Math"/>
                      </w:rPr>
                      <m:t>Φ</m:t>
                    </m:r>
                  </m:e>
                  <m:sub>
                    <m:r>
                      <w:rPr>
                        <w:rFonts w:ascii="Cambria Math" w:hAnsi="Cambria Math"/>
                      </w:rPr>
                      <m:t>sat</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b</m:t>
                    </m:r>
                  </m:sub>
                </m:sSub>
              </m:oMath>
            </m:oMathPara>
          </w:p>
        </w:tc>
        <w:tc>
          <w:tcPr>
            <w:tcW w:w="3330" w:type="dxa"/>
            <w:vAlign w:val="center"/>
          </w:tcPr>
          <w:p w14:paraId="7391E73D" w14:textId="77777777" w:rsidR="0041037A" w:rsidRPr="00574F6D" w:rsidRDefault="0041037A" w:rsidP="008565FA">
            <w:pPr>
              <w:rPr>
                <w:i/>
                <w:iCs/>
                <w:sz w:val="18"/>
                <w:szCs w:val="18"/>
                <w:vertAlign w:val="superscript"/>
              </w:rPr>
            </w:pPr>
            <w:r w:rsidRPr="00B7030B">
              <w:tab/>
            </w:r>
            <w:r w:rsidRPr="008565FA">
              <w:rPr>
                <w:i/>
                <w:iCs/>
                <w:sz w:val="18"/>
                <w:szCs w:val="18"/>
              </w:rPr>
              <w:t>D</w:t>
            </w:r>
            <w:r w:rsidRPr="008565FA">
              <w:rPr>
                <w:i/>
                <w:iCs/>
                <w:sz w:val="18"/>
                <w:szCs w:val="18"/>
                <w:vertAlign w:val="subscript"/>
              </w:rPr>
              <w:t>a</w:t>
            </w:r>
            <w:r w:rsidRPr="008565FA">
              <w:rPr>
                <w:sz w:val="18"/>
                <w:szCs w:val="18"/>
              </w:rPr>
              <w:tab/>
              <w:t>=</w:t>
            </w:r>
            <w:r w:rsidRPr="008565FA">
              <w:rPr>
                <w:sz w:val="18"/>
                <w:szCs w:val="18"/>
              </w:rPr>
              <w:tab/>
              <w:t>DO deficit above dam</w:t>
            </w:r>
            <w:r w:rsidRPr="00127D1D">
              <w:rPr>
                <w:i/>
                <w:iCs/>
                <w:sz w:val="18"/>
                <w:szCs w:val="18"/>
              </w:rPr>
              <w:t xml:space="preserve">, </w:t>
            </w:r>
            <w:r w:rsidRPr="005108F8">
              <w:rPr>
                <w:i/>
                <w:iCs/>
                <w:sz w:val="18"/>
                <w:szCs w:val="18"/>
              </w:rPr>
              <w:t>g m</w:t>
            </w:r>
            <w:r w:rsidRPr="00574F6D">
              <w:rPr>
                <w:i/>
                <w:iCs/>
                <w:sz w:val="18"/>
                <w:szCs w:val="18"/>
                <w:vertAlign w:val="superscript"/>
              </w:rPr>
              <w:t>-3</w:t>
            </w:r>
          </w:p>
          <w:p w14:paraId="3F61095E" w14:textId="77777777" w:rsidR="0041037A" w:rsidRPr="00B7030B" w:rsidRDefault="0041037A" w:rsidP="008565FA">
            <w:r w:rsidRPr="00B7030B">
              <w:tab/>
            </w:r>
            <w:r w:rsidRPr="00B7030B">
              <w:rPr>
                <w:i/>
                <w:iCs/>
              </w:rPr>
              <w:t>D</w:t>
            </w:r>
            <w:r w:rsidRPr="00B7030B">
              <w:rPr>
                <w:i/>
                <w:iCs/>
                <w:vertAlign w:val="subscript"/>
              </w:rPr>
              <w:t>b</w:t>
            </w:r>
            <w:r w:rsidRPr="00B7030B">
              <w:tab/>
              <w:t>=</w:t>
            </w:r>
            <w:r w:rsidRPr="00B7030B">
              <w:tab/>
              <w:t>DO deficit below dam</w:t>
            </w:r>
          </w:p>
          <w:p w14:paraId="08B13EE2" w14:textId="77777777" w:rsidR="0041037A" w:rsidRPr="005108F8" w:rsidRDefault="0041037A" w:rsidP="008565FA">
            <w:r w:rsidRPr="00B7030B">
              <w:tab/>
            </w:r>
            <w:r w:rsidRPr="00B7030B">
              <w:rPr>
                <w:i/>
                <w:iCs/>
              </w:rPr>
              <w:t>T</w:t>
            </w:r>
            <w:r w:rsidRPr="00B7030B">
              <w:tab/>
              <w:t>=</w:t>
            </w:r>
            <w:r w:rsidRPr="00B7030B">
              <w:tab/>
              <w:t xml:space="preserve">temperature in </w:t>
            </w:r>
            <w:r w:rsidRPr="00127D1D">
              <w:rPr>
                <w:vertAlign w:val="superscript"/>
              </w:rPr>
              <w:t>o</w:t>
            </w:r>
            <w:r w:rsidRPr="00127D1D">
              <w:t>C</w:t>
            </w:r>
          </w:p>
          <w:p w14:paraId="12C60E84" w14:textId="77777777" w:rsidR="0041037A" w:rsidRPr="00B7030B" w:rsidRDefault="0041037A" w:rsidP="008565FA">
            <w:r w:rsidRPr="00B7030B">
              <w:tab/>
            </w:r>
            <w:r w:rsidRPr="00B7030B">
              <w:rPr>
                <w:i/>
                <w:iCs/>
              </w:rPr>
              <w:t>H</w:t>
            </w:r>
            <w:r w:rsidRPr="00B7030B">
              <w:tab/>
              <w:t>=</w:t>
            </w:r>
            <w:r w:rsidRPr="00B7030B">
              <w:tab/>
              <w:t xml:space="preserve">height of </w:t>
            </w:r>
            <w:proofErr w:type="gramStart"/>
            <w:r w:rsidRPr="00B7030B">
              <w:t>water fall</w:t>
            </w:r>
            <w:proofErr w:type="gramEnd"/>
            <w:r w:rsidRPr="00B7030B">
              <w:t xml:space="preserve">, </w:t>
            </w:r>
            <w:r w:rsidRPr="00127D1D">
              <w:t>m</w:t>
            </w:r>
          </w:p>
          <w:p w14:paraId="53278A16" w14:textId="77777777" w:rsidR="0041037A" w:rsidRPr="00B7030B" w:rsidRDefault="0041037A" w:rsidP="008565FA">
            <w:r w:rsidRPr="00B7030B">
              <w:tab/>
            </w:r>
            <w:r w:rsidRPr="00B7030B">
              <w:rPr>
                <w:i/>
                <w:iCs/>
              </w:rPr>
              <w:t>a</w:t>
            </w:r>
            <w:r w:rsidRPr="00B7030B">
              <w:tab/>
              <w:t>=</w:t>
            </w:r>
            <w:r w:rsidRPr="00B7030B">
              <w:tab/>
              <w:t>1.8 for clean water to 0.65 for gross polluted water</w:t>
            </w:r>
          </w:p>
          <w:p w14:paraId="2EE9474F" w14:textId="536585BD" w:rsidR="0041037A" w:rsidRPr="00B7030B" w:rsidRDefault="0041037A" w:rsidP="008565FA">
            <w:pPr>
              <w:jc w:val="left"/>
            </w:pPr>
            <w:r w:rsidRPr="00B7030B">
              <w:rPr>
                <w:i/>
                <w:iCs/>
              </w:rPr>
              <w:t>b</w:t>
            </w:r>
            <w:r w:rsidR="00C660AF">
              <w:rPr>
                <w:i/>
                <w:iCs/>
              </w:rPr>
              <w:t xml:space="preserve"> </w:t>
            </w:r>
            <w:r w:rsidRPr="00B7030B">
              <w:t>=</w:t>
            </w:r>
            <w:r w:rsidRPr="00B7030B">
              <w:tab/>
            </w:r>
            <w:r w:rsidR="00C660AF">
              <w:t xml:space="preserve"> </w:t>
            </w:r>
            <w:r w:rsidRPr="00B7030B">
              <w:t>0.05 for sluice gates</w:t>
            </w:r>
          </w:p>
          <w:p w14:paraId="466168F5" w14:textId="05231097" w:rsidR="0041037A" w:rsidRPr="008565FA" w:rsidRDefault="0041037A" w:rsidP="008565FA">
            <w:pPr>
              <w:pStyle w:val="BodyTextIndent3"/>
              <w:spacing w:after="0"/>
              <w:rPr>
                <w:sz w:val="18"/>
                <w:szCs w:val="18"/>
              </w:rPr>
            </w:pPr>
            <w:r w:rsidRPr="008565FA">
              <w:rPr>
                <w:sz w:val="18"/>
                <w:szCs w:val="18"/>
              </w:rPr>
              <w:t xml:space="preserve">1.0 for sharp crested, </w:t>
            </w:r>
            <w:proofErr w:type="gramStart"/>
            <w:r w:rsidRPr="008565FA">
              <w:rPr>
                <w:sz w:val="18"/>
                <w:szCs w:val="18"/>
              </w:rPr>
              <w:t>straight faced</w:t>
            </w:r>
            <w:proofErr w:type="gramEnd"/>
            <w:r w:rsidRPr="008565FA">
              <w:rPr>
                <w:sz w:val="18"/>
                <w:szCs w:val="18"/>
              </w:rPr>
              <w:t xml:space="preserve"> weir</w:t>
            </w:r>
          </w:p>
          <w:p w14:paraId="22044EE1" w14:textId="2D4020F6" w:rsidR="0041037A" w:rsidRPr="008565FA" w:rsidRDefault="0041037A" w:rsidP="008565FA">
            <w:pPr>
              <w:pStyle w:val="BodyTextIndent3"/>
              <w:rPr>
                <w:sz w:val="18"/>
                <w:szCs w:val="18"/>
              </w:rPr>
            </w:pPr>
            <w:r w:rsidRPr="008565FA">
              <w:rPr>
                <w:sz w:val="18"/>
                <w:szCs w:val="18"/>
              </w:rPr>
              <w:t>0.45 for flat, broad crested, curved face weir</w:t>
            </w:r>
          </w:p>
          <w:p w14:paraId="1A52D958" w14:textId="103D4860" w:rsidR="0041037A" w:rsidRPr="00B7030B" w:rsidRDefault="0041037A" w:rsidP="008565FA">
            <w:r w:rsidRPr="00B7030B">
              <w:t>0.7 for flat, broad crested weir with regular step</w:t>
            </w:r>
          </w:p>
          <w:p w14:paraId="7768C302" w14:textId="1A0E3789" w:rsidR="0041037A" w:rsidRPr="00B7030B" w:rsidRDefault="0041037A" w:rsidP="008565FA">
            <w:r w:rsidRPr="00B7030B">
              <w:t>0.8 for sharp crested, vertical face weir</w:t>
            </w:r>
          </w:p>
          <w:p w14:paraId="090E0CDB" w14:textId="2E754023" w:rsidR="0041037A" w:rsidRPr="00B7030B" w:rsidRDefault="0041037A" w:rsidP="008565FA">
            <w:r w:rsidRPr="00B7030B">
              <w:t>0.6 for flat, broad crested weir with vertical face</w:t>
            </w:r>
          </w:p>
          <w:p w14:paraId="7B0FDB09" w14:textId="632A4F7C" w:rsidR="0041037A" w:rsidRPr="00B7030B" w:rsidRDefault="0041037A" w:rsidP="008565FA">
            <w:r w:rsidRPr="00B7030B">
              <w:sym w:font="Symbol" w:char="F046"/>
            </w:r>
            <w:r w:rsidRPr="00B7030B">
              <w:rPr>
                <w:i/>
                <w:iCs/>
                <w:vertAlign w:val="subscript"/>
              </w:rPr>
              <w:t>sat</w:t>
            </w:r>
            <w:r w:rsidRPr="00B7030B">
              <w:tab/>
              <w:t>=</w:t>
            </w:r>
            <w:r w:rsidRPr="00B7030B">
              <w:tab/>
              <w:t xml:space="preserve">dissolved oxygen saturation, </w:t>
            </w:r>
            <w:r w:rsidRPr="00B7030B">
              <w:rPr>
                <w:i/>
                <w:iCs/>
              </w:rPr>
              <w:t>g m</w:t>
            </w:r>
            <w:r w:rsidRPr="00B7030B">
              <w:rPr>
                <w:i/>
                <w:iCs/>
                <w:vertAlign w:val="superscript"/>
              </w:rPr>
              <w:t>-3</w:t>
            </w:r>
          </w:p>
        </w:tc>
      </w:tr>
    </w:tbl>
    <w:p w14:paraId="4B25CAD6" w14:textId="77777777" w:rsidR="0041037A" w:rsidRPr="00B7030B" w:rsidRDefault="0041037A" w:rsidP="007A3922">
      <w:pPr>
        <w:pStyle w:val="BodyText2"/>
      </w:pPr>
    </w:p>
    <w:p w14:paraId="03E3584D" w14:textId="0A8D7D78" w:rsidR="0041037A" w:rsidRPr="001A317F" w:rsidRDefault="0041037A" w:rsidP="007A3922">
      <w:pPr>
        <w:pStyle w:val="BodyText"/>
      </w:pPr>
      <w:r w:rsidRPr="001A317F">
        <w:t xml:space="preserve">Note that for </w:t>
      </w:r>
      <w:r w:rsidR="00361FAD">
        <w:t>E</w:t>
      </w:r>
      <w:r w:rsidRPr="001A317F">
        <w:t xml:space="preserve">quations 1 and 2, the maximum TDG allowed is 145%.  If TDG is computed to be less than 100%, there is no effect of the spillway or gate on reaeration.  For each spillway or gate defined in the model, there is a section to define whether gas effects for </w:t>
      </w:r>
      <w:r w:rsidR="00800FE9" w:rsidRPr="001A317F">
        <w:t xml:space="preserve">nitrogen and </w:t>
      </w:r>
      <w:r w:rsidRPr="001A317F">
        <w:t>dissolved oxygen are computed and, if so, by which formula.</w:t>
      </w:r>
    </w:p>
    <w:p w14:paraId="43BF2C4F" w14:textId="6F05CE96" w:rsidR="0041037A" w:rsidRDefault="0041037A" w:rsidP="00B6554A">
      <w:pPr>
        <w:pStyle w:val="BodyText"/>
      </w:pPr>
      <w:r w:rsidRPr="001A317F">
        <w:t xml:space="preserve">For each spillway or weir, the user turns on the computations and then selects an equation number from </w:t>
      </w:r>
      <w:r w:rsidR="003B7E39" w:rsidRPr="001A317F">
        <w:fldChar w:fldCharType="begin"/>
      </w:r>
      <w:r w:rsidR="003B7E39" w:rsidRPr="001A317F">
        <w:instrText xml:space="preserve"> REF _Ref462126227 \h  \* MERGEFORMAT </w:instrText>
      </w:r>
      <w:r w:rsidR="003B7E39" w:rsidRPr="001A317F">
        <w:fldChar w:fldCharType="separate"/>
      </w:r>
      <w:r w:rsidR="00A95042" w:rsidRPr="00A95042">
        <w:rPr>
          <w:rStyle w:val="Figurehyperlink"/>
          <w:szCs w:val="18"/>
        </w:rPr>
        <w:t>Table 20</w:t>
      </w:r>
      <w:r w:rsidR="003B7E39" w:rsidRPr="001A317F">
        <w:fldChar w:fldCharType="end"/>
      </w:r>
      <w:r w:rsidRPr="001A317F">
        <w:t xml:space="preserve">.  This algorithm only computes gas effects for flow from upstream to downstream. There is no adjustment of </w:t>
      </w:r>
      <w:r w:rsidR="00800FE9" w:rsidRPr="001A317F">
        <w:t xml:space="preserve">nitrogen or </w:t>
      </w:r>
      <w:r w:rsidRPr="001A317F">
        <w:t>dissolved oxygen for reverse flow.</w:t>
      </w:r>
    </w:p>
    <w:p w14:paraId="1AA74C83" w14:textId="54E7D009" w:rsidR="00A06F9F" w:rsidRPr="00A06F9F" w:rsidRDefault="00A06F9F" w:rsidP="00B6554A">
      <w:pPr>
        <w:pStyle w:val="Heading4"/>
      </w:pPr>
      <w:bookmarkStart w:id="730" w:name="_Toc48573665"/>
      <w:r w:rsidRPr="00A06F9F">
        <w:lastRenderedPageBreak/>
        <w:t>SYSTDG Algorithm</w:t>
      </w:r>
      <w:bookmarkEnd w:id="730"/>
    </w:p>
    <w:p w14:paraId="62DE468D" w14:textId="34FF440E" w:rsidR="00814DEB" w:rsidRDefault="00561A4F" w:rsidP="00B6554A">
      <w:pPr>
        <w:pStyle w:val="BodyText"/>
      </w:pPr>
      <w:r>
        <w:t xml:space="preserve">An algorithm for computing TDG from spillways was developed by </w:t>
      </w:r>
      <w:proofErr w:type="spellStart"/>
      <w:r w:rsidRPr="00561A4F">
        <w:t>Scheider</w:t>
      </w:r>
      <w:proofErr w:type="spellEnd"/>
      <w:r w:rsidRPr="00561A4F">
        <w:t xml:space="preserve"> and Hamilton</w:t>
      </w:r>
      <w:r>
        <w:t xml:space="preserve"> (</w:t>
      </w:r>
      <w:r w:rsidRPr="00561A4F">
        <w:t>2015a, 2015b)</w:t>
      </w:r>
      <w:r>
        <w:t xml:space="preserve"> to compute real-time TDG saturation levels in the Columbia River basin, USA. </w:t>
      </w:r>
      <w:r w:rsidRPr="00127D1D">
        <w:rPr>
          <w:b/>
          <w:bCs/>
        </w:rPr>
        <w:t>SYSTDG</w:t>
      </w:r>
      <w:r>
        <w:t xml:space="preserve"> is an empirical regression equation for each spillway at a hydropower facility based on flow rate, tailwater depth, and barometric pressure. This algorithm also incorporates entrainment of water from powerhouse flows and specific TDG relations for each bay. The original development was an Excel-based spreadsheet model. The Corps of Engineers </w:t>
      </w:r>
      <w:r w:rsidR="00532C79">
        <w:t>(Zh</w:t>
      </w:r>
      <w:r w:rsidR="003A4575">
        <w:t>a</w:t>
      </w:r>
      <w:r w:rsidR="00532C79">
        <w:t xml:space="preserve">ng and Threadgill, 2019) </w:t>
      </w:r>
      <w:r w:rsidR="00814DEB">
        <w:t xml:space="preserve">integrated this into </w:t>
      </w:r>
      <w:r w:rsidR="00814DEB" w:rsidRPr="008565FA">
        <w:rPr>
          <w:b/>
          <w:bCs/>
        </w:rPr>
        <w:t>CE-QUAL-W2</w:t>
      </w:r>
      <w:r w:rsidR="00814DEB">
        <w:t xml:space="preserve"> for the Columbia and Snake River hydropower facilities. </w:t>
      </w:r>
    </w:p>
    <w:p w14:paraId="792F3633" w14:textId="1605E263" w:rsidR="00814DEB" w:rsidRDefault="00532C79" w:rsidP="005611B1">
      <w:pPr>
        <w:pStyle w:val="BodyText"/>
      </w:pPr>
      <w:r>
        <w:t xml:space="preserve">This review of the </w:t>
      </w:r>
      <w:r w:rsidRPr="00127D1D">
        <w:rPr>
          <w:b/>
          <w:bCs/>
        </w:rPr>
        <w:t>SYSTDG</w:t>
      </w:r>
      <w:r>
        <w:t xml:space="preserve"> model is taken f</w:t>
      </w:r>
      <w:r w:rsidR="00814DEB">
        <w:t>rom Zh</w:t>
      </w:r>
      <w:r w:rsidR="003A4575">
        <w:t>a</w:t>
      </w:r>
      <w:r w:rsidR="00814DEB">
        <w:t>ng and Threadgill (2019)</w:t>
      </w:r>
      <w:r w:rsidR="00361FAD">
        <w:t>,</w:t>
      </w:r>
      <w:r w:rsidR="005C26AC">
        <w:t xml:space="preserve"> </w:t>
      </w:r>
      <w:r>
        <w:t xml:space="preserve">who </w:t>
      </w:r>
      <w:r w:rsidR="005C26AC">
        <w:t xml:space="preserve">reviewed </w:t>
      </w:r>
      <w:r w:rsidR="00846ED7">
        <w:t xml:space="preserve">and summarized </w:t>
      </w:r>
      <w:r w:rsidR="005C26AC">
        <w:t xml:space="preserve">the </w:t>
      </w:r>
      <w:r w:rsidR="005C26AC" w:rsidRPr="00127D1D">
        <w:rPr>
          <w:b/>
          <w:bCs/>
        </w:rPr>
        <w:t>SYSTDG</w:t>
      </w:r>
      <w:r w:rsidR="005C26AC">
        <w:t xml:space="preserve"> equations </w:t>
      </w:r>
      <w:r w:rsidR="00846ED7">
        <w:t xml:space="preserve">and approach. </w:t>
      </w:r>
      <w:r w:rsidR="00814DEB" w:rsidRPr="008565FA">
        <w:rPr>
          <w:rStyle w:val="Figurehyperlink"/>
        </w:rPr>
        <w:fldChar w:fldCharType="begin"/>
      </w:r>
      <w:r w:rsidR="00814DEB" w:rsidRPr="008565FA">
        <w:rPr>
          <w:rStyle w:val="Figurehyperlink"/>
        </w:rPr>
        <w:instrText xml:space="preserve"> REF _Ref19280330 \h </w:instrText>
      </w:r>
      <w:r w:rsidR="00C3437A">
        <w:rPr>
          <w:rStyle w:val="Figurehyperlink"/>
        </w:rPr>
        <w:instrText xml:space="preserve"> \* MERGEFORMAT </w:instrText>
      </w:r>
      <w:r w:rsidR="00814DEB" w:rsidRPr="008565FA">
        <w:rPr>
          <w:rStyle w:val="Figurehyperlink"/>
        </w:rPr>
      </w:r>
      <w:r w:rsidR="00814DEB" w:rsidRPr="008565FA">
        <w:rPr>
          <w:rStyle w:val="Figurehyperlink"/>
        </w:rPr>
        <w:fldChar w:fldCharType="separate"/>
      </w:r>
      <w:r w:rsidR="00A95042" w:rsidRPr="008565FA">
        <w:rPr>
          <w:rStyle w:val="Figurehyperlink"/>
        </w:rPr>
        <w:t>Table 21</w:t>
      </w:r>
      <w:r w:rsidR="00814DEB" w:rsidRPr="008565FA">
        <w:rPr>
          <w:rStyle w:val="Figurehyperlink"/>
        </w:rPr>
        <w:fldChar w:fldCharType="end"/>
      </w:r>
      <w:r w:rsidR="0015636D">
        <w:t xml:space="preserve"> summarize</w:t>
      </w:r>
      <w:r w:rsidR="00846ED7">
        <w:t xml:space="preserve">s </w:t>
      </w:r>
      <w:r w:rsidR="0015636D">
        <w:t xml:space="preserve">the </w:t>
      </w:r>
      <w:r w:rsidR="0015636D" w:rsidRPr="00127D1D">
        <w:rPr>
          <w:b/>
          <w:bCs/>
        </w:rPr>
        <w:t>SYSTDG</w:t>
      </w:r>
      <w:r w:rsidR="0015636D">
        <w:t xml:space="preserve"> </w:t>
      </w:r>
      <w:r w:rsidR="00846ED7">
        <w:t>TDG regression equations</w:t>
      </w:r>
      <w:r w:rsidR="0015636D">
        <w:t>.</w:t>
      </w:r>
    </w:p>
    <w:p w14:paraId="7AE573D3" w14:textId="09BB5C8E" w:rsidR="00814DEB" w:rsidRPr="00814DEB" w:rsidRDefault="00814DEB" w:rsidP="007552CD">
      <w:pPr>
        <w:pStyle w:val="Caption"/>
      </w:pPr>
      <w:bookmarkStart w:id="731" w:name="_Ref19280330"/>
      <w:bookmarkStart w:id="732" w:name="_Toc48573858"/>
      <w:r w:rsidRPr="00814DEB">
        <w:t xml:space="preserve">Table </w:t>
      </w:r>
      <w:r w:rsidR="00000000">
        <w:fldChar w:fldCharType="begin"/>
      </w:r>
      <w:r w:rsidR="00000000">
        <w:instrText xml:space="preserve"> SEQ Table \* ARABIC </w:instrText>
      </w:r>
      <w:r w:rsidR="00000000">
        <w:fldChar w:fldCharType="separate"/>
      </w:r>
      <w:r w:rsidR="00A95042">
        <w:rPr>
          <w:noProof/>
        </w:rPr>
        <w:t>21</w:t>
      </w:r>
      <w:r w:rsidR="00000000">
        <w:rPr>
          <w:noProof/>
        </w:rPr>
        <w:fldChar w:fldCharType="end"/>
      </w:r>
      <w:bookmarkEnd w:id="731"/>
      <w:r w:rsidRPr="00814DEB">
        <w:t xml:space="preserve">. List of spillway flow TDG production equations in SYSTDG from </w:t>
      </w:r>
      <w:proofErr w:type="spellStart"/>
      <w:r w:rsidRPr="00814DEB">
        <w:t>Scheider</w:t>
      </w:r>
      <w:proofErr w:type="spellEnd"/>
      <w:r w:rsidRPr="00814DEB">
        <w:t xml:space="preserve"> and Hamilton</w:t>
      </w:r>
      <w:r w:rsidR="00880722">
        <w:t xml:space="preserve"> </w:t>
      </w:r>
      <w:r>
        <w:t>(</w:t>
      </w:r>
      <w:r w:rsidRPr="00814DEB">
        <w:t>2015b</w:t>
      </w:r>
      <w:r>
        <w:t>)</w:t>
      </w:r>
      <w:r w:rsidRPr="00814DEB">
        <w:t>.</w:t>
      </w:r>
      <w:bookmarkEnd w:id="732"/>
    </w:p>
    <w:tbl>
      <w:tblPr>
        <w:tblW w:w="75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2"/>
        <w:gridCol w:w="6518"/>
      </w:tblGrid>
      <w:tr w:rsidR="00814DEB" w14:paraId="27AA6400" w14:textId="77777777" w:rsidTr="0076230E">
        <w:trPr>
          <w:jc w:val="center"/>
        </w:trPr>
        <w:tc>
          <w:tcPr>
            <w:tcW w:w="1042" w:type="dxa"/>
            <w:shd w:val="clear" w:color="auto" w:fill="auto"/>
          </w:tcPr>
          <w:p w14:paraId="20B2E5FF" w14:textId="7ACAACF4" w:rsidR="00814DEB" w:rsidRPr="00AA31A6" w:rsidRDefault="00814DEB" w:rsidP="00127D1D">
            <w:pPr>
              <w:jc w:val="center"/>
              <w:rPr>
                <w:b/>
                <w:bCs/>
              </w:rPr>
            </w:pPr>
            <w:r w:rsidRPr="00361FAD">
              <w:rPr>
                <w:b/>
                <w:bCs/>
              </w:rPr>
              <w:t>No</w:t>
            </w:r>
            <w:r w:rsidR="00361FAD" w:rsidRPr="00361FAD">
              <w:rPr>
                <w:b/>
                <w:bCs/>
              </w:rPr>
              <w:t>.</w:t>
            </w:r>
          </w:p>
        </w:tc>
        <w:tc>
          <w:tcPr>
            <w:tcW w:w="6518" w:type="dxa"/>
            <w:shd w:val="clear" w:color="auto" w:fill="auto"/>
          </w:tcPr>
          <w:p w14:paraId="0A2E2768" w14:textId="77777777" w:rsidR="00814DEB" w:rsidRPr="008565FA" w:rsidRDefault="00814DEB" w:rsidP="00127D1D">
            <w:pPr>
              <w:jc w:val="center"/>
              <w:rPr>
                <w:b/>
                <w:bCs/>
              </w:rPr>
            </w:pPr>
            <w:r w:rsidRPr="008565FA">
              <w:rPr>
                <w:b/>
                <w:bCs/>
              </w:rPr>
              <w:t>TDG Production Equation*</w:t>
            </w:r>
          </w:p>
        </w:tc>
      </w:tr>
      <w:tr w:rsidR="00814DEB" w14:paraId="2BB75769" w14:textId="77777777" w:rsidTr="0076230E">
        <w:trPr>
          <w:jc w:val="center"/>
        </w:trPr>
        <w:tc>
          <w:tcPr>
            <w:tcW w:w="1042" w:type="dxa"/>
            <w:shd w:val="clear" w:color="auto" w:fill="auto"/>
          </w:tcPr>
          <w:p w14:paraId="4ECB15B6" w14:textId="77777777" w:rsidR="00814DEB" w:rsidRPr="0076230E" w:rsidRDefault="00814DEB" w:rsidP="007A3922">
            <w:pPr>
              <w:rPr>
                <w:b/>
                <w:bCs/>
              </w:rPr>
            </w:pPr>
            <w:r w:rsidRPr="0076230E">
              <w:rPr>
                <w:b/>
                <w:bCs/>
              </w:rPr>
              <w:t>1</w:t>
            </w:r>
          </w:p>
        </w:tc>
        <w:tc>
          <w:tcPr>
            <w:tcW w:w="6518" w:type="dxa"/>
            <w:shd w:val="clear" w:color="auto" w:fill="auto"/>
          </w:tcPr>
          <w:p w14:paraId="600CCC6B" w14:textId="5E38B3D4" w:rsidR="00814DEB" w:rsidRPr="00E20E8F" w:rsidRDefault="00000000" w:rsidP="007A3922">
            <m:oMathPara>
              <m:oMathParaPr>
                <m:jc m:val="left"/>
              </m:oMathParaPr>
              <m:oMath>
                <m:sSub>
                  <m:sSubPr>
                    <m:ctrlPr>
                      <w:rPr>
                        <w:rFonts w:ascii="Cambria Math" w:hAnsi="Cambria Math"/>
                      </w:rPr>
                    </m:ctrlPr>
                  </m:sSubPr>
                  <m:e>
                    <m:r>
                      <w:rPr>
                        <w:rFonts w:ascii="Cambria Math" w:hAnsi="Cambria Math"/>
                      </w:rPr>
                      <m:t>TDG</m:t>
                    </m:r>
                  </m:e>
                  <m:sub>
                    <m:r>
                      <w:rPr>
                        <w:rFonts w:ascii="Cambria Math" w:hAnsi="Cambria Math"/>
                      </w:rPr>
                      <m:t>sp</m:t>
                    </m:r>
                  </m:sub>
                </m:sSub>
                <m:r>
                  <m:rPr>
                    <m:sty m:val="p"/>
                  </m:rPr>
                  <w:rPr>
                    <w:rFonts w:ascii="Cambria Math" w:hAnsi="Cambria Math"/>
                  </w:rPr>
                  <m:t>=</m:t>
                </m:r>
                <m:r>
                  <w:rPr>
                    <w:rFonts w:ascii="Cambria Math" w:hAnsi="Cambria Math"/>
                  </w:rPr>
                  <m:t>P</m:t>
                </m:r>
                <m:r>
                  <m:rPr>
                    <m:sty m:val="p"/>
                  </m:rPr>
                  <w:rPr>
                    <w:rFonts w:ascii="Cambria Math" w:hAnsi="Cambria Math"/>
                  </w:rPr>
                  <m:t xml:space="preserve">1* </m:t>
                </m:r>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P</m:t>
                        </m:r>
                        <m:r>
                          <m:rPr>
                            <m:sty m:val="p"/>
                          </m:rPr>
                          <w:rPr>
                            <w:rFonts w:ascii="Cambria Math" w:hAnsi="Cambria Math"/>
                          </w:rPr>
                          <m:t xml:space="preserve">3* </m:t>
                        </m:r>
                        <m:sSub>
                          <m:sSubPr>
                            <m:ctrlPr>
                              <w:rPr>
                                <w:rFonts w:ascii="Cambria Math" w:hAnsi="Cambria Math"/>
                              </w:rPr>
                            </m:ctrlPr>
                          </m:sSubPr>
                          <m:e>
                            <m:r>
                              <w:rPr>
                                <w:rFonts w:ascii="Cambria Math" w:hAnsi="Cambria Math"/>
                              </w:rPr>
                              <m:t>Q</m:t>
                            </m:r>
                          </m:e>
                          <m:sub>
                            <m:r>
                              <w:rPr>
                                <w:rFonts w:ascii="Cambria Math" w:hAnsi="Cambria Math"/>
                              </w:rPr>
                              <m:t>sp</m:t>
                            </m:r>
                          </m:sub>
                        </m:sSub>
                      </m:sup>
                    </m:sSup>
                  </m:e>
                </m:d>
                <m:r>
                  <m:rPr>
                    <m:sty m:val="p"/>
                  </m:rPr>
                  <w:rPr>
                    <w:rFonts w:ascii="Cambria Math" w:hAnsi="Cambria Math"/>
                  </w:rPr>
                  <m:t xml:space="preserve">+ </m:t>
                </m:r>
                <m:r>
                  <w:rPr>
                    <w:rFonts w:ascii="Cambria Math" w:hAnsi="Cambria Math"/>
                  </w:rPr>
                  <m:t>bp</m:t>
                </m:r>
              </m:oMath>
            </m:oMathPara>
          </w:p>
          <w:p w14:paraId="660B14E3" w14:textId="77777777" w:rsidR="00814DEB" w:rsidRDefault="00814DEB" w:rsidP="00B6554A">
            <w:pPr>
              <w:pStyle w:val="PlainText"/>
            </w:pPr>
          </w:p>
          <w:p w14:paraId="522D3782" w14:textId="79E44D4C" w:rsidR="00814DEB" w:rsidRPr="00E20E8F" w:rsidRDefault="00000000" w:rsidP="00B6554A">
            <m:oMathPara>
              <m:oMathParaPr>
                <m:jc m:val="left"/>
              </m:oMathParaPr>
              <m:oMath>
                <m:sSub>
                  <m:sSubPr>
                    <m:ctrlPr>
                      <w:rPr>
                        <w:rFonts w:ascii="Cambria Math" w:hAnsi="Cambria Math"/>
                      </w:rPr>
                    </m:ctrlPr>
                  </m:sSubPr>
                  <m:e>
                    <m:r>
                      <m:rPr>
                        <m:sty m:val="p"/>
                      </m:rPr>
                      <w:rPr>
                        <w:rFonts w:ascii="Cambria Math" w:hAnsi="Cambria Math"/>
                      </w:rPr>
                      <m:t>∆</m:t>
                    </m:r>
                    <m:r>
                      <w:rPr>
                        <w:rFonts w:ascii="Cambria Math" w:hAnsi="Cambria Math"/>
                      </w:rPr>
                      <m:t>TDG</m:t>
                    </m:r>
                  </m:e>
                  <m:sub>
                    <m:r>
                      <w:rPr>
                        <w:rFonts w:ascii="Cambria Math" w:hAnsi="Cambria Math"/>
                      </w:rPr>
                      <m:t>sp</m:t>
                    </m:r>
                  </m:sub>
                </m:sSub>
                <m:r>
                  <m:rPr>
                    <m:sty m:val="p"/>
                  </m:rPr>
                  <w:rPr>
                    <w:rFonts w:ascii="Cambria Math" w:hAnsi="Cambria Math"/>
                  </w:rPr>
                  <m:t>=</m:t>
                </m:r>
                <m:r>
                  <w:rPr>
                    <w:rFonts w:ascii="Cambria Math" w:hAnsi="Cambria Math"/>
                  </w:rPr>
                  <m:t>P</m:t>
                </m:r>
                <m:r>
                  <m:rPr>
                    <m:sty m:val="p"/>
                  </m:rPr>
                  <w:rPr>
                    <w:rFonts w:ascii="Cambria Math" w:hAnsi="Cambria Math"/>
                  </w:rPr>
                  <m:t xml:space="preserve">1* </m:t>
                </m:r>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P</m:t>
                        </m:r>
                        <m:r>
                          <m:rPr>
                            <m:sty m:val="p"/>
                          </m:rPr>
                          <w:rPr>
                            <w:rFonts w:ascii="Cambria Math" w:hAnsi="Cambria Math"/>
                          </w:rPr>
                          <m:t xml:space="preserve">3* </m:t>
                        </m:r>
                        <m:sSub>
                          <m:sSubPr>
                            <m:ctrlPr>
                              <w:rPr>
                                <w:rFonts w:ascii="Cambria Math" w:hAnsi="Cambria Math"/>
                              </w:rPr>
                            </m:ctrlPr>
                          </m:sSubPr>
                          <m:e>
                            <m:r>
                              <w:rPr>
                                <w:rFonts w:ascii="Cambria Math" w:hAnsi="Cambria Math"/>
                              </w:rPr>
                              <m:t>Q</m:t>
                            </m:r>
                          </m:e>
                          <m:sub>
                            <m:r>
                              <w:rPr>
                                <w:rFonts w:ascii="Cambria Math" w:hAnsi="Cambria Math"/>
                              </w:rPr>
                              <m:t>sp</m:t>
                            </m:r>
                          </m:sub>
                        </m:sSub>
                      </m:sup>
                    </m:sSup>
                  </m:e>
                </m:d>
              </m:oMath>
            </m:oMathPara>
          </w:p>
        </w:tc>
      </w:tr>
      <w:tr w:rsidR="00814DEB" w14:paraId="68912DA6" w14:textId="77777777" w:rsidTr="0076230E">
        <w:trPr>
          <w:jc w:val="center"/>
        </w:trPr>
        <w:tc>
          <w:tcPr>
            <w:tcW w:w="1042" w:type="dxa"/>
            <w:shd w:val="clear" w:color="auto" w:fill="auto"/>
          </w:tcPr>
          <w:p w14:paraId="33A1212D" w14:textId="77777777" w:rsidR="00814DEB" w:rsidRPr="0076230E" w:rsidRDefault="00814DEB" w:rsidP="007A3922">
            <w:pPr>
              <w:rPr>
                <w:b/>
                <w:bCs/>
              </w:rPr>
            </w:pPr>
            <w:r w:rsidRPr="0076230E">
              <w:rPr>
                <w:b/>
                <w:bCs/>
              </w:rPr>
              <w:t>2</w:t>
            </w:r>
          </w:p>
        </w:tc>
        <w:tc>
          <w:tcPr>
            <w:tcW w:w="6518" w:type="dxa"/>
            <w:shd w:val="clear" w:color="auto" w:fill="auto"/>
          </w:tcPr>
          <w:p w14:paraId="47828082" w14:textId="16235EEE" w:rsidR="00814DEB" w:rsidRPr="00E20E8F" w:rsidRDefault="00000000" w:rsidP="007A3922">
            <m:oMathPara>
              <m:oMathParaPr>
                <m:jc m:val="left"/>
              </m:oMathParaPr>
              <m:oMath>
                <m:sSub>
                  <m:sSubPr>
                    <m:ctrlPr>
                      <w:rPr>
                        <w:rFonts w:ascii="Cambria Math" w:hAnsi="Cambria Math"/>
                      </w:rPr>
                    </m:ctrlPr>
                  </m:sSubPr>
                  <m:e>
                    <m:r>
                      <w:rPr>
                        <w:rFonts w:ascii="Cambria Math" w:hAnsi="Cambria Math"/>
                      </w:rPr>
                      <m:t>TDG</m:t>
                    </m:r>
                  </m:e>
                  <m:sub>
                    <m:r>
                      <w:rPr>
                        <w:rFonts w:ascii="Cambria Math" w:hAnsi="Cambria Math"/>
                      </w:rPr>
                      <m:t>sp</m:t>
                    </m:r>
                  </m:sub>
                </m:sSub>
                <m:r>
                  <m:rPr>
                    <m:sty m:val="p"/>
                  </m:rPr>
                  <w:rPr>
                    <w:rFonts w:ascii="Cambria Math" w:hAnsi="Cambria Math"/>
                  </w:rPr>
                  <m:t>=</m:t>
                </m:r>
                <m:r>
                  <w:rPr>
                    <w:rFonts w:ascii="Cambria Math" w:hAnsi="Cambria Math"/>
                  </w:rPr>
                  <m:t>P</m:t>
                </m:r>
                <m:r>
                  <m:rPr>
                    <m:sty m:val="p"/>
                  </m:rPr>
                  <w:rPr>
                    <w:rFonts w:ascii="Cambria Math" w:hAnsi="Cambria Math"/>
                  </w:rPr>
                  <m:t>1*</m:t>
                </m:r>
                <m:sSup>
                  <m:sSupPr>
                    <m:ctrlPr>
                      <w:rPr>
                        <w:rFonts w:ascii="Cambria Math" w:hAnsi="Cambria Math"/>
                      </w:rPr>
                    </m:ctrlPr>
                  </m:sSupPr>
                  <m:e>
                    <m:d>
                      <m:dPr>
                        <m:ctrlPr>
                          <w:rPr>
                            <w:rFonts w:ascii="Cambria Math" w:hAnsi="Cambria Math"/>
                          </w:rPr>
                        </m:ctrlPr>
                      </m:dPr>
                      <m:e>
                        <m:r>
                          <w:rPr>
                            <w:rFonts w:ascii="Cambria Math" w:hAnsi="Cambria Math"/>
                          </w:rPr>
                          <m:t>twe</m:t>
                        </m:r>
                        <m:r>
                          <m:rPr>
                            <m:sty m:val="p"/>
                          </m:rPr>
                          <w:rPr>
                            <w:rFonts w:ascii="Cambria Math" w:hAnsi="Cambria Math"/>
                          </w:rPr>
                          <m:t>-</m:t>
                        </m:r>
                        <m:r>
                          <w:rPr>
                            <w:rFonts w:ascii="Cambria Math" w:hAnsi="Cambria Math"/>
                          </w:rPr>
                          <m:t>twce</m:t>
                        </m:r>
                      </m:e>
                    </m:d>
                  </m:e>
                  <m:sup>
                    <m:r>
                      <w:rPr>
                        <w:rFonts w:ascii="Cambria Math" w:hAnsi="Cambria Math"/>
                      </w:rPr>
                      <m:t>P</m:t>
                    </m:r>
                    <m:r>
                      <m:rPr>
                        <m:sty m:val="p"/>
                      </m:rPr>
                      <w:rPr>
                        <w:rFonts w:ascii="Cambria Math" w:hAnsi="Cambria Math"/>
                      </w:rPr>
                      <m:t>2</m:t>
                    </m:r>
                  </m:sup>
                </m:sSup>
                <m:r>
                  <m:rPr>
                    <m:sty m:val="p"/>
                  </m:rPr>
                  <w:rPr>
                    <w:rFonts w:ascii="Cambria Math" w:hAnsi="Cambria Math"/>
                  </w:rPr>
                  <m:t xml:space="preserve">* </m:t>
                </m:r>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P</m:t>
                        </m:r>
                        <m:r>
                          <m:rPr>
                            <m:sty m:val="p"/>
                          </m:rPr>
                          <w:rPr>
                            <w:rFonts w:ascii="Cambria Math" w:hAnsi="Cambria Math"/>
                          </w:rPr>
                          <m:t xml:space="preserve">3* </m:t>
                        </m:r>
                        <m:sSub>
                          <m:sSubPr>
                            <m:ctrlPr>
                              <w:rPr>
                                <w:rFonts w:ascii="Cambria Math" w:hAnsi="Cambria Math"/>
                              </w:rPr>
                            </m:ctrlPr>
                          </m:sSubPr>
                          <m:e>
                            <m:r>
                              <w:rPr>
                                <w:rFonts w:ascii="Cambria Math" w:hAnsi="Cambria Math"/>
                              </w:rPr>
                              <m:t>q</m:t>
                            </m:r>
                          </m:e>
                          <m:sub>
                            <m:r>
                              <w:rPr>
                                <w:rFonts w:ascii="Cambria Math" w:hAnsi="Cambria Math"/>
                              </w:rPr>
                              <m:t>s</m:t>
                            </m:r>
                          </m:sub>
                        </m:sSub>
                      </m:sup>
                    </m:sSup>
                  </m:e>
                </m:d>
                <m:r>
                  <m:rPr>
                    <m:sty m:val="p"/>
                  </m:rPr>
                  <w:rPr>
                    <w:rFonts w:ascii="Cambria Math" w:hAnsi="Cambria Math"/>
                  </w:rPr>
                  <m:t>+</m:t>
                </m:r>
                <m:r>
                  <w:rPr>
                    <w:rFonts w:ascii="Cambria Math" w:hAnsi="Cambria Math"/>
                  </w:rPr>
                  <m:t>P</m:t>
                </m:r>
                <m:r>
                  <m:rPr>
                    <m:sty m:val="p"/>
                  </m:rPr>
                  <w:rPr>
                    <w:rFonts w:ascii="Cambria Math" w:hAnsi="Cambria Math"/>
                  </w:rPr>
                  <m:t xml:space="preserve">4+ </m:t>
                </m:r>
                <m:r>
                  <w:rPr>
                    <w:rFonts w:ascii="Cambria Math" w:hAnsi="Cambria Math"/>
                  </w:rPr>
                  <m:t>bp</m:t>
                </m:r>
              </m:oMath>
            </m:oMathPara>
          </w:p>
          <w:p w14:paraId="7488C7CD" w14:textId="77777777" w:rsidR="00814DEB" w:rsidRPr="00EF1B86" w:rsidRDefault="00814DEB" w:rsidP="00B6554A"/>
          <w:p w14:paraId="3E65F5BD" w14:textId="61D10727" w:rsidR="00814DEB" w:rsidRPr="00E20E8F" w:rsidRDefault="00000000" w:rsidP="00B6554A">
            <m:oMathPara>
              <m:oMathParaPr>
                <m:jc m:val="left"/>
              </m:oMathParaPr>
              <m:oMath>
                <m:sSub>
                  <m:sSubPr>
                    <m:ctrlPr>
                      <w:rPr>
                        <w:rFonts w:ascii="Cambria Math" w:hAnsi="Cambria Math"/>
                      </w:rPr>
                    </m:ctrlPr>
                  </m:sSubPr>
                  <m:e>
                    <m:r>
                      <m:rPr>
                        <m:sty m:val="p"/>
                      </m:rPr>
                      <w:rPr>
                        <w:rFonts w:ascii="Cambria Math" w:hAnsi="Cambria Math"/>
                      </w:rPr>
                      <m:t>∆</m:t>
                    </m:r>
                    <m:r>
                      <w:rPr>
                        <w:rFonts w:ascii="Cambria Math" w:hAnsi="Cambria Math"/>
                      </w:rPr>
                      <m:t>TGP</m:t>
                    </m:r>
                  </m:e>
                  <m:sub>
                    <m:r>
                      <w:rPr>
                        <w:rFonts w:ascii="Cambria Math" w:hAnsi="Cambria Math"/>
                      </w:rPr>
                      <m:t>sp</m:t>
                    </m:r>
                  </m:sub>
                </m:sSub>
                <m:r>
                  <m:rPr>
                    <m:sty m:val="p"/>
                  </m:rPr>
                  <w:rPr>
                    <w:rFonts w:ascii="Cambria Math" w:hAnsi="Cambria Math"/>
                  </w:rPr>
                  <m:t>=</m:t>
                </m:r>
                <m:r>
                  <w:rPr>
                    <w:rFonts w:ascii="Cambria Math" w:hAnsi="Cambria Math"/>
                  </w:rPr>
                  <m:t>P</m:t>
                </m:r>
                <m:r>
                  <m:rPr>
                    <m:sty m:val="p"/>
                  </m:rPr>
                  <w:rPr>
                    <w:rFonts w:ascii="Cambria Math" w:hAnsi="Cambria Math"/>
                  </w:rPr>
                  <m:t>1*</m:t>
                </m:r>
                <m:sSup>
                  <m:sSupPr>
                    <m:ctrlPr>
                      <w:rPr>
                        <w:rFonts w:ascii="Cambria Math" w:hAnsi="Cambria Math"/>
                      </w:rPr>
                    </m:ctrlPr>
                  </m:sSupPr>
                  <m:e>
                    <m:d>
                      <m:dPr>
                        <m:ctrlPr>
                          <w:rPr>
                            <w:rFonts w:ascii="Cambria Math" w:hAnsi="Cambria Math"/>
                          </w:rPr>
                        </m:ctrlPr>
                      </m:dPr>
                      <m:e>
                        <m:r>
                          <w:rPr>
                            <w:rFonts w:ascii="Cambria Math" w:hAnsi="Cambria Math"/>
                          </w:rPr>
                          <m:t>twe</m:t>
                        </m:r>
                        <m:r>
                          <m:rPr>
                            <m:sty m:val="p"/>
                          </m:rPr>
                          <w:rPr>
                            <w:rFonts w:ascii="Cambria Math" w:hAnsi="Cambria Math"/>
                          </w:rPr>
                          <m:t>-</m:t>
                        </m:r>
                        <m:r>
                          <w:rPr>
                            <w:rFonts w:ascii="Cambria Math" w:hAnsi="Cambria Math"/>
                          </w:rPr>
                          <m:t>twce</m:t>
                        </m:r>
                      </m:e>
                    </m:d>
                  </m:e>
                  <m:sup>
                    <m:r>
                      <w:rPr>
                        <w:rFonts w:ascii="Cambria Math" w:hAnsi="Cambria Math"/>
                      </w:rPr>
                      <m:t>P</m:t>
                    </m:r>
                    <m:r>
                      <m:rPr>
                        <m:sty m:val="p"/>
                      </m:rPr>
                      <w:rPr>
                        <w:rFonts w:ascii="Cambria Math" w:hAnsi="Cambria Math"/>
                      </w:rPr>
                      <m:t>2</m:t>
                    </m:r>
                  </m:sup>
                </m:sSup>
                <m:r>
                  <m:rPr>
                    <m:sty m:val="p"/>
                  </m:rPr>
                  <w:rPr>
                    <w:rFonts w:ascii="Cambria Math" w:hAnsi="Cambria Math"/>
                  </w:rPr>
                  <m:t xml:space="preserve">* </m:t>
                </m:r>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P</m:t>
                        </m:r>
                        <m:r>
                          <m:rPr>
                            <m:sty m:val="p"/>
                          </m:rPr>
                          <w:rPr>
                            <w:rFonts w:ascii="Cambria Math" w:hAnsi="Cambria Math"/>
                          </w:rPr>
                          <m:t xml:space="preserve">3* </m:t>
                        </m:r>
                        <m:sSub>
                          <m:sSubPr>
                            <m:ctrlPr>
                              <w:rPr>
                                <w:rFonts w:ascii="Cambria Math" w:hAnsi="Cambria Math"/>
                              </w:rPr>
                            </m:ctrlPr>
                          </m:sSubPr>
                          <m:e>
                            <m:r>
                              <w:rPr>
                                <w:rFonts w:ascii="Cambria Math" w:hAnsi="Cambria Math"/>
                              </w:rPr>
                              <m:t>q</m:t>
                            </m:r>
                          </m:e>
                          <m:sub>
                            <m:r>
                              <w:rPr>
                                <w:rFonts w:ascii="Cambria Math" w:hAnsi="Cambria Math"/>
                              </w:rPr>
                              <m:t>s</m:t>
                            </m:r>
                          </m:sub>
                        </m:sSub>
                      </m:sup>
                    </m:sSup>
                  </m:e>
                </m:d>
                <m:r>
                  <m:rPr>
                    <m:sty m:val="p"/>
                  </m:rPr>
                  <w:rPr>
                    <w:rFonts w:ascii="Cambria Math" w:hAnsi="Cambria Math"/>
                  </w:rPr>
                  <m:t>+</m:t>
                </m:r>
                <m:r>
                  <w:rPr>
                    <w:rFonts w:ascii="Cambria Math" w:hAnsi="Cambria Math"/>
                  </w:rPr>
                  <m:t>P</m:t>
                </m:r>
                <m:r>
                  <m:rPr>
                    <m:sty m:val="p"/>
                  </m:rPr>
                  <w:rPr>
                    <w:rFonts w:ascii="Cambria Math" w:hAnsi="Cambria Math"/>
                  </w:rPr>
                  <m:t>4</m:t>
                </m:r>
              </m:oMath>
            </m:oMathPara>
          </w:p>
        </w:tc>
      </w:tr>
      <w:tr w:rsidR="00814DEB" w14:paraId="46FF5A0F" w14:textId="77777777" w:rsidTr="0076230E">
        <w:trPr>
          <w:jc w:val="center"/>
        </w:trPr>
        <w:tc>
          <w:tcPr>
            <w:tcW w:w="1042" w:type="dxa"/>
            <w:shd w:val="clear" w:color="auto" w:fill="auto"/>
          </w:tcPr>
          <w:p w14:paraId="249118EA" w14:textId="77777777" w:rsidR="00814DEB" w:rsidRPr="0076230E" w:rsidRDefault="00814DEB" w:rsidP="007A3922">
            <w:pPr>
              <w:rPr>
                <w:b/>
                <w:bCs/>
              </w:rPr>
            </w:pPr>
            <w:r w:rsidRPr="0076230E">
              <w:rPr>
                <w:b/>
                <w:bCs/>
              </w:rPr>
              <w:t>3</w:t>
            </w:r>
          </w:p>
        </w:tc>
        <w:tc>
          <w:tcPr>
            <w:tcW w:w="6518" w:type="dxa"/>
            <w:shd w:val="clear" w:color="auto" w:fill="auto"/>
          </w:tcPr>
          <w:p w14:paraId="6D759A27" w14:textId="28740625" w:rsidR="00814DEB" w:rsidRPr="00E20E8F" w:rsidRDefault="00000000" w:rsidP="007A3922">
            <m:oMathPara>
              <m:oMathParaPr>
                <m:jc m:val="left"/>
              </m:oMathParaPr>
              <m:oMath>
                <m:sSub>
                  <m:sSubPr>
                    <m:ctrlPr>
                      <w:rPr>
                        <w:rFonts w:ascii="Cambria Math" w:hAnsi="Cambria Math"/>
                      </w:rPr>
                    </m:ctrlPr>
                  </m:sSubPr>
                  <m:e>
                    <m:r>
                      <w:rPr>
                        <w:rFonts w:ascii="Cambria Math" w:hAnsi="Cambria Math"/>
                      </w:rPr>
                      <m:t>TDG</m:t>
                    </m:r>
                  </m:e>
                  <m:sub>
                    <m:r>
                      <w:rPr>
                        <w:rFonts w:ascii="Cambria Math" w:hAnsi="Cambria Math"/>
                      </w:rPr>
                      <m:t>sp</m:t>
                    </m:r>
                  </m:sub>
                </m:sSub>
                <m:r>
                  <m:rPr>
                    <m:sty m:val="p"/>
                  </m:rPr>
                  <w:rPr>
                    <w:rFonts w:ascii="Cambria Math" w:hAnsi="Cambria Math"/>
                  </w:rPr>
                  <m:t>=</m:t>
                </m:r>
                <m:r>
                  <w:rPr>
                    <w:rFonts w:ascii="Cambria Math" w:hAnsi="Cambria Math"/>
                  </w:rPr>
                  <m:t>P</m:t>
                </m:r>
                <m:r>
                  <m:rPr>
                    <m:sty m:val="p"/>
                  </m:rPr>
                  <w:rPr>
                    <w:rFonts w:ascii="Cambria Math" w:hAnsi="Cambria Math"/>
                  </w:rPr>
                  <m:t>1*</m:t>
                </m:r>
                <m:sSup>
                  <m:sSupPr>
                    <m:ctrlPr>
                      <w:rPr>
                        <w:rFonts w:ascii="Cambria Math" w:hAnsi="Cambria Math"/>
                      </w:rPr>
                    </m:ctrlPr>
                  </m:sSupPr>
                  <m:e>
                    <m:d>
                      <m:dPr>
                        <m:ctrlPr>
                          <w:rPr>
                            <w:rFonts w:ascii="Cambria Math" w:hAnsi="Cambria Math"/>
                          </w:rPr>
                        </m:ctrlPr>
                      </m:dPr>
                      <m:e>
                        <m:r>
                          <w:rPr>
                            <w:rFonts w:ascii="Cambria Math" w:hAnsi="Cambria Math"/>
                          </w:rPr>
                          <m:t>twe</m:t>
                        </m:r>
                        <m:r>
                          <m:rPr>
                            <m:sty m:val="p"/>
                          </m:rPr>
                          <w:rPr>
                            <w:rFonts w:ascii="Cambria Math" w:hAnsi="Cambria Math"/>
                          </w:rPr>
                          <m:t>-</m:t>
                        </m:r>
                        <m:r>
                          <w:rPr>
                            <w:rFonts w:ascii="Cambria Math" w:hAnsi="Cambria Math"/>
                          </w:rPr>
                          <m:t>twce</m:t>
                        </m:r>
                      </m:e>
                    </m:d>
                  </m:e>
                  <m:sup>
                    <m:r>
                      <w:rPr>
                        <w:rFonts w:ascii="Cambria Math" w:hAnsi="Cambria Math"/>
                      </w:rPr>
                      <m:t>P</m:t>
                    </m:r>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q</m:t>
                        </m:r>
                      </m:e>
                      <m:sub>
                        <m:r>
                          <w:rPr>
                            <w:rFonts w:ascii="Cambria Math" w:hAnsi="Cambria Math"/>
                          </w:rPr>
                          <m:t>s</m:t>
                        </m:r>
                      </m:sub>
                    </m:sSub>
                  </m:e>
                  <m:sup>
                    <m:r>
                      <w:rPr>
                        <w:rFonts w:ascii="Cambria Math" w:hAnsi="Cambria Math"/>
                      </w:rPr>
                      <m:t>P</m:t>
                    </m:r>
                    <m:r>
                      <m:rPr>
                        <m:sty m:val="p"/>
                      </m:rPr>
                      <w:rPr>
                        <w:rFonts w:ascii="Cambria Math" w:hAnsi="Cambria Math"/>
                      </w:rPr>
                      <m:t>3</m:t>
                    </m:r>
                  </m:sup>
                </m:sSup>
                <m:r>
                  <m:rPr>
                    <m:sty m:val="p"/>
                  </m:rPr>
                  <w:rPr>
                    <w:rFonts w:ascii="Cambria Math" w:hAnsi="Cambria Math"/>
                  </w:rPr>
                  <m:t>+</m:t>
                </m:r>
                <m:r>
                  <w:rPr>
                    <w:rFonts w:ascii="Cambria Math" w:hAnsi="Cambria Math"/>
                  </w:rPr>
                  <m:t>P</m:t>
                </m:r>
                <m:r>
                  <m:rPr>
                    <m:sty m:val="p"/>
                  </m:rPr>
                  <w:rPr>
                    <w:rFonts w:ascii="Cambria Math" w:hAnsi="Cambria Math"/>
                  </w:rPr>
                  <m:t xml:space="preserve">4+ </m:t>
                </m:r>
                <m:r>
                  <w:rPr>
                    <w:rFonts w:ascii="Cambria Math" w:hAnsi="Cambria Math"/>
                  </w:rPr>
                  <m:t>bp</m:t>
                </m:r>
              </m:oMath>
            </m:oMathPara>
          </w:p>
          <w:p w14:paraId="53A7BF81" w14:textId="77777777" w:rsidR="00814DEB" w:rsidRPr="00EF1B86" w:rsidRDefault="00814DEB" w:rsidP="00B6554A"/>
          <w:p w14:paraId="656AA315" w14:textId="5DCDD839" w:rsidR="00814DEB" w:rsidRPr="00E20E8F" w:rsidRDefault="00000000" w:rsidP="00B6554A">
            <m:oMathPara>
              <m:oMathParaPr>
                <m:jc m:val="left"/>
              </m:oMathParaPr>
              <m:oMath>
                <m:sSub>
                  <m:sSubPr>
                    <m:ctrlPr>
                      <w:rPr>
                        <w:rFonts w:ascii="Cambria Math" w:hAnsi="Cambria Math"/>
                      </w:rPr>
                    </m:ctrlPr>
                  </m:sSubPr>
                  <m:e>
                    <m:r>
                      <m:rPr>
                        <m:sty m:val="p"/>
                      </m:rPr>
                      <w:rPr>
                        <w:rFonts w:ascii="Cambria Math" w:hAnsi="Cambria Math"/>
                      </w:rPr>
                      <m:t>∆</m:t>
                    </m:r>
                    <m:r>
                      <w:rPr>
                        <w:rFonts w:ascii="Cambria Math" w:hAnsi="Cambria Math"/>
                      </w:rPr>
                      <m:t>TGP</m:t>
                    </m:r>
                  </m:e>
                  <m:sub>
                    <m:r>
                      <w:rPr>
                        <w:rFonts w:ascii="Cambria Math" w:hAnsi="Cambria Math"/>
                      </w:rPr>
                      <m:t>sp</m:t>
                    </m:r>
                  </m:sub>
                </m:sSub>
                <m:r>
                  <m:rPr>
                    <m:sty m:val="p"/>
                  </m:rPr>
                  <w:rPr>
                    <w:rFonts w:ascii="Cambria Math" w:hAnsi="Cambria Math"/>
                  </w:rPr>
                  <m:t>=</m:t>
                </m:r>
                <m:r>
                  <w:rPr>
                    <w:rFonts w:ascii="Cambria Math" w:hAnsi="Cambria Math"/>
                  </w:rPr>
                  <m:t>P</m:t>
                </m:r>
                <m:r>
                  <m:rPr>
                    <m:sty m:val="p"/>
                  </m:rPr>
                  <w:rPr>
                    <w:rFonts w:ascii="Cambria Math" w:hAnsi="Cambria Math"/>
                  </w:rPr>
                  <m:t>1*</m:t>
                </m:r>
                <m:sSup>
                  <m:sSupPr>
                    <m:ctrlPr>
                      <w:rPr>
                        <w:rFonts w:ascii="Cambria Math" w:hAnsi="Cambria Math"/>
                      </w:rPr>
                    </m:ctrlPr>
                  </m:sSupPr>
                  <m:e>
                    <m:d>
                      <m:dPr>
                        <m:ctrlPr>
                          <w:rPr>
                            <w:rFonts w:ascii="Cambria Math" w:hAnsi="Cambria Math"/>
                          </w:rPr>
                        </m:ctrlPr>
                      </m:dPr>
                      <m:e>
                        <m:r>
                          <w:rPr>
                            <w:rFonts w:ascii="Cambria Math" w:hAnsi="Cambria Math"/>
                          </w:rPr>
                          <m:t>twe</m:t>
                        </m:r>
                        <m:r>
                          <m:rPr>
                            <m:sty m:val="p"/>
                          </m:rPr>
                          <w:rPr>
                            <w:rFonts w:ascii="Cambria Math" w:hAnsi="Cambria Math"/>
                          </w:rPr>
                          <m:t>-</m:t>
                        </m:r>
                        <m:r>
                          <w:rPr>
                            <w:rFonts w:ascii="Cambria Math" w:hAnsi="Cambria Math"/>
                          </w:rPr>
                          <m:t>twce</m:t>
                        </m:r>
                      </m:e>
                    </m:d>
                  </m:e>
                  <m:sup>
                    <m:r>
                      <w:rPr>
                        <w:rFonts w:ascii="Cambria Math" w:hAnsi="Cambria Math"/>
                      </w:rPr>
                      <m:t>P</m:t>
                    </m:r>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q</m:t>
                        </m:r>
                      </m:e>
                      <m:sub>
                        <m:r>
                          <w:rPr>
                            <w:rFonts w:ascii="Cambria Math" w:hAnsi="Cambria Math"/>
                          </w:rPr>
                          <m:t>s</m:t>
                        </m:r>
                      </m:sub>
                    </m:sSub>
                  </m:e>
                  <m:sup>
                    <m:r>
                      <w:rPr>
                        <w:rFonts w:ascii="Cambria Math" w:hAnsi="Cambria Math"/>
                      </w:rPr>
                      <m:t>P</m:t>
                    </m:r>
                    <m:r>
                      <m:rPr>
                        <m:sty m:val="p"/>
                      </m:rPr>
                      <w:rPr>
                        <w:rFonts w:ascii="Cambria Math" w:hAnsi="Cambria Math"/>
                      </w:rPr>
                      <m:t>3</m:t>
                    </m:r>
                  </m:sup>
                </m:sSup>
                <m:r>
                  <m:rPr>
                    <m:sty m:val="p"/>
                  </m:rPr>
                  <w:rPr>
                    <w:rFonts w:ascii="Cambria Math" w:hAnsi="Cambria Math"/>
                  </w:rPr>
                  <m:t>+</m:t>
                </m:r>
                <m:r>
                  <w:rPr>
                    <w:rFonts w:ascii="Cambria Math" w:hAnsi="Cambria Math"/>
                  </w:rPr>
                  <m:t>P</m:t>
                </m:r>
                <m:r>
                  <m:rPr>
                    <m:sty m:val="p"/>
                  </m:rPr>
                  <w:rPr>
                    <w:rFonts w:ascii="Cambria Math" w:hAnsi="Cambria Math"/>
                  </w:rPr>
                  <m:t>4</m:t>
                </m:r>
              </m:oMath>
            </m:oMathPara>
          </w:p>
        </w:tc>
      </w:tr>
      <w:tr w:rsidR="00814DEB" w14:paraId="56EFA6A8" w14:textId="77777777" w:rsidTr="0076230E">
        <w:trPr>
          <w:jc w:val="center"/>
        </w:trPr>
        <w:tc>
          <w:tcPr>
            <w:tcW w:w="1042" w:type="dxa"/>
            <w:shd w:val="clear" w:color="auto" w:fill="auto"/>
          </w:tcPr>
          <w:p w14:paraId="4D2ECDD6" w14:textId="77777777" w:rsidR="00814DEB" w:rsidRPr="0076230E" w:rsidRDefault="00814DEB" w:rsidP="007A3922">
            <w:pPr>
              <w:rPr>
                <w:b/>
                <w:bCs/>
              </w:rPr>
            </w:pPr>
            <w:r w:rsidRPr="0076230E">
              <w:rPr>
                <w:b/>
                <w:bCs/>
              </w:rPr>
              <w:t>4</w:t>
            </w:r>
          </w:p>
        </w:tc>
        <w:tc>
          <w:tcPr>
            <w:tcW w:w="6518" w:type="dxa"/>
            <w:shd w:val="clear" w:color="auto" w:fill="auto"/>
          </w:tcPr>
          <w:p w14:paraId="179B6329" w14:textId="712427D6" w:rsidR="00814DEB" w:rsidRPr="00E20E8F" w:rsidRDefault="00000000" w:rsidP="007A3922">
            <m:oMathPara>
              <m:oMathParaPr>
                <m:jc m:val="left"/>
              </m:oMathParaPr>
              <m:oMath>
                <m:sSub>
                  <m:sSubPr>
                    <m:ctrlPr>
                      <w:rPr>
                        <w:rFonts w:ascii="Cambria Math" w:hAnsi="Cambria Math"/>
                      </w:rPr>
                    </m:ctrlPr>
                  </m:sSubPr>
                  <m:e>
                    <m:r>
                      <w:rPr>
                        <w:rFonts w:ascii="Cambria Math" w:hAnsi="Cambria Math"/>
                      </w:rPr>
                      <m:t>TDG</m:t>
                    </m:r>
                  </m:e>
                  <m:sub>
                    <m:r>
                      <w:rPr>
                        <w:rFonts w:ascii="Cambria Math" w:hAnsi="Cambria Math"/>
                      </w:rPr>
                      <m:t>sp</m:t>
                    </m:r>
                  </m:sub>
                </m:sSub>
                <m:r>
                  <m:rPr>
                    <m:sty m:val="p"/>
                  </m:rPr>
                  <w:rPr>
                    <w:rFonts w:ascii="Cambria Math" w:hAnsi="Cambria Math"/>
                  </w:rPr>
                  <m:t>=</m:t>
                </m:r>
                <m:r>
                  <w:rPr>
                    <w:rFonts w:ascii="Cambria Math" w:hAnsi="Cambria Math"/>
                  </w:rPr>
                  <m:t>P</m:t>
                </m:r>
                <m:r>
                  <m:rPr>
                    <m:sty m:val="p"/>
                  </m:rPr>
                  <w:rPr>
                    <w:rFonts w:ascii="Cambria Math" w:hAnsi="Cambria Math"/>
                  </w:rPr>
                  <m:t>1*</m:t>
                </m:r>
                <m:d>
                  <m:dPr>
                    <m:ctrlPr>
                      <w:rPr>
                        <w:rFonts w:ascii="Cambria Math" w:hAnsi="Cambria Math"/>
                      </w:rPr>
                    </m:ctrlPr>
                  </m:dPr>
                  <m:e>
                    <m:r>
                      <w:rPr>
                        <w:rFonts w:ascii="Cambria Math" w:hAnsi="Cambria Math"/>
                      </w:rPr>
                      <m:t>twe</m:t>
                    </m:r>
                    <m:r>
                      <m:rPr>
                        <m:sty m:val="p"/>
                      </m:rPr>
                      <w:rPr>
                        <w:rFonts w:ascii="Cambria Math" w:hAnsi="Cambria Math"/>
                      </w:rPr>
                      <m:t>-</m:t>
                    </m:r>
                    <m:r>
                      <w:rPr>
                        <w:rFonts w:ascii="Cambria Math" w:hAnsi="Cambria Math"/>
                      </w:rPr>
                      <m:t>twce</m:t>
                    </m:r>
                  </m:e>
                </m:d>
                <m:r>
                  <m:rPr>
                    <m:sty m:val="p"/>
                  </m:rPr>
                  <w:rPr>
                    <w:rFonts w:ascii="Cambria Math" w:hAnsi="Cambria Math"/>
                  </w:rPr>
                  <m:t>+</m:t>
                </m:r>
                <m:r>
                  <w:rPr>
                    <w:rFonts w:ascii="Cambria Math" w:hAnsi="Cambria Math"/>
                  </w:rPr>
                  <m:t>P</m:t>
                </m:r>
                <m:r>
                  <m:rPr>
                    <m:sty m:val="p"/>
                  </m:rPr>
                  <w:rPr>
                    <w:rFonts w:ascii="Cambria Math" w:hAnsi="Cambria Math"/>
                  </w:rPr>
                  <m:t>2 *</m:t>
                </m:r>
                <m:sSup>
                  <m:sSupPr>
                    <m:ctrlPr>
                      <w:rPr>
                        <w:rFonts w:ascii="Cambria Math" w:hAnsi="Cambria Math"/>
                      </w:rPr>
                    </m:ctrlPr>
                  </m:sSupPr>
                  <m:e>
                    <m:sSub>
                      <m:sSubPr>
                        <m:ctrlPr>
                          <w:rPr>
                            <w:rFonts w:ascii="Cambria Math" w:hAnsi="Cambria Math"/>
                          </w:rPr>
                        </m:ctrlPr>
                      </m:sSubPr>
                      <m:e>
                        <m:r>
                          <w:rPr>
                            <w:rFonts w:ascii="Cambria Math" w:hAnsi="Cambria Math"/>
                          </w:rPr>
                          <m:t>q</m:t>
                        </m:r>
                      </m:e>
                      <m:sub>
                        <m:r>
                          <w:rPr>
                            <w:rFonts w:ascii="Cambria Math" w:hAnsi="Cambria Math"/>
                          </w:rPr>
                          <m:t>s</m:t>
                        </m:r>
                      </m:sub>
                    </m:sSub>
                  </m:e>
                  <m:sup>
                    <m:r>
                      <w:rPr>
                        <w:rFonts w:ascii="Cambria Math" w:hAnsi="Cambria Math"/>
                      </w:rPr>
                      <m:t>P</m:t>
                    </m:r>
                    <m:r>
                      <m:rPr>
                        <m:sty m:val="p"/>
                      </m:rPr>
                      <w:rPr>
                        <w:rFonts w:ascii="Cambria Math" w:hAnsi="Cambria Math"/>
                      </w:rPr>
                      <m:t>3</m:t>
                    </m:r>
                  </m:sup>
                </m:sSup>
                <m:r>
                  <m:rPr>
                    <m:sty m:val="p"/>
                  </m:rPr>
                  <w:rPr>
                    <w:rFonts w:ascii="Cambria Math" w:hAnsi="Cambria Math"/>
                  </w:rPr>
                  <m:t>+</m:t>
                </m:r>
                <m:r>
                  <w:rPr>
                    <w:rFonts w:ascii="Cambria Math" w:hAnsi="Cambria Math"/>
                  </w:rPr>
                  <m:t>P</m:t>
                </m:r>
                <m:r>
                  <m:rPr>
                    <m:sty m:val="p"/>
                  </m:rPr>
                  <w:rPr>
                    <w:rFonts w:ascii="Cambria Math" w:hAnsi="Cambria Math"/>
                  </w:rPr>
                  <m:t xml:space="preserve">4+ </m:t>
                </m:r>
                <m:r>
                  <w:rPr>
                    <w:rFonts w:ascii="Cambria Math" w:hAnsi="Cambria Math"/>
                  </w:rPr>
                  <m:t>bp</m:t>
                </m:r>
              </m:oMath>
            </m:oMathPara>
          </w:p>
          <w:p w14:paraId="3F37DC42" w14:textId="77777777" w:rsidR="00814DEB" w:rsidRPr="00EF1B86" w:rsidRDefault="00814DEB" w:rsidP="00B6554A"/>
          <w:p w14:paraId="5D09AAF0" w14:textId="664A5C92" w:rsidR="00814DEB" w:rsidRPr="00E20E8F" w:rsidRDefault="00000000" w:rsidP="00B6554A">
            <m:oMathPara>
              <m:oMathParaPr>
                <m:jc m:val="left"/>
              </m:oMathParaPr>
              <m:oMath>
                <m:sSub>
                  <m:sSubPr>
                    <m:ctrlPr>
                      <w:rPr>
                        <w:rFonts w:ascii="Cambria Math" w:hAnsi="Cambria Math"/>
                      </w:rPr>
                    </m:ctrlPr>
                  </m:sSubPr>
                  <m:e>
                    <m:r>
                      <m:rPr>
                        <m:sty m:val="p"/>
                      </m:rPr>
                      <w:rPr>
                        <w:rFonts w:ascii="Cambria Math" w:hAnsi="Cambria Math"/>
                      </w:rPr>
                      <m:t>∆</m:t>
                    </m:r>
                    <m:r>
                      <w:rPr>
                        <w:rFonts w:ascii="Cambria Math" w:hAnsi="Cambria Math"/>
                      </w:rPr>
                      <m:t>TGP</m:t>
                    </m:r>
                  </m:e>
                  <m:sub>
                    <m:r>
                      <w:rPr>
                        <w:rFonts w:ascii="Cambria Math" w:hAnsi="Cambria Math"/>
                      </w:rPr>
                      <m:t>sp</m:t>
                    </m:r>
                  </m:sub>
                </m:sSub>
                <m:r>
                  <m:rPr>
                    <m:sty m:val="p"/>
                  </m:rPr>
                  <w:rPr>
                    <w:rFonts w:ascii="Cambria Math" w:hAnsi="Cambria Math"/>
                  </w:rPr>
                  <m:t>=</m:t>
                </m:r>
                <m:r>
                  <w:rPr>
                    <w:rFonts w:ascii="Cambria Math" w:hAnsi="Cambria Math"/>
                  </w:rPr>
                  <m:t>P</m:t>
                </m:r>
                <m:r>
                  <m:rPr>
                    <m:sty m:val="p"/>
                  </m:rPr>
                  <w:rPr>
                    <w:rFonts w:ascii="Cambria Math" w:hAnsi="Cambria Math"/>
                  </w:rPr>
                  <m:t>1*</m:t>
                </m:r>
                <m:d>
                  <m:dPr>
                    <m:ctrlPr>
                      <w:rPr>
                        <w:rFonts w:ascii="Cambria Math" w:hAnsi="Cambria Math"/>
                      </w:rPr>
                    </m:ctrlPr>
                  </m:dPr>
                  <m:e>
                    <m:r>
                      <w:rPr>
                        <w:rFonts w:ascii="Cambria Math" w:hAnsi="Cambria Math"/>
                      </w:rPr>
                      <m:t>twe</m:t>
                    </m:r>
                    <m:r>
                      <m:rPr>
                        <m:sty m:val="p"/>
                      </m:rPr>
                      <w:rPr>
                        <w:rFonts w:ascii="Cambria Math" w:hAnsi="Cambria Math"/>
                      </w:rPr>
                      <m:t>-</m:t>
                    </m:r>
                    <m:r>
                      <w:rPr>
                        <w:rFonts w:ascii="Cambria Math" w:hAnsi="Cambria Math"/>
                      </w:rPr>
                      <m:t>twce</m:t>
                    </m:r>
                  </m:e>
                </m:d>
                <m:r>
                  <m:rPr>
                    <m:sty m:val="p"/>
                  </m:rPr>
                  <w:rPr>
                    <w:rFonts w:ascii="Cambria Math" w:hAnsi="Cambria Math"/>
                  </w:rPr>
                  <m:t>+</m:t>
                </m:r>
                <m:r>
                  <w:rPr>
                    <w:rFonts w:ascii="Cambria Math" w:hAnsi="Cambria Math"/>
                  </w:rPr>
                  <m:t>P</m:t>
                </m:r>
                <m:r>
                  <m:rPr>
                    <m:sty m:val="p"/>
                  </m:rPr>
                  <w:rPr>
                    <w:rFonts w:ascii="Cambria Math" w:hAnsi="Cambria Math"/>
                  </w:rPr>
                  <m:t>2 *</m:t>
                </m:r>
                <m:sSup>
                  <m:sSupPr>
                    <m:ctrlPr>
                      <w:rPr>
                        <w:rFonts w:ascii="Cambria Math" w:hAnsi="Cambria Math"/>
                      </w:rPr>
                    </m:ctrlPr>
                  </m:sSupPr>
                  <m:e>
                    <m:sSub>
                      <m:sSubPr>
                        <m:ctrlPr>
                          <w:rPr>
                            <w:rFonts w:ascii="Cambria Math" w:hAnsi="Cambria Math"/>
                          </w:rPr>
                        </m:ctrlPr>
                      </m:sSubPr>
                      <m:e>
                        <m:r>
                          <w:rPr>
                            <w:rFonts w:ascii="Cambria Math" w:hAnsi="Cambria Math"/>
                          </w:rPr>
                          <m:t>q</m:t>
                        </m:r>
                      </m:e>
                      <m:sub>
                        <m:r>
                          <w:rPr>
                            <w:rFonts w:ascii="Cambria Math" w:hAnsi="Cambria Math"/>
                          </w:rPr>
                          <m:t>s</m:t>
                        </m:r>
                      </m:sub>
                    </m:sSub>
                  </m:e>
                  <m:sup>
                    <m:r>
                      <w:rPr>
                        <w:rFonts w:ascii="Cambria Math" w:hAnsi="Cambria Math"/>
                      </w:rPr>
                      <m:t>P</m:t>
                    </m:r>
                    <m:r>
                      <m:rPr>
                        <m:sty m:val="p"/>
                      </m:rPr>
                      <w:rPr>
                        <w:rFonts w:ascii="Cambria Math" w:hAnsi="Cambria Math"/>
                      </w:rPr>
                      <m:t>3</m:t>
                    </m:r>
                  </m:sup>
                </m:sSup>
                <m:r>
                  <m:rPr>
                    <m:sty m:val="p"/>
                  </m:rPr>
                  <w:rPr>
                    <w:rFonts w:ascii="Cambria Math" w:hAnsi="Cambria Math"/>
                  </w:rPr>
                  <m:t>+</m:t>
                </m:r>
                <m:r>
                  <w:rPr>
                    <w:rFonts w:ascii="Cambria Math" w:hAnsi="Cambria Math"/>
                  </w:rPr>
                  <m:t>P</m:t>
                </m:r>
                <m:r>
                  <m:rPr>
                    <m:sty m:val="p"/>
                  </m:rPr>
                  <w:rPr>
                    <w:rFonts w:ascii="Cambria Math" w:hAnsi="Cambria Math"/>
                  </w:rPr>
                  <m:t>4</m:t>
                </m:r>
              </m:oMath>
            </m:oMathPara>
          </w:p>
        </w:tc>
      </w:tr>
      <w:tr w:rsidR="00814DEB" w14:paraId="178AAFFA" w14:textId="77777777" w:rsidTr="0076230E">
        <w:trPr>
          <w:jc w:val="center"/>
        </w:trPr>
        <w:tc>
          <w:tcPr>
            <w:tcW w:w="1042" w:type="dxa"/>
            <w:shd w:val="clear" w:color="auto" w:fill="auto"/>
          </w:tcPr>
          <w:p w14:paraId="42D96355" w14:textId="77777777" w:rsidR="00814DEB" w:rsidRPr="0076230E" w:rsidRDefault="00814DEB" w:rsidP="007A3922">
            <w:pPr>
              <w:rPr>
                <w:b/>
                <w:bCs/>
              </w:rPr>
            </w:pPr>
            <w:r w:rsidRPr="0076230E">
              <w:rPr>
                <w:b/>
                <w:bCs/>
              </w:rPr>
              <w:t>5</w:t>
            </w:r>
          </w:p>
        </w:tc>
        <w:tc>
          <w:tcPr>
            <w:tcW w:w="6518" w:type="dxa"/>
            <w:shd w:val="clear" w:color="auto" w:fill="auto"/>
          </w:tcPr>
          <w:p w14:paraId="28C487BA" w14:textId="29933949" w:rsidR="00814DEB" w:rsidRPr="00E20E8F" w:rsidRDefault="00000000" w:rsidP="007A3922">
            <w:pPr>
              <w:pStyle w:val="PlainText"/>
            </w:pPr>
            <m:oMathPara>
              <m:oMathParaPr>
                <m:jc m:val="left"/>
              </m:oMathParaPr>
              <m:oMath>
                <m:sSub>
                  <m:sSubPr>
                    <m:ctrlPr>
                      <w:rPr>
                        <w:rFonts w:ascii="Cambria Math" w:hAnsi="Cambria Math"/>
                      </w:rPr>
                    </m:ctrlPr>
                  </m:sSubPr>
                  <m:e>
                    <m:r>
                      <w:rPr>
                        <w:rFonts w:ascii="Cambria Math" w:hAnsi="Cambria Math"/>
                      </w:rPr>
                      <m:t>TDG</m:t>
                    </m:r>
                  </m:e>
                  <m:sub>
                    <m:r>
                      <w:rPr>
                        <w:rFonts w:ascii="Cambria Math" w:hAnsi="Cambria Math"/>
                      </w:rPr>
                      <m:t>sp</m:t>
                    </m:r>
                  </m:sub>
                </m:sSub>
                <m:r>
                  <m:rPr>
                    <m:sty m:val="p"/>
                  </m:rPr>
                  <w:rPr>
                    <w:rFonts w:ascii="Cambria Math" w:hAnsi="Cambria Math"/>
                  </w:rPr>
                  <m:t>=</m:t>
                </m:r>
                <m:r>
                  <w:rPr>
                    <w:rFonts w:ascii="Cambria Math" w:hAnsi="Cambria Math"/>
                  </w:rPr>
                  <m:t>P</m:t>
                </m:r>
                <m:r>
                  <m:rPr>
                    <m:sty m:val="p"/>
                  </m:rPr>
                  <w:rPr>
                    <w:rFonts w:ascii="Cambria Math" w:hAnsi="Cambria Math"/>
                  </w:rPr>
                  <m:t>1*</m:t>
                </m:r>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P</m:t>
                        </m:r>
                        <m:r>
                          <m:rPr>
                            <m:sty m:val="p"/>
                          </m:rPr>
                          <w:rPr>
                            <w:rFonts w:ascii="Cambria Math" w:hAnsi="Cambria Math"/>
                          </w:rPr>
                          <m:t xml:space="preserve">2* </m:t>
                        </m:r>
                        <m:sSub>
                          <m:sSubPr>
                            <m:ctrlPr>
                              <w:rPr>
                                <w:rFonts w:ascii="Cambria Math" w:hAnsi="Cambria Math"/>
                              </w:rPr>
                            </m:ctrlPr>
                          </m:sSubPr>
                          <m:e>
                            <m:r>
                              <w:rPr>
                                <w:rFonts w:ascii="Cambria Math" w:hAnsi="Cambria Math"/>
                              </w:rPr>
                              <m:t>q</m:t>
                            </m:r>
                          </m:e>
                          <m:sub>
                            <m:r>
                              <w:rPr>
                                <w:rFonts w:ascii="Cambria Math" w:hAnsi="Cambria Math"/>
                              </w:rPr>
                              <m:t>s</m:t>
                            </m:r>
                          </m:sub>
                        </m:sSub>
                      </m:sup>
                    </m:sSup>
                  </m:e>
                </m:d>
                <m:r>
                  <m:rPr>
                    <m:sty m:val="p"/>
                  </m:rPr>
                  <w:rPr>
                    <w:rFonts w:ascii="Cambria Math" w:hAnsi="Cambria Math"/>
                  </w:rPr>
                  <m:t>+</m:t>
                </m:r>
                <m:r>
                  <w:rPr>
                    <w:rFonts w:ascii="Cambria Math" w:hAnsi="Cambria Math"/>
                  </w:rPr>
                  <m:t>P</m:t>
                </m:r>
                <m:r>
                  <m:rPr>
                    <m:sty m:val="p"/>
                  </m:rPr>
                  <w:rPr>
                    <w:rFonts w:ascii="Cambria Math" w:hAnsi="Cambria Math"/>
                  </w:rPr>
                  <m:t>3*</m:t>
                </m:r>
                <m:d>
                  <m:dPr>
                    <m:ctrlPr>
                      <w:rPr>
                        <w:rFonts w:ascii="Cambria Math" w:hAnsi="Cambria Math"/>
                      </w:rPr>
                    </m:ctrlPr>
                  </m:dPr>
                  <m:e>
                    <m:sSub>
                      <m:sSubPr>
                        <m:ctrlPr>
                          <w:rPr>
                            <w:rFonts w:ascii="Cambria Math" w:hAnsi="Cambria Math"/>
                          </w:rPr>
                        </m:ctrlPr>
                      </m:sSubPr>
                      <m:e>
                        <m:r>
                          <w:rPr>
                            <w:rFonts w:ascii="Cambria Math" w:hAnsi="Cambria Math"/>
                          </w:rPr>
                          <m:t>Temp</m:t>
                        </m:r>
                      </m:e>
                      <m:sub>
                        <m:r>
                          <w:rPr>
                            <w:rFonts w:ascii="Cambria Math" w:hAnsi="Cambria Math"/>
                          </w:rPr>
                          <m:t>tw</m:t>
                        </m:r>
                      </m:sub>
                    </m:sSub>
                    <m:r>
                      <m:rPr>
                        <m:sty m:val="p"/>
                      </m:rPr>
                      <w:rPr>
                        <w:rFonts w:ascii="Cambria Math" w:hAnsi="Cambria Math"/>
                      </w:rPr>
                      <m:t>-</m:t>
                    </m:r>
                    <m:r>
                      <w:rPr>
                        <w:rFonts w:ascii="Cambria Math" w:hAnsi="Cambria Math"/>
                      </w:rPr>
                      <m:t>P</m:t>
                    </m:r>
                    <m:r>
                      <m:rPr>
                        <m:sty m:val="p"/>
                      </m:rPr>
                      <w:rPr>
                        <w:rFonts w:ascii="Cambria Math" w:hAnsi="Cambria Math"/>
                      </w:rPr>
                      <m:t>4</m:t>
                    </m:r>
                  </m:e>
                </m:d>
                <m:r>
                  <m:rPr>
                    <m:sty m:val="p"/>
                  </m:rPr>
                  <w:rPr>
                    <w:rFonts w:ascii="Cambria Math" w:hAnsi="Cambria Math"/>
                  </w:rPr>
                  <m:t xml:space="preserve">+ </m:t>
                </m:r>
                <m:r>
                  <w:rPr>
                    <w:rFonts w:ascii="Cambria Math" w:hAnsi="Cambria Math"/>
                  </w:rPr>
                  <m:t>bp</m:t>
                </m:r>
              </m:oMath>
            </m:oMathPara>
          </w:p>
          <w:p w14:paraId="1697A7DD" w14:textId="77777777" w:rsidR="00814DEB" w:rsidRPr="009A26D9" w:rsidRDefault="00814DEB" w:rsidP="00B6554A">
            <w:pPr>
              <w:pStyle w:val="PlainText"/>
            </w:pPr>
          </w:p>
          <w:p w14:paraId="530F9317" w14:textId="02D5CD47" w:rsidR="00814DEB" w:rsidRPr="00E20E8F" w:rsidRDefault="00000000" w:rsidP="00B6554A">
            <w:pPr>
              <w:pStyle w:val="PlainText"/>
            </w:pPr>
            <m:oMathPara>
              <m:oMathParaPr>
                <m:jc m:val="left"/>
              </m:oMathParaPr>
              <m:oMath>
                <m:sSub>
                  <m:sSubPr>
                    <m:ctrlPr>
                      <w:rPr>
                        <w:rFonts w:ascii="Cambria Math" w:hAnsi="Cambria Math"/>
                      </w:rPr>
                    </m:ctrlPr>
                  </m:sSubPr>
                  <m:e>
                    <m:r>
                      <m:rPr>
                        <m:sty m:val="p"/>
                      </m:rPr>
                      <w:rPr>
                        <w:rFonts w:ascii="Cambria Math" w:hAnsi="Cambria Math"/>
                      </w:rPr>
                      <m:t>∆</m:t>
                    </m:r>
                    <m:r>
                      <w:rPr>
                        <w:rFonts w:ascii="Cambria Math" w:hAnsi="Cambria Math"/>
                      </w:rPr>
                      <m:t>TDG</m:t>
                    </m:r>
                  </m:e>
                  <m:sub>
                    <m:r>
                      <w:rPr>
                        <w:rFonts w:ascii="Cambria Math" w:hAnsi="Cambria Math"/>
                      </w:rPr>
                      <m:t>sp</m:t>
                    </m:r>
                  </m:sub>
                </m:sSub>
                <m:r>
                  <m:rPr>
                    <m:sty m:val="p"/>
                  </m:rPr>
                  <w:rPr>
                    <w:rFonts w:ascii="Cambria Math" w:hAnsi="Cambria Math"/>
                  </w:rPr>
                  <m:t>=</m:t>
                </m:r>
                <m:r>
                  <w:rPr>
                    <w:rFonts w:ascii="Cambria Math" w:hAnsi="Cambria Math"/>
                  </w:rPr>
                  <m:t>P</m:t>
                </m:r>
                <m:r>
                  <m:rPr>
                    <m:sty m:val="p"/>
                  </m:rPr>
                  <w:rPr>
                    <w:rFonts w:ascii="Cambria Math" w:hAnsi="Cambria Math"/>
                  </w:rPr>
                  <m:t>1*</m:t>
                </m:r>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P</m:t>
                        </m:r>
                        <m:r>
                          <m:rPr>
                            <m:sty m:val="p"/>
                          </m:rPr>
                          <w:rPr>
                            <w:rFonts w:ascii="Cambria Math" w:hAnsi="Cambria Math"/>
                          </w:rPr>
                          <m:t xml:space="preserve">2* </m:t>
                        </m:r>
                        <m:sSub>
                          <m:sSubPr>
                            <m:ctrlPr>
                              <w:rPr>
                                <w:rFonts w:ascii="Cambria Math" w:hAnsi="Cambria Math"/>
                              </w:rPr>
                            </m:ctrlPr>
                          </m:sSubPr>
                          <m:e>
                            <m:r>
                              <w:rPr>
                                <w:rFonts w:ascii="Cambria Math" w:hAnsi="Cambria Math"/>
                              </w:rPr>
                              <m:t>q</m:t>
                            </m:r>
                          </m:e>
                          <m:sub>
                            <m:r>
                              <w:rPr>
                                <w:rFonts w:ascii="Cambria Math" w:hAnsi="Cambria Math"/>
                              </w:rPr>
                              <m:t>s</m:t>
                            </m:r>
                          </m:sub>
                        </m:sSub>
                      </m:sup>
                    </m:sSup>
                  </m:e>
                </m:d>
                <m:r>
                  <m:rPr>
                    <m:sty m:val="p"/>
                  </m:rPr>
                  <w:rPr>
                    <w:rFonts w:ascii="Cambria Math" w:hAnsi="Cambria Math"/>
                  </w:rPr>
                  <m:t>+</m:t>
                </m:r>
                <m:r>
                  <w:rPr>
                    <w:rFonts w:ascii="Cambria Math" w:hAnsi="Cambria Math"/>
                  </w:rPr>
                  <m:t>P</m:t>
                </m:r>
                <m:r>
                  <m:rPr>
                    <m:sty m:val="p"/>
                  </m:rPr>
                  <w:rPr>
                    <w:rFonts w:ascii="Cambria Math" w:hAnsi="Cambria Math"/>
                  </w:rPr>
                  <m:t>3*</m:t>
                </m:r>
                <m:d>
                  <m:dPr>
                    <m:ctrlPr>
                      <w:rPr>
                        <w:rFonts w:ascii="Cambria Math" w:hAnsi="Cambria Math"/>
                      </w:rPr>
                    </m:ctrlPr>
                  </m:dPr>
                  <m:e>
                    <m:sSub>
                      <m:sSubPr>
                        <m:ctrlPr>
                          <w:rPr>
                            <w:rFonts w:ascii="Cambria Math" w:hAnsi="Cambria Math"/>
                          </w:rPr>
                        </m:ctrlPr>
                      </m:sSubPr>
                      <m:e>
                        <m:r>
                          <w:rPr>
                            <w:rFonts w:ascii="Cambria Math" w:hAnsi="Cambria Math"/>
                          </w:rPr>
                          <m:t>Temp</m:t>
                        </m:r>
                      </m:e>
                      <m:sub>
                        <m:r>
                          <w:rPr>
                            <w:rFonts w:ascii="Cambria Math" w:hAnsi="Cambria Math"/>
                          </w:rPr>
                          <m:t>tw</m:t>
                        </m:r>
                      </m:sub>
                    </m:sSub>
                    <m:r>
                      <m:rPr>
                        <m:sty m:val="p"/>
                      </m:rPr>
                      <w:rPr>
                        <w:rFonts w:ascii="Cambria Math" w:hAnsi="Cambria Math"/>
                      </w:rPr>
                      <m:t>-</m:t>
                    </m:r>
                    <m:r>
                      <w:rPr>
                        <w:rFonts w:ascii="Cambria Math" w:hAnsi="Cambria Math"/>
                      </w:rPr>
                      <m:t>P</m:t>
                    </m:r>
                    <m:r>
                      <m:rPr>
                        <m:sty m:val="p"/>
                      </m:rPr>
                      <w:rPr>
                        <w:rFonts w:ascii="Cambria Math" w:hAnsi="Cambria Math"/>
                      </w:rPr>
                      <m:t>4</m:t>
                    </m:r>
                  </m:e>
                </m:d>
              </m:oMath>
            </m:oMathPara>
          </w:p>
        </w:tc>
      </w:tr>
    </w:tbl>
    <w:p w14:paraId="282451AE" w14:textId="77777777" w:rsidR="005108F8" w:rsidRDefault="005108F8" w:rsidP="007A3922">
      <w:pPr>
        <w:pStyle w:val="BodyText"/>
      </w:pPr>
    </w:p>
    <w:p w14:paraId="02590FE8" w14:textId="5A1D110F" w:rsidR="00846ED7" w:rsidRDefault="00814DEB" w:rsidP="007A3922">
      <w:pPr>
        <w:pStyle w:val="BodyText"/>
      </w:pPr>
      <w:r w:rsidRPr="00814DEB">
        <w:t>*</w:t>
      </w:r>
      <w:proofErr w:type="spellStart"/>
      <w:r w:rsidRPr="00814DEB">
        <w:t>TDGsp</w:t>
      </w:r>
      <w:proofErr w:type="spellEnd"/>
      <w:r w:rsidRPr="00814DEB">
        <w:t xml:space="preserve"> = spillway discharge total gas pressure (mmHg), ∆</w:t>
      </w:r>
      <w:proofErr w:type="spellStart"/>
      <w:r w:rsidRPr="00814DEB">
        <w:t>TGPsp</w:t>
      </w:r>
      <w:proofErr w:type="spellEnd"/>
      <w:r w:rsidRPr="00814DEB">
        <w:t xml:space="preserve"> = spillway discharge gas pressure (mmHg), bp = observed barometric pressure (mmHg), </w:t>
      </w:r>
      <w:proofErr w:type="spellStart"/>
      <w:r w:rsidRPr="00814DEB">
        <w:t>twe</w:t>
      </w:r>
      <w:proofErr w:type="spellEnd"/>
      <w:r w:rsidRPr="00814DEB">
        <w:t xml:space="preserve"> = observed project tailwater elevation (feet), </w:t>
      </w:r>
      <w:proofErr w:type="spellStart"/>
      <w:r w:rsidRPr="00814DEB">
        <w:t>twce</w:t>
      </w:r>
      <w:proofErr w:type="spellEnd"/>
      <w:r w:rsidRPr="00814DEB">
        <w:t xml:space="preserve"> = project specific tailwater channel elevation (feet), </w:t>
      </w:r>
      <w:proofErr w:type="spellStart"/>
      <w:r w:rsidRPr="00814DEB">
        <w:t>twe</w:t>
      </w:r>
      <w:proofErr w:type="spellEnd"/>
      <w:r w:rsidRPr="00814DEB">
        <w:t xml:space="preserve"> - </w:t>
      </w:r>
      <w:proofErr w:type="spellStart"/>
      <w:r w:rsidRPr="00814DEB">
        <w:t>twce</w:t>
      </w:r>
      <w:proofErr w:type="spellEnd"/>
      <w:r w:rsidRPr="00814DEB">
        <w:t xml:space="preserve"> = tailwater channel depth (feet), </w:t>
      </w:r>
      <w:proofErr w:type="spellStart"/>
      <w:r w:rsidRPr="00814DEB">
        <w:t>Temptw</w:t>
      </w:r>
      <w:proofErr w:type="spellEnd"/>
      <w:r w:rsidRPr="00814DEB">
        <w:t xml:space="preserve">  = tailwater  temperature (</w:t>
      </w:r>
      <w:r w:rsidRPr="00401198">
        <w:rPr>
          <w:vertAlign w:val="superscript"/>
        </w:rPr>
        <w:t>o</w:t>
      </w:r>
      <w:r w:rsidRPr="00814DEB">
        <w:t xml:space="preserve">C), </w:t>
      </w:r>
      <w:proofErr w:type="spellStart"/>
      <w:r w:rsidRPr="00814DEB">
        <w:t>Qsp</w:t>
      </w:r>
      <w:proofErr w:type="spellEnd"/>
      <w:r w:rsidRPr="00814DEB">
        <w:t xml:space="preserve"> = total project spillway discharge (</w:t>
      </w:r>
      <w:proofErr w:type="spellStart"/>
      <w:r w:rsidRPr="00814DEB">
        <w:t>kcfs</w:t>
      </w:r>
      <w:proofErr w:type="spellEnd"/>
      <w:r w:rsidRPr="00814DEB">
        <w:t xml:space="preserve">), </w:t>
      </w:r>
      <w:proofErr w:type="spellStart"/>
      <w:r w:rsidRPr="00814DEB">
        <w:t>qs</w:t>
      </w:r>
      <w:proofErr w:type="spellEnd"/>
      <w:r w:rsidRPr="00814DEB">
        <w:t xml:space="preserve"> = flow weighted specific </w:t>
      </w:r>
      <w:proofErr w:type="spellStart"/>
      <w:r w:rsidRPr="00814DEB">
        <w:t>spillbay</w:t>
      </w:r>
      <w:proofErr w:type="spellEnd"/>
      <w:r w:rsidRPr="00814DEB">
        <w:t xml:space="preserve"> discharge (</w:t>
      </w:r>
      <w:proofErr w:type="spellStart"/>
      <w:r w:rsidRPr="00814DEB">
        <w:t>kcfs</w:t>
      </w:r>
      <w:proofErr w:type="spellEnd"/>
      <w:r w:rsidRPr="00814DEB">
        <w:t>), P1 - P4 = project specific coefficients (unitless)</w:t>
      </w:r>
      <w:r>
        <w:t xml:space="preserve"> and </w:t>
      </w:r>
      <w:r w:rsidRPr="00814DEB">
        <w:t xml:space="preserve">are determined from nonlinear regression analyses. </w:t>
      </w:r>
    </w:p>
    <w:p w14:paraId="1A9BA8CA" w14:textId="05839139" w:rsidR="00814DEB" w:rsidRDefault="00814DEB" w:rsidP="007A3922">
      <w:proofErr w:type="spellStart"/>
      <w:r w:rsidRPr="00880722">
        <w:t>Scheider</w:t>
      </w:r>
      <w:proofErr w:type="spellEnd"/>
      <w:r w:rsidRPr="00880722">
        <w:t xml:space="preserve"> and Hamilton (2015b) provide </w:t>
      </w:r>
      <w:r w:rsidR="00846ED7" w:rsidRPr="00880722">
        <w:t xml:space="preserve">coefficient </w:t>
      </w:r>
      <w:r w:rsidRPr="00880722">
        <w:t>values for 11 federal dams on the Columbia and Snake River system</w:t>
      </w:r>
      <w:r w:rsidR="00361FAD">
        <w:t>,</w:t>
      </w:r>
      <w:r w:rsidR="00846ED7" w:rsidRPr="00880722">
        <w:t xml:space="preserve"> shown in </w:t>
      </w:r>
      <w:r w:rsidR="00880722" w:rsidRPr="0076230E">
        <w:rPr>
          <w:rStyle w:val="Figurehyperlink"/>
        </w:rPr>
        <w:fldChar w:fldCharType="begin"/>
      </w:r>
      <w:r w:rsidR="00880722" w:rsidRPr="0076230E">
        <w:rPr>
          <w:rStyle w:val="Figurehyperlink"/>
        </w:rPr>
        <w:instrText xml:space="preserve"> REF _Ref19868754 \h </w:instrText>
      </w:r>
      <w:r w:rsidR="00361FAD">
        <w:rPr>
          <w:rStyle w:val="Figurehyperlink"/>
        </w:rPr>
        <w:instrText xml:space="preserve"> \* MERGEFORMAT </w:instrText>
      </w:r>
      <w:r w:rsidR="00880722" w:rsidRPr="0076230E">
        <w:rPr>
          <w:rStyle w:val="Figurehyperlink"/>
        </w:rPr>
      </w:r>
      <w:r w:rsidR="00880722" w:rsidRPr="0076230E">
        <w:rPr>
          <w:rStyle w:val="Figurehyperlink"/>
        </w:rPr>
        <w:fldChar w:fldCharType="separate"/>
      </w:r>
      <w:r w:rsidR="00A95042" w:rsidRPr="0076230E">
        <w:rPr>
          <w:rStyle w:val="Figurehyperlink"/>
        </w:rPr>
        <w:t>Table 22</w:t>
      </w:r>
      <w:r w:rsidR="00880722" w:rsidRPr="0076230E">
        <w:rPr>
          <w:rStyle w:val="Figurehyperlink"/>
        </w:rPr>
        <w:fldChar w:fldCharType="end"/>
      </w:r>
      <w:r w:rsidR="00880722">
        <w:t>.</w:t>
      </w:r>
    </w:p>
    <w:p w14:paraId="0B2CB680" w14:textId="77777777" w:rsidR="007C44E8" w:rsidRPr="00880722" w:rsidRDefault="007C44E8" w:rsidP="00B6554A"/>
    <w:p w14:paraId="73790D8F" w14:textId="77777777" w:rsidR="00532C79" w:rsidRDefault="00532C79" w:rsidP="00B6554A">
      <w:pPr>
        <w:pStyle w:val="Caption"/>
      </w:pPr>
      <w:bookmarkStart w:id="733" w:name="_Ref19282294"/>
    </w:p>
    <w:p w14:paraId="4A6544C4" w14:textId="77777777" w:rsidR="00532C79" w:rsidRDefault="00532C79" w:rsidP="007552CD">
      <w:r>
        <w:br w:type="page"/>
      </w:r>
    </w:p>
    <w:p w14:paraId="2171B8D1" w14:textId="276486C1" w:rsidR="00846ED7" w:rsidRPr="00846ED7" w:rsidRDefault="00846ED7" w:rsidP="007552CD">
      <w:pPr>
        <w:pStyle w:val="Caption"/>
      </w:pPr>
      <w:bookmarkStart w:id="734" w:name="_Ref19868754"/>
      <w:bookmarkStart w:id="735" w:name="_Toc48573859"/>
      <w:r w:rsidRPr="00846ED7">
        <w:lastRenderedPageBreak/>
        <w:t xml:space="preserve">Table </w:t>
      </w:r>
      <w:r w:rsidR="00000000">
        <w:fldChar w:fldCharType="begin"/>
      </w:r>
      <w:r w:rsidR="00000000">
        <w:instrText xml:space="preserve"> SEQ Table \* ARABIC </w:instrText>
      </w:r>
      <w:r w:rsidR="00000000">
        <w:fldChar w:fldCharType="separate"/>
      </w:r>
      <w:r w:rsidR="00A95042">
        <w:rPr>
          <w:noProof/>
        </w:rPr>
        <w:t>22</w:t>
      </w:r>
      <w:r w:rsidR="00000000">
        <w:rPr>
          <w:noProof/>
        </w:rPr>
        <w:fldChar w:fldCharType="end"/>
      </w:r>
      <w:bookmarkEnd w:id="733"/>
      <w:bookmarkEnd w:id="734"/>
      <w:r w:rsidRPr="00846ED7">
        <w:t>. Coefficients for Spillway TDG Production in SYSTDG</w:t>
      </w:r>
      <w:r w:rsidR="00361FAD">
        <w:t>,</w:t>
      </w:r>
      <w:r w:rsidRPr="00846ED7">
        <w:t xml:space="preserve"> from </w:t>
      </w:r>
      <w:proofErr w:type="spellStart"/>
      <w:r w:rsidRPr="00846ED7">
        <w:t>Scheider</w:t>
      </w:r>
      <w:proofErr w:type="spellEnd"/>
      <w:r w:rsidRPr="00846ED7">
        <w:t xml:space="preserve"> and Hamilton (2015b).</w:t>
      </w:r>
      <w:bookmarkEnd w:id="7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72"/>
        <w:gridCol w:w="672"/>
        <w:gridCol w:w="774"/>
        <w:gridCol w:w="774"/>
        <w:gridCol w:w="774"/>
        <w:gridCol w:w="774"/>
        <w:gridCol w:w="880"/>
        <w:gridCol w:w="772"/>
        <w:gridCol w:w="638"/>
      </w:tblGrid>
      <w:tr w:rsidR="00996384" w:rsidRPr="00996384" w14:paraId="61A6644A" w14:textId="77777777" w:rsidTr="007A3922">
        <w:trPr>
          <w:trHeight w:val="390"/>
        </w:trPr>
        <w:tc>
          <w:tcPr>
            <w:tcW w:w="0" w:type="auto"/>
            <w:shd w:val="clear" w:color="auto" w:fill="auto"/>
            <w:vAlign w:val="center"/>
            <w:hideMark/>
          </w:tcPr>
          <w:p w14:paraId="40C62841" w14:textId="1B4D9E0A" w:rsidR="00996384" w:rsidRPr="00127D1D" w:rsidRDefault="00996384" w:rsidP="00361FAD">
            <w:pPr>
              <w:pStyle w:val="TableText0"/>
              <w:jc w:val="center"/>
              <w:rPr>
                <w:b/>
                <w:bCs/>
              </w:rPr>
            </w:pPr>
            <w:r w:rsidRPr="00127D1D">
              <w:rPr>
                <w:b/>
                <w:bCs/>
              </w:rPr>
              <w:t>Dam</w:t>
            </w:r>
          </w:p>
        </w:tc>
        <w:tc>
          <w:tcPr>
            <w:tcW w:w="0" w:type="auto"/>
            <w:shd w:val="clear" w:color="auto" w:fill="auto"/>
            <w:vAlign w:val="center"/>
            <w:hideMark/>
          </w:tcPr>
          <w:p w14:paraId="0D031AF6" w14:textId="77777777" w:rsidR="00996384" w:rsidRPr="00127D1D" w:rsidRDefault="00996384" w:rsidP="00AA31A6">
            <w:pPr>
              <w:pStyle w:val="TableText0"/>
              <w:jc w:val="center"/>
              <w:rPr>
                <w:b/>
                <w:bCs/>
              </w:rPr>
            </w:pPr>
            <w:r w:rsidRPr="00127D1D">
              <w:rPr>
                <w:b/>
                <w:bCs/>
              </w:rPr>
              <w:t>E1</w:t>
            </w:r>
          </w:p>
        </w:tc>
        <w:tc>
          <w:tcPr>
            <w:tcW w:w="0" w:type="auto"/>
            <w:shd w:val="clear" w:color="auto" w:fill="auto"/>
            <w:vAlign w:val="center"/>
            <w:hideMark/>
          </w:tcPr>
          <w:p w14:paraId="4B2DFE92" w14:textId="77777777" w:rsidR="00996384" w:rsidRPr="00127D1D" w:rsidRDefault="00996384" w:rsidP="00AA31A6">
            <w:pPr>
              <w:pStyle w:val="TableText0"/>
              <w:jc w:val="center"/>
              <w:rPr>
                <w:b/>
                <w:bCs/>
              </w:rPr>
            </w:pPr>
            <w:r w:rsidRPr="00127D1D">
              <w:rPr>
                <w:b/>
                <w:bCs/>
              </w:rPr>
              <w:t>E2</w:t>
            </w:r>
          </w:p>
        </w:tc>
        <w:tc>
          <w:tcPr>
            <w:tcW w:w="0" w:type="auto"/>
            <w:shd w:val="clear" w:color="auto" w:fill="auto"/>
            <w:vAlign w:val="center"/>
            <w:hideMark/>
          </w:tcPr>
          <w:p w14:paraId="3E8C1183" w14:textId="77777777" w:rsidR="00996384" w:rsidRPr="00127D1D" w:rsidRDefault="00996384" w:rsidP="000C6D2F">
            <w:pPr>
              <w:pStyle w:val="TableText0"/>
              <w:jc w:val="center"/>
              <w:rPr>
                <w:b/>
                <w:bCs/>
              </w:rPr>
            </w:pPr>
            <w:r w:rsidRPr="00127D1D">
              <w:rPr>
                <w:b/>
                <w:bCs/>
              </w:rPr>
              <w:t>P1</w:t>
            </w:r>
          </w:p>
        </w:tc>
        <w:tc>
          <w:tcPr>
            <w:tcW w:w="0" w:type="auto"/>
            <w:shd w:val="clear" w:color="auto" w:fill="auto"/>
            <w:vAlign w:val="center"/>
            <w:hideMark/>
          </w:tcPr>
          <w:p w14:paraId="1E88ACB4" w14:textId="77777777" w:rsidR="00996384" w:rsidRPr="00127D1D" w:rsidRDefault="00996384">
            <w:pPr>
              <w:pStyle w:val="TableText0"/>
              <w:jc w:val="center"/>
              <w:rPr>
                <w:b/>
                <w:bCs/>
              </w:rPr>
            </w:pPr>
            <w:r w:rsidRPr="00127D1D">
              <w:rPr>
                <w:b/>
                <w:bCs/>
              </w:rPr>
              <w:t>P2</w:t>
            </w:r>
          </w:p>
        </w:tc>
        <w:tc>
          <w:tcPr>
            <w:tcW w:w="0" w:type="auto"/>
            <w:shd w:val="clear" w:color="auto" w:fill="auto"/>
            <w:vAlign w:val="center"/>
            <w:hideMark/>
          </w:tcPr>
          <w:p w14:paraId="7C562E42" w14:textId="77777777" w:rsidR="00996384" w:rsidRPr="00127D1D" w:rsidRDefault="00996384">
            <w:pPr>
              <w:pStyle w:val="TableText0"/>
              <w:jc w:val="center"/>
              <w:rPr>
                <w:b/>
                <w:bCs/>
              </w:rPr>
            </w:pPr>
            <w:r w:rsidRPr="00127D1D">
              <w:rPr>
                <w:b/>
                <w:bCs/>
              </w:rPr>
              <w:t>P3</w:t>
            </w:r>
          </w:p>
        </w:tc>
        <w:tc>
          <w:tcPr>
            <w:tcW w:w="880" w:type="dxa"/>
            <w:shd w:val="clear" w:color="auto" w:fill="auto"/>
            <w:vAlign w:val="center"/>
            <w:hideMark/>
          </w:tcPr>
          <w:p w14:paraId="11399503" w14:textId="77777777" w:rsidR="00996384" w:rsidRPr="00127D1D" w:rsidRDefault="00996384">
            <w:pPr>
              <w:pStyle w:val="TableText0"/>
              <w:jc w:val="center"/>
              <w:rPr>
                <w:b/>
                <w:bCs/>
              </w:rPr>
            </w:pPr>
            <w:r w:rsidRPr="00127D1D">
              <w:rPr>
                <w:b/>
                <w:bCs/>
              </w:rPr>
              <w:t>P4</w:t>
            </w:r>
          </w:p>
        </w:tc>
        <w:tc>
          <w:tcPr>
            <w:tcW w:w="707" w:type="dxa"/>
            <w:shd w:val="clear" w:color="auto" w:fill="auto"/>
            <w:vAlign w:val="center"/>
            <w:hideMark/>
          </w:tcPr>
          <w:p w14:paraId="69165174" w14:textId="77777777" w:rsidR="00996384" w:rsidRPr="00127D1D" w:rsidRDefault="00996384">
            <w:pPr>
              <w:pStyle w:val="TableText0"/>
              <w:jc w:val="center"/>
              <w:rPr>
                <w:b/>
                <w:bCs/>
              </w:rPr>
            </w:pPr>
            <w:r w:rsidRPr="00127D1D">
              <w:rPr>
                <w:b/>
                <w:bCs/>
              </w:rPr>
              <w:t>TWCE</w:t>
            </w:r>
          </w:p>
        </w:tc>
        <w:tc>
          <w:tcPr>
            <w:tcW w:w="0" w:type="auto"/>
            <w:shd w:val="clear" w:color="auto" w:fill="auto"/>
            <w:vAlign w:val="center"/>
          </w:tcPr>
          <w:p w14:paraId="183FC648" w14:textId="77777777" w:rsidR="00996384" w:rsidRPr="00127D1D" w:rsidRDefault="00996384">
            <w:pPr>
              <w:pStyle w:val="TableText0"/>
              <w:jc w:val="center"/>
              <w:rPr>
                <w:b/>
                <w:bCs/>
              </w:rPr>
            </w:pPr>
            <w:r w:rsidRPr="00127D1D">
              <w:rPr>
                <w:b/>
                <w:bCs/>
              </w:rPr>
              <w:t>SPAT</w:t>
            </w:r>
          </w:p>
        </w:tc>
      </w:tr>
      <w:tr w:rsidR="00996384" w:rsidRPr="00996384" w14:paraId="169823AF" w14:textId="77777777" w:rsidTr="00880722">
        <w:trPr>
          <w:trHeight w:val="402"/>
        </w:trPr>
        <w:tc>
          <w:tcPr>
            <w:tcW w:w="0" w:type="auto"/>
            <w:shd w:val="clear" w:color="auto" w:fill="auto"/>
            <w:vAlign w:val="center"/>
            <w:hideMark/>
          </w:tcPr>
          <w:p w14:paraId="47624432" w14:textId="6812C557" w:rsidR="00996384" w:rsidRPr="00996384" w:rsidRDefault="00996384" w:rsidP="00361FAD">
            <w:pPr>
              <w:pStyle w:val="TableText0"/>
            </w:pPr>
            <w:r w:rsidRPr="00996384">
              <w:t>Dworshak Dam (DWR) (# of bays known)</w:t>
            </w:r>
          </w:p>
        </w:tc>
        <w:tc>
          <w:tcPr>
            <w:tcW w:w="0" w:type="auto"/>
            <w:shd w:val="clear" w:color="auto" w:fill="auto"/>
            <w:vAlign w:val="center"/>
            <w:hideMark/>
          </w:tcPr>
          <w:p w14:paraId="1FDF1FC9" w14:textId="77777777" w:rsidR="00996384" w:rsidRPr="00996384" w:rsidRDefault="00996384" w:rsidP="00AA31A6">
            <w:pPr>
              <w:pStyle w:val="TableText0"/>
            </w:pPr>
            <w:r w:rsidRPr="00996384">
              <w:t>0.0</w:t>
            </w:r>
          </w:p>
        </w:tc>
        <w:tc>
          <w:tcPr>
            <w:tcW w:w="0" w:type="auto"/>
            <w:shd w:val="clear" w:color="auto" w:fill="auto"/>
            <w:vAlign w:val="center"/>
            <w:hideMark/>
          </w:tcPr>
          <w:p w14:paraId="4DD331E4" w14:textId="77777777" w:rsidR="00996384" w:rsidRPr="00996384" w:rsidRDefault="00996384" w:rsidP="00AA31A6">
            <w:pPr>
              <w:pStyle w:val="TableText0"/>
            </w:pPr>
            <w:r w:rsidRPr="00996384">
              <w:t>0.0</w:t>
            </w:r>
          </w:p>
        </w:tc>
        <w:tc>
          <w:tcPr>
            <w:tcW w:w="0" w:type="auto"/>
            <w:shd w:val="clear" w:color="auto" w:fill="auto"/>
            <w:vAlign w:val="center"/>
            <w:hideMark/>
          </w:tcPr>
          <w:p w14:paraId="3A2DE9CB" w14:textId="77777777" w:rsidR="00996384" w:rsidRPr="00996384" w:rsidRDefault="00996384" w:rsidP="000C6D2F">
            <w:pPr>
              <w:pStyle w:val="TableText0"/>
            </w:pPr>
            <w:r w:rsidRPr="00996384">
              <w:t>410.00</w:t>
            </w:r>
          </w:p>
        </w:tc>
        <w:tc>
          <w:tcPr>
            <w:tcW w:w="0" w:type="auto"/>
            <w:shd w:val="clear" w:color="auto" w:fill="auto"/>
            <w:vAlign w:val="center"/>
            <w:hideMark/>
          </w:tcPr>
          <w:p w14:paraId="0E6EF527" w14:textId="77777777" w:rsidR="00996384" w:rsidRPr="00996384" w:rsidRDefault="00996384">
            <w:pPr>
              <w:pStyle w:val="TableText0"/>
            </w:pPr>
            <w:r w:rsidRPr="00996384">
              <w:t>0.0</w:t>
            </w:r>
          </w:p>
        </w:tc>
        <w:tc>
          <w:tcPr>
            <w:tcW w:w="0" w:type="auto"/>
            <w:shd w:val="clear" w:color="auto" w:fill="auto"/>
            <w:vAlign w:val="center"/>
            <w:hideMark/>
          </w:tcPr>
          <w:p w14:paraId="51BF9BEE" w14:textId="77777777" w:rsidR="00996384" w:rsidRPr="00996384" w:rsidRDefault="00996384">
            <w:pPr>
              <w:pStyle w:val="TableText0"/>
            </w:pPr>
            <w:r w:rsidRPr="00996384">
              <w:t>-0.210</w:t>
            </w:r>
          </w:p>
        </w:tc>
        <w:tc>
          <w:tcPr>
            <w:tcW w:w="880" w:type="dxa"/>
            <w:shd w:val="clear" w:color="auto" w:fill="auto"/>
            <w:vAlign w:val="center"/>
            <w:hideMark/>
          </w:tcPr>
          <w:p w14:paraId="3ECDCD3B" w14:textId="77777777" w:rsidR="00996384" w:rsidRPr="00996384" w:rsidRDefault="00996384">
            <w:pPr>
              <w:pStyle w:val="TableText0"/>
            </w:pPr>
            <w:r w:rsidRPr="00996384">
              <w:t>-26.70</w:t>
            </w:r>
          </w:p>
        </w:tc>
        <w:tc>
          <w:tcPr>
            <w:tcW w:w="707" w:type="dxa"/>
            <w:shd w:val="clear" w:color="auto" w:fill="auto"/>
            <w:vAlign w:val="center"/>
            <w:hideMark/>
          </w:tcPr>
          <w:p w14:paraId="78472D1E" w14:textId="77777777" w:rsidR="00996384" w:rsidRPr="00996384" w:rsidRDefault="00996384">
            <w:pPr>
              <w:pStyle w:val="TableText0"/>
            </w:pPr>
            <w:r w:rsidRPr="00996384">
              <w:t>0.0</w:t>
            </w:r>
          </w:p>
        </w:tc>
        <w:tc>
          <w:tcPr>
            <w:tcW w:w="0" w:type="auto"/>
            <w:shd w:val="clear" w:color="auto" w:fill="auto"/>
            <w:vAlign w:val="center"/>
          </w:tcPr>
          <w:p w14:paraId="5D9ACC30" w14:textId="77777777" w:rsidR="00996384" w:rsidRPr="00996384" w:rsidRDefault="00996384">
            <w:pPr>
              <w:pStyle w:val="TableText0"/>
            </w:pPr>
            <w:r w:rsidRPr="00996384">
              <w:t>-</w:t>
            </w:r>
          </w:p>
        </w:tc>
      </w:tr>
      <w:tr w:rsidR="00996384" w:rsidRPr="00996384" w14:paraId="47DB1BAA" w14:textId="77777777" w:rsidTr="00880722">
        <w:trPr>
          <w:trHeight w:val="402"/>
        </w:trPr>
        <w:tc>
          <w:tcPr>
            <w:tcW w:w="0" w:type="auto"/>
            <w:shd w:val="clear" w:color="auto" w:fill="auto"/>
            <w:vAlign w:val="center"/>
            <w:hideMark/>
          </w:tcPr>
          <w:p w14:paraId="659DA6AC" w14:textId="77777777" w:rsidR="00996384" w:rsidRPr="00996384" w:rsidRDefault="00996384" w:rsidP="00361FAD">
            <w:pPr>
              <w:pStyle w:val="TableText0"/>
            </w:pPr>
            <w:r w:rsidRPr="00996384">
              <w:t>Dworshak Dam (DWR) (default)</w:t>
            </w:r>
          </w:p>
        </w:tc>
        <w:tc>
          <w:tcPr>
            <w:tcW w:w="0" w:type="auto"/>
            <w:shd w:val="clear" w:color="auto" w:fill="auto"/>
            <w:vAlign w:val="center"/>
            <w:hideMark/>
          </w:tcPr>
          <w:p w14:paraId="6C0FF3DE" w14:textId="77777777" w:rsidR="00996384" w:rsidRPr="00996384" w:rsidRDefault="00996384" w:rsidP="00AA31A6">
            <w:pPr>
              <w:pStyle w:val="TableText0"/>
            </w:pPr>
            <w:r w:rsidRPr="00996384">
              <w:t>0.0</w:t>
            </w:r>
          </w:p>
        </w:tc>
        <w:tc>
          <w:tcPr>
            <w:tcW w:w="0" w:type="auto"/>
            <w:shd w:val="clear" w:color="auto" w:fill="auto"/>
            <w:vAlign w:val="center"/>
            <w:hideMark/>
          </w:tcPr>
          <w:p w14:paraId="3B0B6E41" w14:textId="77777777" w:rsidR="00996384" w:rsidRPr="00996384" w:rsidRDefault="00996384" w:rsidP="00AA31A6">
            <w:pPr>
              <w:pStyle w:val="TableText0"/>
            </w:pPr>
            <w:r w:rsidRPr="00996384">
              <w:t>0.0</w:t>
            </w:r>
          </w:p>
        </w:tc>
        <w:tc>
          <w:tcPr>
            <w:tcW w:w="0" w:type="auto"/>
            <w:shd w:val="clear" w:color="auto" w:fill="auto"/>
            <w:vAlign w:val="center"/>
            <w:hideMark/>
          </w:tcPr>
          <w:p w14:paraId="40918EF3" w14:textId="77777777" w:rsidR="00996384" w:rsidRPr="00996384" w:rsidRDefault="00996384" w:rsidP="000C6D2F">
            <w:pPr>
              <w:pStyle w:val="TableText0"/>
            </w:pPr>
            <w:r w:rsidRPr="00996384">
              <w:t>288.20</w:t>
            </w:r>
          </w:p>
        </w:tc>
        <w:tc>
          <w:tcPr>
            <w:tcW w:w="0" w:type="auto"/>
            <w:shd w:val="clear" w:color="auto" w:fill="auto"/>
            <w:vAlign w:val="center"/>
            <w:hideMark/>
          </w:tcPr>
          <w:p w14:paraId="2B25EA3A" w14:textId="77777777" w:rsidR="00996384" w:rsidRPr="00996384" w:rsidRDefault="00996384">
            <w:pPr>
              <w:pStyle w:val="TableText0"/>
            </w:pPr>
            <w:r w:rsidRPr="00996384">
              <w:t>0.0</w:t>
            </w:r>
          </w:p>
        </w:tc>
        <w:tc>
          <w:tcPr>
            <w:tcW w:w="0" w:type="auto"/>
            <w:shd w:val="clear" w:color="auto" w:fill="auto"/>
            <w:vAlign w:val="center"/>
            <w:hideMark/>
          </w:tcPr>
          <w:p w14:paraId="689786C3" w14:textId="77777777" w:rsidR="00996384" w:rsidRPr="00996384" w:rsidRDefault="00996384">
            <w:pPr>
              <w:pStyle w:val="TableText0"/>
            </w:pPr>
            <w:r w:rsidRPr="00996384">
              <w:t>-0.510</w:t>
            </w:r>
          </w:p>
        </w:tc>
        <w:tc>
          <w:tcPr>
            <w:tcW w:w="880" w:type="dxa"/>
            <w:shd w:val="clear" w:color="auto" w:fill="auto"/>
            <w:vAlign w:val="center"/>
            <w:hideMark/>
          </w:tcPr>
          <w:p w14:paraId="1819E2ED" w14:textId="77777777" w:rsidR="00996384" w:rsidRPr="00996384" w:rsidRDefault="00996384">
            <w:pPr>
              <w:pStyle w:val="TableText0"/>
            </w:pPr>
            <w:r w:rsidRPr="00996384">
              <w:t>0.0</w:t>
            </w:r>
          </w:p>
        </w:tc>
        <w:tc>
          <w:tcPr>
            <w:tcW w:w="707" w:type="dxa"/>
            <w:shd w:val="clear" w:color="auto" w:fill="auto"/>
            <w:vAlign w:val="center"/>
            <w:hideMark/>
          </w:tcPr>
          <w:p w14:paraId="342349C8" w14:textId="77777777" w:rsidR="00996384" w:rsidRPr="00996384" w:rsidRDefault="00996384">
            <w:pPr>
              <w:pStyle w:val="TableText0"/>
            </w:pPr>
            <w:r w:rsidRPr="00996384">
              <w:t>0.0</w:t>
            </w:r>
          </w:p>
        </w:tc>
        <w:tc>
          <w:tcPr>
            <w:tcW w:w="0" w:type="auto"/>
            <w:shd w:val="clear" w:color="auto" w:fill="auto"/>
            <w:vAlign w:val="center"/>
          </w:tcPr>
          <w:p w14:paraId="48D25386" w14:textId="77777777" w:rsidR="00996384" w:rsidRPr="00996384" w:rsidRDefault="00996384">
            <w:pPr>
              <w:pStyle w:val="TableText0"/>
            </w:pPr>
            <w:r w:rsidRPr="00996384">
              <w:t>-</w:t>
            </w:r>
          </w:p>
        </w:tc>
      </w:tr>
      <w:tr w:rsidR="00996384" w:rsidRPr="00996384" w14:paraId="78877A79" w14:textId="77777777" w:rsidTr="00880722">
        <w:trPr>
          <w:trHeight w:val="402"/>
        </w:trPr>
        <w:tc>
          <w:tcPr>
            <w:tcW w:w="0" w:type="auto"/>
            <w:shd w:val="clear" w:color="auto" w:fill="auto"/>
            <w:vAlign w:val="center"/>
          </w:tcPr>
          <w:p w14:paraId="3BC11662" w14:textId="77777777" w:rsidR="00996384" w:rsidRPr="00996384" w:rsidRDefault="00996384" w:rsidP="00361FAD">
            <w:pPr>
              <w:pStyle w:val="TableText0"/>
            </w:pPr>
            <w:r w:rsidRPr="00996384">
              <w:t>Dworshak Dam (DWR) (RO)</w:t>
            </w:r>
          </w:p>
        </w:tc>
        <w:tc>
          <w:tcPr>
            <w:tcW w:w="0" w:type="auto"/>
            <w:shd w:val="clear" w:color="auto" w:fill="auto"/>
            <w:vAlign w:val="center"/>
          </w:tcPr>
          <w:p w14:paraId="79848E55" w14:textId="77777777" w:rsidR="00996384" w:rsidRPr="00996384" w:rsidRDefault="00996384" w:rsidP="00AA31A6">
            <w:pPr>
              <w:pStyle w:val="TableText0"/>
            </w:pPr>
            <w:r w:rsidRPr="00996384">
              <w:t>0.0</w:t>
            </w:r>
          </w:p>
        </w:tc>
        <w:tc>
          <w:tcPr>
            <w:tcW w:w="0" w:type="auto"/>
            <w:shd w:val="clear" w:color="auto" w:fill="auto"/>
            <w:vAlign w:val="center"/>
          </w:tcPr>
          <w:p w14:paraId="6D553FD2" w14:textId="77777777" w:rsidR="00996384" w:rsidRPr="00996384" w:rsidRDefault="00996384" w:rsidP="00AA31A6">
            <w:pPr>
              <w:pStyle w:val="TableText0"/>
            </w:pPr>
            <w:r w:rsidRPr="00996384">
              <w:t>0.0</w:t>
            </w:r>
          </w:p>
        </w:tc>
        <w:tc>
          <w:tcPr>
            <w:tcW w:w="0" w:type="auto"/>
            <w:shd w:val="clear" w:color="auto" w:fill="auto"/>
            <w:vAlign w:val="center"/>
          </w:tcPr>
          <w:p w14:paraId="7A7E5FAF" w14:textId="77777777" w:rsidR="00996384" w:rsidRPr="00996384" w:rsidRDefault="00996384" w:rsidP="000C6D2F">
            <w:pPr>
              <w:pStyle w:val="TableText0"/>
            </w:pPr>
            <w:r w:rsidRPr="00996384">
              <w:t>240.00</w:t>
            </w:r>
          </w:p>
        </w:tc>
        <w:tc>
          <w:tcPr>
            <w:tcW w:w="0" w:type="auto"/>
            <w:shd w:val="clear" w:color="auto" w:fill="auto"/>
            <w:vAlign w:val="center"/>
          </w:tcPr>
          <w:p w14:paraId="5D29BB47" w14:textId="77777777" w:rsidR="00996384" w:rsidRPr="00996384" w:rsidRDefault="00996384">
            <w:pPr>
              <w:pStyle w:val="TableText0"/>
            </w:pPr>
            <w:r w:rsidRPr="00996384">
              <w:t>0.0</w:t>
            </w:r>
          </w:p>
        </w:tc>
        <w:tc>
          <w:tcPr>
            <w:tcW w:w="0" w:type="auto"/>
            <w:shd w:val="clear" w:color="auto" w:fill="auto"/>
            <w:vAlign w:val="center"/>
          </w:tcPr>
          <w:p w14:paraId="250272A1" w14:textId="77777777" w:rsidR="00996384" w:rsidRPr="00996384" w:rsidRDefault="00996384">
            <w:pPr>
              <w:pStyle w:val="TableText0"/>
            </w:pPr>
            <w:r w:rsidRPr="00996384">
              <w:t>-0.32</w:t>
            </w:r>
          </w:p>
        </w:tc>
        <w:tc>
          <w:tcPr>
            <w:tcW w:w="880" w:type="dxa"/>
            <w:shd w:val="clear" w:color="auto" w:fill="auto"/>
            <w:vAlign w:val="center"/>
          </w:tcPr>
          <w:p w14:paraId="69F44A2D" w14:textId="77777777" w:rsidR="00996384" w:rsidRPr="00996384" w:rsidRDefault="00996384">
            <w:pPr>
              <w:pStyle w:val="TableText0"/>
            </w:pPr>
            <w:r w:rsidRPr="00996384">
              <w:t>0.0</w:t>
            </w:r>
          </w:p>
        </w:tc>
        <w:tc>
          <w:tcPr>
            <w:tcW w:w="707" w:type="dxa"/>
            <w:shd w:val="clear" w:color="auto" w:fill="auto"/>
            <w:vAlign w:val="center"/>
          </w:tcPr>
          <w:p w14:paraId="5BCE8952" w14:textId="77777777" w:rsidR="00996384" w:rsidRPr="00996384" w:rsidRDefault="00996384">
            <w:pPr>
              <w:pStyle w:val="TableText0"/>
            </w:pPr>
            <w:r w:rsidRPr="00996384">
              <w:t>0.0</w:t>
            </w:r>
          </w:p>
        </w:tc>
        <w:tc>
          <w:tcPr>
            <w:tcW w:w="0" w:type="auto"/>
            <w:shd w:val="clear" w:color="auto" w:fill="auto"/>
            <w:vAlign w:val="center"/>
          </w:tcPr>
          <w:p w14:paraId="1D76FAFD" w14:textId="77777777" w:rsidR="00996384" w:rsidRPr="00996384" w:rsidRDefault="00996384">
            <w:pPr>
              <w:pStyle w:val="TableText0"/>
            </w:pPr>
            <w:r w:rsidRPr="00996384">
              <w:t>-</w:t>
            </w:r>
          </w:p>
        </w:tc>
      </w:tr>
      <w:tr w:rsidR="00996384" w:rsidRPr="00996384" w14:paraId="2C830B94" w14:textId="77777777" w:rsidTr="00880722">
        <w:trPr>
          <w:trHeight w:val="402"/>
        </w:trPr>
        <w:tc>
          <w:tcPr>
            <w:tcW w:w="0" w:type="auto"/>
            <w:shd w:val="clear" w:color="auto" w:fill="auto"/>
            <w:vAlign w:val="center"/>
            <w:hideMark/>
          </w:tcPr>
          <w:p w14:paraId="00726780" w14:textId="77777777" w:rsidR="00996384" w:rsidRPr="00996384" w:rsidRDefault="00996384" w:rsidP="00361FAD">
            <w:pPr>
              <w:pStyle w:val="TableText0"/>
            </w:pPr>
            <w:r w:rsidRPr="00996384">
              <w:t>Lower Granite Dam (LWG)</w:t>
            </w:r>
          </w:p>
        </w:tc>
        <w:tc>
          <w:tcPr>
            <w:tcW w:w="0" w:type="auto"/>
            <w:shd w:val="clear" w:color="auto" w:fill="auto"/>
            <w:vAlign w:val="center"/>
            <w:hideMark/>
          </w:tcPr>
          <w:p w14:paraId="3FF95093" w14:textId="77777777" w:rsidR="00996384" w:rsidRPr="00996384" w:rsidRDefault="00996384" w:rsidP="00AA31A6">
            <w:pPr>
              <w:pStyle w:val="TableText0"/>
            </w:pPr>
            <w:r w:rsidRPr="00996384">
              <w:t>1.000</w:t>
            </w:r>
          </w:p>
        </w:tc>
        <w:tc>
          <w:tcPr>
            <w:tcW w:w="0" w:type="auto"/>
            <w:shd w:val="clear" w:color="auto" w:fill="auto"/>
            <w:vAlign w:val="center"/>
            <w:hideMark/>
          </w:tcPr>
          <w:p w14:paraId="5A94DE49" w14:textId="77777777" w:rsidR="00996384" w:rsidRPr="00996384" w:rsidRDefault="00996384" w:rsidP="00AA31A6">
            <w:pPr>
              <w:pStyle w:val="TableText0"/>
            </w:pPr>
            <w:r w:rsidRPr="00996384">
              <w:t>0.0</w:t>
            </w:r>
          </w:p>
        </w:tc>
        <w:tc>
          <w:tcPr>
            <w:tcW w:w="0" w:type="auto"/>
            <w:shd w:val="clear" w:color="auto" w:fill="auto"/>
            <w:vAlign w:val="center"/>
            <w:hideMark/>
          </w:tcPr>
          <w:p w14:paraId="1C207562" w14:textId="77777777" w:rsidR="00996384" w:rsidRPr="00996384" w:rsidRDefault="00996384" w:rsidP="000C6D2F">
            <w:pPr>
              <w:pStyle w:val="TableText0"/>
            </w:pPr>
            <w:r w:rsidRPr="00996384">
              <w:t>5.300</w:t>
            </w:r>
          </w:p>
        </w:tc>
        <w:tc>
          <w:tcPr>
            <w:tcW w:w="0" w:type="auto"/>
            <w:shd w:val="clear" w:color="auto" w:fill="auto"/>
            <w:vAlign w:val="center"/>
            <w:hideMark/>
          </w:tcPr>
          <w:p w14:paraId="2443E26E" w14:textId="77777777" w:rsidR="00996384" w:rsidRPr="00996384" w:rsidRDefault="00996384">
            <w:pPr>
              <w:pStyle w:val="TableText0"/>
            </w:pPr>
            <w:r w:rsidRPr="00996384">
              <w:t>1.000</w:t>
            </w:r>
          </w:p>
        </w:tc>
        <w:tc>
          <w:tcPr>
            <w:tcW w:w="0" w:type="auto"/>
            <w:shd w:val="clear" w:color="auto" w:fill="auto"/>
            <w:vAlign w:val="center"/>
            <w:hideMark/>
          </w:tcPr>
          <w:p w14:paraId="5B5267C8" w14:textId="77777777" w:rsidR="00996384" w:rsidRPr="00996384" w:rsidRDefault="00996384">
            <w:pPr>
              <w:pStyle w:val="TableText0"/>
            </w:pPr>
            <w:r w:rsidRPr="00996384">
              <w:t>-0.123</w:t>
            </w:r>
          </w:p>
        </w:tc>
        <w:tc>
          <w:tcPr>
            <w:tcW w:w="880" w:type="dxa"/>
            <w:shd w:val="clear" w:color="auto" w:fill="auto"/>
            <w:vAlign w:val="center"/>
            <w:hideMark/>
          </w:tcPr>
          <w:p w14:paraId="03644AFD" w14:textId="77777777" w:rsidR="00996384" w:rsidRPr="00996384" w:rsidRDefault="00996384">
            <w:pPr>
              <w:pStyle w:val="TableText0"/>
            </w:pPr>
            <w:r w:rsidRPr="00996384">
              <w:t>0.0</w:t>
            </w:r>
          </w:p>
        </w:tc>
        <w:tc>
          <w:tcPr>
            <w:tcW w:w="707" w:type="dxa"/>
            <w:shd w:val="clear" w:color="auto" w:fill="auto"/>
            <w:vAlign w:val="center"/>
            <w:hideMark/>
          </w:tcPr>
          <w:p w14:paraId="399D6B88" w14:textId="77777777" w:rsidR="00996384" w:rsidRPr="00996384" w:rsidRDefault="00996384">
            <w:pPr>
              <w:pStyle w:val="TableText0"/>
            </w:pPr>
            <w:r w:rsidRPr="00996384">
              <w:t>585.0</w:t>
            </w:r>
          </w:p>
        </w:tc>
        <w:tc>
          <w:tcPr>
            <w:tcW w:w="0" w:type="auto"/>
            <w:shd w:val="clear" w:color="auto" w:fill="auto"/>
            <w:vAlign w:val="center"/>
          </w:tcPr>
          <w:p w14:paraId="67330CE8" w14:textId="77777777" w:rsidR="00996384" w:rsidRPr="00996384" w:rsidRDefault="00996384">
            <w:pPr>
              <w:pStyle w:val="TableText0"/>
            </w:pPr>
            <w:r w:rsidRPr="00996384">
              <w:t>8</w:t>
            </w:r>
          </w:p>
        </w:tc>
      </w:tr>
      <w:tr w:rsidR="00996384" w:rsidRPr="00996384" w14:paraId="518C285A" w14:textId="77777777" w:rsidTr="00880722">
        <w:trPr>
          <w:trHeight w:val="330"/>
        </w:trPr>
        <w:tc>
          <w:tcPr>
            <w:tcW w:w="0" w:type="auto"/>
            <w:shd w:val="clear" w:color="auto" w:fill="auto"/>
            <w:vAlign w:val="center"/>
            <w:hideMark/>
          </w:tcPr>
          <w:p w14:paraId="3A600ACD" w14:textId="77777777" w:rsidR="00996384" w:rsidRPr="00996384" w:rsidRDefault="00996384" w:rsidP="00361FAD">
            <w:pPr>
              <w:pStyle w:val="TableText0"/>
            </w:pPr>
            <w:r w:rsidRPr="00996384">
              <w:t>Little Goose Dam (LGS)</w:t>
            </w:r>
          </w:p>
        </w:tc>
        <w:tc>
          <w:tcPr>
            <w:tcW w:w="0" w:type="auto"/>
            <w:shd w:val="clear" w:color="auto" w:fill="auto"/>
            <w:vAlign w:val="center"/>
            <w:hideMark/>
          </w:tcPr>
          <w:p w14:paraId="118B32BE" w14:textId="77777777" w:rsidR="00996384" w:rsidRPr="00996384" w:rsidRDefault="00996384" w:rsidP="00AA31A6">
            <w:pPr>
              <w:pStyle w:val="TableText0"/>
            </w:pPr>
            <w:r w:rsidRPr="00996384">
              <w:t>1.200</w:t>
            </w:r>
          </w:p>
        </w:tc>
        <w:tc>
          <w:tcPr>
            <w:tcW w:w="0" w:type="auto"/>
            <w:shd w:val="clear" w:color="auto" w:fill="auto"/>
            <w:vAlign w:val="center"/>
            <w:hideMark/>
          </w:tcPr>
          <w:p w14:paraId="24265574" w14:textId="77777777" w:rsidR="00996384" w:rsidRPr="00996384" w:rsidRDefault="00996384" w:rsidP="00AA31A6">
            <w:pPr>
              <w:pStyle w:val="TableText0"/>
            </w:pPr>
            <w:r w:rsidRPr="00996384">
              <w:t>0.0</w:t>
            </w:r>
          </w:p>
        </w:tc>
        <w:tc>
          <w:tcPr>
            <w:tcW w:w="0" w:type="auto"/>
            <w:shd w:val="clear" w:color="auto" w:fill="auto"/>
            <w:vAlign w:val="center"/>
            <w:hideMark/>
          </w:tcPr>
          <w:p w14:paraId="6DA8FFFB" w14:textId="77777777" w:rsidR="00996384" w:rsidRPr="00996384" w:rsidRDefault="00996384" w:rsidP="000C6D2F">
            <w:pPr>
              <w:pStyle w:val="TableText0"/>
            </w:pPr>
            <w:r w:rsidRPr="00996384">
              <w:t>5.566</w:t>
            </w:r>
          </w:p>
        </w:tc>
        <w:tc>
          <w:tcPr>
            <w:tcW w:w="0" w:type="auto"/>
            <w:shd w:val="clear" w:color="auto" w:fill="auto"/>
            <w:vAlign w:val="center"/>
            <w:hideMark/>
          </w:tcPr>
          <w:p w14:paraId="07712CE9" w14:textId="77777777" w:rsidR="00996384" w:rsidRPr="00996384" w:rsidRDefault="00996384">
            <w:pPr>
              <w:pStyle w:val="TableText0"/>
            </w:pPr>
            <w:r w:rsidRPr="00996384">
              <w:t>1.000</w:t>
            </w:r>
          </w:p>
        </w:tc>
        <w:tc>
          <w:tcPr>
            <w:tcW w:w="0" w:type="auto"/>
            <w:shd w:val="clear" w:color="auto" w:fill="auto"/>
            <w:vAlign w:val="center"/>
            <w:hideMark/>
          </w:tcPr>
          <w:p w14:paraId="1BD48957" w14:textId="77777777" w:rsidR="00996384" w:rsidRPr="00996384" w:rsidRDefault="00996384">
            <w:pPr>
              <w:pStyle w:val="TableText0"/>
            </w:pPr>
            <w:r w:rsidRPr="00996384">
              <w:t>-0.080</w:t>
            </w:r>
          </w:p>
        </w:tc>
        <w:tc>
          <w:tcPr>
            <w:tcW w:w="880" w:type="dxa"/>
            <w:shd w:val="clear" w:color="auto" w:fill="auto"/>
            <w:vAlign w:val="center"/>
            <w:hideMark/>
          </w:tcPr>
          <w:p w14:paraId="43A585E7" w14:textId="77777777" w:rsidR="00996384" w:rsidRPr="00996384" w:rsidRDefault="00996384">
            <w:pPr>
              <w:pStyle w:val="TableText0"/>
            </w:pPr>
            <w:r w:rsidRPr="00996384">
              <w:t>0.0</w:t>
            </w:r>
          </w:p>
        </w:tc>
        <w:tc>
          <w:tcPr>
            <w:tcW w:w="707" w:type="dxa"/>
            <w:shd w:val="clear" w:color="auto" w:fill="auto"/>
            <w:vAlign w:val="center"/>
            <w:hideMark/>
          </w:tcPr>
          <w:p w14:paraId="400ECAB5" w14:textId="77777777" w:rsidR="00996384" w:rsidRPr="00996384" w:rsidRDefault="00996384">
            <w:pPr>
              <w:pStyle w:val="TableText0"/>
            </w:pPr>
            <w:r w:rsidRPr="00996384">
              <w:t>480.0</w:t>
            </w:r>
          </w:p>
        </w:tc>
        <w:tc>
          <w:tcPr>
            <w:tcW w:w="0" w:type="auto"/>
            <w:shd w:val="clear" w:color="auto" w:fill="auto"/>
            <w:vAlign w:val="center"/>
          </w:tcPr>
          <w:p w14:paraId="128348CA" w14:textId="77777777" w:rsidR="00996384" w:rsidRPr="00996384" w:rsidRDefault="00996384">
            <w:pPr>
              <w:pStyle w:val="TableText0"/>
            </w:pPr>
            <w:r w:rsidRPr="00996384">
              <w:t>6</w:t>
            </w:r>
          </w:p>
        </w:tc>
      </w:tr>
      <w:tr w:rsidR="00996384" w:rsidRPr="00996384" w14:paraId="68FC5DAF" w14:textId="77777777" w:rsidTr="00880722">
        <w:trPr>
          <w:trHeight w:val="402"/>
        </w:trPr>
        <w:tc>
          <w:tcPr>
            <w:tcW w:w="0" w:type="auto"/>
            <w:shd w:val="clear" w:color="auto" w:fill="auto"/>
            <w:vAlign w:val="center"/>
            <w:hideMark/>
          </w:tcPr>
          <w:p w14:paraId="08F4DCAA" w14:textId="77777777" w:rsidR="00996384" w:rsidRPr="00996384" w:rsidRDefault="00996384" w:rsidP="00361FAD">
            <w:pPr>
              <w:pStyle w:val="TableText0"/>
            </w:pPr>
            <w:r w:rsidRPr="00996384">
              <w:t>Lower Monumental Dam (LMN)</w:t>
            </w:r>
          </w:p>
        </w:tc>
        <w:tc>
          <w:tcPr>
            <w:tcW w:w="0" w:type="auto"/>
            <w:shd w:val="clear" w:color="auto" w:fill="auto"/>
            <w:vAlign w:val="center"/>
            <w:hideMark/>
          </w:tcPr>
          <w:p w14:paraId="34C222AD" w14:textId="77777777" w:rsidR="00996384" w:rsidRPr="00996384" w:rsidRDefault="00996384" w:rsidP="00AA31A6">
            <w:pPr>
              <w:pStyle w:val="TableText0"/>
            </w:pPr>
            <w:r w:rsidRPr="00996384">
              <w:t>0.800</w:t>
            </w:r>
          </w:p>
        </w:tc>
        <w:tc>
          <w:tcPr>
            <w:tcW w:w="0" w:type="auto"/>
            <w:shd w:val="clear" w:color="auto" w:fill="auto"/>
            <w:vAlign w:val="center"/>
            <w:hideMark/>
          </w:tcPr>
          <w:p w14:paraId="16B9142D" w14:textId="77777777" w:rsidR="00996384" w:rsidRPr="00996384" w:rsidRDefault="00996384" w:rsidP="00AA31A6">
            <w:pPr>
              <w:pStyle w:val="TableText0"/>
            </w:pPr>
            <w:r w:rsidRPr="00996384">
              <w:t>0.0</w:t>
            </w:r>
          </w:p>
        </w:tc>
        <w:tc>
          <w:tcPr>
            <w:tcW w:w="0" w:type="auto"/>
            <w:shd w:val="clear" w:color="auto" w:fill="auto"/>
            <w:vAlign w:val="center"/>
            <w:hideMark/>
          </w:tcPr>
          <w:p w14:paraId="5547C735" w14:textId="77777777" w:rsidR="00996384" w:rsidRPr="00996384" w:rsidRDefault="00996384" w:rsidP="000C6D2F">
            <w:pPr>
              <w:pStyle w:val="TableText0"/>
            </w:pPr>
            <w:r w:rsidRPr="00996384">
              <w:t>1.000</w:t>
            </w:r>
          </w:p>
        </w:tc>
        <w:tc>
          <w:tcPr>
            <w:tcW w:w="0" w:type="auto"/>
            <w:shd w:val="clear" w:color="auto" w:fill="auto"/>
            <w:vAlign w:val="center"/>
            <w:hideMark/>
          </w:tcPr>
          <w:p w14:paraId="3DB21352" w14:textId="77777777" w:rsidR="00996384" w:rsidRPr="00996384" w:rsidRDefault="00996384">
            <w:pPr>
              <w:pStyle w:val="TableText0"/>
            </w:pPr>
            <w:r w:rsidRPr="00996384">
              <w:t>1.100</w:t>
            </w:r>
          </w:p>
        </w:tc>
        <w:tc>
          <w:tcPr>
            <w:tcW w:w="0" w:type="auto"/>
            <w:shd w:val="clear" w:color="auto" w:fill="auto"/>
            <w:vAlign w:val="center"/>
            <w:hideMark/>
          </w:tcPr>
          <w:p w14:paraId="739C0D2C" w14:textId="77777777" w:rsidR="00996384" w:rsidRPr="00996384" w:rsidRDefault="00996384">
            <w:pPr>
              <w:pStyle w:val="TableText0"/>
            </w:pPr>
            <w:r w:rsidRPr="00996384">
              <w:t>0.500</w:t>
            </w:r>
          </w:p>
        </w:tc>
        <w:tc>
          <w:tcPr>
            <w:tcW w:w="880" w:type="dxa"/>
            <w:shd w:val="clear" w:color="auto" w:fill="auto"/>
            <w:vAlign w:val="center"/>
            <w:hideMark/>
          </w:tcPr>
          <w:p w14:paraId="44B24FC3" w14:textId="77777777" w:rsidR="00996384" w:rsidRPr="00996384" w:rsidRDefault="00996384">
            <w:pPr>
              <w:pStyle w:val="TableText0"/>
            </w:pPr>
            <w:r w:rsidRPr="00996384">
              <w:t>0.0</w:t>
            </w:r>
          </w:p>
        </w:tc>
        <w:tc>
          <w:tcPr>
            <w:tcW w:w="707" w:type="dxa"/>
            <w:shd w:val="clear" w:color="auto" w:fill="auto"/>
            <w:vAlign w:val="center"/>
            <w:hideMark/>
          </w:tcPr>
          <w:p w14:paraId="07AAD292" w14:textId="77777777" w:rsidR="00996384" w:rsidRPr="00996384" w:rsidRDefault="00996384">
            <w:pPr>
              <w:pStyle w:val="TableText0"/>
            </w:pPr>
            <w:r w:rsidRPr="00996384">
              <w:t>405.0*</w:t>
            </w:r>
          </w:p>
        </w:tc>
        <w:tc>
          <w:tcPr>
            <w:tcW w:w="0" w:type="auto"/>
            <w:shd w:val="clear" w:color="auto" w:fill="auto"/>
            <w:vAlign w:val="center"/>
          </w:tcPr>
          <w:p w14:paraId="3F5CDFA4" w14:textId="77777777" w:rsidR="00996384" w:rsidRPr="00996384" w:rsidRDefault="00996384">
            <w:pPr>
              <w:pStyle w:val="TableText0"/>
            </w:pPr>
            <w:r w:rsidRPr="00996384">
              <w:t>8</w:t>
            </w:r>
          </w:p>
        </w:tc>
      </w:tr>
      <w:tr w:rsidR="00996384" w:rsidRPr="00996384" w14:paraId="00FDD868" w14:textId="77777777" w:rsidTr="00880722">
        <w:trPr>
          <w:trHeight w:val="402"/>
        </w:trPr>
        <w:tc>
          <w:tcPr>
            <w:tcW w:w="0" w:type="auto"/>
            <w:shd w:val="clear" w:color="auto" w:fill="auto"/>
            <w:vAlign w:val="center"/>
            <w:hideMark/>
          </w:tcPr>
          <w:p w14:paraId="34A2EAE0" w14:textId="77777777" w:rsidR="00996384" w:rsidRPr="00996384" w:rsidRDefault="00996384" w:rsidP="00361FAD">
            <w:pPr>
              <w:pStyle w:val="TableText0"/>
            </w:pPr>
            <w:r w:rsidRPr="00996384">
              <w:t>Ice Harbor Dam (IHR)</w:t>
            </w:r>
          </w:p>
        </w:tc>
        <w:tc>
          <w:tcPr>
            <w:tcW w:w="0" w:type="auto"/>
            <w:shd w:val="clear" w:color="auto" w:fill="auto"/>
            <w:vAlign w:val="center"/>
            <w:hideMark/>
          </w:tcPr>
          <w:p w14:paraId="69196738" w14:textId="77777777" w:rsidR="00996384" w:rsidRPr="00996384" w:rsidRDefault="00996384" w:rsidP="00AA31A6">
            <w:pPr>
              <w:pStyle w:val="TableText0"/>
            </w:pPr>
            <w:r w:rsidRPr="00996384">
              <w:t>1.000</w:t>
            </w:r>
          </w:p>
        </w:tc>
        <w:tc>
          <w:tcPr>
            <w:tcW w:w="0" w:type="auto"/>
            <w:shd w:val="clear" w:color="auto" w:fill="auto"/>
            <w:vAlign w:val="center"/>
            <w:hideMark/>
          </w:tcPr>
          <w:p w14:paraId="0E99B300" w14:textId="77777777" w:rsidR="00996384" w:rsidRPr="00996384" w:rsidRDefault="00996384" w:rsidP="00AA31A6">
            <w:pPr>
              <w:pStyle w:val="TableText0"/>
            </w:pPr>
            <w:r w:rsidRPr="00996384">
              <w:t>0.0</w:t>
            </w:r>
          </w:p>
        </w:tc>
        <w:tc>
          <w:tcPr>
            <w:tcW w:w="0" w:type="auto"/>
            <w:shd w:val="clear" w:color="auto" w:fill="auto"/>
            <w:vAlign w:val="center"/>
            <w:hideMark/>
          </w:tcPr>
          <w:p w14:paraId="3974D0CE" w14:textId="77777777" w:rsidR="00996384" w:rsidRPr="00996384" w:rsidRDefault="00996384" w:rsidP="000C6D2F">
            <w:pPr>
              <w:pStyle w:val="TableText0"/>
            </w:pPr>
            <w:r w:rsidRPr="00996384">
              <w:t>0.156</w:t>
            </w:r>
          </w:p>
        </w:tc>
        <w:tc>
          <w:tcPr>
            <w:tcW w:w="0" w:type="auto"/>
            <w:shd w:val="clear" w:color="auto" w:fill="auto"/>
            <w:vAlign w:val="center"/>
            <w:hideMark/>
          </w:tcPr>
          <w:p w14:paraId="517B4574" w14:textId="77777777" w:rsidR="00996384" w:rsidRPr="00996384" w:rsidRDefault="00996384">
            <w:pPr>
              <w:pStyle w:val="TableText0"/>
            </w:pPr>
            <w:r w:rsidRPr="00996384">
              <w:t>1.345</w:t>
            </w:r>
          </w:p>
        </w:tc>
        <w:tc>
          <w:tcPr>
            <w:tcW w:w="0" w:type="auto"/>
            <w:shd w:val="clear" w:color="auto" w:fill="auto"/>
            <w:vAlign w:val="center"/>
            <w:hideMark/>
          </w:tcPr>
          <w:p w14:paraId="01244C16" w14:textId="77777777" w:rsidR="00996384" w:rsidRPr="00996384" w:rsidRDefault="00996384">
            <w:pPr>
              <w:pStyle w:val="TableText0"/>
            </w:pPr>
            <w:r w:rsidRPr="00996384">
              <w:t>0.7956</w:t>
            </w:r>
          </w:p>
        </w:tc>
        <w:tc>
          <w:tcPr>
            <w:tcW w:w="880" w:type="dxa"/>
            <w:shd w:val="clear" w:color="auto" w:fill="auto"/>
            <w:vAlign w:val="center"/>
            <w:hideMark/>
          </w:tcPr>
          <w:p w14:paraId="68878C68" w14:textId="77777777" w:rsidR="00996384" w:rsidRPr="00996384" w:rsidRDefault="00996384">
            <w:pPr>
              <w:pStyle w:val="TableText0"/>
            </w:pPr>
            <w:r w:rsidRPr="00996384">
              <w:t>60.970</w:t>
            </w:r>
          </w:p>
        </w:tc>
        <w:tc>
          <w:tcPr>
            <w:tcW w:w="707" w:type="dxa"/>
            <w:shd w:val="clear" w:color="auto" w:fill="auto"/>
            <w:vAlign w:val="center"/>
            <w:hideMark/>
          </w:tcPr>
          <w:p w14:paraId="33225643" w14:textId="77777777" w:rsidR="00996384" w:rsidRPr="00996384" w:rsidRDefault="00996384">
            <w:pPr>
              <w:pStyle w:val="TableText0"/>
            </w:pPr>
            <w:r w:rsidRPr="00996384">
              <w:t>320.0</w:t>
            </w:r>
          </w:p>
        </w:tc>
        <w:tc>
          <w:tcPr>
            <w:tcW w:w="0" w:type="auto"/>
            <w:shd w:val="clear" w:color="auto" w:fill="auto"/>
            <w:vAlign w:val="center"/>
          </w:tcPr>
          <w:p w14:paraId="47541D88" w14:textId="77777777" w:rsidR="00996384" w:rsidRPr="00996384" w:rsidRDefault="00996384">
            <w:pPr>
              <w:pStyle w:val="TableText0"/>
            </w:pPr>
            <w:r w:rsidRPr="00996384">
              <w:t>8</w:t>
            </w:r>
          </w:p>
        </w:tc>
      </w:tr>
      <w:tr w:rsidR="00996384" w:rsidRPr="00996384" w14:paraId="5FE26C41" w14:textId="77777777" w:rsidTr="00880722">
        <w:trPr>
          <w:trHeight w:val="402"/>
        </w:trPr>
        <w:tc>
          <w:tcPr>
            <w:tcW w:w="0" w:type="auto"/>
            <w:shd w:val="clear" w:color="auto" w:fill="auto"/>
            <w:vAlign w:val="center"/>
            <w:hideMark/>
          </w:tcPr>
          <w:p w14:paraId="2563B3C6" w14:textId="77777777" w:rsidR="00996384" w:rsidRPr="00996384" w:rsidRDefault="00996384" w:rsidP="00361FAD">
            <w:pPr>
              <w:pStyle w:val="TableText0"/>
            </w:pPr>
            <w:r w:rsidRPr="00996384">
              <w:t>McNary Dam (MCN)</w:t>
            </w:r>
          </w:p>
        </w:tc>
        <w:tc>
          <w:tcPr>
            <w:tcW w:w="0" w:type="auto"/>
            <w:shd w:val="clear" w:color="auto" w:fill="auto"/>
            <w:vAlign w:val="center"/>
            <w:hideMark/>
          </w:tcPr>
          <w:p w14:paraId="7CF469ED" w14:textId="77777777" w:rsidR="00996384" w:rsidRPr="00996384" w:rsidRDefault="00996384" w:rsidP="00AA31A6">
            <w:pPr>
              <w:pStyle w:val="TableText0"/>
            </w:pPr>
            <w:r w:rsidRPr="00996384">
              <w:t>0.650</w:t>
            </w:r>
          </w:p>
        </w:tc>
        <w:tc>
          <w:tcPr>
            <w:tcW w:w="0" w:type="auto"/>
            <w:shd w:val="clear" w:color="auto" w:fill="auto"/>
            <w:vAlign w:val="center"/>
            <w:hideMark/>
          </w:tcPr>
          <w:p w14:paraId="47909AE0" w14:textId="77777777" w:rsidR="00996384" w:rsidRPr="00996384" w:rsidRDefault="00996384" w:rsidP="00AA31A6">
            <w:pPr>
              <w:pStyle w:val="TableText0"/>
            </w:pPr>
            <w:r w:rsidRPr="00996384">
              <w:t>0.0</w:t>
            </w:r>
          </w:p>
        </w:tc>
        <w:tc>
          <w:tcPr>
            <w:tcW w:w="0" w:type="auto"/>
            <w:shd w:val="clear" w:color="auto" w:fill="auto"/>
            <w:vAlign w:val="center"/>
            <w:hideMark/>
          </w:tcPr>
          <w:p w14:paraId="119269A8" w14:textId="77777777" w:rsidR="00996384" w:rsidRPr="00996384" w:rsidRDefault="00996384" w:rsidP="000C6D2F">
            <w:pPr>
              <w:pStyle w:val="TableText0"/>
            </w:pPr>
            <w:r w:rsidRPr="00996384">
              <w:t>5.620</w:t>
            </w:r>
          </w:p>
        </w:tc>
        <w:tc>
          <w:tcPr>
            <w:tcW w:w="0" w:type="auto"/>
            <w:shd w:val="clear" w:color="auto" w:fill="auto"/>
            <w:vAlign w:val="center"/>
            <w:hideMark/>
          </w:tcPr>
          <w:p w14:paraId="38EC032F" w14:textId="77777777" w:rsidR="00996384" w:rsidRPr="00996384" w:rsidRDefault="00996384">
            <w:pPr>
              <w:pStyle w:val="TableText0"/>
            </w:pPr>
            <w:r w:rsidRPr="00996384">
              <w:t>1.000</w:t>
            </w:r>
          </w:p>
        </w:tc>
        <w:tc>
          <w:tcPr>
            <w:tcW w:w="0" w:type="auto"/>
            <w:shd w:val="clear" w:color="auto" w:fill="auto"/>
            <w:vAlign w:val="center"/>
            <w:hideMark/>
          </w:tcPr>
          <w:p w14:paraId="514301E8" w14:textId="77777777" w:rsidR="00996384" w:rsidRPr="00996384" w:rsidRDefault="00996384">
            <w:pPr>
              <w:pStyle w:val="TableText0"/>
            </w:pPr>
            <w:r w:rsidRPr="00996384">
              <w:t>-0.119</w:t>
            </w:r>
          </w:p>
        </w:tc>
        <w:tc>
          <w:tcPr>
            <w:tcW w:w="880" w:type="dxa"/>
            <w:shd w:val="clear" w:color="auto" w:fill="auto"/>
            <w:vAlign w:val="center"/>
            <w:hideMark/>
          </w:tcPr>
          <w:p w14:paraId="12AD0756" w14:textId="77777777" w:rsidR="00996384" w:rsidRPr="00996384" w:rsidRDefault="00996384">
            <w:pPr>
              <w:pStyle w:val="TableText0"/>
            </w:pPr>
            <w:r w:rsidRPr="00996384">
              <w:t>0.0</w:t>
            </w:r>
          </w:p>
        </w:tc>
        <w:tc>
          <w:tcPr>
            <w:tcW w:w="707" w:type="dxa"/>
            <w:shd w:val="clear" w:color="auto" w:fill="auto"/>
            <w:vAlign w:val="center"/>
            <w:hideMark/>
          </w:tcPr>
          <w:p w14:paraId="12FF30DB" w14:textId="77777777" w:rsidR="00996384" w:rsidRPr="00996384" w:rsidRDefault="00996384">
            <w:pPr>
              <w:pStyle w:val="TableText0"/>
            </w:pPr>
            <w:r w:rsidRPr="00996384">
              <w:t>228.0</w:t>
            </w:r>
          </w:p>
        </w:tc>
        <w:tc>
          <w:tcPr>
            <w:tcW w:w="0" w:type="auto"/>
            <w:shd w:val="clear" w:color="auto" w:fill="auto"/>
            <w:vAlign w:val="center"/>
          </w:tcPr>
          <w:p w14:paraId="63020764" w14:textId="77777777" w:rsidR="00996384" w:rsidRPr="00996384" w:rsidRDefault="00996384">
            <w:pPr>
              <w:pStyle w:val="TableText0"/>
            </w:pPr>
            <w:r w:rsidRPr="00996384">
              <w:t>21</w:t>
            </w:r>
          </w:p>
        </w:tc>
      </w:tr>
      <w:tr w:rsidR="00996384" w:rsidRPr="00996384" w14:paraId="2AF34B41" w14:textId="77777777" w:rsidTr="00880722">
        <w:trPr>
          <w:trHeight w:val="402"/>
        </w:trPr>
        <w:tc>
          <w:tcPr>
            <w:tcW w:w="0" w:type="auto"/>
            <w:shd w:val="clear" w:color="auto" w:fill="auto"/>
            <w:vAlign w:val="center"/>
          </w:tcPr>
          <w:p w14:paraId="0C5FED28" w14:textId="77777777" w:rsidR="00996384" w:rsidRPr="00996384" w:rsidRDefault="00996384" w:rsidP="00361FAD">
            <w:pPr>
              <w:pStyle w:val="TableText0"/>
            </w:pPr>
            <w:r w:rsidRPr="00996384">
              <w:t>John Day Dam (JDA)</w:t>
            </w:r>
          </w:p>
        </w:tc>
        <w:tc>
          <w:tcPr>
            <w:tcW w:w="0" w:type="auto"/>
            <w:shd w:val="clear" w:color="auto" w:fill="auto"/>
            <w:vAlign w:val="center"/>
          </w:tcPr>
          <w:p w14:paraId="5719CE74" w14:textId="77777777" w:rsidR="00996384" w:rsidRPr="00996384" w:rsidRDefault="00996384" w:rsidP="00AA31A6">
            <w:pPr>
              <w:pStyle w:val="TableText0"/>
            </w:pPr>
            <w:r w:rsidRPr="00996384">
              <w:t>0.150</w:t>
            </w:r>
          </w:p>
        </w:tc>
        <w:tc>
          <w:tcPr>
            <w:tcW w:w="0" w:type="auto"/>
            <w:shd w:val="clear" w:color="auto" w:fill="auto"/>
            <w:vAlign w:val="center"/>
          </w:tcPr>
          <w:p w14:paraId="14121774" w14:textId="77777777" w:rsidR="00996384" w:rsidRPr="00996384" w:rsidRDefault="00996384" w:rsidP="00AA31A6">
            <w:pPr>
              <w:pStyle w:val="TableText0"/>
            </w:pPr>
            <w:r w:rsidRPr="00996384">
              <w:t>0.0</w:t>
            </w:r>
          </w:p>
        </w:tc>
        <w:tc>
          <w:tcPr>
            <w:tcW w:w="0" w:type="auto"/>
            <w:shd w:val="clear" w:color="auto" w:fill="auto"/>
            <w:vAlign w:val="center"/>
          </w:tcPr>
          <w:p w14:paraId="151A726B" w14:textId="77777777" w:rsidR="00996384" w:rsidRPr="00996384" w:rsidRDefault="00996384" w:rsidP="000C6D2F">
            <w:pPr>
              <w:pStyle w:val="TableText0"/>
            </w:pPr>
            <w:r w:rsidRPr="00996384">
              <w:t>1.000</w:t>
            </w:r>
          </w:p>
        </w:tc>
        <w:tc>
          <w:tcPr>
            <w:tcW w:w="0" w:type="auto"/>
            <w:shd w:val="clear" w:color="auto" w:fill="auto"/>
            <w:vAlign w:val="center"/>
          </w:tcPr>
          <w:p w14:paraId="32A42BF8" w14:textId="77777777" w:rsidR="00996384" w:rsidRPr="00996384" w:rsidRDefault="00996384">
            <w:pPr>
              <w:pStyle w:val="TableText0"/>
            </w:pPr>
            <w:r w:rsidRPr="00996384">
              <w:t>1.000</w:t>
            </w:r>
          </w:p>
        </w:tc>
        <w:tc>
          <w:tcPr>
            <w:tcW w:w="0" w:type="auto"/>
            <w:shd w:val="clear" w:color="auto" w:fill="auto"/>
            <w:vAlign w:val="center"/>
          </w:tcPr>
          <w:p w14:paraId="5F378C4E" w14:textId="77777777" w:rsidR="00996384" w:rsidRPr="00996384" w:rsidRDefault="00996384">
            <w:pPr>
              <w:pStyle w:val="TableText0"/>
            </w:pPr>
            <w:r w:rsidRPr="00996384">
              <w:t>0.671</w:t>
            </w:r>
          </w:p>
        </w:tc>
        <w:tc>
          <w:tcPr>
            <w:tcW w:w="880" w:type="dxa"/>
            <w:shd w:val="clear" w:color="auto" w:fill="auto"/>
            <w:vAlign w:val="center"/>
          </w:tcPr>
          <w:p w14:paraId="710E638D" w14:textId="77777777" w:rsidR="00996384" w:rsidRPr="00996384" w:rsidRDefault="00996384">
            <w:pPr>
              <w:pStyle w:val="TableText0"/>
            </w:pPr>
            <w:r w:rsidRPr="00996384">
              <w:t>23.500</w:t>
            </w:r>
          </w:p>
        </w:tc>
        <w:tc>
          <w:tcPr>
            <w:tcW w:w="707" w:type="dxa"/>
            <w:shd w:val="clear" w:color="auto" w:fill="auto"/>
            <w:vAlign w:val="center"/>
          </w:tcPr>
          <w:p w14:paraId="500E028C" w14:textId="77777777" w:rsidR="00996384" w:rsidRPr="00996384" w:rsidRDefault="00996384">
            <w:pPr>
              <w:pStyle w:val="TableText0"/>
            </w:pPr>
            <w:r w:rsidRPr="00996384">
              <w:t>135.0</w:t>
            </w:r>
          </w:p>
        </w:tc>
        <w:tc>
          <w:tcPr>
            <w:tcW w:w="0" w:type="auto"/>
            <w:shd w:val="clear" w:color="auto" w:fill="auto"/>
            <w:vAlign w:val="center"/>
          </w:tcPr>
          <w:p w14:paraId="4484851C" w14:textId="77777777" w:rsidR="00996384" w:rsidRPr="00996384" w:rsidRDefault="00996384">
            <w:pPr>
              <w:pStyle w:val="TableText0"/>
            </w:pPr>
            <w:r w:rsidRPr="00996384">
              <w:t>20</w:t>
            </w:r>
          </w:p>
        </w:tc>
      </w:tr>
      <w:tr w:rsidR="00996384" w:rsidRPr="00996384" w14:paraId="1002A36E" w14:textId="77777777" w:rsidTr="00880722">
        <w:trPr>
          <w:trHeight w:val="402"/>
        </w:trPr>
        <w:tc>
          <w:tcPr>
            <w:tcW w:w="0" w:type="auto"/>
            <w:shd w:val="clear" w:color="auto" w:fill="auto"/>
            <w:vAlign w:val="center"/>
          </w:tcPr>
          <w:p w14:paraId="529ACC69" w14:textId="77777777" w:rsidR="00996384" w:rsidRPr="00996384" w:rsidRDefault="00996384" w:rsidP="00361FAD">
            <w:pPr>
              <w:pStyle w:val="TableText0"/>
            </w:pPr>
            <w:r w:rsidRPr="00996384">
              <w:t>Dalles Dam (TDA)</w:t>
            </w:r>
          </w:p>
        </w:tc>
        <w:tc>
          <w:tcPr>
            <w:tcW w:w="0" w:type="auto"/>
            <w:shd w:val="clear" w:color="auto" w:fill="auto"/>
            <w:vAlign w:val="center"/>
          </w:tcPr>
          <w:p w14:paraId="17A0C325" w14:textId="77777777" w:rsidR="00996384" w:rsidRPr="00996384" w:rsidRDefault="00996384" w:rsidP="00AA31A6">
            <w:pPr>
              <w:pStyle w:val="TableText0"/>
            </w:pPr>
            <w:r w:rsidRPr="00996384">
              <w:t>0.0</w:t>
            </w:r>
          </w:p>
        </w:tc>
        <w:tc>
          <w:tcPr>
            <w:tcW w:w="0" w:type="auto"/>
            <w:shd w:val="clear" w:color="auto" w:fill="auto"/>
            <w:vAlign w:val="center"/>
          </w:tcPr>
          <w:p w14:paraId="0D6B249B" w14:textId="77777777" w:rsidR="00996384" w:rsidRPr="00996384" w:rsidRDefault="00996384" w:rsidP="00AA31A6">
            <w:pPr>
              <w:pStyle w:val="TableText0"/>
            </w:pPr>
            <w:r w:rsidRPr="00996384">
              <w:t>0.0</w:t>
            </w:r>
          </w:p>
        </w:tc>
        <w:tc>
          <w:tcPr>
            <w:tcW w:w="0" w:type="auto"/>
            <w:shd w:val="clear" w:color="auto" w:fill="auto"/>
            <w:vAlign w:val="center"/>
          </w:tcPr>
          <w:p w14:paraId="626810B1" w14:textId="77777777" w:rsidR="00996384" w:rsidRPr="00996384" w:rsidRDefault="00996384" w:rsidP="000C6D2F">
            <w:pPr>
              <w:pStyle w:val="TableText0"/>
            </w:pPr>
            <w:r w:rsidRPr="00996384">
              <w:t>4.870</w:t>
            </w:r>
          </w:p>
        </w:tc>
        <w:tc>
          <w:tcPr>
            <w:tcW w:w="0" w:type="auto"/>
            <w:shd w:val="clear" w:color="auto" w:fill="auto"/>
            <w:vAlign w:val="center"/>
          </w:tcPr>
          <w:p w14:paraId="4D5553F4" w14:textId="77777777" w:rsidR="00996384" w:rsidRPr="00996384" w:rsidRDefault="00996384">
            <w:pPr>
              <w:pStyle w:val="TableText0"/>
            </w:pPr>
            <w:r w:rsidRPr="00996384">
              <w:t>1.000</w:t>
            </w:r>
          </w:p>
        </w:tc>
        <w:tc>
          <w:tcPr>
            <w:tcW w:w="0" w:type="auto"/>
            <w:shd w:val="clear" w:color="auto" w:fill="auto"/>
            <w:vAlign w:val="center"/>
          </w:tcPr>
          <w:p w14:paraId="5D82A8EE" w14:textId="77777777" w:rsidR="00996384" w:rsidRPr="00996384" w:rsidRDefault="00996384">
            <w:pPr>
              <w:pStyle w:val="TableText0"/>
            </w:pPr>
            <w:r w:rsidRPr="00996384">
              <w:t>0.0</w:t>
            </w:r>
          </w:p>
        </w:tc>
        <w:tc>
          <w:tcPr>
            <w:tcW w:w="880" w:type="dxa"/>
            <w:shd w:val="clear" w:color="auto" w:fill="auto"/>
            <w:vAlign w:val="center"/>
          </w:tcPr>
          <w:p w14:paraId="7897A4E0" w14:textId="77777777" w:rsidR="00996384" w:rsidRPr="00996384" w:rsidRDefault="00996384">
            <w:pPr>
              <w:pStyle w:val="TableText0"/>
            </w:pPr>
            <w:r w:rsidRPr="00996384">
              <w:t>-207.51</w:t>
            </w:r>
          </w:p>
        </w:tc>
        <w:tc>
          <w:tcPr>
            <w:tcW w:w="707" w:type="dxa"/>
            <w:shd w:val="clear" w:color="auto" w:fill="auto"/>
            <w:vAlign w:val="center"/>
          </w:tcPr>
          <w:p w14:paraId="6C9D0D39" w14:textId="77777777" w:rsidR="00996384" w:rsidRPr="00996384" w:rsidRDefault="00996384">
            <w:pPr>
              <w:pStyle w:val="TableText0"/>
            </w:pPr>
            <w:r w:rsidRPr="00996384">
              <w:t>0.0*</w:t>
            </w:r>
          </w:p>
        </w:tc>
        <w:tc>
          <w:tcPr>
            <w:tcW w:w="0" w:type="auto"/>
            <w:shd w:val="clear" w:color="auto" w:fill="auto"/>
            <w:vAlign w:val="center"/>
          </w:tcPr>
          <w:p w14:paraId="60113A9E" w14:textId="77777777" w:rsidR="00996384" w:rsidRPr="00996384" w:rsidRDefault="00996384">
            <w:pPr>
              <w:pStyle w:val="TableText0"/>
            </w:pPr>
            <w:r w:rsidRPr="00996384">
              <w:t>22</w:t>
            </w:r>
          </w:p>
        </w:tc>
      </w:tr>
      <w:tr w:rsidR="00996384" w:rsidRPr="00996384" w14:paraId="4FA854B1" w14:textId="77777777" w:rsidTr="00880722">
        <w:trPr>
          <w:trHeight w:val="402"/>
        </w:trPr>
        <w:tc>
          <w:tcPr>
            <w:tcW w:w="0" w:type="auto"/>
            <w:shd w:val="clear" w:color="auto" w:fill="auto"/>
            <w:vAlign w:val="center"/>
          </w:tcPr>
          <w:p w14:paraId="5044793E" w14:textId="77777777" w:rsidR="00996384" w:rsidRPr="00996384" w:rsidRDefault="00996384" w:rsidP="00361FAD">
            <w:pPr>
              <w:pStyle w:val="TableText0"/>
            </w:pPr>
            <w:r w:rsidRPr="00996384">
              <w:t>Bonneville Dam (BON)</w:t>
            </w:r>
          </w:p>
        </w:tc>
        <w:tc>
          <w:tcPr>
            <w:tcW w:w="0" w:type="auto"/>
            <w:shd w:val="clear" w:color="auto" w:fill="auto"/>
            <w:vAlign w:val="center"/>
          </w:tcPr>
          <w:p w14:paraId="6DEC27E5" w14:textId="77777777" w:rsidR="00996384" w:rsidRPr="00996384" w:rsidRDefault="00996384" w:rsidP="00AA31A6">
            <w:pPr>
              <w:pStyle w:val="TableText0"/>
            </w:pPr>
            <w:r w:rsidRPr="00996384">
              <w:t>0.0</w:t>
            </w:r>
          </w:p>
        </w:tc>
        <w:tc>
          <w:tcPr>
            <w:tcW w:w="0" w:type="auto"/>
            <w:shd w:val="clear" w:color="auto" w:fill="auto"/>
            <w:vAlign w:val="center"/>
          </w:tcPr>
          <w:p w14:paraId="17C37D5F" w14:textId="77777777" w:rsidR="00996384" w:rsidRPr="00996384" w:rsidRDefault="00996384" w:rsidP="00AA31A6">
            <w:pPr>
              <w:pStyle w:val="TableText0"/>
            </w:pPr>
            <w:r w:rsidRPr="00996384">
              <w:t>0.0</w:t>
            </w:r>
          </w:p>
        </w:tc>
        <w:tc>
          <w:tcPr>
            <w:tcW w:w="0" w:type="auto"/>
            <w:shd w:val="clear" w:color="auto" w:fill="auto"/>
            <w:vAlign w:val="center"/>
          </w:tcPr>
          <w:p w14:paraId="41AD5EAF" w14:textId="77777777" w:rsidR="00996384" w:rsidRPr="00996384" w:rsidRDefault="00996384" w:rsidP="000C6D2F">
            <w:pPr>
              <w:pStyle w:val="TableText0"/>
            </w:pPr>
            <w:r w:rsidRPr="00996384">
              <w:t>1.560</w:t>
            </w:r>
          </w:p>
        </w:tc>
        <w:tc>
          <w:tcPr>
            <w:tcW w:w="0" w:type="auto"/>
            <w:shd w:val="clear" w:color="auto" w:fill="auto"/>
            <w:vAlign w:val="center"/>
          </w:tcPr>
          <w:p w14:paraId="331629C1" w14:textId="77777777" w:rsidR="00996384" w:rsidRPr="00996384" w:rsidRDefault="00996384">
            <w:pPr>
              <w:pStyle w:val="TableText0"/>
            </w:pPr>
            <w:r w:rsidRPr="00996384">
              <w:t>13.660</w:t>
            </w:r>
          </w:p>
        </w:tc>
        <w:tc>
          <w:tcPr>
            <w:tcW w:w="0" w:type="auto"/>
            <w:shd w:val="clear" w:color="auto" w:fill="auto"/>
            <w:vAlign w:val="center"/>
          </w:tcPr>
          <w:p w14:paraId="744CA435" w14:textId="77777777" w:rsidR="00996384" w:rsidRPr="00996384" w:rsidRDefault="00996384">
            <w:pPr>
              <w:pStyle w:val="TableText0"/>
            </w:pPr>
            <w:r w:rsidRPr="00996384">
              <w:t>1.000</w:t>
            </w:r>
          </w:p>
        </w:tc>
        <w:tc>
          <w:tcPr>
            <w:tcW w:w="880" w:type="dxa"/>
            <w:shd w:val="clear" w:color="auto" w:fill="auto"/>
            <w:vAlign w:val="center"/>
          </w:tcPr>
          <w:p w14:paraId="3B446FF4" w14:textId="77777777" w:rsidR="00996384" w:rsidRPr="00996384" w:rsidRDefault="00996384">
            <w:pPr>
              <w:pStyle w:val="TableText0"/>
            </w:pPr>
            <w:r w:rsidRPr="00996384">
              <w:t>23.030</w:t>
            </w:r>
          </w:p>
        </w:tc>
        <w:tc>
          <w:tcPr>
            <w:tcW w:w="707" w:type="dxa"/>
            <w:shd w:val="clear" w:color="auto" w:fill="auto"/>
            <w:vAlign w:val="center"/>
          </w:tcPr>
          <w:p w14:paraId="4B87B04B" w14:textId="77777777" w:rsidR="00996384" w:rsidRPr="00996384" w:rsidRDefault="00996384">
            <w:pPr>
              <w:pStyle w:val="TableText0"/>
            </w:pPr>
            <w:r w:rsidRPr="00996384">
              <w:t>0.0</w:t>
            </w:r>
          </w:p>
        </w:tc>
        <w:tc>
          <w:tcPr>
            <w:tcW w:w="0" w:type="auto"/>
            <w:shd w:val="clear" w:color="auto" w:fill="auto"/>
            <w:vAlign w:val="center"/>
          </w:tcPr>
          <w:p w14:paraId="2F83001E" w14:textId="77777777" w:rsidR="00996384" w:rsidRPr="00996384" w:rsidRDefault="00996384">
            <w:pPr>
              <w:pStyle w:val="TableText0"/>
            </w:pPr>
            <w:r w:rsidRPr="00996384">
              <w:t>20</w:t>
            </w:r>
          </w:p>
        </w:tc>
      </w:tr>
      <w:tr w:rsidR="00996384" w:rsidRPr="00996384" w14:paraId="37DB24CE" w14:textId="77777777" w:rsidTr="00880722">
        <w:trPr>
          <w:trHeight w:val="402"/>
        </w:trPr>
        <w:tc>
          <w:tcPr>
            <w:tcW w:w="0" w:type="auto"/>
            <w:shd w:val="clear" w:color="auto" w:fill="auto"/>
            <w:vAlign w:val="center"/>
          </w:tcPr>
          <w:p w14:paraId="07C5E352" w14:textId="77777777" w:rsidR="00996384" w:rsidRPr="00996384" w:rsidRDefault="00996384" w:rsidP="00361FAD">
            <w:pPr>
              <w:pStyle w:val="TableText0"/>
            </w:pPr>
            <w:r w:rsidRPr="00996384">
              <w:t>Chief Joseph Dam (CHJ)</w:t>
            </w:r>
          </w:p>
        </w:tc>
        <w:tc>
          <w:tcPr>
            <w:tcW w:w="0" w:type="auto"/>
            <w:shd w:val="clear" w:color="auto" w:fill="auto"/>
            <w:vAlign w:val="center"/>
          </w:tcPr>
          <w:p w14:paraId="4DAE6C2C" w14:textId="77777777" w:rsidR="00996384" w:rsidRPr="00996384" w:rsidRDefault="00996384" w:rsidP="00AA31A6">
            <w:pPr>
              <w:pStyle w:val="TableText0"/>
            </w:pPr>
            <w:r w:rsidRPr="00996384">
              <w:t>0.0</w:t>
            </w:r>
          </w:p>
        </w:tc>
        <w:tc>
          <w:tcPr>
            <w:tcW w:w="0" w:type="auto"/>
            <w:shd w:val="clear" w:color="auto" w:fill="auto"/>
            <w:vAlign w:val="center"/>
          </w:tcPr>
          <w:p w14:paraId="3778B458" w14:textId="77777777" w:rsidR="00996384" w:rsidRPr="00996384" w:rsidRDefault="00996384" w:rsidP="00AA31A6">
            <w:pPr>
              <w:pStyle w:val="TableText0"/>
            </w:pPr>
            <w:r w:rsidRPr="00996384">
              <w:t>0.0</w:t>
            </w:r>
          </w:p>
        </w:tc>
        <w:tc>
          <w:tcPr>
            <w:tcW w:w="0" w:type="auto"/>
            <w:shd w:val="clear" w:color="auto" w:fill="auto"/>
            <w:vAlign w:val="center"/>
          </w:tcPr>
          <w:p w14:paraId="2CAB5E13" w14:textId="77777777" w:rsidR="00996384" w:rsidRPr="00996384" w:rsidRDefault="00996384" w:rsidP="000C6D2F">
            <w:pPr>
              <w:pStyle w:val="TableText0"/>
            </w:pPr>
            <w:r w:rsidRPr="00996384">
              <w:t>1.000</w:t>
            </w:r>
          </w:p>
        </w:tc>
        <w:tc>
          <w:tcPr>
            <w:tcW w:w="0" w:type="auto"/>
            <w:shd w:val="clear" w:color="auto" w:fill="auto"/>
            <w:vAlign w:val="center"/>
          </w:tcPr>
          <w:p w14:paraId="4544CB08" w14:textId="77777777" w:rsidR="00996384" w:rsidRPr="00996384" w:rsidRDefault="00996384">
            <w:pPr>
              <w:pStyle w:val="TableText0"/>
            </w:pPr>
            <w:r w:rsidRPr="00996384">
              <w:t>1.160</w:t>
            </w:r>
          </w:p>
        </w:tc>
        <w:tc>
          <w:tcPr>
            <w:tcW w:w="0" w:type="auto"/>
            <w:shd w:val="clear" w:color="auto" w:fill="auto"/>
            <w:vAlign w:val="center"/>
          </w:tcPr>
          <w:p w14:paraId="7B2DBA5C" w14:textId="77777777" w:rsidR="00996384" w:rsidRPr="00996384" w:rsidRDefault="00996384">
            <w:pPr>
              <w:pStyle w:val="TableText0"/>
            </w:pPr>
            <w:r w:rsidRPr="00996384">
              <w:t>0.260</w:t>
            </w:r>
          </w:p>
        </w:tc>
        <w:tc>
          <w:tcPr>
            <w:tcW w:w="880" w:type="dxa"/>
            <w:shd w:val="clear" w:color="auto" w:fill="auto"/>
            <w:vAlign w:val="center"/>
          </w:tcPr>
          <w:p w14:paraId="24534E10" w14:textId="77777777" w:rsidR="00996384" w:rsidRPr="00996384" w:rsidRDefault="00996384">
            <w:pPr>
              <w:pStyle w:val="TableText0"/>
            </w:pPr>
            <w:r w:rsidRPr="00996384">
              <w:t>0.000</w:t>
            </w:r>
          </w:p>
        </w:tc>
        <w:tc>
          <w:tcPr>
            <w:tcW w:w="707" w:type="dxa"/>
            <w:shd w:val="clear" w:color="auto" w:fill="auto"/>
            <w:vAlign w:val="center"/>
          </w:tcPr>
          <w:p w14:paraId="2AE6925B" w14:textId="77777777" w:rsidR="00996384" w:rsidRPr="00996384" w:rsidRDefault="00996384">
            <w:pPr>
              <w:pStyle w:val="TableText0"/>
            </w:pPr>
            <w:r w:rsidRPr="00996384">
              <w:t>743.0</w:t>
            </w:r>
          </w:p>
        </w:tc>
        <w:tc>
          <w:tcPr>
            <w:tcW w:w="0" w:type="auto"/>
            <w:shd w:val="clear" w:color="auto" w:fill="auto"/>
            <w:vAlign w:val="center"/>
          </w:tcPr>
          <w:p w14:paraId="6A897F07" w14:textId="77777777" w:rsidR="00996384" w:rsidRPr="00996384" w:rsidRDefault="00996384">
            <w:pPr>
              <w:pStyle w:val="TableText0"/>
            </w:pPr>
            <w:r w:rsidRPr="00996384">
              <w:t>19</w:t>
            </w:r>
          </w:p>
        </w:tc>
      </w:tr>
      <w:tr w:rsidR="00996384" w:rsidRPr="00996384" w14:paraId="211FD75C" w14:textId="77777777" w:rsidTr="00880722">
        <w:trPr>
          <w:trHeight w:val="402"/>
        </w:trPr>
        <w:tc>
          <w:tcPr>
            <w:tcW w:w="0" w:type="auto"/>
            <w:shd w:val="clear" w:color="auto" w:fill="auto"/>
            <w:vAlign w:val="center"/>
          </w:tcPr>
          <w:p w14:paraId="6D1FD6F0" w14:textId="77777777" w:rsidR="00996384" w:rsidRPr="00996384" w:rsidRDefault="00996384" w:rsidP="00361FAD">
            <w:pPr>
              <w:pStyle w:val="TableText0"/>
            </w:pPr>
            <w:r w:rsidRPr="00996384">
              <w:t>Grand Coulee Dam (GCL) (</w:t>
            </w:r>
            <w:proofErr w:type="spellStart"/>
            <w:r w:rsidRPr="00996384">
              <w:t>fbe</w:t>
            </w:r>
            <w:proofErr w:type="spellEnd"/>
            <w:r w:rsidRPr="00996384">
              <w:t xml:space="preserve"> &lt; 1266)</w:t>
            </w:r>
          </w:p>
        </w:tc>
        <w:tc>
          <w:tcPr>
            <w:tcW w:w="0" w:type="auto"/>
            <w:shd w:val="clear" w:color="auto" w:fill="auto"/>
            <w:vAlign w:val="center"/>
          </w:tcPr>
          <w:p w14:paraId="7985A8CC" w14:textId="77777777" w:rsidR="00996384" w:rsidRPr="00996384" w:rsidRDefault="00996384" w:rsidP="00AA31A6">
            <w:pPr>
              <w:pStyle w:val="TableText0"/>
            </w:pPr>
            <w:r w:rsidRPr="00996384">
              <w:t>1.380</w:t>
            </w:r>
          </w:p>
        </w:tc>
        <w:tc>
          <w:tcPr>
            <w:tcW w:w="0" w:type="auto"/>
            <w:shd w:val="clear" w:color="auto" w:fill="auto"/>
            <w:vAlign w:val="center"/>
          </w:tcPr>
          <w:p w14:paraId="17A9A4CE" w14:textId="77777777" w:rsidR="00996384" w:rsidRPr="00996384" w:rsidRDefault="00996384" w:rsidP="00AA31A6">
            <w:pPr>
              <w:pStyle w:val="TableText0"/>
            </w:pPr>
            <w:r w:rsidRPr="00996384">
              <w:t>22.600</w:t>
            </w:r>
          </w:p>
        </w:tc>
        <w:tc>
          <w:tcPr>
            <w:tcW w:w="0" w:type="auto"/>
            <w:shd w:val="clear" w:color="auto" w:fill="auto"/>
            <w:vAlign w:val="center"/>
          </w:tcPr>
          <w:p w14:paraId="62242EB4" w14:textId="77777777" w:rsidR="00996384" w:rsidRPr="00996384" w:rsidRDefault="00996384" w:rsidP="000C6D2F">
            <w:pPr>
              <w:pStyle w:val="TableText0"/>
            </w:pPr>
            <w:r w:rsidRPr="00996384">
              <w:t>0.0</w:t>
            </w:r>
          </w:p>
        </w:tc>
        <w:tc>
          <w:tcPr>
            <w:tcW w:w="0" w:type="auto"/>
            <w:shd w:val="clear" w:color="auto" w:fill="auto"/>
            <w:vAlign w:val="center"/>
          </w:tcPr>
          <w:p w14:paraId="21208E41" w14:textId="77777777" w:rsidR="00996384" w:rsidRPr="00996384" w:rsidRDefault="00996384">
            <w:pPr>
              <w:pStyle w:val="TableText0"/>
            </w:pPr>
            <w:r w:rsidRPr="00996384">
              <w:t>0.0</w:t>
            </w:r>
          </w:p>
        </w:tc>
        <w:tc>
          <w:tcPr>
            <w:tcW w:w="0" w:type="auto"/>
            <w:shd w:val="clear" w:color="auto" w:fill="auto"/>
            <w:vAlign w:val="center"/>
          </w:tcPr>
          <w:p w14:paraId="78FE0570" w14:textId="77777777" w:rsidR="00996384" w:rsidRPr="00996384" w:rsidRDefault="00996384">
            <w:pPr>
              <w:pStyle w:val="TableText0"/>
            </w:pPr>
            <w:r w:rsidRPr="00996384">
              <w:t>0.0</w:t>
            </w:r>
          </w:p>
        </w:tc>
        <w:tc>
          <w:tcPr>
            <w:tcW w:w="880" w:type="dxa"/>
            <w:shd w:val="clear" w:color="auto" w:fill="auto"/>
            <w:vAlign w:val="center"/>
          </w:tcPr>
          <w:p w14:paraId="442391DF" w14:textId="77777777" w:rsidR="00996384" w:rsidRPr="00996384" w:rsidRDefault="00996384">
            <w:pPr>
              <w:pStyle w:val="TableText0"/>
            </w:pPr>
            <w:r w:rsidRPr="00996384">
              <w:t>312.00</w:t>
            </w:r>
          </w:p>
        </w:tc>
        <w:tc>
          <w:tcPr>
            <w:tcW w:w="707" w:type="dxa"/>
            <w:shd w:val="clear" w:color="auto" w:fill="auto"/>
            <w:vAlign w:val="center"/>
          </w:tcPr>
          <w:p w14:paraId="239FFF57" w14:textId="77777777" w:rsidR="00996384" w:rsidRPr="00996384" w:rsidRDefault="00996384">
            <w:pPr>
              <w:pStyle w:val="TableText0"/>
            </w:pPr>
            <w:r w:rsidRPr="00996384">
              <w:t>0.0</w:t>
            </w:r>
          </w:p>
        </w:tc>
        <w:tc>
          <w:tcPr>
            <w:tcW w:w="0" w:type="auto"/>
            <w:shd w:val="clear" w:color="auto" w:fill="auto"/>
            <w:vAlign w:val="center"/>
          </w:tcPr>
          <w:p w14:paraId="4C137297" w14:textId="77777777" w:rsidR="00996384" w:rsidRPr="00996384" w:rsidRDefault="00996384">
            <w:pPr>
              <w:pStyle w:val="TableText0"/>
            </w:pPr>
            <w:r w:rsidRPr="00996384">
              <w:t>0</w:t>
            </w:r>
          </w:p>
        </w:tc>
      </w:tr>
      <w:tr w:rsidR="00996384" w:rsidRPr="00996384" w14:paraId="472F791F" w14:textId="77777777" w:rsidTr="00880722">
        <w:trPr>
          <w:trHeight w:val="402"/>
        </w:trPr>
        <w:tc>
          <w:tcPr>
            <w:tcW w:w="0" w:type="auto"/>
            <w:shd w:val="clear" w:color="auto" w:fill="auto"/>
            <w:vAlign w:val="center"/>
          </w:tcPr>
          <w:p w14:paraId="5D95A95B" w14:textId="77777777" w:rsidR="00996384" w:rsidRPr="00996384" w:rsidRDefault="00996384" w:rsidP="00361FAD">
            <w:pPr>
              <w:pStyle w:val="TableText0"/>
            </w:pPr>
            <w:r w:rsidRPr="00996384">
              <w:t>Grand Coulee Dam (GCL) (</w:t>
            </w:r>
            <w:proofErr w:type="spellStart"/>
            <w:r w:rsidRPr="00996384">
              <w:t>fbe</w:t>
            </w:r>
            <w:proofErr w:type="spellEnd"/>
            <w:r w:rsidRPr="00996384">
              <w:t xml:space="preserve"> &gt; =1266)</w:t>
            </w:r>
          </w:p>
        </w:tc>
        <w:tc>
          <w:tcPr>
            <w:tcW w:w="0" w:type="auto"/>
            <w:shd w:val="clear" w:color="auto" w:fill="auto"/>
            <w:vAlign w:val="center"/>
          </w:tcPr>
          <w:p w14:paraId="518EE618" w14:textId="77777777" w:rsidR="00996384" w:rsidRPr="00996384" w:rsidRDefault="00996384" w:rsidP="00AA31A6">
            <w:pPr>
              <w:pStyle w:val="TableText0"/>
            </w:pPr>
            <w:r w:rsidRPr="00996384">
              <w:t>0.0</w:t>
            </w:r>
          </w:p>
        </w:tc>
        <w:tc>
          <w:tcPr>
            <w:tcW w:w="0" w:type="auto"/>
            <w:shd w:val="clear" w:color="auto" w:fill="auto"/>
            <w:vAlign w:val="center"/>
          </w:tcPr>
          <w:p w14:paraId="721DFEFB" w14:textId="77777777" w:rsidR="00996384" w:rsidRPr="00996384" w:rsidRDefault="00996384" w:rsidP="00AA31A6">
            <w:pPr>
              <w:pStyle w:val="TableText0"/>
            </w:pPr>
            <w:r w:rsidRPr="00996384">
              <w:t>0.0</w:t>
            </w:r>
          </w:p>
        </w:tc>
        <w:tc>
          <w:tcPr>
            <w:tcW w:w="0" w:type="auto"/>
            <w:shd w:val="clear" w:color="auto" w:fill="auto"/>
            <w:vAlign w:val="center"/>
          </w:tcPr>
          <w:p w14:paraId="03CBE257" w14:textId="77777777" w:rsidR="00996384" w:rsidRPr="00996384" w:rsidRDefault="00996384" w:rsidP="000C6D2F">
            <w:pPr>
              <w:pStyle w:val="TableText0"/>
            </w:pPr>
            <w:r w:rsidRPr="00996384">
              <w:t>400.00</w:t>
            </w:r>
          </w:p>
        </w:tc>
        <w:tc>
          <w:tcPr>
            <w:tcW w:w="0" w:type="auto"/>
            <w:shd w:val="clear" w:color="auto" w:fill="auto"/>
            <w:vAlign w:val="center"/>
          </w:tcPr>
          <w:p w14:paraId="3FB6E086" w14:textId="77777777" w:rsidR="00996384" w:rsidRPr="00996384" w:rsidRDefault="00996384">
            <w:pPr>
              <w:pStyle w:val="TableText0"/>
            </w:pPr>
            <w:r w:rsidRPr="00996384">
              <w:t>0.0</w:t>
            </w:r>
          </w:p>
        </w:tc>
        <w:tc>
          <w:tcPr>
            <w:tcW w:w="0" w:type="auto"/>
            <w:shd w:val="clear" w:color="auto" w:fill="auto"/>
            <w:vAlign w:val="center"/>
          </w:tcPr>
          <w:p w14:paraId="65D04201" w14:textId="77777777" w:rsidR="00996384" w:rsidRPr="00996384" w:rsidRDefault="00996384">
            <w:pPr>
              <w:pStyle w:val="TableText0"/>
            </w:pPr>
            <w:r w:rsidRPr="00996384">
              <w:t>-0.020</w:t>
            </w:r>
          </w:p>
        </w:tc>
        <w:tc>
          <w:tcPr>
            <w:tcW w:w="880" w:type="dxa"/>
            <w:shd w:val="clear" w:color="auto" w:fill="auto"/>
            <w:vAlign w:val="center"/>
          </w:tcPr>
          <w:p w14:paraId="01810B97" w14:textId="77777777" w:rsidR="00996384" w:rsidRPr="00996384" w:rsidRDefault="00996384">
            <w:pPr>
              <w:pStyle w:val="TableText0"/>
            </w:pPr>
            <w:r w:rsidRPr="00996384">
              <w:t>0.0</w:t>
            </w:r>
          </w:p>
        </w:tc>
        <w:tc>
          <w:tcPr>
            <w:tcW w:w="707" w:type="dxa"/>
            <w:shd w:val="clear" w:color="auto" w:fill="auto"/>
            <w:vAlign w:val="center"/>
          </w:tcPr>
          <w:p w14:paraId="4EA6508F" w14:textId="77777777" w:rsidR="00996384" w:rsidRPr="00996384" w:rsidRDefault="00996384">
            <w:pPr>
              <w:pStyle w:val="TableText0"/>
            </w:pPr>
            <w:r w:rsidRPr="00996384">
              <w:t>0.0</w:t>
            </w:r>
          </w:p>
        </w:tc>
        <w:tc>
          <w:tcPr>
            <w:tcW w:w="0" w:type="auto"/>
            <w:shd w:val="clear" w:color="auto" w:fill="auto"/>
            <w:vAlign w:val="center"/>
          </w:tcPr>
          <w:p w14:paraId="5D6D5A56" w14:textId="77777777" w:rsidR="00996384" w:rsidRPr="00996384" w:rsidRDefault="00996384">
            <w:pPr>
              <w:pStyle w:val="TableText0"/>
            </w:pPr>
            <w:r w:rsidRPr="00996384">
              <w:t>0</w:t>
            </w:r>
          </w:p>
        </w:tc>
      </w:tr>
      <w:tr w:rsidR="0037096D" w:rsidRPr="00996384" w14:paraId="2BC3CFB1" w14:textId="77777777" w:rsidTr="00880722">
        <w:trPr>
          <w:trHeight w:val="402"/>
        </w:trPr>
        <w:tc>
          <w:tcPr>
            <w:tcW w:w="0" w:type="auto"/>
            <w:shd w:val="clear" w:color="auto" w:fill="auto"/>
            <w:vAlign w:val="center"/>
          </w:tcPr>
          <w:p w14:paraId="034678FA" w14:textId="3FCAFD5D" w:rsidR="0037096D" w:rsidRPr="00996384" w:rsidRDefault="0037096D" w:rsidP="00361FAD">
            <w:pPr>
              <w:pStyle w:val="TableText0"/>
              <w:rPr>
                <w:color w:val="FF0000"/>
              </w:rPr>
            </w:pPr>
            <w:r w:rsidRPr="00996384">
              <w:t>Grand Coulee Dam (GCL) (</w:t>
            </w:r>
            <w:proofErr w:type="spellStart"/>
            <w:r w:rsidRPr="00996384">
              <w:t>fbe</w:t>
            </w:r>
            <w:proofErr w:type="spellEnd"/>
            <w:r w:rsidRPr="00996384">
              <w:t xml:space="preserve"> &gt; =1266)</w:t>
            </w:r>
          </w:p>
        </w:tc>
        <w:tc>
          <w:tcPr>
            <w:tcW w:w="0" w:type="auto"/>
            <w:shd w:val="clear" w:color="auto" w:fill="auto"/>
            <w:vAlign w:val="center"/>
          </w:tcPr>
          <w:p w14:paraId="419BB2B6" w14:textId="77777777" w:rsidR="0037096D" w:rsidRPr="00996384" w:rsidRDefault="0037096D" w:rsidP="00AA31A6">
            <w:pPr>
              <w:pStyle w:val="TableText0"/>
            </w:pPr>
            <w:r w:rsidRPr="00996384">
              <w:t>1.0</w:t>
            </w:r>
          </w:p>
        </w:tc>
        <w:tc>
          <w:tcPr>
            <w:tcW w:w="0" w:type="auto"/>
            <w:shd w:val="clear" w:color="auto" w:fill="auto"/>
            <w:vAlign w:val="center"/>
          </w:tcPr>
          <w:p w14:paraId="0D23CA30" w14:textId="77777777" w:rsidR="0037096D" w:rsidRPr="00996384" w:rsidRDefault="0037096D" w:rsidP="00AA31A6">
            <w:pPr>
              <w:pStyle w:val="TableText0"/>
            </w:pPr>
            <w:r w:rsidRPr="00996384">
              <w:t>0.0</w:t>
            </w:r>
          </w:p>
        </w:tc>
        <w:tc>
          <w:tcPr>
            <w:tcW w:w="0" w:type="auto"/>
            <w:shd w:val="clear" w:color="auto" w:fill="auto"/>
            <w:vAlign w:val="center"/>
          </w:tcPr>
          <w:p w14:paraId="3110444B" w14:textId="77777777" w:rsidR="0037096D" w:rsidRPr="00996384" w:rsidRDefault="0037096D" w:rsidP="00AA31A6">
            <w:pPr>
              <w:pStyle w:val="TableText0"/>
            </w:pPr>
            <w:r w:rsidRPr="00996384">
              <w:t>316.96</w:t>
            </w:r>
          </w:p>
        </w:tc>
        <w:tc>
          <w:tcPr>
            <w:tcW w:w="0" w:type="auto"/>
            <w:shd w:val="clear" w:color="auto" w:fill="auto"/>
            <w:vAlign w:val="center"/>
          </w:tcPr>
          <w:p w14:paraId="5818B534" w14:textId="77777777" w:rsidR="0037096D" w:rsidRPr="00996384" w:rsidRDefault="0037096D" w:rsidP="000C6D2F">
            <w:pPr>
              <w:pStyle w:val="TableText0"/>
            </w:pPr>
            <w:r w:rsidRPr="00996384">
              <w:t>-0.098</w:t>
            </w:r>
          </w:p>
        </w:tc>
        <w:tc>
          <w:tcPr>
            <w:tcW w:w="0" w:type="auto"/>
            <w:shd w:val="clear" w:color="auto" w:fill="auto"/>
            <w:vAlign w:val="center"/>
          </w:tcPr>
          <w:p w14:paraId="46EC826D" w14:textId="77777777" w:rsidR="0037096D" w:rsidRPr="00996384" w:rsidRDefault="0037096D">
            <w:pPr>
              <w:pStyle w:val="TableText0"/>
            </w:pPr>
            <w:r w:rsidRPr="00996384">
              <w:t>1.085</w:t>
            </w:r>
          </w:p>
        </w:tc>
        <w:tc>
          <w:tcPr>
            <w:tcW w:w="880" w:type="dxa"/>
            <w:shd w:val="clear" w:color="auto" w:fill="auto"/>
            <w:vAlign w:val="center"/>
          </w:tcPr>
          <w:p w14:paraId="7A547712" w14:textId="77777777" w:rsidR="0037096D" w:rsidRPr="00996384" w:rsidRDefault="0037096D">
            <w:pPr>
              <w:pStyle w:val="TableText0"/>
            </w:pPr>
            <w:r w:rsidRPr="00996384">
              <w:t>11.4</w:t>
            </w:r>
          </w:p>
        </w:tc>
        <w:tc>
          <w:tcPr>
            <w:tcW w:w="707" w:type="dxa"/>
            <w:shd w:val="clear" w:color="auto" w:fill="auto"/>
            <w:vAlign w:val="center"/>
          </w:tcPr>
          <w:p w14:paraId="1568E7D3" w14:textId="3193FE02" w:rsidR="0037096D" w:rsidRPr="00996384" w:rsidRDefault="0037096D">
            <w:pPr>
              <w:pStyle w:val="TableText0"/>
            </w:pPr>
            <w:r>
              <w:t>0.0</w:t>
            </w:r>
          </w:p>
        </w:tc>
        <w:tc>
          <w:tcPr>
            <w:tcW w:w="0" w:type="auto"/>
            <w:shd w:val="clear" w:color="auto" w:fill="auto"/>
            <w:vAlign w:val="center"/>
          </w:tcPr>
          <w:p w14:paraId="74924DE9" w14:textId="1651FA11" w:rsidR="0037096D" w:rsidRPr="00996384" w:rsidRDefault="0037096D">
            <w:pPr>
              <w:pStyle w:val="TableText0"/>
            </w:pPr>
            <w:r>
              <w:t>0</w:t>
            </w:r>
          </w:p>
        </w:tc>
      </w:tr>
    </w:tbl>
    <w:p w14:paraId="12039072" w14:textId="77777777" w:rsidR="00996384" w:rsidRPr="009B6AFF" w:rsidRDefault="00996384" w:rsidP="007A3922">
      <w:r w:rsidRPr="009B6AFF">
        <w:t>*</w:t>
      </w:r>
      <w:r w:rsidRPr="00846ED7">
        <w:t>For LMN, the value for TWCE in the input tab was 400.00, but the value used in the TDG equation was 405.0.  For TDA, the TWCE is specified as 68.0, but in order to fit the equation properly, a value of 0 had to be used (</w:t>
      </w:r>
      <w:proofErr w:type="spellStart"/>
      <w:r w:rsidRPr="00846ED7">
        <w:t>Scheider</w:t>
      </w:r>
      <w:proofErr w:type="spellEnd"/>
      <w:r w:rsidRPr="00846ED7">
        <w:t xml:space="preserve"> and Hamilton, 2015a, 2015b).</w:t>
      </w:r>
    </w:p>
    <w:p w14:paraId="2DC92268" w14:textId="77777777" w:rsidR="00996384" w:rsidRDefault="00996384" w:rsidP="007A3922"/>
    <w:p w14:paraId="1839C414" w14:textId="3D63636C" w:rsidR="00996384" w:rsidRPr="00C660AF" w:rsidRDefault="00996384" w:rsidP="008565FA">
      <w:r w:rsidRPr="00C660AF">
        <w:t xml:space="preserve">The unit spillway discharge </w:t>
      </w:r>
      <w:r w:rsidR="00846ED7" w:rsidRPr="00C660AF">
        <w:t>was</w:t>
      </w:r>
      <w:r w:rsidRPr="00C660AF">
        <w:t xml:space="preserve"> a surrogate measure for the velocity, momentum, and exposure time of aerated flow associated with spillway discharge. The higher the unit spillway discharge, the greater the TDG exchange during spillway flows. Flow weighted specific </w:t>
      </w:r>
      <w:proofErr w:type="spellStart"/>
      <w:r w:rsidRPr="00C660AF">
        <w:t>spillbay</w:t>
      </w:r>
      <w:proofErr w:type="spellEnd"/>
      <w:r w:rsidRPr="00C660AF">
        <w:t xml:space="preserve"> discharge can be actual measured discharges through each </w:t>
      </w:r>
      <w:proofErr w:type="spellStart"/>
      <w:r w:rsidRPr="00C660AF">
        <w:t>spillbay</w:t>
      </w:r>
      <w:proofErr w:type="spellEnd"/>
      <w:r w:rsidRPr="00C660AF">
        <w:t xml:space="preserve"> or computed as a function of the spill pattern:</w:t>
      </w:r>
    </w:p>
    <w:p w14:paraId="4DB6E224" w14:textId="77777777" w:rsidR="007A3922" w:rsidRPr="008565FA" w:rsidRDefault="007A3922" w:rsidP="008565FA"/>
    <w:p w14:paraId="7B23F400" w14:textId="78C8971F" w:rsidR="00996384" w:rsidRPr="00996384" w:rsidRDefault="00000000" w:rsidP="008565FA">
      <w:pPr>
        <w:pStyle w:val="ListParagraph"/>
        <w:rPr>
          <w:szCs w:val="20"/>
        </w:rPr>
      </w:pPr>
      <m:oMath>
        <m:sSub>
          <m:sSubPr>
            <m:ctrlPr>
              <w:rPr>
                <w:rFonts w:ascii="Cambria Math" w:hAnsi="Cambria Math"/>
                <w:i/>
                <w:iCs/>
                <w:sz w:val="24"/>
              </w:rPr>
            </m:ctrlPr>
          </m:sSubPr>
          <m:e>
            <m:r>
              <w:rPr>
                <w:rFonts w:ascii="Cambria Math" w:hAnsi="Cambria Math"/>
                <w:sz w:val="24"/>
              </w:rPr>
              <m:t>q</m:t>
            </m:r>
          </m:e>
          <m:sub>
            <m:r>
              <w:rPr>
                <w:rFonts w:ascii="Cambria Math" w:hAnsi="Cambria Math"/>
                <w:sz w:val="24"/>
              </w:rPr>
              <m:t>s</m:t>
            </m:r>
          </m:sub>
        </m:sSub>
        <m:r>
          <w:rPr>
            <w:rFonts w:ascii="Cambria Math" w:hAnsi="Cambria Math"/>
            <w:sz w:val="24"/>
          </w:rPr>
          <m:t xml:space="preserve">= </m:t>
        </m:r>
        <m:f>
          <m:fPr>
            <m:ctrlPr>
              <w:rPr>
                <w:rFonts w:ascii="Cambria Math" w:hAnsi="Cambria Math"/>
                <w:i/>
                <w:iCs/>
                <w:sz w:val="24"/>
              </w:rPr>
            </m:ctrlPr>
          </m:fPr>
          <m:num>
            <m:nary>
              <m:naryPr>
                <m:chr m:val="∑"/>
                <m:limLoc m:val="undOvr"/>
                <m:ctrlPr>
                  <w:rPr>
                    <w:rFonts w:ascii="Cambria Math" w:hAnsi="Cambria Math"/>
                    <w:i/>
                    <w:iCs/>
                    <w:sz w:val="24"/>
                  </w:rPr>
                </m:ctrlPr>
              </m:naryPr>
              <m:sub>
                <m:r>
                  <w:rPr>
                    <w:rFonts w:ascii="Cambria Math" w:hAnsi="Cambria Math"/>
                    <w:sz w:val="24"/>
                  </w:rPr>
                  <m:t>i</m:t>
                </m:r>
                <m:r>
                  <w:rPr>
                    <w:rFonts w:ascii="Cambria Math" w:hAnsi="Cambria Math"/>
                    <w:sz w:val="24"/>
                  </w:rPr>
                  <m:t>=1</m:t>
                </m:r>
              </m:sub>
              <m:sup>
                <m:r>
                  <w:rPr>
                    <w:rFonts w:ascii="Cambria Math" w:hAnsi="Cambria Math"/>
                    <w:sz w:val="24"/>
                  </w:rPr>
                  <m:t>nb</m:t>
                </m:r>
              </m:sup>
              <m:e>
                <m:sSubSup>
                  <m:sSubSupPr>
                    <m:ctrlPr>
                      <w:rPr>
                        <w:rFonts w:ascii="Cambria Math" w:hAnsi="Cambria Math"/>
                        <w:i/>
                        <w:iCs/>
                        <w:sz w:val="24"/>
                      </w:rPr>
                    </m:ctrlPr>
                  </m:sSubSupPr>
                  <m:e>
                    <m:r>
                      <w:rPr>
                        <w:rFonts w:ascii="Cambria Math" w:hAnsi="Cambria Math"/>
                        <w:sz w:val="24"/>
                      </w:rPr>
                      <m:t>Q</m:t>
                    </m:r>
                  </m:e>
                  <m:sub>
                    <m:r>
                      <w:rPr>
                        <w:rFonts w:ascii="Cambria Math" w:hAnsi="Cambria Math"/>
                        <w:sz w:val="24"/>
                      </w:rPr>
                      <m:t>i</m:t>
                    </m:r>
                  </m:sub>
                  <m:sup>
                    <m:r>
                      <w:rPr>
                        <w:rFonts w:ascii="Cambria Math" w:hAnsi="Cambria Math"/>
                        <w:sz w:val="24"/>
                      </w:rPr>
                      <m:t>C</m:t>
                    </m:r>
                  </m:sup>
                </m:sSubSup>
              </m:e>
            </m:nary>
          </m:num>
          <m:den>
            <m:nary>
              <m:naryPr>
                <m:chr m:val="∑"/>
                <m:limLoc m:val="undOvr"/>
                <m:ctrlPr>
                  <w:rPr>
                    <w:rFonts w:ascii="Cambria Math" w:hAnsi="Cambria Math"/>
                    <w:i/>
                    <w:iCs/>
                    <w:sz w:val="24"/>
                  </w:rPr>
                </m:ctrlPr>
              </m:naryPr>
              <m:sub>
                <m:r>
                  <w:rPr>
                    <w:rFonts w:ascii="Cambria Math" w:hAnsi="Cambria Math"/>
                    <w:sz w:val="24"/>
                  </w:rPr>
                  <m:t>i</m:t>
                </m:r>
                <m:r>
                  <w:rPr>
                    <w:rFonts w:ascii="Cambria Math" w:hAnsi="Cambria Math"/>
                    <w:sz w:val="24"/>
                  </w:rPr>
                  <m:t>=1</m:t>
                </m:r>
              </m:sub>
              <m:sup>
                <m:r>
                  <w:rPr>
                    <w:rFonts w:ascii="Cambria Math" w:hAnsi="Cambria Math"/>
                    <w:sz w:val="24"/>
                  </w:rPr>
                  <m:t>nb</m:t>
                </m:r>
              </m:sup>
              <m:e>
                <m:sSubSup>
                  <m:sSubSupPr>
                    <m:ctrlPr>
                      <w:rPr>
                        <w:rFonts w:ascii="Cambria Math" w:hAnsi="Cambria Math"/>
                        <w:i/>
                        <w:iCs/>
                        <w:sz w:val="24"/>
                      </w:rPr>
                    </m:ctrlPr>
                  </m:sSubSupPr>
                  <m:e>
                    <m:r>
                      <w:rPr>
                        <w:rFonts w:ascii="Cambria Math" w:hAnsi="Cambria Math"/>
                        <w:sz w:val="24"/>
                      </w:rPr>
                      <m:t>Q</m:t>
                    </m:r>
                  </m:e>
                  <m:sub>
                    <m:r>
                      <w:rPr>
                        <w:rFonts w:ascii="Cambria Math" w:hAnsi="Cambria Math"/>
                        <w:sz w:val="24"/>
                      </w:rPr>
                      <m:t>i</m:t>
                    </m:r>
                  </m:sub>
                  <m:sup>
                    <m:d>
                      <m:dPr>
                        <m:ctrlPr>
                          <w:rPr>
                            <w:rFonts w:ascii="Cambria Math" w:hAnsi="Cambria Math"/>
                            <w:i/>
                            <w:iCs/>
                            <w:sz w:val="24"/>
                          </w:rPr>
                        </m:ctrlPr>
                      </m:dPr>
                      <m:e>
                        <m:r>
                          <w:rPr>
                            <w:rFonts w:ascii="Cambria Math" w:hAnsi="Cambria Math"/>
                            <w:sz w:val="24"/>
                          </w:rPr>
                          <m:t>C</m:t>
                        </m:r>
                        <m:r>
                          <w:rPr>
                            <w:rFonts w:ascii="Cambria Math" w:hAnsi="Cambria Math"/>
                            <w:sz w:val="24"/>
                          </w:rPr>
                          <m:t>-</m:t>
                        </m:r>
                        <m:r>
                          <w:rPr>
                            <w:rFonts w:ascii="Cambria Math" w:hAnsi="Cambria Math"/>
                            <w:sz w:val="24"/>
                          </w:rPr>
                          <m:t>1</m:t>
                        </m:r>
                      </m:e>
                    </m:d>
                  </m:sup>
                </m:sSubSup>
              </m:e>
            </m:nary>
          </m:den>
        </m:f>
      </m:oMath>
      <w:r w:rsidR="00996384" w:rsidRPr="00996384">
        <w:rPr>
          <w:iCs/>
          <w:szCs w:val="20"/>
        </w:rPr>
        <w:tab/>
      </w:r>
      <w:r w:rsidR="00846ED7" w:rsidRPr="00B7030B">
        <w:rPr>
          <w:b/>
          <w:bCs/>
        </w:rPr>
        <w:t>(</w:t>
      </w:r>
      <w:r w:rsidR="00846ED7">
        <w:rPr>
          <w:b/>
          <w:bCs/>
        </w:rPr>
        <w:fldChar w:fldCharType="begin"/>
      </w:r>
      <w:r w:rsidR="00846ED7">
        <w:rPr>
          <w:b/>
          <w:bCs/>
        </w:rPr>
        <w:instrText xml:space="preserve"> STYLEREF 1 \s </w:instrText>
      </w:r>
      <w:r w:rsidR="00846ED7">
        <w:rPr>
          <w:b/>
          <w:bCs/>
        </w:rPr>
        <w:fldChar w:fldCharType="separate"/>
      </w:r>
      <w:r w:rsidR="00A95042">
        <w:rPr>
          <w:b/>
          <w:bCs/>
          <w:noProof/>
        </w:rPr>
        <w:t>4</w:t>
      </w:r>
      <w:r w:rsidR="00846ED7">
        <w:rPr>
          <w:b/>
          <w:bCs/>
        </w:rPr>
        <w:fldChar w:fldCharType="end"/>
      </w:r>
      <w:r w:rsidR="00846ED7">
        <w:rPr>
          <w:b/>
          <w:bCs/>
        </w:rPr>
        <w:noBreakHyphen/>
      </w:r>
      <w:r w:rsidR="00846ED7">
        <w:rPr>
          <w:b/>
          <w:bCs/>
        </w:rPr>
        <w:fldChar w:fldCharType="begin"/>
      </w:r>
      <w:r w:rsidR="00846ED7">
        <w:rPr>
          <w:b/>
          <w:bCs/>
        </w:rPr>
        <w:instrText xml:space="preserve"> SEQ Equation \* ARABIC \s 1 </w:instrText>
      </w:r>
      <w:r w:rsidR="00846ED7">
        <w:rPr>
          <w:b/>
          <w:bCs/>
        </w:rPr>
        <w:fldChar w:fldCharType="separate"/>
      </w:r>
      <w:r w:rsidR="00A95042">
        <w:rPr>
          <w:b/>
          <w:bCs/>
          <w:noProof/>
        </w:rPr>
        <w:t>121</w:t>
      </w:r>
      <w:r w:rsidR="00846ED7">
        <w:rPr>
          <w:b/>
          <w:bCs/>
        </w:rPr>
        <w:fldChar w:fldCharType="end"/>
      </w:r>
      <w:r w:rsidR="00846ED7" w:rsidRPr="00B7030B">
        <w:rPr>
          <w:b/>
          <w:bCs/>
        </w:rPr>
        <w:t>)</w:t>
      </w:r>
    </w:p>
    <w:p w14:paraId="22D034C7" w14:textId="21DC35D2" w:rsidR="00996384" w:rsidRDefault="00996384" w:rsidP="008565FA">
      <w:pPr>
        <w:pStyle w:val="NormalText"/>
        <w:ind w:left="0" w:firstLine="0"/>
      </w:pPr>
      <w:r w:rsidRPr="00996384">
        <w:t xml:space="preserve">Where </w:t>
      </w:r>
      <w:r w:rsidRPr="00996384">
        <w:rPr>
          <w:b/>
          <w:i/>
        </w:rPr>
        <w:t>Q</w:t>
      </w:r>
      <w:r w:rsidRPr="00996384">
        <w:rPr>
          <w:b/>
          <w:i/>
          <w:vertAlign w:val="subscript"/>
        </w:rPr>
        <w:t>i</w:t>
      </w:r>
      <w:r w:rsidRPr="00996384">
        <w:t xml:space="preserve"> = discharge through </w:t>
      </w:r>
      <w:proofErr w:type="spellStart"/>
      <w:r w:rsidRPr="00996384">
        <w:t>spillbay</w:t>
      </w:r>
      <w:proofErr w:type="spellEnd"/>
      <w:r w:rsidRPr="00996384">
        <w:t xml:space="preserve"> </w:t>
      </w:r>
      <w:proofErr w:type="spellStart"/>
      <w:r w:rsidRPr="00996384">
        <w:t>i</w:t>
      </w:r>
      <w:proofErr w:type="spellEnd"/>
      <w:r w:rsidRPr="00996384">
        <w:t xml:space="preserve">, </w:t>
      </w:r>
      <w:proofErr w:type="spellStart"/>
      <w:r w:rsidRPr="00996384">
        <w:rPr>
          <w:b/>
          <w:i/>
        </w:rPr>
        <w:t>nb</w:t>
      </w:r>
      <w:proofErr w:type="spellEnd"/>
      <w:r w:rsidRPr="00996384">
        <w:t xml:space="preserve"> = the number of </w:t>
      </w:r>
      <w:proofErr w:type="gramStart"/>
      <w:r w:rsidRPr="00996384">
        <w:t>project</w:t>
      </w:r>
      <w:proofErr w:type="gramEnd"/>
      <w:r w:rsidRPr="00996384">
        <w:t xml:space="preserve"> </w:t>
      </w:r>
      <w:proofErr w:type="spellStart"/>
      <w:r w:rsidRPr="00996384">
        <w:t>spillbays</w:t>
      </w:r>
      <w:proofErr w:type="spellEnd"/>
      <w:r w:rsidRPr="00996384">
        <w:t xml:space="preserve">, </w:t>
      </w:r>
      <w:r w:rsidR="00361FAD">
        <w:t xml:space="preserve">and </w:t>
      </w:r>
      <w:r w:rsidRPr="00996384">
        <w:rPr>
          <w:b/>
          <w:i/>
        </w:rPr>
        <w:t>C</w:t>
      </w:r>
      <w:r w:rsidRPr="00996384">
        <w:t xml:space="preserve"> = Project and spill pattern specific constant.</w:t>
      </w:r>
    </w:p>
    <w:p w14:paraId="18A614C2" w14:textId="77777777" w:rsidR="00846ED7" w:rsidRPr="00996384" w:rsidRDefault="00846ED7" w:rsidP="008565FA">
      <w:pPr>
        <w:pStyle w:val="NormalText"/>
      </w:pPr>
    </w:p>
    <w:p w14:paraId="28858113" w14:textId="3872D065" w:rsidR="00996384" w:rsidRPr="00996384" w:rsidRDefault="00846ED7" w:rsidP="008565FA">
      <w:pPr>
        <w:pStyle w:val="NormalText"/>
      </w:pPr>
      <w:r w:rsidRPr="008565FA">
        <w:rPr>
          <w:rStyle w:val="Figurehyperlink"/>
        </w:rPr>
        <w:lastRenderedPageBreak/>
        <w:fldChar w:fldCharType="begin"/>
      </w:r>
      <w:r w:rsidRPr="008565FA">
        <w:rPr>
          <w:rStyle w:val="Figurehyperlink"/>
        </w:rPr>
        <w:instrText xml:space="preserve"> REF _Ref19282565 \h  \* MERGEFORMAT </w:instrText>
      </w:r>
      <w:r w:rsidRPr="008565FA">
        <w:rPr>
          <w:rStyle w:val="Figurehyperlink"/>
        </w:rPr>
      </w:r>
      <w:r w:rsidRPr="008565FA">
        <w:rPr>
          <w:rStyle w:val="Figurehyperlink"/>
        </w:rPr>
        <w:fldChar w:fldCharType="separate"/>
      </w:r>
      <w:r w:rsidR="00A95042" w:rsidRPr="008565FA">
        <w:rPr>
          <w:rStyle w:val="Figurehyperlink"/>
        </w:rPr>
        <w:t>Table 23</w:t>
      </w:r>
      <w:r w:rsidRPr="008565FA">
        <w:rPr>
          <w:rStyle w:val="Figurehyperlink"/>
        </w:rPr>
        <w:fldChar w:fldCharType="end"/>
      </w:r>
      <w:r w:rsidR="00996384" w:rsidRPr="00996384">
        <w:t xml:space="preserve"> lists C values for 11 federal dams on the Columbia and Snake River system (</w:t>
      </w:r>
      <w:proofErr w:type="spellStart"/>
      <w:r w:rsidR="00996384" w:rsidRPr="00996384">
        <w:t>Scheider</w:t>
      </w:r>
      <w:proofErr w:type="spellEnd"/>
      <w:r w:rsidR="00996384" w:rsidRPr="00996384">
        <w:t xml:space="preserve"> and Hamilton, 2015b)</w:t>
      </w:r>
      <w:r w:rsidR="00F169BB">
        <w:t xml:space="preserve"> ranging from 1 to 4.01</w:t>
      </w:r>
      <w:r w:rsidRPr="00996384">
        <w:t xml:space="preserve">. </w:t>
      </w:r>
    </w:p>
    <w:p w14:paraId="642AD43D" w14:textId="77777777" w:rsidR="005108F8" w:rsidRPr="005108F8" w:rsidRDefault="005108F8" w:rsidP="00127D1D">
      <w:bookmarkStart w:id="736" w:name="_Ref19282565"/>
      <w:bookmarkStart w:id="737" w:name="_Toc48573860"/>
    </w:p>
    <w:p w14:paraId="7DB8BB9E" w14:textId="1AD5210B" w:rsidR="00846ED7" w:rsidRPr="00F169BB" w:rsidRDefault="00846ED7" w:rsidP="008565FA">
      <w:pPr>
        <w:pStyle w:val="Caption"/>
      </w:pPr>
      <w:r w:rsidRPr="00F169BB">
        <w:t xml:space="preserve">Table </w:t>
      </w:r>
      <w:r w:rsidR="00000000">
        <w:fldChar w:fldCharType="begin"/>
      </w:r>
      <w:r w:rsidR="00000000">
        <w:instrText xml:space="preserve"> SEQ Table \* ARABIC </w:instrText>
      </w:r>
      <w:r w:rsidR="00000000">
        <w:fldChar w:fldCharType="separate"/>
      </w:r>
      <w:r w:rsidR="00A95042">
        <w:rPr>
          <w:noProof/>
        </w:rPr>
        <w:t>23</w:t>
      </w:r>
      <w:r w:rsidR="00000000">
        <w:rPr>
          <w:noProof/>
        </w:rPr>
        <w:fldChar w:fldCharType="end"/>
      </w:r>
      <w:bookmarkEnd w:id="736"/>
      <w:r w:rsidRPr="00F169BB">
        <w:t>. Spill Pattern Identification with Exponential Coefficient (C) specified in SYSTDG*</w:t>
      </w:r>
      <w:bookmarkEnd w:id="737"/>
    </w:p>
    <w:tbl>
      <w:tblPr>
        <w:tblW w:w="870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0"/>
        <w:gridCol w:w="2086"/>
        <w:gridCol w:w="1853"/>
        <w:gridCol w:w="2878"/>
        <w:gridCol w:w="900"/>
      </w:tblGrid>
      <w:tr w:rsidR="00996384" w:rsidRPr="00996384" w14:paraId="7810CFA7" w14:textId="77777777" w:rsidTr="0076230E">
        <w:trPr>
          <w:tblHeader/>
        </w:trPr>
        <w:tc>
          <w:tcPr>
            <w:tcW w:w="990" w:type="dxa"/>
            <w:tcBorders>
              <w:bottom w:val="single" w:sz="12" w:space="0" w:color="auto"/>
            </w:tcBorders>
            <w:shd w:val="clear" w:color="auto" w:fill="auto"/>
            <w:vAlign w:val="center"/>
          </w:tcPr>
          <w:p w14:paraId="6030AD8B" w14:textId="77777777" w:rsidR="00996384" w:rsidRPr="00361FAD" w:rsidRDefault="00996384" w:rsidP="00127D1D">
            <w:pPr>
              <w:pStyle w:val="TableText0"/>
              <w:jc w:val="center"/>
              <w:rPr>
                <w:b/>
                <w:bCs/>
              </w:rPr>
            </w:pPr>
            <w:r w:rsidRPr="00361FAD">
              <w:rPr>
                <w:b/>
                <w:bCs/>
              </w:rPr>
              <w:t>Dam</w:t>
            </w:r>
          </w:p>
        </w:tc>
        <w:tc>
          <w:tcPr>
            <w:tcW w:w="2086" w:type="dxa"/>
            <w:tcBorders>
              <w:bottom w:val="single" w:sz="12" w:space="0" w:color="auto"/>
            </w:tcBorders>
            <w:shd w:val="clear" w:color="auto" w:fill="auto"/>
            <w:vAlign w:val="center"/>
          </w:tcPr>
          <w:p w14:paraId="467EA382" w14:textId="77777777" w:rsidR="00996384" w:rsidRPr="00127D1D" w:rsidRDefault="00996384" w:rsidP="00127D1D">
            <w:pPr>
              <w:pStyle w:val="TableText0"/>
              <w:jc w:val="center"/>
              <w:rPr>
                <w:b/>
                <w:bCs/>
              </w:rPr>
            </w:pPr>
            <w:r w:rsidRPr="00127D1D">
              <w:rPr>
                <w:b/>
                <w:bCs/>
              </w:rPr>
              <w:t>Spill Pattern Name in FPP</w:t>
            </w:r>
          </w:p>
        </w:tc>
        <w:tc>
          <w:tcPr>
            <w:tcW w:w="1853" w:type="dxa"/>
            <w:tcBorders>
              <w:bottom w:val="single" w:sz="12" w:space="0" w:color="auto"/>
            </w:tcBorders>
            <w:shd w:val="clear" w:color="auto" w:fill="auto"/>
            <w:vAlign w:val="center"/>
          </w:tcPr>
          <w:p w14:paraId="03538F4B" w14:textId="77777777" w:rsidR="00996384" w:rsidRPr="00127D1D" w:rsidRDefault="00996384" w:rsidP="00127D1D">
            <w:pPr>
              <w:pStyle w:val="TableText0"/>
              <w:jc w:val="center"/>
              <w:rPr>
                <w:b/>
                <w:bCs/>
              </w:rPr>
            </w:pPr>
            <w:r w:rsidRPr="00127D1D">
              <w:rPr>
                <w:b/>
                <w:bCs/>
              </w:rPr>
              <w:t>Spill Pattern Name in SYSTDG</w:t>
            </w:r>
          </w:p>
        </w:tc>
        <w:tc>
          <w:tcPr>
            <w:tcW w:w="2878" w:type="dxa"/>
            <w:tcBorders>
              <w:bottom w:val="single" w:sz="12" w:space="0" w:color="auto"/>
            </w:tcBorders>
            <w:shd w:val="clear" w:color="auto" w:fill="auto"/>
            <w:vAlign w:val="center"/>
          </w:tcPr>
          <w:p w14:paraId="37ACD44A" w14:textId="77777777" w:rsidR="00996384" w:rsidRPr="00127D1D" w:rsidRDefault="00996384" w:rsidP="00127D1D">
            <w:pPr>
              <w:pStyle w:val="TableText0"/>
              <w:jc w:val="center"/>
              <w:rPr>
                <w:b/>
                <w:bCs/>
              </w:rPr>
            </w:pPr>
            <w:r w:rsidRPr="00127D1D">
              <w:rPr>
                <w:b/>
                <w:bCs/>
              </w:rPr>
              <w:t>When to Use this Spill Pattern</w:t>
            </w:r>
          </w:p>
        </w:tc>
        <w:tc>
          <w:tcPr>
            <w:tcW w:w="900" w:type="dxa"/>
            <w:tcBorders>
              <w:bottom w:val="single" w:sz="12" w:space="0" w:color="auto"/>
            </w:tcBorders>
            <w:shd w:val="clear" w:color="auto" w:fill="auto"/>
            <w:vAlign w:val="center"/>
          </w:tcPr>
          <w:p w14:paraId="7C58DC85" w14:textId="77777777" w:rsidR="00996384" w:rsidRPr="00127D1D" w:rsidRDefault="00996384" w:rsidP="00361FAD">
            <w:pPr>
              <w:pStyle w:val="TableText0"/>
              <w:jc w:val="center"/>
              <w:rPr>
                <w:b/>
                <w:bCs/>
              </w:rPr>
            </w:pPr>
            <w:r w:rsidRPr="00127D1D">
              <w:rPr>
                <w:b/>
                <w:bCs/>
              </w:rPr>
              <w:t>C</w:t>
            </w:r>
          </w:p>
        </w:tc>
      </w:tr>
      <w:tr w:rsidR="00996384" w:rsidRPr="00996384" w14:paraId="7AC9F604" w14:textId="77777777" w:rsidTr="0076230E">
        <w:tc>
          <w:tcPr>
            <w:tcW w:w="990" w:type="dxa"/>
            <w:tcBorders>
              <w:top w:val="single" w:sz="12" w:space="0" w:color="auto"/>
            </w:tcBorders>
            <w:shd w:val="clear" w:color="auto" w:fill="auto"/>
            <w:vAlign w:val="center"/>
          </w:tcPr>
          <w:p w14:paraId="37FB24E4" w14:textId="77777777" w:rsidR="00996384" w:rsidRPr="0076230E" w:rsidRDefault="00996384" w:rsidP="00127D1D">
            <w:pPr>
              <w:pStyle w:val="TableText0"/>
              <w:rPr>
                <w:b/>
                <w:bCs/>
              </w:rPr>
            </w:pPr>
            <w:r w:rsidRPr="0076230E">
              <w:rPr>
                <w:b/>
                <w:bCs/>
              </w:rPr>
              <w:t>LWG</w:t>
            </w:r>
          </w:p>
        </w:tc>
        <w:tc>
          <w:tcPr>
            <w:tcW w:w="2086" w:type="dxa"/>
            <w:tcBorders>
              <w:top w:val="single" w:sz="12" w:space="0" w:color="auto"/>
            </w:tcBorders>
            <w:shd w:val="clear" w:color="auto" w:fill="auto"/>
            <w:vAlign w:val="center"/>
          </w:tcPr>
          <w:p w14:paraId="38C315F8" w14:textId="77777777" w:rsidR="00996384" w:rsidRPr="00996384" w:rsidRDefault="00996384" w:rsidP="00127D1D">
            <w:pPr>
              <w:pStyle w:val="TableText0"/>
            </w:pPr>
            <w:r w:rsidRPr="00996384">
              <w:t>Spring SP with RSW</w:t>
            </w:r>
          </w:p>
        </w:tc>
        <w:tc>
          <w:tcPr>
            <w:tcW w:w="1853" w:type="dxa"/>
            <w:tcBorders>
              <w:top w:val="single" w:sz="12" w:space="0" w:color="auto"/>
            </w:tcBorders>
            <w:shd w:val="clear" w:color="auto" w:fill="auto"/>
            <w:vAlign w:val="center"/>
          </w:tcPr>
          <w:p w14:paraId="2F2EAE73" w14:textId="77777777" w:rsidR="00996384" w:rsidRPr="00996384" w:rsidRDefault="00996384" w:rsidP="00127D1D">
            <w:pPr>
              <w:pStyle w:val="TableText0"/>
            </w:pPr>
            <w:r w:rsidRPr="00996384">
              <w:t>Spring</w:t>
            </w:r>
          </w:p>
        </w:tc>
        <w:tc>
          <w:tcPr>
            <w:tcW w:w="2878" w:type="dxa"/>
            <w:tcBorders>
              <w:top w:val="single" w:sz="12" w:space="0" w:color="auto"/>
            </w:tcBorders>
            <w:shd w:val="clear" w:color="auto" w:fill="auto"/>
            <w:vAlign w:val="center"/>
          </w:tcPr>
          <w:p w14:paraId="2CE74613" w14:textId="77777777" w:rsidR="00996384" w:rsidRPr="00996384" w:rsidRDefault="00996384" w:rsidP="00127D1D">
            <w:pPr>
              <w:pStyle w:val="TableText0"/>
            </w:pPr>
            <w:r w:rsidRPr="00996384">
              <w:t>From April 3-June 20</w:t>
            </w:r>
          </w:p>
        </w:tc>
        <w:tc>
          <w:tcPr>
            <w:tcW w:w="900" w:type="dxa"/>
            <w:tcBorders>
              <w:top w:val="single" w:sz="12" w:space="0" w:color="auto"/>
            </w:tcBorders>
            <w:shd w:val="clear" w:color="auto" w:fill="auto"/>
            <w:vAlign w:val="center"/>
          </w:tcPr>
          <w:p w14:paraId="3F7807A4" w14:textId="77777777" w:rsidR="00996384" w:rsidRPr="00996384" w:rsidRDefault="00996384" w:rsidP="0076230E">
            <w:pPr>
              <w:pStyle w:val="TableText0"/>
              <w:jc w:val="center"/>
            </w:pPr>
            <w:r w:rsidRPr="00996384">
              <w:t>1</w:t>
            </w:r>
          </w:p>
        </w:tc>
      </w:tr>
      <w:tr w:rsidR="00996384" w:rsidRPr="00996384" w14:paraId="435BB0C7" w14:textId="77777777" w:rsidTr="00401198">
        <w:tc>
          <w:tcPr>
            <w:tcW w:w="990" w:type="dxa"/>
            <w:shd w:val="clear" w:color="auto" w:fill="auto"/>
            <w:vAlign w:val="center"/>
          </w:tcPr>
          <w:p w14:paraId="30EFF6AF" w14:textId="77777777" w:rsidR="00996384" w:rsidRPr="0076230E" w:rsidRDefault="00996384" w:rsidP="00127D1D">
            <w:pPr>
              <w:pStyle w:val="TableText0"/>
              <w:rPr>
                <w:b/>
                <w:bCs/>
              </w:rPr>
            </w:pPr>
            <w:r w:rsidRPr="0076230E">
              <w:rPr>
                <w:b/>
                <w:bCs/>
              </w:rPr>
              <w:t>LWG</w:t>
            </w:r>
          </w:p>
        </w:tc>
        <w:tc>
          <w:tcPr>
            <w:tcW w:w="2086" w:type="dxa"/>
            <w:shd w:val="clear" w:color="auto" w:fill="auto"/>
            <w:vAlign w:val="center"/>
          </w:tcPr>
          <w:p w14:paraId="00D75B8A" w14:textId="77777777" w:rsidR="00996384" w:rsidRPr="00996384" w:rsidRDefault="00996384" w:rsidP="00127D1D">
            <w:pPr>
              <w:pStyle w:val="TableText0"/>
            </w:pPr>
            <w:r w:rsidRPr="00996384">
              <w:t>Summer SP with RSW</w:t>
            </w:r>
          </w:p>
        </w:tc>
        <w:tc>
          <w:tcPr>
            <w:tcW w:w="1853" w:type="dxa"/>
            <w:shd w:val="clear" w:color="auto" w:fill="auto"/>
            <w:vAlign w:val="center"/>
          </w:tcPr>
          <w:p w14:paraId="60DF66F1" w14:textId="77777777" w:rsidR="00996384" w:rsidRPr="00996384" w:rsidRDefault="00996384" w:rsidP="00127D1D">
            <w:pPr>
              <w:pStyle w:val="TableText0"/>
            </w:pPr>
            <w:r w:rsidRPr="00996384">
              <w:t>Summer</w:t>
            </w:r>
          </w:p>
        </w:tc>
        <w:tc>
          <w:tcPr>
            <w:tcW w:w="2878" w:type="dxa"/>
            <w:shd w:val="clear" w:color="auto" w:fill="auto"/>
            <w:vAlign w:val="center"/>
          </w:tcPr>
          <w:p w14:paraId="757D1306" w14:textId="77777777" w:rsidR="00996384" w:rsidRPr="00996384" w:rsidRDefault="00996384" w:rsidP="00127D1D">
            <w:pPr>
              <w:pStyle w:val="TableText0"/>
            </w:pPr>
            <w:r w:rsidRPr="00996384">
              <w:t>From June 21-August 31</w:t>
            </w:r>
          </w:p>
        </w:tc>
        <w:tc>
          <w:tcPr>
            <w:tcW w:w="900" w:type="dxa"/>
            <w:shd w:val="clear" w:color="auto" w:fill="auto"/>
            <w:vAlign w:val="center"/>
          </w:tcPr>
          <w:p w14:paraId="5A4FD2ED" w14:textId="77777777" w:rsidR="00996384" w:rsidRPr="00996384" w:rsidRDefault="00996384" w:rsidP="0076230E">
            <w:pPr>
              <w:pStyle w:val="TableText0"/>
              <w:jc w:val="center"/>
            </w:pPr>
            <w:r w:rsidRPr="00996384">
              <w:t>2</w:t>
            </w:r>
          </w:p>
        </w:tc>
      </w:tr>
      <w:tr w:rsidR="00996384" w:rsidRPr="00996384" w14:paraId="737CE0C7" w14:textId="77777777" w:rsidTr="00401198">
        <w:tc>
          <w:tcPr>
            <w:tcW w:w="990" w:type="dxa"/>
            <w:shd w:val="clear" w:color="auto" w:fill="auto"/>
            <w:vAlign w:val="center"/>
          </w:tcPr>
          <w:p w14:paraId="2F99A49A" w14:textId="77777777" w:rsidR="00996384" w:rsidRPr="0076230E" w:rsidRDefault="00996384" w:rsidP="00127D1D">
            <w:pPr>
              <w:pStyle w:val="TableText0"/>
              <w:rPr>
                <w:b/>
                <w:bCs/>
              </w:rPr>
            </w:pPr>
            <w:r w:rsidRPr="0076230E">
              <w:rPr>
                <w:b/>
                <w:bCs/>
              </w:rPr>
              <w:t>LWG</w:t>
            </w:r>
          </w:p>
        </w:tc>
        <w:tc>
          <w:tcPr>
            <w:tcW w:w="2086" w:type="dxa"/>
            <w:shd w:val="clear" w:color="auto" w:fill="auto"/>
            <w:vAlign w:val="center"/>
          </w:tcPr>
          <w:p w14:paraId="344C6769" w14:textId="77777777" w:rsidR="00996384" w:rsidRPr="00996384" w:rsidRDefault="00996384" w:rsidP="00127D1D">
            <w:pPr>
              <w:pStyle w:val="TableText0"/>
            </w:pPr>
            <w:r w:rsidRPr="00996384">
              <w:t>No RSW</w:t>
            </w:r>
          </w:p>
        </w:tc>
        <w:tc>
          <w:tcPr>
            <w:tcW w:w="1853" w:type="dxa"/>
            <w:shd w:val="clear" w:color="auto" w:fill="auto"/>
            <w:vAlign w:val="center"/>
          </w:tcPr>
          <w:p w14:paraId="7227FB36" w14:textId="77777777" w:rsidR="00996384" w:rsidRPr="00996384" w:rsidRDefault="00996384" w:rsidP="00127D1D">
            <w:pPr>
              <w:pStyle w:val="TableText0"/>
            </w:pPr>
            <w:r w:rsidRPr="00996384">
              <w:t>No RSW</w:t>
            </w:r>
          </w:p>
        </w:tc>
        <w:tc>
          <w:tcPr>
            <w:tcW w:w="2878" w:type="dxa"/>
            <w:shd w:val="clear" w:color="auto" w:fill="auto"/>
            <w:vAlign w:val="center"/>
          </w:tcPr>
          <w:p w14:paraId="02DD3F2E" w14:textId="77777777" w:rsidR="00996384" w:rsidRPr="00996384" w:rsidRDefault="00996384" w:rsidP="00127D1D">
            <w:pPr>
              <w:pStyle w:val="TableText0"/>
            </w:pPr>
            <w:r w:rsidRPr="00996384">
              <w:t xml:space="preserve">Use when flows &lt;30 </w:t>
            </w:r>
            <w:proofErr w:type="spellStart"/>
            <w:r w:rsidRPr="00996384">
              <w:t>kcfs</w:t>
            </w:r>
            <w:proofErr w:type="spellEnd"/>
          </w:p>
        </w:tc>
        <w:tc>
          <w:tcPr>
            <w:tcW w:w="900" w:type="dxa"/>
            <w:shd w:val="clear" w:color="auto" w:fill="auto"/>
            <w:vAlign w:val="center"/>
          </w:tcPr>
          <w:p w14:paraId="7CCD8539" w14:textId="77777777" w:rsidR="00996384" w:rsidRPr="00996384" w:rsidRDefault="00996384" w:rsidP="0076230E">
            <w:pPr>
              <w:pStyle w:val="TableText0"/>
              <w:jc w:val="center"/>
            </w:pPr>
            <w:r w:rsidRPr="00996384">
              <w:t>2</w:t>
            </w:r>
          </w:p>
        </w:tc>
      </w:tr>
      <w:tr w:rsidR="00996384" w:rsidRPr="00996384" w14:paraId="33ACF298" w14:textId="77777777" w:rsidTr="00401198">
        <w:tc>
          <w:tcPr>
            <w:tcW w:w="990" w:type="dxa"/>
            <w:shd w:val="clear" w:color="auto" w:fill="auto"/>
            <w:vAlign w:val="center"/>
          </w:tcPr>
          <w:p w14:paraId="18C839FE" w14:textId="77777777" w:rsidR="00996384" w:rsidRPr="0076230E" w:rsidRDefault="00996384" w:rsidP="00127D1D">
            <w:pPr>
              <w:pStyle w:val="TableText0"/>
              <w:rPr>
                <w:b/>
                <w:bCs/>
              </w:rPr>
            </w:pPr>
            <w:r w:rsidRPr="0076230E">
              <w:rPr>
                <w:b/>
                <w:bCs/>
              </w:rPr>
              <w:t>LGS</w:t>
            </w:r>
          </w:p>
        </w:tc>
        <w:tc>
          <w:tcPr>
            <w:tcW w:w="2086" w:type="dxa"/>
            <w:shd w:val="clear" w:color="auto" w:fill="auto"/>
            <w:vAlign w:val="center"/>
          </w:tcPr>
          <w:p w14:paraId="546576F3" w14:textId="77777777" w:rsidR="00996384" w:rsidRPr="00996384" w:rsidRDefault="00996384" w:rsidP="00127D1D">
            <w:pPr>
              <w:pStyle w:val="TableText0"/>
            </w:pPr>
            <w:r w:rsidRPr="00996384">
              <w:t>Low Crest with SW</w:t>
            </w:r>
          </w:p>
        </w:tc>
        <w:tc>
          <w:tcPr>
            <w:tcW w:w="1853" w:type="dxa"/>
            <w:shd w:val="clear" w:color="auto" w:fill="auto"/>
            <w:vAlign w:val="center"/>
          </w:tcPr>
          <w:p w14:paraId="53913286" w14:textId="77777777" w:rsidR="00996384" w:rsidRPr="00996384" w:rsidRDefault="00996384" w:rsidP="00127D1D">
            <w:pPr>
              <w:pStyle w:val="TableText0"/>
            </w:pPr>
            <w:r w:rsidRPr="00996384">
              <w:t>Low Crest**</w:t>
            </w:r>
          </w:p>
        </w:tc>
        <w:tc>
          <w:tcPr>
            <w:tcW w:w="2878" w:type="dxa"/>
            <w:shd w:val="clear" w:color="auto" w:fill="auto"/>
            <w:vAlign w:val="center"/>
          </w:tcPr>
          <w:p w14:paraId="044C2E40" w14:textId="77777777" w:rsidR="00996384" w:rsidRPr="00996384" w:rsidRDefault="00996384" w:rsidP="00127D1D">
            <w:pPr>
              <w:pStyle w:val="TableText0"/>
            </w:pPr>
            <w:r w:rsidRPr="00996384">
              <w:t xml:space="preserve">Use when flows &gt;85 </w:t>
            </w:r>
            <w:proofErr w:type="spellStart"/>
            <w:r w:rsidRPr="00996384">
              <w:t>kcfs</w:t>
            </w:r>
            <w:proofErr w:type="spellEnd"/>
          </w:p>
        </w:tc>
        <w:tc>
          <w:tcPr>
            <w:tcW w:w="900" w:type="dxa"/>
            <w:shd w:val="clear" w:color="auto" w:fill="auto"/>
            <w:vAlign w:val="center"/>
          </w:tcPr>
          <w:p w14:paraId="7997127B" w14:textId="77777777" w:rsidR="00996384" w:rsidRPr="00996384" w:rsidRDefault="00996384" w:rsidP="0076230E">
            <w:pPr>
              <w:pStyle w:val="TableText0"/>
              <w:jc w:val="center"/>
            </w:pPr>
            <w:r w:rsidRPr="00996384">
              <w:t>2</w:t>
            </w:r>
          </w:p>
        </w:tc>
      </w:tr>
      <w:tr w:rsidR="00996384" w:rsidRPr="00996384" w14:paraId="5975FC58" w14:textId="77777777" w:rsidTr="00401198">
        <w:tc>
          <w:tcPr>
            <w:tcW w:w="990" w:type="dxa"/>
            <w:shd w:val="clear" w:color="auto" w:fill="auto"/>
            <w:vAlign w:val="center"/>
          </w:tcPr>
          <w:p w14:paraId="0CE37914" w14:textId="77777777" w:rsidR="00996384" w:rsidRPr="0076230E" w:rsidRDefault="00996384" w:rsidP="00127D1D">
            <w:pPr>
              <w:pStyle w:val="TableText0"/>
              <w:rPr>
                <w:b/>
                <w:bCs/>
              </w:rPr>
            </w:pPr>
            <w:r w:rsidRPr="0076230E">
              <w:rPr>
                <w:b/>
                <w:bCs/>
              </w:rPr>
              <w:t>LGS</w:t>
            </w:r>
          </w:p>
        </w:tc>
        <w:tc>
          <w:tcPr>
            <w:tcW w:w="2086" w:type="dxa"/>
            <w:shd w:val="clear" w:color="auto" w:fill="auto"/>
            <w:vAlign w:val="center"/>
          </w:tcPr>
          <w:p w14:paraId="0DA8AF2A" w14:textId="77777777" w:rsidR="00996384" w:rsidRPr="00996384" w:rsidRDefault="00996384" w:rsidP="00127D1D">
            <w:pPr>
              <w:pStyle w:val="TableText0"/>
            </w:pPr>
            <w:r w:rsidRPr="00996384">
              <w:t>High Crest with SW</w:t>
            </w:r>
          </w:p>
        </w:tc>
        <w:tc>
          <w:tcPr>
            <w:tcW w:w="1853" w:type="dxa"/>
            <w:shd w:val="clear" w:color="auto" w:fill="auto"/>
            <w:vAlign w:val="center"/>
          </w:tcPr>
          <w:p w14:paraId="1B5488E5" w14:textId="77777777" w:rsidR="00996384" w:rsidRPr="00996384" w:rsidRDefault="00996384" w:rsidP="00127D1D">
            <w:pPr>
              <w:pStyle w:val="TableText0"/>
            </w:pPr>
            <w:r w:rsidRPr="00996384">
              <w:t>High Crest**</w:t>
            </w:r>
          </w:p>
        </w:tc>
        <w:tc>
          <w:tcPr>
            <w:tcW w:w="2878" w:type="dxa"/>
            <w:shd w:val="clear" w:color="auto" w:fill="auto"/>
            <w:vAlign w:val="center"/>
          </w:tcPr>
          <w:p w14:paraId="15147A3B" w14:textId="77777777" w:rsidR="00996384" w:rsidRPr="00996384" w:rsidRDefault="00996384" w:rsidP="00127D1D">
            <w:pPr>
              <w:pStyle w:val="TableText0"/>
            </w:pPr>
            <w:r w:rsidRPr="00996384">
              <w:t xml:space="preserve">Start of spill season and when flows 35-85 </w:t>
            </w:r>
            <w:proofErr w:type="spellStart"/>
            <w:r w:rsidRPr="00996384">
              <w:t>kcfs</w:t>
            </w:r>
            <w:proofErr w:type="spellEnd"/>
            <w:r w:rsidRPr="00996384">
              <w:t xml:space="preserve"> </w:t>
            </w:r>
          </w:p>
        </w:tc>
        <w:tc>
          <w:tcPr>
            <w:tcW w:w="900" w:type="dxa"/>
            <w:shd w:val="clear" w:color="auto" w:fill="auto"/>
            <w:vAlign w:val="center"/>
          </w:tcPr>
          <w:p w14:paraId="4DA1F662" w14:textId="77777777" w:rsidR="00996384" w:rsidRPr="00996384" w:rsidRDefault="00996384" w:rsidP="0076230E">
            <w:pPr>
              <w:pStyle w:val="TableText0"/>
              <w:jc w:val="center"/>
            </w:pPr>
            <w:r w:rsidRPr="00996384">
              <w:t>2</w:t>
            </w:r>
          </w:p>
        </w:tc>
      </w:tr>
      <w:tr w:rsidR="00996384" w:rsidRPr="00996384" w14:paraId="21B4DD60" w14:textId="77777777" w:rsidTr="00401198">
        <w:tc>
          <w:tcPr>
            <w:tcW w:w="990" w:type="dxa"/>
            <w:shd w:val="clear" w:color="auto" w:fill="auto"/>
            <w:vAlign w:val="center"/>
          </w:tcPr>
          <w:p w14:paraId="1E5EA7A5" w14:textId="77777777" w:rsidR="00996384" w:rsidRPr="0076230E" w:rsidRDefault="00996384" w:rsidP="00127D1D">
            <w:pPr>
              <w:pStyle w:val="TableText0"/>
              <w:rPr>
                <w:b/>
                <w:bCs/>
              </w:rPr>
            </w:pPr>
            <w:r w:rsidRPr="0076230E">
              <w:rPr>
                <w:b/>
                <w:bCs/>
              </w:rPr>
              <w:t>LGS</w:t>
            </w:r>
          </w:p>
        </w:tc>
        <w:tc>
          <w:tcPr>
            <w:tcW w:w="2086" w:type="dxa"/>
            <w:shd w:val="clear" w:color="auto" w:fill="auto"/>
            <w:vAlign w:val="center"/>
          </w:tcPr>
          <w:p w14:paraId="30521918" w14:textId="77777777" w:rsidR="00996384" w:rsidRPr="00996384" w:rsidRDefault="00996384" w:rsidP="00127D1D">
            <w:pPr>
              <w:pStyle w:val="TableText0"/>
            </w:pPr>
            <w:r w:rsidRPr="00996384">
              <w:t>No SW</w:t>
            </w:r>
          </w:p>
        </w:tc>
        <w:tc>
          <w:tcPr>
            <w:tcW w:w="1853" w:type="dxa"/>
            <w:shd w:val="clear" w:color="auto" w:fill="auto"/>
            <w:vAlign w:val="center"/>
          </w:tcPr>
          <w:p w14:paraId="58997161" w14:textId="77777777" w:rsidR="00996384" w:rsidRPr="00996384" w:rsidRDefault="00996384" w:rsidP="00127D1D">
            <w:pPr>
              <w:pStyle w:val="TableText0"/>
            </w:pPr>
            <w:r w:rsidRPr="00996384">
              <w:t>No RSW</w:t>
            </w:r>
          </w:p>
        </w:tc>
        <w:tc>
          <w:tcPr>
            <w:tcW w:w="2878" w:type="dxa"/>
            <w:shd w:val="clear" w:color="auto" w:fill="auto"/>
            <w:vAlign w:val="center"/>
          </w:tcPr>
          <w:p w14:paraId="119F70E8" w14:textId="77777777" w:rsidR="00996384" w:rsidRPr="00996384" w:rsidRDefault="00996384" w:rsidP="00127D1D">
            <w:pPr>
              <w:pStyle w:val="TableText0"/>
            </w:pPr>
            <w:r w:rsidRPr="00996384">
              <w:t xml:space="preserve">Use when flows &lt; 35 </w:t>
            </w:r>
            <w:proofErr w:type="spellStart"/>
            <w:r w:rsidRPr="00996384">
              <w:t>kcfs</w:t>
            </w:r>
            <w:proofErr w:type="spellEnd"/>
            <w:r w:rsidRPr="00996384">
              <w:t xml:space="preserve"> </w:t>
            </w:r>
          </w:p>
        </w:tc>
        <w:tc>
          <w:tcPr>
            <w:tcW w:w="900" w:type="dxa"/>
            <w:shd w:val="clear" w:color="auto" w:fill="auto"/>
            <w:vAlign w:val="center"/>
          </w:tcPr>
          <w:p w14:paraId="2CBB1F84" w14:textId="77777777" w:rsidR="00996384" w:rsidRPr="00996384" w:rsidRDefault="00996384" w:rsidP="0076230E">
            <w:pPr>
              <w:pStyle w:val="TableText0"/>
              <w:jc w:val="center"/>
            </w:pPr>
            <w:r w:rsidRPr="00996384">
              <w:t>2</w:t>
            </w:r>
          </w:p>
        </w:tc>
      </w:tr>
      <w:tr w:rsidR="00996384" w:rsidRPr="00996384" w14:paraId="78D300C7" w14:textId="77777777" w:rsidTr="00401198">
        <w:tc>
          <w:tcPr>
            <w:tcW w:w="990" w:type="dxa"/>
            <w:shd w:val="clear" w:color="auto" w:fill="auto"/>
            <w:vAlign w:val="center"/>
          </w:tcPr>
          <w:p w14:paraId="329D7E39" w14:textId="77777777" w:rsidR="00996384" w:rsidRPr="0076230E" w:rsidRDefault="00996384" w:rsidP="00127D1D">
            <w:pPr>
              <w:pStyle w:val="TableText0"/>
              <w:rPr>
                <w:b/>
                <w:bCs/>
              </w:rPr>
            </w:pPr>
            <w:r w:rsidRPr="0076230E">
              <w:rPr>
                <w:b/>
                <w:bCs/>
              </w:rPr>
              <w:t>LGS</w:t>
            </w:r>
          </w:p>
        </w:tc>
        <w:tc>
          <w:tcPr>
            <w:tcW w:w="2086" w:type="dxa"/>
            <w:shd w:val="clear" w:color="auto" w:fill="auto"/>
            <w:vAlign w:val="center"/>
          </w:tcPr>
          <w:p w14:paraId="5F001C15" w14:textId="77777777" w:rsidR="00996384" w:rsidRPr="00996384" w:rsidRDefault="00996384" w:rsidP="00127D1D">
            <w:pPr>
              <w:pStyle w:val="TableText0"/>
            </w:pPr>
            <w:r w:rsidRPr="00996384">
              <w:t>SW change or closure</w:t>
            </w:r>
          </w:p>
        </w:tc>
        <w:tc>
          <w:tcPr>
            <w:tcW w:w="1853" w:type="dxa"/>
            <w:shd w:val="clear" w:color="auto" w:fill="auto"/>
            <w:vAlign w:val="center"/>
          </w:tcPr>
          <w:p w14:paraId="2242477E" w14:textId="77777777" w:rsidR="00996384" w:rsidRPr="00996384" w:rsidRDefault="00996384" w:rsidP="00127D1D">
            <w:pPr>
              <w:pStyle w:val="TableText0"/>
            </w:pPr>
            <w:r w:rsidRPr="00996384">
              <w:t>Change</w:t>
            </w:r>
          </w:p>
        </w:tc>
        <w:tc>
          <w:tcPr>
            <w:tcW w:w="2878" w:type="dxa"/>
            <w:shd w:val="clear" w:color="auto" w:fill="auto"/>
            <w:vAlign w:val="center"/>
          </w:tcPr>
          <w:p w14:paraId="63BD7BE5" w14:textId="023BDD54" w:rsidR="00996384" w:rsidRPr="00996384" w:rsidRDefault="00996384" w:rsidP="00127D1D">
            <w:pPr>
              <w:pStyle w:val="TableText0"/>
            </w:pPr>
            <w:r w:rsidRPr="00996384">
              <w:t xml:space="preserve">Used during the periods that the spillway weir is being changed from Hi to Lo or closed completely.  </w:t>
            </w:r>
          </w:p>
        </w:tc>
        <w:tc>
          <w:tcPr>
            <w:tcW w:w="900" w:type="dxa"/>
            <w:shd w:val="clear" w:color="auto" w:fill="auto"/>
            <w:vAlign w:val="center"/>
          </w:tcPr>
          <w:p w14:paraId="7746F933" w14:textId="77777777" w:rsidR="00996384" w:rsidRPr="00996384" w:rsidRDefault="00996384" w:rsidP="0076230E">
            <w:pPr>
              <w:pStyle w:val="TableText0"/>
              <w:jc w:val="center"/>
              <w:rPr>
                <w:vertAlign w:val="superscript"/>
              </w:rPr>
            </w:pPr>
            <w:r w:rsidRPr="00996384">
              <w:t>N/A</w:t>
            </w:r>
            <w:r w:rsidRPr="00996384">
              <w:rPr>
                <w:vertAlign w:val="superscript"/>
              </w:rPr>
              <w:t>1</w:t>
            </w:r>
          </w:p>
        </w:tc>
      </w:tr>
      <w:tr w:rsidR="00996384" w:rsidRPr="00996384" w14:paraId="397BB909" w14:textId="77777777" w:rsidTr="00401198">
        <w:tc>
          <w:tcPr>
            <w:tcW w:w="990" w:type="dxa"/>
            <w:shd w:val="clear" w:color="auto" w:fill="auto"/>
            <w:vAlign w:val="center"/>
          </w:tcPr>
          <w:p w14:paraId="51D1B7D2" w14:textId="77777777" w:rsidR="00996384" w:rsidRPr="0076230E" w:rsidRDefault="00996384" w:rsidP="00127D1D">
            <w:pPr>
              <w:pStyle w:val="TableText0"/>
              <w:rPr>
                <w:b/>
                <w:bCs/>
              </w:rPr>
            </w:pPr>
            <w:r w:rsidRPr="0076230E">
              <w:rPr>
                <w:b/>
                <w:bCs/>
              </w:rPr>
              <w:t>LMN</w:t>
            </w:r>
          </w:p>
        </w:tc>
        <w:tc>
          <w:tcPr>
            <w:tcW w:w="2086" w:type="dxa"/>
            <w:shd w:val="clear" w:color="auto" w:fill="auto"/>
            <w:vAlign w:val="center"/>
          </w:tcPr>
          <w:p w14:paraId="7585D1EC" w14:textId="77777777" w:rsidR="00996384" w:rsidRPr="00996384" w:rsidRDefault="00996384" w:rsidP="00127D1D">
            <w:pPr>
              <w:pStyle w:val="TableText0"/>
            </w:pPr>
            <w:r w:rsidRPr="00996384">
              <w:t>Bulk with RSW</w:t>
            </w:r>
          </w:p>
        </w:tc>
        <w:tc>
          <w:tcPr>
            <w:tcW w:w="1853" w:type="dxa"/>
            <w:shd w:val="clear" w:color="auto" w:fill="auto"/>
            <w:vAlign w:val="center"/>
          </w:tcPr>
          <w:p w14:paraId="29D33463" w14:textId="77777777" w:rsidR="00996384" w:rsidRPr="00996384" w:rsidRDefault="00996384" w:rsidP="00127D1D">
            <w:pPr>
              <w:pStyle w:val="TableText0"/>
            </w:pPr>
            <w:r w:rsidRPr="00996384">
              <w:t>Bulk</w:t>
            </w:r>
          </w:p>
        </w:tc>
        <w:tc>
          <w:tcPr>
            <w:tcW w:w="2878" w:type="dxa"/>
            <w:shd w:val="clear" w:color="auto" w:fill="auto"/>
            <w:vAlign w:val="center"/>
          </w:tcPr>
          <w:p w14:paraId="268D71F0" w14:textId="77777777" w:rsidR="00996384" w:rsidRPr="00996384" w:rsidRDefault="00996384" w:rsidP="00127D1D">
            <w:pPr>
              <w:pStyle w:val="TableText0"/>
            </w:pPr>
            <w:r w:rsidRPr="00996384">
              <w:t xml:space="preserve">Start of spill season and when flows &lt;140 </w:t>
            </w:r>
            <w:proofErr w:type="spellStart"/>
            <w:r w:rsidRPr="00996384">
              <w:t>kcfs</w:t>
            </w:r>
            <w:proofErr w:type="spellEnd"/>
            <w:r w:rsidRPr="00996384">
              <w:t xml:space="preserve"> or full PH does not exist</w:t>
            </w:r>
          </w:p>
        </w:tc>
        <w:tc>
          <w:tcPr>
            <w:tcW w:w="900" w:type="dxa"/>
            <w:shd w:val="clear" w:color="auto" w:fill="auto"/>
            <w:vAlign w:val="center"/>
          </w:tcPr>
          <w:p w14:paraId="1B58D1F7" w14:textId="77777777" w:rsidR="00996384" w:rsidRPr="00996384" w:rsidRDefault="00996384" w:rsidP="0076230E">
            <w:pPr>
              <w:pStyle w:val="TableText0"/>
              <w:jc w:val="center"/>
            </w:pPr>
            <w:r w:rsidRPr="00996384">
              <w:t>4</w:t>
            </w:r>
          </w:p>
        </w:tc>
      </w:tr>
      <w:tr w:rsidR="00996384" w:rsidRPr="00996384" w14:paraId="7265AC3A" w14:textId="77777777" w:rsidTr="00401198">
        <w:tc>
          <w:tcPr>
            <w:tcW w:w="990" w:type="dxa"/>
            <w:shd w:val="clear" w:color="auto" w:fill="auto"/>
            <w:vAlign w:val="center"/>
          </w:tcPr>
          <w:p w14:paraId="5A7672F9" w14:textId="77777777" w:rsidR="00996384" w:rsidRPr="0076230E" w:rsidRDefault="00996384" w:rsidP="00127D1D">
            <w:pPr>
              <w:pStyle w:val="TableText0"/>
              <w:rPr>
                <w:b/>
                <w:bCs/>
              </w:rPr>
            </w:pPr>
            <w:r w:rsidRPr="0076230E">
              <w:rPr>
                <w:b/>
                <w:bCs/>
              </w:rPr>
              <w:t>LMN</w:t>
            </w:r>
          </w:p>
        </w:tc>
        <w:tc>
          <w:tcPr>
            <w:tcW w:w="2086" w:type="dxa"/>
            <w:shd w:val="clear" w:color="auto" w:fill="auto"/>
            <w:vAlign w:val="center"/>
          </w:tcPr>
          <w:p w14:paraId="0D259918" w14:textId="77777777" w:rsidR="00996384" w:rsidRPr="00996384" w:rsidRDefault="00996384" w:rsidP="00127D1D">
            <w:pPr>
              <w:pStyle w:val="TableText0"/>
            </w:pPr>
            <w:r w:rsidRPr="00996384">
              <w:t>Uniform with RSW</w:t>
            </w:r>
          </w:p>
        </w:tc>
        <w:tc>
          <w:tcPr>
            <w:tcW w:w="1853" w:type="dxa"/>
            <w:shd w:val="clear" w:color="auto" w:fill="auto"/>
            <w:vAlign w:val="center"/>
          </w:tcPr>
          <w:p w14:paraId="766EF100" w14:textId="77777777" w:rsidR="00996384" w:rsidRPr="00996384" w:rsidRDefault="00996384" w:rsidP="00127D1D">
            <w:pPr>
              <w:pStyle w:val="TableText0"/>
            </w:pPr>
            <w:r w:rsidRPr="00996384">
              <w:t>Uniform</w:t>
            </w:r>
          </w:p>
        </w:tc>
        <w:tc>
          <w:tcPr>
            <w:tcW w:w="2878" w:type="dxa"/>
            <w:shd w:val="clear" w:color="auto" w:fill="auto"/>
            <w:vAlign w:val="center"/>
          </w:tcPr>
          <w:p w14:paraId="1920918D" w14:textId="77777777" w:rsidR="00996384" w:rsidRPr="00996384" w:rsidRDefault="00996384" w:rsidP="00127D1D">
            <w:pPr>
              <w:pStyle w:val="TableText0"/>
            </w:pPr>
            <w:r w:rsidRPr="00996384">
              <w:t xml:space="preserve">Use when flows &gt;140 </w:t>
            </w:r>
            <w:proofErr w:type="spellStart"/>
            <w:r w:rsidRPr="00996384">
              <w:t>kcfs</w:t>
            </w:r>
            <w:proofErr w:type="spellEnd"/>
            <w:r w:rsidRPr="00996384">
              <w:t xml:space="preserve"> or when full PH exist</w:t>
            </w:r>
          </w:p>
        </w:tc>
        <w:tc>
          <w:tcPr>
            <w:tcW w:w="900" w:type="dxa"/>
            <w:shd w:val="clear" w:color="auto" w:fill="auto"/>
            <w:vAlign w:val="center"/>
          </w:tcPr>
          <w:p w14:paraId="117C8E24" w14:textId="77777777" w:rsidR="00996384" w:rsidRPr="00996384" w:rsidRDefault="00996384" w:rsidP="0076230E">
            <w:pPr>
              <w:pStyle w:val="TableText0"/>
              <w:jc w:val="center"/>
            </w:pPr>
            <w:r w:rsidRPr="00996384">
              <w:t>2</w:t>
            </w:r>
          </w:p>
        </w:tc>
      </w:tr>
      <w:tr w:rsidR="00996384" w:rsidRPr="00996384" w14:paraId="6C7806B1" w14:textId="77777777" w:rsidTr="00401198">
        <w:trPr>
          <w:trHeight w:val="305"/>
        </w:trPr>
        <w:tc>
          <w:tcPr>
            <w:tcW w:w="990" w:type="dxa"/>
            <w:shd w:val="clear" w:color="auto" w:fill="auto"/>
            <w:vAlign w:val="center"/>
          </w:tcPr>
          <w:p w14:paraId="418D3344" w14:textId="77777777" w:rsidR="00996384" w:rsidRPr="0076230E" w:rsidRDefault="00996384" w:rsidP="00127D1D">
            <w:pPr>
              <w:pStyle w:val="TableText0"/>
              <w:rPr>
                <w:b/>
                <w:bCs/>
              </w:rPr>
            </w:pPr>
            <w:r w:rsidRPr="0076230E">
              <w:rPr>
                <w:b/>
                <w:bCs/>
              </w:rPr>
              <w:t>LMN</w:t>
            </w:r>
          </w:p>
        </w:tc>
        <w:tc>
          <w:tcPr>
            <w:tcW w:w="2086" w:type="dxa"/>
            <w:shd w:val="clear" w:color="auto" w:fill="auto"/>
            <w:vAlign w:val="center"/>
          </w:tcPr>
          <w:p w14:paraId="60F49DD4" w14:textId="77777777" w:rsidR="00996384" w:rsidRPr="00996384" w:rsidRDefault="00996384" w:rsidP="00127D1D">
            <w:pPr>
              <w:pStyle w:val="TableText0"/>
            </w:pPr>
            <w:r w:rsidRPr="00996384">
              <w:t>No RSW</w:t>
            </w:r>
          </w:p>
        </w:tc>
        <w:tc>
          <w:tcPr>
            <w:tcW w:w="1853" w:type="dxa"/>
            <w:shd w:val="clear" w:color="auto" w:fill="auto"/>
            <w:vAlign w:val="center"/>
          </w:tcPr>
          <w:p w14:paraId="2357BDF6" w14:textId="77777777" w:rsidR="00996384" w:rsidRPr="00996384" w:rsidRDefault="00996384" w:rsidP="00127D1D">
            <w:pPr>
              <w:pStyle w:val="TableText0"/>
            </w:pPr>
            <w:r w:rsidRPr="00996384">
              <w:t>No RSW</w:t>
            </w:r>
          </w:p>
        </w:tc>
        <w:tc>
          <w:tcPr>
            <w:tcW w:w="2878" w:type="dxa"/>
            <w:shd w:val="clear" w:color="auto" w:fill="auto"/>
            <w:vAlign w:val="center"/>
          </w:tcPr>
          <w:p w14:paraId="781F4814" w14:textId="77777777" w:rsidR="00996384" w:rsidRPr="00996384" w:rsidRDefault="00996384" w:rsidP="00127D1D">
            <w:pPr>
              <w:pStyle w:val="TableText0"/>
            </w:pPr>
            <w:r w:rsidRPr="00996384">
              <w:t xml:space="preserve">Use when flows &lt; 30 </w:t>
            </w:r>
            <w:proofErr w:type="spellStart"/>
            <w:r w:rsidRPr="00996384">
              <w:t>kcfs</w:t>
            </w:r>
            <w:proofErr w:type="spellEnd"/>
          </w:p>
        </w:tc>
        <w:tc>
          <w:tcPr>
            <w:tcW w:w="900" w:type="dxa"/>
            <w:shd w:val="clear" w:color="auto" w:fill="auto"/>
            <w:vAlign w:val="center"/>
          </w:tcPr>
          <w:p w14:paraId="631D0C91" w14:textId="77777777" w:rsidR="00996384" w:rsidRPr="00996384" w:rsidRDefault="00996384" w:rsidP="0076230E">
            <w:pPr>
              <w:pStyle w:val="TableText0"/>
              <w:jc w:val="center"/>
            </w:pPr>
            <w:r w:rsidRPr="00996384">
              <w:t>2</w:t>
            </w:r>
          </w:p>
        </w:tc>
      </w:tr>
      <w:tr w:rsidR="00996384" w:rsidRPr="00996384" w14:paraId="38C8A198" w14:textId="77777777" w:rsidTr="00401198">
        <w:tc>
          <w:tcPr>
            <w:tcW w:w="990" w:type="dxa"/>
            <w:shd w:val="clear" w:color="auto" w:fill="auto"/>
            <w:vAlign w:val="center"/>
          </w:tcPr>
          <w:p w14:paraId="53A5A358" w14:textId="77777777" w:rsidR="00996384" w:rsidRPr="0076230E" w:rsidRDefault="00996384" w:rsidP="00127D1D">
            <w:pPr>
              <w:pStyle w:val="TableText0"/>
              <w:rPr>
                <w:b/>
                <w:bCs/>
              </w:rPr>
            </w:pPr>
            <w:r w:rsidRPr="0076230E">
              <w:rPr>
                <w:b/>
                <w:bCs/>
              </w:rPr>
              <w:t>IHR</w:t>
            </w:r>
          </w:p>
        </w:tc>
        <w:tc>
          <w:tcPr>
            <w:tcW w:w="2086" w:type="dxa"/>
            <w:shd w:val="clear" w:color="auto" w:fill="auto"/>
            <w:vAlign w:val="center"/>
          </w:tcPr>
          <w:p w14:paraId="1478484E" w14:textId="77777777" w:rsidR="00996384" w:rsidRPr="00996384" w:rsidRDefault="00996384" w:rsidP="00127D1D">
            <w:pPr>
              <w:pStyle w:val="TableText0"/>
            </w:pPr>
            <w:r w:rsidRPr="00996384">
              <w:t xml:space="preserve">45 </w:t>
            </w:r>
            <w:proofErr w:type="spellStart"/>
            <w:r w:rsidRPr="00996384">
              <w:t>kcfs</w:t>
            </w:r>
            <w:proofErr w:type="spellEnd"/>
            <w:r w:rsidRPr="00996384">
              <w:t>/TDG Spill Cap</w:t>
            </w:r>
          </w:p>
        </w:tc>
        <w:tc>
          <w:tcPr>
            <w:tcW w:w="1853" w:type="dxa"/>
            <w:shd w:val="clear" w:color="auto" w:fill="auto"/>
            <w:vAlign w:val="center"/>
          </w:tcPr>
          <w:p w14:paraId="657A89F0" w14:textId="77777777" w:rsidR="00996384" w:rsidRPr="00996384" w:rsidRDefault="00996384" w:rsidP="00127D1D">
            <w:pPr>
              <w:pStyle w:val="TableText0"/>
            </w:pPr>
            <w:r w:rsidRPr="00996384">
              <w:t xml:space="preserve">45 </w:t>
            </w:r>
            <w:proofErr w:type="spellStart"/>
            <w:r w:rsidRPr="00996384">
              <w:t>kcfs</w:t>
            </w:r>
            <w:proofErr w:type="spellEnd"/>
            <w:r w:rsidRPr="00996384">
              <w:t>/SC</w:t>
            </w:r>
          </w:p>
        </w:tc>
        <w:tc>
          <w:tcPr>
            <w:tcW w:w="2878" w:type="dxa"/>
            <w:shd w:val="clear" w:color="auto" w:fill="auto"/>
            <w:vAlign w:val="center"/>
          </w:tcPr>
          <w:p w14:paraId="290A9F78" w14:textId="77777777" w:rsidR="00996384" w:rsidRPr="00996384" w:rsidRDefault="00996384" w:rsidP="00127D1D">
            <w:pPr>
              <w:pStyle w:val="TableText0"/>
            </w:pPr>
            <w:r w:rsidRPr="00996384">
              <w:t>When spill operation = 45kcfs/SC</w:t>
            </w:r>
          </w:p>
        </w:tc>
        <w:tc>
          <w:tcPr>
            <w:tcW w:w="900" w:type="dxa"/>
            <w:shd w:val="clear" w:color="auto" w:fill="auto"/>
            <w:vAlign w:val="center"/>
          </w:tcPr>
          <w:p w14:paraId="17948BEC" w14:textId="77777777" w:rsidR="00996384" w:rsidRPr="00996384" w:rsidRDefault="00996384" w:rsidP="0076230E">
            <w:pPr>
              <w:pStyle w:val="TableText0"/>
              <w:jc w:val="center"/>
            </w:pPr>
            <w:r w:rsidRPr="00996384">
              <w:t>1.2</w:t>
            </w:r>
          </w:p>
        </w:tc>
      </w:tr>
      <w:tr w:rsidR="00996384" w:rsidRPr="00996384" w14:paraId="2B71215B" w14:textId="77777777" w:rsidTr="00401198">
        <w:tc>
          <w:tcPr>
            <w:tcW w:w="990" w:type="dxa"/>
            <w:shd w:val="clear" w:color="auto" w:fill="auto"/>
            <w:vAlign w:val="center"/>
          </w:tcPr>
          <w:p w14:paraId="03EC1B4A" w14:textId="77777777" w:rsidR="00996384" w:rsidRPr="0076230E" w:rsidRDefault="00996384" w:rsidP="00127D1D">
            <w:pPr>
              <w:pStyle w:val="TableText0"/>
              <w:rPr>
                <w:b/>
                <w:bCs/>
              </w:rPr>
            </w:pPr>
            <w:r w:rsidRPr="0076230E">
              <w:rPr>
                <w:b/>
                <w:bCs/>
              </w:rPr>
              <w:t>IHR</w:t>
            </w:r>
          </w:p>
        </w:tc>
        <w:tc>
          <w:tcPr>
            <w:tcW w:w="2086" w:type="dxa"/>
            <w:shd w:val="clear" w:color="auto" w:fill="auto"/>
            <w:vAlign w:val="center"/>
          </w:tcPr>
          <w:p w14:paraId="13DF9BE9" w14:textId="77777777" w:rsidR="00996384" w:rsidRPr="00996384" w:rsidRDefault="00996384" w:rsidP="00127D1D">
            <w:pPr>
              <w:pStyle w:val="TableText0"/>
            </w:pPr>
            <w:r w:rsidRPr="00996384">
              <w:t>30% Spill with RSW</w:t>
            </w:r>
          </w:p>
        </w:tc>
        <w:tc>
          <w:tcPr>
            <w:tcW w:w="1853" w:type="dxa"/>
            <w:shd w:val="clear" w:color="auto" w:fill="auto"/>
            <w:vAlign w:val="center"/>
          </w:tcPr>
          <w:p w14:paraId="046CEBB3" w14:textId="77777777" w:rsidR="00996384" w:rsidRPr="00996384" w:rsidRDefault="00996384" w:rsidP="00127D1D">
            <w:pPr>
              <w:pStyle w:val="TableText0"/>
            </w:pPr>
            <w:r w:rsidRPr="00996384">
              <w:t>30%</w:t>
            </w:r>
          </w:p>
        </w:tc>
        <w:tc>
          <w:tcPr>
            <w:tcW w:w="2878" w:type="dxa"/>
            <w:shd w:val="clear" w:color="auto" w:fill="auto"/>
            <w:vAlign w:val="center"/>
          </w:tcPr>
          <w:p w14:paraId="619AF264" w14:textId="77777777" w:rsidR="00996384" w:rsidRPr="00996384" w:rsidRDefault="00996384" w:rsidP="00127D1D">
            <w:pPr>
              <w:pStyle w:val="TableText0"/>
            </w:pPr>
            <w:r w:rsidRPr="00996384">
              <w:t>When spill operation = 30%</w:t>
            </w:r>
          </w:p>
        </w:tc>
        <w:tc>
          <w:tcPr>
            <w:tcW w:w="900" w:type="dxa"/>
            <w:shd w:val="clear" w:color="auto" w:fill="auto"/>
            <w:vAlign w:val="center"/>
          </w:tcPr>
          <w:p w14:paraId="1051C14B" w14:textId="77777777" w:rsidR="00996384" w:rsidRPr="00996384" w:rsidRDefault="00996384" w:rsidP="0076230E">
            <w:pPr>
              <w:pStyle w:val="TableText0"/>
              <w:jc w:val="center"/>
            </w:pPr>
            <w:r w:rsidRPr="00996384">
              <w:t>2</w:t>
            </w:r>
          </w:p>
        </w:tc>
      </w:tr>
      <w:tr w:rsidR="00996384" w:rsidRPr="00996384" w14:paraId="495D57C8" w14:textId="77777777" w:rsidTr="00401198">
        <w:tc>
          <w:tcPr>
            <w:tcW w:w="990" w:type="dxa"/>
            <w:shd w:val="clear" w:color="auto" w:fill="auto"/>
            <w:vAlign w:val="center"/>
          </w:tcPr>
          <w:p w14:paraId="2E1961FF" w14:textId="77777777" w:rsidR="00996384" w:rsidRPr="0076230E" w:rsidRDefault="00996384" w:rsidP="00127D1D">
            <w:pPr>
              <w:pStyle w:val="TableText0"/>
              <w:rPr>
                <w:b/>
                <w:bCs/>
              </w:rPr>
            </w:pPr>
            <w:r w:rsidRPr="0076230E">
              <w:rPr>
                <w:b/>
                <w:bCs/>
              </w:rPr>
              <w:t>IHR</w:t>
            </w:r>
          </w:p>
        </w:tc>
        <w:tc>
          <w:tcPr>
            <w:tcW w:w="2086" w:type="dxa"/>
            <w:shd w:val="clear" w:color="auto" w:fill="auto"/>
            <w:vAlign w:val="center"/>
          </w:tcPr>
          <w:p w14:paraId="1ED1477C" w14:textId="77777777" w:rsidR="00996384" w:rsidRPr="00996384" w:rsidRDefault="00996384" w:rsidP="00127D1D">
            <w:pPr>
              <w:pStyle w:val="TableText0"/>
            </w:pPr>
            <w:r w:rsidRPr="00996384">
              <w:t>No RSW</w:t>
            </w:r>
          </w:p>
        </w:tc>
        <w:tc>
          <w:tcPr>
            <w:tcW w:w="1853" w:type="dxa"/>
            <w:shd w:val="clear" w:color="auto" w:fill="auto"/>
            <w:vAlign w:val="center"/>
          </w:tcPr>
          <w:p w14:paraId="5DB01D56" w14:textId="77777777" w:rsidR="00996384" w:rsidRPr="00996384" w:rsidRDefault="00996384" w:rsidP="00127D1D">
            <w:pPr>
              <w:pStyle w:val="TableText0"/>
            </w:pPr>
            <w:r w:rsidRPr="00996384">
              <w:t>No RSW</w:t>
            </w:r>
          </w:p>
        </w:tc>
        <w:tc>
          <w:tcPr>
            <w:tcW w:w="2878" w:type="dxa"/>
            <w:shd w:val="clear" w:color="auto" w:fill="auto"/>
            <w:vAlign w:val="center"/>
          </w:tcPr>
          <w:p w14:paraId="48625C69" w14:textId="77777777" w:rsidR="00996384" w:rsidRPr="00996384" w:rsidRDefault="00996384" w:rsidP="00127D1D">
            <w:pPr>
              <w:pStyle w:val="TableText0"/>
            </w:pPr>
            <w:r w:rsidRPr="00996384">
              <w:t xml:space="preserve">Use when flows &lt; 30 </w:t>
            </w:r>
            <w:proofErr w:type="spellStart"/>
            <w:r w:rsidRPr="00996384">
              <w:t>kcfs</w:t>
            </w:r>
            <w:proofErr w:type="spellEnd"/>
          </w:p>
        </w:tc>
        <w:tc>
          <w:tcPr>
            <w:tcW w:w="900" w:type="dxa"/>
            <w:shd w:val="clear" w:color="auto" w:fill="auto"/>
            <w:vAlign w:val="center"/>
          </w:tcPr>
          <w:p w14:paraId="007FFEC4" w14:textId="77777777" w:rsidR="00996384" w:rsidRPr="00996384" w:rsidRDefault="00996384" w:rsidP="0076230E">
            <w:pPr>
              <w:pStyle w:val="TableText0"/>
              <w:jc w:val="center"/>
            </w:pPr>
            <w:r w:rsidRPr="00996384">
              <w:t>2</w:t>
            </w:r>
          </w:p>
        </w:tc>
      </w:tr>
      <w:tr w:rsidR="00996384" w:rsidRPr="00996384" w14:paraId="198BC6D8" w14:textId="77777777" w:rsidTr="00401198">
        <w:tc>
          <w:tcPr>
            <w:tcW w:w="990" w:type="dxa"/>
            <w:shd w:val="clear" w:color="auto" w:fill="auto"/>
            <w:vAlign w:val="center"/>
          </w:tcPr>
          <w:p w14:paraId="1CFD5E70" w14:textId="77777777" w:rsidR="00996384" w:rsidRPr="0076230E" w:rsidRDefault="00996384" w:rsidP="00127D1D">
            <w:pPr>
              <w:pStyle w:val="TableText0"/>
              <w:rPr>
                <w:b/>
                <w:bCs/>
              </w:rPr>
            </w:pPr>
            <w:r w:rsidRPr="0076230E">
              <w:rPr>
                <w:b/>
                <w:bCs/>
              </w:rPr>
              <w:t>MCN</w:t>
            </w:r>
          </w:p>
        </w:tc>
        <w:tc>
          <w:tcPr>
            <w:tcW w:w="2086" w:type="dxa"/>
            <w:shd w:val="clear" w:color="auto" w:fill="auto"/>
            <w:vAlign w:val="center"/>
          </w:tcPr>
          <w:p w14:paraId="3F1CB844" w14:textId="77777777" w:rsidR="00996384" w:rsidRPr="00996384" w:rsidRDefault="00996384" w:rsidP="00127D1D">
            <w:pPr>
              <w:pStyle w:val="TableText0"/>
            </w:pPr>
            <w:r w:rsidRPr="00996384">
              <w:t>With TSWs in 19 &amp; 20</w:t>
            </w:r>
          </w:p>
        </w:tc>
        <w:tc>
          <w:tcPr>
            <w:tcW w:w="1853" w:type="dxa"/>
            <w:shd w:val="clear" w:color="auto" w:fill="auto"/>
            <w:vAlign w:val="center"/>
          </w:tcPr>
          <w:p w14:paraId="4BD5F0C7" w14:textId="77777777" w:rsidR="00996384" w:rsidRPr="00996384" w:rsidRDefault="00996384" w:rsidP="00127D1D">
            <w:pPr>
              <w:pStyle w:val="TableText0"/>
            </w:pPr>
            <w:r w:rsidRPr="00996384">
              <w:t>With TSW</w:t>
            </w:r>
          </w:p>
        </w:tc>
        <w:tc>
          <w:tcPr>
            <w:tcW w:w="2878" w:type="dxa"/>
            <w:shd w:val="clear" w:color="auto" w:fill="auto"/>
            <w:vAlign w:val="center"/>
          </w:tcPr>
          <w:p w14:paraId="6982E798" w14:textId="77777777" w:rsidR="00996384" w:rsidRPr="00996384" w:rsidRDefault="00996384" w:rsidP="00127D1D">
            <w:pPr>
              <w:pStyle w:val="TableText0"/>
            </w:pPr>
            <w:r w:rsidRPr="00996384">
              <w:t xml:space="preserve">Use when flows &lt; 259 </w:t>
            </w:r>
            <w:proofErr w:type="spellStart"/>
            <w:r w:rsidRPr="00996384">
              <w:t>kcfs</w:t>
            </w:r>
            <w:proofErr w:type="spellEnd"/>
            <w:r w:rsidRPr="00996384">
              <w:t xml:space="preserve"> and April 10 - June 7</w:t>
            </w:r>
          </w:p>
        </w:tc>
        <w:tc>
          <w:tcPr>
            <w:tcW w:w="900" w:type="dxa"/>
            <w:shd w:val="clear" w:color="auto" w:fill="auto"/>
            <w:vAlign w:val="center"/>
          </w:tcPr>
          <w:p w14:paraId="5DFBA23C" w14:textId="77777777" w:rsidR="00996384" w:rsidRPr="00996384" w:rsidRDefault="00996384" w:rsidP="0076230E">
            <w:pPr>
              <w:pStyle w:val="TableText0"/>
              <w:jc w:val="center"/>
            </w:pPr>
            <w:r w:rsidRPr="00996384">
              <w:t>3.01</w:t>
            </w:r>
          </w:p>
        </w:tc>
      </w:tr>
      <w:tr w:rsidR="00996384" w:rsidRPr="00996384" w14:paraId="686B3CDF" w14:textId="77777777" w:rsidTr="00401198">
        <w:tc>
          <w:tcPr>
            <w:tcW w:w="990" w:type="dxa"/>
            <w:shd w:val="clear" w:color="auto" w:fill="auto"/>
            <w:vAlign w:val="center"/>
          </w:tcPr>
          <w:p w14:paraId="2258074A" w14:textId="77777777" w:rsidR="00996384" w:rsidRPr="0076230E" w:rsidRDefault="00996384" w:rsidP="00127D1D">
            <w:pPr>
              <w:pStyle w:val="TableText0"/>
              <w:rPr>
                <w:b/>
                <w:bCs/>
              </w:rPr>
            </w:pPr>
            <w:r w:rsidRPr="0076230E">
              <w:rPr>
                <w:b/>
                <w:bCs/>
              </w:rPr>
              <w:t>MCN</w:t>
            </w:r>
          </w:p>
        </w:tc>
        <w:tc>
          <w:tcPr>
            <w:tcW w:w="2086" w:type="dxa"/>
            <w:shd w:val="clear" w:color="auto" w:fill="auto"/>
            <w:vAlign w:val="center"/>
          </w:tcPr>
          <w:p w14:paraId="261C6BEA" w14:textId="77777777" w:rsidR="00996384" w:rsidRPr="00996384" w:rsidRDefault="00996384" w:rsidP="00127D1D">
            <w:pPr>
              <w:pStyle w:val="TableText0"/>
            </w:pPr>
            <w:r w:rsidRPr="00996384">
              <w:t>No TSW</w:t>
            </w:r>
          </w:p>
        </w:tc>
        <w:tc>
          <w:tcPr>
            <w:tcW w:w="1853" w:type="dxa"/>
            <w:shd w:val="clear" w:color="auto" w:fill="auto"/>
            <w:vAlign w:val="center"/>
          </w:tcPr>
          <w:p w14:paraId="2B64B52B" w14:textId="77777777" w:rsidR="00996384" w:rsidRPr="00996384" w:rsidRDefault="00996384" w:rsidP="00127D1D">
            <w:pPr>
              <w:pStyle w:val="TableText0"/>
            </w:pPr>
            <w:r w:rsidRPr="00996384">
              <w:t>No TSW</w:t>
            </w:r>
          </w:p>
        </w:tc>
        <w:tc>
          <w:tcPr>
            <w:tcW w:w="2878" w:type="dxa"/>
            <w:shd w:val="clear" w:color="auto" w:fill="auto"/>
            <w:vAlign w:val="center"/>
          </w:tcPr>
          <w:p w14:paraId="5186FF32" w14:textId="77777777" w:rsidR="00996384" w:rsidRPr="00996384" w:rsidRDefault="00996384" w:rsidP="00127D1D">
            <w:pPr>
              <w:pStyle w:val="TableText0"/>
            </w:pPr>
            <w:r w:rsidRPr="00996384">
              <w:t xml:space="preserve">Use when flows &gt; 259 </w:t>
            </w:r>
            <w:proofErr w:type="spellStart"/>
            <w:r w:rsidRPr="00996384">
              <w:t>kcfs</w:t>
            </w:r>
            <w:proofErr w:type="spellEnd"/>
            <w:r w:rsidRPr="00996384">
              <w:t>; and June 8 – Aug 31</w:t>
            </w:r>
          </w:p>
        </w:tc>
        <w:tc>
          <w:tcPr>
            <w:tcW w:w="900" w:type="dxa"/>
            <w:shd w:val="clear" w:color="auto" w:fill="auto"/>
            <w:vAlign w:val="center"/>
          </w:tcPr>
          <w:p w14:paraId="42F9136E" w14:textId="77777777" w:rsidR="00996384" w:rsidRPr="00996384" w:rsidRDefault="00996384" w:rsidP="0076230E">
            <w:pPr>
              <w:pStyle w:val="TableText0"/>
              <w:jc w:val="center"/>
            </w:pPr>
            <w:r w:rsidRPr="00996384">
              <w:t>4.01</w:t>
            </w:r>
          </w:p>
        </w:tc>
      </w:tr>
      <w:tr w:rsidR="00996384" w:rsidRPr="00996384" w14:paraId="73E0E8D2" w14:textId="77777777" w:rsidTr="00401198">
        <w:tc>
          <w:tcPr>
            <w:tcW w:w="990" w:type="dxa"/>
            <w:shd w:val="clear" w:color="auto" w:fill="auto"/>
            <w:vAlign w:val="center"/>
          </w:tcPr>
          <w:p w14:paraId="750B3603" w14:textId="77777777" w:rsidR="00996384" w:rsidRPr="0076230E" w:rsidRDefault="00996384" w:rsidP="00127D1D">
            <w:pPr>
              <w:pStyle w:val="TableText0"/>
              <w:rPr>
                <w:b/>
                <w:bCs/>
              </w:rPr>
            </w:pPr>
            <w:r w:rsidRPr="0076230E">
              <w:rPr>
                <w:b/>
                <w:bCs/>
              </w:rPr>
              <w:t>MCN</w:t>
            </w:r>
          </w:p>
        </w:tc>
        <w:tc>
          <w:tcPr>
            <w:tcW w:w="2086" w:type="dxa"/>
            <w:shd w:val="clear" w:color="auto" w:fill="auto"/>
            <w:vAlign w:val="center"/>
          </w:tcPr>
          <w:p w14:paraId="4A240CB9" w14:textId="77777777" w:rsidR="00996384" w:rsidRPr="00996384" w:rsidRDefault="00996384" w:rsidP="00127D1D">
            <w:pPr>
              <w:pStyle w:val="TableText0"/>
            </w:pPr>
            <w:r w:rsidRPr="00996384">
              <w:t>Navigation with TSW</w:t>
            </w:r>
          </w:p>
        </w:tc>
        <w:tc>
          <w:tcPr>
            <w:tcW w:w="1853" w:type="dxa"/>
            <w:shd w:val="clear" w:color="auto" w:fill="auto"/>
            <w:vAlign w:val="center"/>
          </w:tcPr>
          <w:p w14:paraId="6408E3F4" w14:textId="77777777" w:rsidR="00996384" w:rsidRPr="00996384" w:rsidRDefault="00996384" w:rsidP="00127D1D">
            <w:pPr>
              <w:pStyle w:val="TableText0"/>
            </w:pPr>
            <w:r w:rsidRPr="00996384">
              <w:t>Navigation</w:t>
            </w:r>
          </w:p>
        </w:tc>
        <w:tc>
          <w:tcPr>
            <w:tcW w:w="2878" w:type="dxa"/>
            <w:shd w:val="clear" w:color="auto" w:fill="auto"/>
            <w:vAlign w:val="center"/>
          </w:tcPr>
          <w:p w14:paraId="441E042C" w14:textId="0338F3E4" w:rsidR="00996384" w:rsidRPr="00996384" w:rsidRDefault="00996384" w:rsidP="00127D1D">
            <w:pPr>
              <w:pStyle w:val="TableText0"/>
            </w:pPr>
            <w:r w:rsidRPr="00996384">
              <w:t xml:space="preserve">Used when flows are &lt;165 </w:t>
            </w:r>
            <w:proofErr w:type="spellStart"/>
            <w:r w:rsidRPr="00996384">
              <w:t>kcfs</w:t>
            </w:r>
            <w:proofErr w:type="spellEnd"/>
            <w:r w:rsidRPr="00996384">
              <w:t>,</w:t>
            </w:r>
            <w:r w:rsidR="00361FAD">
              <w:t xml:space="preserve"> </w:t>
            </w:r>
            <w:r w:rsidRPr="00996384">
              <w:t>there is a navigational lockage</w:t>
            </w:r>
            <w:r w:rsidR="00361FAD">
              <w:t xml:space="preserve">, and </w:t>
            </w:r>
            <w:r w:rsidRPr="00996384">
              <w:t>barge</w:t>
            </w:r>
            <w:r w:rsidR="00361FAD">
              <w:t>s</w:t>
            </w:r>
            <w:r w:rsidRPr="00996384">
              <w:t xml:space="preserve"> </w:t>
            </w:r>
            <w:r w:rsidR="00361FAD">
              <w:t>request</w:t>
            </w:r>
            <w:r w:rsidR="00361FAD" w:rsidRPr="00996384">
              <w:t xml:space="preserve"> </w:t>
            </w:r>
            <w:r w:rsidRPr="00996384">
              <w:t>it</w:t>
            </w:r>
          </w:p>
        </w:tc>
        <w:tc>
          <w:tcPr>
            <w:tcW w:w="900" w:type="dxa"/>
            <w:shd w:val="clear" w:color="auto" w:fill="auto"/>
            <w:vAlign w:val="center"/>
          </w:tcPr>
          <w:p w14:paraId="4E92E17A" w14:textId="77777777" w:rsidR="00996384" w:rsidRPr="00996384" w:rsidRDefault="00996384" w:rsidP="0076230E">
            <w:pPr>
              <w:pStyle w:val="TableText0"/>
              <w:jc w:val="center"/>
            </w:pPr>
            <w:r w:rsidRPr="00996384">
              <w:t>2.01</w:t>
            </w:r>
          </w:p>
        </w:tc>
      </w:tr>
      <w:tr w:rsidR="00996384" w:rsidRPr="00996384" w14:paraId="5A7CCE8B" w14:textId="77777777" w:rsidTr="00401198">
        <w:tc>
          <w:tcPr>
            <w:tcW w:w="990" w:type="dxa"/>
            <w:shd w:val="clear" w:color="auto" w:fill="auto"/>
            <w:vAlign w:val="center"/>
          </w:tcPr>
          <w:p w14:paraId="1650C8E3" w14:textId="77777777" w:rsidR="00996384" w:rsidRPr="0076230E" w:rsidRDefault="00996384" w:rsidP="00127D1D">
            <w:pPr>
              <w:pStyle w:val="TableText0"/>
              <w:rPr>
                <w:b/>
                <w:bCs/>
              </w:rPr>
            </w:pPr>
            <w:r w:rsidRPr="0076230E">
              <w:rPr>
                <w:b/>
                <w:bCs/>
              </w:rPr>
              <w:t>MCN</w:t>
            </w:r>
          </w:p>
        </w:tc>
        <w:tc>
          <w:tcPr>
            <w:tcW w:w="2086" w:type="dxa"/>
            <w:shd w:val="clear" w:color="auto" w:fill="auto"/>
            <w:vAlign w:val="center"/>
          </w:tcPr>
          <w:p w14:paraId="34376509" w14:textId="77777777" w:rsidR="00996384" w:rsidRPr="00996384" w:rsidRDefault="00996384" w:rsidP="00127D1D">
            <w:pPr>
              <w:pStyle w:val="TableText0"/>
            </w:pPr>
            <w:r w:rsidRPr="00996384">
              <w:t>TSW Removal</w:t>
            </w:r>
          </w:p>
        </w:tc>
        <w:tc>
          <w:tcPr>
            <w:tcW w:w="1853" w:type="dxa"/>
            <w:shd w:val="clear" w:color="auto" w:fill="auto"/>
            <w:vAlign w:val="center"/>
          </w:tcPr>
          <w:p w14:paraId="4C2BE96E" w14:textId="77777777" w:rsidR="00996384" w:rsidRPr="00996384" w:rsidRDefault="00996384" w:rsidP="00127D1D">
            <w:pPr>
              <w:pStyle w:val="TableText0"/>
            </w:pPr>
            <w:r w:rsidRPr="00996384">
              <w:t>Removal</w:t>
            </w:r>
          </w:p>
        </w:tc>
        <w:tc>
          <w:tcPr>
            <w:tcW w:w="2878" w:type="dxa"/>
            <w:shd w:val="clear" w:color="auto" w:fill="auto"/>
            <w:vAlign w:val="center"/>
          </w:tcPr>
          <w:p w14:paraId="4BA6EEA9" w14:textId="77777777" w:rsidR="00996384" w:rsidRPr="00996384" w:rsidRDefault="00996384" w:rsidP="00127D1D">
            <w:pPr>
              <w:pStyle w:val="TableText0"/>
            </w:pPr>
            <w:r w:rsidRPr="00996384">
              <w:t>When TSWs are being removed</w:t>
            </w:r>
          </w:p>
        </w:tc>
        <w:tc>
          <w:tcPr>
            <w:tcW w:w="900" w:type="dxa"/>
            <w:shd w:val="clear" w:color="auto" w:fill="auto"/>
            <w:vAlign w:val="center"/>
          </w:tcPr>
          <w:p w14:paraId="5E1EB118" w14:textId="77777777" w:rsidR="00996384" w:rsidRPr="00996384" w:rsidRDefault="00996384" w:rsidP="0076230E">
            <w:pPr>
              <w:pStyle w:val="TableText0"/>
              <w:jc w:val="center"/>
            </w:pPr>
            <w:r w:rsidRPr="00996384">
              <w:t>2.01</w:t>
            </w:r>
          </w:p>
        </w:tc>
      </w:tr>
      <w:tr w:rsidR="00996384" w:rsidRPr="00996384" w14:paraId="10A41B2B" w14:textId="77777777" w:rsidTr="00401198">
        <w:tc>
          <w:tcPr>
            <w:tcW w:w="990" w:type="dxa"/>
            <w:shd w:val="clear" w:color="auto" w:fill="auto"/>
            <w:vAlign w:val="center"/>
          </w:tcPr>
          <w:p w14:paraId="010C88C3" w14:textId="77777777" w:rsidR="00996384" w:rsidRPr="0076230E" w:rsidRDefault="00996384" w:rsidP="00127D1D">
            <w:pPr>
              <w:pStyle w:val="TableText0"/>
              <w:rPr>
                <w:b/>
                <w:bCs/>
              </w:rPr>
            </w:pPr>
            <w:r w:rsidRPr="0076230E">
              <w:rPr>
                <w:b/>
                <w:bCs/>
              </w:rPr>
              <w:t>JDA</w:t>
            </w:r>
          </w:p>
        </w:tc>
        <w:tc>
          <w:tcPr>
            <w:tcW w:w="2086" w:type="dxa"/>
            <w:shd w:val="clear" w:color="auto" w:fill="auto"/>
            <w:vAlign w:val="center"/>
          </w:tcPr>
          <w:p w14:paraId="58E74148" w14:textId="77777777" w:rsidR="00996384" w:rsidRPr="00996384" w:rsidRDefault="00996384" w:rsidP="00127D1D">
            <w:pPr>
              <w:pStyle w:val="TableText0"/>
            </w:pPr>
            <w:r w:rsidRPr="00996384">
              <w:t>With TSWs in 18 &amp;19</w:t>
            </w:r>
          </w:p>
        </w:tc>
        <w:tc>
          <w:tcPr>
            <w:tcW w:w="1853" w:type="dxa"/>
            <w:shd w:val="clear" w:color="auto" w:fill="auto"/>
            <w:vAlign w:val="center"/>
          </w:tcPr>
          <w:p w14:paraId="3AC059F3" w14:textId="77777777" w:rsidR="00996384" w:rsidRPr="00996384" w:rsidRDefault="00996384" w:rsidP="00127D1D">
            <w:pPr>
              <w:pStyle w:val="TableText0"/>
            </w:pPr>
            <w:r w:rsidRPr="00996384">
              <w:t>With TSW</w:t>
            </w:r>
          </w:p>
        </w:tc>
        <w:tc>
          <w:tcPr>
            <w:tcW w:w="2878" w:type="dxa"/>
            <w:shd w:val="clear" w:color="auto" w:fill="auto"/>
            <w:vAlign w:val="center"/>
          </w:tcPr>
          <w:p w14:paraId="004788B6" w14:textId="77777777" w:rsidR="00996384" w:rsidRPr="00996384" w:rsidRDefault="00996384" w:rsidP="00127D1D">
            <w:pPr>
              <w:pStyle w:val="TableText0"/>
            </w:pPr>
            <w:r w:rsidRPr="00996384">
              <w:t xml:space="preserve">Use when spill &lt;305 </w:t>
            </w:r>
            <w:proofErr w:type="spellStart"/>
            <w:r w:rsidRPr="00996384">
              <w:t>kcfs</w:t>
            </w:r>
            <w:proofErr w:type="spellEnd"/>
            <w:r w:rsidRPr="00996384">
              <w:t xml:space="preserve"> and</w:t>
            </w:r>
          </w:p>
          <w:p w14:paraId="535461E4" w14:textId="77777777" w:rsidR="00996384" w:rsidRPr="00996384" w:rsidRDefault="00996384" w:rsidP="00127D1D">
            <w:pPr>
              <w:pStyle w:val="TableText0"/>
            </w:pPr>
            <w:r w:rsidRPr="00996384">
              <w:t>April 10 –August 31</w:t>
            </w:r>
          </w:p>
        </w:tc>
        <w:tc>
          <w:tcPr>
            <w:tcW w:w="900" w:type="dxa"/>
            <w:shd w:val="clear" w:color="auto" w:fill="auto"/>
            <w:vAlign w:val="center"/>
          </w:tcPr>
          <w:p w14:paraId="673C555F" w14:textId="77777777" w:rsidR="00996384" w:rsidRPr="00996384" w:rsidRDefault="00996384" w:rsidP="0076230E">
            <w:pPr>
              <w:pStyle w:val="TableText0"/>
              <w:jc w:val="center"/>
            </w:pPr>
            <w:r w:rsidRPr="00996384">
              <w:t>2.01</w:t>
            </w:r>
          </w:p>
        </w:tc>
      </w:tr>
      <w:tr w:rsidR="00996384" w:rsidRPr="00996384" w14:paraId="4DC12D4D" w14:textId="77777777" w:rsidTr="00401198">
        <w:tc>
          <w:tcPr>
            <w:tcW w:w="990" w:type="dxa"/>
            <w:shd w:val="clear" w:color="auto" w:fill="auto"/>
            <w:vAlign w:val="center"/>
          </w:tcPr>
          <w:p w14:paraId="02B30B8E" w14:textId="77777777" w:rsidR="00996384" w:rsidRPr="0076230E" w:rsidRDefault="00996384" w:rsidP="00127D1D">
            <w:pPr>
              <w:pStyle w:val="TableText0"/>
              <w:rPr>
                <w:b/>
                <w:bCs/>
              </w:rPr>
            </w:pPr>
            <w:r w:rsidRPr="0076230E">
              <w:rPr>
                <w:b/>
                <w:bCs/>
              </w:rPr>
              <w:lastRenderedPageBreak/>
              <w:t>JDA</w:t>
            </w:r>
          </w:p>
        </w:tc>
        <w:tc>
          <w:tcPr>
            <w:tcW w:w="2086" w:type="dxa"/>
            <w:shd w:val="clear" w:color="auto" w:fill="auto"/>
            <w:vAlign w:val="center"/>
          </w:tcPr>
          <w:p w14:paraId="29CEEC47" w14:textId="77777777" w:rsidR="00996384" w:rsidRPr="00996384" w:rsidRDefault="00996384" w:rsidP="00127D1D">
            <w:pPr>
              <w:pStyle w:val="TableText0"/>
            </w:pPr>
            <w:r w:rsidRPr="00996384">
              <w:t>No TSW</w:t>
            </w:r>
          </w:p>
        </w:tc>
        <w:tc>
          <w:tcPr>
            <w:tcW w:w="1853" w:type="dxa"/>
            <w:shd w:val="clear" w:color="auto" w:fill="auto"/>
            <w:vAlign w:val="center"/>
          </w:tcPr>
          <w:p w14:paraId="024B2149" w14:textId="77777777" w:rsidR="00996384" w:rsidRPr="00996384" w:rsidRDefault="00996384" w:rsidP="00127D1D">
            <w:pPr>
              <w:pStyle w:val="TableText0"/>
            </w:pPr>
            <w:r w:rsidRPr="00996384">
              <w:t>No TSW</w:t>
            </w:r>
          </w:p>
        </w:tc>
        <w:tc>
          <w:tcPr>
            <w:tcW w:w="2878" w:type="dxa"/>
            <w:shd w:val="clear" w:color="auto" w:fill="auto"/>
            <w:vAlign w:val="center"/>
          </w:tcPr>
          <w:p w14:paraId="1748AE8F" w14:textId="3AF1157F" w:rsidR="00996384" w:rsidRPr="00996384" w:rsidRDefault="00996384" w:rsidP="00127D1D">
            <w:pPr>
              <w:pStyle w:val="TableText0"/>
            </w:pPr>
            <w:r w:rsidRPr="00996384">
              <w:t xml:space="preserve">Used before, during and after TSW removal or installation; </w:t>
            </w:r>
            <w:proofErr w:type="gramStart"/>
            <w:r w:rsidR="000C6D2F">
              <w:t>a</w:t>
            </w:r>
            <w:r w:rsidRPr="00996384">
              <w:t>lso</w:t>
            </w:r>
            <w:proofErr w:type="gramEnd"/>
            <w:r w:rsidRPr="00996384">
              <w:t xml:space="preserve"> when spill &gt;305 </w:t>
            </w:r>
            <w:proofErr w:type="spellStart"/>
            <w:r w:rsidRPr="00996384">
              <w:t>kcfs</w:t>
            </w:r>
            <w:proofErr w:type="spellEnd"/>
            <w:r w:rsidRPr="00996384">
              <w:t xml:space="preserve"> or flows &gt; 685 </w:t>
            </w:r>
            <w:proofErr w:type="spellStart"/>
            <w:r w:rsidRPr="00996384">
              <w:t>kcfs</w:t>
            </w:r>
            <w:proofErr w:type="spellEnd"/>
            <w:r w:rsidRPr="00996384">
              <w:t xml:space="preserve"> (this is the flood pattern)</w:t>
            </w:r>
          </w:p>
        </w:tc>
        <w:tc>
          <w:tcPr>
            <w:tcW w:w="900" w:type="dxa"/>
            <w:shd w:val="clear" w:color="auto" w:fill="auto"/>
            <w:vAlign w:val="center"/>
          </w:tcPr>
          <w:p w14:paraId="5A5D70E7" w14:textId="77777777" w:rsidR="00996384" w:rsidRPr="00996384" w:rsidRDefault="00996384" w:rsidP="0076230E">
            <w:pPr>
              <w:pStyle w:val="TableText0"/>
              <w:jc w:val="center"/>
            </w:pPr>
            <w:r w:rsidRPr="00996384">
              <w:t>1.01</w:t>
            </w:r>
          </w:p>
        </w:tc>
      </w:tr>
      <w:tr w:rsidR="00996384" w:rsidRPr="00996384" w14:paraId="07C715A0" w14:textId="77777777" w:rsidTr="00401198">
        <w:tc>
          <w:tcPr>
            <w:tcW w:w="990" w:type="dxa"/>
            <w:shd w:val="clear" w:color="auto" w:fill="auto"/>
            <w:vAlign w:val="center"/>
          </w:tcPr>
          <w:p w14:paraId="06F3C595" w14:textId="77777777" w:rsidR="00996384" w:rsidRPr="0076230E" w:rsidRDefault="00996384" w:rsidP="00127D1D">
            <w:pPr>
              <w:pStyle w:val="TableText0"/>
              <w:rPr>
                <w:b/>
                <w:bCs/>
              </w:rPr>
            </w:pPr>
            <w:r w:rsidRPr="0076230E">
              <w:rPr>
                <w:b/>
                <w:bCs/>
              </w:rPr>
              <w:t>TDA</w:t>
            </w:r>
          </w:p>
        </w:tc>
        <w:tc>
          <w:tcPr>
            <w:tcW w:w="2086" w:type="dxa"/>
            <w:shd w:val="clear" w:color="auto" w:fill="auto"/>
            <w:vAlign w:val="center"/>
          </w:tcPr>
          <w:p w14:paraId="50EF9A1A" w14:textId="77777777" w:rsidR="00996384" w:rsidRPr="00996384" w:rsidRDefault="00996384" w:rsidP="00127D1D">
            <w:pPr>
              <w:pStyle w:val="TableText0"/>
            </w:pPr>
            <w:r w:rsidRPr="00996384">
              <w:t>40% Spill</w:t>
            </w:r>
          </w:p>
        </w:tc>
        <w:tc>
          <w:tcPr>
            <w:tcW w:w="1853" w:type="dxa"/>
            <w:shd w:val="clear" w:color="auto" w:fill="auto"/>
            <w:vAlign w:val="center"/>
          </w:tcPr>
          <w:p w14:paraId="12F7C166" w14:textId="77777777" w:rsidR="00996384" w:rsidRPr="00996384" w:rsidRDefault="00996384" w:rsidP="00127D1D">
            <w:pPr>
              <w:pStyle w:val="TableText0"/>
            </w:pPr>
            <w:r w:rsidRPr="00996384">
              <w:t>40%</w:t>
            </w:r>
          </w:p>
        </w:tc>
        <w:tc>
          <w:tcPr>
            <w:tcW w:w="2878" w:type="dxa"/>
            <w:shd w:val="clear" w:color="auto" w:fill="auto"/>
            <w:vAlign w:val="center"/>
          </w:tcPr>
          <w:p w14:paraId="45C31363" w14:textId="77777777" w:rsidR="00996384" w:rsidRPr="00996384" w:rsidRDefault="00996384" w:rsidP="00127D1D">
            <w:pPr>
              <w:pStyle w:val="TableText0"/>
            </w:pPr>
            <w:r w:rsidRPr="00996384">
              <w:t>April 10-August 31</w:t>
            </w:r>
          </w:p>
        </w:tc>
        <w:tc>
          <w:tcPr>
            <w:tcW w:w="900" w:type="dxa"/>
            <w:shd w:val="clear" w:color="auto" w:fill="auto"/>
            <w:vAlign w:val="center"/>
          </w:tcPr>
          <w:p w14:paraId="67CB92AE" w14:textId="77777777" w:rsidR="00996384" w:rsidRPr="00996384" w:rsidRDefault="00996384" w:rsidP="0076230E">
            <w:pPr>
              <w:pStyle w:val="TableText0"/>
              <w:jc w:val="center"/>
              <w:rPr>
                <w:vertAlign w:val="superscript"/>
              </w:rPr>
            </w:pPr>
            <w:r w:rsidRPr="00996384">
              <w:t>N/A</w:t>
            </w:r>
            <w:r w:rsidRPr="00996384">
              <w:rPr>
                <w:vertAlign w:val="superscript"/>
              </w:rPr>
              <w:t>2</w:t>
            </w:r>
          </w:p>
        </w:tc>
      </w:tr>
      <w:tr w:rsidR="00996384" w:rsidRPr="00996384" w14:paraId="791B47BC" w14:textId="77777777" w:rsidTr="00401198">
        <w:tc>
          <w:tcPr>
            <w:tcW w:w="990" w:type="dxa"/>
            <w:shd w:val="clear" w:color="auto" w:fill="auto"/>
            <w:vAlign w:val="center"/>
          </w:tcPr>
          <w:p w14:paraId="7B954AA0" w14:textId="77777777" w:rsidR="00996384" w:rsidRPr="0076230E" w:rsidRDefault="00996384" w:rsidP="00127D1D">
            <w:pPr>
              <w:pStyle w:val="TableText0"/>
              <w:rPr>
                <w:b/>
                <w:bCs/>
              </w:rPr>
            </w:pPr>
            <w:r w:rsidRPr="0076230E">
              <w:rPr>
                <w:b/>
                <w:bCs/>
              </w:rPr>
              <w:t>BON</w:t>
            </w:r>
          </w:p>
        </w:tc>
        <w:tc>
          <w:tcPr>
            <w:tcW w:w="2086" w:type="dxa"/>
            <w:shd w:val="clear" w:color="auto" w:fill="auto"/>
            <w:vAlign w:val="center"/>
          </w:tcPr>
          <w:p w14:paraId="295CE279" w14:textId="77777777" w:rsidR="00996384" w:rsidRPr="00996384" w:rsidRDefault="00996384" w:rsidP="00127D1D">
            <w:pPr>
              <w:pStyle w:val="TableText0"/>
            </w:pPr>
            <w:r w:rsidRPr="00996384">
              <w:t>Vertical gate openings</w:t>
            </w:r>
          </w:p>
        </w:tc>
        <w:tc>
          <w:tcPr>
            <w:tcW w:w="1853" w:type="dxa"/>
            <w:shd w:val="clear" w:color="auto" w:fill="auto"/>
            <w:vAlign w:val="center"/>
          </w:tcPr>
          <w:p w14:paraId="6B6909A8" w14:textId="77777777" w:rsidR="00996384" w:rsidRPr="00996384" w:rsidRDefault="00996384" w:rsidP="00127D1D">
            <w:pPr>
              <w:pStyle w:val="TableText0"/>
            </w:pPr>
            <w:r w:rsidRPr="00996384">
              <w:t>Vertical Openings</w:t>
            </w:r>
          </w:p>
        </w:tc>
        <w:tc>
          <w:tcPr>
            <w:tcW w:w="2878" w:type="dxa"/>
            <w:shd w:val="clear" w:color="auto" w:fill="auto"/>
            <w:vAlign w:val="center"/>
          </w:tcPr>
          <w:p w14:paraId="37A459BC" w14:textId="77777777" w:rsidR="00996384" w:rsidRPr="00996384" w:rsidRDefault="00996384" w:rsidP="00127D1D">
            <w:pPr>
              <w:pStyle w:val="TableText0"/>
            </w:pPr>
            <w:r w:rsidRPr="00996384">
              <w:t>April 10-August 31</w:t>
            </w:r>
          </w:p>
        </w:tc>
        <w:tc>
          <w:tcPr>
            <w:tcW w:w="900" w:type="dxa"/>
            <w:shd w:val="clear" w:color="auto" w:fill="auto"/>
            <w:vAlign w:val="center"/>
          </w:tcPr>
          <w:p w14:paraId="371343C2" w14:textId="77777777" w:rsidR="00996384" w:rsidRPr="00996384" w:rsidRDefault="00996384" w:rsidP="0076230E">
            <w:pPr>
              <w:pStyle w:val="TableText0"/>
              <w:jc w:val="center"/>
            </w:pPr>
            <w:r w:rsidRPr="00996384">
              <w:t>2</w:t>
            </w:r>
          </w:p>
        </w:tc>
      </w:tr>
      <w:tr w:rsidR="00996384" w:rsidRPr="00996384" w14:paraId="0FAC8BA4" w14:textId="77777777" w:rsidTr="00401198">
        <w:tc>
          <w:tcPr>
            <w:tcW w:w="990" w:type="dxa"/>
            <w:shd w:val="clear" w:color="auto" w:fill="auto"/>
            <w:vAlign w:val="center"/>
          </w:tcPr>
          <w:p w14:paraId="269BE478" w14:textId="77777777" w:rsidR="00996384" w:rsidRPr="0076230E" w:rsidRDefault="00996384" w:rsidP="00127D1D">
            <w:pPr>
              <w:pStyle w:val="TableText0"/>
              <w:rPr>
                <w:b/>
                <w:bCs/>
              </w:rPr>
            </w:pPr>
            <w:r w:rsidRPr="0076230E">
              <w:rPr>
                <w:b/>
                <w:bCs/>
              </w:rPr>
              <w:t>CHJ</w:t>
            </w:r>
          </w:p>
        </w:tc>
        <w:tc>
          <w:tcPr>
            <w:tcW w:w="2086" w:type="dxa"/>
            <w:shd w:val="clear" w:color="auto" w:fill="auto"/>
            <w:vAlign w:val="center"/>
          </w:tcPr>
          <w:p w14:paraId="45989C18" w14:textId="77777777" w:rsidR="00996384" w:rsidRPr="00996384" w:rsidRDefault="00996384" w:rsidP="00127D1D">
            <w:pPr>
              <w:pStyle w:val="TableText0"/>
            </w:pPr>
            <w:r w:rsidRPr="00996384">
              <w:t>---</w:t>
            </w:r>
          </w:p>
        </w:tc>
        <w:tc>
          <w:tcPr>
            <w:tcW w:w="1853" w:type="dxa"/>
            <w:shd w:val="clear" w:color="auto" w:fill="auto"/>
            <w:vAlign w:val="center"/>
          </w:tcPr>
          <w:p w14:paraId="0AA93005" w14:textId="77777777" w:rsidR="00996384" w:rsidRPr="00996384" w:rsidRDefault="00996384" w:rsidP="00127D1D">
            <w:pPr>
              <w:pStyle w:val="TableText0"/>
            </w:pPr>
            <w:r w:rsidRPr="00996384">
              <w:t>Center First</w:t>
            </w:r>
          </w:p>
        </w:tc>
        <w:tc>
          <w:tcPr>
            <w:tcW w:w="2878" w:type="dxa"/>
            <w:shd w:val="clear" w:color="auto" w:fill="auto"/>
            <w:vAlign w:val="center"/>
          </w:tcPr>
          <w:p w14:paraId="17A3E77E" w14:textId="77777777" w:rsidR="00996384" w:rsidRPr="00996384" w:rsidRDefault="00996384" w:rsidP="00127D1D">
            <w:pPr>
              <w:pStyle w:val="TableText0"/>
            </w:pPr>
            <w:r w:rsidRPr="00996384">
              <w:t>All times</w:t>
            </w:r>
          </w:p>
        </w:tc>
        <w:tc>
          <w:tcPr>
            <w:tcW w:w="900" w:type="dxa"/>
            <w:shd w:val="clear" w:color="auto" w:fill="auto"/>
            <w:vAlign w:val="center"/>
          </w:tcPr>
          <w:p w14:paraId="05F47EAE" w14:textId="77777777" w:rsidR="00996384" w:rsidRPr="00996384" w:rsidRDefault="00996384" w:rsidP="0076230E">
            <w:pPr>
              <w:pStyle w:val="TableText0"/>
              <w:jc w:val="center"/>
            </w:pPr>
            <w:r w:rsidRPr="00996384">
              <w:t>2.01</w:t>
            </w:r>
          </w:p>
        </w:tc>
      </w:tr>
      <w:tr w:rsidR="00996384" w:rsidRPr="00996384" w14:paraId="024C2325" w14:textId="77777777" w:rsidTr="00401198">
        <w:tc>
          <w:tcPr>
            <w:tcW w:w="990" w:type="dxa"/>
            <w:shd w:val="clear" w:color="auto" w:fill="auto"/>
            <w:vAlign w:val="center"/>
          </w:tcPr>
          <w:p w14:paraId="6975CF6B" w14:textId="77777777" w:rsidR="00996384" w:rsidRPr="0076230E" w:rsidRDefault="00996384" w:rsidP="00127D1D">
            <w:pPr>
              <w:pStyle w:val="TableText0"/>
              <w:rPr>
                <w:b/>
                <w:bCs/>
              </w:rPr>
            </w:pPr>
            <w:r w:rsidRPr="0076230E">
              <w:rPr>
                <w:b/>
                <w:bCs/>
              </w:rPr>
              <w:t>DWR</w:t>
            </w:r>
          </w:p>
        </w:tc>
        <w:tc>
          <w:tcPr>
            <w:tcW w:w="2086" w:type="dxa"/>
            <w:shd w:val="clear" w:color="auto" w:fill="auto"/>
            <w:vAlign w:val="center"/>
          </w:tcPr>
          <w:p w14:paraId="67A32897" w14:textId="77777777" w:rsidR="00996384" w:rsidRPr="00996384" w:rsidRDefault="00996384" w:rsidP="00127D1D">
            <w:pPr>
              <w:pStyle w:val="TableText0"/>
            </w:pPr>
            <w:r w:rsidRPr="00996384">
              <w:t>---</w:t>
            </w:r>
          </w:p>
        </w:tc>
        <w:tc>
          <w:tcPr>
            <w:tcW w:w="1853" w:type="dxa"/>
            <w:shd w:val="clear" w:color="auto" w:fill="auto"/>
            <w:vAlign w:val="center"/>
          </w:tcPr>
          <w:p w14:paraId="79591832" w14:textId="77777777" w:rsidR="00996384" w:rsidRPr="00996384" w:rsidRDefault="00996384" w:rsidP="00127D1D">
            <w:pPr>
              <w:pStyle w:val="TableText0"/>
            </w:pPr>
            <w:r w:rsidRPr="00996384">
              <w:t>Spillway1</w:t>
            </w:r>
          </w:p>
        </w:tc>
        <w:tc>
          <w:tcPr>
            <w:tcW w:w="2878" w:type="dxa"/>
            <w:shd w:val="clear" w:color="auto" w:fill="auto"/>
            <w:vAlign w:val="center"/>
          </w:tcPr>
          <w:p w14:paraId="6A023338" w14:textId="79671867" w:rsidR="00996384" w:rsidRPr="00996384" w:rsidRDefault="00996384" w:rsidP="00127D1D">
            <w:pPr>
              <w:pStyle w:val="TableText0"/>
            </w:pPr>
            <w:r w:rsidRPr="00996384">
              <w:t>Use when</w:t>
            </w:r>
            <w:r w:rsidR="007A3922">
              <w:t xml:space="preserve"> one</w:t>
            </w:r>
            <w:r w:rsidRPr="00996384">
              <w:t xml:space="preserve"> </w:t>
            </w:r>
            <w:proofErr w:type="spellStart"/>
            <w:r w:rsidRPr="00996384">
              <w:t>spillbay</w:t>
            </w:r>
            <w:proofErr w:type="spellEnd"/>
            <w:r w:rsidRPr="00996384">
              <w:t xml:space="preserve"> is used</w:t>
            </w:r>
          </w:p>
        </w:tc>
        <w:tc>
          <w:tcPr>
            <w:tcW w:w="900" w:type="dxa"/>
            <w:shd w:val="clear" w:color="auto" w:fill="auto"/>
            <w:vAlign w:val="center"/>
          </w:tcPr>
          <w:p w14:paraId="7173CB53" w14:textId="77777777" w:rsidR="00996384" w:rsidRPr="00996384" w:rsidRDefault="00996384" w:rsidP="0076230E">
            <w:pPr>
              <w:pStyle w:val="TableText0"/>
              <w:jc w:val="center"/>
            </w:pPr>
            <w:r w:rsidRPr="00996384">
              <w:t>N/A</w:t>
            </w:r>
            <w:r w:rsidRPr="00996384">
              <w:rPr>
                <w:vertAlign w:val="superscript"/>
              </w:rPr>
              <w:t>3</w:t>
            </w:r>
          </w:p>
        </w:tc>
      </w:tr>
      <w:tr w:rsidR="00996384" w:rsidRPr="00996384" w14:paraId="00526D36" w14:textId="77777777" w:rsidTr="00401198">
        <w:tc>
          <w:tcPr>
            <w:tcW w:w="990" w:type="dxa"/>
            <w:shd w:val="clear" w:color="auto" w:fill="auto"/>
            <w:vAlign w:val="center"/>
          </w:tcPr>
          <w:p w14:paraId="3DECFCD0" w14:textId="77777777" w:rsidR="00996384" w:rsidRPr="0076230E" w:rsidRDefault="00996384" w:rsidP="00127D1D">
            <w:pPr>
              <w:pStyle w:val="TableText0"/>
              <w:rPr>
                <w:b/>
                <w:bCs/>
              </w:rPr>
            </w:pPr>
            <w:r w:rsidRPr="0076230E">
              <w:rPr>
                <w:b/>
                <w:bCs/>
              </w:rPr>
              <w:t>DWR</w:t>
            </w:r>
          </w:p>
        </w:tc>
        <w:tc>
          <w:tcPr>
            <w:tcW w:w="2086" w:type="dxa"/>
            <w:shd w:val="clear" w:color="auto" w:fill="auto"/>
            <w:vAlign w:val="center"/>
          </w:tcPr>
          <w:p w14:paraId="47AB7E26" w14:textId="77777777" w:rsidR="00996384" w:rsidRPr="00996384" w:rsidRDefault="00996384" w:rsidP="00127D1D">
            <w:pPr>
              <w:pStyle w:val="TableText0"/>
            </w:pPr>
            <w:r w:rsidRPr="00996384">
              <w:t>---</w:t>
            </w:r>
          </w:p>
        </w:tc>
        <w:tc>
          <w:tcPr>
            <w:tcW w:w="1853" w:type="dxa"/>
            <w:shd w:val="clear" w:color="auto" w:fill="auto"/>
            <w:vAlign w:val="center"/>
          </w:tcPr>
          <w:p w14:paraId="19134655" w14:textId="77777777" w:rsidR="00996384" w:rsidRPr="00996384" w:rsidRDefault="00996384" w:rsidP="00127D1D">
            <w:pPr>
              <w:pStyle w:val="TableText0"/>
            </w:pPr>
            <w:r w:rsidRPr="00996384">
              <w:t>Spillway2</w:t>
            </w:r>
          </w:p>
        </w:tc>
        <w:tc>
          <w:tcPr>
            <w:tcW w:w="2878" w:type="dxa"/>
            <w:shd w:val="clear" w:color="auto" w:fill="auto"/>
            <w:vAlign w:val="center"/>
          </w:tcPr>
          <w:p w14:paraId="137DEC25" w14:textId="03201C29" w:rsidR="00996384" w:rsidRPr="00996384" w:rsidRDefault="00996384" w:rsidP="00127D1D">
            <w:pPr>
              <w:pStyle w:val="TableText0"/>
            </w:pPr>
            <w:r w:rsidRPr="00996384">
              <w:t xml:space="preserve">Use when </w:t>
            </w:r>
            <w:r w:rsidR="007A3922">
              <w:t>two</w:t>
            </w:r>
            <w:r w:rsidRPr="00996384">
              <w:t xml:space="preserve"> </w:t>
            </w:r>
            <w:proofErr w:type="spellStart"/>
            <w:r w:rsidRPr="00996384">
              <w:t>spillbays</w:t>
            </w:r>
            <w:proofErr w:type="spellEnd"/>
            <w:r w:rsidRPr="00996384">
              <w:t xml:space="preserve"> are used</w:t>
            </w:r>
          </w:p>
        </w:tc>
        <w:tc>
          <w:tcPr>
            <w:tcW w:w="900" w:type="dxa"/>
            <w:shd w:val="clear" w:color="auto" w:fill="auto"/>
            <w:vAlign w:val="center"/>
          </w:tcPr>
          <w:p w14:paraId="60D902EF" w14:textId="77777777" w:rsidR="00996384" w:rsidRPr="00996384" w:rsidRDefault="00996384" w:rsidP="0076230E">
            <w:pPr>
              <w:pStyle w:val="TableText0"/>
              <w:jc w:val="center"/>
            </w:pPr>
            <w:r w:rsidRPr="00996384">
              <w:t>N/A</w:t>
            </w:r>
            <w:r w:rsidRPr="00996384">
              <w:rPr>
                <w:vertAlign w:val="superscript"/>
              </w:rPr>
              <w:t>3</w:t>
            </w:r>
          </w:p>
        </w:tc>
      </w:tr>
      <w:tr w:rsidR="00996384" w:rsidRPr="00996384" w14:paraId="24076F7B" w14:textId="77777777" w:rsidTr="00401198">
        <w:tc>
          <w:tcPr>
            <w:tcW w:w="990" w:type="dxa"/>
            <w:shd w:val="clear" w:color="auto" w:fill="auto"/>
            <w:vAlign w:val="center"/>
          </w:tcPr>
          <w:p w14:paraId="753450AF" w14:textId="77777777" w:rsidR="00996384" w:rsidRPr="0076230E" w:rsidRDefault="00996384" w:rsidP="00127D1D">
            <w:pPr>
              <w:pStyle w:val="TableText0"/>
              <w:rPr>
                <w:b/>
                <w:bCs/>
              </w:rPr>
            </w:pPr>
            <w:r w:rsidRPr="0076230E">
              <w:rPr>
                <w:b/>
                <w:bCs/>
              </w:rPr>
              <w:t>DWR</w:t>
            </w:r>
          </w:p>
        </w:tc>
        <w:tc>
          <w:tcPr>
            <w:tcW w:w="2086" w:type="dxa"/>
            <w:shd w:val="clear" w:color="auto" w:fill="auto"/>
            <w:vAlign w:val="center"/>
          </w:tcPr>
          <w:p w14:paraId="73083FE2" w14:textId="77777777" w:rsidR="00996384" w:rsidRPr="00996384" w:rsidRDefault="00996384" w:rsidP="00127D1D">
            <w:pPr>
              <w:pStyle w:val="TableText0"/>
            </w:pPr>
            <w:r w:rsidRPr="00996384">
              <w:t>---</w:t>
            </w:r>
          </w:p>
        </w:tc>
        <w:tc>
          <w:tcPr>
            <w:tcW w:w="1853" w:type="dxa"/>
            <w:shd w:val="clear" w:color="auto" w:fill="auto"/>
            <w:vAlign w:val="center"/>
          </w:tcPr>
          <w:p w14:paraId="1E87C880" w14:textId="77777777" w:rsidR="00996384" w:rsidRPr="00996384" w:rsidRDefault="00996384" w:rsidP="00127D1D">
            <w:pPr>
              <w:pStyle w:val="TableText0"/>
            </w:pPr>
            <w:r w:rsidRPr="00996384">
              <w:t>RO</w:t>
            </w:r>
          </w:p>
        </w:tc>
        <w:tc>
          <w:tcPr>
            <w:tcW w:w="2878" w:type="dxa"/>
            <w:shd w:val="clear" w:color="auto" w:fill="auto"/>
            <w:vAlign w:val="center"/>
          </w:tcPr>
          <w:p w14:paraId="5A2392AB" w14:textId="77777777" w:rsidR="00996384" w:rsidRPr="00996384" w:rsidRDefault="00996384" w:rsidP="00127D1D">
            <w:pPr>
              <w:pStyle w:val="TableText0"/>
            </w:pPr>
            <w:r w:rsidRPr="00996384">
              <w:t>Use with Regulating Outlet spill</w:t>
            </w:r>
          </w:p>
        </w:tc>
        <w:tc>
          <w:tcPr>
            <w:tcW w:w="900" w:type="dxa"/>
            <w:shd w:val="clear" w:color="auto" w:fill="auto"/>
            <w:vAlign w:val="center"/>
          </w:tcPr>
          <w:p w14:paraId="21BE7E7E" w14:textId="77777777" w:rsidR="00996384" w:rsidRPr="00996384" w:rsidRDefault="00996384" w:rsidP="0076230E">
            <w:pPr>
              <w:pStyle w:val="TableText0"/>
              <w:jc w:val="center"/>
            </w:pPr>
            <w:r w:rsidRPr="00996384">
              <w:t>N/A</w:t>
            </w:r>
            <w:r w:rsidRPr="00996384">
              <w:rPr>
                <w:vertAlign w:val="superscript"/>
              </w:rPr>
              <w:t>3</w:t>
            </w:r>
          </w:p>
        </w:tc>
      </w:tr>
      <w:tr w:rsidR="00996384" w:rsidRPr="00996384" w14:paraId="62D47B11" w14:textId="77777777" w:rsidTr="00401198">
        <w:tc>
          <w:tcPr>
            <w:tcW w:w="990" w:type="dxa"/>
            <w:shd w:val="clear" w:color="auto" w:fill="auto"/>
            <w:vAlign w:val="center"/>
          </w:tcPr>
          <w:p w14:paraId="4C4C9501" w14:textId="77777777" w:rsidR="00996384" w:rsidRPr="0076230E" w:rsidRDefault="00996384" w:rsidP="00127D1D">
            <w:pPr>
              <w:pStyle w:val="TableText0"/>
              <w:rPr>
                <w:b/>
                <w:bCs/>
              </w:rPr>
            </w:pPr>
            <w:r w:rsidRPr="0076230E">
              <w:rPr>
                <w:b/>
                <w:bCs/>
              </w:rPr>
              <w:t>DWR</w:t>
            </w:r>
          </w:p>
        </w:tc>
        <w:tc>
          <w:tcPr>
            <w:tcW w:w="2086" w:type="dxa"/>
            <w:shd w:val="clear" w:color="auto" w:fill="auto"/>
            <w:vAlign w:val="center"/>
          </w:tcPr>
          <w:p w14:paraId="30FD209B" w14:textId="77777777" w:rsidR="00996384" w:rsidRPr="00996384" w:rsidRDefault="00996384" w:rsidP="00127D1D">
            <w:pPr>
              <w:pStyle w:val="TableText0"/>
            </w:pPr>
            <w:r w:rsidRPr="00996384">
              <w:t>---</w:t>
            </w:r>
          </w:p>
        </w:tc>
        <w:tc>
          <w:tcPr>
            <w:tcW w:w="1853" w:type="dxa"/>
            <w:shd w:val="clear" w:color="auto" w:fill="auto"/>
            <w:vAlign w:val="center"/>
          </w:tcPr>
          <w:p w14:paraId="79D89A98" w14:textId="77777777" w:rsidR="00996384" w:rsidRPr="00996384" w:rsidRDefault="00996384" w:rsidP="00127D1D">
            <w:pPr>
              <w:pStyle w:val="TableText0"/>
            </w:pPr>
            <w:r w:rsidRPr="00996384">
              <w:t>No Spill</w:t>
            </w:r>
          </w:p>
        </w:tc>
        <w:tc>
          <w:tcPr>
            <w:tcW w:w="2878" w:type="dxa"/>
            <w:shd w:val="clear" w:color="auto" w:fill="auto"/>
            <w:vAlign w:val="center"/>
          </w:tcPr>
          <w:p w14:paraId="05AFB395" w14:textId="77777777" w:rsidR="00996384" w:rsidRPr="00996384" w:rsidRDefault="00996384" w:rsidP="00127D1D">
            <w:pPr>
              <w:pStyle w:val="TableText0"/>
            </w:pPr>
            <w:r w:rsidRPr="00996384">
              <w:t>Use when there is NO spill</w:t>
            </w:r>
          </w:p>
        </w:tc>
        <w:tc>
          <w:tcPr>
            <w:tcW w:w="900" w:type="dxa"/>
            <w:shd w:val="clear" w:color="auto" w:fill="auto"/>
            <w:vAlign w:val="center"/>
          </w:tcPr>
          <w:p w14:paraId="40890012" w14:textId="77777777" w:rsidR="00996384" w:rsidRPr="00996384" w:rsidRDefault="00996384" w:rsidP="0076230E">
            <w:pPr>
              <w:pStyle w:val="TableText0"/>
              <w:jc w:val="center"/>
            </w:pPr>
            <w:r w:rsidRPr="00996384">
              <w:t>N/A</w:t>
            </w:r>
            <w:r w:rsidRPr="00996384">
              <w:rPr>
                <w:vertAlign w:val="superscript"/>
              </w:rPr>
              <w:t>3</w:t>
            </w:r>
          </w:p>
        </w:tc>
      </w:tr>
      <w:tr w:rsidR="00996384" w:rsidRPr="00996384" w14:paraId="1D9593EF" w14:textId="77777777" w:rsidTr="00401198">
        <w:tc>
          <w:tcPr>
            <w:tcW w:w="990" w:type="dxa"/>
            <w:shd w:val="clear" w:color="auto" w:fill="auto"/>
            <w:vAlign w:val="center"/>
          </w:tcPr>
          <w:p w14:paraId="0C8234CA" w14:textId="77777777" w:rsidR="00996384" w:rsidRPr="0076230E" w:rsidRDefault="00996384" w:rsidP="00127D1D">
            <w:pPr>
              <w:pStyle w:val="TableText0"/>
              <w:rPr>
                <w:b/>
                <w:bCs/>
              </w:rPr>
            </w:pPr>
            <w:r w:rsidRPr="0076230E">
              <w:rPr>
                <w:b/>
                <w:bCs/>
              </w:rPr>
              <w:t>GCL</w:t>
            </w:r>
          </w:p>
        </w:tc>
        <w:tc>
          <w:tcPr>
            <w:tcW w:w="2086" w:type="dxa"/>
            <w:shd w:val="clear" w:color="auto" w:fill="auto"/>
            <w:vAlign w:val="center"/>
          </w:tcPr>
          <w:p w14:paraId="7A2FD54A" w14:textId="77777777" w:rsidR="00996384" w:rsidRPr="00996384" w:rsidRDefault="00996384" w:rsidP="00127D1D">
            <w:pPr>
              <w:pStyle w:val="TableText0"/>
            </w:pPr>
            <w:r w:rsidRPr="00996384">
              <w:t>---</w:t>
            </w:r>
          </w:p>
        </w:tc>
        <w:tc>
          <w:tcPr>
            <w:tcW w:w="1853" w:type="dxa"/>
            <w:shd w:val="clear" w:color="auto" w:fill="auto"/>
            <w:vAlign w:val="center"/>
          </w:tcPr>
          <w:p w14:paraId="181662A9" w14:textId="77777777" w:rsidR="00996384" w:rsidRPr="00996384" w:rsidRDefault="00996384" w:rsidP="00127D1D">
            <w:pPr>
              <w:pStyle w:val="TableText0"/>
            </w:pPr>
            <w:r w:rsidRPr="00996384">
              <w:t>---</w:t>
            </w:r>
          </w:p>
        </w:tc>
        <w:tc>
          <w:tcPr>
            <w:tcW w:w="2878" w:type="dxa"/>
            <w:shd w:val="clear" w:color="auto" w:fill="auto"/>
            <w:vAlign w:val="center"/>
          </w:tcPr>
          <w:p w14:paraId="2DD39ABA" w14:textId="77777777" w:rsidR="00996384" w:rsidRPr="00996384" w:rsidRDefault="00996384" w:rsidP="00127D1D">
            <w:pPr>
              <w:pStyle w:val="TableText0"/>
            </w:pPr>
            <w:r w:rsidRPr="00996384">
              <w:t>No spill pattern is used</w:t>
            </w:r>
          </w:p>
        </w:tc>
        <w:tc>
          <w:tcPr>
            <w:tcW w:w="900" w:type="dxa"/>
            <w:shd w:val="clear" w:color="auto" w:fill="auto"/>
            <w:vAlign w:val="center"/>
          </w:tcPr>
          <w:p w14:paraId="29E3A74A" w14:textId="77777777" w:rsidR="00996384" w:rsidRPr="00996384" w:rsidRDefault="00996384" w:rsidP="0076230E">
            <w:pPr>
              <w:pStyle w:val="TableText0"/>
              <w:jc w:val="center"/>
            </w:pPr>
            <w:r w:rsidRPr="00996384">
              <w:t>-</w:t>
            </w:r>
          </w:p>
        </w:tc>
      </w:tr>
    </w:tbl>
    <w:p w14:paraId="0E58E755" w14:textId="5E2E6EC5" w:rsidR="00996384" w:rsidRDefault="00996384">
      <w:pPr>
        <w:pStyle w:val="ListParagraph"/>
        <w:numPr>
          <w:ilvl w:val="0"/>
          <w:numId w:val="28"/>
        </w:numPr>
        <w:rPr>
          <w:rFonts w:eastAsia="Times New Roman"/>
        </w:rPr>
      </w:pPr>
      <w:r w:rsidRPr="00D21631">
        <w:rPr>
          <w:rFonts w:eastAsia="Times New Roman"/>
        </w:rPr>
        <w:t>Spill pattern name: FPP, SW, RSW, TSW</w:t>
      </w:r>
    </w:p>
    <w:p w14:paraId="365C5661" w14:textId="77777777" w:rsidR="00C660AF" w:rsidRPr="00D21631" w:rsidRDefault="00C660AF" w:rsidP="008565FA">
      <w:pPr>
        <w:pStyle w:val="ListParagraph"/>
        <w:ind w:left="1080"/>
        <w:rPr>
          <w:rFonts w:eastAsia="Times New Roman"/>
        </w:rPr>
      </w:pPr>
    </w:p>
    <w:p w14:paraId="03AF6181" w14:textId="77777777" w:rsidR="00996384" w:rsidRPr="009B6AFF" w:rsidRDefault="00996384" w:rsidP="008565FA">
      <w:pPr>
        <w:pStyle w:val="ListParagraph"/>
        <w:numPr>
          <w:ilvl w:val="0"/>
          <w:numId w:val="27"/>
        </w:numPr>
        <w:rPr>
          <w:rFonts w:eastAsia="Times New Roman"/>
          <w:iCs/>
        </w:rPr>
      </w:pPr>
      <w:r w:rsidRPr="009B6AFF">
        <w:t xml:space="preserve">Not currently implemented in </w:t>
      </w:r>
      <w:r w:rsidRPr="00127D1D">
        <w:rPr>
          <w:b/>
          <w:bCs/>
        </w:rPr>
        <w:t>SYSTDG</w:t>
      </w:r>
      <w:r w:rsidRPr="009B6AFF">
        <w:t>.</w:t>
      </w:r>
    </w:p>
    <w:p w14:paraId="7A3C391F" w14:textId="77777777" w:rsidR="00996384" w:rsidRPr="009B6AFF" w:rsidRDefault="00996384" w:rsidP="008565FA">
      <w:pPr>
        <w:pStyle w:val="ListParagraph"/>
        <w:numPr>
          <w:ilvl w:val="0"/>
          <w:numId w:val="27"/>
        </w:numPr>
        <w:rPr>
          <w:rFonts w:eastAsia="Times New Roman"/>
          <w:iCs/>
        </w:rPr>
      </w:pPr>
      <w:r w:rsidRPr="009B6AFF">
        <w:t>Spillway TDG production equation is a function of tailwater elevation only. No C value is used.</w:t>
      </w:r>
    </w:p>
    <w:p w14:paraId="7368615B" w14:textId="77777777" w:rsidR="00996384" w:rsidRPr="009B6AFF" w:rsidRDefault="00996384" w:rsidP="008565FA">
      <w:pPr>
        <w:pStyle w:val="ListParagraph"/>
        <w:numPr>
          <w:ilvl w:val="0"/>
          <w:numId w:val="27"/>
        </w:numPr>
        <w:spacing w:after="0"/>
        <w:rPr>
          <w:rFonts w:eastAsia="Times New Roman"/>
          <w:iCs/>
        </w:rPr>
      </w:pPr>
      <w:r w:rsidRPr="009B6AFF">
        <w:t>C values are not used in DWR TDG production equations.</w:t>
      </w:r>
    </w:p>
    <w:p w14:paraId="2FB9CB07" w14:textId="77777777" w:rsidR="00C660AF" w:rsidRPr="005B2045" w:rsidRDefault="00C660AF" w:rsidP="008565FA">
      <w:pPr>
        <w:pStyle w:val="ListParagraph"/>
        <w:spacing w:after="0"/>
        <w:rPr>
          <w:rFonts w:eastAsia="Times New Roman"/>
        </w:rPr>
      </w:pPr>
    </w:p>
    <w:p w14:paraId="5FAF1457" w14:textId="1CDE3D31" w:rsidR="00996384" w:rsidRPr="007552CD" w:rsidRDefault="00996384" w:rsidP="008565FA">
      <w:r w:rsidRPr="00C660AF">
        <w:t>The interaction</w:t>
      </w:r>
      <w:r w:rsidRPr="007A3922">
        <w:t xml:space="preserve"> of powerhouse flows and highly aerated spillway flows </w:t>
      </w:r>
      <w:r w:rsidR="00514D80">
        <w:t>is</w:t>
      </w:r>
      <w:r w:rsidRPr="007A3922">
        <w:t xml:space="preserve"> considerable at many dams. The powerhouse discharge can be entrained with the spillway discharge, becoming “gassed” to the same level as the spillway. In </w:t>
      </w:r>
      <w:r w:rsidRPr="00127D1D">
        <w:rPr>
          <w:b/>
          <w:bCs/>
        </w:rPr>
        <w:t>SYSTDG</w:t>
      </w:r>
      <w:r w:rsidRPr="007A3922">
        <w:t xml:space="preserve">, the entrainment of powerhouse flows is computed as a simple linear function of spillway flows. </w:t>
      </w:r>
      <w:r w:rsidRPr="008565FA">
        <w:t xml:space="preserve">Without spillway discharge, there is no mechanism to attract powerhouse flows into the spillway region and no air-entrainment mechanism to drive local TDG supersaturation. As spillway flows increase relative to powerhouse flows, both bubble production and water entrainment ramp up to a point at which nearly all powerhouse flows are exposed to bubbles entrained at the spillway. </w:t>
      </w:r>
      <w:r w:rsidR="0037096D" w:rsidRPr="00127D1D">
        <w:rPr>
          <w:rStyle w:val="Figurehyperlink"/>
        </w:rPr>
        <w:fldChar w:fldCharType="begin"/>
      </w:r>
      <w:r w:rsidR="0037096D" w:rsidRPr="00127D1D">
        <w:rPr>
          <w:rStyle w:val="Figurehyperlink"/>
        </w:rPr>
        <w:instrText xml:space="preserve"> REF _Ref19283576 \h  \* MERGEFORMAT </w:instrText>
      </w:r>
      <w:r w:rsidR="0037096D" w:rsidRPr="00127D1D">
        <w:rPr>
          <w:rStyle w:val="Figurehyperlink"/>
        </w:rPr>
      </w:r>
      <w:r w:rsidR="0037096D" w:rsidRPr="00127D1D">
        <w:rPr>
          <w:rStyle w:val="Figurehyperlink"/>
        </w:rPr>
        <w:fldChar w:fldCharType="separate"/>
      </w:r>
      <w:r w:rsidR="00A95042" w:rsidRPr="00127D1D">
        <w:rPr>
          <w:rStyle w:val="Figurehyperlink"/>
        </w:rPr>
        <w:t>Table 24</w:t>
      </w:r>
      <w:r w:rsidR="0037096D" w:rsidRPr="00127D1D">
        <w:rPr>
          <w:rStyle w:val="Figurehyperlink"/>
        </w:rPr>
        <w:fldChar w:fldCharType="end"/>
      </w:r>
      <w:r w:rsidRPr="007552CD">
        <w:t xml:space="preserve"> lists three equations used to calculate the entrainment of powerhouse flow in </w:t>
      </w:r>
      <w:r w:rsidRPr="00127D1D">
        <w:rPr>
          <w:b/>
          <w:bCs/>
        </w:rPr>
        <w:t>SYSTDG</w:t>
      </w:r>
      <w:r w:rsidRPr="007552CD">
        <w:t xml:space="preserve"> (</w:t>
      </w:r>
      <w:proofErr w:type="spellStart"/>
      <w:r w:rsidRPr="007552CD">
        <w:t>Scheider</w:t>
      </w:r>
      <w:proofErr w:type="spellEnd"/>
      <w:r w:rsidRPr="007552CD">
        <w:t xml:space="preserve"> and Hamilton, 2015a).</w:t>
      </w:r>
    </w:p>
    <w:p w14:paraId="16E8A5FA" w14:textId="48142E66" w:rsidR="0037096D" w:rsidRPr="00C660AF" w:rsidRDefault="0037096D" w:rsidP="00127D1D">
      <w:pPr>
        <w:pStyle w:val="Caption"/>
      </w:pPr>
      <w:bookmarkStart w:id="738" w:name="_Ref19283576"/>
      <w:bookmarkStart w:id="739" w:name="_Toc48573861"/>
      <w:r w:rsidRPr="00C660AF">
        <w:t xml:space="preserve">Table </w:t>
      </w:r>
      <w:r w:rsidR="00862FA4" w:rsidRPr="008565FA">
        <w:fldChar w:fldCharType="begin"/>
      </w:r>
      <w:r w:rsidR="00862FA4" w:rsidRPr="00C660AF">
        <w:instrText xml:space="preserve"> SEQ Table \* ARABIC </w:instrText>
      </w:r>
      <w:r w:rsidR="00862FA4" w:rsidRPr="008565FA">
        <w:fldChar w:fldCharType="separate"/>
      </w:r>
      <w:r w:rsidR="00A95042" w:rsidRPr="008565FA">
        <w:t>24</w:t>
      </w:r>
      <w:r w:rsidR="00862FA4" w:rsidRPr="008565FA">
        <w:fldChar w:fldCharType="end"/>
      </w:r>
      <w:bookmarkEnd w:id="738"/>
      <w:r w:rsidRPr="00C660AF">
        <w:t>. List of powerhouse flow entrainment equations in SYSTDG</w:t>
      </w:r>
      <w:bookmarkEnd w:id="739"/>
    </w:p>
    <w:tbl>
      <w:tblPr>
        <w:tblW w:w="63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7"/>
        <w:gridCol w:w="4978"/>
      </w:tblGrid>
      <w:tr w:rsidR="00996384" w14:paraId="13A01A90" w14:textId="77777777" w:rsidTr="008565FA">
        <w:trPr>
          <w:jc w:val="center"/>
        </w:trPr>
        <w:tc>
          <w:tcPr>
            <w:tcW w:w="1327" w:type="dxa"/>
            <w:shd w:val="clear" w:color="auto" w:fill="auto"/>
          </w:tcPr>
          <w:p w14:paraId="19FC0BE2" w14:textId="1506250C" w:rsidR="00996384" w:rsidRPr="000C6D2F" w:rsidRDefault="00996384" w:rsidP="008565FA">
            <w:pPr>
              <w:spacing w:after="120"/>
              <w:jc w:val="center"/>
              <w:rPr>
                <w:b/>
                <w:bCs/>
              </w:rPr>
            </w:pPr>
            <w:r w:rsidRPr="000C6D2F">
              <w:rPr>
                <w:b/>
                <w:bCs/>
              </w:rPr>
              <w:t xml:space="preserve">Equation </w:t>
            </w:r>
            <w:r w:rsidR="00F169BB" w:rsidRPr="000C6D2F">
              <w:rPr>
                <w:b/>
                <w:bCs/>
              </w:rPr>
              <w:t>#</w:t>
            </w:r>
          </w:p>
        </w:tc>
        <w:tc>
          <w:tcPr>
            <w:tcW w:w="4978" w:type="dxa"/>
            <w:shd w:val="clear" w:color="auto" w:fill="auto"/>
          </w:tcPr>
          <w:p w14:paraId="75608A21" w14:textId="77777777" w:rsidR="00996384" w:rsidRPr="008565FA" w:rsidRDefault="00996384" w:rsidP="008565FA">
            <w:pPr>
              <w:spacing w:after="120"/>
              <w:jc w:val="center"/>
              <w:rPr>
                <w:b/>
                <w:bCs/>
              </w:rPr>
            </w:pPr>
            <w:r w:rsidRPr="008565FA">
              <w:rPr>
                <w:b/>
                <w:bCs/>
              </w:rPr>
              <w:t>Powerhouse Flow Entrainment Equation*</w:t>
            </w:r>
          </w:p>
        </w:tc>
      </w:tr>
      <w:tr w:rsidR="00996384" w14:paraId="50CD89CB" w14:textId="77777777" w:rsidTr="008565FA">
        <w:trPr>
          <w:jc w:val="center"/>
        </w:trPr>
        <w:tc>
          <w:tcPr>
            <w:tcW w:w="1327" w:type="dxa"/>
            <w:shd w:val="clear" w:color="auto" w:fill="auto"/>
          </w:tcPr>
          <w:p w14:paraId="0027C27C" w14:textId="77777777" w:rsidR="00996384" w:rsidRPr="0076230E" w:rsidRDefault="00996384" w:rsidP="008565FA">
            <w:pPr>
              <w:spacing w:after="120"/>
              <w:jc w:val="center"/>
              <w:rPr>
                <w:b/>
                <w:bCs/>
              </w:rPr>
            </w:pPr>
            <w:r w:rsidRPr="0076230E">
              <w:rPr>
                <w:b/>
                <w:bCs/>
              </w:rPr>
              <w:t>1</w:t>
            </w:r>
          </w:p>
        </w:tc>
        <w:tc>
          <w:tcPr>
            <w:tcW w:w="4978" w:type="dxa"/>
            <w:shd w:val="clear" w:color="auto" w:fill="auto"/>
          </w:tcPr>
          <w:p w14:paraId="105CBD0E" w14:textId="77777777" w:rsidR="00996384" w:rsidRPr="00CA52A4" w:rsidRDefault="00996384" w:rsidP="008565FA">
            <w:pPr>
              <w:pStyle w:val="ListParagraph"/>
              <w:spacing w:after="120"/>
            </w:pPr>
            <w:proofErr w:type="spellStart"/>
            <w:r w:rsidRPr="00CA52A4">
              <w:rPr>
                <w:b/>
                <w:i/>
              </w:rPr>
              <w:t>Q</w:t>
            </w:r>
            <w:r w:rsidRPr="00CA52A4">
              <w:rPr>
                <w:b/>
                <w:i/>
                <w:vertAlign w:val="subscript"/>
              </w:rPr>
              <w:t>ent</w:t>
            </w:r>
            <w:proofErr w:type="spellEnd"/>
            <w:r w:rsidRPr="00CA52A4">
              <w:t xml:space="preserve"> = E1 * </w:t>
            </w:r>
            <w:proofErr w:type="spellStart"/>
            <w:r w:rsidRPr="00CA52A4">
              <w:rPr>
                <w:b/>
                <w:i/>
              </w:rPr>
              <w:t>Q</w:t>
            </w:r>
            <w:r w:rsidRPr="00CA52A4">
              <w:rPr>
                <w:b/>
                <w:i/>
                <w:vertAlign w:val="subscript"/>
              </w:rPr>
              <w:t>sp</w:t>
            </w:r>
            <w:proofErr w:type="spellEnd"/>
            <w:r w:rsidRPr="00CA52A4">
              <w:t xml:space="preserve"> + E2  </w:t>
            </w:r>
          </w:p>
        </w:tc>
      </w:tr>
      <w:tr w:rsidR="00996384" w14:paraId="277426AA" w14:textId="77777777" w:rsidTr="008565FA">
        <w:trPr>
          <w:jc w:val="center"/>
        </w:trPr>
        <w:tc>
          <w:tcPr>
            <w:tcW w:w="1327" w:type="dxa"/>
            <w:shd w:val="clear" w:color="auto" w:fill="auto"/>
          </w:tcPr>
          <w:p w14:paraId="782C126E" w14:textId="77777777" w:rsidR="00996384" w:rsidRPr="0076230E" w:rsidRDefault="00996384" w:rsidP="008565FA">
            <w:pPr>
              <w:spacing w:after="120"/>
              <w:jc w:val="center"/>
              <w:rPr>
                <w:b/>
                <w:bCs/>
              </w:rPr>
            </w:pPr>
            <w:r w:rsidRPr="0076230E">
              <w:rPr>
                <w:b/>
                <w:bCs/>
              </w:rPr>
              <w:t>2</w:t>
            </w:r>
          </w:p>
        </w:tc>
        <w:tc>
          <w:tcPr>
            <w:tcW w:w="4978" w:type="dxa"/>
            <w:shd w:val="clear" w:color="auto" w:fill="auto"/>
          </w:tcPr>
          <w:p w14:paraId="4DCC08A3" w14:textId="77777777" w:rsidR="00996384" w:rsidRPr="00CA52A4" w:rsidRDefault="00996384" w:rsidP="008565FA">
            <w:pPr>
              <w:pStyle w:val="ListParagraph"/>
              <w:spacing w:after="120"/>
            </w:pPr>
            <w:proofErr w:type="spellStart"/>
            <w:r w:rsidRPr="00CA52A4">
              <w:rPr>
                <w:b/>
                <w:i/>
              </w:rPr>
              <w:t>Q</w:t>
            </w:r>
            <w:r w:rsidRPr="00CA52A4">
              <w:rPr>
                <w:b/>
                <w:i/>
                <w:vertAlign w:val="subscript"/>
              </w:rPr>
              <w:t>ent</w:t>
            </w:r>
            <w:proofErr w:type="spellEnd"/>
            <w:r w:rsidRPr="00CA52A4">
              <w:t xml:space="preserve"> = </w:t>
            </w:r>
            <w:proofErr w:type="gramStart"/>
            <w:r w:rsidRPr="00CA52A4">
              <w:t>min[</w:t>
            </w:r>
            <w:proofErr w:type="gramEnd"/>
            <w:r w:rsidRPr="00CA52A4">
              <w:t xml:space="preserve"> (</w:t>
            </w:r>
            <w:proofErr w:type="spellStart"/>
            <w:r w:rsidRPr="00CA52A4">
              <w:rPr>
                <w:b/>
              </w:rPr>
              <w:t>Q</w:t>
            </w:r>
            <w:r w:rsidRPr="00CA52A4">
              <w:rPr>
                <w:b/>
                <w:vertAlign w:val="subscript"/>
              </w:rPr>
              <w:t>tot</w:t>
            </w:r>
            <w:proofErr w:type="spellEnd"/>
            <w:r w:rsidRPr="00CA52A4">
              <w:rPr>
                <w:b/>
              </w:rPr>
              <w:t xml:space="preserve"> </w:t>
            </w:r>
            <w:r w:rsidRPr="00CA52A4">
              <w:t xml:space="preserve">/ 60) , 1] * E1 * </w:t>
            </w:r>
            <w:proofErr w:type="spellStart"/>
            <w:r w:rsidRPr="00CA52A4">
              <w:rPr>
                <w:b/>
                <w:i/>
              </w:rPr>
              <w:t>Q</w:t>
            </w:r>
            <w:r w:rsidRPr="00CA52A4">
              <w:rPr>
                <w:b/>
                <w:i/>
                <w:vertAlign w:val="subscript"/>
              </w:rPr>
              <w:t>sp</w:t>
            </w:r>
            <w:proofErr w:type="spellEnd"/>
            <w:r w:rsidRPr="00CA52A4">
              <w:t xml:space="preserve"> + E2  </w:t>
            </w:r>
          </w:p>
        </w:tc>
      </w:tr>
      <w:tr w:rsidR="00996384" w14:paraId="5F5C002A" w14:textId="77777777" w:rsidTr="008565FA">
        <w:trPr>
          <w:jc w:val="center"/>
        </w:trPr>
        <w:tc>
          <w:tcPr>
            <w:tcW w:w="1327" w:type="dxa"/>
            <w:shd w:val="clear" w:color="auto" w:fill="auto"/>
          </w:tcPr>
          <w:p w14:paraId="2DFC0C3E" w14:textId="77777777" w:rsidR="00996384" w:rsidRPr="0076230E" w:rsidRDefault="00996384" w:rsidP="008565FA">
            <w:pPr>
              <w:spacing w:after="120"/>
              <w:jc w:val="center"/>
              <w:rPr>
                <w:b/>
                <w:bCs/>
              </w:rPr>
            </w:pPr>
            <w:r w:rsidRPr="0076230E">
              <w:rPr>
                <w:b/>
                <w:bCs/>
              </w:rPr>
              <w:t>3</w:t>
            </w:r>
          </w:p>
        </w:tc>
        <w:tc>
          <w:tcPr>
            <w:tcW w:w="4978" w:type="dxa"/>
            <w:shd w:val="clear" w:color="auto" w:fill="auto"/>
          </w:tcPr>
          <w:p w14:paraId="396E811D" w14:textId="77777777" w:rsidR="00996384" w:rsidRPr="00CA52A4" w:rsidRDefault="00996384" w:rsidP="008565FA">
            <w:pPr>
              <w:pStyle w:val="ListParagraph"/>
              <w:spacing w:after="120"/>
            </w:pPr>
            <w:proofErr w:type="spellStart"/>
            <w:r w:rsidRPr="00CA52A4">
              <w:rPr>
                <w:b/>
                <w:i/>
              </w:rPr>
              <w:t>Q</w:t>
            </w:r>
            <w:r w:rsidRPr="00CA52A4">
              <w:rPr>
                <w:b/>
                <w:i/>
                <w:vertAlign w:val="subscript"/>
              </w:rPr>
              <w:t>ent</w:t>
            </w:r>
            <w:proofErr w:type="spellEnd"/>
            <w:r w:rsidRPr="00CA52A4">
              <w:t xml:space="preserve"> = </w:t>
            </w:r>
            <w:proofErr w:type="gramStart"/>
            <w:r w:rsidRPr="00CA52A4">
              <w:t>min[</w:t>
            </w:r>
            <w:proofErr w:type="gramEnd"/>
            <w:r w:rsidRPr="00CA52A4">
              <w:t xml:space="preserve"> (</w:t>
            </w:r>
            <w:proofErr w:type="spellStart"/>
            <w:r w:rsidRPr="00CA52A4">
              <w:rPr>
                <w:b/>
              </w:rPr>
              <w:t>Q</w:t>
            </w:r>
            <w:r w:rsidRPr="00CA52A4">
              <w:rPr>
                <w:b/>
                <w:vertAlign w:val="subscript"/>
              </w:rPr>
              <w:t>sp</w:t>
            </w:r>
            <w:proofErr w:type="spellEnd"/>
            <w:r w:rsidRPr="00CA52A4">
              <w:rPr>
                <w:b/>
              </w:rPr>
              <w:t xml:space="preserve"> </w:t>
            </w:r>
            <w:r w:rsidRPr="00CA52A4">
              <w:t xml:space="preserve">/ 20) , 1] * E1 * </w:t>
            </w:r>
            <w:proofErr w:type="spellStart"/>
            <w:r w:rsidRPr="00CA52A4">
              <w:rPr>
                <w:b/>
                <w:i/>
              </w:rPr>
              <w:t>Q</w:t>
            </w:r>
            <w:r w:rsidRPr="00CA52A4">
              <w:rPr>
                <w:b/>
                <w:i/>
                <w:vertAlign w:val="subscript"/>
              </w:rPr>
              <w:t>sp</w:t>
            </w:r>
            <w:proofErr w:type="spellEnd"/>
            <w:r w:rsidRPr="00CA52A4">
              <w:t xml:space="preserve"> + E2  </w:t>
            </w:r>
          </w:p>
        </w:tc>
      </w:tr>
    </w:tbl>
    <w:p w14:paraId="13408772" w14:textId="4F13364D" w:rsidR="00996384" w:rsidRPr="00996384" w:rsidRDefault="00996384" w:rsidP="008565FA">
      <w:pPr>
        <w:pStyle w:val="NormalText"/>
        <w:spacing w:before="120"/>
      </w:pPr>
      <w:r w:rsidRPr="00996384">
        <w:lastRenderedPageBreak/>
        <w:t>*</w:t>
      </w:r>
      <w:proofErr w:type="spellStart"/>
      <w:r w:rsidRPr="00996384">
        <w:rPr>
          <w:b/>
          <w:i/>
        </w:rPr>
        <w:t>Q</w:t>
      </w:r>
      <w:r w:rsidRPr="00996384">
        <w:rPr>
          <w:b/>
          <w:i/>
          <w:vertAlign w:val="subscript"/>
        </w:rPr>
        <w:t>ent</w:t>
      </w:r>
      <w:proofErr w:type="spellEnd"/>
      <w:r w:rsidRPr="00996384">
        <w:t xml:space="preserve"> = Total powerhouse flow that is entrained in spillway flow (</w:t>
      </w:r>
      <w:proofErr w:type="spellStart"/>
      <w:r w:rsidRPr="00996384">
        <w:t>kcfs</w:t>
      </w:r>
      <w:proofErr w:type="spellEnd"/>
      <w:r w:rsidRPr="00996384">
        <w:t xml:space="preserve">), </w:t>
      </w:r>
      <w:proofErr w:type="spellStart"/>
      <w:r w:rsidRPr="00996384">
        <w:rPr>
          <w:b/>
          <w:i/>
        </w:rPr>
        <w:t>Q</w:t>
      </w:r>
      <w:r w:rsidRPr="00996384">
        <w:rPr>
          <w:b/>
          <w:i/>
          <w:vertAlign w:val="subscript"/>
        </w:rPr>
        <w:t>tot</w:t>
      </w:r>
      <w:proofErr w:type="spellEnd"/>
      <w:r w:rsidRPr="00996384">
        <w:rPr>
          <w:b/>
          <w:i/>
        </w:rPr>
        <w:t xml:space="preserve"> </w:t>
      </w:r>
      <w:r w:rsidRPr="00996384">
        <w:t>= total project discharge (powerhouse and spillway) (</w:t>
      </w:r>
      <w:proofErr w:type="spellStart"/>
      <w:r w:rsidRPr="00996384">
        <w:t>kcfs</w:t>
      </w:r>
      <w:proofErr w:type="spellEnd"/>
      <w:r w:rsidRPr="00996384">
        <w:t xml:space="preserve">), </w:t>
      </w:r>
      <w:r w:rsidRPr="00996384">
        <w:rPr>
          <w:i/>
        </w:rPr>
        <w:t xml:space="preserve">E1 - E2 </w:t>
      </w:r>
      <w:r w:rsidRPr="00996384">
        <w:t>= project specific coefficients (unitless).</w:t>
      </w:r>
      <w:r w:rsidR="007A3922">
        <w:t xml:space="preserve"> </w:t>
      </w:r>
      <w:r w:rsidR="00C012E8">
        <w:t xml:space="preserve"> </w:t>
      </w:r>
      <w:r w:rsidRPr="00996384">
        <w:t>E</w:t>
      </w:r>
      <w:r w:rsidRPr="00996384">
        <w:rPr>
          <w:vertAlign w:val="subscript"/>
        </w:rPr>
        <w:t>1</w:t>
      </w:r>
      <w:r w:rsidRPr="00996384">
        <w:t xml:space="preserve"> and E</w:t>
      </w:r>
      <w:r w:rsidRPr="00996384">
        <w:rPr>
          <w:vertAlign w:val="subscript"/>
        </w:rPr>
        <w:t>2</w:t>
      </w:r>
      <w:r w:rsidRPr="00996384">
        <w:t xml:space="preserve"> are model coefficients that represent the site-specific geometric configuration of the spillway in relation to the outflow direction of the powerhouse. Their values for 11 dams on the Columbia and Snake River system are listed in </w:t>
      </w:r>
      <w:r w:rsidRPr="008565FA">
        <w:rPr>
          <w:rStyle w:val="Figurehyperlink"/>
        </w:rPr>
        <w:t>Table 2</w:t>
      </w:r>
      <w:r w:rsidRPr="00996384">
        <w:t xml:space="preserve">. </w:t>
      </w:r>
      <w:proofErr w:type="spellStart"/>
      <w:r w:rsidRPr="00996384">
        <w:rPr>
          <w:i/>
        </w:rPr>
        <w:t>Q</w:t>
      </w:r>
      <w:r w:rsidRPr="00996384">
        <w:rPr>
          <w:i/>
          <w:vertAlign w:val="subscript"/>
        </w:rPr>
        <w:t>ent</w:t>
      </w:r>
      <w:proofErr w:type="spellEnd"/>
      <w:r w:rsidRPr="00996384">
        <w:t xml:space="preserve"> calculated from equations listed in</w:t>
      </w:r>
      <w:r w:rsidRPr="00F169BB">
        <w:t xml:space="preserve"> </w:t>
      </w:r>
      <w:r w:rsidR="00F169BB" w:rsidRPr="008565FA">
        <w:rPr>
          <w:rStyle w:val="Figurehyperlink"/>
        </w:rPr>
        <w:fldChar w:fldCharType="begin"/>
      </w:r>
      <w:r w:rsidR="00F169BB" w:rsidRPr="008565FA">
        <w:rPr>
          <w:rStyle w:val="Figurehyperlink"/>
        </w:rPr>
        <w:instrText xml:space="preserve"> REF _Ref19283576 \h  \* MERGEFORMAT </w:instrText>
      </w:r>
      <w:r w:rsidR="00F169BB" w:rsidRPr="008565FA">
        <w:rPr>
          <w:rStyle w:val="Figurehyperlink"/>
        </w:rPr>
      </w:r>
      <w:r w:rsidR="00F169BB" w:rsidRPr="008565FA">
        <w:rPr>
          <w:rStyle w:val="Figurehyperlink"/>
        </w:rPr>
        <w:fldChar w:fldCharType="separate"/>
      </w:r>
      <w:r w:rsidR="00A95042" w:rsidRPr="008565FA">
        <w:rPr>
          <w:rStyle w:val="Figurehyperlink"/>
        </w:rPr>
        <w:t>Table 24</w:t>
      </w:r>
      <w:r w:rsidR="00F169BB" w:rsidRPr="008565FA">
        <w:rPr>
          <w:rStyle w:val="Figurehyperlink"/>
        </w:rPr>
        <w:fldChar w:fldCharType="end"/>
      </w:r>
      <w:r w:rsidRPr="00996384">
        <w:t xml:space="preserve"> must be less than or equal to the total powerhouse discharge:</w:t>
      </w:r>
    </w:p>
    <w:p w14:paraId="5F21B42A" w14:textId="6618FB88" w:rsidR="00996384" w:rsidRPr="008565FA" w:rsidRDefault="00996384" w:rsidP="00127D1D">
      <w:pPr>
        <w:pStyle w:val="NormalText"/>
        <w:spacing w:before="240" w:after="240"/>
        <w:jc w:val="center"/>
        <w:rPr>
          <w:b/>
          <w:bCs/>
        </w:rPr>
      </w:pPr>
      <w:proofErr w:type="spellStart"/>
      <w:r w:rsidRPr="008565FA">
        <w:rPr>
          <w:i/>
          <w:sz w:val="22"/>
          <w:szCs w:val="22"/>
        </w:rPr>
        <w:t>Q</w:t>
      </w:r>
      <w:r w:rsidRPr="008565FA">
        <w:rPr>
          <w:i/>
          <w:sz w:val="22"/>
          <w:szCs w:val="22"/>
          <w:vertAlign w:val="subscript"/>
        </w:rPr>
        <w:t>ent</w:t>
      </w:r>
      <w:proofErr w:type="spellEnd"/>
      <w:r w:rsidRPr="008565FA">
        <w:rPr>
          <w:sz w:val="22"/>
          <w:szCs w:val="22"/>
        </w:rPr>
        <w:t xml:space="preserve"> = min</w:t>
      </w:r>
      <w:r w:rsidR="000C6D2F">
        <w:rPr>
          <w:sz w:val="22"/>
          <w:szCs w:val="22"/>
        </w:rPr>
        <w:t xml:space="preserve"> </w:t>
      </w:r>
      <w:r w:rsidRPr="008565FA">
        <w:rPr>
          <w:sz w:val="22"/>
          <w:szCs w:val="22"/>
        </w:rPr>
        <w:t>(</w:t>
      </w:r>
      <w:proofErr w:type="spellStart"/>
      <w:r w:rsidRPr="008565FA">
        <w:rPr>
          <w:i/>
          <w:sz w:val="22"/>
          <w:szCs w:val="22"/>
        </w:rPr>
        <w:t>Q</w:t>
      </w:r>
      <w:r w:rsidRPr="008565FA">
        <w:rPr>
          <w:i/>
          <w:sz w:val="22"/>
          <w:szCs w:val="22"/>
          <w:vertAlign w:val="subscript"/>
        </w:rPr>
        <w:t>ent</w:t>
      </w:r>
      <w:proofErr w:type="spellEnd"/>
      <w:r w:rsidRPr="008565FA">
        <w:rPr>
          <w:sz w:val="22"/>
          <w:szCs w:val="22"/>
        </w:rPr>
        <w:t xml:space="preserve">, </w:t>
      </w:r>
      <w:proofErr w:type="spellStart"/>
      <w:r w:rsidRPr="008565FA">
        <w:rPr>
          <w:sz w:val="22"/>
          <w:szCs w:val="22"/>
        </w:rPr>
        <w:t>Q</w:t>
      </w:r>
      <w:r w:rsidRPr="008565FA">
        <w:rPr>
          <w:sz w:val="22"/>
          <w:szCs w:val="22"/>
          <w:vertAlign w:val="subscript"/>
        </w:rPr>
        <w:t>tot</w:t>
      </w:r>
      <w:proofErr w:type="spellEnd"/>
      <w:r w:rsidRPr="008565FA">
        <w:rPr>
          <w:sz w:val="22"/>
          <w:szCs w:val="22"/>
        </w:rPr>
        <w:t xml:space="preserve"> - </w:t>
      </w:r>
      <w:proofErr w:type="spellStart"/>
      <w:proofErr w:type="gramStart"/>
      <w:r w:rsidRPr="008565FA">
        <w:rPr>
          <w:i/>
          <w:sz w:val="22"/>
          <w:szCs w:val="22"/>
        </w:rPr>
        <w:t>Q</w:t>
      </w:r>
      <w:r w:rsidRPr="008565FA">
        <w:rPr>
          <w:i/>
          <w:sz w:val="22"/>
          <w:szCs w:val="22"/>
          <w:vertAlign w:val="subscript"/>
        </w:rPr>
        <w:t>sp</w:t>
      </w:r>
      <w:proofErr w:type="spellEnd"/>
      <w:r w:rsidRPr="008565FA">
        <w:rPr>
          <w:sz w:val="22"/>
          <w:szCs w:val="22"/>
        </w:rPr>
        <w:t xml:space="preserve"> )</w:t>
      </w:r>
      <w:proofErr w:type="gramEnd"/>
      <w:r w:rsidRPr="008565FA">
        <w:rPr>
          <w:sz w:val="22"/>
          <w:szCs w:val="22"/>
        </w:rPr>
        <w:t xml:space="preserve"> </w:t>
      </w:r>
      <w:r w:rsidRPr="008565FA">
        <w:rPr>
          <w:sz w:val="22"/>
          <w:szCs w:val="22"/>
        </w:rPr>
        <w:tab/>
      </w:r>
      <w:r w:rsidR="005108F8" w:rsidDel="005108F8">
        <w:t xml:space="preserve"> </w:t>
      </w:r>
      <w:r w:rsidR="0037096D" w:rsidRPr="008565FA">
        <w:rPr>
          <w:b/>
          <w:bCs/>
        </w:rPr>
        <w:t>(</w:t>
      </w:r>
      <w:r w:rsidR="0037096D" w:rsidRPr="008565FA">
        <w:rPr>
          <w:b/>
          <w:bCs/>
        </w:rPr>
        <w:fldChar w:fldCharType="begin"/>
      </w:r>
      <w:r w:rsidR="0037096D" w:rsidRPr="008565FA">
        <w:rPr>
          <w:b/>
          <w:bCs/>
        </w:rPr>
        <w:instrText xml:space="preserve"> STYLEREF 1 \s </w:instrText>
      </w:r>
      <w:r w:rsidR="0037096D" w:rsidRPr="008565FA">
        <w:rPr>
          <w:b/>
          <w:bCs/>
        </w:rPr>
        <w:fldChar w:fldCharType="separate"/>
      </w:r>
      <w:r w:rsidR="00A95042" w:rsidRPr="008565FA">
        <w:rPr>
          <w:b/>
          <w:bCs/>
          <w:noProof/>
        </w:rPr>
        <w:t>4</w:t>
      </w:r>
      <w:r w:rsidR="0037096D" w:rsidRPr="008565FA">
        <w:rPr>
          <w:b/>
          <w:bCs/>
        </w:rPr>
        <w:fldChar w:fldCharType="end"/>
      </w:r>
      <w:r w:rsidR="0037096D" w:rsidRPr="008565FA">
        <w:rPr>
          <w:b/>
          <w:bCs/>
        </w:rPr>
        <w:noBreakHyphen/>
      </w:r>
      <w:r w:rsidR="0037096D" w:rsidRPr="008565FA">
        <w:rPr>
          <w:b/>
          <w:bCs/>
        </w:rPr>
        <w:fldChar w:fldCharType="begin"/>
      </w:r>
      <w:r w:rsidR="0037096D" w:rsidRPr="008565FA">
        <w:rPr>
          <w:b/>
          <w:bCs/>
        </w:rPr>
        <w:instrText xml:space="preserve"> SEQ Equation \* ARABIC \s 1 </w:instrText>
      </w:r>
      <w:r w:rsidR="0037096D" w:rsidRPr="008565FA">
        <w:rPr>
          <w:b/>
          <w:bCs/>
        </w:rPr>
        <w:fldChar w:fldCharType="separate"/>
      </w:r>
      <w:r w:rsidR="00A95042" w:rsidRPr="008565FA">
        <w:rPr>
          <w:b/>
          <w:bCs/>
          <w:noProof/>
        </w:rPr>
        <w:t>122</w:t>
      </w:r>
      <w:r w:rsidR="0037096D" w:rsidRPr="008565FA">
        <w:rPr>
          <w:b/>
          <w:bCs/>
        </w:rPr>
        <w:fldChar w:fldCharType="end"/>
      </w:r>
      <w:r w:rsidR="0037096D" w:rsidRPr="008565FA">
        <w:rPr>
          <w:b/>
          <w:bCs/>
        </w:rPr>
        <w:t>)</w:t>
      </w:r>
    </w:p>
    <w:p w14:paraId="2BBA2944" w14:textId="77777777" w:rsidR="00996384" w:rsidRPr="00996384" w:rsidRDefault="00996384" w:rsidP="008565FA">
      <w:pPr>
        <w:pStyle w:val="NormalText"/>
      </w:pPr>
      <w:r w:rsidRPr="00996384">
        <w:t>In SYSTDG, the average tailrace mixing TDG pressures generated from a project are computed from the flow weighted average TDG pressures of the spillway and the powerhouse. TDG pressures of flows released from the powerhouse are assumed equivalent to the TDG pressure in the forebay.</w:t>
      </w:r>
    </w:p>
    <w:p w14:paraId="1FCDF0E5" w14:textId="2E62095C" w:rsidR="00996384" w:rsidRDefault="00000000" w:rsidP="00127D1D">
      <w:pPr>
        <w:pStyle w:val="NormalText"/>
        <w:spacing w:before="240"/>
      </w:pPr>
      <m:oMath>
        <m:sSub>
          <m:sSubPr>
            <m:ctrlPr>
              <w:rPr>
                <w:rFonts w:ascii="Cambria Math" w:hAnsi="Cambria Math"/>
                <w:sz w:val="22"/>
                <w:szCs w:val="22"/>
              </w:rPr>
            </m:ctrlPr>
          </m:sSubPr>
          <m:e>
            <m:r>
              <w:rPr>
                <w:rFonts w:ascii="Cambria Math" w:hAnsi="Cambria Math"/>
                <w:sz w:val="22"/>
                <w:szCs w:val="22"/>
              </w:rPr>
              <m:t>TDG</m:t>
            </m:r>
          </m:e>
          <m:sub>
            <m:r>
              <w:rPr>
                <w:rFonts w:ascii="Cambria Math" w:hAnsi="Cambria Math"/>
                <w:sz w:val="22"/>
                <w:szCs w:val="22"/>
              </w:rPr>
              <m:t>rel</m:t>
            </m:r>
          </m:sub>
        </m:sSub>
        <m:r>
          <m:rPr>
            <m:sty m:val="p"/>
          </m:rPr>
          <w:rPr>
            <w:rFonts w:ascii="Cambria Math" w:hAnsi="Cambria Math"/>
            <w:sz w:val="22"/>
            <w:szCs w:val="22"/>
          </w:rPr>
          <m:t>=</m:t>
        </m:r>
        <m:f>
          <m:fPr>
            <m:ctrlPr>
              <w:rPr>
                <w:rFonts w:ascii="Cambria Math" w:hAnsi="Cambria Math"/>
                <w:sz w:val="22"/>
                <w:szCs w:val="22"/>
              </w:rPr>
            </m:ctrlPr>
          </m:fPr>
          <m:num>
            <m:sSub>
              <m:sSubPr>
                <m:ctrlPr>
                  <w:rPr>
                    <w:rFonts w:ascii="Cambria Math" w:hAnsi="Cambria Math"/>
                    <w:sz w:val="22"/>
                    <w:szCs w:val="22"/>
                  </w:rPr>
                </m:ctrlPr>
              </m:sSubPr>
              <m:e>
                <m:r>
                  <w:rPr>
                    <w:rFonts w:ascii="Cambria Math" w:hAnsi="Cambria Math"/>
                    <w:sz w:val="22"/>
                    <w:szCs w:val="22"/>
                  </w:rPr>
                  <m:t>TDG</m:t>
                </m:r>
              </m:e>
              <m:sub>
                <m:r>
                  <w:rPr>
                    <w:rFonts w:ascii="Cambria Math" w:hAnsi="Cambria Math"/>
                    <w:sz w:val="22"/>
                    <w:szCs w:val="22"/>
                  </w:rPr>
                  <m:t>sp</m:t>
                </m:r>
              </m:sub>
            </m:sSub>
            <m:d>
              <m:dPr>
                <m:ctrlPr>
                  <w:rPr>
                    <w:rFonts w:ascii="Cambria Math" w:hAnsi="Cambria Math"/>
                    <w:sz w:val="22"/>
                    <w:szCs w:val="22"/>
                  </w:rPr>
                </m:ctrlPr>
              </m:dPr>
              <m:e>
                <m:sSub>
                  <m:sSubPr>
                    <m:ctrlPr>
                      <w:rPr>
                        <w:rFonts w:ascii="Cambria Math" w:hAnsi="Cambria Math"/>
                        <w:sz w:val="22"/>
                        <w:szCs w:val="22"/>
                      </w:rPr>
                    </m:ctrlPr>
                  </m:sSubPr>
                  <m:e>
                    <m:r>
                      <w:rPr>
                        <w:rFonts w:ascii="Cambria Math" w:hAnsi="Cambria Math"/>
                        <w:sz w:val="22"/>
                        <w:szCs w:val="22"/>
                      </w:rPr>
                      <m:t>Q</m:t>
                    </m:r>
                  </m:e>
                  <m:sub>
                    <m:r>
                      <w:rPr>
                        <w:rFonts w:ascii="Cambria Math" w:hAnsi="Cambria Math"/>
                        <w:sz w:val="22"/>
                        <w:szCs w:val="22"/>
                      </w:rPr>
                      <m:t>sp</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Q</m:t>
                    </m:r>
                  </m:e>
                  <m:sub>
                    <m:r>
                      <w:rPr>
                        <w:rFonts w:ascii="Cambria Math" w:hAnsi="Cambria Math"/>
                        <w:sz w:val="22"/>
                        <w:szCs w:val="22"/>
                      </w:rPr>
                      <m:t>ent</m:t>
                    </m:r>
                  </m:sub>
                </m:sSub>
              </m:e>
            </m:d>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TDG</m:t>
                </m:r>
              </m:e>
              <m:sub>
                <m:r>
                  <w:rPr>
                    <w:rFonts w:ascii="Cambria Math" w:hAnsi="Cambria Math"/>
                    <w:sz w:val="22"/>
                    <w:szCs w:val="22"/>
                  </w:rPr>
                  <m:t>p</m:t>
                </m:r>
                <m:r>
                  <w:rPr>
                    <w:rFonts w:ascii="Cambria Math" w:hAnsi="Cambria Math"/>
                    <w:sz w:val="22"/>
                    <w:szCs w:val="22"/>
                  </w:rPr>
                  <m:t>h</m:t>
                </m:r>
              </m:sub>
            </m:sSub>
            <m:d>
              <m:dPr>
                <m:ctrlPr>
                  <w:rPr>
                    <w:rFonts w:ascii="Cambria Math" w:hAnsi="Cambria Math"/>
                    <w:sz w:val="22"/>
                    <w:szCs w:val="22"/>
                  </w:rPr>
                </m:ctrlPr>
              </m:dPr>
              <m:e>
                <m:sSub>
                  <m:sSubPr>
                    <m:ctrlPr>
                      <w:rPr>
                        <w:rFonts w:ascii="Cambria Math" w:hAnsi="Cambria Math"/>
                        <w:sz w:val="22"/>
                        <w:szCs w:val="22"/>
                      </w:rPr>
                    </m:ctrlPr>
                  </m:sSubPr>
                  <m:e>
                    <m:r>
                      <w:rPr>
                        <w:rFonts w:ascii="Cambria Math" w:hAnsi="Cambria Math"/>
                        <w:sz w:val="22"/>
                        <w:szCs w:val="22"/>
                      </w:rPr>
                      <m:t>Q</m:t>
                    </m:r>
                  </m:e>
                  <m:sub>
                    <m:r>
                      <w:rPr>
                        <w:rFonts w:ascii="Cambria Math" w:hAnsi="Cambria Math"/>
                        <w:sz w:val="22"/>
                        <w:szCs w:val="22"/>
                      </w:rPr>
                      <m:t>p</m:t>
                    </m:r>
                    <m:r>
                      <w:rPr>
                        <w:rFonts w:ascii="Cambria Math" w:hAnsi="Cambria Math"/>
                        <w:sz w:val="22"/>
                        <w:szCs w:val="22"/>
                      </w:rPr>
                      <m:t>h</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Q</m:t>
                    </m:r>
                  </m:e>
                  <m:sub>
                    <m:r>
                      <w:rPr>
                        <w:rFonts w:ascii="Cambria Math" w:hAnsi="Cambria Math"/>
                        <w:sz w:val="22"/>
                        <w:szCs w:val="22"/>
                      </w:rPr>
                      <m:t>ent</m:t>
                    </m:r>
                  </m:sub>
                </m:sSub>
              </m:e>
            </m:d>
          </m:num>
          <m:den>
            <m:sSub>
              <m:sSubPr>
                <m:ctrlPr>
                  <w:rPr>
                    <w:rFonts w:ascii="Cambria Math" w:hAnsi="Cambria Math"/>
                    <w:sz w:val="22"/>
                    <w:szCs w:val="22"/>
                  </w:rPr>
                </m:ctrlPr>
              </m:sSubPr>
              <m:e>
                <m:r>
                  <w:rPr>
                    <w:rFonts w:ascii="Cambria Math" w:hAnsi="Cambria Math"/>
                    <w:sz w:val="22"/>
                    <w:szCs w:val="22"/>
                  </w:rPr>
                  <m:t>Q</m:t>
                </m:r>
              </m:e>
              <m:sub>
                <m:r>
                  <w:rPr>
                    <w:rFonts w:ascii="Cambria Math" w:hAnsi="Cambria Math"/>
                    <w:sz w:val="22"/>
                    <w:szCs w:val="22"/>
                  </w:rPr>
                  <m:t>p</m:t>
                </m:r>
                <m:r>
                  <w:rPr>
                    <w:rFonts w:ascii="Cambria Math" w:hAnsi="Cambria Math"/>
                    <w:sz w:val="22"/>
                    <w:szCs w:val="22"/>
                  </w:rPr>
                  <m:t>h</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Q</m:t>
                </m:r>
              </m:e>
              <m:sub>
                <m:r>
                  <w:rPr>
                    <w:rFonts w:ascii="Cambria Math" w:hAnsi="Cambria Math"/>
                    <w:sz w:val="22"/>
                    <w:szCs w:val="22"/>
                  </w:rPr>
                  <m:t>sp</m:t>
                </m:r>
              </m:sub>
            </m:sSub>
          </m:den>
        </m:f>
      </m:oMath>
      <w:r w:rsidR="00996384">
        <w:t xml:space="preserve">  </w:t>
      </w:r>
      <w:r w:rsidR="00996384">
        <w:tab/>
      </w:r>
      <w:r w:rsidR="0037096D" w:rsidRPr="00B7030B">
        <w:rPr>
          <w:b/>
          <w:bCs/>
        </w:rPr>
        <w:t>(</w:t>
      </w:r>
      <w:r w:rsidR="0037096D">
        <w:rPr>
          <w:b/>
          <w:bCs/>
        </w:rPr>
        <w:fldChar w:fldCharType="begin"/>
      </w:r>
      <w:r w:rsidR="0037096D">
        <w:rPr>
          <w:b/>
          <w:bCs/>
        </w:rPr>
        <w:instrText xml:space="preserve"> STYLEREF 1 \s </w:instrText>
      </w:r>
      <w:r w:rsidR="0037096D">
        <w:rPr>
          <w:b/>
          <w:bCs/>
        </w:rPr>
        <w:fldChar w:fldCharType="separate"/>
      </w:r>
      <w:r w:rsidR="00A95042">
        <w:rPr>
          <w:b/>
          <w:bCs/>
          <w:noProof/>
        </w:rPr>
        <w:t>4</w:t>
      </w:r>
      <w:r w:rsidR="0037096D">
        <w:rPr>
          <w:b/>
          <w:bCs/>
        </w:rPr>
        <w:fldChar w:fldCharType="end"/>
      </w:r>
      <w:r w:rsidR="0037096D">
        <w:rPr>
          <w:b/>
          <w:bCs/>
        </w:rPr>
        <w:noBreakHyphen/>
      </w:r>
      <w:r w:rsidR="0037096D">
        <w:rPr>
          <w:b/>
          <w:bCs/>
        </w:rPr>
        <w:fldChar w:fldCharType="begin"/>
      </w:r>
      <w:r w:rsidR="0037096D">
        <w:rPr>
          <w:b/>
          <w:bCs/>
        </w:rPr>
        <w:instrText xml:space="preserve"> SEQ Equation \* ARABIC \s 1 </w:instrText>
      </w:r>
      <w:r w:rsidR="0037096D">
        <w:rPr>
          <w:b/>
          <w:bCs/>
        </w:rPr>
        <w:fldChar w:fldCharType="separate"/>
      </w:r>
      <w:r w:rsidR="00A95042">
        <w:rPr>
          <w:b/>
          <w:bCs/>
          <w:noProof/>
        </w:rPr>
        <w:t>123</w:t>
      </w:r>
      <w:r w:rsidR="0037096D">
        <w:rPr>
          <w:b/>
          <w:bCs/>
        </w:rPr>
        <w:fldChar w:fldCharType="end"/>
      </w:r>
      <w:r w:rsidR="0037096D" w:rsidRPr="00B7030B">
        <w:rPr>
          <w:b/>
          <w:bCs/>
        </w:rPr>
        <w:t>)</w:t>
      </w:r>
    </w:p>
    <w:p w14:paraId="3A9F36D7" w14:textId="77777777" w:rsidR="00996384" w:rsidRDefault="00996384" w:rsidP="008565FA">
      <w:pPr>
        <w:pStyle w:val="NormalText"/>
      </w:pPr>
    </w:p>
    <w:p w14:paraId="0907B20C" w14:textId="77777777" w:rsidR="00996384" w:rsidRPr="00996384" w:rsidRDefault="00996384" w:rsidP="008565FA">
      <w:pPr>
        <w:pStyle w:val="NormalText"/>
      </w:pPr>
      <w:r w:rsidRPr="00996384">
        <w:t xml:space="preserve">Where </w:t>
      </w:r>
      <w:proofErr w:type="spellStart"/>
      <w:r w:rsidRPr="00996384">
        <w:rPr>
          <w:b/>
          <w:i/>
        </w:rPr>
        <w:t>TDG</w:t>
      </w:r>
      <w:r w:rsidRPr="00996384">
        <w:rPr>
          <w:b/>
          <w:i/>
          <w:vertAlign w:val="subscript"/>
        </w:rPr>
        <w:t>rel</w:t>
      </w:r>
      <w:proofErr w:type="spellEnd"/>
      <w:r w:rsidRPr="00996384">
        <w:t xml:space="preserve"> = project release TGP after mixing (mmHg), </w:t>
      </w:r>
      <w:proofErr w:type="spellStart"/>
      <w:r w:rsidRPr="00996384">
        <w:rPr>
          <w:b/>
          <w:i/>
        </w:rPr>
        <w:t>TDG</w:t>
      </w:r>
      <w:r w:rsidRPr="00996384">
        <w:rPr>
          <w:b/>
          <w:i/>
          <w:vertAlign w:val="subscript"/>
        </w:rPr>
        <w:t>sp</w:t>
      </w:r>
      <w:proofErr w:type="spellEnd"/>
      <w:r w:rsidRPr="00996384">
        <w:t xml:space="preserve"> = spillway TGP (mmHg), </w:t>
      </w:r>
      <w:proofErr w:type="spellStart"/>
      <w:r w:rsidRPr="00996384">
        <w:rPr>
          <w:b/>
          <w:i/>
        </w:rPr>
        <w:t>TDG</w:t>
      </w:r>
      <w:r w:rsidRPr="00996384">
        <w:rPr>
          <w:b/>
          <w:i/>
          <w:vertAlign w:val="subscript"/>
        </w:rPr>
        <w:t>ph</w:t>
      </w:r>
      <w:proofErr w:type="spellEnd"/>
      <w:r w:rsidRPr="00996384">
        <w:t xml:space="preserve"> = release TGP through the powerhouse turbines (mmHg), </w:t>
      </w:r>
      <w:proofErr w:type="spellStart"/>
      <w:r w:rsidRPr="00996384">
        <w:rPr>
          <w:b/>
          <w:i/>
        </w:rPr>
        <w:t>Q</w:t>
      </w:r>
      <w:r w:rsidRPr="00996384">
        <w:rPr>
          <w:b/>
          <w:i/>
          <w:vertAlign w:val="subscript"/>
        </w:rPr>
        <w:t>sp</w:t>
      </w:r>
      <w:proofErr w:type="spellEnd"/>
      <w:r w:rsidRPr="00996384">
        <w:t xml:space="preserve"> = Total project spill (</w:t>
      </w:r>
      <w:proofErr w:type="spellStart"/>
      <w:r w:rsidRPr="00996384">
        <w:t>kcfs</w:t>
      </w:r>
      <w:proofErr w:type="spellEnd"/>
      <w:r w:rsidRPr="00996384">
        <w:t xml:space="preserve">), </w:t>
      </w:r>
      <w:proofErr w:type="spellStart"/>
      <w:r w:rsidRPr="00996384">
        <w:rPr>
          <w:b/>
          <w:i/>
        </w:rPr>
        <w:t>Q</w:t>
      </w:r>
      <w:r w:rsidRPr="00996384">
        <w:rPr>
          <w:b/>
          <w:i/>
          <w:vertAlign w:val="subscript"/>
        </w:rPr>
        <w:t>ph</w:t>
      </w:r>
      <w:proofErr w:type="spellEnd"/>
      <w:r w:rsidRPr="00996384">
        <w:t xml:space="preserve"> = Total flow through powerhouse turbines (</w:t>
      </w:r>
      <w:proofErr w:type="spellStart"/>
      <w:r w:rsidRPr="00996384">
        <w:t>kcfs</w:t>
      </w:r>
      <w:proofErr w:type="spellEnd"/>
      <w:r w:rsidRPr="00996384">
        <w:t>).</w:t>
      </w:r>
    </w:p>
    <w:p w14:paraId="56958DB4" w14:textId="77777777" w:rsidR="00C012E8" w:rsidRDefault="00C012E8" w:rsidP="007A3922">
      <w:pPr>
        <w:pStyle w:val="NormalText"/>
        <w:rPr>
          <w:color w:val="000000"/>
        </w:rPr>
      </w:pPr>
    </w:p>
    <w:p w14:paraId="074624F8" w14:textId="4848047D" w:rsidR="00996384" w:rsidRDefault="00F169BB" w:rsidP="00C660AF">
      <w:r>
        <w:rPr>
          <w:color w:val="000000"/>
        </w:rPr>
        <w:t xml:space="preserve">The equation above for </w:t>
      </w:r>
      <w:r w:rsidR="00996384" w:rsidRPr="00996384">
        <w:rPr>
          <w:color w:val="000000"/>
        </w:rPr>
        <w:t>tailrace T</w:t>
      </w:r>
      <w:r>
        <w:rPr>
          <w:color w:val="000000"/>
        </w:rPr>
        <w:t>D</w:t>
      </w:r>
      <w:r w:rsidR="00996384" w:rsidRPr="00996384">
        <w:rPr>
          <w:color w:val="000000"/>
        </w:rPr>
        <w:t>G during spill events.</w:t>
      </w:r>
      <w:r w:rsidR="00996384" w:rsidRPr="00996384">
        <w:rPr>
          <w:color w:val="000000"/>
          <w:sz w:val="16"/>
        </w:rPr>
        <w:t xml:space="preserve"> </w:t>
      </w:r>
      <w:proofErr w:type="spellStart"/>
      <w:r w:rsidR="00996384" w:rsidRPr="00996384">
        <w:rPr>
          <w:i/>
        </w:rPr>
        <w:t>Q</w:t>
      </w:r>
      <w:r w:rsidR="00996384" w:rsidRPr="00996384">
        <w:rPr>
          <w:i/>
          <w:vertAlign w:val="subscript"/>
        </w:rPr>
        <w:t>ent</w:t>
      </w:r>
      <w:proofErr w:type="spellEnd"/>
      <w:r w:rsidR="00996384" w:rsidRPr="00996384">
        <w:rPr>
          <w:i/>
        </w:rPr>
        <w:t xml:space="preserve">, </w:t>
      </w:r>
      <w:proofErr w:type="spellStart"/>
      <w:r w:rsidR="00996384" w:rsidRPr="00996384">
        <w:rPr>
          <w:i/>
        </w:rPr>
        <w:t>Q</w:t>
      </w:r>
      <w:r w:rsidR="00996384" w:rsidRPr="00996384">
        <w:rPr>
          <w:i/>
          <w:vertAlign w:val="subscript"/>
        </w:rPr>
        <w:t>sp</w:t>
      </w:r>
      <w:proofErr w:type="spellEnd"/>
      <w:r w:rsidR="00996384" w:rsidRPr="00996384">
        <w:rPr>
          <w:i/>
        </w:rPr>
        <w:t xml:space="preserve">, </w:t>
      </w:r>
      <w:proofErr w:type="spellStart"/>
      <w:r w:rsidR="00996384" w:rsidRPr="00996384">
        <w:rPr>
          <w:i/>
        </w:rPr>
        <w:t>Q</w:t>
      </w:r>
      <w:r w:rsidR="00996384" w:rsidRPr="00996384">
        <w:rPr>
          <w:i/>
          <w:vertAlign w:val="subscript"/>
        </w:rPr>
        <w:t>ph</w:t>
      </w:r>
      <w:proofErr w:type="spellEnd"/>
      <w:r w:rsidR="00996384" w:rsidRPr="00996384">
        <w:t xml:space="preserve"> are known (gauged) or assumed (forecast). The entrained powerhouse flow was assumed to be exposed to the same conditions that spillway flows encounter and, hence, achieve the same pressures. The T</w:t>
      </w:r>
      <w:r>
        <w:t>D</w:t>
      </w:r>
      <w:r w:rsidR="00996384" w:rsidRPr="00996384">
        <w:t>G associated with the powerhouse release is generally assumed to be equivalent to the T</w:t>
      </w:r>
      <w:r>
        <w:t>DG</w:t>
      </w:r>
      <w:r w:rsidR="00996384" w:rsidRPr="00996384">
        <w:t xml:space="preserve"> observed in the forebay. </w:t>
      </w:r>
      <w:proofErr w:type="spellStart"/>
      <w:r w:rsidR="00996384" w:rsidRPr="00996384">
        <w:rPr>
          <w:i/>
        </w:rPr>
        <w:t>TDG</w:t>
      </w:r>
      <w:r w:rsidR="00996384" w:rsidRPr="00996384">
        <w:rPr>
          <w:i/>
          <w:vertAlign w:val="subscript"/>
        </w:rPr>
        <w:t>ph</w:t>
      </w:r>
      <w:proofErr w:type="spellEnd"/>
      <w:r w:rsidR="00996384" w:rsidRPr="00996384">
        <w:t xml:space="preserve"> is either from a gauge (boundary condition) or routed from upstream of the project (DWR is an exception). </w:t>
      </w:r>
      <w:proofErr w:type="spellStart"/>
      <w:r w:rsidR="00996384" w:rsidRPr="00996384">
        <w:rPr>
          <w:i/>
        </w:rPr>
        <w:t>TDG</w:t>
      </w:r>
      <w:r w:rsidR="00996384" w:rsidRPr="00996384">
        <w:rPr>
          <w:i/>
          <w:vertAlign w:val="subscript"/>
        </w:rPr>
        <w:t>sp</w:t>
      </w:r>
      <w:proofErr w:type="spellEnd"/>
      <w:r w:rsidR="00996384" w:rsidRPr="00996384">
        <w:t xml:space="preserve"> is computed from the spillway TDG production equations listed in </w:t>
      </w:r>
      <w:r w:rsidRPr="00C660AF">
        <w:rPr>
          <w:rStyle w:val="Figurehyperlink"/>
        </w:rPr>
        <w:fldChar w:fldCharType="begin"/>
      </w:r>
      <w:r w:rsidRPr="00C660AF">
        <w:rPr>
          <w:rStyle w:val="Figurehyperlink"/>
        </w:rPr>
        <w:instrText xml:space="preserve"> REF _Ref19280330 \h  \* MERGEFORMAT </w:instrText>
      </w:r>
      <w:r w:rsidRPr="00C660AF">
        <w:rPr>
          <w:rStyle w:val="Figurehyperlink"/>
        </w:rPr>
      </w:r>
      <w:r w:rsidRPr="00C660AF">
        <w:rPr>
          <w:rStyle w:val="Figurehyperlink"/>
        </w:rPr>
        <w:fldChar w:fldCharType="separate"/>
      </w:r>
      <w:r w:rsidR="00A95042" w:rsidRPr="00C660AF">
        <w:rPr>
          <w:rStyle w:val="Figurehyperlink"/>
        </w:rPr>
        <w:t>Table 21</w:t>
      </w:r>
      <w:r w:rsidRPr="00C660AF">
        <w:rPr>
          <w:rStyle w:val="Figurehyperlink"/>
        </w:rPr>
        <w:fldChar w:fldCharType="end"/>
      </w:r>
      <w:r w:rsidR="00996384" w:rsidRPr="00F169BB">
        <w:t>.</w:t>
      </w:r>
    </w:p>
    <w:p w14:paraId="0DE0F9F8" w14:textId="77777777" w:rsidR="00C660AF" w:rsidRPr="00996384" w:rsidRDefault="00C660AF" w:rsidP="00C660AF"/>
    <w:p w14:paraId="18139E3B" w14:textId="77777777" w:rsidR="0041037A" w:rsidRPr="00B7030B" w:rsidRDefault="0041037A" w:rsidP="007552CD">
      <w:pPr>
        <w:pStyle w:val="Heading4"/>
      </w:pPr>
      <w:bookmarkStart w:id="740" w:name="_Toc2506323"/>
      <w:bookmarkStart w:id="741" w:name="_Toc48573666"/>
      <w:r w:rsidRPr="00B7030B">
        <w:t>Dissolved Oxygen Saturation Computations</w:t>
      </w:r>
      <w:bookmarkEnd w:id="740"/>
      <w:bookmarkEnd w:id="741"/>
    </w:p>
    <w:p w14:paraId="43A9F482" w14:textId="77777777" w:rsidR="0041037A" w:rsidRPr="001A317F" w:rsidRDefault="0041037A" w:rsidP="007552CD">
      <w:pPr>
        <w:pStyle w:val="BodyText"/>
      </w:pPr>
      <w:r w:rsidRPr="001A317F">
        <w:t>The dissolved oxygen saturation is computed from Mortimer’s (1981) formulation:</w:t>
      </w:r>
    </w:p>
    <w:p w14:paraId="6A15E61B" w14:textId="0C5B8E63" w:rsidR="0041037A" w:rsidRPr="00B7030B" w:rsidRDefault="0041037A" w:rsidP="008F3173">
      <w:pPr>
        <w:pStyle w:val="equation"/>
        <w:rPr>
          <w:rFonts w:asciiTheme="minorHAnsi" w:hAnsiTheme="minorHAnsi"/>
        </w:rPr>
      </w:pPr>
      <w:r w:rsidRPr="00B7030B">
        <w:rPr>
          <w:rFonts w:asciiTheme="minorHAnsi" w:hAnsiTheme="minorHAnsi"/>
        </w:rPr>
        <w:tab/>
      </w:r>
      <m:oMath>
        <m:sSub>
          <m:sSubPr>
            <m:ctrlPr>
              <w:rPr>
                <w:rFonts w:ascii="Cambria Math" w:hAnsi="Cambria Math"/>
                <w:i/>
              </w:rPr>
            </m:ctrlPr>
          </m:sSubPr>
          <m:e>
            <m:sSub>
              <m:sSubPr>
                <m:ctrlPr>
                  <w:rPr>
                    <w:rFonts w:ascii="Cambria Math" w:hAnsi="Cambria Math"/>
                    <w:i/>
                  </w:rPr>
                </m:ctrlPr>
              </m:sSubPr>
              <m:e>
                <m:r>
                  <w:rPr>
                    <w:rFonts w:ascii="Cambria Math" w:hAnsiTheme="minorHAnsi"/>
                  </w:rPr>
                  <m:t>Φ</m:t>
                </m:r>
              </m:e>
              <m:sub>
                <m:r>
                  <w:rPr>
                    <w:rFonts w:ascii="Cambria Math" w:hAnsiTheme="minorHAnsi"/>
                  </w:rPr>
                  <m:t>O2</m:t>
                </m:r>
                <m:ctrlPr>
                  <w:rPr>
                    <w:rFonts w:ascii="Cambria Math" w:hAnsiTheme="minorHAnsi"/>
                    <w:i/>
                  </w:rPr>
                </m:ctrlPr>
              </m:sub>
            </m:sSub>
            <m:ctrlPr>
              <w:rPr>
                <w:rFonts w:ascii="Cambria Math" w:hAnsiTheme="minorHAnsi"/>
                <w:i/>
              </w:rPr>
            </m:ctrlPr>
          </m:e>
          <m:sub>
            <m:r>
              <w:rPr>
                <w:rFonts w:ascii="Cambria Math" w:hAnsiTheme="minorHAnsi"/>
              </w:rPr>
              <m:t>sat</m:t>
            </m:r>
            <m:ctrlPr>
              <w:rPr>
                <w:rFonts w:ascii="Cambria Math" w:hAnsiTheme="minorHAnsi"/>
                <w:i/>
              </w:rPr>
            </m:ctrlPr>
          </m:sub>
        </m:sSub>
        <m:r>
          <w:rPr>
            <w:rFonts w:ascii="Cambria Math" w:hAnsiTheme="minorHAnsi"/>
          </w:rPr>
          <m:t>=</m:t>
        </m:r>
        <m:sSub>
          <m:sSubPr>
            <m:ctrlPr>
              <w:rPr>
                <w:rFonts w:ascii="Cambria Math" w:hAnsiTheme="minorHAnsi"/>
                <w:i/>
              </w:rPr>
            </m:ctrlPr>
          </m:sSubPr>
          <m:e>
            <m:r>
              <w:rPr>
                <w:rFonts w:ascii="Cambria Math" w:hAnsiTheme="minorHAnsi"/>
              </w:rPr>
              <m:t>P</m:t>
            </m:r>
          </m:e>
          <m:sub>
            <m:r>
              <w:rPr>
                <w:rFonts w:ascii="Cambria Math" w:hAnsiTheme="minorHAnsi"/>
              </w:rPr>
              <m:t>alt</m:t>
            </m:r>
          </m:sub>
        </m:sSub>
        <m:sSup>
          <m:sSupPr>
            <m:ctrlPr>
              <w:rPr>
                <w:rFonts w:ascii="Cambria Math" w:hAnsiTheme="minorHAnsi"/>
                <w:i/>
              </w:rPr>
            </m:ctrlPr>
          </m:sSupPr>
          <m:e>
            <m:r>
              <w:rPr>
                <w:rFonts w:ascii="Cambria Math" w:hAnsiTheme="minorHAnsi"/>
              </w:rPr>
              <m:t>e</m:t>
            </m:r>
          </m:e>
          <m:sup>
            <m:d>
              <m:dPr>
                <m:ctrlPr>
                  <w:rPr>
                    <w:rFonts w:ascii="Cambria Math" w:hAnsiTheme="minorHAnsi"/>
                    <w:i/>
                  </w:rPr>
                </m:ctrlPr>
              </m:dPr>
              <m:e>
                <m:r>
                  <w:rPr>
                    <w:rFonts w:ascii="Cambria Math" w:hAnsiTheme="minorHAnsi"/>
                  </w:rPr>
                  <m:t>7.7117</m:t>
                </m:r>
                <m:r>
                  <w:rPr>
                    <w:rFonts w:ascii="Cambria Math" w:hAnsiTheme="minorHAnsi"/>
                  </w:rPr>
                  <m:t>-</m:t>
                </m:r>
                <m:r>
                  <w:rPr>
                    <w:rFonts w:ascii="Cambria Math" w:hAnsiTheme="minorHAnsi"/>
                  </w:rPr>
                  <m:t>1.31403</m:t>
                </m:r>
                <m:d>
                  <m:dPr>
                    <m:begChr m:val="["/>
                    <m:endChr m:val="]"/>
                    <m:ctrlPr>
                      <w:rPr>
                        <w:rFonts w:ascii="Cambria Math" w:hAnsiTheme="minorHAnsi"/>
                        <w:i/>
                      </w:rPr>
                    </m:ctrlPr>
                  </m:dPr>
                  <m:e>
                    <m:func>
                      <m:funcPr>
                        <m:ctrlPr>
                          <w:rPr>
                            <w:rFonts w:ascii="Cambria Math" w:hAnsiTheme="minorHAnsi"/>
                            <w:i/>
                          </w:rPr>
                        </m:ctrlPr>
                      </m:funcPr>
                      <m:fName>
                        <m:r>
                          <w:rPr>
                            <w:rFonts w:ascii="Cambria Math" w:hAnsiTheme="minorHAnsi"/>
                          </w:rPr>
                          <m:t>ln</m:t>
                        </m:r>
                      </m:fName>
                      <m:e>
                        <m:d>
                          <m:dPr>
                            <m:begChr m:val="{"/>
                            <m:endChr m:val="}"/>
                            <m:ctrlPr>
                              <w:rPr>
                                <w:rFonts w:ascii="Cambria Math" w:hAnsiTheme="minorHAnsi"/>
                                <w:i/>
                              </w:rPr>
                            </m:ctrlPr>
                          </m:dPr>
                          <m:e>
                            <m:r>
                              <w:rPr>
                                <w:rFonts w:ascii="Cambria Math" w:hAnsiTheme="minorHAnsi"/>
                              </w:rPr>
                              <m:t>T+45.93</m:t>
                            </m:r>
                          </m:e>
                        </m:d>
                        <m:ctrlPr>
                          <w:rPr>
                            <w:rFonts w:ascii="Cambria Math" w:hAnsi="Cambria Math"/>
                            <w:i/>
                          </w:rPr>
                        </m:ctrlPr>
                      </m:e>
                    </m:func>
                    <m:ctrlPr>
                      <w:rPr>
                        <w:rFonts w:ascii="Cambria Math" w:hAnsi="Cambria Math"/>
                        <w:i/>
                      </w:rPr>
                    </m:ctrlPr>
                  </m:e>
                </m:d>
                <m:ctrlPr>
                  <w:rPr>
                    <w:rFonts w:ascii="Cambria Math" w:hAnsi="Cambria Math"/>
                    <w:i/>
                  </w:rPr>
                </m:ctrlPr>
              </m:e>
            </m:d>
            <m:ctrlPr>
              <w:rPr>
                <w:rFonts w:ascii="Cambria Math" w:hAnsi="Cambria Math"/>
                <w:i/>
              </w:rPr>
            </m:ctrlPr>
          </m:sup>
        </m:sSup>
      </m:oMath>
      <w:r w:rsidRPr="00B7030B">
        <w:rPr>
          <w:rFonts w:asciiTheme="minorHAnsi" w:hAnsiTheme="minorHAnsi"/>
        </w:rPr>
        <w:tab/>
      </w:r>
      <w:r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124</w:t>
      </w:r>
      <w:r w:rsidR="00A41B27">
        <w:rPr>
          <w:rFonts w:asciiTheme="minorHAnsi" w:hAnsiTheme="minorHAnsi"/>
          <w:b/>
          <w:bCs/>
        </w:rPr>
        <w:fldChar w:fldCharType="end"/>
      </w:r>
      <w:r w:rsidRPr="00B7030B">
        <w:rPr>
          <w:rFonts w:asciiTheme="minorHAnsi" w:hAnsiTheme="minorHAnsi"/>
          <w:b/>
          <w:bCs/>
        </w:rPr>
        <w:t>)</w:t>
      </w:r>
    </w:p>
    <w:p w14:paraId="65299391" w14:textId="77777777" w:rsidR="0041037A" w:rsidRPr="001A317F" w:rsidRDefault="0041037A" w:rsidP="008565FA">
      <w:pPr>
        <w:pStyle w:val="where"/>
      </w:pPr>
      <w:r w:rsidRPr="001A317F">
        <w:t>where:</w:t>
      </w:r>
    </w:p>
    <w:p w14:paraId="070F01E3" w14:textId="77777777" w:rsidR="0041037A" w:rsidRPr="008565FA" w:rsidRDefault="0041037A" w:rsidP="00903EB6">
      <w:pPr>
        <w:pStyle w:val="variabledefinitionChar"/>
      </w:pPr>
      <w:r w:rsidRPr="001A317F">
        <w:tab/>
      </w:r>
      <w:r w:rsidRPr="001A317F">
        <w:rPr>
          <w:i/>
          <w:iCs/>
        </w:rPr>
        <w:t>T</w:t>
      </w:r>
      <w:r w:rsidRPr="001A317F">
        <w:tab/>
        <w:t>=</w:t>
      </w:r>
      <w:r w:rsidRPr="001A317F">
        <w:tab/>
        <w:t xml:space="preserve">water temperature, </w:t>
      </w:r>
      <w:r w:rsidRPr="008565FA">
        <w:sym w:font="Symbol" w:char="F0B0"/>
      </w:r>
      <w:r w:rsidRPr="008565FA">
        <w:t>C</w:t>
      </w:r>
    </w:p>
    <w:p w14:paraId="65C81DA1" w14:textId="677672B6" w:rsidR="0041037A" w:rsidRPr="001A317F" w:rsidRDefault="0041037A" w:rsidP="008565FA">
      <w:pPr>
        <w:pStyle w:val="variabledefinitionChar"/>
      </w:pPr>
      <w:r w:rsidRPr="001A317F">
        <w:tab/>
      </w:r>
      <w:proofErr w:type="spellStart"/>
      <w:r w:rsidRPr="001A317F">
        <w:rPr>
          <w:i/>
          <w:iCs/>
        </w:rPr>
        <w:t>P</w:t>
      </w:r>
      <w:r w:rsidRPr="001A317F">
        <w:rPr>
          <w:i/>
          <w:iCs/>
          <w:vertAlign w:val="subscript"/>
        </w:rPr>
        <w:t>alt</w:t>
      </w:r>
      <w:proofErr w:type="spellEnd"/>
      <w:r w:rsidRPr="001A317F">
        <w:t xml:space="preserve"> </w:t>
      </w:r>
      <w:r w:rsidRPr="001A317F">
        <w:tab/>
        <w:t>=</w:t>
      </w:r>
      <w:r w:rsidRPr="001A317F">
        <w:tab/>
        <w:t>altitude correction factor</w:t>
      </w:r>
      <w:r w:rsidR="000C6D2F">
        <w:t xml:space="preserve"> </w:t>
      </w:r>
      <w:r w:rsidR="000839BD" w:rsidRPr="001A317F">
        <w:t>=</w:t>
      </w:r>
      <m:oMath>
        <m:sSup>
          <m:sSupPr>
            <m:ctrlPr>
              <w:rPr>
                <w:rFonts w:ascii="Cambria Math" w:hAnsi="Cambria Math"/>
                <w:i/>
              </w:rPr>
            </m:ctrlPr>
          </m:sSupPr>
          <m:e>
            <m:d>
              <m:dPr>
                <m:ctrlPr>
                  <w:rPr>
                    <w:rFonts w:ascii="Cambria Math" w:hAnsi="Cambria Math"/>
                    <w:i/>
                  </w:rPr>
                </m:ctrlPr>
              </m:dPr>
              <m:e>
                <m:r>
                  <w:rPr>
                    <w:rFonts w:ascii="Cambria Math"/>
                  </w:rPr>
                  <m:t>1</m:t>
                </m:r>
                <m:r>
                  <w:rPr>
                    <w:rFonts w:ascii="Cambria Math"/>
                  </w:rPr>
                  <m:t>-</m:t>
                </m:r>
                <m:f>
                  <m:fPr>
                    <m:ctrlPr>
                      <w:rPr>
                        <w:rFonts w:ascii="Cambria Math" w:hAnsi="Cambria Math"/>
                        <w:i/>
                      </w:rPr>
                    </m:ctrlPr>
                  </m:fPr>
                  <m:num>
                    <m:r>
                      <w:rPr>
                        <w:rFonts w:ascii="Cambria Math"/>
                      </w:rPr>
                      <m:t>H</m:t>
                    </m:r>
                  </m:num>
                  <m:den>
                    <m:r>
                      <w:rPr>
                        <w:rFonts w:ascii="Cambria Math"/>
                      </w:rPr>
                      <m:t>44.3</m:t>
                    </m:r>
                  </m:den>
                </m:f>
              </m:e>
            </m:d>
          </m:e>
          <m:sup>
            <m:r>
              <w:rPr>
                <w:rFonts w:ascii="Cambria Math"/>
              </w:rPr>
              <m:t>5.25</m:t>
            </m:r>
          </m:sup>
        </m:sSup>
      </m:oMath>
      <w:r w:rsidRPr="001A317F">
        <w:t xml:space="preserve"> </w:t>
      </w:r>
    </w:p>
    <w:p w14:paraId="4925A438" w14:textId="77777777" w:rsidR="0041037A" w:rsidRPr="001A317F" w:rsidRDefault="0041037A" w:rsidP="008565FA">
      <w:pPr>
        <w:pStyle w:val="variabledefinitionChar"/>
      </w:pPr>
      <w:r w:rsidRPr="001A317F">
        <w:tab/>
      </w:r>
      <w:r w:rsidRPr="001A317F">
        <w:rPr>
          <w:i/>
          <w:iCs/>
        </w:rPr>
        <w:t>H</w:t>
      </w:r>
      <w:r w:rsidRPr="001A317F">
        <w:tab/>
        <w:t>=</w:t>
      </w:r>
      <w:r w:rsidRPr="001A317F">
        <w:tab/>
        <w:t xml:space="preserve">elevation of the waterbody, </w:t>
      </w:r>
      <w:r w:rsidRPr="00127D1D">
        <w:t>km above sea level</w:t>
      </w:r>
    </w:p>
    <w:p w14:paraId="4419E66A" w14:textId="77777777" w:rsidR="0041037A" w:rsidRPr="001A317F" w:rsidRDefault="0041037A" w:rsidP="00B6554A">
      <w:pPr>
        <w:pStyle w:val="BodyText2"/>
      </w:pPr>
    </w:p>
    <w:p w14:paraId="30A943D4" w14:textId="77777777" w:rsidR="0041037A" w:rsidRPr="001A317F" w:rsidRDefault="0041037A" w:rsidP="00B6554A">
      <w:pPr>
        <w:pStyle w:val="BodyText"/>
      </w:pPr>
      <w:r w:rsidRPr="001A317F">
        <w:t xml:space="preserve">The saturation value is also a function of the chlorinity in saline environments.  The following equation is used to compute DO saturation for a saltwater waterbody type that includes salinity effects (APHA, 1985; EPA </w:t>
      </w:r>
      <w:r w:rsidR="00B36BFB" w:rsidRPr="001A317F">
        <w:t>1985; Thomann and Mueller, 1987</w:t>
      </w:r>
      <w:r w:rsidRPr="001A317F">
        <w:t>).</w:t>
      </w:r>
    </w:p>
    <w:p w14:paraId="689BF541" w14:textId="64CDB4D7" w:rsidR="0041037A" w:rsidRPr="00B7030B" w:rsidRDefault="0041037A" w:rsidP="008F3173">
      <w:pPr>
        <w:pStyle w:val="equation"/>
        <w:rPr>
          <w:rFonts w:asciiTheme="minorHAnsi" w:hAnsiTheme="minorHAnsi"/>
        </w:rPr>
      </w:pPr>
      <w:r w:rsidRPr="00B7030B">
        <w:rPr>
          <w:rFonts w:asciiTheme="minorHAnsi" w:hAnsiTheme="minorHAnsi"/>
        </w:rPr>
        <w:tab/>
      </w:r>
      <m:oMath>
        <m:sSub>
          <m:sSubPr>
            <m:ctrlPr>
              <w:rPr>
                <w:rFonts w:ascii="Cambria Math" w:hAnsi="Cambria Math"/>
                <w:i/>
              </w:rPr>
            </m:ctrlPr>
          </m:sSubPr>
          <m:e>
            <m:sSup>
              <m:sSupPr>
                <m:ctrlPr>
                  <w:rPr>
                    <w:rFonts w:ascii="Cambria Math" w:hAnsi="Cambria Math"/>
                    <w:i/>
                  </w:rPr>
                </m:ctrlPr>
              </m:sSupPr>
              <m:e>
                <m:r>
                  <w:rPr>
                    <w:rFonts w:ascii="Cambria Math" w:hAnsiTheme="minorHAnsi"/>
                  </w:rPr>
                  <m:t>Φ</m:t>
                </m:r>
              </m:e>
              <m:sup>
                <m:r>
                  <w:rPr>
                    <w:rFonts w:ascii="Cambria Math" w:hAnsiTheme="minorHAnsi"/>
                  </w:rPr>
                  <m:t>*</m:t>
                </m:r>
                <m:ctrlPr>
                  <w:rPr>
                    <w:rFonts w:ascii="Cambria Math" w:hAnsiTheme="minorHAnsi"/>
                    <w:i/>
                  </w:rPr>
                </m:ctrlPr>
              </m:sup>
            </m:sSup>
            <m:ctrlPr>
              <w:rPr>
                <w:rFonts w:ascii="Cambria Math" w:hAnsiTheme="minorHAnsi"/>
                <w:i/>
              </w:rPr>
            </m:ctrlPr>
          </m:e>
          <m:sub>
            <m:r>
              <w:rPr>
                <w:rFonts w:ascii="Cambria Math" w:hAnsiTheme="minorHAnsi"/>
              </w:rPr>
              <m:t>O2sat</m:t>
            </m:r>
            <m:ctrlPr>
              <w:rPr>
                <w:rFonts w:ascii="Cambria Math" w:hAnsiTheme="minorHAnsi"/>
                <w:i/>
              </w:rPr>
            </m:ctrlPr>
          </m:sub>
        </m:sSub>
        <m:r>
          <w:rPr>
            <w:rFonts w:ascii="Cambria Math" w:hAnsiTheme="minorHAnsi"/>
          </w:rPr>
          <m:t>=</m:t>
        </m:r>
        <m:sSup>
          <m:sSupPr>
            <m:ctrlPr>
              <w:rPr>
                <w:rFonts w:ascii="Cambria Math" w:hAnsiTheme="minorHAnsi"/>
                <w:i/>
              </w:rPr>
            </m:ctrlPr>
          </m:sSupPr>
          <m:e>
            <m:r>
              <w:rPr>
                <w:rFonts w:ascii="Cambria Math" w:hAnsiTheme="minorHAnsi"/>
              </w:rPr>
              <m:t>e</m:t>
            </m:r>
          </m:e>
          <m:sup>
            <m:d>
              <m:dPr>
                <m:ctrlPr>
                  <w:rPr>
                    <w:rFonts w:ascii="Cambria Math" w:hAnsiTheme="minorHAnsi"/>
                    <w:i/>
                  </w:rPr>
                </m:ctrlPr>
              </m:dPr>
              <m:e>
                <m:func>
                  <m:funcPr>
                    <m:ctrlPr>
                      <w:rPr>
                        <w:rFonts w:ascii="Cambria Math" w:hAnsiTheme="minorHAnsi"/>
                        <w:i/>
                      </w:rPr>
                    </m:ctrlPr>
                  </m:funcPr>
                  <m:fName>
                    <m:r>
                      <w:rPr>
                        <w:rFonts w:ascii="Cambria Math" w:hAnsiTheme="minorHAnsi"/>
                      </w:rPr>
                      <m:t>ln</m:t>
                    </m:r>
                  </m:fName>
                  <m:e>
                    <m:d>
                      <m:dPr>
                        <m:ctrlPr>
                          <w:rPr>
                            <w:rFonts w:ascii="Cambria Math" w:hAnsi="Cambria Math"/>
                            <w:i/>
                          </w:rPr>
                        </m:ctrlPr>
                      </m:dPr>
                      <m:e>
                        <m:sSub>
                          <m:sSubPr>
                            <m:ctrlPr>
                              <w:rPr>
                                <w:rFonts w:ascii="Cambria Math" w:hAnsi="Cambria Math"/>
                                <w:i/>
                              </w:rPr>
                            </m:ctrlPr>
                          </m:sSubPr>
                          <m:e>
                            <m:r>
                              <w:rPr>
                                <w:rFonts w:ascii="Cambria Math" w:hAnsiTheme="minorHAnsi"/>
                              </w:rPr>
                              <m:t>Φ</m:t>
                            </m:r>
                          </m:e>
                          <m:sub>
                            <m:r>
                              <w:rPr>
                                <w:rFonts w:ascii="Cambria Math" w:hAnsiTheme="minorHAnsi"/>
                              </w:rPr>
                              <m:t>O2sat</m:t>
                            </m:r>
                            <m:ctrlPr>
                              <w:rPr>
                                <w:rFonts w:ascii="Cambria Math" w:hAnsiTheme="minorHAnsi"/>
                                <w:i/>
                              </w:rPr>
                            </m:ctrlPr>
                          </m:sub>
                        </m:sSub>
                      </m:e>
                    </m:d>
                    <m:ctrlPr>
                      <w:rPr>
                        <w:rFonts w:ascii="Cambria Math" w:hAnsi="Cambria Math"/>
                        <w:i/>
                      </w:rPr>
                    </m:ctrlPr>
                  </m:e>
                </m:func>
                <m:r>
                  <w:rPr>
                    <w:rFonts w:ascii="Cambria Math" w:hAnsiTheme="minorHAnsi"/>
                  </w:rPr>
                  <m:t>-</m:t>
                </m:r>
                <m:r>
                  <w:rPr>
                    <w:rFonts w:ascii="Cambria Math" w:hAnsiTheme="minorHAnsi"/>
                  </w:rPr>
                  <m:t>S</m:t>
                </m:r>
                <m:d>
                  <m:dPr>
                    <m:begChr m:val="["/>
                    <m:endChr m:val="]"/>
                    <m:ctrlPr>
                      <w:rPr>
                        <w:rFonts w:ascii="Cambria Math" w:hAnsiTheme="minorHAnsi"/>
                        <w:i/>
                      </w:rPr>
                    </m:ctrlPr>
                  </m:dPr>
                  <m:e>
                    <m:r>
                      <w:rPr>
                        <w:rFonts w:ascii="Cambria Math" w:hAnsiTheme="minorHAnsi"/>
                      </w:rPr>
                      <m:t>1.7674X1</m:t>
                    </m:r>
                    <m:sSup>
                      <m:sSupPr>
                        <m:ctrlPr>
                          <w:rPr>
                            <w:rFonts w:ascii="Cambria Math" w:hAnsiTheme="minorHAnsi"/>
                            <w:i/>
                          </w:rPr>
                        </m:ctrlPr>
                      </m:sSupPr>
                      <m:e>
                        <m:r>
                          <w:rPr>
                            <w:rFonts w:ascii="Cambria Math" w:hAnsiTheme="minorHAnsi"/>
                          </w:rPr>
                          <m:t>0</m:t>
                        </m:r>
                      </m:e>
                      <m:sup>
                        <m:r>
                          <w:rPr>
                            <w:rFonts w:ascii="Cambria Math" w:hAnsiTheme="minorHAnsi"/>
                          </w:rPr>
                          <m:t>-</m:t>
                        </m:r>
                        <m:r>
                          <w:rPr>
                            <w:rFonts w:ascii="Cambria Math" w:hAnsiTheme="minorHAnsi"/>
                          </w:rPr>
                          <m:t>2</m:t>
                        </m:r>
                      </m:sup>
                    </m:sSup>
                    <m:r>
                      <w:rPr>
                        <w:rFonts w:ascii="Cambria Math" w:hAnsiTheme="minorHAnsi"/>
                      </w:rPr>
                      <m:t>-</m:t>
                    </m:r>
                    <m:f>
                      <m:fPr>
                        <m:ctrlPr>
                          <w:rPr>
                            <w:rFonts w:ascii="Cambria Math" w:hAnsiTheme="minorHAnsi"/>
                            <w:i/>
                          </w:rPr>
                        </m:ctrlPr>
                      </m:fPr>
                      <m:num>
                        <m:r>
                          <w:rPr>
                            <w:rFonts w:ascii="Cambria Math" w:hAnsiTheme="minorHAnsi"/>
                          </w:rPr>
                          <m:t>1.0754X1</m:t>
                        </m:r>
                        <m:sSup>
                          <m:sSupPr>
                            <m:ctrlPr>
                              <w:rPr>
                                <w:rFonts w:ascii="Cambria Math" w:hAnsiTheme="minorHAnsi"/>
                                <w:i/>
                              </w:rPr>
                            </m:ctrlPr>
                          </m:sSupPr>
                          <m:e>
                            <m:r>
                              <w:rPr>
                                <w:rFonts w:ascii="Cambria Math" w:hAnsiTheme="minorHAnsi"/>
                              </w:rPr>
                              <m:t>0</m:t>
                            </m:r>
                          </m:e>
                          <m:sup>
                            <m:r>
                              <w:rPr>
                                <w:rFonts w:ascii="Cambria Math" w:hAnsiTheme="minorHAnsi"/>
                              </w:rPr>
                              <m:t>1</m:t>
                            </m:r>
                          </m:sup>
                        </m:sSup>
                      </m:num>
                      <m:den>
                        <m:r>
                          <w:rPr>
                            <w:rFonts w:ascii="Cambria Math" w:hAnsiTheme="minorHAnsi"/>
                          </w:rPr>
                          <m:t>T</m:t>
                        </m:r>
                      </m:den>
                    </m:f>
                    <m:r>
                      <w:rPr>
                        <w:rFonts w:ascii="Cambria Math" w:hAnsiTheme="minorHAnsi"/>
                      </w:rPr>
                      <m:t>+</m:t>
                    </m:r>
                    <m:f>
                      <m:fPr>
                        <m:ctrlPr>
                          <w:rPr>
                            <w:rFonts w:ascii="Cambria Math" w:hAnsiTheme="minorHAnsi"/>
                            <w:i/>
                          </w:rPr>
                        </m:ctrlPr>
                      </m:fPr>
                      <m:num>
                        <m:r>
                          <w:rPr>
                            <w:rFonts w:ascii="Cambria Math" w:hAnsiTheme="minorHAnsi"/>
                          </w:rPr>
                          <m:t>2.1407X1</m:t>
                        </m:r>
                        <m:sSup>
                          <m:sSupPr>
                            <m:ctrlPr>
                              <w:rPr>
                                <w:rFonts w:ascii="Cambria Math" w:hAnsiTheme="minorHAnsi"/>
                                <w:i/>
                              </w:rPr>
                            </m:ctrlPr>
                          </m:sSupPr>
                          <m:e>
                            <m:r>
                              <w:rPr>
                                <w:rFonts w:ascii="Cambria Math" w:hAnsiTheme="minorHAnsi"/>
                              </w:rPr>
                              <m:t>0</m:t>
                            </m:r>
                          </m:e>
                          <m:sup>
                            <m:r>
                              <w:rPr>
                                <w:rFonts w:ascii="Cambria Math" w:hAnsiTheme="minorHAnsi"/>
                              </w:rPr>
                              <m:t>3</m:t>
                            </m:r>
                          </m:sup>
                        </m:sSup>
                      </m:num>
                      <m:den>
                        <m:sSup>
                          <m:sSupPr>
                            <m:ctrlPr>
                              <w:rPr>
                                <w:rFonts w:ascii="Cambria Math" w:hAnsiTheme="minorHAnsi"/>
                                <w:i/>
                              </w:rPr>
                            </m:ctrlPr>
                          </m:sSupPr>
                          <m:e>
                            <m:r>
                              <w:rPr>
                                <w:rFonts w:ascii="Cambria Math" w:hAnsiTheme="minorHAnsi"/>
                              </w:rPr>
                              <m:t>T</m:t>
                            </m:r>
                          </m:e>
                          <m:sup>
                            <m:r>
                              <w:rPr>
                                <w:rFonts w:ascii="Cambria Math" w:hAnsiTheme="minorHAnsi"/>
                              </w:rPr>
                              <m:t>2</m:t>
                            </m:r>
                          </m:sup>
                        </m:sSup>
                        <m:ctrlPr>
                          <w:rPr>
                            <w:rFonts w:ascii="Cambria Math" w:hAnsi="Cambria Math"/>
                            <w:i/>
                          </w:rPr>
                        </m:ctrlPr>
                      </m:den>
                    </m:f>
                    <m:ctrlPr>
                      <w:rPr>
                        <w:rFonts w:ascii="Cambria Math" w:hAnsi="Cambria Math"/>
                        <w:i/>
                      </w:rPr>
                    </m:ctrlPr>
                  </m:e>
                </m:d>
                <m:ctrlPr>
                  <w:rPr>
                    <w:rFonts w:ascii="Cambria Math" w:hAnsi="Cambria Math"/>
                    <w:i/>
                  </w:rPr>
                </m:ctrlPr>
              </m:e>
            </m:d>
            <m:ctrlPr>
              <w:rPr>
                <w:rFonts w:ascii="Cambria Math" w:hAnsi="Cambria Math"/>
                <w:i/>
              </w:rPr>
            </m:ctrlPr>
          </m:sup>
        </m:sSup>
      </m:oMath>
      <w:r w:rsidRPr="00B7030B">
        <w:rPr>
          <w:rFonts w:asciiTheme="minorHAnsi" w:hAnsiTheme="minorHAnsi"/>
        </w:rPr>
        <w:tab/>
      </w:r>
      <w:r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125</w:t>
      </w:r>
      <w:r w:rsidR="00A41B27">
        <w:rPr>
          <w:rFonts w:asciiTheme="minorHAnsi" w:hAnsiTheme="minorHAnsi"/>
          <w:b/>
          <w:bCs/>
        </w:rPr>
        <w:fldChar w:fldCharType="end"/>
      </w:r>
      <w:r w:rsidRPr="00B7030B">
        <w:rPr>
          <w:rFonts w:asciiTheme="minorHAnsi" w:hAnsiTheme="minorHAnsi"/>
          <w:b/>
          <w:bCs/>
        </w:rPr>
        <w:t>)</w:t>
      </w:r>
    </w:p>
    <w:p w14:paraId="421CA544" w14:textId="77777777" w:rsidR="0041037A" w:rsidRPr="00C660AF" w:rsidRDefault="0041037A" w:rsidP="008565FA">
      <w:pPr>
        <w:pStyle w:val="where"/>
      </w:pPr>
      <w:r w:rsidRPr="00C660AF">
        <w:t>where:</w:t>
      </w:r>
    </w:p>
    <w:p w14:paraId="5FFCF5B2" w14:textId="77777777" w:rsidR="0041037A" w:rsidRPr="00B6554A" w:rsidRDefault="0041037A" w:rsidP="007A3922">
      <w:pPr>
        <w:pStyle w:val="variabledefinitionChar"/>
      </w:pPr>
      <w:r w:rsidRPr="001A317F">
        <w:tab/>
      </w:r>
      <w:r w:rsidRPr="001A317F">
        <w:rPr>
          <w:i/>
          <w:iCs/>
        </w:rPr>
        <w:t>S</w:t>
      </w:r>
      <w:r w:rsidRPr="001A317F">
        <w:tab/>
        <w:t>=</w:t>
      </w:r>
      <w:r w:rsidRPr="001A317F">
        <w:tab/>
        <w:t xml:space="preserve">salinity, </w:t>
      </w:r>
      <w:r w:rsidRPr="008565FA">
        <w:t>kg m</w:t>
      </w:r>
      <w:r w:rsidRPr="008565FA">
        <w:rPr>
          <w:vertAlign w:val="superscript"/>
        </w:rPr>
        <w:t>-3</w:t>
      </w:r>
      <w:r w:rsidRPr="00903EB6">
        <w:t xml:space="preserve"> </w:t>
      </w:r>
    </w:p>
    <w:p w14:paraId="066A9F42" w14:textId="77777777" w:rsidR="0041037A" w:rsidRPr="00903EB6" w:rsidRDefault="0041037A" w:rsidP="00C012E8">
      <w:pPr>
        <w:pStyle w:val="variabledefinitionChar"/>
      </w:pPr>
      <w:r w:rsidRPr="001A317F">
        <w:tab/>
      </w:r>
      <w:r w:rsidRPr="001A317F">
        <w:rPr>
          <w:i/>
          <w:iCs/>
        </w:rPr>
        <w:t>T</w:t>
      </w:r>
      <w:r w:rsidRPr="001A317F">
        <w:tab/>
        <w:t>=</w:t>
      </w:r>
      <w:r w:rsidRPr="001A317F">
        <w:tab/>
        <w:t xml:space="preserve">temperature, </w:t>
      </w:r>
      <w:proofErr w:type="spellStart"/>
      <w:r w:rsidRPr="008565FA">
        <w:rPr>
          <w:vertAlign w:val="superscript"/>
        </w:rPr>
        <w:t>o</w:t>
      </w:r>
      <w:r w:rsidRPr="008565FA">
        <w:t>K</w:t>
      </w:r>
      <w:proofErr w:type="spellEnd"/>
    </w:p>
    <w:p w14:paraId="436C688A" w14:textId="77777777" w:rsidR="0041037A" w:rsidRPr="001A317F" w:rsidRDefault="0041037A" w:rsidP="00B6554A">
      <w:pPr>
        <w:pStyle w:val="BodyText2"/>
      </w:pPr>
    </w:p>
    <w:p w14:paraId="30F34D80" w14:textId="77777777" w:rsidR="00800FE9" w:rsidRPr="001A317F" w:rsidRDefault="00800FE9" w:rsidP="00B6554A">
      <w:pPr>
        <w:pStyle w:val="BodyText2"/>
        <w:sectPr w:rsidR="00800FE9" w:rsidRPr="001A317F">
          <w:headerReference w:type="even" r:id="rId426"/>
          <w:headerReference w:type="default" r:id="rId427"/>
          <w:footerReference w:type="even" r:id="rId428"/>
          <w:footerReference w:type="default" r:id="rId429"/>
          <w:endnotePr>
            <w:numFmt w:val="decimal"/>
          </w:endnotePr>
          <w:type w:val="continuous"/>
          <w:pgSz w:w="12240" w:h="15840" w:code="1"/>
          <w:pgMar w:top="1728" w:right="1440" w:bottom="1728" w:left="2160" w:header="1008" w:footer="1008" w:gutter="0"/>
          <w:paperSrc w:first="100" w:other="100"/>
          <w:pgNumType w:chapStyle="7"/>
          <w:cols w:space="720"/>
        </w:sectPr>
      </w:pPr>
      <w:bookmarkStart w:id="742" w:name="_Toc2506324"/>
      <w:r w:rsidRPr="001A317F">
        <w:lastRenderedPageBreak/>
        <w:t>The section on N</w:t>
      </w:r>
      <w:r w:rsidRPr="00CB3B03">
        <w:rPr>
          <w:vertAlign w:val="subscript"/>
        </w:rPr>
        <w:t>2</w:t>
      </w:r>
      <w:r w:rsidRPr="001A317F">
        <w:t xml:space="preserve"> gas under Generic Constituents shows the computation procedure for N2 gas saturation.</w:t>
      </w:r>
    </w:p>
    <w:p w14:paraId="00F0F967" w14:textId="77777777" w:rsidR="0041037A" w:rsidRPr="00B7030B" w:rsidRDefault="0041037A" w:rsidP="00B6554A">
      <w:pPr>
        <w:pStyle w:val="Heading2"/>
      </w:pPr>
      <w:bookmarkStart w:id="743" w:name="_Toc48573667"/>
      <w:r w:rsidRPr="00B7030B">
        <w:t>Sediments</w:t>
      </w:r>
      <w:bookmarkEnd w:id="742"/>
      <w:bookmarkEnd w:id="743"/>
    </w:p>
    <w:p w14:paraId="379C85FD" w14:textId="3EC9823A" w:rsidR="0041037A" w:rsidRPr="001A317F" w:rsidRDefault="0041037A" w:rsidP="00B6554A">
      <w:pPr>
        <w:pStyle w:val="BodyText"/>
      </w:pPr>
      <w:r w:rsidRPr="001A317F">
        <w:t xml:space="preserve">Organic sediment contributions to nutrients and dissolved oxygen demand are simulated using </w:t>
      </w:r>
      <w:r w:rsidR="005E07C2">
        <w:t>three</w:t>
      </w:r>
      <w:r w:rsidRPr="001A317F">
        <w:t xml:space="preserve"> methods</w:t>
      </w:r>
      <w:r w:rsidR="005E07C2">
        <w:t>.</w:t>
      </w:r>
      <w:r w:rsidRPr="001A317F">
        <w:t xml:space="preserve"> The first method uses a con</w:t>
      </w:r>
      <w:r w:rsidRPr="001A317F">
        <w:softHyphen/>
        <w:t>stant, or zero</w:t>
      </w:r>
      <w:r w:rsidRPr="001A317F">
        <w:noBreakHyphen/>
        <w:t>order</w:t>
      </w:r>
      <w:r w:rsidR="005E07C2">
        <w:t>,</w:t>
      </w:r>
      <w:r w:rsidRPr="001A317F">
        <w:t xml:space="preserve"> release</w:t>
      </w:r>
      <w:r w:rsidR="009B75EF">
        <w:t>,</w:t>
      </w:r>
      <w:r w:rsidRPr="001A317F">
        <w:t xml:space="preserve"> and demand.  This method has been fre</w:t>
      </w:r>
      <w:r w:rsidRPr="001A317F">
        <w:softHyphen/>
        <w:t>quent</w:t>
      </w:r>
      <w:r w:rsidRPr="001A317F">
        <w:softHyphen/>
        <w:t>ly used to model sediment demands and nutrient release rates.  It does not depend on sediment concentrations or require a separate sedi</w:t>
      </w:r>
      <w:r w:rsidRPr="001A317F">
        <w:softHyphen/>
        <w:t>ment compartment.  However, the formu</w:t>
      </w:r>
      <w:r w:rsidRPr="001A317F">
        <w:softHyphen/>
        <w:t>lation is not predic</w:t>
      </w:r>
      <w:r w:rsidRPr="001A317F">
        <w:softHyphen/>
        <w:t>tive as the rates do not vary over time except as a result of temperature dependence of the decay rate.  As a consequence, results should be interpret</w:t>
      </w:r>
      <w:r w:rsidRPr="001A317F">
        <w:softHyphen/>
        <w:t>ed cau</w:t>
      </w:r>
      <w:r w:rsidRPr="001A317F">
        <w:softHyphen/>
        <w:t>tiously when evaluat</w:t>
      </w:r>
      <w:r w:rsidRPr="001A317F">
        <w:softHyphen/>
        <w:t>ing effects of different nutrient loadings on dissolved oxy</w:t>
      </w:r>
      <w:r w:rsidRPr="001A317F">
        <w:softHyphen/>
        <w:t>gen in a water</w:t>
      </w:r>
      <w:r w:rsidRPr="001A317F">
        <w:softHyphen/>
        <w:t>body.</w:t>
      </w:r>
    </w:p>
    <w:p w14:paraId="0ACCFCC7" w14:textId="5421C9BF" w:rsidR="0041037A" w:rsidRDefault="0041037A" w:rsidP="005611B1">
      <w:pPr>
        <w:pStyle w:val="BodyText"/>
      </w:pPr>
      <w:r w:rsidRPr="001A317F">
        <w:t>The second method uses a sediment compartment to accumulate organic sedi</w:t>
      </w:r>
      <w:r w:rsidRPr="001A317F">
        <w:softHyphen/>
        <w:t>ments and allow their decay</w:t>
      </w:r>
      <w:r w:rsidR="005E07C2">
        <w:t xml:space="preserve"> aerobically</w:t>
      </w:r>
      <w:r w:rsidRPr="001A317F">
        <w:t>.  Nutrient releases and oxygen demand are thus dependent upon sediment accumulation – a 1</w:t>
      </w:r>
      <w:r w:rsidRPr="001A317F">
        <w:rPr>
          <w:vertAlign w:val="superscript"/>
        </w:rPr>
        <w:t>st</w:t>
      </w:r>
      <w:r w:rsidRPr="001A317F">
        <w:noBreakHyphen/>
      </w:r>
      <w:r w:rsidRPr="001A317F">
        <w:softHyphen/>
        <w:t>order process.  However, there is no release of phosphorus or other diagenesis products when overly</w:t>
      </w:r>
      <w:r w:rsidRPr="001A317F">
        <w:softHyphen/>
        <w:t xml:space="preserve">ing water is </w:t>
      </w:r>
      <w:r w:rsidR="00675681" w:rsidRPr="001A317F">
        <w:t>an</w:t>
      </w:r>
      <w:r w:rsidRPr="001A317F">
        <w:t>oxic</w:t>
      </w:r>
      <w:r w:rsidR="00C660AF">
        <w:t>;</w:t>
      </w:r>
      <w:r w:rsidR="00675681" w:rsidRPr="001A317F">
        <w:t xml:space="preserve"> since this sediment compartment is labile, </w:t>
      </w:r>
      <w:proofErr w:type="spellStart"/>
      <w:r w:rsidR="00675681" w:rsidRPr="001A317F">
        <w:t>oxic</w:t>
      </w:r>
      <w:proofErr w:type="spellEnd"/>
      <w:r w:rsidR="00675681" w:rsidRPr="001A317F">
        <w:t xml:space="preserve"> decay of organics on the sediment surface</w:t>
      </w:r>
      <w:r w:rsidRPr="001A317F">
        <w:t>.  Either of these methods, or a combination</w:t>
      </w:r>
      <w:r w:rsidR="00C660AF">
        <w:t xml:space="preserve"> thereof</w:t>
      </w:r>
      <w:r w:rsidRPr="001A317F">
        <w:t>, may be used to simu</w:t>
      </w:r>
      <w:r w:rsidRPr="001A317F">
        <w:softHyphen/>
        <w:t>late ef</w:t>
      </w:r>
      <w:r w:rsidRPr="001A317F">
        <w:softHyphen/>
        <w:t>fects of organic sedi</w:t>
      </w:r>
      <w:r w:rsidRPr="001A317F">
        <w:softHyphen/>
        <w:t xml:space="preserve">ments upon water quality.  </w:t>
      </w:r>
    </w:p>
    <w:p w14:paraId="6E5A4E78" w14:textId="7986B615" w:rsidR="005E07C2" w:rsidRDefault="005E07C2" w:rsidP="007552CD">
      <w:pPr>
        <w:pStyle w:val="BodyText"/>
      </w:pPr>
      <w:r>
        <w:t xml:space="preserve">The third method is the sediment diagenesis model which is discussed in the section </w:t>
      </w:r>
      <w:hyperlink w:anchor="_Sediment_Diagenesis_Model" w:history="1">
        <w:r w:rsidRPr="005E07C2">
          <w:rPr>
            <w:rStyle w:val="Hyperlink"/>
            <w:rFonts w:asciiTheme="minorHAnsi" w:hAnsiTheme="minorHAnsi"/>
            <w:szCs w:val="18"/>
          </w:rPr>
          <w:t>Sediment Diagenesis Model</w:t>
        </w:r>
      </w:hyperlink>
      <w:r>
        <w:t>, which models both aerobic and anaerobic sediment layers.</w:t>
      </w:r>
    </w:p>
    <w:p w14:paraId="4737CD7A" w14:textId="32CF6432" w:rsidR="005E07C2" w:rsidRPr="005E07C2" w:rsidRDefault="005E07C2" w:rsidP="007552CD">
      <w:pPr>
        <w:pStyle w:val="Heading3"/>
      </w:pPr>
      <w:bookmarkStart w:id="744" w:name="_Toc48573668"/>
      <w:r w:rsidRPr="005E07C2">
        <w:t>Zero Order Model</w:t>
      </w:r>
      <w:bookmarkEnd w:id="744"/>
    </w:p>
    <w:p w14:paraId="750A1044" w14:textId="40044B8D" w:rsidR="0041037A" w:rsidRPr="001A317F" w:rsidRDefault="0041037A" w:rsidP="007552CD">
      <w:pPr>
        <w:pStyle w:val="BodyText"/>
      </w:pPr>
      <w:r w:rsidRPr="001A317F">
        <w:t xml:space="preserve">The </w:t>
      </w:r>
      <w:r w:rsidR="00D83246">
        <w:t>zero-</w:t>
      </w:r>
      <w:r w:rsidRPr="001A317F">
        <w:t xml:space="preserve">order process uses a specified sediment oxygen demand and </w:t>
      </w:r>
      <w:r w:rsidR="00C267CF" w:rsidRPr="001A317F">
        <w:t xml:space="preserve">anoxic </w:t>
      </w:r>
      <w:r w:rsidRPr="001A317F">
        <w:t>re</w:t>
      </w:r>
      <w:r w:rsidRPr="001A317F">
        <w:softHyphen/>
        <w:t>lease rates for phospho</w:t>
      </w:r>
      <w:r w:rsidRPr="001A317F">
        <w:softHyphen/>
        <w:t>rus, ammonium, inorganic carbon, and iron that are tempera</w:t>
      </w:r>
      <w:r w:rsidRPr="001A317F">
        <w:softHyphen/>
        <w:t>ture dependent.  Nutrient releases do not occur when dissolved oxygen concen</w:t>
      </w:r>
      <w:r w:rsidRPr="001A317F">
        <w:softHyphen/>
        <w:t>tra</w:t>
      </w:r>
      <w:r w:rsidRPr="001A317F">
        <w:softHyphen/>
        <w:t xml:space="preserve">tions are above a minimum value </w:t>
      </w:r>
      <w:hyperlink w:anchor="oxygen_limit" w:history="1">
        <w:r w:rsidRPr="001A317F">
          <w:rPr>
            <w:rStyle w:val="Hyperlink"/>
            <w:rFonts w:asciiTheme="minorHAnsi" w:hAnsiTheme="minorHAnsi"/>
            <w:szCs w:val="18"/>
          </w:rPr>
          <w:t>[O2LIM]</w:t>
        </w:r>
      </w:hyperlink>
      <w:r w:rsidRPr="001A317F">
        <w:t xml:space="preserve"> nor do they occur if the SOD is set to zero.  The sediment contribu</w:t>
      </w:r>
      <w:r w:rsidRPr="001A317F">
        <w:softHyphen/>
        <w:t>tion to inorgan</w:t>
      </w:r>
      <w:r w:rsidRPr="001A317F">
        <w:softHyphen/>
        <w:t>ic carbon is computed as a fraction of the sediment oxygen demand.</w:t>
      </w:r>
    </w:p>
    <w:p w14:paraId="1E1F06D4" w14:textId="77777777" w:rsidR="0041037A" w:rsidRPr="00B7030B" w:rsidRDefault="00E108E0">
      <w:pPr>
        <w:pStyle w:val="Diagram"/>
        <w:rPr>
          <w:rFonts w:asciiTheme="minorHAnsi" w:hAnsiTheme="minorHAnsi"/>
        </w:rPr>
      </w:pPr>
      <w:r w:rsidRPr="00E108E0">
        <w:rPr>
          <w:rFonts w:asciiTheme="minorHAnsi" w:hAnsiTheme="minorHAnsi"/>
          <w:noProof/>
        </w:rPr>
        <w:object w:dxaOrig="7515" w:dyaOrig="2325" w14:anchorId="761A7D71">
          <v:shape id="_x0000_i1113" type="#_x0000_t75" alt="" style="width:380.85pt;height:116.85pt;mso-width-percent:0;mso-height-percent:0;mso-width-percent:0;mso-height-percent:0" o:ole="">
            <v:imagedata r:id="rId430" o:title=""/>
          </v:shape>
          <o:OLEObject Type="Embed" ProgID="Word.Picture.8" ShapeID="_x0000_i1113" DrawAspect="Content" ObjectID="_1721314874" r:id="rId431"/>
        </w:object>
      </w:r>
    </w:p>
    <w:p w14:paraId="2755ABE3" w14:textId="43A1991F" w:rsidR="00131566" w:rsidRDefault="0041037A" w:rsidP="00E359BA">
      <w:pPr>
        <w:pStyle w:val="Figurecaption"/>
      </w:pPr>
      <w:bookmarkStart w:id="745" w:name="_Toc48573807"/>
      <w:r w:rsidRPr="001A317F">
        <w:t xml:space="preserve">Figure </w:t>
      </w:r>
      <w:r w:rsidR="00000000">
        <w:fldChar w:fldCharType="begin"/>
      </w:r>
      <w:r w:rsidR="00000000">
        <w:instrText xml:space="preserve"> SEQ Figure \* ARABIC  </w:instrText>
      </w:r>
      <w:r w:rsidR="00000000">
        <w:fldChar w:fldCharType="separate"/>
      </w:r>
      <w:r w:rsidR="00A95042">
        <w:rPr>
          <w:noProof/>
        </w:rPr>
        <w:t>95</w:t>
      </w:r>
      <w:r w:rsidR="00000000">
        <w:rPr>
          <w:noProof/>
        </w:rPr>
        <w:fldChar w:fldCharType="end"/>
      </w:r>
      <w:r w:rsidRPr="001A317F">
        <w:t>.  Internal flux between 0-order sediment compartment and other compartments.</w:t>
      </w:r>
      <w:bookmarkEnd w:id="745"/>
    </w:p>
    <w:p w14:paraId="297C062A" w14:textId="77777777" w:rsidR="00E359BA" w:rsidRPr="00E359BA" w:rsidRDefault="00E359BA" w:rsidP="00127D1D">
      <w:pPr>
        <w:pStyle w:val="BodyText"/>
      </w:pPr>
    </w:p>
    <w:p w14:paraId="1CAFF823" w14:textId="77777777" w:rsidR="0041037A" w:rsidRPr="00B7030B" w:rsidRDefault="00E108E0" w:rsidP="00E359BA">
      <w:pPr>
        <w:pStyle w:val="Figurecaption"/>
      </w:pPr>
      <w:r w:rsidRPr="0040130E">
        <w:rPr>
          <w:noProof/>
        </w:rPr>
        <w:object w:dxaOrig="6855" w:dyaOrig="2535" w14:anchorId="601B19DA">
          <v:shape id="_x0000_i1112" type="#_x0000_t75" alt="" style="width:339.8pt;height:125.7pt;mso-width-percent:0;mso-height-percent:0;mso-width-percent:0;mso-height-percent:0" o:ole="">
            <v:imagedata r:id="rId432" o:title=""/>
          </v:shape>
          <o:OLEObject Type="Embed" ProgID="Word.Picture.8" ShapeID="_x0000_i1112" DrawAspect="Content" ObjectID="_1721314875" r:id="rId433"/>
        </w:object>
      </w:r>
    </w:p>
    <w:p w14:paraId="7A23CF43" w14:textId="77777777" w:rsidR="00E359BA" w:rsidRDefault="00E359BA" w:rsidP="00E359BA">
      <w:pPr>
        <w:pStyle w:val="Figurecaption"/>
        <w:spacing w:before="120"/>
      </w:pPr>
      <w:bookmarkStart w:id="746" w:name="_Ref532635799"/>
      <w:bookmarkStart w:id="747" w:name="_Toc48573808"/>
    </w:p>
    <w:p w14:paraId="25CF13EF" w14:textId="4F2FDC50" w:rsidR="0041037A" w:rsidRPr="001A317F" w:rsidRDefault="0041037A" w:rsidP="00127D1D">
      <w:pPr>
        <w:pStyle w:val="Figurecaption"/>
        <w:spacing w:before="120"/>
      </w:pPr>
      <w:r w:rsidRPr="001A317F">
        <w:t xml:space="preserve">Figure </w:t>
      </w:r>
      <w:r w:rsidR="00000000">
        <w:fldChar w:fldCharType="begin"/>
      </w:r>
      <w:r w:rsidR="00000000">
        <w:instrText xml:space="preserve"> SEQ Figure \* ARABIC  </w:instrText>
      </w:r>
      <w:r w:rsidR="00000000">
        <w:fldChar w:fldCharType="separate"/>
      </w:r>
      <w:r w:rsidR="00A95042">
        <w:rPr>
          <w:noProof/>
        </w:rPr>
        <w:t>96</w:t>
      </w:r>
      <w:r w:rsidR="00000000">
        <w:rPr>
          <w:noProof/>
        </w:rPr>
        <w:fldChar w:fldCharType="end"/>
      </w:r>
      <w:bookmarkEnd w:id="746"/>
      <w:r w:rsidRPr="001A317F">
        <w:t>.  Internal flux between 1st-order sediment compartment and other compartments.</w:t>
      </w:r>
      <w:bookmarkEnd w:id="747"/>
    </w:p>
    <w:p w14:paraId="1E06C61D" w14:textId="59AFD91C" w:rsidR="005E07C2" w:rsidRPr="005E07C2" w:rsidRDefault="005E07C2" w:rsidP="00B6554A">
      <w:pPr>
        <w:pStyle w:val="Heading3"/>
      </w:pPr>
      <w:bookmarkStart w:id="748" w:name="_Toc48573669"/>
      <w:r w:rsidRPr="005E07C2">
        <w:t>First Order Model</w:t>
      </w:r>
      <w:bookmarkEnd w:id="748"/>
    </w:p>
    <w:p w14:paraId="143C7AAA" w14:textId="00110F95" w:rsidR="0041037A" w:rsidRPr="001A317F" w:rsidRDefault="0041037A" w:rsidP="00B6554A">
      <w:pPr>
        <w:pStyle w:val="BodyText"/>
      </w:pPr>
      <w:r w:rsidRPr="001A317F">
        <w:t xml:space="preserve">The </w:t>
      </w:r>
      <w:r w:rsidR="00D83246">
        <w:t>first</w:t>
      </w:r>
      <w:r w:rsidR="0052054C">
        <w:t xml:space="preserve"> </w:t>
      </w:r>
      <w:r w:rsidRPr="001A317F">
        <w:t>order sediment compartment requires specifying inclusion of this compartment in the simulation, a decay rate, and initial conditions.  The sediment compart</w:t>
      </w:r>
      <w:r w:rsidRPr="001A317F">
        <w:softHyphen/>
        <w:t>ment is not trans</w:t>
      </w:r>
      <w:r w:rsidRPr="001A317F">
        <w:softHyphen/>
        <w:t>ported</w:t>
      </w:r>
      <w:r w:rsidR="000C2C42" w:rsidRPr="001A317F">
        <w:t>, except for focusing of sediments to the bottom by a user-defined settling velocity</w:t>
      </w:r>
      <w:r w:rsidRPr="001A317F">
        <w:t>.  Instead, a compartmen</w:t>
      </w:r>
      <w:r w:rsidRPr="001A317F">
        <w:softHyphen/>
        <w:t>tal equa</w:t>
      </w:r>
      <w:r w:rsidRPr="001A317F">
        <w:softHyphen/>
        <w:t xml:space="preserve">tion is written for the sediment compartment that is solved in the subroutine </w:t>
      </w:r>
      <w:r w:rsidRPr="00127D1D">
        <w:rPr>
          <w:b/>
          <w:bCs/>
        </w:rPr>
        <w:t>SEDIMENT</w:t>
      </w:r>
      <w:r w:rsidRPr="001A317F">
        <w:t>.</w:t>
      </w:r>
      <w:r w:rsidR="00FA0A1E" w:rsidRPr="001A317F">
        <w:t xml:space="preserve"> </w:t>
      </w:r>
    </w:p>
    <w:p w14:paraId="6F3A8021" w14:textId="5BC1DCEC" w:rsidR="0041037A" w:rsidRPr="001A317F" w:rsidRDefault="0041037A" w:rsidP="00B6554A">
      <w:pPr>
        <w:pStyle w:val="BodyText"/>
      </w:pPr>
      <w:r w:rsidRPr="001A317F">
        <w:t xml:space="preserve">Referring to </w:t>
      </w:r>
      <w:r w:rsidR="003B7E39" w:rsidRPr="001A317F">
        <w:fldChar w:fldCharType="begin"/>
      </w:r>
      <w:r w:rsidR="003B7E39" w:rsidRPr="001A317F">
        <w:instrText xml:space="preserve"> REF _Ref532635799 \h  \* MERGEFORMAT </w:instrText>
      </w:r>
      <w:r w:rsidR="003B7E39" w:rsidRPr="001A317F">
        <w:fldChar w:fldCharType="separate"/>
      </w:r>
      <w:r w:rsidR="00A95042" w:rsidRPr="00A95042">
        <w:rPr>
          <w:rStyle w:val="Figurehyperlink"/>
        </w:rPr>
        <w:t>Figure 96</w:t>
      </w:r>
      <w:r w:rsidR="003B7E39" w:rsidRPr="001A317F">
        <w:fldChar w:fldCharType="end"/>
      </w:r>
      <w:r w:rsidRPr="001A317F">
        <w:t>, the equation for the 1</w:t>
      </w:r>
      <w:r w:rsidRPr="001A317F">
        <w:rPr>
          <w:vertAlign w:val="superscript"/>
        </w:rPr>
        <w:t>st</w:t>
      </w:r>
      <w:r w:rsidRPr="001A317F">
        <w:t>-order sediment compartment is:</w:t>
      </w:r>
    </w:p>
    <w:p w14:paraId="325270EB" w14:textId="1E48DE1E" w:rsidR="0041037A" w:rsidRPr="00B7030B" w:rsidRDefault="0041037A" w:rsidP="00192D85">
      <w:pPr>
        <w:pStyle w:val="equation"/>
        <w:spacing w:after="0"/>
        <w:rPr>
          <w:rFonts w:asciiTheme="minorHAnsi" w:hAnsiTheme="minorHAnsi"/>
        </w:rPr>
      </w:pPr>
      <w:r w:rsidRPr="00B7030B">
        <w:rPr>
          <w:rFonts w:asciiTheme="minorHAnsi" w:hAnsiTheme="minorHAnsi"/>
        </w:rPr>
        <w:tab/>
      </w:r>
      <w:r w:rsidR="00E108E0" w:rsidRPr="00E108E0">
        <w:rPr>
          <w:rFonts w:asciiTheme="minorHAnsi" w:hAnsiTheme="minorHAnsi"/>
          <w:noProof/>
          <w:position w:val="-88"/>
        </w:rPr>
        <w:object w:dxaOrig="8760" w:dyaOrig="1880" w14:anchorId="7BEC22B0">
          <v:shape id="_x0000_i1111" type="#_x0000_t75" alt="" style="width:425.05pt;height:82.75pt;mso-width-percent:0;mso-height-percent:0;mso-width-percent:0;mso-height-percent:0" o:ole="" fillcolor="window">
            <v:imagedata r:id="rId434" o:title=""/>
          </v:shape>
          <o:OLEObject Type="Embed" ProgID="Equation.3" ShapeID="_x0000_i1111" DrawAspect="Content" ObjectID="_1721314876" r:id="rId435"/>
        </w:object>
      </w:r>
      <w:r w:rsidRPr="00B7030B">
        <w:rPr>
          <w:rFonts w:asciiTheme="minorHAnsi" w:hAnsiTheme="minorHAnsi"/>
        </w:rPr>
        <w:t xml:space="preserve">   </w:t>
      </w:r>
      <w:r w:rsidR="00192D85" w:rsidRPr="00B7030B">
        <w:rPr>
          <w:rFonts w:asciiTheme="minorHAnsi" w:hAnsiTheme="minorHAnsi"/>
        </w:rPr>
        <w:tab/>
      </w:r>
      <w:r w:rsidR="001A317F">
        <w:rPr>
          <w:rFonts w:asciiTheme="minorHAnsi" w:hAnsiTheme="minorHAnsi"/>
        </w:rPr>
        <w:tab/>
      </w:r>
      <w:r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126</w:t>
      </w:r>
      <w:r w:rsidR="00A41B27">
        <w:rPr>
          <w:rFonts w:asciiTheme="minorHAnsi" w:hAnsiTheme="minorHAnsi"/>
          <w:b/>
          <w:bCs/>
        </w:rPr>
        <w:fldChar w:fldCharType="end"/>
      </w:r>
      <w:r w:rsidRPr="00B7030B">
        <w:rPr>
          <w:rFonts w:asciiTheme="minorHAnsi" w:hAnsiTheme="minorHAnsi"/>
          <w:b/>
          <w:bCs/>
        </w:rPr>
        <w:t>)</w:t>
      </w:r>
    </w:p>
    <w:p w14:paraId="1FC2B5D3" w14:textId="77777777" w:rsidR="0041037A" w:rsidRPr="00B7030B" w:rsidRDefault="0041037A" w:rsidP="007552CD">
      <w:pPr>
        <w:pStyle w:val="BodyText2"/>
        <w:sectPr w:rsidR="0041037A" w:rsidRPr="00B7030B">
          <w:headerReference w:type="even" r:id="rId436"/>
          <w:headerReference w:type="default" r:id="rId437"/>
          <w:footerReference w:type="even" r:id="rId438"/>
          <w:endnotePr>
            <w:numFmt w:val="decimal"/>
          </w:endnotePr>
          <w:type w:val="continuous"/>
          <w:pgSz w:w="12240" w:h="15840" w:code="1"/>
          <w:pgMar w:top="1728" w:right="1440" w:bottom="1728" w:left="2160" w:header="1008" w:footer="1008" w:gutter="0"/>
          <w:paperSrc w:first="100" w:other="100"/>
          <w:pgNumType w:chapStyle="7"/>
          <w:cols w:space="720"/>
        </w:sectPr>
      </w:pPr>
    </w:p>
    <w:p w14:paraId="0BC619F3" w14:textId="77777777" w:rsidR="00B24100" w:rsidRPr="001A317F" w:rsidRDefault="0041037A" w:rsidP="008565FA">
      <w:pPr>
        <w:pStyle w:val="where"/>
      </w:pPr>
      <w:r w:rsidRPr="001A317F">
        <w:t>where:</w:t>
      </w:r>
    </w:p>
    <w:p w14:paraId="49DE3EE4" w14:textId="298F69BF" w:rsidR="0041037A" w:rsidRPr="001A317F" w:rsidRDefault="00B24100" w:rsidP="00C660AF">
      <w:pPr>
        <w:pStyle w:val="BodyText"/>
        <w:spacing w:after="0"/>
      </w:pPr>
      <w:r w:rsidRPr="001A317F">
        <w:tab/>
      </w:r>
      <w:r w:rsidR="00C34503" w:rsidRPr="001A317F">
        <w:sym w:font="Symbol" w:char="F067"/>
      </w:r>
      <w:r w:rsidR="0041037A" w:rsidRPr="001A317F">
        <w:rPr>
          <w:i/>
          <w:iCs/>
          <w:vertAlign w:val="subscript"/>
        </w:rPr>
        <w:t>OM</w:t>
      </w:r>
      <w:r w:rsidR="0041037A" w:rsidRPr="001A317F">
        <w:tab/>
      </w:r>
      <w:r w:rsidR="0052054C">
        <w:t xml:space="preserve"> </w:t>
      </w:r>
      <w:r w:rsidR="0041037A" w:rsidRPr="001A317F">
        <w:t>=</w:t>
      </w:r>
      <w:r w:rsidRPr="001A317F">
        <w:t xml:space="preserve"> </w:t>
      </w:r>
      <w:r w:rsidR="0041037A" w:rsidRPr="001A317F">
        <w:t>rate multiplier for organic matter</w:t>
      </w:r>
    </w:p>
    <w:p w14:paraId="6E1F92D5" w14:textId="77777777" w:rsidR="0041037A" w:rsidRPr="001A317F" w:rsidRDefault="0041037A" w:rsidP="008565FA">
      <w:pPr>
        <w:pStyle w:val="NormalText"/>
      </w:pPr>
      <w:r w:rsidRPr="001A317F">
        <w:tab/>
      </w:r>
      <w:r w:rsidR="00C34503" w:rsidRPr="001A317F">
        <w:rPr>
          <w:iCs/>
        </w:rPr>
        <w:sym w:font="Symbol" w:char="F077"/>
      </w:r>
      <w:r w:rsidRPr="001A317F">
        <w:rPr>
          <w:iCs/>
          <w:vertAlign w:val="subscript"/>
        </w:rPr>
        <w:t>POM</w:t>
      </w:r>
      <w:r w:rsidRPr="001A317F">
        <w:tab/>
        <w:t>=</w:t>
      </w:r>
      <w:r w:rsidRPr="001A317F">
        <w:tab/>
        <w:t xml:space="preserve">POM settling velocity, m </w:t>
      </w:r>
      <w:proofErr w:type="gramStart"/>
      <w:r w:rsidRPr="001A317F">
        <w:t>sec</w:t>
      </w:r>
      <w:r w:rsidRPr="001A317F">
        <w:rPr>
          <w:vertAlign w:val="superscript"/>
        </w:rPr>
        <w:t>-1</w:t>
      </w:r>
      <w:proofErr w:type="gramEnd"/>
    </w:p>
    <w:p w14:paraId="4C50E5B2" w14:textId="77777777" w:rsidR="0041037A" w:rsidRPr="001A317F" w:rsidRDefault="0041037A" w:rsidP="008565FA">
      <w:pPr>
        <w:pStyle w:val="NormalText"/>
        <w:rPr>
          <w:vertAlign w:val="superscript"/>
        </w:rPr>
      </w:pPr>
      <w:r w:rsidRPr="001A317F">
        <w:tab/>
      </w:r>
      <w:r w:rsidR="00C34503" w:rsidRPr="001A317F">
        <w:rPr>
          <w:iCs/>
        </w:rPr>
        <w:sym w:font="Symbol" w:char="F077"/>
      </w:r>
      <w:r w:rsidRPr="001A317F">
        <w:rPr>
          <w:iCs/>
          <w:vertAlign w:val="subscript"/>
        </w:rPr>
        <w:t>a</w:t>
      </w:r>
      <w:r w:rsidRPr="001A317F">
        <w:tab/>
        <w:t>=</w:t>
      </w:r>
      <w:r w:rsidRPr="001A317F">
        <w:tab/>
        <w:t xml:space="preserve">algal settling velocity, m </w:t>
      </w:r>
      <w:proofErr w:type="gramStart"/>
      <w:r w:rsidRPr="001A317F">
        <w:t>sec</w:t>
      </w:r>
      <w:r w:rsidRPr="001A317F">
        <w:rPr>
          <w:vertAlign w:val="superscript"/>
        </w:rPr>
        <w:t>-1</w:t>
      </w:r>
      <w:proofErr w:type="gramEnd"/>
    </w:p>
    <w:p w14:paraId="5688C24B" w14:textId="77777777" w:rsidR="00C34503" w:rsidRPr="001A317F" w:rsidRDefault="00C34503" w:rsidP="008565FA">
      <w:pPr>
        <w:pStyle w:val="NormalText"/>
        <w:rPr>
          <w:vertAlign w:val="superscript"/>
        </w:rPr>
      </w:pPr>
      <w:r w:rsidRPr="001A317F">
        <w:rPr>
          <w:iCs/>
        </w:rPr>
        <w:tab/>
      </w:r>
      <w:r w:rsidRPr="001A317F">
        <w:rPr>
          <w:iCs/>
        </w:rPr>
        <w:sym w:font="Symbol" w:char="F077"/>
      </w:r>
      <w:r w:rsidRPr="001A317F">
        <w:rPr>
          <w:iCs/>
          <w:vertAlign w:val="subscript"/>
        </w:rPr>
        <w:t>CBOD</w:t>
      </w:r>
      <w:r w:rsidRPr="001A317F">
        <w:tab/>
        <w:t>=</w:t>
      </w:r>
      <w:r w:rsidRPr="001A317F">
        <w:tab/>
        <w:t xml:space="preserve">particulate CBOD settling velocity, m </w:t>
      </w:r>
      <w:proofErr w:type="gramStart"/>
      <w:r w:rsidRPr="001A317F">
        <w:t>sec</w:t>
      </w:r>
      <w:r w:rsidRPr="001A317F">
        <w:rPr>
          <w:vertAlign w:val="superscript"/>
        </w:rPr>
        <w:t>-1</w:t>
      </w:r>
      <w:proofErr w:type="gramEnd"/>
    </w:p>
    <w:p w14:paraId="57928EE9" w14:textId="77777777" w:rsidR="001D53C4" w:rsidRPr="001A317F" w:rsidRDefault="001D53C4" w:rsidP="008565FA">
      <w:pPr>
        <w:pStyle w:val="NormalText"/>
      </w:pPr>
      <w:r w:rsidRPr="001A317F">
        <w:tab/>
      </w:r>
      <w:r w:rsidR="00C34503" w:rsidRPr="001A317F">
        <w:rPr>
          <w:iCs/>
        </w:rPr>
        <w:sym w:font="Symbol" w:char="F077"/>
      </w:r>
      <w:r w:rsidRPr="001A317F">
        <w:rPr>
          <w:iCs/>
          <w:vertAlign w:val="subscript"/>
        </w:rPr>
        <w:t>SED</w:t>
      </w:r>
      <w:r w:rsidRPr="001A317F">
        <w:tab/>
        <w:t>=</w:t>
      </w:r>
      <w:r w:rsidRPr="001A317F">
        <w:tab/>
        <w:t xml:space="preserve">sediment settling velocity, m </w:t>
      </w:r>
      <w:proofErr w:type="gramStart"/>
      <w:r w:rsidRPr="001A317F">
        <w:t>sec</w:t>
      </w:r>
      <w:r w:rsidRPr="001A317F">
        <w:rPr>
          <w:vertAlign w:val="superscript"/>
        </w:rPr>
        <w:t>-1</w:t>
      </w:r>
      <w:proofErr w:type="gramEnd"/>
    </w:p>
    <w:p w14:paraId="2C816E6A" w14:textId="77777777" w:rsidR="0041037A" w:rsidRPr="001A317F" w:rsidRDefault="0041037A" w:rsidP="008565FA">
      <w:pPr>
        <w:pStyle w:val="NormalText"/>
      </w:pPr>
      <w:r w:rsidRPr="001A317F">
        <w:tab/>
      </w:r>
      <w:proofErr w:type="spellStart"/>
      <w:r w:rsidRPr="001A317F">
        <w:rPr>
          <w:iCs/>
        </w:rPr>
        <w:t>K</w:t>
      </w:r>
      <w:r w:rsidRPr="001A317F">
        <w:rPr>
          <w:iCs/>
          <w:vertAlign w:val="subscript"/>
        </w:rPr>
        <w:t>sed</w:t>
      </w:r>
      <w:proofErr w:type="spellEnd"/>
      <w:r w:rsidRPr="001A317F">
        <w:tab/>
        <w:t>=</w:t>
      </w:r>
      <w:r w:rsidRPr="001A317F">
        <w:tab/>
        <w:t xml:space="preserve">sediment decay rate, </w:t>
      </w:r>
      <w:proofErr w:type="gramStart"/>
      <w:r w:rsidRPr="001A317F">
        <w:t>sec</w:t>
      </w:r>
      <w:r w:rsidRPr="001A317F">
        <w:rPr>
          <w:vertAlign w:val="superscript"/>
        </w:rPr>
        <w:t>-1</w:t>
      </w:r>
      <w:proofErr w:type="gramEnd"/>
    </w:p>
    <w:p w14:paraId="7C75B651" w14:textId="77777777" w:rsidR="0041037A" w:rsidRPr="001A317F" w:rsidRDefault="0041037A" w:rsidP="008565FA">
      <w:pPr>
        <w:pStyle w:val="NormalText"/>
      </w:pPr>
      <w:r w:rsidRPr="001A317F">
        <w:tab/>
      </w:r>
      <w:r w:rsidR="00C34503" w:rsidRPr="001A317F">
        <w:sym w:font="Symbol" w:char="F046"/>
      </w:r>
      <w:r w:rsidRPr="001A317F">
        <w:rPr>
          <w:iCs/>
          <w:vertAlign w:val="subscript"/>
        </w:rPr>
        <w:t>a</w:t>
      </w:r>
      <w:r w:rsidRPr="001A317F">
        <w:tab/>
        <w:t>=</w:t>
      </w:r>
      <w:r w:rsidRPr="001A317F">
        <w:tab/>
        <w:t>algal concentration, g m</w:t>
      </w:r>
      <w:r w:rsidRPr="001A317F">
        <w:rPr>
          <w:vertAlign w:val="superscript"/>
        </w:rPr>
        <w:t>-3</w:t>
      </w:r>
    </w:p>
    <w:p w14:paraId="4AE02B26" w14:textId="77777777" w:rsidR="0041037A" w:rsidRPr="001A317F" w:rsidRDefault="0041037A" w:rsidP="008565FA">
      <w:pPr>
        <w:pStyle w:val="NormalText"/>
        <w:rPr>
          <w:vertAlign w:val="superscript"/>
        </w:rPr>
      </w:pPr>
      <w:r w:rsidRPr="001A317F">
        <w:tab/>
      </w:r>
      <w:r w:rsidR="00C34503" w:rsidRPr="001A317F">
        <w:sym w:font="Symbol" w:char="F046"/>
      </w:r>
      <w:r w:rsidRPr="001A317F">
        <w:rPr>
          <w:iCs/>
          <w:vertAlign w:val="subscript"/>
        </w:rPr>
        <w:t>LPOM</w:t>
      </w:r>
      <w:r w:rsidRPr="001A317F">
        <w:rPr>
          <w:vertAlign w:val="subscript"/>
        </w:rPr>
        <w:tab/>
      </w:r>
      <w:r w:rsidRPr="001A317F">
        <w:t>=</w:t>
      </w:r>
      <w:r w:rsidRPr="001A317F">
        <w:tab/>
        <w:t>POM labile concentration, g m</w:t>
      </w:r>
      <w:r w:rsidRPr="001A317F">
        <w:rPr>
          <w:vertAlign w:val="superscript"/>
        </w:rPr>
        <w:t>-3</w:t>
      </w:r>
    </w:p>
    <w:p w14:paraId="14E43609" w14:textId="77777777" w:rsidR="0041037A" w:rsidRPr="001A317F" w:rsidRDefault="0041037A" w:rsidP="008565FA">
      <w:pPr>
        <w:pStyle w:val="NormalText"/>
      </w:pPr>
      <w:r w:rsidRPr="001A317F">
        <w:tab/>
      </w:r>
      <w:r w:rsidR="00C34503" w:rsidRPr="001A317F">
        <w:sym w:font="Symbol" w:char="F046"/>
      </w:r>
      <w:r w:rsidRPr="001A317F">
        <w:rPr>
          <w:iCs/>
          <w:vertAlign w:val="subscript"/>
        </w:rPr>
        <w:t>RPOM</w:t>
      </w:r>
      <w:r w:rsidRPr="001A317F">
        <w:rPr>
          <w:vertAlign w:val="subscript"/>
        </w:rPr>
        <w:tab/>
      </w:r>
      <w:r w:rsidRPr="001A317F">
        <w:t>=</w:t>
      </w:r>
      <w:r w:rsidRPr="001A317F">
        <w:tab/>
        <w:t>POM refractory concentration, g m</w:t>
      </w:r>
      <w:r w:rsidRPr="001A317F">
        <w:rPr>
          <w:vertAlign w:val="superscript"/>
        </w:rPr>
        <w:t>-3</w:t>
      </w:r>
    </w:p>
    <w:p w14:paraId="11F9B9F5" w14:textId="77777777" w:rsidR="0041037A" w:rsidRPr="001A317F" w:rsidRDefault="00C34503" w:rsidP="008565FA">
      <w:pPr>
        <w:pStyle w:val="NormalText"/>
        <w:rPr>
          <w:vertAlign w:val="superscript"/>
        </w:rPr>
      </w:pPr>
      <w:r w:rsidRPr="001A317F">
        <w:sym w:font="Symbol" w:char="F046"/>
      </w:r>
      <w:r w:rsidR="0041037A" w:rsidRPr="001A317F">
        <w:rPr>
          <w:iCs/>
          <w:vertAlign w:val="subscript"/>
        </w:rPr>
        <w:t>s</w:t>
      </w:r>
      <w:r w:rsidR="0041037A" w:rsidRPr="001A317F">
        <w:tab/>
        <w:t>=</w:t>
      </w:r>
      <w:r w:rsidR="0041037A" w:rsidRPr="001A317F">
        <w:tab/>
        <w:t>organic sediment concentration, g m</w:t>
      </w:r>
      <w:r w:rsidR="0041037A" w:rsidRPr="001A317F">
        <w:rPr>
          <w:vertAlign w:val="superscript"/>
        </w:rPr>
        <w:t>-3</w:t>
      </w:r>
    </w:p>
    <w:p w14:paraId="345FB8CE" w14:textId="77777777" w:rsidR="001D53C4" w:rsidRPr="001A317F" w:rsidRDefault="001D53C4" w:rsidP="008565FA">
      <w:pPr>
        <w:rPr>
          <w:i/>
          <w:vertAlign w:val="superscript"/>
        </w:rPr>
      </w:pPr>
      <w:proofErr w:type="spellStart"/>
      <w:r w:rsidRPr="001A317F">
        <w:rPr>
          <w:i/>
        </w:rPr>
        <w:t>Vol</w:t>
      </w:r>
      <w:r w:rsidRPr="001A317F">
        <w:rPr>
          <w:i/>
          <w:vertAlign w:val="subscript"/>
        </w:rPr>
        <w:t>cell</w:t>
      </w:r>
      <w:proofErr w:type="spellEnd"/>
      <w:r w:rsidRPr="001A317F">
        <w:tab/>
        <w:t>=</w:t>
      </w:r>
      <w:r w:rsidRPr="001A317F">
        <w:tab/>
        <w:t xml:space="preserve">volume of computational cell, </w:t>
      </w:r>
      <w:r w:rsidRPr="008565FA">
        <w:rPr>
          <w:iCs/>
        </w:rPr>
        <w:t>m</w:t>
      </w:r>
      <w:r w:rsidRPr="008565FA">
        <w:rPr>
          <w:iCs/>
          <w:vertAlign w:val="superscript"/>
        </w:rPr>
        <w:t>3</w:t>
      </w:r>
    </w:p>
    <w:p w14:paraId="574197A4" w14:textId="2196F81D" w:rsidR="001D53C4" w:rsidRPr="001A317F" w:rsidRDefault="001D53C4" w:rsidP="008565FA">
      <w:pPr>
        <w:rPr>
          <w:vertAlign w:val="superscript"/>
        </w:rPr>
      </w:pPr>
      <w:proofErr w:type="spellStart"/>
      <w:r w:rsidRPr="001A317F">
        <w:rPr>
          <w:i/>
        </w:rPr>
        <w:t>A</w:t>
      </w:r>
      <w:r w:rsidRPr="001A317F">
        <w:rPr>
          <w:i/>
          <w:vertAlign w:val="subscript"/>
        </w:rPr>
        <w:t>bottom</w:t>
      </w:r>
      <w:proofErr w:type="spellEnd"/>
      <w:r w:rsidR="0052054C">
        <w:rPr>
          <w:i/>
          <w:vertAlign w:val="subscript"/>
        </w:rPr>
        <w:t xml:space="preserve"> </w:t>
      </w:r>
      <w:r w:rsidRPr="001A317F">
        <w:t>=</w:t>
      </w:r>
      <w:r w:rsidRPr="001A317F">
        <w:tab/>
        <w:t>Area of bottom, m</w:t>
      </w:r>
      <w:r w:rsidRPr="001A317F">
        <w:rPr>
          <w:vertAlign w:val="superscript"/>
        </w:rPr>
        <w:t>2</w:t>
      </w:r>
    </w:p>
    <w:p w14:paraId="0A63627F" w14:textId="14DE43A4" w:rsidR="001D53C4" w:rsidRPr="001A317F" w:rsidRDefault="001D53C4" w:rsidP="008565FA">
      <w:pPr>
        <w:rPr>
          <w:i/>
          <w:vertAlign w:val="superscript"/>
        </w:rPr>
      </w:pPr>
      <w:r w:rsidRPr="001A317F">
        <w:sym w:font="Symbol" w:char="F046"/>
      </w:r>
      <w:r w:rsidRPr="001A317F">
        <w:rPr>
          <w:vertAlign w:val="subscript"/>
        </w:rPr>
        <w:t xml:space="preserve">e      </w:t>
      </w:r>
      <w:r w:rsidR="0052054C">
        <w:rPr>
          <w:vertAlign w:val="subscript"/>
        </w:rPr>
        <w:t xml:space="preserve">     </w:t>
      </w:r>
      <w:r w:rsidRPr="001A317F">
        <w:t xml:space="preserve">= </w:t>
      </w:r>
      <w:r w:rsidRPr="001A317F">
        <w:tab/>
      </w:r>
      <w:proofErr w:type="spellStart"/>
      <w:r w:rsidR="000C6D2F" w:rsidRPr="001A317F">
        <w:t>epiphyton</w:t>
      </w:r>
      <w:proofErr w:type="spellEnd"/>
      <w:r w:rsidRPr="001A317F">
        <w:t xml:space="preserve"> concentration, </w:t>
      </w:r>
      <w:r w:rsidRPr="008565FA">
        <w:rPr>
          <w:iCs/>
        </w:rPr>
        <w:t>g m</w:t>
      </w:r>
      <w:r w:rsidRPr="008565FA">
        <w:rPr>
          <w:iCs/>
          <w:vertAlign w:val="superscript"/>
        </w:rPr>
        <w:t>-</w:t>
      </w:r>
      <w:r w:rsidRPr="001A317F">
        <w:rPr>
          <w:i/>
          <w:vertAlign w:val="superscript"/>
        </w:rPr>
        <w:t>3</w:t>
      </w:r>
    </w:p>
    <w:p w14:paraId="21C6558A" w14:textId="2DD59EF4" w:rsidR="001D53C4" w:rsidRPr="001A317F" w:rsidRDefault="001D53C4" w:rsidP="008565FA">
      <w:proofErr w:type="spellStart"/>
      <w:r w:rsidRPr="001A317F">
        <w:rPr>
          <w:i/>
        </w:rPr>
        <w:t>K</w:t>
      </w:r>
      <w:r w:rsidRPr="001A317F">
        <w:rPr>
          <w:i/>
          <w:vertAlign w:val="subscript"/>
        </w:rPr>
        <w:t>epom</w:t>
      </w:r>
      <w:proofErr w:type="spellEnd"/>
      <w:r w:rsidR="0052054C">
        <w:rPr>
          <w:i/>
          <w:vertAlign w:val="subscript"/>
        </w:rPr>
        <w:t xml:space="preserve">     </w:t>
      </w:r>
      <w:r w:rsidRPr="008565FA">
        <w:rPr>
          <w:iCs/>
        </w:rPr>
        <w:t>=</w:t>
      </w:r>
      <w:r w:rsidRPr="001A317F">
        <w:rPr>
          <w:i/>
        </w:rPr>
        <w:tab/>
      </w:r>
      <w:r w:rsidRPr="001A317F">
        <w:t xml:space="preserve">fraction of </w:t>
      </w:r>
      <w:proofErr w:type="spellStart"/>
      <w:r w:rsidR="000C6D2F" w:rsidRPr="001A317F">
        <w:t>epiphyton</w:t>
      </w:r>
      <w:proofErr w:type="spellEnd"/>
      <w:r w:rsidRPr="001A317F">
        <w:t xml:space="preserve"> that go to particulate fraction and settle into sediment at death</w:t>
      </w:r>
    </w:p>
    <w:p w14:paraId="50CC59D6" w14:textId="773FCF34" w:rsidR="001D53C4" w:rsidRPr="001A317F" w:rsidRDefault="001D53C4" w:rsidP="008565FA">
      <w:r w:rsidRPr="001A317F">
        <w:rPr>
          <w:i/>
        </w:rPr>
        <w:t>K</w:t>
      </w:r>
      <w:r w:rsidRPr="001A317F">
        <w:rPr>
          <w:i/>
          <w:vertAlign w:val="subscript"/>
        </w:rPr>
        <w:t>em</w:t>
      </w:r>
      <w:r w:rsidRPr="001A317F">
        <w:t xml:space="preserve"> </w:t>
      </w:r>
      <w:r w:rsidR="0052054C">
        <w:t xml:space="preserve">     </w:t>
      </w:r>
      <w:r w:rsidRPr="001A317F">
        <w:t>=</w:t>
      </w:r>
      <w:r w:rsidRPr="001A317F">
        <w:tab/>
      </w:r>
      <w:proofErr w:type="spellStart"/>
      <w:r w:rsidR="000C6D2F" w:rsidRPr="001A317F">
        <w:t>epiphyton</w:t>
      </w:r>
      <w:proofErr w:type="spellEnd"/>
      <w:r w:rsidRPr="001A317F">
        <w:t xml:space="preserve"> mortality rate</w:t>
      </w:r>
    </w:p>
    <w:p w14:paraId="4A9F4441" w14:textId="7321CD83" w:rsidR="00682900" w:rsidRPr="00B6554A" w:rsidRDefault="00682900" w:rsidP="008565FA">
      <w:pPr>
        <w:rPr>
          <w:iCs/>
        </w:rPr>
      </w:pPr>
      <w:proofErr w:type="spellStart"/>
      <w:r w:rsidRPr="001A317F">
        <w:rPr>
          <w:i/>
        </w:rPr>
        <w:t>K</w:t>
      </w:r>
      <w:r w:rsidRPr="001A317F">
        <w:rPr>
          <w:i/>
          <w:vertAlign w:val="subscript"/>
        </w:rPr>
        <w:t>burial</w:t>
      </w:r>
      <w:proofErr w:type="spellEnd"/>
      <w:r w:rsidR="0052054C">
        <w:rPr>
          <w:i/>
          <w:vertAlign w:val="subscript"/>
        </w:rPr>
        <w:t xml:space="preserve"> </w:t>
      </w:r>
      <w:r w:rsidR="0052054C" w:rsidRPr="008565FA">
        <w:rPr>
          <w:iCs/>
          <w:vertAlign w:val="subscript"/>
        </w:rPr>
        <w:t xml:space="preserve">   </w:t>
      </w:r>
      <w:r w:rsidRPr="001A317F">
        <w:t xml:space="preserve">= sediment burial rate, </w:t>
      </w:r>
      <w:proofErr w:type="gramStart"/>
      <w:r w:rsidRPr="008565FA">
        <w:rPr>
          <w:iCs/>
        </w:rPr>
        <w:t>sec</w:t>
      </w:r>
      <w:r w:rsidRPr="008565FA">
        <w:rPr>
          <w:iCs/>
          <w:vertAlign w:val="superscript"/>
        </w:rPr>
        <w:t>-1</w:t>
      </w:r>
      <w:proofErr w:type="gramEnd"/>
    </w:p>
    <w:p w14:paraId="5B0A3F76" w14:textId="77777777" w:rsidR="006B6EDA" w:rsidRPr="001A317F" w:rsidRDefault="006B6EDA" w:rsidP="008565FA"/>
    <w:p w14:paraId="33318781" w14:textId="04638223" w:rsidR="006B6EDA" w:rsidRPr="001A317F" w:rsidRDefault="006B6EDA" w:rsidP="0052054C">
      <w:proofErr w:type="spellStart"/>
      <w:r w:rsidRPr="001A317F">
        <w:lastRenderedPageBreak/>
        <w:t>Pauer</w:t>
      </w:r>
      <w:proofErr w:type="spellEnd"/>
      <w:r w:rsidRPr="001A317F">
        <w:t xml:space="preserve"> and Auer (2000) claim that nitrification is generally a sediment</w:t>
      </w:r>
      <w:r w:rsidR="001A317F">
        <w:t>-</w:t>
      </w:r>
      <w:r w:rsidRPr="001A317F">
        <w:t>based phenomen</w:t>
      </w:r>
      <w:r w:rsidR="0052054C">
        <w:t>on</w:t>
      </w:r>
      <w:r w:rsidRPr="001A317F">
        <w:t xml:space="preserve"> rather than one existing in the water column.  Their argument is based on the study of samples obtained from a hypereutrophic lake-river system </w:t>
      </w:r>
      <w:r w:rsidR="0052054C">
        <w:t>that</w:t>
      </w:r>
      <w:r w:rsidR="0052054C" w:rsidRPr="001A317F">
        <w:t xml:space="preserve"> </w:t>
      </w:r>
      <w:r w:rsidRPr="001A317F">
        <w:t>had extremely high ammonia concentrations (2-10 mg/l NH</w:t>
      </w:r>
      <w:r w:rsidRPr="001A317F">
        <w:rPr>
          <w:vertAlign w:val="subscript"/>
        </w:rPr>
        <w:t>3</w:t>
      </w:r>
      <w:r w:rsidRPr="001A317F">
        <w:t xml:space="preserve">-N) and where cell counts indicated much higher nitrifier populations in the sediments rather than </w:t>
      </w:r>
      <w:r w:rsidR="006B4B70" w:rsidRPr="001A317F">
        <w:t xml:space="preserve">in </w:t>
      </w:r>
      <w:r w:rsidRPr="001A317F">
        <w:t xml:space="preserve">the water column.  They question if nitrification is being modeled correctly in many </w:t>
      </w:r>
      <w:proofErr w:type="gramStart"/>
      <w:r w:rsidRPr="001A317F">
        <w:t>water</w:t>
      </w:r>
      <w:proofErr w:type="gramEnd"/>
      <w:r w:rsidRPr="001A317F">
        <w:t xml:space="preserve"> quality models, where nitrification is treated as occurring in the water column rather than </w:t>
      </w:r>
      <w:r w:rsidR="0052054C">
        <w:t xml:space="preserve">in </w:t>
      </w:r>
      <w:r w:rsidRPr="001A317F">
        <w:t>the sediments.</w:t>
      </w:r>
    </w:p>
    <w:p w14:paraId="0E284073" w14:textId="77777777" w:rsidR="006B6EDA" w:rsidRPr="001A317F" w:rsidRDefault="006B6EDA" w:rsidP="00B6554A"/>
    <w:p w14:paraId="393D346D" w14:textId="7884351B" w:rsidR="006B6EDA" w:rsidRPr="001A317F" w:rsidRDefault="006B6EDA" w:rsidP="00B6554A">
      <w:r w:rsidRPr="001A317F">
        <w:t>Nitrification rates of water column samples were measured in 2.5 L bottles kept in the dark at 20° C.  Rates of nitrification were to be determined by tracking concentrations of nitrogen species in the bottles.  Since no change in ammonia or nitrate-nitrite concentrations were noted, the authors assumed that the lack of observable nitrification was due to low nitrifier populations occurring in the water column of the lake and river.  Sediment nitrification rates were measured using sediment core samples under similar conditions.  Changes in the concentrations of nitrogen species were apparent and an average sediment nitrification rate of 0.34 g N/m</w:t>
      </w:r>
      <w:r w:rsidRPr="001A317F">
        <w:rPr>
          <w:vertAlign w:val="superscript"/>
        </w:rPr>
        <w:t>2</w:t>
      </w:r>
      <w:r w:rsidR="008228BD" w:rsidRPr="001A317F">
        <w:t xml:space="preserve">/day </w:t>
      </w:r>
      <w:r w:rsidRPr="001A317F">
        <w:t xml:space="preserve">was determined.  </w:t>
      </w:r>
      <w:r w:rsidR="008D05A0" w:rsidRPr="008565FA">
        <w:rPr>
          <w:rStyle w:val="Figurehyperlink"/>
        </w:rPr>
        <w:fldChar w:fldCharType="begin"/>
      </w:r>
      <w:r w:rsidR="008D05A0" w:rsidRPr="008565FA">
        <w:rPr>
          <w:rStyle w:val="Figurehyperlink"/>
        </w:rPr>
        <w:instrText xml:space="preserve"> REF _Ref522702242  \* MERGEFORMAT </w:instrText>
      </w:r>
      <w:r w:rsidR="008D05A0" w:rsidRPr="008565FA">
        <w:rPr>
          <w:rStyle w:val="Figurehyperlink"/>
        </w:rPr>
        <w:fldChar w:fldCharType="separate"/>
      </w:r>
      <w:r w:rsidR="00A95042" w:rsidRPr="008565FA">
        <w:rPr>
          <w:rStyle w:val="Figurehyperlink"/>
        </w:rPr>
        <w:t>Table 25</w:t>
      </w:r>
      <w:r w:rsidR="008D05A0" w:rsidRPr="008565FA">
        <w:rPr>
          <w:rStyle w:val="Figurehyperlink"/>
        </w:rPr>
        <w:fldChar w:fldCharType="end"/>
      </w:r>
      <w:r w:rsidRPr="001A317F">
        <w:t xml:space="preserve"> summarizes the nitrification rates.</w:t>
      </w:r>
    </w:p>
    <w:p w14:paraId="7C10F95C" w14:textId="77777777" w:rsidR="006B6EDA" w:rsidRPr="001A317F" w:rsidRDefault="006B6EDA" w:rsidP="00B6554A"/>
    <w:p w14:paraId="323B2E5E" w14:textId="5BC12FE8" w:rsidR="006B6EDA" w:rsidRPr="001A317F" w:rsidRDefault="006B6EDA" w:rsidP="00B6554A">
      <w:pPr>
        <w:pStyle w:val="Caption"/>
      </w:pPr>
      <w:bookmarkStart w:id="749" w:name="_Ref522702242"/>
      <w:bookmarkStart w:id="750" w:name="_Toc48573862"/>
      <w:r w:rsidRPr="001A317F">
        <w:t xml:space="preserve">Table </w:t>
      </w:r>
      <w:r w:rsidR="00000000">
        <w:fldChar w:fldCharType="begin"/>
      </w:r>
      <w:r w:rsidR="00000000">
        <w:instrText xml:space="preserve"> SEQ Table \* ARABIC </w:instrText>
      </w:r>
      <w:r w:rsidR="00000000">
        <w:fldChar w:fldCharType="separate"/>
      </w:r>
      <w:r w:rsidR="00A95042">
        <w:rPr>
          <w:noProof/>
        </w:rPr>
        <w:t>25</w:t>
      </w:r>
      <w:r w:rsidR="00000000">
        <w:rPr>
          <w:noProof/>
        </w:rPr>
        <w:fldChar w:fldCharType="end"/>
      </w:r>
      <w:bookmarkEnd w:id="749"/>
      <w:r w:rsidRPr="001A317F">
        <w:t>. Areal nitrification rates of sediment nitrifiers of Onondaga Lake and the Seneca River, New York (</w:t>
      </w:r>
      <w:proofErr w:type="spellStart"/>
      <w:r w:rsidRPr="001A317F">
        <w:t>Pauer</w:t>
      </w:r>
      <w:proofErr w:type="spellEnd"/>
      <w:r w:rsidRPr="001A317F">
        <w:t xml:space="preserve"> and Auer, 2000).</w:t>
      </w:r>
      <w:bookmarkEnd w:id="750"/>
    </w:p>
    <w:tbl>
      <w:tblPr>
        <w:tblW w:w="8658"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000" w:firstRow="0" w:lastRow="0" w:firstColumn="0" w:lastColumn="0" w:noHBand="0" w:noVBand="0"/>
      </w:tblPr>
      <w:tblGrid>
        <w:gridCol w:w="2164"/>
        <w:gridCol w:w="2165"/>
        <w:gridCol w:w="2046"/>
        <w:gridCol w:w="2283"/>
      </w:tblGrid>
      <w:tr w:rsidR="006B6EDA" w:rsidRPr="00B7030B" w14:paraId="7BD3CA2A" w14:textId="77777777" w:rsidTr="0076230E">
        <w:trPr>
          <w:cantSplit/>
          <w:tblHeader/>
        </w:trPr>
        <w:tc>
          <w:tcPr>
            <w:tcW w:w="2164" w:type="dxa"/>
            <w:tcBorders>
              <w:top w:val="double" w:sz="4" w:space="0" w:color="auto"/>
              <w:bottom w:val="single" w:sz="8" w:space="0" w:color="auto"/>
            </w:tcBorders>
          </w:tcPr>
          <w:p w14:paraId="236E8E03" w14:textId="77777777" w:rsidR="006B6EDA" w:rsidRPr="008565FA" w:rsidRDefault="006B6EDA" w:rsidP="00127D1D">
            <w:pPr>
              <w:jc w:val="center"/>
              <w:rPr>
                <w:b/>
                <w:bCs/>
              </w:rPr>
            </w:pPr>
            <w:r w:rsidRPr="008565FA">
              <w:rPr>
                <w:b/>
                <w:bCs/>
              </w:rPr>
              <w:t>Reaction</w:t>
            </w:r>
          </w:p>
        </w:tc>
        <w:tc>
          <w:tcPr>
            <w:tcW w:w="2165" w:type="dxa"/>
            <w:tcBorders>
              <w:top w:val="double" w:sz="4" w:space="0" w:color="auto"/>
              <w:bottom w:val="single" w:sz="8" w:space="0" w:color="auto"/>
            </w:tcBorders>
          </w:tcPr>
          <w:p w14:paraId="634AD5F7" w14:textId="77777777" w:rsidR="006B6EDA" w:rsidRPr="008565FA" w:rsidRDefault="006B6EDA" w:rsidP="00127D1D">
            <w:pPr>
              <w:jc w:val="center"/>
              <w:rPr>
                <w:b/>
                <w:bCs/>
              </w:rPr>
            </w:pPr>
            <w:r w:rsidRPr="008565FA">
              <w:rPr>
                <w:b/>
                <w:bCs/>
              </w:rPr>
              <w:t>Source</w:t>
            </w:r>
          </w:p>
        </w:tc>
        <w:tc>
          <w:tcPr>
            <w:tcW w:w="2046" w:type="dxa"/>
            <w:tcBorders>
              <w:top w:val="double" w:sz="4" w:space="0" w:color="auto"/>
              <w:bottom w:val="single" w:sz="8" w:space="0" w:color="auto"/>
            </w:tcBorders>
          </w:tcPr>
          <w:p w14:paraId="48FF4C82" w14:textId="77777777" w:rsidR="006B6EDA" w:rsidRPr="008565FA" w:rsidRDefault="006B6EDA" w:rsidP="00127D1D">
            <w:pPr>
              <w:jc w:val="center"/>
              <w:rPr>
                <w:b/>
                <w:bCs/>
              </w:rPr>
            </w:pPr>
            <w:r w:rsidRPr="008565FA">
              <w:rPr>
                <w:b/>
                <w:bCs/>
              </w:rPr>
              <w:t>Growth Temperature</w:t>
            </w:r>
          </w:p>
          <w:p w14:paraId="0526E0A9" w14:textId="77777777" w:rsidR="006B6EDA" w:rsidRPr="008565FA" w:rsidRDefault="006B6EDA" w:rsidP="00127D1D">
            <w:pPr>
              <w:jc w:val="center"/>
              <w:rPr>
                <w:b/>
                <w:bCs/>
              </w:rPr>
            </w:pPr>
            <w:r w:rsidRPr="008565FA">
              <w:rPr>
                <w:b/>
                <w:bCs/>
              </w:rPr>
              <w:t>(Celsius)</w:t>
            </w:r>
          </w:p>
        </w:tc>
        <w:tc>
          <w:tcPr>
            <w:tcW w:w="2283" w:type="dxa"/>
            <w:tcBorders>
              <w:top w:val="double" w:sz="4" w:space="0" w:color="auto"/>
              <w:bottom w:val="single" w:sz="8" w:space="0" w:color="auto"/>
            </w:tcBorders>
          </w:tcPr>
          <w:p w14:paraId="338C35F0" w14:textId="6E26A121" w:rsidR="00C660AF" w:rsidRDefault="006B6EDA" w:rsidP="00127D1D">
            <w:pPr>
              <w:jc w:val="center"/>
              <w:rPr>
                <w:b/>
                <w:bCs/>
              </w:rPr>
            </w:pPr>
            <w:r w:rsidRPr="008565FA">
              <w:rPr>
                <w:b/>
                <w:bCs/>
              </w:rPr>
              <w:t>Nitrification rate</w:t>
            </w:r>
          </w:p>
          <w:p w14:paraId="3F85672C" w14:textId="6FD40337" w:rsidR="006B6EDA" w:rsidRPr="008565FA" w:rsidRDefault="006B6EDA" w:rsidP="00127D1D">
            <w:pPr>
              <w:jc w:val="center"/>
              <w:rPr>
                <w:b/>
                <w:bCs/>
              </w:rPr>
            </w:pPr>
            <w:r w:rsidRPr="008565FA">
              <w:rPr>
                <w:b/>
                <w:bCs/>
              </w:rPr>
              <w:t>(g N/m</w:t>
            </w:r>
            <w:r w:rsidRPr="008565FA">
              <w:rPr>
                <w:b/>
                <w:bCs/>
                <w:vertAlign w:val="superscript"/>
              </w:rPr>
              <w:t>2</w:t>
            </w:r>
            <w:r w:rsidR="008228BD" w:rsidRPr="008565FA">
              <w:rPr>
                <w:b/>
                <w:bCs/>
              </w:rPr>
              <w:t>/</w:t>
            </w:r>
            <w:r w:rsidRPr="008565FA">
              <w:rPr>
                <w:b/>
                <w:bCs/>
              </w:rPr>
              <w:t>d</w:t>
            </w:r>
            <w:r w:rsidR="008228BD" w:rsidRPr="008565FA">
              <w:rPr>
                <w:b/>
                <w:bCs/>
              </w:rPr>
              <w:t>ay</w:t>
            </w:r>
            <w:r w:rsidRPr="008565FA">
              <w:rPr>
                <w:b/>
                <w:bCs/>
              </w:rPr>
              <w:t>)</w:t>
            </w:r>
          </w:p>
        </w:tc>
      </w:tr>
      <w:tr w:rsidR="006B6EDA" w:rsidRPr="00B7030B" w14:paraId="58E994EB" w14:textId="77777777" w:rsidTr="0076230E">
        <w:trPr>
          <w:cantSplit/>
        </w:trPr>
        <w:tc>
          <w:tcPr>
            <w:tcW w:w="2164" w:type="dxa"/>
            <w:tcBorders>
              <w:top w:val="single" w:sz="8" w:space="0" w:color="auto"/>
              <w:bottom w:val="double" w:sz="4" w:space="0" w:color="auto"/>
            </w:tcBorders>
          </w:tcPr>
          <w:p w14:paraId="06FF9C88" w14:textId="77777777" w:rsidR="006B6EDA" w:rsidRPr="00B7030B" w:rsidRDefault="006B6EDA" w:rsidP="00127D1D">
            <w:pPr>
              <w:jc w:val="center"/>
            </w:pPr>
            <w:r w:rsidRPr="00B7030B">
              <w:t>Nitrification</w:t>
            </w:r>
          </w:p>
        </w:tc>
        <w:tc>
          <w:tcPr>
            <w:tcW w:w="2165" w:type="dxa"/>
            <w:tcBorders>
              <w:top w:val="single" w:sz="8" w:space="0" w:color="auto"/>
              <w:bottom w:val="double" w:sz="4" w:space="0" w:color="auto"/>
            </w:tcBorders>
          </w:tcPr>
          <w:p w14:paraId="1724B6D8" w14:textId="77777777" w:rsidR="006B6EDA" w:rsidRPr="00B7030B" w:rsidRDefault="006B6EDA" w:rsidP="00127D1D">
            <w:pPr>
              <w:jc w:val="center"/>
            </w:pPr>
            <w:r w:rsidRPr="00B7030B">
              <w:t>Onondaga Lake, Seneca River, New York</w:t>
            </w:r>
          </w:p>
        </w:tc>
        <w:tc>
          <w:tcPr>
            <w:tcW w:w="2046" w:type="dxa"/>
            <w:tcBorders>
              <w:top w:val="single" w:sz="8" w:space="0" w:color="auto"/>
              <w:bottom w:val="double" w:sz="4" w:space="0" w:color="auto"/>
            </w:tcBorders>
          </w:tcPr>
          <w:p w14:paraId="7687411A" w14:textId="77777777" w:rsidR="006B6EDA" w:rsidRPr="00B7030B" w:rsidRDefault="006B6EDA" w:rsidP="00127D1D">
            <w:pPr>
              <w:jc w:val="center"/>
            </w:pPr>
            <w:r w:rsidRPr="00B7030B">
              <w:t>20°</w:t>
            </w:r>
          </w:p>
        </w:tc>
        <w:tc>
          <w:tcPr>
            <w:tcW w:w="2283" w:type="dxa"/>
            <w:tcBorders>
              <w:top w:val="single" w:sz="8" w:space="0" w:color="auto"/>
              <w:bottom w:val="double" w:sz="4" w:space="0" w:color="auto"/>
            </w:tcBorders>
          </w:tcPr>
          <w:p w14:paraId="3DD96AF9" w14:textId="77777777" w:rsidR="006B6EDA" w:rsidRPr="00B7030B" w:rsidRDefault="006B6EDA" w:rsidP="00127D1D">
            <w:pPr>
              <w:jc w:val="center"/>
            </w:pPr>
            <w:r w:rsidRPr="00B7030B">
              <w:t>0.21 to 0.67 (mean=0.34)</w:t>
            </w:r>
          </w:p>
        </w:tc>
      </w:tr>
    </w:tbl>
    <w:p w14:paraId="1402D9A2" w14:textId="77777777" w:rsidR="006B6EDA" w:rsidRPr="00B7030B" w:rsidRDefault="006B6EDA" w:rsidP="007A3922"/>
    <w:p w14:paraId="4C63E2A9" w14:textId="77777777" w:rsidR="00CE3365" w:rsidRPr="00B7030B" w:rsidRDefault="00CE3365" w:rsidP="007A3922">
      <w:pPr>
        <w:pStyle w:val="Heading2"/>
      </w:pPr>
      <w:bookmarkStart w:id="751" w:name="_Toc126042991"/>
      <w:bookmarkStart w:id="752" w:name="_Toc48573670"/>
      <w:r w:rsidRPr="00B7030B">
        <w:t>Sediment Variable Stoichiometry</w:t>
      </w:r>
      <w:bookmarkEnd w:id="751"/>
      <w:r w:rsidR="00034F2E" w:rsidRPr="00B7030B">
        <w:t xml:space="preserve"> and Kinetics</w:t>
      </w:r>
      <w:bookmarkEnd w:id="752"/>
    </w:p>
    <w:p w14:paraId="2EFB39D3" w14:textId="3A85A569" w:rsidR="00CE3365" w:rsidRPr="001A317F" w:rsidRDefault="00CE3365" w:rsidP="007A3922">
      <w:r w:rsidRPr="001A317F">
        <w:t xml:space="preserve">Variable stoichiometry of sediments </w:t>
      </w:r>
      <w:r w:rsidR="00034F2E" w:rsidRPr="001A317F">
        <w:t xml:space="preserve">is </w:t>
      </w:r>
      <w:r w:rsidR="0052054C">
        <w:t>completed</w:t>
      </w:r>
      <w:r w:rsidR="0052054C" w:rsidRPr="001A317F">
        <w:t xml:space="preserve"> </w:t>
      </w:r>
      <w:r w:rsidR="00034F2E" w:rsidRPr="001A317F">
        <w:t>automatically within the W2 model.</w:t>
      </w:r>
      <w:r w:rsidRPr="001A317F">
        <w:t xml:space="preserve"> In addition to sediment phosphorus and sediment nitrogen, there is a sediment carbon compartment. The sediment carbon stoichiometry is variable because organic matter, algae and </w:t>
      </w:r>
      <w:r w:rsidR="00ED22E3" w:rsidRPr="001A317F">
        <w:t>periphyton/</w:t>
      </w:r>
      <w:proofErr w:type="spellStart"/>
      <w:r w:rsidRPr="001A317F">
        <w:t>epiphyton</w:t>
      </w:r>
      <w:proofErr w:type="spellEnd"/>
      <w:r w:rsidRPr="001A317F">
        <w:t xml:space="preserve"> may have differing carbon stoichiometry.  </w:t>
      </w:r>
      <w:r w:rsidR="003E778D" w:rsidRPr="001A317F">
        <w:t xml:space="preserve">The initial sediment stoichiometry for </w:t>
      </w:r>
      <w:r w:rsidR="00FE1504" w:rsidRPr="001A317F">
        <w:t xml:space="preserve">P, N, and C is based on the given initial stoichiometry for organic matter. </w:t>
      </w:r>
      <w:r w:rsidRPr="001A317F">
        <w:t>The decay rate of sediment in a model cell is the mass averaged decay rate of the LPOM</w:t>
      </w:r>
      <w:r w:rsidR="00034F2E" w:rsidRPr="001A317F">
        <w:t>,</w:t>
      </w:r>
      <w:r w:rsidRPr="001A317F">
        <w:t xml:space="preserve"> RPOM</w:t>
      </w:r>
      <w:r w:rsidR="00034F2E" w:rsidRPr="001A317F">
        <w:t>, and the CBOD groups</w:t>
      </w:r>
      <w:r w:rsidRPr="001A317F">
        <w:t>.</w:t>
      </w:r>
    </w:p>
    <w:p w14:paraId="76E6119D" w14:textId="77777777" w:rsidR="00CE3365" w:rsidRPr="00B7030B" w:rsidRDefault="00CE3365" w:rsidP="007A3922"/>
    <w:p w14:paraId="733EBC8D" w14:textId="77777777" w:rsidR="00CE3365" w:rsidRPr="00B7030B" w:rsidRDefault="00CE3365" w:rsidP="008565FA">
      <w:pPr>
        <w:pStyle w:val="Heading3"/>
      </w:pPr>
      <w:bookmarkStart w:id="753" w:name="_Toc126042992"/>
      <w:bookmarkStart w:id="754" w:name="_Toc48573671"/>
      <w:r w:rsidRPr="00B7030B">
        <w:t>Sediment Phosphorus</w:t>
      </w:r>
      <w:bookmarkEnd w:id="753"/>
      <w:bookmarkEnd w:id="754"/>
    </w:p>
    <w:p w14:paraId="48D46BA0" w14:textId="77777777" w:rsidR="00CE3365" w:rsidRPr="00B7030B" w:rsidRDefault="00E108E0" w:rsidP="00CE3365">
      <w:pPr>
        <w:pStyle w:val="equation"/>
        <w:spacing w:after="0"/>
        <w:rPr>
          <w:rFonts w:asciiTheme="minorHAnsi" w:hAnsiTheme="minorHAnsi"/>
        </w:rPr>
      </w:pPr>
      <w:r w:rsidRPr="00E108E0">
        <w:rPr>
          <w:rFonts w:asciiTheme="minorHAnsi" w:hAnsiTheme="minorHAnsi"/>
          <w:noProof/>
          <w:position w:val="-90"/>
        </w:rPr>
        <w:object w:dxaOrig="10300" w:dyaOrig="1920" w14:anchorId="55FF7864">
          <v:shape id="_x0000_i1110" type="#_x0000_t75" alt="" style="width:421.9pt;height:1in;mso-width-percent:0;mso-height-percent:0;mso-width-percent:0;mso-height-percent:0" o:ole="" fillcolor="window">
            <v:imagedata r:id="rId439" o:title=""/>
          </v:shape>
          <o:OLEObject Type="Embed" ProgID="Equation.3" ShapeID="_x0000_i1110" DrawAspect="Content" ObjectID="_1721314877" r:id="rId440"/>
        </w:object>
      </w:r>
      <w:r w:rsidR="00CE3365" w:rsidRPr="00B7030B">
        <w:rPr>
          <w:rFonts w:asciiTheme="minorHAnsi" w:hAnsiTheme="minorHAnsi"/>
        </w:rPr>
        <w:t xml:space="preserve">   </w:t>
      </w:r>
      <w:r w:rsidR="00CE3365" w:rsidRPr="00B7030B">
        <w:rPr>
          <w:rFonts w:asciiTheme="minorHAnsi" w:hAnsiTheme="minorHAnsi"/>
        </w:rPr>
        <w:tab/>
      </w:r>
    </w:p>
    <w:p w14:paraId="1831C373" w14:textId="77777777" w:rsidR="00CE3365" w:rsidRPr="00B7030B" w:rsidRDefault="00CE3365" w:rsidP="00CE3365">
      <w:pPr>
        <w:pStyle w:val="equation"/>
        <w:spacing w:after="0"/>
        <w:jc w:val="left"/>
        <w:rPr>
          <w:rFonts w:asciiTheme="minorHAnsi" w:hAnsiTheme="minorHAnsi"/>
        </w:rPr>
      </w:pPr>
    </w:p>
    <w:p w14:paraId="4823E2F3" w14:textId="77777777" w:rsidR="00CE3365" w:rsidRPr="001A317F" w:rsidRDefault="003927DC" w:rsidP="008565FA">
      <w:pPr>
        <w:pStyle w:val="where"/>
      </w:pPr>
      <w:r w:rsidRPr="001A317F">
        <w:t>where:</w:t>
      </w:r>
    </w:p>
    <w:p w14:paraId="23C66BC1" w14:textId="77777777" w:rsidR="003927DC" w:rsidRPr="001A317F" w:rsidRDefault="003927DC" w:rsidP="008565FA">
      <w:pPr>
        <w:pStyle w:val="NormalText"/>
      </w:pPr>
      <w:r w:rsidRPr="001A317F">
        <w:rPr>
          <w:iCs/>
        </w:rPr>
        <w:sym w:font="Symbol" w:char="F077"/>
      </w:r>
      <w:r w:rsidRPr="001A317F">
        <w:rPr>
          <w:iCs/>
          <w:vertAlign w:val="subscript"/>
        </w:rPr>
        <w:t>POM</w:t>
      </w:r>
      <w:r w:rsidRPr="001A317F">
        <w:tab/>
        <w:t>=</w:t>
      </w:r>
      <w:r w:rsidRPr="001A317F">
        <w:tab/>
        <w:t xml:space="preserve">POM settling velocity, m </w:t>
      </w:r>
      <w:proofErr w:type="gramStart"/>
      <w:r w:rsidRPr="001A317F">
        <w:t>sec</w:t>
      </w:r>
      <w:r w:rsidRPr="001A317F">
        <w:rPr>
          <w:vertAlign w:val="superscript"/>
        </w:rPr>
        <w:t>-1</w:t>
      </w:r>
      <w:proofErr w:type="gramEnd"/>
    </w:p>
    <w:p w14:paraId="0E209F09" w14:textId="77777777" w:rsidR="003927DC" w:rsidRPr="001A317F" w:rsidRDefault="003927DC" w:rsidP="008565FA">
      <w:pPr>
        <w:pStyle w:val="NormalText"/>
        <w:rPr>
          <w:vertAlign w:val="superscript"/>
        </w:rPr>
      </w:pPr>
      <w:r w:rsidRPr="001A317F">
        <w:rPr>
          <w:iCs/>
        </w:rPr>
        <w:sym w:font="Symbol" w:char="F077"/>
      </w:r>
      <w:r w:rsidRPr="001A317F">
        <w:rPr>
          <w:iCs/>
          <w:vertAlign w:val="subscript"/>
        </w:rPr>
        <w:t>a</w:t>
      </w:r>
      <w:r w:rsidRPr="001A317F">
        <w:tab/>
        <w:t>=</w:t>
      </w:r>
      <w:r w:rsidRPr="001A317F">
        <w:tab/>
        <w:t xml:space="preserve">algal settling velocity, m </w:t>
      </w:r>
      <w:proofErr w:type="gramStart"/>
      <w:r w:rsidRPr="001A317F">
        <w:t>sec</w:t>
      </w:r>
      <w:r w:rsidRPr="001A317F">
        <w:rPr>
          <w:vertAlign w:val="superscript"/>
        </w:rPr>
        <w:t>-1</w:t>
      </w:r>
      <w:proofErr w:type="gramEnd"/>
    </w:p>
    <w:p w14:paraId="1481E088" w14:textId="77777777" w:rsidR="003927DC" w:rsidRPr="001A317F" w:rsidRDefault="003927DC" w:rsidP="008565FA">
      <w:pPr>
        <w:pStyle w:val="NormalText"/>
        <w:rPr>
          <w:vertAlign w:val="superscript"/>
        </w:rPr>
      </w:pPr>
      <w:r w:rsidRPr="001A317F">
        <w:rPr>
          <w:iCs/>
        </w:rPr>
        <w:sym w:font="Symbol" w:char="F077"/>
      </w:r>
      <w:r w:rsidRPr="001A317F">
        <w:rPr>
          <w:iCs/>
          <w:vertAlign w:val="subscript"/>
        </w:rPr>
        <w:t>CBOD</w:t>
      </w:r>
      <w:r w:rsidRPr="001A317F">
        <w:tab/>
        <w:t>=</w:t>
      </w:r>
      <w:r w:rsidRPr="001A317F">
        <w:tab/>
        <w:t xml:space="preserve">particulate CBOD settling velocity, m </w:t>
      </w:r>
      <w:proofErr w:type="gramStart"/>
      <w:r w:rsidRPr="001A317F">
        <w:t>sec</w:t>
      </w:r>
      <w:r w:rsidRPr="001A317F">
        <w:rPr>
          <w:vertAlign w:val="superscript"/>
        </w:rPr>
        <w:t>-1</w:t>
      </w:r>
      <w:proofErr w:type="gramEnd"/>
    </w:p>
    <w:p w14:paraId="558F8717" w14:textId="77777777" w:rsidR="003927DC" w:rsidRPr="001A317F" w:rsidRDefault="003927DC" w:rsidP="008565FA">
      <w:pPr>
        <w:pStyle w:val="NormalText"/>
      </w:pPr>
      <w:r w:rsidRPr="001A317F">
        <w:rPr>
          <w:iCs/>
        </w:rPr>
        <w:sym w:font="Symbol" w:char="F077"/>
      </w:r>
      <w:r w:rsidRPr="001A317F">
        <w:rPr>
          <w:iCs/>
          <w:vertAlign w:val="subscript"/>
        </w:rPr>
        <w:t>SED</w:t>
      </w:r>
      <w:r w:rsidRPr="001A317F">
        <w:tab/>
        <w:t>=</w:t>
      </w:r>
      <w:r w:rsidRPr="001A317F">
        <w:tab/>
        <w:t xml:space="preserve">sediment settling velocity, m </w:t>
      </w:r>
      <w:proofErr w:type="gramStart"/>
      <w:r w:rsidRPr="001A317F">
        <w:t>sec</w:t>
      </w:r>
      <w:r w:rsidRPr="001A317F">
        <w:rPr>
          <w:vertAlign w:val="superscript"/>
        </w:rPr>
        <w:t>-1</w:t>
      </w:r>
      <w:proofErr w:type="gramEnd"/>
    </w:p>
    <w:p w14:paraId="7E3E5458" w14:textId="77777777" w:rsidR="003927DC" w:rsidRPr="001A317F" w:rsidRDefault="003927DC" w:rsidP="008565FA">
      <w:pPr>
        <w:pStyle w:val="NormalText"/>
      </w:pPr>
      <w:proofErr w:type="spellStart"/>
      <w:r w:rsidRPr="001A317F">
        <w:rPr>
          <w:iCs/>
        </w:rPr>
        <w:lastRenderedPageBreak/>
        <w:t>K</w:t>
      </w:r>
      <w:r w:rsidRPr="001A317F">
        <w:rPr>
          <w:iCs/>
          <w:vertAlign w:val="subscript"/>
        </w:rPr>
        <w:t>sed</w:t>
      </w:r>
      <w:proofErr w:type="spellEnd"/>
      <w:r w:rsidRPr="001A317F">
        <w:tab/>
        <w:t>=</w:t>
      </w:r>
      <w:r w:rsidRPr="001A317F">
        <w:tab/>
        <w:t xml:space="preserve">sediment decay rate, </w:t>
      </w:r>
      <w:proofErr w:type="gramStart"/>
      <w:r w:rsidRPr="001A317F">
        <w:t>sec</w:t>
      </w:r>
      <w:r w:rsidRPr="001A317F">
        <w:rPr>
          <w:vertAlign w:val="superscript"/>
        </w:rPr>
        <w:t>-1</w:t>
      </w:r>
      <w:proofErr w:type="gramEnd"/>
    </w:p>
    <w:p w14:paraId="3836AFC0" w14:textId="77777777" w:rsidR="00CE3365" w:rsidRPr="001A317F" w:rsidRDefault="003927DC" w:rsidP="008565FA">
      <w:pPr>
        <w:pStyle w:val="NormalText"/>
      </w:pPr>
      <w:r w:rsidRPr="001A317F">
        <w:sym w:font="Symbol" w:char="F046"/>
      </w:r>
      <w:r w:rsidRPr="001A317F">
        <w:rPr>
          <w:iCs/>
          <w:vertAlign w:val="subscript"/>
        </w:rPr>
        <w:t>a</w:t>
      </w:r>
      <w:r w:rsidRPr="001A317F">
        <w:tab/>
        <w:t>=</w:t>
      </w:r>
      <w:r w:rsidRPr="001A317F">
        <w:tab/>
        <w:t>algal concentration, g m</w:t>
      </w:r>
      <w:r w:rsidRPr="001A317F">
        <w:rPr>
          <w:vertAlign w:val="superscript"/>
        </w:rPr>
        <w:t>-3</w:t>
      </w:r>
    </w:p>
    <w:p w14:paraId="2501354A" w14:textId="77777777" w:rsidR="00CE3365" w:rsidRPr="001A317F" w:rsidRDefault="00CE3365" w:rsidP="007552CD">
      <w:pPr>
        <w:pStyle w:val="variabledefinitionChar"/>
      </w:pPr>
      <w:r w:rsidRPr="001A317F">
        <w:rPr>
          <w:i/>
          <w:iCs/>
        </w:rPr>
        <w:sym w:font="Symbol" w:char="F064"/>
      </w:r>
      <w:r w:rsidRPr="001A317F">
        <w:rPr>
          <w:i/>
          <w:iCs/>
          <w:vertAlign w:val="subscript"/>
        </w:rPr>
        <w:t>Pe</w:t>
      </w:r>
      <w:r w:rsidRPr="001A317F">
        <w:tab/>
        <w:t>=</w:t>
      </w:r>
      <w:r w:rsidRPr="001A317F">
        <w:tab/>
      </w:r>
      <w:proofErr w:type="spellStart"/>
      <w:r w:rsidRPr="001A317F">
        <w:t>epiphyton</w:t>
      </w:r>
      <w:proofErr w:type="spellEnd"/>
      <w:r w:rsidR="001A317F">
        <w:t>/periphyton</w:t>
      </w:r>
      <w:r w:rsidRPr="001A317F">
        <w:t xml:space="preserve"> stoichiometric coefficient for phosphorus</w:t>
      </w:r>
    </w:p>
    <w:p w14:paraId="3A6617DF" w14:textId="2AF9DB16" w:rsidR="00CE3365" w:rsidRPr="001A317F" w:rsidRDefault="00CE3365" w:rsidP="007552CD">
      <w:r w:rsidRPr="001A317F">
        <w:rPr>
          <w:i/>
          <w:iCs/>
        </w:rPr>
        <w:sym w:font="Symbol" w:char="F064"/>
      </w:r>
      <w:r w:rsidRPr="001A317F">
        <w:rPr>
          <w:i/>
          <w:iCs/>
          <w:vertAlign w:val="subscript"/>
        </w:rPr>
        <w:t>Pa</w:t>
      </w:r>
      <w:r w:rsidRPr="001A317F">
        <w:tab/>
      </w:r>
      <w:r w:rsidR="00001408">
        <w:t xml:space="preserve">       </w:t>
      </w:r>
      <w:r w:rsidRPr="001A317F">
        <w:t>= algal stoichiometric coefficient for phosphorus</w:t>
      </w:r>
    </w:p>
    <w:p w14:paraId="79AEA47E" w14:textId="005E78D9" w:rsidR="00CE3365" w:rsidRPr="001A317F" w:rsidRDefault="00CE3365" w:rsidP="008565FA">
      <w:pPr>
        <w:pStyle w:val="NormalText"/>
      </w:pPr>
      <w:proofErr w:type="spellStart"/>
      <w:r w:rsidRPr="001A317F">
        <w:rPr>
          <w:iCs/>
        </w:rPr>
        <w:t>K</w:t>
      </w:r>
      <w:r w:rsidRPr="001A317F">
        <w:rPr>
          <w:iCs/>
          <w:vertAlign w:val="subscript"/>
        </w:rPr>
        <w:t>sed</w:t>
      </w:r>
      <w:proofErr w:type="spellEnd"/>
      <w:r w:rsidRPr="001A317F">
        <w:tab/>
      </w:r>
      <w:r w:rsidR="00001408">
        <w:t xml:space="preserve">       </w:t>
      </w:r>
      <w:r w:rsidRPr="001A317F">
        <w:t xml:space="preserve">= sediment decay rate, </w:t>
      </w:r>
      <w:proofErr w:type="gramStart"/>
      <w:r w:rsidRPr="001A317F">
        <w:t>sec</w:t>
      </w:r>
      <w:r w:rsidRPr="001A317F">
        <w:rPr>
          <w:vertAlign w:val="superscript"/>
        </w:rPr>
        <w:t>-1</w:t>
      </w:r>
      <w:proofErr w:type="gramEnd"/>
    </w:p>
    <w:p w14:paraId="3BE977D9" w14:textId="77777777" w:rsidR="00CE3365" w:rsidRPr="001A317F" w:rsidRDefault="003927DC" w:rsidP="008565FA">
      <w:pPr>
        <w:pStyle w:val="NormalText"/>
        <w:rPr>
          <w:vertAlign w:val="superscript"/>
        </w:rPr>
      </w:pPr>
      <w:r w:rsidRPr="001A317F">
        <w:sym w:font="Symbol" w:char="F046"/>
      </w:r>
      <w:r w:rsidR="00CE3365" w:rsidRPr="001A317F">
        <w:rPr>
          <w:iCs/>
          <w:vertAlign w:val="subscript"/>
        </w:rPr>
        <w:t xml:space="preserve">LPOM-P </w:t>
      </w:r>
      <w:r w:rsidR="00CE3365" w:rsidRPr="001A317F">
        <w:t>= labile POM labile concentration, g m</w:t>
      </w:r>
      <w:r w:rsidR="00CE3365" w:rsidRPr="001A317F">
        <w:rPr>
          <w:vertAlign w:val="superscript"/>
        </w:rPr>
        <w:t>-3</w:t>
      </w:r>
    </w:p>
    <w:p w14:paraId="06A7A643" w14:textId="77777777" w:rsidR="00CE3365" w:rsidRPr="001A317F" w:rsidRDefault="003927DC" w:rsidP="008565FA">
      <w:pPr>
        <w:pStyle w:val="NormalText"/>
      </w:pPr>
      <w:r w:rsidRPr="001A317F">
        <w:sym w:font="Symbol" w:char="F046"/>
      </w:r>
      <w:r w:rsidR="00CE3365" w:rsidRPr="001A317F">
        <w:rPr>
          <w:iCs/>
          <w:vertAlign w:val="subscript"/>
        </w:rPr>
        <w:t>RPOM-P</w:t>
      </w:r>
      <w:r w:rsidR="00CE3365" w:rsidRPr="001A317F">
        <w:rPr>
          <w:vertAlign w:val="subscript"/>
        </w:rPr>
        <w:t xml:space="preserve"> </w:t>
      </w:r>
      <w:r w:rsidR="00CE3365" w:rsidRPr="001A317F">
        <w:t>= refractory POM concentration, g m</w:t>
      </w:r>
      <w:r w:rsidR="00CE3365" w:rsidRPr="001A317F">
        <w:rPr>
          <w:vertAlign w:val="superscript"/>
        </w:rPr>
        <w:t>-3</w:t>
      </w:r>
    </w:p>
    <w:p w14:paraId="68A2176D" w14:textId="15712DD2" w:rsidR="00CE3365" w:rsidRPr="001A317F" w:rsidRDefault="003927DC" w:rsidP="008565FA">
      <w:pPr>
        <w:pStyle w:val="NormalText"/>
        <w:rPr>
          <w:vertAlign w:val="superscript"/>
        </w:rPr>
      </w:pPr>
      <w:r w:rsidRPr="001A317F">
        <w:sym w:font="Symbol" w:char="F046"/>
      </w:r>
      <w:r w:rsidR="00CE3365" w:rsidRPr="001A317F">
        <w:rPr>
          <w:iCs/>
          <w:vertAlign w:val="subscript"/>
        </w:rPr>
        <w:t>s-P</w:t>
      </w:r>
      <w:r w:rsidR="00CE3365" w:rsidRPr="001A317F">
        <w:tab/>
      </w:r>
      <w:r w:rsidR="00001408">
        <w:t xml:space="preserve">       </w:t>
      </w:r>
      <w:r w:rsidR="00CE3365" w:rsidRPr="001A317F">
        <w:t>= sediment phosphorus concentration, g m</w:t>
      </w:r>
      <w:r w:rsidR="00CE3365" w:rsidRPr="001A317F">
        <w:rPr>
          <w:vertAlign w:val="superscript"/>
        </w:rPr>
        <w:t>-3</w:t>
      </w:r>
    </w:p>
    <w:p w14:paraId="2D69AE8E" w14:textId="6C373511" w:rsidR="00CE3365" w:rsidRPr="001A317F" w:rsidRDefault="00CE3365" w:rsidP="008565FA">
      <w:pPr>
        <w:pStyle w:val="NormalText"/>
        <w:rPr>
          <w:vertAlign w:val="superscript"/>
        </w:rPr>
      </w:pPr>
      <w:proofErr w:type="spellStart"/>
      <w:r w:rsidRPr="001A317F">
        <w:t>Vol</w:t>
      </w:r>
      <w:r w:rsidRPr="001A317F">
        <w:rPr>
          <w:vertAlign w:val="subscript"/>
        </w:rPr>
        <w:t>cell</w:t>
      </w:r>
      <w:proofErr w:type="spellEnd"/>
      <w:r w:rsidRPr="001A317F">
        <w:tab/>
      </w:r>
      <w:r w:rsidR="00001408">
        <w:t xml:space="preserve">    </w:t>
      </w:r>
      <w:r w:rsidRPr="001A317F">
        <w:t>= volume of computational cell, m</w:t>
      </w:r>
      <w:r w:rsidRPr="001A317F">
        <w:rPr>
          <w:vertAlign w:val="superscript"/>
        </w:rPr>
        <w:t>3</w:t>
      </w:r>
    </w:p>
    <w:p w14:paraId="4A5A3E06" w14:textId="19881E59" w:rsidR="00CE3365" w:rsidRPr="001A317F" w:rsidRDefault="00CE3365" w:rsidP="007552CD">
      <w:pPr>
        <w:rPr>
          <w:vertAlign w:val="superscript"/>
        </w:rPr>
      </w:pPr>
      <w:proofErr w:type="spellStart"/>
      <w:r w:rsidRPr="001A317F">
        <w:rPr>
          <w:i/>
        </w:rPr>
        <w:t>A</w:t>
      </w:r>
      <w:r w:rsidRPr="001A317F">
        <w:rPr>
          <w:i/>
          <w:vertAlign w:val="subscript"/>
        </w:rPr>
        <w:t>bottom</w:t>
      </w:r>
      <w:proofErr w:type="spellEnd"/>
      <w:r w:rsidR="00001408">
        <w:rPr>
          <w:i/>
          <w:vertAlign w:val="subscript"/>
        </w:rPr>
        <w:t xml:space="preserve">.   </w:t>
      </w:r>
      <w:r w:rsidRPr="001A317F">
        <w:t>= Area of bottom, m</w:t>
      </w:r>
      <w:r w:rsidRPr="001A317F">
        <w:rPr>
          <w:vertAlign w:val="superscript"/>
        </w:rPr>
        <w:t>2</w:t>
      </w:r>
    </w:p>
    <w:p w14:paraId="030A4E1D" w14:textId="3427888F" w:rsidR="00CE3365" w:rsidRPr="001A317F" w:rsidRDefault="00CE3365" w:rsidP="008565FA">
      <w:pPr>
        <w:pStyle w:val="NormalText"/>
        <w:rPr>
          <w:vertAlign w:val="superscript"/>
        </w:rPr>
      </w:pPr>
      <w:r w:rsidRPr="001A317F">
        <w:sym w:font="Symbol" w:char="F046"/>
      </w:r>
      <w:r w:rsidRPr="001A317F">
        <w:rPr>
          <w:vertAlign w:val="subscript"/>
        </w:rPr>
        <w:t xml:space="preserve">e      </w:t>
      </w:r>
      <w:r w:rsidR="00001408">
        <w:rPr>
          <w:vertAlign w:val="subscript"/>
        </w:rPr>
        <w:t xml:space="preserve">        </w:t>
      </w:r>
      <w:r w:rsidRPr="001A317F">
        <w:t xml:space="preserve">= </w:t>
      </w:r>
      <w:proofErr w:type="spellStart"/>
      <w:r w:rsidRPr="001A317F">
        <w:t>epiphyton</w:t>
      </w:r>
      <w:proofErr w:type="spellEnd"/>
      <w:r w:rsidRPr="001A317F">
        <w:t xml:space="preserve"> concentration, g m</w:t>
      </w:r>
      <w:r w:rsidRPr="001A317F">
        <w:rPr>
          <w:vertAlign w:val="superscript"/>
        </w:rPr>
        <w:t>-3</w:t>
      </w:r>
    </w:p>
    <w:p w14:paraId="3D637186" w14:textId="6BAEB781" w:rsidR="00CE3365" w:rsidRPr="001A317F" w:rsidRDefault="00CE3365" w:rsidP="007552CD">
      <w:proofErr w:type="spellStart"/>
      <w:r w:rsidRPr="001A317F">
        <w:rPr>
          <w:i/>
        </w:rPr>
        <w:t>K</w:t>
      </w:r>
      <w:r w:rsidRPr="001A317F">
        <w:rPr>
          <w:i/>
          <w:vertAlign w:val="subscript"/>
        </w:rPr>
        <w:t>epom</w:t>
      </w:r>
      <w:proofErr w:type="spellEnd"/>
      <w:r w:rsidR="00001408">
        <w:rPr>
          <w:iCs/>
          <w:vertAlign w:val="subscript"/>
        </w:rPr>
        <w:t xml:space="preserve">       </w:t>
      </w:r>
      <w:r w:rsidR="00001408" w:rsidRPr="00001408">
        <w:rPr>
          <w:iCs/>
          <w:vertAlign w:val="subscript"/>
        </w:rPr>
        <w:t xml:space="preserve"> </w:t>
      </w:r>
      <w:r w:rsidRPr="008565FA">
        <w:rPr>
          <w:iCs/>
        </w:rPr>
        <w:t>=</w:t>
      </w:r>
      <w:r w:rsidR="00001408">
        <w:rPr>
          <w:i/>
        </w:rPr>
        <w:t xml:space="preserve"> </w:t>
      </w:r>
      <w:r w:rsidRPr="001A317F">
        <w:t xml:space="preserve">fraction of </w:t>
      </w:r>
      <w:proofErr w:type="spellStart"/>
      <w:r w:rsidRPr="001A317F">
        <w:t>epiphyton</w:t>
      </w:r>
      <w:proofErr w:type="spellEnd"/>
      <w:r w:rsidRPr="001A317F">
        <w:t xml:space="preserve"> that go to particulate fraction and settle into sediment at death</w:t>
      </w:r>
    </w:p>
    <w:p w14:paraId="2B06E3FF" w14:textId="28C2BCBC" w:rsidR="00CE3365" w:rsidRPr="001A317F" w:rsidRDefault="00CE3365" w:rsidP="007552CD">
      <w:r w:rsidRPr="001A317F">
        <w:t>K</w:t>
      </w:r>
      <w:r w:rsidRPr="001A317F">
        <w:rPr>
          <w:vertAlign w:val="subscript"/>
        </w:rPr>
        <w:t>em</w:t>
      </w:r>
      <w:r w:rsidRPr="001A317F">
        <w:t xml:space="preserve"> </w:t>
      </w:r>
      <w:r w:rsidR="00001408">
        <w:t xml:space="preserve">       </w:t>
      </w:r>
      <w:r w:rsidRPr="001A317F">
        <w:t xml:space="preserve">= </w:t>
      </w:r>
      <w:proofErr w:type="spellStart"/>
      <w:r w:rsidRPr="001A317F">
        <w:t>epiphyton</w:t>
      </w:r>
      <w:proofErr w:type="spellEnd"/>
      <w:r w:rsidRPr="001A317F">
        <w:t xml:space="preserve"> mortality rate</w:t>
      </w:r>
    </w:p>
    <w:p w14:paraId="42656E9A" w14:textId="77777777" w:rsidR="00CE3365" w:rsidRPr="00B7030B" w:rsidRDefault="00CE3365" w:rsidP="007552CD"/>
    <w:p w14:paraId="4850CFEE" w14:textId="77777777" w:rsidR="00CE3365" w:rsidRPr="00B7030B" w:rsidRDefault="00CE3365" w:rsidP="00C660AF">
      <w:pPr>
        <w:pStyle w:val="Heading3"/>
        <w:spacing w:after="120"/>
      </w:pPr>
      <w:bookmarkStart w:id="755" w:name="_Toc126042993"/>
      <w:bookmarkStart w:id="756" w:name="_Toc48573672"/>
      <w:r w:rsidRPr="00B7030B">
        <w:t>Sediment Nitrogen</w:t>
      </w:r>
      <w:bookmarkEnd w:id="755"/>
      <w:bookmarkEnd w:id="756"/>
    </w:p>
    <w:p w14:paraId="5F45A9F6" w14:textId="77777777" w:rsidR="00CE3365" w:rsidRPr="00B7030B" w:rsidRDefault="00E108E0" w:rsidP="00CE3365">
      <w:pPr>
        <w:pStyle w:val="equation"/>
        <w:spacing w:after="0"/>
        <w:rPr>
          <w:rFonts w:asciiTheme="minorHAnsi" w:hAnsiTheme="minorHAnsi"/>
        </w:rPr>
      </w:pPr>
      <w:r w:rsidRPr="00E108E0">
        <w:rPr>
          <w:rFonts w:asciiTheme="minorHAnsi" w:hAnsiTheme="minorHAnsi"/>
          <w:noProof/>
          <w:position w:val="-92"/>
        </w:rPr>
        <w:object w:dxaOrig="10640" w:dyaOrig="1960" w14:anchorId="5B86BA52">
          <v:shape id="_x0000_i1109" type="#_x0000_t75" alt="" style="width:494.55pt;height:82.1pt;mso-width-percent:0;mso-height-percent:0;mso-width-percent:0;mso-height-percent:0" o:ole="" fillcolor="window">
            <v:imagedata r:id="rId441" o:title=""/>
          </v:shape>
          <o:OLEObject Type="Embed" ProgID="Equation.3" ShapeID="_x0000_i1109" DrawAspect="Content" ObjectID="_1721314878" r:id="rId442"/>
        </w:object>
      </w:r>
      <w:r w:rsidR="00CE3365" w:rsidRPr="00B7030B">
        <w:rPr>
          <w:rFonts w:asciiTheme="minorHAnsi" w:hAnsiTheme="minorHAnsi"/>
        </w:rPr>
        <w:t xml:space="preserve">   </w:t>
      </w:r>
      <w:r w:rsidR="00CE3365" w:rsidRPr="00B7030B">
        <w:rPr>
          <w:rFonts w:asciiTheme="minorHAnsi" w:hAnsiTheme="minorHAnsi"/>
        </w:rPr>
        <w:tab/>
      </w:r>
    </w:p>
    <w:p w14:paraId="0E962DAB" w14:textId="77777777" w:rsidR="00CE3365" w:rsidRPr="007B23B3" w:rsidRDefault="0079235A" w:rsidP="00CE3365">
      <w:pPr>
        <w:pStyle w:val="equation"/>
        <w:spacing w:after="0"/>
        <w:jc w:val="left"/>
        <w:rPr>
          <w:rFonts w:asciiTheme="minorHAnsi" w:hAnsiTheme="minorHAnsi"/>
          <w:sz w:val="20"/>
        </w:rPr>
      </w:pPr>
      <w:r w:rsidRPr="007B23B3">
        <w:rPr>
          <w:rFonts w:asciiTheme="minorHAnsi" w:hAnsiTheme="minorHAnsi"/>
          <w:sz w:val="20"/>
        </w:rPr>
        <w:t>where:</w:t>
      </w:r>
    </w:p>
    <w:p w14:paraId="3262B0CB" w14:textId="77777777" w:rsidR="0079235A" w:rsidRPr="000C6D2F" w:rsidRDefault="0079235A" w:rsidP="007A3922">
      <w:pPr>
        <w:pStyle w:val="variabledefinitionChar"/>
        <w:rPr>
          <w:iCs/>
        </w:rPr>
      </w:pPr>
      <w:r w:rsidRPr="007B23B3">
        <w:rPr>
          <w:i/>
          <w:iCs/>
        </w:rPr>
        <w:sym w:font="Symbol" w:char="F077"/>
      </w:r>
      <w:r w:rsidRPr="007B23B3">
        <w:rPr>
          <w:i/>
          <w:iCs/>
          <w:vertAlign w:val="subscript"/>
        </w:rPr>
        <w:t>POM</w:t>
      </w:r>
      <w:r w:rsidRPr="007B23B3">
        <w:tab/>
        <w:t>=</w:t>
      </w:r>
      <w:r w:rsidRPr="007B23B3">
        <w:tab/>
        <w:t xml:space="preserve">POM settling velocity, </w:t>
      </w:r>
      <w:r w:rsidRPr="0076230E">
        <w:rPr>
          <w:iCs/>
        </w:rPr>
        <w:t xml:space="preserve">m </w:t>
      </w:r>
      <w:proofErr w:type="gramStart"/>
      <w:r w:rsidRPr="0076230E">
        <w:rPr>
          <w:iCs/>
        </w:rPr>
        <w:t>sec</w:t>
      </w:r>
      <w:r w:rsidRPr="0076230E">
        <w:rPr>
          <w:iCs/>
          <w:vertAlign w:val="superscript"/>
        </w:rPr>
        <w:t>-1</w:t>
      </w:r>
      <w:proofErr w:type="gramEnd"/>
    </w:p>
    <w:p w14:paraId="0F253404" w14:textId="77777777" w:rsidR="0079235A" w:rsidRPr="0076230E" w:rsidRDefault="0079235A" w:rsidP="007A3922">
      <w:pPr>
        <w:pStyle w:val="variabledefinitionChar"/>
        <w:rPr>
          <w:iCs/>
          <w:vertAlign w:val="superscript"/>
        </w:rPr>
      </w:pPr>
      <w:r w:rsidRPr="007B23B3">
        <w:rPr>
          <w:i/>
          <w:iCs/>
        </w:rPr>
        <w:sym w:font="Symbol" w:char="F077"/>
      </w:r>
      <w:r w:rsidRPr="007B23B3">
        <w:rPr>
          <w:i/>
          <w:iCs/>
          <w:vertAlign w:val="subscript"/>
        </w:rPr>
        <w:t>a</w:t>
      </w:r>
      <w:r w:rsidRPr="007B23B3">
        <w:tab/>
        <w:t>=</w:t>
      </w:r>
      <w:r w:rsidRPr="007B23B3">
        <w:tab/>
        <w:t xml:space="preserve">algal settling velocity, </w:t>
      </w:r>
      <w:r w:rsidRPr="0076230E">
        <w:rPr>
          <w:iCs/>
        </w:rPr>
        <w:t xml:space="preserve">m </w:t>
      </w:r>
      <w:proofErr w:type="gramStart"/>
      <w:r w:rsidRPr="0076230E">
        <w:rPr>
          <w:iCs/>
        </w:rPr>
        <w:t>sec</w:t>
      </w:r>
      <w:r w:rsidRPr="0076230E">
        <w:rPr>
          <w:iCs/>
          <w:vertAlign w:val="superscript"/>
        </w:rPr>
        <w:t>-1</w:t>
      </w:r>
      <w:proofErr w:type="gramEnd"/>
    </w:p>
    <w:p w14:paraId="21492FE2" w14:textId="77777777" w:rsidR="0079235A" w:rsidRPr="0076230E" w:rsidRDefault="0079235A" w:rsidP="007A3922">
      <w:pPr>
        <w:pStyle w:val="variabledefinitionChar"/>
        <w:rPr>
          <w:iCs/>
          <w:vertAlign w:val="superscript"/>
        </w:rPr>
      </w:pPr>
      <w:r w:rsidRPr="007B23B3">
        <w:rPr>
          <w:i/>
          <w:iCs/>
        </w:rPr>
        <w:sym w:font="Symbol" w:char="F077"/>
      </w:r>
      <w:r w:rsidRPr="007B23B3">
        <w:rPr>
          <w:i/>
          <w:iCs/>
          <w:vertAlign w:val="subscript"/>
        </w:rPr>
        <w:t>CBOD</w:t>
      </w:r>
      <w:r w:rsidRPr="007B23B3">
        <w:tab/>
        <w:t>=</w:t>
      </w:r>
      <w:r w:rsidRPr="007B23B3">
        <w:tab/>
        <w:t xml:space="preserve">particulate CBOD settling velocity, </w:t>
      </w:r>
      <w:r w:rsidRPr="0076230E">
        <w:rPr>
          <w:iCs/>
        </w:rPr>
        <w:t xml:space="preserve">m </w:t>
      </w:r>
      <w:proofErr w:type="gramStart"/>
      <w:r w:rsidRPr="0076230E">
        <w:rPr>
          <w:iCs/>
        </w:rPr>
        <w:t>sec</w:t>
      </w:r>
      <w:r w:rsidRPr="0076230E">
        <w:rPr>
          <w:iCs/>
          <w:vertAlign w:val="superscript"/>
        </w:rPr>
        <w:t>-1</w:t>
      </w:r>
      <w:proofErr w:type="gramEnd"/>
    </w:p>
    <w:p w14:paraId="0FBEADF2" w14:textId="77777777" w:rsidR="0079235A" w:rsidRPr="000C6D2F" w:rsidRDefault="0079235A" w:rsidP="00D83246">
      <w:pPr>
        <w:pStyle w:val="variabledefinitionChar"/>
        <w:rPr>
          <w:iCs/>
        </w:rPr>
      </w:pPr>
      <w:r w:rsidRPr="007B23B3">
        <w:rPr>
          <w:i/>
          <w:iCs/>
        </w:rPr>
        <w:sym w:font="Symbol" w:char="F077"/>
      </w:r>
      <w:r w:rsidRPr="007B23B3">
        <w:rPr>
          <w:i/>
          <w:iCs/>
          <w:vertAlign w:val="subscript"/>
        </w:rPr>
        <w:t>SED</w:t>
      </w:r>
      <w:r w:rsidRPr="007B23B3">
        <w:tab/>
        <w:t>=</w:t>
      </w:r>
      <w:r w:rsidRPr="007B23B3">
        <w:tab/>
        <w:t xml:space="preserve">sediment settling velocity, </w:t>
      </w:r>
      <w:r w:rsidRPr="0076230E">
        <w:rPr>
          <w:iCs/>
        </w:rPr>
        <w:t xml:space="preserve">m </w:t>
      </w:r>
      <w:proofErr w:type="gramStart"/>
      <w:r w:rsidRPr="0076230E">
        <w:rPr>
          <w:iCs/>
        </w:rPr>
        <w:t>sec</w:t>
      </w:r>
      <w:r w:rsidRPr="0076230E">
        <w:rPr>
          <w:iCs/>
          <w:vertAlign w:val="superscript"/>
        </w:rPr>
        <w:t>-1</w:t>
      </w:r>
      <w:proofErr w:type="gramEnd"/>
    </w:p>
    <w:p w14:paraId="2123E346" w14:textId="77777777" w:rsidR="0079235A" w:rsidRPr="007B23B3" w:rsidRDefault="0079235A" w:rsidP="00B6554A">
      <w:pPr>
        <w:pStyle w:val="variabledefinitionChar"/>
      </w:pPr>
      <w:proofErr w:type="spellStart"/>
      <w:r w:rsidRPr="007B23B3">
        <w:rPr>
          <w:i/>
          <w:iCs/>
        </w:rPr>
        <w:t>K</w:t>
      </w:r>
      <w:r w:rsidRPr="007B23B3">
        <w:rPr>
          <w:i/>
          <w:iCs/>
          <w:vertAlign w:val="subscript"/>
        </w:rPr>
        <w:t>sed</w:t>
      </w:r>
      <w:proofErr w:type="spellEnd"/>
      <w:r w:rsidRPr="007B23B3">
        <w:tab/>
        <w:t>=</w:t>
      </w:r>
      <w:r w:rsidRPr="007B23B3">
        <w:tab/>
        <w:t xml:space="preserve">sediment decay rate, </w:t>
      </w:r>
      <w:proofErr w:type="gramStart"/>
      <w:r w:rsidRPr="0076230E">
        <w:rPr>
          <w:iCs/>
        </w:rPr>
        <w:t>sec</w:t>
      </w:r>
      <w:r w:rsidRPr="0076230E">
        <w:rPr>
          <w:iCs/>
          <w:vertAlign w:val="superscript"/>
        </w:rPr>
        <w:t>-1</w:t>
      </w:r>
      <w:proofErr w:type="gramEnd"/>
    </w:p>
    <w:p w14:paraId="78D2BD68" w14:textId="77777777" w:rsidR="0079235A" w:rsidRPr="000C6D2F" w:rsidRDefault="0079235A" w:rsidP="00B6554A">
      <w:pPr>
        <w:pStyle w:val="variabledefinitionChar"/>
        <w:rPr>
          <w:iCs/>
        </w:rPr>
      </w:pPr>
      <w:r w:rsidRPr="007B23B3">
        <w:sym w:font="Symbol" w:char="F046"/>
      </w:r>
      <w:r w:rsidRPr="007B23B3">
        <w:rPr>
          <w:i/>
          <w:iCs/>
          <w:vertAlign w:val="subscript"/>
        </w:rPr>
        <w:t>a</w:t>
      </w:r>
      <w:r w:rsidRPr="007B23B3">
        <w:tab/>
        <w:t>=</w:t>
      </w:r>
      <w:r w:rsidRPr="007B23B3">
        <w:tab/>
        <w:t xml:space="preserve">algal concentration, </w:t>
      </w:r>
      <w:r w:rsidRPr="0076230E">
        <w:rPr>
          <w:iCs/>
        </w:rPr>
        <w:t>g m</w:t>
      </w:r>
      <w:r w:rsidRPr="0076230E">
        <w:rPr>
          <w:iCs/>
          <w:vertAlign w:val="superscript"/>
        </w:rPr>
        <w:t>-3</w:t>
      </w:r>
    </w:p>
    <w:p w14:paraId="47B93BD6" w14:textId="77777777" w:rsidR="0079235A" w:rsidRPr="007B23B3" w:rsidRDefault="0079235A" w:rsidP="00B6554A">
      <w:pPr>
        <w:pStyle w:val="variabledefinitionChar"/>
      </w:pPr>
      <w:r w:rsidRPr="007B23B3">
        <w:rPr>
          <w:i/>
          <w:iCs/>
        </w:rPr>
        <w:sym w:font="Symbol" w:char="F064"/>
      </w:r>
      <w:r w:rsidRPr="007B23B3">
        <w:rPr>
          <w:i/>
          <w:iCs/>
          <w:vertAlign w:val="subscript"/>
        </w:rPr>
        <w:t>Pe</w:t>
      </w:r>
      <w:r w:rsidRPr="007B23B3">
        <w:tab/>
        <w:t>=</w:t>
      </w:r>
      <w:r w:rsidRPr="007B23B3">
        <w:tab/>
      </w:r>
      <w:proofErr w:type="spellStart"/>
      <w:r w:rsidRPr="007B23B3">
        <w:t>epiphyton</w:t>
      </w:r>
      <w:proofErr w:type="spellEnd"/>
      <w:r w:rsidRPr="007B23B3">
        <w:t xml:space="preserve"> stoichiometric coefficient for phosphorus</w:t>
      </w:r>
    </w:p>
    <w:p w14:paraId="283960BA" w14:textId="162F7CEB" w:rsidR="0079235A" w:rsidRPr="007B23B3" w:rsidRDefault="0079235A" w:rsidP="00B6554A">
      <w:r w:rsidRPr="007B23B3">
        <w:rPr>
          <w:i/>
          <w:iCs/>
        </w:rPr>
        <w:sym w:font="Symbol" w:char="F064"/>
      </w:r>
      <w:r w:rsidRPr="007B23B3">
        <w:rPr>
          <w:i/>
          <w:iCs/>
          <w:vertAlign w:val="subscript"/>
        </w:rPr>
        <w:t>Pa</w:t>
      </w:r>
      <w:r w:rsidRPr="007B23B3">
        <w:tab/>
      </w:r>
      <w:r w:rsidR="005A799F">
        <w:t xml:space="preserve">       </w:t>
      </w:r>
      <w:r w:rsidRPr="007B23B3">
        <w:t>= algal stoichiometric coefficient for phosphorus</w:t>
      </w:r>
    </w:p>
    <w:p w14:paraId="3C408D32" w14:textId="2573F7B8" w:rsidR="0079235A" w:rsidRPr="000C6D2F" w:rsidRDefault="0079235A" w:rsidP="005611B1">
      <w:pPr>
        <w:rPr>
          <w:iCs/>
        </w:rPr>
      </w:pPr>
      <w:proofErr w:type="spellStart"/>
      <w:r w:rsidRPr="007B23B3">
        <w:rPr>
          <w:i/>
          <w:iCs/>
        </w:rPr>
        <w:t>K</w:t>
      </w:r>
      <w:r w:rsidRPr="007B23B3">
        <w:rPr>
          <w:i/>
          <w:iCs/>
          <w:vertAlign w:val="subscript"/>
        </w:rPr>
        <w:t>sed</w:t>
      </w:r>
      <w:proofErr w:type="spellEnd"/>
      <w:r w:rsidR="005A799F">
        <w:rPr>
          <w:i/>
          <w:iCs/>
          <w:vertAlign w:val="subscript"/>
        </w:rPr>
        <w:t xml:space="preserve">.        </w:t>
      </w:r>
      <w:r w:rsidRPr="007B23B3">
        <w:tab/>
        <w:t xml:space="preserve">= sediment decay rate, </w:t>
      </w:r>
      <w:proofErr w:type="gramStart"/>
      <w:r w:rsidRPr="0076230E">
        <w:rPr>
          <w:iCs/>
        </w:rPr>
        <w:t>sec</w:t>
      </w:r>
      <w:r w:rsidRPr="0076230E">
        <w:rPr>
          <w:iCs/>
          <w:vertAlign w:val="superscript"/>
        </w:rPr>
        <w:t>-1</w:t>
      </w:r>
      <w:proofErr w:type="gramEnd"/>
    </w:p>
    <w:p w14:paraId="137597E6" w14:textId="77777777" w:rsidR="00CE3365" w:rsidRPr="007B23B3" w:rsidRDefault="00CE3365" w:rsidP="008565FA">
      <w:pPr>
        <w:pStyle w:val="variabledefinitionChar"/>
      </w:pPr>
      <w:r w:rsidRPr="007B23B3">
        <w:rPr>
          <w:i/>
          <w:iCs/>
        </w:rPr>
        <w:sym w:font="Symbol" w:char="F064"/>
      </w:r>
      <w:r w:rsidRPr="007B23B3">
        <w:rPr>
          <w:i/>
          <w:iCs/>
          <w:vertAlign w:val="subscript"/>
        </w:rPr>
        <w:t>Ne</w:t>
      </w:r>
      <w:r w:rsidRPr="007B23B3">
        <w:tab/>
        <w:t>=</w:t>
      </w:r>
      <w:r w:rsidRPr="007B23B3">
        <w:tab/>
      </w:r>
      <w:proofErr w:type="spellStart"/>
      <w:r w:rsidRPr="007B23B3">
        <w:t>epiphyton</w:t>
      </w:r>
      <w:proofErr w:type="spellEnd"/>
      <w:r w:rsidRPr="007B23B3">
        <w:t xml:space="preserve"> stoichiometric coefficient for </w:t>
      </w:r>
      <w:r w:rsidR="00AF4155" w:rsidRPr="007B23B3">
        <w:t>nitrogen</w:t>
      </w:r>
    </w:p>
    <w:p w14:paraId="21511924" w14:textId="4EB24BE6" w:rsidR="00CE3365" w:rsidRPr="007B23B3" w:rsidRDefault="00CE3365" w:rsidP="00B6554A">
      <w:r w:rsidRPr="007B23B3">
        <w:rPr>
          <w:i/>
          <w:iCs/>
        </w:rPr>
        <w:sym w:font="Symbol" w:char="F064"/>
      </w:r>
      <w:r w:rsidRPr="007B23B3">
        <w:rPr>
          <w:i/>
          <w:iCs/>
          <w:vertAlign w:val="subscript"/>
        </w:rPr>
        <w:t>Na</w:t>
      </w:r>
      <w:r w:rsidRPr="007B23B3">
        <w:tab/>
      </w:r>
      <w:r w:rsidR="005A799F">
        <w:t xml:space="preserve">      </w:t>
      </w:r>
      <w:r w:rsidRPr="007B23B3">
        <w:t xml:space="preserve">= algal stoichiometric coefficient for </w:t>
      </w:r>
      <w:r w:rsidR="00AF4155" w:rsidRPr="007B23B3">
        <w:t>nitrogen</w:t>
      </w:r>
    </w:p>
    <w:p w14:paraId="3F3E319A" w14:textId="23E843ED" w:rsidR="006B4B70" w:rsidRPr="007B23B3" w:rsidRDefault="0079235A" w:rsidP="00B6554A">
      <w:r w:rsidRPr="007B23B3">
        <w:rPr>
          <w:i/>
          <w:iCs/>
        </w:rPr>
        <w:sym w:font="Symbol" w:char="F077"/>
      </w:r>
      <w:r w:rsidR="006B4B70" w:rsidRPr="007B23B3">
        <w:rPr>
          <w:i/>
          <w:iCs/>
          <w:vertAlign w:val="subscript"/>
        </w:rPr>
        <w:t>NO3</w:t>
      </w:r>
      <w:r w:rsidR="006B4B70" w:rsidRPr="007B23B3">
        <w:tab/>
      </w:r>
      <w:r w:rsidR="005A799F">
        <w:t xml:space="preserve">    </w:t>
      </w:r>
      <w:r w:rsidR="006B4B70" w:rsidRPr="007B23B3">
        <w:t>= NO</w:t>
      </w:r>
      <w:r w:rsidR="006B4B70" w:rsidRPr="007B23B3">
        <w:rPr>
          <w:vertAlign w:val="subscript"/>
        </w:rPr>
        <w:t>3</w:t>
      </w:r>
      <w:r w:rsidR="006B4B70" w:rsidRPr="007B23B3">
        <w:t xml:space="preserve">-N diffusion rate into sediments, </w:t>
      </w:r>
      <w:r w:rsidR="006B4B70" w:rsidRPr="0076230E">
        <w:rPr>
          <w:iCs/>
        </w:rPr>
        <w:t>m sec</w:t>
      </w:r>
      <w:r w:rsidR="006B4B70" w:rsidRPr="0076230E">
        <w:rPr>
          <w:iCs/>
          <w:vertAlign w:val="superscript"/>
        </w:rPr>
        <w:t>-1</w:t>
      </w:r>
    </w:p>
    <w:p w14:paraId="5001AB46" w14:textId="77777777" w:rsidR="00CE3365" w:rsidRPr="0076230E" w:rsidRDefault="0079235A" w:rsidP="00B6554A">
      <w:pPr>
        <w:rPr>
          <w:iCs/>
          <w:vertAlign w:val="superscript"/>
        </w:rPr>
      </w:pPr>
      <w:r w:rsidRPr="007B23B3">
        <w:sym w:font="Symbol" w:char="F046"/>
      </w:r>
      <w:r w:rsidR="00CE3365" w:rsidRPr="007B23B3">
        <w:rPr>
          <w:i/>
          <w:iCs/>
          <w:vertAlign w:val="subscript"/>
        </w:rPr>
        <w:t xml:space="preserve">LPOM-N </w:t>
      </w:r>
      <w:r w:rsidR="00CE3365" w:rsidRPr="007B23B3">
        <w:t xml:space="preserve">= labile POM concentration, </w:t>
      </w:r>
      <w:r w:rsidR="00CE3365" w:rsidRPr="0076230E">
        <w:rPr>
          <w:iCs/>
        </w:rPr>
        <w:t>g m</w:t>
      </w:r>
      <w:r w:rsidR="00CE3365" w:rsidRPr="0076230E">
        <w:rPr>
          <w:iCs/>
          <w:vertAlign w:val="superscript"/>
        </w:rPr>
        <w:t>-3</w:t>
      </w:r>
    </w:p>
    <w:p w14:paraId="6B147D76" w14:textId="77777777" w:rsidR="00CE3365" w:rsidRPr="0076230E" w:rsidRDefault="0079235A" w:rsidP="00B6554A">
      <w:pPr>
        <w:rPr>
          <w:iCs/>
          <w:vertAlign w:val="superscript"/>
        </w:rPr>
      </w:pPr>
      <w:r w:rsidRPr="007B23B3">
        <w:sym w:font="Symbol" w:char="F046"/>
      </w:r>
      <w:r w:rsidR="00CE3365" w:rsidRPr="007B23B3">
        <w:rPr>
          <w:i/>
          <w:iCs/>
          <w:vertAlign w:val="subscript"/>
        </w:rPr>
        <w:t>RPOM-N</w:t>
      </w:r>
      <w:r w:rsidR="00CE3365" w:rsidRPr="007B23B3">
        <w:rPr>
          <w:vertAlign w:val="subscript"/>
        </w:rPr>
        <w:t xml:space="preserve"> </w:t>
      </w:r>
      <w:r w:rsidR="00CE3365" w:rsidRPr="007B23B3">
        <w:t xml:space="preserve">= refractory POM concentration, </w:t>
      </w:r>
      <w:r w:rsidR="00CE3365" w:rsidRPr="0076230E">
        <w:rPr>
          <w:iCs/>
        </w:rPr>
        <w:t>g m</w:t>
      </w:r>
      <w:r w:rsidR="00CE3365" w:rsidRPr="0076230E">
        <w:rPr>
          <w:iCs/>
          <w:vertAlign w:val="superscript"/>
        </w:rPr>
        <w:t>-3</w:t>
      </w:r>
    </w:p>
    <w:p w14:paraId="0C1DFA54" w14:textId="77777777" w:rsidR="006B4B70" w:rsidRPr="007B23B3" w:rsidRDefault="0079235A" w:rsidP="005611B1">
      <w:r w:rsidRPr="007B23B3">
        <w:sym w:font="Symbol" w:char="F046"/>
      </w:r>
      <w:r w:rsidR="006B4B70" w:rsidRPr="007B23B3">
        <w:rPr>
          <w:i/>
          <w:iCs/>
          <w:vertAlign w:val="subscript"/>
        </w:rPr>
        <w:t>NO3-N</w:t>
      </w:r>
      <w:r w:rsidR="006B4B70" w:rsidRPr="007B23B3">
        <w:rPr>
          <w:vertAlign w:val="subscript"/>
        </w:rPr>
        <w:t xml:space="preserve"> </w:t>
      </w:r>
      <w:r w:rsidR="006B4B70" w:rsidRPr="007B23B3">
        <w:t>= NO</w:t>
      </w:r>
      <w:r w:rsidR="006B4B70" w:rsidRPr="007B23B3">
        <w:rPr>
          <w:vertAlign w:val="subscript"/>
        </w:rPr>
        <w:t>3</w:t>
      </w:r>
      <w:r w:rsidR="006B4B70" w:rsidRPr="007B23B3">
        <w:t xml:space="preserve">-N concentration, </w:t>
      </w:r>
      <w:r w:rsidR="006B4B70" w:rsidRPr="0076230E">
        <w:rPr>
          <w:iCs/>
        </w:rPr>
        <w:t>g m</w:t>
      </w:r>
      <w:r w:rsidR="006B4B70" w:rsidRPr="0076230E">
        <w:rPr>
          <w:iCs/>
          <w:vertAlign w:val="superscript"/>
        </w:rPr>
        <w:t>-3</w:t>
      </w:r>
    </w:p>
    <w:p w14:paraId="75190FB3" w14:textId="2916878E" w:rsidR="00CE3365" w:rsidRPr="0076230E" w:rsidRDefault="0079235A" w:rsidP="007552CD">
      <w:pPr>
        <w:rPr>
          <w:iCs/>
          <w:vertAlign w:val="superscript"/>
        </w:rPr>
      </w:pPr>
      <w:r w:rsidRPr="007B23B3">
        <w:sym w:font="Symbol" w:char="F046"/>
      </w:r>
      <w:r w:rsidR="00CE3365" w:rsidRPr="007B23B3">
        <w:rPr>
          <w:i/>
          <w:iCs/>
          <w:vertAlign w:val="subscript"/>
        </w:rPr>
        <w:t>s-N</w:t>
      </w:r>
      <w:r w:rsidR="00CE3365" w:rsidRPr="007B23B3">
        <w:tab/>
      </w:r>
      <w:r w:rsidR="005A799F">
        <w:t xml:space="preserve"> </w:t>
      </w:r>
      <w:r w:rsidR="00CE3365" w:rsidRPr="007B23B3">
        <w:t xml:space="preserve">= sediment nitrogen concentration, </w:t>
      </w:r>
      <w:r w:rsidR="00CE3365" w:rsidRPr="0076230E">
        <w:rPr>
          <w:iCs/>
        </w:rPr>
        <w:t>g m</w:t>
      </w:r>
      <w:r w:rsidR="00CE3365" w:rsidRPr="0076230E">
        <w:rPr>
          <w:iCs/>
          <w:vertAlign w:val="superscript"/>
        </w:rPr>
        <w:t>-3</w:t>
      </w:r>
    </w:p>
    <w:p w14:paraId="5D7C4627" w14:textId="754743A8" w:rsidR="00CE3365" w:rsidRPr="0076230E" w:rsidRDefault="00CE3365" w:rsidP="007552CD">
      <w:pPr>
        <w:rPr>
          <w:iCs/>
          <w:vertAlign w:val="superscript"/>
        </w:rPr>
      </w:pPr>
      <w:proofErr w:type="spellStart"/>
      <w:r w:rsidRPr="007B23B3">
        <w:t>Vol</w:t>
      </w:r>
      <w:r w:rsidRPr="007B23B3">
        <w:rPr>
          <w:vertAlign w:val="subscript"/>
        </w:rPr>
        <w:t>cell</w:t>
      </w:r>
      <w:proofErr w:type="spellEnd"/>
      <w:r w:rsidRPr="007B23B3">
        <w:tab/>
      </w:r>
      <w:r w:rsidR="005A799F">
        <w:t xml:space="preserve"> </w:t>
      </w:r>
      <w:r w:rsidRPr="007B23B3">
        <w:t xml:space="preserve">= volume of computational cell, </w:t>
      </w:r>
      <w:r w:rsidRPr="0076230E">
        <w:rPr>
          <w:iCs/>
        </w:rPr>
        <w:t>m</w:t>
      </w:r>
      <w:r w:rsidRPr="0076230E">
        <w:rPr>
          <w:iCs/>
          <w:vertAlign w:val="superscript"/>
        </w:rPr>
        <w:t>3</w:t>
      </w:r>
    </w:p>
    <w:p w14:paraId="039C3763" w14:textId="49FB6EE1" w:rsidR="00CE3365" w:rsidRPr="007B23B3" w:rsidRDefault="00CE3365" w:rsidP="007552CD">
      <w:pPr>
        <w:rPr>
          <w:vertAlign w:val="superscript"/>
        </w:rPr>
      </w:pPr>
      <w:proofErr w:type="spellStart"/>
      <w:r w:rsidRPr="007B23B3">
        <w:rPr>
          <w:i/>
        </w:rPr>
        <w:t>A</w:t>
      </w:r>
      <w:r w:rsidRPr="007B23B3">
        <w:rPr>
          <w:i/>
          <w:vertAlign w:val="subscript"/>
        </w:rPr>
        <w:t>bottom</w:t>
      </w:r>
      <w:proofErr w:type="spellEnd"/>
      <w:r w:rsidR="005A799F">
        <w:rPr>
          <w:i/>
          <w:vertAlign w:val="subscript"/>
        </w:rPr>
        <w:t xml:space="preserve"> </w:t>
      </w:r>
      <w:r w:rsidRPr="007B23B3">
        <w:t>= Area of bottom, m</w:t>
      </w:r>
      <w:r w:rsidRPr="007B23B3">
        <w:rPr>
          <w:vertAlign w:val="superscript"/>
        </w:rPr>
        <w:t>2</w:t>
      </w:r>
    </w:p>
    <w:p w14:paraId="1B05960D" w14:textId="77777777" w:rsidR="00CE3365" w:rsidRPr="0076230E" w:rsidRDefault="00CE3365" w:rsidP="007552CD">
      <w:pPr>
        <w:rPr>
          <w:iCs/>
          <w:vertAlign w:val="superscript"/>
        </w:rPr>
      </w:pPr>
      <w:r w:rsidRPr="007B23B3">
        <w:sym w:font="Symbol" w:char="F046"/>
      </w:r>
      <w:r w:rsidRPr="007B23B3">
        <w:rPr>
          <w:vertAlign w:val="subscript"/>
        </w:rPr>
        <w:t xml:space="preserve">e      </w:t>
      </w:r>
      <w:r w:rsidRPr="007B23B3">
        <w:t xml:space="preserve">= </w:t>
      </w:r>
      <w:r w:rsidRPr="007B23B3">
        <w:tab/>
      </w:r>
      <w:proofErr w:type="spellStart"/>
      <w:r w:rsidRPr="007B23B3">
        <w:t>epiphyton</w:t>
      </w:r>
      <w:proofErr w:type="spellEnd"/>
      <w:r w:rsidRPr="007B23B3">
        <w:t xml:space="preserve"> concentration, </w:t>
      </w:r>
      <w:r w:rsidRPr="0076230E">
        <w:rPr>
          <w:iCs/>
        </w:rPr>
        <w:t>g m</w:t>
      </w:r>
      <w:r w:rsidRPr="0076230E">
        <w:rPr>
          <w:iCs/>
          <w:vertAlign w:val="superscript"/>
        </w:rPr>
        <w:t>-3</w:t>
      </w:r>
    </w:p>
    <w:p w14:paraId="405A3655" w14:textId="2D5588E3" w:rsidR="00CE3365" w:rsidRPr="007B23B3" w:rsidRDefault="00CE3365" w:rsidP="007552CD">
      <w:proofErr w:type="spellStart"/>
      <w:r w:rsidRPr="007B23B3">
        <w:rPr>
          <w:i/>
        </w:rPr>
        <w:t>K</w:t>
      </w:r>
      <w:r w:rsidRPr="007B23B3">
        <w:rPr>
          <w:i/>
          <w:vertAlign w:val="subscript"/>
        </w:rPr>
        <w:t>epom</w:t>
      </w:r>
      <w:proofErr w:type="spellEnd"/>
      <w:r w:rsidR="005A799F">
        <w:rPr>
          <w:iCs/>
          <w:vertAlign w:val="subscript"/>
        </w:rPr>
        <w:t xml:space="preserve"> </w:t>
      </w:r>
      <w:r w:rsidRPr="007B23B3">
        <w:rPr>
          <w:i/>
        </w:rPr>
        <w:t>=</w:t>
      </w:r>
      <w:r w:rsidRPr="007B23B3">
        <w:rPr>
          <w:i/>
        </w:rPr>
        <w:tab/>
      </w:r>
      <w:r w:rsidR="005A799F">
        <w:rPr>
          <w:i/>
        </w:rPr>
        <w:t xml:space="preserve"> </w:t>
      </w:r>
      <w:r w:rsidRPr="007B23B3">
        <w:t xml:space="preserve">fraction of </w:t>
      </w:r>
      <w:proofErr w:type="spellStart"/>
      <w:r w:rsidRPr="007B23B3">
        <w:t>epiphyton</w:t>
      </w:r>
      <w:proofErr w:type="spellEnd"/>
      <w:r w:rsidRPr="007B23B3">
        <w:t xml:space="preserve"> that go to particulate fraction and settle into sediment at death</w:t>
      </w:r>
    </w:p>
    <w:p w14:paraId="5FE32AE7" w14:textId="77777777" w:rsidR="00CE3365" w:rsidRPr="007B23B3" w:rsidRDefault="00CE3365" w:rsidP="007552CD">
      <w:r w:rsidRPr="007B23B3">
        <w:t>K</w:t>
      </w:r>
      <w:r w:rsidRPr="007B23B3">
        <w:rPr>
          <w:vertAlign w:val="subscript"/>
        </w:rPr>
        <w:t>em</w:t>
      </w:r>
      <w:r w:rsidRPr="007B23B3">
        <w:t xml:space="preserve"> = </w:t>
      </w:r>
      <w:r w:rsidRPr="007B23B3">
        <w:tab/>
      </w:r>
      <w:proofErr w:type="spellStart"/>
      <w:r w:rsidRPr="007B23B3">
        <w:t>epiphyton</w:t>
      </w:r>
      <w:proofErr w:type="spellEnd"/>
      <w:r w:rsidRPr="007B23B3">
        <w:t xml:space="preserve"> mortality rate</w:t>
      </w:r>
    </w:p>
    <w:p w14:paraId="28F1B976" w14:textId="210CAE14" w:rsidR="006B4B70" w:rsidRPr="007B23B3" w:rsidRDefault="006B4B70" w:rsidP="007552CD">
      <w:r w:rsidRPr="007B23B3">
        <w:t>f</w:t>
      </w:r>
      <w:r w:rsidRPr="007B23B3">
        <w:rPr>
          <w:vertAlign w:val="subscript"/>
        </w:rPr>
        <w:t>NO3-</w:t>
      </w:r>
      <w:proofErr w:type="gramStart"/>
      <w:r w:rsidRPr="007B23B3">
        <w:rPr>
          <w:vertAlign w:val="subscript"/>
        </w:rPr>
        <w:t>SED</w:t>
      </w:r>
      <w:r w:rsidR="005A799F">
        <w:rPr>
          <w:vertAlign w:val="subscript"/>
        </w:rPr>
        <w:t xml:space="preserve">  </w:t>
      </w:r>
      <w:r w:rsidRPr="007B23B3">
        <w:t>=</w:t>
      </w:r>
      <w:proofErr w:type="gramEnd"/>
      <w:r w:rsidR="005A799F">
        <w:t xml:space="preserve"> </w:t>
      </w:r>
      <w:r w:rsidRPr="007B23B3">
        <w:t xml:space="preserve"> fraction of NO</w:t>
      </w:r>
      <w:r w:rsidRPr="007B23B3">
        <w:rPr>
          <w:vertAlign w:val="subscript"/>
        </w:rPr>
        <w:t>3</w:t>
      </w:r>
      <w:r w:rsidRPr="007B23B3">
        <w:t>-N diffused into sediments that is incorporated into organic matter in the sediments (the rest, 1- f</w:t>
      </w:r>
      <w:r w:rsidRPr="007B23B3">
        <w:rPr>
          <w:vertAlign w:val="subscript"/>
        </w:rPr>
        <w:t>NO3-SED</w:t>
      </w:r>
      <w:r w:rsidRPr="007B23B3">
        <w:t>, is denitrified into N</w:t>
      </w:r>
      <w:r w:rsidRPr="007B23B3">
        <w:rPr>
          <w:vertAlign w:val="subscript"/>
        </w:rPr>
        <w:t>2</w:t>
      </w:r>
      <w:r w:rsidRPr="007B23B3">
        <w:t>)</w:t>
      </w:r>
    </w:p>
    <w:p w14:paraId="5C6499AA" w14:textId="77777777" w:rsidR="00CE3365" w:rsidRPr="00B7030B" w:rsidRDefault="00CE3365" w:rsidP="007552CD"/>
    <w:p w14:paraId="1A67F8A2" w14:textId="77777777" w:rsidR="00CE3365" w:rsidRPr="00B7030B" w:rsidRDefault="00CE3365" w:rsidP="00C660AF">
      <w:pPr>
        <w:pStyle w:val="Heading3"/>
        <w:spacing w:after="120"/>
      </w:pPr>
      <w:bookmarkStart w:id="757" w:name="_Toc126042994"/>
      <w:bookmarkStart w:id="758" w:name="_Toc48573673"/>
      <w:r w:rsidRPr="00B7030B">
        <w:t>Sediment Carbon</w:t>
      </w:r>
      <w:bookmarkEnd w:id="757"/>
      <w:bookmarkEnd w:id="758"/>
    </w:p>
    <w:p w14:paraId="21BA2B95" w14:textId="77777777" w:rsidR="00CE3365" w:rsidRPr="00B7030B" w:rsidRDefault="00E108E0" w:rsidP="00CE3365">
      <w:pPr>
        <w:pStyle w:val="equation"/>
        <w:spacing w:after="0"/>
        <w:rPr>
          <w:rFonts w:asciiTheme="minorHAnsi" w:hAnsiTheme="minorHAnsi"/>
        </w:rPr>
      </w:pPr>
      <w:r w:rsidRPr="00E108E0">
        <w:rPr>
          <w:rFonts w:asciiTheme="minorHAnsi" w:hAnsiTheme="minorHAnsi"/>
          <w:noProof/>
          <w:position w:val="-90"/>
        </w:rPr>
        <w:object w:dxaOrig="10860" w:dyaOrig="1920" w14:anchorId="5D0132A0">
          <v:shape id="_x0000_i1108" type="#_x0000_t75" alt="" style="width:6in;height:1in;mso-width-percent:0;mso-height-percent:0;mso-width-percent:0;mso-height-percent:0" o:ole="" fillcolor="window">
            <v:imagedata r:id="rId443" o:title=""/>
          </v:shape>
          <o:OLEObject Type="Embed" ProgID="Equation.3" ShapeID="_x0000_i1108" DrawAspect="Content" ObjectID="_1721314879" r:id="rId444"/>
        </w:object>
      </w:r>
      <w:r w:rsidR="00CE3365" w:rsidRPr="00B7030B">
        <w:rPr>
          <w:rFonts w:asciiTheme="minorHAnsi" w:hAnsiTheme="minorHAnsi"/>
        </w:rPr>
        <w:t xml:space="preserve">   </w:t>
      </w:r>
      <w:r w:rsidR="00CE3365" w:rsidRPr="00B7030B">
        <w:rPr>
          <w:rFonts w:asciiTheme="minorHAnsi" w:hAnsiTheme="minorHAnsi"/>
        </w:rPr>
        <w:tab/>
      </w:r>
    </w:p>
    <w:p w14:paraId="7E26A69A" w14:textId="77777777" w:rsidR="00CE3365" w:rsidRPr="00B7030B" w:rsidRDefault="00CE3365" w:rsidP="00CE3365">
      <w:pPr>
        <w:pStyle w:val="equation"/>
        <w:spacing w:after="0"/>
        <w:jc w:val="left"/>
        <w:rPr>
          <w:rFonts w:asciiTheme="minorHAnsi" w:hAnsiTheme="minorHAnsi"/>
        </w:rPr>
      </w:pPr>
    </w:p>
    <w:p w14:paraId="2BD259FB" w14:textId="77777777" w:rsidR="00CE3365" w:rsidRPr="007B23B3" w:rsidRDefault="0079235A" w:rsidP="008565FA">
      <w:pPr>
        <w:pStyle w:val="where"/>
      </w:pPr>
      <w:r w:rsidRPr="007B23B3">
        <w:t>where:</w:t>
      </w:r>
    </w:p>
    <w:p w14:paraId="3FD2CBB9" w14:textId="73FDE427" w:rsidR="0079235A" w:rsidRPr="007B23B3" w:rsidRDefault="0079235A" w:rsidP="008565FA">
      <w:pPr>
        <w:pStyle w:val="NormalText"/>
        <w:rPr>
          <w:vertAlign w:val="superscript"/>
        </w:rPr>
      </w:pPr>
      <w:r w:rsidRPr="007B23B3">
        <w:rPr>
          <w:iCs/>
        </w:rPr>
        <w:sym w:font="Symbol" w:char="F077"/>
      </w:r>
      <w:r w:rsidRPr="007B23B3">
        <w:rPr>
          <w:iCs/>
          <w:vertAlign w:val="subscript"/>
        </w:rPr>
        <w:t>POM</w:t>
      </w:r>
      <w:r w:rsidR="00087588" w:rsidRPr="007B23B3">
        <w:rPr>
          <w:iCs/>
          <w:vertAlign w:val="subscript"/>
        </w:rPr>
        <w:t>L</w:t>
      </w:r>
      <w:r w:rsidR="00E359BA">
        <w:rPr>
          <w:iCs/>
          <w:vertAlign w:val="subscript"/>
        </w:rPr>
        <w:t xml:space="preserve"> </w:t>
      </w:r>
      <w:r w:rsidRPr="007B23B3">
        <w:t>=</w:t>
      </w:r>
      <w:r w:rsidR="00E359BA">
        <w:t xml:space="preserve"> </w:t>
      </w:r>
      <w:r w:rsidRPr="007B23B3">
        <w:tab/>
      </w:r>
      <w:r w:rsidR="00087588" w:rsidRPr="007B23B3">
        <w:t xml:space="preserve">Labile </w:t>
      </w:r>
      <w:r w:rsidRPr="007B23B3">
        <w:t xml:space="preserve">POM settling velocity, m </w:t>
      </w:r>
      <w:proofErr w:type="gramStart"/>
      <w:r w:rsidRPr="007B23B3">
        <w:t>sec</w:t>
      </w:r>
      <w:r w:rsidRPr="007B23B3">
        <w:rPr>
          <w:vertAlign w:val="superscript"/>
        </w:rPr>
        <w:t>-1</w:t>
      </w:r>
      <w:proofErr w:type="gramEnd"/>
    </w:p>
    <w:p w14:paraId="14DE545F" w14:textId="77777777" w:rsidR="0079235A" w:rsidRPr="007B23B3" w:rsidRDefault="0079235A" w:rsidP="008565FA">
      <w:pPr>
        <w:pStyle w:val="NormalText"/>
      </w:pPr>
      <w:r w:rsidRPr="007B23B3">
        <w:rPr>
          <w:iCs/>
        </w:rPr>
        <w:sym w:font="Symbol" w:char="F077"/>
      </w:r>
      <w:r w:rsidRPr="007B23B3">
        <w:rPr>
          <w:iCs/>
          <w:vertAlign w:val="subscript"/>
        </w:rPr>
        <w:t>POM</w:t>
      </w:r>
      <w:r w:rsidR="00087588" w:rsidRPr="007B23B3">
        <w:rPr>
          <w:iCs/>
          <w:vertAlign w:val="subscript"/>
        </w:rPr>
        <w:t>R</w:t>
      </w:r>
      <w:r w:rsidRPr="007B23B3">
        <w:tab/>
        <w:t>=</w:t>
      </w:r>
      <w:r w:rsidRPr="007B23B3">
        <w:tab/>
      </w:r>
      <w:r w:rsidR="00087588" w:rsidRPr="007B23B3">
        <w:t xml:space="preserve">Refractory </w:t>
      </w:r>
      <w:r w:rsidRPr="007B23B3">
        <w:t xml:space="preserve">POM settling velocity, m </w:t>
      </w:r>
      <w:proofErr w:type="gramStart"/>
      <w:r w:rsidRPr="007B23B3">
        <w:t>sec</w:t>
      </w:r>
      <w:r w:rsidRPr="007B23B3">
        <w:rPr>
          <w:vertAlign w:val="superscript"/>
        </w:rPr>
        <w:t>-1</w:t>
      </w:r>
      <w:proofErr w:type="gramEnd"/>
    </w:p>
    <w:p w14:paraId="30578406" w14:textId="77777777" w:rsidR="0079235A" w:rsidRPr="007B23B3" w:rsidRDefault="0079235A" w:rsidP="008565FA">
      <w:pPr>
        <w:pStyle w:val="NormalText"/>
        <w:rPr>
          <w:vertAlign w:val="superscript"/>
        </w:rPr>
      </w:pPr>
      <w:r w:rsidRPr="007B23B3">
        <w:rPr>
          <w:iCs/>
        </w:rPr>
        <w:sym w:font="Symbol" w:char="F077"/>
      </w:r>
      <w:r w:rsidRPr="007B23B3">
        <w:rPr>
          <w:iCs/>
          <w:vertAlign w:val="subscript"/>
        </w:rPr>
        <w:t>a</w:t>
      </w:r>
      <w:r w:rsidRPr="007B23B3">
        <w:tab/>
        <w:t>=</w:t>
      </w:r>
      <w:r w:rsidRPr="007B23B3">
        <w:tab/>
        <w:t xml:space="preserve">algal settling velocity, m </w:t>
      </w:r>
      <w:proofErr w:type="gramStart"/>
      <w:r w:rsidRPr="007B23B3">
        <w:t>sec</w:t>
      </w:r>
      <w:r w:rsidRPr="007B23B3">
        <w:rPr>
          <w:vertAlign w:val="superscript"/>
        </w:rPr>
        <w:t>-1</w:t>
      </w:r>
      <w:proofErr w:type="gramEnd"/>
    </w:p>
    <w:p w14:paraId="2870A6E8" w14:textId="77777777" w:rsidR="0079235A" w:rsidRPr="007B23B3" w:rsidRDefault="0079235A" w:rsidP="008565FA">
      <w:pPr>
        <w:pStyle w:val="NormalText"/>
      </w:pPr>
      <w:r w:rsidRPr="007B23B3">
        <w:rPr>
          <w:iCs/>
        </w:rPr>
        <w:sym w:font="Symbol" w:char="F077"/>
      </w:r>
      <w:r w:rsidRPr="007B23B3">
        <w:rPr>
          <w:iCs/>
          <w:vertAlign w:val="subscript"/>
        </w:rPr>
        <w:t>SED</w:t>
      </w:r>
      <w:r w:rsidRPr="007B23B3">
        <w:tab/>
        <w:t>=</w:t>
      </w:r>
      <w:r w:rsidRPr="007B23B3">
        <w:tab/>
        <w:t xml:space="preserve">sediment settling velocity, m </w:t>
      </w:r>
      <w:proofErr w:type="gramStart"/>
      <w:r w:rsidRPr="007B23B3">
        <w:t>sec</w:t>
      </w:r>
      <w:r w:rsidRPr="007B23B3">
        <w:rPr>
          <w:vertAlign w:val="superscript"/>
        </w:rPr>
        <w:t>-1</w:t>
      </w:r>
      <w:proofErr w:type="gramEnd"/>
    </w:p>
    <w:p w14:paraId="04BFEC20" w14:textId="77777777" w:rsidR="0079235A" w:rsidRPr="007B23B3" w:rsidRDefault="0079235A" w:rsidP="008565FA">
      <w:pPr>
        <w:pStyle w:val="NormalText"/>
      </w:pPr>
      <w:proofErr w:type="spellStart"/>
      <w:r w:rsidRPr="007B23B3">
        <w:rPr>
          <w:iCs/>
        </w:rPr>
        <w:t>K</w:t>
      </w:r>
      <w:r w:rsidRPr="007B23B3">
        <w:rPr>
          <w:iCs/>
          <w:vertAlign w:val="subscript"/>
        </w:rPr>
        <w:t>sed</w:t>
      </w:r>
      <w:proofErr w:type="spellEnd"/>
      <w:r w:rsidRPr="007B23B3">
        <w:tab/>
        <w:t>=</w:t>
      </w:r>
      <w:r w:rsidRPr="007B23B3">
        <w:tab/>
        <w:t xml:space="preserve">sediment decay rate, </w:t>
      </w:r>
      <w:proofErr w:type="gramStart"/>
      <w:r w:rsidRPr="007B23B3">
        <w:t>sec</w:t>
      </w:r>
      <w:r w:rsidRPr="007B23B3">
        <w:rPr>
          <w:vertAlign w:val="superscript"/>
        </w:rPr>
        <w:t>-1</w:t>
      </w:r>
      <w:proofErr w:type="gramEnd"/>
    </w:p>
    <w:p w14:paraId="51D232EF" w14:textId="77777777" w:rsidR="0079235A" w:rsidRPr="007B23B3" w:rsidRDefault="0079235A" w:rsidP="008565FA">
      <w:pPr>
        <w:pStyle w:val="NormalText"/>
      </w:pPr>
      <w:r w:rsidRPr="007B23B3">
        <w:sym w:font="Symbol" w:char="F046"/>
      </w:r>
      <w:r w:rsidRPr="007B23B3">
        <w:rPr>
          <w:iCs/>
          <w:vertAlign w:val="subscript"/>
        </w:rPr>
        <w:t>a</w:t>
      </w:r>
      <w:r w:rsidRPr="007B23B3">
        <w:tab/>
        <w:t>=</w:t>
      </w:r>
      <w:r w:rsidRPr="007B23B3">
        <w:tab/>
        <w:t>algal concentration, g m</w:t>
      </w:r>
      <w:r w:rsidRPr="007B23B3">
        <w:rPr>
          <w:vertAlign w:val="superscript"/>
        </w:rPr>
        <w:t>-3</w:t>
      </w:r>
    </w:p>
    <w:p w14:paraId="07F8D438" w14:textId="77777777" w:rsidR="00CE3365" w:rsidRPr="007B23B3" w:rsidRDefault="00CE3365" w:rsidP="007552CD">
      <w:pPr>
        <w:pStyle w:val="variabledefinitionChar"/>
      </w:pPr>
      <w:r w:rsidRPr="007B23B3">
        <w:rPr>
          <w:i/>
          <w:iCs/>
        </w:rPr>
        <w:sym w:font="Symbol" w:char="F064"/>
      </w:r>
      <w:r w:rsidRPr="007B23B3">
        <w:rPr>
          <w:i/>
          <w:iCs/>
          <w:vertAlign w:val="subscript"/>
        </w:rPr>
        <w:t>Ce</w:t>
      </w:r>
      <w:r w:rsidRPr="007B23B3">
        <w:tab/>
        <w:t>=</w:t>
      </w:r>
      <w:r w:rsidRPr="007B23B3">
        <w:tab/>
      </w:r>
      <w:proofErr w:type="spellStart"/>
      <w:r w:rsidRPr="007B23B3">
        <w:t>epiphyton</w:t>
      </w:r>
      <w:proofErr w:type="spellEnd"/>
      <w:r w:rsidRPr="007B23B3">
        <w:t xml:space="preserve"> stoichiometric coefficient for carbon</w:t>
      </w:r>
    </w:p>
    <w:p w14:paraId="6FF21034" w14:textId="77777777" w:rsidR="00CE3365" w:rsidRPr="007B23B3" w:rsidRDefault="00CE3365" w:rsidP="007552CD">
      <w:r w:rsidRPr="007B23B3">
        <w:rPr>
          <w:i/>
          <w:iCs/>
        </w:rPr>
        <w:sym w:font="Symbol" w:char="F064"/>
      </w:r>
      <w:r w:rsidRPr="007B23B3">
        <w:rPr>
          <w:i/>
          <w:iCs/>
          <w:vertAlign w:val="subscript"/>
        </w:rPr>
        <w:t>Ca</w:t>
      </w:r>
      <w:r w:rsidR="00087588" w:rsidRPr="007B23B3">
        <w:t xml:space="preserve">     </w:t>
      </w:r>
      <w:r w:rsidRPr="007B23B3">
        <w:t>= algal stoichiometric coefficient for carbon</w:t>
      </w:r>
    </w:p>
    <w:p w14:paraId="34648D02" w14:textId="77777777" w:rsidR="00CE3365" w:rsidRPr="007B23B3" w:rsidRDefault="0079235A" w:rsidP="007552CD">
      <w:r w:rsidRPr="007B23B3">
        <w:sym w:font="Symbol" w:char="F067"/>
      </w:r>
      <w:r w:rsidR="00CE3365" w:rsidRPr="007B23B3">
        <w:rPr>
          <w:i/>
          <w:vertAlign w:val="subscript"/>
        </w:rPr>
        <w:t>COM</w:t>
      </w:r>
      <w:r w:rsidR="00087588" w:rsidRPr="007B23B3">
        <w:rPr>
          <w:i/>
          <w:vertAlign w:val="subscript"/>
        </w:rPr>
        <w:t xml:space="preserve">    </w:t>
      </w:r>
      <w:r w:rsidR="00CE3365" w:rsidRPr="007B23B3">
        <w:t>=organic matter stoichiometric coefficient for carbon</w:t>
      </w:r>
    </w:p>
    <w:p w14:paraId="108251C8" w14:textId="77777777" w:rsidR="00CE3365" w:rsidRPr="007B23B3" w:rsidRDefault="00CE3365" w:rsidP="008565FA">
      <w:pPr>
        <w:pStyle w:val="NormalText"/>
      </w:pPr>
      <w:proofErr w:type="spellStart"/>
      <w:r w:rsidRPr="007B23B3">
        <w:rPr>
          <w:iCs/>
        </w:rPr>
        <w:t>K</w:t>
      </w:r>
      <w:r w:rsidRPr="007B23B3">
        <w:rPr>
          <w:iCs/>
          <w:vertAlign w:val="subscript"/>
        </w:rPr>
        <w:t>sed</w:t>
      </w:r>
      <w:proofErr w:type="spellEnd"/>
      <w:r w:rsidR="00087588" w:rsidRPr="007B23B3">
        <w:rPr>
          <w:iCs/>
          <w:vertAlign w:val="subscript"/>
        </w:rPr>
        <w:t xml:space="preserve">      </w:t>
      </w:r>
      <w:r w:rsidRPr="007B23B3">
        <w:t xml:space="preserve">= sediment decay rate, </w:t>
      </w:r>
      <w:proofErr w:type="gramStart"/>
      <w:r w:rsidRPr="007B23B3">
        <w:t>sec</w:t>
      </w:r>
      <w:r w:rsidRPr="007B23B3">
        <w:rPr>
          <w:vertAlign w:val="superscript"/>
        </w:rPr>
        <w:t>-1</w:t>
      </w:r>
      <w:proofErr w:type="gramEnd"/>
    </w:p>
    <w:p w14:paraId="72882724" w14:textId="77777777" w:rsidR="00CE3365" w:rsidRPr="007B23B3" w:rsidRDefault="0079235A" w:rsidP="008565FA">
      <w:pPr>
        <w:pStyle w:val="NormalText"/>
        <w:rPr>
          <w:vertAlign w:val="superscript"/>
        </w:rPr>
      </w:pPr>
      <w:r w:rsidRPr="007B23B3">
        <w:sym w:font="Symbol" w:char="F046"/>
      </w:r>
      <w:r w:rsidR="00CE3365" w:rsidRPr="007B23B3">
        <w:rPr>
          <w:iCs/>
          <w:vertAlign w:val="subscript"/>
        </w:rPr>
        <w:t xml:space="preserve">LPOM </w:t>
      </w:r>
      <w:r w:rsidR="00CE3365" w:rsidRPr="007B23B3">
        <w:t>= labile POM carbon concentration, g m</w:t>
      </w:r>
      <w:r w:rsidR="00CE3365" w:rsidRPr="007B23B3">
        <w:rPr>
          <w:vertAlign w:val="superscript"/>
        </w:rPr>
        <w:t>-3</w:t>
      </w:r>
    </w:p>
    <w:p w14:paraId="6C5286D6" w14:textId="77777777" w:rsidR="00CE3365" w:rsidRPr="007B23B3" w:rsidRDefault="0079235A" w:rsidP="008565FA">
      <w:pPr>
        <w:pStyle w:val="NormalText"/>
      </w:pPr>
      <w:r w:rsidRPr="007B23B3">
        <w:sym w:font="Symbol" w:char="F046"/>
      </w:r>
      <w:r w:rsidR="00CE3365" w:rsidRPr="007B23B3">
        <w:rPr>
          <w:iCs/>
          <w:vertAlign w:val="subscript"/>
        </w:rPr>
        <w:t>RPOM</w:t>
      </w:r>
      <w:r w:rsidR="00CE3365" w:rsidRPr="007B23B3">
        <w:rPr>
          <w:vertAlign w:val="subscript"/>
        </w:rPr>
        <w:t xml:space="preserve"> </w:t>
      </w:r>
      <w:r w:rsidR="00CE3365" w:rsidRPr="007B23B3">
        <w:t>= refractory POM carbon concentration, g m</w:t>
      </w:r>
      <w:r w:rsidR="00CE3365" w:rsidRPr="007B23B3">
        <w:rPr>
          <w:vertAlign w:val="superscript"/>
        </w:rPr>
        <w:t>-3</w:t>
      </w:r>
    </w:p>
    <w:p w14:paraId="350BBC33" w14:textId="49447FC1" w:rsidR="00CE3365" w:rsidRPr="007B23B3" w:rsidRDefault="0079235A" w:rsidP="008565FA">
      <w:pPr>
        <w:pStyle w:val="NormalText"/>
        <w:rPr>
          <w:vertAlign w:val="superscript"/>
        </w:rPr>
      </w:pPr>
      <w:r w:rsidRPr="007B23B3">
        <w:sym w:font="Symbol" w:char="F046"/>
      </w:r>
      <w:r w:rsidR="00CE3365" w:rsidRPr="007B23B3">
        <w:rPr>
          <w:iCs/>
          <w:vertAlign w:val="subscript"/>
        </w:rPr>
        <w:t>s-C</w:t>
      </w:r>
      <w:r w:rsidR="00CE3365" w:rsidRPr="007B23B3">
        <w:tab/>
      </w:r>
      <w:r w:rsidR="005A799F">
        <w:t xml:space="preserve"> </w:t>
      </w:r>
      <w:r w:rsidR="00CE3365" w:rsidRPr="007B23B3">
        <w:t>= sediment carbon concentration, g m</w:t>
      </w:r>
      <w:r w:rsidR="00CE3365" w:rsidRPr="007B23B3">
        <w:rPr>
          <w:vertAlign w:val="superscript"/>
        </w:rPr>
        <w:t>-3</w:t>
      </w:r>
    </w:p>
    <w:p w14:paraId="1E3FBF21" w14:textId="63CCF79F" w:rsidR="00CE3365" w:rsidRPr="007B23B3" w:rsidRDefault="00CE3365" w:rsidP="008565FA">
      <w:pPr>
        <w:pStyle w:val="NormalText"/>
        <w:rPr>
          <w:vertAlign w:val="superscript"/>
        </w:rPr>
      </w:pPr>
      <w:proofErr w:type="spellStart"/>
      <w:r w:rsidRPr="007B23B3">
        <w:t>Vol</w:t>
      </w:r>
      <w:r w:rsidRPr="007B23B3">
        <w:rPr>
          <w:vertAlign w:val="subscript"/>
        </w:rPr>
        <w:t>cell</w:t>
      </w:r>
      <w:proofErr w:type="spellEnd"/>
      <w:r w:rsidR="005A799F">
        <w:rPr>
          <w:vertAlign w:val="subscript"/>
        </w:rPr>
        <w:t xml:space="preserve"> </w:t>
      </w:r>
      <w:r w:rsidRPr="007B23B3">
        <w:tab/>
        <w:t>= volume of computational cell, m</w:t>
      </w:r>
      <w:r w:rsidRPr="007B23B3">
        <w:rPr>
          <w:vertAlign w:val="superscript"/>
        </w:rPr>
        <w:t>3</w:t>
      </w:r>
    </w:p>
    <w:p w14:paraId="0E941D39" w14:textId="68D58E9C" w:rsidR="00CE3365" w:rsidRPr="007B23B3" w:rsidRDefault="00CE3365" w:rsidP="008565FA">
      <w:pPr>
        <w:pStyle w:val="NormalText"/>
        <w:rPr>
          <w:vertAlign w:val="superscript"/>
        </w:rPr>
      </w:pPr>
      <w:proofErr w:type="spellStart"/>
      <w:r w:rsidRPr="007B23B3">
        <w:rPr>
          <w:i/>
        </w:rPr>
        <w:t>A</w:t>
      </w:r>
      <w:r w:rsidRPr="007B23B3">
        <w:rPr>
          <w:i/>
          <w:vertAlign w:val="subscript"/>
        </w:rPr>
        <w:t>bottom</w:t>
      </w:r>
      <w:proofErr w:type="spellEnd"/>
      <w:r w:rsidR="005A799F">
        <w:rPr>
          <w:i/>
          <w:vertAlign w:val="subscript"/>
        </w:rPr>
        <w:t xml:space="preserve"> </w:t>
      </w:r>
      <w:r w:rsidRPr="007B23B3">
        <w:t>= Area of bottom, m</w:t>
      </w:r>
      <w:r w:rsidRPr="007B23B3">
        <w:rPr>
          <w:vertAlign w:val="superscript"/>
        </w:rPr>
        <w:t>2</w:t>
      </w:r>
    </w:p>
    <w:p w14:paraId="6331CB14" w14:textId="77777777" w:rsidR="00CE3365" w:rsidRPr="007B23B3" w:rsidRDefault="00CE3365" w:rsidP="008565FA">
      <w:pPr>
        <w:pStyle w:val="NormalText"/>
        <w:rPr>
          <w:vertAlign w:val="superscript"/>
        </w:rPr>
      </w:pPr>
      <w:r w:rsidRPr="007B23B3">
        <w:sym w:font="Symbol" w:char="F046"/>
      </w:r>
      <w:r w:rsidRPr="007B23B3">
        <w:rPr>
          <w:vertAlign w:val="subscript"/>
        </w:rPr>
        <w:t xml:space="preserve">e      </w:t>
      </w:r>
      <w:r w:rsidRPr="007B23B3">
        <w:t xml:space="preserve">= </w:t>
      </w:r>
      <w:r w:rsidRPr="007B23B3">
        <w:tab/>
      </w:r>
      <w:proofErr w:type="spellStart"/>
      <w:r w:rsidRPr="007B23B3">
        <w:t>epiphyton</w:t>
      </w:r>
      <w:proofErr w:type="spellEnd"/>
      <w:r w:rsidRPr="007B23B3">
        <w:t xml:space="preserve"> concentration, g m</w:t>
      </w:r>
      <w:r w:rsidRPr="007B23B3">
        <w:rPr>
          <w:vertAlign w:val="superscript"/>
        </w:rPr>
        <w:t>-3</w:t>
      </w:r>
    </w:p>
    <w:p w14:paraId="0848A106" w14:textId="63E5E5A7" w:rsidR="00CE3365" w:rsidRPr="007B23B3" w:rsidRDefault="00CE3365" w:rsidP="007552CD">
      <w:proofErr w:type="spellStart"/>
      <w:r w:rsidRPr="007B23B3">
        <w:rPr>
          <w:i/>
        </w:rPr>
        <w:t>K</w:t>
      </w:r>
      <w:r w:rsidRPr="007B23B3">
        <w:rPr>
          <w:i/>
          <w:vertAlign w:val="subscript"/>
        </w:rPr>
        <w:t>epom</w:t>
      </w:r>
      <w:proofErr w:type="spellEnd"/>
      <w:r w:rsidR="005A799F">
        <w:rPr>
          <w:i/>
          <w:vertAlign w:val="subscript"/>
        </w:rPr>
        <w:t xml:space="preserve"> </w:t>
      </w:r>
      <w:r w:rsidRPr="007B23B3">
        <w:rPr>
          <w:i/>
        </w:rPr>
        <w:t>=</w:t>
      </w:r>
      <w:r w:rsidRPr="007B23B3">
        <w:rPr>
          <w:i/>
        </w:rPr>
        <w:tab/>
      </w:r>
      <w:r w:rsidR="005A799F">
        <w:rPr>
          <w:i/>
        </w:rPr>
        <w:t xml:space="preserve"> </w:t>
      </w:r>
      <w:r w:rsidRPr="007B23B3">
        <w:t xml:space="preserve">fraction of </w:t>
      </w:r>
      <w:proofErr w:type="spellStart"/>
      <w:r w:rsidRPr="007B23B3">
        <w:t>epiphyton</w:t>
      </w:r>
      <w:proofErr w:type="spellEnd"/>
      <w:r w:rsidRPr="007B23B3">
        <w:t xml:space="preserve"> that go to particulate fraction and settle into sediment at death</w:t>
      </w:r>
    </w:p>
    <w:p w14:paraId="65562617" w14:textId="77777777" w:rsidR="00CE3365" w:rsidRPr="007B23B3" w:rsidRDefault="00CE3365" w:rsidP="007552CD">
      <w:r w:rsidRPr="007B23B3">
        <w:t>K</w:t>
      </w:r>
      <w:r w:rsidRPr="007B23B3">
        <w:rPr>
          <w:vertAlign w:val="subscript"/>
        </w:rPr>
        <w:t>em</w:t>
      </w:r>
      <w:r w:rsidRPr="007B23B3">
        <w:t xml:space="preserve"> = </w:t>
      </w:r>
      <w:r w:rsidRPr="007B23B3">
        <w:tab/>
      </w:r>
      <w:proofErr w:type="spellStart"/>
      <w:r w:rsidRPr="007B23B3">
        <w:t>epiphyton</w:t>
      </w:r>
      <w:proofErr w:type="spellEnd"/>
      <w:r w:rsidRPr="007B23B3">
        <w:t xml:space="preserve"> mortality rate</w:t>
      </w:r>
    </w:p>
    <w:p w14:paraId="35002210" w14:textId="77777777" w:rsidR="00CE3365" w:rsidRDefault="00CE3365" w:rsidP="00C660AF">
      <w:pPr>
        <w:tabs>
          <w:tab w:val="left" w:pos="-1440"/>
          <w:tab w:val="left" w:pos="-720"/>
          <w:tab w:val="left" w:pos="990"/>
          <w:tab w:val="left" w:pos="1350"/>
          <w:tab w:val="left" w:pos="4633"/>
          <w:tab w:val="left" w:pos="4989"/>
          <w:tab w:val="left" w:pos="5345"/>
          <w:tab w:val="left" w:pos="5701"/>
          <w:tab w:val="left" w:pos="6057"/>
          <w:tab w:val="left" w:pos="6413"/>
          <w:tab w:val="left" w:pos="6769"/>
          <w:tab w:val="left" w:pos="7125"/>
          <w:tab w:val="left" w:pos="7481"/>
          <w:tab w:val="left" w:pos="7837"/>
        </w:tabs>
      </w:pPr>
    </w:p>
    <w:p w14:paraId="61279441" w14:textId="5282C52E" w:rsidR="00806548" w:rsidRDefault="00806548" w:rsidP="007A3922">
      <w:pPr>
        <w:pStyle w:val="Heading2"/>
      </w:pPr>
      <w:bookmarkStart w:id="759" w:name="_Sediment_Diagenesis_Model"/>
      <w:bookmarkStart w:id="760" w:name="_Toc48573674"/>
      <w:bookmarkEnd w:id="759"/>
      <w:r w:rsidRPr="00806548">
        <w:t>Sediment Diagenesis Model</w:t>
      </w:r>
      <w:bookmarkEnd w:id="760"/>
    </w:p>
    <w:p w14:paraId="3D27B3DE" w14:textId="51CF4F4A" w:rsidR="00806548" w:rsidRDefault="00806548" w:rsidP="00C660AF">
      <w:pPr>
        <w:tabs>
          <w:tab w:val="left" w:pos="-1440"/>
          <w:tab w:val="left" w:pos="-720"/>
          <w:tab w:val="left" w:pos="990"/>
          <w:tab w:val="left" w:pos="1350"/>
          <w:tab w:val="left" w:pos="4633"/>
          <w:tab w:val="left" w:pos="4989"/>
          <w:tab w:val="left" w:pos="5345"/>
          <w:tab w:val="left" w:pos="5701"/>
          <w:tab w:val="left" w:pos="6057"/>
          <w:tab w:val="left" w:pos="6413"/>
          <w:tab w:val="left" w:pos="6769"/>
          <w:tab w:val="left" w:pos="7125"/>
          <w:tab w:val="left" w:pos="7481"/>
          <w:tab w:val="left" w:pos="7837"/>
        </w:tabs>
      </w:pPr>
      <w:r w:rsidRPr="008D05A0">
        <w:t xml:space="preserve">The sediment diagenesis model in </w:t>
      </w:r>
      <w:r w:rsidRPr="008565FA">
        <w:rPr>
          <w:b/>
          <w:bCs/>
        </w:rPr>
        <w:t>CE-QUAL-W2</w:t>
      </w:r>
      <w:r w:rsidRPr="008D05A0">
        <w:t xml:space="preserve"> Version 4 and later is based on work from </w:t>
      </w:r>
      <w:r w:rsidR="009704D2">
        <w:t xml:space="preserve">ERM and Golder (2011), </w:t>
      </w:r>
      <w:r w:rsidR="009704D2" w:rsidRPr="008D05A0">
        <w:t>Prakash et al. (201</w:t>
      </w:r>
      <w:r w:rsidR="009704D2">
        <w:t>5</w:t>
      </w:r>
      <w:r w:rsidR="009704D2" w:rsidRPr="008D05A0">
        <w:t>)</w:t>
      </w:r>
      <w:r w:rsidR="009704D2">
        <w:t>,</w:t>
      </w:r>
      <w:r w:rsidRPr="008D05A0">
        <w:t xml:space="preserve"> and Berger and Wells (2014)</w:t>
      </w:r>
      <w:r w:rsidR="00E16694" w:rsidRPr="008D05A0">
        <w:t xml:space="preserve"> that were supported by CEMA (Cumulative Environmental Management Association, Canada)</w:t>
      </w:r>
      <w:r w:rsidRPr="008D05A0">
        <w:t xml:space="preserve">. The </w:t>
      </w:r>
      <w:r w:rsidR="007B23B3">
        <w:t>ERM and Golder</w:t>
      </w:r>
      <w:r w:rsidRPr="008D05A0">
        <w:t xml:space="preserve"> (2011) report is included in the model download package</w:t>
      </w:r>
      <w:r w:rsidR="00E16694" w:rsidRPr="008D05A0">
        <w:t xml:space="preserve"> and describes those model processes</w:t>
      </w:r>
      <w:r w:rsidRPr="008D05A0">
        <w:t xml:space="preserve">. Processes </w:t>
      </w:r>
      <w:r w:rsidR="00E16694" w:rsidRPr="008D05A0">
        <w:t xml:space="preserve">described </w:t>
      </w:r>
      <w:r w:rsidRPr="008D05A0">
        <w:t>in the Berger and Wells (2014) report are included below.</w:t>
      </w:r>
    </w:p>
    <w:p w14:paraId="372C2543" w14:textId="77777777" w:rsidR="00C87B10" w:rsidRDefault="00C87B10" w:rsidP="007A3922">
      <w:pPr>
        <w:pStyle w:val="Heading3"/>
      </w:pPr>
      <w:bookmarkStart w:id="761" w:name="_Toc395169288"/>
      <w:bookmarkStart w:id="762" w:name="_Toc48573675"/>
      <w:r>
        <w:t>Sediment Phosphorus</w:t>
      </w:r>
      <w:bookmarkEnd w:id="761"/>
      <w:bookmarkEnd w:id="762"/>
    </w:p>
    <w:p w14:paraId="339E5E79" w14:textId="258A9639" w:rsidR="008D05A0" w:rsidRPr="008D05A0" w:rsidRDefault="00C87B10" w:rsidP="007A3922">
      <w:r w:rsidRPr="008D05A0">
        <w:t>A schematic of the sediment phosphate model is shown in</w:t>
      </w:r>
      <w:r w:rsidR="008D05A0" w:rsidRPr="008D05A0">
        <w:t xml:space="preserve"> </w:t>
      </w:r>
      <w:r w:rsidR="008D05A0" w:rsidRPr="008565FA">
        <w:rPr>
          <w:rStyle w:val="Figurehyperlink"/>
        </w:rPr>
        <w:fldChar w:fldCharType="begin"/>
      </w:r>
      <w:r w:rsidR="008D05A0" w:rsidRPr="008565FA">
        <w:rPr>
          <w:rStyle w:val="Figurehyperlink"/>
        </w:rPr>
        <w:instrText xml:space="preserve"> REF _Ref14334341 \h  \* MERGEFORMAT </w:instrText>
      </w:r>
      <w:r w:rsidR="008D05A0" w:rsidRPr="008565FA">
        <w:rPr>
          <w:rStyle w:val="Figurehyperlink"/>
        </w:rPr>
      </w:r>
      <w:r w:rsidR="008D05A0" w:rsidRPr="008565FA">
        <w:rPr>
          <w:rStyle w:val="Figurehyperlink"/>
        </w:rPr>
        <w:fldChar w:fldCharType="separate"/>
      </w:r>
      <w:r w:rsidR="00A95042" w:rsidRPr="008565FA">
        <w:rPr>
          <w:rStyle w:val="Figurehyperlink"/>
        </w:rPr>
        <w:t>Figure 97</w:t>
      </w:r>
      <w:r w:rsidR="008D05A0" w:rsidRPr="008565FA">
        <w:rPr>
          <w:rStyle w:val="Figurehyperlink"/>
        </w:rPr>
        <w:fldChar w:fldCharType="end"/>
      </w:r>
      <w:r w:rsidR="008D05A0" w:rsidRPr="008D05A0">
        <w:t>.</w:t>
      </w:r>
    </w:p>
    <w:p w14:paraId="5D9B0758" w14:textId="77777777" w:rsidR="008D05A0" w:rsidRPr="008D05A0" w:rsidRDefault="008D05A0" w:rsidP="007A3922"/>
    <w:p w14:paraId="00B1AEA5" w14:textId="19219F4E" w:rsidR="00C87B10" w:rsidRDefault="00C87B10" w:rsidP="008565FA">
      <w:r w:rsidRPr="008565FA">
        <w:rPr>
          <w:rStyle w:val="Figurehyperlink"/>
        </w:rPr>
        <w:fldChar w:fldCharType="begin"/>
      </w:r>
      <w:r w:rsidRPr="008565FA">
        <w:rPr>
          <w:rStyle w:val="Figurehyperlink"/>
        </w:rPr>
        <w:instrText xml:space="preserve"> REF _Ref379714937 \h  \* MERGEFORMAT </w:instrText>
      </w:r>
      <w:r w:rsidRPr="008565FA">
        <w:rPr>
          <w:rStyle w:val="Figurehyperlink"/>
        </w:rPr>
      </w:r>
      <w:r w:rsidRPr="008565FA">
        <w:rPr>
          <w:rStyle w:val="Figurehyperlink"/>
        </w:rPr>
        <w:fldChar w:fldCharType="separate"/>
      </w:r>
      <w:r w:rsidR="00A95042" w:rsidRPr="008565FA">
        <w:rPr>
          <w:rStyle w:val="Figurehyperlink"/>
        </w:rPr>
        <w:t>Figure 98</w:t>
      </w:r>
      <w:r w:rsidRPr="008565FA">
        <w:rPr>
          <w:rStyle w:val="Figurehyperlink"/>
        </w:rPr>
        <w:fldChar w:fldCharType="end"/>
      </w:r>
      <w:r w:rsidRPr="008D05A0">
        <w:t xml:space="preserve"> and </w:t>
      </w:r>
      <w:r w:rsidRPr="008565FA">
        <w:rPr>
          <w:rStyle w:val="Figurehyperlink"/>
        </w:rPr>
        <w:fldChar w:fldCharType="begin"/>
      </w:r>
      <w:r w:rsidRPr="008565FA">
        <w:rPr>
          <w:rStyle w:val="Figurehyperlink"/>
        </w:rPr>
        <w:instrText xml:space="preserve"> REF _Ref379714940 \h  \* MERGEFORMAT </w:instrText>
      </w:r>
      <w:r w:rsidRPr="008565FA">
        <w:rPr>
          <w:rStyle w:val="Figurehyperlink"/>
        </w:rPr>
      </w:r>
      <w:r w:rsidRPr="008565FA">
        <w:rPr>
          <w:rStyle w:val="Figurehyperlink"/>
        </w:rPr>
        <w:fldChar w:fldCharType="separate"/>
      </w:r>
      <w:r w:rsidR="00A95042" w:rsidRPr="008565FA">
        <w:rPr>
          <w:rStyle w:val="Figurehyperlink"/>
        </w:rPr>
        <w:t>Figure 99</w:t>
      </w:r>
      <w:r w:rsidRPr="008565FA">
        <w:rPr>
          <w:rStyle w:val="Figurehyperlink"/>
        </w:rPr>
        <w:fldChar w:fldCharType="end"/>
      </w:r>
      <w:r w:rsidRPr="008D05A0">
        <w:t xml:space="preserve"> show the phosphate sources and sinks in the aerobic and anaerobic compartments, respectively, in the </w:t>
      </w:r>
      <w:r w:rsidRPr="0076230E">
        <w:rPr>
          <w:b/>
          <w:bCs/>
        </w:rPr>
        <w:t>CE-QUAL-W2</w:t>
      </w:r>
      <w:r w:rsidRPr="008D05A0">
        <w:t xml:space="preserve"> model framework.  </w:t>
      </w:r>
    </w:p>
    <w:p w14:paraId="3B85AD02" w14:textId="77777777" w:rsidR="00C87B10" w:rsidRDefault="00C87B10" w:rsidP="00B6554A">
      <w:bookmarkStart w:id="763" w:name="_Ref379712646"/>
      <w:r w:rsidRPr="00BA3657">
        <w:t xml:space="preserve"> </w:t>
      </w:r>
    </w:p>
    <w:p w14:paraId="124B00FE" w14:textId="77777777" w:rsidR="008D05A0" w:rsidRDefault="008D05A0" w:rsidP="00B6554A">
      <w:pPr>
        <w:jc w:val="center"/>
      </w:pPr>
      <w:r>
        <w:rPr>
          <w:noProof/>
        </w:rPr>
        <w:lastRenderedPageBreak/>
        <w:drawing>
          <wp:inline distT="0" distB="0" distL="0" distR="0" wp14:anchorId="0D9DCB69" wp14:editId="79913BE1">
            <wp:extent cx="4042410" cy="368667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0"/>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4046192" cy="3690123"/>
                    </a:xfrm>
                    <a:prstGeom prst="rect">
                      <a:avLst/>
                    </a:prstGeom>
                    <a:noFill/>
                  </pic:spPr>
                </pic:pic>
              </a:graphicData>
            </a:graphic>
          </wp:inline>
        </w:drawing>
      </w:r>
    </w:p>
    <w:p w14:paraId="6271D85A" w14:textId="44BA5AB7" w:rsidR="00C87B10" w:rsidRPr="008D05A0" w:rsidRDefault="00C87B10" w:rsidP="007A3922">
      <w:pPr>
        <w:pStyle w:val="Caption"/>
      </w:pPr>
      <w:bookmarkStart w:id="764" w:name="_Ref14334341"/>
      <w:bookmarkStart w:id="765" w:name="_Toc395169235"/>
      <w:bookmarkStart w:id="766" w:name="_Toc48573809"/>
      <w:r w:rsidRPr="008D05A0">
        <w:t xml:space="preserve">Figure </w:t>
      </w:r>
      <w:r w:rsidR="00000000">
        <w:fldChar w:fldCharType="begin"/>
      </w:r>
      <w:r w:rsidR="00000000">
        <w:instrText xml:space="preserve"> SEQ Figure \* ARABIC </w:instrText>
      </w:r>
      <w:r w:rsidR="00000000">
        <w:fldChar w:fldCharType="separate"/>
      </w:r>
      <w:r w:rsidR="00A95042">
        <w:rPr>
          <w:noProof/>
        </w:rPr>
        <w:t>97</w:t>
      </w:r>
      <w:r w:rsidR="00000000">
        <w:rPr>
          <w:noProof/>
        </w:rPr>
        <w:fldChar w:fldCharType="end"/>
      </w:r>
      <w:bookmarkEnd w:id="763"/>
      <w:bookmarkEnd w:id="764"/>
      <w:r w:rsidRPr="008D05A0">
        <w:t>. Schematic of sediment phosphate model</w:t>
      </w:r>
      <w:r w:rsidR="00EF78D8" w:rsidRPr="008D05A0">
        <w:t xml:space="preserve"> (</w:t>
      </w:r>
      <w:proofErr w:type="spellStart"/>
      <w:r w:rsidR="00EF78D8" w:rsidRPr="008D05A0">
        <w:t>DiT</w:t>
      </w:r>
      <w:r w:rsidRPr="008D05A0">
        <w:t>oro</w:t>
      </w:r>
      <w:proofErr w:type="spellEnd"/>
      <w:r w:rsidRPr="008D05A0">
        <w:t>, 2001).</w:t>
      </w:r>
      <w:bookmarkEnd w:id="765"/>
      <w:bookmarkEnd w:id="766"/>
    </w:p>
    <w:p w14:paraId="4485EADB" w14:textId="77777777" w:rsidR="00C87B10" w:rsidRDefault="00C87B10" w:rsidP="007A3922">
      <w:pPr>
        <w:pStyle w:val="Caption"/>
      </w:pPr>
    </w:p>
    <w:commentRangeStart w:id="767"/>
    <w:bookmarkStart w:id="768" w:name="_MON_1447500537"/>
    <w:bookmarkEnd w:id="768"/>
    <w:p w14:paraId="608FBE8E" w14:textId="77777777" w:rsidR="00C87B10" w:rsidRDefault="00E108E0" w:rsidP="00C87B10">
      <w:pPr>
        <w:pStyle w:val="Diagram"/>
      </w:pPr>
      <w:r>
        <w:rPr>
          <w:noProof/>
        </w:rPr>
        <w:object w:dxaOrig="7140" w:dyaOrig="3900" w14:anchorId="21865EB2">
          <v:shape id="_x0000_i1107" type="#_x0000_t75" alt="" style="width:300pt;height:222.95pt;mso-width-percent:0;mso-height-percent:0;mso-width-percent:0;mso-height-percent:0" o:ole="">
            <v:imagedata r:id="rId446" o:title="" croptop="-12099f" cropbottom="-12099f"/>
          </v:shape>
          <o:OLEObject Type="Embed" ProgID="Word.Picture.8" ShapeID="_x0000_i1107" DrawAspect="Content" ObjectID="_1721314880" r:id="rId447"/>
        </w:object>
      </w:r>
      <w:commentRangeEnd w:id="767"/>
      <w:r w:rsidR="00B6554A">
        <w:rPr>
          <w:rStyle w:val="CommentReference"/>
          <w:rFonts w:asciiTheme="minorHAnsi" w:hAnsiTheme="minorHAnsi"/>
        </w:rPr>
        <w:commentReference w:id="767"/>
      </w:r>
    </w:p>
    <w:p w14:paraId="65D68D9E" w14:textId="1B0F5B0C" w:rsidR="00B6554A" w:rsidRDefault="00C87B10" w:rsidP="000C6D2F">
      <w:pPr>
        <w:pStyle w:val="Caption"/>
      </w:pPr>
      <w:bookmarkStart w:id="769" w:name="_Ref379714937"/>
      <w:bookmarkStart w:id="770" w:name="_Toc395169236"/>
      <w:bookmarkStart w:id="771" w:name="_Toc48573810"/>
      <w:r w:rsidRPr="008D05A0">
        <w:t xml:space="preserve">Figure </w:t>
      </w:r>
      <w:r w:rsidR="00000000">
        <w:fldChar w:fldCharType="begin"/>
      </w:r>
      <w:r w:rsidR="00000000">
        <w:instrText xml:space="preserve"> SEQ Figure \* ARABIC </w:instrText>
      </w:r>
      <w:r w:rsidR="00000000">
        <w:fldChar w:fldCharType="separate"/>
      </w:r>
      <w:r w:rsidR="00A95042">
        <w:rPr>
          <w:noProof/>
        </w:rPr>
        <w:t>98</w:t>
      </w:r>
      <w:r w:rsidR="00000000">
        <w:rPr>
          <w:noProof/>
        </w:rPr>
        <w:fldChar w:fldCharType="end"/>
      </w:r>
      <w:bookmarkEnd w:id="769"/>
      <w:r w:rsidR="008D05A0">
        <w:rPr>
          <w:noProof/>
        </w:rPr>
        <w:t>.</w:t>
      </w:r>
      <w:r w:rsidRPr="008D05A0">
        <w:t xml:space="preserve">  Internal flux between phosphate within the aerobic sediment </w:t>
      </w:r>
      <w:r w:rsidR="00B6554A">
        <w:t>L</w:t>
      </w:r>
      <w:r w:rsidRPr="008D05A0">
        <w:t>ayer 1 and other</w:t>
      </w:r>
    </w:p>
    <w:p w14:paraId="058E361D" w14:textId="466D2FFB" w:rsidR="00C87B10" w:rsidRPr="008D05A0" w:rsidRDefault="00C87B10" w:rsidP="00CF3886">
      <w:pPr>
        <w:pStyle w:val="Caption"/>
      </w:pPr>
      <w:r w:rsidRPr="008D05A0">
        <w:t>compartments</w:t>
      </w:r>
      <w:bookmarkEnd w:id="770"/>
      <w:r w:rsidR="008D05A0">
        <w:t>.</w:t>
      </w:r>
      <w:bookmarkEnd w:id="771"/>
    </w:p>
    <w:bookmarkStart w:id="772" w:name="_MON_1447500869"/>
    <w:bookmarkEnd w:id="772"/>
    <w:p w14:paraId="3BBEB8EC" w14:textId="77777777" w:rsidR="00C87B10" w:rsidRDefault="00E108E0" w:rsidP="00C87B10">
      <w:pPr>
        <w:pStyle w:val="Diagram"/>
      </w:pPr>
      <w:r>
        <w:rPr>
          <w:noProof/>
        </w:rPr>
        <w:object w:dxaOrig="7140" w:dyaOrig="3900" w14:anchorId="53892B69">
          <v:shape id="_x0000_i1106" type="#_x0000_t75" alt="" style="width:319.6pt;height:173.7pt;mso-width-percent:0;mso-height-percent:0;mso-width-percent:0;mso-height-percent:0" o:ole="">
            <v:imagedata r:id="rId448" o:title="" croptop="-12099f" cropbottom="12099f" cropleft="-6609f" cropright="6609f"/>
          </v:shape>
          <o:OLEObject Type="Embed" ProgID="Word.Picture.8" ShapeID="_x0000_i1106" DrawAspect="Content" ObjectID="_1721314881" r:id="rId449"/>
        </w:object>
      </w:r>
    </w:p>
    <w:p w14:paraId="4730FB81" w14:textId="4F3F4954" w:rsidR="00B6554A" w:rsidRDefault="00C87B10" w:rsidP="007A3922">
      <w:pPr>
        <w:pStyle w:val="Caption"/>
      </w:pPr>
      <w:bookmarkStart w:id="773" w:name="_Ref379714940"/>
      <w:bookmarkStart w:id="774" w:name="_Toc395169237"/>
      <w:bookmarkStart w:id="775" w:name="_Toc48573811"/>
      <w:r w:rsidRPr="008D05A0">
        <w:t xml:space="preserve">Figure </w:t>
      </w:r>
      <w:r w:rsidR="00000000">
        <w:fldChar w:fldCharType="begin"/>
      </w:r>
      <w:r w:rsidR="00000000">
        <w:instrText xml:space="preserve"> SEQ Figure \* ARABIC </w:instrText>
      </w:r>
      <w:r w:rsidR="00000000">
        <w:fldChar w:fldCharType="separate"/>
      </w:r>
      <w:r w:rsidR="00A95042">
        <w:rPr>
          <w:noProof/>
        </w:rPr>
        <w:t>99</w:t>
      </w:r>
      <w:r w:rsidR="00000000">
        <w:rPr>
          <w:noProof/>
        </w:rPr>
        <w:fldChar w:fldCharType="end"/>
      </w:r>
      <w:bookmarkEnd w:id="773"/>
      <w:r w:rsidR="008D05A0">
        <w:rPr>
          <w:noProof/>
        </w:rPr>
        <w:t>.</w:t>
      </w:r>
      <w:r w:rsidRPr="008D05A0">
        <w:t xml:space="preserve">  Internal flux between phosphate within the anaerobic sediment </w:t>
      </w:r>
      <w:r w:rsidR="00B6554A">
        <w:t>L</w:t>
      </w:r>
      <w:r w:rsidRPr="008D05A0">
        <w:t xml:space="preserve">ayer 2 and other </w:t>
      </w:r>
    </w:p>
    <w:p w14:paraId="1EC90D07" w14:textId="71117E8E" w:rsidR="00C87B10" w:rsidRPr="008D05A0" w:rsidRDefault="00C87B10" w:rsidP="007A3922">
      <w:pPr>
        <w:pStyle w:val="Caption"/>
      </w:pPr>
      <w:r w:rsidRPr="008D05A0">
        <w:t>compartments</w:t>
      </w:r>
      <w:bookmarkEnd w:id="774"/>
      <w:r w:rsidR="008D05A0">
        <w:t>.</w:t>
      </w:r>
      <w:bookmarkEnd w:id="775"/>
    </w:p>
    <w:p w14:paraId="4A843E02" w14:textId="5016543D" w:rsidR="00C87B10" w:rsidRDefault="00C87B10" w:rsidP="00B6554A">
      <w:r w:rsidRPr="008D05A0">
        <w:t xml:space="preserve">Because the aerobic layer is assumed to be very thin, oxidation of particulate organic phosphorus is assumed to be negligible.  The source/sink rate equation for phosphate in sediment </w:t>
      </w:r>
      <w:r w:rsidR="00B6554A">
        <w:t>L</w:t>
      </w:r>
      <w:r w:rsidRPr="008D05A0">
        <w:t>ayer 1 is assumed to be zero:</w:t>
      </w:r>
    </w:p>
    <w:p w14:paraId="4E4BBA94" w14:textId="77777777" w:rsidR="00C87B10" w:rsidRDefault="00000000" w:rsidP="00B6554A">
      <w:pPr>
        <w:pStyle w:val="BodyText"/>
      </w:pPr>
      <m:oMathPara>
        <m:oMath>
          <m:sSub>
            <m:sSubPr>
              <m:ctrlPr>
                <w:rPr>
                  <w:rFonts w:ascii="Cambria Math" w:hAnsi="Cambria Math"/>
                </w:rPr>
              </m:ctrlPr>
            </m:sSubPr>
            <m:e>
              <m:r>
                <w:rPr>
                  <w:rFonts w:ascii="Cambria Math" w:hAnsi="Cambria Math"/>
                </w:rPr>
                <m:t>S</m:t>
              </m:r>
            </m:e>
            <m:sub>
              <m:r>
                <w:rPr>
                  <w:rFonts w:ascii="Cambria Math" w:hAnsi="Cambria Math"/>
                </w:rPr>
                <m:t>PO</m:t>
              </m:r>
              <m:r>
                <m:rPr>
                  <m:sty m:val="p"/>
                </m:rPr>
                <w:rPr>
                  <w:rFonts w:ascii="Cambria Math" w:hAnsi="Cambria Math"/>
                </w:rPr>
                <m:t>41</m:t>
              </m:r>
            </m:sub>
          </m:sSub>
          <m:r>
            <m:rPr>
              <m:sty m:val="p"/>
            </m:rPr>
            <w:rPr>
              <w:rFonts w:ascii="Cambria Math" w:hAnsi="Cambria Math"/>
            </w:rPr>
            <m:t>=0</m:t>
          </m:r>
        </m:oMath>
      </m:oMathPara>
    </w:p>
    <w:p w14:paraId="4A41902A" w14:textId="4143F4E9" w:rsidR="00C87B10" w:rsidRPr="008D05A0" w:rsidRDefault="00C87B10" w:rsidP="008D05A0">
      <w:pPr>
        <w:pStyle w:val="equation"/>
        <w:spacing w:after="0"/>
        <w:jc w:val="left"/>
        <w:rPr>
          <w:rFonts w:asciiTheme="minorHAnsi" w:hAnsiTheme="minorHAnsi"/>
          <w:sz w:val="20"/>
          <w:szCs w:val="18"/>
        </w:rPr>
      </w:pPr>
      <w:r w:rsidRPr="008D05A0">
        <w:rPr>
          <w:rFonts w:asciiTheme="minorHAnsi" w:hAnsiTheme="minorHAnsi"/>
          <w:sz w:val="20"/>
          <w:szCs w:val="18"/>
        </w:rPr>
        <w:t xml:space="preserve">The rate equation for phosphate in sediment </w:t>
      </w:r>
      <w:r w:rsidR="00B6554A">
        <w:rPr>
          <w:rFonts w:asciiTheme="minorHAnsi" w:hAnsiTheme="minorHAnsi"/>
          <w:sz w:val="20"/>
          <w:szCs w:val="18"/>
        </w:rPr>
        <w:t>L</w:t>
      </w:r>
      <w:r w:rsidRPr="008D05A0">
        <w:rPr>
          <w:rFonts w:asciiTheme="minorHAnsi" w:hAnsiTheme="minorHAnsi"/>
          <w:sz w:val="20"/>
          <w:szCs w:val="18"/>
        </w:rPr>
        <w:t>ayer 2 is</w:t>
      </w:r>
    </w:p>
    <w:p w14:paraId="50447146" w14:textId="77777777" w:rsidR="00C87B10" w:rsidRDefault="00C87B10" w:rsidP="008565FA">
      <w:pPr>
        <w:pStyle w:val="variabledefinitionChar"/>
      </w:pPr>
    </w:p>
    <w:p w14:paraId="6CBA7859" w14:textId="77777777" w:rsidR="00C87B10" w:rsidRPr="009004C5" w:rsidRDefault="00000000" w:rsidP="008565FA">
      <w:pPr>
        <w:pStyle w:val="BodyText"/>
      </w:pPr>
      <m:oMathPara>
        <m:oMath>
          <m:sSub>
            <m:sSubPr>
              <m:ctrlPr>
                <w:rPr>
                  <w:rFonts w:ascii="Cambria Math" w:hAnsi="Cambria Math"/>
                </w:rPr>
              </m:ctrlPr>
            </m:sSubPr>
            <m:e>
              <m:r>
                <w:rPr>
                  <w:rFonts w:ascii="Cambria Math" w:hAnsi="Cambria Math"/>
                </w:rPr>
                <m:t>S</m:t>
              </m:r>
            </m:e>
            <m:sub>
              <m:r>
                <w:rPr>
                  <w:rFonts w:ascii="Cambria Math" w:hAnsi="Cambria Math"/>
                </w:rPr>
                <m:t>PO</m:t>
              </m:r>
              <m:r>
                <m:rPr>
                  <m:sty m:val="p"/>
                </m:rPr>
                <w:rPr>
                  <w:rFonts w:ascii="Cambria Math" w:hAnsi="Cambria Math"/>
                </w:rPr>
                <m:t>42</m:t>
              </m:r>
            </m:sub>
          </m:sSub>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3</m:t>
                      </m:r>
                    </m:sup>
                    <m:e>
                      <m:sSub>
                        <m:sSubPr>
                          <m:ctrlPr>
                            <w:rPr>
                              <w:rFonts w:ascii="Cambria Math" w:hAnsi="Cambria Math"/>
                            </w:rPr>
                          </m:ctrlPr>
                        </m:sSubPr>
                        <m:e>
                          <m:r>
                            <w:rPr>
                              <w:rFonts w:ascii="Cambria Math" w:hAnsi="Cambria Math"/>
                            </w:rPr>
                            <m:t>k</m:t>
                          </m:r>
                        </m:e>
                        <m:sub>
                          <m:r>
                            <w:rPr>
                              <w:rFonts w:ascii="Cambria Math" w:hAnsi="Cambria Math"/>
                            </w:rPr>
                            <m:t>POPi</m:t>
                          </m:r>
                        </m:sub>
                      </m:sSub>
                      <m:sSub>
                        <m:sSubPr>
                          <m:ctrlPr>
                            <w:rPr>
                              <w:rFonts w:ascii="Cambria Math" w:hAnsi="Cambria Math"/>
                            </w:rPr>
                          </m:ctrlPr>
                        </m:sSubPr>
                        <m:e>
                          <m:r>
                            <w:rPr>
                              <w:rFonts w:ascii="Cambria Math" w:hAnsi="Cambria Math"/>
                            </w:rPr>
                            <m:t>γ</m:t>
                          </m:r>
                        </m:e>
                        <m:sub>
                          <m:r>
                            <w:rPr>
                              <w:rFonts w:ascii="Cambria Math" w:hAnsi="Cambria Math"/>
                            </w:rPr>
                            <m:t>POP</m:t>
                          </m:r>
                        </m:sub>
                      </m:sSub>
                      <m:sSub>
                        <m:sSubPr>
                          <m:ctrlPr>
                            <w:rPr>
                              <w:rFonts w:ascii="Cambria Math" w:hAnsi="Cambria Math"/>
                            </w:rPr>
                          </m:ctrlPr>
                        </m:sSubPr>
                        <m:e>
                          <m:r>
                            <m:rPr>
                              <m:sty m:val="p"/>
                            </m:rPr>
                            <w:rPr>
                              <w:rFonts w:ascii="Cambria Math" w:hAnsi="Cambria Math"/>
                            </w:rPr>
                            <m:t>Φ</m:t>
                          </m:r>
                        </m:e>
                        <m:sub>
                          <m:r>
                            <w:rPr>
                              <w:rFonts w:ascii="Cambria Math" w:hAnsi="Cambria Math"/>
                            </w:rPr>
                            <m:t>POPi</m:t>
                          </m:r>
                        </m:sub>
                      </m:sSub>
                    </m:e>
                  </m:nary>
                </m:e>
              </m:groupChr>
            </m:e>
            <m:lim>
              <m:r>
                <m:rPr>
                  <m:nor/>
                </m:rPr>
                <m:t>Diagenesis</m:t>
              </m:r>
            </m:lim>
          </m:limLow>
        </m:oMath>
      </m:oMathPara>
    </w:p>
    <w:p w14:paraId="48A7DA14" w14:textId="77777777" w:rsidR="008D05A0" w:rsidRDefault="00C87B10" w:rsidP="008565FA">
      <w:pPr>
        <w:pStyle w:val="where"/>
      </w:pPr>
      <w:r w:rsidRPr="008D05A0">
        <w:t>where</w:t>
      </w:r>
      <w:r w:rsidR="008D05A0">
        <w:t>:</w:t>
      </w:r>
    </w:p>
    <w:p w14:paraId="6A6612E5" w14:textId="77777777" w:rsidR="00C87B10" w:rsidRPr="008D05A0" w:rsidRDefault="00C87B10" w:rsidP="008565FA">
      <w:pPr>
        <w:pStyle w:val="BodyText"/>
        <w:spacing w:after="0"/>
      </w:pPr>
      <w:r w:rsidRPr="008D05A0">
        <w:tab/>
      </w:r>
      <m:oMath>
        <m:sSub>
          <m:sSubPr>
            <m:ctrlPr>
              <w:rPr>
                <w:rFonts w:ascii="Cambria Math" w:hAnsi="Cambria Math"/>
                <w:i/>
              </w:rPr>
            </m:ctrlPr>
          </m:sSubPr>
          <m:e>
            <m:r>
              <w:rPr>
                <w:rFonts w:ascii="Cambria Math" w:hAnsi="Cambria Math"/>
              </w:rPr>
              <m:t>γ</m:t>
            </m:r>
          </m:e>
          <m:sub>
            <m:r>
              <w:rPr>
                <w:rFonts w:ascii="Cambria Math" w:hAnsi="Cambria Math"/>
              </w:rPr>
              <m:t>POP</m:t>
            </m:r>
          </m:sub>
        </m:sSub>
      </m:oMath>
      <w:r w:rsidRPr="008D05A0">
        <w:tab/>
        <w:t>=</w:t>
      </w:r>
      <w:r w:rsidRPr="008D05A0">
        <w:tab/>
        <w:t>particulate organic phosphorus temperature rate multiplier</w:t>
      </w:r>
    </w:p>
    <w:p w14:paraId="68EFCF07" w14:textId="65FCF28D" w:rsidR="00C87B10" w:rsidRPr="008D05A0" w:rsidRDefault="00000000" w:rsidP="008565FA">
      <w:pPr>
        <w:pStyle w:val="NormalText"/>
      </w:pPr>
      <m:oMath>
        <m:sSub>
          <m:sSubPr>
            <m:ctrlPr>
              <w:rPr>
                <w:rFonts w:ascii="Cambria Math" w:hAnsi="Cambria Math"/>
                <w:color w:val="000000"/>
              </w:rPr>
            </m:ctrlPr>
          </m:sSubPr>
          <m:e>
            <m:r>
              <w:rPr>
                <w:rFonts w:ascii="Cambria Math" w:hAnsi="Cambria Math"/>
              </w:rPr>
              <m:t>k</m:t>
            </m:r>
          </m:e>
          <m:sub>
            <m:r>
              <w:rPr>
                <w:rFonts w:ascii="Cambria Math" w:hAnsi="Cambria Math"/>
              </w:rPr>
              <m:t>POPi</m:t>
            </m:r>
          </m:sub>
        </m:sSub>
      </m:oMath>
      <w:r w:rsidR="00C87B10" w:rsidRPr="008D05A0">
        <w:t xml:space="preserve"> </w:t>
      </w:r>
      <w:r w:rsidR="00C87B10" w:rsidRPr="008D05A0">
        <w:tab/>
        <w:t xml:space="preserve">= particulate organic phosphorus class </w:t>
      </w:r>
      <m:oMath>
        <m:r>
          <w:rPr>
            <w:rFonts w:ascii="Cambria Math" w:hAnsi="Cambria Math"/>
          </w:rPr>
          <m:t>i</m:t>
        </m:r>
      </m:oMath>
      <w:r w:rsidR="00C87B10" w:rsidRPr="008D05A0">
        <w:t xml:space="preserve"> mineralization rate, </w:t>
      </w:r>
      <w:proofErr w:type="gramStart"/>
      <w:r w:rsidR="00C87B10" w:rsidRPr="008D05A0">
        <w:t>sec</w:t>
      </w:r>
      <w:r w:rsidR="00C87B10" w:rsidRPr="008D05A0">
        <w:rPr>
          <w:vertAlign w:val="superscript"/>
        </w:rPr>
        <w:t>-1</w:t>
      </w:r>
      <w:proofErr w:type="gramEnd"/>
    </w:p>
    <w:p w14:paraId="52E638B4" w14:textId="15629E32" w:rsidR="00C87B10" w:rsidRDefault="00000000" w:rsidP="00B6554A">
      <w:pPr>
        <w:pStyle w:val="NormalText"/>
        <w:rPr>
          <w:vertAlign w:val="superscript"/>
        </w:rPr>
      </w:pPr>
      <m:oMath>
        <m:sSub>
          <m:sSubPr>
            <m:ctrlPr>
              <w:rPr>
                <w:rFonts w:ascii="Cambria Math" w:hAnsi="Cambria Math"/>
              </w:rPr>
            </m:ctrlPr>
          </m:sSubPr>
          <m:e>
            <m:r>
              <m:rPr>
                <m:sty m:val="p"/>
              </m:rPr>
              <w:rPr>
                <w:rFonts w:ascii="Cambria Math" w:hAnsi="Cambria Math"/>
              </w:rPr>
              <m:t>Φ</m:t>
            </m:r>
          </m:e>
          <m:sub>
            <m:r>
              <w:rPr>
                <w:rFonts w:ascii="Cambria Math" w:hAnsi="Cambria Math"/>
              </w:rPr>
              <m:t>POPi</m:t>
            </m:r>
          </m:sub>
        </m:sSub>
        <m:r>
          <m:rPr>
            <m:sty m:val="p"/>
          </m:rPr>
          <w:rPr>
            <w:rFonts w:ascii="Cambria Math" w:hAnsi="Cambria Math"/>
          </w:rPr>
          <m:t xml:space="preserve"> </m:t>
        </m:r>
      </m:oMath>
      <w:r w:rsidR="00C87B10" w:rsidRPr="008D05A0">
        <w:t xml:space="preserve">= particulate organic carbon class </w:t>
      </w:r>
      <m:oMath>
        <m:r>
          <w:rPr>
            <w:rFonts w:ascii="Cambria Math" w:hAnsi="Cambria Math"/>
          </w:rPr>
          <m:t>i</m:t>
        </m:r>
      </m:oMath>
      <w:r w:rsidR="00C87B10" w:rsidRPr="008D05A0">
        <w:t xml:space="preserve"> concentration, g m</w:t>
      </w:r>
      <w:r w:rsidR="00C87B10" w:rsidRPr="008D05A0">
        <w:rPr>
          <w:vertAlign w:val="superscript"/>
        </w:rPr>
        <w:t>-3</w:t>
      </w:r>
    </w:p>
    <w:p w14:paraId="035B940C" w14:textId="77777777" w:rsidR="00B6554A" w:rsidRPr="008D05A0" w:rsidRDefault="00B6554A" w:rsidP="008565FA">
      <w:pPr>
        <w:pStyle w:val="NormalText"/>
      </w:pPr>
    </w:p>
    <w:p w14:paraId="651A2037" w14:textId="77777777" w:rsidR="00C87B10" w:rsidRPr="008D05A0" w:rsidRDefault="00C87B10" w:rsidP="00B6554A">
      <w:r w:rsidRPr="008D05A0">
        <w:t xml:space="preserve">The three classes correspond to labile, refractory, and inert/slow refractory particulate organic phosphorus for </w:t>
      </w:r>
      <w:proofErr w:type="spellStart"/>
      <w:r w:rsidRPr="008D05A0">
        <w:t>i</w:t>
      </w:r>
      <w:proofErr w:type="spellEnd"/>
      <w:r w:rsidRPr="008D05A0">
        <w:t xml:space="preserve">=1, </w:t>
      </w:r>
      <w:proofErr w:type="spellStart"/>
      <w:r w:rsidRPr="008D05A0">
        <w:t>i</w:t>
      </w:r>
      <w:proofErr w:type="spellEnd"/>
      <w:r w:rsidRPr="008D05A0">
        <w:t xml:space="preserve">=2, and </w:t>
      </w:r>
      <w:proofErr w:type="spellStart"/>
      <w:r w:rsidRPr="008D05A0">
        <w:t>i</w:t>
      </w:r>
      <w:proofErr w:type="spellEnd"/>
      <w:r w:rsidRPr="008D05A0">
        <w:t xml:space="preserve">=3, respectively.  Phosphate can exist in dissolved and particulate forms.  Dissolved oxygen concentrations determine the extent to which dissolved phosphate sorbs to iron oxyhydroxide particulates.  Within the aerobic layer phosphate sorbs to iron oxyhydroxide.  At low dissolved oxygen concentrations, iron oxyhydroxide is reduced and the </w:t>
      </w:r>
      <w:proofErr w:type="spellStart"/>
      <w:r w:rsidRPr="008D05A0">
        <w:t>sorbed</w:t>
      </w:r>
      <w:proofErr w:type="spellEnd"/>
      <w:r w:rsidRPr="008D05A0">
        <w:t xml:space="preserve"> phosphate is released.</w:t>
      </w:r>
    </w:p>
    <w:p w14:paraId="3652BB1E" w14:textId="77777777" w:rsidR="00C87B10" w:rsidRPr="008D05A0" w:rsidRDefault="00C87B10" w:rsidP="00B6554A"/>
    <w:p w14:paraId="1EE13F46" w14:textId="076A81A5" w:rsidR="00C87B10" w:rsidRPr="008D05A0" w:rsidRDefault="00C87B10" w:rsidP="00B6554A">
      <w:r w:rsidRPr="008D05A0">
        <w:t xml:space="preserve">Mass balance equations for </w:t>
      </w:r>
      <w:r w:rsidR="00B6554A">
        <w:t>L</w:t>
      </w:r>
      <w:r w:rsidRPr="008D05A0">
        <w:t xml:space="preserve">ayer 1 (aerobic) and </w:t>
      </w:r>
      <w:r w:rsidR="00B6554A">
        <w:t>L</w:t>
      </w:r>
      <w:r w:rsidRPr="008D05A0">
        <w:t>ayer 2 (anaerobic) are</w:t>
      </w:r>
    </w:p>
    <w:p w14:paraId="42451DF2" w14:textId="77777777" w:rsidR="00C87B10" w:rsidRDefault="00C87B10" w:rsidP="00B6554A"/>
    <w:p w14:paraId="709AAB9F" w14:textId="77777777" w:rsidR="00C87B10" w:rsidRPr="00B6554A" w:rsidRDefault="00000000" w:rsidP="008565FA">
      <w:pPr>
        <w:pStyle w:val="variabledefinitionChar"/>
      </w:pPr>
      <m:oMathPara>
        <m:oMathParaPr>
          <m:jc m:val="center"/>
        </m:oMathParaP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f>
            <m:fPr>
              <m:ctrlPr>
                <w:rPr>
                  <w:rFonts w:ascii="Cambria Math" w:hAnsi="Cambria Math"/>
                </w:rPr>
              </m:ctrlPr>
            </m:fPr>
            <m:num>
              <m:r>
                <w:rPr>
                  <w:rFonts w:ascii="Cambria Math" w:hAnsi="Cambria Math"/>
                </w:rPr>
                <m:t>d</m:t>
              </m:r>
              <m:sSub>
                <m:sSubPr>
                  <m:ctrlPr>
                    <w:rPr>
                      <w:rFonts w:ascii="Cambria Math" w:hAnsi="Cambria Math"/>
                    </w:rPr>
                  </m:ctrlPr>
                </m:sSubPr>
                <m:e>
                  <m:r>
                    <m:rPr>
                      <m:sty m:val="p"/>
                    </m:rPr>
                    <w:rPr>
                      <w:rFonts w:ascii="Cambria Math" w:hAnsi="Cambria Math"/>
                    </w:rPr>
                    <m:t>Φ</m:t>
                  </m:r>
                </m:e>
                <m:sub>
                  <m:r>
                    <w:rPr>
                      <w:rFonts w:ascii="Cambria Math" w:hAnsi="Cambria Math"/>
                    </w:rPr>
                    <m:t>PO</m:t>
                  </m:r>
                  <m:r>
                    <m:rPr>
                      <m:sty m:val="p"/>
                    </m:rPr>
                    <w:rPr>
                      <w:rFonts w:ascii="Cambria Math" w:hAnsi="Cambria Math"/>
                    </w:rPr>
                    <m:t>41</m:t>
                  </m:r>
                </m:sub>
              </m:sSub>
            </m:num>
            <m:den>
              <m:r>
                <w:rPr>
                  <w:rFonts w:ascii="Cambria Math" w:hAnsi="Cambria Math"/>
                </w:rPr>
                <m:t>dt</m:t>
              </m:r>
            </m:den>
          </m:f>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01</m:t>
              </m:r>
            </m:sub>
          </m:sSub>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d</m:t>
                  </m:r>
                </m:sub>
              </m:sSub>
              <m:sSub>
                <m:sSubPr>
                  <m:ctrlPr>
                    <w:rPr>
                      <w:rFonts w:ascii="Cambria Math" w:hAnsi="Cambria Math"/>
                    </w:rPr>
                  </m:ctrlPr>
                </m:sSubPr>
                <m:e>
                  <m:r>
                    <m:rPr>
                      <m:sty m:val="p"/>
                    </m:rPr>
                    <w:rPr>
                      <w:rFonts w:ascii="Cambria Math" w:hAnsi="Cambria Math"/>
                    </w:rPr>
                    <m:t>Φ</m:t>
                  </m:r>
                </m:e>
                <m:sub>
                  <m:r>
                    <w:rPr>
                      <w:rFonts w:ascii="Cambria Math" w:hAnsi="Cambria Math"/>
                    </w:rPr>
                    <m:t>PO</m:t>
                  </m:r>
                  <m:r>
                    <m:rPr>
                      <m:sty m:val="p"/>
                    </m:rPr>
                    <w:rPr>
                      <w:rFonts w:ascii="Cambria Math" w:hAnsi="Cambria Math"/>
                    </w:rPr>
                    <m:t>41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PO</m:t>
                  </m:r>
                  <m:r>
                    <m:rPr>
                      <m:sty m:val="p"/>
                    </m:rPr>
                    <w:rPr>
                      <w:rFonts w:ascii="Cambria Math" w:hAnsi="Cambria Math"/>
                    </w:rPr>
                    <m:t>40</m:t>
                  </m:r>
                </m:sub>
              </m:sSub>
            </m:e>
          </m:d>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12</m:t>
              </m:r>
            </m:sub>
          </m:sSub>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d</m:t>
                  </m:r>
                </m:sub>
              </m:sSub>
              <m:sSub>
                <m:sSubPr>
                  <m:ctrlPr>
                    <w:rPr>
                      <w:rFonts w:ascii="Cambria Math" w:hAnsi="Cambria Math"/>
                    </w:rPr>
                  </m:ctrlPr>
                </m:sSubPr>
                <m:e>
                  <m:r>
                    <m:rPr>
                      <m:sty m:val="p"/>
                    </m:rPr>
                    <w:rPr>
                      <w:rFonts w:ascii="Cambria Math" w:hAnsi="Cambria Math"/>
                    </w:rPr>
                    <m:t>Φ</m:t>
                  </m:r>
                </m:e>
                <m:sub>
                  <m:r>
                    <w:rPr>
                      <w:rFonts w:ascii="Cambria Math" w:hAnsi="Cambria Math"/>
                    </w:rPr>
                    <m:t>PO</m:t>
                  </m:r>
                  <m:r>
                    <m:rPr>
                      <m:sty m:val="p"/>
                    </m:rPr>
                    <w:rPr>
                      <w:rFonts w:ascii="Cambria Math" w:hAnsi="Cambria Math"/>
                    </w:rPr>
                    <m:t>42</m:t>
                  </m:r>
                </m:sub>
              </m:sSub>
              <m:r>
                <m:rPr>
                  <m:sty m:val="p"/>
                </m:rPr>
                <w:rPr>
                  <w:rFonts w:ascii="Cambria Math" w:hAnsi="Cambria Math"/>
                </w:rPr>
                <m:t>-</m:t>
              </m:r>
              <m:sSub>
                <m:sSubPr>
                  <m:ctrlPr>
                    <w:rPr>
                      <w:rFonts w:ascii="Cambria Math" w:hAnsi="Cambria Math"/>
                    </w:rPr>
                  </m:ctrlPr>
                </m:sSubPr>
                <m:e>
                  <m:sSub>
                    <m:sSubPr>
                      <m:ctrlPr>
                        <w:rPr>
                          <w:rFonts w:ascii="Cambria Math" w:hAnsi="Cambria Math"/>
                        </w:rPr>
                      </m:ctrlPr>
                    </m:sSubPr>
                    <m:e>
                      <m:r>
                        <w:rPr>
                          <w:rFonts w:ascii="Cambria Math" w:hAnsi="Cambria Math"/>
                        </w:rPr>
                        <m:t>f</m:t>
                      </m:r>
                    </m:e>
                    <m:sub>
                      <m:r>
                        <w:rPr>
                          <w:rFonts w:ascii="Cambria Math" w:hAnsi="Cambria Math"/>
                        </w:rPr>
                        <m:t>d</m:t>
                      </m:r>
                    </m:sub>
                  </m:sSub>
                  <m:r>
                    <m:rPr>
                      <m:sty m:val="p"/>
                    </m:rPr>
                    <w:rPr>
                      <w:rFonts w:ascii="Cambria Math" w:hAnsi="Cambria Math"/>
                    </w:rPr>
                    <m:t>Φ</m:t>
                  </m:r>
                </m:e>
                <m:sub>
                  <m:r>
                    <w:rPr>
                      <w:rFonts w:ascii="Cambria Math" w:hAnsi="Cambria Math"/>
                    </w:rPr>
                    <m:t>PO</m:t>
                  </m:r>
                  <m:r>
                    <m:rPr>
                      <m:sty m:val="p"/>
                    </m:rPr>
                    <w:rPr>
                      <w:rFonts w:ascii="Cambria Math" w:hAnsi="Cambria Math"/>
                    </w:rPr>
                    <m:t>41</m:t>
                  </m:r>
                </m:sub>
              </m:sSub>
            </m:e>
          </m:d>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12</m:t>
              </m:r>
            </m:sub>
          </m:sSub>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p</m:t>
                  </m:r>
                </m:sub>
              </m:sSub>
              <m:sSub>
                <m:sSubPr>
                  <m:ctrlPr>
                    <w:rPr>
                      <w:rFonts w:ascii="Cambria Math" w:hAnsi="Cambria Math"/>
                    </w:rPr>
                  </m:ctrlPr>
                </m:sSubPr>
                <m:e>
                  <m:r>
                    <m:rPr>
                      <m:sty m:val="p"/>
                    </m:rPr>
                    <w:rPr>
                      <w:rFonts w:ascii="Cambria Math" w:hAnsi="Cambria Math"/>
                    </w:rPr>
                    <m:t>Φ</m:t>
                  </m:r>
                </m:e>
                <m:sub>
                  <m:r>
                    <w:rPr>
                      <w:rFonts w:ascii="Cambria Math" w:hAnsi="Cambria Math"/>
                    </w:rPr>
                    <m:t>PO</m:t>
                  </m:r>
                  <m:r>
                    <m:rPr>
                      <m:sty m:val="p"/>
                    </m:rPr>
                    <w:rPr>
                      <w:rFonts w:ascii="Cambria Math" w:hAnsi="Cambria Math"/>
                    </w:rPr>
                    <m:t>42</m:t>
                  </m:r>
                </m:sub>
              </m:sSub>
              <m:r>
                <m:rPr>
                  <m:sty m:val="p"/>
                </m:rPr>
                <w:rPr>
                  <w:rFonts w:ascii="Cambria Math" w:hAnsi="Cambria Math"/>
                </w:rPr>
                <m:t>-</m:t>
              </m:r>
              <m:sSub>
                <m:sSubPr>
                  <m:ctrlPr>
                    <w:rPr>
                      <w:rFonts w:ascii="Cambria Math" w:hAnsi="Cambria Math"/>
                    </w:rPr>
                  </m:ctrlPr>
                </m:sSubPr>
                <m:e>
                  <m:sSub>
                    <m:sSubPr>
                      <m:ctrlPr>
                        <w:rPr>
                          <w:rFonts w:ascii="Cambria Math" w:hAnsi="Cambria Math"/>
                        </w:rPr>
                      </m:ctrlPr>
                    </m:sSubPr>
                    <m:e>
                      <m:r>
                        <w:rPr>
                          <w:rFonts w:ascii="Cambria Math" w:hAnsi="Cambria Math"/>
                        </w:rPr>
                        <m:t>f</m:t>
                      </m:r>
                    </m:e>
                    <m:sub>
                      <m:r>
                        <w:rPr>
                          <w:rFonts w:ascii="Cambria Math" w:hAnsi="Cambria Math"/>
                        </w:rPr>
                        <m:t>p</m:t>
                      </m:r>
                    </m:sub>
                  </m:sSub>
                  <m:r>
                    <m:rPr>
                      <m:sty m:val="p"/>
                    </m:rPr>
                    <w:rPr>
                      <w:rFonts w:ascii="Cambria Math" w:hAnsi="Cambria Math"/>
                    </w:rPr>
                    <m:t>Φ</m:t>
                  </m:r>
                </m:e>
                <m:sub>
                  <m:r>
                    <w:rPr>
                      <w:rFonts w:ascii="Cambria Math" w:hAnsi="Cambria Math"/>
                    </w:rPr>
                    <m:t>PO</m:t>
                  </m:r>
                  <m:r>
                    <m:rPr>
                      <m:sty m:val="p"/>
                    </m:rPr>
                    <w:rPr>
                      <w:rFonts w:ascii="Cambria Math" w:hAnsi="Cambria Math"/>
                    </w:rPr>
                    <m:t>41</m:t>
                  </m:r>
                </m:sub>
              </m:sSub>
            </m:e>
          </m:d>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sSub>
            <m:sSubPr>
              <m:ctrlPr>
                <w:rPr>
                  <w:rFonts w:ascii="Cambria Math" w:hAnsi="Cambria Math"/>
                  <w:color w:val="000000"/>
                </w:rPr>
              </m:ctrlPr>
            </m:sSubPr>
            <m:e>
              <m:r>
                <m:rPr>
                  <m:sty m:val="p"/>
                </m:rPr>
                <w:rPr>
                  <w:rFonts w:ascii="Cambria Math" w:hAnsi="Cambria Math"/>
                </w:rPr>
                <m:t>Φ</m:t>
              </m:r>
            </m:e>
            <m:sub>
              <m:r>
                <w:rPr>
                  <w:rFonts w:ascii="Cambria Math" w:hAnsi="Cambria Math"/>
                </w:rPr>
                <m:t>PO</m:t>
              </m:r>
              <m:r>
                <m:rPr>
                  <m:sty m:val="p"/>
                </m:rPr>
                <w:rPr>
                  <w:rFonts w:ascii="Cambria Math" w:hAnsi="Cambria Math"/>
                </w:rPr>
                <m:t>41</m:t>
              </m:r>
            </m:sub>
          </m:sSub>
        </m:oMath>
      </m:oMathPara>
    </w:p>
    <w:p w14:paraId="78B6E360" w14:textId="77777777" w:rsidR="00C87B10" w:rsidRDefault="00C87B10" w:rsidP="008565FA">
      <w:pPr>
        <w:pStyle w:val="variabledefinitionChar"/>
      </w:pPr>
    </w:p>
    <w:p w14:paraId="1B3DDA61" w14:textId="77777777" w:rsidR="00C87B10" w:rsidRPr="00B6554A" w:rsidRDefault="00000000" w:rsidP="008565FA">
      <w:pPr>
        <w:pStyle w:val="variabledefinitionChar"/>
      </w:pPr>
      <m:oMathPara>
        <m:oMathParaPr>
          <m:jc m:val="center"/>
        </m:oMathParaPr>
        <m:oMath>
          <m:sSub>
            <m:sSubPr>
              <m:ctrlPr>
                <w:rPr>
                  <w:rFonts w:ascii="Cambria Math" w:hAnsi="Cambria Math"/>
                </w:rPr>
              </m:ctrlPr>
            </m:sSubPr>
            <m:e>
              <m:r>
                <w:rPr>
                  <w:rFonts w:ascii="Cambria Math" w:hAnsi="Cambria Math"/>
                </w:rPr>
                <m:t>H</m:t>
              </m:r>
            </m:e>
            <m:sub>
              <m:r>
                <m:rPr>
                  <m:sty m:val="p"/>
                </m:rPr>
                <w:rPr>
                  <w:rFonts w:ascii="Cambria Math" w:hAnsi="Cambria Math"/>
                </w:rPr>
                <m:t>2</m:t>
              </m:r>
            </m:sub>
          </m:sSub>
          <m:f>
            <m:fPr>
              <m:ctrlPr>
                <w:rPr>
                  <w:rFonts w:ascii="Cambria Math" w:hAnsi="Cambria Math"/>
                </w:rPr>
              </m:ctrlPr>
            </m:fPr>
            <m:num>
              <m:r>
                <w:rPr>
                  <w:rFonts w:ascii="Cambria Math" w:hAnsi="Cambria Math"/>
                </w:rPr>
                <m:t>d</m:t>
              </m:r>
              <m:sSub>
                <m:sSubPr>
                  <m:ctrlPr>
                    <w:rPr>
                      <w:rFonts w:ascii="Cambria Math" w:hAnsi="Cambria Math"/>
                    </w:rPr>
                  </m:ctrlPr>
                </m:sSubPr>
                <m:e>
                  <m:r>
                    <m:rPr>
                      <m:sty m:val="p"/>
                    </m:rPr>
                    <w:rPr>
                      <w:rFonts w:ascii="Cambria Math" w:hAnsi="Cambria Math"/>
                    </w:rPr>
                    <m:t>Φ</m:t>
                  </m:r>
                </m:e>
                <m:sub>
                  <m:r>
                    <w:rPr>
                      <w:rFonts w:ascii="Cambria Math" w:hAnsi="Cambria Math"/>
                    </w:rPr>
                    <m:t>PO</m:t>
                  </m:r>
                  <m:r>
                    <m:rPr>
                      <m:sty m:val="p"/>
                    </m:rPr>
                    <w:rPr>
                      <w:rFonts w:ascii="Cambria Math" w:hAnsi="Cambria Math"/>
                    </w:rPr>
                    <m:t>42</m:t>
                  </m:r>
                </m:sub>
              </m:sSub>
            </m:num>
            <m:den>
              <m:r>
                <w:rPr>
                  <w:rFonts w:ascii="Cambria Math" w:hAnsi="Cambria Math"/>
                </w:rPr>
                <m:t>dt</m:t>
              </m:r>
            </m:den>
          </m:f>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12</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Φ</m:t>
                  </m:r>
                </m:e>
                <m:sub>
                  <m:r>
                    <w:rPr>
                      <w:rFonts w:ascii="Cambria Math" w:hAnsi="Cambria Math"/>
                    </w:rPr>
                    <m:t>PO</m:t>
                  </m:r>
                  <m:r>
                    <m:rPr>
                      <m:sty m:val="p"/>
                    </m:rPr>
                    <w:rPr>
                      <w:rFonts w:ascii="Cambria Math" w:hAnsi="Cambria Math"/>
                    </w:rPr>
                    <m:t>42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PO</m:t>
                  </m:r>
                  <m:r>
                    <m:rPr>
                      <m:sty m:val="p"/>
                    </m:rPr>
                    <w:rPr>
                      <w:rFonts w:ascii="Cambria Math" w:hAnsi="Cambria Math"/>
                    </w:rPr>
                    <m:t>41</m:t>
                  </m:r>
                </m:sub>
              </m:sSub>
            </m:e>
          </m:d>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12</m:t>
              </m:r>
            </m:sub>
          </m:sSub>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p</m:t>
                  </m:r>
                </m:sub>
              </m:sSub>
              <m:sSub>
                <m:sSubPr>
                  <m:ctrlPr>
                    <w:rPr>
                      <w:rFonts w:ascii="Cambria Math" w:hAnsi="Cambria Math"/>
                    </w:rPr>
                  </m:ctrlPr>
                </m:sSubPr>
                <m:e>
                  <m:r>
                    <m:rPr>
                      <m:sty m:val="p"/>
                    </m:rPr>
                    <w:rPr>
                      <w:rFonts w:ascii="Cambria Math" w:hAnsi="Cambria Math"/>
                    </w:rPr>
                    <m:t>Φ</m:t>
                  </m:r>
                </m:e>
                <m:sub>
                  <m:r>
                    <w:rPr>
                      <w:rFonts w:ascii="Cambria Math" w:hAnsi="Cambria Math"/>
                    </w:rPr>
                    <m:t>PO</m:t>
                  </m:r>
                  <m:r>
                    <m:rPr>
                      <m:sty m:val="p"/>
                    </m:rPr>
                    <w:rPr>
                      <w:rFonts w:ascii="Cambria Math" w:hAnsi="Cambria Math"/>
                    </w:rPr>
                    <m:t>42</m:t>
                  </m:r>
                </m:sub>
              </m:sSub>
              <m:r>
                <m:rPr>
                  <m:sty m:val="p"/>
                </m:rPr>
                <w:rPr>
                  <w:rFonts w:ascii="Cambria Math" w:hAnsi="Cambria Math"/>
                </w:rPr>
                <m:t>-</m:t>
              </m:r>
              <m:sSub>
                <m:sSubPr>
                  <m:ctrlPr>
                    <w:rPr>
                      <w:rFonts w:ascii="Cambria Math" w:hAnsi="Cambria Math"/>
                    </w:rPr>
                  </m:ctrlPr>
                </m:sSubPr>
                <m:e>
                  <m:sSub>
                    <m:sSubPr>
                      <m:ctrlPr>
                        <w:rPr>
                          <w:rFonts w:ascii="Cambria Math" w:hAnsi="Cambria Math"/>
                        </w:rPr>
                      </m:ctrlPr>
                    </m:sSubPr>
                    <m:e>
                      <m:r>
                        <w:rPr>
                          <w:rFonts w:ascii="Cambria Math" w:hAnsi="Cambria Math"/>
                        </w:rPr>
                        <m:t>f</m:t>
                      </m:r>
                    </m:e>
                    <m:sub>
                      <m:r>
                        <w:rPr>
                          <w:rFonts w:ascii="Cambria Math" w:hAnsi="Cambria Math"/>
                        </w:rPr>
                        <m:t>p</m:t>
                      </m:r>
                    </m:sub>
                  </m:sSub>
                  <m:r>
                    <m:rPr>
                      <m:sty m:val="p"/>
                    </m:rPr>
                    <w:rPr>
                      <w:rFonts w:ascii="Cambria Math" w:hAnsi="Cambria Math"/>
                    </w:rPr>
                    <m:t>Φ</m:t>
                  </m:r>
                </m:e>
                <m:sub>
                  <m:r>
                    <w:rPr>
                      <w:rFonts w:ascii="Cambria Math" w:hAnsi="Cambria Math"/>
                    </w:rPr>
                    <m:t>PO</m:t>
                  </m:r>
                  <m:r>
                    <m:rPr>
                      <m:sty m:val="p"/>
                    </m:rPr>
                    <w:rPr>
                      <w:rFonts w:ascii="Cambria Math" w:hAnsi="Cambria Math"/>
                    </w:rPr>
                    <m:t>41</m:t>
                  </m:r>
                </m:sub>
              </m:sSub>
            </m:e>
          </m:d>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Φ</m:t>
                  </m:r>
                </m:e>
                <m:sub>
                  <m:r>
                    <w:rPr>
                      <w:rFonts w:ascii="Cambria Math" w:hAnsi="Cambria Math"/>
                    </w:rPr>
                    <m:t>PO</m:t>
                  </m:r>
                  <m:r>
                    <m:rPr>
                      <m:sty m:val="p"/>
                    </m:rPr>
                    <w:rPr>
                      <w:rFonts w:ascii="Cambria Math" w:hAnsi="Cambria Math"/>
                    </w:rPr>
                    <m:t>41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PO</m:t>
                  </m:r>
                  <m:r>
                    <m:rPr>
                      <m:sty m:val="p"/>
                    </m:rPr>
                    <w:rPr>
                      <w:rFonts w:ascii="Cambria Math" w:hAnsi="Cambria Math"/>
                    </w:rPr>
                    <m:t>42</m:t>
                  </m:r>
                </m:sub>
              </m:sSub>
            </m:e>
          </m:d>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2</m:t>
              </m:r>
            </m:sub>
          </m:sSub>
          <m:sSub>
            <m:sSubPr>
              <m:ctrlPr>
                <w:rPr>
                  <w:rFonts w:ascii="Cambria Math" w:hAnsi="Cambria Math"/>
                </w:rPr>
              </m:ctrlPr>
            </m:sSubPr>
            <m:e>
              <m:r>
                <w:rPr>
                  <w:rFonts w:ascii="Cambria Math" w:hAnsi="Cambria Math"/>
                </w:rPr>
                <m:t>S</m:t>
              </m:r>
            </m:e>
            <m:sub>
              <m:r>
                <w:rPr>
                  <w:rFonts w:ascii="Cambria Math" w:hAnsi="Cambria Math"/>
                </w:rPr>
                <m:t>PO</m:t>
              </m:r>
              <m:r>
                <m:rPr>
                  <m:sty m:val="p"/>
                </m:rPr>
                <w:rPr>
                  <w:rFonts w:ascii="Cambria Math" w:hAnsi="Cambria Math"/>
                </w:rPr>
                <m:t>42</m:t>
              </m:r>
            </m:sub>
          </m:sSub>
        </m:oMath>
      </m:oMathPara>
    </w:p>
    <w:p w14:paraId="2EEF827F" w14:textId="77777777" w:rsidR="00C87B10" w:rsidRDefault="00C87B10" w:rsidP="008565FA">
      <w:pPr>
        <w:pStyle w:val="variabledefinitionChar"/>
      </w:pPr>
    </w:p>
    <w:p w14:paraId="356E1203" w14:textId="77777777" w:rsidR="00C87B10" w:rsidRPr="008D05A0" w:rsidRDefault="00C87B10" w:rsidP="008565FA">
      <w:pPr>
        <w:pStyle w:val="where"/>
      </w:pPr>
      <w:r w:rsidRPr="008D05A0">
        <w:lastRenderedPageBreak/>
        <w:t xml:space="preserve"> where</w:t>
      </w:r>
      <w:r w:rsidR="008D05A0">
        <w:t>:</w:t>
      </w:r>
    </w:p>
    <w:p w14:paraId="5AB5C8B1" w14:textId="77777777" w:rsidR="00C87B10" w:rsidRPr="008D05A0" w:rsidRDefault="00C87B10" w:rsidP="008565FA">
      <w:pPr>
        <w:pStyle w:val="NormalText"/>
      </w:pPr>
      <w:r w:rsidRPr="008D05A0">
        <w:tab/>
      </w:r>
      <m:oMath>
        <m:sSub>
          <m:sSubPr>
            <m:ctrlPr>
              <w:rPr>
                <w:rFonts w:ascii="Cambria Math" w:hAnsi="Cambria Math"/>
                <w:color w:val="000000"/>
              </w:rPr>
            </m:ctrlPr>
          </m:sSubPr>
          <m:e>
            <m:r>
              <m:rPr>
                <m:sty m:val="p"/>
              </m:rPr>
              <w:rPr>
                <w:rFonts w:ascii="Cambria Math" w:hAnsi="Cambria Math"/>
              </w:rPr>
              <m:t>Φ</m:t>
            </m:r>
          </m:e>
          <m:sub>
            <m:r>
              <w:rPr>
                <w:rFonts w:ascii="Cambria Math" w:hAnsi="Cambria Math"/>
              </w:rPr>
              <m:t>PO</m:t>
            </m:r>
            <m:r>
              <m:rPr>
                <m:sty m:val="p"/>
              </m:rPr>
              <w:rPr>
                <w:rFonts w:ascii="Cambria Math" w:hAnsi="Cambria Math"/>
              </w:rPr>
              <m:t>41</m:t>
            </m:r>
          </m:sub>
        </m:sSub>
      </m:oMath>
      <w:r w:rsidRPr="008D05A0">
        <w:tab/>
        <w:t>=</w:t>
      </w:r>
      <w:r w:rsidRPr="008D05A0">
        <w:tab/>
        <w:t>total phosphate concentration in layer 1, g m</w:t>
      </w:r>
      <w:r w:rsidRPr="008D05A0">
        <w:rPr>
          <w:vertAlign w:val="superscript"/>
        </w:rPr>
        <w:t>-3</w:t>
      </w:r>
    </w:p>
    <w:p w14:paraId="0AE112B5" w14:textId="77777777" w:rsidR="00C87B10" w:rsidRPr="008D05A0" w:rsidRDefault="00C87B10" w:rsidP="008565FA">
      <w:pPr>
        <w:pStyle w:val="NormalText"/>
      </w:pPr>
      <w:r w:rsidRPr="008D05A0">
        <w:rPr>
          <w:color w:val="000000"/>
        </w:rPr>
        <w:t xml:space="preserve"> </w:t>
      </w:r>
      <m:oMath>
        <m:sSub>
          <m:sSubPr>
            <m:ctrlPr>
              <w:rPr>
                <w:rFonts w:ascii="Cambria Math" w:hAnsi="Cambria Math"/>
                <w:color w:val="000000"/>
              </w:rPr>
            </m:ctrlPr>
          </m:sSubPr>
          <m:e>
            <m:r>
              <m:rPr>
                <m:sty m:val="p"/>
              </m:rPr>
              <w:rPr>
                <w:rFonts w:ascii="Cambria Math" w:hAnsi="Cambria Math"/>
              </w:rPr>
              <m:t>Φ</m:t>
            </m:r>
          </m:e>
          <m:sub>
            <m:r>
              <w:rPr>
                <w:rFonts w:ascii="Cambria Math" w:hAnsi="Cambria Math"/>
              </w:rPr>
              <m:t>PO</m:t>
            </m:r>
            <m:r>
              <m:rPr>
                <m:sty m:val="p"/>
              </m:rPr>
              <w:rPr>
                <w:rFonts w:ascii="Cambria Math" w:hAnsi="Cambria Math"/>
              </w:rPr>
              <m:t>42</m:t>
            </m:r>
          </m:sub>
        </m:sSub>
      </m:oMath>
      <w:r w:rsidRPr="008D05A0">
        <w:rPr>
          <w:color w:val="000000"/>
        </w:rPr>
        <w:tab/>
      </w:r>
      <w:r w:rsidRPr="008D05A0">
        <w:t>= total phosphate concentration in layer 2, g m</w:t>
      </w:r>
      <w:r w:rsidRPr="008D05A0">
        <w:rPr>
          <w:vertAlign w:val="superscript"/>
        </w:rPr>
        <w:t>-3</w:t>
      </w:r>
    </w:p>
    <w:p w14:paraId="77976C83" w14:textId="77777777" w:rsidR="00C87B10" w:rsidRPr="008D05A0" w:rsidRDefault="00C87B10" w:rsidP="008565FA">
      <w:pPr>
        <w:pStyle w:val="NormalText"/>
        <w:rPr>
          <w:vertAlign w:val="superscript"/>
        </w:rPr>
      </w:pPr>
      <w:r w:rsidRPr="008D05A0">
        <w:tab/>
      </w:r>
      <m:oMath>
        <m:sSub>
          <m:sSubPr>
            <m:ctrlPr>
              <w:rPr>
                <w:rFonts w:ascii="Cambria Math" w:hAnsi="Cambria Math"/>
                <w:color w:val="000000"/>
              </w:rPr>
            </m:ctrlPr>
          </m:sSubPr>
          <m:e>
            <m:r>
              <m:rPr>
                <m:sty m:val="p"/>
              </m:rPr>
              <w:rPr>
                <w:rFonts w:ascii="Cambria Math" w:hAnsi="Cambria Math"/>
              </w:rPr>
              <m:t>Φ</m:t>
            </m:r>
          </m:e>
          <m:sub>
            <m:r>
              <w:rPr>
                <w:rFonts w:ascii="Cambria Math" w:hAnsi="Cambria Math"/>
                <w:color w:val="000000"/>
              </w:rPr>
              <m:t>PO</m:t>
            </m:r>
            <m:r>
              <m:rPr>
                <m:sty m:val="p"/>
              </m:rPr>
              <w:rPr>
                <w:rFonts w:ascii="Cambria Math" w:hAnsi="Cambria Math"/>
                <w:color w:val="000000"/>
              </w:rPr>
              <m:t>40</m:t>
            </m:r>
          </m:sub>
        </m:sSub>
      </m:oMath>
      <w:r w:rsidRPr="008D05A0">
        <w:tab/>
        <w:t>=</w:t>
      </w:r>
      <w:r w:rsidRPr="008D05A0">
        <w:tab/>
        <w:t>phosphate concentration in water column, g m</w:t>
      </w:r>
      <w:r w:rsidRPr="008D05A0">
        <w:rPr>
          <w:vertAlign w:val="superscript"/>
        </w:rPr>
        <w:t>-3</w:t>
      </w:r>
    </w:p>
    <w:p w14:paraId="072AD7BA" w14:textId="77777777" w:rsidR="00C87B10" w:rsidRPr="008D05A0" w:rsidRDefault="00C87B10" w:rsidP="008565FA">
      <w:pPr>
        <w:pStyle w:val="NormalText"/>
      </w:pPr>
      <w:r w:rsidRPr="008D05A0">
        <w:tab/>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Pr="008D05A0">
        <w:tab/>
        <w:t>= height of layer 1, m</w:t>
      </w:r>
    </w:p>
    <w:p w14:paraId="11A2B10C" w14:textId="77777777" w:rsidR="00C87B10" w:rsidRPr="008D05A0" w:rsidRDefault="00C87B10" w:rsidP="008565FA">
      <w:pPr>
        <w:pStyle w:val="NormalText"/>
      </w:pPr>
      <w:r w:rsidRPr="008D05A0">
        <w:tab/>
      </w:r>
      <m:oMath>
        <m:sSub>
          <m:sSubPr>
            <m:ctrlPr>
              <w:rPr>
                <w:rFonts w:ascii="Cambria Math" w:hAnsi="Cambria Math"/>
              </w:rPr>
            </m:ctrlPr>
          </m:sSubPr>
          <m:e>
            <m:r>
              <w:rPr>
                <w:rFonts w:ascii="Cambria Math" w:hAnsi="Cambria Math"/>
              </w:rPr>
              <m:t>H</m:t>
            </m:r>
          </m:e>
          <m:sub>
            <m:r>
              <m:rPr>
                <m:sty m:val="p"/>
              </m:rPr>
              <w:rPr>
                <w:rFonts w:ascii="Cambria Math" w:hAnsi="Cambria Math"/>
              </w:rPr>
              <m:t>2</m:t>
            </m:r>
          </m:sub>
        </m:sSub>
      </m:oMath>
      <w:r w:rsidRPr="008D05A0">
        <w:tab/>
        <w:t>= height of layer 2, m</w:t>
      </w:r>
    </w:p>
    <w:p w14:paraId="296ECEDC" w14:textId="1BFC4E8A" w:rsidR="00C87B10" w:rsidRPr="008D05A0" w:rsidRDefault="00C87B10" w:rsidP="008565FA">
      <w:pPr>
        <w:pStyle w:val="NormalText"/>
        <w:rPr>
          <w:vertAlign w:val="superscript"/>
        </w:rPr>
      </w:pPr>
      <w:r w:rsidRPr="008D05A0">
        <w:tab/>
      </w:r>
      <m:oMath>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01</m:t>
            </m:r>
          </m:sub>
        </m:sSub>
      </m:oMath>
      <w:r w:rsidRPr="008D05A0">
        <w:tab/>
        <w:t>=</w:t>
      </w:r>
      <w:r w:rsidRPr="008D05A0">
        <w:tab/>
        <w:t xml:space="preserve">mass transfer coefficient between water column and </w:t>
      </w:r>
      <w:r w:rsidR="00B6554A">
        <w:t>L</w:t>
      </w:r>
      <w:r w:rsidRPr="008D05A0">
        <w:t>ayer 1, m s</w:t>
      </w:r>
      <w:r w:rsidRPr="008D05A0">
        <w:rPr>
          <w:vertAlign w:val="superscript"/>
        </w:rPr>
        <w:t>-1</w:t>
      </w:r>
    </w:p>
    <w:p w14:paraId="1B029BED" w14:textId="5FD1B9DF" w:rsidR="00C87B10" w:rsidRPr="008D05A0" w:rsidRDefault="00C87B10" w:rsidP="007552CD">
      <w:pPr>
        <w:pStyle w:val="variabledefinitionChar"/>
        <w:rPr>
          <w:i/>
          <w:vertAlign w:val="superscript"/>
        </w:rPr>
      </w:pPr>
      <w:r w:rsidRPr="008D05A0">
        <w:rPr>
          <w:i/>
        </w:rPr>
        <w:tab/>
      </w:r>
      <m:oMath>
        <m:sSub>
          <m:sSubPr>
            <m:ctrlPr>
              <w:rPr>
                <w:rFonts w:ascii="Cambria Math" w:hAnsi="Cambria Math"/>
                <w:i/>
              </w:rPr>
            </m:ctrlPr>
          </m:sSubPr>
          <m:e>
            <m:r>
              <w:rPr>
                <w:rFonts w:ascii="Cambria Math" w:hAnsi="Cambria Math"/>
              </w:rPr>
              <m:t>K</m:t>
            </m:r>
          </m:e>
          <m:sub>
            <m:r>
              <w:rPr>
                <w:rFonts w:ascii="Cambria Math" w:hAnsi="Cambria Math"/>
              </w:rPr>
              <m:t>L12</m:t>
            </m:r>
          </m:sub>
        </m:sSub>
      </m:oMath>
      <w:r w:rsidRPr="008D05A0">
        <w:tab/>
        <w:t>=</w:t>
      </w:r>
      <w:r w:rsidRPr="008D05A0">
        <w:tab/>
        <w:t xml:space="preserve">mass transfer coefficient between </w:t>
      </w:r>
      <w:r w:rsidR="00B6554A">
        <w:t>L</w:t>
      </w:r>
      <w:r w:rsidRPr="008D05A0">
        <w:t xml:space="preserve">ayer 1 and </w:t>
      </w:r>
      <w:r w:rsidR="00B6554A">
        <w:t>L</w:t>
      </w:r>
      <w:r w:rsidRPr="008D05A0">
        <w:t xml:space="preserve">ayer 2, </w:t>
      </w:r>
      <w:r w:rsidRPr="008565FA">
        <w:rPr>
          <w:iCs/>
        </w:rPr>
        <w:t>m s</w:t>
      </w:r>
      <w:r w:rsidRPr="008565FA">
        <w:rPr>
          <w:iCs/>
          <w:vertAlign w:val="superscript"/>
        </w:rPr>
        <w:t>-1</w:t>
      </w:r>
    </w:p>
    <w:p w14:paraId="4E2489F2" w14:textId="77777777" w:rsidR="00C87B10" w:rsidRPr="008D05A0" w:rsidRDefault="00C87B10" w:rsidP="007552CD">
      <w:pPr>
        <w:pStyle w:val="variabledefinitionChar"/>
      </w:pPr>
      <w:r w:rsidRPr="008D05A0">
        <w:rPr>
          <w:i/>
        </w:rPr>
        <w:tab/>
      </w: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Pr="008D05A0">
        <w:tab/>
        <w:t>=</w:t>
      </w:r>
      <w:r w:rsidRPr="008D05A0">
        <w:tab/>
        <w:t>dissolved fraction of phosphate</w:t>
      </w:r>
    </w:p>
    <w:p w14:paraId="6ACCE141" w14:textId="77777777" w:rsidR="00C87B10" w:rsidRPr="008D05A0" w:rsidRDefault="00C87B10" w:rsidP="007552CD">
      <w:pPr>
        <w:pStyle w:val="variabledefinitionChar"/>
      </w:pPr>
      <w:r w:rsidRPr="008D05A0">
        <w:rPr>
          <w:i/>
        </w:rPr>
        <w:tab/>
      </w:r>
      <m:oMath>
        <m:sSub>
          <m:sSubPr>
            <m:ctrlPr>
              <w:rPr>
                <w:rFonts w:ascii="Cambria Math" w:hAnsi="Cambria Math"/>
                <w:i/>
              </w:rPr>
            </m:ctrlPr>
          </m:sSubPr>
          <m:e>
            <m:r>
              <w:rPr>
                <w:rFonts w:ascii="Cambria Math" w:hAnsi="Cambria Math"/>
              </w:rPr>
              <m:t>f</m:t>
            </m:r>
          </m:e>
          <m:sub>
            <m:r>
              <w:rPr>
                <w:rFonts w:ascii="Cambria Math" w:hAnsi="Cambria Math"/>
              </w:rPr>
              <m:t>p</m:t>
            </m:r>
          </m:sub>
        </m:sSub>
      </m:oMath>
      <w:r w:rsidRPr="008D05A0">
        <w:tab/>
        <w:t>=</w:t>
      </w:r>
      <w:r w:rsidRPr="008D05A0">
        <w:tab/>
        <w:t>particulate fraction of phosphate</w:t>
      </w:r>
    </w:p>
    <w:p w14:paraId="50EA5A5F" w14:textId="77777777" w:rsidR="00C87B10" w:rsidRPr="008D05A0" w:rsidRDefault="00C87B10" w:rsidP="008565FA">
      <w:pPr>
        <w:pStyle w:val="NormalText"/>
        <w:rPr>
          <w:vertAlign w:val="superscript"/>
        </w:rPr>
      </w:pPr>
      <w:r w:rsidRPr="008D05A0">
        <w:tab/>
      </w:r>
      <m:oMath>
        <m:sSub>
          <m:sSubPr>
            <m:ctrlPr>
              <w:rPr>
                <w:rFonts w:ascii="Cambria Math" w:hAnsi="Cambria Math"/>
              </w:rPr>
            </m:ctrlPr>
          </m:sSubPr>
          <m:e>
            <m:r>
              <w:rPr>
                <w:rFonts w:ascii="Cambria Math" w:hAnsi="Cambria Math"/>
              </w:rPr>
              <m:t>w</m:t>
            </m:r>
          </m:e>
          <m:sub>
            <m:r>
              <m:rPr>
                <m:sty m:val="p"/>
              </m:rPr>
              <w:rPr>
                <w:rFonts w:ascii="Cambria Math" w:hAnsi="Cambria Math"/>
              </w:rPr>
              <m:t>12</m:t>
            </m:r>
          </m:sub>
        </m:sSub>
      </m:oMath>
      <w:r w:rsidRPr="008D05A0">
        <w:tab/>
        <w:t>=</w:t>
      </w:r>
      <w:r w:rsidRPr="008D05A0">
        <w:tab/>
        <w:t>particle mixing velocity between layer 1 and layer 2, m s</w:t>
      </w:r>
      <w:r w:rsidRPr="008D05A0">
        <w:rPr>
          <w:vertAlign w:val="superscript"/>
        </w:rPr>
        <w:t>-1</w:t>
      </w:r>
    </w:p>
    <w:p w14:paraId="4999CDBF" w14:textId="77777777" w:rsidR="00C87B10" w:rsidRPr="008D05A0" w:rsidRDefault="00C87B10" w:rsidP="008565FA">
      <w:pPr>
        <w:pStyle w:val="NormalText"/>
      </w:pPr>
      <w:r w:rsidRPr="008D05A0">
        <w:tab/>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oMath>
      <w:r w:rsidRPr="008D05A0">
        <w:tab/>
        <w:t>=</w:t>
      </w:r>
      <w:r w:rsidRPr="008D05A0">
        <w:tab/>
        <w:t>burial velocity, m s</w:t>
      </w:r>
      <w:r w:rsidRPr="008D05A0">
        <w:rPr>
          <w:vertAlign w:val="superscript"/>
        </w:rPr>
        <w:t>-1</w:t>
      </w:r>
    </w:p>
    <w:p w14:paraId="2C76ED0F" w14:textId="77777777" w:rsidR="00C87B10" w:rsidRPr="008D05A0" w:rsidRDefault="00C87B10" w:rsidP="00B6554A">
      <w:pPr>
        <w:pStyle w:val="variabledefinitionChar"/>
      </w:pPr>
    </w:p>
    <w:p w14:paraId="697115AA" w14:textId="77777777" w:rsidR="00C87B10" w:rsidRPr="008D05A0" w:rsidRDefault="00C87B10" w:rsidP="00B6554A">
      <w:pPr>
        <w:rPr>
          <w:rFonts w:eastAsiaTheme="minorEastAsia"/>
        </w:rPr>
      </w:pPr>
      <w:r w:rsidRPr="008D05A0">
        <w:rPr>
          <w:rFonts w:eastAsiaTheme="minorEastAsia"/>
        </w:rPr>
        <w:t>The implicit finite difference scheme for layer 1 is</w:t>
      </w:r>
    </w:p>
    <w:p w14:paraId="325903F5" w14:textId="77777777" w:rsidR="00C87B10" w:rsidRPr="00A73DA0" w:rsidRDefault="00000000" w:rsidP="008565FA">
      <w:pPr>
        <w:pStyle w:val="variabledefinitionChar"/>
        <w:spacing w:before="120"/>
      </w:pPr>
      <m:oMathPara>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f>
            <m:fPr>
              <m:ctrlPr>
                <w:rPr>
                  <w:rFonts w:ascii="Cambria Math" w:hAnsi="Cambria Math"/>
                </w:rPr>
              </m:ctrlPr>
            </m:fPr>
            <m:num>
              <m:sSubSup>
                <m:sSubSupPr>
                  <m:ctrlPr>
                    <w:rPr>
                      <w:rFonts w:ascii="Cambria Math" w:hAnsi="Cambria Math"/>
                    </w:rPr>
                  </m:ctrlPr>
                </m:sSubSupPr>
                <m:e>
                  <m:r>
                    <m:rPr>
                      <m:sty m:val="p"/>
                    </m:rPr>
                    <w:rPr>
                      <w:rFonts w:ascii="Cambria Math" w:hAnsi="Cambria Math"/>
                    </w:rPr>
                    <m:t>Φ</m:t>
                  </m:r>
                </m:e>
                <m:sub>
                  <m:r>
                    <w:rPr>
                      <w:rFonts w:ascii="Cambria Math" w:hAnsi="Cambria Math"/>
                    </w:rPr>
                    <m:t>PO</m:t>
                  </m:r>
                  <m:r>
                    <m:rPr>
                      <m:sty m:val="p"/>
                    </m:rPr>
                    <w:rPr>
                      <w:rFonts w:ascii="Cambria Math" w:hAnsi="Cambria Math"/>
                    </w:rPr>
                    <m:t>41</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Φ</m:t>
                  </m:r>
                </m:e>
                <m:sub>
                  <m:r>
                    <w:rPr>
                      <w:rFonts w:ascii="Cambria Math" w:hAnsi="Cambria Math"/>
                    </w:rPr>
                    <m:t>PO</m:t>
                  </m:r>
                  <m:r>
                    <m:rPr>
                      <m:sty m:val="p"/>
                    </m:rPr>
                    <w:rPr>
                      <w:rFonts w:ascii="Cambria Math" w:hAnsi="Cambria Math"/>
                    </w:rPr>
                    <m:t>41</m:t>
                  </m:r>
                </m:sub>
                <m:sup>
                  <m:r>
                    <w:rPr>
                      <w:rFonts w:ascii="Cambria Math" w:hAnsi="Cambria Math"/>
                    </w:rPr>
                    <m:t>t</m:t>
                  </m:r>
                </m:sup>
              </m:sSubSup>
            </m:num>
            <m:den>
              <m:r>
                <m:rPr>
                  <m:sty m:val="p"/>
                </m:rPr>
                <w:rPr>
                  <w:rFonts w:ascii="Cambria Math" w:hAnsi="Cambria Math"/>
                </w:rPr>
                <m:t>Δ</m:t>
              </m:r>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01</m:t>
              </m:r>
            </m:sub>
          </m:sSub>
          <m:d>
            <m:dPr>
              <m:ctrlPr>
                <w:rPr>
                  <w:rFonts w:ascii="Cambria Math" w:hAnsi="Cambria Math"/>
                </w:rPr>
              </m:ctrlPr>
            </m:dPr>
            <m:e>
              <m:sSubSup>
                <m:sSubSupPr>
                  <m:ctrlPr>
                    <w:rPr>
                      <w:rFonts w:ascii="Cambria Math" w:hAnsi="Cambria Math"/>
                    </w:rPr>
                  </m:ctrlPr>
                </m:sSubSupPr>
                <m:e>
                  <m:sSub>
                    <m:sSubPr>
                      <m:ctrlPr>
                        <w:rPr>
                          <w:rFonts w:ascii="Cambria Math" w:hAnsi="Cambria Math"/>
                        </w:rPr>
                      </m:ctrlPr>
                    </m:sSubPr>
                    <m:e>
                      <m:r>
                        <w:rPr>
                          <w:rFonts w:ascii="Cambria Math" w:hAnsi="Cambria Math"/>
                        </w:rPr>
                        <m:t>f</m:t>
                      </m:r>
                    </m:e>
                    <m:sub>
                      <m:r>
                        <w:rPr>
                          <w:rFonts w:ascii="Cambria Math" w:hAnsi="Cambria Math"/>
                        </w:rPr>
                        <m:t>d</m:t>
                      </m:r>
                    </m:sub>
                  </m:sSub>
                  <m:r>
                    <m:rPr>
                      <m:sty m:val="p"/>
                    </m:rPr>
                    <w:rPr>
                      <w:rFonts w:ascii="Cambria Math" w:hAnsi="Cambria Math"/>
                    </w:rPr>
                    <m:t>Φ</m:t>
                  </m:r>
                </m:e>
                <m:sub>
                  <m:r>
                    <w:rPr>
                      <w:rFonts w:ascii="Cambria Math" w:hAnsi="Cambria Math"/>
                    </w:rPr>
                    <m:t>PO</m:t>
                  </m:r>
                  <m:r>
                    <m:rPr>
                      <m:sty m:val="p"/>
                    </m:rPr>
                    <w:rPr>
                      <w:rFonts w:ascii="Cambria Math" w:hAnsi="Cambria Math"/>
                    </w:rPr>
                    <m:t>41</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PO</m:t>
                  </m:r>
                  <m:r>
                    <m:rPr>
                      <m:sty m:val="p"/>
                    </m:rPr>
                    <w:rPr>
                      <w:rFonts w:ascii="Cambria Math" w:hAnsi="Cambria Math"/>
                    </w:rPr>
                    <m:t>40</m:t>
                  </m:r>
                </m:sub>
              </m:sSub>
            </m:e>
          </m:d>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12</m:t>
              </m:r>
            </m:sub>
          </m:sSub>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d</m:t>
                  </m:r>
                </m:sub>
              </m:sSub>
              <m:sSubSup>
                <m:sSubSupPr>
                  <m:ctrlPr>
                    <w:rPr>
                      <w:rFonts w:ascii="Cambria Math" w:hAnsi="Cambria Math"/>
                    </w:rPr>
                  </m:ctrlPr>
                </m:sSubSupPr>
                <m:e>
                  <m:r>
                    <m:rPr>
                      <m:sty m:val="p"/>
                    </m:rPr>
                    <w:rPr>
                      <w:rFonts w:ascii="Cambria Math" w:hAnsi="Cambria Math"/>
                    </w:rPr>
                    <m:t>Φ</m:t>
                  </m:r>
                </m:e>
                <m:sub>
                  <m:r>
                    <w:rPr>
                      <w:rFonts w:ascii="Cambria Math" w:hAnsi="Cambria Math"/>
                    </w:rPr>
                    <m:t>PO</m:t>
                  </m:r>
                  <m:r>
                    <m:rPr>
                      <m:sty m:val="p"/>
                    </m:rPr>
                    <w:rPr>
                      <w:rFonts w:ascii="Cambria Math" w:hAnsi="Cambria Math"/>
                    </w:rPr>
                    <m:t>42</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d</m:t>
                  </m:r>
                </m:sub>
              </m:sSub>
              <m:sSubSup>
                <m:sSubSupPr>
                  <m:ctrlPr>
                    <w:rPr>
                      <w:rFonts w:ascii="Cambria Math" w:hAnsi="Cambria Math"/>
                    </w:rPr>
                  </m:ctrlPr>
                </m:sSubSupPr>
                <m:e>
                  <m:r>
                    <m:rPr>
                      <m:sty m:val="p"/>
                    </m:rPr>
                    <w:rPr>
                      <w:rFonts w:ascii="Cambria Math" w:hAnsi="Cambria Math"/>
                    </w:rPr>
                    <m:t>Φ</m:t>
                  </m:r>
                </m:e>
                <m:sub>
                  <m:r>
                    <w:rPr>
                      <w:rFonts w:ascii="Cambria Math" w:hAnsi="Cambria Math"/>
                    </w:rPr>
                    <m:t>PO</m:t>
                  </m:r>
                  <m:r>
                    <m:rPr>
                      <m:sty m:val="p"/>
                    </m:rPr>
                    <w:rPr>
                      <w:rFonts w:ascii="Cambria Math" w:hAnsi="Cambria Math"/>
                    </w:rPr>
                    <m:t>41</m:t>
                  </m:r>
                </m:sub>
                <m:sup>
                  <m:r>
                    <w:rPr>
                      <w:rFonts w:ascii="Cambria Math" w:hAnsi="Cambria Math"/>
                    </w:rPr>
                    <m:t>t</m:t>
                  </m:r>
                  <m:r>
                    <m:rPr>
                      <m:sty m:val="p"/>
                    </m:rPr>
                    <w:rPr>
                      <w:rFonts w:ascii="Cambria Math" w:hAnsi="Cambria Math"/>
                    </w:rPr>
                    <m:t>+Δ</m:t>
                  </m:r>
                  <m:r>
                    <w:rPr>
                      <w:rFonts w:ascii="Cambria Math" w:hAnsi="Cambria Math"/>
                    </w:rPr>
                    <m:t>t</m:t>
                  </m:r>
                </m:sup>
              </m:sSubSup>
            </m:e>
          </m:d>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12</m:t>
              </m:r>
            </m:sub>
          </m:sSub>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p</m:t>
                  </m:r>
                </m:sub>
              </m:sSub>
              <m:sSubSup>
                <m:sSubSupPr>
                  <m:ctrlPr>
                    <w:rPr>
                      <w:rFonts w:ascii="Cambria Math" w:hAnsi="Cambria Math"/>
                    </w:rPr>
                  </m:ctrlPr>
                </m:sSubSupPr>
                <m:e>
                  <m:r>
                    <m:rPr>
                      <m:sty m:val="p"/>
                    </m:rPr>
                    <w:rPr>
                      <w:rFonts w:ascii="Cambria Math" w:hAnsi="Cambria Math"/>
                    </w:rPr>
                    <m:t>Φ</m:t>
                  </m:r>
                </m:e>
                <m:sub>
                  <m:r>
                    <w:rPr>
                      <w:rFonts w:ascii="Cambria Math" w:hAnsi="Cambria Math"/>
                    </w:rPr>
                    <m:t>PO</m:t>
                  </m:r>
                  <m:r>
                    <m:rPr>
                      <m:sty m:val="p"/>
                    </m:rPr>
                    <w:rPr>
                      <w:rFonts w:ascii="Cambria Math" w:hAnsi="Cambria Math"/>
                    </w:rPr>
                    <m:t>42</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Sup>
                <m:sSubSupPr>
                  <m:ctrlPr>
                    <w:rPr>
                      <w:rFonts w:ascii="Cambria Math" w:hAnsi="Cambria Math"/>
                    </w:rPr>
                  </m:ctrlPr>
                </m:sSubSupPr>
                <m:e>
                  <m:sSub>
                    <m:sSubPr>
                      <m:ctrlPr>
                        <w:rPr>
                          <w:rFonts w:ascii="Cambria Math" w:hAnsi="Cambria Math"/>
                        </w:rPr>
                      </m:ctrlPr>
                    </m:sSubPr>
                    <m:e>
                      <m:r>
                        <w:rPr>
                          <w:rFonts w:ascii="Cambria Math" w:hAnsi="Cambria Math"/>
                        </w:rPr>
                        <m:t>f</m:t>
                      </m:r>
                    </m:e>
                    <m:sub>
                      <m:r>
                        <w:rPr>
                          <w:rFonts w:ascii="Cambria Math" w:hAnsi="Cambria Math"/>
                        </w:rPr>
                        <m:t>p</m:t>
                      </m:r>
                    </m:sub>
                  </m:sSub>
                  <m:r>
                    <m:rPr>
                      <m:sty m:val="p"/>
                    </m:rPr>
                    <w:rPr>
                      <w:rFonts w:ascii="Cambria Math" w:hAnsi="Cambria Math"/>
                    </w:rPr>
                    <m:t>Φ</m:t>
                  </m:r>
                </m:e>
                <m:sub>
                  <m:r>
                    <w:rPr>
                      <w:rFonts w:ascii="Cambria Math" w:hAnsi="Cambria Math"/>
                    </w:rPr>
                    <m:t>PO</m:t>
                  </m:r>
                  <m:r>
                    <m:rPr>
                      <m:sty m:val="p"/>
                    </m:rPr>
                    <w:rPr>
                      <w:rFonts w:ascii="Cambria Math" w:hAnsi="Cambria Math"/>
                    </w:rPr>
                    <m:t>41</m:t>
                  </m:r>
                </m:sub>
                <m:sup>
                  <m:r>
                    <w:rPr>
                      <w:rFonts w:ascii="Cambria Math" w:hAnsi="Cambria Math"/>
                    </w:rPr>
                    <m:t>t</m:t>
                  </m:r>
                  <m:r>
                    <m:rPr>
                      <m:sty m:val="p"/>
                    </m:rPr>
                    <w:rPr>
                      <w:rFonts w:ascii="Cambria Math" w:hAnsi="Cambria Math"/>
                    </w:rPr>
                    <m:t>+Δ</m:t>
                  </m:r>
                  <m:r>
                    <w:rPr>
                      <w:rFonts w:ascii="Cambria Math" w:hAnsi="Cambria Math"/>
                    </w:rPr>
                    <m:t>t</m:t>
                  </m:r>
                </m:sup>
              </m:sSubSup>
            </m:e>
          </m:d>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sSubSup>
            <m:sSubSupPr>
              <m:ctrlPr>
                <w:rPr>
                  <w:rFonts w:ascii="Cambria Math" w:hAnsi="Cambria Math"/>
                </w:rPr>
              </m:ctrlPr>
            </m:sSubSupPr>
            <m:e>
              <m:r>
                <m:rPr>
                  <m:sty m:val="p"/>
                </m:rPr>
                <w:rPr>
                  <w:rFonts w:ascii="Cambria Math" w:hAnsi="Cambria Math"/>
                </w:rPr>
                <m:t>Φ</m:t>
              </m:r>
            </m:e>
            <m:sub>
              <m:r>
                <w:rPr>
                  <w:rFonts w:ascii="Cambria Math" w:hAnsi="Cambria Math"/>
                </w:rPr>
                <m:t>PO</m:t>
              </m:r>
              <m:r>
                <m:rPr>
                  <m:sty m:val="p"/>
                </m:rPr>
                <w:rPr>
                  <w:rFonts w:ascii="Cambria Math" w:hAnsi="Cambria Math"/>
                </w:rPr>
                <m:t>41</m:t>
              </m:r>
            </m:sub>
            <m:sup>
              <m:r>
                <w:rPr>
                  <w:rFonts w:ascii="Cambria Math" w:hAnsi="Cambria Math"/>
                </w:rPr>
                <m:t>t</m:t>
              </m:r>
              <m:r>
                <m:rPr>
                  <m:sty m:val="p"/>
                </m:rPr>
                <w:rPr>
                  <w:rFonts w:ascii="Cambria Math" w:hAnsi="Cambria Math"/>
                </w:rPr>
                <m:t>+Δ</m:t>
              </m:r>
              <m:r>
                <w:rPr>
                  <w:rFonts w:ascii="Cambria Math" w:hAnsi="Cambria Math"/>
                </w:rPr>
                <m:t>t</m:t>
              </m:r>
            </m:sup>
          </m:sSubSup>
        </m:oMath>
      </m:oMathPara>
    </w:p>
    <w:p w14:paraId="1BF9A8BF" w14:textId="54DD566D" w:rsidR="00C87B10" w:rsidRPr="008D05A0" w:rsidRDefault="00C87B10" w:rsidP="00B6554A">
      <w:pPr>
        <w:rPr>
          <w:rFonts w:eastAsiaTheme="minorEastAsia"/>
        </w:rPr>
      </w:pPr>
      <w:r w:rsidRPr="008D05A0">
        <w:rPr>
          <w:rFonts w:eastAsiaTheme="minorEastAsia"/>
        </w:rPr>
        <w:t>Rearranging</w:t>
      </w:r>
      <w:r w:rsidR="00B6554A">
        <w:rPr>
          <w:rFonts w:eastAsiaTheme="minorEastAsia"/>
        </w:rPr>
        <w:t xml:space="preserve">: </w:t>
      </w:r>
    </w:p>
    <w:p w14:paraId="53CB5996" w14:textId="77777777" w:rsidR="00C87B10" w:rsidRPr="00A73DA0" w:rsidRDefault="00000000" w:rsidP="008565FA">
      <w:pPr>
        <w:spacing w:before="120"/>
        <w:rPr>
          <w:rFonts w:eastAsiaTheme="minorEastAsia"/>
        </w:rPr>
      </w:pPr>
      <m:oMathPara>
        <m:oMath>
          <m:sSubSup>
            <m:sSubSupPr>
              <m:ctrlPr>
                <w:rPr>
                  <w:rFonts w:ascii="Cambria Math" w:hAnsi="Cambria Math"/>
                </w:rPr>
              </m:ctrlPr>
            </m:sSubSupPr>
            <m:e>
              <m:d>
                <m:dPr>
                  <m:ctrlPr>
                    <w:rPr>
                      <w:rFonts w:ascii="Cambria Math" w:hAnsi="Cambria Math"/>
                    </w:rPr>
                  </m:ctrlPr>
                </m:dPr>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H</m:t>
                          </m:r>
                        </m:e>
                        <m:sub>
                          <m:r>
                            <m:rPr>
                              <m:sty m:val="p"/>
                            </m:rPr>
                            <w:rPr>
                              <w:rFonts w:ascii="Cambria Math" w:hAnsi="Cambria Math"/>
                            </w:rPr>
                            <m:t>1</m:t>
                          </m:r>
                        </m:sub>
                      </m:sSub>
                    </m:num>
                    <m:den>
                      <m:r>
                        <m:rPr>
                          <m:sty m:val="p"/>
                        </m:rPr>
                        <w:rPr>
                          <w:rFonts w:ascii="Cambria Math" w:hAnsi="Cambria Math"/>
                        </w:rPr>
                        <m:t>Δ</m:t>
                      </m:r>
                      <m:r>
                        <w:rPr>
                          <w:rFonts w:ascii="Cambria Math" w:hAnsi="Cambria Math"/>
                        </w:rPr>
                        <m:t>t</m:t>
                      </m:r>
                    </m:den>
                  </m:f>
                  <m:r>
                    <m:rPr>
                      <m:sty m:val="p"/>
                    </m:rPr>
                    <w:rPr>
                      <w:rFonts w:ascii="Cambria Math" w:hAnsi="Cambria Math"/>
                    </w:rPr>
                    <m:t>-</m:t>
                  </m:r>
                  <m:sSub>
                    <m:sSubPr>
                      <m:ctrlPr>
                        <w:rPr>
                          <w:rFonts w:ascii="Cambria Math" w:hAnsi="Cambria Math"/>
                        </w:rPr>
                      </m:ctrlPr>
                    </m:sSubPr>
                    <m:e>
                      <m:sSub>
                        <m:sSubPr>
                          <m:ctrlPr>
                            <w:rPr>
                              <w:rFonts w:ascii="Cambria Math" w:hAnsi="Cambria Math"/>
                            </w:rPr>
                          </m:ctrlPr>
                        </m:sSubPr>
                        <m:e>
                          <m:r>
                            <w:rPr>
                              <w:rFonts w:ascii="Cambria Math" w:hAnsi="Cambria Math"/>
                            </w:rPr>
                            <m:t>f</m:t>
                          </m:r>
                        </m:e>
                        <m:sub>
                          <m:r>
                            <w:rPr>
                              <w:rFonts w:ascii="Cambria Math" w:hAnsi="Cambria Math"/>
                            </w:rPr>
                            <m:t>d</m:t>
                          </m:r>
                        </m:sub>
                      </m:sSub>
                      <m:r>
                        <w:rPr>
                          <w:rFonts w:ascii="Cambria Math" w:hAnsi="Cambria Math"/>
                        </w:rPr>
                        <m:t>K</m:t>
                      </m:r>
                    </m:e>
                    <m:sub>
                      <m:r>
                        <w:rPr>
                          <w:rFonts w:ascii="Cambria Math" w:hAnsi="Cambria Math"/>
                        </w:rPr>
                        <m:t>L</m:t>
                      </m:r>
                      <m:r>
                        <m:rPr>
                          <m:sty m:val="p"/>
                        </m:rPr>
                        <w:rPr>
                          <w:rFonts w:ascii="Cambria Math" w:hAnsi="Cambria Math"/>
                        </w:rPr>
                        <m:t>01</m:t>
                      </m:r>
                    </m:sub>
                  </m:sSub>
                  <m:r>
                    <m:rPr>
                      <m:sty m:val="p"/>
                    </m:rPr>
                    <w:rPr>
                      <w:rFonts w:ascii="Cambria Math" w:hAnsi="Cambria Math"/>
                    </w:rPr>
                    <m:t>-</m:t>
                  </m:r>
                  <m:sSub>
                    <m:sSubPr>
                      <m:ctrlPr>
                        <w:rPr>
                          <w:rFonts w:ascii="Cambria Math" w:hAnsi="Cambria Math"/>
                        </w:rPr>
                      </m:ctrlPr>
                    </m:sSubPr>
                    <m:e>
                      <m:sSub>
                        <m:sSubPr>
                          <m:ctrlPr>
                            <w:rPr>
                              <w:rFonts w:ascii="Cambria Math" w:hAnsi="Cambria Math"/>
                            </w:rPr>
                          </m:ctrlPr>
                        </m:sSubPr>
                        <m:e>
                          <m:r>
                            <w:rPr>
                              <w:rFonts w:ascii="Cambria Math" w:hAnsi="Cambria Math"/>
                            </w:rPr>
                            <m:t>f</m:t>
                          </m:r>
                        </m:e>
                        <m:sub>
                          <m:r>
                            <w:rPr>
                              <w:rFonts w:ascii="Cambria Math" w:hAnsi="Cambria Math"/>
                            </w:rPr>
                            <m:t>d</m:t>
                          </m:r>
                        </m:sub>
                      </m:sSub>
                      <m:r>
                        <w:rPr>
                          <w:rFonts w:ascii="Cambria Math" w:hAnsi="Cambria Math"/>
                        </w:rPr>
                        <m:t>K</m:t>
                      </m:r>
                    </m:e>
                    <m:sub>
                      <m:r>
                        <w:rPr>
                          <w:rFonts w:ascii="Cambria Math" w:hAnsi="Cambria Math"/>
                        </w:rPr>
                        <m:t>L</m:t>
                      </m:r>
                      <m:r>
                        <m:rPr>
                          <m:sty m:val="p"/>
                        </m:rP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12</m:t>
                      </m:r>
                    </m:sub>
                  </m:sSub>
                  <m:sSub>
                    <m:sSubPr>
                      <m:ctrlPr>
                        <w:rPr>
                          <w:rFonts w:ascii="Cambria Math" w:hAnsi="Cambria Math"/>
                        </w:rPr>
                      </m:ctrlPr>
                    </m:sSubPr>
                    <m:e>
                      <m:r>
                        <w:rPr>
                          <w:rFonts w:ascii="Cambria Math" w:hAnsi="Cambria Math"/>
                        </w:rPr>
                        <m:t>f</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e>
              </m:d>
              <m:r>
                <m:rPr>
                  <m:sty m:val="p"/>
                </m:rPr>
                <w:rPr>
                  <w:rFonts w:ascii="Cambria Math" w:hAnsi="Cambria Math"/>
                </w:rPr>
                <m:t>Φ</m:t>
              </m:r>
            </m:e>
            <m:sub>
              <m:r>
                <w:rPr>
                  <w:rFonts w:ascii="Cambria Math" w:hAnsi="Cambria Math"/>
                </w:rPr>
                <m:t>PO</m:t>
              </m:r>
              <m:r>
                <m:rPr>
                  <m:sty m:val="p"/>
                </m:rPr>
                <w:rPr>
                  <w:rFonts w:ascii="Cambria Math" w:hAnsi="Cambria Math"/>
                </w:rPr>
                <m:t>41</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12</m:t>
                  </m:r>
                </m:sub>
              </m:sSub>
              <m:sSub>
                <m:sSubPr>
                  <m:ctrlPr>
                    <w:rPr>
                      <w:rFonts w:ascii="Cambria Math" w:hAnsi="Cambria Math"/>
                    </w:rPr>
                  </m:ctrlPr>
                </m:sSubPr>
                <m:e>
                  <m:r>
                    <w:rPr>
                      <w:rFonts w:ascii="Cambria Math" w:hAnsi="Cambria Math"/>
                    </w:rPr>
                    <m:t>f</m:t>
                  </m:r>
                </m:e>
                <m:sub>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12</m:t>
                  </m:r>
                </m:sub>
              </m:sSub>
              <m:sSub>
                <m:sSubPr>
                  <m:ctrlPr>
                    <w:rPr>
                      <w:rFonts w:ascii="Cambria Math" w:hAnsi="Cambria Math"/>
                    </w:rPr>
                  </m:ctrlPr>
                </m:sSubPr>
                <m:e>
                  <m:r>
                    <w:rPr>
                      <w:rFonts w:ascii="Cambria Math" w:hAnsi="Cambria Math"/>
                    </w:rPr>
                    <m:t>f</m:t>
                  </m:r>
                </m:e>
                <m:sub>
                  <m:r>
                    <w:rPr>
                      <w:rFonts w:ascii="Cambria Math" w:hAnsi="Cambria Math"/>
                    </w:rPr>
                    <m:t>p</m:t>
                  </m:r>
                </m:sub>
              </m:sSub>
            </m:e>
          </m:d>
          <m:sSubSup>
            <m:sSubSupPr>
              <m:ctrlPr>
                <w:rPr>
                  <w:rFonts w:ascii="Cambria Math" w:hAnsi="Cambria Math"/>
                </w:rPr>
              </m:ctrlPr>
            </m:sSubSupPr>
            <m:e>
              <m:r>
                <m:rPr>
                  <m:sty m:val="p"/>
                </m:rPr>
                <w:rPr>
                  <w:rFonts w:ascii="Cambria Math" w:hAnsi="Cambria Math"/>
                </w:rPr>
                <m:t>Φ</m:t>
              </m:r>
            </m:e>
            <m:sub>
              <m:r>
                <w:rPr>
                  <w:rFonts w:ascii="Cambria Math" w:hAnsi="Cambria Math"/>
                </w:rPr>
                <m:t>PO</m:t>
              </m:r>
              <m:r>
                <m:rPr>
                  <m:sty m:val="p"/>
                </m:rPr>
                <w:rPr>
                  <w:rFonts w:ascii="Cambria Math" w:hAnsi="Cambria Math"/>
                </w:rPr>
                <m:t>42</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H</m:t>
                  </m:r>
                </m:e>
                <m:sub>
                  <m:r>
                    <m:rPr>
                      <m:sty m:val="p"/>
                    </m:rPr>
                    <w:rPr>
                      <w:rFonts w:ascii="Cambria Math" w:hAnsi="Cambria Math"/>
                    </w:rPr>
                    <m:t>1</m:t>
                  </m:r>
                </m:sub>
              </m:sSub>
            </m:num>
            <m:den>
              <m:r>
                <m:rPr>
                  <m:sty m:val="p"/>
                </m:rPr>
                <w:rPr>
                  <w:rFonts w:ascii="Cambria Math" w:hAnsi="Cambria Math"/>
                </w:rPr>
                <m:t>Δ</m:t>
              </m:r>
              <m:r>
                <w:rPr>
                  <w:rFonts w:ascii="Cambria Math" w:hAnsi="Cambria Math"/>
                </w:rPr>
                <m:t>t</m:t>
              </m:r>
            </m:den>
          </m:f>
          <m:sSubSup>
            <m:sSubSupPr>
              <m:ctrlPr>
                <w:rPr>
                  <w:rFonts w:ascii="Cambria Math" w:hAnsi="Cambria Math"/>
                </w:rPr>
              </m:ctrlPr>
            </m:sSubSupPr>
            <m:e>
              <m:r>
                <m:rPr>
                  <m:sty m:val="p"/>
                </m:rPr>
                <w:rPr>
                  <w:rFonts w:ascii="Cambria Math" w:hAnsi="Cambria Math"/>
                </w:rPr>
                <m:t>Φ</m:t>
              </m:r>
            </m:e>
            <m:sub>
              <m:r>
                <w:rPr>
                  <w:rFonts w:ascii="Cambria Math" w:hAnsi="Cambria Math"/>
                </w:rPr>
                <m:t>PO</m:t>
              </m:r>
              <m:r>
                <m:rPr>
                  <m:sty m:val="p"/>
                </m:rPr>
                <w:rPr>
                  <w:rFonts w:ascii="Cambria Math" w:hAnsi="Cambria Math"/>
                </w:rPr>
                <m:t>41</m:t>
              </m:r>
            </m:sub>
            <m:sup>
              <m:r>
                <w:rPr>
                  <w:rFonts w:ascii="Cambria Math" w:hAnsi="Cambria Math"/>
                </w:rPr>
                <m:t>t</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01</m:t>
              </m:r>
            </m:sub>
          </m:sSub>
          <m:sSub>
            <m:sSubPr>
              <m:ctrlPr>
                <w:rPr>
                  <w:rFonts w:ascii="Cambria Math" w:hAnsi="Cambria Math"/>
                </w:rPr>
              </m:ctrlPr>
            </m:sSubPr>
            <m:e>
              <m:r>
                <m:rPr>
                  <m:sty m:val="p"/>
                </m:rPr>
                <w:rPr>
                  <w:rFonts w:ascii="Cambria Math" w:hAnsi="Cambria Math"/>
                </w:rPr>
                <m:t>Φ</m:t>
              </m:r>
            </m:e>
            <m:sub>
              <m:r>
                <w:rPr>
                  <w:rFonts w:ascii="Cambria Math" w:hAnsi="Cambria Math"/>
                </w:rPr>
                <m:t>PO</m:t>
              </m:r>
              <m:r>
                <m:rPr>
                  <m:sty m:val="p"/>
                </m:rPr>
                <w:rPr>
                  <w:rFonts w:ascii="Cambria Math" w:hAnsi="Cambria Math"/>
                </w:rPr>
                <m:t>40</m:t>
              </m:r>
            </m:sub>
          </m:sSub>
        </m:oMath>
      </m:oMathPara>
    </w:p>
    <w:p w14:paraId="3B38C428" w14:textId="4A49729B" w:rsidR="00C87B10" w:rsidRPr="008D05A0" w:rsidRDefault="00C87B10" w:rsidP="008565FA">
      <w:pPr>
        <w:pStyle w:val="variabledefinitionChar"/>
        <w:spacing w:before="120"/>
        <w:rPr>
          <w:rFonts w:eastAsiaTheme="minorEastAsia"/>
        </w:rPr>
      </w:pPr>
      <w:r w:rsidRPr="008D05A0">
        <w:rPr>
          <w:rFonts w:eastAsiaTheme="minorEastAsia"/>
        </w:rPr>
        <w:t>And the finite difference scheme for layer 2</w:t>
      </w:r>
      <w:r w:rsidR="00B6554A">
        <w:rPr>
          <w:rFonts w:eastAsiaTheme="minorEastAsia"/>
        </w:rPr>
        <w:t>:</w:t>
      </w:r>
    </w:p>
    <w:p w14:paraId="0BCA0541" w14:textId="77777777" w:rsidR="00C87B10" w:rsidRPr="00A73DA0" w:rsidRDefault="00C87B10" w:rsidP="008565FA">
      <w:pPr>
        <w:pStyle w:val="variabledefinitionChar"/>
      </w:pPr>
      <w:r w:rsidRPr="00A73DA0">
        <w:rPr>
          <w:rFonts w:eastAsiaTheme="minorEastAsia"/>
        </w:rPr>
        <w:br/>
      </w:r>
      <m:oMathPara>
        <m:oMath>
          <m:sSub>
            <m:sSubPr>
              <m:ctrlPr>
                <w:rPr>
                  <w:rFonts w:ascii="Cambria Math" w:hAnsi="Cambria Math"/>
                </w:rPr>
              </m:ctrlPr>
            </m:sSubPr>
            <m:e>
              <m:r>
                <w:rPr>
                  <w:rFonts w:ascii="Cambria Math" w:hAnsi="Cambria Math"/>
                </w:rPr>
                <m:t>H</m:t>
              </m:r>
            </m:e>
            <m:sub>
              <m:r>
                <m:rPr>
                  <m:sty m:val="p"/>
                </m:rPr>
                <w:rPr>
                  <w:rFonts w:ascii="Cambria Math" w:hAnsi="Cambria Math"/>
                </w:rPr>
                <m:t>2</m:t>
              </m:r>
            </m:sub>
          </m:sSub>
          <m:f>
            <m:fPr>
              <m:ctrlPr>
                <w:rPr>
                  <w:rFonts w:ascii="Cambria Math" w:hAnsi="Cambria Math"/>
                </w:rPr>
              </m:ctrlPr>
            </m:fPr>
            <m:num>
              <m:sSubSup>
                <m:sSubSupPr>
                  <m:ctrlPr>
                    <w:rPr>
                      <w:rFonts w:ascii="Cambria Math" w:hAnsi="Cambria Math"/>
                    </w:rPr>
                  </m:ctrlPr>
                </m:sSubSupPr>
                <m:e>
                  <m:r>
                    <m:rPr>
                      <m:sty m:val="p"/>
                    </m:rPr>
                    <w:rPr>
                      <w:rFonts w:ascii="Cambria Math" w:hAnsi="Cambria Math"/>
                    </w:rPr>
                    <m:t>Φ</m:t>
                  </m:r>
                </m:e>
                <m:sub>
                  <m:r>
                    <w:rPr>
                      <w:rFonts w:ascii="Cambria Math" w:hAnsi="Cambria Math"/>
                    </w:rPr>
                    <m:t>PO</m:t>
                  </m:r>
                  <m:r>
                    <m:rPr>
                      <m:sty m:val="p"/>
                    </m:rPr>
                    <w:rPr>
                      <w:rFonts w:ascii="Cambria Math" w:hAnsi="Cambria Math"/>
                    </w:rPr>
                    <m:t>42</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Φ</m:t>
                  </m:r>
                </m:e>
                <m:sub>
                  <m:r>
                    <w:rPr>
                      <w:rFonts w:ascii="Cambria Math" w:hAnsi="Cambria Math"/>
                    </w:rPr>
                    <m:t>PO</m:t>
                  </m:r>
                  <m:r>
                    <m:rPr>
                      <m:sty m:val="p"/>
                    </m:rPr>
                    <w:rPr>
                      <w:rFonts w:ascii="Cambria Math" w:hAnsi="Cambria Math"/>
                    </w:rPr>
                    <m:t>42</m:t>
                  </m:r>
                </m:sub>
                <m:sup>
                  <m:r>
                    <w:rPr>
                      <w:rFonts w:ascii="Cambria Math" w:hAnsi="Cambria Math"/>
                    </w:rPr>
                    <m:t>t</m:t>
                  </m:r>
                </m:sup>
              </m:sSubSup>
            </m:num>
            <m:den>
              <m:r>
                <m:rPr>
                  <m:sty m:val="p"/>
                </m:rPr>
                <w:rPr>
                  <w:rFonts w:ascii="Cambria Math" w:hAnsi="Cambria Math"/>
                </w:rPr>
                <m:t>Δ</m:t>
              </m:r>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12</m:t>
              </m:r>
            </m:sub>
          </m:sSub>
          <m:d>
            <m:dPr>
              <m:ctrlPr>
                <w:rPr>
                  <w:rFonts w:ascii="Cambria Math" w:hAnsi="Cambria Math"/>
                </w:rPr>
              </m:ctrlPr>
            </m:dPr>
            <m:e>
              <m:sSubSup>
                <m:sSubSupPr>
                  <m:ctrlPr>
                    <w:rPr>
                      <w:rFonts w:ascii="Cambria Math" w:hAnsi="Cambria Math"/>
                    </w:rPr>
                  </m:ctrlPr>
                </m:sSubSupPr>
                <m:e>
                  <m:sSub>
                    <m:sSubPr>
                      <m:ctrlPr>
                        <w:rPr>
                          <w:rFonts w:ascii="Cambria Math" w:hAnsi="Cambria Math"/>
                        </w:rPr>
                      </m:ctrlPr>
                    </m:sSubPr>
                    <m:e>
                      <m:r>
                        <w:rPr>
                          <w:rFonts w:ascii="Cambria Math" w:hAnsi="Cambria Math"/>
                        </w:rPr>
                        <m:t>f</m:t>
                      </m:r>
                    </m:e>
                    <m:sub>
                      <m:r>
                        <w:rPr>
                          <w:rFonts w:ascii="Cambria Math" w:hAnsi="Cambria Math"/>
                        </w:rPr>
                        <m:t>d</m:t>
                      </m:r>
                    </m:sub>
                  </m:sSub>
                  <m:r>
                    <m:rPr>
                      <m:sty m:val="p"/>
                    </m:rPr>
                    <w:rPr>
                      <w:rFonts w:ascii="Cambria Math" w:hAnsi="Cambria Math"/>
                    </w:rPr>
                    <m:t>Φ</m:t>
                  </m:r>
                </m:e>
                <m:sub>
                  <m:r>
                    <w:rPr>
                      <w:rFonts w:ascii="Cambria Math" w:hAnsi="Cambria Math"/>
                    </w:rPr>
                    <m:t>PO</m:t>
                  </m:r>
                  <m:r>
                    <m:rPr>
                      <m:sty m:val="p"/>
                    </m:rPr>
                    <w:rPr>
                      <w:rFonts w:ascii="Cambria Math" w:hAnsi="Cambria Math"/>
                    </w:rPr>
                    <m:t>42</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d</m:t>
                  </m:r>
                </m:sub>
              </m:sSub>
              <m:sSubSup>
                <m:sSubSupPr>
                  <m:ctrlPr>
                    <w:rPr>
                      <w:rFonts w:ascii="Cambria Math" w:hAnsi="Cambria Math"/>
                    </w:rPr>
                  </m:ctrlPr>
                </m:sSubSupPr>
                <m:e>
                  <m:r>
                    <m:rPr>
                      <m:sty m:val="p"/>
                    </m:rPr>
                    <w:rPr>
                      <w:rFonts w:ascii="Cambria Math" w:hAnsi="Cambria Math"/>
                    </w:rPr>
                    <m:t>Φ</m:t>
                  </m:r>
                </m:e>
                <m:sub>
                  <m:r>
                    <w:rPr>
                      <w:rFonts w:ascii="Cambria Math" w:hAnsi="Cambria Math"/>
                    </w:rPr>
                    <m:t>PO</m:t>
                  </m:r>
                  <m:r>
                    <m:rPr>
                      <m:sty m:val="p"/>
                    </m:rPr>
                    <w:rPr>
                      <w:rFonts w:ascii="Cambria Math" w:hAnsi="Cambria Math"/>
                    </w:rPr>
                    <m:t>41</m:t>
                  </m:r>
                </m:sub>
                <m:sup>
                  <m:r>
                    <w:rPr>
                      <w:rFonts w:ascii="Cambria Math" w:hAnsi="Cambria Math"/>
                    </w:rPr>
                    <m:t>t</m:t>
                  </m:r>
                  <m:r>
                    <m:rPr>
                      <m:sty m:val="p"/>
                    </m:rPr>
                    <w:rPr>
                      <w:rFonts w:ascii="Cambria Math" w:hAnsi="Cambria Math"/>
                    </w:rPr>
                    <m:t>+Δ</m:t>
                  </m:r>
                  <m:r>
                    <w:rPr>
                      <w:rFonts w:ascii="Cambria Math" w:hAnsi="Cambria Math"/>
                    </w:rPr>
                    <m:t>t</m:t>
                  </m:r>
                </m:sup>
              </m:sSubSup>
            </m:e>
          </m:d>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12</m:t>
              </m:r>
            </m:sub>
          </m:sSub>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p</m:t>
                  </m:r>
                </m:sub>
              </m:sSub>
              <m:sSubSup>
                <m:sSubSupPr>
                  <m:ctrlPr>
                    <w:rPr>
                      <w:rFonts w:ascii="Cambria Math" w:hAnsi="Cambria Math"/>
                    </w:rPr>
                  </m:ctrlPr>
                </m:sSubSupPr>
                <m:e>
                  <m:r>
                    <m:rPr>
                      <m:sty m:val="p"/>
                    </m:rPr>
                    <w:rPr>
                      <w:rFonts w:ascii="Cambria Math" w:hAnsi="Cambria Math"/>
                    </w:rPr>
                    <m:t>Φ</m:t>
                  </m:r>
                </m:e>
                <m:sub>
                  <m:r>
                    <w:rPr>
                      <w:rFonts w:ascii="Cambria Math" w:hAnsi="Cambria Math"/>
                    </w:rPr>
                    <m:t>PO</m:t>
                  </m:r>
                  <m:r>
                    <m:rPr>
                      <m:sty m:val="p"/>
                    </m:rPr>
                    <w:rPr>
                      <w:rFonts w:ascii="Cambria Math" w:hAnsi="Cambria Math"/>
                    </w:rPr>
                    <m:t>42</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Sup>
                <m:sSubSupPr>
                  <m:ctrlPr>
                    <w:rPr>
                      <w:rFonts w:ascii="Cambria Math" w:hAnsi="Cambria Math"/>
                    </w:rPr>
                  </m:ctrlPr>
                </m:sSubSupPr>
                <m:e>
                  <m:sSub>
                    <m:sSubPr>
                      <m:ctrlPr>
                        <w:rPr>
                          <w:rFonts w:ascii="Cambria Math" w:hAnsi="Cambria Math"/>
                        </w:rPr>
                      </m:ctrlPr>
                    </m:sSubPr>
                    <m:e>
                      <m:r>
                        <w:rPr>
                          <w:rFonts w:ascii="Cambria Math" w:hAnsi="Cambria Math"/>
                        </w:rPr>
                        <m:t>f</m:t>
                      </m:r>
                    </m:e>
                    <m:sub>
                      <m:r>
                        <w:rPr>
                          <w:rFonts w:ascii="Cambria Math" w:hAnsi="Cambria Math"/>
                        </w:rPr>
                        <m:t>p</m:t>
                      </m:r>
                    </m:sub>
                  </m:sSub>
                  <m:r>
                    <m:rPr>
                      <m:sty m:val="p"/>
                    </m:rPr>
                    <w:rPr>
                      <w:rFonts w:ascii="Cambria Math" w:hAnsi="Cambria Math"/>
                    </w:rPr>
                    <m:t>Φ</m:t>
                  </m:r>
                </m:e>
                <m:sub>
                  <m:r>
                    <w:rPr>
                      <w:rFonts w:ascii="Cambria Math" w:hAnsi="Cambria Math"/>
                    </w:rPr>
                    <m:t>PO</m:t>
                  </m:r>
                  <m:r>
                    <m:rPr>
                      <m:sty m:val="p"/>
                    </m:rPr>
                    <w:rPr>
                      <w:rFonts w:ascii="Cambria Math" w:hAnsi="Cambria Math"/>
                    </w:rPr>
                    <m:t>41</m:t>
                  </m:r>
                </m:sub>
                <m:sup>
                  <m:r>
                    <w:rPr>
                      <w:rFonts w:ascii="Cambria Math" w:hAnsi="Cambria Math"/>
                    </w:rPr>
                    <m:t>t</m:t>
                  </m:r>
                  <m:r>
                    <m:rPr>
                      <m:sty m:val="p"/>
                    </m:rPr>
                    <w:rPr>
                      <w:rFonts w:ascii="Cambria Math" w:hAnsi="Cambria Math"/>
                    </w:rPr>
                    <m:t>+Δ</m:t>
                  </m:r>
                  <m:r>
                    <w:rPr>
                      <w:rFonts w:ascii="Cambria Math" w:hAnsi="Cambria Math"/>
                    </w:rPr>
                    <m:t>t</m:t>
                  </m:r>
                </m:sup>
              </m:sSubSup>
            </m:e>
          </m:d>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d>
            <m:dPr>
              <m:ctrlPr>
                <w:rPr>
                  <w:rFonts w:ascii="Cambria Math" w:hAnsi="Cambria Math"/>
                </w:rPr>
              </m:ctrlPr>
            </m:dPr>
            <m:e>
              <m:sSubSup>
                <m:sSubSupPr>
                  <m:ctrlPr>
                    <w:rPr>
                      <w:rFonts w:ascii="Cambria Math" w:hAnsi="Cambria Math"/>
                    </w:rPr>
                  </m:ctrlPr>
                </m:sSubSupPr>
                <m:e>
                  <m:r>
                    <m:rPr>
                      <m:sty m:val="p"/>
                    </m:rPr>
                    <w:rPr>
                      <w:rFonts w:ascii="Cambria Math" w:hAnsi="Cambria Math"/>
                    </w:rPr>
                    <m:t>Φ</m:t>
                  </m:r>
                </m:e>
                <m:sub>
                  <m:r>
                    <w:rPr>
                      <w:rFonts w:ascii="Cambria Math" w:hAnsi="Cambria Math"/>
                    </w:rPr>
                    <m:t>PO</m:t>
                  </m:r>
                  <m:r>
                    <m:rPr>
                      <m:sty m:val="p"/>
                    </m:rPr>
                    <w:rPr>
                      <w:rFonts w:ascii="Cambria Math" w:hAnsi="Cambria Math"/>
                    </w:rPr>
                    <m:t>41</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Φ</m:t>
                  </m:r>
                </m:e>
                <m:sub>
                  <m:r>
                    <w:rPr>
                      <w:rFonts w:ascii="Cambria Math" w:hAnsi="Cambria Math"/>
                    </w:rPr>
                    <m:t>PO</m:t>
                  </m:r>
                  <m:r>
                    <m:rPr>
                      <m:sty m:val="p"/>
                    </m:rPr>
                    <w:rPr>
                      <w:rFonts w:ascii="Cambria Math" w:hAnsi="Cambria Math"/>
                    </w:rPr>
                    <m:t>42</m:t>
                  </m:r>
                </m:sub>
                <m:sup>
                  <m:r>
                    <w:rPr>
                      <w:rFonts w:ascii="Cambria Math" w:hAnsi="Cambria Math"/>
                    </w:rPr>
                    <m:t>t</m:t>
                  </m:r>
                  <m:r>
                    <m:rPr>
                      <m:sty m:val="p"/>
                    </m:rPr>
                    <w:rPr>
                      <w:rFonts w:ascii="Cambria Math" w:hAnsi="Cambria Math"/>
                    </w:rPr>
                    <m:t>+Δ</m:t>
                  </m:r>
                  <m:r>
                    <w:rPr>
                      <w:rFonts w:ascii="Cambria Math" w:hAnsi="Cambria Math"/>
                    </w:rPr>
                    <m:t>t</m:t>
                  </m:r>
                </m:sup>
              </m:sSubSup>
            </m:e>
          </m:d>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2</m:t>
              </m:r>
            </m:sub>
          </m:sSub>
          <m:sSub>
            <m:sSubPr>
              <m:ctrlPr>
                <w:rPr>
                  <w:rFonts w:ascii="Cambria Math" w:hAnsi="Cambria Math"/>
                </w:rPr>
              </m:ctrlPr>
            </m:sSubPr>
            <m:e>
              <m:r>
                <w:rPr>
                  <w:rFonts w:ascii="Cambria Math" w:hAnsi="Cambria Math"/>
                </w:rPr>
                <m:t>S</m:t>
              </m:r>
            </m:e>
            <m:sub>
              <m:r>
                <w:rPr>
                  <w:rFonts w:ascii="Cambria Math" w:hAnsi="Cambria Math"/>
                </w:rPr>
                <m:t>PO</m:t>
              </m:r>
              <m:r>
                <m:rPr>
                  <m:sty m:val="p"/>
                </m:rPr>
                <w:rPr>
                  <w:rFonts w:ascii="Cambria Math" w:hAnsi="Cambria Math"/>
                </w:rPr>
                <m:t>42</m:t>
              </m:r>
            </m:sub>
          </m:sSub>
        </m:oMath>
      </m:oMathPara>
    </w:p>
    <w:p w14:paraId="60385678" w14:textId="7EBE8A6F" w:rsidR="00C87B10" w:rsidRPr="008D05A0" w:rsidRDefault="00C87B10" w:rsidP="00B6554A">
      <w:pPr>
        <w:rPr>
          <w:rFonts w:eastAsiaTheme="minorEastAsia"/>
        </w:rPr>
      </w:pPr>
      <w:r w:rsidRPr="008D05A0">
        <w:rPr>
          <w:rFonts w:eastAsiaTheme="minorEastAsia"/>
        </w:rPr>
        <w:t>Rearranging</w:t>
      </w:r>
      <w:r w:rsidR="00B6554A">
        <w:rPr>
          <w:rFonts w:eastAsiaTheme="minorEastAsia"/>
        </w:rPr>
        <w:t>:</w:t>
      </w:r>
    </w:p>
    <w:p w14:paraId="6C5A1AD9" w14:textId="77777777" w:rsidR="00C87B10" w:rsidRPr="00A73DA0" w:rsidRDefault="00000000" w:rsidP="0076230E">
      <w:pPr>
        <w:spacing w:before="120" w:after="240"/>
      </w:pPr>
      <m:oMathPara>
        <m:oMath>
          <m:sSubSup>
            <m:sSubSupPr>
              <m:ctrlPr>
                <w:rPr>
                  <w:rFonts w:ascii="Cambria Math" w:hAnsi="Cambria Math"/>
                </w:rPr>
              </m:ctrlPr>
            </m:sSubSupPr>
            <m:e>
              <m:d>
                <m:dPr>
                  <m:ctrlPr>
                    <w:rPr>
                      <w:rFonts w:ascii="Cambria Math" w:hAnsi="Cambria Math"/>
                    </w:rPr>
                  </m:ctrlPr>
                </m:dPr>
                <m:e>
                  <m:sSub>
                    <m:sSubPr>
                      <m:ctrlPr>
                        <w:rPr>
                          <w:rFonts w:ascii="Cambria Math" w:hAnsi="Cambria Math"/>
                        </w:rPr>
                      </m:ctrlPr>
                    </m:sSubPr>
                    <m:e>
                      <m:sSub>
                        <m:sSubPr>
                          <m:ctrlPr>
                            <w:rPr>
                              <w:rFonts w:ascii="Cambria Math" w:hAnsi="Cambria Math"/>
                            </w:rPr>
                          </m:ctrlPr>
                        </m:sSubPr>
                        <m:e>
                          <m:r>
                            <w:rPr>
                              <w:rFonts w:ascii="Cambria Math" w:hAnsi="Cambria Math"/>
                            </w:rPr>
                            <m:t>f</m:t>
                          </m:r>
                        </m:e>
                        <m:sub>
                          <m:r>
                            <w:rPr>
                              <w:rFonts w:ascii="Cambria Math" w:hAnsi="Cambria Math"/>
                            </w:rPr>
                            <m:t>d</m:t>
                          </m:r>
                        </m:sub>
                      </m:sSub>
                      <m:r>
                        <w:rPr>
                          <w:rFonts w:ascii="Cambria Math" w:hAnsi="Cambria Math"/>
                        </w:rPr>
                        <m:t>K</m:t>
                      </m:r>
                    </m:e>
                    <m:sub>
                      <m:r>
                        <w:rPr>
                          <w:rFonts w:ascii="Cambria Math" w:hAnsi="Cambria Math"/>
                        </w:rPr>
                        <m:t>L</m:t>
                      </m:r>
                      <m:r>
                        <m:rPr>
                          <m:sty m:val="p"/>
                        </m:rP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p</m:t>
                      </m:r>
                    </m:sub>
                  </m:sSub>
                  <m:sSub>
                    <m:sSubPr>
                      <m:ctrlPr>
                        <w:rPr>
                          <w:rFonts w:ascii="Cambria Math" w:hAnsi="Cambria Math"/>
                        </w:rPr>
                      </m:ctrlPr>
                    </m:sSubPr>
                    <m:e>
                      <m:r>
                        <w:rPr>
                          <w:rFonts w:ascii="Cambria Math" w:hAnsi="Cambria Math"/>
                        </w:rPr>
                        <m:t>w</m:t>
                      </m:r>
                    </m:e>
                    <m:sub>
                      <m:r>
                        <m:rPr>
                          <m:sty m:val="p"/>
                        </m:rP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e>
              </m:d>
              <m:r>
                <m:rPr>
                  <m:sty m:val="p"/>
                </m:rPr>
                <w:rPr>
                  <w:rFonts w:ascii="Cambria Math" w:hAnsi="Cambria Math"/>
                </w:rPr>
                <m:t>Φ</m:t>
              </m:r>
            </m:e>
            <m:sub>
              <m:r>
                <w:rPr>
                  <w:rFonts w:ascii="Cambria Math" w:hAnsi="Cambria Math"/>
                </w:rPr>
                <m:t>PO</m:t>
              </m:r>
              <m:r>
                <m:rPr>
                  <m:sty m:val="p"/>
                </m:rPr>
                <w:rPr>
                  <w:rFonts w:ascii="Cambria Math" w:hAnsi="Cambria Math"/>
                </w:rPr>
                <m:t>41</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Sup>
            <m:sSubSupPr>
              <m:ctrlPr>
                <w:rPr>
                  <w:rFonts w:ascii="Cambria Math" w:hAnsi="Cambria Math"/>
                </w:rPr>
              </m:ctrlPr>
            </m:sSubSupPr>
            <m:e>
              <m:d>
                <m:dPr>
                  <m:ctrlPr>
                    <w:rPr>
                      <w:rFonts w:ascii="Cambria Math" w:hAnsi="Cambria Math"/>
                    </w:rPr>
                  </m:ctrlPr>
                </m:dPr>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H</m:t>
                          </m:r>
                        </m:e>
                        <m:sub>
                          <m:r>
                            <m:rPr>
                              <m:sty m:val="p"/>
                            </m:rPr>
                            <w:rPr>
                              <w:rFonts w:ascii="Cambria Math" w:hAnsi="Cambria Math"/>
                            </w:rPr>
                            <m:t>2</m:t>
                          </m:r>
                        </m:sub>
                      </m:sSub>
                    </m:num>
                    <m:den>
                      <m:r>
                        <m:rPr>
                          <m:sty m:val="p"/>
                        </m:rPr>
                        <w:rPr>
                          <w:rFonts w:ascii="Cambria Math" w:hAnsi="Cambria Math"/>
                        </w:rPr>
                        <m:t>Δ</m:t>
                      </m:r>
                      <m:r>
                        <w:rPr>
                          <w:rFonts w:ascii="Cambria Math" w:hAnsi="Cambria Math"/>
                        </w:rPr>
                        <m:t>t</m:t>
                      </m:r>
                    </m:den>
                  </m:f>
                  <m:r>
                    <m:rPr>
                      <m:sty m:val="p"/>
                    </m:rPr>
                    <w:rPr>
                      <w:rFonts w:ascii="Cambria Math" w:hAnsi="Cambria Math"/>
                    </w:rPr>
                    <m:t>-</m:t>
                  </m:r>
                  <m:sSub>
                    <m:sSubPr>
                      <m:ctrlPr>
                        <w:rPr>
                          <w:rFonts w:ascii="Cambria Math" w:hAnsi="Cambria Math"/>
                        </w:rPr>
                      </m:ctrlPr>
                    </m:sSubPr>
                    <m:e>
                      <m:sSub>
                        <m:sSubPr>
                          <m:ctrlPr>
                            <w:rPr>
                              <w:rFonts w:ascii="Cambria Math" w:hAnsi="Cambria Math"/>
                            </w:rPr>
                          </m:ctrlPr>
                        </m:sSubPr>
                        <m:e>
                          <m:r>
                            <w:rPr>
                              <w:rFonts w:ascii="Cambria Math" w:hAnsi="Cambria Math"/>
                            </w:rPr>
                            <m:t>f</m:t>
                          </m:r>
                        </m:e>
                        <m:sub>
                          <m:r>
                            <w:rPr>
                              <w:rFonts w:ascii="Cambria Math" w:hAnsi="Cambria Math"/>
                            </w:rPr>
                            <m:t>d</m:t>
                          </m:r>
                        </m:sub>
                      </m:sSub>
                      <m:r>
                        <w:rPr>
                          <w:rFonts w:ascii="Cambria Math" w:hAnsi="Cambria Math"/>
                        </w:rPr>
                        <m:t>K</m:t>
                      </m:r>
                    </m:e>
                    <m:sub>
                      <m:r>
                        <w:rPr>
                          <w:rFonts w:ascii="Cambria Math" w:hAnsi="Cambria Math"/>
                        </w:rPr>
                        <m:t>L</m:t>
                      </m:r>
                      <m:r>
                        <m:rPr>
                          <m:sty m:val="p"/>
                        </m:rP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p</m:t>
                      </m:r>
                    </m:sub>
                  </m:sSub>
                  <m:sSub>
                    <m:sSubPr>
                      <m:ctrlPr>
                        <w:rPr>
                          <w:rFonts w:ascii="Cambria Math" w:hAnsi="Cambria Math"/>
                        </w:rPr>
                      </m:ctrlPr>
                    </m:sSubPr>
                    <m:e>
                      <m:r>
                        <w:rPr>
                          <w:rFonts w:ascii="Cambria Math" w:hAnsi="Cambria Math"/>
                        </w:rPr>
                        <m:t>w</m:t>
                      </m:r>
                    </m:e>
                    <m:sub>
                      <m:r>
                        <m:rPr>
                          <m:sty m:val="p"/>
                        </m:rP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e>
              </m:d>
              <m:r>
                <m:rPr>
                  <m:sty m:val="p"/>
                </m:rPr>
                <w:rPr>
                  <w:rFonts w:ascii="Cambria Math" w:hAnsi="Cambria Math"/>
                </w:rPr>
                <m:t>Φ</m:t>
              </m:r>
            </m:e>
            <m:sub>
              <m:r>
                <w:rPr>
                  <w:rFonts w:ascii="Cambria Math" w:hAnsi="Cambria Math"/>
                </w:rPr>
                <m:t>PO</m:t>
              </m:r>
              <m:r>
                <m:rPr>
                  <m:sty m:val="p"/>
                </m:rPr>
                <w:rPr>
                  <w:rFonts w:ascii="Cambria Math" w:hAnsi="Cambria Math"/>
                </w:rPr>
                <m:t>42</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
            <m:sSubPr>
              <m:ctrlPr>
                <w:rPr>
                  <w:rFonts w:ascii="Cambria Math" w:hAnsi="Cambria Math"/>
                </w:rPr>
              </m:ctrlPr>
            </m:sSubPr>
            <m:e>
              <m:r>
                <m:rPr>
                  <m:sty m:val="p"/>
                </m:rPr>
                <w:rPr>
                  <w:rFonts w:ascii="Cambria Math" w:hAnsi="Cambria Math"/>
                </w:rPr>
                <m:t>-</m:t>
              </m:r>
              <m:r>
                <w:rPr>
                  <w:rFonts w:ascii="Cambria Math" w:hAnsi="Cambria Math"/>
                </w:rPr>
                <m:t>H</m:t>
              </m:r>
            </m:e>
            <m:sub>
              <m:r>
                <m:rPr>
                  <m:sty m:val="p"/>
                </m:rPr>
                <w:rPr>
                  <w:rFonts w:ascii="Cambria Math" w:hAnsi="Cambria Math"/>
                </w:rPr>
                <m:t>2</m:t>
              </m:r>
            </m:sub>
          </m:sSub>
          <m:sSub>
            <m:sSubPr>
              <m:ctrlPr>
                <w:rPr>
                  <w:rFonts w:ascii="Cambria Math" w:hAnsi="Cambria Math"/>
                </w:rPr>
              </m:ctrlPr>
            </m:sSubPr>
            <m:e>
              <m:r>
                <w:rPr>
                  <w:rFonts w:ascii="Cambria Math" w:hAnsi="Cambria Math"/>
                </w:rPr>
                <m:t>S</m:t>
              </m:r>
            </m:e>
            <m:sub>
              <m:r>
                <w:rPr>
                  <w:rFonts w:ascii="Cambria Math" w:hAnsi="Cambria Math"/>
                </w:rPr>
                <m:t>PO</m:t>
              </m:r>
              <m:r>
                <m:rPr>
                  <m:sty m:val="p"/>
                </m:rPr>
                <w:rPr>
                  <w:rFonts w:ascii="Cambria Math" w:hAnsi="Cambria Math"/>
                </w:rPr>
                <m:t>42</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H</m:t>
                  </m:r>
                </m:e>
                <m:sub>
                  <m:r>
                    <m:rPr>
                      <m:sty m:val="p"/>
                    </m:rPr>
                    <w:rPr>
                      <w:rFonts w:ascii="Cambria Math" w:hAnsi="Cambria Math"/>
                    </w:rPr>
                    <m:t>2</m:t>
                  </m:r>
                </m:sub>
              </m:sSub>
            </m:num>
            <m:den>
              <m:r>
                <m:rPr>
                  <m:sty m:val="p"/>
                </m:rPr>
                <w:rPr>
                  <w:rFonts w:ascii="Cambria Math" w:hAnsi="Cambria Math"/>
                </w:rPr>
                <m:t>Δ</m:t>
              </m:r>
              <m:r>
                <w:rPr>
                  <w:rFonts w:ascii="Cambria Math" w:hAnsi="Cambria Math"/>
                </w:rPr>
                <m:t>t</m:t>
              </m:r>
            </m:den>
          </m:f>
          <m:sSubSup>
            <m:sSubSupPr>
              <m:ctrlPr>
                <w:rPr>
                  <w:rFonts w:ascii="Cambria Math" w:hAnsi="Cambria Math"/>
                </w:rPr>
              </m:ctrlPr>
            </m:sSubSupPr>
            <m:e>
              <m:r>
                <m:rPr>
                  <m:sty m:val="p"/>
                </m:rPr>
                <w:rPr>
                  <w:rFonts w:ascii="Cambria Math" w:hAnsi="Cambria Math"/>
                </w:rPr>
                <m:t>Φ</m:t>
              </m:r>
            </m:e>
            <m:sub>
              <m:r>
                <w:rPr>
                  <w:rFonts w:ascii="Cambria Math" w:hAnsi="Cambria Math"/>
                </w:rPr>
                <m:t>PO</m:t>
              </m:r>
              <m:r>
                <m:rPr>
                  <m:sty m:val="p"/>
                </m:rPr>
                <w:rPr>
                  <w:rFonts w:ascii="Cambria Math" w:hAnsi="Cambria Math"/>
                </w:rPr>
                <m:t>42</m:t>
              </m:r>
            </m:sub>
            <m:sup>
              <m:r>
                <w:rPr>
                  <w:rFonts w:ascii="Cambria Math" w:hAnsi="Cambria Math"/>
                </w:rPr>
                <m:t>t</m:t>
              </m:r>
            </m:sup>
          </m:sSubSup>
        </m:oMath>
      </m:oMathPara>
    </w:p>
    <w:p w14:paraId="57C4EE31" w14:textId="77777777" w:rsidR="00C87B10" w:rsidRPr="008D05A0" w:rsidRDefault="00C87B10" w:rsidP="00B6554A">
      <w:r w:rsidRPr="008D05A0">
        <w:t>The fractions associated with dissolved and particulate forms can be calculated with (Chapra, 1997):</w:t>
      </w:r>
    </w:p>
    <w:p w14:paraId="38F2B547" w14:textId="77777777" w:rsidR="00C87B10" w:rsidRPr="00A73DA0" w:rsidRDefault="00000000" w:rsidP="008565FA">
      <w:pPr>
        <w:spacing w:before="120"/>
        <w:rPr>
          <w:rFonts w:eastAsiaTheme="minorEastAsia"/>
        </w:rPr>
      </w:pPr>
      <m:oMathPara>
        <m:oMath>
          <m:sSub>
            <m:sSubPr>
              <m:ctrlPr>
                <w:rPr>
                  <w:rFonts w:ascii="Cambria Math" w:hAnsi="Cambria Math"/>
                </w:rPr>
              </m:ctrlPr>
            </m:sSubPr>
            <m:e>
              <m:r>
                <w:rPr>
                  <w:rFonts w:ascii="Cambria Math" w:hAnsi="Cambria Math"/>
                </w:rPr>
                <m:t>f</m:t>
              </m:r>
            </m:e>
            <m:sub>
              <m:r>
                <w:rPr>
                  <w:rFonts w:ascii="Cambria Math" w:hAnsi="Cambria Math"/>
                </w:rPr>
                <m:t>d</m:t>
              </m:r>
            </m:sub>
          </m:sSub>
          <m:r>
            <m:rPr>
              <m:sty m:val="p"/>
            </m:rPr>
            <w:rPr>
              <w:rFonts w:ascii="Cambria Math" w:hAnsi="Cambria Math"/>
            </w:rPr>
            <m:t>=</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w:rPr>
                      <w:rFonts w:ascii="Cambria Math" w:hAnsi="Cambria Math"/>
                    </w:rPr>
                    <m:t>φ</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dp</m:t>
                      </m:r>
                    </m:sub>
                  </m:sSub>
                  <m:d>
                    <m:dPr>
                      <m:ctrlPr>
                        <w:rPr>
                          <w:rFonts w:ascii="Cambria Math" w:hAnsi="Cambria Math"/>
                        </w:rPr>
                      </m:ctrlPr>
                    </m:dPr>
                    <m:e>
                      <m:r>
                        <m:rPr>
                          <m:sty m:val="p"/>
                        </m:rPr>
                        <w:rPr>
                          <w:rFonts w:ascii="Cambria Math" w:hAnsi="Cambria Math"/>
                        </w:rPr>
                        <m:t>1-</m:t>
                      </m:r>
                      <m:r>
                        <w:rPr>
                          <w:rFonts w:ascii="Cambria Math" w:hAnsi="Cambria Math"/>
                        </w:rPr>
                        <m:t>φ</m:t>
                      </m:r>
                    </m:e>
                  </m:d>
                  <m:r>
                    <w:rPr>
                      <w:rFonts w:ascii="Cambria Math" w:hAnsi="Cambria Math"/>
                    </w:rPr>
                    <m:t>ρ</m:t>
                  </m:r>
                </m:den>
              </m:f>
            </m:e>
          </m:d>
        </m:oMath>
      </m:oMathPara>
    </w:p>
    <w:p w14:paraId="522138B6" w14:textId="77777777" w:rsidR="00C87B10" w:rsidRPr="00A73DA0" w:rsidRDefault="00000000" w:rsidP="008565FA">
      <w:pPr>
        <w:spacing w:before="120"/>
      </w:pPr>
      <m:oMathPara>
        <m:oMath>
          <m:sSub>
            <m:sSubPr>
              <m:ctrlPr>
                <w:rPr>
                  <w:rFonts w:ascii="Cambria Math" w:hAnsi="Cambria Math"/>
                </w:rPr>
              </m:ctrlPr>
            </m:sSubPr>
            <m:e>
              <m:r>
                <w:rPr>
                  <w:rFonts w:ascii="Cambria Math" w:hAnsi="Cambria Math"/>
                </w:rPr>
                <m:t>f</m:t>
              </m:r>
            </m:e>
            <m:sub>
              <m:r>
                <w:rPr>
                  <w:rFonts w:ascii="Cambria Math" w:hAnsi="Cambria Math"/>
                </w:rPr>
                <m:t>p</m:t>
              </m:r>
            </m:sub>
          </m:sSub>
          <m:r>
            <m:rPr>
              <m:sty m:val="p"/>
            </m:rPr>
            <w:rPr>
              <w:rFonts w:ascii="Cambria Math" w:hAnsi="Cambria Math"/>
            </w:rPr>
            <m:t>=</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dp</m:t>
                      </m:r>
                    </m:sub>
                  </m:sSub>
                  <m:d>
                    <m:dPr>
                      <m:ctrlPr>
                        <w:rPr>
                          <w:rFonts w:ascii="Cambria Math" w:hAnsi="Cambria Math"/>
                        </w:rPr>
                      </m:ctrlPr>
                    </m:dPr>
                    <m:e>
                      <m:r>
                        <m:rPr>
                          <m:sty m:val="p"/>
                        </m:rPr>
                        <w:rPr>
                          <w:rFonts w:ascii="Cambria Math" w:hAnsi="Cambria Math"/>
                        </w:rPr>
                        <m:t>1-</m:t>
                      </m:r>
                      <m:r>
                        <w:rPr>
                          <w:rFonts w:ascii="Cambria Math" w:hAnsi="Cambria Math"/>
                        </w:rPr>
                        <m:t>φ</m:t>
                      </m:r>
                    </m:e>
                  </m:d>
                  <m:r>
                    <w:rPr>
                      <w:rFonts w:ascii="Cambria Math" w:hAnsi="Cambria Math"/>
                    </w:rPr>
                    <m:t>ρ</m:t>
                  </m:r>
                </m:num>
                <m:den>
                  <m:r>
                    <w:rPr>
                      <w:rFonts w:ascii="Cambria Math" w:hAnsi="Cambria Math"/>
                    </w:rPr>
                    <m:t>φ</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dp</m:t>
                      </m:r>
                    </m:sub>
                  </m:sSub>
                  <m:d>
                    <m:dPr>
                      <m:ctrlPr>
                        <w:rPr>
                          <w:rFonts w:ascii="Cambria Math" w:hAnsi="Cambria Math"/>
                        </w:rPr>
                      </m:ctrlPr>
                    </m:dPr>
                    <m:e>
                      <m:r>
                        <m:rPr>
                          <m:sty m:val="p"/>
                        </m:rPr>
                        <w:rPr>
                          <w:rFonts w:ascii="Cambria Math" w:hAnsi="Cambria Math"/>
                        </w:rPr>
                        <m:t>1-</m:t>
                      </m:r>
                      <m:r>
                        <w:rPr>
                          <w:rFonts w:ascii="Cambria Math" w:hAnsi="Cambria Math"/>
                        </w:rPr>
                        <m:t>φ</m:t>
                      </m:r>
                    </m:e>
                  </m:d>
                  <m:r>
                    <w:rPr>
                      <w:rFonts w:ascii="Cambria Math" w:hAnsi="Cambria Math"/>
                    </w:rPr>
                    <m:t>ρ</m:t>
                  </m:r>
                </m:den>
              </m:f>
            </m:e>
          </m:d>
        </m:oMath>
      </m:oMathPara>
    </w:p>
    <w:p w14:paraId="5F8988BD" w14:textId="77777777" w:rsidR="00C87B10" w:rsidRPr="008D05A0" w:rsidRDefault="008D05A0" w:rsidP="008565FA">
      <w:pPr>
        <w:pStyle w:val="where"/>
      </w:pPr>
      <w:r>
        <w:t>w</w:t>
      </w:r>
      <w:r w:rsidR="00C87B10" w:rsidRPr="008D05A0">
        <w:t>here</w:t>
      </w:r>
      <w:r>
        <w:t>:</w:t>
      </w:r>
    </w:p>
    <w:p w14:paraId="3A4FA6B5" w14:textId="77777777" w:rsidR="00C87B10" w:rsidRPr="008D05A0" w:rsidRDefault="00C87B10" w:rsidP="005611B1">
      <w:pPr>
        <w:pStyle w:val="variabledefinitionChar"/>
      </w:pPr>
      <w:r w:rsidRPr="008D05A0">
        <w:rPr>
          <w:rFonts w:eastAsiaTheme="minorEastAsia" w:cstheme="minorBidi"/>
        </w:rPr>
        <w:tab/>
      </w: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Pr="008D05A0">
        <w:tab/>
        <w:t>=</w:t>
      </w:r>
      <w:r w:rsidRPr="008D05A0">
        <w:tab/>
        <w:t>dissolved fraction of phosphate</w:t>
      </w:r>
    </w:p>
    <w:p w14:paraId="1CBB44C0" w14:textId="77777777" w:rsidR="00C87B10" w:rsidRPr="008D05A0" w:rsidRDefault="00C87B10" w:rsidP="008565FA">
      <w:pPr>
        <w:pStyle w:val="variabledefinitionChar"/>
      </w:pPr>
      <w:r w:rsidRPr="008D05A0">
        <w:rPr>
          <w:i/>
        </w:rPr>
        <w:tab/>
      </w:r>
      <m:oMath>
        <m:sSub>
          <m:sSubPr>
            <m:ctrlPr>
              <w:rPr>
                <w:rFonts w:ascii="Cambria Math" w:hAnsi="Cambria Math"/>
                <w:i/>
              </w:rPr>
            </m:ctrlPr>
          </m:sSubPr>
          <m:e>
            <m:r>
              <w:rPr>
                <w:rFonts w:ascii="Cambria Math" w:hAnsi="Cambria Math"/>
              </w:rPr>
              <m:t>f</m:t>
            </m:r>
          </m:e>
          <m:sub>
            <m:r>
              <w:rPr>
                <w:rFonts w:ascii="Cambria Math" w:hAnsi="Cambria Math"/>
              </w:rPr>
              <m:t>p</m:t>
            </m:r>
          </m:sub>
        </m:sSub>
      </m:oMath>
      <w:r w:rsidRPr="008D05A0">
        <w:tab/>
        <w:t>=</w:t>
      </w:r>
      <w:r w:rsidRPr="008D05A0">
        <w:tab/>
        <w:t>particulate fraction of phosphate</w:t>
      </w:r>
    </w:p>
    <w:p w14:paraId="574928CE" w14:textId="77777777" w:rsidR="00C87B10" w:rsidRPr="008D05A0" w:rsidRDefault="00C87B10" w:rsidP="008565FA">
      <w:pPr>
        <w:pStyle w:val="variabledefinitionChar"/>
      </w:pPr>
      <w:r w:rsidRPr="008D05A0">
        <w:tab/>
      </w:r>
      <m:oMath>
        <m:r>
          <w:rPr>
            <w:rFonts w:ascii="Cambria Math" w:hAnsi="Cambria Math"/>
          </w:rPr>
          <m:t>φ</m:t>
        </m:r>
      </m:oMath>
      <w:r w:rsidRPr="008D05A0">
        <w:tab/>
        <w:t>=</w:t>
      </w:r>
      <w:r w:rsidRPr="008D05A0">
        <w:tab/>
        <w:t>sediment porosity</w:t>
      </w:r>
    </w:p>
    <w:p w14:paraId="2CAF4360" w14:textId="77777777" w:rsidR="00C87B10" w:rsidRPr="008D05A0" w:rsidRDefault="00C87B10" w:rsidP="008565FA">
      <w:pPr>
        <w:pStyle w:val="NormalText"/>
        <w:rPr>
          <w:vertAlign w:val="superscript"/>
        </w:rPr>
      </w:pPr>
      <w:r w:rsidRPr="008D05A0">
        <w:tab/>
      </w:r>
      <m:oMath>
        <m:r>
          <w:rPr>
            <w:rFonts w:ascii="Cambria Math" w:hAnsi="Cambria Math"/>
          </w:rPr>
          <m:t>ρ</m:t>
        </m:r>
      </m:oMath>
      <w:r w:rsidRPr="008D05A0">
        <w:tab/>
        <w:t>=</w:t>
      </w:r>
      <w:r w:rsidRPr="008D05A0">
        <w:tab/>
        <w:t>sediment density, g m</w:t>
      </w:r>
      <w:r w:rsidRPr="008D05A0">
        <w:rPr>
          <w:vertAlign w:val="superscript"/>
        </w:rPr>
        <w:t>-3</w:t>
      </w:r>
    </w:p>
    <w:p w14:paraId="5AB879DD" w14:textId="77777777" w:rsidR="00C87B10" w:rsidRPr="008D05A0" w:rsidRDefault="00C87B10" w:rsidP="008565FA">
      <w:pPr>
        <w:pStyle w:val="NormalText"/>
      </w:pPr>
      <w:r w:rsidRPr="008D05A0">
        <w:tab/>
      </w:r>
      <w:r w:rsidRPr="008D05A0">
        <w:tab/>
      </w:r>
      <m:oMath>
        <m:sSub>
          <m:sSubPr>
            <m:ctrlPr>
              <w:rPr>
                <w:rFonts w:ascii="Cambria Math" w:hAnsi="Cambria Math"/>
              </w:rPr>
            </m:ctrlPr>
          </m:sSubPr>
          <m:e>
            <m:r>
              <w:rPr>
                <w:rFonts w:ascii="Cambria Math" w:hAnsi="Cambria Math"/>
              </w:rPr>
              <m:t>K</m:t>
            </m:r>
          </m:e>
          <m:sub>
            <m:r>
              <w:rPr>
                <w:rFonts w:ascii="Cambria Math" w:hAnsi="Cambria Math"/>
              </w:rPr>
              <m:t>dp</m:t>
            </m:r>
          </m:sub>
        </m:sSub>
      </m:oMath>
      <w:r w:rsidRPr="008D05A0">
        <w:t>= phosphorus sorption coefficient, m</w:t>
      </w:r>
      <w:r w:rsidRPr="008D05A0">
        <w:rPr>
          <w:vertAlign w:val="superscript"/>
        </w:rPr>
        <w:t>3</w:t>
      </w:r>
      <w:r w:rsidRPr="008D05A0">
        <w:t xml:space="preserve"> g</w:t>
      </w:r>
      <w:r w:rsidRPr="008D05A0">
        <w:rPr>
          <w:vertAlign w:val="superscript"/>
        </w:rPr>
        <w:t>-1</w:t>
      </w:r>
    </w:p>
    <w:p w14:paraId="7227F1C4" w14:textId="77777777" w:rsidR="00C87B10" w:rsidRDefault="00C87B10" w:rsidP="00B6554A"/>
    <w:p w14:paraId="0172EE48" w14:textId="77777777" w:rsidR="00C87B10" w:rsidRPr="00677AFE" w:rsidRDefault="00C87B10" w:rsidP="00B6554A">
      <w:pPr>
        <w:pStyle w:val="Heading3"/>
      </w:pPr>
      <w:bookmarkStart w:id="776" w:name="_Toc395169289"/>
      <w:bookmarkStart w:id="777" w:name="_Toc48573676"/>
      <w:r>
        <w:lastRenderedPageBreak/>
        <w:t>Sediment Production of Methane and Sulfide</w:t>
      </w:r>
      <w:bookmarkEnd w:id="776"/>
      <w:bookmarkEnd w:id="777"/>
    </w:p>
    <w:p w14:paraId="312C0039" w14:textId="315883A2" w:rsidR="00C87B10" w:rsidRPr="00083EAC" w:rsidRDefault="00C87B10" w:rsidP="00B6554A">
      <w:r w:rsidRPr="00083EAC">
        <w:t>The modeling of methane (CH</w:t>
      </w:r>
      <w:r w:rsidRPr="00083EAC">
        <w:rPr>
          <w:vertAlign w:val="subscript"/>
        </w:rPr>
        <w:t>4</w:t>
      </w:r>
      <w:r w:rsidRPr="00083EAC">
        <w:t>) and hydrogen sulfide (H</w:t>
      </w:r>
      <w:r w:rsidRPr="00083EAC">
        <w:rPr>
          <w:vertAlign w:val="subscript"/>
        </w:rPr>
        <w:t>2</w:t>
      </w:r>
      <w:r w:rsidRPr="00083EAC">
        <w:t>S) constituents were added to the water column.  CH</w:t>
      </w:r>
      <w:r w:rsidRPr="00083EAC">
        <w:rPr>
          <w:vertAlign w:val="subscript"/>
        </w:rPr>
        <w:t>4</w:t>
      </w:r>
      <w:r w:rsidRPr="00083EAC">
        <w:t xml:space="preserve"> is modeled as mg/l as C. H</w:t>
      </w:r>
      <w:r w:rsidRPr="00083EAC">
        <w:rPr>
          <w:vertAlign w:val="subscript"/>
        </w:rPr>
        <w:t>2</w:t>
      </w:r>
      <w:r w:rsidRPr="00083EAC">
        <w:t>S is modeled as mg/l as S. For both constituents, the anaerobic release from the sediments, aerobic decay, and reaeration were modeled (</w:t>
      </w:r>
      <w:r w:rsidR="003649F6" w:rsidRPr="008565FA">
        <w:rPr>
          <w:rStyle w:val="Figurehyperlink"/>
        </w:rPr>
        <w:fldChar w:fldCharType="begin"/>
      </w:r>
      <w:r w:rsidR="003649F6" w:rsidRPr="008565FA">
        <w:rPr>
          <w:rStyle w:val="Figurehyperlink"/>
        </w:rPr>
        <w:instrText xml:space="preserve"> REF _Ref278635746 </w:instrText>
      </w:r>
      <w:r w:rsidR="00083EAC" w:rsidRPr="008565FA">
        <w:rPr>
          <w:rStyle w:val="Figurehyperlink"/>
        </w:rPr>
        <w:instrText xml:space="preserve"> \* MERGEFORMAT </w:instrText>
      </w:r>
      <w:r w:rsidR="003649F6" w:rsidRPr="008565FA">
        <w:rPr>
          <w:rStyle w:val="Figurehyperlink"/>
        </w:rPr>
        <w:fldChar w:fldCharType="separate"/>
      </w:r>
      <w:r w:rsidR="00A95042" w:rsidRPr="008565FA">
        <w:rPr>
          <w:rStyle w:val="Figurehyperlink"/>
        </w:rPr>
        <w:t>Figure 100</w:t>
      </w:r>
      <w:r w:rsidR="003649F6" w:rsidRPr="008565FA">
        <w:rPr>
          <w:rStyle w:val="Figurehyperlink"/>
        </w:rPr>
        <w:fldChar w:fldCharType="end"/>
      </w:r>
      <w:r w:rsidRPr="00083EAC">
        <w:t>).</w:t>
      </w:r>
    </w:p>
    <w:bookmarkStart w:id="778" w:name="_MON_1452759655"/>
    <w:bookmarkEnd w:id="778"/>
    <w:p w14:paraId="001149CD" w14:textId="77777777" w:rsidR="00C87B10" w:rsidRPr="0051338A" w:rsidRDefault="00E108E0" w:rsidP="008565FA">
      <w:pPr>
        <w:jc w:val="center"/>
        <w:rPr>
          <w:b/>
        </w:rPr>
      </w:pPr>
      <w:r w:rsidRPr="00F749E5">
        <w:rPr>
          <w:noProof/>
        </w:rPr>
        <w:object w:dxaOrig="4470" w:dyaOrig="2190" w14:anchorId="1A5CAD8C">
          <v:shape id="_x0000_i1105" type="#_x0000_t75" alt="" style="width:272.85pt;height:193.25pt;mso-width-percent:0;mso-height-percent:0;mso-width-percent:0;mso-height-percent:0" o:ole="" fillcolor="window">
            <v:imagedata r:id="rId450" o:title="" croptop="-55157f" cropbottom="-6033f" cropright="-21111f"/>
          </v:shape>
          <o:OLEObject Type="Embed" ProgID="Word.Picture.8" ShapeID="_x0000_i1105" DrawAspect="Content" ObjectID="_1721314882" r:id="rId451"/>
        </w:object>
      </w:r>
      <w:bookmarkStart w:id="779" w:name="_MON_1452765807"/>
      <w:bookmarkEnd w:id="779"/>
      <w:r w:rsidRPr="00F749E5">
        <w:rPr>
          <w:noProof/>
        </w:rPr>
        <w:object w:dxaOrig="4470" w:dyaOrig="2190" w14:anchorId="2AA50D10">
          <v:shape id="_x0000_i1104" type="#_x0000_t75" alt="" style="width:272.85pt;height:193.25pt;mso-width-percent:0;mso-height-percent:0;mso-width-percent:0;mso-height-percent:0" o:ole="" fillcolor="window">
            <v:imagedata r:id="rId452" o:title="" croptop="-55157f" cropbottom="-6033f" cropright="-21111f"/>
          </v:shape>
          <o:OLEObject Type="Embed" ProgID="Word.Picture.8" ShapeID="_x0000_i1104" DrawAspect="Content" ObjectID="_1721314883" r:id="rId453"/>
        </w:object>
      </w:r>
    </w:p>
    <w:p w14:paraId="34B36BFB" w14:textId="4C91D184" w:rsidR="00C87B10" w:rsidRDefault="00C87B10" w:rsidP="008565FA">
      <w:pPr>
        <w:pStyle w:val="Caption"/>
      </w:pPr>
      <w:bookmarkStart w:id="780" w:name="_Ref278635746"/>
      <w:bookmarkStart w:id="781" w:name="_Toc281303711"/>
      <w:bookmarkStart w:id="782" w:name="_Toc395169238"/>
      <w:bookmarkStart w:id="783" w:name="_Toc48573812"/>
      <w:r w:rsidRPr="008D05A0">
        <w:t xml:space="preserve">Figure </w:t>
      </w:r>
      <w:r w:rsidR="00000000">
        <w:fldChar w:fldCharType="begin"/>
      </w:r>
      <w:r w:rsidR="00000000">
        <w:instrText xml:space="preserve"> SEQ Figure \* ARABIC </w:instrText>
      </w:r>
      <w:r w:rsidR="00000000">
        <w:fldChar w:fldCharType="separate"/>
      </w:r>
      <w:r w:rsidR="00A95042">
        <w:rPr>
          <w:noProof/>
        </w:rPr>
        <w:t>100</w:t>
      </w:r>
      <w:r w:rsidR="00000000">
        <w:rPr>
          <w:noProof/>
        </w:rPr>
        <w:fldChar w:fldCharType="end"/>
      </w:r>
      <w:bookmarkEnd w:id="780"/>
      <w:r w:rsidRPr="008D05A0">
        <w:t>.  Sources and sinks for methane and hydrogen sulfide.</w:t>
      </w:r>
      <w:bookmarkEnd w:id="781"/>
      <w:bookmarkEnd w:id="782"/>
      <w:bookmarkEnd w:id="783"/>
    </w:p>
    <w:p w14:paraId="624245CD" w14:textId="77777777" w:rsidR="00C87B10" w:rsidRPr="00893FFD" w:rsidRDefault="00C87B10" w:rsidP="007552CD">
      <w:r w:rsidRPr="00893FFD">
        <w:t>The rate equations for methane and hydrogen sulfide were identical (assuming saturation values in the atmosphere of 0 mg/l for both gases):</w:t>
      </w:r>
    </w:p>
    <w:p w14:paraId="237CA1DA" w14:textId="77777777" w:rsidR="00C87B10" w:rsidRDefault="00E108E0" w:rsidP="008565FA">
      <w:pPr>
        <w:spacing w:before="120"/>
        <w:jc w:val="center"/>
      </w:pPr>
      <w:r w:rsidRPr="00292641">
        <w:rPr>
          <w:noProof/>
        </w:rPr>
        <w:object w:dxaOrig="5240" w:dyaOrig="1240" w14:anchorId="72FDDA60">
          <v:shape id="_x0000_i1103" type="#_x0000_t75" alt="" style="width:276.65pt;height:66.95pt;mso-width-percent:0;mso-height-percent:0;mso-width-percent:0;mso-height-percent:0" o:ole="" fillcolor="window">
            <v:imagedata r:id="rId454" o:title=""/>
          </v:shape>
          <o:OLEObject Type="Embed" ProgID="Equation.3" ShapeID="_x0000_i1103" DrawAspect="Content" ObjectID="_1721314884" r:id="rId455"/>
        </w:object>
      </w:r>
    </w:p>
    <w:p w14:paraId="7F59F837" w14:textId="77777777" w:rsidR="00C87B10" w:rsidRPr="00893FFD" w:rsidRDefault="00C87B10" w:rsidP="008565FA">
      <w:pPr>
        <w:pStyle w:val="where"/>
      </w:pPr>
      <w:r w:rsidRPr="00893FFD">
        <w:t>where:</w:t>
      </w:r>
    </w:p>
    <w:p w14:paraId="399455E2" w14:textId="77777777" w:rsidR="00C87B10" w:rsidRPr="00893FFD" w:rsidRDefault="00C87B10" w:rsidP="008565FA">
      <w:pPr>
        <w:pStyle w:val="NormalText"/>
      </w:pPr>
      <w:r w:rsidRPr="00893FFD">
        <w:tab/>
      </w:r>
      <w:proofErr w:type="spellStart"/>
      <w:r w:rsidRPr="00893FFD">
        <w:t>A</w:t>
      </w:r>
      <w:r w:rsidRPr="00893FFD">
        <w:rPr>
          <w:vertAlign w:val="subscript"/>
        </w:rPr>
        <w:t>sed</w:t>
      </w:r>
      <w:proofErr w:type="spellEnd"/>
      <w:r w:rsidRPr="00893FFD">
        <w:tab/>
        <w:t>=</w:t>
      </w:r>
      <w:r w:rsidRPr="00893FFD">
        <w:tab/>
        <w:t>sediment surface area, m</w:t>
      </w:r>
      <w:r w:rsidRPr="00893FFD">
        <w:rPr>
          <w:vertAlign w:val="superscript"/>
        </w:rPr>
        <w:t>2</w:t>
      </w:r>
    </w:p>
    <w:p w14:paraId="0AAF9B58" w14:textId="77777777" w:rsidR="00C87B10" w:rsidRPr="00893FFD" w:rsidRDefault="00C87B10" w:rsidP="008565FA">
      <w:pPr>
        <w:pStyle w:val="NormalText"/>
      </w:pPr>
      <w:r w:rsidRPr="00893FFD">
        <w:tab/>
      </w:r>
      <w:proofErr w:type="spellStart"/>
      <w:r w:rsidRPr="00893FFD">
        <w:t>A</w:t>
      </w:r>
      <w:r w:rsidRPr="00893FFD">
        <w:rPr>
          <w:vertAlign w:val="subscript"/>
        </w:rPr>
        <w:t>sur</w:t>
      </w:r>
      <w:proofErr w:type="spellEnd"/>
      <w:r w:rsidRPr="00893FFD">
        <w:tab/>
        <w:t>=</w:t>
      </w:r>
      <w:r w:rsidRPr="00893FFD">
        <w:tab/>
        <w:t>surface area of surface computational cell, m</w:t>
      </w:r>
      <w:r w:rsidRPr="00893FFD">
        <w:rPr>
          <w:vertAlign w:val="superscript"/>
        </w:rPr>
        <w:t>2</w:t>
      </w:r>
    </w:p>
    <w:p w14:paraId="0DE72316" w14:textId="77777777" w:rsidR="00C87B10" w:rsidRPr="00893FFD" w:rsidRDefault="00C87B10" w:rsidP="008565FA">
      <w:pPr>
        <w:pStyle w:val="NormalText"/>
        <w:rPr>
          <w:vertAlign w:val="superscript"/>
        </w:rPr>
      </w:pPr>
      <w:r w:rsidRPr="00893FFD">
        <w:lastRenderedPageBreak/>
        <w:tab/>
        <w:t>SOD</w:t>
      </w:r>
      <w:r w:rsidRPr="00893FFD">
        <w:tab/>
        <w:t>=</w:t>
      </w:r>
      <w:r w:rsidRPr="00893FFD">
        <w:tab/>
        <w:t>sediment oxygen demand, g m</w:t>
      </w:r>
      <w:r w:rsidRPr="00893FFD">
        <w:rPr>
          <w:vertAlign w:val="superscript"/>
        </w:rPr>
        <w:t>-2</w:t>
      </w:r>
      <w:r w:rsidRPr="00893FFD">
        <w:t xml:space="preserve"> sec</w:t>
      </w:r>
      <w:r w:rsidRPr="00893FFD">
        <w:rPr>
          <w:vertAlign w:val="superscript"/>
        </w:rPr>
        <w:t>-1</w:t>
      </w:r>
    </w:p>
    <w:p w14:paraId="7739CB98" w14:textId="77777777" w:rsidR="00C87B10" w:rsidRPr="00893FFD" w:rsidRDefault="00C87B10" w:rsidP="008565FA">
      <w:pPr>
        <w:pStyle w:val="NormalText"/>
        <w:rPr>
          <w:vertAlign w:val="superscript"/>
        </w:rPr>
      </w:pPr>
      <w:r w:rsidRPr="00893FFD">
        <w:tab/>
        <w:t>K</w:t>
      </w:r>
      <w:r w:rsidRPr="00893FFD">
        <w:rPr>
          <w:vertAlign w:val="subscript"/>
        </w:rPr>
        <w:t>L</w:t>
      </w:r>
      <w:r w:rsidRPr="00893FFD">
        <w:tab/>
        <w:t>=</w:t>
      </w:r>
      <w:r w:rsidRPr="00893FFD">
        <w:tab/>
        <w:t xml:space="preserve">interfacial exchange rate, m </w:t>
      </w:r>
      <w:proofErr w:type="gramStart"/>
      <w:r w:rsidRPr="00893FFD">
        <w:t>sec</w:t>
      </w:r>
      <w:r w:rsidRPr="00893FFD">
        <w:rPr>
          <w:vertAlign w:val="superscript"/>
        </w:rPr>
        <w:t>-1</w:t>
      </w:r>
      <w:proofErr w:type="gramEnd"/>
    </w:p>
    <w:p w14:paraId="7F4486CB" w14:textId="77777777" w:rsidR="00C87B10" w:rsidRPr="00893FFD" w:rsidRDefault="00C87B10" w:rsidP="008565FA">
      <w:pPr>
        <w:pStyle w:val="variabledefinitionChar"/>
      </w:pPr>
      <w:r w:rsidRPr="00893FFD">
        <w:tab/>
      </w:r>
      <w:r w:rsidRPr="00893FFD">
        <w:rPr>
          <w:rFonts w:ascii="Symbol" w:hAnsi="Symbol"/>
          <w:i/>
        </w:rPr>
        <w:t></w:t>
      </w:r>
      <w:r w:rsidRPr="00893FFD">
        <w:rPr>
          <w:i/>
          <w:vertAlign w:val="subscript"/>
        </w:rPr>
        <w:t>OM</w:t>
      </w:r>
      <w:r w:rsidRPr="00893FFD">
        <w:tab/>
        <w:t>=</w:t>
      </w:r>
      <w:r w:rsidRPr="00893FFD">
        <w:tab/>
        <w:t>organic matter temperature rate multiplier</w:t>
      </w:r>
    </w:p>
    <w:p w14:paraId="02F40E43" w14:textId="77777777" w:rsidR="00C87B10" w:rsidRPr="00893FFD" w:rsidRDefault="00C87B10" w:rsidP="008565FA">
      <w:pPr>
        <w:pStyle w:val="variabledefinitionChar"/>
      </w:pPr>
      <w:r w:rsidRPr="00893FFD">
        <w:rPr>
          <w:rFonts w:ascii="Symbol" w:hAnsi="Symbol"/>
          <w:i/>
        </w:rPr>
        <w:tab/>
      </w:r>
      <w:r w:rsidRPr="00893FFD">
        <w:rPr>
          <w:rFonts w:ascii="Symbol" w:hAnsi="Symbol"/>
          <w:i/>
        </w:rPr>
        <w:t></w:t>
      </w:r>
      <w:r w:rsidRPr="00893FFD">
        <w:rPr>
          <w:i/>
          <w:vertAlign w:val="subscript"/>
        </w:rPr>
        <w:t>SODR</w:t>
      </w:r>
      <w:r w:rsidRPr="00893FFD">
        <w:tab/>
        <w:t>=</w:t>
      </w:r>
      <w:r w:rsidRPr="00893FFD">
        <w:tab/>
        <w:t>sediment release rate of H</w:t>
      </w:r>
      <w:r w:rsidRPr="00893FFD">
        <w:rPr>
          <w:vertAlign w:val="subscript"/>
        </w:rPr>
        <w:t>2</w:t>
      </w:r>
      <w:r w:rsidRPr="00893FFD">
        <w:t>S or CH</w:t>
      </w:r>
      <w:r w:rsidRPr="00893FFD">
        <w:rPr>
          <w:vertAlign w:val="subscript"/>
        </w:rPr>
        <w:t>4</w:t>
      </w:r>
      <w:r w:rsidRPr="00893FFD">
        <w:t>, fraction of SOD</w:t>
      </w:r>
    </w:p>
    <w:p w14:paraId="67D3E532" w14:textId="77777777" w:rsidR="00C87B10" w:rsidRPr="00893FFD" w:rsidRDefault="00C87B10" w:rsidP="008565FA">
      <w:pPr>
        <w:pStyle w:val="NormalText"/>
      </w:pPr>
      <w:r w:rsidRPr="00893FFD">
        <w:rPr>
          <w:rFonts w:ascii="Symbol" w:hAnsi="Symbol"/>
        </w:rPr>
        <w:tab/>
      </w:r>
      <w:r w:rsidRPr="00893FFD">
        <w:rPr>
          <w:rFonts w:ascii="Symbol" w:hAnsi="Symbol"/>
        </w:rPr>
        <w:t></w:t>
      </w:r>
      <w:r w:rsidRPr="00893FFD">
        <w:tab/>
        <w:t>=</w:t>
      </w:r>
      <w:r w:rsidRPr="00893FFD">
        <w:tab/>
        <w:t>constituent concentration (H</w:t>
      </w:r>
      <w:r w:rsidRPr="00893FFD">
        <w:rPr>
          <w:vertAlign w:val="subscript"/>
        </w:rPr>
        <w:t>2</w:t>
      </w:r>
      <w:r w:rsidRPr="00893FFD">
        <w:t>S or CH</w:t>
      </w:r>
      <w:r w:rsidRPr="00893FFD">
        <w:rPr>
          <w:vertAlign w:val="subscript"/>
        </w:rPr>
        <w:t>4</w:t>
      </w:r>
      <w:r w:rsidRPr="00893FFD">
        <w:t>), g m</w:t>
      </w:r>
      <w:r w:rsidRPr="00893FFD">
        <w:rPr>
          <w:vertAlign w:val="superscript"/>
        </w:rPr>
        <w:t>-3</w:t>
      </w:r>
    </w:p>
    <w:p w14:paraId="470CAC99" w14:textId="77777777" w:rsidR="00C87B10" w:rsidRPr="00893FFD" w:rsidRDefault="00C87B10" w:rsidP="008565FA">
      <w:pPr>
        <w:pStyle w:val="variabledefinitionChar"/>
      </w:pPr>
      <w:r w:rsidRPr="00893FFD">
        <w:tab/>
      </w:r>
      <w:r w:rsidRPr="00893FFD">
        <w:sym w:font="Symbol" w:char="F051"/>
      </w:r>
      <w:r w:rsidRPr="00893FFD">
        <w:tab/>
        <w:t>=</w:t>
      </w:r>
      <w:r w:rsidRPr="00893FFD">
        <w:tab/>
        <w:t>temperature rate multiplier</w:t>
      </w:r>
    </w:p>
    <w:p w14:paraId="4C46369C" w14:textId="77777777" w:rsidR="00C87B10" w:rsidRPr="00893FFD" w:rsidRDefault="00C87B10" w:rsidP="008565FA">
      <w:pPr>
        <w:pStyle w:val="NormalText"/>
      </w:pPr>
      <w:r w:rsidRPr="00893FFD">
        <w:tab/>
        <w:t>T</w:t>
      </w:r>
      <w:r w:rsidRPr="00893FFD">
        <w:tab/>
        <w:t>=</w:t>
      </w:r>
      <w:r w:rsidRPr="00893FFD">
        <w:tab/>
        <w:t xml:space="preserve">temperature, </w:t>
      </w:r>
      <w:r w:rsidRPr="00893FFD">
        <w:sym w:font="Symbol" w:char="F0B0"/>
      </w:r>
      <w:r w:rsidRPr="00893FFD">
        <w:t>C</w:t>
      </w:r>
    </w:p>
    <w:p w14:paraId="3CA9CE05" w14:textId="77777777" w:rsidR="00C87B10" w:rsidRPr="00893FFD" w:rsidRDefault="00C87B10" w:rsidP="008565FA">
      <w:pPr>
        <w:pStyle w:val="NormalText"/>
      </w:pPr>
      <w:r w:rsidRPr="00893FFD">
        <w:tab/>
      </w:r>
      <w:r w:rsidRPr="00893FFD">
        <w:rPr>
          <w:iCs/>
        </w:rPr>
        <w:t>K</w:t>
      </w:r>
      <w:r w:rsidRPr="00893FFD">
        <w:tab/>
        <w:t>=</w:t>
      </w:r>
      <w:r w:rsidRPr="00893FFD">
        <w:tab/>
        <w:t xml:space="preserve">decay rate, </w:t>
      </w:r>
      <w:proofErr w:type="gramStart"/>
      <w:r w:rsidRPr="00893FFD">
        <w:t>sec</w:t>
      </w:r>
      <w:r w:rsidRPr="00893FFD">
        <w:rPr>
          <w:vertAlign w:val="superscript"/>
        </w:rPr>
        <w:t>-1</w:t>
      </w:r>
      <w:proofErr w:type="gramEnd"/>
    </w:p>
    <w:p w14:paraId="59517D5E" w14:textId="77777777" w:rsidR="00C87B10" w:rsidRPr="00040F8A" w:rsidRDefault="00C87B10" w:rsidP="008565FA">
      <w:pPr>
        <w:pStyle w:val="variabledefinitionChar"/>
      </w:pPr>
      <w:r w:rsidRPr="00040F8A">
        <w:tab/>
      </w:r>
    </w:p>
    <w:p w14:paraId="26435A0A" w14:textId="111F9F21" w:rsidR="00C87B10" w:rsidRPr="00893FFD" w:rsidRDefault="00C87B10" w:rsidP="00B6554A">
      <w:r w:rsidRPr="00893FFD">
        <w:t>The basic physics of gas transfer are the same for H</w:t>
      </w:r>
      <w:r w:rsidRPr="00893FFD">
        <w:rPr>
          <w:vertAlign w:val="subscript"/>
        </w:rPr>
        <w:t>2</w:t>
      </w:r>
      <w:r w:rsidRPr="00893FFD">
        <w:t>S, CH</w:t>
      </w:r>
      <w:r w:rsidRPr="00893FFD">
        <w:rPr>
          <w:vertAlign w:val="subscript"/>
        </w:rPr>
        <w:t>4</w:t>
      </w:r>
      <w:r w:rsidRPr="00893FFD">
        <w:t xml:space="preserve"> and O</w:t>
      </w:r>
      <w:r w:rsidRPr="00893FFD">
        <w:rPr>
          <w:vertAlign w:val="subscript"/>
        </w:rPr>
        <w:t>2</w:t>
      </w:r>
      <w:r w:rsidRPr="00893FFD">
        <w:t xml:space="preserve">. Using the penetration theory for gas transfer, i.e., </w:t>
      </w:r>
      <w:r w:rsidR="00E108E0" w:rsidRPr="00292641">
        <w:rPr>
          <w:noProof/>
          <w:position w:val="-24"/>
        </w:rPr>
        <w:object w:dxaOrig="1480" w:dyaOrig="680" w14:anchorId="5C7A9078">
          <v:shape id="_x0000_i1102" type="#_x0000_t75" alt="" style="width:75.8pt;height:37.9pt;mso-width-percent:0;mso-height-percent:0;mso-width-percent:0;mso-height-percent:0" o:ole="">
            <v:imagedata r:id="rId456" o:title=""/>
          </v:shape>
          <o:OLEObject Type="Embed" ProgID="Equation.2" ShapeID="_x0000_i1102" DrawAspect="Content" ObjectID="_1721314885" r:id="rId457"/>
        </w:object>
      </w:r>
      <w:r w:rsidRPr="00893FFD">
        <w:t xml:space="preserve">where </w:t>
      </w:r>
      <w:r w:rsidRPr="008565FA">
        <w:rPr>
          <w:i/>
          <w:iCs/>
        </w:rPr>
        <w:t xml:space="preserve">f </w:t>
      </w:r>
      <w:r w:rsidRPr="00893FFD">
        <w:t xml:space="preserve">is the turbulence frequency of surface renewal, </w:t>
      </w:r>
      <w:r w:rsidRPr="008565FA">
        <w:rPr>
          <w:i/>
          <w:iCs/>
        </w:rPr>
        <w:t>D</w:t>
      </w:r>
      <w:r w:rsidRPr="00893FFD">
        <w:t xml:space="preserve"> is the molecular diffusion coefficient for O</w:t>
      </w:r>
      <w:r w:rsidRPr="00893FFD">
        <w:rPr>
          <w:vertAlign w:val="subscript"/>
        </w:rPr>
        <w:t>2</w:t>
      </w:r>
      <w:r w:rsidRPr="00893FFD">
        <w:t xml:space="preserve"> and </w:t>
      </w:r>
      <w:r w:rsidRPr="008565FA">
        <w:rPr>
          <w:i/>
          <w:iCs/>
        </w:rPr>
        <w:t>h</w:t>
      </w:r>
      <w:r w:rsidRPr="00893FFD">
        <w:t xml:space="preserve"> is the depth</w:t>
      </w:r>
      <w:r w:rsidR="00B6554A">
        <w:t>;</w:t>
      </w:r>
      <w:r w:rsidRPr="00893FFD">
        <w:t xml:space="preserve"> once the reaeration coefficient for dissolved oxygen is determined, then the value of the reaeration coefficient </w:t>
      </w:r>
      <m:oMath>
        <m:sSub>
          <m:sSubPr>
            <m:ctrlPr>
              <w:rPr>
                <w:rFonts w:ascii="Cambria Math" w:hAnsi="Cambria Math"/>
                <w:i/>
              </w:rPr>
            </m:ctrlPr>
          </m:sSubPr>
          <m:e>
            <m:r>
              <w:rPr>
                <w:rFonts w:ascii="Cambria Math"/>
              </w:rPr>
              <m:t>k</m:t>
            </m:r>
          </m:e>
          <m:sub>
            <m:r>
              <w:rPr>
                <w:rFonts w:ascii="Cambria Math"/>
              </w:rPr>
              <m:t>H2S</m:t>
            </m:r>
          </m:sub>
        </m:sSub>
      </m:oMath>
      <w:r w:rsidRPr="00893FFD">
        <w:t xml:space="preserve"> for H</w:t>
      </w:r>
      <w:r w:rsidRPr="00893FFD">
        <w:rPr>
          <w:vertAlign w:val="subscript"/>
        </w:rPr>
        <w:t>2</w:t>
      </w:r>
      <w:r w:rsidRPr="00893FFD">
        <w:t>S is determined from the following equation (Thibodeaux, 1996):</w:t>
      </w:r>
    </w:p>
    <w:p w14:paraId="00E1F1C7" w14:textId="77777777" w:rsidR="00C87B10" w:rsidRDefault="00C87B10" w:rsidP="00B6554A"/>
    <w:p w14:paraId="7704FEFC" w14:textId="77777777" w:rsidR="00C87B10" w:rsidRDefault="00000000" w:rsidP="00B6554A">
      <m:oMathPara>
        <m:oMath>
          <m:sSub>
            <m:sSubPr>
              <m:ctrlPr>
                <w:rPr>
                  <w:rFonts w:ascii="Cambria Math" w:hAnsi="Cambria Math"/>
                </w:rPr>
              </m:ctrlPr>
            </m:sSubPr>
            <m:e>
              <m:r>
                <w:rPr>
                  <w:rFonts w:ascii="Cambria Math" w:hAnsi="Cambria Math"/>
                </w:rPr>
                <m:t>k</m:t>
              </m:r>
            </m:e>
            <m:sub>
              <m:r>
                <w:rPr>
                  <w:rFonts w:ascii="Cambria Math" w:hAnsi="Cambria Math"/>
                </w:rPr>
                <m:t>H</m:t>
              </m:r>
              <m:r>
                <m:rPr>
                  <m:sty m:val="p"/>
                </m:rPr>
                <w:rPr>
                  <w:rFonts w:ascii="Cambria Math" w:hAnsi="Cambria Math"/>
                </w:rPr>
                <m:t>2</m:t>
              </m:r>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O</m:t>
              </m:r>
              <m:r>
                <m:rPr>
                  <m:sty m:val="p"/>
                </m:rPr>
                <w:rPr>
                  <w:rFonts w:ascii="Cambria Math" w:hAnsi="Cambria Math"/>
                </w:rPr>
                <m:t>2</m:t>
              </m:r>
            </m:sub>
          </m:sSub>
          <m:rad>
            <m:radPr>
              <m:degHide m:val="1"/>
              <m:ctrlPr>
                <w:rPr>
                  <w:rFonts w:ascii="Cambria Math" w:hAnsi="Cambria Math"/>
                </w:rPr>
              </m:ctrlPr>
            </m:radPr>
            <m:deg/>
            <m:e>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H</m:t>
                      </m:r>
                      <m:r>
                        <m:rPr>
                          <m:sty m:val="p"/>
                        </m:rPr>
                        <w:rPr>
                          <w:rFonts w:ascii="Cambria Math" w:hAnsi="Cambria Math"/>
                        </w:rPr>
                        <m:t>2</m:t>
                      </m:r>
                      <m:r>
                        <w:rPr>
                          <w:rFonts w:ascii="Cambria Math" w:hAnsi="Cambria Math"/>
                        </w:rPr>
                        <m:t>S</m:t>
                      </m:r>
                    </m:sub>
                  </m:sSub>
                </m:num>
                <m:den>
                  <m:sSub>
                    <m:sSubPr>
                      <m:ctrlPr>
                        <w:rPr>
                          <w:rFonts w:ascii="Cambria Math" w:hAnsi="Cambria Math"/>
                        </w:rPr>
                      </m:ctrlPr>
                    </m:sSubPr>
                    <m:e>
                      <m:r>
                        <w:rPr>
                          <w:rFonts w:ascii="Cambria Math" w:hAnsi="Cambria Math"/>
                        </w:rPr>
                        <m:t>D</m:t>
                      </m:r>
                    </m:e>
                    <m:sub>
                      <m:r>
                        <w:rPr>
                          <w:rFonts w:ascii="Cambria Math" w:hAnsi="Cambria Math"/>
                        </w:rPr>
                        <m:t>O</m:t>
                      </m:r>
                      <m:r>
                        <m:rPr>
                          <m:sty m:val="p"/>
                        </m:rPr>
                        <w:rPr>
                          <w:rFonts w:ascii="Cambria Math" w:hAnsi="Cambria Math"/>
                        </w:rPr>
                        <m:t>2</m:t>
                      </m:r>
                    </m:sub>
                  </m:sSub>
                </m:den>
              </m:f>
            </m:e>
          </m:rad>
        </m:oMath>
      </m:oMathPara>
    </w:p>
    <w:p w14:paraId="15B70362" w14:textId="77777777" w:rsidR="00C87B10" w:rsidRDefault="00C87B10" w:rsidP="00B6554A"/>
    <w:p w14:paraId="290992F5" w14:textId="42BB9C68" w:rsidR="00C87B10" w:rsidRPr="00893FFD" w:rsidRDefault="00C87B10" w:rsidP="00B6554A">
      <w:r w:rsidRPr="00893FFD">
        <w:t>Using</w:t>
      </w:r>
      <w:r w:rsidR="00B6554A">
        <w:t>:</w:t>
      </w:r>
      <w:r w:rsidRPr="00893FFD">
        <w:t xml:space="preserve"> </w:t>
      </w:r>
    </w:p>
    <w:p w14:paraId="6F577800" w14:textId="77777777" w:rsidR="00C87B10" w:rsidRDefault="00C87B10" w:rsidP="007552CD"/>
    <w:p w14:paraId="543EEB60" w14:textId="77777777" w:rsidR="00692308" w:rsidRDefault="00E108E0" w:rsidP="00692308">
      <w:pPr>
        <w:jc w:val="center"/>
      </w:pPr>
      <w:r w:rsidRPr="00F749E5">
        <w:rPr>
          <w:noProof/>
          <w:position w:val="-30"/>
        </w:rPr>
        <w:object w:dxaOrig="1460" w:dyaOrig="760" w14:anchorId="478B6034">
          <v:shape id="_x0000_i1101" type="#_x0000_t75" alt="" style="width:1in;height:37.9pt;mso-width-percent:0;mso-height-percent:0;mso-width-percent:0;mso-height-percent:0" o:ole="">
            <v:imagedata r:id="rId458" o:title=""/>
          </v:shape>
          <o:OLEObject Type="Embed" ProgID="Equation.2" ShapeID="_x0000_i1101" DrawAspect="Content" ObjectID="_1721314886" r:id="rId459"/>
        </w:object>
      </w:r>
      <w:r w:rsidR="00C87B10">
        <w:t xml:space="preserve"> </w:t>
      </w:r>
    </w:p>
    <w:p w14:paraId="6DC9226A" w14:textId="77777777" w:rsidR="00692308" w:rsidRDefault="00692308" w:rsidP="00692308">
      <w:pPr>
        <w:jc w:val="left"/>
      </w:pPr>
    </w:p>
    <w:p w14:paraId="36493367" w14:textId="43A629AB" w:rsidR="00C87B10" w:rsidRPr="00893FFD" w:rsidRDefault="00C87B10" w:rsidP="007552CD">
      <w:r w:rsidRPr="00893FFD">
        <w:t xml:space="preserve">where </w:t>
      </w:r>
      <w:r w:rsidRPr="008565FA">
        <w:rPr>
          <w:i/>
          <w:iCs/>
        </w:rPr>
        <w:t>MW</w:t>
      </w:r>
      <w:r w:rsidRPr="00893FFD">
        <w:t xml:space="preserve"> is the molecular weight of the component</w:t>
      </w:r>
      <w:r w:rsidR="00692308">
        <w:t>. T</w:t>
      </w:r>
      <w:r w:rsidRPr="00893FFD">
        <w:t>hen</w:t>
      </w:r>
      <w:r w:rsidR="00692308">
        <w:t>:</w:t>
      </w:r>
    </w:p>
    <w:p w14:paraId="3145D85A" w14:textId="77777777" w:rsidR="00C87B10" w:rsidRDefault="00C87B10" w:rsidP="007552CD"/>
    <w:p w14:paraId="5F89B7AE" w14:textId="77777777" w:rsidR="00C87B10" w:rsidRDefault="00000000" w:rsidP="007552CD">
      <m:oMath>
        <m:sSub>
          <m:sSubPr>
            <m:ctrlPr>
              <w:rPr>
                <w:rFonts w:ascii="Cambria Math" w:hAnsi="Cambria Math"/>
              </w:rPr>
            </m:ctrlPr>
          </m:sSubPr>
          <m:e>
            <m:r>
              <w:rPr>
                <w:rFonts w:ascii="Cambria Math" w:hAnsi="Cambria Math"/>
              </w:rPr>
              <m:t>k</m:t>
            </m:r>
          </m:e>
          <m:sub>
            <m:r>
              <w:rPr>
                <w:rFonts w:ascii="Cambria Math" w:hAnsi="Cambria Math"/>
              </w:rPr>
              <m:t>H</m:t>
            </m:r>
            <m:r>
              <m:rPr>
                <m:sty m:val="p"/>
              </m:rPr>
              <w:rPr>
                <w:rFonts w:ascii="Cambria Math" w:hAnsi="Cambria Math"/>
              </w:rPr>
              <m:t>2</m:t>
            </m:r>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O</m:t>
            </m:r>
            <m:r>
              <m:rPr>
                <m:sty m:val="p"/>
              </m:rPr>
              <w:rPr>
                <w:rFonts w:ascii="Cambria Math" w:hAnsi="Cambria Math"/>
              </w:rPr>
              <m:t>2</m:t>
            </m:r>
          </m:sub>
        </m:sSub>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M</m:t>
                    </m:r>
                    <m:sSub>
                      <m:sSubPr>
                        <m:ctrlPr>
                          <w:rPr>
                            <w:rFonts w:ascii="Cambria Math" w:hAnsi="Cambria Math"/>
                          </w:rPr>
                        </m:ctrlPr>
                      </m:sSubPr>
                      <m:e>
                        <m:r>
                          <w:rPr>
                            <w:rFonts w:ascii="Cambria Math" w:hAnsi="Cambria Math"/>
                          </w:rPr>
                          <m:t>W</m:t>
                        </m:r>
                      </m:e>
                      <m:sub>
                        <m:r>
                          <w:rPr>
                            <w:rFonts w:ascii="Cambria Math" w:hAnsi="Cambria Math"/>
                          </w:rPr>
                          <m:t>O</m:t>
                        </m:r>
                        <m:r>
                          <m:rPr>
                            <m:sty m:val="p"/>
                          </m:rPr>
                          <w:rPr>
                            <w:rFonts w:ascii="Cambria Math" w:hAnsi="Cambria Math"/>
                          </w:rPr>
                          <m:t>2</m:t>
                        </m:r>
                      </m:sub>
                    </m:sSub>
                  </m:num>
                  <m:den>
                    <m:r>
                      <w:rPr>
                        <w:rFonts w:ascii="Cambria Math" w:hAnsi="Cambria Math"/>
                      </w:rPr>
                      <m:t>M</m:t>
                    </m:r>
                    <m:sSub>
                      <m:sSubPr>
                        <m:ctrlPr>
                          <w:rPr>
                            <w:rFonts w:ascii="Cambria Math" w:hAnsi="Cambria Math"/>
                          </w:rPr>
                        </m:ctrlPr>
                      </m:sSubPr>
                      <m:e>
                        <m:r>
                          <w:rPr>
                            <w:rFonts w:ascii="Cambria Math" w:hAnsi="Cambria Math"/>
                          </w:rPr>
                          <m:t>W</m:t>
                        </m:r>
                      </m:e>
                      <m:sub>
                        <m:r>
                          <w:rPr>
                            <w:rFonts w:ascii="Cambria Math" w:hAnsi="Cambria Math"/>
                          </w:rPr>
                          <m:t>H</m:t>
                        </m:r>
                        <m:r>
                          <m:rPr>
                            <m:sty m:val="p"/>
                          </m:rPr>
                          <w:rPr>
                            <w:rFonts w:ascii="Cambria Math" w:hAnsi="Cambria Math"/>
                          </w:rPr>
                          <m:t>2</m:t>
                        </m:r>
                        <m:r>
                          <w:rPr>
                            <w:rFonts w:ascii="Cambria Math" w:hAnsi="Cambria Math"/>
                          </w:rPr>
                          <m:t>S</m:t>
                        </m:r>
                      </m:sub>
                    </m:sSub>
                  </m:den>
                </m:f>
              </m:e>
            </m:d>
          </m:e>
          <m:sup>
            <m:r>
              <m:rPr>
                <m:sty m:val="p"/>
              </m:rPr>
              <w:rPr>
                <w:rFonts w:ascii="Cambria Math" w:hAnsi="Cambria Math"/>
              </w:rPr>
              <m:t>0.25</m:t>
            </m:r>
          </m:sup>
        </m:sSup>
      </m:oMath>
      <w:r w:rsidR="00C87B10">
        <w:t xml:space="preserve">.  </w:t>
      </w:r>
    </w:p>
    <w:p w14:paraId="415876E3" w14:textId="77777777" w:rsidR="00C87B10" w:rsidRDefault="00C87B10" w:rsidP="007552CD"/>
    <w:p w14:paraId="79D5B2C9" w14:textId="0528773B" w:rsidR="00C87B10" w:rsidRPr="00893FFD" w:rsidRDefault="00C87B10" w:rsidP="007552CD">
      <w:r w:rsidRPr="00893FFD">
        <w:t>Given the molecular weights of oxygen and hydrogen sulfide:</w:t>
      </w:r>
    </w:p>
    <w:p w14:paraId="1638BE6F" w14:textId="77777777" w:rsidR="00C87B10" w:rsidRPr="00893FFD" w:rsidRDefault="00C87B10" w:rsidP="007552CD"/>
    <w:p w14:paraId="19EE7414" w14:textId="77777777" w:rsidR="00C87B10" w:rsidRPr="00893FFD" w:rsidRDefault="008F3173" w:rsidP="0076230E">
      <w:pPr>
        <w:jc w:val="center"/>
      </w:pPr>
      <m:oMath>
        <m:r>
          <w:rPr>
            <w:rFonts w:ascii="Cambria Math"/>
          </w:rPr>
          <m:t>M</m:t>
        </m:r>
        <m:sSub>
          <m:sSubPr>
            <m:ctrlPr>
              <w:rPr>
                <w:rFonts w:ascii="Cambria Math" w:hAnsi="Cambria Math"/>
                <w:i/>
              </w:rPr>
            </m:ctrlPr>
          </m:sSubPr>
          <m:e>
            <m:r>
              <w:rPr>
                <w:rFonts w:ascii="Cambria Math"/>
              </w:rPr>
              <m:t>W</m:t>
            </m:r>
          </m:e>
          <m:sub>
            <m:r>
              <w:rPr>
                <w:rFonts w:ascii="Cambria Math"/>
              </w:rPr>
              <m:t>O2</m:t>
            </m:r>
          </m:sub>
        </m:sSub>
      </m:oMath>
      <w:r w:rsidR="00C87B10" w:rsidRPr="00893FFD">
        <w:t>=32.00 g/mol</w:t>
      </w:r>
    </w:p>
    <w:p w14:paraId="6BE7EF3E" w14:textId="77777777" w:rsidR="00C87B10" w:rsidRPr="00893FFD" w:rsidRDefault="008F3173" w:rsidP="0076230E">
      <w:pPr>
        <w:jc w:val="center"/>
      </w:pPr>
      <m:oMath>
        <m:r>
          <w:rPr>
            <w:rFonts w:ascii="Cambria Math" w:hAnsi="Cambria Math" w:cs="Cambria Math"/>
          </w:rPr>
          <m:t>M</m:t>
        </m:r>
        <m:sSub>
          <m:sSubPr>
            <m:ctrlPr>
              <w:rPr>
                <w:rFonts w:ascii="Cambria Math" w:hAnsi="Cambria Math"/>
                <w:i/>
              </w:rPr>
            </m:ctrlPr>
          </m:sSubPr>
          <m:e>
            <m:r>
              <w:rPr>
                <w:rFonts w:ascii="Cambria Math"/>
              </w:rPr>
              <m:t>W</m:t>
            </m:r>
          </m:e>
          <m:sub>
            <m:r>
              <w:rPr>
                <w:rFonts w:ascii="Cambria Math"/>
              </w:rPr>
              <m:t>H2S</m:t>
            </m:r>
          </m:sub>
        </m:sSub>
      </m:oMath>
      <w:r w:rsidR="00C87B10" w:rsidRPr="00893FFD">
        <w:t>=34.08 g/mol</w:t>
      </w:r>
    </w:p>
    <w:p w14:paraId="71776454" w14:textId="77777777" w:rsidR="00B6554A" w:rsidRDefault="00B6554A" w:rsidP="007A3922"/>
    <w:p w14:paraId="3BD1FE68" w14:textId="58996926" w:rsidR="00C87B10" w:rsidRPr="00893FFD" w:rsidRDefault="00C87B10" w:rsidP="00B6554A">
      <w:r w:rsidRPr="00893FFD">
        <w:t>the reaeration coefficient for hydrogen sulfide is</w:t>
      </w:r>
    </w:p>
    <w:p w14:paraId="0219B061" w14:textId="77777777" w:rsidR="00C87B10" w:rsidRDefault="00000000" w:rsidP="008565FA">
      <w:pPr>
        <w:spacing w:before="120"/>
      </w:pPr>
      <m:oMathPara>
        <m:oMath>
          <m:sSub>
            <m:sSubPr>
              <m:ctrlPr>
                <w:rPr>
                  <w:rFonts w:ascii="Cambria Math" w:hAnsi="Cambria Math"/>
                </w:rPr>
              </m:ctrlPr>
            </m:sSubPr>
            <m:e>
              <m:r>
                <w:rPr>
                  <w:rFonts w:ascii="Cambria Math" w:hAnsi="Cambria Math"/>
                </w:rPr>
                <m:t>k</m:t>
              </m:r>
            </m:e>
            <m:sub>
              <m:r>
                <w:rPr>
                  <w:rFonts w:ascii="Cambria Math" w:hAnsi="Cambria Math"/>
                </w:rPr>
                <m:t>H</m:t>
              </m:r>
              <m:r>
                <m:rPr>
                  <m:sty m:val="p"/>
                </m:rPr>
                <w:rPr>
                  <w:rFonts w:ascii="Cambria Math" w:hAnsi="Cambria Math"/>
                </w:rPr>
                <m:t>2</m:t>
              </m:r>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O</m:t>
              </m:r>
              <m:r>
                <m:rPr>
                  <m:sty m:val="p"/>
                </m:rPr>
                <w:rPr>
                  <w:rFonts w:ascii="Cambria Math" w:hAnsi="Cambria Math"/>
                </w:rPr>
                <m:t>2</m:t>
              </m:r>
            </m:sub>
          </m:sSub>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M</m:t>
                      </m:r>
                      <m:sSub>
                        <m:sSubPr>
                          <m:ctrlPr>
                            <w:rPr>
                              <w:rFonts w:ascii="Cambria Math" w:hAnsi="Cambria Math"/>
                            </w:rPr>
                          </m:ctrlPr>
                        </m:sSubPr>
                        <m:e>
                          <m:r>
                            <w:rPr>
                              <w:rFonts w:ascii="Cambria Math" w:hAnsi="Cambria Math"/>
                            </w:rPr>
                            <m:t>W</m:t>
                          </m:r>
                        </m:e>
                        <m:sub>
                          <m:r>
                            <w:rPr>
                              <w:rFonts w:ascii="Cambria Math" w:hAnsi="Cambria Math"/>
                            </w:rPr>
                            <m:t>O</m:t>
                          </m:r>
                          <m:r>
                            <m:rPr>
                              <m:sty m:val="p"/>
                            </m:rPr>
                            <w:rPr>
                              <w:rFonts w:ascii="Cambria Math" w:hAnsi="Cambria Math"/>
                            </w:rPr>
                            <m:t>2</m:t>
                          </m:r>
                        </m:sub>
                      </m:sSub>
                    </m:num>
                    <m:den>
                      <m:r>
                        <w:rPr>
                          <w:rFonts w:ascii="Cambria Math" w:hAnsi="Cambria Math"/>
                        </w:rPr>
                        <m:t>M</m:t>
                      </m:r>
                      <m:sSub>
                        <m:sSubPr>
                          <m:ctrlPr>
                            <w:rPr>
                              <w:rFonts w:ascii="Cambria Math" w:hAnsi="Cambria Math"/>
                            </w:rPr>
                          </m:ctrlPr>
                        </m:sSubPr>
                        <m:e>
                          <m:r>
                            <w:rPr>
                              <w:rFonts w:ascii="Cambria Math" w:hAnsi="Cambria Math"/>
                            </w:rPr>
                            <m:t>W</m:t>
                          </m:r>
                        </m:e>
                        <m:sub>
                          <m:r>
                            <w:rPr>
                              <w:rFonts w:ascii="Cambria Math" w:hAnsi="Cambria Math"/>
                            </w:rPr>
                            <m:t>H</m:t>
                          </m:r>
                          <m:r>
                            <m:rPr>
                              <m:sty m:val="p"/>
                            </m:rPr>
                            <w:rPr>
                              <w:rFonts w:ascii="Cambria Math" w:hAnsi="Cambria Math"/>
                            </w:rPr>
                            <m:t>2</m:t>
                          </m:r>
                          <m:r>
                            <w:rPr>
                              <w:rFonts w:ascii="Cambria Math" w:hAnsi="Cambria Math"/>
                            </w:rPr>
                            <m:t>S</m:t>
                          </m:r>
                        </m:sub>
                      </m:sSub>
                    </m:den>
                  </m:f>
                </m:e>
              </m:d>
            </m:e>
            <m:sup>
              <m:r>
                <m:rPr>
                  <m:sty m:val="p"/>
                </m:rPr>
                <w:rPr>
                  <w:rFonts w:ascii="Cambria Math" w:hAnsi="Cambria Math"/>
                </w:rPr>
                <m:t>0.25</m:t>
              </m:r>
            </m:sup>
          </m:s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O</m:t>
              </m:r>
              <m:r>
                <m:rPr>
                  <m:sty m:val="p"/>
                </m:rPr>
                <w:rPr>
                  <w:rFonts w:ascii="Cambria Math" w:hAnsi="Cambria Math"/>
                </w:rPr>
                <m:t>2</m:t>
              </m:r>
            </m:sub>
          </m:sSub>
          <m:r>
            <m:rPr>
              <m:sty m:val="p"/>
            </m:rPr>
            <w:rPr>
              <w:rFonts w:ascii="Cambria Math" w:hAnsi="Cambria Math"/>
            </w:rPr>
            <m:t>×0.984</m:t>
          </m:r>
        </m:oMath>
      </m:oMathPara>
    </w:p>
    <w:p w14:paraId="2E902F7D" w14:textId="77777777" w:rsidR="00C87B10" w:rsidRDefault="00C87B10" w:rsidP="00B6554A"/>
    <w:p w14:paraId="6C7A955E" w14:textId="0C50CDF3" w:rsidR="00C87B10" w:rsidRPr="00893FFD" w:rsidRDefault="00C87B10" w:rsidP="00B6554A">
      <w:r w:rsidRPr="00893FFD">
        <w:t>Likewise for methane</w:t>
      </w:r>
      <w:r w:rsidR="00B6554A">
        <w:t>:</w:t>
      </w:r>
    </w:p>
    <w:p w14:paraId="41DD396D" w14:textId="5EF0DCA4" w:rsidR="00B6554A" w:rsidRPr="00893FFD" w:rsidRDefault="008F3173" w:rsidP="008565FA">
      <w:pPr>
        <w:spacing w:before="120" w:after="120"/>
        <w:jc w:val="center"/>
      </w:pPr>
      <m:oMath>
        <m:r>
          <w:rPr>
            <w:rFonts w:ascii="Cambria Math"/>
          </w:rPr>
          <m:t>M</m:t>
        </m:r>
        <m:sSub>
          <m:sSubPr>
            <m:ctrlPr>
              <w:rPr>
                <w:rFonts w:ascii="Cambria Math" w:hAnsi="Cambria Math"/>
                <w:i/>
              </w:rPr>
            </m:ctrlPr>
          </m:sSubPr>
          <m:e>
            <m:r>
              <w:rPr>
                <w:rFonts w:ascii="Cambria Math"/>
              </w:rPr>
              <m:t>W</m:t>
            </m:r>
          </m:e>
          <m:sub>
            <m:r>
              <w:rPr>
                <w:rFonts w:ascii="Cambria Math"/>
              </w:rPr>
              <m:t>CH4</m:t>
            </m:r>
          </m:sub>
        </m:sSub>
        <m:r>
          <w:rPr>
            <w:rFonts w:ascii="Cambria Math" w:hAnsi="Cambria Math"/>
          </w:rPr>
          <m:t xml:space="preserve"> </m:t>
        </m:r>
      </m:oMath>
      <w:r w:rsidR="00C87B10" w:rsidRPr="00893FFD">
        <w:t>=</w:t>
      </w:r>
      <w:r w:rsidR="00B6554A">
        <w:t xml:space="preserve"> </w:t>
      </w:r>
      <w:r w:rsidR="00C87B10" w:rsidRPr="00893FFD">
        <w:t>16.04 g/mol</w:t>
      </w:r>
    </w:p>
    <w:p w14:paraId="4E3C230C" w14:textId="7C72B56C" w:rsidR="00C87B10" w:rsidRPr="00893FFD" w:rsidRDefault="00C87B10" w:rsidP="00B6554A">
      <w:r w:rsidRPr="00893FFD">
        <w:t xml:space="preserve">The reaeration coefficient </w:t>
      </w:r>
      <m:oMath>
        <m:sSub>
          <m:sSubPr>
            <m:ctrlPr>
              <w:rPr>
                <w:rFonts w:ascii="Cambria Math" w:hAnsi="Cambria Math"/>
                <w:i/>
              </w:rPr>
            </m:ctrlPr>
          </m:sSubPr>
          <m:e>
            <m:r>
              <w:rPr>
                <w:rFonts w:ascii="Cambria Math"/>
              </w:rPr>
              <m:t>k</m:t>
            </m:r>
          </m:e>
          <m:sub>
            <m:r>
              <w:rPr>
                <w:rFonts w:ascii="Cambria Math"/>
              </w:rPr>
              <m:t>CH4</m:t>
            </m:r>
          </m:sub>
        </m:sSub>
      </m:oMath>
      <w:r w:rsidRPr="00893FFD">
        <w:t xml:space="preserve"> is</w:t>
      </w:r>
    </w:p>
    <w:p w14:paraId="74196E0E" w14:textId="77777777" w:rsidR="00C87B10" w:rsidRDefault="00000000" w:rsidP="00B6554A">
      <w:pPr>
        <w:rPr>
          <w:position w:val="-32"/>
        </w:rPr>
      </w:pPr>
      <m:oMathPara>
        <m:oMath>
          <m:sSub>
            <m:sSubPr>
              <m:ctrlPr>
                <w:rPr>
                  <w:rFonts w:ascii="Cambria Math" w:hAnsi="Cambria Math"/>
                </w:rPr>
              </m:ctrlPr>
            </m:sSubPr>
            <m:e>
              <m:r>
                <w:rPr>
                  <w:rFonts w:ascii="Cambria Math" w:hAnsi="Cambria Math"/>
                </w:rPr>
                <m:t>k</m:t>
              </m:r>
            </m:e>
            <m:sub>
              <m:r>
                <w:rPr>
                  <w:rFonts w:ascii="Cambria Math" w:hAnsi="Cambria Math"/>
                </w:rPr>
                <m:t>CH</m:t>
              </m:r>
              <m:r>
                <m:rPr>
                  <m:sty m:val="p"/>
                </m:rPr>
                <w:rPr>
                  <w:rFonts w:ascii="Cambria Math" w:hAnsi="Cambria Math"/>
                </w:rPr>
                <m:t>4</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O</m:t>
              </m:r>
              <m:r>
                <m:rPr>
                  <m:sty m:val="p"/>
                </m:rPr>
                <w:rPr>
                  <w:rFonts w:ascii="Cambria Math" w:hAnsi="Cambria Math"/>
                </w:rPr>
                <m:t>2</m:t>
              </m:r>
            </m:sub>
          </m:sSub>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M</m:t>
                      </m:r>
                      <m:sSub>
                        <m:sSubPr>
                          <m:ctrlPr>
                            <w:rPr>
                              <w:rFonts w:ascii="Cambria Math" w:hAnsi="Cambria Math"/>
                            </w:rPr>
                          </m:ctrlPr>
                        </m:sSubPr>
                        <m:e>
                          <m:r>
                            <w:rPr>
                              <w:rFonts w:ascii="Cambria Math" w:hAnsi="Cambria Math"/>
                            </w:rPr>
                            <m:t>W</m:t>
                          </m:r>
                        </m:e>
                        <m:sub>
                          <m:r>
                            <w:rPr>
                              <w:rFonts w:ascii="Cambria Math" w:hAnsi="Cambria Math"/>
                            </w:rPr>
                            <m:t>O</m:t>
                          </m:r>
                          <m:r>
                            <m:rPr>
                              <m:sty m:val="p"/>
                            </m:rPr>
                            <w:rPr>
                              <w:rFonts w:ascii="Cambria Math" w:hAnsi="Cambria Math"/>
                            </w:rPr>
                            <m:t>2</m:t>
                          </m:r>
                        </m:sub>
                      </m:sSub>
                    </m:num>
                    <m:den>
                      <m:r>
                        <w:rPr>
                          <w:rFonts w:ascii="Cambria Math" w:hAnsi="Cambria Math"/>
                        </w:rPr>
                        <m:t>M</m:t>
                      </m:r>
                      <m:sSub>
                        <m:sSubPr>
                          <m:ctrlPr>
                            <w:rPr>
                              <w:rFonts w:ascii="Cambria Math" w:hAnsi="Cambria Math"/>
                            </w:rPr>
                          </m:ctrlPr>
                        </m:sSubPr>
                        <m:e>
                          <m:r>
                            <w:rPr>
                              <w:rFonts w:ascii="Cambria Math" w:hAnsi="Cambria Math"/>
                            </w:rPr>
                            <m:t>W</m:t>
                          </m:r>
                        </m:e>
                        <m:sub>
                          <m:r>
                            <w:rPr>
                              <w:rFonts w:ascii="Cambria Math" w:hAnsi="Cambria Math"/>
                            </w:rPr>
                            <m:t>CH</m:t>
                          </m:r>
                          <m:r>
                            <m:rPr>
                              <m:sty m:val="p"/>
                            </m:rPr>
                            <w:rPr>
                              <w:rFonts w:ascii="Cambria Math" w:hAnsi="Cambria Math"/>
                            </w:rPr>
                            <m:t>4</m:t>
                          </m:r>
                        </m:sub>
                      </m:sSub>
                    </m:den>
                  </m:f>
                </m:e>
              </m:d>
            </m:e>
            <m:sup>
              <m:r>
                <m:rPr>
                  <m:sty m:val="p"/>
                </m:rPr>
                <w:rPr>
                  <w:rFonts w:ascii="Cambria Math" w:hAnsi="Cambria Math"/>
                </w:rPr>
                <m:t>0.25</m:t>
              </m:r>
            </m:sup>
          </m:s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O</m:t>
              </m:r>
              <m:r>
                <m:rPr>
                  <m:sty m:val="p"/>
                </m:rPr>
                <w:rPr>
                  <w:rFonts w:ascii="Cambria Math" w:hAnsi="Cambria Math"/>
                </w:rPr>
                <m:t>2</m:t>
              </m:r>
            </m:sub>
          </m:sSub>
          <m:r>
            <m:rPr>
              <m:sty m:val="p"/>
            </m:rPr>
            <w:rPr>
              <w:rFonts w:ascii="Cambria Math" w:hAnsi="Cambria Math"/>
            </w:rPr>
            <m:t>×1.188</m:t>
          </m:r>
        </m:oMath>
      </m:oMathPara>
    </w:p>
    <w:p w14:paraId="0EA0021B" w14:textId="77777777" w:rsidR="00C87B10" w:rsidRDefault="00C87B10" w:rsidP="0079464A"/>
    <w:p w14:paraId="0C939430" w14:textId="77777777" w:rsidR="00B6554A" w:rsidRDefault="00C87B10" w:rsidP="0079464A">
      <w:pPr>
        <w:pStyle w:val="Heading3"/>
      </w:pPr>
      <w:bookmarkStart w:id="784" w:name="_Toc395169290"/>
      <w:bookmarkStart w:id="785" w:name="_Toc48573677"/>
      <w:r>
        <w:lastRenderedPageBreak/>
        <w:t xml:space="preserve">Consumption of Dissolved Oxygen due to Sediment </w:t>
      </w:r>
    </w:p>
    <w:p w14:paraId="2B7D7264" w14:textId="594D7BCF" w:rsidR="00C87B10" w:rsidRDefault="00C87B10" w:rsidP="0079464A">
      <w:pPr>
        <w:pStyle w:val="Heading3"/>
      </w:pPr>
      <w:r>
        <w:t>Resuspension</w:t>
      </w:r>
      <w:bookmarkEnd w:id="784"/>
      <w:bookmarkEnd w:id="785"/>
    </w:p>
    <w:p w14:paraId="069A4318" w14:textId="096694BF" w:rsidR="00C87B10" w:rsidRPr="00893FFD" w:rsidRDefault="00C87B10" w:rsidP="00B6554A">
      <w:r w:rsidRPr="00893FFD">
        <w:t>Particulate organic matter in the sediments can be resuspended by turbulence caused by wind or by bottom scour caused by high current velocities.  Once particulate organic matter has been resuspended into an aerobic water column, it will decay and consume dissolved oxygen.</w:t>
      </w:r>
    </w:p>
    <w:p w14:paraId="670C9E3F" w14:textId="77777777" w:rsidR="00C87B10" w:rsidRDefault="00C87B10" w:rsidP="005611B1"/>
    <w:p w14:paraId="6A1FCF5F" w14:textId="77777777" w:rsidR="00C87B10" w:rsidRDefault="00C87B10" w:rsidP="007552CD">
      <w:pPr>
        <w:pStyle w:val="Heading4"/>
      </w:pPr>
      <w:bookmarkStart w:id="786" w:name="_Toc395169291"/>
      <w:bookmarkStart w:id="787" w:name="_Toc48573678"/>
      <w:r>
        <w:t>Wind Induced Resuspension</w:t>
      </w:r>
      <w:bookmarkEnd w:id="786"/>
      <w:bookmarkEnd w:id="787"/>
    </w:p>
    <w:p w14:paraId="61634C59" w14:textId="6885B2DD" w:rsidR="00C87B10" w:rsidRPr="00893FFD" w:rsidRDefault="00C87B10" w:rsidP="007552CD">
      <w:r w:rsidRPr="00893FFD">
        <w:t>This algorithm for predicting the resuspension of particulate organic matter due to wind is based on work from Kang et al. (1982)</w:t>
      </w:r>
      <w:r w:rsidR="0079464A">
        <w:t>,</w:t>
      </w:r>
      <w:r w:rsidRPr="00893FFD">
        <w:t xml:space="preserve"> where the bottom shear stress is computed based on wind speed, wind fetch and depth. This algorithm is shown in </w:t>
      </w:r>
      <w:r w:rsidR="00893FFD">
        <w:t>Chapter 2 in the section</w:t>
      </w:r>
      <w:r w:rsidR="0079464A">
        <w:t>:</w:t>
      </w:r>
      <w:r w:rsidR="00893FFD">
        <w:t xml:space="preserve"> </w:t>
      </w:r>
      <w:r w:rsidR="00893FFD" w:rsidRPr="0076230E">
        <w:rPr>
          <w:b/>
          <w:bCs/>
        </w:rPr>
        <w:t>Sediment Resuspension</w:t>
      </w:r>
      <w:r w:rsidRPr="00893FFD">
        <w:t xml:space="preserve">. </w:t>
      </w:r>
    </w:p>
    <w:p w14:paraId="3974CE32" w14:textId="77777777" w:rsidR="00C87B10" w:rsidRDefault="00C87B10" w:rsidP="007552CD"/>
    <w:p w14:paraId="5117222A" w14:textId="77777777" w:rsidR="00C87B10" w:rsidRDefault="00C87B10" w:rsidP="007552CD">
      <w:pPr>
        <w:pStyle w:val="Heading4"/>
      </w:pPr>
      <w:bookmarkStart w:id="788" w:name="_Toc395169292"/>
      <w:bookmarkStart w:id="789" w:name="_Toc48573679"/>
      <w:r>
        <w:t>Bottom Scour Resuspension</w:t>
      </w:r>
      <w:bookmarkEnd w:id="788"/>
      <w:bookmarkEnd w:id="789"/>
    </w:p>
    <w:p w14:paraId="7F868277" w14:textId="77777777" w:rsidR="00C87B10" w:rsidRPr="007A6E4C" w:rsidRDefault="00C87B10" w:rsidP="007552CD">
      <w:r w:rsidRPr="007A6E4C">
        <w:t xml:space="preserve">Following the approach of Edinger (2002) in the 3D model </w:t>
      </w:r>
      <w:r w:rsidRPr="008565FA">
        <w:rPr>
          <w:b/>
          <w:bCs/>
        </w:rPr>
        <w:t>GLLVHT</w:t>
      </w:r>
      <w:r w:rsidRPr="007A6E4C">
        <w:t xml:space="preserve">, the </w:t>
      </w:r>
      <w:r w:rsidRPr="0076230E">
        <w:rPr>
          <w:b/>
          <w:bCs/>
        </w:rPr>
        <w:t>CE-QUAL-W2</w:t>
      </w:r>
      <w:r w:rsidRPr="007A6E4C">
        <w:t xml:space="preserve"> model can compute the bottom scour of sediment (inorganic or organic) in units of g/m</w:t>
      </w:r>
      <w:r w:rsidRPr="007A6E4C">
        <w:rPr>
          <w:vertAlign w:val="superscript"/>
        </w:rPr>
        <w:t>2</w:t>
      </w:r>
      <w:r w:rsidRPr="007A6E4C">
        <w:t>/s from Nielson (1992) as</w:t>
      </w:r>
    </w:p>
    <w:p w14:paraId="66480DEF" w14:textId="77777777" w:rsidR="00C87B10" w:rsidRDefault="00C87B10" w:rsidP="0076230E">
      <w:pPr>
        <w:spacing w:before="120" w:after="120"/>
      </w:pPr>
      <m:oMathPara>
        <m:oMath>
          <m:r>
            <w:rPr>
              <w:rFonts w:ascii="Cambria Math" w:hAnsi="Cambria Math"/>
            </w:rPr>
            <m:t>Bottom</m:t>
          </m:r>
          <m:r>
            <m:rPr>
              <m:sty m:val="p"/>
            </m:rPr>
            <w:rPr>
              <w:rFonts w:ascii="Cambria Math" w:hAnsi="Cambria Math"/>
            </w:rPr>
            <m:t xml:space="preserve"> </m:t>
          </m:r>
          <m:r>
            <w:rPr>
              <w:rFonts w:ascii="Cambria Math" w:hAnsi="Cambria Math"/>
            </w:rPr>
            <m:t>scour</m:t>
          </m:r>
          <m:r>
            <m:rPr>
              <m:sty m:val="p"/>
            </m:rPr>
            <w:rPr>
              <w:rFonts w:ascii="Cambria Math" w:hAnsi="Cambria Math"/>
            </w:rPr>
            <m:t xml:space="preserve"> </m:t>
          </m:r>
          <m:r>
            <w:rPr>
              <w:rFonts w:ascii="Cambria Math" w:hAnsi="Cambria Math"/>
            </w:rPr>
            <m:t>rate</m:t>
          </m:r>
          <m:r>
            <m:rPr>
              <m:sty m:val="p"/>
            </m:rPr>
            <w:rPr>
              <w:rFonts w:ascii="Cambria Math" w:hAnsi="Cambria Math"/>
            </w:rPr>
            <m:t xml:space="preserve"> </m:t>
          </m:r>
          <m:d>
            <m:dPr>
              <m:begChr m:val="["/>
              <m:endChr m:val="]"/>
              <m:ctrlPr>
                <w:rPr>
                  <w:rFonts w:ascii="Cambria Math" w:hAnsi="Cambria Math"/>
                </w:rPr>
              </m:ctrlPr>
            </m:dPr>
            <m:e>
              <m:f>
                <m:fPr>
                  <m:ctrlPr>
                    <w:rPr>
                      <w:rFonts w:ascii="Cambria Math" w:hAnsi="Cambria Math"/>
                    </w:rPr>
                  </m:ctrlPr>
                </m:fPr>
                <m:num>
                  <m:r>
                    <w:rPr>
                      <w:rFonts w:ascii="Cambria Math" w:hAnsi="Cambria Math"/>
                    </w:rPr>
                    <m:t>M</m:t>
                  </m:r>
                </m:num>
                <m:den>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T</m:t>
                  </m:r>
                </m:den>
              </m:f>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scour</m:t>
              </m:r>
            </m:sub>
          </m:sSub>
          <m:sSub>
            <m:sSubPr>
              <m:ctrlPr>
                <w:rPr>
                  <w:rFonts w:ascii="Cambria Math" w:hAnsi="Cambria Math"/>
                </w:rPr>
              </m:ctrlPr>
            </m:sSubPr>
            <m:e>
              <m:r>
                <w:rPr>
                  <w:rFonts w:ascii="Cambria Math" w:hAnsi="Cambria Math"/>
                </w:rPr>
                <m:t>C</m:t>
              </m:r>
            </m:e>
            <m:sub>
              <m:r>
                <w:rPr>
                  <w:rFonts w:ascii="Cambria Math" w:hAnsi="Cambria Math"/>
                </w:rPr>
                <m:t>bottom</m:t>
              </m:r>
            </m:sub>
          </m:sSub>
        </m:oMath>
      </m:oMathPara>
    </w:p>
    <w:p w14:paraId="754B69A8" w14:textId="77777777" w:rsidR="00C87B10" w:rsidRPr="007A6E4C" w:rsidRDefault="00C87B10" w:rsidP="007552CD">
      <w:r w:rsidRPr="007A6E4C">
        <w:t xml:space="preserve">where the scour velocity  </w:t>
      </w:r>
      <m:oMath>
        <m:sSub>
          <m:sSubPr>
            <m:ctrlPr>
              <w:rPr>
                <w:rFonts w:ascii="Cambria Math" w:hAnsi="Cambria Math"/>
                <w:i/>
              </w:rPr>
            </m:ctrlPr>
          </m:sSubPr>
          <m:e>
            <m:r>
              <w:rPr>
                <w:rFonts w:ascii="Cambria Math" w:hAnsi="Cambria Math"/>
              </w:rPr>
              <m:t>V</m:t>
            </m:r>
          </m:e>
          <m:sub>
            <m:r>
              <w:rPr>
                <w:rFonts w:ascii="Cambria Math" w:hAnsi="Cambria Math"/>
              </w:rPr>
              <m:t>scour</m:t>
            </m:r>
          </m:sub>
        </m:sSub>
      </m:oMath>
      <w:r w:rsidRPr="007A6E4C">
        <w:t xml:space="preserve"> (m/s) is calculated from</w:t>
      </w:r>
    </w:p>
    <w:p w14:paraId="69213815" w14:textId="77777777" w:rsidR="00C87B10" w:rsidRPr="008426AF" w:rsidRDefault="00000000" w:rsidP="0076230E">
      <w:pPr>
        <w:spacing w:before="120"/>
        <w:rPr>
          <w:rFonts w:eastAsiaTheme="minorEastAsia"/>
        </w:rPr>
      </w:pPr>
      <m:oMathPara>
        <m:oMath>
          <m:sSub>
            <m:sSubPr>
              <m:ctrlPr>
                <w:rPr>
                  <w:rFonts w:ascii="Cambria Math" w:hAnsi="Cambria Math"/>
                </w:rPr>
              </m:ctrlPr>
            </m:sSubPr>
            <m:e>
              <m:r>
                <w:rPr>
                  <w:rFonts w:ascii="Cambria Math" w:hAnsi="Cambria Math"/>
                </w:rPr>
                <m:t>V</m:t>
              </m:r>
            </m:e>
            <m:sub>
              <m:r>
                <w:rPr>
                  <w:rFonts w:ascii="Cambria Math" w:hAnsi="Cambria Math"/>
                </w:rPr>
                <m:t>scour</m:t>
              </m:r>
            </m:sub>
          </m:sSub>
          <m:r>
            <m:rPr>
              <m:sty m:val="p"/>
            </m:rPr>
            <w:rPr>
              <w:rFonts w:ascii="Cambria Math" w:hAnsi="Cambria Math"/>
            </w:rPr>
            <m:t>=</m:t>
          </m:r>
          <m:f>
            <m:fPr>
              <m:ctrlPr>
                <w:rPr>
                  <w:rFonts w:ascii="Cambria Math" w:hAnsi="Cambria Math"/>
                </w:rPr>
              </m:ctrlPr>
            </m:fPr>
            <m:num>
              <m:r>
                <m:rPr>
                  <m:sty m:val="p"/>
                </m:rPr>
                <w:rPr>
                  <w:rFonts w:ascii="Cambria Math" w:hAnsi="Cambria Math"/>
                </w:rPr>
                <m:t>0.00033</m:t>
              </m:r>
              <m:d>
                <m:dPr>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θ</m:t>
                          </m:r>
                        </m:e>
                        <m:sup>
                          <m:r>
                            <m:rPr>
                              <m:sty m:val="p"/>
                            </m:rPr>
                            <w:rPr>
                              <w:rFonts w:ascii="Cambria Math" w:hAnsi="Cambria Math"/>
                            </w:rPr>
                            <m:t>'</m:t>
                          </m:r>
                        </m:sup>
                      </m:sSup>
                    </m:num>
                    <m:den>
                      <m:sSub>
                        <m:sSubPr>
                          <m:ctrlPr>
                            <w:rPr>
                              <w:rFonts w:ascii="Cambria Math" w:hAnsi="Cambria Math"/>
                            </w:rPr>
                          </m:ctrlPr>
                        </m:sSubPr>
                        <m:e>
                          <m:r>
                            <w:rPr>
                              <w:rFonts w:ascii="Cambria Math" w:hAnsi="Cambria Math"/>
                            </w:rPr>
                            <m:t>θ</m:t>
                          </m:r>
                        </m:e>
                        <m:sub>
                          <m:r>
                            <w:rPr>
                              <w:rFonts w:ascii="Cambria Math" w:hAnsi="Cambria Math"/>
                            </w:rPr>
                            <m:t>c</m:t>
                          </m:r>
                        </m:sub>
                      </m:sSub>
                    </m:den>
                  </m:f>
                  <m:r>
                    <m:rPr>
                      <m:sty m:val="p"/>
                    </m:rPr>
                    <w:rPr>
                      <w:rFonts w:ascii="Cambria Math" w:hAnsi="Cambria Math"/>
                    </w:rPr>
                    <m:t>-1</m:t>
                  </m:r>
                </m:e>
              </m:d>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g</m:t>
                          </m:r>
                        </m:sub>
                      </m:sSub>
                      <m:r>
                        <m:rPr>
                          <m:sty m:val="p"/>
                        </m:rPr>
                        <w:rPr>
                          <w:rFonts w:ascii="Cambria Math" w:hAnsi="Cambria Math"/>
                        </w:rPr>
                        <m:t>-1</m:t>
                      </m:r>
                    </m:e>
                  </m:d>
                </m:e>
                <m:sup>
                  <m:r>
                    <m:rPr>
                      <m:sty m:val="p"/>
                    </m:rPr>
                    <w:rPr>
                      <w:rFonts w:ascii="Cambria Math" w:hAnsi="Cambria Math"/>
                    </w:rPr>
                    <m:t>0.6</m:t>
                  </m:r>
                </m:sup>
              </m:sSup>
              <m:sSup>
                <m:sSupPr>
                  <m:ctrlPr>
                    <w:rPr>
                      <w:rFonts w:ascii="Cambria Math" w:hAnsi="Cambria Math"/>
                    </w:rPr>
                  </m:ctrlPr>
                </m:sSupPr>
                <m:e>
                  <m:r>
                    <w:rPr>
                      <w:rFonts w:ascii="Cambria Math" w:hAnsi="Cambria Math"/>
                    </w:rPr>
                    <m:t>g</m:t>
                  </m:r>
                </m:e>
                <m:sup>
                  <m:r>
                    <m:rPr>
                      <m:sty m:val="p"/>
                    </m:rPr>
                    <w:rPr>
                      <w:rFonts w:ascii="Cambria Math" w:hAnsi="Cambria Math"/>
                    </w:rPr>
                    <m:t>0.6</m:t>
                  </m:r>
                </m:sup>
              </m:sSup>
              <m:sSup>
                <m:sSupPr>
                  <m:ctrlPr>
                    <w:rPr>
                      <w:rFonts w:ascii="Cambria Math" w:hAnsi="Cambria Math"/>
                    </w:rPr>
                  </m:ctrlPr>
                </m:sSupPr>
                <m:e>
                  <m:r>
                    <w:rPr>
                      <w:rFonts w:ascii="Cambria Math" w:hAnsi="Cambria Math"/>
                    </w:rPr>
                    <m:t>d</m:t>
                  </m:r>
                </m:e>
                <m:sup>
                  <m:r>
                    <m:rPr>
                      <m:sty m:val="p"/>
                    </m:rPr>
                    <w:rPr>
                      <w:rFonts w:ascii="Cambria Math" w:hAnsi="Cambria Math"/>
                    </w:rPr>
                    <m:t>0.8</m:t>
                  </m:r>
                </m:sup>
              </m:sSup>
            </m:num>
            <m:den>
              <m:r>
                <w:rPr>
                  <w:rFonts w:ascii="Cambria Math" w:hAnsi="Cambria Math"/>
                </w:rPr>
                <m:t>ν</m:t>
              </m:r>
            </m:den>
          </m:f>
        </m:oMath>
      </m:oMathPara>
    </w:p>
    <w:p w14:paraId="3A7166C1" w14:textId="77777777" w:rsidR="00C87B10" w:rsidRPr="007A6E4C" w:rsidRDefault="00C87B10" w:rsidP="00127D1D">
      <w:pPr>
        <w:pStyle w:val="where"/>
        <w:rPr>
          <w:rFonts w:eastAsiaTheme="minorEastAsia"/>
        </w:rPr>
      </w:pPr>
      <w:r w:rsidRPr="007A6E4C">
        <w:rPr>
          <w:rFonts w:eastAsiaTheme="minorEastAsia"/>
        </w:rPr>
        <w:t>and</w:t>
      </w:r>
    </w:p>
    <w:p w14:paraId="2B7FCDE2" w14:textId="6C2BA8A4" w:rsidR="00C87B10" w:rsidRPr="007A6E4C" w:rsidRDefault="00C87B10" w:rsidP="008565FA">
      <w:pPr>
        <w:rPr>
          <w:rFonts w:eastAsiaTheme="minorEastAsia"/>
        </w:rPr>
      </w:pPr>
      <m:oMath>
        <m:r>
          <w:rPr>
            <w:rFonts w:ascii="Cambria Math" w:eastAsiaTheme="minorEastAsia" w:hAnsi="Cambria Math"/>
          </w:rPr>
          <m:t xml:space="preserve">g </m:t>
        </m:r>
      </m:oMath>
      <w:r w:rsidRPr="007A6E4C">
        <w:rPr>
          <w:rFonts w:eastAsiaTheme="minorEastAsia"/>
        </w:rPr>
        <w:t>= acceleration due to gravity, 9.78 m</w:t>
      </w:r>
      <w:r w:rsidRPr="007A6E4C">
        <w:rPr>
          <w:rFonts w:eastAsiaTheme="minorEastAsia"/>
          <w:vertAlign w:val="superscript"/>
        </w:rPr>
        <w:t>2</w:t>
      </w:r>
      <w:r w:rsidRPr="007A6E4C">
        <w:rPr>
          <w:rFonts w:eastAsiaTheme="minorEastAsia"/>
        </w:rPr>
        <w:t>/s</w:t>
      </w:r>
    </w:p>
    <w:p w14:paraId="610A33C9" w14:textId="61F18C0B" w:rsidR="00C87B10" w:rsidRPr="007A6E4C" w:rsidRDefault="00C87B10" w:rsidP="008565FA">
      <w:pPr>
        <w:rPr>
          <w:rFonts w:eastAsiaTheme="minorEastAsia"/>
        </w:rPr>
      </w:pPr>
      <m:oMath>
        <m:r>
          <w:rPr>
            <w:rFonts w:ascii="Cambria Math" w:eastAsiaTheme="minorEastAsia" w:hAnsi="Cambria Math"/>
          </w:rPr>
          <m:t xml:space="preserve">d </m:t>
        </m:r>
      </m:oMath>
      <w:r w:rsidRPr="007A6E4C">
        <w:rPr>
          <w:rFonts w:eastAsiaTheme="minorEastAsia"/>
        </w:rPr>
        <w:t>= particle diameter, m</w:t>
      </w:r>
    </w:p>
    <w:p w14:paraId="5F719A4F" w14:textId="0A967491" w:rsidR="00C87B10" w:rsidRPr="007A6E4C" w:rsidRDefault="00C87B10" w:rsidP="008565FA">
      <w:pPr>
        <w:rPr>
          <w:rFonts w:eastAsiaTheme="minorEastAsia"/>
        </w:rPr>
      </w:pPr>
      <m:oMath>
        <m:r>
          <w:rPr>
            <w:rFonts w:ascii="Cambria Math" w:eastAsiaTheme="minorEastAsia" w:hAnsi="Cambria Math"/>
          </w:rPr>
          <m:t>θ</m:t>
        </m:r>
        <m:r>
          <m:rPr>
            <m:sty m:val="p"/>
          </m:rPr>
          <w:rPr>
            <w:rFonts w:ascii="Cambria Math" w:eastAsiaTheme="minorEastAsia" w:hAnsi="Cambria Math"/>
          </w:rPr>
          <m:t xml:space="preserve">' </m:t>
        </m:r>
      </m:oMath>
      <w:r w:rsidRPr="007A6E4C">
        <w:rPr>
          <w:rFonts w:eastAsiaTheme="minorEastAsia"/>
        </w:rPr>
        <w:t xml:space="preserve">= Shield’s parameter, </w:t>
      </w:r>
      <m:oMath>
        <m:sSup>
          <m:sSupPr>
            <m:ctrlPr>
              <w:rPr>
                <w:rFonts w:ascii="Cambria Math" w:eastAsiaTheme="minorEastAsia" w:hAnsi="Cambria Math"/>
              </w:rPr>
            </m:ctrlPr>
          </m:sSupPr>
          <m:e>
            <m:r>
              <w:rPr>
                <w:rFonts w:ascii="Cambria Math" w:eastAsiaTheme="minorEastAsia" w:hAnsi="Cambria Math"/>
              </w:rPr>
              <m:t>θ</m:t>
            </m:r>
          </m:e>
          <m:sup>
            <m:r>
              <m:rPr>
                <m:sty m:val="p"/>
              </m:rPr>
              <w:rPr>
                <w:rFonts w:ascii="Cambria Math" w:eastAsiaTheme="minorEastAsia" w:hAnsi="Cambria Math"/>
              </w:rPr>
              <m:t>'</m:t>
            </m:r>
          </m:sup>
        </m:sSup>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w:rPr>
                    <w:rFonts w:ascii="Cambria Math" w:eastAsiaTheme="minorEastAsia" w:hAnsi="Cambria Math"/>
                  </w:rPr>
                  <m:t>τ</m:t>
                </m:r>
              </m:e>
              <m:sub>
                <m:r>
                  <w:rPr>
                    <w:rFonts w:ascii="Cambria Math" w:eastAsiaTheme="minorEastAsia" w:hAnsi="Cambria Math"/>
                  </w:rPr>
                  <m:t>bottom</m:t>
                </m:r>
              </m:sub>
            </m:sSub>
          </m:num>
          <m:den>
            <m:d>
              <m:dPr>
                <m:begChr m:val="["/>
                <m:endChr m:val="]"/>
                <m:ctrlPr>
                  <w:rPr>
                    <w:rFonts w:ascii="Cambria Math" w:eastAsiaTheme="minorEastAsia" w:hAnsi="Cambria Math"/>
                  </w:rPr>
                </m:ctrlPr>
              </m:dPr>
              <m:e>
                <m:r>
                  <w:rPr>
                    <w:rFonts w:ascii="Cambria Math" w:eastAsiaTheme="minorEastAsia" w:hAnsi="Cambria Math"/>
                  </w:rPr>
                  <m:t>g</m:t>
                </m:r>
                <m:d>
                  <m:dPr>
                    <m:ctrlPr>
                      <w:rPr>
                        <w:rFonts w:ascii="Cambria Math" w:eastAsiaTheme="minorEastAsia" w:hAnsi="Cambria Math"/>
                      </w:rPr>
                    </m:ctrlPr>
                  </m:dPr>
                  <m:e>
                    <m:sSub>
                      <m:sSubPr>
                        <m:ctrlPr>
                          <w:rPr>
                            <w:rFonts w:ascii="Cambria Math" w:eastAsiaTheme="minorEastAsia" w:hAnsi="Cambria Math"/>
                          </w:rPr>
                        </m:ctrlPr>
                      </m:sSubPr>
                      <m:e>
                        <m:r>
                          <w:rPr>
                            <w:rFonts w:ascii="Cambria Math" w:eastAsiaTheme="minorEastAsia" w:hAnsi="Cambria Math"/>
                          </w:rPr>
                          <m:t>S</m:t>
                        </m:r>
                      </m:e>
                      <m:sub>
                        <m:r>
                          <w:rPr>
                            <w:rFonts w:ascii="Cambria Math" w:eastAsiaTheme="minorEastAsia" w:hAnsi="Cambria Math"/>
                          </w:rPr>
                          <m:t>g</m:t>
                        </m:r>
                      </m:sub>
                    </m:sSub>
                    <m:r>
                      <m:rPr>
                        <m:sty m:val="p"/>
                      </m:rPr>
                      <w:rPr>
                        <w:rFonts w:ascii="Cambria Math" w:eastAsiaTheme="minorEastAsia" w:hAnsi="Cambria Math"/>
                      </w:rPr>
                      <m:t>-1</m:t>
                    </m:r>
                  </m:e>
                </m:d>
                <m:r>
                  <w:rPr>
                    <w:rFonts w:ascii="Cambria Math" w:eastAsiaTheme="minorEastAsia" w:hAnsi="Cambria Math"/>
                  </w:rPr>
                  <m:t>d</m:t>
                </m:r>
              </m:e>
            </m:d>
          </m:den>
        </m:f>
      </m:oMath>
    </w:p>
    <w:p w14:paraId="24399EF2" w14:textId="7D5F477D" w:rsidR="00C87B10" w:rsidRPr="007A6E4C" w:rsidRDefault="00000000" w:rsidP="008565FA">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c</m:t>
            </m:r>
          </m:sub>
        </m:sSub>
        <m:r>
          <w:rPr>
            <w:rFonts w:ascii="Cambria Math" w:eastAsiaTheme="minorEastAsia" w:hAnsi="Cambria Math"/>
          </w:rPr>
          <m:t xml:space="preserve"> </m:t>
        </m:r>
      </m:oMath>
      <w:r w:rsidR="00C87B10" w:rsidRPr="007A6E4C">
        <w:rPr>
          <w:rFonts w:eastAsiaTheme="minorEastAsia"/>
        </w:rPr>
        <w:t>=</w:t>
      </w:r>
      <w:r w:rsidR="0079464A">
        <w:rPr>
          <w:rFonts w:eastAsiaTheme="minorEastAsia"/>
        </w:rPr>
        <w:t xml:space="preserve"> </w:t>
      </w:r>
      <w:r w:rsidR="00C87B10" w:rsidRPr="007A6E4C">
        <w:rPr>
          <w:rFonts w:eastAsiaTheme="minorEastAsia"/>
        </w:rPr>
        <w:t>critical Shield’s parameter [User input for each particle size]</w:t>
      </w:r>
    </w:p>
    <w:p w14:paraId="51936003" w14:textId="77777777" w:rsidR="00C87B10" w:rsidRPr="007A6E4C" w:rsidRDefault="00000000" w:rsidP="008565FA">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bottom</m:t>
            </m:r>
          </m:sub>
        </m:sSub>
      </m:oMath>
      <w:r w:rsidR="00C87B10" w:rsidRPr="007A6E4C">
        <w:rPr>
          <w:rFonts w:eastAsiaTheme="minorEastAsia"/>
        </w:rPr>
        <w:t>= bottom shear stress in m</w:t>
      </w:r>
      <w:r w:rsidR="00C87B10" w:rsidRPr="007A6E4C">
        <w:rPr>
          <w:rFonts w:eastAsiaTheme="minorEastAsia"/>
          <w:vertAlign w:val="superscript"/>
        </w:rPr>
        <w:t>2</w:t>
      </w:r>
      <w:r w:rsidR="00C87B10" w:rsidRPr="007A6E4C">
        <w:rPr>
          <w:rFonts w:eastAsiaTheme="minorEastAsia"/>
        </w:rPr>
        <w:t>/s</w:t>
      </w:r>
      <w:r w:rsidR="00C87B10" w:rsidRPr="007A6E4C">
        <w:rPr>
          <w:rFonts w:eastAsiaTheme="minorEastAsia"/>
          <w:vertAlign w:val="superscript"/>
        </w:rPr>
        <w:t>2</w:t>
      </w:r>
      <w:r w:rsidR="00C87B10" w:rsidRPr="007A6E4C">
        <w:rPr>
          <w:rFonts w:eastAsiaTheme="minorEastAsia"/>
        </w:rPr>
        <w:t xml:space="preserve">, when using the </w:t>
      </w:r>
      <w:proofErr w:type="spellStart"/>
      <w:r w:rsidR="00C87B10" w:rsidRPr="007A6E4C">
        <w:rPr>
          <w:rFonts w:eastAsiaTheme="minorEastAsia"/>
        </w:rPr>
        <w:t>Chezy</w:t>
      </w:r>
      <w:proofErr w:type="spellEnd"/>
      <w:r w:rsidR="00C87B10" w:rsidRPr="007A6E4C">
        <w:rPr>
          <w:rFonts w:eastAsiaTheme="minorEastAsia"/>
        </w:rPr>
        <w:t xml:space="preserve"> coefficient,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bottom</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g</m:t>
            </m:r>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bottom</m:t>
                </m:r>
              </m:sub>
              <m:sup>
                <m:r>
                  <w:rPr>
                    <w:rFonts w:ascii="Cambria Math" w:eastAsiaTheme="minorEastAsia" w:hAnsi="Cambria Math"/>
                  </w:rPr>
                  <m:t>2</m:t>
                </m:r>
              </m:sup>
            </m:sSubSup>
          </m:num>
          <m:den>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den>
        </m:f>
      </m:oMath>
    </w:p>
    <w:p w14:paraId="1DD7327A" w14:textId="77777777" w:rsidR="00C87B10" w:rsidRPr="007A6E4C" w:rsidRDefault="00000000" w:rsidP="008565FA">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bottom</m:t>
            </m:r>
          </m:sub>
        </m:sSub>
      </m:oMath>
      <w:r w:rsidR="00C87B10" w:rsidRPr="007A6E4C">
        <w:rPr>
          <w:rFonts w:eastAsiaTheme="minorEastAsia"/>
        </w:rPr>
        <w:t>= bottom velocity, m/s</w:t>
      </w:r>
    </w:p>
    <w:p w14:paraId="63B82E90" w14:textId="781EFDC4" w:rsidR="00C87B10" w:rsidRPr="007A6E4C" w:rsidRDefault="00C87B10" w:rsidP="008565FA">
      <w:pPr>
        <w:rPr>
          <w:rFonts w:eastAsiaTheme="minorEastAsia"/>
        </w:rPr>
      </w:pPr>
      <m:oMath>
        <m:r>
          <w:rPr>
            <w:rFonts w:ascii="Cambria Math" w:eastAsiaTheme="minorEastAsia" w:hAnsi="Cambria Math"/>
          </w:rPr>
          <m:t xml:space="preserve">C </m:t>
        </m:r>
      </m:oMath>
      <w:r w:rsidRPr="007A6E4C">
        <w:rPr>
          <w:rFonts w:eastAsiaTheme="minorEastAsia"/>
        </w:rPr>
        <w:t>= Chezy coefficient in units, m</w:t>
      </w:r>
      <w:r w:rsidRPr="007A6E4C">
        <w:rPr>
          <w:rFonts w:eastAsiaTheme="minorEastAsia"/>
          <w:vertAlign w:val="superscript"/>
        </w:rPr>
        <w:t>0.5</w:t>
      </w:r>
      <w:r w:rsidRPr="007A6E4C">
        <w:rPr>
          <w:rFonts w:eastAsiaTheme="minorEastAsia"/>
        </w:rPr>
        <w:t>/s</w:t>
      </w:r>
    </w:p>
    <w:p w14:paraId="2BDF25A7" w14:textId="57FA3E37" w:rsidR="00C87B10" w:rsidRPr="007A6E4C" w:rsidRDefault="00000000" w:rsidP="008565FA">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g</m:t>
            </m:r>
          </m:sub>
        </m:sSub>
        <m:r>
          <w:rPr>
            <w:rFonts w:ascii="Cambria Math" w:eastAsiaTheme="minorEastAsia" w:hAnsi="Cambria Math"/>
          </w:rPr>
          <m:t xml:space="preserve"> </m:t>
        </m:r>
      </m:oMath>
      <w:r w:rsidR="00C87B10" w:rsidRPr="007A6E4C">
        <w:rPr>
          <w:rFonts w:eastAsiaTheme="minorEastAsia"/>
        </w:rPr>
        <w:t>= specific gravity of solid,</w:t>
      </w:r>
      <w:r w:rsidR="00C87B10" w:rsidRPr="007A6E4C">
        <w:rPr>
          <w:rFonts w:eastAsiaTheme="minorEastAsia"/>
        </w:rPr>
        <w:sym w:font="Symbol" w:char="F072"/>
      </w:r>
      <w:r w:rsidR="00C87B10" w:rsidRPr="007A6E4C">
        <w:rPr>
          <w:rFonts w:eastAsiaTheme="minorEastAsia"/>
          <w:vertAlign w:val="subscript"/>
        </w:rPr>
        <w:t>solid</w:t>
      </w:r>
      <w:r w:rsidR="00C87B10" w:rsidRPr="007A6E4C">
        <w:rPr>
          <w:rFonts w:eastAsiaTheme="minorEastAsia"/>
        </w:rPr>
        <w:t>/</w:t>
      </w:r>
      <w:r w:rsidR="00C87B10" w:rsidRPr="007A6E4C">
        <w:rPr>
          <w:rFonts w:eastAsiaTheme="minorEastAsia"/>
        </w:rPr>
        <w:sym w:font="Symbol" w:char="F072"/>
      </w:r>
      <w:r w:rsidR="00C87B10" w:rsidRPr="007A6E4C">
        <w:rPr>
          <w:rFonts w:eastAsiaTheme="minorEastAsia"/>
          <w:vertAlign w:val="subscript"/>
        </w:rPr>
        <w:t>water</w:t>
      </w:r>
    </w:p>
    <w:p w14:paraId="2AB43B41" w14:textId="77777777" w:rsidR="00C87B10" w:rsidRPr="007A6E4C" w:rsidRDefault="00C87B10" w:rsidP="008565FA">
      <w:pPr>
        <w:rPr>
          <w:rFonts w:eastAsiaTheme="minorEastAsia"/>
        </w:rPr>
      </w:pPr>
      <m:oMath>
        <m:r>
          <w:rPr>
            <w:rFonts w:ascii="Cambria Math" w:eastAsiaTheme="minorEastAsia" w:hAnsi="Cambria Math"/>
          </w:rPr>
          <m:t>ν</m:t>
        </m:r>
      </m:oMath>
      <w:r w:rsidRPr="007A6E4C">
        <w:rPr>
          <w:rFonts w:eastAsiaTheme="minorEastAsia"/>
        </w:rPr>
        <w:t xml:space="preserve">= molecular viscosity of water, </w:t>
      </w:r>
      <m:oMath>
        <m:r>
          <w:rPr>
            <w:rFonts w:ascii="Cambria Math" w:eastAsiaTheme="minorEastAsia" w:hAnsi="Cambria Math"/>
          </w:rPr>
          <m:t>ν=1.79E-6</m:t>
        </m:r>
        <m:r>
          <m:rPr>
            <m:sty m:val="p"/>
          </m:rPr>
          <w:rPr>
            <w:rFonts w:ascii="Cambria Math" w:eastAsiaTheme="minorEastAsia" w:hAnsi="Cambria Math"/>
          </w:rPr>
          <m:t>exp⁡</m:t>
        </m:r>
        <m:r>
          <w:rPr>
            <w:rFonts w:ascii="Cambria Math" w:eastAsiaTheme="minorEastAsia" w:hAnsi="Cambria Math"/>
          </w:rPr>
          <m:t>(-0.0266T)</m:t>
        </m:r>
      </m:oMath>
    </w:p>
    <w:p w14:paraId="5F52004E" w14:textId="77777777" w:rsidR="00C87B10" w:rsidRPr="007A6E4C" w:rsidRDefault="00000000" w:rsidP="008565FA">
      <w:pPr>
        <w:ind w:left="634" w:hanging="634"/>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bottom</m:t>
            </m:r>
          </m:sub>
        </m:sSub>
      </m:oMath>
      <w:r w:rsidR="00C87B10" w:rsidRPr="007A6E4C">
        <w:rPr>
          <w:rFonts w:eastAsiaTheme="minorEastAsia"/>
        </w:rPr>
        <w:t xml:space="preserve">= bottom sediment concentration in mg/l,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bottom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KB</m:t>
            </m:r>
          </m:sub>
        </m:sSub>
        <m:r>
          <w:rPr>
            <w:rFonts w:ascii="Cambria Math" w:eastAsiaTheme="minorEastAsia" w:hAnsi="Cambria Math"/>
          </w:rPr>
          <m:t>exp</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m:rPr>
                    <m:sty m:val="p"/>
                  </m:rPr>
                  <w:rPr>
                    <w:rFonts w:ascii="Cambria Math" w:eastAsiaTheme="minorEastAsia" w:hAnsi="Cambria Math"/>
                  </w:rPr>
                  <m:t>Δ</m:t>
                </m:r>
                <m:r>
                  <w:rPr>
                    <w:rFonts w:ascii="Cambria Math" w:eastAsiaTheme="minorEastAsia" w:hAnsi="Cambria Math"/>
                  </w:rPr>
                  <m:t>z</m:t>
                </m:r>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z</m:t>
                    </m:r>
                  </m:sub>
                </m:sSub>
              </m:den>
            </m:f>
          </m:e>
        </m:d>
      </m:oMath>
      <w:r w:rsidR="00C87B10" w:rsidRPr="007A6E4C">
        <w:rPr>
          <w:rFonts w:eastAsiaTheme="minorEastAsia"/>
        </w:rPr>
        <w:t xml:space="preserve"> or a minimum bottom concentration defined between 1.0 mg/l (0.02 mm particle diameter and S</w:t>
      </w:r>
      <w:r w:rsidR="00C87B10" w:rsidRPr="007A6E4C">
        <w:rPr>
          <w:rFonts w:eastAsiaTheme="minorEastAsia"/>
          <w:vertAlign w:val="subscript"/>
        </w:rPr>
        <w:t>g</w:t>
      </w:r>
      <w:r w:rsidR="00C87B10" w:rsidRPr="007A6E4C">
        <w:rPr>
          <w:rFonts w:eastAsiaTheme="minorEastAsia"/>
        </w:rPr>
        <w:t>=1.2), 3.0 mg/l (0.2 mm particle diameter and S</w:t>
      </w:r>
      <w:r w:rsidR="00C87B10" w:rsidRPr="007A6E4C">
        <w:rPr>
          <w:rFonts w:eastAsiaTheme="minorEastAsia"/>
          <w:vertAlign w:val="subscript"/>
        </w:rPr>
        <w:t>g</w:t>
      </w:r>
      <w:r w:rsidR="00C87B10" w:rsidRPr="007A6E4C">
        <w:rPr>
          <w:rFonts w:eastAsiaTheme="minorEastAsia"/>
        </w:rPr>
        <w:t>=1.8), and 5.0 mg/l (2.0 mm particle diameter and S</w:t>
      </w:r>
      <w:r w:rsidR="00C87B10" w:rsidRPr="007A6E4C">
        <w:rPr>
          <w:rFonts w:eastAsiaTheme="minorEastAsia"/>
          <w:vertAlign w:val="subscript"/>
        </w:rPr>
        <w:t>g</w:t>
      </w:r>
      <w:r w:rsidR="00C87B10" w:rsidRPr="007A6E4C">
        <w:rPr>
          <w:rFonts w:eastAsiaTheme="minorEastAsia"/>
        </w:rPr>
        <w:t xml:space="preserve">=2.2) [from </w:t>
      </w:r>
      <w:proofErr w:type="spellStart"/>
      <w:r w:rsidR="00C87B10" w:rsidRPr="007A6E4C">
        <w:rPr>
          <w:rFonts w:eastAsiaTheme="minorEastAsia"/>
        </w:rPr>
        <w:t>Schubel</w:t>
      </w:r>
      <w:proofErr w:type="spellEnd"/>
      <w:r w:rsidR="00C87B10" w:rsidRPr="007A6E4C">
        <w:rPr>
          <w:rFonts w:eastAsiaTheme="minorEastAsia"/>
        </w:rPr>
        <w:t xml:space="preserve"> et al. (1978)]</w:t>
      </w:r>
    </w:p>
    <w:p w14:paraId="67E2AC6A" w14:textId="77777777" w:rsidR="00C87B10" w:rsidRPr="007A6E4C" w:rsidRDefault="00000000" w:rsidP="008565FA">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oMath>
      <w:r w:rsidR="00C87B10" w:rsidRPr="007A6E4C">
        <w:rPr>
          <w:rFonts w:eastAsiaTheme="minorEastAsia"/>
        </w:rPr>
        <w:t xml:space="preserve"> = settling velocity of particles, m/s</w:t>
      </w:r>
    </w:p>
    <w:p w14:paraId="7DFD56EA" w14:textId="77777777" w:rsidR="00C87B10" w:rsidRPr="007A6E4C" w:rsidRDefault="00C87B10" w:rsidP="008565FA">
      <w:pPr>
        <w:rPr>
          <w:rFonts w:eastAsiaTheme="minorEastAsia"/>
        </w:rPr>
      </w:pPr>
      <m:oMath>
        <m:r>
          <m:rPr>
            <m:sty m:val="p"/>
          </m:rPr>
          <w:rPr>
            <w:rFonts w:ascii="Cambria Math" w:eastAsiaTheme="minorEastAsia" w:hAnsi="Cambria Math"/>
          </w:rPr>
          <m:t>Δ</m:t>
        </m:r>
        <m:r>
          <w:rPr>
            <w:rFonts w:ascii="Cambria Math" w:eastAsiaTheme="minorEastAsia" w:hAnsi="Cambria Math"/>
          </w:rPr>
          <m:t>z</m:t>
        </m:r>
      </m:oMath>
      <w:r w:rsidRPr="007A6E4C">
        <w:rPr>
          <w:rFonts w:eastAsiaTheme="minorEastAsia"/>
        </w:rPr>
        <w:t xml:space="preserve"> = vertical grid spacing at the bottom, m</w:t>
      </w:r>
    </w:p>
    <w:p w14:paraId="7AFC4B3C" w14:textId="126CE03B" w:rsidR="00C87B10" w:rsidRPr="007A6E4C" w:rsidRDefault="00000000" w:rsidP="008565FA">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KB</m:t>
            </m:r>
          </m:sub>
        </m:sSub>
        <m:r>
          <w:rPr>
            <w:rFonts w:ascii="Cambria Math" w:eastAsiaTheme="minorEastAsia" w:hAnsi="Cambria Math"/>
          </w:rPr>
          <m:t xml:space="preserve"> </m:t>
        </m:r>
      </m:oMath>
      <w:r w:rsidR="00C87B10" w:rsidRPr="007A6E4C">
        <w:rPr>
          <w:rFonts w:eastAsiaTheme="minorEastAsia"/>
        </w:rPr>
        <w:t>=</w:t>
      </w:r>
      <w:r w:rsidR="0079464A">
        <w:rPr>
          <w:rFonts w:eastAsiaTheme="minorEastAsia"/>
        </w:rPr>
        <w:t xml:space="preserve"> </w:t>
      </w:r>
      <w:r w:rsidR="00C87B10" w:rsidRPr="007A6E4C">
        <w:rPr>
          <w:rFonts w:eastAsiaTheme="minorEastAsia"/>
        </w:rPr>
        <w:t>Bottom concentration of suspended solids, mg/l</w:t>
      </w:r>
    </w:p>
    <w:p w14:paraId="3BDF434B" w14:textId="55C08FCA" w:rsidR="00C87B10" w:rsidRPr="007A6E4C" w:rsidRDefault="00000000" w:rsidP="008565FA">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z</m:t>
            </m:r>
          </m:sub>
        </m:sSub>
        <m:r>
          <w:rPr>
            <w:rFonts w:ascii="Cambria Math" w:eastAsiaTheme="minorEastAsia" w:hAnsi="Cambria Math"/>
          </w:rPr>
          <m:t xml:space="preserve"> </m:t>
        </m:r>
      </m:oMath>
      <w:r w:rsidR="00C87B10" w:rsidRPr="007A6E4C">
        <w:rPr>
          <w:rFonts w:eastAsiaTheme="minorEastAsia"/>
        </w:rPr>
        <w:t>= vertical mass turbulent diffusion coefficient, m</w:t>
      </w:r>
      <w:r w:rsidR="00C87B10" w:rsidRPr="007A6E4C">
        <w:rPr>
          <w:rFonts w:eastAsiaTheme="minorEastAsia"/>
          <w:vertAlign w:val="superscript"/>
        </w:rPr>
        <w:t>2</w:t>
      </w:r>
      <w:r w:rsidR="00C87B10" w:rsidRPr="007A6E4C">
        <w:rPr>
          <w:rFonts w:eastAsiaTheme="minorEastAsia"/>
        </w:rPr>
        <w:t>/s</w:t>
      </w:r>
    </w:p>
    <w:p w14:paraId="7F256FE1" w14:textId="03D321B3" w:rsidR="00C87B10" w:rsidRPr="007A6E4C" w:rsidRDefault="00C87B10" w:rsidP="008565FA">
      <w:pPr>
        <w:rPr>
          <w:rFonts w:eastAsiaTheme="minorEastAsia"/>
        </w:rPr>
      </w:pPr>
      <m:oMath>
        <m:r>
          <w:rPr>
            <w:rFonts w:ascii="Cambria Math" w:eastAsiaTheme="minorEastAsia" w:hAnsi="Cambria Math"/>
          </w:rPr>
          <m:t xml:space="preserve">T </m:t>
        </m:r>
      </m:oMath>
      <w:r w:rsidRPr="007A6E4C">
        <w:rPr>
          <w:rFonts w:eastAsiaTheme="minorEastAsia"/>
        </w:rPr>
        <w:t xml:space="preserve">= water temperature, </w:t>
      </w:r>
      <w:r w:rsidRPr="007A6E4C">
        <w:rPr>
          <w:rFonts w:eastAsiaTheme="minorEastAsia"/>
          <w:vertAlign w:val="superscript"/>
        </w:rPr>
        <w:t>o</w:t>
      </w:r>
      <w:r w:rsidRPr="007A6E4C">
        <w:rPr>
          <w:rFonts w:eastAsiaTheme="minorEastAsia"/>
        </w:rPr>
        <w:t>C</w:t>
      </w:r>
    </w:p>
    <w:p w14:paraId="5A42108F" w14:textId="77777777" w:rsidR="00C87B10" w:rsidRDefault="00C87B10" w:rsidP="00B6554A">
      <w:pPr>
        <w:rPr>
          <w:rFonts w:eastAsiaTheme="minorEastAsia"/>
        </w:rPr>
      </w:pPr>
    </w:p>
    <w:p w14:paraId="338227AD" w14:textId="30CC2326" w:rsidR="00C87B10" w:rsidRPr="007A6E4C" w:rsidRDefault="00C87B10" w:rsidP="00B6554A">
      <w:r w:rsidRPr="007A6E4C">
        <w:t xml:space="preserve">The model user can input a value of critical Shields parameter in the control </w:t>
      </w:r>
      <w:proofErr w:type="gramStart"/>
      <w:r w:rsidRPr="007A6E4C">
        <w:t>file</w:t>
      </w:r>
      <w:r w:rsidR="008722FB">
        <w:t>,</w:t>
      </w:r>
      <w:r w:rsidRPr="007A6E4C">
        <w:t xml:space="preserve"> or</w:t>
      </w:r>
      <w:proofErr w:type="gramEnd"/>
      <w:r w:rsidRPr="007A6E4C">
        <w:t xml:space="preserve"> can </w:t>
      </w:r>
      <w:r w:rsidR="00692308">
        <w:t>base</w:t>
      </w:r>
      <w:r w:rsidRPr="007A6E4C">
        <w:t xml:space="preserve"> the model estimate on the following approach</w:t>
      </w:r>
      <w:r w:rsidR="00692308">
        <w:t>:</w:t>
      </w:r>
      <w:r w:rsidRPr="007A6E4C">
        <w:t xml:space="preserve"> Cao et al. (2006) use a simple estimate of the critical Shield’s parameter based </w:t>
      </w:r>
      <w:r w:rsidR="008722FB" w:rsidRPr="007A6E4C">
        <w:t xml:space="preserve">explicitly </w:t>
      </w:r>
      <w:r w:rsidRPr="007A6E4C">
        <w:t xml:space="preserve">on the particle Reynolds number. The particle Reynolds number, </w:t>
      </w:r>
      <w:r w:rsidRPr="0076230E">
        <w:rPr>
          <w:i/>
          <w:iCs/>
        </w:rPr>
        <w:t>R</w:t>
      </w:r>
      <w:r w:rsidRPr="007A6E4C">
        <w:t>, is defined as</w:t>
      </w:r>
    </w:p>
    <w:p w14:paraId="2338D6A4" w14:textId="77777777" w:rsidR="00C87B10" w:rsidRPr="00E812F2" w:rsidRDefault="00C87B10" w:rsidP="00B6554A">
      <w:pPr>
        <w:rPr>
          <w:rFonts w:eastAsiaTheme="minorEastAsia"/>
        </w:rPr>
      </w:pPr>
      <m:oMathPara>
        <m:oMath>
          <m:r>
            <w:rPr>
              <w:rFonts w:ascii="Cambria Math" w:hAnsi="Cambria Math"/>
            </w:rPr>
            <w:lastRenderedPageBreak/>
            <m:t>R</m:t>
          </m:r>
          <m:r>
            <m:rPr>
              <m:sty m:val="p"/>
            </m:rPr>
            <w:rPr>
              <w:rFonts w:ascii="Cambria Math" w:hAnsi="Cambria Math"/>
            </w:rPr>
            <m:t>=</m:t>
          </m:r>
          <m:r>
            <w:rPr>
              <w:rFonts w:ascii="Cambria Math" w:hAnsi="Cambria Math"/>
            </w:rPr>
            <m:t>d</m:t>
          </m:r>
          <m:rad>
            <m:radPr>
              <m:degHide m:val="1"/>
              <m:ctrlPr>
                <w:rPr>
                  <w:rFonts w:ascii="Cambria Math" w:hAnsi="Cambria Math"/>
                </w:rPr>
              </m:ctrlPr>
            </m:radPr>
            <m:deg/>
            <m:e>
              <m:sSub>
                <m:sSubPr>
                  <m:ctrlPr>
                    <w:rPr>
                      <w:rFonts w:ascii="Cambria Math" w:hAnsi="Cambria Math"/>
                    </w:rPr>
                  </m:ctrlPr>
                </m:sSubPr>
                <m:e>
                  <m:r>
                    <w:rPr>
                      <w:rFonts w:ascii="Cambria Math" w:hAnsi="Cambria Math"/>
                    </w:rPr>
                    <m:t>S</m:t>
                  </m:r>
                </m:e>
                <m:sub>
                  <m:r>
                    <w:rPr>
                      <w:rFonts w:ascii="Cambria Math" w:hAnsi="Cambria Math"/>
                    </w:rPr>
                    <m:t>g</m:t>
                  </m:r>
                </m:sub>
              </m:sSub>
              <m:r>
                <w:rPr>
                  <w:rFonts w:ascii="Cambria Math" w:hAnsi="Cambria Math"/>
                </w:rPr>
                <m:t>gd</m:t>
              </m:r>
            </m:e>
          </m:rad>
        </m:oMath>
      </m:oMathPara>
    </w:p>
    <w:p w14:paraId="568F0D4C" w14:textId="2542816E" w:rsidR="00C87B10" w:rsidRDefault="00C87B10" w:rsidP="00B6554A">
      <w:pPr>
        <w:rPr>
          <w:rFonts w:eastAsiaTheme="minorEastAsia"/>
        </w:rPr>
      </w:pPr>
      <w:r w:rsidRPr="007A6E4C">
        <w:rPr>
          <w:rFonts w:eastAsiaTheme="minorEastAsia"/>
        </w:rPr>
        <w:t>The critical Shield’s criterion is then</w:t>
      </w:r>
    </w:p>
    <w:p w14:paraId="036C2A1D" w14:textId="77777777" w:rsidR="00692308" w:rsidRPr="007A6E4C" w:rsidRDefault="00692308" w:rsidP="00B6554A"/>
    <w:p w14:paraId="48FDED88" w14:textId="77777777" w:rsidR="00C87B10" w:rsidRPr="008722FB" w:rsidRDefault="00000000" w:rsidP="008565FA">
      <w:pPr>
        <w:spacing w:line="276" w:lineRule="auto"/>
        <w:rPr>
          <w:rFonts w:eastAsiaTheme="minorEastAsia" w:cstheme="minorHAnsi"/>
        </w:rPr>
      </w:pPr>
      <m:oMath>
        <m:sSub>
          <m:sSubPr>
            <m:ctrlPr>
              <w:rPr>
                <w:rFonts w:ascii="Cambria Math" w:hAnsi="Cambria Math" w:cstheme="minorHAnsi"/>
              </w:rPr>
            </m:ctrlPr>
          </m:sSubPr>
          <m:e>
            <m:r>
              <w:rPr>
                <w:rFonts w:ascii="Cambria Math" w:hAnsi="Cambria Math" w:cstheme="minorHAnsi"/>
              </w:rPr>
              <m:t>θ</m:t>
            </m:r>
          </m:e>
          <m:sub>
            <m:r>
              <w:rPr>
                <w:rFonts w:ascii="Cambria Math" w:hAnsi="Cambria Math" w:cstheme="minorHAnsi"/>
              </w:rPr>
              <m:t>c</m:t>
            </m:r>
          </m:sub>
        </m:sSub>
        <m:r>
          <m:rPr>
            <m:sty m:val="p"/>
          </m:rPr>
          <w:rPr>
            <w:rFonts w:ascii="Cambria Math" w:hAnsi="Cambria Math" w:cstheme="minorHAnsi"/>
          </w:rPr>
          <m:t>=</m:t>
        </m:r>
        <m:f>
          <m:fPr>
            <m:ctrlPr>
              <w:rPr>
                <w:rFonts w:ascii="Cambria Math" w:hAnsi="Cambria Math" w:cstheme="minorHAnsi"/>
              </w:rPr>
            </m:ctrlPr>
          </m:fPr>
          <m:num>
            <m:sSup>
              <m:sSupPr>
                <m:ctrlPr>
                  <w:rPr>
                    <w:rFonts w:ascii="Cambria Math" w:hAnsi="Cambria Math" w:cstheme="minorHAnsi"/>
                  </w:rPr>
                </m:ctrlPr>
              </m:sSupPr>
              <m:e>
                <m:d>
                  <m:dPr>
                    <m:begChr m:val="["/>
                    <m:endChr m:val="]"/>
                    <m:ctrlPr>
                      <w:rPr>
                        <w:rFonts w:ascii="Cambria Math" w:hAnsi="Cambria Math" w:cstheme="minorHAnsi"/>
                      </w:rPr>
                    </m:ctrlPr>
                  </m:dPr>
                  <m:e>
                    <m:r>
                      <m:rPr>
                        <m:sty m:val="p"/>
                      </m:rPr>
                      <w:rPr>
                        <w:rFonts w:ascii="Cambria Math" w:hAnsi="Cambria Math" w:cstheme="minorHAnsi"/>
                      </w:rPr>
                      <m:t>1+</m:t>
                    </m:r>
                    <m:sSup>
                      <m:sSupPr>
                        <m:ctrlPr>
                          <w:rPr>
                            <w:rFonts w:ascii="Cambria Math" w:hAnsi="Cambria Math" w:cstheme="minorHAnsi"/>
                          </w:rPr>
                        </m:ctrlPr>
                      </m:sSupPr>
                      <m:e>
                        <m:d>
                          <m:dPr>
                            <m:ctrlPr>
                              <w:rPr>
                                <w:rFonts w:ascii="Cambria Math" w:hAnsi="Cambria Math" w:cstheme="minorHAnsi"/>
                              </w:rPr>
                            </m:ctrlPr>
                          </m:dPr>
                          <m:e>
                            <m:r>
                              <m:rPr>
                                <m:sty m:val="p"/>
                              </m:rPr>
                              <w:rPr>
                                <w:rFonts w:ascii="Cambria Math" w:hAnsi="Cambria Math" w:cstheme="minorHAnsi"/>
                              </w:rPr>
                              <m:t>0.0223</m:t>
                            </m:r>
                            <m:r>
                              <w:rPr>
                                <w:rFonts w:ascii="Cambria Math" w:hAnsi="Cambria Math" w:cstheme="minorHAnsi"/>
                              </w:rPr>
                              <m:t>R</m:t>
                            </m:r>
                          </m:e>
                        </m:d>
                      </m:e>
                      <m:sup>
                        <m:r>
                          <m:rPr>
                            <m:sty m:val="p"/>
                          </m:rPr>
                          <w:rPr>
                            <w:rFonts w:ascii="Cambria Math" w:hAnsi="Cambria Math" w:cstheme="minorHAnsi"/>
                          </w:rPr>
                          <m:t>2.8358</m:t>
                        </m:r>
                      </m:sup>
                    </m:sSup>
                  </m:e>
                </m:d>
              </m:e>
              <m:sup>
                <m:r>
                  <m:rPr>
                    <m:sty m:val="p"/>
                  </m:rPr>
                  <w:rPr>
                    <w:rFonts w:ascii="Cambria Math" w:hAnsi="Cambria Math" w:cstheme="minorHAnsi"/>
                  </w:rPr>
                  <m:t>0.3542</m:t>
                </m:r>
              </m:sup>
            </m:sSup>
          </m:num>
          <m:den>
            <m:sSup>
              <m:sSupPr>
                <m:ctrlPr>
                  <w:rPr>
                    <w:rFonts w:ascii="Cambria Math" w:hAnsi="Cambria Math" w:cstheme="minorHAnsi"/>
                  </w:rPr>
                </m:ctrlPr>
              </m:sSupPr>
              <m:e>
                <m:r>
                  <m:rPr>
                    <m:sty m:val="p"/>
                  </m:rPr>
                  <w:rPr>
                    <w:rFonts w:ascii="Cambria Math" w:hAnsi="Cambria Math" w:cstheme="minorHAnsi"/>
                  </w:rPr>
                  <m:t>3.0946</m:t>
                </m:r>
                <m:r>
                  <w:rPr>
                    <w:rFonts w:ascii="Cambria Math" w:hAnsi="Cambria Math" w:cstheme="minorHAnsi"/>
                  </w:rPr>
                  <m:t>R</m:t>
                </m:r>
              </m:e>
              <m:sup>
                <m:r>
                  <m:rPr>
                    <m:sty m:val="p"/>
                  </m:rPr>
                  <w:rPr>
                    <w:rFonts w:ascii="Cambria Math" w:hAnsi="Cambria Math" w:cstheme="minorHAnsi"/>
                  </w:rPr>
                  <m:t>0.6769</m:t>
                </m:r>
              </m:sup>
            </m:sSup>
          </m:den>
        </m:f>
      </m:oMath>
      <w:r w:rsidR="00C87B10" w:rsidRPr="008722FB">
        <w:rPr>
          <w:rFonts w:eastAsiaTheme="minorEastAsia" w:cstheme="minorHAnsi"/>
        </w:rPr>
        <w:t xml:space="preserve">  for R between 6.6 and 282.8</w:t>
      </w:r>
    </w:p>
    <w:p w14:paraId="508E5AD7" w14:textId="77777777" w:rsidR="00C87B10" w:rsidRPr="008722FB" w:rsidRDefault="00000000" w:rsidP="008565FA">
      <w:pPr>
        <w:spacing w:line="276" w:lineRule="auto"/>
        <w:rPr>
          <w:rFonts w:eastAsiaTheme="minorEastAsia" w:cstheme="minorHAnsi"/>
        </w:rPr>
      </w:pPr>
      <m:oMath>
        <m:sSub>
          <m:sSubPr>
            <m:ctrlPr>
              <w:rPr>
                <w:rFonts w:ascii="Cambria Math" w:hAnsi="Cambria Math" w:cstheme="minorHAnsi"/>
              </w:rPr>
            </m:ctrlPr>
          </m:sSubPr>
          <m:e>
            <m:r>
              <w:rPr>
                <w:rFonts w:ascii="Cambria Math" w:hAnsi="Cambria Math" w:cstheme="minorHAnsi"/>
              </w:rPr>
              <m:t>θ</m:t>
            </m:r>
          </m:e>
          <m:sub>
            <m:r>
              <w:rPr>
                <w:rFonts w:ascii="Cambria Math" w:hAnsi="Cambria Math" w:cstheme="minorHAnsi"/>
              </w:rPr>
              <m:t>c</m:t>
            </m:r>
          </m:sub>
        </m:sSub>
        <m:r>
          <m:rPr>
            <m:sty m:val="p"/>
          </m:rPr>
          <w:rPr>
            <w:rFonts w:ascii="Cambria Math" w:hAnsi="Cambria Math" w:cstheme="minorHAnsi"/>
          </w:rPr>
          <m:t>=0.1414</m:t>
        </m:r>
        <m:sSup>
          <m:sSupPr>
            <m:ctrlPr>
              <w:rPr>
                <w:rFonts w:ascii="Cambria Math" w:hAnsi="Cambria Math" w:cstheme="minorHAnsi"/>
              </w:rPr>
            </m:ctrlPr>
          </m:sSupPr>
          <m:e>
            <m:r>
              <w:rPr>
                <w:rFonts w:ascii="Cambria Math" w:hAnsi="Cambria Math" w:cstheme="minorHAnsi"/>
              </w:rPr>
              <m:t>R</m:t>
            </m:r>
          </m:e>
          <m:sup>
            <m:r>
              <m:rPr>
                <m:sty m:val="p"/>
              </m:rPr>
              <w:rPr>
                <w:rFonts w:ascii="Cambria Math" w:hAnsi="Cambria Math" w:cstheme="minorHAnsi"/>
              </w:rPr>
              <m:t>-0.2306</m:t>
            </m:r>
          </m:sup>
        </m:sSup>
      </m:oMath>
      <w:r w:rsidR="00C87B10" w:rsidRPr="008722FB">
        <w:rPr>
          <w:rFonts w:eastAsiaTheme="minorEastAsia" w:cstheme="minorHAnsi"/>
        </w:rPr>
        <w:t xml:space="preserve"> for R &lt; 6.6</w:t>
      </w:r>
    </w:p>
    <w:p w14:paraId="003FBB2F" w14:textId="77777777" w:rsidR="00C87B10" w:rsidRPr="007D03A6" w:rsidRDefault="00000000" w:rsidP="008565FA">
      <w:pPr>
        <w:spacing w:line="276" w:lineRule="auto"/>
        <w:rPr>
          <w:rFonts w:eastAsiaTheme="minorEastAsia" w:cstheme="minorHAnsi"/>
        </w:rPr>
      </w:pPr>
      <m:oMath>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c</m:t>
            </m:r>
          </m:sub>
        </m:sSub>
        <m:r>
          <w:rPr>
            <w:rFonts w:ascii="Cambria Math" w:hAnsi="Cambria Math" w:cstheme="minorHAnsi"/>
          </w:rPr>
          <m:t>=0.045</m:t>
        </m:r>
      </m:oMath>
      <w:r w:rsidR="00C87B10" w:rsidRPr="008722FB">
        <w:rPr>
          <w:rFonts w:eastAsiaTheme="minorEastAsia" w:cstheme="minorHAnsi"/>
        </w:rPr>
        <w:t xml:space="preserve"> for R &gt; 282.8</w:t>
      </w:r>
    </w:p>
    <w:p w14:paraId="27FC9BB8" w14:textId="77777777" w:rsidR="00C87B10" w:rsidRDefault="00C87B10" w:rsidP="008565FA">
      <w:pPr>
        <w:spacing w:line="276" w:lineRule="auto"/>
        <w:rPr>
          <w:rFonts w:eastAsiaTheme="minorEastAsia"/>
        </w:rPr>
      </w:pPr>
    </w:p>
    <w:p w14:paraId="20EEAAAE" w14:textId="77777777" w:rsidR="00C87B10" w:rsidRDefault="00C87B10" w:rsidP="00B6554A">
      <w:pPr>
        <w:pStyle w:val="Heading3"/>
      </w:pPr>
      <w:bookmarkStart w:id="790" w:name="_Toc395169293"/>
      <w:bookmarkStart w:id="791" w:name="_Toc48573680"/>
      <w:r>
        <w:t>Mass Balance Equations for Particulate Organic Matter</w:t>
      </w:r>
      <w:bookmarkEnd w:id="790"/>
      <w:bookmarkEnd w:id="791"/>
    </w:p>
    <w:p w14:paraId="7F1685FC" w14:textId="7E9CA8F8" w:rsidR="00C87B10" w:rsidRPr="007A6E4C" w:rsidRDefault="00C87B10" w:rsidP="00B6554A">
      <w:r w:rsidRPr="007A6E4C">
        <w:t>The loss of particulate organic matter to the water column due to resuspension needs to be included in the mass balance equations for particulate organic carbon (POC), particulate organic nitrogen (PON), and particulate organic phosphorus (POP).  The mass balance equation for POC in the anaerobic layer (</w:t>
      </w:r>
      <w:r w:rsidR="008722FB">
        <w:t>L</w:t>
      </w:r>
      <w:r w:rsidRPr="007A6E4C">
        <w:t>ayer 2) is (</w:t>
      </w:r>
      <w:proofErr w:type="spellStart"/>
      <w:r w:rsidRPr="007A6E4C">
        <w:t>DiToro</w:t>
      </w:r>
      <w:proofErr w:type="spellEnd"/>
      <w:r w:rsidRPr="007A6E4C">
        <w:t>, 2001):</w:t>
      </w:r>
    </w:p>
    <w:p w14:paraId="1E1F1E44" w14:textId="77777777" w:rsidR="00C87B10" w:rsidRDefault="00000000" w:rsidP="008565FA">
      <w:pPr>
        <w:pStyle w:val="where"/>
      </w:pPr>
      <m:oMathPara>
        <m:oMath>
          <m:sSub>
            <m:sSubPr>
              <m:ctrlPr>
                <w:rPr>
                  <w:rFonts w:ascii="Cambria Math" w:hAnsi="Cambria Math"/>
                </w:rPr>
              </m:ctrlPr>
            </m:sSubPr>
            <m:e>
              <m:r>
                <w:rPr>
                  <w:rFonts w:ascii="Cambria Math" w:hAnsi="Cambria Math"/>
                </w:rPr>
                <m:t>H</m:t>
              </m:r>
            </m:e>
            <m:sub>
              <m:r>
                <m:rPr>
                  <m:sty m:val="p"/>
                </m:rPr>
                <w:rPr>
                  <w:rFonts w:ascii="Cambria Math" w:hAnsi="Cambria Math"/>
                </w:rPr>
                <m:t>2</m:t>
              </m:r>
            </m:sub>
          </m:sSub>
          <m:f>
            <m:fPr>
              <m:ctrlPr>
                <w:rPr>
                  <w:rFonts w:ascii="Cambria Math" w:hAnsi="Cambria Math"/>
                </w:rPr>
              </m:ctrlPr>
            </m:fPr>
            <m:num>
              <m:r>
                <w:rPr>
                  <w:rFonts w:ascii="Cambria Math" w:hAnsi="Cambria Math"/>
                </w:rPr>
                <m:t>d</m:t>
              </m:r>
              <m:sSub>
                <m:sSubPr>
                  <m:ctrlPr>
                    <w:rPr>
                      <w:rFonts w:ascii="Cambria Math" w:hAnsi="Cambria Math"/>
                    </w:rPr>
                  </m:ctrlPr>
                </m:sSubPr>
                <m:e>
                  <m:r>
                    <m:rPr>
                      <m:sty m:val="p"/>
                    </m:rPr>
                    <w:rPr>
                      <w:rFonts w:ascii="Cambria Math" w:hAnsi="Cambria Math"/>
                    </w:rPr>
                    <m:t>Φ</m:t>
                  </m:r>
                </m:e>
                <m:sub>
                  <m:r>
                    <w:rPr>
                      <w:rFonts w:ascii="Cambria Math" w:hAnsi="Cambria Math"/>
                    </w:rPr>
                    <m:t>POCi</m:t>
                  </m:r>
                </m:sub>
              </m:sSub>
            </m:num>
            <m:den>
              <m:r>
                <w:rPr>
                  <w:rFonts w:ascii="Cambria Math" w:hAnsi="Cambria Math"/>
                </w:rPr>
                <m:t>dt</m:t>
              </m:r>
            </m:den>
          </m:f>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POCi</m:t>
              </m:r>
            </m:sub>
          </m:sSub>
          <m:sSubSup>
            <m:sSubSupPr>
              <m:ctrlPr>
                <w:rPr>
                  <w:rFonts w:ascii="Cambria Math" w:hAnsi="Cambria Math"/>
                </w:rPr>
              </m:ctrlPr>
            </m:sSubSupPr>
            <m:e>
              <m:r>
                <w:rPr>
                  <w:rFonts w:ascii="Cambria Math" w:hAnsi="Cambria Math"/>
                </w:rPr>
                <m:t>θ</m:t>
              </m:r>
            </m:e>
            <m:sub>
              <m:r>
                <w:rPr>
                  <w:rFonts w:ascii="Cambria Math" w:hAnsi="Cambria Math"/>
                </w:rPr>
                <m:t>POCi</m:t>
              </m:r>
            </m:sub>
            <m:sup>
              <m:d>
                <m:dPr>
                  <m:ctrlPr>
                    <w:rPr>
                      <w:rFonts w:ascii="Cambria Math" w:hAnsi="Cambria Math"/>
                    </w:rPr>
                  </m:ctrlPr>
                </m:dPr>
                <m:e>
                  <m:r>
                    <w:rPr>
                      <w:rFonts w:ascii="Cambria Math" w:hAnsi="Cambria Math"/>
                    </w:rPr>
                    <m:t>T</m:t>
                  </m:r>
                  <m:r>
                    <m:rPr>
                      <m:sty m:val="p"/>
                    </m:rPr>
                    <w:rPr>
                      <w:rFonts w:ascii="Cambria Math" w:hAnsi="Cambria Math"/>
                    </w:rPr>
                    <m:t>-20</m:t>
                  </m:r>
                </m:e>
              </m:d>
            </m:sup>
          </m:sSubSup>
          <m:sSub>
            <m:sSubPr>
              <m:ctrlPr>
                <w:rPr>
                  <w:rFonts w:ascii="Cambria Math" w:hAnsi="Cambria Math"/>
                </w:rPr>
              </m:ctrlPr>
            </m:sSubPr>
            <m:e>
              <m:r>
                <m:rPr>
                  <m:sty m:val="p"/>
                </m:rPr>
                <w:rPr>
                  <w:rFonts w:ascii="Cambria Math" w:hAnsi="Cambria Math"/>
                </w:rPr>
                <m:t>Φ</m:t>
              </m:r>
            </m:e>
            <m:sub>
              <m:r>
                <w:rPr>
                  <w:rFonts w:ascii="Cambria Math" w:hAnsi="Cambria Math"/>
                </w:rPr>
                <m:t>POCi</m:t>
              </m:r>
            </m:sub>
          </m:sSub>
          <m:sSub>
            <m:sSubPr>
              <m:ctrlPr>
                <w:rPr>
                  <w:rFonts w:ascii="Cambria Math" w:hAnsi="Cambria Math"/>
                </w:rPr>
              </m:ctrlPr>
            </m:sSubPr>
            <m:e>
              <m:r>
                <w:rPr>
                  <w:rFonts w:ascii="Cambria Math" w:hAnsi="Cambria Math"/>
                </w:rPr>
                <m:t>H</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Φ</m:t>
              </m:r>
            </m:e>
            <m:sub>
              <m:r>
                <w:rPr>
                  <w:rFonts w:ascii="Cambria Math" w:hAnsi="Cambria Math"/>
                </w:rPr>
                <m:t>POCi</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POCi</m:t>
              </m:r>
            </m:sub>
          </m:sSub>
          <m:sSub>
            <m:sSubPr>
              <m:ctrlPr>
                <w:rPr>
                  <w:rFonts w:ascii="Cambria Math" w:hAnsi="Cambria Math"/>
                </w:rPr>
              </m:ctrlPr>
            </m:sSubPr>
            <m:e>
              <m:r>
                <w:rPr>
                  <w:rFonts w:ascii="Cambria Math" w:hAnsi="Cambria Math"/>
                </w:rPr>
                <m:t>J</m:t>
              </m:r>
            </m:e>
            <m:sub>
              <m:r>
                <w:rPr>
                  <w:rFonts w:ascii="Cambria Math" w:hAnsi="Cambria Math"/>
                </w:rPr>
                <m:t>POC</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POCi</m:t>
              </m:r>
            </m:sub>
          </m:sSub>
        </m:oMath>
      </m:oMathPara>
    </w:p>
    <w:p w14:paraId="2AD8EB26" w14:textId="77777777" w:rsidR="00C87B10" w:rsidRPr="007A6E4C" w:rsidRDefault="00C87B10" w:rsidP="008565FA">
      <w:pPr>
        <w:pStyle w:val="where"/>
      </w:pPr>
      <w:r w:rsidRPr="007A6E4C">
        <w:t xml:space="preserve"> where</w:t>
      </w:r>
      <w:r w:rsidR="00893FFD">
        <w:t>:</w:t>
      </w:r>
    </w:p>
    <w:p w14:paraId="5EC1DF7A" w14:textId="5B0B2987" w:rsidR="00C87B10" w:rsidRPr="008722FB" w:rsidRDefault="00C87B10" w:rsidP="008565FA">
      <w:pPr>
        <w:pStyle w:val="variabledefinitionChar"/>
        <w:rPr>
          <w:iCs/>
        </w:rPr>
      </w:pPr>
      <w:r w:rsidRPr="007A6E4C">
        <w:tab/>
      </w:r>
      <m:oMath>
        <m:sSub>
          <m:sSubPr>
            <m:ctrlPr>
              <w:rPr>
                <w:rFonts w:ascii="Cambria Math" w:hAnsi="Cambria Math"/>
                <w:i/>
              </w:rPr>
            </m:ctrlPr>
          </m:sSubPr>
          <m:e>
            <m:r>
              <m:rPr>
                <m:sty m:val="p"/>
              </m:rPr>
              <w:rPr>
                <w:rFonts w:ascii="Cambria Math" w:hAnsi="Cambria Math"/>
              </w:rPr>
              <m:t>Φ</m:t>
            </m:r>
          </m:e>
          <m:sub>
            <m:r>
              <w:rPr>
                <w:rFonts w:ascii="Cambria Math" w:hAnsi="Cambria Math"/>
              </w:rPr>
              <m:t>POCi</m:t>
            </m:r>
          </m:sub>
        </m:sSub>
      </m:oMath>
      <w:r w:rsidRPr="007A6E4C">
        <w:tab/>
        <w:t>=</w:t>
      </w:r>
      <w:r w:rsidRPr="007A6E4C">
        <w:tab/>
        <w:t xml:space="preserve">POC concentration in reactivity class </w:t>
      </w:r>
      <m:oMath>
        <m:r>
          <w:rPr>
            <w:rFonts w:ascii="Cambria Math" w:hAnsi="Cambria Math"/>
          </w:rPr>
          <m:t>i</m:t>
        </m:r>
      </m:oMath>
      <w:r w:rsidRPr="007A6E4C">
        <w:t xml:space="preserve"> in </w:t>
      </w:r>
      <w:r w:rsidR="008722FB">
        <w:t>L</w:t>
      </w:r>
      <w:r w:rsidRPr="007A6E4C">
        <w:t xml:space="preserve">ayer 2, </w:t>
      </w:r>
      <w:r w:rsidRPr="008565FA">
        <w:rPr>
          <w:iCs/>
        </w:rPr>
        <w:t>g m</w:t>
      </w:r>
      <w:r w:rsidRPr="008565FA">
        <w:rPr>
          <w:iCs/>
          <w:vertAlign w:val="superscript"/>
        </w:rPr>
        <w:t>-3</w:t>
      </w:r>
    </w:p>
    <w:p w14:paraId="4EA740E2" w14:textId="56450E90" w:rsidR="00C87B10" w:rsidRPr="008722FB" w:rsidRDefault="00C87B10" w:rsidP="00B6554A">
      <w:pPr>
        <w:pStyle w:val="variabledefinitionChar"/>
        <w:rPr>
          <w:iCs/>
        </w:rPr>
      </w:pPr>
      <w:r w:rsidRPr="007A6E4C">
        <w:rPr>
          <w:color w:val="000000"/>
        </w:rPr>
        <w:t xml:space="preserve"> </w:t>
      </w:r>
      <w:r w:rsidRPr="007A6E4C">
        <w:tab/>
      </w:r>
      <m:oMath>
        <m:sSub>
          <m:sSubPr>
            <m:ctrlPr>
              <w:rPr>
                <w:rFonts w:ascii="Cambria Math" w:hAnsi="Cambria Math"/>
              </w:rPr>
            </m:ctrlPr>
          </m:sSubPr>
          <m:e>
            <m:r>
              <w:rPr>
                <w:rFonts w:ascii="Cambria Math" w:hAnsi="Cambria Math"/>
              </w:rPr>
              <m:t>H</m:t>
            </m:r>
          </m:e>
          <m:sub>
            <m:r>
              <w:rPr>
                <w:rFonts w:ascii="Cambria Math" w:hAnsi="Cambria Math"/>
              </w:rPr>
              <m:t>2</m:t>
            </m:r>
          </m:sub>
        </m:sSub>
      </m:oMath>
      <w:r w:rsidRPr="007A6E4C">
        <w:tab/>
        <w:t xml:space="preserve">= height of </w:t>
      </w:r>
      <w:r w:rsidR="008722FB">
        <w:t>L</w:t>
      </w:r>
      <w:r w:rsidRPr="007A6E4C">
        <w:t xml:space="preserve">ayer 2, </w:t>
      </w:r>
      <w:r w:rsidRPr="008565FA">
        <w:rPr>
          <w:iCs/>
        </w:rPr>
        <w:t>m</w:t>
      </w:r>
    </w:p>
    <w:p w14:paraId="0170F7B8" w14:textId="77777777" w:rsidR="00C87B10" w:rsidRPr="008722FB" w:rsidRDefault="00C87B10" w:rsidP="00B6554A">
      <w:pPr>
        <w:pStyle w:val="variabledefinitionChar"/>
        <w:rPr>
          <w:iCs/>
        </w:rPr>
      </w:pPr>
      <w:r w:rsidRPr="007A6E4C">
        <w:tab/>
      </w:r>
      <m:oMath>
        <m:sSub>
          <m:sSubPr>
            <m:ctrlPr>
              <w:rPr>
                <w:rFonts w:ascii="Cambria Math" w:hAnsi="Cambria Math"/>
                <w:i/>
              </w:rPr>
            </m:ctrlPr>
          </m:sSubPr>
          <m:e>
            <m:r>
              <w:rPr>
                <w:rFonts w:ascii="Cambria Math" w:hAnsi="Cambria Math"/>
              </w:rPr>
              <m:t>J</m:t>
            </m:r>
          </m:e>
          <m:sub>
            <m:r>
              <w:rPr>
                <w:rFonts w:ascii="Cambria Math" w:hAnsi="Cambria Math"/>
              </w:rPr>
              <m:t>POC</m:t>
            </m:r>
          </m:sub>
        </m:sSub>
      </m:oMath>
      <w:r w:rsidRPr="007A6E4C">
        <w:tab/>
        <w:t>=</w:t>
      </w:r>
      <w:r w:rsidRPr="007A6E4C">
        <w:tab/>
        <w:t xml:space="preserve">depositional flux of POC from water column, </w:t>
      </w:r>
      <w:r w:rsidRPr="008565FA">
        <w:rPr>
          <w:iCs/>
        </w:rPr>
        <w:t>g m</w:t>
      </w:r>
      <w:r w:rsidRPr="008565FA">
        <w:rPr>
          <w:iCs/>
          <w:vertAlign w:val="superscript"/>
        </w:rPr>
        <w:t>-2</w:t>
      </w:r>
      <w:r w:rsidRPr="008565FA">
        <w:rPr>
          <w:iCs/>
        </w:rPr>
        <w:t xml:space="preserve"> s</w:t>
      </w:r>
      <w:r w:rsidRPr="008565FA">
        <w:rPr>
          <w:iCs/>
          <w:vertAlign w:val="superscript"/>
        </w:rPr>
        <w:t>-1</w:t>
      </w:r>
    </w:p>
    <w:p w14:paraId="65DC0A9C" w14:textId="77777777" w:rsidR="00C87B10" w:rsidRPr="008722FB" w:rsidRDefault="00C87B10" w:rsidP="00B6554A">
      <w:pPr>
        <w:pStyle w:val="variabledefinitionChar"/>
        <w:rPr>
          <w:iCs/>
        </w:rPr>
      </w:pPr>
      <w:r w:rsidRPr="007A6E4C">
        <w:tab/>
      </w:r>
      <m:oMath>
        <m:sSub>
          <m:sSubPr>
            <m:ctrlPr>
              <w:rPr>
                <w:rFonts w:ascii="Cambria Math" w:hAnsi="Cambria Math"/>
                <w:i/>
              </w:rPr>
            </m:ctrlPr>
          </m:sSubPr>
          <m:e>
            <m:r>
              <w:rPr>
                <w:rFonts w:ascii="Cambria Math" w:hAnsi="Cambria Math"/>
              </w:rPr>
              <m:t>E</m:t>
            </m:r>
          </m:e>
          <m:sub>
            <m:r>
              <w:rPr>
                <w:rFonts w:ascii="Cambria Math" w:hAnsi="Cambria Math"/>
              </w:rPr>
              <m:t>POCi</m:t>
            </m:r>
          </m:sub>
        </m:sSub>
      </m:oMath>
      <w:r w:rsidRPr="007A6E4C">
        <w:tab/>
        <w:t>=</w:t>
      </w:r>
      <w:r w:rsidRPr="007A6E4C">
        <w:tab/>
        <w:t xml:space="preserve">resuspension rate of reactivity class </w:t>
      </w:r>
      <m:oMath>
        <m:r>
          <w:rPr>
            <w:rFonts w:ascii="Cambria Math" w:hAnsi="Cambria Math"/>
          </w:rPr>
          <m:t>i</m:t>
        </m:r>
      </m:oMath>
      <w:r w:rsidRPr="007A6E4C">
        <w:t xml:space="preserve">, </w:t>
      </w:r>
      <w:r w:rsidRPr="008565FA">
        <w:rPr>
          <w:iCs/>
        </w:rPr>
        <w:t>g m</w:t>
      </w:r>
      <w:r w:rsidRPr="008565FA">
        <w:rPr>
          <w:iCs/>
          <w:vertAlign w:val="superscript"/>
        </w:rPr>
        <w:t>-2</w:t>
      </w:r>
      <w:r w:rsidRPr="008565FA">
        <w:rPr>
          <w:iCs/>
        </w:rPr>
        <w:t xml:space="preserve"> s</w:t>
      </w:r>
      <w:r w:rsidRPr="008565FA">
        <w:rPr>
          <w:iCs/>
          <w:vertAlign w:val="superscript"/>
        </w:rPr>
        <w:t>-1</w:t>
      </w:r>
    </w:p>
    <w:p w14:paraId="458FE86D" w14:textId="77777777" w:rsidR="00C87B10" w:rsidRPr="007A6E4C" w:rsidRDefault="00C87B10" w:rsidP="00B6554A">
      <w:pPr>
        <w:pStyle w:val="variabledefinitionChar"/>
        <w:rPr>
          <w:i/>
          <w:vertAlign w:val="superscript"/>
        </w:rPr>
      </w:pPr>
      <w:r w:rsidRPr="007A6E4C">
        <w:rPr>
          <w:i/>
        </w:rPr>
        <w:tab/>
      </w:r>
      <m:oMath>
        <m:sSub>
          <m:sSubPr>
            <m:ctrlPr>
              <w:rPr>
                <w:rFonts w:ascii="Cambria Math" w:hAnsi="Cambria Math"/>
                <w:i/>
              </w:rPr>
            </m:ctrlPr>
          </m:sSubPr>
          <m:e>
            <m:r>
              <w:rPr>
                <w:rFonts w:ascii="Cambria Math" w:hAnsi="Cambria Math"/>
              </w:rPr>
              <m:t>k</m:t>
            </m:r>
          </m:e>
          <m:sub>
            <m:r>
              <w:rPr>
                <w:rFonts w:ascii="Cambria Math" w:hAnsi="Cambria Math"/>
              </w:rPr>
              <m:t>POCi</m:t>
            </m:r>
          </m:sub>
        </m:sSub>
      </m:oMath>
      <w:r w:rsidRPr="007A6E4C">
        <w:tab/>
        <w:t>=</w:t>
      </w:r>
      <w:r w:rsidRPr="007A6E4C">
        <w:tab/>
        <w:t>reaction rate of react</w:t>
      </w:r>
      <w:proofErr w:type="spellStart"/>
      <w:r w:rsidRPr="007A6E4C">
        <w:t>ivity</w:t>
      </w:r>
      <w:proofErr w:type="spellEnd"/>
      <w:r w:rsidRPr="007A6E4C">
        <w:t xml:space="preserve"> class </w:t>
      </w:r>
      <m:oMath>
        <m:r>
          <w:rPr>
            <w:rFonts w:ascii="Cambria Math" w:hAnsi="Cambria Math"/>
          </w:rPr>
          <m:t>i</m:t>
        </m:r>
      </m:oMath>
      <w:r w:rsidRPr="007A6E4C">
        <w:t xml:space="preserve">, </w:t>
      </w:r>
      <w:r w:rsidRPr="008565FA">
        <w:rPr>
          <w:iCs/>
        </w:rPr>
        <w:t>s</w:t>
      </w:r>
      <w:r w:rsidRPr="008565FA">
        <w:rPr>
          <w:iCs/>
          <w:vertAlign w:val="superscript"/>
        </w:rPr>
        <w:t>-1</w:t>
      </w:r>
    </w:p>
    <w:p w14:paraId="3CD4762A" w14:textId="77777777" w:rsidR="00C87B10" w:rsidRPr="007A6E4C" w:rsidRDefault="00C87B10" w:rsidP="007D03A6">
      <w:pPr>
        <w:pStyle w:val="variabledefinitionChar"/>
      </w:pPr>
      <w:r w:rsidRPr="007A6E4C">
        <w:rPr>
          <w:i/>
        </w:rPr>
        <w:tab/>
      </w:r>
      <m:oMath>
        <m:sSub>
          <m:sSubPr>
            <m:ctrlPr>
              <w:rPr>
                <w:rFonts w:ascii="Cambria Math" w:hAnsi="Cambria Math"/>
                <w:i/>
              </w:rPr>
            </m:ctrlPr>
          </m:sSubPr>
          <m:e>
            <m:r>
              <w:rPr>
                <w:rFonts w:ascii="Cambria Math" w:hAnsi="Cambria Math"/>
              </w:rPr>
              <m:t>f</m:t>
            </m:r>
          </m:e>
          <m:sub>
            <m:r>
              <w:rPr>
                <w:rFonts w:ascii="Cambria Math" w:hAnsi="Cambria Math"/>
              </w:rPr>
              <m:t>POCi</m:t>
            </m:r>
          </m:sub>
        </m:sSub>
      </m:oMath>
      <w:r w:rsidRPr="007A6E4C">
        <w:tab/>
        <w:t>=</w:t>
      </w:r>
      <w:r w:rsidRPr="007A6E4C">
        <w:tab/>
        <w:t xml:space="preserve">fraction of </w:t>
      </w:r>
      <m:oMath>
        <m:sSub>
          <m:sSubPr>
            <m:ctrlPr>
              <w:rPr>
                <w:rFonts w:ascii="Cambria Math" w:hAnsi="Cambria Math"/>
                <w:i/>
              </w:rPr>
            </m:ctrlPr>
          </m:sSubPr>
          <m:e>
            <m:r>
              <w:rPr>
                <w:rFonts w:ascii="Cambria Math" w:hAnsi="Cambria Math"/>
              </w:rPr>
              <m:t>J</m:t>
            </m:r>
          </m:e>
          <m:sub>
            <m:r>
              <w:rPr>
                <w:rFonts w:ascii="Cambria Math" w:hAnsi="Cambria Math"/>
              </w:rPr>
              <m:t>POC</m:t>
            </m:r>
          </m:sub>
        </m:sSub>
      </m:oMath>
      <w:r w:rsidRPr="007A6E4C">
        <w:t xml:space="preserve"> that is in reactivity class </w:t>
      </w:r>
      <m:oMath>
        <m:r>
          <w:rPr>
            <w:rFonts w:ascii="Cambria Math" w:hAnsi="Cambria Math"/>
          </w:rPr>
          <m:t>i</m:t>
        </m:r>
      </m:oMath>
    </w:p>
    <w:p w14:paraId="3DC5F78F" w14:textId="77777777" w:rsidR="00C87B10" w:rsidRPr="007A6E4C" w:rsidRDefault="00C87B10" w:rsidP="005611B1">
      <w:pPr>
        <w:pStyle w:val="variabledefinitionChar"/>
      </w:pPr>
      <w:r w:rsidRPr="007A6E4C">
        <w:tab/>
      </w:r>
      <m:oMath>
        <m:sSub>
          <m:sSubPr>
            <m:ctrlPr>
              <w:rPr>
                <w:rFonts w:ascii="Cambria Math" w:hAnsi="Cambria Math"/>
                <w:i/>
              </w:rPr>
            </m:ctrlPr>
          </m:sSubPr>
          <m:e>
            <m:r>
              <w:rPr>
                <w:rFonts w:ascii="Cambria Math" w:hAnsi="Cambria Math"/>
              </w:rPr>
              <m:t>θ</m:t>
            </m:r>
          </m:e>
          <m:sub>
            <m:r>
              <w:rPr>
                <w:rFonts w:ascii="Cambria Math" w:hAnsi="Cambria Math"/>
              </w:rPr>
              <m:t>POCi</m:t>
            </m:r>
          </m:sub>
        </m:sSub>
      </m:oMath>
      <w:r w:rsidRPr="007A6E4C">
        <w:tab/>
        <w:t>=</w:t>
      </w:r>
      <w:r w:rsidRPr="007A6E4C">
        <w:tab/>
        <w:t xml:space="preserve">temperature coefficient for reactivity class </w:t>
      </w:r>
      <m:oMath>
        <m:r>
          <w:rPr>
            <w:rFonts w:ascii="Cambria Math" w:hAnsi="Cambria Math"/>
          </w:rPr>
          <m:t>i</m:t>
        </m:r>
      </m:oMath>
    </w:p>
    <w:p w14:paraId="6EB6FBAB" w14:textId="324C8115" w:rsidR="00C87B10" w:rsidRPr="008565FA" w:rsidRDefault="00C87B10" w:rsidP="008565FA">
      <w:pPr>
        <w:pStyle w:val="variabledefinitionChar"/>
        <w:rPr>
          <w:iCs/>
        </w:rPr>
      </w:pPr>
      <w:r w:rsidRPr="007A6E4C">
        <w:tab/>
      </w:r>
      <m:oMath>
        <m:sSub>
          <m:sSubPr>
            <m:ctrlPr>
              <w:rPr>
                <w:rFonts w:ascii="Cambria Math" w:hAnsi="Cambria Math"/>
              </w:rPr>
            </m:ctrlPr>
          </m:sSubPr>
          <m:e>
            <m:r>
              <w:rPr>
                <w:rFonts w:ascii="Cambria Math" w:hAnsi="Cambria Math"/>
              </w:rPr>
              <m:t>T</m:t>
            </m:r>
          </m:e>
          <m:sub>
            <m:r>
              <w:rPr>
                <w:rFonts w:ascii="Cambria Math" w:hAnsi="Cambria Math"/>
              </w:rPr>
              <m:t>2</m:t>
            </m:r>
          </m:sub>
        </m:sSub>
      </m:oMath>
      <w:r w:rsidRPr="007A6E4C">
        <w:tab/>
        <w:t xml:space="preserve">= temperature of </w:t>
      </w:r>
      <w:r w:rsidR="008722FB">
        <w:t>L</w:t>
      </w:r>
      <w:r w:rsidRPr="007A6E4C">
        <w:t xml:space="preserve">ayer 2, </w:t>
      </w:r>
      <w:r w:rsidRPr="008565FA">
        <w:rPr>
          <w:iCs/>
        </w:rPr>
        <w:t>°C</w:t>
      </w:r>
    </w:p>
    <w:p w14:paraId="7CE1BD56" w14:textId="77777777" w:rsidR="00C87B10" w:rsidRPr="008722FB" w:rsidRDefault="00C87B10" w:rsidP="008565FA">
      <w:pPr>
        <w:pStyle w:val="variabledefinitionChar"/>
        <w:rPr>
          <w:iCs/>
        </w:rPr>
      </w:pPr>
      <w:r w:rsidRPr="007A6E4C">
        <w:rPr>
          <w:i/>
        </w:rPr>
        <w:tab/>
      </w:r>
      <m:oMath>
        <m:sSub>
          <m:sSubPr>
            <m:ctrlPr>
              <w:rPr>
                <w:rFonts w:ascii="Cambria Math" w:hAnsi="Cambria Math"/>
                <w:i/>
              </w:rPr>
            </m:ctrlPr>
          </m:sSubPr>
          <m:e>
            <m:r>
              <w:rPr>
                <w:rFonts w:ascii="Cambria Math" w:hAnsi="Cambria Math"/>
              </w:rPr>
              <m:t>w</m:t>
            </m:r>
          </m:e>
          <m:sub>
            <m:r>
              <w:rPr>
                <w:rFonts w:ascii="Cambria Math" w:hAnsi="Cambria Math"/>
              </w:rPr>
              <m:t>2</m:t>
            </m:r>
          </m:sub>
        </m:sSub>
      </m:oMath>
      <w:r w:rsidRPr="007A6E4C">
        <w:tab/>
        <w:t>=</w:t>
      </w:r>
      <w:r w:rsidRPr="007A6E4C">
        <w:tab/>
        <w:t xml:space="preserve">burial velocity, </w:t>
      </w:r>
      <w:r w:rsidRPr="008565FA">
        <w:rPr>
          <w:iCs/>
        </w:rPr>
        <w:t>m s</w:t>
      </w:r>
      <w:r w:rsidRPr="008565FA">
        <w:rPr>
          <w:iCs/>
          <w:vertAlign w:val="superscript"/>
        </w:rPr>
        <w:t>-1</w:t>
      </w:r>
    </w:p>
    <w:p w14:paraId="7B2993EF" w14:textId="77777777" w:rsidR="00C87B10" w:rsidRPr="00A73DA0" w:rsidRDefault="00C87B10" w:rsidP="00B6554A">
      <w:pPr>
        <w:pStyle w:val="variabledefinitionChar"/>
      </w:pPr>
    </w:p>
    <w:p w14:paraId="051D363B" w14:textId="3C00C325" w:rsidR="00C87B10" w:rsidRPr="007A6E4C" w:rsidRDefault="00C87B10" w:rsidP="008565FA">
      <w:pPr>
        <w:pStyle w:val="variabledefinitionChar"/>
        <w:rPr>
          <w:rFonts w:eastAsiaTheme="minorEastAsia"/>
        </w:rPr>
      </w:pPr>
      <w:r w:rsidRPr="007A6E4C">
        <w:rPr>
          <w:rFonts w:eastAsiaTheme="minorEastAsia"/>
        </w:rPr>
        <w:t xml:space="preserve">And the finite difference scheme for </w:t>
      </w:r>
      <w:r w:rsidR="008722FB">
        <w:rPr>
          <w:rFonts w:eastAsiaTheme="minorEastAsia"/>
        </w:rPr>
        <w:t>L</w:t>
      </w:r>
      <w:r w:rsidRPr="007A6E4C">
        <w:rPr>
          <w:rFonts w:eastAsiaTheme="minorEastAsia"/>
        </w:rPr>
        <w:t>ayer 2</w:t>
      </w:r>
      <w:r w:rsidR="008722FB">
        <w:rPr>
          <w:rFonts w:eastAsiaTheme="minorEastAsia"/>
        </w:rPr>
        <w:t>:</w:t>
      </w:r>
    </w:p>
    <w:p w14:paraId="4CB63965" w14:textId="77777777" w:rsidR="00C87B10" w:rsidRPr="00A73DA0" w:rsidRDefault="00000000" w:rsidP="008565FA">
      <w:pPr>
        <w:pStyle w:val="variabledefinitionChar"/>
        <w:spacing w:before="120"/>
      </w:pPr>
      <m:oMathPara>
        <m:oMath>
          <m:sSub>
            <m:sSubPr>
              <m:ctrlPr>
                <w:rPr>
                  <w:rFonts w:ascii="Cambria Math" w:hAnsi="Cambria Math"/>
                </w:rPr>
              </m:ctrlPr>
            </m:sSubPr>
            <m:e>
              <m:r>
                <w:rPr>
                  <w:rFonts w:ascii="Cambria Math" w:hAnsi="Cambria Math"/>
                </w:rPr>
                <m:t>H</m:t>
              </m:r>
            </m:e>
            <m:sub>
              <m:r>
                <m:rPr>
                  <m:sty m:val="p"/>
                </m:rPr>
                <w:rPr>
                  <w:rFonts w:ascii="Cambria Math" w:hAnsi="Cambria Math"/>
                </w:rPr>
                <m:t>2</m:t>
              </m:r>
            </m:sub>
          </m:sSub>
          <m:f>
            <m:fPr>
              <m:ctrlPr>
                <w:rPr>
                  <w:rFonts w:ascii="Cambria Math" w:hAnsi="Cambria Math"/>
                </w:rPr>
              </m:ctrlPr>
            </m:fPr>
            <m:num>
              <m:sSubSup>
                <m:sSubSupPr>
                  <m:ctrlPr>
                    <w:rPr>
                      <w:rFonts w:ascii="Cambria Math" w:hAnsi="Cambria Math"/>
                    </w:rPr>
                  </m:ctrlPr>
                </m:sSubSupPr>
                <m:e>
                  <m:r>
                    <m:rPr>
                      <m:sty m:val="p"/>
                    </m:rPr>
                    <w:rPr>
                      <w:rFonts w:ascii="Cambria Math" w:hAnsi="Cambria Math"/>
                    </w:rPr>
                    <m:t>Φ</m:t>
                  </m:r>
                </m:e>
                <m:sub>
                  <m:r>
                    <w:rPr>
                      <w:rFonts w:ascii="Cambria Math" w:hAnsi="Cambria Math"/>
                    </w:rPr>
                    <m:t>POCi</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Φ</m:t>
                  </m:r>
                </m:e>
                <m:sub>
                  <m:r>
                    <w:rPr>
                      <w:rFonts w:ascii="Cambria Math" w:hAnsi="Cambria Math"/>
                    </w:rPr>
                    <m:t>POCi</m:t>
                  </m:r>
                </m:sub>
                <m:sup>
                  <m:r>
                    <w:rPr>
                      <w:rFonts w:ascii="Cambria Math" w:hAnsi="Cambria Math"/>
                    </w:rPr>
                    <m:t>t</m:t>
                  </m:r>
                </m:sup>
              </m:sSubSup>
            </m:num>
            <m:den>
              <m:r>
                <m:rPr>
                  <m:sty m:val="p"/>
                </m:rPr>
                <w:rPr>
                  <w:rFonts w:ascii="Cambria Math" w:hAnsi="Cambria Math"/>
                </w:rPr>
                <m:t>Δ</m:t>
              </m:r>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POCi</m:t>
              </m:r>
            </m:sub>
          </m:sSub>
          <m:sSubSup>
            <m:sSubSupPr>
              <m:ctrlPr>
                <w:rPr>
                  <w:rFonts w:ascii="Cambria Math" w:hAnsi="Cambria Math"/>
                </w:rPr>
              </m:ctrlPr>
            </m:sSubSupPr>
            <m:e>
              <m:r>
                <w:rPr>
                  <w:rFonts w:ascii="Cambria Math" w:hAnsi="Cambria Math"/>
                </w:rPr>
                <m:t>θ</m:t>
              </m:r>
            </m:e>
            <m:sub>
              <m:r>
                <w:rPr>
                  <w:rFonts w:ascii="Cambria Math" w:hAnsi="Cambria Math"/>
                </w:rPr>
                <m:t>POCi</m:t>
              </m:r>
            </m:sub>
            <m:sup>
              <m:d>
                <m:dPr>
                  <m:ctrlPr>
                    <w:rPr>
                      <w:rFonts w:ascii="Cambria Math" w:hAnsi="Cambria Math"/>
                    </w:rPr>
                  </m:ctrlPr>
                </m:dPr>
                <m:e>
                  <m:r>
                    <w:rPr>
                      <w:rFonts w:ascii="Cambria Math" w:hAnsi="Cambria Math"/>
                    </w:rPr>
                    <m:t>T</m:t>
                  </m:r>
                  <m:r>
                    <m:rPr>
                      <m:sty m:val="p"/>
                    </m:rPr>
                    <w:rPr>
                      <w:rFonts w:ascii="Cambria Math" w:hAnsi="Cambria Math"/>
                    </w:rPr>
                    <m:t>-20</m:t>
                  </m:r>
                </m:e>
              </m:d>
            </m:sup>
          </m:sSubSup>
          <m:sSubSup>
            <m:sSubSupPr>
              <m:ctrlPr>
                <w:rPr>
                  <w:rFonts w:ascii="Cambria Math" w:hAnsi="Cambria Math"/>
                </w:rPr>
              </m:ctrlPr>
            </m:sSubSupPr>
            <m:e>
              <m:r>
                <m:rPr>
                  <m:sty m:val="p"/>
                </m:rPr>
                <w:rPr>
                  <w:rFonts w:ascii="Cambria Math" w:hAnsi="Cambria Math"/>
                </w:rPr>
                <m:t>Φ</m:t>
              </m:r>
            </m:e>
            <m:sub>
              <m:r>
                <w:rPr>
                  <w:rFonts w:ascii="Cambria Math" w:hAnsi="Cambria Math"/>
                </w:rPr>
                <m:t>POCi</m:t>
              </m:r>
            </m:sub>
            <m:sup>
              <m:r>
                <w:rPr>
                  <w:rFonts w:ascii="Cambria Math" w:hAnsi="Cambria Math"/>
                </w:rPr>
                <m:t>t</m:t>
              </m:r>
              <m:r>
                <m:rPr>
                  <m:sty m:val="p"/>
                </m:rPr>
                <w:rPr>
                  <w:rFonts w:ascii="Cambria Math" w:hAnsi="Cambria Math"/>
                </w:rPr>
                <m:t>+Δ</m:t>
              </m:r>
              <m:r>
                <w:rPr>
                  <w:rFonts w:ascii="Cambria Math" w:hAnsi="Cambria Math"/>
                </w:rPr>
                <m:t>t</m:t>
              </m:r>
            </m:sup>
          </m:sSubSup>
          <m:sSub>
            <m:sSubPr>
              <m:ctrlPr>
                <w:rPr>
                  <w:rFonts w:ascii="Cambria Math" w:hAnsi="Cambria Math"/>
                </w:rPr>
              </m:ctrlPr>
            </m:sSubPr>
            <m:e>
              <m:r>
                <w:rPr>
                  <w:rFonts w:ascii="Cambria Math" w:hAnsi="Cambria Math"/>
                </w:rPr>
                <m:t>H</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sSubSup>
            <m:sSubSupPr>
              <m:ctrlPr>
                <w:rPr>
                  <w:rFonts w:ascii="Cambria Math" w:hAnsi="Cambria Math"/>
                </w:rPr>
              </m:ctrlPr>
            </m:sSubSupPr>
            <m:e>
              <m:r>
                <m:rPr>
                  <m:sty m:val="p"/>
                </m:rPr>
                <w:rPr>
                  <w:rFonts w:ascii="Cambria Math" w:hAnsi="Cambria Math"/>
                </w:rPr>
                <m:t>Φ</m:t>
              </m:r>
            </m:e>
            <m:sub>
              <m:r>
                <w:rPr>
                  <w:rFonts w:ascii="Cambria Math" w:hAnsi="Cambria Math"/>
                </w:rPr>
                <m:t>POCi</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POCi</m:t>
              </m:r>
            </m:sub>
          </m:sSub>
          <m:sSub>
            <m:sSubPr>
              <m:ctrlPr>
                <w:rPr>
                  <w:rFonts w:ascii="Cambria Math" w:hAnsi="Cambria Math"/>
                </w:rPr>
              </m:ctrlPr>
            </m:sSubPr>
            <m:e>
              <m:r>
                <w:rPr>
                  <w:rFonts w:ascii="Cambria Math" w:hAnsi="Cambria Math"/>
                </w:rPr>
                <m:t>J</m:t>
              </m:r>
            </m:e>
            <m:sub>
              <m:r>
                <w:rPr>
                  <w:rFonts w:ascii="Cambria Math" w:hAnsi="Cambria Math"/>
                </w:rPr>
                <m:t>POC</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POCi</m:t>
              </m:r>
            </m:sub>
          </m:sSub>
        </m:oMath>
      </m:oMathPara>
    </w:p>
    <w:p w14:paraId="05C4A7DE" w14:textId="2D426457" w:rsidR="00C87B10" w:rsidRPr="007A6E4C" w:rsidRDefault="00C87B10" w:rsidP="008565FA">
      <w:pPr>
        <w:spacing w:before="120"/>
        <w:rPr>
          <w:rFonts w:eastAsiaTheme="minorEastAsia"/>
        </w:rPr>
      </w:pPr>
      <w:r w:rsidRPr="007A6E4C">
        <w:rPr>
          <w:rFonts w:eastAsiaTheme="minorEastAsia"/>
        </w:rPr>
        <w:t>Rearranging</w:t>
      </w:r>
      <w:r w:rsidR="00E359BA">
        <w:rPr>
          <w:rFonts w:eastAsiaTheme="minorEastAsia"/>
        </w:rPr>
        <w:t>:</w:t>
      </w:r>
    </w:p>
    <w:p w14:paraId="6468B0C2" w14:textId="77777777" w:rsidR="00C87B10" w:rsidRPr="007B21DC" w:rsidRDefault="00000000" w:rsidP="00B6554A">
      <w:pPr>
        <w:rPr>
          <w:rFonts w:eastAsiaTheme="minorEastAsia"/>
        </w:rPr>
      </w:pPr>
      <m:oMathPara>
        <m:oMath>
          <m:sSub>
            <m:sSubPr>
              <m:ctrlPr>
                <w:rPr>
                  <w:rFonts w:ascii="Cambria Math" w:hAnsi="Cambria Math"/>
                </w:rPr>
              </m:ctrlPr>
            </m:sSubPr>
            <m:e>
              <m:r>
                <w:rPr>
                  <w:rFonts w:ascii="Cambria Math" w:hAnsi="Cambria Math"/>
                </w:rPr>
                <m:t>H</m:t>
              </m:r>
            </m:e>
            <m:sub>
              <m:r>
                <m:rPr>
                  <m:sty m:val="p"/>
                </m:rPr>
                <w:rPr>
                  <w:rFonts w:ascii="Cambria Math" w:hAnsi="Cambria Math"/>
                </w:rPr>
                <m:t>2</m:t>
              </m:r>
            </m:sub>
          </m:sSub>
          <m:f>
            <m:fPr>
              <m:ctrlPr>
                <w:rPr>
                  <w:rFonts w:ascii="Cambria Math" w:hAnsi="Cambria Math"/>
                </w:rPr>
              </m:ctrlPr>
            </m:fPr>
            <m:num>
              <m:sSubSup>
                <m:sSubSupPr>
                  <m:ctrlPr>
                    <w:rPr>
                      <w:rFonts w:ascii="Cambria Math" w:hAnsi="Cambria Math"/>
                    </w:rPr>
                  </m:ctrlPr>
                </m:sSubSupPr>
                <m:e>
                  <m:r>
                    <m:rPr>
                      <m:sty m:val="p"/>
                    </m:rPr>
                    <w:rPr>
                      <w:rFonts w:ascii="Cambria Math" w:hAnsi="Cambria Math"/>
                    </w:rPr>
                    <m:t>Φ</m:t>
                  </m:r>
                </m:e>
                <m:sub>
                  <m:r>
                    <w:rPr>
                      <w:rFonts w:ascii="Cambria Math" w:hAnsi="Cambria Math"/>
                    </w:rPr>
                    <m:t>POCi</m:t>
                  </m:r>
                </m:sub>
                <m:sup>
                  <m:r>
                    <w:rPr>
                      <w:rFonts w:ascii="Cambria Math" w:hAnsi="Cambria Math"/>
                    </w:rPr>
                    <m:t>t</m:t>
                  </m:r>
                  <m:r>
                    <m:rPr>
                      <m:sty m:val="p"/>
                    </m:rPr>
                    <w:rPr>
                      <w:rFonts w:ascii="Cambria Math" w:hAnsi="Cambria Math"/>
                    </w:rPr>
                    <m:t>+Δ</m:t>
                  </m:r>
                  <m:r>
                    <w:rPr>
                      <w:rFonts w:ascii="Cambria Math" w:hAnsi="Cambria Math"/>
                    </w:rPr>
                    <m:t>t</m:t>
                  </m:r>
                </m:sup>
              </m:sSubSup>
            </m:num>
            <m:den>
              <m:r>
                <m:rPr>
                  <m:sty m:val="p"/>
                </m:rPr>
                <w:rPr>
                  <w:rFonts w:ascii="Cambria Math" w:hAnsi="Cambria Math"/>
                </w:rPr>
                <m:t>Δ</m:t>
              </m:r>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POCi</m:t>
              </m:r>
            </m:sub>
          </m:sSub>
          <m:sSubSup>
            <m:sSubSupPr>
              <m:ctrlPr>
                <w:rPr>
                  <w:rFonts w:ascii="Cambria Math" w:hAnsi="Cambria Math"/>
                </w:rPr>
              </m:ctrlPr>
            </m:sSubSupPr>
            <m:e>
              <m:r>
                <w:rPr>
                  <w:rFonts w:ascii="Cambria Math" w:hAnsi="Cambria Math"/>
                </w:rPr>
                <m:t>θ</m:t>
              </m:r>
            </m:e>
            <m:sub>
              <m:r>
                <w:rPr>
                  <w:rFonts w:ascii="Cambria Math" w:hAnsi="Cambria Math"/>
                </w:rPr>
                <m:t>POCi</m:t>
              </m:r>
            </m:sub>
            <m:sup>
              <m:d>
                <m:dPr>
                  <m:ctrlPr>
                    <w:rPr>
                      <w:rFonts w:ascii="Cambria Math" w:hAnsi="Cambria Math"/>
                    </w:rPr>
                  </m:ctrlPr>
                </m:dPr>
                <m:e>
                  <m:r>
                    <w:rPr>
                      <w:rFonts w:ascii="Cambria Math" w:hAnsi="Cambria Math"/>
                    </w:rPr>
                    <m:t>T</m:t>
                  </m:r>
                  <m:r>
                    <m:rPr>
                      <m:sty m:val="p"/>
                    </m:rPr>
                    <w:rPr>
                      <w:rFonts w:ascii="Cambria Math" w:hAnsi="Cambria Math"/>
                    </w:rPr>
                    <m:t>-20</m:t>
                  </m:r>
                </m:e>
              </m:d>
            </m:sup>
          </m:sSubSup>
          <m:sSubSup>
            <m:sSubSupPr>
              <m:ctrlPr>
                <w:rPr>
                  <w:rFonts w:ascii="Cambria Math" w:hAnsi="Cambria Math"/>
                </w:rPr>
              </m:ctrlPr>
            </m:sSubSupPr>
            <m:e>
              <m:r>
                <m:rPr>
                  <m:sty m:val="p"/>
                </m:rPr>
                <w:rPr>
                  <w:rFonts w:ascii="Cambria Math" w:hAnsi="Cambria Math"/>
                </w:rPr>
                <m:t>Φ</m:t>
              </m:r>
            </m:e>
            <m:sub>
              <m:r>
                <w:rPr>
                  <w:rFonts w:ascii="Cambria Math" w:hAnsi="Cambria Math"/>
                </w:rPr>
                <m:t>POCi</m:t>
              </m:r>
            </m:sub>
            <m:sup>
              <m:r>
                <w:rPr>
                  <w:rFonts w:ascii="Cambria Math" w:hAnsi="Cambria Math"/>
                </w:rPr>
                <m:t>t</m:t>
              </m:r>
              <m:r>
                <m:rPr>
                  <m:sty m:val="p"/>
                </m:rPr>
                <w:rPr>
                  <w:rFonts w:ascii="Cambria Math" w:hAnsi="Cambria Math"/>
                </w:rPr>
                <m:t>+Δ</m:t>
              </m:r>
              <m:r>
                <w:rPr>
                  <w:rFonts w:ascii="Cambria Math" w:hAnsi="Cambria Math"/>
                </w:rPr>
                <m:t>t</m:t>
              </m:r>
            </m:sup>
          </m:sSubSup>
          <m:sSub>
            <m:sSubPr>
              <m:ctrlPr>
                <w:rPr>
                  <w:rFonts w:ascii="Cambria Math" w:hAnsi="Cambria Math"/>
                </w:rPr>
              </m:ctrlPr>
            </m:sSubPr>
            <m:e>
              <m:r>
                <w:rPr>
                  <w:rFonts w:ascii="Cambria Math" w:hAnsi="Cambria Math"/>
                </w:rPr>
                <m:t>H</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sSubSup>
            <m:sSubSupPr>
              <m:ctrlPr>
                <w:rPr>
                  <w:rFonts w:ascii="Cambria Math" w:hAnsi="Cambria Math"/>
                </w:rPr>
              </m:ctrlPr>
            </m:sSubSupPr>
            <m:e>
              <m:r>
                <m:rPr>
                  <m:sty m:val="p"/>
                </m:rPr>
                <w:rPr>
                  <w:rFonts w:ascii="Cambria Math" w:hAnsi="Cambria Math"/>
                </w:rPr>
                <m:t>Φ</m:t>
              </m:r>
            </m:e>
            <m:sub>
              <m:r>
                <w:rPr>
                  <w:rFonts w:ascii="Cambria Math" w:hAnsi="Cambria Math"/>
                </w:rPr>
                <m:t>POCi</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2</m:t>
              </m:r>
            </m:sub>
          </m:sSub>
          <m:f>
            <m:fPr>
              <m:ctrlPr>
                <w:rPr>
                  <w:rFonts w:ascii="Cambria Math" w:hAnsi="Cambria Math"/>
                </w:rPr>
              </m:ctrlPr>
            </m:fPr>
            <m:num>
              <m:sSubSup>
                <m:sSubSupPr>
                  <m:ctrlPr>
                    <w:rPr>
                      <w:rFonts w:ascii="Cambria Math" w:hAnsi="Cambria Math"/>
                    </w:rPr>
                  </m:ctrlPr>
                </m:sSubSupPr>
                <m:e>
                  <m:r>
                    <m:rPr>
                      <m:sty m:val="p"/>
                    </m:rPr>
                    <w:rPr>
                      <w:rFonts w:ascii="Cambria Math" w:hAnsi="Cambria Math"/>
                    </w:rPr>
                    <m:t>Φ</m:t>
                  </m:r>
                </m:e>
                <m:sub>
                  <m:r>
                    <w:rPr>
                      <w:rFonts w:ascii="Cambria Math" w:hAnsi="Cambria Math"/>
                    </w:rPr>
                    <m:t>POCi</m:t>
                  </m:r>
                </m:sub>
                <m:sup>
                  <m:r>
                    <w:rPr>
                      <w:rFonts w:ascii="Cambria Math" w:hAnsi="Cambria Math"/>
                    </w:rPr>
                    <m:t>t</m:t>
                  </m:r>
                </m:sup>
              </m:sSubSup>
            </m:num>
            <m:den>
              <m:r>
                <m:rPr>
                  <m:sty m:val="p"/>
                </m:rPr>
                <w:rPr>
                  <w:rFonts w:ascii="Cambria Math" w:hAnsi="Cambria Math"/>
                </w:rPr>
                <m:t>Δ</m:t>
              </m:r>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POCi</m:t>
              </m:r>
            </m:sub>
          </m:sSub>
          <m:sSub>
            <m:sSubPr>
              <m:ctrlPr>
                <w:rPr>
                  <w:rFonts w:ascii="Cambria Math" w:hAnsi="Cambria Math"/>
                </w:rPr>
              </m:ctrlPr>
            </m:sSubPr>
            <m:e>
              <m:r>
                <w:rPr>
                  <w:rFonts w:ascii="Cambria Math" w:hAnsi="Cambria Math"/>
                </w:rPr>
                <m:t>J</m:t>
              </m:r>
            </m:e>
            <m:sub>
              <m:r>
                <w:rPr>
                  <w:rFonts w:ascii="Cambria Math" w:hAnsi="Cambria Math"/>
                </w:rPr>
                <m:t>POC</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POCi</m:t>
              </m:r>
            </m:sub>
          </m:sSub>
        </m:oMath>
      </m:oMathPara>
    </w:p>
    <w:p w14:paraId="1F51FCC3" w14:textId="77777777" w:rsidR="00C87B10" w:rsidRPr="007A6E4C" w:rsidRDefault="00C87B10" w:rsidP="008565FA">
      <w:pPr>
        <w:spacing w:before="120"/>
        <w:rPr>
          <w:rFonts w:eastAsiaTheme="minorEastAsia"/>
        </w:rPr>
      </w:pPr>
      <w:r w:rsidRPr="007A6E4C">
        <w:rPr>
          <w:rFonts w:eastAsiaTheme="minorEastAsia"/>
        </w:rPr>
        <w:t xml:space="preserve">And solving for </w:t>
      </w:r>
      <m:oMath>
        <m:sSubSup>
          <m:sSubSupPr>
            <m:ctrlPr>
              <w:rPr>
                <w:rFonts w:ascii="Cambria Math" w:hAnsi="Cambria Math"/>
                <w:i/>
              </w:rPr>
            </m:ctrlPr>
          </m:sSubSupPr>
          <m:e>
            <m:r>
              <m:rPr>
                <m:sty m:val="p"/>
              </m:rPr>
              <w:rPr>
                <w:rFonts w:ascii="Cambria Math" w:hAnsi="Cambria Math"/>
              </w:rPr>
              <m:t>Φ</m:t>
            </m:r>
          </m:e>
          <m:sub>
            <m:r>
              <w:rPr>
                <w:rFonts w:ascii="Cambria Math" w:hAnsi="Cambria Math"/>
              </w:rPr>
              <m:t>POCi</m:t>
            </m:r>
          </m:sub>
          <m:sup>
            <m:r>
              <w:rPr>
                <w:rFonts w:ascii="Cambria Math" w:hAnsi="Cambria Math"/>
              </w:rPr>
              <m:t>t+</m:t>
            </m:r>
            <m:r>
              <m:rPr>
                <m:sty m:val="p"/>
              </m:rPr>
              <w:rPr>
                <w:rFonts w:ascii="Cambria Math" w:hAnsi="Cambria Math"/>
              </w:rPr>
              <m:t>Δ</m:t>
            </m:r>
            <m:r>
              <w:rPr>
                <w:rFonts w:ascii="Cambria Math" w:hAnsi="Cambria Math"/>
              </w:rPr>
              <m:t>t</m:t>
            </m:r>
          </m:sup>
        </m:sSubSup>
      </m:oMath>
      <w:r w:rsidRPr="007A6E4C">
        <w:rPr>
          <w:rFonts w:eastAsiaTheme="minorEastAsia"/>
        </w:rPr>
        <w:t>:</w:t>
      </w:r>
    </w:p>
    <w:p w14:paraId="275A891A" w14:textId="77777777" w:rsidR="00C87B10" w:rsidRPr="005F2155" w:rsidRDefault="00000000" w:rsidP="008565FA">
      <w:pPr>
        <w:spacing w:after="120"/>
      </w:pPr>
      <m:oMathPara>
        <m:oMath>
          <m:sSubSup>
            <m:sSubSupPr>
              <m:ctrlPr>
                <w:rPr>
                  <w:rFonts w:ascii="Cambria Math" w:hAnsi="Cambria Math"/>
                </w:rPr>
              </m:ctrlPr>
            </m:sSubSupPr>
            <m:e>
              <m:r>
                <m:rPr>
                  <m:sty m:val="p"/>
                </m:rPr>
                <w:rPr>
                  <w:rFonts w:ascii="Cambria Math" w:hAnsi="Cambria Math"/>
                </w:rPr>
                <m:t>Φ</m:t>
              </m:r>
            </m:e>
            <m:sub>
              <m:r>
                <w:rPr>
                  <w:rFonts w:ascii="Cambria Math" w:hAnsi="Cambria Math"/>
                </w:rPr>
                <m:t>POCi</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m:rPr>
                      <m:sty m:val="p"/>
                    </m:rPr>
                    <w:rPr>
                      <w:rFonts w:ascii="Cambria Math" w:hAnsi="Cambria Math"/>
                    </w:rPr>
                    <m:t>Φ</m:t>
                  </m:r>
                </m:e>
                <m:sub>
                  <m:r>
                    <w:rPr>
                      <w:rFonts w:ascii="Cambria Math" w:hAnsi="Cambria Math"/>
                    </w:rPr>
                    <m:t>POCi</m:t>
                  </m:r>
                </m:sub>
                <m:sup>
                  <m:r>
                    <w:rPr>
                      <w:rFonts w:ascii="Cambria Math" w:hAnsi="Cambria Math"/>
                    </w:rPr>
                    <m:t>t</m:t>
                  </m:r>
                </m:sup>
              </m:sSubSup>
              <m:r>
                <m:rPr>
                  <m:sty m:val="p"/>
                </m:rPr>
                <w:rPr>
                  <w:rFonts w:ascii="Cambria Math" w:hAnsi="Cambria Math"/>
                </w:rPr>
                <m:t>+</m:t>
              </m:r>
              <m:f>
                <m:fPr>
                  <m:ctrlPr>
                    <w:rPr>
                      <w:rFonts w:ascii="Cambria Math" w:hAnsi="Cambria Math"/>
                    </w:rPr>
                  </m:ctrlPr>
                </m:fPr>
                <m:num>
                  <m:r>
                    <m:rPr>
                      <m:sty m:val="p"/>
                    </m:rPr>
                    <w:rPr>
                      <w:rFonts w:ascii="Cambria Math" w:hAnsi="Cambria Math"/>
                    </w:rPr>
                    <m:t>Δ</m:t>
                  </m:r>
                  <m:r>
                    <w:rPr>
                      <w:rFonts w:ascii="Cambria Math" w:hAnsi="Cambria Math"/>
                    </w:rPr>
                    <m:t>t</m:t>
                  </m:r>
                </m:num>
                <m:den>
                  <m:sSub>
                    <m:sSubPr>
                      <m:ctrlPr>
                        <w:rPr>
                          <w:rFonts w:ascii="Cambria Math" w:hAnsi="Cambria Math"/>
                        </w:rPr>
                      </m:ctrlPr>
                    </m:sSubPr>
                    <m:e>
                      <m:r>
                        <w:rPr>
                          <w:rFonts w:ascii="Cambria Math" w:hAnsi="Cambria Math"/>
                        </w:rPr>
                        <m:t>H</m:t>
                      </m:r>
                    </m:e>
                    <m:sub>
                      <m:r>
                        <m:rPr>
                          <m:sty m:val="p"/>
                        </m:rPr>
                        <w:rPr>
                          <w:rFonts w:ascii="Cambria Math" w:hAnsi="Cambria Math"/>
                        </w:rPr>
                        <m:t>2</m:t>
                      </m:r>
                    </m:sub>
                  </m:sSub>
                </m:den>
              </m:f>
              <m:sSub>
                <m:sSubPr>
                  <m:ctrlPr>
                    <w:rPr>
                      <w:rFonts w:ascii="Cambria Math" w:hAnsi="Cambria Math"/>
                    </w:rPr>
                  </m:ctrlPr>
                </m:sSubPr>
                <m:e>
                  <m:r>
                    <w:rPr>
                      <w:rFonts w:ascii="Cambria Math" w:hAnsi="Cambria Math"/>
                    </w:rPr>
                    <m:t>f</m:t>
                  </m:r>
                </m:e>
                <m:sub>
                  <m:r>
                    <w:rPr>
                      <w:rFonts w:ascii="Cambria Math" w:hAnsi="Cambria Math"/>
                    </w:rPr>
                    <m:t>POCi</m:t>
                  </m:r>
                </m:sub>
              </m:sSub>
              <m:sSub>
                <m:sSubPr>
                  <m:ctrlPr>
                    <w:rPr>
                      <w:rFonts w:ascii="Cambria Math" w:hAnsi="Cambria Math"/>
                    </w:rPr>
                  </m:ctrlPr>
                </m:sSubPr>
                <m:e>
                  <m:r>
                    <w:rPr>
                      <w:rFonts w:ascii="Cambria Math" w:hAnsi="Cambria Math"/>
                    </w:rPr>
                    <m:t>J</m:t>
                  </m:r>
                </m:e>
                <m:sub>
                  <m:r>
                    <w:rPr>
                      <w:rFonts w:ascii="Cambria Math" w:hAnsi="Cambria Math"/>
                    </w:rPr>
                    <m:t>POC</m:t>
                  </m:r>
                </m:sub>
              </m:sSub>
              <m:r>
                <m:rPr>
                  <m:sty m:val="p"/>
                </m:rPr>
                <w:rPr>
                  <w:rFonts w:ascii="Cambria Math" w:hAnsi="Cambria Math"/>
                </w:rPr>
                <m:t>-</m:t>
              </m:r>
              <m:f>
                <m:fPr>
                  <m:ctrlPr>
                    <w:rPr>
                      <w:rFonts w:ascii="Cambria Math" w:hAnsi="Cambria Math"/>
                    </w:rPr>
                  </m:ctrlPr>
                </m:fPr>
                <m:num>
                  <m:r>
                    <m:rPr>
                      <m:sty m:val="p"/>
                    </m:rPr>
                    <w:rPr>
                      <w:rFonts w:ascii="Cambria Math" w:hAnsi="Cambria Math"/>
                    </w:rPr>
                    <m:t>Δ</m:t>
                  </m:r>
                  <m:r>
                    <w:rPr>
                      <w:rFonts w:ascii="Cambria Math" w:hAnsi="Cambria Math"/>
                    </w:rPr>
                    <m:t>t</m:t>
                  </m:r>
                </m:num>
                <m:den>
                  <m:sSub>
                    <m:sSubPr>
                      <m:ctrlPr>
                        <w:rPr>
                          <w:rFonts w:ascii="Cambria Math" w:hAnsi="Cambria Math"/>
                        </w:rPr>
                      </m:ctrlPr>
                    </m:sSubPr>
                    <m:e>
                      <m:r>
                        <w:rPr>
                          <w:rFonts w:ascii="Cambria Math" w:hAnsi="Cambria Math"/>
                        </w:rPr>
                        <m:t>H</m:t>
                      </m:r>
                    </m:e>
                    <m:sub>
                      <m:r>
                        <m:rPr>
                          <m:sty m:val="p"/>
                        </m:rPr>
                        <w:rPr>
                          <w:rFonts w:ascii="Cambria Math" w:hAnsi="Cambria Math"/>
                        </w:rPr>
                        <m:t>2</m:t>
                      </m:r>
                    </m:sub>
                  </m:sSub>
                </m:den>
              </m:f>
              <m:sSub>
                <m:sSubPr>
                  <m:ctrlPr>
                    <w:rPr>
                      <w:rFonts w:ascii="Cambria Math" w:hAnsi="Cambria Math"/>
                    </w:rPr>
                  </m:ctrlPr>
                </m:sSubPr>
                <m:e>
                  <m:r>
                    <w:rPr>
                      <w:rFonts w:ascii="Cambria Math" w:hAnsi="Cambria Math"/>
                    </w:rPr>
                    <m:t>E</m:t>
                  </m:r>
                </m:e>
                <m:sub>
                  <m:r>
                    <w:rPr>
                      <w:rFonts w:ascii="Cambria Math" w:hAnsi="Cambria Math"/>
                    </w:rPr>
                    <m:t>POCi</m:t>
                  </m:r>
                </m:sub>
              </m:sSub>
            </m:e>
          </m:d>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
                    <m:sSubPr>
                      <m:ctrlPr>
                        <w:rPr>
                          <w:rFonts w:ascii="Cambria Math" w:hAnsi="Cambria Math"/>
                        </w:rPr>
                      </m:ctrlPr>
                    </m:sSubPr>
                    <m:e>
                      <m:f>
                        <m:fPr>
                          <m:ctrlPr>
                            <w:rPr>
                              <w:rFonts w:ascii="Cambria Math" w:hAnsi="Cambria Math"/>
                            </w:rPr>
                          </m:ctrlPr>
                        </m:fPr>
                        <m:num>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Δ</m:t>
                          </m:r>
                          <m:r>
                            <w:rPr>
                              <w:rFonts w:ascii="Cambria Math" w:hAnsi="Cambria Math"/>
                            </w:rPr>
                            <m:t>t</m:t>
                          </m:r>
                        </m:num>
                        <m:den>
                          <m:sSub>
                            <m:sSubPr>
                              <m:ctrlPr>
                                <w:rPr>
                                  <w:rFonts w:ascii="Cambria Math" w:hAnsi="Cambria Math"/>
                                </w:rPr>
                              </m:ctrlPr>
                            </m:sSubPr>
                            <m:e>
                              <m:r>
                                <w:rPr>
                                  <w:rFonts w:ascii="Cambria Math" w:hAnsi="Cambria Math"/>
                                </w:rPr>
                                <m:t>H</m:t>
                              </m:r>
                            </m:e>
                            <m:sub>
                              <m:r>
                                <m:rPr>
                                  <m:sty m:val="p"/>
                                </m:rPr>
                                <w:rPr>
                                  <w:rFonts w:ascii="Cambria Math" w:hAnsi="Cambria Math"/>
                                </w:rPr>
                                <m:t>2</m:t>
                              </m:r>
                            </m:sub>
                          </m:sSub>
                        </m:den>
                      </m:f>
                      <m:r>
                        <m:rPr>
                          <m:sty m:val="p"/>
                        </m:rPr>
                        <w:rPr>
                          <w:rFonts w:ascii="Cambria Math" w:hAnsi="Cambria Math"/>
                        </w:rPr>
                        <m:t>+</m:t>
                      </m:r>
                      <m:r>
                        <w:rPr>
                          <w:rFonts w:ascii="Cambria Math" w:hAnsi="Cambria Math"/>
                        </w:rPr>
                        <m:t>k</m:t>
                      </m:r>
                    </m:e>
                    <m:sub>
                      <m:r>
                        <w:rPr>
                          <w:rFonts w:ascii="Cambria Math" w:hAnsi="Cambria Math"/>
                        </w:rPr>
                        <m:t>POCi</m:t>
                      </m:r>
                    </m:sub>
                  </m:sSub>
                  <m:sSubSup>
                    <m:sSubSupPr>
                      <m:ctrlPr>
                        <w:rPr>
                          <w:rFonts w:ascii="Cambria Math" w:hAnsi="Cambria Math"/>
                        </w:rPr>
                      </m:ctrlPr>
                    </m:sSubSupPr>
                    <m:e>
                      <m:r>
                        <w:rPr>
                          <w:rFonts w:ascii="Cambria Math" w:hAnsi="Cambria Math"/>
                        </w:rPr>
                        <m:t>θ</m:t>
                      </m:r>
                    </m:e>
                    <m:sub>
                      <m:r>
                        <w:rPr>
                          <w:rFonts w:ascii="Cambria Math" w:hAnsi="Cambria Math"/>
                        </w:rPr>
                        <m:t>POCi</m:t>
                      </m:r>
                    </m:sub>
                    <m:sup>
                      <m:d>
                        <m:dPr>
                          <m:ctrlPr>
                            <w:rPr>
                              <w:rFonts w:ascii="Cambria Math" w:hAnsi="Cambria Math"/>
                            </w:rPr>
                          </m:ctrlPr>
                        </m:dPr>
                        <m:e>
                          <m:r>
                            <w:rPr>
                              <w:rFonts w:ascii="Cambria Math" w:hAnsi="Cambria Math"/>
                            </w:rPr>
                            <m:t>T</m:t>
                          </m:r>
                          <m:r>
                            <m:rPr>
                              <m:sty m:val="p"/>
                            </m:rPr>
                            <w:rPr>
                              <w:rFonts w:ascii="Cambria Math" w:hAnsi="Cambria Math"/>
                            </w:rPr>
                            <m:t>-20</m:t>
                          </m:r>
                        </m:e>
                      </m:d>
                    </m:sup>
                  </m:sSubSup>
                  <m:r>
                    <m:rPr>
                      <m:sty m:val="p"/>
                    </m:rPr>
                    <w:rPr>
                      <w:rFonts w:ascii="Cambria Math" w:hAnsi="Cambria Math"/>
                    </w:rPr>
                    <m:t>Δ</m:t>
                  </m:r>
                  <m:r>
                    <w:rPr>
                      <w:rFonts w:ascii="Cambria Math" w:hAnsi="Cambria Math"/>
                    </w:rPr>
                    <m:t>t</m:t>
                  </m:r>
                </m:e>
              </m:d>
            </m:e>
            <m:sup>
              <m:r>
                <m:rPr>
                  <m:sty m:val="p"/>
                </m:rPr>
                <w:rPr>
                  <w:rFonts w:ascii="Cambria Math" w:hAnsi="Cambria Math"/>
                </w:rPr>
                <m:t>-1</m:t>
              </m:r>
            </m:sup>
          </m:sSup>
        </m:oMath>
      </m:oMathPara>
    </w:p>
    <w:p w14:paraId="574A7021" w14:textId="77777777" w:rsidR="00C87B10" w:rsidRPr="007A6E4C" w:rsidRDefault="00C87B10" w:rsidP="008722FB">
      <w:r w:rsidRPr="007A6E4C">
        <w:t>The mass balance equations for PON and POP would be solved for in analogous fashion.</w:t>
      </w:r>
    </w:p>
    <w:p w14:paraId="5DBC78FB" w14:textId="77777777" w:rsidR="00C87B10" w:rsidRDefault="00C87B10" w:rsidP="007D03A6"/>
    <w:p w14:paraId="38B77D7B" w14:textId="77777777" w:rsidR="00692308" w:rsidRDefault="00C87B10" w:rsidP="0076230E">
      <w:pPr>
        <w:pStyle w:val="Heading2"/>
      </w:pPr>
      <w:bookmarkStart w:id="792" w:name="_Toc395169294"/>
      <w:bookmarkStart w:id="793" w:name="_Toc48573681"/>
      <w:r>
        <w:lastRenderedPageBreak/>
        <w:t xml:space="preserve">Dynamic Calculation of Sediment pH and </w:t>
      </w:r>
    </w:p>
    <w:p w14:paraId="3EF5927B" w14:textId="3B8C5669" w:rsidR="00C87B10" w:rsidRPr="00692308" w:rsidRDefault="00C87B10" w:rsidP="0076230E">
      <w:pPr>
        <w:pStyle w:val="Heading2"/>
      </w:pPr>
      <w:r>
        <w:t>Temperature</w:t>
      </w:r>
      <w:bookmarkEnd w:id="792"/>
      <w:bookmarkEnd w:id="793"/>
      <w:r w:rsidR="00692308">
        <w:t xml:space="preserve"> </w:t>
      </w:r>
      <w:bookmarkStart w:id="794" w:name="_Toc395169295"/>
      <w:bookmarkStart w:id="795" w:name="_Toc48573682"/>
      <w:r w:rsidRPr="00692308">
        <w:t>pH</w:t>
      </w:r>
      <w:bookmarkEnd w:id="794"/>
      <w:bookmarkEnd w:id="795"/>
    </w:p>
    <w:p w14:paraId="6E015F08" w14:textId="77777777" w:rsidR="00C87B10" w:rsidRPr="007A6E4C" w:rsidRDefault="00C87B10" w:rsidP="007A3922">
      <w:r w:rsidRPr="007A6E4C">
        <w:t>The dynamic calculation of pH was implemented using a similar approach as a pH model developed by the United States Geological Survey (Sullivan et al, 2013).  In order to calculate pH, sediment organic carbon, sediment alkalinity, and sediment temperature also had to be modeled.</w:t>
      </w:r>
    </w:p>
    <w:p w14:paraId="45A7BAC1" w14:textId="77777777" w:rsidR="006E0D12" w:rsidRDefault="006E0D12" w:rsidP="00B6554A">
      <w:bookmarkStart w:id="796" w:name="_Toc74374838"/>
      <w:bookmarkStart w:id="797" w:name="_Toc395169296"/>
    </w:p>
    <w:p w14:paraId="4EB459E6" w14:textId="77777777" w:rsidR="00C87B10" w:rsidRDefault="00C87B10" w:rsidP="00B6554A">
      <w:pPr>
        <w:pStyle w:val="Heading4"/>
      </w:pPr>
      <w:bookmarkStart w:id="798" w:name="_Toc48573683"/>
      <w:r>
        <w:t>Sediment Total Inorganic Carbon</w:t>
      </w:r>
      <w:bookmarkEnd w:id="796"/>
      <w:bookmarkEnd w:id="797"/>
      <w:bookmarkEnd w:id="798"/>
    </w:p>
    <w:p w14:paraId="77E9B9F2" w14:textId="7873972C" w:rsidR="00C87B10" w:rsidRPr="007A6E4C" w:rsidRDefault="00C87B10" w:rsidP="00B6554A">
      <w:pPr>
        <w:pStyle w:val="BodyText"/>
      </w:pPr>
      <w:r w:rsidRPr="007A6E4C">
        <w:t>A schematic of the sediment total inorganic carbon model is shown in</w:t>
      </w:r>
      <w:r w:rsidR="007A6E4C" w:rsidRPr="007A6E4C">
        <w:t xml:space="preserve"> </w:t>
      </w:r>
      <w:r w:rsidR="007A6E4C" w:rsidRPr="008565FA">
        <w:rPr>
          <w:rStyle w:val="Figurehyperlink"/>
        </w:rPr>
        <w:fldChar w:fldCharType="begin"/>
      </w:r>
      <w:r w:rsidR="007A6E4C" w:rsidRPr="008565FA">
        <w:rPr>
          <w:rStyle w:val="Figurehyperlink"/>
        </w:rPr>
        <w:instrText xml:space="preserve"> REF _Ref14244737 \h  \* MERGEFORMAT </w:instrText>
      </w:r>
      <w:r w:rsidR="007A6E4C" w:rsidRPr="008565FA">
        <w:rPr>
          <w:rStyle w:val="Figurehyperlink"/>
        </w:rPr>
      </w:r>
      <w:r w:rsidR="007A6E4C" w:rsidRPr="008565FA">
        <w:rPr>
          <w:rStyle w:val="Figurehyperlink"/>
        </w:rPr>
        <w:fldChar w:fldCharType="separate"/>
      </w:r>
      <w:r w:rsidR="00A95042" w:rsidRPr="008565FA">
        <w:rPr>
          <w:rStyle w:val="Figurehyperlink"/>
        </w:rPr>
        <w:t>Figure 101</w:t>
      </w:r>
      <w:r w:rsidR="007A6E4C" w:rsidRPr="008565FA">
        <w:rPr>
          <w:rStyle w:val="Figurehyperlink"/>
        </w:rPr>
        <w:fldChar w:fldCharType="end"/>
      </w:r>
      <w:r w:rsidRPr="007A6E4C">
        <w:t>.</w:t>
      </w:r>
      <w:bookmarkStart w:id="799" w:name="_Ref372030403"/>
      <w:r w:rsidRPr="007A6E4C">
        <w:t xml:space="preserve"> </w:t>
      </w:r>
      <w:r w:rsidRPr="008565FA">
        <w:rPr>
          <w:rStyle w:val="Figurehyperlink"/>
        </w:rPr>
        <w:fldChar w:fldCharType="begin"/>
      </w:r>
      <w:r w:rsidRPr="008565FA">
        <w:rPr>
          <w:rStyle w:val="Figurehyperlink"/>
        </w:rPr>
        <w:instrText xml:space="preserve"> REF _Ref379715986 \h  \* MERGEFORMAT </w:instrText>
      </w:r>
      <w:r w:rsidRPr="008565FA">
        <w:rPr>
          <w:rStyle w:val="Figurehyperlink"/>
        </w:rPr>
      </w:r>
      <w:r w:rsidRPr="008565FA">
        <w:rPr>
          <w:rStyle w:val="Figurehyperlink"/>
        </w:rPr>
        <w:fldChar w:fldCharType="separate"/>
      </w:r>
      <w:r w:rsidR="00A95042" w:rsidRPr="008565FA">
        <w:rPr>
          <w:rStyle w:val="Figurehyperlink"/>
        </w:rPr>
        <w:t>Figure 102</w:t>
      </w:r>
      <w:r w:rsidRPr="008565FA">
        <w:rPr>
          <w:rStyle w:val="Figurehyperlink"/>
        </w:rPr>
        <w:fldChar w:fldCharType="end"/>
      </w:r>
      <w:r w:rsidRPr="007A6E4C">
        <w:t xml:space="preserve"> and </w:t>
      </w:r>
      <w:r w:rsidRPr="008565FA">
        <w:rPr>
          <w:rStyle w:val="Figurehyperlink"/>
        </w:rPr>
        <w:fldChar w:fldCharType="begin"/>
      </w:r>
      <w:r w:rsidRPr="008565FA">
        <w:rPr>
          <w:rStyle w:val="Figurehyperlink"/>
        </w:rPr>
        <w:instrText xml:space="preserve"> REF _Ref379715998 \h  \* MERGEFORMAT </w:instrText>
      </w:r>
      <w:r w:rsidRPr="008565FA">
        <w:rPr>
          <w:rStyle w:val="Figurehyperlink"/>
        </w:rPr>
      </w:r>
      <w:r w:rsidRPr="008565FA">
        <w:rPr>
          <w:rStyle w:val="Figurehyperlink"/>
        </w:rPr>
        <w:fldChar w:fldCharType="separate"/>
      </w:r>
      <w:r w:rsidR="00A95042" w:rsidRPr="008565FA">
        <w:rPr>
          <w:rStyle w:val="Figurehyperlink"/>
        </w:rPr>
        <w:t>Figure 103</w:t>
      </w:r>
      <w:r w:rsidRPr="008565FA">
        <w:rPr>
          <w:rStyle w:val="Figurehyperlink"/>
        </w:rPr>
        <w:fldChar w:fldCharType="end"/>
      </w:r>
      <w:r w:rsidRPr="007A6E4C">
        <w:t xml:space="preserve"> show the</w:t>
      </w:r>
      <w:r w:rsidRPr="007A6E4C">
        <w:rPr>
          <w:szCs w:val="18"/>
        </w:rPr>
        <w:t xml:space="preserve"> total inorganic carbon sources and sinks in the aerobic and anaerobic compartments, respectively, in the </w:t>
      </w:r>
      <w:r w:rsidRPr="008565FA">
        <w:rPr>
          <w:b/>
          <w:bCs/>
          <w:szCs w:val="18"/>
        </w:rPr>
        <w:t>CE-QUAL-W2</w:t>
      </w:r>
      <w:r w:rsidRPr="007A6E4C">
        <w:rPr>
          <w:szCs w:val="18"/>
        </w:rPr>
        <w:t xml:space="preserve"> model framework.</w:t>
      </w:r>
    </w:p>
    <w:p w14:paraId="5C8F809C" w14:textId="77777777" w:rsidR="007A6E4C" w:rsidRDefault="007A6E4C" w:rsidP="007D03A6">
      <w:pPr>
        <w:pStyle w:val="BodyText"/>
        <w:keepNext/>
        <w:spacing w:after="0"/>
        <w:jc w:val="center"/>
      </w:pPr>
      <w:r w:rsidRPr="007A6E4C">
        <w:rPr>
          <w:rStyle w:val="CaptionChar"/>
          <w:noProof/>
        </w:rPr>
        <w:drawing>
          <wp:inline distT="0" distB="0" distL="0" distR="0" wp14:anchorId="2B45E0CB" wp14:editId="32CD8D62">
            <wp:extent cx="4328636" cy="39395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3"/>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4334250" cy="3944649"/>
                    </a:xfrm>
                    <a:prstGeom prst="rect">
                      <a:avLst/>
                    </a:prstGeom>
                    <a:noFill/>
                  </pic:spPr>
                </pic:pic>
              </a:graphicData>
            </a:graphic>
          </wp:inline>
        </w:drawing>
      </w:r>
    </w:p>
    <w:p w14:paraId="0845B8B7" w14:textId="3046DFE6" w:rsidR="00C87B10" w:rsidRPr="007A6E4C" w:rsidRDefault="007A6E4C" w:rsidP="007A3922">
      <w:pPr>
        <w:pStyle w:val="Caption"/>
        <w:rPr>
          <w:rStyle w:val="CaptionChar"/>
        </w:rPr>
      </w:pPr>
      <w:bookmarkStart w:id="800" w:name="_Ref14244737"/>
      <w:bookmarkStart w:id="801" w:name="_Toc48573813"/>
      <w:r>
        <w:t xml:space="preserve">Figure </w:t>
      </w:r>
      <w:r w:rsidR="00000000">
        <w:fldChar w:fldCharType="begin"/>
      </w:r>
      <w:r w:rsidR="00000000">
        <w:instrText xml:space="preserve"> SEQ Figure \* ARABIC </w:instrText>
      </w:r>
      <w:r w:rsidR="00000000">
        <w:fldChar w:fldCharType="separate"/>
      </w:r>
      <w:r w:rsidR="00A95042">
        <w:rPr>
          <w:noProof/>
        </w:rPr>
        <w:t>101</w:t>
      </w:r>
      <w:r w:rsidR="00000000">
        <w:rPr>
          <w:noProof/>
        </w:rPr>
        <w:fldChar w:fldCharType="end"/>
      </w:r>
      <w:bookmarkEnd w:id="800"/>
      <w:r>
        <w:t xml:space="preserve">. </w:t>
      </w:r>
      <w:r w:rsidRPr="0017311B">
        <w:t>Schematic of sediment inorganic carbon model.</w:t>
      </w:r>
      <w:bookmarkEnd w:id="801"/>
    </w:p>
    <w:bookmarkStart w:id="802" w:name="_MON_1069134677"/>
    <w:bookmarkStart w:id="803" w:name="_MON_1089113024"/>
    <w:bookmarkStart w:id="804" w:name="_MON_1089197700"/>
    <w:bookmarkStart w:id="805" w:name="_MON_1089202484"/>
    <w:bookmarkStart w:id="806" w:name="_MON_1089205731"/>
    <w:bookmarkStart w:id="807" w:name="_MON_1089456018"/>
    <w:bookmarkStart w:id="808" w:name="_MON_1089460173"/>
    <w:bookmarkStart w:id="809" w:name="_MON_1089525391"/>
    <w:bookmarkStart w:id="810" w:name="_MON_1069503367"/>
    <w:bookmarkStart w:id="811" w:name="_MON_1069505837"/>
    <w:bookmarkStart w:id="812" w:name="_MON_1069508144"/>
    <w:bookmarkStart w:id="813" w:name="_MON_1069509629"/>
    <w:bookmarkStart w:id="814" w:name="_MON_1069569556"/>
    <w:bookmarkStart w:id="815" w:name="_MON_1069570886"/>
    <w:bookmarkStart w:id="816" w:name="_MON_1090306727"/>
    <w:bookmarkStart w:id="817" w:name="_MON_1090311014"/>
    <w:bookmarkStart w:id="818" w:name="_MON_1092040057"/>
    <w:bookmarkStart w:id="819" w:name="_MON_1092041578"/>
    <w:bookmarkStart w:id="820" w:name="_MON_1092042950"/>
    <w:bookmarkStart w:id="821" w:name="_MON_1092046152"/>
    <w:bookmarkStart w:id="822" w:name="_MON_1092224440"/>
    <w:bookmarkStart w:id="823" w:name="_MON_1092555377"/>
    <w:bookmarkStart w:id="824" w:name="_MON_1092570402"/>
    <w:bookmarkStart w:id="825" w:name="_MON_1081240525"/>
    <w:bookmarkStart w:id="826" w:name="_MON_1081241733"/>
    <w:bookmarkStart w:id="827" w:name="_MON_1081241827"/>
    <w:bookmarkStart w:id="828" w:name="_MON_1088573998"/>
    <w:bookmarkStart w:id="829" w:name="_MON_1088575372"/>
    <w:bookmarkStart w:id="830" w:name="_MON_1069063622"/>
    <w:bookmarkEnd w:id="799"/>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Start w:id="831" w:name="_MON_1069063842"/>
    <w:bookmarkEnd w:id="831"/>
    <w:p w14:paraId="75CC085D" w14:textId="77777777" w:rsidR="00C87B10" w:rsidRDefault="00E108E0" w:rsidP="00C87B10">
      <w:pPr>
        <w:pStyle w:val="Diagram"/>
      </w:pPr>
      <w:r>
        <w:rPr>
          <w:noProof/>
        </w:rPr>
        <w:object w:dxaOrig="7140" w:dyaOrig="3900" w14:anchorId="373604C3">
          <v:shape id="_x0000_i1100" type="#_x0000_t75" alt="" style="width:319.6pt;height:239.35pt;mso-width-percent:0;mso-height-percent:0;mso-width-percent:0;mso-height-percent:0" o:ole="">
            <v:imagedata r:id="rId461" o:title="" croptop="-12099f" cropbottom="-12099f"/>
          </v:shape>
          <o:OLEObject Type="Embed" ProgID="Word.Picture.8" ShapeID="_x0000_i1100" DrawAspect="Content" ObjectID="_1721314887" r:id="rId462"/>
        </w:object>
      </w:r>
    </w:p>
    <w:p w14:paraId="63DCE91E" w14:textId="012DCE2A" w:rsidR="000A7BB2" w:rsidRPr="00C660AF" w:rsidRDefault="00C87B10" w:rsidP="00C660AF">
      <w:pPr>
        <w:pStyle w:val="Caption"/>
      </w:pPr>
      <w:bookmarkStart w:id="832" w:name="_Ref379715986"/>
      <w:bookmarkStart w:id="833" w:name="_Toc395169240"/>
      <w:bookmarkStart w:id="834" w:name="_Toc48573814"/>
      <w:r w:rsidRPr="00C660AF">
        <w:t xml:space="preserve">Figure </w:t>
      </w:r>
      <w:r w:rsidR="00862FA4" w:rsidRPr="008565FA">
        <w:fldChar w:fldCharType="begin"/>
      </w:r>
      <w:r w:rsidR="00862FA4" w:rsidRPr="00C660AF">
        <w:instrText xml:space="preserve"> SEQ Figure \* ARABIC </w:instrText>
      </w:r>
      <w:r w:rsidR="00862FA4" w:rsidRPr="008565FA">
        <w:fldChar w:fldCharType="separate"/>
      </w:r>
      <w:r w:rsidR="00A95042" w:rsidRPr="008565FA">
        <w:t>102</w:t>
      </w:r>
      <w:r w:rsidR="00862FA4" w:rsidRPr="008565FA">
        <w:fldChar w:fldCharType="end"/>
      </w:r>
      <w:bookmarkEnd w:id="832"/>
      <w:r w:rsidRPr="00C660AF">
        <w:t xml:space="preserve">  Internal flux between inorganic carbon within the aerobic sediment </w:t>
      </w:r>
      <w:r w:rsidR="000A7BB2" w:rsidRPr="00C660AF">
        <w:t>L</w:t>
      </w:r>
      <w:r w:rsidRPr="00C660AF">
        <w:t xml:space="preserve">ayer 1 and other </w:t>
      </w:r>
    </w:p>
    <w:p w14:paraId="2F69C75B" w14:textId="3A477EEC" w:rsidR="00C87B10" w:rsidRPr="00C660AF" w:rsidRDefault="00C87B10" w:rsidP="00C660AF">
      <w:pPr>
        <w:pStyle w:val="Caption"/>
      </w:pPr>
      <w:r w:rsidRPr="00C660AF">
        <w:t>compartments</w:t>
      </w:r>
      <w:bookmarkEnd w:id="833"/>
      <w:r w:rsidR="007228FB" w:rsidRPr="00C660AF">
        <w:t>.</w:t>
      </w:r>
      <w:bookmarkEnd w:id="834"/>
    </w:p>
    <w:bookmarkStart w:id="835" w:name="_MON_1445683810"/>
    <w:bookmarkEnd w:id="835"/>
    <w:p w14:paraId="0811B35F" w14:textId="77777777" w:rsidR="00C87B10" w:rsidRDefault="00E108E0" w:rsidP="00C87B10">
      <w:pPr>
        <w:pStyle w:val="Diagram"/>
      </w:pPr>
      <w:r>
        <w:rPr>
          <w:noProof/>
        </w:rPr>
        <w:object w:dxaOrig="7140" w:dyaOrig="3900" w14:anchorId="069E1CEE">
          <v:shape id="_x0000_i1099" type="#_x0000_t75" alt="" style="width:319.6pt;height:173.7pt;mso-width-percent:0;mso-height-percent:0;mso-width-percent:0;mso-height-percent:0" o:ole="">
            <v:imagedata r:id="rId463" o:title="" croptop="-12099f" cropbottom="12099f" cropleft="-6609f" cropright="6609f"/>
          </v:shape>
          <o:OLEObject Type="Embed" ProgID="Word.Picture.8" ShapeID="_x0000_i1099" DrawAspect="Content" ObjectID="_1721314888" r:id="rId464"/>
        </w:object>
      </w:r>
    </w:p>
    <w:p w14:paraId="2A1AF7AA" w14:textId="0F01DA64" w:rsidR="00C87B10" w:rsidRPr="007228FB" w:rsidRDefault="00C87B10" w:rsidP="007A3922">
      <w:pPr>
        <w:pStyle w:val="Caption"/>
      </w:pPr>
      <w:bookmarkStart w:id="836" w:name="_Ref379715998"/>
      <w:bookmarkStart w:id="837" w:name="_Toc395169241"/>
      <w:bookmarkStart w:id="838" w:name="_Toc48573815"/>
      <w:r w:rsidRPr="007228FB">
        <w:t xml:space="preserve">Figure </w:t>
      </w:r>
      <w:r w:rsidR="00000000">
        <w:fldChar w:fldCharType="begin"/>
      </w:r>
      <w:r w:rsidR="00000000">
        <w:instrText xml:space="preserve"> SEQ Figure \* ARABIC </w:instrText>
      </w:r>
      <w:r w:rsidR="00000000">
        <w:fldChar w:fldCharType="separate"/>
      </w:r>
      <w:r w:rsidR="00A95042">
        <w:rPr>
          <w:noProof/>
        </w:rPr>
        <w:t>103</w:t>
      </w:r>
      <w:r w:rsidR="00000000">
        <w:rPr>
          <w:noProof/>
        </w:rPr>
        <w:fldChar w:fldCharType="end"/>
      </w:r>
      <w:bookmarkEnd w:id="836"/>
      <w:r w:rsidRPr="007228FB">
        <w:t xml:space="preserve">  Internal flux between inorganic carbon within the anaerobic sediment </w:t>
      </w:r>
      <w:r w:rsidR="000A7BB2">
        <w:t>L</w:t>
      </w:r>
      <w:r w:rsidRPr="007228FB">
        <w:t>ayer 2 and other compartments</w:t>
      </w:r>
      <w:bookmarkEnd w:id="837"/>
      <w:r w:rsidR="007A6E4C">
        <w:t>.</w:t>
      </w:r>
      <w:bookmarkEnd w:id="838"/>
    </w:p>
    <w:p w14:paraId="6595FB88" w14:textId="72B8C7DE" w:rsidR="00C87B10" w:rsidRPr="00D11593" w:rsidRDefault="00C87B10" w:rsidP="008565FA">
      <w:pPr>
        <w:pStyle w:val="BodyText"/>
      </w:pPr>
      <w:r w:rsidRPr="007228FB">
        <w:t xml:space="preserve">The rate equation for total inorganic carbon (TIC) in the aerobic sediment </w:t>
      </w:r>
      <w:r w:rsidR="000A7BB2">
        <w:t>L</w:t>
      </w:r>
      <w:r w:rsidRPr="007228FB">
        <w:t>ayer 1 is</w:t>
      </w:r>
    </w:p>
    <w:p w14:paraId="2B7F5092" w14:textId="35D88CDB" w:rsidR="00C87B10" w:rsidRDefault="00000000" w:rsidP="008565FA">
      <w:pPr>
        <w:pStyle w:val="BodyText"/>
      </w:pPr>
      <m:oMath>
        <m:sSub>
          <m:sSubPr>
            <m:ctrlPr>
              <w:rPr>
                <w:rFonts w:ascii="Cambria Math" w:hAnsi="Cambria Math"/>
              </w:rPr>
            </m:ctrlPr>
          </m:sSubPr>
          <m:e>
            <m:r>
              <w:rPr>
                <w:rFonts w:ascii="Cambria Math" w:hAnsi="Cambria Math"/>
              </w:rPr>
              <m:t>S</m:t>
            </m:r>
          </m:e>
          <m:sub>
            <m:r>
              <w:rPr>
                <w:rFonts w:ascii="Cambria Math" w:hAnsi="Cambria Math"/>
              </w:rPr>
              <m:t>TIC</m:t>
            </m:r>
            <m:r>
              <m:rPr>
                <m:sty m:val="p"/>
              </m:rPr>
              <w:rPr>
                <w:rFonts w:ascii="Cambria Math" w:hAnsi="Cambria Math"/>
              </w:rPr>
              <m:t>1</m:t>
            </m:r>
          </m:sub>
        </m:sSub>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nary>
                  <m:naryPr>
                    <m:chr m:val="∑"/>
                    <m:limLoc m:val="undOvr"/>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k</m:t>
                        </m:r>
                      </m:e>
                      <m:sub>
                        <m:r>
                          <w:rPr>
                            <w:rFonts w:ascii="Cambria Math" w:hAnsi="Cambria Math"/>
                          </w:rPr>
                          <m:t>POC</m:t>
                        </m:r>
                        <m:r>
                          <m:rPr>
                            <m:sty m:val="p"/>
                          </m:rPr>
                          <w:rPr>
                            <w:rFonts w:ascii="Cambria Math" w:hAnsi="Cambria Math"/>
                          </w:rPr>
                          <m:t>1</m:t>
                        </m:r>
                      </m:sub>
                    </m:sSub>
                    <m:sSub>
                      <m:sSubPr>
                        <m:ctrlPr>
                          <w:rPr>
                            <w:rFonts w:ascii="Cambria Math" w:hAnsi="Cambria Math"/>
                          </w:rPr>
                        </m:ctrlPr>
                      </m:sSubPr>
                      <m:e>
                        <m:r>
                          <w:rPr>
                            <w:rFonts w:ascii="Cambria Math" w:hAnsi="Cambria Math"/>
                          </w:rPr>
                          <m:t>γ</m:t>
                        </m:r>
                      </m:e>
                      <m:sub>
                        <m:r>
                          <w:rPr>
                            <w:rFonts w:ascii="Cambria Math" w:hAnsi="Cambria Math"/>
                          </w:rPr>
                          <m:t>POC</m:t>
                        </m:r>
                      </m:sub>
                    </m:sSub>
                    <m:sSub>
                      <m:sSubPr>
                        <m:ctrlPr>
                          <w:rPr>
                            <w:rFonts w:ascii="Cambria Math" w:hAnsi="Cambria Math"/>
                          </w:rPr>
                        </m:ctrlPr>
                      </m:sSubPr>
                      <m:e>
                        <m:r>
                          <m:rPr>
                            <m:sty m:val="p"/>
                          </m:rPr>
                          <w:rPr>
                            <w:rFonts w:ascii="Cambria Math" w:hAnsi="Cambria Math"/>
                          </w:rPr>
                          <m:t>Φ</m:t>
                        </m:r>
                      </m:e>
                      <m:sub>
                        <m:r>
                          <w:rPr>
                            <w:rFonts w:ascii="Cambria Math" w:hAnsi="Cambria Math"/>
                          </w:rPr>
                          <m:t>POC</m:t>
                        </m:r>
                      </m:sub>
                    </m:sSub>
                  </m:e>
                </m:nary>
              </m:e>
            </m:groupChr>
          </m:e>
          <m:lim>
            <m:r>
              <m:rPr>
                <m:nor/>
              </m:rPr>
              <m:t>POC decay</m:t>
            </m:r>
          </m:lim>
        </m:limLow>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sSub>
                  <m:sSubPr>
                    <m:ctrlPr>
                      <w:rPr>
                        <w:rFonts w:ascii="Cambria Math" w:hAnsi="Cambria Math"/>
                      </w:rPr>
                    </m:ctrlPr>
                  </m:sSubPr>
                  <m:e>
                    <m:r>
                      <w:rPr>
                        <w:rFonts w:ascii="Cambria Math" w:hAnsi="Cambria Math"/>
                      </w:rPr>
                      <m:t>k</m:t>
                    </m:r>
                  </m:e>
                  <m:sub>
                    <m:r>
                      <w:rPr>
                        <w:rFonts w:ascii="Cambria Math" w:hAnsi="Cambria Math"/>
                      </w:rPr>
                      <m:t>CH</m:t>
                    </m:r>
                    <m:r>
                      <m:rPr>
                        <m:sty m:val="p"/>
                      </m:rPr>
                      <w:rPr>
                        <w:rFonts w:ascii="Cambria Math" w:hAnsi="Cambria Math"/>
                      </w:rPr>
                      <m:t>41</m:t>
                    </m:r>
                  </m:sub>
                </m:sSub>
                <m:sSub>
                  <m:sSubPr>
                    <m:ctrlPr>
                      <w:rPr>
                        <w:rFonts w:ascii="Cambria Math" w:hAnsi="Cambria Math"/>
                      </w:rPr>
                    </m:ctrlPr>
                  </m:sSubPr>
                  <m:e>
                    <m:r>
                      <w:rPr>
                        <w:rFonts w:ascii="Cambria Math" w:hAnsi="Cambria Math"/>
                      </w:rPr>
                      <m:t>γ</m:t>
                    </m:r>
                  </m:e>
                  <m:sub>
                    <m:r>
                      <w:rPr>
                        <w:rFonts w:ascii="Cambria Math" w:hAnsi="Cambria Math"/>
                      </w:rPr>
                      <m:t>CH</m:t>
                    </m:r>
                    <m:r>
                      <m:rPr>
                        <m:sty m:val="p"/>
                      </m:rPr>
                      <w:rPr>
                        <w:rFonts w:ascii="Cambria Math" w:hAnsi="Cambria Math"/>
                      </w:rPr>
                      <m:t>4</m:t>
                    </m:r>
                  </m:sub>
                </m:sSub>
                <m:sSub>
                  <m:sSubPr>
                    <m:ctrlPr>
                      <w:rPr>
                        <w:rFonts w:ascii="Cambria Math" w:hAnsi="Cambria Math"/>
                      </w:rPr>
                    </m:ctrlPr>
                  </m:sSubPr>
                  <m:e>
                    <m:r>
                      <m:rPr>
                        <m:sty m:val="p"/>
                      </m:rPr>
                      <w:rPr>
                        <w:rFonts w:ascii="Cambria Math" w:hAnsi="Cambria Math"/>
                      </w:rPr>
                      <m:t>Φ</m:t>
                    </m:r>
                  </m:e>
                  <m:sub>
                    <m:r>
                      <w:rPr>
                        <w:rFonts w:ascii="Cambria Math" w:hAnsi="Cambria Math"/>
                      </w:rPr>
                      <m:t>CH</m:t>
                    </m:r>
                    <m:r>
                      <m:rPr>
                        <m:sty m:val="p"/>
                      </m:rPr>
                      <w:rPr>
                        <w:rFonts w:ascii="Cambria Math" w:hAnsi="Cambria Math"/>
                      </w:rPr>
                      <m:t>4</m:t>
                    </m:r>
                  </m:sub>
                </m:sSub>
              </m:e>
            </m:groupChr>
          </m:e>
          <m:lim>
            <m:r>
              <m:rPr>
                <m:nor/>
              </m:rPr>
              <m:t>CH4 decay</m:t>
            </m:r>
          </m:lim>
        </m:limLow>
      </m:oMath>
      <w:r w:rsidR="00C87B10">
        <w:tab/>
      </w:r>
    </w:p>
    <w:p w14:paraId="4E42C362" w14:textId="77777777" w:rsidR="00C87B10" w:rsidRPr="00C660AF" w:rsidRDefault="00C87B10" w:rsidP="008565FA">
      <w:pPr>
        <w:pStyle w:val="where"/>
      </w:pPr>
      <w:r w:rsidRPr="00C660AF">
        <w:t>where:</w:t>
      </w:r>
    </w:p>
    <w:p w14:paraId="724E7857" w14:textId="77777777" w:rsidR="00C87B10" w:rsidRPr="007228FB" w:rsidRDefault="00C87B10" w:rsidP="007A3922">
      <w:pPr>
        <w:pStyle w:val="variabledefinitionChar"/>
      </w:pPr>
      <w:r w:rsidRPr="007228FB">
        <w:rPr>
          <w:rFonts w:ascii="Symbol" w:hAnsi="Symbol"/>
        </w:rPr>
        <w:tab/>
      </w:r>
      <m:oMath>
        <m:sSub>
          <m:sSubPr>
            <m:ctrlPr>
              <w:rPr>
                <w:rFonts w:ascii="Cambria Math" w:hAnsi="Cambria Math"/>
                <w:i/>
                <w:color w:val="000000"/>
              </w:rPr>
            </m:ctrlPr>
          </m:sSubPr>
          <m:e>
            <m:r>
              <w:rPr>
                <w:rFonts w:ascii="Cambria Math" w:hAnsi="Cambria Math"/>
              </w:rPr>
              <m:t>γ</m:t>
            </m:r>
          </m:e>
          <m:sub>
            <m:r>
              <w:rPr>
                <w:rFonts w:ascii="Cambria Math" w:hAnsi="Cambria Math"/>
              </w:rPr>
              <m:t>POC</m:t>
            </m:r>
          </m:sub>
        </m:sSub>
      </m:oMath>
      <w:r w:rsidRPr="007228FB">
        <w:tab/>
        <w:t>=</w:t>
      </w:r>
      <w:r w:rsidRPr="007228FB">
        <w:tab/>
        <w:t>particulate organic carbon temperature rate multiplier</w:t>
      </w:r>
    </w:p>
    <w:p w14:paraId="476B9778" w14:textId="77777777" w:rsidR="00C87B10" w:rsidRPr="007228FB" w:rsidRDefault="00C87B10" w:rsidP="00B6554A">
      <w:pPr>
        <w:pStyle w:val="variabledefinitionChar"/>
      </w:pPr>
      <w:r w:rsidRPr="007228FB">
        <w:tab/>
      </w:r>
      <m:oMath>
        <m:sSub>
          <m:sSubPr>
            <m:ctrlPr>
              <w:rPr>
                <w:rFonts w:ascii="Cambria Math" w:hAnsi="Cambria Math"/>
                <w:i/>
                <w:color w:val="000000"/>
              </w:rPr>
            </m:ctrlPr>
          </m:sSubPr>
          <m:e>
            <m:r>
              <w:rPr>
                <w:rFonts w:ascii="Cambria Math" w:hAnsi="Cambria Math"/>
              </w:rPr>
              <m:t>γ</m:t>
            </m:r>
          </m:e>
          <m:sub>
            <m:r>
              <w:rPr>
                <w:rFonts w:ascii="Cambria Math" w:hAnsi="Cambria Math"/>
              </w:rPr>
              <m:t>CH4</m:t>
            </m:r>
          </m:sub>
        </m:sSub>
      </m:oMath>
      <w:r w:rsidRPr="007228FB">
        <w:rPr>
          <w:i/>
        </w:rPr>
        <w:tab/>
      </w:r>
      <w:r w:rsidRPr="007228FB">
        <w:t>=</w:t>
      </w:r>
      <w:r w:rsidRPr="007228FB">
        <w:tab/>
        <w:t>methane temperature rate multiplier</w:t>
      </w:r>
    </w:p>
    <w:p w14:paraId="059EA5CC" w14:textId="4FA0751D" w:rsidR="00C87B10" w:rsidRPr="000A7BB2" w:rsidRDefault="00C87B10" w:rsidP="00B6554A">
      <w:pPr>
        <w:pStyle w:val="variabledefinitionChar"/>
        <w:rPr>
          <w:iCs/>
        </w:rPr>
      </w:pPr>
      <w:r w:rsidRPr="007228FB">
        <w:t xml:space="preserve"> </w:t>
      </w:r>
      <w:r w:rsidRPr="007228FB">
        <w:tab/>
      </w:r>
      <m:oMath>
        <m:sSub>
          <m:sSubPr>
            <m:ctrlPr>
              <w:rPr>
                <w:rFonts w:ascii="Cambria Math" w:hAnsi="Cambria Math"/>
                <w:i/>
                <w:color w:val="000000"/>
              </w:rPr>
            </m:ctrlPr>
          </m:sSubPr>
          <m:e>
            <m:r>
              <w:rPr>
                <w:rFonts w:ascii="Cambria Math" w:hAnsi="Cambria Math"/>
              </w:rPr>
              <m:t>k</m:t>
            </m:r>
          </m:e>
          <m:sub>
            <m:r>
              <w:rPr>
                <w:rFonts w:ascii="Cambria Math" w:hAnsi="Cambria Math"/>
              </w:rPr>
              <m:t>POC1</m:t>
            </m:r>
          </m:sub>
        </m:sSub>
      </m:oMath>
      <w:r w:rsidRPr="007228FB">
        <w:tab/>
        <w:t>=</w:t>
      </w:r>
      <w:r w:rsidRPr="007228FB">
        <w:tab/>
        <w:t xml:space="preserve">POC decay rate in </w:t>
      </w:r>
      <w:r w:rsidR="000A7BB2">
        <w:t>L</w:t>
      </w:r>
      <w:r w:rsidRPr="007228FB">
        <w:t xml:space="preserve">ayer 1, </w:t>
      </w:r>
      <w:proofErr w:type="gramStart"/>
      <w:r w:rsidRPr="008565FA">
        <w:rPr>
          <w:iCs/>
        </w:rPr>
        <w:t>sec</w:t>
      </w:r>
      <w:r w:rsidRPr="008565FA">
        <w:rPr>
          <w:iCs/>
          <w:vertAlign w:val="superscript"/>
        </w:rPr>
        <w:t>-1</w:t>
      </w:r>
      <w:proofErr w:type="gramEnd"/>
    </w:p>
    <w:p w14:paraId="324B365D" w14:textId="59B9C548" w:rsidR="00C87B10" w:rsidRPr="008565FA" w:rsidRDefault="00C87B10" w:rsidP="00B6554A">
      <w:pPr>
        <w:pStyle w:val="variabledefinitionChar"/>
        <w:rPr>
          <w:iCs/>
        </w:rPr>
      </w:pPr>
      <w:r w:rsidRPr="007228FB">
        <w:tab/>
      </w:r>
      <m:oMath>
        <m:sSub>
          <m:sSubPr>
            <m:ctrlPr>
              <w:rPr>
                <w:rFonts w:ascii="Cambria Math" w:hAnsi="Cambria Math"/>
                <w:i/>
                <w:color w:val="000000"/>
              </w:rPr>
            </m:ctrlPr>
          </m:sSubPr>
          <m:e>
            <m:r>
              <w:rPr>
                <w:rFonts w:ascii="Cambria Math" w:hAnsi="Cambria Math"/>
              </w:rPr>
              <m:t>k</m:t>
            </m:r>
          </m:e>
          <m:sub>
            <m:r>
              <w:rPr>
                <w:rFonts w:ascii="Cambria Math" w:hAnsi="Cambria Math"/>
              </w:rPr>
              <m:t>CH41</m:t>
            </m:r>
          </m:sub>
        </m:sSub>
      </m:oMath>
      <w:r w:rsidRPr="007228FB">
        <w:tab/>
        <w:t>=</w:t>
      </w:r>
      <w:r w:rsidRPr="007228FB">
        <w:tab/>
        <w:t xml:space="preserve">methane decay rate in </w:t>
      </w:r>
      <w:r w:rsidR="000A7BB2">
        <w:t>L</w:t>
      </w:r>
      <w:r w:rsidRPr="007228FB">
        <w:t xml:space="preserve">ayer 1, </w:t>
      </w:r>
      <w:proofErr w:type="gramStart"/>
      <w:r w:rsidRPr="008565FA">
        <w:rPr>
          <w:iCs/>
        </w:rPr>
        <w:t>sec</w:t>
      </w:r>
      <w:r w:rsidRPr="008565FA">
        <w:rPr>
          <w:iCs/>
          <w:vertAlign w:val="superscript"/>
        </w:rPr>
        <w:t>-1</w:t>
      </w:r>
      <w:proofErr w:type="gramEnd"/>
    </w:p>
    <w:p w14:paraId="0A714A8E" w14:textId="46D23CA3" w:rsidR="00C87B10" w:rsidRPr="000A7BB2" w:rsidRDefault="00000000" w:rsidP="00B6554A">
      <w:pPr>
        <w:pStyle w:val="variabledefinitionChar"/>
        <w:rPr>
          <w:iCs/>
        </w:rPr>
      </w:pPr>
      <m:oMath>
        <m:sSub>
          <m:sSubPr>
            <m:ctrlPr>
              <w:rPr>
                <w:rFonts w:ascii="Cambria Math" w:hAnsi="Cambria Math"/>
                <w:i/>
                <w:color w:val="000000"/>
              </w:rPr>
            </m:ctrlPr>
          </m:sSubPr>
          <m:e>
            <m:r>
              <w:rPr>
                <w:rFonts w:ascii="Cambria Math" w:hAnsi="Cambria Math"/>
              </w:rPr>
              <m:t>k</m:t>
            </m:r>
          </m:e>
          <m:sub>
            <m:r>
              <w:rPr>
                <w:rFonts w:ascii="Cambria Math" w:hAnsi="Cambria Math"/>
              </w:rPr>
              <m:t>POCm</m:t>
            </m:r>
            <m:r>
              <w:rPr>
                <w:rFonts w:ascii="Cambria Math" w:hAnsi="Cambria Math"/>
              </w:rPr>
              <m:t>2</m:t>
            </m:r>
          </m:sub>
        </m:sSub>
      </m:oMath>
      <w:r w:rsidR="00C87B10" w:rsidRPr="007228FB">
        <w:t xml:space="preserve"> = methanogenesis rate in </w:t>
      </w:r>
      <w:r w:rsidR="000A7BB2">
        <w:t>L</w:t>
      </w:r>
      <w:r w:rsidR="00C87B10" w:rsidRPr="007228FB">
        <w:t xml:space="preserve">ayer 2, </w:t>
      </w:r>
      <w:proofErr w:type="gramStart"/>
      <w:r w:rsidR="00C87B10" w:rsidRPr="008565FA">
        <w:rPr>
          <w:iCs/>
        </w:rPr>
        <w:t>sec</w:t>
      </w:r>
      <w:r w:rsidR="00C87B10" w:rsidRPr="008565FA">
        <w:rPr>
          <w:iCs/>
          <w:vertAlign w:val="superscript"/>
        </w:rPr>
        <w:t>-1</w:t>
      </w:r>
      <w:proofErr w:type="gramEnd"/>
    </w:p>
    <w:p w14:paraId="3745E8FA" w14:textId="0A6D1F1F" w:rsidR="00C87B10" w:rsidRPr="000A7BB2" w:rsidRDefault="00000000" w:rsidP="00B6554A">
      <w:pPr>
        <w:pStyle w:val="variabledefinitionChar"/>
        <w:rPr>
          <w:iCs/>
        </w:rPr>
      </w:pPr>
      <m:oMath>
        <m:sSub>
          <m:sSubPr>
            <m:ctrlPr>
              <w:rPr>
                <w:rFonts w:ascii="Cambria Math" w:hAnsi="Cambria Math"/>
                <w:i/>
                <w:color w:val="000000"/>
              </w:rPr>
            </m:ctrlPr>
          </m:sSubPr>
          <m:e>
            <m:r>
              <w:rPr>
                <w:rFonts w:ascii="Cambria Math" w:hAnsi="Cambria Math"/>
              </w:rPr>
              <m:t>k</m:t>
            </m:r>
          </m:e>
          <m:sub>
            <m:r>
              <w:rPr>
                <w:rFonts w:ascii="Cambria Math" w:hAnsi="Cambria Math"/>
              </w:rPr>
              <m:t>POCs</m:t>
            </m:r>
            <m:r>
              <w:rPr>
                <w:rFonts w:ascii="Cambria Math" w:hAnsi="Cambria Math"/>
              </w:rPr>
              <m:t>2</m:t>
            </m:r>
          </m:sub>
        </m:sSub>
      </m:oMath>
      <w:r w:rsidR="00C87B10" w:rsidRPr="007228FB">
        <w:tab/>
      </w:r>
      <w:r w:rsidR="00C87B10" w:rsidRPr="007228FB">
        <w:tab/>
        <w:t xml:space="preserve">= sulfide diagenesis rate in </w:t>
      </w:r>
      <w:r w:rsidR="000A7BB2">
        <w:t>L</w:t>
      </w:r>
      <w:r w:rsidR="00C87B10" w:rsidRPr="007228FB">
        <w:t xml:space="preserve">ayer 2, </w:t>
      </w:r>
      <w:proofErr w:type="gramStart"/>
      <w:r w:rsidR="00C87B10" w:rsidRPr="008565FA">
        <w:rPr>
          <w:iCs/>
        </w:rPr>
        <w:t>sec</w:t>
      </w:r>
      <w:r w:rsidR="00C87B10" w:rsidRPr="008565FA">
        <w:rPr>
          <w:iCs/>
          <w:vertAlign w:val="superscript"/>
        </w:rPr>
        <w:t>-1</w:t>
      </w:r>
      <w:proofErr w:type="gramEnd"/>
    </w:p>
    <w:p w14:paraId="10078BED" w14:textId="77777777" w:rsidR="00C87B10" w:rsidRPr="000A7BB2" w:rsidRDefault="00C87B10" w:rsidP="000A7BB2">
      <w:pPr>
        <w:pStyle w:val="variabledefinitionChar"/>
        <w:rPr>
          <w:iCs/>
        </w:rPr>
      </w:pPr>
      <w:r w:rsidRPr="007228FB">
        <w:tab/>
      </w:r>
      <m:oMath>
        <m:sSub>
          <m:sSubPr>
            <m:ctrlPr>
              <w:rPr>
                <w:rFonts w:ascii="Cambria Math" w:hAnsi="Cambria Math"/>
                <w:i/>
                <w:color w:val="000000"/>
              </w:rPr>
            </m:ctrlPr>
          </m:sSubPr>
          <m:e>
            <m:r>
              <m:rPr>
                <m:sty m:val="p"/>
              </m:rPr>
              <w:rPr>
                <w:rFonts w:ascii="Cambria Math" w:hAnsi="Cambria Math"/>
              </w:rPr>
              <m:t>Φ</m:t>
            </m:r>
          </m:e>
          <m:sub>
            <m:r>
              <w:rPr>
                <w:rFonts w:ascii="Cambria Math" w:hAnsi="Cambria Math"/>
              </w:rPr>
              <m:t>POC</m:t>
            </m:r>
          </m:sub>
        </m:sSub>
      </m:oMath>
      <w:r w:rsidRPr="007228FB">
        <w:tab/>
        <w:t>=</w:t>
      </w:r>
      <w:r w:rsidRPr="007228FB">
        <w:tab/>
        <w:t xml:space="preserve">particulate organic carbon concentration, </w:t>
      </w:r>
      <w:r w:rsidRPr="008565FA">
        <w:rPr>
          <w:iCs/>
        </w:rPr>
        <w:t>g m</w:t>
      </w:r>
      <w:r w:rsidRPr="008565FA">
        <w:rPr>
          <w:iCs/>
          <w:vertAlign w:val="superscript"/>
        </w:rPr>
        <w:t>-3</w:t>
      </w:r>
    </w:p>
    <w:p w14:paraId="0C8FB30E" w14:textId="77777777" w:rsidR="00C87B10" w:rsidRPr="007228FB" w:rsidRDefault="00C87B10" w:rsidP="000A7BB2">
      <w:pPr>
        <w:pStyle w:val="variabledefinitionChar"/>
      </w:pPr>
      <w:r w:rsidRPr="007228FB">
        <w:tab/>
      </w:r>
      <m:oMath>
        <m:sSub>
          <m:sSubPr>
            <m:ctrlPr>
              <w:rPr>
                <w:rFonts w:ascii="Cambria Math" w:hAnsi="Cambria Math"/>
                <w:i/>
                <w:color w:val="000000"/>
              </w:rPr>
            </m:ctrlPr>
          </m:sSubPr>
          <m:e>
            <m:r>
              <m:rPr>
                <m:sty m:val="p"/>
              </m:rPr>
              <w:rPr>
                <w:rFonts w:ascii="Cambria Math" w:hAnsi="Cambria Math"/>
              </w:rPr>
              <m:t>Φ</m:t>
            </m:r>
          </m:e>
          <m:sub>
            <m:r>
              <w:rPr>
                <w:rFonts w:ascii="Cambria Math" w:hAnsi="Cambria Math"/>
              </w:rPr>
              <m:t>CH4</m:t>
            </m:r>
          </m:sub>
        </m:sSub>
      </m:oMath>
      <w:r w:rsidRPr="007228FB">
        <w:tab/>
        <w:t>=</w:t>
      </w:r>
      <w:r w:rsidRPr="007228FB">
        <w:tab/>
        <w:t xml:space="preserve">methane concentration, </w:t>
      </w:r>
      <w:r w:rsidRPr="008565FA">
        <w:rPr>
          <w:iCs/>
        </w:rPr>
        <w:t>g m</w:t>
      </w:r>
      <w:r w:rsidRPr="008565FA">
        <w:rPr>
          <w:iCs/>
          <w:vertAlign w:val="superscript"/>
        </w:rPr>
        <w:t>-3</w:t>
      </w:r>
    </w:p>
    <w:p w14:paraId="7FD4DD26" w14:textId="77777777" w:rsidR="00C87B10" w:rsidRPr="007228FB" w:rsidRDefault="00C87B10" w:rsidP="008565FA">
      <w:pPr>
        <w:pStyle w:val="variabledefinitionChar"/>
      </w:pPr>
    </w:p>
    <w:p w14:paraId="2434FC6F" w14:textId="64447143" w:rsidR="00C87B10" w:rsidRPr="007228FB" w:rsidRDefault="00C87B10" w:rsidP="008565FA">
      <w:pPr>
        <w:pStyle w:val="variabledefinitionChar"/>
      </w:pPr>
      <w:r w:rsidRPr="007228FB">
        <w:t xml:space="preserve">The rate equation for TIC in the anaerobic sediment </w:t>
      </w:r>
      <w:r w:rsidR="000A7BB2">
        <w:t>L</w:t>
      </w:r>
      <w:r w:rsidRPr="007228FB">
        <w:t>ayer 2 is</w:t>
      </w:r>
    </w:p>
    <w:p w14:paraId="1FC4EB18" w14:textId="77777777" w:rsidR="00C87B10" w:rsidRDefault="00C87B10" w:rsidP="008565FA">
      <w:pPr>
        <w:pStyle w:val="variabledefinitionChar"/>
      </w:pPr>
    </w:p>
    <w:p w14:paraId="607BB71B" w14:textId="77777777" w:rsidR="00C87B10" w:rsidRDefault="00000000" w:rsidP="00B6554A">
      <w:pPr>
        <w:pStyle w:val="BodyText"/>
      </w:pPr>
      <m:oMathPara>
        <m:oMath>
          <m:sSub>
            <m:sSubPr>
              <m:ctrlPr>
                <w:rPr>
                  <w:rFonts w:ascii="Cambria Math" w:hAnsi="Cambria Math"/>
                </w:rPr>
              </m:ctrlPr>
            </m:sSubPr>
            <m:e>
              <m:r>
                <w:rPr>
                  <w:rFonts w:ascii="Cambria Math" w:hAnsi="Cambria Math"/>
                </w:rPr>
                <m:t>S</m:t>
              </m:r>
            </m:e>
            <m:sub>
              <m:r>
                <w:rPr>
                  <w:rFonts w:ascii="Cambria Math" w:hAnsi="Cambria Math"/>
                </w:rPr>
                <m:t>TIC</m:t>
              </m:r>
              <m:r>
                <m:rPr>
                  <m:sty m:val="p"/>
                </m:rPr>
                <w:rPr>
                  <w:rFonts w:ascii="Cambria Math" w:hAnsi="Cambria Math"/>
                </w:rPr>
                <m:t>2</m:t>
              </m:r>
            </m:sub>
          </m:sSub>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nary>
                    <m:naryPr>
                      <m:chr m:val="∑"/>
                      <m:limLoc m:val="undOvr"/>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k</m:t>
                          </m:r>
                        </m:e>
                        <m:sub>
                          <m:r>
                            <w:rPr>
                              <w:rFonts w:ascii="Cambria Math" w:hAnsi="Cambria Math"/>
                            </w:rPr>
                            <m:t>POCm</m:t>
                          </m:r>
                          <m:r>
                            <m:rPr>
                              <m:sty m:val="p"/>
                            </m:rPr>
                            <w:rPr>
                              <w:rFonts w:ascii="Cambria Math" w:hAnsi="Cambria Math"/>
                            </w:rPr>
                            <m:t>2</m:t>
                          </m:r>
                        </m:sub>
                      </m:sSub>
                      <m:sSub>
                        <m:sSubPr>
                          <m:ctrlPr>
                            <w:rPr>
                              <w:rFonts w:ascii="Cambria Math" w:hAnsi="Cambria Math"/>
                            </w:rPr>
                          </m:ctrlPr>
                        </m:sSubPr>
                        <m:e>
                          <m:r>
                            <w:rPr>
                              <w:rFonts w:ascii="Cambria Math" w:hAnsi="Cambria Math"/>
                            </w:rPr>
                            <m:t>γ</m:t>
                          </m:r>
                        </m:e>
                        <m:sub>
                          <m:r>
                            <w:rPr>
                              <w:rFonts w:ascii="Cambria Math" w:hAnsi="Cambria Math"/>
                            </w:rPr>
                            <m:t>POC</m:t>
                          </m:r>
                        </m:sub>
                      </m:sSub>
                      <m:sSub>
                        <m:sSubPr>
                          <m:ctrlPr>
                            <w:rPr>
                              <w:rFonts w:ascii="Cambria Math" w:hAnsi="Cambria Math"/>
                            </w:rPr>
                          </m:ctrlPr>
                        </m:sSubPr>
                        <m:e>
                          <m:r>
                            <m:rPr>
                              <m:sty m:val="p"/>
                            </m:rPr>
                            <w:rPr>
                              <w:rFonts w:ascii="Cambria Math" w:hAnsi="Cambria Math"/>
                            </w:rPr>
                            <m:t>Φ</m:t>
                          </m:r>
                        </m:e>
                        <m:sub>
                          <m:r>
                            <w:rPr>
                              <w:rFonts w:ascii="Cambria Math" w:hAnsi="Cambria Math"/>
                            </w:rPr>
                            <m:t>POC</m:t>
                          </m:r>
                        </m:sub>
                      </m:sSub>
                    </m:e>
                  </m:nary>
                </m:e>
              </m:groupChr>
            </m:e>
            <m:lim>
              <m:r>
                <m:rPr>
                  <m:nor/>
                </m:rPr>
                <m:t>Methanogenesis</m:t>
              </m:r>
            </m:lim>
          </m:limLow>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sSub>
                    <m:sSubPr>
                      <m:ctrlPr>
                        <w:rPr>
                          <w:rFonts w:ascii="Cambria Math" w:hAnsi="Cambria Math"/>
                        </w:rPr>
                      </m:ctrlPr>
                    </m:sSubPr>
                    <m:e>
                      <m:r>
                        <w:rPr>
                          <w:rFonts w:ascii="Cambria Math" w:hAnsi="Cambria Math"/>
                        </w:rPr>
                        <m:t>k</m:t>
                      </m:r>
                    </m:e>
                    <m:sub>
                      <m:r>
                        <w:rPr>
                          <w:rFonts w:ascii="Cambria Math" w:hAnsi="Cambria Math"/>
                        </w:rPr>
                        <m:t>POCs</m:t>
                      </m:r>
                      <m:r>
                        <m:rPr>
                          <m:sty m:val="p"/>
                        </m:rPr>
                        <w:rPr>
                          <w:rFonts w:ascii="Cambria Math" w:hAnsi="Cambria Math"/>
                        </w:rPr>
                        <m:t>2</m:t>
                      </m:r>
                    </m:sub>
                  </m:sSub>
                  <m:sSub>
                    <m:sSubPr>
                      <m:ctrlPr>
                        <w:rPr>
                          <w:rFonts w:ascii="Cambria Math" w:hAnsi="Cambria Math"/>
                        </w:rPr>
                      </m:ctrlPr>
                    </m:sSubPr>
                    <m:e>
                      <m:r>
                        <w:rPr>
                          <w:rFonts w:ascii="Cambria Math" w:hAnsi="Cambria Math"/>
                        </w:rPr>
                        <m:t>γ</m:t>
                      </m:r>
                    </m:e>
                    <m:sub>
                      <m:r>
                        <w:rPr>
                          <w:rFonts w:ascii="Cambria Math" w:hAnsi="Cambria Math"/>
                        </w:rPr>
                        <m:t>POC</m:t>
                      </m:r>
                    </m:sub>
                  </m:sSub>
                  <m:sSub>
                    <m:sSubPr>
                      <m:ctrlPr>
                        <w:rPr>
                          <w:rFonts w:ascii="Cambria Math" w:hAnsi="Cambria Math"/>
                        </w:rPr>
                      </m:ctrlPr>
                    </m:sSubPr>
                    <m:e>
                      <m:r>
                        <m:rPr>
                          <m:sty m:val="p"/>
                        </m:rPr>
                        <w:rPr>
                          <w:rFonts w:ascii="Cambria Math" w:hAnsi="Cambria Math"/>
                        </w:rPr>
                        <m:t>Φ</m:t>
                      </m:r>
                    </m:e>
                    <m:sub>
                      <m:r>
                        <w:rPr>
                          <w:rFonts w:ascii="Cambria Math" w:hAnsi="Cambria Math"/>
                        </w:rPr>
                        <m:t>POC</m:t>
                      </m:r>
                    </m:sub>
                  </m:sSub>
                </m:e>
              </m:groupChr>
            </m:e>
            <m:lim>
              <m:r>
                <m:rPr>
                  <m:nor/>
                </m:rPr>
                <m:t>Sulfide Diagenesis</m:t>
              </m:r>
            </m:lim>
          </m:limLow>
        </m:oMath>
      </m:oMathPara>
    </w:p>
    <w:p w14:paraId="052C7A47" w14:textId="2828F4E8" w:rsidR="00C87B10" w:rsidRPr="007228FB" w:rsidRDefault="00C87B10" w:rsidP="008565FA">
      <w:pPr>
        <w:pStyle w:val="variabledefinitionChar"/>
      </w:pPr>
      <w:r w:rsidRPr="007228FB">
        <w:t xml:space="preserve"> </w:t>
      </w:r>
      <w:r w:rsidRPr="0076230E">
        <w:rPr>
          <w:highlight w:val="yellow"/>
        </w:rPr>
        <w:t xml:space="preserve">The mass balances for </w:t>
      </w:r>
      <w:r w:rsidR="00070848" w:rsidRPr="0076230E">
        <w:rPr>
          <w:highlight w:val="yellow"/>
        </w:rPr>
        <w:t>L</w:t>
      </w:r>
      <w:r w:rsidRPr="0076230E">
        <w:rPr>
          <w:highlight w:val="yellow"/>
        </w:rPr>
        <w:t xml:space="preserve">ayer 1 and </w:t>
      </w:r>
      <w:r w:rsidR="00070848" w:rsidRPr="0076230E">
        <w:rPr>
          <w:highlight w:val="yellow"/>
        </w:rPr>
        <w:t>L</w:t>
      </w:r>
      <w:r w:rsidRPr="0076230E">
        <w:rPr>
          <w:highlight w:val="yellow"/>
        </w:rPr>
        <w:t>ayer 2 are</w:t>
      </w:r>
    </w:p>
    <w:p w14:paraId="165BA5C0" w14:textId="77777777" w:rsidR="00C87B10" w:rsidRDefault="00C87B10" w:rsidP="008565FA">
      <w:pPr>
        <w:pStyle w:val="variabledefinitionChar"/>
      </w:pPr>
    </w:p>
    <w:p w14:paraId="54F273D1" w14:textId="77777777" w:rsidR="00C87B10" w:rsidRPr="006E29C7" w:rsidRDefault="00000000" w:rsidP="008565FA">
      <w:pPr>
        <w:pStyle w:val="variabledefinitionChar"/>
      </w:pPr>
      <m:oMathPara>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f>
            <m:fPr>
              <m:ctrlPr>
                <w:rPr>
                  <w:rFonts w:ascii="Cambria Math" w:hAnsi="Cambria Math"/>
                </w:rPr>
              </m:ctrlPr>
            </m:fPr>
            <m:num>
              <m:r>
                <w:rPr>
                  <w:rFonts w:ascii="Cambria Math" w:hAnsi="Cambria Math"/>
                </w:rPr>
                <m:t>d</m:t>
              </m:r>
              <m:sSub>
                <m:sSubPr>
                  <m:ctrlPr>
                    <w:rPr>
                      <w:rFonts w:ascii="Cambria Math" w:hAnsi="Cambria Math"/>
                    </w:rPr>
                  </m:ctrlPr>
                </m:sSubPr>
                <m:e>
                  <m:r>
                    <m:rPr>
                      <m:sty m:val="p"/>
                    </m:rPr>
                    <w:rPr>
                      <w:rFonts w:ascii="Cambria Math" w:hAnsi="Cambria Math"/>
                    </w:rPr>
                    <m:t>Φ</m:t>
                  </m:r>
                </m:e>
                <m:sub>
                  <m:r>
                    <w:rPr>
                      <w:rFonts w:ascii="Cambria Math" w:hAnsi="Cambria Math"/>
                    </w:rPr>
                    <m:t>TIC</m:t>
                  </m:r>
                  <m:r>
                    <m:rPr>
                      <m:sty m:val="p"/>
                    </m:rPr>
                    <w:rPr>
                      <w:rFonts w:ascii="Cambria Math" w:hAnsi="Cambria Math"/>
                    </w:rPr>
                    <m:t>1</m:t>
                  </m:r>
                </m:sub>
              </m:sSub>
            </m:num>
            <m:den>
              <m:r>
                <w:rPr>
                  <w:rFonts w:ascii="Cambria Math" w:hAnsi="Cambria Math"/>
                </w:rPr>
                <m:t>dt</m:t>
              </m:r>
            </m:den>
          </m:f>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01</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Φ</m:t>
                  </m:r>
                </m:e>
                <m:sub>
                  <m:r>
                    <w:rPr>
                      <w:rFonts w:ascii="Cambria Math" w:hAnsi="Cambria Math"/>
                    </w:rPr>
                    <m:t>TIC</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TIC</m:t>
                  </m:r>
                  <m:r>
                    <m:rPr>
                      <m:sty m:val="p"/>
                    </m:rPr>
                    <w:rPr>
                      <w:rFonts w:ascii="Cambria Math" w:hAnsi="Cambria Math"/>
                    </w:rPr>
                    <m:t>0</m:t>
                  </m:r>
                </m:sub>
              </m:sSub>
            </m:e>
          </m:d>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12</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Φ</m:t>
                  </m:r>
                </m:e>
                <m:sub>
                  <m:r>
                    <w:rPr>
                      <w:rFonts w:ascii="Cambria Math" w:hAnsi="Cambria Math"/>
                    </w:rPr>
                    <m:t>TIC</m:t>
                  </m:r>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TIC</m:t>
                  </m:r>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sSub>
            <m:sSubPr>
              <m:ctrlPr>
                <w:rPr>
                  <w:rFonts w:ascii="Cambria Math" w:hAnsi="Cambria Math"/>
                </w:rPr>
              </m:ctrlPr>
            </m:sSubPr>
            <m:e>
              <m:r>
                <w:rPr>
                  <w:rFonts w:ascii="Cambria Math" w:hAnsi="Cambria Math"/>
                </w:rPr>
                <m:t>S</m:t>
              </m:r>
            </m:e>
            <m:sub>
              <m:r>
                <w:rPr>
                  <w:rFonts w:ascii="Cambria Math" w:hAnsi="Cambria Math"/>
                </w:rPr>
                <m:t>TIC</m:t>
              </m:r>
              <m:r>
                <m:rPr>
                  <m:sty m:val="p"/>
                </m:rPr>
                <w:rPr>
                  <w:rFonts w:ascii="Cambria Math" w:hAnsi="Cambria Math"/>
                </w:rPr>
                <m:t>1</m:t>
              </m:r>
            </m:sub>
          </m:sSub>
        </m:oMath>
      </m:oMathPara>
    </w:p>
    <w:p w14:paraId="7451F430" w14:textId="77777777" w:rsidR="00C87B10" w:rsidRDefault="00C87B10" w:rsidP="008565FA">
      <w:pPr>
        <w:pStyle w:val="variabledefinitionChar"/>
      </w:pPr>
    </w:p>
    <w:p w14:paraId="0711B86C" w14:textId="77777777" w:rsidR="00C87B10" w:rsidRDefault="00000000" w:rsidP="008565FA">
      <w:pPr>
        <w:pStyle w:val="variabledefinitionChar"/>
      </w:pPr>
      <m:oMathPara>
        <m:oMath>
          <m:sSub>
            <m:sSubPr>
              <m:ctrlPr>
                <w:rPr>
                  <w:rFonts w:ascii="Cambria Math" w:hAnsi="Cambria Math"/>
                </w:rPr>
              </m:ctrlPr>
            </m:sSubPr>
            <m:e>
              <m:r>
                <w:rPr>
                  <w:rFonts w:ascii="Cambria Math" w:hAnsi="Cambria Math"/>
                </w:rPr>
                <m:t>H</m:t>
              </m:r>
            </m:e>
            <m:sub>
              <m:r>
                <m:rPr>
                  <m:sty m:val="p"/>
                </m:rPr>
                <w:rPr>
                  <w:rFonts w:ascii="Cambria Math" w:hAnsi="Cambria Math"/>
                </w:rPr>
                <m:t>2</m:t>
              </m:r>
            </m:sub>
          </m:sSub>
          <m:f>
            <m:fPr>
              <m:ctrlPr>
                <w:rPr>
                  <w:rFonts w:ascii="Cambria Math" w:hAnsi="Cambria Math"/>
                </w:rPr>
              </m:ctrlPr>
            </m:fPr>
            <m:num>
              <m:r>
                <w:rPr>
                  <w:rFonts w:ascii="Cambria Math" w:hAnsi="Cambria Math"/>
                </w:rPr>
                <m:t>d</m:t>
              </m:r>
              <m:sSub>
                <m:sSubPr>
                  <m:ctrlPr>
                    <w:rPr>
                      <w:rFonts w:ascii="Cambria Math" w:hAnsi="Cambria Math"/>
                    </w:rPr>
                  </m:ctrlPr>
                </m:sSubPr>
                <m:e>
                  <m:r>
                    <m:rPr>
                      <m:sty m:val="p"/>
                    </m:rPr>
                    <w:rPr>
                      <w:rFonts w:ascii="Cambria Math" w:hAnsi="Cambria Math"/>
                    </w:rPr>
                    <m:t>Φ</m:t>
                  </m:r>
                </m:e>
                <m:sub>
                  <m:r>
                    <w:rPr>
                      <w:rFonts w:ascii="Cambria Math" w:hAnsi="Cambria Math"/>
                    </w:rPr>
                    <m:t>TIC</m:t>
                  </m:r>
                  <m:r>
                    <m:rPr>
                      <m:sty m:val="p"/>
                    </m:rPr>
                    <w:rPr>
                      <w:rFonts w:ascii="Cambria Math" w:hAnsi="Cambria Math"/>
                    </w:rPr>
                    <m:t>2</m:t>
                  </m:r>
                </m:sub>
              </m:sSub>
            </m:num>
            <m:den>
              <m:r>
                <w:rPr>
                  <w:rFonts w:ascii="Cambria Math" w:hAnsi="Cambria Math"/>
                </w:rPr>
                <m:t>dt</m:t>
              </m:r>
            </m:den>
          </m:f>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12</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Φ</m:t>
                  </m:r>
                </m:e>
                <m:sub>
                  <m:r>
                    <w:rPr>
                      <w:rFonts w:ascii="Cambria Math" w:hAnsi="Cambria Math"/>
                    </w:rPr>
                    <m:t>TIC</m:t>
                  </m:r>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TIC</m:t>
                  </m:r>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2</m:t>
              </m:r>
            </m:sub>
          </m:sSub>
          <m:sSub>
            <m:sSubPr>
              <m:ctrlPr>
                <w:rPr>
                  <w:rFonts w:ascii="Cambria Math" w:hAnsi="Cambria Math"/>
                </w:rPr>
              </m:ctrlPr>
            </m:sSubPr>
            <m:e>
              <m:r>
                <w:rPr>
                  <w:rFonts w:ascii="Cambria Math" w:hAnsi="Cambria Math"/>
                </w:rPr>
                <m:t>S</m:t>
              </m:r>
            </m:e>
            <m:sub>
              <m:r>
                <w:rPr>
                  <w:rFonts w:ascii="Cambria Math" w:hAnsi="Cambria Math"/>
                </w:rPr>
                <m:t>TIC</m:t>
              </m:r>
              <m:r>
                <m:rPr>
                  <m:sty m:val="p"/>
                </m:rPr>
                <w:rPr>
                  <w:rFonts w:ascii="Cambria Math" w:hAnsi="Cambria Math"/>
                </w:rPr>
                <m:t>2</m:t>
              </m:r>
            </m:sub>
          </m:sSub>
        </m:oMath>
      </m:oMathPara>
    </w:p>
    <w:p w14:paraId="4DDCB8C3" w14:textId="77777777" w:rsidR="00C87B10" w:rsidRDefault="00C87B10" w:rsidP="008565FA">
      <w:pPr>
        <w:pStyle w:val="variabledefinitionChar"/>
      </w:pPr>
    </w:p>
    <w:p w14:paraId="27A8ED27" w14:textId="77777777" w:rsidR="00C87B10" w:rsidRPr="007228FB" w:rsidRDefault="00C87B10" w:rsidP="008565FA">
      <w:pPr>
        <w:pStyle w:val="where"/>
      </w:pPr>
      <w:r w:rsidRPr="007228FB">
        <w:t xml:space="preserve"> where</w:t>
      </w:r>
      <w:r w:rsidR="007228FB">
        <w:t>:</w:t>
      </w:r>
    </w:p>
    <w:p w14:paraId="169EC29E" w14:textId="46481D7B" w:rsidR="00C87B10" w:rsidRPr="00070848" w:rsidRDefault="00C87B10" w:rsidP="00B6554A">
      <w:pPr>
        <w:pStyle w:val="variabledefinitionChar"/>
        <w:rPr>
          <w:iCs/>
        </w:rPr>
      </w:pPr>
      <w:r w:rsidRPr="007228FB">
        <w:tab/>
      </w:r>
      <m:oMath>
        <m:sSub>
          <m:sSubPr>
            <m:ctrlPr>
              <w:rPr>
                <w:rFonts w:ascii="Cambria Math" w:hAnsi="Cambria Math"/>
                <w:i/>
                <w:color w:val="000000"/>
              </w:rPr>
            </m:ctrlPr>
          </m:sSubPr>
          <m:e>
            <m:r>
              <m:rPr>
                <m:sty m:val="p"/>
              </m:rPr>
              <w:rPr>
                <w:rFonts w:ascii="Cambria Math" w:hAnsi="Cambria Math"/>
              </w:rPr>
              <m:t>Φ</m:t>
            </m:r>
          </m:e>
          <m:sub>
            <m:r>
              <w:rPr>
                <w:rFonts w:ascii="Cambria Math" w:hAnsi="Cambria Math"/>
              </w:rPr>
              <m:t>TIC1</m:t>
            </m:r>
          </m:sub>
        </m:sSub>
      </m:oMath>
      <w:r w:rsidRPr="007228FB">
        <w:tab/>
        <w:t>=</w:t>
      </w:r>
      <w:r w:rsidRPr="007228FB">
        <w:tab/>
        <w:t xml:space="preserve">total inorganic carbon concentration in </w:t>
      </w:r>
      <w:r w:rsidR="00070848">
        <w:t>L</w:t>
      </w:r>
      <w:r w:rsidRPr="007228FB">
        <w:t xml:space="preserve">ayer 1, </w:t>
      </w:r>
      <w:r w:rsidRPr="008565FA">
        <w:rPr>
          <w:iCs/>
        </w:rPr>
        <w:t>g m</w:t>
      </w:r>
      <w:r w:rsidRPr="008565FA">
        <w:rPr>
          <w:iCs/>
          <w:vertAlign w:val="superscript"/>
        </w:rPr>
        <w:t>-3</w:t>
      </w:r>
    </w:p>
    <w:p w14:paraId="639CEBE2" w14:textId="579FD02C" w:rsidR="00C87B10" w:rsidRPr="007228FB" w:rsidRDefault="00C87B10" w:rsidP="008565FA">
      <w:pPr>
        <w:pStyle w:val="NormalText"/>
      </w:pPr>
      <w:r w:rsidRPr="007228FB">
        <w:rPr>
          <w:color w:val="000000"/>
        </w:rPr>
        <w:t xml:space="preserve"> </w:t>
      </w:r>
      <m:oMath>
        <m:sSub>
          <m:sSubPr>
            <m:ctrlPr>
              <w:rPr>
                <w:rFonts w:ascii="Cambria Math" w:hAnsi="Cambria Math"/>
                <w:color w:val="000000"/>
              </w:rPr>
            </m:ctrlPr>
          </m:sSubPr>
          <m:e>
            <m:r>
              <m:rPr>
                <m:sty m:val="p"/>
              </m:rPr>
              <w:rPr>
                <w:rFonts w:ascii="Cambria Math" w:hAnsi="Cambria Math"/>
              </w:rPr>
              <m:t>Φ</m:t>
            </m:r>
          </m:e>
          <m:sub>
            <m:r>
              <w:rPr>
                <w:rFonts w:ascii="Cambria Math" w:hAnsi="Cambria Math"/>
              </w:rPr>
              <m:t>TIC</m:t>
            </m:r>
            <m:r>
              <m:rPr>
                <m:sty m:val="p"/>
              </m:rPr>
              <w:rPr>
                <w:rFonts w:ascii="Cambria Math" w:hAnsi="Cambria Math"/>
              </w:rPr>
              <m:t>2</m:t>
            </m:r>
          </m:sub>
        </m:sSub>
      </m:oMath>
      <w:r w:rsidRPr="007228FB">
        <w:rPr>
          <w:color w:val="000000"/>
        </w:rPr>
        <w:tab/>
      </w:r>
      <w:r w:rsidRPr="007228FB">
        <w:tab/>
        <w:t xml:space="preserve">= total inorganic carbon concentration in </w:t>
      </w:r>
      <w:r w:rsidR="00070848">
        <w:t>L</w:t>
      </w:r>
      <w:r w:rsidRPr="007228FB">
        <w:t>ayer 2, g m</w:t>
      </w:r>
      <w:r w:rsidRPr="007228FB">
        <w:rPr>
          <w:vertAlign w:val="superscript"/>
        </w:rPr>
        <w:t>-3</w:t>
      </w:r>
    </w:p>
    <w:p w14:paraId="161217B1" w14:textId="77777777" w:rsidR="00C87B10" w:rsidRPr="007228FB" w:rsidRDefault="00C87B10" w:rsidP="008565FA">
      <w:pPr>
        <w:pStyle w:val="NormalText"/>
        <w:rPr>
          <w:vertAlign w:val="superscript"/>
        </w:rPr>
      </w:pPr>
      <w:r w:rsidRPr="007228FB">
        <w:tab/>
      </w:r>
      <m:oMath>
        <m:sSub>
          <m:sSubPr>
            <m:ctrlPr>
              <w:rPr>
                <w:rFonts w:ascii="Cambria Math" w:hAnsi="Cambria Math"/>
                <w:color w:val="000000"/>
              </w:rPr>
            </m:ctrlPr>
          </m:sSubPr>
          <m:e>
            <m:r>
              <m:rPr>
                <m:sty m:val="p"/>
              </m:rPr>
              <w:rPr>
                <w:rFonts w:ascii="Cambria Math" w:hAnsi="Cambria Math"/>
              </w:rPr>
              <m:t>Φ</m:t>
            </m:r>
          </m:e>
          <m:sub>
            <m:r>
              <w:rPr>
                <w:rFonts w:ascii="Cambria Math" w:hAnsi="Cambria Math"/>
                <w:color w:val="000000"/>
              </w:rPr>
              <m:t>TIC</m:t>
            </m:r>
            <m:r>
              <m:rPr>
                <m:sty m:val="p"/>
              </m:rPr>
              <w:rPr>
                <w:rFonts w:ascii="Cambria Math" w:hAnsi="Cambria Math"/>
                <w:color w:val="000000"/>
              </w:rPr>
              <m:t>0</m:t>
            </m:r>
          </m:sub>
        </m:sSub>
      </m:oMath>
      <w:r w:rsidRPr="007228FB">
        <w:tab/>
        <w:t>=</w:t>
      </w:r>
      <w:r w:rsidRPr="007228FB">
        <w:tab/>
        <w:t>total inorganic carbon concentration in water column, g m</w:t>
      </w:r>
      <w:r w:rsidRPr="007228FB">
        <w:rPr>
          <w:vertAlign w:val="superscript"/>
        </w:rPr>
        <w:t>-3</w:t>
      </w:r>
    </w:p>
    <w:p w14:paraId="4F23ABEE" w14:textId="290215AE" w:rsidR="00C87B10" w:rsidRPr="007228FB" w:rsidRDefault="00C87B10" w:rsidP="008565FA">
      <w:pPr>
        <w:pStyle w:val="NormalText"/>
      </w:pPr>
      <w:r w:rsidRPr="007228FB">
        <w:tab/>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Pr="007228FB">
        <w:tab/>
        <w:t xml:space="preserve">= height of </w:t>
      </w:r>
      <w:r w:rsidR="00070848">
        <w:t>L</w:t>
      </w:r>
      <w:r w:rsidRPr="007228FB">
        <w:t>ayer 1, m</w:t>
      </w:r>
    </w:p>
    <w:p w14:paraId="2687A001" w14:textId="50068B0D" w:rsidR="00C87B10" w:rsidRPr="007228FB" w:rsidRDefault="00C87B10" w:rsidP="008565FA">
      <w:pPr>
        <w:pStyle w:val="NormalText"/>
      </w:pPr>
      <w:r w:rsidRPr="007228FB">
        <w:tab/>
      </w:r>
      <m:oMath>
        <m:sSub>
          <m:sSubPr>
            <m:ctrlPr>
              <w:rPr>
                <w:rFonts w:ascii="Cambria Math" w:hAnsi="Cambria Math"/>
              </w:rPr>
            </m:ctrlPr>
          </m:sSubPr>
          <m:e>
            <m:r>
              <w:rPr>
                <w:rFonts w:ascii="Cambria Math" w:hAnsi="Cambria Math"/>
              </w:rPr>
              <m:t>H</m:t>
            </m:r>
          </m:e>
          <m:sub>
            <m:r>
              <m:rPr>
                <m:sty m:val="p"/>
              </m:rPr>
              <w:rPr>
                <w:rFonts w:ascii="Cambria Math" w:hAnsi="Cambria Math"/>
              </w:rPr>
              <m:t>2</m:t>
            </m:r>
          </m:sub>
        </m:sSub>
      </m:oMath>
      <w:r w:rsidRPr="007228FB">
        <w:tab/>
        <w:t xml:space="preserve">= height of </w:t>
      </w:r>
      <w:r w:rsidR="00070848">
        <w:t>L</w:t>
      </w:r>
      <w:r w:rsidRPr="007228FB">
        <w:t>ayer 2, m</w:t>
      </w:r>
    </w:p>
    <w:p w14:paraId="3C121856" w14:textId="26115F92" w:rsidR="00C87B10" w:rsidRPr="007228FB" w:rsidRDefault="00C87B10" w:rsidP="008565FA">
      <w:pPr>
        <w:pStyle w:val="NormalText"/>
        <w:rPr>
          <w:vertAlign w:val="superscript"/>
        </w:rPr>
      </w:pPr>
      <w:r w:rsidRPr="007228FB">
        <w:tab/>
      </w:r>
      <m:oMath>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01</m:t>
            </m:r>
          </m:sub>
        </m:sSub>
      </m:oMath>
      <w:r w:rsidRPr="007228FB">
        <w:tab/>
        <w:t>=</w:t>
      </w:r>
      <w:r w:rsidRPr="007228FB">
        <w:tab/>
        <w:t xml:space="preserve">mass transfer coefficient between water column and </w:t>
      </w:r>
      <w:r w:rsidR="00070848">
        <w:t>L</w:t>
      </w:r>
      <w:r w:rsidRPr="007228FB">
        <w:t>ayer 1, m s</w:t>
      </w:r>
      <w:r w:rsidRPr="007228FB">
        <w:rPr>
          <w:vertAlign w:val="superscript"/>
        </w:rPr>
        <w:t>-1</w:t>
      </w:r>
    </w:p>
    <w:p w14:paraId="1D3C6A25" w14:textId="3212A1BF" w:rsidR="00C87B10" w:rsidRPr="007228FB" w:rsidRDefault="00C87B10" w:rsidP="008565FA">
      <w:pPr>
        <w:pStyle w:val="NormalText"/>
      </w:pPr>
      <w:r w:rsidRPr="007228FB">
        <w:tab/>
      </w:r>
      <m:oMath>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12</m:t>
            </m:r>
          </m:sub>
        </m:sSub>
      </m:oMath>
      <w:r w:rsidRPr="007228FB">
        <w:tab/>
        <w:t>=</w:t>
      </w:r>
      <w:r w:rsidRPr="007228FB">
        <w:tab/>
        <w:t xml:space="preserve">mass transfer coefficient between </w:t>
      </w:r>
      <w:r w:rsidR="00070848">
        <w:t>L</w:t>
      </w:r>
      <w:r w:rsidRPr="007228FB">
        <w:t xml:space="preserve">ayer 1 and </w:t>
      </w:r>
      <w:r w:rsidR="00070848">
        <w:t>L</w:t>
      </w:r>
      <w:r w:rsidRPr="007228FB">
        <w:t>ayer 2, m s</w:t>
      </w:r>
      <w:r w:rsidRPr="007228FB">
        <w:rPr>
          <w:vertAlign w:val="superscript"/>
        </w:rPr>
        <w:t>-1</w:t>
      </w:r>
    </w:p>
    <w:p w14:paraId="31C0CB2F" w14:textId="77777777" w:rsidR="00C87B10" w:rsidRPr="007228FB" w:rsidRDefault="00C87B10" w:rsidP="007552CD">
      <w:r w:rsidRPr="007228FB">
        <w:tab/>
      </w:r>
    </w:p>
    <w:p w14:paraId="4C3F9753" w14:textId="77777777" w:rsidR="00C87B10" w:rsidRDefault="00C87B10" w:rsidP="007552CD">
      <w:pPr>
        <w:rPr>
          <w:rFonts w:eastAsiaTheme="minorEastAsia"/>
        </w:rPr>
      </w:pPr>
      <w:r w:rsidRPr="007228FB">
        <w:t xml:space="preserve">The mass transfer coefficient </w:t>
      </w:r>
      <m:oMath>
        <m:sSub>
          <m:sSubPr>
            <m:ctrlPr>
              <w:rPr>
                <w:rFonts w:ascii="Cambria Math" w:hAnsi="Cambria Math"/>
                <w:i/>
              </w:rPr>
            </m:ctrlPr>
          </m:sSubPr>
          <m:e>
            <m:r>
              <w:rPr>
                <w:rFonts w:ascii="Cambria Math" w:hAnsi="Cambria Math"/>
              </w:rPr>
              <m:t>K</m:t>
            </m:r>
          </m:e>
          <m:sub>
            <m:r>
              <w:rPr>
                <w:rFonts w:ascii="Cambria Math" w:hAnsi="Cambria Math"/>
              </w:rPr>
              <m:t>L12</m:t>
            </m:r>
          </m:sub>
        </m:sSub>
      </m:oMath>
      <w:r w:rsidRPr="007228FB">
        <w:rPr>
          <w:rFonts w:eastAsiaTheme="minorEastAsia"/>
        </w:rPr>
        <w:t xml:space="preserve"> is related to the diffusion coefficient </w:t>
      </w:r>
      <m:oMath>
        <m:r>
          <w:rPr>
            <w:rFonts w:ascii="Cambria Math" w:eastAsiaTheme="minorEastAsia" w:hAnsi="Cambria Math"/>
          </w:rPr>
          <m:t>D</m:t>
        </m:r>
      </m:oMath>
      <w:r w:rsidRPr="007228FB">
        <w:rPr>
          <w:rFonts w:eastAsiaTheme="minorEastAsia"/>
        </w:rPr>
        <w:t xml:space="preserve"> using</w:t>
      </w:r>
    </w:p>
    <w:p w14:paraId="3E9D2F68" w14:textId="77777777" w:rsidR="007228FB" w:rsidRPr="007228FB" w:rsidRDefault="007228FB" w:rsidP="007552CD">
      <w:pPr>
        <w:rPr>
          <w:rFonts w:eastAsiaTheme="minorEastAsia"/>
        </w:rPr>
      </w:pPr>
    </w:p>
    <w:p w14:paraId="2F3083F8" w14:textId="77777777" w:rsidR="00C87B10" w:rsidRPr="00E629BE" w:rsidRDefault="00000000" w:rsidP="007552CD">
      <w:pPr>
        <w:rPr>
          <w:rFonts w:eastAsiaTheme="minorEastAsia"/>
        </w:rPr>
      </w:pPr>
      <m:oMathPara>
        <m:oMath>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12</m:t>
              </m:r>
            </m:sub>
          </m:sSub>
          <m:r>
            <m:rPr>
              <m:sty m:val="p"/>
            </m:rPr>
            <w:rPr>
              <w:rFonts w:ascii="Cambria Math" w:hAnsi="Cambria Math"/>
            </w:rPr>
            <m:t>=</m:t>
          </m:r>
          <m:f>
            <m:fPr>
              <m:ctrlPr>
                <w:rPr>
                  <w:rFonts w:ascii="Cambria Math" w:hAnsi="Cambria Math"/>
                </w:rPr>
              </m:ctrlPr>
            </m:fPr>
            <m:num>
              <m:r>
                <w:rPr>
                  <w:rFonts w:ascii="Cambria Math" w:hAnsi="Cambria Math"/>
                </w:rPr>
                <m:t>D</m:t>
              </m:r>
            </m:num>
            <m:den>
              <m:r>
                <m:rPr>
                  <m:sty m:val="p"/>
                </m:rPr>
                <w:rPr>
                  <w:rFonts w:ascii="Cambria Math" w:hAnsi="Cambria Math"/>
                </w:rPr>
                <m:t>Δ</m:t>
              </m:r>
              <m:r>
                <w:rPr>
                  <w:rFonts w:ascii="Cambria Math" w:hAnsi="Cambria Math"/>
                </w:rPr>
                <m:t>z</m:t>
              </m:r>
            </m:den>
          </m:f>
          <m:r>
            <m:rPr>
              <m:sty m:val="p"/>
            </m:rPr>
            <w:rPr>
              <w:rFonts w:ascii="Cambria Math" w:hAnsi="Cambria Math"/>
            </w:rPr>
            <m:t>=</m:t>
          </m:r>
          <m:f>
            <m:fPr>
              <m:ctrlPr>
                <w:rPr>
                  <w:rFonts w:ascii="Cambria Math" w:hAnsi="Cambria Math"/>
                </w:rPr>
              </m:ctrlPr>
            </m:fPr>
            <m:num>
              <m:r>
                <w:rPr>
                  <w:rFonts w:ascii="Cambria Math" w:hAnsi="Cambria Math"/>
                </w:rPr>
                <m:t>D</m:t>
              </m:r>
            </m:num>
            <m:den>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sSub>
                    <m:sSubPr>
                      <m:ctrlPr>
                        <w:rPr>
                          <w:rFonts w:ascii="Cambria Math" w:hAnsi="Cambria Math"/>
                        </w:rPr>
                      </m:ctrlPr>
                    </m:sSubPr>
                    <m:e>
                      <m:r>
                        <w:rPr>
                          <w:rFonts w:ascii="Cambria Math" w:hAnsi="Cambria Math"/>
                        </w:rPr>
                        <m:t>H</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2</m:t>
                      </m:r>
                    </m:sub>
                  </m:sSub>
                </m:e>
              </m:d>
            </m:den>
          </m:f>
        </m:oMath>
      </m:oMathPara>
    </w:p>
    <w:p w14:paraId="73439D1A" w14:textId="0FD3DB8E" w:rsidR="00C87B10" w:rsidRDefault="00C87B10" w:rsidP="007552CD">
      <w:pPr>
        <w:rPr>
          <w:rFonts w:eastAsiaTheme="minorEastAsia"/>
        </w:rPr>
      </w:pPr>
      <w:r w:rsidRPr="007228FB">
        <w:rPr>
          <w:rFonts w:eastAsiaTheme="minorEastAsia"/>
        </w:rPr>
        <w:t xml:space="preserve">The implicit finite difference scheme for </w:t>
      </w:r>
      <w:r w:rsidR="00D42466">
        <w:rPr>
          <w:rFonts w:eastAsiaTheme="minorEastAsia"/>
        </w:rPr>
        <w:t>L</w:t>
      </w:r>
      <w:r w:rsidRPr="007228FB">
        <w:rPr>
          <w:rFonts w:eastAsiaTheme="minorEastAsia"/>
        </w:rPr>
        <w:t>ayer 1 is</w:t>
      </w:r>
    </w:p>
    <w:p w14:paraId="03EEF0C0" w14:textId="77777777" w:rsidR="007228FB" w:rsidRPr="007228FB" w:rsidRDefault="007228FB" w:rsidP="007552CD">
      <w:pPr>
        <w:rPr>
          <w:rFonts w:eastAsiaTheme="minorEastAsia"/>
        </w:rPr>
      </w:pPr>
    </w:p>
    <w:p w14:paraId="0096A46F" w14:textId="77777777" w:rsidR="00C87B10" w:rsidRPr="006E29C7" w:rsidRDefault="00000000" w:rsidP="008565FA">
      <w:pPr>
        <w:pStyle w:val="variabledefinitionChar"/>
      </w:pPr>
      <m:oMathPara>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f>
            <m:fPr>
              <m:ctrlPr>
                <w:rPr>
                  <w:rFonts w:ascii="Cambria Math" w:hAnsi="Cambria Math"/>
                </w:rPr>
              </m:ctrlPr>
            </m:fPr>
            <m:num>
              <m:sSubSup>
                <m:sSubSupPr>
                  <m:ctrlPr>
                    <w:rPr>
                      <w:rFonts w:ascii="Cambria Math" w:hAnsi="Cambria Math"/>
                    </w:rPr>
                  </m:ctrlPr>
                </m:sSubSupPr>
                <m:e>
                  <m:r>
                    <m:rPr>
                      <m:sty m:val="p"/>
                    </m:rPr>
                    <w:rPr>
                      <w:rFonts w:ascii="Cambria Math" w:hAnsi="Cambria Math"/>
                    </w:rPr>
                    <m:t>Φ</m:t>
                  </m:r>
                </m:e>
                <m:sub>
                  <m:r>
                    <w:rPr>
                      <w:rFonts w:ascii="Cambria Math" w:hAnsi="Cambria Math"/>
                    </w:rPr>
                    <m:t>TIC</m:t>
                  </m:r>
                  <m:r>
                    <m:rPr>
                      <m:sty m:val="p"/>
                    </m:rPr>
                    <w:rPr>
                      <w:rFonts w:ascii="Cambria Math" w:hAnsi="Cambria Math"/>
                    </w:rPr>
                    <m:t>1</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Φ</m:t>
                  </m:r>
                </m:e>
                <m:sub>
                  <m:r>
                    <w:rPr>
                      <w:rFonts w:ascii="Cambria Math" w:hAnsi="Cambria Math"/>
                    </w:rPr>
                    <m:t>TIC</m:t>
                  </m:r>
                  <m:r>
                    <m:rPr>
                      <m:sty m:val="p"/>
                    </m:rPr>
                    <w:rPr>
                      <w:rFonts w:ascii="Cambria Math" w:hAnsi="Cambria Math"/>
                    </w:rPr>
                    <m:t>1</m:t>
                  </m:r>
                </m:sub>
                <m:sup>
                  <m:r>
                    <w:rPr>
                      <w:rFonts w:ascii="Cambria Math" w:hAnsi="Cambria Math"/>
                    </w:rPr>
                    <m:t>t</m:t>
                  </m:r>
                </m:sup>
              </m:sSubSup>
            </m:num>
            <m:den>
              <m:r>
                <m:rPr>
                  <m:sty m:val="p"/>
                </m:rPr>
                <w:rPr>
                  <w:rFonts w:ascii="Cambria Math" w:hAnsi="Cambria Math"/>
                </w:rPr>
                <m:t>Δ</m:t>
              </m:r>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01</m:t>
              </m:r>
            </m:sub>
          </m:sSub>
          <m:d>
            <m:dPr>
              <m:ctrlPr>
                <w:rPr>
                  <w:rFonts w:ascii="Cambria Math" w:hAnsi="Cambria Math"/>
                </w:rPr>
              </m:ctrlPr>
            </m:dPr>
            <m:e>
              <m:sSubSup>
                <m:sSubSupPr>
                  <m:ctrlPr>
                    <w:rPr>
                      <w:rFonts w:ascii="Cambria Math" w:hAnsi="Cambria Math"/>
                    </w:rPr>
                  </m:ctrlPr>
                </m:sSubSupPr>
                <m:e>
                  <m:r>
                    <m:rPr>
                      <m:sty m:val="p"/>
                    </m:rPr>
                    <w:rPr>
                      <w:rFonts w:ascii="Cambria Math" w:hAnsi="Cambria Math"/>
                    </w:rPr>
                    <m:t>Φ</m:t>
                  </m:r>
                </m:e>
                <m:sub>
                  <m:r>
                    <w:rPr>
                      <w:rFonts w:ascii="Cambria Math" w:hAnsi="Cambria Math"/>
                    </w:rPr>
                    <m:t>TIC</m:t>
                  </m:r>
                  <m:r>
                    <m:rPr>
                      <m:sty m:val="p"/>
                    </m:rPr>
                    <w:rPr>
                      <w:rFonts w:ascii="Cambria Math" w:hAnsi="Cambria Math"/>
                    </w:rPr>
                    <m:t>1</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TIC</m:t>
                  </m:r>
                  <m:r>
                    <m:rPr>
                      <m:sty m:val="p"/>
                    </m:rPr>
                    <w:rPr>
                      <w:rFonts w:ascii="Cambria Math" w:hAnsi="Cambria Math"/>
                    </w:rPr>
                    <m:t>0</m:t>
                  </m:r>
                </m:sub>
              </m:sSub>
            </m:e>
          </m:d>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12</m:t>
              </m:r>
            </m:sub>
          </m:sSub>
          <m:d>
            <m:dPr>
              <m:ctrlPr>
                <w:rPr>
                  <w:rFonts w:ascii="Cambria Math" w:hAnsi="Cambria Math"/>
                </w:rPr>
              </m:ctrlPr>
            </m:dPr>
            <m:e>
              <m:sSubSup>
                <m:sSubSupPr>
                  <m:ctrlPr>
                    <w:rPr>
                      <w:rFonts w:ascii="Cambria Math" w:hAnsi="Cambria Math"/>
                    </w:rPr>
                  </m:ctrlPr>
                </m:sSubSupPr>
                <m:e>
                  <m:r>
                    <m:rPr>
                      <m:sty m:val="p"/>
                    </m:rPr>
                    <w:rPr>
                      <w:rFonts w:ascii="Cambria Math" w:hAnsi="Cambria Math"/>
                    </w:rPr>
                    <m:t>Φ</m:t>
                  </m:r>
                </m:e>
                <m:sub>
                  <m:r>
                    <w:rPr>
                      <w:rFonts w:ascii="Cambria Math" w:hAnsi="Cambria Math"/>
                    </w:rPr>
                    <m:t>TIC</m:t>
                  </m:r>
                  <m:r>
                    <m:rPr>
                      <m:sty m:val="p"/>
                    </m:rPr>
                    <w:rPr>
                      <w:rFonts w:ascii="Cambria Math" w:hAnsi="Cambria Math"/>
                    </w:rPr>
                    <m:t>2</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Φ</m:t>
                  </m:r>
                </m:e>
                <m:sub>
                  <m:r>
                    <w:rPr>
                      <w:rFonts w:ascii="Cambria Math" w:hAnsi="Cambria Math"/>
                    </w:rPr>
                    <m:t>TIC</m:t>
                  </m:r>
                  <m:r>
                    <m:rPr>
                      <m:sty m:val="p"/>
                    </m:rPr>
                    <w:rPr>
                      <w:rFonts w:ascii="Cambria Math" w:hAnsi="Cambria Math"/>
                    </w:rPr>
                    <m:t>1</m:t>
                  </m:r>
                </m:sub>
                <m:sup>
                  <m:r>
                    <w:rPr>
                      <w:rFonts w:ascii="Cambria Math" w:hAnsi="Cambria Math"/>
                    </w:rPr>
                    <m:t>t</m:t>
                  </m:r>
                  <m:r>
                    <m:rPr>
                      <m:sty m:val="p"/>
                    </m:rPr>
                    <w:rPr>
                      <w:rFonts w:ascii="Cambria Math" w:hAnsi="Cambria Math"/>
                    </w:rPr>
                    <m:t>+Δ</m:t>
                  </m:r>
                  <m:r>
                    <w:rPr>
                      <w:rFonts w:ascii="Cambria Math" w:hAnsi="Cambria Math"/>
                    </w:rPr>
                    <m:t>t</m:t>
                  </m:r>
                </m:sup>
              </m:sSubSup>
            </m:e>
          </m:d>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sSub>
            <m:sSubPr>
              <m:ctrlPr>
                <w:rPr>
                  <w:rFonts w:ascii="Cambria Math" w:hAnsi="Cambria Math"/>
                </w:rPr>
              </m:ctrlPr>
            </m:sSubPr>
            <m:e>
              <m:r>
                <w:rPr>
                  <w:rFonts w:ascii="Cambria Math" w:hAnsi="Cambria Math"/>
                </w:rPr>
                <m:t>S</m:t>
              </m:r>
            </m:e>
            <m:sub>
              <m:r>
                <w:rPr>
                  <w:rFonts w:ascii="Cambria Math" w:hAnsi="Cambria Math"/>
                </w:rPr>
                <m:t>TIC</m:t>
              </m:r>
              <m:r>
                <m:rPr>
                  <m:sty m:val="p"/>
                </m:rPr>
                <w:rPr>
                  <w:rFonts w:ascii="Cambria Math" w:hAnsi="Cambria Math"/>
                </w:rPr>
                <m:t>1</m:t>
              </m:r>
            </m:sub>
          </m:sSub>
        </m:oMath>
      </m:oMathPara>
    </w:p>
    <w:p w14:paraId="2E2EF005" w14:textId="08401A9F" w:rsidR="00C87B10" w:rsidRDefault="00C87B10" w:rsidP="00B6554A">
      <w:pPr>
        <w:rPr>
          <w:rFonts w:eastAsiaTheme="minorEastAsia"/>
        </w:rPr>
      </w:pPr>
      <w:r w:rsidRPr="007228FB">
        <w:rPr>
          <w:rFonts w:eastAsiaTheme="minorEastAsia"/>
        </w:rPr>
        <w:t>Rearranging</w:t>
      </w:r>
      <w:r w:rsidR="00D42466">
        <w:rPr>
          <w:rFonts w:eastAsiaTheme="minorEastAsia"/>
        </w:rPr>
        <w:t>:</w:t>
      </w:r>
    </w:p>
    <w:p w14:paraId="59BAC469" w14:textId="77777777" w:rsidR="007228FB" w:rsidRPr="007228FB" w:rsidRDefault="007228FB" w:rsidP="00B6554A">
      <w:pPr>
        <w:rPr>
          <w:rFonts w:eastAsiaTheme="minorEastAsia"/>
        </w:rPr>
      </w:pPr>
    </w:p>
    <w:p w14:paraId="6D0DD841" w14:textId="77777777" w:rsidR="00C87B10" w:rsidRDefault="00000000" w:rsidP="008565FA">
      <w:pPr>
        <w:spacing w:after="120"/>
        <w:rPr>
          <w:rFonts w:eastAsiaTheme="minorEastAsia"/>
        </w:rPr>
      </w:pPr>
      <m:oMathPara>
        <m:oMath>
          <m:sSubSup>
            <m:sSubSupPr>
              <m:ctrlPr>
                <w:rPr>
                  <w:rFonts w:ascii="Cambria Math" w:hAnsi="Cambria Math"/>
                </w:rPr>
              </m:ctrlPr>
            </m:sSubSupPr>
            <m:e>
              <m:d>
                <m:dPr>
                  <m:ctrlPr>
                    <w:rPr>
                      <w:rFonts w:ascii="Cambria Math" w:hAnsi="Cambria Math"/>
                    </w:rPr>
                  </m:ctrlPr>
                </m:dPr>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H</m:t>
                          </m:r>
                        </m:e>
                        <m:sub>
                          <m:r>
                            <m:rPr>
                              <m:sty m:val="p"/>
                            </m:rPr>
                            <w:rPr>
                              <w:rFonts w:ascii="Cambria Math" w:hAnsi="Cambria Math"/>
                            </w:rPr>
                            <m:t>1</m:t>
                          </m:r>
                        </m:sub>
                      </m:sSub>
                    </m:num>
                    <m:den>
                      <m:r>
                        <m:rPr>
                          <m:sty m:val="p"/>
                        </m:rPr>
                        <w:rPr>
                          <w:rFonts w:ascii="Cambria Math" w:hAnsi="Cambria Math"/>
                        </w:rPr>
                        <m:t>Δ</m:t>
                      </m:r>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01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12</m:t>
                      </m:r>
                    </m:sub>
                  </m:sSub>
                </m:e>
              </m:d>
              <m:r>
                <m:rPr>
                  <m:sty m:val="p"/>
                </m:rPr>
                <w:rPr>
                  <w:rFonts w:ascii="Cambria Math" w:hAnsi="Cambria Math"/>
                </w:rPr>
                <m:t>Φ</m:t>
              </m:r>
            </m:e>
            <m:sub>
              <m:r>
                <w:rPr>
                  <w:rFonts w:ascii="Cambria Math" w:hAnsi="Cambria Math"/>
                </w:rPr>
                <m:t>TIC</m:t>
              </m:r>
              <m:r>
                <m:rPr>
                  <m:sty m:val="p"/>
                </m:rPr>
                <w:rPr>
                  <w:rFonts w:ascii="Cambria Math" w:hAnsi="Cambria Math"/>
                </w:rPr>
                <m:t>1</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12</m:t>
              </m:r>
            </m:sub>
          </m:sSub>
          <m:sSubSup>
            <m:sSubSupPr>
              <m:ctrlPr>
                <w:rPr>
                  <w:rFonts w:ascii="Cambria Math" w:hAnsi="Cambria Math"/>
                </w:rPr>
              </m:ctrlPr>
            </m:sSubSupPr>
            <m:e>
              <m:r>
                <m:rPr>
                  <m:sty m:val="p"/>
                </m:rPr>
                <w:rPr>
                  <w:rFonts w:ascii="Cambria Math" w:hAnsi="Cambria Math"/>
                </w:rPr>
                <m:t>Φ</m:t>
              </m:r>
            </m:e>
            <m:sub>
              <m:r>
                <w:rPr>
                  <w:rFonts w:ascii="Cambria Math" w:hAnsi="Cambria Math"/>
                </w:rPr>
                <m:t>TIC</m:t>
              </m:r>
              <m:r>
                <m:rPr>
                  <m:sty m:val="p"/>
                </m:rPr>
                <w:rPr>
                  <w:rFonts w:ascii="Cambria Math" w:hAnsi="Cambria Math"/>
                </w:rPr>
                <m:t>2</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
            <m:sSubPr>
              <m:ctrlPr>
                <w:rPr>
                  <w:rFonts w:ascii="Cambria Math" w:hAnsi="Cambria Math"/>
                </w:rPr>
              </m:ctrlPr>
            </m:sSubPr>
            <m:e>
              <m:r>
                <m:rPr>
                  <m:sty m:val="p"/>
                </m:rPr>
                <w:rPr>
                  <w:rFonts w:ascii="Cambria Math" w:hAnsi="Cambria Math"/>
                </w:rPr>
                <m:t>-</m:t>
              </m:r>
              <m:r>
                <w:rPr>
                  <w:rFonts w:ascii="Cambria Math" w:hAnsi="Cambria Math"/>
                </w:rPr>
                <m:t>H</m:t>
              </m:r>
            </m:e>
            <m:sub>
              <m:r>
                <m:rPr>
                  <m:sty m:val="p"/>
                </m:rPr>
                <w:rPr>
                  <w:rFonts w:ascii="Cambria Math" w:hAnsi="Cambria Math"/>
                </w:rPr>
                <m:t>1</m:t>
              </m:r>
            </m:sub>
          </m:sSub>
          <m:sSub>
            <m:sSubPr>
              <m:ctrlPr>
                <w:rPr>
                  <w:rFonts w:ascii="Cambria Math" w:hAnsi="Cambria Math"/>
                </w:rPr>
              </m:ctrlPr>
            </m:sSubPr>
            <m:e>
              <m:r>
                <w:rPr>
                  <w:rFonts w:ascii="Cambria Math" w:hAnsi="Cambria Math"/>
                </w:rPr>
                <m:t>S</m:t>
              </m:r>
            </m:e>
            <m:sub>
              <m:r>
                <w:rPr>
                  <w:rFonts w:ascii="Cambria Math" w:hAnsi="Cambria Math"/>
                </w:rPr>
                <m:t>TIC</m:t>
              </m:r>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H</m:t>
                  </m:r>
                </m:e>
                <m:sub>
                  <m:r>
                    <m:rPr>
                      <m:sty m:val="p"/>
                    </m:rPr>
                    <w:rPr>
                      <w:rFonts w:ascii="Cambria Math" w:hAnsi="Cambria Math"/>
                    </w:rPr>
                    <m:t>1</m:t>
                  </m:r>
                </m:sub>
              </m:sSub>
            </m:num>
            <m:den>
              <m:r>
                <m:rPr>
                  <m:sty m:val="p"/>
                </m:rPr>
                <w:rPr>
                  <w:rFonts w:ascii="Cambria Math" w:hAnsi="Cambria Math"/>
                </w:rPr>
                <m:t>Δ</m:t>
              </m:r>
              <m:r>
                <w:rPr>
                  <w:rFonts w:ascii="Cambria Math" w:hAnsi="Cambria Math"/>
                </w:rPr>
                <m:t>t</m:t>
              </m:r>
            </m:den>
          </m:f>
          <m:sSubSup>
            <m:sSubSupPr>
              <m:ctrlPr>
                <w:rPr>
                  <w:rFonts w:ascii="Cambria Math" w:hAnsi="Cambria Math"/>
                </w:rPr>
              </m:ctrlPr>
            </m:sSubSupPr>
            <m:e>
              <m:r>
                <m:rPr>
                  <m:sty m:val="p"/>
                </m:rPr>
                <w:rPr>
                  <w:rFonts w:ascii="Cambria Math" w:hAnsi="Cambria Math"/>
                </w:rPr>
                <m:t>Φ</m:t>
              </m:r>
            </m:e>
            <m:sub>
              <m:r>
                <w:rPr>
                  <w:rFonts w:ascii="Cambria Math" w:hAnsi="Cambria Math"/>
                </w:rPr>
                <m:t>TIC</m:t>
              </m:r>
              <m:r>
                <m:rPr>
                  <m:sty m:val="p"/>
                </m:rPr>
                <w:rPr>
                  <w:rFonts w:ascii="Cambria Math" w:hAnsi="Cambria Math"/>
                </w:rPr>
                <m:t>1</m:t>
              </m:r>
            </m:sub>
            <m:sup>
              <m:r>
                <w:rPr>
                  <w:rFonts w:ascii="Cambria Math" w:hAnsi="Cambria Math"/>
                </w:rPr>
                <m:t>t</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01</m:t>
              </m:r>
            </m:sub>
          </m:sSub>
          <m:sSub>
            <m:sSubPr>
              <m:ctrlPr>
                <w:rPr>
                  <w:rFonts w:ascii="Cambria Math" w:hAnsi="Cambria Math"/>
                </w:rPr>
              </m:ctrlPr>
            </m:sSubPr>
            <m:e>
              <m:r>
                <m:rPr>
                  <m:sty m:val="p"/>
                </m:rPr>
                <w:rPr>
                  <w:rFonts w:ascii="Cambria Math" w:hAnsi="Cambria Math"/>
                </w:rPr>
                <m:t>Φ</m:t>
              </m:r>
            </m:e>
            <m:sub>
              <m:r>
                <w:rPr>
                  <w:rFonts w:ascii="Cambria Math" w:hAnsi="Cambria Math"/>
                </w:rPr>
                <m:t>TIC</m:t>
              </m:r>
              <m:r>
                <m:rPr>
                  <m:sty m:val="p"/>
                </m:rPr>
                <w:rPr>
                  <w:rFonts w:ascii="Cambria Math" w:hAnsi="Cambria Math"/>
                </w:rPr>
                <m:t>0</m:t>
              </m:r>
            </m:sub>
          </m:sSub>
        </m:oMath>
      </m:oMathPara>
    </w:p>
    <w:p w14:paraId="472E318B" w14:textId="1E4A0082" w:rsidR="00C87B10" w:rsidRPr="007228FB" w:rsidRDefault="00C87B10" w:rsidP="008565FA">
      <w:pPr>
        <w:pStyle w:val="variabledefinitionChar"/>
        <w:rPr>
          <w:rFonts w:eastAsiaTheme="minorEastAsia"/>
        </w:rPr>
      </w:pPr>
      <w:r w:rsidRPr="007228FB">
        <w:rPr>
          <w:rFonts w:eastAsiaTheme="minorEastAsia"/>
        </w:rPr>
        <w:t>And the finite difference scheme for layer 2</w:t>
      </w:r>
      <w:r w:rsidR="00D42466">
        <w:rPr>
          <w:rFonts w:eastAsiaTheme="minorEastAsia"/>
        </w:rPr>
        <w:t>:</w:t>
      </w:r>
    </w:p>
    <w:p w14:paraId="522F8C1E" w14:textId="77777777" w:rsidR="00C87B10" w:rsidRPr="006E29C7" w:rsidRDefault="00C87B10" w:rsidP="008565FA">
      <w:pPr>
        <w:pStyle w:val="variabledefinitionChar"/>
      </w:pPr>
      <w:r>
        <w:rPr>
          <w:rFonts w:eastAsiaTheme="minorEastAsia"/>
        </w:rPr>
        <w:br/>
      </w:r>
      <m:oMathPara>
        <m:oMath>
          <m:sSub>
            <m:sSubPr>
              <m:ctrlPr>
                <w:rPr>
                  <w:rFonts w:ascii="Cambria Math" w:hAnsi="Cambria Math"/>
                </w:rPr>
              </m:ctrlPr>
            </m:sSubPr>
            <m:e>
              <m:r>
                <w:rPr>
                  <w:rFonts w:ascii="Cambria Math" w:hAnsi="Cambria Math"/>
                </w:rPr>
                <m:t>H</m:t>
              </m:r>
            </m:e>
            <m:sub>
              <m:r>
                <m:rPr>
                  <m:sty m:val="p"/>
                </m:rPr>
                <w:rPr>
                  <w:rFonts w:ascii="Cambria Math" w:hAnsi="Cambria Math"/>
                </w:rPr>
                <m:t>2</m:t>
              </m:r>
            </m:sub>
          </m:sSub>
          <m:f>
            <m:fPr>
              <m:ctrlPr>
                <w:rPr>
                  <w:rFonts w:ascii="Cambria Math" w:hAnsi="Cambria Math"/>
                </w:rPr>
              </m:ctrlPr>
            </m:fPr>
            <m:num>
              <m:sSubSup>
                <m:sSubSupPr>
                  <m:ctrlPr>
                    <w:rPr>
                      <w:rFonts w:ascii="Cambria Math" w:hAnsi="Cambria Math"/>
                    </w:rPr>
                  </m:ctrlPr>
                </m:sSubSupPr>
                <m:e>
                  <m:r>
                    <m:rPr>
                      <m:sty m:val="p"/>
                    </m:rPr>
                    <w:rPr>
                      <w:rFonts w:ascii="Cambria Math" w:hAnsi="Cambria Math"/>
                    </w:rPr>
                    <m:t>Φ</m:t>
                  </m:r>
                </m:e>
                <m:sub>
                  <m:r>
                    <w:rPr>
                      <w:rFonts w:ascii="Cambria Math" w:hAnsi="Cambria Math"/>
                    </w:rPr>
                    <m:t>TIC</m:t>
                  </m:r>
                  <m:r>
                    <m:rPr>
                      <m:sty m:val="p"/>
                    </m:rPr>
                    <w:rPr>
                      <w:rFonts w:ascii="Cambria Math" w:hAnsi="Cambria Math"/>
                    </w:rPr>
                    <m:t>2</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Φ</m:t>
                  </m:r>
                </m:e>
                <m:sub>
                  <m:r>
                    <w:rPr>
                      <w:rFonts w:ascii="Cambria Math" w:hAnsi="Cambria Math"/>
                    </w:rPr>
                    <m:t>TIC</m:t>
                  </m:r>
                  <m:r>
                    <m:rPr>
                      <m:sty m:val="p"/>
                    </m:rPr>
                    <w:rPr>
                      <w:rFonts w:ascii="Cambria Math" w:hAnsi="Cambria Math"/>
                    </w:rPr>
                    <m:t>2</m:t>
                  </m:r>
                </m:sub>
                <m:sup>
                  <m:r>
                    <w:rPr>
                      <w:rFonts w:ascii="Cambria Math" w:hAnsi="Cambria Math"/>
                    </w:rPr>
                    <m:t>t</m:t>
                  </m:r>
                </m:sup>
              </m:sSubSup>
            </m:num>
            <m:den>
              <m:r>
                <m:rPr>
                  <m:sty m:val="p"/>
                </m:rPr>
                <w:rPr>
                  <w:rFonts w:ascii="Cambria Math" w:hAnsi="Cambria Math"/>
                </w:rPr>
                <m:t>Δ</m:t>
              </m:r>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12</m:t>
              </m:r>
            </m:sub>
          </m:sSub>
          <m:d>
            <m:dPr>
              <m:ctrlPr>
                <w:rPr>
                  <w:rFonts w:ascii="Cambria Math" w:hAnsi="Cambria Math"/>
                </w:rPr>
              </m:ctrlPr>
            </m:dPr>
            <m:e>
              <m:sSubSup>
                <m:sSubSupPr>
                  <m:ctrlPr>
                    <w:rPr>
                      <w:rFonts w:ascii="Cambria Math" w:hAnsi="Cambria Math"/>
                    </w:rPr>
                  </m:ctrlPr>
                </m:sSubSupPr>
                <m:e>
                  <m:r>
                    <m:rPr>
                      <m:sty m:val="p"/>
                    </m:rPr>
                    <w:rPr>
                      <w:rFonts w:ascii="Cambria Math" w:hAnsi="Cambria Math"/>
                    </w:rPr>
                    <m:t>Φ</m:t>
                  </m:r>
                </m:e>
                <m:sub>
                  <m:r>
                    <w:rPr>
                      <w:rFonts w:ascii="Cambria Math" w:hAnsi="Cambria Math"/>
                    </w:rPr>
                    <m:t>TIC</m:t>
                  </m:r>
                  <m:r>
                    <m:rPr>
                      <m:sty m:val="p"/>
                    </m:rPr>
                    <w:rPr>
                      <w:rFonts w:ascii="Cambria Math" w:hAnsi="Cambria Math"/>
                    </w:rPr>
                    <m:t>2</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Φ</m:t>
                  </m:r>
                </m:e>
                <m:sub>
                  <m:r>
                    <w:rPr>
                      <w:rFonts w:ascii="Cambria Math" w:hAnsi="Cambria Math"/>
                    </w:rPr>
                    <m:t>TIC</m:t>
                  </m:r>
                  <m:r>
                    <m:rPr>
                      <m:sty m:val="p"/>
                    </m:rPr>
                    <w:rPr>
                      <w:rFonts w:ascii="Cambria Math" w:hAnsi="Cambria Math"/>
                    </w:rPr>
                    <m:t>1</m:t>
                  </m:r>
                </m:sub>
                <m:sup>
                  <m:r>
                    <w:rPr>
                      <w:rFonts w:ascii="Cambria Math" w:hAnsi="Cambria Math"/>
                    </w:rPr>
                    <m:t>t</m:t>
                  </m:r>
                  <m:r>
                    <m:rPr>
                      <m:sty m:val="p"/>
                    </m:rPr>
                    <w:rPr>
                      <w:rFonts w:ascii="Cambria Math" w:hAnsi="Cambria Math"/>
                    </w:rPr>
                    <m:t>+Δ</m:t>
                  </m:r>
                  <m:r>
                    <w:rPr>
                      <w:rFonts w:ascii="Cambria Math" w:hAnsi="Cambria Math"/>
                    </w:rPr>
                    <m:t>t</m:t>
                  </m:r>
                </m:sup>
              </m:sSubSup>
            </m:e>
          </m:d>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2</m:t>
              </m:r>
            </m:sub>
          </m:sSub>
          <m:sSub>
            <m:sSubPr>
              <m:ctrlPr>
                <w:rPr>
                  <w:rFonts w:ascii="Cambria Math" w:hAnsi="Cambria Math"/>
                </w:rPr>
              </m:ctrlPr>
            </m:sSubPr>
            <m:e>
              <m:r>
                <w:rPr>
                  <w:rFonts w:ascii="Cambria Math" w:hAnsi="Cambria Math"/>
                </w:rPr>
                <m:t>S</m:t>
              </m:r>
            </m:e>
            <m:sub>
              <m:r>
                <w:rPr>
                  <w:rFonts w:ascii="Cambria Math" w:hAnsi="Cambria Math"/>
                </w:rPr>
                <m:t>TIC</m:t>
              </m:r>
              <m:r>
                <m:rPr>
                  <m:sty m:val="p"/>
                </m:rPr>
                <w:rPr>
                  <w:rFonts w:ascii="Cambria Math" w:hAnsi="Cambria Math"/>
                </w:rPr>
                <m:t>2</m:t>
              </m:r>
            </m:sub>
          </m:sSub>
        </m:oMath>
      </m:oMathPara>
    </w:p>
    <w:p w14:paraId="051F46F3" w14:textId="180249CB" w:rsidR="00C87B10" w:rsidRPr="007228FB" w:rsidRDefault="00C87B10" w:rsidP="00B6554A">
      <w:pPr>
        <w:rPr>
          <w:rFonts w:eastAsiaTheme="minorEastAsia"/>
        </w:rPr>
      </w:pPr>
      <w:r w:rsidRPr="007228FB">
        <w:rPr>
          <w:rFonts w:eastAsiaTheme="minorEastAsia"/>
        </w:rPr>
        <w:t>Rearranging</w:t>
      </w:r>
      <w:r w:rsidR="00D42466">
        <w:rPr>
          <w:rFonts w:eastAsiaTheme="minorEastAsia"/>
        </w:rPr>
        <w:t>:</w:t>
      </w:r>
    </w:p>
    <w:p w14:paraId="1BF188E9" w14:textId="77777777" w:rsidR="00C87B10" w:rsidRDefault="00000000" w:rsidP="008565FA">
      <w:pPr>
        <w:spacing w:before="120"/>
        <w:rPr>
          <w:rFonts w:eastAsiaTheme="minorEastAsia"/>
        </w:rPr>
      </w:pPr>
      <m:oMathPara>
        <m:oMath>
          <m:sSubSup>
            <m:sSubSupPr>
              <m:ctrlPr>
                <w:rPr>
                  <w:rFonts w:ascii="Cambria Math" w:hAnsi="Cambria Math"/>
                </w:rPr>
              </m:ctrlPr>
            </m:sSubSupPr>
            <m:e>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12</m:t>
                  </m:r>
                </m:sub>
              </m:sSub>
              <m:r>
                <m:rPr>
                  <m:sty m:val="p"/>
                </m:rPr>
                <w:rPr>
                  <w:rFonts w:ascii="Cambria Math" w:hAnsi="Cambria Math"/>
                </w:rPr>
                <m:t>Φ</m:t>
              </m:r>
            </m:e>
            <m:sub>
              <m:r>
                <w:rPr>
                  <w:rFonts w:ascii="Cambria Math" w:hAnsi="Cambria Math"/>
                </w:rPr>
                <m:t>TIC</m:t>
              </m:r>
              <m:r>
                <m:rPr>
                  <m:sty m:val="p"/>
                </m:rPr>
                <w:rPr>
                  <w:rFonts w:ascii="Cambria Math" w:hAnsi="Cambria Math"/>
                </w:rPr>
                <m:t>1</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Sup>
            <m:sSubSupPr>
              <m:ctrlPr>
                <w:rPr>
                  <w:rFonts w:ascii="Cambria Math" w:hAnsi="Cambria Math"/>
                </w:rPr>
              </m:ctrlPr>
            </m:sSubSupPr>
            <m:e>
              <m:d>
                <m:dPr>
                  <m:ctrlPr>
                    <w:rPr>
                      <w:rFonts w:ascii="Cambria Math" w:hAnsi="Cambria Math"/>
                    </w:rPr>
                  </m:ctrlPr>
                </m:dPr>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H</m:t>
                          </m:r>
                        </m:e>
                        <m:sub>
                          <m:r>
                            <m:rPr>
                              <m:sty m:val="p"/>
                            </m:rPr>
                            <w:rPr>
                              <w:rFonts w:ascii="Cambria Math" w:hAnsi="Cambria Math"/>
                            </w:rPr>
                            <m:t>2</m:t>
                          </m:r>
                        </m:sub>
                      </m:sSub>
                    </m:num>
                    <m:den>
                      <m:r>
                        <m:rPr>
                          <m:sty m:val="p"/>
                        </m:rPr>
                        <w:rPr>
                          <w:rFonts w:ascii="Cambria Math" w:hAnsi="Cambria Math"/>
                        </w:rPr>
                        <m:t>Δ</m:t>
                      </m:r>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12</m:t>
                      </m:r>
                    </m:sub>
                  </m:sSub>
                </m:e>
              </m:d>
              <m:r>
                <m:rPr>
                  <m:sty m:val="p"/>
                </m:rPr>
                <w:rPr>
                  <w:rFonts w:ascii="Cambria Math" w:hAnsi="Cambria Math"/>
                </w:rPr>
                <m:t>Φ</m:t>
              </m:r>
            </m:e>
            <m:sub>
              <m:r>
                <w:rPr>
                  <w:rFonts w:ascii="Cambria Math" w:hAnsi="Cambria Math"/>
                </w:rPr>
                <m:t>TIC</m:t>
              </m:r>
              <m:r>
                <m:rPr>
                  <m:sty m:val="p"/>
                </m:rPr>
                <w:rPr>
                  <w:rFonts w:ascii="Cambria Math" w:hAnsi="Cambria Math"/>
                </w:rPr>
                <m:t>2</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
            <m:sSubPr>
              <m:ctrlPr>
                <w:rPr>
                  <w:rFonts w:ascii="Cambria Math" w:hAnsi="Cambria Math"/>
                </w:rPr>
              </m:ctrlPr>
            </m:sSubPr>
            <m:e>
              <m:r>
                <m:rPr>
                  <m:sty m:val="p"/>
                </m:rPr>
                <w:rPr>
                  <w:rFonts w:ascii="Cambria Math" w:hAnsi="Cambria Math"/>
                </w:rPr>
                <m:t>-</m:t>
              </m:r>
              <m:r>
                <w:rPr>
                  <w:rFonts w:ascii="Cambria Math" w:hAnsi="Cambria Math"/>
                </w:rPr>
                <m:t>H</m:t>
              </m:r>
            </m:e>
            <m:sub>
              <m:r>
                <m:rPr>
                  <m:sty m:val="p"/>
                </m:rPr>
                <w:rPr>
                  <w:rFonts w:ascii="Cambria Math" w:hAnsi="Cambria Math"/>
                </w:rPr>
                <m:t>2</m:t>
              </m:r>
            </m:sub>
          </m:sSub>
          <m:sSub>
            <m:sSubPr>
              <m:ctrlPr>
                <w:rPr>
                  <w:rFonts w:ascii="Cambria Math" w:hAnsi="Cambria Math"/>
                </w:rPr>
              </m:ctrlPr>
            </m:sSubPr>
            <m:e>
              <m:r>
                <w:rPr>
                  <w:rFonts w:ascii="Cambria Math" w:hAnsi="Cambria Math"/>
                </w:rPr>
                <m:t>S</m:t>
              </m:r>
            </m:e>
            <m:sub>
              <m:r>
                <w:rPr>
                  <w:rFonts w:ascii="Cambria Math" w:hAnsi="Cambria Math"/>
                </w:rPr>
                <m:t>TIC</m:t>
              </m:r>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H</m:t>
                  </m:r>
                </m:e>
                <m:sub>
                  <m:r>
                    <m:rPr>
                      <m:sty m:val="p"/>
                    </m:rPr>
                    <w:rPr>
                      <w:rFonts w:ascii="Cambria Math" w:hAnsi="Cambria Math"/>
                    </w:rPr>
                    <m:t>2</m:t>
                  </m:r>
                </m:sub>
              </m:sSub>
            </m:num>
            <m:den>
              <m:r>
                <m:rPr>
                  <m:sty m:val="p"/>
                </m:rPr>
                <w:rPr>
                  <w:rFonts w:ascii="Cambria Math" w:hAnsi="Cambria Math"/>
                </w:rPr>
                <m:t>Δ</m:t>
              </m:r>
              <m:r>
                <w:rPr>
                  <w:rFonts w:ascii="Cambria Math" w:hAnsi="Cambria Math"/>
                </w:rPr>
                <m:t>t</m:t>
              </m:r>
            </m:den>
          </m:f>
          <m:sSubSup>
            <m:sSubSupPr>
              <m:ctrlPr>
                <w:rPr>
                  <w:rFonts w:ascii="Cambria Math" w:hAnsi="Cambria Math"/>
                </w:rPr>
              </m:ctrlPr>
            </m:sSubSupPr>
            <m:e>
              <m:r>
                <m:rPr>
                  <m:sty m:val="p"/>
                </m:rPr>
                <w:rPr>
                  <w:rFonts w:ascii="Cambria Math" w:hAnsi="Cambria Math"/>
                </w:rPr>
                <m:t>Φ</m:t>
              </m:r>
            </m:e>
            <m:sub>
              <m:r>
                <w:rPr>
                  <w:rFonts w:ascii="Cambria Math" w:hAnsi="Cambria Math"/>
                </w:rPr>
                <m:t>TIC</m:t>
              </m:r>
              <m:r>
                <m:rPr>
                  <m:sty m:val="p"/>
                </m:rPr>
                <w:rPr>
                  <w:rFonts w:ascii="Cambria Math" w:hAnsi="Cambria Math"/>
                </w:rPr>
                <m:t>2</m:t>
              </m:r>
            </m:sub>
            <m:sup>
              <m:r>
                <w:rPr>
                  <w:rFonts w:ascii="Cambria Math" w:hAnsi="Cambria Math"/>
                </w:rPr>
                <m:t>t</m:t>
              </m:r>
            </m:sup>
          </m:sSubSup>
        </m:oMath>
      </m:oMathPara>
    </w:p>
    <w:p w14:paraId="1C1E01B4" w14:textId="77777777" w:rsidR="00C87B10" w:rsidRDefault="00C87B10" w:rsidP="00B6554A"/>
    <w:p w14:paraId="46340C90" w14:textId="77777777" w:rsidR="00C87B10" w:rsidRDefault="00C87B10" w:rsidP="00B6554A">
      <w:pPr>
        <w:pStyle w:val="Heading4"/>
      </w:pPr>
      <w:bookmarkStart w:id="839" w:name="_Toc395169297"/>
      <w:bookmarkStart w:id="840" w:name="_Toc48573684"/>
      <w:r>
        <w:lastRenderedPageBreak/>
        <w:t>Sediment Alkalinity</w:t>
      </w:r>
      <w:bookmarkEnd w:id="839"/>
      <w:bookmarkEnd w:id="840"/>
    </w:p>
    <w:p w14:paraId="55D2D6AA" w14:textId="07979BC8" w:rsidR="00C87B10" w:rsidRPr="007A6E4C" w:rsidRDefault="00C87B10" w:rsidP="00B6554A">
      <w:pPr>
        <w:pStyle w:val="BodyText"/>
        <w:rPr>
          <w:szCs w:val="18"/>
        </w:rPr>
      </w:pPr>
      <w:r w:rsidRPr="007A6E4C">
        <w:t xml:space="preserve">Sources and sinks for non-conservative sediment alkalinity model is shown in </w:t>
      </w:r>
      <w:r w:rsidRPr="008565FA">
        <w:rPr>
          <w:rStyle w:val="Figurehyperlink"/>
        </w:rPr>
        <w:fldChar w:fldCharType="begin"/>
      </w:r>
      <w:r w:rsidRPr="008565FA">
        <w:rPr>
          <w:rStyle w:val="Figurehyperlink"/>
        </w:rPr>
        <w:instrText xml:space="preserve"> REF _Ref379716345 \h  \* MERGEFORMAT </w:instrText>
      </w:r>
      <w:r w:rsidRPr="008565FA">
        <w:rPr>
          <w:rStyle w:val="Figurehyperlink"/>
        </w:rPr>
      </w:r>
      <w:r w:rsidRPr="008565FA">
        <w:rPr>
          <w:rStyle w:val="Figurehyperlink"/>
        </w:rPr>
        <w:fldChar w:fldCharType="separate"/>
      </w:r>
      <w:r w:rsidR="00A95042" w:rsidRPr="008565FA">
        <w:rPr>
          <w:rStyle w:val="Figurehyperlink"/>
        </w:rPr>
        <w:t>Figure 104</w:t>
      </w:r>
      <w:r w:rsidRPr="008565FA">
        <w:rPr>
          <w:rStyle w:val="Figurehyperlink"/>
        </w:rPr>
        <w:fldChar w:fldCharType="end"/>
      </w:r>
      <w:r w:rsidRPr="007A6E4C">
        <w:t>.  Alkalinity is in</w:t>
      </w:r>
      <w:r w:rsidRPr="007A6E4C">
        <w:rPr>
          <w:szCs w:val="18"/>
        </w:rPr>
        <w:t xml:space="preserve"> units of mg/l as CaCO</w:t>
      </w:r>
      <w:r w:rsidRPr="007A6E4C">
        <w:rPr>
          <w:szCs w:val="18"/>
          <w:vertAlign w:val="subscript"/>
        </w:rPr>
        <w:t>3</w:t>
      </w:r>
      <w:r w:rsidRPr="007A6E4C">
        <w:rPr>
          <w:szCs w:val="18"/>
        </w:rPr>
        <w:t>.</w:t>
      </w:r>
    </w:p>
    <w:p w14:paraId="1482163F" w14:textId="77777777" w:rsidR="00C87B10" w:rsidRDefault="007228FB" w:rsidP="00D42466">
      <w:pPr>
        <w:pStyle w:val="BodyText"/>
        <w:jc w:val="center"/>
      </w:pPr>
      <w:r>
        <w:rPr>
          <w:noProof/>
        </w:rPr>
        <w:drawing>
          <wp:inline distT="0" distB="0" distL="0" distR="0" wp14:anchorId="56E77609" wp14:editId="08A81BFA">
            <wp:extent cx="4204537" cy="380873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2"/>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4210238" cy="3813895"/>
                    </a:xfrm>
                    <a:prstGeom prst="rect">
                      <a:avLst/>
                    </a:prstGeom>
                    <a:noFill/>
                  </pic:spPr>
                </pic:pic>
              </a:graphicData>
            </a:graphic>
          </wp:inline>
        </w:drawing>
      </w:r>
    </w:p>
    <w:p w14:paraId="5D9C243C" w14:textId="776C6E59" w:rsidR="00C87B10" w:rsidRPr="004F1A60" w:rsidRDefault="00C87B10" w:rsidP="007A3922">
      <w:pPr>
        <w:pStyle w:val="Caption"/>
      </w:pPr>
      <w:bookmarkStart w:id="841" w:name="_Ref379716345"/>
      <w:bookmarkStart w:id="842" w:name="_Toc395169242"/>
      <w:bookmarkStart w:id="843" w:name="_Toc48573816"/>
      <w:r w:rsidRPr="004F1A60">
        <w:t xml:space="preserve">Figure </w:t>
      </w:r>
      <w:r w:rsidR="00000000">
        <w:fldChar w:fldCharType="begin"/>
      </w:r>
      <w:r w:rsidR="00000000">
        <w:instrText xml:space="preserve"> SEQ Figure \* ARABIC </w:instrText>
      </w:r>
      <w:r w:rsidR="00000000">
        <w:fldChar w:fldCharType="separate"/>
      </w:r>
      <w:r w:rsidR="00A95042">
        <w:rPr>
          <w:noProof/>
        </w:rPr>
        <w:t>104</w:t>
      </w:r>
      <w:r w:rsidR="00000000">
        <w:rPr>
          <w:noProof/>
        </w:rPr>
        <w:fldChar w:fldCharType="end"/>
      </w:r>
      <w:bookmarkEnd w:id="841"/>
      <w:r w:rsidRPr="004F1A60">
        <w:t>. Sources and sinks of the sediment alkalinity model.</w:t>
      </w:r>
      <w:bookmarkEnd w:id="842"/>
      <w:bookmarkEnd w:id="843"/>
    </w:p>
    <w:p w14:paraId="4A26F839" w14:textId="3D647156" w:rsidR="00C87B10" w:rsidRPr="004F1A60" w:rsidRDefault="00C87B10" w:rsidP="007A3922">
      <w:pPr>
        <w:pStyle w:val="BodyText"/>
      </w:pPr>
      <w:r w:rsidRPr="004F1A60">
        <w:t xml:space="preserve">The rate equation for alkalinity in the aerobic sediment </w:t>
      </w:r>
      <w:r w:rsidR="00D42466">
        <w:t>L</w:t>
      </w:r>
      <w:r w:rsidRPr="004F1A60">
        <w:t>ayer 1 is</w:t>
      </w:r>
    </w:p>
    <w:p w14:paraId="540D8829" w14:textId="77777777" w:rsidR="00C87B10" w:rsidRDefault="00000000" w:rsidP="00C012E8">
      <w:pPr>
        <w:pStyle w:val="BodyText"/>
      </w:pPr>
      <m:oMathPara>
        <m:oMath>
          <m:sSub>
            <m:sSubPr>
              <m:ctrlPr>
                <w:rPr>
                  <w:rFonts w:ascii="Cambria Math" w:hAnsi="Cambria Math"/>
                  <w:i/>
                </w:rPr>
              </m:ctrlPr>
            </m:sSubPr>
            <m:e>
              <m:r>
                <w:rPr>
                  <w:rFonts w:ascii="Cambria Math" w:hAnsi="Cambria Math"/>
                </w:rPr>
                <m:t>S</m:t>
              </m:r>
            </m:e>
            <m:sub>
              <m:r>
                <w:rPr>
                  <w:rFonts w:ascii="Cambria Math" w:hAnsi="Cambria Math"/>
                </w:rPr>
                <m:t>ALK</m:t>
              </m:r>
              <m:r>
                <w:rPr>
                  <w:rFonts w:ascii="Cambria Math" w:hAnsi="Cambria Math"/>
                </w:rPr>
                <m:t>1</m:t>
              </m:r>
            </m:sub>
          </m:sSub>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sSub>
                    <m:sSubPr>
                      <m:ctrlPr>
                        <w:rPr>
                          <w:rFonts w:ascii="Cambria Math" w:hAnsi="Cambria Math"/>
                          <w:i/>
                        </w:rPr>
                      </m:ctrlPr>
                    </m:sSubPr>
                    <m:e>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 xml:space="preserve">2 </m:t>
                              </m:r>
                              <m:r>
                                <m:rPr>
                                  <m:nor/>
                                </m:rPr>
                                <m:t>equivalents alkalinity</m:t>
                              </m:r>
                            </m:num>
                            <m:den>
                              <m:r>
                                <w:rPr>
                                  <w:rFonts w:ascii="Cambria Math" w:hAnsi="Cambria Math"/>
                                </w:rPr>
                                <m:t xml:space="preserve">1 </m:t>
                              </m:r>
                              <m:r>
                                <m:rPr>
                                  <m:nor/>
                                </m:rPr>
                                <m:t>mole ammonium nitrified</m:t>
                              </m:r>
                            </m:den>
                          </m:f>
                        </m:e>
                      </m:d>
                      <m:r>
                        <w:rPr>
                          <w:rFonts w:ascii="Cambria Math" w:hAnsi="Cambria Math"/>
                        </w:rPr>
                        <m:t>k</m:t>
                      </m:r>
                    </m:e>
                    <m:sub>
                      <m:r>
                        <w:rPr>
                          <w:rFonts w:ascii="Cambria Math" w:hAnsi="Cambria Math"/>
                        </w:rPr>
                        <m:t>NH</m:t>
                      </m:r>
                      <m:r>
                        <w:rPr>
                          <w:rFonts w:ascii="Cambria Math" w:hAnsi="Cambria Math"/>
                        </w:rPr>
                        <m:t>4</m:t>
                      </m:r>
                    </m:sub>
                  </m:sSub>
                  <m:sSub>
                    <m:sSubPr>
                      <m:ctrlPr>
                        <w:rPr>
                          <w:rFonts w:ascii="Cambria Math" w:hAnsi="Cambria Math"/>
                          <w:i/>
                        </w:rPr>
                      </m:ctrlPr>
                    </m:sSubPr>
                    <m:e>
                      <m:r>
                        <w:rPr>
                          <w:rFonts w:ascii="Cambria Math" w:hAnsi="Cambria Math"/>
                        </w:rPr>
                        <m:t>γ</m:t>
                      </m:r>
                    </m:e>
                    <m:sub>
                      <m:r>
                        <w:rPr>
                          <w:rFonts w:ascii="Cambria Math" w:hAnsi="Cambria Math"/>
                        </w:rPr>
                        <m:t>NH</m:t>
                      </m:r>
                      <m:r>
                        <w:rPr>
                          <w:rFonts w:ascii="Cambria Math" w:hAnsi="Cambria Math"/>
                        </w:rPr>
                        <m:t>4</m:t>
                      </m:r>
                    </m:sub>
                  </m:sSub>
                  <m:sSub>
                    <m:sSubPr>
                      <m:ctrlPr>
                        <w:rPr>
                          <w:rFonts w:ascii="Cambria Math" w:hAnsi="Cambria Math"/>
                          <w:i/>
                        </w:rPr>
                      </m:ctrlPr>
                    </m:sSubPr>
                    <m:e>
                      <m:r>
                        <m:rPr>
                          <m:sty m:val="p"/>
                        </m:rPr>
                        <w:rPr>
                          <w:rFonts w:ascii="Cambria Math" w:hAnsi="Cambria Math"/>
                        </w:rPr>
                        <m:t>Φ</m:t>
                      </m:r>
                    </m:e>
                    <m:sub>
                      <m:r>
                        <w:rPr>
                          <w:rFonts w:ascii="Cambria Math" w:hAnsi="Cambria Math"/>
                        </w:rPr>
                        <m:t>NH</m:t>
                      </m:r>
                      <m:r>
                        <w:rPr>
                          <w:rFonts w:ascii="Cambria Math" w:hAnsi="Cambria Math"/>
                        </w:rPr>
                        <m:t>4</m:t>
                      </m:r>
                    </m:sub>
                  </m:sSub>
                </m:e>
              </m:groupChr>
            </m:e>
            <m:lim>
              <m:r>
                <m:rPr>
                  <m:nor/>
                </m:rPr>
                <m:t>nitrification</m:t>
              </m:r>
            </m:lim>
          </m:limLow>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 xml:space="preserve">1 </m:t>
                              </m:r>
                              <m:r>
                                <m:rPr>
                                  <m:nor/>
                                </m:rPr>
                                <m:t>equivalent alkalinity</m:t>
                              </m:r>
                            </m:num>
                            <m:den>
                              <m:r>
                                <w:rPr>
                                  <w:rFonts w:ascii="Cambria Math" w:hAnsi="Cambria Math"/>
                                </w:rPr>
                                <m:t xml:space="preserve">1 </m:t>
                              </m:r>
                              <m:r>
                                <m:rPr>
                                  <m:nor/>
                                </m:rPr>
                                <m:t>mole nitrate denitrified</m:t>
                              </m:r>
                            </m:den>
                          </m:f>
                        </m:e>
                      </m:d>
                      <m:r>
                        <w:rPr>
                          <w:rFonts w:ascii="Cambria Math" w:hAnsi="Cambria Math"/>
                        </w:rPr>
                        <m:t>k</m:t>
                      </m:r>
                    </m:e>
                    <m:sub>
                      <m:r>
                        <w:rPr>
                          <w:rFonts w:ascii="Cambria Math" w:hAnsi="Cambria Math"/>
                        </w:rPr>
                        <m:t>NOx</m:t>
                      </m:r>
                    </m:sub>
                  </m:sSub>
                  <m:sSub>
                    <m:sSubPr>
                      <m:ctrlPr>
                        <w:rPr>
                          <w:rFonts w:ascii="Cambria Math" w:hAnsi="Cambria Math"/>
                          <w:i/>
                        </w:rPr>
                      </m:ctrlPr>
                    </m:sSubPr>
                    <m:e>
                      <m:r>
                        <w:rPr>
                          <w:rFonts w:ascii="Cambria Math" w:hAnsi="Cambria Math"/>
                        </w:rPr>
                        <m:t>γ</m:t>
                      </m:r>
                    </m:e>
                    <m:sub>
                      <m:r>
                        <w:rPr>
                          <w:rFonts w:ascii="Cambria Math" w:hAnsi="Cambria Math"/>
                        </w:rPr>
                        <m:t>NOx</m:t>
                      </m:r>
                      <m:r>
                        <w:rPr>
                          <w:rFonts w:ascii="Cambria Math" w:hAnsi="Cambria Math"/>
                        </w:rPr>
                        <m:t>1</m:t>
                      </m:r>
                    </m:sub>
                  </m:sSub>
                  <m:sSub>
                    <m:sSubPr>
                      <m:ctrlPr>
                        <w:rPr>
                          <w:rFonts w:ascii="Cambria Math" w:hAnsi="Cambria Math"/>
                          <w:i/>
                        </w:rPr>
                      </m:ctrlPr>
                    </m:sSubPr>
                    <m:e>
                      <m:r>
                        <m:rPr>
                          <m:sty m:val="p"/>
                        </m:rPr>
                        <w:rPr>
                          <w:rFonts w:ascii="Cambria Math" w:hAnsi="Cambria Math"/>
                        </w:rPr>
                        <m:t>Φ</m:t>
                      </m:r>
                    </m:e>
                    <m:sub>
                      <m:r>
                        <w:rPr>
                          <w:rFonts w:ascii="Cambria Math" w:hAnsi="Cambria Math"/>
                        </w:rPr>
                        <m:t>NOx</m:t>
                      </m:r>
                    </m:sub>
                  </m:sSub>
                </m:e>
              </m:groupChr>
            </m:e>
            <m:lim>
              <m:r>
                <m:rPr>
                  <m:nor/>
                </m:rPr>
                <m:t>denitrification</m:t>
              </m:r>
            </m:lim>
          </m:limLow>
        </m:oMath>
      </m:oMathPara>
    </w:p>
    <w:p w14:paraId="262D647D" w14:textId="77777777" w:rsidR="00C87B10" w:rsidRPr="004F1A60" w:rsidRDefault="00C87B10" w:rsidP="008565FA">
      <w:pPr>
        <w:pStyle w:val="where"/>
      </w:pPr>
      <w:r w:rsidRPr="004F1A60">
        <w:t>where:</w:t>
      </w:r>
    </w:p>
    <w:p w14:paraId="3674CFD9" w14:textId="77777777" w:rsidR="00C87B10" w:rsidRPr="004F1A60" w:rsidRDefault="00C87B10" w:rsidP="00B6554A">
      <w:pPr>
        <w:pStyle w:val="variabledefinitionChar"/>
      </w:pPr>
      <w:r w:rsidRPr="004F1A60">
        <w:tab/>
      </w:r>
      <m:oMath>
        <m:sSub>
          <m:sSubPr>
            <m:ctrlPr>
              <w:rPr>
                <w:rFonts w:ascii="Cambria Math" w:hAnsi="Cambria Math"/>
                <w:i/>
                <w:color w:val="000000"/>
              </w:rPr>
            </m:ctrlPr>
          </m:sSubPr>
          <m:e>
            <m:r>
              <w:rPr>
                <w:rFonts w:ascii="Cambria Math" w:hAnsi="Cambria Math"/>
              </w:rPr>
              <m:t>γ</m:t>
            </m:r>
          </m:e>
          <m:sub>
            <m:r>
              <w:rPr>
                <w:rFonts w:ascii="Cambria Math" w:hAnsi="Cambria Math"/>
              </w:rPr>
              <m:t>NOx</m:t>
            </m:r>
          </m:sub>
        </m:sSub>
      </m:oMath>
      <w:r w:rsidRPr="004F1A60">
        <w:tab/>
        <w:t>=</w:t>
      </w:r>
      <w:r w:rsidRPr="004F1A60">
        <w:tab/>
        <w:t>denitrification temperature rate multiplier</w:t>
      </w:r>
    </w:p>
    <w:p w14:paraId="3A5699C4" w14:textId="77777777" w:rsidR="00C87B10" w:rsidRPr="004F1A60" w:rsidRDefault="00C87B10" w:rsidP="00B6554A">
      <w:pPr>
        <w:pStyle w:val="variabledefinitionChar"/>
      </w:pPr>
      <w:r w:rsidRPr="004F1A60">
        <w:tab/>
      </w:r>
      <m:oMath>
        <m:sSub>
          <m:sSubPr>
            <m:ctrlPr>
              <w:rPr>
                <w:rFonts w:ascii="Cambria Math" w:hAnsi="Cambria Math"/>
                <w:i/>
                <w:color w:val="000000"/>
              </w:rPr>
            </m:ctrlPr>
          </m:sSubPr>
          <m:e>
            <m:r>
              <w:rPr>
                <w:rFonts w:ascii="Cambria Math" w:hAnsi="Cambria Math"/>
              </w:rPr>
              <m:t>γ</m:t>
            </m:r>
          </m:e>
          <m:sub>
            <m:r>
              <w:rPr>
                <w:rFonts w:ascii="Cambria Math" w:hAnsi="Cambria Math"/>
              </w:rPr>
              <m:t>NH4</m:t>
            </m:r>
          </m:sub>
        </m:sSub>
      </m:oMath>
      <w:r w:rsidRPr="004F1A60">
        <w:rPr>
          <w:i/>
        </w:rPr>
        <w:tab/>
      </w:r>
      <w:r w:rsidRPr="004F1A60">
        <w:t>=</w:t>
      </w:r>
      <w:r w:rsidRPr="004F1A60">
        <w:tab/>
        <w:t>nitrification temperature rate multiplier</w:t>
      </w:r>
    </w:p>
    <w:p w14:paraId="2755B731" w14:textId="77777777" w:rsidR="00C87B10" w:rsidRPr="00B156AF" w:rsidRDefault="00C87B10" w:rsidP="00B6554A">
      <w:pPr>
        <w:pStyle w:val="variabledefinitionChar"/>
        <w:rPr>
          <w:iCs/>
        </w:rPr>
      </w:pPr>
      <w:r w:rsidRPr="004F1A60">
        <w:tab/>
      </w:r>
      <m:oMath>
        <m:sSub>
          <m:sSubPr>
            <m:ctrlPr>
              <w:rPr>
                <w:rFonts w:ascii="Cambria Math" w:hAnsi="Cambria Math"/>
                <w:i/>
                <w:color w:val="000000"/>
              </w:rPr>
            </m:ctrlPr>
          </m:sSubPr>
          <m:e>
            <m:r>
              <w:rPr>
                <w:rFonts w:ascii="Cambria Math" w:hAnsi="Cambria Math"/>
              </w:rPr>
              <m:t>k</m:t>
            </m:r>
          </m:e>
          <m:sub>
            <m:r>
              <w:rPr>
                <w:rFonts w:ascii="Cambria Math" w:hAnsi="Cambria Math"/>
              </w:rPr>
              <m:t>NOx1</m:t>
            </m:r>
          </m:sub>
        </m:sSub>
      </m:oMath>
      <w:r w:rsidRPr="004F1A60">
        <w:tab/>
        <w:t>=</w:t>
      </w:r>
      <w:r w:rsidRPr="004F1A60">
        <w:tab/>
        <w:t xml:space="preserve">denitrification rate in aerobic layer, </w:t>
      </w:r>
      <w:proofErr w:type="gramStart"/>
      <w:r w:rsidRPr="00127D1D">
        <w:rPr>
          <w:iCs/>
        </w:rPr>
        <w:t>sec</w:t>
      </w:r>
      <w:r w:rsidRPr="00127D1D">
        <w:rPr>
          <w:iCs/>
          <w:vertAlign w:val="superscript"/>
        </w:rPr>
        <w:t>-1</w:t>
      </w:r>
      <w:proofErr w:type="gramEnd"/>
    </w:p>
    <w:p w14:paraId="1E61951D" w14:textId="77777777" w:rsidR="00C87B10" w:rsidRPr="00127D1D" w:rsidRDefault="00C87B10" w:rsidP="00B6554A">
      <w:pPr>
        <w:pStyle w:val="variabledefinitionChar"/>
        <w:rPr>
          <w:iCs/>
        </w:rPr>
      </w:pPr>
      <w:r w:rsidRPr="004F1A60">
        <w:tab/>
      </w:r>
      <m:oMath>
        <m:sSub>
          <m:sSubPr>
            <m:ctrlPr>
              <w:rPr>
                <w:rFonts w:ascii="Cambria Math" w:hAnsi="Cambria Math"/>
                <w:i/>
                <w:color w:val="000000"/>
              </w:rPr>
            </m:ctrlPr>
          </m:sSubPr>
          <m:e>
            <m:r>
              <w:rPr>
                <w:rFonts w:ascii="Cambria Math" w:hAnsi="Cambria Math"/>
              </w:rPr>
              <m:t>k</m:t>
            </m:r>
          </m:e>
          <m:sub>
            <m:r>
              <w:rPr>
                <w:rFonts w:ascii="Cambria Math" w:hAnsi="Cambria Math"/>
              </w:rPr>
              <m:t>NH4</m:t>
            </m:r>
          </m:sub>
        </m:sSub>
      </m:oMath>
      <w:r w:rsidRPr="004F1A60">
        <w:tab/>
        <w:t>=</w:t>
      </w:r>
      <w:r w:rsidRPr="004F1A60">
        <w:tab/>
        <w:t xml:space="preserve">nitrification rate, </w:t>
      </w:r>
      <w:proofErr w:type="gramStart"/>
      <w:r w:rsidRPr="00127D1D">
        <w:rPr>
          <w:iCs/>
        </w:rPr>
        <w:t>sec</w:t>
      </w:r>
      <w:r w:rsidRPr="00127D1D">
        <w:rPr>
          <w:iCs/>
          <w:vertAlign w:val="superscript"/>
        </w:rPr>
        <w:t>-1</w:t>
      </w:r>
      <w:proofErr w:type="gramEnd"/>
    </w:p>
    <w:p w14:paraId="20A249DC" w14:textId="77777777" w:rsidR="00C87B10" w:rsidRPr="00B156AF" w:rsidRDefault="00C87B10" w:rsidP="00D42466">
      <w:pPr>
        <w:pStyle w:val="variabledefinitionChar"/>
        <w:rPr>
          <w:iCs/>
        </w:rPr>
      </w:pPr>
      <w:r w:rsidRPr="004F1A60">
        <w:tab/>
      </w:r>
      <m:oMath>
        <m:sSub>
          <m:sSubPr>
            <m:ctrlPr>
              <w:rPr>
                <w:rFonts w:ascii="Cambria Math" w:hAnsi="Cambria Math"/>
                <w:i/>
                <w:color w:val="000000"/>
              </w:rPr>
            </m:ctrlPr>
          </m:sSubPr>
          <m:e>
            <m:r>
              <m:rPr>
                <m:sty m:val="p"/>
              </m:rPr>
              <w:rPr>
                <w:rFonts w:ascii="Cambria Math" w:hAnsi="Cambria Math"/>
              </w:rPr>
              <m:t>Φ</m:t>
            </m:r>
          </m:e>
          <m:sub>
            <m:r>
              <w:rPr>
                <w:rFonts w:ascii="Cambria Math" w:hAnsi="Cambria Math"/>
              </w:rPr>
              <m:t>NOx</m:t>
            </m:r>
          </m:sub>
        </m:sSub>
      </m:oMath>
      <w:r w:rsidRPr="004F1A60">
        <w:tab/>
        <w:t>=</w:t>
      </w:r>
      <w:r w:rsidRPr="004F1A60">
        <w:tab/>
        <w:t xml:space="preserve">nitrate-nitrite concentration, </w:t>
      </w:r>
      <w:r w:rsidRPr="00127D1D">
        <w:rPr>
          <w:iCs/>
        </w:rPr>
        <w:t>g m</w:t>
      </w:r>
      <w:r w:rsidRPr="00127D1D">
        <w:rPr>
          <w:iCs/>
          <w:vertAlign w:val="superscript"/>
        </w:rPr>
        <w:t>-3</w:t>
      </w:r>
    </w:p>
    <w:p w14:paraId="0CF84BFA" w14:textId="77777777" w:rsidR="00C87B10" w:rsidRPr="00B156AF" w:rsidRDefault="00C87B10" w:rsidP="005611B1">
      <w:pPr>
        <w:pStyle w:val="variabledefinitionChar"/>
        <w:rPr>
          <w:iCs/>
        </w:rPr>
      </w:pPr>
      <w:r w:rsidRPr="004F1A60">
        <w:tab/>
      </w:r>
      <m:oMath>
        <m:sSub>
          <m:sSubPr>
            <m:ctrlPr>
              <w:rPr>
                <w:rFonts w:ascii="Cambria Math" w:hAnsi="Cambria Math"/>
                <w:i/>
                <w:color w:val="000000"/>
              </w:rPr>
            </m:ctrlPr>
          </m:sSubPr>
          <m:e>
            <m:r>
              <m:rPr>
                <m:sty m:val="p"/>
              </m:rPr>
              <w:rPr>
                <w:rFonts w:ascii="Cambria Math" w:hAnsi="Cambria Math"/>
              </w:rPr>
              <m:t>Φ</m:t>
            </m:r>
          </m:e>
          <m:sub>
            <m:r>
              <w:rPr>
                <w:rFonts w:ascii="Cambria Math" w:hAnsi="Cambria Math"/>
              </w:rPr>
              <m:t>NH4</m:t>
            </m:r>
          </m:sub>
        </m:sSub>
      </m:oMath>
      <w:r w:rsidRPr="004F1A60">
        <w:tab/>
        <w:t>=</w:t>
      </w:r>
      <w:r w:rsidRPr="004F1A60">
        <w:tab/>
        <w:t xml:space="preserve">ammonium concentration, </w:t>
      </w:r>
      <w:r w:rsidRPr="00127D1D">
        <w:rPr>
          <w:iCs/>
        </w:rPr>
        <w:t>g m</w:t>
      </w:r>
      <w:r w:rsidRPr="00127D1D">
        <w:rPr>
          <w:iCs/>
          <w:vertAlign w:val="superscript"/>
        </w:rPr>
        <w:t>-3</w:t>
      </w:r>
    </w:p>
    <w:p w14:paraId="2C875B23" w14:textId="77777777" w:rsidR="00C87B10" w:rsidRPr="00D11593" w:rsidRDefault="00C87B10" w:rsidP="008565FA">
      <w:pPr>
        <w:pStyle w:val="variabledefinitionChar"/>
      </w:pPr>
    </w:p>
    <w:p w14:paraId="5FC012B9" w14:textId="77777777" w:rsidR="00C87B10" w:rsidRPr="004F1A60" w:rsidRDefault="00C87B10" w:rsidP="008565FA">
      <w:pPr>
        <w:pStyle w:val="variabledefinitionChar"/>
      </w:pPr>
      <w:r w:rsidRPr="004F1A60">
        <w:t>The rate equation for alkalinity in the anaerobic sediment layer 2 is:</w:t>
      </w:r>
    </w:p>
    <w:p w14:paraId="669B2835" w14:textId="77777777" w:rsidR="00C87B10" w:rsidRDefault="00C87B10" w:rsidP="008565FA">
      <w:pPr>
        <w:pStyle w:val="variabledefinitionChar"/>
      </w:pPr>
    </w:p>
    <w:p w14:paraId="696273C2" w14:textId="77777777" w:rsidR="00C87B10" w:rsidRDefault="00000000" w:rsidP="00B6554A">
      <w:pPr>
        <w:pStyle w:val="BodyText"/>
      </w:pPr>
      <m:oMathPara>
        <m:oMath>
          <m:sSub>
            <m:sSubPr>
              <m:ctrlPr>
                <w:rPr>
                  <w:rFonts w:ascii="Cambria Math" w:hAnsi="Cambria Math"/>
                  <w:i/>
                </w:rPr>
              </m:ctrlPr>
            </m:sSubPr>
            <m:e>
              <m:r>
                <w:rPr>
                  <w:rFonts w:ascii="Cambria Math" w:hAnsi="Cambria Math"/>
                </w:rPr>
                <m:t>S</m:t>
              </m:r>
            </m:e>
            <m:sub>
              <m:r>
                <w:rPr>
                  <w:rFonts w:ascii="Cambria Math" w:hAnsi="Cambria Math"/>
                </w:rPr>
                <m:t>ALK</m:t>
              </m:r>
              <m:r>
                <w:rPr>
                  <w:rFonts w:ascii="Cambria Math" w:hAnsi="Cambria Math"/>
                </w:rPr>
                <m:t>2</m:t>
              </m:r>
            </m:sub>
          </m:sSub>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 xml:space="preserve">1 </m:t>
                              </m:r>
                              <m:r>
                                <m:rPr>
                                  <m:nor/>
                                </m:rPr>
                                <m:t>equivalent alkalinity</m:t>
                              </m:r>
                            </m:num>
                            <m:den>
                              <m:r>
                                <w:rPr>
                                  <w:rFonts w:ascii="Cambria Math" w:hAnsi="Cambria Math"/>
                                </w:rPr>
                                <m:t xml:space="preserve">1 </m:t>
                              </m:r>
                              <m:r>
                                <m:rPr>
                                  <m:nor/>
                                </m:rPr>
                                <m:t>mole nitrate denitrified</m:t>
                              </m:r>
                            </m:den>
                          </m:f>
                        </m:e>
                      </m:d>
                      <m:r>
                        <w:rPr>
                          <w:rFonts w:ascii="Cambria Math" w:hAnsi="Cambria Math"/>
                        </w:rPr>
                        <m:t>k</m:t>
                      </m:r>
                    </m:e>
                    <m:sub>
                      <m:r>
                        <w:rPr>
                          <w:rFonts w:ascii="Cambria Math" w:hAnsi="Cambria Math"/>
                        </w:rPr>
                        <m:t>NOx</m:t>
                      </m:r>
                    </m:sub>
                  </m:sSub>
                  <m:sSub>
                    <m:sSubPr>
                      <m:ctrlPr>
                        <w:rPr>
                          <w:rFonts w:ascii="Cambria Math" w:hAnsi="Cambria Math"/>
                          <w:i/>
                        </w:rPr>
                      </m:ctrlPr>
                    </m:sSubPr>
                    <m:e>
                      <m:r>
                        <w:rPr>
                          <w:rFonts w:ascii="Cambria Math" w:hAnsi="Cambria Math"/>
                        </w:rPr>
                        <m:t>γ</m:t>
                      </m:r>
                    </m:e>
                    <m:sub>
                      <m:r>
                        <w:rPr>
                          <w:rFonts w:ascii="Cambria Math" w:hAnsi="Cambria Math"/>
                        </w:rPr>
                        <m:t>NOx</m:t>
                      </m:r>
                    </m:sub>
                  </m:sSub>
                  <m:sSub>
                    <m:sSubPr>
                      <m:ctrlPr>
                        <w:rPr>
                          <w:rFonts w:ascii="Cambria Math" w:hAnsi="Cambria Math"/>
                          <w:i/>
                        </w:rPr>
                      </m:ctrlPr>
                    </m:sSubPr>
                    <m:e>
                      <m:r>
                        <m:rPr>
                          <m:sty m:val="p"/>
                        </m:rPr>
                        <w:rPr>
                          <w:rFonts w:ascii="Cambria Math" w:hAnsi="Cambria Math"/>
                        </w:rPr>
                        <m:t>Φ</m:t>
                      </m:r>
                    </m:e>
                    <m:sub>
                      <m:r>
                        <w:rPr>
                          <w:rFonts w:ascii="Cambria Math" w:hAnsi="Cambria Math"/>
                        </w:rPr>
                        <m:t>NOx</m:t>
                      </m:r>
                    </m:sub>
                  </m:sSub>
                </m:e>
              </m:groupChr>
            </m:e>
            <m:lim>
              <m:r>
                <m:rPr>
                  <m:nor/>
                </m:rPr>
                <m:t>denitrification</m:t>
              </m:r>
            </m:lim>
          </m:limLow>
        </m:oMath>
      </m:oMathPara>
    </w:p>
    <w:p w14:paraId="00FFD902" w14:textId="77777777" w:rsidR="00C87B10" w:rsidRPr="004F1A60" w:rsidRDefault="00C87B10" w:rsidP="0076230E">
      <w:pPr>
        <w:pStyle w:val="where"/>
      </w:pPr>
      <w:r w:rsidRPr="004F1A60">
        <w:lastRenderedPageBreak/>
        <w:t>where</w:t>
      </w:r>
      <w:r w:rsidR="004F1A60">
        <w:t>:</w:t>
      </w:r>
      <w:r w:rsidRPr="004F1A60">
        <w:t xml:space="preserve"> </w:t>
      </w:r>
    </w:p>
    <w:p w14:paraId="7234DB0B" w14:textId="77777777" w:rsidR="00C87B10" w:rsidRPr="00D42466" w:rsidRDefault="00000000" w:rsidP="008565FA">
      <w:pPr>
        <w:pStyle w:val="variabledefinitionChar"/>
        <w:rPr>
          <w:iCs/>
        </w:rPr>
      </w:pPr>
      <m:oMath>
        <m:sSub>
          <m:sSubPr>
            <m:ctrlPr>
              <w:rPr>
                <w:rFonts w:ascii="Cambria Math" w:hAnsi="Cambria Math"/>
                <w:i/>
                <w:color w:val="000000"/>
              </w:rPr>
            </m:ctrlPr>
          </m:sSubPr>
          <m:e>
            <m:r>
              <w:rPr>
                <w:rFonts w:ascii="Cambria Math" w:hAnsi="Cambria Math"/>
              </w:rPr>
              <m:t>k</m:t>
            </m:r>
          </m:e>
          <m:sub>
            <m:r>
              <w:rPr>
                <w:rFonts w:ascii="Cambria Math" w:hAnsi="Cambria Math"/>
              </w:rPr>
              <m:t>NOx</m:t>
            </m:r>
            <m:r>
              <w:rPr>
                <w:rFonts w:ascii="Cambria Math" w:hAnsi="Cambria Math"/>
              </w:rPr>
              <m:t>2</m:t>
            </m:r>
          </m:sub>
        </m:sSub>
      </m:oMath>
      <w:r w:rsidR="00C87B10" w:rsidRPr="004F1A60">
        <w:tab/>
        <w:t>=</w:t>
      </w:r>
      <w:r w:rsidR="00C87B10" w:rsidRPr="004F1A60">
        <w:tab/>
        <w:t xml:space="preserve">denitrification rate in anaerobic layer, </w:t>
      </w:r>
      <w:proofErr w:type="gramStart"/>
      <w:r w:rsidR="00C87B10" w:rsidRPr="008565FA">
        <w:rPr>
          <w:iCs/>
        </w:rPr>
        <w:t>sec</w:t>
      </w:r>
      <w:r w:rsidR="00C87B10" w:rsidRPr="008565FA">
        <w:rPr>
          <w:iCs/>
          <w:vertAlign w:val="superscript"/>
        </w:rPr>
        <w:t>-1</w:t>
      </w:r>
      <w:proofErr w:type="gramEnd"/>
    </w:p>
    <w:p w14:paraId="70C43379" w14:textId="77777777" w:rsidR="00C87B10" w:rsidRPr="004F1A60" w:rsidRDefault="00C87B10" w:rsidP="008565FA">
      <w:pPr>
        <w:pStyle w:val="variabledefinitionChar"/>
      </w:pPr>
    </w:p>
    <w:p w14:paraId="31F7A5B7" w14:textId="77777777" w:rsidR="00C87B10" w:rsidRPr="004F1A60" w:rsidRDefault="00C87B10" w:rsidP="008565FA">
      <w:pPr>
        <w:pStyle w:val="variabledefinitionChar"/>
      </w:pPr>
      <w:r w:rsidRPr="004F1A60">
        <w:t xml:space="preserve"> The mass balances for layer 1 and layer 2 are:</w:t>
      </w:r>
    </w:p>
    <w:p w14:paraId="049D2198" w14:textId="77777777" w:rsidR="00C87B10" w:rsidRDefault="00C87B10" w:rsidP="008565FA">
      <w:pPr>
        <w:pStyle w:val="variabledefinitionChar"/>
      </w:pPr>
    </w:p>
    <w:p w14:paraId="1B1E7BF8" w14:textId="77777777" w:rsidR="00C87B10" w:rsidRPr="006E29C7" w:rsidRDefault="00000000" w:rsidP="008565FA">
      <w:pPr>
        <w:pStyle w:val="variabledefinitionChar"/>
      </w:pPr>
      <m:oMathPara>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f>
            <m:fPr>
              <m:ctrlPr>
                <w:rPr>
                  <w:rFonts w:ascii="Cambria Math" w:hAnsi="Cambria Math"/>
                </w:rPr>
              </m:ctrlPr>
            </m:fPr>
            <m:num>
              <m:r>
                <w:rPr>
                  <w:rFonts w:ascii="Cambria Math" w:hAnsi="Cambria Math"/>
                </w:rPr>
                <m:t>d</m:t>
              </m:r>
              <m:sSub>
                <m:sSubPr>
                  <m:ctrlPr>
                    <w:rPr>
                      <w:rFonts w:ascii="Cambria Math" w:hAnsi="Cambria Math"/>
                    </w:rPr>
                  </m:ctrlPr>
                </m:sSubPr>
                <m:e>
                  <m:r>
                    <m:rPr>
                      <m:sty m:val="p"/>
                    </m:rPr>
                    <w:rPr>
                      <w:rFonts w:ascii="Cambria Math" w:hAnsi="Cambria Math"/>
                    </w:rPr>
                    <m:t>Φ</m:t>
                  </m:r>
                </m:e>
                <m:sub>
                  <m:r>
                    <w:rPr>
                      <w:rFonts w:ascii="Cambria Math" w:hAnsi="Cambria Math"/>
                    </w:rPr>
                    <m:t>ALK</m:t>
                  </m:r>
                  <m:r>
                    <m:rPr>
                      <m:sty m:val="p"/>
                    </m:rPr>
                    <w:rPr>
                      <w:rFonts w:ascii="Cambria Math" w:hAnsi="Cambria Math"/>
                    </w:rPr>
                    <m:t>1</m:t>
                  </m:r>
                </m:sub>
              </m:sSub>
            </m:num>
            <m:den>
              <m:r>
                <w:rPr>
                  <w:rFonts w:ascii="Cambria Math" w:hAnsi="Cambria Math"/>
                </w:rPr>
                <m:t>dt</m:t>
              </m:r>
            </m:den>
          </m:f>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01</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Φ</m:t>
                  </m:r>
                </m:e>
                <m:sub>
                  <m:r>
                    <w:rPr>
                      <w:rFonts w:ascii="Cambria Math" w:hAnsi="Cambria Math"/>
                    </w:rPr>
                    <m:t>ALK</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ALK</m:t>
                  </m:r>
                  <m:r>
                    <m:rPr>
                      <m:sty m:val="p"/>
                    </m:rPr>
                    <w:rPr>
                      <w:rFonts w:ascii="Cambria Math" w:hAnsi="Cambria Math"/>
                    </w:rPr>
                    <m:t>0</m:t>
                  </m:r>
                </m:sub>
              </m:sSub>
            </m:e>
          </m:d>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12</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Φ</m:t>
                  </m:r>
                </m:e>
                <m:sub>
                  <m:r>
                    <w:rPr>
                      <w:rFonts w:ascii="Cambria Math" w:hAnsi="Cambria Math"/>
                    </w:rPr>
                    <m:t>ALK</m:t>
                  </m:r>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ALK</m:t>
                  </m:r>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sSub>
            <m:sSubPr>
              <m:ctrlPr>
                <w:rPr>
                  <w:rFonts w:ascii="Cambria Math" w:hAnsi="Cambria Math"/>
                </w:rPr>
              </m:ctrlPr>
            </m:sSubPr>
            <m:e>
              <m:r>
                <w:rPr>
                  <w:rFonts w:ascii="Cambria Math" w:hAnsi="Cambria Math"/>
                </w:rPr>
                <m:t>S</m:t>
              </m:r>
            </m:e>
            <m:sub>
              <m:r>
                <w:rPr>
                  <w:rFonts w:ascii="Cambria Math" w:hAnsi="Cambria Math"/>
                </w:rPr>
                <m:t>ALK</m:t>
              </m:r>
              <m:r>
                <m:rPr>
                  <m:sty m:val="p"/>
                </m:rPr>
                <w:rPr>
                  <w:rFonts w:ascii="Cambria Math" w:hAnsi="Cambria Math"/>
                </w:rPr>
                <m:t>1</m:t>
              </m:r>
            </m:sub>
          </m:sSub>
        </m:oMath>
      </m:oMathPara>
    </w:p>
    <w:p w14:paraId="7B8691F6" w14:textId="77777777" w:rsidR="00C87B10" w:rsidRDefault="00C87B10" w:rsidP="008565FA">
      <w:pPr>
        <w:pStyle w:val="variabledefinitionChar"/>
      </w:pPr>
    </w:p>
    <w:p w14:paraId="749A8566" w14:textId="77777777" w:rsidR="00C87B10" w:rsidRDefault="00000000" w:rsidP="008565FA">
      <w:pPr>
        <w:pStyle w:val="variabledefinitionChar"/>
      </w:pPr>
      <m:oMathPara>
        <m:oMath>
          <m:sSub>
            <m:sSubPr>
              <m:ctrlPr>
                <w:rPr>
                  <w:rFonts w:ascii="Cambria Math" w:hAnsi="Cambria Math"/>
                </w:rPr>
              </m:ctrlPr>
            </m:sSubPr>
            <m:e>
              <m:r>
                <w:rPr>
                  <w:rFonts w:ascii="Cambria Math" w:hAnsi="Cambria Math"/>
                </w:rPr>
                <m:t>H</m:t>
              </m:r>
            </m:e>
            <m:sub>
              <m:r>
                <m:rPr>
                  <m:sty m:val="p"/>
                </m:rPr>
                <w:rPr>
                  <w:rFonts w:ascii="Cambria Math" w:hAnsi="Cambria Math"/>
                </w:rPr>
                <m:t>2</m:t>
              </m:r>
            </m:sub>
          </m:sSub>
          <m:f>
            <m:fPr>
              <m:ctrlPr>
                <w:rPr>
                  <w:rFonts w:ascii="Cambria Math" w:hAnsi="Cambria Math"/>
                </w:rPr>
              </m:ctrlPr>
            </m:fPr>
            <m:num>
              <m:r>
                <w:rPr>
                  <w:rFonts w:ascii="Cambria Math" w:hAnsi="Cambria Math"/>
                </w:rPr>
                <m:t>d</m:t>
              </m:r>
              <m:sSub>
                <m:sSubPr>
                  <m:ctrlPr>
                    <w:rPr>
                      <w:rFonts w:ascii="Cambria Math" w:hAnsi="Cambria Math"/>
                    </w:rPr>
                  </m:ctrlPr>
                </m:sSubPr>
                <m:e>
                  <m:r>
                    <m:rPr>
                      <m:sty m:val="p"/>
                    </m:rPr>
                    <w:rPr>
                      <w:rFonts w:ascii="Cambria Math" w:hAnsi="Cambria Math"/>
                    </w:rPr>
                    <m:t>Φ</m:t>
                  </m:r>
                </m:e>
                <m:sub>
                  <m:r>
                    <w:rPr>
                      <w:rFonts w:ascii="Cambria Math" w:hAnsi="Cambria Math"/>
                    </w:rPr>
                    <m:t>ALK</m:t>
                  </m:r>
                  <m:r>
                    <m:rPr>
                      <m:sty m:val="p"/>
                    </m:rPr>
                    <w:rPr>
                      <w:rFonts w:ascii="Cambria Math" w:hAnsi="Cambria Math"/>
                    </w:rPr>
                    <m:t>2</m:t>
                  </m:r>
                </m:sub>
              </m:sSub>
            </m:num>
            <m:den>
              <m:r>
                <w:rPr>
                  <w:rFonts w:ascii="Cambria Math" w:hAnsi="Cambria Math"/>
                </w:rPr>
                <m:t>dt</m:t>
              </m:r>
            </m:den>
          </m:f>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12</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Φ</m:t>
                  </m:r>
                </m:e>
                <m:sub>
                  <m:r>
                    <w:rPr>
                      <w:rFonts w:ascii="Cambria Math" w:hAnsi="Cambria Math"/>
                    </w:rPr>
                    <m:t>ALK</m:t>
                  </m:r>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ALK</m:t>
                  </m:r>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2</m:t>
              </m:r>
            </m:sub>
          </m:sSub>
          <m:sSub>
            <m:sSubPr>
              <m:ctrlPr>
                <w:rPr>
                  <w:rFonts w:ascii="Cambria Math" w:hAnsi="Cambria Math"/>
                </w:rPr>
              </m:ctrlPr>
            </m:sSubPr>
            <m:e>
              <m:r>
                <w:rPr>
                  <w:rFonts w:ascii="Cambria Math" w:hAnsi="Cambria Math"/>
                </w:rPr>
                <m:t>S</m:t>
              </m:r>
            </m:e>
            <m:sub>
              <m:r>
                <w:rPr>
                  <w:rFonts w:ascii="Cambria Math" w:hAnsi="Cambria Math"/>
                </w:rPr>
                <m:t>ALK</m:t>
              </m:r>
              <m:r>
                <m:rPr>
                  <m:sty m:val="p"/>
                </m:rPr>
                <w:rPr>
                  <w:rFonts w:ascii="Cambria Math" w:hAnsi="Cambria Math"/>
                </w:rPr>
                <m:t>2</m:t>
              </m:r>
            </m:sub>
          </m:sSub>
        </m:oMath>
      </m:oMathPara>
    </w:p>
    <w:p w14:paraId="66FC7DC8" w14:textId="77777777" w:rsidR="00C87B10" w:rsidRDefault="00C87B10" w:rsidP="008565FA">
      <w:pPr>
        <w:pStyle w:val="where"/>
      </w:pPr>
    </w:p>
    <w:p w14:paraId="7F7258DD" w14:textId="77777777" w:rsidR="00C87B10" w:rsidRPr="004F1A60" w:rsidRDefault="00C87B10" w:rsidP="008565FA">
      <w:pPr>
        <w:pStyle w:val="where"/>
      </w:pPr>
      <w:r w:rsidRPr="004F1A60">
        <w:t xml:space="preserve"> where</w:t>
      </w:r>
      <w:r w:rsidR="004F1A60">
        <w:t>:</w:t>
      </w:r>
    </w:p>
    <w:p w14:paraId="60C8161C" w14:textId="77777777" w:rsidR="00C87B10" w:rsidRPr="004F1A60" w:rsidRDefault="00C87B10" w:rsidP="008565FA">
      <w:pPr>
        <w:pStyle w:val="NormalText"/>
      </w:pPr>
      <w:r w:rsidRPr="004F1A60">
        <w:rPr>
          <w:rFonts w:ascii="Symbol" w:hAnsi="Symbol"/>
        </w:rPr>
        <w:tab/>
      </w:r>
      <m:oMath>
        <m:sSub>
          <m:sSubPr>
            <m:ctrlPr>
              <w:rPr>
                <w:rFonts w:ascii="Cambria Math" w:hAnsi="Cambria Math"/>
                <w:color w:val="000000"/>
              </w:rPr>
            </m:ctrlPr>
          </m:sSubPr>
          <m:e>
            <m:r>
              <m:rPr>
                <m:sty m:val="p"/>
              </m:rPr>
              <w:rPr>
                <w:rFonts w:ascii="Cambria Math" w:hAnsi="Cambria Math"/>
              </w:rPr>
              <m:t>Φ</m:t>
            </m:r>
          </m:e>
          <m:sub>
            <m:r>
              <w:rPr>
                <w:rFonts w:ascii="Cambria Math" w:hAnsi="Cambria Math"/>
              </w:rPr>
              <m:t>ALK</m:t>
            </m:r>
            <m:r>
              <m:rPr>
                <m:sty m:val="p"/>
              </m:rPr>
              <w:rPr>
                <w:rFonts w:ascii="Cambria Math" w:hAnsi="Cambria Math"/>
              </w:rPr>
              <m:t>1</m:t>
            </m:r>
          </m:sub>
        </m:sSub>
      </m:oMath>
      <w:r w:rsidRPr="004F1A60">
        <w:tab/>
        <w:t>=</w:t>
      </w:r>
      <w:r w:rsidRPr="004F1A60">
        <w:tab/>
        <w:t>alkalinity concentration in layer 1, g m</w:t>
      </w:r>
      <w:r w:rsidRPr="004F1A60">
        <w:rPr>
          <w:vertAlign w:val="superscript"/>
        </w:rPr>
        <w:t>-3</w:t>
      </w:r>
    </w:p>
    <w:p w14:paraId="77052BE0" w14:textId="77777777" w:rsidR="00C87B10" w:rsidRPr="004F1A60" w:rsidRDefault="00C87B10" w:rsidP="008565FA">
      <w:pPr>
        <w:pStyle w:val="NormalText"/>
      </w:pPr>
      <w:r w:rsidRPr="004F1A60">
        <w:rPr>
          <w:color w:val="000000"/>
        </w:rPr>
        <w:t xml:space="preserve"> </w:t>
      </w:r>
      <m:oMath>
        <m:sSub>
          <m:sSubPr>
            <m:ctrlPr>
              <w:rPr>
                <w:rFonts w:ascii="Cambria Math" w:hAnsi="Cambria Math"/>
                <w:color w:val="000000"/>
              </w:rPr>
            </m:ctrlPr>
          </m:sSubPr>
          <m:e>
            <m:r>
              <m:rPr>
                <m:sty m:val="p"/>
              </m:rPr>
              <w:rPr>
                <w:rFonts w:ascii="Cambria Math" w:hAnsi="Cambria Math"/>
              </w:rPr>
              <m:t>Φ</m:t>
            </m:r>
          </m:e>
          <m:sub>
            <m:r>
              <w:rPr>
                <w:rFonts w:ascii="Cambria Math" w:hAnsi="Cambria Math"/>
              </w:rPr>
              <m:t>ALK</m:t>
            </m:r>
            <m:r>
              <m:rPr>
                <m:sty m:val="p"/>
              </m:rPr>
              <w:rPr>
                <w:rFonts w:ascii="Cambria Math" w:hAnsi="Cambria Math"/>
              </w:rPr>
              <m:t>2</m:t>
            </m:r>
          </m:sub>
        </m:sSub>
      </m:oMath>
      <w:r w:rsidRPr="004F1A60">
        <w:rPr>
          <w:color w:val="000000"/>
        </w:rPr>
        <w:tab/>
      </w:r>
      <w:r w:rsidRPr="004F1A60">
        <w:tab/>
        <w:t>= alkalinity concentration in layer 2, g m</w:t>
      </w:r>
      <w:r w:rsidRPr="004F1A60">
        <w:rPr>
          <w:vertAlign w:val="superscript"/>
        </w:rPr>
        <w:t>-3</w:t>
      </w:r>
    </w:p>
    <w:p w14:paraId="1C712C4F" w14:textId="77777777" w:rsidR="00C87B10" w:rsidRPr="004F1A60" w:rsidRDefault="00C87B10" w:rsidP="008565FA">
      <w:pPr>
        <w:pStyle w:val="NormalText"/>
        <w:rPr>
          <w:vertAlign w:val="superscript"/>
        </w:rPr>
      </w:pPr>
      <w:r w:rsidRPr="004F1A60">
        <w:rPr>
          <w:rFonts w:ascii="Symbol" w:hAnsi="Symbol"/>
        </w:rPr>
        <w:tab/>
      </w:r>
      <m:oMath>
        <m:sSub>
          <m:sSubPr>
            <m:ctrlPr>
              <w:rPr>
                <w:rFonts w:ascii="Cambria Math" w:hAnsi="Cambria Math"/>
                <w:color w:val="000000"/>
              </w:rPr>
            </m:ctrlPr>
          </m:sSubPr>
          <m:e>
            <m:r>
              <m:rPr>
                <m:sty m:val="p"/>
              </m:rPr>
              <w:rPr>
                <w:rFonts w:ascii="Cambria Math" w:hAnsi="Cambria Math"/>
              </w:rPr>
              <m:t>Φ</m:t>
            </m:r>
          </m:e>
          <m:sub>
            <m:r>
              <w:rPr>
                <w:rFonts w:ascii="Cambria Math" w:hAnsi="Cambria Math"/>
                <w:color w:val="000000"/>
              </w:rPr>
              <m:t>ALK</m:t>
            </m:r>
            <m:r>
              <m:rPr>
                <m:sty m:val="p"/>
              </m:rPr>
              <w:rPr>
                <w:rFonts w:ascii="Cambria Math" w:hAnsi="Cambria Math"/>
                <w:color w:val="000000"/>
              </w:rPr>
              <m:t>0</m:t>
            </m:r>
          </m:sub>
        </m:sSub>
      </m:oMath>
      <w:r w:rsidRPr="004F1A60">
        <w:tab/>
        <w:t>=</w:t>
      </w:r>
      <w:r w:rsidRPr="004F1A60">
        <w:tab/>
        <w:t>alkalinity concentration in water column, g m</w:t>
      </w:r>
      <w:r w:rsidRPr="004F1A60">
        <w:rPr>
          <w:vertAlign w:val="superscript"/>
        </w:rPr>
        <w:t>-3</w:t>
      </w:r>
    </w:p>
    <w:p w14:paraId="3CBD96F6" w14:textId="77777777" w:rsidR="00C87B10" w:rsidRPr="00D42466" w:rsidRDefault="00C87B10" w:rsidP="008565FA">
      <w:pPr>
        <w:pStyle w:val="NormalText"/>
      </w:pPr>
      <w:r w:rsidRPr="004F1A60">
        <w:rPr>
          <w:i/>
        </w:rPr>
        <w:tab/>
      </w:r>
      <m:oMath>
        <m:sSub>
          <m:sSubPr>
            <m:ctrlPr>
              <w:rPr>
                <w:rFonts w:ascii="Cambria Math" w:hAnsi="Cambria Math"/>
              </w:rPr>
            </m:ctrlPr>
          </m:sSubPr>
          <m:e>
            <m:r>
              <w:rPr>
                <w:rFonts w:ascii="Cambria Math" w:hAnsi="Cambria Math"/>
              </w:rPr>
              <m:t>H</m:t>
            </m:r>
          </m:e>
          <m:sub>
            <m:r>
              <w:rPr>
                <w:rFonts w:ascii="Cambria Math" w:hAnsi="Cambria Math"/>
              </w:rPr>
              <m:t>1</m:t>
            </m:r>
          </m:sub>
        </m:sSub>
      </m:oMath>
      <w:r w:rsidRPr="004F1A60">
        <w:rPr>
          <w:i/>
        </w:rPr>
        <w:tab/>
      </w:r>
      <w:r w:rsidRPr="004F1A60">
        <w:t xml:space="preserve">= height of layer 1, </w:t>
      </w:r>
      <w:r w:rsidRPr="008565FA">
        <w:t>m</w:t>
      </w:r>
    </w:p>
    <w:p w14:paraId="5055210D" w14:textId="77777777" w:rsidR="00C87B10" w:rsidRPr="004F1A60" w:rsidRDefault="00C87B10" w:rsidP="008565FA">
      <w:pPr>
        <w:pStyle w:val="NormalText"/>
      </w:pPr>
      <w:r w:rsidRPr="004F1A60">
        <w:tab/>
      </w:r>
      <m:oMath>
        <m:sSub>
          <m:sSubPr>
            <m:ctrlPr>
              <w:rPr>
                <w:rFonts w:ascii="Cambria Math" w:hAnsi="Cambria Math"/>
              </w:rPr>
            </m:ctrlPr>
          </m:sSubPr>
          <m:e>
            <m:r>
              <w:rPr>
                <w:rFonts w:ascii="Cambria Math" w:hAnsi="Cambria Math"/>
              </w:rPr>
              <m:t>H</m:t>
            </m:r>
          </m:e>
          <m:sub>
            <m:r>
              <m:rPr>
                <m:sty m:val="p"/>
              </m:rPr>
              <w:rPr>
                <w:rFonts w:ascii="Cambria Math" w:hAnsi="Cambria Math"/>
              </w:rPr>
              <m:t>2</m:t>
            </m:r>
          </m:sub>
        </m:sSub>
      </m:oMath>
      <w:r w:rsidRPr="004F1A60">
        <w:tab/>
        <w:t>= height of layer 2, m</w:t>
      </w:r>
    </w:p>
    <w:p w14:paraId="6CE1C6B6" w14:textId="77777777" w:rsidR="00C87B10" w:rsidRPr="004F1A60" w:rsidRDefault="00C87B10" w:rsidP="008565FA">
      <w:pPr>
        <w:pStyle w:val="NormalText"/>
        <w:rPr>
          <w:vertAlign w:val="superscript"/>
        </w:rPr>
      </w:pPr>
      <w:r w:rsidRPr="004F1A60">
        <w:rPr>
          <w:rFonts w:ascii="Symbol" w:hAnsi="Symbol"/>
        </w:rPr>
        <w:tab/>
      </w:r>
      <m:oMath>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01</m:t>
            </m:r>
          </m:sub>
        </m:sSub>
      </m:oMath>
      <w:r w:rsidRPr="004F1A60">
        <w:tab/>
        <w:t>=</w:t>
      </w:r>
      <w:r w:rsidRPr="004F1A60">
        <w:tab/>
        <w:t>mass transfer coefficient between water column and layer 1, m s</w:t>
      </w:r>
      <w:r w:rsidRPr="004F1A60">
        <w:rPr>
          <w:vertAlign w:val="superscript"/>
        </w:rPr>
        <w:t>-1</w:t>
      </w:r>
    </w:p>
    <w:p w14:paraId="2C912FE6" w14:textId="77777777" w:rsidR="00C87B10" w:rsidRPr="004F1A60" w:rsidRDefault="00C87B10" w:rsidP="008565FA">
      <w:pPr>
        <w:pStyle w:val="NormalText"/>
      </w:pPr>
      <w:r w:rsidRPr="004F1A60">
        <w:tab/>
      </w:r>
      <m:oMath>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12</m:t>
            </m:r>
          </m:sub>
        </m:sSub>
      </m:oMath>
      <w:r w:rsidRPr="004F1A60">
        <w:tab/>
        <w:t>=</w:t>
      </w:r>
      <w:r w:rsidRPr="004F1A60">
        <w:tab/>
        <w:t>mass transfer coefficient between layer 1 and layer 2, m s</w:t>
      </w:r>
      <w:r w:rsidRPr="004F1A60">
        <w:rPr>
          <w:vertAlign w:val="superscript"/>
        </w:rPr>
        <w:t>-1</w:t>
      </w:r>
    </w:p>
    <w:p w14:paraId="58E76717" w14:textId="77777777" w:rsidR="00C87B10" w:rsidRDefault="00C87B10" w:rsidP="007552CD">
      <w:r>
        <w:tab/>
      </w:r>
    </w:p>
    <w:p w14:paraId="406AC3B5" w14:textId="77777777" w:rsidR="00C87B10" w:rsidRPr="004F1A60" w:rsidRDefault="00C87B10" w:rsidP="007552CD">
      <w:r w:rsidRPr="004F1A60">
        <w:t>The implicit finite difference scheme of alkalinity is equivalent to that used for inorganic carbon.</w:t>
      </w:r>
    </w:p>
    <w:p w14:paraId="5AE2D53D" w14:textId="77777777" w:rsidR="00C87B10" w:rsidRDefault="00C87B10" w:rsidP="007552CD"/>
    <w:p w14:paraId="4B1B60DF" w14:textId="77777777" w:rsidR="00C87B10" w:rsidRDefault="00C87B10" w:rsidP="007552CD">
      <w:pPr>
        <w:pStyle w:val="Heading3"/>
      </w:pPr>
      <w:bookmarkStart w:id="844" w:name="_Toc395169298"/>
      <w:bookmarkStart w:id="845" w:name="_Toc48573685"/>
      <w:r>
        <w:t>Sediment Temperature</w:t>
      </w:r>
      <w:bookmarkEnd w:id="844"/>
      <w:bookmarkEnd w:id="845"/>
    </w:p>
    <w:p w14:paraId="74603170" w14:textId="47457300" w:rsidR="00C87B10" w:rsidRPr="004F1A60" w:rsidRDefault="00C87B10" w:rsidP="007552CD">
      <w:r w:rsidRPr="004F1A60">
        <w:t xml:space="preserve">A schematic of the sediment temperature model is shown in </w:t>
      </w:r>
      <w:r w:rsidRPr="008565FA">
        <w:rPr>
          <w:rStyle w:val="Figurehyperlink"/>
        </w:rPr>
        <w:fldChar w:fldCharType="begin"/>
      </w:r>
      <w:r w:rsidRPr="008565FA">
        <w:rPr>
          <w:rStyle w:val="Figurehyperlink"/>
        </w:rPr>
        <w:instrText xml:space="preserve"> REF _Ref379716507 \h </w:instrText>
      </w:r>
      <w:r w:rsidR="004F1A60" w:rsidRPr="008565FA">
        <w:rPr>
          <w:rStyle w:val="Figurehyperlink"/>
        </w:rPr>
        <w:instrText xml:space="preserve"> \* MERGEFORMAT </w:instrText>
      </w:r>
      <w:r w:rsidRPr="008565FA">
        <w:rPr>
          <w:rStyle w:val="Figurehyperlink"/>
        </w:rPr>
      </w:r>
      <w:r w:rsidRPr="008565FA">
        <w:rPr>
          <w:rStyle w:val="Figurehyperlink"/>
        </w:rPr>
        <w:fldChar w:fldCharType="separate"/>
      </w:r>
      <w:r w:rsidR="00A95042" w:rsidRPr="008565FA">
        <w:rPr>
          <w:rStyle w:val="Figurehyperlink"/>
        </w:rPr>
        <w:t>Figure 105</w:t>
      </w:r>
      <w:r w:rsidRPr="008565FA">
        <w:rPr>
          <w:rStyle w:val="Figurehyperlink"/>
        </w:rPr>
        <w:fldChar w:fldCharType="end"/>
      </w:r>
      <w:r w:rsidRPr="004F1A60">
        <w:t>.</w:t>
      </w:r>
    </w:p>
    <w:p w14:paraId="29557B24" w14:textId="77777777" w:rsidR="00C87B10" w:rsidRDefault="00C87B10" w:rsidP="007552CD"/>
    <w:p w14:paraId="4F61EBD2" w14:textId="77777777" w:rsidR="00C87B10" w:rsidRDefault="00C87B10" w:rsidP="007552CD"/>
    <w:p w14:paraId="7AA0A5A9" w14:textId="77777777" w:rsidR="00C87B10" w:rsidRDefault="007228FB" w:rsidP="00D42466">
      <w:pPr>
        <w:pStyle w:val="BodyText"/>
        <w:jc w:val="center"/>
      </w:pPr>
      <w:r>
        <w:rPr>
          <w:noProof/>
        </w:rPr>
        <w:lastRenderedPageBreak/>
        <w:drawing>
          <wp:inline distT="0" distB="0" distL="0" distR="0" wp14:anchorId="3445FE18" wp14:editId="7C31A200">
            <wp:extent cx="4598670" cy="3575729"/>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0"/>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4603723" cy="3579658"/>
                    </a:xfrm>
                    <a:prstGeom prst="rect">
                      <a:avLst/>
                    </a:prstGeom>
                    <a:noFill/>
                  </pic:spPr>
                </pic:pic>
              </a:graphicData>
            </a:graphic>
          </wp:inline>
        </w:drawing>
      </w:r>
    </w:p>
    <w:p w14:paraId="00004474" w14:textId="142DD72F" w:rsidR="00C87B10" w:rsidRPr="004F1A60" w:rsidRDefault="00C87B10" w:rsidP="007A3922">
      <w:pPr>
        <w:pStyle w:val="Caption"/>
      </w:pPr>
      <w:bookmarkStart w:id="846" w:name="_Ref379716507"/>
      <w:bookmarkStart w:id="847" w:name="_Toc395169243"/>
      <w:bookmarkStart w:id="848" w:name="_Toc48573817"/>
      <w:r w:rsidRPr="004F1A60">
        <w:t xml:space="preserve">Figure </w:t>
      </w:r>
      <w:r w:rsidR="00000000">
        <w:fldChar w:fldCharType="begin"/>
      </w:r>
      <w:r w:rsidR="00000000">
        <w:instrText xml:space="preserve"> SEQ Figure \* ARABIC </w:instrText>
      </w:r>
      <w:r w:rsidR="00000000">
        <w:fldChar w:fldCharType="separate"/>
      </w:r>
      <w:r w:rsidR="00A95042">
        <w:rPr>
          <w:noProof/>
        </w:rPr>
        <w:t>105</w:t>
      </w:r>
      <w:r w:rsidR="00000000">
        <w:rPr>
          <w:noProof/>
        </w:rPr>
        <w:fldChar w:fldCharType="end"/>
      </w:r>
      <w:bookmarkEnd w:id="846"/>
      <w:r w:rsidRPr="004F1A60">
        <w:t>. Schematic of sediment temperature model.</w:t>
      </w:r>
      <w:bookmarkEnd w:id="847"/>
      <w:bookmarkEnd w:id="848"/>
    </w:p>
    <w:p w14:paraId="254EB397" w14:textId="77777777" w:rsidR="00C87B10" w:rsidRPr="004F1A60" w:rsidRDefault="00C87B10" w:rsidP="007A3922">
      <w:r w:rsidRPr="004F1A60">
        <w:t xml:space="preserve"> The heat balances for the aerobic layer 1 and anaerobic layer 2 are:</w:t>
      </w:r>
    </w:p>
    <w:p w14:paraId="574C6A18" w14:textId="77777777" w:rsidR="00C87B10" w:rsidRDefault="00C87B10" w:rsidP="00C660AF">
      <w:pPr>
        <w:pStyle w:val="variabledefinitionChar"/>
        <w:ind w:left="0" w:firstLine="0"/>
      </w:pPr>
    </w:p>
    <w:p w14:paraId="298EF1DD" w14:textId="77777777" w:rsidR="00C87B10" w:rsidRPr="006E29C7" w:rsidRDefault="00000000" w:rsidP="00C660AF">
      <w:pPr>
        <w:pStyle w:val="variabledefinitionChar"/>
        <w:ind w:left="0" w:firstLine="0"/>
      </w:pPr>
      <m:oMathPara>
        <m:oMath>
          <m:sSub>
            <m:sSubPr>
              <m:ctrlPr>
                <w:rPr>
                  <w:rFonts w:ascii="Cambria Math" w:hAnsi="Cambria Math"/>
                </w:rPr>
              </m:ctrlPr>
            </m:sSubPr>
            <m:e>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r>
                <w:rPr>
                  <w:rFonts w:ascii="Cambria Math" w:hAnsi="Cambria Math"/>
                </w:rPr>
                <m:t>H</m:t>
              </m:r>
            </m:e>
            <m:sub>
              <m:r>
                <m:rPr>
                  <m:sty m:val="p"/>
                </m:rPr>
                <w:rPr>
                  <w:rFonts w:ascii="Cambria Math" w:hAnsi="Cambria Math"/>
                </w:rPr>
                <m:t>1</m:t>
              </m:r>
            </m:sub>
          </m:sSub>
          <m:f>
            <m:fPr>
              <m:ctrlPr>
                <w:rPr>
                  <w:rFonts w:ascii="Cambria Math" w:hAnsi="Cambria Math"/>
                </w:rPr>
              </m:ctrlPr>
            </m:fPr>
            <m:num>
              <m:r>
                <w:rPr>
                  <w:rFonts w:ascii="Cambria Math" w:hAnsi="Cambria Math"/>
                </w:rPr>
                <m:t>d</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1</m:t>
                  </m:r>
                </m:sub>
              </m:sSub>
            </m:num>
            <m:den>
              <m:r>
                <w:rPr>
                  <w:rFonts w:ascii="Cambria Math" w:hAnsi="Cambria Math"/>
                </w:rPr>
                <m:t>dt</m:t>
              </m:r>
            </m:den>
          </m:f>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01</m:t>
              </m:r>
            </m:sub>
          </m:sSub>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0</m:t>
                  </m:r>
                </m:sub>
              </m:sSub>
            </m:e>
          </m:d>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12</m:t>
              </m:r>
            </m:sub>
          </m:sSub>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1</m:t>
                  </m:r>
                </m:sub>
              </m:sSub>
            </m:e>
          </m:d>
        </m:oMath>
      </m:oMathPara>
    </w:p>
    <w:p w14:paraId="6BE16846" w14:textId="77777777" w:rsidR="00C87B10" w:rsidRDefault="00C87B10" w:rsidP="00C660AF">
      <w:pPr>
        <w:pStyle w:val="variabledefinitionChar"/>
        <w:ind w:left="0" w:firstLine="0"/>
      </w:pPr>
    </w:p>
    <w:p w14:paraId="416A4016" w14:textId="77777777" w:rsidR="00C87B10" w:rsidRDefault="00000000" w:rsidP="00C660AF">
      <w:pPr>
        <w:pStyle w:val="variabledefinitionChar"/>
        <w:ind w:left="0" w:firstLine="0"/>
      </w:pPr>
      <m:oMathPara>
        <m:oMath>
          <m:sSub>
            <m:sSubPr>
              <m:ctrlPr>
                <w:rPr>
                  <w:rFonts w:ascii="Cambria Math" w:hAnsi="Cambria Math"/>
                </w:rPr>
              </m:ctrlPr>
            </m:sSubPr>
            <m:e>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r>
                <w:rPr>
                  <w:rFonts w:ascii="Cambria Math" w:hAnsi="Cambria Math"/>
                </w:rPr>
                <m:t>H</m:t>
              </m:r>
            </m:e>
            <m:sub>
              <m:r>
                <m:rPr>
                  <m:sty m:val="p"/>
                </m:rPr>
                <w:rPr>
                  <w:rFonts w:ascii="Cambria Math" w:hAnsi="Cambria Math"/>
                </w:rPr>
                <m:t>2</m:t>
              </m:r>
            </m:sub>
          </m:sSub>
          <m:f>
            <m:fPr>
              <m:ctrlPr>
                <w:rPr>
                  <w:rFonts w:ascii="Cambria Math" w:hAnsi="Cambria Math"/>
                </w:rPr>
              </m:ctrlPr>
            </m:fPr>
            <m:num>
              <m:r>
                <w:rPr>
                  <w:rFonts w:ascii="Cambria Math" w:hAnsi="Cambria Math"/>
                </w:rPr>
                <m:t>d</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2</m:t>
                  </m:r>
                </m:sub>
              </m:sSub>
            </m:num>
            <m:den>
              <m:r>
                <w:rPr>
                  <w:rFonts w:ascii="Cambria Math" w:hAnsi="Cambria Math"/>
                </w:rPr>
                <m:t>dt</m:t>
              </m:r>
            </m:den>
          </m:f>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12</m:t>
              </m:r>
            </m:sub>
          </m:sSub>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sw</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T</m:t>
                  </m:r>
                </m:e>
                <m:sub>
                  <m:r>
                    <w:rPr>
                      <w:rFonts w:ascii="Cambria Math" w:hAnsi="Cambria Math"/>
                    </w:rPr>
                    <m:t>sed</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2</m:t>
                  </m:r>
                </m:sub>
              </m:sSub>
            </m:e>
          </m:d>
        </m:oMath>
      </m:oMathPara>
    </w:p>
    <w:p w14:paraId="2429732C" w14:textId="77777777" w:rsidR="00C87B10" w:rsidRPr="004F1A60" w:rsidRDefault="00C87B10" w:rsidP="008565FA">
      <w:pPr>
        <w:pStyle w:val="where"/>
      </w:pPr>
      <w:r w:rsidRPr="004F1A60">
        <w:t xml:space="preserve"> where</w:t>
      </w:r>
      <w:r w:rsidR="004F1A60">
        <w:t>:</w:t>
      </w:r>
    </w:p>
    <w:p w14:paraId="65341707" w14:textId="77777777" w:rsidR="00C87B10" w:rsidRPr="004F1A60" w:rsidRDefault="00C87B10" w:rsidP="008565FA">
      <w:pPr>
        <w:pStyle w:val="NormalText"/>
      </w:pPr>
      <w:r w:rsidRPr="004F1A60">
        <w:tab/>
      </w:r>
      <m:oMath>
        <m:sSub>
          <m:sSubPr>
            <m:ctrlPr>
              <w:rPr>
                <w:rFonts w:ascii="Cambria Math" w:hAnsi="Cambria Math"/>
                <w:color w:val="000000"/>
              </w:rPr>
            </m:ctrlPr>
          </m:sSubPr>
          <m:e>
            <m:r>
              <m:rPr>
                <m:sty m:val="p"/>
              </m:rPr>
              <w:rPr>
                <w:rFonts w:ascii="Cambria Math" w:hAnsi="Cambria Math"/>
              </w:rPr>
              <m:t>T</m:t>
            </m:r>
          </m:e>
          <m:sub>
            <m:r>
              <m:rPr>
                <m:sty m:val="p"/>
              </m:rPr>
              <w:rPr>
                <w:rFonts w:ascii="Cambria Math" w:hAnsi="Cambria Math"/>
              </w:rPr>
              <m:t>1</m:t>
            </m:r>
          </m:sub>
        </m:sSub>
      </m:oMath>
      <w:r w:rsidRPr="004F1A60">
        <w:tab/>
        <w:t>=</w:t>
      </w:r>
      <w:r w:rsidRPr="004F1A60">
        <w:tab/>
        <w:t>temperature in layer 1, °C</w:t>
      </w:r>
    </w:p>
    <w:p w14:paraId="1A6462A7" w14:textId="77777777" w:rsidR="00C87B10" w:rsidRPr="004F1A60" w:rsidRDefault="00C87B10" w:rsidP="008565FA">
      <w:pPr>
        <w:pStyle w:val="NormalText"/>
      </w:pPr>
      <w:r w:rsidRPr="004F1A60">
        <w:rPr>
          <w:color w:val="000000"/>
        </w:rPr>
        <w:t xml:space="preserve"> </w:t>
      </w:r>
      <w:r w:rsidRPr="004F1A60">
        <w:rPr>
          <w:color w:val="000000"/>
        </w:rPr>
        <w:tab/>
      </w:r>
      <m:oMath>
        <m:sSub>
          <m:sSubPr>
            <m:ctrlPr>
              <w:rPr>
                <w:rFonts w:ascii="Cambria Math" w:hAnsi="Cambria Math"/>
                <w:color w:val="000000"/>
              </w:rPr>
            </m:ctrlPr>
          </m:sSubPr>
          <m:e>
            <m:r>
              <m:rPr>
                <m:sty m:val="p"/>
              </m:rPr>
              <w:rPr>
                <w:rFonts w:ascii="Cambria Math" w:hAnsi="Cambria Math"/>
              </w:rPr>
              <m:t>T</m:t>
            </m:r>
          </m:e>
          <m:sub>
            <m:r>
              <m:rPr>
                <m:sty m:val="p"/>
              </m:rPr>
              <w:rPr>
                <w:rFonts w:ascii="Cambria Math" w:hAnsi="Cambria Math"/>
              </w:rPr>
              <m:t>2</m:t>
            </m:r>
          </m:sub>
        </m:sSub>
      </m:oMath>
      <w:r w:rsidRPr="004F1A60">
        <w:rPr>
          <w:color w:val="000000"/>
        </w:rPr>
        <w:tab/>
      </w:r>
      <w:r w:rsidRPr="004F1A60">
        <w:t>= temperature in layer 2, °C</w:t>
      </w:r>
    </w:p>
    <w:p w14:paraId="182964DB" w14:textId="77777777" w:rsidR="00C87B10" w:rsidRPr="004F1A60" w:rsidRDefault="00C87B10" w:rsidP="008565FA">
      <w:pPr>
        <w:pStyle w:val="NormalText"/>
      </w:pPr>
      <w:r w:rsidRPr="004F1A60">
        <w:tab/>
      </w:r>
      <m:oMath>
        <m:sSub>
          <m:sSubPr>
            <m:ctrlPr>
              <w:rPr>
                <w:rFonts w:ascii="Cambria Math" w:hAnsi="Cambria Math"/>
                <w:color w:val="000000"/>
              </w:rPr>
            </m:ctrlPr>
          </m:sSubPr>
          <m:e>
            <m:r>
              <m:rPr>
                <m:sty m:val="p"/>
              </m:rPr>
              <w:rPr>
                <w:rFonts w:ascii="Cambria Math" w:hAnsi="Cambria Math"/>
              </w:rPr>
              <m:t>T</m:t>
            </m:r>
          </m:e>
          <m:sub>
            <m:r>
              <m:rPr>
                <m:sty m:val="p"/>
              </m:rPr>
              <w:rPr>
                <w:rFonts w:ascii="Cambria Math" w:hAnsi="Cambria Math"/>
                <w:color w:val="000000"/>
              </w:rPr>
              <m:t>0</m:t>
            </m:r>
          </m:sub>
        </m:sSub>
      </m:oMath>
      <w:r w:rsidRPr="004F1A60">
        <w:tab/>
        <w:t>=</w:t>
      </w:r>
      <w:r w:rsidRPr="004F1A60">
        <w:tab/>
        <w:t>temperature in water column, °C</w:t>
      </w:r>
    </w:p>
    <w:p w14:paraId="070EE447" w14:textId="77777777" w:rsidR="00C87B10" w:rsidRPr="004F1A60" w:rsidRDefault="00C87B10" w:rsidP="008565FA">
      <w:pPr>
        <w:pStyle w:val="NormalText"/>
        <w:rPr>
          <w:vertAlign w:val="superscript"/>
        </w:rPr>
      </w:pPr>
      <w:r w:rsidRPr="004F1A60">
        <w:rPr>
          <w:color w:val="000000"/>
        </w:rPr>
        <w:tab/>
      </w:r>
      <m:oMath>
        <m:sSub>
          <m:sSubPr>
            <m:ctrlPr>
              <w:rPr>
                <w:rFonts w:ascii="Cambria Math" w:hAnsi="Cambria Math"/>
              </w:rPr>
            </m:ctrlPr>
          </m:sSubPr>
          <m:e>
            <m:r>
              <m:rPr>
                <m:sty m:val="p"/>
              </m:rPr>
              <w:rPr>
                <w:rFonts w:ascii="Cambria Math" w:hAnsi="Cambria Math"/>
              </w:rPr>
              <m:t>T</m:t>
            </m:r>
          </m:e>
          <m:sub>
            <m:r>
              <w:rPr>
                <w:rFonts w:ascii="Cambria Math" w:hAnsi="Cambria Math"/>
              </w:rPr>
              <m:t>sed</m:t>
            </m:r>
          </m:sub>
        </m:sSub>
      </m:oMath>
      <w:r w:rsidRPr="004F1A60">
        <w:tab/>
        <w:t>=</w:t>
      </w:r>
      <w:r w:rsidRPr="004F1A60">
        <w:tab/>
        <w:t>temperature of sediments below anaerobic layer, °C</w:t>
      </w:r>
    </w:p>
    <w:p w14:paraId="61582C8A" w14:textId="77777777" w:rsidR="00C87B10" w:rsidRPr="004F1A60" w:rsidRDefault="00C87B10" w:rsidP="008565FA">
      <w:pPr>
        <w:pStyle w:val="NormalText"/>
      </w:pPr>
      <w:r w:rsidRPr="004F1A60">
        <w:tab/>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Pr="004F1A60">
        <w:tab/>
        <w:t>= height of layer 1, m</w:t>
      </w:r>
    </w:p>
    <w:p w14:paraId="0EB1A58B" w14:textId="77777777" w:rsidR="00C87B10" w:rsidRPr="004F1A60" w:rsidRDefault="00C87B10" w:rsidP="008565FA">
      <w:pPr>
        <w:pStyle w:val="NormalText"/>
      </w:pPr>
      <w:r w:rsidRPr="004F1A60">
        <w:tab/>
      </w:r>
      <m:oMath>
        <m:sSub>
          <m:sSubPr>
            <m:ctrlPr>
              <w:rPr>
                <w:rFonts w:ascii="Cambria Math" w:hAnsi="Cambria Math"/>
              </w:rPr>
            </m:ctrlPr>
          </m:sSubPr>
          <m:e>
            <m:r>
              <w:rPr>
                <w:rFonts w:ascii="Cambria Math" w:hAnsi="Cambria Math"/>
              </w:rPr>
              <m:t>H</m:t>
            </m:r>
          </m:e>
          <m:sub>
            <m:r>
              <m:rPr>
                <m:sty m:val="p"/>
              </m:rPr>
              <w:rPr>
                <w:rFonts w:ascii="Cambria Math" w:hAnsi="Cambria Math"/>
              </w:rPr>
              <m:t>2</m:t>
            </m:r>
          </m:sub>
        </m:sSub>
      </m:oMath>
      <w:r w:rsidRPr="004F1A60">
        <w:tab/>
        <w:t>= height of layer 2, m</w:t>
      </w:r>
    </w:p>
    <w:p w14:paraId="50287F31" w14:textId="77777777" w:rsidR="00C87B10" w:rsidRPr="004F1A60" w:rsidRDefault="00C87B10" w:rsidP="008565FA">
      <w:pPr>
        <w:pStyle w:val="NormalText"/>
        <w:rPr>
          <w:vertAlign w:val="superscript"/>
        </w:rPr>
      </w:pPr>
      <w:r w:rsidRPr="004F1A60">
        <w:tab/>
      </w:r>
      <m:oMath>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01</m:t>
            </m:r>
          </m:sub>
        </m:sSub>
      </m:oMath>
      <w:r w:rsidRPr="004F1A60">
        <w:tab/>
        <w:t>=</w:t>
      </w:r>
      <w:r w:rsidRPr="004F1A60">
        <w:tab/>
        <w:t>heat transfer coefficient between water column and layer 1, m s</w:t>
      </w:r>
      <w:r w:rsidRPr="004F1A60">
        <w:rPr>
          <w:vertAlign w:val="superscript"/>
        </w:rPr>
        <w:t>-1</w:t>
      </w:r>
    </w:p>
    <w:p w14:paraId="3CA44F65" w14:textId="77777777" w:rsidR="00C87B10" w:rsidRPr="004F1A60" w:rsidRDefault="00C87B10" w:rsidP="008565FA">
      <w:pPr>
        <w:pStyle w:val="NormalText"/>
      </w:pPr>
      <w:r w:rsidRPr="004F1A60">
        <w:tab/>
      </w:r>
      <m:oMath>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12</m:t>
            </m:r>
          </m:sub>
        </m:sSub>
      </m:oMath>
      <w:r w:rsidRPr="004F1A60">
        <w:tab/>
        <w:t>=</w:t>
      </w:r>
      <w:r w:rsidRPr="004F1A60">
        <w:tab/>
        <w:t>heat transfer coefficient between layer 1 and layer 2, m s</w:t>
      </w:r>
      <w:r w:rsidRPr="004F1A60">
        <w:rPr>
          <w:vertAlign w:val="superscript"/>
        </w:rPr>
        <w:t>-1</w:t>
      </w:r>
    </w:p>
    <w:p w14:paraId="0686B24E" w14:textId="77777777" w:rsidR="00C87B10" w:rsidRPr="00D42466" w:rsidRDefault="00C87B10" w:rsidP="007552CD">
      <w:pPr>
        <w:pStyle w:val="variabledefinitionChar"/>
        <w:rPr>
          <w:iCs/>
          <w:vertAlign w:val="superscript"/>
        </w:rPr>
      </w:pPr>
      <w:r w:rsidRPr="004F1A60">
        <w:tab/>
      </w:r>
      <m:oMath>
        <m:sSub>
          <m:sSubPr>
            <m:ctrlPr>
              <w:rPr>
                <w:rFonts w:ascii="Cambria Math" w:hAnsi="Cambria Math"/>
                <w:i/>
              </w:rPr>
            </m:ctrlPr>
          </m:sSubPr>
          <m:e>
            <m:r>
              <w:rPr>
                <w:rFonts w:ascii="Cambria Math" w:hAnsi="Cambria Math"/>
              </w:rPr>
              <m:t>K</m:t>
            </m:r>
          </m:e>
          <m:sub>
            <m:r>
              <w:rPr>
                <w:rFonts w:ascii="Cambria Math" w:hAnsi="Cambria Math"/>
              </w:rPr>
              <m:t>sw</m:t>
            </m:r>
          </m:sub>
        </m:sSub>
      </m:oMath>
      <w:r w:rsidRPr="004F1A60">
        <w:tab/>
        <w:t>=</w:t>
      </w:r>
      <w:r w:rsidRPr="004F1A60">
        <w:tab/>
        <w:t xml:space="preserve">coefficient of sediment heat exchange between anaerobic layer and sediments below anaerobic layer, </w:t>
      </w:r>
      <w:r w:rsidRPr="008565FA">
        <w:rPr>
          <w:iCs/>
        </w:rPr>
        <w:t>W m</w:t>
      </w:r>
      <w:r w:rsidRPr="008565FA">
        <w:rPr>
          <w:iCs/>
          <w:vertAlign w:val="superscript"/>
        </w:rPr>
        <w:t>-2</w:t>
      </w:r>
      <w:r w:rsidRPr="008565FA">
        <w:rPr>
          <w:iCs/>
        </w:rPr>
        <w:t xml:space="preserve"> °C</w:t>
      </w:r>
      <w:r w:rsidRPr="008565FA">
        <w:rPr>
          <w:iCs/>
          <w:vertAlign w:val="superscript"/>
        </w:rPr>
        <w:t>-1</w:t>
      </w:r>
    </w:p>
    <w:p w14:paraId="7873214A" w14:textId="77777777" w:rsidR="00C87B10" w:rsidRPr="00D42466" w:rsidRDefault="00C87B10" w:rsidP="007552CD">
      <w:pPr>
        <w:pStyle w:val="variabledefinitionChar"/>
        <w:rPr>
          <w:iCs/>
        </w:rPr>
      </w:pPr>
      <w:r w:rsidRPr="004F1A60">
        <w:tab/>
      </w:r>
      <m:oMath>
        <m:r>
          <w:rPr>
            <w:rFonts w:ascii="Cambria Math" w:hAnsi="Cambria Math"/>
          </w:rPr>
          <m:t>ρ</m:t>
        </m:r>
      </m:oMath>
      <w:r w:rsidRPr="004F1A60">
        <w:tab/>
        <w:t xml:space="preserve">= water density, </w:t>
      </w:r>
      <w:r w:rsidRPr="008565FA">
        <w:rPr>
          <w:iCs/>
        </w:rPr>
        <w:t>g</w:t>
      </w:r>
      <w:r w:rsidRPr="00D42466">
        <w:rPr>
          <w:iCs/>
        </w:rPr>
        <w:t xml:space="preserve"> </w:t>
      </w:r>
      <w:r w:rsidRPr="008565FA">
        <w:rPr>
          <w:iCs/>
        </w:rPr>
        <w:t>m</w:t>
      </w:r>
      <w:r w:rsidRPr="008565FA">
        <w:rPr>
          <w:iCs/>
          <w:vertAlign w:val="superscript"/>
        </w:rPr>
        <w:t>-3</w:t>
      </w:r>
    </w:p>
    <w:p w14:paraId="73D1149B" w14:textId="77777777" w:rsidR="00C87B10" w:rsidRPr="00D42466" w:rsidRDefault="00C87B10" w:rsidP="007552CD">
      <w:pPr>
        <w:pStyle w:val="variabledefinitionChar"/>
        <w:rPr>
          <w:iCs/>
        </w:rPr>
      </w:pPr>
      <w:r w:rsidRPr="004F1A60">
        <w:tab/>
      </w:r>
      <m:oMath>
        <m:sSub>
          <m:sSubPr>
            <m:ctrlPr>
              <w:rPr>
                <w:rFonts w:ascii="Cambria Math" w:hAnsi="Cambria Math"/>
                <w:i/>
              </w:rPr>
            </m:ctrlPr>
          </m:sSubPr>
          <m:e>
            <m:r>
              <w:rPr>
                <w:rFonts w:ascii="Cambria Math" w:hAnsi="Cambria Math"/>
              </w:rPr>
              <m:t>C</m:t>
            </m:r>
          </m:e>
          <m:sub>
            <m:r>
              <w:rPr>
                <w:rFonts w:ascii="Cambria Math" w:hAnsi="Cambria Math"/>
              </w:rPr>
              <m:t>p</m:t>
            </m:r>
          </m:sub>
        </m:sSub>
      </m:oMath>
      <w:r w:rsidRPr="004F1A60">
        <w:tab/>
        <w:t xml:space="preserve">= water density, </w:t>
      </w:r>
      <w:r w:rsidRPr="008565FA">
        <w:rPr>
          <w:iCs/>
        </w:rPr>
        <w:t>J g-</w:t>
      </w:r>
      <w:r w:rsidRPr="008565FA">
        <w:rPr>
          <w:iCs/>
          <w:vertAlign w:val="superscript"/>
        </w:rPr>
        <w:t>1</w:t>
      </w:r>
      <w:r w:rsidRPr="008565FA">
        <w:rPr>
          <w:iCs/>
        </w:rPr>
        <w:t xml:space="preserve"> °C</w:t>
      </w:r>
      <w:r w:rsidRPr="008565FA">
        <w:rPr>
          <w:iCs/>
          <w:vertAlign w:val="superscript"/>
        </w:rPr>
        <w:t>-1</w:t>
      </w:r>
    </w:p>
    <w:p w14:paraId="371080E9" w14:textId="77777777" w:rsidR="00C87B10" w:rsidRDefault="00C87B10" w:rsidP="007552CD">
      <w:r>
        <w:tab/>
      </w:r>
    </w:p>
    <w:p w14:paraId="0F2E3534" w14:textId="77777777" w:rsidR="00C87B10" w:rsidRDefault="00C87B10" w:rsidP="007552CD">
      <w:pPr>
        <w:rPr>
          <w:rFonts w:eastAsiaTheme="minorEastAsia"/>
        </w:rPr>
      </w:pPr>
      <w:r w:rsidRPr="004F1A60">
        <w:rPr>
          <w:rFonts w:eastAsiaTheme="minorEastAsia"/>
        </w:rPr>
        <w:t>The implicit finite difference scheme for layer 1 is</w:t>
      </w:r>
    </w:p>
    <w:p w14:paraId="7ABBB519" w14:textId="77777777" w:rsidR="007A6E4C" w:rsidRPr="004F1A60" w:rsidRDefault="007A6E4C" w:rsidP="007552CD">
      <w:pPr>
        <w:rPr>
          <w:rFonts w:eastAsiaTheme="minorEastAsia"/>
        </w:rPr>
      </w:pPr>
    </w:p>
    <w:p w14:paraId="0E1F7C8B" w14:textId="77777777" w:rsidR="00C87B10" w:rsidRPr="006E29C7" w:rsidRDefault="00000000" w:rsidP="00C660AF">
      <w:pPr>
        <w:pStyle w:val="variabledefinitionChar"/>
        <w:ind w:left="630" w:hanging="630"/>
      </w:pPr>
      <m:oMathPara>
        <m:oMath>
          <m:sSub>
            <m:sSubPr>
              <m:ctrlPr>
                <w:rPr>
                  <w:rFonts w:ascii="Cambria Math" w:hAnsi="Cambria Math"/>
                </w:rPr>
              </m:ctrlPr>
            </m:sSubPr>
            <m:e>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r>
                <w:rPr>
                  <w:rFonts w:ascii="Cambria Math" w:hAnsi="Cambria Math"/>
                </w:rPr>
                <m:t>H</m:t>
              </m:r>
            </m:e>
            <m:sub>
              <m:r>
                <m:rPr>
                  <m:sty m:val="p"/>
                </m:rPr>
                <w:rPr>
                  <w:rFonts w:ascii="Cambria Math" w:hAnsi="Cambria Math"/>
                </w:rPr>
                <m:t>1</m:t>
              </m:r>
            </m:sub>
          </m:sSub>
          <m:f>
            <m:fPr>
              <m:ctrlPr>
                <w:rPr>
                  <w:rFonts w:ascii="Cambria Math" w:hAnsi="Cambria Math"/>
                </w:rPr>
              </m:ctrlPr>
            </m:fPr>
            <m:num>
              <m:sSubSup>
                <m:sSubSupPr>
                  <m:ctrlPr>
                    <w:rPr>
                      <w:rFonts w:ascii="Cambria Math" w:hAnsi="Cambria Math"/>
                    </w:rPr>
                  </m:ctrlPr>
                </m:sSubSupPr>
                <m:e>
                  <m:r>
                    <m:rPr>
                      <m:sty m:val="p"/>
                    </m:rPr>
                    <w:rPr>
                      <w:rFonts w:ascii="Cambria Math" w:hAnsi="Cambria Math"/>
                    </w:rPr>
                    <m:t>T</m:t>
                  </m:r>
                </m:e>
                <m:sub>
                  <m:r>
                    <m:rPr>
                      <m:sty m:val="p"/>
                    </m:rPr>
                    <w:rPr>
                      <w:rFonts w:ascii="Cambria Math" w:hAnsi="Cambria Math"/>
                    </w:rPr>
                    <m:t>1</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T</m:t>
                  </m:r>
                </m:e>
                <m:sub>
                  <m:r>
                    <m:rPr>
                      <m:sty m:val="p"/>
                    </m:rPr>
                    <w:rPr>
                      <w:rFonts w:ascii="Cambria Math" w:hAnsi="Cambria Math"/>
                    </w:rPr>
                    <m:t>1</m:t>
                  </m:r>
                </m:sub>
                <m:sup>
                  <m:r>
                    <w:rPr>
                      <w:rFonts w:ascii="Cambria Math" w:hAnsi="Cambria Math"/>
                    </w:rPr>
                    <m:t>t</m:t>
                  </m:r>
                </m:sup>
              </m:sSubSup>
            </m:num>
            <m:den>
              <m:r>
                <m:rPr>
                  <m:sty m:val="p"/>
                </m:rPr>
                <w:rPr>
                  <w:rFonts w:ascii="Cambria Math" w:hAnsi="Cambria Math"/>
                </w:rPr>
                <m:t>Δ</m:t>
              </m:r>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01</m:t>
              </m:r>
            </m:sub>
          </m:sSub>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
            <m:dPr>
              <m:ctrlPr>
                <w:rPr>
                  <w:rFonts w:ascii="Cambria Math" w:hAnsi="Cambria Math"/>
                </w:rPr>
              </m:ctrlPr>
            </m:dPr>
            <m:e>
              <m:sSubSup>
                <m:sSubSupPr>
                  <m:ctrlPr>
                    <w:rPr>
                      <w:rFonts w:ascii="Cambria Math" w:hAnsi="Cambria Math"/>
                    </w:rPr>
                  </m:ctrlPr>
                </m:sSubSupPr>
                <m:e>
                  <m:r>
                    <m:rPr>
                      <m:sty m:val="p"/>
                    </m:rPr>
                    <w:rPr>
                      <w:rFonts w:ascii="Cambria Math" w:hAnsi="Cambria Math"/>
                    </w:rPr>
                    <m:t>T</m:t>
                  </m:r>
                </m:e>
                <m:sub>
                  <m:r>
                    <m:rPr>
                      <m:sty m:val="p"/>
                    </m:rPr>
                    <w:rPr>
                      <w:rFonts w:ascii="Cambria Math" w:hAnsi="Cambria Math"/>
                    </w:rPr>
                    <m:t>1</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0</m:t>
                  </m:r>
                </m:sub>
              </m:sSub>
            </m:e>
          </m:d>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12</m:t>
              </m:r>
            </m:sub>
          </m:sSub>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
            <m:dPr>
              <m:ctrlPr>
                <w:rPr>
                  <w:rFonts w:ascii="Cambria Math" w:hAnsi="Cambria Math"/>
                </w:rPr>
              </m:ctrlPr>
            </m:dPr>
            <m:e>
              <m:sSubSup>
                <m:sSubSupPr>
                  <m:ctrlPr>
                    <w:rPr>
                      <w:rFonts w:ascii="Cambria Math" w:hAnsi="Cambria Math"/>
                    </w:rPr>
                  </m:ctrlPr>
                </m:sSubSupPr>
                <m:e>
                  <m:r>
                    <m:rPr>
                      <m:sty m:val="p"/>
                    </m:rPr>
                    <w:rPr>
                      <w:rFonts w:ascii="Cambria Math" w:hAnsi="Cambria Math"/>
                    </w:rPr>
                    <m:t>T</m:t>
                  </m:r>
                </m:e>
                <m:sub>
                  <m:r>
                    <m:rPr>
                      <m:sty m:val="p"/>
                    </m:rPr>
                    <w:rPr>
                      <w:rFonts w:ascii="Cambria Math" w:hAnsi="Cambria Math"/>
                    </w:rPr>
                    <m:t>2</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T</m:t>
                  </m:r>
                </m:e>
                <m:sub>
                  <m:r>
                    <m:rPr>
                      <m:sty m:val="p"/>
                    </m:rPr>
                    <w:rPr>
                      <w:rFonts w:ascii="Cambria Math" w:hAnsi="Cambria Math"/>
                    </w:rPr>
                    <m:t>1</m:t>
                  </m:r>
                </m:sub>
                <m:sup>
                  <m:r>
                    <w:rPr>
                      <w:rFonts w:ascii="Cambria Math" w:hAnsi="Cambria Math"/>
                    </w:rPr>
                    <m:t>t</m:t>
                  </m:r>
                  <m:r>
                    <m:rPr>
                      <m:sty m:val="p"/>
                    </m:rPr>
                    <w:rPr>
                      <w:rFonts w:ascii="Cambria Math" w:hAnsi="Cambria Math"/>
                    </w:rPr>
                    <m:t>+Δ</m:t>
                  </m:r>
                  <m:r>
                    <w:rPr>
                      <w:rFonts w:ascii="Cambria Math" w:hAnsi="Cambria Math"/>
                    </w:rPr>
                    <m:t>t</m:t>
                  </m:r>
                </m:sup>
              </m:sSubSup>
            </m:e>
          </m:d>
        </m:oMath>
      </m:oMathPara>
    </w:p>
    <w:p w14:paraId="68F988BB" w14:textId="77777777" w:rsidR="00C87B10" w:rsidRDefault="00C87B10" w:rsidP="00B6554A">
      <w:pPr>
        <w:rPr>
          <w:rFonts w:eastAsiaTheme="minorEastAsia"/>
        </w:rPr>
      </w:pPr>
    </w:p>
    <w:p w14:paraId="47FF5C87" w14:textId="056FFB49" w:rsidR="00C87B10" w:rsidRDefault="00C87B10" w:rsidP="00B6554A">
      <w:pPr>
        <w:rPr>
          <w:rFonts w:eastAsiaTheme="minorEastAsia"/>
        </w:rPr>
      </w:pPr>
      <w:r w:rsidRPr="004F1A60">
        <w:rPr>
          <w:rFonts w:eastAsiaTheme="minorEastAsia"/>
        </w:rPr>
        <w:t xml:space="preserve">Rearranging and cancelling out </w:t>
      </w:r>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oMath>
      <w:r w:rsidR="00D42466">
        <w:rPr>
          <w:rFonts w:eastAsiaTheme="minorEastAsia"/>
        </w:rPr>
        <w:t>:</w:t>
      </w:r>
    </w:p>
    <w:p w14:paraId="2A8D84C8" w14:textId="77777777" w:rsidR="007A6E4C" w:rsidRPr="004F1A60" w:rsidRDefault="007A6E4C" w:rsidP="00B6554A">
      <w:pPr>
        <w:rPr>
          <w:rFonts w:eastAsiaTheme="minorEastAsia"/>
        </w:rPr>
      </w:pPr>
    </w:p>
    <w:p w14:paraId="122BA90D" w14:textId="77777777" w:rsidR="00C87B10" w:rsidRDefault="00000000" w:rsidP="00B6554A">
      <w:pPr>
        <w:rPr>
          <w:rFonts w:eastAsiaTheme="minorEastAsia"/>
        </w:rPr>
      </w:pPr>
      <m:oMathPara>
        <m:oMath>
          <m:sSubSup>
            <m:sSubSupPr>
              <m:ctrlPr>
                <w:rPr>
                  <w:rFonts w:ascii="Cambria Math" w:hAnsi="Cambria Math"/>
                </w:rPr>
              </m:ctrlPr>
            </m:sSubSupPr>
            <m:e>
              <m:d>
                <m:dPr>
                  <m:ctrlPr>
                    <w:rPr>
                      <w:rFonts w:ascii="Cambria Math" w:hAnsi="Cambria Math"/>
                    </w:rPr>
                  </m:ctrlPr>
                </m:dPr>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H</m:t>
                          </m:r>
                        </m:e>
                        <m:sub>
                          <m:r>
                            <m:rPr>
                              <m:sty m:val="p"/>
                            </m:rPr>
                            <w:rPr>
                              <w:rFonts w:ascii="Cambria Math" w:hAnsi="Cambria Math"/>
                            </w:rPr>
                            <m:t>1</m:t>
                          </m:r>
                        </m:sub>
                      </m:sSub>
                    </m:num>
                    <m:den>
                      <m:r>
                        <m:rPr>
                          <m:sty m:val="p"/>
                        </m:rPr>
                        <w:rPr>
                          <w:rFonts w:ascii="Cambria Math" w:hAnsi="Cambria Math"/>
                        </w:rPr>
                        <m:t>Δ</m:t>
                      </m:r>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01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12</m:t>
                      </m:r>
                    </m:sub>
                  </m:sSub>
                </m:e>
              </m:d>
              <m:r>
                <m:rPr>
                  <m:sty m:val="p"/>
                </m:rPr>
                <w:rPr>
                  <w:rFonts w:ascii="Cambria Math" w:hAnsi="Cambria Math"/>
                </w:rPr>
                <m:t>T</m:t>
              </m:r>
            </m:e>
            <m:sub>
              <m:r>
                <m:rPr>
                  <m:sty m:val="p"/>
                </m:rPr>
                <w:rPr>
                  <w:rFonts w:ascii="Cambria Math" w:hAnsi="Cambria Math"/>
                </w:rPr>
                <m:t>1</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12</m:t>
              </m:r>
            </m:sub>
          </m:sSub>
          <m:sSubSup>
            <m:sSubSupPr>
              <m:ctrlPr>
                <w:rPr>
                  <w:rFonts w:ascii="Cambria Math" w:hAnsi="Cambria Math"/>
                </w:rPr>
              </m:ctrlPr>
            </m:sSubSupPr>
            <m:e>
              <m:r>
                <m:rPr>
                  <m:sty m:val="p"/>
                </m:rPr>
                <w:rPr>
                  <w:rFonts w:ascii="Cambria Math" w:hAnsi="Cambria Math"/>
                </w:rPr>
                <m:t>T</m:t>
              </m:r>
            </m:e>
            <m:sub>
              <m:r>
                <m:rPr>
                  <m:sty m:val="p"/>
                </m:rPr>
                <w:rPr>
                  <w:rFonts w:ascii="Cambria Math" w:hAnsi="Cambria Math"/>
                </w:rPr>
                <m:t>2</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H</m:t>
                  </m:r>
                </m:e>
                <m:sub>
                  <m:r>
                    <m:rPr>
                      <m:sty m:val="p"/>
                    </m:rPr>
                    <w:rPr>
                      <w:rFonts w:ascii="Cambria Math" w:hAnsi="Cambria Math"/>
                    </w:rPr>
                    <m:t>1</m:t>
                  </m:r>
                </m:sub>
              </m:sSub>
            </m:num>
            <m:den>
              <m:r>
                <m:rPr>
                  <m:sty m:val="p"/>
                </m:rPr>
                <w:rPr>
                  <w:rFonts w:ascii="Cambria Math" w:hAnsi="Cambria Math"/>
                </w:rPr>
                <m:t>Δ</m:t>
              </m:r>
              <m:r>
                <w:rPr>
                  <w:rFonts w:ascii="Cambria Math" w:hAnsi="Cambria Math"/>
                </w:rPr>
                <m:t>t</m:t>
              </m:r>
            </m:den>
          </m:f>
          <m:sSubSup>
            <m:sSubSupPr>
              <m:ctrlPr>
                <w:rPr>
                  <w:rFonts w:ascii="Cambria Math" w:hAnsi="Cambria Math"/>
                </w:rPr>
              </m:ctrlPr>
            </m:sSubSupPr>
            <m:e>
              <m:r>
                <m:rPr>
                  <m:sty m:val="p"/>
                </m:rPr>
                <w:rPr>
                  <w:rFonts w:ascii="Cambria Math" w:hAnsi="Cambria Math"/>
                </w:rPr>
                <m:t>T</m:t>
              </m:r>
            </m:e>
            <m:sub>
              <m:r>
                <m:rPr>
                  <m:sty m:val="p"/>
                </m:rPr>
                <w:rPr>
                  <w:rFonts w:ascii="Cambria Math" w:hAnsi="Cambria Math"/>
                </w:rPr>
                <m:t>1</m:t>
              </m:r>
            </m:sub>
            <m:sup>
              <m:r>
                <w:rPr>
                  <w:rFonts w:ascii="Cambria Math" w:hAnsi="Cambria Math"/>
                </w:rPr>
                <m:t>t</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01</m:t>
              </m:r>
            </m:sub>
          </m:sSub>
          <m:sSub>
            <m:sSubPr>
              <m:ctrlPr>
                <w:rPr>
                  <w:rFonts w:ascii="Cambria Math" w:hAnsi="Cambria Math"/>
                </w:rPr>
              </m:ctrlPr>
            </m:sSubPr>
            <m:e>
              <m:r>
                <m:rPr>
                  <m:sty m:val="p"/>
                </m:rPr>
                <w:rPr>
                  <w:rFonts w:ascii="Cambria Math" w:hAnsi="Cambria Math"/>
                </w:rPr>
                <m:t>T</m:t>
              </m:r>
            </m:e>
            <m:sub>
              <m:r>
                <m:rPr>
                  <m:sty m:val="p"/>
                </m:rPr>
                <w:rPr>
                  <w:rFonts w:ascii="Cambria Math" w:hAnsi="Cambria Math"/>
                </w:rPr>
                <m:t>0</m:t>
              </m:r>
            </m:sub>
          </m:sSub>
        </m:oMath>
      </m:oMathPara>
    </w:p>
    <w:p w14:paraId="30011AA3" w14:textId="77777777" w:rsidR="00C87B10" w:rsidRDefault="00C87B10" w:rsidP="00C660AF">
      <w:pPr>
        <w:pStyle w:val="variabledefinitionChar"/>
        <w:ind w:left="630" w:hanging="630"/>
        <w:rPr>
          <w:rFonts w:eastAsiaTheme="minorEastAsia"/>
        </w:rPr>
      </w:pPr>
    </w:p>
    <w:p w14:paraId="35679A8F" w14:textId="3407C090" w:rsidR="00C87B10" w:rsidRPr="004F1A60" w:rsidRDefault="00C87B10" w:rsidP="00C660AF">
      <w:pPr>
        <w:pStyle w:val="variabledefinitionChar"/>
        <w:ind w:left="630" w:hanging="630"/>
        <w:rPr>
          <w:rFonts w:eastAsiaTheme="minorEastAsia"/>
        </w:rPr>
      </w:pPr>
      <w:r w:rsidRPr="004F1A60">
        <w:rPr>
          <w:rFonts w:eastAsiaTheme="minorEastAsia"/>
        </w:rPr>
        <w:t>And the finite difference scheme for layer 2</w:t>
      </w:r>
      <w:r w:rsidR="00D42466">
        <w:rPr>
          <w:rFonts w:eastAsiaTheme="minorEastAsia"/>
        </w:rPr>
        <w:t>:</w:t>
      </w:r>
    </w:p>
    <w:p w14:paraId="62A13464" w14:textId="77777777" w:rsidR="00C87B10" w:rsidRPr="006E29C7" w:rsidRDefault="00C87B10" w:rsidP="00C660AF">
      <w:pPr>
        <w:pStyle w:val="variabledefinitionChar"/>
        <w:ind w:left="630" w:hanging="630"/>
      </w:pPr>
      <w:r>
        <w:rPr>
          <w:rFonts w:eastAsiaTheme="minorEastAsia"/>
        </w:rPr>
        <w:br/>
      </w:r>
      <m:oMathPara>
        <m:oMath>
          <m:sSub>
            <m:sSubPr>
              <m:ctrlPr>
                <w:rPr>
                  <w:rFonts w:ascii="Cambria Math" w:hAnsi="Cambria Math"/>
                </w:rPr>
              </m:ctrlPr>
            </m:sSubPr>
            <m:e>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r>
                <w:rPr>
                  <w:rFonts w:ascii="Cambria Math" w:hAnsi="Cambria Math"/>
                </w:rPr>
                <m:t>H</m:t>
              </m:r>
            </m:e>
            <m:sub>
              <m:r>
                <m:rPr>
                  <m:sty m:val="p"/>
                </m:rPr>
                <w:rPr>
                  <w:rFonts w:ascii="Cambria Math" w:hAnsi="Cambria Math"/>
                </w:rPr>
                <m:t>2</m:t>
              </m:r>
            </m:sub>
          </m:sSub>
          <m:f>
            <m:fPr>
              <m:ctrlPr>
                <w:rPr>
                  <w:rFonts w:ascii="Cambria Math" w:hAnsi="Cambria Math"/>
                </w:rPr>
              </m:ctrlPr>
            </m:fPr>
            <m:num>
              <m:sSubSup>
                <m:sSubSupPr>
                  <m:ctrlPr>
                    <w:rPr>
                      <w:rFonts w:ascii="Cambria Math" w:hAnsi="Cambria Math"/>
                    </w:rPr>
                  </m:ctrlPr>
                </m:sSubSupPr>
                <m:e>
                  <m:r>
                    <m:rPr>
                      <m:sty m:val="p"/>
                    </m:rPr>
                    <w:rPr>
                      <w:rFonts w:ascii="Cambria Math" w:hAnsi="Cambria Math"/>
                    </w:rPr>
                    <m:t>T</m:t>
                  </m:r>
                </m:e>
                <m:sub>
                  <m:r>
                    <m:rPr>
                      <m:sty m:val="p"/>
                    </m:rPr>
                    <w:rPr>
                      <w:rFonts w:ascii="Cambria Math" w:hAnsi="Cambria Math"/>
                    </w:rPr>
                    <m:t>2</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T</m:t>
                  </m:r>
                </m:e>
                <m:sub>
                  <m:r>
                    <m:rPr>
                      <m:sty m:val="p"/>
                    </m:rPr>
                    <w:rPr>
                      <w:rFonts w:ascii="Cambria Math" w:hAnsi="Cambria Math"/>
                    </w:rPr>
                    <m:t>2</m:t>
                  </m:r>
                </m:sub>
                <m:sup>
                  <m:r>
                    <w:rPr>
                      <w:rFonts w:ascii="Cambria Math" w:hAnsi="Cambria Math"/>
                    </w:rPr>
                    <m:t>t</m:t>
                  </m:r>
                </m:sup>
              </m:sSubSup>
            </m:num>
            <m:den>
              <m:r>
                <m:rPr>
                  <m:sty m:val="p"/>
                </m:rPr>
                <w:rPr>
                  <w:rFonts w:ascii="Cambria Math" w:hAnsi="Cambria Math"/>
                </w:rPr>
                <m:t>Δ</m:t>
              </m:r>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12</m:t>
              </m:r>
            </m:sub>
          </m:sSub>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
            <m:dPr>
              <m:ctrlPr>
                <w:rPr>
                  <w:rFonts w:ascii="Cambria Math" w:hAnsi="Cambria Math"/>
                </w:rPr>
              </m:ctrlPr>
            </m:dPr>
            <m:e>
              <m:sSubSup>
                <m:sSubSupPr>
                  <m:ctrlPr>
                    <w:rPr>
                      <w:rFonts w:ascii="Cambria Math" w:hAnsi="Cambria Math"/>
                    </w:rPr>
                  </m:ctrlPr>
                </m:sSubSupPr>
                <m:e>
                  <m:r>
                    <m:rPr>
                      <m:sty m:val="p"/>
                    </m:rPr>
                    <w:rPr>
                      <w:rFonts w:ascii="Cambria Math" w:hAnsi="Cambria Math"/>
                    </w:rPr>
                    <m:t>T</m:t>
                  </m:r>
                </m:e>
                <m:sub>
                  <m:r>
                    <m:rPr>
                      <m:sty m:val="p"/>
                    </m:rPr>
                    <w:rPr>
                      <w:rFonts w:ascii="Cambria Math" w:hAnsi="Cambria Math"/>
                    </w:rPr>
                    <m:t>2</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T</m:t>
                  </m:r>
                </m:e>
                <m:sub>
                  <m:r>
                    <m:rPr>
                      <m:sty m:val="p"/>
                    </m:rPr>
                    <w:rPr>
                      <w:rFonts w:ascii="Cambria Math" w:hAnsi="Cambria Math"/>
                    </w:rPr>
                    <m:t>1</m:t>
                  </m:r>
                </m:sub>
                <m:sup>
                  <m:r>
                    <w:rPr>
                      <w:rFonts w:ascii="Cambria Math" w:hAnsi="Cambria Math"/>
                    </w:rPr>
                    <m:t>t</m:t>
                  </m:r>
                  <m:r>
                    <m:rPr>
                      <m:sty m:val="p"/>
                    </m:rPr>
                    <w:rPr>
                      <w:rFonts w:ascii="Cambria Math" w:hAnsi="Cambria Math"/>
                    </w:rPr>
                    <m:t>+Δ</m:t>
                  </m:r>
                  <m:r>
                    <w:rPr>
                      <w:rFonts w:ascii="Cambria Math" w:hAnsi="Cambria Math"/>
                    </w:rPr>
                    <m:t>t</m:t>
                  </m:r>
                </m:sup>
              </m:sSubSup>
            </m:e>
          </m:d>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sw</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T</m:t>
                  </m:r>
                </m:e>
                <m:sub>
                  <m:r>
                    <w:rPr>
                      <w:rFonts w:ascii="Cambria Math" w:hAnsi="Cambria Math"/>
                    </w:rPr>
                    <m:t>sed</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T</m:t>
                  </m:r>
                </m:e>
                <m:sub>
                  <m:r>
                    <m:rPr>
                      <m:sty m:val="p"/>
                    </m:rPr>
                    <w:rPr>
                      <w:rFonts w:ascii="Cambria Math" w:hAnsi="Cambria Math"/>
                    </w:rPr>
                    <m:t>2</m:t>
                  </m:r>
                </m:sub>
                <m:sup>
                  <m:r>
                    <w:rPr>
                      <w:rFonts w:ascii="Cambria Math" w:hAnsi="Cambria Math"/>
                    </w:rPr>
                    <m:t>t</m:t>
                  </m:r>
                  <m:r>
                    <m:rPr>
                      <m:sty m:val="p"/>
                    </m:rPr>
                    <w:rPr>
                      <w:rFonts w:ascii="Cambria Math" w:hAnsi="Cambria Math"/>
                    </w:rPr>
                    <m:t>+Δ</m:t>
                  </m:r>
                  <m:r>
                    <w:rPr>
                      <w:rFonts w:ascii="Cambria Math" w:hAnsi="Cambria Math"/>
                    </w:rPr>
                    <m:t>t</m:t>
                  </m:r>
                </m:sup>
              </m:sSubSup>
            </m:e>
          </m:d>
        </m:oMath>
      </m:oMathPara>
    </w:p>
    <w:p w14:paraId="5D63D55D" w14:textId="28733220" w:rsidR="00C87B10" w:rsidRDefault="00C87B10" w:rsidP="00B6554A">
      <w:pPr>
        <w:rPr>
          <w:rFonts w:eastAsiaTheme="minorEastAsia"/>
        </w:rPr>
      </w:pPr>
      <w:r w:rsidRPr="004F1A60">
        <w:rPr>
          <w:rFonts w:eastAsiaTheme="minorEastAsia"/>
        </w:rPr>
        <w:t>Rearranging</w:t>
      </w:r>
      <w:r w:rsidR="00D42466">
        <w:rPr>
          <w:rFonts w:eastAsiaTheme="minorEastAsia"/>
        </w:rPr>
        <w:t>:</w:t>
      </w:r>
    </w:p>
    <w:p w14:paraId="59FD4659" w14:textId="77777777" w:rsidR="007A6E4C" w:rsidRPr="004F1A60" w:rsidRDefault="007A6E4C" w:rsidP="00B6554A">
      <w:pPr>
        <w:rPr>
          <w:rFonts w:eastAsiaTheme="minorEastAsia"/>
        </w:rPr>
      </w:pPr>
    </w:p>
    <w:p w14:paraId="64809DF2" w14:textId="77777777" w:rsidR="00C87B10" w:rsidRDefault="00000000" w:rsidP="00B6554A">
      <w:pPr>
        <w:rPr>
          <w:rFonts w:eastAsiaTheme="minorEastAsia"/>
        </w:rPr>
      </w:pPr>
      <m:oMathPara>
        <m:oMath>
          <m:sSubSup>
            <m:sSubSupPr>
              <m:ctrlPr>
                <w:rPr>
                  <w:rFonts w:ascii="Cambria Math" w:hAnsi="Cambria Math"/>
                </w:rPr>
              </m:ctrlPr>
            </m:sSubSupPr>
            <m:e>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12</m:t>
                  </m:r>
                </m:sub>
              </m:sSub>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r>
                <m:rPr>
                  <m:sty m:val="p"/>
                </m:rPr>
                <w:rPr>
                  <w:rFonts w:ascii="Cambria Math" w:hAnsi="Cambria Math"/>
                </w:rPr>
                <m:t>T</m:t>
              </m:r>
            </m:e>
            <m:sub>
              <m:r>
                <m:rPr>
                  <m:sty m:val="p"/>
                </m:rPr>
                <w:rPr>
                  <w:rFonts w:ascii="Cambria Math" w:hAnsi="Cambria Math"/>
                </w:rPr>
                <m:t>1</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Sup>
            <m:sSubSupPr>
              <m:ctrlPr>
                <w:rPr>
                  <w:rFonts w:ascii="Cambria Math" w:hAnsi="Cambria Math"/>
                </w:rPr>
              </m:ctrlPr>
            </m:sSubSupPr>
            <m:e>
              <m:d>
                <m:dPr>
                  <m:ctrlPr>
                    <w:rPr>
                      <w:rFonts w:ascii="Cambria Math" w:hAnsi="Cambria Math"/>
                    </w:rPr>
                  </m:ctrlPr>
                </m:dPr>
                <m:e>
                  <m:r>
                    <m:rPr>
                      <m:sty m:val="p"/>
                    </m:rPr>
                    <w:rPr>
                      <w:rFonts w:ascii="Cambria Math" w:hAnsi="Cambria Math"/>
                    </w:rPr>
                    <m:t>-</m:t>
                  </m:r>
                  <m:f>
                    <m:fPr>
                      <m:ctrlPr>
                        <w:rPr>
                          <w:rFonts w:ascii="Cambria Math" w:hAnsi="Cambria Math"/>
                        </w:rPr>
                      </m:ctrlPr>
                    </m:fPr>
                    <m:num>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
                        <m:sSubPr>
                          <m:ctrlPr>
                            <w:rPr>
                              <w:rFonts w:ascii="Cambria Math" w:hAnsi="Cambria Math"/>
                            </w:rPr>
                          </m:ctrlPr>
                        </m:sSubPr>
                        <m:e>
                          <m:r>
                            <w:rPr>
                              <w:rFonts w:ascii="Cambria Math" w:hAnsi="Cambria Math"/>
                            </w:rPr>
                            <m:t>H</m:t>
                          </m:r>
                        </m:e>
                        <m:sub>
                          <m:r>
                            <m:rPr>
                              <m:sty m:val="p"/>
                            </m:rPr>
                            <w:rPr>
                              <w:rFonts w:ascii="Cambria Math" w:hAnsi="Cambria Math"/>
                            </w:rPr>
                            <m:t>2</m:t>
                          </m:r>
                        </m:sub>
                      </m:sSub>
                    </m:num>
                    <m:den>
                      <m:r>
                        <m:rPr>
                          <m:sty m:val="p"/>
                        </m:rPr>
                        <w:rPr>
                          <w:rFonts w:ascii="Cambria Math" w:hAnsi="Cambria Math"/>
                        </w:rPr>
                        <m:t>Δ</m:t>
                      </m:r>
                      <m:r>
                        <w:rPr>
                          <w:rFonts w:ascii="Cambria Math" w:hAnsi="Cambria Math"/>
                        </w:rPr>
                        <m:t>t</m:t>
                      </m:r>
                    </m:den>
                  </m:f>
                  <m:r>
                    <m:rPr>
                      <m:sty m:val="p"/>
                    </m:rPr>
                    <w:rPr>
                      <w:rFonts w:ascii="Cambria Math" w:hAnsi="Cambria Math"/>
                    </w:rPr>
                    <m:t>-</m:t>
                  </m:r>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sw</m:t>
                      </m:r>
                    </m:sub>
                  </m:sSub>
                </m:e>
              </m:d>
              <m:r>
                <m:rPr>
                  <m:sty m:val="p"/>
                </m:rPr>
                <w:rPr>
                  <w:rFonts w:ascii="Cambria Math" w:hAnsi="Cambria Math"/>
                </w:rPr>
                <m:t>T</m:t>
              </m:r>
            </m:e>
            <m:sub>
              <m:r>
                <m:rPr>
                  <m:sty m:val="p"/>
                </m:rPr>
                <w:rPr>
                  <w:rFonts w:ascii="Cambria Math" w:hAnsi="Cambria Math"/>
                </w:rPr>
                <m:t>2</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r>
                    <w:rPr>
                      <w:rFonts w:ascii="Cambria Math" w:hAnsi="Cambria Math"/>
                    </w:rPr>
                    <m:t>H</m:t>
                  </m:r>
                </m:e>
                <m:sub>
                  <m:r>
                    <m:rPr>
                      <m:sty m:val="p"/>
                    </m:rPr>
                    <w:rPr>
                      <w:rFonts w:ascii="Cambria Math" w:hAnsi="Cambria Math"/>
                    </w:rPr>
                    <m:t>2</m:t>
                  </m:r>
                </m:sub>
              </m:sSub>
            </m:num>
            <m:den>
              <m:r>
                <m:rPr>
                  <m:sty m:val="p"/>
                </m:rPr>
                <w:rPr>
                  <w:rFonts w:ascii="Cambria Math" w:hAnsi="Cambria Math"/>
                </w:rPr>
                <m:t>Δ</m:t>
              </m:r>
              <m:r>
                <w:rPr>
                  <w:rFonts w:ascii="Cambria Math" w:hAnsi="Cambria Math"/>
                </w:rPr>
                <m:t>t</m:t>
              </m:r>
            </m:den>
          </m:f>
          <m:sSubSup>
            <m:sSubSupPr>
              <m:ctrlPr>
                <w:rPr>
                  <w:rFonts w:ascii="Cambria Math" w:hAnsi="Cambria Math"/>
                </w:rPr>
              </m:ctrlPr>
            </m:sSubSupPr>
            <m:e>
              <m:r>
                <m:rPr>
                  <m:sty m:val="p"/>
                </m:rPr>
                <w:rPr>
                  <w:rFonts w:ascii="Cambria Math" w:hAnsi="Cambria Math"/>
                </w:rPr>
                <m:t>T</m:t>
              </m:r>
            </m:e>
            <m:sub>
              <m:r>
                <m:rPr>
                  <m:sty m:val="p"/>
                </m:rPr>
                <w:rPr>
                  <w:rFonts w:ascii="Cambria Math" w:hAnsi="Cambria Math"/>
                </w:rPr>
                <m:t>2</m:t>
              </m:r>
            </m:sub>
            <m:sup>
              <m:r>
                <w:rPr>
                  <w:rFonts w:ascii="Cambria Math" w:hAnsi="Cambria Math"/>
                </w:rPr>
                <m:t>t</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sw</m:t>
              </m:r>
            </m:sub>
          </m:sSub>
          <m:sSub>
            <m:sSubPr>
              <m:ctrlPr>
                <w:rPr>
                  <w:rFonts w:ascii="Cambria Math" w:hAnsi="Cambria Math"/>
                </w:rPr>
              </m:ctrlPr>
            </m:sSubPr>
            <m:e>
              <m:r>
                <m:rPr>
                  <m:sty m:val="p"/>
                </m:rPr>
                <w:rPr>
                  <w:rFonts w:ascii="Cambria Math" w:hAnsi="Cambria Math"/>
                </w:rPr>
                <m:t>T</m:t>
              </m:r>
            </m:e>
            <m:sub>
              <m:r>
                <w:rPr>
                  <w:rFonts w:ascii="Cambria Math" w:hAnsi="Cambria Math"/>
                </w:rPr>
                <m:t>sed</m:t>
              </m:r>
            </m:sub>
          </m:sSub>
        </m:oMath>
      </m:oMathPara>
    </w:p>
    <w:p w14:paraId="3538300C" w14:textId="77777777" w:rsidR="00C87B10" w:rsidRPr="000F0887" w:rsidRDefault="00C87B10" w:rsidP="00B6554A"/>
    <w:p w14:paraId="4797FBC0" w14:textId="77777777" w:rsidR="00C87B10" w:rsidRDefault="00C87B10" w:rsidP="00B6554A">
      <w:pPr>
        <w:pStyle w:val="Heading3"/>
      </w:pPr>
      <w:bookmarkStart w:id="849" w:name="_Toc395169299"/>
      <w:bookmarkStart w:id="850" w:name="_Toc48573686"/>
      <w:r>
        <w:lastRenderedPageBreak/>
        <w:t>Metal Complexation and Diagenesis</w:t>
      </w:r>
      <w:bookmarkEnd w:id="849"/>
      <w:bookmarkEnd w:id="850"/>
    </w:p>
    <w:p w14:paraId="2CA1C1DA" w14:textId="77777777" w:rsidR="00C87B10" w:rsidRDefault="00C87B10" w:rsidP="00D42466">
      <w:pPr>
        <w:pStyle w:val="Heading4"/>
      </w:pPr>
      <w:bookmarkStart w:id="851" w:name="_Toc395169300"/>
      <w:bookmarkStart w:id="852" w:name="_Toc48573687"/>
      <w:r w:rsidRPr="008028EB">
        <w:t xml:space="preserve">Ferrous Iron </w:t>
      </w:r>
      <w:proofErr w:type="gramStart"/>
      <w:r w:rsidRPr="008028EB">
        <w:t>Fe(</w:t>
      </w:r>
      <w:proofErr w:type="gramEnd"/>
      <w:r w:rsidRPr="008028EB">
        <w:t>II)</w:t>
      </w:r>
      <w:bookmarkEnd w:id="851"/>
      <w:bookmarkEnd w:id="852"/>
    </w:p>
    <w:p w14:paraId="7D3F5E98" w14:textId="6656B8FC" w:rsidR="00A95042" w:rsidRDefault="00C87B10" w:rsidP="008565FA">
      <w:pPr>
        <w:pStyle w:val="Caption"/>
      </w:pPr>
      <w:r w:rsidRPr="00FB7F19">
        <w:t xml:space="preserve">Iron is modeled using two constituents: iron oxyhydroxide, </w:t>
      </w:r>
      <w:proofErr w:type="spellStart"/>
      <w:r w:rsidRPr="00FB7F19">
        <w:t>FeOOH</w:t>
      </w:r>
      <w:proofErr w:type="spellEnd"/>
      <w:r w:rsidRPr="00FB7F19">
        <w:t xml:space="preserve">(s), and ferrous iron </w:t>
      </w:r>
      <w:proofErr w:type="gramStart"/>
      <w:r w:rsidRPr="00FB7F19">
        <w:t>Fe(</w:t>
      </w:r>
      <w:proofErr w:type="gramEnd"/>
      <w:r w:rsidRPr="00FB7F19">
        <w:t xml:space="preserve">II).  </w:t>
      </w:r>
      <w:proofErr w:type="spellStart"/>
      <w:r w:rsidRPr="00FB7F19">
        <w:t>FeOOH</w:t>
      </w:r>
      <w:proofErr w:type="spellEnd"/>
      <w:r w:rsidRPr="00FB7F19">
        <w:t>(s) is very insoluble and is modeled as a particulate</w:t>
      </w:r>
      <w:r w:rsidR="00D42466">
        <w:t>,</w:t>
      </w:r>
      <w:r w:rsidRPr="00FB7F19">
        <w:t xml:space="preserve"> whereas </w:t>
      </w:r>
      <w:proofErr w:type="gramStart"/>
      <w:r w:rsidRPr="00FB7F19">
        <w:t>Fe(</w:t>
      </w:r>
      <w:proofErr w:type="gramEnd"/>
      <w:r w:rsidRPr="00FB7F19">
        <w:t xml:space="preserve">II) is more soluble.  </w:t>
      </w:r>
      <w:r w:rsidR="005B4780" w:rsidRPr="00FB7F19">
        <w:fldChar w:fldCharType="begin"/>
      </w:r>
      <w:r w:rsidR="005B4780" w:rsidRPr="00FB7F19">
        <w:instrText xml:space="preserve"> REF _Ref375493279  \* MERGEFORMAT </w:instrText>
      </w:r>
      <w:r w:rsidR="005B4780" w:rsidRPr="00FB7F19">
        <w:fldChar w:fldCharType="separate"/>
      </w:r>
      <w:r w:rsidR="00A95042">
        <w:rPr>
          <w:noProof/>
        </w:rPr>
        <w:drawing>
          <wp:inline distT="0" distB="0" distL="0" distR="0" wp14:anchorId="090C2BB4" wp14:editId="32F55C47">
            <wp:extent cx="4373880" cy="4602854"/>
            <wp:effectExtent l="0" t="0" r="762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0"/>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4377747" cy="4606923"/>
                    </a:xfrm>
                    <a:prstGeom prst="rect">
                      <a:avLst/>
                    </a:prstGeom>
                    <a:noFill/>
                  </pic:spPr>
                </pic:pic>
              </a:graphicData>
            </a:graphic>
          </wp:inline>
        </w:drawing>
      </w:r>
    </w:p>
    <w:p w14:paraId="314BEB05" w14:textId="09E1EFFF" w:rsidR="00C87B10" w:rsidRPr="00FB7F19" w:rsidRDefault="00A95042" w:rsidP="008565FA">
      <w:pPr>
        <w:pStyle w:val="Caption"/>
      </w:pPr>
      <w:r w:rsidRPr="00FB7F19">
        <w:rPr>
          <w:noProof/>
        </w:rPr>
        <w:t>Figure</w:t>
      </w:r>
      <w:r w:rsidRPr="00FB7F19">
        <w:t xml:space="preserve"> </w:t>
      </w:r>
      <w:r>
        <w:rPr>
          <w:noProof/>
        </w:rPr>
        <w:t>106</w:t>
      </w:r>
      <w:r w:rsidR="005B4780" w:rsidRPr="00FB7F19">
        <w:rPr>
          <w:noProof/>
        </w:rPr>
        <w:fldChar w:fldCharType="end"/>
      </w:r>
      <w:r w:rsidR="00C87B10" w:rsidRPr="00FB7F19">
        <w:t xml:space="preserve"> illustrates the iron model within the water column and sediments.</w:t>
      </w:r>
    </w:p>
    <w:p w14:paraId="4883FA14" w14:textId="77777777" w:rsidR="00C87B10" w:rsidRDefault="00C87B10" w:rsidP="00C660AF"/>
    <w:p w14:paraId="0A1DB440" w14:textId="77777777" w:rsidR="00C87B10" w:rsidRDefault="00C87B10" w:rsidP="00C660AF">
      <w:pPr>
        <w:pStyle w:val="BodyText"/>
      </w:pPr>
    </w:p>
    <w:p w14:paraId="3098ACB4" w14:textId="77777777" w:rsidR="00F973DC" w:rsidRDefault="00F973DC" w:rsidP="007552CD">
      <w:pPr>
        <w:pStyle w:val="Caption"/>
      </w:pPr>
      <w:bookmarkStart w:id="853" w:name="_Ref375493279"/>
      <w:bookmarkStart w:id="854" w:name="_Toc395169244"/>
      <w:r>
        <w:rPr>
          <w:noProof/>
        </w:rPr>
        <w:lastRenderedPageBreak/>
        <w:drawing>
          <wp:inline distT="0" distB="0" distL="0" distR="0" wp14:anchorId="0C7B213C" wp14:editId="6AB6B444">
            <wp:extent cx="4373880" cy="4602854"/>
            <wp:effectExtent l="0" t="0" r="762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0"/>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4377747" cy="4606923"/>
                    </a:xfrm>
                    <a:prstGeom prst="rect">
                      <a:avLst/>
                    </a:prstGeom>
                    <a:noFill/>
                  </pic:spPr>
                </pic:pic>
              </a:graphicData>
            </a:graphic>
          </wp:inline>
        </w:drawing>
      </w:r>
    </w:p>
    <w:p w14:paraId="6C264ABB" w14:textId="0B7B41D8" w:rsidR="00C87B10" w:rsidRPr="00FB7F19" w:rsidRDefault="00C87B10" w:rsidP="007552CD">
      <w:pPr>
        <w:pStyle w:val="Caption"/>
      </w:pPr>
      <w:bookmarkStart w:id="855" w:name="_Toc48573818"/>
      <w:r w:rsidRPr="00FB7F19">
        <w:t xml:space="preserve">Figure </w:t>
      </w:r>
      <w:r w:rsidR="00000000">
        <w:fldChar w:fldCharType="begin"/>
      </w:r>
      <w:r w:rsidR="00000000">
        <w:instrText xml:space="preserve"> SEQ Figure \* ARABIC </w:instrText>
      </w:r>
      <w:r w:rsidR="00000000">
        <w:fldChar w:fldCharType="separate"/>
      </w:r>
      <w:r w:rsidR="00A95042">
        <w:rPr>
          <w:noProof/>
        </w:rPr>
        <w:t>106</w:t>
      </w:r>
      <w:r w:rsidR="00000000">
        <w:rPr>
          <w:noProof/>
        </w:rPr>
        <w:fldChar w:fldCharType="end"/>
      </w:r>
      <w:bookmarkEnd w:id="853"/>
      <w:r w:rsidRPr="00FB7F19">
        <w:t>. Schematic of iron model (</w:t>
      </w:r>
      <w:proofErr w:type="spellStart"/>
      <w:r w:rsidRPr="00FB7F19">
        <w:t>Ditoro</w:t>
      </w:r>
      <w:proofErr w:type="spellEnd"/>
      <w:r w:rsidRPr="00FB7F19">
        <w:t>, 2001).</w:t>
      </w:r>
      <w:bookmarkEnd w:id="854"/>
      <w:bookmarkEnd w:id="855"/>
    </w:p>
    <w:p w14:paraId="140DE3DE" w14:textId="77777777" w:rsidR="00C87B10" w:rsidRDefault="00C87B10" w:rsidP="007552CD"/>
    <w:p w14:paraId="73EB7FE8" w14:textId="5E87B834" w:rsidR="00C87B10" w:rsidRPr="00FB7F19" w:rsidRDefault="00C87B10" w:rsidP="007552CD">
      <w:r w:rsidRPr="00FB7F19">
        <w:t xml:space="preserve">The modeling of ferrous iron in the water column was added to </w:t>
      </w:r>
      <w:r w:rsidRPr="0076230E">
        <w:rPr>
          <w:b/>
          <w:bCs/>
        </w:rPr>
        <w:t>CE-QUAL-W2</w:t>
      </w:r>
      <w:r w:rsidRPr="00FB7F19">
        <w:t>.  The rate equation in the water column is</w:t>
      </w:r>
    </w:p>
    <w:p w14:paraId="2C96D354" w14:textId="77777777" w:rsidR="00C87B10" w:rsidRDefault="00000000" w:rsidP="00127D1D">
      <w:pPr>
        <w:pStyle w:val="BodyText"/>
        <w:spacing w:before="120"/>
      </w:pPr>
      <m:oMathPara>
        <m:oMath>
          <m:sSub>
            <m:sSubPr>
              <m:ctrlPr>
                <w:rPr>
                  <w:rFonts w:ascii="Cambria Math" w:hAnsi="Cambria Math"/>
                </w:rPr>
              </m:ctrlPr>
            </m:sSubPr>
            <m:e>
              <m:r>
                <w:rPr>
                  <w:rFonts w:ascii="Cambria Math" w:hAnsi="Cambria Math"/>
                </w:rPr>
                <m:t>S</m:t>
              </m:r>
            </m:e>
            <m:sub>
              <m:r>
                <w:rPr>
                  <w:rFonts w:ascii="Cambria Math" w:hAnsi="Cambria Math"/>
                </w:rPr>
                <m:t>Fe</m:t>
              </m:r>
              <m:r>
                <m:rPr>
                  <m:sty m:val="p"/>
                </m:rPr>
                <w:rPr>
                  <w:rFonts w:ascii="Cambria Math" w:hAnsi="Cambria Math"/>
                </w:rPr>
                <m:t>(</m:t>
              </m:r>
              <m:r>
                <w:rPr>
                  <w:rFonts w:ascii="Cambria Math" w:hAnsi="Cambria Math"/>
                </w:rPr>
                <m:t>II</m:t>
              </m:r>
              <m:r>
                <m:rPr>
                  <m:sty m:val="p"/>
                </m:rPr>
                <w:rPr>
                  <w:rFonts w:ascii="Cambria Math" w:hAnsi="Cambria Math"/>
                </w:rPr>
                <m:t>)</m:t>
              </m:r>
            </m:sub>
          </m:sSub>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Fe</m:t>
                      </m:r>
                      <m:d>
                        <m:dPr>
                          <m:ctrlPr>
                            <w:rPr>
                              <w:rFonts w:ascii="Cambria Math" w:hAnsi="Cambria Math"/>
                            </w:rPr>
                          </m:ctrlPr>
                        </m:dPr>
                        <m:e>
                          <m:r>
                            <w:rPr>
                              <w:rFonts w:ascii="Cambria Math" w:hAnsi="Cambria Math"/>
                            </w:rPr>
                            <m:t>II</m:t>
                          </m:r>
                        </m:e>
                      </m:d>
                      <m:r>
                        <m:rPr>
                          <m:sty m:val="p"/>
                        </m:rPr>
                        <w:rPr>
                          <w:rFonts w:ascii="Cambria Math" w:hAnsi="Cambria Math"/>
                        </w:rPr>
                        <m:t>0</m:t>
                      </m:r>
                    </m:sub>
                  </m:sSub>
                  <m:sSub>
                    <m:sSubPr>
                      <m:ctrlPr>
                        <w:rPr>
                          <w:rFonts w:ascii="Cambria Math" w:hAnsi="Cambria Math"/>
                        </w:rPr>
                      </m:ctrlPr>
                    </m:sSubPr>
                    <m:e>
                      <m:r>
                        <m:rPr>
                          <m:sty m:val="p"/>
                        </m:rPr>
                        <w:rPr>
                          <w:rFonts w:ascii="Cambria Math" w:hAnsi="Cambria Math"/>
                        </w:rPr>
                        <m:t>Φ</m:t>
                      </m:r>
                    </m:e>
                    <m:sub>
                      <m:r>
                        <w:rPr>
                          <w:rFonts w:ascii="Cambria Math" w:hAnsi="Cambria Math"/>
                        </w:rPr>
                        <m:t>DO</m:t>
                      </m:r>
                    </m:sub>
                  </m:sSub>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d>
                        <m:dPr>
                          <m:ctrlPr>
                            <w:rPr>
                              <w:rFonts w:ascii="Cambria Math" w:hAnsi="Cambria Math"/>
                            </w:rPr>
                          </m:ctrlPr>
                        </m:dPr>
                        <m:e>
                          <m:r>
                            <w:rPr>
                              <w:rFonts w:ascii="Cambria Math" w:hAnsi="Cambria Math"/>
                            </w:rPr>
                            <m:t>pH</m:t>
                          </m:r>
                          <m:r>
                            <m:rPr>
                              <m:sty m:val="p"/>
                            </m:rPr>
                            <w:rPr>
                              <w:rFonts w:ascii="Cambria Math" w:hAnsi="Cambria Math"/>
                            </w:rPr>
                            <m:t>-7</m:t>
                          </m:r>
                        </m:e>
                      </m:d>
                    </m:sup>
                  </m:sSup>
                  <m:sSub>
                    <m:sSubPr>
                      <m:ctrlPr>
                        <w:rPr>
                          <w:rFonts w:ascii="Cambria Math" w:hAnsi="Cambria Math"/>
                        </w:rPr>
                      </m:ctrlPr>
                    </m:sSubPr>
                    <m:e>
                      <m:r>
                        <m:rPr>
                          <m:sty m:val="p"/>
                        </m:rPr>
                        <w:rPr>
                          <w:rFonts w:ascii="Cambria Math" w:hAnsi="Cambria Math"/>
                        </w:rPr>
                        <m:t>Φ</m:t>
                      </m:r>
                    </m:e>
                    <m:sub>
                      <m:r>
                        <w:rPr>
                          <w:rFonts w:ascii="Cambria Math" w:hAnsi="Cambria Math"/>
                        </w:rPr>
                        <m:t>Fe</m:t>
                      </m:r>
                      <m:d>
                        <m:dPr>
                          <m:ctrlPr>
                            <w:rPr>
                              <w:rFonts w:ascii="Cambria Math" w:hAnsi="Cambria Math"/>
                            </w:rPr>
                          </m:ctrlPr>
                        </m:dPr>
                        <m:e>
                          <m:r>
                            <w:rPr>
                              <w:rFonts w:ascii="Cambria Math" w:hAnsi="Cambria Math"/>
                            </w:rPr>
                            <m:t>II</m:t>
                          </m:r>
                        </m:e>
                      </m:d>
                    </m:sub>
                  </m:sSub>
                </m:e>
              </m:groupChr>
            </m:e>
            <m:lim>
              <m:r>
                <m:rPr>
                  <m:nor/>
                </m:rPr>
                <m:t>Oxidation</m:t>
              </m:r>
            </m:lim>
          </m:limLow>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sSub>
                    <m:sSubPr>
                      <m:ctrlPr>
                        <w:rPr>
                          <w:rFonts w:ascii="Cambria Math" w:hAnsi="Cambria Math"/>
                        </w:rPr>
                      </m:ctrlPr>
                    </m:sSubPr>
                    <m:e>
                      <m:r>
                        <w:rPr>
                          <w:rFonts w:ascii="Cambria Math" w:hAnsi="Cambria Math"/>
                        </w:rPr>
                        <m:t>k</m:t>
                      </m:r>
                    </m:e>
                    <m:sub>
                      <m:r>
                        <w:rPr>
                          <w:rFonts w:ascii="Cambria Math" w:hAnsi="Cambria Math"/>
                        </w:rPr>
                        <m:t>FeOOH</m:t>
                      </m:r>
                    </m:sub>
                  </m:sSub>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FeOOH</m:t>
                              </m:r>
                            </m:sub>
                          </m:sSub>
                        </m:num>
                        <m:den>
                          <m:sSub>
                            <m:sSubPr>
                              <m:ctrlPr>
                                <w:rPr>
                                  <w:rFonts w:ascii="Cambria Math" w:hAnsi="Cambria Math"/>
                                </w:rPr>
                              </m:ctrlPr>
                            </m:sSubPr>
                            <m:e>
                              <m:r>
                                <w:rPr>
                                  <w:rFonts w:ascii="Cambria Math" w:hAnsi="Cambria Math"/>
                                </w:rPr>
                                <m:t>K</m:t>
                              </m:r>
                            </m:e>
                            <m:sub>
                              <m:r>
                                <w:rPr>
                                  <w:rFonts w:ascii="Cambria Math" w:hAnsi="Cambria Math"/>
                                </w:rPr>
                                <m:t>FeOOH</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DO</m:t>
                              </m:r>
                            </m:sub>
                          </m:sSub>
                        </m:den>
                      </m:f>
                    </m:e>
                  </m:d>
                  <m:sSub>
                    <m:sSubPr>
                      <m:ctrlPr>
                        <w:rPr>
                          <w:rFonts w:ascii="Cambria Math" w:hAnsi="Cambria Math"/>
                        </w:rPr>
                      </m:ctrlPr>
                    </m:sSubPr>
                    <m:e>
                      <m:r>
                        <m:rPr>
                          <m:sty m:val="p"/>
                        </m:rPr>
                        <w:rPr>
                          <w:rFonts w:ascii="Cambria Math" w:hAnsi="Cambria Math"/>
                        </w:rPr>
                        <m:t>Φ</m:t>
                      </m:r>
                    </m:e>
                    <m:sub>
                      <m:r>
                        <w:rPr>
                          <w:rFonts w:ascii="Cambria Math" w:hAnsi="Cambria Math"/>
                        </w:rPr>
                        <m:t>FeOOH</m:t>
                      </m:r>
                    </m:sub>
                  </m:sSub>
                </m:e>
              </m:groupChr>
            </m:e>
            <m:lim>
              <m:r>
                <w:rPr>
                  <w:rFonts w:ascii="Cambria Math" w:hAnsi="Cambria Math"/>
                </w:rPr>
                <m:t>Reduction</m:t>
              </m:r>
            </m:lim>
          </m:limLow>
        </m:oMath>
      </m:oMathPara>
    </w:p>
    <w:p w14:paraId="313614A9" w14:textId="77777777" w:rsidR="00C87B10" w:rsidRPr="00FB7F19" w:rsidRDefault="00FB7F19" w:rsidP="008565FA">
      <w:pPr>
        <w:pStyle w:val="where"/>
      </w:pPr>
      <w:r>
        <w:t>w</w:t>
      </w:r>
      <w:r w:rsidR="00C87B10" w:rsidRPr="00FB7F19">
        <w:t>here</w:t>
      </w:r>
      <w:r>
        <w:t>:</w:t>
      </w:r>
    </w:p>
    <w:p w14:paraId="02C35464" w14:textId="5D36463C" w:rsidR="00C87B10" w:rsidRPr="008565FA" w:rsidRDefault="00000000" w:rsidP="007552CD">
      <w:pPr>
        <w:pStyle w:val="variabledefinitionChar"/>
        <w:rPr>
          <w:iCs/>
          <w:vertAlign w:val="superscript"/>
        </w:rPr>
      </w:pPr>
      <m:oMath>
        <m:sSub>
          <m:sSubPr>
            <m:ctrlPr>
              <w:rPr>
                <w:rFonts w:ascii="Cambria Math" w:hAnsi="Cambria Math"/>
                <w:i/>
              </w:rPr>
            </m:ctrlPr>
          </m:sSubPr>
          <m:e>
            <m:r>
              <w:rPr>
                <w:rFonts w:ascii="Cambria Math" w:hAnsi="Cambria Math"/>
              </w:rPr>
              <m:t>k</m:t>
            </m:r>
          </m:e>
          <m:sub>
            <m:r>
              <w:rPr>
                <w:rFonts w:ascii="Cambria Math" w:hAnsi="Cambria Math"/>
              </w:rPr>
              <m:t>FeOOH</m:t>
            </m:r>
          </m:sub>
        </m:sSub>
        <m:r>
          <w:rPr>
            <w:rFonts w:ascii="Cambria Math" w:hAnsi="Cambria Math"/>
          </w:rPr>
          <m:t xml:space="preserve"> </m:t>
        </m:r>
      </m:oMath>
      <w:r w:rsidR="00C87B10" w:rsidRPr="00FB7F19">
        <w:t>=</w:t>
      </w:r>
      <w:r w:rsidR="00C87B10" w:rsidRPr="00FB7F19">
        <w:tab/>
      </w:r>
      <w:r w:rsidR="00D42466">
        <w:t xml:space="preserve"> </w:t>
      </w:r>
      <w:r w:rsidR="00C87B10" w:rsidRPr="00FB7F19">
        <w:t xml:space="preserve">reduction rate in water column, </w:t>
      </w:r>
      <w:proofErr w:type="gramStart"/>
      <w:r w:rsidR="00C87B10" w:rsidRPr="008565FA">
        <w:rPr>
          <w:iCs/>
        </w:rPr>
        <w:t>sec</w:t>
      </w:r>
      <w:r w:rsidR="00C87B10" w:rsidRPr="008565FA">
        <w:rPr>
          <w:iCs/>
          <w:vertAlign w:val="superscript"/>
        </w:rPr>
        <w:t>-1</w:t>
      </w:r>
      <w:proofErr w:type="gramEnd"/>
    </w:p>
    <w:p w14:paraId="1A892E43" w14:textId="135FCC88" w:rsidR="00C87B10" w:rsidRPr="00D42466" w:rsidRDefault="00000000" w:rsidP="007552CD">
      <w:pPr>
        <w:pStyle w:val="variabledefinitionChar"/>
        <w:rPr>
          <w:iCs/>
        </w:rPr>
      </w:pPr>
      <m:oMath>
        <m:sSub>
          <m:sSubPr>
            <m:ctrlPr>
              <w:rPr>
                <w:rFonts w:ascii="Cambria Math" w:hAnsi="Cambria Math"/>
                <w:i/>
              </w:rPr>
            </m:ctrlPr>
          </m:sSubPr>
          <m:e>
            <m:r>
              <w:rPr>
                <w:rFonts w:ascii="Cambria Math" w:hAnsi="Cambria Math"/>
              </w:rPr>
              <m:t>k</m:t>
            </m:r>
          </m:e>
          <m:sub>
            <m:r>
              <w:rPr>
                <w:rFonts w:ascii="Cambria Math" w:hAnsi="Cambria Math"/>
              </w:rPr>
              <m:t>Fe</m:t>
            </m:r>
            <m:d>
              <m:dPr>
                <m:ctrlPr>
                  <w:rPr>
                    <w:rFonts w:ascii="Cambria Math" w:hAnsi="Cambria Math"/>
                    <w:i/>
                  </w:rPr>
                </m:ctrlPr>
              </m:dPr>
              <m:e>
                <m:r>
                  <w:rPr>
                    <w:rFonts w:ascii="Cambria Math" w:hAnsi="Cambria Math"/>
                  </w:rPr>
                  <m:t>II</m:t>
                </m:r>
              </m:e>
            </m:d>
            <m:r>
              <w:rPr>
                <w:rFonts w:ascii="Cambria Math" w:hAnsi="Cambria Math"/>
              </w:rPr>
              <m:t>0</m:t>
            </m:r>
          </m:sub>
        </m:sSub>
        <m:r>
          <w:rPr>
            <w:rFonts w:ascii="Cambria Math" w:hAnsi="Cambria Math"/>
          </w:rPr>
          <m:t xml:space="preserve"> </m:t>
        </m:r>
      </m:oMath>
      <w:r w:rsidR="00C87B10" w:rsidRPr="00FB7F19">
        <w:t>=</w:t>
      </w:r>
      <w:r w:rsidR="00C87B10" w:rsidRPr="00FB7F19">
        <w:tab/>
      </w:r>
      <w:r w:rsidR="00D42466">
        <w:t xml:space="preserve"> </w:t>
      </w:r>
      <w:r w:rsidR="00C87B10" w:rsidRPr="00FB7F19">
        <w:t xml:space="preserve">oxidation rate in water column, </w:t>
      </w:r>
      <w:r w:rsidR="00C87B10" w:rsidRPr="008565FA">
        <w:rPr>
          <w:iCs/>
        </w:rPr>
        <w:t>sec</w:t>
      </w:r>
      <w:r w:rsidR="00C87B10" w:rsidRPr="008565FA">
        <w:rPr>
          <w:iCs/>
          <w:vertAlign w:val="superscript"/>
        </w:rPr>
        <w:t>-1</w:t>
      </w:r>
      <w:r w:rsidR="00C87B10" w:rsidRPr="008565FA">
        <w:rPr>
          <w:iCs/>
        </w:rPr>
        <w:t>(g m</w:t>
      </w:r>
      <w:r w:rsidR="00C87B10" w:rsidRPr="008565FA">
        <w:rPr>
          <w:iCs/>
          <w:vertAlign w:val="superscript"/>
        </w:rPr>
        <w:t>-3</w:t>
      </w:r>
      <w:r w:rsidR="00C87B10" w:rsidRPr="008565FA">
        <w:rPr>
          <w:iCs/>
        </w:rPr>
        <w:t>)</w:t>
      </w:r>
      <w:r w:rsidR="00C87B10" w:rsidRPr="008565FA">
        <w:rPr>
          <w:iCs/>
          <w:vertAlign w:val="superscript"/>
        </w:rPr>
        <w:t>-1</w:t>
      </w:r>
    </w:p>
    <w:p w14:paraId="1BC08115" w14:textId="06315AEB" w:rsidR="00C87B10" w:rsidRPr="00D42466" w:rsidRDefault="00000000" w:rsidP="007552CD">
      <w:pPr>
        <w:pStyle w:val="variabledefinitionChar"/>
        <w:rPr>
          <w:iCs/>
        </w:rPr>
      </w:pPr>
      <m:oMath>
        <m:sSub>
          <m:sSubPr>
            <m:ctrlPr>
              <w:rPr>
                <w:rFonts w:ascii="Cambria Math" w:hAnsi="Cambria Math"/>
                <w:i/>
              </w:rPr>
            </m:ctrlPr>
          </m:sSubPr>
          <m:e>
            <m:r>
              <w:rPr>
                <w:rFonts w:ascii="Cambria Math" w:hAnsi="Cambria Math"/>
              </w:rPr>
              <m:t>K</m:t>
            </m:r>
          </m:e>
          <m:sub>
            <m:r>
              <w:rPr>
                <w:rFonts w:ascii="Cambria Math" w:hAnsi="Cambria Math"/>
              </w:rPr>
              <m:t>FeOOH</m:t>
            </m:r>
          </m:sub>
        </m:sSub>
        <m:r>
          <w:rPr>
            <w:rFonts w:ascii="Cambria Math" w:hAnsi="Cambria Math"/>
          </w:rPr>
          <m:t xml:space="preserve"> </m:t>
        </m:r>
      </m:oMath>
      <w:r w:rsidR="00C87B10" w:rsidRPr="00FB7F19">
        <w:t>=</w:t>
      </w:r>
      <w:r w:rsidR="00D42466">
        <w:t xml:space="preserve"> </w:t>
      </w:r>
      <w:r w:rsidR="00C87B10" w:rsidRPr="00FB7F19">
        <w:t xml:space="preserve">half saturation constant for oxygen for this reaction, </w:t>
      </w:r>
      <w:r w:rsidR="00C87B10" w:rsidRPr="008565FA">
        <w:rPr>
          <w:iCs/>
        </w:rPr>
        <w:t>g m</w:t>
      </w:r>
      <w:r w:rsidR="00C87B10" w:rsidRPr="008565FA">
        <w:rPr>
          <w:iCs/>
          <w:vertAlign w:val="superscript"/>
        </w:rPr>
        <w:t>-3</w:t>
      </w:r>
    </w:p>
    <w:p w14:paraId="4324CAB6" w14:textId="77777777" w:rsidR="00C87B10" w:rsidRPr="00D42466" w:rsidRDefault="00C87B10" w:rsidP="007552CD">
      <w:pPr>
        <w:pStyle w:val="variabledefinitionChar"/>
        <w:rPr>
          <w:iCs/>
        </w:rPr>
      </w:pPr>
      <w:r w:rsidRPr="00FB7F19">
        <w:tab/>
      </w:r>
      <m:oMath>
        <m:sSub>
          <m:sSubPr>
            <m:ctrlPr>
              <w:rPr>
                <w:rFonts w:ascii="Cambria Math" w:hAnsi="Cambria Math"/>
                <w:i/>
                <w:color w:val="000000"/>
              </w:rPr>
            </m:ctrlPr>
          </m:sSubPr>
          <m:e>
            <m:r>
              <m:rPr>
                <m:sty m:val="p"/>
              </m:rPr>
              <w:rPr>
                <w:rFonts w:ascii="Cambria Math" w:hAnsi="Cambria Math"/>
              </w:rPr>
              <m:t>Φ</m:t>
            </m:r>
          </m:e>
          <m:sub>
            <m:r>
              <w:rPr>
                <w:rFonts w:ascii="Cambria Math" w:hAnsi="Cambria Math"/>
              </w:rPr>
              <m:t>DO</m:t>
            </m:r>
          </m:sub>
        </m:sSub>
      </m:oMath>
      <w:r w:rsidRPr="00FB7F19">
        <w:tab/>
        <w:t>=</w:t>
      </w:r>
      <w:r w:rsidRPr="00FB7F19">
        <w:tab/>
        <w:t xml:space="preserve">dissolved oxygen concentration, </w:t>
      </w:r>
      <w:r w:rsidRPr="008565FA">
        <w:rPr>
          <w:iCs/>
        </w:rPr>
        <w:t>g m</w:t>
      </w:r>
      <w:r w:rsidRPr="008565FA">
        <w:rPr>
          <w:iCs/>
          <w:vertAlign w:val="superscript"/>
        </w:rPr>
        <w:t>-3</w:t>
      </w:r>
    </w:p>
    <w:p w14:paraId="758177EA" w14:textId="77777777" w:rsidR="00C87B10" w:rsidRPr="00D42466" w:rsidRDefault="00C87B10" w:rsidP="007552CD">
      <w:pPr>
        <w:pStyle w:val="variabledefinitionChar"/>
        <w:rPr>
          <w:iCs/>
        </w:rPr>
      </w:pPr>
      <w:r w:rsidRPr="00FB7F19">
        <w:tab/>
      </w:r>
      <m:oMath>
        <m:sSub>
          <m:sSubPr>
            <m:ctrlPr>
              <w:rPr>
                <w:rFonts w:ascii="Cambria Math" w:hAnsi="Cambria Math"/>
                <w:i/>
                <w:color w:val="000000"/>
              </w:rPr>
            </m:ctrlPr>
          </m:sSubPr>
          <m:e>
            <m:r>
              <m:rPr>
                <m:sty m:val="p"/>
              </m:rPr>
              <w:rPr>
                <w:rFonts w:ascii="Cambria Math" w:hAnsi="Cambria Math"/>
              </w:rPr>
              <m:t>Φ</m:t>
            </m:r>
          </m:e>
          <m:sub>
            <m:r>
              <w:rPr>
                <w:rFonts w:ascii="Cambria Math" w:hAnsi="Cambria Math"/>
              </w:rPr>
              <m:t>Fe(II)</m:t>
            </m:r>
          </m:sub>
        </m:sSub>
      </m:oMath>
      <w:r w:rsidRPr="00FB7F19">
        <w:tab/>
        <w:t>=</w:t>
      </w:r>
      <w:r w:rsidRPr="00FB7F19">
        <w:tab/>
        <w:t>ferrous iron conce</w:t>
      </w:r>
      <w:proofErr w:type="spellStart"/>
      <w:r w:rsidRPr="00FB7F19">
        <w:t>ntration</w:t>
      </w:r>
      <w:proofErr w:type="spellEnd"/>
      <w:r w:rsidRPr="00FB7F19">
        <w:t xml:space="preserve">, </w:t>
      </w:r>
      <w:r w:rsidRPr="008565FA">
        <w:rPr>
          <w:iCs/>
        </w:rPr>
        <w:t>g m</w:t>
      </w:r>
      <w:r w:rsidRPr="008565FA">
        <w:rPr>
          <w:iCs/>
          <w:vertAlign w:val="superscript"/>
        </w:rPr>
        <w:t>-3</w:t>
      </w:r>
    </w:p>
    <w:p w14:paraId="02E23702" w14:textId="77777777" w:rsidR="00C87B10" w:rsidRPr="00D42466" w:rsidRDefault="00000000" w:rsidP="007552CD">
      <w:pPr>
        <w:pStyle w:val="variabledefinitionChar"/>
        <w:rPr>
          <w:iCs/>
        </w:rPr>
      </w:pPr>
      <m:oMath>
        <m:sSub>
          <m:sSubPr>
            <m:ctrlPr>
              <w:rPr>
                <w:rFonts w:ascii="Cambria Math" w:hAnsi="Cambria Math"/>
                <w:i/>
                <w:color w:val="000000"/>
              </w:rPr>
            </m:ctrlPr>
          </m:sSubPr>
          <m:e>
            <m:r>
              <m:rPr>
                <m:sty m:val="p"/>
              </m:rPr>
              <w:rPr>
                <w:rFonts w:ascii="Cambria Math" w:hAnsi="Cambria Math"/>
              </w:rPr>
              <m:t>Φ</m:t>
            </m:r>
          </m:e>
          <m:sub>
            <m:r>
              <w:rPr>
                <w:rFonts w:ascii="Cambria Math" w:hAnsi="Cambria Math"/>
              </w:rPr>
              <m:t>FeOOH</m:t>
            </m:r>
          </m:sub>
        </m:sSub>
      </m:oMath>
      <w:r w:rsidR="00C87B10" w:rsidRPr="00FB7F19">
        <w:tab/>
        <w:t>=</w:t>
      </w:r>
      <w:r w:rsidR="00C87B10" w:rsidRPr="00FB7F19">
        <w:tab/>
        <w:t xml:space="preserve">iron oxyhydroxide concentration, </w:t>
      </w:r>
      <w:r w:rsidR="00C87B10" w:rsidRPr="008565FA">
        <w:rPr>
          <w:iCs/>
        </w:rPr>
        <w:t>g m</w:t>
      </w:r>
      <w:r w:rsidR="00C87B10" w:rsidRPr="008565FA">
        <w:rPr>
          <w:iCs/>
          <w:vertAlign w:val="superscript"/>
        </w:rPr>
        <w:t>-3</w:t>
      </w:r>
    </w:p>
    <w:p w14:paraId="3B6509E4" w14:textId="296D351C" w:rsidR="00C87B10" w:rsidRPr="00FB7F19" w:rsidRDefault="00C87B10" w:rsidP="007552CD">
      <m:oMath>
        <m:r>
          <w:rPr>
            <w:rFonts w:ascii="Cambria Math" w:hAnsi="Cambria Math"/>
          </w:rPr>
          <m:t xml:space="preserve">pH </m:t>
        </m:r>
      </m:oMath>
      <w:r w:rsidRPr="00FB7F19">
        <w:tab/>
        <w:t>=</w:t>
      </w:r>
      <w:r w:rsidR="00D42466">
        <w:t xml:space="preserve"> </w:t>
      </w:r>
      <w:r w:rsidRPr="00FB7F19">
        <w:t>pH in water column</w:t>
      </w:r>
    </w:p>
    <w:p w14:paraId="2E393238" w14:textId="77777777" w:rsidR="00C87B10" w:rsidRDefault="00C87B10" w:rsidP="007552CD"/>
    <w:p w14:paraId="63485646" w14:textId="515CD28C" w:rsidR="00C87B10" w:rsidRPr="00FB7F19" w:rsidRDefault="00C87B10" w:rsidP="007552CD">
      <w:r w:rsidRPr="00FB7F19">
        <w:t>The rate equation for ferrous iron in sediment layer 1 is</w:t>
      </w:r>
    </w:p>
    <w:p w14:paraId="6922A3A7" w14:textId="77777777" w:rsidR="00C87B10" w:rsidRDefault="00C87B10" w:rsidP="007552CD"/>
    <w:p w14:paraId="70ED30E8" w14:textId="77777777" w:rsidR="00C87B10" w:rsidRDefault="00000000" w:rsidP="007552CD">
      <w:pPr>
        <w:pStyle w:val="BodyText"/>
      </w:pPr>
      <m:oMathPara>
        <m:oMath>
          <m:sSub>
            <m:sSubPr>
              <m:ctrlPr>
                <w:rPr>
                  <w:rFonts w:ascii="Cambria Math" w:hAnsi="Cambria Math"/>
                </w:rPr>
              </m:ctrlPr>
            </m:sSubPr>
            <m:e>
              <m:r>
                <w:rPr>
                  <w:rFonts w:ascii="Cambria Math" w:hAnsi="Cambria Math"/>
                </w:rPr>
                <m:t>S</m:t>
              </m:r>
            </m:e>
            <m:sub>
              <m:r>
                <w:rPr>
                  <w:rFonts w:ascii="Cambria Math" w:hAnsi="Cambria Math"/>
                </w:rPr>
                <m:t>Fe</m:t>
              </m:r>
              <m:r>
                <m:rPr>
                  <m:sty m:val="p"/>
                </m:rPr>
                <w:rPr>
                  <w:rFonts w:ascii="Cambria Math" w:hAnsi="Cambria Math"/>
                </w:rPr>
                <m:t>(</m:t>
              </m:r>
              <m:r>
                <w:rPr>
                  <w:rFonts w:ascii="Cambria Math" w:hAnsi="Cambria Math"/>
                </w:rPr>
                <m:t>II</m:t>
              </m:r>
              <m:r>
                <m:rPr>
                  <m:sty m:val="p"/>
                </m:rPr>
                <w:rPr>
                  <w:rFonts w:ascii="Cambria Math" w:hAnsi="Cambria Math"/>
                </w:rPr>
                <m:t>)1</m:t>
              </m:r>
            </m:sub>
          </m:sSub>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Fe</m:t>
                      </m:r>
                      <m:d>
                        <m:dPr>
                          <m:ctrlPr>
                            <w:rPr>
                              <w:rFonts w:ascii="Cambria Math" w:hAnsi="Cambria Math"/>
                            </w:rPr>
                          </m:ctrlPr>
                        </m:dPr>
                        <m:e>
                          <m:r>
                            <w:rPr>
                              <w:rFonts w:ascii="Cambria Math" w:hAnsi="Cambria Math"/>
                            </w:rPr>
                            <m:t>II</m:t>
                          </m:r>
                        </m:e>
                      </m:d>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Φ</m:t>
                      </m:r>
                    </m:e>
                    <m:sub>
                      <m:r>
                        <w:rPr>
                          <w:rFonts w:ascii="Cambria Math" w:hAnsi="Cambria Math"/>
                        </w:rPr>
                        <m:t>DO</m:t>
                      </m:r>
                    </m:sub>
                  </m:sSub>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d>
                        <m:dPr>
                          <m:ctrlPr>
                            <w:rPr>
                              <w:rFonts w:ascii="Cambria Math" w:hAnsi="Cambria Math"/>
                            </w:rPr>
                          </m:ctrlPr>
                        </m:dPr>
                        <m:e>
                          <m:r>
                            <w:rPr>
                              <w:rFonts w:ascii="Cambria Math" w:hAnsi="Cambria Math"/>
                            </w:rPr>
                            <m:t>pH</m:t>
                          </m:r>
                          <m:r>
                            <m:rPr>
                              <m:sty m:val="p"/>
                            </m:rPr>
                            <w:rPr>
                              <w:rFonts w:ascii="Cambria Math" w:hAnsi="Cambria Math"/>
                            </w:rPr>
                            <m:t>1-7</m:t>
                          </m:r>
                        </m:e>
                      </m:d>
                    </m:sup>
                  </m:sSup>
                  <m:sSub>
                    <m:sSubPr>
                      <m:ctrlPr>
                        <w:rPr>
                          <w:rFonts w:ascii="Cambria Math" w:hAnsi="Cambria Math"/>
                        </w:rPr>
                      </m:ctrlPr>
                    </m:sSubPr>
                    <m:e>
                      <m:r>
                        <w:rPr>
                          <w:rFonts w:ascii="Cambria Math" w:hAnsi="Cambria Math"/>
                        </w:rPr>
                        <m:t>f</m:t>
                      </m:r>
                    </m:e>
                    <m:sub>
                      <m:r>
                        <w:rPr>
                          <w:rFonts w:ascii="Cambria Math" w:hAnsi="Cambria Math"/>
                        </w:rPr>
                        <m:t>d</m:t>
                      </m:r>
                    </m:sub>
                  </m:sSub>
                  <m:sSub>
                    <m:sSubPr>
                      <m:ctrlPr>
                        <w:rPr>
                          <w:rFonts w:ascii="Cambria Math" w:hAnsi="Cambria Math"/>
                        </w:rPr>
                      </m:ctrlPr>
                    </m:sSubPr>
                    <m:e>
                      <m:r>
                        <m:rPr>
                          <m:sty m:val="p"/>
                        </m:rPr>
                        <w:rPr>
                          <w:rFonts w:ascii="Cambria Math" w:hAnsi="Cambria Math"/>
                        </w:rPr>
                        <m:t>Φ</m:t>
                      </m:r>
                    </m:e>
                    <m:sub>
                      <m:r>
                        <w:rPr>
                          <w:rFonts w:ascii="Cambria Math" w:hAnsi="Cambria Math"/>
                        </w:rPr>
                        <m:t>Fe</m:t>
                      </m:r>
                      <m:d>
                        <m:dPr>
                          <m:ctrlPr>
                            <w:rPr>
                              <w:rFonts w:ascii="Cambria Math" w:hAnsi="Cambria Math"/>
                            </w:rPr>
                          </m:ctrlPr>
                        </m:dPr>
                        <m:e>
                          <m:r>
                            <w:rPr>
                              <w:rFonts w:ascii="Cambria Math" w:hAnsi="Cambria Math"/>
                            </w:rPr>
                            <m:t>II</m:t>
                          </m:r>
                        </m:e>
                      </m:d>
                      <m:r>
                        <m:rPr>
                          <m:sty m:val="p"/>
                        </m:rPr>
                        <w:rPr>
                          <w:rFonts w:ascii="Cambria Math" w:hAnsi="Cambria Math"/>
                        </w:rPr>
                        <m:t>1</m:t>
                      </m:r>
                    </m:sub>
                  </m:sSub>
                </m:e>
              </m:groupChr>
            </m:e>
            <m:lim>
              <m:r>
                <m:rPr>
                  <m:nor/>
                </m:rPr>
                <m:t>Oxidation</m:t>
              </m:r>
            </m:lim>
          </m:limLow>
        </m:oMath>
      </m:oMathPara>
    </w:p>
    <w:p w14:paraId="567A1C0E" w14:textId="77777777" w:rsidR="00C87B10" w:rsidRPr="00FB7F19" w:rsidRDefault="00C87B10" w:rsidP="008565FA">
      <w:pPr>
        <w:pStyle w:val="where"/>
      </w:pPr>
      <w:r w:rsidRPr="00FB7F19">
        <w:t>where:</w:t>
      </w:r>
    </w:p>
    <w:p w14:paraId="259334F5" w14:textId="77777777" w:rsidR="00C87B10" w:rsidRPr="00FB7F19" w:rsidRDefault="00C87B10" w:rsidP="00B6554A">
      <w:pPr>
        <w:pStyle w:val="variabledefinitionChar"/>
      </w:pPr>
      <w:r w:rsidRPr="00FB7F19">
        <w:tab/>
      </w: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Pr="00FB7F19">
        <w:tab/>
        <w:t>=</w:t>
      </w:r>
      <w:r w:rsidRPr="00FB7F19">
        <w:tab/>
        <w:t>dissolved fraction of ferrous iron</w:t>
      </w:r>
    </w:p>
    <w:p w14:paraId="1B6355C0" w14:textId="2E79AB29" w:rsidR="00C87B10" w:rsidRPr="00B156AF" w:rsidRDefault="00C87B10" w:rsidP="00B6554A">
      <w:pPr>
        <w:pStyle w:val="variabledefinitionChar"/>
        <w:rPr>
          <w:iCs/>
        </w:rPr>
      </w:pPr>
      <w:r w:rsidRPr="00FB7F19">
        <w:tab/>
      </w:r>
      <m:oMath>
        <m:sSub>
          <m:sSubPr>
            <m:ctrlPr>
              <w:rPr>
                <w:rFonts w:ascii="Cambria Math" w:hAnsi="Cambria Math"/>
                <w:i/>
              </w:rPr>
            </m:ctrlPr>
          </m:sSubPr>
          <m:e>
            <m:r>
              <w:rPr>
                <w:rFonts w:ascii="Cambria Math" w:hAnsi="Cambria Math"/>
              </w:rPr>
              <m:t>k</m:t>
            </m:r>
          </m:e>
          <m:sub>
            <m:r>
              <w:rPr>
                <w:rFonts w:ascii="Cambria Math" w:hAnsi="Cambria Math"/>
              </w:rPr>
              <m:t>Fe</m:t>
            </m:r>
            <m:d>
              <m:dPr>
                <m:ctrlPr>
                  <w:rPr>
                    <w:rFonts w:ascii="Cambria Math" w:hAnsi="Cambria Math"/>
                    <w:i/>
                  </w:rPr>
                </m:ctrlPr>
              </m:dPr>
              <m:e>
                <m:r>
                  <w:rPr>
                    <w:rFonts w:ascii="Cambria Math" w:hAnsi="Cambria Math"/>
                  </w:rPr>
                  <m:t>II</m:t>
                </m:r>
              </m:e>
            </m:d>
            <m:r>
              <w:rPr>
                <w:rFonts w:ascii="Cambria Math" w:hAnsi="Cambria Math"/>
              </w:rPr>
              <m:t>1</m:t>
            </m:r>
          </m:sub>
        </m:sSub>
        <m:r>
          <w:rPr>
            <w:rFonts w:ascii="Cambria Math" w:hAnsi="Cambria Math"/>
          </w:rPr>
          <m:t xml:space="preserve"> </m:t>
        </m:r>
      </m:oMath>
      <w:r w:rsidRPr="00FB7F19">
        <w:t>=</w:t>
      </w:r>
      <w:r w:rsidRPr="00FB7F19">
        <w:tab/>
        <w:t xml:space="preserve">ferrous iron oxidation rate in layer 1, </w:t>
      </w:r>
      <w:r w:rsidRPr="00127D1D">
        <w:rPr>
          <w:iCs/>
        </w:rPr>
        <w:t>sec</w:t>
      </w:r>
      <w:r w:rsidRPr="00127D1D">
        <w:rPr>
          <w:iCs/>
          <w:vertAlign w:val="superscript"/>
        </w:rPr>
        <w:t>-1</w:t>
      </w:r>
      <w:r w:rsidRPr="00127D1D">
        <w:rPr>
          <w:iCs/>
        </w:rPr>
        <w:t>(g m</w:t>
      </w:r>
      <w:r w:rsidRPr="00127D1D">
        <w:rPr>
          <w:iCs/>
          <w:vertAlign w:val="superscript"/>
        </w:rPr>
        <w:t>-3</w:t>
      </w:r>
      <w:r w:rsidRPr="00127D1D">
        <w:rPr>
          <w:iCs/>
        </w:rPr>
        <w:t>)</w:t>
      </w:r>
      <w:r w:rsidRPr="00127D1D">
        <w:rPr>
          <w:iCs/>
          <w:vertAlign w:val="superscript"/>
        </w:rPr>
        <w:t>-1</w:t>
      </w:r>
    </w:p>
    <w:p w14:paraId="4CDD69CF" w14:textId="77777777" w:rsidR="00C87B10" w:rsidRPr="00B156AF" w:rsidRDefault="00C87B10" w:rsidP="00B6554A">
      <w:pPr>
        <w:pStyle w:val="variabledefinitionChar"/>
        <w:rPr>
          <w:iCs/>
        </w:rPr>
      </w:pPr>
      <w:r w:rsidRPr="00FB7F19">
        <w:tab/>
      </w:r>
      <m:oMath>
        <m:sSub>
          <m:sSubPr>
            <m:ctrlPr>
              <w:rPr>
                <w:rFonts w:ascii="Cambria Math" w:hAnsi="Cambria Math"/>
                <w:i/>
                <w:color w:val="000000"/>
              </w:rPr>
            </m:ctrlPr>
          </m:sSubPr>
          <m:e>
            <m:r>
              <m:rPr>
                <m:sty m:val="p"/>
              </m:rPr>
              <w:rPr>
                <w:rFonts w:ascii="Cambria Math" w:hAnsi="Cambria Math"/>
              </w:rPr>
              <m:t>Φ</m:t>
            </m:r>
          </m:e>
          <m:sub>
            <m:r>
              <w:rPr>
                <w:rFonts w:ascii="Cambria Math" w:hAnsi="Cambria Math"/>
              </w:rPr>
              <m:t>DO</m:t>
            </m:r>
          </m:sub>
        </m:sSub>
      </m:oMath>
      <w:r w:rsidRPr="00FB7F19">
        <w:tab/>
        <w:t>=</w:t>
      </w:r>
      <w:r w:rsidRPr="00FB7F19">
        <w:tab/>
        <w:t xml:space="preserve">dissolved oxygen concentration, </w:t>
      </w:r>
      <w:r w:rsidRPr="00127D1D">
        <w:rPr>
          <w:iCs/>
        </w:rPr>
        <w:t>g m</w:t>
      </w:r>
      <w:r w:rsidRPr="00127D1D">
        <w:rPr>
          <w:iCs/>
          <w:vertAlign w:val="superscript"/>
        </w:rPr>
        <w:t>-3</w:t>
      </w:r>
    </w:p>
    <w:p w14:paraId="653119D7" w14:textId="77777777" w:rsidR="00C87B10" w:rsidRPr="00B156AF" w:rsidRDefault="00C87B10" w:rsidP="00B6554A">
      <w:pPr>
        <w:pStyle w:val="variabledefinitionChar"/>
        <w:rPr>
          <w:iCs/>
        </w:rPr>
      </w:pPr>
      <w:r w:rsidRPr="00FB7F19">
        <w:tab/>
      </w:r>
      <m:oMath>
        <m:sSub>
          <m:sSubPr>
            <m:ctrlPr>
              <w:rPr>
                <w:rFonts w:ascii="Cambria Math" w:hAnsi="Cambria Math"/>
                <w:i/>
                <w:color w:val="000000"/>
              </w:rPr>
            </m:ctrlPr>
          </m:sSubPr>
          <m:e>
            <m:r>
              <m:rPr>
                <m:sty m:val="p"/>
              </m:rPr>
              <w:rPr>
                <w:rFonts w:ascii="Cambria Math" w:hAnsi="Cambria Math"/>
              </w:rPr>
              <m:t>Φ</m:t>
            </m:r>
          </m:e>
          <m:sub>
            <m:r>
              <w:rPr>
                <w:rFonts w:ascii="Cambria Math" w:hAnsi="Cambria Math"/>
              </w:rPr>
              <m:t>Fe(II)</m:t>
            </m:r>
          </m:sub>
        </m:sSub>
      </m:oMath>
      <w:r w:rsidRPr="00FB7F19">
        <w:tab/>
        <w:t>=</w:t>
      </w:r>
      <w:r w:rsidRPr="00FB7F19">
        <w:tab/>
        <w:t xml:space="preserve">ferrous iron concentration, </w:t>
      </w:r>
      <w:r w:rsidRPr="00127D1D">
        <w:rPr>
          <w:iCs/>
        </w:rPr>
        <w:t>g m</w:t>
      </w:r>
      <w:r w:rsidRPr="00127D1D">
        <w:rPr>
          <w:iCs/>
          <w:vertAlign w:val="superscript"/>
        </w:rPr>
        <w:t>-3</w:t>
      </w:r>
    </w:p>
    <w:p w14:paraId="27B93FAC" w14:textId="29E1AA92" w:rsidR="00C87B10" w:rsidRPr="00FB7F19" w:rsidRDefault="00C87B10" w:rsidP="00B6554A">
      <w:pPr>
        <w:pStyle w:val="variabledefinitionChar"/>
      </w:pPr>
      <m:oMath>
        <m:r>
          <w:rPr>
            <w:rFonts w:ascii="Cambria Math" w:hAnsi="Cambria Math"/>
          </w:rPr>
          <m:t xml:space="preserve">pH1 </m:t>
        </m:r>
      </m:oMath>
      <w:r w:rsidRPr="00FB7F19">
        <w:t>=</w:t>
      </w:r>
      <w:r w:rsidRPr="00FB7F19">
        <w:tab/>
      </w:r>
      <w:r w:rsidR="00D42466">
        <w:t xml:space="preserve"> </w:t>
      </w:r>
      <w:r w:rsidRPr="00FB7F19">
        <w:t>pH in layer 1</w:t>
      </w:r>
    </w:p>
    <w:p w14:paraId="08CC78E9" w14:textId="77777777" w:rsidR="00C87B10" w:rsidRDefault="00C87B10" w:rsidP="008565FA">
      <w:pPr>
        <w:pStyle w:val="variabledefinitionChar"/>
      </w:pPr>
    </w:p>
    <w:p w14:paraId="27474ACD" w14:textId="71062AAF" w:rsidR="00C87B10" w:rsidRPr="00FB7F19" w:rsidRDefault="00C87B10" w:rsidP="00B6554A">
      <w:r w:rsidRPr="00FB7F19">
        <w:t>The rate equation for ferrous iron in sediment layer 2 is</w:t>
      </w:r>
    </w:p>
    <w:p w14:paraId="750D713D" w14:textId="77777777" w:rsidR="00C87B10" w:rsidRDefault="00C87B10" w:rsidP="008565FA">
      <w:pPr>
        <w:pStyle w:val="variabledefinitionChar"/>
      </w:pPr>
    </w:p>
    <w:p w14:paraId="1FBE180A" w14:textId="77777777" w:rsidR="00C87B10" w:rsidRPr="00D11593" w:rsidRDefault="00000000" w:rsidP="00B6554A">
      <w:pPr>
        <w:pStyle w:val="BodyText"/>
      </w:pPr>
      <m:oMathPara>
        <m:oMath>
          <m:sSub>
            <m:sSubPr>
              <m:ctrlPr>
                <w:rPr>
                  <w:rFonts w:ascii="Cambria Math" w:hAnsi="Cambria Math"/>
                </w:rPr>
              </m:ctrlPr>
            </m:sSubPr>
            <m:e>
              <m:r>
                <w:rPr>
                  <w:rFonts w:ascii="Cambria Math" w:hAnsi="Cambria Math"/>
                </w:rPr>
                <m:t>S</m:t>
              </m:r>
            </m:e>
            <m:sub>
              <m:r>
                <w:rPr>
                  <w:rFonts w:ascii="Cambria Math" w:hAnsi="Cambria Math"/>
                </w:rPr>
                <m:t>Fe</m:t>
              </m:r>
              <m:r>
                <m:rPr>
                  <m:sty m:val="p"/>
                </m:rPr>
                <w:rPr>
                  <w:rFonts w:ascii="Cambria Math" w:hAnsi="Cambria Math"/>
                </w:rPr>
                <m:t>(</m:t>
              </m:r>
              <m:r>
                <w:rPr>
                  <w:rFonts w:ascii="Cambria Math" w:hAnsi="Cambria Math"/>
                </w:rPr>
                <m:t>II</m:t>
              </m:r>
              <m:r>
                <m:rPr>
                  <m:sty m:val="p"/>
                </m:rPr>
                <w:rPr>
                  <w:rFonts w:ascii="Cambria Math" w:hAnsi="Cambria Math"/>
                </w:rPr>
                <m:t>)2</m:t>
              </m:r>
            </m:sub>
          </m:sSub>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sSub>
                    <m:sSubPr>
                      <m:ctrlPr>
                        <w:rPr>
                          <w:rFonts w:ascii="Cambria Math" w:hAnsi="Cambria Math"/>
                        </w:rPr>
                      </m:ctrlPr>
                    </m:sSubPr>
                    <m:e>
                      <m:r>
                        <w:rPr>
                          <w:rFonts w:ascii="Cambria Math" w:hAnsi="Cambria Math"/>
                        </w:rPr>
                        <m:t>k</m:t>
                      </m:r>
                    </m:e>
                    <m:sub>
                      <m:r>
                        <w:rPr>
                          <w:rFonts w:ascii="Cambria Math" w:hAnsi="Cambria Math"/>
                        </w:rPr>
                        <m:t>FeOOH</m:t>
                      </m:r>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Φ</m:t>
                      </m:r>
                    </m:e>
                    <m:sub>
                      <m:r>
                        <w:rPr>
                          <w:rFonts w:ascii="Cambria Math" w:hAnsi="Cambria Math"/>
                        </w:rPr>
                        <m:t>FeOOH</m:t>
                      </m:r>
                    </m:sub>
                  </m:sSub>
                </m:e>
              </m:groupChr>
            </m:e>
            <m:lim>
              <m:r>
                <m:rPr>
                  <m:nor/>
                </m:rPr>
                <m:t>Reduction</m:t>
              </m:r>
            </m:lim>
          </m:limLow>
        </m:oMath>
      </m:oMathPara>
    </w:p>
    <w:p w14:paraId="5AACFA3E" w14:textId="77777777" w:rsidR="00FB7F19" w:rsidRDefault="00FB7F19" w:rsidP="008565FA">
      <w:pPr>
        <w:pStyle w:val="where"/>
      </w:pPr>
      <w:r>
        <w:t>where:</w:t>
      </w:r>
    </w:p>
    <w:p w14:paraId="390908B8" w14:textId="77777777" w:rsidR="00C87B10" w:rsidRPr="00D42466" w:rsidRDefault="00000000" w:rsidP="00B6554A">
      <w:pPr>
        <w:pStyle w:val="variabledefinitionChar"/>
        <w:rPr>
          <w:iCs/>
        </w:rPr>
      </w:pPr>
      <m:oMath>
        <m:sSub>
          <m:sSubPr>
            <m:ctrlPr>
              <w:rPr>
                <w:rFonts w:ascii="Cambria Math" w:hAnsi="Cambria Math"/>
                <w:i/>
              </w:rPr>
            </m:ctrlPr>
          </m:sSubPr>
          <m:e>
            <m:r>
              <w:rPr>
                <w:rFonts w:ascii="Cambria Math" w:hAnsi="Cambria Math"/>
              </w:rPr>
              <m:t>k</m:t>
            </m:r>
          </m:e>
          <m:sub>
            <m:r>
              <w:rPr>
                <w:rFonts w:ascii="Cambria Math" w:hAnsi="Cambria Math"/>
              </w:rPr>
              <m:t>FeOOH</m:t>
            </m:r>
            <m:r>
              <w:rPr>
                <w:rFonts w:ascii="Cambria Math" w:hAnsi="Cambria Math"/>
              </w:rPr>
              <m:t>2</m:t>
            </m:r>
          </m:sub>
        </m:sSub>
      </m:oMath>
      <w:r w:rsidR="00C87B10" w:rsidRPr="00FB7F19">
        <w:t>=</w:t>
      </w:r>
      <w:r w:rsidR="00C87B10" w:rsidRPr="00FB7F19">
        <w:tab/>
        <w:t xml:space="preserve">ferrous iron reduction rate in layer 2, </w:t>
      </w:r>
      <w:proofErr w:type="gramStart"/>
      <w:r w:rsidR="00C87B10" w:rsidRPr="008565FA">
        <w:rPr>
          <w:iCs/>
        </w:rPr>
        <w:t>sec</w:t>
      </w:r>
      <w:r w:rsidR="00C87B10" w:rsidRPr="008565FA">
        <w:rPr>
          <w:iCs/>
          <w:vertAlign w:val="superscript"/>
        </w:rPr>
        <w:t>-1</w:t>
      </w:r>
      <w:proofErr w:type="gramEnd"/>
    </w:p>
    <w:p w14:paraId="2AA05FC6" w14:textId="77777777" w:rsidR="00C87B10" w:rsidRPr="00D42466" w:rsidRDefault="00C87B10" w:rsidP="00B6554A">
      <w:pPr>
        <w:pStyle w:val="variabledefinitionChar"/>
        <w:rPr>
          <w:iCs/>
        </w:rPr>
      </w:pPr>
      <w:r w:rsidRPr="00FB7F19">
        <w:tab/>
      </w:r>
      <m:oMath>
        <m:sSub>
          <m:sSubPr>
            <m:ctrlPr>
              <w:rPr>
                <w:rFonts w:ascii="Cambria Math" w:hAnsi="Cambria Math"/>
                <w:i/>
                <w:color w:val="000000"/>
              </w:rPr>
            </m:ctrlPr>
          </m:sSubPr>
          <m:e>
            <m:r>
              <m:rPr>
                <m:sty m:val="p"/>
              </m:rPr>
              <w:rPr>
                <w:rFonts w:ascii="Cambria Math" w:hAnsi="Cambria Math"/>
              </w:rPr>
              <m:t>Φ</m:t>
            </m:r>
          </m:e>
          <m:sub>
            <m:r>
              <w:rPr>
                <w:rFonts w:ascii="Cambria Math" w:hAnsi="Cambria Math"/>
              </w:rPr>
              <m:t>FeOOH</m:t>
            </m:r>
          </m:sub>
        </m:sSub>
      </m:oMath>
      <w:r w:rsidRPr="00FB7F19">
        <w:tab/>
        <w:t>=</w:t>
      </w:r>
      <w:r w:rsidRPr="00FB7F19">
        <w:tab/>
        <w:t xml:space="preserve">iron oxyhydroxide concentration, </w:t>
      </w:r>
      <w:r w:rsidRPr="008565FA">
        <w:rPr>
          <w:iCs/>
        </w:rPr>
        <w:t>g m</w:t>
      </w:r>
      <w:r w:rsidRPr="008565FA">
        <w:rPr>
          <w:iCs/>
          <w:vertAlign w:val="superscript"/>
        </w:rPr>
        <w:t>-3</w:t>
      </w:r>
    </w:p>
    <w:p w14:paraId="6586FC1B" w14:textId="77777777" w:rsidR="00C87B10" w:rsidRPr="00FB7F19" w:rsidRDefault="00C87B10" w:rsidP="008565FA">
      <w:pPr>
        <w:pStyle w:val="variabledefinitionChar"/>
      </w:pPr>
    </w:p>
    <w:p w14:paraId="06827519" w14:textId="14A07603" w:rsidR="00C87B10" w:rsidRPr="00FB7F19" w:rsidRDefault="00C87B10" w:rsidP="008565FA">
      <w:pPr>
        <w:pStyle w:val="variabledefinitionChar"/>
      </w:pPr>
      <w:r w:rsidRPr="00FB7F19">
        <w:t xml:space="preserve"> Mass balances for the aerobic layer 1 and anaerobic layer 2 are</w:t>
      </w:r>
    </w:p>
    <w:p w14:paraId="55D2F907" w14:textId="77777777" w:rsidR="00C87B10" w:rsidRDefault="00C87B10" w:rsidP="008565FA">
      <w:pPr>
        <w:pStyle w:val="variabledefinitionChar"/>
      </w:pPr>
    </w:p>
    <w:p w14:paraId="19A85D2F" w14:textId="77777777" w:rsidR="00C87B10" w:rsidRPr="006E29C7" w:rsidRDefault="00000000" w:rsidP="008565FA">
      <w:pPr>
        <w:pStyle w:val="variabledefinitionChar"/>
      </w:pPr>
      <m:oMathPara>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f>
            <m:fPr>
              <m:ctrlPr>
                <w:rPr>
                  <w:rFonts w:ascii="Cambria Math" w:hAnsi="Cambria Math"/>
                </w:rPr>
              </m:ctrlPr>
            </m:fPr>
            <m:num>
              <m:r>
                <w:rPr>
                  <w:rFonts w:ascii="Cambria Math" w:hAnsi="Cambria Math"/>
                </w:rPr>
                <m:t>d</m:t>
              </m:r>
              <m:sSub>
                <m:sSubPr>
                  <m:ctrlPr>
                    <w:rPr>
                      <w:rFonts w:ascii="Cambria Math" w:hAnsi="Cambria Math"/>
                    </w:rPr>
                  </m:ctrlPr>
                </m:sSubPr>
                <m:e>
                  <m:r>
                    <m:rPr>
                      <m:sty m:val="p"/>
                    </m:rPr>
                    <w:rPr>
                      <w:rFonts w:ascii="Cambria Math" w:hAnsi="Cambria Math"/>
                    </w:rPr>
                    <m:t>Φ</m:t>
                  </m:r>
                </m:e>
                <m:sub>
                  <m:r>
                    <w:rPr>
                      <w:rFonts w:ascii="Cambria Math" w:hAnsi="Cambria Math"/>
                    </w:rPr>
                    <m:t>Fe</m:t>
                  </m:r>
                  <m:d>
                    <m:dPr>
                      <m:ctrlPr>
                        <w:rPr>
                          <w:rFonts w:ascii="Cambria Math" w:hAnsi="Cambria Math"/>
                        </w:rPr>
                      </m:ctrlPr>
                    </m:dPr>
                    <m:e>
                      <m:r>
                        <w:rPr>
                          <w:rFonts w:ascii="Cambria Math" w:hAnsi="Cambria Math"/>
                        </w:rPr>
                        <m:t>II</m:t>
                      </m:r>
                    </m:e>
                  </m:d>
                  <m:r>
                    <m:rPr>
                      <m:sty m:val="p"/>
                    </m:rPr>
                    <w:rPr>
                      <w:rFonts w:ascii="Cambria Math" w:hAnsi="Cambria Math"/>
                    </w:rPr>
                    <m:t>1</m:t>
                  </m:r>
                </m:sub>
              </m:sSub>
            </m:num>
            <m:den>
              <m:r>
                <w:rPr>
                  <w:rFonts w:ascii="Cambria Math" w:hAnsi="Cambria Math"/>
                </w:rPr>
                <m:t>dt</m:t>
              </m:r>
            </m:den>
          </m:f>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01</m:t>
              </m:r>
            </m:sub>
          </m:sSub>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d</m:t>
                  </m:r>
                </m:sub>
              </m:sSub>
              <m:sSub>
                <m:sSubPr>
                  <m:ctrlPr>
                    <w:rPr>
                      <w:rFonts w:ascii="Cambria Math" w:hAnsi="Cambria Math"/>
                    </w:rPr>
                  </m:ctrlPr>
                </m:sSubPr>
                <m:e>
                  <m:r>
                    <m:rPr>
                      <m:sty m:val="p"/>
                    </m:rPr>
                    <w:rPr>
                      <w:rFonts w:ascii="Cambria Math" w:hAnsi="Cambria Math"/>
                    </w:rPr>
                    <m:t>Φ</m:t>
                  </m:r>
                </m:e>
                <m:sub>
                  <m:r>
                    <w:rPr>
                      <w:rFonts w:ascii="Cambria Math" w:hAnsi="Cambria Math"/>
                    </w:rPr>
                    <m:t>Fe</m:t>
                  </m:r>
                  <m:d>
                    <m:dPr>
                      <m:ctrlPr>
                        <w:rPr>
                          <w:rFonts w:ascii="Cambria Math" w:hAnsi="Cambria Math"/>
                        </w:rPr>
                      </m:ctrlPr>
                    </m:dPr>
                    <m:e>
                      <m:r>
                        <w:rPr>
                          <w:rFonts w:ascii="Cambria Math" w:hAnsi="Cambria Math"/>
                        </w:rPr>
                        <m:t>II</m:t>
                      </m:r>
                    </m:e>
                  </m:d>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Fe</m:t>
                  </m:r>
                  <m:d>
                    <m:dPr>
                      <m:ctrlPr>
                        <w:rPr>
                          <w:rFonts w:ascii="Cambria Math" w:hAnsi="Cambria Math"/>
                        </w:rPr>
                      </m:ctrlPr>
                    </m:dPr>
                    <m:e>
                      <m:r>
                        <w:rPr>
                          <w:rFonts w:ascii="Cambria Math" w:hAnsi="Cambria Math"/>
                        </w:rPr>
                        <m:t>II</m:t>
                      </m:r>
                    </m:e>
                  </m:d>
                  <m:r>
                    <m:rPr>
                      <m:sty m:val="p"/>
                    </m:rPr>
                    <w:rPr>
                      <w:rFonts w:ascii="Cambria Math" w:hAnsi="Cambria Math"/>
                    </w:rPr>
                    <m:t>0</m:t>
                  </m:r>
                </m:sub>
              </m:sSub>
            </m:e>
          </m:d>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12</m:t>
              </m:r>
            </m:sub>
          </m:sSub>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d</m:t>
                  </m:r>
                </m:sub>
              </m:sSub>
              <m:sSub>
                <m:sSubPr>
                  <m:ctrlPr>
                    <w:rPr>
                      <w:rFonts w:ascii="Cambria Math" w:hAnsi="Cambria Math"/>
                    </w:rPr>
                  </m:ctrlPr>
                </m:sSubPr>
                <m:e>
                  <m:r>
                    <m:rPr>
                      <m:sty m:val="p"/>
                    </m:rPr>
                    <w:rPr>
                      <w:rFonts w:ascii="Cambria Math" w:hAnsi="Cambria Math"/>
                    </w:rPr>
                    <m:t>Φ</m:t>
                  </m:r>
                </m:e>
                <m:sub>
                  <m:r>
                    <w:rPr>
                      <w:rFonts w:ascii="Cambria Math" w:hAnsi="Cambria Math"/>
                    </w:rPr>
                    <m:t>Fe</m:t>
                  </m:r>
                  <m:d>
                    <m:dPr>
                      <m:ctrlPr>
                        <w:rPr>
                          <w:rFonts w:ascii="Cambria Math" w:hAnsi="Cambria Math"/>
                        </w:rPr>
                      </m:ctrlPr>
                    </m:dPr>
                    <m:e>
                      <m:r>
                        <w:rPr>
                          <w:rFonts w:ascii="Cambria Math" w:hAnsi="Cambria Math"/>
                        </w:rPr>
                        <m:t>II</m:t>
                      </m:r>
                    </m:e>
                  </m:d>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d</m:t>
                  </m:r>
                </m:sub>
              </m:sSub>
              <m:sSub>
                <m:sSubPr>
                  <m:ctrlPr>
                    <w:rPr>
                      <w:rFonts w:ascii="Cambria Math" w:hAnsi="Cambria Math"/>
                    </w:rPr>
                  </m:ctrlPr>
                </m:sSubPr>
                <m:e>
                  <m:r>
                    <m:rPr>
                      <m:sty m:val="p"/>
                    </m:rPr>
                    <w:rPr>
                      <w:rFonts w:ascii="Cambria Math" w:hAnsi="Cambria Math"/>
                    </w:rPr>
                    <m:t>Φ</m:t>
                  </m:r>
                </m:e>
                <m:sub>
                  <m:r>
                    <w:rPr>
                      <w:rFonts w:ascii="Cambria Math" w:hAnsi="Cambria Math"/>
                    </w:rPr>
                    <m:t>Fe</m:t>
                  </m:r>
                  <m:d>
                    <m:dPr>
                      <m:ctrlPr>
                        <w:rPr>
                          <w:rFonts w:ascii="Cambria Math" w:hAnsi="Cambria Math"/>
                        </w:rPr>
                      </m:ctrlPr>
                    </m:dPr>
                    <m:e>
                      <m:r>
                        <w:rPr>
                          <w:rFonts w:ascii="Cambria Math" w:hAnsi="Cambria Math"/>
                        </w:rPr>
                        <m:t>II</m:t>
                      </m:r>
                    </m:e>
                  </m:d>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12</m:t>
              </m:r>
            </m:sub>
          </m:sSub>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p</m:t>
                  </m:r>
                </m:sub>
              </m:sSub>
              <m:sSub>
                <m:sSubPr>
                  <m:ctrlPr>
                    <w:rPr>
                      <w:rFonts w:ascii="Cambria Math" w:hAnsi="Cambria Math"/>
                    </w:rPr>
                  </m:ctrlPr>
                </m:sSubPr>
                <m:e>
                  <m:r>
                    <m:rPr>
                      <m:sty m:val="p"/>
                    </m:rPr>
                    <w:rPr>
                      <w:rFonts w:ascii="Cambria Math" w:hAnsi="Cambria Math"/>
                    </w:rPr>
                    <m:t>Φ</m:t>
                  </m:r>
                </m:e>
                <m:sub>
                  <m:r>
                    <w:rPr>
                      <w:rFonts w:ascii="Cambria Math" w:hAnsi="Cambria Math"/>
                    </w:rPr>
                    <m:t>Fe</m:t>
                  </m:r>
                  <m:d>
                    <m:dPr>
                      <m:ctrlPr>
                        <w:rPr>
                          <w:rFonts w:ascii="Cambria Math" w:hAnsi="Cambria Math"/>
                        </w:rPr>
                      </m:ctrlPr>
                    </m:dPr>
                    <m:e>
                      <m:r>
                        <w:rPr>
                          <w:rFonts w:ascii="Cambria Math" w:hAnsi="Cambria Math"/>
                        </w:rPr>
                        <m:t>II</m:t>
                      </m:r>
                    </m:e>
                  </m:d>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sSub>
                    <m:sSubPr>
                      <m:ctrlPr>
                        <w:rPr>
                          <w:rFonts w:ascii="Cambria Math" w:hAnsi="Cambria Math"/>
                        </w:rPr>
                      </m:ctrlPr>
                    </m:sSubPr>
                    <m:e>
                      <m:r>
                        <w:rPr>
                          <w:rFonts w:ascii="Cambria Math" w:hAnsi="Cambria Math"/>
                        </w:rPr>
                        <m:t>f</m:t>
                      </m:r>
                    </m:e>
                    <m:sub>
                      <m:r>
                        <w:rPr>
                          <w:rFonts w:ascii="Cambria Math" w:hAnsi="Cambria Math"/>
                        </w:rPr>
                        <m:t>p</m:t>
                      </m:r>
                    </m:sub>
                  </m:sSub>
                  <m:r>
                    <m:rPr>
                      <m:sty m:val="p"/>
                    </m:rPr>
                    <w:rPr>
                      <w:rFonts w:ascii="Cambria Math" w:hAnsi="Cambria Math"/>
                    </w:rPr>
                    <m:t>Φ</m:t>
                  </m:r>
                </m:e>
                <m:sub>
                  <m:r>
                    <w:rPr>
                      <w:rFonts w:ascii="Cambria Math" w:hAnsi="Cambria Math"/>
                    </w:rPr>
                    <m:t>Fe</m:t>
                  </m:r>
                  <m:d>
                    <m:dPr>
                      <m:ctrlPr>
                        <w:rPr>
                          <w:rFonts w:ascii="Cambria Math" w:hAnsi="Cambria Math"/>
                        </w:rPr>
                      </m:ctrlPr>
                    </m:dPr>
                    <m:e>
                      <m:r>
                        <w:rPr>
                          <w:rFonts w:ascii="Cambria Math" w:hAnsi="Cambria Math"/>
                        </w:rPr>
                        <m:t>II</m:t>
                      </m:r>
                    </m:e>
                  </m:d>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sSub>
            <m:sSubPr>
              <m:ctrlPr>
                <w:rPr>
                  <w:rFonts w:ascii="Cambria Math" w:hAnsi="Cambria Math"/>
                  <w:color w:val="000000"/>
                </w:rPr>
              </m:ctrlPr>
            </m:sSubPr>
            <m:e>
              <m:r>
                <m:rPr>
                  <m:sty m:val="p"/>
                </m:rPr>
                <w:rPr>
                  <w:rFonts w:ascii="Cambria Math" w:hAnsi="Cambria Math"/>
                </w:rPr>
                <m:t>Φ</m:t>
              </m:r>
            </m:e>
            <m:sub>
              <m:r>
                <w:rPr>
                  <w:rFonts w:ascii="Cambria Math" w:hAnsi="Cambria Math"/>
                </w:rPr>
                <m:t>Fe</m:t>
              </m:r>
              <m:d>
                <m:dPr>
                  <m:ctrlPr>
                    <w:rPr>
                      <w:rFonts w:ascii="Cambria Math" w:hAnsi="Cambria Math"/>
                    </w:rPr>
                  </m:ctrlPr>
                </m:dPr>
                <m:e>
                  <m:r>
                    <w:rPr>
                      <w:rFonts w:ascii="Cambria Math" w:hAnsi="Cambria Math"/>
                    </w:rPr>
                    <m:t>II</m:t>
                  </m:r>
                </m:e>
              </m:d>
              <m:r>
                <m:rPr>
                  <m:sty m:val="p"/>
                </m:rPr>
                <w:rPr>
                  <w:rFonts w:ascii="Cambria Math" w:hAnsi="Cambria Math"/>
                </w:rPr>
                <m:t>1</m:t>
              </m:r>
            </m:sub>
          </m:sSub>
          <m:r>
            <m:rPr>
              <m:sty m:val="p"/>
            </m:rPr>
            <w:rPr>
              <w:rFonts w:ascii="Cambria Math" w:hAnsi="Cambria Math"/>
              <w:color w:val="000000"/>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sSub>
            <m:sSubPr>
              <m:ctrlPr>
                <w:rPr>
                  <w:rFonts w:ascii="Cambria Math" w:hAnsi="Cambria Math"/>
                </w:rPr>
              </m:ctrlPr>
            </m:sSubPr>
            <m:e>
              <m:r>
                <w:rPr>
                  <w:rFonts w:ascii="Cambria Math" w:hAnsi="Cambria Math"/>
                </w:rPr>
                <m:t>S</m:t>
              </m:r>
            </m:e>
            <m:sub>
              <m:r>
                <w:rPr>
                  <w:rFonts w:ascii="Cambria Math" w:hAnsi="Cambria Math"/>
                </w:rPr>
                <m:t>Fe</m:t>
              </m:r>
              <m:d>
                <m:dPr>
                  <m:ctrlPr>
                    <w:rPr>
                      <w:rFonts w:ascii="Cambria Math" w:hAnsi="Cambria Math"/>
                    </w:rPr>
                  </m:ctrlPr>
                </m:dPr>
                <m:e>
                  <m:r>
                    <w:rPr>
                      <w:rFonts w:ascii="Cambria Math" w:hAnsi="Cambria Math"/>
                    </w:rPr>
                    <m:t>II</m:t>
                  </m:r>
                </m:e>
              </m:d>
              <m:r>
                <m:rPr>
                  <m:sty m:val="p"/>
                </m:rPr>
                <w:rPr>
                  <w:rFonts w:ascii="Cambria Math" w:hAnsi="Cambria Math"/>
                </w:rPr>
                <m:t>1</m:t>
              </m:r>
            </m:sub>
          </m:sSub>
        </m:oMath>
      </m:oMathPara>
    </w:p>
    <w:p w14:paraId="6B0B8D2B" w14:textId="77777777" w:rsidR="00C87B10" w:rsidRDefault="00C87B10" w:rsidP="008565FA">
      <w:pPr>
        <w:pStyle w:val="variabledefinitionChar"/>
      </w:pPr>
    </w:p>
    <w:p w14:paraId="35339432" w14:textId="77777777" w:rsidR="00C87B10" w:rsidRDefault="00000000" w:rsidP="008565FA">
      <w:pPr>
        <w:pStyle w:val="variabledefinitionChar"/>
        <w:spacing w:line="276" w:lineRule="auto"/>
      </w:pPr>
      <m:oMathPara>
        <m:oMath>
          <m:sSub>
            <m:sSubPr>
              <m:ctrlPr>
                <w:rPr>
                  <w:rFonts w:ascii="Cambria Math" w:hAnsi="Cambria Math"/>
                </w:rPr>
              </m:ctrlPr>
            </m:sSubPr>
            <m:e>
              <m:r>
                <w:rPr>
                  <w:rFonts w:ascii="Cambria Math" w:hAnsi="Cambria Math"/>
                </w:rPr>
                <m:t>H</m:t>
              </m:r>
            </m:e>
            <m:sub>
              <m:r>
                <m:rPr>
                  <m:sty m:val="p"/>
                </m:rPr>
                <w:rPr>
                  <w:rFonts w:ascii="Cambria Math" w:hAnsi="Cambria Math"/>
                </w:rPr>
                <m:t>2</m:t>
              </m:r>
            </m:sub>
          </m:sSub>
          <m:f>
            <m:fPr>
              <m:ctrlPr>
                <w:rPr>
                  <w:rFonts w:ascii="Cambria Math" w:hAnsi="Cambria Math"/>
                </w:rPr>
              </m:ctrlPr>
            </m:fPr>
            <m:num>
              <m:r>
                <w:rPr>
                  <w:rFonts w:ascii="Cambria Math" w:hAnsi="Cambria Math"/>
                </w:rPr>
                <m:t>d</m:t>
              </m:r>
              <m:sSub>
                <m:sSubPr>
                  <m:ctrlPr>
                    <w:rPr>
                      <w:rFonts w:ascii="Cambria Math" w:hAnsi="Cambria Math"/>
                    </w:rPr>
                  </m:ctrlPr>
                </m:sSubPr>
                <m:e>
                  <m:r>
                    <m:rPr>
                      <m:sty m:val="p"/>
                    </m:rPr>
                    <w:rPr>
                      <w:rFonts w:ascii="Cambria Math" w:hAnsi="Cambria Math"/>
                    </w:rPr>
                    <m:t>Φ</m:t>
                  </m:r>
                </m:e>
                <m:sub>
                  <m:r>
                    <w:rPr>
                      <w:rFonts w:ascii="Cambria Math" w:hAnsi="Cambria Math"/>
                    </w:rPr>
                    <m:t>Fe</m:t>
                  </m:r>
                  <m:r>
                    <m:rPr>
                      <m:sty m:val="p"/>
                    </m:rPr>
                    <w:rPr>
                      <w:rFonts w:ascii="Cambria Math" w:hAnsi="Cambria Math"/>
                    </w:rPr>
                    <m:t>(</m:t>
                  </m:r>
                  <m:r>
                    <w:rPr>
                      <w:rFonts w:ascii="Cambria Math" w:hAnsi="Cambria Math"/>
                    </w:rPr>
                    <m:t>II</m:t>
                  </m:r>
                  <m:r>
                    <m:rPr>
                      <m:sty m:val="p"/>
                    </m:rPr>
                    <w:rPr>
                      <w:rFonts w:ascii="Cambria Math" w:hAnsi="Cambria Math"/>
                    </w:rPr>
                    <m:t>)2</m:t>
                  </m:r>
                </m:sub>
              </m:sSub>
            </m:num>
            <m:den>
              <m:r>
                <w:rPr>
                  <w:rFonts w:ascii="Cambria Math" w:hAnsi="Cambria Math"/>
                </w:rPr>
                <m:t>dt</m:t>
              </m:r>
            </m:den>
          </m:f>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12</m:t>
              </m:r>
            </m:sub>
          </m:sSub>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d</m:t>
                  </m:r>
                </m:sub>
              </m:sSub>
              <m:sSub>
                <m:sSubPr>
                  <m:ctrlPr>
                    <w:rPr>
                      <w:rFonts w:ascii="Cambria Math" w:hAnsi="Cambria Math"/>
                    </w:rPr>
                  </m:ctrlPr>
                </m:sSubPr>
                <m:e>
                  <m:r>
                    <m:rPr>
                      <m:sty m:val="p"/>
                    </m:rPr>
                    <w:rPr>
                      <w:rFonts w:ascii="Cambria Math" w:hAnsi="Cambria Math"/>
                    </w:rPr>
                    <m:t>Φ</m:t>
                  </m:r>
                </m:e>
                <m:sub>
                  <m:r>
                    <w:rPr>
                      <w:rFonts w:ascii="Cambria Math" w:hAnsi="Cambria Math"/>
                    </w:rPr>
                    <m:t>Fe</m:t>
                  </m:r>
                  <m:r>
                    <m:rPr>
                      <m:sty m:val="p"/>
                    </m:rPr>
                    <w:rPr>
                      <w:rFonts w:ascii="Cambria Math" w:hAnsi="Cambria Math"/>
                    </w:rPr>
                    <m:t>(</m:t>
                  </m:r>
                  <m:r>
                    <w:rPr>
                      <w:rFonts w:ascii="Cambria Math" w:hAnsi="Cambria Math"/>
                    </w:rPr>
                    <m:t>II</m:t>
                  </m:r>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sSub>
                    <m:sSubPr>
                      <m:ctrlPr>
                        <w:rPr>
                          <w:rFonts w:ascii="Cambria Math" w:hAnsi="Cambria Math"/>
                        </w:rPr>
                      </m:ctrlPr>
                    </m:sSubPr>
                    <m:e>
                      <m:r>
                        <w:rPr>
                          <w:rFonts w:ascii="Cambria Math" w:hAnsi="Cambria Math"/>
                        </w:rPr>
                        <m:t>f</m:t>
                      </m:r>
                    </m:e>
                    <m:sub>
                      <m:r>
                        <w:rPr>
                          <w:rFonts w:ascii="Cambria Math" w:hAnsi="Cambria Math"/>
                        </w:rPr>
                        <m:t>d</m:t>
                      </m:r>
                    </m:sub>
                  </m:sSub>
                  <m:r>
                    <m:rPr>
                      <m:sty m:val="p"/>
                    </m:rPr>
                    <w:rPr>
                      <w:rFonts w:ascii="Cambria Math" w:hAnsi="Cambria Math"/>
                    </w:rPr>
                    <m:t>Φ</m:t>
                  </m:r>
                </m:e>
                <m:sub>
                  <m:r>
                    <w:rPr>
                      <w:rFonts w:ascii="Cambria Math" w:hAnsi="Cambria Math"/>
                    </w:rPr>
                    <m:t>Fe</m:t>
                  </m:r>
                  <m:r>
                    <m:rPr>
                      <m:sty m:val="p"/>
                    </m:rPr>
                    <w:rPr>
                      <w:rFonts w:ascii="Cambria Math" w:hAnsi="Cambria Math"/>
                    </w:rPr>
                    <m:t>(</m:t>
                  </m:r>
                  <m:r>
                    <w:rPr>
                      <w:rFonts w:ascii="Cambria Math" w:hAnsi="Cambria Math"/>
                    </w:rPr>
                    <m:t>II</m:t>
                  </m:r>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12</m:t>
              </m:r>
            </m:sub>
          </m:sSub>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p</m:t>
                  </m:r>
                </m:sub>
              </m:sSub>
              <m:sSub>
                <m:sSubPr>
                  <m:ctrlPr>
                    <w:rPr>
                      <w:rFonts w:ascii="Cambria Math" w:hAnsi="Cambria Math"/>
                    </w:rPr>
                  </m:ctrlPr>
                </m:sSubPr>
                <m:e>
                  <m:r>
                    <m:rPr>
                      <m:sty m:val="p"/>
                    </m:rPr>
                    <w:rPr>
                      <w:rFonts w:ascii="Cambria Math" w:hAnsi="Cambria Math"/>
                    </w:rPr>
                    <m:t>Φ</m:t>
                  </m:r>
                </m:e>
                <m:sub>
                  <m:r>
                    <w:rPr>
                      <w:rFonts w:ascii="Cambria Math" w:hAnsi="Cambria Math"/>
                    </w:rPr>
                    <m:t>Fe</m:t>
                  </m:r>
                  <m:r>
                    <m:rPr>
                      <m:sty m:val="p"/>
                    </m:rPr>
                    <w:rPr>
                      <w:rFonts w:ascii="Cambria Math" w:hAnsi="Cambria Math"/>
                    </w:rPr>
                    <m:t>(</m:t>
                  </m:r>
                  <m:r>
                    <w:rPr>
                      <w:rFonts w:ascii="Cambria Math" w:hAnsi="Cambria Math"/>
                    </w:rPr>
                    <m:t>II</m:t>
                  </m:r>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sSub>
                    <m:sSubPr>
                      <m:ctrlPr>
                        <w:rPr>
                          <w:rFonts w:ascii="Cambria Math" w:hAnsi="Cambria Math"/>
                        </w:rPr>
                      </m:ctrlPr>
                    </m:sSubPr>
                    <m:e>
                      <m:r>
                        <w:rPr>
                          <w:rFonts w:ascii="Cambria Math" w:hAnsi="Cambria Math"/>
                        </w:rPr>
                        <m:t>f</m:t>
                      </m:r>
                    </m:e>
                    <m:sub>
                      <m:r>
                        <w:rPr>
                          <w:rFonts w:ascii="Cambria Math" w:hAnsi="Cambria Math"/>
                        </w:rPr>
                        <m:t>p</m:t>
                      </m:r>
                    </m:sub>
                  </m:sSub>
                  <m:r>
                    <m:rPr>
                      <m:sty m:val="p"/>
                    </m:rPr>
                    <w:rPr>
                      <w:rFonts w:ascii="Cambria Math" w:hAnsi="Cambria Math"/>
                    </w:rPr>
                    <m:t>Φ</m:t>
                  </m:r>
                </m:e>
                <m:sub>
                  <m:r>
                    <w:rPr>
                      <w:rFonts w:ascii="Cambria Math" w:hAnsi="Cambria Math"/>
                    </w:rPr>
                    <m:t>Fe</m:t>
                  </m:r>
                  <m:r>
                    <m:rPr>
                      <m:sty m:val="p"/>
                    </m:rPr>
                    <w:rPr>
                      <w:rFonts w:ascii="Cambria Math" w:hAnsi="Cambria Math"/>
                    </w:rPr>
                    <m:t>(</m:t>
                  </m:r>
                  <m:r>
                    <w:rPr>
                      <w:rFonts w:ascii="Cambria Math" w:hAnsi="Cambria Math"/>
                    </w:rPr>
                    <m:t>II</m:t>
                  </m:r>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Φ</m:t>
                  </m:r>
                </m:e>
                <m:sub>
                  <m:r>
                    <w:rPr>
                      <w:rFonts w:ascii="Cambria Math" w:hAnsi="Cambria Math"/>
                    </w:rPr>
                    <m:t>Fe</m:t>
                  </m:r>
                  <m:r>
                    <m:rPr>
                      <m:sty m:val="p"/>
                    </m:rPr>
                    <w:rPr>
                      <w:rFonts w:ascii="Cambria Math" w:hAnsi="Cambria Math"/>
                    </w:rPr>
                    <m:t>(</m:t>
                  </m:r>
                  <m:r>
                    <w:rPr>
                      <w:rFonts w:ascii="Cambria Math" w:hAnsi="Cambria Math"/>
                    </w:rPr>
                    <m:t>II</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Fe</m:t>
                  </m:r>
                  <m:r>
                    <m:rPr>
                      <m:sty m:val="p"/>
                    </m:rPr>
                    <w:rPr>
                      <w:rFonts w:ascii="Cambria Math" w:hAnsi="Cambria Math"/>
                    </w:rPr>
                    <m:t>(</m:t>
                  </m:r>
                  <m:r>
                    <w:rPr>
                      <w:rFonts w:ascii="Cambria Math" w:hAnsi="Cambria Math"/>
                    </w:rPr>
                    <m:t>II</m:t>
                  </m:r>
                  <m:r>
                    <m:rPr>
                      <m:sty m:val="p"/>
                    </m:rP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2</m:t>
              </m:r>
            </m:sub>
          </m:sSub>
          <m:sSub>
            <m:sSubPr>
              <m:ctrlPr>
                <w:rPr>
                  <w:rFonts w:ascii="Cambria Math" w:hAnsi="Cambria Math"/>
                </w:rPr>
              </m:ctrlPr>
            </m:sSubPr>
            <m:e>
              <m:r>
                <w:rPr>
                  <w:rFonts w:ascii="Cambria Math" w:hAnsi="Cambria Math"/>
                </w:rPr>
                <m:t>S</m:t>
              </m:r>
            </m:e>
            <m:sub>
              <m:r>
                <w:rPr>
                  <w:rFonts w:ascii="Cambria Math" w:hAnsi="Cambria Math"/>
                </w:rPr>
                <m:t>Fe</m:t>
              </m:r>
              <m:r>
                <m:rPr>
                  <m:sty m:val="p"/>
                </m:rPr>
                <w:rPr>
                  <w:rFonts w:ascii="Cambria Math" w:hAnsi="Cambria Math"/>
                </w:rPr>
                <m:t>(</m:t>
              </m:r>
              <m:r>
                <w:rPr>
                  <w:rFonts w:ascii="Cambria Math" w:hAnsi="Cambria Math"/>
                </w:rPr>
                <m:t>II</m:t>
              </m:r>
              <m:r>
                <m:rPr>
                  <m:sty m:val="p"/>
                </m:rPr>
                <w:rPr>
                  <w:rFonts w:ascii="Cambria Math" w:hAnsi="Cambria Math"/>
                </w:rPr>
                <m:t>)2</m:t>
              </m:r>
            </m:sub>
          </m:sSub>
        </m:oMath>
      </m:oMathPara>
    </w:p>
    <w:p w14:paraId="16C91975" w14:textId="77777777" w:rsidR="00C87B10" w:rsidRDefault="00C87B10" w:rsidP="008565FA">
      <w:pPr>
        <w:pStyle w:val="where"/>
      </w:pPr>
    </w:p>
    <w:p w14:paraId="3BE2686F" w14:textId="77777777" w:rsidR="00C87B10" w:rsidRPr="00FB7F19" w:rsidRDefault="00C87B10" w:rsidP="008565FA">
      <w:pPr>
        <w:pStyle w:val="where"/>
      </w:pPr>
      <w:r w:rsidRPr="00FB7F19">
        <w:t xml:space="preserve"> where</w:t>
      </w:r>
      <w:r w:rsidR="00FB7F19">
        <w:t>:</w:t>
      </w:r>
    </w:p>
    <w:p w14:paraId="77CD3660" w14:textId="77777777" w:rsidR="00C87B10" w:rsidRPr="008565FA" w:rsidRDefault="00C87B10" w:rsidP="00B6554A">
      <w:pPr>
        <w:pStyle w:val="variabledefinitionChar"/>
        <w:rPr>
          <w:iCs/>
          <w:vertAlign w:val="superscript"/>
        </w:rPr>
      </w:pPr>
      <w:r w:rsidRPr="00FB7F19">
        <w:rPr>
          <w:rFonts w:ascii="Symbol" w:hAnsi="Symbol"/>
        </w:rPr>
        <w:tab/>
      </w:r>
      <m:oMath>
        <m:sSub>
          <m:sSubPr>
            <m:ctrlPr>
              <w:rPr>
                <w:rFonts w:ascii="Cambria Math" w:hAnsi="Cambria Math"/>
                <w:i/>
                <w:color w:val="000000"/>
              </w:rPr>
            </m:ctrlPr>
          </m:sSubPr>
          <m:e>
            <m:r>
              <m:rPr>
                <m:sty m:val="p"/>
              </m:rPr>
              <w:rPr>
                <w:rFonts w:ascii="Cambria Math" w:hAnsi="Cambria Math"/>
              </w:rPr>
              <m:t>Φ</m:t>
            </m:r>
          </m:e>
          <m:sub>
            <m:r>
              <w:rPr>
                <w:rFonts w:ascii="Cambria Math" w:hAnsi="Cambria Math"/>
                <w:color w:val="000000"/>
              </w:rPr>
              <m:t>Fe(II)0</m:t>
            </m:r>
          </m:sub>
        </m:sSub>
      </m:oMath>
      <w:r w:rsidRPr="00FB7F19">
        <w:tab/>
        <w:t xml:space="preserve">=ferrous iron concentration in water column, </w:t>
      </w:r>
      <w:r w:rsidRPr="008565FA">
        <w:rPr>
          <w:iCs/>
        </w:rPr>
        <w:t>g m</w:t>
      </w:r>
      <w:r w:rsidRPr="008565FA">
        <w:rPr>
          <w:iCs/>
          <w:vertAlign w:val="superscript"/>
        </w:rPr>
        <w:t>-3</w:t>
      </w:r>
    </w:p>
    <w:p w14:paraId="16ABE8BA" w14:textId="77777777" w:rsidR="00C87B10" w:rsidRPr="00FB7F19" w:rsidRDefault="00C87B10" w:rsidP="008565FA">
      <w:pPr>
        <w:pStyle w:val="NormalText"/>
      </w:pPr>
      <w:r w:rsidRPr="00FB7F19">
        <w:tab/>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Pr="00FB7F19">
        <w:tab/>
        <w:t>= height of layer 1, m</w:t>
      </w:r>
    </w:p>
    <w:p w14:paraId="5C0BF81E" w14:textId="77777777" w:rsidR="00C87B10" w:rsidRPr="00FB7F19" w:rsidRDefault="00C87B10" w:rsidP="008565FA">
      <w:pPr>
        <w:pStyle w:val="NormalText"/>
      </w:pPr>
      <w:r w:rsidRPr="00FB7F19">
        <w:tab/>
      </w:r>
      <m:oMath>
        <m:sSub>
          <m:sSubPr>
            <m:ctrlPr>
              <w:rPr>
                <w:rFonts w:ascii="Cambria Math" w:hAnsi="Cambria Math"/>
              </w:rPr>
            </m:ctrlPr>
          </m:sSubPr>
          <m:e>
            <m:r>
              <w:rPr>
                <w:rFonts w:ascii="Cambria Math" w:hAnsi="Cambria Math"/>
              </w:rPr>
              <m:t>H</m:t>
            </m:r>
          </m:e>
          <m:sub>
            <m:r>
              <m:rPr>
                <m:sty m:val="p"/>
              </m:rPr>
              <w:rPr>
                <w:rFonts w:ascii="Cambria Math" w:hAnsi="Cambria Math"/>
              </w:rPr>
              <m:t>2</m:t>
            </m:r>
          </m:sub>
        </m:sSub>
      </m:oMath>
      <w:r w:rsidRPr="00FB7F19">
        <w:tab/>
        <w:t>= height of layer 2, m</w:t>
      </w:r>
    </w:p>
    <w:p w14:paraId="523A7ADA" w14:textId="77777777" w:rsidR="00C87B10" w:rsidRPr="00FB7F19" w:rsidRDefault="00C87B10" w:rsidP="008565FA">
      <w:pPr>
        <w:pStyle w:val="NormalText"/>
        <w:rPr>
          <w:vertAlign w:val="superscript"/>
        </w:rPr>
      </w:pPr>
      <w:r w:rsidRPr="00FB7F19">
        <w:tab/>
      </w:r>
      <m:oMath>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01</m:t>
            </m:r>
          </m:sub>
        </m:sSub>
      </m:oMath>
      <w:r w:rsidRPr="00FB7F19">
        <w:tab/>
        <w:t>=</w:t>
      </w:r>
      <w:r w:rsidRPr="00FB7F19">
        <w:tab/>
        <w:t>mass transfer coefficient between water column and layer 1, m s</w:t>
      </w:r>
      <w:r w:rsidRPr="00FB7F19">
        <w:rPr>
          <w:vertAlign w:val="superscript"/>
        </w:rPr>
        <w:t>-1</w:t>
      </w:r>
    </w:p>
    <w:p w14:paraId="2887E2E0" w14:textId="77777777" w:rsidR="00C87B10" w:rsidRPr="00FB7F19" w:rsidRDefault="00C87B10" w:rsidP="008565FA">
      <w:pPr>
        <w:pStyle w:val="NormalText"/>
        <w:rPr>
          <w:vertAlign w:val="superscript"/>
        </w:rPr>
      </w:pPr>
      <w:r w:rsidRPr="00FB7F19">
        <w:tab/>
      </w:r>
      <m:oMath>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12</m:t>
            </m:r>
          </m:sub>
        </m:sSub>
      </m:oMath>
      <w:r w:rsidRPr="00FB7F19">
        <w:tab/>
        <w:t>=</w:t>
      </w:r>
      <w:r w:rsidRPr="00FB7F19">
        <w:tab/>
        <w:t>mass transfer coefficient between layer 1 and layer 2, m s</w:t>
      </w:r>
      <w:r w:rsidRPr="00FB7F19">
        <w:rPr>
          <w:vertAlign w:val="superscript"/>
        </w:rPr>
        <w:t>-1</w:t>
      </w:r>
    </w:p>
    <w:p w14:paraId="00177183" w14:textId="77777777" w:rsidR="00C87B10" w:rsidRPr="00FB7F19" w:rsidRDefault="00C87B10" w:rsidP="007552CD">
      <w:pPr>
        <w:pStyle w:val="variabledefinitionChar"/>
      </w:pPr>
      <w:r w:rsidRPr="00FB7F19">
        <w:rPr>
          <w:i/>
        </w:rPr>
        <w:tab/>
      </w: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Pr="00FB7F19">
        <w:tab/>
        <w:t>=</w:t>
      </w:r>
      <w:r w:rsidRPr="00FB7F19">
        <w:tab/>
        <w:t>dissolved fraction of ferrous iron</w:t>
      </w:r>
      <w:r w:rsidRPr="00FB7F19">
        <w:rPr>
          <w:i/>
        </w:rPr>
        <w:tab/>
      </w:r>
    </w:p>
    <w:p w14:paraId="1E6A62AB" w14:textId="77777777" w:rsidR="00C87B10" w:rsidRPr="00FB7F19" w:rsidRDefault="00C87B10" w:rsidP="007552CD">
      <w:pPr>
        <w:pStyle w:val="variabledefinitionChar"/>
      </w:pPr>
      <w:r w:rsidRPr="00FB7F19">
        <w:rPr>
          <w:i/>
        </w:rPr>
        <w:tab/>
      </w:r>
      <m:oMath>
        <m:sSub>
          <m:sSubPr>
            <m:ctrlPr>
              <w:rPr>
                <w:rFonts w:ascii="Cambria Math" w:hAnsi="Cambria Math"/>
                <w:i/>
              </w:rPr>
            </m:ctrlPr>
          </m:sSubPr>
          <m:e>
            <m:r>
              <w:rPr>
                <w:rFonts w:ascii="Cambria Math" w:hAnsi="Cambria Math"/>
              </w:rPr>
              <m:t>f</m:t>
            </m:r>
          </m:e>
          <m:sub>
            <m:r>
              <w:rPr>
                <w:rFonts w:ascii="Cambria Math" w:hAnsi="Cambria Math"/>
              </w:rPr>
              <m:t>p</m:t>
            </m:r>
          </m:sub>
        </m:sSub>
      </m:oMath>
      <w:r w:rsidRPr="00FB7F19">
        <w:tab/>
        <w:t>=</w:t>
      </w:r>
      <w:r w:rsidRPr="00FB7F19">
        <w:tab/>
        <w:t>particulate fraction of ferrous iron</w:t>
      </w:r>
    </w:p>
    <w:p w14:paraId="7257F6D0" w14:textId="77777777" w:rsidR="00C87B10" w:rsidRPr="00FB7F19" w:rsidRDefault="00C87B10" w:rsidP="008565FA">
      <w:pPr>
        <w:pStyle w:val="NormalText"/>
        <w:rPr>
          <w:vertAlign w:val="superscript"/>
        </w:rPr>
      </w:pPr>
      <w:r w:rsidRPr="00FB7F19">
        <w:tab/>
      </w:r>
      <m:oMath>
        <m:sSub>
          <m:sSubPr>
            <m:ctrlPr>
              <w:rPr>
                <w:rFonts w:ascii="Cambria Math" w:hAnsi="Cambria Math"/>
              </w:rPr>
            </m:ctrlPr>
          </m:sSubPr>
          <m:e>
            <m:r>
              <w:rPr>
                <w:rFonts w:ascii="Cambria Math" w:hAnsi="Cambria Math"/>
              </w:rPr>
              <m:t>w</m:t>
            </m:r>
          </m:e>
          <m:sub>
            <m:r>
              <m:rPr>
                <m:sty m:val="p"/>
              </m:rPr>
              <w:rPr>
                <w:rFonts w:ascii="Cambria Math" w:hAnsi="Cambria Math"/>
              </w:rPr>
              <m:t>12</m:t>
            </m:r>
          </m:sub>
        </m:sSub>
      </m:oMath>
      <w:r w:rsidRPr="00FB7F19">
        <w:tab/>
        <w:t>=</w:t>
      </w:r>
      <w:r w:rsidRPr="00FB7F19">
        <w:tab/>
        <w:t>particle mixing velocity between layer 1 and layer 2, m s</w:t>
      </w:r>
      <w:r w:rsidRPr="00FB7F19">
        <w:rPr>
          <w:vertAlign w:val="superscript"/>
        </w:rPr>
        <w:t>-1</w:t>
      </w:r>
    </w:p>
    <w:p w14:paraId="33A475FC" w14:textId="77777777" w:rsidR="00C87B10" w:rsidRPr="00FB7F19" w:rsidRDefault="00C87B10" w:rsidP="008565FA">
      <w:pPr>
        <w:pStyle w:val="NormalText"/>
      </w:pPr>
      <w:r w:rsidRPr="00FB7F19">
        <w:tab/>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oMath>
      <w:r w:rsidRPr="00FB7F19">
        <w:tab/>
        <w:t>=</w:t>
      </w:r>
      <w:r w:rsidRPr="00FB7F19">
        <w:tab/>
        <w:t>burial velocity, m s</w:t>
      </w:r>
      <w:r w:rsidRPr="00FB7F19">
        <w:rPr>
          <w:vertAlign w:val="superscript"/>
        </w:rPr>
        <w:t>-1</w:t>
      </w:r>
    </w:p>
    <w:p w14:paraId="474F1818" w14:textId="77777777" w:rsidR="00C87B10" w:rsidRDefault="00C87B10" w:rsidP="00B6554A">
      <w:pPr>
        <w:rPr>
          <w:rFonts w:eastAsiaTheme="minorEastAsia"/>
        </w:rPr>
      </w:pPr>
    </w:p>
    <w:p w14:paraId="405C1880" w14:textId="77777777" w:rsidR="00C87B10" w:rsidRPr="00FB7F19" w:rsidRDefault="00C87B10" w:rsidP="00B6554A">
      <w:pPr>
        <w:rPr>
          <w:rFonts w:eastAsiaTheme="minorEastAsia"/>
        </w:rPr>
      </w:pPr>
      <w:r w:rsidRPr="00FB7F19">
        <w:rPr>
          <w:rFonts w:eastAsiaTheme="minorEastAsia"/>
        </w:rPr>
        <w:t>The implicit finite difference scheme for layer 1 is</w:t>
      </w:r>
    </w:p>
    <w:p w14:paraId="2824C0CA" w14:textId="77777777" w:rsidR="00C87B10" w:rsidRDefault="00C87B10" w:rsidP="00B6554A">
      <w:pPr>
        <w:rPr>
          <w:rFonts w:eastAsiaTheme="minorEastAsia"/>
        </w:rPr>
      </w:pPr>
    </w:p>
    <w:p w14:paraId="2504DA81" w14:textId="77777777" w:rsidR="00C87B10" w:rsidRPr="006E29C7" w:rsidRDefault="00000000" w:rsidP="008565FA">
      <w:pPr>
        <w:pStyle w:val="variabledefinitionChar"/>
        <w:spacing w:line="360" w:lineRule="auto"/>
      </w:pPr>
      <m:oMathPara>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f>
            <m:fPr>
              <m:ctrlPr>
                <w:rPr>
                  <w:rFonts w:ascii="Cambria Math" w:hAnsi="Cambria Math"/>
                </w:rPr>
              </m:ctrlPr>
            </m:fPr>
            <m:num>
              <m:sSubSup>
                <m:sSubSupPr>
                  <m:ctrlPr>
                    <w:rPr>
                      <w:rFonts w:ascii="Cambria Math" w:hAnsi="Cambria Math"/>
                    </w:rPr>
                  </m:ctrlPr>
                </m:sSubSupPr>
                <m:e>
                  <m:r>
                    <m:rPr>
                      <m:sty m:val="p"/>
                    </m:rPr>
                    <w:rPr>
                      <w:rFonts w:ascii="Cambria Math" w:hAnsi="Cambria Math"/>
                    </w:rPr>
                    <m:t>Φ</m:t>
                  </m:r>
                </m:e>
                <m:sub>
                  <m:r>
                    <w:rPr>
                      <w:rFonts w:ascii="Cambria Math" w:hAnsi="Cambria Math"/>
                    </w:rPr>
                    <m:t>Fe</m:t>
                  </m:r>
                  <m:d>
                    <m:dPr>
                      <m:ctrlPr>
                        <w:rPr>
                          <w:rFonts w:ascii="Cambria Math" w:hAnsi="Cambria Math"/>
                        </w:rPr>
                      </m:ctrlPr>
                    </m:dPr>
                    <m:e>
                      <m:r>
                        <w:rPr>
                          <w:rFonts w:ascii="Cambria Math" w:hAnsi="Cambria Math"/>
                        </w:rPr>
                        <m:t>II</m:t>
                      </m:r>
                    </m:e>
                  </m:d>
                  <m:r>
                    <m:rPr>
                      <m:sty m:val="p"/>
                    </m:rPr>
                    <w:rPr>
                      <w:rFonts w:ascii="Cambria Math" w:hAnsi="Cambria Math"/>
                    </w:rPr>
                    <m:t>1</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Φ</m:t>
                  </m:r>
                </m:e>
                <m:sub>
                  <m:r>
                    <w:rPr>
                      <w:rFonts w:ascii="Cambria Math" w:hAnsi="Cambria Math"/>
                    </w:rPr>
                    <m:t>Fe</m:t>
                  </m:r>
                  <m:d>
                    <m:dPr>
                      <m:ctrlPr>
                        <w:rPr>
                          <w:rFonts w:ascii="Cambria Math" w:hAnsi="Cambria Math"/>
                        </w:rPr>
                      </m:ctrlPr>
                    </m:dPr>
                    <m:e>
                      <m:r>
                        <w:rPr>
                          <w:rFonts w:ascii="Cambria Math" w:hAnsi="Cambria Math"/>
                        </w:rPr>
                        <m:t>II</m:t>
                      </m:r>
                    </m:e>
                  </m:d>
                  <m:r>
                    <m:rPr>
                      <m:sty m:val="p"/>
                    </m:rPr>
                    <w:rPr>
                      <w:rFonts w:ascii="Cambria Math" w:hAnsi="Cambria Math"/>
                    </w:rPr>
                    <m:t>1</m:t>
                  </m:r>
                </m:sub>
                <m:sup>
                  <m:r>
                    <w:rPr>
                      <w:rFonts w:ascii="Cambria Math" w:hAnsi="Cambria Math"/>
                    </w:rPr>
                    <m:t>t</m:t>
                  </m:r>
                </m:sup>
              </m:sSubSup>
            </m:num>
            <m:den>
              <m:r>
                <m:rPr>
                  <m:sty m:val="p"/>
                </m:rPr>
                <w:rPr>
                  <w:rFonts w:ascii="Cambria Math" w:hAnsi="Cambria Math"/>
                </w:rPr>
                <m:t>Δ</m:t>
              </m:r>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01</m:t>
              </m:r>
            </m:sub>
          </m:sSub>
          <m:d>
            <m:dPr>
              <m:ctrlPr>
                <w:rPr>
                  <w:rFonts w:ascii="Cambria Math" w:hAnsi="Cambria Math"/>
                </w:rPr>
              </m:ctrlPr>
            </m:dPr>
            <m:e>
              <m:sSubSup>
                <m:sSubSupPr>
                  <m:ctrlPr>
                    <w:rPr>
                      <w:rFonts w:ascii="Cambria Math" w:hAnsi="Cambria Math"/>
                    </w:rPr>
                  </m:ctrlPr>
                </m:sSubSupPr>
                <m:e>
                  <m:sSub>
                    <m:sSubPr>
                      <m:ctrlPr>
                        <w:rPr>
                          <w:rFonts w:ascii="Cambria Math" w:hAnsi="Cambria Math"/>
                        </w:rPr>
                      </m:ctrlPr>
                    </m:sSubPr>
                    <m:e>
                      <m:r>
                        <w:rPr>
                          <w:rFonts w:ascii="Cambria Math" w:hAnsi="Cambria Math"/>
                        </w:rPr>
                        <m:t>f</m:t>
                      </m:r>
                    </m:e>
                    <m:sub>
                      <m:r>
                        <w:rPr>
                          <w:rFonts w:ascii="Cambria Math" w:hAnsi="Cambria Math"/>
                        </w:rPr>
                        <m:t>d</m:t>
                      </m:r>
                    </m:sub>
                  </m:sSub>
                  <m:r>
                    <m:rPr>
                      <m:sty m:val="p"/>
                    </m:rPr>
                    <w:rPr>
                      <w:rFonts w:ascii="Cambria Math" w:hAnsi="Cambria Math"/>
                    </w:rPr>
                    <m:t>Φ</m:t>
                  </m:r>
                </m:e>
                <m:sub>
                  <m:r>
                    <w:rPr>
                      <w:rFonts w:ascii="Cambria Math" w:hAnsi="Cambria Math"/>
                    </w:rPr>
                    <m:t>Fe</m:t>
                  </m:r>
                  <m:d>
                    <m:dPr>
                      <m:ctrlPr>
                        <w:rPr>
                          <w:rFonts w:ascii="Cambria Math" w:hAnsi="Cambria Math"/>
                        </w:rPr>
                      </m:ctrlPr>
                    </m:dPr>
                    <m:e>
                      <m:r>
                        <w:rPr>
                          <w:rFonts w:ascii="Cambria Math" w:hAnsi="Cambria Math"/>
                        </w:rPr>
                        <m:t>II</m:t>
                      </m:r>
                    </m:e>
                  </m:d>
                  <m:r>
                    <m:rPr>
                      <m:sty m:val="p"/>
                    </m:rPr>
                    <w:rPr>
                      <w:rFonts w:ascii="Cambria Math" w:hAnsi="Cambria Math"/>
                    </w:rPr>
                    <m:t>1</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Fe</m:t>
                  </m:r>
                  <m:d>
                    <m:dPr>
                      <m:ctrlPr>
                        <w:rPr>
                          <w:rFonts w:ascii="Cambria Math" w:hAnsi="Cambria Math"/>
                        </w:rPr>
                      </m:ctrlPr>
                    </m:dPr>
                    <m:e>
                      <m:r>
                        <w:rPr>
                          <w:rFonts w:ascii="Cambria Math" w:hAnsi="Cambria Math"/>
                        </w:rPr>
                        <m:t>II</m:t>
                      </m:r>
                    </m:e>
                  </m:d>
                  <m:r>
                    <m:rPr>
                      <m:sty m:val="p"/>
                    </m:rPr>
                    <w:rPr>
                      <w:rFonts w:ascii="Cambria Math" w:hAnsi="Cambria Math"/>
                    </w:rPr>
                    <m:t>0</m:t>
                  </m:r>
                </m:sub>
              </m:sSub>
            </m:e>
          </m:d>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12</m:t>
              </m:r>
            </m:sub>
          </m:sSub>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d</m:t>
                  </m:r>
                </m:sub>
              </m:sSub>
              <m:sSubSup>
                <m:sSubSupPr>
                  <m:ctrlPr>
                    <w:rPr>
                      <w:rFonts w:ascii="Cambria Math" w:hAnsi="Cambria Math"/>
                    </w:rPr>
                  </m:ctrlPr>
                </m:sSubSupPr>
                <m:e>
                  <m:r>
                    <m:rPr>
                      <m:sty m:val="p"/>
                    </m:rPr>
                    <w:rPr>
                      <w:rFonts w:ascii="Cambria Math" w:hAnsi="Cambria Math"/>
                    </w:rPr>
                    <m:t>Φ</m:t>
                  </m:r>
                </m:e>
                <m:sub>
                  <m:r>
                    <w:rPr>
                      <w:rFonts w:ascii="Cambria Math" w:hAnsi="Cambria Math"/>
                    </w:rPr>
                    <m:t>Fe</m:t>
                  </m:r>
                  <m:d>
                    <m:dPr>
                      <m:ctrlPr>
                        <w:rPr>
                          <w:rFonts w:ascii="Cambria Math" w:hAnsi="Cambria Math"/>
                        </w:rPr>
                      </m:ctrlPr>
                    </m:dPr>
                    <m:e>
                      <m:r>
                        <w:rPr>
                          <w:rFonts w:ascii="Cambria Math" w:hAnsi="Cambria Math"/>
                        </w:rPr>
                        <m:t>II</m:t>
                      </m:r>
                    </m:e>
                  </m:d>
                  <m:r>
                    <m:rPr>
                      <m:sty m:val="p"/>
                    </m:rPr>
                    <w:rPr>
                      <w:rFonts w:ascii="Cambria Math" w:hAnsi="Cambria Math"/>
                    </w:rPr>
                    <m:t>2</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d</m:t>
                  </m:r>
                </m:sub>
              </m:sSub>
              <m:sSubSup>
                <m:sSubSupPr>
                  <m:ctrlPr>
                    <w:rPr>
                      <w:rFonts w:ascii="Cambria Math" w:hAnsi="Cambria Math"/>
                    </w:rPr>
                  </m:ctrlPr>
                </m:sSubSupPr>
                <m:e>
                  <m:r>
                    <m:rPr>
                      <m:sty m:val="p"/>
                    </m:rPr>
                    <w:rPr>
                      <w:rFonts w:ascii="Cambria Math" w:hAnsi="Cambria Math"/>
                    </w:rPr>
                    <m:t>Φ</m:t>
                  </m:r>
                </m:e>
                <m:sub>
                  <m:r>
                    <w:rPr>
                      <w:rFonts w:ascii="Cambria Math" w:hAnsi="Cambria Math"/>
                    </w:rPr>
                    <m:t>Fe</m:t>
                  </m:r>
                  <m:d>
                    <m:dPr>
                      <m:ctrlPr>
                        <w:rPr>
                          <w:rFonts w:ascii="Cambria Math" w:hAnsi="Cambria Math"/>
                        </w:rPr>
                      </m:ctrlPr>
                    </m:dPr>
                    <m:e>
                      <m:r>
                        <w:rPr>
                          <w:rFonts w:ascii="Cambria Math" w:hAnsi="Cambria Math"/>
                        </w:rPr>
                        <m:t>II</m:t>
                      </m:r>
                    </m:e>
                  </m:d>
                  <m:r>
                    <m:rPr>
                      <m:sty m:val="p"/>
                    </m:rPr>
                    <w:rPr>
                      <w:rFonts w:ascii="Cambria Math" w:hAnsi="Cambria Math"/>
                    </w:rPr>
                    <m:t>1</m:t>
                  </m:r>
                </m:sub>
                <m:sup>
                  <m:r>
                    <w:rPr>
                      <w:rFonts w:ascii="Cambria Math" w:hAnsi="Cambria Math"/>
                    </w:rPr>
                    <m:t>t</m:t>
                  </m:r>
                  <m:r>
                    <m:rPr>
                      <m:sty m:val="p"/>
                    </m:rPr>
                    <w:rPr>
                      <w:rFonts w:ascii="Cambria Math" w:hAnsi="Cambria Math"/>
                    </w:rPr>
                    <m:t>+Δ</m:t>
                  </m:r>
                  <m:r>
                    <w:rPr>
                      <w:rFonts w:ascii="Cambria Math" w:hAnsi="Cambria Math"/>
                    </w:rPr>
                    <m:t>t</m:t>
                  </m:r>
                </m:sup>
              </m:sSubSup>
            </m:e>
          </m:d>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12</m:t>
              </m:r>
            </m:sub>
          </m:sSub>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p</m:t>
                  </m:r>
                </m:sub>
              </m:sSub>
              <m:sSubSup>
                <m:sSubSupPr>
                  <m:ctrlPr>
                    <w:rPr>
                      <w:rFonts w:ascii="Cambria Math" w:hAnsi="Cambria Math"/>
                    </w:rPr>
                  </m:ctrlPr>
                </m:sSubSupPr>
                <m:e>
                  <m:r>
                    <m:rPr>
                      <m:sty m:val="p"/>
                    </m:rPr>
                    <w:rPr>
                      <w:rFonts w:ascii="Cambria Math" w:hAnsi="Cambria Math"/>
                    </w:rPr>
                    <m:t>Φ</m:t>
                  </m:r>
                </m:e>
                <m:sub>
                  <m:r>
                    <w:rPr>
                      <w:rFonts w:ascii="Cambria Math" w:hAnsi="Cambria Math"/>
                    </w:rPr>
                    <m:t>Fe</m:t>
                  </m:r>
                  <m:d>
                    <m:dPr>
                      <m:ctrlPr>
                        <w:rPr>
                          <w:rFonts w:ascii="Cambria Math" w:hAnsi="Cambria Math"/>
                        </w:rPr>
                      </m:ctrlPr>
                    </m:dPr>
                    <m:e>
                      <m:r>
                        <w:rPr>
                          <w:rFonts w:ascii="Cambria Math" w:hAnsi="Cambria Math"/>
                        </w:rPr>
                        <m:t>II</m:t>
                      </m:r>
                    </m:e>
                  </m:d>
                  <m:r>
                    <m:rPr>
                      <m:sty m:val="p"/>
                    </m:rPr>
                    <w:rPr>
                      <w:rFonts w:ascii="Cambria Math" w:hAnsi="Cambria Math"/>
                    </w:rPr>
                    <m:t>2</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Sup>
                <m:sSubSupPr>
                  <m:ctrlPr>
                    <w:rPr>
                      <w:rFonts w:ascii="Cambria Math" w:hAnsi="Cambria Math"/>
                    </w:rPr>
                  </m:ctrlPr>
                </m:sSubSupPr>
                <m:e>
                  <m:sSub>
                    <m:sSubPr>
                      <m:ctrlPr>
                        <w:rPr>
                          <w:rFonts w:ascii="Cambria Math" w:hAnsi="Cambria Math"/>
                        </w:rPr>
                      </m:ctrlPr>
                    </m:sSubPr>
                    <m:e>
                      <m:r>
                        <w:rPr>
                          <w:rFonts w:ascii="Cambria Math" w:hAnsi="Cambria Math"/>
                        </w:rPr>
                        <m:t>f</m:t>
                      </m:r>
                    </m:e>
                    <m:sub>
                      <m:r>
                        <w:rPr>
                          <w:rFonts w:ascii="Cambria Math" w:hAnsi="Cambria Math"/>
                        </w:rPr>
                        <m:t>p</m:t>
                      </m:r>
                    </m:sub>
                  </m:sSub>
                  <m:r>
                    <m:rPr>
                      <m:sty m:val="p"/>
                    </m:rPr>
                    <w:rPr>
                      <w:rFonts w:ascii="Cambria Math" w:hAnsi="Cambria Math"/>
                    </w:rPr>
                    <m:t>Φ</m:t>
                  </m:r>
                </m:e>
                <m:sub>
                  <m:r>
                    <w:rPr>
                      <w:rFonts w:ascii="Cambria Math" w:hAnsi="Cambria Math"/>
                    </w:rPr>
                    <m:t>Fe</m:t>
                  </m:r>
                  <m:d>
                    <m:dPr>
                      <m:ctrlPr>
                        <w:rPr>
                          <w:rFonts w:ascii="Cambria Math" w:hAnsi="Cambria Math"/>
                        </w:rPr>
                      </m:ctrlPr>
                    </m:dPr>
                    <m:e>
                      <m:r>
                        <w:rPr>
                          <w:rFonts w:ascii="Cambria Math" w:hAnsi="Cambria Math"/>
                        </w:rPr>
                        <m:t>II</m:t>
                      </m:r>
                    </m:e>
                  </m:d>
                  <m:r>
                    <m:rPr>
                      <m:sty m:val="p"/>
                    </m:rPr>
                    <w:rPr>
                      <w:rFonts w:ascii="Cambria Math" w:hAnsi="Cambria Math"/>
                    </w:rPr>
                    <m:t>1</m:t>
                  </m:r>
                </m:sub>
                <m:sup>
                  <m:r>
                    <w:rPr>
                      <w:rFonts w:ascii="Cambria Math" w:hAnsi="Cambria Math"/>
                    </w:rPr>
                    <m:t>t</m:t>
                  </m:r>
                  <m:r>
                    <m:rPr>
                      <m:sty m:val="p"/>
                    </m:rPr>
                    <w:rPr>
                      <w:rFonts w:ascii="Cambria Math" w:hAnsi="Cambria Math"/>
                    </w:rPr>
                    <m:t>+Δ</m:t>
                  </m:r>
                  <m:r>
                    <w:rPr>
                      <w:rFonts w:ascii="Cambria Math" w:hAnsi="Cambria Math"/>
                    </w:rPr>
                    <m:t>t</m:t>
                  </m:r>
                </m:sup>
              </m:sSubSup>
            </m:e>
          </m:d>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sSubSup>
            <m:sSubSupPr>
              <m:ctrlPr>
                <w:rPr>
                  <w:rFonts w:ascii="Cambria Math" w:hAnsi="Cambria Math"/>
                </w:rPr>
              </m:ctrlPr>
            </m:sSubSupPr>
            <m:e>
              <m:r>
                <m:rPr>
                  <m:sty m:val="p"/>
                </m:rPr>
                <w:rPr>
                  <w:rFonts w:ascii="Cambria Math" w:hAnsi="Cambria Math"/>
                </w:rPr>
                <m:t>Φ</m:t>
              </m:r>
            </m:e>
            <m:sub>
              <m:r>
                <w:rPr>
                  <w:rFonts w:ascii="Cambria Math" w:hAnsi="Cambria Math"/>
                </w:rPr>
                <m:t>Fe</m:t>
              </m:r>
              <m:d>
                <m:dPr>
                  <m:ctrlPr>
                    <w:rPr>
                      <w:rFonts w:ascii="Cambria Math" w:hAnsi="Cambria Math"/>
                    </w:rPr>
                  </m:ctrlPr>
                </m:dPr>
                <m:e>
                  <m:r>
                    <w:rPr>
                      <w:rFonts w:ascii="Cambria Math" w:hAnsi="Cambria Math"/>
                    </w:rPr>
                    <m:t>II</m:t>
                  </m:r>
                </m:e>
              </m:d>
              <m:r>
                <m:rPr>
                  <m:sty m:val="p"/>
                </m:rPr>
                <w:rPr>
                  <w:rFonts w:ascii="Cambria Math" w:hAnsi="Cambria Math"/>
                </w:rPr>
                <m:t>1</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color w:val="000000"/>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sSub>
            <m:sSubPr>
              <m:ctrlPr>
                <w:rPr>
                  <w:rFonts w:ascii="Cambria Math" w:hAnsi="Cambria Math"/>
                </w:rPr>
              </m:ctrlPr>
            </m:sSubPr>
            <m:e>
              <m:r>
                <w:rPr>
                  <w:rFonts w:ascii="Cambria Math" w:hAnsi="Cambria Math"/>
                </w:rPr>
                <m:t>k</m:t>
              </m:r>
            </m:e>
            <m:sub>
              <m:r>
                <w:rPr>
                  <w:rFonts w:ascii="Cambria Math" w:hAnsi="Cambria Math"/>
                </w:rPr>
                <m:t>Fe</m:t>
              </m:r>
              <m:d>
                <m:dPr>
                  <m:ctrlPr>
                    <w:rPr>
                      <w:rFonts w:ascii="Cambria Math" w:hAnsi="Cambria Math"/>
                    </w:rPr>
                  </m:ctrlPr>
                </m:dPr>
                <m:e>
                  <m:r>
                    <w:rPr>
                      <w:rFonts w:ascii="Cambria Math" w:hAnsi="Cambria Math"/>
                    </w:rPr>
                    <m:t>II</m:t>
                  </m:r>
                </m:e>
              </m:d>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Φ</m:t>
              </m:r>
            </m:e>
            <m:sub>
              <m:r>
                <w:rPr>
                  <w:rFonts w:ascii="Cambria Math" w:hAnsi="Cambria Math"/>
                </w:rPr>
                <m:t>DO</m:t>
              </m:r>
            </m:sub>
          </m:sSub>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d>
                <m:dPr>
                  <m:ctrlPr>
                    <w:rPr>
                      <w:rFonts w:ascii="Cambria Math" w:hAnsi="Cambria Math"/>
                    </w:rPr>
                  </m:ctrlPr>
                </m:dPr>
                <m:e>
                  <m:r>
                    <w:rPr>
                      <w:rFonts w:ascii="Cambria Math" w:hAnsi="Cambria Math"/>
                    </w:rPr>
                    <m:t>pH</m:t>
                  </m:r>
                  <m:r>
                    <m:rPr>
                      <m:sty m:val="p"/>
                    </m:rPr>
                    <w:rPr>
                      <w:rFonts w:ascii="Cambria Math" w:hAnsi="Cambria Math"/>
                    </w:rPr>
                    <m:t>1-7</m:t>
                  </m:r>
                </m:e>
              </m:d>
            </m:sup>
          </m:sSup>
          <m:sSubSup>
            <m:sSubSupPr>
              <m:ctrlPr>
                <w:rPr>
                  <w:rFonts w:ascii="Cambria Math" w:hAnsi="Cambria Math"/>
                </w:rPr>
              </m:ctrlPr>
            </m:sSubSupPr>
            <m:e>
              <m:sSub>
                <m:sSubPr>
                  <m:ctrlPr>
                    <w:rPr>
                      <w:rFonts w:ascii="Cambria Math" w:hAnsi="Cambria Math"/>
                    </w:rPr>
                  </m:ctrlPr>
                </m:sSubPr>
                <m:e>
                  <m:r>
                    <w:rPr>
                      <w:rFonts w:ascii="Cambria Math" w:hAnsi="Cambria Math"/>
                    </w:rPr>
                    <m:t>f</m:t>
                  </m:r>
                </m:e>
                <m:sub>
                  <m:r>
                    <w:rPr>
                      <w:rFonts w:ascii="Cambria Math" w:hAnsi="Cambria Math"/>
                    </w:rPr>
                    <m:t>d</m:t>
                  </m:r>
                </m:sub>
              </m:sSub>
              <m:r>
                <m:rPr>
                  <m:sty m:val="p"/>
                </m:rPr>
                <w:rPr>
                  <w:rFonts w:ascii="Cambria Math" w:hAnsi="Cambria Math"/>
                </w:rPr>
                <m:t>Φ</m:t>
              </m:r>
            </m:e>
            <m:sub>
              <m:r>
                <w:rPr>
                  <w:rFonts w:ascii="Cambria Math" w:hAnsi="Cambria Math"/>
                </w:rPr>
                <m:t>Fe</m:t>
              </m:r>
              <m:d>
                <m:dPr>
                  <m:ctrlPr>
                    <w:rPr>
                      <w:rFonts w:ascii="Cambria Math" w:hAnsi="Cambria Math"/>
                    </w:rPr>
                  </m:ctrlPr>
                </m:dPr>
                <m:e>
                  <m:r>
                    <w:rPr>
                      <w:rFonts w:ascii="Cambria Math" w:hAnsi="Cambria Math"/>
                    </w:rPr>
                    <m:t>II</m:t>
                  </m:r>
                </m:e>
              </m:d>
              <m:r>
                <m:rPr>
                  <m:sty m:val="p"/>
                </m:rPr>
                <w:rPr>
                  <w:rFonts w:ascii="Cambria Math" w:hAnsi="Cambria Math"/>
                </w:rPr>
                <m:t>1</m:t>
              </m:r>
            </m:sub>
            <m:sup>
              <m:r>
                <w:rPr>
                  <w:rFonts w:ascii="Cambria Math" w:hAnsi="Cambria Math"/>
                </w:rPr>
                <m:t>t</m:t>
              </m:r>
              <m:r>
                <m:rPr>
                  <m:sty m:val="p"/>
                </m:rPr>
                <w:rPr>
                  <w:rFonts w:ascii="Cambria Math" w:hAnsi="Cambria Math"/>
                </w:rPr>
                <m:t>+Δ</m:t>
              </m:r>
              <m:r>
                <w:rPr>
                  <w:rFonts w:ascii="Cambria Math" w:hAnsi="Cambria Math"/>
                </w:rPr>
                <m:t>t</m:t>
              </m:r>
            </m:sup>
          </m:sSubSup>
        </m:oMath>
      </m:oMathPara>
    </w:p>
    <w:p w14:paraId="463F4787" w14:textId="56411603" w:rsidR="00C87B10" w:rsidRPr="00FB7F19" w:rsidRDefault="00C87B10" w:rsidP="00B6554A">
      <w:pPr>
        <w:rPr>
          <w:rFonts w:eastAsiaTheme="minorEastAsia"/>
        </w:rPr>
      </w:pPr>
      <w:r w:rsidRPr="00FB7F19">
        <w:rPr>
          <w:rFonts w:eastAsiaTheme="minorEastAsia"/>
        </w:rPr>
        <w:t>Rearranging</w:t>
      </w:r>
      <w:r w:rsidR="00B156AF">
        <w:rPr>
          <w:rFonts w:eastAsiaTheme="minorEastAsia"/>
        </w:rPr>
        <w:t>:</w:t>
      </w:r>
    </w:p>
    <w:p w14:paraId="04A7D685" w14:textId="77777777" w:rsidR="00C87B10" w:rsidRDefault="00C87B10" w:rsidP="00B6554A">
      <w:pPr>
        <w:rPr>
          <w:rFonts w:eastAsiaTheme="minorEastAsia"/>
        </w:rPr>
      </w:pPr>
    </w:p>
    <w:p w14:paraId="35DD62F1" w14:textId="77777777" w:rsidR="00C87B10" w:rsidRDefault="00000000" w:rsidP="00B6554A">
      <w:pPr>
        <w:rPr>
          <w:rFonts w:eastAsiaTheme="minorEastAsia"/>
        </w:rPr>
      </w:pPr>
      <m:oMathPara>
        <m:oMath>
          <m:sSubSup>
            <m:sSubSupPr>
              <m:ctrlPr>
                <w:rPr>
                  <w:rFonts w:ascii="Cambria Math" w:hAnsi="Cambria Math"/>
                </w:rPr>
              </m:ctrlPr>
            </m:sSubSupPr>
            <m:e>
              <m:d>
                <m:dPr>
                  <m:ctrlPr>
                    <w:rPr>
                      <w:rFonts w:ascii="Cambria Math" w:hAnsi="Cambria Math"/>
                    </w:rPr>
                  </m:ctrlPr>
                </m:dPr>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H</m:t>
                          </m:r>
                        </m:e>
                        <m:sub>
                          <m:r>
                            <m:rPr>
                              <m:sty m:val="p"/>
                            </m:rPr>
                            <w:rPr>
                              <w:rFonts w:ascii="Cambria Math" w:hAnsi="Cambria Math"/>
                            </w:rPr>
                            <m:t>1</m:t>
                          </m:r>
                        </m:sub>
                      </m:sSub>
                    </m:num>
                    <m:den>
                      <m:r>
                        <m:rPr>
                          <m:sty m:val="p"/>
                        </m:rPr>
                        <w:rPr>
                          <w:rFonts w:ascii="Cambria Math" w:hAnsi="Cambria Math"/>
                        </w:rPr>
                        <m:t>Δ</m:t>
                      </m:r>
                      <m:r>
                        <w:rPr>
                          <w:rFonts w:ascii="Cambria Math" w:hAnsi="Cambria Math"/>
                        </w:rPr>
                        <m:t>t</m:t>
                      </m:r>
                    </m:den>
                  </m:f>
                  <m:r>
                    <m:rPr>
                      <m:sty m:val="p"/>
                    </m:rPr>
                    <w:rPr>
                      <w:rFonts w:ascii="Cambria Math" w:hAnsi="Cambria Math"/>
                    </w:rPr>
                    <m:t>-</m:t>
                  </m:r>
                  <m:sSub>
                    <m:sSubPr>
                      <m:ctrlPr>
                        <w:rPr>
                          <w:rFonts w:ascii="Cambria Math" w:hAnsi="Cambria Math"/>
                        </w:rPr>
                      </m:ctrlPr>
                    </m:sSubPr>
                    <m:e>
                      <m:sSub>
                        <m:sSubPr>
                          <m:ctrlPr>
                            <w:rPr>
                              <w:rFonts w:ascii="Cambria Math" w:hAnsi="Cambria Math"/>
                            </w:rPr>
                          </m:ctrlPr>
                        </m:sSubPr>
                        <m:e>
                          <m:r>
                            <w:rPr>
                              <w:rFonts w:ascii="Cambria Math" w:hAnsi="Cambria Math"/>
                            </w:rPr>
                            <m:t>f</m:t>
                          </m:r>
                        </m:e>
                        <m:sub>
                          <m:r>
                            <w:rPr>
                              <w:rFonts w:ascii="Cambria Math" w:hAnsi="Cambria Math"/>
                            </w:rPr>
                            <m:t>d</m:t>
                          </m:r>
                        </m:sub>
                      </m:sSub>
                      <m:r>
                        <w:rPr>
                          <w:rFonts w:ascii="Cambria Math" w:hAnsi="Cambria Math"/>
                        </w:rPr>
                        <m:t>K</m:t>
                      </m:r>
                    </m:e>
                    <m:sub>
                      <m:r>
                        <w:rPr>
                          <w:rFonts w:ascii="Cambria Math" w:hAnsi="Cambria Math"/>
                        </w:rPr>
                        <m:t>L</m:t>
                      </m:r>
                      <m:r>
                        <m:rPr>
                          <m:sty m:val="p"/>
                        </m:rPr>
                        <w:rPr>
                          <w:rFonts w:ascii="Cambria Math" w:hAnsi="Cambria Math"/>
                        </w:rPr>
                        <m:t>01</m:t>
                      </m:r>
                    </m:sub>
                  </m:sSub>
                  <m:r>
                    <m:rPr>
                      <m:sty m:val="p"/>
                    </m:rPr>
                    <w:rPr>
                      <w:rFonts w:ascii="Cambria Math" w:hAnsi="Cambria Math"/>
                    </w:rPr>
                    <m:t>-</m:t>
                  </m:r>
                  <m:sSub>
                    <m:sSubPr>
                      <m:ctrlPr>
                        <w:rPr>
                          <w:rFonts w:ascii="Cambria Math" w:hAnsi="Cambria Math"/>
                        </w:rPr>
                      </m:ctrlPr>
                    </m:sSubPr>
                    <m:e>
                      <m:sSub>
                        <m:sSubPr>
                          <m:ctrlPr>
                            <w:rPr>
                              <w:rFonts w:ascii="Cambria Math" w:hAnsi="Cambria Math"/>
                            </w:rPr>
                          </m:ctrlPr>
                        </m:sSubPr>
                        <m:e>
                          <m:r>
                            <w:rPr>
                              <w:rFonts w:ascii="Cambria Math" w:hAnsi="Cambria Math"/>
                            </w:rPr>
                            <m:t>f</m:t>
                          </m:r>
                        </m:e>
                        <m:sub>
                          <m:r>
                            <w:rPr>
                              <w:rFonts w:ascii="Cambria Math" w:hAnsi="Cambria Math"/>
                            </w:rPr>
                            <m:t>d</m:t>
                          </m:r>
                        </m:sub>
                      </m:sSub>
                      <m:r>
                        <w:rPr>
                          <w:rFonts w:ascii="Cambria Math" w:hAnsi="Cambria Math"/>
                        </w:rPr>
                        <m:t>K</m:t>
                      </m:r>
                    </m:e>
                    <m:sub>
                      <m:r>
                        <w:rPr>
                          <w:rFonts w:ascii="Cambria Math" w:hAnsi="Cambria Math"/>
                        </w:rPr>
                        <m:t>L</m:t>
                      </m:r>
                      <m:r>
                        <m:rPr>
                          <m:sty m:val="p"/>
                        </m:rP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12</m:t>
                      </m:r>
                    </m:sub>
                  </m:sSub>
                  <m:sSub>
                    <m:sSubPr>
                      <m:ctrlPr>
                        <w:rPr>
                          <w:rFonts w:ascii="Cambria Math" w:hAnsi="Cambria Math"/>
                        </w:rPr>
                      </m:ctrlPr>
                    </m:sSubPr>
                    <m:e>
                      <m:r>
                        <w:rPr>
                          <w:rFonts w:ascii="Cambria Math" w:hAnsi="Cambria Math"/>
                        </w:rPr>
                        <m:t>f</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color w:val="000000"/>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sSub>
                    <m:sSubPr>
                      <m:ctrlPr>
                        <w:rPr>
                          <w:rFonts w:ascii="Cambria Math" w:hAnsi="Cambria Math"/>
                        </w:rPr>
                      </m:ctrlPr>
                    </m:sSubPr>
                    <m:e>
                      <m:r>
                        <w:rPr>
                          <w:rFonts w:ascii="Cambria Math" w:hAnsi="Cambria Math"/>
                        </w:rPr>
                        <m:t>k</m:t>
                      </m:r>
                    </m:e>
                    <m:sub>
                      <m:r>
                        <w:rPr>
                          <w:rFonts w:ascii="Cambria Math" w:hAnsi="Cambria Math"/>
                        </w:rPr>
                        <m:t>Fe</m:t>
                      </m:r>
                      <m:d>
                        <m:dPr>
                          <m:ctrlPr>
                            <w:rPr>
                              <w:rFonts w:ascii="Cambria Math" w:hAnsi="Cambria Math"/>
                            </w:rPr>
                          </m:ctrlPr>
                        </m:dPr>
                        <m:e>
                          <m:r>
                            <w:rPr>
                              <w:rFonts w:ascii="Cambria Math" w:hAnsi="Cambria Math"/>
                            </w:rPr>
                            <m:t>II</m:t>
                          </m:r>
                        </m:e>
                      </m:d>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Φ</m:t>
                      </m:r>
                    </m:e>
                    <m:sub>
                      <m:r>
                        <w:rPr>
                          <w:rFonts w:ascii="Cambria Math" w:hAnsi="Cambria Math"/>
                        </w:rPr>
                        <m:t>DO</m:t>
                      </m:r>
                    </m:sub>
                  </m:sSub>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d>
                        <m:dPr>
                          <m:ctrlPr>
                            <w:rPr>
                              <w:rFonts w:ascii="Cambria Math" w:hAnsi="Cambria Math"/>
                            </w:rPr>
                          </m:ctrlPr>
                        </m:dPr>
                        <m:e>
                          <m:r>
                            <w:rPr>
                              <w:rFonts w:ascii="Cambria Math" w:hAnsi="Cambria Math"/>
                            </w:rPr>
                            <m:t>pH</m:t>
                          </m:r>
                          <m:r>
                            <m:rPr>
                              <m:sty m:val="p"/>
                            </m:rPr>
                            <w:rPr>
                              <w:rFonts w:ascii="Cambria Math" w:hAnsi="Cambria Math"/>
                            </w:rPr>
                            <m:t>1-7</m:t>
                          </m:r>
                        </m:e>
                      </m:d>
                    </m:sup>
                  </m:sSup>
                  <m:sSub>
                    <m:sSubPr>
                      <m:ctrlPr>
                        <w:rPr>
                          <w:rFonts w:ascii="Cambria Math" w:hAnsi="Cambria Math"/>
                        </w:rPr>
                      </m:ctrlPr>
                    </m:sSubPr>
                    <m:e>
                      <m:r>
                        <w:rPr>
                          <w:rFonts w:ascii="Cambria Math" w:hAnsi="Cambria Math"/>
                        </w:rPr>
                        <m:t>f</m:t>
                      </m:r>
                    </m:e>
                    <m:sub>
                      <m:r>
                        <w:rPr>
                          <w:rFonts w:ascii="Cambria Math" w:hAnsi="Cambria Math"/>
                        </w:rPr>
                        <m:t>d</m:t>
                      </m:r>
                    </m:sub>
                  </m:sSub>
                </m:e>
              </m:d>
              <m:r>
                <m:rPr>
                  <m:sty m:val="p"/>
                </m:rPr>
                <w:rPr>
                  <w:rFonts w:ascii="Cambria Math" w:hAnsi="Cambria Math"/>
                </w:rPr>
                <m:t>Φ</m:t>
              </m:r>
            </m:e>
            <m:sub>
              <m:r>
                <w:rPr>
                  <w:rFonts w:ascii="Cambria Math" w:hAnsi="Cambria Math"/>
                </w:rPr>
                <m:t>Fe</m:t>
              </m:r>
              <m:d>
                <m:dPr>
                  <m:ctrlPr>
                    <w:rPr>
                      <w:rFonts w:ascii="Cambria Math" w:hAnsi="Cambria Math"/>
                    </w:rPr>
                  </m:ctrlPr>
                </m:dPr>
                <m:e>
                  <m:r>
                    <w:rPr>
                      <w:rFonts w:ascii="Cambria Math" w:hAnsi="Cambria Math"/>
                    </w:rPr>
                    <m:t>II</m:t>
                  </m:r>
                </m:e>
              </m:d>
              <m:r>
                <m:rPr>
                  <m:sty m:val="p"/>
                </m:rPr>
                <w:rPr>
                  <w:rFonts w:ascii="Cambria Math" w:hAnsi="Cambria Math"/>
                </w:rPr>
                <m:t>1</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12</m:t>
                  </m:r>
                </m:sub>
              </m:sSub>
              <m:sSub>
                <m:sSubPr>
                  <m:ctrlPr>
                    <w:rPr>
                      <w:rFonts w:ascii="Cambria Math" w:hAnsi="Cambria Math"/>
                    </w:rPr>
                  </m:ctrlPr>
                </m:sSubPr>
                <m:e>
                  <m:r>
                    <w:rPr>
                      <w:rFonts w:ascii="Cambria Math" w:hAnsi="Cambria Math"/>
                    </w:rPr>
                    <m:t>f</m:t>
                  </m:r>
                </m:e>
                <m:sub>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12</m:t>
                  </m:r>
                </m:sub>
              </m:sSub>
              <m:sSub>
                <m:sSubPr>
                  <m:ctrlPr>
                    <w:rPr>
                      <w:rFonts w:ascii="Cambria Math" w:hAnsi="Cambria Math"/>
                    </w:rPr>
                  </m:ctrlPr>
                </m:sSubPr>
                <m:e>
                  <m:r>
                    <w:rPr>
                      <w:rFonts w:ascii="Cambria Math" w:hAnsi="Cambria Math"/>
                    </w:rPr>
                    <m:t>f</m:t>
                  </m:r>
                </m:e>
                <m:sub>
                  <m:r>
                    <w:rPr>
                      <w:rFonts w:ascii="Cambria Math" w:hAnsi="Cambria Math"/>
                    </w:rPr>
                    <m:t>p</m:t>
                  </m:r>
                </m:sub>
              </m:sSub>
            </m:e>
          </m:d>
          <m:sSubSup>
            <m:sSubSupPr>
              <m:ctrlPr>
                <w:rPr>
                  <w:rFonts w:ascii="Cambria Math" w:hAnsi="Cambria Math"/>
                </w:rPr>
              </m:ctrlPr>
            </m:sSubSupPr>
            <m:e>
              <m:r>
                <m:rPr>
                  <m:sty m:val="p"/>
                </m:rPr>
                <w:rPr>
                  <w:rFonts w:ascii="Cambria Math" w:hAnsi="Cambria Math"/>
                </w:rPr>
                <m:t>Φ</m:t>
              </m:r>
            </m:e>
            <m:sub>
              <m:r>
                <w:rPr>
                  <w:rFonts w:ascii="Cambria Math" w:hAnsi="Cambria Math"/>
                </w:rPr>
                <m:t>Fe</m:t>
              </m:r>
              <m:d>
                <m:dPr>
                  <m:ctrlPr>
                    <w:rPr>
                      <w:rFonts w:ascii="Cambria Math" w:hAnsi="Cambria Math"/>
                    </w:rPr>
                  </m:ctrlPr>
                </m:dPr>
                <m:e>
                  <m:r>
                    <w:rPr>
                      <w:rFonts w:ascii="Cambria Math" w:hAnsi="Cambria Math"/>
                    </w:rPr>
                    <m:t>II</m:t>
                  </m:r>
                </m:e>
              </m:d>
              <m:r>
                <m:rPr>
                  <m:sty m:val="p"/>
                </m:rPr>
                <w:rPr>
                  <w:rFonts w:ascii="Cambria Math" w:hAnsi="Cambria Math"/>
                </w:rPr>
                <m:t>2</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H</m:t>
                  </m:r>
                </m:e>
                <m:sub>
                  <m:r>
                    <m:rPr>
                      <m:sty m:val="p"/>
                    </m:rPr>
                    <w:rPr>
                      <w:rFonts w:ascii="Cambria Math" w:hAnsi="Cambria Math"/>
                    </w:rPr>
                    <m:t>1</m:t>
                  </m:r>
                </m:sub>
              </m:sSub>
            </m:num>
            <m:den>
              <m:r>
                <m:rPr>
                  <m:sty m:val="p"/>
                </m:rPr>
                <w:rPr>
                  <w:rFonts w:ascii="Cambria Math" w:hAnsi="Cambria Math"/>
                </w:rPr>
                <m:t>Δ</m:t>
              </m:r>
              <m:r>
                <w:rPr>
                  <w:rFonts w:ascii="Cambria Math" w:hAnsi="Cambria Math"/>
                </w:rPr>
                <m:t>t</m:t>
              </m:r>
            </m:den>
          </m:f>
          <m:sSubSup>
            <m:sSubSupPr>
              <m:ctrlPr>
                <w:rPr>
                  <w:rFonts w:ascii="Cambria Math" w:hAnsi="Cambria Math"/>
                </w:rPr>
              </m:ctrlPr>
            </m:sSubSupPr>
            <m:e>
              <m:r>
                <m:rPr>
                  <m:sty m:val="p"/>
                </m:rPr>
                <w:rPr>
                  <w:rFonts w:ascii="Cambria Math" w:hAnsi="Cambria Math"/>
                </w:rPr>
                <m:t>Φ</m:t>
              </m:r>
            </m:e>
            <m:sub>
              <m:r>
                <w:rPr>
                  <w:rFonts w:ascii="Cambria Math" w:hAnsi="Cambria Math"/>
                </w:rPr>
                <m:t>Fe</m:t>
              </m:r>
              <m:d>
                <m:dPr>
                  <m:ctrlPr>
                    <w:rPr>
                      <w:rFonts w:ascii="Cambria Math" w:hAnsi="Cambria Math"/>
                    </w:rPr>
                  </m:ctrlPr>
                </m:dPr>
                <m:e>
                  <m:r>
                    <w:rPr>
                      <w:rFonts w:ascii="Cambria Math" w:hAnsi="Cambria Math"/>
                    </w:rPr>
                    <m:t>II</m:t>
                  </m:r>
                </m:e>
              </m:d>
              <m:r>
                <m:rPr>
                  <m:sty m:val="p"/>
                </m:rPr>
                <w:rPr>
                  <w:rFonts w:ascii="Cambria Math" w:hAnsi="Cambria Math"/>
                </w:rPr>
                <m:t>1</m:t>
              </m:r>
            </m:sub>
            <m:sup>
              <m:r>
                <w:rPr>
                  <w:rFonts w:ascii="Cambria Math" w:hAnsi="Cambria Math"/>
                </w:rPr>
                <m:t>t</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01</m:t>
              </m:r>
            </m:sub>
          </m:sSub>
          <m:sSub>
            <m:sSubPr>
              <m:ctrlPr>
                <w:rPr>
                  <w:rFonts w:ascii="Cambria Math" w:hAnsi="Cambria Math"/>
                </w:rPr>
              </m:ctrlPr>
            </m:sSubPr>
            <m:e>
              <m:r>
                <m:rPr>
                  <m:sty m:val="p"/>
                </m:rPr>
                <w:rPr>
                  <w:rFonts w:ascii="Cambria Math" w:hAnsi="Cambria Math"/>
                </w:rPr>
                <m:t>Φ</m:t>
              </m:r>
            </m:e>
            <m:sub>
              <m:r>
                <w:rPr>
                  <w:rFonts w:ascii="Cambria Math" w:hAnsi="Cambria Math"/>
                </w:rPr>
                <m:t>Fe</m:t>
              </m:r>
              <m:d>
                <m:dPr>
                  <m:ctrlPr>
                    <w:rPr>
                      <w:rFonts w:ascii="Cambria Math" w:hAnsi="Cambria Math"/>
                    </w:rPr>
                  </m:ctrlPr>
                </m:dPr>
                <m:e>
                  <m:r>
                    <w:rPr>
                      <w:rFonts w:ascii="Cambria Math" w:hAnsi="Cambria Math"/>
                    </w:rPr>
                    <m:t>II</m:t>
                  </m:r>
                </m:e>
              </m:d>
              <m:r>
                <m:rPr>
                  <m:sty m:val="p"/>
                </m:rPr>
                <w:rPr>
                  <w:rFonts w:ascii="Cambria Math" w:hAnsi="Cambria Math"/>
                </w:rPr>
                <m:t>0</m:t>
              </m:r>
            </m:sub>
          </m:sSub>
        </m:oMath>
      </m:oMathPara>
    </w:p>
    <w:p w14:paraId="09297AFD" w14:textId="77777777" w:rsidR="00C87B10" w:rsidRDefault="00C87B10" w:rsidP="00D42466">
      <w:pPr>
        <w:pStyle w:val="variabledefinitionChar"/>
        <w:ind w:left="630" w:hanging="630"/>
        <w:rPr>
          <w:rFonts w:eastAsiaTheme="minorEastAsia"/>
        </w:rPr>
      </w:pPr>
    </w:p>
    <w:p w14:paraId="176001AC" w14:textId="77777777" w:rsidR="00C87B10" w:rsidRPr="00FB7F19" w:rsidRDefault="00C87B10" w:rsidP="00D42466">
      <w:pPr>
        <w:pStyle w:val="variabledefinitionChar"/>
        <w:ind w:left="630" w:hanging="630"/>
        <w:rPr>
          <w:rFonts w:eastAsiaTheme="minorEastAsia"/>
        </w:rPr>
      </w:pPr>
      <w:r w:rsidRPr="00FB7F19">
        <w:rPr>
          <w:rFonts w:eastAsiaTheme="minorEastAsia"/>
        </w:rPr>
        <w:t>And the finite difference scheme for layer 2</w:t>
      </w:r>
    </w:p>
    <w:p w14:paraId="592CDB14" w14:textId="77777777" w:rsidR="00C87B10" w:rsidRPr="006E29C7" w:rsidRDefault="00C87B10" w:rsidP="00D42466">
      <w:pPr>
        <w:pStyle w:val="variabledefinitionChar"/>
        <w:ind w:left="720" w:hanging="720"/>
      </w:pPr>
      <w:r>
        <w:rPr>
          <w:rFonts w:eastAsiaTheme="minorEastAsia"/>
        </w:rPr>
        <w:br/>
      </w:r>
      <m:oMathPara>
        <m:oMath>
          <m:sSub>
            <m:sSubPr>
              <m:ctrlPr>
                <w:rPr>
                  <w:rFonts w:ascii="Cambria Math" w:hAnsi="Cambria Math"/>
                </w:rPr>
              </m:ctrlPr>
            </m:sSubPr>
            <m:e>
              <m:r>
                <w:rPr>
                  <w:rFonts w:ascii="Cambria Math" w:hAnsi="Cambria Math"/>
                </w:rPr>
                <m:t>H</m:t>
              </m:r>
            </m:e>
            <m:sub>
              <m:r>
                <m:rPr>
                  <m:sty m:val="p"/>
                </m:rPr>
                <w:rPr>
                  <w:rFonts w:ascii="Cambria Math" w:hAnsi="Cambria Math"/>
                </w:rPr>
                <m:t>2</m:t>
              </m:r>
            </m:sub>
          </m:sSub>
          <m:f>
            <m:fPr>
              <m:ctrlPr>
                <w:rPr>
                  <w:rFonts w:ascii="Cambria Math" w:hAnsi="Cambria Math"/>
                </w:rPr>
              </m:ctrlPr>
            </m:fPr>
            <m:num>
              <m:sSubSup>
                <m:sSubSupPr>
                  <m:ctrlPr>
                    <w:rPr>
                      <w:rFonts w:ascii="Cambria Math" w:hAnsi="Cambria Math"/>
                    </w:rPr>
                  </m:ctrlPr>
                </m:sSubSupPr>
                <m:e>
                  <m:r>
                    <m:rPr>
                      <m:sty m:val="p"/>
                    </m:rPr>
                    <w:rPr>
                      <w:rFonts w:ascii="Cambria Math" w:hAnsi="Cambria Math"/>
                    </w:rPr>
                    <m:t>Φ</m:t>
                  </m:r>
                </m:e>
                <m:sub>
                  <m:r>
                    <w:rPr>
                      <w:rFonts w:ascii="Cambria Math" w:hAnsi="Cambria Math"/>
                    </w:rPr>
                    <m:t>Fe</m:t>
                  </m:r>
                  <m:d>
                    <m:dPr>
                      <m:ctrlPr>
                        <w:rPr>
                          <w:rFonts w:ascii="Cambria Math" w:hAnsi="Cambria Math"/>
                        </w:rPr>
                      </m:ctrlPr>
                    </m:dPr>
                    <m:e>
                      <m:r>
                        <w:rPr>
                          <w:rFonts w:ascii="Cambria Math" w:hAnsi="Cambria Math"/>
                        </w:rPr>
                        <m:t>II</m:t>
                      </m:r>
                    </m:e>
                  </m:d>
                  <m:r>
                    <m:rPr>
                      <m:sty m:val="p"/>
                    </m:rPr>
                    <w:rPr>
                      <w:rFonts w:ascii="Cambria Math" w:hAnsi="Cambria Math"/>
                    </w:rPr>
                    <m:t>2</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Φ</m:t>
                  </m:r>
                </m:e>
                <m:sub>
                  <m:r>
                    <w:rPr>
                      <w:rFonts w:ascii="Cambria Math" w:hAnsi="Cambria Math"/>
                    </w:rPr>
                    <m:t>Fe</m:t>
                  </m:r>
                  <m:d>
                    <m:dPr>
                      <m:ctrlPr>
                        <w:rPr>
                          <w:rFonts w:ascii="Cambria Math" w:hAnsi="Cambria Math"/>
                        </w:rPr>
                      </m:ctrlPr>
                    </m:dPr>
                    <m:e>
                      <m:r>
                        <w:rPr>
                          <w:rFonts w:ascii="Cambria Math" w:hAnsi="Cambria Math"/>
                        </w:rPr>
                        <m:t>II</m:t>
                      </m:r>
                    </m:e>
                  </m:d>
                  <m:r>
                    <m:rPr>
                      <m:sty m:val="p"/>
                    </m:rPr>
                    <w:rPr>
                      <w:rFonts w:ascii="Cambria Math" w:hAnsi="Cambria Math"/>
                    </w:rPr>
                    <m:t>2</m:t>
                  </m:r>
                </m:sub>
                <m:sup>
                  <m:r>
                    <w:rPr>
                      <w:rFonts w:ascii="Cambria Math" w:hAnsi="Cambria Math"/>
                    </w:rPr>
                    <m:t>t</m:t>
                  </m:r>
                </m:sup>
              </m:sSubSup>
            </m:num>
            <m:den>
              <m:r>
                <m:rPr>
                  <m:sty m:val="p"/>
                </m:rPr>
                <w:rPr>
                  <w:rFonts w:ascii="Cambria Math" w:hAnsi="Cambria Math"/>
                </w:rPr>
                <m:t>Δ</m:t>
              </m:r>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12</m:t>
              </m:r>
            </m:sub>
          </m:sSub>
          <m:d>
            <m:dPr>
              <m:ctrlPr>
                <w:rPr>
                  <w:rFonts w:ascii="Cambria Math" w:hAnsi="Cambria Math"/>
                </w:rPr>
              </m:ctrlPr>
            </m:dPr>
            <m:e>
              <m:sSubSup>
                <m:sSubSupPr>
                  <m:ctrlPr>
                    <w:rPr>
                      <w:rFonts w:ascii="Cambria Math" w:hAnsi="Cambria Math"/>
                    </w:rPr>
                  </m:ctrlPr>
                </m:sSubSupPr>
                <m:e>
                  <m:sSub>
                    <m:sSubPr>
                      <m:ctrlPr>
                        <w:rPr>
                          <w:rFonts w:ascii="Cambria Math" w:hAnsi="Cambria Math"/>
                        </w:rPr>
                      </m:ctrlPr>
                    </m:sSubPr>
                    <m:e>
                      <m:r>
                        <w:rPr>
                          <w:rFonts w:ascii="Cambria Math" w:hAnsi="Cambria Math"/>
                        </w:rPr>
                        <m:t>f</m:t>
                      </m:r>
                    </m:e>
                    <m:sub>
                      <m:r>
                        <w:rPr>
                          <w:rFonts w:ascii="Cambria Math" w:hAnsi="Cambria Math"/>
                        </w:rPr>
                        <m:t>d</m:t>
                      </m:r>
                    </m:sub>
                  </m:sSub>
                  <m:r>
                    <m:rPr>
                      <m:sty m:val="p"/>
                    </m:rPr>
                    <w:rPr>
                      <w:rFonts w:ascii="Cambria Math" w:hAnsi="Cambria Math"/>
                    </w:rPr>
                    <m:t>Φ</m:t>
                  </m:r>
                </m:e>
                <m:sub>
                  <m:r>
                    <w:rPr>
                      <w:rFonts w:ascii="Cambria Math" w:hAnsi="Cambria Math"/>
                    </w:rPr>
                    <m:t>Fe</m:t>
                  </m:r>
                  <m:d>
                    <m:dPr>
                      <m:ctrlPr>
                        <w:rPr>
                          <w:rFonts w:ascii="Cambria Math" w:hAnsi="Cambria Math"/>
                        </w:rPr>
                      </m:ctrlPr>
                    </m:dPr>
                    <m:e>
                      <m:r>
                        <w:rPr>
                          <w:rFonts w:ascii="Cambria Math" w:hAnsi="Cambria Math"/>
                        </w:rPr>
                        <m:t>II</m:t>
                      </m:r>
                    </m:e>
                  </m:d>
                  <m:r>
                    <m:rPr>
                      <m:sty m:val="p"/>
                    </m:rPr>
                    <w:rPr>
                      <w:rFonts w:ascii="Cambria Math" w:hAnsi="Cambria Math"/>
                    </w:rPr>
                    <m:t>2</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d</m:t>
                  </m:r>
                </m:sub>
              </m:sSub>
              <m:sSubSup>
                <m:sSubSupPr>
                  <m:ctrlPr>
                    <w:rPr>
                      <w:rFonts w:ascii="Cambria Math" w:hAnsi="Cambria Math"/>
                    </w:rPr>
                  </m:ctrlPr>
                </m:sSubSupPr>
                <m:e>
                  <m:r>
                    <m:rPr>
                      <m:sty m:val="p"/>
                    </m:rPr>
                    <w:rPr>
                      <w:rFonts w:ascii="Cambria Math" w:hAnsi="Cambria Math"/>
                    </w:rPr>
                    <m:t>Φ</m:t>
                  </m:r>
                </m:e>
                <m:sub>
                  <m:r>
                    <w:rPr>
                      <w:rFonts w:ascii="Cambria Math" w:hAnsi="Cambria Math"/>
                    </w:rPr>
                    <m:t>Fe</m:t>
                  </m:r>
                  <m:d>
                    <m:dPr>
                      <m:ctrlPr>
                        <w:rPr>
                          <w:rFonts w:ascii="Cambria Math" w:hAnsi="Cambria Math"/>
                        </w:rPr>
                      </m:ctrlPr>
                    </m:dPr>
                    <m:e>
                      <m:r>
                        <w:rPr>
                          <w:rFonts w:ascii="Cambria Math" w:hAnsi="Cambria Math"/>
                        </w:rPr>
                        <m:t>II</m:t>
                      </m:r>
                    </m:e>
                  </m:d>
                  <m:r>
                    <m:rPr>
                      <m:sty m:val="p"/>
                    </m:rPr>
                    <w:rPr>
                      <w:rFonts w:ascii="Cambria Math" w:hAnsi="Cambria Math"/>
                    </w:rPr>
                    <m:t>1</m:t>
                  </m:r>
                </m:sub>
                <m:sup>
                  <m:r>
                    <w:rPr>
                      <w:rFonts w:ascii="Cambria Math" w:hAnsi="Cambria Math"/>
                    </w:rPr>
                    <m:t>t</m:t>
                  </m:r>
                  <m:r>
                    <m:rPr>
                      <m:sty m:val="p"/>
                    </m:rPr>
                    <w:rPr>
                      <w:rFonts w:ascii="Cambria Math" w:hAnsi="Cambria Math"/>
                    </w:rPr>
                    <m:t>+Δ</m:t>
                  </m:r>
                  <m:r>
                    <w:rPr>
                      <w:rFonts w:ascii="Cambria Math" w:hAnsi="Cambria Math"/>
                    </w:rPr>
                    <m:t>t</m:t>
                  </m:r>
                </m:sup>
              </m:sSubSup>
            </m:e>
          </m:d>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12</m:t>
              </m:r>
            </m:sub>
          </m:sSub>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p</m:t>
                  </m:r>
                </m:sub>
              </m:sSub>
              <m:sSubSup>
                <m:sSubSupPr>
                  <m:ctrlPr>
                    <w:rPr>
                      <w:rFonts w:ascii="Cambria Math" w:hAnsi="Cambria Math"/>
                    </w:rPr>
                  </m:ctrlPr>
                </m:sSubSupPr>
                <m:e>
                  <m:r>
                    <m:rPr>
                      <m:sty m:val="p"/>
                    </m:rPr>
                    <w:rPr>
                      <w:rFonts w:ascii="Cambria Math" w:hAnsi="Cambria Math"/>
                    </w:rPr>
                    <m:t>Φ</m:t>
                  </m:r>
                </m:e>
                <m:sub>
                  <m:r>
                    <w:rPr>
                      <w:rFonts w:ascii="Cambria Math" w:hAnsi="Cambria Math"/>
                    </w:rPr>
                    <m:t>Fe</m:t>
                  </m:r>
                  <m:d>
                    <m:dPr>
                      <m:ctrlPr>
                        <w:rPr>
                          <w:rFonts w:ascii="Cambria Math" w:hAnsi="Cambria Math"/>
                        </w:rPr>
                      </m:ctrlPr>
                    </m:dPr>
                    <m:e>
                      <m:r>
                        <w:rPr>
                          <w:rFonts w:ascii="Cambria Math" w:hAnsi="Cambria Math"/>
                        </w:rPr>
                        <m:t>II</m:t>
                      </m:r>
                    </m:e>
                  </m:d>
                  <m:r>
                    <m:rPr>
                      <m:sty m:val="p"/>
                    </m:rPr>
                    <w:rPr>
                      <w:rFonts w:ascii="Cambria Math" w:hAnsi="Cambria Math"/>
                    </w:rPr>
                    <m:t>2</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Sup>
                <m:sSubSupPr>
                  <m:ctrlPr>
                    <w:rPr>
                      <w:rFonts w:ascii="Cambria Math" w:hAnsi="Cambria Math"/>
                    </w:rPr>
                  </m:ctrlPr>
                </m:sSubSupPr>
                <m:e>
                  <m:sSub>
                    <m:sSubPr>
                      <m:ctrlPr>
                        <w:rPr>
                          <w:rFonts w:ascii="Cambria Math" w:hAnsi="Cambria Math"/>
                        </w:rPr>
                      </m:ctrlPr>
                    </m:sSubPr>
                    <m:e>
                      <m:r>
                        <w:rPr>
                          <w:rFonts w:ascii="Cambria Math" w:hAnsi="Cambria Math"/>
                        </w:rPr>
                        <m:t>f</m:t>
                      </m:r>
                    </m:e>
                    <m:sub>
                      <m:r>
                        <w:rPr>
                          <w:rFonts w:ascii="Cambria Math" w:hAnsi="Cambria Math"/>
                        </w:rPr>
                        <m:t>p</m:t>
                      </m:r>
                    </m:sub>
                  </m:sSub>
                  <m:r>
                    <m:rPr>
                      <m:sty m:val="p"/>
                    </m:rPr>
                    <w:rPr>
                      <w:rFonts w:ascii="Cambria Math" w:hAnsi="Cambria Math"/>
                    </w:rPr>
                    <m:t>Φ</m:t>
                  </m:r>
                </m:e>
                <m:sub>
                  <m:r>
                    <w:rPr>
                      <w:rFonts w:ascii="Cambria Math" w:hAnsi="Cambria Math"/>
                    </w:rPr>
                    <m:t>Fe</m:t>
                  </m:r>
                  <m:d>
                    <m:dPr>
                      <m:ctrlPr>
                        <w:rPr>
                          <w:rFonts w:ascii="Cambria Math" w:hAnsi="Cambria Math"/>
                        </w:rPr>
                      </m:ctrlPr>
                    </m:dPr>
                    <m:e>
                      <m:r>
                        <w:rPr>
                          <w:rFonts w:ascii="Cambria Math" w:hAnsi="Cambria Math"/>
                        </w:rPr>
                        <m:t>II</m:t>
                      </m:r>
                    </m:e>
                  </m:d>
                  <m:r>
                    <m:rPr>
                      <m:sty m:val="p"/>
                    </m:rPr>
                    <w:rPr>
                      <w:rFonts w:ascii="Cambria Math" w:hAnsi="Cambria Math"/>
                    </w:rPr>
                    <m:t>1</m:t>
                  </m:r>
                </m:sub>
                <m:sup>
                  <m:r>
                    <w:rPr>
                      <w:rFonts w:ascii="Cambria Math" w:hAnsi="Cambria Math"/>
                    </w:rPr>
                    <m:t>t</m:t>
                  </m:r>
                  <m:r>
                    <m:rPr>
                      <m:sty m:val="p"/>
                    </m:rPr>
                    <w:rPr>
                      <w:rFonts w:ascii="Cambria Math" w:hAnsi="Cambria Math"/>
                    </w:rPr>
                    <m:t>+Δ</m:t>
                  </m:r>
                  <m:r>
                    <w:rPr>
                      <w:rFonts w:ascii="Cambria Math" w:hAnsi="Cambria Math"/>
                    </w:rPr>
                    <m:t>t</m:t>
                  </m:r>
                </m:sup>
              </m:sSubSup>
            </m:e>
          </m:d>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d>
            <m:dPr>
              <m:ctrlPr>
                <w:rPr>
                  <w:rFonts w:ascii="Cambria Math" w:hAnsi="Cambria Math"/>
                </w:rPr>
              </m:ctrlPr>
            </m:dPr>
            <m:e>
              <m:sSubSup>
                <m:sSubSupPr>
                  <m:ctrlPr>
                    <w:rPr>
                      <w:rFonts w:ascii="Cambria Math" w:hAnsi="Cambria Math"/>
                    </w:rPr>
                  </m:ctrlPr>
                </m:sSubSupPr>
                <m:e>
                  <m:r>
                    <m:rPr>
                      <m:sty m:val="p"/>
                    </m:rPr>
                    <w:rPr>
                      <w:rFonts w:ascii="Cambria Math" w:hAnsi="Cambria Math"/>
                    </w:rPr>
                    <m:t>Φ</m:t>
                  </m:r>
                </m:e>
                <m:sub>
                  <m:r>
                    <w:rPr>
                      <w:rFonts w:ascii="Cambria Math" w:hAnsi="Cambria Math"/>
                    </w:rPr>
                    <m:t>Fe</m:t>
                  </m:r>
                  <m:d>
                    <m:dPr>
                      <m:ctrlPr>
                        <w:rPr>
                          <w:rFonts w:ascii="Cambria Math" w:hAnsi="Cambria Math"/>
                        </w:rPr>
                      </m:ctrlPr>
                    </m:dPr>
                    <m:e>
                      <m:r>
                        <w:rPr>
                          <w:rFonts w:ascii="Cambria Math" w:hAnsi="Cambria Math"/>
                        </w:rPr>
                        <m:t>II</m:t>
                      </m:r>
                    </m:e>
                  </m:d>
                  <m:r>
                    <m:rPr>
                      <m:sty m:val="p"/>
                    </m:rPr>
                    <w:rPr>
                      <w:rFonts w:ascii="Cambria Math" w:hAnsi="Cambria Math"/>
                    </w:rPr>
                    <m:t>1</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Φ</m:t>
                  </m:r>
                </m:e>
                <m:sub>
                  <m:r>
                    <w:rPr>
                      <w:rFonts w:ascii="Cambria Math" w:hAnsi="Cambria Math"/>
                    </w:rPr>
                    <m:t>Fe</m:t>
                  </m:r>
                  <m:d>
                    <m:dPr>
                      <m:ctrlPr>
                        <w:rPr>
                          <w:rFonts w:ascii="Cambria Math" w:hAnsi="Cambria Math"/>
                        </w:rPr>
                      </m:ctrlPr>
                    </m:dPr>
                    <m:e>
                      <m:r>
                        <w:rPr>
                          <w:rFonts w:ascii="Cambria Math" w:hAnsi="Cambria Math"/>
                        </w:rPr>
                        <m:t>II</m:t>
                      </m:r>
                    </m:e>
                  </m:d>
                  <m:r>
                    <m:rPr>
                      <m:sty m:val="p"/>
                    </m:rPr>
                    <w:rPr>
                      <w:rFonts w:ascii="Cambria Math" w:hAnsi="Cambria Math"/>
                    </w:rPr>
                    <m:t>2</m:t>
                  </m:r>
                </m:sub>
                <m:sup>
                  <m:r>
                    <w:rPr>
                      <w:rFonts w:ascii="Cambria Math" w:hAnsi="Cambria Math"/>
                    </w:rPr>
                    <m:t>t</m:t>
                  </m:r>
                  <m:r>
                    <m:rPr>
                      <m:sty m:val="p"/>
                    </m:rPr>
                    <w:rPr>
                      <w:rFonts w:ascii="Cambria Math" w:hAnsi="Cambria Math"/>
                    </w:rPr>
                    <m:t>+Δ</m:t>
                  </m:r>
                  <m:r>
                    <w:rPr>
                      <w:rFonts w:ascii="Cambria Math" w:hAnsi="Cambria Math"/>
                    </w:rPr>
                    <m:t>t</m:t>
                  </m:r>
                </m:sup>
              </m:sSubSup>
            </m:e>
          </m:d>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2</m:t>
              </m:r>
            </m:sub>
          </m:sSub>
          <m:sSub>
            <m:sSubPr>
              <m:ctrlPr>
                <w:rPr>
                  <w:rFonts w:ascii="Cambria Math" w:hAnsi="Cambria Math"/>
                </w:rPr>
              </m:ctrlPr>
            </m:sSubPr>
            <m:e>
              <m:r>
                <w:rPr>
                  <w:rFonts w:ascii="Cambria Math" w:hAnsi="Cambria Math"/>
                </w:rPr>
                <m:t>S</m:t>
              </m:r>
            </m:e>
            <m:sub>
              <m:r>
                <w:rPr>
                  <w:rFonts w:ascii="Cambria Math" w:hAnsi="Cambria Math"/>
                </w:rPr>
                <m:t>Fe</m:t>
              </m:r>
              <m:d>
                <m:dPr>
                  <m:ctrlPr>
                    <w:rPr>
                      <w:rFonts w:ascii="Cambria Math" w:hAnsi="Cambria Math"/>
                    </w:rPr>
                  </m:ctrlPr>
                </m:dPr>
                <m:e>
                  <m:r>
                    <w:rPr>
                      <w:rFonts w:ascii="Cambria Math" w:hAnsi="Cambria Math"/>
                    </w:rPr>
                    <m:t>II</m:t>
                  </m:r>
                </m:e>
              </m:d>
              <m:r>
                <m:rPr>
                  <m:sty m:val="p"/>
                </m:rPr>
                <w:rPr>
                  <w:rFonts w:ascii="Cambria Math" w:hAnsi="Cambria Math"/>
                </w:rPr>
                <m:t>2</m:t>
              </m:r>
            </m:sub>
          </m:sSub>
        </m:oMath>
      </m:oMathPara>
    </w:p>
    <w:p w14:paraId="28DD85EE" w14:textId="2AC73679" w:rsidR="00C87B10" w:rsidRPr="00FB7F19" w:rsidRDefault="00C87B10" w:rsidP="00B6554A">
      <w:pPr>
        <w:rPr>
          <w:rFonts w:eastAsiaTheme="minorEastAsia"/>
        </w:rPr>
      </w:pPr>
      <w:r w:rsidRPr="00FB7F19">
        <w:rPr>
          <w:rFonts w:eastAsiaTheme="minorEastAsia"/>
        </w:rPr>
        <w:t>Rearranging</w:t>
      </w:r>
      <w:r w:rsidR="00C660AF">
        <w:rPr>
          <w:rFonts w:eastAsiaTheme="minorEastAsia"/>
        </w:rPr>
        <w:t>:</w:t>
      </w:r>
    </w:p>
    <w:p w14:paraId="5567B202" w14:textId="77777777" w:rsidR="00C87B10" w:rsidRDefault="00C87B10" w:rsidP="00B6554A">
      <w:pPr>
        <w:rPr>
          <w:rFonts w:eastAsiaTheme="minorEastAsia"/>
        </w:rPr>
      </w:pPr>
    </w:p>
    <w:p w14:paraId="0624D990" w14:textId="77777777" w:rsidR="00C87B10" w:rsidRDefault="00000000" w:rsidP="00B6554A">
      <m:oMathPara>
        <m:oMath>
          <m:sSubSup>
            <m:sSubSupPr>
              <m:ctrlPr>
                <w:rPr>
                  <w:rFonts w:ascii="Cambria Math" w:hAnsi="Cambria Math"/>
                </w:rPr>
              </m:ctrlPr>
            </m:sSubSupPr>
            <m:e>
              <m:d>
                <m:dPr>
                  <m:ctrlPr>
                    <w:rPr>
                      <w:rFonts w:ascii="Cambria Math" w:hAnsi="Cambria Math"/>
                    </w:rPr>
                  </m:ctrlPr>
                </m:dPr>
                <m:e>
                  <m:sSub>
                    <m:sSubPr>
                      <m:ctrlPr>
                        <w:rPr>
                          <w:rFonts w:ascii="Cambria Math" w:hAnsi="Cambria Math"/>
                        </w:rPr>
                      </m:ctrlPr>
                    </m:sSubPr>
                    <m:e>
                      <m:sSub>
                        <m:sSubPr>
                          <m:ctrlPr>
                            <w:rPr>
                              <w:rFonts w:ascii="Cambria Math" w:hAnsi="Cambria Math"/>
                            </w:rPr>
                          </m:ctrlPr>
                        </m:sSubPr>
                        <m:e>
                          <m:r>
                            <w:rPr>
                              <w:rFonts w:ascii="Cambria Math" w:hAnsi="Cambria Math"/>
                            </w:rPr>
                            <m:t>f</m:t>
                          </m:r>
                        </m:e>
                        <m:sub>
                          <m:r>
                            <w:rPr>
                              <w:rFonts w:ascii="Cambria Math" w:hAnsi="Cambria Math"/>
                            </w:rPr>
                            <m:t>d</m:t>
                          </m:r>
                        </m:sub>
                      </m:sSub>
                      <m:r>
                        <w:rPr>
                          <w:rFonts w:ascii="Cambria Math" w:hAnsi="Cambria Math"/>
                        </w:rPr>
                        <m:t>K</m:t>
                      </m:r>
                    </m:e>
                    <m:sub>
                      <m:r>
                        <w:rPr>
                          <w:rFonts w:ascii="Cambria Math" w:hAnsi="Cambria Math"/>
                        </w:rPr>
                        <m:t>L</m:t>
                      </m:r>
                      <m:r>
                        <m:rPr>
                          <m:sty m:val="p"/>
                        </m:rP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p</m:t>
                      </m:r>
                    </m:sub>
                  </m:sSub>
                  <m:sSub>
                    <m:sSubPr>
                      <m:ctrlPr>
                        <w:rPr>
                          <w:rFonts w:ascii="Cambria Math" w:hAnsi="Cambria Math"/>
                        </w:rPr>
                      </m:ctrlPr>
                    </m:sSubPr>
                    <m:e>
                      <m:r>
                        <w:rPr>
                          <w:rFonts w:ascii="Cambria Math" w:hAnsi="Cambria Math"/>
                        </w:rPr>
                        <m:t>w</m:t>
                      </m:r>
                    </m:e>
                    <m:sub>
                      <m:r>
                        <m:rPr>
                          <m:sty m:val="p"/>
                        </m:rP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e>
              </m:d>
              <m:r>
                <m:rPr>
                  <m:sty m:val="p"/>
                </m:rPr>
                <w:rPr>
                  <w:rFonts w:ascii="Cambria Math" w:hAnsi="Cambria Math"/>
                </w:rPr>
                <m:t>Φ</m:t>
              </m:r>
            </m:e>
            <m:sub>
              <m:r>
                <w:rPr>
                  <w:rFonts w:ascii="Cambria Math" w:hAnsi="Cambria Math"/>
                </w:rPr>
                <m:t>Fe</m:t>
              </m:r>
              <m:d>
                <m:dPr>
                  <m:ctrlPr>
                    <w:rPr>
                      <w:rFonts w:ascii="Cambria Math" w:hAnsi="Cambria Math"/>
                    </w:rPr>
                  </m:ctrlPr>
                </m:dPr>
                <m:e>
                  <m:r>
                    <w:rPr>
                      <w:rFonts w:ascii="Cambria Math" w:hAnsi="Cambria Math"/>
                    </w:rPr>
                    <m:t>II</m:t>
                  </m:r>
                </m:e>
              </m:d>
              <m:r>
                <m:rPr>
                  <m:sty m:val="p"/>
                </m:rPr>
                <w:rPr>
                  <w:rFonts w:ascii="Cambria Math" w:hAnsi="Cambria Math"/>
                </w:rPr>
                <m:t>1</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Sup>
            <m:sSubSupPr>
              <m:ctrlPr>
                <w:rPr>
                  <w:rFonts w:ascii="Cambria Math" w:hAnsi="Cambria Math"/>
                </w:rPr>
              </m:ctrlPr>
            </m:sSubSupPr>
            <m:e>
              <m:d>
                <m:dPr>
                  <m:ctrlPr>
                    <w:rPr>
                      <w:rFonts w:ascii="Cambria Math" w:hAnsi="Cambria Math"/>
                    </w:rPr>
                  </m:ctrlPr>
                </m:dPr>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H</m:t>
                          </m:r>
                        </m:e>
                        <m:sub>
                          <m:r>
                            <m:rPr>
                              <m:sty m:val="p"/>
                            </m:rPr>
                            <w:rPr>
                              <w:rFonts w:ascii="Cambria Math" w:hAnsi="Cambria Math"/>
                            </w:rPr>
                            <m:t>2</m:t>
                          </m:r>
                        </m:sub>
                      </m:sSub>
                    </m:num>
                    <m:den>
                      <m:r>
                        <m:rPr>
                          <m:sty m:val="p"/>
                        </m:rPr>
                        <w:rPr>
                          <w:rFonts w:ascii="Cambria Math" w:hAnsi="Cambria Math"/>
                        </w:rPr>
                        <m:t>Δ</m:t>
                      </m:r>
                      <m:r>
                        <w:rPr>
                          <w:rFonts w:ascii="Cambria Math" w:hAnsi="Cambria Math"/>
                        </w:rPr>
                        <m:t>t</m:t>
                      </m:r>
                    </m:den>
                  </m:f>
                  <m:r>
                    <m:rPr>
                      <m:sty m:val="p"/>
                    </m:rPr>
                    <w:rPr>
                      <w:rFonts w:ascii="Cambria Math" w:hAnsi="Cambria Math"/>
                    </w:rPr>
                    <m:t>-</m:t>
                  </m:r>
                  <m:sSub>
                    <m:sSubPr>
                      <m:ctrlPr>
                        <w:rPr>
                          <w:rFonts w:ascii="Cambria Math" w:hAnsi="Cambria Math"/>
                        </w:rPr>
                      </m:ctrlPr>
                    </m:sSubPr>
                    <m:e>
                      <m:sSub>
                        <m:sSubPr>
                          <m:ctrlPr>
                            <w:rPr>
                              <w:rFonts w:ascii="Cambria Math" w:hAnsi="Cambria Math"/>
                            </w:rPr>
                          </m:ctrlPr>
                        </m:sSubPr>
                        <m:e>
                          <m:r>
                            <w:rPr>
                              <w:rFonts w:ascii="Cambria Math" w:hAnsi="Cambria Math"/>
                            </w:rPr>
                            <m:t>f</m:t>
                          </m:r>
                        </m:e>
                        <m:sub>
                          <m:r>
                            <w:rPr>
                              <w:rFonts w:ascii="Cambria Math" w:hAnsi="Cambria Math"/>
                            </w:rPr>
                            <m:t>d</m:t>
                          </m:r>
                        </m:sub>
                      </m:sSub>
                      <m:r>
                        <w:rPr>
                          <w:rFonts w:ascii="Cambria Math" w:hAnsi="Cambria Math"/>
                        </w:rPr>
                        <m:t>K</m:t>
                      </m:r>
                    </m:e>
                    <m:sub>
                      <m:r>
                        <w:rPr>
                          <w:rFonts w:ascii="Cambria Math" w:hAnsi="Cambria Math"/>
                        </w:rPr>
                        <m:t>L</m:t>
                      </m:r>
                      <m:r>
                        <m:rPr>
                          <m:sty m:val="p"/>
                        </m:rP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p</m:t>
                      </m:r>
                    </m:sub>
                  </m:sSub>
                  <m:sSub>
                    <m:sSubPr>
                      <m:ctrlPr>
                        <w:rPr>
                          <w:rFonts w:ascii="Cambria Math" w:hAnsi="Cambria Math"/>
                        </w:rPr>
                      </m:ctrlPr>
                    </m:sSubPr>
                    <m:e>
                      <m:r>
                        <w:rPr>
                          <w:rFonts w:ascii="Cambria Math" w:hAnsi="Cambria Math"/>
                        </w:rPr>
                        <m:t>w</m:t>
                      </m:r>
                    </m:e>
                    <m:sub>
                      <m:r>
                        <m:rPr>
                          <m:sty m:val="p"/>
                        </m:rP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e>
              </m:d>
              <m:r>
                <m:rPr>
                  <m:sty m:val="p"/>
                </m:rPr>
                <w:rPr>
                  <w:rFonts w:ascii="Cambria Math" w:hAnsi="Cambria Math"/>
                </w:rPr>
                <m:t>Φ</m:t>
              </m:r>
            </m:e>
            <m:sub>
              <m:r>
                <w:rPr>
                  <w:rFonts w:ascii="Cambria Math" w:hAnsi="Cambria Math"/>
                </w:rPr>
                <m:t>Fe</m:t>
              </m:r>
              <m:d>
                <m:dPr>
                  <m:ctrlPr>
                    <w:rPr>
                      <w:rFonts w:ascii="Cambria Math" w:hAnsi="Cambria Math"/>
                    </w:rPr>
                  </m:ctrlPr>
                </m:dPr>
                <m:e>
                  <m:r>
                    <w:rPr>
                      <w:rFonts w:ascii="Cambria Math" w:hAnsi="Cambria Math"/>
                    </w:rPr>
                    <m:t>II</m:t>
                  </m:r>
                </m:e>
              </m:d>
              <m:r>
                <m:rPr>
                  <m:sty m:val="p"/>
                </m:rPr>
                <w:rPr>
                  <w:rFonts w:ascii="Cambria Math" w:hAnsi="Cambria Math"/>
                </w:rPr>
                <m:t>2</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
            <m:sSubPr>
              <m:ctrlPr>
                <w:rPr>
                  <w:rFonts w:ascii="Cambria Math" w:hAnsi="Cambria Math"/>
                </w:rPr>
              </m:ctrlPr>
            </m:sSubPr>
            <m:e>
              <m:r>
                <m:rPr>
                  <m:sty m:val="p"/>
                </m:rPr>
                <w:rPr>
                  <w:rFonts w:ascii="Cambria Math" w:hAnsi="Cambria Math"/>
                </w:rPr>
                <m:t>-</m:t>
              </m:r>
              <m:r>
                <w:rPr>
                  <w:rFonts w:ascii="Cambria Math" w:hAnsi="Cambria Math"/>
                </w:rPr>
                <m:t>H</m:t>
              </m:r>
            </m:e>
            <m:sub>
              <m:r>
                <m:rPr>
                  <m:sty m:val="p"/>
                </m:rPr>
                <w:rPr>
                  <w:rFonts w:ascii="Cambria Math" w:hAnsi="Cambria Math"/>
                </w:rPr>
                <m:t>2</m:t>
              </m:r>
            </m:sub>
          </m:sSub>
          <m:sSub>
            <m:sSubPr>
              <m:ctrlPr>
                <w:rPr>
                  <w:rFonts w:ascii="Cambria Math" w:hAnsi="Cambria Math"/>
                </w:rPr>
              </m:ctrlPr>
            </m:sSubPr>
            <m:e>
              <m:r>
                <w:rPr>
                  <w:rFonts w:ascii="Cambria Math" w:hAnsi="Cambria Math"/>
                </w:rPr>
                <m:t>S</m:t>
              </m:r>
            </m:e>
            <m:sub>
              <m:r>
                <w:rPr>
                  <w:rFonts w:ascii="Cambria Math" w:hAnsi="Cambria Math"/>
                </w:rPr>
                <m:t>Fe</m:t>
              </m:r>
              <m:d>
                <m:dPr>
                  <m:ctrlPr>
                    <w:rPr>
                      <w:rFonts w:ascii="Cambria Math" w:hAnsi="Cambria Math"/>
                    </w:rPr>
                  </m:ctrlPr>
                </m:dPr>
                <m:e>
                  <m:r>
                    <w:rPr>
                      <w:rFonts w:ascii="Cambria Math" w:hAnsi="Cambria Math"/>
                    </w:rPr>
                    <m:t>II</m:t>
                  </m:r>
                </m:e>
              </m:d>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H</m:t>
                  </m:r>
                </m:e>
                <m:sub>
                  <m:r>
                    <m:rPr>
                      <m:sty m:val="p"/>
                    </m:rPr>
                    <w:rPr>
                      <w:rFonts w:ascii="Cambria Math" w:hAnsi="Cambria Math"/>
                    </w:rPr>
                    <m:t>2</m:t>
                  </m:r>
                </m:sub>
              </m:sSub>
            </m:num>
            <m:den>
              <m:r>
                <m:rPr>
                  <m:sty m:val="p"/>
                </m:rPr>
                <w:rPr>
                  <w:rFonts w:ascii="Cambria Math" w:hAnsi="Cambria Math"/>
                </w:rPr>
                <m:t>Δ</m:t>
              </m:r>
              <m:r>
                <w:rPr>
                  <w:rFonts w:ascii="Cambria Math" w:hAnsi="Cambria Math"/>
                </w:rPr>
                <m:t>t</m:t>
              </m:r>
            </m:den>
          </m:f>
          <m:sSubSup>
            <m:sSubSupPr>
              <m:ctrlPr>
                <w:rPr>
                  <w:rFonts w:ascii="Cambria Math" w:hAnsi="Cambria Math"/>
                </w:rPr>
              </m:ctrlPr>
            </m:sSubSupPr>
            <m:e>
              <m:r>
                <m:rPr>
                  <m:sty m:val="p"/>
                </m:rPr>
                <w:rPr>
                  <w:rFonts w:ascii="Cambria Math" w:hAnsi="Cambria Math"/>
                </w:rPr>
                <m:t>Φ</m:t>
              </m:r>
            </m:e>
            <m:sub>
              <m:r>
                <w:rPr>
                  <w:rFonts w:ascii="Cambria Math" w:hAnsi="Cambria Math"/>
                </w:rPr>
                <m:t>Fe</m:t>
              </m:r>
              <m:d>
                <m:dPr>
                  <m:ctrlPr>
                    <w:rPr>
                      <w:rFonts w:ascii="Cambria Math" w:hAnsi="Cambria Math"/>
                    </w:rPr>
                  </m:ctrlPr>
                </m:dPr>
                <m:e>
                  <m:r>
                    <w:rPr>
                      <w:rFonts w:ascii="Cambria Math" w:hAnsi="Cambria Math"/>
                    </w:rPr>
                    <m:t>II</m:t>
                  </m:r>
                </m:e>
              </m:d>
              <m:r>
                <m:rPr>
                  <m:sty m:val="p"/>
                </m:rPr>
                <w:rPr>
                  <w:rFonts w:ascii="Cambria Math" w:hAnsi="Cambria Math"/>
                </w:rPr>
                <m:t>2</m:t>
              </m:r>
            </m:sub>
            <m:sup>
              <m:r>
                <w:rPr>
                  <w:rFonts w:ascii="Cambria Math" w:hAnsi="Cambria Math"/>
                </w:rPr>
                <m:t>t</m:t>
              </m:r>
            </m:sup>
          </m:sSubSup>
        </m:oMath>
      </m:oMathPara>
    </w:p>
    <w:p w14:paraId="4EBB0CD4" w14:textId="77777777" w:rsidR="00C87B10" w:rsidRDefault="00C87B10" w:rsidP="00B6554A"/>
    <w:p w14:paraId="78E7FE99" w14:textId="77777777" w:rsidR="00C87B10" w:rsidRPr="00FB7F19" w:rsidRDefault="00C87B10" w:rsidP="00B6554A">
      <w:r w:rsidRPr="00FB7F19">
        <w:t>The fractions associated with dissolved and particulate forms can be calculated with (Chapra, 1997):</w:t>
      </w:r>
    </w:p>
    <w:p w14:paraId="771F2EC3" w14:textId="77777777" w:rsidR="00C87B10" w:rsidRDefault="00C87B10" w:rsidP="00D42466"/>
    <w:p w14:paraId="0251E05C" w14:textId="77777777" w:rsidR="00C87B10" w:rsidRPr="003E258B" w:rsidRDefault="00000000" w:rsidP="008565FA">
      <w:pPr>
        <w:spacing w:line="360" w:lineRule="auto"/>
        <w:rPr>
          <w:rFonts w:eastAsiaTheme="minorEastAsia"/>
        </w:rPr>
      </w:pPr>
      <m:oMathPara>
        <m:oMath>
          <m:sSub>
            <m:sSubPr>
              <m:ctrlPr>
                <w:rPr>
                  <w:rFonts w:ascii="Cambria Math" w:hAnsi="Cambria Math"/>
                </w:rPr>
              </m:ctrlPr>
            </m:sSubPr>
            <m:e>
              <m:r>
                <w:rPr>
                  <w:rFonts w:ascii="Cambria Math" w:hAnsi="Cambria Math"/>
                </w:rPr>
                <m:t>f</m:t>
              </m:r>
            </m:e>
            <m:sub>
              <m:r>
                <w:rPr>
                  <w:rFonts w:ascii="Cambria Math" w:hAnsi="Cambria Math"/>
                </w:rPr>
                <m:t>d</m:t>
              </m:r>
            </m:sub>
          </m:sSub>
          <m:r>
            <m:rPr>
              <m:sty m:val="p"/>
            </m:rPr>
            <w:rPr>
              <w:rFonts w:ascii="Cambria Math" w:hAnsi="Cambria Math"/>
            </w:rPr>
            <m:t>=</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w:rPr>
                      <w:rFonts w:ascii="Cambria Math" w:hAnsi="Cambria Math"/>
                    </w:rPr>
                    <m:t>φ</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dFe</m:t>
                      </m:r>
                    </m:sub>
                  </m:sSub>
                  <m:d>
                    <m:dPr>
                      <m:ctrlPr>
                        <w:rPr>
                          <w:rFonts w:ascii="Cambria Math" w:hAnsi="Cambria Math"/>
                        </w:rPr>
                      </m:ctrlPr>
                    </m:dPr>
                    <m:e>
                      <m:r>
                        <m:rPr>
                          <m:sty m:val="p"/>
                        </m:rPr>
                        <w:rPr>
                          <w:rFonts w:ascii="Cambria Math" w:hAnsi="Cambria Math"/>
                        </w:rPr>
                        <m:t>1-</m:t>
                      </m:r>
                      <m:r>
                        <w:rPr>
                          <w:rFonts w:ascii="Cambria Math" w:hAnsi="Cambria Math"/>
                        </w:rPr>
                        <m:t>φ</m:t>
                      </m:r>
                    </m:e>
                  </m:d>
                  <m:r>
                    <w:rPr>
                      <w:rFonts w:ascii="Cambria Math" w:hAnsi="Cambria Math"/>
                    </w:rPr>
                    <m:t>ρ</m:t>
                  </m:r>
                </m:den>
              </m:f>
            </m:e>
          </m:d>
        </m:oMath>
      </m:oMathPara>
    </w:p>
    <w:p w14:paraId="1A18E418" w14:textId="77777777" w:rsidR="00C87B10" w:rsidRPr="00EC616F" w:rsidRDefault="00000000" w:rsidP="008565FA">
      <w:pPr>
        <w:spacing w:line="360" w:lineRule="auto"/>
      </w:pPr>
      <m:oMathPara>
        <m:oMath>
          <m:sSub>
            <m:sSubPr>
              <m:ctrlPr>
                <w:rPr>
                  <w:rFonts w:ascii="Cambria Math" w:hAnsi="Cambria Math"/>
                </w:rPr>
              </m:ctrlPr>
            </m:sSubPr>
            <m:e>
              <m:r>
                <w:rPr>
                  <w:rFonts w:ascii="Cambria Math" w:hAnsi="Cambria Math"/>
                </w:rPr>
                <m:t>f</m:t>
              </m:r>
            </m:e>
            <m:sub>
              <m:r>
                <w:rPr>
                  <w:rFonts w:ascii="Cambria Math" w:hAnsi="Cambria Math"/>
                </w:rPr>
                <m:t>p</m:t>
              </m:r>
            </m:sub>
          </m:sSub>
          <m:r>
            <m:rPr>
              <m:sty m:val="p"/>
            </m:rPr>
            <w:rPr>
              <w:rFonts w:ascii="Cambria Math" w:hAnsi="Cambria Math"/>
            </w:rPr>
            <m:t>=</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dFe</m:t>
                      </m:r>
                    </m:sub>
                  </m:sSub>
                  <m:d>
                    <m:dPr>
                      <m:ctrlPr>
                        <w:rPr>
                          <w:rFonts w:ascii="Cambria Math" w:hAnsi="Cambria Math"/>
                        </w:rPr>
                      </m:ctrlPr>
                    </m:dPr>
                    <m:e>
                      <m:r>
                        <m:rPr>
                          <m:sty m:val="p"/>
                        </m:rPr>
                        <w:rPr>
                          <w:rFonts w:ascii="Cambria Math" w:hAnsi="Cambria Math"/>
                        </w:rPr>
                        <m:t>1-</m:t>
                      </m:r>
                      <m:r>
                        <w:rPr>
                          <w:rFonts w:ascii="Cambria Math" w:hAnsi="Cambria Math"/>
                        </w:rPr>
                        <m:t>φ</m:t>
                      </m:r>
                    </m:e>
                  </m:d>
                  <m:r>
                    <w:rPr>
                      <w:rFonts w:ascii="Cambria Math" w:hAnsi="Cambria Math"/>
                    </w:rPr>
                    <m:t>ρ</m:t>
                  </m:r>
                </m:num>
                <m:den>
                  <m:r>
                    <w:rPr>
                      <w:rFonts w:ascii="Cambria Math" w:hAnsi="Cambria Math"/>
                    </w:rPr>
                    <m:t>φ</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dFe</m:t>
                      </m:r>
                    </m:sub>
                  </m:sSub>
                  <m:d>
                    <m:dPr>
                      <m:ctrlPr>
                        <w:rPr>
                          <w:rFonts w:ascii="Cambria Math" w:hAnsi="Cambria Math"/>
                        </w:rPr>
                      </m:ctrlPr>
                    </m:dPr>
                    <m:e>
                      <m:r>
                        <m:rPr>
                          <m:sty m:val="p"/>
                        </m:rPr>
                        <w:rPr>
                          <w:rFonts w:ascii="Cambria Math" w:hAnsi="Cambria Math"/>
                        </w:rPr>
                        <m:t>1-</m:t>
                      </m:r>
                      <m:r>
                        <w:rPr>
                          <w:rFonts w:ascii="Cambria Math" w:hAnsi="Cambria Math"/>
                        </w:rPr>
                        <m:t>φ</m:t>
                      </m:r>
                    </m:e>
                  </m:d>
                  <m:r>
                    <w:rPr>
                      <w:rFonts w:ascii="Cambria Math" w:hAnsi="Cambria Math"/>
                    </w:rPr>
                    <m:t>ρ</m:t>
                  </m:r>
                </m:den>
              </m:f>
            </m:e>
          </m:d>
        </m:oMath>
      </m:oMathPara>
    </w:p>
    <w:p w14:paraId="47F328D0" w14:textId="77777777" w:rsidR="00C87B10" w:rsidRPr="00FB7F19" w:rsidRDefault="00FB7F19" w:rsidP="008565FA">
      <w:pPr>
        <w:spacing w:line="360" w:lineRule="auto"/>
      </w:pPr>
      <w:r>
        <w:t>w</w:t>
      </w:r>
      <w:r w:rsidR="00C87B10" w:rsidRPr="00FB7F19">
        <w:t>here</w:t>
      </w:r>
      <w:r>
        <w:t>:</w:t>
      </w:r>
    </w:p>
    <w:p w14:paraId="567197F7" w14:textId="77777777" w:rsidR="00C87B10" w:rsidRPr="00FB7F19" w:rsidRDefault="00C87B10" w:rsidP="00D42466">
      <w:pPr>
        <w:pStyle w:val="variabledefinitionChar"/>
      </w:pPr>
      <w:r w:rsidRPr="00FB7F19">
        <w:rPr>
          <w:rFonts w:eastAsiaTheme="minorEastAsia" w:cstheme="minorBidi"/>
        </w:rPr>
        <w:tab/>
      </w: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Pr="00FB7F19">
        <w:tab/>
        <w:t>=</w:t>
      </w:r>
      <w:r w:rsidRPr="00FB7F19">
        <w:tab/>
        <w:t>dissolved fraction of ferrous iron</w:t>
      </w:r>
    </w:p>
    <w:p w14:paraId="5EDFC7DA" w14:textId="77777777" w:rsidR="00C87B10" w:rsidRPr="00FB7F19" w:rsidRDefault="00C87B10" w:rsidP="008565FA">
      <w:pPr>
        <w:pStyle w:val="variabledefinitionChar"/>
      </w:pPr>
      <w:r w:rsidRPr="00FB7F19">
        <w:rPr>
          <w:i/>
        </w:rPr>
        <w:tab/>
      </w:r>
      <m:oMath>
        <m:sSub>
          <m:sSubPr>
            <m:ctrlPr>
              <w:rPr>
                <w:rFonts w:ascii="Cambria Math" w:hAnsi="Cambria Math"/>
                <w:i/>
              </w:rPr>
            </m:ctrlPr>
          </m:sSubPr>
          <m:e>
            <m:r>
              <w:rPr>
                <w:rFonts w:ascii="Cambria Math" w:hAnsi="Cambria Math"/>
              </w:rPr>
              <m:t>f</m:t>
            </m:r>
          </m:e>
          <m:sub>
            <m:r>
              <w:rPr>
                <w:rFonts w:ascii="Cambria Math" w:hAnsi="Cambria Math"/>
              </w:rPr>
              <m:t>p</m:t>
            </m:r>
          </m:sub>
        </m:sSub>
      </m:oMath>
      <w:r w:rsidRPr="00FB7F19">
        <w:tab/>
        <w:t>=</w:t>
      </w:r>
      <w:r w:rsidRPr="00FB7F19">
        <w:tab/>
        <w:t>particulate fraction of ferrous iron</w:t>
      </w:r>
    </w:p>
    <w:p w14:paraId="4A02F054" w14:textId="77777777" w:rsidR="00C87B10" w:rsidRPr="00FB7F19" w:rsidRDefault="00C87B10" w:rsidP="008565FA">
      <w:pPr>
        <w:pStyle w:val="variabledefinitionChar"/>
      </w:pPr>
      <w:r w:rsidRPr="00FB7F19">
        <w:tab/>
      </w:r>
      <m:oMath>
        <m:r>
          <w:rPr>
            <w:rFonts w:ascii="Cambria Math" w:hAnsi="Cambria Math"/>
          </w:rPr>
          <m:t>φ</m:t>
        </m:r>
      </m:oMath>
      <w:r w:rsidRPr="00FB7F19">
        <w:tab/>
        <w:t>=</w:t>
      </w:r>
      <w:r w:rsidRPr="00FB7F19">
        <w:tab/>
        <w:t>sediment porosity</w:t>
      </w:r>
    </w:p>
    <w:p w14:paraId="6DCAA333" w14:textId="77777777" w:rsidR="00C87B10" w:rsidRPr="00FB7F19" w:rsidRDefault="00C87B10" w:rsidP="008565FA">
      <w:pPr>
        <w:pStyle w:val="NormalText"/>
      </w:pPr>
      <w:r w:rsidRPr="00FB7F19">
        <w:tab/>
      </w:r>
      <m:oMath>
        <m:r>
          <w:rPr>
            <w:rFonts w:ascii="Cambria Math" w:hAnsi="Cambria Math"/>
          </w:rPr>
          <m:t>ρ</m:t>
        </m:r>
      </m:oMath>
      <w:r w:rsidRPr="00FB7F19">
        <w:tab/>
        <w:t>=</w:t>
      </w:r>
      <w:r w:rsidRPr="00FB7F19">
        <w:tab/>
        <w:t>sediment density, g m</w:t>
      </w:r>
      <w:r w:rsidRPr="00FB7F19">
        <w:rPr>
          <w:vertAlign w:val="superscript"/>
        </w:rPr>
        <w:t>-3</w:t>
      </w:r>
    </w:p>
    <w:p w14:paraId="11E3CFD2" w14:textId="77777777" w:rsidR="00C87B10" w:rsidRPr="00FB7F19" w:rsidRDefault="00C87B10" w:rsidP="008565FA">
      <w:pPr>
        <w:pStyle w:val="NormalText"/>
      </w:pPr>
      <w:r w:rsidRPr="00FB7F19">
        <w:tab/>
      </w:r>
      <m:oMath>
        <m:sSub>
          <m:sSubPr>
            <m:ctrlPr>
              <w:rPr>
                <w:rFonts w:ascii="Cambria Math" w:hAnsi="Cambria Math"/>
              </w:rPr>
            </m:ctrlPr>
          </m:sSubPr>
          <m:e>
            <m:r>
              <w:rPr>
                <w:rFonts w:ascii="Cambria Math" w:hAnsi="Cambria Math"/>
              </w:rPr>
              <m:t>K</m:t>
            </m:r>
          </m:e>
          <m:sub>
            <m:r>
              <w:rPr>
                <w:rFonts w:ascii="Cambria Math" w:hAnsi="Cambria Math"/>
              </w:rPr>
              <m:t>dFe</m:t>
            </m:r>
          </m:sub>
        </m:sSub>
      </m:oMath>
      <w:r w:rsidRPr="00FB7F19">
        <w:tab/>
        <w:t>= ferrous sorption coefficient, m</w:t>
      </w:r>
      <w:r w:rsidRPr="00FB7F19">
        <w:rPr>
          <w:vertAlign w:val="superscript"/>
        </w:rPr>
        <w:t>3</w:t>
      </w:r>
      <w:r w:rsidRPr="00FB7F19">
        <w:t xml:space="preserve"> g</w:t>
      </w:r>
      <w:r w:rsidRPr="00FB7F19">
        <w:rPr>
          <w:vertAlign w:val="superscript"/>
        </w:rPr>
        <w:t>-1</w:t>
      </w:r>
    </w:p>
    <w:p w14:paraId="6BA85B2A" w14:textId="77777777" w:rsidR="00C87B10" w:rsidRDefault="00C87B10" w:rsidP="00B6554A">
      <w:pPr>
        <w:pStyle w:val="variabledefinitionChar"/>
      </w:pPr>
    </w:p>
    <w:p w14:paraId="34BE5D15" w14:textId="77777777" w:rsidR="00C87B10" w:rsidRDefault="00C87B10" w:rsidP="00B6554A">
      <w:pPr>
        <w:pStyle w:val="Heading4"/>
      </w:pPr>
      <w:bookmarkStart w:id="856" w:name="_Toc395169301"/>
      <w:bookmarkStart w:id="857" w:name="_Toc48573688"/>
      <w:r>
        <w:t xml:space="preserve">Iron Oxyhydroxide </w:t>
      </w:r>
      <w:proofErr w:type="spellStart"/>
      <w:r>
        <w:t>FeOOH</w:t>
      </w:r>
      <w:proofErr w:type="spellEnd"/>
      <w:r>
        <w:t>(s)</w:t>
      </w:r>
      <w:bookmarkEnd w:id="856"/>
      <w:bookmarkEnd w:id="857"/>
    </w:p>
    <w:p w14:paraId="0605CE2B" w14:textId="77777777" w:rsidR="00C87B10" w:rsidRDefault="00C87B10" w:rsidP="00B6554A">
      <w:r w:rsidRPr="00FB7F19">
        <w:t>The rate equation in the water column for iron oxyhydroxide is:</w:t>
      </w:r>
    </w:p>
    <w:p w14:paraId="27C2EB70" w14:textId="77777777" w:rsidR="00FB7F19" w:rsidRPr="00FB7F19" w:rsidRDefault="00FB7F19" w:rsidP="00B6554A"/>
    <w:p w14:paraId="7BCEFAC8" w14:textId="77777777" w:rsidR="00C87B10" w:rsidRDefault="00000000" w:rsidP="00B6554A">
      <w:pPr>
        <w:pStyle w:val="BodyText"/>
      </w:pPr>
      <m:oMathPara>
        <m:oMath>
          <m:sSub>
            <m:sSubPr>
              <m:ctrlPr>
                <w:rPr>
                  <w:rFonts w:ascii="Cambria Math" w:hAnsi="Cambria Math"/>
                </w:rPr>
              </m:ctrlPr>
            </m:sSubPr>
            <m:e>
              <m:r>
                <w:rPr>
                  <w:rFonts w:ascii="Cambria Math" w:hAnsi="Cambria Math"/>
                </w:rPr>
                <m:t>S</m:t>
              </m:r>
            </m:e>
            <m:sub>
              <m:r>
                <w:rPr>
                  <w:rFonts w:ascii="Cambria Math" w:hAnsi="Cambria Math"/>
                </w:rPr>
                <m:t>FeOOH</m:t>
              </m:r>
            </m:sub>
          </m:sSub>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sSub>
                    <m:sSubPr>
                      <m:ctrlPr>
                        <w:rPr>
                          <w:rFonts w:ascii="Cambria Math" w:hAnsi="Cambria Math"/>
                        </w:rPr>
                      </m:ctrlPr>
                    </m:sSubPr>
                    <m:e>
                      <m:r>
                        <w:rPr>
                          <w:rFonts w:ascii="Cambria Math" w:hAnsi="Cambria Math"/>
                        </w:rPr>
                        <m:t>k</m:t>
                      </m:r>
                    </m:e>
                    <m:sub>
                      <m:r>
                        <w:rPr>
                          <w:rFonts w:ascii="Cambria Math" w:hAnsi="Cambria Math"/>
                        </w:rPr>
                        <m:t>Fe</m:t>
                      </m:r>
                      <m:d>
                        <m:dPr>
                          <m:ctrlPr>
                            <w:rPr>
                              <w:rFonts w:ascii="Cambria Math" w:hAnsi="Cambria Math"/>
                            </w:rPr>
                          </m:ctrlPr>
                        </m:dPr>
                        <m:e>
                          <m:r>
                            <w:rPr>
                              <w:rFonts w:ascii="Cambria Math" w:hAnsi="Cambria Math"/>
                            </w:rPr>
                            <m:t>II</m:t>
                          </m:r>
                        </m:e>
                      </m:d>
                      <m:r>
                        <m:rPr>
                          <m:sty m:val="p"/>
                        </m:rPr>
                        <w:rPr>
                          <w:rFonts w:ascii="Cambria Math" w:hAnsi="Cambria Math"/>
                        </w:rPr>
                        <m:t>0</m:t>
                      </m:r>
                    </m:sub>
                  </m:sSub>
                  <m:sSub>
                    <m:sSubPr>
                      <m:ctrlPr>
                        <w:rPr>
                          <w:rFonts w:ascii="Cambria Math" w:hAnsi="Cambria Math"/>
                        </w:rPr>
                      </m:ctrlPr>
                    </m:sSubPr>
                    <m:e>
                      <m:r>
                        <m:rPr>
                          <m:sty m:val="p"/>
                        </m:rPr>
                        <w:rPr>
                          <w:rFonts w:ascii="Cambria Math" w:hAnsi="Cambria Math"/>
                        </w:rPr>
                        <m:t>Φ</m:t>
                      </m:r>
                    </m:e>
                    <m:sub>
                      <m:r>
                        <w:rPr>
                          <w:rFonts w:ascii="Cambria Math" w:hAnsi="Cambria Math"/>
                        </w:rPr>
                        <m:t>DO</m:t>
                      </m:r>
                    </m:sub>
                  </m:sSub>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d>
                        <m:dPr>
                          <m:ctrlPr>
                            <w:rPr>
                              <w:rFonts w:ascii="Cambria Math" w:hAnsi="Cambria Math"/>
                            </w:rPr>
                          </m:ctrlPr>
                        </m:dPr>
                        <m:e>
                          <m:r>
                            <w:rPr>
                              <w:rFonts w:ascii="Cambria Math" w:hAnsi="Cambria Math"/>
                            </w:rPr>
                            <m:t>pH</m:t>
                          </m:r>
                          <m:r>
                            <m:rPr>
                              <m:sty m:val="p"/>
                            </m:rPr>
                            <w:rPr>
                              <w:rFonts w:ascii="Cambria Math" w:hAnsi="Cambria Math"/>
                            </w:rPr>
                            <m:t>-7</m:t>
                          </m:r>
                        </m:e>
                      </m:d>
                    </m:sup>
                  </m:sSup>
                  <m:sSub>
                    <m:sSubPr>
                      <m:ctrlPr>
                        <w:rPr>
                          <w:rFonts w:ascii="Cambria Math" w:hAnsi="Cambria Math"/>
                        </w:rPr>
                      </m:ctrlPr>
                    </m:sSubPr>
                    <m:e>
                      <m:r>
                        <m:rPr>
                          <m:sty m:val="p"/>
                        </m:rPr>
                        <w:rPr>
                          <w:rFonts w:ascii="Cambria Math" w:hAnsi="Cambria Math"/>
                        </w:rPr>
                        <m:t>Φ</m:t>
                      </m:r>
                    </m:e>
                    <m:sub>
                      <m:r>
                        <w:rPr>
                          <w:rFonts w:ascii="Cambria Math" w:hAnsi="Cambria Math"/>
                        </w:rPr>
                        <m:t>Fe</m:t>
                      </m:r>
                      <m:d>
                        <m:dPr>
                          <m:ctrlPr>
                            <w:rPr>
                              <w:rFonts w:ascii="Cambria Math" w:hAnsi="Cambria Math"/>
                            </w:rPr>
                          </m:ctrlPr>
                        </m:dPr>
                        <m:e>
                          <m:r>
                            <w:rPr>
                              <w:rFonts w:ascii="Cambria Math" w:hAnsi="Cambria Math"/>
                            </w:rPr>
                            <m:t>II</m:t>
                          </m:r>
                        </m:e>
                      </m:d>
                    </m:sub>
                  </m:sSub>
                </m:e>
              </m:groupChr>
            </m:e>
            <m:lim>
              <m:r>
                <m:rPr>
                  <m:nor/>
                </m:rPr>
                <m:t>Oxidation</m:t>
              </m:r>
            </m:lim>
          </m:limLow>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sSub>
                    <m:sSubPr>
                      <m:ctrlPr>
                        <w:rPr>
                          <w:rFonts w:ascii="Cambria Math" w:hAnsi="Cambria Math"/>
                        </w:rPr>
                      </m:ctrlPr>
                    </m:sSubPr>
                    <m:e>
                      <m:r>
                        <w:rPr>
                          <w:rFonts w:ascii="Cambria Math" w:hAnsi="Cambria Math"/>
                        </w:rPr>
                        <m:t>k</m:t>
                      </m:r>
                    </m:e>
                    <m:sub>
                      <m:r>
                        <w:rPr>
                          <w:rFonts w:ascii="Cambria Math" w:hAnsi="Cambria Math"/>
                        </w:rPr>
                        <m:t>FeOOH</m:t>
                      </m:r>
                    </m:sub>
                  </m:sSub>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FeOOH</m:t>
                              </m:r>
                            </m:sub>
                          </m:sSub>
                        </m:num>
                        <m:den>
                          <m:sSub>
                            <m:sSubPr>
                              <m:ctrlPr>
                                <w:rPr>
                                  <w:rFonts w:ascii="Cambria Math" w:hAnsi="Cambria Math"/>
                                </w:rPr>
                              </m:ctrlPr>
                            </m:sSubPr>
                            <m:e>
                              <m:r>
                                <w:rPr>
                                  <w:rFonts w:ascii="Cambria Math" w:hAnsi="Cambria Math"/>
                                </w:rPr>
                                <m:t>K</m:t>
                              </m:r>
                            </m:e>
                            <m:sub>
                              <m:r>
                                <w:rPr>
                                  <w:rFonts w:ascii="Cambria Math" w:hAnsi="Cambria Math"/>
                                </w:rPr>
                                <m:t>FeOOH</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DO</m:t>
                              </m:r>
                            </m:sub>
                          </m:sSub>
                        </m:den>
                      </m:f>
                    </m:e>
                  </m:d>
                  <m:sSub>
                    <m:sSubPr>
                      <m:ctrlPr>
                        <w:rPr>
                          <w:rFonts w:ascii="Cambria Math" w:hAnsi="Cambria Math"/>
                        </w:rPr>
                      </m:ctrlPr>
                    </m:sSubPr>
                    <m:e>
                      <m:r>
                        <m:rPr>
                          <m:sty m:val="p"/>
                        </m:rPr>
                        <w:rPr>
                          <w:rFonts w:ascii="Cambria Math" w:hAnsi="Cambria Math"/>
                        </w:rPr>
                        <m:t>Φ</m:t>
                      </m:r>
                    </m:e>
                    <m:sub>
                      <m:r>
                        <w:rPr>
                          <w:rFonts w:ascii="Cambria Math" w:hAnsi="Cambria Math"/>
                        </w:rPr>
                        <m:t>FeOOH</m:t>
                      </m:r>
                    </m:sub>
                  </m:sSub>
                </m:e>
              </m:groupChr>
            </m:e>
            <m:lim>
              <m:r>
                <w:rPr>
                  <w:rFonts w:ascii="Cambria Math" w:hAnsi="Cambria Math"/>
                </w:rPr>
                <m:t>Reduction</m:t>
              </m:r>
            </m:lim>
          </m:limLow>
        </m:oMath>
      </m:oMathPara>
    </w:p>
    <w:p w14:paraId="4E77B55B" w14:textId="77777777" w:rsidR="00C87B10" w:rsidRPr="00FB7F19" w:rsidRDefault="00C87B10" w:rsidP="008565FA">
      <w:pPr>
        <w:pStyle w:val="where"/>
      </w:pPr>
      <w:r w:rsidRPr="00FB7F19">
        <w:t>where</w:t>
      </w:r>
      <w:r w:rsidR="00FB7F19">
        <w:t>:</w:t>
      </w:r>
    </w:p>
    <w:p w14:paraId="617530B5" w14:textId="77777777" w:rsidR="00C87B10" w:rsidRPr="00FB7F19" w:rsidRDefault="00000000" w:rsidP="008565FA">
      <w:pPr>
        <w:pStyle w:val="NormalText"/>
      </w:pPr>
      <m:oMath>
        <m:sSub>
          <m:sSubPr>
            <m:ctrlPr>
              <w:rPr>
                <w:rFonts w:ascii="Cambria Math" w:hAnsi="Cambria Math"/>
              </w:rPr>
            </m:ctrlPr>
          </m:sSubPr>
          <m:e>
            <m:r>
              <w:rPr>
                <w:rFonts w:ascii="Cambria Math" w:hAnsi="Cambria Math"/>
              </w:rPr>
              <m:t>k</m:t>
            </m:r>
          </m:e>
          <m:sub>
            <m:r>
              <w:rPr>
                <w:rFonts w:ascii="Cambria Math" w:hAnsi="Cambria Math"/>
              </w:rPr>
              <m:t>FeOOH</m:t>
            </m:r>
          </m:sub>
        </m:sSub>
      </m:oMath>
      <w:r w:rsidR="00C87B10" w:rsidRPr="00FB7F19">
        <w:t>=</w:t>
      </w:r>
      <w:r w:rsidR="00C87B10" w:rsidRPr="00FB7F19">
        <w:tab/>
        <w:t xml:space="preserve">reduction rate in water column, </w:t>
      </w:r>
      <w:proofErr w:type="gramStart"/>
      <w:r w:rsidR="00C87B10" w:rsidRPr="00FB7F19">
        <w:t>sec</w:t>
      </w:r>
      <w:r w:rsidR="00C87B10" w:rsidRPr="00FB7F19">
        <w:rPr>
          <w:vertAlign w:val="superscript"/>
        </w:rPr>
        <w:t>-1</w:t>
      </w:r>
      <w:proofErr w:type="gramEnd"/>
    </w:p>
    <w:p w14:paraId="67DA88FC" w14:textId="5206E888" w:rsidR="00C87B10" w:rsidRPr="00FB7F19" w:rsidRDefault="00000000" w:rsidP="008565FA">
      <w:pPr>
        <w:pStyle w:val="NormalText"/>
      </w:pPr>
      <m:oMath>
        <m:sSub>
          <m:sSubPr>
            <m:ctrlPr>
              <w:rPr>
                <w:rFonts w:ascii="Cambria Math" w:hAnsi="Cambria Math"/>
              </w:rPr>
            </m:ctrlPr>
          </m:sSubPr>
          <m:e>
            <m:r>
              <w:rPr>
                <w:rFonts w:ascii="Cambria Math" w:hAnsi="Cambria Math"/>
              </w:rPr>
              <m:t>k</m:t>
            </m:r>
          </m:e>
          <m:sub>
            <m:r>
              <w:rPr>
                <w:rFonts w:ascii="Cambria Math" w:hAnsi="Cambria Math"/>
              </w:rPr>
              <m:t>Fe</m:t>
            </m:r>
            <m:d>
              <m:dPr>
                <m:ctrlPr>
                  <w:rPr>
                    <w:rFonts w:ascii="Cambria Math" w:hAnsi="Cambria Math"/>
                  </w:rPr>
                </m:ctrlPr>
              </m:dPr>
              <m:e>
                <m:r>
                  <w:rPr>
                    <w:rFonts w:ascii="Cambria Math" w:hAnsi="Cambria Math"/>
                  </w:rPr>
                  <m:t>II</m:t>
                </m:r>
              </m:e>
            </m:d>
            <m:r>
              <m:rPr>
                <m:sty m:val="p"/>
              </m:rPr>
              <w:rPr>
                <w:rFonts w:ascii="Cambria Math" w:hAnsi="Cambria Math"/>
              </w:rPr>
              <m:t xml:space="preserve">0 </m:t>
            </m:r>
          </m:sub>
        </m:sSub>
      </m:oMath>
      <w:r w:rsidR="00C87B10" w:rsidRPr="00FB7F19">
        <w:t>=</w:t>
      </w:r>
      <w:r w:rsidR="00C87B10" w:rsidRPr="00FB7F19">
        <w:tab/>
      </w:r>
      <w:r w:rsidR="007A63BC">
        <w:t xml:space="preserve"> </w:t>
      </w:r>
      <w:r w:rsidR="00C87B10" w:rsidRPr="00FB7F19">
        <w:t>oxidation rate in water column, sec</w:t>
      </w:r>
      <w:r w:rsidR="00C87B10" w:rsidRPr="00FB7F19">
        <w:rPr>
          <w:vertAlign w:val="superscript"/>
        </w:rPr>
        <w:t>-1</w:t>
      </w:r>
      <w:r w:rsidR="00C87B10" w:rsidRPr="00FB7F19">
        <w:t>(g m</w:t>
      </w:r>
      <w:r w:rsidR="00C87B10" w:rsidRPr="00FB7F19">
        <w:rPr>
          <w:vertAlign w:val="superscript"/>
        </w:rPr>
        <w:t>-3</w:t>
      </w:r>
      <w:r w:rsidR="00C87B10" w:rsidRPr="00FB7F19">
        <w:t>)</w:t>
      </w:r>
      <w:r w:rsidR="00C87B10" w:rsidRPr="00FB7F19">
        <w:rPr>
          <w:vertAlign w:val="superscript"/>
        </w:rPr>
        <w:t>-1</w:t>
      </w:r>
    </w:p>
    <w:p w14:paraId="45C627B4" w14:textId="2EC63D96" w:rsidR="00C87B10" w:rsidRPr="00FB7F19" w:rsidRDefault="00000000" w:rsidP="008565FA">
      <w:pPr>
        <w:pStyle w:val="NormalText"/>
      </w:pPr>
      <m:oMath>
        <m:sSub>
          <m:sSubPr>
            <m:ctrlPr>
              <w:rPr>
                <w:rFonts w:ascii="Cambria Math" w:hAnsi="Cambria Math"/>
              </w:rPr>
            </m:ctrlPr>
          </m:sSubPr>
          <m:e>
            <m:r>
              <w:rPr>
                <w:rFonts w:ascii="Cambria Math" w:hAnsi="Cambria Math"/>
              </w:rPr>
              <m:t>K</m:t>
            </m:r>
          </m:e>
          <m:sub>
            <m:r>
              <w:rPr>
                <w:rFonts w:ascii="Cambria Math" w:hAnsi="Cambria Math"/>
              </w:rPr>
              <m:t>FeOOH</m:t>
            </m:r>
          </m:sub>
        </m:sSub>
        <m:r>
          <w:rPr>
            <w:rFonts w:ascii="Cambria Math" w:hAnsi="Cambria Math"/>
          </w:rPr>
          <m:t xml:space="preserve"> </m:t>
        </m:r>
      </m:oMath>
      <w:r w:rsidR="00C87B10" w:rsidRPr="00FB7F19">
        <w:t>=</w:t>
      </w:r>
      <w:r w:rsidR="00D42466">
        <w:t xml:space="preserve"> </w:t>
      </w:r>
      <w:r w:rsidR="00C87B10" w:rsidRPr="00FB7F19">
        <w:t>half saturation constant for oxygen for this reaction, g m</w:t>
      </w:r>
      <w:r w:rsidR="00C87B10" w:rsidRPr="00FB7F19">
        <w:rPr>
          <w:vertAlign w:val="superscript"/>
        </w:rPr>
        <w:t>-3</w:t>
      </w:r>
    </w:p>
    <w:p w14:paraId="5DEDFD67" w14:textId="77777777" w:rsidR="00C87B10" w:rsidRPr="00FB7F19" w:rsidRDefault="00C87B10" w:rsidP="008565FA">
      <w:pPr>
        <w:pStyle w:val="NormalText"/>
      </w:pPr>
      <w:r w:rsidRPr="00FB7F19">
        <w:tab/>
      </w:r>
      <m:oMath>
        <m:sSub>
          <m:sSubPr>
            <m:ctrlPr>
              <w:rPr>
                <w:rFonts w:ascii="Cambria Math" w:hAnsi="Cambria Math"/>
                <w:color w:val="000000"/>
              </w:rPr>
            </m:ctrlPr>
          </m:sSubPr>
          <m:e>
            <m:r>
              <m:rPr>
                <m:sty m:val="p"/>
              </m:rPr>
              <w:rPr>
                <w:rFonts w:ascii="Cambria Math" w:hAnsi="Cambria Math"/>
              </w:rPr>
              <m:t>Φ</m:t>
            </m:r>
          </m:e>
          <m:sub>
            <m:r>
              <w:rPr>
                <w:rFonts w:ascii="Cambria Math" w:hAnsi="Cambria Math"/>
              </w:rPr>
              <m:t>DO</m:t>
            </m:r>
          </m:sub>
        </m:sSub>
      </m:oMath>
      <w:r w:rsidRPr="00FB7F19">
        <w:tab/>
        <w:t>=</w:t>
      </w:r>
      <w:r w:rsidRPr="00FB7F19">
        <w:tab/>
        <w:t>dissolved oxygen concentration, g m</w:t>
      </w:r>
      <w:r w:rsidRPr="00FB7F19">
        <w:rPr>
          <w:vertAlign w:val="superscript"/>
        </w:rPr>
        <w:t>-3</w:t>
      </w:r>
    </w:p>
    <w:p w14:paraId="0E1F5088" w14:textId="77777777" w:rsidR="00C87B10" w:rsidRPr="00FB7F19" w:rsidRDefault="00C87B10" w:rsidP="008565FA">
      <w:pPr>
        <w:pStyle w:val="NormalText"/>
      </w:pPr>
      <w:r w:rsidRPr="00FB7F19">
        <w:tab/>
      </w:r>
      <m:oMath>
        <m:sSub>
          <m:sSubPr>
            <m:ctrlPr>
              <w:rPr>
                <w:rFonts w:ascii="Cambria Math" w:hAnsi="Cambria Math"/>
                <w:color w:val="000000"/>
              </w:rPr>
            </m:ctrlPr>
          </m:sSubPr>
          <m:e>
            <m:r>
              <m:rPr>
                <m:sty m:val="p"/>
              </m:rPr>
              <w:rPr>
                <w:rFonts w:ascii="Cambria Math" w:hAnsi="Cambria Math"/>
              </w:rPr>
              <m:t>Φ</m:t>
            </m:r>
          </m:e>
          <m:sub>
            <m:r>
              <w:rPr>
                <w:rFonts w:ascii="Cambria Math" w:hAnsi="Cambria Math"/>
              </w:rPr>
              <m:t>FeOOH</m:t>
            </m:r>
          </m:sub>
        </m:sSub>
      </m:oMath>
      <w:r w:rsidRPr="00FB7F19">
        <w:tab/>
        <w:t>=</w:t>
      </w:r>
      <w:r w:rsidRPr="00FB7F19">
        <w:tab/>
        <w:t>iron oxyhydroxide concentration, g m</w:t>
      </w:r>
      <w:r w:rsidRPr="00FB7F19">
        <w:rPr>
          <w:vertAlign w:val="superscript"/>
        </w:rPr>
        <w:t>-3</w:t>
      </w:r>
    </w:p>
    <w:p w14:paraId="62612B66" w14:textId="7DF515ED" w:rsidR="00C87B10" w:rsidRPr="00FB7F19" w:rsidRDefault="00000000" w:rsidP="008565FA">
      <w:pPr>
        <w:pStyle w:val="NormalText"/>
      </w:pPr>
      <m:oMath>
        <m:sSub>
          <m:sSubPr>
            <m:ctrlPr>
              <w:rPr>
                <w:rFonts w:ascii="Cambria Math" w:hAnsi="Cambria Math"/>
                <w:color w:val="000000"/>
              </w:rPr>
            </m:ctrlPr>
          </m:sSubPr>
          <m:e>
            <m:r>
              <m:rPr>
                <m:sty m:val="p"/>
              </m:rPr>
              <w:rPr>
                <w:rFonts w:ascii="Cambria Math" w:hAnsi="Cambria Math"/>
              </w:rPr>
              <m:t>Φ</m:t>
            </m:r>
          </m:e>
          <m:sub>
            <m:r>
              <w:rPr>
                <w:rFonts w:ascii="Cambria Math" w:hAnsi="Cambria Math"/>
              </w:rPr>
              <m:t>Fe</m:t>
            </m:r>
            <m:r>
              <m:rPr>
                <m:sty m:val="p"/>
              </m:rPr>
              <w:rPr>
                <w:rFonts w:ascii="Cambria Math" w:hAnsi="Cambria Math"/>
              </w:rPr>
              <m:t>(</m:t>
            </m:r>
            <m:r>
              <w:rPr>
                <w:rFonts w:ascii="Cambria Math" w:hAnsi="Cambria Math"/>
              </w:rPr>
              <m:t>II</m:t>
            </m:r>
            <m:r>
              <m:rPr>
                <m:sty m:val="p"/>
              </m:rPr>
              <w:rPr>
                <w:rFonts w:ascii="Cambria Math" w:hAnsi="Cambria Math"/>
              </w:rPr>
              <m:t>)</m:t>
            </m:r>
          </m:sub>
        </m:sSub>
      </m:oMath>
      <w:r w:rsidR="00C87B10" w:rsidRPr="00FB7F19">
        <w:tab/>
      </w:r>
      <w:r w:rsidR="00D42466">
        <w:t xml:space="preserve"> </w:t>
      </w:r>
      <w:r w:rsidR="00C87B10" w:rsidRPr="00FB7F19">
        <w:t>=</w:t>
      </w:r>
      <w:r w:rsidR="00C87B10" w:rsidRPr="00FB7F19">
        <w:tab/>
      </w:r>
      <w:r w:rsidR="007A63BC">
        <w:t xml:space="preserve"> </w:t>
      </w:r>
      <w:r w:rsidR="00C87B10" w:rsidRPr="00FB7F19">
        <w:t>ferrous iron concentration, g m</w:t>
      </w:r>
      <w:r w:rsidR="00C87B10" w:rsidRPr="00FB7F19">
        <w:rPr>
          <w:vertAlign w:val="superscript"/>
        </w:rPr>
        <w:t>-3</w:t>
      </w:r>
    </w:p>
    <w:p w14:paraId="44CAD886" w14:textId="3AF7406D" w:rsidR="00C87B10" w:rsidRPr="00FB7F19" w:rsidRDefault="00C87B10" w:rsidP="007552CD">
      <w:pPr>
        <w:pStyle w:val="variabledefinitionChar"/>
      </w:pPr>
      <m:oMath>
        <m:r>
          <w:rPr>
            <w:rFonts w:ascii="Cambria Math" w:hAnsi="Cambria Math"/>
          </w:rPr>
          <m:t xml:space="preserve">pH </m:t>
        </m:r>
      </m:oMath>
      <w:r w:rsidRPr="00FB7F19">
        <w:tab/>
        <w:t>=</w:t>
      </w:r>
      <w:r w:rsidR="00D42466">
        <w:t xml:space="preserve"> </w:t>
      </w:r>
      <w:r w:rsidRPr="00FB7F19">
        <w:t>pH in water column</w:t>
      </w:r>
    </w:p>
    <w:p w14:paraId="34E158CF" w14:textId="77777777" w:rsidR="00FB7F19" w:rsidRDefault="00FB7F19" w:rsidP="007552CD"/>
    <w:p w14:paraId="4418C5A8" w14:textId="6ADBFD12" w:rsidR="00C87B10" w:rsidRDefault="00C87B10" w:rsidP="007552CD">
      <w:r w:rsidRPr="00FB7F19">
        <w:t>The rate equation for iron oxyhydroxide in the aerobic sediment layer 1 is</w:t>
      </w:r>
    </w:p>
    <w:p w14:paraId="05638A50" w14:textId="77777777" w:rsidR="00FB7F19" w:rsidRPr="00FB7F19" w:rsidRDefault="00FB7F19" w:rsidP="007552CD"/>
    <w:p w14:paraId="56BDCF17" w14:textId="77777777" w:rsidR="00C87B10" w:rsidRPr="00100164" w:rsidRDefault="00000000" w:rsidP="007552CD">
      <w:pPr>
        <w:pStyle w:val="BodyText"/>
      </w:pPr>
      <m:oMathPara>
        <m:oMath>
          <m:sSub>
            <m:sSubPr>
              <m:ctrlPr>
                <w:rPr>
                  <w:rFonts w:ascii="Cambria Math" w:hAnsi="Cambria Math"/>
                </w:rPr>
              </m:ctrlPr>
            </m:sSubPr>
            <m:e>
              <m:r>
                <w:rPr>
                  <w:rFonts w:ascii="Cambria Math" w:hAnsi="Cambria Math"/>
                </w:rPr>
                <m:t>S</m:t>
              </m:r>
            </m:e>
            <m:sub>
              <m:r>
                <w:rPr>
                  <w:rFonts w:ascii="Cambria Math" w:hAnsi="Cambria Math"/>
                </w:rPr>
                <m:t>FeOOH</m:t>
              </m:r>
              <m:r>
                <m:rPr>
                  <m:sty m:val="p"/>
                </m:rPr>
                <w:rPr>
                  <w:rFonts w:ascii="Cambria Math" w:hAnsi="Cambria Math"/>
                </w:rPr>
                <m:t>1</m:t>
              </m:r>
            </m:sub>
          </m:sSub>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sSub>
                    <m:sSubPr>
                      <m:ctrlPr>
                        <w:rPr>
                          <w:rFonts w:ascii="Cambria Math" w:hAnsi="Cambria Math"/>
                        </w:rPr>
                      </m:ctrlPr>
                    </m:sSubPr>
                    <m:e>
                      <m:r>
                        <w:rPr>
                          <w:rFonts w:ascii="Cambria Math" w:hAnsi="Cambria Math"/>
                        </w:rPr>
                        <m:t>k</m:t>
                      </m:r>
                    </m:e>
                    <m:sub>
                      <m:r>
                        <w:rPr>
                          <w:rFonts w:ascii="Cambria Math" w:hAnsi="Cambria Math"/>
                        </w:rPr>
                        <m:t>Fe</m:t>
                      </m:r>
                      <m:d>
                        <m:dPr>
                          <m:ctrlPr>
                            <w:rPr>
                              <w:rFonts w:ascii="Cambria Math" w:hAnsi="Cambria Math"/>
                            </w:rPr>
                          </m:ctrlPr>
                        </m:dPr>
                        <m:e>
                          <m:r>
                            <w:rPr>
                              <w:rFonts w:ascii="Cambria Math" w:hAnsi="Cambria Math"/>
                            </w:rPr>
                            <m:t>II</m:t>
                          </m:r>
                        </m:e>
                      </m:d>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Φ</m:t>
                      </m:r>
                    </m:e>
                    <m:sub>
                      <m:r>
                        <w:rPr>
                          <w:rFonts w:ascii="Cambria Math" w:hAnsi="Cambria Math"/>
                        </w:rPr>
                        <m:t>DO</m:t>
                      </m:r>
                    </m:sub>
                  </m:sSub>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d>
                        <m:dPr>
                          <m:ctrlPr>
                            <w:rPr>
                              <w:rFonts w:ascii="Cambria Math" w:hAnsi="Cambria Math"/>
                            </w:rPr>
                          </m:ctrlPr>
                        </m:dPr>
                        <m:e>
                          <m:r>
                            <w:rPr>
                              <w:rFonts w:ascii="Cambria Math" w:hAnsi="Cambria Math"/>
                            </w:rPr>
                            <m:t>pH</m:t>
                          </m:r>
                          <m:r>
                            <m:rPr>
                              <m:sty m:val="p"/>
                            </m:rPr>
                            <w:rPr>
                              <w:rFonts w:ascii="Cambria Math" w:hAnsi="Cambria Math"/>
                            </w:rPr>
                            <m:t>1-7</m:t>
                          </m:r>
                        </m:e>
                      </m:d>
                    </m:sup>
                  </m:sSup>
                  <m:sSub>
                    <m:sSubPr>
                      <m:ctrlPr>
                        <w:rPr>
                          <w:rFonts w:ascii="Cambria Math" w:hAnsi="Cambria Math"/>
                        </w:rPr>
                      </m:ctrlPr>
                    </m:sSubPr>
                    <m:e>
                      <m:r>
                        <w:rPr>
                          <w:rFonts w:ascii="Cambria Math" w:hAnsi="Cambria Math"/>
                        </w:rPr>
                        <m:t>f</m:t>
                      </m:r>
                    </m:e>
                    <m:sub>
                      <m:r>
                        <w:rPr>
                          <w:rFonts w:ascii="Cambria Math" w:hAnsi="Cambria Math"/>
                        </w:rPr>
                        <m:t>d</m:t>
                      </m:r>
                    </m:sub>
                  </m:sSub>
                  <m:sSub>
                    <m:sSubPr>
                      <m:ctrlPr>
                        <w:rPr>
                          <w:rFonts w:ascii="Cambria Math" w:hAnsi="Cambria Math"/>
                        </w:rPr>
                      </m:ctrlPr>
                    </m:sSubPr>
                    <m:e>
                      <m:r>
                        <m:rPr>
                          <m:sty m:val="p"/>
                        </m:rPr>
                        <w:rPr>
                          <w:rFonts w:ascii="Cambria Math" w:hAnsi="Cambria Math"/>
                        </w:rPr>
                        <m:t>Φ</m:t>
                      </m:r>
                    </m:e>
                    <m:sub>
                      <m:r>
                        <w:rPr>
                          <w:rFonts w:ascii="Cambria Math" w:hAnsi="Cambria Math"/>
                        </w:rPr>
                        <m:t>Fe</m:t>
                      </m:r>
                      <m:d>
                        <m:dPr>
                          <m:ctrlPr>
                            <w:rPr>
                              <w:rFonts w:ascii="Cambria Math" w:hAnsi="Cambria Math"/>
                            </w:rPr>
                          </m:ctrlPr>
                        </m:dPr>
                        <m:e>
                          <m:r>
                            <w:rPr>
                              <w:rFonts w:ascii="Cambria Math" w:hAnsi="Cambria Math"/>
                            </w:rPr>
                            <m:t>II</m:t>
                          </m:r>
                        </m:e>
                      </m:d>
                      <m:r>
                        <m:rPr>
                          <m:sty m:val="p"/>
                        </m:rPr>
                        <w:rPr>
                          <w:rFonts w:ascii="Cambria Math" w:hAnsi="Cambria Math"/>
                        </w:rPr>
                        <m:t>1</m:t>
                      </m:r>
                    </m:sub>
                  </m:sSub>
                </m:e>
              </m:groupChr>
            </m:e>
            <m:lim>
              <m:r>
                <m:rPr>
                  <m:nor/>
                </m:rPr>
                <m:t>Oxidation</m:t>
              </m:r>
            </m:lim>
          </m:limLow>
        </m:oMath>
      </m:oMathPara>
    </w:p>
    <w:p w14:paraId="4ABE8FC1" w14:textId="77777777" w:rsidR="00C87B10" w:rsidRPr="00FB7F19" w:rsidRDefault="00C87B10" w:rsidP="008565FA">
      <w:pPr>
        <w:pStyle w:val="where"/>
      </w:pPr>
      <w:r w:rsidRPr="00FB7F19">
        <w:t>where</w:t>
      </w:r>
      <w:r w:rsidR="00FB7F19">
        <w:t>:</w:t>
      </w:r>
    </w:p>
    <w:p w14:paraId="0B9DB642" w14:textId="77777777" w:rsidR="00C87B10" w:rsidRPr="00FB7F19" w:rsidRDefault="00000000" w:rsidP="00B6554A">
      <w:pPr>
        <w:pStyle w:val="variabledefinitionChar"/>
      </w:pP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00C87B10" w:rsidRPr="00FB7F19">
        <w:tab/>
        <w:t>=</w:t>
      </w:r>
      <w:r w:rsidR="00C87B10" w:rsidRPr="00FB7F19">
        <w:tab/>
        <w:t>dissolved fraction of ferrous iron</w:t>
      </w:r>
    </w:p>
    <w:p w14:paraId="3C65BEF8" w14:textId="167D28E6" w:rsidR="00C87B10" w:rsidRPr="00B156AF" w:rsidRDefault="00C87B10" w:rsidP="00B6554A">
      <w:pPr>
        <w:pStyle w:val="variabledefinitionChar"/>
        <w:rPr>
          <w:iCs/>
        </w:rPr>
      </w:pPr>
      <w:r w:rsidRPr="00FB7F19">
        <w:tab/>
      </w:r>
      <m:oMath>
        <m:sSub>
          <m:sSubPr>
            <m:ctrlPr>
              <w:rPr>
                <w:rFonts w:ascii="Cambria Math" w:hAnsi="Cambria Math"/>
                <w:i/>
              </w:rPr>
            </m:ctrlPr>
          </m:sSubPr>
          <m:e>
            <m:r>
              <w:rPr>
                <w:rFonts w:ascii="Cambria Math" w:hAnsi="Cambria Math"/>
              </w:rPr>
              <m:t>k</m:t>
            </m:r>
          </m:e>
          <m:sub>
            <m:r>
              <w:rPr>
                <w:rFonts w:ascii="Cambria Math" w:hAnsi="Cambria Math"/>
              </w:rPr>
              <m:t>Fe</m:t>
            </m:r>
            <m:d>
              <m:dPr>
                <m:ctrlPr>
                  <w:rPr>
                    <w:rFonts w:ascii="Cambria Math" w:hAnsi="Cambria Math"/>
                    <w:i/>
                  </w:rPr>
                </m:ctrlPr>
              </m:dPr>
              <m:e>
                <m:r>
                  <w:rPr>
                    <w:rFonts w:ascii="Cambria Math" w:hAnsi="Cambria Math"/>
                  </w:rPr>
                  <m:t>II</m:t>
                </m:r>
              </m:e>
            </m:d>
            <m:r>
              <w:rPr>
                <w:rFonts w:ascii="Cambria Math" w:hAnsi="Cambria Math"/>
              </w:rPr>
              <m:t xml:space="preserve">1 </m:t>
            </m:r>
          </m:sub>
        </m:sSub>
      </m:oMath>
      <w:r w:rsidR="007A63BC" w:rsidRPr="00FB7F19">
        <w:t>=</w:t>
      </w:r>
      <w:r w:rsidR="007A63BC">
        <w:t xml:space="preserve"> ferrous</w:t>
      </w:r>
      <w:r w:rsidRPr="00FB7F19">
        <w:t xml:space="preserve"> iron oxidation rate in layer 1, </w:t>
      </w:r>
      <w:r w:rsidRPr="00127D1D">
        <w:rPr>
          <w:iCs/>
        </w:rPr>
        <w:t>sec</w:t>
      </w:r>
      <w:r w:rsidRPr="00127D1D">
        <w:rPr>
          <w:iCs/>
          <w:vertAlign w:val="superscript"/>
        </w:rPr>
        <w:t>-1</w:t>
      </w:r>
      <w:r w:rsidRPr="00127D1D">
        <w:rPr>
          <w:iCs/>
        </w:rPr>
        <w:t>(g m</w:t>
      </w:r>
      <w:r w:rsidRPr="00127D1D">
        <w:rPr>
          <w:iCs/>
          <w:vertAlign w:val="superscript"/>
        </w:rPr>
        <w:t>-3</w:t>
      </w:r>
      <w:r w:rsidRPr="00127D1D">
        <w:rPr>
          <w:iCs/>
        </w:rPr>
        <w:t>)</w:t>
      </w:r>
      <w:r w:rsidRPr="00127D1D">
        <w:rPr>
          <w:iCs/>
          <w:vertAlign w:val="superscript"/>
        </w:rPr>
        <w:t>-1</w:t>
      </w:r>
    </w:p>
    <w:p w14:paraId="265C0464" w14:textId="77777777" w:rsidR="00C87B10" w:rsidRPr="00B156AF" w:rsidRDefault="00C87B10" w:rsidP="00B6554A">
      <w:pPr>
        <w:pStyle w:val="variabledefinitionChar"/>
        <w:rPr>
          <w:iCs/>
        </w:rPr>
      </w:pPr>
      <w:r w:rsidRPr="00FB7F19">
        <w:tab/>
      </w:r>
      <m:oMath>
        <m:sSub>
          <m:sSubPr>
            <m:ctrlPr>
              <w:rPr>
                <w:rFonts w:ascii="Cambria Math" w:hAnsi="Cambria Math"/>
                <w:i/>
                <w:color w:val="000000"/>
              </w:rPr>
            </m:ctrlPr>
          </m:sSubPr>
          <m:e>
            <m:r>
              <m:rPr>
                <m:sty m:val="p"/>
              </m:rPr>
              <w:rPr>
                <w:rFonts w:ascii="Cambria Math" w:hAnsi="Cambria Math"/>
              </w:rPr>
              <m:t>Φ</m:t>
            </m:r>
          </m:e>
          <m:sub>
            <m:r>
              <w:rPr>
                <w:rFonts w:ascii="Cambria Math" w:hAnsi="Cambria Math"/>
              </w:rPr>
              <m:t>DO</m:t>
            </m:r>
          </m:sub>
        </m:sSub>
      </m:oMath>
      <w:r w:rsidRPr="00FB7F19">
        <w:tab/>
        <w:t>=</w:t>
      </w:r>
      <w:r w:rsidRPr="00FB7F19">
        <w:tab/>
        <w:t xml:space="preserve">dissolved oxygen concentration, </w:t>
      </w:r>
      <w:r w:rsidRPr="00127D1D">
        <w:rPr>
          <w:iCs/>
        </w:rPr>
        <w:t>g m</w:t>
      </w:r>
      <w:r w:rsidRPr="00127D1D">
        <w:rPr>
          <w:iCs/>
          <w:vertAlign w:val="superscript"/>
        </w:rPr>
        <w:t>-3</w:t>
      </w:r>
    </w:p>
    <w:p w14:paraId="33213111" w14:textId="77777777" w:rsidR="00C87B10" w:rsidRPr="00127D1D" w:rsidRDefault="00C87B10" w:rsidP="00B6554A">
      <w:pPr>
        <w:pStyle w:val="variabledefinitionChar"/>
        <w:rPr>
          <w:iCs/>
          <w:vertAlign w:val="superscript"/>
        </w:rPr>
      </w:pPr>
      <w:r w:rsidRPr="00FB7F19">
        <w:tab/>
      </w:r>
      <m:oMath>
        <m:sSub>
          <m:sSubPr>
            <m:ctrlPr>
              <w:rPr>
                <w:rFonts w:ascii="Cambria Math" w:hAnsi="Cambria Math"/>
                <w:i/>
                <w:color w:val="000000"/>
              </w:rPr>
            </m:ctrlPr>
          </m:sSubPr>
          <m:e>
            <m:r>
              <m:rPr>
                <m:sty m:val="p"/>
              </m:rPr>
              <w:rPr>
                <w:rFonts w:ascii="Cambria Math" w:hAnsi="Cambria Math"/>
              </w:rPr>
              <m:t>Φ</m:t>
            </m:r>
          </m:e>
          <m:sub>
            <m:r>
              <w:rPr>
                <w:rFonts w:ascii="Cambria Math" w:hAnsi="Cambria Math"/>
              </w:rPr>
              <m:t>Fe(II)</m:t>
            </m:r>
          </m:sub>
        </m:sSub>
      </m:oMath>
      <w:r w:rsidRPr="00FB7F19">
        <w:tab/>
        <w:t>=</w:t>
      </w:r>
      <w:r w:rsidRPr="00FB7F19">
        <w:tab/>
        <w:t xml:space="preserve">ferrous iron concentration, </w:t>
      </w:r>
      <w:r w:rsidRPr="00127D1D">
        <w:rPr>
          <w:iCs/>
        </w:rPr>
        <w:t>g m</w:t>
      </w:r>
      <w:r w:rsidRPr="00127D1D">
        <w:rPr>
          <w:iCs/>
          <w:vertAlign w:val="superscript"/>
        </w:rPr>
        <w:t>-3</w:t>
      </w:r>
    </w:p>
    <w:p w14:paraId="1B64309F" w14:textId="44F57AA2" w:rsidR="00C87B10" w:rsidRPr="00FB7F19" w:rsidRDefault="00C87B10" w:rsidP="00B6554A">
      <w:pPr>
        <w:pStyle w:val="BodyText"/>
      </w:pPr>
      <m:oMath>
        <m:r>
          <w:rPr>
            <w:rFonts w:ascii="Cambria Math" w:hAnsi="Cambria Math"/>
            <w:szCs w:val="18"/>
          </w:rPr>
          <m:t xml:space="preserve">pH1 </m:t>
        </m:r>
      </m:oMath>
      <w:r w:rsidRPr="00FB7F19">
        <w:rPr>
          <w:szCs w:val="18"/>
        </w:rPr>
        <w:t xml:space="preserve">= </w:t>
      </w:r>
      <w:r w:rsidRPr="00FB7F19">
        <w:t>pH in layer 1</w:t>
      </w:r>
    </w:p>
    <w:p w14:paraId="6DA9F643" w14:textId="77777777" w:rsidR="00C87B10" w:rsidRDefault="00C87B10" w:rsidP="007552CD">
      <w:r>
        <w:t xml:space="preserve"> </w:t>
      </w:r>
      <w:r w:rsidRPr="00FB7F19">
        <w:t>The rate equation for iron oxyhydroxide in the anaerobic sediment layer 2 is:</w:t>
      </w:r>
    </w:p>
    <w:p w14:paraId="2C595284" w14:textId="77777777" w:rsidR="00FB7F19" w:rsidRPr="00FB7F19" w:rsidRDefault="00FB7F19" w:rsidP="007552CD"/>
    <w:p w14:paraId="79BF5443" w14:textId="77777777" w:rsidR="00C87B10" w:rsidRPr="00D11593" w:rsidRDefault="00000000" w:rsidP="007552CD">
      <w:pPr>
        <w:pStyle w:val="BodyText"/>
      </w:pPr>
      <m:oMathPara>
        <m:oMath>
          <m:sSub>
            <m:sSubPr>
              <m:ctrlPr>
                <w:rPr>
                  <w:rFonts w:ascii="Cambria Math" w:hAnsi="Cambria Math"/>
                </w:rPr>
              </m:ctrlPr>
            </m:sSubPr>
            <m:e>
              <m:r>
                <w:rPr>
                  <w:rFonts w:ascii="Cambria Math" w:hAnsi="Cambria Math"/>
                </w:rPr>
                <m:t>S</m:t>
              </m:r>
            </m:e>
            <m:sub>
              <m:r>
                <w:rPr>
                  <w:rFonts w:ascii="Cambria Math" w:hAnsi="Cambria Math"/>
                </w:rPr>
                <m:t>FeOOH</m:t>
              </m:r>
              <m:r>
                <m:rPr>
                  <m:sty m:val="p"/>
                </m:rPr>
                <w:rPr>
                  <w:rFonts w:ascii="Cambria Math" w:hAnsi="Cambria Math"/>
                </w:rPr>
                <m:t>2</m:t>
              </m:r>
            </m:sub>
          </m:sSub>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sSub>
                    <m:sSubPr>
                      <m:ctrlPr>
                        <w:rPr>
                          <w:rFonts w:ascii="Cambria Math" w:hAnsi="Cambria Math"/>
                        </w:rPr>
                      </m:ctrlPr>
                    </m:sSubPr>
                    <m:e>
                      <m:r>
                        <m:rPr>
                          <m:sty m:val="p"/>
                        </m:rPr>
                        <w:rPr>
                          <w:rFonts w:ascii="Cambria Math" w:hAnsi="Cambria Math"/>
                        </w:rPr>
                        <m:t>-</m:t>
                      </m:r>
                      <m:r>
                        <w:rPr>
                          <w:rFonts w:ascii="Cambria Math" w:hAnsi="Cambria Math"/>
                        </w:rPr>
                        <m:t>k</m:t>
                      </m:r>
                    </m:e>
                    <m:sub>
                      <m:r>
                        <w:rPr>
                          <w:rFonts w:ascii="Cambria Math" w:hAnsi="Cambria Math"/>
                        </w:rPr>
                        <m:t>FeOOH</m:t>
                      </m:r>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Φ</m:t>
                      </m:r>
                    </m:e>
                    <m:sub>
                      <m:r>
                        <w:rPr>
                          <w:rFonts w:ascii="Cambria Math" w:hAnsi="Cambria Math"/>
                        </w:rPr>
                        <m:t>FeOOH</m:t>
                      </m:r>
                    </m:sub>
                  </m:sSub>
                </m:e>
              </m:groupChr>
            </m:e>
            <m:lim>
              <m:r>
                <m:rPr>
                  <m:nor/>
                </m:rPr>
                <m:t>Reduction</m:t>
              </m:r>
            </m:lim>
          </m:limLow>
        </m:oMath>
      </m:oMathPara>
    </w:p>
    <w:p w14:paraId="3C108507" w14:textId="77777777" w:rsidR="00C87B10" w:rsidRPr="00FB7F19" w:rsidRDefault="00C87B10" w:rsidP="008565FA">
      <w:pPr>
        <w:pStyle w:val="where"/>
      </w:pPr>
      <w:r w:rsidRPr="00FB7F19">
        <w:t>where</w:t>
      </w:r>
      <w:r w:rsidR="00FB7F19">
        <w:t>:</w:t>
      </w:r>
      <w:r w:rsidRPr="00FB7F19">
        <w:tab/>
      </w:r>
    </w:p>
    <w:p w14:paraId="60CC2C97" w14:textId="77777777" w:rsidR="00C87B10" w:rsidRPr="00B156AF" w:rsidRDefault="00000000" w:rsidP="00B6554A">
      <w:pPr>
        <w:pStyle w:val="variabledefinitionChar"/>
        <w:rPr>
          <w:iCs/>
        </w:rPr>
      </w:pPr>
      <m:oMath>
        <m:sSub>
          <m:sSubPr>
            <m:ctrlPr>
              <w:rPr>
                <w:rFonts w:ascii="Cambria Math" w:hAnsi="Cambria Math"/>
                <w:i/>
              </w:rPr>
            </m:ctrlPr>
          </m:sSubPr>
          <m:e>
            <m:r>
              <w:rPr>
                <w:rFonts w:ascii="Cambria Math" w:hAnsi="Cambria Math"/>
              </w:rPr>
              <m:t>k</m:t>
            </m:r>
          </m:e>
          <m:sub>
            <m:r>
              <w:rPr>
                <w:rFonts w:ascii="Cambria Math" w:hAnsi="Cambria Math"/>
              </w:rPr>
              <m:t>FeOOH</m:t>
            </m:r>
            <m:r>
              <w:rPr>
                <w:rFonts w:ascii="Cambria Math" w:hAnsi="Cambria Math"/>
              </w:rPr>
              <m:t>2</m:t>
            </m:r>
          </m:sub>
        </m:sSub>
      </m:oMath>
      <w:r w:rsidR="00C87B10" w:rsidRPr="00FB7F19">
        <w:t>=</w:t>
      </w:r>
      <w:r w:rsidR="00C87B10" w:rsidRPr="00FB7F19">
        <w:tab/>
        <w:t xml:space="preserve">ferrous iron reduction rate in layer 2, </w:t>
      </w:r>
      <w:proofErr w:type="gramStart"/>
      <w:r w:rsidR="00C87B10" w:rsidRPr="00127D1D">
        <w:rPr>
          <w:iCs/>
        </w:rPr>
        <w:t>sec</w:t>
      </w:r>
      <w:r w:rsidR="00C87B10" w:rsidRPr="00127D1D">
        <w:rPr>
          <w:iCs/>
          <w:vertAlign w:val="superscript"/>
        </w:rPr>
        <w:t>-1</w:t>
      </w:r>
      <w:proofErr w:type="gramEnd"/>
    </w:p>
    <w:p w14:paraId="13D78EE6" w14:textId="77777777" w:rsidR="00C87B10" w:rsidRPr="00B156AF" w:rsidRDefault="00C87B10" w:rsidP="00B6554A">
      <w:pPr>
        <w:pStyle w:val="variabledefinitionChar"/>
        <w:rPr>
          <w:iCs/>
        </w:rPr>
      </w:pPr>
      <w:r w:rsidRPr="00FB7F19">
        <w:tab/>
      </w:r>
      <m:oMath>
        <m:sSub>
          <m:sSubPr>
            <m:ctrlPr>
              <w:rPr>
                <w:rFonts w:ascii="Cambria Math" w:hAnsi="Cambria Math"/>
                <w:i/>
                <w:color w:val="000000"/>
              </w:rPr>
            </m:ctrlPr>
          </m:sSubPr>
          <m:e>
            <m:r>
              <m:rPr>
                <m:sty m:val="p"/>
              </m:rPr>
              <w:rPr>
                <w:rFonts w:ascii="Cambria Math" w:hAnsi="Cambria Math"/>
              </w:rPr>
              <m:t>Φ</m:t>
            </m:r>
          </m:e>
          <m:sub>
            <m:r>
              <w:rPr>
                <w:rFonts w:ascii="Cambria Math" w:hAnsi="Cambria Math"/>
              </w:rPr>
              <m:t>FeOOH</m:t>
            </m:r>
          </m:sub>
        </m:sSub>
      </m:oMath>
      <w:r w:rsidRPr="00FB7F19">
        <w:tab/>
        <w:t>=</w:t>
      </w:r>
      <w:r w:rsidRPr="00FB7F19">
        <w:tab/>
        <w:t xml:space="preserve">iron oxyhydroxide concentration, </w:t>
      </w:r>
      <w:r w:rsidRPr="00127D1D">
        <w:rPr>
          <w:iCs/>
        </w:rPr>
        <w:t>g m</w:t>
      </w:r>
      <w:r w:rsidRPr="00127D1D">
        <w:rPr>
          <w:iCs/>
          <w:vertAlign w:val="superscript"/>
        </w:rPr>
        <w:t>-3</w:t>
      </w:r>
    </w:p>
    <w:p w14:paraId="4F91D290" w14:textId="77777777" w:rsidR="00C87B10" w:rsidRPr="00FB7F19" w:rsidRDefault="00C87B10" w:rsidP="005611B1">
      <w:pPr>
        <w:pStyle w:val="variabledefinitionChar"/>
        <w:ind w:left="0" w:firstLine="0"/>
      </w:pPr>
    </w:p>
    <w:p w14:paraId="2847C351" w14:textId="77777777" w:rsidR="00C87B10" w:rsidRPr="00FB7F19" w:rsidRDefault="00C87B10" w:rsidP="00B6554A">
      <w:r w:rsidRPr="00FB7F19">
        <w:t xml:space="preserve"> Mass balances for layer 1 and layer 2 are:</w:t>
      </w:r>
    </w:p>
    <w:p w14:paraId="641CCE92" w14:textId="77777777" w:rsidR="00C87B10" w:rsidRDefault="00C87B10" w:rsidP="005611B1">
      <w:pPr>
        <w:pStyle w:val="variabledefinitionChar"/>
        <w:ind w:left="0" w:firstLine="0"/>
      </w:pPr>
    </w:p>
    <w:p w14:paraId="402D9034" w14:textId="77777777" w:rsidR="00C87B10" w:rsidRPr="006E29C7" w:rsidRDefault="00000000" w:rsidP="005611B1">
      <w:pPr>
        <w:pStyle w:val="variabledefinitionChar"/>
        <w:ind w:left="0" w:firstLine="0"/>
      </w:pPr>
      <m:oMathPara>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f>
            <m:fPr>
              <m:ctrlPr>
                <w:rPr>
                  <w:rFonts w:ascii="Cambria Math" w:hAnsi="Cambria Math"/>
                </w:rPr>
              </m:ctrlPr>
            </m:fPr>
            <m:num>
              <m:r>
                <w:rPr>
                  <w:rFonts w:ascii="Cambria Math" w:hAnsi="Cambria Math"/>
                </w:rPr>
                <m:t>d</m:t>
              </m:r>
              <m:sSub>
                <m:sSubPr>
                  <m:ctrlPr>
                    <w:rPr>
                      <w:rFonts w:ascii="Cambria Math" w:hAnsi="Cambria Math"/>
                    </w:rPr>
                  </m:ctrlPr>
                </m:sSubPr>
                <m:e>
                  <m:r>
                    <m:rPr>
                      <m:sty m:val="p"/>
                    </m:rPr>
                    <w:rPr>
                      <w:rFonts w:ascii="Cambria Math" w:hAnsi="Cambria Math"/>
                    </w:rPr>
                    <m:t>Φ</m:t>
                  </m:r>
                </m:e>
                <m:sub>
                  <m:r>
                    <w:rPr>
                      <w:rFonts w:ascii="Cambria Math" w:hAnsi="Cambria Math"/>
                    </w:rPr>
                    <m:t>FeOOH</m:t>
                  </m:r>
                  <m:r>
                    <m:rPr>
                      <m:sty m:val="p"/>
                    </m:rPr>
                    <w:rPr>
                      <w:rFonts w:ascii="Cambria Math" w:hAnsi="Cambria Math"/>
                    </w:rPr>
                    <m:t>1</m:t>
                  </m:r>
                </m:sub>
              </m:sSub>
            </m:num>
            <m:den>
              <m:r>
                <w:rPr>
                  <w:rFonts w:ascii="Cambria Math" w:hAnsi="Cambria Math"/>
                </w:rPr>
                <m:t>dt</m:t>
              </m:r>
            </m:den>
          </m:f>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12</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Φ</m:t>
                  </m:r>
                </m:e>
                <m:sub>
                  <m:r>
                    <w:rPr>
                      <w:rFonts w:ascii="Cambria Math" w:hAnsi="Cambria Math"/>
                    </w:rPr>
                    <m:t>FeOOH</m:t>
                  </m:r>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FeOOH</m:t>
                  </m:r>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sSub>
            <m:sSubPr>
              <m:ctrlPr>
                <w:rPr>
                  <w:rFonts w:ascii="Cambria Math" w:hAnsi="Cambria Math"/>
                  <w:color w:val="000000"/>
                </w:rPr>
              </m:ctrlPr>
            </m:sSubPr>
            <m:e>
              <m:r>
                <m:rPr>
                  <m:sty m:val="p"/>
                </m:rPr>
                <w:rPr>
                  <w:rFonts w:ascii="Cambria Math" w:hAnsi="Cambria Math"/>
                </w:rPr>
                <m:t>Φ</m:t>
              </m:r>
            </m:e>
            <m:sub>
              <m:r>
                <w:rPr>
                  <w:rFonts w:ascii="Cambria Math" w:hAnsi="Cambria Math"/>
                </w:rPr>
                <m:t>FeOOH</m:t>
              </m:r>
              <m:r>
                <m:rPr>
                  <m:sty m:val="p"/>
                </m:rPr>
                <w:rPr>
                  <w:rFonts w:ascii="Cambria Math" w:hAnsi="Cambria Math"/>
                </w:rPr>
                <m:t>1</m:t>
              </m:r>
            </m:sub>
          </m:sSub>
          <m:r>
            <m:rPr>
              <m:sty m:val="p"/>
            </m:rPr>
            <w:rPr>
              <w:rFonts w:ascii="Cambria Math" w:hAnsi="Cambria Math"/>
              <w:color w:val="000000"/>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sSub>
            <m:sSubPr>
              <m:ctrlPr>
                <w:rPr>
                  <w:rFonts w:ascii="Cambria Math" w:hAnsi="Cambria Math"/>
                  <w:color w:val="000000"/>
                </w:rPr>
              </m:ctrlPr>
            </m:sSubPr>
            <m:e>
              <m:r>
                <m:rPr>
                  <m:sty m:val="p"/>
                </m:rPr>
                <w:rPr>
                  <w:rFonts w:ascii="Cambria Math" w:hAnsi="Cambria Math"/>
                </w:rPr>
                <m:t>Φ</m:t>
              </m:r>
            </m:e>
            <m:sub>
              <m:r>
                <w:rPr>
                  <w:rFonts w:ascii="Cambria Math" w:hAnsi="Cambria Math"/>
                </w:rPr>
                <m:t>FeOOH</m:t>
              </m:r>
              <m:r>
                <m:rPr>
                  <m:sty m:val="p"/>
                </m:rPr>
                <w:rPr>
                  <w:rFonts w:ascii="Cambria Math" w:hAnsi="Cambria Math"/>
                </w:rPr>
                <m:t>0</m:t>
              </m:r>
            </m:sub>
          </m:sSub>
          <m:r>
            <m:rPr>
              <m:sty m:val="p"/>
            </m:rPr>
            <w:rPr>
              <w:rFonts w:ascii="Cambria Math" w:hAnsi="Cambria Math"/>
              <w:color w:val="000000"/>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sSub>
            <m:sSubPr>
              <m:ctrlPr>
                <w:rPr>
                  <w:rFonts w:ascii="Cambria Math" w:hAnsi="Cambria Math"/>
                </w:rPr>
              </m:ctrlPr>
            </m:sSubPr>
            <m:e>
              <m:r>
                <w:rPr>
                  <w:rFonts w:ascii="Cambria Math" w:hAnsi="Cambria Math"/>
                </w:rPr>
                <m:t>S</m:t>
              </m:r>
            </m:e>
            <m:sub>
              <m:r>
                <w:rPr>
                  <w:rFonts w:ascii="Cambria Math" w:hAnsi="Cambria Math"/>
                </w:rPr>
                <m:t>FeOOH</m:t>
              </m:r>
              <m:r>
                <m:rPr>
                  <m:sty m:val="p"/>
                </m:rPr>
                <w:rPr>
                  <w:rFonts w:ascii="Cambria Math" w:hAnsi="Cambria Math"/>
                </w:rPr>
                <m:t>1</m:t>
              </m:r>
            </m:sub>
          </m:sSub>
        </m:oMath>
      </m:oMathPara>
    </w:p>
    <w:p w14:paraId="2F01FA93" w14:textId="77777777" w:rsidR="00C87B10" w:rsidRDefault="00C87B10" w:rsidP="005611B1">
      <w:pPr>
        <w:pStyle w:val="variabledefinitionChar"/>
        <w:ind w:left="0" w:firstLine="0"/>
      </w:pPr>
    </w:p>
    <w:p w14:paraId="79F6B184" w14:textId="77777777" w:rsidR="00C87B10" w:rsidRDefault="00000000" w:rsidP="005611B1">
      <w:pPr>
        <w:pStyle w:val="variabledefinitionChar"/>
        <w:ind w:left="0" w:firstLine="0"/>
      </w:pPr>
      <m:oMathPara>
        <m:oMath>
          <m:sSub>
            <m:sSubPr>
              <m:ctrlPr>
                <w:rPr>
                  <w:rFonts w:ascii="Cambria Math" w:hAnsi="Cambria Math"/>
                </w:rPr>
              </m:ctrlPr>
            </m:sSubPr>
            <m:e>
              <m:r>
                <w:rPr>
                  <w:rFonts w:ascii="Cambria Math" w:hAnsi="Cambria Math"/>
                </w:rPr>
                <m:t>H</m:t>
              </m:r>
            </m:e>
            <m:sub>
              <m:r>
                <m:rPr>
                  <m:sty m:val="p"/>
                </m:rPr>
                <w:rPr>
                  <w:rFonts w:ascii="Cambria Math" w:hAnsi="Cambria Math"/>
                </w:rPr>
                <m:t>2</m:t>
              </m:r>
            </m:sub>
          </m:sSub>
          <m:f>
            <m:fPr>
              <m:ctrlPr>
                <w:rPr>
                  <w:rFonts w:ascii="Cambria Math" w:hAnsi="Cambria Math"/>
                </w:rPr>
              </m:ctrlPr>
            </m:fPr>
            <m:num>
              <m:r>
                <w:rPr>
                  <w:rFonts w:ascii="Cambria Math" w:hAnsi="Cambria Math"/>
                </w:rPr>
                <m:t>d</m:t>
              </m:r>
              <m:sSub>
                <m:sSubPr>
                  <m:ctrlPr>
                    <w:rPr>
                      <w:rFonts w:ascii="Cambria Math" w:hAnsi="Cambria Math"/>
                    </w:rPr>
                  </m:ctrlPr>
                </m:sSubPr>
                <m:e>
                  <m:r>
                    <m:rPr>
                      <m:sty m:val="p"/>
                    </m:rPr>
                    <w:rPr>
                      <w:rFonts w:ascii="Cambria Math" w:hAnsi="Cambria Math"/>
                    </w:rPr>
                    <m:t>Φ</m:t>
                  </m:r>
                </m:e>
                <m:sub>
                  <m:r>
                    <w:rPr>
                      <w:rFonts w:ascii="Cambria Math" w:hAnsi="Cambria Math"/>
                    </w:rPr>
                    <m:t>FeOOH</m:t>
                  </m:r>
                  <m:r>
                    <m:rPr>
                      <m:sty m:val="p"/>
                    </m:rPr>
                    <w:rPr>
                      <w:rFonts w:ascii="Cambria Math" w:hAnsi="Cambria Math"/>
                    </w:rPr>
                    <m:t>2</m:t>
                  </m:r>
                </m:sub>
              </m:sSub>
            </m:num>
            <m:den>
              <m:r>
                <w:rPr>
                  <w:rFonts w:ascii="Cambria Math" w:hAnsi="Cambria Math"/>
                </w:rPr>
                <m:t>dt</m:t>
              </m:r>
            </m:den>
          </m:f>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12</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Φ</m:t>
                  </m:r>
                </m:e>
                <m:sub>
                  <m:r>
                    <w:rPr>
                      <w:rFonts w:ascii="Cambria Math" w:hAnsi="Cambria Math"/>
                    </w:rPr>
                    <m:t>FeOOH</m:t>
                  </m:r>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FeOOH</m:t>
                  </m:r>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Φ</m:t>
                  </m:r>
                </m:e>
                <m:sub>
                  <m:r>
                    <w:rPr>
                      <w:rFonts w:ascii="Cambria Math" w:hAnsi="Cambria Math"/>
                    </w:rPr>
                    <m:t>FeOOH</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FeOOH</m:t>
                  </m:r>
                  <m:r>
                    <m:rPr>
                      <m:sty m:val="p"/>
                    </m:rP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2</m:t>
              </m:r>
            </m:sub>
          </m:sSub>
          <m:sSub>
            <m:sSubPr>
              <m:ctrlPr>
                <w:rPr>
                  <w:rFonts w:ascii="Cambria Math" w:hAnsi="Cambria Math"/>
                </w:rPr>
              </m:ctrlPr>
            </m:sSubPr>
            <m:e>
              <m:r>
                <w:rPr>
                  <w:rFonts w:ascii="Cambria Math" w:hAnsi="Cambria Math"/>
                </w:rPr>
                <m:t>S</m:t>
              </m:r>
            </m:e>
            <m:sub>
              <m:r>
                <w:rPr>
                  <w:rFonts w:ascii="Cambria Math" w:hAnsi="Cambria Math"/>
                </w:rPr>
                <m:t>FeOOH</m:t>
              </m:r>
              <m:r>
                <m:rPr>
                  <m:sty m:val="p"/>
                </m:rPr>
                <w:rPr>
                  <w:rFonts w:ascii="Cambria Math" w:hAnsi="Cambria Math"/>
                </w:rPr>
                <m:t>2</m:t>
              </m:r>
            </m:sub>
          </m:sSub>
        </m:oMath>
      </m:oMathPara>
    </w:p>
    <w:p w14:paraId="0805062C" w14:textId="77777777" w:rsidR="00C87B10" w:rsidRDefault="00C87B10" w:rsidP="005611B1">
      <w:pPr>
        <w:pStyle w:val="variabledefinitionChar"/>
        <w:ind w:left="0" w:firstLine="0"/>
      </w:pPr>
    </w:p>
    <w:p w14:paraId="43CA8B25" w14:textId="77777777" w:rsidR="00C87B10" w:rsidRPr="00FB7F19" w:rsidRDefault="00C87B10" w:rsidP="008565FA">
      <w:pPr>
        <w:pStyle w:val="where"/>
      </w:pPr>
      <w:r w:rsidRPr="00FB7F19">
        <w:t xml:space="preserve"> where</w:t>
      </w:r>
      <w:r w:rsidR="00FB7F19">
        <w:t>:</w:t>
      </w:r>
    </w:p>
    <w:p w14:paraId="4C48D705" w14:textId="77777777" w:rsidR="00C87B10" w:rsidRPr="00FB7F19" w:rsidRDefault="00C87B10" w:rsidP="008565FA">
      <w:pPr>
        <w:pStyle w:val="NormalText"/>
        <w:rPr>
          <w:vertAlign w:val="superscript"/>
        </w:rPr>
      </w:pPr>
      <w:r w:rsidRPr="00FB7F19">
        <w:rPr>
          <w:rFonts w:ascii="Symbol" w:hAnsi="Symbol"/>
        </w:rPr>
        <w:tab/>
      </w:r>
      <m:oMath>
        <m:sSub>
          <m:sSubPr>
            <m:ctrlPr>
              <w:rPr>
                <w:rFonts w:ascii="Cambria Math" w:hAnsi="Cambria Math"/>
                <w:color w:val="000000"/>
              </w:rPr>
            </m:ctrlPr>
          </m:sSubPr>
          <m:e>
            <m:r>
              <m:rPr>
                <m:sty m:val="p"/>
              </m:rPr>
              <w:rPr>
                <w:rFonts w:ascii="Cambria Math" w:hAnsi="Cambria Math"/>
              </w:rPr>
              <m:t>Φ</m:t>
            </m:r>
          </m:e>
          <m:sub>
            <m:r>
              <w:rPr>
                <w:rFonts w:ascii="Cambria Math" w:hAnsi="Cambria Math"/>
                <w:color w:val="000000"/>
              </w:rPr>
              <m:t>FeOOH</m:t>
            </m:r>
            <m:r>
              <m:rPr>
                <m:sty m:val="p"/>
              </m:rPr>
              <w:rPr>
                <w:rFonts w:ascii="Cambria Math" w:hAnsi="Cambria Math"/>
                <w:color w:val="000000"/>
              </w:rPr>
              <m:t>0</m:t>
            </m:r>
          </m:sub>
        </m:sSub>
      </m:oMath>
      <w:r w:rsidRPr="00FB7F19">
        <w:tab/>
        <w:t>=iron oxyhydroxide concentration in water column, g m</w:t>
      </w:r>
      <w:r w:rsidRPr="00FB7F19">
        <w:rPr>
          <w:vertAlign w:val="superscript"/>
        </w:rPr>
        <w:t>-3</w:t>
      </w:r>
    </w:p>
    <w:p w14:paraId="216DA6B9" w14:textId="77777777" w:rsidR="00C87B10" w:rsidRPr="00FB7F19" w:rsidRDefault="00C87B10" w:rsidP="008565FA">
      <w:pPr>
        <w:pStyle w:val="NormalText"/>
      </w:pPr>
      <w:r w:rsidRPr="00FB7F19">
        <w:tab/>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Pr="00FB7F19">
        <w:tab/>
        <w:t>= height of layer 1, m</w:t>
      </w:r>
    </w:p>
    <w:p w14:paraId="06A1BAC3" w14:textId="77777777" w:rsidR="00C87B10" w:rsidRPr="00FB7F19" w:rsidRDefault="00C87B10" w:rsidP="008565FA">
      <w:pPr>
        <w:pStyle w:val="NormalText"/>
      </w:pPr>
      <w:r w:rsidRPr="00FB7F19">
        <w:tab/>
      </w:r>
      <m:oMath>
        <m:sSub>
          <m:sSubPr>
            <m:ctrlPr>
              <w:rPr>
                <w:rFonts w:ascii="Cambria Math" w:hAnsi="Cambria Math"/>
              </w:rPr>
            </m:ctrlPr>
          </m:sSubPr>
          <m:e>
            <m:r>
              <w:rPr>
                <w:rFonts w:ascii="Cambria Math" w:hAnsi="Cambria Math"/>
              </w:rPr>
              <m:t>H</m:t>
            </m:r>
          </m:e>
          <m:sub>
            <m:r>
              <w:rPr>
                <w:rFonts w:ascii="Cambria Math" w:hAnsi="Cambria Math"/>
              </w:rPr>
              <m:t>2</m:t>
            </m:r>
          </m:sub>
        </m:sSub>
      </m:oMath>
      <w:r w:rsidRPr="00FB7F19">
        <w:tab/>
        <w:t>= height of layer 2</w:t>
      </w:r>
      <w:r w:rsidRPr="005611B1">
        <w:t xml:space="preserve">, </w:t>
      </w:r>
      <w:r w:rsidRPr="008565FA">
        <w:t>m</w:t>
      </w:r>
    </w:p>
    <w:p w14:paraId="05867D1F" w14:textId="77777777" w:rsidR="00C87B10" w:rsidRPr="00FB7F19" w:rsidRDefault="00C87B10" w:rsidP="008565FA">
      <w:pPr>
        <w:pStyle w:val="NormalText"/>
      </w:pPr>
      <w:r w:rsidRPr="00FB7F19">
        <w:tab/>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oMath>
      <w:r w:rsidRPr="00FB7F19">
        <w:tab/>
        <w:t>=</w:t>
      </w:r>
      <w:r w:rsidRPr="00FB7F19">
        <w:tab/>
        <w:t>particle settling velocity, m s</w:t>
      </w:r>
      <w:r w:rsidRPr="00FB7F19">
        <w:rPr>
          <w:vertAlign w:val="superscript"/>
        </w:rPr>
        <w:t>-1</w:t>
      </w:r>
    </w:p>
    <w:p w14:paraId="137ABD2B" w14:textId="77777777" w:rsidR="00C87B10" w:rsidRPr="00FB7F19" w:rsidRDefault="00C87B10" w:rsidP="008565FA">
      <w:pPr>
        <w:pStyle w:val="NormalText"/>
        <w:rPr>
          <w:vertAlign w:val="superscript"/>
        </w:rPr>
      </w:pPr>
      <w:r w:rsidRPr="00FB7F19">
        <w:tab/>
      </w:r>
      <m:oMath>
        <m:sSub>
          <m:sSubPr>
            <m:ctrlPr>
              <w:rPr>
                <w:rFonts w:ascii="Cambria Math" w:hAnsi="Cambria Math"/>
              </w:rPr>
            </m:ctrlPr>
          </m:sSubPr>
          <m:e>
            <m:r>
              <w:rPr>
                <w:rFonts w:ascii="Cambria Math" w:hAnsi="Cambria Math"/>
              </w:rPr>
              <m:t>w</m:t>
            </m:r>
          </m:e>
          <m:sub>
            <m:r>
              <m:rPr>
                <m:sty m:val="p"/>
              </m:rPr>
              <w:rPr>
                <w:rFonts w:ascii="Cambria Math" w:hAnsi="Cambria Math"/>
              </w:rPr>
              <m:t>12</m:t>
            </m:r>
          </m:sub>
        </m:sSub>
      </m:oMath>
      <w:r w:rsidRPr="00FB7F19">
        <w:tab/>
        <w:t>=</w:t>
      </w:r>
      <w:r w:rsidRPr="00FB7F19">
        <w:tab/>
        <w:t>particle mixing velocity between layer 1 and layer 2, m s</w:t>
      </w:r>
      <w:r w:rsidRPr="00FB7F19">
        <w:rPr>
          <w:vertAlign w:val="superscript"/>
        </w:rPr>
        <w:t>-1</w:t>
      </w:r>
    </w:p>
    <w:p w14:paraId="66B7E938" w14:textId="77777777" w:rsidR="00C87B10" w:rsidRPr="00FB7F19" w:rsidRDefault="00C87B10" w:rsidP="005611B1">
      <w:pPr>
        <w:pStyle w:val="variabledefinitionChar"/>
        <w:ind w:left="7920" w:hanging="7920"/>
      </w:pPr>
      <w:r w:rsidRPr="00FB7F19">
        <w:tab/>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oMath>
      <w:r w:rsidRPr="00FB7F19">
        <w:tab/>
        <w:t>=</w:t>
      </w:r>
      <w:r w:rsidRPr="00FB7F19">
        <w:tab/>
        <w:t>burial velocity, m s</w:t>
      </w:r>
      <w:r w:rsidRPr="00FB7F19">
        <w:rPr>
          <w:vertAlign w:val="superscript"/>
        </w:rPr>
        <w:t>-1</w:t>
      </w:r>
    </w:p>
    <w:p w14:paraId="387AF7F0" w14:textId="77777777" w:rsidR="00C87B10" w:rsidRDefault="00C87B10" w:rsidP="00B6554A">
      <w:pPr>
        <w:pStyle w:val="variabledefinitionChar"/>
      </w:pPr>
    </w:p>
    <w:p w14:paraId="60868FEC" w14:textId="77777777" w:rsidR="00C87B10" w:rsidRPr="00FB7F19" w:rsidRDefault="00C87B10" w:rsidP="00B6554A">
      <w:pPr>
        <w:rPr>
          <w:rFonts w:eastAsiaTheme="minorEastAsia"/>
        </w:rPr>
      </w:pPr>
      <w:r w:rsidRPr="00FB7F19">
        <w:rPr>
          <w:rFonts w:eastAsiaTheme="minorEastAsia"/>
        </w:rPr>
        <w:t>The implicit finite difference scheme for layer 1 is</w:t>
      </w:r>
    </w:p>
    <w:p w14:paraId="254C337E" w14:textId="77777777" w:rsidR="00C87B10" w:rsidRDefault="00C87B10" w:rsidP="00B6554A">
      <w:pPr>
        <w:rPr>
          <w:rFonts w:eastAsiaTheme="minorEastAsia"/>
        </w:rPr>
      </w:pPr>
    </w:p>
    <w:p w14:paraId="3F78BA48" w14:textId="5A96B31B" w:rsidR="00C87B10" w:rsidRDefault="00000000" w:rsidP="0076230E">
      <w:pPr>
        <w:pStyle w:val="variabledefinitionChar"/>
        <w:spacing w:line="360" w:lineRule="auto"/>
        <w:ind w:left="630" w:hanging="630"/>
        <w:rPr>
          <w:rFonts w:eastAsiaTheme="minorEastAsia"/>
        </w:rPr>
      </w:pPr>
      <m:oMathPara>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f>
            <m:fPr>
              <m:ctrlPr>
                <w:rPr>
                  <w:rFonts w:ascii="Cambria Math" w:hAnsi="Cambria Math"/>
                </w:rPr>
              </m:ctrlPr>
            </m:fPr>
            <m:num>
              <m:sSubSup>
                <m:sSubSupPr>
                  <m:ctrlPr>
                    <w:rPr>
                      <w:rFonts w:ascii="Cambria Math" w:hAnsi="Cambria Math"/>
                    </w:rPr>
                  </m:ctrlPr>
                </m:sSubSupPr>
                <m:e>
                  <m:r>
                    <m:rPr>
                      <m:sty m:val="p"/>
                    </m:rPr>
                    <w:rPr>
                      <w:rFonts w:ascii="Cambria Math" w:hAnsi="Cambria Math"/>
                    </w:rPr>
                    <m:t>Φ</m:t>
                  </m:r>
                </m:e>
                <m:sub>
                  <m:r>
                    <w:rPr>
                      <w:rFonts w:ascii="Cambria Math" w:hAnsi="Cambria Math"/>
                    </w:rPr>
                    <m:t>FeOOH</m:t>
                  </m:r>
                  <m:r>
                    <m:rPr>
                      <m:sty m:val="p"/>
                    </m:rPr>
                    <w:rPr>
                      <w:rFonts w:ascii="Cambria Math" w:hAnsi="Cambria Math"/>
                    </w:rPr>
                    <m:t>1</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Φ</m:t>
                  </m:r>
                </m:e>
                <m:sub>
                  <m:r>
                    <w:rPr>
                      <w:rFonts w:ascii="Cambria Math" w:hAnsi="Cambria Math"/>
                    </w:rPr>
                    <m:t>FeOOH</m:t>
                  </m:r>
                  <m:r>
                    <m:rPr>
                      <m:sty m:val="p"/>
                    </m:rPr>
                    <w:rPr>
                      <w:rFonts w:ascii="Cambria Math" w:hAnsi="Cambria Math"/>
                    </w:rPr>
                    <m:t>1</m:t>
                  </m:r>
                </m:sub>
                <m:sup>
                  <m:r>
                    <w:rPr>
                      <w:rFonts w:ascii="Cambria Math" w:hAnsi="Cambria Math"/>
                    </w:rPr>
                    <m:t>t</m:t>
                  </m:r>
                </m:sup>
              </m:sSubSup>
            </m:num>
            <m:den>
              <m:r>
                <m:rPr>
                  <m:sty m:val="p"/>
                </m:rPr>
                <w:rPr>
                  <w:rFonts w:ascii="Cambria Math" w:hAnsi="Cambria Math"/>
                </w:rPr>
                <m:t>Δ</m:t>
              </m:r>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12</m:t>
              </m:r>
            </m:sub>
          </m:sSub>
          <m:d>
            <m:dPr>
              <m:ctrlPr>
                <w:rPr>
                  <w:rFonts w:ascii="Cambria Math" w:hAnsi="Cambria Math"/>
                </w:rPr>
              </m:ctrlPr>
            </m:dPr>
            <m:e>
              <m:sSubSup>
                <m:sSubSupPr>
                  <m:ctrlPr>
                    <w:rPr>
                      <w:rFonts w:ascii="Cambria Math" w:hAnsi="Cambria Math"/>
                    </w:rPr>
                  </m:ctrlPr>
                </m:sSubSupPr>
                <m:e>
                  <m:r>
                    <m:rPr>
                      <m:sty m:val="p"/>
                    </m:rPr>
                    <w:rPr>
                      <w:rFonts w:ascii="Cambria Math" w:hAnsi="Cambria Math"/>
                    </w:rPr>
                    <m:t>Φ</m:t>
                  </m:r>
                </m:e>
                <m:sub>
                  <m:r>
                    <w:rPr>
                      <w:rFonts w:ascii="Cambria Math" w:hAnsi="Cambria Math"/>
                    </w:rPr>
                    <m:t>FeOOH</m:t>
                  </m:r>
                  <m:r>
                    <m:rPr>
                      <m:sty m:val="p"/>
                    </m:rPr>
                    <w:rPr>
                      <w:rFonts w:ascii="Cambria Math" w:hAnsi="Cambria Math"/>
                    </w:rPr>
                    <m:t>2</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Φ</m:t>
                  </m:r>
                </m:e>
                <m:sub>
                  <m:r>
                    <w:rPr>
                      <w:rFonts w:ascii="Cambria Math" w:hAnsi="Cambria Math"/>
                    </w:rPr>
                    <m:t>FeOOH</m:t>
                  </m:r>
                  <m:r>
                    <m:rPr>
                      <m:sty m:val="p"/>
                    </m:rPr>
                    <w:rPr>
                      <w:rFonts w:ascii="Cambria Math" w:hAnsi="Cambria Math"/>
                    </w:rPr>
                    <m:t>1</m:t>
                  </m:r>
                </m:sub>
                <m:sup>
                  <m:r>
                    <w:rPr>
                      <w:rFonts w:ascii="Cambria Math" w:hAnsi="Cambria Math"/>
                    </w:rPr>
                    <m:t>t</m:t>
                  </m:r>
                  <m:r>
                    <m:rPr>
                      <m:sty m:val="p"/>
                    </m:rPr>
                    <w:rPr>
                      <w:rFonts w:ascii="Cambria Math" w:hAnsi="Cambria Math"/>
                    </w:rPr>
                    <m:t>+Δ</m:t>
                  </m:r>
                  <m:r>
                    <w:rPr>
                      <w:rFonts w:ascii="Cambria Math" w:hAnsi="Cambria Math"/>
                    </w:rPr>
                    <m:t>t</m:t>
                  </m:r>
                </m:sup>
              </m:sSubSup>
            </m:e>
          </m:d>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sSubSup>
            <m:sSubSupPr>
              <m:ctrlPr>
                <w:rPr>
                  <w:rFonts w:ascii="Cambria Math" w:hAnsi="Cambria Math"/>
                </w:rPr>
              </m:ctrlPr>
            </m:sSubSupPr>
            <m:e>
              <m:r>
                <m:rPr>
                  <m:sty m:val="p"/>
                </m:rPr>
                <w:rPr>
                  <w:rFonts w:ascii="Cambria Math" w:hAnsi="Cambria Math"/>
                </w:rPr>
                <m:t>Φ</m:t>
              </m:r>
            </m:e>
            <m:sub>
              <m:r>
                <w:rPr>
                  <w:rFonts w:ascii="Cambria Math" w:hAnsi="Cambria Math"/>
                </w:rPr>
                <m:t>FeOOH</m:t>
              </m:r>
              <m:r>
                <m:rPr>
                  <m:sty m:val="p"/>
                </m:rPr>
                <w:rPr>
                  <w:rFonts w:ascii="Cambria Math" w:hAnsi="Cambria Math"/>
                </w:rPr>
                <m:t>1</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color w:val="000000"/>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sSub>
            <m:sSubPr>
              <m:ctrlPr>
                <w:rPr>
                  <w:rFonts w:ascii="Cambria Math" w:hAnsi="Cambria Math"/>
                  <w:color w:val="000000"/>
                </w:rPr>
              </m:ctrlPr>
            </m:sSubPr>
            <m:e>
              <m:r>
                <m:rPr>
                  <m:sty m:val="p"/>
                </m:rPr>
                <w:rPr>
                  <w:rFonts w:ascii="Cambria Math" w:hAnsi="Cambria Math"/>
                </w:rPr>
                <m:t>Φ</m:t>
              </m:r>
            </m:e>
            <m:sub>
              <m:r>
                <w:rPr>
                  <w:rFonts w:ascii="Cambria Math" w:hAnsi="Cambria Math"/>
                </w:rPr>
                <m:t>FeOOH</m:t>
              </m:r>
              <m:r>
                <m:rPr>
                  <m:sty m:val="p"/>
                </m:rPr>
                <w:rPr>
                  <w:rFonts w:ascii="Cambria Math" w:hAnsi="Cambria Math"/>
                </w:rPr>
                <m:t>0</m:t>
              </m:r>
            </m:sub>
          </m:sSub>
          <m:r>
            <m:rPr>
              <m:sty m:val="p"/>
            </m:rPr>
            <w:rPr>
              <w:rFonts w:ascii="Cambria Math" w:hAnsi="Cambria Math"/>
              <w:color w:val="000000"/>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sSub>
            <m:sSubPr>
              <m:ctrlPr>
                <w:rPr>
                  <w:rFonts w:ascii="Cambria Math" w:hAnsi="Cambria Math"/>
                </w:rPr>
              </m:ctrlPr>
            </m:sSubPr>
            <m:e>
              <m:r>
                <w:rPr>
                  <w:rFonts w:ascii="Cambria Math" w:hAnsi="Cambria Math"/>
                </w:rPr>
                <m:t>k</m:t>
              </m:r>
            </m:e>
            <m:sub>
              <m:r>
                <w:rPr>
                  <w:rFonts w:ascii="Cambria Math" w:hAnsi="Cambria Math"/>
                </w:rPr>
                <m:t>Fe</m:t>
              </m:r>
              <m:d>
                <m:dPr>
                  <m:ctrlPr>
                    <w:rPr>
                      <w:rFonts w:ascii="Cambria Math" w:hAnsi="Cambria Math"/>
                    </w:rPr>
                  </m:ctrlPr>
                </m:dPr>
                <m:e>
                  <m:r>
                    <w:rPr>
                      <w:rFonts w:ascii="Cambria Math" w:hAnsi="Cambria Math"/>
                    </w:rPr>
                    <m:t>II</m:t>
                  </m:r>
                </m:e>
              </m:d>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Φ</m:t>
              </m:r>
            </m:e>
            <m:sub>
              <m:r>
                <w:rPr>
                  <w:rFonts w:ascii="Cambria Math" w:hAnsi="Cambria Math"/>
                </w:rPr>
                <m:t>DO</m:t>
              </m:r>
            </m:sub>
          </m:sSub>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d>
                <m:dPr>
                  <m:ctrlPr>
                    <w:rPr>
                      <w:rFonts w:ascii="Cambria Math" w:hAnsi="Cambria Math"/>
                    </w:rPr>
                  </m:ctrlPr>
                </m:dPr>
                <m:e>
                  <m:r>
                    <w:rPr>
                      <w:rFonts w:ascii="Cambria Math" w:hAnsi="Cambria Math"/>
                    </w:rPr>
                    <m:t>pH</m:t>
                  </m:r>
                  <m:r>
                    <m:rPr>
                      <m:sty m:val="p"/>
                    </m:rPr>
                    <w:rPr>
                      <w:rFonts w:ascii="Cambria Math" w:hAnsi="Cambria Math"/>
                    </w:rPr>
                    <m:t>1-7</m:t>
                  </m:r>
                </m:e>
              </m:d>
            </m:sup>
          </m:sSup>
          <m:sSubSup>
            <m:sSubSupPr>
              <m:ctrlPr>
                <w:rPr>
                  <w:rFonts w:ascii="Cambria Math" w:hAnsi="Cambria Math"/>
                </w:rPr>
              </m:ctrlPr>
            </m:sSubSupPr>
            <m:e>
              <m:sSub>
                <m:sSubPr>
                  <m:ctrlPr>
                    <w:rPr>
                      <w:rFonts w:ascii="Cambria Math" w:hAnsi="Cambria Math"/>
                    </w:rPr>
                  </m:ctrlPr>
                </m:sSubPr>
                <m:e>
                  <m:r>
                    <w:rPr>
                      <w:rFonts w:ascii="Cambria Math" w:hAnsi="Cambria Math"/>
                    </w:rPr>
                    <m:t>f</m:t>
                  </m:r>
                </m:e>
                <m:sub>
                  <m:r>
                    <w:rPr>
                      <w:rFonts w:ascii="Cambria Math" w:hAnsi="Cambria Math"/>
                    </w:rPr>
                    <m:t>d</m:t>
                  </m:r>
                </m:sub>
              </m:sSub>
              <m:r>
                <m:rPr>
                  <m:sty m:val="p"/>
                </m:rPr>
                <w:rPr>
                  <w:rFonts w:ascii="Cambria Math" w:hAnsi="Cambria Math"/>
                </w:rPr>
                <m:t>Φ</m:t>
              </m:r>
            </m:e>
            <m:sub>
              <m:r>
                <w:rPr>
                  <w:rFonts w:ascii="Cambria Math" w:hAnsi="Cambria Math"/>
                </w:rPr>
                <m:t>Fe</m:t>
              </m:r>
              <m:d>
                <m:dPr>
                  <m:ctrlPr>
                    <w:rPr>
                      <w:rFonts w:ascii="Cambria Math" w:hAnsi="Cambria Math"/>
                    </w:rPr>
                  </m:ctrlPr>
                </m:dPr>
                <m:e>
                  <m:r>
                    <w:rPr>
                      <w:rFonts w:ascii="Cambria Math" w:hAnsi="Cambria Math"/>
                    </w:rPr>
                    <m:t>II</m:t>
                  </m:r>
                </m:e>
              </m:d>
              <m:r>
                <m:rPr>
                  <m:sty m:val="p"/>
                </m:rPr>
                <w:rPr>
                  <w:rFonts w:ascii="Cambria Math" w:hAnsi="Cambria Math"/>
                </w:rPr>
                <m:t>1</m:t>
              </m:r>
            </m:sub>
            <m:sup>
              <m:r>
                <w:rPr>
                  <w:rFonts w:ascii="Cambria Math" w:hAnsi="Cambria Math"/>
                </w:rPr>
                <m:t>t</m:t>
              </m:r>
            </m:sup>
          </m:sSubSup>
        </m:oMath>
      </m:oMathPara>
    </w:p>
    <w:p w14:paraId="158F309A" w14:textId="0F80CD87" w:rsidR="00C87B10" w:rsidRPr="00FB7F19" w:rsidRDefault="00C87B10" w:rsidP="00B6554A">
      <w:pPr>
        <w:rPr>
          <w:rFonts w:eastAsiaTheme="minorEastAsia"/>
        </w:rPr>
      </w:pPr>
      <w:r w:rsidRPr="00FB7F19">
        <w:rPr>
          <w:rFonts w:eastAsiaTheme="minorEastAsia"/>
        </w:rPr>
        <w:t>Rearranging</w:t>
      </w:r>
      <w:r w:rsidR="00C34EB9">
        <w:rPr>
          <w:rFonts w:eastAsiaTheme="minorEastAsia"/>
        </w:rPr>
        <w:t>:</w:t>
      </w:r>
    </w:p>
    <w:p w14:paraId="3148529F" w14:textId="77777777" w:rsidR="00C87B10" w:rsidRDefault="00C87B10" w:rsidP="00B6554A">
      <w:pPr>
        <w:rPr>
          <w:rFonts w:eastAsiaTheme="minorEastAsia"/>
        </w:rPr>
      </w:pPr>
    </w:p>
    <w:p w14:paraId="3E966CF6" w14:textId="77777777" w:rsidR="00C87B10" w:rsidRDefault="00000000" w:rsidP="00B6554A">
      <w:pPr>
        <w:rPr>
          <w:rFonts w:eastAsiaTheme="minorEastAsia"/>
        </w:rPr>
      </w:pPr>
      <m:oMathPara>
        <m:oMath>
          <m:sSubSup>
            <m:sSubSupPr>
              <m:ctrlPr>
                <w:rPr>
                  <w:rFonts w:ascii="Cambria Math" w:hAnsi="Cambria Math"/>
                </w:rPr>
              </m:ctrlPr>
            </m:sSubSupPr>
            <m:e>
              <m:d>
                <m:dPr>
                  <m:ctrlPr>
                    <w:rPr>
                      <w:rFonts w:ascii="Cambria Math" w:hAnsi="Cambria Math"/>
                    </w:rPr>
                  </m:ctrlPr>
                </m:dPr>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H</m:t>
                          </m:r>
                        </m:e>
                        <m:sub>
                          <m:r>
                            <m:rPr>
                              <m:sty m:val="p"/>
                            </m:rPr>
                            <w:rPr>
                              <w:rFonts w:ascii="Cambria Math" w:hAnsi="Cambria Math"/>
                            </w:rPr>
                            <m:t>1</m:t>
                          </m:r>
                        </m:sub>
                      </m:sSub>
                    </m:num>
                    <m:den>
                      <m:r>
                        <m:rPr>
                          <m:sty m:val="p"/>
                        </m:rPr>
                        <w:rPr>
                          <w:rFonts w:ascii="Cambria Math" w:hAnsi="Cambria Math"/>
                        </w:rPr>
                        <m:t>Δ</m:t>
                      </m:r>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e>
              </m:d>
              <m:r>
                <m:rPr>
                  <m:sty m:val="p"/>
                </m:rPr>
                <w:rPr>
                  <w:rFonts w:ascii="Cambria Math" w:hAnsi="Cambria Math"/>
                </w:rPr>
                <m:t>Φ</m:t>
              </m:r>
            </m:e>
            <m:sub>
              <m:r>
                <w:rPr>
                  <w:rFonts w:ascii="Cambria Math" w:hAnsi="Cambria Math"/>
                </w:rPr>
                <m:t>FeOOH</m:t>
              </m:r>
              <m:r>
                <m:rPr>
                  <m:sty m:val="p"/>
                </m:rPr>
                <w:rPr>
                  <w:rFonts w:ascii="Cambria Math" w:hAnsi="Cambria Math"/>
                </w:rPr>
                <m:t>1</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12</m:t>
              </m:r>
            </m:sub>
          </m:sSub>
          <m:sSubSup>
            <m:sSubSupPr>
              <m:ctrlPr>
                <w:rPr>
                  <w:rFonts w:ascii="Cambria Math" w:hAnsi="Cambria Math"/>
                </w:rPr>
              </m:ctrlPr>
            </m:sSubSupPr>
            <m:e>
              <m:r>
                <m:rPr>
                  <m:sty m:val="p"/>
                </m:rPr>
                <w:rPr>
                  <w:rFonts w:ascii="Cambria Math" w:hAnsi="Cambria Math"/>
                </w:rPr>
                <m:t>Φ</m:t>
              </m:r>
            </m:e>
            <m:sub>
              <m:r>
                <w:rPr>
                  <w:rFonts w:ascii="Cambria Math" w:hAnsi="Cambria Math"/>
                </w:rPr>
                <m:t>FeOOH</m:t>
              </m:r>
              <m:r>
                <m:rPr>
                  <m:sty m:val="p"/>
                </m:rPr>
                <w:rPr>
                  <w:rFonts w:ascii="Cambria Math" w:hAnsi="Cambria Math"/>
                </w:rPr>
                <m:t>2</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H</m:t>
                  </m:r>
                </m:e>
                <m:sub>
                  <m:r>
                    <m:rPr>
                      <m:sty m:val="p"/>
                    </m:rPr>
                    <w:rPr>
                      <w:rFonts w:ascii="Cambria Math" w:hAnsi="Cambria Math"/>
                    </w:rPr>
                    <m:t>1</m:t>
                  </m:r>
                </m:sub>
              </m:sSub>
            </m:num>
            <m:den>
              <m:r>
                <m:rPr>
                  <m:sty m:val="p"/>
                </m:rPr>
                <w:rPr>
                  <w:rFonts w:ascii="Cambria Math" w:hAnsi="Cambria Math"/>
                </w:rPr>
                <m:t>Δ</m:t>
              </m:r>
              <m:r>
                <w:rPr>
                  <w:rFonts w:ascii="Cambria Math" w:hAnsi="Cambria Math"/>
                </w:rPr>
                <m:t>t</m:t>
              </m:r>
            </m:den>
          </m:f>
          <m:sSubSup>
            <m:sSubSupPr>
              <m:ctrlPr>
                <w:rPr>
                  <w:rFonts w:ascii="Cambria Math" w:hAnsi="Cambria Math"/>
                </w:rPr>
              </m:ctrlPr>
            </m:sSubSupPr>
            <m:e>
              <m:r>
                <m:rPr>
                  <m:sty m:val="p"/>
                </m:rPr>
                <w:rPr>
                  <w:rFonts w:ascii="Cambria Math" w:hAnsi="Cambria Math"/>
                </w:rPr>
                <m:t>Φ</m:t>
              </m:r>
            </m:e>
            <m:sub>
              <m:r>
                <w:rPr>
                  <w:rFonts w:ascii="Cambria Math" w:hAnsi="Cambria Math"/>
                </w:rPr>
                <m:t>FeOOH</m:t>
              </m:r>
              <m:r>
                <m:rPr>
                  <m:sty m:val="p"/>
                </m:rPr>
                <w:rPr>
                  <w:rFonts w:ascii="Cambria Math" w:hAnsi="Cambria Math"/>
                </w:rPr>
                <m:t>1</m:t>
              </m:r>
            </m:sub>
            <m:sup>
              <m:r>
                <w:rPr>
                  <w:rFonts w:ascii="Cambria Math" w:hAnsi="Cambria Math"/>
                </w:rPr>
                <m:t>t</m:t>
              </m:r>
            </m:sup>
          </m:sSubSup>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sSub>
            <m:sSubPr>
              <m:ctrlPr>
                <w:rPr>
                  <w:rFonts w:ascii="Cambria Math" w:hAnsi="Cambria Math"/>
                  <w:color w:val="000000"/>
                </w:rPr>
              </m:ctrlPr>
            </m:sSubPr>
            <m:e>
              <m:r>
                <m:rPr>
                  <m:sty m:val="p"/>
                </m:rPr>
                <w:rPr>
                  <w:rFonts w:ascii="Cambria Math" w:hAnsi="Cambria Math"/>
                </w:rPr>
                <m:t>Φ</m:t>
              </m:r>
            </m:e>
            <m:sub>
              <m:r>
                <w:rPr>
                  <w:rFonts w:ascii="Cambria Math" w:hAnsi="Cambria Math"/>
                </w:rPr>
                <m:t>FeOOH</m:t>
              </m:r>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sSub>
            <m:sSubPr>
              <m:ctrlPr>
                <w:rPr>
                  <w:rFonts w:ascii="Cambria Math" w:hAnsi="Cambria Math"/>
                </w:rPr>
              </m:ctrlPr>
            </m:sSubPr>
            <m:e>
              <m:r>
                <w:rPr>
                  <w:rFonts w:ascii="Cambria Math" w:hAnsi="Cambria Math"/>
                </w:rPr>
                <m:t>k</m:t>
              </m:r>
            </m:e>
            <m:sub>
              <m:r>
                <w:rPr>
                  <w:rFonts w:ascii="Cambria Math" w:hAnsi="Cambria Math"/>
                </w:rPr>
                <m:t>Fe</m:t>
              </m:r>
              <m:d>
                <m:dPr>
                  <m:ctrlPr>
                    <w:rPr>
                      <w:rFonts w:ascii="Cambria Math" w:hAnsi="Cambria Math"/>
                    </w:rPr>
                  </m:ctrlPr>
                </m:dPr>
                <m:e>
                  <m:r>
                    <w:rPr>
                      <w:rFonts w:ascii="Cambria Math" w:hAnsi="Cambria Math"/>
                    </w:rPr>
                    <m:t>II</m:t>
                  </m:r>
                </m:e>
              </m:d>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Φ</m:t>
              </m:r>
            </m:e>
            <m:sub>
              <m:r>
                <w:rPr>
                  <w:rFonts w:ascii="Cambria Math" w:hAnsi="Cambria Math"/>
                </w:rPr>
                <m:t>DO</m:t>
              </m:r>
            </m:sub>
          </m:sSub>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d>
                <m:dPr>
                  <m:ctrlPr>
                    <w:rPr>
                      <w:rFonts w:ascii="Cambria Math" w:hAnsi="Cambria Math"/>
                    </w:rPr>
                  </m:ctrlPr>
                </m:dPr>
                <m:e>
                  <m:r>
                    <w:rPr>
                      <w:rFonts w:ascii="Cambria Math" w:hAnsi="Cambria Math"/>
                    </w:rPr>
                    <m:t>pH</m:t>
                  </m:r>
                  <m:r>
                    <m:rPr>
                      <m:sty m:val="p"/>
                    </m:rPr>
                    <w:rPr>
                      <w:rFonts w:ascii="Cambria Math" w:hAnsi="Cambria Math"/>
                    </w:rPr>
                    <m:t>1-7</m:t>
                  </m:r>
                </m:e>
              </m:d>
            </m:sup>
          </m:sSup>
          <m:sSubSup>
            <m:sSubSupPr>
              <m:ctrlPr>
                <w:rPr>
                  <w:rFonts w:ascii="Cambria Math" w:hAnsi="Cambria Math"/>
                </w:rPr>
              </m:ctrlPr>
            </m:sSubSupPr>
            <m:e>
              <m:sSub>
                <m:sSubPr>
                  <m:ctrlPr>
                    <w:rPr>
                      <w:rFonts w:ascii="Cambria Math" w:hAnsi="Cambria Math"/>
                    </w:rPr>
                  </m:ctrlPr>
                </m:sSubPr>
                <m:e>
                  <m:r>
                    <w:rPr>
                      <w:rFonts w:ascii="Cambria Math" w:hAnsi="Cambria Math"/>
                    </w:rPr>
                    <m:t>f</m:t>
                  </m:r>
                </m:e>
                <m:sub>
                  <m:r>
                    <w:rPr>
                      <w:rFonts w:ascii="Cambria Math" w:hAnsi="Cambria Math"/>
                    </w:rPr>
                    <m:t>d</m:t>
                  </m:r>
                </m:sub>
              </m:sSub>
              <m:r>
                <m:rPr>
                  <m:sty m:val="p"/>
                </m:rPr>
                <w:rPr>
                  <w:rFonts w:ascii="Cambria Math" w:hAnsi="Cambria Math"/>
                </w:rPr>
                <m:t>Φ</m:t>
              </m:r>
            </m:e>
            <m:sub>
              <m:r>
                <w:rPr>
                  <w:rFonts w:ascii="Cambria Math" w:hAnsi="Cambria Math"/>
                </w:rPr>
                <m:t>Fe</m:t>
              </m:r>
              <m:d>
                <m:dPr>
                  <m:ctrlPr>
                    <w:rPr>
                      <w:rFonts w:ascii="Cambria Math" w:hAnsi="Cambria Math"/>
                    </w:rPr>
                  </m:ctrlPr>
                </m:dPr>
                <m:e>
                  <m:r>
                    <w:rPr>
                      <w:rFonts w:ascii="Cambria Math" w:hAnsi="Cambria Math"/>
                    </w:rPr>
                    <m:t>II</m:t>
                  </m:r>
                </m:e>
              </m:d>
              <m:r>
                <m:rPr>
                  <m:sty m:val="p"/>
                </m:rPr>
                <w:rPr>
                  <w:rFonts w:ascii="Cambria Math" w:hAnsi="Cambria Math"/>
                </w:rPr>
                <m:t>1</m:t>
              </m:r>
            </m:sub>
            <m:sup>
              <m:r>
                <w:rPr>
                  <w:rFonts w:ascii="Cambria Math" w:hAnsi="Cambria Math"/>
                </w:rPr>
                <m:t>t</m:t>
              </m:r>
            </m:sup>
          </m:sSubSup>
        </m:oMath>
      </m:oMathPara>
    </w:p>
    <w:p w14:paraId="2BDEF2FC" w14:textId="77777777" w:rsidR="00C87B10" w:rsidRDefault="00C87B10" w:rsidP="005611B1">
      <w:pPr>
        <w:pStyle w:val="variabledefinitionChar"/>
        <w:ind w:left="630" w:hanging="630"/>
        <w:rPr>
          <w:rFonts w:eastAsiaTheme="minorEastAsia"/>
        </w:rPr>
      </w:pPr>
    </w:p>
    <w:p w14:paraId="231C6A51" w14:textId="77777777" w:rsidR="00C87B10" w:rsidRPr="00FB7F19" w:rsidRDefault="00C87B10" w:rsidP="005611B1">
      <w:pPr>
        <w:pStyle w:val="variabledefinitionChar"/>
        <w:ind w:left="630" w:hanging="630"/>
        <w:rPr>
          <w:rFonts w:eastAsiaTheme="minorEastAsia"/>
        </w:rPr>
      </w:pPr>
      <w:r w:rsidRPr="00FB7F19">
        <w:rPr>
          <w:rFonts w:eastAsiaTheme="minorEastAsia"/>
        </w:rPr>
        <w:t>And the finite difference scheme for layer 2</w:t>
      </w:r>
    </w:p>
    <w:p w14:paraId="46537307" w14:textId="6261EB72" w:rsidR="00C87B10" w:rsidRDefault="00C87B10" w:rsidP="0076230E">
      <w:pPr>
        <w:pStyle w:val="variabledefinitionChar"/>
        <w:ind w:left="720" w:hanging="720"/>
        <w:rPr>
          <w:rFonts w:eastAsiaTheme="minorEastAsia"/>
        </w:rPr>
      </w:pPr>
      <w:r>
        <w:rPr>
          <w:rFonts w:eastAsiaTheme="minorEastAsia"/>
        </w:rPr>
        <w:br/>
      </w:r>
      <m:oMathPara>
        <m:oMath>
          <m:sSub>
            <m:sSubPr>
              <m:ctrlPr>
                <w:rPr>
                  <w:rFonts w:ascii="Cambria Math" w:hAnsi="Cambria Math"/>
                </w:rPr>
              </m:ctrlPr>
            </m:sSubPr>
            <m:e>
              <m:r>
                <w:rPr>
                  <w:rFonts w:ascii="Cambria Math" w:hAnsi="Cambria Math"/>
                </w:rPr>
                <m:t>H</m:t>
              </m:r>
            </m:e>
            <m:sub>
              <m:r>
                <m:rPr>
                  <m:sty m:val="p"/>
                </m:rPr>
                <w:rPr>
                  <w:rFonts w:ascii="Cambria Math" w:hAnsi="Cambria Math"/>
                </w:rPr>
                <m:t>2</m:t>
              </m:r>
            </m:sub>
          </m:sSub>
          <m:f>
            <m:fPr>
              <m:ctrlPr>
                <w:rPr>
                  <w:rFonts w:ascii="Cambria Math" w:hAnsi="Cambria Math"/>
                </w:rPr>
              </m:ctrlPr>
            </m:fPr>
            <m:num>
              <m:sSubSup>
                <m:sSubSupPr>
                  <m:ctrlPr>
                    <w:rPr>
                      <w:rFonts w:ascii="Cambria Math" w:hAnsi="Cambria Math"/>
                    </w:rPr>
                  </m:ctrlPr>
                </m:sSubSupPr>
                <m:e>
                  <m:r>
                    <m:rPr>
                      <m:sty m:val="p"/>
                    </m:rPr>
                    <w:rPr>
                      <w:rFonts w:ascii="Cambria Math" w:hAnsi="Cambria Math"/>
                    </w:rPr>
                    <m:t>Φ</m:t>
                  </m:r>
                </m:e>
                <m:sub>
                  <m:r>
                    <w:rPr>
                      <w:rFonts w:ascii="Cambria Math" w:hAnsi="Cambria Math"/>
                    </w:rPr>
                    <m:t>FeOOH</m:t>
                  </m:r>
                  <m:r>
                    <m:rPr>
                      <m:sty m:val="p"/>
                    </m:rPr>
                    <w:rPr>
                      <w:rFonts w:ascii="Cambria Math" w:hAnsi="Cambria Math"/>
                    </w:rPr>
                    <m:t>2</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Φ</m:t>
                  </m:r>
                </m:e>
                <m:sub>
                  <m:r>
                    <w:rPr>
                      <w:rFonts w:ascii="Cambria Math" w:hAnsi="Cambria Math"/>
                    </w:rPr>
                    <m:t>FeOOH</m:t>
                  </m:r>
                  <m:r>
                    <m:rPr>
                      <m:sty m:val="p"/>
                    </m:rPr>
                    <w:rPr>
                      <w:rFonts w:ascii="Cambria Math" w:hAnsi="Cambria Math"/>
                    </w:rPr>
                    <m:t>2</m:t>
                  </m:r>
                </m:sub>
                <m:sup>
                  <m:r>
                    <w:rPr>
                      <w:rFonts w:ascii="Cambria Math" w:hAnsi="Cambria Math"/>
                    </w:rPr>
                    <m:t>t</m:t>
                  </m:r>
                </m:sup>
              </m:sSubSup>
            </m:num>
            <m:den>
              <m:r>
                <m:rPr>
                  <m:sty m:val="p"/>
                </m:rPr>
                <w:rPr>
                  <w:rFonts w:ascii="Cambria Math" w:hAnsi="Cambria Math"/>
                </w:rPr>
                <m:t>Δ</m:t>
              </m:r>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12</m:t>
              </m:r>
            </m:sub>
          </m:sSub>
          <m:d>
            <m:dPr>
              <m:ctrlPr>
                <w:rPr>
                  <w:rFonts w:ascii="Cambria Math" w:hAnsi="Cambria Math"/>
                </w:rPr>
              </m:ctrlPr>
            </m:dPr>
            <m:e>
              <m:sSubSup>
                <m:sSubSupPr>
                  <m:ctrlPr>
                    <w:rPr>
                      <w:rFonts w:ascii="Cambria Math" w:hAnsi="Cambria Math"/>
                    </w:rPr>
                  </m:ctrlPr>
                </m:sSubSupPr>
                <m:e>
                  <m:r>
                    <m:rPr>
                      <m:sty m:val="p"/>
                    </m:rPr>
                    <w:rPr>
                      <w:rFonts w:ascii="Cambria Math" w:hAnsi="Cambria Math"/>
                    </w:rPr>
                    <m:t>Φ</m:t>
                  </m:r>
                </m:e>
                <m:sub>
                  <m:r>
                    <w:rPr>
                      <w:rFonts w:ascii="Cambria Math" w:hAnsi="Cambria Math"/>
                    </w:rPr>
                    <m:t>FeOOH</m:t>
                  </m:r>
                  <m:r>
                    <m:rPr>
                      <m:sty m:val="p"/>
                    </m:rPr>
                    <w:rPr>
                      <w:rFonts w:ascii="Cambria Math" w:hAnsi="Cambria Math"/>
                    </w:rPr>
                    <m:t>2</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Φ</m:t>
                  </m:r>
                </m:e>
                <m:sub>
                  <m:r>
                    <w:rPr>
                      <w:rFonts w:ascii="Cambria Math" w:hAnsi="Cambria Math"/>
                    </w:rPr>
                    <m:t>FeOOH</m:t>
                  </m:r>
                  <m:r>
                    <m:rPr>
                      <m:sty m:val="p"/>
                    </m:rPr>
                    <w:rPr>
                      <w:rFonts w:ascii="Cambria Math" w:hAnsi="Cambria Math"/>
                    </w:rPr>
                    <m:t>1</m:t>
                  </m:r>
                </m:sub>
                <m:sup>
                  <m:r>
                    <w:rPr>
                      <w:rFonts w:ascii="Cambria Math" w:hAnsi="Cambria Math"/>
                    </w:rPr>
                    <m:t>t</m:t>
                  </m:r>
                  <m:r>
                    <m:rPr>
                      <m:sty m:val="p"/>
                    </m:rPr>
                    <w:rPr>
                      <w:rFonts w:ascii="Cambria Math" w:hAnsi="Cambria Math"/>
                    </w:rPr>
                    <m:t>+Δ</m:t>
                  </m:r>
                  <m:r>
                    <w:rPr>
                      <w:rFonts w:ascii="Cambria Math" w:hAnsi="Cambria Math"/>
                    </w:rPr>
                    <m:t>t</m:t>
                  </m:r>
                </m:sup>
              </m:sSubSup>
            </m:e>
          </m:d>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d>
            <m:dPr>
              <m:ctrlPr>
                <w:rPr>
                  <w:rFonts w:ascii="Cambria Math" w:hAnsi="Cambria Math"/>
                </w:rPr>
              </m:ctrlPr>
            </m:dPr>
            <m:e>
              <m:sSubSup>
                <m:sSubSupPr>
                  <m:ctrlPr>
                    <w:rPr>
                      <w:rFonts w:ascii="Cambria Math" w:hAnsi="Cambria Math"/>
                    </w:rPr>
                  </m:ctrlPr>
                </m:sSubSupPr>
                <m:e>
                  <m:r>
                    <m:rPr>
                      <m:sty m:val="p"/>
                    </m:rPr>
                    <w:rPr>
                      <w:rFonts w:ascii="Cambria Math" w:hAnsi="Cambria Math"/>
                    </w:rPr>
                    <m:t>Φ</m:t>
                  </m:r>
                </m:e>
                <m:sub>
                  <m:r>
                    <w:rPr>
                      <w:rFonts w:ascii="Cambria Math" w:hAnsi="Cambria Math"/>
                    </w:rPr>
                    <m:t>FeOOH</m:t>
                  </m:r>
                  <m:r>
                    <m:rPr>
                      <m:sty m:val="p"/>
                    </m:rPr>
                    <w:rPr>
                      <w:rFonts w:ascii="Cambria Math" w:hAnsi="Cambria Math"/>
                    </w:rPr>
                    <m:t>1</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Φ</m:t>
                  </m:r>
                </m:e>
                <m:sub>
                  <m:r>
                    <w:rPr>
                      <w:rFonts w:ascii="Cambria Math" w:hAnsi="Cambria Math"/>
                    </w:rPr>
                    <m:t>FeOOH</m:t>
                  </m:r>
                  <m:r>
                    <m:rPr>
                      <m:sty m:val="p"/>
                    </m:rPr>
                    <w:rPr>
                      <w:rFonts w:ascii="Cambria Math" w:hAnsi="Cambria Math"/>
                    </w:rPr>
                    <m:t>2</m:t>
                  </m:r>
                </m:sub>
                <m:sup>
                  <m:r>
                    <w:rPr>
                      <w:rFonts w:ascii="Cambria Math" w:hAnsi="Cambria Math"/>
                    </w:rPr>
                    <m:t>t</m:t>
                  </m:r>
                  <m:r>
                    <m:rPr>
                      <m:sty m:val="p"/>
                    </m:rPr>
                    <w:rPr>
                      <w:rFonts w:ascii="Cambria Math" w:hAnsi="Cambria Math"/>
                    </w:rPr>
                    <m:t>+Δ</m:t>
                  </m:r>
                  <m:r>
                    <w:rPr>
                      <w:rFonts w:ascii="Cambria Math" w:hAnsi="Cambria Math"/>
                    </w:rPr>
                    <m:t>t</m:t>
                  </m:r>
                </m:sup>
              </m:sSubSup>
            </m:e>
          </m:d>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2</m:t>
              </m:r>
            </m:sub>
          </m:sSub>
          <m:sSub>
            <m:sSubPr>
              <m:ctrlPr>
                <w:rPr>
                  <w:rFonts w:ascii="Cambria Math" w:hAnsi="Cambria Math"/>
                </w:rPr>
              </m:ctrlPr>
            </m:sSubPr>
            <m:e>
              <m:r>
                <w:rPr>
                  <w:rFonts w:ascii="Cambria Math" w:hAnsi="Cambria Math"/>
                </w:rPr>
                <m:t>k</m:t>
              </m:r>
            </m:e>
            <m:sub>
              <m:r>
                <w:rPr>
                  <w:rFonts w:ascii="Cambria Math" w:hAnsi="Cambria Math"/>
                </w:rPr>
                <m:t>FeOOH</m:t>
              </m:r>
            </m:sub>
          </m:sSub>
          <m:sSubSup>
            <m:sSubSupPr>
              <m:ctrlPr>
                <w:rPr>
                  <w:rFonts w:ascii="Cambria Math" w:hAnsi="Cambria Math"/>
                </w:rPr>
              </m:ctrlPr>
            </m:sSubSupPr>
            <m:e>
              <m:r>
                <m:rPr>
                  <m:sty m:val="p"/>
                </m:rPr>
                <w:rPr>
                  <w:rFonts w:ascii="Cambria Math" w:hAnsi="Cambria Math"/>
                </w:rPr>
                <m:t>Φ</m:t>
              </m:r>
            </m:e>
            <m:sub>
              <m:r>
                <w:rPr>
                  <w:rFonts w:ascii="Cambria Math" w:hAnsi="Cambria Math"/>
                </w:rPr>
                <m:t>FeOOH</m:t>
              </m:r>
              <m:r>
                <m:rPr>
                  <m:sty m:val="p"/>
                </m:rPr>
                <w:rPr>
                  <w:rFonts w:ascii="Cambria Math" w:hAnsi="Cambria Math"/>
                </w:rPr>
                <m:t>2</m:t>
              </m:r>
            </m:sub>
            <m:sup>
              <m:r>
                <w:rPr>
                  <w:rFonts w:ascii="Cambria Math" w:hAnsi="Cambria Math"/>
                </w:rPr>
                <m:t>t</m:t>
              </m:r>
              <m:r>
                <m:rPr>
                  <m:sty m:val="p"/>
                </m:rPr>
                <w:rPr>
                  <w:rFonts w:ascii="Cambria Math" w:hAnsi="Cambria Math"/>
                </w:rPr>
                <m:t>+Δ</m:t>
              </m:r>
              <m:r>
                <w:rPr>
                  <w:rFonts w:ascii="Cambria Math" w:hAnsi="Cambria Math"/>
                </w:rPr>
                <m:t>t</m:t>
              </m:r>
            </m:sup>
          </m:sSubSup>
        </m:oMath>
      </m:oMathPara>
    </w:p>
    <w:p w14:paraId="0A70A9DD" w14:textId="2F223218" w:rsidR="00C87B10" w:rsidRPr="00FB7F19" w:rsidRDefault="00C87B10" w:rsidP="00B6554A">
      <w:pPr>
        <w:rPr>
          <w:rFonts w:eastAsiaTheme="minorEastAsia"/>
        </w:rPr>
      </w:pPr>
      <w:r w:rsidRPr="00FB7F19">
        <w:rPr>
          <w:rFonts w:eastAsiaTheme="minorEastAsia"/>
        </w:rPr>
        <w:t>Rearranging</w:t>
      </w:r>
      <w:r w:rsidR="007634D4">
        <w:rPr>
          <w:rFonts w:eastAsiaTheme="minorEastAsia"/>
        </w:rPr>
        <w:t>:</w:t>
      </w:r>
    </w:p>
    <w:p w14:paraId="1F31405B" w14:textId="77777777" w:rsidR="00C87B10" w:rsidRDefault="00C87B10" w:rsidP="00B6554A">
      <w:pPr>
        <w:rPr>
          <w:rFonts w:eastAsiaTheme="minorEastAsia"/>
        </w:rPr>
      </w:pPr>
    </w:p>
    <w:p w14:paraId="3F7E97F5" w14:textId="77777777" w:rsidR="00C87B10" w:rsidRPr="007E4B69" w:rsidRDefault="00000000" w:rsidP="00B6554A">
      <m:oMathPara>
        <m:oMath>
          <m:sSubSup>
            <m:sSubSupPr>
              <m:ctrlPr>
                <w:rPr>
                  <w:rFonts w:ascii="Cambria Math" w:hAnsi="Cambria Math"/>
                </w:rPr>
              </m:ctrlPr>
            </m:sSubSupPr>
            <m:e>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e>
              </m:d>
              <m:r>
                <m:rPr>
                  <m:sty m:val="p"/>
                </m:rPr>
                <w:rPr>
                  <w:rFonts w:ascii="Cambria Math" w:hAnsi="Cambria Math"/>
                </w:rPr>
                <m:t>Φ</m:t>
              </m:r>
            </m:e>
            <m:sub>
              <m:r>
                <w:rPr>
                  <w:rFonts w:ascii="Cambria Math" w:hAnsi="Cambria Math"/>
                </w:rPr>
                <m:t>FeOOH</m:t>
              </m:r>
              <m:r>
                <m:rPr>
                  <m:sty m:val="p"/>
                </m:rPr>
                <w:rPr>
                  <w:rFonts w:ascii="Cambria Math" w:hAnsi="Cambria Math"/>
                </w:rPr>
                <m:t>1</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Sup>
            <m:sSubSupPr>
              <m:ctrlPr>
                <w:rPr>
                  <w:rFonts w:ascii="Cambria Math" w:hAnsi="Cambria Math"/>
                </w:rPr>
              </m:ctrlPr>
            </m:sSubSupPr>
            <m:e>
              <m:d>
                <m:dPr>
                  <m:ctrlPr>
                    <w:rPr>
                      <w:rFonts w:ascii="Cambria Math" w:hAnsi="Cambria Math"/>
                    </w:rPr>
                  </m:ctrlPr>
                </m:dPr>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H</m:t>
                          </m:r>
                        </m:e>
                        <m:sub>
                          <m:r>
                            <m:rPr>
                              <m:sty m:val="p"/>
                            </m:rPr>
                            <w:rPr>
                              <w:rFonts w:ascii="Cambria Math" w:hAnsi="Cambria Math"/>
                            </w:rPr>
                            <m:t>2</m:t>
                          </m:r>
                        </m:sub>
                      </m:sSub>
                    </m:num>
                    <m:den>
                      <m:r>
                        <m:rPr>
                          <m:sty m:val="p"/>
                        </m:rPr>
                        <w:rPr>
                          <w:rFonts w:ascii="Cambria Math" w:hAnsi="Cambria Math"/>
                        </w:rPr>
                        <m:t>Δ</m:t>
                      </m:r>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2</m:t>
                      </m:r>
                    </m:sub>
                  </m:sSub>
                  <m:sSub>
                    <m:sSubPr>
                      <m:ctrlPr>
                        <w:rPr>
                          <w:rFonts w:ascii="Cambria Math" w:hAnsi="Cambria Math"/>
                        </w:rPr>
                      </m:ctrlPr>
                    </m:sSubPr>
                    <m:e>
                      <m:r>
                        <w:rPr>
                          <w:rFonts w:ascii="Cambria Math" w:hAnsi="Cambria Math"/>
                        </w:rPr>
                        <m:t>k</m:t>
                      </m:r>
                    </m:e>
                    <m:sub>
                      <m:r>
                        <w:rPr>
                          <w:rFonts w:ascii="Cambria Math" w:hAnsi="Cambria Math"/>
                        </w:rPr>
                        <m:t>FeOOH</m:t>
                      </m:r>
                    </m:sub>
                  </m:sSub>
                </m:e>
              </m:d>
              <m:r>
                <m:rPr>
                  <m:sty m:val="p"/>
                </m:rPr>
                <w:rPr>
                  <w:rFonts w:ascii="Cambria Math" w:hAnsi="Cambria Math"/>
                </w:rPr>
                <m:t>Φ</m:t>
              </m:r>
            </m:e>
            <m:sub>
              <m:r>
                <w:rPr>
                  <w:rFonts w:ascii="Cambria Math" w:hAnsi="Cambria Math"/>
                </w:rPr>
                <m:t>FeOOH</m:t>
              </m:r>
              <m:r>
                <m:rPr>
                  <m:sty m:val="p"/>
                </m:rPr>
                <w:rPr>
                  <w:rFonts w:ascii="Cambria Math" w:hAnsi="Cambria Math"/>
                </w:rPr>
                <m:t>2</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H</m:t>
                  </m:r>
                </m:e>
                <m:sub>
                  <m:r>
                    <m:rPr>
                      <m:sty m:val="p"/>
                    </m:rPr>
                    <w:rPr>
                      <w:rFonts w:ascii="Cambria Math" w:hAnsi="Cambria Math"/>
                    </w:rPr>
                    <m:t>2</m:t>
                  </m:r>
                </m:sub>
              </m:sSub>
            </m:num>
            <m:den>
              <m:r>
                <m:rPr>
                  <m:sty m:val="p"/>
                </m:rPr>
                <w:rPr>
                  <w:rFonts w:ascii="Cambria Math" w:hAnsi="Cambria Math"/>
                </w:rPr>
                <m:t>Δ</m:t>
              </m:r>
              <m:r>
                <w:rPr>
                  <w:rFonts w:ascii="Cambria Math" w:hAnsi="Cambria Math"/>
                </w:rPr>
                <m:t>t</m:t>
              </m:r>
            </m:den>
          </m:f>
          <m:sSubSup>
            <m:sSubSupPr>
              <m:ctrlPr>
                <w:rPr>
                  <w:rFonts w:ascii="Cambria Math" w:hAnsi="Cambria Math"/>
                </w:rPr>
              </m:ctrlPr>
            </m:sSubSupPr>
            <m:e>
              <m:r>
                <m:rPr>
                  <m:sty m:val="p"/>
                </m:rPr>
                <w:rPr>
                  <w:rFonts w:ascii="Cambria Math" w:hAnsi="Cambria Math"/>
                </w:rPr>
                <m:t>Φ</m:t>
              </m:r>
            </m:e>
            <m:sub>
              <m:r>
                <w:rPr>
                  <w:rFonts w:ascii="Cambria Math" w:hAnsi="Cambria Math"/>
                </w:rPr>
                <m:t>FeOOH</m:t>
              </m:r>
              <m:r>
                <m:rPr>
                  <m:sty m:val="p"/>
                </m:rPr>
                <w:rPr>
                  <w:rFonts w:ascii="Cambria Math" w:hAnsi="Cambria Math"/>
                </w:rPr>
                <m:t>2</m:t>
              </m:r>
            </m:sub>
            <m:sup>
              <m:r>
                <w:rPr>
                  <w:rFonts w:ascii="Cambria Math" w:hAnsi="Cambria Math"/>
                </w:rPr>
                <m:t>t</m:t>
              </m:r>
            </m:sup>
          </m:sSubSup>
        </m:oMath>
      </m:oMathPara>
    </w:p>
    <w:p w14:paraId="51CCBF5D" w14:textId="77777777" w:rsidR="00C87B10" w:rsidRDefault="00C87B10" w:rsidP="005611B1">
      <w:pPr>
        <w:pStyle w:val="Heading4"/>
      </w:pPr>
      <w:bookmarkStart w:id="858" w:name="_Toc395169302"/>
      <w:bookmarkStart w:id="859" w:name="_Toc48573689"/>
      <w:r w:rsidRPr="005616C5">
        <w:lastRenderedPageBreak/>
        <w:t xml:space="preserve">Manganese </w:t>
      </w:r>
      <w:proofErr w:type="gramStart"/>
      <w:r w:rsidRPr="005616C5">
        <w:t>Mn(</w:t>
      </w:r>
      <w:proofErr w:type="gramEnd"/>
      <w:r w:rsidRPr="005616C5">
        <w:t>II)</w:t>
      </w:r>
      <w:bookmarkEnd w:id="858"/>
      <w:bookmarkEnd w:id="859"/>
    </w:p>
    <w:p w14:paraId="4D4A9934" w14:textId="2A2FB4F0" w:rsidR="00A95042" w:rsidRDefault="005B4780" w:rsidP="00C660AF">
      <w:pPr>
        <w:pStyle w:val="Caption"/>
      </w:pPr>
      <w:r w:rsidRPr="00FB7F19">
        <w:fldChar w:fldCharType="begin"/>
      </w:r>
      <w:r w:rsidRPr="00FB7F19">
        <w:instrText xml:space="preserve"> REF _Ref375493279  \* MERGEFORMAT </w:instrText>
      </w:r>
      <w:r w:rsidRPr="00FB7F19">
        <w:fldChar w:fldCharType="separate"/>
      </w:r>
      <w:r w:rsidR="00A95042">
        <w:rPr>
          <w:noProof/>
        </w:rPr>
        <w:drawing>
          <wp:inline distT="0" distB="0" distL="0" distR="0" wp14:anchorId="6B56AECD" wp14:editId="777CE78E">
            <wp:extent cx="4373880" cy="4602854"/>
            <wp:effectExtent l="0" t="0" r="762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0"/>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4377747" cy="4606923"/>
                    </a:xfrm>
                    <a:prstGeom prst="rect">
                      <a:avLst/>
                    </a:prstGeom>
                    <a:noFill/>
                  </pic:spPr>
                </pic:pic>
              </a:graphicData>
            </a:graphic>
          </wp:inline>
        </w:drawing>
      </w:r>
    </w:p>
    <w:p w14:paraId="50CE4F8E" w14:textId="473E5696" w:rsidR="00C87B10" w:rsidRPr="00FB7F19" w:rsidRDefault="00C660AF" w:rsidP="00C660AF">
      <w:pPr>
        <w:pStyle w:val="Caption"/>
      </w:pPr>
      <w:r w:rsidRPr="00FB7F19">
        <w:t xml:space="preserve">The manganese model within the water column and sediments is illustrated in </w:t>
      </w:r>
      <w:r w:rsidR="00A95042" w:rsidRPr="00FB7F19">
        <w:rPr>
          <w:noProof/>
        </w:rPr>
        <w:t>Figure</w:t>
      </w:r>
      <w:r w:rsidR="00A95042" w:rsidRPr="00FB7F19">
        <w:t xml:space="preserve"> </w:t>
      </w:r>
      <w:r w:rsidR="00A95042">
        <w:rPr>
          <w:noProof/>
        </w:rPr>
        <w:t>106</w:t>
      </w:r>
      <w:r w:rsidR="005B4780" w:rsidRPr="00FB7F19">
        <w:rPr>
          <w:noProof/>
        </w:rPr>
        <w:fldChar w:fldCharType="end"/>
      </w:r>
      <w:r w:rsidR="00C87B10" w:rsidRPr="00FB7F19">
        <w:t>.</w:t>
      </w:r>
    </w:p>
    <w:p w14:paraId="15CEE510" w14:textId="77777777" w:rsidR="00C87B10" w:rsidRDefault="00C87B10" w:rsidP="007552CD">
      <w:pPr>
        <w:pStyle w:val="BodyText"/>
      </w:pPr>
    </w:p>
    <w:p w14:paraId="3D364E8F" w14:textId="77777777" w:rsidR="00C87B10" w:rsidRDefault="00C87B10" w:rsidP="007552CD">
      <w:pPr>
        <w:pStyle w:val="BodyText"/>
      </w:pPr>
      <w:r w:rsidRPr="002F73BC">
        <w:rPr>
          <w:noProof/>
        </w:rPr>
        <w:lastRenderedPageBreak/>
        <mc:AlternateContent>
          <mc:Choice Requires="wpg">
            <w:drawing>
              <wp:inline distT="0" distB="0" distL="0" distR="0" wp14:anchorId="17706344" wp14:editId="4D9CED3C">
                <wp:extent cx="5577840" cy="5043170"/>
                <wp:effectExtent l="38100" t="0" r="80010" b="43180"/>
                <wp:docPr id="400" name="Group 2"/>
                <wp:cNvGraphicFramePr/>
                <a:graphic xmlns:a="http://schemas.openxmlformats.org/drawingml/2006/main">
                  <a:graphicData uri="http://schemas.microsoft.com/office/word/2010/wordprocessingGroup">
                    <wpg:wgp>
                      <wpg:cNvGrpSpPr/>
                      <wpg:grpSpPr>
                        <a:xfrm>
                          <a:off x="0" y="0"/>
                          <a:ext cx="5577840" cy="5043170"/>
                          <a:chOff x="0" y="0"/>
                          <a:chExt cx="5730525" cy="5416721"/>
                        </a:xfrm>
                      </wpg:grpSpPr>
                      <wpg:grpSp>
                        <wpg:cNvPr id="401" name="Group 401"/>
                        <wpg:cNvGrpSpPr/>
                        <wpg:grpSpPr>
                          <a:xfrm>
                            <a:off x="0" y="0"/>
                            <a:ext cx="5730525" cy="5373874"/>
                            <a:chOff x="0" y="0"/>
                            <a:chExt cx="5730525" cy="5373874"/>
                          </a:xfrm>
                        </wpg:grpSpPr>
                        <wpg:grpSp>
                          <wpg:cNvPr id="402" name="Group 402"/>
                          <wpg:cNvGrpSpPr/>
                          <wpg:grpSpPr>
                            <a:xfrm>
                              <a:off x="0" y="0"/>
                              <a:ext cx="5730525" cy="5373874"/>
                              <a:chOff x="0" y="0"/>
                              <a:chExt cx="5648770" cy="4057973"/>
                            </a:xfrm>
                          </wpg:grpSpPr>
                          <wps:wsp>
                            <wps:cNvPr id="462" name="Rectangle 462"/>
                            <wps:cNvSpPr/>
                            <wps:spPr>
                              <a:xfrm>
                                <a:off x="9970" y="2443315"/>
                                <a:ext cx="5638800" cy="1291196"/>
                              </a:xfrm>
                              <a:prstGeom prst="rect">
                                <a:avLst/>
                              </a:prstGeom>
                            </wps:spPr>
                            <wps:style>
                              <a:lnRef idx="1">
                                <a:schemeClr val="accent6"/>
                              </a:lnRef>
                              <a:fillRef idx="2">
                                <a:schemeClr val="accent6"/>
                              </a:fillRef>
                              <a:effectRef idx="1">
                                <a:schemeClr val="accent6"/>
                              </a:effectRef>
                              <a:fontRef idx="minor">
                                <a:schemeClr val="dk1"/>
                              </a:fontRef>
                            </wps:style>
                            <wps:bodyPr rtlCol="0" anchor="ctr"/>
                          </wps:wsp>
                          <wps:wsp>
                            <wps:cNvPr id="463" name="Rectangle 463"/>
                            <wps:cNvSpPr/>
                            <wps:spPr>
                              <a:xfrm>
                                <a:off x="9970" y="1213283"/>
                                <a:ext cx="5638800" cy="1057895"/>
                              </a:xfrm>
                              <a:prstGeom prst="rect">
                                <a:avLst/>
                              </a:prstGeom>
                            </wps:spPr>
                            <wps:style>
                              <a:lnRef idx="1">
                                <a:schemeClr val="accent4"/>
                              </a:lnRef>
                              <a:fillRef idx="2">
                                <a:schemeClr val="accent4"/>
                              </a:fillRef>
                              <a:effectRef idx="1">
                                <a:schemeClr val="accent4"/>
                              </a:effectRef>
                              <a:fontRef idx="minor">
                                <a:schemeClr val="dk1"/>
                              </a:fontRef>
                            </wps:style>
                            <wps:bodyPr rtlCol="0" anchor="ctr"/>
                          </wps:wsp>
                          <wps:wsp>
                            <wps:cNvPr id="464" name="Rectangle 464"/>
                            <wps:cNvSpPr/>
                            <wps:spPr>
                              <a:xfrm>
                                <a:off x="0" y="0"/>
                                <a:ext cx="5638800" cy="1066957"/>
                              </a:xfrm>
                              <a:prstGeom prst="rect">
                                <a:avLst/>
                              </a:prstGeom>
                              <a:solidFill>
                                <a:schemeClr val="accent1">
                                  <a:alpha val="31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65" name="TextBox 7"/>
                            <wps:cNvSpPr txBox="1"/>
                            <wps:spPr>
                              <a:xfrm>
                                <a:off x="1658031" y="2026796"/>
                                <a:ext cx="2049956" cy="256537"/>
                              </a:xfrm>
                              <a:prstGeom prst="rect">
                                <a:avLst/>
                              </a:prstGeom>
                              <a:noFill/>
                            </wps:spPr>
                            <wps:txbx>
                              <w:txbxContent>
                                <w:p w14:paraId="02D3827A" w14:textId="77777777" w:rsidR="007728CB" w:rsidRDefault="007728CB" w:rsidP="007A3922">
                                  <w:pPr>
                                    <w:pStyle w:val="NormalWeb"/>
                                  </w:pPr>
                                  <w:r>
                                    <w:t>Aerobic sediment layer</w:t>
                                  </w:r>
                                </w:p>
                              </w:txbxContent>
                            </wps:txbx>
                            <wps:bodyPr wrap="square" rtlCol="0">
                              <a:noAutofit/>
                            </wps:bodyPr>
                          </wps:wsp>
                          <wps:wsp>
                            <wps:cNvPr id="466" name="TextBox 8"/>
                            <wps:cNvSpPr txBox="1"/>
                            <wps:spPr>
                              <a:xfrm>
                                <a:off x="1991325" y="3521282"/>
                                <a:ext cx="2251509" cy="256537"/>
                              </a:xfrm>
                              <a:prstGeom prst="rect">
                                <a:avLst/>
                              </a:prstGeom>
                              <a:noFill/>
                            </wps:spPr>
                            <wps:txbx>
                              <w:txbxContent>
                                <w:p w14:paraId="6DC1ED60" w14:textId="77777777" w:rsidR="007728CB" w:rsidRDefault="007728CB" w:rsidP="007A3922">
                                  <w:pPr>
                                    <w:pStyle w:val="NormalWeb"/>
                                  </w:pPr>
                                  <w:r>
                                    <w:t>Anaerobic sediment layer</w:t>
                                  </w:r>
                                </w:p>
                              </w:txbxContent>
                            </wps:txbx>
                            <wps:bodyPr wrap="square" rtlCol="0">
                              <a:noAutofit/>
                            </wps:bodyPr>
                          </wps:wsp>
                          <wps:wsp>
                            <wps:cNvPr id="467" name="TextBox 9"/>
                            <wps:cNvSpPr txBox="1"/>
                            <wps:spPr>
                              <a:xfrm>
                                <a:off x="1430228" y="4924"/>
                                <a:ext cx="2465580" cy="256537"/>
                              </a:xfrm>
                              <a:prstGeom prst="rect">
                                <a:avLst/>
                              </a:prstGeom>
                              <a:noFill/>
                            </wps:spPr>
                            <wps:txbx>
                              <w:txbxContent>
                                <w:p w14:paraId="2C0579A6" w14:textId="77777777" w:rsidR="007728CB" w:rsidRDefault="007728CB" w:rsidP="007A3922">
                                  <w:pPr>
                                    <w:pStyle w:val="NormalWeb"/>
                                  </w:pPr>
                                  <w:r>
                                    <w:t>Water layer above sediment</w:t>
                                  </w:r>
                                </w:p>
                              </w:txbxContent>
                            </wps:txbx>
                            <wps:bodyPr wrap="square" rtlCol="0">
                              <a:noAutofit/>
                            </wps:bodyPr>
                          </wps:wsp>
                          <wps:wsp>
                            <wps:cNvPr id="468" name="TextBox 10"/>
                            <wps:cNvSpPr txBox="1"/>
                            <wps:spPr>
                              <a:xfrm>
                                <a:off x="2068322" y="3778420"/>
                                <a:ext cx="1733230" cy="279553"/>
                              </a:xfrm>
                              <a:prstGeom prst="rect">
                                <a:avLst/>
                              </a:prstGeom>
                              <a:noFill/>
                            </wps:spPr>
                            <wps:txbx>
                              <w:txbxContent>
                                <w:p w14:paraId="6E388755" w14:textId="77777777" w:rsidR="007728CB" w:rsidRDefault="007728CB" w:rsidP="007A3922">
                                  <w:pPr>
                                    <w:pStyle w:val="NormalWeb"/>
                                  </w:pPr>
                                  <w:r>
                                    <w:t>Model Segment i</w:t>
                                  </w:r>
                                </w:p>
                              </w:txbxContent>
                            </wps:txbx>
                            <wps:bodyPr wrap="square" rtlCol="0">
                              <a:noAutofit/>
                            </wps:bodyPr>
                          </wps:wsp>
                          <wps:wsp>
                            <wps:cNvPr id="469" name="Up-Down Arrow 469"/>
                            <wps:cNvSpPr/>
                            <wps:spPr>
                              <a:xfrm>
                                <a:off x="570899" y="488452"/>
                                <a:ext cx="685800" cy="1137166"/>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470" name="Up-Down Arrow 470"/>
                          <wps:cNvSpPr/>
                          <wps:spPr>
                            <a:xfrm>
                              <a:off x="4020737" y="2564045"/>
                              <a:ext cx="685800" cy="1137166"/>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71" name="TextBox 18"/>
                          <wps:cNvSpPr txBox="1"/>
                          <wps:spPr>
                            <a:xfrm>
                              <a:off x="1280395" y="995025"/>
                              <a:ext cx="899795" cy="463550"/>
                            </a:xfrm>
                            <a:prstGeom prst="rect">
                              <a:avLst/>
                            </a:prstGeom>
                            <a:noFill/>
                          </wps:spPr>
                          <wps:txbx>
                            <w:txbxContent>
                              <w:p w14:paraId="43B2C8E4" w14:textId="77777777" w:rsidR="007728CB" w:rsidRDefault="007728CB" w:rsidP="007A3922">
                                <w:pPr>
                                  <w:pStyle w:val="NormalWeb"/>
                                </w:pPr>
                                <w:r>
                                  <w:t>Diffusion of</w:t>
                                </w:r>
                              </w:p>
                              <w:p w14:paraId="3CD1B416" w14:textId="77777777" w:rsidR="007728CB" w:rsidRDefault="007728CB" w:rsidP="00C012E8">
                                <w:pPr>
                                  <w:pStyle w:val="NormalWeb"/>
                                </w:pPr>
                                <w:r>
                                  <w:t>Mn(II)</w:t>
                                </w:r>
                              </w:p>
                            </w:txbxContent>
                          </wps:txbx>
                          <wps:bodyPr wrap="square" rtlCol="0">
                            <a:noAutofit/>
                          </wps:bodyPr>
                        </wps:wsp>
                        <wps:wsp>
                          <wps:cNvPr id="472" name="TextBox 44"/>
                          <wps:cNvSpPr txBox="1"/>
                          <wps:spPr>
                            <a:xfrm>
                              <a:off x="2225215" y="1710668"/>
                              <a:ext cx="904240" cy="277495"/>
                            </a:xfrm>
                            <a:prstGeom prst="rect">
                              <a:avLst/>
                            </a:prstGeom>
                            <a:noFill/>
                          </wps:spPr>
                          <wps:txbx>
                            <w:txbxContent>
                              <w:p w14:paraId="32BF5150" w14:textId="77777777" w:rsidR="007728CB" w:rsidRDefault="007728CB" w:rsidP="007A3922">
                                <w:pPr>
                                  <w:pStyle w:val="NormalWeb"/>
                                </w:pPr>
                                <w:r>
                                  <w:t>Partitioning</w:t>
                                </w:r>
                              </w:p>
                            </w:txbxContent>
                          </wps:txbx>
                          <wps:bodyPr wrap="square" rtlCol="0">
                            <a:noAutofit/>
                          </wps:bodyPr>
                        </wps:wsp>
                        <wps:wsp>
                          <wps:cNvPr id="473" name="TextBox 60"/>
                          <wps:cNvSpPr txBox="1"/>
                          <wps:spPr>
                            <a:xfrm>
                              <a:off x="2029054" y="3475213"/>
                              <a:ext cx="904240" cy="277495"/>
                            </a:xfrm>
                            <a:prstGeom prst="rect">
                              <a:avLst/>
                            </a:prstGeom>
                            <a:noFill/>
                          </wps:spPr>
                          <wps:txbx>
                            <w:txbxContent>
                              <w:p w14:paraId="270E5CD6" w14:textId="77777777" w:rsidR="007728CB" w:rsidRDefault="007728CB" w:rsidP="007A3922">
                                <w:pPr>
                                  <w:pStyle w:val="NormalWeb"/>
                                </w:pPr>
                                <w:r>
                                  <w:t>Partitioning</w:t>
                                </w:r>
                              </w:p>
                            </w:txbxContent>
                          </wps:txbx>
                          <wps:bodyPr wrap="square" rtlCol="0">
                            <a:noAutofit/>
                          </wps:bodyPr>
                        </wps:wsp>
                        <wps:wsp>
                          <wps:cNvPr id="474" name="TextBox 61"/>
                          <wps:cNvSpPr txBox="1"/>
                          <wps:spPr>
                            <a:xfrm>
                              <a:off x="3494349" y="3963204"/>
                              <a:ext cx="810260" cy="277495"/>
                            </a:xfrm>
                            <a:prstGeom prst="rect">
                              <a:avLst/>
                            </a:prstGeom>
                            <a:noFill/>
                          </wps:spPr>
                          <wps:txbx>
                            <w:txbxContent>
                              <w:p w14:paraId="0A7AE3FB" w14:textId="77777777" w:rsidR="007728CB" w:rsidRDefault="007728CB" w:rsidP="007A3922">
                                <w:pPr>
                                  <w:pStyle w:val="NormalWeb"/>
                                </w:pPr>
                                <w:r>
                                  <w:t>Reduction</w:t>
                                </w:r>
                              </w:p>
                            </w:txbxContent>
                          </wps:txbx>
                          <wps:bodyPr wrap="square" rtlCol="0">
                            <a:noAutofit/>
                          </wps:bodyPr>
                        </wps:wsp>
                        <wps:wsp>
                          <wps:cNvPr id="475" name="Straight Arrow Connector 475"/>
                          <wps:cNvCnPr/>
                          <wps:spPr>
                            <a:xfrm>
                              <a:off x="3728702" y="4349921"/>
                              <a:ext cx="533400" cy="0"/>
                            </a:xfrm>
                            <a:prstGeom prst="straightConnector1">
                              <a:avLst/>
                            </a:prstGeom>
                            <a:ln w="1270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476" name="Up-Down Arrow 476"/>
                          <wps:cNvSpPr/>
                          <wps:spPr>
                            <a:xfrm>
                              <a:off x="212291" y="2684289"/>
                              <a:ext cx="336635" cy="903632"/>
                            </a:xfrm>
                            <a:prstGeom prst="upDown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77" name="TextBox 66"/>
                          <wps:cNvSpPr txBox="1"/>
                          <wps:spPr>
                            <a:xfrm>
                              <a:off x="478481" y="3183147"/>
                              <a:ext cx="762635" cy="937708"/>
                            </a:xfrm>
                            <a:prstGeom prst="rect">
                              <a:avLst/>
                            </a:prstGeom>
                            <a:noFill/>
                          </wps:spPr>
                          <wps:txbx>
                            <w:txbxContent>
                              <w:p w14:paraId="4696E219" w14:textId="77777777" w:rsidR="007728CB" w:rsidRDefault="007728CB" w:rsidP="007A3922">
                                <w:pPr>
                                  <w:pStyle w:val="NormalWeb"/>
                                </w:pPr>
                                <w:r>
                                  <w:t>Particle</w:t>
                                </w:r>
                              </w:p>
                              <w:p w14:paraId="256CC1C2" w14:textId="77777777" w:rsidR="007728CB" w:rsidRDefault="007728CB" w:rsidP="007A3922">
                                <w:pPr>
                                  <w:pStyle w:val="NormalWeb"/>
                                </w:pPr>
                                <w:r>
                                  <w:t>Mixing of</w:t>
                                </w:r>
                              </w:p>
                              <w:p w14:paraId="5851FFCC" w14:textId="77777777" w:rsidR="007728CB" w:rsidRDefault="007728CB" w:rsidP="00B6554A">
                                <w:pPr>
                                  <w:pStyle w:val="NormalWeb"/>
                                </w:pPr>
                                <w:r>
                                  <w:t>MnO</w:t>
                                </w:r>
                                <w:r w:rsidRPr="0042332D">
                                  <w:rPr>
                                    <w:vertAlign w:val="subscript"/>
                                  </w:rPr>
                                  <w:t>2</w:t>
                                </w:r>
                                <w:r>
                                  <w:t>(s)</w:t>
                                </w:r>
                              </w:p>
                            </w:txbxContent>
                          </wps:txbx>
                          <wps:bodyPr wrap="square" rtlCol="0">
                            <a:noAutofit/>
                          </wps:bodyPr>
                        </wps:wsp>
                      </wpg:grpSp>
                      <wps:wsp>
                        <wps:cNvPr id="478" name="Rectangle 478"/>
                        <wps:cNvSpPr/>
                        <wps:spPr>
                          <a:xfrm>
                            <a:off x="1681776" y="3656881"/>
                            <a:ext cx="685800" cy="353060"/>
                          </a:xfrm>
                          <a:prstGeom prst="rect">
                            <a:avLst/>
                          </a:prstGeom>
                        </wps:spPr>
                        <wps:txbx>
                          <w:txbxContent>
                            <w:p w14:paraId="129F225C" w14:textId="77777777" w:rsidR="007728CB" w:rsidRDefault="007728CB" w:rsidP="007A3922">
                              <w:pPr>
                                <w:pStyle w:val="NormalWeb"/>
                              </w:pPr>
                              <w:r>
                                <w:t>Mn(II)</w:t>
                              </w:r>
                              <w:r>
                                <w:rPr>
                                  <w:position w:val="-7"/>
                                  <w:vertAlign w:val="subscript"/>
                                </w:rPr>
                                <w:t>d</w:t>
                              </w:r>
                            </w:p>
                          </w:txbxContent>
                        </wps:txbx>
                        <wps:bodyPr wrap="square">
                          <a:noAutofit/>
                        </wps:bodyPr>
                      </wps:wsp>
                      <wps:wsp>
                        <wps:cNvPr id="479" name="Rectangle 479"/>
                        <wps:cNvSpPr/>
                        <wps:spPr>
                          <a:xfrm>
                            <a:off x="2757904" y="3663431"/>
                            <a:ext cx="685800" cy="353060"/>
                          </a:xfrm>
                          <a:prstGeom prst="rect">
                            <a:avLst/>
                          </a:prstGeom>
                        </wps:spPr>
                        <wps:txbx>
                          <w:txbxContent>
                            <w:p w14:paraId="5DE2A8F6" w14:textId="77777777" w:rsidR="007728CB" w:rsidRDefault="007728CB" w:rsidP="007A3922">
                              <w:pPr>
                                <w:pStyle w:val="NormalWeb"/>
                              </w:pPr>
                              <w:r>
                                <w:t>Mn(II)</w:t>
                              </w:r>
                              <w:r>
                                <w:rPr>
                                  <w:position w:val="-7"/>
                                  <w:vertAlign w:val="subscript"/>
                                </w:rPr>
                                <w:t>p</w:t>
                              </w:r>
                            </w:p>
                          </w:txbxContent>
                        </wps:txbx>
                        <wps:bodyPr wrap="square">
                          <a:noAutofit/>
                        </wps:bodyPr>
                      </wps:wsp>
                      <wps:wsp>
                        <wps:cNvPr id="544" name="Rectangle 544"/>
                        <wps:cNvSpPr/>
                        <wps:spPr>
                          <a:xfrm>
                            <a:off x="2909821" y="4169516"/>
                            <a:ext cx="781685" cy="308610"/>
                          </a:xfrm>
                          <a:prstGeom prst="rect">
                            <a:avLst/>
                          </a:prstGeom>
                        </wps:spPr>
                        <wps:txbx>
                          <w:txbxContent>
                            <w:p w14:paraId="47316D8A" w14:textId="77777777" w:rsidR="007728CB" w:rsidRDefault="007728CB" w:rsidP="007A3922">
                              <w:pPr>
                                <w:pStyle w:val="NormalWeb"/>
                              </w:pPr>
                              <w:r>
                                <w:t>MnO</w:t>
                              </w:r>
                              <w:r w:rsidRPr="0042332D">
                                <w:rPr>
                                  <w:vertAlign w:val="subscript"/>
                                </w:rPr>
                                <w:t>2</w:t>
                              </w:r>
                              <w:r>
                                <w:t>(s)</w:t>
                              </w:r>
                            </w:p>
                          </w:txbxContent>
                        </wps:txbx>
                        <wps:bodyPr wrap="square">
                          <a:noAutofit/>
                        </wps:bodyPr>
                      </wps:wsp>
                      <wps:wsp>
                        <wps:cNvPr id="545" name="Rectangle 545"/>
                        <wps:cNvSpPr/>
                        <wps:spPr>
                          <a:xfrm>
                            <a:off x="4205481" y="4196861"/>
                            <a:ext cx="626110" cy="308610"/>
                          </a:xfrm>
                          <a:prstGeom prst="rect">
                            <a:avLst/>
                          </a:prstGeom>
                        </wps:spPr>
                        <wps:txbx>
                          <w:txbxContent>
                            <w:p w14:paraId="2791F80B" w14:textId="77777777" w:rsidR="007728CB" w:rsidRDefault="007728CB" w:rsidP="007A3922">
                              <w:pPr>
                                <w:pStyle w:val="NormalWeb"/>
                              </w:pPr>
                              <w:r>
                                <w:t>Mn(II)</w:t>
                              </w:r>
                            </w:p>
                          </w:txbxContent>
                        </wps:txbx>
                        <wps:bodyPr wrap="square">
                          <a:noAutofit/>
                        </wps:bodyPr>
                      </wps:wsp>
                      <wps:wsp>
                        <wps:cNvPr id="546" name="Straight Arrow Connector 546"/>
                        <wps:cNvCnPr/>
                        <wps:spPr>
                          <a:xfrm>
                            <a:off x="2259213" y="3816521"/>
                            <a:ext cx="533400" cy="0"/>
                          </a:xfrm>
                          <a:prstGeom prst="straightConnector1">
                            <a:avLst/>
                          </a:prstGeom>
                          <a:ln w="1270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547" name="Down Arrow 547"/>
                        <wps:cNvSpPr/>
                        <wps:spPr>
                          <a:xfrm>
                            <a:off x="543421" y="4654721"/>
                            <a:ext cx="462705" cy="762000"/>
                          </a:xfrm>
                          <a:prstGeom prst="down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8" name="TextBox 38"/>
                        <wps:cNvSpPr txBox="1"/>
                        <wps:spPr>
                          <a:xfrm>
                            <a:off x="10111" y="4579542"/>
                            <a:ext cx="686633" cy="308610"/>
                          </a:xfrm>
                          <a:prstGeom prst="rect">
                            <a:avLst/>
                          </a:prstGeom>
                          <a:noFill/>
                        </wps:spPr>
                        <wps:txbx>
                          <w:txbxContent>
                            <w:p w14:paraId="71BFD847" w14:textId="77777777" w:rsidR="007728CB" w:rsidRDefault="007728CB" w:rsidP="007A3922">
                              <w:pPr>
                                <w:pStyle w:val="NormalWeb"/>
                              </w:pPr>
                              <w:r>
                                <w:t>Burial</w:t>
                              </w:r>
                            </w:p>
                          </w:txbxContent>
                        </wps:txbx>
                        <wps:bodyPr wrap="square" rtlCol="0">
                          <a:noAutofit/>
                        </wps:bodyPr>
                      </wps:wsp>
                      <wps:wsp>
                        <wps:cNvPr id="549" name="Rectangle 549"/>
                        <wps:cNvSpPr/>
                        <wps:spPr>
                          <a:xfrm>
                            <a:off x="888682" y="4425513"/>
                            <a:ext cx="781685" cy="308610"/>
                          </a:xfrm>
                          <a:prstGeom prst="rect">
                            <a:avLst/>
                          </a:prstGeom>
                        </wps:spPr>
                        <wps:txbx>
                          <w:txbxContent>
                            <w:p w14:paraId="0C0BBA4E" w14:textId="77777777" w:rsidR="007728CB" w:rsidRDefault="007728CB" w:rsidP="007A3922">
                              <w:pPr>
                                <w:pStyle w:val="NormalWeb"/>
                              </w:pPr>
                              <w:r>
                                <w:t>MnO</w:t>
                              </w:r>
                              <w:r w:rsidRPr="0042332D">
                                <w:rPr>
                                  <w:vertAlign w:val="subscript"/>
                                </w:rPr>
                                <w:t>2</w:t>
                              </w:r>
                              <w:r>
                                <w:t>(s)</w:t>
                              </w:r>
                            </w:p>
                          </w:txbxContent>
                        </wps:txbx>
                        <wps:bodyPr wrap="square">
                          <a:noAutofit/>
                        </wps:bodyPr>
                      </wps:wsp>
                      <wps:wsp>
                        <wps:cNvPr id="550" name="Rectangle 550"/>
                        <wps:cNvSpPr/>
                        <wps:spPr>
                          <a:xfrm>
                            <a:off x="998472" y="4653991"/>
                            <a:ext cx="626110" cy="308610"/>
                          </a:xfrm>
                          <a:prstGeom prst="rect">
                            <a:avLst/>
                          </a:prstGeom>
                        </wps:spPr>
                        <wps:txbx>
                          <w:txbxContent>
                            <w:p w14:paraId="7640D2B9" w14:textId="77777777" w:rsidR="007728CB" w:rsidRDefault="007728CB" w:rsidP="007A3922">
                              <w:pPr>
                                <w:pStyle w:val="NormalWeb"/>
                              </w:pPr>
                              <w:r>
                                <w:t>Mn(II)</w:t>
                              </w:r>
                            </w:p>
                          </w:txbxContent>
                        </wps:txbx>
                        <wps:bodyPr wrap="square">
                          <a:noAutofit/>
                        </wps:bodyPr>
                      </wps:wsp>
                      <wps:wsp>
                        <wps:cNvPr id="551" name="Down Arrow 551"/>
                        <wps:cNvSpPr/>
                        <wps:spPr>
                          <a:xfrm>
                            <a:off x="5150197" y="1206992"/>
                            <a:ext cx="462705" cy="762000"/>
                          </a:xfrm>
                          <a:prstGeom prst="down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52" name="TextBox 47"/>
                        <wps:cNvSpPr txBox="1"/>
                        <wps:spPr>
                          <a:xfrm>
                            <a:off x="4531257" y="1659295"/>
                            <a:ext cx="811530" cy="649605"/>
                          </a:xfrm>
                          <a:prstGeom prst="rect">
                            <a:avLst/>
                          </a:prstGeom>
                          <a:noFill/>
                        </wps:spPr>
                        <wps:txbx>
                          <w:txbxContent>
                            <w:p w14:paraId="63026ADB" w14:textId="77777777" w:rsidR="007728CB" w:rsidRDefault="007728CB" w:rsidP="007A3922">
                              <w:pPr>
                                <w:pStyle w:val="NormalWeb"/>
                              </w:pPr>
                              <w:r>
                                <w:t>Particle</w:t>
                              </w:r>
                            </w:p>
                            <w:p w14:paraId="6ECA4D17" w14:textId="77777777" w:rsidR="007728CB" w:rsidRDefault="007728CB" w:rsidP="007A3922">
                              <w:pPr>
                                <w:pStyle w:val="NormalWeb"/>
                              </w:pPr>
                              <w:r>
                                <w:t>Settling of</w:t>
                              </w:r>
                            </w:p>
                            <w:p w14:paraId="61FC5D05" w14:textId="77777777" w:rsidR="007728CB" w:rsidRDefault="007728CB" w:rsidP="00B6554A">
                              <w:pPr>
                                <w:pStyle w:val="NormalWeb"/>
                              </w:pPr>
                              <w:r>
                                <w:t>MnO</w:t>
                              </w:r>
                              <w:r w:rsidRPr="0042332D">
                                <w:rPr>
                                  <w:vertAlign w:val="subscript"/>
                                </w:rPr>
                                <w:t>2</w:t>
                              </w:r>
                              <w:r>
                                <w:t>(s)</w:t>
                              </w:r>
                            </w:p>
                          </w:txbxContent>
                        </wps:txbx>
                        <wps:bodyPr wrap="square" rtlCol="0">
                          <a:noAutofit/>
                        </wps:bodyPr>
                      </wps:wsp>
                      <wps:wsp>
                        <wps:cNvPr id="553" name="Straight Arrow Connector 553"/>
                        <wps:cNvCnPr/>
                        <wps:spPr>
                          <a:xfrm>
                            <a:off x="2453926" y="2063921"/>
                            <a:ext cx="533400" cy="0"/>
                          </a:xfrm>
                          <a:prstGeom prst="straightConnector1">
                            <a:avLst/>
                          </a:prstGeom>
                          <a:ln w="1270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554" name="Rectangle 554"/>
                        <wps:cNvSpPr/>
                        <wps:spPr>
                          <a:xfrm>
                            <a:off x="1843774" y="1911161"/>
                            <a:ext cx="685800" cy="353060"/>
                          </a:xfrm>
                          <a:prstGeom prst="rect">
                            <a:avLst/>
                          </a:prstGeom>
                        </wps:spPr>
                        <wps:txbx>
                          <w:txbxContent>
                            <w:p w14:paraId="19C5343C" w14:textId="77777777" w:rsidR="007728CB" w:rsidRDefault="007728CB" w:rsidP="007A3922">
                              <w:pPr>
                                <w:pStyle w:val="NormalWeb"/>
                              </w:pPr>
                              <w:r>
                                <w:t>Mn(II)</w:t>
                              </w:r>
                              <w:r>
                                <w:rPr>
                                  <w:position w:val="-7"/>
                                  <w:vertAlign w:val="subscript"/>
                                </w:rPr>
                                <w:t>d</w:t>
                              </w:r>
                            </w:p>
                          </w:txbxContent>
                        </wps:txbx>
                        <wps:bodyPr wrap="square">
                          <a:noAutofit/>
                        </wps:bodyPr>
                      </wps:wsp>
                      <wps:wsp>
                        <wps:cNvPr id="555" name="Rectangle 555"/>
                        <wps:cNvSpPr/>
                        <wps:spPr>
                          <a:xfrm>
                            <a:off x="2951204" y="1911161"/>
                            <a:ext cx="685800" cy="353060"/>
                          </a:xfrm>
                          <a:prstGeom prst="rect">
                            <a:avLst/>
                          </a:prstGeom>
                        </wps:spPr>
                        <wps:txbx>
                          <w:txbxContent>
                            <w:p w14:paraId="4D77C210" w14:textId="77777777" w:rsidR="007728CB" w:rsidRDefault="007728CB" w:rsidP="007A3922">
                              <w:pPr>
                                <w:pStyle w:val="NormalWeb"/>
                              </w:pPr>
                              <w:r>
                                <w:t>Mn(II)</w:t>
                              </w:r>
                              <w:r>
                                <w:rPr>
                                  <w:position w:val="-7"/>
                                  <w:vertAlign w:val="subscript"/>
                                </w:rPr>
                                <w:t>p</w:t>
                              </w:r>
                            </w:p>
                          </w:txbxContent>
                        </wps:txbx>
                        <wps:bodyPr wrap="square">
                          <a:noAutofit/>
                        </wps:bodyPr>
                      </wps:wsp>
                      <wps:wsp>
                        <wps:cNvPr id="556" name="TextBox 55"/>
                        <wps:cNvSpPr txBox="1"/>
                        <wps:spPr>
                          <a:xfrm>
                            <a:off x="1263617" y="2176787"/>
                            <a:ext cx="782320" cy="277495"/>
                          </a:xfrm>
                          <a:prstGeom prst="rect">
                            <a:avLst/>
                          </a:prstGeom>
                          <a:noFill/>
                        </wps:spPr>
                        <wps:txbx>
                          <w:txbxContent>
                            <w:p w14:paraId="2CD55E27" w14:textId="77777777" w:rsidR="007728CB" w:rsidRDefault="007728CB" w:rsidP="007A3922">
                              <w:pPr>
                                <w:pStyle w:val="NormalWeb"/>
                              </w:pPr>
                              <w:r>
                                <w:t>Oxidation</w:t>
                              </w:r>
                            </w:p>
                          </w:txbxContent>
                        </wps:txbx>
                        <wps:bodyPr wrap="square" rtlCol="0">
                          <a:noAutofit/>
                        </wps:bodyPr>
                      </wps:wsp>
                      <wps:wsp>
                        <wps:cNvPr id="557" name="Straight Arrow Connector 557"/>
                        <wps:cNvCnPr/>
                        <wps:spPr>
                          <a:xfrm>
                            <a:off x="1391928" y="2521121"/>
                            <a:ext cx="533400" cy="0"/>
                          </a:xfrm>
                          <a:prstGeom prst="straightConnector1">
                            <a:avLst/>
                          </a:prstGeom>
                          <a:ln w="1270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558" name="Rectangle 558"/>
                        <wps:cNvSpPr/>
                        <wps:spPr>
                          <a:xfrm>
                            <a:off x="879103" y="2347659"/>
                            <a:ext cx="626110" cy="308610"/>
                          </a:xfrm>
                          <a:prstGeom prst="rect">
                            <a:avLst/>
                          </a:prstGeom>
                        </wps:spPr>
                        <wps:txbx>
                          <w:txbxContent>
                            <w:p w14:paraId="12EB9981" w14:textId="77777777" w:rsidR="007728CB" w:rsidRDefault="007728CB" w:rsidP="007A3922">
                              <w:pPr>
                                <w:pStyle w:val="NormalWeb"/>
                              </w:pPr>
                              <w:r>
                                <w:t>Mn(II)</w:t>
                              </w:r>
                            </w:p>
                          </w:txbxContent>
                        </wps:txbx>
                        <wps:bodyPr wrap="square">
                          <a:noAutofit/>
                        </wps:bodyPr>
                      </wps:wsp>
                      <wps:wsp>
                        <wps:cNvPr id="559" name="Rectangle 559"/>
                        <wps:cNvSpPr/>
                        <wps:spPr>
                          <a:xfrm>
                            <a:off x="1884811" y="2347215"/>
                            <a:ext cx="781685" cy="308610"/>
                          </a:xfrm>
                          <a:prstGeom prst="rect">
                            <a:avLst/>
                          </a:prstGeom>
                        </wps:spPr>
                        <wps:txbx>
                          <w:txbxContent>
                            <w:p w14:paraId="2C1E7EC6" w14:textId="77777777" w:rsidR="007728CB" w:rsidRDefault="007728CB" w:rsidP="007A3922">
                              <w:pPr>
                                <w:pStyle w:val="NormalWeb"/>
                              </w:pPr>
                              <w:r>
                                <w:t>MnO</w:t>
                              </w:r>
                              <w:r w:rsidRPr="0042332D">
                                <w:rPr>
                                  <w:vertAlign w:val="subscript"/>
                                </w:rPr>
                                <w:t>2</w:t>
                              </w:r>
                              <w:r>
                                <w:t>(s)</w:t>
                              </w:r>
                            </w:p>
                          </w:txbxContent>
                        </wps:txbx>
                        <wps:bodyPr wrap="square">
                          <a:noAutofit/>
                        </wps:bodyPr>
                      </wps:wsp>
                      <wps:wsp>
                        <wps:cNvPr id="560" name="Rectangle 560"/>
                        <wps:cNvSpPr/>
                        <wps:spPr>
                          <a:xfrm>
                            <a:off x="2980854" y="1011669"/>
                            <a:ext cx="781685" cy="308610"/>
                          </a:xfrm>
                          <a:prstGeom prst="rect">
                            <a:avLst/>
                          </a:prstGeom>
                        </wps:spPr>
                        <wps:txbx>
                          <w:txbxContent>
                            <w:p w14:paraId="71602119" w14:textId="77777777" w:rsidR="007728CB" w:rsidRDefault="007728CB" w:rsidP="007A3922">
                              <w:pPr>
                                <w:pStyle w:val="NormalWeb"/>
                              </w:pPr>
                              <w:r>
                                <w:t>MnO</w:t>
                              </w:r>
                              <w:r w:rsidRPr="0042332D">
                                <w:rPr>
                                  <w:vertAlign w:val="subscript"/>
                                </w:rPr>
                                <w:t>2</w:t>
                              </w:r>
                              <w:r>
                                <w:t>(s)</w:t>
                              </w:r>
                            </w:p>
                          </w:txbxContent>
                        </wps:txbx>
                        <wps:bodyPr wrap="square">
                          <a:noAutofit/>
                        </wps:bodyPr>
                      </wps:wsp>
                      <wps:wsp>
                        <wps:cNvPr id="561" name="TextBox 62"/>
                        <wps:cNvSpPr txBox="1"/>
                        <wps:spPr>
                          <a:xfrm>
                            <a:off x="3626866" y="846236"/>
                            <a:ext cx="810260" cy="277495"/>
                          </a:xfrm>
                          <a:prstGeom prst="rect">
                            <a:avLst/>
                          </a:prstGeom>
                          <a:noFill/>
                        </wps:spPr>
                        <wps:txbx>
                          <w:txbxContent>
                            <w:p w14:paraId="086F4D7E" w14:textId="77777777" w:rsidR="007728CB" w:rsidRDefault="007728CB" w:rsidP="007A3922">
                              <w:pPr>
                                <w:pStyle w:val="NormalWeb"/>
                              </w:pPr>
                              <w:r>
                                <w:t>Reduction</w:t>
                              </w:r>
                            </w:p>
                          </w:txbxContent>
                        </wps:txbx>
                        <wps:bodyPr wrap="square" rtlCol="0">
                          <a:noAutofit/>
                        </wps:bodyPr>
                      </wps:wsp>
                      <wps:wsp>
                        <wps:cNvPr id="562" name="Straight Arrow Connector 562"/>
                        <wps:cNvCnPr/>
                        <wps:spPr>
                          <a:xfrm>
                            <a:off x="3797282" y="1165845"/>
                            <a:ext cx="533400" cy="0"/>
                          </a:xfrm>
                          <a:prstGeom prst="straightConnector1">
                            <a:avLst/>
                          </a:prstGeom>
                          <a:ln w="1270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563" name="Rectangle 563"/>
                        <wps:cNvSpPr/>
                        <wps:spPr>
                          <a:xfrm>
                            <a:off x="4278677" y="1012449"/>
                            <a:ext cx="626110" cy="308610"/>
                          </a:xfrm>
                          <a:prstGeom prst="rect">
                            <a:avLst/>
                          </a:prstGeom>
                        </wps:spPr>
                        <wps:txbx>
                          <w:txbxContent>
                            <w:p w14:paraId="66EF3C22" w14:textId="77777777" w:rsidR="007728CB" w:rsidRDefault="007728CB" w:rsidP="007A3922">
                              <w:pPr>
                                <w:pStyle w:val="NormalWeb"/>
                              </w:pPr>
                              <w:r>
                                <w:t>Mn(II)</w:t>
                              </w:r>
                            </w:p>
                          </w:txbxContent>
                        </wps:txbx>
                        <wps:bodyPr wrap="square">
                          <a:noAutofit/>
                        </wps:bodyPr>
                      </wps:wsp>
                      <wps:wsp>
                        <wps:cNvPr id="564" name="TextBox 89"/>
                        <wps:cNvSpPr txBox="1"/>
                        <wps:spPr>
                          <a:xfrm>
                            <a:off x="3271659" y="364848"/>
                            <a:ext cx="782320" cy="277495"/>
                          </a:xfrm>
                          <a:prstGeom prst="rect">
                            <a:avLst/>
                          </a:prstGeom>
                          <a:noFill/>
                        </wps:spPr>
                        <wps:txbx>
                          <w:txbxContent>
                            <w:p w14:paraId="502E4965" w14:textId="77777777" w:rsidR="007728CB" w:rsidRDefault="007728CB" w:rsidP="007A3922">
                              <w:pPr>
                                <w:pStyle w:val="NormalWeb"/>
                              </w:pPr>
                              <w:r>
                                <w:t>Oxidation</w:t>
                              </w:r>
                            </w:p>
                          </w:txbxContent>
                        </wps:txbx>
                        <wps:bodyPr wrap="square" rtlCol="0">
                          <a:noAutofit/>
                        </wps:bodyPr>
                      </wps:wsp>
                      <wps:wsp>
                        <wps:cNvPr id="565" name="Rectangle 565"/>
                        <wps:cNvSpPr/>
                        <wps:spPr>
                          <a:xfrm>
                            <a:off x="2845220" y="517303"/>
                            <a:ext cx="626110" cy="308610"/>
                          </a:xfrm>
                          <a:prstGeom prst="rect">
                            <a:avLst/>
                          </a:prstGeom>
                        </wps:spPr>
                        <wps:txbx>
                          <w:txbxContent>
                            <w:p w14:paraId="32970B17" w14:textId="77777777" w:rsidR="007728CB" w:rsidRDefault="007728CB" w:rsidP="007A3922">
                              <w:pPr>
                                <w:pStyle w:val="NormalWeb"/>
                              </w:pPr>
                              <w:r>
                                <w:t>Mn(II)</w:t>
                              </w:r>
                            </w:p>
                          </w:txbxContent>
                        </wps:txbx>
                        <wps:bodyPr wrap="square">
                          <a:noAutofit/>
                        </wps:bodyPr>
                      </wps:wsp>
                      <wps:wsp>
                        <wps:cNvPr id="566" name="Straight Arrow Connector 566"/>
                        <wps:cNvCnPr/>
                        <wps:spPr>
                          <a:xfrm>
                            <a:off x="3444526" y="684696"/>
                            <a:ext cx="533400" cy="0"/>
                          </a:xfrm>
                          <a:prstGeom prst="straightConnector1">
                            <a:avLst/>
                          </a:prstGeom>
                          <a:ln w="1270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567" name="Rectangle 567"/>
                        <wps:cNvSpPr/>
                        <wps:spPr>
                          <a:xfrm>
                            <a:off x="3947368" y="510881"/>
                            <a:ext cx="781685" cy="308610"/>
                          </a:xfrm>
                          <a:prstGeom prst="rect">
                            <a:avLst/>
                          </a:prstGeom>
                        </wps:spPr>
                        <wps:txbx>
                          <w:txbxContent>
                            <w:p w14:paraId="4C774967" w14:textId="77777777" w:rsidR="007728CB" w:rsidRDefault="007728CB" w:rsidP="007A3922">
                              <w:pPr>
                                <w:pStyle w:val="NormalWeb"/>
                              </w:pPr>
                              <w:r>
                                <w:t>MnO</w:t>
                              </w:r>
                              <w:r w:rsidRPr="0042332D">
                                <w:rPr>
                                  <w:vertAlign w:val="subscript"/>
                                </w:rPr>
                                <w:t>2</w:t>
                              </w:r>
                              <w:r>
                                <w:t>(s)</w:t>
                              </w:r>
                            </w:p>
                          </w:txbxContent>
                        </wps:txbx>
                        <wps:bodyPr wrap="square">
                          <a:noAutofit/>
                        </wps:bodyPr>
                      </wps:wsp>
                      <wps:wsp>
                        <wps:cNvPr id="568" name="TextBox 93"/>
                        <wps:cNvSpPr txBox="1"/>
                        <wps:spPr>
                          <a:xfrm>
                            <a:off x="4555680" y="2555838"/>
                            <a:ext cx="899795" cy="463550"/>
                          </a:xfrm>
                          <a:prstGeom prst="rect">
                            <a:avLst/>
                          </a:prstGeom>
                          <a:noFill/>
                        </wps:spPr>
                        <wps:txbx>
                          <w:txbxContent>
                            <w:p w14:paraId="3B7DEC18" w14:textId="77777777" w:rsidR="007728CB" w:rsidRDefault="007728CB" w:rsidP="007A3922">
                              <w:pPr>
                                <w:pStyle w:val="NormalWeb"/>
                              </w:pPr>
                              <w:r>
                                <w:t>Diffusion of</w:t>
                              </w:r>
                            </w:p>
                            <w:p w14:paraId="68D72604" w14:textId="77777777" w:rsidR="007728CB" w:rsidRDefault="007728CB" w:rsidP="007A3922">
                              <w:pPr>
                                <w:pStyle w:val="NormalWeb"/>
                              </w:pPr>
                              <w:r>
                                <w:t>Mn(II)</w:t>
                              </w:r>
                            </w:p>
                          </w:txbxContent>
                        </wps:txbx>
                        <wps:bodyPr wrap="square" rtlCol="0">
                          <a:noAutofit/>
                        </wps:bodyPr>
                      </wps:wsp>
                    </wpg:wgp>
                  </a:graphicData>
                </a:graphic>
              </wp:inline>
            </w:drawing>
          </mc:Choice>
          <mc:Fallback>
            <w:pict>
              <v:group w14:anchorId="17706344" id="Group 2" o:spid="_x0000_s1076" style="width:439.2pt;height:397.1pt;mso-position-horizontal-relative:char;mso-position-vertical-relative:line" coordsize="57305,5416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">
                <v:group id="Group 401" o:spid="_x0000_s1077" style="position:absolute;width:57305;height:53738" coordsize="57305,537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">
                  <v:group id="Group 402" o:spid="_x0000_s1078" style="position:absolute;width:57305;height:53738" coordsize="56487,405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">
                    <v:rect id="Rectangle 462" o:spid="_x0000_s1079" style="position:absolute;left:99;top:24433;width:56388;height:129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" fillcolor="#fbcaa2 [1625]" strokecolor="#f68c36 [3049]">
                      <v:fill color2="#fdefe3 [505]" rotate="t" angle="180" colors="0 #ffbe86;22938f #ffd0aa;1 #ffebdb" focus="100%" type="gradient"/>
                      <v:shadow on="t" color="black" opacity="24903f" origin=",.5" offset="0,.55556mm"/>
                    </v:rect>
                    <v:rect id="Rectangle 463" o:spid="_x0000_s1080" style="position:absolute;left:99;top:12132;width:56388;height:1057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" fillcolor="#bfb1d0 [1623]" strokecolor="#795d9b [3047]">
                      <v:fill color2="#ece7f1 [503]" rotate="t" angle="180" colors="0 #c9b5e8;22938f #d9cbee;1 #f0eaf9" focus="100%" type="gradient"/>
                      <v:shadow on="t" color="black" opacity="24903f" origin=",.5" offset="0,.55556mm"/>
                    </v:rect>
                    <v:rect id="Rectangle 464" o:spid="_x0000_s1081" style="position:absolute;width:56388;height:1066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" fillcolor="#4f81bd [3204]" strokecolor="#243f60 [1604]" strokeweight="2pt">
                      <v:fill opacity="20303f"/>
                    </v:rect>
                    <v:shape id="TextBox 7" o:spid="_x0000_s1082" type="#_x0000_t202" style="position:absolute;left:16580;top:20267;width:20499;height:25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" filled="f" stroked="f">
                      <v:textbox>
                        <w:txbxContent>
                          <w:p w14:paraId="02D3827A" w14:textId="77777777" w:rsidR="007728CB" w:rsidRDefault="007728CB" w:rsidP="007A3922">
                            <w:pPr>
                              <w:pStyle w:val="NormalWeb"/>
                            </w:pPr>
                            <w:r>
                              <w:t>Aerobic sediment layer</w:t>
                            </w:r>
                          </w:p>
                        </w:txbxContent>
                      </v:textbox>
                    </v:shape>
                    <v:shape id="TextBox 8" o:spid="_x0000_s1083" type="#_x0000_t202" style="position:absolute;left:19913;top:35212;width:22515;height:25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" filled="f" stroked="f">
                      <v:textbox>
                        <w:txbxContent>
                          <w:p w14:paraId="6DC1ED60" w14:textId="77777777" w:rsidR="007728CB" w:rsidRDefault="007728CB" w:rsidP="007A3922">
                            <w:pPr>
                              <w:pStyle w:val="NormalWeb"/>
                            </w:pPr>
                            <w:r>
                              <w:t>Anaerobic sediment layer</w:t>
                            </w:r>
                          </w:p>
                        </w:txbxContent>
                      </v:textbox>
                    </v:shape>
                    <v:shape id="TextBox 9" o:spid="_x0000_s1084" type="#_x0000_t202" style="position:absolute;left:14302;top:49;width:24656;height:2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" filled="f" stroked="f">
                      <v:textbox>
                        <w:txbxContent>
                          <w:p w14:paraId="2C0579A6" w14:textId="77777777" w:rsidR="007728CB" w:rsidRDefault="007728CB" w:rsidP="007A3922">
                            <w:pPr>
                              <w:pStyle w:val="NormalWeb"/>
                            </w:pPr>
                            <w:r>
                              <w:t>Water layer above sediment</w:t>
                            </w:r>
                          </w:p>
                        </w:txbxContent>
                      </v:textbox>
                    </v:shape>
                    <v:shape id="TextBox 10" o:spid="_x0000_s1085" type="#_x0000_t202" style="position:absolute;left:20683;top:37784;width:17332;height:27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" filled="f" stroked="f">
                      <v:textbox>
                        <w:txbxContent>
                          <w:p w14:paraId="6E388755" w14:textId="77777777" w:rsidR="007728CB" w:rsidRDefault="007728CB" w:rsidP="007A3922">
                            <w:pPr>
                              <w:pStyle w:val="NormalWeb"/>
                            </w:pPr>
                            <w:r>
                              <w:t>Model Segment i</w:t>
                            </w:r>
                          </w:p>
                        </w:txbxContent>
                      </v:textbox>
                    </v:shape>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Up-Down Arrow 469" o:spid="_x0000_s1086" type="#_x0000_t70" style="position:absolute;left:5708;top:4884;width:6858;height:1137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" adj=",6513" fillcolor="#4f81bd [3204]" strokecolor="#243f60 [1604]" strokeweight="2pt"/>
                  </v:group>
                  <v:shape id="Up-Down Arrow 470" o:spid="_x0000_s1087" type="#_x0000_t70" style="position:absolute;left:40207;top:25640;width:6858;height:1137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" adj=",6513" fillcolor="#4f81bd [3204]" strokecolor="#243f60 [1604]" strokeweight="2pt"/>
                  <v:shape id="TextBox 18" o:spid="_x0000_s1088" type="#_x0000_t202" style="position:absolute;left:12803;top:9950;width:8998;height:46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" filled="f" stroked="f">
                    <v:textbox>
                      <w:txbxContent>
                        <w:p w14:paraId="43B2C8E4" w14:textId="77777777" w:rsidR="007728CB" w:rsidRDefault="007728CB" w:rsidP="007A3922">
                          <w:pPr>
                            <w:pStyle w:val="NormalWeb"/>
                          </w:pPr>
                          <w:r>
                            <w:t>Diffusion of</w:t>
                          </w:r>
                        </w:p>
                        <w:p w14:paraId="3CD1B416" w14:textId="77777777" w:rsidR="007728CB" w:rsidRDefault="007728CB" w:rsidP="00C012E8">
                          <w:pPr>
                            <w:pStyle w:val="NormalWeb"/>
                          </w:pPr>
                          <w:r>
                            <w:t>Mn(II)</w:t>
                          </w:r>
                        </w:p>
                      </w:txbxContent>
                    </v:textbox>
                  </v:shape>
                  <v:shape id="TextBox 44" o:spid="_x0000_s1089" type="#_x0000_t202" style="position:absolute;left:22252;top:17106;width:904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" filled="f" stroked="f">
                    <v:textbox>
                      <w:txbxContent>
                        <w:p w14:paraId="32BF5150" w14:textId="77777777" w:rsidR="007728CB" w:rsidRDefault="007728CB" w:rsidP="007A3922">
                          <w:pPr>
                            <w:pStyle w:val="NormalWeb"/>
                          </w:pPr>
                          <w:r>
                            <w:t>Partitioning</w:t>
                          </w:r>
                        </w:p>
                      </w:txbxContent>
                    </v:textbox>
                  </v:shape>
                  <v:shape id="TextBox 60" o:spid="_x0000_s1090" type="#_x0000_t202" style="position:absolute;left:20290;top:34752;width:904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" filled="f" stroked="f">
                    <v:textbox>
                      <w:txbxContent>
                        <w:p w14:paraId="270E5CD6" w14:textId="77777777" w:rsidR="007728CB" w:rsidRDefault="007728CB" w:rsidP="007A3922">
                          <w:pPr>
                            <w:pStyle w:val="NormalWeb"/>
                          </w:pPr>
                          <w:r>
                            <w:t>Partitioning</w:t>
                          </w:r>
                        </w:p>
                      </w:txbxContent>
                    </v:textbox>
                  </v:shape>
                  <v:shape id="TextBox 61" o:spid="_x0000_s1091" type="#_x0000_t202" style="position:absolute;left:34943;top:39632;width:8103;height:27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" filled="f" stroked="f">
                    <v:textbox>
                      <w:txbxContent>
                        <w:p w14:paraId="0A7AE3FB" w14:textId="77777777" w:rsidR="007728CB" w:rsidRDefault="007728CB" w:rsidP="007A3922">
                          <w:pPr>
                            <w:pStyle w:val="NormalWeb"/>
                          </w:pPr>
                          <w:r>
                            <w:t>Reduction</w:t>
                          </w:r>
                        </w:p>
                      </w:txbxContent>
                    </v:textbox>
                  </v:shape>
                  <v:shapetype id="_x0000_t32" coordsize="21600,21600" o:spt="32" o:oned="t" path="m,l21600,21600e" filled="f">
                    <v:path arrowok="t" fillok="f" o:connecttype="none"/>
                    <o:lock v:ext="edit" shapetype="t"/>
                  </v:shapetype>
                  <v:shape id="Straight Arrow Connector 475" o:spid="_x0000_s1092" type="#_x0000_t32" style="position:absolute;left:37287;top:43499;width:5334;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" strokecolor="black [3040]" strokeweight="1pt">
                    <v:stroke endarrow="open"/>
                  </v:shape>
                  <v:shape id="Up-Down Arrow 476" o:spid="_x0000_s1093" type="#_x0000_t70" style="position:absolute;left:2122;top:26842;width:3367;height:90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" adj=",4023" fillcolor="#c0504d [3205]" strokecolor="#c0504d [3205]" strokeweight="2pt"/>
                  <v:shape id="TextBox 66" o:spid="_x0000_s1094" type="#_x0000_t202" style="position:absolute;left:4784;top:31831;width:7627;height:93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" filled="f" stroked="f">
                    <v:textbox>
                      <w:txbxContent>
                        <w:p w14:paraId="4696E219" w14:textId="77777777" w:rsidR="007728CB" w:rsidRDefault="007728CB" w:rsidP="007A3922">
                          <w:pPr>
                            <w:pStyle w:val="NormalWeb"/>
                          </w:pPr>
                          <w:r>
                            <w:t>Particle</w:t>
                          </w:r>
                        </w:p>
                        <w:p w14:paraId="256CC1C2" w14:textId="77777777" w:rsidR="007728CB" w:rsidRDefault="007728CB" w:rsidP="007A3922">
                          <w:pPr>
                            <w:pStyle w:val="NormalWeb"/>
                          </w:pPr>
                          <w:r>
                            <w:t>Mixing of</w:t>
                          </w:r>
                        </w:p>
                        <w:p w14:paraId="5851FFCC" w14:textId="77777777" w:rsidR="007728CB" w:rsidRDefault="007728CB" w:rsidP="00B6554A">
                          <w:pPr>
                            <w:pStyle w:val="NormalWeb"/>
                          </w:pPr>
                          <w:r>
                            <w:t>MnO</w:t>
                          </w:r>
                          <w:r w:rsidRPr="0042332D">
                            <w:rPr>
                              <w:vertAlign w:val="subscript"/>
                            </w:rPr>
                            <w:t>2</w:t>
                          </w:r>
                          <w:r>
                            <w:t>(s)</w:t>
                          </w:r>
                        </w:p>
                      </w:txbxContent>
                    </v:textbox>
                  </v:shape>
                </v:group>
                <v:rect id="Rectangle 478" o:spid="_x0000_s1095" style="position:absolute;left:16817;top:36568;width:6858;height:35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" filled="f" stroked="f">
                  <v:textbox>
                    <w:txbxContent>
                      <w:p w14:paraId="129F225C" w14:textId="77777777" w:rsidR="007728CB" w:rsidRDefault="007728CB" w:rsidP="007A3922">
                        <w:pPr>
                          <w:pStyle w:val="NormalWeb"/>
                        </w:pPr>
                        <w:r>
                          <w:t>Mn(II)</w:t>
                        </w:r>
                        <w:r>
                          <w:rPr>
                            <w:position w:val="-7"/>
                            <w:vertAlign w:val="subscript"/>
                          </w:rPr>
                          <w:t>d</w:t>
                        </w:r>
                      </w:p>
                    </w:txbxContent>
                  </v:textbox>
                </v:rect>
                <v:rect id="Rectangle 479" o:spid="_x0000_s1096" style="position:absolute;left:27579;top:36634;width:6858;height:35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" filled="f" stroked="f">
                  <v:textbox>
                    <w:txbxContent>
                      <w:p w14:paraId="5DE2A8F6" w14:textId="77777777" w:rsidR="007728CB" w:rsidRDefault="007728CB" w:rsidP="007A3922">
                        <w:pPr>
                          <w:pStyle w:val="NormalWeb"/>
                        </w:pPr>
                        <w:r>
                          <w:t>Mn(II)</w:t>
                        </w:r>
                        <w:r>
                          <w:rPr>
                            <w:position w:val="-7"/>
                            <w:vertAlign w:val="subscript"/>
                          </w:rPr>
                          <w:t>p</w:t>
                        </w:r>
                      </w:p>
                    </w:txbxContent>
                  </v:textbox>
                </v:rect>
                <v:rect id="Rectangle 544" o:spid="_x0000_s1097" style="position:absolute;left:29098;top:41695;width:7817;height:3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" filled="f" stroked="f">
                  <v:textbox>
                    <w:txbxContent>
                      <w:p w14:paraId="47316D8A" w14:textId="77777777" w:rsidR="007728CB" w:rsidRDefault="007728CB" w:rsidP="007A3922">
                        <w:pPr>
                          <w:pStyle w:val="NormalWeb"/>
                        </w:pPr>
                        <w:r>
                          <w:t>MnO</w:t>
                        </w:r>
                        <w:r w:rsidRPr="0042332D">
                          <w:rPr>
                            <w:vertAlign w:val="subscript"/>
                          </w:rPr>
                          <w:t>2</w:t>
                        </w:r>
                        <w:r>
                          <w:t>(s)</w:t>
                        </w:r>
                      </w:p>
                    </w:txbxContent>
                  </v:textbox>
                </v:rect>
                <v:rect id="Rectangle 545" o:spid="_x0000_s1098" style="position:absolute;left:42054;top:41968;width:6261;height:3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" filled="f" stroked="f">
                  <v:textbox>
                    <w:txbxContent>
                      <w:p w14:paraId="2791F80B" w14:textId="77777777" w:rsidR="007728CB" w:rsidRDefault="007728CB" w:rsidP="007A3922">
                        <w:pPr>
                          <w:pStyle w:val="NormalWeb"/>
                        </w:pPr>
                        <w:r>
                          <w:t>Mn(II)</w:t>
                        </w:r>
                      </w:p>
                    </w:txbxContent>
                  </v:textbox>
                </v:rect>
                <v:shape id="Straight Arrow Connector 546" o:spid="_x0000_s1099" type="#_x0000_t32" style="position:absolute;left:22592;top:38165;width:5334;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" strokecolor="black [3040]" strokeweight="1pt">
                  <v:stroke endarrow="open"/>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547" o:spid="_x0000_s1100" type="#_x0000_t67" style="position:absolute;left:5434;top:46547;width:4627;height:76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" adj="15042" fillcolor="#c0504d [3205]" strokecolor="#c0504d [3205]" strokeweight="2pt"/>
                <v:shape id="TextBox 38" o:spid="_x0000_s1101" type="#_x0000_t202" style="position:absolute;left:101;top:45795;width:6866;height:3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" filled="f" stroked="f">
                  <v:textbox>
                    <w:txbxContent>
                      <w:p w14:paraId="71BFD847" w14:textId="77777777" w:rsidR="007728CB" w:rsidRDefault="007728CB" w:rsidP="007A3922">
                        <w:pPr>
                          <w:pStyle w:val="NormalWeb"/>
                        </w:pPr>
                        <w:r>
                          <w:t>Burial</w:t>
                        </w:r>
                      </w:p>
                    </w:txbxContent>
                  </v:textbox>
                </v:shape>
                <v:rect id="Rectangle 549" o:spid="_x0000_s1102" style="position:absolute;left:8886;top:44255;width:7817;height:3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" filled="f" stroked="f">
                  <v:textbox>
                    <w:txbxContent>
                      <w:p w14:paraId="0C0BBA4E" w14:textId="77777777" w:rsidR="007728CB" w:rsidRDefault="007728CB" w:rsidP="007A3922">
                        <w:pPr>
                          <w:pStyle w:val="NormalWeb"/>
                        </w:pPr>
                        <w:r>
                          <w:t>MnO</w:t>
                        </w:r>
                        <w:r w:rsidRPr="0042332D">
                          <w:rPr>
                            <w:vertAlign w:val="subscript"/>
                          </w:rPr>
                          <w:t>2</w:t>
                        </w:r>
                        <w:r>
                          <w:t>(s)</w:t>
                        </w:r>
                      </w:p>
                    </w:txbxContent>
                  </v:textbox>
                </v:rect>
                <v:rect id="Rectangle 550" o:spid="_x0000_s1103" style="position:absolute;left:9984;top:46539;width:6261;height:30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" filled="f" stroked="f">
                  <v:textbox>
                    <w:txbxContent>
                      <w:p w14:paraId="7640D2B9" w14:textId="77777777" w:rsidR="007728CB" w:rsidRDefault="007728CB" w:rsidP="007A3922">
                        <w:pPr>
                          <w:pStyle w:val="NormalWeb"/>
                        </w:pPr>
                        <w:r>
                          <w:t>Mn(II)</w:t>
                        </w:r>
                      </w:p>
                    </w:txbxContent>
                  </v:textbox>
                </v:rect>
                <v:shape id="Down Arrow 551" o:spid="_x0000_s1104" type="#_x0000_t67" style="position:absolute;left:51501;top:12069;width:4628;height:76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" adj="15042" fillcolor="#c0504d [3205]" strokecolor="#c0504d [3205]" strokeweight="2pt"/>
                <v:shape id="TextBox 47" o:spid="_x0000_s1105" type="#_x0000_t202" style="position:absolute;left:45312;top:16592;width:8115;height:6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" filled="f" stroked="f">
                  <v:textbox>
                    <w:txbxContent>
                      <w:p w14:paraId="63026ADB" w14:textId="77777777" w:rsidR="007728CB" w:rsidRDefault="007728CB" w:rsidP="007A3922">
                        <w:pPr>
                          <w:pStyle w:val="NormalWeb"/>
                        </w:pPr>
                        <w:r>
                          <w:t>Particle</w:t>
                        </w:r>
                      </w:p>
                      <w:p w14:paraId="6ECA4D17" w14:textId="77777777" w:rsidR="007728CB" w:rsidRDefault="007728CB" w:rsidP="007A3922">
                        <w:pPr>
                          <w:pStyle w:val="NormalWeb"/>
                        </w:pPr>
                        <w:r>
                          <w:t>Settling of</w:t>
                        </w:r>
                      </w:p>
                      <w:p w14:paraId="61FC5D05" w14:textId="77777777" w:rsidR="007728CB" w:rsidRDefault="007728CB" w:rsidP="00B6554A">
                        <w:pPr>
                          <w:pStyle w:val="NormalWeb"/>
                        </w:pPr>
                        <w:r>
                          <w:t>MnO</w:t>
                        </w:r>
                        <w:r w:rsidRPr="0042332D">
                          <w:rPr>
                            <w:vertAlign w:val="subscript"/>
                          </w:rPr>
                          <w:t>2</w:t>
                        </w:r>
                        <w:r>
                          <w:t>(s)</w:t>
                        </w:r>
                      </w:p>
                    </w:txbxContent>
                  </v:textbox>
                </v:shape>
                <v:shape id="Straight Arrow Connector 553" o:spid="_x0000_s1106" type="#_x0000_t32" style="position:absolute;left:24539;top:20639;width:5334;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" strokecolor="black [3040]" strokeweight="1pt">
                  <v:stroke endarrow="open"/>
                </v:shape>
                <v:rect id="Rectangle 554" o:spid="_x0000_s1107" style="position:absolute;left:18437;top:19111;width:6858;height:35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" filled="f" stroked="f">
                  <v:textbox>
                    <w:txbxContent>
                      <w:p w14:paraId="19C5343C" w14:textId="77777777" w:rsidR="007728CB" w:rsidRDefault="007728CB" w:rsidP="007A3922">
                        <w:pPr>
                          <w:pStyle w:val="NormalWeb"/>
                        </w:pPr>
                        <w:r>
                          <w:t>Mn(II)</w:t>
                        </w:r>
                        <w:r>
                          <w:rPr>
                            <w:position w:val="-7"/>
                            <w:vertAlign w:val="subscript"/>
                          </w:rPr>
                          <w:t>d</w:t>
                        </w:r>
                      </w:p>
                    </w:txbxContent>
                  </v:textbox>
                </v:rect>
                <v:rect id="Rectangle 555" o:spid="_x0000_s1108" style="position:absolute;left:29512;top:19111;width:6858;height:35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" filled="f" stroked="f">
                  <v:textbox>
                    <w:txbxContent>
                      <w:p w14:paraId="4D77C210" w14:textId="77777777" w:rsidR="007728CB" w:rsidRDefault="007728CB" w:rsidP="007A3922">
                        <w:pPr>
                          <w:pStyle w:val="NormalWeb"/>
                        </w:pPr>
                        <w:r>
                          <w:t>Mn(II)</w:t>
                        </w:r>
                        <w:r>
                          <w:rPr>
                            <w:position w:val="-7"/>
                            <w:vertAlign w:val="subscript"/>
                          </w:rPr>
                          <w:t>p</w:t>
                        </w:r>
                      </w:p>
                    </w:txbxContent>
                  </v:textbox>
                </v:rect>
                <v:shape id="TextBox 55" o:spid="_x0000_s1109" type="#_x0000_t202" style="position:absolute;left:12636;top:21767;width:7823;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" filled="f" stroked="f">
                  <v:textbox>
                    <w:txbxContent>
                      <w:p w14:paraId="2CD55E27" w14:textId="77777777" w:rsidR="007728CB" w:rsidRDefault="007728CB" w:rsidP="007A3922">
                        <w:pPr>
                          <w:pStyle w:val="NormalWeb"/>
                        </w:pPr>
                        <w:r>
                          <w:t>Oxidation</w:t>
                        </w:r>
                      </w:p>
                    </w:txbxContent>
                  </v:textbox>
                </v:shape>
                <v:shape id="Straight Arrow Connector 557" o:spid="_x0000_s1110" type="#_x0000_t32" style="position:absolute;left:13919;top:25211;width:5334;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" strokecolor="black [3040]" strokeweight="1pt">
                  <v:stroke endarrow="open"/>
                </v:shape>
                <v:rect id="Rectangle 558" o:spid="_x0000_s1111" style="position:absolute;left:8791;top:23476;width:6261;height:3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" filled="f" stroked="f">
                  <v:textbox>
                    <w:txbxContent>
                      <w:p w14:paraId="12EB9981" w14:textId="77777777" w:rsidR="007728CB" w:rsidRDefault="007728CB" w:rsidP="007A3922">
                        <w:pPr>
                          <w:pStyle w:val="NormalWeb"/>
                        </w:pPr>
                        <w:r>
                          <w:t>Mn(II)</w:t>
                        </w:r>
                      </w:p>
                    </w:txbxContent>
                  </v:textbox>
                </v:rect>
                <v:rect id="Rectangle 559" o:spid="_x0000_s1112" style="position:absolute;left:18848;top:23472;width:7816;height:3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" filled="f" stroked="f">
                  <v:textbox>
                    <w:txbxContent>
                      <w:p w14:paraId="2C1E7EC6" w14:textId="77777777" w:rsidR="007728CB" w:rsidRDefault="007728CB" w:rsidP="007A3922">
                        <w:pPr>
                          <w:pStyle w:val="NormalWeb"/>
                        </w:pPr>
                        <w:r>
                          <w:t>MnO</w:t>
                        </w:r>
                        <w:r w:rsidRPr="0042332D">
                          <w:rPr>
                            <w:vertAlign w:val="subscript"/>
                          </w:rPr>
                          <w:t>2</w:t>
                        </w:r>
                        <w:r>
                          <w:t>(s)</w:t>
                        </w:r>
                      </w:p>
                    </w:txbxContent>
                  </v:textbox>
                </v:rect>
                <v:rect id="Rectangle 560" o:spid="_x0000_s1113" style="position:absolute;left:29808;top:10116;width:7817;height:3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" filled="f" stroked="f">
                  <v:textbox>
                    <w:txbxContent>
                      <w:p w14:paraId="71602119" w14:textId="77777777" w:rsidR="007728CB" w:rsidRDefault="007728CB" w:rsidP="007A3922">
                        <w:pPr>
                          <w:pStyle w:val="NormalWeb"/>
                        </w:pPr>
                        <w:r>
                          <w:t>MnO</w:t>
                        </w:r>
                        <w:r w:rsidRPr="0042332D">
                          <w:rPr>
                            <w:vertAlign w:val="subscript"/>
                          </w:rPr>
                          <w:t>2</w:t>
                        </w:r>
                        <w:r>
                          <w:t>(s)</w:t>
                        </w:r>
                      </w:p>
                    </w:txbxContent>
                  </v:textbox>
                </v:rect>
                <v:shape id="TextBox 62" o:spid="_x0000_s1114" type="#_x0000_t202" style="position:absolute;left:36268;top:8462;width:8103;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" filled="f" stroked="f">
                  <v:textbox>
                    <w:txbxContent>
                      <w:p w14:paraId="086F4D7E" w14:textId="77777777" w:rsidR="007728CB" w:rsidRDefault="007728CB" w:rsidP="007A3922">
                        <w:pPr>
                          <w:pStyle w:val="NormalWeb"/>
                        </w:pPr>
                        <w:r>
                          <w:t>Reduction</w:t>
                        </w:r>
                      </w:p>
                    </w:txbxContent>
                  </v:textbox>
                </v:shape>
                <v:shape id="Straight Arrow Connector 562" o:spid="_x0000_s1115" type="#_x0000_t32" style="position:absolute;left:37972;top:11658;width:5334;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" strokecolor="black [3040]" strokeweight="1pt">
                  <v:stroke endarrow="open"/>
                </v:shape>
                <v:rect id="Rectangle 563" o:spid="_x0000_s1116" style="position:absolute;left:42786;top:10124;width:6261;height:3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" filled="f" stroked="f">
                  <v:textbox>
                    <w:txbxContent>
                      <w:p w14:paraId="66EF3C22" w14:textId="77777777" w:rsidR="007728CB" w:rsidRDefault="007728CB" w:rsidP="007A3922">
                        <w:pPr>
                          <w:pStyle w:val="NormalWeb"/>
                        </w:pPr>
                        <w:r>
                          <w:t>Mn(II)</w:t>
                        </w:r>
                      </w:p>
                    </w:txbxContent>
                  </v:textbox>
                </v:rect>
                <v:shape id="TextBox 89" o:spid="_x0000_s1117" type="#_x0000_t202" style="position:absolute;left:32716;top:3648;width:7823;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" filled="f" stroked="f">
                  <v:textbox>
                    <w:txbxContent>
                      <w:p w14:paraId="502E4965" w14:textId="77777777" w:rsidR="007728CB" w:rsidRDefault="007728CB" w:rsidP="007A3922">
                        <w:pPr>
                          <w:pStyle w:val="NormalWeb"/>
                        </w:pPr>
                        <w:r>
                          <w:t>Oxidation</w:t>
                        </w:r>
                      </w:p>
                    </w:txbxContent>
                  </v:textbox>
                </v:shape>
                <v:rect id="Rectangle 565" o:spid="_x0000_s1118" style="position:absolute;left:28452;top:5173;width:6261;height:3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" filled="f" stroked="f">
                  <v:textbox>
                    <w:txbxContent>
                      <w:p w14:paraId="32970B17" w14:textId="77777777" w:rsidR="007728CB" w:rsidRDefault="007728CB" w:rsidP="007A3922">
                        <w:pPr>
                          <w:pStyle w:val="NormalWeb"/>
                        </w:pPr>
                        <w:r>
                          <w:t>Mn(II)</w:t>
                        </w:r>
                      </w:p>
                    </w:txbxContent>
                  </v:textbox>
                </v:rect>
                <v:shape id="Straight Arrow Connector 566" o:spid="_x0000_s1119" type="#_x0000_t32" style="position:absolute;left:34445;top:6846;width:5334;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" strokecolor="black [3040]" strokeweight="1pt">
                  <v:stroke endarrow="open"/>
                </v:shape>
                <v:rect id="Rectangle 567" o:spid="_x0000_s1120" style="position:absolute;left:39473;top:5108;width:7817;height:3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" filled="f" stroked="f">
                  <v:textbox>
                    <w:txbxContent>
                      <w:p w14:paraId="4C774967" w14:textId="77777777" w:rsidR="007728CB" w:rsidRDefault="007728CB" w:rsidP="007A3922">
                        <w:pPr>
                          <w:pStyle w:val="NormalWeb"/>
                        </w:pPr>
                        <w:r>
                          <w:t>MnO</w:t>
                        </w:r>
                        <w:r w:rsidRPr="0042332D">
                          <w:rPr>
                            <w:vertAlign w:val="subscript"/>
                          </w:rPr>
                          <w:t>2</w:t>
                        </w:r>
                        <w:r>
                          <w:t>(s)</w:t>
                        </w:r>
                      </w:p>
                    </w:txbxContent>
                  </v:textbox>
                </v:rect>
                <v:shape id="TextBox 93" o:spid="_x0000_s1121" type="#_x0000_t202" style="position:absolute;left:45556;top:25558;width:8998;height:46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" filled="f" stroked="f">
                  <v:textbox>
                    <w:txbxContent>
                      <w:p w14:paraId="3B7DEC18" w14:textId="77777777" w:rsidR="007728CB" w:rsidRDefault="007728CB" w:rsidP="007A3922">
                        <w:pPr>
                          <w:pStyle w:val="NormalWeb"/>
                        </w:pPr>
                        <w:r>
                          <w:t>Diffusion of</w:t>
                        </w:r>
                      </w:p>
                      <w:p w14:paraId="68D72604" w14:textId="77777777" w:rsidR="007728CB" w:rsidRDefault="007728CB" w:rsidP="007A3922">
                        <w:pPr>
                          <w:pStyle w:val="NormalWeb"/>
                        </w:pPr>
                        <w:r>
                          <w:t>Mn(II)</w:t>
                        </w:r>
                      </w:p>
                    </w:txbxContent>
                  </v:textbox>
                </v:shape>
                <w10:anchorlock/>
              </v:group>
            </w:pict>
          </mc:Fallback>
        </mc:AlternateContent>
      </w:r>
    </w:p>
    <w:p w14:paraId="6770A32E" w14:textId="07413300" w:rsidR="00C87B10" w:rsidRPr="006D4F3E" w:rsidRDefault="00C87B10" w:rsidP="007552CD">
      <w:pPr>
        <w:pStyle w:val="Caption"/>
      </w:pPr>
      <w:bookmarkStart w:id="860" w:name="_Toc395169245"/>
      <w:bookmarkStart w:id="861" w:name="_Toc48573819"/>
      <w:r w:rsidRPr="006D4F3E">
        <w:t xml:space="preserve">Figure </w:t>
      </w:r>
      <w:r w:rsidR="00000000">
        <w:fldChar w:fldCharType="begin"/>
      </w:r>
      <w:r w:rsidR="00000000">
        <w:instrText xml:space="preserve"> SEQ Figure \* ARABIC </w:instrText>
      </w:r>
      <w:r w:rsidR="00000000">
        <w:fldChar w:fldCharType="separate"/>
      </w:r>
      <w:r w:rsidR="00A95042">
        <w:rPr>
          <w:noProof/>
        </w:rPr>
        <w:t>107</w:t>
      </w:r>
      <w:r w:rsidR="00000000">
        <w:rPr>
          <w:noProof/>
        </w:rPr>
        <w:fldChar w:fldCharType="end"/>
      </w:r>
      <w:r w:rsidRPr="006D4F3E">
        <w:t>. Schematic of manganese model (</w:t>
      </w:r>
      <w:proofErr w:type="spellStart"/>
      <w:r w:rsidRPr="006D4F3E">
        <w:t>Di</w:t>
      </w:r>
      <w:r w:rsidR="00DC460D">
        <w:t>T</w:t>
      </w:r>
      <w:r w:rsidRPr="006D4F3E">
        <w:t>oro</w:t>
      </w:r>
      <w:proofErr w:type="spellEnd"/>
      <w:r w:rsidRPr="006D4F3E">
        <w:t>, 2001).</w:t>
      </w:r>
      <w:bookmarkEnd w:id="860"/>
      <w:bookmarkEnd w:id="861"/>
    </w:p>
    <w:p w14:paraId="673116BE" w14:textId="77777777" w:rsidR="00C87B10" w:rsidRPr="006D4F3E" w:rsidRDefault="00C87B10" w:rsidP="007552CD">
      <w:r w:rsidRPr="006D4F3E">
        <w:t xml:space="preserve">The following rate equation is used to model ionic divalent manganese </w:t>
      </w:r>
      <w:proofErr w:type="gramStart"/>
      <w:r w:rsidRPr="006D4F3E">
        <w:t>Mn(</w:t>
      </w:r>
      <w:proofErr w:type="gramEnd"/>
      <w:r w:rsidRPr="006D4F3E">
        <w:t>II) in the water column is:</w:t>
      </w:r>
    </w:p>
    <w:p w14:paraId="61425A9A" w14:textId="77777777" w:rsidR="00C87B10" w:rsidRDefault="00000000" w:rsidP="008565FA">
      <w:pPr>
        <w:pStyle w:val="where"/>
      </w:pPr>
      <m:oMathPara>
        <m:oMath>
          <m:sSub>
            <m:sSubPr>
              <m:ctrlPr>
                <w:rPr>
                  <w:rFonts w:ascii="Cambria Math" w:hAnsi="Cambria Math"/>
                </w:rPr>
              </m:ctrlPr>
            </m:sSubPr>
            <m:e>
              <m:r>
                <w:rPr>
                  <w:rFonts w:ascii="Cambria Math" w:hAnsi="Cambria Math"/>
                </w:rPr>
                <m:t>S</m:t>
              </m:r>
            </m:e>
            <m:sub>
              <m:r>
                <w:rPr>
                  <w:rFonts w:ascii="Cambria Math" w:hAnsi="Cambria Math"/>
                </w:rPr>
                <m:t>Mn</m:t>
              </m:r>
              <m:r>
                <m:rPr>
                  <m:sty m:val="p"/>
                </m:rPr>
                <w:rPr>
                  <w:rFonts w:ascii="Cambria Math" w:hAnsi="Cambria Math"/>
                </w:rPr>
                <m:t>(</m:t>
              </m:r>
              <m:r>
                <w:rPr>
                  <w:rFonts w:ascii="Cambria Math" w:hAnsi="Cambria Math"/>
                </w:rPr>
                <m:t>II</m:t>
              </m:r>
              <m:r>
                <m:rPr>
                  <m:sty m:val="p"/>
                </m:rPr>
                <w:rPr>
                  <w:rFonts w:ascii="Cambria Math" w:hAnsi="Cambria Math"/>
                </w:rPr>
                <m:t>)</m:t>
              </m:r>
            </m:sub>
          </m:sSub>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Mn</m:t>
                      </m:r>
                      <m:d>
                        <m:dPr>
                          <m:ctrlPr>
                            <w:rPr>
                              <w:rFonts w:ascii="Cambria Math" w:hAnsi="Cambria Math"/>
                            </w:rPr>
                          </m:ctrlPr>
                        </m:dPr>
                        <m:e>
                          <m:r>
                            <w:rPr>
                              <w:rFonts w:ascii="Cambria Math" w:hAnsi="Cambria Math"/>
                            </w:rPr>
                            <m:t>II</m:t>
                          </m:r>
                        </m:e>
                      </m:d>
                      <m:r>
                        <m:rPr>
                          <m:sty m:val="p"/>
                        </m:rPr>
                        <w:rPr>
                          <w:rFonts w:ascii="Cambria Math" w:hAnsi="Cambria Math"/>
                        </w:rPr>
                        <m:t>0</m:t>
                      </m:r>
                    </m:sub>
                  </m:sSub>
                  <m:sSub>
                    <m:sSubPr>
                      <m:ctrlPr>
                        <w:rPr>
                          <w:rFonts w:ascii="Cambria Math" w:hAnsi="Cambria Math"/>
                        </w:rPr>
                      </m:ctrlPr>
                    </m:sSubPr>
                    <m:e>
                      <m:r>
                        <m:rPr>
                          <m:sty m:val="p"/>
                        </m:rPr>
                        <w:rPr>
                          <w:rFonts w:ascii="Cambria Math" w:hAnsi="Cambria Math"/>
                        </w:rPr>
                        <m:t>Φ</m:t>
                      </m:r>
                    </m:e>
                    <m:sub>
                      <m:r>
                        <w:rPr>
                          <w:rFonts w:ascii="Cambria Math" w:hAnsi="Cambria Math"/>
                        </w:rPr>
                        <m:t>DO</m:t>
                      </m:r>
                    </m:sub>
                  </m:sSub>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d>
                        <m:dPr>
                          <m:ctrlPr>
                            <w:rPr>
                              <w:rFonts w:ascii="Cambria Math" w:hAnsi="Cambria Math"/>
                            </w:rPr>
                          </m:ctrlPr>
                        </m:dPr>
                        <m:e>
                          <m:r>
                            <w:rPr>
                              <w:rFonts w:ascii="Cambria Math" w:hAnsi="Cambria Math"/>
                            </w:rPr>
                            <m:t>pH</m:t>
                          </m:r>
                          <m:r>
                            <m:rPr>
                              <m:sty m:val="p"/>
                            </m:rPr>
                            <w:rPr>
                              <w:rFonts w:ascii="Cambria Math" w:hAnsi="Cambria Math"/>
                            </w:rPr>
                            <m:t>-7</m:t>
                          </m:r>
                        </m:e>
                      </m:d>
                    </m:sup>
                  </m:sSup>
                  <m:sSub>
                    <m:sSubPr>
                      <m:ctrlPr>
                        <w:rPr>
                          <w:rFonts w:ascii="Cambria Math" w:hAnsi="Cambria Math"/>
                        </w:rPr>
                      </m:ctrlPr>
                    </m:sSubPr>
                    <m:e>
                      <m:r>
                        <m:rPr>
                          <m:sty m:val="p"/>
                        </m:rPr>
                        <w:rPr>
                          <w:rFonts w:ascii="Cambria Math" w:hAnsi="Cambria Math"/>
                        </w:rPr>
                        <m:t>Φ</m:t>
                      </m:r>
                    </m:e>
                    <m:sub>
                      <m:r>
                        <w:rPr>
                          <w:rFonts w:ascii="Cambria Math" w:hAnsi="Cambria Math"/>
                        </w:rPr>
                        <m:t>Mn</m:t>
                      </m:r>
                      <m:d>
                        <m:dPr>
                          <m:ctrlPr>
                            <w:rPr>
                              <w:rFonts w:ascii="Cambria Math" w:hAnsi="Cambria Math"/>
                            </w:rPr>
                          </m:ctrlPr>
                        </m:dPr>
                        <m:e>
                          <m:r>
                            <w:rPr>
                              <w:rFonts w:ascii="Cambria Math" w:hAnsi="Cambria Math"/>
                            </w:rPr>
                            <m:t>II</m:t>
                          </m:r>
                        </m:e>
                      </m:d>
                    </m:sub>
                  </m:sSub>
                </m:e>
              </m:groupChr>
            </m:e>
            <m:lim>
              <m:r>
                <m:rPr>
                  <m:nor/>
                </m:rPr>
                <m:t>Oxidation</m:t>
              </m:r>
            </m:lim>
          </m:limLow>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sSub>
                    <m:sSubPr>
                      <m:ctrlPr>
                        <w:rPr>
                          <w:rFonts w:ascii="Cambria Math" w:hAnsi="Cambria Math"/>
                        </w:rPr>
                      </m:ctrlPr>
                    </m:sSubPr>
                    <m:e>
                      <m:r>
                        <w:rPr>
                          <w:rFonts w:ascii="Cambria Math" w:hAnsi="Cambria Math"/>
                        </w:rPr>
                        <m:t>k</m:t>
                      </m:r>
                    </m:e>
                    <m:sub>
                      <m:r>
                        <w:rPr>
                          <w:rFonts w:ascii="Cambria Math" w:hAnsi="Cambria Math"/>
                        </w:rPr>
                        <m:t>Mn</m:t>
                      </m:r>
                      <m:sSub>
                        <m:sSubPr>
                          <m:ctrlPr>
                            <w:rPr>
                              <w:rFonts w:ascii="Cambria Math" w:hAnsi="Cambria Math"/>
                            </w:rPr>
                          </m:ctrlPr>
                        </m:sSubPr>
                        <m:e>
                          <m:r>
                            <w:rPr>
                              <w:rFonts w:ascii="Cambria Math" w:hAnsi="Cambria Math"/>
                            </w:rPr>
                            <m:t>O</m:t>
                          </m:r>
                        </m:e>
                        <m:sub>
                          <m:r>
                            <m:rPr>
                              <m:sty m:val="p"/>
                            </m:rPr>
                            <w:rPr>
                              <w:rFonts w:ascii="Cambria Math" w:hAnsi="Cambria Math"/>
                            </w:rPr>
                            <m:t>2</m:t>
                          </m:r>
                        </m:sub>
                      </m:sSub>
                    </m:sub>
                  </m:sSub>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Mn</m:t>
                              </m:r>
                              <m:sSub>
                                <m:sSubPr>
                                  <m:ctrlPr>
                                    <w:rPr>
                                      <w:rFonts w:ascii="Cambria Math" w:hAnsi="Cambria Math"/>
                                    </w:rPr>
                                  </m:ctrlPr>
                                </m:sSubPr>
                                <m:e>
                                  <m:r>
                                    <w:rPr>
                                      <w:rFonts w:ascii="Cambria Math" w:hAnsi="Cambria Math"/>
                                    </w:rPr>
                                    <m:t>O</m:t>
                                  </m:r>
                                </m:e>
                                <m:sub>
                                  <m:r>
                                    <m:rPr>
                                      <m:sty m:val="p"/>
                                    </m:rPr>
                                    <w:rPr>
                                      <w:rFonts w:ascii="Cambria Math" w:hAnsi="Cambria Math"/>
                                    </w:rPr>
                                    <m:t>2</m:t>
                                  </m:r>
                                </m:sub>
                              </m:sSub>
                            </m:sub>
                          </m:sSub>
                        </m:num>
                        <m:den>
                          <m:sSub>
                            <m:sSubPr>
                              <m:ctrlPr>
                                <w:rPr>
                                  <w:rFonts w:ascii="Cambria Math" w:hAnsi="Cambria Math"/>
                                </w:rPr>
                              </m:ctrlPr>
                            </m:sSubPr>
                            <m:e>
                              <m:r>
                                <w:rPr>
                                  <w:rFonts w:ascii="Cambria Math" w:hAnsi="Cambria Math"/>
                                </w:rPr>
                                <m:t>K</m:t>
                              </m:r>
                            </m:e>
                            <m:sub>
                              <m:r>
                                <w:rPr>
                                  <w:rFonts w:ascii="Cambria Math" w:hAnsi="Cambria Math"/>
                                </w:rPr>
                                <m:t>Mn</m:t>
                              </m:r>
                              <m:sSub>
                                <m:sSubPr>
                                  <m:ctrlPr>
                                    <w:rPr>
                                      <w:rFonts w:ascii="Cambria Math" w:hAnsi="Cambria Math"/>
                                    </w:rPr>
                                  </m:ctrlPr>
                                </m:sSubPr>
                                <m:e>
                                  <m:r>
                                    <w:rPr>
                                      <w:rFonts w:ascii="Cambria Math" w:hAnsi="Cambria Math"/>
                                    </w:rPr>
                                    <m:t>O</m:t>
                                  </m:r>
                                </m:e>
                                <m:sub>
                                  <m:r>
                                    <m:rPr>
                                      <m:sty m:val="p"/>
                                    </m:rPr>
                                    <w:rPr>
                                      <w:rFonts w:ascii="Cambria Math" w:hAnsi="Cambria Math"/>
                                    </w:rPr>
                                    <m:t>2</m:t>
                                  </m:r>
                                </m:sub>
                              </m:sSub>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DO</m:t>
                              </m:r>
                            </m:sub>
                          </m:sSub>
                        </m:den>
                      </m:f>
                    </m:e>
                  </m:d>
                  <m:sSub>
                    <m:sSubPr>
                      <m:ctrlPr>
                        <w:rPr>
                          <w:rFonts w:ascii="Cambria Math" w:hAnsi="Cambria Math"/>
                        </w:rPr>
                      </m:ctrlPr>
                    </m:sSubPr>
                    <m:e>
                      <m:r>
                        <m:rPr>
                          <m:sty m:val="p"/>
                        </m:rPr>
                        <w:rPr>
                          <w:rFonts w:ascii="Cambria Math" w:hAnsi="Cambria Math"/>
                        </w:rPr>
                        <m:t>Φ</m:t>
                      </m:r>
                    </m:e>
                    <m:sub>
                      <m:r>
                        <w:rPr>
                          <w:rFonts w:ascii="Cambria Math" w:hAnsi="Cambria Math"/>
                        </w:rPr>
                        <m:t>Mn</m:t>
                      </m:r>
                      <m:sSub>
                        <m:sSubPr>
                          <m:ctrlPr>
                            <w:rPr>
                              <w:rFonts w:ascii="Cambria Math" w:hAnsi="Cambria Math"/>
                            </w:rPr>
                          </m:ctrlPr>
                        </m:sSubPr>
                        <m:e>
                          <m:r>
                            <w:rPr>
                              <w:rFonts w:ascii="Cambria Math" w:hAnsi="Cambria Math"/>
                            </w:rPr>
                            <m:t>O</m:t>
                          </m:r>
                        </m:e>
                        <m:sub>
                          <m:r>
                            <m:rPr>
                              <m:sty m:val="p"/>
                            </m:rPr>
                            <w:rPr>
                              <w:rFonts w:ascii="Cambria Math" w:hAnsi="Cambria Math"/>
                            </w:rPr>
                            <m:t>2</m:t>
                          </m:r>
                        </m:sub>
                      </m:sSub>
                    </m:sub>
                  </m:sSub>
                </m:e>
              </m:groupChr>
            </m:e>
            <m:lim>
              <m:r>
                <w:rPr>
                  <w:rFonts w:ascii="Cambria Math" w:hAnsi="Cambria Math"/>
                </w:rPr>
                <m:t>Reduction</m:t>
              </m:r>
            </m:lim>
          </m:limLow>
        </m:oMath>
      </m:oMathPara>
    </w:p>
    <w:p w14:paraId="499AAF25" w14:textId="77777777" w:rsidR="00C87B10" w:rsidRPr="006D4F3E" w:rsidRDefault="006D4F3E" w:rsidP="008565FA">
      <w:pPr>
        <w:pStyle w:val="where"/>
      </w:pPr>
      <w:r>
        <w:t>w</w:t>
      </w:r>
      <w:r w:rsidR="00C87B10" w:rsidRPr="006D4F3E">
        <w:t>here</w:t>
      </w:r>
      <w:r>
        <w:t>:</w:t>
      </w:r>
    </w:p>
    <w:p w14:paraId="4E3DF92E" w14:textId="55AA8E16" w:rsidR="00C87B10" w:rsidRPr="006D4F3E" w:rsidRDefault="00000000" w:rsidP="008565FA">
      <w:pPr>
        <w:pStyle w:val="NormalText"/>
        <w:rPr>
          <w:vertAlign w:val="superscript"/>
        </w:rPr>
      </w:pPr>
      <m:oMath>
        <m:sSub>
          <m:sSubPr>
            <m:ctrlPr>
              <w:rPr>
                <w:rFonts w:ascii="Cambria Math" w:hAnsi="Cambria Math"/>
              </w:rPr>
            </m:ctrlPr>
          </m:sSubPr>
          <m:e>
            <m:r>
              <w:rPr>
                <w:rFonts w:ascii="Cambria Math" w:hAnsi="Cambria Math"/>
              </w:rPr>
              <m:t>k</m:t>
            </m:r>
          </m:e>
          <m:sub>
            <m:r>
              <w:rPr>
                <w:rFonts w:ascii="Cambria Math" w:hAnsi="Cambria Math"/>
              </w:rPr>
              <m:t>Mn</m:t>
            </m:r>
            <m:sSub>
              <m:sSubPr>
                <m:ctrlPr>
                  <w:rPr>
                    <w:rFonts w:ascii="Cambria Math" w:hAnsi="Cambria Math"/>
                    <w:color w:val="000000"/>
                  </w:rPr>
                </m:ctrlPr>
              </m:sSubPr>
              <m:e>
                <m:r>
                  <w:rPr>
                    <w:rFonts w:ascii="Cambria Math" w:hAnsi="Cambria Math"/>
                  </w:rPr>
                  <m:t>O</m:t>
                </m:r>
              </m:e>
              <m:sub>
                <m:r>
                  <m:rPr>
                    <m:sty m:val="p"/>
                  </m:rPr>
                  <w:rPr>
                    <w:rFonts w:ascii="Cambria Math" w:hAnsi="Cambria Math"/>
                  </w:rPr>
                  <m:t>2</m:t>
                </m:r>
              </m:sub>
            </m:sSub>
          </m:sub>
        </m:sSub>
      </m:oMath>
      <w:r w:rsidR="00C87B10" w:rsidRPr="006D4F3E">
        <w:t>=</w:t>
      </w:r>
      <w:r w:rsidR="00C87B10" w:rsidRPr="006D4F3E">
        <w:tab/>
      </w:r>
      <w:r w:rsidR="007634D4">
        <w:t xml:space="preserve"> </w:t>
      </w:r>
      <w:r w:rsidR="00C87B10" w:rsidRPr="006D4F3E">
        <w:t xml:space="preserve">reduction rate in water column, </w:t>
      </w:r>
      <w:proofErr w:type="gramStart"/>
      <w:r w:rsidR="00C87B10" w:rsidRPr="006D4F3E">
        <w:t>sec</w:t>
      </w:r>
      <w:r w:rsidR="00C87B10" w:rsidRPr="006D4F3E">
        <w:rPr>
          <w:vertAlign w:val="superscript"/>
        </w:rPr>
        <w:t>-1</w:t>
      </w:r>
      <w:proofErr w:type="gramEnd"/>
    </w:p>
    <w:p w14:paraId="3A8D3247" w14:textId="023C9DF9" w:rsidR="00C87B10" w:rsidRPr="006D4F3E" w:rsidRDefault="00000000" w:rsidP="008565FA">
      <w:pPr>
        <w:pStyle w:val="NormalText"/>
      </w:pPr>
      <m:oMath>
        <m:sSub>
          <m:sSubPr>
            <m:ctrlPr>
              <w:rPr>
                <w:rFonts w:ascii="Cambria Math" w:hAnsi="Cambria Math"/>
              </w:rPr>
            </m:ctrlPr>
          </m:sSubPr>
          <m:e>
            <m:r>
              <w:rPr>
                <w:rFonts w:ascii="Cambria Math" w:hAnsi="Cambria Math"/>
              </w:rPr>
              <m:t>k</m:t>
            </m:r>
          </m:e>
          <m:sub>
            <m:r>
              <w:rPr>
                <w:rFonts w:ascii="Cambria Math" w:hAnsi="Cambria Math"/>
              </w:rPr>
              <m:t>Mn</m:t>
            </m:r>
            <m:d>
              <m:dPr>
                <m:ctrlPr>
                  <w:rPr>
                    <w:rFonts w:ascii="Cambria Math" w:hAnsi="Cambria Math"/>
                  </w:rPr>
                </m:ctrlPr>
              </m:dPr>
              <m:e>
                <m:r>
                  <w:rPr>
                    <w:rFonts w:ascii="Cambria Math" w:hAnsi="Cambria Math"/>
                  </w:rPr>
                  <m:t>II</m:t>
                </m:r>
              </m:e>
            </m:d>
            <m:r>
              <m:rPr>
                <m:sty m:val="p"/>
              </m:rPr>
              <w:rPr>
                <w:rFonts w:ascii="Cambria Math" w:hAnsi="Cambria Math"/>
              </w:rPr>
              <m:t>0</m:t>
            </m:r>
          </m:sub>
        </m:sSub>
        <m:r>
          <w:rPr>
            <w:rFonts w:ascii="Cambria Math" w:hAnsi="Cambria Math"/>
          </w:rPr>
          <m:t xml:space="preserve"> </m:t>
        </m:r>
      </m:oMath>
      <w:r w:rsidR="00C87B10" w:rsidRPr="006D4F3E">
        <w:t>=</w:t>
      </w:r>
      <w:r w:rsidR="00C87B10" w:rsidRPr="006D4F3E">
        <w:tab/>
        <w:t>oxidation rate in water column, sec</w:t>
      </w:r>
      <w:r w:rsidR="00C87B10" w:rsidRPr="006D4F3E">
        <w:rPr>
          <w:vertAlign w:val="superscript"/>
        </w:rPr>
        <w:t>-1</w:t>
      </w:r>
      <w:r w:rsidR="00C87B10" w:rsidRPr="006D4F3E">
        <w:t>(g m</w:t>
      </w:r>
      <w:r w:rsidR="00C87B10" w:rsidRPr="006D4F3E">
        <w:rPr>
          <w:vertAlign w:val="superscript"/>
        </w:rPr>
        <w:t>-3</w:t>
      </w:r>
      <w:r w:rsidR="00C87B10" w:rsidRPr="006D4F3E">
        <w:t>)</w:t>
      </w:r>
      <w:r w:rsidR="00C87B10" w:rsidRPr="006D4F3E">
        <w:rPr>
          <w:vertAlign w:val="superscript"/>
        </w:rPr>
        <w:t>-1</w:t>
      </w:r>
    </w:p>
    <w:p w14:paraId="55CE9C18" w14:textId="4D3B97D5" w:rsidR="00C87B10" w:rsidRPr="001B20C4" w:rsidRDefault="00000000" w:rsidP="008565FA">
      <w:pPr>
        <w:pStyle w:val="NormalText"/>
      </w:pPr>
      <m:oMath>
        <m:sSub>
          <m:sSubPr>
            <m:ctrlPr>
              <w:rPr>
                <w:rFonts w:ascii="Cambria Math" w:hAnsi="Cambria Math"/>
              </w:rPr>
            </m:ctrlPr>
          </m:sSubPr>
          <m:e>
            <m:r>
              <w:rPr>
                <w:rFonts w:ascii="Cambria Math" w:hAnsi="Cambria Math"/>
              </w:rPr>
              <m:t>K</m:t>
            </m:r>
          </m:e>
          <m:sub>
            <m:r>
              <w:rPr>
                <w:rFonts w:ascii="Cambria Math" w:hAnsi="Cambria Math"/>
              </w:rPr>
              <m:t>Mn</m:t>
            </m:r>
            <m:sSub>
              <m:sSubPr>
                <m:ctrlPr>
                  <w:rPr>
                    <w:rFonts w:ascii="Cambria Math" w:hAnsi="Cambria Math"/>
                  </w:rPr>
                </m:ctrlPr>
              </m:sSubPr>
              <m:e>
                <m:r>
                  <w:rPr>
                    <w:rFonts w:ascii="Cambria Math" w:hAnsi="Cambria Math"/>
                  </w:rPr>
                  <m:t>O</m:t>
                </m:r>
              </m:e>
              <m:sub>
                <m:r>
                  <m:rPr>
                    <m:sty m:val="p"/>
                  </m:rPr>
                  <w:rPr>
                    <w:rFonts w:ascii="Cambria Math" w:hAnsi="Cambria Math"/>
                  </w:rPr>
                  <m:t>2</m:t>
                </m:r>
              </m:sub>
            </m:sSub>
          </m:sub>
        </m:sSub>
      </m:oMath>
      <w:r w:rsidR="00C87B10" w:rsidRPr="001B20C4">
        <w:t>=</w:t>
      </w:r>
      <w:r w:rsidR="007634D4">
        <w:t xml:space="preserve"> </w:t>
      </w:r>
      <w:r w:rsidR="00C87B10" w:rsidRPr="001B20C4">
        <w:t>half saturation constant for oxygen for this reaction, g m</w:t>
      </w:r>
      <w:r w:rsidR="00C87B10" w:rsidRPr="001B20C4">
        <w:rPr>
          <w:vertAlign w:val="superscript"/>
        </w:rPr>
        <w:t>-3</w:t>
      </w:r>
    </w:p>
    <w:p w14:paraId="72471770" w14:textId="77777777" w:rsidR="00C87B10" w:rsidRPr="001B20C4" w:rsidRDefault="00000000" w:rsidP="008565FA">
      <w:pPr>
        <w:pStyle w:val="NormalText"/>
      </w:pPr>
      <m:oMath>
        <m:sSub>
          <m:sSubPr>
            <m:ctrlPr>
              <w:rPr>
                <w:rFonts w:ascii="Cambria Math" w:hAnsi="Cambria Math"/>
                <w:color w:val="000000"/>
              </w:rPr>
            </m:ctrlPr>
          </m:sSubPr>
          <m:e>
            <m:r>
              <m:rPr>
                <m:sty m:val="p"/>
              </m:rPr>
              <w:rPr>
                <w:rFonts w:ascii="Cambria Math" w:hAnsi="Cambria Math"/>
              </w:rPr>
              <m:t>Φ</m:t>
            </m:r>
          </m:e>
          <m:sub>
            <m:r>
              <w:rPr>
                <w:rFonts w:ascii="Cambria Math" w:hAnsi="Cambria Math"/>
              </w:rPr>
              <m:t>DO</m:t>
            </m:r>
          </m:sub>
        </m:sSub>
      </m:oMath>
      <w:r w:rsidR="00C87B10" w:rsidRPr="001B20C4">
        <w:tab/>
        <w:t>=</w:t>
      </w:r>
      <w:r w:rsidR="00C87B10" w:rsidRPr="001B20C4">
        <w:tab/>
        <w:t>dissolved oxygen concentration, g m</w:t>
      </w:r>
      <w:r w:rsidR="00C87B10" w:rsidRPr="001B20C4">
        <w:rPr>
          <w:vertAlign w:val="superscript"/>
        </w:rPr>
        <w:t>-3</w:t>
      </w:r>
    </w:p>
    <w:p w14:paraId="2C5B11E9" w14:textId="77777777" w:rsidR="00C87B10" w:rsidRPr="001B20C4" w:rsidRDefault="00C87B10" w:rsidP="008565FA">
      <w:pPr>
        <w:pStyle w:val="NormalText"/>
      </w:pPr>
      <w:r w:rsidRPr="001B20C4">
        <w:tab/>
      </w:r>
      <m:oMath>
        <m:sSub>
          <m:sSubPr>
            <m:ctrlPr>
              <w:rPr>
                <w:rFonts w:ascii="Cambria Math" w:hAnsi="Cambria Math"/>
              </w:rPr>
            </m:ctrlPr>
          </m:sSubPr>
          <m:e>
            <m:r>
              <m:rPr>
                <m:sty m:val="p"/>
              </m:rPr>
              <w:rPr>
                <w:rFonts w:ascii="Cambria Math" w:hAnsi="Cambria Math"/>
              </w:rPr>
              <m:t>Φ</m:t>
            </m:r>
          </m:e>
          <m:sub>
            <m:r>
              <w:rPr>
                <w:rFonts w:ascii="Cambria Math" w:hAnsi="Cambria Math"/>
              </w:rPr>
              <m:t>Mn</m:t>
            </m:r>
            <m:d>
              <m:dPr>
                <m:ctrlPr>
                  <w:rPr>
                    <w:rFonts w:ascii="Cambria Math" w:hAnsi="Cambria Math"/>
                  </w:rPr>
                </m:ctrlPr>
              </m:dPr>
              <m:e>
                <m:r>
                  <w:rPr>
                    <w:rFonts w:ascii="Cambria Math" w:hAnsi="Cambria Math"/>
                  </w:rPr>
                  <m:t>II</m:t>
                </m:r>
              </m:e>
            </m:d>
          </m:sub>
        </m:sSub>
      </m:oMath>
      <w:r w:rsidRPr="001B20C4">
        <w:tab/>
        <w:t>=</w:t>
      </w:r>
      <w:r w:rsidRPr="001B20C4">
        <w:tab/>
      </w:r>
      <w:proofErr w:type="gramStart"/>
      <w:r w:rsidRPr="001B20C4">
        <w:t>Mn(</w:t>
      </w:r>
      <w:proofErr w:type="gramEnd"/>
      <w:r w:rsidRPr="001B20C4">
        <w:t>II) concentration, g m</w:t>
      </w:r>
      <w:r w:rsidRPr="001B20C4">
        <w:rPr>
          <w:vertAlign w:val="superscript"/>
        </w:rPr>
        <w:t>-3</w:t>
      </w:r>
    </w:p>
    <w:p w14:paraId="3CCAD29D" w14:textId="77777777" w:rsidR="00C87B10" w:rsidRPr="001B20C4" w:rsidRDefault="00000000" w:rsidP="008565FA">
      <w:pPr>
        <w:pStyle w:val="NormalText"/>
      </w:pPr>
      <m:oMath>
        <m:sSub>
          <m:sSubPr>
            <m:ctrlPr>
              <w:rPr>
                <w:rFonts w:ascii="Cambria Math" w:hAnsi="Cambria Math"/>
              </w:rPr>
            </m:ctrlPr>
          </m:sSubPr>
          <m:e>
            <m:r>
              <m:rPr>
                <m:sty m:val="p"/>
              </m:rPr>
              <w:rPr>
                <w:rFonts w:ascii="Cambria Math" w:hAnsi="Cambria Math"/>
              </w:rPr>
              <m:t>Φ</m:t>
            </m:r>
          </m:e>
          <m:sub>
            <m:r>
              <w:rPr>
                <w:rFonts w:ascii="Cambria Math" w:hAnsi="Cambria Math"/>
              </w:rPr>
              <m:t>Mn</m:t>
            </m:r>
            <m:sSub>
              <m:sSubPr>
                <m:ctrlPr>
                  <w:rPr>
                    <w:rFonts w:ascii="Cambria Math" w:hAnsi="Cambria Math"/>
                    <w:color w:val="000000"/>
                  </w:rPr>
                </m:ctrlPr>
              </m:sSubPr>
              <m:e>
                <m:r>
                  <w:rPr>
                    <w:rFonts w:ascii="Cambria Math" w:hAnsi="Cambria Math"/>
                  </w:rPr>
                  <m:t>O</m:t>
                </m:r>
              </m:e>
              <m:sub>
                <m:r>
                  <m:rPr>
                    <m:sty m:val="p"/>
                  </m:rPr>
                  <w:rPr>
                    <w:rFonts w:ascii="Cambria Math" w:hAnsi="Cambria Math"/>
                  </w:rPr>
                  <m:t>2</m:t>
                </m:r>
              </m:sub>
            </m:sSub>
          </m:sub>
        </m:sSub>
      </m:oMath>
      <w:r w:rsidR="00C87B10" w:rsidRPr="001B20C4">
        <w:tab/>
        <w:t>=</w:t>
      </w:r>
      <w:r w:rsidR="00C87B10" w:rsidRPr="001B20C4">
        <w:tab/>
        <w:t>manganese dioxide concentration, g m</w:t>
      </w:r>
      <w:r w:rsidR="00C87B10" w:rsidRPr="001B20C4">
        <w:rPr>
          <w:vertAlign w:val="superscript"/>
        </w:rPr>
        <w:t>-3</w:t>
      </w:r>
    </w:p>
    <w:p w14:paraId="4BFEA900" w14:textId="6DC582E6" w:rsidR="00C87B10" w:rsidRPr="001B20C4" w:rsidRDefault="00C87B10" w:rsidP="007552CD">
      <m:oMath>
        <m:r>
          <w:rPr>
            <w:rFonts w:ascii="Cambria Math" w:hAnsi="Cambria Math"/>
          </w:rPr>
          <m:t>pH</m:t>
        </m:r>
      </m:oMath>
      <w:r w:rsidRPr="001B20C4">
        <w:tab/>
      </w:r>
      <w:r w:rsidR="007634D4">
        <w:t xml:space="preserve"> </w:t>
      </w:r>
      <w:r w:rsidRPr="001B20C4">
        <w:t>=</w:t>
      </w:r>
      <w:r w:rsidR="007634D4">
        <w:t xml:space="preserve"> </w:t>
      </w:r>
      <w:r w:rsidRPr="001B20C4">
        <w:t>pH in water column</w:t>
      </w:r>
    </w:p>
    <w:p w14:paraId="03A64849" w14:textId="77777777" w:rsidR="001B20C4" w:rsidRPr="001B20C4" w:rsidRDefault="001B20C4" w:rsidP="007552CD"/>
    <w:p w14:paraId="1D2FBF7C" w14:textId="77777777" w:rsidR="00C87B10" w:rsidRPr="001B20C4" w:rsidRDefault="00C87B10" w:rsidP="007552CD">
      <w:r w:rsidRPr="001B20C4">
        <w:t xml:space="preserve">The rate equation for </w:t>
      </w:r>
      <w:proofErr w:type="gramStart"/>
      <w:r w:rsidRPr="001B20C4">
        <w:t>Mn(</w:t>
      </w:r>
      <w:proofErr w:type="gramEnd"/>
      <w:r w:rsidRPr="001B20C4">
        <w:t>II) in the aerobic sediment layer 1 is:</w:t>
      </w:r>
    </w:p>
    <w:p w14:paraId="4BD1BCE8" w14:textId="77777777" w:rsidR="00C87B10" w:rsidRDefault="00C87B10" w:rsidP="007552CD"/>
    <w:p w14:paraId="4848E759" w14:textId="77777777" w:rsidR="00C87B10" w:rsidRDefault="00000000" w:rsidP="007552CD">
      <w:pPr>
        <w:pStyle w:val="BodyText"/>
      </w:pPr>
      <m:oMathPara>
        <m:oMath>
          <m:sSub>
            <m:sSubPr>
              <m:ctrlPr>
                <w:rPr>
                  <w:rFonts w:ascii="Cambria Math" w:hAnsi="Cambria Math"/>
                </w:rPr>
              </m:ctrlPr>
            </m:sSubPr>
            <m:e>
              <m:r>
                <w:rPr>
                  <w:rFonts w:ascii="Cambria Math" w:hAnsi="Cambria Math"/>
                </w:rPr>
                <m:t>S</m:t>
              </m:r>
            </m:e>
            <m:sub>
              <m:r>
                <w:rPr>
                  <w:rFonts w:ascii="Cambria Math" w:hAnsi="Cambria Math"/>
                </w:rPr>
                <m:t>Mn</m:t>
              </m:r>
              <m:r>
                <m:rPr>
                  <m:sty m:val="p"/>
                </m:rPr>
                <w:rPr>
                  <w:rFonts w:ascii="Cambria Math" w:hAnsi="Cambria Math"/>
                </w:rPr>
                <m:t>(</m:t>
              </m:r>
              <m:r>
                <w:rPr>
                  <w:rFonts w:ascii="Cambria Math" w:hAnsi="Cambria Math"/>
                </w:rPr>
                <m:t>II</m:t>
              </m:r>
              <m:r>
                <m:rPr>
                  <m:sty m:val="p"/>
                </m:rPr>
                <w:rPr>
                  <w:rFonts w:ascii="Cambria Math" w:hAnsi="Cambria Math"/>
                </w:rPr>
                <m:t>)1</m:t>
              </m:r>
            </m:sub>
          </m:sSub>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Mn</m:t>
                      </m:r>
                      <m:d>
                        <m:dPr>
                          <m:ctrlPr>
                            <w:rPr>
                              <w:rFonts w:ascii="Cambria Math" w:hAnsi="Cambria Math"/>
                            </w:rPr>
                          </m:ctrlPr>
                        </m:dPr>
                        <m:e>
                          <m:r>
                            <w:rPr>
                              <w:rFonts w:ascii="Cambria Math" w:hAnsi="Cambria Math"/>
                            </w:rPr>
                            <m:t>II</m:t>
                          </m:r>
                        </m:e>
                      </m:d>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Φ</m:t>
                      </m:r>
                    </m:e>
                    <m:sub>
                      <m:r>
                        <w:rPr>
                          <w:rFonts w:ascii="Cambria Math" w:hAnsi="Cambria Math"/>
                        </w:rPr>
                        <m:t>DO</m:t>
                      </m:r>
                    </m:sub>
                  </m:sSub>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d>
                        <m:dPr>
                          <m:ctrlPr>
                            <w:rPr>
                              <w:rFonts w:ascii="Cambria Math" w:hAnsi="Cambria Math"/>
                            </w:rPr>
                          </m:ctrlPr>
                        </m:dPr>
                        <m:e>
                          <m:r>
                            <w:rPr>
                              <w:rFonts w:ascii="Cambria Math" w:hAnsi="Cambria Math"/>
                            </w:rPr>
                            <m:t>pH</m:t>
                          </m:r>
                          <m:r>
                            <m:rPr>
                              <m:sty m:val="p"/>
                            </m:rPr>
                            <w:rPr>
                              <w:rFonts w:ascii="Cambria Math" w:hAnsi="Cambria Math"/>
                            </w:rPr>
                            <m:t>1-7</m:t>
                          </m:r>
                        </m:e>
                      </m:d>
                    </m:sup>
                  </m:sSup>
                  <m:sSub>
                    <m:sSubPr>
                      <m:ctrlPr>
                        <w:rPr>
                          <w:rFonts w:ascii="Cambria Math" w:hAnsi="Cambria Math"/>
                        </w:rPr>
                      </m:ctrlPr>
                    </m:sSubPr>
                    <m:e>
                      <m:r>
                        <w:rPr>
                          <w:rFonts w:ascii="Cambria Math" w:hAnsi="Cambria Math"/>
                        </w:rPr>
                        <m:t>f</m:t>
                      </m:r>
                    </m:e>
                    <m:sub>
                      <m:r>
                        <w:rPr>
                          <w:rFonts w:ascii="Cambria Math" w:hAnsi="Cambria Math"/>
                        </w:rPr>
                        <m:t>d</m:t>
                      </m:r>
                    </m:sub>
                  </m:sSub>
                  <m:sSub>
                    <m:sSubPr>
                      <m:ctrlPr>
                        <w:rPr>
                          <w:rFonts w:ascii="Cambria Math" w:hAnsi="Cambria Math"/>
                        </w:rPr>
                      </m:ctrlPr>
                    </m:sSubPr>
                    <m:e>
                      <m:r>
                        <m:rPr>
                          <m:sty m:val="p"/>
                        </m:rPr>
                        <w:rPr>
                          <w:rFonts w:ascii="Cambria Math" w:hAnsi="Cambria Math"/>
                        </w:rPr>
                        <m:t>Φ</m:t>
                      </m:r>
                    </m:e>
                    <m:sub>
                      <m:r>
                        <w:rPr>
                          <w:rFonts w:ascii="Cambria Math" w:hAnsi="Cambria Math"/>
                        </w:rPr>
                        <m:t>Mn</m:t>
                      </m:r>
                      <m:d>
                        <m:dPr>
                          <m:ctrlPr>
                            <w:rPr>
                              <w:rFonts w:ascii="Cambria Math" w:hAnsi="Cambria Math"/>
                            </w:rPr>
                          </m:ctrlPr>
                        </m:dPr>
                        <m:e>
                          <m:r>
                            <w:rPr>
                              <w:rFonts w:ascii="Cambria Math" w:hAnsi="Cambria Math"/>
                            </w:rPr>
                            <m:t>II</m:t>
                          </m:r>
                        </m:e>
                      </m:d>
                      <m:r>
                        <m:rPr>
                          <m:sty m:val="p"/>
                        </m:rPr>
                        <w:rPr>
                          <w:rFonts w:ascii="Cambria Math" w:hAnsi="Cambria Math"/>
                        </w:rPr>
                        <m:t>1</m:t>
                      </m:r>
                    </m:sub>
                  </m:sSub>
                </m:e>
              </m:groupChr>
            </m:e>
            <m:lim>
              <m:r>
                <m:rPr>
                  <m:nor/>
                </m:rPr>
                <m:t>Oxidation</m:t>
              </m:r>
            </m:lim>
          </m:limLow>
        </m:oMath>
      </m:oMathPara>
    </w:p>
    <w:p w14:paraId="2FE01DB8" w14:textId="77777777" w:rsidR="00C87B10" w:rsidRPr="001B20C4" w:rsidRDefault="00C87B10" w:rsidP="008565FA">
      <w:pPr>
        <w:pStyle w:val="where"/>
      </w:pPr>
      <w:r w:rsidRPr="001B20C4">
        <w:t>where:</w:t>
      </w:r>
    </w:p>
    <w:p w14:paraId="43E0F442" w14:textId="77777777" w:rsidR="00C87B10" w:rsidRPr="001B20C4" w:rsidRDefault="00C87B10" w:rsidP="00B6554A">
      <w:pPr>
        <w:pStyle w:val="variabledefinitionChar"/>
        <w:rPr>
          <w:rFonts w:ascii="Symbol" w:hAnsi="Symbol"/>
        </w:rPr>
      </w:pPr>
      <w:r w:rsidRPr="001B20C4">
        <w:tab/>
      </w: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Pr="001B20C4">
        <w:tab/>
        <w:t>=</w:t>
      </w:r>
      <w:r w:rsidRPr="001B20C4">
        <w:tab/>
        <w:t xml:space="preserve">dissolved fraction of </w:t>
      </w:r>
      <w:proofErr w:type="gramStart"/>
      <w:r w:rsidRPr="001B20C4">
        <w:t>Mn(</w:t>
      </w:r>
      <w:proofErr w:type="gramEnd"/>
      <w:r w:rsidRPr="001B20C4">
        <w:t>II)</w:t>
      </w:r>
    </w:p>
    <w:p w14:paraId="28076EB4" w14:textId="77777777" w:rsidR="00C87B10" w:rsidRPr="001B20C4" w:rsidRDefault="00C87B10" w:rsidP="008565FA">
      <w:pPr>
        <w:pStyle w:val="NormalText"/>
      </w:pPr>
      <w:r w:rsidRPr="001B20C4">
        <w:tab/>
      </w:r>
      <m:oMath>
        <m:sSub>
          <m:sSubPr>
            <m:ctrlPr>
              <w:rPr>
                <w:rFonts w:ascii="Cambria Math" w:hAnsi="Cambria Math"/>
              </w:rPr>
            </m:ctrlPr>
          </m:sSubPr>
          <m:e>
            <m:r>
              <w:rPr>
                <w:rFonts w:ascii="Cambria Math" w:hAnsi="Cambria Math"/>
              </w:rPr>
              <m:t>k</m:t>
            </m:r>
          </m:e>
          <m:sub>
            <m:r>
              <w:rPr>
                <w:rFonts w:ascii="Cambria Math" w:hAnsi="Cambria Math"/>
              </w:rPr>
              <m:t>Mn</m:t>
            </m:r>
            <m:d>
              <m:dPr>
                <m:ctrlPr>
                  <w:rPr>
                    <w:rFonts w:ascii="Cambria Math" w:hAnsi="Cambria Math"/>
                  </w:rPr>
                </m:ctrlPr>
              </m:dPr>
              <m:e>
                <m:r>
                  <w:rPr>
                    <w:rFonts w:ascii="Cambria Math" w:hAnsi="Cambria Math"/>
                  </w:rPr>
                  <m:t>II</m:t>
                </m:r>
              </m:e>
            </m:d>
            <m:r>
              <m:rPr>
                <m:sty m:val="p"/>
              </m:rPr>
              <w:rPr>
                <w:rFonts w:ascii="Cambria Math" w:hAnsi="Cambria Math"/>
              </w:rPr>
              <m:t>1</m:t>
            </m:r>
          </m:sub>
        </m:sSub>
      </m:oMath>
      <w:r w:rsidRPr="001B20C4">
        <w:t>=</w:t>
      </w:r>
      <w:r w:rsidRPr="001B20C4">
        <w:tab/>
      </w:r>
      <w:proofErr w:type="gramStart"/>
      <w:r w:rsidRPr="001B20C4">
        <w:t>Mn(</w:t>
      </w:r>
      <w:proofErr w:type="gramEnd"/>
      <w:r w:rsidRPr="001B20C4">
        <w:t>II) oxidation rate in layer 1, sec</w:t>
      </w:r>
      <w:r w:rsidRPr="001B20C4">
        <w:rPr>
          <w:vertAlign w:val="superscript"/>
        </w:rPr>
        <w:t>-1</w:t>
      </w:r>
      <w:r w:rsidRPr="001B20C4">
        <w:t>(g m</w:t>
      </w:r>
      <w:r w:rsidRPr="001B20C4">
        <w:rPr>
          <w:vertAlign w:val="superscript"/>
        </w:rPr>
        <w:t>-3</w:t>
      </w:r>
      <w:r w:rsidRPr="001B20C4">
        <w:t>)</w:t>
      </w:r>
      <w:r w:rsidRPr="001B20C4">
        <w:rPr>
          <w:vertAlign w:val="superscript"/>
        </w:rPr>
        <w:t>-1</w:t>
      </w:r>
    </w:p>
    <w:p w14:paraId="402ECA5B" w14:textId="77777777" w:rsidR="00C87B10" w:rsidRPr="001B20C4" w:rsidRDefault="00C87B10" w:rsidP="008565FA">
      <w:pPr>
        <w:pStyle w:val="NormalText"/>
      </w:pPr>
      <w:r w:rsidRPr="001B20C4">
        <w:rPr>
          <w:rFonts w:ascii="Symbol" w:hAnsi="Symbol"/>
        </w:rPr>
        <w:tab/>
      </w:r>
      <m:oMath>
        <m:sSub>
          <m:sSubPr>
            <m:ctrlPr>
              <w:rPr>
                <w:rFonts w:ascii="Cambria Math" w:hAnsi="Cambria Math"/>
                <w:color w:val="000000"/>
              </w:rPr>
            </m:ctrlPr>
          </m:sSubPr>
          <m:e>
            <m:r>
              <m:rPr>
                <m:sty m:val="p"/>
              </m:rPr>
              <w:rPr>
                <w:rFonts w:ascii="Cambria Math" w:hAnsi="Cambria Math"/>
              </w:rPr>
              <m:t>Φ</m:t>
            </m:r>
          </m:e>
          <m:sub>
            <m:r>
              <w:rPr>
                <w:rFonts w:ascii="Cambria Math" w:hAnsi="Cambria Math"/>
              </w:rPr>
              <m:t>DO</m:t>
            </m:r>
          </m:sub>
        </m:sSub>
      </m:oMath>
      <w:r w:rsidRPr="001B20C4">
        <w:tab/>
        <w:t>=</w:t>
      </w:r>
      <w:r w:rsidRPr="001B20C4">
        <w:tab/>
        <w:t>dissolved oxygen concentration, g m</w:t>
      </w:r>
      <w:r w:rsidRPr="001B20C4">
        <w:rPr>
          <w:vertAlign w:val="superscript"/>
        </w:rPr>
        <w:t>-3</w:t>
      </w:r>
    </w:p>
    <w:p w14:paraId="5E15CC2A" w14:textId="77777777" w:rsidR="00C87B10" w:rsidRPr="001B20C4" w:rsidRDefault="00C87B10" w:rsidP="008565FA">
      <w:pPr>
        <w:pStyle w:val="NormalText"/>
      </w:pPr>
      <w:r w:rsidRPr="001B20C4">
        <w:rPr>
          <w:rFonts w:ascii="Symbol" w:hAnsi="Symbol"/>
        </w:rPr>
        <w:tab/>
      </w:r>
      <m:oMath>
        <m:sSub>
          <m:sSubPr>
            <m:ctrlPr>
              <w:rPr>
                <w:rFonts w:ascii="Cambria Math" w:hAnsi="Cambria Math"/>
              </w:rPr>
            </m:ctrlPr>
          </m:sSubPr>
          <m:e>
            <m:r>
              <m:rPr>
                <m:sty m:val="p"/>
              </m:rPr>
              <w:rPr>
                <w:rFonts w:ascii="Cambria Math" w:hAnsi="Cambria Math"/>
              </w:rPr>
              <m:t>Φ</m:t>
            </m:r>
          </m:e>
          <m:sub>
            <m:r>
              <w:rPr>
                <w:rFonts w:ascii="Cambria Math" w:hAnsi="Cambria Math"/>
              </w:rPr>
              <m:t>Mn</m:t>
            </m:r>
            <m:d>
              <m:dPr>
                <m:ctrlPr>
                  <w:rPr>
                    <w:rFonts w:ascii="Cambria Math" w:hAnsi="Cambria Math"/>
                  </w:rPr>
                </m:ctrlPr>
              </m:dPr>
              <m:e>
                <m:r>
                  <w:rPr>
                    <w:rFonts w:ascii="Cambria Math" w:hAnsi="Cambria Math"/>
                  </w:rPr>
                  <m:t>II</m:t>
                </m:r>
              </m:e>
            </m:d>
            <m:r>
              <m:rPr>
                <m:sty m:val="p"/>
              </m:rPr>
              <w:rPr>
                <w:rFonts w:ascii="Cambria Math" w:hAnsi="Cambria Math"/>
              </w:rPr>
              <m:t>1</m:t>
            </m:r>
          </m:sub>
        </m:sSub>
      </m:oMath>
      <w:r w:rsidRPr="001B20C4">
        <w:tab/>
        <w:t>=</w:t>
      </w:r>
      <w:proofErr w:type="gramStart"/>
      <w:r w:rsidRPr="001B20C4">
        <w:t>Mn(</w:t>
      </w:r>
      <w:proofErr w:type="gramEnd"/>
      <w:r w:rsidRPr="001B20C4">
        <w:t>II) concentration, g m</w:t>
      </w:r>
      <w:r w:rsidRPr="001B20C4">
        <w:rPr>
          <w:vertAlign w:val="superscript"/>
        </w:rPr>
        <w:t>-3</w:t>
      </w:r>
    </w:p>
    <w:p w14:paraId="05464F90" w14:textId="77777777" w:rsidR="00C87B10" w:rsidRPr="001B20C4" w:rsidRDefault="00C87B10" w:rsidP="00B6554A">
      <w:pPr>
        <w:pStyle w:val="variabledefinitionChar"/>
      </w:pPr>
      <w:r w:rsidRPr="001B20C4">
        <w:tab/>
      </w:r>
      <m:oMath>
        <m:r>
          <w:rPr>
            <w:rFonts w:ascii="Cambria Math" w:hAnsi="Cambria Math"/>
          </w:rPr>
          <m:t>pH1</m:t>
        </m:r>
      </m:oMath>
      <w:r w:rsidRPr="001B20C4">
        <w:tab/>
        <w:t>=</w:t>
      </w:r>
      <w:r w:rsidRPr="001B20C4">
        <w:tab/>
        <w:t>pH in layer 1</w:t>
      </w:r>
    </w:p>
    <w:p w14:paraId="7566F4CB" w14:textId="77777777" w:rsidR="00C87B10" w:rsidRPr="001B20C4" w:rsidRDefault="00C87B10" w:rsidP="008565FA">
      <w:pPr>
        <w:pStyle w:val="variabledefinitionChar"/>
      </w:pPr>
    </w:p>
    <w:p w14:paraId="09C9F368" w14:textId="77777777" w:rsidR="00C87B10" w:rsidRPr="001B20C4" w:rsidRDefault="00C87B10" w:rsidP="008565FA">
      <w:pPr>
        <w:pStyle w:val="variabledefinitionChar"/>
      </w:pPr>
      <w:r w:rsidRPr="001B20C4">
        <w:t>The rate equation for manganese dioxide in the anaerobic sediment layer 2 is:</w:t>
      </w:r>
    </w:p>
    <w:p w14:paraId="238B8060" w14:textId="77777777" w:rsidR="00C87B10" w:rsidRDefault="00C87B10" w:rsidP="008565FA">
      <w:pPr>
        <w:pStyle w:val="variabledefinitionChar"/>
      </w:pPr>
    </w:p>
    <w:p w14:paraId="39C8A111" w14:textId="77777777" w:rsidR="00C87B10" w:rsidRPr="007E4B69" w:rsidRDefault="00000000" w:rsidP="00B6554A">
      <w:pPr>
        <w:pStyle w:val="BodyText"/>
      </w:pPr>
      <m:oMathPara>
        <m:oMath>
          <m:sSub>
            <m:sSubPr>
              <m:ctrlPr>
                <w:rPr>
                  <w:rFonts w:ascii="Cambria Math" w:hAnsi="Cambria Math"/>
                </w:rPr>
              </m:ctrlPr>
            </m:sSubPr>
            <m:e>
              <m:r>
                <w:rPr>
                  <w:rFonts w:ascii="Cambria Math" w:hAnsi="Cambria Math"/>
                </w:rPr>
                <m:t>S</m:t>
              </m:r>
            </m:e>
            <m:sub>
              <m:r>
                <w:rPr>
                  <w:rFonts w:ascii="Cambria Math" w:hAnsi="Cambria Math"/>
                </w:rPr>
                <m:t>Mn</m:t>
              </m:r>
              <m:r>
                <m:rPr>
                  <m:sty m:val="p"/>
                </m:rPr>
                <w:rPr>
                  <w:rFonts w:ascii="Cambria Math" w:hAnsi="Cambria Math"/>
                </w:rPr>
                <m:t>(</m:t>
              </m:r>
              <m:r>
                <w:rPr>
                  <w:rFonts w:ascii="Cambria Math" w:hAnsi="Cambria Math"/>
                </w:rPr>
                <m:t>II</m:t>
              </m:r>
              <m:r>
                <m:rPr>
                  <m:sty m:val="p"/>
                </m:rPr>
                <w:rPr>
                  <w:rFonts w:ascii="Cambria Math" w:hAnsi="Cambria Math"/>
                </w:rPr>
                <m:t>)2</m:t>
              </m:r>
            </m:sub>
          </m:sSub>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sSub>
                    <m:sSubPr>
                      <m:ctrlPr>
                        <w:rPr>
                          <w:rFonts w:ascii="Cambria Math" w:hAnsi="Cambria Math"/>
                        </w:rPr>
                      </m:ctrlPr>
                    </m:sSubPr>
                    <m:e>
                      <m:r>
                        <w:rPr>
                          <w:rFonts w:ascii="Cambria Math" w:hAnsi="Cambria Math"/>
                        </w:rPr>
                        <m:t>k</m:t>
                      </m:r>
                    </m:e>
                    <m:sub>
                      <m:r>
                        <w:rPr>
                          <w:rFonts w:ascii="Cambria Math" w:hAnsi="Cambria Math"/>
                        </w:rPr>
                        <m:t>Mn</m:t>
                      </m:r>
                      <m:sSub>
                        <m:sSubPr>
                          <m:ctrlPr>
                            <w:rPr>
                              <w:rFonts w:ascii="Cambria Math" w:hAnsi="Cambria Math"/>
                            </w:rPr>
                          </m:ctrlPr>
                        </m:sSubPr>
                        <m:e>
                          <m:r>
                            <w:rPr>
                              <w:rFonts w:ascii="Cambria Math" w:hAnsi="Cambria Math"/>
                            </w:rPr>
                            <m:t>O</m:t>
                          </m:r>
                        </m:e>
                        <m:sub>
                          <m:r>
                            <m:rPr>
                              <m:sty m:val="p"/>
                            </m:rPr>
                            <w:rPr>
                              <w:rFonts w:ascii="Cambria Math" w:hAnsi="Cambria Math"/>
                            </w:rPr>
                            <m:t>2</m:t>
                          </m:r>
                        </m:sub>
                      </m:sSub>
                    </m:sub>
                  </m:sSub>
                  <m:sSub>
                    <m:sSubPr>
                      <m:ctrlPr>
                        <w:rPr>
                          <w:rFonts w:ascii="Cambria Math" w:hAnsi="Cambria Math"/>
                        </w:rPr>
                      </m:ctrlPr>
                    </m:sSubPr>
                    <m:e>
                      <m:r>
                        <m:rPr>
                          <m:sty m:val="p"/>
                        </m:rPr>
                        <w:rPr>
                          <w:rFonts w:ascii="Cambria Math" w:hAnsi="Cambria Math"/>
                        </w:rPr>
                        <m:t>Φ</m:t>
                      </m:r>
                    </m:e>
                    <m:sub>
                      <m:r>
                        <w:rPr>
                          <w:rFonts w:ascii="Cambria Math" w:hAnsi="Cambria Math"/>
                        </w:rPr>
                        <m:t>Mn</m:t>
                      </m:r>
                      <m:sSub>
                        <m:sSubPr>
                          <m:ctrlPr>
                            <w:rPr>
                              <w:rFonts w:ascii="Cambria Math" w:hAnsi="Cambria Math"/>
                            </w:rPr>
                          </m:ctrlPr>
                        </m:sSubPr>
                        <m:e>
                          <m:r>
                            <w:rPr>
                              <w:rFonts w:ascii="Cambria Math" w:hAnsi="Cambria Math"/>
                            </w:rPr>
                            <m:t>O</m:t>
                          </m:r>
                        </m:e>
                        <m:sub>
                          <m:r>
                            <m:rPr>
                              <m:sty m:val="p"/>
                            </m:rPr>
                            <w:rPr>
                              <w:rFonts w:ascii="Cambria Math" w:hAnsi="Cambria Math"/>
                            </w:rPr>
                            <m:t>2</m:t>
                          </m:r>
                        </m:sub>
                      </m:sSub>
                    </m:sub>
                  </m:sSub>
                </m:e>
              </m:groupChr>
            </m:e>
            <m:lim>
              <m:r>
                <m:rPr>
                  <m:nor/>
                </m:rPr>
                <m:t>Reduction</m:t>
              </m:r>
            </m:lim>
          </m:limLow>
        </m:oMath>
      </m:oMathPara>
    </w:p>
    <w:p w14:paraId="60D7D9DF" w14:textId="77777777" w:rsidR="00C87B10" w:rsidRPr="001B20C4" w:rsidRDefault="00C87B10" w:rsidP="008565FA">
      <w:pPr>
        <w:pStyle w:val="where"/>
      </w:pPr>
      <w:r w:rsidRPr="001B20C4">
        <w:t>where:</w:t>
      </w:r>
    </w:p>
    <w:p w14:paraId="53CE31E7" w14:textId="04148BFB" w:rsidR="00C87B10" w:rsidRPr="001B20C4" w:rsidRDefault="00000000" w:rsidP="008565FA">
      <w:pPr>
        <w:pStyle w:val="NormalText"/>
      </w:pPr>
      <m:oMath>
        <m:sSub>
          <m:sSubPr>
            <m:ctrlPr>
              <w:rPr>
                <w:rFonts w:ascii="Cambria Math" w:hAnsi="Cambria Math"/>
              </w:rPr>
            </m:ctrlPr>
          </m:sSubPr>
          <m:e>
            <m:r>
              <w:rPr>
                <w:rFonts w:ascii="Cambria Math" w:hAnsi="Cambria Math"/>
              </w:rPr>
              <m:t>k</m:t>
            </m:r>
          </m:e>
          <m:sub>
            <m:r>
              <w:rPr>
                <w:rFonts w:ascii="Cambria Math" w:hAnsi="Cambria Math"/>
              </w:rPr>
              <m:t>Mn</m:t>
            </m:r>
            <m:sSub>
              <m:sSubPr>
                <m:ctrlPr>
                  <w:rPr>
                    <w:rFonts w:ascii="Cambria Math" w:hAnsi="Cambria Math"/>
                    <w:color w:val="000000"/>
                  </w:rPr>
                </m:ctrlPr>
              </m:sSubPr>
              <m:e>
                <m:r>
                  <w:rPr>
                    <w:rFonts w:ascii="Cambria Math" w:hAnsi="Cambria Math"/>
                  </w:rPr>
                  <m:t>O</m:t>
                </m:r>
              </m:e>
              <m:sub>
                <m:r>
                  <m:rPr>
                    <m:sty m:val="p"/>
                  </m:rPr>
                  <w:rPr>
                    <w:rFonts w:ascii="Cambria Math" w:hAnsi="Cambria Math"/>
                  </w:rPr>
                  <m:t>2</m:t>
                </m:r>
              </m:sub>
            </m:sSub>
          </m:sub>
        </m:sSub>
        <m:r>
          <m:rPr>
            <m:sty m:val="p"/>
          </m:rPr>
          <w:rPr>
            <w:rFonts w:ascii="Cambria Math" w:hAnsi="Cambria Math"/>
          </w:rPr>
          <m:t xml:space="preserve"> </m:t>
        </m:r>
      </m:oMath>
      <w:r w:rsidR="00C87B10" w:rsidRPr="001B20C4">
        <w:t>=</w:t>
      </w:r>
      <w:r w:rsidR="002C2D2A">
        <w:t xml:space="preserve"> </w:t>
      </w:r>
      <w:r w:rsidR="00C87B10" w:rsidRPr="001B20C4">
        <w:tab/>
        <w:t xml:space="preserve">manganese dioxide reduction rate in layer 2, </w:t>
      </w:r>
      <w:proofErr w:type="gramStart"/>
      <w:r w:rsidR="00C87B10" w:rsidRPr="001B20C4">
        <w:t>sec</w:t>
      </w:r>
      <w:r w:rsidR="00C87B10" w:rsidRPr="001B20C4">
        <w:rPr>
          <w:vertAlign w:val="superscript"/>
        </w:rPr>
        <w:t>-1</w:t>
      </w:r>
      <w:proofErr w:type="gramEnd"/>
    </w:p>
    <w:p w14:paraId="285D485B" w14:textId="77777777" w:rsidR="00C87B10" w:rsidRPr="001B20C4" w:rsidRDefault="00C87B10" w:rsidP="008565FA">
      <w:pPr>
        <w:pStyle w:val="NormalText"/>
      </w:pPr>
      <w:r w:rsidRPr="001B20C4">
        <w:rPr>
          <w:rFonts w:ascii="Symbol" w:hAnsi="Symbol"/>
        </w:rPr>
        <w:tab/>
      </w:r>
      <m:oMath>
        <m:sSub>
          <m:sSubPr>
            <m:ctrlPr>
              <w:rPr>
                <w:rFonts w:ascii="Cambria Math" w:hAnsi="Cambria Math"/>
              </w:rPr>
            </m:ctrlPr>
          </m:sSubPr>
          <m:e>
            <m:r>
              <m:rPr>
                <m:sty m:val="p"/>
              </m:rPr>
              <w:rPr>
                <w:rFonts w:ascii="Cambria Math" w:hAnsi="Cambria Math"/>
              </w:rPr>
              <m:t>Φ</m:t>
            </m:r>
          </m:e>
          <m:sub>
            <m:r>
              <w:rPr>
                <w:rFonts w:ascii="Cambria Math" w:hAnsi="Cambria Math"/>
              </w:rPr>
              <m:t>Mn</m:t>
            </m:r>
            <m:sSub>
              <m:sSubPr>
                <m:ctrlPr>
                  <w:rPr>
                    <w:rFonts w:ascii="Cambria Math" w:hAnsi="Cambria Math"/>
                    <w:color w:val="000000"/>
                  </w:rPr>
                </m:ctrlPr>
              </m:sSubPr>
              <m:e>
                <m:r>
                  <w:rPr>
                    <w:rFonts w:ascii="Cambria Math" w:hAnsi="Cambria Math"/>
                  </w:rPr>
                  <m:t>O</m:t>
                </m:r>
              </m:e>
              <m:sub>
                <m:r>
                  <m:rPr>
                    <m:sty m:val="p"/>
                  </m:rPr>
                  <w:rPr>
                    <w:rFonts w:ascii="Cambria Math" w:hAnsi="Cambria Math"/>
                  </w:rPr>
                  <m:t>2</m:t>
                </m:r>
              </m:sub>
            </m:sSub>
          </m:sub>
        </m:sSub>
      </m:oMath>
      <w:r w:rsidRPr="001B20C4">
        <w:tab/>
        <w:t>=</w:t>
      </w:r>
      <w:r w:rsidRPr="001B20C4">
        <w:tab/>
        <w:t>manganese dioxide concentration, g m</w:t>
      </w:r>
      <w:r w:rsidRPr="001B20C4">
        <w:rPr>
          <w:vertAlign w:val="superscript"/>
        </w:rPr>
        <w:t>-3</w:t>
      </w:r>
    </w:p>
    <w:p w14:paraId="1DAD91F1" w14:textId="77777777" w:rsidR="00C87B10" w:rsidRPr="001B20C4" w:rsidRDefault="00C87B10" w:rsidP="008565FA">
      <w:pPr>
        <w:pStyle w:val="variabledefinitionChar"/>
      </w:pPr>
    </w:p>
    <w:p w14:paraId="26C49DF3" w14:textId="77777777" w:rsidR="00C87B10" w:rsidRPr="001B20C4" w:rsidRDefault="00C87B10" w:rsidP="008565FA">
      <w:pPr>
        <w:pStyle w:val="variabledefinitionChar"/>
      </w:pPr>
      <w:r w:rsidRPr="001B20C4">
        <w:t xml:space="preserve"> Mass balances for layer 1 and layer 2 are then:</w:t>
      </w:r>
    </w:p>
    <w:p w14:paraId="5FEC2D1F" w14:textId="77777777" w:rsidR="00C87B10" w:rsidRDefault="00C87B10" w:rsidP="008565FA">
      <w:pPr>
        <w:pStyle w:val="variabledefinitionChar"/>
      </w:pPr>
    </w:p>
    <w:p w14:paraId="028BE0CC" w14:textId="77777777" w:rsidR="00C87B10" w:rsidRPr="006E29C7" w:rsidRDefault="00000000" w:rsidP="008565FA">
      <w:pPr>
        <w:pStyle w:val="variabledefinitionChar"/>
      </w:pPr>
      <m:oMathPara>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f>
            <m:fPr>
              <m:ctrlPr>
                <w:rPr>
                  <w:rFonts w:ascii="Cambria Math" w:hAnsi="Cambria Math"/>
                </w:rPr>
              </m:ctrlPr>
            </m:fPr>
            <m:num>
              <m:r>
                <w:rPr>
                  <w:rFonts w:ascii="Cambria Math" w:hAnsi="Cambria Math"/>
                </w:rPr>
                <m:t>d</m:t>
              </m:r>
              <m:sSub>
                <m:sSubPr>
                  <m:ctrlPr>
                    <w:rPr>
                      <w:rFonts w:ascii="Cambria Math" w:hAnsi="Cambria Math"/>
                    </w:rPr>
                  </m:ctrlPr>
                </m:sSubPr>
                <m:e>
                  <m:r>
                    <m:rPr>
                      <m:sty m:val="p"/>
                    </m:rPr>
                    <w:rPr>
                      <w:rFonts w:ascii="Cambria Math" w:hAnsi="Cambria Math"/>
                    </w:rPr>
                    <m:t>Φ</m:t>
                  </m:r>
                </m:e>
                <m:sub>
                  <m:r>
                    <w:rPr>
                      <w:rFonts w:ascii="Cambria Math" w:hAnsi="Cambria Math"/>
                    </w:rPr>
                    <m:t>Mn</m:t>
                  </m:r>
                  <m:d>
                    <m:dPr>
                      <m:ctrlPr>
                        <w:rPr>
                          <w:rFonts w:ascii="Cambria Math" w:hAnsi="Cambria Math"/>
                        </w:rPr>
                      </m:ctrlPr>
                    </m:dPr>
                    <m:e>
                      <m:r>
                        <w:rPr>
                          <w:rFonts w:ascii="Cambria Math" w:hAnsi="Cambria Math"/>
                        </w:rPr>
                        <m:t>II</m:t>
                      </m:r>
                    </m:e>
                  </m:d>
                  <m:r>
                    <m:rPr>
                      <m:sty m:val="p"/>
                    </m:rPr>
                    <w:rPr>
                      <w:rFonts w:ascii="Cambria Math" w:hAnsi="Cambria Math"/>
                    </w:rPr>
                    <m:t>1</m:t>
                  </m:r>
                </m:sub>
              </m:sSub>
            </m:num>
            <m:den>
              <m:r>
                <w:rPr>
                  <w:rFonts w:ascii="Cambria Math" w:hAnsi="Cambria Math"/>
                </w:rPr>
                <m:t>dt</m:t>
              </m:r>
            </m:den>
          </m:f>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01</m:t>
              </m:r>
            </m:sub>
          </m:sSub>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d</m:t>
                  </m:r>
                </m:sub>
              </m:sSub>
              <m:sSub>
                <m:sSubPr>
                  <m:ctrlPr>
                    <w:rPr>
                      <w:rFonts w:ascii="Cambria Math" w:hAnsi="Cambria Math"/>
                    </w:rPr>
                  </m:ctrlPr>
                </m:sSubPr>
                <m:e>
                  <m:r>
                    <m:rPr>
                      <m:sty m:val="p"/>
                    </m:rPr>
                    <w:rPr>
                      <w:rFonts w:ascii="Cambria Math" w:hAnsi="Cambria Math"/>
                    </w:rPr>
                    <m:t>Φ</m:t>
                  </m:r>
                </m:e>
                <m:sub>
                  <m:r>
                    <w:rPr>
                      <w:rFonts w:ascii="Cambria Math" w:hAnsi="Cambria Math"/>
                    </w:rPr>
                    <m:t>Mn</m:t>
                  </m:r>
                  <m:d>
                    <m:dPr>
                      <m:ctrlPr>
                        <w:rPr>
                          <w:rFonts w:ascii="Cambria Math" w:hAnsi="Cambria Math"/>
                        </w:rPr>
                      </m:ctrlPr>
                    </m:dPr>
                    <m:e>
                      <m:r>
                        <w:rPr>
                          <w:rFonts w:ascii="Cambria Math" w:hAnsi="Cambria Math"/>
                        </w:rPr>
                        <m:t>II</m:t>
                      </m:r>
                    </m:e>
                  </m:d>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Mn</m:t>
                  </m:r>
                  <m:d>
                    <m:dPr>
                      <m:ctrlPr>
                        <w:rPr>
                          <w:rFonts w:ascii="Cambria Math" w:hAnsi="Cambria Math"/>
                        </w:rPr>
                      </m:ctrlPr>
                    </m:dPr>
                    <m:e>
                      <m:r>
                        <w:rPr>
                          <w:rFonts w:ascii="Cambria Math" w:hAnsi="Cambria Math"/>
                        </w:rPr>
                        <m:t>II</m:t>
                      </m:r>
                    </m:e>
                  </m:d>
                  <m:r>
                    <m:rPr>
                      <m:sty m:val="p"/>
                    </m:rPr>
                    <w:rPr>
                      <w:rFonts w:ascii="Cambria Math" w:hAnsi="Cambria Math"/>
                    </w:rPr>
                    <m:t>0</m:t>
                  </m:r>
                </m:sub>
              </m:sSub>
            </m:e>
          </m:d>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12</m:t>
              </m:r>
            </m:sub>
          </m:sSub>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d</m:t>
                  </m:r>
                </m:sub>
              </m:sSub>
              <m:sSub>
                <m:sSubPr>
                  <m:ctrlPr>
                    <w:rPr>
                      <w:rFonts w:ascii="Cambria Math" w:hAnsi="Cambria Math"/>
                    </w:rPr>
                  </m:ctrlPr>
                </m:sSubPr>
                <m:e>
                  <m:r>
                    <m:rPr>
                      <m:sty m:val="p"/>
                    </m:rPr>
                    <w:rPr>
                      <w:rFonts w:ascii="Cambria Math" w:hAnsi="Cambria Math"/>
                    </w:rPr>
                    <m:t>Φ</m:t>
                  </m:r>
                </m:e>
                <m:sub>
                  <m:r>
                    <w:rPr>
                      <w:rFonts w:ascii="Cambria Math" w:hAnsi="Cambria Math"/>
                    </w:rPr>
                    <m:t>Mn</m:t>
                  </m:r>
                  <m:d>
                    <m:dPr>
                      <m:ctrlPr>
                        <w:rPr>
                          <w:rFonts w:ascii="Cambria Math" w:hAnsi="Cambria Math"/>
                        </w:rPr>
                      </m:ctrlPr>
                    </m:dPr>
                    <m:e>
                      <m:r>
                        <w:rPr>
                          <w:rFonts w:ascii="Cambria Math" w:hAnsi="Cambria Math"/>
                        </w:rPr>
                        <m:t>II</m:t>
                      </m:r>
                    </m:e>
                  </m:d>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d</m:t>
                  </m:r>
                </m:sub>
              </m:sSub>
              <m:sSub>
                <m:sSubPr>
                  <m:ctrlPr>
                    <w:rPr>
                      <w:rFonts w:ascii="Cambria Math" w:hAnsi="Cambria Math"/>
                    </w:rPr>
                  </m:ctrlPr>
                </m:sSubPr>
                <m:e>
                  <m:r>
                    <m:rPr>
                      <m:sty m:val="p"/>
                    </m:rPr>
                    <w:rPr>
                      <w:rFonts w:ascii="Cambria Math" w:hAnsi="Cambria Math"/>
                    </w:rPr>
                    <m:t>Φ</m:t>
                  </m:r>
                </m:e>
                <m:sub>
                  <m:r>
                    <w:rPr>
                      <w:rFonts w:ascii="Cambria Math" w:hAnsi="Cambria Math"/>
                    </w:rPr>
                    <m:t>Mn</m:t>
                  </m:r>
                  <m:d>
                    <m:dPr>
                      <m:ctrlPr>
                        <w:rPr>
                          <w:rFonts w:ascii="Cambria Math" w:hAnsi="Cambria Math"/>
                        </w:rPr>
                      </m:ctrlPr>
                    </m:dPr>
                    <m:e>
                      <m:r>
                        <w:rPr>
                          <w:rFonts w:ascii="Cambria Math" w:hAnsi="Cambria Math"/>
                        </w:rPr>
                        <m:t>II</m:t>
                      </m:r>
                    </m:e>
                  </m:d>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12</m:t>
              </m:r>
            </m:sub>
          </m:sSub>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p</m:t>
                  </m:r>
                </m:sub>
              </m:sSub>
              <m:sSub>
                <m:sSubPr>
                  <m:ctrlPr>
                    <w:rPr>
                      <w:rFonts w:ascii="Cambria Math" w:hAnsi="Cambria Math"/>
                    </w:rPr>
                  </m:ctrlPr>
                </m:sSubPr>
                <m:e>
                  <m:r>
                    <m:rPr>
                      <m:sty m:val="p"/>
                    </m:rPr>
                    <w:rPr>
                      <w:rFonts w:ascii="Cambria Math" w:hAnsi="Cambria Math"/>
                    </w:rPr>
                    <m:t>Φ</m:t>
                  </m:r>
                </m:e>
                <m:sub>
                  <m:r>
                    <w:rPr>
                      <w:rFonts w:ascii="Cambria Math" w:hAnsi="Cambria Math"/>
                    </w:rPr>
                    <m:t>Mn</m:t>
                  </m:r>
                  <m:d>
                    <m:dPr>
                      <m:ctrlPr>
                        <w:rPr>
                          <w:rFonts w:ascii="Cambria Math" w:hAnsi="Cambria Math"/>
                        </w:rPr>
                      </m:ctrlPr>
                    </m:dPr>
                    <m:e>
                      <m:r>
                        <w:rPr>
                          <w:rFonts w:ascii="Cambria Math" w:hAnsi="Cambria Math"/>
                        </w:rPr>
                        <m:t>II</m:t>
                      </m:r>
                    </m:e>
                  </m:d>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sSub>
                    <m:sSubPr>
                      <m:ctrlPr>
                        <w:rPr>
                          <w:rFonts w:ascii="Cambria Math" w:hAnsi="Cambria Math"/>
                        </w:rPr>
                      </m:ctrlPr>
                    </m:sSubPr>
                    <m:e>
                      <m:r>
                        <w:rPr>
                          <w:rFonts w:ascii="Cambria Math" w:hAnsi="Cambria Math"/>
                        </w:rPr>
                        <m:t>f</m:t>
                      </m:r>
                    </m:e>
                    <m:sub>
                      <m:r>
                        <w:rPr>
                          <w:rFonts w:ascii="Cambria Math" w:hAnsi="Cambria Math"/>
                        </w:rPr>
                        <m:t>p</m:t>
                      </m:r>
                    </m:sub>
                  </m:sSub>
                  <m:r>
                    <m:rPr>
                      <m:sty m:val="p"/>
                    </m:rPr>
                    <w:rPr>
                      <w:rFonts w:ascii="Cambria Math" w:hAnsi="Cambria Math"/>
                    </w:rPr>
                    <m:t>Φ</m:t>
                  </m:r>
                </m:e>
                <m:sub>
                  <m:r>
                    <w:rPr>
                      <w:rFonts w:ascii="Cambria Math" w:hAnsi="Cambria Math"/>
                    </w:rPr>
                    <m:t>Mn</m:t>
                  </m:r>
                  <m:d>
                    <m:dPr>
                      <m:ctrlPr>
                        <w:rPr>
                          <w:rFonts w:ascii="Cambria Math" w:hAnsi="Cambria Math"/>
                        </w:rPr>
                      </m:ctrlPr>
                    </m:dPr>
                    <m:e>
                      <m:r>
                        <w:rPr>
                          <w:rFonts w:ascii="Cambria Math" w:hAnsi="Cambria Math"/>
                        </w:rPr>
                        <m:t>II</m:t>
                      </m:r>
                    </m:e>
                  </m:d>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sSub>
            <m:sSubPr>
              <m:ctrlPr>
                <w:rPr>
                  <w:rFonts w:ascii="Cambria Math" w:hAnsi="Cambria Math"/>
                  <w:color w:val="000000"/>
                </w:rPr>
              </m:ctrlPr>
            </m:sSubPr>
            <m:e>
              <m:r>
                <m:rPr>
                  <m:sty m:val="p"/>
                </m:rPr>
                <w:rPr>
                  <w:rFonts w:ascii="Cambria Math" w:hAnsi="Cambria Math"/>
                </w:rPr>
                <m:t>Φ</m:t>
              </m:r>
            </m:e>
            <m:sub>
              <m:r>
                <w:rPr>
                  <w:rFonts w:ascii="Cambria Math" w:hAnsi="Cambria Math"/>
                </w:rPr>
                <m:t>Mn</m:t>
              </m:r>
              <m:d>
                <m:dPr>
                  <m:ctrlPr>
                    <w:rPr>
                      <w:rFonts w:ascii="Cambria Math" w:hAnsi="Cambria Math"/>
                    </w:rPr>
                  </m:ctrlPr>
                </m:dPr>
                <m:e>
                  <m:r>
                    <w:rPr>
                      <w:rFonts w:ascii="Cambria Math" w:hAnsi="Cambria Math"/>
                    </w:rPr>
                    <m:t>II</m:t>
                  </m:r>
                </m:e>
              </m:d>
              <m:r>
                <m:rPr>
                  <m:sty m:val="p"/>
                </m:rPr>
                <w:rPr>
                  <w:rFonts w:ascii="Cambria Math" w:hAnsi="Cambria Math"/>
                </w:rPr>
                <m:t>1</m:t>
              </m:r>
            </m:sub>
          </m:sSub>
          <m:r>
            <m:rPr>
              <m:sty m:val="p"/>
            </m:rPr>
            <w:rPr>
              <w:rFonts w:ascii="Cambria Math" w:hAnsi="Cambria Math"/>
              <w:color w:val="000000"/>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sSub>
            <m:sSubPr>
              <m:ctrlPr>
                <w:rPr>
                  <w:rFonts w:ascii="Cambria Math" w:hAnsi="Cambria Math"/>
                </w:rPr>
              </m:ctrlPr>
            </m:sSubPr>
            <m:e>
              <m:r>
                <w:rPr>
                  <w:rFonts w:ascii="Cambria Math" w:hAnsi="Cambria Math"/>
                </w:rPr>
                <m:t>S</m:t>
              </m:r>
            </m:e>
            <m:sub>
              <m:r>
                <w:rPr>
                  <w:rFonts w:ascii="Cambria Math" w:hAnsi="Cambria Math"/>
                </w:rPr>
                <m:t>Mn</m:t>
              </m:r>
              <m:d>
                <m:dPr>
                  <m:ctrlPr>
                    <w:rPr>
                      <w:rFonts w:ascii="Cambria Math" w:hAnsi="Cambria Math"/>
                    </w:rPr>
                  </m:ctrlPr>
                </m:dPr>
                <m:e>
                  <m:r>
                    <w:rPr>
                      <w:rFonts w:ascii="Cambria Math" w:hAnsi="Cambria Math"/>
                    </w:rPr>
                    <m:t>II</m:t>
                  </m:r>
                </m:e>
              </m:d>
              <m:r>
                <m:rPr>
                  <m:sty m:val="p"/>
                </m:rPr>
                <w:rPr>
                  <w:rFonts w:ascii="Cambria Math" w:hAnsi="Cambria Math"/>
                </w:rPr>
                <m:t>1</m:t>
              </m:r>
            </m:sub>
          </m:sSub>
        </m:oMath>
      </m:oMathPara>
    </w:p>
    <w:p w14:paraId="4B3BA01D" w14:textId="77777777" w:rsidR="00C87B10" w:rsidRDefault="00C87B10" w:rsidP="008565FA">
      <w:pPr>
        <w:pStyle w:val="variabledefinitionChar"/>
      </w:pPr>
    </w:p>
    <w:p w14:paraId="497A669B" w14:textId="77777777" w:rsidR="00C87B10" w:rsidRDefault="00000000" w:rsidP="008565FA">
      <w:pPr>
        <w:pStyle w:val="variabledefinitionChar"/>
      </w:pPr>
      <m:oMathPara>
        <m:oMath>
          <m:sSub>
            <m:sSubPr>
              <m:ctrlPr>
                <w:rPr>
                  <w:rFonts w:ascii="Cambria Math" w:hAnsi="Cambria Math"/>
                </w:rPr>
              </m:ctrlPr>
            </m:sSubPr>
            <m:e>
              <m:r>
                <w:rPr>
                  <w:rFonts w:ascii="Cambria Math" w:hAnsi="Cambria Math"/>
                </w:rPr>
                <m:t>H</m:t>
              </m:r>
            </m:e>
            <m:sub>
              <m:r>
                <m:rPr>
                  <m:sty m:val="p"/>
                </m:rPr>
                <w:rPr>
                  <w:rFonts w:ascii="Cambria Math" w:hAnsi="Cambria Math"/>
                </w:rPr>
                <m:t>2</m:t>
              </m:r>
            </m:sub>
          </m:sSub>
          <m:f>
            <m:fPr>
              <m:ctrlPr>
                <w:rPr>
                  <w:rFonts w:ascii="Cambria Math" w:hAnsi="Cambria Math"/>
                </w:rPr>
              </m:ctrlPr>
            </m:fPr>
            <m:num>
              <m:r>
                <w:rPr>
                  <w:rFonts w:ascii="Cambria Math" w:hAnsi="Cambria Math"/>
                </w:rPr>
                <m:t>d</m:t>
              </m:r>
              <m:sSub>
                <m:sSubPr>
                  <m:ctrlPr>
                    <w:rPr>
                      <w:rFonts w:ascii="Cambria Math" w:hAnsi="Cambria Math"/>
                    </w:rPr>
                  </m:ctrlPr>
                </m:sSubPr>
                <m:e>
                  <m:r>
                    <m:rPr>
                      <m:sty m:val="p"/>
                    </m:rPr>
                    <w:rPr>
                      <w:rFonts w:ascii="Cambria Math" w:hAnsi="Cambria Math"/>
                    </w:rPr>
                    <m:t>Φ</m:t>
                  </m:r>
                </m:e>
                <m:sub>
                  <m:r>
                    <w:rPr>
                      <w:rFonts w:ascii="Cambria Math" w:hAnsi="Cambria Math"/>
                    </w:rPr>
                    <m:t>Mn</m:t>
                  </m:r>
                  <m:r>
                    <m:rPr>
                      <m:sty m:val="p"/>
                    </m:rPr>
                    <w:rPr>
                      <w:rFonts w:ascii="Cambria Math" w:hAnsi="Cambria Math"/>
                    </w:rPr>
                    <m:t>(</m:t>
                  </m:r>
                  <m:r>
                    <w:rPr>
                      <w:rFonts w:ascii="Cambria Math" w:hAnsi="Cambria Math"/>
                    </w:rPr>
                    <m:t>II</m:t>
                  </m:r>
                  <m:r>
                    <m:rPr>
                      <m:sty m:val="p"/>
                    </m:rPr>
                    <w:rPr>
                      <w:rFonts w:ascii="Cambria Math" w:hAnsi="Cambria Math"/>
                    </w:rPr>
                    <m:t>)2</m:t>
                  </m:r>
                </m:sub>
              </m:sSub>
            </m:num>
            <m:den>
              <m:r>
                <w:rPr>
                  <w:rFonts w:ascii="Cambria Math" w:hAnsi="Cambria Math"/>
                </w:rPr>
                <m:t>dt</m:t>
              </m:r>
            </m:den>
          </m:f>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12</m:t>
              </m:r>
            </m:sub>
          </m:sSub>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d</m:t>
                  </m:r>
                </m:sub>
              </m:sSub>
              <m:sSub>
                <m:sSubPr>
                  <m:ctrlPr>
                    <w:rPr>
                      <w:rFonts w:ascii="Cambria Math" w:hAnsi="Cambria Math"/>
                    </w:rPr>
                  </m:ctrlPr>
                </m:sSubPr>
                <m:e>
                  <m:r>
                    <m:rPr>
                      <m:sty m:val="p"/>
                    </m:rPr>
                    <w:rPr>
                      <w:rFonts w:ascii="Cambria Math" w:hAnsi="Cambria Math"/>
                    </w:rPr>
                    <m:t>Φ</m:t>
                  </m:r>
                </m:e>
                <m:sub>
                  <m:r>
                    <w:rPr>
                      <w:rFonts w:ascii="Cambria Math" w:hAnsi="Cambria Math"/>
                    </w:rPr>
                    <m:t>Mn</m:t>
                  </m:r>
                  <m:r>
                    <m:rPr>
                      <m:sty m:val="p"/>
                    </m:rPr>
                    <w:rPr>
                      <w:rFonts w:ascii="Cambria Math" w:hAnsi="Cambria Math"/>
                    </w:rPr>
                    <m:t>(</m:t>
                  </m:r>
                  <m:r>
                    <w:rPr>
                      <w:rFonts w:ascii="Cambria Math" w:hAnsi="Cambria Math"/>
                    </w:rPr>
                    <m:t>II</m:t>
                  </m:r>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sSub>
                    <m:sSubPr>
                      <m:ctrlPr>
                        <w:rPr>
                          <w:rFonts w:ascii="Cambria Math" w:hAnsi="Cambria Math"/>
                        </w:rPr>
                      </m:ctrlPr>
                    </m:sSubPr>
                    <m:e>
                      <m:r>
                        <w:rPr>
                          <w:rFonts w:ascii="Cambria Math" w:hAnsi="Cambria Math"/>
                        </w:rPr>
                        <m:t>f</m:t>
                      </m:r>
                    </m:e>
                    <m:sub>
                      <m:r>
                        <w:rPr>
                          <w:rFonts w:ascii="Cambria Math" w:hAnsi="Cambria Math"/>
                        </w:rPr>
                        <m:t>d</m:t>
                      </m:r>
                    </m:sub>
                  </m:sSub>
                  <m:r>
                    <m:rPr>
                      <m:sty m:val="p"/>
                    </m:rPr>
                    <w:rPr>
                      <w:rFonts w:ascii="Cambria Math" w:hAnsi="Cambria Math"/>
                    </w:rPr>
                    <m:t>Φ</m:t>
                  </m:r>
                </m:e>
                <m:sub>
                  <m:r>
                    <w:rPr>
                      <w:rFonts w:ascii="Cambria Math" w:hAnsi="Cambria Math"/>
                    </w:rPr>
                    <m:t>Mn</m:t>
                  </m:r>
                  <m:r>
                    <m:rPr>
                      <m:sty m:val="p"/>
                    </m:rPr>
                    <w:rPr>
                      <w:rFonts w:ascii="Cambria Math" w:hAnsi="Cambria Math"/>
                    </w:rPr>
                    <m:t>(</m:t>
                  </m:r>
                  <m:r>
                    <w:rPr>
                      <w:rFonts w:ascii="Cambria Math" w:hAnsi="Cambria Math"/>
                    </w:rPr>
                    <m:t>II</m:t>
                  </m:r>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12</m:t>
              </m:r>
            </m:sub>
          </m:sSub>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p</m:t>
                  </m:r>
                </m:sub>
              </m:sSub>
              <m:sSub>
                <m:sSubPr>
                  <m:ctrlPr>
                    <w:rPr>
                      <w:rFonts w:ascii="Cambria Math" w:hAnsi="Cambria Math"/>
                    </w:rPr>
                  </m:ctrlPr>
                </m:sSubPr>
                <m:e>
                  <m:r>
                    <m:rPr>
                      <m:sty m:val="p"/>
                    </m:rPr>
                    <w:rPr>
                      <w:rFonts w:ascii="Cambria Math" w:hAnsi="Cambria Math"/>
                    </w:rPr>
                    <m:t>Φ</m:t>
                  </m:r>
                </m:e>
                <m:sub>
                  <m:r>
                    <w:rPr>
                      <w:rFonts w:ascii="Cambria Math" w:hAnsi="Cambria Math"/>
                    </w:rPr>
                    <m:t>Mn</m:t>
                  </m:r>
                  <m:r>
                    <m:rPr>
                      <m:sty m:val="p"/>
                    </m:rPr>
                    <w:rPr>
                      <w:rFonts w:ascii="Cambria Math" w:hAnsi="Cambria Math"/>
                    </w:rPr>
                    <m:t>(</m:t>
                  </m:r>
                  <m:r>
                    <w:rPr>
                      <w:rFonts w:ascii="Cambria Math" w:hAnsi="Cambria Math"/>
                    </w:rPr>
                    <m:t>II</m:t>
                  </m:r>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sSub>
                    <m:sSubPr>
                      <m:ctrlPr>
                        <w:rPr>
                          <w:rFonts w:ascii="Cambria Math" w:hAnsi="Cambria Math"/>
                        </w:rPr>
                      </m:ctrlPr>
                    </m:sSubPr>
                    <m:e>
                      <m:r>
                        <w:rPr>
                          <w:rFonts w:ascii="Cambria Math" w:hAnsi="Cambria Math"/>
                        </w:rPr>
                        <m:t>f</m:t>
                      </m:r>
                    </m:e>
                    <m:sub>
                      <m:r>
                        <w:rPr>
                          <w:rFonts w:ascii="Cambria Math" w:hAnsi="Cambria Math"/>
                        </w:rPr>
                        <m:t>p</m:t>
                      </m:r>
                    </m:sub>
                  </m:sSub>
                  <m:r>
                    <m:rPr>
                      <m:sty m:val="p"/>
                    </m:rPr>
                    <w:rPr>
                      <w:rFonts w:ascii="Cambria Math" w:hAnsi="Cambria Math"/>
                    </w:rPr>
                    <m:t>Φ</m:t>
                  </m:r>
                </m:e>
                <m:sub>
                  <m:r>
                    <w:rPr>
                      <w:rFonts w:ascii="Cambria Math" w:hAnsi="Cambria Math"/>
                    </w:rPr>
                    <m:t>Mn</m:t>
                  </m:r>
                  <m:r>
                    <m:rPr>
                      <m:sty m:val="p"/>
                    </m:rPr>
                    <w:rPr>
                      <w:rFonts w:ascii="Cambria Math" w:hAnsi="Cambria Math"/>
                    </w:rPr>
                    <m:t>(</m:t>
                  </m:r>
                  <m:r>
                    <w:rPr>
                      <w:rFonts w:ascii="Cambria Math" w:hAnsi="Cambria Math"/>
                    </w:rPr>
                    <m:t>II</m:t>
                  </m:r>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Φ</m:t>
                  </m:r>
                </m:e>
                <m:sub>
                  <m:r>
                    <w:rPr>
                      <w:rFonts w:ascii="Cambria Math" w:hAnsi="Cambria Math"/>
                    </w:rPr>
                    <m:t>Mn</m:t>
                  </m:r>
                  <m:r>
                    <m:rPr>
                      <m:sty m:val="p"/>
                    </m:rPr>
                    <w:rPr>
                      <w:rFonts w:ascii="Cambria Math" w:hAnsi="Cambria Math"/>
                    </w:rPr>
                    <m:t>(</m:t>
                  </m:r>
                  <m:r>
                    <w:rPr>
                      <w:rFonts w:ascii="Cambria Math" w:hAnsi="Cambria Math"/>
                    </w:rPr>
                    <m:t>II</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Mn</m:t>
                  </m:r>
                  <m:r>
                    <m:rPr>
                      <m:sty m:val="p"/>
                    </m:rPr>
                    <w:rPr>
                      <w:rFonts w:ascii="Cambria Math" w:hAnsi="Cambria Math"/>
                    </w:rPr>
                    <m:t>(</m:t>
                  </m:r>
                  <m:r>
                    <w:rPr>
                      <w:rFonts w:ascii="Cambria Math" w:hAnsi="Cambria Math"/>
                    </w:rPr>
                    <m:t>II</m:t>
                  </m:r>
                  <m:r>
                    <m:rPr>
                      <m:sty m:val="p"/>
                    </m:rP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2</m:t>
              </m:r>
            </m:sub>
          </m:sSub>
          <m:sSub>
            <m:sSubPr>
              <m:ctrlPr>
                <w:rPr>
                  <w:rFonts w:ascii="Cambria Math" w:hAnsi="Cambria Math"/>
                </w:rPr>
              </m:ctrlPr>
            </m:sSubPr>
            <m:e>
              <m:r>
                <w:rPr>
                  <w:rFonts w:ascii="Cambria Math" w:hAnsi="Cambria Math"/>
                </w:rPr>
                <m:t>S</m:t>
              </m:r>
            </m:e>
            <m:sub>
              <m:r>
                <w:rPr>
                  <w:rFonts w:ascii="Cambria Math" w:hAnsi="Cambria Math"/>
                </w:rPr>
                <m:t>Mn</m:t>
              </m:r>
              <m:r>
                <m:rPr>
                  <m:sty m:val="p"/>
                </m:rPr>
                <w:rPr>
                  <w:rFonts w:ascii="Cambria Math" w:hAnsi="Cambria Math"/>
                </w:rPr>
                <m:t>(</m:t>
              </m:r>
              <m:r>
                <w:rPr>
                  <w:rFonts w:ascii="Cambria Math" w:hAnsi="Cambria Math"/>
                </w:rPr>
                <m:t>II</m:t>
              </m:r>
              <m:r>
                <m:rPr>
                  <m:sty m:val="p"/>
                </m:rPr>
                <w:rPr>
                  <w:rFonts w:ascii="Cambria Math" w:hAnsi="Cambria Math"/>
                </w:rPr>
                <m:t>)2</m:t>
              </m:r>
            </m:sub>
          </m:sSub>
        </m:oMath>
      </m:oMathPara>
    </w:p>
    <w:p w14:paraId="77BF32A1" w14:textId="77777777" w:rsidR="00C87B10" w:rsidRDefault="00C87B10" w:rsidP="008565FA">
      <w:pPr>
        <w:pStyle w:val="where"/>
      </w:pPr>
    </w:p>
    <w:p w14:paraId="7D064105" w14:textId="77777777" w:rsidR="00C87B10" w:rsidRPr="001B20C4" w:rsidRDefault="00C87B10" w:rsidP="008565FA">
      <w:pPr>
        <w:pStyle w:val="where"/>
      </w:pPr>
      <w:r w:rsidRPr="001B20C4">
        <w:t xml:space="preserve"> where:</w:t>
      </w:r>
    </w:p>
    <w:p w14:paraId="73F96ACD" w14:textId="234ADA3A" w:rsidR="00C87B10" w:rsidRPr="001B20C4" w:rsidRDefault="00C87B10" w:rsidP="008565FA">
      <w:pPr>
        <w:pStyle w:val="NormalText"/>
        <w:rPr>
          <w:vertAlign w:val="superscript"/>
        </w:rPr>
      </w:pPr>
      <w:r w:rsidRPr="001B20C4">
        <w:tab/>
      </w:r>
      <m:oMath>
        <m:sSub>
          <m:sSubPr>
            <m:ctrlPr>
              <w:rPr>
                <w:rFonts w:ascii="Cambria Math" w:hAnsi="Cambria Math"/>
                <w:color w:val="000000"/>
              </w:rPr>
            </m:ctrlPr>
          </m:sSubPr>
          <m:e>
            <m:r>
              <m:rPr>
                <m:sty m:val="p"/>
              </m:rPr>
              <w:rPr>
                <w:rFonts w:ascii="Cambria Math" w:hAnsi="Cambria Math"/>
              </w:rPr>
              <m:t>Φ</m:t>
            </m:r>
          </m:e>
          <m:sub>
            <m:r>
              <w:rPr>
                <w:rFonts w:ascii="Cambria Math" w:hAnsi="Cambria Math"/>
                <w:color w:val="000000"/>
              </w:rPr>
              <m:t>Mn</m:t>
            </m:r>
            <m:r>
              <m:rPr>
                <m:sty m:val="p"/>
              </m:rPr>
              <w:rPr>
                <w:rFonts w:ascii="Cambria Math" w:hAnsi="Cambria Math"/>
                <w:color w:val="000000"/>
              </w:rPr>
              <m:t>(</m:t>
            </m:r>
            <m:r>
              <w:rPr>
                <w:rFonts w:ascii="Cambria Math" w:hAnsi="Cambria Math"/>
                <w:color w:val="000000"/>
              </w:rPr>
              <m:t>II</m:t>
            </m:r>
            <m:r>
              <m:rPr>
                <m:sty m:val="p"/>
              </m:rPr>
              <w:rPr>
                <w:rFonts w:ascii="Cambria Math" w:hAnsi="Cambria Math"/>
                <w:color w:val="000000"/>
              </w:rPr>
              <m:t>)0</m:t>
            </m:r>
          </m:sub>
        </m:sSub>
      </m:oMath>
      <w:r w:rsidRPr="001B20C4">
        <w:tab/>
        <w:t>=</w:t>
      </w:r>
      <w:r w:rsidR="002C2D2A">
        <w:t xml:space="preserve"> </w:t>
      </w:r>
      <w:proofErr w:type="gramStart"/>
      <w:r w:rsidRPr="001B20C4">
        <w:t>Mn(</w:t>
      </w:r>
      <w:proofErr w:type="gramEnd"/>
      <w:r w:rsidRPr="001B20C4">
        <w:t>II) concentration in water column, g m</w:t>
      </w:r>
      <w:r w:rsidRPr="001B20C4">
        <w:rPr>
          <w:vertAlign w:val="superscript"/>
        </w:rPr>
        <w:t>-3</w:t>
      </w:r>
    </w:p>
    <w:p w14:paraId="428342C4" w14:textId="55A0D2CE" w:rsidR="00C87B10" w:rsidRPr="001B20C4" w:rsidRDefault="00C87B10" w:rsidP="008565FA">
      <w:pPr>
        <w:pStyle w:val="NormalText"/>
      </w:pPr>
      <w:r w:rsidRPr="001B20C4">
        <w:tab/>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Pr="001B20C4">
        <w:tab/>
        <w:t>=</w:t>
      </w:r>
      <w:r w:rsidR="002C2D2A">
        <w:t xml:space="preserve"> </w:t>
      </w:r>
      <w:r w:rsidRPr="001B20C4">
        <w:t>height of layer 1, m</w:t>
      </w:r>
    </w:p>
    <w:p w14:paraId="40A542A1" w14:textId="15C405E6" w:rsidR="00C87B10" w:rsidRPr="001B20C4" w:rsidRDefault="00C87B10" w:rsidP="008565FA">
      <w:pPr>
        <w:pStyle w:val="NormalText"/>
      </w:pPr>
      <w:r w:rsidRPr="001B20C4">
        <w:tab/>
      </w:r>
      <m:oMath>
        <m:sSub>
          <m:sSubPr>
            <m:ctrlPr>
              <w:rPr>
                <w:rFonts w:ascii="Cambria Math" w:hAnsi="Cambria Math"/>
              </w:rPr>
            </m:ctrlPr>
          </m:sSubPr>
          <m:e>
            <m:r>
              <w:rPr>
                <w:rFonts w:ascii="Cambria Math" w:hAnsi="Cambria Math"/>
              </w:rPr>
              <m:t>H</m:t>
            </m:r>
          </m:e>
          <m:sub>
            <m:r>
              <m:rPr>
                <m:sty m:val="p"/>
              </m:rPr>
              <w:rPr>
                <w:rFonts w:ascii="Cambria Math" w:hAnsi="Cambria Math"/>
              </w:rPr>
              <m:t>2</m:t>
            </m:r>
          </m:sub>
        </m:sSub>
      </m:oMath>
      <w:r w:rsidRPr="001B20C4">
        <w:tab/>
        <w:t>=</w:t>
      </w:r>
      <w:r w:rsidR="002C2D2A">
        <w:t xml:space="preserve"> </w:t>
      </w:r>
      <w:r w:rsidRPr="001B20C4">
        <w:t>height of layer 2, m</w:t>
      </w:r>
    </w:p>
    <w:p w14:paraId="1EF9E3C5" w14:textId="77777777" w:rsidR="00C87B10" w:rsidRPr="001B20C4" w:rsidRDefault="00C87B10" w:rsidP="008565FA">
      <w:pPr>
        <w:pStyle w:val="NormalText"/>
        <w:rPr>
          <w:vertAlign w:val="superscript"/>
        </w:rPr>
      </w:pPr>
      <w:r w:rsidRPr="001B20C4">
        <w:tab/>
      </w:r>
      <m:oMath>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01</m:t>
            </m:r>
          </m:sub>
        </m:sSub>
      </m:oMath>
      <w:r w:rsidRPr="001B20C4">
        <w:tab/>
        <w:t>=</w:t>
      </w:r>
      <w:r w:rsidRPr="001B20C4">
        <w:tab/>
        <w:t>mass transfer coefficient between water column and layer 1, m s</w:t>
      </w:r>
      <w:r w:rsidRPr="001B20C4">
        <w:rPr>
          <w:vertAlign w:val="superscript"/>
        </w:rPr>
        <w:t>-1</w:t>
      </w:r>
    </w:p>
    <w:p w14:paraId="73A3C8C4" w14:textId="77777777" w:rsidR="00C87B10" w:rsidRPr="001B20C4" w:rsidRDefault="00C87B10" w:rsidP="008565FA">
      <w:pPr>
        <w:pStyle w:val="NormalText"/>
        <w:rPr>
          <w:vertAlign w:val="superscript"/>
        </w:rPr>
      </w:pPr>
      <w:r w:rsidRPr="001B20C4">
        <w:tab/>
      </w:r>
      <m:oMath>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12</m:t>
            </m:r>
          </m:sub>
        </m:sSub>
      </m:oMath>
      <w:r w:rsidRPr="001B20C4">
        <w:tab/>
        <w:t>=</w:t>
      </w:r>
      <w:r w:rsidRPr="001B20C4">
        <w:tab/>
        <w:t>mass transfer coefficient between layer 1 and layer 2, m s</w:t>
      </w:r>
      <w:r w:rsidRPr="001B20C4">
        <w:rPr>
          <w:vertAlign w:val="superscript"/>
        </w:rPr>
        <w:t>-1</w:t>
      </w:r>
    </w:p>
    <w:p w14:paraId="6D59FCFD" w14:textId="77777777" w:rsidR="00C87B10" w:rsidRPr="001B20C4" w:rsidRDefault="00C87B10" w:rsidP="007552CD">
      <w:pPr>
        <w:pStyle w:val="variabledefinitionChar"/>
      </w:pPr>
      <w:r w:rsidRPr="001B20C4">
        <w:rPr>
          <w:i/>
        </w:rPr>
        <w:tab/>
      </w: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Pr="001B20C4">
        <w:tab/>
        <w:t>=</w:t>
      </w:r>
      <w:r w:rsidRPr="001B20C4">
        <w:tab/>
        <w:t xml:space="preserve">dissolved fraction of </w:t>
      </w:r>
      <w:proofErr w:type="gramStart"/>
      <w:r w:rsidRPr="001B20C4">
        <w:t>Mn(</w:t>
      </w:r>
      <w:proofErr w:type="gramEnd"/>
      <w:r w:rsidRPr="001B20C4">
        <w:t>II)</w:t>
      </w:r>
    </w:p>
    <w:p w14:paraId="304B646E" w14:textId="77777777" w:rsidR="00C87B10" w:rsidRPr="001B20C4" w:rsidRDefault="00C87B10" w:rsidP="007552CD">
      <w:pPr>
        <w:pStyle w:val="variabledefinitionChar"/>
      </w:pPr>
      <w:r w:rsidRPr="001B20C4">
        <w:rPr>
          <w:i/>
        </w:rPr>
        <w:tab/>
      </w:r>
      <m:oMath>
        <m:sSub>
          <m:sSubPr>
            <m:ctrlPr>
              <w:rPr>
                <w:rFonts w:ascii="Cambria Math" w:hAnsi="Cambria Math"/>
                <w:i/>
              </w:rPr>
            </m:ctrlPr>
          </m:sSubPr>
          <m:e>
            <m:r>
              <w:rPr>
                <w:rFonts w:ascii="Cambria Math" w:hAnsi="Cambria Math"/>
              </w:rPr>
              <m:t>f</m:t>
            </m:r>
          </m:e>
          <m:sub>
            <m:r>
              <w:rPr>
                <w:rFonts w:ascii="Cambria Math" w:hAnsi="Cambria Math"/>
              </w:rPr>
              <m:t>p</m:t>
            </m:r>
          </m:sub>
        </m:sSub>
      </m:oMath>
      <w:r w:rsidRPr="001B20C4">
        <w:tab/>
        <w:t>=</w:t>
      </w:r>
      <w:r w:rsidRPr="001B20C4">
        <w:tab/>
        <w:t xml:space="preserve">particulate fraction of </w:t>
      </w:r>
      <w:proofErr w:type="gramStart"/>
      <w:r w:rsidRPr="001B20C4">
        <w:t>Mn(</w:t>
      </w:r>
      <w:proofErr w:type="gramEnd"/>
      <w:r w:rsidRPr="001B20C4">
        <w:t>II)</w:t>
      </w:r>
    </w:p>
    <w:p w14:paraId="5758A6CD" w14:textId="77777777" w:rsidR="00C87B10" w:rsidRPr="001B20C4" w:rsidRDefault="00C87B10" w:rsidP="008565FA">
      <w:pPr>
        <w:pStyle w:val="NormalText"/>
        <w:rPr>
          <w:vertAlign w:val="superscript"/>
        </w:rPr>
      </w:pPr>
      <w:r w:rsidRPr="001B20C4">
        <w:tab/>
      </w:r>
      <m:oMath>
        <m:sSub>
          <m:sSubPr>
            <m:ctrlPr>
              <w:rPr>
                <w:rFonts w:ascii="Cambria Math" w:hAnsi="Cambria Math"/>
              </w:rPr>
            </m:ctrlPr>
          </m:sSubPr>
          <m:e>
            <m:r>
              <w:rPr>
                <w:rFonts w:ascii="Cambria Math" w:hAnsi="Cambria Math"/>
              </w:rPr>
              <m:t>w</m:t>
            </m:r>
          </m:e>
          <m:sub>
            <m:r>
              <m:rPr>
                <m:sty m:val="p"/>
              </m:rPr>
              <w:rPr>
                <w:rFonts w:ascii="Cambria Math" w:hAnsi="Cambria Math"/>
              </w:rPr>
              <m:t>12</m:t>
            </m:r>
          </m:sub>
        </m:sSub>
      </m:oMath>
      <w:r w:rsidRPr="001B20C4">
        <w:tab/>
        <w:t>=</w:t>
      </w:r>
      <w:r w:rsidRPr="001B20C4">
        <w:tab/>
        <w:t>particle mixing velocity between layer 1 and layer 2, m s</w:t>
      </w:r>
      <w:r w:rsidRPr="001B20C4">
        <w:rPr>
          <w:vertAlign w:val="superscript"/>
        </w:rPr>
        <w:t>-1</w:t>
      </w:r>
    </w:p>
    <w:p w14:paraId="55C0AC34" w14:textId="1C2312F6" w:rsidR="00C87B10" w:rsidRPr="007E4B69" w:rsidRDefault="00C87B10" w:rsidP="008565FA">
      <w:pPr>
        <w:pStyle w:val="NormalText"/>
      </w:pPr>
      <w:r w:rsidRPr="001B20C4">
        <w:tab/>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oMath>
      <w:r w:rsidRPr="001B20C4">
        <w:tab/>
        <w:t>=</w:t>
      </w:r>
      <w:r w:rsidRPr="001B20C4">
        <w:tab/>
        <w:t>burial velocity, m s</w:t>
      </w:r>
      <w:r w:rsidRPr="001B20C4">
        <w:rPr>
          <w:vertAlign w:val="superscript"/>
        </w:rPr>
        <w:t>-1</w:t>
      </w:r>
    </w:p>
    <w:p w14:paraId="5B9B2C91" w14:textId="77777777" w:rsidR="00C87B10" w:rsidRPr="001B20C4" w:rsidRDefault="00C87B10" w:rsidP="008565FA">
      <w:pPr>
        <w:spacing w:before="120"/>
        <w:rPr>
          <w:rFonts w:eastAsiaTheme="minorEastAsia"/>
        </w:rPr>
      </w:pPr>
      <w:r w:rsidRPr="001B20C4">
        <w:rPr>
          <w:rFonts w:eastAsiaTheme="minorEastAsia"/>
        </w:rPr>
        <w:t>The implicit finite difference scheme for layer 1 is</w:t>
      </w:r>
    </w:p>
    <w:p w14:paraId="6B09A32B" w14:textId="77777777" w:rsidR="00C87B10" w:rsidRPr="006E29C7" w:rsidRDefault="00000000" w:rsidP="00127D1D">
      <w:pPr>
        <w:pStyle w:val="variabledefinitionChar"/>
        <w:spacing w:before="120" w:after="120"/>
      </w:pPr>
      <m:oMathPara>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f>
            <m:fPr>
              <m:ctrlPr>
                <w:rPr>
                  <w:rFonts w:ascii="Cambria Math" w:hAnsi="Cambria Math"/>
                </w:rPr>
              </m:ctrlPr>
            </m:fPr>
            <m:num>
              <m:sSubSup>
                <m:sSubSupPr>
                  <m:ctrlPr>
                    <w:rPr>
                      <w:rFonts w:ascii="Cambria Math" w:hAnsi="Cambria Math"/>
                    </w:rPr>
                  </m:ctrlPr>
                </m:sSubSupPr>
                <m:e>
                  <m:r>
                    <m:rPr>
                      <m:sty m:val="p"/>
                    </m:rPr>
                    <w:rPr>
                      <w:rFonts w:ascii="Cambria Math" w:hAnsi="Cambria Math"/>
                    </w:rPr>
                    <m:t>Φ</m:t>
                  </m:r>
                </m:e>
                <m:sub>
                  <m:r>
                    <w:rPr>
                      <w:rFonts w:ascii="Cambria Math" w:hAnsi="Cambria Math"/>
                    </w:rPr>
                    <m:t>Mn</m:t>
                  </m:r>
                  <m:d>
                    <m:dPr>
                      <m:ctrlPr>
                        <w:rPr>
                          <w:rFonts w:ascii="Cambria Math" w:hAnsi="Cambria Math"/>
                        </w:rPr>
                      </m:ctrlPr>
                    </m:dPr>
                    <m:e>
                      <m:r>
                        <w:rPr>
                          <w:rFonts w:ascii="Cambria Math" w:hAnsi="Cambria Math"/>
                        </w:rPr>
                        <m:t>II</m:t>
                      </m:r>
                    </m:e>
                  </m:d>
                  <m:r>
                    <m:rPr>
                      <m:sty m:val="p"/>
                    </m:rPr>
                    <w:rPr>
                      <w:rFonts w:ascii="Cambria Math" w:hAnsi="Cambria Math"/>
                    </w:rPr>
                    <m:t>1</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Φ</m:t>
                  </m:r>
                </m:e>
                <m:sub>
                  <m:r>
                    <w:rPr>
                      <w:rFonts w:ascii="Cambria Math" w:hAnsi="Cambria Math"/>
                    </w:rPr>
                    <m:t>Mn</m:t>
                  </m:r>
                  <m:d>
                    <m:dPr>
                      <m:ctrlPr>
                        <w:rPr>
                          <w:rFonts w:ascii="Cambria Math" w:hAnsi="Cambria Math"/>
                        </w:rPr>
                      </m:ctrlPr>
                    </m:dPr>
                    <m:e>
                      <m:r>
                        <w:rPr>
                          <w:rFonts w:ascii="Cambria Math" w:hAnsi="Cambria Math"/>
                        </w:rPr>
                        <m:t>II</m:t>
                      </m:r>
                    </m:e>
                  </m:d>
                  <m:r>
                    <m:rPr>
                      <m:sty m:val="p"/>
                    </m:rPr>
                    <w:rPr>
                      <w:rFonts w:ascii="Cambria Math" w:hAnsi="Cambria Math"/>
                    </w:rPr>
                    <m:t>1</m:t>
                  </m:r>
                </m:sub>
                <m:sup>
                  <m:r>
                    <w:rPr>
                      <w:rFonts w:ascii="Cambria Math" w:hAnsi="Cambria Math"/>
                    </w:rPr>
                    <m:t>t</m:t>
                  </m:r>
                </m:sup>
              </m:sSubSup>
            </m:num>
            <m:den>
              <m:r>
                <m:rPr>
                  <m:sty m:val="p"/>
                </m:rPr>
                <w:rPr>
                  <w:rFonts w:ascii="Cambria Math" w:hAnsi="Cambria Math"/>
                </w:rPr>
                <m:t>Δ</m:t>
              </m:r>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01</m:t>
              </m:r>
            </m:sub>
          </m:sSub>
          <m:d>
            <m:dPr>
              <m:ctrlPr>
                <w:rPr>
                  <w:rFonts w:ascii="Cambria Math" w:hAnsi="Cambria Math"/>
                </w:rPr>
              </m:ctrlPr>
            </m:dPr>
            <m:e>
              <m:sSubSup>
                <m:sSubSupPr>
                  <m:ctrlPr>
                    <w:rPr>
                      <w:rFonts w:ascii="Cambria Math" w:hAnsi="Cambria Math"/>
                    </w:rPr>
                  </m:ctrlPr>
                </m:sSubSupPr>
                <m:e>
                  <m:sSub>
                    <m:sSubPr>
                      <m:ctrlPr>
                        <w:rPr>
                          <w:rFonts w:ascii="Cambria Math" w:hAnsi="Cambria Math"/>
                        </w:rPr>
                      </m:ctrlPr>
                    </m:sSubPr>
                    <m:e>
                      <m:r>
                        <w:rPr>
                          <w:rFonts w:ascii="Cambria Math" w:hAnsi="Cambria Math"/>
                        </w:rPr>
                        <m:t>f</m:t>
                      </m:r>
                    </m:e>
                    <m:sub>
                      <m:r>
                        <w:rPr>
                          <w:rFonts w:ascii="Cambria Math" w:hAnsi="Cambria Math"/>
                        </w:rPr>
                        <m:t>d</m:t>
                      </m:r>
                    </m:sub>
                  </m:sSub>
                  <m:r>
                    <m:rPr>
                      <m:sty m:val="p"/>
                    </m:rPr>
                    <w:rPr>
                      <w:rFonts w:ascii="Cambria Math" w:hAnsi="Cambria Math"/>
                    </w:rPr>
                    <m:t>Φ</m:t>
                  </m:r>
                </m:e>
                <m:sub>
                  <m:r>
                    <w:rPr>
                      <w:rFonts w:ascii="Cambria Math" w:hAnsi="Cambria Math"/>
                    </w:rPr>
                    <m:t>Mn</m:t>
                  </m:r>
                  <m:d>
                    <m:dPr>
                      <m:ctrlPr>
                        <w:rPr>
                          <w:rFonts w:ascii="Cambria Math" w:hAnsi="Cambria Math"/>
                        </w:rPr>
                      </m:ctrlPr>
                    </m:dPr>
                    <m:e>
                      <m:r>
                        <w:rPr>
                          <w:rFonts w:ascii="Cambria Math" w:hAnsi="Cambria Math"/>
                        </w:rPr>
                        <m:t>II</m:t>
                      </m:r>
                    </m:e>
                  </m:d>
                  <m:r>
                    <m:rPr>
                      <m:sty m:val="p"/>
                    </m:rPr>
                    <w:rPr>
                      <w:rFonts w:ascii="Cambria Math" w:hAnsi="Cambria Math"/>
                    </w:rPr>
                    <m:t>1</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Mn</m:t>
                  </m:r>
                  <m:d>
                    <m:dPr>
                      <m:ctrlPr>
                        <w:rPr>
                          <w:rFonts w:ascii="Cambria Math" w:hAnsi="Cambria Math"/>
                        </w:rPr>
                      </m:ctrlPr>
                    </m:dPr>
                    <m:e>
                      <m:r>
                        <w:rPr>
                          <w:rFonts w:ascii="Cambria Math" w:hAnsi="Cambria Math"/>
                        </w:rPr>
                        <m:t>II</m:t>
                      </m:r>
                    </m:e>
                  </m:d>
                  <m:r>
                    <m:rPr>
                      <m:sty m:val="p"/>
                    </m:rPr>
                    <w:rPr>
                      <w:rFonts w:ascii="Cambria Math" w:hAnsi="Cambria Math"/>
                    </w:rPr>
                    <m:t>0</m:t>
                  </m:r>
                </m:sub>
              </m:sSub>
            </m:e>
          </m:d>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12</m:t>
              </m:r>
            </m:sub>
          </m:sSub>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d</m:t>
                  </m:r>
                </m:sub>
              </m:sSub>
              <m:sSubSup>
                <m:sSubSupPr>
                  <m:ctrlPr>
                    <w:rPr>
                      <w:rFonts w:ascii="Cambria Math" w:hAnsi="Cambria Math"/>
                    </w:rPr>
                  </m:ctrlPr>
                </m:sSubSupPr>
                <m:e>
                  <m:r>
                    <m:rPr>
                      <m:sty m:val="p"/>
                    </m:rPr>
                    <w:rPr>
                      <w:rFonts w:ascii="Cambria Math" w:hAnsi="Cambria Math"/>
                    </w:rPr>
                    <m:t>Φ</m:t>
                  </m:r>
                </m:e>
                <m:sub>
                  <m:r>
                    <w:rPr>
                      <w:rFonts w:ascii="Cambria Math" w:hAnsi="Cambria Math"/>
                    </w:rPr>
                    <m:t>Mn</m:t>
                  </m:r>
                  <m:d>
                    <m:dPr>
                      <m:ctrlPr>
                        <w:rPr>
                          <w:rFonts w:ascii="Cambria Math" w:hAnsi="Cambria Math"/>
                        </w:rPr>
                      </m:ctrlPr>
                    </m:dPr>
                    <m:e>
                      <m:r>
                        <w:rPr>
                          <w:rFonts w:ascii="Cambria Math" w:hAnsi="Cambria Math"/>
                        </w:rPr>
                        <m:t>II</m:t>
                      </m:r>
                    </m:e>
                  </m:d>
                  <m:r>
                    <m:rPr>
                      <m:sty m:val="p"/>
                    </m:rPr>
                    <w:rPr>
                      <w:rFonts w:ascii="Cambria Math" w:hAnsi="Cambria Math"/>
                    </w:rPr>
                    <m:t>2</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d</m:t>
                  </m:r>
                </m:sub>
              </m:sSub>
              <m:sSubSup>
                <m:sSubSupPr>
                  <m:ctrlPr>
                    <w:rPr>
                      <w:rFonts w:ascii="Cambria Math" w:hAnsi="Cambria Math"/>
                    </w:rPr>
                  </m:ctrlPr>
                </m:sSubSupPr>
                <m:e>
                  <m:r>
                    <m:rPr>
                      <m:sty m:val="p"/>
                    </m:rPr>
                    <w:rPr>
                      <w:rFonts w:ascii="Cambria Math" w:hAnsi="Cambria Math"/>
                    </w:rPr>
                    <m:t>Φ</m:t>
                  </m:r>
                </m:e>
                <m:sub>
                  <m:r>
                    <w:rPr>
                      <w:rFonts w:ascii="Cambria Math" w:hAnsi="Cambria Math"/>
                    </w:rPr>
                    <m:t>Mn</m:t>
                  </m:r>
                  <m:d>
                    <m:dPr>
                      <m:ctrlPr>
                        <w:rPr>
                          <w:rFonts w:ascii="Cambria Math" w:hAnsi="Cambria Math"/>
                        </w:rPr>
                      </m:ctrlPr>
                    </m:dPr>
                    <m:e>
                      <m:r>
                        <w:rPr>
                          <w:rFonts w:ascii="Cambria Math" w:hAnsi="Cambria Math"/>
                        </w:rPr>
                        <m:t>II</m:t>
                      </m:r>
                    </m:e>
                  </m:d>
                  <m:r>
                    <m:rPr>
                      <m:sty m:val="p"/>
                    </m:rPr>
                    <w:rPr>
                      <w:rFonts w:ascii="Cambria Math" w:hAnsi="Cambria Math"/>
                    </w:rPr>
                    <m:t>1</m:t>
                  </m:r>
                </m:sub>
                <m:sup>
                  <m:r>
                    <w:rPr>
                      <w:rFonts w:ascii="Cambria Math" w:hAnsi="Cambria Math"/>
                    </w:rPr>
                    <m:t>t</m:t>
                  </m:r>
                  <m:r>
                    <m:rPr>
                      <m:sty m:val="p"/>
                    </m:rPr>
                    <w:rPr>
                      <w:rFonts w:ascii="Cambria Math" w:hAnsi="Cambria Math"/>
                    </w:rPr>
                    <m:t>+Δ</m:t>
                  </m:r>
                  <m:r>
                    <w:rPr>
                      <w:rFonts w:ascii="Cambria Math" w:hAnsi="Cambria Math"/>
                    </w:rPr>
                    <m:t>t</m:t>
                  </m:r>
                </m:sup>
              </m:sSubSup>
            </m:e>
          </m:d>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12</m:t>
              </m:r>
            </m:sub>
          </m:sSub>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p</m:t>
                  </m:r>
                </m:sub>
              </m:sSub>
              <m:sSubSup>
                <m:sSubSupPr>
                  <m:ctrlPr>
                    <w:rPr>
                      <w:rFonts w:ascii="Cambria Math" w:hAnsi="Cambria Math"/>
                    </w:rPr>
                  </m:ctrlPr>
                </m:sSubSupPr>
                <m:e>
                  <m:r>
                    <m:rPr>
                      <m:sty m:val="p"/>
                    </m:rPr>
                    <w:rPr>
                      <w:rFonts w:ascii="Cambria Math" w:hAnsi="Cambria Math"/>
                    </w:rPr>
                    <m:t>Φ</m:t>
                  </m:r>
                </m:e>
                <m:sub>
                  <m:r>
                    <w:rPr>
                      <w:rFonts w:ascii="Cambria Math" w:hAnsi="Cambria Math"/>
                    </w:rPr>
                    <m:t>Mn</m:t>
                  </m:r>
                  <m:d>
                    <m:dPr>
                      <m:ctrlPr>
                        <w:rPr>
                          <w:rFonts w:ascii="Cambria Math" w:hAnsi="Cambria Math"/>
                        </w:rPr>
                      </m:ctrlPr>
                    </m:dPr>
                    <m:e>
                      <m:r>
                        <w:rPr>
                          <w:rFonts w:ascii="Cambria Math" w:hAnsi="Cambria Math"/>
                        </w:rPr>
                        <m:t>II</m:t>
                      </m:r>
                    </m:e>
                  </m:d>
                  <m:r>
                    <m:rPr>
                      <m:sty m:val="p"/>
                    </m:rPr>
                    <w:rPr>
                      <w:rFonts w:ascii="Cambria Math" w:hAnsi="Cambria Math"/>
                    </w:rPr>
                    <m:t>2</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Sup>
                <m:sSubSupPr>
                  <m:ctrlPr>
                    <w:rPr>
                      <w:rFonts w:ascii="Cambria Math" w:hAnsi="Cambria Math"/>
                    </w:rPr>
                  </m:ctrlPr>
                </m:sSubSupPr>
                <m:e>
                  <m:sSub>
                    <m:sSubPr>
                      <m:ctrlPr>
                        <w:rPr>
                          <w:rFonts w:ascii="Cambria Math" w:hAnsi="Cambria Math"/>
                        </w:rPr>
                      </m:ctrlPr>
                    </m:sSubPr>
                    <m:e>
                      <m:r>
                        <w:rPr>
                          <w:rFonts w:ascii="Cambria Math" w:hAnsi="Cambria Math"/>
                        </w:rPr>
                        <m:t>f</m:t>
                      </m:r>
                    </m:e>
                    <m:sub>
                      <m:r>
                        <w:rPr>
                          <w:rFonts w:ascii="Cambria Math" w:hAnsi="Cambria Math"/>
                        </w:rPr>
                        <m:t>p</m:t>
                      </m:r>
                    </m:sub>
                  </m:sSub>
                  <m:r>
                    <m:rPr>
                      <m:sty m:val="p"/>
                    </m:rPr>
                    <w:rPr>
                      <w:rFonts w:ascii="Cambria Math" w:hAnsi="Cambria Math"/>
                    </w:rPr>
                    <m:t>Φ</m:t>
                  </m:r>
                </m:e>
                <m:sub>
                  <m:r>
                    <w:rPr>
                      <w:rFonts w:ascii="Cambria Math" w:hAnsi="Cambria Math"/>
                    </w:rPr>
                    <m:t>Mn</m:t>
                  </m:r>
                  <m:d>
                    <m:dPr>
                      <m:ctrlPr>
                        <w:rPr>
                          <w:rFonts w:ascii="Cambria Math" w:hAnsi="Cambria Math"/>
                        </w:rPr>
                      </m:ctrlPr>
                    </m:dPr>
                    <m:e>
                      <m:r>
                        <w:rPr>
                          <w:rFonts w:ascii="Cambria Math" w:hAnsi="Cambria Math"/>
                        </w:rPr>
                        <m:t>II</m:t>
                      </m:r>
                    </m:e>
                  </m:d>
                  <m:r>
                    <m:rPr>
                      <m:sty m:val="p"/>
                    </m:rPr>
                    <w:rPr>
                      <w:rFonts w:ascii="Cambria Math" w:hAnsi="Cambria Math"/>
                    </w:rPr>
                    <m:t>1</m:t>
                  </m:r>
                </m:sub>
                <m:sup>
                  <m:r>
                    <w:rPr>
                      <w:rFonts w:ascii="Cambria Math" w:hAnsi="Cambria Math"/>
                    </w:rPr>
                    <m:t>t</m:t>
                  </m:r>
                  <m:r>
                    <m:rPr>
                      <m:sty m:val="p"/>
                    </m:rPr>
                    <w:rPr>
                      <w:rFonts w:ascii="Cambria Math" w:hAnsi="Cambria Math"/>
                    </w:rPr>
                    <m:t>+Δ</m:t>
                  </m:r>
                  <m:r>
                    <w:rPr>
                      <w:rFonts w:ascii="Cambria Math" w:hAnsi="Cambria Math"/>
                    </w:rPr>
                    <m:t>t</m:t>
                  </m:r>
                </m:sup>
              </m:sSubSup>
            </m:e>
          </m:d>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sSubSup>
            <m:sSubSupPr>
              <m:ctrlPr>
                <w:rPr>
                  <w:rFonts w:ascii="Cambria Math" w:hAnsi="Cambria Math"/>
                </w:rPr>
              </m:ctrlPr>
            </m:sSubSupPr>
            <m:e>
              <m:r>
                <m:rPr>
                  <m:sty m:val="p"/>
                </m:rPr>
                <w:rPr>
                  <w:rFonts w:ascii="Cambria Math" w:hAnsi="Cambria Math"/>
                </w:rPr>
                <m:t>Φ</m:t>
              </m:r>
            </m:e>
            <m:sub>
              <m:r>
                <w:rPr>
                  <w:rFonts w:ascii="Cambria Math" w:hAnsi="Cambria Math"/>
                </w:rPr>
                <m:t>Mn</m:t>
              </m:r>
              <m:d>
                <m:dPr>
                  <m:ctrlPr>
                    <w:rPr>
                      <w:rFonts w:ascii="Cambria Math" w:hAnsi="Cambria Math"/>
                    </w:rPr>
                  </m:ctrlPr>
                </m:dPr>
                <m:e>
                  <m:r>
                    <w:rPr>
                      <w:rFonts w:ascii="Cambria Math" w:hAnsi="Cambria Math"/>
                    </w:rPr>
                    <m:t>II</m:t>
                  </m:r>
                </m:e>
              </m:d>
              <m:r>
                <m:rPr>
                  <m:sty m:val="p"/>
                </m:rPr>
                <w:rPr>
                  <w:rFonts w:ascii="Cambria Math" w:hAnsi="Cambria Math"/>
                </w:rPr>
                <m:t>1</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color w:val="000000"/>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sSub>
            <m:sSubPr>
              <m:ctrlPr>
                <w:rPr>
                  <w:rFonts w:ascii="Cambria Math" w:hAnsi="Cambria Math"/>
                </w:rPr>
              </m:ctrlPr>
            </m:sSubPr>
            <m:e>
              <m:r>
                <w:rPr>
                  <w:rFonts w:ascii="Cambria Math" w:hAnsi="Cambria Math"/>
                </w:rPr>
                <m:t>k</m:t>
              </m:r>
            </m:e>
            <m:sub>
              <m:r>
                <w:rPr>
                  <w:rFonts w:ascii="Cambria Math" w:hAnsi="Cambria Math"/>
                </w:rPr>
                <m:t>Mn</m:t>
              </m:r>
              <m:d>
                <m:dPr>
                  <m:ctrlPr>
                    <w:rPr>
                      <w:rFonts w:ascii="Cambria Math" w:hAnsi="Cambria Math"/>
                    </w:rPr>
                  </m:ctrlPr>
                </m:dPr>
                <m:e>
                  <m:r>
                    <w:rPr>
                      <w:rFonts w:ascii="Cambria Math" w:hAnsi="Cambria Math"/>
                    </w:rPr>
                    <m:t>II</m:t>
                  </m:r>
                </m:e>
              </m:d>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Φ</m:t>
              </m:r>
            </m:e>
            <m:sub>
              <m:r>
                <w:rPr>
                  <w:rFonts w:ascii="Cambria Math" w:hAnsi="Cambria Math"/>
                </w:rPr>
                <m:t>DO</m:t>
              </m:r>
            </m:sub>
          </m:sSub>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d>
                <m:dPr>
                  <m:ctrlPr>
                    <w:rPr>
                      <w:rFonts w:ascii="Cambria Math" w:hAnsi="Cambria Math"/>
                    </w:rPr>
                  </m:ctrlPr>
                </m:dPr>
                <m:e>
                  <m:r>
                    <w:rPr>
                      <w:rFonts w:ascii="Cambria Math" w:hAnsi="Cambria Math"/>
                    </w:rPr>
                    <m:t>pH</m:t>
                  </m:r>
                  <m:r>
                    <m:rPr>
                      <m:sty m:val="p"/>
                    </m:rPr>
                    <w:rPr>
                      <w:rFonts w:ascii="Cambria Math" w:hAnsi="Cambria Math"/>
                    </w:rPr>
                    <m:t>1-7</m:t>
                  </m:r>
                </m:e>
              </m:d>
            </m:sup>
          </m:sSup>
          <m:sSubSup>
            <m:sSubSupPr>
              <m:ctrlPr>
                <w:rPr>
                  <w:rFonts w:ascii="Cambria Math" w:hAnsi="Cambria Math"/>
                </w:rPr>
              </m:ctrlPr>
            </m:sSubSupPr>
            <m:e>
              <m:sSub>
                <m:sSubPr>
                  <m:ctrlPr>
                    <w:rPr>
                      <w:rFonts w:ascii="Cambria Math" w:hAnsi="Cambria Math"/>
                    </w:rPr>
                  </m:ctrlPr>
                </m:sSubPr>
                <m:e>
                  <m:r>
                    <w:rPr>
                      <w:rFonts w:ascii="Cambria Math" w:hAnsi="Cambria Math"/>
                    </w:rPr>
                    <m:t>f</m:t>
                  </m:r>
                </m:e>
                <m:sub>
                  <m:r>
                    <w:rPr>
                      <w:rFonts w:ascii="Cambria Math" w:hAnsi="Cambria Math"/>
                    </w:rPr>
                    <m:t>d</m:t>
                  </m:r>
                </m:sub>
              </m:sSub>
              <m:r>
                <m:rPr>
                  <m:sty m:val="p"/>
                </m:rPr>
                <w:rPr>
                  <w:rFonts w:ascii="Cambria Math" w:hAnsi="Cambria Math"/>
                </w:rPr>
                <m:t>Φ</m:t>
              </m:r>
            </m:e>
            <m:sub>
              <m:r>
                <w:rPr>
                  <w:rFonts w:ascii="Cambria Math" w:hAnsi="Cambria Math"/>
                </w:rPr>
                <m:t>Mn</m:t>
              </m:r>
              <m:d>
                <m:dPr>
                  <m:ctrlPr>
                    <w:rPr>
                      <w:rFonts w:ascii="Cambria Math" w:hAnsi="Cambria Math"/>
                    </w:rPr>
                  </m:ctrlPr>
                </m:dPr>
                <m:e>
                  <m:r>
                    <w:rPr>
                      <w:rFonts w:ascii="Cambria Math" w:hAnsi="Cambria Math"/>
                    </w:rPr>
                    <m:t>II</m:t>
                  </m:r>
                </m:e>
              </m:d>
              <m:r>
                <m:rPr>
                  <m:sty m:val="p"/>
                </m:rPr>
                <w:rPr>
                  <w:rFonts w:ascii="Cambria Math" w:hAnsi="Cambria Math"/>
                </w:rPr>
                <m:t>1</m:t>
              </m:r>
            </m:sub>
            <m:sup>
              <m:r>
                <w:rPr>
                  <w:rFonts w:ascii="Cambria Math" w:hAnsi="Cambria Math"/>
                </w:rPr>
                <m:t>t</m:t>
              </m:r>
              <m:r>
                <m:rPr>
                  <m:sty m:val="p"/>
                </m:rPr>
                <w:rPr>
                  <w:rFonts w:ascii="Cambria Math" w:hAnsi="Cambria Math"/>
                </w:rPr>
                <m:t>+Δ</m:t>
              </m:r>
              <m:r>
                <w:rPr>
                  <w:rFonts w:ascii="Cambria Math" w:hAnsi="Cambria Math"/>
                </w:rPr>
                <m:t>t</m:t>
              </m:r>
            </m:sup>
          </m:sSubSup>
        </m:oMath>
      </m:oMathPara>
    </w:p>
    <w:p w14:paraId="6BC5A96C" w14:textId="77777777" w:rsidR="00C87B10" w:rsidRDefault="00C87B10" w:rsidP="00B6554A">
      <w:pPr>
        <w:rPr>
          <w:rFonts w:eastAsiaTheme="minorEastAsia"/>
        </w:rPr>
      </w:pPr>
    </w:p>
    <w:p w14:paraId="1901775E" w14:textId="57E1A9B4" w:rsidR="00C87B10" w:rsidRPr="001B20C4" w:rsidRDefault="00C87B10" w:rsidP="00B6554A">
      <w:pPr>
        <w:rPr>
          <w:rFonts w:eastAsiaTheme="minorEastAsia"/>
        </w:rPr>
      </w:pPr>
      <w:r w:rsidRPr="001B20C4">
        <w:rPr>
          <w:rFonts w:eastAsiaTheme="minorEastAsia"/>
        </w:rPr>
        <w:t>Rearranging</w:t>
      </w:r>
      <w:r w:rsidR="002C2D2A">
        <w:rPr>
          <w:rFonts w:eastAsiaTheme="minorEastAsia"/>
        </w:rPr>
        <w:t>:</w:t>
      </w:r>
    </w:p>
    <w:p w14:paraId="684D109C" w14:textId="77777777" w:rsidR="00C87B10" w:rsidRDefault="00000000" w:rsidP="00B6554A">
      <w:pPr>
        <w:rPr>
          <w:rFonts w:eastAsiaTheme="minorEastAsia"/>
        </w:rPr>
      </w:pPr>
      <m:oMathPara>
        <m:oMath>
          <m:sSubSup>
            <m:sSubSupPr>
              <m:ctrlPr>
                <w:rPr>
                  <w:rFonts w:ascii="Cambria Math" w:hAnsi="Cambria Math"/>
                </w:rPr>
              </m:ctrlPr>
            </m:sSubSupPr>
            <m:e>
              <m:d>
                <m:dPr>
                  <m:ctrlPr>
                    <w:rPr>
                      <w:rFonts w:ascii="Cambria Math" w:hAnsi="Cambria Math"/>
                    </w:rPr>
                  </m:ctrlPr>
                </m:dPr>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H</m:t>
                          </m:r>
                        </m:e>
                        <m:sub>
                          <m:r>
                            <m:rPr>
                              <m:sty m:val="p"/>
                            </m:rPr>
                            <w:rPr>
                              <w:rFonts w:ascii="Cambria Math" w:hAnsi="Cambria Math"/>
                            </w:rPr>
                            <m:t>1</m:t>
                          </m:r>
                        </m:sub>
                      </m:sSub>
                    </m:num>
                    <m:den>
                      <m:r>
                        <m:rPr>
                          <m:sty m:val="p"/>
                        </m:rPr>
                        <w:rPr>
                          <w:rFonts w:ascii="Cambria Math" w:hAnsi="Cambria Math"/>
                        </w:rPr>
                        <m:t>Δ</m:t>
                      </m:r>
                      <m:r>
                        <w:rPr>
                          <w:rFonts w:ascii="Cambria Math" w:hAnsi="Cambria Math"/>
                        </w:rPr>
                        <m:t>t</m:t>
                      </m:r>
                    </m:den>
                  </m:f>
                  <m:r>
                    <m:rPr>
                      <m:sty m:val="p"/>
                    </m:rPr>
                    <w:rPr>
                      <w:rFonts w:ascii="Cambria Math" w:hAnsi="Cambria Math"/>
                    </w:rPr>
                    <m:t>-</m:t>
                  </m:r>
                  <m:sSub>
                    <m:sSubPr>
                      <m:ctrlPr>
                        <w:rPr>
                          <w:rFonts w:ascii="Cambria Math" w:hAnsi="Cambria Math"/>
                        </w:rPr>
                      </m:ctrlPr>
                    </m:sSubPr>
                    <m:e>
                      <m:sSub>
                        <m:sSubPr>
                          <m:ctrlPr>
                            <w:rPr>
                              <w:rFonts w:ascii="Cambria Math" w:hAnsi="Cambria Math"/>
                            </w:rPr>
                          </m:ctrlPr>
                        </m:sSubPr>
                        <m:e>
                          <m:r>
                            <w:rPr>
                              <w:rFonts w:ascii="Cambria Math" w:hAnsi="Cambria Math"/>
                            </w:rPr>
                            <m:t>f</m:t>
                          </m:r>
                        </m:e>
                        <m:sub>
                          <m:r>
                            <w:rPr>
                              <w:rFonts w:ascii="Cambria Math" w:hAnsi="Cambria Math"/>
                            </w:rPr>
                            <m:t>d</m:t>
                          </m:r>
                        </m:sub>
                      </m:sSub>
                      <m:r>
                        <w:rPr>
                          <w:rFonts w:ascii="Cambria Math" w:hAnsi="Cambria Math"/>
                        </w:rPr>
                        <m:t>K</m:t>
                      </m:r>
                    </m:e>
                    <m:sub>
                      <m:r>
                        <w:rPr>
                          <w:rFonts w:ascii="Cambria Math" w:hAnsi="Cambria Math"/>
                        </w:rPr>
                        <m:t>L</m:t>
                      </m:r>
                      <m:r>
                        <m:rPr>
                          <m:sty m:val="p"/>
                        </m:rPr>
                        <w:rPr>
                          <w:rFonts w:ascii="Cambria Math" w:hAnsi="Cambria Math"/>
                        </w:rPr>
                        <m:t>01</m:t>
                      </m:r>
                    </m:sub>
                  </m:sSub>
                  <m:r>
                    <m:rPr>
                      <m:sty m:val="p"/>
                    </m:rPr>
                    <w:rPr>
                      <w:rFonts w:ascii="Cambria Math" w:hAnsi="Cambria Math"/>
                    </w:rPr>
                    <m:t>-</m:t>
                  </m:r>
                  <m:sSub>
                    <m:sSubPr>
                      <m:ctrlPr>
                        <w:rPr>
                          <w:rFonts w:ascii="Cambria Math" w:hAnsi="Cambria Math"/>
                        </w:rPr>
                      </m:ctrlPr>
                    </m:sSubPr>
                    <m:e>
                      <m:sSub>
                        <m:sSubPr>
                          <m:ctrlPr>
                            <w:rPr>
                              <w:rFonts w:ascii="Cambria Math" w:hAnsi="Cambria Math"/>
                            </w:rPr>
                          </m:ctrlPr>
                        </m:sSubPr>
                        <m:e>
                          <m:r>
                            <w:rPr>
                              <w:rFonts w:ascii="Cambria Math" w:hAnsi="Cambria Math"/>
                            </w:rPr>
                            <m:t>f</m:t>
                          </m:r>
                        </m:e>
                        <m:sub>
                          <m:r>
                            <w:rPr>
                              <w:rFonts w:ascii="Cambria Math" w:hAnsi="Cambria Math"/>
                            </w:rPr>
                            <m:t>d</m:t>
                          </m:r>
                        </m:sub>
                      </m:sSub>
                      <m:r>
                        <w:rPr>
                          <w:rFonts w:ascii="Cambria Math" w:hAnsi="Cambria Math"/>
                        </w:rPr>
                        <m:t>K</m:t>
                      </m:r>
                    </m:e>
                    <m:sub>
                      <m:r>
                        <w:rPr>
                          <w:rFonts w:ascii="Cambria Math" w:hAnsi="Cambria Math"/>
                        </w:rPr>
                        <m:t>L</m:t>
                      </m:r>
                      <m:r>
                        <m:rPr>
                          <m:sty m:val="p"/>
                        </m:rP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12</m:t>
                      </m:r>
                    </m:sub>
                  </m:sSub>
                  <m:sSub>
                    <m:sSubPr>
                      <m:ctrlPr>
                        <w:rPr>
                          <w:rFonts w:ascii="Cambria Math" w:hAnsi="Cambria Math"/>
                        </w:rPr>
                      </m:ctrlPr>
                    </m:sSubPr>
                    <m:e>
                      <m:r>
                        <w:rPr>
                          <w:rFonts w:ascii="Cambria Math" w:hAnsi="Cambria Math"/>
                        </w:rPr>
                        <m:t>f</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color w:val="000000"/>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sSub>
                    <m:sSubPr>
                      <m:ctrlPr>
                        <w:rPr>
                          <w:rFonts w:ascii="Cambria Math" w:hAnsi="Cambria Math"/>
                        </w:rPr>
                      </m:ctrlPr>
                    </m:sSubPr>
                    <m:e>
                      <m:r>
                        <w:rPr>
                          <w:rFonts w:ascii="Cambria Math" w:hAnsi="Cambria Math"/>
                        </w:rPr>
                        <m:t>k</m:t>
                      </m:r>
                    </m:e>
                    <m:sub>
                      <m:r>
                        <w:rPr>
                          <w:rFonts w:ascii="Cambria Math" w:hAnsi="Cambria Math"/>
                        </w:rPr>
                        <m:t>Mn</m:t>
                      </m:r>
                      <m:d>
                        <m:dPr>
                          <m:ctrlPr>
                            <w:rPr>
                              <w:rFonts w:ascii="Cambria Math" w:hAnsi="Cambria Math"/>
                            </w:rPr>
                          </m:ctrlPr>
                        </m:dPr>
                        <m:e>
                          <m:r>
                            <w:rPr>
                              <w:rFonts w:ascii="Cambria Math" w:hAnsi="Cambria Math"/>
                            </w:rPr>
                            <m:t>II</m:t>
                          </m:r>
                        </m:e>
                      </m:d>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Φ</m:t>
                      </m:r>
                    </m:e>
                    <m:sub>
                      <m:r>
                        <w:rPr>
                          <w:rFonts w:ascii="Cambria Math" w:hAnsi="Cambria Math"/>
                        </w:rPr>
                        <m:t>DO</m:t>
                      </m:r>
                    </m:sub>
                  </m:sSub>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d>
                        <m:dPr>
                          <m:ctrlPr>
                            <w:rPr>
                              <w:rFonts w:ascii="Cambria Math" w:hAnsi="Cambria Math"/>
                            </w:rPr>
                          </m:ctrlPr>
                        </m:dPr>
                        <m:e>
                          <m:r>
                            <w:rPr>
                              <w:rFonts w:ascii="Cambria Math" w:hAnsi="Cambria Math"/>
                            </w:rPr>
                            <m:t>pH</m:t>
                          </m:r>
                          <m:r>
                            <m:rPr>
                              <m:sty m:val="p"/>
                            </m:rPr>
                            <w:rPr>
                              <w:rFonts w:ascii="Cambria Math" w:hAnsi="Cambria Math"/>
                            </w:rPr>
                            <m:t>1-7</m:t>
                          </m:r>
                        </m:e>
                      </m:d>
                    </m:sup>
                  </m:sSup>
                  <m:sSub>
                    <m:sSubPr>
                      <m:ctrlPr>
                        <w:rPr>
                          <w:rFonts w:ascii="Cambria Math" w:hAnsi="Cambria Math"/>
                        </w:rPr>
                      </m:ctrlPr>
                    </m:sSubPr>
                    <m:e>
                      <m:r>
                        <w:rPr>
                          <w:rFonts w:ascii="Cambria Math" w:hAnsi="Cambria Math"/>
                        </w:rPr>
                        <m:t>f</m:t>
                      </m:r>
                    </m:e>
                    <m:sub>
                      <m:r>
                        <w:rPr>
                          <w:rFonts w:ascii="Cambria Math" w:hAnsi="Cambria Math"/>
                        </w:rPr>
                        <m:t>d</m:t>
                      </m:r>
                    </m:sub>
                  </m:sSub>
                </m:e>
              </m:d>
              <m:r>
                <m:rPr>
                  <m:sty m:val="p"/>
                </m:rPr>
                <w:rPr>
                  <w:rFonts w:ascii="Cambria Math" w:hAnsi="Cambria Math"/>
                </w:rPr>
                <m:t>Φ</m:t>
              </m:r>
            </m:e>
            <m:sub>
              <m:r>
                <w:rPr>
                  <w:rFonts w:ascii="Cambria Math" w:hAnsi="Cambria Math"/>
                </w:rPr>
                <m:t>Mn</m:t>
              </m:r>
              <m:d>
                <m:dPr>
                  <m:ctrlPr>
                    <w:rPr>
                      <w:rFonts w:ascii="Cambria Math" w:hAnsi="Cambria Math"/>
                    </w:rPr>
                  </m:ctrlPr>
                </m:dPr>
                <m:e>
                  <m:r>
                    <w:rPr>
                      <w:rFonts w:ascii="Cambria Math" w:hAnsi="Cambria Math"/>
                    </w:rPr>
                    <m:t>II</m:t>
                  </m:r>
                </m:e>
              </m:d>
              <m:r>
                <m:rPr>
                  <m:sty m:val="p"/>
                </m:rPr>
                <w:rPr>
                  <w:rFonts w:ascii="Cambria Math" w:hAnsi="Cambria Math"/>
                </w:rPr>
                <m:t>1</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12</m:t>
                  </m:r>
                </m:sub>
              </m:sSub>
              <m:sSub>
                <m:sSubPr>
                  <m:ctrlPr>
                    <w:rPr>
                      <w:rFonts w:ascii="Cambria Math" w:hAnsi="Cambria Math"/>
                    </w:rPr>
                  </m:ctrlPr>
                </m:sSubPr>
                <m:e>
                  <m:r>
                    <w:rPr>
                      <w:rFonts w:ascii="Cambria Math" w:hAnsi="Cambria Math"/>
                    </w:rPr>
                    <m:t>f</m:t>
                  </m:r>
                </m:e>
                <m:sub>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12</m:t>
                  </m:r>
                </m:sub>
              </m:sSub>
              <m:sSub>
                <m:sSubPr>
                  <m:ctrlPr>
                    <w:rPr>
                      <w:rFonts w:ascii="Cambria Math" w:hAnsi="Cambria Math"/>
                    </w:rPr>
                  </m:ctrlPr>
                </m:sSubPr>
                <m:e>
                  <m:r>
                    <w:rPr>
                      <w:rFonts w:ascii="Cambria Math" w:hAnsi="Cambria Math"/>
                    </w:rPr>
                    <m:t>f</m:t>
                  </m:r>
                </m:e>
                <m:sub>
                  <m:r>
                    <w:rPr>
                      <w:rFonts w:ascii="Cambria Math" w:hAnsi="Cambria Math"/>
                    </w:rPr>
                    <m:t>p</m:t>
                  </m:r>
                </m:sub>
              </m:sSub>
            </m:e>
          </m:d>
          <m:sSubSup>
            <m:sSubSupPr>
              <m:ctrlPr>
                <w:rPr>
                  <w:rFonts w:ascii="Cambria Math" w:hAnsi="Cambria Math"/>
                </w:rPr>
              </m:ctrlPr>
            </m:sSubSupPr>
            <m:e>
              <m:r>
                <m:rPr>
                  <m:sty m:val="p"/>
                </m:rPr>
                <w:rPr>
                  <w:rFonts w:ascii="Cambria Math" w:hAnsi="Cambria Math"/>
                </w:rPr>
                <m:t>Φ</m:t>
              </m:r>
            </m:e>
            <m:sub>
              <m:r>
                <w:rPr>
                  <w:rFonts w:ascii="Cambria Math" w:hAnsi="Cambria Math"/>
                </w:rPr>
                <m:t>Mn</m:t>
              </m:r>
              <m:d>
                <m:dPr>
                  <m:ctrlPr>
                    <w:rPr>
                      <w:rFonts w:ascii="Cambria Math" w:hAnsi="Cambria Math"/>
                    </w:rPr>
                  </m:ctrlPr>
                </m:dPr>
                <m:e>
                  <m:r>
                    <w:rPr>
                      <w:rFonts w:ascii="Cambria Math" w:hAnsi="Cambria Math"/>
                    </w:rPr>
                    <m:t>II</m:t>
                  </m:r>
                </m:e>
              </m:d>
              <m:r>
                <m:rPr>
                  <m:sty m:val="p"/>
                </m:rPr>
                <w:rPr>
                  <w:rFonts w:ascii="Cambria Math" w:hAnsi="Cambria Math"/>
                </w:rPr>
                <m:t>2</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H</m:t>
                  </m:r>
                </m:e>
                <m:sub>
                  <m:r>
                    <m:rPr>
                      <m:sty m:val="p"/>
                    </m:rPr>
                    <w:rPr>
                      <w:rFonts w:ascii="Cambria Math" w:hAnsi="Cambria Math"/>
                    </w:rPr>
                    <m:t>1</m:t>
                  </m:r>
                </m:sub>
              </m:sSub>
            </m:num>
            <m:den>
              <m:r>
                <m:rPr>
                  <m:sty m:val="p"/>
                </m:rPr>
                <w:rPr>
                  <w:rFonts w:ascii="Cambria Math" w:hAnsi="Cambria Math"/>
                </w:rPr>
                <m:t>Δ</m:t>
              </m:r>
              <m:r>
                <w:rPr>
                  <w:rFonts w:ascii="Cambria Math" w:hAnsi="Cambria Math"/>
                </w:rPr>
                <m:t>t</m:t>
              </m:r>
            </m:den>
          </m:f>
          <m:sSubSup>
            <m:sSubSupPr>
              <m:ctrlPr>
                <w:rPr>
                  <w:rFonts w:ascii="Cambria Math" w:hAnsi="Cambria Math"/>
                </w:rPr>
              </m:ctrlPr>
            </m:sSubSupPr>
            <m:e>
              <m:r>
                <m:rPr>
                  <m:sty m:val="p"/>
                </m:rPr>
                <w:rPr>
                  <w:rFonts w:ascii="Cambria Math" w:hAnsi="Cambria Math"/>
                </w:rPr>
                <m:t>Φ</m:t>
              </m:r>
            </m:e>
            <m:sub>
              <m:r>
                <w:rPr>
                  <w:rFonts w:ascii="Cambria Math" w:hAnsi="Cambria Math"/>
                </w:rPr>
                <m:t>Mn</m:t>
              </m:r>
              <m:d>
                <m:dPr>
                  <m:ctrlPr>
                    <w:rPr>
                      <w:rFonts w:ascii="Cambria Math" w:hAnsi="Cambria Math"/>
                    </w:rPr>
                  </m:ctrlPr>
                </m:dPr>
                <m:e>
                  <m:r>
                    <w:rPr>
                      <w:rFonts w:ascii="Cambria Math" w:hAnsi="Cambria Math"/>
                    </w:rPr>
                    <m:t>II</m:t>
                  </m:r>
                </m:e>
              </m:d>
              <m:r>
                <m:rPr>
                  <m:sty m:val="p"/>
                </m:rPr>
                <w:rPr>
                  <w:rFonts w:ascii="Cambria Math" w:hAnsi="Cambria Math"/>
                </w:rPr>
                <m:t>1</m:t>
              </m:r>
            </m:sub>
            <m:sup>
              <m:r>
                <w:rPr>
                  <w:rFonts w:ascii="Cambria Math" w:hAnsi="Cambria Math"/>
                </w:rPr>
                <m:t>t</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01</m:t>
              </m:r>
            </m:sub>
          </m:sSub>
          <m:sSub>
            <m:sSubPr>
              <m:ctrlPr>
                <w:rPr>
                  <w:rFonts w:ascii="Cambria Math" w:hAnsi="Cambria Math"/>
                </w:rPr>
              </m:ctrlPr>
            </m:sSubPr>
            <m:e>
              <m:r>
                <m:rPr>
                  <m:sty m:val="p"/>
                </m:rPr>
                <w:rPr>
                  <w:rFonts w:ascii="Cambria Math" w:hAnsi="Cambria Math"/>
                </w:rPr>
                <m:t>Φ</m:t>
              </m:r>
            </m:e>
            <m:sub>
              <m:r>
                <w:rPr>
                  <w:rFonts w:ascii="Cambria Math" w:hAnsi="Cambria Math"/>
                </w:rPr>
                <m:t>Mn</m:t>
              </m:r>
              <m:d>
                <m:dPr>
                  <m:ctrlPr>
                    <w:rPr>
                      <w:rFonts w:ascii="Cambria Math" w:hAnsi="Cambria Math"/>
                    </w:rPr>
                  </m:ctrlPr>
                </m:dPr>
                <m:e>
                  <m:r>
                    <w:rPr>
                      <w:rFonts w:ascii="Cambria Math" w:hAnsi="Cambria Math"/>
                    </w:rPr>
                    <m:t>II</m:t>
                  </m:r>
                </m:e>
              </m:d>
              <m:r>
                <m:rPr>
                  <m:sty m:val="p"/>
                </m:rPr>
                <w:rPr>
                  <w:rFonts w:ascii="Cambria Math" w:hAnsi="Cambria Math"/>
                </w:rPr>
                <m:t>0</m:t>
              </m:r>
            </m:sub>
          </m:sSub>
        </m:oMath>
      </m:oMathPara>
    </w:p>
    <w:p w14:paraId="6F832B1A" w14:textId="77777777" w:rsidR="00C87B10" w:rsidRDefault="00C87B10" w:rsidP="00C660AF">
      <w:pPr>
        <w:pStyle w:val="variabledefinitionChar"/>
        <w:ind w:left="630" w:hanging="630"/>
        <w:rPr>
          <w:rFonts w:eastAsiaTheme="minorEastAsia"/>
        </w:rPr>
      </w:pPr>
    </w:p>
    <w:p w14:paraId="16197D02" w14:textId="77777777" w:rsidR="00C87B10" w:rsidRPr="001B20C4" w:rsidRDefault="00C87B10" w:rsidP="00C660AF">
      <w:pPr>
        <w:pStyle w:val="variabledefinitionChar"/>
        <w:ind w:left="630" w:hanging="630"/>
        <w:rPr>
          <w:rFonts w:eastAsiaTheme="minorEastAsia"/>
        </w:rPr>
      </w:pPr>
      <w:r w:rsidRPr="001B20C4">
        <w:rPr>
          <w:rFonts w:eastAsiaTheme="minorEastAsia"/>
        </w:rPr>
        <w:t>And the finite difference scheme for layer 2</w:t>
      </w:r>
    </w:p>
    <w:p w14:paraId="6ADD733E" w14:textId="77777777" w:rsidR="00C87B10" w:rsidRPr="006E29C7" w:rsidRDefault="00C87B10" w:rsidP="008565FA">
      <w:pPr>
        <w:pStyle w:val="variabledefinitionChar"/>
        <w:spacing w:line="360" w:lineRule="auto"/>
        <w:ind w:left="720" w:hanging="720"/>
      </w:pPr>
      <w:r>
        <w:rPr>
          <w:rFonts w:eastAsiaTheme="minorEastAsia"/>
        </w:rPr>
        <w:br/>
      </w:r>
      <m:oMathPara>
        <m:oMath>
          <m:sSub>
            <m:sSubPr>
              <m:ctrlPr>
                <w:rPr>
                  <w:rFonts w:ascii="Cambria Math" w:hAnsi="Cambria Math"/>
                </w:rPr>
              </m:ctrlPr>
            </m:sSubPr>
            <m:e>
              <m:r>
                <w:rPr>
                  <w:rFonts w:ascii="Cambria Math" w:hAnsi="Cambria Math"/>
                </w:rPr>
                <m:t>H</m:t>
              </m:r>
            </m:e>
            <m:sub>
              <m:r>
                <m:rPr>
                  <m:sty m:val="p"/>
                </m:rPr>
                <w:rPr>
                  <w:rFonts w:ascii="Cambria Math" w:hAnsi="Cambria Math"/>
                </w:rPr>
                <m:t>2</m:t>
              </m:r>
            </m:sub>
          </m:sSub>
          <m:f>
            <m:fPr>
              <m:ctrlPr>
                <w:rPr>
                  <w:rFonts w:ascii="Cambria Math" w:hAnsi="Cambria Math"/>
                </w:rPr>
              </m:ctrlPr>
            </m:fPr>
            <m:num>
              <m:sSubSup>
                <m:sSubSupPr>
                  <m:ctrlPr>
                    <w:rPr>
                      <w:rFonts w:ascii="Cambria Math" w:hAnsi="Cambria Math"/>
                    </w:rPr>
                  </m:ctrlPr>
                </m:sSubSupPr>
                <m:e>
                  <m:r>
                    <m:rPr>
                      <m:sty m:val="p"/>
                    </m:rPr>
                    <w:rPr>
                      <w:rFonts w:ascii="Cambria Math" w:hAnsi="Cambria Math"/>
                    </w:rPr>
                    <m:t>Φ</m:t>
                  </m:r>
                </m:e>
                <m:sub>
                  <m:r>
                    <w:rPr>
                      <w:rFonts w:ascii="Cambria Math" w:hAnsi="Cambria Math"/>
                    </w:rPr>
                    <m:t>Mn</m:t>
                  </m:r>
                  <m:d>
                    <m:dPr>
                      <m:ctrlPr>
                        <w:rPr>
                          <w:rFonts w:ascii="Cambria Math" w:hAnsi="Cambria Math"/>
                        </w:rPr>
                      </m:ctrlPr>
                    </m:dPr>
                    <m:e>
                      <m:r>
                        <w:rPr>
                          <w:rFonts w:ascii="Cambria Math" w:hAnsi="Cambria Math"/>
                        </w:rPr>
                        <m:t>II</m:t>
                      </m:r>
                    </m:e>
                  </m:d>
                  <m:r>
                    <m:rPr>
                      <m:sty m:val="p"/>
                    </m:rPr>
                    <w:rPr>
                      <w:rFonts w:ascii="Cambria Math" w:hAnsi="Cambria Math"/>
                    </w:rPr>
                    <m:t>2</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Φ</m:t>
                  </m:r>
                </m:e>
                <m:sub>
                  <m:r>
                    <w:rPr>
                      <w:rFonts w:ascii="Cambria Math" w:hAnsi="Cambria Math"/>
                    </w:rPr>
                    <m:t>Mn</m:t>
                  </m:r>
                  <m:d>
                    <m:dPr>
                      <m:ctrlPr>
                        <w:rPr>
                          <w:rFonts w:ascii="Cambria Math" w:hAnsi="Cambria Math"/>
                        </w:rPr>
                      </m:ctrlPr>
                    </m:dPr>
                    <m:e>
                      <m:r>
                        <w:rPr>
                          <w:rFonts w:ascii="Cambria Math" w:hAnsi="Cambria Math"/>
                        </w:rPr>
                        <m:t>II</m:t>
                      </m:r>
                    </m:e>
                  </m:d>
                  <m:r>
                    <m:rPr>
                      <m:sty m:val="p"/>
                    </m:rPr>
                    <w:rPr>
                      <w:rFonts w:ascii="Cambria Math" w:hAnsi="Cambria Math"/>
                    </w:rPr>
                    <m:t>2</m:t>
                  </m:r>
                </m:sub>
                <m:sup>
                  <m:r>
                    <w:rPr>
                      <w:rFonts w:ascii="Cambria Math" w:hAnsi="Cambria Math"/>
                    </w:rPr>
                    <m:t>t</m:t>
                  </m:r>
                </m:sup>
              </m:sSubSup>
            </m:num>
            <m:den>
              <m:r>
                <m:rPr>
                  <m:sty m:val="p"/>
                </m:rPr>
                <w:rPr>
                  <w:rFonts w:ascii="Cambria Math" w:hAnsi="Cambria Math"/>
                </w:rPr>
                <m:t>Δ</m:t>
              </m:r>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12</m:t>
              </m:r>
            </m:sub>
          </m:sSub>
          <m:d>
            <m:dPr>
              <m:ctrlPr>
                <w:rPr>
                  <w:rFonts w:ascii="Cambria Math" w:hAnsi="Cambria Math"/>
                </w:rPr>
              </m:ctrlPr>
            </m:dPr>
            <m:e>
              <m:sSubSup>
                <m:sSubSupPr>
                  <m:ctrlPr>
                    <w:rPr>
                      <w:rFonts w:ascii="Cambria Math" w:hAnsi="Cambria Math"/>
                    </w:rPr>
                  </m:ctrlPr>
                </m:sSubSupPr>
                <m:e>
                  <m:sSub>
                    <m:sSubPr>
                      <m:ctrlPr>
                        <w:rPr>
                          <w:rFonts w:ascii="Cambria Math" w:hAnsi="Cambria Math"/>
                        </w:rPr>
                      </m:ctrlPr>
                    </m:sSubPr>
                    <m:e>
                      <m:r>
                        <w:rPr>
                          <w:rFonts w:ascii="Cambria Math" w:hAnsi="Cambria Math"/>
                        </w:rPr>
                        <m:t>f</m:t>
                      </m:r>
                    </m:e>
                    <m:sub>
                      <m:r>
                        <w:rPr>
                          <w:rFonts w:ascii="Cambria Math" w:hAnsi="Cambria Math"/>
                        </w:rPr>
                        <m:t>d</m:t>
                      </m:r>
                    </m:sub>
                  </m:sSub>
                  <m:r>
                    <m:rPr>
                      <m:sty m:val="p"/>
                    </m:rPr>
                    <w:rPr>
                      <w:rFonts w:ascii="Cambria Math" w:hAnsi="Cambria Math"/>
                    </w:rPr>
                    <m:t>Φ</m:t>
                  </m:r>
                </m:e>
                <m:sub>
                  <m:r>
                    <w:rPr>
                      <w:rFonts w:ascii="Cambria Math" w:hAnsi="Cambria Math"/>
                    </w:rPr>
                    <m:t>Mn</m:t>
                  </m:r>
                  <m:d>
                    <m:dPr>
                      <m:ctrlPr>
                        <w:rPr>
                          <w:rFonts w:ascii="Cambria Math" w:hAnsi="Cambria Math"/>
                        </w:rPr>
                      </m:ctrlPr>
                    </m:dPr>
                    <m:e>
                      <m:r>
                        <w:rPr>
                          <w:rFonts w:ascii="Cambria Math" w:hAnsi="Cambria Math"/>
                        </w:rPr>
                        <m:t>II</m:t>
                      </m:r>
                    </m:e>
                  </m:d>
                  <m:r>
                    <m:rPr>
                      <m:sty m:val="p"/>
                    </m:rPr>
                    <w:rPr>
                      <w:rFonts w:ascii="Cambria Math" w:hAnsi="Cambria Math"/>
                    </w:rPr>
                    <m:t>2</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d</m:t>
                  </m:r>
                </m:sub>
              </m:sSub>
              <m:sSubSup>
                <m:sSubSupPr>
                  <m:ctrlPr>
                    <w:rPr>
                      <w:rFonts w:ascii="Cambria Math" w:hAnsi="Cambria Math"/>
                    </w:rPr>
                  </m:ctrlPr>
                </m:sSubSupPr>
                <m:e>
                  <m:r>
                    <m:rPr>
                      <m:sty m:val="p"/>
                    </m:rPr>
                    <w:rPr>
                      <w:rFonts w:ascii="Cambria Math" w:hAnsi="Cambria Math"/>
                    </w:rPr>
                    <m:t>Φ</m:t>
                  </m:r>
                </m:e>
                <m:sub>
                  <m:r>
                    <w:rPr>
                      <w:rFonts w:ascii="Cambria Math" w:hAnsi="Cambria Math"/>
                    </w:rPr>
                    <m:t>Mn</m:t>
                  </m:r>
                  <m:d>
                    <m:dPr>
                      <m:ctrlPr>
                        <w:rPr>
                          <w:rFonts w:ascii="Cambria Math" w:hAnsi="Cambria Math"/>
                        </w:rPr>
                      </m:ctrlPr>
                    </m:dPr>
                    <m:e>
                      <m:r>
                        <w:rPr>
                          <w:rFonts w:ascii="Cambria Math" w:hAnsi="Cambria Math"/>
                        </w:rPr>
                        <m:t>II</m:t>
                      </m:r>
                    </m:e>
                  </m:d>
                  <m:r>
                    <m:rPr>
                      <m:sty m:val="p"/>
                    </m:rPr>
                    <w:rPr>
                      <w:rFonts w:ascii="Cambria Math" w:hAnsi="Cambria Math"/>
                    </w:rPr>
                    <m:t>1</m:t>
                  </m:r>
                </m:sub>
                <m:sup>
                  <m:r>
                    <w:rPr>
                      <w:rFonts w:ascii="Cambria Math" w:hAnsi="Cambria Math"/>
                    </w:rPr>
                    <m:t>t</m:t>
                  </m:r>
                  <m:r>
                    <m:rPr>
                      <m:sty m:val="p"/>
                    </m:rPr>
                    <w:rPr>
                      <w:rFonts w:ascii="Cambria Math" w:hAnsi="Cambria Math"/>
                    </w:rPr>
                    <m:t>+Δ</m:t>
                  </m:r>
                  <m:r>
                    <w:rPr>
                      <w:rFonts w:ascii="Cambria Math" w:hAnsi="Cambria Math"/>
                    </w:rPr>
                    <m:t>t</m:t>
                  </m:r>
                </m:sup>
              </m:sSubSup>
            </m:e>
          </m:d>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12</m:t>
              </m:r>
            </m:sub>
          </m:sSub>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p</m:t>
                  </m:r>
                </m:sub>
              </m:sSub>
              <m:sSubSup>
                <m:sSubSupPr>
                  <m:ctrlPr>
                    <w:rPr>
                      <w:rFonts w:ascii="Cambria Math" w:hAnsi="Cambria Math"/>
                    </w:rPr>
                  </m:ctrlPr>
                </m:sSubSupPr>
                <m:e>
                  <m:r>
                    <m:rPr>
                      <m:sty m:val="p"/>
                    </m:rPr>
                    <w:rPr>
                      <w:rFonts w:ascii="Cambria Math" w:hAnsi="Cambria Math"/>
                    </w:rPr>
                    <m:t>Φ</m:t>
                  </m:r>
                </m:e>
                <m:sub>
                  <m:r>
                    <w:rPr>
                      <w:rFonts w:ascii="Cambria Math" w:hAnsi="Cambria Math"/>
                    </w:rPr>
                    <m:t>Mn</m:t>
                  </m:r>
                  <m:d>
                    <m:dPr>
                      <m:ctrlPr>
                        <w:rPr>
                          <w:rFonts w:ascii="Cambria Math" w:hAnsi="Cambria Math"/>
                        </w:rPr>
                      </m:ctrlPr>
                    </m:dPr>
                    <m:e>
                      <m:r>
                        <w:rPr>
                          <w:rFonts w:ascii="Cambria Math" w:hAnsi="Cambria Math"/>
                        </w:rPr>
                        <m:t>II</m:t>
                      </m:r>
                    </m:e>
                  </m:d>
                  <m:r>
                    <m:rPr>
                      <m:sty m:val="p"/>
                    </m:rPr>
                    <w:rPr>
                      <w:rFonts w:ascii="Cambria Math" w:hAnsi="Cambria Math"/>
                    </w:rPr>
                    <m:t>2</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Sup>
                <m:sSubSupPr>
                  <m:ctrlPr>
                    <w:rPr>
                      <w:rFonts w:ascii="Cambria Math" w:hAnsi="Cambria Math"/>
                    </w:rPr>
                  </m:ctrlPr>
                </m:sSubSupPr>
                <m:e>
                  <m:sSub>
                    <m:sSubPr>
                      <m:ctrlPr>
                        <w:rPr>
                          <w:rFonts w:ascii="Cambria Math" w:hAnsi="Cambria Math"/>
                        </w:rPr>
                      </m:ctrlPr>
                    </m:sSubPr>
                    <m:e>
                      <m:r>
                        <w:rPr>
                          <w:rFonts w:ascii="Cambria Math" w:hAnsi="Cambria Math"/>
                        </w:rPr>
                        <m:t>f</m:t>
                      </m:r>
                    </m:e>
                    <m:sub>
                      <m:r>
                        <w:rPr>
                          <w:rFonts w:ascii="Cambria Math" w:hAnsi="Cambria Math"/>
                        </w:rPr>
                        <m:t>p</m:t>
                      </m:r>
                    </m:sub>
                  </m:sSub>
                  <m:r>
                    <m:rPr>
                      <m:sty m:val="p"/>
                    </m:rPr>
                    <w:rPr>
                      <w:rFonts w:ascii="Cambria Math" w:hAnsi="Cambria Math"/>
                    </w:rPr>
                    <m:t>Φ</m:t>
                  </m:r>
                </m:e>
                <m:sub>
                  <m:r>
                    <w:rPr>
                      <w:rFonts w:ascii="Cambria Math" w:hAnsi="Cambria Math"/>
                    </w:rPr>
                    <m:t>Mn</m:t>
                  </m:r>
                  <m:d>
                    <m:dPr>
                      <m:ctrlPr>
                        <w:rPr>
                          <w:rFonts w:ascii="Cambria Math" w:hAnsi="Cambria Math"/>
                        </w:rPr>
                      </m:ctrlPr>
                    </m:dPr>
                    <m:e>
                      <m:r>
                        <w:rPr>
                          <w:rFonts w:ascii="Cambria Math" w:hAnsi="Cambria Math"/>
                        </w:rPr>
                        <m:t>II</m:t>
                      </m:r>
                    </m:e>
                  </m:d>
                  <m:r>
                    <m:rPr>
                      <m:sty m:val="p"/>
                    </m:rPr>
                    <w:rPr>
                      <w:rFonts w:ascii="Cambria Math" w:hAnsi="Cambria Math"/>
                    </w:rPr>
                    <m:t>1</m:t>
                  </m:r>
                </m:sub>
                <m:sup>
                  <m:r>
                    <w:rPr>
                      <w:rFonts w:ascii="Cambria Math" w:hAnsi="Cambria Math"/>
                    </w:rPr>
                    <m:t>t</m:t>
                  </m:r>
                  <m:r>
                    <m:rPr>
                      <m:sty m:val="p"/>
                    </m:rPr>
                    <w:rPr>
                      <w:rFonts w:ascii="Cambria Math" w:hAnsi="Cambria Math"/>
                    </w:rPr>
                    <m:t>+Δ</m:t>
                  </m:r>
                  <m:r>
                    <w:rPr>
                      <w:rFonts w:ascii="Cambria Math" w:hAnsi="Cambria Math"/>
                    </w:rPr>
                    <m:t>t</m:t>
                  </m:r>
                </m:sup>
              </m:sSubSup>
            </m:e>
          </m:d>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d>
            <m:dPr>
              <m:ctrlPr>
                <w:rPr>
                  <w:rFonts w:ascii="Cambria Math" w:hAnsi="Cambria Math"/>
                </w:rPr>
              </m:ctrlPr>
            </m:dPr>
            <m:e>
              <m:sSubSup>
                <m:sSubSupPr>
                  <m:ctrlPr>
                    <w:rPr>
                      <w:rFonts w:ascii="Cambria Math" w:hAnsi="Cambria Math"/>
                    </w:rPr>
                  </m:ctrlPr>
                </m:sSubSupPr>
                <m:e>
                  <m:r>
                    <m:rPr>
                      <m:sty m:val="p"/>
                    </m:rPr>
                    <w:rPr>
                      <w:rFonts w:ascii="Cambria Math" w:hAnsi="Cambria Math"/>
                    </w:rPr>
                    <m:t>Φ</m:t>
                  </m:r>
                </m:e>
                <m:sub>
                  <m:r>
                    <w:rPr>
                      <w:rFonts w:ascii="Cambria Math" w:hAnsi="Cambria Math"/>
                    </w:rPr>
                    <m:t>Mn</m:t>
                  </m:r>
                  <m:d>
                    <m:dPr>
                      <m:ctrlPr>
                        <w:rPr>
                          <w:rFonts w:ascii="Cambria Math" w:hAnsi="Cambria Math"/>
                        </w:rPr>
                      </m:ctrlPr>
                    </m:dPr>
                    <m:e>
                      <m:r>
                        <w:rPr>
                          <w:rFonts w:ascii="Cambria Math" w:hAnsi="Cambria Math"/>
                        </w:rPr>
                        <m:t>II</m:t>
                      </m:r>
                    </m:e>
                  </m:d>
                  <m:r>
                    <m:rPr>
                      <m:sty m:val="p"/>
                    </m:rPr>
                    <w:rPr>
                      <w:rFonts w:ascii="Cambria Math" w:hAnsi="Cambria Math"/>
                    </w:rPr>
                    <m:t>1</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Φ</m:t>
                  </m:r>
                </m:e>
                <m:sub>
                  <m:r>
                    <w:rPr>
                      <w:rFonts w:ascii="Cambria Math" w:hAnsi="Cambria Math"/>
                    </w:rPr>
                    <m:t>Mn</m:t>
                  </m:r>
                  <m:d>
                    <m:dPr>
                      <m:ctrlPr>
                        <w:rPr>
                          <w:rFonts w:ascii="Cambria Math" w:hAnsi="Cambria Math"/>
                        </w:rPr>
                      </m:ctrlPr>
                    </m:dPr>
                    <m:e>
                      <m:r>
                        <w:rPr>
                          <w:rFonts w:ascii="Cambria Math" w:hAnsi="Cambria Math"/>
                        </w:rPr>
                        <m:t>II</m:t>
                      </m:r>
                    </m:e>
                  </m:d>
                  <m:r>
                    <m:rPr>
                      <m:sty m:val="p"/>
                    </m:rPr>
                    <w:rPr>
                      <w:rFonts w:ascii="Cambria Math" w:hAnsi="Cambria Math"/>
                    </w:rPr>
                    <m:t>2</m:t>
                  </m:r>
                </m:sub>
                <m:sup>
                  <m:r>
                    <w:rPr>
                      <w:rFonts w:ascii="Cambria Math" w:hAnsi="Cambria Math"/>
                    </w:rPr>
                    <m:t>t</m:t>
                  </m:r>
                  <m:r>
                    <m:rPr>
                      <m:sty m:val="p"/>
                    </m:rPr>
                    <w:rPr>
                      <w:rFonts w:ascii="Cambria Math" w:hAnsi="Cambria Math"/>
                    </w:rPr>
                    <m:t>+Δ</m:t>
                  </m:r>
                  <m:r>
                    <w:rPr>
                      <w:rFonts w:ascii="Cambria Math" w:hAnsi="Cambria Math"/>
                    </w:rPr>
                    <m:t>t</m:t>
                  </m:r>
                </m:sup>
              </m:sSubSup>
            </m:e>
          </m:d>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2</m:t>
              </m:r>
            </m:sub>
          </m:sSub>
          <m:sSub>
            <m:sSubPr>
              <m:ctrlPr>
                <w:rPr>
                  <w:rFonts w:ascii="Cambria Math" w:hAnsi="Cambria Math"/>
                </w:rPr>
              </m:ctrlPr>
            </m:sSubPr>
            <m:e>
              <m:r>
                <w:rPr>
                  <w:rFonts w:ascii="Cambria Math" w:hAnsi="Cambria Math"/>
                </w:rPr>
                <m:t>S</m:t>
              </m:r>
            </m:e>
            <m:sub>
              <m:r>
                <w:rPr>
                  <w:rFonts w:ascii="Cambria Math" w:hAnsi="Cambria Math"/>
                </w:rPr>
                <m:t>Mn</m:t>
              </m:r>
              <m:d>
                <m:dPr>
                  <m:ctrlPr>
                    <w:rPr>
                      <w:rFonts w:ascii="Cambria Math" w:hAnsi="Cambria Math"/>
                    </w:rPr>
                  </m:ctrlPr>
                </m:dPr>
                <m:e>
                  <m:r>
                    <w:rPr>
                      <w:rFonts w:ascii="Cambria Math" w:hAnsi="Cambria Math"/>
                    </w:rPr>
                    <m:t>II</m:t>
                  </m:r>
                </m:e>
              </m:d>
              <m:r>
                <m:rPr>
                  <m:sty m:val="p"/>
                </m:rPr>
                <w:rPr>
                  <w:rFonts w:ascii="Cambria Math" w:hAnsi="Cambria Math"/>
                </w:rPr>
                <m:t>2</m:t>
              </m:r>
            </m:sub>
          </m:sSub>
        </m:oMath>
      </m:oMathPara>
    </w:p>
    <w:p w14:paraId="4C9AF03B" w14:textId="77777777" w:rsidR="00C87B10" w:rsidRDefault="00C87B10" w:rsidP="00B6554A">
      <w:pPr>
        <w:rPr>
          <w:rFonts w:eastAsiaTheme="minorEastAsia"/>
        </w:rPr>
      </w:pPr>
    </w:p>
    <w:p w14:paraId="6EFEF80C" w14:textId="20AFC80D" w:rsidR="00C87B10" w:rsidRPr="001B20C4" w:rsidRDefault="00C87B10" w:rsidP="00B6554A">
      <w:pPr>
        <w:rPr>
          <w:rFonts w:eastAsiaTheme="minorEastAsia"/>
        </w:rPr>
      </w:pPr>
      <w:r w:rsidRPr="001B20C4">
        <w:rPr>
          <w:rFonts w:eastAsiaTheme="minorEastAsia"/>
        </w:rPr>
        <w:t>Rearranging</w:t>
      </w:r>
      <w:r w:rsidR="00B156AF">
        <w:rPr>
          <w:rFonts w:eastAsiaTheme="minorEastAsia"/>
        </w:rPr>
        <w:t>:</w:t>
      </w:r>
    </w:p>
    <w:p w14:paraId="467EE4C9" w14:textId="77777777" w:rsidR="00C87B10" w:rsidRDefault="00000000" w:rsidP="00B6554A">
      <m:oMathPara>
        <m:oMath>
          <m:sSubSup>
            <m:sSubSupPr>
              <m:ctrlPr>
                <w:rPr>
                  <w:rFonts w:ascii="Cambria Math" w:hAnsi="Cambria Math"/>
                </w:rPr>
              </m:ctrlPr>
            </m:sSubSupPr>
            <m:e>
              <m:d>
                <m:dPr>
                  <m:ctrlPr>
                    <w:rPr>
                      <w:rFonts w:ascii="Cambria Math" w:hAnsi="Cambria Math"/>
                    </w:rPr>
                  </m:ctrlPr>
                </m:dPr>
                <m:e>
                  <m:sSub>
                    <m:sSubPr>
                      <m:ctrlPr>
                        <w:rPr>
                          <w:rFonts w:ascii="Cambria Math" w:hAnsi="Cambria Math"/>
                        </w:rPr>
                      </m:ctrlPr>
                    </m:sSubPr>
                    <m:e>
                      <m:sSub>
                        <m:sSubPr>
                          <m:ctrlPr>
                            <w:rPr>
                              <w:rFonts w:ascii="Cambria Math" w:hAnsi="Cambria Math"/>
                            </w:rPr>
                          </m:ctrlPr>
                        </m:sSubPr>
                        <m:e>
                          <m:r>
                            <w:rPr>
                              <w:rFonts w:ascii="Cambria Math" w:hAnsi="Cambria Math"/>
                            </w:rPr>
                            <m:t>f</m:t>
                          </m:r>
                        </m:e>
                        <m:sub>
                          <m:r>
                            <w:rPr>
                              <w:rFonts w:ascii="Cambria Math" w:hAnsi="Cambria Math"/>
                            </w:rPr>
                            <m:t>d</m:t>
                          </m:r>
                        </m:sub>
                      </m:sSub>
                      <m:r>
                        <w:rPr>
                          <w:rFonts w:ascii="Cambria Math" w:hAnsi="Cambria Math"/>
                        </w:rPr>
                        <m:t>K</m:t>
                      </m:r>
                    </m:e>
                    <m:sub>
                      <m:r>
                        <w:rPr>
                          <w:rFonts w:ascii="Cambria Math" w:hAnsi="Cambria Math"/>
                        </w:rPr>
                        <m:t>L</m:t>
                      </m:r>
                      <m:r>
                        <m:rPr>
                          <m:sty m:val="p"/>
                        </m:rP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p</m:t>
                      </m:r>
                    </m:sub>
                  </m:sSub>
                  <m:sSub>
                    <m:sSubPr>
                      <m:ctrlPr>
                        <w:rPr>
                          <w:rFonts w:ascii="Cambria Math" w:hAnsi="Cambria Math"/>
                        </w:rPr>
                      </m:ctrlPr>
                    </m:sSubPr>
                    <m:e>
                      <m:r>
                        <w:rPr>
                          <w:rFonts w:ascii="Cambria Math" w:hAnsi="Cambria Math"/>
                        </w:rPr>
                        <m:t>w</m:t>
                      </m:r>
                    </m:e>
                    <m:sub>
                      <m:r>
                        <m:rPr>
                          <m:sty m:val="p"/>
                        </m:rP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e>
              </m:d>
              <m:r>
                <m:rPr>
                  <m:sty m:val="p"/>
                </m:rPr>
                <w:rPr>
                  <w:rFonts w:ascii="Cambria Math" w:hAnsi="Cambria Math"/>
                </w:rPr>
                <m:t>Φ</m:t>
              </m:r>
            </m:e>
            <m:sub>
              <m:r>
                <w:rPr>
                  <w:rFonts w:ascii="Cambria Math" w:hAnsi="Cambria Math"/>
                </w:rPr>
                <m:t>Mn</m:t>
              </m:r>
              <m:d>
                <m:dPr>
                  <m:ctrlPr>
                    <w:rPr>
                      <w:rFonts w:ascii="Cambria Math" w:hAnsi="Cambria Math"/>
                    </w:rPr>
                  </m:ctrlPr>
                </m:dPr>
                <m:e>
                  <m:r>
                    <w:rPr>
                      <w:rFonts w:ascii="Cambria Math" w:hAnsi="Cambria Math"/>
                    </w:rPr>
                    <m:t>II</m:t>
                  </m:r>
                </m:e>
              </m:d>
              <m:r>
                <m:rPr>
                  <m:sty m:val="p"/>
                </m:rPr>
                <w:rPr>
                  <w:rFonts w:ascii="Cambria Math" w:hAnsi="Cambria Math"/>
                </w:rPr>
                <m:t>1</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Sup>
            <m:sSubSupPr>
              <m:ctrlPr>
                <w:rPr>
                  <w:rFonts w:ascii="Cambria Math" w:hAnsi="Cambria Math"/>
                </w:rPr>
              </m:ctrlPr>
            </m:sSubSupPr>
            <m:e>
              <m:d>
                <m:dPr>
                  <m:ctrlPr>
                    <w:rPr>
                      <w:rFonts w:ascii="Cambria Math" w:hAnsi="Cambria Math"/>
                    </w:rPr>
                  </m:ctrlPr>
                </m:dPr>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H</m:t>
                          </m:r>
                        </m:e>
                        <m:sub>
                          <m:r>
                            <m:rPr>
                              <m:sty m:val="p"/>
                            </m:rPr>
                            <w:rPr>
                              <w:rFonts w:ascii="Cambria Math" w:hAnsi="Cambria Math"/>
                            </w:rPr>
                            <m:t>2</m:t>
                          </m:r>
                        </m:sub>
                      </m:sSub>
                    </m:num>
                    <m:den>
                      <m:r>
                        <m:rPr>
                          <m:sty m:val="p"/>
                        </m:rPr>
                        <w:rPr>
                          <w:rFonts w:ascii="Cambria Math" w:hAnsi="Cambria Math"/>
                        </w:rPr>
                        <m:t>Δ</m:t>
                      </m:r>
                      <m:r>
                        <w:rPr>
                          <w:rFonts w:ascii="Cambria Math" w:hAnsi="Cambria Math"/>
                        </w:rPr>
                        <m:t>t</m:t>
                      </m:r>
                    </m:den>
                  </m:f>
                  <m:r>
                    <m:rPr>
                      <m:sty m:val="p"/>
                    </m:rPr>
                    <w:rPr>
                      <w:rFonts w:ascii="Cambria Math" w:hAnsi="Cambria Math"/>
                    </w:rPr>
                    <m:t>-</m:t>
                  </m:r>
                  <m:sSub>
                    <m:sSubPr>
                      <m:ctrlPr>
                        <w:rPr>
                          <w:rFonts w:ascii="Cambria Math" w:hAnsi="Cambria Math"/>
                        </w:rPr>
                      </m:ctrlPr>
                    </m:sSubPr>
                    <m:e>
                      <m:sSub>
                        <m:sSubPr>
                          <m:ctrlPr>
                            <w:rPr>
                              <w:rFonts w:ascii="Cambria Math" w:hAnsi="Cambria Math"/>
                            </w:rPr>
                          </m:ctrlPr>
                        </m:sSubPr>
                        <m:e>
                          <m:r>
                            <w:rPr>
                              <w:rFonts w:ascii="Cambria Math" w:hAnsi="Cambria Math"/>
                            </w:rPr>
                            <m:t>f</m:t>
                          </m:r>
                        </m:e>
                        <m:sub>
                          <m:r>
                            <w:rPr>
                              <w:rFonts w:ascii="Cambria Math" w:hAnsi="Cambria Math"/>
                            </w:rPr>
                            <m:t>d</m:t>
                          </m:r>
                        </m:sub>
                      </m:sSub>
                      <m:r>
                        <w:rPr>
                          <w:rFonts w:ascii="Cambria Math" w:hAnsi="Cambria Math"/>
                        </w:rPr>
                        <m:t>K</m:t>
                      </m:r>
                    </m:e>
                    <m:sub>
                      <m:r>
                        <w:rPr>
                          <w:rFonts w:ascii="Cambria Math" w:hAnsi="Cambria Math"/>
                        </w:rPr>
                        <m:t>L</m:t>
                      </m:r>
                      <m:r>
                        <m:rPr>
                          <m:sty m:val="p"/>
                        </m:rP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p</m:t>
                      </m:r>
                    </m:sub>
                  </m:sSub>
                  <m:sSub>
                    <m:sSubPr>
                      <m:ctrlPr>
                        <w:rPr>
                          <w:rFonts w:ascii="Cambria Math" w:hAnsi="Cambria Math"/>
                        </w:rPr>
                      </m:ctrlPr>
                    </m:sSubPr>
                    <m:e>
                      <m:r>
                        <w:rPr>
                          <w:rFonts w:ascii="Cambria Math" w:hAnsi="Cambria Math"/>
                        </w:rPr>
                        <m:t>w</m:t>
                      </m:r>
                    </m:e>
                    <m:sub>
                      <m:r>
                        <m:rPr>
                          <m:sty m:val="p"/>
                        </m:rP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e>
              </m:d>
              <m:r>
                <m:rPr>
                  <m:sty m:val="p"/>
                </m:rPr>
                <w:rPr>
                  <w:rFonts w:ascii="Cambria Math" w:hAnsi="Cambria Math"/>
                </w:rPr>
                <m:t>Φ</m:t>
              </m:r>
            </m:e>
            <m:sub>
              <m:r>
                <w:rPr>
                  <w:rFonts w:ascii="Cambria Math" w:hAnsi="Cambria Math"/>
                </w:rPr>
                <m:t>Mn</m:t>
              </m:r>
              <m:d>
                <m:dPr>
                  <m:ctrlPr>
                    <w:rPr>
                      <w:rFonts w:ascii="Cambria Math" w:hAnsi="Cambria Math"/>
                    </w:rPr>
                  </m:ctrlPr>
                </m:dPr>
                <m:e>
                  <m:r>
                    <w:rPr>
                      <w:rFonts w:ascii="Cambria Math" w:hAnsi="Cambria Math"/>
                    </w:rPr>
                    <m:t>II</m:t>
                  </m:r>
                </m:e>
              </m:d>
              <m:r>
                <m:rPr>
                  <m:sty m:val="p"/>
                </m:rPr>
                <w:rPr>
                  <w:rFonts w:ascii="Cambria Math" w:hAnsi="Cambria Math"/>
                </w:rPr>
                <m:t>2</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
            <m:sSubPr>
              <m:ctrlPr>
                <w:rPr>
                  <w:rFonts w:ascii="Cambria Math" w:hAnsi="Cambria Math"/>
                </w:rPr>
              </m:ctrlPr>
            </m:sSubPr>
            <m:e>
              <m:r>
                <m:rPr>
                  <m:sty m:val="p"/>
                </m:rPr>
                <w:rPr>
                  <w:rFonts w:ascii="Cambria Math" w:hAnsi="Cambria Math"/>
                </w:rPr>
                <m:t>-</m:t>
              </m:r>
              <m:r>
                <w:rPr>
                  <w:rFonts w:ascii="Cambria Math" w:hAnsi="Cambria Math"/>
                </w:rPr>
                <m:t>H</m:t>
              </m:r>
            </m:e>
            <m:sub>
              <m:r>
                <m:rPr>
                  <m:sty m:val="p"/>
                </m:rPr>
                <w:rPr>
                  <w:rFonts w:ascii="Cambria Math" w:hAnsi="Cambria Math"/>
                </w:rPr>
                <m:t>2</m:t>
              </m:r>
            </m:sub>
          </m:sSub>
          <m:sSub>
            <m:sSubPr>
              <m:ctrlPr>
                <w:rPr>
                  <w:rFonts w:ascii="Cambria Math" w:hAnsi="Cambria Math"/>
                </w:rPr>
              </m:ctrlPr>
            </m:sSubPr>
            <m:e>
              <m:r>
                <w:rPr>
                  <w:rFonts w:ascii="Cambria Math" w:hAnsi="Cambria Math"/>
                </w:rPr>
                <m:t>S</m:t>
              </m:r>
            </m:e>
            <m:sub>
              <m:r>
                <w:rPr>
                  <w:rFonts w:ascii="Cambria Math" w:hAnsi="Cambria Math"/>
                </w:rPr>
                <m:t>Mn</m:t>
              </m:r>
              <m:d>
                <m:dPr>
                  <m:ctrlPr>
                    <w:rPr>
                      <w:rFonts w:ascii="Cambria Math" w:hAnsi="Cambria Math"/>
                    </w:rPr>
                  </m:ctrlPr>
                </m:dPr>
                <m:e>
                  <m:r>
                    <w:rPr>
                      <w:rFonts w:ascii="Cambria Math" w:hAnsi="Cambria Math"/>
                    </w:rPr>
                    <m:t>II</m:t>
                  </m:r>
                </m:e>
              </m:d>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H</m:t>
                  </m:r>
                </m:e>
                <m:sub>
                  <m:r>
                    <m:rPr>
                      <m:sty m:val="p"/>
                    </m:rPr>
                    <w:rPr>
                      <w:rFonts w:ascii="Cambria Math" w:hAnsi="Cambria Math"/>
                    </w:rPr>
                    <m:t>2</m:t>
                  </m:r>
                </m:sub>
              </m:sSub>
            </m:num>
            <m:den>
              <m:r>
                <m:rPr>
                  <m:sty m:val="p"/>
                </m:rPr>
                <w:rPr>
                  <w:rFonts w:ascii="Cambria Math" w:hAnsi="Cambria Math"/>
                </w:rPr>
                <m:t>Δ</m:t>
              </m:r>
              <m:r>
                <w:rPr>
                  <w:rFonts w:ascii="Cambria Math" w:hAnsi="Cambria Math"/>
                </w:rPr>
                <m:t>t</m:t>
              </m:r>
            </m:den>
          </m:f>
          <m:sSubSup>
            <m:sSubSupPr>
              <m:ctrlPr>
                <w:rPr>
                  <w:rFonts w:ascii="Cambria Math" w:hAnsi="Cambria Math"/>
                </w:rPr>
              </m:ctrlPr>
            </m:sSubSupPr>
            <m:e>
              <m:r>
                <m:rPr>
                  <m:sty m:val="p"/>
                </m:rPr>
                <w:rPr>
                  <w:rFonts w:ascii="Cambria Math" w:hAnsi="Cambria Math"/>
                </w:rPr>
                <m:t>Φ</m:t>
              </m:r>
            </m:e>
            <m:sub>
              <m:r>
                <w:rPr>
                  <w:rFonts w:ascii="Cambria Math" w:hAnsi="Cambria Math"/>
                </w:rPr>
                <m:t>Mn</m:t>
              </m:r>
              <m:d>
                <m:dPr>
                  <m:ctrlPr>
                    <w:rPr>
                      <w:rFonts w:ascii="Cambria Math" w:hAnsi="Cambria Math"/>
                    </w:rPr>
                  </m:ctrlPr>
                </m:dPr>
                <m:e>
                  <m:r>
                    <w:rPr>
                      <w:rFonts w:ascii="Cambria Math" w:hAnsi="Cambria Math"/>
                    </w:rPr>
                    <m:t>II</m:t>
                  </m:r>
                </m:e>
              </m:d>
              <m:r>
                <m:rPr>
                  <m:sty m:val="p"/>
                </m:rPr>
                <w:rPr>
                  <w:rFonts w:ascii="Cambria Math" w:hAnsi="Cambria Math"/>
                </w:rPr>
                <m:t>2</m:t>
              </m:r>
            </m:sub>
            <m:sup>
              <m:r>
                <w:rPr>
                  <w:rFonts w:ascii="Cambria Math" w:hAnsi="Cambria Math"/>
                </w:rPr>
                <m:t>t</m:t>
              </m:r>
            </m:sup>
          </m:sSubSup>
        </m:oMath>
      </m:oMathPara>
    </w:p>
    <w:p w14:paraId="0D1BD9C0" w14:textId="77777777" w:rsidR="00C87B10" w:rsidRDefault="00C87B10" w:rsidP="00B6554A"/>
    <w:p w14:paraId="007D4F5B" w14:textId="77777777" w:rsidR="00C87B10" w:rsidRPr="001B20C4" w:rsidRDefault="00C87B10" w:rsidP="00B6554A">
      <w:r w:rsidRPr="001B20C4">
        <w:t>The fractions associated with dissolved and particulate forms can be calculated with (Chapra, 1997):</w:t>
      </w:r>
    </w:p>
    <w:p w14:paraId="6259F6CD" w14:textId="77777777" w:rsidR="00C87B10" w:rsidRPr="003E258B" w:rsidRDefault="00000000" w:rsidP="00127D1D">
      <w:pPr>
        <w:spacing w:before="120" w:after="120"/>
        <w:rPr>
          <w:rFonts w:eastAsiaTheme="minorEastAsia"/>
        </w:rPr>
      </w:pPr>
      <m:oMathPara>
        <m:oMath>
          <m:sSub>
            <m:sSubPr>
              <m:ctrlPr>
                <w:rPr>
                  <w:rFonts w:ascii="Cambria Math" w:hAnsi="Cambria Math"/>
                </w:rPr>
              </m:ctrlPr>
            </m:sSubPr>
            <m:e>
              <m:r>
                <w:rPr>
                  <w:rFonts w:ascii="Cambria Math" w:hAnsi="Cambria Math"/>
                </w:rPr>
                <m:t>f</m:t>
              </m:r>
            </m:e>
            <m:sub>
              <m:r>
                <w:rPr>
                  <w:rFonts w:ascii="Cambria Math" w:hAnsi="Cambria Math"/>
                </w:rPr>
                <m:t>d</m:t>
              </m:r>
            </m:sub>
          </m:sSub>
          <m:r>
            <m:rPr>
              <m:sty m:val="p"/>
            </m:rPr>
            <w:rPr>
              <w:rFonts w:ascii="Cambria Math" w:hAnsi="Cambria Math"/>
            </w:rPr>
            <m:t>=</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w:rPr>
                      <w:rFonts w:ascii="Cambria Math" w:hAnsi="Cambria Math"/>
                    </w:rPr>
                    <m:t>φ</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dMn</m:t>
                      </m:r>
                    </m:sub>
                  </m:sSub>
                  <m:d>
                    <m:dPr>
                      <m:ctrlPr>
                        <w:rPr>
                          <w:rFonts w:ascii="Cambria Math" w:hAnsi="Cambria Math"/>
                        </w:rPr>
                      </m:ctrlPr>
                    </m:dPr>
                    <m:e>
                      <m:r>
                        <m:rPr>
                          <m:sty m:val="p"/>
                        </m:rPr>
                        <w:rPr>
                          <w:rFonts w:ascii="Cambria Math" w:hAnsi="Cambria Math"/>
                        </w:rPr>
                        <m:t>1-</m:t>
                      </m:r>
                      <m:r>
                        <w:rPr>
                          <w:rFonts w:ascii="Cambria Math" w:hAnsi="Cambria Math"/>
                        </w:rPr>
                        <m:t>φ</m:t>
                      </m:r>
                    </m:e>
                  </m:d>
                  <m:r>
                    <w:rPr>
                      <w:rFonts w:ascii="Cambria Math" w:hAnsi="Cambria Math"/>
                    </w:rPr>
                    <m:t>ρ</m:t>
                  </m:r>
                </m:den>
              </m:f>
            </m:e>
          </m:d>
        </m:oMath>
      </m:oMathPara>
    </w:p>
    <w:p w14:paraId="305DFEC6" w14:textId="77777777" w:rsidR="00C87B10" w:rsidRPr="00EC616F" w:rsidRDefault="00000000" w:rsidP="0079464A">
      <m:oMathPara>
        <m:oMath>
          <m:sSub>
            <m:sSubPr>
              <m:ctrlPr>
                <w:rPr>
                  <w:rFonts w:ascii="Cambria Math" w:hAnsi="Cambria Math"/>
                </w:rPr>
              </m:ctrlPr>
            </m:sSubPr>
            <m:e>
              <m:r>
                <w:rPr>
                  <w:rFonts w:ascii="Cambria Math" w:hAnsi="Cambria Math"/>
                </w:rPr>
                <m:t>f</m:t>
              </m:r>
            </m:e>
            <m:sub>
              <m:r>
                <w:rPr>
                  <w:rFonts w:ascii="Cambria Math" w:hAnsi="Cambria Math"/>
                </w:rPr>
                <m:t>p</m:t>
              </m:r>
            </m:sub>
          </m:sSub>
          <m:r>
            <m:rPr>
              <m:sty m:val="p"/>
            </m:rPr>
            <w:rPr>
              <w:rFonts w:ascii="Cambria Math" w:hAnsi="Cambria Math"/>
            </w:rPr>
            <m:t>=</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dMn</m:t>
                      </m:r>
                    </m:sub>
                  </m:sSub>
                  <m:d>
                    <m:dPr>
                      <m:ctrlPr>
                        <w:rPr>
                          <w:rFonts w:ascii="Cambria Math" w:hAnsi="Cambria Math"/>
                        </w:rPr>
                      </m:ctrlPr>
                    </m:dPr>
                    <m:e>
                      <m:r>
                        <m:rPr>
                          <m:sty m:val="p"/>
                        </m:rPr>
                        <w:rPr>
                          <w:rFonts w:ascii="Cambria Math" w:hAnsi="Cambria Math"/>
                        </w:rPr>
                        <m:t>1-</m:t>
                      </m:r>
                      <m:r>
                        <w:rPr>
                          <w:rFonts w:ascii="Cambria Math" w:hAnsi="Cambria Math"/>
                        </w:rPr>
                        <m:t>φ</m:t>
                      </m:r>
                    </m:e>
                  </m:d>
                  <m:r>
                    <w:rPr>
                      <w:rFonts w:ascii="Cambria Math" w:hAnsi="Cambria Math"/>
                    </w:rPr>
                    <m:t>ρ</m:t>
                  </m:r>
                </m:num>
                <m:den>
                  <m:r>
                    <w:rPr>
                      <w:rFonts w:ascii="Cambria Math" w:hAnsi="Cambria Math"/>
                    </w:rPr>
                    <m:t>φ</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dMn</m:t>
                      </m:r>
                    </m:sub>
                  </m:sSub>
                  <m:d>
                    <m:dPr>
                      <m:ctrlPr>
                        <w:rPr>
                          <w:rFonts w:ascii="Cambria Math" w:hAnsi="Cambria Math"/>
                        </w:rPr>
                      </m:ctrlPr>
                    </m:dPr>
                    <m:e>
                      <m:r>
                        <m:rPr>
                          <m:sty m:val="p"/>
                        </m:rPr>
                        <w:rPr>
                          <w:rFonts w:ascii="Cambria Math" w:hAnsi="Cambria Math"/>
                        </w:rPr>
                        <m:t>1-</m:t>
                      </m:r>
                      <m:r>
                        <w:rPr>
                          <w:rFonts w:ascii="Cambria Math" w:hAnsi="Cambria Math"/>
                        </w:rPr>
                        <m:t>φ</m:t>
                      </m:r>
                    </m:e>
                  </m:d>
                  <m:r>
                    <w:rPr>
                      <w:rFonts w:ascii="Cambria Math" w:hAnsi="Cambria Math"/>
                    </w:rPr>
                    <m:t>ρ</m:t>
                  </m:r>
                </m:den>
              </m:f>
            </m:e>
          </m:d>
        </m:oMath>
      </m:oMathPara>
    </w:p>
    <w:p w14:paraId="2103D13E" w14:textId="6DA92116" w:rsidR="00C87B10" w:rsidRPr="001B20C4" w:rsidRDefault="00C660AF" w:rsidP="008565FA">
      <w:pPr>
        <w:pStyle w:val="where"/>
      </w:pPr>
      <w:r w:rsidRPr="001B20C4">
        <w:t>W</w:t>
      </w:r>
      <w:r w:rsidR="00C87B10" w:rsidRPr="001B20C4">
        <w:t>here</w:t>
      </w:r>
      <w:r>
        <w:t>:</w:t>
      </w:r>
    </w:p>
    <w:p w14:paraId="2A7EECCD" w14:textId="77777777" w:rsidR="00C87B10" w:rsidRPr="001B20C4" w:rsidRDefault="00C87B10" w:rsidP="005611B1">
      <w:pPr>
        <w:pStyle w:val="variabledefinitionChar"/>
      </w:pPr>
      <w:r w:rsidRPr="001B20C4">
        <w:rPr>
          <w:rFonts w:eastAsiaTheme="minorEastAsia" w:cstheme="minorBidi"/>
        </w:rPr>
        <w:tab/>
      </w: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Pr="001B20C4">
        <w:tab/>
        <w:t>=</w:t>
      </w:r>
      <w:r w:rsidRPr="001B20C4">
        <w:tab/>
        <w:t xml:space="preserve">dissolved fraction of </w:t>
      </w:r>
      <w:proofErr w:type="gramStart"/>
      <w:r w:rsidRPr="001B20C4">
        <w:t>Mn(</w:t>
      </w:r>
      <w:proofErr w:type="gramEnd"/>
      <w:r w:rsidRPr="001B20C4">
        <w:t>II)</w:t>
      </w:r>
    </w:p>
    <w:p w14:paraId="624F2D91" w14:textId="77777777" w:rsidR="00C87B10" w:rsidRPr="001B20C4" w:rsidRDefault="00C87B10" w:rsidP="00CF30B9">
      <w:pPr>
        <w:pStyle w:val="variabledefinitionChar"/>
        <w:ind w:left="7920" w:hanging="7920"/>
      </w:pPr>
      <w:r w:rsidRPr="001B20C4">
        <w:rPr>
          <w:i/>
        </w:rPr>
        <w:tab/>
      </w:r>
      <m:oMath>
        <m:sSub>
          <m:sSubPr>
            <m:ctrlPr>
              <w:rPr>
                <w:rFonts w:ascii="Cambria Math" w:hAnsi="Cambria Math"/>
                <w:i/>
              </w:rPr>
            </m:ctrlPr>
          </m:sSubPr>
          <m:e>
            <m:r>
              <w:rPr>
                <w:rFonts w:ascii="Cambria Math" w:hAnsi="Cambria Math"/>
              </w:rPr>
              <m:t>f</m:t>
            </m:r>
          </m:e>
          <m:sub>
            <m:r>
              <w:rPr>
                <w:rFonts w:ascii="Cambria Math" w:hAnsi="Cambria Math"/>
              </w:rPr>
              <m:t>p</m:t>
            </m:r>
          </m:sub>
        </m:sSub>
      </m:oMath>
      <w:r w:rsidRPr="001B20C4">
        <w:tab/>
        <w:t>=</w:t>
      </w:r>
      <w:r w:rsidRPr="001B20C4">
        <w:tab/>
        <w:t xml:space="preserve">particulate fraction of </w:t>
      </w:r>
      <w:proofErr w:type="gramStart"/>
      <w:r w:rsidRPr="001B20C4">
        <w:t>Mn(</w:t>
      </w:r>
      <w:proofErr w:type="gramEnd"/>
      <w:r w:rsidRPr="001B20C4">
        <w:t>II)</w:t>
      </w:r>
    </w:p>
    <w:p w14:paraId="1293FD41" w14:textId="77777777" w:rsidR="00C87B10" w:rsidRPr="001B20C4" w:rsidRDefault="00C87B10" w:rsidP="00CF30B9">
      <w:pPr>
        <w:pStyle w:val="variabledefinitionChar"/>
        <w:ind w:left="7920" w:hanging="7920"/>
      </w:pPr>
      <w:r w:rsidRPr="001B20C4">
        <w:tab/>
      </w:r>
      <m:oMath>
        <m:r>
          <w:rPr>
            <w:rFonts w:ascii="Cambria Math" w:hAnsi="Cambria Math"/>
          </w:rPr>
          <m:t>φ</m:t>
        </m:r>
      </m:oMath>
      <w:r w:rsidRPr="001B20C4">
        <w:tab/>
        <w:t>=</w:t>
      </w:r>
      <w:r w:rsidRPr="001B20C4">
        <w:tab/>
        <w:t>sediment porosity</w:t>
      </w:r>
    </w:p>
    <w:p w14:paraId="52675777" w14:textId="77777777" w:rsidR="00C87B10" w:rsidRPr="001B20C4" w:rsidRDefault="00C87B10" w:rsidP="008565FA">
      <w:pPr>
        <w:pStyle w:val="NormalText"/>
      </w:pPr>
      <w:r w:rsidRPr="001B20C4">
        <w:tab/>
      </w:r>
      <m:oMath>
        <m:r>
          <w:rPr>
            <w:rFonts w:ascii="Cambria Math" w:hAnsi="Cambria Math"/>
          </w:rPr>
          <m:t>ρ</m:t>
        </m:r>
      </m:oMath>
      <w:r w:rsidRPr="001B20C4">
        <w:tab/>
        <w:t>=</w:t>
      </w:r>
      <w:r w:rsidRPr="001B20C4">
        <w:tab/>
        <w:t>sediment density, g m</w:t>
      </w:r>
      <w:r w:rsidRPr="001B20C4">
        <w:rPr>
          <w:vertAlign w:val="superscript"/>
        </w:rPr>
        <w:t>-3</w:t>
      </w:r>
    </w:p>
    <w:p w14:paraId="61935A8D" w14:textId="77777777" w:rsidR="00C87B10" w:rsidRPr="001B20C4" w:rsidRDefault="00C87B10" w:rsidP="008565FA">
      <w:pPr>
        <w:pStyle w:val="NormalText"/>
      </w:pPr>
      <w:r w:rsidRPr="001B20C4">
        <w:tab/>
      </w:r>
      <m:oMath>
        <m:sSub>
          <m:sSubPr>
            <m:ctrlPr>
              <w:rPr>
                <w:rFonts w:ascii="Cambria Math" w:hAnsi="Cambria Math"/>
              </w:rPr>
            </m:ctrlPr>
          </m:sSubPr>
          <m:e>
            <m:r>
              <w:rPr>
                <w:rFonts w:ascii="Cambria Math" w:hAnsi="Cambria Math"/>
              </w:rPr>
              <m:t>K</m:t>
            </m:r>
          </m:e>
          <m:sub>
            <m:r>
              <w:rPr>
                <w:rFonts w:ascii="Cambria Math" w:hAnsi="Cambria Math"/>
              </w:rPr>
              <m:t>dp</m:t>
            </m:r>
          </m:sub>
        </m:sSub>
      </m:oMath>
      <w:r w:rsidRPr="001B20C4">
        <w:tab/>
        <w:t>= manganese sorption coefficient, m</w:t>
      </w:r>
      <w:r w:rsidRPr="001B20C4">
        <w:rPr>
          <w:vertAlign w:val="superscript"/>
        </w:rPr>
        <w:t>3</w:t>
      </w:r>
      <w:r w:rsidRPr="001B20C4">
        <w:t xml:space="preserve"> g</w:t>
      </w:r>
      <w:r w:rsidRPr="001B20C4">
        <w:rPr>
          <w:vertAlign w:val="superscript"/>
        </w:rPr>
        <w:t>-1</w:t>
      </w:r>
    </w:p>
    <w:p w14:paraId="6D05C9C2" w14:textId="77777777" w:rsidR="00C87B10" w:rsidRDefault="00C87B10" w:rsidP="00B6554A">
      <w:pPr>
        <w:pStyle w:val="variabledefinitionChar"/>
      </w:pPr>
    </w:p>
    <w:p w14:paraId="1219FEF5" w14:textId="77777777" w:rsidR="00C87B10" w:rsidRDefault="00C87B10" w:rsidP="00B6554A">
      <w:pPr>
        <w:pStyle w:val="Heading4"/>
      </w:pPr>
      <w:bookmarkStart w:id="862" w:name="_Toc395169303"/>
      <w:bookmarkStart w:id="863" w:name="_Toc48573690"/>
      <w:r>
        <w:t>Manganese Dioxide MnO</w:t>
      </w:r>
      <w:r w:rsidRPr="001D0FA6">
        <w:rPr>
          <w:vertAlign w:val="subscript"/>
        </w:rPr>
        <w:t>2</w:t>
      </w:r>
      <w:bookmarkEnd w:id="862"/>
      <w:bookmarkEnd w:id="863"/>
    </w:p>
    <w:p w14:paraId="0A56AAA4" w14:textId="77777777" w:rsidR="00C87B10" w:rsidRPr="000B3A1F" w:rsidRDefault="00C87B10" w:rsidP="00B6554A">
      <w:r w:rsidRPr="000B3A1F">
        <w:t>The rate equation in the water column for manganese dioxide is:</w:t>
      </w:r>
    </w:p>
    <w:p w14:paraId="39DCFA72" w14:textId="77777777" w:rsidR="00C87B10" w:rsidRDefault="00000000" w:rsidP="00127D1D">
      <w:pPr>
        <w:pStyle w:val="BodyText"/>
        <w:spacing w:before="120"/>
      </w:pPr>
      <m:oMathPara>
        <m:oMath>
          <m:sSub>
            <m:sSubPr>
              <m:ctrlPr>
                <w:rPr>
                  <w:rFonts w:ascii="Cambria Math" w:hAnsi="Cambria Math"/>
                </w:rPr>
              </m:ctrlPr>
            </m:sSubPr>
            <m:e>
              <m:r>
                <w:rPr>
                  <w:rFonts w:ascii="Cambria Math" w:hAnsi="Cambria Math"/>
                </w:rPr>
                <m:t>S</m:t>
              </m:r>
            </m:e>
            <m:sub>
              <m:r>
                <w:rPr>
                  <w:rFonts w:ascii="Cambria Math" w:hAnsi="Cambria Math"/>
                </w:rPr>
                <m:t>Mn</m:t>
              </m:r>
              <m:sSub>
                <m:sSubPr>
                  <m:ctrlPr>
                    <w:rPr>
                      <w:rFonts w:ascii="Cambria Math" w:hAnsi="Cambria Math"/>
                    </w:rPr>
                  </m:ctrlPr>
                </m:sSubPr>
                <m:e>
                  <m:r>
                    <w:rPr>
                      <w:rFonts w:ascii="Cambria Math" w:hAnsi="Cambria Math"/>
                    </w:rPr>
                    <m:t>O</m:t>
                  </m:r>
                </m:e>
                <m:sub>
                  <m:r>
                    <m:rPr>
                      <m:sty m:val="p"/>
                    </m:rPr>
                    <w:rPr>
                      <w:rFonts w:ascii="Cambria Math" w:hAnsi="Cambria Math"/>
                    </w:rPr>
                    <m:t>2</m:t>
                  </m:r>
                </m:sub>
              </m:sSub>
            </m:sub>
          </m:sSub>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sSub>
                    <m:sSubPr>
                      <m:ctrlPr>
                        <w:rPr>
                          <w:rFonts w:ascii="Cambria Math" w:hAnsi="Cambria Math"/>
                        </w:rPr>
                      </m:ctrlPr>
                    </m:sSubPr>
                    <m:e>
                      <m:r>
                        <w:rPr>
                          <w:rFonts w:ascii="Cambria Math" w:hAnsi="Cambria Math"/>
                        </w:rPr>
                        <m:t>k</m:t>
                      </m:r>
                    </m:e>
                    <m:sub>
                      <m:r>
                        <w:rPr>
                          <w:rFonts w:ascii="Cambria Math" w:hAnsi="Cambria Math"/>
                        </w:rPr>
                        <m:t>Mn</m:t>
                      </m:r>
                      <m:d>
                        <m:dPr>
                          <m:ctrlPr>
                            <w:rPr>
                              <w:rFonts w:ascii="Cambria Math" w:hAnsi="Cambria Math"/>
                            </w:rPr>
                          </m:ctrlPr>
                        </m:dPr>
                        <m:e>
                          <m:r>
                            <w:rPr>
                              <w:rFonts w:ascii="Cambria Math" w:hAnsi="Cambria Math"/>
                            </w:rPr>
                            <m:t>II</m:t>
                          </m:r>
                        </m:e>
                      </m:d>
                      <m:r>
                        <m:rPr>
                          <m:sty m:val="p"/>
                        </m:rPr>
                        <w:rPr>
                          <w:rFonts w:ascii="Cambria Math" w:hAnsi="Cambria Math"/>
                        </w:rPr>
                        <m:t>0</m:t>
                      </m:r>
                    </m:sub>
                  </m:sSub>
                  <m:sSub>
                    <m:sSubPr>
                      <m:ctrlPr>
                        <w:rPr>
                          <w:rFonts w:ascii="Cambria Math" w:hAnsi="Cambria Math"/>
                        </w:rPr>
                      </m:ctrlPr>
                    </m:sSubPr>
                    <m:e>
                      <m:r>
                        <m:rPr>
                          <m:sty m:val="p"/>
                        </m:rPr>
                        <w:rPr>
                          <w:rFonts w:ascii="Cambria Math" w:hAnsi="Cambria Math"/>
                        </w:rPr>
                        <m:t>Φ</m:t>
                      </m:r>
                    </m:e>
                    <m:sub>
                      <m:r>
                        <w:rPr>
                          <w:rFonts w:ascii="Cambria Math" w:hAnsi="Cambria Math"/>
                        </w:rPr>
                        <m:t>DO</m:t>
                      </m:r>
                    </m:sub>
                  </m:sSub>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d>
                        <m:dPr>
                          <m:ctrlPr>
                            <w:rPr>
                              <w:rFonts w:ascii="Cambria Math" w:hAnsi="Cambria Math"/>
                            </w:rPr>
                          </m:ctrlPr>
                        </m:dPr>
                        <m:e>
                          <m:r>
                            <w:rPr>
                              <w:rFonts w:ascii="Cambria Math" w:hAnsi="Cambria Math"/>
                            </w:rPr>
                            <m:t>pH</m:t>
                          </m:r>
                          <m:r>
                            <m:rPr>
                              <m:sty m:val="p"/>
                            </m:rPr>
                            <w:rPr>
                              <w:rFonts w:ascii="Cambria Math" w:hAnsi="Cambria Math"/>
                            </w:rPr>
                            <m:t>-7</m:t>
                          </m:r>
                        </m:e>
                      </m:d>
                    </m:sup>
                  </m:sSup>
                  <m:sSub>
                    <m:sSubPr>
                      <m:ctrlPr>
                        <w:rPr>
                          <w:rFonts w:ascii="Cambria Math" w:hAnsi="Cambria Math"/>
                        </w:rPr>
                      </m:ctrlPr>
                    </m:sSubPr>
                    <m:e>
                      <m:r>
                        <m:rPr>
                          <m:sty m:val="p"/>
                        </m:rPr>
                        <w:rPr>
                          <w:rFonts w:ascii="Cambria Math" w:hAnsi="Cambria Math"/>
                        </w:rPr>
                        <m:t>Φ</m:t>
                      </m:r>
                    </m:e>
                    <m:sub>
                      <m:r>
                        <w:rPr>
                          <w:rFonts w:ascii="Cambria Math" w:hAnsi="Cambria Math"/>
                        </w:rPr>
                        <m:t>Mn</m:t>
                      </m:r>
                      <m:d>
                        <m:dPr>
                          <m:ctrlPr>
                            <w:rPr>
                              <w:rFonts w:ascii="Cambria Math" w:hAnsi="Cambria Math"/>
                            </w:rPr>
                          </m:ctrlPr>
                        </m:dPr>
                        <m:e>
                          <m:r>
                            <w:rPr>
                              <w:rFonts w:ascii="Cambria Math" w:hAnsi="Cambria Math"/>
                            </w:rPr>
                            <m:t>II</m:t>
                          </m:r>
                        </m:e>
                      </m:d>
                    </m:sub>
                  </m:sSub>
                </m:e>
              </m:groupChr>
            </m:e>
            <m:lim>
              <m:r>
                <m:rPr>
                  <m:nor/>
                </m:rPr>
                <m:t>Oxidation</m:t>
              </m:r>
            </m:lim>
          </m:limLow>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sSub>
                    <m:sSubPr>
                      <m:ctrlPr>
                        <w:rPr>
                          <w:rFonts w:ascii="Cambria Math" w:hAnsi="Cambria Math"/>
                        </w:rPr>
                      </m:ctrlPr>
                    </m:sSubPr>
                    <m:e>
                      <m:r>
                        <w:rPr>
                          <w:rFonts w:ascii="Cambria Math" w:hAnsi="Cambria Math"/>
                        </w:rPr>
                        <m:t>k</m:t>
                      </m:r>
                    </m:e>
                    <m:sub>
                      <m:r>
                        <w:rPr>
                          <w:rFonts w:ascii="Cambria Math" w:hAnsi="Cambria Math"/>
                        </w:rPr>
                        <m:t>Mn</m:t>
                      </m:r>
                      <m:sSub>
                        <m:sSubPr>
                          <m:ctrlPr>
                            <w:rPr>
                              <w:rFonts w:ascii="Cambria Math" w:hAnsi="Cambria Math"/>
                            </w:rPr>
                          </m:ctrlPr>
                        </m:sSubPr>
                        <m:e>
                          <m:r>
                            <w:rPr>
                              <w:rFonts w:ascii="Cambria Math" w:hAnsi="Cambria Math"/>
                            </w:rPr>
                            <m:t>O</m:t>
                          </m:r>
                        </m:e>
                        <m:sub>
                          <m:r>
                            <m:rPr>
                              <m:sty m:val="p"/>
                            </m:rPr>
                            <w:rPr>
                              <w:rFonts w:ascii="Cambria Math" w:hAnsi="Cambria Math"/>
                            </w:rPr>
                            <m:t>2</m:t>
                          </m:r>
                        </m:sub>
                      </m:sSub>
                    </m:sub>
                  </m:sSub>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Mn</m:t>
                              </m:r>
                              <m:sSub>
                                <m:sSubPr>
                                  <m:ctrlPr>
                                    <w:rPr>
                                      <w:rFonts w:ascii="Cambria Math" w:hAnsi="Cambria Math"/>
                                    </w:rPr>
                                  </m:ctrlPr>
                                </m:sSubPr>
                                <m:e>
                                  <m:r>
                                    <w:rPr>
                                      <w:rFonts w:ascii="Cambria Math" w:hAnsi="Cambria Math"/>
                                    </w:rPr>
                                    <m:t>O</m:t>
                                  </m:r>
                                </m:e>
                                <m:sub>
                                  <m:r>
                                    <m:rPr>
                                      <m:sty m:val="p"/>
                                    </m:rPr>
                                    <w:rPr>
                                      <w:rFonts w:ascii="Cambria Math" w:hAnsi="Cambria Math"/>
                                    </w:rPr>
                                    <m:t>2</m:t>
                                  </m:r>
                                </m:sub>
                              </m:sSub>
                            </m:sub>
                          </m:sSub>
                        </m:num>
                        <m:den>
                          <m:sSub>
                            <m:sSubPr>
                              <m:ctrlPr>
                                <w:rPr>
                                  <w:rFonts w:ascii="Cambria Math" w:hAnsi="Cambria Math"/>
                                </w:rPr>
                              </m:ctrlPr>
                            </m:sSubPr>
                            <m:e>
                              <m:r>
                                <w:rPr>
                                  <w:rFonts w:ascii="Cambria Math" w:hAnsi="Cambria Math"/>
                                </w:rPr>
                                <m:t>K</m:t>
                              </m:r>
                            </m:e>
                            <m:sub>
                              <m:r>
                                <w:rPr>
                                  <w:rFonts w:ascii="Cambria Math" w:hAnsi="Cambria Math"/>
                                </w:rPr>
                                <m:t>Mn</m:t>
                              </m:r>
                              <m:sSub>
                                <m:sSubPr>
                                  <m:ctrlPr>
                                    <w:rPr>
                                      <w:rFonts w:ascii="Cambria Math" w:hAnsi="Cambria Math"/>
                                    </w:rPr>
                                  </m:ctrlPr>
                                </m:sSubPr>
                                <m:e>
                                  <m:r>
                                    <w:rPr>
                                      <w:rFonts w:ascii="Cambria Math" w:hAnsi="Cambria Math"/>
                                    </w:rPr>
                                    <m:t>O</m:t>
                                  </m:r>
                                </m:e>
                                <m:sub>
                                  <m:r>
                                    <m:rPr>
                                      <m:sty m:val="p"/>
                                    </m:rPr>
                                    <w:rPr>
                                      <w:rFonts w:ascii="Cambria Math" w:hAnsi="Cambria Math"/>
                                    </w:rPr>
                                    <m:t>2</m:t>
                                  </m:r>
                                </m:sub>
                              </m:sSub>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DO</m:t>
                              </m:r>
                            </m:sub>
                          </m:sSub>
                        </m:den>
                      </m:f>
                    </m:e>
                  </m:d>
                  <m:sSub>
                    <m:sSubPr>
                      <m:ctrlPr>
                        <w:rPr>
                          <w:rFonts w:ascii="Cambria Math" w:hAnsi="Cambria Math"/>
                        </w:rPr>
                      </m:ctrlPr>
                    </m:sSubPr>
                    <m:e>
                      <m:r>
                        <m:rPr>
                          <m:sty m:val="p"/>
                        </m:rPr>
                        <w:rPr>
                          <w:rFonts w:ascii="Cambria Math" w:hAnsi="Cambria Math"/>
                        </w:rPr>
                        <m:t>Φ</m:t>
                      </m:r>
                    </m:e>
                    <m:sub>
                      <m:r>
                        <w:rPr>
                          <w:rFonts w:ascii="Cambria Math" w:hAnsi="Cambria Math"/>
                        </w:rPr>
                        <m:t>Mn</m:t>
                      </m:r>
                      <m:sSub>
                        <m:sSubPr>
                          <m:ctrlPr>
                            <w:rPr>
                              <w:rFonts w:ascii="Cambria Math" w:hAnsi="Cambria Math"/>
                            </w:rPr>
                          </m:ctrlPr>
                        </m:sSubPr>
                        <m:e>
                          <m:r>
                            <w:rPr>
                              <w:rFonts w:ascii="Cambria Math" w:hAnsi="Cambria Math"/>
                            </w:rPr>
                            <m:t>O</m:t>
                          </m:r>
                        </m:e>
                        <m:sub>
                          <m:r>
                            <m:rPr>
                              <m:sty m:val="p"/>
                            </m:rPr>
                            <w:rPr>
                              <w:rFonts w:ascii="Cambria Math" w:hAnsi="Cambria Math"/>
                            </w:rPr>
                            <m:t>2</m:t>
                          </m:r>
                        </m:sub>
                      </m:sSub>
                    </m:sub>
                  </m:sSub>
                </m:e>
              </m:groupChr>
            </m:e>
            <m:lim>
              <m:r>
                <w:rPr>
                  <w:rFonts w:ascii="Cambria Math" w:hAnsi="Cambria Math"/>
                </w:rPr>
                <m:t>Reduction</m:t>
              </m:r>
            </m:lim>
          </m:limLow>
        </m:oMath>
      </m:oMathPara>
    </w:p>
    <w:p w14:paraId="6D80A8F9" w14:textId="77777777" w:rsidR="00C87B10" w:rsidRPr="000B3A1F" w:rsidRDefault="00C87B10" w:rsidP="008565FA">
      <w:pPr>
        <w:pStyle w:val="where"/>
      </w:pPr>
      <w:r w:rsidRPr="000B3A1F">
        <w:t>where</w:t>
      </w:r>
      <w:r w:rsidR="000B3A1F">
        <w:t>:</w:t>
      </w:r>
    </w:p>
    <w:p w14:paraId="7BDF562F" w14:textId="4BEC7AB5" w:rsidR="00C87B10" w:rsidRPr="000B3A1F" w:rsidRDefault="00000000" w:rsidP="008565FA">
      <w:pPr>
        <w:pStyle w:val="NormalText"/>
        <w:rPr>
          <w:vertAlign w:val="superscript"/>
        </w:rPr>
      </w:pPr>
      <m:oMath>
        <m:sSub>
          <m:sSubPr>
            <m:ctrlPr>
              <w:rPr>
                <w:rFonts w:ascii="Cambria Math" w:hAnsi="Cambria Math"/>
              </w:rPr>
            </m:ctrlPr>
          </m:sSubPr>
          <m:e>
            <m:r>
              <w:rPr>
                <w:rFonts w:ascii="Cambria Math" w:hAnsi="Cambria Math"/>
              </w:rPr>
              <m:t>k</m:t>
            </m:r>
          </m:e>
          <m:sub>
            <m:r>
              <w:rPr>
                <w:rFonts w:ascii="Cambria Math" w:hAnsi="Cambria Math"/>
              </w:rPr>
              <m:t>Mn</m:t>
            </m:r>
            <m:sSub>
              <m:sSubPr>
                <m:ctrlPr>
                  <w:rPr>
                    <w:rFonts w:ascii="Cambria Math" w:hAnsi="Cambria Math"/>
                    <w:color w:val="000000"/>
                  </w:rPr>
                </m:ctrlPr>
              </m:sSubPr>
              <m:e>
                <m:r>
                  <w:rPr>
                    <w:rFonts w:ascii="Cambria Math" w:hAnsi="Cambria Math"/>
                  </w:rPr>
                  <m:t>O</m:t>
                </m:r>
              </m:e>
              <m:sub>
                <m:r>
                  <m:rPr>
                    <m:sty m:val="p"/>
                  </m:rPr>
                  <w:rPr>
                    <w:rFonts w:ascii="Cambria Math" w:hAnsi="Cambria Math"/>
                  </w:rPr>
                  <m:t>2</m:t>
                </m:r>
              </m:sub>
            </m:sSub>
          </m:sub>
        </m:sSub>
      </m:oMath>
      <w:r w:rsidR="00C87B10" w:rsidRPr="000B3A1F">
        <w:t>=</w:t>
      </w:r>
      <w:r w:rsidR="00C87B10" w:rsidRPr="000B3A1F">
        <w:tab/>
      </w:r>
      <w:r w:rsidR="00CE0271">
        <w:t xml:space="preserve"> </w:t>
      </w:r>
      <w:r w:rsidR="00C87B10" w:rsidRPr="000B3A1F">
        <w:t xml:space="preserve">reduction rate in water column, </w:t>
      </w:r>
      <w:proofErr w:type="gramStart"/>
      <w:r w:rsidR="00C87B10" w:rsidRPr="000B3A1F">
        <w:t>sec</w:t>
      </w:r>
      <w:r w:rsidR="00C87B10" w:rsidRPr="000B3A1F">
        <w:rPr>
          <w:vertAlign w:val="superscript"/>
        </w:rPr>
        <w:t>-1</w:t>
      </w:r>
      <w:proofErr w:type="gramEnd"/>
    </w:p>
    <w:p w14:paraId="41FA417C" w14:textId="089B2902" w:rsidR="00C87B10" w:rsidRPr="000B3A1F" w:rsidRDefault="00000000" w:rsidP="008565FA">
      <w:pPr>
        <w:pStyle w:val="NormalText"/>
      </w:pPr>
      <m:oMath>
        <m:sSub>
          <m:sSubPr>
            <m:ctrlPr>
              <w:rPr>
                <w:rFonts w:ascii="Cambria Math" w:hAnsi="Cambria Math"/>
              </w:rPr>
            </m:ctrlPr>
          </m:sSubPr>
          <m:e>
            <m:r>
              <w:rPr>
                <w:rFonts w:ascii="Cambria Math" w:hAnsi="Cambria Math"/>
              </w:rPr>
              <m:t>k</m:t>
            </m:r>
          </m:e>
          <m:sub>
            <m:r>
              <w:rPr>
                <w:rFonts w:ascii="Cambria Math" w:hAnsi="Cambria Math"/>
              </w:rPr>
              <m:t>Mn</m:t>
            </m:r>
            <m:d>
              <m:dPr>
                <m:ctrlPr>
                  <w:rPr>
                    <w:rFonts w:ascii="Cambria Math" w:hAnsi="Cambria Math"/>
                  </w:rPr>
                </m:ctrlPr>
              </m:dPr>
              <m:e>
                <m:r>
                  <w:rPr>
                    <w:rFonts w:ascii="Cambria Math" w:hAnsi="Cambria Math"/>
                  </w:rPr>
                  <m:t>II</m:t>
                </m:r>
              </m:e>
            </m:d>
            <m:r>
              <m:rPr>
                <m:sty m:val="p"/>
              </m:rPr>
              <w:rPr>
                <w:rFonts w:ascii="Cambria Math" w:hAnsi="Cambria Math"/>
              </w:rPr>
              <m:t>0</m:t>
            </m:r>
          </m:sub>
        </m:sSub>
        <m:r>
          <w:rPr>
            <w:rFonts w:ascii="Cambria Math" w:hAnsi="Cambria Math"/>
          </w:rPr>
          <m:t xml:space="preserve"> </m:t>
        </m:r>
      </m:oMath>
      <w:r w:rsidR="00C87B10" w:rsidRPr="000B3A1F">
        <w:t>=</w:t>
      </w:r>
      <w:r w:rsidR="00CE0271">
        <w:t xml:space="preserve"> </w:t>
      </w:r>
      <w:r w:rsidR="00C87B10" w:rsidRPr="000B3A1F">
        <w:t>oxidation rate in water column, sec</w:t>
      </w:r>
      <w:r w:rsidR="00C87B10" w:rsidRPr="000B3A1F">
        <w:rPr>
          <w:vertAlign w:val="superscript"/>
        </w:rPr>
        <w:t>-1</w:t>
      </w:r>
      <w:r w:rsidR="00C87B10" w:rsidRPr="000B3A1F">
        <w:t>(g m</w:t>
      </w:r>
      <w:r w:rsidR="00C87B10" w:rsidRPr="000B3A1F">
        <w:rPr>
          <w:vertAlign w:val="superscript"/>
        </w:rPr>
        <w:t>-3</w:t>
      </w:r>
      <w:r w:rsidR="00C87B10" w:rsidRPr="000B3A1F">
        <w:t>)</w:t>
      </w:r>
      <w:r w:rsidR="00C87B10" w:rsidRPr="000B3A1F">
        <w:rPr>
          <w:vertAlign w:val="superscript"/>
        </w:rPr>
        <w:t>-1</w:t>
      </w:r>
    </w:p>
    <w:p w14:paraId="38AF07FE" w14:textId="6FFD2B73" w:rsidR="00C87B10" w:rsidRPr="000B3A1F" w:rsidRDefault="00000000" w:rsidP="008565FA">
      <w:pPr>
        <w:pStyle w:val="NormalText"/>
      </w:pPr>
      <m:oMath>
        <m:sSub>
          <m:sSubPr>
            <m:ctrlPr>
              <w:rPr>
                <w:rFonts w:ascii="Cambria Math" w:hAnsi="Cambria Math"/>
              </w:rPr>
            </m:ctrlPr>
          </m:sSubPr>
          <m:e>
            <m:r>
              <w:rPr>
                <w:rFonts w:ascii="Cambria Math" w:hAnsi="Cambria Math"/>
              </w:rPr>
              <m:t>K</m:t>
            </m:r>
          </m:e>
          <m:sub>
            <m:r>
              <w:rPr>
                <w:rFonts w:ascii="Cambria Math" w:hAnsi="Cambria Math"/>
              </w:rPr>
              <m:t>Mn</m:t>
            </m:r>
            <m:sSub>
              <m:sSubPr>
                <m:ctrlPr>
                  <w:rPr>
                    <w:rFonts w:ascii="Cambria Math" w:hAnsi="Cambria Math"/>
                  </w:rPr>
                </m:ctrlPr>
              </m:sSubPr>
              <m:e>
                <m:r>
                  <w:rPr>
                    <w:rFonts w:ascii="Cambria Math" w:hAnsi="Cambria Math"/>
                  </w:rPr>
                  <m:t>O</m:t>
                </m:r>
              </m:e>
              <m:sub>
                <m:r>
                  <m:rPr>
                    <m:sty m:val="p"/>
                  </m:rPr>
                  <w:rPr>
                    <w:rFonts w:ascii="Cambria Math" w:hAnsi="Cambria Math"/>
                  </w:rPr>
                  <m:t>2</m:t>
                </m:r>
              </m:sub>
            </m:sSub>
          </m:sub>
        </m:sSub>
      </m:oMath>
      <w:r w:rsidR="00C87B10" w:rsidRPr="000B3A1F">
        <w:t>=</w:t>
      </w:r>
      <w:r w:rsidR="00CE0271">
        <w:t xml:space="preserve"> </w:t>
      </w:r>
      <w:r w:rsidR="00C87B10" w:rsidRPr="000B3A1F">
        <w:t>half saturation constant for oxygen for this reaction, g m</w:t>
      </w:r>
      <w:r w:rsidR="00C87B10" w:rsidRPr="000B3A1F">
        <w:rPr>
          <w:vertAlign w:val="superscript"/>
        </w:rPr>
        <w:t>-3</w:t>
      </w:r>
    </w:p>
    <w:p w14:paraId="2DD25BDD" w14:textId="77777777" w:rsidR="00C87B10" w:rsidRPr="000B3A1F" w:rsidRDefault="00C87B10" w:rsidP="008565FA">
      <w:pPr>
        <w:pStyle w:val="NormalText"/>
      </w:pPr>
      <w:r w:rsidRPr="000B3A1F">
        <w:tab/>
      </w:r>
      <m:oMath>
        <m:sSub>
          <m:sSubPr>
            <m:ctrlPr>
              <w:rPr>
                <w:rFonts w:ascii="Cambria Math" w:hAnsi="Cambria Math"/>
                <w:color w:val="000000"/>
              </w:rPr>
            </m:ctrlPr>
          </m:sSubPr>
          <m:e>
            <m:r>
              <m:rPr>
                <m:sty m:val="p"/>
              </m:rPr>
              <w:rPr>
                <w:rFonts w:ascii="Cambria Math" w:hAnsi="Cambria Math"/>
              </w:rPr>
              <m:t>Φ</m:t>
            </m:r>
          </m:e>
          <m:sub>
            <m:r>
              <w:rPr>
                <w:rFonts w:ascii="Cambria Math" w:hAnsi="Cambria Math"/>
              </w:rPr>
              <m:t>DO</m:t>
            </m:r>
          </m:sub>
        </m:sSub>
      </m:oMath>
      <w:r w:rsidRPr="000B3A1F">
        <w:tab/>
        <w:t>=</w:t>
      </w:r>
      <w:r w:rsidRPr="000B3A1F">
        <w:tab/>
        <w:t>dissolved oxygen concentration, g m</w:t>
      </w:r>
      <w:r w:rsidRPr="000B3A1F">
        <w:rPr>
          <w:vertAlign w:val="superscript"/>
        </w:rPr>
        <w:t>-3</w:t>
      </w:r>
    </w:p>
    <w:p w14:paraId="7A1AF6C9" w14:textId="77777777" w:rsidR="00C87B10" w:rsidRPr="000B3A1F" w:rsidRDefault="00C87B10" w:rsidP="008565FA">
      <w:pPr>
        <w:pStyle w:val="NormalText"/>
      </w:pPr>
      <w:r w:rsidRPr="000B3A1F">
        <w:tab/>
      </w:r>
      <m:oMath>
        <m:sSub>
          <m:sSubPr>
            <m:ctrlPr>
              <w:rPr>
                <w:rFonts w:ascii="Cambria Math" w:hAnsi="Cambria Math"/>
              </w:rPr>
            </m:ctrlPr>
          </m:sSubPr>
          <m:e>
            <m:r>
              <m:rPr>
                <m:sty m:val="p"/>
              </m:rPr>
              <w:rPr>
                <w:rFonts w:ascii="Cambria Math" w:hAnsi="Cambria Math"/>
              </w:rPr>
              <m:t>Φ</m:t>
            </m:r>
          </m:e>
          <m:sub>
            <m:r>
              <w:rPr>
                <w:rFonts w:ascii="Cambria Math" w:hAnsi="Cambria Math"/>
              </w:rPr>
              <m:t>Mn</m:t>
            </m:r>
            <m:d>
              <m:dPr>
                <m:ctrlPr>
                  <w:rPr>
                    <w:rFonts w:ascii="Cambria Math" w:hAnsi="Cambria Math"/>
                  </w:rPr>
                </m:ctrlPr>
              </m:dPr>
              <m:e>
                <m:r>
                  <w:rPr>
                    <w:rFonts w:ascii="Cambria Math" w:hAnsi="Cambria Math"/>
                  </w:rPr>
                  <m:t>II</m:t>
                </m:r>
              </m:e>
            </m:d>
          </m:sub>
        </m:sSub>
      </m:oMath>
      <w:r w:rsidRPr="000B3A1F">
        <w:tab/>
        <w:t>=</w:t>
      </w:r>
      <w:r w:rsidRPr="000B3A1F">
        <w:tab/>
      </w:r>
      <w:proofErr w:type="gramStart"/>
      <w:r w:rsidRPr="000B3A1F">
        <w:t>Mn(</w:t>
      </w:r>
      <w:proofErr w:type="gramEnd"/>
      <w:r w:rsidRPr="000B3A1F">
        <w:t>II) concentration, g m</w:t>
      </w:r>
      <w:r w:rsidRPr="000B3A1F">
        <w:rPr>
          <w:vertAlign w:val="superscript"/>
        </w:rPr>
        <w:t>-3</w:t>
      </w:r>
    </w:p>
    <w:p w14:paraId="777A847D" w14:textId="77777777" w:rsidR="00C87B10" w:rsidRPr="000B3A1F" w:rsidRDefault="00000000" w:rsidP="008565FA">
      <w:pPr>
        <w:pStyle w:val="NormalText"/>
      </w:pPr>
      <m:oMath>
        <m:sSub>
          <m:sSubPr>
            <m:ctrlPr>
              <w:rPr>
                <w:rFonts w:ascii="Cambria Math" w:hAnsi="Cambria Math"/>
              </w:rPr>
            </m:ctrlPr>
          </m:sSubPr>
          <m:e>
            <m:r>
              <m:rPr>
                <m:sty m:val="p"/>
              </m:rPr>
              <w:rPr>
                <w:rFonts w:ascii="Cambria Math" w:hAnsi="Cambria Math"/>
              </w:rPr>
              <m:t>Φ</m:t>
            </m:r>
          </m:e>
          <m:sub>
            <m:r>
              <w:rPr>
                <w:rFonts w:ascii="Cambria Math" w:hAnsi="Cambria Math"/>
              </w:rPr>
              <m:t>Mn</m:t>
            </m:r>
            <m:sSub>
              <m:sSubPr>
                <m:ctrlPr>
                  <w:rPr>
                    <w:rFonts w:ascii="Cambria Math" w:hAnsi="Cambria Math"/>
                    <w:color w:val="000000"/>
                  </w:rPr>
                </m:ctrlPr>
              </m:sSubPr>
              <m:e>
                <m:r>
                  <w:rPr>
                    <w:rFonts w:ascii="Cambria Math" w:hAnsi="Cambria Math"/>
                  </w:rPr>
                  <m:t>O</m:t>
                </m:r>
              </m:e>
              <m:sub>
                <m:r>
                  <m:rPr>
                    <m:sty m:val="p"/>
                  </m:rPr>
                  <w:rPr>
                    <w:rFonts w:ascii="Cambria Math" w:hAnsi="Cambria Math"/>
                  </w:rPr>
                  <m:t>2</m:t>
                </m:r>
              </m:sub>
            </m:sSub>
          </m:sub>
        </m:sSub>
      </m:oMath>
      <w:r w:rsidR="00C87B10" w:rsidRPr="000B3A1F">
        <w:tab/>
        <w:t>=</w:t>
      </w:r>
      <w:r w:rsidR="00C87B10" w:rsidRPr="000B3A1F">
        <w:tab/>
        <w:t>manganese dioxide concentration, g m</w:t>
      </w:r>
      <w:r w:rsidR="00C87B10" w:rsidRPr="000B3A1F">
        <w:rPr>
          <w:vertAlign w:val="superscript"/>
        </w:rPr>
        <w:t>-3</w:t>
      </w:r>
    </w:p>
    <w:p w14:paraId="32D1FC05" w14:textId="4380E9B3" w:rsidR="00CE0271" w:rsidRPr="000B3A1F" w:rsidRDefault="00C87B10" w:rsidP="007552CD">
      <w:pPr>
        <w:pStyle w:val="variabledefinitionChar"/>
      </w:pPr>
      <m:oMath>
        <m:r>
          <w:rPr>
            <w:rFonts w:ascii="Cambria Math" w:hAnsi="Cambria Math"/>
          </w:rPr>
          <m:t xml:space="preserve">pH </m:t>
        </m:r>
      </m:oMath>
      <w:r w:rsidRPr="000B3A1F">
        <w:tab/>
        <w:t>=</w:t>
      </w:r>
      <w:r w:rsidR="00CE0271">
        <w:t xml:space="preserve"> </w:t>
      </w:r>
      <w:r w:rsidRPr="000B3A1F">
        <w:t>pH in water column</w:t>
      </w:r>
    </w:p>
    <w:p w14:paraId="66A91318" w14:textId="77777777" w:rsidR="000B3A1F" w:rsidRDefault="000B3A1F" w:rsidP="008565FA">
      <w:pPr>
        <w:pStyle w:val="variabledefinitionChar"/>
      </w:pPr>
    </w:p>
    <w:p w14:paraId="7F4E7940" w14:textId="77777777" w:rsidR="00C87B10" w:rsidRPr="000B3A1F" w:rsidRDefault="00C87B10" w:rsidP="00B6554A">
      <w:pPr>
        <w:pStyle w:val="BodyText"/>
      </w:pPr>
      <w:r w:rsidRPr="000B3A1F">
        <w:t>The rate equation for manganese dioxide in the aerobic sediment layer 1 is:</w:t>
      </w:r>
    </w:p>
    <w:p w14:paraId="008E7DEC" w14:textId="77777777" w:rsidR="00C87B10" w:rsidRPr="00100164" w:rsidRDefault="00000000" w:rsidP="00B6554A">
      <w:pPr>
        <w:pStyle w:val="BodyText"/>
      </w:pPr>
      <m:oMathPara>
        <m:oMath>
          <m:sSub>
            <m:sSubPr>
              <m:ctrlPr>
                <w:rPr>
                  <w:rFonts w:ascii="Cambria Math" w:hAnsi="Cambria Math"/>
                </w:rPr>
              </m:ctrlPr>
            </m:sSubPr>
            <m:e>
              <m:r>
                <w:rPr>
                  <w:rFonts w:ascii="Cambria Math" w:hAnsi="Cambria Math"/>
                </w:rPr>
                <m:t>S</m:t>
              </m:r>
            </m:e>
            <m:sub>
              <m:r>
                <w:rPr>
                  <w:rFonts w:ascii="Cambria Math" w:hAnsi="Cambria Math"/>
                </w:rPr>
                <m:t>Mn</m:t>
              </m:r>
              <m:sSub>
                <m:sSubPr>
                  <m:ctrlPr>
                    <w:rPr>
                      <w:rFonts w:ascii="Cambria Math" w:hAnsi="Cambria Math"/>
                    </w:rPr>
                  </m:ctrlPr>
                </m:sSubPr>
                <m:e>
                  <m:r>
                    <w:rPr>
                      <w:rFonts w:ascii="Cambria Math" w:hAnsi="Cambria Math"/>
                    </w:rPr>
                    <m:t>O</m:t>
                  </m:r>
                </m:e>
                <m:sub>
                  <m:r>
                    <m:rPr>
                      <m:sty m:val="p"/>
                    </m:rPr>
                    <w:rPr>
                      <w:rFonts w:ascii="Cambria Math" w:hAnsi="Cambria Math"/>
                    </w:rPr>
                    <m:t>2</m:t>
                  </m:r>
                </m:sub>
              </m:sSub>
              <m:r>
                <m:rPr>
                  <m:sty m:val="p"/>
                </m:rPr>
                <w:rPr>
                  <w:rFonts w:ascii="Cambria Math" w:hAnsi="Cambria Math"/>
                </w:rPr>
                <m:t>1</m:t>
              </m:r>
            </m:sub>
          </m:sSub>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sSub>
                    <m:sSubPr>
                      <m:ctrlPr>
                        <w:rPr>
                          <w:rFonts w:ascii="Cambria Math" w:hAnsi="Cambria Math"/>
                        </w:rPr>
                      </m:ctrlPr>
                    </m:sSubPr>
                    <m:e>
                      <m:r>
                        <w:rPr>
                          <w:rFonts w:ascii="Cambria Math" w:hAnsi="Cambria Math"/>
                        </w:rPr>
                        <m:t>k</m:t>
                      </m:r>
                    </m:e>
                    <m:sub>
                      <m:r>
                        <w:rPr>
                          <w:rFonts w:ascii="Cambria Math" w:hAnsi="Cambria Math"/>
                        </w:rPr>
                        <m:t>Mn</m:t>
                      </m:r>
                      <m:r>
                        <m:rPr>
                          <m:sty m:val="p"/>
                        </m:rPr>
                        <w:rPr>
                          <w:rFonts w:ascii="Cambria Math" w:hAnsi="Cambria Math"/>
                        </w:rPr>
                        <m:t>(</m:t>
                      </m:r>
                      <m:r>
                        <w:rPr>
                          <w:rFonts w:ascii="Cambria Math" w:hAnsi="Cambria Math"/>
                        </w:rPr>
                        <m:t>II</m:t>
                      </m:r>
                      <m:r>
                        <m:rPr>
                          <m:sty m:val="p"/>
                        </m:rPr>
                        <w:rPr>
                          <w:rFonts w:ascii="Cambria Math" w:hAnsi="Cambria Math"/>
                        </w:rPr>
                        <m:t>)</m:t>
                      </m:r>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Φ</m:t>
                      </m:r>
                    </m:e>
                    <m:sub>
                      <m:r>
                        <w:rPr>
                          <w:rFonts w:ascii="Cambria Math" w:hAnsi="Cambria Math"/>
                        </w:rPr>
                        <m:t>DO</m:t>
                      </m:r>
                    </m:sub>
                  </m:sSub>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d>
                        <m:dPr>
                          <m:ctrlPr>
                            <w:rPr>
                              <w:rFonts w:ascii="Cambria Math" w:hAnsi="Cambria Math"/>
                            </w:rPr>
                          </m:ctrlPr>
                        </m:dPr>
                        <m:e>
                          <m:r>
                            <w:rPr>
                              <w:rFonts w:ascii="Cambria Math" w:hAnsi="Cambria Math"/>
                            </w:rPr>
                            <m:t>pH</m:t>
                          </m:r>
                          <m:r>
                            <m:rPr>
                              <m:sty m:val="p"/>
                            </m:rPr>
                            <w:rPr>
                              <w:rFonts w:ascii="Cambria Math" w:hAnsi="Cambria Math"/>
                            </w:rPr>
                            <m:t>1-7</m:t>
                          </m:r>
                        </m:e>
                      </m:d>
                    </m:sup>
                  </m:sSup>
                  <m:sSub>
                    <m:sSubPr>
                      <m:ctrlPr>
                        <w:rPr>
                          <w:rFonts w:ascii="Cambria Math" w:hAnsi="Cambria Math"/>
                        </w:rPr>
                      </m:ctrlPr>
                    </m:sSubPr>
                    <m:e>
                      <m:r>
                        <w:rPr>
                          <w:rFonts w:ascii="Cambria Math" w:hAnsi="Cambria Math"/>
                        </w:rPr>
                        <m:t>f</m:t>
                      </m:r>
                    </m:e>
                    <m:sub>
                      <m:r>
                        <w:rPr>
                          <w:rFonts w:ascii="Cambria Math" w:hAnsi="Cambria Math"/>
                        </w:rPr>
                        <m:t>d</m:t>
                      </m:r>
                    </m:sub>
                  </m:sSub>
                  <m:sSub>
                    <m:sSubPr>
                      <m:ctrlPr>
                        <w:rPr>
                          <w:rFonts w:ascii="Cambria Math" w:hAnsi="Cambria Math"/>
                        </w:rPr>
                      </m:ctrlPr>
                    </m:sSubPr>
                    <m:e>
                      <m:r>
                        <m:rPr>
                          <m:sty m:val="p"/>
                        </m:rPr>
                        <w:rPr>
                          <w:rFonts w:ascii="Cambria Math" w:hAnsi="Cambria Math"/>
                        </w:rPr>
                        <m:t>Φ</m:t>
                      </m:r>
                    </m:e>
                    <m:sub>
                      <m:r>
                        <w:rPr>
                          <w:rFonts w:ascii="Cambria Math" w:hAnsi="Cambria Math"/>
                        </w:rPr>
                        <m:t>Mn</m:t>
                      </m:r>
                      <m:d>
                        <m:dPr>
                          <m:ctrlPr>
                            <w:rPr>
                              <w:rFonts w:ascii="Cambria Math" w:hAnsi="Cambria Math"/>
                            </w:rPr>
                          </m:ctrlPr>
                        </m:dPr>
                        <m:e>
                          <m:r>
                            <w:rPr>
                              <w:rFonts w:ascii="Cambria Math" w:hAnsi="Cambria Math"/>
                            </w:rPr>
                            <m:t>II</m:t>
                          </m:r>
                        </m:e>
                      </m:d>
                      <m:r>
                        <m:rPr>
                          <m:sty m:val="p"/>
                        </m:rPr>
                        <w:rPr>
                          <w:rFonts w:ascii="Cambria Math" w:hAnsi="Cambria Math"/>
                        </w:rPr>
                        <m:t>1</m:t>
                      </m:r>
                    </m:sub>
                  </m:sSub>
                </m:e>
              </m:groupChr>
            </m:e>
            <m:lim>
              <m:r>
                <m:rPr>
                  <m:nor/>
                </m:rPr>
                <m:t>Oxidation</m:t>
              </m:r>
            </m:lim>
          </m:limLow>
        </m:oMath>
      </m:oMathPara>
    </w:p>
    <w:p w14:paraId="758168F9" w14:textId="77777777" w:rsidR="00C87B10" w:rsidRPr="000B3A1F" w:rsidRDefault="00C87B10" w:rsidP="008565FA">
      <w:pPr>
        <w:pStyle w:val="where"/>
      </w:pPr>
      <w:r w:rsidRPr="000B3A1F">
        <w:t>where</w:t>
      </w:r>
      <w:r w:rsidR="000B3A1F">
        <w:t>:</w:t>
      </w:r>
    </w:p>
    <w:p w14:paraId="00A5190A" w14:textId="77777777" w:rsidR="00C87B10" w:rsidRPr="000B3A1F" w:rsidRDefault="00000000" w:rsidP="00B6554A">
      <w:pPr>
        <w:pStyle w:val="variabledefinitionChar"/>
      </w:pP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00C87B10" w:rsidRPr="000B3A1F">
        <w:tab/>
        <w:t>=</w:t>
      </w:r>
      <w:r w:rsidR="00C87B10" w:rsidRPr="000B3A1F">
        <w:tab/>
        <w:t xml:space="preserve">dissolved fraction of </w:t>
      </w:r>
      <w:proofErr w:type="gramStart"/>
      <w:r w:rsidR="00C87B10" w:rsidRPr="000B3A1F">
        <w:t>Mn(</w:t>
      </w:r>
      <w:proofErr w:type="gramEnd"/>
      <w:r w:rsidR="00C87B10" w:rsidRPr="000B3A1F">
        <w:t>II)</w:t>
      </w:r>
    </w:p>
    <w:p w14:paraId="58BE47F5" w14:textId="0EECCBE7" w:rsidR="00C87B10" w:rsidRPr="00CE0271" w:rsidRDefault="00C87B10" w:rsidP="00B6554A">
      <w:pPr>
        <w:pStyle w:val="variabledefinitionChar"/>
        <w:rPr>
          <w:iCs/>
        </w:rPr>
      </w:pPr>
      <w:r w:rsidRPr="000B3A1F">
        <w:tab/>
      </w:r>
      <m:oMath>
        <m:sSub>
          <m:sSubPr>
            <m:ctrlPr>
              <w:rPr>
                <w:rFonts w:ascii="Cambria Math" w:hAnsi="Cambria Math"/>
                <w:i/>
              </w:rPr>
            </m:ctrlPr>
          </m:sSubPr>
          <m:e>
            <m:r>
              <w:rPr>
                <w:rFonts w:ascii="Cambria Math" w:hAnsi="Cambria Math"/>
              </w:rPr>
              <m:t>k</m:t>
            </m:r>
          </m:e>
          <m:sub>
            <m:r>
              <w:rPr>
                <w:rFonts w:ascii="Cambria Math" w:hAnsi="Cambria Math"/>
              </w:rPr>
              <m:t>Mn</m:t>
            </m:r>
            <m:d>
              <m:dPr>
                <m:ctrlPr>
                  <w:rPr>
                    <w:rFonts w:ascii="Cambria Math" w:hAnsi="Cambria Math"/>
                    <w:i/>
                  </w:rPr>
                </m:ctrlPr>
              </m:dPr>
              <m:e>
                <m:r>
                  <w:rPr>
                    <w:rFonts w:ascii="Cambria Math" w:hAnsi="Cambria Math"/>
                  </w:rPr>
                  <m:t>II</m:t>
                </m:r>
              </m:e>
            </m:d>
            <m:r>
              <w:rPr>
                <w:rFonts w:ascii="Cambria Math" w:hAnsi="Cambria Math"/>
              </w:rPr>
              <m:t>1</m:t>
            </m:r>
          </m:sub>
        </m:sSub>
        <m:r>
          <w:rPr>
            <w:rFonts w:ascii="Cambria Math" w:hAnsi="Cambria Math"/>
          </w:rPr>
          <m:t xml:space="preserve"> </m:t>
        </m:r>
      </m:oMath>
      <w:r w:rsidRPr="000B3A1F">
        <w:t>=</w:t>
      </w:r>
      <w:r w:rsidRPr="000B3A1F">
        <w:tab/>
      </w:r>
      <w:proofErr w:type="gramStart"/>
      <w:r w:rsidRPr="000B3A1F">
        <w:t>Mn(</w:t>
      </w:r>
      <w:proofErr w:type="gramEnd"/>
      <w:r w:rsidRPr="000B3A1F">
        <w:t xml:space="preserve">II) oxidation rate in layer 1, </w:t>
      </w:r>
      <w:r w:rsidRPr="008565FA">
        <w:rPr>
          <w:iCs/>
        </w:rPr>
        <w:t>sec</w:t>
      </w:r>
      <w:r w:rsidRPr="008565FA">
        <w:rPr>
          <w:iCs/>
          <w:vertAlign w:val="superscript"/>
        </w:rPr>
        <w:t>-1</w:t>
      </w:r>
      <w:r w:rsidRPr="008565FA">
        <w:rPr>
          <w:iCs/>
        </w:rPr>
        <w:t>(g m</w:t>
      </w:r>
      <w:r w:rsidRPr="008565FA">
        <w:rPr>
          <w:iCs/>
          <w:vertAlign w:val="superscript"/>
        </w:rPr>
        <w:t>-3</w:t>
      </w:r>
      <w:r w:rsidRPr="008565FA">
        <w:rPr>
          <w:iCs/>
        </w:rPr>
        <w:t>)</w:t>
      </w:r>
      <w:r w:rsidRPr="008565FA">
        <w:rPr>
          <w:iCs/>
          <w:vertAlign w:val="superscript"/>
        </w:rPr>
        <w:t>-1</w:t>
      </w:r>
    </w:p>
    <w:p w14:paraId="16DB6C1B" w14:textId="77777777" w:rsidR="00C87B10" w:rsidRPr="00CA4E65" w:rsidRDefault="00000000" w:rsidP="00B6554A">
      <w:pPr>
        <w:pStyle w:val="variabledefinitionChar"/>
        <w:rPr>
          <w:iCs/>
        </w:rPr>
      </w:pPr>
      <m:oMath>
        <m:sSub>
          <m:sSubPr>
            <m:ctrlPr>
              <w:rPr>
                <w:rFonts w:ascii="Cambria Math" w:hAnsi="Cambria Math"/>
                <w:i/>
                <w:color w:val="000000"/>
              </w:rPr>
            </m:ctrlPr>
          </m:sSubPr>
          <m:e>
            <m:r>
              <m:rPr>
                <m:sty m:val="p"/>
              </m:rPr>
              <w:rPr>
                <w:rFonts w:ascii="Cambria Math" w:hAnsi="Cambria Math"/>
              </w:rPr>
              <m:t>Φ</m:t>
            </m:r>
          </m:e>
          <m:sub>
            <m:r>
              <w:rPr>
                <w:rFonts w:ascii="Cambria Math" w:hAnsi="Cambria Math"/>
              </w:rPr>
              <m:t>DO</m:t>
            </m:r>
          </m:sub>
        </m:sSub>
      </m:oMath>
      <w:r w:rsidR="00C87B10" w:rsidRPr="000B3A1F">
        <w:tab/>
        <w:t>=</w:t>
      </w:r>
      <w:r w:rsidR="00C87B10" w:rsidRPr="000B3A1F">
        <w:tab/>
        <w:t xml:space="preserve">dissolved oxygen concentration, </w:t>
      </w:r>
      <w:r w:rsidR="00C87B10" w:rsidRPr="008565FA">
        <w:rPr>
          <w:iCs/>
        </w:rPr>
        <w:t>g m</w:t>
      </w:r>
      <w:r w:rsidR="00C87B10" w:rsidRPr="008565FA">
        <w:rPr>
          <w:iCs/>
          <w:vertAlign w:val="superscript"/>
        </w:rPr>
        <w:t>-3</w:t>
      </w:r>
    </w:p>
    <w:p w14:paraId="7ACF0E8A" w14:textId="77777777" w:rsidR="00C87B10" w:rsidRPr="008565FA" w:rsidRDefault="00C87B10" w:rsidP="00B6554A">
      <w:pPr>
        <w:pStyle w:val="variabledefinitionChar"/>
        <w:rPr>
          <w:iCs/>
          <w:vertAlign w:val="superscript"/>
        </w:rPr>
      </w:pPr>
      <w:r w:rsidRPr="000B3A1F">
        <w:tab/>
      </w:r>
      <m:oMath>
        <m:sSub>
          <m:sSubPr>
            <m:ctrlPr>
              <w:rPr>
                <w:rFonts w:ascii="Cambria Math" w:hAnsi="Cambria Math"/>
                <w:i/>
                <w:color w:val="000000"/>
              </w:rPr>
            </m:ctrlPr>
          </m:sSubPr>
          <m:e>
            <m:r>
              <m:rPr>
                <m:sty m:val="p"/>
              </m:rPr>
              <w:rPr>
                <w:rFonts w:ascii="Cambria Math" w:hAnsi="Cambria Math"/>
              </w:rPr>
              <m:t>Φ</m:t>
            </m:r>
          </m:e>
          <m:sub>
            <m:r>
              <w:rPr>
                <w:rFonts w:ascii="Cambria Math" w:hAnsi="Cambria Math"/>
              </w:rPr>
              <m:t>Mn(II)</m:t>
            </m:r>
          </m:sub>
        </m:sSub>
      </m:oMath>
      <w:r w:rsidRPr="000B3A1F">
        <w:tab/>
        <w:t>=</w:t>
      </w:r>
      <w:r w:rsidRPr="000B3A1F">
        <w:tab/>
      </w:r>
      <w:proofErr w:type="gramStart"/>
      <w:r w:rsidRPr="000B3A1F">
        <w:t>Mn(</w:t>
      </w:r>
      <w:proofErr w:type="gramEnd"/>
      <w:r w:rsidRPr="000B3A1F">
        <w:t xml:space="preserve">II) concentration, </w:t>
      </w:r>
      <w:r w:rsidRPr="008565FA">
        <w:rPr>
          <w:iCs/>
        </w:rPr>
        <w:t>g m</w:t>
      </w:r>
      <w:r w:rsidRPr="008565FA">
        <w:rPr>
          <w:iCs/>
          <w:vertAlign w:val="superscript"/>
        </w:rPr>
        <w:t>-3</w:t>
      </w:r>
    </w:p>
    <w:p w14:paraId="746DAFF4" w14:textId="77777777" w:rsidR="00C87B10" w:rsidRPr="000B3A1F" w:rsidRDefault="00C87B10" w:rsidP="00B6554A">
      <w:pPr>
        <w:pStyle w:val="variabledefinitionChar"/>
      </w:pPr>
      <m:oMath>
        <m:r>
          <w:rPr>
            <w:rFonts w:ascii="Cambria Math" w:hAnsi="Cambria Math"/>
          </w:rPr>
          <m:t>pH1</m:t>
        </m:r>
      </m:oMath>
      <w:r w:rsidRPr="000B3A1F">
        <w:tab/>
        <w:t>=</w:t>
      </w:r>
      <w:r w:rsidRPr="000B3A1F">
        <w:tab/>
        <w:t>pH in layer 1</w:t>
      </w:r>
    </w:p>
    <w:p w14:paraId="2F040C2B" w14:textId="77777777" w:rsidR="000B3A1F" w:rsidRDefault="000B3A1F" w:rsidP="008565FA">
      <w:pPr>
        <w:pStyle w:val="BodyText"/>
      </w:pPr>
    </w:p>
    <w:p w14:paraId="49539015" w14:textId="77777777" w:rsidR="00C87B10" w:rsidRPr="000B3A1F" w:rsidRDefault="00C87B10" w:rsidP="00B6554A">
      <w:pPr>
        <w:pStyle w:val="BodyText"/>
      </w:pPr>
      <w:r w:rsidRPr="000B3A1F">
        <w:t>The rate equation for manganese dioxide in the anaerobic sediment layer 2 is:</w:t>
      </w:r>
    </w:p>
    <w:p w14:paraId="25CB53E4" w14:textId="77777777" w:rsidR="00C87B10" w:rsidRPr="00541064" w:rsidRDefault="00000000" w:rsidP="00B6554A">
      <w:pPr>
        <w:pStyle w:val="BodyText"/>
      </w:pPr>
      <m:oMathPara>
        <m:oMath>
          <m:sSub>
            <m:sSubPr>
              <m:ctrlPr>
                <w:rPr>
                  <w:rFonts w:ascii="Cambria Math" w:hAnsi="Cambria Math"/>
                </w:rPr>
              </m:ctrlPr>
            </m:sSubPr>
            <m:e>
              <m:r>
                <w:rPr>
                  <w:rFonts w:ascii="Cambria Math" w:hAnsi="Cambria Math"/>
                </w:rPr>
                <m:t>S</m:t>
              </m:r>
            </m:e>
            <m:sub>
              <m:r>
                <w:rPr>
                  <w:rFonts w:ascii="Cambria Math" w:hAnsi="Cambria Math"/>
                </w:rPr>
                <m:t>Mn</m:t>
              </m:r>
              <m:sSub>
                <m:sSubPr>
                  <m:ctrlPr>
                    <w:rPr>
                      <w:rFonts w:ascii="Cambria Math" w:hAnsi="Cambria Math"/>
                    </w:rPr>
                  </m:ctrlPr>
                </m:sSubPr>
                <m:e>
                  <m:r>
                    <w:rPr>
                      <w:rFonts w:ascii="Cambria Math" w:hAnsi="Cambria Math"/>
                    </w:rPr>
                    <m:t>O</m:t>
                  </m:r>
                </m:e>
                <m:sub>
                  <m:r>
                    <m:rPr>
                      <m:sty m:val="p"/>
                    </m:rPr>
                    <w:rPr>
                      <w:rFonts w:ascii="Cambria Math" w:hAnsi="Cambria Math"/>
                    </w:rPr>
                    <m:t>2</m:t>
                  </m:r>
                </m:sub>
              </m:sSub>
              <m:r>
                <m:rPr>
                  <m:sty m:val="p"/>
                </m:rPr>
                <w:rPr>
                  <w:rFonts w:ascii="Cambria Math" w:hAnsi="Cambria Math"/>
                </w:rPr>
                <m:t>2</m:t>
              </m:r>
            </m:sub>
          </m:sSub>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sSub>
                    <m:sSubPr>
                      <m:ctrlPr>
                        <w:rPr>
                          <w:rFonts w:ascii="Cambria Math" w:hAnsi="Cambria Math"/>
                        </w:rPr>
                      </m:ctrlPr>
                    </m:sSubPr>
                    <m:e>
                      <m:r>
                        <m:rPr>
                          <m:sty m:val="p"/>
                        </m:rPr>
                        <w:rPr>
                          <w:rFonts w:ascii="Cambria Math" w:hAnsi="Cambria Math"/>
                        </w:rPr>
                        <m:t>-</m:t>
                      </m:r>
                      <m:r>
                        <w:rPr>
                          <w:rFonts w:ascii="Cambria Math" w:hAnsi="Cambria Math"/>
                        </w:rPr>
                        <m:t>k</m:t>
                      </m:r>
                    </m:e>
                    <m:sub>
                      <m:r>
                        <w:rPr>
                          <w:rFonts w:ascii="Cambria Math" w:hAnsi="Cambria Math"/>
                        </w:rPr>
                        <m:t>Mn</m:t>
                      </m:r>
                      <m:sSub>
                        <m:sSubPr>
                          <m:ctrlPr>
                            <w:rPr>
                              <w:rFonts w:ascii="Cambria Math" w:hAnsi="Cambria Math"/>
                            </w:rPr>
                          </m:ctrlPr>
                        </m:sSubPr>
                        <m:e>
                          <m:r>
                            <w:rPr>
                              <w:rFonts w:ascii="Cambria Math" w:hAnsi="Cambria Math"/>
                            </w:rPr>
                            <m:t>O</m:t>
                          </m:r>
                        </m:e>
                        <m:sub>
                          <m:r>
                            <m:rPr>
                              <m:sty m:val="p"/>
                            </m:rPr>
                            <w:rPr>
                              <w:rFonts w:ascii="Cambria Math" w:hAnsi="Cambria Math"/>
                            </w:rPr>
                            <m:t>2</m:t>
                          </m:r>
                        </m:sub>
                      </m:s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Φ</m:t>
                      </m:r>
                    </m:e>
                    <m:sub>
                      <m:r>
                        <w:rPr>
                          <w:rFonts w:ascii="Cambria Math" w:hAnsi="Cambria Math"/>
                        </w:rPr>
                        <m:t>Mn</m:t>
                      </m:r>
                      <m:sSub>
                        <m:sSubPr>
                          <m:ctrlPr>
                            <w:rPr>
                              <w:rFonts w:ascii="Cambria Math" w:hAnsi="Cambria Math"/>
                            </w:rPr>
                          </m:ctrlPr>
                        </m:sSubPr>
                        <m:e>
                          <m:r>
                            <w:rPr>
                              <w:rFonts w:ascii="Cambria Math" w:hAnsi="Cambria Math"/>
                            </w:rPr>
                            <m:t>O</m:t>
                          </m:r>
                        </m:e>
                        <m:sub>
                          <m:r>
                            <m:rPr>
                              <m:sty m:val="p"/>
                            </m:rPr>
                            <w:rPr>
                              <w:rFonts w:ascii="Cambria Math" w:hAnsi="Cambria Math"/>
                            </w:rPr>
                            <m:t>2</m:t>
                          </m:r>
                        </m:sub>
                      </m:sSub>
                    </m:sub>
                  </m:sSub>
                </m:e>
              </m:groupChr>
            </m:e>
            <m:lim>
              <m:r>
                <m:rPr>
                  <m:nor/>
                </m:rPr>
                <m:t>Reduction</m:t>
              </m:r>
            </m:lim>
          </m:limLow>
        </m:oMath>
      </m:oMathPara>
    </w:p>
    <w:p w14:paraId="045E18A4" w14:textId="39A078FA" w:rsidR="00C87B10" w:rsidRPr="000B3A1F" w:rsidRDefault="00000000" w:rsidP="00B6554A">
      <w:pPr>
        <w:pStyle w:val="variabledefinitionChar"/>
      </w:pPr>
      <m:oMath>
        <m:sSub>
          <m:sSubPr>
            <m:ctrlPr>
              <w:rPr>
                <w:rFonts w:ascii="Cambria Math" w:hAnsi="Cambria Math"/>
                <w:i/>
              </w:rPr>
            </m:ctrlPr>
          </m:sSubPr>
          <m:e>
            <m:r>
              <w:rPr>
                <w:rFonts w:ascii="Cambria Math" w:hAnsi="Cambria Math"/>
              </w:rPr>
              <m:t>k</m:t>
            </m:r>
          </m:e>
          <m:sub>
            <m:r>
              <w:rPr>
                <w:rFonts w:ascii="Cambria Math" w:hAnsi="Cambria Math"/>
              </w:rPr>
              <m:t>Mn</m:t>
            </m:r>
            <m:sSub>
              <m:sSubPr>
                <m:ctrlPr>
                  <w:rPr>
                    <w:rFonts w:ascii="Cambria Math" w:hAnsi="Cambria Math"/>
                    <w:i/>
                    <w:color w:val="000000"/>
                  </w:rPr>
                </m:ctrlPr>
              </m:sSubPr>
              <m:e>
                <m:r>
                  <w:rPr>
                    <w:rFonts w:ascii="Cambria Math" w:hAnsi="Cambria Math"/>
                  </w:rPr>
                  <m:t>O</m:t>
                </m:r>
              </m:e>
              <m:sub>
                <m:r>
                  <w:rPr>
                    <w:rFonts w:ascii="Cambria Math" w:hAnsi="Cambria Math"/>
                  </w:rPr>
                  <m:t>2</m:t>
                </m:r>
              </m:sub>
            </m:sSub>
            <m:r>
              <w:rPr>
                <w:rFonts w:ascii="Cambria Math" w:hAnsi="Cambria Math"/>
              </w:rPr>
              <m:t>2</m:t>
            </m:r>
          </m:sub>
        </m:sSub>
        <m:r>
          <w:rPr>
            <w:rFonts w:ascii="Cambria Math" w:hAnsi="Cambria Math"/>
          </w:rPr>
          <m:t xml:space="preserve"> </m:t>
        </m:r>
      </m:oMath>
      <w:r w:rsidR="00C87B10" w:rsidRPr="000B3A1F">
        <w:t>=</w:t>
      </w:r>
      <w:r w:rsidR="00C87B10" w:rsidRPr="000B3A1F">
        <w:tab/>
        <w:t xml:space="preserve">manganese dioxide reduction rate in layer 2, </w:t>
      </w:r>
      <w:proofErr w:type="gramStart"/>
      <w:r w:rsidR="00C87B10" w:rsidRPr="008565FA">
        <w:rPr>
          <w:iCs/>
        </w:rPr>
        <w:t>sec</w:t>
      </w:r>
      <w:r w:rsidR="00C87B10" w:rsidRPr="008565FA">
        <w:rPr>
          <w:iCs/>
          <w:vertAlign w:val="superscript"/>
        </w:rPr>
        <w:t>-1</w:t>
      </w:r>
      <w:proofErr w:type="gramEnd"/>
    </w:p>
    <w:p w14:paraId="28E3F1A5" w14:textId="77777777" w:rsidR="00C87B10" w:rsidRPr="00CA4E65" w:rsidRDefault="00C87B10" w:rsidP="00B6554A">
      <w:pPr>
        <w:pStyle w:val="variabledefinitionChar"/>
        <w:rPr>
          <w:iCs/>
        </w:rPr>
      </w:pPr>
      <w:r w:rsidRPr="000B3A1F">
        <w:tab/>
      </w:r>
      <m:oMath>
        <m:sSub>
          <m:sSubPr>
            <m:ctrlPr>
              <w:rPr>
                <w:rFonts w:ascii="Cambria Math" w:hAnsi="Cambria Math"/>
                <w:i/>
                <w:color w:val="000000"/>
              </w:rPr>
            </m:ctrlPr>
          </m:sSubPr>
          <m:e>
            <m:r>
              <m:rPr>
                <m:sty m:val="p"/>
              </m:rPr>
              <w:rPr>
                <w:rFonts w:ascii="Cambria Math" w:hAnsi="Cambria Math"/>
              </w:rPr>
              <m:t>Φ</m:t>
            </m:r>
          </m:e>
          <m:sub>
            <m:r>
              <w:rPr>
                <w:rFonts w:ascii="Cambria Math" w:hAnsi="Cambria Math"/>
              </w:rPr>
              <m:t>Mn</m:t>
            </m:r>
            <m:sSub>
              <m:sSubPr>
                <m:ctrlPr>
                  <w:rPr>
                    <w:rFonts w:ascii="Cambria Math" w:hAnsi="Cambria Math"/>
                    <w:i/>
                    <w:color w:val="000000"/>
                  </w:rPr>
                </m:ctrlPr>
              </m:sSubPr>
              <m:e>
                <m:r>
                  <w:rPr>
                    <w:rFonts w:ascii="Cambria Math" w:hAnsi="Cambria Math"/>
                  </w:rPr>
                  <m:t>O</m:t>
                </m:r>
              </m:e>
              <m:sub>
                <m:r>
                  <w:rPr>
                    <w:rFonts w:ascii="Cambria Math" w:hAnsi="Cambria Math"/>
                  </w:rPr>
                  <m:t>2</m:t>
                </m:r>
              </m:sub>
            </m:sSub>
          </m:sub>
        </m:sSub>
      </m:oMath>
      <w:r w:rsidRPr="000B3A1F">
        <w:tab/>
        <w:t>=</w:t>
      </w:r>
      <w:r w:rsidRPr="000B3A1F">
        <w:tab/>
        <w:t xml:space="preserve">manganese dioxide concentration, </w:t>
      </w:r>
      <w:r w:rsidRPr="008565FA">
        <w:rPr>
          <w:iCs/>
        </w:rPr>
        <w:t>g m</w:t>
      </w:r>
      <w:r w:rsidRPr="008565FA">
        <w:rPr>
          <w:iCs/>
          <w:vertAlign w:val="superscript"/>
        </w:rPr>
        <w:t>-3</w:t>
      </w:r>
    </w:p>
    <w:p w14:paraId="4BBA04E8" w14:textId="77777777" w:rsidR="00C87B10" w:rsidRPr="000B3A1F" w:rsidRDefault="00C87B10" w:rsidP="008565FA">
      <w:pPr>
        <w:pStyle w:val="variabledefinitionChar"/>
      </w:pPr>
    </w:p>
    <w:p w14:paraId="3A5B1A70" w14:textId="77777777" w:rsidR="00C87B10" w:rsidRPr="000B3A1F" w:rsidRDefault="00C87B10" w:rsidP="008565FA">
      <w:pPr>
        <w:pStyle w:val="variabledefinitionChar"/>
      </w:pPr>
      <w:r w:rsidRPr="000B3A1F">
        <w:t xml:space="preserve"> Mass balances for layer 1 and layer 2 are:</w:t>
      </w:r>
    </w:p>
    <w:p w14:paraId="54121294" w14:textId="77777777" w:rsidR="00C87B10" w:rsidRDefault="00C87B10" w:rsidP="008565FA">
      <w:pPr>
        <w:pStyle w:val="variabledefinitionChar"/>
      </w:pPr>
    </w:p>
    <w:p w14:paraId="545F9414" w14:textId="77777777" w:rsidR="00C87B10" w:rsidRPr="006E29C7" w:rsidRDefault="00000000" w:rsidP="008565FA">
      <w:pPr>
        <w:pStyle w:val="variabledefinitionChar"/>
      </w:pPr>
      <m:oMathPara>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f>
            <m:fPr>
              <m:ctrlPr>
                <w:rPr>
                  <w:rFonts w:ascii="Cambria Math" w:hAnsi="Cambria Math"/>
                </w:rPr>
              </m:ctrlPr>
            </m:fPr>
            <m:num>
              <m:r>
                <w:rPr>
                  <w:rFonts w:ascii="Cambria Math" w:hAnsi="Cambria Math"/>
                </w:rPr>
                <m:t>d</m:t>
              </m:r>
              <m:sSub>
                <m:sSubPr>
                  <m:ctrlPr>
                    <w:rPr>
                      <w:rFonts w:ascii="Cambria Math" w:hAnsi="Cambria Math"/>
                    </w:rPr>
                  </m:ctrlPr>
                </m:sSubPr>
                <m:e>
                  <m:r>
                    <m:rPr>
                      <m:sty m:val="p"/>
                    </m:rPr>
                    <w:rPr>
                      <w:rFonts w:ascii="Cambria Math" w:hAnsi="Cambria Math"/>
                    </w:rPr>
                    <m:t>Φ</m:t>
                  </m:r>
                </m:e>
                <m:sub>
                  <m:r>
                    <w:rPr>
                      <w:rFonts w:ascii="Cambria Math" w:hAnsi="Cambria Math"/>
                    </w:rPr>
                    <m:t>Mn</m:t>
                  </m:r>
                  <m:sSub>
                    <m:sSubPr>
                      <m:ctrlPr>
                        <w:rPr>
                          <w:rFonts w:ascii="Cambria Math" w:hAnsi="Cambria Math"/>
                          <w:color w:val="000000"/>
                        </w:rPr>
                      </m:ctrlPr>
                    </m:sSubPr>
                    <m:e>
                      <m:r>
                        <w:rPr>
                          <w:rFonts w:ascii="Cambria Math" w:hAnsi="Cambria Math"/>
                        </w:rPr>
                        <m:t>O</m:t>
                      </m:r>
                    </m:e>
                    <m:sub>
                      <m:r>
                        <m:rPr>
                          <m:sty m:val="p"/>
                        </m:rPr>
                        <w:rPr>
                          <w:rFonts w:ascii="Cambria Math" w:hAnsi="Cambria Math"/>
                        </w:rPr>
                        <m:t>2</m:t>
                      </m:r>
                    </m:sub>
                  </m:sSub>
                  <m:r>
                    <m:rPr>
                      <m:sty m:val="p"/>
                    </m:rPr>
                    <w:rPr>
                      <w:rFonts w:ascii="Cambria Math" w:hAnsi="Cambria Math"/>
                    </w:rPr>
                    <m:t>1</m:t>
                  </m:r>
                </m:sub>
              </m:sSub>
            </m:num>
            <m:den>
              <m:r>
                <w:rPr>
                  <w:rFonts w:ascii="Cambria Math" w:hAnsi="Cambria Math"/>
                </w:rPr>
                <m:t>dt</m:t>
              </m:r>
            </m:den>
          </m:f>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12</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Φ</m:t>
                  </m:r>
                </m:e>
                <m:sub>
                  <m:r>
                    <w:rPr>
                      <w:rFonts w:ascii="Cambria Math" w:hAnsi="Cambria Math"/>
                    </w:rPr>
                    <m:t>Mn</m:t>
                  </m:r>
                  <m:sSub>
                    <m:sSubPr>
                      <m:ctrlPr>
                        <w:rPr>
                          <w:rFonts w:ascii="Cambria Math" w:hAnsi="Cambria Math"/>
                          <w:color w:val="000000"/>
                        </w:rPr>
                      </m:ctrlPr>
                    </m:sSubPr>
                    <m:e>
                      <m:r>
                        <w:rPr>
                          <w:rFonts w:ascii="Cambria Math" w:hAnsi="Cambria Math"/>
                        </w:rPr>
                        <m:t>O</m:t>
                      </m:r>
                    </m:e>
                    <m:sub>
                      <m:r>
                        <m:rPr>
                          <m:sty m:val="p"/>
                        </m:rPr>
                        <w:rPr>
                          <w:rFonts w:ascii="Cambria Math" w:hAnsi="Cambria Math"/>
                        </w:rPr>
                        <m:t>2</m:t>
                      </m:r>
                    </m:sub>
                  </m:s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Mn</m:t>
                  </m:r>
                  <m:sSub>
                    <m:sSubPr>
                      <m:ctrlPr>
                        <w:rPr>
                          <w:rFonts w:ascii="Cambria Math" w:hAnsi="Cambria Math"/>
                          <w:color w:val="000000"/>
                        </w:rPr>
                      </m:ctrlPr>
                    </m:sSubPr>
                    <m:e>
                      <m:r>
                        <w:rPr>
                          <w:rFonts w:ascii="Cambria Math" w:hAnsi="Cambria Math"/>
                        </w:rPr>
                        <m:t>O</m:t>
                      </m:r>
                    </m:e>
                    <m:sub>
                      <m:r>
                        <m:rPr>
                          <m:sty m:val="p"/>
                        </m:rPr>
                        <w:rPr>
                          <w:rFonts w:ascii="Cambria Math" w:hAnsi="Cambria Math"/>
                        </w:rPr>
                        <m:t>2</m:t>
                      </m:r>
                    </m:sub>
                  </m:sSub>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sSub>
            <m:sSubPr>
              <m:ctrlPr>
                <w:rPr>
                  <w:rFonts w:ascii="Cambria Math" w:hAnsi="Cambria Math"/>
                  <w:color w:val="000000"/>
                </w:rPr>
              </m:ctrlPr>
            </m:sSubPr>
            <m:e>
              <m:r>
                <m:rPr>
                  <m:sty m:val="p"/>
                </m:rPr>
                <w:rPr>
                  <w:rFonts w:ascii="Cambria Math" w:hAnsi="Cambria Math"/>
                </w:rPr>
                <m:t>Φ</m:t>
              </m:r>
            </m:e>
            <m:sub>
              <m:r>
                <w:rPr>
                  <w:rFonts w:ascii="Cambria Math" w:hAnsi="Cambria Math"/>
                </w:rPr>
                <m:t>Mn</m:t>
              </m:r>
              <m:sSub>
                <m:sSubPr>
                  <m:ctrlPr>
                    <w:rPr>
                      <w:rFonts w:ascii="Cambria Math" w:hAnsi="Cambria Math"/>
                      <w:color w:val="000000"/>
                    </w:rPr>
                  </m:ctrlPr>
                </m:sSubPr>
                <m:e>
                  <m:r>
                    <w:rPr>
                      <w:rFonts w:ascii="Cambria Math" w:hAnsi="Cambria Math"/>
                    </w:rPr>
                    <m:t>O</m:t>
                  </m:r>
                </m:e>
                <m:sub>
                  <m:r>
                    <m:rPr>
                      <m:sty m:val="p"/>
                    </m:rPr>
                    <w:rPr>
                      <w:rFonts w:ascii="Cambria Math" w:hAnsi="Cambria Math"/>
                    </w:rPr>
                    <m:t>2</m:t>
                  </m:r>
                </m:sub>
              </m:sSub>
              <m:r>
                <m:rPr>
                  <m:sty m:val="p"/>
                </m:rPr>
                <w:rPr>
                  <w:rFonts w:ascii="Cambria Math" w:hAnsi="Cambria Math"/>
                </w:rPr>
                <m:t>1</m:t>
              </m:r>
            </m:sub>
          </m:sSub>
          <m:r>
            <m:rPr>
              <m:sty m:val="p"/>
            </m:rPr>
            <w:rPr>
              <w:rFonts w:ascii="Cambria Math" w:hAnsi="Cambria Math"/>
              <w:color w:val="000000"/>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sSub>
            <m:sSubPr>
              <m:ctrlPr>
                <w:rPr>
                  <w:rFonts w:ascii="Cambria Math" w:hAnsi="Cambria Math"/>
                  <w:color w:val="000000"/>
                </w:rPr>
              </m:ctrlPr>
            </m:sSubPr>
            <m:e>
              <m:r>
                <m:rPr>
                  <m:sty m:val="p"/>
                </m:rPr>
                <w:rPr>
                  <w:rFonts w:ascii="Cambria Math" w:hAnsi="Cambria Math"/>
                </w:rPr>
                <m:t>Φ</m:t>
              </m:r>
            </m:e>
            <m:sub>
              <m:r>
                <w:rPr>
                  <w:rFonts w:ascii="Cambria Math" w:hAnsi="Cambria Math"/>
                </w:rPr>
                <m:t>Mn</m:t>
              </m:r>
              <m:sSub>
                <m:sSubPr>
                  <m:ctrlPr>
                    <w:rPr>
                      <w:rFonts w:ascii="Cambria Math" w:hAnsi="Cambria Math"/>
                      <w:color w:val="000000"/>
                    </w:rPr>
                  </m:ctrlPr>
                </m:sSubPr>
                <m:e>
                  <m:r>
                    <w:rPr>
                      <w:rFonts w:ascii="Cambria Math" w:hAnsi="Cambria Math"/>
                    </w:rPr>
                    <m:t>O</m:t>
                  </m:r>
                </m:e>
                <m:sub>
                  <m:r>
                    <m:rPr>
                      <m:sty m:val="p"/>
                    </m:rPr>
                    <w:rPr>
                      <w:rFonts w:ascii="Cambria Math" w:hAnsi="Cambria Math"/>
                    </w:rPr>
                    <m:t>2</m:t>
                  </m:r>
                </m:sub>
              </m:sSub>
              <m:r>
                <m:rPr>
                  <m:sty m:val="p"/>
                </m:rPr>
                <w:rPr>
                  <w:rFonts w:ascii="Cambria Math" w:hAnsi="Cambria Math"/>
                </w:rPr>
                <m:t>0</m:t>
              </m:r>
            </m:sub>
          </m:sSub>
          <m:r>
            <m:rPr>
              <m:sty m:val="p"/>
            </m:rPr>
            <w:rPr>
              <w:rFonts w:ascii="Cambria Math" w:hAnsi="Cambria Math"/>
              <w:color w:val="000000"/>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sSub>
            <m:sSubPr>
              <m:ctrlPr>
                <w:rPr>
                  <w:rFonts w:ascii="Cambria Math" w:hAnsi="Cambria Math"/>
                </w:rPr>
              </m:ctrlPr>
            </m:sSubPr>
            <m:e>
              <m:r>
                <w:rPr>
                  <w:rFonts w:ascii="Cambria Math" w:hAnsi="Cambria Math"/>
                </w:rPr>
                <m:t>S</m:t>
              </m:r>
            </m:e>
            <m:sub>
              <m:r>
                <w:rPr>
                  <w:rFonts w:ascii="Cambria Math" w:hAnsi="Cambria Math"/>
                </w:rPr>
                <m:t>Mn</m:t>
              </m:r>
              <m:sSub>
                <m:sSubPr>
                  <m:ctrlPr>
                    <w:rPr>
                      <w:rFonts w:ascii="Cambria Math" w:hAnsi="Cambria Math"/>
                      <w:color w:val="000000"/>
                    </w:rPr>
                  </m:ctrlPr>
                </m:sSubPr>
                <m:e>
                  <m:r>
                    <w:rPr>
                      <w:rFonts w:ascii="Cambria Math" w:hAnsi="Cambria Math"/>
                    </w:rPr>
                    <m:t>O</m:t>
                  </m:r>
                </m:e>
                <m:sub>
                  <m:r>
                    <m:rPr>
                      <m:sty m:val="p"/>
                    </m:rPr>
                    <w:rPr>
                      <w:rFonts w:ascii="Cambria Math" w:hAnsi="Cambria Math"/>
                    </w:rPr>
                    <m:t>2</m:t>
                  </m:r>
                </m:sub>
              </m:sSub>
              <m:r>
                <m:rPr>
                  <m:sty m:val="p"/>
                </m:rPr>
                <w:rPr>
                  <w:rFonts w:ascii="Cambria Math" w:hAnsi="Cambria Math"/>
                </w:rPr>
                <m:t>1</m:t>
              </m:r>
            </m:sub>
          </m:sSub>
        </m:oMath>
      </m:oMathPara>
    </w:p>
    <w:p w14:paraId="71C094B6" w14:textId="77777777" w:rsidR="00C87B10" w:rsidRDefault="00C87B10" w:rsidP="008565FA">
      <w:pPr>
        <w:pStyle w:val="variabledefinitionChar"/>
      </w:pPr>
    </w:p>
    <w:p w14:paraId="0415F4F8" w14:textId="77777777" w:rsidR="00C87B10" w:rsidRDefault="00000000" w:rsidP="008565FA">
      <w:pPr>
        <w:pStyle w:val="variabledefinitionChar"/>
      </w:pPr>
      <m:oMathPara>
        <m:oMath>
          <m:sSub>
            <m:sSubPr>
              <m:ctrlPr>
                <w:rPr>
                  <w:rFonts w:ascii="Cambria Math" w:hAnsi="Cambria Math"/>
                </w:rPr>
              </m:ctrlPr>
            </m:sSubPr>
            <m:e>
              <m:r>
                <w:rPr>
                  <w:rFonts w:ascii="Cambria Math" w:hAnsi="Cambria Math"/>
                </w:rPr>
                <m:t>H</m:t>
              </m:r>
            </m:e>
            <m:sub>
              <m:r>
                <m:rPr>
                  <m:sty m:val="p"/>
                </m:rPr>
                <w:rPr>
                  <w:rFonts w:ascii="Cambria Math" w:hAnsi="Cambria Math"/>
                </w:rPr>
                <m:t>2</m:t>
              </m:r>
            </m:sub>
          </m:sSub>
          <m:f>
            <m:fPr>
              <m:ctrlPr>
                <w:rPr>
                  <w:rFonts w:ascii="Cambria Math" w:hAnsi="Cambria Math"/>
                </w:rPr>
              </m:ctrlPr>
            </m:fPr>
            <m:num>
              <m:r>
                <w:rPr>
                  <w:rFonts w:ascii="Cambria Math" w:hAnsi="Cambria Math"/>
                </w:rPr>
                <m:t>d</m:t>
              </m:r>
              <m:sSub>
                <m:sSubPr>
                  <m:ctrlPr>
                    <w:rPr>
                      <w:rFonts w:ascii="Cambria Math" w:hAnsi="Cambria Math"/>
                    </w:rPr>
                  </m:ctrlPr>
                </m:sSubPr>
                <m:e>
                  <m:r>
                    <m:rPr>
                      <m:sty m:val="p"/>
                    </m:rPr>
                    <w:rPr>
                      <w:rFonts w:ascii="Cambria Math" w:hAnsi="Cambria Math"/>
                    </w:rPr>
                    <m:t>Φ</m:t>
                  </m:r>
                </m:e>
                <m:sub>
                  <m:r>
                    <w:rPr>
                      <w:rFonts w:ascii="Cambria Math" w:hAnsi="Cambria Math"/>
                    </w:rPr>
                    <m:t>Mn</m:t>
                  </m:r>
                  <m:sSub>
                    <m:sSubPr>
                      <m:ctrlPr>
                        <w:rPr>
                          <w:rFonts w:ascii="Cambria Math" w:hAnsi="Cambria Math"/>
                          <w:color w:val="000000"/>
                        </w:rPr>
                      </m:ctrlPr>
                    </m:sSubPr>
                    <m:e>
                      <m:r>
                        <w:rPr>
                          <w:rFonts w:ascii="Cambria Math" w:hAnsi="Cambria Math"/>
                        </w:rPr>
                        <m:t>O</m:t>
                      </m:r>
                    </m:e>
                    <m:sub>
                      <m:r>
                        <m:rPr>
                          <m:sty m:val="p"/>
                        </m:rPr>
                        <w:rPr>
                          <w:rFonts w:ascii="Cambria Math" w:hAnsi="Cambria Math"/>
                        </w:rPr>
                        <m:t>2</m:t>
                      </m:r>
                    </m:sub>
                  </m:sSub>
                  <m:r>
                    <m:rPr>
                      <m:sty m:val="p"/>
                    </m:rPr>
                    <w:rPr>
                      <w:rFonts w:ascii="Cambria Math" w:hAnsi="Cambria Math"/>
                    </w:rPr>
                    <m:t>2</m:t>
                  </m:r>
                </m:sub>
              </m:sSub>
            </m:num>
            <m:den>
              <m:r>
                <w:rPr>
                  <w:rFonts w:ascii="Cambria Math" w:hAnsi="Cambria Math"/>
                </w:rPr>
                <m:t>dt</m:t>
              </m:r>
            </m:den>
          </m:f>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12</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Φ</m:t>
                  </m:r>
                </m:e>
                <m:sub>
                  <m:r>
                    <w:rPr>
                      <w:rFonts w:ascii="Cambria Math" w:hAnsi="Cambria Math"/>
                    </w:rPr>
                    <m:t>Mn</m:t>
                  </m:r>
                  <m:sSub>
                    <m:sSubPr>
                      <m:ctrlPr>
                        <w:rPr>
                          <w:rFonts w:ascii="Cambria Math" w:hAnsi="Cambria Math"/>
                          <w:color w:val="000000"/>
                        </w:rPr>
                      </m:ctrlPr>
                    </m:sSubPr>
                    <m:e>
                      <m:r>
                        <w:rPr>
                          <w:rFonts w:ascii="Cambria Math" w:hAnsi="Cambria Math"/>
                        </w:rPr>
                        <m:t>O</m:t>
                      </m:r>
                    </m:e>
                    <m:sub>
                      <m:r>
                        <m:rPr>
                          <m:sty m:val="p"/>
                        </m:rPr>
                        <w:rPr>
                          <w:rFonts w:ascii="Cambria Math" w:hAnsi="Cambria Math"/>
                        </w:rPr>
                        <m:t>2</m:t>
                      </m:r>
                    </m:sub>
                  </m:s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Mn</m:t>
                  </m:r>
                  <m:sSub>
                    <m:sSubPr>
                      <m:ctrlPr>
                        <w:rPr>
                          <w:rFonts w:ascii="Cambria Math" w:hAnsi="Cambria Math"/>
                          <w:color w:val="000000"/>
                        </w:rPr>
                      </m:ctrlPr>
                    </m:sSubPr>
                    <m:e>
                      <m:r>
                        <w:rPr>
                          <w:rFonts w:ascii="Cambria Math" w:hAnsi="Cambria Math"/>
                        </w:rPr>
                        <m:t>O</m:t>
                      </m:r>
                    </m:e>
                    <m:sub>
                      <m:r>
                        <m:rPr>
                          <m:sty m:val="p"/>
                        </m:rPr>
                        <w:rPr>
                          <w:rFonts w:ascii="Cambria Math" w:hAnsi="Cambria Math"/>
                        </w:rPr>
                        <m:t>2</m:t>
                      </m:r>
                    </m:sub>
                  </m:sSub>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Φ</m:t>
                  </m:r>
                </m:e>
                <m:sub>
                  <m:r>
                    <w:rPr>
                      <w:rFonts w:ascii="Cambria Math" w:hAnsi="Cambria Math"/>
                    </w:rPr>
                    <m:t>Mn</m:t>
                  </m:r>
                  <m:sSub>
                    <m:sSubPr>
                      <m:ctrlPr>
                        <w:rPr>
                          <w:rFonts w:ascii="Cambria Math" w:hAnsi="Cambria Math"/>
                          <w:color w:val="000000"/>
                        </w:rPr>
                      </m:ctrlPr>
                    </m:sSubPr>
                    <m:e>
                      <m:r>
                        <w:rPr>
                          <w:rFonts w:ascii="Cambria Math" w:hAnsi="Cambria Math"/>
                        </w:rPr>
                        <m:t>O</m:t>
                      </m:r>
                    </m:e>
                    <m:sub>
                      <m:r>
                        <m:rPr>
                          <m:sty m:val="p"/>
                        </m:rPr>
                        <w:rPr>
                          <w:rFonts w:ascii="Cambria Math" w:hAnsi="Cambria Math"/>
                        </w:rPr>
                        <m:t>2</m:t>
                      </m:r>
                    </m:sub>
                  </m:s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Mn</m:t>
                  </m:r>
                  <m:sSub>
                    <m:sSubPr>
                      <m:ctrlPr>
                        <w:rPr>
                          <w:rFonts w:ascii="Cambria Math" w:hAnsi="Cambria Math"/>
                          <w:color w:val="000000"/>
                        </w:rPr>
                      </m:ctrlPr>
                    </m:sSubPr>
                    <m:e>
                      <m:r>
                        <w:rPr>
                          <w:rFonts w:ascii="Cambria Math" w:hAnsi="Cambria Math"/>
                        </w:rPr>
                        <m:t>O</m:t>
                      </m:r>
                    </m:e>
                    <m:sub>
                      <m:r>
                        <m:rPr>
                          <m:sty m:val="p"/>
                        </m:rPr>
                        <w:rPr>
                          <w:rFonts w:ascii="Cambria Math" w:hAnsi="Cambria Math"/>
                        </w:rPr>
                        <m:t>2</m:t>
                      </m:r>
                    </m:sub>
                  </m:sSub>
                  <m:r>
                    <m:rPr>
                      <m:sty m:val="p"/>
                    </m:rP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2</m:t>
              </m:r>
            </m:sub>
          </m:sSub>
          <m:sSub>
            <m:sSubPr>
              <m:ctrlPr>
                <w:rPr>
                  <w:rFonts w:ascii="Cambria Math" w:hAnsi="Cambria Math"/>
                </w:rPr>
              </m:ctrlPr>
            </m:sSubPr>
            <m:e>
              <m:r>
                <w:rPr>
                  <w:rFonts w:ascii="Cambria Math" w:hAnsi="Cambria Math"/>
                </w:rPr>
                <m:t>S</m:t>
              </m:r>
            </m:e>
            <m:sub>
              <m:r>
                <w:rPr>
                  <w:rFonts w:ascii="Cambria Math" w:hAnsi="Cambria Math"/>
                </w:rPr>
                <m:t>Mn</m:t>
              </m:r>
              <m:sSub>
                <m:sSubPr>
                  <m:ctrlPr>
                    <w:rPr>
                      <w:rFonts w:ascii="Cambria Math" w:hAnsi="Cambria Math"/>
                      <w:color w:val="000000"/>
                    </w:rPr>
                  </m:ctrlPr>
                </m:sSubPr>
                <m:e>
                  <m:r>
                    <w:rPr>
                      <w:rFonts w:ascii="Cambria Math" w:hAnsi="Cambria Math"/>
                    </w:rPr>
                    <m:t>O</m:t>
                  </m:r>
                </m:e>
                <m:sub>
                  <m:r>
                    <m:rPr>
                      <m:sty m:val="p"/>
                    </m:rPr>
                    <w:rPr>
                      <w:rFonts w:ascii="Cambria Math" w:hAnsi="Cambria Math"/>
                    </w:rPr>
                    <m:t>2</m:t>
                  </m:r>
                </m:sub>
              </m:sSub>
              <m:r>
                <m:rPr>
                  <m:sty m:val="p"/>
                </m:rPr>
                <w:rPr>
                  <w:rFonts w:ascii="Cambria Math" w:hAnsi="Cambria Math"/>
                </w:rPr>
                <m:t>2</m:t>
              </m:r>
            </m:sub>
          </m:sSub>
        </m:oMath>
      </m:oMathPara>
    </w:p>
    <w:p w14:paraId="59638278" w14:textId="77777777" w:rsidR="00C87B10" w:rsidRDefault="00C87B10" w:rsidP="008565FA">
      <w:pPr>
        <w:pStyle w:val="variabledefinitionChar"/>
      </w:pPr>
    </w:p>
    <w:p w14:paraId="59910E28" w14:textId="77777777" w:rsidR="00C87B10" w:rsidRPr="000B3A1F" w:rsidRDefault="00C87B10" w:rsidP="008565FA">
      <w:pPr>
        <w:pStyle w:val="where"/>
      </w:pPr>
      <w:r w:rsidRPr="000B3A1F">
        <w:t xml:space="preserve"> where</w:t>
      </w:r>
      <w:r w:rsidR="000B3A1F">
        <w:t>:</w:t>
      </w:r>
    </w:p>
    <w:p w14:paraId="2CD90932" w14:textId="77777777" w:rsidR="00C87B10" w:rsidRPr="008565FA" w:rsidRDefault="00C87B10" w:rsidP="00B6554A">
      <w:pPr>
        <w:pStyle w:val="variabledefinitionChar"/>
        <w:rPr>
          <w:iCs/>
          <w:vertAlign w:val="superscript"/>
        </w:rPr>
      </w:pPr>
      <w:r w:rsidRPr="000B3A1F">
        <w:tab/>
      </w:r>
      <m:oMath>
        <m:sSub>
          <m:sSubPr>
            <m:ctrlPr>
              <w:rPr>
                <w:rFonts w:ascii="Cambria Math" w:hAnsi="Cambria Math"/>
                <w:i/>
                <w:color w:val="000000"/>
              </w:rPr>
            </m:ctrlPr>
          </m:sSubPr>
          <m:e>
            <m:r>
              <m:rPr>
                <m:sty m:val="p"/>
              </m:rPr>
              <w:rPr>
                <w:rFonts w:ascii="Cambria Math" w:hAnsi="Cambria Math"/>
              </w:rPr>
              <m:t>Φ</m:t>
            </m:r>
          </m:e>
          <m:sub>
            <m:r>
              <w:rPr>
                <w:rFonts w:ascii="Cambria Math" w:hAnsi="Cambria Math"/>
              </w:rPr>
              <m:t>Mn</m:t>
            </m:r>
            <m:sSub>
              <m:sSubPr>
                <m:ctrlPr>
                  <w:rPr>
                    <w:rFonts w:ascii="Cambria Math" w:hAnsi="Cambria Math"/>
                    <w:i/>
                    <w:color w:val="000000"/>
                  </w:rPr>
                </m:ctrlPr>
              </m:sSubPr>
              <m:e>
                <m:r>
                  <w:rPr>
                    <w:rFonts w:ascii="Cambria Math" w:hAnsi="Cambria Math"/>
                  </w:rPr>
                  <m:t>O</m:t>
                </m:r>
              </m:e>
              <m:sub>
                <m:r>
                  <w:rPr>
                    <w:rFonts w:ascii="Cambria Math" w:hAnsi="Cambria Math"/>
                  </w:rPr>
                  <m:t>2</m:t>
                </m:r>
              </m:sub>
            </m:sSub>
            <m:r>
              <w:rPr>
                <w:rFonts w:ascii="Cambria Math" w:hAnsi="Cambria Math"/>
                <w:color w:val="000000"/>
              </w:rPr>
              <m:t>0</m:t>
            </m:r>
          </m:sub>
        </m:sSub>
      </m:oMath>
      <w:r w:rsidRPr="000B3A1F">
        <w:tab/>
        <w:t xml:space="preserve">=manganese concentration in water column, </w:t>
      </w:r>
      <w:r w:rsidRPr="008565FA">
        <w:rPr>
          <w:iCs/>
        </w:rPr>
        <w:t>g m</w:t>
      </w:r>
      <w:r w:rsidRPr="008565FA">
        <w:rPr>
          <w:iCs/>
          <w:vertAlign w:val="superscript"/>
        </w:rPr>
        <w:t>-3</w:t>
      </w:r>
    </w:p>
    <w:p w14:paraId="1D4295E3" w14:textId="77777777" w:rsidR="00C87B10" w:rsidRPr="00CA4E65" w:rsidRDefault="00C87B10" w:rsidP="00B6554A">
      <w:pPr>
        <w:pStyle w:val="variabledefinitionChar"/>
        <w:rPr>
          <w:iCs/>
        </w:rPr>
      </w:pPr>
      <w:r w:rsidRPr="000B3A1F">
        <w:rPr>
          <w:i/>
        </w:rPr>
        <w:tab/>
      </w:r>
      <m:oMath>
        <m:sSub>
          <m:sSubPr>
            <m:ctrlPr>
              <w:rPr>
                <w:rFonts w:ascii="Cambria Math" w:hAnsi="Cambria Math"/>
              </w:rPr>
            </m:ctrlPr>
          </m:sSubPr>
          <m:e>
            <m:r>
              <w:rPr>
                <w:rFonts w:ascii="Cambria Math" w:hAnsi="Cambria Math"/>
              </w:rPr>
              <m:t>H</m:t>
            </m:r>
          </m:e>
          <m:sub>
            <m:r>
              <w:rPr>
                <w:rFonts w:ascii="Cambria Math" w:hAnsi="Cambria Math"/>
              </w:rPr>
              <m:t>1</m:t>
            </m:r>
          </m:sub>
        </m:sSub>
      </m:oMath>
      <w:r w:rsidRPr="000B3A1F">
        <w:rPr>
          <w:i/>
        </w:rPr>
        <w:tab/>
      </w:r>
      <w:r w:rsidRPr="000B3A1F">
        <w:t xml:space="preserve">= height of layer 1, </w:t>
      </w:r>
      <w:r w:rsidRPr="008565FA">
        <w:rPr>
          <w:iCs/>
        </w:rPr>
        <w:t>m</w:t>
      </w:r>
    </w:p>
    <w:p w14:paraId="1E7CED53" w14:textId="77777777" w:rsidR="00C87B10" w:rsidRPr="000B3A1F" w:rsidRDefault="00C87B10" w:rsidP="00B6554A">
      <w:pPr>
        <w:pStyle w:val="variabledefinitionChar"/>
      </w:pPr>
      <w:r w:rsidRPr="000B3A1F">
        <w:tab/>
      </w:r>
      <m:oMath>
        <m:sSub>
          <m:sSubPr>
            <m:ctrlPr>
              <w:rPr>
                <w:rFonts w:ascii="Cambria Math" w:hAnsi="Cambria Math"/>
              </w:rPr>
            </m:ctrlPr>
          </m:sSubPr>
          <m:e>
            <m:r>
              <w:rPr>
                <w:rFonts w:ascii="Cambria Math" w:hAnsi="Cambria Math"/>
              </w:rPr>
              <m:t>H</m:t>
            </m:r>
          </m:e>
          <m:sub>
            <m:r>
              <w:rPr>
                <w:rFonts w:ascii="Cambria Math" w:hAnsi="Cambria Math"/>
              </w:rPr>
              <m:t>2</m:t>
            </m:r>
          </m:sub>
        </m:sSub>
      </m:oMath>
      <w:r w:rsidRPr="000B3A1F">
        <w:tab/>
        <w:t xml:space="preserve">= height of layer 2, </w:t>
      </w:r>
      <w:r w:rsidRPr="008565FA">
        <w:rPr>
          <w:iCs/>
        </w:rPr>
        <w:t>m</w:t>
      </w:r>
    </w:p>
    <w:p w14:paraId="39A9440C" w14:textId="77777777" w:rsidR="00C87B10" w:rsidRPr="000B3A1F" w:rsidRDefault="00C87B10" w:rsidP="008565FA">
      <w:pPr>
        <w:pStyle w:val="variabledefinitionChar"/>
      </w:pPr>
      <w:r w:rsidRPr="000B3A1F">
        <w:rPr>
          <w:i/>
        </w:rPr>
        <w:tab/>
      </w:r>
      <m:oMath>
        <m:sSub>
          <m:sSubPr>
            <m:ctrlPr>
              <w:rPr>
                <w:rFonts w:ascii="Cambria Math" w:hAnsi="Cambria Math"/>
                <w:i/>
              </w:rPr>
            </m:ctrlPr>
          </m:sSubPr>
          <m:e>
            <m:r>
              <w:rPr>
                <w:rFonts w:ascii="Cambria Math" w:hAnsi="Cambria Math"/>
              </w:rPr>
              <m:t>w</m:t>
            </m:r>
          </m:e>
          <m:sub>
            <m:r>
              <w:rPr>
                <w:rFonts w:ascii="Cambria Math" w:hAnsi="Cambria Math"/>
              </w:rPr>
              <m:t>1</m:t>
            </m:r>
          </m:sub>
        </m:sSub>
      </m:oMath>
      <w:r w:rsidRPr="000B3A1F">
        <w:tab/>
        <w:t>=</w:t>
      </w:r>
      <w:r w:rsidRPr="000B3A1F">
        <w:tab/>
        <w:t xml:space="preserve">particle settling velocity, </w:t>
      </w:r>
      <w:r w:rsidRPr="008565FA">
        <w:rPr>
          <w:iCs/>
        </w:rPr>
        <w:t>m s</w:t>
      </w:r>
      <w:r w:rsidRPr="008565FA">
        <w:rPr>
          <w:iCs/>
          <w:vertAlign w:val="superscript"/>
        </w:rPr>
        <w:t>-1</w:t>
      </w:r>
    </w:p>
    <w:p w14:paraId="2DA4515C" w14:textId="77777777" w:rsidR="00C87B10" w:rsidRPr="008565FA" w:rsidRDefault="00C87B10" w:rsidP="00B6554A">
      <w:pPr>
        <w:pStyle w:val="variabledefinitionChar"/>
        <w:rPr>
          <w:iCs/>
          <w:vertAlign w:val="superscript"/>
        </w:rPr>
      </w:pPr>
      <w:r w:rsidRPr="000B3A1F">
        <w:tab/>
      </w:r>
      <m:oMath>
        <m:sSub>
          <m:sSubPr>
            <m:ctrlPr>
              <w:rPr>
                <w:rFonts w:ascii="Cambria Math" w:hAnsi="Cambria Math"/>
                <w:i/>
              </w:rPr>
            </m:ctrlPr>
          </m:sSubPr>
          <m:e>
            <m:r>
              <w:rPr>
                <w:rFonts w:ascii="Cambria Math" w:hAnsi="Cambria Math"/>
              </w:rPr>
              <m:t>w</m:t>
            </m:r>
          </m:e>
          <m:sub>
            <m:r>
              <w:rPr>
                <w:rFonts w:ascii="Cambria Math" w:hAnsi="Cambria Math"/>
              </w:rPr>
              <m:t>12</m:t>
            </m:r>
          </m:sub>
        </m:sSub>
      </m:oMath>
      <w:r w:rsidRPr="000B3A1F">
        <w:tab/>
        <w:t>=</w:t>
      </w:r>
      <w:r w:rsidRPr="000B3A1F">
        <w:tab/>
        <w:t xml:space="preserve">particle mixing velocity between layer 1 and layer 2, </w:t>
      </w:r>
      <w:r w:rsidRPr="008565FA">
        <w:rPr>
          <w:iCs/>
        </w:rPr>
        <w:t>m s</w:t>
      </w:r>
      <w:r w:rsidRPr="008565FA">
        <w:rPr>
          <w:iCs/>
          <w:vertAlign w:val="superscript"/>
        </w:rPr>
        <w:t>-1</w:t>
      </w:r>
    </w:p>
    <w:p w14:paraId="13D1F776" w14:textId="77777777" w:rsidR="00C87B10" w:rsidRPr="00CA4E65" w:rsidRDefault="00C87B10" w:rsidP="008565FA">
      <w:pPr>
        <w:pStyle w:val="variabledefinitionChar"/>
        <w:rPr>
          <w:iCs/>
        </w:rPr>
      </w:pPr>
      <w:r w:rsidRPr="000B3A1F">
        <w:rPr>
          <w:i/>
        </w:rPr>
        <w:tab/>
      </w:r>
      <m:oMath>
        <m:sSub>
          <m:sSubPr>
            <m:ctrlPr>
              <w:rPr>
                <w:rFonts w:ascii="Cambria Math" w:hAnsi="Cambria Math"/>
                <w:i/>
              </w:rPr>
            </m:ctrlPr>
          </m:sSubPr>
          <m:e>
            <m:r>
              <w:rPr>
                <w:rFonts w:ascii="Cambria Math" w:hAnsi="Cambria Math"/>
              </w:rPr>
              <m:t>w</m:t>
            </m:r>
          </m:e>
          <m:sub>
            <m:r>
              <w:rPr>
                <w:rFonts w:ascii="Cambria Math" w:hAnsi="Cambria Math"/>
              </w:rPr>
              <m:t>2</m:t>
            </m:r>
          </m:sub>
        </m:sSub>
      </m:oMath>
      <w:r w:rsidRPr="000B3A1F">
        <w:tab/>
        <w:t>=</w:t>
      </w:r>
      <w:r w:rsidRPr="000B3A1F">
        <w:tab/>
        <w:t xml:space="preserve">burial velocity, </w:t>
      </w:r>
      <w:r w:rsidRPr="008565FA">
        <w:rPr>
          <w:iCs/>
        </w:rPr>
        <w:t>m s</w:t>
      </w:r>
      <w:r w:rsidRPr="008565FA">
        <w:rPr>
          <w:iCs/>
          <w:vertAlign w:val="superscript"/>
        </w:rPr>
        <w:t>-1</w:t>
      </w:r>
    </w:p>
    <w:p w14:paraId="790F36D1" w14:textId="77777777" w:rsidR="00C87B10" w:rsidRPr="00541064" w:rsidRDefault="00C87B10" w:rsidP="00B6554A">
      <w:pPr>
        <w:pStyle w:val="variabledefinitionChar"/>
      </w:pPr>
    </w:p>
    <w:p w14:paraId="57B6DEAB" w14:textId="77777777" w:rsidR="00C87B10" w:rsidRPr="000B3A1F" w:rsidRDefault="00C87B10" w:rsidP="00B6554A">
      <w:pPr>
        <w:rPr>
          <w:rFonts w:eastAsiaTheme="minorEastAsia"/>
        </w:rPr>
      </w:pPr>
      <w:r w:rsidRPr="000B3A1F">
        <w:rPr>
          <w:rFonts w:eastAsiaTheme="minorEastAsia"/>
        </w:rPr>
        <w:t>The implicit finite difference scheme for layer 1 is</w:t>
      </w:r>
    </w:p>
    <w:p w14:paraId="1D8931F2" w14:textId="77777777" w:rsidR="00C87B10" w:rsidRPr="006E29C7" w:rsidRDefault="00000000" w:rsidP="008565FA">
      <w:pPr>
        <w:pStyle w:val="variabledefinitionChar"/>
        <w:spacing w:before="120" w:line="360" w:lineRule="auto"/>
      </w:pPr>
      <m:oMathPara>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f>
            <m:fPr>
              <m:ctrlPr>
                <w:rPr>
                  <w:rFonts w:ascii="Cambria Math" w:hAnsi="Cambria Math"/>
                </w:rPr>
              </m:ctrlPr>
            </m:fPr>
            <m:num>
              <m:sSubSup>
                <m:sSubSupPr>
                  <m:ctrlPr>
                    <w:rPr>
                      <w:rFonts w:ascii="Cambria Math" w:hAnsi="Cambria Math"/>
                    </w:rPr>
                  </m:ctrlPr>
                </m:sSubSupPr>
                <m:e>
                  <m:r>
                    <m:rPr>
                      <m:sty m:val="p"/>
                    </m:rPr>
                    <w:rPr>
                      <w:rFonts w:ascii="Cambria Math" w:hAnsi="Cambria Math"/>
                    </w:rPr>
                    <m:t>Φ</m:t>
                  </m:r>
                </m:e>
                <m:sub>
                  <m:r>
                    <w:rPr>
                      <w:rFonts w:ascii="Cambria Math" w:hAnsi="Cambria Math"/>
                    </w:rPr>
                    <m:t>Mn</m:t>
                  </m:r>
                  <m:sSub>
                    <m:sSubPr>
                      <m:ctrlPr>
                        <w:rPr>
                          <w:rFonts w:ascii="Cambria Math" w:hAnsi="Cambria Math"/>
                          <w:color w:val="000000"/>
                        </w:rPr>
                      </m:ctrlPr>
                    </m:sSubPr>
                    <m:e>
                      <m:r>
                        <w:rPr>
                          <w:rFonts w:ascii="Cambria Math" w:hAnsi="Cambria Math"/>
                        </w:rPr>
                        <m:t>O</m:t>
                      </m:r>
                    </m:e>
                    <m:sub>
                      <m:r>
                        <m:rPr>
                          <m:sty m:val="p"/>
                        </m:rPr>
                        <w:rPr>
                          <w:rFonts w:ascii="Cambria Math" w:hAnsi="Cambria Math"/>
                        </w:rPr>
                        <m:t>2</m:t>
                      </m:r>
                    </m:sub>
                  </m:sSub>
                  <m:r>
                    <m:rPr>
                      <m:sty m:val="p"/>
                    </m:rPr>
                    <w:rPr>
                      <w:rFonts w:ascii="Cambria Math" w:hAnsi="Cambria Math"/>
                    </w:rPr>
                    <m:t>1</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Φ</m:t>
                  </m:r>
                </m:e>
                <m:sub>
                  <m:r>
                    <w:rPr>
                      <w:rFonts w:ascii="Cambria Math" w:hAnsi="Cambria Math"/>
                    </w:rPr>
                    <m:t>Mn</m:t>
                  </m:r>
                  <m:sSub>
                    <m:sSubPr>
                      <m:ctrlPr>
                        <w:rPr>
                          <w:rFonts w:ascii="Cambria Math" w:hAnsi="Cambria Math"/>
                          <w:color w:val="000000"/>
                        </w:rPr>
                      </m:ctrlPr>
                    </m:sSubPr>
                    <m:e>
                      <m:r>
                        <w:rPr>
                          <w:rFonts w:ascii="Cambria Math" w:hAnsi="Cambria Math"/>
                        </w:rPr>
                        <m:t>O</m:t>
                      </m:r>
                    </m:e>
                    <m:sub>
                      <m:r>
                        <m:rPr>
                          <m:sty m:val="p"/>
                        </m:rPr>
                        <w:rPr>
                          <w:rFonts w:ascii="Cambria Math" w:hAnsi="Cambria Math"/>
                        </w:rPr>
                        <m:t>2</m:t>
                      </m:r>
                    </m:sub>
                  </m:sSub>
                  <m:r>
                    <m:rPr>
                      <m:sty m:val="p"/>
                    </m:rPr>
                    <w:rPr>
                      <w:rFonts w:ascii="Cambria Math" w:hAnsi="Cambria Math"/>
                    </w:rPr>
                    <m:t>1</m:t>
                  </m:r>
                </m:sub>
                <m:sup>
                  <m:r>
                    <w:rPr>
                      <w:rFonts w:ascii="Cambria Math" w:hAnsi="Cambria Math"/>
                    </w:rPr>
                    <m:t>t</m:t>
                  </m:r>
                </m:sup>
              </m:sSubSup>
            </m:num>
            <m:den>
              <m:r>
                <m:rPr>
                  <m:sty m:val="p"/>
                </m:rPr>
                <w:rPr>
                  <w:rFonts w:ascii="Cambria Math" w:hAnsi="Cambria Math"/>
                </w:rPr>
                <m:t>Δ</m:t>
              </m:r>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12</m:t>
              </m:r>
            </m:sub>
          </m:sSub>
          <m:d>
            <m:dPr>
              <m:ctrlPr>
                <w:rPr>
                  <w:rFonts w:ascii="Cambria Math" w:hAnsi="Cambria Math"/>
                </w:rPr>
              </m:ctrlPr>
            </m:dPr>
            <m:e>
              <m:sSubSup>
                <m:sSubSupPr>
                  <m:ctrlPr>
                    <w:rPr>
                      <w:rFonts w:ascii="Cambria Math" w:hAnsi="Cambria Math"/>
                    </w:rPr>
                  </m:ctrlPr>
                </m:sSubSupPr>
                <m:e>
                  <m:r>
                    <m:rPr>
                      <m:sty m:val="p"/>
                    </m:rPr>
                    <w:rPr>
                      <w:rFonts w:ascii="Cambria Math" w:hAnsi="Cambria Math"/>
                    </w:rPr>
                    <m:t>Φ</m:t>
                  </m:r>
                </m:e>
                <m:sub>
                  <m:r>
                    <w:rPr>
                      <w:rFonts w:ascii="Cambria Math" w:hAnsi="Cambria Math"/>
                    </w:rPr>
                    <m:t>Mn</m:t>
                  </m:r>
                  <m:sSub>
                    <m:sSubPr>
                      <m:ctrlPr>
                        <w:rPr>
                          <w:rFonts w:ascii="Cambria Math" w:hAnsi="Cambria Math"/>
                          <w:color w:val="000000"/>
                        </w:rPr>
                      </m:ctrlPr>
                    </m:sSubPr>
                    <m:e>
                      <m:r>
                        <w:rPr>
                          <w:rFonts w:ascii="Cambria Math" w:hAnsi="Cambria Math"/>
                        </w:rPr>
                        <m:t>O</m:t>
                      </m:r>
                    </m:e>
                    <m:sub>
                      <m:r>
                        <m:rPr>
                          <m:sty m:val="p"/>
                        </m:rPr>
                        <w:rPr>
                          <w:rFonts w:ascii="Cambria Math" w:hAnsi="Cambria Math"/>
                        </w:rPr>
                        <m:t>2</m:t>
                      </m:r>
                    </m:sub>
                  </m:sSub>
                  <m:r>
                    <m:rPr>
                      <m:sty m:val="p"/>
                    </m:rPr>
                    <w:rPr>
                      <w:rFonts w:ascii="Cambria Math" w:hAnsi="Cambria Math"/>
                    </w:rPr>
                    <m:t>2</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Φ</m:t>
                  </m:r>
                </m:e>
                <m:sub>
                  <m:r>
                    <w:rPr>
                      <w:rFonts w:ascii="Cambria Math" w:hAnsi="Cambria Math"/>
                    </w:rPr>
                    <m:t>Mn</m:t>
                  </m:r>
                  <m:sSub>
                    <m:sSubPr>
                      <m:ctrlPr>
                        <w:rPr>
                          <w:rFonts w:ascii="Cambria Math" w:hAnsi="Cambria Math"/>
                          <w:color w:val="000000"/>
                        </w:rPr>
                      </m:ctrlPr>
                    </m:sSubPr>
                    <m:e>
                      <m:r>
                        <w:rPr>
                          <w:rFonts w:ascii="Cambria Math" w:hAnsi="Cambria Math"/>
                        </w:rPr>
                        <m:t>O</m:t>
                      </m:r>
                    </m:e>
                    <m:sub>
                      <m:r>
                        <m:rPr>
                          <m:sty m:val="p"/>
                        </m:rPr>
                        <w:rPr>
                          <w:rFonts w:ascii="Cambria Math" w:hAnsi="Cambria Math"/>
                        </w:rPr>
                        <m:t>2</m:t>
                      </m:r>
                    </m:sub>
                  </m:sSub>
                  <m:r>
                    <m:rPr>
                      <m:sty m:val="p"/>
                    </m:rPr>
                    <w:rPr>
                      <w:rFonts w:ascii="Cambria Math" w:hAnsi="Cambria Math"/>
                    </w:rPr>
                    <m:t>1</m:t>
                  </m:r>
                </m:sub>
                <m:sup>
                  <m:r>
                    <w:rPr>
                      <w:rFonts w:ascii="Cambria Math" w:hAnsi="Cambria Math"/>
                    </w:rPr>
                    <m:t>t</m:t>
                  </m:r>
                  <m:r>
                    <m:rPr>
                      <m:sty m:val="p"/>
                    </m:rPr>
                    <w:rPr>
                      <w:rFonts w:ascii="Cambria Math" w:hAnsi="Cambria Math"/>
                    </w:rPr>
                    <m:t>+Δ</m:t>
                  </m:r>
                  <m:r>
                    <w:rPr>
                      <w:rFonts w:ascii="Cambria Math" w:hAnsi="Cambria Math"/>
                    </w:rPr>
                    <m:t>t</m:t>
                  </m:r>
                </m:sup>
              </m:sSubSup>
            </m:e>
          </m:d>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sSubSup>
            <m:sSubSupPr>
              <m:ctrlPr>
                <w:rPr>
                  <w:rFonts w:ascii="Cambria Math" w:hAnsi="Cambria Math"/>
                </w:rPr>
              </m:ctrlPr>
            </m:sSubSupPr>
            <m:e>
              <m:r>
                <m:rPr>
                  <m:sty m:val="p"/>
                </m:rPr>
                <w:rPr>
                  <w:rFonts w:ascii="Cambria Math" w:hAnsi="Cambria Math"/>
                </w:rPr>
                <m:t>Φ</m:t>
              </m:r>
            </m:e>
            <m:sub>
              <m:r>
                <w:rPr>
                  <w:rFonts w:ascii="Cambria Math" w:hAnsi="Cambria Math"/>
                </w:rPr>
                <m:t>Mn</m:t>
              </m:r>
              <m:sSub>
                <m:sSubPr>
                  <m:ctrlPr>
                    <w:rPr>
                      <w:rFonts w:ascii="Cambria Math" w:hAnsi="Cambria Math"/>
                      <w:color w:val="000000"/>
                    </w:rPr>
                  </m:ctrlPr>
                </m:sSubPr>
                <m:e>
                  <m:r>
                    <w:rPr>
                      <w:rFonts w:ascii="Cambria Math" w:hAnsi="Cambria Math"/>
                    </w:rPr>
                    <m:t>O</m:t>
                  </m:r>
                </m:e>
                <m:sub>
                  <m:r>
                    <m:rPr>
                      <m:sty m:val="p"/>
                    </m:rPr>
                    <w:rPr>
                      <w:rFonts w:ascii="Cambria Math" w:hAnsi="Cambria Math"/>
                    </w:rPr>
                    <m:t>2</m:t>
                  </m:r>
                </m:sub>
              </m:sSub>
              <m:r>
                <m:rPr>
                  <m:sty m:val="p"/>
                </m:rPr>
                <w:rPr>
                  <w:rFonts w:ascii="Cambria Math" w:hAnsi="Cambria Math"/>
                </w:rPr>
                <m:t>1</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color w:val="000000"/>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sSub>
            <m:sSubPr>
              <m:ctrlPr>
                <w:rPr>
                  <w:rFonts w:ascii="Cambria Math" w:hAnsi="Cambria Math"/>
                  <w:color w:val="000000"/>
                </w:rPr>
              </m:ctrlPr>
            </m:sSubPr>
            <m:e>
              <m:r>
                <m:rPr>
                  <m:sty m:val="p"/>
                </m:rPr>
                <w:rPr>
                  <w:rFonts w:ascii="Cambria Math" w:hAnsi="Cambria Math"/>
                </w:rPr>
                <m:t>Φ</m:t>
              </m:r>
            </m:e>
            <m:sub>
              <m:r>
                <w:rPr>
                  <w:rFonts w:ascii="Cambria Math" w:hAnsi="Cambria Math"/>
                </w:rPr>
                <m:t>Mn</m:t>
              </m:r>
              <m:sSub>
                <m:sSubPr>
                  <m:ctrlPr>
                    <w:rPr>
                      <w:rFonts w:ascii="Cambria Math" w:hAnsi="Cambria Math"/>
                      <w:color w:val="000000"/>
                    </w:rPr>
                  </m:ctrlPr>
                </m:sSubPr>
                <m:e>
                  <m:r>
                    <w:rPr>
                      <w:rFonts w:ascii="Cambria Math" w:hAnsi="Cambria Math"/>
                    </w:rPr>
                    <m:t>O</m:t>
                  </m:r>
                </m:e>
                <m:sub>
                  <m:r>
                    <m:rPr>
                      <m:sty m:val="p"/>
                    </m:rPr>
                    <w:rPr>
                      <w:rFonts w:ascii="Cambria Math" w:hAnsi="Cambria Math"/>
                    </w:rPr>
                    <m:t>2</m:t>
                  </m:r>
                </m:sub>
              </m:sSub>
              <m:r>
                <m:rPr>
                  <m:sty m:val="p"/>
                </m:rPr>
                <w:rPr>
                  <w:rFonts w:ascii="Cambria Math" w:hAnsi="Cambria Math"/>
                </w:rPr>
                <m:t>0</m:t>
              </m:r>
            </m:sub>
          </m:sSub>
          <m:r>
            <m:rPr>
              <m:sty m:val="p"/>
            </m:rPr>
            <w:rPr>
              <w:rFonts w:ascii="Cambria Math" w:hAnsi="Cambria Math"/>
              <w:color w:val="000000"/>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sSub>
            <m:sSubPr>
              <m:ctrlPr>
                <w:rPr>
                  <w:rFonts w:ascii="Cambria Math" w:hAnsi="Cambria Math"/>
                </w:rPr>
              </m:ctrlPr>
            </m:sSubPr>
            <m:e>
              <m:r>
                <w:rPr>
                  <w:rFonts w:ascii="Cambria Math" w:hAnsi="Cambria Math"/>
                </w:rPr>
                <m:t>k</m:t>
              </m:r>
            </m:e>
            <m:sub>
              <m:r>
                <w:rPr>
                  <w:rFonts w:ascii="Cambria Math" w:hAnsi="Cambria Math"/>
                </w:rPr>
                <m:t>Mn</m:t>
              </m:r>
              <m:d>
                <m:dPr>
                  <m:ctrlPr>
                    <w:rPr>
                      <w:rFonts w:ascii="Cambria Math" w:hAnsi="Cambria Math"/>
                    </w:rPr>
                  </m:ctrlPr>
                </m:dPr>
                <m:e>
                  <m:r>
                    <w:rPr>
                      <w:rFonts w:ascii="Cambria Math" w:hAnsi="Cambria Math"/>
                    </w:rPr>
                    <m:t>II</m:t>
                  </m:r>
                </m:e>
              </m:d>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Φ</m:t>
              </m:r>
            </m:e>
            <m:sub>
              <m:r>
                <w:rPr>
                  <w:rFonts w:ascii="Cambria Math" w:hAnsi="Cambria Math"/>
                </w:rPr>
                <m:t>DO</m:t>
              </m:r>
            </m:sub>
          </m:sSub>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d>
                <m:dPr>
                  <m:ctrlPr>
                    <w:rPr>
                      <w:rFonts w:ascii="Cambria Math" w:hAnsi="Cambria Math"/>
                    </w:rPr>
                  </m:ctrlPr>
                </m:dPr>
                <m:e>
                  <m:r>
                    <w:rPr>
                      <w:rFonts w:ascii="Cambria Math" w:hAnsi="Cambria Math"/>
                    </w:rPr>
                    <m:t>pH</m:t>
                  </m:r>
                  <m:r>
                    <m:rPr>
                      <m:sty m:val="p"/>
                    </m:rPr>
                    <w:rPr>
                      <w:rFonts w:ascii="Cambria Math" w:hAnsi="Cambria Math"/>
                    </w:rPr>
                    <m:t>1-7</m:t>
                  </m:r>
                </m:e>
              </m:d>
            </m:sup>
          </m:sSup>
          <m:sSubSup>
            <m:sSubSupPr>
              <m:ctrlPr>
                <w:rPr>
                  <w:rFonts w:ascii="Cambria Math" w:hAnsi="Cambria Math"/>
                </w:rPr>
              </m:ctrlPr>
            </m:sSubSupPr>
            <m:e>
              <m:sSub>
                <m:sSubPr>
                  <m:ctrlPr>
                    <w:rPr>
                      <w:rFonts w:ascii="Cambria Math" w:hAnsi="Cambria Math"/>
                    </w:rPr>
                  </m:ctrlPr>
                </m:sSubPr>
                <m:e>
                  <m:r>
                    <w:rPr>
                      <w:rFonts w:ascii="Cambria Math" w:hAnsi="Cambria Math"/>
                    </w:rPr>
                    <m:t>f</m:t>
                  </m:r>
                </m:e>
                <m:sub>
                  <m:r>
                    <w:rPr>
                      <w:rFonts w:ascii="Cambria Math" w:hAnsi="Cambria Math"/>
                    </w:rPr>
                    <m:t>d</m:t>
                  </m:r>
                </m:sub>
              </m:sSub>
              <m:r>
                <m:rPr>
                  <m:sty m:val="p"/>
                </m:rPr>
                <w:rPr>
                  <w:rFonts w:ascii="Cambria Math" w:hAnsi="Cambria Math"/>
                </w:rPr>
                <m:t>Φ</m:t>
              </m:r>
            </m:e>
            <m:sub>
              <m:r>
                <w:rPr>
                  <w:rFonts w:ascii="Cambria Math" w:hAnsi="Cambria Math"/>
                </w:rPr>
                <m:t>Mn</m:t>
              </m:r>
              <m:d>
                <m:dPr>
                  <m:ctrlPr>
                    <w:rPr>
                      <w:rFonts w:ascii="Cambria Math" w:hAnsi="Cambria Math"/>
                    </w:rPr>
                  </m:ctrlPr>
                </m:dPr>
                <m:e>
                  <m:r>
                    <w:rPr>
                      <w:rFonts w:ascii="Cambria Math" w:hAnsi="Cambria Math"/>
                    </w:rPr>
                    <m:t>II</m:t>
                  </m:r>
                </m:e>
              </m:d>
              <m:r>
                <m:rPr>
                  <m:sty m:val="p"/>
                </m:rPr>
                <w:rPr>
                  <w:rFonts w:ascii="Cambria Math" w:hAnsi="Cambria Math"/>
                </w:rPr>
                <m:t>1</m:t>
              </m:r>
            </m:sub>
            <m:sup>
              <m:r>
                <w:rPr>
                  <w:rFonts w:ascii="Cambria Math" w:hAnsi="Cambria Math"/>
                </w:rPr>
                <m:t>t</m:t>
              </m:r>
            </m:sup>
          </m:sSubSup>
        </m:oMath>
      </m:oMathPara>
    </w:p>
    <w:p w14:paraId="4BA488C8" w14:textId="6401E9B1" w:rsidR="00C87B10" w:rsidRDefault="00C87B10" w:rsidP="00B6554A">
      <w:pPr>
        <w:rPr>
          <w:rFonts w:eastAsiaTheme="minorEastAsia"/>
        </w:rPr>
      </w:pPr>
      <w:r w:rsidRPr="000B3A1F">
        <w:rPr>
          <w:rFonts w:eastAsiaTheme="minorEastAsia"/>
        </w:rPr>
        <w:t>Rearranging</w:t>
      </w:r>
      <w:r w:rsidR="00C660AF">
        <w:rPr>
          <w:rFonts w:eastAsiaTheme="minorEastAsia"/>
        </w:rPr>
        <w:t>:</w:t>
      </w:r>
    </w:p>
    <w:p w14:paraId="386F23DC" w14:textId="77777777" w:rsidR="00C660AF" w:rsidRPr="000B3A1F" w:rsidRDefault="00C660AF" w:rsidP="00B6554A">
      <w:pPr>
        <w:rPr>
          <w:rFonts w:eastAsiaTheme="minorEastAsia"/>
        </w:rPr>
      </w:pPr>
    </w:p>
    <w:p w14:paraId="02203C13" w14:textId="77777777" w:rsidR="00C87B10" w:rsidRDefault="00000000" w:rsidP="00B6554A">
      <w:pPr>
        <w:rPr>
          <w:rFonts w:eastAsiaTheme="minorEastAsia"/>
        </w:rPr>
      </w:pPr>
      <m:oMathPara>
        <m:oMath>
          <m:sSubSup>
            <m:sSubSupPr>
              <m:ctrlPr>
                <w:rPr>
                  <w:rFonts w:ascii="Cambria Math" w:hAnsi="Cambria Math"/>
                </w:rPr>
              </m:ctrlPr>
            </m:sSubSupPr>
            <m:e>
              <m:d>
                <m:dPr>
                  <m:ctrlPr>
                    <w:rPr>
                      <w:rFonts w:ascii="Cambria Math" w:hAnsi="Cambria Math"/>
                    </w:rPr>
                  </m:ctrlPr>
                </m:dPr>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H</m:t>
                          </m:r>
                        </m:e>
                        <m:sub>
                          <m:r>
                            <m:rPr>
                              <m:sty m:val="p"/>
                            </m:rPr>
                            <w:rPr>
                              <w:rFonts w:ascii="Cambria Math" w:hAnsi="Cambria Math"/>
                            </w:rPr>
                            <m:t>1</m:t>
                          </m:r>
                        </m:sub>
                      </m:sSub>
                    </m:num>
                    <m:den>
                      <m:r>
                        <m:rPr>
                          <m:sty m:val="p"/>
                        </m:rPr>
                        <w:rPr>
                          <w:rFonts w:ascii="Cambria Math" w:hAnsi="Cambria Math"/>
                        </w:rPr>
                        <m:t>Δ</m:t>
                      </m:r>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e>
              </m:d>
              <m:r>
                <m:rPr>
                  <m:sty m:val="p"/>
                </m:rPr>
                <w:rPr>
                  <w:rFonts w:ascii="Cambria Math" w:hAnsi="Cambria Math"/>
                </w:rPr>
                <m:t>Φ</m:t>
              </m:r>
            </m:e>
            <m:sub>
              <m:r>
                <w:rPr>
                  <w:rFonts w:ascii="Cambria Math" w:hAnsi="Cambria Math"/>
                </w:rPr>
                <m:t>Mn</m:t>
              </m:r>
              <m:sSub>
                <m:sSubPr>
                  <m:ctrlPr>
                    <w:rPr>
                      <w:rFonts w:ascii="Cambria Math" w:hAnsi="Cambria Math"/>
                      <w:color w:val="000000"/>
                    </w:rPr>
                  </m:ctrlPr>
                </m:sSubPr>
                <m:e>
                  <m:r>
                    <w:rPr>
                      <w:rFonts w:ascii="Cambria Math" w:hAnsi="Cambria Math"/>
                    </w:rPr>
                    <m:t>O</m:t>
                  </m:r>
                </m:e>
                <m:sub>
                  <m:r>
                    <m:rPr>
                      <m:sty m:val="p"/>
                    </m:rPr>
                    <w:rPr>
                      <w:rFonts w:ascii="Cambria Math" w:hAnsi="Cambria Math"/>
                    </w:rPr>
                    <m:t>2</m:t>
                  </m:r>
                </m:sub>
              </m:sSub>
              <m:r>
                <m:rPr>
                  <m:sty m:val="p"/>
                </m:rPr>
                <w:rPr>
                  <w:rFonts w:ascii="Cambria Math" w:hAnsi="Cambria Math"/>
                </w:rPr>
                <m:t>1</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12</m:t>
              </m:r>
            </m:sub>
          </m:sSub>
          <m:sSubSup>
            <m:sSubSupPr>
              <m:ctrlPr>
                <w:rPr>
                  <w:rFonts w:ascii="Cambria Math" w:hAnsi="Cambria Math"/>
                </w:rPr>
              </m:ctrlPr>
            </m:sSubSupPr>
            <m:e>
              <m:r>
                <m:rPr>
                  <m:sty m:val="p"/>
                </m:rPr>
                <w:rPr>
                  <w:rFonts w:ascii="Cambria Math" w:hAnsi="Cambria Math"/>
                </w:rPr>
                <m:t>Φ</m:t>
              </m:r>
            </m:e>
            <m:sub>
              <m:r>
                <w:rPr>
                  <w:rFonts w:ascii="Cambria Math" w:hAnsi="Cambria Math"/>
                </w:rPr>
                <m:t>Mn</m:t>
              </m:r>
              <m:sSub>
                <m:sSubPr>
                  <m:ctrlPr>
                    <w:rPr>
                      <w:rFonts w:ascii="Cambria Math" w:hAnsi="Cambria Math"/>
                      <w:color w:val="000000"/>
                    </w:rPr>
                  </m:ctrlPr>
                </m:sSubPr>
                <m:e>
                  <m:r>
                    <w:rPr>
                      <w:rFonts w:ascii="Cambria Math" w:hAnsi="Cambria Math"/>
                    </w:rPr>
                    <m:t>O</m:t>
                  </m:r>
                </m:e>
                <m:sub>
                  <m:r>
                    <m:rPr>
                      <m:sty m:val="p"/>
                    </m:rPr>
                    <w:rPr>
                      <w:rFonts w:ascii="Cambria Math" w:hAnsi="Cambria Math"/>
                    </w:rPr>
                    <m:t>2</m:t>
                  </m:r>
                </m:sub>
              </m:sSub>
              <m:r>
                <m:rPr>
                  <m:sty m:val="p"/>
                </m:rPr>
                <w:rPr>
                  <w:rFonts w:ascii="Cambria Math" w:hAnsi="Cambria Math"/>
                </w:rPr>
                <m:t>2</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H</m:t>
                  </m:r>
                </m:e>
                <m:sub>
                  <m:r>
                    <m:rPr>
                      <m:sty m:val="p"/>
                    </m:rPr>
                    <w:rPr>
                      <w:rFonts w:ascii="Cambria Math" w:hAnsi="Cambria Math"/>
                    </w:rPr>
                    <m:t>1</m:t>
                  </m:r>
                </m:sub>
              </m:sSub>
            </m:num>
            <m:den>
              <m:r>
                <m:rPr>
                  <m:sty m:val="p"/>
                </m:rPr>
                <w:rPr>
                  <w:rFonts w:ascii="Cambria Math" w:hAnsi="Cambria Math"/>
                </w:rPr>
                <m:t>Δ</m:t>
              </m:r>
              <m:r>
                <w:rPr>
                  <w:rFonts w:ascii="Cambria Math" w:hAnsi="Cambria Math"/>
                </w:rPr>
                <m:t>t</m:t>
              </m:r>
            </m:den>
          </m:f>
          <m:sSubSup>
            <m:sSubSupPr>
              <m:ctrlPr>
                <w:rPr>
                  <w:rFonts w:ascii="Cambria Math" w:hAnsi="Cambria Math"/>
                </w:rPr>
              </m:ctrlPr>
            </m:sSubSupPr>
            <m:e>
              <m:r>
                <m:rPr>
                  <m:sty m:val="p"/>
                </m:rPr>
                <w:rPr>
                  <w:rFonts w:ascii="Cambria Math" w:hAnsi="Cambria Math"/>
                </w:rPr>
                <m:t>Φ</m:t>
              </m:r>
            </m:e>
            <m:sub>
              <m:r>
                <w:rPr>
                  <w:rFonts w:ascii="Cambria Math" w:hAnsi="Cambria Math"/>
                </w:rPr>
                <m:t>Mn</m:t>
              </m:r>
              <m:sSub>
                <m:sSubPr>
                  <m:ctrlPr>
                    <w:rPr>
                      <w:rFonts w:ascii="Cambria Math" w:hAnsi="Cambria Math"/>
                      <w:color w:val="000000"/>
                    </w:rPr>
                  </m:ctrlPr>
                </m:sSubPr>
                <m:e>
                  <m:r>
                    <w:rPr>
                      <w:rFonts w:ascii="Cambria Math" w:hAnsi="Cambria Math"/>
                    </w:rPr>
                    <m:t>O</m:t>
                  </m:r>
                </m:e>
                <m:sub>
                  <m:r>
                    <m:rPr>
                      <m:sty m:val="p"/>
                    </m:rPr>
                    <w:rPr>
                      <w:rFonts w:ascii="Cambria Math" w:hAnsi="Cambria Math"/>
                    </w:rPr>
                    <m:t>2</m:t>
                  </m:r>
                </m:sub>
              </m:sSub>
              <m:r>
                <m:rPr>
                  <m:sty m:val="p"/>
                </m:rPr>
                <w:rPr>
                  <w:rFonts w:ascii="Cambria Math" w:hAnsi="Cambria Math"/>
                </w:rPr>
                <m:t>1</m:t>
              </m:r>
            </m:sub>
            <m:sup>
              <m:r>
                <w:rPr>
                  <w:rFonts w:ascii="Cambria Math" w:hAnsi="Cambria Math"/>
                </w:rPr>
                <m:t>t</m:t>
              </m:r>
            </m:sup>
          </m:sSubSup>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sSub>
            <m:sSubPr>
              <m:ctrlPr>
                <w:rPr>
                  <w:rFonts w:ascii="Cambria Math" w:hAnsi="Cambria Math"/>
                  <w:color w:val="000000"/>
                </w:rPr>
              </m:ctrlPr>
            </m:sSubPr>
            <m:e>
              <m:r>
                <m:rPr>
                  <m:sty m:val="p"/>
                </m:rPr>
                <w:rPr>
                  <w:rFonts w:ascii="Cambria Math" w:hAnsi="Cambria Math"/>
                </w:rPr>
                <m:t>Φ</m:t>
              </m:r>
            </m:e>
            <m:sub>
              <m:r>
                <w:rPr>
                  <w:rFonts w:ascii="Cambria Math" w:hAnsi="Cambria Math"/>
                </w:rPr>
                <m:t>Mn</m:t>
              </m:r>
              <m:sSub>
                <m:sSubPr>
                  <m:ctrlPr>
                    <w:rPr>
                      <w:rFonts w:ascii="Cambria Math" w:hAnsi="Cambria Math"/>
                      <w:color w:val="000000"/>
                    </w:rPr>
                  </m:ctrlPr>
                </m:sSubPr>
                <m:e>
                  <m:r>
                    <w:rPr>
                      <w:rFonts w:ascii="Cambria Math" w:hAnsi="Cambria Math"/>
                    </w:rPr>
                    <m:t>O</m:t>
                  </m:r>
                </m:e>
                <m:sub>
                  <m:r>
                    <m:rPr>
                      <m:sty m:val="p"/>
                    </m:rPr>
                    <w:rPr>
                      <w:rFonts w:ascii="Cambria Math" w:hAnsi="Cambria Math"/>
                    </w:rPr>
                    <m:t>2</m:t>
                  </m:r>
                </m:sub>
              </m:s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sSub>
            <m:sSubPr>
              <m:ctrlPr>
                <w:rPr>
                  <w:rFonts w:ascii="Cambria Math" w:hAnsi="Cambria Math"/>
                </w:rPr>
              </m:ctrlPr>
            </m:sSubPr>
            <m:e>
              <m:r>
                <w:rPr>
                  <w:rFonts w:ascii="Cambria Math" w:hAnsi="Cambria Math"/>
                </w:rPr>
                <m:t>k</m:t>
              </m:r>
            </m:e>
            <m:sub>
              <m:r>
                <w:rPr>
                  <w:rFonts w:ascii="Cambria Math" w:hAnsi="Cambria Math"/>
                </w:rPr>
                <m:t>Mn</m:t>
              </m:r>
              <m:d>
                <m:dPr>
                  <m:ctrlPr>
                    <w:rPr>
                      <w:rFonts w:ascii="Cambria Math" w:hAnsi="Cambria Math"/>
                    </w:rPr>
                  </m:ctrlPr>
                </m:dPr>
                <m:e>
                  <m:r>
                    <w:rPr>
                      <w:rFonts w:ascii="Cambria Math" w:hAnsi="Cambria Math"/>
                    </w:rPr>
                    <m:t>II</m:t>
                  </m:r>
                </m:e>
              </m:d>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Φ</m:t>
              </m:r>
            </m:e>
            <m:sub>
              <m:r>
                <w:rPr>
                  <w:rFonts w:ascii="Cambria Math" w:hAnsi="Cambria Math"/>
                </w:rPr>
                <m:t>DO</m:t>
              </m:r>
            </m:sub>
          </m:sSub>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d>
                <m:dPr>
                  <m:ctrlPr>
                    <w:rPr>
                      <w:rFonts w:ascii="Cambria Math" w:hAnsi="Cambria Math"/>
                    </w:rPr>
                  </m:ctrlPr>
                </m:dPr>
                <m:e>
                  <m:r>
                    <w:rPr>
                      <w:rFonts w:ascii="Cambria Math" w:hAnsi="Cambria Math"/>
                    </w:rPr>
                    <m:t>pH</m:t>
                  </m:r>
                  <m:r>
                    <m:rPr>
                      <m:sty m:val="p"/>
                    </m:rPr>
                    <w:rPr>
                      <w:rFonts w:ascii="Cambria Math" w:hAnsi="Cambria Math"/>
                    </w:rPr>
                    <m:t>1-7</m:t>
                  </m:r>
                </m:e>
              </m:d>
            </m:sup>
          </m:sSup>
          <m:sSubSup>
            <m:sSubSupPr>
              <m:ctrlPr>
                <w:rPr>
                  <w:rFonts w:ascii="Cambria Math" w:hAnsi="Cambria Math"/>
                </w:rPr>
              </m:ctrlPr>
            </m:sSubSupPr>
            <m:e>
              <m:sSub>
                <m:sSubPr>
                  <m:ctrlPr>
                    <w:rPr>
                      <w:rFonts w:ascii="Cambria Math" w:hAnsi="Cambria Math"/>
                    </w:rPr>
                  </m:ctrlPr>
                </m:sSubPr>
                <m:e>
                  <m:r>
                    <w:rPr>
                      <w:rFonts w:ascii="Cambria Math" w:hAnsi="Cambria Math"/>
                    </w:rPr>
                    <m:t>f</m:t>
                  </m:r>
                </m:e>
                <m:sub>
                  <m:r>
                    <w:rPr>
                      <w:rFonts w:ascii="Cambria Math" w:hAnsi="Cambria Math"/>
                    </w:rPr>
                    <m:t>d</m:t>
                  </m:r>
                </m:sub>
              </m:sSub>
              <m:r>
                <m:rPr>
                  <m:sty m:val="p"/>
                </m:rPr>
                <w:rPr>
                  <w:rFonts w:ascii="Cambria Math" w:hAnsi="Cambria Math"/>
                </w:rPr>
                <m:t>Φ</m:t>
              </m:r>
            </m:e>
            <m:sub>
              <m:r>
                <w:rPr>
                  <w:rFonts w:ascii="Cambria Math" w:hAnsi="Cambria Math"/>
                </w:rPr>
                <m:t>Mn</m:t>
              </m:r>
              <m:d>
                <m:dPr>
                  <m:ctrlPr>
                    <w:rPr>
                      <w:rFonts w:ascii="Cambria Math" w:hAnsi="Cambria Math"/>
                    </w:rPr>
                  </m:ctrlPr>
                </m:dPr>
                <m:e>
                  <m:r>
                    <w:rPr>
                      <w:rFonts w:ascii="Cambria Math" w:hAnsi="Cambria Math"/>
                    </w:rPr>
                    <m:t>II</m:t>
                  </m:r>
                </m:e>
              </m:d>
              <m:r>
                <m:rPr>
                  <m:sty m:val="p"/>
                </m:rPr>
                <w:rPr>
                  <w:rFonts w:ascii="Cambria Math" w:hAnsi="Cambria Math"/>
                </w:rPr>
                <m:t>1</m:t>
              </m:r>
            </m:sub>
            <m:sup>
              <m:r>
                <w:rPr>
                  <w:rFonts w:ascii="Cambria Math" w:hAnsi="Cambria Math"/>
                </w:rPr>
                <m:t>t</m:t>
              </m:r>
            </m:sup>
          </m:sSubSup>
        </m:oMath>
      </m:oMathPara>
    </w:p>
    <w:p w14:paraId="29AD4918" w14:textId="77777777" w:rsidR="00C87B10" w:rsidRDefault="00C87B10" w:rsidP="008565FA">
      <w:pPr>
        <w:pStyle w:val="variabledefinitionChar"/>
        <w:rPr>
          <w:rFonts w:eastAsiaTheme="minorEastAsia"/>
        </w:rPr>
      </w:pPr>
    </w:p>
    <w:p w14:paraId="77D9ED4B" w14:textId="77777777" w:rsidR="00C87B10" w:rsidRPr="000B3A1F" w:rsidRDefault="00C87B10" w:rsidP="008565FA">
      <w:pPr>
        <w:pStyle w:val="variabledefinitionChar"/>
        <w:rPr>
          <w:rFonts w:eastAsiaTheme="minorEastAsia"/>
        </w:rPr>
      </w:pPr>
      <w:r w:rsidRPr="000B3A1F">
        <w:rPr>
          <w:rFonts w:eastAsiaTheme="minorEastAsia"/>
        </w:rPr>
        <w:t>And the finite difference scheme for layer 2</w:t>
      </w:r>
    </w:p>
    <w:p w14:paraId="7E714357" w14:textId="77777777" w:rsidR="00C87B10" w:rsidRPr="006E29C7" w:rsidRDefault="00C87B10" w:rsidP="008565FA">
      <w:pPr>
        <w:pStyle w:val="variabledefinitionChar"/>
      </w:pPr>
      <w:r>
        <w:rPr>
          <w:rFonts w:eastAsiaTheme="minorEastAsia"/>
        </w:rPr>
        <w:br/>
      </w:r>
      <m:oMathPara>
        <m:oMath>
          <m:sSub>
            <m:sSubPr>
              <m:ctrlPr>
                <w:rPr>
                  <w:rFonts w:ascii="Cambria Math" w:hAnsi="Cambria Math"/>
                </w:rPr>
              </m:ctrlPr>
            </m:sSubPr>
            <m:e>
              <m:r>
                <w:rPr>
                  <w:rFonts w:ascii="Cambria Math" w:hAnsi="Cambria Math"/>
                </w:rPr>
                <m:t>H</m:t>
              </m:r>
            </m:e>
            <m:sub>
              <m:r>
                <m:rPr>
                  <m:sty m:val="p"/>
                </m:rPr>
                <w:rPr>
                  <w:rFonts w:ascii="Cambria Math" w:hAnsi="Cambria Math"/>
                </w:rPr>
                <m:t>2</m:t>
              </m:r>
            </m:sub>
          </m:sSub>
          <m:f>
            <m:fPr>
              <m:ctrlPr>
                <w:rPr>
                  <w:rFonts w:ascii="Cambria Math" w:hAnsi="Cambria Math"/>
                </w:rPr>
              </m:ctrlPr>
            </m:fPr>
            <m:num>
              <m:sSubSup>
                <m:sSubSupPr>
                  <m:ctrlPr>
                    <w:rPr>
                      <w:rFonts w:ascii="Cambria Math" w:hAnsi="Cambria Math"/>
                    </w:rPr>
                  </m:ctrlPr>
                </m:sSubSupPr>
                <m:e>
                  <m:r>
                    <m:rPr>
                      <m:sty m:val="p"/>
                    </m:rPr>
                    <w:rPr>
                      <w:rFonts w:ascii="Cambria Math" w:hAnsi="Cambria Math"/>
                    </w:rPr>
                    <m:t>Φ</m:t>
                  </m:r>
                </m:e>
                <m:sub>
                  <m:r>
                    <w:rPr>
                      <w:rFonts w:ascii="Cambria Math" w:hAnsi="Cambria Math"/>
                    </w:rPr>
                    <m:t>Mn</m:t>
                  </m:r>
                  <m:sSub>
                    <m:sSubPr>
                      <m:ctrlPr>
                        <w:rPr>
                          <w:rFonts w:ascii="Cambria Math" w:hAnsi="Cambria Math"/>
                          <w:color w:val="000000"/>
                        </w:rPr>
                      </m:ctrlPr>
                    </m:sSubPr>
                    <m:e>
                      <m:r>
                        <w:rPr>
                          <w:rFonts w:ascii="Cambria Math" w:hAnsi="Cambria Math"/>
                        </w:rPr>
                        <m:t>O</m:t>
                      </m:r>
                    </m:e>
                    <m:sub>
                      <m:r>
                        <m:rPr>
                          <m:sty m:val="p"/>
                        </m:rPr>
                        <w:rPr>
                          <w:rFonts w:ascii="Cambria Math" w:hAnsi="Cambria Math"/>
                        </w:rPr>
                        <m:t>2</m:t>
                      </m:r>
                    </m:sub>
                  </m:sSub>
                  <m:r>
                    <m:rPr>
                      <m:sty m:val="p"/>
                    </m:rPr>
                    <w:rPr>
                      <w:rFonts w:ascii="Cambria Math" w:hAnsi="Cambria Math"/>
                    </w:rPr>
                    <m:t>2</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Φ</m:t>
                  </m:r>
                </m:e>
                <m:sub>
                  <m:r>
                    <w:rPr>
                      <w:rFonts w:ascii="Cambria Math" w:hAnsi="Cambria Math"/>
                    </w:rPr>
                    <m:t>Mn</m:t>
                  </m:r>
                  <m:sSub>
                    <m:sSubPr>
                      <m:ctrlPr>
                        <w:rPr>
                          <w:rFonts w:ascii="Cambria Math" w:hAnsi="Cambria Math"/>
                          <w:color w:val="000000"/>
                        </w:rPr>
                      </m:ctrlPr>
                    </m:sSubPr>
                    <m:e>
                      <m:r>
                        <w:rPr>
                          <w:rFonts w:ascii="Cambria Math" w:hAnsi="Cambria Math"/>
                        </w:rPr>
                        <m:t>O</m:t>
                      </m:r>
                    </m:e>
                    <m:sub>
                      <m:r>
                        <m:rPr>
                          <m:sty m:val="p"/>
                        </m:rPr>
                        <w:rPr>
                          <w:rFonts w:ascii="Cambria Math" w:hAnsi="Cambria Math"/>
                        </w:rPr>
                        <m:t>2</m:t>
                      </m:r>
                    </m:sub>
                  </m:sSub>
                  <m:r>
                    <m:rPr>
                      <m:sty m:val="p"/>
                    </m:rPr>
                    <w:rPr>
                      <w:rFonts w:ascii="Cambria Math" w:hAnsi="Cambria Math"/>
                    </w:rPr>
                    <m:t>2</m:t>
                  </m:r>
                </m:sub>
                <m:sup>
                  <m:r>
                    <w:rPr>
                      <w:rFonts w:ascii="Cambria Math" w:hAnsi="Cambria Math"/>
                    </w:rPr>
                    <m:t>t</m:t>
                  </m:r>
                </m:sup>
              </m:sSubSup>
            </m:num>
            <m:den>
              <m:r>
                <m:rPr>
                  <m:sty m:val="p"/>
                </m:rPr>
                <w:rPr>
                  <w:rFonts w:ascii="Cambria Math" w:hAnsi="Cambria Math"/>
                </w:rPr>
                <m:t>Δ</m:t>
              </m:r>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12</m:t>
              </m:r>
            </m:sub>
          </m:sSub>
          <m:d>
            <m:dPr>
              <m:ctrlPr>
                <w:rPr>
                  <w:rFonts w:ascii="Cambria Math" w:hAnsi="Cambria Math"/>
                </w:rPr>
              </m:ctrlPr>
            </m:dPr>
            <m:e>
              <m:sSubSup>
                <m:sSubSupPr>
                  <m:ctrlPr>
                    <w:rPr>
                      <w:rFonts w:ascii="Cambria Math" w:hAnsi="Cambria Math"/>
                    </w:rPr>
                  </m:ctrlPr>
                </m:sSubSupPr>
                <m:e>
                  <m:r>
                    <m:rPr>
                      <m:sty m:val="p"/>
                    </m:rPr>
                    <w:rPr>
                      <w:rFonts w:ascii="Cambria Math" w:hAnsi="Cambria Math"/>
                    </w:rPr>
                    <m:t>Φ</m:t>
                  </m:r>
                </m:e>
                <m:sub>
                  <m:r>
                    <w:rPr>
                      <w:rFonts w:ascii="Cambria Math" w:hAnsi="Cambria Math"/>
                    </w:rPr>
                    <m:t>Mn</m:t>
                  </m:r>
                  <m:sSub>
                    <m:sSubPr>
                      <m:ctrlPr>
                        <w:rPr>
                          <w:rFonts w:ascii="Cambria Math" w:hAnsi="Cambria Math"/>
                          <w:color w:val="000000"/>
                        </w:rPr>
                      </m:ctrlPr>
                    </m:sSubPr>
                    <m:e>
                      <m:r>
                        <w:rPr>
                          <w:rFonts w:ascii="Cambria Math" w:hAnsi="Cambria Math"/>
                        </w:rPr>
                        <m:t>O</m:t>
                      </m:r>
                    </m:e>
                    <m:sub>
                      <m:r>
                        <m:rPr>
                          <m:sty m:val="p"/>
                        </m:rPr>
                        <w:rPr>
                          <w:rFonts w:ascii="Cambria Math" w:hAnsi="Cambria Math"/>
                        </w:rPr>
                        <m:t>2</m:t>
                      </m:r>
                    </m:sub>
                  </m:sSub>
                  <m:r>
                    <m:rPr>
                      <m:sty m:val="p"/>
                    </m:rPr>
                    <w:rPr>
                      <w:rFonts w:ascii="Cambria Math" w:hAnsi="Cambria Math"/>
                    </w:rPr>
                    <m:t>2</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Φ</m:t>
                  </m:r>
                </m:e>
                <m:sub>
                  <m:r>
                    <w:rPr>
                      <w:rFonts w:ascii="Cambria Math" w:hAnsi="Cambria Math"/>
                    </w:rPr>
                    <m:t>Mn</m:t>
                  </m:r>
                  <m:sSub>
                    <m:sSubPr>
                      <m:ctrlPr>
                        <w:rPr>
                          <w:rFonts w:ascii="Cambria Math" w:hAnsi="Cambria Math"/>
                          <w:color w:val="000000"/>
                        </w:rPr>
                      </m:ctrlPr>
                    </m:sSubPr>
                    <m:e>
                      <m:r>
                        <w:rPr>
                          <w:rFonts w:ascii="Cambria Math" w:hAnsi="Cambria Math"/>
                        </w:rPr>
                        <m:t>O</m:t>
                      </m:r>
                    </m:e>
                    <m:sub>
                      <m:r>
                        <m:rPr>
                          <m:sty m:val="p"/>
                        </m:rPr>
                        <w:rPr>
                          <w:rFonts w:ascii="Cambria Math" w:hAnsi="Cambria Math"/>
                        </w:rPr>
                        <m:t>2</m:t>
                      </m:r>
                    </m:sub>
                  </m:sSub>
                  <m:r>
                    <m:rPr>
                      <m:sty m:val="p"/>
                    </m:rPr>
                    <w:rPr>
                      <w:rFonts w:ascii="Cambria Math" w:hAnsi="Cambria Math"/>
                    </w:rPr>
                    <m:t>1</m:t>
                  </m:r>
                </m:sub>
                <m:sup>
                  <m:r>
                    <w:rPr>
                      <w:rFonts w:ascii="Cambria Math" w:hAnsi="Cambria Math"/>
                    </w:rPr>
                    <m:t>t</m:t>
                  </m:r>
                  <m:r>
                    <m:rPr>
                      <m:sty m:val="p"/>
                    </m:rPr>
                    <w:rPr>
                      <w:rFonts w:ascii="Cambria Math" w:hAnsi="Cambria Math"/>
                    </w:rPr>
                    <m:t>+Δ</m:t>
                  </m:r>
                  <m:r>
                    <w:rPr>
                      <w:rFonts w:ascii="Cambria Math" w:hAnsi="Cambria Math"/>
                    </w:rPr>
                    <m:t>t</m:t>
                  </m:r>
                </m:sup>
              </m:sSubSup>
            </m:e>
          </m:d>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d>
            <m:dPr>
              <m:ctrlPr>
                <w:rPr>
                  <w:rFonts w:ascii="Cambria Math" w:hAnsi="Cambria Math"/>
                </w:rPr>
              </m:ctrlPr>
            </m:dPr>
            <m:e>
              <m:sSubSup>
                <m:sSubSupPr>
                  <m:ctrlPr>
                    <w:rPr>
                      <w:rFonts w:ascii="Cambria Math" w:hAnsi="Cambria Math"/>
                    </w:rPr>
                  </m:ctrlPr>
                </m:sSubSupPr>
                <m:e>
                  <m:r>
                    <m:rPr>
                      <m:sty m:val="p"/>
                    </m:rPr>
                    <w:rPr>
                      <w:rFonts w:ascii="Cambria Math" w:hAnsi="Cambria Math"/>
                    </w:rPr>
                    <m:t>Φ</m:t>
                  </m:r>
                </m:e>
                <m:sub>
                  <m:r>
                    <w:rPr>
                      <w:rFonts w:ascii="Cambria Math" w:hAnsi="Cambria Math"/>
                    </w:rPr>
                    <m:t>Mn</m:t>
                  </m:r>
                  <m:sSub>
                    <m:sSubPr>
                      <m:ctrlPr>
                        <w:rPr>
                          <w:rFonts w:ascii="Cambria Math" w:hAnsi="Cambria Math"/>
                          <w:color w:val="000000"/>
                        </w:rPr>
                      </m:ctrlPr>
                    </m:sSubPr>
                    <m:e>
                      <m:r>
                        <w:rPr>
                          <w:rFonts w:ascii="Cambria Math" w:hAnsi="Cambria Math"/>
                        </w:rPr>
                        <m:t>O</m:t>
                      </m:r>
                    </m:e>
                    <m:sub>
                      <m:r>
                        <m:rPr>
                          <m:sty m:val="p"/>
                        </m:rPr>
                        <w:rPr>
                          <w:rFonts w:ascii="Cambria Math" w:hAnsi="Cambria Math"/>
                        </w:rPr>
                        <m:t>2</m:t>
                      </m:r>
                    </m:sub>
                  </m:sSub>
                  <m:r>
                    <m:rPr>
                      <m:sty m:val="p"/>
                    </m:rPr>
                    <w:rPr>
                      <w:rFonts w:ascii="Cambria Math" w:hAnsi="Cambria Math"/>
                    </w:rPr>
                    <m:t>1</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Φ</m:t>
                  </m:r>
                </m:e>
                <m:sub>
                  <m:r>
                    <w:rPr>
                      <w:rFonts w:ascii="Cambria Math" w:hAnsi="Cambria Math"/>
                    </w:rPr>
                    <m:t>Mn</m:t>
                  </m:r>
                  <m:sSub>
                    <m:sSubPr>
                      <m:ctrlPr>
                        <w:rPr>
                          <w:rFonts w:ascii="Cambria Math" w:hAnsi="Cambria Math"/>
                          <w:color w:val="000000"/>
                        </w:rPr>
                      </m:ctrlPr>
                    </m:sSubPr>
                    <m:e>
                      <m:r>
                        <w:rPr>
                          <w:rFonts w:ascii="Cambria Math" w:hAnsi="Cambria Math"/>
                        </w:rPr>
                        <m:t>O</m:t>
                      </m:r>
                    </m:e>
                    <m:sub>
                      <m:r>
                        <m:rPr>
                          <m:sty m:val="p"/>
                        </m:rPr>
                        <w:rPr>
                          <w:rFonts w:ascii="Cambria Math" w:hAnsi="Cambria Math"/>
                        </w:rPr>
                        <m:t>2</m:t>
                      </m:r>
                    </m:sub>
                  </m:sSub>
                  <m:r>
                    <m:rPr>
                      <m:sty m:val="p"/>
                    </m:rPr>
                    <w:rPr>
                      <w:rFonts w:ascii="Cambria Math" w:hAnsi="Cambria Math"/>
                    </w:rPr>
                    <m:t>2</m:t>
                  </m:r>
                </m:sub>
                <m:sup>
                  <m:r>
                    <w:rPr>
                      <w:rFonts w:ascii="Cambria Math" w:hAnsi="Cambria Math"/>
                    </w:rPr>
                    <m:t>t</m:t>
                  </m:r>
                  <m:r>
                    <m:rPr>
                      <m:sty m:val="p"/>
                    </m:rPr>
                    <w:rPr>
                      <w:rFonts w:ascii="Cambria Math" w:hAnsi="Cambria Math"/>
                    </w:rPr>
                    <m:t>+Δ</m:t>
                  </m:r>
                  <m:r>
                    <w:rPr>
                      <w:rFonts w:ascii="Cambria Math" w:hAnsi="Cambria Math"/>
                    </w:rPr>
                    <m:t>t</m:t>
                  </m:r>
                </m:sup>
              </m:sSubSup>
            </m:e>
          </m:d>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2</m:t>
              </m:r>
            </m:sub>
          </m:sSub>
          <m:sSub>
            <m:sSubPr>
              <m:ctrlPr>
                <w:rPr>
                  <w:rFonts w:ascii="Cambria Math" w:hAnsi="Cambria Math"/>
                </w:rPr>
              </m:ctrlPr>
            </m:sSubPr>
            <m:e>
              <m:r>
                <w:rPr>
                  <w:rFonts w:ascii="Cambria Math" w:hAnsi="Cambria Math"/>
                </w:rPr>
                <m:t>k</m:t>
              </m:r>
            </m:e>
            <m:sub>
              <m:r>
                <w:rPr>
                  <w:rFonts w:ascii="Cambria Math" w:hAnsi="Cambria Math"/>
                </w:rPr>
                <m:t>Mn</m:t>
              </m:r>
              <m:sSub>
                <m:sSubPr>
                  <m:ctrlPr>
                    <w:rPr>
                      <w:rFonts w:ascii="Cambria Math" w:hAnsi="Cambria Math"/>
                      <w:color w:val="000000"/>
                    </w:rPr>
                  </m:ctrlPr>
                </m:sSubPr>
                <m:e>
                  <m:r>
                    <w:rPr>
                      <w:rFonts w:ascii="Cambria Math" w:hAnsi="Cambria Math"/>
                    </w:rPr>
                    <m:t>O</m:t>
                  </m:r>
                </m:e>
                <m:sub>
                  <m:r>
                    <m:rPr>
                      <m:sty m:val="p"/>
                    </m:rPr>
                    <w:rPr>
                      <w:rFonts w:ascii="Cambria Math" w:hAnsi="Cambria Math"/>
                    </w:rPr>
                    <m:t>2</m:t>
                  </m:r>
                </m:sub>
              </m:sSub>
            </m:sub>
          </m:sSub>
          <m:sSubSup>
            <m:sSubSupPr>
              <m:ctrlPr>
                <w:rPr>
                  <w:rFonts w:ascii="Cambria Math" w:hAnsi="Cambria Math"/>
                </w:rPr>
              </m:ctrlPr>
            </m:sSubSupPr>
            <m:e>
              <m:r>
                <m:rPr>
                  <m:sty m:val="p"/>
                </m:rPr>
                <w:rPr>
                  <w:rFonts w:ascii="Cambria Math" w:hAnsi="Cambria Math"/>
                </w:rPr>
                <m:t>Φ</m:t>
              </m:r>
            </m:e>
            <m:sub>
              <m:r>
                <w:rPr>
                  <w:rFonts w:ascii="Cambria Math" w:hAnsi="Cambria Math"/>
                </w:rPr>
                <m:t>Mn</m:t>
              </m:r>
              <m:sSub>
                <m:sSubPr>
                  <m:ctrlPr>
                    <w:rPr>
                      <w:rFonts w:ascii="Cambria Math" w:hAnsi="Cambria Math"/>
                      <w:color w:val="000000"/>
                    </w:rPr>
                  </m:ctrlPr>
                </m:sSubPr>
                <m:e>
                  <m:r>
                    <w:rPr>
                      <w:rFonts w:ascii="Cambria Math" w:hAnsi="Cambria Math"/>
                    </w:rPr>
                    <m:t>O</m:t>
                  </m:r>
                </m:e>
                <m:sub>
                  <m:r>
                    <m:rPr>
                      <m:sty m:val="p"/>
                    </m:rPr>
                    <w:rPr>
                      <w:rFonts w:ascii="Cambria Math" w:hAnsi="Cambria Math"/>
                    </w:rPr>
                    <m:t>2</m:t>
                  </m:r>
                </m:sub>
              </m:sSub>
              <m:r>
                <m:rPr>
                  <m:sty m:val="p"/>
                </m:rPr>
                <w:rPr>
                  <w:rFonts w:ascii="Cambria Math" w:hAnsi="Cambria Math"/>
                </w:rPr>
                <m:t>2</m:t>
              </m:r>
            </m:sub>
            <m:sup>
              <m:r>
                <w:rPr>
                  <w:rFonts w:ascii="Cambria Math" w:hAnsi="Cambria Math"/>
                </w:rPr>
                <m:t>t</m:t>
              </m:r>
              <m:r>
                <m:rPr>
                  <m:sty m:val="p"/>
                </m:rPr>
                <w:rPr>
                  <w:rFonts w:ascii="Cambria Math" w:hAnsi="Cambria Math"/>
                </w:rPr>
                <m:t>+Δ</m:t>
              </m:r>
              <m:r>
                <w:rPr>
                  <w:rFonts w:ascii="Cambria Math" w:hAnsi="Cambria Math"/>
                </w:rPr>
                <m:t>t</m:t>
              </m:r>
            </m:sup>
          </m:sSubSup>
        </m:oMath>
      </m:oMathPara>
    </w:p>
    <w:p w14:paraId="5A314C6D" w14:textId="77777777" w:rsidR="00C87B10" w:rsidRDefault="00C87B10" w:rsidP="00B6554A">
      <w:pPr>
        <w:rPr>
          <w:rFonts w:eastAsiaTheme="minorEastAsia"/>
        </w:rPr>
      </w:pPr>
    </w:p>
    <w:p w14:paraId="304DDA20" w14:textId="19793A63" w:rsidR="00C87B10" w:rsidRPr="000B3A1F" w:rsidRDefault="00C87B10" w:rsidP="00B6554A">
      <w:pPr>
        <w:rPr>
          <w:rFonts w:eastAsiaTheme="minorEastAsia"/>
        </w:rPr>
      </w:pPr>
      <w:r w:rsidRPr="000B3A1F">
        <w:rPr>
          <w:rFonts w:eastAsiaTheme="minorEastAsia"/>
        </w:rPr>
        <w:t>Rearranging</w:t>
      </w:r>
      <w:r w:rsidR="00C660AF">
        <w:rPr>
          <w:rFonts w:eastAsiaTheme="minorEastAsia"/>
        </w:rPr>
        <w:t>:</w:t>
      </w:r>
    </w:p>
    <w:p w14:paraId="35B5C003" w14:textId="77777777" w:rsidR="00C87B10" w:rsidRDefault="00000000" w:rsidP="00B6554A">
      <m:oMathPara>
        <m:oMath>
          <m:sSubSup>
            <m:sSubSupPr>
              <m:ctrlPr>
                <w:rPr>
                  <w:rFonts w:ascii="Cambria Math" w:hAnsi="Cambria Math"/>
                </w:rPr>
              </m:ctrlPr>
            </m:sSubSupPr>
            <m:e>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e>
              </m:d>
              <m:r>
                <m:rPr>
                  <m:sty m:val="p"/>
                </m:rPr>
                <w:rPr>
                  <w:rFonts w:ascii="Cambria Math" w:hAnsi="Cambria Math"/>
                </w:rPr>
                <m:t>Φ</m:t>
              </m:r>
            </m:e>
            <m:sub>
              <m:r>
                <w:rPr>
                  <w:rFonts w:ascii="Cambria Math" w:hAnsi="Cambria Math"/>
                </w:rPr>
                <m:t>Mn</m:t>
              </m:r>
              <m:sSub>
                <m:sSubPr>
                  <m:ctrlPr>
                    <w:rPr>
                      <w:rFonts w:ascii="Cambria Math" w:hAnsi="Cambria Math"/>
                      <w:color w:val="000000"/>
                    </w:rPr>
                  </m:ctrlPr>
                </m:sSubPr>
                <m:e>
                  <m:r>
                    <w:rPr>
                      <w:rFonts w:ascii="Cambria Math" w:hAnsi="Cambria Math"/>
                    </w:rPr>
                    <m:t>O</m:t>
                  </m:r>
                </m:e>
                <m:sub>
                  <m:r>
                    <m:rPr>
                      <m:sty m:val="p"/>
                    </m:rPr>
                    <w:rPr>
                      <w:rFonts w:ascii="Cambria Math" w:hAnsi="Cambria Math"/>
                    </w:rPr>
                    <m:t>2</m:t>
                  </m:r>
                </m:sub>
              </m:sSub>
              <m:r>
                <m:rPr>
                  <m:sty m:val="p"/>
                </m:rPr>
                <w:rPr>
                  <w:rFonts w:ascii="Cambria Math" w:hAnsi="Cambria Math"/>
                </w:rPr>
                <m:t>1</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Sup>
            <m:sSubSupPr>
              <m:ctrlPr>
                <w:rPr>
                  <w:rFonts w:ascii="Cambria Math" w:hAnsi="Cambria Math"/>
                </w:rPr>
              </m:ctrlPr>
            </m:sSubSupPr>
            <m:e>
              <m:d>
                <m:dPr>
                  <m:ctrlPr>
                    <w:rPr>
                      <w:rFonts w:ascii="Cambria Math" w:hAnsi="Cambria Math"/>
                    </w:rPr>
                  </m:ctrlPr>
                </m:dPr>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H</m:t>
                          </m:r>
                        </m:e>
                        <m:sub>
                          <m:r>
                            <m:rPr>
                              <m:sty m:val="p"/>
                            </m:rPr>
                            <w:rPr>
                              <w:rFonts w:ascii="Cambria Math" w:hAnsi="Cambria Math"/>
                            </w:rPr>
                            <m:t>2</m:t>
                          </m:r>
                        </m:sub>
                      </m:sSub>
                    </m:num>
                    <m:den>
                      <m:r>
                        <m:rPr>
                          <m:sty m:val="p"/>
                        </m:rPr>
                        <w:rPr>
                          <w:rFonts w:ascii="Cambria Math" w:hAnsi="Cambria Math"/>
                        </w:rPr>
                        <m:t>Δ</m:t>
                      </m:r>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2</m:t>
                      </m:r>
                    </m:sub>
                  </m:sSub>
                  <m:sSub>
                    <m:sSubPr>
                      <m:ctrlPr>
                        <w:rPr>
                          <w:rFonts w:ascii="Cambria Math" w:hAnsi="Cambria Math"/>
                        </w:rPr>
                      </m:ctrlPr>
                    </m:sSubPr>
                    <m:e>
                      <m:r>
                        <w:rPr>
                          <w:rFonts w:ascii="Cambria Math" w:hAnsi="Cambria Math"/>
                        </w:rPr>
                        <m:t>k</m:t>
                      </m:r>
                    </m:e>
                    <m:sub>
                      <m:r>
                        <w:rPr>
                          <w:rFonts w:ascii="Cambria Math" w:hAnsi="Cambria Math"/>
                        </w:rPr>
                        <m:t>Mn</m:t>
                      </m:r>
                      <m:sSub>
                        <m:sSubPr>
                          <m:ctrlPr>
                            <w:rPr>
                              <w:rFonts w:ascii="Cambria Math" w:hAnsi="Cambria Math"/>
                              <w:color w:val="000000"/>
                            </w:rPr>
                          </m:ctrlPr>
                        </m:sSubPr>
                        <m:e>
                          <m:r>
                            <w:rPr>
                              <w:rFonts w:ascii="Cambria Math" w:hAnsi="Cambria Math"/>
                            </w:rPr>
                            <m:t>O</m:t>
                          </m:r>
                        </m:e>
                        <m:sub>
                          <m:r>
                            <m:rPr>
                              <m:sty m:val="p"/>
                            </m:rPr>
                            <w:rPr>
                              <w:rFonts w:ascii="Cambria Math" w:hAnsi="Cambria Math"/>
                            </w:rPr>
                            <m:t>2</m:t>
                          </m:r>
                        </m:sub>
                      </m:sSub>
                    </m:sub>
                  </m:sSub>
                </m:e>
              </m:d>
              <m:r>
                <m:rPr>
                  <m:sty m:val="p"/>
                </m:rPr>
                <w:rPr>
                  <w:rFonts w:ascii="Cambria Math" w:hAnsi="Cambria Math"/>
                </w:rPr>
                <m:t>Φ</m:t>
              </m:r>
            </m:e>
            <m:sub>
              <m:r>
                <w:rPr>
                  <w:rFonts w:ascii="Cambria Math" w:hAnsi="Cambria Math"/>
                </w:rPr>
                <m:t>Mn</m:t>
              </m:r>
              <m:sSub>
                <m:sSubPr>
                  <m:ctrlPr>
                    <w:rPr>
                      <w:rFonts w:ascii="Cambria Math" w:hAnsi="Cambria Math"/>
                      <w:color w:val="000000"/>
                    </w:rPr>
                  </m:ctrlPr>
                </m:sSubPr>
                <m:e>
                  <m:r>
                    <w:rPr>
                      <w:rFonts w:ascii="Cambria Math" w:hAnsi="Cambria Math"/>
                    </w:rPr>
                    <m:t>O</m:t>
                  </m:r>
                </m:e>
                <m:sub>
                  <m:r>
                    <m:rPr>
                      <m:sty m:val="p"/>
                    </m:rPr>
                    <w:rPr>
                      <w:rFonts w:ascii="Cambria Math" w:hAnsi="Cambria Math"/>
                    </w:rPr>
                    <m:t>2</m:t>
                  </m:r>
                </m:sub>
              </m:sSub>
              <m:r>
                <m:rPr>
                  <m:sty m:val="p"/>
                </m:rPr>
                <w:rPr>
                  <w:rFonts w:ascii="Cambria Math" w:hAnsi="Cambria Math"/>
                </w:rPr>
                <m:t>2</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H</m:t>
                  </m:r>
                </m:e>
                <m:sub>
                  <m:r>
                    <m:rPr>
                      <m:sty m:val="p"/>
                    </m:rPr>
                    <w:rPr>
                      <w:rFonts w:ascii="Cambria Math" w:hAnsi="Cambria Math"/>
                    </w:rPr>
                    <m:t>2</m:t>
                  </m:r>
                </m:sub>
              </m:sSub>
            </m:num>
            <m:den>
              <m:r>
                <m:rPr>
                  <m:sty m:val="p"/>
                </m:rPr>
                <w:rPr>
                  <w:rFonts w:ascii="Cambria Math" w:hAnsi="Cambria Math"/>
                </w:rPr>
                <m:t>Δ</m:t>
              </m:r>
              <m:r>
                <w:rPr>
                  <w:rFonts w:ascii="Cambria Math" w:hAnsi="Cambria Math"/>
                </w:rPr>
                <m:t>t</m:t>
              </m:r>
            </m:den>
          </m:f>
          <m:sSubSup>
            <m:sSubSupPr>
              <m:ctrlPr>
                <w:rPr>
                  <w:rFonts w:ascii="Cambria Math" w:hAnsi="Cambria Math"/>
                </w:rPr>
              </m:ctrlPr>
            </m:sSubSupPr>
            <m:e>
              <m:r>
                <m:rPr>
                  <m:sty m:val="p"/>
                </m:rPr>
                <w:rPr>
                  <w:rFonts w:ascii="Cambria Math" w:hAnsi="Cambria Math"/>
                </w:rPr>
                <m:t>Φ</m:t>
              </m:r>
            </m:e>
            <m:sub>
              <m:r>
                <w:rPr>
                  <w:rFonts w:ascii="Cambria Math" w:hAnsi="Cambria Math"/>
                </w:rPr>
                <m:t>Mn</m:t>
              </m:r>
              <m:sSub>
                <m:sSubPr>
                  <m:ctrlPr>
                    <w:rPr>
                      <w:rFonts w:ascii="Cambria Math" w:hAnsi="Cambria Math"/>
                      <w:color w:val="000000"/>
                    </w:rPr>
                  </m:ctrlPr>
                </m:sSubPr>
                <m:e>
                  <m:r>
                    <w:rPr>
                      <w:rFonts w:ascii="Cambria Math" w:hAnsi="Cambria Math"/>
                    </w:rPr>
                    <m:t>O</m:t>
                  </m:r>
                </m:e>
                <m:sub>
                  <m:r>
                    <m:rPr>
                      <m:sty m:val="p"/>
                    </m:rPr>
                    <w:rPr>
                      <w:rFonts w:ascii="Cambria Math" w:hAnsi="Cambria Math"/>
                    </w:rPr>
                    <m:t>2</m:t>
                  </m:r>
                </m:sub>
              </m:sSub>
              <m:r>
                <m:rPr>
                  <m:sty m:val="p"/>
                </m:rPr>
                <w:rPr>
                  <w:rFonts w:ascii="Cambria Math" w:hAnsi="Cambria Math"/>
                </w:rPr>
                <m:t>2</m:t>
              </m:r>
            </m:sub>
            <m:sup>
              <m:r>
                <w:rPr>
                  <w:rFonts w:ascii="Cambria Math" w:hAnsi="Cambria Math"/>
                </w:rPr>
                <m:t>t</m:t>
              </m:r>
            </m:sup>
          </m:sSubSup>
        </m:oMath>
      </m:oMathPara>
    </w:p>
    <w:p w14:paraId="18940A62" w14:textId="77777777" w:rsidR="00C87B10" w:rsidRPr="00711BD6" w:rsidRDefault="00C87B10" w:rsidP="00B6554A"/>
    <w:p w14:paraId="025F1C89" w14:textId="77777777" w:rsidR="00806548" w:rsidRPr="00B7030B" w:rsidRDefault="00806548" w:rsidP="00CA4E65">
      <w:pPr>
        <w:tabs>
          <w:tab w:val="left" w:pos="-1440"/>
          <w:tab w:val="left" w:pos="-720"/>
          <w:tab w:val="left" w:pos="990"/>
          <w:tab w:val="left" w:pos="1350"/>
          <w:tab w:val="left" w:pos="4633"/>
          <w:tab w:val="left" w:pos="4989"/>
          <w:tab w:val="left" w:pos="5345"/>
          <w:tab w:val="left" w:pos="5701"/>
          <w:tab w:val="left" w:pos="6057"/>
          <w:tab w:val="left" w:pos="6413"/>
          <w:tab w:val="left" w:pos="6769"/>
          <w:tab w:val="left" w:pos="7125"/>
          <w:tab w:val="left" w:pos="7481"/>
          <w:tab w:val="left" w:pos="7837"/>
        </w:tabs>
      </w:pPr>
    </w:p>
    <w:p w14:paraId="15D65976" w14:textId="77777777" w:rsidR="0041037A" w:rsidRPr="00B7030B" w:rsidRDefault="0041037A" w:rsidP="007A3922">
      <w:pPr>
        <w:pStyle w:val="Heading2"/>
      </w:pPr>
      <w:bookmarkStart w:id="864" w:name="_Toc2506325"/>
      <w:bookmarkStart w:id="865" w:name="_Toc48573691"/>
      <w:r w:rsidRPr="00B7030B">
        <w:t>Total Inorganic Carbon</w:t>
      </w:r>
      <w:bookmarkEnd w:id="864"/>
      <w:bookmarkEnd w:id="865"/>
    </w:p>
    <w:p w14:paraId="5B32C55B" w14:textId="77777777" w:rsidR="0041037A" w:rsidRPr="008C6FA7" w:rsidRDefault="0041037A" w:rsidP="007A3922">
      <w:pPr>
        <w:pStyle w:val="BodyText"/>
      </w:pPr>
      <w:r w:rsidRPr="008C6FA7">
        <w:t>Carbon, hydrogen, and oxygen are the most abundant elements in living matter and form the essential backbone of organic material.  Inorganic carbon direct</w:t>
      </w:r>
      <w:r w:rsidRPr="008C6FA7">
        <w:softHyphen/>
        <w:t xml:space="preserve">ly influences </w:t>
      </w:r>
      <w:proofErr w:type="spellStart"/>
      <w:r w:rsidRPr="008C6FA7">
        <w:t>pH.</w:t>
      </w:r>
      <w:proofErr w:type="spellEnd"/>
    </w:p>
    <w:p w14:paraId="45CA1B76" w14:textId="77777777" w:rsidR="0041037A" w:rsidRPr="00B7030B" w:rsidRDefault="00E108E0">
      <w:pPr>
        <w:pStyle w:val="Diagram"/>
        <w:rPr>
          <w:rFonts w:asciiTheme="minorHAnsi" w:hAnsiTheme="minorHAnsi"/>
        </w:rPr>
      </w:pPr>
      <w:r w:rsidRPr="00E108E0">
        <w:rPr>
          <w:rFonts w:asciiTheme="minorHAnsi" w:hAnsiTheme="minorHAnsi"/>
          <w:noProof/>
        </w:rPr>
        <w:object w:dxaOrig="7155" w:dyaOrig="3900" w14:anchorId="55BBCCF5">
          <v:shape id="_x0000_i1098" type="#_x0000_t75" alt="" style="width:318.95pt;height:173.7pt;mso-width-percent:0;mso-height-percent:0;mso-width-percent:0;mso-height-percent:0" o:ole="">
            <v:imagedata r:id="rId468" o:title=""/>
          </v:shape>
          <o:OLEObject Type="Embed" ProgID="Word.Picture.8" ShapeID="_x0000_i1098" DrawAspect="Content" ObjectID="_1721314889" r:id="rId469"/>
        </w:object>
      </w:r>
    </w:p>
    <w:p w14:paraId="758C4AD1" w14:textId="1AB05369" w:rsidR="0041037A" w:rsidRPr="000B3A1F" w:rsidRDefault="0041037A" w:rsidP="007A3922">
      <w:pPr>
        <w:pStyle w:val="Figurecaption"/>
      </w:pPr>
      <w:bookmarkStart w:id="866" w:name="_Ref532635810"/>
      <w:bookmarkStart w:id="867" w:name="_Toc48573820"/>
      <w:r w:rsidRPr="000B3A1F">
        <w:t xml:space="preserve">Figure </w:t>
      </w:r>
      <w:r w:rsidR="00000000">
        <w:fldChar w:fldCharType="begin"/>
      </w:r>
      <w:r w:rsidR="00000000">
        <w:instrText xml:space="preserve"> SEQ Figure \* ARABIC  </w:instrText>
      </w:r>
      <w:r w:rsidR="00000000">
        <w:fldChar w:fldCharType="separate"/>
      </w:r>
      <w:r w:rsidR="00A95042">
        <w:rPr>
          <w:noProof/>
        </w:rPr>
        <w:t>108</w:t>
      </w:r>
      <w:r w:rsidR="00000000">
        <w:rPr>
          <w:noProof/>
        </w:rPr>
        <w:fldChar w:fldCharType="end"/>
      </w:r>
      <w:bookmarkEnd w:id="866"/>
      <w:r w:rsidRPr="000B3A1F">
        <w:t>.   Internal flux between inorganic carbon and other compartments.</w:t>
      </w:r>
      <w:bookmarkEnd w:id="867"/>
    </w:p>
    <w:p w14:paraId="221F22AC" w14:textId="111375CF" w:rsidR="0041037A" w:rsidRPr="000B3A1F" w:rsidRDefault="0041037A" w:rsidP="007A3922">
      <w:pPr>
        <w:pStyle w:val="BodyText"/>
      </w:pPr>
      <w:r w:rsidRPr="000B3A1F">
        <w:t xml:space="preserve">Referring to </w:t>
      </w:r>
      <w:r w:rsidR="003B7E39" w:rsidRPr="000B3A1F">
        <w:fldChar w:fldCharType="begin"/>
      </w:r>
      <w:r w:rsidR="003B7E39" w:rsidRPr="000B3A1F">
        <w:instrText xml:space="preserve"> REF _Ref532635810 \h  \* MERGEFORMAT </w:instrText>
      </w:r>
      <w:r w:rsidR="003B7E39" w:rsidRPr="000B3A1F">
        <w:fldChar w:fldCharType="separate"/>
      </w:r>
      <w:r w:rsidR="00A95042" w:rsidRPr="00A95042">
        <w:rPr>
          <w:rStyle w:val="Figurehyperlink"/>
        </w:rPr>
        <w:t>Figure 108</w:t>
      </w:r>
      <w:r w:rsidR="003B7E39" w:rsidRPr="000B3A1F">
        <w:fldChar w:fldCharType="end"/>
      </w:r>
      <w:r w:rsidRPr="000B3A1F">
        <w:t>, the rate equation for total inorganic carbon is:</w:t>
      </w:r>
    </w:p>
    <w:p w14:paraId="1F81E5F2" w14:textId="0473AB56" w:rsidR="0041037A" w:rsidRPr="00B7030B" w:rsidRDefault="0041037A">
      <w:pPr>
        <w:pStyle w:val="equation"/>
        <w:rPr>
          <w:rFonts w:asciiTheme="minorHAnsi" w:hAnsiTheme="minorHAnsi"/>
        </w:rPr>
      </w:pPr>
      <w:r w:rsidRPr="00B7030B">
        <w:rPr>
          <w:rFonts w:asciiTheme="minorHAnsi" w:hAnsiTheme="minorHAnsi"/>
        </w:rPr>
        <w:lastRenderedPageBreak/>
        <w:tab/>
      </w:r>
      <w:r w:rsidR="00E108E0" w:rsidRPr="00E108E0">
        <w:rPr>
          <w:rFonts w:asciiTheme="minorHAnsi" w:hAnsiTheme="minorHAnsi"/>
          <w:noProof/>
          <w:position w:val="-192"/>
        </w:rPr>
        <w:object w:dxaOrig="7820" w:dyaOrig="3660" w14:anchorId="0A1BE559">
          <v:shape id="_x0000_i1097" type="#_x0000_t75" alt="" style="width:411.15pt;height:185.7pt;mso-width-percent:0;mso-height-percent:0;mso-width-percent:0;mso-height-percent:0" o:ole="" fillcolor="window">
            <v:imagedata r:id="rId470" o:title=""/>
          </v:shape>
          <o:OLEObject Type="Embed" ProgID="Equation.3" ShapeID="_x0000_i1097" DrawAspect="Content" ObjectID="_1721314890" r:id="rId471"/>
        </w:object>
      </w:r>
      <w:r w:rsidRPr="00B7030B">
        <w:rPr>
          <w:rFonts w:asciiTheme="minorHAnsi" w:hAnsiTheme="minorHAnsi"/>
        </w:rPr>
        <w:tab/>
      </w:r>
      <w:r w:rsidR="00FC5087">
        <w:rPr>
          <w:rFonts w:asciiTheme="minorHAnsi" w:hAnsiTheme="minorHAnsi"/>
        </w:rPr>
        <w:tab/>
      </w:r>
      <w:r w:rsidR="00FC5087">
        <w:rPr>
          <w:rFonts w:asciiTheme="minorHAnsi" w:hAnsiTheme="minorHAnsi"/>
        </w:rPr>
        <w:tab/>
      </w:r>
      <w:r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127</w:t>
      </w:r>
      <w:r w:rsidR="00A41B27">
        <w:rPr>
          <w:rFonts w:asciiTheme="minorHAnsi" w:hAnsiTheme="minorHAnsi"/>
          <w:b/>
          <w:bCs/>
        </w:rPr>
        <w:fldChar w:fldCharType="end"/>
      </w:r>
      <w:r w:rsidRPr="00B7030B">
        <w:rPr>
          <w:rFonts w:asciiTheme="minorHAnsi" w:hAnsiTheme="minorHAnsi"/>
          <w:b/>
          <w:bCs/>
        </w:rPr>
        <w:t>)</w:t>
      </w:r>
    </w:p>
    <w:p w14:paraId="555F3700" w14:textId="77777777" w:rsidR="0041037A" w:rsidRPr="008C6FA7" w:rsidRDefault="0041037A" w:rsidP="008565FA">
      <w:pPr>
        <w:pStyle w:val="BodyText"/>
        <w:spacing w:after="120"/>
      </w:pPr>
      <w:r w:rsidRPr="008C6FA7">
        <w:t>where:</w:t>
      </w:r>
    </w:p>
    <w:p w14:paraId="40CDDCC8" w14:textId="77777777" w:rsidR="0041037A" w:rsidRPr="008C6FA7" w:rsidRDefault="0041037A" w:rsidP="007A3922">
      <w:pPr>
        <w:pStyle w:val="variabledefinitionChar"/>
      </w:pPr>
      <w:r w:rsidRPr="008C6FA7">
        <w:tab/>
      </w:r>
      <w:r w:rsidRPr="008C6FA7">
        <w:rPr>
          <w:i/>
        </w:rPr>
        <w:sym w:font="Symbol" w:char="F071"/>
      </w:r>
      <w:r w:rsidRPr="008C6FA7">
        <w:tab/>
        <w:t>=</w:t>
      </w:r>
      <w:r w:rsidRPr="008C6FA7">
        <w:tab/>
        <w:t xml:space="preserve"> temperature rate multiplier for BOD decay</w:t>
      </w:r>
    </w:p>
    <w:p w14:paraId="349BC012" w14:textId="77777777" w:rsidR="0041037A" w:rsidRPr="008C6FA7" w:rsidRDefault="0041037A" w:rsidP="00B6554A">
      <w:pPr>
        <w:pStyle w:val="variabledefinitionChar"/>
      </w:pPr>
      <w:r w:rsidRPr="008C6FA7">
        <w:tab/>
      </w:r>
      <w:r w:rsidR="00233EC7" w:rsidRPr="008C6FA7">
        <w:rPr>
          <w:i/>
        </w:rPr>
        <w:sym w:font="Symbol" w:char="F067"/>
      </w:r>
      <w:r w:rsidRPr="008C6FA7">
        <w:rPr>
          <w:i/>
          <w:vertAlign w:val="subscript"/>
        </w:rPr>
        <w:t>OM</w:t>
      </w:r>
      <w:r w:rsidRPr="008C6FA7">
        <w:tab/>
        <w:t>=</w:t>
      </w:r>
      <w:r w:rsidRPr="008C6FA7">
        <w:tab/>
        <w:t>organic matter temperature rate multiplier</w:t>
      </w:r>
    </w:p>
    <w:p w14:paraId="56243D17" w14:textId="77777777" w:rsidR="0041037A" w:rsidRPr="008C6FA7" w:rsidRDefault="0041037A" w:rsidP="00B6554A">
      <w:pPr>
        <w:pStyle w:val="variabledefinitionChar"/>
      </w:pPr>
      <w:r w:rsidRPr="008C6FA7">
        <w:tab/>
      </w:r>
      <w:r w:rsidR="00233EC7" w:rsidRPr="008C6FA7">
        <w:sym w:font="Symbol" w:char="F064"/>
      </w:r>
      <w:r w:rsidRPr="008C6FA7">
        <w:rPr>
          <w:i/>
          <w:vertAlign w:val="subscript"/>
        </w:rPr>
        <w:t>Ce</w:t>
      </w:r>
      <w:r w:rsidRPr="008C6FA7">
        <w:rPr>
          <w:i/>
        </w:rPr>
        <w:tab/>
      </w:r>
      <w:r w:rsidRPr="008C6FA7">
        <w:t>=</w:t>
      </w:r>
      <w:r w:rsidRPr="008C6FA7">
        <w:tab/>
      </w:r>
      <w:proofErr w:type="spellStart"/>
      <w:r w:rsidRPr="008C6FA7">
        <w:t>epiphyton</w:t>
      </w:r>
      <w:proofErr w:type="spellEnd"/>
      <w:r w:rsidRPr="008C6FA7">
        <w:t xml:space="preserve"> stoichiometric coefficient for carbon</w:t>
      </w:r>
    </w:p>
    <w:p w14:paraId="4748914B" w14:textId="77777777" w:rsidR="0041037A" w:rsidRPr="008C6FA7" w:rsidRDefault="0041037A" w:rsidP="00B6554A">
      <w:pPr>
        <w:pStyle w:val="variabledefinitionChar"/>
      </w:pPr>
      <w:r w:rsidRPr="008C6FA7">
        <w:tab/>
      </w:r>
      <w:r w:rsidR="00233EC7" w:rsidRPr="008C6FA7">
        <w:sym w:font="Symbol" w:char="F064"/>
      </w:r>
      <w:r w:rsidRPr="008C6FA7">
        <w:rPr>
          <w:i/>
          <w:vertAlign w:val="subscript"/>
        </w:rPr>
        <w:t>Ca</w:t>
      </w:r>
      <w:r w:rsidRPr="008C6FA7">
        <w:tab/>
        <w:t>=</w:t>
      </w:r>
      <w:r w:rsidRPr="008C6FA7">
        <w:tab/>
        <w:t>algal stoichiometric coefficient for carbon</w:t>
      </w:r>
    </w:p>
    <w:p w14:paraId="45FAC057" w14:textId="77777777" w:rsidR="0041037A" w:rsidRPr="008C6FA7" w:rsidRDefault="0041037A" w:rsidP="00B6554A">
      <w:pPr>
        <w:pStyle w:val="variabledefinitionChar"/>
      </w:pPr>
      <w:r w:rsidRPr="008C6FA7">
        <w:tab/>
      </w:r>
      <w:r w:rsidR="00233EC7" w:rsidRPr="008C6FA7">
        <w:sym w:font="Symbol" w:char="F064"/>
      </w:r>
      <w:r w:rsidRPr="008C6FA7">
        <w:rPr>
          <w:i/>
          <w:vertAlign w:val="subscript"/>
        </w:rPr>
        <w:t>COM</w:t>
      </w:r>
      <w:r w:rsidRPr="008C6FA7">
        <w:tab/>
        <w:t>=</w:t>
      </w:r>
      <w:r w:rsidRPr="008C6FA7">
        <w:tab/>
        <w:t>organic matter stoichiometric coefficient for carbon</w:t>
      </w:r>
    </w:p>
    <w:p w14:paraId="3FB19821" w14:textId="77777777" w:rsidR="0041037A" w:rsidRPr="008C6FA7" w:rsidRDefault="0041037A" w:rsidP="00B6554A">
      <w:pPr>
        <w:pStyle w:val="variabledefinitionChar"/>
      </w:pPr>
      <w:r w:rsidRPr="008C6FA7">
        <w:tab/>
      </w:r>
      <w:r w:rsidRPr="008C6FA7">
        <w:rPr>
          <w:i/>
        </w:rPr>
        <w:sym w:font="Symbol" w:char="F064"/>
      </w:r>
      <w:r w:rsidRPr="008C6FA7">
        <w:rPr>
          <w:i/>
          <w:vertAlign w:val="subscript"/>
        </w:rPr>
        <w:t>C-CBOD</w:t>
      </w:r>
      <w:r w:rsidRPr="008C6FA7">
        <w:tab/>
        <w:t>=</w:t>
      </w:r>
      <w:r w:rsidRPr="008C6FA7">
        <w:tab/>
        <w:t>CBOD stoichiometric coefficient for carbon</w:t>
      </w:r>
    </w:p>
    <w:p w14:paraId="1B26119E" w14:textId="77777777" w:rsidR="0041037A" w:rsidRPr="008C6FA7" w:rsidRDefault="0041037A" w:rsidP="007552CD">
      <w:pPr>
        <w:pStyle w:val="variabledefinitionChar"/>
      </w:pPr>
      <w:r w:rsidRPr="008C6FA7">
        <w:tab/>
      </w:r>
      <w:r w:rsidRPr="008C6FA7">
        <w:rPr>
          <w:i/>
        </w:rPr>
        <w:t>R</w:t>
      </w:r>
      <w:r w:rsidRPr="008C6FA7">
        <w:rPr>
          <w:i/>
          <w:vertAlign w:val="subscript"/>
        </w:rPr>
        <w:t>BOD</w:t>
      </w:r>
      <w:r w:rsidRPr="008C6FA7">
        <w:tab/>
        <w:t>=</w:t>
      </w:r>
      <w:r w:rsidRPr="008C6FA7">
        <w:tab/>
        <w:t>5-day CBOD to ultimate CBOD ratio</w:t>
      </w:r>
    </w:p>
    <w:p w14:paraId="1E7E95E5" w14:textId="77777777" w:rsidR="0041037A" w:rsidRPr="00304292" w:rsidRDefault="0041037A" w:rsidP="007552CD">
      <w:pPr>
        <w:pStyle w:val="variabledefinitionChar"/>
        <w:rPr>
          <w:iCs/>
        </w:rPr>
      </w:pPr>
      <w:r w:rsidRPr="008C6FA7">
        <w:rPr>
          <w:i/>
        </w:rPr>
        <w:tab/>
      </w:r>
      <w:proofErr w:type="spellStart"/>
      <w:r w:rsidRPr="008C6FA7">
        <w:rPr>
          <w:i/>
        </w:rPr>
        <w:t>A</w:t>
      </w:r>
      <w:r w:rsidRPr="008C6FA7">
        <w:rPr>
          <w:i/>
          <w:vertAlign w:val="subscript"/>
        </w:rPr>
        <w:t>sed</w:t>
      </w:r>
      <w:proofErr w:type="spellEnd"/>
      <w:r w:rsidRPr="008C6FA7">
        <w:tab/>
        <w:t>=</w:t>
      </w:r>
      <w:r w:rsidRPr="008C6FA7">
        <w:tab/>
        <w:t xml:space="preserve">sediment surface area, </w:t>
      </w:r>
      <w:r w:rsidRPr="00127D1D">
        <w:rPr>
          <w:iCs/>
        </w:rPr>
        <w:t>m</w:t>
      </w:r>
      <w:r w:rsidRPr="00127D1D">
        <w:rPr>
          <w:iCs/>
          <w:vertAlign w:val="superscript"/>
        </w:rPr>
        <w:t>2</w:t>
      </w:r>
    </w:p>
    <w:p w14:paraId="79492E35" w14:textId="77777777" w:rsidR="0041037A" w:rsidRPr="00304292" w:rsidRDefault="0041037A" w:rsidP="007552CD">
      <w:pPr>
        <w:pStyle w:val="variabledefinitionChar"/>
      </w:pPr>
      <w:r w:rsidRPr="008C6FA7">
        <w:rPr>
          <w:i/>
        </w:rPr>
        <w:tab/>
      </w:r>
      <w:proofErr w:type="spellStart"/>
      <w:r w:rsidRPr="008C6FA7">
        <w:rPr>
          <w:i/>
        </w:rPr>
        <w:t>A</w:t>
      </w:r>
      <w:r w:rsidRPr="008C6FA7">
        <w:rPr>
          <w:i/>
          <w:vertAlign w:val="subscript"/>
        </w:rPr>
        <w:t>sur</w:t>
      </w:r>
      <w:proofErr w:type="spellEnd"/>
      <w:r w:rsidRPr="008C6FA7">
        <w:tab/>
        <w:t>=</w:t>
      </w:r>
      <w:r w:rsidRPr="008C6FA7">
        <w:tab/>
        <w:t>surface area of surface computational cell</w:t>
      </w:r>
      <w:r w:rsidRPr="00304292">
        <w:t xml:space="preserve">, </w:t>
      </w:r>
      <w:r w:rsidRPr="00127D1D">
        <w:t>m</w:t>
      </w:r>
      <w:r w:rsidRPr="00127D1D">
        <w:rPr>
          <w:vertAlign w:val="superscript"/>
        </w:rPr>
        <w:t>2</w:t>
      </w:r>
    </w:p>
    <w:p w14:paraId="077E940E" w14:textId="77777777" w:rsidR="0041037A" w:rsidRPr="00127D1D" w:rsidRDefault="0041037A" w:rsidP="007552CD">
      <w:pPr>
        <w:pStyle w:val="variabledefinitionChar"/>
        <w:rPr>
          <w:iCs/>
          <w:vertAlign w:val="superscript"/>
        </w:rPr>
      </w:pPr>
      <w:r w:rsidRPr="008C6FA7">
        <w:tab/>
      </w:r>
      <w:r w:rsidRPr="008C6FA7">
        <w:rPr>
          <w:i/>
        </w:rPr>
        <w:t>SOD</w:t>
      </w:r>
      <w:r w:rsidRPr="008C6FA7">
        <w:tab/>
        <w:t>=</w:t>
      </w:r>
      <w:r w:rsidRPr="008C6FA7">
        <w:tab/>
        <w:t xml:space="preserve">sediment oxygen demand, </w:t>
      </w:r>
      <w:r w:rsidRPr="00127D1D">
        <w:rPr>
          <w:iCs/>
        </w:rPr>
        <w:t>g m</w:t>
      </w:r>
      <w:r w:rsidRPr="00127D1D">
        <w:rPr>
          <w:iCs/>
          <w:vertAlign w:val="superscript"/>
        </w:rPr>
        <w:t>-2</w:t>
      </w:r>
      <w:r w:rsidRPr="00127D1D">
        <w:rPr>
          <w:iCs/>
        </w:rPr>
        <w:t xml:space="preserve"> sec</w:t>
      </w:r>
      <w:r w:rsidRPr="00127D1D">
        <w:rPr>
          <w:iCs/>
          <w:vertAlign w:val="superscript"/>
        </w:rPr>
        <w:t>-1</w:t>
      </w:r>
    </w:p>
    <w:p w14:paraId="1E0286AC" w14:textId="77777777" w:rsidR="0041037A" w:rsidRPr="00127D1D" w:rsidRDefault="0041037A" w:rsidP="007552CD">
      <w:pPr>
        <w:pStyle w:val="variabledefinitionChar"/>
        <w:rPr>
          <w:iCs/>
          <w:vertAlign w:val="superscript"/>
        </w:rPr>
      </w:pPr>
      <w:r w:rsidRPr="008C6FA7">
        <w:tab/>
      </w:r>
      <w:proofErr w:type="spellStart"/>
      <w:r w:rsidRPr="008C6FA7">
        <w:rPr>
          <w:i/>
        </w:rPr>
        <w:t>K</w:t>
      </w:r>
      <w:r w:rsidRPr="008C6FA7">
        <w:rPr>
          <w:i/>
          <w:vertAlign w:val="subscript"/>
        </w:rPr>
        <w:t>Lc</w:t>
      </w:r>
      <w:proofErr w:type="spellEnd"/>
      <w:r w:rsidRPr="008C6FA7">
        <w:tab/>
        <w:t>=</w:t>
      </w:r>
      <w:r w:rsidRPr="008C6FA7">
        <w:tab/>
        <w:t xml:space="preserve">inorganic carbon interfacial exchange rate, </w:t>
      </w:r>
      <w:r w:rsidRPr="00127D1D">
        <w:rPr>
          <w:iCs/>
        </w:rPr>
        <w:t xml:space="preserve">m </w:t>
      </w:r>
      <w:proofErr w:type="gramStart"/>
      <w:r w:rsidRPr="00127D1D">
        <w:rPr>
          <w:iCs/>
        </w:rPr>
        <w:t>sec</w:t>
      </w:r>
      <w:r w:rsidRPr="00127D1D">
        <w:rPr>
          <w:iCs/>
          <w:vertAlign w:val="superscript"/>
        </w:rPr>
        <w:t>-1</w:t>
      </w:r>
      <w:proofErr w:type="gramEnd"/>
    </w:p>
    <w:p w14:paraId="61F5470E" w14:textId="77777777" w:rsidR="0041037A" w:rsidRPr="00304292" w:rsidRDefault="0041037A" w:rsidP="007552CD">
      <w:pPr>
        <w:pStyle w:val="variabledefinitionChar"/>
        <w:rPr>
          <w:iCs/>
        </w:rPr>
      </w:pPr>
      <w:r w:rsidRPr="008C6FA7">
        <w:tab/>
      </w:r>
      <w:r w:rsidRPr="008C6FA7">
        <w:rPr>
          <w:i/>
        </w:rPr>
        <w:t>K</w:t>
      </w:r>
      <w:r w:rsidRPr="008C6FA7">
        <w:rPr>
          <w:i/>
          <w:vertAlign w:val="subscript"/>
        </w:rPr>
        <w:t>ar</w:t>
      </w:r>
      <w:r w:rsidRPr="008C6FA7">
        <w:tab/>
        <w:t>=</w:t>
      </w:r>
      <w:r w:rsidRPr="008C6FA7">
        <w:tab/>
        <w:t xml:space="preserve">algal dark respiration rate, </w:t>
      </w:r>
      <w:proofErr w:type="gramStart"/>
      <w:r w:rsidRPr="00127D1D">
        <w:rPr>
          <w:iCs/>
        </w:rPr>
        <w:t>sec</w:t>
      </w:r>
      <w:r w:rsidRPr="00127D1D">
        <w:rPr>
          <w:iCs/>
          <w:vertAlign w:val="superscript"/>
        </w:rPr>
        <w:t>-1</w:t>
      </w:r>
      <w:proofErr w:type="gramEnd"/>
    </w:p>
    <w:p w14:paraId="19B3C45F" w14:textId="77777777" w:rsidR="0041037A" w:rsidRPr="00304292" w:rsidRDefault="0041037A" w:rsidP="007552CD">
      <w:pPr>
        <w:pStyle w:val="variabledefinitionChar"/>
        <w:rPr>
          <w:iCs/>
        </w:rPr>
      </w:pPr>
      <w:r w:rsidRPr="008C6FA7">
        <w:tab/>
      </w:r>
      <w:proofErr w:type="spellStart"/>
      <w:r w:rsidRPr="008C6FA7">
        <w:rPr>
          <w:i/>
        </w:rPr>
        <w:t>K</w:t>
      </w:r>
      <w:r w:rsidRPr="008C6FA7">
        <w:rPr>
          <w:i/>
          <w:vertAlign w:val="subscript"/>
        </w:rPr>
        <w:t>ag</w:t>
      </w:r>
      <w:proofErr w:type="spellEnd"/>
      <w:r w:rsidRPr="008C6FA7">
        <w:tab/>
        <w:t>=</w:t>
      </w:r>
      <w:r w:rsidRPr="008C6FA7">
        <w:tab/>
        <w:t xml:space="preserve">algal growth rate, </w:t>
      </w:r>
      <w:proofErr w:type="gramStart"/>
      <w:r w:rsidRPr="00127D1D">
        <w:rPr>
          <w:iCs/>
        </w:rPr>
        <w:t>sec</w:t>
      </w:r>
      <w:r w:rsidRPr="00127D1D">
        <w:rPr>
          <w:iCs/>
          <w:vertAlign w:val="superscript"/>
        </w:rPr>
        <w:t>-1</w:t>
      </w:r>
      <w:proofErr w:type="gramEnd"/>
      <w:r w:rsidRPr="00304292">
        <w:rPr>
          <w:iCs/>
        </w:rPr>
        <w:t xml:space="preserve"> </w:t>
      </w:r>
    </w:p>
    <w:p w14:paraId="208133A6" w14:textId="77777777" w:rsidR="0041037A" w:rsidRPr="00304292" w:rsidRDefault="0041037A" w:rsidP="007552CD">
      <w:pPr>
        <w:pStyle w:val="variabledefinitionChar"/>
      </w:pPr>
      <w:r w:rsidRPr="008C6FA7">
        <w:tab/>
      </w:r>
      <w:r w:rsidRPr="008C6FA7">
        <w:rPr>
          <w:i/>
        </w:rPr>
        <w:t>K</w:t>
      </w:r>
      <w:r w:rsidRPr="008C6FA7">
        <w:rPr>
          <w:i/>
          <w:vertAlign w:val="subscript"/>
        </w:rPr>
        <w:t>er</w:t>
      </w:r>
      <w:r w:rsidRPr="008C6FA7">
        <w:tab/>
        <w:t>=</w:t>
      </w:r>
      <w:r w:rsidRPr="008C6FA7">
        <w:tab/>
      </w:r>
      <w:proofErr w:type="spellStart"/>
      <w:r w:rsidRPr="008C6FA7">
        <w:t>epiphyton</w:t>
      </w:r>
      <w:proofErr w:type="spellEnd"/>
      <w:r w:rsidRPr="008C6FA7">
        <w:t xml:space="preserve"> dark respiration rate</w:t>
      </w:r>
      <w:r w:rsidRPr="00304292">
        <w:t xml:space="preserve">, </w:t>
      </w:r>
      <w:proofErr w:type="gramStart"/>
      <w:r w:rsidRPr="00127D1D">
        <w:t>sec</w:t>
      </w:r>
      <w:r w:rsidRPr="00127D1D">
        <w:rPr>
          <w:vertAlign w:val="superscript"/>
        </w:rPr>
        <w:t>-1</w:t>
      </w:r>
      <w:proofErr w:type="gramEnd"/>
    </w:p>
    <w:p w14:paraId="17A7378E" w14:textId="77777777" w:rsidR="0041037A" w:rsidRPr="00304292" w:rsidRDefault="0041037A" w:rsidP="007552CD">
      <w:pPr>
        <w:pStyle w:val="variabledefinitionChar"/>
      </w:pPr>
      <w:r w:rsidRPr="008C6FA7">
        <w:tab/>
      </w:r>
      <w:r w:rsidRPr="008C6FA7">
        <w:rPr>
          <w:i/>
        </w:rPr>
        <w:t>K</w:t>
      </w:r>
      <w:r w:rsidRPr="008C6FA7">
        <w:rPr>
          <w:i/>
          <w:vertAlign w:val="subscript"/>
        </w:rPr>
        <w:t>eg</w:t>
      </w:r>
      <w:r w:rsidRPr="008C6FA7">
        <w:tab/>
        <w:t>=</w:t>
      </w:r>
      <w:r w:rsidRPr="008C6FA7">
        <w:tab/>
      </w:r>
      <w:proofErr w:type="spellStart"/>
      <w:r w:rsidRPr="008C6FA7">
        <w:t>epiphyton</w:t>
      </w:r>
      <w:proofErr w:type="spellEnd"/>
      <w:r w:rsidRPr="008C6FA7">
        <w:t xml:space="preserve"> growth rate</w:t>
      </w:r>
      <w:r w:rsidRPr="00304292">
        <w:t xml:space="preserve">, </w:t>
      </w:r>
      <w:proofErr w:type="gramStart"/>
      <w:r w:rsidRPr="00127D1D">
        <w:t>sec</w:t>
      </w:r>
      <w:r w:rsidRPr="00127D1D">
        <w:rPr>
          <w:vertAlign w:val="superscript"/>
        </w:rPr>
        <w:t>-1</w:t>
      </w:r>
      <w:proofErr w:type="gramEnd"/>
      <w:r w:rsidRPr="00304292">
        <w:t xml:space="preserve"> </w:t>
      </w:r>
    </w:p>
    <w:p w14:paraId="050B0AAC" w14:textId="77777777" w:rsidR="0041037A" w:rsidRPr="00304292" w:rsidRDefault="0041037A" w:rsidP="007552CD">
      <w:pPr>
        <w:pStyle w:val="variabledefinitionChar"/>
      </w:pPr>
      <w:r w:rsidRPr="008C6FA7">
        <w:tab/>
      </w:r>
      <w:r w:rsidRPr="008C6FA7">
        <w:rPr>
          <w:i/>
        </w:rPr>
        <w:t>K</w:t>
      </w:r>
      <w:r w:rsidRPr="008C6FA7">
        <w:rPr>
          <w:i/>
          <w:vertAlign w:val="subscript"/>
        </w:rPr>
        <w:t>LDOM</w:t>
      </w:r>
      <w:r w:rsidRPr="008C6FA7">
        <w:tab/>
        <w:t>=</w:t>
      </w:r>
      <w:r w:rsidRPr="008C6FA7">
        <w:tab/>
        <w:t>labile DOM decay rate</w:t>
      </w:r>
      <w:r w:rsidRPr="00304292">
        <w:t xml:space="preserve">, </w:t>
      </w:r>
      <w:proofErr w:type="gramStart"/>
      <w:r w:rsidRPr="00127D1D">
        <w:t>sec</w:t>
      </w:r>
      <w:r w:rsidRPr="00127D1D">
        <w:rPr>
          <w:vertAlign w:val="superscript"/>
        </w:rPr>
        <w:t>-1</w:t>
      </w:r>
      <w:proofErr w:type="gramEnd"/>
    </w:p>
    <w:p w14:paraId="13A511EC" w14:textId="77777777" w:rsidR="0041037A" w:rsidRPr="008C6FA7" w:rsidRDefault="0041037A" w:rsidP="007552CD">
      <w:pPr>
        <w:pStyle w:val="variabledefinitionChar"/>
        <w:rPr>
          <w:i/>
          <w:vertAlign w:val="superscript"/>
        </w:rPr>
      </w:pPr>
      <w:r w:rsidRPr="008C6FA7">
        <w:tab/>
      </w:r>
      <w:r w:rsidRPr="008C6FA7">
        <w:rPr>
          <w:i/>
        </w:rPr>
        <w:t>K</w:t>
      </w:r>
      <w:r w:rsidRPr="008C6FA7">
        <w:rPr>
          <w:i/>
          <w:vertAlign w:val="subscript"/>
        </w:rPr>
        <w:t>RDOM</w:t>
      </w:r>
      <w:r w:rsidRPr="008C6FA7">
        <w:tab/>
        <w:t>=</w:t>
      </w:r>
      <w:r w:rsidRPr="008C6FA7">
        <w:tab/>
        <w:t xml:space="preserve">refractory DOM decay rate, </w:t>
      </w:r>
      <w:proofErr w:type="gramStart"/>
      <w:r w:rsidRPr="00127D1D">
        <w:rPr>
          <w:iCs/>
        </w:rPr>
        <w:t>sec</w:t>
      </w:r>
      <w:r w:rsidRPr="00127D1D">
        <w:rPr>
          <w:iCs/>
          <w:vertAlign w:val="superscript"/>
        </w:rPr>
        <w:t>-1</w:t>
      </w:r>
      <w:proofErr w:type="gramEnd"/>
    </w:p>
    <w:p w14:paraId="3EAD4F5E" w14:textId="77777777" w:rsidR="0041037A" w:rsidRPr="008C6FA7" w:rsidRDefault="0041037A" w:rsidP="007552CD">
      <w:pPr>
        <w:pStyle w:val="variabledefinitionChar"/>
        <w:rPr>
          <w:i/>
          <w:vertAlign w:val="superscript"/>
        </w:rPr>
      </w:pPr>
      <w:r w:rsidRPr="008C6FA7">
        <w:tab/>
      </w:r>
      <w:r w:rsidRPr="008C6FA7">
        <w:rPr>
          <w:i/>
        </w:rPr>
        <w:t>K</w:t>
      </w:r>
      <w:r w:rsidRPr="008C6FA7">
        <w:rPr>
          <w:i/>
          <w:vertAlign w:val="subscript"/>
        </w:rPr>
        <w:t>LPOM</w:t>
      </w:r>
      <w:r w:rsidRPr="008C6FA7">
        <w:tab/>
        <w:t>=</w:t>
      </w:r>
      <w:r w:rsidRPr="008C6FA7">
        <w:tab/>
        <w:t xml:space="preserve">labile POM decay rate, </w:t>
      </w:r>
      <w:proofErr w:type="gramStart"/>
      <w:r w:rsidRPr="00127D1D">
        <w:rPr>
          <w:iCs/>
        </w:rPr>
        <w:t>sec</w:t>
      </w:r>
      <w:r w:rsidRPr="00127D1D">
        <w:rPr>
          <w:iCs/>
          <w:vertAlign w:val="superscript"/>
        </w:rPr>
        <w:t>-1</w:t>
      </w:r>
      <w:proofErr w:type="gramEnd"/>
    </w:p>
    <w:p w14:paraId="19CAB1AD" w14:textId="77777777" w:rsidR="0041037A" w:rsidRPr="008C6FA7" w:rsidRDefault="0041037A" w:rsidP="007552CD">
      <w:pPr>
        <w:pStyle w:val="variabledefinitionChar"/>
      </w:pPr>
      <w:r w:rsidRPr="008C6FA7">
        <w:tab/>
      </w:r>
      <w:r w:rsidRPr="008C6FA7">
        <w:rPr>
          <w:i/>
        </w:rPr>
        <w:t>K</w:t>
      </w:r>
      <w:r w:rsidRPr="008C6FA7">
        <w:rPr>
          <w:i/>
          <w:vertAlign w:val="subscript"/>
        </w:rPr>
        <w:t>RPOM</w:t>
      </w:r>
      <w:r w:rsidRPr="008C6FA7">
        <w:tab/>
        <w:t>=</w:t>
      </w:r>
      <w:r w:rsidRPr="008C6FA7">
        <w:tab/>
        <w:t xml:space="preserve">refractory POM decay rate, </w:t>
      </w:r>
      <w:proofErr w:type="gramStart"/>
      <w:r w:rsidRPr="00127D1D">
        <w:rPr>
          <w:iCs/>
        </w:rPr>
        <w:t>sec</w:t>
      </w:r>
      <w:r w:rsidRPr="00127D1D">
        <w:rPr>
          <w:iCs/>
          <w:vertAlign w:val="superscript"/>
        </w:rPr>
        <w:t>-1</w:t>
      </w:r>
      <w:proofErr w:type="gramEnd"/>
    </w:p>
    <w:p w14:paraId="100EFC3D" w14:textId="77777777" w:rsidR="0041037A" w:rsidRPr="00304292" w:rsidRDefault="0041037A" w:rsidP="007552CD">
      <w:pPr>
        <w:pStyle w:val="variabledefinitionChar"/>
        <w:rPr>
          <w:iCs/>
        </w:rPr>
      </w:pPr>
      <w:r w:rsidRPr="008C6FA7">
        <w:tab/>
      </w:r>
      <w:r w:rsidRPr="008C6FA7">
        <w:rPr>
          <w:i/>
        </w:rPr>
        <w:t>K</w:t>
      </w:r>
      <w:r w:rsidRPr="008C6FA7">
        <w:rPr>
          <w:i/>
          <w:vertAlign w:val="subscript"/>
        </w:rPr>
        <w:t>CBOD</w:t>
      </w:r>
      <w:r w:rsidRPr="008C6FA7">
        <w:tab/>
        <w:t>=</w:t>
      </w:r>
      <w:r w:rsidRPr="008C6FA7">
        <w:tab/>
        <w:t xml:space="preserve">CBOD decay rate, </w:t>
      </w:r>
      <w:proofErr w:type="gramStart"/>
      <w:r w:rsidRPr="00127D1D">
        <w:rPr>
          <w:iCs/>
        </w:rPr>
        <w:t>sec</w:t>
      </w:r>
      <w:r w:rsidRPr="00127D1D">
        <w:rPr>
          <w:iCs/>
          <w:vertAlign w:val="superscript"/>
        </w:rPr>
        <w:t>-1</w:t>
      </w:r>
      <w:proofErr w:type="gramEnd"/>
    </w:p>
    <w:p w14:paraId="29EF6117" w14:textId="77777777" w:rsidR="0041037A" w:rsidRPr="00304292" w:rsidRDefault="0041037A" w:rsidP="007552CD">
      <w:pPr>
        <w:pStyle w:val="variabledefinitionChar"/>
        <w:rPr>
          <w:iCs/>
        </w:rPr>
      </w:pPr>
      <w:r w:rsidRPr="008C6FA7">
        <w:tab/>
      </w:r>
      <w:proofErr w:type="spellStart"/>
      <w:r w:rsidRPr="008C6FA7">
        <w:rPr>
          <w:i/>
        </w:rPr>
        <w:t>K</w:t>
      </w:r>
      <w:r w:rsidRPr="008C6FA7">
        <w:rPr>
          <w:i/>
          <w:vertAlign w:val="subscript"/>
        </w:rPr>
        <w:t>sed</w:t>
      </w:r>
      <w:proofErr w:type="spellEnd"/>
      <w:r w:rsidRPr="008C6FA7">
        <w:tab/>
        <w:t>=</w:t>
      </w:r>
      <w:r w:rsidRPr="008C6FA7">
        <w:tab/>
        <w:t xml:space="preserve">sediment decay rate, </w:t>
      </w:r>
      <w:proofErr w:type="gramStart"/>
      <w:r w:rsidRPr="00127D1D">
        <w:rPr>
          <w:iCs/>
        </w:rPr>
        <w:t>sec</w:t>
      </w:r>
      <w:r w:rsidRPr="00127D1D">
        <w:rPr>
          <w:iCs/>
          <w:vertAlign w:val="superscript"/>
        </w:rPr>
        <w:t>-1</w:t>
      </w:r>
      <w:proofErr w:type="gramEnd"/>
    </w:p>
    <w:p w14:paraId="5F6C7A48" w14:textId="77777777" w:rsidR="0041037A" w:rsidRPr="00127D1D" w:rsidRDefault="0041037A" w:rsidP="007552CD">
      <w:pPr>
        <w:pStyle w:val="variabledefinitionChar"/>
        <w:rPr>
          <w:vertAlign w:val="superscript"/>
        </w:rPr>
      </w:pPr>
      <w:r w:rsidRPr="008C6FA7">
        <w:tab/>
      </w:r>
      <w:r w:rsidR="00C2550A" w:rsidRPr="008C6FA7">
        <w:sym w:font="Symbol" w:char="F046"/>
      </w:r>
      <w:r w:rsidRPr="008C6FA7">
        <w:rPr>
          <w:i/>
          <w:vertAlign w:val="subscript"/>
        </w:rPr>
        <w:t>a</w:t>
      </w:r>
      <w:r w:rsidRPr="008C6FA7">
        <w:tab/>
        <w:t>=</w:t>
      </w:r>
      <w:r w:rsidRPr="008C6FA7">
        <w:tab/>
        <w:t>algal concentration</w:t>
      </w:r>
      <w:r w:rsidRPr="00304292">
        <w:t xml:space="preserve">, </w:t>
      </w:r>
      <w:r w:rsidRPr="00127D1D">
        <w:t>g m</w:t>
      </w:r>
      <w:r w:rsidRPr="00127D1D">
        <w:rPr>
          <w:vertAlign w:val="superscript"/>
        </w:rPr>
        <w:t>-3</w:t>
      </w:r>
    </w:p>
    <w:p w14:paraId="5F9C0E92" w14:textId="77777777" w:rsidR="0041037A" w:rsidRPr="00304292" w:rsidRDefault="0041037A" w:rsidP="007552CD">
      <w:pPr>
        <w:pStyle w:val="variabledefinitionChar"/>
        <w:rPr>
          <w:iCs/>
        </w:rPr>
      </w:pPr>
      <w:r w:rsidRPr="008C6FA7">
        <w:tab/>
      </w:r>
      <w:r w:rsidR="00C2550A" w:rsidRPr="008C6FA7">
        <w:sym w:font="Symbol" w:char="F046"/>
      </w:r>
      <w:r w:rsidRPr="008C6FA7">
        <w:rPr>
          <w:i/>
          <w:vertAlign w:val="subscript"/>
        </w:rPr>
        <w:t>e</w:t>
      </w:r>
      <w:r w:rsidRPr="008C6FA7">
        <w:tab/>
        <w:t>=</w:t>
      </w:r>
      <w:r w:rsidRPr="008C6FA7">
        <w:tab/>
      </w:r>
      <w:proofErr w:type="spellStart"/>
      <w:r w:rsidRPr="008C6FA7">
        <w:t>epiphyton</w:t>
      </w:r>
      <w:proofErr w:type="spellEnd"/>
      <w:r w:rsidRPr="008C6FA7">
        <w:t xml:space="preserve"> concentration, </w:t>
      </w:r>
      <w:r w:rsidRPr="00127D1D">
        <w:rPr>
          <w:iCs/>
        </w:rPr>
        <w:t>g m</w:t>
      </w:r>
      <w:r w:rsidRPr="00127D1D">
        <w:rPr>
          <w:iCs/>
          <w:vertAlign w:val="superscript"/>
        </w:rPr>
        <w:t>-3</w:t>
      </w:r>
    </w:p>
    <w:p w14:paraId="00E7DEE5" w14:textId="77777777" w:rsidR="0041037A" w:rsidRPr="00304292" w:rsidRDefault="0041037A" w:rsidP="007552CD">
      <w:pPr>
        <w:pStyle w:val="variabledefinitionChar"/>
        <w:rPr>
          <w:iCs/>
        </w:rPr>
      </w:pPr>
      <w:r w:rsidRPr="008C6FA7">
        <w:tab/>
      </w:r>
      <w:r w:rsidR="00C2550A" w:rsidRPr="008C6FA7">
        <w:sym w:font="Symbol" w:char="F046"/>
      </w:r>
      <w:r w:rsidRPr="008C6FA7">
        <w:rPr>
          <w:i/>
          <w:vertAlign w:val="subscript"/>
        </w:rPr>
        <w:t>LDOM</w:t>
      </w:r>
      <w:r w:rsidRPr="008C6FA7">
        <w:tab/>
        <w:t>=</w:t>
      </w:r>
      <w:r w:rsidRPr="008C6FA7">
        <w:tab/>
        <w:t xml:space="preserve">labile DOM concentration, </w:t>
      </w:r>
      <w:r w:rsidRPr="00127D1D">
        <w:rPr>
          <w:iCs/>
        </w:rPr>
        <w:t>g m</w:t>
      </w:r>
      <w:r w:rsidRPr="00127D1D">
        <w:rPr>
          <w:iCs/>
          <w:vertAlign w:val="superscript"/>
        </w:rPr>
        <w:t>-3</w:t>
      </w:r>
    </w:p>
    <w:p w14:paraId="5A5EA13A" w14:textId="77777777" w:rsidR="0041037A" w:rsidRPr="00304292" w:rsidRDefault="0041037A" w:rsidP="007552CD">
      <w:pPr>
        <w:pStyle w:val="variabledefinitionChar"/>
        <w:rPr>
          <w:iCs/>
        </w:rPr>
      </w:pPr>
      <w:r w:rsidRPr="008C6FA7">
        <w:tab/>
      </w:r>
      <w:r w:rsidR="00C2550A" w:rsidRPr="008C6FA7">
        <w:sym w:font="Symbol" w:char="F046"/>
      </w:r>
      <w:r w:rsidRPr="008C6FA7">
        <w:rPr>
          <w:i/>
          <w:vertAlign w:val="subscript"/>
        </w:rPr>
        <w:t>RDOM</w:t>
      </w:r>
      <w:r w:rsidRPr="008C6FA7">
        <w:tab/>
        <w:t>=</w:t>
      </w:r>
      <w:r w:rsidRPr="008C6FA7">
        <w:tab/>
        <w:t xml:space="preserve">refractory DOM concentration, </w:t>
      </w:r>
      <w:r w:rsidRPr="00127D1D">
        <w:rPr>
          <w:iCs/>
        </w:rPr>
        <w:t>g m</w:t>
      </w:r>
      <w:r w:rsidRPr="00127D1D">
        <w:rPr>
          <w:iCs/>
          <w:vertAlign w:val="superscript"/>
        </w:rPr>
        <w:t>-3</w:t>
      </w:r>
    </w:p>
    <w:p w14:paraId="7B5C0416" w14:textId="77777777" w:rsidR="0041037A" w:rsidRPr="00127D1D" w:rsidRDefault="0041037A" w:rsidP="007552CD">
      <w:pPr>
        <w:pStyle w:val="variabledefinitionChar"/>
        <w:rPr>
          <w:iCs/>
          <w:vertAlign w:val="superscript"/>
        </w:rPr>
      </w:pPr>
      <w:r w:rsidRPr="008C6FA7">
        <w:tab/>
      </w:r>
      <w:r w:rsidR="00C2550A" w:rsidRPr="008C6FA7">
        <w:sym w:font="Symbol" w:char="F046"/>
      </w:r>
      <w:r w:rsidRPr="008C6FA7">
        <w:rPr>
          <w:i/>
          <w:vertAlign w:val="subscript"/>
        </w:rPr>
        <w:t>LPOM</w:t>
      </w:r>
      <w:r w:rsidRPr="008C6FA7">
        <w:tab/>
        <w:t>=</w:t>
      </w:r>
      <w:r w:rsidRPr="008C6FA7">
        <w:tab/>
        <w:t xml:space="preserve">labile POM concentration, </w:t>
      </w:r>
      <w:r w:rsidRPr="00127D1D">
        <w:rPr>
          <w:iCs/>
        </w:rPr>
        <w:t>g m</w:t>
      </w:r>
      <w:r w:rsidRPr="00127D1D">
        <w:rPr>
          <w:iCs/>
          <w:vertAlign w:val="superscript"/>
        </w:rPr>
        <w:t>-3</w:t>
      </w:r>
    </w:p>
    <w:p w14:paraId="1415B961" w14:textId="77777777" w:rsidR="0041037A" w:rsidRPr="00304292" w:rsidRDefault="0041037A" w:rsidP="007552CD">
      <w:pPr>
        <w:pStyle w:val="variabledefinitionChar"/>
        <w:rPr>
          <w:iCs/>
        </w:rPr>
      </w:pPr>
      <w:r w:rsidRPr="008C6FA7">
        <w:tab/>
      </w:r>
      <w:r w:rsidR="00C2550A" w:rsidRPr="008C6FA7">
        <w:sym w:font="Symbol" w:char="F046"/>
      </w:r>
      <w:r w:rsidRPr="008C6FA7">
        <w:rPr>
          <w:i/>
          <w:vertAlign w:val="subscript"/>
        </w:rPr>
        <w:t>RPOM</w:t>
      </w:r>
      <w:r w:rsidRPr="008C6FA7">
        <w:tab/>
        <w:t>=</w:t>
      </w:r>
      <w:r w:rsidRPr="008C6FA7">
        <w:tab/>
        <w:t xml:space="preserve">refractory POM concentration, </w:t>
      </w:r>
      <w:r w:rsidRPr="00127D1D">
        <w:rPr>
          <w:iCs/>
        </w:rPr>
        <w:t>g m</w:t>
      </w:r>
      <w:r w:rsidRPr="00127D1D">
        <w:rPr>
          <w:iCs/>
          <w:vertAlign w:val="superscript"/>
        </w:rPr>
        <w:t>-3</w:t>
      </w:r>
    </w:p>
    <w:p w14:paraId="20757B9B" w14:textId="77777777" w:rsidR="0041037A" w:rsidRPr="00304292" w:rsidRDefault="0041037A" w:rsidP="007552CD">
      <w:pPr>
        <w:pStyle w:val="variabledefinitionChar"/>
        <w:rPr>
          <w:iCs/>
        </w:rPr>
      </w:pPr>
      <w:r w:rsidRPr="008C6FA7">
        <w:rPr>
          <w:i/>
          <w:vertAlign w:val="superscript"/>
        </w:rPr>
        <w:tab/>
      </w:r>
      <w:r w:rsidRPr="008C6FA7">
        <w:sym w:font="Symbol" w:char="F046"/>
      </w:r>
      <w:r w:rsidRPr="008C6FA7">
        <w:rPr>
          <w:i/>
          <w:vertAlign w:val="subscript"/>
        </w:rPr>
        <w:t>CBOD</w:t>
      </w:r>
      <w:r w:rsidRPr="008C6FA7">
        <w:rPr>
          <w:vertAlign w:val="subscript"/>
        </w:rPr>
        <w:tab/>
      </w:r>
      <w:r w:rsidRPr="008C6FA7">
        <w:t>=</w:t>
      </w:r>
      <w:r w:rsidRPr="008C6FA7">
        <w:tab/>
        <w:t xml:space="preserve">CBOD concentration, </w:t>
      </w:r>
      <w:r w:rsidRPr="00127D1D">
        <w:rPr>
          <w:iCs/>
        </w:rPr>
        <w:t>g m</w:t>
      </w:r>
      <w:r w:rsidRPr="00127D1D">
        <w:rPr>
          <w:iCs/>
          <w:vertAlign w:val="superscript"/>
        </w:rPr>
        <w:t>-3</w:t>
      </w:r>
    </w:p>
    <w:p w14:paraId="5613BA15" w14:textId="77777777" w:rsidR="0041037A" w:rsidRPr="00304292" w:rsidRDefault="0041037A" w:rsidP="007552CD">
      <w:pPr>
        <w:pStyle w:val="variabledefinitionChar"/>
        <w:rPr>
          <w:iCs/>
        </w:rPr>
      </w:pPr>
      <w:r w:rsidRPr="008C6FA7">
        <w:tab/>
      </w:r>
      <w:r w:rsidR="00C2550A" w:rsidRPr="008C6FA7">
        <w:sym w:font="Symbol" w:char="F046"/>
      </w:r>
      <w:r w:rsidRPr="008C6FA7">
        <w:rPr>
          <w:i/>
          <w:vertAlign w:val="subscript"/>
        </w:rPr>
        <w:t>sed</w:t>
      </w:r>
      <w:r w:rsidRPr="008C6FA7">
        <w:tab/>
        <w:t>=</w:t>
      </w:r>
      <w:r w:rsidRPr="008C6FA7">
        <w:tab/>
        <w:t xml:space="preserve">organic sediment concentration, </w:t>
      </w:r>
      <w:r w:rsidRPr="00127D1D">
        <w:rPr>
          <w:iCs/>
        </w:rPr>
        <w:t>g m</w:t>
      </w:r>
      <w:r w:rsidRPr="00127D1D">
        <w:rPr>
          <w:iCs/>
          <w:vertAlign w:val="superscript"/>
        </w:rPr>
        <w:t>-3</w:t>
      </w:r>
    </w:p>
    <w:p w14:paraId="4DD68A20" w14:textId="77777777" w:rsidR="0041037A" w:rsidRPr="00304292" w:rsidRDefault="0041037A" w:rsidP="007552CD">
      <w:pPr>
        <w:pStyle w:val="variabledefinitionChar"/>
        <w:rPr>
          <w:iCs/>
        </w:rPr>
      </w:pPr>
      <w:r w:rsidRPr="008C6FA7">
        <w:tab/>
      </w:r>
      <w:r w:rsidR="00C2550A" w:rsidRPr="008C6FA7">
        <w:sym w:font="Symbol" w:char="F046"/>
      </w:r>
      <w:r w:rsidRPr="008C6FA7">
        <w:rPr>
          <w:i/>
          <w:vertAlign w:val="subscript"/>
        </w:rPr>
        <w:t>TIC</w:t>
      </w:r>
      <w:r w:rsidRPr="008C6FA7">
        <w:tab/>
        <w:t>=</w:t>
      </w:r>
      <w:r w:rsidRPr="008C6FA7">
        <w:tab/>
        <w:t xml:space="preserve">inorganic carbon concentration, </w:t>
      </w:r>
      <w:r w:rsidRPr="00127D1D">
        <w:rPr>
          <w:iCs/>
        </w:rPr>
        <w:t>g m</w:t>
      </w:r>
      <w:r w:rsidRPr="00127D1D">
        <w:rPr>
          <w:iCs/>
          <w:vertAlign w:val="superscript"/>
        </w:rPr>
        <w:t>-3</w:t>
      </w:r>
    </w:p>
    <w:p w14:paraId="3A7DC6F1" w14:textId="77777777" w:rsidR="0041037A" w:rsidRPr="00127D1D" w:rsidRDefault="0041037A" w:rsidP="007552CD">
      <w:pPr>
        <w:pStyle w:val="variabledefinitionChar"/>
        <w:rPr>
          <w:vertAlign w:val="superscript"/>
        </w:rPr>
      </w:pPr>
      <w:r w:rsidRPr="008C6FA7">
        <w:tab/>
      </w:r>
      <w:r w:rsidR="00C2550A" w:rsidRPr="008C6FA7">
        <w:sym w:font="Symbol" w:char="F046"/>
      </w:r>
      <w:r w:rsidRPr="008C6FA7">
        <w:rPr>
          <w:i/>
          <w:vertAlign w:val="subscript"/>
        </w:rPr>
        <w:t>CO2</w:t>
      </w:r>
      <w:r w:rsidRPr="008C6FA7">
        <w:tab/>
        <w:t>=</w:t>
      </w:r>
      <w:r w:rsidRPr="008C6FA7">
        <w:tab/>
      </w:r>
      <w:r w:rsidRPr="00304292">
        <w:t xml:space="preserve">carbon dioxide concentration, </w:t>
      </w:r>
      <w:r w:rsidRPr="00127D1D">
        <w:t>g m</w:t>
      </w:r>
      <w:r w:rsidRPr="00127D1D">
        <w:rPr>
          <w:vertAlign w:val="superscript"/>
        </w:rPr>
        <w:t>-3</w:t>
      </w:r>
    </w:p>
    <w:p w14:paraId="0645D2D0" w14:textId="77777777" w:rsidR="0041037A" w:rsidRPr="00304292" w:rsidRDefault="0041037A" w:rsidP="007552CD">
      <w:pPr>
        <w:pStyle w:val="variabledefinitionChar"/>
        <w:rPr>
          <w:iCs/>
        </w:rPr>
      </w:pPr>
      <w:r w:rsidRPr="008C6FA7">
        <w:lastRenderedPageBreak/>
        <w:tab/>
      </w:r>
      <w:r w:rsidR="00C2550A" w:rsidRPr="008C6FA7">
        <w:sym w:font="Symbol" w:char="F046"/>
      </w:r>
      <w:r w:rsidR="00C2550A" w:rsidRPr="008C6FA7">
        <w:t>s</w:t>
      </w:r>
      <w:r w:rsidRPr="008C6FA7">
        <w:rPr>
          <w:i/>
          <w:vertAlign w:val="subscript"/>
        </w:rPr>
        <w:t>CO2</w:t>
      </w:r>
      <w:r w:rsidRPr="008C6FA7">
        <w:tab/>
        <w:t>=</w:t>
      </w:r>
      <w:r w:rsidRPr="008C6FA7">
        <w:tab/>
        <w:t xml:space="preserve">carbon dioxide saturation concentration, </w:t>
      </w:r>
      <w:r w:rsidRPr="00127D1D">
        <w:rPr>
          <w:iCs/>
        </w:rPr>
        <w:t>g m</w:t>
      </w:r>
      <w:r w:rsidRPr="00127D1D">
        <w:rPr>
          <w:iCs/>
          <w:vertAlign w:val="superscript"/>
        </w:rPr>
        <w:t>-3</w:t>
      </w:r>
      <w:r w:rsidRPr="00304292">
        <w:rPr>
          <w:iCs/>
        </w:rPr>
        <w:t xml:space="preserve"> </w:t>
      </w:r>
    </w:p>
    <w:p w14:paraId="3FB51F13" w14:textId="77777777" w:rsidR="0041037A" w:rsidRPr="008C6FA7" w:rsidRDefault="0041037A" w:rsidP="007552CD">
      <w:pPr>
        <w:pStyle w:val="BodyText2"/>
      </w:pPr>
    </w:p>
    <w:p w14:paraId="2275E782" w14:textId="77777777" w:rsidR="0041037A" w:rsidRPr="008C6FA7" w:rsidRDefault="0041037A" w:rsidP="007552CD">
      <w:pPr>
        <w:pStyle w:val="BodyText"/>
      </w:pPr>
      <w:r w:rsidRPr="008C6FA7">
        <w:t xml:space="preserve">and the rate terms are evaluated in subroutine </w:t>
      </w:r>
      <w:r w:rsidRPr="008565FA">
        <w:rPr>
          <w:b/>
          <w:bCs/>
        </w:rPr>
        <w:t>INORGANIC_CARBON</w:t>
      </w:r>
      <w:r w:rsidRPr="008C6FA7">
        <w:t xml:space="preserve">. </w:t>
      </w:r>
    </w:p>
    <w:p w14:paraId="203F2445" w14:textId="77777777" w:rsidR="0041037A" w:rsidRPr="008C6FA7" w:rsidRDefault="0041037A" w:rsidP="008565FA">
      <w:pPr>
        <w:pStyle w:val="BodyText"/>
      </w:pPr>
      <w:r w:rsidRPr="008C6FA7">
        <w:t>The basic physics of gas transfer are the same for CO</w:t>
      </w:r>
      <w:r w:rsidRPr="008C6FA7">
        <w:rPr>
          <w:vertAlign w:val="subscript"/>
        </w:rPr>
        <w:t>2</w:t>
      </w:r>
      <w:r w:rsidRPr="008C6FA7">
        <w:t xml:space="preserve"> and O</w:t>
      </w:r>
      <w:r w:rsidRPr="008C6FA7">
        <w:rPr>
          <w:vertAlign w:val="subscript"/>
        </w:rPr>
        <w:t>2</w:t>
      </w:r>
      <w:r w:rsidRPr="008C6FA7">
        <w:t>.</w:t>
      </w:r>
      <w:r w:rsidR="008C6FA7">
        <w:t xml:space="preserve"> </w:t>
      </w:r>
      <w:r w:rsidRPr="008C6FA7">
        <w:t xml:space="preserve">Using </w:t>
      </w:r>
      <w:proofErr w:type="spellStart"/>
      <w:r w:rsidRPr="008C6FA7">
        <w:t>Higbie</w:t>
      </w:r>
      <w:proofErr w:type="spellEnd"/>
      <w:r w:rsidRPr="008C6FA7">
        <w:t xml:space="preserve"> penetration theory, the gas transfer coefficient for CO</w:t>
      </w:r>
      <w:r w:rsidRPr="008C6FA7">
        <w:rPr>
          <w:vertAlign w:val="subscript"/>
        </w:rPr>
        <w:t>2</w:t>
      </w:r>
      <w:r w:rsidRPr="008C6FA7">
        <w:t xml:space="preserve"> is related to that of oxygen by:</w:t>
      </w:r>
    </w:p>
    <w:p w14:paraId="315F2DD4" w14:textId="5A1D267D" w:rsidR="0041037A" w:rsidRPr="00B7030B" w:rsidRDefault="0041037A" w:rsidP="008F3173">
      <w:pPr>
        <w:pStyle w:val="equation"/>
        <w:spacing w:after="0"/>
        <w:rPr>
          <w:rFonts w:asciiTheme="minorHAnsi" w:hAnsiTheme="minorHAnsi"/>
        </w:rPr>
      </w:pPr>
      <w:r w:rsidRPr="00B7030B">
        <w:rPr>
          <w:rFonts w:asciiTheme="minorHAnsi" w:hAnsiTheme="minorHAnsi"/>
        </w:rPr>
        <w:tab/>
      </w:r>
      <m:oMath>
        <m:r>
          <w:rPr>
            <w:rFonts w:ascii="Cambria Math" w:hAnsiTheme="minorHAnsi"/>
          </w:rPr>
          <m:t>K</m:t>
        </m:r>
        <m:sSub>
          <m:sSubPr>
            <m:ctrlPr>
              <w:rPr>
                <w:rFonts w:ascii="Cambria Math" w:hAnsiTheme="minorHAnsi"/>
                <w:i/>
              </w:rPr>
            </m:ctrlPr>
          </m:sSubPr>
          <m:e>
            <m:r>
              <w:rPr>
                <w:rFonts w:ascii="Cambria Math" w:hAnsiTheme="minorHAnsi"/>
              </w:rPr>
              <m:t>L</m:t>
            </m:r>
          </m:e>
          <m:sub>
            <m:r>
              <w:rPr>
                <w:rFonts w:ascii="Cambria Math" w:hAnsiTheme="minorHAnsi"/>
              </w:rPr>
              <m:t>CO2</m:t>
            </m:r>
          </m:sub>
        </m:sSub>
        <m:r>
          <w:rPr>
            <w:rFonts w:ascii="Cambria Math" w:hAnsiTheme="minorHAnsi"/>
          </w:rPr>
          <m:t>=K</m:t>
        </m:r>
        <m:sSub>
          <m:sSubPr>
            <m:ctrlPr>
              <w:rPr>
                <w:rFonts w:ascii="Cambria Math" w:hAnsiTheme="minorHAnsi"/>
                <w:i/>
              </w:rPr>
            </m:ctrlPr>
          </m:sSubPr>
          <m:e>
            <m:r>
              <w:rPr>
                <w:rFonts w:ascii="Cambria Math" w:hAnsiTheme="minorHAnsi"/>
              </w:rPr>
              <m:t>L</m:t>
            </m:r>
          </m:e>
          <m:sub>
            <m:r>
              <w:rPr>
                <w:rFonts w:ascii="Cambria Math" w:hAnsiTheme="minorHAnsi"/>
              </w:rPr>
              <m:t>O2</m:t>
            </m:r>
          </m:sub>
        </m:sSub>
        <m:rad>
          <m:radPr>
            <m:degHide m:val="1"/>
            <m:ctrlPr>
              <w:rPr>
                <w:rFonts w:ascii="Cambria Math" w:hAnsiTheme="minorHAnsi"/>
                <w:i/>
              </w:rPr>
            </m:ctrlPr>
          </m:radPr>
          <m:deg/>
          <m:e>
            <m:f>
              <m:fPr>
                <m:ctrlPr>
                  <w:rPr>
                    <w:rFonts w:ascii="Cambria Math" w:hAnsiTheme="minorHAnsi"/>
                    <w:i/>
                  </w:rPr>
                </m:ctrlPr>
              </m:fPr>
              <m:num>
                <m:sSub>
                  <m:sSubPr>
                    <m:ctrlPr>
                      <w:rPr>
                        <w:rFonts w:ascii="Cambria Math" w:hAnsiTheme="minorHAnsi"/>
                        <w:i/>
                      </w:rPr>
                    </m:ctrlPr>
                  </m:sSubPr>
                  <m:e>
                    <m:r>
                      <w:rPr>
                        <w:rFonts w:ascii="Cambria Math" w:hAnsiTheme="minorHAnsi"/>
                      </w:rPr>
                      <m:t>D</m:t>
                    </m:r>
                  </m:e>
                  <m:sub>
                    <m:r>
                      <w:rPr>
                        <w:rFonts w:ascii="Cambria Math" w:hAnsiTheme="minorHAnsi"/>
                      </w:rPr>
                      <m:t>CO2</m:t>
                    </m:r>
                  </m:sub>
                </m:sSub>
              </m:num>
              <m:den>
                <m:sSub>
                  <m:sSubPr>
                    <m:ctrlPr>
                      <w:rPr>
                        <w:rFonts w:ascii="Cambria Math" w:hAnsiTheme="minorHAnsi"/>
                        <w:i/>
                      </w:rPr>
                    </m:ctrlPr>
                  </m:sSubPr>
                  <m:e>
                    <m:r>
                      <w:rPr>
                        <w:rFonts w:ascii="Cambria Math" w:hAnsiTheme="minorHAnsi"/>
                      </w:rPr>
                      <m:t>D</m:t>
                    </m:r>
                  </m:e>
                  <m:sub>
                    <m:r>
                      <w:rPr>
                        <w:rFonts w:ascii="Cambria Math" w:hAnsiTheme="minorHAnsi"/>
                      </w:rPr>
                      <m:t>O2</m:t>
                    </m:r>
                  </m:sub>
                </m:sSub>
                <m:ctrlPr>
                  <w:rPr>
                    <w:rFonts w:ascii="Cambria Math" w:hAnsi="Cambria Math"/>
                    <w:i/>
                  </w:rPr>
                </m:ctrlPr>
              </m:den>
            </m:f>
            <m:ctrlPr>
              <w:rPr>
                <w:rFonts w:ascii="Cambria Math" w:hAnsi="Cambria Math"/>
                <w:i/>
              </w:rPr>
            </m:ctrlPr>
          </m:e>
        </m:rad>
      </m:oMath>
      <w:r w:rsidRPr="00B7030B">
        <w:rPr>
          <w:rFonts w:asciiTheme="minorHAnsi" w:hAnsiTheme="minorHAnsi"/>
        </w:rPr>
        <w:tab/>
      </w:r>
      <w:r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128</w:t>
      </w:r>
      <w:r w:rsidR="00A41B27">
        <w:rPr>
          <w:rFonts w:asciiTheme="minorHAnsi" w:hAnsiTheme="minorHAnsi"/>
          <w:b/>
          <w:bCs/>
        </w:rPr>
        <w:fldChar w:fldCharType="end"/>
      </w:r>
      <w:r w:rsidRPr="00B7030B">
        <w:rPr>
          <w:rFonts w:asciiTheme="minorHAnsi" w:hAnsiTheme="minorHAnsi"/>
          <w:b/>
          <w:bCs/>
        </w:rPr>
        <w:t>)</w:t>
      </w:r>
    </w:p>
    <w:p w14:paraId="2B6DF1C9" w14:textId="77777777" w:rsidR="0041037A" w:rsidRPr="008C6FA7" w:rsidRDefault="0041037A" w:rsidP="008565FA">
      <w:pPr>
        <w:pStyle w:val="where"/>
      </w:pPr>
      <w:r w:rsidRPr="008C6FA7">
        <w:t>where:</w:t>
      </w:r>
    </w:p>
    <w:p w14:paraId="33E188B5" w14:textId="77777777" w:rsidR="0041037A" w:rsidRPr="008C6FA7" w:rsidRDefault="0041037A" w:rsidP="00B6554A">
      <w:pPr>
        <w:pStyle w:val="variabledefinitionChar"/>
      </w:pPr>
      <w:r w:rsidRPr="008C6FA7">
        <w:tab/>
      </w:r>
      <w:r w:rsidRPr="008C6FA7">
        <w:rPr>
          <w:i/>
          <w:iCs/>
        </w:rPr>
        <w:t>KL</w:t>
      </w:r>
      <w:r w:rsidRPr="008C6FA7">
        <w:rPr>
          <w:i/>
          <w:iCs/>
          <w:vertAlign w:val="subscript"/>
        </w:rPr>
        <w:t>CO2</w:t>
      </w:r>
      <w:r w:rsidRPr="008C6FA7">
        <w:tab/>
        <w:t>=</w:t>
      </w:r>
      <w:r w:rsidRPr="008C6FA7">
        <w:tab/>
        <w:t>reaeration coefficient for CO</w:t>
      </w:r>
      <w:r w:rsidRPr="008C6FA7">
        <w:rPr>
          <w:vertAlign w:val="subscript"/>
        </w:rPr>
        <w:t>2</w:t>
      </w:r>
    </w:p>
    <w:p w14:paraId="6E4655AD" w14:textId="77777777" w:rsidR="0041037A" w:rsidRPr="008C6FA7" w:rsidRDefault="0041037A" w:rsidP="00B6554A">
      <w:pPr>
        <w:pStyle w:val="variabledefinitionChar"/>
      </w:pPr>
      <w:r w:rsidRPr="008C6FA7">
        <w:tab/>
      </w:r>
      <w:r w:rsidRPr="008C6FA7">
        <w:rPr>
          <w:i/>
          <w:iCs/>
        </w:rPr>
        <w:t>KL</w:t>
      </w:r>
      <w:r w:rsidRPr="008C6FA7">
        <w:rPr>
          <w:i/>
          <w:iCs/>
          <w:vertAlign w:val="subscript"/>
        </w:rPr>
        <w:t>O2</w:t>
      </w:r>
      <w:r w:rsidRPr="008C6FA7">
        <w:tab/>
        <w:t>=</w:t>
      </w:r>
      <w:r w:rsidRPr="008C6FA7">
        <w:tab/>
        <w:t>reaeration coefficient for oxygen</w:t>
      </w:r>
    </w:p>
    <w:p w14:paraId="1B51CA75" w14:textId="77777777" w:rsidR="0041037A" w:rsidRPr="008C6FA7" w:rsidRDefault="0041037A" w:rsidP="00B6554A">
      <w:pPr>
        <w:pStyle w:val="variabledefinitionChar"/>
      </w:pPr>
      <w:r w:rsidRPr="008C6FA7">
        <w:tab/>
      </w:r>
      <w:r w:rsidRPr="008C6FA7">
        <w:rPr>
          <w:i/>
          <w:iCs/>
        </w:rPr>
        <w:t>D</w:t>
      </w:r>
      <w:r w:rsidRPr="008C6FA7">
        <w:rPr>
          <w:i/>
          <w:iCs/>
          <w:vertAlign w:val="subscript"/>
        </w:rPr>
        <w:t>CO2</w:t>
      </w:r>
      <w:r w:rsidRPr="008C6FA7">
        <w:tab/>
        <w:t>=</w:t>
      </w:r>
      <w:r w:rsidRPr="008C6FA7">
        <w:tab/>
        <w:t>molecular diffusion coefficient for CO</w:t>
      </w:r>
      <w:r w:rsidRPr="008C6FA7">
        <w:rPr>
          <w:vertAlign w:val="subscript"/>
        </w:rPr>
        <w:t>2</w:t>
      </w:r>
    </w:p>
    <w:p w14:paraId="2BD0A0AE" w14:textId="77777777" w:rsidR="0041037A" w:rsidRPr="008C6FA7" w:rsidRDefault="0041037A" w:rsidP="00B6554A">
      <w:pPr>
        <w:pStyle w:val="variabledefinitionChar"/>
      </w:pPr>
      <w:r w:rsidRPr="008C6FA7">
        <w:tab/>
      </w:r>
      <w:r w:rsidRPr="008C6FA7">
        <w:rPr>
          <w:i/>
          <w:iCs/>
        </w:rPr>
        <w:t>D</w:t>
      </w:r>
      <w:r w:rsidRPr="008C6FA7">
        <w:rPr>
          <w:i/>
          <w:iCs/>
          <w:vertAlign w:val="subscript"/>
        </w:rPr>
        <w:t>O2</w:t>
      </w:r>
      <w:r w:rsidRPr="008C6FA7">
        <w:tab/>
        <w:t>=</w:t>
      </w:r>
      <w:r w:rsidRPr="008C6FA7">
        <w:tab/>
        <w:t>molecular diffusion coefficient for oxygen</w:t>
      </w:r>
    </w:p>
    <w:p w14:paraId="7DB0F332" w14:textId="77777777" w:rsidR="0041037A" w:rsidRPr="00B7030B" w:rsidRDefault="0041037A" w:rsidP="00B6554A">
      <w:pPr>
        <w:pStyle w:val="BodyText2"/>
      </w:pPr>
    </w:p>
    <w:p w14:paraId="086ECA04" w14:textId="77777777" w:rsidR="0041037A" w:rsidRPr="008C6FA7" w:rsidRDefault="0041037A" w:rsidP="007634D4">
      <w:pPr>
        <w:pStyle w:val="BodyText"/>
      </w:pPr>
      <w:r w:rsidRPr="008C6FA7">
        <w:t>Using the fact that the ratio of molecular diffusion coefficients of two gases A and B are related to their molecular weights, MW (</w:t>
      </w:r>
      <w:proofErr w:type="spellStart"/>
      <w:r w:rsidRPr="008C6FA7">
        <w:t>Thibedoux</w:t>
      </w:r>
      <w:proofErr w:type="spellEnd"/>
      <w:r w:rsidRPr="008C6FA7">
        <w:t>, 1996)</w:t>
      </w:r>
    </w:p>
    <w:p w14:paraId="1D48B0E1" w14:textId="7C3B9F0A" w:rsidR="0041037A" w:rsidRPr="00B7030B" w:rsidRDefault="0041037A" w:rsidP="008F3173">
      <w:pPr>
        <w:pStyle w:val="equation"/>
        <w:rPr>
          <w:rFonts w:asciiTheme="minorHAnsi" w:hAnsiTheme="minorHAnsi"/>
        </w:rPr>
      </w:pPr>
      <w:r w:rsidRPr="00B7030B">
        <w:rPr>
          <w:rFonts w:asciiTheme="minorHAnsi" w:hAnsiTheme="minorHAnsi"/>
        </w:rPr>
        <w:tab/>
      </w:r>
      <m:oMath>
        <m:f>
          <m:fPr>
            <m:ctrlPr>
              <w:rPr>
                <w:rFonts w:ascii="Cambria Math" w:hAnsiTheme="minorHAnsi"/>
                <w:i/>
              </w:rPr>
            </m:ctrlPr>
          </m:fPr>
          <m:num>
            <m:sSub>
              <m:sSubPr>
                <m:ctrlPr>
                  <w:rPr>
                    <w:rFonts w:ascii="Cambria Math" w:hAnsiTheme="minorHAnsi"/>
                    <w:i/>
                  </w:rPr>
                </m:ctrlPr>
              </m:sSubPr>
              <m:e>
                <m:r>
                  <w:rPr>
                    <w:rFonts w:ascii="Cambria Math" w:hAnsiTheme="minorHAnsi"/>
                  </w:rPr>
                  <m:t>D</m:t>
                </m:r>
              </m:e>
              <m:sub>
                <m:r>
                  <w:rPr>
                    <w:rFonts w:ascii="Cambria Math" w:hAnsiTheme="minorHAnsi"/>
                  </w:rPr>
                  <m:t>A</m:t>
                </m:r>
              </m:sub>
            </m:sSub>
          </m:num>
          <m:den>
            <m:sSub>
              <m:sSubPr>
                <m:ctrlPr>
                  <w:rPr>
                    <w:rFonts w:ascii="Cambria Math" w:hAnsiTheme="minorHAnsi"/>
                    <w:i/>
                  </w:rPr>
                </m:ctrlPr>
              </m:sSubPr>
              <m:e>
                <m:r>
                  <w:rPr>
                    <w:rFonts w:ascii="Cambria Math" w:hAnsiTheme="minorHAnsi"/>
                  </w:rPr>
                  <m:t>D</m:t>
                </m:r>
              </m:e>
              <m:sub>
                <m:r>
                  <w:rPr>
                    <w:rFonts w:ascii="Cambria Math" w:hAnsiTheme="minorHAnsi"/>
                  </w:rPr>
                  <m:t>B</m:t>
                </m:r>
              </m:sub>
            </m:sSub>
            <m:ctrlPr>
              <w:rPr>
                <w:rFonts w:ascii="Cambria Math" w:hAnsi="Cambria Math"/>
                <w:i/>
              </w:rPr>
            </m:ctrlPr>
          </m:den>
        </m:f>
        <m:r>
          <w:rPr>
            <w:rFonts w:ascii="Cambria Math" w:hAnsiTheme="minorHAnsi"/>
          </w:rPr>
          <m:t>=</m:t>
        </m:r>
        <m:rad>
          <m:radPr>
            <m:degHide m:val="1"/>
            <m:ctrlPr>
              <w:rPr>
                <w:rFonts w:ascii="Cambria Math" w:hAnsiTheme="minorHAnsi"/>
                <w:i/>
              </w:rPr>
            </m:ctrlPr>
          </m:radPr>
          <m:deg/>
          <m:e>
            <m:f>
              <m:fPr>
                <m:ctrlPr>
                  <w:rPr>
                    <w:rFonts w:ascii="Cambria Math" w:hAnsiTheme="minorHAnsi"/>
                    <w:i/>
                  </w:rPr>
                </m:ctrlPr>
              </m:fPr>
              <m:num>
                <m:r>
                  <w:rPr>
                    <w:rFonts w:ascii="Cambria Math" w:hAnsiTheme="minorHAnsi"/>
                  </w:rPr>
                  <m:t>M</m:t>
                </m:r>
                <m:sSub>
                  <m:sSubPr>
                    <m:ctrlPr>
                      <w:rPr>
                        <w:rFonts w:ascii="Cambria Math" w:hAnsiTheme="minorHAnsi"/>
                        <w:i/>
                      </w:rPr>
                    </m:ctrlPr>
                  </m:sSubPr>
                  <m:e>
                    <m:r>
                      <w:rPr>
                        <w:rFonts w:ascii="Cambria Math" w:hAnsiTheme="minorHAnsi"/>
                      </w:rPr>
                      <m:t>W</m:t>
                    </m:r>
                  </m:e>
                  <m:sub>
                    <m:r>
                      <w:rPr>
                        <w:rFonts w:ascii="Cambria Math" w:hAnsiTheme="minorHAnsi"/>
                      </w:rPr>
                      <m:t>B</m:t>
                    </m:r>
                  </m:sub>
                </m:sSub>
              </m:num>
              <m:den>
                <m:r>
                  <w:rPr>
                    <w:rFonts w:ascii="Cambria Math" w:hAnsiTheme="minorHAnsi"/>
                  </w:rPr>
                  <m:t>M</m:t>
                </m:r>
                <m:sSub>
                  <m:sSubPr>
                    <m:ctrlPr>
                      <w:rPr>
                        <w:rFonts w:ascii="Cambria Math" w:hAnsiTheme="minorHAnsi"/>
                        <w:i/>
                      </w:rPr>
                    </m:ctrlPr>
                  </m:sSubPr>
                  <m:e>
                    <m:r>
                      <w:rPr>
                        <w:rFonts w:ascii="Cambria Math" w:hAnsiTheme="minorHAnsi"/>
                      </w:rPr>
                      <m:t>W</m:t>
                    </m:r>
                  </m:e>
                  <m:sub>
                    <m:r>
                      <w:rPr>
                        <w:rFonts w:ascii="Cambria Math" w:hAnsiTheme="minorHAnsi"/>
                      </w:rPr>
                      <m:t>A</m:t>
                    </m:r>
                  </m:sub>
                </m:sSub>
                <m:ctrlPr>
                  <w:rPr>
                    <w:rFonts w:ascii="Cambria Math" w:hAnsi="Cambria Math"/>
                    <w:i/>
                  </w:rPr>
                </m:ctrlPr>
              </m:den>
            </m:f>
            <m:ctrlPr>
              <w:rPr>
                <w:rFonts w:ascii="Cambria Math" w:hAnsi="Cambria Math"/>
                <w:i/>
              </w:rPr>
            </m:ctrlPr>
          </m:e>
        </m:rad>
      </m:oMath>
      <w:r w:rsidRPr="00B7030B">
        <w:rPr>
          <w:rFonts w:asciiTheme="minorHAnsi" w:hAnsiTheme="minorHAnsi"/>
        </w:rPr>
        <w:tab/>
      </w:r>
      <w:r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129</w:t>
      </w:r>
      <w:r w:rsidR="00A41B27">
        <w:rPr>
          <w:rFonts w:asciiTheme="minorHAnsi" w:hAnsiTheme="minorHAnsi"/>
          <w:b/>
          <w:bCs/>
        </w:rPr>
        <w:fldChar w:fldCharType="end"/>
      </w:r>
      <w:r w:rsidRPr="00B7030B">
        <w:rPr>
          <w:rFonts w:asciiTheme="minorHAnsi" w:hAnsiTheme="minorHAnsi"/>
          <w:b/>
          <w:bCs/>
        </w:rPr>
        <w:t>)</w:t>
      </w:r>
    </w:p>
    <w:p w14:paraId="08B66EC6" w14:textId="77777777" w:rsidR="0041037A" w:rsidRPr="008C6FA7" w:rsidRDefault="0041037A" w:rsidP="007A3922">
      <w:pPr>
        <w:pStyle w:val="BodyText"/>
      </w:pPr>
      <w:r w:rsidRPr="008C6FA7">
        <w:t>then</w:t>
      </w:r>
    </w:p>
    <w:p w14:paraId="59C45CE6" w14:textId="1C784F1B" w:rsidR="0041037A" w:rsidRPr="00B7030B" w:rsidRDefault="0041037A" w:rsidP="008F3173">
      <w:pPr>
        <w:pStyle w:val="equation"/>
        <w:rPr>
          <w:rFonts w:asciiTheme="minorHAnsi" w:hAnsiTheme="minorHAnsi"/>
        </w:rPr>
      </w:pPr>
      <w:r w:rsidRPr="00B7030B">
        <w:rPr>
          <w:rFonts w:asciiTheme="minorHAnsi" w:hAnsiTheme="minorHAnsi"/>
        </w:rPr>
        <w:tab/>
      </w:r>
      <m:oMath>
        <m:r>
          <w:rPr>
            <w:rFonts w:ascii="Cambria Math" w:hAnsiTheme="minorHAnsi"/>
          </w:rPr>
          <m:t>K</m:t>
        </m:r>
        <m:sSub>
          <m:sSubPr>
            <m:ctrlPr>
              <w:rPr>
                <w:rFonts w:ascii="Cambria Math" w:hAnsiTheme="minorHAnsi"/>
                <w:i/>
              </w:rPr>
            </m:ctrlPr>
          </m:sSubPr>
          <m:e>
            <m:r>
              <w:rPr>
                <w:rFonts w:ascii="Cambria Math" w:hAnsiTheme="minorHAnsi"/>
              </w:rPr>
              <m:t>L</m:t>
            </m:r>
          </m:e>
          <m:sub>
            <m:r>
              <w:rPr>
                <w:rFonts w:ascii="Cambria Math" w:hAnsiTheme="minorHAnsi"/>
              </w:rPr>
              <m:t>CO2</m:t>
            </m:r>
          </m:sub>
        </m:sSub>
        <m:r>
          <w:rPr>
            <w:rFonts w:ascii="Cambria Math" w:hAnsiTheme="minorHAnsi"/>
          </w:rPr>
          <m:t>=K</m:t>
        </m:r>
        <m:sSub>
          <m:sSubPr>
            <m:ctrlPr>
              <w:rPr>
                <w:rFonts w:ascii="Cambria Math" w:hAnsiTheme="minorHAnsi"/>
                <w:i/>
              </w:rPr>
            </m:ctrlPr>
          </m:sSubPr>
          <m:e>
            <m:r>
              <w:rPr>
                <w:rFonts w:ascii="Cambria Math" w:hAnsiTheme="minorHAnsi"/>
              </w:rPr>
              <m:t>L</m:t>
            </m:r>
          </m:e>
          <m:sub>
            <m:r>
              <w:rPr>
                <w:rFonts w:ascii="Cambria Math" w:hAnsiTheme="minorHAnsi"/>
              </w:rPr>
              <m:t>O2</m:t>
            </m:r>
          </m:sub>
        </m:sSub>
        <m:sSup>
          <m:sSupPr>
            <m:ctrlPr>
              <w:rPr>
                <w:rFonts w:ascii="Cambria Math" w:hAnsiTheme="minorHAnsi"/>
                <w:i/>
              </w:rPr>
            </m:ctrlPr>
          </m:sSupPr>
          <m:e>
            <m:d>
              <m:dPr>
                <m:ctrlPr>
                  <w:rPr>
                    <w:rFonts w:ascii="Cambria Math" w:hAnsiTheme="minorHAnsi"/>
                    <w:i/>
                  </w:rPr>
                </m:ctrlPr>
              </m:dPr>
              <m:e>
                <m:f>
                  <m:fPr>
                    <m:ctrlPr>
                      <w:rPr>
                        <w:rFonts w:ascii="Cambria Math" w:hAnsiTheme="minorHAnsi"/>
                        <w:i/>
                      </w:rPr>
                    </m:ctrlPr>
                  </m:fPr>
                  <m:num>
                    <m:r>
                      <w:rPr>
                        <w:rFonts w:ascii="Cambria Math" w:hAnsiTheme="minorHAnsi"/>
                      </w:rPr>
                      <m:t>M</m:t>
                    </m:r>
                    <m:sSub>
                      <m:sSubPr>
                        <m:ctrlPr>
                          <w:rPr>
                            <w:rFonts w:ascii="Cambria Math" w:hAnsiTheme="minorHAnsi"/>
                            <w:i/>
                          </w:rPr>
                        </m:ctrlPr>
                      </m:sSubPr>
                      <m:e>
                        <m:r>
                          <w:rPr>
                            <w:rFonts w:ascii="Cambria Math" w:hAnsiTheme="minorHAnsi"/>
                          </w:rPr>
                          <m:t>W</m:t>
                        </m:r>
                      </m:e>
                      <m:sub>
                        <m:r>
                          <w:rPr>
                            <w:rFonts w:ascii="Cambria Math" w:hAnsiTheme="minorHAnsi"/>
                          </w:rPr>
                          <m:t>O2</m:t>
                        </m:r>
                      </m:sub>
                    </m:sSub>
                  </m:num>
                  <m:den>
                    <m:r>
                      <w:rPr>
                        <w:rFonts w:ascii="Cambria Math" w:hAnsiTheme="minorHAnsi"/>
                      </w:rPr>
                      <m:t>M</m:t>
                    </m:r>
                    <m:sSub>
                      <m:sSubPr>
                        <m:ctrlPr>
                          <w:rPr>
                            <w:rFonts w:ascii="Cambria Math" w:hAnsiTheme="minorHAnsi"/>
                            <w:i/>
                          </w:rPr>
                        </m:ctrlPr>
                      </m:sSubPr>
                      <m:e>
                        <m:r>
                          <w:rPr>
                            <w:rFonts w:ascii="Cambria Math" w:hAnsiTheme="minorHAnsi"/>
                          </w:rPr>
                          <m:t>W</m:t>
                        </m:r>
                      </m:e>
                      <m:sub>
                        <m:r>
                          <w:rPr>
                            <w:rFonts w:ascii="Cambria Math" w:hAnsiTheme="minorHAnsi"/>
                          </w:rPr>
                          <m:t>CO2</m:t>
                        </m:r>
                      </m:sub>
                    </m:sSub>
                    <m:ctrlPr>
                      <w:rPr>
                        <w:rFonts w:ascii="Cambria Math" w:hAnsi="Cambria Math"/>
                        <w:i/>
                      </w:rPr>
                    </m:ctrlPr>
                  </m:den>
                </m:f>
                <m:ctrlPr>
                  <w:rPr>
                    <w:rFonts w:ascii="Cambria Math" w:hAnsi="Cambria Math"/>
                    <w:i/>
                  </w:rPr>
                </m:ctrlPr>
              </m:e>
            </m:d>
          </m:e>
          <m:sup>
            <m:r>
              <w:rPr>
                <w:rFonts w:ascii="Cambria Math" w:hAnsiTheme="minorHAnsi"/>
              </w:rPr>
              <m:t>0.25</m:t>
            </m:r>
          </m:sup>
        </m:sSup>
        <m:r>
          <w:rPr>
            <w:rFonts w:ascii="Cambria Math" w:hAnsiTheme="minorHAnsi"/>
          </w:rPr>
          <m:t>=0.923K</m:t>
        </m:r>
        <m:sSub>
          <m:sSubPr>
            <m:ctrlPr>
              <w:rPr>
                <w:rFonts w:ascii="Cambria Math" w:hAnsiTheme="minorHAnsi"/>
                <w:i/>
              </w:rPr>
            </m:ctrlPr>
          </m:sSubPr>
          <m:e>
            <m:r>
              <w:rPr>
                <w:rFonts w:ascii="Cambria Math" w:hAnsiTheme="minorHAnsi"/>
              </w:rPr>
              <m:t>L</m:t>
            </m:r>
          </m:e>
          <m:sub>
            <m:r>
              <w:rPr>
                <w:rFonts w:ascii="Cambria Math" w:hAnsiTheme="minorHAnsi"/>
              </w:rPr>
              <m:t>O2</m:t>
            </m:r>
          </m:sub>
        </m:sSub>
      </m:oMath>
      <w:r w:rsidRPr="00B7030B">
        <w:rPr>
          <w:rFonts w:asciiTheme="minorHAnsi" w:hAnsiTheme="minorHAnsi"/>
        </w:rPr>
        <w:tab/>
      </w:r>
      <w:r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130</w:t>
      </w:r>
      <w:r w:rsidR="00A41B27">
        <w:rPr>
          <w:rFonts w:asciiTheme="minorHAnsi" w:hAnsiTheme="minorHAnsi"/>
          <w:b/>
          <w:bCs/>
        </w:rPr>
        <w:fldChar w:fldCharType="end"/>
      </w:r>
      <w:r w:rsidRPr="00B7030B">
        <w:rPr>
          <w:rFonts w:asciiTheme="minorHAnsi" w:hAnsiTheme="minorHAnsi"/>
          <w:b/>
          <w:bCs/>
        </w:rPr>
        <w:t>)</w:t>
      </w:r>
    </w:p>
    <w:p w14:paraId="5D2CBB85" w14:textId="77777777" w:rsidR="0041037A" w:rsidRPr="008C6FA7" w:rsidRDefault="0041037A" w:rsidP="007A3922">
      <w:pPr>
        <w:pStyle w:val="BodyText"/>
      </w:pPr>
      <w:r w:rsidRPr="008C6FA7">
        <w:t>Hence, the reaeration rate equations presented for oxygen transfer are applicable to CO</w:t>
      </w:r>
      <w:r w:rsidRPr="008C6FA7">
        <w:rPr>
          <w:vertAlign w:val="subscript"/>
        </w:rPr>
        <w:t>2</w:t>
      </w:r>
      <w:r w:rsidRPr="008C6FA7">
        <w:t xml:space="preserve"> transfer using a factor of 0.923.</w:t>
      </w:r>
    </w:p>
    <w:p w14:paraId="1822C099" w14:textId="2F6D1041" w:rsidR="008C6FA7" w:rsidRPr="008C6FA7" w:rsidRDefault="0041037A" w:rsidP="007A3922">
      <w:pPr>
        <w:pStyle w:val="BodyText"/>
      </w:pPr>
      <w:r w:rsidRPr="008C6FA7">
        <w:t>Carbon dioxide concentration for the interfacial exchange rate is deter</w:t>
      </w:r>
      <w:r w:rsidRPr="008C6FA7">
        <w:softHyphen/>
        <w:t xml:space="preserve">mined from </w:t>
      </w:r>
      <w:r w:rsidR="00FB41BD">
        <w:t>Henry’s Law</w:t>
      </w:r>
      <w:r w:rsidRPr="008C6FA7">
        <w:t xml:space="preserve">. </w:t>
      </w:r>
      <w:r w:rsidR="00FB41BD">
        <w:t>Prior to Version 4.2.2, t</w:t>
      </w:r>
      <w:r w:rsidRPr="008C6FA7">
        <w:t>he satura</w:t>
      </w:r>
      <w:r w:rsidRPr="008C6FA7">
        <w:softHyphen/>
        <w:t>tion concentra</w:t>
      </w:r>
      <w:r w:rsidRPr="008C6FA7">
        <w:softHyphen/>
        <w:t xml:space="preserve">tion of carbon dioxide </w:t>
      </w:r>
      <w:r w:rsidR="00FB41BD">
        <w:t>wa</w:t>
      </w:r>
      <w:r w:rsidRPr="008C6FA7">
        <w:t>s deter</w:t>
      </w:r>
      <w:r w:rsidRPr="008C6FA7">
        <w:softHyphen/>
        <w:t>mined from:</w:t>
      </w:r>
    </w:p>
    <w:p w14:paraId="08437AE9" w14:textId="1B1675D7" w:rsidR="0041037A" w:rsidRPr="00B7030B" w:rsidRDefault="00000000">
      <w:pPr>
        <w:pStyle w:val="equation"/>
        <w:rPr>
          <w:rFonts w:asciiTheme="minorHAnsi" w:hAnsiTheme="minorHAnsi"/>
        </w:rPr>
      </w:pPr>
      <m:oMath>
        <m:sSubSup>
          <m:sSubSupPr>
            <m:ctrlPr>
              <w:rPr>
                <w:rFonts w:ascii="Cambria Math" w:hAnsi="Cambria Math"/>
                <w:i/>
              </w:rPr>
            </m:ctrlPr>
          </m:sSubSupPr>
          <m:e>
            <m:r>
              <m:rPr>
                <m:sty m:val="p"/>
              </m:rPr>
              <w:rPr>
                <w:rFonts w:ascii="Cambria Math" w:hAnsi="Cambria Math"/>
              </w:rPr>
              <m:t>Φ</m:t>
            </m:r>
          </m:e>
          <m:sub>
            <m:r>
              <w:rPr>
                <w:rFonts w:ascii="Cambria Math" w:hAnsi="Cambria Math"/>
              </w:rPr>
              <m:t>CO</m:t>
            </m:r>
            <m:r>
              <w:rPr>
                <w:rFonts w:ascii="Cambria Math" w:hAnsi="Cambria Math"/>
              </w:rPr>
              <m:t>2</m:t>
            </m:r>
          </m:sub>
          <m:sup>
            <m:r>
              <w:rPr>
                <w:rFonts w:ascii="Cambria Math" w:hAnsi="Cambria Math"/>
              </w:rPr>
              <m:t>'</m:t>
            </m:r>
          </m:sup>
        </m:sSubSup>
        <m:r>
          <w:rPr>
            <w:rFonts w:ascii="Cambria Math" w:hAnsi="Cambria Math"/>
          </w:rPr>
          <m:t>=0.286</m:t>
        </m:r>
        <m:r>
          <m:rPr>
            <m:sty m:val="p"/>
          </m:rPr>
          <w:rPr>
            <w:rFonts w:ascii="Cambria Math" w:hAnsi="Cambria Math"/>
          </w:rPr>
          <m:t>exp⁡</m:t>
        </m:r>
        <m:r>
          <w:rPr>
            <w:rFonts w:ascii="Cambria Math" w:hAnsi="Cambria Math"/>
          </w:rPr>
          <m:t>(-0.0314</m:t>
        </m:r>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a</m:t>
            </m:r>
          </m:sub>
        </m:sSub>
      </m:oMath>
      <w:r w:rsidR="0041037A" w:rsidRPr="00B7030B">
        <w:rPr>
          <w:rFonts w:asciiTheme="minorHAnsi" w:hAnsiTheme="minorHAnsi"/>
        </w:rPr>
        <w:tab/>
      </w:r>
      <w:r w:rsidR="000E0C38">
        <w:rPr>
          <w:rFonts w:asciiTheme="minorHAnsi" w:hAnsiTheme="minorHAnsi"/>
        </w:rPr>
        <w:tab/>
      </w:r>
      <w:r w:rsidR="0041037A"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131</w:t>
      </w:r>
      <w:r w:rsidR="00A41B27">
        <w:rPr>
          <w:rFonts w:asciiTheme="minorHAnsi" w:hAnsiTheme="minorHAnsi"/>
          <w:b/>
          <w:bCs/>
        </w:rPr>
        <w:fldChar w:fldCharType="end"/>
      </w:r>
      <w:r w:rsidR="0041037A" w:rsidRPr="00B7030B">
        <w:rPr>
          <w:rFonts w:asciiTheme="minorHAnsi" w:hAnsiTheme="minorHAnsi"/>
          <w:b/>
          <w:bCs/>
        </w:rPr>
        <w:t>)</w:t>
      </w:r>
    </w:p>
    <w:p w14:paraId="1FCF0182" w14:textId="77777777" w:rsidR="0041037A" w:rsidRPr="008C6FA7" w:rsidRDefault="0041037A" w:rsidP="008565FA">
      <w:pPr>
        <w:pStyle w:val="where"/>
      </w:pPr>
      <w:r w:rsidRPr="008C6FA7">
        <w:t>where:</w:t>
      </w:r>
    </w:p>
    <w:p w14:paraId="637988EE" w14:textId="655700E9" w:rsidR="0041037A" w:rsidRPr="008565FA" w:rsidRDefault="0041037A" w:rsidP="007A3922">
      <w:pPr>
        <w:pStyle w:val="variabledefinitionChar"/>
        <w:rPr>
          <w:vertAlign w:val="superscript"/>
        </w:rPr>
      </w:pPr>
      <w:r w:rsidRPr="008C6FA7">
        <w:tab/>
      </w:r>
      <w:r w:rsidRPr="008C6FA7">
        <w:sym w:font="Symbol" w:char="F046"/>
      </w:r>
      <w:r w:rsidRPr="008C6FA7">
        <w:sym w:font="Symbol" w:char="F0A2"/>
      </w:r>
      <w:r w:rsidRPr="008C6FA7">
        <w:rPr>
          <w:i/>
          <w:iCs/>
          <w:vertAlign w:val="subscript"/>
        </w:rPr>
        <w:t>CO2</w:t>
      </w:r>
      <w:r w:rsidRPr="008C6FA7">
        <w:tab/>
        <w:t>=</w:t>
      </w:r>
      <w:r w:rsidRPr="008C6FA7">
        <w:tab/>
        <w:t>carbon dioxide saturation concentration</w:t>
      </w:r>
      <w:r w:rsidR="00BD0CAF">
        <w:t xml:space="preserve"> as C</w:t>
      </w:r>
      <w:r w:rsidRPr="008C6FA7">
        <w:t xml:space="preserve">, </w:t>
      </w:r>
      <w:r w:rsidRPr="008565FA">
        <w:t>g m</w:t>
      </w:r>
      <w:r w:rsidRPr="008565FA">
        <w:rPr>
          <w:vertAlign w:val="superscript"/>
        </w:rPr>
        <w:t>-3</w:t>
      </w:r>
    </w:p>
    <w:p w14:paraId="4886EED9" w14:textId="0A03A837" w:rsidR="0041037A" w:rsidRPr="008C6FA7" w:rsidRDefault="0041037A" w:rsidP="00B6554A">
      <w:pPr>
        <w:pStyle w:val="variabledefinitionChar"/>
      </w:pPr>
      <w:r w:rsidRPr="008C6FA7">
        <w:tab/>
      </w:r>
      <w:r w:rsidRPr="008C6FA7">
        <w:rPr>
          <w:i/>
          <w:iCs/>
        </w:rPr>
        <w:t>P</w:t>
      </w:r>
      <w:r w:rsidRPr="008C6FA7">
        <w:rPr>
          <w:i/>
          <w:iCs/>
          <w:vertAlign w:val="subscript"/>
        </w:rPr>
        <w:t>a</w:t>
      </w:r>
      <w:r w:rsidRPr="008C6FA7">
        <w:tab/>
        <w:t>=</w:t>
      </w:r>
      <w:r w:rsidRPr="008C6FA7">
        <w:tab/>
        <w:t>altitude correction factor</w:t>
      </w:r>
      <w:r w:rsidR="00BD0CAF">
        <w:t xml:space="preserve"> in atm</w:t>
      </w:r>
    </w:p>
    <w:p w14:paraId="7B85D33E" w14:textId="77777777" w:rsidR="0041037A" w:rsidRPr="008565FA" w:rsidRDefault="0041037A" w:rsidP="00B6554A">
      <w:pPr>
        <w:pStyle w:val="variabledefinitionChar"/>
        <w:rPr>
          <w:i/>
          <w:iCs/>
        </w:rPr>
      </w:pPr>
      <w:r w:rsidRPr="008C6FA7">
        <w:tab/>
      </w:r>
      <w:r w:rsidRPr="008C6FA7">
        <w:rPr>
          <w:i/>
          <w:iCs/>
        </w:rPr>
        <w:t>T</w:t>
      </w:r>
      <w:r w:rsidRPr="008C6FA7">
        <w:rPr>
          <w:i/>
          <w:iCs/>
          <w:vertAlign w:val="subscript"/>
        </w:rPr>
        <w:t>s</w:t>
      </w:r>
      <w:r w:rsidRPr="008C6FA7">
        <w:tab/>
        <w:t>=</w:t>
      </w:r>
      <w:r w:rsidRPr="008C6FA7">
        <w:tab/>
        <w:t xml:space="preserve">surface cell water temperature, </w:t>
      </w:r>
      <w:r w:rsidR="008C6FA7" w:rsidRPr="008565FA">
        <w:rPr>
          <w:i/>
          <w:iCs/>
          <w:vertAlign w:val="superscript"/>
        </w:rPr>
        <w:t>o</w:t>
      </w:r>
      <w:r w:rsidRPr="006F1ACA">
        <w:rPr>
          <w:i/>
          <w:iCs/>
        </w:rPr>
        <w:t>C</w:t>
      </w:r>
    </w:p>
    <w:p w14:paraId="5805FE9D" w14:textId="197488CD" w:rsidR="0041037A" w:rsidRDefault="0041037A" w:rsidP="00B6554A">
      <w:pPr>
        <w:pStyle w:val="BodyText2"/>
      </w:pPr>
    </w:p>
    <w:p w14:paraId="4AF8560D" w14:textId="77777777" w:rsidR="00BF426E" w:rsidRDefault="00FB41BD" w:rsidP="00B6554A">
      <w:pPr>
        <w:pStyle w:val="BodyText2"/>
      </w:pPr>
      <w:r>
        <w:t xml:space="preserve">This </w:t>
      </w:r>
      <w:r w:rsidR="00BF426E">
        <w:t xml:space="preserve">saturation concentration produces </w:t>
      </w:r>
      <w:r>
        <w:t xml:space="preserve">a CO2 saturation value </w:t>
      </w:r>
      <w:r w:rsidR="00BF426E">
        <w:t xml:space="preserve">that would be equivalent to the </w:t>
      </w:r>
      <w:r>
        <w:t xml:space="preserve">atmospheric CO2 from around 1960. Also, the </w:t>
      </w:r>
      <w:r w:rsidR="00BF426E">
        <w:t xml:space="preserve">FORTRAN </w:t>
      </w:r>
      <w:r>
        <w:t>coding had a</w:t>
      </w:r>
      <w:r w:rsidR="00BF426E">
        <w:t>n</w:t>
      </w:r>
      <w:r>
        <w:t xml:space="preserve"> error in application of the P</w:t>
      </w:r>
      <w:r w:rsidR="00C56D25">
        <w:t>a</w:t>
      </w:r>
      <w:r>
        <w:t xml:space="preserve"> term. </w:t>
      </w:r>
    </w:p>
    <w:p w14:paraId="7DE86324" w14:textId="77777777" w:rsidR="00BF426E" w:rsidRDefault="00BF426E" w:rsidP="00B6554A">
      <w:pPr>
        <w:pStyle w:val="BodyText2"/>
      </w:pPr>
    </w:p>
    <w:p w14:paraId="26B0E5EF" w14:textId="3BF33BA5" w:rsidR="00FB41BD" w:rsidRDefault="00BF426E" w:rsidP="006F1ACA">
      <w:pPr>
        <w:pStyle w:val="BodyText2"/>
      </w:pPr>
      <w:r>
        <w:t>S</w:t>
      </w:r>
      <w:r w:rsidR="00FB41BD">
        <w:t>ince Version 4.2.2</w:t>
      </w:r>
      <w:r>
        <w:t>,</w:t>
      </w:r>
      <w:r w:rsidR="00FB41BD">
        <w:t xml:space="preserve"> the CO2 saturation was determined from</w:t>
      </w:r>
    </w:p>
    <w:p w14:paraId="702099F9" w14:textId="5AB84340" w:rsidR="00FB41BD" w:rsidRPr="00B7030B" w:rsidRDefault="00000000" w:rsidP="008565FA">
      <w:pPr>
        <w:pStyle w:val="equation"/>
        <w:spacing w:before="240"/>
        <w:rPr>
          <w:rFonts w:asciiTheme="minorHAnsi" w:hAnsiTheme="minorHAnsi"/>
        </w:rPr>
      </w:pPr>
      <m:oMath>
        <m:sSubSup>
          <m:sSubSupPr>
            <m:ctrlPr>
              <w:rPr>
                <w:rFonts w:ascii="Cambria Math" w:hAnsi="Cambria Math"/>
                <w:i/>
              </w:rPr>
            </m:ctrlPr>
          </m:sSubSupPr>
          <m:e>
            <m:r>
              <m:rPr>
                <m:sty m:val="p"/>
              </m:rPr>
              <w:rPr>
                <w:rFonts w:ascii="Cambria Math" w:hAnsi="Cambria Math"/>
              </w:rPr>
              <m:t>Φ</m:t>
            </m:r>
          </m:e>
          <m:sub>
            <m:r>
              <w:rPr>
                <w:rFonts w:ascii="Cambria Math" w:hAnsi="Cambria Math"/>
              </w:rPr>
              <m:t>CO</m:t>
            </m:r>
            <m:r>
              <w:rPr>
                <w:rFonts w:ascii="Cambria Math" w:hAnsi="Cambria Math"/>
              </w:rPr>
              <m:t>2</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H</m:t>
            </m:r>
          </m:sub>
        </m:sSub>
        <m:sSub>
          <m:sSubPr>
            <m:ctrlPr>
              <w:rPr>
                <w:rFonts w:ascii="Cambria Math" w:hAnsi="Cambria Math"/>
                <w:i/>
              </w:rPr>
            </m:ctrlPr>
          </m:sSubPr>
          <m:e>
            <m:r>
              <w:rPr>
                <w:rFonts w:ascii="Cambria Math" w:hAnsi="Cambria Math"/>
              </w:rPr>
              <m:t>P</m:t>
            </m:r>
          </m:e>
          <m:sub>
            <m:r>
              <w:rPr>
                <w:rFonts w:ascii="Cambria Math" w:hAnsi="Cambria Math"/>
              </w:rPr>
              <m:t>CO</m:t>
            </m:r>
            <m:r>
              <w:rPr>
                <w:rFonts w:ascii="Cambria Math" w:hAnsi="Cambria Math"/>
              </w:rPr>
              <m:t>2</m:t>
            </m:r>
          </m:sub>
        </m:sSub>
      </m:oMath>
      <w:r w:rsidR="00FB41BD" w:rsidRPr="00B7030B">
        <w:rPr>
          <w:rFonts w:asciiTheme="minorHAnsi" w:hAnsiTheme="minorHAnsi"/>
        </w:rPr>
        <w:tab/>
      </w:r>
      <w:r w:rsidR="00FB41BD">
        <w:rPr>
          <w:rFonts w:asciiTheme="minorHAnsi" w:hAnsiTheme="minorHAnsi"/>
        </w:rPr>
        <w:tab/>
      </w:r>
      <w:r w:rsidR="00FB41BD" w:rsidRPr="00B7030B">
        <w:rPr>
          <w:rFonts w:asciiTheme="minorHAnsi" w:hAnsiTheme="minorHAnsi"/>
          <w:b/>
          <w:bCs/>
        </w:rPr>
        <w:t>(</w:t>
      </w:r>
      <w:r w:rsidR="00FB41BD">
        <w:rPr>
          <w:rFonts w:asciiTheme="minorHAnsi" w:hAnsiTheme="minorHAnsi"/>
          <w:b/>
          <w:bCs/>
        </w:rPr>
        <w:fldChar w:fldCharType="begin"/>
      </w:r>
      <w:r w:rsidR="00FB41BD">
        <w:rPr>
          <w:rFonts w:asciiTheme="minorHAnsi" w:hAnsiTheme="minorHAnsi"/>
          <w:b/>
          <w:bCs/>
        </w:rPr>
        <w:instrText xml:space="preserve"> STYLEREF 1 \s </w:instrText>
      </w:r>
      <w:r w:rsidR="00FB41BD">
        <w:rPr>
          <w:rFonts w:asciiTheme="minorHAnsi" w:hAnsiTheme="minorHAnsi"/>
          <w:b/>
          <w:bCs/>
        </w:rPr>
        <w:fldChar w:fldCharType="separate"/>
      </w:r>
      <w:r w:rsidR="00A95042">
        <w:rPr>
          <w:rFonts w:asciiTheme="minorHAnsi" w:hAnsiTheme="minorHAnsi"/>
          <w:b/>
          <w:bCs/>
          <w:noProof/>
        </w:rPr>
        <w:t>4</w:t>
      </w:r>
      <w:r w:rsidR="00FB41BD">
        <w:rPr>
          <w:rFonts w:asciiTheme="minorHAnsi" w:hAnsiTheme="minorHAnsi"/>
          <w:b/>
          <w:bCs/>
        </w:rPr>
        <w:fldChar w:fldCharType="end"/>
      </w:r>
      <w:r w:rsidR="00FB41BD">
        <w:rPr>
          <w:rFonts w:asciiTheme="minorHAnsi" w:hAnsiTheme="minorHAnsi"/>
          <w:b/>
          <w:bCs/>
        </w:rPr>
        <w:noBreakHyphen/>
      </w:r>
      <w:r w:rsidR="00FB41BD">
        <w:rPr>
          <w:rFonts w:asciiTheme="minorHAnsi" w:hAnsiTheme="minorHAnsi"/>
          <w:b/>
          <w:bCs/>
        </w:rPr>
        <w:fldChar w:fldCharType="begin"/>
      </w:r>
      <w:r w:rsidR="00FB41BD">
        <w:rPr>
          <w:rFonts w:asciiTheme="minorHAnsi" w:hAnsiTheme="minorHAnsi"/>
          <w:b/>
          <w:bCs/>
        </w:rPr>
        <w:instrText xml:space="preserve"> SEQ Equation \* ARABIC \s 1 </w:instrText>
      </w:r>
      <w:r w:rsidR="00FB41BD">
        <w:rPr>
          <w:rFonts w:asciiTheme="minorHAnsi" w:hAnsiTheme="minorHAnsi"/>
          <w:b/>
          <w:bCs/>
        </w:rPr>
        <w:fldChar w:fldCharType="separate"/>
      </w:r>
      <w:r w:rsidR="00A95042">
        <w:rPr>
          <w:rFonts w:asciiTheme="minorHAnsi" w:hAnsiTheme="minorHAnsi"/>
          <w:b/>
          <w:bCs/>
          <w:noProof/>
        </w:rPr>
        <w:t>132</w:t>
      </w:r>
      <w:r w:rsidR="00FB41BD">
        <w:rPr>
          <w:rFonts w:asciiTheme="minorHAnsi" w:hAnsiTheme="minorHAnsi"/>
          <w:b/>
          <w:bCs/>
        </w:rPr>
        <w:fldChar w:fldCharType="end"/>
      </w:r>
      <w:r w:rsidR="00FB41BD" w:rsidRPr="00B7030B">
        <w:rPr>
          <w:rFonts w:asciiTheme="minorHAnsi" w:hAnsiTheme="minorHAnsi"/>
          <w:b/>
          <w:bCs/>
        </w:rPr>
        <w:t>)</w:t>
      </w:r>
    </w:p>
    <w:p w14:paraId="435349B2" w14:textId="5DCCA7C8" w:rsidR="00FB41BD" w:rsidRDefault="00FB41BD" w:rsidP="007A3922">
      <w:pPr>
        <w:pStyle w:val="BodyText2"/>
        <w:rPr>
          <w:rFonts w:ascii="Calibri" w:hAnsi="Calibri" w:cs="Calibri"/>
        </w:rPr>
      </w:pPr>
      <w:r w:rsidRPr="00FB41BD">
        <w:t>where K</w:t>
      </w:r>
      <w:r w:rsidRPr="00FB41BD">
        <w:rPr>
          <w:vertAlign w:val="subscript"/>
        </w:rPr>
        <w:t>H</w:t>
      </w:r>
      <w:r w:rsidRPr="00FB41BD">
        <w:t xml:space="preserve"> is the temperature dependent Henry’s Law constant</w:t>
      </w:r>
      <w:r>
        <w:t xml:space="preserve"> in moles CO2/</w:t>
      </w:r>
      <w:r w:rsidR="00D27A66">
        <w:t>l/atm</w:t>
      </w:r>
      <w:r w:rsidR="00BF426E">
        <w:t xml:space="preserve"> </w:t>
      </w:r>
      <w:r w:rsidR="00BF426E" w:rsidRPr="00FB41BD">
        <w:t>and P</w:t>
      </w:r>
      <w:r w:rsidR="00BF426E" w:rsidRPr="00FB41BD">
        <w:rPr>
          <w:vertAlign w:val="subscript"/>
        </w:rPr>
        <w:t>CO2</w:t>
      </w:r>
      <w:r w:rsidR="00BF426E" w:rsidRPr="00FB41BD">
        <w:t xml:space="preserve"> is the partial pressure of CO2 in </w:t>
      </w:r>
      <w:r w:rsidR="00BF426E">
        <w:t>atm.</w:t>
      </w:r>
      <w:r w:rsidRPr="00FB41BD">
        <w:t xml:space="preserve"> </w:t>
      </w:r>
      <w:r w:rsidR="00BF426E">
        <w:t>K</w:t>
      </w:r>
      <w:r w:rsidR="00BF426E" w:rsidRPr="00BF426E">
        <w:rPr>
          <w:vertAlign w:val="subscript"/>
        </w:rPr>
        <w:t>H</w:t>
      </w:r>
      <w:r w:rsidR="00BF426E">
        <w:t xml:space="preserve"> in moles CO2/l/atm is determined </w:t>
      </w:r>
      <w:r w:rsidRPr="00FB41BD">
        <w:t xml:space="preserve">from </w:t>
      </w:r>
      <w:r w:rsidRPr="00FB41BD">
        <w:rPr>
          <w:rFonts w:ascii="Calibri" w:hAnsi="Calibri" w:cs="Calibri"/>
        </w:rPr>
        <w:t xml:space="preserve">Edmond and </w:t>
      </w:r>
      <w:proofErr w:type="spellStart"/>
      <w:r w:rsidRPr="00FB41BD">
        <w:rPr>
          <w:rFonts w:ascii="Calibri" w:hAnsi="Calibri" w:cs="Calibri"/>
        </w:rPr>
        <w:t>Gieskes</w:t>
      </w:r>
      <w:proofErr w:type="spellEnd"/>
      <w:r w:rsidRPr="00FB41BD">
        <w:rPr>
          <w:rFonts w:ascii="Calibri" w:hAnsi="Calibri" w:cs="Calibri"/>
        </w:rPr>
        <w:t xml:space="preserve"> </w:t>
      </w:r>
      <w:r w:rsidR="00BF426E">
        <w:rPr>
          <w:rFonts w:ascii="Calibri" w:hAnsi="Calibri" w:cs="Calibri"/>
        </w:rPr>
        <w:t>(</w:t>
      </w:r>
      <w:r w:rsidRPr="00FB41BD">
        <w:rPr>
          <w:rFonts w:ascii="Calibri" w:hAnsi="Calibri" w:cs="Calibri"/>
        </w:rPr>
        <w:t>1970)</w:t>
      </w:r>
      <w:r w:rsidR="006D2788">
        <w:rPr>
          <w:rFonts w:ascii="Calibri" w:hAnsi="Calibri" w:cs="Calibri"/>
        </w:rPr>
        <w:t>:</w:t>
      </w:r>
    </w:p>
    <w:p w14:paraId="48907F18" w14:textId="77777777" w:rsidR="006D2788" w:rsidRPr="00FB41BD" w:rsidRDefault="006D2788" w:rsidP="007A3922">
      <w:pPr>
        <w:pStyle w:val="BodyText2"/>
      </w:pPr>
    </w:p>
    <w:p w14:paraId="23C946A5" w14:textId="347949E0" w:rsidR="00FB41BD" w:rsidRPr="006D2788" w:rsidRDefault="00000000" w:rsidP="006D2788">
      <w:pPr>
        <w:pStyle w:val="equation"/>
        <w:rPr>
          <w:rFonts w:asciiTheme="minorHAnsi" w:hAnsiTheme="minorHAnsi"/>
        </w:rPr>
      </w:pPr>
      <m:oMath>
        <m:sSub>
          <m:sSubPr>
            <m:ctrlPr>
              <w:rPr>
                <w:rFonts w:ascii="Cambria Math" w:hAnsi="Cambria Math"/>
                <w:i/>
              </w:rPr>
            </m:ctrlPr>
          </m:sSubPr>
          <m:e>
            <m:r>
              <w:rPr>
                <w:rFonts w:ascii="Cambria Math" w:hAnsi="Cambria Math"/>
              </w:rPr>
              <m:t>K</m:t>
            </m:r>
          </m:e>
          <m:sub>
            <m:r>
              <w:rPr>
                <w:rFonts w:ascii="Cambria Math" w:hAnsi="Cambria Math"/>
              </w:rPr>
              <m:t>H</m:t>
            </m:r>
          </m:sub>
        </m:sSub>
        <m:r>
          <w:rPr>
            <w:rFonts w:ascii="Cambria Math" w:hAnsi="Cambria Math"/>
          </w:rPr>
          <m:t>=</m:t>
        </m:r>
        <m:sSup>
          <m:sSupPr>
            <m:ctrlPr>
              <w:rPr>
                <w:rFonts w:ascii="Cambria Math" w:hAnsi="Cambria Math"/>
                <w:i/>
              </w:rPr>
            </m:ctrlPr>
          </m:sSupPr>
          <m:e>
            <m:r>
              <w:rPr>
                <w:rFonts w:ascii="Cambria Math" w:hAnsi="Cambria Math"/>
              </w:rPr>
              <m:t>10</m:t>
            </m:r>
          </m:e>
          <m:sup>
            <m:d>
              <m:dPr>
                <m:ctrlPr>
                  <w:rPr>
                    <w:rFonts w:ascii="Cambria Math" w:hAnsi="Cambria Math"/>
                    <w:i/>
                  </w:rPr>
                </m:ctrlPr>
              </m:dPr>
              <m:e>
                <m:f>
                  <m:fPr>
                    <m:ctrlPr>
                      <w:rPr>
                        <w:rFonts w:ascii="Cambria Math" w:hAnsi="Cambria Math"/>
                        <w:i/>
                      </w:rPr>
                    </m:ctrlPr>
                  </m:fPr>
                  <m:num>
                    <m:r>
                      <w:rPr>
                        <w:rFonts w:ascii="Cambria Math" w:hAnsi="Cambria Math"/>
                      </w:rPr>
                      <m:t>2385.73</m:t>
                    </m:r>
                  </m:num>
                  <m:den>
                    <m:r>
                      <w:rPr>
                        <w:rFonts w:ascii="Cambria Math" w:hAnsi="Cambria Math"/>
                      </w:rPr>
                      <m:t>TK</m:t>
                    </m:r>
                  </m:den>
                </m:f>
                <m:r>
                  <w:rPr>
                    <w:rFonts w:ascii="Cambria Math" w:hAnsi="Cambria Math"/>
                  </w:rPr>
                  <m:t>+0.015</m:t>
                </m:r>
                <m:r>
                  <w:rPr>
                    <w:rFonts w:ascii="Cambria Math" w:hAnsi="Cambria Math"/>
                  </w:rPr>
                  <m:t>2642</m:t>
                </m:r>
                <m:r>
                  <w:rPr>
                    <w:rFonts w:ascii="Cambria Math" w:hAnsi="Cambria Math"/>
                  </w:rPr>
                  <m:t>TK</m:t>
                </m:r>
                <m:r>
                  <w:rPr>
                    <w:rFonts w:ascii="Cambria Math" w:hAnsi="Cambria Math"/>
                  </w:rPr>
                  <m:t>-14.0184</m:t>
                </m:r>
              </m:e>
            </m:d>
          </m:sup>
        </m:sSup>
      </m:oMath>
      <w:r w:rsidR="006D2788" w:rsidRPr="00B7030B">
        <w:rPr>
          <w:rFonts w:asciiTheme="minorHAnsi" w:hAnsiTheme="minorHAnsi"/>
        </w:rPr>
        <w:tab/>
      </w:r>
      <w:r w:rsidR="006D2788">
        <w:rPr>
          <w:rFonts w:asciiTheme="minorHAnsi" w:hAnsiTheme="minorHAnsi"/>
        </w:rPr>
        <w:tab/>
      </w:r>
      <w:r w:rsidR="006D2788" w:rsidRPr="00B7030B">
        <w:rPr>
          <w:rFonts w:asciiTheme="minorHAnsi" w:hAnsiTheme="minorHAnsi"/>
          <w:b/>
          <w:bCs/>
        </w:rPr>
        <w:t>(</w:t>
      </w:r>
      <w:r w:rsidR="006D2788">
        <w:rPr>
          <w:rFonts w:asciiTheme="minorHAnsi" w:hAnsiTheme="minorHAnsi"/>
          <w:b/>
          <w:bCs/>
        </w:rPr>
        <w:fldChar w:fldCharType="begin"/>
      </w:r>
      <w:r w:rsidR="006D2788">
        <w:rPr>
          <w:rFonts w:asciiTheme="minorHAnsi" w:hAnsiTheme="minorHAnsi"/>
          <w:b/>
          <w:bCs/>
        </w:rPr>
        <w:instrText xml:space="preserve"> STYLEREF 1 \s </w:instrText>
      </w:r>
      <w:r w:rsidR="006D2788">
        <w:rPr>
          <w:rFonts w:asciiTheme="minorHAnsi" w:hAnsiTheme="minorHAnsi"/>
          <w:b/>
          <w:bCs/>
        </w:rPr>
        <w:fldChar w:fldCharType="separate"/>
      </w:r>
      <w:r w:rsidR="00A95042">
        <w:rPr>
          <w:rFonts w:asciiTheme="minorHAnsi" w:hAnsiTheme="minorHAnsi"/>
          <w:b/>
          <w:bCs/>
          <w:noProof/>
        </w:rPr>
        <w:t>4</w:t>
      </w:r>
      <w:r w:rsidR="006D2788">
        <w:rPr>
          <w:rFonts w:asciiTheme="minorHAnsi" w:hAnsiTheme="minorHAnsi"/>
          <w:b/>
          <w:bCs/>
        </w:rPr>
        <w:fldChar w:fldCharType="end"/>
      </w:r>
      <w:r w:rsidR="006D2788">
        <w:rPr>
          <w:rFonts w:asciiTheme="minorHAnsi" w:hAnsiTheme="minorHAnsi"/>
          <w:b/>
          <w:bCs/>
        </w:rPr>
        <w:noBreakHyphen/>
      </w:r>
      <w:r w:rsidR="006D2788">
        <w:rPr>
          <w:rFonts w:asciiTheme="minorHAnsi" w:hAnsiTheme="minorHAnsi"/>
          <w:b/>
          <w:bCs/>
        </w:rPr>
        <w:fldChar w:fldCharType="begin"/>
      </w:r>
      <w:r w:rsidR="006D2788">
        <w:rPr>
          <w:rFonts w:asciiTheme="minorHAnsi" w:hAnsiTheme="minorHAnsi"/>
          <w:b/>
          <w:bCs/>
        </w:rPr>
        <w:instrText xml:space="preserve"> SEQ Equation \* ARABIC \s 1 </w:instrText>
      </w:r>
      <w:r w:rsidR="006D2788">
        <w:rPr>
          <w:rFonts w:asciiTheme="minorHAnsi" w:hAnsiTheme="minorHAnsi"/>
          <w:b/>
          <w:bCs/>
        </w:rPr>
        <w:fldChar w:fldCharType="separate"/>
      </w:r>
      <w:r w:rsidR="00A95042">
        <w:rPr>
          <w:rFonts w:asciiTheme="minorHAnsi" w:hAnsiTheme="minorHAnsi"/>
          <w:b/>
          <w:bCs/>
          <w:noProof/>
        </w:rPr>
        <w:t>133</w:t>
      </w:r>
      <w:r w:rsidR="006D2788">
        <w:rPr>
          <w:rFonts w:asciiTheme="minorHAnsi" w:hAnsiTheme="minorHAnsi"/>
          <w:b/>
          <w:bCs/>
        </w:rPr>
        <w:fldChar w:fldCharType="end"/>
      </w:r>
      <w:r w:rsidR="006D2788" w:rsidRPr="00B7030B">
        <w:rPr>
          <w:rFonts w:asciiTheme="minorHAnsi" w:hAnsiTheme="minorHAnsi"/>
          <w:b/>
          <w:bCs/>
        </w:rPr>
        <w:t>)</w:t>
      </w:r>
    </w:p>
    <w:p w14:paraId="14546C86" w14:textId="4EDA3A30" w:rsidR="00FB41BD" w:rsidRDefault="00BF426E" w:rsidP="007A3922">
      <w:pPr>
        <w:pStyle w:val="BodyText2"/>
      </w:pPr>
      <w:r>
        <w:t xml:space="preserve">where </w:t>
      </w:r>
      <w:r w:rsidR="00D27A66">
        <w:t xml:space="preserve">TK is the temperature of the water in </w:t>
      </w:r>
      <w:proofErr w:type="spellStart"/>
      <w:r w:rsidR="00D27A66" w:rsidRPr="00D27A66">
        <w:rPr>
          <w:vertAlign w:val="superscript"/>
        </w:rPr>
        <w:t>o</w:t>
      </w:r>
      <w:r w:rsidR="00D27A66">
        <w:t>K</w:t>
      </w:r>
      <w:proofErr w:type="spellEnd"/>
      <w:r w:rsidR="00FB41BD" w:rsidRPr="00FB41BD">
        <w:t>.</w:t>
      </w:r>
      <w:r w:rsidR="00FB41BD">
        <w:t xml:space="preserve"> Converting to CO2 </w:t>
      </w:r>
      <w:r w:rsidR="00D27A66">
        <w:t xml:space="preserve">saturation </w:t>
      </w:r>
      <w:r w:rsidR="00FB41BD">
        <w:t>as C</w:t>
      </w:r>
      <w:r>
        <w:t xml:space="preserve"> rather than as CO2</w:t>
      </w:r>
      <w:r w:rsidR="00FB41BD">
        <w:t>, th</w:t>
      </w:r>
      <w:r>
        <w:t xml:space="preserve">e expression for CO2 saturation in mg C/l </w:t>
      </w:r>
      <w:r w:rsidR="00FB41BD">
        <w:t>becomes</w:t>
      </w:r>
    </w:p>
    <w:p w14:paraId="4AC26F29" w14:textId="77777777" w:rsidR="006D2788" w:rsidRDefault="006D2788" w:rsidP="007A3922">
      <w:pPr>
        <w:pStyle w:val="BodyText2"/>
      </w:pPr>
    </w:p>
    <w:p w14:paraId="60FB6D00" w14:textId="4201D142" w:rsidR="00D27A66" w:rsidRPr="00B7030B" w:rsidRDefault="00000000" w:rsidP="00D27A66">
      <w:pPr>
        <w:pStyle w:val="equation"/>
        <w:rPr>
          <w:rFonts w:asciiTheme="minorHAnsi" w:hAnsiTheme="minorHAnsi"/>
        </w:rPr>
      </w:pPr>
      <m:oMath>
        <m:sSubSup>
          <m:sSubSupPr>
            <m:ctrlPr>
              <w:rPr>
                <w:rFonts w:ascii="Cambria Math" w:hAnsi="Cambria Math"/>
                <w:i/>
              </w:rPr>
            </m:ctrlPr>
          </m:sSubSupPr>
          <m:e>
            <m:r>
              <m:rPr>
                <m:sty m:val="p"/>
              </m:rPr>
              <w:rPr>
                <w:rFonts w:ascii="Cambria Math" w:hAnsi="Cambria Math"/>
              </w:rPr>
              <m:t>Φ</m:t>
            </m:r>
          </m:e>
          <m:sub>
            <m:r>
              <w:rPr>
                <w:rFonts w:ascii="Cambria Math" w:hAnsi="Cambria Math"/>
              </w:rPr>
              <m:t>CO</m:t>
            </m:r>
            <m:r>
              <w:rPr>
                <w:rFonts w:ascii="Cambria Math" w:hAnsi="Cambria Math"/>
              </w:rPr>
              <m:t>2</m:t>
            </m:r>
          </m:sub>
          <m:sup>
            <m:r>
              <w:rPr>
                <w:rFonts w:ascii="Cambria Math" w:hAnsi="Cambria Math"/>
              </w:rPr>
              <m:t>'</m:t>
            </m:r>
          </m:sup>
        </m:sSubSup>
        <m:r>
          <w:rPr>
            <w:rFonts w:ascii="Cambria Math" w:hAnsi="Cambria Math"/>
          </w:rPr>
          <m:t>=</m:t>
        </m:r>
        <m:sSup>
          <m:sSupPr>
            <m:ctrlPr>
              <w:rPr>
                <w:rFonts w:ascii="Cambria Math" w:hAnsi="Cambria Math"/>
                <w:i/>
              </w:rPr>
            </m:ctrlPr>
          </m:sSupPr>
          <m:e>
            <m:r>
              <w:rPr>
                <w:rFonts w:ascii="Cambria Math" w:hAnsi="Cambria Math"/>
              </w:rPr>
              <m:t>12000*10</m:t>
            </m:r>
          </m:e>
          <m:sup>
            <m:d>
              <m:dPr>
                <m:ctrlPr>
                  <w:rPr>
                    <w:rFonts w:ascii="Cambria Math" w:hAnsi="Cambria Math"/>
                    <w:i/>
                  </w:rPr>
                </m:ctrlPr>
              </m:dPr>
              <m:e>
                <m:f>
                  <m:fPr>
                    <m:ctrlPr>
                      <w:rPr>
                        <w:rFonts w:ascii="Cambria Math" w:hAnsi="Cambria Math"/>
                        <w:i/>
                      </w:rPr>
                    </m:ctrlPr>
                  </m:fPr>
                  <m:num>
                    <m:r>
                      <w:rPr>
                        <w:rFonts w:ascii="Cambria Math" w:hAnsi="Cambria Math"/>
                      </w:rPr>
                      <m:t>2385.73</m:t>
                    </m:r>
                  </m:num>
                  <m:den>
                    <m:r>
                      <w:rPr>
                        <w:rFonts w:ascii="Cambria Math" w:hAnsi="Cambria Math"/>
                      </w:rPr>
                      <m:t>TK</m:t>
                    </m:r>
                  </m:den>
                </m:f>
                <m:r>
                  <w:rPr>
                    <w:rFonts w:ascii="Cambria Math" w:hAnsi="Cambria Math"/>
                  </w:rPr>
                  <m:t>+0.0152642</m:t>
                </m:r>
                <m:r>
                  <w:rPr>
                    <w:rFonts w:ascii="Cambria Math" w:hAnsi="Cambria Math"/>
                  </w:rPr>
                  <m:t>TK</m:t>
                </m:r>
                <m:r>
                  <w:rPr>
                    <w:rFonts w:ascii="Cambria Math" w:hAnsi="Cambria Math"/>
                  </w:rPr>
                  <m:t>-14.0184</m:t>
                </m:r>
              </m:e>
            </m:d>
          </m:sup>
        </m:sSup>
        <m:sSub>
          <m:sSubPr>
            <m:ctrlPr>
              <w:rPr>
                <w:rFonts w:ascii="Cambria Math" w:hAnsi="Cambria Math"/>
                <w:i/>
              </w:rPr>
            </m:ctrlPr>
          </m:sSubPr>
          <m:e>
            <m:r>
              <w:rPr>
                <w:rFonts w:ascii="Cambria Math" w:hAnsi="Cambria Math"/>
              </w:rPr>
              <m:t>P</m:t>
            </m:r>
          </m:e>
          <m:sub>
            <m:r>
              <w:rPr>
                <w:rFonts w:ascii="Cambria Math" w:hAnsi="Cambria Math"/>
              </w:rPr>
              <m:t>CO</m:t>
            </m:r>
            <m:r>
              <w:rPr>
                <w:rFonts w:ascii="Cambria Math" w:hAnsi="Cambria Math"/>
              </w:rPr>
              <m:t>2</m:t>
            </m:r>
          </m:sub>
        </m:sSub>
      </m:oMath>
      <w:r w:rsidR="00D27A66">
        <w:rPr>
          <w:rFonts w:asciiTheme="minorHAnsi" w:hAnsiTheme="minorHAnsi"/>
        </w:rPr>
        <w:tab/>
      </w:r>
      <w:r w:rsidR="00D27A66" w:rsidRPr="00B7030B">
        <w:rPr>
          <w:rFonts w:asciiTheme="minorHAnsi" w:hAnsiTheme="minorHAnsi"/>
          <w:b/>
          <w:bCs/>
        </w:rPr>
        <w:t>(</w:t>
      </w:r>
      <w:r w:rsidR="00D27A66">
        <w:rPr>
          <w:rFonts w:asciiTheme="minorHAnsi" w:hAnsiTheme="minorHAnsi"/>
          <w:b/>
          <w:bCs/>
        </w:rPr>
        <w:fldChar w:fldCharType="begin"/>
      </w:r>
      <w:r w:rsidR="00D27A66">
        <w:rPr>
          <w:rFonts w:asciiTheme="minorHAnsi" w:hAnsiTheme="minorHAnsi"/>
          <w:b/>
          <w:bCs/>
        </w:rPr>
        <w:instrText xml:space="preserve"> STYLEREF 1 \s </w:instrText>
      </w:r>
      <w:r w:rsidR="00D27A66">
        <w:rPr>
          <w:rFonts w:asciiTheme="minorHAnsi" w:hAnsiTheme="minorHAnsi"/>
          <w:b/>
          <w:bCs/>
        </w:rPr>
        <w:fldChar w:fldCharType="separate"/>
      </w:r>
      <w:r w:rsidR="00A95042">
        <w:rPr>
          <w:rFonts w:asciiTheme="minorHAnsi" w:hAnsiTheme="minorHAnsi"/>
          <w:b/>
          <w:bCs/>
          <w:noProof/>
        </w:rPr>
        <w:t>4</w:t>
      </w:r>
      <w:r w:rsidR="00D27A66">
        <w:rPr>
          <w:rFonts w:asciiTheme="minorHAnsi" w:hAnsiTheme="minorHAnsi"/>
          <w:b/>
          <w:bCs/>
        </w:rPr>
        <w:fldChar w:fldCharType="end"/>
      </w:r>
      <w:r w:rsidR="00D27A66">
        <w:rPr>
          <w:rFonts w:asciiTheme="minorHAnsi" w:hAnsiTheme="minorHAnsi"/>
          <w:b/>
          <w:bCs/>
        </w:rPr>
        <w:noBreakHyphen/>
      </w:r>
      <w:r w:rsidR="00D27A66">
        <w:rPr>
          <w:rFonts w:asciiTheme="minorHAnsi" w:hAnsiTheme="minorHAnsi"/>
          <w:b/>
          <w:bCs/>
        </w:rPr>
        <w:fldChar w:fldCharType="begin"/>
      </w:r>
      <w:r w:rsidR="00D27A66">
        <w:rPr>
          <w:rFonts w:asciiTheme="minorHAnsi" w:hAnsiTheme="minorHAnsi"/>
          <w:b/>
          <w:bCs/>
        </w:rPr>
        <w:instrText xml:space="preserve"> SEQ Equation \* ARABIC \s 1 </w:instrText>
      </w:r>
      <w:r w:rsidR="00D27A66">
        <w:rPr>
          <w:rFonts w:asciiTheme="minorHAnsi" w:hAnsiTheme="minorHAnsi"/>
          <w:b/>
          <w:bCs/>
        </w:rPr>
        <w:fldChar w:fldCharType="separate"/>
      </w:r>
      <w:r w:rsidR="00A95042">
        <w:rPr>
          <w:rFonts w:asciiTheme="minorHAnsi" w:hAnsiTheme="minorHAnsi"/>
          <w:b/>
          <w:bCs/>
          <w:noProof/>
        </w:rPr>
        <w:t>134</w:t>
      </w:r>
      <w:r w:rsidR="00D27A66">
        <w:rPr>
          <w:rFonts w:asciiTheme="minorHAnsi" w:hAnsiTheme="minorHAnsi"/>
          <w:b/>
          <w:bCs/>
        </w:rPr>
        <w:fldChar w:fldCharType="end"/>
      </w:r>
      <w:r w:rsidR="00D27A66" w:rsidRPr="00B7030B">
        <w:rPr>
          <w:rFonts w:asciiTheme="minorHAnsi" w:hAnsiTheme="minorHAnsi"/>
          <w:b/>
          <w:bCs/>
        </w:rPr>
        <w:t>)</w:t>
      </w:r>
    </w:p>
    <w:p w14:paraId="7EA501CE" w14:textId="44A761AB" w:rsidR="00FB41BD" w:rsidRDefault="006D2788" w:rsidP="007A3922">
      <w:pPr>
        <w:pStyle w:val="BodyText2"/>
      </w:pPr>
      <w:r>
        <w:t>Computation of PCO2 in atm is based on</w:t>
      </w:r>
    </w:p>
    <w:p w14:paraId="7D773C8C" w14:textId="625AB7B3" w:rsidR="00FB41BD" w:rsidRDefault="00FB41BD" w:rsidP="007A3922">
      <w:pPr>
        <w:pStyle w:val="BodyText2"/>
      </w:pPr>
    </w:p>
    <w:p w14:paraId="45D4F68D" w14:textId="1F7489A9" w:rsidR="006D2788" w:rsidRPr="00B7030B" w:rsidRDefault="00000000" w:rsidP="006D2788">
      <w:pPr>
        <w:pStyle w:val="equation"/>
        <w:rPr>
          <w:rFonts w:asciiTheme="minorHAnsi" w:hAnsiTheme="minorHAnsi"/>
        </w:rPr>
      </w:pPr>
      <m:oMath>
        <m:sSub>
          <m:sSubPr>
            <m:ctrlPr>
              <w:rPr>
                <w:rFonts w:ascii="Cambria Math" w:hAnsi="Cambria Math"/>
                <w:i/>
              </w:rPr>
            </m:ctrlPr>
          </m:sSubPr>
          <m:e>
            <m:r>
              <w:rPr>
                <w:rFonts w:ascii="Cambria Math" w:hAnsi="Cambria Math"/>
              </w:rPr>
              <m:t>P</m:t>
            </m:r>
          </m:e>
          <m:sub>
            <m:r>
              <w:rPr>
                <w:rFonts w:ascii="Cambria Math" w:hAnsi="Cambria Math"/>
              </w:rPr>
              <m:t>CO</m:t>
            </m:r>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CO</m:t>
            </m:r>
            <m:r>
              <w:rPr>
                <w:rFonts w:ascii="Cambria Math" w:hAnsi="Cambria Math"/>
              </w:rPr>
              <m:t>2_</m:t>
            </m:r>
            <m:r>
              <w:rPr>
                <w:rFonts w:ascii="Cambria Math" w:hAnsi="Cambria Math"/>
              </w:rPr>
              <m:t>ppm</m:t>
            </m:r>
          </m:sub>
        </m:sSub>
        <m:sSub>
          <m:sSubPr>
            <m:ctrlPr>
              <w:rPr>
                <w:rFonts w:ascii="Cambria Math" w:hAnsi="Cambria Math"/>
                <w:i/>
              </w:rPr>
            </m:ctrlPr>
          </m:sSubPr>
          <m:e>
            <m:r>
              <w:rPr>
                <w:rFonts w:ascii="Cambria Math" w:hAnsi="Cambria Math"/>
              </w:rPr>
              <m:t>P</m:t>
            </m:r>
          </m:e>
          <m:sub>
            <m:r>
              <w:rPr>
                <w:rFonts w:ascii="Cambria Math" w:hAnsi="Cambria Math"/>
              </w:rPr>
              <m:t>a</m:t>
            </m:r>
          </m:sub>
        </m:sSub>
      </m:oMath>
      <w:r w:rsidR="006D2788">
        <w:rPr>
          <w:rFonts w:asciiTheme="minorHAnsi" w:hAnsiTheme="minorHAnsi"/>
        </w:rPr>
        <w:tab/>
      </w:r>
      <w:r w:rsidR="006D2788">
        <w:rPr>
          <w:rFonts w:asciiTheme="minorHAnsi" w:hAnsiTheme="minorHAnsi"/>
        </w:rPr>
        <w:tab/>
      </w:r>
      <w:r w:rsidR="006D2788" w:rsidRPr="00B7030B">
        <w:rPr>
          <w:rFonts w:asciiTheme="minorHAnsi" w:hAnsiTheme="minorHAnsi"/>
          <w:b/>
          <w:bCs/>
        </w:rPr>
        <w:t>(</w:t>
      </w:r>
      <w:r w:rsidR="006D2788">
        <w:rPr>
          <w:rFonts w:asciiTheme="minorHAnsi" w:hAnsiTheme="minorHAnsi"/>
          <w:b/>
          <w:bCs/>
        </w:rPr>
        <w:fldChar w:fldCharType="begin"/>
      </w:r>
      <w:r w:rsidR="006D2788">
        <w:rPr>
          <w:rFonts w:asciiTheme="minorHAnsi" w:hAnsiTheme="minorHAnsi"/>
          <w:b/>
          <w:bCs/>
        </w:rPr>
        <w:instrText xml:space="preserve"> STYLEREF 1 \s </w:instrText>
      </w:r>
      <w:r w:rsidR="006D2788">
        <w:rPr>
          <w:rFonts w:asciiTheme="minorHAnsi" w:hAnsiTheme="minorHAnsi"/>
          <w:b/>
          <w:bCs/>
        </w:rPr>
        <w:fldChar w:fldCharType="separate"/>
      </w:r>
      <w:r w:rsidR="00A95042">
        <w:rPr>
          <w:rFonts w:asciiTheme="minorHAnsi" w:hAnsiTheme="minorHAnsi"/>
          <w:b/>
          <w:bCs/>
          <w:noProof/>
        </w:rPr>
        <w:t>4</w:t>
      </w:r>
      <w:r w:rsidR="006D2788">
        <w:rPr>
          <w:rFonts w:asciiTheme="minorHAnsi" w:hAnsiTheme="minorHAnsi"/>
          <w:b/>
          <w:bCs/>
        </w:rPr>
        <w:fldChar w:fldCharType="end"/>
      </w:r>
      <w:r w:rsidR="006D2788">
        <w:rPr>
          <w:rFonts w:asciiTheme="minorHAnsi" w:hAnsiTheme="minorHAnsi"/>
          <w:b/>
          <w:bCs/>
        </w:rPr>
        <w:noBreakHyphen/>
      </w:r>
      <w:r w:rsidR="006D2788">
        <w:rPr>
          <w:rFonts w:asciiTheme="minorHAnsi" w:hAnsiTheme="minorHAnsi"/>
          <w:b/>
          <w:bCs/>
        </w:rPr>
        <w:fldChar w:fldCharType="begin"/>
      </w:r>
      <w:r w:rsidR="006D2788">
        <w:rPr>
          <w:rFonts w:asciiTheme="minorHAnsi" w:hAnsiTheme="minorHAnsi"/>
          <w:b/>
          <w:bCs/>
        </w:rPr>
        <w:instrText xml:space="preserve"> SEQ Equation \* ARABIC \s 1 </w:instrText>
      </w:r>
      <w:r w:rsidR="006D2788">
        <w:rPr>
          <w:rFonts w:asciiTheme="minorHAnsi" w:hAnsiTheme="minorHAnsi"/>
          <w:b/>
          <w:bCs/>
        </w:rPr>
        <w:fldChar w:fldCharType="separate"/>
      </w:r>
      <w:r w:rsidR="00A95042">
        <w:rPr>
          <w:rFonts w:asciiTheme="minorHAnsi" w:hAnsiTheme="minorHAnsi"/>
          <w:b/>
          <w:bCs/>
          <w:noProof/>
        </w:rPr>
        <w:t>135</w:t>
      </w:r>
      <w:r w:rsidR="006D2788">
        <w:rPr>
          <w:rFonts w:asciiTheme="minorHAnsi" w:hAnsiTheme="minorHAnsi"/>
          <w:b/>
          <w:bCs/>
        </w:rPr>
        <w:fldChar w:fldCharType="end"/>
      </w:r>
      <w:r w:rsidR="006D2788" w:rsidRPr="00B7030B">
        <w:rPr>
          <w:rFonts w:asciiTheme="minorHAnsi" w:hAnsiTheme="minorHAnsi"/>
          <w:b/>
          <w:bCs/>
        </w:rPr>
        <w:t>)</w:t>
      </w:r>
    </w:p>
    <w:p w14:paraId="7905A812" w14:textId="72C56755" w:rsidR="0041037A" w:rsidRPr="008C6FA7" w:rsidRDefault="006D2788" w:rsidP="007A3922">
      <w:pPr>
        <w:pStyle w:val="BodyText2"/>
      </w:pPr>
      <w:r>
        <w:t>where PCO2_</w:t>
      </w:r>
      <w:r w:rsidRPr="006D2788">
        <w:rPr>
          <w:vertAlign w:val="subscript"/>
        </w:rPr>
        <w:t>ppm</w:t>
      </w:r>
      <w:r>
        <w:t xml:space="preserve"> is the ppm of CO2 in the atmosphere and Pa is the a</w:t>
      </w:r>
      <w:r w:rsidR="0041037A" w:rsidRPr="008C6FA7">
        <w:t xml:space="preserve">ltitude correction </w:t>
      </w:r>
      <w:r w:rsidR="00BD0CAF">
        <w:t>or the atmospheric pressure in atm</w:t>
      </w:r>
      <w:r w:rsidR="00BF426E">
        <w:t>. This computation is</w:t>
      </w:r>
      <w:r w:rsidR="00BD0CAF">
        <w:t xml:space="preserve"> </w:t>
      </w:r>
      <w:r>
        <w:t xml:space="preserve">based on </w:t>
      </w:r>
      <w:r w:rsidR="0041037A" w:rsidRPr="008C6FA7">
        <w:t>Mortimer</w:t>
      </w:r>
      <w:r w:rsidR="008C6FA7">
        <w:t xml:space="preserve"> (</w:t>
      </w:r>
      <w:r w:rsidR="0041037A" w:rsidRPr="008C6FA7">
        <w:t>1981</w:t>
      </w:r>
      <w:r w:rsidR="008C6FA7">
        <w:t>)</w:t>
      </w:r>
      <w:r w:rsidR="00BF426E">
        <w:t>:</w:t>
      </w:r>
    </w:p>
    <w:p w14:paraId="690DAEFA" w14:textId="68710F80" w:rsidR="0041037A" w:rsidRPr="00B7030B" w:rsidRDefault="0041037A" w:rsidP="00127D1D">
      <w:pPr>
        <w:pStyle w:val="equation"/>
        <w:spacing w:before="120"/>
        <w:rPr>
          <w:rFonts w:asciiTheme="minorHAnsi" w:hAnsiTheme="minorHAnsi"/>
        </w:rPr>
      </w:pPr>
      <w:r w:rsidRPr="00B7030B">
        <w:rPr>
          <w:rFonts w:asciiTheme="minorHAnsi" w:hAnsiTheme="minorHAnsi"/>
        </w:rPr>
        <w:tab/>
      </w:r>
      <m:oMath>
        <m:sSub>
          <m:sSubPr>
            <m:ctrlPr>
              <w:rPr>
                <w:rFonts w:ascii="Cambria Math" w:hAnsi="Cambria Math"/>
                <w:i/>
              </w:rPr>
            </m:ctrlPr>
          </m:sSubPr>
          <m:e>
            <m:r>
              <w:rPr>
                <w:rFonts w:ascii="Cambria Math" w:hAnsi="Cambria Math"/>
              </w:rPr>
              <m:t>P</m:t>
            </m:r>
          </m:e>
          <m:sub>
            <m:r>
              <w:rPr>
                <w:rFonts w:ascii="Cambria Math" w:hAnsi="Cambria Math"/>
              </w:rPr>
              <m:t>a</m:t>
            </m:r>
          </m:sub>
        </m:sSub>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H</m:t>
                    </m:r>
                  </m:num>
                  <m:den>
                    <m:r>
                      <w:rPr>
                        <w:rFonts w:ascii="Cambria Math" w:hAnsi="Cambria Math"/>
                      </w:rPr>
                      <m:t>44.3</m:t>
                    </m:r>
                  </m:den>
                </m:f>
              </m:e>
            </m:d>
          </m:e>
          <m:sup>
            <m:r>
              <w:rPr>
                <w:rFonts w:ascii="Cambria Math" w:hAnsi="Cambria Math"/>
              </w:rPr>
              <m:t>5.25</m:t>
            </m:r>
          </m:sup>
        </m:sSup>
      </m:oMath>
      <w:r w:rsidRPr="00B7030B">
        <w:rPr>
          <w:rFonts w:asciiTheme="minorHAnsi" w:hAnsiTheme="minorHAnsi"/>
        </w:rPr>
        <w:tab/>
      </w:r>
      <w:r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136</w:t>
      </w:r>
      <w:r w:rsidR="00A41B27">
        <w:rPr>
          <w:rFonts w:asciiTheme="minorHAnsi" w:hAnsiTheme="minorHAnsi"/>
          <w:b/>
          <w:bCs/>
        </w:rPr>
        <w:fldChar w:fldCharType="end"/>
      </w:r>
      <w:r w:rsidRPr="00B7030B">
        <w:rPr>
          <w:rFonts w:asciiTheme="minorHAnsi" w:hAnsiTheme="minorHAnsi"/>
          <w:b/>
          <w:bCs/>
        </w:rPr>
        <w:t>)</w:t>
      </w:r>
    </w:p>
    <w:p w14:paraId="4CFE9126" w14:textId="77777777" w:rsidR="0041037A" w:rsidRPr="00123D4D" w:rsidRDefault="0041037A" w:rsidP="008565FA">
      <w:pPr>
        <w:pStyle w:val="where"/>
      </w:pPr>
      <w:r w:rsidRPr="00123D4D">
        <w:t>where:</w:t>
      </w:r>
    </w:p>
    <w:p w14:paraId="5D1340F6" w14:textId="013C8B8B" w:rsidR="0041037A" w:rsidRPr="00127D1D" w:rsidRDefault="0041037A" w:rsidP="00B6554A">
      <w:pPr>
        <w:pStyle w:val="variabledefinitionChar"/>
        <w:rPr>
          <w:iCs/>
        </w:rPr>
      </w:pPr>
      <w:r w:rsidRPr="00123D4D">
        <w:tab/>
      </w:r>
      <w:r w:rsidRPr="00123D4D">
        <w:rPr>
          <w:i/>
          <w:iCs/>
        </w:rPr>
        <w:t>H</w:t>
      </w:r>
      <w:r w:rsidRPr="00123D4D">
        <w:tab/>
        <w:t>=</w:t>
      </w:r>
      <w:r w:rsidRPr="00123D4D">
        <w:tab/>
        <w:t xml:space="preserve">reservoir elevation from sea level, </w:t>
      </w:r>
      <w:r w:rsidRPr="00127D1D">
        <w:rPr>
          <w:iCs/>
        </w:rPr>
        <w:t>km</w:t>
      </w:r>
    </w:p>
    <w:p w14:paraId="0AC1FCB6" w14:textId="146A3BDD" w:rsidR="006D2788" w:rsidRDefault="006D2788" w:rsidP="00B6554A">
      <w:pPr>
        <w:pStyle w:val="variabledefinitionChar"/>
      </w:pPr>
    </w:p>
    <w:p w14:paraId="7AB4017E" w14:textId="1680BDA7" w:rsidR="006D2788" w:rsidRPr="00C56D25" w:rsidRDefault="006D2788" w:rsidP="00B6554A">
      <w:pPr>
        <w:pStyle w:val="BodyText2"/>
      </w:pPr>
      <w:r w:rsidRPr="006D2788">
        <w:t xml:space="preserve">The model user can input a value of CO2 in </w:t>
      </w:r>
      <w:r w:rsidR="00BF426E">
        <w:t xml:space="preserve">the atmosphere in </w:t>
      </w:r>
      <w:r w:rsidRPr="006D2788">
        <w:t>ppm or can use a regression equation based on</w:t>
      </w:r>
      <w:r>
        <w:t xml:space="preserve"> </w:t>
      </w:r>
      <w:r w:rsidR="00BF426E">
        <w:t xml:space="preserve">the measured </w:t>
      </w:r>
      <w:r w:rsidRPr="00C56D25">
        <w:t xml:space="preserve">global average CO2 in the atmosphere. The global CO2 average data are from NOAA/ESRL (2020) and represent a spatial global average for each year. The best fit polynomial to that data </w:t>
      </w:r>
      <w:proofErr w:type="gramStart"/>
      <w:r w:rsidRPr="00C56D25">
        <w:t>are</w:t>
      </w:r>
      <w:proofErr w:type="gramEnd"/>
      <w:r w:rsidRPr="00C56D25">
        <w:t xml:space="preserve"> shown in </w:t>
      </w:r>
      <w:r w:rsidRPr="00127D1D">
        <w:rPr>
          <w:rStyle w:val="Figurehyperlink"/>
        </w:rPr>
        <w:fldChar w:fldCharType="begin"/>
      </w:r>
      <w:r w:rsidRPr="00127D1D">
        <w:rPr>
          <w:rStyle w:val="Figurehyperlink"/>
        </w:rPr>
        <w:instrText xml:space="preserve"> REF _Ref48300310 \h </w:instrText>
      </w:r>
      <w:r w:rsidR="00C56D25" w:rsidRPr="00127D1D">
        <w:rPr>
          <w:rStyle w:val="Figurehyperlink"/>
        </w:rPr>
        <w:instrText xml:space="preserve"> \* MERGEFORMAT </w:instrText>
      </w:r>
      <w:r w:rsidRPr="00127D1D">
        <w:rPr>
          <w:rStyle w:val="Figurehyperlink"/>
        </w:rPr>
      </w:r>
      <w:r w:rsidRPr="00127D1D">
        <w:rPr>
          <w:rStyle w:val="Figurehyperlink"/>
        </w:rPr>
        <w:fldChar w:fldCharType="separate"/>
      </w:r>
      <w:r w:rsidR="00A95042" w:rsidRPr="00127D1D">
        <w:rPr>
          <w:rStyle w:val="Figurehyperlink"/>
        </w:rPr>
        <w:t>Figure 109</w:t>
      </w:r>
      <w:r w:rsidRPr="00127D1D">
        <w:rPr>
          <w:rStyle w:val="Figurehyperlink"/>
        </w:rPr>
        <w:fldChar w:fldCharType="end"/>
      </w:r>
      <w:r w:rsidRPr="00C56D25">
        <w:t xml:space="preserve"> between 1920 and 2019.</w:t>
      </w:r>
    </w:p>
    <w:p w14:paraId="66AA348F" w14:textId="77777777" w:rsidR="006D2788" w:rsidRDefault="006D2788" w:rsidP="00B6554A"/>
    <w:p w14:paraId="2AAF4078" w14:textId="77777777" w:rsidR="006D2788" w:rsidRDefault="006D2788" w:rsidP="008565FA">
      <w:pPr>
        <w:jc w:val="center"/>
      </w:pPr>
      <w:r>
        <w:rPr>
          <w:noProof/>
        </w:rPr>
        <w:drawing>
          <wp:inline distT="0" distB="0" distL="0" distR="0" wp14:anchorId="46FCF363" wp14:editId="19655A7C">
            <wp:extent cx="4773237" cy="3350455"/>
            <wp:effectExtent l="0" t="0" r="889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4776877" cy="3353010"/>
                    </a:xfrm>
                    <a:prstGeom prst="rect">
                      <a:avLst/>
                    </a:prstGeom>
                    <a:noFill/>
                  </pic:spPr>
                </pic:pic>
              </a:graphicData>
            </a:graphic>
          </wp:inline>
        </w:drawing>
      </w:r>
    </w:p>
    <w:p w14:paraId="2049125D" w14:textId="4A0E5790" w:rsidR="006D2788" w:rsidRPr="00C56D25" w:rsidRDefault="006D2788" w:rsidP="007A3922">
      <w:pPr>
        <w:pStyle w:val="Caption"/>
      </w:pPr>
      <w:bookmarkStart w:id="868" w:name="_Ref48300310"/>
      <w:bookmarkStart w:id="869" w:name="_Toc48573821"/>
      <w:r w:rsidRPr="00C56D25">
        <w:t xml:space="preserve">Figure </w:t>
      </w:r>
      <w:r w:rsidR="00000000">
        <w:fldChar w:fldCharType="begin"/>
      </w:r>
      <w:r w:rsidR="00000000">
        <w:instrText xml:space="preserve"> SEQ Figure \* ARABIC </w:instrText>
      </w:r>
      <w:r w:rsidR="00000000">
        <w:fldChar w:fldCharType="separate"/>
      </w:r>
      <w:r w:rsidR="00A95042">
        <w:rPr>
          <w:noProof/>
        </w:rPr>
        <w:t>109</w:t>
      </w:r>
      <w:r w:rsidR="00000000">
        <w:rPr>
          <w:noProof/>
        </w:rPr>
        <w:fldChar w:fldCharType="end"/>
      </w:r>
      <w:bookmarkEnd w:id="868"/>
      <w:r w:rsidRPr="00C56D25">
        <w:t>. Global average CO2 gas concentration from 1920 to 2019</w:t>
      </w:r>
      <w:r w:rsidR="00C56D25">
        <w:t xml:space="preserve"> from </w:t>
      </w:r>
      <w:r w:rsidR="00C56D25" w:rsidRPr="00C56D25">
        <w:t>NOAA/ESRL (2020)</w:t>
      </w:r>
      <w:r w:rsidR="00C56D25">
        <w:t xml:space="preserve"> data</w:t>
      </w:r>
      <w:r w:rsidRPr="00C56D25">
        <w:t>.</w:t>
      </w:r>
      <w:bookmarkEnd w:id="869"/>
    </w:p>
    <w:p w14:paraId="2E523A4D" w14:textId="77777777" w:rsidR="006D2788" w:rsidRDefault="006D2788" w:rsidP="007A3922"/>
    <w:p w14:paraId="213BF931" w14:textId="2610C103" w:rsidR="006D2788" w:rsidRPr="006D2788" w:rsidRDefault="006D2788" w:rsidP="00B6554A">
      <w:r w:rsidRPr="006D2788">
        <w:lastRenderedPageBreak/>
        <w:t xml:space="preserve">The equation used in </w:t>
      </w:r>
      <w:r w:rsidRPr="008565FA">
        <w:rPr>
          <w:rStyle w:val="Figurehyperlink"/>
        </w:rPr>
        <w:fldChar w:fldCharType="begin"/>
      </w:r>
      <w:r w:rsidRPr="008565FA">
        <w:rPr>
          <w:rStyle w:val="Figurehyperlink"/>
        </w:rPr>
        <w:instrText xml:space="preserve"> REF _Ref48300310 \h  \* MERGEFORMAT </w:instrText>
      </w:r>
      <w:r w:rsidRPr="008565FA">
        <w:rPr>
          <w:rStyle w:val="Figurehyperlink"/>
        </w:rPr>
      </w:r>
      <w:r w:rsidRPr="008565FA">
        <w:rPr>
          <w:rStyle w:val="Figurehyperlink"/>
        </w:rPr>
        <w:fldChar w:fldCharType="separate"/>
      </w:r>
      <w:r w:rsidR="00A95042" w:rsidRPr="008565FA">
        <w:rPr>
          <w:rStyle w:val="Figurehyperlink"/>
        </w:rPr>
        <w:t>Figure 109</w:t>
      </w:r>
      <w:r w:rsidRPr="008565FA">
        <w:rPr>
          <w:rStyle w:val="Figurehyperlink"/>
        </w:rPr>
        <w:fldChar w:fldCharType="end"/>
      </w:r>
      <w:r w:rsidRPr="006D2788">
        <w:t xml:space="preserve"> is</w:t>
      </w:r>
      <w:r>
        <w:t xml:space="preserve"> </w:t>
      </w:r>
      <w:r w:rsidRPr="006D2788">
        <w:t>CO2 global average concentration in ppm = (0.000041392*Year^3) – (0.231409975*Year^2) + (430.804190829*Year) - 266735.857433224</w:t>
      </w:r>
      <w:r>
        <w:t xml:space="preserve">, </w:t>
      </w:r>
      <w:r w:rsidRPr="006D2788">
        <w:t xml:space="preserve">where the Year is the 4-digit year, such as 2015. </w:t>
      </w:r>
      <w:r w:rsidR="00BF426E">
        <w:t>A</w:t>
      </w:r>
      <w:r w:rsidRPr="006D2788">
        <w:t xml:space="preserve"> better curve fit </w:t>
      </w:r>
      <w:r w:rsidR="00BF426E">
        <w:t>is</w:t>
      </w:r>
      <w:r w:rsidRPr="006D2788">
        <w:t xml:space="preserve"> possible </w:t>
      </w:r>
      <w:r w:rsidR="00BF426E">
        <w:t xml:space="preserve">using </w:t>
      </w:r>
      <w:r w:rsidRPr="006D2788">
        <w:t xml:space="preserve">more recent data. Using </w:t>
      </w:r>
      <w:r w:rsidR="00BF426E">
        <w:t>field data</w:t>
      </w:r>
      <w:r w:rsidRPr="006D2788">
        <w:t xml:space="preserve"> between 1980 and 2019, the </w:t>
      </w:r>
      <w:r w:rsidR="00BF426E">
        <w:t xml:space="preserve">best-fit </w:t>
      </w:r>
      <w:r w:rsidRPr="006D2788">
        <w:t xml:space="preserve">curve is shown in </w:t>
      </w:r>
      <w:r w:rsidRPr="008565FA">
        <w:rPr>
          <w:rStyle w:val="Figurehyperlink"/>
        </w:rPr>
        <w:fldChar w:fldCharType="begin"/>
      </w:r>
      <w:r w:rsidRPr="008565FA">
        <w:rPr>
          <w:rStyle w:val="Figurehyperlink"/>
        </w:rPr>
        <w:instrText xml:space="preserve"> REF _Ref48300846 \h  \* MERGEFORMAT </w:instrText>
      </w:r>
      <w:r w:rsidRPr="008565FA">
        <w:rPr>
          <w:rStyle w:val="Figurehyperlink"/>
        </w:rPr>
      </w:r>
      <w:r w:rsidRPr="008565FA">
        <w:rPr>
          <w:rStyle w:val="Figurehyperlink"/>
        </w:rPr>
        <w:fldChar w:fldCharType="separate"/>
      </w:r>
      <w:r w:rsidR="00A95042" w:rsidRPr="008565FA">
        <w:rPr>
          <w:rStyle w:val="Figurehyperlink"/>
        </w:rPr>
        <w:t>Figure 110</w:t>
      </w:r>
      <w:r w:rsidRPr="008565FA">
        <w:rPr>
          <w:rStyle w:val="Figurehyperlink"/>
        </w:rPr>
        <w:fldChar w:fldCharType="end"/>
      </w:r>
      <w:r w:rsidRPr="006D2788">
        <w:t>.</w:t>
      </w:r>
    </w:p>
    <w:p w14:paraId="14B889C1" w14:textId="77777777" w:rsidR="006D2788" w:rsidRDefault="006D2788" w:rsidP="00B6554A"/>
    <w:p w14:paraId="06897EAB" w14:textId="77777777" w:rsidR="006D2788" w:rsidRDefault="006D2788" w:rsidP="007552CD">
      <w:pPr>
        <w:keepNext/>
        <w:jc w:val="center"/>
      </w:pPr>
      <w:r>
        <w:rPr>
          <w:noProof/>
        </w:rPr>
        <w:drawing>
          <wp:inline distT="0" distB="0" distL="0" distR="0" wp14:anchorId="57A0C0BE" wp14:editId="3DA0E0EF">
            <wp:extent cx="4966971" cy="2111615"/>
            <wp:effectExtent l="0" t="0" r="508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4984704" cy="2119154"/>
                    </a:xfrm>
                    <a:prstGeom prst="rect">
                      <a:avLst/>
                    </a:prstGeom>
                    <a:noFill/>
                  </pic:spPr>
                </pic:pic>
              </a:graphicData>
            </a:graphic>
          </wp:inline>
        </w:drawing>
      </w:r>
    </w:p>
    <w:p w14:paraId="63CD1985" w14:textId="23FEF6DE" w:rsidR="006D2788" w:rsidRPr="00C56D25" w:rsidRDefault="006D2788" w:rsidP="007A3922">
      <w:pPr>
        <w:pStyle w:val="Caption"/>
      </w:pPr>
      <w:bookmarkStart w:id="870" w:name="_Ref48300846"/>
      <w:bookmarkStart w:id="871" w:name="_Toc48573822"/>
      <w:r w:rsidRPr="00C56D25">
        <w:t xml:space="preserve">Figure </w:t>
      </w:r>
      <w:r w:rsidR="00000000">
        <w:fldChar w:fldCharType="begin"/>
      </w:r>
      <w:r w:rsidR="00000000">
        <w:instrText xml:space="preserve"> SEQ Figure \* ARABIC </w:instrText>
      </w:r>
      <w:r w:rsidR="00000000">
        <w:fldChar w:fldCharType="separate"/>
      </w:r>
      <w:r w:rsidR="00A95042">
        <w:rPr>
          <w:noProof/>
        </w:rPr>
        <w:t>110</w:t>
      </w:r>
      <w:r w:rsidR="00000000">
        <w:rPr>
          <w:noProof/>
        </w:rPr>
        <w:fldChar w:fldCharType="end"/>
      </w:r>
      <w:bookmarkEnd w:id="870"/>
      <w:r w:rsidRPr="00C56D25">
        <w:t>. Global average CO2 gas concentration between 1980 and 2019</w:t>
      </w:r>
      <w:r w:rsidR="00C56D25">
        <w:t xml:space="preserve"> from </w:t>
      </w:r>
      <w:r w:rsidR="00C56D25" w:rsidRPr="00C56D25">
        <w:t>NOAA/ESRL (2020)</w:t>
      </w:r>
      <w:r w:rsidR="00C56D25">
        <w:t xml:space="preserve"> data</w:t>
      </w:r>
      <w:r w:rsidRPr="00C56D25">
        <w:t>.</w:t>
      </w:r>
      <w:bookmarkEnd w:id="871"/>
    </w:p>
    <w:p w14:paraId="45A4311D" w14:textId="25362FCB" w:rsidR="006D2788" w:rsidRPr="006D2788" w:rsidRDefault="006D2788" w:rsidP="007A3922">
      <w:r w:rsidRPr="006D2788">
        <w:t>If you</w:t>
      </w:r>
      <w:r>
        <w:t>r</w:t>
      </w:r>
      <w:r w:rsidRPr="006D2788">
        <w:t xml:space="preserve"> model start year is after 1980, then this correlation is used. If you have a model year that starts before 1980, the broader correlation is used. The best fit equation for this correlation is shown above and is CO2 global average concentration in ppm = (0.015903*Year^2) - (61.799598*Year) + 60357.05507 where the Year is the 4-digit year, such as 1997.</w:t>
      </w:r>
    </w:p>
    <w:p w14:paraId="46AFF542" w14:textId="77777777" w:rsidR="0041037A" w:rsidRPr="00123D4D" w:rsidRDefault="0041037A" w:rsidP="00B6554A">
      <w:pPr>
        <w:pStyle w:val="BodyText2"/>
      </w:pPr>
      <w:bookmarkStart w:id="872" w:name="_Toc2506328"/>
    </w:p>
    <w:p w14:paraId="6760C149" w14:textId="77777777" w:rsidR="00BB7E1D" w:rsidRPr="00123D4D" w:rsidRDefault="00BB7E1D" w:rsidP="00B6554A">
      <w:pPr>
        <w:pStyle w:val="BodyText2"/>
      </w:pPr>
      <w:r w:rsidRPr="00123D4D">
        <w:t>TIC is in units of mg/l as C.</w:t>
      </w:r>
    </w:p>
    <w:p w14:paraId="05E40555" w14:textId="77777777" w:rsidR="00BB7E1D" w:rsidRPr="00B7030B" w:rsidRDefault="00BB7E1D" w:rsidP="007552CD">
      <w:pPr>
        <w:pStyle w:val="BodyText2"/>
        <w:sectPr w:rsidR="00BB7E1D" w:rsidRPr="00B7030B">
          <w:headerReference w:type="even" r:id="rId474"/>
          <w:headerReference w:type="default" r:id="rId475"/>
          <w:footerReference w:type="default" r:id="rId476"/>
          <w:endnotePr>
            <w:numFmt w:val="decimal"/>
          </w:endnotePr>
          <w:type w:val="continuous"/>
          <w:pgSz w:w="12240" w:h="15840" w:code="1"/>
          <w:pgMar w:top="1728" w:right="1440" w:bottom="1728" w:left="2160" w:header="1008" w:footer="1008" w:gutter="0"/>
          <w:paperSrc w:first="100" w:other="100"/>
          <w:pgNumType w:chapStyle="7"/>
          <w:cols w:space="720"/>
        </w:sectPr>
      </w:pPr>
    </w:p>
    <w:p w14:paraId="17AD525E" w14:textId="77777777" w:rsidR="0041037A" w:rsidRPr="00B7030B" w:rsidRDefault="0041037A" w:rsidP="007A3922">
      <w:pPr>
        <w:pStyle w:val="Heading2"/>
      </w:pPr>
      <w:bookmarkStart w:id="873" w:name="_Toc48573692"/>
      <w:r w:rsidRPr="00B7030B">
        <w:t>Alkalinity</w:t>
      </w:r>
      <w:bookmarkEnd w:id="872"/>
      <w:bookmarkEnd w:id="873"/>
    </w:p>
    <w:p w14:paraId="6F3D945F" w14:textId="77777777" w:rsidR="0041037A" w:rsidRPr="005A27B6" w:rsidRDefault="0041037A" w:rsidP="00B6554A">
      <w:pPr>
        <w:pStyle w:val="BodyText"/>
      </w:pPr>
      <w:r w:rsidRPr="005A27B6">
        <w:t>Alkalinity</w:t>
      </w:r>
      <w:r w:rsidR="005A27B6">
        <w:t xml:space="preserve"> is in units</w:t>
      </w:r>
      <w:r w:rsidR="005A27B6" w:rsidRPr="005A27B6">
        <w:t xml:space="preserve"> of mg/l as CaCO</w:t>
      </w:r>
      <w:r w:rsidR="005A27B6" w:rsidRPr="005A27B6">
        <w:rPr>
          <w:vertAlign w:val="subscript"/>
        </w:rPr>
        <w:t>3</w:t>
      </w:r>
      <w:r w:rsidR="005A27B6">
        <w:t xml:space="preserve"> and</w:t>
      </w:r>
      <w:r w:rsidRPr="005A27B6">
        <w:t xml:space="preserve"> provides an indication of the buffering capacity of aquatic systems and their resistance to pH changes from acidic or alkaline loadings.  Alkalin</w:t>
      </w:r>
      <w:r w:rsidRPr="005A27B6">
        <w:softHyphen/>
        <w:t>i</w:t>
      </w:r>
      <w:r w:rsidRPr="005A27B6">
        <w:softHyphen/>
        <w:t>ty, along with total inorganic carbon, is used to deter</w:t>
      </w:r>
      <w:r w:rsidRPr="005A27B6">
        <w:softHyphen/>
        <w:t>mine pH and concentra</w:t>
      </w:r>
      <w:r w:rsidRPr="005A27B6">
        <w:softHyphen/>
        <w:t>tions of car</w:t>
      </w:r>
      <w:r w:rsidRPr="005A27B6">
        <w:softHyphen/>
        <w:t>bonate species in sub</w:t>
      </w:r>
      <w:r w:rsidRPr="005A27B6">
        <w:softHyphen/>
        <w:t xml:space="preserve">routine </w:t>
      </w:r>
      <w:r w:rsidRPr="008565FA">
        <w:rPr>
          <w:b/>
          <w:bCs/>
        </w:rPr>
        <w:t>PH_CO2</w:t>
      </w:r>
      <w:r w:rsidRPr="005A27B6">
        <w:t>.</w:t>
      </w:r>
      <w:r w:rsidR="00B24100" w:rsidRPr="005A27B6">
        <w:t xml:space="preserve"> </w:t>
      </w:r>
    </w:p>
    <w:p w14:paraId="2871F181" w14:textId="77777777" w:rsidR="00B24100" w:rsidRDefault="005A27B6" w:rsidP="00B6554A">
      <w:pPr>
        <w:pStyle w:val="BodyText"/>
      </w:pPr>
      <w:r w:rsidRPr="005A27B6">
        <w:t xml:space="preserve">Alkalinity </w:t>
      </w:r>
      <w:r>
        <w:t xml:space="preserve">can be </w:t>
      </w:r>
      <w:r w:rsidRPr="005A27B6">
        <w:t xml:space="preserve">treated as conservative in the model and its internal rate term is set to zero. </w:t>
      </w:r>
      <w:r>
        <w:t>A</w:t>
      </w:r>
      <w:r w:rsidR="0041037A" w:rsidRPr="005A27B6">
        <w:t xml:space="preserve">lkalinity variations </w:t>
      </w:r>
      <w:r>
        <w:t xml:space="preserve">though </w:t>
      </w:r>
      <w:r w:rsidR="0041037A" w:rsidRPr="005A27B6">
        <w:t>are common in aquatic systems.  Whiting, or large precipita</w:t>
      </w:r>
      <w:r w:rsidR="0041037A" w:rsidRPr="005A27B6">
        <w:softHyphen/>
        <w:t>tions of carbonates, may occur.  Sediment release of carbon</w:t>
      </w:r>
      <w:r w:rsidR="0041037A" w:rsidRPr="005A27B6">
        <w:softHyphen/>
        <w:t>ates may increase alkalini</w:t>
      </w:r>
      <w:r w:rsidR="0041037A" w:rsidRPr="005A27B6">
        <w:softHyphen/>
        <w:t xml:space="preserve">ty in the anoxic zones of many reservoirs.  If these effects are important, a non-conservative model of alkalinity should be </w:t>
      </w:r>
      <w:r>
        <w:t>used</w:t>
      </w:r>
      <w:r w:rsidR="0041037A" w:rsidRPr="005A27B6">
        <w:t>.</w:t>
      </w:r>
      <w:r w:rsidR="00B24100" w:rsidRPr="005A27B6">
        <w:t xml:space="preserve"> </w:t>
      </w:r>
      <w:bookmarkStart w:id="874" w:name="_Toc2506329"/>
    </w:p>
    <w:p w14:paraId="364AB868" w14:textId="77777777" w:rsidR="00EE4B29" w:rsidRDefault="00EE4B29" w:rsidP="00B6554A">
      <w:pPr>
        <w:pStyle w:val="BodyText"/>
      </w:pPr>
      <w:r>
        <w:t xml:space="preserve">An algorithm for non-conservative alkalinity was added to the </w:t>
      </w:r>
      <w:r w:rsidRPr="008565FA">
        <w:rPr>
          <w:b/>
          <w:bCs/>
        </w:rPr>
        <w:t>CE-QUAL-W2</w:t>
      </w:r>
      <w:r>
        <w:t xml:space="preserve"> model based on work of </w:t>
      </w:r>
      <w:r w:rsidRPr="00EE4B29">
        <w:t xml:space="preserve">Sullivan, </w:t>
      </w:r>
      <w:r>
        <w:t>et al. 2013 based on Stumm and Morgan (1996). This algorithm allows for determining alkalinity variations over time based on utilization of ammonia and nitrate during photosynthesis, production of ammonia during respiration, nitrification, and denitrification.</w:t>
      </w:r>
    </w:p>
    <w:p w14:paraId="6B913FC0" w14:textId="77777777" w:rsidR="0041037A" w:rsidRPr="00B7030B" w:rsidRDefault="0041037A" w:rsidP="007A3922">
      <w:pPr>
        <w:pStyle w:val="Heading2"/>
      </w:pPr>
      <w:bookmarkStart w:id="875" w:name="_Toc48573693"/>
      <w:r w:rsidRPr="00B7030B">
        <w:lastRenderedPageBreak/>
        <w:t>pH and Carbonate Species</w:t>
      </w:r>
      <w:bookmarkEnd w:id="874"/>
      <w:bookmarkEnd w:id="875"/>
    </w:p>
    <w:p w14:paraId="3E479E03" w14:textId="77777777" w:rsidR="0041037A" w:rsidRPr="007132FE" w:rsidRDefault="0041037A" w:rsidP="007A3922">
      <w:pPr>
        <w:pStyle w:val="BodyText"/>
      </w:pPr>
      <w:r w:rsidRPr="007132FE">
        <w:t xml:space="preserve">The pH and carbonate species are computed using water temperature, </w:t>
      </w:r>
      <w:proofErr w:type="gramStart"/>
      <w:r w:rsidRPr="007132FE">
        <w:t>TDS</w:t>
      </w:r>
      <w:proofErr w:type="gramEnd"/>
      <w:r w:rsidRPr="007132FE">
        <w:t xml:space="preserve"> or salinity, alkalini</w:t>
      </w:r>
      <w:r w:rsidRPr="007132FE">
        <w:softHyphen/>
        <w:t>ty, and total inorganic carbon concentrations using basic car</w:t>
      </w:r>
      <w:r w:rsidRPr="007132FE">
        <w:softHyphen/>
        <w:t>bonate relationships.  Comput</w:t>
      </w:r>
      <w:r w:rsidRPr="007132FE">
        <w:softHyphen/>
        <w:t>ed carbonate species are carbon dioxide, bicarbon</w:t>
      </w:r>
      <w:r w:rsidRPr="007132FE">
        <w:softHyphen/>
        <w:t xml:space="preserve">ates, and carbonates.  The pH and carbonate species are computed in subroutine </w:t>
      </w:r>
      <w:r w:rsidRPr="008565FA">
        <w:rPr>
          <w:b/>
          <w:bCs/>
        </w:rPr>
        <w:t>PH_CO2</w:t>
      </w:r>
      <w:r w:rsidRPr="007132FE">
        <w:t>.  These materials are not subject to transport and are computed at each water quality update interval.</w:t>
      </w:r>
    </w:p>
    <w:p w14:paraId="5C85BD44" w14:textId="77777777" w:rsidR="0041037A" w:rsidRPr="007132FE" w:rsidRDefault="0041037A" w:rsidP="00C012E8">
      <w:pPr>
        <w:pStyle w:val="BodyText"/>
      </w:pPr>
      <w:r w:rsidRPr="007132FE">
        <w:t xml:space="preserve">Calculations performed by subroutine </w:t>
      </w:r>
      <w:r w:rsidRPr="008565FA">
        <w:rPr>
          <w:b/>
          <w:bCs/>
        </w:rPr>
        <w:t>PH_CO2</w:t>
      </w:r>
      <w:r w:rsidRPr="007132FE">
        <w:t xml:space="preserve"> are based on the carbonate</w:t>
      </w:r>
      <w:r w:rsidRPr="007132FE">
        <w:noBreakHyphen/>
      </w:r>
      <w:r w:rsidRPr="007132FE">
        <w:softHyphen/>
        <w:t>bicarbonate equilibrium reac</w:t>
      </w:r>
      <w:r w:rsidRPr="007132FE">
        <w:softHyphen/>
        <w:t>tion (Stumm and Morgan 19</w:t>
      </w:r>
      <w:r w:rsidR="00EE4B29">
        <w:t>96</w:t>
      </w:r>
      <w:r w:rsidRPr="007132FE">
        <w:t>):</w:t>
      </w:r>
    </w:p>
    <w:p w14:paraId="11BAD44A" w14:textId="799342F2" w:rsidR="0041037A" w:rsidRPr="00B7030B" w:rsidRDefault="0041037A">
      <w:pPr>
        <w:pStyle w:val="equation"/>
        <w:rPr>
          <w:rFonts w:asciiTheme="minorHAnsi" w:hAnsiTheme="minorHAnsi"/>
        </w:rPr>
      </w:pPr>
      <w:r w:rsidRPr="00B7030B">
        <w:rPr>
          <w:rFonts w:asciiTheme="minorHAnsi" w:hAnsiTheme="minorHAnsi"/>
        </w:rPr>
        <w:tab/>
      </w:r>
      <w:r w:rsidR="00E108E0" w:rsidRPr="00E108E0">
        <w:rPr>
          <w:rFonts w:asciiTheme="minorHAnsi" w:hAnsiTheme="minorHAnsi"/>
          <w:noProof/>
          <w:position w:val="-14"/>
        </w:rPr>
        <w:object w:dxaOrig="2240" w:dyaOrig="380" w14:anchorId="647B4721">
          <v:shape id="_x0000_i1096" type="#_x0000_t75" alt="" style="width:119.35pt;height:17.7pt;mso-width-percent:0;mso-height-percent:0;mso-width-percent:0;mso-height-percent:0" o:ole="" fillcolor="window">
            <v:imagedata r:id="rId477" o:title=""/>
          </v:shape>
          <o:OLEObject Type="Embed" ProgID="Equation.3" ShapeID="_x0000_i1096" DrawAspect="Content" ObjectID="_1721314891" r:id="rId478"/>
        </w:object>
      </w:r>
      <w:r w:rsidRPr="00B7030B">
        <w:rPr>
          <w:rFonts w:asciiTheme="minorHAnsi" w:hAnsiTheme="minorHAnsi"/>
        </w:rPr>
        <w:tab/>
      </w:r>
      <w:r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137</w:t>
      </w:r>
      <w:r w:rsidR="00A41B27">
        <w:rPr>
          <w:rFonts w:asciiTheme="minorHAnsi" w:hAnsiTheme="minorHAnsi"/>
          <w:b/>
          <w:bCs/>
        </w:rPr>
        <w:fldChar w:fldCharType="end"/>
      </w:r>
      <w:r w:rsidRPr="00B7030B">
        <w:rPr>
          <w:rFonts w:asciiTheme="minorHAnsi" w:hAnsiTheme="minorHAnsi"/>
          <w:b/>
          <w:bCs/>
        </w:rPr>
        <w:t>)</w:t>
      </w:r>
    </w:p>
    <w:p w14:paraId="476ED4A7" w14:textId="3B70C4AB" w:rsidR="0041037A" w:rsidRPr="00B7030B" w:rsidRDefault="0041037A">
      <w:pPr>
        <w:pStyle w:val="equation"/>
        <w:rPr>
          <w:rFonts w:asciiTheme="minorHAnsi" w:hAnsiTheme="minorHAnsi"/>
        </w:rPr>
      </w:pPr>
      <w:r w:rsidRPr="00B7030B">
        <w:rPr>
          <w:rFonts w:asciiTheme="minorHAnsi" w:hAnsiTheme="minorHAnsi"/>
        </w:rPr>
        <w:tab/>
      </w:r>
      <w:r w:rsidR="00E108E0" w:rsidRPr="00E108E0">
        <w:rPr>
          <w:rFonts w:asciiTheme="minorHAnsi" w:hAnsiTheme="minorHAnsi"/>
          <w:noProof/>
          <w:position w:val="-10"/>
        </w:rPr>
        <w:object w:dxaOrig="2079" w:dyaOrig="360" w14:anchorId="319B6B63">
          <v:shape id="_x0000_i1095" type="#_x0000_t75" alt="" style="width:109.25pt;height:18.3pt;mso-width-percent:0;mso-height-percent:0;mso-width-percent:0;mso-height-percent:0" o:ole="" fillcolor="window">
            <v:imagedata r:id="rId479" o:title=""/>
          </v:shape>
          <o:OLEObject Type="Embed" ProgID="Equation.3" ShapeID="_x0000_i1095" DrawAspect="Content" ObjectID="_1721314892" r:id="rId480"/>
        </w:object>
      </w:r>
      <w:r w:rsidRPr="00B7030B">
        <w:rPr>
          <w:rFonts w:asciiTheme="minorHAnsi" w:hAnsiTheme="minorHAnsi"/>
        </w:rPr>
        <w:tab/>
      </w:r>
      <w:r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138</w:t>
      </w:r>
      <w:r w:rsidR="00A41B27">
        <w:rPr>
          <w:rFonts w:asciiTheme="minorHAnsi" w:hAnsiTheme="minorHAnsi"/>
          <w:b/>
          <w:bCs/>
        </w:rPr>
        <w:fldChar w:fldCharType="end"/>
      </w:r>
      <w:r w:rsidRPr="00B7030B">
        <w:rPr>
          <w:rFonts w:asciiTheme="minorHAnsi" w:hAnsiTheme="minorHAnsi"/>
          <w:b/>
          <w:bCs/>
        </w:rPr>
        <w:t>)</w:t>
      </w:r>
    </w:p>
    <w:p w14:paraId="01E0E63C" w14:textId="77777777" w:rsidR="0041037A" w:rsidRPr="007132FE" w:rsidRDefault="0041037A" w:rsidP="007A3922">
      <w:pPr>
        <w:pStyle w:val="BodyText"/>
      </w:pPr>
      <w:r w:rsidRPr="007132FE">
        <w:t>These equilibria express the source of bicarbonate and carbonate ions, alkaline constituents, and dissolution of atmospheric CO</w:t>
      </w:r>
      <w:r w:rsidRPr="007132FE">
        <w:rPr>
          <w:vertAlign w:val="subscript"/>
        </w:rPr>
        <w:t>2</w:t>
      </w:r>
      <w:r w:rsidRPr="007132FE">
        <w:t xml:space="preserve"> in water.  Contribution of calcium and magnesium carbonate to alkalinity is not included.  The equilib</w:t>
      </w:r>
      <w:r w:rsidRPr="007132FE">
        <w:softHyphen/>
        <w:t>rium state in terms of the equilibrium constants K</w:t>
      </w:r>
      <w:r w:rsidRPr="007132FE">
        <w:rPr>
          <w:vertAlign w:val="subscript"/>
        </w:rPr>
        <w:t>i</w:t>
      </w:r>
      <w:r w:rsidRPr="007132FE">
        <w:t xml:space="preserve"> is:</w:t>
      </w:r>
    </w:p>
    <w:p w14:paraId="2BED3DED" w14:textId="0CCAA1F7" w:rsidR="0041037A" w:rsidRPr="00B7030B" w:rsidRDefault="0041037A">
      <w:pPr>
        <w:pStyle w:val="equation"/>
        <w:rPr>
          <w:rFonts w:asciiTheme="minorHAnsi" w:hAnsiTheme="minorHAnsi"/>
        </w:rPr>
      </w:pPr>
      <w:r w:rsidRPr="00B7030B">
        <w:rPr>
          <w:rFonts w:asciiTheme="minorHAnsi" w:hAnsiTheme="minorHAnsi"/>
        </w:rPr>
        <w:tab/>
      </w:r>
      <w:r w:rsidR="00E108E0" w:rsidRPr="00E108E0">
        <w:rPr>
          <w:rFonts w:asciiTheme="minorHAnsi" w:hAnsiTheme="minorHAnsi"/>
          <w:noProof/>
          <w:position w:val="-28"/>
        </w:rPr>
        <w:object w:dxaOrig="1820" w:dyaOrig="680" w14:anchorId="47121687">
          <v:shape id="_x0000_i1094" type="#_x0000_t75" alt="" style="width:94.75pt;height:34.75pt;mso-width-percent:0;mso-height-percent:0;mso-width-percent:0;mso-height-percent:0" o:ole="" fillcolor="window">
            <v:imagedata r:id="rId481" o:title=""/>
          </v:shape>
          <o:OLEObject Type="Embed" ProgID="Equation.3" ShapeID="_x0000_i1094" DrawAspect="Content" ObjectID="_1721314893" r:id="rId482"/>
        </w:object>
      </w:r>
      <w:r w:rsidRPr="00B7030B">
        <w:rPr>
          <w:rFonts w:asciiTheme="minorHAnsi" w:hAnsiTheme="minorHAnsi"/>
        </w:rPr>
        <w:tab/>
      </w:r>
      <w:r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139</w:t>
      </w:r>
      <w:r w:rsidR="00A41B27">
        <w:rPr>
          <w:rFonts w:asciiTheme="minorHAnsi" w:hAnsiTheme="minorHAnsi"/>
          <w:b/>
          <w:bCs/>
        </w:rPr>
        <w:fldChar w:fldCharType="end"/>
      </w:r>
      <w:r w:rsidRPr="00B7030B">
        <w:rPr>
          <w:rFonts w:asciiTheme="minorHAnsi" w:hAnsiTheme="minorHAnsi"/>
          <w:b/>
          <w:bCs/>
        </w:rPr>
        <w:t>)</w:t>
      </w:r>
    </w:p>
    <w:p w14:paraId="476D746E" w14:textId="5B838185" w:rsidR="0041037A" w:rsidRPr="00B7030B" w:rsidRDefault="0041037A">
      <w:pPr>
        <w:pStyle w:val="equation"/>
        <w:rPr>
          <w:rFonts w:asciiTheme="minorHAnsi" w:hAnsiTheme="minorHAnsi"/>
        </w:rPr>
      </w:pPr>
      <w:r w:rsidRPr="00B7030B">
        <w:rPr>
          <w:rFonts w:asciiTheme="minorHAnsi" w:hAnsiTheme="minorHAnsi"/>
        </w:rPr>
        <w:tab/>
      </w:r>
      <w:r w:rsidR="00E108E0" w:rsidRPr="00E108E0">
        <w:rPr>
          <w:rFonts w:asciiTheme="minorHAnsi" w:hAnsiTheme="minorHAnsi"/>
          <w:noProof/>
          <w:position w:val="-28"/>
        </w:rPr>
        <w:object w:dxaOrig="1680" w:dyaOrig="680" w14:anchorId="0B1782CF">
          <v:shape id="_x0000_i1093" type="#_x0000_t75" alt="" style="width:97.25pt;height:37.9pt;mso-width-percent:0;mso-height-percent:0;mso-width-percent:0;mso-height-percent:0" o:ole="" fillcolor="window">
            <v:imagedata r:id="rId483" o:title=""/>
          </v:shape>
          <o:OLEObject Type="Embed" ProgID="Equation.3" ShapeID="_x0000_i1093" DrawAspect="Content" ObjectID="_1721314894" r:id="rId484"/>
        </w:object>
      </w:r>
      <w:r w:rsidRPr="00B7030B">
        <w:rPr>
          <w:rFonts w:asciiTheme="minorHAnsi" w:hAnsiTheme="minorHAnsi"/>
        </w:rPr>
        <w:tab/>
      </w:r>
      <w:r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140</w:t>
      </w:r>
      <w:r w:rsidR="00A41B27">
        <w:rPr>
          <w:rFonts w:asciiTheme="minorHAnsi" w:hAnsiTheme="minorHAnsi"/>
          <w:b/>
          <w:bCs/>
        </w:rPr>
        <w:fldChar w:fldCharType="end"/>
      </w:r>
      <w:r w:rsidRPr="00B7030B">
        <w:rPr>
          <w:rFonts w:asciiTheme="minorHAnsi" w:hAnsiTheme="minorHAnsi"/>
          <w:b/>
          <w:bCs/>
        </w:rPr>
        <w:t>)</w:t>
      </w:r>
    </w:p>
    <w:p w14:paraId="4D188DCE" w14:textId="2992BA39" w:rsidR="0041037A" w:rsidRPr="00B7030B" w:rsidRDefault="0041037A">
      <w:pPr>
        <w:pStyle w:val="equation"/>
        <w:rPr>
          <w:rFonts w:asciiTheme="minorHAnsi" w:hAnsiTheme="minorHAnsi"/>
        </w:rPr>
      </w:pPr>
      <w:r w:rsidRPr="00B7030B">
        <w:rPr>
          <w:rFonts w:asciiTheme="minorHAnsi" w:hAnsiTheme="minorHAnsi"/>
        </w:rPr>
        <w:tab/>
      </w:r>
      <w:r w:rsidR="00E108E0" w:rsidRPr="00E108E0">
        <w:rPr>
          <w:rFonts w:asciiTheme="minorHAnsi" w:hAnsiTheme="minorHAnsi"/>
          <w:noProof/>
          <w:position w:val="-28"/>
        </w:rPr>
        <w:object w:dxaOrig="1700" w:dyaOrig="680" w14:anchorId="53483FA2">
          <v:shape id="_x0000_i1092" type="#_x0000_t75" alt="" style="width:96pt;height:37.9pt;mso-width-percent:0;mso-height-percent:0;mso-width-percent:0;mso-height-percent:0" o:ole="" fillcolor="window">
            <v:imagedata r:id="rId485" o:title=""/>
          </v:shape>
          <o:OLEObject Type="Embed" ProgID="Equation.3" ShapeID="_x0000_i1092" DrawAspect="Content" ObjectID="_1721314895" r:id="rId486"/>
        </w:object>
      </w:r>
      <w:r w:rsidRPr="00B7030B">
        <w:rPr>
          <w:rFonts w:asciiTheme="minorHAnsi" w:hAnsiTheme="minorHAnsi"/>
        </w:rPr>
        <w:tab/>
      </w:r>
      <w:r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141</w:t>
      </w:r>
      <w:r w:rsidR="00A41B27">
        <w:rPr>
          <w:rFonts w:asciiTheme="minorHAnsi" w:hAnsiTheme="minorHAnsi"/>
          <w:b/>
          <w:bCs/>
        </w:rPr>
        <w:fldChar w:fldCharType="end"/>
      </w:r>
      <w:r w:rsidRPr="00B7030B">
        <w:rPr>
          <w:rFonts w:asciiTheme="minorHAnsi" w:hAnsiTheme="minorHAnsi"/>
          <w:b/>
          <w:bCs/>
        </w:rPr>
        <w:t>)</w:t>
      </w:r>
    </w:p>
    <w:p w14:paraId="4204FC9D" w14:textId="77777777" w:rsidR="0041037A" w:rsidRPr="007132FE" w:rsidRDefault="0041037A" w:rsidP="008565FA">
      <w:pPr>
        <w:pStyle w:val="where"/>
      </w:pPr>
      <w:r w:rsidRPr="007132FE">
        <w:t>where:</w:t>
      </w:r>
    </w:p>
    <w:p w14:paraId="545BF8A3" w14:textId="77777777" w:rsidR="0041037A" w:rsidRPr="007132FE" w:rsidRDefault="0041037A" w:rsidP="00B6554A">
      <w:pPr>
        <w:pStyle w:val="variabledefinitionChar"/>
      </w:pPr>
      <w:r w:rsidRPr="007132FE">
        <w:tab/>
        <w:t>[X]</w:t>
      </w:r>
      <w:r w:rsidRPr="007132FE">
        <w:tab/>
        <w:t>=</w:t>
      </w:r>
      <w:r w:rsidRPr="007132FE">
        <w:tab/>
        <w:t xml:space="preserve">molar concentration, </w:t>
      </w:r>
      <w:r w:rsidRPr="00127D1D">
        <w:rPr>
          <w:iCs/>
        </w:rPr>
        <w:t xml:space="preserve">moles </w:t>
      </w:r>
      <w:proofErr w:type="gramStart"/>
      <w:r w:rsidRPr="00127D1D">
        <w:rPr>
          <w:iCs/>
        </w:rPr>
        <w:t>liter</w:t>
      </w:r>
      <w:r w:rsidRPr="00127D1D">
        <w:rPr>
          <w:iCs/>
          <w:vertAlign w:val="superscript"/>
        </w:rPr>
        <w:t>-1</w:t>
      </w:r>
      <w:proofErr w:type="gramEnd"/>
    </w:p>
    <w:p w14:paraId="675E6ABE" w14:textId="77777777" w:rsidR="0041037A" w:rsidRPr="007132FE" w:rsidRDefault="0041037A" w:rsidP="00B6554A">
      <w:pPr>
        <w:pStyle w:val="variabledefinitionChar"/>
      </w:pPr>
      <w:r w:rsidRPr="007132FE">
        <w:tab/>
        <w:t>[H</w:t>
      </w:r>
      <w:r w:rsidRPr="007132FE">
        <w:rPr>
          <w:vertAlign w:val="subscript"/>
        </w:rPr>
        <w:t>2</w:t>
      </w:r>
      <w:r w:rsidRPr="007132FE">
        <w:t>O]</w:t>
      </w:r>
      <w:r w:rsidRPr="007132FE">
        <w:tab/>
        <w:t>=</w:t>
      </w:r>
      <w:r w:rsidRPr="007132FE">
        <w:tab/>
        <w:t>unity (by definition)</w:t>
      </w:r>
    </w:p>
    <w:p w14:paraId="2C31D996" w14:textId="77777777" w:rsidR="0041037A" w:rsidRPr="007132FE" w:rsidRDefault="0041037A" w:rsidP="00B6554A">
      <w:pPr>
        <w:pStyle w:val="BodyText2"/>
      </w:pPr>
    </w:p>
    <w:p w14:paraId="0F750BD0" w14:textId="77777777" w:rsidR="0041037A" w:rsidRPr="007132FE" w:rsidRDefault="0041037A" w:rsidP="008565FA">
      <w:pPr>
        <w:pStyle w:val="BodyText"/>
      </w:pPr>
      <w:r w:rsidRPr="007132FE">
        <w:t>Alkalinity is defined as:</w:t>
      </w:r>
    </w:p>
    <w:p w14:paraId="1852E682" w14:textId="62A6BF97" w:rsidR="0041037A" w:rsidRPr="00B7030B" w:rsidRDefault="0041037A">
      <w:pPr>
        <w:pStyle w:val="equation"/>
        <w:rPr>
          <w:rFonts w:asciiTheme="minorHAnsi" w:hAnsiTheme="minorHAnsi"/>
        </w:rPr>
      </w:pPr>
      <w:r w:rsidRPr="00B7030B">
        <w:rPr>
          <w:rFonts w:asciiTheme="minorHAnsi" w:hAnsiTheme="minorHAnsi"/>
        </w:rPr>
        <w:tab/>
      </w:r>
      <w:r w:rsidR="00E108E0" w:rsidRPr="00E108E0">
        <w:rPr>
          <w:rFonts w:asciiTheme="minorHAnsi" w:hAnsiTheme="minorHAnsi"/>
          <w:noProof/>
          <w:position w:val="-10"/>
        </w:rPr>
        <w:object w:dxaOrig="3960" w:dyaOrig="340" w14:anchorId="44B8F20E">
          <v:shape id="_x0000_i1091" type="#_x0000_t75" alt="" style="width:221.05pt;height:18.3pt;mso-width-percent:0;mso-height-percent:0;mso-width-percent:0;mso-height-percent:0" o:ole="" fillcolor="window">
            <v:imagedata r:id="rId487" o:title=""/>
          </v:shape>
          <o:OLEObject Type="Embed" ProgID="Equation.3" ShapeID="_x0000_i1091" DrawAspect="Content" ObjectID="_1721314896" r:id="rId488"/>
        </w:object>
      </w:r>
      <w:r w:rsidRPr="00B7030B">
        <w:rPr>
          <w:rFonts w:asciiTheme="minorHAnsi" w:hAnsiTheme="minorHAnsi"/>
        </w:rPr>
        <w:tab/>
      </w:r>
      <w:r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142</w:t>
      </w:r>
      <w:r w:rsidR="00A41B27">
        <w:rPr>
          <w:rFonts w:asciiTheme="minorHAnsi" w:hAnsiTheme="minorHAnsi"/>
          <w:b/>
          <w:bCs/>
        </w:rPr>
        <w:fldChar w:fldCharType="end"/>
      </w:r>
      <w:r w:rsidRPr="00B7030B">
        <w:rPr>
          <w:rFonts w:asciiTheme="minorHAnsi" w:hAnsiTheme="minorHAnsi"/>
          <w:b/>
          <w:bCs/>
        </w:rPr>
        <w:t>)</w:t>
      </w:r>
    </w:p>
    <w:p w14:paraId="3F61C8B1" w14:textId="77777777" w:rsidR="0041037A" w:rsidRPr="007132FE" w:rsidRDefault="0041037A" w:rsidP="007A3922">
      <w:pPr>
        <w:pStyle w:val="BodyText"/>
      </w:pPr>
      <w:r w:rsidRPr="007132FE">
        <w:t>The following condition prevails for the dissolution of carbonic acid:</w:t>
      </w:r>
    </w:p>
    <w:p w14:paraId="255D025F" w14:textId="78379E29" w:rsidR="0041037A" w:rsidRPr="00B7030B" w:rsidRDefault="0041037A">
      <w:pPr>
        <w:pStyle w:val="equation"/>
        <w:rPr>
          <w:rFonts w:asciiTheme="minorHAnsi" w:hAnsiTheme="minorHAnsi"/>
        </w:rPr>
      </w:pPr>
      <w:r w:rsidRPr="00B7030B">
        <w:rPr>
          <w:rFonts w:asciiTheme="minorHAnsi" w:hAnsiTheme="minorHAnsi"/>
        </w:rPr>
        <w:tab/>
      </w:r>
      <w:r w:rsidR="00E108E0" w:rsidRPr="00E108E0">
        <w:rPr>
          <w:rFonts w:asciiTheme="minorHAnsi" w:hAnsiTheme="minorHAnsi"/>
          <w:noProof/>
          <w:position w:val="-10"/>
        </w:rPr>
        <w:object w:dxaOrig="4660" w:dyaOrig="340" w14:anchorId="2D028EEA">
          <v:shape id="_x0000_i1090" type="#_x0000_t75" alt="" style="width:260.85pt;height:18.3pt;mso-width-percent:0;mso-height-percent:0;mso-width-percent:0;mso-height-percent:0" o:ole="" fillcolor="window">
            <v:imagedata r:id="rId489" o:title=""/>
          </v:shape>
          <o:OLEObject Type="Embed" ProgID="Equation.3" ShapeID="_x0000_i1090" DrawAspect="Content" ObjectID="_1721314897" r:id="rId490"/>
        </w:object>
      </w:r>
      <w:r w:rsidRPr="00B7030B">
        <w:rPr>
          <w:rFonts w:asciiTheme="minorHAnsi" w:hAnsiTheme="minorHAnsi"/>
        </w:rPr>
        <w:tab/>
      </w:r>
      <w:r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143</w:t>
      </w:r>
      <w:r w:rsidR="00A41B27">
        <w:rPr>
          <w:rFonts w:asciiTheme="minorHAnsi" w:hAnsiTheme="minorHAnsi"/>
          <w:b/>
          <w:bCs/>
        </w:rPr>
        <w:fldChar w:fldCharType="end"/>
      </w:r>
      <w:r w:rsidRPr="00B7030B">
        <w:rPr>
          <w:rFonts w:asciiTheme="minorHAnsi" w:hAnsiTheme="minorHAnsi"/>
          <w:b/>
          <w:bCs/>
        </w:rPr>
        <w:t>)</w:t>
      </w:r>
    </w:p>
    <w:p w14:paraId="7C30C8B4" w14:textId="27A46C1A" w:rsidR="0041037A" w:rsidRPr="007132FE" w:rsidRDefault="0041037A" w:rsidP="007A3922">
      <w:pPr>
        <w:pStyle w:val="BodyText"/>
      </w:pPr>
      <w:r w:rsidRPr="007132FE">
        <w:t xml:space="preserve">By combining </w:t>
      </w:r>
      <w:r w:rsidR="00A370B4" w:rsidRPr="00127D1D">
        <w:rPr>
          <w:b/>
          <w:bCs/>
        </w:rPr>
        <w:t>E</w:t>
      </w:r>
      <w:r w:rsidRPr="00127D1D">
        <w:rPr>
          <w:b/>
          <w:bCs/>
        </w:rPr>
        <w:t>quations 53, 54, and 57</w:t>
      </w:r>
      <w:r w:rsidRPr="007132FE">
        <w:t>, the quantities [HCO</w:t>
      </w:r>
      <w:r w:rsidRPr="007132FE">
        <w:rPr>
          <w:vertAlign w:val="subscript"/>
        </w:rPr>
        <w:t>3</w:t>
      </w:r>
      <w:r w:rsidRPr="007132FE">
        <w:t>-] and [CO</w:t>
      </w:r>
      <w:r w:rsidRPr="007132FE">
        <w:rPr>
          <w:vertAlign w:val="subscript"/>
        </w:rPr>
        <w:t>3</w:t>
      </w:r>
      <w:r w:rsidRPr="007132FE">
        <w:t>=] can be ex</w:t>
      </w:r>
      <w:r w:rsidRPr="007132FE">
        <w:softHyphen/>
        <w:t xml:space="preserve">pressed in terms of [H+] and the constant CT.  In addition, </w:t>
      </w:r>
      <w:r w:rsidR="002F1ACA" w:rsidRPr="0076230E">
        <w:rPr>
          <w:b/>
          <w:bCs/>
        </w:rPr>
        <w:t>E</w:t>
      </w:r>
      <w:r w:rsidRPr="0076230E">
        <w:rPr>
          <w:b/>
          <w:bCs/>
        </w:rPr>
        <w:t>quation 55</w:t>
      </w:r>
      <w:r w:rsidRPr="007132FE">
        <w:t xml:space="preserve"> allows for [OH-] to be expressed in terms of [H+].  When these expressions are included in </w:t>
      </w:r>
      <w:r w:rsidR="00A370B4" w:rsidRPr="00127D1D">
        <w:rPr>
          <w:b/>
          <w:bCs/>
        </w:rPr>
        <w:t>E</w:t>
      </w:r>
      <w:r w:rsidRPr="00127D1D">
        <w:rPr>
          <w:b/>
          <w:bCs/>
        </w:rPr>
        <w:t>quation 56</w:t>
      </w:r>
      <w:r w:rsidRPr="007132FE">
        <w:t>, the result is:</w:t>
      </w:r>
    </w:p>
    <w:p w14:paraId="7690AB8E" w14:textId="0C919B2B" w:rsidR="0041037A" w:rsidRPr="00B7030B" w:rsidRDefault="0041037A">
      <w:pPr>
        <w:pStyle w:val="equation"/>
        <w:rPr>
          <w:rFonts w:asciiTheme="minorHAnsi" w:hAnsiTheme="minorHAnsi"/>
        </w:rPr>
      </w:pPr>
      <w:r w:rsidRPr="00B7030B">
        <w:rPr>
          <w:rFonts w:asciiTheme="minorHAnsi" w:hAnsiTheme="minorHAnsi"/>
        </w:rPr>
        <w:lastRenderedPageBreak/>
        <w:tab/>
      </w:r>
      <w:r w:rsidR="00E108E0" w:rsidRPr="00E108E0">
        <w:rPr>
          <w:rFonts w:asciiTheme="minorHAnsi" w:hAnsiTheme="minorHAnsi"/>
          <w:noProof/>
          <w:position w:val="-30"/>
        </w:rPr>
        <w:object w:dxaOrig="6120" w:dyaOrig="700" w14:anchorId="78AF8694">
          <v:shape id="_x0000_i1089" type="#_x0000_t75" alt="" style="width:312pt;height:37.25pt;mso-width-percent:0;mso-height-percent:0;mso-width-percent:0;mso-height-percent:0" o:ole="" fillcolor="window">
            <v:imagedata r:id="rId491" o:title=""/>
          </v:shape>
          <o:OLEObject Type="Embed" ProgID="Equation.3" ShapeID="_x0000_i1089" DrawAspect="Content" ObjectID="_1721314898" r:id="rId492"/>
        </w:object>
      </w:r>
      <w:r w:rsidRPr="00B7030B">
        <w:rPr>
          <w:rFonts w:asciiTheme="minorHAnsi" w:hAnsiTheme="minorHAnsi"/>
        </w:rPr>
        <w:tab/>
      </w:r>
      <w:r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144</w:t>
      </w:r>
      <w:r w:rsidR="00A41B27">
        <w:rPr>
          <w:rFonts w:asciiTheme="minorHAnsi" w:hAnsiTheme="minorHAnsi"/>
          <w:b/>
          <w:bCs/>
        </w:rPr>
        <w:fldChar w:fldCharType="end"/>
      </w:r>
      <w:r w:rsidRPr="00B7030B">
        <w:rPr>
          <w:rFonts w:asciiTheme="minorHAnsi" w:hAnsiTheme="minorHAnsi"/>
          <w:b/>
          <w:bCs/>
        </w:rPr>
        <w:t>)</w:t>
      </w:r>
    </w:p>
    <w:p w14:paraId="271264B1" w14:textId="77777777" w:rsidR="0041037A" w:rsidRPr="007132FE" w:rsidRDefault="0041037A" w:rsidP="007A3922">
      <w:pPr>
        <w:pStyle w:val="BodyText"/>
      </w:pPr>
      <w:r w:rsidRPr="007132FE">
        <w:t xml:space="preserve">The model interprets the constant CT as moles per liter of total inorganic carbon and assumes [ALK] is known.  </w:t>
      </w:r>
      <w:r w:rsidRPr="0076230E">
        <w:rPr>
          <w:b/>
          <w:bCs/>
        </w:rPr>
        <w:t>Equation 58</w:t>
      </w:r>
      <w:r w:rsidRPr="007132FE">
        <w:t xml:space="preserve"> is iteratively solved in subroutine </w:t>
      </w:r>
      <w:r w:rsidRPr="008565FA">
        <w:rPr>
          <w:b/>
          <w:bCs/>
        </w:rPr>
        <w:t>PH_CO2</w:t>
      </w:r>
      <w:r w:rsidRPr="007132FE">
        <w:t xml:space="preserve"> until the value of [H+] converges.  The negative logarithm of [H+] is, by definition, </w:t>
      </w:r>
      <w:proofErr w:type="spellStart"/>
      <w:r w:rsidRPr="007132FE">
        <w:t>pH.</w:t>
      </w:r>
      <w:proofErr w:type="spellEnd"/>
    </w:p>
    <w:p w14:paraId="07ADA8C1" w14:textId="116598F2" w:rsidR="0041037A" w:rsidRPr="007132FE" w:rsidRDefault="0041037A" w:rsidP="007A3922">
      <w:pPr>
        <w:pStyle w:val="BodyText"/>
      </w:pPr>
      <w:r w:rsidRPr="007132FE">
        <w:t xml:space="preserve">Once </w:t>
      </w:r>
      <w:r w:rsidR="00A370B4" w:rsidRPr="00127D1D">
        <w:rPr>
          <w:b/>
          <w:bCs/>
        </w:rPr>
        <w:t>E</w:t>
      </w:r>
      <w:r w:rsidRPr="00127D1D">
        <w:rPr>
          <w:b/>
          <w:bCs/>
        </w:rPr>
        <w:t>quation 58</w:t>
      </w:r>
      <w:r w:rsidRPr="007132FE">
        <w:t xml:space="preserve"> has been solved for [H+], then [H</w:t>
      </w:r>
      <w:r w:rsidRPr="007132FE">
        <w:rPr>
          <w:vertAlign w:val="subscript"/>
        </w:rPr>
        <w:t>2</w:t>
      </w:r>
      <w:r w:rsidRPr="007132FE">
        <w:t>CO</w:t>
      </w:r>
      <w:r w:rsidRPr="007132FE">
        <w:rPr>
          <w:vertAlign w:val="subscript"/>
        </w:rPr>
        <w:t>3</w:t>
      </w:r>
      <w:r w:rsidRPr="007132FE">
        <w:t>] is given by:</w:t>
      </w:r>
    </w:p>
    <w:p w14:paraId="2C2FAE69" w14:textId="4A671485" w:rsidR="0041037A" w:rsidRPr="00B7030B" w:rsidRDefault="0041037A">
      <w:pPr>
        <w:pStyle w:val="equation"/>
        <w:rPr>
          <w:rFonts w:asciiTheme="minorHAnsi" w:hAnsiTheme="minorHAnsi"/>
        </w:rPr>
      </w:pPr>
      <w:r w:rsidRPr="00B7030B">
        <w:rPr>
          <w:rFonts w:asciiTheme="minorHAnsi" w:hAnsiTheme="minorHAnsi"/>
        </w:rPr>
        <w:tab/>
      </w:r>
      <w:r w:rsidR="00E108E0" w:rsidRPr="00E108E0">
        <w:rPr>
          <w:rFonts w:asciiTheme="minorHAnsi" w:hAnsiTheme="minorHAnsi"/>
          <w:noProof/>
          <w:position w:val="-62"/>
        </w:rPr>
        <w:object w:dxaOrig="2980" w:dyaOrig="999" w14:anchorId="768B024B">
          <v:shape id="_x0000_i1088" type="#_x0000_t75" alt="" style="width:156pt;height:51.8pt;mso-width-percent:0;mso-height-percent:0;mso-width-percent:0;mso-height-percent:0" o:ole="" fillcolor="window">
            <v:imagedata r:id="rId493" o:title=""/>
          </v:shape>
          <o:OLEObject Type="Embed" ProgID="Equation.3" ShapeID="_x0000_i1088" DrawAspect="Content" ObjectID="_1721314899" r:id="rId494"/>
        </w:object>
      </w:r>
      <w:r w:rsidRPr="00B7030B">
        <w:rPr>
          <w:rFonts w:asciiTheme="minorHAnsi" w:hAnsiTheme="minorHAnsi"/>
        </w:rPr>
        <w:tab/>
      </w:r>
      <w:r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145</w:t>
      </w:r>
      <w:r w:rsidR="00A41B27">
        <w:rPr>
          <w:rFonts w:asciiTheme="minorHAnsi" w:hAnsiTheme="minorHAnsi"/>
          <w:b/>
          <w:bCs/>
        </w:rPr>
        <w:fldChar w:fldCharType="end"/>
      </w:r>
      <w:r w:rsidRPr="00B7030B">
        <w:rPr>
          <w:rFonts w:asciiTheme="minorHAnsi" w:hAnsiTheme="minorHAnsi"/>
          <w:b/>
          <w:bCs/>
        </w:rPr>
        <w:t>)</w:t>
      </w:r>
    </w:p>
    <w:p w14:paraId="3C42B1C2" w14:textId="77777777" w:rsidR="0041037A" w:rsidRPr="007132FE" w:rsidRDefault="0041037A" w:rsidP="007A3922">
      <w:pPr>
        <w:pStyle w:val="BodyText"/>
      </w:pPr>
      <w:r w:rsidRPr="007132FE">
        <w:t>and is the same as [CO</w:t>
      </w:r>
      <w:r w:rsidRPr="007132FE">
        <w:rPr>
          <w:vertAlign w:val="subscript"/>
        </w:rPr>
        <w:t>2</w:t>
      </w:r>
      <w:r w:rsidRPr="007132FE">
        <w:t>].  Bicarbonate concentration is computed from:</w:t>
      </w:r>
    </w:p>
    <w:p w14:paraId="65AA417B" w14:textId="268FD800" w:rsidR="0041037A" w:rsidRPr="00B7030B" w:rsidRDefault="0041037A">
      <w:pPr>
        <w:pStyle w:val="equation"/>
        <w:rPr>
          <w:rFonts w:asciiTheme="minorHAnsi" w:hAnsiTheme="minorHAnsi"/>
        </w:rPr>
      </w:pPr>
      <w:r w:rsidRPr="00B7030B">
        <w:rPr>
          <w:rFonts w:asciiTheme="minorHAnsi" w:hAnsiTheme="minorHAnsi"/>
        </w:rPr>
        <w:tab/>
      </w:r>
      <w:r w:rsidR="00E108E0" w:rsidRPr="00E108E0">
        <w:rPr>
          <w:rFonts w:asciiTheme="minorHAnsi" w:hAnsiTheme="minorHAnsi"/>
          <w:noProof/>
          <w:position w:val="-60"/>
        </w:rPr>
        <w:object w:dxaOrig="2760" w:dyaOrig="980" w14:anchorId="5E80DA9D">
          <v:shape id="_x0000_i1087" type="#_x0000_t75" alt="" style="width:2in;height:53.7pt;mso-width-percent:0;mso-height-percent:0;mso-width-percent:0;mso-height-percent:0" o:ole="" fillcolor="window">
            <v:imagedata r:id="rId495" o:title=""/>
          </v:shape>
          <o:OLEObject Type="Embed" ProgID="Equation.3" ShapeID="_x0000_i1087" DrawAspect="Content" ObjectID="_1721314900" r:id="rId496"/>
        </w:object>
      </w:r>
      <w:r w:rsidRPr="00B7030B">
        <w:rPr>
          <w:rFonts w:asciiTheme="minorHAnsi" w:hAnsiTheme="minorHAnsi"/>
        </w:rPr>
        <w:tab/>
      </w:r>
      <w:r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146</w:t>
      </w:r>
      <w:r w:rsidR="00A41B27">
        <w:rPr>
          <w:rFonts w:asciiTheme="minorHAnsi" w:hAnsiTheme="minorHAnsi"/>
          <w:b/>
          <w:bCs/>
        </w:rPr>
        <w:fldChar w:fldCharType="end"/>
      </w:r>
      <w:r w:rsidRPr="00B7030B">
        <w:rPr>
          <w:rFonts w:asciiTheme="minorHAnsi" w:hAnsiTheme="minorHAnsi"/>
          <w:b/>
          <w:bCs/>
        </w:rPr>
        <w:t>)</w:t>
      </w:r>
    </w:p>
    <w:p w14:paraId="4F9EFC00" w14:textId="77777777" w:rsidR="0041037A" w:rsidRPr="007132FE" w:rsidRDefault="0041037A" w:rsidP="007A3922">
      <w:pPr>
        <w:pStyle w:val="BodyText"/>
      </w:pPr>
      <w:r w:rsidRPr="007132FE">
        <w:t>and carbonate from:</w:t>
      </w:r>
    </w:p>
    <w:p w14:paraId="2136708E" w14:textId="04BAB380" w:rsidR="0041037A" w:rsidRPr="00B7030B" w:rsidRDefault="0041037A">
      <w:pPr>
        <w:pStyle w:val="equation"/>
        <w:rPr>
          <w:rFonts w:asciiTheme="minorHAnsi" w:hAnsiTheme="minorHAnsi"/>
        </w:rPr>
      </w:pPr>
      <w:r w:rsidRPr="00B7030B">
        <w:rPr>
          <w:rFonts w:asciiTheme="minorHAnsi" w:hAnsiTheme="minorHAnsi"/>
        </w:rPr>
        <w:tab/>
      </w:r>
      <w:r w:rsidR="00E108E0" w:rsidRPr="00E108E0">
        <w:rPr>
          <w:rFonts w:asciiTheme="minorHAnsi" w:hAnsiTheme="minorHAnsi"/>
          <w:noProof/>
          <w:position w:val="-62"/>
        </w:rPr>
        <w:object w:dxaOrig="2700" w:dyaOrig="999" w14:anchorId="65EB23D0">
          <v:shape id="_x0000_i1086" type="#_x0000_t75" alt="" style="width:2in;height:51.8pt;mso-width-percent:0;mso-height-percent:0;mso-width-percent:0;mso-height-percent:0" o:ole="" fillcolor="window">
            <v:imagedata r:id="rId497" o:title=""/>
          </v:shape>
          <o:OLEObject Type="Embed" ProgID="Equation.3" ShapeID="_x0000_i1086" DrawAspect="Content" ObjectID="_1721314901" r:id="rId498"/>
        </w:object>
      </w:r>
      <w:r w:rsidRPr="00B7030B">
        <w:rPr>
          <w:rFonts w:asciiTheme="minorHAnsi" w:hAnsiTheme="minorHAnsi"/>
        </w:rPr>
        <w:tab/>
      </w:r>
      <w:r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147</w:t>
      </w:r>
      <w:r w:rsidR="00A41B27">
        <w:rPr>
          <w:rFonts w:asciiTheme="minorHAnsi" w:hAnsiTheme="minorHAnsi"/>
          <w:b/>
          <w:bCs/>
        </w:rPr>
        <w:fldChar w:fldCharType="end"/>
      </w:r>
      <w:r w:rsidRPr="00B7030B">
        <w:rPr>
          <w:rFonts w:asciiTheme="minorHAnsi" w:hAnsiTheme="minorHAnsi"/>
          <w:b/>
          <w:bCs/>
        </w:rPr>
        <w:t>)</w:t>
      </w:r>
    </w:p>
    <w:p w14:paraId="4088C849" w14:textId="77777777" w:rsidR="0041037A" w:rsidRPr="007132FE" w:rsidRDefault="0041037A" w:rsidP="007A3922">
      <w:pPr>
        <w:pStyle w:val="BodyText"/>
      </w:pPr>
      <w:r w:rsidRPr="007132FE">
        <w:t>which are then converted to grams per cubic meter.</w:t>
      </w:r>
    </w:p>
    <w:p w14:paraId="5A78640C" w14:textId="77777777" w:rsidR="0041037A" w:rsidRPr="007132FE" w:rsidRDefault="0041037A" w:rsidP="007A3922">
      <w:pPr>
        <w:pStyle w:val="BodyText"/>
      </w:pPr>
      <w:r w:rsidRPr="007132FE">
        <w:t>Equilibrium constants in the preceding equations are obtained by first express</w:t>
      </w:r>
      <w:r w:rsidRPr="007132FE">
        <w:softHyphen/>
        <w:t>ing a thermodynamic temperature dependence for a related constant, K</w:t>
      </w:r>
      <w:r w:rsidRPr="007132FE">
        <w:rPr>
          <w:vertAlign w:val="subscript"/>
        </w:rPr>
        <w:t>i</w:t>
      </w:r>
      <w:r w:rsidRPr="007132FE">
        <w:t>*:</w:t>
      </w:r>
    </w:p>
    <w:p w14:paraId="57A2FDCB" w14:textId="1B322FC7" w:rsidR="0041037A" w:rsidRPr="00127D1D" w:rsidRDefault="00E108E0" w:rsidP="00FC5087">
      <w:pPr>
        <w:pStyle w:val="Equation0"/>
        <w:rPr>
          <w:b/>
          <w:bCs/>
        </w:rPr>
      </w:pPr>
      <w:r w:rsidRPr="00E108E0">
        <w:rPr>
          <w:noProof/>
          <w:snapToGrid/>
          <w:position w:val="-24"/>
        </w:rPr>
        <w:object w:dxaOrig="3000" w:dyaOrig="620" w14:anchorId="720C62F3">
          <v:shape id="_x0000_i1085" type="#_x0000_t75" alt="" style="width:169.9pt;height:34.75pt;mso-width-percent:0;mso-height-percent:0;mso-width-percent:0;mso-height-percent:0" o:ole="" fillcolor="window">
            <v:imagedata r:id="rId499" o:title=""/>
          </v:shape>
          <o:OLEObject Type="Embed" ProgID="Equation.3" ShapeID="_x0000_i1085" DrawAspect="Content" ObjectID="_1721314902" r:id="rId500"/>
        </w:object>
      </w:r>
      <w:r w:rsidR="0041037A" w:rsidRPr="00B7030B">
        <w:tab/>
      </w:r>
      <w:r w:rsidR="00FC5087">
        <w:tab/>
      </w:r>
      <w:r w:rsidR="0041037A" w:rsidRPr="00127D1D">
        <w:rPr>
          <w:b/>
          <w:bCs/>
        </w:rPr>
        <w:t>(</w:t>
      </w:r>
      <w:r w:rsidR="000A0F3A" w:rsidRPr="00127D1D">
        <w:rPr>
          <w:b/>
          <w:bCs/>
        </w:rPr>
        <w:fldChar w:fldCharType="begin"/>
      </w:r>
      <w:r w:rsidR="000A0F3A" w:rsidRPr="00127D1D">
        <w:rPr>
          <w:b/>
          <w:bCs/>
        </w:rPr>
        <w:instrText xml:space="preserve"> STYLEREF 1 \s </w:instrText>
      </w:r>
      <w:r w:rsidR="000A0F3A" w:rsidRPr="00127D1D">
        <w:rPr>
          <w:b/>
          <w:bCs/>
        </w:rPr>
        <w:fldChar w:fldCharType="separate"/>
      </w:r>
      <w:r w:rsidR="00A95042" w:rsidRPr="00127D1D">
        <w:rPr>
          <w:b/>
          <w:bCs/>
          <w:noProof/>
        </w:rPr>
        <w:t>4</w:t>
      </w:r>
      <w:r w:rsidR="000A0F3A" w:rsidRPr="00127D1D">
        <w:rPr>
          <w:b/>
          <w:bCs/>
          <w:noProof/>
        </w:rPr>
        <w:fldChar w:fldCharType="end"/>
      </w:r>
      <w:r w:rsidR="00A41B27" w:rsidRPr="00127D1D">
        <w:rPr>
          <w:b/>
          <w:bCs/>
        </w:rPr>
        <w:noBreakHyphen/>
      </w:r>
      <w:r w:rsidR="000A0F3A" w:rsidRPr="00127D1D">
        <w:rPr>
          <w:b/>
          <w:bCs/>
        </w:rPr>
        <w:fldChar w:fldCharType="begin"/>
      </w:r>
      <w:r w:rsidR="000A0F3A" w:rsidRPr="00127D1D">
        <w:rPr>
          <w:b/>
          <w:bCs/>
        </w:rPr>
        <w:instrText xml:space="preserve"> SEQ Equation \* ARABIC \s 1 </w:instrText>
      </w:r>
      <w:r w:rsidR="000A0F3A" w:rsidRPr="00127D1D">
        <w:rPr>
          <w:b/>
          <w:bCs/>
        </w:rPr>
        <w:fldChar w:fldCharType="separate"/>
      </w:r>
      <w:r w:rsidR="00A95042" w:rsidRPr="00127D1D">
        <w:rPr>
          <w:b/>
          <w:bCs/>
          <w:noProof/>
        </w:rPr>
        <w:t>148</w:t>
      </w:r>
      <w:r w:rsidR="000A0F3A" w:rsidRPr="00127D1D">
        <w:rPr>
          <w:b/>
          <w:bCs/>
          <w:noProof/>
        </w:rPr>
        <w:fldChar w:fldCharType="end"/>
      </w:r>
      <w:r w:rsidR="0041037A" w:rsidRPr="00127D1D">
        <w:rPr>
          <w:b/>
          <w:bCs/>
        </w:rPr>
        <w:t>)</w:t>
      </w:r>
    </w:p>
    <w:p w14:paraId="22EF41FE" w14:textId="77777777" w:rsidR="0041037A" w:rsidRPr="007132FE" w:rsidRDefault="0041037A" w:rsidP="008565FA">
      <w:pPr>
        <w:pStyle w:val="BodyText"/>
      </w:pPr>
      <w:r w:rsidRPr="00B7030B">
        <w:t>T</w:t>
      </w:r>
      <w:r w:rsidRPr="007132FE">
        <w:t xml:space="preserve">he constants </w:t>
      </w:r>
      <w:r w:rsidRPr="00127D1D">
        <w:rPr>
          <w:i/>
          <w:iCs/>
        </w:rPr>
        <w:t>a, b, c</w:t>
      </w:r>
      <w:r w:rsidRPr="007132FE">
        <w:t xml:space="preserve">, and </w:t>
      </w:r>
      <w:r w:rsidRPr="00127D1D">
        <w:rPr>
          <w:i/>
          <w:iCs/>
        </w:rPr>
        <w:t>d</w:t>
      </w:r>
      <w:r w:rsidRPr="007132FE">
        <w:t xml:space="preserve"> are:</w:t>
      </w:r>
    </w:p>
    <w:tbl>
      <w:tblPr>
        <w:tblW w:w="0" w:type="auto"/>
        <w:jc w:val="center"/>
        <w:tblLayout w:type="fixed"/>
        <w:tblCellMar>
          <w:left w:w="120" w:type="dxa"/>
          <w:right w:w="120" w:type="dxa"/>
        </w:tblCellMar>
        <w:tblLook w:val="0000" w:firstRow="0" w:lastRow="0" w:firstColumn="0" w:lastColumn="0" w:noHBand="0" w:noVBand="0"/>
      </w:tblPr>
      <w:tblGrid>
        <w:gridCol w:w="702"/>
        <w:gridCol w:w="1089"/>
        <w:gridCol w:w="1404"/>
        <w:gridCol w:w="1482"/>
        <w:gridCol w:w="1281"/>
      </w:tblGrid>
      <w:tr w:rsidR="0041037A" w:rsidRPr="0076230E" w14:paraId="760E5633" w14:textId="77777777" w:rsidTr="0076230E">
        <w:trPr>
          <w:jc w:val="center"/>
        </w:trPr>
        <w:tc>
          <w:tcPr>
            <w:tcW w:w="702" w:type="dxa"/>
            <w:tcBorders>
              <w:top w:val="single" w:sz="18" w:space="0" w:color="000000"/>
              <w:left w:val="single" w:sz="6" w:space="0" w:color="FFFFFF"/>
              <w:bottom w:val="single" w:sz="6" w:space="0" w:color="FFFFFF"/>
              <w:right w:val="single" w:sz="6" w:space="0" w:color="FFFFFF"/>
            </w:tcBorders>
            <w:vAlign w:val="center"/>
          </w:tcPr>
          <w:p w14:paraId="4FC380AB" w14:textId="77777777" w:rsidR="0041037A" w:rsidRPr="0076230E" w:rsidRDefault="0041037A" w:rsidP="0076230E">
            <w:pPr>
              <w:jc w:val="center"/>
              <w:rPr>
                <w:b/>
                <w:bCs/>
              </w:rPr>
            </w:pPr>
          </w:p>
          <w:p w14:paraId="1A2C0055" w14:textId="77777777" w:rsidR="0041037A" w:rsidRPr="0076230E" w:rsidRDefault="0041037A" w:rsidP="0076230E">
            <w:pPr>
              <w:jc w:val="center"/>
              <w:rPr>
                <w:b/>
                <w:bCs/>
              </w:rPr>
            </w:pPr>
          </w:p>
        </w:tc>
        <w:tc>
          <w:tcPr>
            <w:tcW w:w="1089" w:type="dxa"/>
            <w:tcBorders>
              <w:top w:val="single" w:sz="18" w:space="0" w:color="000000"/>
              <w:left w:val="single" w:sz="6" w:space="0" w:color="FFFFFF"/>
              <w:bottom w:val="single" w:sz="6" w:space="0" w:color="FFFFFF"/>
              <w:right w:val="single" w:sz="6" w:space="0" w:color="FFFFFF"/>
            </w:tcBorders>
            <w:vAlign w:val="center"/>
          </w:tcPr>
          <w:p w14:paraId="2515790C" w14:textId="77777777" w:rsidR="0041037A" w:rsidRPr="0076230E" w:rsidRDefault="0041037A" w:rsidP="0076230E">
            <w:pPr>
              <w:jc w:val="center"/>
              <w:rPr>
                <w:b/>
                <w:bCs/>
              </w:rPr>
            </w:pPr>
          </w:p>
          <w:p w14:paraId="43D195BB" w14:textId="5C9D803D" w:rsidR="0041037A" w:rsidRPr="0076230E" w:rsidRDefault="0041037A" w:rsidP="0076230E">
            <w:pPr>
              <w:jc w:val="center"/>
              <w:rPr>
                <w:b/>
                <w:bCs/>
              </w:rPr>
            </w:pPr>
            <w:r w:rsidRPr="0076230E">
              <w:rPr>
                <w:b/>
                <w:bCs/>
              </w:rPr>
              <w:t>a</w:t>
            </w:r>
          </w:p>
        </w:tc>
        <w:tc>
          <w:tcPr>
            <w:tcW w:w="1404" w:type="dxa"/>
            <w:tcBorders>
              <w:top w:val="single" w:sz="18" w:space="0" w:color="000000"/>
              <w:left w:val="single" w:sz="6" w:space="0" w:color="FFFFFF"/>
              <w:bottom w:val="single" w:sz="6" w:space="0" w:color="FFFFFF"/>
              <w:right w:val="single" w:sz="6" w:space="0" w:color="FFFFFF"/>
            </w:tcBorders>
            <w:vAlign w:val="center"/>
          </w:tcPr>
          <w:p w14:paraId="5A69EEA4" w14:textId="77777777" w:rsidR="0041037A" w:rsidRPr="0076230E" w:rsidRDefault="0041037A" w:rsidP="0076230E">
            <w:pPr>
              <w:jc w:val="center"/>
              <w:rPr>
                <w:b/>
                <w:bCs/>
              </w:rPr>
            </w:pPr>
          </w:p>
          <w:p w14:paraId="2CF4DCE6" w14:textId="77777777" w:rsidR="0041037A" w:rsidRPr="0076230E" w:rsidRDefault="0041037A" w:rsidP="0076230E">
            <w:pPr>
              <w:jc w:val="center"/>
              <w:rPr>
                <w:b/>
                <w:bCs/>
              </w:rPr>
            </w:pPr>
            <w:r w:rsidRPr="0076230E">
              <w:rPr>
                <w:b/>
                <w:bCs/>
              </w:rPr>
              <w:t>b</w:t>
            </w:r>
          </w:p>
        </w:tc>
        <w:tc>
          <w:tcPr>
            <w:tcW w:w="1482" w:type="dxa"/>
            <w:tcBorders>
              <w:top w:val="single" w:sz="18" w:space="0" w:color="000000"/>
              <w:left w:val="single" w:sz="6" w:space="0" w:color="FFFFFF"/>
              <w:bottom w:val="single" w:sz="6" w:space="0" w:color="FFFFFF"/>
              <w:right w:val="single" w:sz="6" w:space="0" w:color="FFFFFF"/>
            </w:tcBorders>
            <w:vAlign w:val="center"/>
          </w:tcPr>
          <w:p w14:paraId="48CB3CCB" w14:textId="77777777" w:rsidR="0041037A" w:rsidRPr="0076230E" w:rsidRDefault="0041037A" w:rsidP="0076230E">
            <w:pPr>
              <w:jc w:val="center"/>
              <w:rPr>
                <w:b/>
                <w:bCs/>
              </w:rPr>
            </w:pPr>
          </w:p>
          <w:p w14:paraId="37E81E66" w14:textId="214D7D2D" w:rsidR="0041037A" w:rsidRPr="0076230E" w:rsidRDefault="0041037A" w:rsidP="0076230E">
            <w:pPr>
              <w:jc w:val="center"/>
              <w:rPr>
                <w:b/>
                <w:bCs/>
              </w:rPr>
            </w:pPr>
            <w:r w:rsidRPr="0076230E">
              <w:rPr>
                <w:b/>
                <w:bCs/>
              </w:rPr>
              <w:t>c</w:t>
            </w:r>
          </w:p>
        </w:tc>
        <w:tc>
          <w:tcPr>
            <w:tcW w:w="1281" w:type="dxa"/>
            <w:tcBorders>
              <w:top w:val="single" w:sz="18" w:space="0" w:color="000000"/>
              <w:left w:val="single" w:sz="6" w:space="0" w:color="FFFFFF"/>
              <w:bottom w:val="single" w:sz="6" w:space="0" w:color="FFFFFF"/>
              <w:right w:val="single" w:sz="6" w:space="0" w:color="FFFFFF"/>
            </w:tcBorders>
            <w:vAlign w:val="center"/>
          </w:tcPr>
          <w:p w14:paraId="5EE3030C" w14:textId="77777777" w:rsidR="0041037A" w:rsidRPr="0076230E" w:rsidRDefault="0041037A" w:rsidP="0076230E">
            <w:pPr>
              <w:jc w:val="center"/>
              <w:rPr>
                <w:b/>
                <w:bCs/>
              </w:rPr>
            </w:pPr>
          </w:p>
          <w:p w14:paraId="45F8D4F3" w14:textId="34C7F918" w:rsidR="0041037A" w:rsidRPr="0076230E" w:rsidRDefault="0041037A" w:rsidP="0076230E">
            <w:pPr>
              <w:jc w:val="center"/>
              <w:rPr>
                <w:b/>
                <w:bCs/>
              </w:rPr>
            </w:pPr>
            <w:r w:rsidRPr="0076230E">
              <w:rPr>
                <w:b/>
                <w:bCs/>
              </w:rPr>
              <w:t>d</w:t>
            </w:r>
          </w:p>
        </w:tc>
      </w:tr>
      <w:tr w:rsidR="0041037A" w:rsidRPr="007132FE" w14:paraId="6DBA6BB3" w14:textId="77777777" w:rsidTr="0076230E">
        <w:trPr>
          <w:jc w:val="center"/>
        </w:trPr>
        <w:tc>
          <w:tcPr>
            <w:tcW w:w="702" w:type="dxa"/>
            <w:tcBorders>
              <w:top w:val="single" w:sz="6" w:space="0" w:color="FFFFFF"/>
              <w:left w:val="single" w:sz="6" w:space="0" w:color="FFFFFF"/>
              <w:bottom w:val="single" w:sz="6" w:space="0" w:color="FFFFFF"/>
              <w:right w:val="single" w:sz="6" w:space="0" w:color="FFFFFF"/>
            </w:tcBorders>
          </w:tcPr>
          <w:p w14:paraId="1F0DE042" w14:textId="77777777" w:rsidR="0041037A" w:rsidRPr="0076230E" w:rsidRDefault="0041037A" w:rsidP="008565FA">
            <w:pPr>
              <w:rPr>
                <w:b/>
                <w:bCs/>
              </w:rPr>
            </w:pPr>
          </w:p>
          <w:p w14:paraId="72611605" w14:textId="77777777" w:rsidR="0041037A" w:rsidRPr="0076230E" w:rsidRDefault="0041037A" w:rsidP="008565FA">
            <w:pPr>
              <w:rPr>
                <w:b/>
                <w:bCs/>
              </w:rPr>
            </w:pPr>
            <w:r w:rsidRPr="0076230E">
              <w:rPr>
                <w:b/>
                <w:bCs/>
              </w:rPr>
              <w:t>K</w:t>
            </w:r>
            <w:r w:rsidRPr="0076230E">
              <w:rPr>
                <w:b/>
                <w:bCs/>
                <w:vertAlign w:val="subscript"/>
              </w:rPr>
              <w:t>w</w:t>
            </w:r>
            <w:r w:rsidRPr="0076230E">
              <w:rPr>
                <w:b/>
                <w:bCs/>
                <w:vertAlign w:val="superscript"/>
              </w:rPr>
              <w:t>*</w:t>
            </w:r>
          </w:p>
        </w:tc>
        <w:tc>
          <w:tcPr>
            <w:tcW w:w="1089" w:type="dxa"/>
            <w:tcBorders>
              <w:top w:val="single" w:sz="6" w:space="0" w:color="FFFFFF"/>
              <w:left w:val="single" w:sz="6" w:space="0" w:color="FFFFFF"/>
              <w:bottom w:val="single" w:sz="6" w:space="0" w:color="FFFFFF"/>
              <w:right w:val="single" w:sz="6" w:space="0" w:color="FFFFFF"/>
            </w:tcBorders>
          </w:tcPr>
          <w:p w14:paraId="1196BA0D" w14:textId="77777777" w:rsidR="0041037A" w:rsidRPr="007132FE" w:rsidRDefault="0041037A" w:rsidP="008565FA"/>
          <w:p w14:paraId="5E6C3E7E" w14:textId="77777777" w:rsidR="0041037A" w:rsidRPr="007132FE" w:rsidRDefault="0041037A" w:rsidP="008565FA">
            <w:r w:rsidRPr="007132FE">
              <w:t>35.3</w:t>
            </w:r>
            <w:r w:rsidRPr="007132FE">
              <w:softHyphen/>
              <w:t>944</w:t>
            </w:r>
          </w:p>
        </w:tc>
        <w:tc>
          <w:tcPr>
            <w:tcW w:w="1404" w:type="dxa"/>
            <w:tcBorders>
              <w:top w:val="single" w:sz="6" w:space="0" w:color="FFFFFF"/>
              <w:left w:val="single" w:sz="6" w:space="0" w:color="FFFFFF"/>
              <w:bottom w:val="single" w:sz="6" w:space="0" w:color="FFFFFF"/>
              <w:right w:val="single" w:sz="6" w:space="0" w:color="FFFFFF"/>
            </w:tcBorders>
          </w:tcPr>
          <w:p w14:paraId="79A64355" w14:textId="77777777" w:rsidR="0041037A" w:rsidRPr="007132FE" w:rsidRDefault="0041037A" w:rsidP="008565FA"/>
          <w:p w14:paraId="7A7212BB" w14:textId="77777777" w:rsidR="0041037A" w:rsidRPr="007132FE" w:rsidRDefault="0041037A" w:rsidP="008565FA">
            <w:r w:rsidRPr="007132FE">
              <w:noBreakHyphen/>
              <w:t>5242.39</w:t>
            </w:r>
          </w:p>
        </w:tc>
        <w:tc>
          <w:tcPr>
            <w:tcW w:w="1482" w:type="dxa"/>
            <w:tcBorders>
              <w:top w:val="single" w:sz="6" w:space="0" w:color="FFFFFF"/>
              <w:left w:val="single" w:sz="6" w:space="0" w:color="FFFFFF"/>
              <w:bottom w:val="single" w:sz="6" w:space="0" w:color="FFFFFF"/>
              <w:right w:val="single" w:sz="6" w:space="0" w:color="FFFFFF"/>
            </w:tcBorders>
          </w:tcPr>
          <w:p w14:paraId="05457DB5" w14:textId="77777777" w:rsidR="0041037A" w:rsidRPr="007132FE" w:rsidRDefault="0041037A" w:rsidP="008565FA"/>
          <w:p w14:paraId="55F44046" w14:textId="77777777" w:rsidR="0041037A" w:rsidRPr="007132FE" w:rsidRDefault="0041037A" w:rsidP="008565FA">
            <w:r w:rsidRPr="007132FE">
              <w:noBreakHyphen/>
              <w:t>0.00835</w:t>
            </w:r>
          </w:p>
        </w:tc>
        <w:tc>
          <w:tcPr>
            <w:tcW w:w="1281" w:type="dxa"/>
            <w:tcBorders>
              <w:top w:val="single" w:sz="6" w:space="0" w:color="FFFFFF"/>
              <w:left w:val="single" w:sz="6" w:space="0" w:color="FFFFFF"/>
              <w:bottom w:val="single" w:sz="6" w:space="0" w:color="FFFFFF"/>
              <w:right w:val="single" w:sz="6" w:space="0" w:color="FFFFFF"/>
            </w:tcBorders>
          </w:tcPr>
          <w:p w14:paraId="1652AE20" w14:textId="77777777" w:rsidR="0041037A" w:rsidRPr="007132FE" w:rsidRDefault="0041037A" w:rsidP="008565FA"/>
          <w:p w14:paraId="7CEEBC4A" w14:textId="77777777" w:rsidR="0041037A" w:rsidRPr="007132FE" w:rsidRDefault="0041037A" w:rsidP="008565FA">
            <w:r w:rsidRPr="007132FE">
              <w:t>11.8</w:t>
            </w:r>
            <w:r w:rsidRPr="007132FE">
              <w:softHyphen/>
              <w:t>261</w:t>
            </w:r>
          </w:p>
        </w:tc>
      </w:tr>
      <w:tr w:rsidR="0041037A" w:rsidRPr="007132FE" w14:paraId="6210F13D" w14:textId="77777777" w:rsidTr="0076230E">
        <w:trPr>
          <w:jc w:val="center"/>
        </w:trPr>
        <w:tc>
          <w:tcPr>
            <w:tcW w:w="702" w:type="dxa"/>
            <w:tcBorders>
              <w:top w:val="single" w:sz="6" w:space="0" w:color="FFFFFF"/>
              <w:left w:val="single" w:sz="6" w:space="0" w:color="FFFFFF"/>
              <w:bottom w:val="single" w:sz="6" w:space="0" w:color="FFFFFF"/>
              <w:right w:val="single" w:sz="6" w:space="0" w:color="FFFFFF"/>
            </w:tcBorders>
          </w:tcPr>
          <w:p w14:paraId="23C2A5F2" w14:textId="77777777" w:rsidR="0041037A" w:rsidRPr="0076230E" w:rsidRDefault="0041037A" w:rsidP="007A3922">
            <w:pPr>
              <w:rPr>
                <w:b/>
                <w:bCs/>
              </w:rPr>
            </w:pPr>
          </w:p>
          <w:p w14:paraId="7D64E863" w14:textId="77777777" w:rsidR="0041037A" w:rsidRPr="0076230E" w:rsidRDefault="0041037A" w:rsidP="008565FA">
            <w:pPr>
              <w:rPr>
                <w:b/>
                <w:bCs/>
              </w:rPr>
            </w:pPr>
            <w:r w:rsidRPr="0076230E">
              <w:rPr>
                <w:b/>
                <w:bCs/>
              </w:rPr>
              <w:t>K</w:t>
            </w:r>
            <w:r w:rsidRPr="0076230E">
              <w:rPr>
                <w:b/>
                <w:bCs/>
                <w:vertAlign w:val="subscript"/>
              </w:rPr>
              <w:t>1</w:t>
            </w:r>
            <w:r w:rsidRPr="0076230E">
              <w:rPr>
                <w:b/>
                <w:bCs/>
                <w:vertAlign w:val="superscript"/>
              </w:rPr>
              <w:t>*</w:t>
            </w:r>
          </w:p>
        </w:tc>
        <w:tc>
          <w:tcPr>
            <w:tcW w:w="1089" w:type="dxa"/>
            <w:tcBorders>
              <w:top w:val="single" w:sz="6" w:space="0" w:color="FFFFFF"/>
              <w:left w:val="single" w:sz="6" w:space="0" w:color="FFFFFF"/>
              <w:bottom w:val="single" w:sz="6" w:space="0" w:color="FFFFFF"/>
              <w:right w:val="single" w:sz="6" w:space="0" w:color="FFFFFF"/>
            </w:tcBorders>
          </w:tcPr>
          <w:p w14:paraId="23341601" w14:textId="77777777" w:rsidR="0041037A" w:rsidRPr="007132FE" w:rsidRDefault="0041037A" w:rsidP="008565FA"/>
          <w:p w14:paraId="203CD78B" w14:textId="77777777" w:rsidR="0041037A" w:rsidRPr="007132FE" w:rsidRDefault="0041037A" w:rsidP="008565FA">
            <w:r w:rsidRPr="007132FE">
              <w:t>14.8</w:t>
            </w:r>
            <w:r w:rsidRPr="007132FE">
              <w:softHyphen/>
              <w:t>435</w:t>
            </w:r>
          </w:p>
        </w:tc>
        <w:tc>
          <w:tcPr>
            <w:tcW w:w="1404" w:type="dxa"/>
            <w:tcBorders>
              <w:top w:val="single" w:sz="6" w:space="0" w:color="FFFFFF"/>
              <w:left w:val="single" w:sz="6" w:space="0" w:color="FFFFFF"/>
              <w:bottom w:val="single" w:sz="6" w:space="0" w:color="FFFFFF"/>
              <w:right w:val="single" w:sz="6" w:space="0" w:color="FFFFFF"/>
            </w:tcBorders>
          </w:tcPr>
          <w:p w14:paraId="5925A54B" w14:textId="77777777" w:rsidR="0041037A" w:rsidRPr="007132FE" w:rsidRDefault="0041037A" w:rsidP="008565FA"/>
          <w:p w14:paraId="1443181F" w14:textId="77777777" w:rsidR="0041037A" w:rsidRPr="007132FE" w:rsidRDefault="0041037A" w:rsidP="008565FA">
            <w:r w:rsidRPr="007132FE">
              <w:noBreakHyphen/>
              <w:t>3404.71</w:t>
            </w:r>
          </w:p>
        </w:tc>
        <w:tc>
          <w:tcPr>
            <w:tcW w:w="1482" w:type="dxa"/>
            <w:tcBorders>
              <w:top w:val="single" w:sz="6" w:space="0" w:color="FFFFFF"/>
              <w:left w:val="single" w:sz="6" w:space="0" w:color="FFFFFF"/>
              <w:bottom w:val="single" w:sz="6" w:space="0" w:color="FFFFFF"/>
              <w:right w:val="single" w:sz="6" w:space="0" w:color="FFFFFF"/>
            </w:tcBorders>
          </w:tcPr>
          <w:p w14:paraId="6D0129FC" w14:textId="77777777" w:rsidR="0041037A" w:rsidRPr="007132FE" w:rsidRDefault="0041037A" w:rsidP="008565FA"/>
          <w:p w14:paraId="60B4A8BF" w14:textId="77777777" w:rsidR="0041037A" w:rsidRPr="007132FE" w:rsidRDefault="0041037A" w:rsidP="008565FA">
            <w:r w:rsidRPr="007132FE">
              <w:noBreakHyphen/>
              <w:t>0.032</w:t>
            </w:r>
            <w:r w:rsidRPr="007132FE">
              <w:softHyphen/>
              <w:t>78</w:t>
            </w:r>
          </w:p>
        </w:tc>
        <w:tc>
          <w:tcPr>
            <w:tcW w:w="1281" w:type="dxa"/>
            <w:tcBorders>
              <w:top w:val="single" w:sz="6" w:space="0" w:color="FFFFFF"/>
              <w:left w:val="single" w:sz="6" w:space="0" w:color="FFFFFF"/>
              <w:bottom w:val="single" w:sz="6" w:space="0" w:color="FFFFFF"/>
              <w:right w:val="single" w:sz="6" w:space="0" w:color="FFFFFF"/>
            </w:tcBorders>
          </w:tcPr>
          <w:p w14:paraId="0DBA9F80" w14:textId="77777777" w:rsidR="0041037A" w:rsidRPr="007132FE" w:rsidRDefault="0041037A" w:rsidP="008565FA"/>
          <w:p w14:paraId="4B85AB7E" w14:textId="77777777" w:rsidR="0041037A" w:rsidRPr="007132FE" w:rsidRDefault="0041037A" w:rsidP="008565FA">
            <w:r w:rsidRPr="007132FE">
              <w:t xml:space="preserve">0   </w:t>
            </w:r>
          </w:p>
        </w:tc>
      </w:tr>
      <w:tr w:rsidR="0041037A" w:rsidRPr="007132FE" w14:paraId="7B05B0DB" w14:textId="77777777" w:rsidTr="0076230E">
        <w:trPr>
          <w:jc w:val="center"/>
        </w:trPr>
        <w:tc>
          <w:tcPr>
            <w:tcW w:w="702" w:type="dxa"/>
            <w:tcBorders>
              <w:top w:val="single" w:sz="6" w:space="0" w:color="FFFFFF"/>
              <w:left w:val="single" w:sz="6" w:space="0" w:color="FFFFFF"/>
              <w:bottom w:val="single" w:sz="18" w:space="0" w:color="000000"/>
              <w:right w:val="single" w:sz="6" w:space="0" w:color="FFFFFF"/>
            </w:tcBorders>
          </w:tcPr>
          <w:p w14:paraId="3F03A3A7" w14:textId="77777777" w:rsidR="0041037A" w:rsidRPr="0076230E" w:rsidRDefault="0041037A" w:rsidP="007A3922">
            <w:pPr>
              <w:rPr>
                <w:b/>
                <w:bCs/>
              </w:rPr>
            </w:pPr>
          </w:p>
          <w:p w14:paraId="09AA0621" w14:textId="77777777" w:rsidR="0041037A" w:rsidRPr="0076230E" w:rsidRDefault="0041037A" w:rsidP="008565FA">
            <w:pPr>
              <w:rPr>
                <w:b/>
                <w:bCs/>
              </w:rPr>
            </w:pPr>
            <w:r w:rsidRPr="0076230E">
              <w:rPr>
                <w:b/>
                <w:bCs/>
              </w:rPr>
              <w:t>K</w:t>
            </w:r>
            <w:r w:rsidRPr="0076230E">
              <w:rPr>
                <w:b/>
                <w:bCs/>
                <w:vertAlign w:val="subscript"/>
              </w:rPr>
              <w:t>2</w:t>
            </w:r>
            <w:r w:rsidRPr="0076230E">
              <w:rPr>
                <w:b/>
                <w:bCs/>
                <w:vertAlign w:val="superscript"/>
              </w:rPr>
              <w:t>*</w:t>
            </w:r>
          </w:p>
        </w:tc>
        <w:tc>
          <w:tcPr>
            <w:tcW w:w="1089" w:type="dxa"/>
            <w:tcBorders>
              <w:top w:val="single" w:sz="6" w:space="0" w:color="FFFFFF"/>
              <w:left w:val="single" w:sz="6" w:space="0" w:color="FFFFFF"/>
              <w:bottom w:val="single" w:sz="18" w:space="0" w:color="000000"/>
              <w:right w:val="single" w:sz="6" w:space="0" w:color="FFFFFF"/>
            </w:tcBorders>
          </w:tcPr>
          <w:p w14:paraId="5AB9C5E7" w14:textId="77777777" w:rsidR="0041037A" w:rsidRPr="007132FE" w:rsidRDefault="0041037A" w:rsidP="008565FA"/>
          <w:p w14:paraId="23EA0550" w14:textId="77777777" w:rsidR="0041037A" w:rsidRPr="007132FE" w:rsidRDefault="0041037A" w:rsidP="008565FA">
            <w:r w:rsidRPr="007132FE">
              <w:t xml:space="preserve"> 6.4980</w:t>
            </w:r>
          </w:p>
        </w:tc>
        <w:tc>
          <w:tcPr>
            <w:tcW w:w="1404" w:type="dxa"/>
            <w:tcBorders>
              <w:top w:val="single" w:sz="6" w:space="0" w:color="FFFFFF"/>
              <w:left w:val="single" w:sz="6" w:space="0" w:color="FFFFFF"/>
              <w:bottom w:val="single" w:sz="18" w:space="0" w:color="000000"/>
              <w:right w:val="single" w:sz="6" w:space="0" w:color="FFFFFF"/>
            </w:tcBorders>
          </w:tcPr>
          <w:p w14:paraId="63DA9218" w14:textId="77777777" w:rsidR="0041037A" w:rsidRPr="007132FE" w:rsidRDefault="0041037A" w:rsidP="008565FA"/>
          <w:p w14:paraId="5323A039" w14:textId="77777777" w:rsidR="0041037A" w:rsidRPr="007132FE" w:rsidRDefault="0041037A" w:rsidP="008565FA">
            <w:r w:rsidRPr="007132FE">
              <w:noBreakHyphen/>
              <w:t>2902.39</w:t>
            </w:r>
          </w:p>
        </w:tc>
        <w:tc>
          <w:tcPr>
            <w:tcW w:w="1482" w:type="dxa"/>
            <w:tcBorders>
              <w:top w:val="single" w:sz="6" w:space="0" w:color="FFFFFF"/>
              <w:left w:val="single" w:sz="6" w:space="0" w:color="FFFFFF"/>
              <w:bottom w:val="single" w:sz="18" w:space="0" w:color="000000"/>
              <w:right w:val="single" w:sz="6" w:space="0" w:color="FFFFFF"/>
            </w:tcBorders>
          </w:tcPr>
          <w:p w14:paraId="18C68E11" w14:textId="77777777" w:rsidR="0041037A" w:rsidRPr="007132FE" w:rsidRDefault="0041037A" w:rsidP="008565FA"/>
          <w:p w14:paraId="1444D01C" w14:textId="77777777" w:rsidR="0041037A" w:rsidRPr="007132FE" w:rsidRDefault="0041037A" w:rsidP="008565FA">
            <w:r w:rsidRPr="007132FE">
              <w:noBreakHyphen/>
              <w:t>0.02379</w:t>
            </w:r>
          </w:p>
        </w:tc>
        <w:tc>
          <w:tcPr>
            <w:tcW w:w="1281" w:type="dxa"/>
            <w:tcBorders>
              <w:top w:val="single" w:sz="6" w:space="0" w:color="FFFFFF"/>
              <w:left w:val="single" w:sz="6" w:space="0" w:color="FFFFFF"/>
              <w:bottom w:val="single" w:sz="18" w:space="0" w:color="000000"/>
              <w:right w:val="single" w:sz="6" w:space="0" w:color="FFFFFF"/>
            </w:tcBorders>
          </w:tcPr>
          <w:p w14:paraId="2EF082E9" w14:textId="77777777" w:rsidR="0041037A" w:rsidRPr="007132FE" w:rsidRDefault="0041037A" w:rsidP="008565FA"/>
          <w:p w14:paraId="5BDAFC16" w14:textId="77777777" w:rsidR="0041037A" w:rsidRPr="007132FE" w:rsidRDefault="0041037A" w:rsidP="008565FA">
            <w:r w:rsidRPr="007132FE">
              <w:t xml:space="preserve">0   </w:t>
            </w:r>
          </w:p>
        </w:tc>
      </w:tr>
    </w:tbl>
    <w:p w14:paraId="245EABBC" w14:textId="77777777" w:rsidR="0041037A" w:rsidRPr="007132FE" w:rsidRDefault="0041037A" w:rsidP="007A3922">
      <w:pPr>
        <w:pStyle w:val="BodyText2"/>
      </w:pPr>
    </w:p>
    <w:p w14:paraId="5EEF0D9B" w14:textId="77777777" w:rsidR="0041037A" w:rsidRPr="007132FE" w:rsidRDefault="0041037A" w:rsidP="007A3922">
      <w:pPr>
        <w:pStyle w:val="BodyText"/>
      </w:pPr>
      <w:r w:rsidRPr="007132FE">
        <w:lastRenderedPageBreak/>
        <w:t>The relation between K</w:t>
      </w:r>
      <w:r w:rsidRPr="007132FE">
        <w:rPr>
          <w:vertAlign w:val="subscript"/>
        </w:rPr>
        <w:t>i</w:t>
      </w:r>
      <w:r w:rsidRPr="007132FE">
        <w:t xml:space="preserve"> and K</w:t>
      </w:r>
      <w:r w:rsidRPr="007132FE">
        <w:rPr>
          <w:vertAlign w:val="subscript"/>
        </w:rPr>
        <w:t>i</w:t>
      </w:r>
      <w:r w:rsidRPr="007132FE">
        <w:t>* is obtained from the definition of the activity of a chemical species:</w:t>
      </w:r>
    </w:p>
    <w:p w14:paraId="13E9E9FF" w14:textId="3A454519" w:rsidR="0041037A" w:rsidRPr="00B7030B" w:rsidRDefault="0041037A" w:rsidP="008565FA">
      <w:pPr>
        <w:pStyle w:val="equation"/>
        <w:jc w:val="both"/>
        <w:rPr>
          <w:rFonts w:asciiTheme="minorHAnsi" w:hAnsiTheme="minorHAnsi"/>
        </w:rPr>
      </w:pPr>
      <w:r w:rsidRPr="00B7030B">
        <w:rPr>
          <w:rFonts w:asciiTheme="minorHAnsi" w:hAnsiTheme="minorHAnsi"/>
        </w:rPr>
        <w:tab/>
      </w:r>
      <m:oMath>
        <m:r>
          <w:rPr>
            <w:rFonts w:ascii="Cambria Math" w:hAnsiTheme="minorHAnsi"/>
          </w:rPr>
          <m:t>{X} = γ [</m:t>
        </m:r>
        <m:r>
          <m:rPr>
            <m:nor/>
          </m:rPr>
          <w:rPr>
            <w:rFonts w:ascii="Cambria Math" w:hAnsiTheme="minorHAnsi"/>
          </w:rPr>
          <m:t xml:space="preserve"> X </m:t>
        </m:r>
        <m:r>
          <m:rPr>
            <m:sty m:val="p"/>
          </m:rPr>
          <w:rPr>
            <w:rFonts w:ascii="Cambria Math" w:hAnsiTheme="minorHAnsi"/>
          </w:rPr>
          <m:t>]</m:t>
        </m:r>
      </m:oMath>
      <w:r w:rsidRPr="00B7030B">
        <w:rPr>
          <w:rFonts w:asciiTheme="minorHAnsi" w:hAnsiTheme="minorHAnsi"/>
        </w:rPr>
        <w:tab/>
      </w:r>
      <w:r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149</w:t>
      </w:r>
      <w:r w:rsidR="00A41B27">
        <w:rPr>
          <w:rFonts w:asciiTheme="minorHAnsi" w:hAnsiTheme="minorHAnsi"/>
          <w:b/>
          <w:bCs/>
        </w:rPr>
        <w:fldChar w:fldCharType="end"/>
      </w:r>
      <w:r w:rsidRPr="00B7030B">
        <w:rPr>
          <w:rFonts w:asciiTheme="minorHAnsi" w:hAnsiTheme="minorHAnsi"/>
          <w:b/>
          <w:bCs/>
        </w:rPr>
        <w:t>)</w:t>
      </w:r>
    </w:p>
    <w:p w14:paraId="0FC2AAB0" w14:textId="77777777" w:rsidR="0041037A" w:rsidRPr="007132FE" w:rsidRDefault="0041037A" w:rsidP="008565FA">
      <w:pPr>
        <w:pStyle w:val="where"/>
      </w:pPr>
      <w:r w:rsidRPr="007132FE">
        <w:t>where:</w:t>
      </w:r>
    </w:p>
    <w:p w14:paraId="3A1AED9E" w14:textId="77777777" w:rsidR="0041037A" w:rsidRPr="00304292" w:rsidRDefault="0041037A" w:rsidP="00B6554A">
      <w:pPr>
        <w:pStyle w:val="variabledefinitionChar"/>
        <w:rPr>
          <w:iCs/>
        </w:rPr>
      </w:pPr>
      <w:r w:rsidRPr="007132FE">
        <w:tab/>
        <w:t>{X}</w:t>
      </w:r>
      <w:r w:rsidRPr="007132FE">
        <w:tab/>
        <w:t>=</w:t>
      </w:r>
      <w:r w:rsidRPr="007132FE">
        <w:tab/>
        <w:t xml:space="preserve">activity of species X, </w:t>
      </w:r>
      <w:r w:rsidRPr="00127D1D">
        <w:rPr>
          <w:iCs/>
        </w:rPr>
        <w:t xml:space="preserve">moles </w:t>
      </w:r>
      <w:proofErr w:type="gramStart"/>
      <w:r w:rsidRPr="00127D1D">
        <w:rPr>
          <w:iCs/>
        </w:rPr>
        <w:t>liter</w:t>
      </w:r>
      <w:r w:rsidRPr="00127D1D">
        <w:rPr>
          <w:iCs/>
          <w:vertAlign w:val="superscript"/>
        </w:rPr>
        <w:t>-1</w:t>
      </w:r>
      <w:proofErr w:type="gramEnd"/>
    </w:p>
    <w:p w14:paraId="361A8B69" w14:textId="77777777" w:rsidR="0041037A" w:rsidRPr="007132FE" w:rsidRDefault="0041037A" w:rsidP="00B6554A">
      <w:pPr>
        <w:pStyle w:val="variabledefinitionChar"/>
      </w:pPr>
      <w:r w:rsidRPr="007132FE">
        <w:tab/>
      </w:r>
      <w:r w:rsidRPr="007132FE">
        <w:rPr>
          <w:i/>
          <w:iCs/>
        </w:rPr>
        <w:sym w:font="Symbol" w:char="F067"/>
      </w:r>
      <w:r w:rsidRPr="007132FE">
        <w:tab/>
        <w:t>=</w:t>
      </w:r>
      <w:r w:rsidRPr="007132FE">
        <w:tab/>
        <w:t>dimensionless activity coefficient</w:t>
      </w:r>
    </w:p>
    <w:p w14:paraId="3362F9C9" w14:textId="77777777" w:rsidR="0041037A" w:rsidRPr="00304292" w:rsidRDefault="0041037A" w:rsidP="00B6554A">
      <w:pPr>
        <w:pStyle w:val="variabledefinitionChar"/>
        <w:rPr>
          <w:iCs/>
        </w:rPr>
      </w:pPr>
      <w:r w:rsidRPr="007132FE">
        <w:tab/>
        <w:t>[X]</w:t>
      </w:r>
      <w:r w:rsidRPr="007132FE">
        <w:tab/>
        <w:t>=</w:t>
      </w:r>
      <w:r w:rsidRPr="007132FE">
        <w:tab/>
        <w:t xml:space="preserve">concentration, </w:t>
      </w:r>
      <w:r w:rsidRPr="00127D1D">
        <w:rPr>
          <w:iCs/>
        </w:rPr>
        <w:t xml:space="preserve">moles </w:t>
      </w:r>
      <w:proofErr w:type="gramStart"/>
      <w:r w:rsidRPr="00127D1D">
        <w:rPr>
          <w:iCs/>
        </w:rPr>
        <w:t>liter</w:t>
      </w:r>
      <w:r w:rsidRPr="00127D1D">
        <w:rPr>
          <w:iCs/>
          <w:vertAlign w:val="superscript"/>
        </w:rPr>
        <w:t>-1</w:t>
      </w:r>
      <w:proofErr w:type="gramEnd"/>
    </w:p>
    <w:p w14:paraId="77156829" w14:textId="77777777" w:rsidR="0041037A" w:rsidRPr="00B7030B" w:rsidRDefault="0041037A" w:rsidP="00B6554A">
      <w:pPr>
        <w:pStyle w:val="BodyText2"/>
      </w:pPr>
    </w:p>
    <w:p w14:paraId="0B49EC6D" w14:textId="77777777" w:rsidR="0041037A" w:rsidRPr="007132FE" w:rsidRDefault="0041037A" w:rsidP="00B6554A">
      <w:pPr>
        <w:pStyle w:val="BodyText"/>
      </w:pPr>
      <w:r w:rsidRPr="007132FE">
        <w:t>For the reaction:</w:t>
      </w:r>
    </w:p>
    <w:p w14:paraId="2DFFCB12" w14:textId="41842008" w:rsidR="0041037A" w:rsidRPr="00B7030B" w:rsidRDefault="0041037A" w:rsidP="008F3173">
      <w:pPr>
        <w:pStyle w:val="equation"/>
        <w:rPr>
          <w:rFonts w:asciiTheme="minorHAnsi" w:hAnsiTheme="minorHAnsi"/>
        </w:rPr>
      </w:pPr>
      <w:r w:rsidRPr="00B7030B">
        <w:rPr>
          <w:rFonts w:asciiTheme="minorHAnsi" w:hAnsiTheme="minorHAnsi"/>
        </w:rPr>
        <w:tab/>
      </w:r>
      <m:oMath>
        <m:r>
          <m:rPr>
            <m:nor/>
          </m:rPr>
          <w:rPr>
            <w:rFonts w:ascii="Cambria Math" w:hAnsiTheme="minorHAnsi"/>
          </w:rPr>
          <m:t xml:space="preserve">A  +  B </m:t>
        </m:r>
        <m:r>
          <m:rPr>
            <m:sty m:val="p"/>
          </m:rPr>
          <w:rPr>
            <w:rFonts w:ascii="Cambria Math" w:hAnsi="Cambria Math" w:cs="Cambria Math"/>
          </w:rPr>
          <m:t>⇔</m:t>
        </m:r>
        <m:r>
          <m:rPr>
            <m:nor/>
          </m:rPr>
          <w:rPr>
            <w:rFonts w:ascii="Cambria Math" w:hAnsiTheme="minorHAnsi"/>
          </w:rPr>
          <m:t xml:space="preserve"> C  +  D</m:t>
        </m:r>
      </m:oMath>
      <w:r w:rsidRPr="00B7030B">
        <w:rPr>
          <w:rFonts w:asciiTheme="minorHAnsi" w:hAnsiTheme="minorHAnsi"/>
        </w:rPr>
        <w:tab/>
      </w:r>
      <w:r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150</w:t>
      </w:r>
      <w:r w:rsidR="00A41B27">
        <w:rPr>
          <w:rFonts w:asciiTheme="minorHAnsi" w:hAnsiTheme="minorHAnsi"/>
          <w:b/>
          <w:bCs/>
        </w:rPr>
        <w:fldChar w:fldCharType="end"/>
      </w:r>
      <w:r w:rsidRPr="00B7030B">
        <w:rPr>
          <w:rFonts w:asciiTheme="minorHAnsi" w:hAnsiTheme="minorHAnsi"/>
          <w:b/>
          <w:bCs/>
        </w:rPr>
        <w:t>)</w:t>
      </w:r>
    </w:p>
    <w:p w14:paraId="491E313A" w14:textId="77777777" w:rsidR="0041037A" w:rsidRPr="007132FE" w:rsidRDefault="0041037A" w:rsidP="007A3922">
      <w:pPr>
        <w:pStyle w:val="BodyText"/>
      </w:pPr>
      <w:r w:rsidRPr="007132FE">
        <w:t>the equilibrium constant K* is:</w:t>
      </w:r>
    </w:p>
    <w:p w14:paraId="2653670C" w14:textId="47774EA3" w:rsidR="0041037A" w:rsidRPr="00B7030B" w:rsidRDefault="0041037A">
      <w:pPr>
        <w:pStyle w:val="equation"/>
        <w:rPr>
          <w:rFonts w:asciiTheme="minorHAnsi" w:hAnsiTheme="minorHAnsi"/>
        </w:rPr>
      </w:pPr>
      <w:r w:rsidRPr="00B7030B">
        <w:rPr>
          <w:rFonts w:asciiTheme="minorHAnsi" w:hAnsiTheme="minorHAnsi"/>
        </w:rPr>
        <w:tab/>
      </w:r>
      <w:r w:rsidR="00E108E0" w:rsidRPr="00E108E0">
        <w:rPr>
          <w:rFonts w:asciiTheme="minorHAnsi" w:hAnsiTheme="minorHAnsi"/>
          <w:noProof/>
          <w:position w:val="-28"/>
        </w:rPr>
        <w:object w:dxaOrig="1540" w:dyaOrig="660" w14:anchorId="01041970">
          <v:shape id="_x0000_i1084" type="#_x0000_t75" alt="" style="width:75.8pt;height:32.85pt;mso-width-percent:0;mso-height-percent:0;mso-width-percent:0;mso-height-percent:0" o:ole="" fillcolor="window">
            <v:imagedata r:id="rId501" o:title=""/>
          </v:shape>
          <o:OLEObject Type="Embed" ProgID="Equation.3" ShapeID="_x0000_i1084" DrawAspect="Content" ObjectID="_1721314903" r:id="rId502"/>
        </w:object>
      </w:r>
      <w:r w:rsidRPr="00B7030B">
        <w:rPr>
          <w:rFonts w:asciiTheme="minorHAnsi" w:hAnsiTheme="minorHAnsi"/>
        </w:rPr>
        <w:tab/>
      </w:r>
      <w:r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151</w:t>
      </w:r>
      <w:r w:rsidR="00A41B27">
        <w:rPr>
          <w:rFonts w:asciiTheme="minorHAnsi" w:hAnsiTheme="minorHAnsi"/>
          <w:b/>
          <w:bCs/>
        </w:rPr>
        <w:fldChar w:fldCharType="end"/>
      </w:r>
      <w:r w:rsidRPr="00B7030B">
        <w:rPr>
          <w:rFonts w:asciiTheme="minorHAnsi" w:hAnsiTheme="minorHAnsi"/>
          <w:b/>
          <w:bCs/>
        </w:rPr>
        <w:t>)</w:t>
      </w:r>
    </w:p>
    <w:p w14:paraId="68A4FD31" w14:textId="77777777" w:rsidR="0041037A" w:rsidRPr="007132FE" w:rsidRDefault="0041037A" w:rsidP="007A3922">
      <w:pPr>
        <w:pStyle w:val="BodyText"/>
      </w:pPr>
      <w:r w:rsidRPr="007132FE">
        <w:t>thus:</w:t>
      </w:r>
    </w:p>
    <w:p w14:paraId="1C9225BB" w14:textId="6F120083" w:rsidR="0041037A" w:rsidRPr="00B7030B" w:rsidRDefault="0041037A">
      <w:pPr>
        <w:pStyle w:val="equation"/>
        <w:rPr>
          <w:rFonts w:asciiTheme="minorHAnsi" w:hAnsiTheme="minorHAnsi"/>
        </w:rPr>
      </w:pPr>
      <w:r w:rsidRPr="00B7030B">
        <w:rPr>
          <w:rFonts w:asciiTheme="minorHAnsi" w:hAnsiTheme="minorHAnsi"/>
        </w:rPr>
        <w:tab/>
      </w:r>
      <w:r w:rsidR="00E108E0" w:rsidRPr="00E108E0">
        <w:rPr>
          <w:rFonts w:asciiTheme="minorHAnsi" w:hAnsiTheme="minorHAnsi"/>
          <w:noProof/>
          <w:position w:val="-30"/>
        </w:rPr>
        <w:object w:dxaOrig="2960" w:dyaOrig="700" w14:anchorId="1A2B0D14">
          <v:shape id="_x0000_i1083" type="#_x0000_t75" alt="" style="width:169.9pt;height:42.3pt;mso-width-percent:0;mso-height-percent:0;mso-width-percent:0;mso-height-percent:0" o:ole="" fillcolor="window">
            <v:imagedata r:id="rId503" o:title=""/>
          </v:shape>
          <o:OLEObject Type="Embed" ProgID="Equation.3" ShapeID="_x0000_i1083" DrawAspect="Content" ObjectID="_1721314904" r:id="rId504"/>
        </w:object>
      </w:r>
      <w:r w:rsidRPr="00B7030B">
        <w:rPr>
          <w:rFonts w:asciiTheme="minorHAnsi" w:hAnsiTheme="minorHAnsi"/>
        </w:rPr>
        <w:tab/>
      </w:r>
      <w:r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152</w:t>
      </w:r>
      <w:r w:rsidR="00A41B27">
        <w:rPr>
          <w:rFonts w:asciiTheme="minorHAnsi" w:hAnsiTheme="minorHAnsi"/>
          <w:b/>
          <w:bCs/>
        </w:rPr>
        <w:fldChar w:fldCharType="end"/>
      </w:r>
      <w:r w:rsidRPr="00B7030B">
        <w:rPr>
          <w:rFonts w:asciiTheme="minorHAnsi" w:hAnsiTheme="minorHAnsi"/>
          <w:b/>
          <w:bCs/>
        </w:rPr>
        <w:t>)</w:t>
      </w:r>
    </w:p>
    <w:p w14:paraId="2DBE441C" w14:textId="0A296195" w:rsidR="0041037A" w:rsidRPr="00B7030B" w:rsidRDefault="0041037A">
      <w:pPr>
        <w:pStyle w:val="equation"/>
        <w:rPr>
          <w:rFonts w:asciiTheme="minorHAnsi" w:hAnsiTheme="minorHAnsi"/>
        </w:rPr>
      </w:pPr>
      <w:r w:rsidRPr="00B7030B">
        <w:rPr>
          <w:rFonts w:asciiTheme="minorHAnsi" w:hAnsiTheme="minorHAnsi"/>
        </w:rPr>
        <w:tab/>
      </w:r>
      <w:r w:rsidR="00E108E0" w:rsidRPr="00E108E0">
        <w:rPr>
          <w:rFonts w:asciiTheme="minorHAnsi" w:hAnsiTheme="minorHAnsi"/>
          <w:noProof/>
          <w:position w:val="-30"/>
        </w:rPr>
        <w:object w:dxaOrig="1359" w:dyaOrig="700" w14:anchorId="40A8601C">
          <v:shape id="_x0000_i1082" type="#_x0000_t75" alt="" style="width:84pt;height:42.3pt;mso-width-percent:0;mso-height-percent:0;mso-width-percent:0;mso-height-percent:0" o:ole="" fillcolor="window">
            <v:imagedata r:id="rId505" o:title=""/>
          </v:shape>
          <o:OLEObject Type="Embed" ProgID="Equation.3" ShapeID="_x0000_i1082" DrawAspect="Content" ObjectID="_1721314905" r:id="rId506"/>
        </w:object>
      </w:r>
      <w:r w:rsidRPr="00B7030B">
        <w:rPr>
          <w:rFonts w:asciiTheme="minorHAnsi" w:hAnsiTheme="minorHAnsi"/>
        </w:rPr>
        <w:tab/>
      </w:r>
      <w:r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153</w:t>
      </w:r>
      <w:r w:rsidR="00A41B27">
        <w:rPr>
          <w:rFonts w:asciiTheme="minorHAnsi" w:hAnsiTheme="minorHAnsi"/>
          <w:b/>
          <w:bCs/>
        </w:rPr>
        <w:fldChar w:fldCharType="end"/>
      </w:r>
      <w:r w:rsidRPr="00B7030B">
        <w:rPr>
          <w:rFonts w:asciiTheme="minorHAnsi" w:hAnsiTheme="minorHAnsi"/>
          <w:b/>
          <w:bCs/>
        </w:rPr>
        <w:t>)</w:t>
      </w:r>
    </w:p>
    <w:p w14:paraId="7747C374" w14:textId="77777777" w:rsidR="0041037A" w:rsidRPr="007132FE" w:rsidRDefault="0041037A" w:rsidP="008565FA"/>
    <w:p w14:paraId="17223ED1" w14:textId="77777777" w:rsidR="0041037A" w:rsidRPr="007132FE" w:rsidRDefault="0041037A" w:rsidP="008565FA">
      <w:pPr>
        <w:pStyle w:val="BodyText"/>
      </w:pPr>
      <w:r w:rsidRPr="007132FE">
        <w:t>Activity coefficients are obtained from an extension of Debye</w:t>
      </w:r>
      <w:r w:rsidRPr="007132FE">
        <w:noBreakHyphen/>
      </w:r>
      <w:proofErr w:type="spellStart"/>
      <w:r w:rsidRPr="007132FE">
        <w:t>Huckel</w:t>
      </w:r>
      <w:proofErr w:type="spellEnd"/>
      <w:r w:rsidRPr="007132FE">
        <w:t xml:space="preserve"> theory as:</w:t>
      </w:r>
    </w:p>
    <w:p w14:paraId="17D08D34" w14:textId="37C007B8" w:rsidR="0041037A" w:rsidRPr="00B7030B" w:rsidRDefault="0041037A">
      <w:pPr>
        <w:pStyle w:val="equation"/>
        <w:rPr>
          <w:rFonts w:asciiTheme="minorHAnsi" w:hAnsiTheme="minorHAnsi"/>
        </w:rPr>
      </w:pPr>
      <w:r w:rsidRPr="00B7030B">
        <w:rPr>
          <w:rFonts w:asciiTheme="minorHAnsi" w:hAnsiTheme="minorHAnsi"/>
        </w:rPr>
        <w:tab/>
      </w:r>
      <w:r w:rsidR="00E108E0" w:rsidRPr="00E108E0">
        <w:rPr>
          <w:rFonts w:asciiTheme="minorHAnsi" w:hAnsiTheme="minorHAnsi"/>
          <w:noProof/>
          <w:position w:val="-26"/>
        </w:rPr>
        <w:object w:dxaOrig="4280" w:dyaOrig="700" w14:anchorId="16B54EF0">
          <v:shape id="_x0000_i1081" type="#_x0000_t75" alt="" style="width:250.1pt;height:42.3pt;mso-width-percent:0;mso-height-percent:0;mso-width-percent:0;mso-height-percent:0" o:ole="" fillcolor="window">
            <v:imagedata r:id="rId507" o:title=""/>
          </v:shape>
          <o:OLEObject Type="Embed" ProgID="Equation.3" ShapeID="_x0000_i1081" DrawAspect="Content" ObjectID="_1721314906" r:id="rId508"/>
        </w:object>
      </w:r>
      <w:r w:rsidRPr="00B7030B">
        <w:rPr>
          <w:rFonts w:asciiTheme="minorHAnsi" w:hAnsiTheme="minorHAnsi"/>
        </w:rPr>
        <w:tab/>
      </w:r>
      <w:r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154</w:t>
      </w:r>
      <w:r w:rsidR="00A41B27">
        <w:rPr>
          <w:rFonts w:asciiTheme="minorHAnsi" w:hAnsiTheme="minorHAnsi"/>
          <w:b/>
          <w:bCs/>
        </w:rPr>
        <w:fldChar w:fldCharType="end"/>
      </w:r>
      <w:r w:rsidRPr="00B7030B">
        <w:rPr>
          <w:rFonts w:asciiTheme="minorHAnsi" w:hAnsiTheme="minorHAnsi"/>
          <w:b/>
          <w:bCs/>
        </w:rPr>
        <w:t>)</w:t>
      </w:r>
    </w:p>
    <w:p w14:paraId="36C5BCFD" w14:textId="77777777" w:rsidR="0041037A" w:rsidRPr="007132FE" w:rsidRDefault="0041037A" w:rsidP="008565FA">
      <w:pPr>
        <w:pStyle w:val="where"/>
      </w:pPr>
      <w:r w:rsidRPr="007132FE">
        <w:t>where:</w:t>
      </w:r>
    </w:p>
    <w:p w14:paraId="5AEFF91F" w14:textId="77777777" w:rsidR="0041037A" w:rsidRPr="007132FE" w:rsidRDefault="0041037A" w:rsidP="008565FA">
      <w:pPr>
        <w:pStyle w:val="variabledefinitionChar"/>
      </w:pPr>
      <w:r w:rsidRPr="007132FE">
        <w:tab/>
        <w:t>I</w:t>
      </w:r>
      <w:r w:rsidRPr="007132FE">
        <w:tab/>
        <w:t>=</w:t>
      </w:r>
      <w:r w:rsidRPr="007132FE">
        <w:tab/>
        <w:t>ionic strength</w:t>
      </w:r>
    </w:p>
    <w:p w14:paraId="4334F17A" w14:textId="77777777" w:rsidR="0041037A" w:rsidRPr="007132FE" w:rsidRDefault="0041037A" w:rsidP="008565FA">
      <w:pPr>
        <w:pStyle w:val="variabledefinitionChar"/>
      </w:pPr>
      <w:r w:rsidRPr="007132FE">
        <w:tab/>
        <w:t>Z</w:t>
      </w:r>
      <w:r w:rsidRPr="007132FE">
        <w:tab/>
        <w:t>=</w:t>
      </w:r>
      <w:r w:rsidRPr="007132FE">
        <w:tab/>
        <w:t>ionic charge</w:t>
      </w:r>
    </w:p>
    <w:p w14:paraId="6120BFA4" w14:textId="77777777" w:rsidR="0041037A" w:rsidRPr="007132FE" w:rsidRDefault="0041037A" w:rsidP="00B6554A">
      <w:pPr>
        <w:pStyle w:val="variabledefinitionChar"/>
      </w:pPr>
      <w:r w:rsidRPr="007132FE">
        <w:tab/>
        <w:t>A</w:t>
      </w:r>
      <w:r w:rsidRPr="007132FE">
        <w:tab/>
        <w:t>=</w:t>
      </w:r>
      <w:r w:rsidRPr="007132FE">
        <w:tab/>
        <w:t>approximately 0.5 for water at 25ºC</w:t>
      </w:r>
    </w:p>
    <w:p w14:paraId="4064ED1D" w14:textId="77777777" w:rsidR="0041037A" w:rsidRPr="007132FE" w:rsidRDefault="0041037A" w:rsidP="00B6554A">
      <w:pPr>
        <w:pStyle w:val="variabledefinitionChar"/>
      </w:pPr>
      <w:r w:rsidRPr="007132FE">
        <w:tab/>
        <w:t>a</w:t>
      </w:r>
      <w:r w:rsidRPr="007132FE">
        <w:tab/>
        <w:t>=</w:t>
      </w:r>
      <w:r w:rsidRPr="007132FE">
        <w:tab/>
        <w:t>ionic size parameter</w:t>
      </w:r>
    </w:p>
    <w:p w14:paraId="7AE95902" w14:textId="77777777" w:rsidR="0041037A" w:rsidRPr="007132FE" w:rsidRDefault="0041037A" w:rsidP="00B6554A">
      <w:pPr>
        <w:pStyle w:val="variabledefinitionChar"/>
      </w:pPr>
      <w:r w:rsidRPr="007132FE">
        <w:tab/>
        <w:t>k</w:t>
      </w:r>
      <w:r w:rsidRPr="007132FE">
        <w:rPr>
          <w:vertAlign w:val="subscript"/>
        </w:rPr>
        <w:t>i</w:t>
      </w:r>
      <w:r w:rsidRPr="007132FE">
        <w:tab/>
        <w:t>=</w:t>
      </w:r>
      <w:r w:rsidRPr="007132FE">
        <w:tab/>
        <w:t>empirical coefficients</w:t>
      </w:r>
    </w:p>
    <w:p w14:paraId="65089C02" w14:textId="77777777" w:rsidR="0041037A" w:rsidRPr="007132FE" w:rsidRDefault="0041037A" w:rsidP="00B6554A">
      <w:pPr>
        <w:pStyle w:val="BodyText2"/>
      </w:pPr>
    </w:p>
    <w:p w14:paraId="1655E35A" w14:textId="77777777" w:rsidR="005A27B6" w:rsidRDefault="0041037A" w:rsidP="00B6554A">
      <w:pPr>
        <w:pStyle w:val="BodyText"/>
      </w:pPr>
      <w:r w:rsidRPr="007132FE">
        <w:t xml:space="preserve">Ionic strength </w:t>
      </w:r>
      <w:r w:rsidR="005A27B6">
        <w:t xml:space="preserve">based on the concentration of Total Dissolved Solids in mg/l </w:t>
      </w:r>
      <w:r w:rsidRPr="007132FE">
        <w:t>is approximated as (Sawyer and McCarty 1967):</w:t>
      </w:r>
    </w:p>
    <w:p w14:paraId="77FFB960" w14:textId="514DC0C9" w:rsidR="0041037A" w:rsidRPr="007132FE" w:rsidRDefault="007132FE" w:rsidP="007552CD">
      <w:pPr>
        <w:pStyle w:val="BodyText"/>
        <w:jc w:val="right"/>
        <w:rPr>
          <w:szCs w:val="18"/>
        </w:rPr>
      </w:pPr>
      <m:oMath>
        <m:r>
          <w:rPr>
            <w:rFonts w:ascii="Cambria Math"/>
          </w:rPr>
          <m:t>I=2.5X</m:t>
        </m:r>
        <m:sSup>
          <m:sSupPr>
            <m:ctrlPr>
              <w:rPr>
                <w:rFonts w:ascii="Cambria Math" w:hAnsi="Cambria Math"/>
                <w:i/>
              </w:rPr>
            </m:ctrlPr>
          </m:sSupPr>
          <m:e>
            <m:r>
              <w:rPr>
                <w:rFonts w:ascii="Cambria Math"/>
              </w:rPr>
              <m:t>10</m:t>
            </m:r>
          </m:e>
          <m:sup>
            <m:r>
              <w:rPr>
                <w:rFonts w:ascii="Cambria Math"/>
              </w:rPr>
              <m:t>5</m:t>
            </m:r>
          </m:sup>
        </m:sSup>
        <m:sSub>
          <m:sSubPr>
            <m:ctrlPr>
              <w:rPr>
                <w:rFonts w:ascii="Cambria Math" w:hAnsi="Cambria Math"/>
              </w:rPr>
            </m:ctrlPr>
          </m:sSubPr>
          <m:e>
            <m:r>
              <m:rPr>
                <m:sty m:val="p"/>
              </m:rPr>
              <w:rPr>
                <w:rFonts w:ascii="Cambria Math" w:hAnsi="Cambria Math"/>
              </w:rPr>
              <m:t>Φ</m:t>
            </m:r>
          </m:e>
          <m:sub>
            <m:r>
              <w:rPr>
                <w:rFonts w:ascii="Cambria Math" w:hAnsi="Cambria Math"/>
              </w:rPr>
              <m:t>TDS</m:t>
            </m:r>
          </m:sub>
        </m:sSub>
      </m:oMath>
      <w:r w:rsidR="0041037A" w:rsidRPr="00B7030B">
        <w:tab/>
      </w:r>
      <w:r w:rsidR="005A27B6">
        <w:t xml:space="preserve">                                                                 </w:t>
      </w:r>
      <w:r w:rsidR="0041037A" w:rsidRPr="00B7030B">
        <w:rPr>
          <w:b/>
          <w:bCs/>
        </w:rPr>
        <w:t>(</w:t>
      </w:r>
      <w:r w:rsidR="00A41B27">
        <w:rPr>
          <w:b/>
          <w:bCs/>
        </w:rPr>
        <w:fldChar w:fldCharType="begin"/>
      </w:r>
      <w:r w:rsidR="00A41B27">
        <w:rPr>
          <w:b/>
          <w:bCs/>
        </w:rPr>
        <w:instrText xml:space="preserve"> STYLEREF 1 \s </w:instrText>
      </w:r>
      <w:r w:rsidR="00A41B27">
        <w:rPr>
          <w:b/>
          <w:bCs/>
        </w:rPr>
        <w:fldChar w:fldCharType="separate"/>
      </w:r>
      <w:r w:rsidR="00A95042">
        <w:rPr>
          <w:b/>
          <w:bCs/>
          <w:noProof/>
        </w:rPr>
        <w:t>4</w:t>
      </w:r>
      <w:r w:rsidR="00A41B27">
        <w:rPr>
          <w:b/>
          <w:bCs/>
        </w:rPr>
        <w:fldChar w:fldCharType="end"/>
      </w:r>
      <w:r w:rsidR="00A41B27">
        <w:rPr>
          <w:b/>
          <w:bCs/>
        </w:rPr>
        <w:noBreakHyphen/>
      </w:r>
      <w:r w:rsidR="00A41B27">
        <w:rPr>
          <w:b/>
          <w:bCs/>
        </w:rPr>
        <w:fldChar w:fldCharType="begin"/>
      </w:r>
      <w:r w:rsidR="00A41B27">
        <w:rPr>
          <w:b/>
          <w:bCs/>
        </w:rPr>
        <w:instrText xml:space="preserve"> SEQ Equation \* ARABIC \s 1 </w:instrText>
      </w:r>
      <w:r w:rsidR="00A41B27">
        <w:rPr>
          <w:b/>
          <w:bCs/>
        </w:rPr>
        <w:fldChar w:fldCharType="separate"/>
      </w:r>
      <w:r w:rsidR="00A95042">
        <w:rPr>
          <w:b/>
          <w:bCs/>
          <w:noProof/>
        </w:rPr>
        <w:t>155</w:t>
      </w:r>
      <w:r w:rsidR="00A41B27">
        <w:rPr>
          <w:b/>
          <w:bCs/>
        </w:rPr>
        <w:fldChar w:fldCharType="end"/>
      </w:r>
      <w:r w:rsidR="0041037A" w:rsidRPr="00B7030B">
        <w:rPr>
          <w:b/>
          <w:bCs/>
        </w:rPr>
        <w:t>)</w:t>
      </w:r>
    </w:p>
    <w:p w14:paraId="2877953B" w14:textId="77777777" w:rsidR="0041037A" w:rsidRPr="007132FE" w:rsidRDefault="0041037A" w:rsidP="00B6554A">
      <w:pPr>
        <w:pStyle w:val="BodyText"/>
      </w:pPr>
      <w:r w:rsidRPr="007132FE">
        <w:t>or for salinity</w:t>
      </w:r>
      <w:r w:rsidR="005A27B6">
        <w:t xml:space="preserve"> in units of kg/m</w:t>
      </w:r>
      <w:r w:rsidR="005A27B6" w:rsidRPr="005A27B6">
        <w:rPr>
          <w:vertAlign w:val="superscript"/>
        </w:rPr>
        <w:t>3</w:t>
      </w:r>
      <w:r w:rsidRPr="007132FE">
        <w:t>:</w:t>
      </w:r>
    </w:p>
    <w:p w14:paraId="0EA4CDEE" w14:textId="3753A836" w:rsidR="0041037A" w:rsidRPr="00B7030B" w:rsidRDefault="0041037A">
      <w:pPr>
        <w:pStyle w:val="equation"/>
        <w:rPr>
          <w:rFonts w:asciiTheme="minorHAnsi" w:hAnsiTheme="minorHAnsi"/>
        </w:rPr>
      </w:pPr>
      <w:r w:rsidRPr="00B7030B">
        <w:rPr>
          <w:rFonts w:asciiTheme="minorHAnsi" w:hAnsiTheme="minorHAnsi"/>
        </w:rPr>
        <w:lastRenderedPageBreak/>
        <w:tab/>
      </w:r>
      <m:oMath>
        <m:r>
          <w:rPr>
            <w:rFonts w:ascii="Cambria Math"/>
          </w:rPr>
          <m:t>I=0.00147+0.019885</m:t>
        </m:r>
        <m:sSub>
          <m:sSubPr>
            <m:ctrlPr>
              <w:rPr>
                <w:rFonts w:ascii="Cambria Math" w:hAnsi="Cambria Math"/>
                <w:snapToGrid w:val="0"/>
                <w:color w:val="000000"/>
              </w:rPr>
            </m:ctrlPr>
          </m:sSubPr>
          <m:e>
            <m:r>
              <m:rPr>
                <m:sty m:val="p"/>
              </m:rPr>
              <w:rPr>
                <w:rFonts w:ascii="Cambria Math" w:hAnsi="Cambria Math"/>
              </w:rPr>
              <m:t>Φ</m:t>
            </m:r>
          </m:e>
          <m:sub>
            <m:r>
              <w:rPr>
                <w:rFonts w:ascii="Cambria Math" w:hAnsi="Cambria Math"/>
              </w:rPr>
              <m:t>salinity</m:t>
            </m:r>
          </m:sub>
        </m:sSub>
        <m:r>
          <w:rPr>
            <w:rFonts w:ascii="Cambria Math" w:hAnsi="Cambria Math"/>
            <w:snapToGrid w:val="0"/>
            <w:color w:val="000000"/>
          </w:rPr>
          <m:t>+</m:t>
        </m:r>
        <m:r>
          <w:rPr>
            <w:rFonts w:ascii="Cambria Math"/>
          </w:rPr>
          <m:t>0.000038</m:t>
        </m:r>
        <m:sSup>
          <m:sSupPr>
            <m:ctrlPr>
              <w:rPr>
                <w:rFonts w:ascii="Cambria Math" w:hAnsi="Cambria Math"/>
                <w:snapToGrid w:val="0"/>
                <w:color w:val="000000"/>
              </w:rPr>
            </m:ctrlPr>
          </m:sSupPr>
          <m:e>
            <m:sSub>
              <m:sSubPr>
                <m:ctrlPr>
                  <w:rPr>
                    <w:rFonts w:ascii="Cambria Math" w:hAnsi="Cambria Math"/>
                    <w:snapToGrid w:val="0"/>
                    <w:color w:val="000000"/>
                  </w:rPr>
                </m:ctrlPr>
              </m:sSubPr>
              <m:e>
                <m:r>
                  <m:rPr>
                    <m:sty m:val="p"/>
                  </m:rPr>
                  <w:rPr>
                    <w:rFonts w:ascii="Cambria Math" w:hAnsi="Cambria Math"/>
                  </w:rPr>
                  <m:t>Φ</m:t>
                </m:r>
              </m:e>
              <m:sub>
                <m:r>
                  <w:rPr>
                    <w:rFonts w:ascii="Cambria Math" w:hAnsi="Cambria Math"/>
                  </w:rPr>
                  <m:t>salinity</m:t>
                </m:r>
              </m:sub>
            </m:sSub>
          </m:e>
          <m:sup>
            <m:r>
              <w:rPr>
                <w:rFonts w:ascii="Cambria Math" w:hAnsi="Cambria Math"/>
                <w:snapToGrid w:val="0"/>
                <w:color w:val="000000"/>
              </w:rPr>
              <m:t>2</m:t>
            </m:r>
          </m:sup>
        </m:sSup>
      </m:oMath>
      <w:r w:rsidRPr="00B7030B">
        <w:rPr>
          <w:rFonts w:asciiTheme="minorHAnsi" w:hAnsiTheme="minorHAnsi"/>
        </w:rPr>
        <w:tab/>
      </w:r>
      <w:r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156</w:t>
      </w:r>
      <w:r w:rsidR="00A41B27">
        <w:rPr>
          <w:rFonts w:asciiTheme="minorHAnsi" w:hAnsiTheme="minorHAnsi"/>
          <w:b/>
          <w:bCs/>
        </w:rPr>
        <w:fldChar w:fldCharType="end"/>
      </w:r>
      <w:r w:rsidRPr="00B7030B">
        <w:rPr>
          <w:rFonts w:asciiTheme="minorHAnsi" w:hAnsiTheme="minorHAnsi"/>
          <w:b/>
          <w:bCs/>
        </w:rPr>
        <w:t>)</w:t>
      </w:r>
    </w:p>
    <w:p w14:paraId="637CE09A" w14:textId="77777777" w:rsidR="0041037A" w:rsidRPr="007132FE" w:rsidRDefault="0041037A" w:rsidP="008565FA">
      <w:pPr>
        <w:pStyle w:val="where"/>
      </w:pPr>
      <w:r w:rsidRPr="007132FE">
        <w:t>where:</w:t>
      </w:r>
    </w:p>
    <w:p w14:paraId="48C1562D" w14:textId="77777777" w:rsidR="0041037A" w:rsidRPr="00304292" w:rsidRDefault="0041037A" w:rsidP="007A3922">
      <w:pPr>
        <w:pStyle w:val="variabledefinitionChar"/>
        <w:rPr>
          <w:iCs/>
        </w:rPr>
      </w:pPr>
      <w:r w:rsidRPr="007132FE">
        <w:tab/>
      </w:r>
      <w:r w:rsidR="000716D6" w:rsidRPr="007132FE">
        <w:sym w:font="Symbol" w:char="F046"/>
      </w:r>
      <w:r w:rsidRPr="007132FE">
        <w:rPr>
          <w:i/>
          <w:iCs/>
          <w:vertAlign w:val="subscript"/>
        </w:rPr>
        <w:t>TDS</w:t>
      </w:r>
      <w:r w:rsidRPr="007132FE">
        <w:tab/>
        <w:t>=</w:t>
      </w:r>
      <w:r w:rsidRPr="007132FE">
        <w:tab/>
        <w:t xml:space="preserve">total dissolved solids, </w:t>
      </w:r>
      <w:r w:rsidRPr="00127D1D">
        <w:rPr>
          <w:iCs/>
        </w:rPr>
        <w:t>g m</w:t>
      </w:r>
      <w:r w:rsidRPr="00127D1D">
        <w:rPr>
          <w:iCs/>
          <w:vertAlign w:val="superscript"/>
        </w:rPr>
        <w:t>-3</w:t>
      </w:r>
    </w:p>
    <w:p w14:paraId="3C13DB35" w14:textId="77777777" w:rsidR="0041037A" w:rsidRPr="007132FE" w:rsidRDefault="0041037A" w:rsidP="00B6554A">
      <w:pPr>
        <w:pStyle w:val="variabledefinitionChar"/>
      </w:pPr>
      <w:r w:rsidRPr="007132FE">
        <w:tab/>
      </w:r>
      <w:r w:rsidR="000716D6" w:rsidRPr="007132FE">
        <w:sym w:font="Symbol" w:char="F046"/>
      </w:r>
      <w:r w:rsidRPr="007132FE">
        <w:rPr>
          <w:vertAlign w:val="subscript"/>
        </w:rPr>
        <w:t>sal</w:t>
      </w:r>
      <w:r w:rsidR="005A27B6">
        <w:rPr>
          <w:vertAlign w:val="subscript"/>
        </w:rPr>
        <w:t>inity</w:t>
      </w:r>
      <w:r w:rsidRPr="007132FE">
        <w:tab/>
        <w:t>=</w:t>
      </w:r>
      <w:r w:rsidRPr="007132FE">
        <w:tab/>
        <w:t>salinity, kg m</w:t>
      </w:r>
      <w:r w:rsidRPr="007132FE">
        <w:rPr>
          <w:vertAlign w:val="superscript"/>
        </w:rPr>
        <w:t>-3</w:t>
      </w:r>
    </w:p>
    <w:p w14:paraId="60CD5871" w14:textId="77777777" w:rsidR="0041037A" w:rsidRPr="007132FE" w:rsidRDefault="0041037A" w:rsidP="00B6554A">
      <w:pPr>
        <w:pStyle w:val="BodyText2"/>
      </w:pPr>
    </w:p>
    <w:p w14:paraId="40C6DF3C" w14:textId="77777777" w:rsidR="0041037A" w:rsidRPr="007132FE" w:rsidRDefault="0041037A" w:rsidP="00B6554A">
      <w:pPr>
        <w:pStyle w:val="BodyText"/>
      </w:pPr>
      <w:r w:rsidRPr="007132FE">
        <w:t>Values of the other parameters are:</w:t>
      </w:r>
    </w:p>
    <w:tbl>
      <w:tblPr>
        <w:tblW w:w="0" w:type="auto"/>
        <w:jc w:val="center"/>
        <w:tblLayout w:type="fixed"/>
        <w:tblCellMar>
          <w:left w:w="103" w:type="dxa"/>
          <w:right w:w="103" w:type="dxa"/>
        </w:tblCellMar>
        <w:tblLook w:val="0000" w:firstRow="0" w:lastRow="0" w:firstColumn="0" w:lastColumn="0" w:noHBand="0" w:noVBand="0"/>
      </w:tblPr>
      <w:tblGrid>
        <w:gridCol w:w="910"/>
        <w:gridCol w:w="850"/>
        <w:gridCol w:w="780"/>
        <w:gridCol w:w="910"/>
        <w:gridCol w:w="910"/>
        <w:gridCol w:w="1041"/>
      </w:tblGrid>
      <w:tr w:rsidR="0041037A" w:rsidRPr="007132FE" w14:paraId="4B1F1D79" w14:textId="77777777">
        <w:trPr>
          <w:jc w:val="center"/>
        </w:trPr>
        <w:tc>
          <w:tcPr>
            <w:tcW w:w="910" w:type="dxa"/>
            <w:tcBorders>
              <w:top w:val="single" w:sz="18" w:space="0" w:color="000000"/>
              <w:left w:val="single" w:sz="6" w:space="0" w:color="FFFFFF"/>
              <w:bottom w:val="single" w:sz="6" w:space="0" w:color="FFFFFF"/>
              <w:right w:val="single" w:sz="6" w:space="0" w:color="FFFFFF"/>
            </w:tcBorders>
          </w:tcPr>
          <w:p w14:paraId="286EE820" w14:textId="77777777" w:rsidR="0041037A" w:rsidRPr="0076230E" w:rsidRDefault="0041037A" w:rsidP="007552CD">
            <w:pPr>
              <w:spacing w:line="234" w:lineRule="exact"/>
              <w:rPr>
                <w:b/>
                <w:bCs/>
              </w:rPr>
            </w:pPr>
          </w:p>
          <w:p w14:paraId="41CBD99C" w14:textId="77777777" w:rsidR="0041037A" w:rsidRPr="0076230E" w:rsidRDefault="0041037A" w:rsidP="007552CD">
            <w:pPr>
              <w:keepNext/>
              <w:tabs>
                <w:tab w:val="left" w:pos="-1440"/>
                <w:tab w:val="left" w:pos="-720"/>
                <w:tab w:val="left" w:pos="810"/>
                <w:tab w:val="left" w:pos="1440"/>
                <w:tab w:val="left" w:pos="1800"/>
                <w:tab w:val="left" w:pos="6058"/>
                <w:tab w:val="left" w:pos="6771"/>
                <w:tab w:val="left" w:pos="7127"/>
                <w:tab w:val="left" w:pos="7483"/>
                <w:tab w:val="left" w:pos="7839"/>
              </w:tabs>
              <w:spacing w:line="286" w:lineRule="auto"/>
              <w:jc w:val="right"/>
              <w:rPr>
                <w:b/>
                <w:bCs/>
              </w:rPr>
            </w:pPr>
          </w:p>
        </w:tc>
        <w:tc>
          <w:tcPr>
            <w:tcW w:w="850" w:type="dxa"/>
            <w:tcBorders>
              <w:top w:val="single" w:sz="18" w:space="0" w:color="000000"/>
              <w:left w:val="single" w:sz="6" w:space="0" w:color="FFFFFF"/>
              <w:bottom w:val="single" w:sz="6" w:space="0" w:color="FFFFFF"/>
              <w:right w:val="single" w:sz="6" w:space="0" w:color="FFFFFF"/>
            </w:tcBorders>
          </w:tcPr>
          <w:p w14:paraId="4468022C" w14:textId="77777777" w:rsidR="0041037A" w:rsidRPr="0076230E" w:rsidRDefault="0041037A" w:rsidP="007552CD">
            <w:pPr>
              <w:spacing w:line="234" w:lineRule="exact"/>
              <w:rPr>
                <w:b/>
                <w:bCs/>
              </w:rPr>
            </w:pPr>
          </w:p>
          <w:p w14:paraId="65283D48" w14:textId="77777777" w:rsidR="0041037A" w:rsidRPr="0076230E" w:rsidRDefault="0041037A" w:rsidP="007552CD">
            <w:pPr>
              <w:keepNext/>
              <w:tabs>
                <w:tab w:val="left" w:pos="-1440"/>
                <w:tab w:val="left" w:pos="-720"/>
                <w:tab w:val="left" w:pos="810"/>
                <w:tab w:val="left" w:pos="1440"/>
                <w:tab w:val="left" w:pos="1800"/>
                <w:tab w:val="left" w:pos="6058"/>
                <w:tab w:val="left" w:pos="6771"/>
                <w:tab w:val="left" w:pos="7127"/>
                <w:tab w:val="left" w:pos="7483"/>
                <w:tab w:val="left" w:pos="7839"/>
              </w:tabs>
              <w:spacing w:line="286" w:lineRule="auto"/>
              <w:jc w:val="center"/>
              <w:rPr>
                <w:b/>
                <w:bCs/>
                <w:u w:val="single"/>
              </w:rPr>
            </w:pPr>
            <w:r w:rsidRPr="0076230E">
              <w:rPr>
                <w:b/>
                <w:bCs/>
              </w:rPr>
              <w:t>Z</w:t>
            </w:r>
          </w:p>
        </w:tc>
        <w:tc>
          <w:tcPr>
            <w:tcW w:w="780" w:type="dxa"/>
            <w:tcBorders>
              <w:top w:val="single" w:sz="18" w:space="0" w:color="000000"/>
              <w:left w:val="single" w:sz="6" w:space="0" w:color="FFFFFF"/>
              <w:bottom w:val="single" w:sz="6" w:space="0" w:color="FFFFFF"/>
              <w:right w:val="single" w:sz="6" w:space="0" w:color="FFFFFF"/>
            </w:tcBorders>
          </w:tcPr>
          <w:p w14:paraId="53C3D131" w14:textId="77777777" w:rsidR="0041037A" w:rsidRPr="0076230E" w:rsidRDefault="0041037A" w:rsidP="007552CD">
            <w:pPr>
              <w:spacing w:line="234" w:lineRule="exact"/>
              <w:rPr>
                <w:b/>
                <w:bCs/>
              </w:rPr>
            </w:pPr>
          </w:p>
          <w:p w14:paraId="1A3D1D12" w14:textId="77777777" w:rsidR="0041037A" w:rsidRPr="0076230E" w:rsidRDefault="0041037A" w:rsidP="007552CD">
            <w:pPr>
              <w:keepNext/>
              <w:tabs>
                <w:tab w:val="left" w:pos="-1440"/>
                <w:tab w:val="left" w:pos="-720"/>
                <w:tab w:val="left" w:pos="810"/>
                <w:tab w:val="left" w:pos="1440"/>
                <w:tab w:val="left" w:pos="1800"/>
                <w:tab w:val="left" w:pos="6058"/>
                <w:tab w:val="left" w:pos="6771"/>
                <w:tab w:val="left" w:pos="7127"/>
                <w:tab w:val="left" w:pos="7483"/>
                <w:tab w:val="left" w:pos="7839"/>
              </w:tabs>
              <w:spacing w:line="286" w:lineRule="auto"/>
              <w:jc w:val="center"/>
              <w:rPr>
                <w:b/>
                <w:bCs/>
              </w:rPr>
            </w:pPr>
            <w:r w:rsidRPr="0076230E">
              <w:rPr>
                <w:b/>
                <w:bCs/>
              </w:rPr>
              <w:t>a</w:t>
            </w:r>
          </w:p>
        </w:tc>
        <w:tc>
          <w:tcPr>
            <w:tcW w:w="910" w:type="dxa"/>
            <w:tcBorders>
              <w:top w:val="single" w:sz="18" w:space="0" w:color="000000"/>
              <w:left w:val="single" w:sz="6" w:space="0" w:color="FFFFFF"/>
              <w:bottom w:val="single" w:sz="6" w:space="0" w:color="FFFFFF"/>
              <w:right w:val="single" w:sz="6" w:space="0" w:color="FFFFFF"/>
            </w:tcBorders>
          </w:tcPr>
          <w:p w14:paraId="3590EDF7" w14:textId="77777777" w:rsidR="0041037A" w:rsidRPr="0076230E" w:rsidRDefault="0041037A" w:rsidP="007552CD">
            <w:pPr>
              <w:spacing w:line="234" w:lineRule="exact"/>
              <w:rPr>
                <w:b/>
                <w:bCs/>
              </w:rPr>
            </w:pPr>
          </w:p>
          <w:p w14:paraId="1405FFF0" w14:textId="77777777" w:rsidR="0041037A" w:rsidRPr="0076230E" w:rsidRDefault="0041037A" w:rsidP="007552CD">
            <w:pPr>
              <w:keepNext/>
              <w:tabs>
                <w:tab w:val="left" w:pos="-1440"/>
                <w:tab w:val="left" w:pos="-720"/>
                <w:tab w:val="left" w:pos="810"/>
                <w:tab w:val="left" w:pos="1440"/>
                <w:tab w:val="left" w:pos="1800"/>
                <w:tab w:val="left" w:pos="6058"/>
                <w:tab w:val="left" w:pos="6771"/>
                <w:tab w:val="left" w:pos="7127"/>
                <w:tab w:val="left" w:pos="7483"/>
                <w:tab w:val="left" w:pos="7839"/>
              </w:tabs>
              <w:spacing w:line="286" w:lineRule="auto"/>
              <w:jc w:val="center"/>
              <w:rPr>
                <w:b/>
                <w:bCs/>
              </w:rPr>
            </w:pPr>
            <w:r w:rsidRPr="0076230E">
              <w:rPr>
                <w:b/>
                <w:bCs/>
              </w:rPr>
              <w:t>k</w:t>
            </w:r>
            <w:r w:rsidRPr="0076230E">
              <w:rPr>
                <w:b/>
                <w:bCs/>
                <w:vertAlign w:val="subscript"/>
              </w:rPr>
              <w:t>1</w:t>
            </w:r>
            <w:r w:rsidRPr="0076230E">
              <w:rPr>
                <w:b/>
                <w:bCs/>
              </w:rPr>
              <w:t xml:space="preserve"> </w:t>
            </w:r>
          </w:p>
        </w:tc>
        <w:tc>
          <w:tcPr>
            <w:tcW w:w="910" w:type="dxa"/>
            <w:tcBorders>
              <w:top w:val="single" w:sz="18" w:space="0" w:color="000000"/>
              <w:left w:val="single" w:sz="6" w:space="0" w:color="FFFFFF"/>
              <w:bottom w:val="single" w:sz="6" w:space="0" w:color="FFFFFF"/>
              <w:right w:val="single" w:sz="6" w:space="0" w:color="FFFFFF"/>
            </w:tcBorders>
          </w:tcPr>
          <w:p w14:paraId="4538608C" w14:textId="77777777" w:rsidR="0041037A" w:rsidRPr="0076230E" w:rsidRDefault="0041037A" w:rsidP="007552CD">
            <w:pPr>
              <w:spacing w:line="234" w:lineRule="exact"/>
              <w:rPr>
                <w:b/>
                <w:bCs/>
              </w:rPr>
            </w:pPr>
          </w:p>
          <w:p w14:paraId="1EDCA3D8" w14:textId="77777777" w:rsidR="0041037A" w:rsidRPr="0076230E" w:rsidRDefault="0041037A" w:rsidP="007552CD">
            <w:pPr>
              <w:keepNext/>
              <w:tabs>
                <w:tab w:val="left" w:pos="-1440"/>
                <w:tab w:val="left" w:pos="-720"/>
                <w:tab w:val="left" w:pos="810"/>
                <w:tab w:val="left" w:pos="1440"/>
                <w:tab w:val="left" w:pos="1800"/>
                <w:tab w:val="left" w:pos="6058"/>
                <w:tab w:val="left" w:pos="6771"/>
                <w:tab w:val="left" w:pos="7127"/>
                <w:tab w:val="left" w:pos="7483"/>
                <w:tab w:val="left" w:pos="7839"/>
              </w:tabs>
              <w:spacing w:line="286" w:lineRule="auto"/>
              <w:jc w:val="center"/>
              <w:rPr>
                <w:b/>
                <w:bCs/>
              </w:rPr>
            </w:pPr>
            <w:r w:rsidRPr="0076230E">
              <w:rPr>
                <w:b/>
                <w:bCs/>
              </w:rPr>
              <w:t>k</w:t>
            </w:r>
            <w:r w:rsidRPr="0076230E">
              <w:rPr>
                <w:b/>
                <w:bCs/>
                <w:vertAlign w:val="subscript"/>
              </w:rPr>
              <w:t>2</w:t>
            </w:r>
          </w:p>
        </w:tc>
        <w:tc>
          <w:tcPr>
            <w:tcW w:w="1041" w:type="dxa"/>
            <w:tcBorders>
              <w:top w:val="single" w:sz="18" w:space="0" w:color="000000"/>
              <w:left w:val="single" w:sz="6" w:space="0" w:color="FFFFFF"/>
              <w:bottom w:val="single" w:sz="6" w:space="0" w:color="FFFFFF"/>
              <w:right w:val="single" w:sz="6" w:space="0" w:color="FFFFFF"/>
            </w:tcBorders>
          </w:tcPr>
          <w:p w14:paraId="118645CD" w14:textId="77777777" w:rsidR="0041037A" w:rsidRPr="0076230E" w:rsidRDefault="0041037A" w:rsidP="007552CD">
            <w:pPr>
              <w:spacing w:line="234" w:lineRule="exact"/>
              <w:rPr>
                <w:b/>
                <w:bCs/>
              </w:rPr>
            </w:pPr>
          </w:p>
          <w:p w14:paraId="67308304" w14:textId="77777777" w:rsidR="0041037A" w:rsidRPr="0076230E" w:rsidRDefault="0041037A" w:rsidP="007552CD">
            <w:pPr>
              <w:keepNext/>
              <w:tabs>
                <w:tab w:val="left" w:pos="-1440"/>
                <w:tab w:val="left" w:pos="-720"/>
                <w:tab w:val="left" w:pos="810"/>
                <w:tab w:val="left" w:pos="1440"/>
                <w:tab w:val="left" w:pos="1800"/>
                <w:tab w:val="left" w:pos="6058"/>
                <w:tab w:val="left" w:pos="6771"/>
                <w:tab w:val="left" w:pos="7127"/>
                <w:tab w:val="left" w:pos="7483"/>
                <w:tab w:val="left" w:pos="7839"/>
              </w:tabs>
              <w:spacing w:line="286" w:lineRule="auto"/>
              <w:jc w:val="center"/>
              <w:rPr>
                <w:b/>
                <w:bCs/>
              </w:rPr>
            </w:pPr>
            <w:r w:rsidRPr="0076230E">
              <w:rPr>
                <w:b/>
                <w:bCs/>
              </w:rPr>
              <w:t>k</w:t>
            </w:r>
            <w:r w:rsidRPr="0076230E">
              <w:rPr>
                <w:b/>
                <w:bCs/>
                <w:vertAlign w:val="subscript"/>
              </w:rPr>
              <w:t>3</w:t>
            </w:r>
          </w:p>
        </w:tc>
      </w:tr>
      <w:tr w:rsidR="0041037A" w:rsidRPr="007132FE" w14:paraId="670CAE68" w14:textId="77777777">
        <w:trPr>
          <w:jc w:val="center"/>
        </w:trPr>
        <w:tc>
          <w:tcPr>
            <w:tcW w:w="910" w:type="dxa"/>
            <w:tcBorders>
              <w:top w:val="single" w:sz="6" w:space="0" w:color="FFFFFF"/>
              <w:left w:val="single" w:sz="6" w:space="0" w:color="FFFFFF"/>
              <w:bottom w:val="single" w:sz="6" w:space="0" w:color="FFFFFF"/>
              <w:right w:val="single" w:sz="6" w:space="0" w:color="FFFFFF"/>
            </w:tcBorders>
            <w:vAlign w:val="bottom"/>
          </w:tcPr>
          <w:p w14:paraId="03BA8FD1" w14:textId="77777777" w:rsidR="0041037A" w:rsidRPr="0076230E" w:rsidRDefault="0041037A" w:rsidP="007552CD">
            <w:pPr>
              <w:spacing w:line="144" w:lineRule="exact"/>
              <w:rPr>
                <w:b/>
                <w:bCs/>
              </w:rPr>
            </w:pPr>
          </w:p>
          <w:p w14:paraId="272BE4C6" w14:textId="77777777" w:rsidR="0041037A" w:rsidRPr="0076230E" w:rsidRDefault="0041037A" w:rsidP="007552CD">
            <w:pPr>
              <w:keepNext/>
              <w:tabs>
                <w:tab w:val="left" w:pos="-1440"/>
                <w:tab w:val="left" w:pos="-720"/>
                <w:tab w:val="left" w:pos="810"/>
                <w:tab w:val="left" w:pos="1440"/>
                <w:tab w:val="left" w:pos="1800"/>
                <w:tab w:val="left" w:pos="6058"/>
                <w:tab w:val="left" w:pos="6771"/>
                <w:tab w:val="left" w:pos="7127"/>
                <w:tab w:val="left" w:pos="7483"/>
                <w:tab w:val="left" w:pos="7839"/>
              </w:tabs>
              <w:spacing w:line="286" w:lineRule="auto"/>
              <w:jc w:val="right"/>
              <w:rPr>
                <w:b/>
                <w:bCs/>
              </w:rPr>
            </w:pPr>
            <w:r w:rsidRPr="0076230E">
              <w:rPr>
                <w:b/>
                <w:bCs/>
              </w:rPr>
              <w:t>HCO</w:t>
            </w:r>
            <w:r w:rsidRPr="0076230E">
              <w:rPr>
                <w:b/>
                <w:bCs/>
                <w:vertAlign w:val="superscript"/>
              </w:rPr>
              <w:t>-</w:t>
            </w:r>
            <w:r w:rsidRPr="0076230E">
              <w:rPr>
                <w:b/>
                <w:bCs/>
                <w:vertAlign w:val="subscript"/>
              </w:rPr>
              <w:t>3</w:t>
            </w:r>
          </w:p>
        </w:tc>
        <w:tc>
          <w:tcPr>
            <w:tcW w:w="850" w:type="dxa"/>
            <w:tcBorders>
              <w:top w:val="single" w:sz="6" w:space="0" w:color="FFFFFF"/>
              <w:left w:val="single" w:sz="6" w:space="0" w:color="FFFFFF"/>
              <w:bottom w:val="single" w:sz="6" w:space="0" w:color="FFFFFF"/>
              <w:right w:val="single" w:sz="6" w:space="0" w:color="FFFFFF"/>
            </w:tcBorders>
            <w:vAlign w:val="bottom"/>
          </w:tcPr>
          <w:p w14:paraId="59F43AF9" w14:textId="77777777" w:rsidR="0041037A" w:rsidRPr="007132FE" w:rsidRDefault="0041037A" w:rsidP="007552CD">
            <w:pPr>
              <w:spacing w:line="144" w:lineRule="exact"/>
            </w:pPr>
          </w:p>
          <w:p w14:paraId="09874165" w14:textId="77777777" w:rsidR="0041037A" w:rsidRPr="007132FE" w:rsidRDefault="0041037A" w:rsidP="007552CD">
            <w:pPr>
              <w:keepNext/>
              <w:tabs>
                <w:tab w:val="left" w:pos="-1440"/>
                <w:tab w:val="left" w:pos="-720"/>
                <w:tab w:val="left" w:pos="810"/>
                <w:tab w:val="left" w:pos="1440"/>
                <w:tab w:val="left" w:pos="1800"/>
                <w:tab w:val="left" w:pos="6058"/>
                <w:tab w:val="left" w:pos="6771"/>
                <w:tab w:val="left" w:pos="7127"/>
                <w:tab w:val="left" w:pos="7483"/>
                <w:tab w:val="left" w:pos="7839"/>
              </w:tabs>
              <w:spacing w:line="286" w:lineRule="auto"/>
              <w:jc w:val="center"/>
            </w:pPr>
            <w:r w:rsidRPr="007132FE">
              <w:t>1</w:t>
            </w:r>
          </w:p>
        </w:tc>
        <w:tc>
          <w:tcPr>
            <w:tcW w:w="780" w:type="dxa"/>
            <w:tcBorders>
              <w:top w:val="single" w:sz="6" w:space="0" w:color="FFFFFF"/>
              <w:left w:val="single" w:sz="6" w:space="0" w:color="FFFFFF"/>
              <w:bottom w:val="single" w:sz="6" w:space="0" w:color="FFFFFF"/>
              <w:right w:val="single" w:sz="6" w:space="0" w:color="FFFFFF"/>
            </w:tcBorders>
            <w:vAlign w:val="bottom"/>
          </w:tcPr>
          <w:p w14:paraId="24E4787D" w14:textId="77777777" w:rsidR="0041037A" w:rsidRPr="007132FE" w:rsidRDefault="0041037A" w:rsidP="007552CD">
            <w:pPr>
              <w:spacing w:line="144" w:lineRule="exact"/>
            </w:pPr>
          </w:p>
          <w:p w14:paraId="6BEF211C" w14:textId="77777777" w:rsidR="0041037A" w:rsidRPr="007132FE" w:rsidRDefault="0041037A" w:rsidP="007552CD">
            <w:pPr>
              <w:keepNext/>
              <w:tabs>
                <w:tab w:val="left" w:pos="-1440"/>
                <w:tab w:val="left" w:pos="-720"/>
                <w:tab w:val="left" w:pos="810"/>
                <w:tab w:val="left" w:pos="1440"/>
                <w:tab w:val="left" w:pos="1800"/>
                <w:tab w:val="left" w:pos="6058"/>
                <w:tab w:val="left" w:pos="6771"/>
                <w:tab w:val="left" w:pos="7127"/>
                <w:tab w:val="left" w:pos="7483"/>
                <w:tab w:val="left" w:pos="7839"/>
              </w:tabs>
              <w:spacing w:line="286" w:lineRule="auto"/>
              <w:jc w:val="center"/>
            </w:pPr>
            <w:r w:rsidRPr="007132FE">
              <w:t>4</w:t>
            </w:r>
          </w:p>
        </w:tc>
        <w:tc>
          <w:tcPr>
            <w:tcW w:w="910" w:type="dxa"/>
            <w:tcBorders>
              <w:top w:val="single" w:sz="6" w:space="0" w:color="FFFFFF"/>
              <w:left w:val="single" w:sz="6" w:space="0" w:color="FFFFFF"/>
              <w:bottom w:val="single" w:sz="6" w:space="0" w:color="FFFFFF"/>
              <w:right w:val="single" w:sz="6" w:space="0" w:color="FFFFFF"/>
            </w:tcBorders>
            <w:vAlign w:val="bottom"/>
          </w:tcPr>
          <w:p w14:paraId="4FD616DF" w14:textId="77777777" w:rsidR="0041037A" w:rsidRPr="007132FE" w:rsidRDefault="0041037A" w:rsidP="007552CD">
            <w:pPr>
              <w:spacing w:line="144" w:lineRule="exact"/>
            </w:pPr>
          </w:p>
          <w:p w14:paraId="633851D6" w14:textId="77777777" w:rsidR="0041037A" w:rsidRPr="007132FE" w:rsidRDefault="0041037A" w:rsidP="007552CD">
            <w:pPr>
              <w:keepNext/>
              <w:tabs>
                <w:tab w:val="left" w:pos="-1440"/>
                <w:tab w:val="left" w:pos="-720"/>
                <w:tab w:val="left" w:pos="810"/>
                <w:tab w:val="left" w:pos="1440"/>
                <w:tab w:val="left" w:pos="1800"/>
                <w:tab w:val="left" w:pos="6058"/>
                <w:tab w:val="left" w:pos="6771"/>
                <w:tab w:val="left" w:pos="7127"/>
                <w:tab w:val="left" w:pos="7483"/>
                <w:tab w:val="left" w:pos="7839"/>
              </w:tabs>
              <w:spacing w:line="286" w:lineRule="auto"/>
              <w:jc w:val="right"/>
            </w:pPr>
            <w:r w:rsidRPr="007132FE">
              <w:t>0.0047</w:t>
            </w:r>
          </w:p>
        </w:tc>
        <w:tc>
          <w:tcPr>
            <w:tcW w:w="910" w:type="dxa"/>
            <w:tcBorders>
              <w:top w:val="single" w:sz="6" w:space="0" w:color="FFFFFF"/>
              <w:left w:val="single" w:sz="6" w:space="0" w:color="FFFFFF"/>
              <w:bottom w:val="single" w:sz="6" w:space="0" w:color="FFFFFF"/>
              <w:right w:val="single" w:sz="6" w:space="0" w:color="FFFFFF"/>
            </w:tcBorders>
            <w:vAlign w:val="bottom"/>
          </w:tcPr>
          <w:p w14:paraId="02A85D02" w14:textId="77777777" w:rsidR="0041037A" w:rsidRPr="007132FE" w:rsidRDefault="0041037A" w:rsidP="007552CD">
            <w:pPr>
              <w:spacing w:line="144" w:lineRule="exact"/>
            </w:pPr>
          </w:p>
          <w:p w14:paraId="1004B62C" w14:textId="77777777" w:rsidR="0041037A" w:rsidRPr="007132FE" w:rsidRDefault="0041037A" w:rsidP="007552CD">
            <w:pPr>
              <w:keepNext/>
              <w:tabs>
                <w:tab w:val="left" w:pos="-1440"/>
                <w:tab w:val="left" w:pos="-720"/>
                <w:tab w:val="left" w:pos="810"/>
                <w:tab w:val="left" w:pos="1440"/>
                <w:tab w:val="left" w:pos="1800"/>
                <w:tab w:val="left" w:pos="6058"/>
                <w:tab w:val="left" w:pos="6771"/>
                <w:tab w:val="left" w:pos="7127"/>
                <w:tab w:val="left" w:pos="7483"/>
                <w:tab w:val="left" w:pos="7839"/>
              </w:tabs>
              <w:spacing w:line="286" w:lineRule="auto"/>
              <w:jc w:val="right"/>
            </w:pPr>
            <w:r w:rsidRPr="007132FE">
              <w:t>0.042</w:t>
            </w:r>
          </w:p>
        </w:tc>
        <w:tc>
          <w:tcPr>
            <w:tcW w:w="1041" w:type="dxa"/>
            <w:tcBorders>
              <w:top w:val="single" w:sz="6" w:space="0" w:color="FFFFFF"/>
              <w:left w:val="single" w:sz="6" w:space="0" w:color="FFFFFF"/>
              <w:bottom w:val="single" w:sz="6" w:space="0" w:color="FFFFFF"/>
              <w:right w:val="single" w:sz="6" w:space="0" w:color="FFFFFF"/>
            </w:tcBorders>
            <w:vAlign w:val="bottom"/>
          </w:tcPr>
          <w:p w14:paraId="1FCD826A" w14:textId="77777777" w:rsidR="0041037A" w:rsidRPr="007132FE" w:rsidRDefault="0041037A" w:rsidP="007552CD">
            <w:pPr>
              <w:spacing w:line="144" w:lineRule="exact"/>
            </w:pPr>
          </w:p>
          <w:p w14:paraId="2A10F17A" w14:textId="77777777" w:rsidR="0041037A" w:rsidRPr="007132FE" w:rsidRDefault="0041037A" w:rsidP="007552CD">
            <w:pPr>
              <w:keepNext/>
              <w:tabs>
                <w:tab w:val="left" w:pos="-1440"/>
                <w:tab w:val="left" w:pos="-720"/>
                <w:tab w:val="left" w:pos="810"/>
                <w:tab w:val="left" w:pos="1440"/>
                <w:tab w:val="left" w:pos="1800"/>
                <w:tab w:val="left" w:pos="6058"/>
                <w:tab w:val="left" w:pos="6771"/>
                <w:tab w:val="left" w:pos="7127"/>
                <w:tab w:val="left" w:pos="7483"/>
                <w:tab w:val="left" w:pos="7839"/>
              </w:tabs>
              <w:spacing w:line="286" w:lineRule="auto"/>
              <w:jc w:val="right"/>
            </w:pPr>
            <w:r w:rsidRPr="007132FE">
              <w:noBreakHyphen/>
              <w:t>0.0093</w:t>
            </w:r>
          </w:p>
        </w:tc>
      </w:tr>
      <w:tr w:rsidR="0041037A" w:rsidRPr="007132FE" w14:paraId="05291907" w14:textId="77777777">
        <w:trPr>
          <w:jc w:val="center"/>
        </w:trPr>
        <w:tc>
          <w:tcPr>
            <w:tcW w:w="910" w:type="dxa"/>
            <w:tcBorders>
              <w:top w:val="single" w:sz="6" w:space="0" w:color="FFFFFF"/>
              <w:left w:val="single" w:sz="6" w:space="0" w:color="FFFFFF"/>
              <w:bottom w:val="single" w:sz="18" w:space="0" w:color="000000"/>
              <w:right w:val="single" w:sz="6" w:space="0" w:color="FFFFFF"/>
            </w:tcBorders>
            <w:vAlign w:val="bottom"/>
          </w:tcPr>
          <w:p w14:paraId="6C8BCADB" w14:textId="77777777" w:rsidR="0041037A" w:rsidRPr="0076230E" w:rsidRDefault="0041037A" w:rsidP="007A3922">
            <w:pPr>
              <w:rPr>
                <w:b/>
                <w:bCs/>
              </w:rPr>
            </w:pPr>
          </w:p>
          <w:p w14:paraId="49F23629" w14:textId="77777777" w:rsidR="0041037A" w:rsidRPr="0076230E" w:rsidRDefault="0041037A" w:rsidP="007552CD">
            <w:pPr>
              <w:keepNext/>
              <w:tabs>
                <w:tab w:val="left" w:pos="-1440"/>
                <w:tab w:val="left" w:pos="-720"/>
                <w:tab w:val="left" w:pos="810"/>
                <w:tab w:val="left" w:pos="1440"/>
                <w:tab w:val="left" w:pos="1800"/>
                <w:tab w:val="left" w:pos="6058"/>
                <w:tab w:val="left" w:pos="6771"/>
                <w:tab w:val="left" w:pos="7127"/>
                <w:tab w:val="left" w:pos="7483"/>
                <w:tab w:val="left" w:pos="7839"/>
              </w:tabs>
              <w:spacing w:after="90" w:line="286" w:lineRule="auto"/>
              <w:jc w:val="right"/>
              <w:rPr>
                <w:b/>
                <w:bCs/>
              </w:rPr>
            </w:pPr>
            <w:r w:rsidRPr="0076230E">
              <w:rPr>
                <w:b/>
                <w:bCs/>
              </w:rPr>
              <w:t>CO</w:t>
            </w:r>
            <w:r w:rsidRPr="0076230E">
              <w:rPr>
                <w:b/>
                <w:bCs/>
                <w:vertAlign w:val="superscript"/>
              </w:rPr>
              <w:t>=</w:t>
            </w:r>
            <w:r w:rsidRPr="0076230E">
              <w:rPr>
                <w:b/>
                <w:bCs/>
                <w:vertAlign w:val="subscript"/>
              </w:rPr>
              <w:t>3</w:t>
            </w:r>
          </w:p>
        </w:tc>
        <w:tc>
          <w:tcPr>
            <w:tcW w:w="850" w:type="dxa"/>
            <w:tcBorders>
              <w:top w:val="single" w:sz="6" w:space="0" w:color="FFFFFF"/>
              <w:left w:val="single" w:sz="6" w:space="0" w:color="FFFFFF"/>
              <w:bottom w:val="single" w:sz="18" w:space="0" w:color="000000"/>
              <w:right w:val="single" w:sz="6" w:space="0" w:color="FFFFFF"/>
            </w:tcBorders>
            <w:vAlign w:val="bottom"/>
          </w:tcPr>
          <w:p w14:paraId="6C148D72" w14:textId="77777777" w:rsidR="0041037A" w:rsidRPr="007132FE" w:rsidRDefault="0041037A" w:rsidP="007552CD">
            <w:pPr>
              <w:spacing w:line="144" w:lineRule="exact"/>
            </w:pPr>
          </w:p>
          <w:p w14:paraId="6B834459" w14:textId="77777777" w:rsidR="0041037A" w:rsidRPr="007132FE" w:rsidRDefault="0041037A" w:rsidP="007552CD">
            <w:pPr>
              <w:keepNext/>
              <w:tabs>
                <w:tab w:val="left" w:pos="-1440"/>
                <w:tab w:val="left" w:pos="-720"/>
                <w:tab w:val="left" w:pos="810"/>
                <w:tab w:val="left" w:pos="1440"/>
                <w:tab w:val="left" w:pos="1800"/>
                <w:tab w:val="left" w:pos="6058"/>
                <w:tab w:val="left" w:pos="6771"/>
                <w:tab w:val="left" w:pos="7127"/>
                <w:tab w:val="left" w:pos="7483"/>
                <w:tab w:val="left" w:pos="7839"/>
              </w:tabs>
              <w:spacing w:after="90" w:line="286" w:lineRule="auto"/>
              <w:jc w:val="center"/>
            </w:pPr>
            <w:r w:rsidRPr="007132FE">
              <w:t>2</w:t>
            </w:r>
          </w:p>
        </w:tc>
        <w:tc>
          <w:tcPr>
            <w:tcW w:w="780" w:type="dxa"/>
            <w:tcBorders>
              <w:top w:val="single" w:sz="6" w:space="0" w:color="FFFFFF"/>
              <w:left w:val="single" w:sz="6" w:space="0" w:color="FFFFFF"/>
              <w:bottom w:val="single" w:sz="18" w:space="0" w:color="000000"/>
              <w:right w:val="single" w:sz="6" w:space="0" w:color="FFFFFF"/>
            </w:tcBorders>
            <w:vAlign w:val="bottom"/>
          </w:tcPr>
          <w:p w14:paraId="25E206F1" w14:textId="77777777" w:rsidR="0041037A" w:rsidRPr="007132FE" w:rsidRDefault="0041037A" w:rsidP="007552CD">
            <w:pPr>
              <w:spacing w:line="144" w:lineRule="exact"/>
            </w:pPr>
          </w:p>
          <w:p w14:paraId="6B3101B9" w14:textId="77777777" w:rsidR="0041037A" w:rsidRPr="007132FE" w:rsidRDefault="0041037A" w:rsidP="007552CD">
            <w:pPr>
              <w:keepNext/>
              <w:tabs>
                <w:tab w:val="left" w:pos="-1440"/>
                <w:tab w:val="left" w:pos="-720"/>
                <w:tab w:val="left" w:pos="810"/>
                <w:tab w:val="left" w:pos="1440"/>
                <w:tab w:val="left" w:pos="1800"/>
                <w:tab w:val="left" w:pos="6058"/>
                <w:tab w:val="left" w:pos="6771"/>
                <w:tab w:val="left" w:pos="7127"/>
                <w:tab w:val="left" w:pos="7483"/>
                <w:tab w:val="left" w:pos="7839"/>
              </w:tabs>
              <w:spacing w:after="90" w:line="286" w:lineRule="auto"/>
              <w:jc w:val="center"/>
            </w:pPr>
            <w:r w:rsidRPr="007132FE">
              <w:t>4.5</w:t>
            </w:r>
          </w:p>
        </w:tc>
        <w:tc>
          <w:tcPr>
            <w:tcW w:w="910" w:type="dxa"/>
            <w:tcBorders>
              <w:top w:val="single" w:sz="6" w:space="0" w:color="FFFFFF"/>
              <w:left w:val="single" w:sz="6" w:space="0" w:color="FFFFFF"/>
              <w:bottom w:val="single" w:sz="18" w:space="0" w:color="000000"/>
              <w:right w:val="single" w:sz="6" w:space="0" w:color="FFFFFF"/>
            </w:tcBorders>
            <w:vAlign w:val="bottom"/>
          </w:tcPr>
          <w:p w14:paraId="521BFC8F" w14:textId="77777777" w:rsidR="0041037A" w:rsidRPr="007132FE" w:rsidRDefault="0041037A" w:rsidP="007552CD">
            <w:pPr>
              <w:spacing w:line="144" w:lineRule="exact"/>
            </w:pPr>
          </w:p>
          <w:p w14:paraId="16B4D896" w14:textId="77777777" w:rsidR="0041037A" w:rsidRPr="007132FE" w:rsidRDefault="0041037A" w:rsidP="007552CD">
            <w:pPr>
              <w:keepNext/>
              <w:tabs>
                <w:tab w:val="left" w:pos="-1440"/>
                <w:tab w:val="left" w:pos="-720"/>
                <w:tab w:val="left" w:pos="810"/>
                <w:tab w:val="left" w:pos="1440"/>
                <w:tab w:val="left" w:pos="1800"/>
                <w:tab w:val="left" w:pos="6058"/>
                <w:tab w:val="left" w:pos="6771"/>
                <w:tab w:val="left" w:pos="7127"/>
                <w:tab w:val="left" w:pos="7483"/>
                <w:tab w:val="left" w:pos="7839"/>
              </w:tabs>
              <w:spacing w:after="90" w:line="286" w:lineRule="auto"/>
              <w:jc w:val="right"/>
            </w:pPr>
            <w:r w:rsidRPr="007132FE">
              <w:t>0.0121</w:t>
            </w:r>
          </w:p>
        </w:tc>
        <w:tc>
          <w:tcPr>
            <w:tcW w:w="910" w:type="dxa"/>
            <w:tcBorders>
              <w:top w:val="single" w:sz="6" w:space="0" w:color="FFFFFF"/>
              <w:left w:val="single" w:sz="6" w:space="0" w:color="FFFFFF"/>
              <w:bottom w:val="single" w:sz="18" w:space="0" w:color="000000"/>
              <w:right w:val="single" w:sz="6" w:space="0" w:color="FFFFFF"/>
            </w:tcBorders>
            <w:vAlign w:val="bottom"/>
          </w:tcPr>
          <w:p w14:paraId="32E5B5C7" w14:textId="77777777" w:rsidR="0041037A" w:rsidRPr="007132FE" w:rsidRDefault="0041037A" w:rsidP="007552CD">
            <w:pPr>
              <w:spacing w:line="144" w:lineRule="exact"/>
            </w:pPr>
          </w:p>
          <w:p w14:paraId="317B717B" w14:textId="77777777" w:rsidR="0041037A" w:rsidRPr="007132FE" w:rsidRDefault="0041037A" w:rsidP="007552CD">
            <w:pPr>
              <w:keepNext/>
              <w:tabs>
                <w:tab w:val="left" w:pos="-1440"/>
                <w:tab w:val="left" w:pos="-720"/>
                <w:tab w:val="left" w:pos="810"/>
                <w:tab w:val="left" w:pos="1440"/>
                <w:tab w:val="left" w:pos="1800"/>
                <w:tab w:val="left" w:pos="6058"/>
                <w:tab w:val="left" w:pos="6771"/>
                <w:tab w:val="left" w:pos="7127"/>
                <w:tab w:val="left" w:pos="7483"/>
                <w:tab w:val="left" w:pos="7839"/>
              </w:tabs>
              <w:spacing w:after="90" w:line="286" w:lineRule="auto"/>
              <w:jc w:val="right"/>
            </w:pPr>
            <w:r w:rsidRPr="007132FE">
              <w:t>0.0972</w:t>
            </w:r>
          </w:p>
        </w:tc>
        <w:tc>
          <w:tcPr>
            <w:tcW w:w="1041" w:type="dxa"/>
            <w:tcBorders>
              <w:top w:val="single" w:sz="6" w:space="0" w:color="FFFFFF"/>
              <w:left w:val="single" w:sz="6" w:space="0" w:color="FFFFFF"/>
              <w:bottom w:val="single" w:sz="18" w:space="0" w:color="000000"/>
              <w:right w:val="single" w:sz="6" w:space="0" w:color="FFFFFF"/>
            </w:tcBorders>
            <w:vAlign w:val="bottom"/>
          </w:tcPr>
          <w:p w14:paraId="67BD3B85" w14:textId="77777777" w:rsidR="0041037A" w:rsidRPr="007132FE" w:rsidRDefault="0041037A" w:rsidP="007552CD">
            <w:pPr>
              <w:spacing w:line="144" w:lineRule="exact"/>
            </w:pPr>
          </w:p>
          <w:p w14:paraId="61A1543A" w14:textId="77777777" w:rsidR="0041037A" w:rsidRPr="007132FE" w:rsidRDefault="0041037A" w:rsidP="007552CD">
            <w:pPr>
              <w:keepNext/>
              <w:tabs>
                <w:tab w:val="left" w:pos="-1440"/>
                <w:tab w:val="left" w:pos="-720"/>
                <w:tab w:val="left" w:pos="810"/>
                <w:tab w:val="left" w:pos="1440"/>
                <w:tab w:val="left" w:pos="1800"/>
                <w:tab w:val="left" w:pos="6058"/>
                <w:tab w:val="left" w:pos="6771"/>
                <w:tab w:val="left" w:pos="7127"/>
                <w:tab w:val="left" w:pos="7483"/>
                <w:tab w:val="left" w:pos="7839"/>
              </w:tabs>
              <w:spacing w:after="90" w:line="286" w:lineRule="auto"/>
              <w:jc w:val="right"/>
            </w:pPr>
            <w:r w:rsidRPr="007132FE">
              <w:noBreakHyphen/>
              <w:t>0.0207</w:t>
            </w:r>
          </w:p>
        </w:tc>
      </w:tr>
    </w:tbl>
    <w:p w14:paraId="14B1E0DC" w14:textId="77777777" w:rsidR="0041037A" w:rsidRPr="007132FE" w:rsidRDefault="0041037A" w:rsidP="007A3922">
      <w:pPr>
        <w:pStyle w:val="BodyText2"/>
      </w:pPr>
    </w:p>
    <w:p w14:paraId="070C1E0F" w14:textId="77777777" w:rsidR="0041037A" w:rsidRPr="007132FE" w:rsidRDefault="00FA1B19" w:rsidP="007A3922">
      <w:pPr>
        <w:pStyle w:val="BodyText"/>
      </w:pPr>
      <w:r w:rsidRPr="007132FE">
        <w:fldChar w:fldCharType="begin"/>
      </w:r>
      <w:r w:rsidR="0041037A" w:rsidRPr="007132FE">
        <w:instrText>ADVANCE \d6</w:instrText>
      </w:r>
      <w:r w:rsidRPr="007132FE">
        <w:fldChar w:fldCharType="end"/>
      </w:r>
      <w:r w:rsidR="0041037A" w:rsidRPr="007132FE">
        <w:t>Activity coefficients for [H+], [OH-], [H2CO3], and [H2O] are treated as special cases:</w:t>
      </w:r>
    </w:p>
    <w:p w14:paraId="76E9D985" w14:textId="0DB906FD" w:rsidR="0041037A" w:rsidRPr="00B7030B" w:rsidRDefault="0041037A" w:rsidP="008F3173">
      <w:pPr>
        <w:pStyle w:val="equation"/>
        <w:rPr>
          <w:rFonts w:asciiTheme="minorHAnsi" w:hAnsiTheme="minorHAnsi"/>
        </w:rPr>
      </w:pPr>
      <w:r w:rsidRPr="00B7030B">
        <w:rPr>
          <w:rFonts w:asciiTheme="minorHAnsi" w:hAnsiTheme="minorHAnsi"/>
        </w:rPr>
        <w:tab/>
      </w:r>
      <m:oMath>
        <m:d>
          <m:dPr>
            <m:begChr m:val="["/>
            <m:endChr m:val="]"/>
            <m:ctrlPr>
              <w:rPr>
                <w:rFonts w:ascii="Cambria Math" w:hAnsiTheme="minorHAnsi"/>
                <w:i/>
              </w:rPr>
            </m:ctrlPr>
          </m:dPr>
          <m:e>
            <m:sSup>
              <m:sSupPr>
                <m:ctrlPr>
                  <w:rPr>
                    <w:rFonts w:ascii="Cambria Math" w:hAnsiTheme="minorHAnsi"/>
                    <w:i/>
                  </w:rPr>
                </m:ctrlPr>
              </m:sSupPr>
              <m:e>
                <m:r>
                  <w:rPr>
                    <w:rFonts w:ascii="Cambria Math" w:hAnsiTheme="minorHAnsi"/>
                  </w:rPr>
                  <m:t>H</m:t>
                </m:r>
              </m:e>
              <m:sup>
                <m:r>
                  <w:rPr>
                    <w:rFonts w:ascii="Cambria Math" w:hAnsiTheme="minorHAnsi"/>
                  </w:rPr>
                  <m:t>+</m:t>
                </m:r>
              </m:sup>
            </m:sSup>
            <m:ctrlPr>
              <w:rPr>
                <w:rFonts w:ascii="Cambria Math" w:hAnsi="Cambria Math"/>
                <w:i/>
              </w:rPr>
            </m:ctrlPr>
          </m:e>
        </m:d>
        <m:r>
          <w:rPr>
            <w:rFonts w:ascii="Cambria Math" w:hAnsiTheme="minorHAnsi"/>
          </w:rPr>
          <m:t>γ=</m:t>
        </m:r>
        <m:d>
          <m:dPr>
            <m:begChr m:val="["/>
            <m:endChr m:val="]"/>
            <m:ctrlPr>
              <w:rPr>
                <w:rFonts w:ascii="Cambria Math" w:hAnsiTheme="minorHAnsi"/>
                <w:i/>
              </w:rPr>
            </m:ctrlPr>
          </m:dPr>
          <m:e>
            <m:sSub>
              <m:sSubPr>
                <m:ctrlPr>
                  <w:rPr>
                    <w:rFonts w:ascii="Cambria Math" w:hAnsiTheme="minorHAnsi"/>
                    <w:i/>
                  </w:rPr>
                </m:ctrlPr>
              </m:sSubPr>
              <m:e>
                <m:r>
                  <w:rPr>
                    <w:rFonts w:ascii="Cambria Math" w:hAnsiTheme="minorHAnsi"/>
                  </w:rPr>
                  <m:t>H</m:t>
                </m:r>
              </m:e>
              <m:sub>
                <m:r>
                  <w:rPr>
                    <w:rFonts w:ascii="Cambria Math" w:hAnsiTheme="minorHAnsi"/>
                  </w:rPr>
                  <m:t>2</m:t>
                </m:r>
              </m:sub>
            </m:sSub>
            <m:r>
              <w:rPr>
                <w:rFonts w:ascii="Cambria Math" w:hAnsiTheme="minorHAnsi"/>
              </w:rPr>
              <m:t>O</m:t>
            </m:r>
          </m:e>
        </m:d>
        <m:r>
          <w:rPr>
            <w:rFonts w:ascii="Cambria Math" w:hAnsiTheme="minorHAnsi"/>
          </w:rPr>
          <m:t>γ=1</m:t>
        </m:r>
      </m:oMath>
      <w:r w:rsidRPr="00B7030B">
        <w:rPr>
          <w:rFonts w:asciiTheme="minorHAnsi" w:hAnsiTheme="minorHAnsi"/>
        </w:rPr>
        <w:tab/>
      </w:r>
      <w:r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157</w:t>
      </w:r>
      <w:r w:rsidR="00A41B27">
        <w:rPr>
          <w:rFonts w:asciiTheme="minorHAnsi" w:hAnsiTheme="minorHAnsi"/>
          <w:b/>
          <w:bCs/>
        </w:rPr>
        <w:fldChar w:fldCharType="end"/>
      </w:r>
      <w:r w:rsidRPr="00B7030B">
        <w:rPr>
          <w:rFonts w:asciiTheme="minorHAnsi" w:hAnsiTheme="minorHAnsi"/>
          <w:b/>
          <w:bCs/>
        </w:rPr>
        <w:t>)</w:t>
      </w:r>
    </w:p>
    <w:p w14:paraId="044ACCBD" w14:textId="7B428A17" w:rsidR="0041037A" w:rsidRPr="00B7030B" w:rsidRDefault="0041037A" w:rsidP="008F3173">
      <w:pPr>
        <w:pStyle w:val="equation"/>
        <w:rPr>
          <w:rFonts w:asciiTheme="minorHAnsi" w:hAnsiTheme="minorHAnsi"/>
        </w:rPr>
      </w:pPr>
      <w:r w:rsidRPr="00B7030B">
        <w:rPr>
          <w:rFonts w:asciiTheme="minorHAnsi" w:hAnsiTheme="minorHAnsi"/>
        </w:rPr>
        <w:tab/>
      </w:r>
      <m:oMath>
        <m:d>
          <m:dPr>
            <m:begChr m:val="["/>
            <m:endChr m:val="]"/>
            <m:ctrlPr>
              <w:rPr>
                <w:rFonts w:ascii="Cambria Math" w:hAnsiTheme="minorHAnsi"/>
                <w:i/>
              </w:rPr>
            </m:ctrlPr>
          </m:dPr>
          <m:e>
            <m:sSub>
              <m:sSubPr>
                <m:ctrlPr>
                  <w:rPr>
                    <w:rFonts w:ascii="Cambria Math" w:hAnsiTheme="minorHAnsi"/>
                    <w:i/>
                  </w:rPr>
                </m:ctrlPr>
              </m:sSubPr>
              <m:e>
                <m:r>
                  <w:rPr>
                    <w:rFonts w:ascii="Cambria Math" w:hAnsiTheme="minorHAnsi"/>
                  </w:rPr>
                  <m:t>H</m:t>
                </m:r>
              </m:e>
              <m:sub>
                <m:r>
                  <w:rPr>
                    <w:rFonts w:ascii="Cambria Math" w:hAnsiTheme="minorHAnsi"/>
                  </w:rPr>
                  <m:t>2</m:t>
                </m:r>
              </m:sub>
            </m:sSub>
            <m:r>
              <m:rPr>
                <m:nor/>
              </m:rPr>
              <w:rPr>
                <w:rFonts w:ascii="Cambria Math" w:hAnsiTheme="minorHAnsi"/>
              </w:rPr>
              <m:t>C</m:t>
            </m:r>
            <m:sSub>
              <m:sSubPr>
                <m:ctrlPr>
                  <w:rPr>
                    <w:rFonts w:ascii="Cambria Math" w:hAnsiTheme="minorHAnsi"/>
                  </w:rPr>
                </m:ctrlPr>
              </m:sSubPr>
              <m:e>
                <m:r>
                  <m:rPr>
                    <m:nor/>
                  </m:rPr>
                  <w:rPr>
                    <w:rFonts w:ascii="Cambria Math" w:hAnsiTheme="minorHAnsi"/>
                  </w:rPr>
                  <m:t>O</m:t>
                </m:r>
              </m:e>
              <m:sub>
                <m:r>
                  <w:rPr>
                    <w:rFonts w:ascii="Cambria Math" w:hAnsiTheme="minorHAnsi"/>
                  </w:rPr>
                  <m:t>3</m:t>
                </m:r>
                <m:ctrlPr>
                  <w:rPr>
                    <w:rFonts w:ascii="Cambria Math" w:hAnsiTheme="minorHAnsi"/>
                    <w:i/>
                  </w:rPr>
                </m:ctrlPr>
              </m:sub>
            </m:sSub>
            <m:ctrlPr>
              <w:rPr>
                <w:rFonts w:ascii="Cambria Math" w:hAnsi="Cambria Math"/>
                <w:i/>
              </w:rPr>
            </m:ctrlPr>
          </m:e>
        </m:d>
        <m:r>
          <w:rPr>
            <w:rFonts w:ascii="Cambria Math" w:hAnsiTheme="minorHAnsi"/>
          </w:rPr>
          <m:t>γ=</m:t>
        </m:r>
        <m:d>
          <m:dPr>
            <m:begChr m:val="["/>
            <m:endChr m:val="]"/>
            <m:ctrlPr>
              <w:rPr>
                <w:rFonts w:ascii="Cambria Math" w:hAnsiTheme="minorHAnsi"/>
              </w:rPr>
            </m:ctrlPr>
          </m:dPr>
          <m:e>
            <m:r>
              <m:rPr>
                <m:nor/>
              </m:rPr>
              <w:rPr>
                <w:rFonts w:ascii="Cambria Math" w:hAnsiTheme="minorHAnsi"/>
              </w:rPr>
              <m:t>O</m:t>
            </m:r>
            <m:sSup>
              <m:sSupPr>
                <m:ctrlPr>
                  <w:rPr>
                    <w:rFonts w:ascii="Cambria Math" w:hAnsiTheme="minorHAnsi"/>
                  </w:rPr>
                </m:ctrlPr>
              </m:sSupPr>
              <m:e>
                <m:r>
                  <m:rPr>
                    <m:nor/>
                  </m:rPr>
                  <w:rPr>
                    <w:rFonts w:ascii="Cambria Math" w:hAnsiTheme="minorHAnsi"/>
                  </w:rPr>
                  <m:t>H</m:t>
                </m:r>
              </m:e>
              <m:sup>
                <m:r>
                  <w:rPr>
                    <w:rFonts w:ascii="Cambria Math" w:hAnsiTheme="minorHAnsi"/>
                  </w:rPr>
                  <m:t>-</m:t>
                </m:r>
                <m:ctrlPr>
                  <w:rPr>
                    <w:rFonts w:ascii="Cambria Math" w:hAnsi="Cambria Math"/>
                    <w:i/>
                  </w:rPr>
                </m:ctrlPr>
              </m:sup>
            </m:sSup>
            <m:ctrlPr>
              <w:rPr>
                <w:rFonts w:ascii="Cambria Math" w:hAnsi="Cambria Math"/>
                <w:i/>
              </w:rPr>
            </m:ctrlPr>
          </m:e>
        </m:d>
        <m:r>
          <w:rPr>
            <w:rFonts w:ascii="Cambria Math" w:hAnsiTheme="minorHAnsi"/>
          </w:rPr>
          <m:t>γ</m:t>
        </m:r>
        <m:r>
          <m:rPr>
            <m:nor/>
          </m:rPr>
          <w:rPr>
            <w:rFonts w:ascii="Cambria Math" w:hAnsiTheme="minorHAnsi"/>
          </w:rPr>
          <m:t>=0.0755I</m:t>
        </m:r>
      </m:oMath>
      <w:r w:rsidRPr="00B7030B">
        <w:rPr>
          <w:rFonts w:asciiTheme="minorHAnsi" w:hAnsiTheme="minorHAnsi"/>
        </w:rPr>
        <w:tab/>
      </w:r>
      <w:r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158</w:t>
      </w:r>
      <w:r w:rsidR="00A41B27">
        <w:rPr>
          <w:rFonts w:asciiTheme="minorHAnsi" w:hAnsiTheme="minorHAnsi"/>
          <w:b/>
          <w:bCs/>
        </w:rPr>
        <w:fldChar w:fldCharType="end"/>
      </w:r>
      <w:r w:rsidRPr="00B7030B">
        <w:rPr>
          <w:rFonts w:asciiTheme="minorHAnsi" w:hAnsiTheme="minorHAnsi"/>
          <w:b/>
          <w:bCs/>
        </w:rPr>
        <w:t>)</w:t>
      </w:r>
    </w:p>
    <w:p w14:paraId="449D273B" w14:textId="77777777" w:rsidR="0041037A" w:rsidRPr="00B7030B" w:rsidRDefault="0041037A" w:rsidP="007A3922">
      <w:pPr>
        <w:pStyle w:val="BodyText"/>
      </w:pPr>
    </w:p>
    <w:p w14:paraId="5BF6E197" w14:textId="77777777" w:rsidR="0041037A" w:rsidRPr="00B7030B" w:rsidRDefault="0041037A" w:rsidP="007A3922">
      <w:pPr>
        <w:pStyle w:val="Heading2"/>
      </w:pPr>
      <w:bookmarkStart w:id="876" w:name="temperature_rate_multipliers"/>
      <w:bookmarkStart w:id="877" w:name="_Toc2506332"/>
      <w:bookmarkStart w:id="878" w:name="_Toc48573694"/>
      <w:bookmarkEnd w:id="876"/>
      <w:r w:rsidRPr="00B7030B">
        <w:t>Temperature Rate Multipliers</w:t>
      </w:r>
      <w:bookmarkEnd w:id="877"/>
      <w:bookmarkEnd w:id="878"/>
    </w:p>
    <w:p w14:paraId="293951EC" w14:textId="77777777" w:rsidR="0041037A" w:rsidRPr="00DE6639" w:rsidRDefault="0041037A" w:rsidP="007A3922">
      <w:pPr>
        <w:pStyle w:val="BodyText"/>
      </w:pPr>
      <w:r w:rsidRPr="00DE6639">
        <w:t xml:space="preserve">Most biological and chemical rates are temperature dependent.  Subroutine </w:t>
      </w:r>
      <w:r w:rsidRPr="00127D1D">
        <w:rPr>
          <w:b/>
          <w:bCs/>
        </w:rPr>
        <w:t>RATE_MULTIPLIERS</w:t>
      </w:r>
      <w:r w:rsidRPr="00DE6639">
        <w:t xml:space="preserve"> calculates the temperature dependence for all rates.  It is called after the temperature solution so the tem</w:t>
      </w:r>
      <w:r w:rsidRPr="00DE6639">
        <w:softHyphen/>
        <w:t>perature of the current compu</w:t>
      </w:r>
      <w:r w:rsidRPr="00DE6639">
        <w:softHyphen/>
        <w:t>tational interval is used.</w:t>
      </w:r>
    </w:p>
    <w:p w14:paraId="17088C13" w14:textId="0D207766" w:rsidR="0041037A" w:rsidRPr="00DE6639" w:rsidRDefault="0041037A" w:rsidP="00B6554A">
      <w:pPr>
        <w:pStyle w:val="BodyText"/>
      </w:pPr>
      <w:r w:rsidRPr="00DE6639">
        <w:t xml:space="preserve">A representative rate multiplier function is shown in </w:t>
      </w:r>
      <w:r w:rsidR="003B7E39" w:rsidRPr="00DE6639">
        <w:fldChar w:fldCharType="begin"/>
      </w:r>
      <w:r w:rsidR="003B7E39" w:rsidRPr="00DE6639">
        <w:instrText xml:space="preserve"> REF _Ref15456904 \h  \* MERGEFORMAT </w:instrText>
      </w:r>
      <w:r w:rsidR="003B7E39" w:rsidRPr="00DE6639">
        <w:fldChar w:fldCharType="separate"/>
      </w:r>
      <w:r w:rsidR="00A95042" w:rsidRPr="00A95042">
        <w:rPr>
          <w:rStyle w:val="Figurehyperlink"/>
        </w:rPr>
        <w:t>Figure 111</w:t>
      </w:r>
      <w:r w:rsidR="003B7E39" w:rsidRPr="00DE6639">
        <w:fldChar w:fldCharType="end"/>
      </w:r>
      <w:r w:rsidRPr="00DE6639">
        <w:t xml:space="preserve"> with its </w:t>
      </w:r>
      <w:r w:rsidRPr="00DE6639">
        <w:rPr>
          <w:i/>
          <w:iCs/>
        </w:rPr>
        <w:t>K</w:t>
      </w:r>
      <w:r w:rsidRPr="00DE6639">
        <w:t xml:space="preserve"> and </w:t>
      </w:r>
      <w:r w:rsidRPr="00DE6639">
        <w:rPr>
          <w:i/>
          <w:iCs/>
        </w:rPr>
        <w:t>T</w:t>
      </w:r>
      <w:r w:rsidRPr="00DE6639">
        <w:t xml:space="preserve"> parameters.  The curve represents how biological process rates exhibit an optimum range and diminish asymmetrically at higher and lower tempera</w:t>
      </w:r>
      <w:r w:rsidRPr="00DE6639">
        <w:softHyphen/>
        <w:t xml:space="preserve">tures (Thornton and </w:t>
      </w:r>
      <w:proofErr w:type="spellStart"/>
      <w:r w:rsidRPr="00DE6639">
        <w:t>Lessem</w:t>
      </w:r>
      <w:proofErr w:type="spellEnd"/>
      <w:r w:rsidRPr="00DE6639">
        <w:t>, 1978).</w:t>
      </w:r>
    </w:p>
    <w:p w14:paraId="3DF2775D" w14:textId="759A83AA" w:rsidR="0041037A" w:rsidRPr="00B7030B" w:rsidRDefault="0041037A">
      <w:pPr>
        <w:pStyle w:val="equation"/>
        <w:rPr>
          <w:rFonts w:asciiTheme="minorHAnsi" w:hAnsiTheme="minorHAnsi"/>
        </w:rPr>
      </w:pPr>
      <w:r w:rsidRPr="00B7030B">
        <w:rPr>
          <w:rFonts w:asciiTheme="minorHAnsi" w:hAnsiTheme="minorHAnsi"/>
        </w:rPr>
        <w:tab/>
      </w:r>
      <w:r w:rsidR="00E108E0" w:rsidRPr="00E108E0">
        <w:rPr>
          <w:rFonts w:asciiTheme="minorHAnsi" w:hAnsiTheme="minorHAnsi"/>
          <w:noProof/>
          <w:position w:val="-154"/>
        </w:rPr>
        <w:object w:dxaOrig="6440" w:dyaOrig="2680" w14:anchorId="60E8DE53">
          <v:shape id="_x0000_i1080" type="#_x0000_t75" alt="" style="width:332.85pt;height:159.15pt;mso-width-percent:0;mso-height-percent:0;mso-width-percent:0;mso-height-percent:0" o:ole="" fillcolor="window">
            <v:imagedata r:id="rId509" o:title=""/>
          </v:shape>
          <o:OLEObject Type="Embed" ProgID="Equation.3" ShapeID="_x0000_i1080" DrawAspect="Content" ObjectID="_1721314907" r:id="rId510"/>
        </w:object>
      </w:r>
      <w:r w:rsidRPr="00B7030B">
        <w:rPr>
          <w:rFonts w:asciiTheme="minorHAnsi" w:hAnsiTheme="minorHAnsi"/>
        </w:rPr>
        <w:tab/>
      </w:r>
      <w:r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159</w:t>
      </w:r>
      <w:r w:rsidR="00A41B27">
        <w:rPr>
          <w:rFonts w:asciiTheme="minorHAnsi" w:hAnsiTheme="minorHAnsi"/>
          <w:b/>
          <w:bCs/>
        </w:rPr>
        <w:fldChar w:fldCharType="end"/>
      </w:r>
      <w:r w:rsidRPr="00B7030B">
        <w:rPr>
          <w:rFonts w:asciiTheme="minorHAnsi" w:hAnsiTheme="minorHAnsi"/>
          <w:b/>
          <w:bCs/>
        </w:rPr>
        <w:t>)</w:t>
      </w:r>
    </w:p>
    <w:p w14:paraId="19DA090C" w14:textId="77777777" w:rsidR="0041037A" w:rsidRPr="00DE6639" w:rsidRDefault="0041037A" w:rsidP="008565FA">
      <w:pPr>
        <w:pStyle w:val="where"/>
      </w:pPr>
      <w:r w:rsidRPr="00DE6639">
        <w:lastRenderedPageBreak/>
        <w:t>where:</w:t>
      </w:r>
    </w:p>
    <w:p w14:paraId="5C99D82A" w14:textId="77777777" w:rsidR="0041037A" w:rsidRPr="00DE6639" w:rsidRDefault="0041037A" w:rsidP="00C012E8">
      <w:pPr>
        <w:pStyle w:val="BodyText"/>
      </w:pPr>
      <w:r w:rsidRPr="00DE6639">
        <w:tab/>
      </w:r>
      <w:r w:rsidR="00E108E0" w:rsidRPr="00292641">
        <w:rPr>
          <w:noProof/>
        </w:rPr>
        <w:object w:dxaOrig="2799" w:dyaOrig="1719" w14:anchorId="34C77E83">
          <v:shape id="_x0000_i1079" type="#_x0000_t75" alt="" style="width:145.9pt;height:87.15pt;mso-width-percent:0;mso-height-percent:0;mso-width-percent:0;mso-height-percent:0" o:ole="" fillcolor="window">
            <v:imagedata r:id="rId511" o:title=""/>
          </v:shape>
          <o:OLEObject Type="Embed" ProgID="Equation.3" ShapeID="_x0000_i1079" DrawAspect="Content" ObjectID="_1721314908" r:id="rId512"/>
        </w:object>
      </w:r>
    </w:p>
    <w:p w14:paraId="1506B60D" w14:textId="77777777" w:rsidR="0041037A" w:rsidRPr="00DE6639" w:rsidRDefault="0041037A" w:rsidP="0052054C">
      <w:pPr>
        <w:pStyle w:val="BodyText"/>
      </w:pPr>
      <w:r w:rsidRPr="00DE6639">
        <w:sym w:font="Symbol" w:char="F067"/>
      </w:r>
      <w:proofErr w:type="spellStart"/>
      <w:r w:rsidRPr="00DE6639">
        <w:rPr>
          <w:vertAlign w:val="subscript"/>
        </w:rPr>
        <w:t>ar</w:t>
      </w:r>
      <w:proofErr w:type="spellEnd"/>
      <w:r w:rsidRPr="00DE6639">
        <w:t xml:space="preserve"> and </w:t>
      </w:r>
      <w:r w:rsidRPr="00DE6639">
        <w:sym w:font="Symbol" w:char="F067"/>
      </w:r>
      <w:proofErr w:type="spellStart"/>
      <w:r w:rsidRPr="00DE6639">
        <w:rPr>
          <w:vertAlign w:val="subscript"/>
        </w:rPr>
        <w:t>af</w:t>
      </w:r>
      <w:proofErr w:type="spellEnd"/>
      <w:r w:rsidRPr="00DE6639">
        <w:t xml:space="preserve"> are the rising and falling limb temperature multipliers.</w:t>
      </w:r>
    </w:p>
    <w:p w14:paraId="3D82CEB0" w14:textId="77777777" w:rsidR="0041037A" w:rsidRDefault="0041037A" w:rsidP="00B6554A">
      <w:pPr>
        <w:pStyle w:val="BodyText"/>
      </w:pPr>
      <w:r w:rsidRPr="00DE6639">
        <w:t xml:space="preserve">The user supplies temperatures </w:t>
      </w:r>
      <w:r w:rsidRPr="00DE6639">
        <w:rPr>
          <w:i/>
          <w:iCs/>
        </w:rPr>
        <w:t>T</w:t>
      </w:r>
      <w:r w:rsidRPr="00DE6639">
        <w:rPr>
          <w:i/>
          <w:iCs/>
          <w:vertAlign w:val="subscript"/>
        </w:rPr>
        <w:t>1</w:t>
      </w:r>
      <w:r w:rsidRPr="00DE6639">
        <w:t xml:space="preserve"> to </w:t>
      </w:r>
      <w:r w:rsidRPr="00DE6639">
        <w:rPr>
          <w:i/>
          <w:iCs/>
        </w:rPr>
        <w:t>T</w:t>
      </w:r>
      <w:r w:rsidRPr="00DE6639">
        <w:rPr>
          <w:i/>
          <w:iCs/>
          <w:vertAlign w:val="subscript"/>
        </w:rPr>
        <w:t>4</w:t>
      </w:r>
      <w:r w:rsidRPr="00DE6639">
        <w:t xml:space="preserve"> and multiplier factors </w:t>
      </w:r>
      <w:r w:rsidRPr="00DE6639">
        <w:rPr>
          <w:i/>
          <w:iCs/>
        </w:rPr>
        <w:t>K</w:t>
      </w:r>
      <w:r w:rsidRPr="00DE6639">
        <w:rPr>
          <w:i/>
          <w:iCs/>
          <w:vertAlign w:val="subscript"/>
        </w:rPr>
        <w:t>1</w:t>
      </w:r>
      <w:r w:rsidRPr="00DE6639">
        <w:t xml:space="preserve"> to </w:t>
      </w:r>
      <w:r w:rsidRPr="00DE6639">
        <w:rPr>
          <w:i/>
          <w:iCs/>
        </w:rPr>
        <w:t>K</w:t>
      </w:r>
      <w:r w:rsidRPr="00DE6639">
        <w:rPr>
          <w:i/>
          <w:iCs/>
          <w:vertAlign w:val="subscript"/>
        </w:rPr>
        <w:t>4</w:t>
      </w:r>
      <w:r w:rsidRPr="00DE6639">
        <w:t>.  Tem</w:t>
      </w:r>
      <w:r w:rsidRPr="00DE6639">
        <w:softHyphen/>
        <w:t xml:space="preserve">peratures </w:t>
      </w:r>
      <w:r w:rsidRPr="00DE6639">
        <w:rPr>
          <w:i/>
          <w:iCs/>
        </w:rPr>
        <w:t>T</w:t>
      </w:r>
      <w:r w:rsidRPr="00DE6639">
        <w:rPr>
          <w:i/>
          <w:iCs/>
          <w:vertAlign w:val="subscript"/>
        </w:rPr>
        <w:t>1</w:t>
      </w:r>
      <w:r w:rsidRPr="00DE6639">
        <w:t xml:space="preserve"> and </w:t>
      </w:r>
      <w:r w:rsidRPr="00DE6639">
        <w:rPr>
          <w:i/>
          <w:iCs/>
        </w:rPr>
        <w:t>T</w:t>
      </w:r>
      <w:r w:rsidRPr="00DE6639">
        <w:rPr>
          <w:i/>
          <w:iCs/>
          <w:vertAlign w:val="subscript"/>
        </w:rPr>
        <w:t>4</w:t>
      </w:r>
      <w:r w:rsidRPr="00DE6639">
        <w:t xml:space="preserve"> represent mortality limits, and </w:t>
      </w:r>
      <w:r w:rsidRPr="00DE6639">
        <w:rPr>
          <w:i/>
          <w:iCs/>
        </w:rPr>
        <w:t>T</w:t>
      </w:r>
      <w:r w:rsidRPr="00DE6639">
        <w:rPr>
          <w:i/>
          <w:iCs/>
          <w:vertAlign w:val="subscript"/>
        </w:rPr>
        <w:t>2</w:t>
      </w:r>
      <w:r w:rsidRPr="00DE6639">
        <w:t xml:space="preserve"> and </w:t>
      </w:r>
      <w:r w:rsidRPr="00DE6639">
        <w:rPr>
          <w:i/>
          <w:iCs/>
        </w:rPr>
        <w:t>T</w:t>
      </w:r>
      <w:r w:rsidRPr="00DE6639">
        <w:rPr>
          <w:i/>
          <w:iCs/>
          <w:vertAlign w:val="subscript"/>
        </w:rPr>
        <w:t>3</w:t>
      </w:r>
      <w:r w:rsidRPr="00DE6639">
        <w:t xml:space="preserve"> are used to define the optimum range.  Maximum reac</w:t>
      </w:r>
      <w:r w:rsidRPr="00DE6639">
        <w:softHyphen/>
        <w:t>tion rates supplied by the user are multi</w:t>
      </w:r>
      <w:r w:rsidRPr="00DE6639">
        <w:softHyphen/>
        <w:t xml:space="preserve">plied by </w:t>
      </w:r>
      <w:proofErr w:type="spellStart"/>
      <w:r w:rsidRPr="00DE6639">
        <w:rPr>
          <w:i/>
          <w:iCs/>
        </w:rPr>
        <w:t>λT</w:t>
      </w:r>
      <w:proofErr w:type="spellEnd"/>
      <w:r w:rsidRPr="00DE6639">
        <w:t xml:space="preserve"> to determine rates corres</w:t>
      </w:r>
      <w:r w:rsidRPr="00DE6639">
        <w:softHyphen/>
        <w:t>ponding to the water tempera</w:t>
      </w:r>
      <w:r w:rsidRPr="00DE6639">
        <w:softHyphen/>
        <w:t xml:space="preserve">ture of a model cell. For non-algae temperature rate multipliers, only the </w:t>
      </w:r>
      <w:r w:rsidRPr="00DE6639">
        <w:rPr>
          <w:i/>
          <w:iCs/>
        </w:rPr>
        <w:t>K</w:t>
      </w:r>
      <w:r w:rsidRPr="00DE6639">
        <w:rPr>
          <w:i/>
          <w:iCs/>
          <w:vertAlign w:val="subscript"/>
        </w:rPr>
        <w:t>1</w:t>
      </w:r>
      <w:r w:rsidRPr="00DE6639">
        <w:t xml:space="preserve"> and </w:t>
      </w:r>
      <w:r w:rsidRPr="00DE6639">
        <w:rPr>
          <w:i/>
          <w:iCs/>
        </w:rPr>
        <w:t>K</w:t>
      </w:r>
      <w:r w:rsidRPr="00DE6639">
        <w:rPr>
          <w:i/>
          <w:iCs/>
          <w:vertAlign w:val="subscript"/>
        </w:rPr>
        <w:t>2</w:t>
      </w:r>
      <w:r w:rsidRPr="00DE6639">
        <w:t xml:space="preserve"> corresponding to </w:t>
      </w:r>
      <w:r w:rsidRPr="00DE6639">
        <w:rPr>
          <w:i/>
          <w:iCs/>
        </w:rPr>
        <w:t>T</w:t>
      </w:r>
      <w:r w:rsidRPr="00DE6639">
        <w:rPr>
          <w:i/>
          <w:iCs/>
          <w:vertAlign w:val="subscript"/>
        </w:rPr>
        <w:t>1</w:t>
      </w:r>
      <w:r w:rsidRPr="00DE6639">
        <w:t xml:space="preserve"> and </w:t>
      </w:r>
      <w:r w:rsidRPr="00DE6639">
        <w:rPr>
          <w:i/>
          <w:iCs/>
        </w:rPr>
        <w:t>T</w:t>
      </w:r>
      <w:r w:rsidRPr="00DE6639">
        <w:rPr>
          <w:i/>
          <w:iCs/>
          <w:vertAlign w:val="subscript"/>
        </w:rPr>
        <w:t>2</w:t>
      </w:r>
      <w:r w:rsidRPr="00DE6639">
        <w:t xml:space="preserve"> are used.</w:t>
      </w:r>
    </w:p>
    <w:p w14:paraId="5E401818" w14:textId="01A93FBA" w:rsidR="00DE6639" w:rsidRDefault="00DE6639" w:rsidP="00B6554A">
      <w:pPr>
        <w:pStyle w:val="BodyText"/>
      </w:pPr>
      <w:r>
        <w:t xml:space="preserve">Note that for generic constituents and CBOD, the model user can choose </w:t>
      </w:r>
      <w:r w:rsidR="008F39FF">
        <w:t>Arrhenius</w:t>
      </w:r>
      <w:r>
        <w:t xml:space="preserve"> temperature coefficients which are of the form</w:t>
      </w:r>
    </w:p>
    <w:p w14:paraId="5BE9289C" w14:textId="77777777" w:rsidR="00DE6639" w:rsidRPr="00DE6639" w:rsidRDefault="00000000" w:rsidP="00B6554A">
      <w:pPr>
        <w:pStyle w:val="BodyText"/>
      </w:pPr>
      <m:oMathPara>
        <m:oMath>
          <m:sSub>
            <m:sSubPr>
              <m:ctrlPr>
                <w:rPr>
                  <w:rFonts w:ascii="Cambria Math" w:hAnsi="Cambria Math"/>
                </w:rPr>
              </m:ctrlPr>
            </m:sSubPr>
            <m:e>
              <m:r>
                <w:rPr>
                  <w:rFonts w:ascii="Cambria Math" w:hAnsi="Cambria Math"/>
                </w:rPr>
                <m:t>k</m:t>
              </m:r>
            </m:e>
            <m:sub>
              <m:r>
                <w:rPr>
                  <w:rFonts w:ascii="Cambria Math" w:hAnsi="Cambria Math"/>
                </w:rPr>
                <m:t>T</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T</m:t>
              </m:r>
              <m:r>
                <m:rPr>
                  <m:sty m:val="p"/>
                </m:rPr>
                <w:rPr>
                  <w:rFonts w:ascii="Cambria Math" w:hAnsi="Cambria Math"/>
                </w:rPr>
                <m:t>2</m:t>
              </m:r>
            </m:sub>
          </m:sSub>
          <m:sSup>
            <m:sSupPr>
              <m:ctrlPr>
                <w:rPr>
                  <w:rFonts w:ascii="Cambria Math" w:hAnsi="Cambria Math"/>
                </w:rPr>
              </m:ctrlPr>
            </m:sSupPr>
            <m:e>
              <m:r>
                <w:rPr>
                  <w:rFonts w:ascii="Cambria Math" w:hAnsi="Cambria Math"/>
                </w:rPr>
                <m:t>θ</m:t>
              </m:r>
            </m:e>
            <m:sup>
              <m:r>
                <w:rPr>
                  <w:rFonts w:ascii="Cambria Math" w:hAnsi="Cambria Math"/>
                </w:rPr>
                <m:t>T</m:t>
              </m:r>
              <m:r>
                <m:rPr>
                  <m:sty m:val="p"/>
                </m:rPr>
                <w:rPr>
                  <w:rFonts w:ascii="Cambria Math" w:hAnsi="Cambria Math"/>
                </w:rPr>
                <m:t>1-</m:t>
              </m:r>
              <m:r>
                <w:rPr>
                  <w:rFonts w:ascii="Cambria Math" w:hAnsi="Cambria Math"/>
                </w:rPr>
                <m:t>T</m:t>
              </m:r>
              <m:r>
                <m:rPr>
                  <m:sty m:val="p"/>
                </m:rPr>
                <w:rPr>
                  <w:rFonts w:ascii="Cambria Math" w:hAnsi="Cambria Math"/>
                </w:rPr>
                <m:t>2</m:t>
              </m:r>
            </m:sup>
          </m:sSup>
        </m:oMath>
      </m:oMathPara>
    </w:p>
    <w:p w14:paraId="1AC7C4FC" w14:textId="77777777" w:rsidR="00DE6639" w:rsidRPr="00DE6639" w:rsidRDefault="00DE6639" w:rsidP="00B6554A">
      <w:pPr>
        <w:pStyle w:val="BodyText"/>
      </w:pPr>
      <w:r>
        <w:t xml:space="preserve">where </w:t>
      </w:r>
      <w:proofErr w:type="spellStart"/>
      <w:r>
        <w:t>k</w:t>
      </w:r>
      <w:r w:rsidRPr="00DE6639">
        <w:rPr>
          <w:vertAlign w:val="subscript"/>
        </w:rPr>
        <w:t>T</w:t>
      </w:r>
      <w:proofErr w:type="spellEnd"/>
      <w:r>
        <w:t xml:space="preserve"> is the kinetic </w:t>
      </w:r>
      <w:r w:rsidR="007132FE">
        <w:t xml:space="preserve">first order </w:t>
      </w:r>
      <w:r>
        <w:t>rate constant</w:t>
      </w:r>
      <w:r w:rsidR="007132FE">
        <w:t xml:space="preserve"> in day</w:t>
      </w:r>
      <w:r w:rsidR="007132FE" w:rsidRPr="007132FE">
        <w:rPr>
          <w:vertAlign w:val="superscript"/>
        </w:rPr>
        <w:t>-1</w:t>
      </w:r>
      <w:r w:rsidR="007132FE">
        <w:t xml:space="preserve"> </w:t>
      </w:r>
      <w:r>
        <w:t xml:space="preserve">at a temperature T in </w:t>
      </w:r>
      <w:r w:rsidRPr="00DE6639">
        <w:rPr>
          <w:vertAlign w:val="superscript"/>
        </w:rPr>
        <w:t>o</w:t>
      </w:r>
      <w:r>
        <w:t xml:space="preserve">C and </w:t>
      </w:r>
      <w:r>
        <w:rPr>
          <w:rFonts w:ascii="Mathcad UniMath" w:hAnsi="Mathcad UniMath"/>
        </w:rPr>
        <w:t>θ</w:t>
      </w:r>
      <w:r>
        <w:t xml:space="preserve"> is an empirical coefficient</w:t>
      </w:r>
      <w:r w:rsidR="007132FE">
        <w:t xml:space="preserve"> dependent on the reaction</w:t>
      </w:r>
      <w:r>
        <w:t>.</w:t>
      </w:r>
    </w:p>
    <w:p w14:paraId="7CDCC8FE" w14:textId="77777777" w:rsidR="0041037A" w:rsidRPr="00B7030B" w:rsidRDefault="009B38CF" w:rsidP="00B6554A">
      <w:pPr>
        <w:pStyle w:val="graph0"/>
      </w:pPr>
      <w:r w:rsidRPr="00B7030B">
        <w:rPr>
          <w:noProof/>
        </w:rPr>
        <w:drawing>
          <wp:inline distT="0" distB="0" distL="0" distR="0" wp14:anchorId="2E1C2914" wp14:editId="0960A78E">
            <wp:extent cx="4074968" cy="3124200"/>
            <wp:effectExtent l="19050" t="0" r="20782" b="0"/>
            <wp:docPr id="75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13"/>
              </a:graphicData>
            </a:graphic>
          </wp:inline>
        </w:drawing>
      </w:r>
    </w:p>
    <w:p w14:paraId="3D17A31F" w14:textId="5EF53C22" w:rsidR="0041037A" w:rsidRPr="00DE6639" w:rsidRDefault="0041037A" w:rsidP="00B6554A">
      <w:pPr>
        <w:pStyle w:val="Figurecaption"/>
      </w:pPr>
      <w:bookmarkStart w:id="879" w:name="_Ref15456904"/>
      <w:bookmarkStart w:id="880" w:name="_Toc48573823"/>
      <w:r w:rsidRPr="00DE6639">
        <w:t xml:space="preserve">Figure </w:t>
      </w:r>
      <w:r w:rsidR="00000000">
        <w:fldChar w:fldCharType="begin"/>
      </w:r>
      <w:r w:rsidR="00000000">
        <w:instrText xml:space="preserve"> SEQ Figure \* ARABIC </w:instrText>
      </w:r>
      <w:r w:rsidR="00000000">
        <w:fldChar w:fldCharType="separate"/>
      </w:r>
      <w:r w:rsidR="00A95042">
        <w:rPr>
          <w:noProof/>
        </w:rPr>
        <w:t>111</w:t>
      </w:r>
      <w:r w:rsidR="00000000">
        <w:rPr>
          <w:noProof/>
        </w:rPr>
        <w:fldChar w:fldCharType="end"/>
      </w:r>
      <w:bookmarkEnd w:id="879"/>
      <w:r w:rsidRPr="00DE6639">
        <w:t>.   Temperature rate multiplier functio</w:t>
      </w:r>
      <w:bookmarkStart w:id="881" w:name="Appendix_D"/>
      <w:bookmarkEnd w:id="881"/>
      <w:r w:rsidRPr="00DE6639">
        <w:t>n.</w:t>
      </w:r>
      <w:bookmarkEnd w:id="880"/>
    </w:p>
    <w:p w14:paraId="4ED9B700" w14:textId="77777777" w:rsidR="0041037A" w:rsidRDefault="0041037A" w:rsidP="007552CD">
      <w:pPr>
        <w:pStyle w:val="BodyText"/>
      </w:pPr>
    </w:p>
    <w:p w14:paraId="114E5392" w14:textId="77777777" w:rsidR="005B4780" w:rsidRDefault="005B4780" w:rsidP="007552CD">
      <w:pPr>
        <w:pStyle w:val="BodyText"/>
      </w:pPr>
    </w:p>
    <w:p w14:paraId="04E8AFFB" w14:textId="77777777" w:rsidR="005B4780" w:rsidRPr="00B7030B" w:rsidRDefault="005B4780" w:rsidP="007552CD">
      <w:pPr>
        <w:pStyle w:val="BodyText"/>
        <w:sectPr w:rsidR="005B4780" w:rsidRPr="00B7030B">
          <w:headerReference w:type="even" r:id="rId514"/>
          <w:headerReference w:type="default" r:id="rId515"/>
          <w:footerReference w:type="even" r:id="rId516"/>
          <w:endnotePr>
            <w:numFmt w:val="decimal"/>
          </w:endnotePr>
          <w:type w:val="continuous"/>
          <w:pgSz w:w="12240" w:h="15840" w:code="1"/>
          <w:pgMar w:top="1728" w:right="1440" w:bottom="1728" w:left="2160" w:header="1008" w:footer="1008" w:gutter="0"/>
          <w:paperSrc w:first="100" w:other="100"/>
          <w:pgNumType w:chapStyle="7"/>
          <w:cols w:space="720"/>
        </w:sectPr>
      </w:pPr>
    </w:p>
    <w:p w14:paraId="6DB3DC8A" w14:textId="77777777" w:rsidR="005B4780" w:rsidRPr="00B7030B" w:rsidRDefault="005B4780" w:rsidP="007552CD">
      <w:pPr>
        <w:pStyle w:val="Heading1"/>
        <w:numPr>
          <w:ilvl w:val="0"/>
          <w:numId w:val="19"/>
        </w:numPr>
        <w:spacing w:before="360" w:after="360"/>
      </w:pPr>
      <w:bookmarkStart w:id="882" w:name="_Appendix_C_"/>
      <w:bookmarkStart w:id="883" w:name="_Toc523896505"/>
      <w:bookmarkStart w:id="884" w:name="_Toc48573695"/>
      <w:bookmarkEnd w:id="882"/>
      <w:r w:rsidRPr="00B7030B">
        <w:lastRenderedPageBreak/>
        <w:t>Numerical Solution</w:t>
      </w:r>
      <w:bookmarkEnd w:id="883"/>
      <w:bookmarkEnd w:id="884"/>
    </w:p>
    <w:p w14:paraId="2820885B" w14:textId="24F3AF11" w:rsidR="008761BE" w:rsidRDefault="008761BE" w:rsidP="007A3922">
      <w:pPr>
        <w:pStyle w:val="Heading2"/>
      </w:pPr>
      <w:bookmarkStart w:id="885" w:name="_Toc428694424"/>
      <w:bookmarkStart w:id="886" w:name="_Toc48573696"/>
      <w:r>
        <w:t>Characteristics of the Finite Difference Scheme</w:t>
      </w:r>
      <w:bookmarkEnd w:id="885"/>
      <w:bookmarkEnd w:id="886"/>
    </w:p>
    <w:p w14:paraId="5B88D282" w14:textId="19E9A039" w:rsidR="008761BE" w:rsidRPr="008761BE" w:rsidRDefault="008761BE" w:rsidP="00127D1D">
      <w:pPr>
        <w:pStyle w:val="where"/>
      </w:pPr>
      <w:r w:rsidRPr="008761BE">
        <w:t xml:space="preserve">The solution of the governing equations in </w:t>
      </w:r>
      <w:r w:rsidRPr="00127D1D">
        <w:rPr>
          <w:b/>
          <w:bCs/>
        </w:rPr>
        <w:t>CE-QUAL-W2</w:t>
      </w:r>
      <w:r w:rsidRPr="008761BE">
        <w:t xml:space="preserve"> is based on </w:t>
      </w:r>
      <w:r w:rsidR="007D0B5A">
        <w:t xml:space="preserve">a </w:t>
      </w:r>
      <w:r w:rsidRPr="008761BE">
        <w:t xml:space="preserve">finite difference numerical approach using variables defined in </w:t>
      </w:r>
      <w:r w:rsidRPr="0076230E">
        <w:rPr>
          <w:rStyle w:val="Figurehyperlink"/>
        </w:rPr>
        <w:fldChar w:fldCharType="begin"/>
      </w:r>
      <w:r w:rsidRPr="0076230E">
        <w:rPr>
          <w:rStyle w:val="Figurehyperlink"/>
        </w:rPr>
        <w:instrText xml:space="preserve"> REF _Ref14085760 \h  \* MERGEFORMAT </w:instrText>
      </w:r>
      <w:r w:rsidRPr="0076230E">
        <w:rPr>
          <w:rStyle w:val="Figurehyperlink"/>
        </w:rPr>
      </w:r>
      <w:r w:rsidRPr="0076230E">
        <w:rPr>
          <w:rStyle w:val="Figurehyperlink"/>
        </w:rPr>
        <w:fldChar w:fldCharType="separate"/>
      </w:r>
      <w:r w:rsidR="00A95042" w:rsidRPr="0076230E">
        <w:rPr>
          <w:rStyle w:val="Figurehyperlink"/>
        </w:rPr>
        <w:t>Figure 112</w:t>
      </w:r>
      <w:r w:rsidRPr="0076230E">
        <w:rPr>
          <w:rStyle w:val="Figurehyperlink"/>
        </w:rPr>
        <w:fldChar w:fldCharType="end"/>
      </w:r>
      <w:r w:rsidR="007D0B5A" w:rsidRPr="0076230E">
        <w:rPr>
          <w:rStyle w:val="Figurehyperlink"/>
        </w:rPr>
        <w:t xml:space="preserve"> </w:t>
      </w:r>
      <w:r w:rsidR="007D0B5A">
        <w:t xml:space="preserve">for no channel slope or </w:t>
      </w:r>
      <w:r w:rsidR="007D0B5A" w:rsidRPr="0076230E">
        <w:rPr>
          <w:rStyle w:val="Figurehyperlink"/>
        </w:rPr>
        <w:fldChar w:fldCharType="begin"/>
      </w:r>
      <w:r w:rsidR="007D0B5A" w:rsidRPr="0076230E">
        <w:rPr>
          <w:rStyle w:val="Figurehyperlink"/>
        </w:rPr>
        <w:instrText xml:space="preserve"> REF _Ref532634283 \h </w:instrText>
      </w:r>
      <w:r w:rsidR="008F39FF" w:rsidRPr="0076230E">
        <w:rPr>
          <w:rStyle w:val="Figurehyperlink"/>
        </w:rPr>
        <w:instrText xml:space="preserve"> \* MERGEFORMAT </w:instrText>
      </w:r>
      <w:r w:rsidR="007D0B5A" w:rsidRPr="0076230E">
        <w:rPr>
          <w:rStyle w:val="Figurehyperlink"/>
        </w:rPr>
      </w:r>
      <w:r w:rsidR="007D0B5A" w:rsidRPr="0076230E">
        <w:rPr>
          <w:rStyle w:val="Figurehyperlink"/>
        </w:rPr>
        <w:fldChar w:fldCharType="separate"/>
      </w:r>
      <w:r w:rsidR="00A95042" w:rsidRPr="0076230E">
        <w:rPr>
          <w:rStyle w:val="Figurehyperlink"/>
        </w:rPr>
        <w:t>Figure 113</w:t>
      </w:r>
      <w:r w:rsidR="007D0B5A" w:rsidRPr="0076230E">
        <w:rPr>
          <w:rStyle w:val="Figurehyperlink"/>
        </w:rPr>
        <w:fldChar w:fldCharType="end"/>
      </w:r>
      <w:r w:rsidR="007D0B5A">
        <w:t xml:space="preserve"> for arbitrary channel slope. The finite difference solution has the following characteristics:</w:t>
      </w:r>
    </w:p>
    <w:p w14:paraId="2B00A883" w14:textId="77777777" w:rsidR="008761BE" w:rsidRPr="008761BE" w:rsidRDefault="008761BE" w:rsidP="00127D1D">
      <w:pPr>
        <w:numPr>
          <w:ilvl w:val="0"/>
          <w:numId w:val="24"/>
        </w:numPr>
        <w:ind w:left="720"/>
      </w:pPr>
      <w:r w:rsidRPr="008761BE">
        <w:t>space-staggered grid</w:t>
      </w:r>
    </w:p>
    <w:p w14:paraId="534D678E" w14:textId="77777777" w:rsidR="008761BE" w:rsidRPr="008761BE" w:rsidRDefault="008761BE" w:rsidP="00127D1D">
      <w:pPr>
        <w:numPr>
          <w:ilvl w:val="0"/>
          <w:numId w:val="24"/>
        </w:numPr>
        <w:ind w:left="720"/>
      </w:pPr>
      <w:r w:rsidRPr="008761BE">
        <w:t>conservative formulation</w:t>
      </w:r>
    </w:p>
    <w:p w14:paraId="5B8A94BE" w14:textId="77777777" w:rsidR="008761BE" w:rsidRPr="008761BE" w:rsidRDefault="008761BE" w:rsidP="00127D1D">
      <w:pPr>
        <w:numPr>
          <w:ilvl w:val="0"/>
          <w:numId w:val="24"/>
        </w:numPr>
        <w:ind w:left="720"/>
      </w:pPr>
      <w:r w:rsidRPr="008761BE">
        <w:t xml:space="preserve">regular, structured, Cartesian grid with variable cell length </w:t>
      </w:r>
      <w:r w:rsidRPr="008761BE">
        <w:sym w:font="Symbol" w:char="F044"/>
      </w:r>
      <w:r w:rsidRPr="008761BE">
        <w:t xml:space="preserve">x and cell thickness </w:t>
      </w:r>
      <w:r w:rsidRPr="008761BE">
        <w:sym w:font="Symbol" w:char="F044"/>
      </w:r>
      <w:r w:rsidRPr="008761BE">
        <w:t>z</w:t>
      </w:r>
    </w:p>
    <w:p w14:paraId="6E7914E9" w14:textId="77777777" w:rsidR="008761BE" w:rsidRDefault="008761BE" w:rsidP="00127D1D">
      <w:pPr>
        <w:numPr>
          <w:ilvl w:val="0"/>
          <w:numId w:val="24"/>
        </w:numPr>
        <w:ind w:left="720"/>
      </w:pPr>
      <w:r w:rsidRPr="008761BE">
        <w:sym w:font="Symbol" w:char="F044"/>
      </w:r>
      <w:r w:rsidRPr="008761BE">
        <w:t>t for stability requirement computed internally</w:t>
      </w:r>
      <w:r>
        <w:t xml:space="preserve"> and is updated for each time step</w:t>
      </w:r>
    </w:p>
    <w:p w14:paraId="36243152" w14:textId="77777777" w:rsidR="008761BE" w:rsidRDefault="008761BE" w:rsidP="007552CD"/>
    <w:p w14:paraId="2584E83D" w14:textId="77777777" w:rsidR="008761BE" w:rsidRPr="008761BE" w:rsidRDefault="008761BE" w:rsidP="007552CD">
      <w:r>
        <w:t>This section outlines the numerical approach for the hydrodynamic equations</w:t>
      </w:r>
      <w:r w:rsidR="00704512">
        <w:t xml:space="preserve"> (solution of U, W, and </w:t>
      </w:r>
      <w:r w:rsidR="00704512">
        <w:sym w:font="Symbol" w:char="F068"/>
      </w:r>
      <w:r w:rsidR="00704512">
        <w:t xml:space="preserve">) and advective-diffusion equations (T and C or </w:t>
      </w:r>
      <w:r w:rsidR="00704512">
        <w:sym w:font="Symbol" w:char="F046"/>
      </w:r>
      <w:r w:rsidR="00704512">
        <w:t>).</w:t>
      </w:r>
    </w:p>
    <w:p w14:paraId="76CE30A4" w14:textId="77777777" w:rsidR="008761BE" w:rsidRDefault="008761BE" w:rsidP="007552CD"/>
    <w:p w14:paraId="5F2D0487" w14:textId="77777777" w:rsidR="008761BE" w:rsidRDefault="008761BE" w:rsidP="007552CD"/>
    <w:p w14:paraId="5D13A01C" w14:textId="77777777" w:rsidR="008761BE" w:rsidRDefault="008761BE" w:rsidP="008565FA">
      <w:pPr>
        <w:keepNext/>
        <w:jc w:val="center"/>
      </w:pPr>
      <w:r>
        <w:rPr>
          <w:noProof/>
        </w:rPr>
        <w:drawing>
          <wp:inline distT="0" distB="0" distL="0" distR="0" wp14:anchorId="5C08B5E8" wp14:editId="55377A22">
            <wp:extent cx="5486400" cy="39909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4"/>
                    <pic:cNvPicPr>
                      <a:picLocks noChangeAspect="1" noChangeArrowheads="1"/>
                    </pic:cNvPicPr>
                  </pic:nvPicPr>
                  <pic:blipFill>
                    <a:blip r:embed="rId517" cstate="print">
                      <a:extLst>
                        <a:ext uri="{28A0092B-C50C-407E-A947-70E740481C1C}">
                          <a14:useLocalDpi xmlns:a14="http://schemas.microsoft.com/office/drawing/2010/main" val="0"/>
                        </a:ext>
                      </a:extLst>
                    </a:blip>
                    <a:srcRect/>
                    <a:stretch>
                      <a:fillRect/>
                    </a:stretch>
                  </pic:blipFill>
                  <pic:spPr bwMode="auto">
                    <a:xfrm>
                      <a:off x="0" y="0"/>
                      <a:ext cx="5486400" cy="3990975"/>
                    </a:xfrm>
                    <a:prstGeom prst="rect">
                      <a:avLst/>
                    </a:prstGeom>
                    <a:noFill/>
                    <a:ln>
                      <a:noFill/>
                    </a:ln>
                  </pic:spPr>
                </pic:pic>
              </a:graphicData>
            </a:graphic>
          </wp:inline>
        </w:drawing>
      </w:r>
    </w:p>
    <w:p w14:paraId="54F22FAE" w14:textId="38121BF2" w:rsidR="008761BE" w:rsidRDefault="008761BE" w:rsidP="007A3922">
      <w:pPr>
        <w:pStyle w:val="Caption"/>
      </w:pPr>
      <w:bookmarkStart w:id="887" w:name="_Ref14085760"/>
      <w:bookmarkStart w:id="888" w:name="_Toc48573824"/>
      <w:r w:rsidRPr="008761BE">
        <w:t xml:space="preserve">Figure </w:t>
      </w:r>
      <w:r w:rsidR="00000000">
        <w:fldChar w:fldCharType="begin"/>
      </w:r>
      <w:r w:rsidR="00000000">
        <w:instrText xml:space="preserve"> SEQ Figure \* ARABIC </w:instrText>
      </w:r>
      <w:r w:rsidR="00000000">
        <w:fldChar w:fldCharType="separate"/>
      </w:r>
      <w:r w:rsidR="00A95042">
        <w:rPr>
          <w:noProof/>
        </w:rPr>
        <w:t>112</w:t>
      </w:r>
      <w:r w:rsidR="00000000">
        <w:rPr>
          <w:noProof/>
        </w:rPr>
        <w:fldChar w:fldCharType="end"/>
      </w:r>
      <w:bookmarkEnd w:id="887"/>
      <w:r w:rsidRPr="008761BE">
        <w:t xml:space="preserve">. </w:t>
      </w:r>
      <w:r w:rsidR="009B00BB">
        <w:t>Computational grid v</w:t>
      </w:r>
      <w:r w:rsidRPr="008761BE">
        <w:t>ariable</w:t>
      </w:r>
      <w:r w:rsidR="009B00BB">
        <w:t xml:space="preserve"> definitions</w:t>
      </w:r>
      <w:r w:rsidR="007D0B5A">
        <w:t xml:space="preserve"> for no channel slope.</w:t>
      </w:r>
      <w:bookmarkEnd w:id="888"/>
      <w:r w:rsidR="007D0B5A">
        <w:t xml:space="preserve"> </w:t>
      </w:r>
    </w:p>
    <w:p w14:paraId="2A1D75D8" w14:textId="77777777" w:rsidR="009B00BB" w:rsidRPr="00B7030B" w:rsidRDefault="00E108E0" w:rsidP="007A3922">
      <w:pPr>
        <w:pStyle w:val="Graph"/>
      </w:pPr>
      <w:r w:rsidRPr="00F749E5">
        <w:rPr>
          <w:noProof/>
        </w:rPr>
        <w:object w:dxaOrig="8355" w:dyaOrig="6540" w14:anchorId="0F832BFC">
          <v:shape id="_x0000_i1078" type="#_x0000_t75" alt="" style="width:395.35pt;height:327.8pt;mso-width-percent:0;mso-height-percent:0;mso-width-percent:0;mso-height-percent:0" o:ole="" fillcolor="window">
            <v:imagedata r:id="rId518" o:title=""/>
          </v:shape>
          <o:OLEObject Type="Embed" ProgID="Word.Picture.8" ShapeID="_x0000_i1078" DrawAspect="Content" ObjectID="_1721314909" r:id="rId519"/>
        </w:object>
      </w:r>
    </w:p>
    <w:p w14:paraId="473EB39D" w14:textId="3F6827F5" w:rsidR="009B00BB" w:rsidRPr="002A6BA7" w:rsidRDefault="009B00BB" w:rsidP="007A3922">
      <w:pPr>
        <w:pStyle w:val="Figurecaption"/>
      </w:pPr>
      <w:bookmarkStart w:id="889" w:name="_Ref532634283"/>
      <w:bookmarkStart w:id="890" w:name="_Toc410030459"/>
      <w:bookmarkStart w:id="891" w:name="_Toc523896601"/>
      <w:bookmarkStart w:id="892" w:name="_Toc48573825"/>
      <w:r w:rsidRPr="002A6BA7">
        <w:t xml:space="preserve">Figure </w:t>
      </w:r>
      <w:r w:rsidR="00000000">
        <w:fldChar w:fldCharType="begin"/>
      </w:r>
      <w:r w:rsidR="00000000">
        <w:instrText xml:space="preserve"> SEQ Figure \* ARABIC </w:instrText>
      </w:r>
      <w:r w:rsidR="00000000">
        <w:fldChar w:fldCharType="separate"/>
      </w:r>
      <w:r w:rsidR="00A95042">
        <w:rPr>
          <w:noProof/>
        </w:rPr>
        <w:t>113</w:t>
      </w:r>
      <w:r w:rsidR="00000000">
        <w:rPr>
          <w:noProof/>
        </w:rPr>
        <w:fldChar w:fldCharType="end"/>
      </w:r>
      <w:bookmarkEnd w:id="889"/>
      <w:r w:rsidRPr="002A6BA7">
        <w:t>.  Computational grid variable definitions for</w:t>
      </w:r>
      <w:r w:rsidRPr="002A6BA7">
        <w:rPr>
          <w:noProof/>
        </w:rPr>
        <w:t xml:space="preserve"> arbitrary channel slope.</w:t>
      </w:r>
      <w:bookmarkEnd w:id="890"/>
      <w:bookmarkEnd w:id="891"/>
      <w:bookmarkEnd w:id="892"/>
    </w:p>
    <w:p w14:paraId="052364B5" w14:textId="77777777" w:rsidR="009B00BB" w:rsidRPr="009B00BB" w:rsidRDefault="009B00BB" w:rsidP="00B6554A"/>
    <w:p w14:paraId="6A1C1A6C" w14:textId="77777777" w:rsidR="0071685F" w:rsidRDefault="0071685F" w:rsidP="00B6554A">
      <w:pPr>
        <w:pStyle w:val="Heading2"/>
      </w:pPr>
      <w:bookmarkStart w:id="893" w:name="_Toc48573697"/>
      <w:r>
        <w:t xml:space="preserve">Hydrodynamic </w:t>
      </w:r>
      <w:r w:rsidR="00186D44">
        <w:t xml:space="preserve">Equations </w:t>
      </w:r>
      <w:r>
        <w:t>Numerical Solution</w:t>
      </w:r>
      <w:bookmarkEnd w:id="893"/>
    </w:p>
    <w:p w14:paraId="70AA5A20" w14:textId="77777777" w:rsidR="007552CD" w:rsidRDefault="002A6BA7" w:rsidP="007A3922">
      <w:pPr>
        <w:pStyle w:val="Heading3"/>
      </w:pPr>
      <w:bookmarkStart w:id="894" w:name="_Toc428694426"/>
      <w:bookmarkStart w:id="895" w:name="_Toc48573698"/>
      <w:r>
        <w:t xml:space="preserve">Characteristics of the Hydrodynamics Numerical </w:t>
      </w:r>
    </w:p>
    <w:p w14:paraId="532E96DF" w14:textId="0A68C716" w:rsidR="002A6BA7" w:rsidRDefault="002A6BA7" w:rsidP="008565FA">
      <w:pPr>
        <w:pStyle w:val="Heading3"/>
        <w:spacing w:before="120"/>
      </w:pPr>
      <w:r>
        <w:t>Solution</w:t>
      </w:r>
      <w:bookmarkEnd w:id="894"/>
      <w:bookmarkEnd w:id="895"/>
    </w:p>
    <w:p w14:paraId="3D5EC998" w14:textId="5741CCC0" w:rsidR="002A6BA7" w:rsidRPr="002A6BA7" w:rsidRDefault="007728CB" w:rsidP="008565FA">
      <w:pPr>
        <w:pStyle w:val="ListParagraph"/>
        <w:numPr>
          <w:ilvl w:val="0"/>
          <w:numId w:val="24"/>
        </w:numPr>
      </w:pPr>
      <w:r>
        <w:t>H</w:t>
      </w:r>
      <w:r w:rsidR="002A6BA7" w:rsidRPr="002A6BA7">
        <w:t xml:space="preserve">orizontal velocities and water levels are </w:t>
      </w:r>
      <w:r w:rsidR="00FF3A8A">
        <w:t>not</w:t>
      </w:r>
      <w:r w:rsidR="002A6BA7" w:rsidRPr="002A6BA7">
        <w:t xml:space="preserve"> solved simultaneously</w:t>
      </w:r>
      <w:r w:rsidR="00FF3A8A">
        <w:t>; water levels are solved first followed by velocities</w:t>
      </w:r>
      <w:r>
        <w:t>.</w:t>
      </w:r>
    </w:p>
    <w:p w14:paraId="7868AB3A" w14:textId="763B3731" w:rsidR="002A6BA7" w:rsidRPr="002A6BA7" w:rsidRDefault="007728CB" w:rsidP="008565FA">
      <w:pPr>
        <w:pStyle w:val="ListParagraph"/>
        <w:numPr>
          <w:ilvl w:val="0"/>
          <w:numId w:val="24"/>
        </w:numPr>
      </w:pPr>
      <w:r>
        <w:t>B</w:t>
      </w:r>
      <w:r w:rsidR="002A6BA7" w:rsidRPr="002A6BA7">
        <w:t>ranch hydrodynamics are solved sequentially rather than simultaneously</w:t>
      </w:r>
      <w:r>
        <w:t>. T</w:t>
      </w:r>
      <w:r w:rsidR="002A6BA7" w:rsidRPr="002A6BA7">
        <w:t xml:space="preserve">his can cause instabilities if </w:t>
      </w:r>
      <w:r w:rsidR="002A6BA7" w:rsidRPr="002A6BA7">
        <w:sym w:font="Symbol" w:char="F044"/>
      </w:r>
      <w:proofErr w:type="spellStart"/>
      <w:r w:rsidR="002A6BA7" w:rsidRPr="002A6BA7">
        <w:t>t</w:t>
      </w:r>
      <w:proofErr w:type="spellEnd"/>
      <w:r w:rsidR="002A6BA7" w:rsidRPr="002A6BA7">
        <w:t xml:space="preserve"> is too large</w:t>
      </w:r>
      <w:r w:rsidR="001E11CC">
        <w:t>,</w:t>
      </w:r>
      <w:r>
        <w:t xml:space="preserve"> and hence the time step </w:t>
      </w:r>
      <w:r w:rsidR="002A6BA7" w:rsidRPr="002A6BA7">
        <w:t>may have to be manually reduced</w:t>
      </w:r>
      <w:r>
        <w:t>.</w:t>
      </w:r>
    </w:p>
    <w:p w14:paraId="627DB632" w14:textId="15973526" w:rsidR="002A6BA7" w:rsidRPr="002A6BA7" w:rsidRDefault="007728CB" w:rsidP="008565FA">
      <w:pPr>
        <w:pStyle w:val="ListParagraph"/>
        <w:numPr>
          <w:ilvl w:val="0"/>
          <w:numId w:val="24"/>
        </w:numPr>
      </w:pPr>
      <w:r>
        <w:t>W</w:t>
      </w:r>
      <w:r w:rsidR="002A6BA7" w:rsidRPr="002A6BA7">
        <w:t>ater surface solution is solved implicitly using central spatial differences and the resulting simultaneous equations are solved using the Thomas algorithm</w:t>
      </w:r>
      <w:r>
        <w:t>.</w:t>
      </w:r>
    </w:p>
    <w:p w14:paraId="0BC38C2F" w14:textId="173D086F" w:rsidR="002A6BA7" w:rsidRPr="002A6BA7" w:rsidRDefault="007728CB" w:rsidP="008565FA">
      <w:pPr>
        <w:pStyle w:val="ListParagraph"/>
        <w:numPr>
          <w:ilvl w:val="0"/>
          <w:numId w:val="24"/>
        </w:numPr>
      </w:pPr>
      <w:r>
        <w:t>T</w:t>
      </w:r>
      <w:r w:rsidR="002A6BA7" w:rsidRPr="002A6BA7">
        <w:t>he horizontal momentum equation is solved explicitly using upwind (or backward) spatial differencing for the advection terms and central spatial differences for all other terms</w:t>
      </w:r>
      <w:r>
        <w:t>.</w:t>
      </w:r>
    </w:p>
    <w:p w14:paraId="03E4ADBC" w14:textId="29C2AC00" w:rsidR="007728CB" w:rsidRDefault="007728CB" w:rsidP="008565FA">
      <w:pPr>
        <w:pStyle w:val="ListParagraph"/>
        <w:numPr>
          <w:ilvl w:val="0"/>
          <w:numId w:val="24"/>
        </w:numPr>
      </w:pPr>
      <w:r>
        <w:t>T</w:t>
      </w:r>
      <w:r w:rsidR="002A6BA7" w:rsidRPr="007728CB">
        <w:t>he continuity equation is used to solve for vertical velocities using a central difference explicit solution</w:t>
      </w:r>
      <w:r>
        <w:t xml:space="preserve">. </w:t>
      </w:r>
    </w:p>
    <w:p w14:paraId="7194604B" w14:textId="3D02A6B8" w:rsidR="002A6BA7" w:rsidRPr="007728CB" w:rsidRDefault="007728CB" w:rsidP="008565FA">
      <w:pPr>
        <w:pStyle w:val="ListParagraph"/>
        <w:numPr>
          <w:ilvl w:val="0"/>
          <w:numId w:val="24"/>
        </w:numPr>
      </w:pPr>
      <w:r>
        <w:t xml:space="preserve">The order of the </w:t>
      </w:r>
      <w:r w:rsidR="002A6BA7" w:rsidRPr="007728CB">
        <w:t xml:space="preserve">solution </w:t>
      </w:r>
      <w:r>
        <w:t>is as follows</w:t>
      </w:r>
      <w:r w:rsidR="002A6BA7" w:rsidRPr="007728CB">
        <w:t xml:space="preserve">: </w:t>
      </w:r>
    </w:p>
    <w:p w14:paraId="643F0DA3" w14:textId="54A33146" w:rsidR="002A6BA7" w:rsidRPr="002A6BA7" w:rsidRDefault="007728CB" w:rsidP="007552CD">
      <w:pPr>
        <w:numPr>
          <w:ilvl w:val="0"/>
          <w:numId w:val="24"/>
        </w:numPr>
        <w:ind w:left="720"/>
      </w:pPr>
      <w:r>
        <w:lastRenderedPageBreak/>
        <w:t>S</w:t>
      </w:r>
      <w:r w:rsidR="002A6BA7" w:rsidRPr="002A6BA7">
        <w:t xml:space="preserve">olve water surface equation for </w:t>
      </w:r>
      <w:r w:rsidR="002A6BA7" w:rsidRPr="002A6BA7">
        <w:sym w:font="Symbol" w:char="F068"/>
      </w:r>
      <w:r w:rsidR="002A6BA7" w:rsidRPr="002A6BA7">
        <w:t xml:space="preserve"> at time level n+1</w:t>
      </w:r>
      <w:r w:rsidR="003A24CF">
        <w:t xml:space="preserve"> (n is the current time level)</w:t>
      </w:r>
      <w:r>
        <w:t>.</w:t>
      </w:r>
    </w:p>
    <w:p w14:paraId="61FB11BC" w14:textId="2C8D5510" w:rsidR="002A6BA7" w:rsidRPr="002A6BA7" w:rsidRDefault="007728CB" w:rsidP="007552CD">
      <w:pPr>
        <w:numPr>
          <w:ilvl w:val="0"/>
          <w:numId w:val="24"/>
        </w:numPr>
        <w:ind w:left="720"/>
      </w:pPr>
      <w:r>
        <w:t>C</w:t>
      </w:r>
      <w:r w:rsidR="002A6BA7" w:rsidRPr="002A6BA7">
        <w:t>ompute U at n+1 using the momentum equation</w:t>
      </w:r>
      <w:r>
        <w:t>.</w:t>
      </w:r>
    </w:p>
    <w:p w14:paraId="77E44C3C" w14:textId="2ACE40D6" w:rsidR="002A6BA7" w:rsidRPr="002A6BA7" w:rsidRDefault="007728CB" w:rsidP="007552CD">
      <w:pPr>
        <w:numPr>
          <w:ilvl w:val="0"/>
          <w:numId w:val="24"/>
        </w:numPr>
        <w:ind w:left="720"/>
      </w:pPr>
      <w:r>
        <w:t>C</w:t>
      </w:r>
      <w:r w:rsidR="002A6BA7" w:rsidRPr="002A6BA7">
        <w:t>ompute W at n+1 using the continuity equation</w:t>
      </w:r>
      <w:r>
        <w:t>.</w:t>
      </w:r>
    </w:p>
    <w:p w14:paraId="0C4D8C11" w14:textId="77777777" w:rsidR="002A6BA7" w:rsidRDefault="002A6BA7" w:rsidP="007A3922"/>
    <w:p w14:paraId="16031BCE" w14:textId="77777777" w:rsidR="002A6BA7" w:rsidRDefault="002A6BA7" w:rsidP="007A3922"/>
    <w:p w14:paraId="104E6716" w14:textId="77777777" w:rsidR="00E564CF" w:rsidRPr="00B7030B" w:rsidRDefault="00E564CF" w:rsidP="001E11CC">
      <w:pPr>
        <w:pStyle w:val="Heading3"/>
        <w:spacing w:after="120"/>
      </w:pPr>
      <w:bookmarkStart w:id="896" w:name="_Toc410030426"/>
      <w:bookmarkStart w:id="897" w:name="_Toc523896501"/>
      <w:bookmarkStart w:id="898" w:name="_Toc48573699"/>
      <w:r w:rsidRPr="00B7030B">
        <w:t>Free-Water Surface Numerical Solution</w:t>
      </w:r>
      <w:bookmarkEnd w:id="896"/>
      <w:bookmarkEnd w:id="897"/>
      <w:r w:rsidR="00583DBC">
        <w:t xml:space="preserve"> for </w:t>
      </w:r>
      <w:r w:rsidR="00583DBC">
        <w:sym w:font="Symbol" w:char="F068"/>
      </w:r>
      <w:bookmarkEnd w:id="898"/>
    </w:p>
    <w:p w14:paraId="2AD561C7" w14:textId="77777777" w:rsidR="00E564CF" w:rsidRPr="00A41B27" w:rsidRDefault="00E564CF" w:rsidP="001E11CC">
      <w:pPr>
        <w:pStyle w:val="BodyText"/>
        <w:keepNext/>
      </w:pPr>
      <w:r w:rsidRPr="00A41B27">
        <w:t>The free surface equation:</w:t>
      </w:r>
    </w:p>
    <w:p w14:paraId="5714DE44" w14:textId="72BBE775" w:rsidR="00E564CF" w:rsidRPr="00B7030B" w:rsidRDefault="00E564CF" w:rsidP="00E564CF">
      <w:pPr>
        <w:pStyle w:val="equation"/>
        <w:keepNext/>
        <w:rPr>
          <w:rFonts w:asciiTheme="minorHAnsi" w:hAnsiTheme="minorHAnsi"/>
        </w:rPr>
      </w:pPr>
      <w:r w:rsidRPr="00B7030B">
        <w:rPr>
          <w:rFonts w:asciiTheme="minorHAnsi" w:hAnsiTheme="minorHAnsi"/>
        </w:rPr>
        <w:tab/>
      </w:r>
      <m:oMath>
        <m:sSub>
          <m:sSubPr>
            <m:ctrlPr>
              <w:rPr>
                <w:rFonts w:ascii="Cambria Math" w:hAnsiTheme="minorHAnsi"/>
                <w:i/>
              </w:rPr>
            </m:ctrlPr>
          </m:sSubPr>
          <m:e>
            <m:r>
              <w:rPr>
                <w:rFonts w:ascii="Cambria Math" w:hAnsiTheme="minorHAnsi"/>
              </w:rPr>
              <m:t>B</m:t>
            </m:r>
          </m:e>
          <m:sub>
            <m:r>
              <w:rPr>
                <w:rFonts w:ascii="Cambria Math" w:hAnsiTheme="minorHAnsi"/>
              </w:rPr>
              <m:t>η</m:t>
            </m:r>
          </m:sub>
        </m:sSub>
        <m:f>
          <m:fPr>
            <m:ctrlPr>
              <w:rPr>
                <w:rFonts w:ascii="Cambria Math" w:hAnsiTheme="minorHAnsi"/>
                <w:i/>
              </w:rPr>
            </m:ctrlPr>
          </m:fPr>
          <m:num>
            <m:r>
              <w:rPr>
                <w:rFonts w:ascii="Cambria Math" w:hAnsiTheme="minorHAnsi"/>
              </w:rPr>
              <m:t>∂η</m:t>
            </m:r>
          </m:num>
          <m:den>
            <m:r>
              <w:rPr>
                <w:rFonts w:ascii="Cambria Math" w:hAnsiTheme="minorHAnsi"/>
              </w:rPr>
              <m:t>∂t</m:t>
            </m:r>
          </m:den>
        </m:f>
        <m:r>
          <w:rPr>
            <w:rFonts w:ascii="Cambria Math" w:hAnsiTheme="minorHAnsi"/>
          </w:rPr>
          <m:t>=</m:t>
        </m:r>
        <m:f>
          <m:fPr>
            <m:ctrlPr>
              <w:rPr>
                <w:rFonts w:ascii="Cambria Math" w:hAnsiTheme="minorHAnsi"/>
                <w:i/>
              </w:rPr>
            </m:ctrlPr>
          </m:fPr>
          <m:num>
            <m:r>
              <w:rPr>
                <w:rFonts w:ascii="Cambria Math" w:hAnsiTheme="minorHAnsi"/>
              </w:rPr>
              <m:t>∂</m:t>
            </m:r>
          </m:num>
          <m:den>
            <m:r>
              <w:rPr>
                <w:rFonts w:ascii="Cambria Math" w:hAnsiTheme="minorHAnsi"/>
              </w:rPr>
              <m:t>∂x</m:t>
            </m:r>
          </m:den>
        </m:f>
        <m:nary>
          <m:naryPr>
            <m:ctrlPr>
              <w:rPr>
                <w:rFonts w:ascii="Cambria Math" w:hAnsiTheme="minorHAnsi"/>
                <w:i/>
              </w:rPr>
            </m:ctrlPr>
          </m:naryPr>
          <m:sub>
            <m:r>
              <w:rPr>
                <w:rFonts w:ascii="Cambria Math" w:hAnsiTheme="minorHAnsi"/>
              </w:rPr>
              <m:t>η</m:t>
            </m:r>
          </m:sub>
          <m:sup>
            <m:r>
              <w:rPr>
                <w:rFonts w:ascii="Cambria Math" w:hAnsi="Cambria Math" w:cs="Cambria Math"/>
              </w:rPr>
              <m:t>h</m:t>
            </m:r>
            <m:ctrlPr>
              <w:rPr>
                <w:rFonts w:ascii="Cambria Math" w:hAnsi="Cambria Math"/>
                <w:i/>
              </w:rPr>
            </m:ctrlPr>
          </m:sup>
          <m:e>
            <m:r>
              <w:rPr>
                <w:rFonts w:ascii="Cambria Math" w:hAnsiTheme="minorHAnsi"/>
              </w:rPr>
              <m:t>UBdz</m:t>
            </m:r>
          </m:e>
        </m:nary>
        <m:r>
          <w:rPr>
            <w:rFonts w:ascii="Cambria Math" w:hAnsiTheme="minorHAnsi"/>
          </w:rPr>
          <m:t>-</m:t>
        </m:r>
        <m:nary>
          <m:naryPr>
            <m:ctrlPr>
              <w:rPr>
                <w:rFonts w:ascii="Cambria Math" w:hAnsiTheme="minorHAnsi"/>
                <w:i/>
              </w:rPr>
            </m:ctrlPr>
          </m:naryPr>
          <m:sub>
            <m:r>
              <w:rPr>
                <w:rFonts w:ascii="Cambria Math" w:hAnsiTheme="minorHAnsi"/>
              </w:rPr>
              <m:t>η</m:t>
            </m:r>
          </m:sub>
          <m:sup>
            <m:r>
              <w:rPr>
                <w:rFonts w:ascii="Cambria Math" w:hAnsi="Cambria Math" w:cs="Cambria Math"/>
              </w:rPr>
              <m:t>h</m:t>
            </m:r>
            <m:ctrlPr>
              <w:rPr>
                <w:rFonts w:ascii="Cambria Math" w:hAnsi="Cambria Math"/>
                <w:i/>
              </w:rPr>
            </m:ctrlPr>
          </m:sup>
          <m:e>
            <m:r>
              <w:rPr>
                <w:rFonts w:ascii="Cambria Math" w:hAnsiTheme="minorHAnsi"/>
              </w:rPr>
              <m:t>qBdz</m:t>
            </m:r>
          </m:e>
        </m:nary>
      </m:oMath>
      <w:r w:rsidRPr="00B7030B">
        <w:rPr>
          <w:rFonts w:asciiTheme="minorHAnsi" w:hAnsiTheme="minorHAnsi"/>
        </w:rPr>
        <w:tab/>
      </w:r>
      <w:r w:rsidRPr="00B7030B">
        <w:rPr>
          <w:rStyle w:val="EquationCaption"/>
          <w:rFonts w:asciiTheme="minorHAnsi" w:hAnsiTheme="minorHAnsi"/>
        </w:rPr>
        <w:t>(</w:t>
      </w:r>
      <w:r>
        <w:rPr>
          <w:rStyle w:val="EquationCaption"/>
          <w:rFonts w:asciiTheme="minorHAnsi" w:hAnsiTheme="minorHAnsi"/>
        </w:rPr>
        <w:fldChar w:fldCharType="begin"/>
      </w:r>
      <w:r>
        <w:rPr>
          <w:rStyle w:val="EquationCaption"/>
          <w:rFonts w:asciiTheme="minorHAnsi" w:hAnsiTheme="minorHAnsi"/>
        </w:rPr>
        <w:instrText xml:space="preserve"> STYLEREF 1 \s </w:instrText>
      </w:r>
      <w:r>
        <w:rPr>
          <w:rStyle w:val="EquationCaption"/>
          <w:rFonts w:asciiTheme="minorHAnsi" w:hAnsiTheme="minorHAnsi"/>
        </w:rPr>
        <w:fldChar w:fldCharType="separate"/>
      </w:r>
      <w:r w:rsidR="00A95042">
        <w:rPr>
          <w:rStyle w:val="EquationCaption"/>
          <w:rFonts w:asciiTheme="minorHAnsi" w:hAnsiTheme="minorHAnsi"/>
          <w:noProof/>
        </w:rPr>
        <w:t>5</w:t>
      </w:r>
      <w:r>
        <w:rPr>
          <w:rStyle w:val="EquationCaption"/>
          <w:rFonts w:asciiTheme="minorHAnsi" w:hAnsiTheme="minorHAnsi"/>
        </w:rPr>
        <w:fldChar w:fldCharType="end"/>
      </w:r>
      <w:r>
        <w:rPr>
          <w:rStyle w:val="EquationCaption"/>
          <w:rFonts w:asciiTheme="minorHAnsi" w:hAnsiTheme="minorHAnsi"/>
        </w:rPr>
        <w:noBreakHyphen/>
      </w:r>
      <w:r>
        <w:rPr>
          <w:rStyle w:val="EquationCaption"/>
          <w:rFonts w:asciiTheme="minorHAnsi" w:hAnsiTheme="minorHAnsi"/>
        </w:rPr>
        <w:fldChar w:fldCharType="begin"/>
      </w:r>
      <w:r>
        <w:rPr>
          <w:rStyle w:val="EquationCaption"/>
          <w:rFonts w:asciiTheme="minorHAnsi" w:hAnsiTheme="minorHAnsi"/>
        </w:rPr>
        <w:instrText xml:space="preserve"> SEQ Equation \* ARABIC \s 1 </w:instrText>
      </w:r>
      <w:r>
        <w:rPr>
          <w:rStyle w:val="EquationCaption"/>
          <w:rFonts w:asciiTheme="minorHAnsi" w:hAnsiTheme="minorHAnsi"/>
        </w:rPr>
        <w:fldChar w:fldCharType="separate"/>
      </w:r>
      <w:r w:rsidR="00A95042">
        <w:rPr>
          <w:rStyle w:val="EquationCaption"/>
          <w:rFonts w:asciiTheme="minorHAnsi" w:hAnsiTheme="minorHAnsi"/>
          <w:noProof/>
        </w:rPr>
        <w:t>1</w:t>
      </w:r>
      <w:r>
        <w:rPr>
          <w:rStyle w:val="EquationCaption"/>
          <w:rFonts w:asciiTheme="minorHAnsi" w:hAnsiTheme="minorHAnsi"/>
        </w:rPr>
        <w:fldChar w:fldCharType="end"/>
      </w:r>
      <w:r w:rsidRPr="00B7030B">
        <w:rPr>
          <w:rStyle w:val="EquationCaption"/>
          <w:rFonts w:asciiTheme="minorHAnsi" w:hAnsiTheme="minorHAnsi"/>
        </w:rPr>
        <w:t>)</w:t>
      </w:r>
    </w:p>
    <w:p w14:paraId="569FC1C6" w14:textId="77777777" w:rsidR="00E564CF" w:rsidRPr="00A41B27" w:rsidRDefault="00E564CF" w:rsidP="007A3922">
      <w:pPr>
        <w:pStyle w:val="BodyText"/>
      </w:pPr>
      <w:r w:rsidRPr="00A41B27">
        <w:t>is solved by substituting the momentum equation:</w:t>
      </w:r>
    </w:p>
    <w:p w14:paraId="49D9B86C" w14:textId="26B06533" w:rsidR="00E564CF" w:rsidRPr="00B7030B" w:rsidRDefault="00E564CF" w:rsidP="00E564CF">
      <w:pPr>
        <w:pStyle w:val="equation"/>
        <w:rPr>
          <w:rFonts w:asciiTheme="minorHAnsi" w:hAnsiTheme="minorHAnsi"/>
        </w:rPr>
      </w:pPr>
      <w:r w:rsidRPr="00B7030B">
        <w:rPr>
          <w:rFonts w:asciiTheme="minorHAnsi" w:hAnsiTheme="minorHAnsi"/>
        </w:rPr>
        <w:tab/>
      </w:r>
      <w:r w:rsidR="00E108E0" w:rsidRPr="00E108E0">
        <w:rPr>
          <w:rFonts w:asciiTheme="minorHAnsi" w:hAnsiTheme="minorHAnsi"/>
          <w:noProof/>
          <w:position w:val="-68"/>
        </w:rPr>
        <w:object w:dxaOrig="6740" w:dyaOrig="1480" w14:anchorId="5E97ED22">
          <v:shape id="_x0000_i1077" type="#_x0000_t75" alt="" style="width:325.9pt;height:1in;mso-width-percent:0;mso-height-percent:0;mso-width-percent:0;mso-height-percent:0" o:ole="">
            <v:imagedata r:id="rId520" o:title=""/>
          </v:shape>
          <o:OLEObject Type="Embed" ProgID="Equation.3" ShapeID="_x0000_i1077" DrawAspect="Content" ObjectID="_1721314910" r:id="rId521"/>
        </w:object>
      </w:r>
      <w:r w:rsidRPr="00B7030B">
        <w:rPr>
          <w:rFonts w:asciiTheme="minorHAnsi" w:hAnsiTheme="minorHAnsi"/>
        </w:rPr>
        <w:tab/>
      </w:r>
      <w:r w:rsidRPr="00B7030B">
        <w:rPr>
          <w:rStyle w:val="EquationCaption"/>
          <w:rFonts w:asciiTheme="minorHAnsi" w:hAnsiTheme="minorHAnsi"/>
        </w:rPr>
        <w:t>(</w:t>
      </w:r>
      <w:r>
        <w:rPr>
          <w:rStyle w:val="EquationCaption"/>
          <w:rFonts w:asciiTheme="minorHAnsi" w:hAnsiTheme="minorHAnsi"/>
        </w:rPr>
        <w:fldChar w:fldCharType="begin"/>
      </w:r>
      <w:r>
        <w:rPr>
          <w:rStyle w:val="EquationCaption"/>
          <w:rFonts w:asciiTheme="minorHAnsi" w:hAnsiTheme="minorHAnsi"/>
        </w:rPr>
        <w:instrText xml:space="preserve"> STYLEREF 1 \s </w:instrText>
      </w:r>
      <w:r>
        <w:rPr>
          <w:rStyle w:val="EquationCaption"/>
          <w:rFonts w:asciiTheme="minorHAnsi" w:hAnsiTheme="minorHAnsi"/>
        </w:rPr>
        <w:fldChar w:fldCharType="separate"/>
      </w:r>
      <w:r w:rsidR="00A95042">
        <w:rPr>
          <w:rStyle w:val="EquationCaption"/>
          <w:rFonts w:asciiTheme="minorHAnsi" w:hAnsiTheme="minorHAnsi"/>
          <w:noProof/>
        </w:rPr>
        <w:t>5</w:t>
      </w:r>
      <w:r>
        <w:rPr>
          <w:rStyle w:val="EquationCaption"/>
          <w:rFonts w:asciiTheme="minorHAnsi" w:hAnsiTheme="minorHAnsi"/>
        </w:rPr>
        <w:fldChar w:fldCharType="end"/>
      </w:r>
      <w:r>
        <w:rPr>
          <w:rStyle w:val="EquationCaption"/>
          <w:rFonts w:asciiTheme="minorHAnsi" w:hAnsiTheme="minorHAnsi"/>
        </w:rPr>
        <w:noBreakHyphen/>
      </w:r>
      <w:r>
        <w:rPr>
          <w:rStyle w:val="EquationCaption"/>
          <w:rFonts w:asciiTheme="minorHAnsi" w:hAnsiTheme="minorHAnsi"/>
        </w:rPr>
        <w:fldChar w:fldCharType="begin"/>
      </w:r>
      <w:r>
        <w:rPr>
          <w:rStyle w:val="EquationCaption"/>
          <w:rFonts w:asciiTheme="minorHAnsi" w:hAnsiTheme="minorHAnsi"/>
        </w:rPr>
        <w:instrText xml:space="preserve"> SEQ Equation \* ARABIC \s 1 </w:instrText>
      </w:r>
      <w:r>
        <w:rPr>
          <w:rStyle w:val="EquationCaption"/>
          <w:rFonts w:asciiTheme="minorHAnsi" w:hAnsiTheme="minorHAnsi"/>
        </w:rPr>
        <w:fldChar w:fldCharType="separate"/>
      </w:r>
      <w:r w:rsidR="00A95042">
        <w:rPr>
          <w:rStyle w:val="EquationCaption"/>
          <w:rFonts w:asciiTheme="minorHAnsi" w:hAnsiTheme="minorHAnsi"/>
          <w:noProof/>
        </w:rPr>
        <w:t>2</w:t>
      </w:r>
      <w:r>
        <w:rPr>
          <w:rStyle w:val="EquationCaption"/>
          <w:rFonts w:asciiTheme="minorHAnsi" w:hAnsiTheme="minorHAnsi"/>
        </w:rPr>
        <w:fldChar w:fldCharType="end"/>
      </w:r>
      <w:r w:rsidRPr="00B7030B">
        <w:rPr>
          <w:rStyle w:val="EquationCaption"/>
          <w:rFonts w:asciiTheme="minorHAnsi" w:hAnsiTheme="minorHAnsi"/>
        </w:rPr>
        <w:t>)</w:t>
      </w:r>
    </w:p>
    <w:p w14:paraId="4084EBDD" w14:textId="77777777" w:rsidR="00E564CF" w:rsidRPr="00A41B27" w:rsidRDefault="00E564CF" w:rsidP="007A3922">
      <w:pPr>
        <w:pStyle w:val="BodyText"/>
      </w:pPr>
      <w:r w:rsidRPr="00A41B27">
        <w:t>in finite difference form and then simplifying.  The finite difference form of the momentum equation is:</w:t>
      </w:r>
    </w:p>
    <w:p w14:paraId="465954F4" w14:textId="51F20A3D" w:rsidR="00E564CF" w:rsidRPr="00B7030B" w:rsidRDefault="00E564CF" w:rsidP="00E564CF">
      <w:pPr>
        <w:pStyle w:val="equation"/>
        <w:rPr>
          <w:rFonts w:asciiTheme="minorHAnsi" w:hAnsiTheme="minorHAnsi"/>
        </w:rPr>
      </w:pPr>
      <w:r w:rsidRPr="00B7030B">
        <w:rPr>
          <w:rFonts w:asciiTheme="minorHAnsi" w:hAnsiTheme="minorHAnsi"/>
        </w:rPr>
        <w:tab/>
      </w:r>
      <w:r w:rsidR="00E108E0" w:rsidRPr="00E108E0">
        <w:rPr>
          <w:rFonts w:asciiTheme="minorHAnsi" w:hAnsiTheme="minorHAnsi"/>
          <w:noProof/>
          <w:position w:val="-70"/>
        </w:rPr>
        <w:object w:dxaOrig="6080" w:dyaOrig="1520" w14:anchorId="26ED34E7">
          <v:shape id="_x0000_i1076" type="#_x0000_t75" alt="" style="width:293.7pt;height:1in;mso-width-percent:0;mso-height-percent:0;mso-width-percent:0;mso-height-percent:0" o:ole="">
            <v:imagedata r:id="rId522" o:title=""/>
          </v:shape>
          <o:OLEObject Type="Embed" ProgID="Equation.3" ShapeID="_x0000_i1076" DrawAspect="Content" ObjectID="_1721314911" r:id="rId523"/>
        </w:object>
      </w:r>
      <w:r w:rsidRPr="00B7030B">
        <w:rPr>
          <w:rFonts w:asciiTheme="minorHAnsi" w:hAnsiTheme="minorHAnsi"/>
        </w:rPr>
        <w:tab/>
      </w:r>
      <w:r w:rsidRPr="00B7030B">
        <w:rPr>
          <w:rStyle w:val="EquationCaption"/>
          <w:rFonts w:asciiTheme="minorHAnsi" w:hAnsiTheme="minorHAnsi"/>
        </w:rPr>
        <w:t>(</w:t>
      </w:r>
      <w:r>
        <w:rPr>
          <w:rStyle w:val="EquationCaption"/>
          <w:rFonts w:asciiTheme="minorHAnsi" w:hAnsiTheme="minorHAnsi"/>
        </w:rPr>
        <w:fldChar w:fldCharType="begin"/>
      </w:r>
      <w:r>
        <w:rPr>
          <w:rStyle w:val="EquationCaption"/>
          <w:rFonts w:asciiTheme="minorHAnsi" w:hAnsiTheme="minorHAnsi"/>
        </w:rPr>
        <w:instrText xml:space="preserve"> STYLEREF 1 \s </w:instrText>
      </w:r>
      <w:r>
        <w:rPr>
          <w:rStyle w:val="EquationCaption"/>
          <w:rFonts w:asciiTheme="minorHAnsi" w:hAnsiTheme="minorHAnsi"/>
        </w:rPr>
        <w:fldChar w:fldCharType="separate"/>
      </w:r>
      <w:r w:rsidR="00A95042">
        <w:rPr>
          <w:rStyle w:val="EquationCaption"/>
          <w:rFonts w:asciiTheme="minorHAnsi" w:hAnsiTheme="minorHAnsi"/>
          <w:noProof/>
        </w:rPr>
        <w:t>5</w:t>
      </w:r>
      <w:r>
        <w:rPr>
          <w:rStyle w:val="EquationCaption"/>
          <w:rFonts w:asciiTheme="minorHAnsi" w:hAnsiTheme="minorHAnsi"/>
        </w:rPr>
        <w:fldChar w:fldCharType="end"/>
      </w:r>
      <w:r>
        <w:rPr>
          <w:rStyle w:val="EquationCaption"/>
          <w:rFonts w:asciiTheme="minorHAnsi" w:hAnsiTheme="minorHAnsi"/>
        </w:rPr>
        <w:noBreakHyphen/>
      </w:r>
      <w:r>
        <w:rPr>
          <w:rStyle w:val="EquationCaption"/>
          <w:rFonts w:asciiTheme="minorHAnsi" w:hAnsiTheme="minorHAnsi"/>
        </w:rPr>
        <w:fldChar w:fldCharType="begin"/>
      </w:r>
      <w:r>
        <w:rPr>
          <w:rStyle w:val="EquationCaption"/>
          <w:rFonts w:asciiTheme="minorHAnsi" w:hAnsiTheme="minorHAnsi"/>
        </w:rPr>
        <w:instrText xml:space="preserve"> SEQ Equation \* ARABIC \s 1 </w:instrText>
      </w:r>
      <w:r>
        <w:rPr>
          <w:rStyle w:val="EquationCaption"/>
          <w:rFonts w:asciiTheme="minorHAnsi" w:hAnsiTheme="minorHAnsi"/>
        </w:rPr>
        <w:fldChar w:fldCharType="separate"/>
      </w:r>
      <w:r w:rsidR="00A95042">
        <w:rPr>
          <w:rStyle w:val="EquationCaption"/>
          <w:rFonts w:asciiTheme="minorHAnsi" w:hAnsiTheme="minorHAnsi"/>
          <w:noProof/>
        </w:rPr>
        <w:t>3</w:t>
      </w:r>
      <w:r>
        <w:rPr>
          <w:rStyle w:val="EquationCaption"/>
          <w:rFonts w:asciiTheme="minorHAnsi" w:hAnsiTheme="minorHAnsi"/>
        </w:rPr>
        <w:fldChar w:fldCharType="end"/>
      </w:r>
      <w:r w:rsidRPr="00B7030B">
        <w:rPr>
          <w:rStyle w:val="EquationCaption"/>
          <w:rFonts w:asciiTheme="minorHAnsi" w:hAnsiTheme="minorHAnsi"/>
        </w:rPr>
        <w:t>)</w:t>
      </w:r>
    </w:p>
    <w:p w14:paraId="6C1CDC0C" w14:textId="77777777" w:rsidR="00E564CF" w:rsidRPr="00A41B27" w:rsidRDefault="00E564CF" w:rsidP="007A3922">
      <w:pPr>
        <w:pStyle w:val="BodyText"/>
      </w:pPr>
      <w:r w:rsidRPr="00A41B27">
        <w:t xml:space="preserve">Defining for simplicity the term </w:t>
      </w:r>
      <w:r w:rsidRPr="00A41B27">
        <w:rPr>
          <w:i/>
          <w:iCs/>
        </w:rPr>
        <w:t>F</w:t>
      </w:r>
      <w:r w:rsidRPr="00A41B27">
        <w:t xml:space="preserve"> as:</w:t>
      </w:r>
    </w:p>
    <w:p w14:paraId="2A32962C" w14:textId="4E10F25C" w:rsidR="00E564CF" w:rsidRPr="00B7030B" w:rsidRDefault="00E564CF" w:rsidP="00E564CF">
      <w:pPr>
        <w:pStyle w:val="equation"/>
        <w:rPr>
          <w:rFonts w:asciiTheme="minorHAnsi" w:hAnsiTheme="minorHAnsi"/>
        </w:rPr>
      </w:pPr>
      <w:r w:rsidRPr="00B7030B">
        <w:rPr>
          <w:rFonts w:asciiTheme="minorHAnsi" w:hAnsiTheme="minorHAnsi"/>
        </w:rPr>
        <w:tab/>
      </w:r>
      <w:r w:rsidR="00E108E0" w:rsidRPr="00E108E0">
        <w:rPr>
          <w:rFonts w:asciiTheme="minorHAnsi" w:hAnsiTheme="minorHAnsi"/>
          <w:noProof/>
          <w:position w:val="-28"/>
        </w:rPr>
        <w:object w:dxaOrig="3379" w:dyaOrig="660" w14:anchorId="734CA300">
          <v:shape id="_x0000_i1075" type="#_x0000_t75" alt="" style="width:164.85pt;height:32.85pt;mso-width-percent:0;mso-height-percent:0;mso-width-percent:0;mso-height-percent:0" o:ole="">
            <v:imagedata r:id="rId524" o:title=""/>
          </v:shape>
          <o:OLEObject Type="Embed" ProgID="Equation.3" ShapeID="_x0000_i1075" DrawAspect="Content" ObjectID="_1721314912" r:id="rId525"/>
        </w:object>
      </w:r>
      <w:r w:rsidRPr="00B7030B">
        <w:rPr>
          <w:rFonts w:asciiTheme="minorHAnsi" w:hAnsiTheme="minorHAnsi"/>
        </w:rPr>
        <w:tab/>
      </w:r>
      <w:r w:rsidRPr="00B7030B">
        <w:rPr>
          <w:rStyle w:val="EquationCaption"/>
          <w:rFonts w:asciiTheme="minorHAnsi" w:hAnsiTheme="minorHAnsi"/>
        </w:rPr>
        <w:t>(</w:t>
      </w:r>
      <w:r>
        <w:rPr>
          <w:rStyle w:val="EquationCaption"/>
          <w:rFonts w:asciiTheme="minorHAnsi" w:hAnsiTheme="minorHAnsi"/>
        </w:rPr>
        <w:fldChar w:fldCharType="begin"/>
      </w:r>
      <w:r>
        <w:rPr>
          <w:rStyle w:val="EquationCaption"/>
          <w:rFonts w:asciiTheme="minorHAnsi" w:hAnsiTheme="minorHAnsi"/>
        </w:rPr>
        <w:instrText xml:space="preserve"> STYLEREF 1 \s </w:instrText>
      </w:r>
      <w:r>
        <w:rPr>
          <w:rStyle w:val="EquationCaption"/>
          <w:rFonts w:asciiTheme="minorHAnsi" w:hAnsiTheme="minorHAnsi"/>
        </w:rPr>
        <w:fldChar w:fldCharType="separate"/>
      </w:r>
      <w:r w:rsidR="00A95042">
        <w:rPr>
          <w:rStyle w:val="EquationCaption"/>
          <w:rFonts w:asciiTheme="minorHAnsi" w:hAnsiTheme="minorHAnsi"/>
          <w:noProof/>
        </w:rPr>
        <w:t>5</w:t>
      </w:r>
      <w:r>
        <w:rPr>
          <w:rStyle w:val="EquationCaption"/>
          <w:rFonts w:asciiTheme="minorHAnsi" w:hAnsiTheme="minorHAnsi"/>
        </w:rPr>
        <w:fldChar w:fldCharType="end"/>
      </w:r>
      <w:r>
        <w:rPr>
          <w:rStyle w:val="EquationCaption"/>
          <w:rFonts w:asciiTheme="minorHAnsi" w:hAnsiTheme="minorHAnsi"/>
        </w:rPr>
        <w:noBreakHyphen/>
      </w:r>
      <w:r>
        <w:rPr>
          <w:rStyle w:val="EquationCaption"/>
          <w:rFonts w:asciiTheme="minorHAnsi" w:hAnsiTheme="minorHAnsi"/>
        </w:rPr>
        <w:fldChar w:fldCharType="begin"/>
      </w:r>
      <w:r>
        <w:rPr>
          <w:rStyle w:val="EquationCaption"/>
          <w:rFonts w:asciiTheme="minorHAnsi" w:hAnsiTheme="minorHAnsi"/>
        </w:rPr>
        <w:instrText xml:space="preserve"> SEQ Equation \* ARABIC \s 1 </w:instrText>
      </w:r>
      <w:r>
        <w:rPr>
          <w:rStyle w:val="EquationCaption"/>
          <w:rFonts w:asciiTheme="minorHAnsi" w:hAnsiTheme="minorHAnsi"/>
        </w:rPr>
        <w:fldChar w:fldCharType="separate"/>
      </w:r>
      <w:r w:rsidR="00A95042">
        <w:rPr>
          <w:rStyle w:val="EquationCaption"/>
          <w:rFonts w:asciiTheme="minorHAnsi" w:hAnsiTheme="minorHAnsi"/>
          <w:noProof/>
        </w:rPr>
        <w:t>4</w:t>
      </w:r>
      <w:r>
        <w:rPr>
          <w:rStyle w:val="EquationCaption"/>
          <w:rFonts w:asciiTheme="minorHAnsi" w:hAnsiTheme="minorHAnsi"/>
        </w:rPr>
        <w:fldChar w:fldCharType="end"/>
      </w:r>
      <w:r w:rsidRPr="00B7030B">
        <w:rPr>
          <w:rStyle w:val="EquationCaption"/>
          <w:rFonts w:asciiTheme="minorHAnsi" w:hAnsiTheme="minorHAnsi"/>
        </w:rPr>
        <w:t>)</w:t>
      </w:r>
    </w:p>
    <w:p w14:paraId="71B7D958" w14:textId="77777777" w:rsidR="00E564CF" w:rsidRPr="00A41B27" w:rsidRDefault="00E564CF" w:rsidP="007A3922">
      <w:pPr>
        <w:pStyle w:val="BodyText"/>
      </w:pPr>
      <w:r w:rsidRPr="00A41B27">
        <w:t xml:space="preserve">and substituting in for </w:t>
      </w:r>
      <w:r w:rsidRPr="00A41B27">
        <w:rPr>
          <w:i/>
          <w:iCs/>
        </w:rPr>
        <w:sym w:font="Symbol" w:char="F074"/>
      </w:r>
      <w:r w:rsidRPr="00A41B27">
        <w:rPr>
          <w:i/>
          <w:iCs/>
          <w:vertAlign w:val="subscript"/>
        </w:rPr>
        <w:t>xx</w:t>
      </w:r>
      <w:r w:rsidRPr="00A41B27">
        <w:t xml:space="preserve">, </w:t>
      </w:r>
      <w:r w:rsidRPr="00A41B27">
        <w:rPr>
          <w:i/>
          <w:iCs/>
        </w:rPr>
        <w:t>F</w:t>
      </w:r>
      <w:r w:rsidRPr="00A41B27">
        <w:t xml:space="preserve"> becomes:</w:t>
      </w:r>
    </w:p>
    <w:p w14:paraId="3519EA1F" w14:textId="2B45EF5E" w:rsidR="00E564CF" w:rsidRPr="00B7030B" w:rsidRDefault="00E564CF" w:rsidP="00E564CF">
      <w:pPr>
        <w:pStyle w:val="equation"/>
        <w:rPr>
          <w:rFonts w:asciiTheme="minorHAnsi" w:hAnsiTheme="minorHAnsi"/>
        </w:rPr>
      </w:pPr>
      <w:r w:rsidRPr="00B7030B">
        <w:rPr>
          <w:rFonts w:asciiTheme="minorHAnsi" w:hAnsiTheme="minorHAnsi"/>
        </w:rPr>
        <w:tab/>
      </w:r>
      <w:r w:rsidR="00E108E0" w:rsidRPr="00E108E0">
        <w:rPr>
          <w:rFonts w:asciiTheme="minorHAnsi" w:hAnsiTheme="minorHAnsi"/>
          <w:noProof/>
          <w:position w:val="-24"/>
        </w:rPr>
        <w:object w:dxaOrig="3700" w:dyaOrig="960" w14:anchorId="1599E86D">
          <v:shape id="_x0000_i1074" type="#_x0000_t75" alt="" style="width:180.65pt;height:49.25pt;mso-width-percent:0;mso-height-percent:0;mso-width-percent:0;mso-height-percent:0" o:ole="">
            <v:imagedata r:id="rId526" o:title=""/>
          </v:shape>
          <o:OLEObject Type="Embed" ProgID="Equation.3" ShapeID="_x0000_i1074" DrawAspect="Content" ObjectID="_1721314913" r:id="rId527"/>
        </w:object>
      </w:r>
      <w:r w:rsidRPr="00B7030B">
        <w:rPr>
          <w:rFonts w:asciiTheme="minorHAnsi" w:hAnsiTheme="minorHAnsi"/>
        </w:rPr>
        <w:tab/>
      </w:r>
      <w:r w:rsidRPr="00B7030B">
        <w:rPr>
          <w:rStyle w:val="EquationCaption"/>
          <w:rFonts w:asciiTheme="minorHAnsi" w:hAnsiTheme="minorHAnsi"/>
        </w:rPr>
        <w:t>(</w:t>
      </w:r>
      <w:r>
        <w:rPr>
          <w:rStyle w:val="EquationCaption"/>
          <w:rFonts w:asciiTheme="minorHAnsi" w:hAnsiTheme="minorHAnsi"/>
        </w:rPr>
        <w:fldChar w:fldCharType="begin"/>
      </w:r>
      <w:r>
        <w:rPr>
          <w:rStyle w:val="EquationCaption"/>
          <w:rFonts w:asciiTheme="minorHAnsi" w:hAnsiTheme="minorHAnsi"/>
        </w:rPr>
        <w:instrText xml:space="preserve"> STYLEREF 1 \s </w:instrText>
      </w:r>
      <w:r>
        <w:rPr>
          <w:rStyle w:val="EquationCaption"/>
          <w:rFonts w:asciiTheme="minorHAnsi" w:hAnsiTheme="minorHAnsi"/>
        </w:rPr>
        <w:fldChar w:fldCharType="separate"/>
      </w:r>
      <w:r w:rsidR="00A95042">
        <w:rPr>
          <w:rStyle w:val="EquationCaption"/>
          <w:rFonts w:asciiTheme="minorHAnsi" w:hAnsiTheme="minorHAnsi"/>
          <w:noProof/>
        </w:rPr>
        <w:t>5</w:t>
      </w:r>
      <w:r>
        <w:rPr>
          <w:rStyle w:val="EquationCaption"/>
          <w:rFonts w:asciiTheme="minorHAnsi" w:hAnsiTheme="minorHAnsi"/>
        </w:rPr>
        <w:fldChar w:fldCharType="end"/>
      </w:r>
      <w:r>
        <w:rPr>
          <w:rStyle w:val="EquationCaption"/>
          <w:rFonts w:asciiTheme="minorHAnsi" w:hAnsiTheme="minorHAnsi"/>
        </w:rPr>
        <w:noBreakHyphen/>
      </w:r>
      <w:r>
        <w:rPr>
          <w:rStyle w:val="EquationCaption"/>
          <w:rFonts w:asciiTheme="minorHAnsi" w:hAnsiTheme="minorHAnsi"/>
        </w:rPr>
        <w:fldChar w:fldCharType="begin"/>
      </w:r>
      <w:r>
        <w:rPr>
          <w:rStyle w:val="EquationCaption"/>
          <w:rFonts w:asciiTheme="minorHAnsi" w:hAnsiTheme="minorHAnsi"/>
        </w:rPr>
        <w:instrText xml:space="preserve"> SEQ Equation \* ARABIC \s 1 </w:instrText>
      </w:r>
      <w:r>
        <w:rPr>
          <w:rStyle w:val="EquationCaption"/>
          <w:rFonts w:asciiTheme="minorHAnsi" w:hAnsiTheme="minorHAnsi"/>
        </w:rPr>
        <w:fldChar w:fldCharType="separate"/>
      </w:r>
      <w:r w:rsidR="00A95042">
        <w:rPr>
          <w:rStyle w:val="EquationCaption"/>
          <w:rFonts w:asciiTheme="minorHAnsi" w:hAnsiTheme="minorHAnsi"/>
          <w:noProof/>
        </w:rPr>
        <w:t>5</w:t>
      </w:r>
      <w:r>
        <w:rPr>
          <w:rStyle w:val="EquationCaption"/>
          <w:rFonts w:asciiTheme="minorHAnsi" w:hAnsiTheme="minorHAnsi"/>
        </w:rPr>
        <w:fldChar w:fldCharType="end"/>
      </w:r>
      <w:r w:rsidRPr="00B7030B">
        <w:rPr>
          <w:rStyle w:val="EquationCaption"/>
          <w:rFonts w:asciiTheme="minorHAnsi" w:hAnsiTheme="minorHAnsi"/>
        </w:rPr>
        <w:t>)</w:t>
      </w:r>
    </w:p>
    <w:p w14:paraId="3E37897E" w14:textId="77777777" w:rsidR="00E564CF" w:rsidRPr="00A41B27" w:rsidRDefault="00E564CF" w:rsidP="007A3922">
      <w:pPr>
        <w:pStyle w:val="BodyText"/>
      </w:pPr>
      <w:r w:rsidRPr="00A41B27">
        <w:t xml:space="preserve">Substituting in the term </w:t>
      </w:r>
      <w:r w:rsidR="00E108E0" w:rsidRPr="00292641">
        <w:rPr>
          <w:noProof/>
          <w:position w:val="-12"/>
        </w:rPr>
        <w:object w:dxaOrig="639" w:dyaOrig="380" w14:anchorId="467EC8CC">
          <v:shape id="_x0000_i1073" type="#_x0000_t75" alt="" style="width:34.1pt;height:17.7pt;mso-width-percent:0;mso-height-percent:0;mso-width-percent:0;mso-height-percent:0" o:ole="">
            <v:imagedata r:id="rId528" o:title=""/>
          </v:shape>
          <o:OLEObject Type="Embed" ProgID="Equation.3" ShapeID="_x0000_i1073" DrawAspect="Content" ObjectID="_1721314914" r:id="rId529"/>
        </w:object>
      </w:r>
      <w:r w:rsidRPr="00A41B27">
        <w:t xml:space="preserve"> in the free surface equation for </w:t>
      </w:r>
      <w:r w:rsidRPr="00A41B27">
        <w:rPr>
          <w:i/>
          <w:iCs/>
        </w:rPr>
        <w:t>UB</w:t>
      </w:r>
      <w:r w:rsidRPr="00A41B27">
        <w:t>, the free surface equation becomes:</w:t>
      </w:r>
    </w:p>
    <w:p w14:paraId="73A285A1" w14:textId="47A8518D" w:rsidR="00E564CF" w:rsidRPr="00127D1D" w:rsidRDefault="00E564CF" w:rsidP="00E564CF">
      <w:pPr>
        <w:pStyle w:val="equation"/>
        <w:keepNext/>
        <w:jc w:val="left"/>
        <w:rPr>
          <w:rFonts w:asciiTheme="minorHAnsi" w:hAnsiTheme="minorHAnsi"/>
          <w:b/>
          <w:bCs/>
        </w:rPr>
      </w:pPr>
      <w:r w:rsidRPr="00B7030B">
        <w:rPr>
          <w:rFonts w:asciiTheme="minorHAnsi" w:hAnsiTheme="minorHAnsi"/>
        </w:rPr>
        <w:lastRenderedPageBreak/>
        <w:tab/>
      </w:r>
      <w:r w:rsidR="00E108E0" w:rsidRPr="00E108E0">
        <w:rPr>
          <w:rFonts w:asciiTheme="minorHAnsi" w:hAnsiTheme="minorHAnsi"/>
          <w:noProof/>
          <w:position w:val="-154"/>
        </w:rPr>
        <w:object w:dxaOrig="6220" w:dyaOrig="3200" w14:anchorId="15D86B68">
          <v:shape id="_x0000_i1072" type="#_x0000_t75" alt="" style="width:300pt;height:156pt;mso-width-percent:0;mso-height-percent:0;mso-width-percent:0;mso-height-percent:0" o:ole="" fillcolor="window">
            <v:imagedata r:id="rId530" o:title=""/>
          </v:shape>
          <o:OLEObject Type="Embed" ProgID="Equation.3" ShapeID="_x0000_i1072" DrawAspect="Content" ObjectID="_1721314915" r:id="rId531"/>
        </w:object>
      </w:r>
      <w:r w:rsidRPr="00B7030B">
        <w:rPr>
          <w:rFonts w:asciiTheme="minorHAnsi" w:hAnsiTheme="minorHAnsi"/>
        </w:rPr>
        <w:tab/>
      </w:r>
      <w:r w:rsidRPr="00127D1D">
        <w:rPr>
          <w:rFonts w:asciiTheme="minorHAnsi" w:hAnsiTheme="minorHAnsi"/>
          <w:b/>
          <w:bCs/>
        </w:rPr>
        <w:t>(</w:t>
      </w:r>
      <w:r w:rsidRPr="00127D1D">
        <w:rPr>
          <w:rFonts w:asciiTheme="minorHAnsi" w:hAnsiTheme="minorHAnsi"/>
          <w:b/>
          <w:bCs/>
        </w:rPr>
        <w:fldChar w:fldCharType="begin"/>
      </w:r>
      <w:r w:rsidRPr="00127D1D">
        <w:rPr>
          <w:rFonts w:asciiTheme="minorHAnsi" w:hAnsiTheme="minorHAnsi"/>
          <w:b/>
          <w:bCs/>
        </w:rPr>
        <w:instrText xml:space="preserve"> STYLEREF 1 \s </w:instrText>
      </w:r>
      <w:r w:rsidRPr="00127D1D">
        <w:rPr>
          <w:rFonts w:asciiTheme="minorHAnsi" w:hAnsiTheme="minorHAnsi"/>
          <w:b/>
          <w:bCs/>
        </w:rPr>
        <w:fldChar w:fldCharType="separate"/>
      </w:r>
      <w:r w:rsidR="00A95042" w:rsidRPr="00127D1D">
        <w:rPr>
          <w:rFonts w:asciiTheme="minorHAnsi" w:hAnsiTheme="minorHAnsi"/>
          <w:b/>
          <w:bCs/>
          <w:noProof/>
        </w:rPr>
        <w:t>5</w:t>
      </w:r>
      <w:r w:rsidRPr="00127D1D">
        <w:rPr>
          <w:rFonts w:asciiTheme="minorHAnsi" w:hAnsiTheme="minorHAnsi"/>
          <w:b/>
          <w:bCs/>
        </w:rPr>
        <w:fldChar w:fldCharType="end"/>
      </w:r>
      <w:r w:rsidRPr="00127D1D">
        <w:rPr>
          <w:rFonts w:asciiTheme="minorHAnsi" w:hAnsiTheme="minorHAnsi"/>
          <w:b/>
          <w:bCs/>
        </w:rPr>
        <w:noBreakHyphen/>
      </w:r>
      <w:r w:rsidRPr="00127D1D">
        <w:rPr>
          <w:rFonts w:asciiTheme="minorHAnsi" w:hAnsiTheme="minorHAnsi"/>
          <w:b/>
          <w:bCs/>
        </w:rPr>
        <w:fldChar w:fldCharType="begin"/>
      </w:r>
      <w:r w:rsidRPr="00127D1D">
        <w:rPr>
          <w:rFonts w:asciiTheme="minorHAnsi" w:hAnsiTheme="minorHAnsi"/>
          <w:b/>
          <w:bCs/>
        </w:rPr>
        <w:instrText xml:space="preserve"> SEQ Equation \* ARABIC \s 1 </w:instrText>
      </w:r>
      <w:r w:rsidRPr="00127D1D">
        <w:rPr>
          <w:rFonts w:asciiTheme="minorHAnsi" w:hAnsiTheme="minorHAnsi"/>
          <w:b/>
          <w:bCs/>
        </w:rPr>
        <w:fldChar w:fldCharType="separate"/>
      </w:r>
      <w:r w:rsidR="00A95042" w:rsidRPr="00127D1D">
        <w:rPr>
          <w:rFonts w:asciiTheme="minorHAnsi" w:hAnsiTheme="minorHAnsi"/>
          <w:b/>
          <w:bCs/>
          <w:noProof/>
        </w:rPr>
        <w:t>6</w:t>
      </w:r>
      <w:r w:rsidRPr="00127D1D">
        <w:rPr>
          <w:rFonts w:asciiTheme="minorHAnsi" w:hAnsiTheme="minorHAnsi"/>
          <w:b/>
          <w:bCs/>
        </w:rPr>
        <w:fldChar w:fldCharType="end"/>
      </w:r>
      <w:r w:rsidRPr="00127D1D">
        <w:rPr>
          <w:rFonts w:asciiTheme="minorHAnsi" w:hAnsiTheme="minorHAnsi"/>
          <w:b/>
          <w:bCs/>
        </w:rPr>
        <w:t>)</w:t>
      </w:r>
    </w:p>
    <w:p w14:paraId="3CED700B" w14:textId="77777777" w:rsidR="00E564CF" w:rsidRPr="00A41B27" w:rsidRDefault="00E564CF" w:rsidP="007A3922">
      <w:pPr>
        <w:pStyle w:val="BodyText"/>
      </w:pPr>
      <w:r w:rsidRPr="00A41B27">
        <w:t>Some of these terms can be simplified as follows:</w:t>
      </w:r>
    </w:p>
    <w:p w14:paraId="7BF027E4" w14:textId="2E415222" w:rsidR="00E564CF" w:rsidRPr="00B7030B" w:rsidRDefault="00E564CF" w:rsidP="00E564CF">
      <w:pPr>
        <w:pStyle w:val="equation"/>
        <w:rPr>
          <w:rFonts w:asciiTheme="minorHAnsi" w:hAnsiTheme="minorHAnsi"/>
        </w:rPr>
      </w:pPr>
      <w:r w:rsidRPr="00B7030B">
        <w:rPr>
          <w:rFonts w:asciiTheme="minorHAnsi" w:hAnsiTheme="minorHAnsi"/>
        </w:rPr>
        <w:tab/>
      </w:r>
      <m:oMath>
        <m:f>
          <m:fPr>
            <m:ctrlPr>
              <w:rPr>
                <w:rFonts w:ascii="Cambria Math" w:hAnsiTheme="minorHAnsi"/>
                <w:i/>
              </w:rPr>
            </m:ctrlPr>
          </m:fPr>
          <m:num>
            <m:r>
              <w:rPr>
                <w:rFonts w:ascii="Cambria Math" w:hAnsiTheme="minorHAnsi"/>
              </w:rPr>
              <m:t>∂</m:t>
            </m:r>
          </m:num>
          <m:den>
            <m:r>
              <w:rPr>
                <w:rFonts w:ascii="Cambria Math" w:hAnsiTheme="minorHAnsi"/>
              </w:rPr>
              <m:t>∂x</m:t>
            </m:r>
          </m:den>
        </m:f>
        <m:nary>
          <m:naryPr>
            <m:ctrlPr>
              <w:rPr>
                <w:rFonts w:ascii="Cambria Math" w:hAnsiTheme="minorHAnsi"/>
                <w:i/>
              </w:rPr>
            </m:ctrlPr>
          </m:naryPr>
          <m:sub>
            <m:r>
              <w:rPr>
                <w:rFonts w:ascii="Cambria Math" w:hAnsiTheme="minorHAnsi"/>
              </w:rPr>
              <m:t>η</m:t>
            </m:r>
          </m:sub>
          <m:sup>
            <m:r>
              <w:rPr>
                <w:rFonts w:ascii="Cambria Math" w:hAnsi="Cambria Math" w:cs="Cambria Math"/>
              </w:rPr>
              <m:t>h</m:t>
            </m:r>
            <m:ctrlPr>
              <w:rPr>
                <w:rFonts w:ascii="Cambria Math" w:hAnsi="Cambria Math"/>
                <w:i/>
              </w:rPr>
            </m:ctrlPr>
          </m:sup>
          <m:e>
            <m:r>
              <w:rPr>
                <w:rFonts w:ascii="Cambria Math" w:hAnsiTheme="minorHAnsi"/>
              </w:rPr>
              <m:t>gB</m:t>
            </m:r>
            <m:func>
              <m:funcPr>
                <m:ctrlPr>
                  <w:rPr>
                    <w:rFonts w:ascii="Cambria Math" w:hAnsiTheme="minorHAnsi"/>
                    <w:i/>
                  </w:rPr>
                </m:ctrlPr>
              </m:funcPr>
              <m:fName>
                <m:r>
                  <w:rPr>
                    <w:rFonts w:ascii="Cambria Math" w:hAnsiTheme="minorHAnsi"/>
                  </w:rPr>
                  <m:t>sin</m:t>
                </m:r>
              </m:fName>
              <m:e>
                <m:r>
                  <w:rPr>
                    <w:rFonts w:ascii="Cambria Math" w:hAnsiTheme="minorHAnsi"/>
                  </w:rPr>
                  <m:t>α</m:t>
                </m:r>
              </m:e>
            </m:func>
            <m:ctrlPr>
              <w:rPr>
                <w:rFonts w:ascii="Cambria Math" w:hAnsi="Cambria Math"/>
                <w:i/>
              </w:rPr>
            </m:ctrlPr>
          </m:e>
        </m:nary>
        <m:r>
          <w:rPr>
            <w:rFonts w:ascii="Cambria Math" w:hAnsiTheme="minorHAnsi"/>
          </w:rPr>
          <m:t>dz=g</m:t>
        </m:r>
        <m:func>
          <m:funcPr>
            <m:ctrlPr>
              <w:rPr>
                <w:rFonts w:ascii="Cambria Math" w:hAnsiTheme="minorHAnsi"/>
                <w:i/>
              </w:rPr>
            </m:ctrlPr>
          </m:funcPr>
          <m:fName>
            <m:r>
              <w:rPr>
                <w:rFonts w:ascii="Cambria Math" w:hAnsiTheme="minorHAnsi"/>
              </w:rPr>
              <m:t>sin</m:t>
            </m:r>
          </m:fName>
          <m:e>
            <m:r>
              <w:rPr>
                <w:rFonts w:ascii="Cambria Math" w:hAnsiTheme="minorHAnsi"/>
              </w:rPr>
              <m:t>α</m:t>
            </m:r>
          </m:e>
        </m:func>
        <m:f>
          <m:fPr>
            <m:ctrlPr>
              <w:rPr>
                <w:rFonts w:ascii="Cambria Math" w:hAnsiTheme="minorHAnsi"/>
                <w:i/>
              </w:rPr>
            </m:ctrlPr>
          </m:fPr>
          <m:num>
            <m:r>
              <w:rPr>
                <w:rFonts w:ascii="Cambria Math" w:hAnsiTheme="minorHAnsi"/>
              </w:rPr>
              <m:t>∂</m:t>
            </m:r>
          </m:num>
          <m:den>
            <m:r>
              <w:rPr>
                <w:rFonts w:ascii="Cambria Math" w:hAnsiTheme="minorHAnsi"/>
              </w:rPr>
              <m:t>∂x</m:t>
            </m:r>
          </m:den>
        </m:f>
        <m:nary>
          <m:naryPr>
            <m:ctrlPr>
              <w:rPr>
                <w:rFonts w:ascii="Cambria Math" w:hAnsiTheme="minorHAnsi"/>
                <w:i/>
              </w:rPr>
            </m:ctrlPr>
          </m:naryPr>
          <m:sub>
            <m:r>
              <w:rPr>
                <w:rFonts w:ascii="Cambria Math" w:hAnsiTheme="minorHAnsi"/>
              </w:rPr>
              <m:t>η</m:t>
            </m:r>
          </m:sub>
          <m:sup>
            <m:r>
              <w:rPr>
                <w:rFonts w:ascii="Cambria Math" w:hAnsi="Cambria Math" w:cs="Cambria Math"/>
              </w:rPr>
              <m:t>h</m:t>
            </m:r>
            <m:ctrlPr>
              <w:rPr>
                <w:rFonts w:ascii="Cambria Math" w:hAnsi="Cambria Math"/>
                <w:i/>
              </w:rPr>
            </m:ctrlPr>
          </m:sup>
          <m:e>
            <m:r>
              <w:rPr>
                <w:rFonts w:ascii="Cambria Math" w:hAnsi="Cambria Math"/>
              </w:rPr>
              <m:t>B</m:t>
            </m:r>
            <m:ctrlPr>
              <w:rPr>
                <w:rFonts w:ascii="Cambria Math" w:hAnsi="Cambria Math"/>
                <w:i/>
              </w:rPr>
            </m:ctrlPr>
          </m:e>
        </m:nary>
        <m:r>
          <w:rPr>
            <w:rFonts w:ascii="Cambria Math" w:hAnsiTheme="minorHAnsi"/>
          </w:rPr>
          <m:t>dz</m:t>
        </m:r>
      </m:oMath>
      <w:r w:rsidRPr="00B7030B">
        <w:rPr>
          <w:rFonts w:asciiTheme="minorHAnsi" w:hAnsiTheme="minorHAnsi"/>
        </w:rPr>
        <w:tab/>
      </w:r>
      <w:r w:rsidRPr="00B7030B">
        <w:rPr>
          <w:rStyle w:val="EquationCaption"/>
          <w:rFonts w:asciiTheme="minorHAnsi" w:hAnsiTheme="minorHAnsi"/>
        </w:rPr>
        <w:t>(</w:t>
      </w:r>
      <w:r>
        <w:rPr>
          <w:rStyle w:val="EquationCaption"/>
          <w:rFonts w:asciiTheme="minorHAnsi" w:hAnsiTheme="minorHAnsi"/>
        </w:rPr>
        <w:fldChar w:fldCharType="begin"/>
      </w:r>
      <w:r>
        <w:rPr>
          <w:rStyle w:val="EquationCaption"/>
          <w:rFonts w:asciiTheme="minorHAnsi" w:hAnsiTheme="minorHAnsi"/>
        </w:rPr>
        <w:instrText xml:space="preserve"> STYLEREF 1 \s </w:instrText>
      </w:r>
      <w:r>
        <w:rPr>
          <w:rStyle w:val="EquationCaption"/>
          <w:rFonts w:asciiTheme="minorHAnsi" w:hAnsiTheme="minorHAnsi"/>
        </w:rPr>
        <w:fldChar w:fldCharType="separate"/>
      </w:r>
      <w:r w:rsidR="00A95042">
        <w:rPr>
          <w:rStyle w:val="EquationCaption"/>
          <w:rFonts w:asciiTheme="minorHAnsi" w:hAnsiTheme="minorHAnsi"/>
          <w:noProof/>
        </w:rPr>
        <w:t>5</w:t>
      </w:r>
      <w:r>
        <w:rPr>
          <w:rStyle w:val="EquationCaption"/>
          <w:rFonts w:asciiTheme="minorHAnsi" w:hAnsiTheme="minorHAnsi"/>
        </w:rPr>
        <w:fldChar w:fldCharType="end"/>
      </w:r>
      <w:r>
        <w:rPr>
          <w:rStyle w:val="EquationCaption"/>
          <w:rFonts w:asciiTheme="minorHAnsi" w:hAnsiTheme="minorHAnsi"/>
        </w:rPr>
        <w:noBreakHyphen/>
      </w:r>
      <w:r>
        <w:rPr>
          <w:rStyle w:val="EquationCaption"/>
          <w:rFonts w:asciiTheme="minorHAnsi" w:hAnsiTheme="minorHAnsi"/>
        </w:rPr>
        <w:fldChar w:fldCharType="begin"/>
      </w:r>
      <w:r>
        <w:rPr>
          <w:rStyle w:val="EquationCaption"/>
          <w:rFonts w:asciiTheme="minorHAnsi" w:hAnsiTheme="minorHAnsi"/>
        </w:rPr>
        <w:instrText xml:space="preserve"> SEQ Equation \* ARABIC \s 1 </w:instrText>
      </w:r>
      <w:r>
        <w:rPr>
          <w:rStyle w:val="EquationCaption"/>
          <w:rFonts w:asciiTheme="minorHAnsi" w:hAnsiTheme="minorHAnsi"/>
        </w:rPr>
        <w:fldChar w:fldCharType="separate"/>
      </w:r>
      <w:r w:rsidR="00A95042">
        <w:rPr>
          <w:rStyle w:val="EquationCaption"/>
          <w:rFonts w:asciiTheme="minorHAnsi" w:hAnsiTheme="minorHAnsi"/>
          <w:noProof/>
        </w:rPr>
        <w:t>7</w:t>
      </w:r>
      <w:r>
        <w:rPr>
          <w:rStyle w:val="EquationCaption"/>
          <w:rFonts w:asciiTheme="minorHAnsi" w:hAnsiTheme="minorHAnsi"/>
        </w:rPr>
        <w:fldChar w:fldCharType="end"/>
      </w:r>
      <w:r w:rsidRPr="00B7030B">
        <w:rPr>
          <w:rStyle w:val="EquationCaption"/>
          <w:rFonts w:asciiTheme="minorHAnsi" w:hAnsiTheme="minorHAnsi"/>
        </w:rPr>
        <w:t>)</w:t>
      </w:r>
    </w:p>
    <w:p w14:paraId="4737441F" w14:textId="2B7AFF6A" w:rsidR="00E564CF" w:rsidRPr="00B7030B" w:rsidRDefault="00E564CF" w:rsidP="00E564CF">
      <w:pPr>
        <w:pStyle w:val="equation"/>
        <w:rPr>
          <w:rFonts w:asciiTheme="minorHAnsi" w:hAnsiTheme="minorHAnsi"/>
        </w:rPr>
      </w:pPr>
      <w:r w:rsidRPr="00B7030B">
        <w:rPr>
          <w:rFonts w:asciiTheme="minorHAnsi" w:hAnsiTheme="minorHAnsi"/>
        </w:rPr>
        <w:tab/>
      </w:r>
      <m:oMath>
        <m:f>
          <m:fPr>
            <m:ctrlPr>
              <w:rPr>
                <w:rFonts w:ascii="Cambria Math" w:hAnsiTheme="minorHAnsi"/>
                <w:i/>
              </w:rPr>
            </m:ctrlPr>
          </m:fPr>
          <m:num>
            <m:r>
              <w:rPr>
                <w:rFonts w:ascii="Cambria Math" w:hAnsiTheme="minorHAnsi"/>
              </w:rPr>
              <m:t>∂</m:t>
            </m:r>
          </m:num>
          <m:den>
            <m:r>
              <w:rPr>
                <w:rFonts w:ascii="Cambria Math" w:hAnsiTheme="minorHAnsi"/>
              </w:rPr>
              <m:t>∂x</m:t>
            </m:r>
          </m:den>
        </m:f>
        <m:nary>
          <m:naryPr>
            <m:ctrlPr>
              <w:rPr>
                <w:rFonts w:ascii="Cambria Math" w:hAnsiTheme="minorHAnsi"/>
                <w:i/>
              </w:rPr>
            </m:ctrlPr>
          </m:naryPr>
          <m:sub>
            <m:r>
              <w:rPr>
                <w:rFonts w:ascii="Cambria Math" w:hAnsiTheme="minorHAnsi"/>
              </w:rPr>
              <m:t>η</m:t>
            </m:r>
          </m:sub>
          <m:sup>
            <m:r>
              <w:rPr>
                <w:rFonts w:ascii="Cambria Math" w:hAnsi="Cambria Math" w:cs="Cambria Math"/>
              </w:rPr>
              <m:t>h</m:t>
            </m:r>
            <m:ctrlPr>
              <w:rPr>
                <w:rFonts w:ascii="Cambria Math" w:hAnsi="Cambria Math"/>
                <w:i/>
              </w:rPr>
            </m:ctrlPr>
          </m:sup>
          <m:e>
            <m:r>
              <w:rPr>
                <w:rFonts w:ascii="Cambria Math" w:hAnsi="Cambria Math"/>
              </w:rPr>
              <m:t>g</m:t>
            </m:r>
            <m:ctrlPr>
              <w:rPr>
                <w:rFonts w:ascii="Cambria Math" w:hAnsi="Cambria Math"/>
                <w:i/>
              </w:rPr>
            </m:ctrlPr>
          </m:e>
        </m:nary>
        <m:func>
          <m:funcPr>
            <m:ctrlPr>
              <w:rPr>
                <w:rFonts w:ascii="Cambria Math" w:hAnsiTheme="minorHAnsi"/>
                <w:i/>
              </w:rPr>
            </m:ctrlPr>
          </m:funcPr>
          <m:fName>
            <m:r>
              <w:rPr>
                <w:rFonts w:ascii="Cambria Math" w:hAnsiTheme="minorHAnsi"/>
              </w:rPr>
              <m:t>cos</m:t>
            </m:r>
          </m:fName>
          <m:e>
            <m:r>
              <w:rPr>
                <w:rFonts w:ascii="Cambria Math" w:hAnsiTheme="minorHAnsi"/>
              </w:rPr>
              <m:t>α</m:t>
            </m:r>
          </m:e>
        </m:func>
        <m:r>
          <w:rPr>
            <w:rFonts w:ascii="Cambria Math" w:hAnsiTheme="minorHAnsi"/>
          </w:rPr>
          <m:t>B</m:t>
        </m:r>
        <m:f>
          <m:fPr>
            <m:ctrlPr>
              <w:rPr>
                <w:rFonts w:ascii="Cambria Math" w:hAnsiTheme="minorHAnsi"/>
                <w:i/>
              </w:rPr>
            </m:ctrlPr>
          </m:fPr>
          <m:num>
            <m:r>
              <w:rPr>
                <w:rFonts w:ascii="Cambria Math" w:hAnsiTheme="minorHAnsi"/>
              </w:rPr>
              <m:t>∂η</m:t>
            </m:r>
          </m:num>
          <m:den>
            <m:r>
              <w:rPr>
                <w:rFonts w:ascii="Cambria Math" w:hAnsiTheme="minorHAnsi"/>
              </w:rPr>
              <m:t>∂x</m:t>
            </m:r>
          </m:den>
        </m:f>
        <m:r>
          <w:rPr>
            <w:rFonts w:ascii="Cambria Math" w:hAnsiTheme="minorHAnsi"/>
          </w:rPr>
          <m:t>dz=g</m:t>
        </m:r>
        <m:func>
          <m:funcPr>
            <m:ctrlPr>
              <w:rPr>
                <w:rFonts w:ascii="Cambria Math" w:hAnsiTheme="minorHAnsi"/>
                <w:i/>
              </w:rPr>
            </m:ctrlPr>
          </m:funcPr>
          <m:fName>
            <m:r>
              <w:rPr>
                <w:rFonts w:ascii="Cambria Math" w:hAnsiTheme="minorHAnsi"/>
              </w:rPr>
              <m:t>cos</m:t>
            </m:r>
          </m:fName>
          <m:e>
            <m:r>
              <w:rPr>
                <w:rFonts w:ascii="Cambria Math" w:hAnsiTheme="minorHAnsi"/>
              </w:rPr>
              <m:t>α</m:t>
            </m:r>
          </m:e>
        </m:func>
        <m:f>
          <m:fPr>
            <m:ctrlPr>
              <w:rPr>
                <w:rFonts w:ascii="Cambria Math" w:hAnsiTheme="minorHAnsi"/>
                <w:i/>
              </w:rPr>
            </m:ctrlPr>
          </m:fPr>
          <m:num>
            <m:r>
              <w:rPr>
                <w:rFonts w:ascii="Cambria Math" w:hAnsiTheme="minorHAnsi"/>
              </w:rPr>
              <m:t>∂</m:t>
            </m:r>
          </m:num>
          <m:den>
            <m:r>
              <w:rPr>
                <w:rFonts w:ascii="Cambria Math" w:hAnsiTheme="minorHAnsi"/>
              </w:rPr>
              <m:t>∂x</m:t>
            </m:r>
          </m:den>
        </m:f>
        <m:d>
          <m:dPr>
            <m:ctrlPr>
              <w:rPr>
                <w:rFonts w:ascii="Cambria Math" w:hAnsiTheme="minorHAnsi"/>
                <w:i/>
              </w:rPr>
            </m:ctrlPr>
          </m:dPr>
          <m:e>
            <m:f>
              <m:fPr>
                <m:ctrlPr>
                  <w:rPr>
                    <w:rFonts w:ascii="Cambria Math" w:hAnsiTheme="minorHAnsi"/>
                    <w:i/>
                  </w:rPr>
                </m:ctrlPr>
              </m:fPr>
              <m:num>
                <m:r>
                  <w:rPr>
                    <w:rFonts w:ascii="Cambria Math" w:hAnsiTheme="minorHAnsi"/>
                  </w:rPr>
                  <m:t>∂η</m:t>
                </m:r>
              </m:num>
              <m:den>
                <m:r>
                  <w:rPr>
                    <w:rFonts w:ascii="Cambria Math" w:hAnsiTheme="minorHAnsi"/>
                  </w:rPr>
                  <m:t>∂x</m:t>
                </m:r>
              </m:den>
            </m:f>
            <m:nary>
              <m:naryPr>
                <m:ctrlPr>
                  <w:rPr>
                    <w:rFonts w:ascii="Cambria Math" w:hAnsiTheme="minorHAnsi"/>
                    <w:i/>
                  </w:rPr>
                </m:ctrlPr>
              </m:naryPr>
              <m:sub>
                <m:r>
                  <w:rPr>
                    <w:rFonts w:ascii="Cambria Math" w:hAnsiTheme="minorHAnsi"/>
                  </w:rPr>
                  <m:t>η</m:t>
                </m:r>
              </m:sub>
              <m:sup>
                <m:r>
                  <w:rPr>
                    <w:rFonts w:ascii="Cambria Math" w:hAnsi="Cambria Math" w:cs="Cambria Math"/>
                  </w:rPr>
                  <m:t>h</m:t>
                </m:r>
                <m:ctrlPr>
                  <w:rPr>
                    <w:rFonts w:ascii="Cambria Math" w:hAnsi="Cambria Math"/>
                    <w:i/>
                  </w:rPr>
                </m:ctrlPr>
              </m:sup>
              <m:e>
                <m:r>
                  <w:rPr>
                    <w:rFonts w:ascii="Cambria Math" w:hAnsi="Cambria Math"/>
                  </w:rPr>
                  <m:t>B</m:t>
                </m:r>
                <m:ctrlPr>
                  <w:rPr>
                    <w:rFonts w:ascii="Cambria Math" w:hAnsi="Cambria Math"/>
                    <w:i/>
                  </w:rPr>
                </m:ctrlPr>
              </m:e>
            </m:nary>
            <m:r>
              <w:rPr>
                <w:rFonts w:ascii="Cambria Math" w:hAnsiTheme="minorHAnsi"/>
              </w:rPr>
              <m:t>dz</m:t>
            </m:r>
          </m:e>
        </m:d>
      </m:oMath>
      <w:r w:rsidRPr="00B7030B">
        <w:rPr>
          <w:rFonts w:asciiTheme="minorHAnsi" w:hAnsiTheme="minorHAnsi"/>
        </w:rPr>
        <w:tab/>
      </w:r>
      <w:r w:rsidRPr="00B7030B">
        <w:rPr>
          <w:rStyle w:val="EquationCaption"/>
          <w:rFonts w:asciiTheme="minorHAnsi" w:hAnsiTheme="minorHAnsi"/>
        </w:rPr>
        <w:t>(</w:t>
      </w:r>
      <w:r>
        <w:rPr>
          <w:rStyle w:val="EquationCaption"/>
          <w:rFonts w:asciiTheme="minorHAnsi" w:hAnsiTheme="minorHAnsi"/>
        </w:rPr>
        <w:fldChar w:fldCharType="begin"/>
      </w:r>
      <w:r>
        <w:rPr>
          <w:rStyle w:val="EquationCaption"/>
          <w:rFonts w:asciiTheme="minorHAnsi" w:hAnsiTheme="minorHAnsi"/>
        </w:rPr>
        <w:instrText xml:space="preserve"> STYLEREF 1 \s </w:instrText>
      </w:r>
      <w:r>
        <w:rPr>
          <w:rStyle w:val="EquationCaption"/>
          <w:rFonts w:asciiTheme="minorHAnsi" w:hAnsiTheme="minorHAnsi"/>
        </w:rPr>
        <w:fldChar w:fldCharType="separate"/>
      </w:r>
      <w:r w:rsidR="00A95042">
        <w:rPr>
          <w:rStyle w:val="EquationCaption"/>
          <w:rFonts w:asciiTheme="minorHAnsi" w:hAnsiTheme="minorHAnsi"/>
          <w:noProof/>
        </w:rPr>
        <w:t>5</w:t>
      </w:r>
      <w:r>
        <w:rPr>
          <w:rStyle w:val="EquationCaption"/>
          <w:rFonts w:asciiTheme="minorHAnsi" w:hAnsiTheme="minorHAnsi"/>
        </w:rPr>
        <w:fldChar w:fldCharType="end"/>
      </w:r>
      <w:r>
        <w:rPr>
          <w:rStyle w:val="EquationCaption"/>
          <w:rFonts w:asciiTheme="minorHAnsi" w:hAnsiTheme="minorHAnsi"/>
        </w:rPr>
        <w:noBreakHyphen/>
      </w:r>
      <w:r>
        <w:rPr>
          <w:rStyle w:val="EquationCaption"/>
          <w:rFonts w:asciiTheme="minorHAnsi" w:hAnsiTheme="minorHAnsi"/>
        </w:rPr>
        <w:fldChar w:fldCharType="begin"/>
      </w:r>
      <w:r>
        <w:rPr>
          <w:rStyle w:val="EquationCaption"/>
          <w:rFonts w:asciiTheme="minorHAnsi" w:hAnsiTheme="minorHAnsi"/>
        </w:rPr>
        <w:instrText xml:space="preserve"> SEQ Equation \* ARABIC \s 1 </w:instrText>
      </w:r>
      <w:r>
        <w:rPr>
          <w:rStyle w:val="EquationCaption"/>
          <w:rFonts w:asciiTheme="minorHAnsi" w:hAnsiTheme="minorHAnsi"/>
        </w:rPr>
        <w:fldChar w:fldCharType="separate"/>
      </w:r>
      <w:r w:rsidR="00A95042">
        <w:rPr>
          <w:rStyle w:val="EquationCaption"/>
          <w:rFonts w:asciiTheme="minorHAnsi" w:hAnsiTheme="minorHAnsi"/>
          <w:noProof/>
        </w:rPr>
        <w:t>8</w:t>
      </w:r>
      <w:r>
        <w:rPr>
          <w:rStyle w:val="EquationCaption"/>
          <w:rFonts w:asciiTheme="minorHAnsi" w:hAnsiTheme="minorHAnsi"/>
        </w:rPr>
        <w:fldChar w:fldCharType="end"/>
      </w:r>
      <w:r w:rsidRPr="00B7030B">
        <w:rPr>
          <w:rStyle w:val="EquationCaption"/>
          <w:rFonts w:asciiTheme="minorHAnsi" w:hAnsiTheme="minorHAnsi"/>
        </w:rPr>
        <w:t>)</w:t>
      </w:r>
    </w:p>
    <w:p w14:paraId="2E3D417D" w14:textId="7545B6E4" w:rsidR="00E564CF" w:rsidRPr="00B7030B" w:rsidRDefault="00E564CF" w:rsidP="00E564CF">
      <w:pPr>
        <w:pStyle w:val="equation"/>
        <w:rPr>
          <w:rFonts w:asciiTheme="minorHAnsi" w:hAnsiTheme="minorHAnsi"/>
        </w:rPr>
      </w:pPr>
      <w:r w:rsidRPr="00B7030B">
        <w:rPr>
          <w:rFonts w:asciiTheme="minorHAnsi" w:hAnsiTheme="minorHAnsi"/>
        </w:rPr>
        <w:tab/>
      </w:r>
      <m:oMath>
        <m:f>
          <m:fPr>
            <m:ctrlPr>
              <w:rPr>
                <w:rFonts w:ascii="Cambria Math" w:hAnsiTheme="minorHAnsi"/>
                <w:i/>
              </w:rPr>
            </m:ctrlPr>
          </m:fPr>
          <m:num>
            <m:r>
              <w:rPr>
                <w:rFonts w:ascii="Cambria Math" w:hAnsiTheme="minorHAnsi"/>
              </w:rPr>
              <m:t>∂</m:t>
            </m:r>
          </m:num>
          <m:den>
            <m:r>
              <w:rPr>
                <w:rFonts w:ascii="Cambria Math" w:hAnsiTheme="minorHAnsi"/>
              </w:rPr>
              <m:t>∂x</m:t>
            </m:r>
          </m:den>
        </m:f>
        <m:nary>
          <m:naryPr>
            <m:ctrlPr>
              <w:rPr>
                <w:rFonts w:ascii="Cambria Math" w:hAnsiTheme="minorHAnsi"/>
                <w:i/>
              </w:rPr>
            </m:ctrlPr>
          </m:naryPr>
          <m:sub>
            <m:r>
              <w:rPr>
                <w:rFonts w:ascii="Cambria Math" w:hAnsiTheme="minorHAnsi"/>
              </w:rPr>
              <m:t>η</m:t>
            </m:r>
          </m:sub>
          <m:sup>
            <m:r>
              <w:rPr>
                <w:rFonts w:ascii="Cambria Math" w:hAnsi="Cambria Math" w:cs="Cambria Math"/>
              </w:rPr>
              <m:t>h</m:t>
            </m:r>
            <m:ctrlPr>
              <w:rPr>
                <w:rFonts w:ascii="Cambria Math" w:hAnsi="Cambria Math"/>
                <w:i/>
              </w:rPr>
            </m:ctrlPr>
          </m:sup>
          <m:e>
            <m:f>
              <m:fPr>
                <m:ctrlPr>
                  <w:rPr>
                    <w:rFonts w:ascii="Cambria Math" w:hAnsiTheme="minorHAnsi"/>
                    <w:i/>
                  </w:rPr>
                </m:ctrlPr>
              </m:fPr>
              <m:num>
                <m:r>
                  <w:rPr>
                    <w:rFonts w:ascii="Cambria Math" w:hAnsiTheme="minorHAnsi"/>
                  </w:rPr>
                  <m:t>g</m:t>
                </m:r>
                <m:func>
                  <m:funcPr>
                    <m:ctrlPr>
                      <w:rPr>
                        <w:rFonts w:ascii="Cambria Math" w:hAnsiTheme="minorHAnsi"/>
                        <w:i/>
                      </w:rPr>
                    </m:ctrlPr>
                  </m:funcPr>
                  <m:fName>
                    <m:r>
                      <w:rPr>
                        <w:rFonts w:ascii="Cambria Math" w:hAnsiTheme="minorHAnsi"/>
                      </w:rPr>
                      <m:t>cos</m:t>
                    </m:r>
                  </m:fName>
                  <m:e>
                    <m:r>
                      <w:rPr>
                        <w:rFonts w:ascii="Cambria Math" w:hAnsiTheme="minorHAnsi"/>
                      </w:rPr>
                      <m:t>α</m:t>
                    </m:r>
                  </m:e>
                </m:func>
                <m:r>
                  <w:rPr>
                    <w:rFonts w:ascii="Cambria Math" w:hAnsiTheme="minorHAnsi"/>
                  </w:rPr>
                  <m:t>B</m:t>
                </m:r>
              </m:num>
              <m:den>
                <m:r>
                  <w:rPr>
                    <w:rFonts w:ascii="Cambria Math" w:hAnsiTheme="minorHAnsi"/>
                  </w:rPr>
                  <m:t>ρ</m:t>
                </m:r>
              </m:den>
            </m:f>
            <m:ctrlPr>
              <w:rPr>
                <w:rFonts w:ascii="Cambria Math" w:hAnsi="Cambria Math"/>
                <w:i/>
              </w:rPr>
            </m:ctrlPr>
          </m:e>
        </m:nary>
        <m:nary>
          <m:naryPr>
            <m:ctrlPr>
              <w:rPr>
                <w:rFonts w:ascii="Cambria Math" w:hAnsiTheme="minorHAnsi"/>
                <w:i/>
              </w:rPr>
            </m:ctrlPr>
          </m:naryPr>
          <m:sub>
            <m:r>
              <w:rPr>
                <w:rFonts w:ascii="Cambria Math" w:hAnsiTheme="minorHAnsi"/>
              </w:rPr>
              <m:t>η</m:t>
            </m:r>
          </m:sub>
          <m:sup>
            <m:r>
              <w:rPr>
                <w:rFonts w:ascii="Cambria Math" w:hAnsiTheme="minorHAnsi"/>
              </w:rPr>
              <m:t>z</m:t>
            </m:r>
          </m:sup>
          <m:e>
            <m:f>
              <m:fPr>
                <m:ctrlPr>
                  <w:rPr>
                    <w:rFonts w:ascii="Cambria Math" w:hAnsiTheme="minorHAnsi"/>
                    <w:i/>
                  </w:rPr>
                </m:ctrlPr>
              </m:fPr>
              <m:num>
                <m:r>
                  <w:rPr>
                    <w:rFonts w:ascii="Cambria Math" w:hAnsiTheme="minorHAnsi"/>
                  </w:rPr>
                  <m:t>∂ρ</m:t>
                </m:r>
              </m:num>
              <m:den>
                <m:r>
                  <w:rPr>
                    <w:rFonts w:ascii="Cambria Math" w:hAnsiTheme="minorHAnsi"/>
                  </w:rPr>
                  <m:t>∂x</m:t>
                </m:r>
              </m:den>
            </m:f>
            <m:r>
              <w:rPr>
                <w:rFonts w:ascii="Cambria Math" w:hAnsiTheme="minorHAnsi"/>
              </w:rPr>
              <m:t>dzdz</m:t>
            </m:r>
          </m:e>
        </m:nary>
        <m:r>
          <w:rPr>
            <w:rFonts w:ascii="Cambria Math" w:hAnsiTheme="minorHAnsi"/>
          </w:rPr>
          <m:t xml:space="preserve"> =</m:t>
        </m:r>
        <m:f>
          <m:fPr>
            <m:ctrlPr>
              <w:rPr>
                <w:rFonts w:ascii="Cambria Math" w:hAnsiTheme="minorHAnsi"/>
                <w:i/>
              </w:rPr>
            </m:ctrlPr>
          </m:fPr>
          <m:num>
            <m:r>
              <w:rPr>
                <w:rFonts w:ascii="Cambria Math" w:hAnsiTheme="minorHAnsi"/>
              </w:rPr>
              <m:t>g</m:t>
            </m:r>
            <m:func>
              <m:funcPr>
                <m:ctrlPr>
                  <w:rPr>
                    <w:rFonts w:ascii="Cambria Math" w:hAnsiTheme="minorHAnsi"/>
                    <w:i/>
                  </w:rPr>
                </m:ctrlPr>
              </m:funcPr>
              <m:fName>
                <m:r>
                  <w:rPr>
                    <w:rFonts w:ascii="Cambria Math" w:hAnsiTheme="minorHAnsi"/>
                  </w:rPr>
                  <m:t>cos</m:t>
                </m:r>
              </m:fName>
              <m:e>
                <m:r>
                  <w:rPr>
                    <w:rFonts w:ascii="Cambria Math" w:hAnsiTheme="minorHAnsi"/>
                  </w:rPr>
                  <m:t>α</m:t>
                </m:r>
              </m:e>
            </m:func>
          </m:num>
          <m:den>
            <m:r>
              <w:rPr>
                <w:rFonts w:ascii="Cambria Math" w:hAnsiTheme="minorHAnsi"/>
              </w:rPr>
              <m:t>ρ</m:t>
            </m:r>
          </m:den>
        </m:f>
        <m:f>
          <m:fPr>
            <m:ctrlPr>
              <w:rPr>
                <w:rFonts w:ascii="Cambria Math" w:hAnsiTheme="minorHAnsi"/>
                <w:i/>
              </w:rPr>
            </m:ctrlPr>
          </m:fPr>
          <m:num>
            <m:r>
              <w:rPr>
                <w:rFonts w:ascii="Cambria Math" w:hAnsiTheme="minorHAnsi"/>
              </w:rPr>
              <m:t>∂</m:t>
            </m:r>
          </m:num>
          <m:den>
            <m:r>
              <w:rPr>
                <w:rFonts w:ascii="Cambria Math" w:hAnsiTheme="minorHAnsi"/>
              </w:rPr>
              <m:t>∂x</m:t>
            </m:r>
          </m:den>
        </m:f>
        <m:nary>
          <m:naryPr>
            <m:ctrlPr>
              <w:rPr>
                <w:rFonts w:ascii="Cambria Math" w:hAnsiTheme="minorHAnsi"/>
                <w:i/>
              </w:rPr>
            </m:ctrlPr>
          </m:naryPr>
          <m:sub>
            <m:r>
              <w:rPr>
                <w:rFonts w:ascii="Cambria Math" w:hAnsiTheme="minorHAnsi"/>
              </w:rPr>
              <m:t>η</m:t>
            </m:r>
          </m:sub>
          <m:sup>
            <m:r>
              <w:rPr>
                <w:rFonts w:ascii="Cambria Math" w:hAnsi="Cambria Math" w:cs="Cambria Math"/>
              </w:rPr>
              <m:t>h</m:t>
            </m:r>
            <m:ctrlPr>
              <w:rPr>
                <w:rFonts w:ascii="Cambria Math" w:hAnsi="Cambria Math"/>
                <w:i/>
              </w:rPr>
            </m:ctrlPr>
          </m:sup>
          <m:e>
            <m:r>
              <w:rPr>
                <w:rFonts w:ascii="Cambria Math" w:hAnsiTheme="minorHAnsi"/>
              </w:rPr>
              <m:t>B</m:t>
            </m:r>
          </m:e>
        </m:nary>
        <m:nary>
          <m:naryPr>
            <m:ctrlPr>
              <w:rPr>
                <w:rFonts w:ascii="Cambria Math" w:hAnsiTheme="minorHAnsi"/>
                <w:i/>
              </w:rPr>
            </m:ctrlPr>
          </m:naryPr>
          <m:sub>
            <m:r>
              <w:rPr>
                <w:rFonts w:ascii="Cambria Math" w:hAnsiTheme="minorHAnsi"/>
              </w:rPr>
              <m:t>η</m:t>
            </m:r>
          </m:sub>
          <m:sup>
            <m:r>
              <w:rPr>
                <w:rFonts w:ascii="Cambria Math" w:hAnsiTheme="minorHAnsi"/>
              </w:rPr>
              <m:t>z</m:t>
            </m:r>
          </m:sup>
          <m:e>
            <m:f>
              <m:fPr>
                <m:ctrlPr>
                  <w:rPr>
                    <w:rFonts w:ascii="Cambria Math" w:hAnsiTheme="minorHAnsi"/>
                    <w:i/>
                  </w:rPr>
                </m:ctrlPr>
              </m:fPr>
              <m:num>
                <m:r>
                  <w:rPr>
                    <w:rFonts w:ascii="Cambria Math" w:hAnsiTheme="minorHAnsi"/>
                  </w:rPr>
                  <m:t>∂ρ</m:t>
                </m:r>
              </m:num>
              <m:den>
                <m:r>
                  <w:rPr>
                    <w:rFonts w:ascii="Cambria Math" w:hAnsiTheme="minorHAnsi"/>
                  </w:rPr>
                  <m:t>∂x</m:t>
                </m:r>
              </m:den>
            </m:f>
            <m:r>
              <w:rPr>
                <w:rFonts w:ascii="Cambria Math" w:hAnsiTheme="minorHAnsi"/>
              </w:rPr>
              <m:t>dzdz</m:t>
            </m:r>
          </m:e>
        </m:nary>
      </m:oMath>
      <w:r w:rsidRPr="00B7030B">
        <w:rPr>
          <w:rFonts w:asciiTheme="minorHAnsi" w:hAnsiTheme="minorHAnsi"/>
        </w:rPr>
        <w:tab/>
      </w:r>
      <w:r w:rsidRPr="00B7030B">
        <w:rPr>
          <w:rStyle w:val="EquationCaption"/>
          <w:rFonts w:asciiTheme="minorHAnsi" w:hAnsiTheme="minorHAnsi"/>
        </w:rPr>
        <w:t>(</w:t>
      </w:r>
      <w:r>
        <w:rPr>
          <w:rStyle w:val="EquationCaption"/>
          <w:rFonts w:asciiTheme="minorHAnsi" w:hAnsiTheme="minorHAnsi"/>
        </w:rPr>
        <w:fldChar w:fldCharType="begin"/>
      </w:r>
      <w:r>
        <w:rPr>
          <w:rStyle w:val="EquationCaption"/>
          <w:rFonts w:asciiTheme="minorHAnsi" w:hAnsiTheme="minorHAnsi"/>
        </w:rPr>
        <w:instrText xml:space="preserve"> STYLEREF 1 \s </w:instrText>
      </w:r>
      <w:r>
        <w:rPr>
          <w:rStyle w:val="EquationCaption"/>
          <w:rFonts w:asciiTheme="minorHAnsi" w:hAnsiTheme="minorHAnsi"/>
        </w:rPr>
        <w:fldChar w:fldCharType="separate"/>
      </w:r>
      <w:r w:rsidR="00A95042">
        <w:rPr>
          <w:rStyle w:val="EquationCaption"/>
          <w:rFonts w:asciiTheme="minorHAnsi" w:hAnsiTheme="minorHAnsi"/>
          <w:noProof/>
        </w:rPr>
        <w:t>5</w:t>
      </w:r>
      <w:r>
        <w:rPr>
          <w:rStyle w:val="EquationCaption"/>
          <w:rFonts w:asciiTheme="minorHAnsi" w:hAnsiTheme="minorHAnsi"/>
        </w:rPr>
        <w:fldChar w:fldCharType="end"/>
      </w:r>
      <w:r>
        <w:rPr>
          <w:rStyle w:val="EquationCaption"/>
          <w:rFonts w:asciiTheme="minorHAnsi" w:hAnsiTheme="minorHAnsi"/>
        </w:rPr>
        <w:noBreakHyphen/>
      </w:r>
      <w:r>
        <w:rPr>
          <w:rStyle w:val="EquationCaption"/>
          <w:rFonts w:asciiTheme="minorHAnsi" w:hAnsiTheme="minorHAnsi"/>
        </w:rPr>
        <w:fldChar w:fldCharType="begin"/>
      </w:r>
      <w:r>
        <w:rPr>
          <w:rStyle w:val="EquationCaption"/>
          <w:rFonts w:asciiTheme="minorHAnsi" w:hAnsiTheme="minorHAnsi"/>
        </w:rPr>
        <w:instrText xml:space="preserve"> SEQ Equation \* ARABIC \s 1 </w:instrText>
      </w:r>
      <w:r>
        <w:rPr>
          <w:rStyle w:val="EquationCaption"/>
          <w:rFonts w:asciiTheme="minorHAnsi" w:hAnsiTheme="minorHAnsi"/>
        </w:rPr>
        <w:fldChar w:fldCharType="separate"/>
      </w:r>
      <w:r w:rsidR="00A95042">
        <w:rPr>
          <w:rStyle w:val="EquationCaption"/>
          <w:rFonts w:asciiTheme="minorHAnsi" w:hAnsiTheme="minorHAnsi"/>
          <w:noProof/>
        </w:rPr>
        <w:t>9</w:t>
      </w:r>
      <w:r>
        <w:rPr>
          <w:rStyle w:val="EquationCaption"/>
          <w:rFonts w:asciiTheme="minorHAnsi" w:hAnsiTheme="minorHAnsi"/>
        </w:rPr>
        <w:fldChar w:fldCharType="end"/>
      </w:r>
      <w:r w:rsidRPr="00B7030B">
        <w:rPr>
          <w:rStyle w:val="EquationCaption"/>
          <w:rFonts w:asciiTheme="minorHAnsi" w:hAnsiTheme="minorHAnsi"/>
        </w:rPr>
        <w:t>)</w:t>
      </w:r>
    </w:p>
    <w:p w14:paraId="7F062548" w14:textId="0A8F9A2A" w:rsidR="00E564CF" w:rsidRPr="00B7030B" w:rsidRDefault="00E564CF" w:rsidP="00E564CF">
      <w:pPr>
        <w:pStyle w:val="equation"/>
        <w:rPr>
          <w:rFonts w:asciiTheme="minorHAnsi" w:hAnsiTheme="minorHAnsi"/>
        </w:rPr>
      </w:pPr>
      <w:r w:rsidRPr="00B7030B">
        <w:rPr>
          <w:rFonts w:asciiTheme="minorHAnsi" w:hAnsiTheme="minorHAnsi"/>
        </w:rPr>
        <w:tab/>
      </w:r>
      <w:r w:rsidR="00E108E0" w:rsidRPr="00E108E0">
        <w:rPr>
          <w:rFonts w:asciiTheme="minorHAnsi" w:hAnsiTheme="minorHAnsi"/>
          <w:noProof/>
          <w:position w:val="-34"/>
        </w:rPr>
        <w:object w:dxaOrig="4260" w:dyaOrig="780" w14:anchorId="52255A79">
          <v:shape id="_x0000_i1071" type="#_x0000_t75" alt="" style="width:207.15pt;height:39.8pt;mso-width-percent:0;mso-height-percent:0;mso-width-percent:0;mso-height-percent:0" o:ole="">
            <v:imagedata r:id="rId532" o:title=""/>
          </v:shape>
          <o:OLEObject Type="Embed" ProgID="Equation.3" ShapeID="_x0000_i1071" DrawAspect="Content" ObjectID="_1721314916" r:id="rId533"/>
        </w:object>
      </w:r>
      <w:r w:rsidRPr="00B7030B">
        <w:rPr>
          <w:rFonts w:asciiTheme="minorHAnsi" w:hAnsiTheme="minorHAnsi"/>
        </w:rPr>
        <w:tab/>
      </w:r>
      <w:r w:rsidRPr="00B7030B">
        <w:rPr>
          <w:rStyle w:val="EquationCaption"/>
          <w:rFonts w:asciiTheme="minorHAnsi" w:hAnsiTheme="minorHAnsi"/>
        </w:rPr>
        <w:t>(</w:t>
      </w:r>
      <w:r>
        <w:rPr>
          <w:rStyle w:val="EquationCaption"/>
          <w:rFonts w:asciiTheme="minorHAnsi" w:hAnsiTheme="minorHAnsi"/>
        </w:rPr>
        <w:fldChar w:fldCharType="begin"/>
      </w:r>
      <w:r>
        <w:rPr>
          <w:rStyle w:val="EquationCaption"/>
          <w:rFonts w:asciiTheme="minorHAnsi" w:hAnsiTheme="minorHAnsi"/>
        </w:rPr>
        <w:instrText xml:space="preserve"> STYLEREF 1 \s </w:instrText>
      </w:r>
      <w:r>
        <w:rPr>
          <w:rStyle w:val="EquationCaption"/>
          <w:rFonts w:asciiTheme="minorHAnsi" w:hAnsiTheme="minorHAnsi"/>
        </w:rPr>
        <w:fldChar w:fldCharType="separate"/>
      </w:r>
      <w:r w:rsidR="00A95042">
        <w:rPr>
          <w:rStyle w:val="EquationCaption"/>
          <w:rFonts w:asciiTheme="minorHAnsi" w:hAnsiTheme="minorHAnsi"/>
          <w:noProof/>
        </w:rPr>
        <w:t>5</w:t>
      </w:r>
      <w:r>
        <w:rPr>
          <w:rStyle w:val="EquationCaption"/>
          <w:rFonts w:asciiTheme="minorHAnsi" w:hAnsiTheme="minorHAnsi"/>
        </w:rPr>
        <w:fldChar w:fldCharType="end"/>
      </w:r>
      <w:r>
        <w:rPr>
          <w:rStyle w:val="EquationCaption"/>
          <w:rFonts w:asciiTheme="minorHAnsi" w:hAnsiTheme="minorHAnsi"/>
        </w:rPr>
        <w:noBreakHyphen/>
      </w:r>
      <w:r>
        <w:rPr>
          <w:rStyle w:val="EquationCaption"/>
          <w:rFonts w:asciiTheme="minorHAnsi" w:hAnsiTheme="minorHAnsi"/>
        </w:rPr>
        <w:fldChar w:fldCharType="begin"/>
      </w:r>
      <w:r>
        <w:rPr>
          <w:rStyle w:val="EquationCaption"/>
          <w:rFonts w:asciiTheme="minorHAnsi" w:hAnsiTheme="minorHAnsi"/>
        </w:rPr>
        <w:instrText xml:space="preserve"> SEQ Equation \* ARABIC \s 1 </w:instrText>
      </w:r>
      <w:r>
        <w:rPr>
          <w:rStyle w:val="EquationCaption"/>
          <w:rFonts w:asciiTheme="minorHAnsi" w:hAnsiTheme="minorHAnsi"/>
        </w:rPr>
        <w:fldChar w:fldCharType="separate"/>
      </w:r>
      <w:r w:rsidR="00A95042">
        <w:rPr>
          <w:rStyle w:val="EquationCaption"/>
          <w:rFonts w:asciiTheme="minorHAnsi" w:hAnsiTheme="minorHAnsi"/>
          <w:noProof/>
        </w:rPr>
        <w:t>10</w:t>
      </w:r>
      <w:r>
        <w:rPr>
          <w:rStyle w:val="EquationCaption"/>
          <w:rFonts w:asciiTheme="minorHAnsi" w:hAnsiTheme="minorHAnsi"/>
        </w:rPr>
        <w:fldChar w:fldCharType="end"/>
      </w:r>
      <w:r w:rsidRPr="00B7030B">
        <w:rPr>
          <w:rStyle w:val="EquationCaption"/>
          <w:rFonts w:asciiTheme="minorHAnsi" w:hAnsiTheme="minorHAnsi"/>
        </w:rPr>
        <w:t>)</w:t>
      </w:r>
    </w:p>
    <w:p w14:paraId="29D1494C" w14:textId="77777777" w:rsidR="00E564CF" w:rsidRPr="00A41B27" w:rsidRDefault="00E564CF" w:rsidP="007A3922">
      <w:pPr>
        <w:pStyle w:val="BodyText"/>
      </w:pPr>
      <w:r w:rsidRPr="00A41B27">
        <w:t>Then substituting these into the above equation:</w:t>
      </w:r>
    </w:p>
    <w:p w14:paraId="5CF5B21D" w14:textId="72BDB765" w:rsidR="00E564CF" w:rsidRPr="00B7030B" w:rsidRDefault="00E564CF" w:rsidP="00E564CF">
      <w:pPr>
        <w:pStyle w:val="equation"/>
        <w:rPr>
          <w:rFonts w:asciiTheme="minorHAnsi" w:hAnsiTheme="minorHAnsi"/>
        </w:rPr>
      </w:pPr>
      <w:r w:rsidRPr="00B7030B">
        <w:rPr>
          <w:rFonts w:asciiTheme="minorHAnsi" w:hAnsiTheme="minorHAnsi"/>
        </w:rPr>
        <w:tab/>
      </w:r>
      <w:r w:rsidR="00E108E0" w:rsidRPr="00E108E0">
        <w:rPr>
          <w:rFonts w:asciiTheme="minorHAnsi" w:hAnsiTheme="minorHAnsi"/>
          <w:noProof/>
          <w:position w:val="-116"/>
        </w:rPr>
        <w:object w:dxaOrig="6380" w:dyaOrig="2439" w14:anchorId="0B6D6C36">
          <v:shape id="_x0000_i1070" type="#_x0000_t75" alt="" style="width:308.2pt;height:120pt;mso-width-percent:0;mso-height-percent:0;mso-width-percent:0;mso-height-percent:0" o:ole="" fillcolor="window">
            <v:imagedata r:id="rId534" o:title=""/>
          </v:shape>
          <o:OLEObject Type="Embed" ProgID="Equation.3" ShapeID="_x0000_i1070" DrawAspect="Content" ObjectID="_1721314917" r:id="rId535"/>
        </w:object>
      </w:r>
      <w:r w:rsidRPr="00B7030B">
        <w:rPr>
          <w:rFonts w:asciiTheme="minorHAnsi" w:hAnsiTheme="minorHAnsi"/>
        </w:rPr>
        <w:tab/>
      </w:r>
      <w:r w:rsidRPr="00B7030B">
        <w:rPr>
          <w:rStyle w:val="EquationCaption"/>
          <w:rFonts w:asciiTheme="minorHAnsi" w:hAnsiTheme="minorHAnsi"/>
        </w:rPr>
        <w:t>(</w:t>
      </w:r>
      <w:r>
        <w:rPr>
          <w:rStyle w:val="EquationCaption"/>
          <w:rFonts w:asciiTheme="minorHAnsi" w:hAnsiTheme="minorHAnsi"/>
        </w:rPr>
        <w:fldChar w:fldCharType="begin"/>
      </w:r>
      <w:r>
        <w:rPr>
          <w:rStyle w:val="EquationCaption"/>
          <w:rFonts w:asciiTheme="minorHAnsi" w:hAnsiTheme="minorHAnsi"/>
        </w:rPr>
        <w:instrText xml:space="preserve"> STYLEREF 1 \s </w:instrText>
      </w:r>
      <w:r>
        <w:rPr>
          <w:rStyle w:val="EquationCaption"/>
          <w:rFonts w:asciiTheme="minorHAnsi" w:hAnsiTheme="minorHAnsi"/>
        </w:rPr>
        <w:fldChar w:fldCharType="separate"/>
      </w:r>
      <w:r w:rsidR="00A95042">
        <w:rPr>
          <w:rStyle w:val="EquationCaption"/>
          <w:rFonts w:asciiTheme="minorHAnsi" w:hAnsiTheme="minorHAnsi"/>
          <w:noProof/>
        </w:rPr>
        <w:t>5</w:t>
      </w:r>
      <w:r>
        <w:rPr>
          <w:rStyle w:val="EquationCaption"/>
          <w:rFonts w:asciiTheme="minorHAnsi" w:hAnsiTheme="minorHAnsi"/>
        </w:rPr>
        <w:fldChar w:fldCharType="end"/>
      </w:r>
      <w:r>
        <w:rPr>
          <w:rStyle w:val="EquationCaption"/>
          <w:rFonts w:asciiTheme="minorHAnsi" w:hAnsiTheme="minorHAnsi"/>
        </w:rPr>
        <w:noBreakHyphen/>
      </w:r>
      <w:r>
        <w:rPr>
          <w:rStyle w:val="EquationCaption"/>
          <w:rFonts w:asciiTheme="minorHAnsi" w:hAnsiTheme="minorHAnsi"/>
        </w:rPr>
        <w:fldChar w:fldCharType="begin"/>
      </w:r>
      <w:r>
        <w:rPr>
          <w:rStyle w:val="EquationCaption"/>
          <w:rFonts w:asciiTheme="minorHAnsi" w:hAnsiTheme="minorHAnsi"/>
        </w:rPr>
        <w:instrText xml:space="preserve"> SEQ Equation \* ARABIC \s 1 </w:instrText>
      </w:r>
      <w:r>
        <w:rPr>
          <w:rStyle w:val="EquationCaption"/>
          <w:rFonts w:asciiTheme="minorHAnsi" w:hAnsiTheme="minorHAnsi"/>
        </w:rPr>
        <w:fldChar w:fldCharType="separate"/>
      </w:r>
      <w:r w:rsidR="00A95042">
        <w:rPr>
          <w:rStyle w:val="EquationCaption"/>
          <w:rFonts w:asciiTheme="minorHAnsi" w:hAnsiTheme="minorHAnsi"/>
          <w:noProof/>
        </w:rPr>
        <w:t>11</w:t>
      </w:r>
      <w:r>
        <w:rPr>
          <w:rStyle w:val="EquationCaption"/>
          <w:rFonts w:asciiTheme="minorHAnsi" w:hAnsiTheme="minorHAnsi"/>
        </w:rPr>
        <w:fldChar w:fldCharType="end"/>
      </w:r>
      <w:r w:rsidRPr="00B7030B">
        <w:rPr>
          <w:rStyle w:val="EquationCaption"/>
          <w:rFonts w:asciiTheme="minorHAnsi" w:hAnsiTheme="minorHAnsi"/>
        </w:rPr>
        <w:t>)</w:t>
      </w:r>
    </w:p>
    <w:p w14:paraId="58BEE3A4" w14:textId="77777777" w:rsidR="00E564CF" w:rsidRPr="00A41B27" w:rsidRDefault="00E564CF" w:rsidP="007A3922">
      <w:pPr>
        <w:pStyle w:val="BodyText"/>
      </w:pPr>
      <w:r w:rsidRPr="00A41B27">
        <w:t xml:space="preserve">All terms with </w:t>
      </w:r>
      <w:r w:rsidRPr="00A41B27">
        <w:rPr>
          <w:i/>
          <w:iCs/>
        </w:rPr>
        <w:sym w:font="Symbol" w:char="F068"/>
      </w:r>
      <w:r w:rsidRPr="00A41B27">
        <w:t xml:space="preserve"> are grouped on the LHS such that:</w:t>
      </w:r>
    </w:p>
    <w:p w14:paraId="2E2FF401" w14:textId="33201BF3" w:rsidR="00E564CF" w:rsidRPr="00B7030B" w:rsidRDefault="00E564CF" w:rsidP="00E564CF">
      <w:pPr>
        <w:pStyle w:val="equation"/>
        <w:keepNext/>
        <w:rPr>
          <w:rFonts w:asciiTheme="minorHAnsi" w:hAnsiTheme="minorHAnsi"/>
        </w:rPr>
      </w:pPr>
      <w:r w:rsidRPr="00B7030B">
        <w:rPr>
          <w:rFonts w:asciiTheme="minorHAnsi" w:hAnsiTheme="minorHAnsi"/>
        </w:rPr>
        <w:lastRenderedPageBreak/>
        <w:tab/>
      </w:r>
      <w:r w:rsidR="00E108E0" w:rsidRPr="00E108E0">
        <w:rPr>
          <w:rFonts w:asciiTheme="minorHAnsi" w:hAnsiTheme="minorHAnsi"/>
          <w:noProof/>
          <w:position w:val="-230"/>
        </w:rPr>
        <w:object w:dxaOrig="6600" w:dyaOrig="4720" w14:anchorId="2C62FE77">
          <v:shape id="_x0000_i1069" type="#_x0000_t75" alt="" style="width:322.1pt;height:228pt;mso-width-percent:0;mso-height-percent:0;mso-width-percent:0;mso-height-percent:0" o:ole="" fillcolor="window">
            <v:imagedata r:id="rId536" o:title=""/>
          </v:shape>
          <o:OLEObject Type="Embed" ProgID="Equation.3" ShapeID="_x0000_i1069" DrawAspect="Content" ObjectID="_1721314918" r:id="rId537"/>
        </w:object>
      </w:r>
      <w:r w:rsidRPr="00B7030B">
        <w:rPr>
          <w:rFonts w:asciiTheme="minorHAnsi" w:hAnsiTheme="minorHAnsi"/>
        </w:rPr>
        <w:tab/>
      </w:r>
      <w:r w:rsidRPr="00B7030B">
        <w:rPr>
          <w:rStyle w:val="EquationCaption"/>
          <w:rFonts w:asciiTheme="minorHAnsi" w:hAnsiTheme="minorHAnsi"/>
        </w:rPr>
        <w:t>(</w:t>
      </w:r>
      <w:r>
        <w:rPr>
          <w:rStyle w:val="EquationCaption"/>
          <w:rFonts w:asciiTheme="minorHAnsi" w:hAnsiTheme="minorHAnsi"/>
        </w:rPr>
        <w:fldChar w:fldCharType="begin"/>
      </w:r>
      <w:r>
        <w:rPr>
          <w:rStyle w:val="EquationCaption"/>
          <w:rFonts w:asciiTheme="minorHAnsi" w:hAnsiTheme="minorHAnsi"/>
        </w:rPr>
        <w:instrText xml:space="preserve"> STYLEREF 1 \s </w:instrText>
      </w:r>
      <w:r>
        <w:rPr>
          <w:rStyle w:val="EquationCaption"/>
          <w:rFonts w:asciiTheme="minorHAnsi" w:hAnsiTheme="minorHAnsi"/>
        </w:rPr>
        <w:fldChar w:fldCharType="separate"/>
      </w:r>
      <w:r w:rsidR="00A95042">
        <w:rPr>
          <w:rStyle w:val="EquationCaption"/>
          <w:rFonts w:asciiTheme="minorHAnsi" w:hAnsiTheme="minorHAnsi"/>
          <w:noProof/>
        </w:rPr>
        <w:t>5</w:t>
      </w:r>
      <w:r>
        <w:rPr>
          <w:rStyle w:val="EquationCaption"/>
          <w:rFonts w:asciiTheme="minorHAnsi" w:hAnsiTheme="minorHAnsi"/>
        </w:rPr>
        <w:fldChar w:fldCharType="end"/>
      </w:r>
      <w:r>
        <w:rPr>
          <w:rStyle w:val="EquationCaption"/>
          <w:rFonts w:asciiTheme="minorHAnsi" w:hAnsiTheme="minorHAnsi"/>
        </w:rPr>
        <w:noBreakHyphen/>
      </w:r>
      <w:r>
        <w:rPr>
          <w:rStyle w:val="EquationCaption"/>
          <w:rFonts w:asciiTheme="minorHAnsi" w:hAnsiTheme="minorHAnsi"/>
        </w:rPr>
        <w:fldChar w:fldCharType="begin"/>
      </w:r>
      <w:r>
        <w:rPr>
          <w:rStyle w:val="EquationCaption"/>
          <w:rFonts w:asciiTheme="minorHAnsi" w:hAnsiTheme="minorHAnsi"/>
        </w:rPr>
        <w:instrText xml:space="preserve"> SEQ Equation \* ARABIC \s 1 </w:instrText>
      </w:r>
      <w:r>
        <w:rPr>
          <w:rStyle w:val="EquationCaption"/>
          <w:rFonts w:asciiTheme="minorHAnsi" w:hAnsiTheme="minorHAnsi"/>
        </w:rPr>
        <w:fldChar w:fldCharType="separate"/>
      </w:r>
      <w:r w:rsidR="00A95042">
        <w:rPr>
          <w:rStyle w:val="EquationCaption"/>
          <w:rFonts w:asciiTheme="minorHAnsi" w:hAnsiTheme="minorHAnsi"/>
          <w:noProof/>
        </w:rPr>
        <w:t>12</w:t>
      </w:r>
      <w:r>
        <w:rPr>
          <w:rStyle w:val="EquationCaption"/>
          <w:rFonts w:asciiTheme="minorHAnsi" w:hAnsiTheme="minorHAnsi"/>
        </w:rPr>
        <w:fldChar w:fldCharType="end"/>
      </w:r>
      <w:r w:rsidRPr="00B7030B">
        <w:rPr>
          <w:rStyle w:val="EquationCaption"/>
          <w:rFonts w:asciiTheme="minorHAnsi" w:hAnsiTheme="minorHAnsi"/>
        </w:rPr>
        <w:t>)</w:t>
      </w:r>
    </w:p>
    <w:p w14:paraId="00B093A6" w14:textId="77777777" w:rsidR="00E564CF" w:rsidRPr="00A41B27" w:rsidRDefault="00E564CF" w:rsidP="007A3922">
      <w:pPr>
        <w:pStyle w:val="BodyText"/>
      </w:pPr>
      <w:r w:rsidRPr="00A41B27">
        <w:t>The first term on the LHS can be put into a backward finite difference form as:</w:t>
      </w:r>
    </w:p>
    <w:p w14:paraId="111CED26" w14:textId="45DDD13C" w:rsidR="00E564CF" w:rsidRPr="00B7030B" w:rsidRDefault="00E564CF" w:rsidP="00E564CF">
      <w:pPr>
        <w:pStyle w:val="equation"/>
        <w:rPr>
          <w:rFonts w:asciiTheme="minorHAnsi" w:hAnsiTheme="minorHAnsi"/>
        </w:rPr>
      </w:pPr>
      <w:r w:rsidRPr="00B7030B">
        <w:rPr>
          <w:rFonts w:asciiTheme="minorHAnsi" w:hAnsiTheme="minorHAnsi"/>
        </w:rPr>
        <w:tab/>
      </w:r>
      <m:oMath>
        <m:sSub>
          <m:sSubPr>
            <m:ctrlPr>
              <w:rPr>
                <w:rFonts w:ascii="Cambria Math" w:hAnsiTheme="minorHAnsi"/>
                <w:i/>
              </w:rPr>
            </m:ctrlPr>
          </m:sSubPr>
          <m:e>
            <m:r>
              <w:rPr>
                <w:rFonts w:ascii="Cambria Math" w:hAnsiTheme="minorHAnsi"/>
              </w:rPr>
              <m:t>B</m:t>
            </m:r>
          </m:e>
          <m:sub>
            <m:r>
              <w:rPr>
                <w:rFonts w:ascii="Cambria Math" w:hAnsiTheme="minorHAnsi"/>
              </w:rPr>
              <m:t>η</m:t>
            </m:r>
          </m:sub>
        </m:sSub>
        <m:f>
          <m:fPr>
            <m:ctrlPr>
              <w:rPr>
                <w:rFonts w:ascii="Cambria Math" w:hAnsiTheme="minorHAnsi"/>
                <w:i/>
              </w:rPr>
            </m:ctrlPr>
          </m:fPr>
          <m:num>
            <m:r>
              <w:rPr>
                <w:rFonts w:ascii="Cambria Math" w:hAnsiTheme="minorHAnsi"/>
              </w:rPr>
              <m:t>∂η</m:t>
            </m:r>
          </m:num>
          <m:den>
            <m:r>
              <w:rPr>
                <w:rFonts w:ascii="Cambria Math" w:hAnsiTheme="minorHAnsi"/>
              </w:rPr>
              <m:t>∂t</m:t>
            </m:r>
          </m:den>
        </m:f>
        <m:r>
          <w:rPr>
            <w:rFonts w:ascii="Cambria Math" w:hAnsiTheme="minorHAnsi"/>
          </w:rPr>
          <m:t>≈</m:t>
        </m:r>
        <m:sSub>
          <m:sSubPr>
            <m:ctrlPr>
              <w:rPr>
                <w:rFonts w:ascii="Cambria Math" w:hAnsiTheme="minorHAnsi"/>
                <w:i/>
              </w:rPr>
            </m:ctrlPr>
          </m:sSubPr>
          <m:e>
            <m:r>
              <w:rPr>
                <w:rFonts w:ascii="Cambria Math" w:hAnsiTheme="minorHAnsi"/>
              </w:rPr>
              <m:t>B</m:t>
            </m:r>
          </m:e>
          <m:sub>
            <m:r>
              <w:rPr>
                <w:rFonts w:ascii="Cambria Math" w:hAnsiTheme="minorHAnsi"/>
              </w:rPr>
              <m:t>η</m:t>
            </m:r>
          </m:sub>
        </m:sSub>
        <m:f>
          <m:fPr>
            <m:ctrlPr>
              <w:rPr>
                <w:rFonts w:ascii="Cambria Math" w:hAnsiTheme="minorHAnsi"/>
                <w:i/>
              </w:rPr>
            </m:ctrlPr>
          </m:fPr>
          <m:num>
            <m:sSubSup>
              <m:sSubSupPr>
                <m:ctrlPr>
                  <w:rPr>
                    <w:rFonts w:ascii="Cambria Math" w:hAnsiTheme="minorHAnsi"/>
                    <w:i/>
                  </w:rPr>
                </m:ctrlPr>
              </m:sSubSupPr>
              <m:e>
                <m:r>
                  <w:rPr>
                    <w:rFonts w:ascii="Cambria Math" w:hAnsiTheme="minorHAnsi"/>
                  </w:rPr>
                  <m:t>η</m:t>
                </m:r>
              </m:e>
              <m:sub>
                <m:r>
                  <w:rPr>
                    <w:rFonts w:ascii="Cambria Math" w:hAnsiTheme="minorHAnsi"/>
                  </w:rPr>
                  <m:t>i</m:t>
                </m:r>
              </m:sub>
              <m:sup>
                <m:r>
                  <w:rPr>
                    <w:rFonts w:ascii="Cambria Math" w:hAnsiTheme="minorHAnsi"/>
                  </w:rPr>
                  <m:t>n</m:t>
                </m:r>
              </m:sup>
            </m:sSubSup>
            <m:r>
              <w:rPr>
                <w:rFonts w:ascii="Cambria Math" w:hAnsiTheme="minorHAnsi"/>
              </w:rPr>
              <m:t>-</m:t>
            </m:r>
            <m:sSubSup>
              <m:sSubSupPr>
                <m:ctrlPr>
                  <w:rPr>
                    <w:rFonts w:ascii="Cambria Math" w:hAnsiTheme="minorHAnsi"/>
                    <w:i/>
                  </w:rPr>
                </m:ctrlPr>
              </m:sSubSupPr>
              <m:e>
                <m:r>
                  <w:rPr>
                    <w:rFonts w:ascii="Cambria Math" w:hAnsiTheme="minorHAnsi"/>
                  </w:rPr>
                  <m:t>η</m:t>
                </m:r>
              </m:e>
              <m:sub>
                <m:r>
                  <w:rPr>
                    <w:rFonts w:ascii="Cambria Math" w:hAnsiTheme="minorHAnsi"/>
                  </w:rPr>
                  <m:t>i</m:t>
                </m:r>
              </m:sub>
              <m:sup>
                <m:r>
                  <w:rPr>
                    <w:rFonts w:ascii="Cambria Math" w:hAnsiTheme="minorHAnsi"/>
                  </w:rPr>
                  <m:t>n</m:t>
                </m:r>
                <m:r>
                  <w:rPr>
                    <w:rFonts w:ascii="Cambria Math" w:hAnsiTheme="minorHAnsi"/>
                  </w:rPr>
                  <m:t>-</m:t>
                </m:r>
                <m:r>
                  <w:rPr>
                    <w:rFonts w:ascii="Cambria Math" w:hAnsiTheme="minorHAnsi"/>
                  </w:rPr>
                  <m:t>1</m:t>
                </m:r>
              </m:sup>
            </m:sSubSup>
            <m:ctrlPr>
              <w:rPr>
                <w:rFonts w:ascii="Cambria Math" w:hAnsi="Cambria Math"/>
                <w:i/>
              </w:rPr>
            </m:ctrlPr>
          </m:num>
          <m:den>
            <m:r>
              <w:rPr>
                <w:rFonts w:ascii="Cambria Math" w:hAnsiTheme="minorHAnsi"/>
              </w:rPr>
              <m:t>Δt</m:t>
            </m:r>
          </m:den>
        </m:f>
      </m:oMath>
      <w:r w:rsidRPr="00B7030B">
        <w:rPr>
          <w:rFonts w:asciiTheme="minorHAnsi" w:hAnsiTheme="minorHAnsi"/>
        </w:rPr>
        <w:tab/>
      </w:r>
      <w:r w:rsidRPr="00B7030B">
        <w:rPr>
          <w:rStyle w:val="EquationCaption"/>
          <w:rFonts w:asciiTheme="minorHAnsi" w:hAnsiTheme="minorHAnsi"/>
        </w:rPr>
        <w:t>(</w:t>
      </w:r>
      <w:r>
        <w:rPr>
          <w:rStyle w:val="EquationCaption"/>
          <w:rFonts w:asciiTheme="minorHAnsi" w:hAnsiTheme="minorHAnsi"/>
        </w:rPr>
        <w:fldChar w:fldCharType="begin"/>
      </w:r>
      <w:r>
        <w:rPr>
          <w:rStyle w:val="EquationCaption"/>
          <w:rFonts w:asciiTheme="minorHAnsi" w:hAnsiTheme="minorHAnsi"/>
        </w:rPr>
        <w:instrText xml:space="preserve"> STYLEREF 1 \s </w:instrText>
      </w:r>
      <w:r>
        <w:rPr>
          <w:rStyle w:val="EquationCaption"/>
          <w:rFonts w:asciiTheme="minorHAnsi" w:hAnsiTheme="minorHAnsi"/>
        </w:rPr>
        <w:fldChar w:fldCharType="separate"/>
      </w:r>
      <w:r w:rsidR="00A95042">
        <w:rPr>
          <w:rStyle w:val="EquationCaption"/>
          <w:rFonts w:asciiTheme="minorHAnsi" w:hAnsiTheme="minorHAnsi"/>
          <w:noProof/>
        </w:rPr>
        <w:t>5</w:t>
      </w:r>
      <w:r>
        <w:rPr>
          <w:rStyle w:val="EquationCaption"/>
          <w:rFonts w:asciiTheme="minorHAnsi" w:hAnsiTheme="minorHAnsi"/>
        </w:rPr>
        <w:fldChar w:fldCharType="end"/>
      </w:r>
      <w:r>
        <w:rPr>
          <w:rStyle w:val="EquationCaption"/>
          <w:rFonts w:asciiTheme="minorHAnsi" w:hAnsiTheme="minorHAnsi"/>
        </w:rPr>
        <w:noBreakHyphen/>
      </w:r>
      <w:r>
        <w:rPr>
          <w:rStyle w:val="EquationCaption"/>
          <w:rFonts w:asciiTheme="minorHAnsi" w:hAnsiTheme="minorHAnsi"/>
        </w:rPr>
        <w:fldChar w:fldCharType="begin"/>
      </w:r>
      <w:r>
        <w:rPr>
          <w:rStyle w:val="EquationCaption"/>
          <w:rFonts w:asciiTheme="minorHAnsi" w:hAnsiTheme="minorHAnsi"/>
        </w:rPr>
        <w:instrText xml:space="preserve"> SEQ Equation \* ARABIC \s 1 </w:instrText>
      </w:r>
      <w:r>
        <w:rPr>
          <w:rStyle w:val="EquationCaption"/>
          <w:rFonts w:asciiTheme="minorHAnsi" w:hAnsiTheme="minorHAnsi"/>
        </w:rPr>
        <w:fldChar w:fldCharType="separate"/>
      </w:r>
      <w:r w:rsidR="00A95042">
        <w:rPr>
          <w:rStyle w:val="EquationCaption"/>
          <w:rFonts w:asciiTheme="minorHAnsi" w:hAnsiTheme="minorHAnsi"/>
          <w:noProof/>
        </w:rPr>
        <w:t>13</w:t>
      </w:r>
      <w:r>
        <w:rPr>
          <w:rStyle w:val="EquationCaption"/>
          <w:rFonts w:asciiTheme="minorHAnsi" w:hAnsiTheme="minorHAnsi"/>
        </w:rPr>
        <w:fldChar w:fldCharType="end"/>
      </w:r>
      <w:r w:rsidRPr="00B7030B">
        <w:rPr>
          <w:rStyle w:val="EquationCaption"/>
          <w:rFonts w:asciiTheme="minorHAnsi" w:hAnsiTheme="minorHAnsi"/>
        </w:rPr>
        <w:t>)</w:t>
      </w:r>
    </w:p>
    <w:p w14:paraId="1DC273DE" w14:textId="77777777" w:rsidR="00E564CF" w:rsidRPr="00A41B27" w:rsidRDefault="00E564CF" w:rsidP="007A3922">
      <w:pPr>
        <w:pStyle w:val="BodyText"/>
      </w:pPr>
      <w:r w:rsidRPr="00A41B27">
        <w:t xml:space="preserve">The second term, </w:t>
      </w:r>
      <m:oMath>
        <m:r>
          <w:rPr>
            <w:rFonts w:ascii="Cambria Math"/>
          </w:rPr>
          <m:t>-</m:t>
        </m:r>
        <m:r>
          <w:rPr>
            <w:rFonts w:ascii="Cambria Math"/>
          </w:rPr>
          <m:t>Δtg</m:t>
        </m:r>
        <m:func>
          <m:funcPr>
            <m:ctrlPr>
              <w:rPr>
                <w:rFonts w:ascii="Cambria Math" w:hAnsi="Cambria Math"/>
                <w:i/>
              </w:rPr>
            </m:ctrlPr>
          </m:funcPr>
          <m:fName>
            <m:r>
              <w:rPr>
                <w:rFonts w:ascii="Cambria Math"/>
              </w:rPr>
              <m:t>cos</m:t>
            </m:r>
          </m:fName>
          <m:e>
            <m:r>
              <w:rPr>
                <w:rFonts w:ascii="Cambria Math"/>
              </w:rPr>
              <m:t>α</m:t>
            </m:r>
          </m:e>
        </m:func>
        <m:f>
          <m:fPr>
            <m:ctrlPr>
              <w:rPr>
                <w:rFonts w:ascii="Cambria Math" w:hAnsi="Cambria Math"/>
                <w:i/>
              </w:rPr>
            </m:ctrlPr>
          </m:fPr>
          <m:num>
            <m:r>
              <w:rPr>
                <w:rFonts w:ascii="Cambria Math"/>
              </w:rPr>
              <m:t>∂</m:t>
            </m:r>
          </m:num>
          <m:den>
            <m:r>
              <w:rPr>
                <w:rFonts w:ascii="Cambria Math"/>
              </w:rPr>
              <m:t>∂x</m:t>
            </m:r>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rPr>
                      <m:t>∂η</m:t>
                    </m:r>
                  </m:num>
                  <m:den>
                    <m:r>
                      <w:rPr>
                        <w:rFonts w:ascii="Cambria Math"/>
                      </w:rPr>
                      <m:t>∂x</m:t>
                    </m:r>
                  </m:den>
                </m:f>
                <m:nary>
                  <m:naryPr>
                    <m:ctrlPr>
                      <w:rPr>
                        <w:rFonts w:ascii="Cambria Math" w:hAnsi="Cambria Math"/>
                        <w:i/>
                      </w:rPr>
                    </m:ctrlPr>
                  </m:naryPr>
                  <m:sub>
                    <m:r>
                      <w:rPr>
                        <w:rFonts w:ascii="Cambria Math"/>
                      </w:rPr>
                      <m:t>η</m:t>
                    </m:r>
                  </m:sub>
                  <m:sup>
                    <m:r>
                      <w:rPr>
                        <w:rFonts w:ascii="Cambria Math" w:hAnsi="Cambria Math" w:cs="Cambria Math"/>
                      </w:rPr>
                      <m:t>h</m:t>
                    </m:r>
                  </m:sup>
                  <m:e>
                    <m:r>
                      <w:rPr>
                        <w:rFonts w:ascii="Cambria Math" w:hAnsi="Cambria Math"/>
                      </w:rPr>
                      <m:t>B</m:t>
                    </m:r>
                  </m:e>
                </m:nary>
                <m:r>
                  <w:rPr>
                    <w:rFonts w:ascii="Cambria Math"/>
                  </w:rPr>
                  <m:t>dz</m:t>
                </m:r>
              </m:e>
            </m:d>
          </m:e>
          <m:sup>
            <m:r>
              <w:rPr>
                <w:rFonts w:ascii="Cambria Math"/>
              </w:rPr>
              <m:t>n</m:t>
            </m:r>
          </m:sup>
        </m:sSup>
      </m:oMath>
      <w:r w:rsidRPr="00A41B27">
        <w:t>, can be simplified using the chain rule for partial differential equations to:</w:t>
      </w:r>
    </w:p>
    <w:p w14:paraId="47E3DF4E" w14:textId="6B7EC012" w:rsidR="00E564CF" w:rsidRPr="00B7030B" w:rsidRDefault="00E564CF" w:rsidP="00E564CF">
      <w:pPr>
        <w:pStyle w:val="equation"/>
        <w:rPr>
          <w:rFonts w:asciiTheme="minorHAnsi" w:hAnsiTheme="minorHAnsi"/>
        </w:rPr>
      </w:pPr>
      <w:r w:rsidRPr="00B7030B">
        <w:rPr>
          <w:rFonts w:asciiTheme="minorHAnsi" w:hAnsiTheme="minorHAnsi"/>
        </w:rPr>
        <w:tab/>
      </w:r>
      <m:oMath>
        <m:r>
          <w:rPr>
            <w:rFonts w:ascii="Cambria Math" w:hAnsiTheme="minorHAnsi"/>
          </w:rPr>
          <m:t>-</m:t>
        </m:r>
        <m:r>
          <w:rPr>
            <w:rFonts w:ascii="Cambria Math" w:hAnsiTheme="minorHAnsi"/>
          </w:rPr>
          <m:t>Δtg</m:t>
        </m:r>
        <m:func>
          <m:funcPr>
            <m:ctrlPr>
              <w:rPr>
                <w:rFonts w:ascii="Cambria Math" w:hAnsiTheme="minorHAnsi"/>
                <w:i/>
              </w:rPr>
            </m:ctrlPr>
          </m:funcPr>
          <m:fName>
            <m:r>
              <w:rPr>
                <w:rFonts w:ascii="Cambria Math" w:hAnsiTheme="minorHAnsi"/>
              </w:rPr>
              <m:t>cos</m:t>
            </m:r>
          </m:fName>
          <m:e>
            <m:r>
              <w:rPr>
                <w:rFonts w:ascii="Cambria Math" w:hAnsiTheme="minorHAnsi"/>
              </w:rPr>
              <m:t>α</m:t>
            </m:r>
          </m:e>
        </m:func>
        <m:sSup>
          <m:sSupPr>
            <m:ctrlPr>
              <w:rPr>
                <w:rFonts w:ascii="Cambria Math" w:hAnsiTheme="minorHAnsi"/>
                <w:i/>
              </w:rPr>
            </m:ctrlPr>
          </m:sSupPr>
          <m:e>
            <m:d>
              <m:dPr>
                <m:begChr m:val=""/>
                <m:endChr m:val="|"/>
                <m:ctrlPr>
                  <w:rPr>
                    <w:rFonts w:ascii="Cambria Math" w:hAnsiTheme="minorHAnsi"/>
                    <w:i/>
                  </w:rPr>
                </m:ctrlPr>
              </m:dPr>
              <m:e>
                <m:f>
                  <m:fPr>
                    <m:ctrlPr>
                      <w:rPr>
                        <w:rFonts w:ascii="Cambria Math" w:hAnsiTheme="minorHAnsi"/>
                        <w:i/>
                      </w:rPr>
                    </m:ctrlPr>
                  </m:fPr>
                  <m:num>
                    <m:r>
                      <w:rPr>
                        <w:rFonts w:ascii="Cambria Math" w:hAnsiTheme="minorHAnsi"/>
                      </w:rPr>
                      <m:t>∂η</m:t>
                    </m:r>
                  </m:num>
                  <m:den>
                    <m:r>
                      <w:rPr>
                        <w:rFonts w:ascii="Cambria Math" w:hAnsiTheme="minorHAnsi"/>
                      </w:rPr>
                      <m:t>∂x</m:t>
                    </m:r>
                  </m:den>
                </m:f>
                <m:ctrlPr>
                  <w:rPr>
                    <w:rFonts w:ascii="Cambria Math" w:hAnsi="Cambria Math"/>
                    <w:i/>
                  </w:rPr>
                </m:ctrlPr>
              </m:e>
            </m:d>
          </m:e>
          <m:sup>
            <m:r>
              <w:rPr>
                <w:rFonts w:ascii="Cambria Math" w:hAnsiTheme="minorHAnsi"/>
              </w:rPr>
              <m:t>n</m:t>
            </m:r>
          </m:sup>
        </m:sSup>
        <m:f>
          <m:fPr>
            <m:ctrlPr>
              <w:rPr>
                <w:rFonts w:ascii="Cambria Math" w:hAnsiTheme="minorHAnsi"/>
                <w:i/>
              </w:rPr>
            </m:ctrlPr>
          </m:fPr>
          <m:num>
            <m:r>
              <w:rPr>
                <w:rFonts w:ascii="Cambria Math" w:hAnsiTheme="minorHAnsi"/>
              </w:rPr>
              <m:t>∂</m:t>
            </m:r>
          </m:num>
          <m:den>
            <m:r>
              <w:rPr>
                <w:rFonts w:ascii="Cambria Math" w:hAnsiTheme="minorHAnsi"/>
              </w:rPr>
              <m:t>∂x</m:t>
            </m:r>
          </m:den>
        </m:f>
        <m:nary>
          <m:naryPr>
            <m:ctrlPr>
              <w:rPr>
                <w:rFonts w:ascii="Cambria Math" w:hAnsiTheme="minorHAnsi"/>
                <w:i/>
              </w:rPr>
            </m:ctrlPr>
          </m:naryPr>
          <m:sub>
            <m:r>
              <w:rPr>
                <w:rFonts w:ascii="Cambria Math" w:hAnsiTheme="minorHAnsi"/>
              </w:rPr>
              <m:t>η</m:t>
            </m:r>
          </m:sub>
          <m:sup>
            <m:r>
              <w:rPr>
                <w:rFonts w:ascii="Cambria Math" w:hAnsi="Cambria Math" w:cs="Cambria Math"/>
              </w:rPr>
              <m:t>h</m:t>
            </m:r>
            <m:ctrlPr>
              <w:rPr>
                <w:rFonts w:ascii="Cambria Math" w:hAnsi="Cambria Math"/>
                <w:i/>
              </w:rPr>
            </m:ctrlPr>
          </m:sup>
          <m:e>
            <m:r>
              <w:rPr>
                <w:rFonts w:ascii="Cambria Math" w:hAnsi="Cambria Math"/>
              </w:rPr>
              <m:t>B</m:t>
            </m:r>
            <m:ctrlPr>
              <w:rPr>
                <w:rFonts w:ascii="Cambria Math" w:hAnsi="Cambria Math"/>
                <w:i/>
              </w:rPr>
            </m:ctrlPr>
          </m:e>
        </m:nary>
        <m:r>
          <w:rPr>
            <w:rFonts w:ascii="Cambria Math" w:hAnsiTheme="minorHAnsi"/>
          </w:rPr>
          <m:t>dz</m:t>
        </m:r>
        <m:r>
          <w:rPr>
            <w:rFonts w:ascii="Cambria Math" w:hAnsiTheme="minorHAnsi"/>
          </w:rPr>
          <m:t>-</m:t>
        </m:r>
        <m:r>
          <w:rPr>
            <w:rFonts w:ascii="Cambria Math" w:hAnsiTheme="minorHAnsi"/>
          </w:rPr>
          <m:t>Δtg</m:t>
        </m:r>
        <m:func>
          <m:funcPr>
            <m:ctrlPr>
              <w:rPr>
                <w:rFonts w:ascii="Cambria Math" w:hAnsiTheme="minorHAnsi"/>
                <w:i/>
              </w:rPr>
            </m:ctrlPr>
          </m:funcPr>
          <m:fName>
            <m:r>
              <w:rPr>
                <w:rFonts w:ascii="Cambria Math" w:hAnsiTheme="minorHAnsi"/>
              </w:rPr>
              <m:t>cos</m:t>
            </m:r>
          </m:fName>
          <m:e>
            <m:r>
              <w:rPr>
                <w:rFonts w:ascii="Cambria Math" w:hAnsiTheme="minorHAnsi"/>
              </w:rPr>
              <m:t>α</m:t>
            </m:r>
          </m:e>
        </m:func>
        <m:nary>
          <m:naryPr>
            <m:ctrlPr>
              <w:rPr>
                <w:rFonts w:ascii="Cambria Math" w:hAnsiTheme="minorHAnsi"/>
                <w:i/>
              </w:rPr>
            </m:ctrlPr>
          </m:naryPr>
          <m:sub>
            <m:r>
              <w:rPr>
                <w:rFonts w:ascii="Cambria Math" w:hAnsiTheme="minorHAnsi"/>
              </w:rPr>
              <m:t>η</m:t>
            </m:r>
          </m:sub>
          <m:sup>
            <m:r>
              <w:rPr>
                <w:rFonts w:ascii="Cambria Math" w:hAnsi="Cambria Math" w:cs="Cambria Math"/>
              </w:rPr>
              <m:t>h</m:t>
            </m:r>
            <m:ctrlPr>
              <w:rPr>
                <w:rFonts w:ascii="Cambria Math" w:hAnsi="Cambria Math"/>
                <w:i/>
              </w:rPr>
            </m:ctrlPr>
          </m:sup>
          <m:e>
            <m:r>
              <w:rPr>
                <w:rFonts w:ascii="Cambria Math" w:hAnsi="Cambria Math"/>
              </w:rPr>
              <m:t>B</m:t>
            </m:r>
            <m:ctrlPr>
              <w:rPr>
                <w:rFonts w:ascii="Cambria Math" w:hAnsi="Cambria Math"/>
                <w:i/>
              </w:rPr>
            </m:ctrlPr>
          </m:e>
        </m:nary>
        <m:r>
          <w:rPr>
            <w:rFonts w:ascii="Cambria Math" w:hAnsiTheme="minorHAnsi"/>
          </w:rPr>
          <m:t>dz</m:t>
        </m:r>
        <m:sSup>
          <m:sSupPr>
            <m:ctrlPr>
              <w:rPr>
                <w:rFonts w:ascii="Cambria Math" w:hAnsiTheme="minorHAnsi"/>
                <w:i/>
              </w:rPr>
            </m:ctrlPr>
          </m:sSupPr>
          <m:e>
            <m:d>
              <m:dPr>
                <m:begChr m:val=""/>
                <m:endChr m:val="|"/>
                <m:ctrlPr>
                  <w:rPr>
                    <w:rFonts w:ascii="Cambria Math" w:hAnsiTheme="minorHAnsi"/>
                    <w:i/>
                  </w:rPr>
                </m:ctrlPr>
              </m:dPr>
              <m:e>
                <m:f>
                  <m:fPr>
                    <m:ctrlPr>
                      <w:rPr>
                        <w:rFonts w:ascii="Cambria Math" w:hAnsiTheme="minorHAnsi"/>
                        <w:i/>
                      </w:rPr>
                    </m:ctrlPr>
                  </m:fPr>
                  <m:num>
                    <m:sSup>
                      <m:sSupPr>
                        <m:ctrlPr>
                          <w:rPr>
                            <w:rFonts w:ascii="Cambria Math" w:hAnsiTheme="minorHAnsi"/>
                            <w:i/>
                          </w:rPr>
                        </m:ctrlPr>
                      </m:sSupPr>
                      <m:e>
                        <m:r>
                          <w:rPr>
                            <w:rFonts w:ascii="Cambria Math" w:hAnsiTheme="minorHAnsi"/>
                          </w:rPr>
                          <m:t>∂</m:t>
                        </m:r>
                      </m:e>
                      <m:sup>
                        <m:r>
                          <w:rPr>
                            <w:rFonts w:ascii="Cambria Math" w:hAnsiTheme="minorHAnsi"/>
                          </w:rPr>
                          <m:t>2</m:t>
                        </m:r>
                      </m:sup>
                    </m:sSup>
                    <m:r>
                      <w:rPr>
                        <w:rFonts w:ascii="Cambria Math" w:hAnsiTheme="minorHAnsi"/>
                      </w:rPr>
                      <m:t>η</m:t>
                    </m:r>
                  </m:num>
                  <m:den>
                    <m:r>
                      <w:rPr>
                        <w:rFonts w:ascii="Cambria Math" w:hAnsiTheme="minorHAnsi"/>
                      </w:rPr>
                      <m:t>∂</m:t>
                    </m:r>
                    <m:sSup>
                      <m:sSupPr>
                        <m:ctrlPr>
                          <w:rPr>
                            <w:rFonts w:ascii="Cambria Math" w:hAnsiTheme="minorHAnsi"/>
                            <w:i/>
                          </w:rPr>
                        </m:ctrlPr>
                      </m:sSupPr>
                      <m:e>
                        <m:r>
                          <w:rPr>
                            <w:rFonts w:ascii="Cambria Math" w:hAnsiTheme="minorHAnsi"/>
                          </w:rPr>
                          <m:t>x</m:t>
                        </m:r>
                      </m:e>
                      <m:sup>
                        <m:r>
                          <w:rPr>
                            <w:rFonts w:ascii="Cambria Math" w:hAnsiTheme="minorHAnsi"/>
                          </w:rPr>
                          <m:t>2</m:t>
                        </m:r>
                      </m:sup>
                    </m:sSup>
                    <m:ctrlPr>
                      <w:rPr>
                        <w:rFonts w:ascii="Cambria Math" w:hAnsi="Cambria Math"/>
                        <w:i/>
                      </w:rPr>
                    </m:ctrlPr>
                  </m:den>
                </m:f>
                <m:ctrlPr>
                  <w:rPr>
                    <w:rFonts w:ascii="Cambria Math" w:hAnsi="Cambria Math"/>
                    <w:i/>
                  </w:rPr>
                </m:ctrlPr>
              </m:e>
            </m:d>
          </m:e>
          <m:sup>
            <m:r>
              <w:rPr>
                <w:rFonts w:ascii="Cambria Math" w:hAnsiTheme="minorHAnsi"/>
              </w:rPr>
              <m:t>n</m:t>
            </m:r>
          </m:sup>
        </m:sSup>
      </m:oMath>
      <w:r w:rsidRPr="00B7030B">
        <w:rPr>
          <w:rFonts w:asciiTheme="minorHAnsi" w:hAnsiTheme="minorHAnsi"/>
        </w:rPr>
        <w:tab/>
      </w:r>
      <w:r w:rsidRPr="00B7030B">
        <w:rPr>
          <w:rStyle w:val="EquationCaption"/>
          <w:rFonts w:asciiTheme="minorHAnsi" w:hAnsiTheme="minorHAnsi"/>
        </w:rPr>
        <w:t>(</w:t>
      </w:r>
      <w:r>
        <w:rPr>
          <w:rStyle w:val="EquationCaption"/>
          <w:rFonts w:asciiTheme="minorHAnsi" w:hAnsiTheme="minorHAnsi"/>
        </w:rPr>
        <w:fldChar w:fldCharType="begin"/>
      </w:r>
      <w:r>
        <w:rPr>
          <w:rStyle w:val="EquationCaption"/>
          <w:rFonts w:asciiTheme="minorHAnsi" w:hAnsiTheme="minorHAnsi"/>
        </w:rPr>
        <w:instrText xml:space="preserve"> STYLEREF 1 \s </w:instrText>
      </w:r>
      <w:r>
        <w:rPr>
          <w:rStyle w:val="EquationCaption"/>
          <w:rFonts w:asciiTheme="minorHAnsi" w:hAnsiTheme="minorHAnsi"/>
        </w:rPr>
        <w:fldChar w:fldCharType="separate"/>
      </w:r>
      <w:r w:rsidR="00A95042">
        <w:rPr>
          <w:rStyle w:val="EquationCaption"/>
          <w:rFonts w:asciiTheme="minorHAnsi" w:hAnsiTheme="minorHAnsi"/>
          <w:noProof/>
        </w:rPr>
        <w:t>5</w:t>
      </w:r>
      <w:r>
        <w:rPr>
          <w:rStyle w:val="EquationCaption"/>
          <w:rFonts w:asciiTheme="minorHAnsi" w:hAnsiTheme="minorHAnsi"/>
        </w:rPr>
        <w:fldChar w:fldCharType="end"/>
      </w:r>
      <w:r>
        <w:rPr>
          <w:rStyle w:val="EquationCaption"/>
          <w:rFonts w:asciiTheme="minorHAnsi" w:hAnsiTheme="minorHAnsi"/>
        </w:rPr>
        <w:noBreakHyphen/>
      </w:r>
      <w:r>
        <w:rPr>
          <w:rStyle w:val="EquationCaption"/>
          <w:rFonts w:asciiTheme="minorHAnsi" w:hAnsiTheme="minorHAnsi"/>
        </w:rPr>
        <w:fldChar w:fldCharType="begin"/>
      </w:r>
      <w:r>
        <w:rPr>
          <w:rStyle w:val="EquationCaption"/>
          <w:rFonts w:asciiTheme="minorHAnsi" w:hAnsiTheme="minorHAnsi"/>
        </w:rPr>
        <w:instrText xml:space="preserve"> SEQ Equation \* ARABIC \s 1 </w:instrText>
      </w:r>
      <w:r>
        <w:rPr>
          <w:rStyle w:val="EquationCaption"/>
          <w:rFonts w:asciiTheme="minorHAnsi" w:hAnsiTheme="minorHAnsi"/>
        </w:rPr>
        <w:fldChar w:fldCharType="separate"/>
      </w:r>
      <w:r w:rsidR="00A95042">
        <w:rPr>
          <w:rStyle w:val="EquationCaption"/>
          <w:rFonts w:asciiTheme="minorHAnsi" w:hAnsiTheme="minorHAnsi"/>
          <w:noProof/>
        </w:rPr>
        <w:t>14</w:t>
      </w:r>
      <w:r>
        <w:rPr>
          <w:rStyle w:val="EquationCaption"/>
          <w:rFonts w:asciiTheme="minorHAnsi" w:hAnsiTheme="minorHAnsi"/>
        </w:rPr>
        <w:fldChar w:fldCharType="end"/>
      </w:r>
      <w:r w:rsidRPr="00B7030B">
        <w:rPr>
          <w:rStyle w:val="EquationCaption"/>
          <w:rFonts w:asciiTheme="minorHAnsi" w:hAnsiTheme="minorHAnsi"/>
        </w:rPr>
        <w:t>)</w:t>
      </w:r>
    </w:p>
    <w:p w14:paraId="0BFA98C1" w14:textId="77777777" w:rsidR="00E564CF" w:rsidRPr="00A41B27" w:rsidRDefault="00E564CF" w:rsidP="007A3922">
      <w:pPr>
        <w:pStyle w:val="BodyText"/>
      </w:pPr>
      <w:r w:rsidRPr="00A41B27">
        <w:t>Then using a second-order central difference for the second derivative and a first order backward difference for the first derivative such that:</w:t>
      </w:r>
    </w:p>
    <w:p w14:paraId="27C2E501" w14:textId="18B6AE54" w:rsidR="00E564CF" w:rsidRPr="00B7030B" w:rsidRDefault="00E564CF" w:rsidP="00E564CF">
      <w:pPr>
        <w:pStyle w:val="equation"/>
        <w:jc w:val="left"/>
        <w:rPr>
          <w:rFonts w:asciiTheme="minorHAnsi" w:hAnsiTheme="minorHAnsi"/>
        </w:rPr>
      </w:pPr>
      <w:r w:rsidRPr="00B7030B">
        <w:rPr>
          <w:rFonts w:asciiTheme="minorHAnsi" w:hAnsiTheme="minorHAnsi"/>
        </w:rPr>
        <w:tab/>
      </w:r>
      <m:oMath>
        <m:r>
          <w:rPr>
            <w:rFonts w:ascii="Cambria Math" w:hAnsiTheme="minorHAnsi"/>
          </w:rPr>
          <m:t>-</m:t>
        </m:r>
        <m:r>
          <w:rPr>
            <w:rFonts w:ascii="Cambria Math" w:hAnsiTheme="minorHAnsi"/>
          </w:rPr>
          <m:t>Δtg</m:t>
        </m:r>
        <m:func>
          <m:funcPr>
            <m:ctrlPr>
              <w:rPr>
                <w:rFonts w:ascii="Cambria Math" w:hAnsiTheme="minorHAnsi"/>
                <w:i/>
              </w:rPr>
            </m:ctrlPr>
          </m:funcPr>
          <m:fName>
            <m:r>
              <w:rPr>
                <w:rFonts w:ascii="Cambria Math" w:hAnsiTheme="minorHAnsi"/>
              </w:rPr>
              <m:t>cos</m:t>
            </m:r>
          </m:fName>
          <m:e>
            <m:r>
              <w:rPr>
                <w:rFonts w:ascii="Cambria Math" w:hAnsiTheme="minorHAnsi"/>
              </w:rPr>
              <m:t>α</m:t>
            </m:r>
          </m:e>
        </m:func>
        <m:sSup>
          <m:sSupPr>
            <m:ctrlPr>
              <w:rPr>
                <w:rFonts w:ascii="Cambria Math" w:hAnsiTheme="minorHAnsi"/>
                <w:i/>
              </w:rPr>
            </m:ctrlPr>
          </m:sSupPr>
          <m:e>
            <m:d>
              <m:dPr>
                <m:begChr m:val=""/>
                <m:endChr m:val="|"/>
                <m:ctrlPr>
                  <w:rPr>
                    <w:rFonts w:ascii="Cambria Math" w:hAnsiTheme="minorHAnsi"/>
                    <w:i/>
                  </w:rPr>
                </m:ctrlPr>
              </m:dPr>
              <m:e>
                <m:f>
                  <m:fPr>
                    <m:ctrlPr>
                      <w:rPr>
                        <w:rFonts w:ascii="Cambria Math" w:hAnsiTheme="minorHAnsi"/>
                        <w:i/>
                      </w:rPr>
                    </m:ctrlPr>
                  </m:fPr>
                  <m:num>
                    <m:r>
                      <w:rPr>
                        <w:rFonts w:ascii="Cambria Math" w:hAnsiTheme="minorHAnsi"/>
                      </w:rPr>
                      <m:t>∂η</m:t>
                    </m:r>
                  </m:num>
                  <m:den>
                    <m:r>
                      <w:rPr>
                        <w:rFonts w:ascii="Cambria Math" w:hAnsiTheme="minorHAnsi"/>
                      </w:rPr>
                      <m:t>∂x</m:t>
                    </m:r>
                  </m:den>
                </m:f>
                <m:ctrlPr>
                  <w:rPr>
                    <w:rFonts w:ascii="Cambria Math" w:hAnsi="Cambria Math"/>
                    <w:i/>
                  </w:rPr>
                </m:ctrlPr>
              </m:e>
            </m:d>
          </m:e>
          <m:sup>
            <m:r>
              <w:rPr>
                <w:rFonts w:ascii="Cambria Math" w:hAnsiTheme="minorHAnsi"/>
              </w:rPr>
              <m:t>n</m:t>
            </m:r>
          </m:sup>
        </m:sSup>
        <m:f>
          <m:fPr>
            <m:ctrlPr>
              <w:rPr>
                <w:rFonts w:ascii="Cambria Math" w:hAnsiTheme="minorHAnsi"/>
                <w:i/>
              </w:rPr>
            </m:ctrlPr>
          </m:fPr>
          <m:num>
            <m:r>
              <w:rPr>
                <w:rFonts w:ascii="Cambria Math" w:hAnsiTheme="minorHAnsi"/>
              </w:rPr>
              <m:t>∂</m:t>
            </m:r>
          </m:num>
          <m:den>
            <m:r>
              <w:rPr>
                <w:rFonts w:ascii="Cambria Math" w:hAnsiTheme="minorHAnsi"/>
              </w:rPr>
              <m:t>∂x</m:t>
            </m:r>
          </m:den>
        </m:f>
        <m:nary>
          <m:naryPr>
            <m:ctrlPr>
              <w:rPr>
                <w:rFonts w:ascii="Cambria Math" w:hAnsiTheme="minorHAnsi"/>
                <w:i/>
              </w:rPr>
            </m:ctrlPr>
          </m:naryPr>
          <m:sub>
            <m:r>
              <w:rPr>
                <w:rFonts w:ascii="Cambria Math" w:hAnsiTheme="minorHAnsi"/>
              </w:rPr>
              <m:t>η</m:t>
            </m:r>
          </m:sub>
          <m:sup>
            <m:r>
              <w:rPr>
                <w:rFonts w:ascii="Cambria Math" w:hAnsi="Cambria Math" w:cs="Cambria Math"/>
              </w:rPr>
              <m:t>h</m:t>
            </m:r>
            <m:ctrlPr>
              <w:rPr>
                <w:rFonts w:ascii="Cambria Math" w:hAnsi="Cambria Math"/>
                <w:i/>
              </w:rPr>
            </m:ctrlPr>
          </m:sup>
          <m:e>
            <m:r>
              <w:rPr>
                <w:rFonts w:ascii="Cambria Math" w:hAnsiTheme="minorHAnsi"/>
              </w:rPr>
              <m:t>Bdz</m:t>
            </m:r>
          </m:e>
        </m:nary>
        <m:r>
          <w:rPr>
            <w:rFonts w:ascii="Cambria Math" w:hAnsiTheme="minorHAnsi"/>
          </w:rPr>
          <m:t>-</m:t>
        </m:r>
        <m:r>
          <w:rPr>
            <w:rFonts w:ascii="Cambria Math" w:hAnsiTheme="minorHAnsi"/>
          </w:rPr>
          <m:t>Δtg</m:t>
        </m:r>
        <m:func>
          <m:funcPr>
            <m:ctrlPr>
              <w:rPr>
                <w:rFonts w:ascii="Cambria Math" w:hAnsiTheme="minorHAnsi"/>
                <w:i/>
              </w:rPr>
            </m:ctrlPr>
          </m:funcPr>
          <m:fName>
            <m:r>
              <w:rPr>
                <w:rFonts w:ascii="Cambria Math" w:hAnsiTheme="minorHAnsi"/>
              </w:rPr>
              <m:t>cos</m:t>
            </m:r>
          </m:fName>
          <m:e>
            <m:r>
              <w:rPr>
                <w:rFonts w:ascii="Cambria Math" w:hAnsiTheme="minorHAnsi"/>
              </w:rPr>
              <m:t>α</m:t>
            </m:r>
          </m:e>
        </m:func>
        <m:nary>
          <m:naryPr>
            <m:ctrlPr>
              <w:rPr>
                <w:rFonts w:ascii="Cambria Math" w:hAnsiTheme="minorHAnsi"/>
                <w:i/>
              </w:rPr>
            </m:ctrlPr>
          </m:naryPr>
          <m:sub>
            <m:r>
              <w:rPr>
                <w:rFonts w:ascii="Cambria Math" w:hAnsiTheme="minorHAnsi"/>
              </w:rPr>
              <m:t>η</m:t>
            </m:r>
          </m:sub>
          <m:sup>
            <m:r>
              <w:rPr>
                <w:rFonts w:ascii="Cambria Math" w:hAnsi="Cambria Math" w:cs="Cambria Math"/>
              </w:rPr>
              <m:t>h</m:t>
            </m:r>
            <m:ctrlPr>
              <w:rPr>
                <w:rFonts w:ascii="Cambria Math" w:hAnsi="Cambria Math"/>
                <w:i/>
              </w:rPr>
            </m:ctrlPr>
          </m:sup>
          <m:e>
            <m:r>
              <w:rPr>
                <w:rFonts w:ascii="Cambria Math" w:hAnsiTheme="minorHAnsi"/>
              </w:rPr>
              <m:t>Bdz</m:t>
            </m:r>
          </m:e>
        </m:nary>
        <m:sSup>
          <m:sSupPr>
            <m:ctrlPr>
              <w:rPr>
                <w:rFonts w:ascii="Cambria Math" w:hAnsiTheme="minorHAnsi"/>
                <w:i/>
              </w:rPr>
            </m:ctrlPr>
          </m:sSupPr>
          <m:e>
            <m:d>
              <m:dPr>
                <m:begChr m:val=""/>
                <m:endChr m:val="|"/>
                <m:ctrlPr>
                  <w:rPr>
                    <w:rFonts w:ascii="Cambria Math" w:hAnsiTheme="minorHAnsi"/>
                    <w:i/>
                  </w:rPr>
                </m:ctrlPr>
              </m:dPr>
              <m:e>
                <m:f>
                  <m:fPr>
                    <m:ctrlPr>
                      <w:rPr>
                        <w:rFonts w:ascii="Cambria Math" w:hAnsiTheme="minorHAnsi"/>
                        <w:i/>
                      </w:rPr>
                    </m:ctrlPr>
                  </m:fPr>
                  <m:num>
                    <m:sSup>
                      <m:sSupPr>
                        <m:ctrlPr>
                          <w:rPr>
                            <w:rFonts w:ascii="Cambria Math" w:hAnsiTheme="minorHAnsi"/>
                            <w:i/>
                          </w:rPr>
                        </m:ctrlPr>
                      </m:sSupPr>
                      <m:e>
                        <m:r>
                          <w:rPr>
                            <w:rFonts w:ascii="Cambria Math" w:hAnsiTheme="minorHAnsi"/>
                          </w:rPr>
                          <m:t>∂</m:t>
                        </m:r>
                      </m:e>
                      <m:sup>
                        <m:r>
                          <w:rPr>
                            <w:rFonts w:ascii="Cambria Math" w:hAnsiTheme="minorHAnsi"/>
                          </w:rPr>
                          <m:t>2</m:t>
                        </m:r>
                      </m:sup>
                    </m:sSup>
                    <m:r>
                      <w:rPr>
                        <w:rFonts w:ascii="Cambria Math" w:hAnsiTheme="minorHAnsi"/>
                      </w:rPr>
                      <m:t>η</m:t>
                    </m:r>
                  </m:num>
                  <m:den>
                    <m:r>
                      <w:rPr>
                        <w:rFonts w:ascii="Cambria Math" w:hAnsiTheme="minorHAnsi"/>
                      </w:rPr>
                      <m:t>∂</m:t>
                    </m:r>
                    <m:sSup>
                      <m:sSupPr>
                        <m:ctrlPr>
                          <w:rPr>
                            <w:rFonts w:ascii="Cambria Math" w:hAnsiTheme="minorHAnsi"/>
                            <w:i/>
                          </w:rPr>
                        </m:ctrlPr>
                      </m:sSupPr>
                      <m:e>
                        <m:r>
                          <w:rPr>
                            <w:rFonts w:ascii="Cambria Math" w:hAnsiTheme="minorHAnsi"/>
                          </w:rPr>
                          <m:t>x</m:t>
                        </m:r>
                      </m:e>
                      <m:sup>
                        <m:r>
                          <w:rPr>
                            <w:rFonts w:ascii="Cambria Math" w:hAnsiTheme="minorHAnsi"/>
                          </w:rPr>
                          <m:t>2</m:t>
                        </m:r>
                      </m:sup>
                    </m:sSup>
                    <m:ctrlPr>
                      <w:rPr>
                        <w:rFonts w:ascii="Cambria Math" w:hAnsi="Cambria Math"/>
                        <w:i/>
                      </w:rPr>
                    </m:ctrlPr>
                  </m:den>
                </m:f>
                <m:ctrlPr>
                  <w:rPr>
                    <w:rFonts w:ascii="Cambria Math" w:hAnsi="Cambria Math"/>
                    <w:i/>
                  </w:rPr>
                </m:ctrlPr>
              </m:e>
            </m:d>
          </m:e>
          <m:sup>
            <m:r>
              <w:rPr>
                <w:rFonts w:ascii="Cambria Math" w:hAnsiTheme="minorHAnsi"/>
              </w:rPr>
              <m:t>n</m:t>
            </m:r>
          </m:sup>
        </m:sSup>
        <m:r>
          <m:rPr>
            <m:sty m:val="p"/>
          </m:rPr>
          <w:rPr>
            <w:rFonts w:ascii="Cambria Math" w:hAnsiTheme="minorHAnsi"/>
          </w:rPr>
          <w:br/>
        </m:r>
        <m:r>
          <w:rPr>
            <w:rFonts w:ascii="Cambria Math" w:hAnsiTheme="minorHAnsi"/>
          </w:rPr>
          <m:t>≈-</m:t>
        </m:r>
        <m:r>
          <w:rPr>
            <w:rFonts w:ascii="Cambria Math" w:hAnsiTheme="minorHAnsi"/>
          </w:rPr>
          <m:t>Δtg</m:t>
        </m:r>
        <m:func>
          <m:funcPr>
            <m:ctrlPr>
              <w:rPr>
                <w:rFonts w:ascii="Cambria Math" w:hAnsiTheme="minorHAnsi"/>
                <w:i/>
              </w:rPr>
            </m:ctrlPr>
          </m:funcPr>
          <m:fName>
            <m:r>
              <w:rPr>
                <w:rFonts w:ascii="Cambria Math" w:hAnsiTheme="minorHAnsi"/>
              </w:rPr>
              <m:t>cos</m:t>
            </m:r>
          </m:fName>
          <m:e>
            <m:r>
              <w:rPr>
                <w:rFonts w:ascii="Cambria Math" w:hAnsiTheme="minorHAnsi"/>
              </w:rPr>
              <m:t>α</m:t>
            </m:r>
          </m:e>
        </m:func>
        <m:f>
          <m:fPr>
            <m:ctrlPr>
              <w:rPr>
                <w:rFonts w:ascii="Cambria Math" w:hAnsiTheme="minorHAnsi"/>
                <w:i/>
              </w:rPr>
            </m:ctrlPr>
          </m:fPr>
          <m:num>
            <m:sSubSup>
              <m:sSubSupPr>
                <m:ctrlPr>
                  <w:rPr>
                    <w:rFonts w:ascii="Cambria Math" w:hAnsiTheme="minorHAnsi"/>
                    <w:i/>
                  </w:rPr>
                </m:ctrlPr>
              </m:sSubSupPr>
              <m:e>
                <m:r>
                  <w:rPr>
                    <w:rFonts w:ascii="Cambria Math" w:hAnsiTheme="minorHAnsi"/>
                  </w:rPr>
                  <m:t>η</m:t>
                </m:r>
              </m:e>
              <m:sub>
                <m:r>
                  <w:rPr>
                    <w:rFonts w:ascii="Cambria Math" w:hAnsiTheme="minorHAnsi"/>
                  </w:rPr>
                  <m:t>i</m:t>
                </m:r>
              </m:sub>
              <m:sup>
                <m:r>
                  <w:rPr>
                    <w:rFonts w:ascii="Cambria Math" w:hAnsiTheme="minorHAnsi"/>
                  </w:rPr>
                  <m:t>n</m:t>
                </m:r>
              </m:sup>
            </m:sSubSup>
            <m:r>
              <w:rPr>
                <w:rFonts w:ascii="Cambria Math" w:hAnsiTheme="minorHAnsi"/>
              </w:rPr>
              <m:t>-</m:t>
            </m:r>
            <m:sSubSup>
              <m:sSubSupPr>
                <m:ctrlPr>
                  <w:rPr>
                    <w:rFonts w:ascii="Cambria Math" w:hAnsiTheme="minorHAnsi"/>
                    <w:i/>
                  </w:rPr>
                </m:ctrlPr>
              </m:sSubSupPr>
              <m:e>
                <m:r>
                  <w:rPr>
                    <w:rFonts w:ascii="Cambria Math" w:hAnsiTheme="minorHAnsi"/>
                  </w:rPr>
                  <m:t>η</m:t>
                </m:r>
              </m:e>
              <m:sub>
                <m:r>
                  <w:rPr>
                    <w:rFonts w:ascii="Cambria Math" w:hAnsiTheme="minorHAnsi"/>
                  </w:rPr>
                  <m:t>i</m:t>
                </m:r>
                <m:r>
                  <w:rPr>
                    <w:rFonts w:ascii="Cambria Math" w:hAnsiTheme="minorHAnsi"/>
                  </w:rPr>
                  <m:t>-</m:t>
                </m:r>
                <m:r>
                  <w:rPr>
                    <w:rFonts w:ascii="Cambria Math" w:hAnsiTheme="minorHAnsi"/>
                  </w:rPr>
                  <m:t>1</m:t>
                </m:r>
              </m:sub>
              <m:sup>
                <m:r>
                  <w:rPr>
                    <w:rFonts w:ascii="Cambria Math" w:hAnsiTheme="minorHAnsi"/>
                  </w:rPr>
                  <m:t>n</m:t>
                </m:r>
              </m:sup>
            </m:sSubSup>
            <m:ctrlPr>
              <w:rPr>
                <w:rFonts w:ascii="Cambria Math" w:hAnsi="Cambria Math"/>
                <w:i/>
              </w:rPr>
            </m:ctrlPr>
          </m:num>
          <m:den>
            <m:r>
              <w:rPr>
                <w:rFonts w:ascii="Cambria Math" w:hAnsiTheme="minorHAnsi"/>
              </w:rPr>
              <m:t>Δx</m:t>
            </m:r>
          </m:den>
        </m:f>
        <m:f>
          <m:fPr>
            <m:ctrlPr>
              <w:rPr>
                <w:rFonts w:ascii="Cambria Math" w:hAnsiTheme="minorHAnsi"/>
                <w:i/>
              </w:rPr>
            </m:ctrlPr>
          </m:fPr>
          <m:num>
            <m:r>
              <w:rPr>
                <w:rFonts w:ascii="Cambria Math" w:hAnsiTheme="minorHAnsi"/>
              </w:rPr>
              <m:t>∂</m:t>
            </m:r>
          </m:num>
          <m:den>
            <m:r>
              <w:rPr>
                <w:rFonts w:ascii="Cambria Math" w:hAnsiTheme="minorHAnsi"/>
              </w:rPr>
              <m:t>∂x</m:t>
            </m:r>
          </m:den>
        </m:f>
        <m:nary>
          <m:naryPr>
            <m:ctrlPr>
              <w:rPr>
                <w:rFonts w:ascii="Cambria Math" w:hAnsiTheme="minorHAnsi"/>
                <w:i/>
              </w:rPr>
            </m:ctrlPr>
          </m:naryPr>
          <m:sub>
            <m:r>
              <w:rPr>
                <w:rFonts w:ascii="Cambria Math" w:hAnsiTheme="minorHAnsi"/>
              </w:rPr>
              <m:t>η</m:t>
            </m:r>
          </m:sub>
          <m:sup>
            <m:r>
              <w:rPr>
                <w:rFonts w:ascii="Cambria Math" w:hAnsi="Cambria Math" w:cs="Cambria Math"/>
              </w:rPr>
              <m:t>h</m:t>
            </m:r>
            <m:ctrlPr>
              <w:rPr>
                <w:rFonts w:ascii="Cambria Math" w:hAnsi="Cambria Math"/>
                <w:i/>
              </w:rPr>
            </m:ctrlPr>
          </m:sup>
          <m:e>
            <m:r>
              <w:rPr>
                <w:rFonts w:ascii="Cambria Math" w:hAnsi="Cambria Math"/>
              </w:rPr>
              <m:t>B</m:t>
            </m:r>
            <m:ctrlPr>
              <w:rPr>
                <w:rFonts w:ascii="Cambria Math" w:hAnsi="Cambria Math"/>
                <w:i/>
              </w:rPr>
            </m:ctrlPr>
          </m:e>
        </m:nary>
        <m:r>
          <w:rPr>
            <w:rFonts w:ascii="Cambria Math" w:hAnsiTheme="minorHAnsi"/>
          </w:rPr>
          <m:t>dz</m:t>
        </m:r>
        <m:r>
          <w:rPr>
            <w:rFonts w:ascii="Cambria Math" w:hAnsiTheme="minorHAnsi"/>
          </w:rPr>
          <m:t>-</m:t>
        </m:r>
        <m:r>
          <w:rPr>
            <w:rFonts w:ascii="Cambria Math" w:hAnsiTheme="minorHAnsi"/>
          </w:rPr>
          <m:t>Δtg</m:t>
        </m:r>
        <m:func>
          <m:funcPr>
            <m:ctrlPr>
              <w:rPr>
                <w:rFonts w:ascii="Cambria Math" w:hAnsiTheme="minorHAnsi"/>
                <w:i/>
              </w:rPr>
            </m:ctrlPr>
          </m:funcPr>
          <m:fName>
            <m:r>
              <w:rPr>
                <w:rFonts w:ascii="Cambria Math" w:hAnsiTheme="minorHAnsi"/>
              </w:rPr>
              <m:t>cos</m:t>
            </m:r>
          </m:fName>
          <m:e>
            <m:r>
              <w:rPr>
                <w:rFonts w:ascii="Cambria Math" w:hAnsiTheme="minorHAnsi"/>
              </w:rPr>
              <m:t>α</m:t>
            </m:r>
          </m:e>
        </m:func>
        <m:nary>
          <m:naryPr>
            <m:ctrlPr>
              <w:rPr>
                <w:rFonts w:ascii="Cambria Math" w:hAnsiTheme="minorHAnsi"/>
                <w:i/>
              </w:rPr>
            </m:ctrlPr>
          </m:naryPr>
          <m:sub>
            <m:r>
              <w:rPr>
                <w:rFonts w:ascii="Cambria Math" w:hAnsiTheme="minorHAnsi"/>
              </w:rPr>
              <m:t>η</m:t>
            </m:r>
          </m:sub>
          <m:sup>
            <m:r>
              <w:rPr>
                <w:rFonts w:ascii="Cambria Math" w:hAnsi="Cambria Math" w:cs="Cambria Math"/>
              </w:rPr>
              <m:t>h</m:t>
            </m:r>
            <m:ctrlPr>
              <w:rPr>
                <w:rFonts w:ascii="Cambria Math" w:hAnsi="Cambria Math"/>
                <w:i/>
              </w:rPr>
            </m:ctrlPr>
          </m:sup>
          <m:e>
            <m:r>
              <w:rPr>
                <w:rFonts w:ascii="Cambria Math" w:hAnsiTheme="minorHAnsi"/>
              </w:rPr>
              <m:t>Bdz</m:t>
            </m:r>
          </m:e>
        </m:nary>
        <m:f>
          <m:fPr>
            <m:ctrlPr>
              <w:rPr>
                <w:rFonts w:ascii="Cambria Math" w:hAnsiTheme="minorHAnsi"/>
                <w:i/>
              </w:rPr>
            </m:ctrlPr>
          </m:fPr>
          <m:num>
            <m:sSubSup>
              <m:sSubSupPr>
                <m:ctrlPr>
                  <w:rPr>
                    <w:rFonts w:ascii="Cambria Math" w:hAnsiTheme="minorHAnsi"/>
                    <w:i/>
                  </w:rPr>
                </m:ctrlPr>
              </m:sSubSupPr>
              <m:e>
                <m:r>
                  <w:rPr>
                    <w:rFonts w:ascii="Cambria Math" w:hAnsiTheme="minorHAnsi"/>
                  </w:rPr>
                  <m:t>η</m:t>
                </m:r>
              </m:e>
              <m:sub>
                <m:r>
                  <w:rPr>
                    <w:rFonts w:ascii="Cambria Math" w:hAnsiTheme="minorHAnsi"/>
                  </w:rPr>
                  <m:t>i+1</m:t>
                </m:r>
              </m:sub>
              <m:sup>
                <m:r>
                  <w:rPr>
                    <w:rFonts w:ascii="Cambria Math" w:hAnsiTheme="minorHAnsi"/>
                  </w:rPr>
                  <m:t>n</m:t>
                </m:r>
              </m:sup>
            </m:sSubSup>
            <m:r>
              <w:rPr>
                <w:rFonts w:ascii="Cambria Math" w:hAnsiTheme="minorHAnsi"/>
              </w:rPr>
              <m:t>-</m:t>
            </m:r>
            <m:r>
              <w:rPr>
                <w:rFonts w:ascii="Cambria Math" w:hAnsiTheme="minorHAnsi"/>
              </w:rPr>
              <m:t>2</m:t>
            </m:r>
            <m:sSubSup>
              <m:sSubSupPr>
                <m:ctrlPr>
                  <w:rPr>
                    <w:rFonts w:ascii="Cambria Math" w:hAnsiTheme="minorHAnsi"/>
                    <w:i/>
                  </w:rPr>
                </m:ctrlPr>
              </m:sSubSupPr>
              <m:e>
                <m:r>
                  <w:rPr>
                    <w:rFonts w:ascii="Cambria Math" w:hAnsiTheme="minorHAnsi"/>
                  </w:rPr>
                  <m:t>η</m:t>
                </m:r>
              </m:e>
              <m:sub>
                <m:r>
                  <w:rPr>
                    <w:rFonts w:ascii="Cambria Math" w:hAnsiTheme="minorHAnsi"/>
                  </w:rPr>
                  <m:t>i</m:t>
                </m:r>
              </m:sub>
              <m:sup>
                <m:r>
                  <w:rPr>
                    <w:rFonts w:ascii="Cambria Math" w:hAnsiTheme="minorHAnsi"/>
                  </w:rPr>
                  <m:t>n</m:t>
                </m:r>
              </m:sup>
            </m:sSubSup>
            <m:r>
              <w:rPr>
                <w:rFonts w:ascii="Cambria Math" w:hAnsiTheme="minorHAnsi"/>
              </w:rPr>
              <m:t>+</m:t>
            </m:r>
            <m:sSubSup>
              <m:sSubSupPr>
                <m:ctrlPr>
                  <w:rPr>
                    <w:rFonts w:ascii="Cambria Math" w:hAnsiTheme="minorHAnsi"/>
                    <w:i/>
                  </w:rPr>
                </m:ctrlPr>
              </m:sSubSupPr>
              <m:e>
                <m:r>
                  <w:rPr>
                    <w:rFonts w:ascii="Cambria Math" w:hAnsiTheme="minorHAnsi"/>
                  </w:rPr>
                  <m:t>η</m:t>
                </m:r>
              </m:e>
              <m:sub>
                <m:r>
                  <w:rPr>
                    <w:rFonts w:ascii="Cambria Math" w:hAnsiTheme="minorHAnsi"/>
                  </w:rPr>
                  <m:t>i</m:t>
                </m:r>
                <m:r>
                  <w:rPr>
                    <w:rFonts w:ascii="Cambria Math" w:hAnsiTheme="minorHAnsi"/>
                  </w:rPr>
                  <m:t>-</m:t>
                </m:r>
                <m:r>
                  <w:rPr>
                    <w:rFonts w:ascii="Cambria Math" w:hAnsiTheme="minorHAnsi"/>
                  </w:rPr>
                  <m:t>1</m:t>
                </m:r>
              </m:sub>
              <m:sup>
                <m:r>
                  <w:rPr>
                    <w:rFonts w:ascii="Cambria Math" w:hAnsiTheme="minorHAnsi"/>
                  </w:rPr>
                  <m:t>n</m:t>
                </m:r>
              </m:sup>
            </m:sSubSup>
            <m:ctrlPr>
              <w:rPr>
                <w:rFonts w:ascii="Cambria Math" w:hAnsi="Cambria Math"/>
                <w:i/>
              </w:rPr>
            </m:ctrlPr>
          </m:num>
          <m:den>
            <m:r>
              <w:rPr>
                <w:rFonts w:ascii="Cambria Math" w:hAnsiTheme="minorHAnsi"/>
              </w:rPr>
              <m:t>Δ</m:t>
            </m:r>
            <m:sSup>
              <m:sSupPr>
                <m:ctrlPr>
                  <w:rPr>
                    <w:rFonts w:ascii="Cambria Math" w:hAnsiTheme="minorHAnsi"/>
                    <w:i/>
                  </w:rPr>
                </m:ctrlPr>
              </m:sSupPr>
              <m:e>
                <m:r>
                  <w:rPr>
                    <w:rFonts w:ascii="Cambria Math" w:hAnsiTheme="minorHAnsi"/>
                  </w:rPr>
                  <m:t>x</m:t>
                </m:r>
              </m:e>
              <m:sup>
                <m:r>
                  <w:rPr>
                    <w:rFonts w:ascii="Cambria Math" w:hAnsiTheme="minorHAnsi"/>
                  </w:rPr>
                  <m:t>2</m:t>
                </m:r>
              </m:sup>
            </m:sSup>
            <m:ctrlPr>
              <w:rPr>
                <w:rFonts w:ascii="Cambria Math" w:hAnsi="Cambria Math"/>
                <w:i/>
              </w:rPr>
            </m:ctrlPr>
          </m:den>
        </m:f>
      </m:oMath>
      <w:r w:rsidRPr="00B7030B">
        <w:rPr>
          <w:rFonts w:asciiTheme="minorHAnsi" w:hAnsiTheme="minorHAnsi"/>
        </w:rPr>
        <w:t xml:space="preserve"> </w:t>
      </w:r>
      <w:r w:rsidRPr="00B7030B">
        <w:rPr>
          <w:rFonts w:asciiTheme="minorHAnsi" w:hAnsiTheme="minorHAnsi"/>
        </w:rPr>
        <w:tab/>
      </w:r>
      <w:r w:rsidRPr="00B7030B">
        <w:rPr>
          <w:rStyle w:val="EquationCaption"/>
          <w:rFonts w:asciiTheme="minorHAnsi" w:hAnsiTheme="minorHAnsi"/>
        </w:rPr>
        <w:t>(</w:t>
      </w:r>
      <w:r>
        <w:rPr>
          <w:rStyle w:val="EquationCaption"/>
          <w:rFonts w:asciiTheme="minorHAnsi" w:hAnsiTheme="minorHAnsi"/>
        </w:rPr>
        <w:fldChar w:fldCharType="begin"/>
      </w:r>
      <w:r>
        <w:rPr>
          <w:rStyle w:val="EquationCaption"/>
          <w:rFonts w:asciiTheme="minorHAnsi" w:hAnsiTheme="minorHAnsi"/>
        </w:rPr>
        <w:instrText xml:space="preserve"> STYLEREF 1 \s </w:instrText>
      </w:r>
      <w:r>
        <w:rPr>
          <w:rStyle w:val="EquationCaption"/>
          <w:rFonts w:asciiTheme="minorHAnsi" w:hAnsiTheme="minorHAnsi"/>
        </w:rPr>
        <w:fldChar w:fldCharType="separate"/>
      </w:r>
      <w:r w:rsidR="00A95042">
        <w:rPr>
          <w:rStyle w:val="EquationCaption"/>
          <w:rFonts w:asciiTheme="minorHAnsi" w:hAnsiTheme="minorHAnsi"/>
          <w:noProof/>
        </w:rPr>
        <w:t>5</w:t>
      </w:r>
      <w:r>
        <w:rPr>
          <w:rStyle w:val="EquationCaption"/>
          <w:rFonts w:asciiTheme="minorHAnsi" w:hAnsiTheme="minorHAnsi"/>
        </w:rPr>
        <w:fldChar w:fldCharType="end"/>
      </w:r>
      <w:r>
        <w:rPr>
          <w:rStyle w:val="EquationCaption"/>
          <w:rFonts w:asciiTheme="minorHAnsi" w:hAnsiTheme="minorHAnsi"/>
        </w:rPr>
        <w:noBreakHyphen/>
      </w:r>
      <w:r>
        <w:rPr>
          <w:rStyle w:val="EquationCaption"/>
          <w:rFonts w:asciiTheme="minorHAnsi" w:hAnsiTheme="minorHAnsi"/>
        </w:rPr>
        <w:fldChar w:fldCharType="begin"/>
      </w:r>
      <w:r>
        <w:rPr>
          <w:rStyle w:val="EquationCaption"/>
          <w:rFonts w:asciiTheme="minorHAnsi" w:hAnsiTheme="minorHAnsi"/>
        </w:rPr>
        <w:instrText xml:space="preserve"> SEQ Equation \* ARABIC \s 1 </w:instrText>
      </w:r>
      <w:r>
        <w:rPr>
          <w:rStyle w:val="EquationCaption"/>
          <w:rFonts w:asciiTheme="minorHAnsi" w:hAnsiTheme="minorHAnsi"/>
        </w:rPr>
        <w:fldChar w:fldCharType="separate"/>
      </w:r>
      <w:r w:rsidR="00A95042">
        <w:rPr>
          <w:rStyle w:val="EquationCaption"/>
          <w:rFonts w:asciiTheme="minorHAnsi" w:hAnsiTheme="minorHAnsi"/>
          <w:noProof/>
        </w:rPr>
        <w:t>15</w:t>
      </w:r>
      <w:r>
        <w:rPr>
          <w:rStyle w:val="EquationCaption"/>
          <w:rFonts w:asciiTheme="minorHAnsi" w:hAnsiTheme="minorHAnsi"/>
        </w:rPr>
        <w:fldChar w:fldCharType="end"/>
      </w:r>
      <w:r w:rsidRPr="00B7030B">
        <w:rPr>
          <w:rStyle w:val="EquationCaption"/>
          <w:rFonts w:asciiTheme="minorHAnsi" w:hAnsiTheme="minorHAnsi"/>
        </w:rPr>
        <w:t>)</w:t>
      </w:r>
    </w:p>
    <w:p w14:paraId="7AD81660" w14:textId="77777777" w:rsidR="00E564CF" w:rsidRPr="00A41B27" w:rsidRDefault="00E564CF" w:rsidP="007A3922">
      <w:pPr>
        <w:pStyle w:val="BodyText"/>
      </w:pPr>
      <w:r w:rsidRPr="00A41B27">
        <w:t>Also using a backward difference:</w:t>
      </w:r>
    </w:p>
    <w:p w14:paraId="4EDF57DC" w14:textId="1C4F60B5" w:rsidR="00E564CF" w:rsidRPr="00B7030B" w:rsidRDefault="00E564CF" w:rsidP="00E564CF">
      <w:pPr>
        <w:pStyle w:val="equation"/>
        <w:keepNext/>
        <w:rPr>
          <w:rFonts w:asciiTheme="minorHAnsi" w:hAnsiTheme="minorHAnsi"/>
        </w:rPr>
      </w:pPr>
      <w:r w:rsidRPr="00B7030B">
        <w:rPr>
          <w:rFonts w:asciiTheme="minorHAnsi" w:hAnsiTheme="minorHAnsi"/>
        </w:rPr>
        <w:tab/>
        <w:t xml:space="preserve"> </w:t>
      </w:r>
      <m:oMath>
        <m:f>
          <m:fPr>
            <m:ctrlPr>
              <w:rPr>
                <w:rFonts w:ascii="Cambria Math" w:hAnsiTheme="minorHAnsi"/>
                <w:i/>
              </w:rPr>
            </m:ctrlPr>
          </m:fPr>
          <m:num>
            <m:r>
              <w:rPr>
                <w:rFonts w:ascii="Cambria Math" w:hAnsiTheme="minorHAnsi"/>
              </w:rPr>
              <m:t>∂</m:t>
            </m:r>
          </m:num>
          <m:den>
            <m:r>
              <w:rPr>
                <w:rFonts w:ascii="Cambria Math" w:hAnsiTheme="minorHAnsi"/>
              </w:rPr>
              <m:t>∂x</m:t>
            </m:r>
          </m:den>
        </m:f>
        <m:nary>
          <m:naryPr>
            <m:ctrlPr>
              <w:rPr>
                <w:rFonts w:ascii="Cambria Math" w:hAnsiTheme="minorHAnsi"/>
                <w:i/>
              </w:rPr>
            </m:ctrlPr>
          </m:naryPr>
          <m:sub>
            <m:r>
              <w:rPr>
                <w:rFonts w:ascii="Cambria Math" w:hAnsiTheme="minorHAnsi"/>
              </w:rPr>
              <m:t>η</m:t>
            </m:r>
          </m:sub>
          <m:sup>
            <m:r>
              <w:rPr>
                <w:rFonts w:ascii="Cambria Math" w:hAnsi="Cambria Math" w:cs="Cambria Math"/>
              </w:rPr>
              <m:t>h</m:t>
            </m:r>
            <m:ctrlPr>
              <w:rPr>
                <w:rFonts w:ascii="Cambria Math" w:hAnsi="Cambria Math"/>
                <w:i/>
              </w:rPr>
            </m:ctrlPr>
          </m:sup>
          <m:e>
            <m:r>
              <w:rPr>
                <w:rFonts w:ascii="Cambria Math" w:hAnsi="Cambria Math"/>
              </w:rPr>
              <m:t>B</m:t>
            </m:r>
            <m:ctrlPr>
              <w:rPr>
                <w:rFonts w:ascii="Cambria Math" w:hAnsi="Cambria Math"/>
                <w:i/>
              </w:rPr>
            </m:ctrlPr>
          </m:e>
        </m:nary>
        <m:r>
          <w:rPr>
            <w:rFonts w:ascii="Cambria Math" w:hAnsiTheme="minorHAnsi"/>
          </w:rPr>
          <m:t>dz=</m:t>
        </m:r>
        <m:f>
          <m:fPr>
            <m:ctrlPr>
              <w:rPr>
                <w:rFonts w:ascii="Cambria Math" w:hAnsiTheme="minorHAnsi"/>
                <w:i/>
              </w:rPr>
            </m:ctrlPr>
          </m:fPr>
          <m:num>
            <m:r>
              <w:rPr>
                <w:rFonts w:ascii="Cambria Math" w:hAnsiTheme="minorHAnsi"/>
              </w:rPr>
              <m:t>1</m:t>
            </m:r>
          </m:num>
          <m:den>
            <m:r>
              <w:rPr>
                <w:rFonts w:ascii="Cambria Math" w:hAnsiTheme="minorHAnsi"/>
              </w:rPr>
              <m:t>Δx</m:t>
            </m:r>
          </m:den>
        </m:f>
        <m:sSup>
          <m:sSupPr>
            <m:ctrlPr>
              <w:rPr>
                <w:rFonts w:ascii="Cambria Math" w:hAnsiTheme="minorHAnsi"/>
                <w:i/>
              </w:rPr>
            </m:ctrlPr>
          </m:sSupPr>
          <m:e>
            <m:d>
              <m:dPr>
                <m:ctrlPr>
                  <w:rPr>
                    <w:rFonts w:ascii="Cambria Math" w:hAnsiTheme="minorHAnsi"/>
                    <w:i/>
                  </w:rPr>
                </m:ctrlPr>
              </m:dPr>
              <m:e>
                <m:sSub>
                  <m:sSubPr>
                    <m:ctrlPr>
                      <w:rPr>
                        <w:rFonts w:ascii="Cambria Math" w:hAnsiTheme="minorHAnsi"/>
                        <w:i/>
                      </w:rPr>
                    </m:ctrlPr>
                  </m:sSubPr>
                  <m:e>
                    <m:d>
                      <m:dPr>
                        <m:begChr m:val=""/>
                        <m:endChr m:val="|"/>
                        <m:ctrlPr>
                          <w:rPr>
                            <w:rFonts w:ascii="Cambria Math" w:hAnsiTheme="minorHAnsi"/>
                            <w:i/>
                          </w:rPr>
                        </m:ctrlPr>
                      </m:dPr>
                      <m:e>
                        <m:nary>
                          <m:naryPr>
                            <m:ctrlPr>
                              <w:rPr>
                                <w:rFonts w:ascii="Cambria Math" w:hAnsiTheme="minorHAnsi"/>
                                <w:i/>
                              </w:rPr>
                            </m:ctrlPr>
                          </m:naryPr>
                          <m:sub>
                            <m:r>
                              <w:rPr>
                                <w:rFonts w:ascii="Cambria Math" w:hAnsiTheme="minorHAnsi"/>
                              </w:rPr>
                              <m:t>η</m:t>
                            </m:r>
                          </m:sub>
                          <m:sup>
                            <m:r>
                              <w:rPr>
                                <w:rFonts w:ascii="Cambria Math" w:hAnsi="Cambria Math" w:cs="Cambria Math"/>
                              </w:rPr>
                              <m:t>h</m:t>
                            </m:r>
                            <m:ctrlPr>
                              <w:rPr>
                                <w:rFonts w:ascii="Cambria Math" w:hAnsi="Cambria Math"/>
                                <w:i/>
                              </w:rPr>
                            </m:ctrlPr>
                          </m:sup>
                          <m:e>
                            <m:r>
                              <w:rPr>
                                <w:rFonts w:ascii="Cambria Math" w:hAnsiTheme="minorHAnsi"/>
                              </w:rPr>
                              <m:t>Bdz</m:t>
                            </m:r>
                          </m:e>
                        </m:nary>
                        <m:ctrlPr>
                          <w:rPr>
                            <w:rFonts w:ascii="Cambria Math" w:hAnsi="Cambria Math"/>
                            <w:i/>
                          </w:rPr>
                        </m:ctrlPr>
                      </m:e>
                    </m:d>
                  </m:e>
                  <m:sub>
                    <m:r>
                      <w:rPr>
                        <w:rFonts w:ascii="Cambria Math" w:hAnsiTheme="minorHAnsi"/>
                      </w:rPr>
                      <m:t>i</m:t>
                    </m:r>
                  </m:sub>
                </m:sSub>
                <m:sSub>
                  <m:sSubPr>
                    <m:ctrlPr>
                      <w:rPr>
                        <w:rFonts w:ascii="Cambria Math" w:hAnsi="Cambria Math"/>
                        <w:i/>
                      </w:rPr>
                    </m:ctrlPr>
                  </m:sSubPr>
                  <m:e>
                    <m:d>
                      <m:dPr>
                        <m:begChr m:val=""/>
                        <m:endChr m:val="|"/>
                        <m:ctrlPr>
                          <w:rPr>
                            <w:rFonts w:ascii="Cambria Math" w:hAnsi="Cambria Math"/>
                            <w:i/>
                          </w:rPr>
                        </m:ctrlPr>
                      </m:dPr>
                      <m:e>
                        <m:r>
                          <w:rPr>
                            <w:rFonts w:ascii="Cambria Math" w:hAnsiTheme="minorHAnsi"/>
                          </w:rPr>
                          <m:t>-</m:t>
                        </m:r>
                        <m:nary>
                          <m:naryPr>
                            <m:ctrlPr>
                              <w:rPr>
                                <w:rFonts w:ascii="Cambria Math" w:hAnsiTheme="minorHAnsi"/>
                                <w:i/>
                              </w:rPr>
                            </m:ctrlPr>
                          </m:naryPr>
                          <m:sub>
                            <m:r>
                              <w:rPr>
                                <w:rFonts w:ascii="Cambria Math" w:hAnsiTheme="minorHAnsi"/>
                              </w:rPr>
                              <m:t>η</m:t>
                            </m:r>
                          </m:sub>
                          <m:sup>
                            <m:r>
                              <w:rPr>
                                <w:rFonts w:ascii="Cambria Math" w:hAnsi="Cambria Math" w:cs="Cambria Math"/>
                              </w:rPr>
                              <m:t>h</m:t>
                            </m:r>
                            <m:ctrlPr>
                              <w:rPr>
                                <w:rFonts w:ascii="Cambria Math" w:hAnsi="Cambria Math"/>
                                <w:i/>
                              </w:rPr>
                            </m:ctrlPr>
                          </m:sup>
                          <m:e>
                            <m:r>
                              <w:rPr>
                                <w:rFonts w:ascii="Cambria Math" w:hAnsiTheme="minorHAnsi"/>
                              </w:rPr>
                              <m:t>Bdz</m:t>
                            </m:r>
                          </m:e>
                        </m:nary>
                      </m:e>
                    </m:d>
                    <m:ctrlPr>
                      <w:rPr>
                        <w:rFonts w:ascii="Cambria Math" w:hAnsiTheme="minorHAnsi"/>
                        <w:i/>
                      </w:rPr>
                    </m:ctrlPr>
                  </m:e>
                  <m:sub>
                    <m:r>
                      <w:rPr>
                        <w:rFonts w:ascii="Cambria Math" w:hAnsiTheme="minorHAnsi"/>
                      </w:rPr>
                      <m:t>i</m:t>
                    </m:r>
                    <m:r>
                      <w:rPr>
                        <w:rFonts w:ascii="Cambria Math" w:hAnsiTheme="minorHAnsi"/>
                      </w:rPr>
                      <m:t>-</m:t>
                    </m:r>
                    <m:r>
                      <w:rPr>
                        <w:rFonts w:ascii="Cambria Math" w:hAnsiTheme="minorHAnsi"/>
                      </w:rPr>
                      <m:t>1</m:t>
                    </m:r>
                    <m:ctrlPr>
                      <w:rPr>
                        <w:rFonts w:ascii="Cambria Math" w:hAnsiTheme="minorHAnsi"/>
                        <w:i/>
                      </w:rPr>
                    </m:ctrlPr>
                  </m:sub>
                </m:sSub>
                <m:ctrlPr>
                  <w:rPr>
                    <w:rFonts w:ascii="Cambria Math" w:hAnsi="Cambria Math"/>
                    <w:i/>
                  </w:rPr>
                </m:ctrlPr>
              </m:e>
            </m:d>
          </m:e>
          <m:sup>
            <m:r>
              <w:rPr>
                <w:rFonts w:ascii="Cambria Math" w:hAnsiTheme="minorHAnsi"/>
              </w:rPr>
              <m:t>n</m:t>
            </m:r>
          </m:sup>
        </m:sSup>
      </m:oMath>
      <w:r w:rsidRPr="00B7030B">
        <w:rPr>
          <w:rFonts w:asciiTheme="minorHAnsi" w:hAnsiTheme="minorHAnsi"/>
        </w:rPr>
        <w:t>.</w:t>
      </w:r>
      <w:r w:rsidRPr="00B7030B">
        <w:rPr>
          <w:rFonts w:asciiTheme="minorHAnsi" w:hAnsiTheme="minorHAnsi"/>
        </w:rPr>
        <w:tab/>
      </w:r>
      <w:r w:rsidRPr="00B7030B">
        <w:rPr>
          <w:rStyle w:val="EquationCaption"/>
          <w:rFonts w:asciiTheme="minorHAnsi" w:hAnsiTheme="minorHAnsi"/>
        </w:rPr>
        <w:t>(</w:t>
      </w:r>
      <w:r>
        <w:rPr>
          <w:rStyle w:val="EquationCaption"/>
          <w:rFonts w:asciiTheme="minorHAnsi" w:hAnsiTheme="minorHAnsi"/>
        </w:rPr>
        <w:fldChar w:fldCharType="begin"/>
      </w:r>
      <w:r>
        <w:rPr>
          <w:rStyle w:val="EquationCaption"/>
          <w:rFonts w:asciiTheme="minorHAnsi" w:hAnsiTheme="minorHAnsi"/>
        </w:rPr>
        <w:instrText xml:space="preserve"> STYLEREF 1 \s </w:instrText>
      </w:r>
      <w:r>
        <w:rPr>
          <w:rStyle w:val="EquationCaption"/>
          <w:rFonts w:asciiTheme="minorHAnsi" w:hAnsiTheme="minorHAnsi"/>
        </w:rPr>
        <w:fldChar w:fldCharType="separate"/>
      </w:r>
      <w:r w:rsidR="00A95042">
        <w:rPr>
          <w:rStyle w:val="EquationCaption"/>
          <w:rFonts w:asciiTheme="minorHAnsi" w:hAnsiTheme="minorHAnsi"/>
          <w:noProof/>
        </w:rPr>
        <w:t>5</w:t>
      </w:r>
      <w:r>
        <w:rPr>
          <w:rStyle w:val="EquationCaption"/>
          <w:rFonts w:asciiTheme="minorHAnsi" w:hAnsiTheme="minorHAnsi"/>
        </w:rPr>
        <w:fldChar w:fldCharType="end"/>
      </w:r>
      <w:r>
        <w:rPr>
          <w:rStyle w:val="EquationCaption"/>
          <w:rFonts w:asciiTheme="minorHAnsi" w:hAnsiTheme="minorHAnsi"/>
        </w:rPr>
        <w:noBreakHyphen/>
      </w:r>
      <w:r>
        <w:rPr>
          <w:rStyle w:val="EquationCaption"/>
          <w:rFonts w:asciiTheme="minorHAnsi" w:hAnsiTheme="minorHAnsi"/>
        </w:rPr>
        <w:fldChar w:fldCharType="begin"/>
      </w:r>
      <w:r>
        <w:rPr>
          <w:rStyle w:val="EquationCaption"/>
          <w:rFonts w:asciiTheme="minorHAnsi" w:hAnsiTheme="minorHAnsi"/>
        </w:rPr>
        <w:instrText xml:space="preserve"> SEQ Equation \* ARABIC \s 1 </w:instrText>
      </w:r>
      <w:r>
        <w:rPr>
          <w:rStyle w:val="EquationCaption"/>
          <w:rFonts w:asciiTheme="minorHAnsi" w:hAnsiTheme="minorHAnsi"/>
        </w:rPr>
        <w:fldChar w:fldCharType="separate"/>
      </w:r>
      <w:r w:rsidR="00A95042">
        <w:rPr>
          <w:rStyle w:val="EquationCaption"/>
          <w:rFonts w:asciiTheme="minorHAnsi" w:hAnsiTheme="minorHAnsi"/>
          <w:noProof/>
        </w:rPr>
        <w:t>16</w:t>
      </w:r>
      <w:r>
        <w:rPr>
          <w:rStyle w:val="EquationCaption"/>
          <w:rFonts w:asciiTheme="minorHAnsi" w:hAnsiTheme="minorHAnsi"/>
        </w:rPr>
        <w:fldChar w:fldCharType="end"/>
      </w:r>
      <w:r w:rsidRPr="00B7030B">
        <w:rPr>
          <w:rStyle w:val="EquationCaption"/>
          <w:rFonts w:asciiTheme="minorHAnsi" w:hAnsiTheme="minorHAnsi"/>
        </w:rPr>
        <w:t>)</w:t>
      </w:r>
    </w:p>
    <w:p w14:paraId="693A7DD8" w14:textId="77777777" w:rsidR="00E564CF" w:rsidRPr="00A41B27" w:rsidRDefault="00E564CF" w:rsidP="007A3922">
      <w:pPr>
        <w:pStyle w:val="BodyText"/>
      </w:pPr>
      <w:r w:rsidRPr="00A41B27">
        <w:t xml:space="preserve">Grouping and collecting terms and multiplying through by </w:t>
      </w:r>
      <w:r w:rsidRPr="00A41B27">
        <w:rPr>
          <w:i/>
          <w:iCs/>
        </w:rPr>
        <w:sym w:font="Symbol" w:char="F044"/>
      </w:r>
      <w:r w:rsidRPr="00A41B27">
        <w:rPr>
          <w:i/>
          <w:iCs/>
        </w:rPr>
        <w:t>t</w:t>
      </w:r>
      <w:r w:rsidRPr="00A41B27">
        <w:rPr>
          <w:i/>
          <w:iCs/>
        </w:rPr>
        <w:sym w:font="Symbol" w:char="F044"/>
      </w:r>
      <w:r w:rsidRPr="00A41B27">
        <w:rPr>
          <w:i/>
          <w:iCs/>
        </w:rPr>
        <w:t>x</w:t>
      </w:r>
      <w:r w:rsidRPr="00A41B27">
        <w:t>, the LHS becomes after simplification:</w:t>
      </w:r>
    </w:p>
    <w:p w14:paraId="03FAA908" w14:textId="1EC5A21C" w:rsidR="00E564CF" w:rsidRPr="00B7030B" w:rsidRDefault="00E564CF" w:rsidP="00E564CF">
      <w:pPr>
        <w:pStyle w:val="equation"/>
        <w:rPr>
          <w:rFonts w:asciiTheme="minorHAnsi" w:hAnsiTheme="minorHAnsi"/>
        </w:rPr>
      </w:pPr>
      <w:r w:rsidRPr="00B7030B">
        <w:rPr>
          <w:rFonts w:asciiTheme="minorHAnsi" w:hAnsiTheme="minorHAnsi"/>
        </w:rPr>
        <w:tab/>
      </w:r>
      <m:oMath>
        <m:sSubSup>
          <m:sSubSupPr>
            <m:ctrlPr>
              <w:rPr>
                <w:rFonts w:ascii="Cambria Math" w:hAnsiTheme="minorHAnsi"/>
                <w:i/>
              </w:rPr>
            </m:ctrlPr>
          </m:sSubSupPr>
          <m:e>
            <m:r>
              <w:rPr>
                <w:rFonts w:ascii="Cambria Math" w:hAnsiTheme="minorHAnsi"/>
              </w:rPr>
              <m:t>η</m:t>
            </m:r>
          </m:e>
          <m:sub>
            <m:r>
              <w:rPr>
                <w:rFonts w:ascii="Cambria Math" w:hAnsiTheme="minorHAnsi"/>
              </w:rPr>
              <m:t>i</m:t>
            </m:r>
            <m:r>
              <w:rPr>
                <w:rFonts w:ascii="Cambria Math" w:hAnsiTheme="minorHAnsi"/>
              </w:rPr>
              <m:t>-</m:t>
            </m:r>
            <m:r>
              <w:rPr>
                <w:rFonts w:ascii="Cambria Math" w:hAnsiTheme="minorHAnsi"/>
              </w:rPr>
              <m:t>1</m:t>
            </m:r>
          </m:sub>
          <m:sup>
            <m:r>
              <w:rPr>
                <w:rFonts w:ascii="Cambria Math" w:hAnsiTheme="minorHAnsi"/>
              </w:rPr>
              <m:t>n</m:t>
            </m:r>
          </m:sup>
        </m:sSubSup>
        <m:d>
          <m:dPr>
            <m:begChr m:val="["/>
            <m:endChr m:val="]"/>
            <m:ctrlPr>
              <w:rPr>
                <w:rFonts w:ascii="Cambria Math" w:hAnsi="Cambria Math"/>
                <w:i/>
              </w:rPr>
            </m:ctrlPr>
          </m:dPr>
          <m:e>
            <m:f>
              <m:fPr>
                <m:ctrlPr>
                  <w:rPr>
                    <w:rFonts w:ascii="Cambria Math" w:hAnsi="Cambria Math"/>
                    <w:i/>
                  </w:rPr>
                </m:ctrlPr>
              </m:fPr>
              <m:num>
                <m:r>
                  <w:rPr>
                    <w:rFonts w:ascii="Cambria Math" w:hAnsiTheme="minorHAnsi"/>
                  </w:rPr>
                  <m:t>-</m:t>
                </m:r>
                <m:r>
                  <w:rPr>
                    <w:rFonts w:ascii="Cambria Math" w:hAnsiTheme="minorHAnsi"/>
                  </w:rPr>
                  <m:t>g</m:t>
                </m:r>
                <m:func>
                  <m:funcPr>
                    <m:ctrlPr>
                      <w:rPr>
                        <w:rFonts w:ascii="Cambria Math" w:hAnsiTheme="minorHAnsi"/>
                        <w:i/>
                      </w:rPr>
                    </m:ctrlPr>
                  </m:funcPr>
                  <m:fName>
                    <m:r>
                      <w:rPr>
                        <w:rFonts w:ascii="Cambria Math" w:hAnsiTheme="minorHAnsi"/>
                      </w:rPr>
                      <m:t>cos</m:t>
                    </m:r>
                  </m:fName>
                  <m:e>
                    <m:r>
                      <w:rPr>
                        <w:rFonts w:ascii="Cambria Math" w:hAnsiTheme="minorHAnsi"/>
                      </w:rPr>
                      <m:t>α</m:t>
                    </m:r>
                  </m:e>
                </m:func>
                <m:r>
                  <w:rPr>
                    <w:rFonts w:ascii="Cambria Math" w:hAnsiTheme="minorHAnsi"/>
                  </w:rPr>
                  <m:t>Δ</m:t>
                </m:r>
                <m:sSup>
                  <m:sSupPr>
                    <m:ctrlPr>
                      <w:rPr>
                        <w:rFonts w:ascii="Cambria Math" w:hAnsiTheme="minorHAnsi"/>
                        <w:i/>
                      </w:rPr>
                    </m:ctrlPr>
                  </m:sSupPr>
                  <m:e>
                    <m:r>
                      <w:rPr>
                        <w:rFonts w:ascii="Cambria Math" w:hAnsiTheme="minorHAnsi"/>
                      </w:rPr>
                      <m:t>t</m:t>
                    </m:r>
                  </m:e>
                  <m:sup>
                    <m:r>
                      <w:rPr>
                        <w:rFonts w:ascii="Cambria Math" w:hAnsiTheme="minorHAnsi"/>
                      </w:rPr>
                      <m:t>2</m:t>
                    </m:r>
                  </m:sup>
                </m:sSup>
              </m:num>
              <m:den>
                <m:r>
                  <w:rPr>
                    <w:rFonts w:ascii="Cambria Math" w:hAnsiTheme="minorHAnsi"/>
                  </w:rPr>
                  <m:t>Δx</m:t>
                </m:r>
                <m:ctrlPr>
                  <w:rPr>
                    <w:rFonts w:ascii="Cambria Math" w:hAnsiTheme="minorHAnsi"/>
                    <w:i/>
                  </w:rPr>
                </m:ctrlPr>
              </m:den>
            </m:f>
            <m:sSub>
              <m:sSubPr>
                <m:ctrlPr>
                  <w:rPr>
                    <w:rFonts w:ascii="Cambria Math" w:hAnsiTheme="minorHAnsi"/>
                    <w:i/>
                  </w:rPr>
                </m:ctrlPr>
              </m:sSubPr>
              <m:e>
                <m:d>
                  <m:dPr>
                    <m:begChr m:val=""/>
                    <m:endChr m:val="|"/>
                    <m:ctrlPr>
                      <w:rPr>
                        <w:rFonts w:ascii="Cambria Math" w:hAnsiTheme="minorHAnsi"/>
                        <w:i/>
                      </w:rPr>
                    </m:ctrlPr>
                  </m:dPr>
                  <m:e>
                    <m:nary>
                      <m:naryPr>
                        <m:ctrlPr>
                          <w:rPr>
                            <w:rFonts w:ascii="Cambria Math" w:hAnsiTheme="minorHAnsi"/>
                            <w:i/>
                          </w:rPr>
                        </m:ctrlPr>
                      </m:naryPr>
                      <m:sub>
                        <m:r>
                          <w:rPr>
                            <w:rFonts w:ascii="Cambria Math" w:hAnsiTheme="minorHAnsi"/>
                          </w:rPr>
                          <m:t>η</m:t>
                        </m:r>
                      </m:sub>
                      <m:sup>
                        <m:r>
                          <w:rPr>
                            <w:rFonts w:ascii="Cambria Math" w:hAnsi="Cambria Math" w:cs="Cambria Math"/>
                          </w:rPr>
                          <m:t>h</m:t>
                        </m:r>
                        <m:ctrlPr>
                          <w:rPr>
                            <w:rFonts w:ascii="Cambria Math" w:hAnsi="Cambria Math"/>
                            <w:i/>
                          </w:rPr>
                        </m:ctrlPr>
                      </m:sup>
                      <m:e>
                        <m:r>
                          <w:rPr>
                            <w:rFonts w:ascii="Cambria Math" w:hAnsiTheme="minorHAnsi"/>
                          </w:rPr>
                          <m:t>Bdz</m:t>
                        </m:r>
                      </m:e>
                    </m:nary>
                    <m:ctrlPr>
                      <w:rPr>
                        <w:rFonts w:ascii="Cambria Math" w:hAnsi="Cambria Math"/>
                        <w:i/>
                      </w:rPr>
                    </m:ctrlPr>
                  </m:e>
                </m:d>
              </m:e>
              <m:sub>
                <m:r>
                  <w:rPr>
                    <w:rFonts w:ascii="Cambria Math" w:hAnsiTheme="minorHAnsi"/>
                  </w:rPr>
                  <m:t>i</m:t>
                </m:r>
                <m:r>
                  <w:rPr>
                    <w:rFonts w:ascii="Cambria Math" w:hAnsiTheme="minorHAnsi"/>
                  </w:rPr>
                  <m:t>-</m:t>
                </m:r>
                <m:r>
                  <w:rPr>
                    <w:rFonts w:ascii="Cambria Math" w:hAnsiTheme="minorHAnsi"/>
                  </w:rPr>
                  <m:t>1</m:t>
                </m:r>
              </m:sub>
            </m:sSub>
          </m:e>
        </m:d>
        <m:r>
          <w:rPr>
            <w:rFonts w:ascii="Cambria Math" w:hAnsiTheme="minorHAnsi"/>
          </w:rPr>
          <m:t>+</m:t>
        </m:r>
        <m:sSubSup>
          <m:sSubSupPr>
            <m:ctrlPr>
              <w:rPr>
                <w:rFonts w:ascii="Cambria Math" w:hAnsiTheme="minorHAnsi"/>
                <w:i/>
              </w:rPr>
            </m:ctrlPr>
          </m:sSubSupPr>
          <m:e>
            <m:r>
              <w:rPr>
                <w:rFonts w:ascii="Cambria Math" w:hAnsiTheme="minorHAnsi"/>
              </w:rPr>
              <m:t>η</m:t>
            </m:r>
          </m:e>
          <m:sub>
            <m:r>
              <w:rPr>
                <w:rFonts w:ascii="Cambria Math" w:hAnsiTheme="minorHAnsi"/>
              </w:rPr>
              <m:t>i</m:t>
            </m:r>
          </m:sub>
          <m:sup>
            <m:r>
              <w:rPr>
                <w:rFonts w:ascii="Cambria Math" w:hAnsiTheme="minorHAnsi"/>
              </w:rPr>
              <m:t>n</m:t>
            </m:r>
          </m:sup>
        </m:sSubSup>
        <m:d>
          <m:dPr>
            <m:begChr m:val="["/>
            <m:endChr m:val="]"/>
            <m:ctrlPr>
              <w:rPr>
                <w:rFonts w:ascii="Cambria Math" w:hAnsiTheme="minorHAnsi"/>
                <w:i/>
              </w:rPr>
            </m:ctrlPr>
          </m:dPr>
          <m:e>
            <m:sSub>
              <m:sSubPr>
                <m:ctrlPr>
                  <w:rPr>
                    <w:rFonts w:ascii="Cambria Math" w:hAnsiTheme="minorHAnsi"/>
                    <w:i/>
                  </w:rPr>
                </m:ctrlPr>
              </m:sSubPr>
              <m:e>
                <m:r>
                  <w:rPr>
                    <w:rFonts w:ascii="Cambria Math" w:hAnsiTheme="minorHAnsi"/>
                  </w:rPr>
                  <m:t>B</m:t>
                </m:r>
              </m:e>
              <m:sub>
                <m:r>
                  <w:rPr>
                    <w:rFonts w:ascii="Cambria Math" w:hAnsiTheme="minorHAnsi"/>
                  </w:rPr>
                  <m:t>η</m:t>
                </m:r>
              </m:sub>
            </m:sSub>
            <m:r>
              <w:rPr>
                <w:rFonts w:ascii="Cambria Math" w:hAnsiTheme="minorHAnsi"/>
              </w:rPr>
              <m:t>Δx+</m:t>
            </m:r>
            <m:f>
              <m:fPr>
                <m:ctrlPr>
                  <w:rPr>
                    <w:rFonts w:ascii="Cambria Math" w:hAnsiTheme="minorHAnsi"/>
                    <w:i/>
                  </w:rPr>
                </m:ctrlPr>
              </m:fPr>
              <m:num>
                <m:r>
                  <w:rPr>
                    <w:rFonts w:ascii="Cambria Math" w:hAnsiTheme="minorHAnsi"/>
                  </w:rPr>
                  <m:t>g</m:t>
                </m:r>
                <m:func>
                  <m:funcPr>
                    <m:ctrlPr>
                      <w:rPr>
                        <w:rFonts w:ascii="Cambria Math" w:hAnsiTheme="minorHAnsi"/>
                        <w:i/>
                      </w:rPr>
                    </m:ctrlPr>
                  </m:funcPr>
                  <m:fName>
                    <m:r>
                      <w:rPr>
                        <w:rFonts w:ascii="Cambria Math" w:hAnsiTheme="minorHAnsi"/>
                      </w:rPr>
                      <m:t>cos</m:t>
                    </m:r>
                  </m:fName>
                  <m:e>
                    <m:r>
                      <w:rPr>
                        <w:rFonts w:ascii="Cambria Math" w:hAnsiTheme="minorHAnsi"/>
                      </w:rPr>
                      <m:t>α</m:t>
                    </m:r>
                  </m:e>
                </m:func>
                <m:r>
                  <w:rPr>
                    <w:rFonts w:ascii="Cambria Math" w:hAnsiTheme="minorHAnsi"/>
                  </w:rPr>
                  <m:t>Δ</m:t>
                </m:r>
                <m:sSup>
                  <m:sSupPr>
                    <m:ctrlPr>
                      <w:rPr>
                        <w:rFonts w:ascii="Cambria Math" w:hAnsiTheme="minorHAnsi"/>
                        <w:i/>
                      </w:rPr>
                    </m:ctrlPr>
                  </m:sSupPr>
                  <m:e>
                    <m:r>
                      <w:rPr>
                        <w:rFonts w:ascii="Cambria Math" w:hAnsiTheme="minorHAnsi"/>
                      </w:rPr>
                      <m:t>t</m:t>
                    </m:r>
                  </m:e>
                  <m:sup>
                    <m:r>
                      <w:rPr>
                        <w:rFonts w:ascii="Cambria Math" w:hAnsiTheme="minorHAnsi"/>
                      </w:rPr>
                      <m:t>2</m:t>
                    </m:r>
                  </m:sup>
                </m:sSup>
                <m:ctrlPr>
                  <w:rPr>
                    <w:rFonts w:ascii="Cambria Math" w:hAnsi="Cambria Math"/>
                    <w:i/>
                  </w:rPr>
                </m:ctrlPr>
              </m:num>
              <m:den>
                <m:r>
                  <w:rPr>
                    <w:rFonts w:ascii="Cambria Math" w:hAnsiTheme="minorHAnsi"/>
                  </w:rPr>
                  <m:t>Δx</m:t>
                </m:r>
              </m:den>
            </m:f>
            <m:d>
              <m:dPr>
                <m:begChr m:val="{"/>
                <m:endChr m:val="}"/>
                <m:ctrlPr>
                  <w:rPr>
                    <w:rFonts w:ascii="Cambria Math" w:hAnsiTheme="minorHAnsi"/>
                    <w:i/>
                  </w:rPr>
                </m:ctrlPr>
              </m:dPr>
              <m:e>
                <m:sSub>
                  <m:sSubPr>
                    <m:ctrlPr>
                      <w:rPr>
                        <w:rFonts w:ascii="Cambria Math" w:hAnsiTheme="minorHAnsi"/>
                        <w:i/>
                      </w:rPr>
                    </m:ctrlPr>
                  </m:sSubPr>
                  <m:e>
                    <m:d>
                      <m:dPr>
                        <m:begChr m:val=""/>
                        <m:endChr m:val="|"/>
                        <m:ctrlPr>
                          <w:rPr>
                            <w:rFonts w:ascii="Cambria Math" w:hAnsiTheme="minorHAnsi"/>
                            <w:i/>
                          </w:rPr>
                        </m:ctrlPr>
                      </m:dPr>
                      <m:e>
                        <m:sSub>
                          <m:sSubPr>
                            <m:ctrlPr>
                              <w:rPr>
                                <w:rFonts w:ascii="Cambria Math" w:hAnsiTheme="minorHAnsi"/>
                                <w:i/>
                              </w:rPr>
                            </m:ctrlPr>
                          </m:sSubPr>
                          <m:e>
                            <m:d>
                              <m:dPr>
                                <m:begChr m:val=""/>
                                <m:endChr m:val="|"/>
                                <m:ctrlPr>
                                  <w:rPr>
                                    <w:rFonts w:ascii="Cambria Math" w:hAnsiTheme="minorHAnsi"/>
                                    <w:i/>
                                  </w:rPr>
                                </m:ctrlPr>
                              </m:dPr>
                              <m:e>
                                <m:nary>
                                  <m:naryPr>
                                    <m:ctrlPr>
                                      <w:rPr>
                                        <w:rFonts w:ascii="Cambria Math" w:hAnsiTheme="minorHAnsi"/>
                                        <w:i/>
                                      </w:rPr>
                                    </m:ctrlPr>
                                  </m:naryPr>
                                  <m:sub>
                                    <m:r>
                                      <w:rPr>
                                        <w:rFonts w:ascii="Cambria Math" w:hAnsiTheme="minorHAnsi"/>
                                      </w:rPr>
                                      <m:t>η</m:t>
                                    </m:r>
                                  </m:sub>
                                  <m:sup>
                                    <m:r>
                                      <w:rPr>
                                        <w:rFonts w:ascii="Cambria Math" w:hAnsi="Cambria Math" w:cs="Cambria Math"/>
                                      </w:rPr>
                                      <m:t>h</m:t>
                                    </m:r>
                                    <m:ctrlPr>
                                      <w:rPr>
                                        <w:rFonts w:ascii="Cambria Math" w:hAnsi="Cambria Math"/>
                                        <w:i/>
                                      </w:rPr>
                                    </m:ctrlPr>
                                  </m:sup>
                                  <m:e>
                                    <m:r>
                                      <w:rPr>
                                        <w:rFonts w:ascii="Cambria Math" w:hAnsiTheme="minorHAnsi"/>
                                      </w:rPr>
                                      <m:t>Bdz</m:t>
                                    </m:r>
                                  </m:e>
                                </m:nary>
                                <m:ctrlPr>
                                  <w:rPr>
                                    <w:rFonts w:ascii="Cambria Math" w:hAnsi="Cambria Math"/>
                                    <w:i/>
                                  </w:rPr>
                                </m:ctrlPr>
                              </m:e>
                            </m:d>
                          </m:e>
                          <m:sub>
                            <m:r>
                              <w:rPr>
                                <w:rFonts w:ascii="Cambria Math" w:hAnsiTheme="minorHAnsi"/>
                              </w:rPr>
                              <m:t>i</m:t>
                            </m:r>
                          </m:sub>
                        </m:sSub>
                        <m:r>
                          <w:rPr>
                            <w:rFonts w:ascii="Cambria Math" w:hAnsiTheme="minorHAnsi"/>
                          </w:rPr>
                          <m:t>+</m:t>
                        </m:r>
                        <m:nary>
                          <m:naryPr>
                            <m:ctrlPr>
                              <w:rPr>
                                <w:rFonts w:ascii="Cambria Math" w:hAnsiTheme="minorHAnsi"/>
                                <w:i/>
                              </w:rPr>
                            </m:ctrlPr>
                          </m:naryPr>
                          <m:sub>
                            <m:r>
                              <w:rPr>
                                <w:rFonts w:ascii="Cambria Math" w:hAnsiTheme="minorHAnsi"/>
                              </w:rPr>
                              <m:t>η</m:t>
                            </m:r>
                          </m:sub>
                          <m:sup>
                            <m:r>
                              <w:rPr>
                                <w:rFonts w:ascii="Cambria Math" w:hAnsi="Cambria Math" w:cs="Cambria Math"/>
                              </w:rPr>
                              <m:t>h</m:t>
                            </m:r>
                            <m:ctrlPr>
                              <w:rPr>
                                <w:rFonts w:ascii="Cambria Math" w:hAnsi="Cambria Math"/>
                                <w:i/>
                              </w:rPr>
                            </m:ctrlPr>
                          </m:sup>
                          <m:e>
                            <m:r>
                              <w:rPr>
                                <w:rFonts w:ascii="Cambria Math" w:hAnsiTheme="minorHAnsi"/>
                              </w:rPr>
                              <m:t>Bdz</m:t>
                            </m:r>
                          </m:e>
                        </m:nary>
                        <m:ctrlPr>
                          <w:rPr>
                            <w:rFonts w:ascii="Cambria Math" w:hAnsi="Cambria Math"/>
                            <w:i/>
                          </w:rPr>
                        </m:ctrlPr>
                      </m:e>
                    </m:d>
                  </m:e>
                  <m:sub>
                    <m:r>
                      <w:rPr>
                        <w:rFonts w:ascii="Cambria Math" w:hAnsiTheme="minorHAnsi"/>
                      </w:rPr>
                      <m:t>i</m:t>
                    </m:r>
                    <m:r>
                      <w:rPr>
                        <w:rFonts w:ascii="Cambria Math" w:hAnsiTheme="minorHAnsi"/>
                      </w:rPr>
                      <m:t>-</m:t>
                    </m:r>
                    <m:r>
                      <w:rPr>
                        <w:rFonts w:ascii="Cambria Math" w:hAnsiTheme="minorHAnsi"/>
                      </w:rPr>
                      <m:t>1</m:t>
                    </m:r>
                  </m:sub>
                </m:sSub>
                <m:ctrlPr>
                  <w:rPr>
                    <w:rFonts w:ascii="Cambria Math" w:hAnsi="Cambria Math"/>
                    <w:i/>
                  </w:rPr>
                </m:ctrlPr>
              </m:e>
            </m:d>
            <m:ctrlPr>
              <w:rPr>
                <w:rFonts w:ascii="Cambria Math" w:hAnsi="Cambria Math"/>
                <w:i/>
              </w:rPr>
            </m:ctrlPr>
          </m:e>
        </m:d>
        <m:r>
          <w:rPr>
            <w:rFonts w:ascii="Cambria Math" w:hAnsiTheme="minorHAnsi"/>
          </w:rPr>
          <m:t>+</m:t>
        </m:r>
        <m:sSubSup>
          <m:sSubSupPr>
            <m:ctrlPr>
              <w:rPr>
                <w:rFonts w:ascii="Cambria Math" w:hAnsiTheme="minorHAnsi"/>
                <w:i/>
              </w:rPr>
            </m:ctrlPr>
          </m:sSubSupPr>
          <m:e>
            <m:r>
              <w:rPr>
                <w:rFonts w:ascii="Cambria Math" w:hAnsiTheme="minorHAnsi"/>
              </w:rPr>
              <m:t>η</m:t>
            </m:r>
          </m:e>
          <m:sub>
            <m:r>
              <w:rPr>
                <w:rFonts w:ascii="Cambria Math" w:hAnsiTheme="minorHAnsi"/>
              </w:rPr>
              <m:t>i+1</m:t>
            </m:r>
          </m:sub>
          <m:sup>
            <m:r>
              <w:rPr>
                <w:rFonts w:ascii="Cambria Math" w:hAnsiTheme="minorHAnsi"/>
              </w:rPr>
              <m:t>n</m:t>
            </m:r>
          </m:sup>
        </m:sSubSup>
        <m:d>
          <m:dPr>
            <m:begChr m:val="["/>
            <m:endChr m:val="]"/>
            <m:ctrlPr>
              <w:rPr>
                <w:rFonts w:ascii="Cambria Math" w:hAnsi="Cambria Math"/>
                <w:i/>
              </w:rPr>
            </m:ctrlPr>
          </m:dPr>
          <m:e>
            <m:f>
              <m:fPr>
                <m:ctrlPr>
                  <w:rPr>
                    <w:rFonts w:ascii="Cambria Math" w:hAnsi="Cambria Math"/>
                    <w:i/>
                  </w:rPr>
                </m:ctrlPr>
              </m:fPr>
              <m:num>
                <m:r>
                  <w:rPr>
                    <w:rFonts w:ascii="Cambria Math" w:hAnsiTheme="minorHAnsi"/>
                  </w:rPr>
                  <m:t>-</m:t>
                </m:r>
                <m:r>
                  <w:rPr>
                    <w:rFonts w:ascii="Cambria Math" w:hAnsiTheme="minorHAnsi"/>
                  </w:rPr>
                  <m:t>g</m:t>
                </m:r>
                <m:func>
                  <m:funcPr>
                    <m:ctrlPr>
                      <w:rPr>
                        <w:rFonts w:ascii="Cambria Math" w:hAnsiTheme="minorHAnsi"/>
                        <w:i/>
                      </w:rPr>
                    </m:ctrlPr>
                  </m:funcPr>
                  <m:fName>
                    <m:r>
                      <w:rPr>
                        <w:rFonts w:ascii="Cambria Math" w:hAnsiTheme="minorHAnsi"/>
                      </w:rPr>
                      <m:t>cos</m:t>
                    </m:r>
                  </m:fName>
                  <m:e>
                    <m:r>
                      <w:rPr>
                        <w:rFonts w:ascii="Cambria Math" w:hAnsiTheme="minorHAnsi"/>
                      </w:rPr>
                      <m:t>α</m:t>
                    </m:r>
                  </m:e>
                </m:func>
                <m:r>
                  <w:rPr>
                    <w:rFonts w:ascii="Cambria Math" w:hAnsiTheme="minorHAnsi"/>
                  </w:rPr>
                  <m:t>Δ</m:t>
                </m:r>
                <m:sSup>
                  <m:sSupPr>
                    <m:ctrlPr>
                      <w:rPr>
                        <w:rFonts w:ascii="Cambria Math" w:hAnsiTheme="minorHAnsi"/>
                        <w:i/>
                      </w:rPr>
                    </m:ctrlPr>
                  </m:sSupPr>
                  <m:e>
                    <m:r>
                      <w:rPr>
                        <w:rFonts w:ascii="Cambria Math" w:hAnsiTheme="minorHAnsi"/>
                      </w:rPr>
                      <m:t>t</m:t>
                    </m:r>
                  </m:e>
                  <m:sup>
                    <m:r>
                      <w:rPr>
                        <w:rFonts w:ascii="Cambria Math" w:hAnsiTheme="minorHAnsi"/>
                      </w:rPr>
                      <m:t>2</m:t>
                    </m:r>
                  </m:sup>
                </m:sSup>
              </m:num>
              <m:den>
                <m:r>
                  <w:rPr>
                    <w:rFonts w:ascii="Cambria Math" w:hAnsiTheme="minorHAnsi"/>
                  </w:rPr>
                  <m:t>Δx</m:t>
                </m:r>
                <m:ctrlPr>
                  <w:rPr>
                    <w:rFonts w:ascii="Cambria Math" w:hAnsiTheme="minorHAnsi"/>
                    <w:i/>
                  </w:rPr>
                </m:ctrlPr>
              </m:den>
            </m:f>
            <m:sSub>
              <m:sSubPr>
                <m:ctrlPr>
                  <w:rPr>
                    <w:rFonts w:ascii="Cambria Math" w:hAnsiTheme="minorHAnsi"/>
                    <w:i/>
                  </w:rPr>
                </m:ctrlPr>
              </m:sSubPr>
              <m:e>
                <m:d>
                  <m:dPr>
                    <m:begChr m:val=""/>
                    <m:endChr m:val="|"/>
                    <m:ctrlPr>
                      <w:rPr>
                        <w:rFonts w:ascii="Cambria Math" w:hAnsiTheme="minorHAnsi"/>
                        <w:i/>
                      </w:rPr>
                    </m:ctrlPr>
                  </m:dPr>
                  <m:e>
                    <m:nary>
                      <m:naryPr>
                        <m:ctrlPr>
                          <w:rPr>
                            <w:rFonts w:ascii="Cambria Math" w:hAnsiTheme="minorHAnsi"/>
                            <w:i/>
                          </w:rPr>
                        </m:ctrlPr>
                      </m:naryPr>
                      <m:sub>
                        <m:r>
                          <w:rPr>
                            <w:rFonts w:ascii="Cambria Math" w:hAnsiTheme="minorHAnsi"/>
                          </w:rPr>
                          <m:t>η</m:t>
                        </m:r>
                      </m:sub>
                      <m:sup>
                        <m:r>
                          <w:rPr>
                            <w:rFonts w:ascii="Cambria Math" w:hAnsi="Cambria Math" w:cs="Cambria Math"/>
                          </w:rPr>
                          <m:t>h</m:t>
                        </m:r>
                        <m:ctrlPr>
                          <w:rPr>
                            <w:rFonts w:ascii="Cambria Math" w:hAnsi="Cambria Math"/>
                            <w:i/>
                          </w:rPr>
                        </m:ctrlPr>
                      </m:sup>
                      <m:e>
                        <m:r>
                          <w:rPr>
                            <w:rFonts w:ascii="Cambria Math" w:hAnsiTheme="minorHAnsi"/>
                          </w:rPr>
                          <m:t>Bdz</m:t>
                        </m:r>
                      </m:e>
                    </m:nary>
                    <m:ctrlPr>
                      <w:rPr>
                        <w:rFonts w:ascii="Cambria Math" w:hAnsi="Cambria Math"/>
                        <w:i/>
                      </w:rPr>
                    </m:ctrlPr>
                  </m:e>
                </m:d>
              </m:e>
              <m:sub>
                <m:r>
                  <w:rPr>
                    <w:rFonts w:ascii="Cambria Math" w:hAnsiTheme="minorHAnsi"/>
                  </w:rPr>
                  <m:t>i</m:t>
                </m:r>
              </m:sub>
            </m:sSub>
          </m:e>
        </m:d>
        <m:r>
          <w:rPr>
            <w:rFonts w:ascii="Cambria Math" w:hAnsiTheme="minorHAnsi"/>
          </w:rPr>
          <m:t>=</m:t>
        </m:r>
        <m:sSubSup>
          <m:sSubSupPr>
            <m:ctrlPr>
              <w:rPr>
                <w:rFonts w:ascii="Cambria Math" w:hAnsiTheme="minorHAnsi"/>
                <w:i/>
              </w:rPr>
            </m:ctrlPr>
          </m:sSubSupPr>
          <m:e>
            <m:d>
              <m:dPr>
                <m:ctrlPr>
                  <w:rPr>
                    <w:rFonts w:ascii="Cambria Math" w:hAnsiTheme="minorHAnsi"/>
                    <w:i/>
                  </w:rPr>
                </m:ctrlPr>
              </m:dPr>
              <m:e>
                <m:r>
                  <w:rPr>
                    <w:rFonts w:ascii="Cambria Math" w:hAnsiTheme="minorHAnsi"/>
                  </w:rPr>
                  <m:t>RHS</m:t>
                </m:r>
              </m:e>
            </m:d>
          </m:e>
          <m:sub>
            <m:r>
              <w:rPr>
                <w:rFonts w:ascii="Cambria Math" w:hAnsiTheme="minorHAnsi"/>
              </w:rPr>
              <m:t>i</m:t>
            </m:r>
          </m:sub>
          <m:sup>
            <m:r>
              <w:rPr>
                <w:rFonts w:ascii="Cambria Math" w:hAnsiTheme="minorHAnsi"/>
              </w:rPr>
              <m:t>n</m:t>
            </m:r>
          </m:sup>
        </m:sSubSup>
        <m:r>
          <w:rPr>
            <w:rFonts w:ascii="Cambria Math" w:hAnsiTheme="minorHAnsi"/>
          </w:rPr>
          <m:t>ΔxΔt+</m:t>
        </m:r>
        <m:sSub>
          <m:sSubPr>
            <m:ctrlPr>
              <w:rPr>
                <w:rFonts w:ascii="Cambria Math" w:hAnsiTheme="minorHAnsi"/>
                <w:i/>
              </w:rPr>
            </m:ctrlPr>
          </m:sSubPr>
          <m:e>
            <m:r>
              <w:rPr>
                <w:rFonts w:ascii="Cambria Math" w:hAnsiTheme="minorHAnsi"/>
              </w:rPr>
              <m:t>B</m:t>
            </m:r>
          </m:e>
          <m:sub>
            <m:r>
              <w:rPr>
                <w:rFonts w:ascii="Cambria Math" w:hAnsiTheme="minorHAnsi"/>
              </w:rPr>
              <m:t>η</m:t>
            </m:r>
          </m:sub>
        </m:sSub>
        <m:sSubSup>
          <m:sSubSupPr>
            <m:ctrlPr>
              <w:rPr>
                <w:rFonts w:ascii="Cambria Math" w:hAnsiTheme="minorHAnsi"/>
                <w:i/>
              </w:rPr>
            </m:ctrlPr>
          </m:sSubSupPr>
          <m:e>
            <m:r>
              <w:rPr>
                <w:rFonts w:ascii="Cambria Math" w:hAnsiTheme="minorHAnsi"/>
              </w:rPr>
              <m:t>η</m:t>
            </m:r>
          </m:e>
          <m:sub>
            <m:r>
              <w:rPr>
                <w:rFonts w:ascii="Cambria Math" w:hAnsiTheme="minorHAnsi"/>
              </w:rPr>
              <m:t>i</m:t>
            </m:r>
          </m:sub>
          <m:sup>
            <m:r>
              <w:rPr>
                <w:rFonts w:ascii="Cambria Math" w:hAnsiTheme="minorHAnsi"/>
              </w:rPr>
              <m:t>n</m:t>
            </m:r>
            <m:r>
              <w:rPr>
                <w:rFonts w:ascii="Cambria Math" w:hAnsiTheme="minorHAnsi"/>
              </w:rPr>
              <m:t>-</m:t>
            </m:r>
            <m:r>
              <w:rPr>
                <w:rFonts w:ascii="Cambria Math" w:hAnsiTheme="minorHAnsi"/>
              </w:rPr>
              <m:t>1</m:t>
            </m:r>
          </m:sup>
        </m:sSubSup>
        <m:r>
          <w:rPr>
            <w:rFonts w:ascii="Cambria Math" w:hAnsiTheme="minorHAnsi"/>
          </w:rPr>
          <m:t>Δx</m:t>
        </m:r>
      </m:oMath>
      <w:r w:rsidRPr="00B7030B">
        <w:rPr>
          <w:rFonts w:asciiTheme="minorHAnsi" w:hAnsiTheme="minorHAnsi"/>
        </w:rPr>
        <w:tab/>
        <w:t xml:space="preserve">  </w:t>
      </w:r>
      <w:r w:rsidRPr="00B7030B">
        <w:rPr>
          <w:rStyle w:val="EquationCaption"/>
          <w:rFonts w:asciiTheme="minorHAnsi" w:hAnsiTheme="minorHAnsi"/>
        </w:rPr>
        <w:t xml:space="preserve"> (</w:t>
      </w:r>
      <w:r>
        <w:rPr>
          <w:rStyle w:val="EquationCaption"/>
          <w:rFonts w:asciiTheme="minorHAnsi" w:hAnsiTheme="minorHAnsi"/>
        </w:rPr>
        <w:fldChar w:fldCharType="begin"/>
      </w:r>
      <w:r>
        <w:rPr>
          <w:rStyle w:val="EquationCaption"/>
          <w:rFonts w:asciiTheme="minorHAnsi" w:hAnsiTheme="minorHAnsi"/>
        </w:rPr>
        <w:instrText xml:space="preserve"> STYLEREF 1 \s </w:instrText>
      </w:r>
      <w:r>
        <w:rPr>
          <w:rStyle w:val="EquationCaption"/>
          <w:rFonts w:asciiTheme="minorHAnsi" w:hAnsiTheme="minorHAnsi"/>
        </w:rPr>
        <w:fldChar w:fldCharType="separate"/>
      </w:r>
      <w:r w:rsidR="00A95042">
        <w:rPr>
          <w:rStyle w:val="EquationCaption"/>
          <w:rFonts w:asciiTheme="minorHAnsi" w:hAnsiTheme="minorHAnsi"/>
          <w:noProof/>
        </w:rPr>
        <w:t>5</w:t>
      </w:r>
      <w:r>
        <w:rPr>
          <w:rStyle w:val="EquationCaption"/>
          <w:rFonts w:asciiTheme="minorHAnsi" w:hAnsiTheme="minorHAnsi"/>
        </w:rPr>
        <w:fldChar w:fldCharType="end"/>
      </w:r>
      <w:r>
        <w:rPr>
          <w:rStyle w:val="EquationCaption"/>
          <w:rFonts w:asciiTheme="minorHAnsi" w:hAnsiTheme="minorHAnsi"/>
        </w:rPr>
        <w:noBreakHyphen/>
      </w:r>
      <w:r>
        <w:rPr>
          <w:rStyle w:val="EquationCaption"/>
          <w:rFonts w:asciiTheme="minorHAnsi" w:hAnsiTheme="minorHAnsi"/>
        </w:rPr>
        <w:fldChar w:fldCharType="begin"/>
      </w:r>
      <w:r>
        <w:rPr>
          <w:rStyle w:val="EquationCaption"/>
          <w:rFonts w:asciiTheme="minorHAnsi" w:hAnsiTheme="minorHAnsi"/>
        </w:rPr>
        <w:instrText xml:space="preserve"> SEQ Equation \* ARABIC \s 1 </w:instrText>
      </w:r>
      <w:r>
        <w:rPr>
          <w:rStyle w:val="EquationCaption"/>
          <w:rFonts w:asciiTheme="minorHAnsi" w:hAnsiTheme="minorHAnsi"/>
        </w:rPr>
        <w:fldChar w:fldCharType="separate"/>
      </w:r>
      <w:r w:rsidR="00A95042">
        <w:rPr>
          <w:rStyle w:val="EquationCaption"/>
          <w:rFonts w:asciiTheme="minorHAnsi" w:hAnsiTheme="minorHAnsi"/>
          <w:noProof/>
        </w:rPr>
        <w:t>17</w:t>
      </w:r>
      <w:r>
        <w:rPr>
          <w:rStyle w:val="EquationCaption"/>
          <w:rFonts w:asciiTheme="minorHAnsi" w:hAnsiTheme="minorHAnsi"/>
        </w:rPr>
        <w:fldChar w:fldCharType="end"/>
      </w:r>
      <w:r w:rsidRPr="00B7030B">
        <w:rPr>
          <w:rStyle w:val="EquationCaption"/>
          <w:rFonts w:asciiTheme="minorHAnsi" w:hAnsiTheme="minorHAnsi"/>
        </w:rPr>
        <w:t>)</w:t>
      </w:r>
    </w:p>
    <w:p w14:paraId="4233380D" w14:textId="77777777" w:rsidR="00E564CF" w:rsidRPr="00A41B27" w:rsidRDefault="00E564CF" w:rsidP="007A3922">
      <w:pPr>
        <w:pStyle w:val="BodyText"/>
      </w:pPr>
      <w:r w:rsidRPr="00A41B27">
        <w:lastRenderedPageBreak/>
        <w:t>where the RHS is defined as:</w:t>
      </w:r>
    </w:p>
    <w:p w14:paraId="41FA21A4" w14:textId="2595E999" w:rsidR="00E564CF" w:rsidRPr="00B7030B" w:rsidRDefault="00E564CF" w:rsidP="00E564CF">
      <w:pPr>
        <w:pStyle w:val="equation"/>
        <w:keepNext/>
        <w:rPr>
          <w:rFonts w:asciiTheme="minorHAnsi" w:hAnsiTheme="minorHAnsi"/>
        </w:rPr>
      </w:pPr>
      <w:r w:rsidRPr="00B7030B">
        <w:rPr>
          <w:rFonts w:asciiTheme="minorHAnsi" w:hAnsiTheme="minorHAnsi"/>
        </w:rPr>
        <w:tab/>
      </w:r>
      <w:r w:rsidR="00E108E0" w:rsidRPr="00E108E0">
        <w:rPr>
          <w:rFonts w:asciiTheme="minorHAnsi" w:hAnsiTheme="minorHAnsi"/>
          <w:noProof/>
          <w:position w:val="-114"/>
        </w:rPr>
        <w:object w:dxaOrig="6200" w:dyaOrig="2360" w14:anchorId="1AA086E0">
          <v:shape id="_x0000_i1068" type="#_x0000_t75" alt="" style="width:300pt;height:113.05pt;mso-width-percent:0;mso-height-percent:0;mso-width-percent:0;mso-height-percent:0" o:ole="" fillcolor="window">
            <v:imagedata r:id="rId538" o:title=""/>
          </v:shape>
          <o:OLEObject Type="Embed" ProgID="Equation.3" ShapeID="_x0000_i1068" DrawAspect="Content" ObjectID="_1721314919" r:id="rId539"/>
        </w:object>
      </w:r>
      <w:r w:rsidRPr="00B7030B">
        <w:rPr>
          <w:rFonts w:asciiTheme="minorHAnsi" w:hAnsiTheme="minorHAnsi"/>
        </w:rPr>
        <w:tab/>
      </w:r>
      <w:r w:rsidRPr="00B7030B">
        <w:rPr>
          <w:rStyle w:val="EquationCaption"/>
          <w:rFonts w:asciiTheme="minorHAnsi" w:hAnsiTheme="minorHAnsi"/>
        </w:rPr>
        <w:t>(</w:t>
      </w:r>
      <w:r>
        <w:rPr>
          <w:rStyle w:val="EquationCaption"/>
          <w:rFonts w:asciiTheme="minorHAnsi" w:hAnsiTheme="minorHAnsi"/>
        </w:rPr>
        <w:fldChar w:fldCharType="begin"/>
      </w:r>
      <w:r>
        <w:rPr>
          <w:rStyle w:val="EquationCaption"/>
          <w:rFonts w:asciiTheme="minorHAnsi" w:hAnsiTheme="minorHAnsi"/>
        </w:rPr>
        <w:instrText xml:space="preserve"> STYLEREF 1 \s </w:instrText>
      </w:r>
      <w:r>
        <w:rPr>
          <w:rStyle w:val="EquationCaption"/>
          <w:rFonts w:asciiTheme="minorHAnsi" w:hAnsiTheme="minorHAnsi"/>
        </w:rPr>
        <w:fldChar w:fldCharType="separate"/>
      </w:r>
      <w:r w:rsidR="00A95042">
        <w:rPr>
          <w:rStyle w:val="EquationCaption"/>
          <w:rFonts w:asciiTheme="minorHAnsi" w:hAnsiTheme="minorHAnsi"/>
          <w:noProof/>
        </w:rPr>
        <w:t>5</w:t>
      </w:r>
      <w:r>
        <w:rPr>
          <w:rStyle w:val="EquationCaption"/>
          <w:rFonts w:asciiTheme="minorHAnsi" w:hAnsiTheme="minorHAnsi"/>
        </w:rPr>
        <w:fldChar w:fldCharType="end"/>
      </w:r>
      <w:r>
        <w:rPr>
          <w:rStyle w:val="EquationCaption"/>
          <w:rFonts w:asciiTheme="minorHAnsi" w:hAnsiTheme="minorHAnsi"/>
        </w:rPr>
        <w:noBreakHyphen/>
      </w:r>
      <w:r>
        <w:rPr>
          <w:rStyle w:val="EquationCaption"/>
          <w:rFonts w:asciiTheme="minorHAnsi" w:hAnsiTheme="minorHAnsi"/>
        </w:rPr>
        <w:fldChar w:fldCharType="begin"/>
      </w:r>
      <w:r>
        <w:rPr>
          <w:rStyle w:val="EquationCaption"/>
          <w:rFonts w:asciiTheme="minorHAnsi" w:hAnsiTheme="minorHAnsi"/>
        </w:rPr>
        <w:instrText xml:space="preserve"> SEQ Equation \* ARABIC \s 1 </w:instrText>
      </w:r>
      <w:r>
        <w:rPr>
          <w:rStyle w:val="EquationCaption"/>
          <w:rFonts w:asciiTheme="minorHAnsi" w:hAnsiTheme="minorHAnsi"/>
        </w:rPr>
        <w:fldChar w:fldCharType="separate"/>
      </w:r>
      <w:r w:rsidR="00A95042">
        <w:rPr>
          <w:rStyle w:val="EquationCaption"/>
          <w:rFonts w:asciiTheme="minorHAnsi" w:hAnsiTheme="minorHAnsi"/>
          <w:noProof/>
        </w:rPr>
        <w:t>18</w:t>
      </w:r>
      <w:r>
        <w:rPr>
          <w:rStyle w:val="EquationCaption"/>
          <w:rFonts w:asciiTheme="minorHAnsi" w:hAnsiTheme="minorHAnsi"/>
        </w:rPr>
        <w:fldChar w:fldCharType="end"/>
      </w:r>
      <w:r w:rsidRPr="00B7030B">
        <w:rPr>
          <w:rStyle w:val="EquationCaption"/>
          <w:rFonts w:asciiTheme="minorHAnsi" w:hAnsiTheme="minorHAnsi"/>
        </w:rPr>
        <w:t>)</w:t>
      </w:r>
    </w:p>
    <w:p w14:paraId="33E95F07" w14:textId="77777777" w:rsidR="00E564CF" w:rsidRPr="00A41B27" w:rsidRDefault="00E564CF" w:rsidP="007A3922">
      <w:pPr>
        <w:pStyle w:val="BodyText"/>
      </w:pPr>
      <w:r w:rsidRPr="00A41B27">
        <w:t xml:space="preserve">and is evaluated at time level </w:t>
      </w:r>
      <w:r w:rsidRPr="008565FA">
        <w:rPr>
          <w:i/>
          <w:iCs/>
        </w:rPr>
        <w:t>n</w:t>
      </w:r>
      <w:r w:rsidRPr="00A41B27">
        <w:t>.</w:t>
      </w:r>
    </w:p>
    <w:p w14:paraId="1AEF7034" w14:textId="77777777" w:rsidR="00E564CF" w:rsidRPr="00A41B27" w:rsidRDefault="00E564CF" w:rsidP="007A3922">
      <w:pPr>
        <w:pStyle w:val="BodyText"/>
      </w:pPr>
      <w:r w:rsidRPr="00A41B27">
        <w:t>The integral of the cell widths can be put into a summation over the vertical layers as:</w:t>
      </w:r>
    </w:p>
    <w:p w14:paraId="6EB03A81" w14:textId="4DCA303F" w:rsidR="00E564CF" w:rsidRPr="00B7030B" w:rsidRDefault="00E564CF" w:rsidP="00E564CF">
      <w:pPr>
        <w:pStyle w:val="equation"/>
        <w:rPr>
          <w:rFonts w:asciiTheme="minorHAnsi" w:hAnsiTheme="minorHAnsi"/>
        </w:rPr>
      </w:pPr>
      <w:r w:rsidRPr="00B7030B">
        <w:rPr>
          <w:rFonts w:asciiTheme="minorHAnsi" w:hAnsiTheme="minorHAnsi"/>
        </w:rPr>
        <w:tab/>
      </w:r>
      <m:oMath>
        <m:sSub>
          <m:sSubPr>
            <m:ctrlPr>
              <w:rPr>
                <w:rFonts w:ascii="Cambria Math" w:hAnsiTheme="minorHAnsi"/>
                <w:i/>
              </w:rPr>
            </m:ctrlPr>
          </m:sSubPr>
          <m:e>
            <m:d>
              <m:dPr>
                <m:begChr m:val=""/>
                <m:endChr m:val="|"/>
                <m:ctrlPr>
                  <w:rPr>
                    <w:rFonts w:ascii="Cambria Math" w:hAnsiTheme="minorHAnsi"/>
                    <w:i/>
                  </w:rPr>
                </m:ctrlPr>
              </m:dPr>
              <m:e>
                <m:nary>
                  <m:naryPr>
                    <m:ctrlPr>
                      <w:rPr>
                        <w:rFonts w:ascii="Cambria Math" w:hAnsiTheme="minorHAnsi"/>
                        <w:i/>
                      </w:rPr>
                    </m:ctrlPr>
                  </m:naryPr>
                  <m:sub>
                    <m:r>
                      <w:rPr>
                        <w:rFonts w:ascii="Cambria Math" w:hAnsiTheme="minorHAnsi"/>
                      </w:rPr>
                      <m:t>η</m:t>
                    </m:r>
                  </m:sub>
                  <m:sup>
                    <m:r>
                      <w:rPr>
                        <w:rFonts w:ascii="Cambria Math" w:hAnsi="Cambria Math" w:cs="Cambria Math"/>
                      </w:rPr>
                      <m:t>h</m:t>
                    </m:r>
                    <m:ctrlPr>
                      <w:rPr>
                        <w:rFonts w:ascii="Cambria Math" w:hAnsi="Cambria Math"/>
                        <w:i/>
                      </w:rPr>
                    </m:ctrlPr>
                  </m:sup>
                  <m:e>
                    <m:r>
                      <w:rPr>
                        <w:rFonts w:ascii="Cambria Math" w:hAnsiTheme="minorHAnsi"/>
                      </w:rPr>
                      <m:t>Bdz</m:t>
                    </m:r>
                  </m:e>
                </m:nary>
                <m:ctrlPr>
                  <w:rPr>
                    <w:rFonts w:ascii="Cambria Math" w:hAnsi="Cambria Math"/>
                    <w:i/>
                  </w:rPr>
                </m:ctrlPr>
              </m:e>
            </m:d>
          </m:e>
          <m:sub>
            <m:r>
              <w:rPr>
                <w:rFonts w:ascii="Cambria Math" w:hAnsiTheme="minorHAnsi"/>
              </w:rPr>
              <m:t>i</m:t>
            </m:r>
          </m:sub>
        </m:sSub>
        <m:r>
          <w:rPr>
            <w:rFonts w:ascii="Cambria Math" w:hAnsiTheme="minorHAnsi"/>
          </w:rPr>
          <m:t>=</m:t>
        </m:r>
        <m:nary>
          <m:naryPr>
            <m:chr m:val="∑"/>
            <m:ctrlPr>
              <w:rPr>
                <w:rFonts w:ascii="Cambria Math" w:hAnsiTheme="minorHAnsi"/>
                <w:i/>
              </w:rPr>
            </m:ctrlPr>
          </m:naryPr>
          <m:sub>
            <m:r>
              <w:rPr>
                <w:rFonts w:ascii="Cambria Math" w:hAnsiTheme="minorHAnsi"/>
              </w:rPr>
              <m:t>kb</m:t>
            </m:r>
          </m:sub>
          <m:sup>
            <m:r>
              <w:rPr>
                <w:rFonts w:ascii="Cambria Math" w:hAnsiTheme="minorHAnsi"/>
              </w:rPr>
              <m:t>kt</m:t>
            </m:r>
          </m:sup>
          <m:e>
            <m:r>
              <w:rPr>
                <w:rFonts w:ascii="Cambria Math" w:hAnsiTheme="minorHAnsi"/>
              </w:rPr>
              <m:t>B</m:t>
            </m:r>
            <m:sSub>
              <m:sSubPr>
                <m:ctrlPr>
                  <w:rPr>
                    <w:rFonts w:ascii="Cambria Math" w:hAnsiTheme="minorHAnsi"/>
                    <w:i/>
                  </w:rPr>
                </m:ctrlPr>
              </m:sSubPr>
              <m:e>
                <m:r>
                  <w:rPr>
                    <w:rFonts w:ascii="Cambria Math" w:hAnsiTheme="minorHAnsi"/>
                  </w:rPr>
                  <m:t>H</m:t>
                </m:r>
              </m:e>
              <m:sub>
                <m:r>
                  <w:rPr>
                    <w:rFonts w:ascii="Cambria Math" w:hAnsiTheme="minorHAnsi"/>
                  </w:rPr>
                  <m:t>ri</m:t>
                </m:r>
              </m:sub>
            </m:sSub>
            <m:ctrlPr>
              <w:rPr>
                <w:rFonts w:ascii="Cambria Math" w:hAnsi="Cambria Math"/>
                <w:i/>
              </w:rPr>
            </m:ctrlPr>
          </m:e>
        </m:nary>
      </m:oMath>
      <w:r w:rsidRPr="00B7030B">
        <w:rPr>
          <w:rFonts w:asciiTheme="minorHAnsi" w:hAnsiTheme="minorHAnsi"/>
        </w:rPr>
        <w:tab/>
      </w:r>
      <w:r w:rsidRPr="00B7030B">
        <w:rPr>
          <w:rStyle w:val="EquationCaption"/>
          <w:rFonts w:asciiTheme="minorHAnsi" w:hAnsiTheme="minorHAnsi"/>
        </w:rPr>
        <w:t>(</w:t>
      </w:r>
      <w:r>
        <w:rPr>
          <w:rStyle w:val="EquationCaption"/>
          <w:rFonts w:asciiTheme="minorHAnsi" w:hAnsiTheme="minorHAnsi"/>
        </w:rPr>
        <w:fldChar w:fldCharType="begin"/>
      </w:r>
      <w:r>
        <w:rPr>
          <w:rStyle w:val="EquationCaption"/>
          <w:rFonts w:asciiTheme="minorHAnsi" w:hAnsiTheme="minorHAnsi"/>
        </w:rPr>
        <w:instrText xml:space="preserve"> STYLEREF 1 \s </w:instrText>
      </w:r>
      <w:r>
        <w:rPr>
          <w:rStyle w:val="EquationCaption"/>
          <w:rFonts w:asciiTheme="minorHAnsi" w:hAnsiTheme="minorHAnsi"/>
        </w:rPr>
        <w:fldChar w:fldCharType="separate"/>
      </w:r>
      <w:r w:rsidR="00A95042">
        <w:rPr>
          <w:rStyle w:val="EquationCaption"/>
          <w:rFonts w:asciiTheme="minorHAnsi" w:hAnsiTheme="minorHAnsi"/>
          <w:noProof/>
        </w:rPr>
        <w:t>5</w:t>
      </w:r>
      <w:r>
        <w:rPr>
          <w:rStyle w:val="EquationCaption"/>
          <w:rFonts w:asciiTheme="minorHAnsi" w:hAnsiTheme="minorHAnsi"/>
        </w:rPr>
        <w:fldChar w:fldCharType="end"/>
      </w:r>
      <w:r>
        <w:rPr>
          <w:rStyle w:val="EquationCaption"/>
          <w:rFonts w:asciiTheme="minorHAnsi" w:hAnsiTheme="minorHAnsi"/>
        </w:rPr>
        <w:noBreakHyphen/>
      </w:r>
      <w:r>
        <w:rPr>
          <w:rStyle w:val="EquationCaption"/>
          <w:rFonts w:asciiTheme="minorHAnsi" w:hAnsiTheme="minorHAnsi"/>
        </w:rPr>
        <w:fldChar w:fldCharType="begin"/>
      </w:r>
      <w:r>
        <w:rPr>
          <w:rStyle w:val="EquationCaption"/>
          <w:rFonts w:asciiTheme="minorHAnsi" w:hAnsiTheme="minorHAnsi"/>
        </w:rPr>
        <w:instrText xml:space="preserve"> SEQ Equation \* ARABIC \s 1 </w:instrText>
      </w:r>
      <w:r>
        <w:rPr>
          <w:rStyle w:val="EquationCaption"/>
          <w:rFonts w:asciiTheme="minorHAnsi" w:hAnsiTheme="minorHAnsi"/>
        </w:rPr>
        <w:fldChar w:fldCharType="separate"/>
      </w:r>
      <w:r w:rsidR="00A95042">
        <w:rPr>
          <w:rStyle w:val="EquationCaption"/>
          <w:rFonts w:asciiTheme="minorHAnsi" w:hAnsiTheme="minorHAnsi"/>
          <w:noProof/>
        </w:rPr>
        <w:t>19</w:t>
      </w:r>
      <w:r>
        <w:rPr>
          <w:rStyle w:val="EquationCaption"/>
          <w:rFonts w:asciiTheme="minorHAnsi" w:hAnsiTheme="minorHAnsi"/>
        </w:rPr>
        <w:fldChar w:fldCharType="end"/>
      </w:r>
      <w:r w:rsidRPr="00B7030B">
        <w:rPr>
          <w:rStyle w:val="EquationCaption"/>
          <w:rFonts w:asciiTheme="minorHAnsi" w:hAnsiTheme="minorHAnsi"/>
        </w:rPr>
        <w:t>)</w:t>
      </w:r>
    </w:p>
    <w:p w14:paraId="79C148DE" w14:textId="0F39BC95" w:rsidR="00E564CF" w:rsidRPr="00B7030B" w:rsidRDefault="00E564CF" w:rsidP="00E564CF">
      <w:pPr>
        <w:pStyle w:val="equation"/>
        <w:rPr>
          <w:rFonts w:asciiTheme="minorHAnsi" w:hAnsiTheme="minorHAnsi"/>
        </w:rPr>
      </w:pPr>
      <w:r w:rsidRPr="00B7030B">
        <w:rPr>
          <w:rFonts w:asciiTheme="minorHAnsi" w:hAnsiTheme="minorHAnsi"/>
        </w:rPr>
        <w:tab/>
      </w:r>
      <m:oMath>
        <m:sSub>
          <m:sSubPr>
            <m:ctrlPr>
              <w:rPr>
                <w:rFonts w:ascii="Cambria Math" w:hAnsiTheme="minorHAnsi"/>
                <w:i/>
              </w:rPr>
            </m:ctrlPr>
          </m:sSubPr>
          <m:e>
            <m:d>
              <m:dPr>
                <m:begChr m:val=""/>
                <m:endChr m:val="|"/>
                <m:ctrlPr>
                  <w:rPr>
                    <w:rFonts w:ascii="Cambria Math" w:hAnsiTheme="minorHAnsi"/>
                    <w:i/>
                  </w:rPr>
                </m:ctrlPr>
              </m:dPr>
              <m:e>
                <m:nary>
                  <m:naryPr>
                    <m:ctrlPr>
                      <w:rPr>
                        <w:rFonts w:ascii="Cambria Math" w:hAnsiTheme="minorHAnsi"/>
                        <w:i/>
                      </w:rPr>
                    </m:ctrlPr>
                  </m:naryPr>
                  <m:sub>
                    <m:r>
                      <w:rPr>
                        <w:rFonts w:ascii="Cambria Math" w:hAnsiTheme="minorHAnsi"/>
                      </w:rPr>
                      <m:t>η</m:t>
                    </m:r>
                  </m:sub>
                  <m:sup>
                    <m:r>
                      <w:rPr>
                        <w:rFonts w:ascii="Cambria Math" w:hAnsi="Cambria Math" w:cs="Cambria Math"/>
                      </w:rPr>
                      <m:t>h</m:t>
                    </m:r>
                    <m:ctrlPr>
                      <w:rPr>
                        <w:rFonts w:ascii="Cambria Math" w:hAnsi="Cambria Math"/>
                        <w:i/>
                      </w:rPr>
                    </m:ctrlPr>
                  </m:sup>
                  <m:e>
                    <m:r>
                      <w:rPr>
                        <w:rFonts w:ascii="Cambria Math" w:hAnsiTheme="minorHAnsi"/>
                      </w:rPr>
                      <m:t>Bdz</m:t>
                    </m:r>
                  </m:e>
                </m:nary>
                <m:ctrlPr>
                  <w:rPr>
                    <w:rFonts w:ascii="Cambria Math" w:hAnsi="Cambria Math"/>
                    <w:i/>
                  </w:rPr>
                </m:ctrlPr>
              </m:e>
            </m:d>
          </m:e>
          <m:sub>
            <m:r>
              <w:rPr>
                <w:rFonts w:ascii="Cambria Math" w:hAnsiTheme="minorHAnsi"/>
              </w:rPr>
              <m:t>i</m:t>
            </m:r>
            <m:r>
              <w:rPr>
                <w:rFonts w:ascii="Cambria Math" w:hAnsiTheme="minorHAnsi"/>
              </w:rPr>
              <m:t>-</m:t>
            </m:r>
            <m:r>
              <w:rPr>
                <w:rFonts w:ascii="Cambria Math" w:hAnsiTheme="minorHAnsi"/>
              </w:rPr>
              <m:t>1</m:t>
            </m:r>
          </m:sub>
        </m:sSub>
        <m:r>
          <w:rPr>
            <w:rFonts w:ascii="Cambria Math" w:hAnsiTheme="minorHAnsi"/>
          </w:rPr>
          <m:t>=</m:t>
        </m:r>
        <m:nary>
          <m:naryPr>
            <m:chr m:val="∑"/>
            <m:ctrlPr>
              <w:rPr>
                <w:rFonts w:ascii="Cambria Math" w:hAnsiTheme="minorHAnsi"/>
                <w:i/>
              </w:rPr>
            </m:ctrlPr>
          </m:naryPr>
          <m:sub>
            <m:r>
              <w:rPr>
                <w:rFonts w:ascii="Cambria Math" w:hAnsiTheme="minorHAnsi"/>
              </w:rPr>
              <m:t>kb</m:t>
            </m:r>
          </m:sub>
          <m:sup>
            <m:r>
              <w:rPr>
                <w:rFonts w:ascii="Cambria Math" w:hAnsiTheme="minorHAnsi"/>
              </w:rPr>
              <m:t>kt</m:t>
            </m:r>
          </m:sup>
          <m:e>
            <m:r>
              <w:rPr>
                <w:rFonts w:ascii="Cambria Math" w:hAnsiTheme="minorHAnsi"/>
              </w:rPr>
              <m:t>B</m:t>
            </m:r>
            <m:sSub>
              <m:sSubPr>
                <m:ctrlPr>
                  <w:rPr>
                    <w:rFonts w:ascii="Cambria Math" w:hAnsiTheme="minorHAnsi"/>
                    <w:i/>
                  </w:rPr>
                </m:ctrlPr>
              </m:sSubPr>
              <m:e>
                <m:r>
                  <w:rPr>
                    <w:rFonts w:ascii="Cambria Math" w:hAnsiTheme="minorHAnsi"/>
                  </w:rPr>
                  <m:t>H</m:t>
                </m:r>
              </m:e>
              <m:sub>
                <m:r>
                  <w:rPr>
                    <w:rFonts w:ascii="Cambria Math" w:hAnsiTheme="minorHAnsi"/>
                  </w:rPr>
                  <m:t>ri</m:t>
                </m:r>
                <m:r>
                  <w:rPr>
                    <w:rFonts w:ascii="Cambria Math" w:hAnsiTheme="minorHAnsi"/>
                  </w:rPr>
                  <m:t>-</m:t>
                </m:r>
                <m:r>
                  <w:rPr>
                    <w:rFonts w:ascii="Cambria Math" w:hAnsiTheme="minorHAnsi"/>
                  </w:rPr>
                  <m:t>1</m:t>
                </m:r>
              </m:sub>
            </m:sSub>
            <m:ctrlPr>
              <w:rPr>
                <w:rFonts w:ascii="Cambria Math" w:hAnsi="Cambria Math"/>
                <w:i/>
              </w:rPr>
            </m:ctrlPr>
          </m:e>
        </m:nary>
      </m:oMath>
      <w:r w:rsidRPr="00B7030B">
        <w:rPr>
          <w:rFonts w:asciiTheme="minorHAnsi" w:hAnsiTheme="minorHAnsi"/>
        </w:rPr>
        <w:tab/>
      </w:r>
      <w:r w:rsidRPr="00B7030B">
        <w:rPr>
          <w:rStyle w:val="EquationCaption"/>
          <w:rFonts w:asciiTheme="minorHAnsi" w:hAnsiTheme="minorHAnsi"/>
        </w:rPr>
        <w:t>(</w:t>
      </w:r>
      <w:r>
        <w:rPr>
          <w:rStyle w:val="EquationCaption"/>
          <w:rFonts w:asciiTheme="minorHAnsi" w:hAnsiTheme="minorHAnsi"/>
        </w:rPr>
        <w:fldChar w:fldCharType="begin"/>
      </w:r>
      <w:r>
        <w:rPr>
          <w:rStyle w:val="EquationCaption"/>
          <w:rFonts w:asciiTheme="minorHAnsi" w:hAnsiTheme="minorHAnsi"/>
        </w:rPr>
        <w:instrText xml:space="preserve"> STYLEREF 1 \s </w:instrText>
      </w:r>
      <w:r>
        <w:rPr>
          <w:rStyle w:val="EquationCaption"/>
          <w:rFonts w:asciiTheme="minorHAnsi" w:hAnsiTheme="minorHAnsi"/>
        </w:rPr>
        <w:fldChar w:fldCharType="separate"/>
      </w:r>
      <w:r w:rsidR="00A95042">
        <w:rPr>
          <w:rStyle w:val="EquationCaption"/>
          <w:rFonts w:asciiTheme="minorHAnsi" w:hAnsiTheme="minorHAnsi"/>
          <w:noProof/>
        </w:rPr>
        <w:t>5</w:t>
      </w:r>
      <w:r>
        <w:rPr>
          <w:rStyle w:val="EquationCaption"/>
          <w:rFonts w:asciiTheme="minorHAnsi" w:hAnsiTheme="minorHAnsi"/>
        </w:rPr>
        <w:fldChar w:fldCharType="end"/>
      </w:r>
      <w:r>
        <w:rPr>
          <w:rStyle w:val="EquationCaption"/>
          <w:rFonts w:asciiTheme="minorHAnsi" w:hAnsiTheme="minorHAnsi"/>
        </w:rPr>
        <w:noBreakHyphen/>
      </w:r>
      <w:r>
        <w:rPr>
          <w:rStyle w:val="EquationCaption"/>
          <w:rFonts w:asciiTheme="minorHAnsi" w:hAnsiTheme="minorHAnsi"/>
        </w:rPr>
        <w:fldChar w:fldCharType="begin"/>
      </w:r>
      <w:r>
        <w:rPr>
          <w:rStyle w:val="EquationCaption"/>
          <w:rFonts w:asciiTheme="minorHAnsi" w:hAnsiTheme="minorHAnsi"/>
        </w:rPr>
        <w:instrText xml:space="preserve"> SEQ Equation \* ARABIC \s 1 </w:instrText>
      </w:r>
      <w:r>
        <w:rPr>
          <w:rStyle w:val="EquationCaption"/>
          <w:rFonts w:asciiTheme="minorHAnsi" w:hAnsiTheme="minorHAnsi"/>
        </w:rPr>
        <w:fldChar w:fldCharType="separate"/>
      </w:r>
      <w:r w:rsidR="00A95042">
        <w:rPr>
          <w:rStyle w:val="EquationCaption"/>
          <w:rFonts w:asciiTheme="minorHAnsi" w:hAnsiTheme="minorHAnsi"/>
          <w:noProof/>
        </w:rPr>
        <w:t>20</w:t>
      </w:r>
      <w:r>
        <w:rPr>
          <w:rStyle w:val="EquationCaption"/>
          <w:rFonts w:asciiTheme="minorHAnsi" w:hAnsiTheme="minorHAnsi"/>
        </w:rPr>
        <w:fldChar w:fldCharType="end"/>
      </w:r>
      <w:r w:rsidRPr="00B7030B">
        <w:rPr>
          <w:rStyle w:val="EquationCaption"/>
          <w:rFonts w:asciiTheme="minorHAnsi" w:hAnsiTheme="minorHAnsi"/>
        </w:rPr>
        <w:t>)</w:t>
      </w:r>
    </w:p>
    <w:p w14:paraId="07155CF8" w14:textId="77777777" w:rsidR="00E564CF" w:rsidRPr="00A41B27" w:rsidRDefault="00E564CF" w:rsidP="007A3922">
      <w:pPr>
        <w:pStyle w:val="BodyText"/>
      </w:pPr>
      <w:r w:rsidRPr="00A41B27">
        <w:t xml:space="preserve">where </w:t>
      </w:r>
      <w:proofErr w:type="spellStart"/>
      <w:r w:rsidRPr="00A41B27">
        <w:rPr>
          <w:i/>
          <w:iCs/>
        </w:rPr>
        <w:t>BH</w:t>
      </w:r>
      <w:r w:rsidRPr="00A41B27">
        <w:rPr>
          <w:i/>
          <w:iCs/>
          <w:vertAlign w:val="subscript"/>
        </w:rPr>
        <w:t>r</w:t>
      </w:r>
      <w:proofErr w:type="spellEnd"/>
      <w:r w:rsidRPr="00A41B27">
        <w:t xml:space="preserve"> is the value of the width times the layer depth for the right-hand side of a cell.  In the code, this is the variable BR(</w:t>
      </w:r>
      <w:proofErr w:type="gramStart"/>
      <w:r w:rsidRPr="00A41B27">
        <w:t>I,K</w:t>
      </w:r>
      <w:proofErr w:type="gramEnd"/>
      <w:r w:rsidRPr="00A41B27">
        <w:t>) times H(K), or the derived variable BHR(I,K).</w:t>
      </w:r>
    </w:p>
    <w:p w14:paraId="599C545C" w14:textId="3ACF6F23" w:rsidR="00E564CF" w:rsidRPr="00A41B27" w:rsidRDefault="00E564CF" w:rsidP="007A3922">
      <w:pPr>
        <w:pStyle w:val="BodyText"/>
      </w:pPr>
      <w:r w:rsidRPr="00A41B27">
        <w:t>Some of the right-hand side terms can be put into a format compatible with the model schematization</w:t>
      </w:r>
      <w:r w:rsidR="00B039EA">
        <w:t>,</w:t>
      </w:r>
      <w:r w:rsidRPr="00A41B27">
        <w:t xml:space="preserve"> such as:</w:t>
      </w:r>
    </w:p>
    <w:p w14:paraId="5D5D2516" w14:textId="0EC2E31F" w:rsidR="00E564CF" w:rsidRPr="00B7030B" w:rsidRDefault="00000000" w:rsidP="00E564CF">
      <w:pPr>
        <w:pStyle w:val="equation"/>
        <w:rPr>
          <w:rFonts w:asciiTheme="minorHAnsi" w:hAnsiTheme="minorHAnsi"/>
        </w:rPr>
      </w:pPr>
      <m:oMathPara>
        <m:oMath>
          <m:f>
            <m:fPr>
              <m:ctrlPr>
                <w:rPr>
                  <w:rFonts w:ascii="Cambria Math" w:hAnsiTheme="minorHAnsi"/>
                  <w:i/>
                </w:rPr>
              </m:ctrlPr>
            </m:fPr>
            <m:num>
              <m:r>
                <w:rPr>
                  <w:rFonts w:ascii="Cambria Math" w:hAnsiTheme="minorHAnsi"/>
                </w:rPr>
                <m:t>∂</m:t>
              </m:r>
            </m:num>
            <m:den>
              <m:r>
                <w:rPr>
                  <w:rFonts w:ascii="Cambria Math" w:hAnsiTheme="minorHAnsi"/>
                </w:rPr>
                <m:t>∂x</m:t>
              </m:r>
            </m:den>
          </m:f>
          <m:nary>
            <m:naryPr>
              <m:ctrlPr>
                <w:rPr>
                  <w:rFonts w:ascii="Cambria Math" w:hAnsiTheme="minorHAnsi"/>
                  <w:i/>
                </w:rPr>
              </m:ctrlPr>
            </m:naryPr>
            <m:sub>
              <m:r>
                <w:rPr>
                  <w:rFonts w:ascii="Cambria Math" w:hAnsiTheme="minorHAnsi"/>
                </w:rPr>
                <m:t>η</m:t>
              </m:r>
            </m:sub>
            <m:sup>
              <m:r>
                <w:rPr>
                  <w:rFonts w:ascii="Cambria Math" w:hAnsi="Cambria Math" w:cs="Cambria Math"/>
                </w:rPr>
                <m:t>h</m:t>
              </m:r>
              <m:ctrlPr>
                <w:rPr>
                  <w:rFonts w:ascii="Cambria Math" w:hAnsi="Cambria Math"/>
                  <w:i/>
                </w:rPr>
              </m:ctrlPr>
            </m:sup>
            <m:e>
              <m:sSubSup>
                <m:sSubSupPr>
                  <m:ctrlPr>
                    <w:rPr>
                      <w:rFonts w:ascii="Cambria Math" w:hAnsiTheme="minorHAnsi"/>
                      <w:i/>
                    </w:rPr>
                  </m:ctrlPr>
                </m:sSubSupPr>
                <m:e>
                  <m:d>
                    <m:dPr>
                      <m:ctrlPr>
                        <w:rPr>
                          <w:rFonts w:ascii="Cambria Math" w:hAnsiTheme="minorHAnsi"/>
                          <w:i/>
                        </w:rPr>
                      </m:ctrlPr>
                    </m:dPr>
                    <m:e>
                      <m:r>
                        <w:rPr>
                          <w:rFonts w:ascii="Cambria Math" w:hAnsiTheme="minorHAnsi"/>
                        </w:rPr>
                        <m:t>UB</m:t>
                      </m:r>
                    </m:e>
                  </m:d>
                </m:e>
                <m:sub>
                  <m:r>
                    <w:rPr>
                      <w:rFonts w:ascii="Cambria Math" w:hAnsiTheme="minorHAnsi"/>
                    </w:rPr>
                    <m:t>i</m:t>
                  </m:r>
                </m:sub>
                <m:sup>
                  <m:r>
                    <w:rPr>
                      <w:rFonts w:ascii="Cambria Math" w:hAnsiTheme="minorHAnsi"/>
                    </w:rPr>
                    <m:t>n</m:t>
                  </m:r>
                </m:sup>
              </m:sSubSup>
              <m:ctrlPr>
                <w:rPr>
                  <w:rFonts w:ascii="Cambria Math" w:hAnsi="Cambria Math"/>
                  <w:i/>
                </w:rPr>
              </m:ctrlPr>
            </m:e>
          </m:nary>
          <m:r>
            <w:rPr>
              <w:rFonts w:ascii="Cambria Math" w:hAnsiTheme="minorHAnsi"/>
            </w:rPr>
            <m:t>dz</m:t>
          </m:r>
          <m:r>
            <w:rPr>
              <w:rFonts w:ascii="Cambria Math" w:hAnsiTheme="minorHAnsi"/>
            </w:rPr>
            <m:t>≈</m:t>
          </m:r>
          <m:f>
            <m:fPr>
              <m:ctrlPr>
                <w:rPr>
                  <w:rFonts w:ascii="Cambria Math" w:hAnsiTheme="minorHAnsi"/>
                  <w:i/>
                </w:rPr>
              </m:ctrlPr>
            </m:fPr>
            <m:num>
              <m:r>
                <w:rPr>
                  <w:rFonts w:ascii="Cambria Math" w:hAnsiTheme="minorHAnsi"/>
                </w:rPr>
                <m:t>∂</m:t>
              </m:r>
            </m:num>
            <m:den>
              <m:r>
                <w:rPr>
                  <w:rFonts w:ascii="Cambria Math" w:hAnsiTheme="minorHAnsi"/>
                </w:rPr>
                <m:t>∂x</m:t>
              </m:r>
            </m:den>
          </m:f>
          <m:nary>
            <m:naryPr>
              <m:chr m:val="∑"/>
              <m:ctrlPr>
                <w:rPr>
                  <w:rFonts w:ascii="Cambria Math" w:hAnsiTheme="minorHAnsi"/>
                  <w:i/>
                </w:rPr>
              </m:ctrlPr>
            </m:naryPr>
            <m:sub>
              <m:r>
                <w:rPr>
                  <w:rFonts w:ascii="Cambria Math" w:hAnsiTheme="minorHAnsi"/>
                </w:rPr>
                <m:t>kt</m:t>
              </m:r>
            </m:sub>
            <m:sup>
              <m:r>
                <w:rPr>
                  <w:rFonts w:ascii="Cambria Math" w:hAnsiTheme="minorHAnsi"/>
                </w:rPr>
                <m:t>kb</m:t>
              </m:r>
            </m:sup>
            <m:e>
              <m:r>
                <w:rPr>
                  <w:rFonts w:ascii="Cambria Math" w:hAnsiTheme="minorHAnsi"/>
                </w:rPr>
                <m:t>UB</m:t>
              </m:r>
              <m:sSub>
                <m:sSubPr>
                  <m:ctrlPr>
                    <w:rPr>
                      <w:rFonts w:ascii="Cambria Math" w:hAnsiTheme="minorHAnsi"/>
                      <w:i/>
                    </w:rPr>
                  </m:ctrlPr>
                </m:sSubPr>
                <m:e>
                  <m:r>
                    <w:rPr>
                      <w:rFonts w:ascii="Cambria Math" w:hAnsiTheme="minorHAnsi"/>
                    </w:rPr>
                    <m:t>H</m:t>
                  </m:r>
                </m:e>
                <m:sub>
                  <m:r>
                    <w:rPr>
                      <w:rFonts w:ascii="Cambria Math" w:hAnsiTheme="minorHAnsi"/>
                    </w:rPr>
                    <m:t>r</m:t>
                  </m:r>
                </m:sub>
              </m:sSub>
              <m:ctrlPr>
                <w:rPr>
                  <w:rFonts w:ascii="Cambria Math" w:hAnsi="Cambria Math"/>
                  <w:i/>
                </w:rPr>
              </m:ctrlPr>
            </m:e>
          </m:nary>
          <m:r>
            <m:rPr>
              <m:sty m:val="p"/>
            </m:rPr>
            <w:rPr>
              <w:rFonts w:ascii="Cambria Math" w:hAnsiTheme="minorHAnsi"/>
            </w:rPr>
            <w:br/>
          </m:r>
        </m:oMath>
      </m:oMathPara>
      <m:oMath>
        <m:r>
          <w:rPr>
            <w:rFonts w:ascii="Cambria Math" w:hAnsiTheme="minorHAnsi"/>
          </w:rPr>
          <m:t>≈</m:t>
        </m:r>
        <m:f>
          <m:fPr>
            <m:ctrlPr>
              <w:rPr>
                <w:rFonts w:ascii="Cambria Math" w:hAnsiTheme="minorHAnsi"/>
                <w:i/>
              </w:rPr>
            </m:ctrlPr>
          </m:fPr>
          <m:num>
            <m:r>
              <w:rPr>
                <w:rFonts w:ascii="Cambria Math" w:hAnsiTheme="minorHAnsi"/>
              </w:rPr>
              <m:t>1</m:t>
            </m:r>
          </m:num>
          <m:den>
            <m:r>
              <w:rPr>
                <w:rFonts w:ascii="Cambria Math" w:hAnsiTheme="minorHAnsi"/>
              </w:rPr>
              <m:t>Δx</m:t>
            </m:r>
          </m:den>
        </m:f>
        <m:d>
          <m:dPr>
            <m:ctrlPr>
              <w:rPr>
                <w:rFonts w:ascii="Cambria Math" w:hAnsiTheme="minorHAnsi"/>
                <w:i/>
              </w:rPr>
            </m:ctrlPr>
          </m:dPr>
          <m:e>
            <m:sSub>
              <m:sSubPr>
                <m:ctrlPr>
                  <w:rPr>
                    <w:rFonts w:ascii="Cambria Math" w:hAnsiTheme="minorHAnsi"/>
                    <w:i/>
                  </w:rPr>
                </m:ctrlPr>
              </m:sSubPr>
              <m:e>
                <m:d>
                  <m:dPr>
                    <m:begChr m:val=""/>
                    <m:endChr m:val="|"/>
                    <m:ctrlPr>
                      <w:rPr>
                        <w:rFonts w:ascii="Cambria Math" w:hAnsiTheme="minorHAnsi"/>
                        <w:i/>
                      </w:rPr>
                    </m:ctrlPr>
                  </m:dPr>
                  <m:e>
                    <m:nary>
                      <m:naryPr>
                        <m:chr m:val="∑"/>
                        <m:ctrlPr>
                          <w:rPr>
                            <w:rFonts w:ascii="Cambria Math" w:hAnsiTheme="minorHAnsi"/>
                            <w:i/>
                          </w:rPr>
                        </m:ctrlPr>
                      </m:naryPr>
                      <m:sub>
                        <m:r>
                          <w:rPr>
                            <w:rFonts w:ascii="Cambria Math" w:hAnsiTheme="minorHAnsi"/>
                          </w:rPr>
                          <m:t>kt</m:t>
                        </m:r>
                      </m:sub>
                      <m:sup>
                        <m:r>
                          <w:rPr>
                            <w:rFonts w:ascii="Cambria Math" w:hAnsiTheme="minorHAnsi"/>
                          </w:rPr>
                          <m:t>kb</m:t>
                        </m:r>
                      </m:sup>
                      <m:e>
                        <m:r>
                          <w:rPr>
                            <w:rFonts w:ascii="Cambria Math" w:hAnsiTheme="minorHAnsi"/>
                          </w:rPr>
                          <m:t>UB</m:t>
                        </m:r>
                        <m:sSub>
                          <m:sSubPr>
                            <m:ctrlPr>
                              <w:rPr>
                                <w:rFonts w:ascii="Cambria Math" w:hAnsiTheme="minorHAnsi"/>
                                <w:i/>
                              </w:rPr>
                            </m:ctrlPr>
                          </m:sSubPr>
                          <m:e>
                            <m:r>
                              <w:rPr>
                                <w:rFonts w:ascii="Cambria Math" w:hAnsiTheme="minorHAnsi"/>
                              </w:rPr>
                              <m:t>H</m:t>
                            </m:r>
                          </m:e>
                          <m:sub>
                            <m:r>
                              <w:rPr>
                                <w:rFonts w:ascii="Cambria Math" w:hAnsiTheme="minorHAnsi"/>
                              </w:rPr>
                              <m:t>r</m:t>
                            </m:r>
                          </m:sub>
                        </m:sSub>
                        <m:ctrlPr>
                          <w:rPr>
                            <w:rFonts w:ascii="Cambria Math" w:hAnsi="Cambria Math"/>
                            <w:i/>
                          </w:rPr>
                        </m:ctrlPr>
                      </m:e>
                    </m:nary>
                    <m:ctrlPr>
                      <w:rPr>
                        <w:rFonts w:ascii="Cambria Math" w:hAnsi="Cambria Math"/>
                        <w:i/>
                      </w:rPr>
                    </m:ctrlPr>
                  </m:e>
                </m:d>
              </m:e>
              <m:sub>
                <m:r>
                  <w:rPr>
                    <w:rFonts w:ascii="Cambria Math" w:hAnsiTheme="minorHAnsi"/>
                  </w:rPr>
                  <m:t>i</m:t>
                </m:r>
              </m:sub>
            </m:sSub>
            <m:r>
              <w:rPr>
                <w:rFonts w:ascii="Cambria Math" w:hAnsiTheme="minorHAnsi"/>
              </w:rPr>
              <m:t>-</m:t>
            </m:r>
            <m:sSub>
              <m:sSubPr>
                <m:ctrlPr>
                  <w:rPr>
                    <w:rFonts w:ascii="Cambria Math" w:hAnsiTheme="minorHAnsi"/>
                    <w:i/>
                  </w:rPr>
                </m:ctrlPr>
              </m:sSubPr>
              <m:e>
                <m:d>
                  <m:dPr>
                    <m:begChr m:val=""/>
                    <m:endChr m:val="|"/>
                    <m:ctrlPr>
                      <w:rPr>
                        <w:rFonts w:ascii="Cambria Math" w:hAnsiTheme="minorHAnsi"/>
                        <w:i/>
                      </w:rPr>
                    </m:ctrlPr>
                  </m:dPr>
                  <m:e>
                    <m:nary>
                      <m:naryPr>
                        <m:chr m:val="∑"/>
                        <m:ctrlPr>
                          <w:rPr>
                            <w:rFonts w:ascii="Cambria Math" w:hAnsiTheme="minorHAnsi"/>
                            <w:i/>
                          </w:rPr>
                        </m:ctrlPr>
                      </m:naryPr>
                      <m:sub>
                        <m:r>
                          <w:rPr>
                            <w:rFonts w:ascii="Cambria Math" w:hAnsiTheme="minorHAnsi"/>
                          </w:rPr>
                          <m:t>kt</m:t>
                        </m:r>
                      </m:sub>
                      <m:sup>
                        <m:r>
                          <w:rPr>
                            <w:rFonts w:ascii="Cambria Math" w:hAnsiTheme="minorHAnsi"/>
                          </w:rPr>
                          <m:t>kb</m:t>
                        </m:r>
                      </m:sup>
                      <m:e>
                        <m:r>
                          <w:rPr>
                            <w:rFonts w:ascii="Cambria Math" w:hAnsiTheme="minorHAnsi"/>
                          </w:rPr>
                          <m:t>UB</m:t>
                        </m:r>
                        <m:sSub>
                          <m:sSubPr>
                            <m:ctrlPr>
                              <w:rPr>
                                <w:rFonts w:ascii="Cambria Math" w:hAnsiTheme="minorHAnsi"/>
                                <w:i/>
                              </w:rPr>
                            </m:ctrlPr>
                          </m:sSubPr>
                          <m:e>
                            <m:r>
                              <w:rPr>
                                <w:rFonts w:ascii="Cambria Math" w:hAnsiTheme="minorHAnsi"/>
                              </w:rPr>
                              <m:t>H</m:t>
                            </m:r>
                          </m:e>
                          <m:sub>
                            <m:r>
                              <w:rPr>
                                <w:rFonts w:ascii="Cambria Math" w:hAnsiTheme="minorHAnsi"/>
                              </w:rPr>
                              <m:t>r</m:t>
                            </m:r>
                          </m:sub>
                        </m:sSub>
                        <m:ctrlPr>
                          <w:rPr>
                            <w:rFonts w:ascii="Cambria Math" w:hAnsi="Cambria Math"/>
                            <w:i/>
                          </w:rPr>
                        </m:ctrlPr>
                      </m:e>
                    </m:nary>
                    <m:ctrlPr>
                      <w:rPr>
                        <w:rFonts w:ascii="Cambria Math" w:hAnsi="Cambria Math"/>
                        <w:i/>
                      </w:rPr>
                    </m:ctrlPr>
                  </m:e>
                </m:d>
              </m:e>
              <m:sub>
                <m:r>
                  <w:rPr>
                    <w:rFonts w:ascii="Cambria Math" w:hAnsiTheme="minorHAnsi"/>
                  </w:rPr>
                  <m:t>i</m:t>
                </m:r>
                <m:r>
                  <w:rPr>
                    <w:rFonts w:ascii="Cambria Math" w:hAnsiTheme="minorHAnsi"/>
                  </w:rPr>
                  <m:t>-</m:t>
                </m:r>
                <m:r>
                  <w:rPr>
                    <w:rFonts w:ascii="Cambria Math" w:hAnsiTheme="minorHAnsi"/>
                  </w:rPr>
                  <m:t>1</m:t>
                </m:r>
              </m:sub>
            </m:sSub>
            <m:ctrlPr>
              <w:rPr>
                <w:rFonts w:ascii="Cambria Math" w:hAnsi="Cambria Math"/>
                <w:i/>
              </w:rPr>
            </m:ctrlPr>
          </m:e>
        </m:d>
        <m:r>
          <w:rPr>
            <w:rFonts w:ascii="Cambria Math" w:hAnsiTheme="minorHAnsi"/>
          </w:rPr>
          <m:t>=</m:t>
        </m:r>
        <m:f>
          <m:fPr>
            <m:ctrlPr>
              <w:rPr>
                <w:rFonts w:ascii="Cambria Math" w:hAnsiTheme="minorHAnsi"/>
                <w:i/>
              </w:rPr>
            </m:ctrlPr>
          </m:fPr>
          <m:num>
            <m:r>
              <w:rPr>
                <w:rFonts w:ascii="Cambria Math" w:hAnsiTheme="minorHAnsi"/>
              </w:rPr>
              <m:t>1</m:t>
            </m:r>
          </m:num>
          <m:den>
            <m:r>
              <w:rPr>
                <w:rFonts w:ascii="Cambria Math" w:hAnsiTheme="minorHAnsi"/>
              </w:rPr>
              <m:t>Δx</m:t>
            </m:r>
          </m:den>
        </m:f>
        <m:sSup>
          <m:sSupPr>
            <m:ctrlPr>
              <w:rPr>
                <w:rFonts w:ascii="Cambria Math" w:hAnsiTheme="minorHAnsi"/>
                <w:i/>
              </w:rPr>
            </m:ctrlPr>
          </m:sSupPr>
          <m:e>
            <m:nary>
              <m:naryPr>
                <m:chr m:val="∑"/>
                <m:ctrlPr>
                  <w:rPr>
                    <w:rFonts w:ascii="Cambria Math" w:hAnsiTheme="minorHAnsi"/>
                    <w:i/>
                  </w:rPr>
                </m:ctrlPr>
              </m:naryPr>
              <m:sub>
                <m:r>
                  <w:rPr>
                    <w:rFonts w:ascii="Cambria Math" w:hAnsiTheme="minorHAnsi"/>
                  </w:rPr>
                  <m:t>kt</m:t>
                </m:r>
              </m:sub>
              <m:sup>
                <m:r>
                  <w:rPr>
                    <w:rFonts w:ascii="Cambria Math" w:hAnsiTheme="minorHAnsi"/>
                  </w:rPr>
                  <m:t>kb</m:t>
                </m:r>
              </m:sup>
              <m:e>
                <m:d>
                  <m:dPr>
                    <m:ctrlPr>
                      <w:rPr>
                        <w:rFonts w:ascii="Cambria Math" w:hAnsiTheme="minorHAnsi"/>
                        <w:i/>
                      </w:rPr>
                    </m:ctrlPr>
                  </m:dPr>
                  <m:e>
                    <m:sSub>
                      <m:sSubPr>
                        <m:ctrlPr>
                          <w:rPr>
                            <w:rFonts w:ascii="Cambria Math" w:hAnsiTheme="minorHAnsi"/>
                            <w:i/>
                          </w:rPr>
                        </m:ctrlPr>
                      </m:sSubPr>
                      <m:e>
                        <m:d>
                          <m:dPr>
                            <m:begChr m:val=""/>
                            <m:endChr m:val="|"/>
                            <m:ctrlPr>
                              <w:rPr>
                                <w:rFonts w:ascii="Cambria Math" w:hAnsiTheme="minorHAnsi"/>
                                <w:i/>
                              </w:rPr>
                            </m:ctrlPr>
                          </m:dPr>
                          <m:e>
                            <m:r>
                              <w:rPr>
                                <w:rFonts w:ascii="Cambria Math" w:hAnsiTheme="minorHAnsi"/>
                              </w:rPr>
                              <m:t>UB</m:t>
                            </m:r>
                            <m:sSub>
                              <m:sSubPr>
                                <m:ctrlPr>
                                  <w:rPr>
                                    <w:rFonts w:ascii="Cambria Math" w:hAnsiTheme="minorHAnsi"/>
                                    <w:i/>
                                  </w:rPr>
                                </m:ctrlPr>
                              </m:sSubPr>
                              <m:e>
                                <m:r>
                                  <w:rPr>
                                    <w:rFonts w:ascii="Cambria Math" w:hAnsiTheme="minorHAnsi"/>
                                  </w:rPr>
                                  <m:t>H</m:t>
                                </m:r>
                              </m:e>
                              <m:sub>
                                <m:r>
                                  <w:rPr>
                                    <w:rFonts w:ascii="Cambria Math" w:hAnsiTheme="minorHAnsi"/>
                                  </w:rPr>
                                  <m:t>r</m:t>
                                </m:r>
                              </m:sub>
                            </m:sSub>
                            <m:ctrlPr>
                              <w:rPr>
                                <w:rFonts w:ascii="Cambria Math" w:hAnsi="Cambria Math"/>
                                <w:i/>
                              </w:rPr>
                            </m:ctrlPr>
                          </m:e>
                        </m:d>
                      </m:e>
                      <m:sub>
                        <m:r>
                          <w:rPr>
                            <w:rFonts w:ascii="Cambria Math" w:hAnsiTheme="minorHAnsi"/>
                          </w:rPr>
                          <m:t>i</m:t>
                        </m:r>
                      </m:sub>
                    </m:sSub>
                    <m:r>
                      <w:rPr>
                        <w:rFonts w:ascii="Cambria Math" w:hAnsiTheme="minorHAnsi"/>
                      </w:rPr>
                      <m:t>-</m:t>
                    </m:r>
                    <m:sSub>
                      <m:sSubPr>
                        <m:ctrlPr>
                          <w:rPr>
                            <w:rFonts w:ascii="Cambria Math" w:hAnsiTheme="minorHAnsi"/>
                            <w:i/>
                          </w:rPr>
                        </m:ctrlPr>
                      </m:sSubPr>
                      <m:e>
                        <m:d>
                          <m:dPr>
                            <m:begChr m:val=""/>
                            <m:endChr m:val="|"/>
                            <m:ctrlPr>
                              <w:rPr>
                                <w:rFonts w:ascii="Cambria Math" w:hAnsiTheme="minorHAnsi"/>
                                <w:i/>
                              </w:rPr>
                            </m:ctrlPr>
                          </m:dPr>
                          <m:e>
                            <m:r>
                              <w:rPr>
                                <w:rFonts w:ascii="Cambria Math" w:hAnsiTheme="minorHAnsi"/>
                              </w:rPr>
                              <m:t>UB</m:t>
                            </m:r>
                            <m:sSub>
                              <m:sSubPr>
                                <m:ctrlPr>
                                  <w:rPr>
                                    <w:rFonts w:ascii="Cambria Math" w:hAnsiTheme="minorHAnsi"/>
                                    <w:i/>
                                  </w:rPr>
                                </m:ctrlPr>
                              </m:sSubPr>
                              <m:e>
                                <m:r>
                                  <w:rPr>
                                    <w:rFonts w:ascii="Cambria Math" w:hAnsiTheme="minorHAnsi"/>
                                  </w:rPr>
                                  <m:t>H</m:t>
                                </m:r>
                              </m:e>
                              <m:sub>
                                <m:r>
                                  <w:rPr>
                                    <w:rFonts w:ascii="Cambria Math" w:hAnsiTheme="minorHAnsi"/>
                                  </w:rPr>
                                  <m:t>r</m:t>
                                </m:r>
                              </m:sub>
                            </m:sSub>
                            <m:ctrlPr>
                              <w:rPr>
                                <w:rFonts w:ascii="Cambria Math" w:hAnsi="Cambria Math"/>
                                <w:i/>
                              </w:rPr>
                            </m:ctrlPr>
                          </m:e>
                        </m:d>
                      </m:e>
                      <m:sub>
                        <m:r>
                          <w:rPr>
                            <w:rFonts w:ascii="Cambria Math" w:hAnsiTheme="minorHAnsi"/>
                          </w:rPr>
                          <m:t>i</m:t>
                        </m:r>
                        <m:r>
                          <w:rPr>
                            <w:rFonts w:ascii="Cambria Math" w:hAnsiTheme="minorHAnsi"/>
                          </w:rPr>
                          <m:t>-</m:t>
                        </m:r>
                        <m:r>
                          <w:rPr>
                            <w:rFonts w:ascii="Cambria Math" w:hAnsiTheme="minorHAnsi"/>
                          </w:rPr>
                          <m:t>1</m:t>
                        </m:r>
                      </m:sub>
                    </m:sSub>
                    <m:ctrlPr>
                      <w:rPr>
                        <w:rFonts w:ascii="Cambria Math" w:hAnsi="Cambria Math"/>
                        <w:i/>
                      </w:rPr>
                    </m:ctrlPr>
                  </m:e>
                </m:d>
                <m:ctrlPr>
                  <w:rPr>
                    <w:rFonts w:ascii="Cambria Math" w:hAnsi="Cambria Math"/>
                    <w:i/>
                  </w:rPr>
                </m:ctrlPr>
              </m:e>
            </m:nary>
          </m:e>
          <m:sup>
            <m:r>
              <w:rPr>
                <w:rFonts w:ascii="Cambria Math" w:hAnsiTheme="minorHAnsi"/>
              </w:rPr>
              <m:t>n</m:t>
            </m:r>
          </m:sup>
        </m:sSup>
      </m:oMath>
      <w:r w:rsidR="00E564CF" w:rsidRPr="00B7030B">
        <w:rPr>
          <w:rFonts w:asciiTheme="minorHAnsi" w:hAnsiTheme="minorHAnsi"/>
        </w:rPr>
        <w:tab/>
      </w:r>
      <w:r w:rsidR="00E564CF" w:rsidRPr="00B7030B">
        <w:rPr>
          <w:rStyle w:val="EquationCaption"/>
          <w:rFonts w:asciiTheme="minorHAnsi" w:hAnsiTheme="minorHAnsi"/>
        </w:rPr>
        <w:t>(</w:t>
      </w:r>
      <w:r w:rsidR="00E564CF">
        <w:rPr>
          <w:rStyle w:val="EquationCaption"/>
          <w:rFonts w:asciiTheme="minorHAnsi" w:hAnsiTheme="minorHAnsi"/>
        </w:rPr>
        <w:fldChar w:fldCharType="begin"/>
      </w:r>
      <w:r w:rsidR="00E564CF">
        <w:rPr>
          <w:rStyle w:val="EquationCaption"/>
          <w:rFonts w:asciiTheme="minorHAnsi" w:hAnsiTheme="minorHAnsi"/>
        </w:rPr>
        <w:instrText xml:space="preserve"> STYLEREF 1 \s </w:instrText>
      </w:r>
      <w:r w:rsidR="00E564CF">
        <w:rPr>
          <w:rStyle w:val="EquationCaption"/>
          <w:rFonts w:asciiTheme="minorHAnsi" w:hAnsiTheme="minorHAnsi"/>
        </w:rPr>
        <w:fldChar w:fldCharType="separate"/>
      </w:r>
      <w:r w:rsidR="00A95042">
        <w:rPr>
          <w:rStyle w:val="EquationCaption"/>
          <w:rFonts w:asciiTheme="minorHAnsi" w:hAnsiTheme="minorHAnsi"/>
          <w:noProof/>
        </w:rPr>
        <w:t>5</w:t>
      </w:r>
      <w:r w:rsidR="00E564CF">
        <w:rPr>
          <w:rStyle w:val="EquationCaption"/>
          <w:rFonts w:asciiTheme="minorHAnsi" w:hAnsiTheme="minorHAnsi"/>
        </w:rPr>
        <w:fldChar w:fldCharType="end"/>
      </w:r>
      <w:r w:rsidR="00E564CF">
        <w:rPr>
          <w:rStyle w:val="EquationCaption"/>
          <w:rFonts w:asciiTheme="minorHAnsi" w:hAnsiTheme="minorHAnsi"/>
        </w:rPr>
        <w:noBreakHyphen/>
      </w:r>
      <w:r w:rsidR="00E564CF">
        <w:rPr>
          <w:rStyle w:val="EquationCaption"/>
          <w:rFonts w:asciiTheme="minorHAnsi" w:hAnsiTheme="minorHAnsi"/>
        </w:rPr>
        <w:fldChar w:fldCharType="begin"/>
      </w:r>
      <w:r w:rsidR="00E564CF">
        <w:rPr>
          <w:rStyle w:val="EquationCaption"/>
          <w:rFonts w:asciiTheme="minorHAnsi" w:hAnsiTheme="minorHAnsi"/>
        </w:rPr>
        <w:instrText xml:space="preserve"> SEQ Equation \* ARABIC \s 1 </w:instrText>
      </w:r>
      <w:r w:rsidR="00E564CF">
        <w:rPr>
          <w:rStyle w:val="EquationCaption"/>
          <w:rFonts w:asciiTheme="minorHAnsi" w:hAnsiTheme="minorHAnsi"/>
        </w:rPr>
        <w:fldChar w:fldCharType="separate"/>
      </w:r>
      <w:r w:rsidR="00A95042">
        <w:rPr>
          <w:rStyle w:val="EquationCaption"/>
          <w:rFonts w:asciiTheme="minorHAnsi" w:hAnsiTheme="minorHAnsi"/>
          <w:noProof/>
        </w:rPr>
        <w:t>21</w:t>
      </w:r>
      <w:r w:rsidR="00E564CF">
        <w:rPr>
          <w:rStyle w:val="EquationCaption"/>
          <w:rFonts w:asciiTheme="minorHAnsi" w:hAnsiTheme="minorHAnsi"/>
        </w:rPr>
        <w:fldChar w:fldCharType="end"/>
      </w:r>
      <w:r w:rsidR="00E564CF" w:rsidRPr="00B7030B">
        <w:rPr>
          <w:rStyle w:val="EquationCaption"/>
          <w:rFonts w:asciiTheme="minorHAnsi" w:hAnsiTheme="minorHAnsi"/>
        </w:rPr>
        <w:t>)</w:t>
      </w:r>
    </w:p>
    <w:p w14:paraId="5964AAC3" w14:textId="65EDCD4C" w:rsidR="00E564CF" w:rsidRPr="00B7030B" w:rsidRDefault="00E564CF" w:rsidP="00E564CF">
      <w:pPr>
        <w:pStyle w:val="equation"/>
        <w:rPr>
          <w:rFonts w:asciiTheme="minorHAnsi" w:hAnsiTheme="minorHAnsi"/>
        </w:rPr>
      </w:pPr>
      <w:r w:rsidRPr="00B7030B">
        <w:rPr>
          <w:rFonts w:asciiTheme="minorHAnsi" w:hAnsiTheme="minorHAnsi"/>
        </w:rPr>
        <w:tab/>
      </w:r>
      <m:oMath>
        <m:r>
          <m:rPr>
            <m:sty m:val="p"/>
          </m:rPr>
          <w:rPr>
            <w:rFonts w:ascii="Cambria Math" w:hAnsiTheme="minorHAnsi"/>
          </w:rPr>
          <w:br/>
        </m:r>
      </m:oMath>
      <m:oMathPara>
        <m:oMath>
          <m:r>
            <w:rPr>
              <w:rFonts w:ascii="Cambria Math" w:hAnsiTheme="minorHAnsi"/>
            </w:rPr>
            <m:t>Δt</m:t>
          </m:r>
          <m:f>
            <m:fPr>
              <m:ctrlPr>
                <w:rPr>
                  <w:rFonts w:ascii="Cambria Math" w:hAnsiTheme="minorHAnsi"/>
                  <w:i/>
                </w:rPr>
              </m:ctrlPr>
            </m:fPr>
            <m:num>
              <m:r>
                <w:rPr>
                  <w:rFonts w:ascii="Cambria Math" w:hAnsiTheme="minorHAnsi"/>
                </w:rPr>
                <m:t>∂</m:t>
              </m:r>
            </m:num>
            <m:den>
              <m:r>
                <w:rPr>
                  <w:rFonts w:ascii="Cambria Math" w:hAnsiTheme="minorHAnsi"/>
                </w:rPr>
                <m:t>∂x</m:t>
              </m:r>
            </m:den>
          </m:f>
          <m:nary>
            <m:naryPr>
              <m:ctrlPr>
                <w:rPr>
                  <w:rFonts w:ascii="Cambria Math" w:hAnsiTheme="minorHAnsi"/>
                  <w:i/>
                </w:rPr>
              </m:ctrlPr>
            </m:naryPr>
            <m:sub>
              <m:r>
                <w:rPr>
                  <w:rFonts w:ascii="Cambria Math" w:hAnsiTheme="minorHAnsi"/>
                </w:rPr>
                <m:t>η</m:t>
              </m:r>
            </m:sub>
            <m:sup>
              <m:r>
                <w:rPr>
                  <w:rFonts w:ascii="Cambria Math" w:hAnsi="Cambria Math" w:cs="Cambria Math"/>
                </w:rPr>
                <m:t>h</m:t>
              </m:r>
              <m:ctrlPr>
                <w:rPr>
                  <w:rFonts w:ascii="Cambria Math" w:hAnsi="Cambria Math"/>
                  <w:i/>
                </w:rPr>
              </m:ctrlPr>
            </m:sup>
            <m:e>
              <m:sSup>
                <m:sSupPr>
                  <m:ctrlPr>
                    <w:rPr>
                      <w:rFonts w:ascii="Cambria Math" w:hAnsiTheme="minorHAnsi"/>
                      <w:i/>
                    </w:rPr>
                  </m:ctrlPr>
                </m:sSupPr>
                <m:e>
                  <m:r>
                    <w:rPr>
                      <w:rFonts w:ascii="Cambria Math" w:hAnsiTheme="minorHAnsi"/>
                    </w:rPr>
                    <m:t>F</m:t>
                  </m:r>
                </m:e>
                <m:sup>
                  <m:r>
                    <w:rPr>
                      <w:rFonts w:ascii="Cambria Math" w:hAnsiTheme="minorHAnsi"/>
                    </w:rPr>
                    <m:t>n</m:t>
                  </m:r>
                </m:sup>
              </m:sSup>
              <m:ctrlPr>
                <w:rPr>
                  <w:rFonts w:ascii="Cambria Math" w:hAnsi="Cambria Math"/>
                  <w:i/>
                </w:rPr>
              </m:ctrlPr>
            </m:e>
          </m:nary>
          <m:r>
            <w:rPr>
              <w:rFonts w:ascii="Cambria Math" w:hAnsiTheme="minorHAnsi"/>
            </w:rPr>
            <m:t>dz</m:t>
          </m:r>
          <m:r>
            <w:rPr>
              <w:rFonts w:ascii="Cambria Math" w:hAnsiTheme="minorHAnsi"/>
            </w:rPr>
            <m:t>≈</m:t>
          </m:r>
          <m:r>
            <w:rPr>
              <w:rFonts w:ascii="Cambria Math" w:hAnsiTheme="minorHAnsi"/>
            </w:rPr>
            <m:t xml:space="preserve"> Δt</m:t>
          </m:r>
          <m:f>
            <m:fPr>
              <m:ctrlPr>
                <w:rPr>
                  <w:rFonts w:ascii="Cambria Math" w:hAnsiTheme="minorHAnsi"/>
                  <w:i/>
                </w:rPr>
              </m:ctrlPr>
            </m:fPr>
            <m:num>
              <m:r>
                <w:rPr>
                  <w:rFonts w:ascii="Cambria Math" w:hAnsiTheme="minorHAnsi"/>
                </w:rPr>
                <m:t>∂</m:t>
              </m:r>
            </m:num>
            <m:den>
              <m:r>
                <w:rPr>
                  <w:rFonts w:ascii="Cambria Math" w:hAnsiTheme="minorHAnsi"/>
                </w:rPr>
                <m:t>∂x</m:t>
              </m:r>
            </m:den>
          </m:f>
          <m:nary>
            <m:naryPr>
              <m:chr m:val="∑"/>
              <m:ctrlPr>
                <w:rPr>
                  <w:rFonts w:ascii="Cambria Math" w:hAnsiTheme="minorHAnsi"/>
                  <w:i/>
                </w:rPr>
              </m:ctrlPr>
            </m:naryPr>
            <m:sub>
              <m:r>
                <w:rPr>
                  <w:rFonts w:ascii="Cambria Math" w:hAnsiTheme="minorHAnsi"/>
                </w:rPr>
                <m:t>kt</m:t>
              </m:r>
            </m:sub>
            <m:sup>
              <m:r>
                <w:rPr>
                  <w:rFonts w:ascii="Cambria Math" w:hAnsiTheme="minorHAnsi"/>
                </w:rPr>
                <m:t>kb</m:t>
              </m:r>
            </m:sup>
            <m:e>
              <m:r>
                <w:rPr>
                  <w:rFonts w:ascii="Cambria Math" w:hAnsiTheme="minorHAnsi"/>
                </w:rPr>
                <m:t>F</m:t>
              </m:r>
              <m:sSub>
                <m:sSubPr>
                  <m:ctrlPr>
                    <w:rPr>
                      <w:rFonts w:ascii="Cambria Math" w:hAnsiTheme="minorHAnsi"/>
                      <w:i/>
                    </w:rPr>
                  </m:ctrlPr>
                </m:sSubPr>
                <m:e>
                  <m:r>
                    <w:rPr>
                      <w:rFonts w:ascii="Cambria Math" w:hAnsiTheme="minorHAnsi"/>
                    </w:rPr>
                    <m:t>H</m:t>
                  </m:r>
                </m:e>
                <m:sub>
                  <m:r>
                    <w:rPr>
                      <w:rFonts w:ascii="Cambria Math" w:hAnsiTheme="minorHAnsi"/>
                    </w:rPr>
                    <m:t>r</m:t>
                  </m:r>
                </m:sub>
              </m:sSub>
              <m:ctrlPr>
                <w:rPr>
                  <w:rFonts w:ascii="Cambria Math" w:hAnsi="Cambria Math"/>
                  <w:i/>
                </w:rPr>
              </m:ctrlPr>
            </m:e>
          </m:nary>
          <m:r>
            <m:rPr>
              <m:sty m:val="p"/>
            </m:rPr>
            <w:rPr>
              <w:rFonts w:ascii="Cambria Math" w:hAnsiTheme="minorHAnsi"/>
            </w:rPr>
            <w:br/>
          </m:r>
        </m:oMath>
      </m:oMathPara>
      <m:oMath>
        <m:r>
          <w:rPr>
            <w:rFonts w:ascii="Cambria Math" w:hAnsiTheme="minorHAnsi"/>
          </w:rPr>
          <m:t>≈</m:t>
        </m:r>
        <m:f>
          <m:fPr>
            <m:ctrlPr>
              <w:rPr>
                <w:rFonts w:ascii="Cambria Math" w:hAnsi="Cambria Math"/>
                <w:i/>
              </w:rPr>
            </m:ctrlPr>
          </m:fPr>
          <m:num>
            <m:r>
              <w:rPr>
                <w:rFonts w:ascii="Cambria Math" w:hAnsiTheme="minorHAnsi"/>
              </w:rPr>
              <m:t>Δt</m:t>
            </m:r>
            <m:ctrlPr>
              <w:rPr>
                <w:rFonts w:ascii="Cambria Math" w:hAnsiTheme="minorHAnsi"/>
                <w:i/>
              </w:rPr>
            </m:ctrlPr>
          </m:num>
          <m:den>
            <m:r>
              <w:rPr>
                <w:rFonts w:ascii="Cambria Math" w:hAnsiTheme="minorHAnsi"/>
              </w:rPr>
              <m:t>Δx</m:t>
            </m:r>
            <m:ctrlPr>
              <w:rPr>
                <w:rFonts w:ascii="Cambria Math" w:hAnsiTheme="minorHAnsi"/>
                <w:i/>
              </w:rPr>
            </m:ctrlPr>
          </m:den>
        </m:f>
        <m:d>
          <m:dPr>
            <m:ctrlPr>
              <w:rPr>
                <w:rFonts w:ascii="Cambria Math" w:hAnsiTheme="minorHAnsi"/>
                <w:i/>
              </w:rPr>
            </m:ctrlPr>
          </m:dPr>
          <m:e>
            <m:sSub>
              <m:sSubPr>
                <m:ctrlPr>
                  <w:rPr>
                    <w:rFonts w:ascii="Cambria Math" w:hAnsiTheme="minorHAnsi"/>
                    <w:i/>
                  </w:rPr>
                </m:ctrlPr>
              </m:sSubPr>
              <m:e>
                <m:d>
                  <m:dPr>
                    <m:begChr m:val=""/>
                    <m:endChr m:val="|"/>
                    <m:ctrlPr>
                      <w:rPr>
                        <w:rFonts w:ascii="Cambria Math" w:hAnsiTheme="minorHAnsi"/>
                        <w:i/>
                      </w:rPr>
                    </m:ctrlPr>
                  </m:dPr>
                  <m:e>
                    <m:nary>
                      <m:naryPr>
                        <m:chr m:val="∑"/>
                        <m:ctrlPr>
                          <w:rPr>
                            <w:rFonts w:ascii="Cambria Math" w:hAnsiTheme="minorHAnsi"/>
                            <w:i/>
                          </w:rPr>
                        </m:ctrlPr>
                      </m:naryPr>
                      <m:sub>
                        <m:r>
                          <w:rPr>
                            <w:rFonts w:ascii="Cambria Math" w:hAnsiTheme="minorHAnsi"/>
                          </w:rPr>
                          <m:t>kt</m:t>
                        </m:r>
                      </m:sub>
                      <m:sup>
                        <m:r>
                          <w:rPr>
                            <w:rFonts w:ascii="Cambria Math" w:hAnsiTheme="minorHAnsi"/>
                          </w:rPr>
                          <m:t>kb</m:t>
                        </m:r>
                      </m:sup>
                      <m:e>
                        <m:r>
                          <w:rPr>
                            <w:rFonts w:ascii="Cambria Math" w:hAnsiTheme="minorHAnsi"/>
                          </w:rPr>
                          <m:t>F</m:t>
                        </m:r>
                        <m:sSub>
                          <m:sSubPr>
                            <m:ctrlPr>
                              <w:rPr>
                                <w:rFonts w:ascii="Cambria Math" w:hAnsiTheme="minorHAnsi"/>
                                <w:i/>
                              </w:rPr>
                            </m:ctrlPr>
                          </m:sSubPr>
                          <m:e>
                            <m:r>
                              <w:rPr>
                                <w:rFonts w:ascii="Cambria Math" w:hAnsiTheme="minorHAnsi"/>
                              </w:rPr>
                              <m:t>H</m:t>
                            </m:r>
                          </m:e>
                          <m:sub>
                            <m:r>
                              <w:rPr>
                                <w:rFonts w:ascii="Cambria Math" w:hAnsiTheme="minorHAnsi"/>
                              </w:rPr>
                              <m:t>r</m:t>
                            </m:r>
                          </m:sub>
                        </m:sSub>
                        <m:ctrlPr>
                          <w:rPr>
                            <w:rFonts w:ascii="Cambria Math" w:hAnsi="Cambria Math"/>
                            <w:i/>
                          </w:rPr>
                        </m:ctrlPr>
                      </m:e>
                    </m:nary>
                    <m:ctrlPr>
                      <w:rPr>
                        <w:rFonts w:ascii="Cambria Math" w:hAnsi="Cambria Math"/>
                        <w:i/>
                      </w:rPr>
                    </m:ctrlPr>
                  </m:e>
                </m:d>
              </m:e>
              <m:sub>
                <m:r>
                  <w:rPr>
                    <w:rFonts w:ascii="Cambria Math" w:hAnsiTheme="minorHAnsi"/>
                  </w:rPr>
                  <m:t>i</m:t>
                </m:r>
              </m:sub>
            </m:sSub>
            <m:r>
              <w:rPr>
                <w:rFonts w:ascii="Cambria Math" w:hAnsiTheme="minorHAnsi"/>
              </w:rPr>
              <m:t>-</m:t>
            </m:r>
            <m:sSub>
              <m:sSubPr>
                <m:ctrlPr>
                  <w:rPr>
                    <w:rFonts w:ascii="Cambria Math" w:hAnsiTheme="minorHAnsi"/>
                    <w:i/>
                  </w:rPr>
                </m:ctrlPr>
              </m:sSubPr>
              <m:e>
                <m:d>
                  <m:dPr>
                    <m:begChr m:val=""/>
                    <m:endChr m:val="|"/>
                    <m:ctrlPr>
                      <w:rPr>
                        <w:rFonts w:ascii="Cambria Math" w:hAnsiTheme="minorHAnsi"/>
                        <w:i/>
                      </w:rPr>
                    </m:ctrlPr>
                  </m:dPr>
                  <m:e>
                    <m:nary>
                      <m:naryPr>
                        <m:chr m:val="∑"/>
                        <m:ctrlPr>
                          <w:rPr>
                            <w:rFonts w:ascii="Cambria Math" w:hAnsiTheme="minorHAnsi"/>
                            <w:i/>
                          </w:rPr>
                        </m:ctrlPr>
                      </m:naryPr>
                      <m:sub>
                        <m:r>
                          <w:rPr>
                            <w:rFonts w:ascii="Cambria Math" w:hAnsiTheme="minorHAnsi"/>
                          </w:rPr>
                          <m:t>kt</m:t>
                        </m:r>
                      </m:sub>
                      <m:sup>
                        <m:r>
                          <w:rPr>
                            <w:rFonts w:ascii="Cambria Math" w:hAnsiTheme="minorHAnsi"/>
                          </w:rPr>
                          <m:t>kb</m:t>
                        </m:r>
                      </m:sup>
                      <m:e>
                        <m:r>
                          <w:rPr>
                            <w:rFonts w:ascii="Cambria Math" w:hAnsiTheme="minorHAnsi"/>
                          </w:rPr>
                          <m:t>F</m:t>
                        </m:r>
                        <m:sSub>
                          <m:sSubPr>
                            <m:ctrlPr>
                              <w:rPr>
                                <w:rFonts w:ascii="Cambria Math" w:hAnsiTheme="minorHAnsi"/>
                                <w:i/>
                              </w:rPr>
                            </m:ctrlPr>
                          </m:sSubPr>
                          <m:e>
                            <m:r>
                              <w:rPr>
                                <w:rFonts w:ascii="Cambria Math" w:hAnsiTheme="minorHAnsi"/>
                              </w:rPr>
                              <m:t>H</m:t>
                            </m:r>
                          </m:e>
                          <m:sub>
                            <m:r>
                              <w:rPr>
                                <w:rFonts w:ascii="Cambria Math" w:hAnsiTheme="minorHAnsi"/>
                              </w:rPr>
                              <m:t>r</m:t>
                            </m:r>
                          </m:sub>
                        </m:sSub>
                        <m:ctrlPr>
                          <w:rPr>
                            <w:rFonts w:ascii="Cambria Math" w:hAnsi="Cambria Math"/>
                            <w:i/>
                          </w:rPr>
                        </m:ctrlPr>
                      </m:e>
                    </m:nary>
                    <m:ctrlPr>
                      <w:rPr>
                        <w:rFonts w:ascii="Cambria Math" w:hAnsi="Cambria Math"/>
                        <w:i/>
                      </w:rPr>
                    </m:ctrlPr>
                  </m:e>
                </m:d>
              </m:e>
              <m:sub>
                <m:r>
                  <w:rPr>
                    <w:rFonts w:ascii="Cambria Math" w:hAnsiTheme="minorHAnsi"/>
                  </w:rPr>
                  <m:t>i</m:t>
                </m:r>
                <m:r>
                  <w:rPr>
                    <w:rFonts w:ascii="Cambria Math" w:hAnsiTheme="minorHAnsi"/>
                  </w:rPr>
                  <m:t>-</m:t>
                </m:r>
                <m:r>
                  <w:rPr>
                    <w:rFonts w:ascii="Cambria Math" w:hAnsiTheme="minorHAnsi"/>
                  </w:rPr>
                  <m:t>1</m:t>
                </m:r>
              </m:sub>
            </m:sSub>
            <m:ctrlPr>
              <w:rPr>
                <w:rFonts w:ascii="Cambria Math" w:hAnsi="Cambria Math"/>
                <w:i/>
              </w:rPr>
            </m:ctrlPr>
          </m:e>
        </m:d>
        <m:r>
          <w:rPr>
            <w:rFonts w:ascii="Cambria Math" w:hAnsiTheme="minorHAnsi"/>
          </w:rPr>
          <m:t>=</m:t>
        </m:r>
        <m:f>
          <m:fPr>
            <m:ctrlPr>
              <w:rPr>
                <w:rFonts w:ascii="Cambria Math" w:hAnsi="Cambria Math"/>
                <w:i/>
              </w:rPr>
            </m:ctrlPr>
          </m:fPr>
          <m:num>
            <m:r>
              <w:rPr>
                <w:rFonts w:ascii="Cambria Math" w:hAnsiTheme="minorHAnsi"/>
              </w:rPr>
              <m:t>Δt</m:t>
            </m:r>
            <m:ctrlPr>
              <w:rPr>
                <w:rFonts w:ascii="Cambria Math" w:hAnsiTheme="minorHAnsi"/>
                <w:i/>
              </w:rPr>
            </m:ctrlPr>
          </m:num>
          <m:den>
            <m:r>
              <w:rPr>
                <w:rFonts w:ascii="Cambria Math" w:hAnsiTheme="minorHAnsi"/>
              </w:rPr>
              <m:t>Δx</m:t>
            </m:r>
            <m:ctrlPr>
              <w:rPr>
                <w:rFonts w:ascii="Cambria Math" w:hAnsiTheme="minorHAnsi"/>
                <w:i/>
              </w:rPr>
            </m:ctrlPr>
          </m:den>
        </m:f>
        <m:sSup>
          <m:sSupPr>
            <m:ctrlPr>
              <w:rPr>
                <w:rFonts w:ascii="Cambria Math" w:hAnsiTheme="minorHAnsi"/>
                <w:i/>
              </w:rPr>
            </m:ctrlPr>
          </m:sSupPr>
          <m:e>
            <m:nary>
              <m:naryPr>
                <m:chr m:val="∑"/>
                <m:ctrlPr>
                  <w:rPr>
                    <w:rFonts w:ascii="Cambria Math" w:hAnsiTheme="minorHAnsi"/>
                    <w:i/>
                  </w:rPr>
                </m:ctrlPr>
              </m:naryPr>
              <m:sub>
                <m:r>
                  <w:rPr>
                    <w:rFonts w:ascii="Cambria Math" w:hAnsiTheme="minorHAnsi"/>
                  </w:rPr>
                  <m:t>kt</m:t>
                </m:r>
              </m:sub>
              <m:sup>
                <m:r>
                  <w:rPr>
                    <w:rFonts w:ascii="Cambria Math" w:hAnsiTheme="minorHAnsi"/>
                  </w:rPr>
                  <m:t>kb</m:t>
                </m:r>
              </m:sup>
              <m:e>
                <m:d>
                  <m:dPr>
                    <m:ctrlPr>
                      <w:rPr>
                        <w:rFonts w:ascii="Cambria Math" w:hAnsiTheme="minorHAnsi"/>
                        <w:i/>
                      </w:rPr>
                    </m:ctrlPr>
                  </m:dPr>
                  <m:e>
                    <m:sSub>
                      <m:sSubPr>
                        <m:ctrlPr>
                          <w:rPr>
                            <w:rFonts w:ascii="Cambria Math" w:hAnsiTheme="minorHAnsi"/>
                            <w:i/>
                          </w:rPr>
                        </m:ctrlPr>
                      </m:sSubPr>
                      <m:e>
                        <m:d>
                          <m:dPr>
                            <m:begChr m:val=""/>
                            <m:endChr m:val="|"/>
                            <m:ctrlPr>
                              <w:rPr>
                                <w:rFonts w:ascii="Cambria Math" w:hAnsiTheme="minorHAnsi"/>
                                <w:i/>
                              </w:rPr>
                            </m:ctrlPr>
                          </m:dPr>
                          <m:e>
                            <m:r>
                              <w:rPr>
                                <w:rFonts w:ascii="Cambria Math" w:hAnsiTheme="minorHAnsi"/>
                              </w:rPr>
                              <m:t>F</m:t>
                            </m:r>
                            <m:sSub>
                              <m:sSubPr>
                                <m:ctrlPr>
                                  <w:rPr>
                                    <w:rFonts w:ascii="Cambria Math" w:hAnsiTheme="minorHAnsi"/>
                                    <w:i/>
                                  </w:rPr>
                                </m:ctrlPr>
                              </m:sSubPr>
                              <m:e>
                                <m:r>
                                  <w:rPr>
                                    <w:rFonts w:ascii="Cambria Math" w:hAnsiTheme="minorHAnsi"/>
                                  </w:rPr>
                                  <m:t>H</m:t>
                                </m:r>
                              </m:e>
                              <m:sub>
                                <m:r>
                                  <w:rPr>
                                    <w:rFonts w:ascii="Cambria Math" w:hAnsiTheme="minorHAnsi"/>
                                  </w:rPr>
                                  <m:t>r</m:t>
                                </m:r>
                              </m:sub>
                            </m:sSub>
                            <m:ctrlPr>
                              <w:rPr>
                                <w:rFonts w:ascii="Cambria Math" w:hAnsi="Cambria Math"/>
                                <w:i/>
                              </w:rPr>
                            </m:ctrlPr>
                          </m:e>
                        </m:d>
                      </m:e>
                      <m:sub>
                        <m:r>
                          <w:rPr>
                            <w:rFonts w:ascii="Cambria Math" w:hAnsiTheme="minorHAnsi"/>
                          </w:rPr>
                          <m:t>i</m:t>
                        </m:r>
                      </m:sub>
                    </m:sSub>
                    <m:r>
                      <w:rPr>
                        <w:rFonts w:ascii="Cambria Math" w:hAnsiTheme="minorHAnsi"/>
                      </w:rPr>
                      <m:t>-</m:t>
                    </m:r>
                    <m:sSub>
                      <m:sSubPr>
                        <m:ctrlPr>
                          <w:rPr>
                            <w:rFonts w:ascii="Cambria Math" w:hAnsiTheme="minorHAnsi"/>
                            <w:i/>
                          </w:rPr>
                        </m:ctrlPr>
                      </m:sSubPr>
                      <m:e>
                        <m:d>
                          <m:dPr>
                            <m:begChr m:val=""/>
                            <m:endChr m:val="|"/>
                            <m:ctrlPr>
                              <w:rPr>
                                <w:rFonts w:ascii="Cambria Math" w:hAnsiTheme="minorHAnsi"/>
                                <w:i/>
                              </w:rPr>
                            </m:ctrlPr>
                          </m:dPr>
                          <m:e>
                            <m:r>
                              <w:rPr>
                                <w:rFonts w:ascii="Cambria Math" w:hAnsiTheme="minorHAnsi"/>
                              </w:rPr>
                              <m:t>F</m:t>
                            </m:r>
                            <m:sSub>
                              <m:sSubPr>
                                <m:ctrlPr>
                                  <w:rPr>
                                    <w:rFonts w:ascii="Cambria Math" w:hAnsiTheme="minorHAnsi"/>
                                    <w:i/>
                                  </w:rPr>
                                </m:ctrlPr>
                              </m:sSubPr>
                              <m:e>
                                <m:r>
                                  <w:rPr>
                                    <w:rFonts w:ascii="Cambria Math" w:hAnsiTheme="minorHAnsi"/>
                                  </w:rPr>
                                  <m:t>H</m:t>
                                </m:r>
                              </m:e>
                              <m:sub>
                                <m:r>
                                  <w:rPr>
                                    <w:rFonts w:ascii="Cambria Math" w:hAnsiTheme="minorHAnsi"/>
                                  </w:rPr>
                                  <m:t>r</m:t>
                                </m:r>
                              </m:sub>
                            </m:sSub>
                            <m:ctrlPr>
                              <w:rPr>
                                <w:rFonts w:ascii="Cambria Math" w:hAnsi="Cambria Math"/>
                                <w:i/>
                              </w:rPr>
                            </m:ctrlPr>
                          </m:e>
                        </m:d>
                      </m:e>
                      <m:sub>
                        <m:r>
                          <w:rPr>
                            <w:rFonts w:ascii="Cambria Math" w:hAnsiTheme="minorHAnsi"/>
                          </w:rPr>
                          <m:t>i</m:t>
                        </m:r>
                        <m:r>
                          <w:rPr>
                            <w:rFonts w:ascii="Cambria Math" w:hAnsiTheme="minorHAnsi"/>
                          </w:rPr>
                          <m:t>-</m:t>
                        </m:r>
                        <m:r>
                          <w:rPr>
                            <w:rFonts w:ascii="Cambria Math" w:hAnsiTheme="minorHAnsi"/>
                          </w:rPr>
                          <m:t>1</m:t>
                        </m:r>
                      </m:sub>
                    </m:sSub>
                    <m:ctrlPr>
                      <w:rPr>
                        <w:rFonts w:ascii="Cambria Math" w:hAnsi="Cambria Math"/>
                        <w:i/>
                      </w:rPr>
                    </m:ctrlPr>
                  </m:e>
                </m:d>
                <m:ctrlPr>
                  <w:rPr>
                    <w:rFonts w:ascii="Cambria Math" w:hAnsi="Cambria Math"/>
                    <w:i/>
                  </w:rPr>
                </m:ctrlPr>
              </m:e>
            </m:nary>
          </m:e>
          <m:sup>
            <m:r>
              <w:rPr>
                <w:rFonts w:ascii="Cambria Math" w:hAnsiTheme="minorHAnsi"/>
              </w:rPr>
              <m:t>n</m:t>
            </m:r>
          </m:sup>
        </m:sSup>
      </m:oMath>
      <w:r w:rsidRPr="00B7030B">
        <w:rPr>
          <w:rFonts w:asciiTheme="minorHAnsi" w:hAnsiTheme="minorHAnsi"/>
        </w:rPr>
        <w:tab/>
      </w:r>
      <w:r w:rsidRPr="00B7030B">
        <w:rPr>
          <w:rStyle w:val="EquationCaption"/>
          <w:rFonts w:asciiTheme="minorHAnsi" w:hAnsiTheme="minorHAnsi"/>
        </w:rPr>
        <w:t>(</w:t>
      </w:r>
      <w:r>
        <w:rPr>
          <w:rStyle w:val="EquationCaption"/>
          <w:rFonts w:asciiTheme="minorHAnsi" w:hAnsiTheme="minorHAnsi"/>
        </w:rPr>
        <w:fldChar w:fldCharType="begin"/>
      </w:r>
      <w:r>
        <w:rPr>
          <w:rStyle w:val="EquationCaption"/>
          <w:rFonts w:asciiTheme="minorHAnsi" w:hAnsiTheme="minorHAnsi"/>
        </w:rPr>
        <w:instrText xml:space="preserve"> STYLEREF 1 \s </w:instrText>
      </w:r>
      <w:r>
        <w:rPr>
          <w:rStyle w:val="EquationCaption"/>
          <w:rFonts w:asciiTheme="minorHAnsi" w:hAnsiTheme="minorHAnsi"/>
        </w:rPr>
        <w:fldChar w:fldCharType="separate"/>
      </w:r>
      <w:r w:rsidR="00A95042">
        <w:rPr>
          <w:rStyle w:val="EquationCaption"/>
          <w:rFonts w:asciiTheme="minorHAnsi" w:hAnsiTheme="minorHAnsi"/>
          <w:noProof/>
        </w:rPr>
        <w:t>5</w:t>
      </w:r>
      <w:r>
        <w:rPr>
          <w:rStyle w:val="EquationCaption"/>
          <w:rFonts w:asciiTheme="minorHAnsi" w:hAnsiTheme="minorHAnsi"/>
        </w:rPr>
        <w:fldChar w:fldCharType="end"/>
      </w:r>
      <w:r>
        <w:rPr>
          <w:rStyle w:val="EquationCaption"/>
          <w:rFonts w:asciiTheme="minorHAnsi" w:hAnsiTheme="minorHAnsi"/>
        </w:rPr>
        <w:noBreakHyphen/>
      </w:r>
      <w:r>
        <w:rPr>
          <w:rStyle w:val="EquationCaption"/>
          <w:rFonts w:asciiTheme="minorHAnsi" w:hAnsiTheme="minorHAnsi"/>
        </w:rPr>
        <w:fldChar w:fldCharType="begin"/>
      </w:r>
      <w:r>
        <w:rPr>
          <w:rStyle w:val="EquationCaption"/>
          <w:rFonts w:asciiTheme="minorHAnsi" w:hAnsiTheme="minorHAnsi"/>
        </w:rPr>
        <w:instrText xml:space="preserve"> SEQ Equation \* ARABIC \s 1 </w:instrText>
      </w:r>
      <w:r>
        <w:rPr>
          <w:rStyle w:val="EquationCaption"/>
          <w:rFonts w:asciiTheme="minorHAnsi" w:hAnsiTheme="minorHAnsi"/>
        </w:rPr>
        <w:fldChar w:fldCharType="separate"/>
      </w:r>
      <w:r w:rsidR="00A95042">
        <w:rPr>
          <w:rStyle w:val="EquationCaption"/>
          <w:rFonts w:asciiTheme="minorHAnsi" w:hAnsiTheme="minorHAnsi"/>
          <w:noProof/>
        </w:rPr>
        <w:t>22</w:t>
      </w:r>
      <w:r>
        <w:rPr>
          <w:rStyle w:val="EquationCaption"/>
          <w:rFonts w:asciiTheme="minorHAnsi" w:hAnsiTheme="minorHAnsi"/>
        </w:rPr>
        <w:fldChar w:fldCharType="end"/>
      </w:r>
      <w:r w:rsidRPr="00B7030B">
        <w:rPr>
          <w:rStyle w:val="EquationCaption"/>
          <w:rFonts w:asciiTheme="minorHAnsi" w:hAnsiTheme="minorHAnsi"/>
        </w:rPr>
        <w:t>)</w:t>
      </w:r>
    </w:p>
    <w:p w14:paraId="05F7D8A7" w14:textId="65B88168" w:rsidR="00E564CF" w:rsidRPr="00B7030B" w:rsidRDefault="00E564CF" w:rsidP="00E564CF">
      <w:pPr>
        <w:pStyle w:val="equation"/>
        <w:rPr>
          <w:rFonts w:asciiTheme="minorHAnsi" w:hAnsiTheme="minorHAnsi"/>
        </w:rPr>
      </w:pPr>
      <w:r w:rsidRPr="00B7030B">
        <w:rPr>
          <w:rFonts w:asciiTheme="minorHAnsi" w:hAnsiTheme="minorHAnsi"/>
        </w:rPr>
        <w:tab/>
      </w:r>
      <m:oMath>
        <m:r>
          <m:rPr>
            <m:sty m:val="p"/>
          </m:rPr>
          <w:rPr>
            <w:rFonts w:ascii="Cambria Math" w:hAnsiTheme="minorHAnsi"/>
          </w:rPr>
          <w:br/>
        </m:r>
      </m:oMath>
      <m:oMathPara>
        <m:oMath>
          <m:r>
            <w:rPr>
              <w:rFonts w:ascii="Cambria Math" w:hAnsiTheme="minorHAnsi"/>
            </w:rPr>
            <m:t>Δtg</m:t>
          </m:r>
          <m:func>
            <m:funcPr>
              <m:ctrlPr>
                <w:rPr>
                  <w:rFonts w:ascii="Cambria Math" w:hAnsiTheme="minorHAnsi"/>
                  <w:i/>
                </w:rPr>
              </m:ctrlPr>
            </m:funcPr>
            <m:fName>
              <m:r>
                <w:rPr>
                  <w:rFonts w:ascii="Cambria Math" w:hAnsiTheme="minorHAnsi"/>
                </w:rPr>
                <m:t>sin</m:t>
              </m:r>
            </m:fName>
            <m:e>
              <m:r>
                <w:rPr>
                  <w:rFonts w:ascii="Cambria Math" w:hAnsiTheme="minorHAnsi"/>
                </w:rPr>
                <m:t>α</m:t>
              </m:r>
            </m:e>
          </m:func>
          <m:f>
            <m:fPr>
              <m:ctrlPr>
                <w:rPr>
                  <w:rFonts w:ascii="Cambria Math" w:hAnsiTheme="minorHAnsi"/>
                  <w:i/>
                </w:rPr>
              </m:ctrlPr>
            </m:fPr>
            <m:num>
              <m:r>
                <w:rPr>
                  <w:rFonts w:ascii="Cambria Math" w:hAnsiTheme="minorHAnsi"/>
                </w:rPr>
                <m:t>∂</m:t>
              </m:r>
            </m:num>
            <m:den>
              <m:r>
                <w:rPr>
                  <w:rFonts w:ascii="Cambria Math" w:hAnsiTheme="minorHAnsi"/>
                </w:rPr>
                <m:t>∂x</m:t>
              </m:r>
            </m:den>
          </m:f>
          <m:nary>
            <m:naryPr>
              <m:ctrlPr>
                <w:rPr>
                  <w:rFonts w:ascii="Cambria Math" w:hAnsiTheme="minorHAnsi"/>
                  <w:i/>
                </w:rPr>
              </m:ctrlPr>
            </m:naryPr>
            <m:sub>
              <m:r>
                <w:rPr>
                  <w:rFonts w:ascii="Cambria Math" w:hAnsiTheme="minorHAnsi"/>
                </w:rPr>
                <m:t>η</m:t>
              </m:r>
            </m:sub>
            <m:sup>
              <m:r>
                <w:rPr>
                  <w:rFonts w:ascii="Cambria Math" w:hAnsi="Cambria Math" w:cs="Cambria Math"/>
                </w:rPr>
                <m:t>h</m:t>
              </m:r>
              <m:ctrlPr>
                <w:rPr>
                  <w:rFonts w:ascii="Cambria Math" w:hAnsi="Cambria Math"/>
                  <w:i/>
                </w:rPr>
              </m:ctrlPr>
            </m:sup>
            <m:e>
              <m:ctrlPr>
                <w:rPr>
                  <w:rFonts w:ascii="Cambria Math" w:hAnsi="Cambria Math"/>
                  <w:i/>
                </w:rPr>
              </m:ctrlPr>
            </m:e>
          </m:nary>
          <m:r>
            <w:rPr>
              <w:rFonts w:ascii="Cambria Math" w:hAnsiTheme="minorHAnsi"/>
            </w:rPr>
            <m:t>Bdz</m:t>
          </m:r>
          <m:r>
            <w:rPr>
              <w:rFonts w:ascii="Cambria Math" w:hAnsiTheme="minorHAnsi"/>
            </w:rPr>
            <m:t>≈</m:t>
          </m:r>
          <m:r>
            <w:rPr>
              <w:rFonts w:ascii="Cambria Math" w:hAnsiTheme="minorHAnsi"/>
            </w:rPr>
            <m:t>Δtg</m:t>
          </m:r>
          <m:func>
            <m:funcPr>
              <m:ctrlPr>
                <w:rPr>
                  <w:rFonts w:ascii="Cambria Math" w:hAnsiTheme="minorHAnsi"/>
                  <w:i/>
                </w:rPr>
              </m:ctrlPr>
            </m:funcPr>
            <m:fName>
              <m:r>
                <w:rPr>
                  <w:rFonts w:ascii="Cambria Math" w:hAnsiTheme="minorHAnsi"/>
                </w:rPr>
                <m:t>sin</m:t>
              </m:r>
            </m:fName>
            <m:e>
              <m:r>
                <w:rPr>
                  <w:rFonts w:ascii="Cambria Math" w:hAnsiTheme="minorHAnsi"/>
                </w:rPr>
                <m:t>α</m:t>
              </m:r>
            </m:e>
          </m:func>
          <m:f>
            <m:fPr>
              <m:ctrlPr>
                <w:rPr>
                  <w:rFonts w:ascii="Cambria Math" w:hAnsiTheme="minorHAnsi"/>
                  <w:i/>
                </w:rPr>
              </m:ctrlPr>
            </m:fPr>
            <m:num>
              <m:r>
                <w:rPr>
                  <w:rFonts w:ascii="Cambria Math" w:hAnsiTheme="minorHAnsi"/>
                </w:rPr>
                <m:t>∂</m:t>
              </m:r>
            </m:num>
            <m:den>
              <m:r>
                <w:rPr>
                  <w:rFonts w:ascii="Cambria Math" w:hAnsiTheme="minorHAnsi"/>
                </w:rPr>
                <m:t>∂x</m:t>
              </m:r>
            </m:den>
          </m:f>
          <m:nary>
            <m:naryPr>
              <m:chr m:val="∑"/>
              <m:ctrlPr>
                <w:rPr>
                  <w:rFonts w:ascii="Cambria Math" w:hAnsiTheme="minorHAnsi"/>
                  <w:i/>
                </w:rPr>
              </m:ctrlPr>
            </m:naryPr>
            <m:sub>
              <m:r>
                <w:rPr>
                  <w:rFonts w:ascii="Cambria Math" w:hAnsiTheme="minorHAnsi"/>
                </w:rPr>
                <m:t>kt</m:t>
              </m:r>
            </m:sub>
            <m:sup>
              <m:r>
                <w:rPr>
                  <w:rFonts w:ascii="Cambria Math" w:hAnsiTheme="minorHAnsi"/>
                </w:rPr>
                <m:t>kb</m:t>
              </m:r>
            </m:sup>
            <m:e>
              <m:r>
                <w:rPr>
                  <w:rFonts w:ascii="Cambria Math" w:hAnsiTheme="minorHAnsi"/>
                </w:rPr>
                <m:t>B</m:t>
              </m:r>
              <m:sSub>
                <m:sSubPr>
                  <m:ctrlPr>
                    <w:rPr>
                      <w:rFonts w:ascii="Cambria Math" w:hAnsiTheme="minorHAnsi"/>
                      <w:i/>
                    </w:rPr>
                  </m:ctrlPr>
                </m:sSubPr>
                <m:e>
                  <m:r>
                    <w:rPr>
                      <w:rFonts w:ascii="Cambria Math" w:hAnsiTheme="minorHAnsi"/>
                    </w:rPr>
                    <m:t>H</m:t>
                  </m:r>
                </m:e>
                <m:sub>
                  <m:r>
                    <w:rPr>
                      <w:rFonts w:ascii="Cambria Math" w:hAnsiTheme="minorHAnsi"/>
                    </w:rPr>
                    <m:t>r</m:t>
                  </m:r>
                </m:sub>
              </m:sSub>
              <m:ctrlPr>
                <w:rPr>
                  <w:rFonts w:ascii="Cambria Math" w:hAnsi="Cambria Math"/>
                  <w:i/>
                </w:rPr>
              </m:ctrlPr>
            </m:e>
          </m:nary>
          <m:r>
            <m:rPr>
              <m:sty m:val="p"/>
            </m:rPr>
            <w:rPr>
              <w:rFonts w:ascii="Cambria Math" w:hAnsiTheme="minorHAnsi"/>
            </w:rPr>
            <w:br/>
          </m:r>
        </m:oMath>
      </m:oMathPara>
      <m:oMath>
        <m:r>
          <w:rPr>
            <w:rFonts w:ascii="Cambria Math" w:hAnsiTheme="minorHAnsi"/>
          </w:rPr>
          <m:t>≈</m:t>
        </m:r>
        <m:f>
          <m:fPr>
            <m:ctrlPr>
              <w:rPr>
                <w:rFonts w:ascii="Cambria Math" w:hAnsi="Cambria Math"/>
                <w:i/>
              </w:rPr>
            </m:ctrlPr>
          </m:fPr>
          <m:num>
            <m:r>
              <w:rPr>
                <w:rFonts w:ascii="Cambria Math" w:hAnsiTheme="minorHAnsi"/>
              </w:rPr>
              <m:t>Δtg</m:t>
            </m:r>
            <m:func>
              <m:funcPr>
                <m:ctrlPr>
                  <w:rPr>
                    <w:rFonts w:ascii="Cambria Math" w:hAnsiTheme="minorHAnsi"/>
                    <w:i/>
                  </w:rPr>
                </m:ctrlPr>
              </m:funcPr>
              <m:fName>
                <m:r>
                  <w:rPr>
                    <w:rFonts w:ascii="Cambria Math" w:hAnsiTheme="minorHAnsi"/>
                  </w:rPr>
                  <m:t>sin</m:t>
                </m:r>
              </m:fName>
              <m:e>
                <m:r>
                  <w:rPr>
                    <w:rFonts w:ascii="Cambria Math" w:hAnsiTheme="minorHAnsi"/>
                  </w:rPr>
                  <m:t>α</m:t>
                </m:r>
              </m:e>
            </m:func>
          </m:num>
          <m:den>
            <m:r>
              <w:rPr>
                <w:rFonts w:ascii="Cambria Math" w:hAnsiTheme="minorHAnsi"/>
              </w:rPr>
              <m:t>Δx</m:t>
            </m:r>
            <m:ctrlPr>
              <w:rPr>
                <w:rFonts w:ascii="Cambria Math" w:hAnsiTheme="minorHAnsi"/>
                <w:i/>
              </w:rPr>
            </m:ctrlPr>
          </m:den>
        </m:f>
        <m:d>
          <m:dPr>
            <m:ctrlPr>
              <w:rPr>
                <w:rFonts w:ascii="Cambria Math" w:hAnsiTheme="minorHAnsi"/>
                <w:i/>
              </w:rPr>
            </m:ctrlPr>
          </m:dPr>
          <m:e>
            <m:sSub>
              <m:sSubPr>
                <m:ctrlPr>
                  <w:rPr>
                    <w:rFonts w:ascii="Cambria Math" w:hAnsiTheme="minorHAnsi"/>
                    <w:i/>
                  </w:rPr>
                </m:ctrlPr>
              </m:sSubPr>
              <m:e>
                <m:d>
                  <m:dPr>
                    <m:begChr m:val=""/>
                    <m:endChr m:val="|"/>
                    <m:ctrlPr>
                      <w:rPr>
                        <w:rFonts w:ascii="Cambria Math" w:hAnsiTheme="minorHAnsi"/>
                        <w:i/>
                      </w:rPr>
                    </m:ctrlPr>
                  </m:dPr>
                  <m:e>
                    <m:nary>
                      <m:naryPr>
                        <m:chr m:val="∑"/>
                        <m:ctrlPr>
                          <w:rPr>
                            <w:rFonts w:ascii="Cambria Math" w:hAnsiTheme="minorHAnsi"/>
                            <w:i/>
                          </w:rPr>
                        </m:ctrlPr>
                      </m:naryPr>
                      <m:sub>
                        <m:r>
                          <w:rPr>
                            <w:rFonts w:ascii="Cambria Math" w:hAnsiTheme="minorHAnsi"/>
                          </w:rPr>
                          <m:t>kt</m:t>
                        </m:r>
                      </m:sub>
                      <m:sup>
                        <m:r>
                          <w:rPr>
                            <w:rFonts w:ascii="Cambria Math" w:hAnsiTheme="minorHAnsi"/>
                          </w:rPr>
                          <m:t>kb</m:t>
                        </m:r>
                      </m:sup>
                      <m:e>
                        <m:r>
                          <w:rPr>
                            <w:rFonts w:ascii="Cambria Math" w:hAnsiTheme="minorHAnsi"/>
                          </w:rPr>
                          <m:t>B</m:t>
                        </m:r>
                        <m:sSub>
                          <m:sSubPr>
                            <m:ctrlPr>
                              <w:rPr>
                                <w:rFonts w:ascii="Cambria Math" w:hAnsiTheme="minorHAnsi"/>
                                <w:i/>
                              </w:rPr>
                            </m:ctrlPr>
                          </m:sSubPr>
                          <m:e>
                            <m:r>
                              <w:rPr>
                                <w:rFonts w:ascii="Cambria Math" w:hAnsiTheme="minorHAnsi"/>
                              </w:rPr>
                              <m:t>H</m:t>
                            </m:r>
                          </m:e>
                          <m:sub>
                            <m:r>
                              <w:rPr>
                                <w:rFonts w:ascii="Cambria Math" w:hAnsiTheme="minorHAnsi"/>
                              </w:rPr>
                              <m:t>r</m:t>
                            </m:r>
                          </m:sub>
                        </m:sSub>
                        <m:ctrlPr>
                          <w:rPr>
                            <w:rFonts w:ascii="Cambria Math" w:hAnsi="Cambria Math"/>
                            <w:i/>
                          </w:rPr>
                        </m:ctrlPr>
                      </m:e>
                    </m:nary>
                    <m:ctrlPr>
                      <w:rPr>
                        <w:rFonts w:ascii="Cambria Math" w:hAnsi="Cambria Math"/>
                        <w:i/>
                      </w:rPr>
                    </m:ctrlPr>
                  </m:e>
                </m:d>
              </m:e>
              <m:sub>
                <m:r>
                  <w:rPr>
                    <w:rFonts w:ascii="Cambria Math" w:hAnsiTheme="minorHAnsi"/>
                  </w:rPr>
                  <m:t>i</m:t>
                </m:r>
              </m:sub>
            </m:sSub>
            <m:r>
              <w:rPr>
                <w:rFonts w:ascii="Cambria Math" w:hAnsiTheme="minorHAnsi"/>
              </w:rPr>
              <m:t>-</m:t>
            </m:r>
            <m:sSub>
              <m:sSubPr>
                <m:ctrlPr>
                  <w:rPr>
                    <w:rFonts w:ascii="Cambria Math" w:hAnsiTheme="minorHAnsi"/>
                    <w:i/>
                  </w:rPr>
                </m:ctrlPr>
              </m:sSubPr>
              <m:e>
                <m:d>
                  <m:dPr>
                    <m:begChr m:val=""/>
                    <m:endChr m:val="|"/>
                    <m:ctrlPr>
                      <w:rPr>
                        <w:rFonts w:ascii="Cambria Math" w:hAnsiTheme="minorHAnsi"/>
                        <w:i/>
                      </w:rPr>
                    </m:ctrlPr>
                  </m:dPr>
                  <m:e>
                    <m:nary>
                      <m:naryPr>
                        <m:chr m:val="∑"/>
                        <m:ctrlPr>
                          <w:rPr>
                            <w:rFonts w:ascii="Cambria Math" w:hAnsiTheme="minorHAnsi"/>
                            <w:i/>
                          </w:rPr>
                        </m:ctrlPr>
                      </m:naryPr>
                      <m:sub>
                        <m:r>
                          <w:rPr>
                            <w:rFonts w:ascii="Cambria Math" w:hAnsiTheme="minorHAnsi"/>
                          </w:rPr>
                          <m:t>kt</m:t>
                        </m:r>
                      </m:sub>
                      <m:sup>
                        <m:r>
                          <w:rPr>
                            <w:rFonts w:ascii="Cambria Math" w:hAnsiTheme="minorHAnsi"/>
                          </w:rPr>
                          <m:t>kb</m:t>
                        </m:r>
                      </m:sup>
                      <m:e>
                        <m:r>
                          <w:rPr>
                            <w:rFonts w:ascii="Cambria Math" w:hAnsiTheme="minorHAnsi"/>
                          </w:rPr>
                          <m:t>B</m:t>
                        </m:r>
                        <m:sSub>
                          <m:sSubPr>
                            <m:ctrlPr>
                              <w:rPr>
                                <w:rFonts w:ascii="Cambria Math" w:hAnsiTheme="minorHAnsi"/>
                                <w:i/>
                              </w:rPr>
                            </m:ctrlPr>
                          </m:sSubPr>
                          <m:e>
                            <m:r>
                              <w:rPr>
                                <w:rFonts w:ascii="Cambria Math" w:hAnsiTheme="minorHAnsi"/>
                              </w:rPr>
                              <m:t>H</m:t>
                            </m:r>
                          </m:e>
                          <m:sub>
                            <m:r>
                              <w:rPr>
                                <w:rFonts w:ascii="Cambria Math" w:hAnsiTheme="minorHAnsi"/>
                              </w:rPr>
                              <m:t>r</m:t>
                            </m:r>
                          </m:sub>
                        </m:sSub>
                        <m:ctrlPr>
                          <w:rPr>
                            <w:rFonts w:ascii="Cambria Math" w:hAnsi="Cambria Math"/>
                            <w:i/>
                          </w:rPr>
                        </m:ctrlPr>
                      </m:e>
                    </m:nary>
                    <m:ctrlPr>
                      <w:rPr>
                        <w:rFonts w:ascii="Cambria Math" w:hAnsi="Cambria Math"/>
                        <w:i/>
                      </w:rPr>
                    </m:ctrlPr>
                  </m:e>
                </m:d>
              </m:e>
              <m:sub>
                <m:r>
                  <w:rPr>
                    <w:rFonts w:ascii="Cambria Math" w:hAnsiTheme="minorHAnsi"/>
                  </w:rPr>
                  <m:t>i</m:t>
                </m:r>
                <m:r>
                  <w:rPr>
                    <w:rFonts w:ascii="Cambria Math" w:hAnsiTheme="minorHAnsi"/>
                  </w:rPr>
                  <m:t>-</m:t>
                </m:r>
                <m:r>
                  <w:rPr>
                    <w:rFonts w:ascii="Cambria Math" w:hAnsiTheme="minorHAnsi"/>
                  </w:rPr>
                  <m:t>1</m:t>
                </m:r>
              </m:sub>
            </m:sSub>
            <m:ctrlPr>
              <w:rPr>
                <w:rFonts w:ascii="Cambria Math" w:hAnsi="Cambria Math"/>
                <w:i/>
              </w:rPr>
            </m:ctrlPr>
          </m:e>
        </m:d>
        <m:r>
          <w:rPr>
            <w:rFonts w:ascii="Cambria Math" w:hAnsiTheme="minorHAnsi"/>
          </w:rPr>
          <m:t>=</m:t>
        </m:r>
        <m:f>
          <m:fPr>
            <m:ctrlPr>
              <w:rPr>
                <w:rFonts w:ascii="Cambria Math" w:hAnsi="Cambria Math"/>
                <w:i/>
              </w:rPr>
            </m:ctrlPr>
          </m:fPr>
          <m:num>
            <m:r>
              <w:rPr>
                <w:rFonts w:ascii="Cambria Math" w:hAnsiTheme="minorHAnsi"/>
              </w:rPr>
              <m:t>Δtg</m:t>
            </m:r>
            <m:func>
              <m:funcPr>
                <m:ctrlPr>
                  <w:rPr>
                    <w:rFonts w:ascii="Cambria Math" w:hAnsiTheme="minorHAnsi"/>
                    <w:i/>
                  </w:rPr>
                </m:ctrlPr>
              </m:funcPr>
              <m:fName>
                <m:r>
                  <w:rPr>
                    <w:rFonts w:ascii="Cambria Math" w:hAnsiTheme="minorHAnsi"/>
                  </w:rPr>
                  <m:t>sin</m:t>
                </m:r>
              </m:fName>
              <m:e>
                <m:r>
                  <w:rPr>
                    <w:rFonts w:ascii="Cambria Math" w:hAnsiTheme="minorHAnsi"/>
                  </w:rPr>
                  <m:t>α</m:t>
                </m:r>
              </m:e>
            </m:func>
          </m:num>
          <m:den>
            <m:r>
              <w:rPr>
                <w:rFonts w:ascii="Cambria Math" w:hAnsiTheme="minorHAnsi"/>
              </w:rPr>
              <m:t>Δx</m:t>
            </m:r>
            <m:ctrlPr>
              <w:rPr>
                <w:rFonts w:ascii="Cambria Math" w:hAnsiTheme="minorHAnsi"/>
                <w:i/>
              </w:rPr>
            </m:ctrlPr>
          </m:den>
        </m:f>
        <m:nary>
          <m:naryPr>
            <m:chr m:val="∑"/>
            <m:ctrlPr>
              <w:rPr>
                <w:rFonts w:ascii="Cambria Math" w:hAnsiTheme="minorHAnsi"/>
                <w:i/>
              </w:rPr>
            </m:ctrlPr>
          </m:naryPr>
          <m:sub>
            <m:r>
              <w:rPr>
                <w:rFonts w:ascii="Cambria Math" w:hAnsiTheme="minorHAnsi"/>
              </w:rPr>
              <m:t>kt</m:t>
            </m:r>
          </m:sub>
          <m:sup>
            <m:r>
              <w:rPr>
                <w:rFonts w:ascii="Cambria Math" w:hAnsiTheme="minorHAnsi"/>
              </w:rPr>
              <m:t>kb</m:t>
            </m:r>
          </m:sup>
          <m:e>
            <m:sSub>
              <m:sSubPr>
                <m:ctrlPr>
                  <w:rPr>
                    <w:rFonts w:ascii="Cambria Math" w:hAnsiTheme="minorHAnsi"/>
                    <w:i/>
                  </w:rPr>
                </m:ctrlPr>
              </m:sSubPr>
              <m:e>
                <m:d>
                  <m:dPr>
                    <m:begChr m:val=""/>
                    <m:endChr m:val="|"/>
                    <m:ctrlPr>
                      <w:rPr>
                        <w:rFonts w:ascii="Cambria Math" w:hAnsiTheme="minorHAnsi"/>
                        <w:i/>
                      </w:rPr>
                    </m:ctrlPr>
                  </m:dPr>
                  <m:e>
                    <m:r>
                      <w:rPr>
                        <w:rFonts w:ascii="Cambria Math" w:hAnsiTheme="minorHAnsi"/>
                      </w:rPr>
                      <m:t>(B</m:t>
                    </m:r>
                    <m:sSub>
                      <m:sSubPr>
                        <m:ctrlPr>
                          <w:rPr>
                            <w:rFonts w:ascii="Cambria Math" w:hAnsiTheme="minorHAnsi"/>
                            <w:i/>
                          </w:rPr>
                        </m:ctrlPr>
                      </m:sSubPr>
                      <m:e>
                        <m:r>
                          <w:rPr>
                            <w:rFonts w:ascii="Cambria Math" w:hAnsiTheme="minorHAnsi"/>
                          </w:rPr>
                          <m:t>H</m:t>
                        </m:r>
                      </m:e>
                      <m:sub>
                        <m:r>
                          <w:rPr>
                            <w:rFonts w:ascii="Cambria Math" w:hAnsiTheme="minorHAnsi"/>
                          </w:rPr>
                          <m:t>r</m:t>
                        </m:r>
                      </m:sub>
                    </m:sSub>
                    <m:ctrlPr>
                      <w:rPr>
                        <w:rFonts w:ascii="Cambria Math" w:hAnsi="Cambria Math"/>
                        <w:i/>
                      </w:rPr>
                    </m:ctrlPr>
                  </m:e>
                </m:d>
              </m:e>
              <m:sub>
                <m:r>
                  <w:rPr>
                    <w:rFonts w:ascii="Cambria Math" w:hAnsiTheme="minorHAnsi"/>
                  </w:rPr>
                  <m:t>i</m:t>
                </m:r>
              </m:sub>
            </m:sSub>
            <m:ctrlPr>
              <w:rPr>
                <w:rFonts w:ascii="Cambria Math" w:hAnsi="Cambria Math"/>
                <w:i/>
              </w:rPr>
            </m:ctrlPr>
          </m:e>
        </m:nary>
        <m:r>
          <w:rPr>
            <w:rFonts w:ascii="Cambria Math" w:hAnsiTheme="minorHAnsi"/>
          </w:rPr>
          <m:t>-</m:t>
        </m:r>
        <m:sSub>
          <m:sSubPr>
            <m:ctrlPr>
              <w:rPr>
                <w:rFonts w:ascii="Cambria Math" w:hAnsiTheme="minorHAnsi"/>
                <w:i/>
              </w:rPr>
            </m:ctrlPr>
          </m:sSubPr>
          <m:e>
            <m:d>
              <m:dPr>
                <m:begChr m:val=""/>
                <m:endChr m:val="|"/>
                <m:ctrlPr>
                  <w:rPr>
                    <w:rFonts w:ascii="Cambria Math" w:hAnsiTheme="minorHAnsi"/>
                    <w:i/>
                  </w:rPr>
                </m:ctrlPr>
              </m:dPr>
              <m:e>
                <m:r>
                  <w:rPr>
                    <w:rFonts w:ascii="Cambria Math" w:hAnsiTheme="minorHAnsi"/>
                  </w:rPr>
                  <m:t>B</m:t>
                </m:r>
                <m:sSub>
                  <m:sSubPr>
                    <m:ctrlPr>
                      <w:rPr>
                        <w:rFonts w:ascii="Cambria Math" w:hAnsiTheme="minorHAnsi"/>
                        <w:i/>
                      </w:rPr>
                    </m:ctrlPr>
                  </m:sSubPr>
                  <m:e>
                    <m:r>
                      <w:rPr>
                        <w:rFonts w:ascii="Cambria Math" w:hAnsiTheme="minorHAnsi"/>
                      </w:rPr>
                      <m:t>H</m:t>
                    </m:r>
                  </m:e>
                  <m:sub>
                    <m:r>
                      <w:rPr>
                        <w:rFonts w:ascii="Cambria Math" w:hAnsiTheme="minorHAnsi"/>
                      </w:rPr>
                      <m:t>r</m:t>
                    </m:r>
                  </m:sub>
                </m:sSub>
                <m:ctrlPr>
                  <w:rPr>
                    <w:rFonts w:ascii="Cambria Math" w:hAnsi="Cambria Math"/>
                    <w:i/>
                  </w:rPr>
                </m:ctrlPr>
              </m:e>
            </m:d>
          </m:e>
          <m:sub>
            <m:r>
              <w:rPr>
                <w:rFonts w:ascii="Cambria Math" w:hAnsiTheme="minorHAnsi"/>
              </w:rPr>
              <m:t>i</m:t>
            </m:r>
            <m:r>
              <w:rPr>
                <w:rFonts w:ascii="Cambria Math" w:hAnsiTheme="minorHAnsi"/>
              </w:rPr>
              <m:t>-</m:t>
            </m:r>
            <m:r>
              <w:rPr>
                <w:rFonts w:ascii="Cambria Math" w:hAnsiTheme="minorHAnsi"/>
              </w:rPr>
              <m:t>1</m:t>
            </m:r>
          </m:sub>
        </m:sSub>
        <m:r>
          <w:rPr>
            <w:rFonts w:ascii="Cambria Math" w:hAnsiTheme="minorHAnsi"/>
          </w:rPr>
          <m:t>)</m:t>
        </m:r>
      </m:oMath>
      <w:r w:rsidRPr="00B7030B">
        <w:rPr>
          <w:rFonts w:asciiTheme="minorHAnsi" w:hAnsiTheme="minorHAnsi"/>
        </w:rPr>
        <w:tab/>
      </w:r>
      <w:r w:rsidRPr="00B7030B">
        <w:rPr>
          <w:rStyle w:val="EquationCaption"/>
          <w:rFonts w:asciiTheme="minorHAnsi" w:hAnsiTheme="minorHAnsi"/>
        </w:rPr>
        <w:t>(</w:t>
      </w:r>
      <w:r>
        <w:rPr>
          <w:rStyle w:val="EquationCaption"/>
          <w:rFonts w:asciiTheme="minorHAnsi" w:hAnsiTheme="minorHAnsi"/>
        </w:rPr>
        <w:fldChar w:fldCharType="begin"/>
      </w:r>
      <w:r>
        <w:rPr>
          <w:rStyle w:val="EquationCaption"/>
          <w:rFonts w:asciiTheme="minorHAnsi" w:hAnsiTheme="minorHAnsi"/>
        </w:rPr>
        <w:instrText xml:space="preserve"> STYLEREF 1 \s </w:instrText>
      </w:r>
      <w:r>
        <w:rPr>
          <w:rStyle w:val="EquationCaption"/>
          <w:rFonts w:asciiTheme="minorHAnsi" w:hAnsiTheme="minorHAnsi"/>
        </w:rPr>
        <w:fldChar w:fldCharType="separate"/>
      </w:r>
      <w:r w:rsidR="00A95042">
        <w:rPr>
          <w:rStyle w:val="EquationCaption"/>
          <w:rFonts w:asciiTheme="minorHAnsi" w:hAnsiTheme="minorHAnsi"/>
          <w:noProof/>
        </w:rPr>
        <w:t>5</w:t>
      </w:r>
      <w:r>
        <w:rPr>
          <w:rStyle w:val="EquationCaption"/>
          <w:rFonts w:asciiTheme="minorHAnsi" w:hAnsiTheme="minorHAnsi"/>
        </w:rPr>
        <w:fldChar w:fldCharType="end"/>
      </w:r>
      <w:r>
        <w:rPr>
          <w:rStyle w:val="EquationCaption"/>
          <w:rFonts w:asciiTheme="minorHAnsi" w:hAnsiTheme="minorHAnsi"/>
        </w:rPr>
        <w:noBreakHyphen/>
      </w:r>
      <w:r>
        <w:rPr>
          <w:rStyle w:val="EquationCaption"/>
          <w:rFonts w:asciiTheme="minorHAnsi" w:hAnsiTheme="minorHAnsi"/>
        </w:rPr>
        <w:fldChar w:fldCharType="begin"/>
      </w:r>
      <w:r>
        <w:rPr>
          <w:rStyle w:val="EquationCaption"/>
          <w:rFonts w:asciiTheme="minorHAnsi" w:hAnsiTheme="minorHAnsi"/>
        </w:rPr>
        <w:instrText xml:space="preserve"> SEQ Equation \* ARABIC \s 1 </w:instrText>
      </w:r>
      <w:r>
        <w:rPr>
          <w:rStyle w:val="EquationCaption"/>
          <w:rFonts w:asciiTheme="minorHAnsi" w:hAnsiTheme="minorHAnsi"/>
        </w:rPr>
        <w:fldChar w:fldCharType="separate"/>
      </w:r>
      <w:r w:rsidR="00A95042">
        <w:rPr>
          <w:rStyle w:val="EquationCaption"/>
          <w:rFonts w:asciiTheme="minorHAnsi" w:hAnsiTheme="minorHAnsi"/>
          <w:noProof/>
        </w:rPr>
        <w:t>23</w:t>
      </w:r>
      <w:r>
        <w:rPr>
          <w:rStyle w:val="EquationCaption"/>
          <w:rFonts w:asciiTheme="minorHAnsi" w:hAnsiTheme="minorHAnsi"/>
        </w:rPr>
        <w:fldChar w:fldCharType="end"/>
      </w:r>
      <w:r w:rsidRPr="00B7030B">
        <w:rPr>
          <w:rStyle w:val="EquationCaption"/>
          <w:rFonts w:asciiTheme="minorHAnsi" w:hAnsiTheme="minorHAnsi"/>
        </w:rPr>
        <w:t>)</w:t>
      </w:r>
    </w:p>
    <w:p w14:paraId="23B01B9E" w14:textId="77777777" w:rsidR="00205538" w:rsidRPr="0076230E" w:rsidRDefault="00E564CF" w:rsidP="00E564CF">
      <w:pPr>
        <w:pStyle w:val="equation"/>
        <w:rPr>
          <w:rFonts w:asciiTheme="minorHAnsi" w:hAnsiTheme="minorHAnsi"/>
        </w:rPr>
      </w:pPr>
      <w:r w:rsidRPr="00B7030B">
        <w:rPr>
          <w:rFonts w:asciiTheme="minorHAnsi" w:hAnsiTheme="minorHAnsi"/>
        </w:rPr>
        <w:tab/>
      </w:r>
      <m:oMath>
        <m:r>
          <m:rPr>
            <m:sty m:val="p"/>
          </m:rPr>
          <w:rPr>
            <w:rFonts w:ascii="Cambria Math" w:hAnsiTheme="minorHAnsi"/>
          </w:rPr>
          <w:br/>
        </m:r>
      </m:oMath>
      <m:oMathPara>
        <m:oMath>
          <m:r>
            <w:rPr>
              <w:rFonts w:ascii="Cambria Math" w:hAnsiTheme="minorHAnsi"/>
            </w:rPr>
            <m:t>Δt</m:t>
          </m:r>
          <m:f>
            <m:fPr>
              <m:ctrlPr>
                <w:rPr>
                  <w:rFonts w:ascii="Cambria Math" w:hAnsiTheme="minorHAnsi"/>
                  <w:i/>
                </w:rPr>
              </m:ctrlPr>
            </m:fPr>
            <m:num>
              <m:r>
                <w:rPr>
                  <w:rFonts w:ascii="Cambria Math" w:hAnsiTheme="minorHAnsi"/>
                </w:rPr>
                <m:t>g</m:t>
              </m:r>
              <m:func>
                <m:funcPr>
                  <m:ctrlPr>
                    <w:rPr>
                      <w:rFonts w:ascii="Cambria Math" w:hAnsiTheme="minorHAnsi"/>
                      <w:i/>
                    </w:rPr>
                  </m:ctrlPr>
                </m:funcPr>
                <m:fName>
                  <m:r>
                    <w:rPr>
                      <w:rFonts w:ascii="Cambria Math" w:hAnsiTheme="minorHAnsi"/>
                    </w:rPr>
                    <m:t>cos</m:t>
                  </m:r>
                </m:fName>
                <m:e>
                  <m:r>
                    <w:rPr>
                      <w:rFonts w:ascii="Cambria Math" w:hAnsiTheme="minorHAnsi"/>
                    </w:rPr>
                    <m:t>α</m:t>
                  </m:r>
                </m:e>
              </m:func>
            </m:num>
            <m:den>
              <m:r>
                <w:rPr>
                  <w:rFonts w:ascii="Cambria Math" w:hAnsiTheme="minorHAnsi"/>
                </w:rPr>
                <m:t>ρ</m:t>
              </m:r>
            </m:den>
          </m:f>
          <m:f>
            <m:fPr>
              <m:ctrlPr>
                <w:rPr>
                  <w:rFonts w:ascii="Cambria Math" w:hAnsiTheme="minorHAnsi"/>
                  <w:i/>
                </w:rPr>
              </m:ctrlPr>
            </m:fPr>
            <m:num>
              <m:r>
                <w:rPr>
                  <w:rFonts w:ascii="Cambria Math" w:hAnsiTheme="minorHAnsi"/>
                </w:rPr>
                <m:t>∂</m:t>
              </m:r>
            </m:num>
            <m:den>
              <m:r>
                <w:rPr>
                  <w:rFonts w:ascii="Cambria Math" w:hAnsiTheme="minorHAnsi"/>
                </w:rPr>
                <m:t>∂x</m:t>
              </m:r>
            </m:den>
          </m:f>
          <m:nary>
            <m:naryPr>
              <m:ctrlPr>
                <w:rPr>
                  <w:rFonts w:ascii="Cambria Math" w:hAnsiTheme="minorHAnsi"/>
                  <w:i/>
                </w:rPr>
              </m:ctrlPr>
            </m:naryPr>
            <m:sub>
              <m:r>
                <w:rPr>
                  <w:rFonts w:ascii="Cambria Math" w:hAnsiTheme="minorHAnsi"/>
                </w:rPr>
                <m:t>η</m:t>
              </m:r>
            </m:sub>
            <m:sup>
              <m:r>
                <w:rPr>
                  <w:rFonts w:ascii="Cambria Math" w:hAnsi="Cambria Math" w:cs="Cambria Math"/>
                </w:rPr>
                <m:t>h</m:t>
              </m:r>
              <m:ctrlPr>
                <w:rPr>
                  <w:rFonts w:ascii="Cambria Math" w:hAnsi="Cambria Math"/>
                  <w:i/>
                </w:rPr>
              </m:ctrlPr>
            </m:sup>
            <m:e>
              <m:r>
                <w:rPr>
                  <w:rFonts w:ascii="Cambria Math" w:hAnsiTheme="minorHAnsi"/>
                </w:rPr>
                <m:t>B</m:t>
              </m:r>
            </m:e>
          </m:nary>
          <m:nary>
            <m:naryPr>
              <m:ctrlPr>
                <w:rPr>
                  <w:rFonts w:ascii="Cambria Math" w:hAnsiTheme="minorHAnsi"/>
                  <w:i/>
                </w:rPr>
              </m:ctrlPr>
            </m:naryPr>
            <m:sub>
              <m:r>
                <w:rPr>
                  <w:rFonts w:ascii="Cambria Math" w:hAnsiTheme="minorHAnsi"/>
                </w:rPr>
                <m:t>η</m:t>
              </m:r>
            </m:sub>
            <m:sup>
              <m:r>
                <w:rPr>
                  <w:rFonts w:ascii="Cambria Math" w:hAnsiTheme="minorHAnsi"/>
                </w:rPr>
                <m:t>z</m:t>
              </m:r>
            </m:sup>
            <m:e>
              <m:f>
                <m:fPr>
                  <m:ctrlPr>
                    <w:rPr>
                      <w:rFonts w:ascii="Cambria Math" w:hAnsiTheme="minorHAnsi"/>
                      <w:i/>
                    </w:rPr>
                  </m:ctrlPr>
                </m:fPr>
                <m:num>
                  <m:r>
                    <w:rPr>
                      <w:rFonts w:ascii="Cambria Math" w:hAnsiTheme="minorHAnsi"/>
                    </w:rPr>
                    <m:t>∂ρ</m:t>
                  </m:r>
                </m:num>
                <m:den>
                  <m:r>
                    <w:rPr>
                      <w:rFonts w:ascii="Cambria Math" w:hAnsiTheme="minorHAnsi"/>
                    </w:rPr>
                    <m:t>∂x</m:t>
                  </m:r>
                </m:den>
              </m:f>
              <m:r>
                <w:rPr>
                  <w:rFonts w:ascii="Cambria Math" w:hAnsiTheme="minorHAnsi"/>
                </w:rPr>
                <m:t>dzdz</m:t>
              </m:r>
            </m:e>
          </m:nary>
          <m:r>
            <w:rPr>
              <w:rFonts w:ascii="Cambria Math" w:hAnsiTheme="minorHAnsi"/>
            </w:rPr>
            <m:t>≈</m:t>
          </m:r>
          <m:r>
            <w:rPr>
              <w:rFonts w:ascii="Cambria Math" w:hAnsiTheme="minorHAnsi"/>
            </w:rPr>
            <m:t>Δt</m:t>
          </m:r>
          <m:f>
            <m:fPr>
              <m:ctrlPr>
                <w:rPr>
                  <w:rFonts w:ascii="Cambria Math" w:hAnsiTheme="minorHAnsi"/>
                  <w:i/>
                </w:rPr>
              </m:ctrlPr>
            </m:fPr>
            <m:num>
              <m:r>
                <w:rPr>
                  <w:rFonts w:ascii="Cambria Math" w:hAnsiTheme="minorHAnsi"/>
                </w:rPr>
                <m:t>g</m:t>
              </m:r>
              <m:func>
                <m:funcPr>
                  <m:ctrlPr>
                    <w:rPr>
                      <w:rFonts w:ascii="Cambria Math" w:hAnsiTheme="minorHAnsi"/>
                      <w:i/>
                    </w:rPr>
                  </m:ctrlPr>
                </m:funcPr>
                <m:fName>
                  <m:r>
                    <w:rPr>
                      <w:rFonts w:ascii="Cambria Math" w:hAnsiTheme="minorHAnsi"/>
                    </w:rPr>
                    <m:t>cos</m:t>
                  </m:r>
                </m:fName>
                <m:e>
                  <m:r>
                    <w:rPr>
                      <w:rFonts w:ascii="Cambria Math" w:hAnsiTheme="minorHAnsi"/>
                    </w:rPr>
                    <m:t>α</m:t>
                  </m:r>
                </m:e>
              </m:func>
            </m:num>
            <m:den>
              <m:r>
                <w:rPr>
                  <w:rFonts w:ascii="Cambria Math" w:hAnsiTheme="minorHAnsi"/>
                </w:rPr>
                <m:t>ρ</m:t>
              </m:r>
            </m:den>
          </m:f>
          <m:f>
            <m:fPr>
              <m:ctrlPr>
                <w:rPr>
                  <w:rFonts w:ascii="Cambria Math" w:hAnsiTheme="minorHAnsi"/>
                  <w:i/>
                </w:rPr>
              </m:ctrlPr>
            </m:fPr>
            <m:num>
              <m:r>
                <w:rPr>
                  <w:rFonts w:ascii="Cambria Math" w:hAnsiTheme="minorHAnsi"/>
                </w:rPr>
                <m:t>∂</m:t>
              </m:r>
            </m:num>
            <m:den>
              <m:r>
                <w:rPr>
                  <w:rFonts w:ascii="Cambria Math" w:hAnsiTheme="minorHAnsi"/>
                </w:rPr>
                <m:t>∂x</m:t>
              </m:r>
            </m:den>
          </m:f>
          <m:nary>
            <m:naryPr>
              <m:ctrlPr>
                <w:rPr>
                  <w:rFonts w:ascii="Cambria Math" w:hAnsiTheme="minorHAnsi"/>
                  <w:i/>
                </w:rPr>
              </m:ctrlPr>
            </m:naryPr>
            <m:sub>
              <m:r>
                <w:rPr>
                  <w:rFonts w:ascii="Cambria Math" w:hAnsiTheme="minorHAnsi"/>
                </w:rPr>
                <m:t>η</m:t>
              </m:r>
            </m:sub>
            <m:sup>
              <m:r>
                <w:rPr>
                  <w:rFonts w:ascii="Cambria Math" w:hAnsi="Cambria Math" w:cs="Cambria Math"/>
                </w:rPr>
                <m:t>h</m:t>
              </m:r>
              <m:ctrlPr>
                <w:rPr>
                  <w:rFonts w:ascii="Cambria Math" w:hAnsi="Cambria Math"/>
                  <w:i/>
                </w:rPr>
              </m:ctrlPr>
            </m:sup>
            <m:e>
              <m:r>
                <w:rPr>
                  <w:rFonts w:ascii="Cambria Math" w:hAnsiTheme="minorHAnsi"/>
                </w:rPr>
                <m:t>B</m:t>
              </m:r>
            </m:e>
          </m:nary>
          <m:nary>
            <m:naryPr>
              <m:chr m:val="∑"/>
              <m:ctrlPr>
                <w:rPr>
                  <w:rFonts w:ascii="Cambria Math" w:hAnsiTheme="minorHAnsi"/>
                  <w:i/>
                </w:rPr>
              </m:ctrlPr>
            </m:naryPr>
            <m:sub>
              <m:r>
                <w:rPr>
                  <w:rFonts w:ascii="Cambria Math" w:hAnsiTheme="minorHAnsi"/>
                </w:rPr>
                <m:t>kt</m:t>
              </m:r>
            </m:sub>
            <m:sup>
              <m:r>
                <w:rPr>
                  <w:rFonts w:ascii="Cambria Math" w:hAnsiTheme="minorHAnsi"/>
                </w:rPr>
                <m:t>kb</m:t>
              </m:r>
            </m:sup>
            <m:e>
              <m:f>
                <m:fPr>
                  <m:ctrlPr>
                    <w:rPr>
                      <w:rFonts w:ascii="Cambria Math" w:hAnsiTheme="minorHAnsi"/>
                      <w:i/>
                    </w:rPr>
                  </m:ctrlPr>
                </m:fPr>
                <m:num>
                  <m:r>
                    <w:rPr>
                      <w:rFonts w:ascii="Cambria Math" w:hAnsiTheme="minorHAnsi"/>
                    </w:rPr>
                    <m:t>∂ρ</m:t>
                  </m:r>
                </m:num>
                <m:den>
                  <m:r>
                    <w:rPr>
                      <w:rFonts w:ascii="Cambria Math" w:hAnsiTheme="minorHAnsi"/>
                    </w:rPr>
                    <m:t>∂x</m:t>
                  </m:r>
                </m:den>
              </m:f>
              <m:sSub>
                <m:sSubPr>
                  <m:ctrlPr>
                    <w:rPr>
                      <w:rFonts w:ascii="Cambria Math" w:hAnsiTheme="minorHAnsi"/>
                      <w:i/>
                    </w:rPr>
                  </m:ctrlPr>
                </m:sSubPr>
                <m:e>
                  <m:r>
                    <w:rPr>
                      <w:rFonts w:ascii="Cambria Math" w:hAnsiTheme="minorHAnsi"/>
                    </w:rPr>
                    <m:t>H</m:t>
                  </m:r>
                </m:e>
                <m:sub>
                  <m:r>
                    <w:rPr>
                      <w:rFonts w:ascii="Cambria Math" w:hAnsiTheme="minorHAnsi"/>
                    </w:rPr>
                    <m:t>r</m:t>
                  </m:r>
                </m:sub>
              </m:sSub>
              <m:ctrlPr>
                <w:rPr>
                  <w:rFonts w:ascii="Cambria Math" w:hAnsi="Cambria Math"/>
                  <w:i/>
                </w:rPr>
              </m:ctrlPr>
            </m:e>
          </m:nary>
          <m:r>
            <w:rPr>
              <w:rFonts w:ascii="Cambria Math" w:hAnsiTheme="minorHAnsi"/>
            </w:rPr>
            <m:t>dz</m:t>
          </m:r>
          <m:r>
            <w:rPr>
              <w:rFonts w:ascii="Cambria Math" w:hAnsiTheme="minorHAnsi"/>
            </w:rPr>
            <m:t>≈</m:t>
          </m:r>
        </m:oMath>
      </m:oMathPara>
    </w:p>
    <w:p w14:paraId="103F4208" w14:textId="4F2A4544" w:rsidR="00E564CF" w:rsidRPr="00B7030B" w:rsidRDefault="00E564CF" w:rsidP="00E564CF">
      <w:pPr>
        <w:pStyle w:val="equation"/>
        <w:rPr>
          <w:rFonts w:asciiTheme="minorHAnsi" w:hAnsiTheme="minorHAnsi"/>
        </w:rPr>
      </w:pPr>
      <m:oMath>
        <m:r>
          <w:rPr>
            <w:rFonts w:ascii="Cambria Math" w:hAnsiTheme="minorHAnsi"/>
          </w:rPr>
          <w:lastRenderedPageBreak/>
          <m:t>Δt</m:t>
        </m:r>
        <m:f>
          <m:fPr>
            <m:ctrlPr>
              <w:rPr>
                <w:rFonts w:ascii="Cambria Math" w:hAnsiTheme="minorHAnsi"/>
                <w:i/>
              </w:rPr>
            </m:ctrlPr>
          </m:fPr>
          <m:num>
            <m:r>
              <w:rPr>
                <w:rFonts w:ascii="Cambria Math" w:hAnsiTheme="minorHAnsi"/>
              </w:rPr>
              <m:t>g</m:t>
            </m:r>
            <m:func>
              <m:funcPr>
                <m:ctrlPr>
                  <w:rPr>
                    <w:rFonts w:ascii="Cambria Math" w:hAnsiTheme="minorHAnsi"/>
                    <w:i/>
                  </w:rPr>
                </m:ctrlPr>
              </m:funcPr>
              <m:fName>
                <m:r>
                  <w:rPr>
                    <w:rFonts w:ascii="Cambria Math" w:hAnsiTheme="minorHAnsi"/>
                  </w:rPr>
                  <m:t>cos</m:t>
                </m:r>
              </m:fName>
              <m:e>
                <m:r>
                  <w:rPr>
                    <w:rFonts w:ascii="Cambria Math" w:hAnsiTheme="minorHAnsi"/>
                  </w:rPr>
                  <m:t>α</m:t>
                </m:r>
              </m:e>
            </m:func>
          </m:num>
          <m:den>
            <m:r>
              <w:rPr>
                <w:rFonts w:ascii="Cambria Math" w:hAnsiTheme="minorHAnsi"/>
              </w:rPr>
              <m:t>ρΔx</m:t>
            </m:r>
          </m:den>
        </m:f>
        <m:nary>
          <m:naryPr>
            <m:chr m:val="∑"/>
            <m:ctrlPr>
              <w:rPr>
                <w:rFonts w:ascii="Cambria Math" w:hAnsiTheme="minorHAnsi"/>
                <w:i/>
              </w:rPr>
            </m:ctrlPr>
          </m:naryPr>
          <m:sub>
            <m:r>
              <w:rPr>
                <w:rFonts w:ascii="Cambria Math" w:hAnsiTheme="minorHAnsi"/>
              </w:rPr>
              <m:t>kt</m:t>
            </m:r>
          </m:sub>
          <m:sup>
            <m:r>
              <w:rPr>
                <w:rFonts w:ascii="Cambria Math" w:hAnsiTheme="minorHAnsi"/>
              </w:rPr>
              <m:t>kb</m:t>
            </m:r>
          </m:sup>
          <m:e>
            <m:f>
              <m:fPr>
                <m:ctrlPr>
                  <w:rPr>
                    <w:rFonts w:ascii="Cambria Math" w:hAnsiTheme="minorHAnsi"/>
                    <w:i/>
                  </w:rPr>
                </m:ctrlPr>
              </m:fPr>
              <m:num>
                <m:r>
                  <w:rPr>
                    <w:rFonts w:ascii="Cambria Math" w:hAnsiTheme="minorHAnsi"/>
                  </w:rPr>
                  <m:t>∂ρ</m:t>
                </m:r>
              </m:num>
              <m:den>
                <m:r>
                  <w:rPr>
                    <w:rFonts w:ascii="Cambria Math" w:hAnsiTheme="minorHAnsi"/>
                  </w:rPr>
                  <m:t>∂x</m:t>
                </m:r>
              </m:den>
            </m:f>
            <m:sSub>
              <m:sSubPr>
                <m:ctrlPr>
                  <w:rPr>
                    <w:rFonts w:ascii="Cambria Math" w:hAnsiTheme="minorHAnsi"/>
                    <w:i/>
                  </w:rPr>
                </m:ctrlPr>
              </m:sSubPr>
              <m:e>
                <m:r>
                  <w:rPr>
                    <w:rFonts w:ascii="Cambria Math" w:hAnsiTheme="minorHAnsi"/>
                  </w:rPr>
                  <m:t>H</m:t>
                </m:r>
              </m:e>
              <m:sub>
                <m:r>
                  <w:rPr>
                    <w:rFonts w:ascii="Cambria Math" w:hAnsiTheme="minorHAnsi"/>
                  </w:rPr>
                  <m:t>r</m:t>
                </m:r>
              </m:sub>
            </m:sSub>
            <m:ctrlPr>
              <w:rPr>
                <w:rFonts w:ascii="Cambria Math" w:hAnsi="Cambria Math"/>
                <w:i/>
              </w:rPr>
            </m:ctrlPr>
          </m:e>
        </m:nary>
        <m:nary>
          <m:naryPr>
            <m:chr m:val="∑"/>
            <m:ctrlPr>
              <w:rPr>
                <w:rFonts w:ascii="Cambria Math" w:hAnsiTheme="minorHAnsi"/>
                <w:i/>
              </w:rPr>
            </m:ctrlPr>
          </m:naryPr>
          <m:sub>
            <m:r>
              <w:rPr>
                <w:rFonts w:ascii="Cambria Math" w:hAnsiTheme="minorHAnsi"/>
              </w:rPr>
              <m:t>kt</m:t>
            </m:r>
          </m:sub>
          <m:sup>
            <m:r>
              <w:rPr>
                <w:rFonts w:ascii="Cambria Math" w:hAnsiTheme="minorHAnsi"/>
              </w:rPr>
              <m:t>kb</m:t>
            </m:r>
          </m:sup>
          <m:e>
            <m:d>
              <m:dPr>
                <m:ctrlPr>
                  <w:rPr>
                    <w:rFonts w:ascii="Cambria Math" w:hAnsiTheme="minorHAnsi"/>
                    <w:i/>
                  </w:rPr>
                </m:ctrlPr>
              </m:dPr>
              <m:e>
                <m:sSub>
                  <m:sSubPr>
                    <m:ctrlPr>
                      <w:rPr>
                        <w:rFonts w:ascii="Cambria Math" w:hAnsiTheme="minorHAnsi"/>
                        <w:i/>
                      </w:rPr>
                    </m:ctrlPr>
                  </m:sSubPr>
                  <m:e>
                    <m:d>
                      <m:dPr>
                        <m:begChr m:val=""/>
                        <m:endChr m:val="|"/>
                        <m:ctrlPr>
                          <w:rPr>
                            <w:rFonts w:ascii="Cambria Math" w:hAnsiTheme="minorHAnsi"/>
                            <w:i/>
                          </w:rPr>
                        </m:ctrlPr>
                      </m:dPr>
                      <m:e>
                        <m:r>
                          <w:rPr>
                            <w:rFonts w:ascii="Cambria Math" w:hAnsiTheme="minorHAnsi"/>
                          </w:rPr>
                          <m:t>B</m:t>
                        </m:r>
                        <m:sSub>
                          <m:sSubPr>
                            <m:ctrlPr>
                              <w:rPr>
                                <w:rFonts w:ascii="Cambria Math" w:hAnsiTheme="minorHAnsi"/>
                                <w:i/>
                              </w:rPr>
                            </m:ctrlPr>
                          </m:sSubPr>
                          <m:e>
                            <m:r>
                              <w:rPr>
                                <w:rFonts w:ascii="Cambria Math" w:hAnsiTheme="minorHAnsi"/>
                              </w:rPr>
                              <m:t>H</m:t>
                            </m:r>
                          </m:e>
                          <m:sub>
                            <m:r>
                              <w:rPr>
                                <w:rFonts w:ascii="Cambria Math" w:hAnsiTheme="minorHAnsi"/>
                              </w:rPr>
                              <m:t>r</m:t>
                            </m:r>
                          </m:sub>
                        </m:sSub>
                        <m:ctrlPr>
                          <w:rPr>
                            <w:rFonts w:ascii="Cambria Math" w:hAnsi="Cambria Math"/>
                            <w:i/>
                          </w:rPr>
                        </m:ctrlPr>
                      </m:e>
                    </m:d>
                  </m:e>
                  <m:sub>
                    <m:r>
                      <w:rPr>
                        <w:rFonts w:ascii="Cambria Math" w:hAnsiTheme="minorHAnsi"/>
                      </w:rPr>
                      <m:t>i</m:t>
                    </m:r>
                  </m:sub>
                </m:sSub>
                <m:r>
                  <w:rPr>
                    <w:rFonts w:ascii="Cambria Math" w:hAnsiTheme="minorHAnsi"/>
                  </w:rPr>
                  <m:t>-</m:t>
                </m:r>
                <m:sSub>
                  <m:sSubPr>
                    <m:ctrlPr>
                      <w:rPr>
                        <w:rFonts w:ascii="Cambria Math" w:hAnsiTheme="minorHAnsi"/>
                        <w:i/>
                      </w:rPr>
                    </m:ctrlPr>
                  </m:sSubPr>
                  <m:e>
                    <m:d>
                      <m:dPr>
                        <m:begChr m:val=""/>
                        <m:endChr m:val="|"/>
                        <m:ctrlPr>
                          <w:rPr>
                            <w:rFonts w:ascii="Cambria Math" w:hAnsiTheme="minorHAnsi"/>
                            <w:i/>
                          </w:rPr>
                        </m:ctrlPr>
                      </m:dPr>
                      <m:e>
                        <m:r>
                          <w:rPr>
                            <w:rFonts w:ascii="Cambria Math" w:hAnsiTheme="minorHAnsi"/>
                          </w:rPr>
                          <m:t>B</m:t>
                        </m:r>
                        <m:sSub>
                          <m:sSubPr>
                            <m:ctrlPr>
                              <w:rPr>
                                <w:rFonts w:ascii="Cambria Math" w:hAnsiTheme="minorHAnsi"/>
                                <w:i/>
                              </w:rPr>
                            </m:ctrlPr>
                          </m:sSubPr>
                          <m:e>
                            <m:r>
                              <w:rPr>
                                <w:rFonts w:ascii="Cambria Math" w:hAnsiTheme="minorHAnsi"/>
                              </w:rPr>
                              <m:t>H</m:t>
                            </m:r>
                          </m:e>
                          <m:sub>
                            <m:r>
                              <w:rPr>
                                <w:rFonts w:ascii="Cambria Math" w:hAnsiTheme="minorHAnsi"/>
                              </w:rPr>
                              <m:t>r</m:t>
                            </m:r>
                          </m:sub>
                        </m:sSub>
                        <m:ctrlPr>
                          <w:rPr>
                            <w:rFonts w:ascii="Cambria Math" w:hAnsi="Cambria Math"/>
                            <w:i/>
                          </w:rPr>
                        </m:ctrlPr>
                      </m:e>
                    </m:d>
                  </m:e>
                  <m:sub>
                    <m:r>
                      <w:rPr>
                        <w:rFonts w:ascii="Cambria Math" w:hAnsiTheme="minorHAnsi"/>
                      </w:rPr>
                      <m:t>i</m:t>
                    </m:r>
                    <m:r>
                      <w:rPr>
                        <w:rFonts w:ascii="Cambria Math" w:hAnsiTheme="minorHAnsi"/>
                      </w:rPr>
                      <m:t>-</m:t>
                    </m:r>
                    <m:r>
                      <w:rPr>
                        <w:rFonts w:ascii="Cambria Math" w:hAnsiTheme="minorHAnsi"/>
                      </w:rPr>
                      <m:t>1</m:t>
                    </m:r>
                  </m:sub>
                </m:sSub>
                <m:ctrlPr>
                  <w:rPr>
                    <w:rFonts w:ascii="Cambria Math" w:hAnsi="Cambria Math"/>
                    <w:i/>
                  </w:rPr>
                </m:ctrlPr>
              </m:e>
            </m:d>
            <m:ctrlPr>
              <w:rPr>
                <w:rFonts w:ascii="Cambria Math" w:hAnsi="Cambria Math"/>
                <w:i/>
              </w:rPr>
            </m:ctrlPr>
          </m:e>
        </m:nary>
      </m:oMath>
      <w:r w:rsidRPr="00B7030B">
        <w:rPr>
          <w:rFonts w:asciiTheme="minorHAnsi" w:hAnsiTheme="minorHAnsi"/>
        </w:rPr>
        <w:tab/>
      </w:r>
      <w:r>
        <w:rPr>
          <w:rFonts w:asciiTheme="minorHAnsi" w:hAnsiTheme="minorHAnsi"/>
        </w:rPr>
        <w:tab/>
      </w:r>
      <w:r w:rsidRPr="00B7030B">
        <w:rPr>
          <w:rStyle w:val="EquationCaption"/>
          <w:rFonts w:asciiTheme="minorHAnsi" w:hAnsiTheme="minorHAnsi"/>
        </w:rPr>
        <w:t>(</w:t>
      </w:r>
      <w:r>
        <w:rPr>
          <w:rStyle w:val="EquationCaption"/>
          <w:rFonts w:asciiTheme="minorHAnsi" w:hAnsiTheme="minorHAnsi"/>
        </w:rPr>
        <w:fldChar w:fldCharType="begin"/>
      </w:r>
      <w:r>
        <w:rPr>
          <w:rStyle w:val="EquationCaption"/>
          <w:rFonts w:asciiTheme="minorHAnsi" w:hAnsiTheme="minorHAnsi"/>
        </w:rPr>
        <w:instrText xml:space="preserve"> STYLEREF 1 \s </w:instrText>
      </w:r>
      <w:r>
        <w:rPr>
          <w:rStyle w:val="EquationCaption"/>
          <w:rFonts w:asciiTheme="minorHAnsi" w:hAnsiTheme="minorHAnsi"/>
        </w:rPr>
        <w:fldChar w:fldCharType="separate"/>
      </w:r>
      <w:r w:rsidR="00A95042">
        <w:rPr>
          <w:rStyle w:val="EquationCaption"/>
          <w:rFonts w:asciiTheme="minorHAnsi" w:hAnsiTheme="minorHAnsi"/>
          <w:noProof/>
        </w:rPr>
        <w:t>5</w:t>
      </w:r>
      <w:r>
        <w:rPr>
          <w:rStyle w:val="EquationCaption"/>
          <w:rFonts w:asciiTheme="minorHAnsi" w:hAnsiTheme="minorHAnsi"/>
        </w:rPr>
        <w:fldChar w:fldCharType="end"/>
      </w:r>
      <w:r>
        <w:rPr>
          <w:rStyle w:val="EquationCaption"/>
          <w:rFonts w:asciiTheme="minorHAnsi" w:hAnsiTheme="minorHAnsi"/>
        </w:rPr>
        <w:noBreakHyphen/>
      </w:r>
      <w:r>
        <w:rPr>
          <w:rStyle w:val="EquationCaption"/>
          <w:rFonts w:asciiTheme="minorHAnsi" w:hAnsiTheme="minorHAnsi"/>
        </w:rPr>
        <w:fldChar w:fldCharType="begin"/>
      </w:r>
      <w:r>
        <w:rPr>
          <w:rStyle w:val="EquationCaption"/>
          <w:rFonts w:asciiTheme="minorHAnsi" w:hAnsiTheme="minorHAnsi"/>
        </w:rPr>
        <w:instrText xml:space="preserve"> SEQ Equation \* ARABIC \s 1 </w:instrText>
      </w:r>
      <w:r>
        <w:rPr>
          <w:rStyle w:val="EquationCaption"/>
          <w:rFonts w:asciiTheme="minorHAnsi" w:hAnsiTheme="minorHAnsi"/>
        </w:rPr>
        <w:fldChar w:fldCharType="separate"/>
      </w:r>
      <w:r w:rsidR="00A95042">
        <w:rPr>
          <w:rStyle w:val="EquationCaption"/>
          <w:rFonts w:asciiTheme="minorHAnsi" w:hAnsiTheme="minorHAnsi"/>
          <w:noProof/>
        </w:rPr>
        <w:t>24</w:t>
      </w:r>
      <w:r>
        <w:rPr>
          <w:rStyle w:val="EquationCaption"/>
          <w:rFonts w:asciiTheme="minorHAnsi" w:hAnsiTheme="minorHAnsi"/>
        </w:rPr>
        <w:fldChar w:fldCharType="end"/>
      </w:r>
      <w:r w:rsidRPr="00B7030B">
        <w:rPr>
          <w:rStyle w:val="EquationCaption"/>
          <w:rFonts w:asciiTheme="minorHAnsi" w:hAnsiTheme="minorHAnsi"/>
        </w:rPr>
        <w:t>)</w:t>
      </w:r>
    </w:p>
    <w:p w14:paraId="65D4EBB2" w14:textId="7966AB15" w:rsidR="00E564CF" w:rsidRPr="00B7030B" w:rsidRDefault="00E564CF" w:rsidP="00E564CF">
      <w:pPr>
        <w:pStyle w:val="equation"/>
        <w:rPr>
          <w:rFonts w:asciiTheme="minorHAnsi" w:hAnsiTheme="minorHAnsi"/>
        </w:rPr>
      </w:pPr>
      <w:r w:rsidRPr="00B7030B">
        <w:rPr>
          <w:rFonts w:asciiTheme="minorHAnsi" w:hAnsiTheme="minorHAnsi"/>
        </w:rPr>
        <w:tab/>
      </w:r>
      <w:r w:rsidR="00E108E0" w:rsidRPr="00E108E0">
        <w:rPr>
          <w:rFonts w:asciiTheme="minorHAnsi" w:hAnsiTheme="minorHAnsi"/>
          <w:noProof/>
          <w:position w:val="-28"/>
        </w:rPr>
        <w:object w:dxaOrig="7260" w:dyaOrig="660" w14:anchorId="66E4D6CA">
          <v:shape id="_x0000_i1067" type="#_x0000_t75" alt="" style="width:351.15pt;height:32.85pt;mso-width-percent:0;mso-height-percent:0;mso-width-percent:0;mso-height-percent:0" o:ole="">
            <v:imagedata r:id="rId540" o:title=""/>
          </v:shape>
          <o:OLEObject Type="Embed" ProgID="Equation.3" ShapeID="_x0000_i1067" DrawAspect="Content" ObjectID="_1721314920" r:id="rId541"/>
        </w:object>
      </w:r>
      <w:r w:rsidRPr="00B7030B">
        <w:rPr>
          <w:rStyle w:val="EquationCaption"/>
          <w:rFonts w:asciiTheme="minorHAnsi" w:hAnsiTheme="minorHAnsi"/>
        </w:rPr>
        <w:t xml:space="preserve">   </w:t>
      </w:r>
      <w:r>
        <w:rPr>
          <w:rStyle w:val="EquationCaption"/>
          <w:rFonts w:asciiTheme="minorHAnsi" w:hAnsiTheme="minorHAnsi"/>
        </w:rPr>
        <w:tab/>
      </w:r>
      <w:r w:rsidRPr="00B7030B">
        <w:rPr>
          <w:rStyle w:val="EquationCaption"/>
          <w:rFonts w:asciiTheme="minorHAnsi" w:hAnsiTheme="minorHAnsi"/>
        </w:rPr>
        <w:t>(</w:t>
      </w:r>
      <w:r>
        <w:rPr>
          <w:rStyle w:val="EquationCaption"/>
          <w:rFonts w:asciiTheme="minorHAnsi" w:hAnsiTheme="minorHAnsi"/>
        </w:rPr>
        <w:fldChar w:fldCharType="begin"/>
      </w:r>
      <w:r>
        <w:rPr>
          <w:rStyle w:val="EquationCaption"/>
          <w:rFonts w:asciiTheme="minorHAnsi" w:hAnsiTheme="minorHAnsi"/>
        </w:rPr>
        <w:instrText xml:space="preserve"> STYLEREF 1 \s </w:instrText>
      </w:r>
      <w:r>
        <w:rPr>
          <w:rStyle w:val="EquationCaption"/>
          <w:rFonts w:asciiTheme="minorHAnsi" w:hAnsiTheme="minorHAnsi"/>
        </w:rPr>
        <w:fldChar w:fldCharType="separate"/>
      </w:r>
      <w:r w:rsidR="00A95042">
        <w:rPr>
          <w:rStyle w:val="EquationCaption"/>
          <w:rFonts w:asciiTheme="minorHAnsi" w:hAnsiTheme="minorHAnsi"/>
          <w:noProof/>
        </w:rPr>
        <w:t>5</w:t>
      </w:r>
      <w:r>
        <w:rPr>
          <w:rStyle w:val="EquationCaption"/>
          <w:rFonts w:asciiTheme="minorHAnsi" w:hAnsiTheme="minorHAnsi"/>
        </w:rPr>
        <w:fldChar w:fldCharType="end"/>
      </w:r>
      <w:r>
        <w:rPr>
          <w:rStyle w:val="EquationCaption"/>
          <w:rFonts w:asciiTheme="minorHAnsi" w:hAnsiTheme="minorHAnsi"/>
        </w:rPr>
        <w:noBreakHyphen/>
      </w:r>
      <w:r>
        <w:rPr>
          <w:rStyle w:val="EquationCaption"/>
          <w:rFonts w:asciiTheme="minorHAnsi" w:hAnsiTheme="minorHAnsi"/>
        </w:rPr>
        <w:fldChar w:fldCharType="begin"/>
      </w:r>
      <w:r>
        <w:rPr>
          <w:rStyle w:val="EquationCaption"/>
          <w:rFonts w:asciiTheme="minorHAnsi" w:hAnsiTheme="minorHAnsi"/>
        </w:rPr>
        <w:instrText xml:space="preserve"> SEQ Equation \* ARABIC \s 1 </w:instrText>
      </w:r>
      <w:r>
        <w:rPr>
          <w:rStyle w:val="EquationCaption"/>
          <w:rFonts w:asciiTheme="minorHAnsi" w:hAnsiTheme="minorHAnsi"/>
        </w:rPr>
        <w:fldChar w:fldCharType="separate"/>
      </w:r>
      <w:r w:rsidR="00A95042">
        <w:rPr>
          <w:rStyle w:val="EquationCaption"/>
          <w:rFonts w:asciiTheme="minorHAnsi" w:hAnsiTheme="minorHAnsi"/>
          <w:noProof/>
        </w:rPr>
        <w:t>25</w:t>
      </w:r>
      <w:r>
        <w:rPr>
          <w:rStyle w:val="EquationCaption"/>
          <w:rFonts w:asciiTheme="minorHAnsi" w:hAnsiTheme="minorHAnsi"/>
        </w:rPr>
        <w:fldChar w:fldCharType="end"/>
      </w:r>
      <w:r w:rsidRPr="00B7030B">
        <w:rPr>
          <w:rStyle w:val="EquationCaption"/>
          <w:rFonts w:asciiTheme="minorHAnsi" w:hAnsiTheme="minorHAnsi"/>
        </w:rPr>
        <w:t>)</w:t>
      </w:r>
    </w:p>
    <w:p w14:paraId="3462EDBF" w14:textId="77777777" w:rsidR="00E564CF" w:rsidRPr="00A41B27" w:rsidRDefault="00E564CF" w:rsidP="007A3922">
      <w:pPr>
        <w:pStyle w:val="BodyText"/>
      </w:pPr>
      <w:r w:rsidRPr="00A41B27">
        <w:t>The lateral inflow of momentum term represents the gradient over</w:t>
      </w:r>
      <w:r w:rsidRPr="00A41B27">
        <w:rPr>
          <w:i/>
          <w:iCs/>
        </w:rPr>
        <w:t xml:space="preserve"> x</w:t>
      </w:r>
      <w:r w:rsidRPr="00A41B27">
        <w:t xml:space="preserve"> of the inflow momentum:</w:t>
      </w:r>
    </w:p>
    <w:p w14:paraId="5247894F" w14:textId="799FF956" w:rsidR="00E564CF" w:rsidRPr="00B7030B" w:rsidRDefault="00E564CF" w:rsidP="00E564CF">
      <w:pPr>
        <w:pStyle w:val="equation"/>
        <w:rPr>
          <w:rFonts w:asciiTheme="minorHAnsi" w:hAnsiTheme="minorHAnsi"/>
        </w:rPr>
      </w:pPr>
      <w:r w:rsidRPr="00B7030B">
        <w:rPr>
          <w:rFonts w:asciiTheme="minorHAnsi" w:hAnsiTheme="minorHAnsi"/>
        </w:rPr>
        <w:tab/>
      </w:r>
      <m:oMath>
        <m:r>
          <w:rPr>
            <w:rFonts w:ascii="Cambria Math" w:hAnsiTheme="minorHAnsi"/>
          </w:rPr>
          <m:t>Δt</m:t>
        </m:r>
        <m:f>
          <m:fPr>
            <m:ctrlPr>
              <w:rPr>
                <w:rFonts w:ascii="Cambria Math" w:hAnsiTheme="minorHAnsi"/>
                <w:i/>
              </w:rPr>
            </m:ctrlPr>
          </m:fPr>
          <m:num>
            <m:r>
              <w:rPr>
                <w:rFonts w:ascii="Cambria Math" w:hAnsiTheme="minorHAnsi"/>
              </w:rPr>
              <m:t>∂</m:t>
            </m:r>
          </m:num>
          <m:den>
            <m:r>
              <w:rPr>
                <w:rFonts w:ascii="Cambria Math" w:hAnsiTheme="minorHAnsi"/>
              </w:rPr>
              <m:t>∂x</m:t>
            </m:r>
          </m:den>
        </m:f>
        <m:nary>
          <m:naryPr>
            <m:ctrlPr>
              <w:rPr>
                <w:rFonts w:ascii="Cambria Math" w:hAnsiTheme="minorHAnsi"/>
                <w:i/>
              </w:rPr>
            </m:ctrlPr>
          </m:naryPr>
          <m:sub>
            <m:r>
              <w:rPr>
                <w:rFonts w:ascii="Cambria Math" w:hAnsiTheme="minorHAnsi"/>
              </w:rPr>
              <m:t>η</m:t>
            </m:r>
          </m:sub>
          <m:sup>
            <m:r>
              <w:rPr>
                <w:rFonts w:ascii="Cambria Math" w:hAnsi="Cambria Math" w:cs="Cambria Math"/>
              </w:rPr>
              <m:t>h</m:t>
            </m:r>
            <m:ctrlPr>
              <w:rPr>
                <w:rFonts w:ascii="Cambria Math" w:hAnsi="Cambria Math"/>
                <w:i/>
              </w:rPr>
            </m:ctrlPr>
          </m:sup>
          <m:e>
            <m:r>
              <w:rPr>
                <w:rFonts w:ascii="Cambria Math" w:hAnsi="Cambria Math"/>
              </w:rPr>
              <m:t>q</m:t>
            </m:r>
            <m:ctrlPr>
              <w:rPr>
                <w:rFonts w:ascii="Cambria Math" w:hAnsi="Cambria Math"/>
                <w:i/>
              </w:rPr>
            </m:ctrlPr>
          </m:e>
        </m:nary>
        <m:r>
          <w:rPr>
            <w:rFonts w:ascii="Cambria Math" w:hAnsiTheme="minorHAnsi"/>
          </w:rPr>
          <m:t>B</m:t>
        </m:r>
        <m:sSub>
          <m:sSubPr>
            <m:ctrlPr>
              <w:rPr>
                <w:rFonts w:ascii="Cambria Math" w:hAnsiTheme="minorHAnsi"/>
                <w:i/>
              </w:rPr>
            </m:ctrlPr>
          </m:sSubPr>
          <m:e>
            <m:r>
              <w:rPr>
                <w:rFonts w:ascii="Cambria Math" w:hAnsiTheme="minorHAnsi"/>
              </w:rPr>
              <m:t>U</m:t>
            </m:r>
          </m:e>
          <m:sub>
            <m:r>
              <w:rPr>
                <w:rFonts w:ascii="Cambria Math" w:hAnsiTheme="minorHAnsi"/>
              </w:rPr>
              <m:t>x</m:t>
            </m:r>
          </m:sub>
        </m:sSub>
        <m:r>
          <w:rPr>
            <w:rFonts w:ascii="Cambria Math" w:hAnsiTheme="minorHAnsi"/>
          </w:rPr>
          <m:t>dz</m:t>
        </m:r>
        <m:r>
          <w:rPr>
            <w:rFonts w:ascii="Cambria Math" w:hAnsiTheme="minorHAnsi"/>
          </w:rPr>
          <m:t>≈</m:t>
        </m:r>
        <m:r>
          <w:rPr>
            <w:rFonts w:ascii="Cambria Math" w:hAnsiTheme="minorHAnsi"/>
          </w:rPr>
          <m:t>Δt</m:t>
        </m:r>
        <m:f>
          <m:fPr>
            <m:ctrlPr>
              <w:rPr>
                <w:rFonts w:ascii="Cambria Math" w:hAnsiTheme="minorHAnsi"/>
                <w:i/>
              </w:rPr>
            </m:ctrlPr>
          </m:fPr>
          <m:num>
            <m:r>
              <w:rPr>
                <w:rFonts w:ascii="Cambria Math" w:hAnsiTheme="minorHAnsi"/>
              </w:rPr>
              <m:t>∂</m:t>
            </m:r>
          </m:num>
          <m:den>
            <m:r>
              <w:rPr>
                <w:rFonts w:ascii="Cambria Math" w:hAnsiTheme="minorHAnsi"/>
              </w:rPr>
              <m:t>∂x</m:t>
            </m:r>
          </m:den>
        </m:f>
        <m:nary>
          <m:naryPr>
            <m:chr m:val="∑"/>
            <m:ctrlPr>
              <w:rPr>
                <w:rFonts w:ascii="Cambria Math" w:hAnsiTheme="minorHAnsi"/>
                <w:i/>
              </w:rPr>
            </m:ctrlPr>
          </m:naryPr>
          <m:sub>
            <m:r>
              <w:rPr>
                <w:rFonts w:ascii="Cambria Math" w:hAnsiTheme="minorHAnsi"/>
              </w:rPr>
              <m:t>kt</m:t>
            </m:r>
          </m:sub>
          <m:sup>
            <m:r>
              <w:rPr>
                <w:rFonts w:ascii="Cambria Math" w:hAnsiTheme="minorHAnsi"/>
              </w:rPr>
              <m:t>kb</m:t>
            </m:r>
          </m:sup>
          <m:e>
            <m:r>
              <w:rPr>
                <w:rFonts w:ascii="Cambria Math" w:hAnsiTheme="minorHAnsi"/>
              </w:rPr>
              <m:t>q</m:t>
            </m:r>
            <m:sSub>
              <m:sSubPr>
                <m:ctrlPr>
                  <w:rPr>
                    <w:rFonts w:ascii="Cambria Math" w:hAnsiTheme="minorHAnsi"/>
                    <w:i/>
                  </w:rPr>
                </m:ctrlPr>
              </m:sSubPr>
              <m:e>
                <m:r>
                  <w:rPr>
                    <w:rFonts w:ascii="Cambria Math" w:hAnsiTheme="minorHAnsi"/>
                  </w:rPr>
                  <m:t>U</m:t>
                </m:r>
              </m:e>
              <m:sub>
                <m:r>
                  <w:rPr>
                    <w:rFonts w:ascii="Cambria Math" w:hAnsiTheme="minorHAnsi"/>
                  </w:rPr>
                  <m:t>x</m:t>
                </m:r>
              </m:sub>
            </m:sSub>
            <m:r>
              <w:rPr>
                <w:rFonts w:ascii="Cambria Math" w:hAnsiTheme="minorHAnsi"/>
              </w:rPr>
              <m:t>B</m:t>
            </m:r>
            <m:sSub>
              <m:sSubPr>
                <m:ctrlPr>
                  <w:rPr>
                    <w:rFonts w:ascii="Cambria Math" w:hAnsiTheme="minorHAnsi"/>
                    <w:i/>
                  </w:rPr>
                </m:ctrlPr>
              </m:sSubPr>
              <m:e>
                <m:r>
                  <w:rPr>
                    <w:rFonts w:ascii="Cambria Math" w:hAnsiTheme="minorHAnsi"/>
                  </w:rPr>
                  <m:t>H</m:t>
                </m:r>
              </m:e>
              <m:sub>
                <m:r>
                  <w:rPr>
                    <w:rFonts w:ascii="Cambria Math" w:hAnsiTheme="minorHAnsi"/>
                  </w:rPr>
                  <m:t>r</m:t>
                </m:r>
              </m:sub>
            </m:sSub>
            <m:ctrlPr>
              <w:rPr>
                <w:rFonts w:ascii="Cambria Math" w:hAnsi="Cambria Math"/>
                <w:i/>
              </w:rPr>
            </m:ctrlPr>
          </m:e>
        </m:nary>
      </m:oMath>
      <w:r w:rsidRPr="00B7030B">
        <w:rPr>
          <w:rFonts w:asciiTheme="minorHAnsi" w:hAnsiTheme="minorHAnsi"/>
        </w:rPr>
        <w:tab/>
      </w:r>
      <w:r w:rsidRPr="00B7030B">
        <w:rPr>
          <w:rStyle w:val="EquationCaption"/>
          <w:rFonts w:asciiTheme="minorHAnsi" w:hAnsiTheme="minorHAnsi"/>
        </w:rPr>
        <w:t>(</w:t>
      </w:r>
      <w:r>
        <w:rPr>
          <w:rStyle w:val="EquationCaption"/>
          <w:rFonts w:asciiTheme="minorHAnsi" w:hAnsiTheme="minorHAnsi"/>
        </w:rPr>
        <w:fldChar w:fldCharType="begin"/>
      </w:r>
      <w:r>
        <w:rPr>
          <w:rStyle w:val="EquationCaption"/>
          <w:rFonts w:asciiTheme="minorHAnsi" w:hAnsiTheme="minorHAnsi"/>
        </w:rPr>
        <w:instrText xml:space="preserve"> STYLEREF 1 \s </w:instrText>
      </w:r>
      <w:r>
        <w:rPr>
          <w:rStyle w:val="EquationCaption"/>
          <w:rFonts w:asciiTheme="minorHAnsi" w:hAnsiTheme="minorHAnsi"/>
        </w:rPr>
        <w:fldChar w:fldCharType="separate"/>
      </w:r>
      <w:r w:rsidR="00A95042">
        <w:rPr>
          <w:rStyle w:val="EquationCaption"/>
          <w:rFonts w:asciiTheme="minorHAnsi" w:hAnsiTheme="minorHAnsi"/>
          <w:noProof/>
        </w:rPr>
        <w:t>5</w:t>
      </w:r>
      <w:r>
        <w:rPr>
          <w:rStyle w:val="EquationCaption"/>
          <w:rFonts w:asciiTheme="minorHAnsi" w:hAnsiTheme="minorHAnsi"/>
        </w:rPr>
        <w:fldChar w:fldCharType="end"/>
      </w:r>
      <w:r>
        <w:rPr>
          <w:rStyle w:val="EquationCaption"/>
          <w:rFonts w:asciiTheme="minorHAnsi" w:hAnsiTheme="minorHAnsi"/>
        </w:rPr>
        <w:noBreakHyphen/>
      </w:r>
      <w:r>
        <w:rPr>
          <w:rStyle w:val="EquationCaption"/>
          <w:rFonts w:asciiTheme="minorHAnsi" w:hAnsiTheme="minorHAnsi"/>
        </w:rPr>
        <w:fldChar w:fldCharType="begin"/>
      </w:r>
      <w:r>
        <w:rPr>
          <w:rStyle w:val="EquationCaption"/>
          <w:rFonts w:asciiTheme="minorHAnsi" w:hAnsiTheme="minorHAnsi"/>
        </w:rPr>
        <w:instrText xml:space="preserve"> SEQ Equation \* ARABIC \s 1 </w:instrText>
      </w:r>
      <w:r>
        <w:rPr>
          <w:rStyle w:val="EquationCaption"/>
          <w:rFonts w:asciiTheme="minorHAnsi" w:hAnsiTheme="minorHAnsi"/>
        </w:rPr>
        <w:fldChar w:fldCharType="separate"/>
      </w:r>
      <w:r w:rsidR="00A95042">
        <w:rPr>
          <w:rStyle w:val="EquationCaption"/>
          <w:rFonts w:asciiTheme="minorHAnsi" w:hAnsiTheme="minorHAnsi"/>
          <w:noProof/>
        </w:rPr>
        <w:t>26</w:t>
      </w:r>
      <w:r>
        <w:rPr>
          <w:rStyle w:val="EquationCaption"/>
          <w:rFonts w:asciiTheme="minorHAnsi" w:hAnsiTheme="minorHAnsi"/>
        </w:rPr>
        <w:fldChar w:fldCharType="end"/>
      </w:r>
      <w:r w:rsidRPr="00B7030B">
        <w:rPr>
          <w:rStyle w:val="EquationCaption"/>
          <w:rFonts w:asciiTheme="minorHAnsi" w:hAnsiTheme="minorHAnsi"/>
        </w:rPr>
        <w:t>)</w:t>
      </w:r>
    </w:p>
    <w:p w14:paraId="1D6B7C22" w14:textId="1421E591" w:rsidR="00E564CF" w:rsidRPr="00B7030B" w:rsidRDefault="00E564CF" w:rsidP="00E564CF">
      <w:pPr>
        <w:pStyle w:val="equation"/>
        <w:rPr>
          <w:rFonts w:asciiTheme="minorHAnsi" w:hAnsiTheme="minorHAnsi"/>
        </w:rPr>
      </w:pPr>
      <w:r w:rsidRPr="00B7030B">
        <w:rPr>
          <w:rFonts w:asciiTheme="minorHAnsi" w:hAnsiTheme="minorHAnsi"/>
        </w:rPr>
        <w:tab/>
      </w:r>
      <m:oMath>
        <m:nary>
          <m:naryPr>
            <m:ctrlPr>
              <w:rPr>
                <w:rFonts w:ascii="Cambria Math" w:hAnsiTheme="minorHAnsi"/>
                <w:i/>
              </w:rPr>
            </m:ctrlPr>
          </m:naryPr>
          <m:sub>
            <m:r>
              <w:rPr>
                <w:rFonts w:ascii="Cambria Math" w:hAnsiTheme="minorHAnsi"/>
              </w:rPr>
              <m:t>η</m:t>
            </m:r>
          </m:sub>
          <m:sup>
            <m:r>
              <w:rPr>
                <w:rFonts w:ascii="Cambria Math" w:hAnsi="Cambria Math" w:cs="Cambria Math"/>
              </w:rPr>
              <m:t>h</m:t>
            </m:r>
            <m:ctrlPr>
              <w:rPr>
                <w:rFonts w:ascii="Cambria Math" w:hAnsi="Cambria Math"/>
                <w:i/>
              </w:rPr>
            </m:ctrlPr>
          </m:sup>
          <m:e>
            <m:r>
              <w:rPr>
                <w:rFonts w:ascii="Cambria Math" w:hAnsiTheme="minorHAnsi"/>
              </w:rPr>
              <m:t>qBdz</m:t>
            </m:r>
          </m:e>
        </m:nary>
        <m:r>
          <w:rPr>
            <w:rFonts w:ascii="Cambria Math" w:hAnsiTheme="minorHAnsi"/>
          </w:rPr>
          <m:t>≈</m:t>
        </m:r>
        <m:nary>
          <m:naryPr>
            <m:chr m:val="∑"/>
            <m:ctrlPr>
              <w:rPr>
                <w:rFonts w:ascii="Cambria Math" w:hAnsiTheme="minorHAnsi"/>
                <w:i/>
              </w:rPr>
            </m:ctrlPr>
          </m:naryPr>
          <m:sub>
            <m:r>
              <w:rPr>
                <w:rFonts w:ascii="Cambria Math" w:hAnsiTheme="minorHAnsi"/>
              </w:rPr>
              <m:t>kt</m:t>
            </m:r>
          </m:sub>
          <m:sup>
            <m:r>
              <w:rPr>
                <w:rFonts w:ascii="Cambria Math" w:hAnsiTheme="minorHAnsi"/>
              </w:rPr>
              <m:t>kb</m:t>
            </m:r>
          </m:sup>
          <m:e>
            <m:r>
              <w:rPr>
                <w:rFonts w:ascii="Cambria Math" w:hAnsiTheme="minorHAnsi"/>
              </w:rPr>
              <m:t>qB</m:t>
            </m:r>
            <m:sSub>
              <m:sSubPr>
                <m:ctrlPr>
                  <w:rPr>
                    <w:rFonts w:ascii="Cambria Math" w:hAnsiTheme="minorHAnsi"/>
                    <w:i/>
                  </w:rPr>
                </m:ctrlPr>
              </m:sSubPr>
              <m:e>
                <m:r>
                  <w:rPr>
                    <w:rFonts w:ascii="Cambria Math" w:hAnsiTheme="minorHAnsi"/>
                  </w:rPr>
                  <m:t>H</m:t>
                </m:r>
              </m:e>
              <m:sub>
                <m:r>
                  <w:rPr>
                    <w:rFonts w:ascii="Cambria Math" w:hAnsiTheme="minorHAnsi"/>
                  </w:rPr>
                  <m:t>r</m:t>
                </m:r>
              </m:sub>
            </m:sSub>
            <m:ctrlPr>
              <w:rPr>
                <w:rFonts w:ascii="Cambria Math" w:hAnsi="Cambria Math"/>
                <w:i/>
              </w:rPr>
            </m:ctrlPr>
          </m:e>
        </m:nary>
      </m:oMath>
      <w:r w:rsidRPr="00B7030B">
        <w:rPr>
          <w:rFonts w:asciiTheme="minorHAnsi" w:hAnsiTheme="minorHAnsi"/>
        </w:rPr>
        <w:tab/>
      </w:r>
      <w:r w:rsidRPr="00B7030B">
        <w:rPr>
          <w:rStyle w:val="EquationCaption"/>
          <w:rFonts w:asciiTheme="minorHAnsi" w:hAnsiTheme="minorHAnsi"/>
        </w:rPr>
        <w:t>(</w:t>
      </w:r>
      <w:r>
        <w:rPr>
          <w:rStyle w:val="EquationCaption"/>
          <w:rFonts w:asciiTheme="minorHAnsi" w:hAnsiTheme="minorHAnsi"/>
        </w:rPr>
        <w:fldChar w:fldCharType="begin"/>
      </w:r>
      <w:r>
        <w:rPr>
          <w:rStyle w:val="EquationCaption"/>
          <w:rFonts w:asciiTheme="minorHAnsi" w:hAnsiTheme="minorHAnsi"/>
        </w:rPr>
        <w:instrText xml:space="preserve"> STYLEREF 1 \s </w:instrText>
      </w:r>
      <w:r>
        <w:rPr>
          <w:rStyle w:val="EquationCaption"/>
          <w:rFonts w:asciiTheme="minorHAnsi" w:hAnsiTheme="minorHAnsi"/>
        </w:rPr>
        <w:fldChar w:fldCharType="separate"/>
      </w:r>
      <w:r w:rsidR="00A95042">
        <w:rPr>
          <w:rStyle w:val="EquationCaption"/>
          <w:rFonts w:asciiTheme="minorHAnsi" w:hAnsiTheme="minorHAnsi"/>
          <w:noProof/>
        </w:rPr>
        <w:t>5</w:t>
      </w:r>
      <w:r>
        <w:rPr>
          <w:rStyle w:val="EquationCaption"/>
          <w:rFonts w:asciiTheme="minorHAnsi" w:hAnsiTheme="minorHAnsi"/>
        </w:rPr>
        <w:fldChar w:fldCharType="end"/>
      </w:r>
      <w:r>
        <w:rPr>
          <w:rStyle w:val="EquationCaption"/>
          <w:rFonts w:asciiTheme="minorHAnsi" w:hAnsiTheme="minorHAnsi"/>
        </w:rPr>
        <w:noBreakHyphen/>
      </w:r>
      <w:r>
        <w:rPr>
          <w:rStyle w:val="EquationCaption"/>
          <w:rFonts w:asciiTheme="minorHAnsi" w:hAnsiTheme="minorHAnsi"/>
        </w:rPr>
        <w:fldChar w:fldCharType="begin"/>
      </w:r>
      <w:r>
        <w:rPr>
          <w:rStyle w:val="EquationCaption"/>
          <w:rFonts w:asciiTheme="minorHAnsi" w:hAnsiTheme="minorHAnsi"/>
        </w:rPr>
        <w:instrText xml:space="preserve"> SEQ Equation \* ARABIC \s 1 </w:instrText>
      </w:r>
      <w:r>
        <w:rPr>
          <w:rStyle w:val="EquationCaption"/>
          <w:rFonts w:asciiTheme="minorHAnsi" w:hAnsiTheme="minorHAnsi"/>
        </w:rPr>
        <w:fldChar w:fldCharType="separate"/>
      </w:r>
      <w:r w:rsidR="00A95042">
        <w:rPr>
          <w:rStyle w:val="EquationCaption"/>
          <w:rFonts w:asciiTheme="minorHAnsi" w:hAnsiTheme="minorHAnsi"/>
          <w:noProof/>
        </w:rPr>
        <w:t>27</w:t>
      </w:r>
      <w:r>
        <w:rPr>
          <w:rStyle w:val="EquationCaption"/>
          <w:rFonts w:asciiTheme="minorHAnsi" w:hAnsiTheme="minorHAnsi"/>
        </w:rPr>
        <w:fldChar w:fldCharType="end"/>
      </w:r>
      <w:r w:rsidRPr="00B7030B">
        <w:rPr>
          <w:rStyle w:val="EquationCaption"/>
          <w:rFonts w:asciiTheme="minorHAnsi" w:hAnsiTheme="minorHAnsi"/>
        </w:rPr>
        <w:t>)</w:t>
      </w:r>
    </w:p>
    <w:p w14:paraId="3F85F56D" w14:textId="77777777" w:rsidR="00E564CF" w:rsidRPr="00A41B27" w:rsidRDefault="00E564CF" w:rsidP="007A3922">
      <w:pPr>
        <w:pStyle w:val="BodyText"/>
      </w:pPr>
      <w:r w:rsidRPr="00A41B27">
        <w:t>Combining these terms into one equation:</w:t>
      </w:r>
    </w:p>
    <w:p w14:paraId="11251E9B" w14:textId="531488EA" w:rsidR="00E564CF" w:rsidRPr="00B7030B" w:rsidRDefault="00E564CF" w:rsidP="00E564CF">
      <w:pPr>
        <w:pStyle w:val="equation"/>
        <w:rPr>
          <w:rFonts w:asciiTheme="minorHAnsi" w:hAnsiTheme="minorHAnsi"/>
        </w:rPr>
      </w:pPr>
      <w:r w:rsidRPr="00B7030B">
        <w:rPr>
          <w:rFonts w:asciiTheme="minorHAnsi" w:hAnsiTheme="minorHAnsi"/>
        </w:rPr>
        <w:tab/>
      </w:r>
      <m:oMath>
        <m:r>
          <w:rPr>
            <w:rFonts w:ascii="Cambria Math" w:hAnsiTheme="minorHAnsi"/>
          </w:rPr>
          <m:t>A</m:t>
        </m:r>
        <m:sSubSup>
          <m:sSubSupPr>
            <m:ctrlPr>
              <w:rPr>
                <w:rFonts w:ascii="Cambria Math" w:hAnsiTheme="minorHAnsi"/>
                <w:i/>
              </w:rPr>
            </m:ctrlPr>
          </m:sSubSupPr>
          <m:e>
            <m:r>
              <w:rPr>
                <w:rFonts w:ascii="Cambria Math" w:hAnsiTheme="minorHAnsi"/>
              </w:rPr>
              <m:t>η</m:t>
            </m:r>
          </m:e>
          <m:sub>
            <m:r>
              <w:rPr>
                <w:rFonts w:ascii="Cambria Math" w:hAnsiTheme="minorHAnsi"/>
              </w:rPr>
              <m:t>i</m:t>
            </m:r>
            <m:r>
              <w:rPr>
                <w:rFonts w:ascii="Cambria Math" w:hAnsiTheme="minorHAnsi"/>
              </w:rPr>
              <m:t>-</m:t>
            </m:r>
            <m:r>
              <w:rPr>
                <w:rFonts w:ascii="Cambria Math" w:hAnsiTheme="minorHAnsi"/>
              </w:rPr>
              <m:t>1</m:t>
            </m:r>
          </m:sub>
          <m:sup>
            <m:r>
              <w:rPr>
                <w:rFonts w:ascii="Cambria Math" w:hAnsiTheme="minorHAnsi"/>
              </w:rPr>
              <m:t>n</m:t>
            </m:r>
          </m:sup>
        </m:sSubSup>
        <m:r>
          <w:rPr>
            <w:rFonts w:ascii="Cambria Math" w:hAnsiTheme="minorHAnsi"/>
          </w:rPr>
          <m:t>+X</m:t>
        </m:r>
        <m:sSubSup>
          <m:sSubSupPr>
            <m:ctrlPr>
              <w:rPr>
                <w:rFonts w:ascii="Cambria Math" w:hAnsiTheme="minorHAnsi"/>
                <w:i/>
              </w:rPr>
            </m:ctrlPr>
          </m:sSubSupPr>
          <m:e>
            <m:r>
              <w:rPr>
                <w:rFonts w:ascii="Cambria Math" w:hAnsiTheme="minorHAnsi"/>
              </w:rPr>
              <m:t>η</m:t>
            </m:r>
          </m:e>
          <m:sub>
            <m:r>
              <w:rPr>
                <w:rFonts w:ascii="Cambria Math" w:hAnsiTheme="minorHAnsi"/>
              </w:rPr>
              <m:t>i</m:t>
            </m:r>
          </m:sub>
          <m:sup>
            <m:r>
              <w:rPr>
                <w:rFonts w:ascii="Cambria Math" w:hAnsiTheme="minorHAnsi"/>
              </w:rPr>
              <m:t>n</m:t>
            </m:r>
          </m:sup>
        </m:sSubSup>
        <m:r>
          <w:rPr>
            <w:rFonts w:ascii="Cambria Math" w:hAnsiTheme="minorHAnsi"/>
          </w:rPr>
          <m:t>+C</m:t>
        </m:r>
        <m:sSubSup>
          <m:sSubSupPr>
            <m:ctrlPr>
              <w:rPr>
                <w:rFonts w:ascii="Cambria Math" w:hAnsiTheme="minorHAnsi"/>
                <w:i/>
              </w:rPr>
            </m:ctrlPr>
          </m:sSubSupPr>
          <m:e>
            <m:r>
              <w:rPr>
                <w:rFonts w:ascii="Cambria Math" w:hAnsiTheme="minorHAnsi"/>
              </w:rPr>
              <m:t>η</m:t>
            </m:r>
          </m:e>
          <m:sub>
            <m:r>
              <w:rPr>
                <w:rFonts w:ascii="Cambria Math" w:hAnsiTheme="minorHAnsi"/>
              </w:rPr>
              <m:t>i+1</m:t>
            </m:r>
          </m:sub>
          <m:sup>
            <m:r>
              <w:rPr>
                <w:rFonts w:ascii="Cambria Math" w:hAnsiTheme="minorHAnsi"/>
              </w:rPr>
              <m:t>n</m:t>
            </m:r>
          </m:sup>
        </m:sSubSup>
        <m:r>
          <w:rPr>
            <w:rFonts w:ascii="Cambria Math" w:hAnsiTheme="minorHAnsi"/>
          </w:rPr>
          <m:t>=D</m:t>
        </m:r>
      </m:oMath>
      <w:r w:rsidRPr="00B7030B">
        <w:rPr>
          <w:rFonts w:asciiTheme="minorHAnsi" w:hAnsiTheme="minorHAnsi"/>
        </w:rPr>
        <w:tab/>
      </w:r>
      <w:r w:rsidRPr="00B7030B">
        <w:rPr>
          <w:rStyle w:val="EquationCaption"/>
          <w:rFonts w:asciiTheme="minorHAnsi" w:hAnsiTheme="minorHAnsi"/>
        </w:rPr>
        <w:t>(</w:t>
      </w:r>
      <w:r>
        <w:rPr>
          <w:rStyle w:val="EquationCaption"/>
          <w:rFonts w:asciiTheme="minorHAnsi" w:hAnsiTheme="minorHAnsi"/>
        </w:rPr>
        <w:fldChar w:fldCharType="begin"/>
      </w:r>
      <w:r>
        <w:rPr>
          <w:rStyle w:val="EquationCaption"/>
          <w:rFonts w:asciiTheme="minorHAnsi" w:hAnsiTheme="minorHAnsi"/>
        </w:rPr>
        <w:instrText xml:space="preserve"> STYLEREF 1 \s </w:instrText>
      </w:r>
      <w:r>
        <w:rPr>
          <w:rStyle w:val="EquationCaption"/>
          <w:rFonts w:asciiTheme="minorHAnsi" w:hAnsiTheme="minorHAnsi"/>
        </w:rPr>
        <w:fldChar w:fldCharType="separate"/>
      </w:r>
      <w:r w:rsidR="00A95042">
        <w:rPr>
          <w:rStyle w:val="EquationCaption"/>
          <w:rFonts w:asciiTheme="minorHAnsi" w:hAnsiTheme="minorHAnsi"/>
          <w:noProof/>
        </w:rPr>
        <w:t>5</w:t>
      </w:r>
      <w:r>
        <w:rPr>
          <w:rStyle w:val="EquationCaption"/>
          <w:rFonts w:asciiTheme="minorHAnsi" w:hAnsiTheme="minorHAnsi"/>
        </w:rPr>
        <w:fldChar w:fldCharType="end"/>
      </w:r>
      <w:r>
        <w:rPr>
          <w:rStyle w:val="EquationCaption"/>
          <w:rFonts w:asciiTheme="minorHAnsi" w:hAnsiTheme="minorHAnsi"/>
        </w:rPr>
        <w:noBreakHyphen/>
      </w:r>
      <w:r>
        <w:rPr>
          <w:rStyle w:val="EquationCaption"/>
          <w:rFonts w:asciiTheme="minorHAnsi" w:hAnsiTheme="minorHAnsi"/>
        </w:rPr>
        <w:fldChar w:fldCharType="begin"/>
      </w:r>
      <w:r>
        <w:rPr>
          <w:rStyle w:val="EquationCaption"/>
          <w:rFonts w:asciiTheme="minorHAnsi" w:hAnsiTheme="minorHAnsi"/>
        </w:rPr>
        <w:instrText xml:space="preserve"> SEQ Equation \* ARABIC \s 1 </w:instrText>
      </w:r>
      <w:r>
        <w:rPr>
          <w:rStyle w:val="EquationCaption"/>
          <w:rFonts w:asciiTheme="minorHAnsi" w:hAnsiTheme="minorHAnsi"/>
        </w:rPr>
        <w:fldChar w:fldCharType="separate"/>
      </w:r>
      <w:r w:rsidR="00A95042">
        <w:rPr>
          <w:rStyle w:val="EquationCaption"/>
          <w:rFonts w:asciiTheme="minorHAnsi" w:hAnsiTheme="minorHAnsi"/>
          <w:noProof/>
        </w:rPr>
        <w:t>28</w:t>
      </w:r>
      <w:r>
        <w:rPr>
          <w:rStyle w:val="EquationCaption"/>
          <w:rFonts w:asciiTheme="minorHAnsi" w:hAnsiTheme="minorHAnsi"/>
        </w:rPr>
        <w:fldChar w:fldCharType="end"/>
      </w:r>
      <w:r w:rsidRPr="00B7030B">
        <w:rPr>
          <w:rStyle w:val="EquationCaption"/>
          <w:rFonts w:asciiTheme="minorHAnsi" w:hAnsiTheme="minorHAnsi"/>
        </w:rPr>
        <w:t>)</w:t>
      </w:r>
    </w:p>
    <w:p w14:paraId="5813E923" w14:textId="77777777" w:rsidR="00E564CF" w:rsidRPr="00A41B27" w:rsidRDefault="00E564CF" w:rsidP="007A3922">
      <w:pPr>
        <w:pStyle w:val="BodyText"/>
      </w:pPr>
      <w:r w:rsidRPr="00A41B27">
        <w:t>where:</w:t>
      </w:r>
    </w:p>
    <w:p w14:paraId="0EE3D2D6" w14:textId="77777777" w:rsidR="00E564CF" w:rsidRPr="00650508" w:rsidRDefault="00E564CF" w:rsidP="007A3922">
      <w:pPr>
        <w:pStyle w:val="BodyText2"/>
      </w:pPr>
      <m:oMathPara>
        <m:oMathParaPr>
          <m:jc m:val="center"/>
        </m:oMathParaPr>
        <m:oMath>
          <m:r>
            <w:rPr>
              <w:rFonts w:ascii="Cambria Math" w:hAnsi="Cambria Math"/>
            </w:rPr>
            <m:t>A</m:t>
          </m:r>
          <m:r>
            <m:rPr>
              <m:sty m:val="p"/>
            </m:rPr>
            <w:rPr>
              <w:rFonts w:ascii="Cambria Math" w:hAnsi="Cambria Math"/>
            </w:rPr>
            <m:t>=</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m:t>
                  </m:r>
                  <m:r>
                    <w:rPr>
                      <w:rFonts w:ascii="Cambria Math" w:hAnsi="Cambria Math"/>
                    </w:rPr>
                    <m:t>g</m:t>
                  </m:r>
                  <m:func>
                    <m:funcPr>
                      <m:ctrlPr>
                        <w:rPr>
                          <w:rFonts w:ascii="Cambria Math" w:hAnsi="Cambria Math"/>
                        </w:rPr>
                      </m:ctrlPr>
                    </m:funcPr>
                    <m:fName>
                      <m:r>
                        <w:rPr>
                          <w:rFonts w:ascii="Cambria Math" w:hAnsi="Cambria Math"/>
                        </w:rPr>
                        <m:t>cos</m:t>
                      </m:r>
                    </m:fName>
                    <m:e>
                      <m:r>
                        <w:rPr>
                          <w:rFonts w:ascii="Cambria Math" w:hAnsi="Cambria Math"/>
                        </w:rPr>
                        <m:t>α</m:t>
                      </m:r>
                    </m:e>
                  </m:func>
                  <m:r>
                    <w:rPr>
                      <w:rFonts w:ascii="Cambria Math" w:hAnsi="Cambria Math"/>
                    </w:rPr>
                    <m:t>Δ</m:t>
                  </m:r>
                  <m:sSup>
                    <m:sSupPr>
                      <m:ctrlPr>
                        <w:rPr>
                          <w:rFonts w:ascii="Cambria Math" w:hAnsi="Cambria Math"/>
                        </w:rPr>
                      </m:ctrlPr>
                    </m:sSupPr>
                    <m:e>
                      <m:r>
                        <w:rPr>
                          <w:rFonts w:ascii="Cambria Math" w:hAnsi="Cambria Math"/>
                        </w:rPr>
                        <m:t>t</m:t>
                      </m:r>
                    </m:e>
                    <m:sup>
                      <m:r>
                        <m:rPr>
                          <m:sty m:val="p"/>
                        </m:rPr>
                        <w:rPr>
                          <w:rFonts w:ascii="Cambria Math" w:hAnsi="Cambria Math"/>
                        </w:rPr>
                        <m:t>2</m:t>
                      </m:r>
                    </m:sup>
                  </m:sSup>
                </m:num>
                <m:den>
                  <m:r>
                    <w:rPr>
                      <w:rFonts w:ascii="Cambria Math" w:hAnsi="Cambria Math"/>
                    </w:rPr>
                    <m:t>Δx</m:t>
                  </m:r>
                </m:den>
              </m:f>
              <m:sSub>
                <m:sSubPr>
                  <m:ctrlPr>
                    <w:rPr>
                      <w:rFonts w:ascii="Cambria Math" w:hAnsi="Cambria Math"/>
                    </w:rPr>
                  </m:ctrlPr>
                </m:sSubPr>
                <m:e>
                  <m:nary>
                    <m:naryPr>
                      <m:chr m:val="∑"/>
                      <m:ctrlPr>
                        <w:rPr>
                          <w:rFonts w:ascii="Cambria Math" w:hAnsi="Cambria Math"/>
                        </w:rPr>
                      </m:ctrlPr>
                    </m:naryPr>
                    <m:sub>
                      <m:r>
                        <w:rPr>
                          <w:rFonts w:ascii="Cambria Math" w:hAnsi="Cambria Math"/>
                        </w:rPr>
                        <m:t>kt</m:t>
                      </m:r>
                    </m:sub>
                    <m:sup>
                      <m:r>
                        <w:rPr>
                          <w:rFonts w:ascii="Cambria Math" w:hAnsi="Cambria Math"/>
                        </w:rPr>
                        <m:t>kb</m:t>
                      </m:r>
                    </m:sup>
                    <m:e>
                      <m:d>
                        <m:dPr>
                          <m:begChr m:val=""/>
                          <m:endChr m:val="|"/>
                          <m:ctrlPr>
                            <w:rPr>
                              <w:rFonts w:ascii="Cambria Math" w:hAnsi="Cambria Math"/>
                            </w:rPr>
                          </m:ctrlPr>
                        </m:dPr>
                        <m:e>
                          <m:r>
                            <w:rPr>
                              <w:rFonts w:ascii="Cambria Math" w:hAnsi="Cambria Math"/>
                            </w:rPr>
                            <m:t>B</m:t>
                          </m:r>
                          <m:sSub>
                            <m:sSubPr>
                              <m:ctrlPr>
                                <w:rPr>
                                  <w:rFonts w:ascii="Cambria Math" w:hAnsi="Cambria Math"/>
                                </w:rPr>
                              </m:ctrlPr>
                            </m:sSubPr>
                            <m:e>
                              <m:r>
                                <w:rPr>
                                  <w:rFonts w:ascii="Cambria Math" w:hAnsi="Cambria Math"/>
                                </w:rPr>
                                <m:t>H</m:t>
                              </m:r>
                            </m:e>
                            <m:sub>
                              <m:r>
                                <w:rPr>
                                  <w:rFonts w:ascii="Cambria Math" w:hAnsi="Cambria Math"/>
                                </w:rPr>
                                <m:t>r</m:t>
                              </m:r>
                            </m:sub>
                          </m:sSub>
                        </m:e>
                      </m:d>
                    </m:e>
                  </m:nary>
                </m:e>
                <m:sub>
                  <m:r>
                    <w:rPr>
                      <w:rFonts w:ascii="Cambria Math" w:hAnsi="Cambria Math"/>
                    </w:rPr>
                    <m:t>i</m:t>
                  </m:r>
                  <m:r>
                    <m:rPr>
                      <m:sty m:val="p"/>
                    </m:rPr>
                    <w:rPr>
                      <w:rFonts w:ascii="Cambria Math" w:hAnsi="Cambria Math"/>
                    </w:rPr>
                    <m:t>-1</m:t>
                  </m:r>
                </m:sub>
              </m:sSub>
            </m:e>
          </m:d>
        </m:oMath>
      </m:oMathPara>
    </w:p>
    <w:p w14:paraId="551C1D87" w14:textId="77777777" w:rsidR="00E564CF" w:rsidRPr="00650508" w:rsidRDefault="00E564CF" w:rsidP="00C012E8">
      <w:pPr>
        <w:pStyle w:val="BodyText2"/>
      </w:pPr>
      <m:oMathPara>
        <m:oMathParaPr>
          <m:jc m:val="center"/>
        </m:oMathParaPr>
        <m:oMath>
          <m:r>
            <w:rPr>
              <w:rFonts w:ascii="Cambria Math" w:hAnsi="Cambria Math"/>
            </w:rPr>
            <m:t>X</m:t>
          </m:r>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η</m:t>
                  </m:r>
                </m:sub>
              </m:sSub>
              <m:r>
                <w:rPr>
                  <w:rFonts w:ascii="Cambria Math" w:hAnsi="Cambria Math"/>
                </w:rPr>
                <m:t>Δx</m:t>
              </m:r>
              <m:r>
                <m:rPr>
                  <m:sty m:val="p"/>
                </m:rPr>
                <w:rPr>
                  <w:rFonts w:ascii="Cambria Math" w:hAnsi="Cambria Math"/>
                </w:rPr>
                <m:t>+</m:t>
              </m:r>
              <m:f>
                <m:fPr>
                  <m:ctrlPr>
                    <w:rPr>
                      <w:rFonts w:ascii="Cambria Math" w:hAnsi="Cambria Math"/>
                    </w:rPr>
                  </m:ctrlPr>
                </m:fPr>
                <m:num>
                  <m:r>
                    <w:rPr>
                      <w:rFonts w:ascii="Cambria Math" w:hAnsi="Cambria Math"/>
                    </w:rPr>
                    <m:t>g</m:t>
                  </m:r>
                  <m:func>
                    <m:funcPr>
                      <m:ctrlPr>
                        <w:rPr>
                          <w:rFonts w:ascii="Cambria Math" w:hAnsi="Cambria Math"/>
                        </w:rPr>
                      </m:ctrlPr>
                    </m:funcPr>
                    <m:fName>
                      <m:r>
                        <w:rPr>
                          <w:rFonts w:ascii="Cambria Math" w:hAnsi="Cambria Math"/>
                        </w:rPr>
                        <m:t>cos</m:t>
                      </m:r>
                    </m:fName>
                    <m:e>
                      <m:r>
                        <w:rPr>
                          <w:rFonts w:ascii="Cambria Math" w:hAnsi="Cambria Math"/>
                        </w:rPr>
                        <m:t>α</m:t>
                      </m:r>
                    </m:e>
                  </m:func>
                  <m:r>
                    <w:rPr>
                      <w:rFonts w:ascii="Cambria Math" w:hAnsi="Cambria Math"/>
                    </w:rPr>
                    <m:t>Δ</m:t>
                  </m:r>
                  <m:sSup>
                    <m:sSupPr>
                      <m:ctrlPr>
                        <w:rPr>
                          <w:rFonts w:ascii="Cambria Math" w:hAnsi="Cambria Math"/>
                        </w:rPr>
                      </m:ctrlPr>
                    </m:sSupPr>
                    <m:e>
                      <m:r>
                        <w:rPr>
                          <w:rFonts w:ascii="Cambria Math" w:hAnsi="Cambria Math"/>
                        </w:rPr>
                        <m:t>t</m:t>
                      </m:r>
                    </m:e>
                    <m:sup>
                      <m:r>
                        <m:rPr>
                          <m:sty m:val="p"/>
                        </m:rPr>
                        <w:rPr>
                          <w:rFonts w:ascii="Cambria Math" w:hAnsi="Cambria Math"/>
                        </w:rPr>
                        <m:t>2</m:t>
                      </m:r>
                    </m:sup>
                  </m:sSup>
                </m:num>
                <m:den>
                  <m:r>
                    <w:rPr>
                      <w:rFonts w:ascii="Cambria Math" w:hAnsi="Cambria Math"/>
                    </w:rPr>
                    <m:t>Δx</m:t>
                  </m:r>
                </m:den>
              </m:f>
              <m:d>
                <m:dPr>
                  <m:begChr m:val="{"/>
                  <m:endChr m:val="}"/>
                  <m:ctrlPr>
                    <w:rPr>
                      <w:rFonts w:ascii="Cambria Math" w:hAnsi="Cambria Math"/>
                    </w:rPr>
                  </m:ctrlPr>
                </m:dPr>
                <m:e>
                  <m:sSub>
                    <m:sSubPr>
                      <m:ctrlPr>
                        <w:rPr>
                          <w:rFonts w:ascii="Cambria Math" w:hAnsi="Cambria Math"/>
                        </w:rPr>
                      </m:ctrlPr>
                    </m:sSubPr>
                    <m:e>
                      <m:d>
                        <m:dPr>
                          <m:begChr m:val=""/>
                          <m:endChr m:val="|"/>
                          <m:ctrlPr>
                            <w:rPr>
                              <w:rFonts w:ascii="Cambria Math" w:hAnsi="Cambria Math"/>
                            </w:rPr>
                          </m:ctrlPr>
                        </m:dPr>
                        <m:e>
                          <m:nary>
                            <m:naryPr>
                              <m:chr m:val="∑"/>
                              <m:ctrlPr>
                                <w:rPr>
                                  <w:rFonts w:ascii="Cambria Math" w:hAnsi="Cambria Math"/>
                                </w:rPr>
                              </m:ctrlPr>
                            </m:naryPr>
                            <m:sub>
                              <m:r>
                                <w:rPr>
                                  <w:rFonts w:ascii="Cambria Math" w:hAnsi="Cambria Math"/>
                                </w:rPr>
                                <m:t>kt</m:t>
                              </m:r>
                            </m:sub>
                            <m:sup>
                              <m:r>
                                <w:rPr>
                                  <w:rFonts w:ascii="Cambria Math" w:hAnsi="Cambria Math"/>
                                </w:rPr>
                                <m:t>kb</m:t>
                              </m:r>
                            </m:sup>
                            <m:e>
                              <m:r>
                                <w:rPr>
                                  <w:rFonts w:ascii="Cambria Math" w:hAnsi="Cambria Math"/>
                                </w:rPr>
                                <m:t>B</m:t>
                              </m:r>
                              <m:sSub>
                                <m:sSubPr>
                                  <m:ctrlPr>
                                    <w:rPr>
                                      <w:rFonts w:ascii="Cambria Math" w:hAnsi="Cambria Math"/>
                                    </w:rPr>
                                  </m:ctrlPr>
                                </m:sSubPr>
                                <m:e>
                                  <m:r>
                                    <w:rPr>
                                      <w:rFonts w:ascii="Cambria Math" w:hAnsi="Cambria Math"/>
                                    </w:rPr>
                                    <m:t>H</m:t>
                                  </m:r>
                                </m:e>
                                <m:sub>
                                  <m:r>
                                    <w:rPr>
                                      <w:rFonts w:ascii="Cambria Math" w:hAnsi="Cambria Math"/>
                                    </w:rPr>
                                    <m:t>r</m:t>
                                  </m:r>
                                </m:sub>
                              </m:sSub>
                            </m:e>
                          </m:nary>
                        </m:e>
                      </m:d>
                    </m:e>
                    <m:sub>
                      <m:r>
                        <w:rPr>
                          <w:rFonts w:ascii="Cambria Math" w:hAnsi="Cambria Math"/>
                        </w:rPr>
                        <m:t>i</m:t>
                      </m:r>
                    </m:sub>
                  </m:sSub>
                  <m:r>
                    <m:rPr>
                      <m:sty m:val="p"/>
                    </m:rPr>
                    <w:rPr>
                      <w:rFonts w:ascii="Cambria Math" w:hAnsi="Cambria Math"/>
                    </w:rPr>
                    <m:t>+</m:t>
                  </m:r>
                  <m:sSub>
                    <m:sSubPr>
                      <m:ctrlPr>
                        <w:rPr>
                          <w:rFonts w:ascii="Cambria Math" w:hAnsi="Cambria Math"/>
                        </w:rPr>
                      </m:ctrlPr>
                    </m:sSubPr>
                    <m:e>
                      <m:d>
                        <m:dPr>
                          <m:begChr m:val=""/>
                          <m:endChr m:val="|"/>
                          <m:ctrlPr>
                            <w:rPr>
                              <w:rFonts w:ascii="Cambria Math" w:hAnsi="Cambria Math"/>
                            </w:rPr>
                          </m:ctrlPr>
                        </m:dPr>
                        <m:e>
                          <m:nary>
                            <m:naryPr>
                              <m:chr m:val="∑"/>
                              <m:ctrlPr>
                                <w:rPr>
                                  <w:rFonts w:ascii="Cambria Math" w:hAnsi="Cambria Math"/>
                                </w:rPr>
                              </m:ctrlPr>
                            </m:naryPr>
                            <m:sub>
                              <m:r>
                                <w:rPr>
                                  <w:rFonts w:ascii="Cambria Math" w:hAnsi="Cambria Math"/>
                                </w:rPr>
                                <m:t>kt</m:t>
                              </m:r>
                            </m:sub>
                            <m:sup>
                              <m:r>
                                <w:rPr>
                                  <w:rFonts w:ascii="Cambria Math" w:hAnsi="Cambria Math"/>
                                </w:rPr>
                                <m:t>kb</m:t>
                              </m:r>
                            </m:sup>
                            <m:e>
                              <m:r>
                                <w:rPr>
                                  <w:rFonts w:ascii="Cambria Math" w:hAnsi="Cambria Math"/>
                                </w:rPr>
                                <m:t>B</m:t>
                              </m:r>
                              <m:sSub>
                                <m:sSubPr>
                                  <m:ctrlPr>
                                    <w:rPr>
                                      <w:rFonts w:ascii="Cambria Math" w:hAnsi="Cambria Math"/>
                                    </w:rPr>
                                  </m:ctrlPr>
                                </m:sSubPr>
                                <m:e>
                                  <m:r>
                                    <w:rPr>
                                      <w:rFonts w:ascii="Cambria Math" w:hAnsi="Cambria Math"/>
                                    </w:rPr>
                                    <m:t>H</m:t>
                                  </m:r>
                                </m:e>
                                <m:sub>
                                  <m:r>
                                    <w:rPr>
                                      <w:rFonts w:ascii="Cambria Math" w:hAnsi="Cambria Math"/>
                                    </w:rPr>
                                    <m:t>r</m:t>
                                  </m:r>
                                </m:sub>
                              </m:sSub>
                            </m:e>
                          </m:nary>
                        </m:e>
                      </m:d>
                    </m:e>
                    <m:sub>
                      <m:r>
                        <w:rPr>
                          <w:rFonts w:ascii="Cambria Math" w:hAnsi="Cambria Math"/>
                        </w:rPr>
                        <m:t>i</m:t>
                      </m:r>
                      <m:r>
                        <m:rPr>
                          <m:sty m:val="p"/>
                        </m:rPr>
                        <w:rPr>
                          <w:rFonts w:ascii="Cambria Math" w:hAnsi="Cambria Math"/>
                        </w:rPr>
                        <m:t>-1</m:t>
                      </m:r>
                    </m:sub>
                  </m:sSub>
                </m:e>
              </m:d>
            </m:e>
          </m:d>
        </m:oMath>
      </m:oMathPara>
    </w:p>
    <w:p w14:paraId="32A5B051" w14:textId="77777777" w:rsidR="00E564CF" w:rsidRPr="00650508" w:rsidRDefault="00E564CF" w:rsidP="0052054C">
      <w:pPr>
        <w:pStyle w:val="BodyText2"/>
      </w:pPr>
      <m:oMathPara>
        <m:oMathParaPr>
          <m:jc m:val="center"/>
        </m:oMathParaPr>
        <m:oMath>
          <m:r>
            <w:rPr>
              <w:rFonts w:ascii="Cambria Math" w:hAnsi="Cambria Math"/>
            </w:rPr>
            <m:t>C</m:t>
          </m:r>
          <m:r>
            <m:rPr>
              <m:sty m:val="p"/>
            </m:rPr>
            <w:rPr>
              <w:rFonts w:ascii="Cambria Math" w:hAnsi="Cambria Math"/>
            </w:rPr>
            <m:t>=</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m:t>
                  </m:r>
                  <m:r>
                    <w:rPr>
                      <w:rFonts w:ascii="Cambria Math" w:hAnsi="Cambria Math"/>
                    </w:rPr>
                    <m:t>g</m:t>
                  </m:r>
                  <m:func>
                    <m:funcPr>
                      <m:ctrlPr>
                        <w:rPr>
                          <w:rFonts w:ascii="Cambria Math" w:hAnsi="Cambria Math"/>
                        </w:rPr>
                      </m:ctrlPr>
                    </m:funcPr>
                    <m:fName>
                      <m:r>
                        <w:rPr>
                          <w:rFonts w:ascii="Cambria Math" w:hAnsi="Cambria Math"/>
                        </w:rPr>
                        <m:t>cos</m:t>
                      </m:r>
                    </m:fName>
                    <m:e>
                      <m:r>
                        <w:rPr>
                          <w:rFonts w:ascii="Cambria Math" w:hAnsi="Cambria Math"/>
                        </w:rPr>
                        <m:t>α</m:t>
                      </m:r>
                    </m:e>
                  </m:func>
                  <m:r>
                    <w:rPr>
                      <w:rFonts w:ascii="Cambria Math" w:hAnsi="Cambria Math"/>
                    </w:rPr>
                    <m:t>Δ</m:t>
                  </m:r>
                  <m:sSup>
                    <m:sSupPr>
                      <m:ctrlPr>
                        <w:rPr>
                          <w:rFonts w:ascii="Cambria Math" w:hAnsi="Cambria Math"/>
                        </w:rPr>
                      </m:ctrlPr>
                    </m:sSupPr>
                    <m:e>
                      <m:r>
                        <w:rPr>
                          <w:rFonts w:ascii="Cambria Math" w:hAnsi="Cambria Math"/>
                        </w:rPr>
                        <m:t>t</m:t>
                      </m:r>
                    </m:e>
                    <m:sup>
                      <m:r>
                        <m:rPr>
                          <m:sty m:val="p"/>
                        </m:rPr>
                        <w:rPr>
                          <w:rFonts w:ascii="Cambria Math" w:hAnsi="Cambria Math"/>
                        </w:rPr>
                        <m:t>2</m:t>
                      </m:r>
                    </m:sup>
                  </m:sSup>
                </m:num>
                <m:den>
                  <m:r>
                    <w:rPr>
                      <w:rFonts w:ascii="Cambria Math" w:hAnsi="Cambria Math"/>
                    </w:rPr>
                    <m:t>Δx</m:t>
                  </m:r>
                </m:den>
              </m:f>
              <m:sSub>
                <m:sSubPr>
                  <m:ctrlPr>
                    <w:rPr>
                      <w:rFonts w:ascii="Cambria Math" w:hAnsi="Cambria Math"/>
                    </w:rPr>
                  </m:ctrlPr>
                </m:sSubPr>
                <m:e>
                  <m:nary>
                    <m:naryPr>
                      <m:chr m:val="∑"/>
                      <m:ctrlPr>
                        <w:rPr>
                          <w:rFonts w:ascii="Cambria Math" w:hAnsi="Cambria Math"/>
                        </w:rPr>
                      </m:ctrlPr>
                    </m:naryPr>
                    <m:sub>
                      <m:r>
                        <w:rPr>
                          <w:rFonts w:ascii="Cambria Math" w:hAnsi="Cambria Math"/>
                        </w:rPr>
                        <m:t>kt</m:t>
                      </m:r>
                    </m:sub>
                    <m:sup>
                      <m:r>
                        <w:rPr>
                          <w:rFonts w:ascii="Cambria Math" w:hAnsi="Cambria Math"/>
                        </w:rPr>
                        <m:t>kb</m:t>
                      </m:r>
                    </m:sup>
                    <m:e>
                      <m:d>
                        <m:dPr>
                          <m:begChr m:val=""/>
                          <m:endChr m:val="|"/>
                          <m:ctrlPr>
                            <w:rPr>
                              <w:rFonts w:ascii="Cambria Math" w:hAnsi="Cambria Math"/>
                            </w:rPr>
                          </m:ctrlPr>
                        </m:dPr>
                        <m:e>
                          <m:r>
                            <w:rPr>
                              <w:rFonts w:ascii="Cambria Math" w:hAnsi="Cambria Math"/>
                            </w:rPr>
                            <m:t>B</m:t>
                          </m:r>
                          <m:sSub>
                            <m:sSubPr>
                              <m:ctrlPr>
                                <w:rPr>
                                  <w:rFonts w:ascii="Cambria Math" w:hAnsi="Cambria Math"/>
                                </w:rPr>
                              </m:ctrlPr>
                            </m:sSubPr>
                            <m:e>
                              <m:r>
                                <w:rPr>
                                  <w:rFonts w:ascii="Cambria Math" w:hAnsi="Cambria Math"/>
                                </w:rPr>
                                <m:t>H</m:t>
                              </m:r>
                            </m:e>
                            <m:sub>
                              <m:r>
                                <w:rPr>
                                  <w:rFonts w:ascii="Cambria Math" w:hAnsi="Cambria Math"/>
                                </w:rPr>
                                <m:t>r</m:t>
                              </m:r>
                            </m:sub>
                          </m:sSub>
                        </m:e>
                      </m:d>
                    </m:e>
                  </m:nary>
                </m:e>
                <m:sub>
                  <m:r>
                    <w:rPr>
                      <w:rFonts w:ascii="Cambria Math" w:hAnsi="Cambria Math"/>
                    </w:rPr>
                    <m:t>i</m:t>
                  </m:r>
                </m:sub>
              </m:sSub>
            </m:e>
          </m:d>
        </m:oMath>
      </m:oMathPara>
    </w:p>
    <w:p w14:paraId="1969D8F6" w14:textId="77777777" w:rsidR="00E564CF" w:rsidRPr="00B7030B" w:rsidRDefault="00E564CF" w:rsidP="00B6554A">
      <w:pPr>
        <w:pStyle w:val="BodyText2"/>
      </w:pPr>
      <m:oMathPara>
        <m:oMathParaPr>
          <m:jc m:val="center"/>
        </m:oMathParaPr>
        <m:oMath>
          <m:r>
            <w:rPr>
              <w:rFonts w:ascii="Cambria Math" w:hAnsi="Cambria Math"/>
            </w:rPr>
            <m:t>D</m:t>
          </m:r>
          <m:r>
            <m:rPr>
              <m:sty m:val="p"/>
            </m:rPr>
            <w:rPr>
              <w:rFonts w:ascii="Cambria Math" w:hAnsi="Cambria Math"/>
            </w:rPr>
            <m:t>=</m:t>
          </m:r>
          <m:r>
            <w:rPr>
              <w:rFonts w:ascii="Cambria Math" w:hAnsi="Cambria Math"/>
            </w:rPr>
            <m:t>Δt</m:t>
          </m:r>
          <m:nary>
            <m:naryPr>
              <m:chr m:val="∑"/>
              <m:ctrlPr>
                <w:rPr>
                  <w:rFonts w:ascii="Cambria Math" w:hAnsi="Cambria Math"/>
                </w:rPr>
              </m:ctrlPr>
            </m:naryPr>
            <m:sub>
              <m:r>
                <w:rPr>
                  <w:rFonts w:ascii="Cambria Math" w:hAnsi="Cambria Math"/>
                </w:rPr>
                <m:t>kt</m:t>
              </m:r>
            </m:sub>
            <m:sup>
              <m:r>
                <w:rPr>
                  <w:rFonts w:ascii="Cambria Math" w:hAnsi="Cambria Math"/>
                </w:rPr>
                <m:t>kb</m:t>
              </m:r>
            </m:sup>
            <m:e>
              <m:d>
                <m:dPr>
                  <m:ctrlPr>
                    <w:rPr>
                      <w:rFonts w:ascii="Cambria Math" w:hAnsi="Cambria Math"/>
                    </w:rPr>
                  </m:ctrlPr>
                </m:dPr>
                <m:e>
                  <m:sSub>
                    <m:sSubPr>
                      <m:ctrlPr>
                        <w:rPr>
                          <w:rFonts w:ascii="Cambria Math" w:hAnsi="Cambria Math"/>
                        </w:rPr>
                      </m:ctrlPr>
                    </m:sSubPr>
                    <m:e>
                      <m:d>
                        <m:dPr>
                          <m:begChr m:val=""/>
                          <m:endChr m:val="|"/>
                          <m:ctrlPr>
                            <w:rPr>
                              <w:rFonts w:ascii="Cambria Math" w:hAnsi="Cambria Math"/>
                            </w:rPr>
                          </m:ctrlPr>
                        </m:dPr>
                        <m:e>
                          <m:r>
                            <w:rPr>
                              <w:rFonts w:ascii="Cambria Math" w:hAnsi="Cambria Math"/>
                            </w:rPr>
                            <m:t>UB</m:t>
                          </m:r>
                          <m:sSub>
                            <m:sSubPr>
                              <m:ctrlPr>
                                <w:rPr>
                                  <w:rFonts w:ascii="Cambria Math" w:hAnsi="Cambria Math"/>
                                </w:rPr>
                              </m:ctrlPr>
                            </m:sSubPr>
                            <m:e>
                              <m:r>
                                <w:rPr>
                                  <w:rFonts w:ascii="Cambria Math" w:hAnsi="Cambria Math"/>
                                </w:rPr>
                                <m:t>H</m:t>
                              </m:r>
                            </m:e>
                            <m:sub>
                              <m:r>
                                <w:rPr>
                                  <w:rFonts w:ascii="Cambria Math" w:hAnsi="Cambria Math"/>
                                </w:rPr>
                                <m:t>r</m:t>
                              </m:r>
                            </m:sub>
                          </m:sSub>
                        </m:e>
                      </m:d>
                    </m:e>
                    <m:sub>
                      <m:r>
                        <w:rPr>
                          <w:rFonts w:ascii="Cambria Math" w:hAnsi="Cambria Math"/>
                        </w:rPr>
                        <m:t>i</m:t>
                      </m:r>
                    </m:sub>
                  </m:sSub>
                  <m:r>
                    <m:rPr>
                      <m:sty m:val="p"/>
                    </m:rPr>
                    <w:rPr>
                      <w:rFonts w:ascii="Cambria Math" w:hAnsi="Cambria Math"/>
                    </w:rPr>
                    <m:t>-</m:t>
                  </m:r>
                  <m:sSub>
                    <m:sSubPr>
                      <m:ctrlPr>
                        <w:rPr>
                          <w:rFonts w:ascii="Cambria Math" w:hAnsi="Cambria Math"/>
                        </w:rPr>
                      </m:ctrlPr>
                    </m:sSubPr>
                    <m:e>
                      <m:d>
                        <m:dPr>
                          <m:begChr m:val=""/>
                          <m:endChr m:val="|"/>
                          <m:ctrlPr>
                            <w:rPr>
                              <w:rFonts w:ascii="Cambria Math" w:hAnsi="Cambria Math"/>
                            </w:rPr>
                          </m:ctrlPr>
                        </m:dPr>
                        <m:e>
                          <m:r>
                            <w:rPr>
                              <w:rFonts w:ascii="Cambria Math" w:hAnsi="Cambria Math"/>
                            </w:rPr>
                            <m:t>UB</m:t>
                          </m:r>
                          <m:sSub>
                            <m:sSubPr>
                              <m:ctrlPr>
                                <w:rPr>
                                  <w:rFonts w:ascii="Cambria Math" w:hAnsi="Cambria Math"/>
                                </w:rPr>
                              </m:ctrlPr>
                            </m:sSubPr>
                            <m:e>
                              <m:r>
                                <w:rPr>
                                  <w:rFonts w:ascii="Cambria Math" w:hAnsi="Cambria Math"/>
                                </w:rPr>
                                <m:t>H</m:t>
                              </m:r>
                            </m:e>
                            <m:sub>
                              <m:r>
                                <w:rPr>
                                  <w:rFonts w:ascii="Cambria Math" w:hAnsi="Cambria Math"/>
                                </w:rPr>
                                <m:t>r</m:t>
                              </m:r>
                            </m:sub>
                          </m:sSub>
                        </m:e>
                      </m:d>
                    </m:e>
                    <m:sub>
                      <m:r>
                        <w:rPr>
                          <w:rFonts w:ascii="Cambria Math" w:hAnsi="Cambria Math"/>
                        </w:rPr>
                        <m:t>i</m:t>
                      </m:r>
                      <m:r>
                        <m:rPr>
                          <m:sty m:val="p"/>
                        </m:rPr>
                        <w:rPr>
                          <w:rFonts w:ascii="Cambria Math" w:hAnsi="Cambria Math"/>
                        </w:rPr>
                        <m:t>-1</m:t>
                      </m:r>
                    </m:sub>
                  </m:sSub>
                </m:e>
              </m:d>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η</m:t>
              </m:r>
            </m:sub>
          </m:sSub>
          <m:sSubSup>
            <m:sSubSupPr>
              <m:ctrlPr>
                <w:rPr>
                  <w:rFonts w:ascii="Cambria Math" w:hAnsi="Cambria Math"/>
                </w:rPr>
              </m:ctrlPr>
            </m:sSubSupPr>
            <m:e>
              <m:r>
                <w:rPr>
                  <w:rFonts w:ascii="Cambria Math" w:hAnsi="Cambria Math"/>
                </w:rPr>
                <m:t>η</m:t>
              </m:r>
            </m:e>
            <m:sub>
              <m:r>
                <w:rPr>
                  <w:rFonts w:ascii="Cambria Math" w:hAnsi="Cambria Math"/>
                </w:rPr>
                <m:t>i</m:t>
              </m:r>
            </m:sub>
            <m:sup>
              <m:r>
                <w:rPr>
                  <w:rFonts w:ascii="Cambria Math" w:hAnsi="Cambria Math"/>
                </w:rPr>
                <m:t>n</m:t>
              </m:r>
              <m:r>
                <m:rPr>
                  <m:sty m:val="p"/>
                </m:rPr>
                <w:rPr>
                  <w:rFonts w:ascii="Cambria Math" w:hAnsi="Cambria Math"/>
                </w:rPr>
                <m:t>-1</m:t>
              </m:r>
            </m:sup>
          </m:sSubSup>
          <m:r>
            <w:rPr>
              <w:rFonts w:ascii="Cambria Math" w:hAnsi="Cambria Math"/>
            </w:rPr>
            <m:t>Δx</m:t>
          </m:r>
          <m:r>
            <m:rPr>
              <m:sty m:val="p"/>
            </m:rPr>
            <w:rPr>
              <w:rFonts w:ascii="Cambria Math" w:hAnsi="Cambria Math"/>
            </w:rPr>
            <m:t>+</m:t>
          </m:r>
          <m:r>
            <w:rPr>
              <w:rFonts w:ascii="Cambria Math" w:hAnsi="Cambria Math"/>
            </w:rPr>
            <m:t>Δ</m:t>
          </m:r>
          <m:sSup>
            <m:sSupPr>
              <m:ctrlPr>
                <w:rPr>
                  <w:rFonts w:ascii="Cambria Math" w:hAnsi="Cambria Math"/>
                </w:rPr>
              </m:ctrlPr>
            </m:sSupPr>
            <m:e>
              <m:r>
                <w:rPr>
                  <w:rFonts w:ascii="Cambria Math" w:hAnsi="Cambria Math"/>
                </w:rPr>
                <m:t>t</m:t>
              </m:r>
            </m:e>
            <m:sup>
              <m:r>
                <m:rPr>
                  <m:sty m:val="p"/>
                </m:rPr>
                <w:rPr>
                  <w:rFonts w:ascii="Cambria Math" w:hAnsi="Cambria Math"/>
                </w:rPr>
                <m:t>2</m:t>
              </m:r>
            </m:sup>
          </m:sSup>
          <m:nary>
            <m:naryPr>
              <m:chr m:val="∑"/>
              <m:ctrlPr>
                <w:rPr>
                  <w:rFonts w:ascii="Cambria Math" w:hAnsi="Cambria Math"/>
                </w:rPr>
              </m:ctrlPr>
            </m:naryPr>
            <m:sub>
              <m:r>
                <w:rPr>
                  <w:rFonts w:ascii="Cambria Math" w:hAnsi="Cambria Math"/>
                </w:rPr>
                <m:t>kt</m:t>
              </m:r>
            </m:sub>
            <m:sup>
              <m:r>
                <w:rPr>
                  <w:rFonts w:ascii="Cambria Math" w:hAnsi="Cambria Math"/>
                </w:rPr>
                <m:t>kb</m:t>
              </m:r>
            </m:sup>
            <m:e>
              <m:d>
                <m:dPr>
                  <m:ctrlPr>
                    <w:rPr>
                      <w:rFonts w:ascii="Cambria Math" w:hAnsi="Cambria Math"/>
                    </w:rPr>
                  </m:ctrlPr>
                </m:dPr>
                <m:e>
                  <m:sSub>
                    <m:sSubPr>
                      <m:ctrlPr>
                        <w:rPr>
                          <w:rFonts w:ascii="Cambria Math" w:hAnsi="Cambria Math"/>
                        </w:rPr>
                      </m:ctrlPr>
                    </m:sSubPr>
                    <m:e>
                      <m:d>
                        <m:dPr>
                          <m:begChr m:val=""/>
                          <m:endChr m:val="|"/>
                          <m:ctrlPr>
                            <w:rPr>
                              <w:rFonts w:ascii="Cambria Math" w:hAnsi="Cambria Math"/>
                            </w:rPr>
                          </m:ctrlPr>
                        </m:dPr>
                        <m:e>
                          <m:r>
                            <w:rPr>
                              <w:rFonts w:ascii="Cambria Math" w:hAnsi="Cambria Math"/>
                            </w:rPr>
                            <m:t>F</m:t>
                          </m:r>
                          <m:sSub>
                            <m:sSubPr>
                              <m:ctrlPr>
                                <w:rPr>
                                  <w:rFonts w:ascii="Cambria Math" w:hAnsi="Cambria Math"/>
                                </w:rPr>
                              </m:ctrlPr>
                            </m:sSubPr>
                            <m:e>
                              <m:r>
                                <w:rPr>
                                  <w:rFonts w:ascii="Cambria Math" w:hAnsi="Cambria Math"/>
                                </w:rPr>
                                <m:t>H</m:t>
                              </m:r>
                            </m:e>
                            <m:sub>
                              <m:r>
                                <w:rPr>
                                  <w:rFonts w:ascii="Cambria Math" w:hAnsi="Cambria Math"/>
                                </w:rPr>
                                <m:t>r</m:t>
                              </m:r>
                            </m:sub>
                          </m:sSub>
                        </m:e>
                      </m:d>
                    </m:e>
                    <m:sub>
                      <m:r>
                        <w:rPr>
                          <w:rFonts w:ascii="Cambria Math" w:hAnsi="Cambria Math"/>
                        </w:rPr>
                        <m:t>i</m:t>
                      </m:r>
                    </m:sub>
                  </m:sSub>
                  <m:r>
                    <m:rPr>
                      <m:sty m:val="p"/>
                    </m:rPr>
                    <w:rPr>
                      <w:rFonts w:ascii="Cambria Math" w:hAnsi="Cambria Math"/>
                    </w:rPr>
                    <m:t>-</m:t>
                  </m:r>
                  <m:sSub>
                    <m:sSubPr>
                      <m:ctrlPr>
                        <w:rPr>
                          <w:rFonts w:ascii="Cambria Math" w:hAnsi="Cambria Math"/>
                        </w:rPr>
                      </m:ctrlPr>
                    </m:sSubPr>
                    <m:e>
                      <m:d>
                        <m:dPr>
                          <m:begChr m:val=""/>
                          <m:endChr m:val="|"/>
                          <m:ctrlPr>
                            <w:rPr>
                              <w:rFonts w:ascii="Cambria Math" w:hAnsi="Cambria Math"/>
                            </w:rPr>
                          </m:ctrlPr>
                        </m:dPr>
                        <m:e>
                          <m:r>
                            <w:rPr>
                              <w:rFonts w:ascii="Cambria Math" w:hAnsi="Cambria Math"/>
                            </w:rPr>
                            <m:t>F</m:t>
                          </m:r>
                          <m:sSub>
                            <m:sSubPr>
                              <m:ctrlPr>
                                <w:rPr>
                                  <w:rFonts w:ascii="Cambria Math" w:hAnsi="Cambria Math"/>
                                </w:rPr>
                              </m:ctrlPr>
                            </m:sSubPr>
                            <m:e>
                              <m:r>
                                <w:rPr>
                                  <w:rFonts w:ascii="Cambria Math" w:hAnsi="Cambria Math"/>
                                </w:rPr>
                                <m:t>H</m:t>
                              </m:r>
                            </m:e>
                            <m:sub>
                              <m:r>
                                <w:rPr>
                                  <w:rFonts w:ascii="Cambria Math" w:hAnsi="Cambria Math"/>
                                </w:rPr>
                                <m:t>r</m:t>
                              </m:r>
                            </m:sub>
                          </m:sSub>
                        </m:e>
                      </m:d>
                    </m:e>
                    <m:sub>
                      <m:r>
                        <w:rPr>
                          <w:rFonts w:ascii="Cambria Math" w:hAnsi="Cambria Math"/>
                        </w:rPr>
                        <m:t>i</m:t>
                      </m:r>
                      <m:r>
                        <m:rPr>
                          <m:sty m:val="p"/>
                        </m:rPr>
                        <w:rPr>
                          <w:rFonts w:ascii="Cambria Math" w:hAnsi="Cambria Math"/>
                        </w:rPr>
                        <m:t>-1</m:t>
                      </m:r>
                    </m:sub>
                  </m:sSub>
                </m:e>
              </m:d>
            </m:e>
          </m:nary>
          <m:r>
            <m:rPr>
              <m:sty m:val="p"/>
            </m:rPr>
            <w:rPr>
              <w:rFonts w:ascii="Cambria Math" w:hAnsi="Cambria Math"/>
            </w:rPr>
            <w:br/>
          </m:r>
        </m:oMath>
        <m:oMath>
          <m:r>
            <m:rPr>
              <m:sty m:val="p"/>
            </m:rPr>
            <w:rPr>
              <w:rFonts w:ascii="Cambria Math" w:hAnsi="Cambria Math"/>
            </w:rPr>
            <m:t>+</m:t>
          </m:r>
          <m:r>
            <w:rPr>
              <w:rFonts w:ascii="Cambria Math" w:hAnsi="Cambria Math"/>
            </w:rPr>
            <m:t>Δ</m:t>
          </m:r>
          <m:sSup>
            <m:sSupPr>
              <m:ctrlPr>
                <w:rPr>
                  <w:rFonts w:ascii="Cambria Math" w:hAnsi="Cambria Math"/>
                </w:rPr>
              </m:ctrlPr>
            </m:sSupPr>
            <m:e>
              <m:r>
                <w:rPr>
                  <w:rFonts w:ascii="Cambria Math" w:hAnsi="Cambria Math"/>
                </w:rPr>
                <m:t>t</m:t>
              </m:r>
            </m:e>
            <m:sup>
              <m:r>
                <m:rPr>
                  <m:sty m:val="p"/>
                </m:rPr>
                <w:rPr>
                  <w:rFonts w:ascii="Cambria Math" w:hAnsi="Cambria Math"/>
                </w:rPr>
                <m:t>2</m:t>
              </m:r>
            </m:sup>
          </m:sSup>
          <m:r>
            <w:rPr>
              <w:rFonts w:ascii="Cambria Math" w:hAnsi="Cambria Math"/>
            </w:rPr>
            <m:t>g</m:t>
          </m:r>
          <m:func>
            <m:funcPr>
              <m:ctrlPr>
                <w:rPr>
                  <w:rFonts w:ascii="Cambria Math" w:hAnsi="Cambria Math"/>
                </w:rPr>
              </m:ctrlPr>
            </m:funcPr>
            <m:fName>
              <m:r>
                <w:rPr>
                  <w:rFonts w:ascii="Cambria Math" w:hAnsi="Cambria Math"/>
                </w:rPr>
                <m:t>sin</m:t>
              </m:r>
            </m:fName>
            <m:e>
              <m:r>
                <w:rPr>
                  <w:rFonts w:ascii="Cambria Math" w:hAnsi="Cambria Math"/>
                </w:rPr>
                <m:t>α</m:t>
              </m:r>
            </m:e>
          </m:func>
          <m:nary>
            <m:naryPr>
              <m:chr m:val="∑"/>
              <m:ctrlPr>
                <w:rPr>
                  <w:rFonts w:ascii="Cambria Math" w:hAnsi="Cambria Math"/>
                </w:rPr>
              </m:ctrlPr>
            </m:naryPr>
            <m:sub>
              <m:r>
                <w:rPr>
                  <w:rFonts w:ascii="Cambria Math" w:hAnsi="Cambria Math"/>
                </w:rPr>
                <m:t>kt</m:t>
              </m:r>
            </m:sub>
            <m:sup>
              <m:r>
                <w:rPr>
                  <w:rFonts w:ascii="Cambria Math" w:hAnsi="Cambria Math"/>
                </w:rPr>
                <m:t>kb</m:t>
              </m:r>
            </m:sup>
            <m:e>
              <m:d>
                <m:dPr>
                  <m:ctrlPr>
                    <w:rPr>
                      <w:rFonts w:ascii="Cambria Math" w:hAnsi="Cambria Math"/>
                    </w:rPr>
                  </m:ctrlPr>
                </m:dPr>
                <m:e>
                  <m:sSub>
                    <m:sSubPr>
                      <m:ctrlPr>
                        <w:rPr>
                          <w:rFonts w:ascii="Cambria Math" w:hAnsi="Cambria Math"/>
                        </w:rPr>
                      </m:ctrlPr>
                    </m:sSubPr>
                    <m:e>
                      <m:d>
                        <m:dPr>
                          <m:begChr m:val=""/>
                          <m:endChr m:val="|"/>
                          <m:ctrlPr>
                            <w:rPr>
                              <w:rFonts w:ascii="Cambria Math" w:hAnsi="Cambria Math"/>
                            </w:rPr>
                          </m:ctrlPr>
                        </m:dPr>
                        <m:e>
                          <m:r>
                            <w:rPr>
                              <w:rFonts w:ascii="Cambria Math" w:hAnsi="Cambria Math"/>
                            </w:rPr>
                            <m:t>B</m:t>
                          </m:r>
                          <m:sSub>
                            <m:sSubPr>
                              <m:ctrlPr>
                                <w:rPr>
                                  <w:rFonts w:ascii="Cambria Math" w:hAnsi="Cambria Math"/>
                                </w:rPr>
                              </m:ctrlPr>
                            </m:sSubPr>
                            <m:e>
                              <m:r>
                                <w:rPr>
                                  <w:rFonts w:ascii="Cambria Math" w:hAnsi="Cambria Math"/>
                                </w:rPr>
                                <m:t>H</m:t>
                              </m:r>
                            </m:e>
                            <m:sub>
                              <m:r>
                                <w:rPr>
                                  <w:rFonts w:ascii="Cambria Math" w:hAnsi="Cambria Math"/>
                                </w:rPr>
                                <m:t>r</m:t>
                              </m:r>
                            </m:sub>
                          </m:sSub>
                        </m:e>
                      </m:d>
                    </m:e>
                    <m:sub>
                      <m:r>
                        <w:rPr>
                          <w:rFonts w:ascii="Cambria Math" w:hAnsi="Cambria Math"/>
                        </w:rPr>
                        <m:t>i</m:t>
                      </m:r>
                    </m:sub>
                  </m:sSub>
                  <m:r>
                    <m:rPr>
                      <m:sty m:val="p"/>
                    </m:rPr>
                    <w:rPr>
                      <w:rFonts w:ascii="Cambria Math" w:hAnsi="Cambria Math"/>
                    </w:rPr>
                    <m:t>-</m:t>
                  </m:r>
                  <m:sSub>
                    <m:sSubPr>
                      <m:ctrlPr>
                        <w:rPr>
                          <w:rFonts w:ascii="Cambria Math" w:hAnsi="Cambria Math"/>
                        </w:rPr>
                      </m:ctrlPr>
                    </m:sSubPr>
                    <m:e>
                      <m:d>
                        <m:dPr>
                          <m:begChr m:val=""/>
                          <m:endChr m:val="|"/>
                          <m:ctrlPr>
                            <w:rPr>
                              <w:rFonts w:ascii="Cambria Math" w:hAnsi="Cambria Math"/>
                            </w:rPr>
                          </m:ctrlPr>
                        </m:dPr>
                        <m:e>
                          <m:r>
                            <w:rPr>
                              <w:rFonts w:ascii="Cambria Math" w:hAnsi="Cambria Math"/>
                            </w:rPr>
                            <m:t>B</m:t>
                          </m:r>
                          <m:sSub>
                            <m:sSubPr>
                              <m:ctrlPr>
                                <w:rPr>
                                  <w:rFonts w:ascii="Cambria Math" w:hAnsi="Cambria Math"/>
                                </w:rPr>
                              </m:ctrlPr>
                            </m:sSubPr>
                            <m:e>
                              <m:r>
                                <w:rPr>
                                  <w:rFonts w:ascii="Cambria Math" w:hAnsi="Cambria Math"/>
                                </w:rPr>
                                <m:t>H</m:t>
                              </m:r>
                            </m:e>
                            <m:sub>
                              <m:r>
                                <w:rPr>
                                  <w:rFonts w:ascii="Cambria Math" w:hAnsi="Cambria Math"/>
                                </w:rPr>
                                <m:t>r</m:t>
                              </m:r>
                            </m:sub>
                          </m:sSub>
                        </m:e>
                      </m:d>
                    </m:e>
                    <m:sub>
                      <m:r>
                        <w:rPr>
                          <w:rFonts w:ascii="Cambria Math" w:hAnsi="Cambria Math"/>
                        </w:rPr>
                        <m:t>i</m:t>
                      </m:r>
                      <m:r>
                        <m:rPr>
                          <m:sty m:val="p"/>
                        </m:rPr>
                        <w:rPr>
                          <w:rFonts w:ascii="Cambria Math" w:hAnsi="Cambria Math"/>
                        </w:rPr>
                        <m:t>-1</m:t>
                      </m:r>
                    </m:sub>
                  </m:sSub>
                </m:e>
              </m:d>
              <m:r>
                <m:rPr>
                  <m:sty m:val="p"/>
                </m:rPr>
                <w:rPr>
                  <w:rFonts w:ascii="Cambria Math" w:hAnsi="Cambria Math"/>
                </w:rPr>
                <m:t>+</m:t>
              </m:r>
            </m:e>
          </m:nary>
          <m:r>
            <w:rPr>
              <w:rFonts w:ascii="Cambria Math" w:hAnsi="Cambria Math"/>
            </w:rPr>
            <m:t>Δ</m:t>
          </m:r>
          <m:sSup>
            <m:sSupPr>
              <m:ctrlPr>
                <w:rPr>
                  <w:rFonts w:ascii="Cambria Math" w:hAnsi="Cambria Math"/>
                </w:rPr>
              </m:ctrlPr>
            </m:sSupPr>
            <m:e>
              <m:r>
                <w:rPr>
                  <w:rFonts w:ascii="Cambria Math" w:hAnsi="Cambria Math"/>
                </w:rPr>
                <m:t>t</m:t>
              </m:r>
            </m:e>
            <m:sup>
              <m:r>
                <m:rPr>
                  <m:sty m:val="p"/>
                </m:rPr>
                <w:rPr>
                  <w:rFonts w:ascii="Cambria Math" w:hAnsi="Cambria Math"/>
                </w:rPr>
                <m:t>2</m:t>
              </m:r>
            </m:sup>
          </m:sSup>
          <m:f>
            <m:fPr>
              <m:ctrlPr>
                <w:rPr>
                  <w:rFonts w:ascii="Cambria Math" w:hAnsi="Cambria Math"/>
                </w:rPr>
              </m:ctrlPr>
            </m:fPr>
            <m:num>
              <m:r>
                <w:rPr>
                  <w:rFonts w:ascii="Cambria Math" w:hAnsi="Cambria Math"/>
                </w:rPr>
                <m:t>g</m:t>
              </m:r>
              <m:func>
                <m:funcPr>
                  <m:ctrlPr>
                    <w:rPr>
                      <w:rFonts w:ascii="Cambria Math" w:hAnsi="Cambria Math"/>
                    </w:rPr>
                  </m:ctrlPr>
                </m:funcPr>
                <m:fName>
                  <m:r>
                    <w:rPr>
                      <w:rFonts w:ascii="Cambria Math" w:hAnsi="Cambria Math"/>
                    </w:rPr>
                    <m:t>cos</m:t>
                  </m:r>
                </m:fName>
                <m:e>
                  <m:r>
                    <w:rPr>
                      <w:rFonts w:ascii="Cambria Math" w:hAnsi="Cambria Math"/>
                    </w:rPr>
                    <m:t>α</m:t>
                  </m:r>
                </m:e>
              </m:func>
            </m:num>
            <m:den>
              <m:r>
                <w:rPr>
                  <w:rFonts w:ascii="Cambria Math" w:hAnsi="Cambria Math"/>
                </w:rPr>
                <m:t>ρ</m:t>
              </m:r>
            </m:den>
          </m:f>
          <m:nary>
            <m:naryPr>
              <m:chr m:val="∑"/>
              <m:ctrlPr>
                <w:rPr>
                  <w:rFonts w:ascii="Cambria Math" w:hAnsi="Cambria Math"/>
                </w:rPr>
              </m:ctrlPr>
            </m:naryPr>
            <m:sub>
              <m:r>
                <w:rPr>
                  <w:rFonts w:ascii="Cambria Math" w:hAnsi="Cambria Math"/>
                </w:rPr>
                <m:t>kt</m:t>
              </m:r>
            </m:sub>
            <m:sup>
              <m:r>
                <w:rPr>
                  <w:rFonts w:ascii="Cambria Math" w:hAnsi="Cambria Math"/>
                </w:rPr>
                <m:t>kb</m:t>
              </m:r>
            </m:sup>
            <m:e>
              <m:d>
                <m:dPr>
                  <m:ctrlPr>
                    <w:rPr>
                      <w:rFonts w:ascii="Cambria Math" w:hAnsi="Cambria Math"/>
                    </w:rPr>
                  </m:ctrlPr>
                </m:dPr>
                <m:e>
                  <m:sSub>
                    <m:sSubPr>
                      <m:ctrlPr>
                        <w:rPr>
                          <w:rFonts w:ascii="Cambria Math" w:hAnsi="Cambria Math"/>
                        </w:rPr>
                      </m:ctrlPr>
                    </m:sSubPr>
                    <m:e>
                      <m:d>
                        <m:dPr>
                          <m:begChr m:val=""/>
                          <m:endChr m:val="|"/>
                          <m:ctrlPr>
                            <w:rPr>
                              <w:rFonts w:ascii="Cambria Math" w:hAnsi="Cambria Math"/>
                            </w:rPr>
                          </m:ctrlPr>
                        </m:dPr>
                        <m:e>
                          <m:r>
                            <w:rPr>
                              <w:rFonts w:ascii="Cambria Math" w:hAnsi="Cambria Math"/>
                            </w:rPr>
                            <m:t>B</m:t>
                          </m:r>
                          <m:sSub>
                            <m:sSubPr>
                              <m:ctrlPr>
                                <w:rPr>
                                  <w:rFonts w:ascii="Cambria Math" w:hAnsi="Cambria Math"/>
                                </w:rPr>
                              </m:ctrlPr>
                            </m:sSubPr>
                            <m:e>
                              <m:r>
                                <w:rPr>
                                  <w:rFonts w:ascii="Cambria Math" w:hAnsi="Cambria Math"/>
                                </w:rPr>
                                <m:t>H</m:t>
                              </m:r>
                            </m:e>
                            <m:sub>
                              <m:r>
                                <w:rPr>
                                  <w:rFonts w:ascii="Cambria Math" w:hAnsi="Cambria Math"/>
                                </w:rPr>
                                <m:t>r</m:t>
                              </m:r>
                            </m:sub>
                          </m:sSub>
                        </m:e>
                      </m:d>
                    </m:e>
                    <m:sub>
                      <m:r>
                        <w:rPr>
                          <w:rFonts w:ascii="Cambria Math" w:hAnsi="Cambria Math"/>
                        </w:rPr>
                        <m:t>i</m:t>
                      </m:r>
                    </m:sub>
                  </m:sSub>
                  <m:r>
                    <m:rPr>
                      <m:sty m:val="p"/>
                    </m:rPr>
                    <w:rPr>
                      <w:rFonts w:ascii="Cambria Math" w:hAnsi="Cambria Math"/>
                    </w:rPr>
                    <m:t>-</m:t>
                  </m:r>
                  <m:sSub>
                    <m:sSubPr>
                      <m:ctrlPr>
                        <w:rPr>
                          <w:rFonts w:ascii="Cambria Math" w:hAnsi="Cambria Math"/>
                        </w:rPr>
                      </m:ctrlPr>
                    </m:sSubPr>
                    <m:e>
                      <m:d>
                        <m:dPr>
                          <m:begChr m:val=""/>
                          <m:endChr m:val="|"/>
                          <m:ctrlPr>
                            <w:rPr>
                              <w:rFonts w:ascii="Cambria Math" w:hAnsi="Cambria Math"/>
                            </w:rPr>
                          </m:ctrlPr>
                        </m:dPr>
                        <m:e>
                          <m:r>
                            <w:rPr>
                              <w:rFonts w:ascii="Cambria Math" w:hAnsi="Cambria Math"/>
                            </w:rPr>
                            <m:t>B</m:t>
                          </m:r>
                          <m:sSub>
                            <m:sSubPr>
                              <m:ctrlPr>
                                <w:rPr>
                                  <w:rFonts w:ascii="Cambria Math" w:hAnsi="Cambria Math"/>
                                </w:rPr>
                              </m:ctrlPr>
                            </m:sSubPr>
                            <m:e>
                              <m:r>
                                <w:rPr>
                                  <w:rFonts w:ascii="Cambria Math" w:hAnsi="Cambria Math"/>
                                </w:rPr>
                                <m:t>H</m:t>
                              </m:r>
                            </m:e>
                            <m:sub>
                              <m:r>
                                <w:rPr>
                                  <w:rFonts w:ascii="Cambria Math" w:hAnsi="Cambria Math"/>
                                </w:rPr>
                                <m:t>r</m:t>
                              </m:r>
                            </m:sub>
                          </m:sSub>
                        </m:e>
                      </m:d>
                    </m:e>
                    <m:sub>
                      <m:r>
                        <w:rPr>
                          <w:rFonts w:ascii="Cambria Math" w:hAnsi="Cambria Math"/>
                        </w:rPr>
                        <m:t>i</m:t>
                      </m:r>
                      <m:r>
                        <m:rPr>
                          <m:sty m:val="p"/>
                        </m:rPr>
                        <w:rPr>
                          <w:rFonts w:ascii="Cambria Math" w:hAnsi="Cambria Math"/>
                        </w:rPr>
                        <m:t>-1</m:t>
                      </m:r>
                    </m:sub>
                  </m:sSub>
                </m:e>
              </m:d>
              <m:nary>
                <m:naryPr>
                  <m:chr m:val="∑"/>
                  <m:ctrlPr>
                    <w:rPr>
                      <w:rFonts w:ascii="Cambria Math" w:hAnsi="Cambria Math"/>
                    </w:rPr>
                  </m:ctrlPr>
                </m:naryPr>
                <m:sub>
                  <m:r>
                    <w:rPr>
                      <w:rFonts w:ascii="Cambria Math" w:hAnsi="Cambria Math"/>
                    </w:rPr>
                    <m:t>kt</m:t>
                  </m:r>
                </m:sub>
                <m:sup>
                  <m:r>
                    <w:rPr>
                      <w:rFonts w:ascii="Cambria Math" w:hAnsi="Cambria Math"/>
                    </w:rPr>
                    <m:t>kb</m:t>
                  </m:r>
                </m:sup>
                <m:e>
                  <m:f>
                    <m:fPr>
                      <m:ctrlPr>
                        <w:rPr>
                          <w:rFonts w:ascii="Cambria Math" w:hAnsi="Cambria Math"/>
                        </w:rPr>
                      </m:ctrlPr>
                    </m:fPr>
                    <m:num>
                      <m:r>
                        <w:rPr>
                          <w:rFonts w:ascii="Cambria Math" w:hAnsi="Cambria Math"/>
                        </w:rPr>
                        <m:t>∂ρ</m:t>
                      </m:r>
                    </m:num>
                    <m:den>
                      <m:r>
                        <w:rPr>
                          <w:rFonts w:ascii="Cambria Math" w:hAnsi="Cambria Math"/>
                        </w:rPr>
                        <m:t>∂x</m:t>
                      </m:r>
                    </m:den>
                  </m:f>
                  <m:sSub>
                    <m:sSubPr>
                      <m:ctrlPr>
                        <w:rPr>
                          <w:rFonts w:ascii="Cambria Math" w:hAnsi="Cambria Math"/>
                        </w:rPr>
                      </m:ctrlPr>
                    </m:sSubPr>
                    <m:e>
                      <m:r>
                        <w:rPr>
                          <w:rFonts w:ascii="Cambria Math" w:hAnsi="Cambria Math"/>
                        </w:rPr>
                        <m:t>H</m:t>
                      </m:r>
                    </m:e>
                    <m:sub>
                      <m:r>
                        <w:rPr>
                          <w:rFonts w:ascii="Cambria Math" w:hAnsi="Cambria Math"/>
                        </w:rPr>
                        <m:t>r</m:t>
                      </m:r>
                    </m:sub>
                  </m:sSub>
                </m:e>
              </m:nary>
            </m:e>
          </m:nary>
          <m:r>
            <m:rPr>
              <m:sty m:val="p"/>
            </m:rPr>
            <w:rPr>
              <w:rFonts w:ascii="Cambria Math" w:hAnsi="Cambria Math"/>
            </w:rPr>
            <w:br/>
          </m:r>
        </m:oMath>
        <m:oMath>
          <m:r>
            <m:rPr>
              <m:sty m:val="p"/>
            </m:rPr>
            <w:rPr>
              <w:rFonts w:ascii="Cambria Math" w:hAnsi="Cambria Math"/>
            </w:rPr>
            <m:t>+</m:t>
          </m:r>
          <m:r>
            <w:rPr>
              <w:rFonts w:ascii="Cambria Math" w:hAnsi="Cambria Math"/>
            </w:rPr>
            <m:t>ΔxΔt</m:t>
          </m:r>
          <m:nary>
            <m:naryPr>
              <m:chr m:val="∑"/>
              <m:ctrlPr>
                <w:rPr>
                  <w:rFonts w:ascii="Cambria Math" w:hAnsi="Cambria Math"/>
                </w:rPr>
              </m:ctrlPr>
            </m:naryPr>
            <m:sub>
              <m:r>
                <w:rPr>
                  <w:rFonts w:ascii="Cambria Math" w:hAnsi="Cambria Math"/>
                </w:rPr>
                <m:t>kt</m:t>
              </m:r>
            </m:sub>
            <m:sup>
              <m:r>
                <w:rPr>
                  <w:rFonts w:ascii="Cambria Math" w:hAnsi="Cambria Math"/>
                </w:rPr>
                <m:t>kb</m:t>
              </m:r>
            </m:sup>
            <m:e>
              <m:r>
                <w:rPr>
                  <w:rFonts w:ascii="Cambria Math" w:hAnsi="Cambria Math"/>
                </w:rPr>
                <m:t>qB</m:t>
              </m:r>
              <m:sSub>
                <m:sSubPr>
                  <m:ctrlPr>
                    <w:rPr>
                      <w:rFonts w:ascii="Cambria Math" w:hAnsi="Cambria Math"/>
                    </w:rPr>
                  </m:ctrlPr>
                </m:sSubPr>
                <m:e>
                  <m:r>
                    <w:rPr>
                      <w:rFonts w:ascii="Cambria Math" w:hAnsi="Cambria Math"/>
                    </w:rPr>
                    <m:t>H</m:t>
                  </m:r>
                </m:e>
                <m:sub>
                  <m:r>
                    <w:rPr>
                      <w:rFonts w:ascii="Cambria Math" w:hAnsi="Cambria Math"/>
                    </w:rPr>
                    <m:t>r</m:t>
                  </m:r>
                </m:sub>
              </m:sSub>
            </m:e>
          </m:nary>
          <m:r>
            <m:rPr>
              <m:sty m:val="p"/>
            </m:rPr>
            <w:rPr>
              <w:rFonts w:ascii="Cambria Math" w:hAnsi="Cambria Math"/>
            </w:rPr>
            <m:t>+</m:t>
          </m:r>
          <m:r>
            <w:rPr>
              <w:rFonts w:ascii="Cambria Math" w:hAnsi="Cambria Math"/>
            </w:rPr>
            <m:t>ΔxΔ</m:t>
          </m:r>
          <m:sSup>
            <m:sSupPr>
              <m:ctrlPr>
                <w:rPr>
                  <w:rFonts w:ascii="Cambria Math" w:hAnsi="Cambria Math"/>
                </w:rPr>
              </m:ctrlPr>
            </m:sSupPr>
            <m:e>
              <m:r>
                <w:rPr>
                  <w:rFonts w:ascii="Cambria Math" w:hAnsi="Cambria Math"/>
                </w:rPr>
                <m:t>t</m:t>
              </m:r>
            </m:e>
            <m:sup>
              <m:r>
                <m:rPr>
                  <m:sty m:val="p"/>
                </m:rPr>
                <w:rPr>
                  <w:rFonts w:ascii="Cambria Math" w:hAnsi="Cambria Math"/>
                </w:rPr>
                <m:t>2</m:t>
              </m:r>
            </m:sup>
          </m:sSup>
          <m:f>
            <m:fPr>
              <m:ctrlPr>
                <w:rPr>
                  <w:rFonts w:ascii="Cambria Math" w:hAnsi="Cambria Math"/>
                </w:rPr>
              </m:ctrlPr>
            </m:fPr>
            <m:num>
              <m:r>
                <w:rPr>
                  <w:rFonts w:ascii="Cambria Math" w:hAnsi="Cambria Math"/>
                </w:rPr>
                <m:t>∂</m:t>
              </m:r>
            </m:num>
            <m:den>
              <m:r>
                <w:rPr>
                  <w:rFonts w:ascii="Cambria Math" w:hAnsi="Cambria Math"/>
                </w:rPr>
                <m:t>∂x</m:t>
              </m:r>
            </m:den>
          </m:f>
          <m:nary>
            <m:naryPr>
              <m:chr m:val="∑"/>
              <m:ctrlPr>
                <w:rPr>
                  <w:rFonts w:ascii="Cambria Math" w:hAnsi="Cambria Math"/>
                </w:rPr>
              </m:ctrlPr>
            </m:naryPr>
            <m:sub>
              <m:r>
                <w:rPr>
                  <w:rFonts w:ascii="Cambria Math" w:hAnsi="Cambria Math"/>
                </w:rPr>
                <m:t>kt</m:t>
              </m:r>
            </m:sub>
            <m:sup>
              <m:r>
                <w:rPr>
                  <w:rFonts w:ascii="Cambria Math" w:hAnsi="Cambria Math"/>
                </w:rPr>
                <m:t>kb</m:t>
              </m:r>
            </m:sup>
            <m:e>
              <m:r>
                <w:rPr>
                  <w:rFonts w:ascii="Cambria Math" w:hAnsi="Cambria Math"/>
                </w:rPr>
                <m:t>q</m:t>
              </m:r>
              <m:sSub>
                <m:sSubPr>
                  <m:ctrlPr>
                    <w:rPr>
                      <w:rFonts w:ascii="Cambria Math" w:hAnsi="Cambria Math"/>
                    </w:rPr>
                  </m:ctrlPr>
                </m:sSubPr>
                <m:e>
                  <m:r>
                    <w:rPr>
                      <w:rFonts w:ascii="Cambria Math" w:hAnsi="Cambria Math"/>
                    </w:rPr>
                    <m:t>U</m:t>
                  </m:r>
                </m:e>
                <m:sub>
                  <m:r>
                    <w:rPr>
                      <w:rFonts w:ascii="Cambria Math" w:hAnsi="Cambria Math"/>
                    </w:rPr>
                    <m:t>x</m:t>
                  </m:r>
                </m:sub>
              </m:sSub>
              <m:r>
                <w:rPr>
                  <w:rFonts w:ascii="Cambria Math" w:hAnsi="Cambria Math"/>
                </w:rPr>
                <m:t>B</m:t>
              </m:r>
              <m:sSub>
                <m:sSubPr>
                  <m:ctrlPr>
                    <w:rPr>
                      <w:rFonts w:ascii="Cambria Math" w:hAnsi="Cambria Math"/>
                    </w:rPr>
                  </m:ctrlPr>
                </m:sSubPr>
                <m:e>
                  <m:r>
                    <w:rPr>
                      <w:rFonts w:ascii="Cambria Math" w:hAnsi="Cambria Math"/>
                    </w:rPr>
                    <m:t>H</m:t>
                  </m:r>
                </m:e>
                <m:sub>
                  <m:r>
                    <w:rPr>
                      <w:rFonts w:ascii="Cambria Math" w:hAnsi="Cambria Math"/>
                    </w:rPr>
                    <m:t>r</m:t>
                  </m:r>
                </m:sub>
              </m:sSub>
            </m:e>
          </m:nary>
          <m:r>
            <m:rPr>
              <m:sty m:val="p"/>
            </m:rPr>
            <w:rPr>
              <w:rFonts w:ascii="Cambria Math" w:hAnsi="Cambria Math"/>
            </w:rPr>
            <m:t>+</m:t>
          </m:r>
          <m:f>
            <m:fPr>
              <m:ctrlPr>
                <w:rPr>
                  <w:rFonts w:ascii="Cambria Math" w:hAnsi="Cambria Math"/>
                </w:rPr>
              </m:ctrlPr>
            </m:fPr>
            <m:num>
              <m:r>
                <w:rPr>
                  <w:rFonts w:ascii="Cambria Math" w:hAnsi="Cambria Math"/>
                </w:rPr>
                <m:t>Δ</m:t>
              </m:r>
              <m:sSup>
                <m:sSupPr>
                  <m:ctrlPr>
                    <w:rPr>
                      <w:rFonts w:ascii="Cambria Math" w:hAnsi="Cambria Math"/>
                    </w:rPr>
                  </m:ctrlPr>
                </m:sSupPr>
                <m:e>
                  <m:r>
                    <w:rPr>
                      <w:rFonts w:ascii="Cambria Math" w:hAnsi="Cambria Math"/>
                    </w:rPr>
                    <m:t>t</m:t>
                  </m:r>
                </m:e>
                <m:sup>
                  <m:r>
                    <m:rPr>
                      <m:sty m:val="p"/>
                    </m:rPr>
                    <w:rPr>
                      <w:rFonts w:ascii="Cambria Math" w:hAnsi="Cambria Math"/>
                    </w:rPr>
                    <m:t>2</m:t>
                  </m:r>
                </m:sup>
              </m:sSup>
            </m:num>
            <m:den>
              <m:r>
                <w:rPr>
                  <w:rFonts w:ascii="Cambria Math" w:hAnsi="Cambria Math"/>
                </w:rPr>
                <m:t>ρ</m:t>
              </m:r>
            </m:den>
          </m:f>
          <m:d>
            <m:dPr>
              <m:begChr m:val="["/>
              <m:endChr m:val="]"/>
              <m:ctrlPr>
                <w:rPr>
                  <w:rFonts w:ascii="Cambria Math" w:hAnsi="Cambria Math"/>
                </w:rPr>
              </m:ctrlPr>
            </m:dPr>
            <m:e>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d>
                            <m:dPr>
                              <m:begChr m:val=""/>
                              <m:endChr m:val="|"/>
                              <m:ctrlPr>
                                <w:rPr>
                                  <w:rFonts w:ascii="Cambria Math" w:hAnsi="Cambria Math"/>
                                </w:rPr>
                              </m:ctrlPr>
                            </m:dPr>
                            <m:e>
                              <m:r>
                                <w:rPr>
                                  <w:rFonts w:ascii="Cambria Math" w:hAnsi="Cambria Math"/>
                                </w:rPr>
                                <m:t>B</m:t>
                              </m:r>
                              <m:sSub>
                                <m:sSubPr>
                                  <m:ctrlPr>
                                    <w:rPr>
                                      <w:rFonts w:ascii="Cambria Math" w:hAnsi="Cambria Math"/>
                                    </w:rPr>
                                  </m:ctrlPr>
                                </m:sSubPr>
                                <m:e>
                                  <m:r>
                                    <w:rPr>
                                      <w:rFonts w:ascii="Cambria Math" w:hAnsi="Cambria Math"/>
                                    </w:rPr>
                                    <m:t>τ</m:t>
                                  </m:r>
                                </m:e>
                                <m:sub>
                                  <m:r>
                                    <w:rPr>
                                      <w:rFonts w:ascii="Cambria Math" w:hAnsi="Cambria Math"/>
                                    </w:rPr>
                                    <m:t>xz</m:t>
                                  </m:r>
                                </m:sub>
                              </m:sSub>
                            </m:e>
                          </m:d>
                        </m:e>
                        <m:sub>
                          <m:r>
                            <w:rPr>
                              <w:rFonts w:ascii="Cambria Math" w:hAnsi="Cambria Math" w:cs="Cambria Math"/>
                            </w:rPr>
                            <m:t>h</m:t>
                          </m:r>
                        </m:sub>
                      </m:sSub>
                      <m:r>
                        <m:rPr>
                          <m:sty m:val="p"/>
                        </m:rPr>
                        <w:rPr>
                          <w:rFonts w:ascii="Cambria Math" w:hAnsi="Cambria Math"/>
                        </w:rPr>
                        <m:t>-</m:t>
                      </m:r>
                      <m:sSub>
                        <m:sSubPr>
                          <m:ctrlPr>
                            <w:rPr>
                              <w:rFonts w:ascii="Cambria Math" w:hAnsi="Cambria Math"/>
                            </w:rPr>
                          </m:ctrlPr>
                        </m:sSubPr>
                        <m:e>
                          <m:d>
                            <m:dPr>
                              <m:begChr m:val=""/>
                              <m:endChr m:val="|"/>
                              <m:ctrlPr>
                                <w:rPr>
                                  <w:rFonts w:ascii="Cambria Math" w:hAnsi="Cambria Math"/>
                                </w:rPr>
                              </m:ctrlPr>
                            </m:dPr>
                            <m:e>
                              <m:r>
                                <w:rPr>
                                  <w:rFonts w:ascii="Cambria Math" w:hAnsi="Cambria Math"/>
                                </w:rPr>
                                <m:t>B</m:t>
                              </m:r>
                              <m:sSub>
                                <m:sSubPr>
                                  <m:ctrlPr>
                                    <w:rPr>
                                      <w:rFonts w:ascii="Cambria Math" w:hAnsi="Cambria Math"/>
                                    </w:rPr>
                                  </m:ctrlPr>
                                </m:sSubPr>
                                <m:e>
                                  <m:r>
                                    <w:rPr>
                                      <w:rFonts w:ascii="Cambria Math" w:hAnsi="Cambria Math"/>
                                    </w:rPr>
                                    <m:t>τ</m:t>
                                  </m:r>
                                </m:e>
                                <m:sub>
                                  <m:r>
                                    <w:rPr>
                                      <w:rFonts w:ascii="Cambria Math" w:hAnsi="Cambria Math"/>
                                    </w:rPr>
                                    <m:t>xz</m:t>
                                  </m:r>
                                </m:sub>
                              </m:sSub>
                            </m:e>
                          </m:d>
                        </m:e>
                        <m:sub>
                          <m:r>
                            <w:rPr>
                              <w:rFonts w:ascii="Cambria Math" w:hAnsi="Cambria Math"/>
                            </w:rPr>
                            <m:t>η</m:t>
                          </m:r>
                        </m:sub>
                      </m:sSub>
                    </m:e>
                  </m:d>
                </m:e>
                <m:sub>
                  <m:r>
                    <w:rPr>
                      <w:rFonts w:ascii="Cambria Math" w:hAnsi="Cambria Math"/>
                    </w:rPr>
                    <m:t>i</m:t>
                  </m:r>
                </m:sub>
              </m:sSub>
              <m:r>
                <m:rPr>
                  <m:sty m:val="p"/>
                </m:rPr>
                <w:rPr>
                  <w:rFonts w:ascii="Cambria Math" w:hAnsi="Cambria Math"/>
                </w:rPr>
                <m:t>-</m:t>
              </m:r>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d>
                            <m:dPr>
                              <m:begChr m:val=""/>
                              <m:endChr m:val="|"/>
                              <m:ctrlPr>
                                <w:rPr>
                                  <w:rFonts w:ascii="Cambria Math" w:hAnsi="Cambria Math"/>
                                </w:rPr>
                              </m:ctrlPr>
                            </m:dPr>
                            <m:e>
                              <m:r>
                                <w:rPr>
                                  <w:rFonts w:ascii="Cambria Math" w:hAnsi="Cambria Math"/>
                                </w:rPr>
                                <m:t>B</m:t>
                              </m:r>
                              <m:sSub>
                                <m:sSubPr>
                                  <m:ctrlPr>
                                    <w:rPr>
                                      <w:rFonts w:ascii="Cambria Math" w:hAnsi="Cambria Math"/>
                                    </w:rPr>
                                  </m:ctrlPr>
                                </m:sSubPr>
                                <m:e>
                                  <m:r>
                                    <w:rPr>
                                      <w:rFonts w:ascii="Cambria Math" w:hAnsi="Cambria Math"/>
                                    </w:rPr>
                                    <m:t>τ</m:t>
                                  </m:r>
                                </m:e>
                                <m:sub>
                                  <m:r>
                                    <w:rPr>
                                      <w:rFonts w:ascii="Cambria Math" w:hAnsi="Cambria Math"/>
                                    </w:rPr>
                                    <m:t>xz</m:t>
                                  </m:r>
                                </m:sub>
                              </m:sSub>
                            </m:e>
                          </m:d>
                        </m:e>
                        <m:sub>
                          <m:r>
                            <w:rPr>
                              <w:rFonts w:ascii="Cambria Math" w:hAnsi="Cambria Math" w:cs="Cambria Math"/>
                            </w:rPr>
                            <m:t>h</m:t>
                          </m:r>
                        </m:sub>
                      </m:sSub>
                      <m:r>
                        <m:rPr>
                          <m:sty m:val="p"/>
                        </m:rPr>
                        <w:rPr>
                          <w:rFonts w:ascii="Cambria Math" w:hAnsi="Cambria Math"/>
                        </w:rPr>
                        <m:t>-</m:t>
                      </m:r>
                      <m:sSub>
                        <m:sSubPr>
                          <m:ctrlPr>
                            <w:rPr>
                              <w:rFonts w:ascii="Cambria Math" w:hAnsi="Cambria Math"/>
                            </w:rPr>
                          </m:ctrlPr>
                        </m:sSubPr>
                        <m:e>
                          <m:d>
                            <m:dPr>
                              <m:begChr m:val=""/>
                              <m:endChr m:val="|"/>
                              <m:ctrlPr>
                                <w:rPr>
                                  <w:rFonts w:ascii="Cambria Math" w:hAnsi="Cambria Math"/>
                                </w:rPr>
                              </m:ctrlPr>
                            </m:dPr>
                            <m:e>
                              <m:r>
                                <w:rPr>
                                  <w:rFonts w:ascii="Cambria Math" w:hAnsi="Cambria Math"/>
                                </w:rPr>
                                <m:t>B</m:t>
                              </m:r>
                              <m:sSub>
                                <m:sSubPr>
                                  <m:ctrlPr>
                                    <w:rPr>
                                      <w:rFonts w:ascii="Cambria Math" w:hAnsi="Cambria Math"/>
                                    </w:rPr>
                                  </m:ctrlPr>
                                </m:sSubPr>
                                <m:e>
                                  <m:r>
                                    <w:rPr>
                                      <w:rFonts w:ascii="Cambria Math" w:hAnsi="Cambria Math"/>
                                    </w:rPr>
                                    <m:t>τ</m:t>
                                  </m:r>
                                </m:e>
                                <m:sub>
                                  <m:r>
                                    <w:rPr>
                                      <w:rFonts w:ascii="Cambria Math" w:hAnsi="Cambria Math"/>
                                    </w:rPr>
                                    <m:t>xz</m:t>
                                  </m:r>
                                </m:sub>
                              </m:sSub>
                            </m:e>
                          </m:d>
                        </m:e>
                        <m:sub>
                          <m:r>
                            <w:rPr>
                              <w:rFonts w:ascii="Cambria Math" w:hAnsi="Cambria Math"/>
                            </w:rPr>
                            <m:t>η</m:t>
                          </m:r>
                        </m:sub>
                      </m:sSub>
                    </m:e>
                  </m:d>
                </m:e>
                <m:sub>
                  <m:r>
                    <w:rPr>
                      <w:rFonts w:ascii="Cambria Math" w:hAnsi="Cambria Math"/>
                    </w:rPr>
                    <m:t>i</m:t>
                  </m:r>
                  <m:r>
                    <m:rPr>
                      <m:sty m:val="p"/>
                    </m:rPr>
                    <w:rPr>
                      <w:rFonts w:ascii="Cambria Math" w:hAnsi="Cambria Math"/>
                    </w:rPr>
                    <m:t>-1</m:t>
                  </m:r>
                </m:sub>
              </m:sSub>
            </m:e>
          </m:d>
          <m:r>
            <m:rPr>
              <m:sty m:val="p"/>
            </m:rPr>
            <w:rPr>
              <w:rFonts w:ascii="Cambria Math" w:hAnsi="Cambria Math"/>
            </w:rPr>
            <w:br/>
          </m:r>
        </m:oMath>
      </m:oMathPara>
    </w:p>
    <w:p w14:paraId="0CB51E6D" w14:textId="77777777" w:rsidR="00E564CF" w:rsidRPr="00B7030B" w:rsidRDefault="00E564CF" w:rsidP="00B6554A">
      <w:pPr>
        <w:pStyle w:val="BodyText2"/>
      </w:pPr>
    </w:p>
    <w:p w14:paraId="1B5CF2E6" w14:textId="7FE1D7B1" w:rsidR="002D2FF2" w:rsidRPr="002A6BA7" w:rsidRDefault="00E564CF" w:rsidP="00B6554A">
      <w:r w:rsidRPr="00A41B27">
        <w:t>This equation</w:t>
      </w:r>
      <w:r w:rsidR="002D2FF2">
        <w:t xml:space="preserve"> </w:t>
      </w:r>
      <w:r w:rsidR="002D2FF2" w:rsidRPr="002A6BA7">
        <w:t>is applied at all cells in the branch generating a system of equations</w:t>
      </w:r>
      <w:r w:rsidR="00583DBC">
        <w:t xml:space="preserve"> that are</w:t>
      </w:r>
      <w:r w:rsidRPr="00A41B27">
        <w:t xml:space="preserve"> solved for the water surface elevation at the n+1 time level using the Thomas algorithm. </w:t>
      </w:r>
      <w:r w:rsidR="002D2FF2" w:rsidRPr="002A6BA7">
        <w:t xml:space="preserve">The resulting FDA is implicit in </w:t>
      </w:r>
      <w:r w:rsidR="002D2FF2" w:rsidRPr="002A6BA7">
        <w:sym w:font="Symbol" w:char="F068"/>
      </w:r>
      <w:r w:rsidR="002D2FF2" w:rsidRPr="002A6BA7">
        <w:t xml:space="preserve"> because of the dependence of </w:t>
      </w:r>
      <w:r w:rsidR="002D2FF2" w:rsidRPr="002A6BA7">
        <w:sym w:font="Symbol" w:char="F068"/>
      </w:r>
      <w:r w:rsidR="002D2FF2" w:rsidRPr="002A6BA7">
        <w:t xml:space="preserve"> in the momentum equation</w:t>
      </w:r>
      <w:r w:rsidR="002D2FF2">
        <w:t xml:space="preserve"> (see </w:t>
      </w:r>
      <w:r w:rsidR="002D2FF2" w:rsidRPr="0076230E">
        <w:rPr>
          <w:rStyle w:val="Figurehyperlink"/>
        </w:rPr>
        <w:fldChar w:fldCharType="begin"/>
      </w:r>
      <w:r w:rsidR="002D2FF2" w:rsidRPr="0076230E">
        <w:rPr>
          <w:rStyle w:val="Figurehyperlink"/>
        </w:rPr>
        <w:instrText xml:space="preserve"> REF _Ref14101704 \h </w:instrText>
      </w:r>
      <w:r w:rsidR="00650508" w:rsidRPr="0076230E">
        <w:rPr>
          <w:rStyle w:val="Figurehyperlink"/>
        </w:rPr>
        <w:instrText xml:space="preserve"> \* MERGEFORMAT </w:instrText>
      </w:r>
      <w:r w:rsidR="002D2FF2" w:rsidRPr="0076230E">
        <w:rPr>
          <w:rStyle w:val="Figurehyperlink"/>
        </w:rPr>
      </w:r>
      <w:r w:rsidR="002D2FF2" w:rsidRPr="0076230E">
        <w:rPr>
          <w:rStyle w:val="Figurehyperlink"/>
        </w:rPr>
        <w:fldChar w:fldCharType="separate"/>
      </w:r>
      <w:r w:rsidR="00A95042" w:rsidRPr="0076230E">
        <w:rPr>
          <w:rStyle w:val="Figurehyperlink"/>
        </w:rPr>
        <w:t>Figure 114</w:t>
      </w:r>
      <w:r w:rsidR="002D2FF2" w:rsidRPr="0076230E">
        <w:rPr>
          <w:rStyle w:val="Figurehyperlink"/>
        </w:rPr>
        <w:fldChar w:fldCharType="end"/>
      </w:r>
      <w:r w:rsidR="002D2FF2">
        <w:t>)</w:t>
      </w:r>
      <w:r w:rsidR="002D2FF2" w:rsidRPr="002A6BA7">
        <w:t xml:space="preserve">. </w:t>
      </w:r>
    </w:p>
    <w:p w14:paraId="57DF16FA" w14:textId="77777777" w:rsidR="002D2FF2" w:rsidRPr="002A6BA7" w:rsidRDefault="002D2FF2" w:rsidP="00B6554A"/>
    <w:p w14:paraId="24816238" w14:textId="1CE1074D" w:rsidR="002D2FF2" w:rsidRPr="002A6BA7" w:rsidRDefault="002D2FF2" w:rsidP="00B6554A">
      <w:r w:rsidRPr="002A6BA7">
        <w:t>The boundary conditions of either flow or head boundary are accounted for in applying the above equation to the boundary cells</w:t>
      </w:r>
      <w:r w:rsidR="005D6691">
        <w:t xml:space="preserve"> as shown in </w:t>
      </w:r>
      <w:r w:rsidR="005D6691" w:rsidRPr="0076230E">
        <w:rPr>
          <w:rStyle w:val="Figurehyperlink"/>
        </w:rPr>
        <w:fldChar w:fldCharType="begin"/>
      </w:r>
      <w:r w:rsidR="005D6691" w:rsidRPr="0076230E">
        <w:rPr>
          <w:rStyle w:val="Figurehyperlink"/>
        </w:rPr>
        <w:instrText xml:space="preserve"> REF _Ref16960944 \h </w:instrText>
      </w:r>
      <w:r w:rsidR="00650508" w:rsidRPr="0076230E">
        <w:rPr>
          <w:rStyle w:val="Figurehyperlink"/>
        </w:rPr>
        <w:instrText xml:space="preserve"> \* MERGEFORMAT </w:instrText>
      </w:r>
      <w:r w:rsidR="005D6691" w:rsidRPr="0076230E">
        <w:rPr>
          <w:rStyle w:val="Figurehyperlink"/>
        </w:rPr>
      </w:r>
      <w:r w:rsidR="005D6691" w:rsidRPr="0076230E">
        <w:rPr>
          <w:rStyle w:val="Figurehyperlink"/>
        </w:rPr>
        <w:fldChar w:fldCharType="separate"/>
      </w:r>
      <w:r w:rsidR="00A95042" w:rsidRPr="0076230E">
        <w:rPr>
          <w:rStyle w:val="Figurehyperlink"/>
        </w:rPr>
        <w:t>Figure 115</w:t>
      </w:r>
      <w:r w:rsidR="005D6691" w:rsidRPr="0076230E">
        <w:rPr>
          <w:rStyle w:val="Figurehyperlink"/>
        </w:rPr>
        <w:fldChar w:fldCharType="end"/>
      </w:r>
      <w:r w:rsidR="005D6691">
        <w:t xml:space="preserve"> </w:t>
      </w:r>
      <w:r w:rsidR="005D6691" w:rsidRPr="00650508">
        <w:t>and</w:t>
      </w:r>
      <w:r w:rsidR="005D6691" w:rsidRPr="00127D1D">
        <w:rPr>
          <w:b/>
          <w:bCs/>
        </w:rPr>
        <w:t xml:space="preserve"> </w:t>
      </w:r>
      <w:r w:rsidR="005D6691" w:rsidRPr="0076230E">
        <w:rPr>
          <w:rStyle w:val="Figurehyperlink"/>
        </w:rPr>
        <w:fldChar w:fldCharType="begin"/>
      </w:r>
      <w:r w:rsidR="005D6691" w:rsidRPr="0076230E">
        <w:rPr>
          <w:rStyle w:val="Figurehyperlink"/>
        </w:rPr>
        <w:instrText xml:space="preserve"> REF _Ref16960947 \h </w:instrText>
      </w:r>
      <w:r w:rsidR="00650508" w:rsidRPr="0076230E">
        <w:rPr>
          <w:rStyle w:val="Figurehyperlink"/>
        </w:rPr>
        <w:instrText xml:space="preserve"> \* MERGEFORMAT </w:instrText>
      </w:r>
      <w:r w:rsidR="005D6691" w:rsidRPr="0076230E">
        <w:rPr>
          <w:rStyle w:val="Figurehyperlink"/>
        </w:rPr>
      </w:r>
      <w:r w:rsidR="005D6691" w:rsidRPr="0076230E">
        <w:rPr>
          <w:rStyle w:val="Figurehyperlink"/>
        </w:rPr>
        <w:fldChar w:fldCharType="separate"/>
      </w:r>
      <w:r w:rsidR="00A95042" w:rsidRPr="0076230E">
        <w:rPr>
          <w:rStyle w:val="Figurehyperlink"/>
        </w:rPr>
        <w:t>Figure 116</w:t>
      </w:r>
      <w:r w:rsidR="005D6691" w:rsidRPr="0076230E">
        <w:rPr>
          <w:rStyle w:val="Figurehyperlink"/>
        </w:rPr>
        <w:fldChar w:fldCharType="end"/>
      </w:r>
      <w:r w:rsidR="005D6691" w:rsidRPr="0076230E">
        <w:rPr>
          <w:rStyle w:val="Figurehyperlink"/>
        </w:rPr>
        <w:t>,</w:t>
      </w:r>
      <w:r w:rsidR="005D6691">
        <w:t xml:space="preserve"> respectively</w:t>
      </w:r>
      <w:r>
        <w:t xml:space="preserve">. </w:t>
      </w:r>
      <w:r w:rsidRPr="00A41B27">
        <w:t xml:space="preserve">The boundary condition implementation is the same as described in Cole and </w:t>
      </w:r>
      <w:proofErr w:type="spellStart"/>
      <w:r w:rsidRPr="00A41B27">
        <w:t>Buchak</w:t>
      </w:r>
      <w:proofErr w:type="spellEnd"/>
      <w:r w:rsidRPr="00A41B27">
        <w:t xml:space="preserve"> (1995).</w:t>
      </w:r>
    </w:p>
    <w:p w14:paraId="12A1B951" w14:textId="77777777" w:rsidR="002D2FF2" w:rsidRDefault="002D2FF2" w:rsidP="0079464A"/>
    <w:p w14:paraId="614F0A07" w14:textId="77777777" w:rsidR="002D2FF2" w:rsidRDefault="002D2FF2" w:rsidP="008565FA">
      <w:pPr>
        <w:keepNext/>
        <w:jc w:val="center"/>
      </w:pPr>
      <w:r>
        <w:rPr>
          <w:noProof/>
        </w:rPr>
        <w:lastRenderedPageBreak/>
        <w:drawing>
          <wp:inline distT="0" distB="0" distL="0" distR="0" wp14:anchorId="7D678045" wp14:editId="06B0D746">
            <wp:extent cx="4720590" cy="173355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542" cstate="print">
                      <a:extLst>
                        <a:ext uri="{28A0092B-C50C-407E-A947-70E740481C1C}">
                          <a14:useLocalDpi xmlns:a14="http://schemas.microsoft.com/office/drawing/2010/main" val="0"/>
                        </a:ext>
                      </a:extLst>
                    </a:blip>
                    <a:srcRect/>
                    <a:stretch>
                      <a:fillRect/>
                    </a:stretch>
                  </pic:blipFill>
                  <pic:spPr bwMode="auto">
                    <a:xfrm>
                      <a:off x="0" y="0"/>
                      <a:ext cx="4720590" cy="1733550"/>
                    </a:xfrm>
                    <a:prstGeom prst="rect">
                      <a:avLst/>
                    </a:prstGeom>
                    <a:noFill/>
                    <a:ln>
                      <a:noFill/>
                    </a:ln>
                  </pic:spPr>
                </pic:pic>
              </a:graphicData>
            </a:graphic>
          </wp:inline>
        </w:drawing>
      </w:r>
    </w:p>
    <w:p w14:paraId="304091D3" w14:textId="348B0A78" w:rsidR="002D2FF2" w:rsidRDefault="002D2FF2" w:rsidP="007A3922">
      <w:pPr>
        <w:pStyle w:val="Caption"/>
      </w:pPr>
      <w:bookmarkStart w:id="899" w:name="_Ref14101704"/>
      <w:bookmarkStart w:id="900" w:name="_Toc48573826"/>
      <w:r w:rsidRPr="003A24CF">
        <w:t xml:space="preserve">Figure </w:t>
      </w:r>
      <w:r w:rsidR="00000000">
        <w:fldChar w:fldCharType="begin"/>
      </w:r>
      <w:r w:rsidR="00000000">
        <w:instrText xml:space="preserve"> SEQ Figure \* ARABIC </w:instrText>
      </w:r>
      <w:r w:rsidR="00000000">
        <w:fldChar w:fldCharType="separate"/>
      </w:r>
      <w:r w:rsidR="00A95042">
        <w:rPr>
          <w:noProof/>
        </w:rPr>
        <w:t>114</w:t>
      </w:r>
      <w:r w:rsidR="00000000">
        <w:rPr>
          <w:noProof/>
        </w:rPr>
        <w:fldChar w:fldCharType="end"/>
      </w:r>
      <w:bookmarkEnd w:id="899"/>
      <w:r w:rsidRPr="003A24CF">
        <w:t xml:space="preserve">. Solution of the water level, </w:t>
      </w:r>
      <w:r w:rsidRPr="003A24CF">
        <w:sym w:font="Symbol" w:char="F068"/>
      </w:r>
      <w:r w:rsidRPr="003A24CF">
        <w:t>.</w:t>
      </w:r>
      <w:bookmarkEnd w:id="900"/>
    </w:p>
    <w:p w14:paraId="0FE98045" w14:textId="0BEA915D" w:rsidR="005D6691" w:rsidRDefault="005D6691" w:rsidP="007A3922"/>
    <w:p w14:paraId="31170FB4" w14:textId="77777777" w:rsidR="005D6691" w:rsidRDefault="005D6691" w:rsidP="008565FA">
      <w:pPr>
        <w:keepNext/>
        <w:jc w:val="center"/>
      </w:pPr>
      <w:r>
        <w:rPr>
          <w:noProof/>
        </w:rPr>
        <w:drawing>
          <wp:inline distT="0" distB="0" distL="0" distR="0" wp14:anchorId="6C00E7CF" wp14:editId="4DDEED29">
            <wp:extent cx="5505450" cy="308215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4"/>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5520582" cy="3090630"/>
                    </a:xfrm>
                    <a:prstGeom prst="rect">
                      <a:avLst/>
                    </a:prstGeom>
                    <a:noFill/>
                  </pic:spPr>
                </pic:pic>
              </a:graphicData>
            </a:graphic>
          </wp:inline>
        </w:drawing>
      </w:r>
    </w:p>
    <w:p w14:paraId="40D75C66" w14:textId="5952E6FC" w:rsidR="005D6691" w:rsidRDefault="005D6691" w:rsidP="007A3922">
      <w:pPr>
        <w:pStyle w:val="Caption"/>
      </w:pPr>
      <w:bookmarkStart w:id="901" w:name="_Ref16960944"/>
      <w:bookmarkStart w:id="902" w:name="_Toc48573827"/>
      <w:r>
        <w:t xml:space="preserve">Figure </w:t>
      </w:r>
      <w:r w:rsidR="00000000">
        <w:fldChar w:fldCharType="begin"/>
      </w:r>
      <w:r w:rsidR="00000000">
        <w:instrText xml:space="preserve"> SEQ Figure \* ARABIC </w:instrText>
      </w:r>
      <w:r w:rsidR="00000000">
        <w:fldChar w:fldCharType="separate"/>
      </w:r>
      <w:r w:rsidR="00A95042">
        <w:rPr>
          <w:noProof/>
        </w:rPr>
        <w:t>115</w:t>
      </w:r>
      <w:r w:rsidR="00000000">
        <w:rPr>
          <w:noProof/>
        </w:rPr>
        <w:fldChar w:fldCharType="end"/>
      </w:r>
      <w:bookmarkEnd w:id="901"/>
      <w:r>
        <w:t>. Grid for computation of a flow boundary in x. U, the longitudinal velocity, at the flow boundary or at the right-hand side of inactive segment 1 is computed from the flow rate.</w:t>
      </w:r>
      <w:bookmarkEnd w:id="902"/>
    </w:p>
    <w:p w14:paraId="2D8EEB7F" w14:textId="090D5A51" w:rsidR="005D6691" w:rsidRDefault="005D6691" w:rsidP="008565FA">
      <w:pPr>
        <w:keepNext/>
        <w:jc w:val="center"/>
      </w:pPr>
      <w:r>
        <w:rPr>
          <w:noProof/>
        </w:rPr>
        <w:lastRenderedPageBreak/>
        <w:drawing>
          <wp:inline distT="0" distB="0" distL="0" distR="0" wp14:anchorId="2FB6F42E" wp14:editId="16ADBA1F">
            <wp:extent cx="5402449" cy="284257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6"/>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5413686" cy="2848490"/>
                    </a:xfrm>
                    <a:prstGeom prst="rect">
                      <a:avLst/>
                    </a:prstGeom>
                    <a:noFill/>
                  </pic:spPr>
                </pic:pic>
              </a:graphicData>
            </a:graphic>
          </wp:inline>
        </w:drawing>
      </w:r>
    </w:p>
    <w:p w14:paraId="15EFE594" w14:textId="2DAF2B30" w:rsidR="005D6691" w:rsidRDefault="005D6691" w:rsidP="007A3922">
      <w:pPr>
        <w:pStyle w:val="Caption"/>
      </w:pPr>
      <w:bookmarkStart w:id="903" w:name="_Ref16960947"/>
      <w:bookmarkStart w:id="904" w:name="_Toc48573828"/>
      <w:r>
        <w:t xml:space="preserve">Figure </w:t>
      </w:r>
      <w:r w:rsidR="00000000">
        <w:fldChar w:fldCharType="begin"/>
      </w:r>
      <w:r w:rsidR="00000000">
        <w:instrText xml:space="preserve"> SEQ Figure \* ARABIC </w:instrText>
      </w:r>
      <w:r w:rsidR="00000000">
        <w:fldChar w:fldCharType="separate"/>
      </w:r>
      <w:r w:rsidR="00A95042">
        <w:rPr>
          <w:noProof/>
        </w:rPr>
        <w:t>116</w:t>
      </w:r>
      <w:r w:rsidR="00000000">
        <w:rPr>
          <w:noProof/>
        </w:rPr>
        <w:fldChar w:fldCharType="end"/>
      </w:r>
      <w:bookmarkEnd w:id="903"/>
      <w:r>
        <w:t>. Grid for computation of a head boundary in x. U, the longitudinal velocity, at the flow boundary or the right-hand side of inactive segment 1 is computed from the head difference between the boundary head (at center of inactive segment 1) and the head at the first grid cell (segment 2).</w:t>
      </w:r>
      <w:bookmarkEnd w:id="904"/>
    </w:p>
    <w:p w14:paraId="0AE390B1" w14:textId="77777777" w:rsidR="005D6691" w:rsidRPr="005D6691" w:rsidRDefault="005D6691" w:rsidP="007A3922"/>
    <w:p w14:paraId="4EF61A0B" w14:textId="77777777" w:rsidR="00E564CF" w:rsidRPr="004F3831" w:rsidRDefault="00E564CF" w:rsidP="004F3831">
      <w:pPr>
        <w:pStyle w:val="Heading3"/>
      </w:pPr>
      <w:bookmarkStart w:id="905" w:name="_Toc410030427"/>
      <w:bookmarkStart w:id="906" w:name="_Toc523896502"/>
      <w:bookmarkStart w:id="907" w:name="_Toc48573700"/>
      <w:r w:rsidRPr="004F3831">
        <w:t>Horizontal Momentum Numerical Solution</w:t>
      </w:r>
      <w:bookmarkEnd w:id="905"/>
      <w:bookmarkEnd w:id="906"/>
      <w:r w:rsidRPr="004F3831">
        <w:t xml:space="preserve"> for Horizontal Velocity </w:t>
      </w:r>
      <w:r w:rsidRPr="008565FA">
        <w:rPr>
          <w:i/>
          <w:iCs/>
        </w:rPr>
        <w:t>U</w:t>
      </w:r>
      <w:bookmarkEnd w:id="907"/>
    </w:p>
    <w:p w14:paraId="5251EF10" w14:textId="77777777" w:rsidR="00E564CF" w:rsidRPr="00C022D6" w:rsidRDefault="00E564CF" w:rsidP="00B6554A">
      <w:pPr>
        <w:pStyle w:val="BodyText"/>
      </w:pPr>
      <w:r w:rsidRPr="00C022D6">
        <w:t>The x-momentum equation:</w:t>
      </w:r>
    </w:p>
    <w:p w14:paraId="2C4D1533" w14:textId="184DF834" w:rsidR="00E564CF" w:rsidRPr="00B7030B" w:rsidRDefault="00E564CF" w:rsidP="00E564CF">
      <w:pPr>
        <w:pStyle w:val="equation"/>
        <w:rPr>
          <w:rFonts w:asciiTheme="minorHAnsi" w:hAnsiTheme="minorHAnsi"/>
        </w:rPr>
      </w:pPr>
      <w:r w:rsidRPr="00B7030B">
        <w:rPr>
          <w:rFonts w:asciiTheme="minorHAnsi" w:hAnsiTheme="minorHAnsi"/>
        </w:rPr>
        <w:tab/>
      </w:r>
      <w:r w:rsidR="00E108E0" w:rsidRPr="00E108E0">
        <w:rPr>
          <w:rFonts w:asciiTheme="minorHAnsi" w:hAnsiTheme="minorHAnsi"/>
          <w:noProof/>
          <w:position w:val="-68"/>
        </w:rPr>
        <w:object w:dxaOrig="6740" w:dyaOrig="1480" w14:anchorId="0B71566A">
          <v:shape id="_x0000_i1066" type="#_x0000_t75" alt="" style="width:325.9pt;height:1in;mso-width-percent:0;mso-height-percent:0;mso-width-percent:0;mso-height-percent:0" o:ole="">
            <v:imagedata r:id="rId545" o:title=""/>
          </v:shape>
          <o:OLEObject Type="Embed" ProgID="Equation.3" ShapeID="_x0000_i1066" DrawAspect="Content" ObjectID="_1721314921" r:id="rId546"/>
        </w:object>
      </w:r>
      <w:r w:rsidRPr="00B7030B">
        <w:rPr>
          <w:rFonts w:asciiTheme="minorHAnsi" w:hAnsiTheme="minorHAnsi"/>
        </w:rPr>
        <w:tab/>
      </w:r>
      <w:r w:rsidRPr="00B7030B">
        <w:rPr>
          <w:rStyle w:val="EquationCaption"/>
          <w:rFonts w:asciiTheme="minorHAnsi" w:hAnsiTheme="minorHAnsi"/>
        </w:rPr>
        <w:t>(</w:t>
      </w:r>
      <w:r>
        <w:rPr>
          <w:rStyle w:val="EquationCaption"/>
          <w:rFonts w:asciiTheme="minorHAnsi" w:hAnsiTheme="minorHAnsi"/>
        </w:rPr>
        <w:fldChar w:fldCharType="begin"/>
      </w:r>
      <w:r>
        <w:rPr>
          <w:rStyle w:val="EquationCaption"/>
          <w:rFonts w:asciiTheme="minorHAnsi" w:hAnsiTheme="minorHAnsi"/>
        </w:rPr>
        <w:instrText xml:space="preserve"> STYLEREF 1 \s </w:instrText>
      </w:r>
      <w:r>
        <w:rPr>
          <w:rStyle w:val="EquationCaption"/>
          <w:rFonts w:asciiTheme="minorHAnsi" w:hAnsiTheme="minorHAnsi"/>
        </w:rPr>
        <w:fldChar w:fldCharType="separate"/>
      </w:r>
      <w:r w:rsidR="00A95042">
        <w:rPr>
          <w:rStyle w:val="EquationCaption"/>
          <w:rFonts w:asciiTheme="minorHAnsi" w:hAnsiTheme="minorHAnsi"/>
          <w:noProof/>
        </w:rPr>
        <w:t>5</w:t>
      </w:r>
      <w:r>
        <w:rPr>
          <w:rStyle w:val="EquationCaption"/>
          <w:rFonts w:asciiTheme="minorHAnsi" w:hAnsiTheme="minorHAnsi"/>
        </w:rPr>
        <w:fldChar w:fldCharType="end"/>
      </w:r>
      <w:r>
        <w:rPr>
          <w:rStyle w:val="EquationCaption"/>
          <w:rFonts w:asciiTheme="minorHAnsi" w:hAnsiTheme="minorHAnsi"/>
        </w:rPr>
        <w:noBreakHyphen/>
      </w:r>
      <w:r>
        <w:rPr>
          <w:rStyle w:val="EquationCaption"/>
          <w:rFonts w:asciiTheme="minorHAnsi" w:hAnsiTheme="minorHAnsi"/>
        </w:rPr>
        <w:fldChar w:fldCharType="begin"/>
      </w:r>
      <w:r>
        <w:rPr>
          <w:rStyle w:val="EquationCaption"/>
          <w:rFonts w:asciiTheme="minorHAnsi" w:hAnsiTheme="minorHAnsi"/>
        </w:rPr>
        <w:instrText xml:space="preserve"> SEQ Equation \* ARABIC \s 1 </w:instrText>
      </w:r>
      <w:r>
        <w:rPr>
          <w:rStyle w:val="EquationCaption"/>
          <w:rFonts w:asciiTheme="minorHAnsi" w:hAnsiTheme="minorHAnsi"/>
        </w:rPr>
        <w:fldChar w:fldCharType="separate"/>
      </w:r>
      <w:r w:rsidR="00A95042">
        <w:rPr>
          <w:rStyle w:val="EquationCaption"/>
          <w:rFonts w:asciiTheme="minorHAnsi" w:hAnsiTheme="minorHAnsi"/>
          <w:noProof/>
        </w:rPr>
        <w:t>29</w:t>
      </w:r>
      <w:r>
        <w:rPr>
          <w:rStyle w:val="EquationCaption"/>
          <w:rFonts w:asciiTheme="minorHAnsi" w:hAnsiTheme="minorHAnsi"/>
        </w:rPr>
        <w:fldChar w:fldCharType="end"/>
      </w:r>
      <w:r w:rsidRPr="00B7030B">
        <w:rPr>
          <w:rStyle w:val="EquationCaption"/>
          <w:rFonts w:asciiTheme="minorHAnsi" w:hAnsiTheme="minorHAnsi"/>
        </w:rPr>
        <w:t>)</w:t>
      </w:r>
    </w:p>
    <w:p w14:paraId="24331DF2" w14:textId="77777777" w:rsidR="00E564CF" w:rsidRPr="00C022D6" w:rsidRDefault="00E564CF" w:rsidP="007A3922">
      <w:pPr>
        <w:pStyle w:val="BodyText"/>
      </w:pPr>
      <w:r w:rsidRPr="00C022D6">
        <w:t>is solved using either a fully explicit or an explicit/implicit finite difference solution technique specified by the user</w:t>
      </w:r>
      <w:r>
        <w:t xml:space="preserve"> after the water surface equation is solved.</w:t>
      </w:r>
    </w:p>
    <w:p w14:paraId="58108D47" w14:textId="77777777" w:rsidR="00E564CF" w:rsidRPr="00B7030B" w:rsidRDefault="00E564CF" w:rsidP="007A3922">
      <w:pPr>
        <w:pStyle w:val="Heading4"/>
      </w:pPr>
      <w:bookmarkStart w:id="908" w:name="_Toc48573701"/>
      <w:r w:rsidRPr="00B7030B">
        <w:t>Explicit Solution</w:t>
      </w:r>
      <w:bookmarkEnd w:id="908"/>
    </w:p>
    <w:p w14:paraId="0E08B7C2" w14:textId="77777777" w:rsidR="00E564CF" w:rsidRPr="00C022D6" w:rsidRDefault="00E564CF" w:rsidP="00B6554A">
      <w:pPr>
        <w:pStyle w:val="BodyText"/>
      </w:pPr>
      <w:r w:rsidRPr="00C022D6">
        <w:t>This scheme is based on solving the partial differential terms using an explicit finite difference technique where:</w:t>
      </w:r>
    </w:p>
    <w:p w14:paraId="7F7E5494" w14:textId="0CAECDD0" w:rsidR="00E564CF" w:rsidRPr="00B7030B" w:rsidRDefault="00E564CF" w:rsidP="00E564CF">
      <w:pPr>
        <w:pStyle w:val="equation"/>
        <w:rPr>
          <w:rFonts w:asciiTheme="minorHAnsi" w:hAnsiTheme="minorHAnsi"/>
        </w:rPr>
      </w:pPr>
      <w:r w:rsidRPr="00B7030B">
        <w:rPr>
          <w:rFonts w:asciiTheme="minorHAnsi" w:hAnsiTheme="minorHAnsi"/>
        </w:rPr>
        <w:tab/>
      </w:r>
      <w:r w:rsidR="00E108E0" w:rsidRPr="00E108E0">
        <w:rPr>
          <w:rFonts w:asciiTheme="minorHAnsi" w:hAnsiTheme="minorHAnsi"/>
          <w:noProof/>
          <w:position w:val="-64"/>
        </w:rPr>
        <w:object w:dxaOrig="6540" w:dyaOrig="1400" w14:anchorId="44251EDE">
          <v:shape id="_x0000_i1065" type="#_x0000_t75" alt="" style="width:317.05pt;height:68.2pt;mso-width-percent:0;mso-height-percent:0;mso-width-percent:0;mso-height-percent:0" o:ole="">
            <v:imagedata r:id="rId547" o:title=""/>
          </v:shape>
          <o:OLEObject Type="Embed" ProgID="Equation.3" ShapeID="_x0000_i1065" DrawAspect="Content" ObjectID="_1721314922" r:id="rId548"/>
        </w:object>
      </w:r>
      <w:r w:rsidRPr="00B7030B">
        <w:rPr>
          <w:rFonts w:asciiTheme="minorHAnsi" w:hAnsiTheme="minorHAnsi"/>
        </w:rPr>
        <w:tab/>
      </w:r>
      <w:r w:rsidRPr="00B7030B">
        <w:rPr>
          <w:rStyle w:val="EquationCaption"/>
          <w:rFonts w:asciiTheme="minorHAnsi" w:hAnsiTheme="minorHAnsi"/>
        </w:rPr>
        <w:t>(</w:t>
      </w:r>
      <w:r>
        <w:rPr>
          <w:rStyle w:val="EquationCaption"/>
          <w:rFonts w:asciiTheme="minorHAnsi" w:hAnsiTheme="minorHAnsi"/>
        </w:rPr>
        <w:fldChar w:fldCharType="begin"/>
      </w:r>
      <w:r>
        <w:rPr>
          <w:rStyle w:val="EquationCaption"/>
          <w:rFonts w:asciiTheme="minorHAnsi" w:hAnsiTheme="minorHAnsi"/>
        </w:rPr>
        <w:instrText xml:space="preserve"> STYLEREF 1 \s </w:instrText>
      </w:r>
      <w:r>
        <w:rPr>
          <w:rStyle w:val="EquationCaption"/>
          <w:rFonts w:asciiTheme="minorHAnsi" w:hAnsiTheme="minorHAnsi"/>
        </w:rPr>
        <w:fldChar w:fldCharType="separate"/>
      </w:r>
      <w:r w:rsidR="00A95042">
        <w:rPr>
          <w:rStyle w:val="EquationCaption"/>
          <w:rFonts w:asciiTheme="minorHAnsi" w:hAnsiTheme="minorHAnsi"/>
          <w:noProof/>
        </w:rPr>
        <w:t>5</w:t>
      </w:r>
      <w:r>
        <w:rPr>
          <w:rStyle w:val="EquationCaption"/>
          <w:rFonts w:asciiTheme="minorHAnsi" w:hAnsiTheme="minorHAnsi"/>
        </w:rPr>
        <w:fldChar w:fldCharType="end"/>
      </w:r>
      <w:r>
        <w:rPr>
          <w:rStyle w:val="EquationCaption"/>
          <w:rFonts w:asciiTheme="minorHAnsi" w:hAnsiTheme="minorHAnsi"/>
        </w:rPr>
        <w:noBreakHyphen/>
      </w:r>
      <w:r>
        <w:rPr>
          <w:rStyle w:val="EquationCaption"/>
          <w:rFonts w:asciiTheme="minorHAnsi" w:hAnsiTheme="minorHAnsi"/>
        </w:rPr>
        <w:fldChar w:fldCharType="begin"/>
      </w:r>
      <w:r>
        <w:rPr>
          <w:rStyle w:val="EquationCaption"/>
          <w:rFonts w:asciiTheme="minorHAnsi" w:hAnsiTheme="minorHAnsi"/>
        </w:rPr>
        <w:instrText xml:space="preserve"> SEQ Equation \* ARABIC \s 1 </w:instrText>
      </w:r>
      <w:r>
        <w:rPr>
          <w:rStyle w:val="EquationCaption"/>
          <w:rFonts w:asciiTheme="minorHAnsi" w:hAnsiTheme="minorHAnsi"/>
        </w:rPr>
        <w:fldChar w:fldCharType="separate"/>
      </w:r>
      <w:r w:rsidR="00A95042">
        <w:rPr>
          <w:rStyle w:val="EquationCaption"/>
          <w:rFonts w:asciiTheme="minorHAnsi" w:hAnsiTheme="minorHAnsi"/>
          <w:noProof/>
        </w:rPr>
        <w:t>30</w:t>
      </w:r>
      <w:r>
        <w:rPr>
          <w:rStyle w:val="EquationCaption"/>
          <w:rFonts w:asciiTheme="minorHAnsi" w:hAnsiTheme="minorHAnsi"/>
        </w:rPr>
        <w:fldChar w:fldCharType="end"/>
      </w:r>
      <w:r w:rsidRPr="00B7030B">
        <w:rPr>
          <w:rStyle w:val="EquationCaption"/>
          <w:rFonts w:asciiTheme="minorHAnsi" w:hAnsiTheme="minorHAnsi"/>
        </w:rPr>
        <w:t>)</w:t>
      </w:r>
    </w:p>
    <w:p w14:paraId="2C7FC06E" w14:textId="75D393F4" w:rsidR="00E564CF" w:rsidRPr="00C022D6" w:rsidRDefault="00E564CF" w:rsidP="00C012E8">
      <w:pPr>
        <w:pStyle w:val="BodyText"/>
      </w:pPr>
      <w:r w:rsidRPr="00C022D6">
        <w:lastRenderedPageBreak/>
        <w:t xml:space="preserve">The various terms are put into finite difference form as follows.  The longitudinal advection of momentum is an upwind difference scheme where the order of differencing is dependent on the sign of </w:t>
      </w:r>
      <w:r w:rsidRPr="00C022D6">
        <w:rPr>
          <w:i/>
          <w:iCs/>
        </w:rPr>
        <w:t>U</w:t>
      </w:r>
      <w:r w:rsidRPr="00C022D6">
        <w:t xml:space="preserve">, e.g., for </w:t>
      </w:r>
      <w:r w:rsidRPr="00C022D6">
        <w:rPr>
          <w:i/>
          <w:iCs/>
        </w:rPr>
        <w:t>U</w:t>
      </w:r>
      <w:r w:rsidRPr="00C022D6">
        <w:t xml:space="preserve"> &gt; 0</w:t>
      </w:r>
      <w:r w:rsidR="00B039EA">
        <w:t>:</w:t>
      </w:r>
      <w:r w:rsidRPr="00C022D6">
        <w:t xml:space="preserve"> </w:t>
      </w:r>
    </w:p>
    <w:p w14:paraId="3C060FCE" w14:textId="3DBEB881" w:rsidR="00E564CF" w:rsidRPr="00B7030B" w:rsidRDefault="00E564CF" w:rsidP="00E564CF">
      <w:pPr>
        <w:pStyle w:val="equation"/>
        <w:rPr>
          <w:rFonts w:asciiTheme="minorHAnsi" w:hAnsiTheme="minorHAnsi"/>
        </w:rPr>
      </w:pPr>
      <w:r w:rsidRPr="00B7030B">
        <w:rPr>
          <w:rFonts w:asciiTheme="minorHAnsi" w:hAnsiTheme="minorHAnsi"/>
        </w:rPr>
        <w:tab/>
      </w:r>
      <m:oMath>
        <m:d>
          <m:dPr>
            <m:begChr m:val=""/>
            <m:endChr m:val="|"/>
            <m:ctrlPr>
              <w:rPr>
                <w:rFonts w:ascii="Cambria Math" w:hAnsi="Cambria Math"/>
                <w:i/>
              </w:rPr>
            </m:ctrlPr>
          </m:dPr>
          <m:e>
            <m:sSub>
              <m:sSubPr>
                <m:ctrlPr>
                  <w:rPr>
                    <w:rFonts w:ascii="Cambria Math" w:hAnsi="Cambria Math"/>
                    <w:i/>
                  </w:rPr>
                </m:ctrlPr>
              </m:sSubPr>
              <m:e>
                <m:f>
                  <m:fPr>
                    <m:ctrlPr>
                      <w:rPr>
                        <w:rFonts w:ascii="Cambria Math" w:hAnsi="Cambria Math"/>
                        <w:i/>
                      </w:rPr>
                    </m:ctrlPr>
                  </m:fPr>
                  <m:num>
                    <m:r>
                      <w:rPr>
                        <w:rFonts w:ascii="Cambria Math" w:hAnsiTheme="minorHAnsi"/>
                      </w:rPr>
                      <m:t>∂UUB</m:t>
                    </m:r>
                    <m:ctrlPr>
                      <w:rPr>
                        <w:rFonts w:ascii="Cambria Math" w:hAnsiTheme="minorHAnsi"/>
                        <w:i/>
                      </w:rPr>
                    </m:ctrlPr>
                  </m:num>
                  <m:den>
                    <m:r>
                      <w:rPr>
                        <w:rFonts w:ascii="Cambria Math" w:hAnsiTheme="minorHAnsi"/>
                      </w:rPr>
                      <m:t>∂x</m:t>
                    </m:r>
                    <m:ctrlPr>
                      <w:rPr>
                        <w:rFonts w:ascii="Cambria Math" w:hAnsiTheme="minorHAnsi"/>
                        <w:i/>
                      </w:rPr>
                    </m:ctrlPr>
                  </m:den>
                </m:f>
                <m:ctrlPr>
                  <w:rPr>
                    <w:rFonts w:ascii="Cambria Math" w:hAnsiTheme="minorHAnsi"/>
                    <w:i/>
                  </w:rPr>
                </m:ctrlPr>
              </m:e>
              <m:sub>
                <m:r>
                  <w:rPr>
                    <w:rFonts w:ascii="Cambria Math" w:hAnsiTheme="minorHAnsi"/>
                  </w:rPr>
                  <m:t>i,k</m:t>
                </m:r>
                <m:ctrlPr>
                  <w:rPr>
                    <w:rFonts w:ascii="Cambria Math" w:hAnsiTheme="minorHAnsi"/>
                    <w:i/>
                  </w:rPr>
                </m:ctrlPr>
              </m:sub>
            </m:sSub>
            <m:r>
              <w:rPr>
                <w:rFonts w:ascii="Cambria Math" w:hAnsi="Cambria Math" w:cs="Cambria Math"/>
              </w:rPr>
              <m:t>≅</m:t>
            </m:r>
            <m:f>
              <m:fPr>
                <m:ctrlPr>
                  <w:rPr>
                    <w:rFonts w:ascii="Cambria Math" w:hAnsiTheme="minorHAnsi"/>
                    <w:i/>
                  </w:rPr>
                </m:ctrlPr>
              </m:fPr>
              <m:num>
                <m:r>
                  <w:rPr>
                    <w:rFonts w:ascii="Cambria Math" w:hAnsiTheme="minorHAnsi"/>
                  </w:rPr>
                  <m:t>1</m:t>
                </m:r>
              </m:num>
              <m:den>
                <m:r>
                  <w:rPr>
                    <w:rFonts w:ascii="Cambria Math" w:hAnsiTheme="minorHAnsi"/>
                  </w:rPr>
                  <m:t>Δ</m:t>
                </m:r>
                <m:sSub>
                  <m:sSubPr>
                    <m:ctrlPr>
                      <w:rPr>
                        <w:rFonts w:ascii="Cambria Math" w:hAnsiTheme="minorHAnsi"/>
                        <w:i/>
                      </w:rPr>
                    </m:ctrlPr>
                  </m:sSubPr>
                  <m:e>
                    <m:r>
                      <w:rPr>
                        <w:rFonts w:ascii="Cambria Math" w:hAnsiTheme="minorHAnsi"/>
                      </w:rPr>
                      <m:t>x</m:t>
                    </m:r>
                  </m:e>
                  <m:sub>
                    <m:r>
                      <w:rPr>
                        <w:rFonts w:ascii="Cambria Math" w:hAnsiTheme="minorHAnsi"/>
                      </w:rPr>
                      <m:t>i</m:t>
                    </m:r>
                  </m:sub>
                </m:sSub>
                <m:ctrlPr>
                  <w:rPr>
                    <w:rFonts w:ascii="Cambria Math" w:hAnsi="Cambria Math"/>
                    <w:i/>
                  </w:rPr>
                </m:ctrlPr>
              </m:den>
            </m:f>
            <m:d>
              <m:dPr>
                <m:begChr m:val="["/>
                <m:endChr m:val="]"/>
                <m:ctrlPr>
                  <w:rPr>
                    <w:rFonts w:ascii="Cambria Math" w:hAnsiTheme="minorHAnsi"/>
                    <w:i/>
                  </w:rPr>
                </m:ctrlPr>
              </m:dPr>
              <m:e>
                <m:sSubSup>
                  <m:sSubSupPr>
                    <m:ctrlPr>
                      <w:rPr>
                        <w:rFonts w:ascii="Cambria Math" w:hAnsiTheme="minorHAnsi"/>
                        <w:i/>
                      </w:rPr>
                    </m:ctrlPr>
                  </m:sSubSupPr>
                  <m:e>
                    <m:r>
                      <w:rPr>
                        <w:rFonts w:ascii="Cambria Math" w:hAnsiTheme="minorHAnsi"/>
                      </w:rPr>
                      <m:t>B</m:t>
                    </m:r>
                  </m:e>
                  <m:sub>
                    <m:r>
                      <w:rPr>
                        <w:rFonts w:ascii="Cambria Math" w:hAnsiTheme="minorHAnsi"/>
                      </w:rPr>
                      <m:t>i,k</m:t>
                    </m:r>
                  </m:sub>
                  <m:sup>
                    <m:r>
                      <w:rPr>
                        <w:rFonts w:ascii="Cambria Math" w:hAnsiTheme="minorHAnsi"/>
                      </w:rPr>
                      <m:t>n</m:t>
                    </m:r>
                  </m:sup>
                </m:sSubSup>
                <m:sSubSup>
                  <m:sSubSupPr>
                    <m:ctrlPr>
                      <w:rPr>
                        <w:rFonts w:ascii="Cambria Math" w:hAnsiTheme="minorHAnsi"/>
                        <w:i/>
                      </w:rPr>
                    </m:ctrlPr>
                  </m:sSubSupPr>
                  <m:e>
                    <m:r>
                      <w:rPr>
                        <w:rFonts w:ascii="Cambria Math" w:hAnsiTheme="minorHAnsi"/>
                      </w:rPr>
                      <m:t>U</m:t>
                    </m:r>
                  </m:e>
                  <m:sub>
                    <m:r>
                      <w:rPr>
                        <w:rFonts w:ascii="Cambria Math" w:hAnsiTheme="minorHAnsi"/>
                      </w:rPr>
                      <m:t>i,k</m:t>
                    </m:r>
                  </m:sub>
                  <m:sup>
                    <m:r>
                      <w:rPr>
                        <w:rFonts w:ascii="Cambria Math" w:hAnsiTheme="minorHAnsi"/>
                      </w:rPr>
                      <m:t>n</m:t>
                    </m:r>
                  </m:sup>
                </m:sSubSup>
                <m:sSubSup>
                  <m:sSubSupPr>
                    <m:ctrlPr>
                      <w:rPr>
                        <w:rFonts w:ascii="Cambria Math" w:hAnsiTheme="minorHAnsi"/>
                        <w:i/>
                      </w:rPr>
                    </m:ctrlPr>
                  </m:sSubSupPr>
                  <m:e>
                    <m:r>
                      <w:rPr>
                        <w:rFonts w:ascii="Cambria Math" w:hAnsiTheme="minorHAnsi"/>
                      </w:rPr>
                      <m:t>U</m:t>
                    </m:r>
                  </m:e>
                  <m:sub>
                    <m:r>
                      <w:rPr>
                        <w:rFonts w:ascii="Cambria Math" w:hAnsiTheme="minorHAnsi"/>
                      </w:rPr>
                      <m:t>i,k</m:t>
                    </m:r>
                  </m:sub>
                  <m:sup>
                    <m:r>
                      <w:rPr>
                        <w:rFonts w:ascii="Cambria Math" w:hAnsiTheme="minorHAnsi"/>
                      </w:rPr>
                      <m:t>n</m:t>
                    </m:r>
                  </m:sup>
                </m:sSubSup>
                <m:r>
                  <w:rPr>
                    <w:rFonts w:ascii="Cambria Math" w:hAnsiTheme="minorHAnsi"/>
                  </w:rPr>
                  <m:t>-</m:t>
                </m:r>
                <m:sSubSup>
                  <m:sSubSupPr>
                    <m:ctrlPr>
                      <w:rPr>
                        <w:rFonts w:ascii="Cambria Math" w:hAnsiTheme="minorHAnsi"/>
                        <w:i/>
                      </w:rPr>
                    </m:ctrlPr>
                  </m:sSubSupPr>
                  <m:e>
                    <m:r>
                      <w:rPr>
                        <w:rFonts w:ascii="Cambria Math" w:hAnsiTheme="minorHAnsi"/>
                      </w:rPr>
                      <m:t>B</m:t>
                    </m:r>
                  </m:e>
                  <m:sub>
                    <m:r>
                      <w:rPr>
                        <w:rFonts w:ascii="Cambria Math" w:hAnsiTheme="minorHAnsi"/>
                      </w:rPr>
                      <m:t>i</m:t>
                    </m:r>
                    <m:r>
                      <w:rPr>
                        <w:rFonts w:ascii="Cambria Math" w:hAnsiTheme="minorHAnsi"/>
                      </w:rPr>
                      <m:t>-</m:t>
                    </m:r>
                    <m:r>
                      <w:rPr>
                        <w:rFonts w:ascii="Cambria Math" w:hAnsiTheme="minorHAnsi"/>
                      </w:rPr>
                      <m:t>1,k</m:t>
                    </m:r>
                  </m:sub>
                  <m:sup>
                    <m:r>
                      <w:rPr>
                        <w:rFonts w:ascii="Cambria Math" w:hAnsiTheme="minorHAnsi"/>
                      </w:rPr>
                      <m:t>n</m:t>
                    </m:r>
                  </m:sup>
                </m:sSubSup>
                <m:sSubSup>
                  <m:sSubSupPr>
                    <m:ctrlPr>
                      <w:rPr>
                        <w:rFonts w:ascii="Cambria Math" w:hAnsiTheme="minorHAnsi"/>
                        <w:i/>
                      </w:rPr>
                    </m:ctrlPr>
                  </m:sSubSupPr>
                  <m:e>
                    <m:r>
                      <w:rPr>
                        <w:rFonts w:ascii="Cambria Math" w:hAnsiTheme="minorHAnsi"/>
                      </w:rPr>
                      <m:t>U</m:t>
                    </m:r>
                  </m:e>
                  <m:sub>
                    <m:r>
                      <w:rPr>
                        <w:rFonts w:ascii="Cambria Math" w:hAnsiTheme="minorHAnsi"/>
                      </w:rPr>
                      <m:t>i</m:t>
                    </m:r>
                    <m:r>
                      <w:rPr>
                        <w:rFonts w:ascii="Cambria Math" w:hAnsiTheme="minorHAnsi"/>
                      </w:rPr>
                      <m:t>-</m:t>
                    </m:r>
                    <m:r>
                      <w:rPr>
                        <w:rFonts w:ascii="Cambria Math" w:hAnsiTheme="minorHAnsi"/>
                      </w:rPr>
                      <m:t>1,k</m:t>
                    </m:r>
                  </m:sub>
                  <m:sup>
                    <m:r>
                      <w:rPr>
                        <w:rFonts w:ascii="Cambria Math" w:hAnsiTheme="minorHAnsi"/>
                      </w:rPr>
                      <m:t>n</m:t>
                    </m:r>
                  </m:sup>
                </m:sSubSup>
                <m:sSubSup>
                  <m:sSubSupPr>
                    <m:ctrlPr>
                      <w:rPr>
                        <w:rFonts w:ascii="Cambria Math" w:hAnsiTheme="minorHAnsi"/>
                        <w:i/>
                      </w:rPr>
                    </m:ctrlPr>
                  </m:sSubSupPr>
                  <m:e>
                    <m:r>
                      <w:rPr>
                        <w:rFonts w:ascii="Cambria Math" w:hAnsiTheme="minorHAnsi"/>
                      </w:rPr>
                      <m:t>U</m:t>
                    </m:r>
                  </m:e>
                  <m:sub>
                    <m:r>
                      <w:rPr>
                        <w:rFonts w:ascii="Cambria Math" w:hAnsiTheme="minorHAnsi"/>
                      </w:rPr>
                      <m:t>i</m:t>
                    </m:r>
                    <m:r>
                      <w:rPr>
                        <w:rFonts w:ascii="Cambria Math" w:hAnsiTheme="minorHAnsi"/>
                      </w:rPr>
                      <m:t>-</m:t>
                    </m:r>
                    <m:r>
                      <w:rPr>
                        <w:rFonts w:ascii="Cambria Math" w:hAnsiTheme="minorHAnsi"/>
                      </w:rPr>
                      <m:t>1,k</m:t>
                    </m:r>
                  </m:sub>
                  <m:sup>
                    <m:r>
                      <w:rPr>
                        <w:rFonts w:ascii="Cambria Math" w:hAnsiTheme="minorHAnsi"/>
                      </w:rPr>
                      <m:t>n</m:t>
                    </m:r>
                  </m:sup>
                </m:sSubSup>
                <m:ctrlPr>
                  <w:rPr>
                    <w:rFonts w:ascii="Cambria Math" w:hAnsi="Cambria Math"/>
                    <w:i/>
                  </w:rPr>
                </m:ctrlPr>
              </m:e>
            </m:d>
          </m:e>
        </m:d>
      </m:oMath>
      <w:r w:rsidRPr="00B7030B">
        <w:rPr>
          <w:rFonts w:asciiTheme="minorHAnsi" w:hAnsiTheme="minorHAnsi"/>
        </w:rPr>
        <w:tab/>
      </w:r>
      <w:r w:rsidRPr="00B7030B">
        <w:rPr>
          <w:rStyle w:val="EquationCaption"/>
          <w:rFonts w:asciiTheme="minorHAnsi" w:hAnsiTheme="minorHAnsi"/>
        </w:rPr>
        <w:t>(</w:t>
      </w:r>
      <w:r>
        <w:rPr>
          <w:rStyle w:val="EquationCaption"/>
          <w:rFonts w:asciiTheme="minorHAnsi" w:hAnsiTheme="minorHAnsi"/>
        </w:rPr>
        <w:fldChar w:fldCharType="begin"/>
      </w:r>
      <w:r>
        <w:rPr>
          <w:rStyle w:val="EquationCaption"/>
          <w:rFonts w:asciiTheme="minorHAnsi" w:hAnsiTheme="minorHAnsi"/>
        </w:rPr>
        <w:instrText xml:space="preserve"> STYLEREF 1 \s </w:instrText>
      </w:r>
      <w:r>
        <w:rPr>
          <w:rStyle w:val="EquationCaption"/>
          <w:rFonts w:asciiTheme="minorHAnsi" w:hAnsiTheme="minorHAnsi"/>
        </w:rPr>
        <w:fldChar w:fldCharType="separate"/>
      </w:r>
      <w:r w:rsidR="00A95042">
        <w:rPr>
          <w:rStyle w:val="EquationCaption"/>
          <w:rFonts w:asciiTheme="minorHAnsi" w:hAnsiTheme="minorHAnsi"/>
          <w:noProof/>
        </w:rPr>
        <w:t>5</w:t>
      </w:r>
      <w:r>
        <w:rPr>
          <w:rStyle w:val="EquationCaption"/>
          <w:rFonts w:asciiTheme="minorHAnsi" w:hAnsiTheme="minorHAnsi"/>
        </w:rPr>
        <w:fldChar w:fldCharType="end"/>
      </w:r>
      <w:r>
        <w:rPr>
          <w:rStyle w:val="EquationCaption"/>
          <w:rFonts w:asciiTheme="minorHAnsi" w:hAnsiTheme="minorHAnsi"/>
        </w:rPr>
        <w:noBreakHyphen/>
      </w:r>
      <w:r>
        <w:rPr>
          <w:rStyle w:val="EquationCaption"/>
          <w:rFonts w:asciiTheme="minorHAnsi" w:hAnsiTheme="minorHAnsi"/>
        </w:rPr>
        <w:fldChar w:fldCharType="begin"/>
      </w:r>
      <w:r>
        <w:rPr>
          <w:rStyle w:val="EquationCaption"/>
          <w:rFonts w:asciiTheme="minorHAnsi" w:hAnsiTheme="minorHAnsi"/>
        </w:rPr>
        <w:instrText xml:space="preserve"> SEQ Equation \* ARABIC \s 1 </w:instrText>
      </w:r>
      <w:r>
        <w:rPr>
          <w:rStyle w:val="EquationCaption"/>
          <w:rFonts w:asciiTheme="minorHAnsi" w:hAnsiTheme="minorHAnsi"/>
        </w:rPr>
        <w:fldChar w:fldCharType="separate"/>
      </w:r>
      <w:r w:rsidR="00A95042">
        <w:rPr>
          <w:rStyle w:val="EquationCaption"/>
          <w:rFonts w:asciiTheme="minorHAnsi" w:hAnsiTheme="minorHAnsi"/>
          <w:noProof/>
        </w:rPr>
        <w:t>31</w:t>
      </w:r>
      <w:r>
        <w:rPr>
          <w:rStyle w:val="EquationCaption"/>
          <w:rFonts w:asciiTheme="minorHAnsi" w:hAnsiTheme="minorHAnsi"/>
        </w:rPr>
        <w:fldChar w:fldCharType="end"/>
      </w:r>
      <w:r w:rsidRPr="00B7030B">
        <w:rPr>
          <w:rStyle w:val="EquationCaption"/>
          <w:rFonts w:asciiTheme="minorHAnsi" w:hAnsiTheme="minorHAnsi"/>
        </w:rPr>
        <w:t>)</w:t>
      </w:r>
    </w:p>
    <w:p w14:paraId="4F99357D" w14:textId="77777777" w:rsidR="00E564CF" w:rsidRPr="00C022D6" w:rsidRDefault="00E564CF" w:rsidP="007A3922">
      <w:pPr>
        <w:pStyle w:val="BodyText"/>
      </w:pPr>
      <w:r w:rsidRPr="00C022D6">
        <w:t xml:space="preserve">The vertical advection of momentum is also an upwind scheme based on the velocity of </w:t>
      </w:r>
      <w:r w:rsidRPr="008565FA">
        <w:rPr>
          <w:i/>
          <w:iCs/>
        </w:rPr>
        <w:t>W</w:t>
      </w:r>
      <w:r w:rsidRPr="00C022D6">
        <w:t xml:space="preserve">.  For </w:t>
      </w:r>
      <w:r w:rsidRPr="008565FA">
        <w:rPr>
          <w:i/>
          <w:iCs/>
        </w:rPr>
        <w:t>W</w:t>
      </w:r>
      <w:r w:rsidRPr="00C022D6">
        <w:t xml:space="preserve"> &gt; 0 or downward flow</w:t>
      </w:r>
    </w:p>
    <w:p w14:paraId="43A5EC94" w14:textId="2863A2DE" w:rsidR="00E564CF" w:rsidRPr="00B7030B" w:rsidRDefault="00E564CF" w:rsidP="00E564CF">
      <w:pPr>
        <w:pStyle w:val="equation"/>
        <w:rPr>
          <w:rFonts w:asciiTheme="minorHAnsi" w:hAnsiTheme="minorHAnsi"/>
        </w:rPr>
      </w:pPr>
      <w:r w:rsidRPr="00B7030B">
        <w:rPr>
          <w:rFonts w:asciiTheme="minorHAnsi" w:hAnsiTheme="minorHAnsi"/>
        </w:rPr>
        <w:tab/>
      </w:r>
      <m:oMath>
        <m:d>
          <m:dPr>
            <m:begChr m:val=""/>
            <m:endChr m:val="|"/>
            <m:ctrlPr>
              <w:rPr>
                <w:rFonts w:ascii="Cambria Math" w:hAnsi="Cambria Math"/>
                <w:i/>
              </w:rPr>
            </m:ctrlPr>
          </m:dPr>
          <m:e>
            <m:sSub>
              <m:sSubPr>
                <m:ctrlPr>
                  <w:rPr>
                    <w:rFonts w:ascii="Cambria Math" w:hAnsi="Cambria Math"/>
                    <w:i/>
                  </w:rPr>
                </m:ctrlPr>
              </m:sSubPr>
              <m:e>
                <m:f>
                  <m:fPr>
                    <m:ctrlPr>
                      <w:rPr>
                        <w:rFonts w:ascii="Cambria Math" w:hAnsi="Cambria Math"/>
                        <w:i/>
                      </w:rPr>
                    </m:ctrlPr>
                  </m:fPr>
                  <m:num>
                    <m:r>
                      <w:rPr>
                        <w:rFonts w:ascii="Cambria Math" w:hAnsiTheme="minorHAnsi"/>
                      </w:rPr>
                      <m:t>∂WUB</m:t>
                    </m:r>
                    <m:ctrlPr>
                      <w:rPr>
                        <w:rFonts w:ascii="Cambria Math" w:hAnsiTheme="minorHAnsi"/>
                        <w:i/>
                      </w:rPr>
                    </m:ctrlPr>
                  </m:num>
                  <m:den>
                    <m:r>
                      <w:rPr>
                        <w:rFonts w:ascii="Cambria Math" w:hAnsiTheme="minorHAnsi"/>
                      </w:rPr>
                      <m:t>∂z</m:t>
                    </m:r>
                    <m:ctrlPr>
                      <w:rPr>
                        <w:rFonts w:ascii="Cambria Math" w:hAnsiTheme="minorHAnsi"/>
                        <w:i/>
                      </w:rPr>
                    </m:ctrlPr>
                  </m:den>
                </m:f>
                <m:ctrlPr>
                  <w:rPr>
                    <w:rFonts w:ascii="Cambria Math" w:hAnsiTheme="minorHAnsi"/>
                    <w:i/>
                  </w:rPr>
                </m:ctrlPr>
              </m:e>
              <m:sub>
                <m:r>
                  <w:rPr>
                    <w:rFonts w:ascii="Cambria Math" w:hAnsiTheme="minorHAnsi"/>
                  </w:rPr>
                  <m:t>i,k</m:t>
                </m:r>
                <m:ctrlPr>
                  <w:rPr>
                    <w:rFonts w:ascii="Cambria Math" w:hAnsiTheme="minorHAnsi"/>
                    <w:i/>
                  </w:rPr>
                </m:ctrlPr>
              </m:sub>
            </m:sSub>
            <m:r>
              <w:rPr>
                <w:rFonts w:ascii="Cambria Math" w:hAnsi="Cambria Math" w:cs="Cambria Math"/>
              </w:rPr>
              <m:t>≅</m:t>
            </m:r>
            <m:f>
              <m:fPr>
                <m:ctrlPr>
                  <w:rPr>
                    <w:rFonts w:ascii="Cambria Math" w:hAnsiTheme="minorHAnsi"/>
                    <w:i/>
                  </w:rPr>
                </m:ctrlPr>
              </m:fPr>
              <m:num>
                <m:r>
                  <w:rPr>
                    <w:rFonts w:ascii="Cambria Math" w:hAnsiTheme="minorHAnsi"/>
                  </w:rPr>
                  <m:t>1</m:t>
                </m:r>
              </m:num>
              <m:den>
                <m:r>
                  <w:rPr>
                    <w:rFonts w:ascii="Cambria Math" w:hAnsiTheme="minorHAnsi"/>
                  </w:rPr>
                  <m:t>Δ</m:t>
                </m:r>
                <m:sSub>
                  <m:sSubPr>
                    <m:ctrlPr>
                      <w:rPr>
                        <w:rFonts w:ascii="Cambria Math" w:hAnsiTheme="minorHAnsi"/>
                        <w:i/>
                      </w:rPr>
                    </m:ctrlPr>
                  </m:sSubPr>
                  <m:e>
                    <m:r>
                      <w:rPr>
                        <w:rFonts w:ascii="Cambria Math" w:hAnsiTheme="minorHAnsi"/>
                      </w:rPr>
                      <m:t>z</m:t>
                    </m:r>
                  </m:e>
                  <m:sub>
                    <m:r>
                      <w:rPr>
                        <w:rFonts w:ascii="Cambria Math" w:hAnsiTheme="minorHAnsi"/>
                      </w:rPr>
                      <m:t>k</m:t>
                    </m:r>
                  </m:sub>
                </m:sSub>
                <m:ctrlPr>
                  <w:rPr>
                    <w:rFonts w:ascii="Cambria Math" w:hAnsi="Cambria Math"/>
                    <w:i/>
                  </w:rPr>
                </m:ctrlPr>
              </m:den>
            </m:f>
            <m:d>
              <m:dPr>
                <m:begChr m:val="["/>
                <m:endChr m:val="]"/>
                <m:ctrlPr>
                  <w:rPr>
                    <w:rFonts w:ascii="Cambria Math" w:hAnsiTheme="minorHAnsi"/>
                    <w:i/>
                  </w:rPr>
                </m:ctrlPr>
              </m:dPr>
              <m:e>
                <m:d>
                  <m:dPr>
                    <m:ctrlPr>
                      <w:rPr>
                        <w:rFonts w:ascii="Cambria Math" w:hAnsiTheme="minorHAnsi"/>
                        <w:i/>
                      </w:rPr>
                    </m:ctrlPr>
                  </m:dPr>
                  <m:e>
                    <m:sSubSup>
                      <m:sSubSupPr>
                        <m:ctrlPr>
                          <w:rPr>
                            <w:rFonts w:ascii="Cambria Math" w:hAnsiTheme="minorHAnsi"/>
                            <w:i/>
                          </w:rPr>
                        </m:ctrlPr>
                      </m:sSubSupPr>
                      <m:e>
                        <m:r>
                          <w:rPr>
                            <w:rFonts w:ascii="Cambria Math" w:hAnsiTheme="minorHAnsi"/>
                          </w:rPr>
                          <m:t>W</m:t>
                        </m:r>
                      </m:e>
                      <m:sub>
                        <m:r>
                          <w:rPr>
                            <w:rFonts w:ascii="Cambria Math" w:hAnsiTheme="minorHAnsi"/>
                          </w:rPr>
                          <m:t>i,k</m:t>
                        </m:r>
                      </m:sub>
                      <m:sup>
                        <m:r>
                          <w:rPr>
                            <w:rFonts w:ascii="Cambria Math" w:hAnsiTheme="minorHAnsi"/>
                          </w:rPr>
                          <m:t>n</m:t>
                        </m:r>
                      </m:sup>
                    </m:sSubSup>
                    <m:sSubSup>
                      <m:sSubSupPr>
                        <m:ctrlPr>
                          <w:rPr>
                            <w:rFonts w:ascii="Cambria Math" w:hAnsiTheme="minorHAnsi"/>
                            <w:i/>
                          </w:rPr>
                        </m:ctrlPr>
                      </m:sSubSupPr>
                      <m:e>
                        <m:r>
                          <w:rPr>
                            <w:rFonts w:ascii="Cambria Math" w:hAnsiTheme="minorHAnsi"/>
                          </w:rPr>
                          <m:t>U</m:t>
                        </m:r>
                      </m:e>
                      <m:sub>
                        <m:r>
                          <w:rPr>
                            <w:rFonts w:ascii="Cambria Math" w:hAnsiTheme="minorHAnsi"/>
                          </w:rPr>
                          <m:t>i,k</m:t>
                        </m:r>
                      </m:sub>
                      <m:sup>
                        <m:r>
                          <w:rPr>
                            <w:rFonts w:ascii="Cambria Math" w:hAnsiTheme="minorHAnsi"/>
                          </w:rPr>
                          <m:t>n</m:t>
                        </m:r>
                      </m:sup>
                    </m:sSubSup>
                    <m:sSubSup>
                      <m:sSubSupPr>
                        <m:ctrlPr>
                          <w:rPr>
                            <w:rFonts w:ascii="Cambria Math" w:hAnsiTheme="minorHAnsi"/>
                            <w:i/>
                          </w:rPr>
                        </m:ctrlPr>
                      </m:sSubSupPr>
                      <m:e>
                        <m:r>
                          <w:rPr>
                            <w:rFonts w:ascii="Cambria Math" w:hAnsiTheme="minorHAnsi"/>
                          </w:rPr>
                          <m:t>B</m:t>
                        </m:r>
                      </m:e>
                      <m:sub>
                        <m:r>
                          <w:rPr>
                            <w:rFonts w:ascii="Cambria Math" w:hAnsiTheme="minorHAnsi"/>
                          </w:rPr>
                          <m:t>i,k</m:t>
                        </m:r>
                      </m:sub>
                      <m:sup>
                        <m:r>
                          <w:rPr>
                            <w:rFonts w:ascii="Cambria Math" w:hAnsiTheme="minorHAnsi"/>
                          </w:rPr>
                          <m:t>n</m:t>
                        </m:r>
                      </m:sup>
                    </m:sSubSup>
                    <m:ctrlPr>
                      <w:rPr>
                        <w:rFonts w:ascii="Cambria Math" w:hAnsi="Cambria Math"/>
                        <w:i/>
                      </w:rPr>
                    </m:ctrlPr>
                  </m:e>
                </m:d>
                <m:r>
                  <w:rPr>
                    <w:rFonts w:ascii="Cambria Math" w:hAnsiTheme="minorHAnsi"/>
                  </w:rPr>
                  <m:t>-</m:t>
                </m:r>
                <m:d>
                  <m:dPr>
                    <m:ctrlPr>
                      <w:rPr>
                        <w:rFonts w:ascii="Cambria Math" w:hAnsiTheme="minorHAnsi"/>
                        <w:i/>
                      </w:rPr>
                    </m:ctrlPr>
                  </m:dPr>
                  <m:e>
                    <m:sSubSup>
                      <m:sSubSupPr>
                        <m:ctrlPr>
                          <w:rPr>
                            <w:rFonts w:ascii="Cambria Math" w:hAnsiTheme="minorHAnsi"/>
                            <w:i/>
                          </w:rPr>
                        </m:ctrlPr>
                      </m:sSubSupPr>
                      <m:e>
                        <m:r>
                          <w:rPr>
                            <w:rFonts w:ascii="Cambria Math" w:hAnsiTheme="minorHAnsi"/>
                          </w:rPr>
                          <m:t>W</m:t>
                        </m:r>
                      </m:e>
                      <m:sub>
                        <m:r>
                          <w:rPr>
                            <w:rFonts w:ascii="Cambria Math" w:hAnsiTheme="minorHAnsi"/>
                          </w:rPr>
                          <m:t>i,k</m:t>
                        </m:r>
                        <m:r>
                          <w:rPr>
                            <w:rFonts w:ascii="Cambria Math" w:hAnsiTheme="minorHAnsi"/>
                          </w:rPr>
                          <m:t>-</m:t>
                        </m:r>
                        <m:r>
                          <w:rPr>
                            <w:rFonts w:ascii="Cambria Math" w:hAnsiTheme="minorHAnsi"/>
                          </w:rPr>
                          <m:t>1</m:t>
                        </m:r>
                      </m:sub>
                      <m:sup>
                        <m:r>
                          <w:rPr>
                            <w:rFonts w:ascii="Cambria Math" w:hAnsiTheme="minorHAnsi"/>
                          </w:rPr>
                          <m:t>n</m:t>
                        </m:r>
                      </m:sup>
                    </m:sSubSup>
                    <m:sSubSup>
                      <m:sSubSupPr>
                        <m:ctrlPr>
                          <w:rPr>
                            <w:rFonts w:ascii="Cambria Math" w:hAnsiTheme="minorHAnsi"/>
                            <w:i/>
                          </w:rPr>
                        </m:ctrlPr>
                      </m:sSubSupPr>
                      <m:e>
                        <m:r>
                          <w:rPr>
                            <w:rFonts w:ascii="Cambria Math" w:hAnsiTheme="minorHAnsi"/>
                          </w:rPr>
                          <m:t>U</m:t>
                        </m:r>
                      </m:e>
                      <m:sub>
                        <m:r>
                          <w:rPr>
                            <w:rFonts w:ascii="Cambria Math" w:hAnsiTheme="minorHAnsi"/>
                          </w:rPr>
                          <m:t>i,k</m:t>
                        </m:r>
                        <m:r>
                          <w:rPr>
                            <w:rFonts w:ascii="Cambria Math" w:hAnsiTheme="minorHAnsi"/>
                          </w:rPr>
                          <m:t>-</m:t>
                        </m:r>
                        <m:r>
                          <w:rPr>
                            <w:rFonts w:ascii="Cambria Math" w:hAnsiTheme="minorHAnsi"/>
                          </w:rPr>
                          <m:t>1</m:t>
                        </m:r>
                      </m:sub>
                      <m:sup>
                        <m:r>
                          <w:rPr>
                            <w:rFonts w:ascii="Cambria Math" w:hAnsiTheme="minorHAnsi"/>
                          </w:rPr>
                          <m:t>n</m:t>
                        </m:r>
                      </m:sup>
                    </m:sSubSup>
                    <m:sSubSup>
                      <m:sSubSupPr>
                        <m:ctrlPr>
                          <w:rPr>
                            <w:rFonts w:ascii="Cambria Math" w:hAnsiTheme="minorHAnsi"/>
                            <w:i/>
                          </w:rPr>
                        </m:ctrlPr>
                      </m:sSubSupPr>
                      <m:e>
                        <m:r>
                          <w:rPr>
                            <w:rFonts w:ascii="Cambria Math" w:hAnsiTheme="minorHAnsi"/>
                          </w:rPr>
                          <m:t>B</m:t>
                        </m:r>
                      </m:e>
                      <m:sub>
                        <m:r>
                          <w:rPr>
                            <w:rFonts w:ascii="Cambria Math" w:hAnsiTheme="minorHAnsi"/>
                          </w:rPr>
                          <m:t>i,k</m:t>
                        </m:r>
                        <m:r>
                          <w:rPr>
                            <w:rFonts w:ascii="Cambria Math" w:hAnsiTheme="minorHAnsi"/>
                          </w:rPr>
                          <m:t>-</m:t>
                        </m:r>
                        <m:r>
                          <w:rPr>
                            <w:rFonts w:ascii="Cambria Math" w:hAnsiTheme="minorHAnsi"/>
                          </w:rPr>
                          <m:t>1</m:t>
                        </m:r>
                      </m:sub>
                      <m:sup>
                        <m:r>
                          <w:rPr>
                            <w:rFonts w:ascii="Cambria Math" w:hAnsiTheme="minorHAnsi"/>
                          </w:rPr>
                          <m:t>n</m:t>
                        </m:r>
                      </m:sup>
                    </m:sSubSup>
                    <m:ctrlPr>
                      <w:rPr>
                        <w:rFonts w:ascii="Cambria Math" w:hAnsi="Cambria Math"/>
                        <w:i/>
                      </w:rPr>
                    </m:ctrlPr>
                  </m:e>
                </m:d>
                <m:ctrlPr>
                  <w:rPr>
                    <w:rFonts w:ascii="Cambria Math" w:hAnsi="Cambria Math"/>
                    <w:i/>
                  </w:rPr>
                </m:ctrlPr>
              </m:e>
            </m:d>
          </m:e>
        </m:d>
      </m:oMath>
      <w:r w:rsidRPr="00B7030B">
        <w:rPr>
          <w:rFonts w:asciiTheme="minorHAnsi" w:hAnsiTheme="minorHAnsi"/>
        </w:rPr>
        <w:tab/>
      </w:r>
      <w:r w:rsidRPr="00B7030B">
        <w:rPr>
          <w:rStyle w:val="EquationCaption"/>
          <w:rFonts w:asciiTheme="minorHAnsi" w:hAnsiTheme="minorHAnsi"/>
        </w:rPr>
        <w:t>(</w:t>
      </w:r>
      <w:r>
        <w:rPr>
          <w:rStyle w:val="EquationCaption"/>
          <w:rFonts w:asciiTheme="minorHAnsi" w:hAnsiTheme="minorHAnsi"/>
        </w:rPr>
        <w:fldChar w:fldCharType="begin"/>
      </w:r>
      <w:r>
        <w:rPr>
          <w:rStyle w:val="EquationCaption"/>
          <w:rFonts w:asciiTheme="minorHAnsi" w:hAnsiTheme="minorHAnsi"/>
        </w:rPr>
        <w:instrText xml:space="preserve"> STYLEREF 1 \s </w:instrText>
      </w:r>
      <w:r>
        <w:rPr>
          <w:rStyle w:val="EquationCaption"/>
          <w:rFonts w:asciiTheme="minorHAnsi" w:hAnsiTheme="minorHAnsi"/>
        </w:rPr>
        <w:fldChar w:fldCharType="separate"/>
      </w:r>
      <w:r w:rsidR="00A95042">
        <w:rPr>
          <w:rStyle w:val="EquationCaption"/>
          <w:rFonts w:asciiTheme="minorHAnsi" w:hAnsiTheme="minorHAnsi"/>
          <w:noProof/>
        </w:rPr>
        <w:t>5</w:t>
      </w:r>
      <w:r>
        <w:rPr>
          <w:rStyle w:val="EquationCaption"/>
          <w:rFonts w:asciiTheme="minorHAnsi" w:hAnsiTheme="minorHAnsi"/>
        </w:rPr>
        <w:fldChar w:fldCharType="end"/>
      </w:r>
      <w:r>
        <w:rPr>
          <w:rStyle w:val="EquationCaption"/>
          <w:rFonts w:asciiTheme="minorHAnsi" w:hAnsiTheme="minorHAnsi"/>
        </w:rPr>
        <w:noBreakHyphen/>
      </w:r>
      <w:r>
        <w:rPr>
          <w:rStyle w:val="EquationCaption"/>
          <w:rFonts w:asciiTheme="minorHAnsi" w:hAnsiTheme="minorHAnsi"/>
        </w:rPr>
        <w:fldChar w:fldCharType="begin"/>
      </w:r>
      <w:r>
        <w:rPr>
          <w:rStyle w:val="EquationCaption"/>
          <w:rFonts w:asciiTheme="minorHAnsi" w:hAnsiTheme="minorHAnsi"/>
        </w:rPr>
        <w:instrText xml:space="preserve"> SEQ Equation \* ARABIC \s 1 </w:instrText>
      </w:r>
      <w:r>
        <w:rPr>
          <w:rStyle w:val="EquationCaption"/>
          <w:rFonts w:asciiTheme="minorHAnsi" w:hAnsiTheme="minorHAnsi"/>
        </w:rPr>
        <w:fldChar w:fldCharType="separate"/>
      </w:r>
      <w:r w:rsidR="00A95042">
        <w:rPr>
          <w:rStyle w:val="EquationCaption"/>
          <w:rFonts w:asciiTheme="minorHAnsi" w:hAnsiTheme="minorHAnsi"/>
          <w:noProof/>
        </w:rPr>
        <w:t>32</w:t>
      </w:r>
      <w:r>
        <w:rPr>
          <w:rStyle w:val="EquationCaption"/>
          <w:rFonts w:asciiTheme="minorHAnsi" w:hAnsiTheme="minorHAnsi"/>
        </w:rPr>
        <w:fldChar w:fldCharType="end"/>
      </w:r>
      <w:r w:rsidRPr="00B7030B">
        <w:rPr>
          <w:rStyle w:val="EquationCaption"/>
          <w:rFonts w:asciiTheme="minorHAnsi" w:hAnsiTheme="minorHAnsi"/>
        </w:rPr>
        <w:t>)</w:t>
      </w:r>
    </w:p>
    <w:p w14:paraId="4F71C062" w14:textId="77777777" w:rsidR="00E564CF" w:rsidRPr="00C022D6" w:rsidRDefault="00E564CF" w:rsidP="007A3922">
      <w:pPr>
        <w:pStyle w:val="BodyText"/>
      </w:pPr>
      <w:r w:rsidRPr="00C022D6">
        <w:t>The gravity force is:</w:t>
      </w:r>
    </w:p>
    <w:p w14:paraId="59EE488A" w14:textId="08F82DC0" w:rsidR="00E564CF" w:rsidRPr="00B7030B" w:rsidRDefault="00E564CF" w:rsidP="00E564CF">
      <w:pPr>
        <w:pStyle w:val="equation"/>
        <w:rPr>
          <w:rFonts w:asciiTheme="minorHAnsi" w:hAnsiTheme="minorHAnsi"/>
        </w:rPr>
      </w:pPr>
      <w:r w:rsidRPr="00B7030B">
        <w:rPr>
          <w:rFonts w:asciiTheme="minorHAnsi" w:hAnsiTheme="minorHAnsi"/>
        </w:rPr>
        <w:tab/>
      </w:r>
      <m:oMath>
        <m:r>
          <w:rPr>
            <w:rFonts w:ascii="Cambria Math" w:hAnsiTheme="minorHAnsi"/>
          </w:rPr>
          <m:t>gB</m:t>
        </m:r>
        <m:func>
          <m:funcPr>
            <m:ctrlPr>
              <w:rPr>
                <w:rFonts w:ascii="Cambria Math" w:hAnsiTheme="minorHAnsi"/>
                <w:i/>
              </w:rPr>
            </m:ctrlPr>
          </m:funcPr>
          <m:fName>
            <m:r>
              <w:rPr>
                <w:rFonts w:ascii="Cambria Math" w:hAnsiTheme="minorHAnsi"/>
              </w:rPr>
              <m:t>sin</m:t>
            </m:r>
          </m:fName>
          <m:e>
            <m:r>
              <w:rPr>
                <w:rFonts w:ascii="Cambria Math" w:hAnsiTheme="minorHAnsi"/>
              </w:rPr>
              <m:t>α</m:t>
            </m:r>
          </m:e>
        </m:func>
        <m:r>
          <w:rPr>
            <w:rFonts w:ascii="Cambria Math" w:hAnsiTheme="minorHAnsi"/>
          </w:rPr>
          <m:t>=g</m:t>
        </m:r>
        <m:func>
          <m:funcPr>
            <m:ctrlPr>
              <w:rPr>
                <w:rFonts w:ascii="Cambria Math" w:hAnsiTheme="minorHAnsi"/>
                <w:i/>
              </w:rPr>
            </m:ctrlPr>
          </m:funcPr>
          <m:fName>
            <m:r>
              <w:rPr>
                <w:rFonts w:ascii="Cambria Math" w:hAnsiTheme="minorHAnsi"/>
              </w:rPr>
              <m:t>sin</m:t>
            </m:r>
          </m:fName>
          <m:e>
            <m:r>
              <w:rPr>
                <w:rFonts w:ascii="Cambria Math" w:hAnsiTheme="minorHAnsi"/>
              </w:rPr>
              <m:t>α</m:t>
            </m:r>
          </m:e>
        </m:func>
        <m:sSubSup>
          <m:sSubSupPr>
            <m:ctrlPr>
              <w:rPr>
                <w:rFonts w:ascii="Cambria Math" w:hAnsiTheme="minorHAnsi"/>
                <w:i/>
              </w:rPr>
            </m:ctrlPr>
          </m:sSubSupPr>
          <m:e>
            <m:r>
              <w:rPr>
                <w:rFonts w:ascii="Cambria Math" w:hAnsiTheme="minorHAnsi"/>
              </w:rPr>
              <m:t>B</m:t>
            </m:r>
          </m:e>
          <m:sub>
            <m:r>
              <w:rPr>
                <w:rFonts w:ascii="Cambria Math" w:hAnsiTheme="minorHAnsi"/>
              </w:rPr>
              <m:t>i</m:t>
            </m:r>
          </m:sub>
          <m:sup>
            <m:r>
              <w:rPr>
                <w:rFonts w:ascii="Cambria Math" w:hAnsiTheme="minorHAnsi"/>
              </w:rPr>
              <m:t>n</m:t>
            </m:r>
          </m:sup>
        </m:sSubSup>
      </m:oMath>
      <w:r w:rsidRPr="00B7030B">
        <w:rPr>
          <w:rFonts w:asciiTheme="minorHAnsi" w:hAnsiTheme="minorHAnsi"/>
        </w:rPr>
        <w:tab/>
      </w:r>
      <w:r w:rsidRPr="00B7030B">
        <w:rPr>
          <w:rStyle w:val="EquationCaption"/>
          <w:rFonts w:asciiTheme="minorHAnsi" w:hAnsiTheme="minorHAnsi"/>
        </w:rPr>
        <w:t>(</w:t>
      </w:r>
      <w:r>
        <w:rPr>
          <w:rStyle w:val="EquationCaption"/>
          <w:rFonts w:asciiTheme="minorHAnsi" w:hAnsiTheme="minorHAnsi"/>
        </w:rPr>
        <w:fldChar w:fldCharType="begin"/>
      </w:r>
      <w:r>
        <w:rPr>
          <w:rStyle w:val="EquationCaption"/>
          <w:rFonts w:asciiTheme="minorHAnsi" w:hAnsiTheme="minorHAnsi"/>
        </w:rPr>
        <w:instrText xml:space="preserve"> STYLEREF 1 \s </w:instrText>
      </w:r>
      <w:r>
        <w:rPr>
          <w:rStyle w:val="EquationCaption"/>
          <w:rFonts w:asciiTheme="minorHAnsi" w:hAnsiTheme="minorHAnsi"/>
        </w:rPr>
        <w:fldChar w:fldCharType="separate"/>
      </w:r>
      <w:r w:rsidR="00A95042">
        <w:rPr>
          <w:rStyle w:val="EquationCaption"/>
          <w:rFonts w:asciiTheme="minorHAnsi" w:hAnsiTheme="minorHAnsi"/>
          <w:noProof/>
        </w:rPr>
        <w:t>5</w:t>
      </w:r>
      <w:r>
        <w:rPr>
          <w:rStyle w:val="EquationCaption"/>
          <w:rFonts w:asciiTheme="minorHAnsi" w:hAnsiTheme="minorHAnsi"/>
        </w:rPr>
        <w:fldChar w:fldCharType="end"/>
      </w:r>
      <w:r>
        <w:rPr>
          <w:rStyle w:val="EquationCaption"/>
          <w:rFonts w:asciiTheme="minorHAnsi" w:hAnsiTheme="minorHAnsi"/>
        </w:rPr>
        <w:noBreakHyphen/>
      </w:r>
      <w:r>
        <w:rPr>
          <w:rStyle w:val="EquationCaption"/>
          <w:rFonts w:asciiTheme="minorHAnsi" w:hAnsiTheme="minorHAnsi"/>
        </w:rPr>
        <w:fldChar w:fldCharType="begin"/>
      </w:r>
      <w:r>
        <w:rPr>
          <w:rStyle w:val="EquationCaption"/>
          <w:rFonts w:asciiTheme="minorHAnsi" w:hAnsiTheme="minorHAnsi"/>
        </w:rPr>
        <w:instrText xml:space="preserve"> SEQ Equation \* ARABIC \s 1 </w:instrText>
      </w:r>
      <w:r>
        <w:rPr>
          <w:rStyle w:val="EquationCaption"/>
          <w:rFonts w:asciiTheme="minorHAnsi" w:hAnsiTheme="minorHAnsi"/>
        </w:rPr>
        <w:fldChar w:fldCharType="separate"/>
      </w:r>
      <w:r w:rsidR="00A95042">
        <w:rPr>
          <w:rStyle w:val="EquationCaption"/>
          <w:rFonts w:asciiTheme="minorHAnsi" w:hAnsiTheme="minorHAnsi"/>
          <w:noProof/>
        </w:rPr>
        <w:t>33</w:t>
      </w:r>
      <w:r>
        <w:rPr>
          <w:rStyle w:val="EquationCaption"/>
          <w:rFonts w:asciiTheme="minorHAnsi" w:hAnsiTheme="minorHAnsi"/>
        </w:rPr>
        <w:fldChar w:fldCharType="end"/>
      </w:r>
      <w:r w:rsidRPr="00B7030B">
        <w:rPr>
          <w:rStyle w:val="EquationCaption"/>
          <w:rFonts w:asciiTheme="minorHAnsi" w:hAnsiTheme="minorHAnsi"/>
        </w:rPr>
        <w:t>)</w:t>
      </w:r>
    </w:p>
    <w:p w14:paraId="2561C747" w14:textId="77777777" w:rsidR="00E564CF" w:rsidRPr="00C022D6" w:rsidRDefault="00E564CF" w:rsidP="007A3922">
      <w:pPr>
        <w:pStyle w:val="BodyText"/>
      </w:pPr>
      <w:r w:rsidRPr="00C022D6">
        <w:t>The pressure gradient is:</w:t>
      </w:r>
    </w:p>
    <w:p w14:paraId="3326ACE9" w14:textId="103E7D0E" w:rsidR="00E564CF" w:rsidRPr="00B7030B" w:rsidRDefault="00E564CF" w:rsidP="00E564CF">
      <w:pPr>
        <w:pStyle w:val="equation"/>
        <w:rPr>
          <w:rFonts w:asciiTheme="minorHAnsi" w:hAnsiTheme="minorHAnsi"/>
        </w:rPr>
      </w:pPr>
      <w:r w:rsidRPr="00B7030B">
        <w:rPr>
          <w:rFonts w:asciiTheme="minorHAnsi" w:hAnsiTheme="minorHAnsi"/>
        </w:rPr>
        <w:tab/>
      </w:r>
      <m:oMath>
        <m:r>
          <w:rPr>
            <w:rFonts w:ascii="Cambria Math" w:hAnsiTheme="minorHAnsi"/>
          </w:rPr>
          <m:t>g</m:t>
        </m:r>
        <m:func>
          <m:funcPr>
            <m:ctrlPr>
              <w:rPr>
                <w:rFonts w:ascii="Cambria Math" w:hAnsiTheme="minorHAnsi"/>
                <w:i/>
              </w:rPr>
            </m:ctrlPr>
          </m:funcPr>
          <m:fName>
            <m:r>
              <w:rPr>
                <w:rFonts w:ascii="Cambria Math" w:hAnsiTheme="minorHAnsi"/>
              </w:rPr>
              <m:t>cos</m:t>
            </m:r>
          </m:fName>
          <m:e>
            <m:r>
              <w:rPr>
                <w:rFonts w:ascii="Cambria Math" w:hAnsiTheme="minorHAnsi"/>
              </w:rPr>
              <m:t>α</m:t>
            </m:r>
          </m:e>
        </m:func>
        <m:r>
          <w:rPr>
            <w:rFonts w:ascii="Cambria Math" w:hAnsiTheme="minorHAnsi"/>
          </w:rPr>
          <m:t>B</m:t>
        </m:r>
        <m:f>
          <m:fPr>
            <m:ctrlPr>
              <w:rPr>
                <w:rFonts w:ascii="Cambria Math" w:hAnsiTheme="minorHAnsi"/>
                <w:i/>
              </w:rPr>
            </m:ctrlPr>
          </m:fPr>
          <m:num>
            <m:r>
              <w:rPr>
                <w:rFonts w:ascii="Cambria Math" w:hAnsiTheme="minorHAnsi"/>
              </w:rPr>
              <m:t>∂η</m:t>
            </m:r>
          </m:num>
          <m:den>
            <m:r>
              <w:rPr>
                <w:rFonts w:ascii="Cambria Math" w:hAnsiTheme="minorHAnsi"/>
              </w:rPr>
              <m:t>∂x</m:t>
            </m:r>
          </m:den>
        </m:f>
        <m:r>
          <w:rPr>
            <w:rFonts w:ascii="Cambria Math" w:hAnsiTheme="minorHAnsi"/>
          </w:rPr>
          <m:t>-</m:t>
        </m:r>
        <m:f>
          <m:fPr>
            <m:ctrlPr>
              <w:rPr>
                <w:rFonts w:ascii="Cambria Math" w:hAnsiTheme="minorHAnsi"/>
                <w:i/>
              </w:rPr>
            </m:ctrlPr>
          </m:fPr>
          <m:num>
            <m:r>
              <w:rPr>
                <w:rFonts w:ascii="Cambria Math" w:hAnsiTheme="minorHAnsi"/>
              </w:rPr>
              <m:t>g</m:t>
            </m:r>
            <m:func>
              <m:funcPr>
                <m:ctrlPr>
                  <w:rPr>
                    <w:rFonts w:ascii="Cambria Math" w:hAnsiTheme="minorHAnsi"/>
                    <w:i/>
                  </w:rPr>
                </m:ctrlPr>
              </m:funcPr>
              <m:fName>
                <m:r>
                  <w:rPr>
                    <w:rFonts w:ascii="Cambria Math" w:hAnsiTheme="minorHAnsi"/>
                  </w:rPr>
                  <m:t>cos</m:t>
                </m:r>
              </m:fName>
              <m:e>
                <m:r>
                  <w:rPr>
                    <w:rFonts w:ascii="Cambria Math" w:hAnsiTheme="minorHAnsi"/>
                  </w:rPr>
                  <m:t>α</m:t>
                </m:r>
              </m:e>
            </m:func>
            <m:r>
              <w:rPr>
                <w:rFonts w:ascii="Cambria Math" w:hAnsiTheme="minorHAnsi"/>
              </w:rPr>
              <m:t>B</m:t>
            </m:r>
          </m:num>
          <m:den>
            <m:r>
              <w:rPr>
                <w:rFonts w:ascii="Cambria Math" w:hAnsiTheme="minorHAnsi"/>
              </w:rPr>
              <m:t>ρ</m:t>
            </m:r>
          </m:den>
        </m:f>
        <m:nary>
          <m:naryPr>
            <m:ctrlPr>
              <w:rPr>
                <w:rFonts w:ascii="Cambria Math" w:hAnsiTheme="minorHAnsi"/>
                <w:i/>
              </w:rPr>
            </m:ctrlPr>
          </m:naryPr>
          <m:sub>
            <m:r>
              <w:rPr>
                <w:rFonts w:ascii="Cambria Math" w:hAnsiTheme="minorHAnsi"/>
              </w:rPr>
              <m:t>η</m:t>
            </m:r>
          </m:sub>
          <m:sup>
            <m:r>
              <w:rPr>
                <w:rFonts w:ascii="Cambria Math" w:hAnsiTheme="minorHAnsi"/>
              </w:rPr>
              <m:t>z</m:t>
            </m:r>
          </m:sup>
          <m:e>
            <m:f>
              <m:fPr>
                <m:ctrlPr>
                  <w:rPr>
                    <w:rFonts w:ascii="Cambria Math" w:hAnsiTheme="minorHAnsi"/>
                    <w:i/>
                  </w:rPr>
                </m:ctrlPr>
              </m:fPr>
              <m:num>
                <m:r>
                  <w:rPr>
                    <w:rFonts w:ascii="Cambria Math" w:hAnsiTheme="minorHAnsi"/>
                  </w:rPr>
                  <m:t>∂ρ</m:t>
                </m:r>
              </m:num>
              <m:den>
                <m:r>
                  <w:rPr>
                    <w:rFonts w:ascii="Cambria Math" w:hAnsiTheme="minorHAnsi"/>
                  </w:rPr>
                  <m:t>∂x</m:t>
                </m:r>
              </m:den>
            </m:f>
            <m:r>
              <w:rPr>
                <w:rFonts w:ascii="Cambria Math" w:hAnsiTheme="minorHAnsi"/>
              </w:rPr>
              <m:t>dz</m:t>
            </m:r>
          </m:e>
        </m:nary>
        <m:r>
          <w:rPr>
            <w:rFonts w:ascii="Cambria Math" w:hAnsiTheme="minorHAnsi"/>
          </w:rPr>
          <m:t>=</m:t>
        </m:r>
        <m:f>
          <m:fPr>
            <m:ctrlPr>
              <w:rPr>
                <w:rFonts w:ascii="Cambria Math" w:hAnsiTheme="minorHAnsi"/>
                <w:i/>
              </w:rPr>
            </m:ctrlPr>
          </m:fPr>
          <m:num>
            <m:r>
              <w:rPr>
                <w:rFonts w:ascii="Cambria Math" w:hAnsiTheme="minorHAnsi"/>
              </w:rPr>
              <m:t>g</m:t>
            </m:r>
            <m:func>
              <m:funcPr>
                <m:ctrlPr>
                  <w:rPr>
                    <w:rFonts w:ascii="Cambria Math" w:hAnsiTheme="minorHAnsi"/>
                    <w:i/>
                  </w:rPr>
                </m:ctrlPr>
              </m:funcPr>
              <m:fName>
                <m:r>
                  <w:rPr>
                    <w:rFonts w:ascii="Cambria Math" w:hAnsiTheme="minorHAnsi"/>
                  </w:rPr>
                  <m:t>cos</m:t>
                </m:r>
              </m:fName>
              <m:e>
                <m:r>
                  <w:rPr>
                    <w:rFonts w:ascii="Cambria Math" w:hAnsiTheme="minorHAnsi"/>
                  </w:rPr>
                  <m:t>α</m:t>
                </m:r>
              </m:e>
            </m:func>
            <m:sSubSup>
              <m:sSubSupPr>
                <m:ctrlPr>
                  <w:rPr>
                    <w:rFonts w:ascii="Cambria Math" w:hAnsiTheme="minorHAnsi"/>
                    <w:i/>
                  </w:rPr>
                </m:ctrlPr>
              </m:sSubSupPr>
              <m:e>
                <m:r>
                  <w:rPr>
                    <w:rFonts w:ascii="Cambria Math" w:hAnsiTheme="minorHAnsi"/>
                  </w:rPr>
                  <m:t>B</m:t>
                </m:r>
              </m:e>
              <m:sub>
                <m:r>
                  <w:rPr>
                    <w:rFonts w:ascii="Cambria Math" w:hAnsiTheme="minorHAnsi"/>
                  </w:rPr>
                  <m:t>i</m:t>
                </m:r>
              </m:sub>
              <m:sup>
                <m:r>
                  <w:rPr>
                    <w:rFonts w:ascii="Cambria Math" w:hAnsiTheme="minorHAnsi"/>
                  </w:rPr>
                  <m:t>n</m:t>
                </m:r>
              </m:sup>
            </m:sSubSup>
            <m:ctrlPr>
              <w:rPr>
                <w:rFonts w:ascii="Cambria Math" w:hAnsi="Cambria Math"/>
                <w:i/>
              </w:rPr>
            </m:ctrlPr>
          </m:num>
          <m:den>
            <m:r>
              <w:rPr>
                <w:rFonts w:ascii="Cambria Math" w:hAnsiTheme="minorHAnsi"/>
              </w:rPr>
              <m:t>Δx</m:t>
            </m:r>
          </m:den>
        </m:f>
        <m:sSup>
          <m:sSupPr>
            <m:ctrlPr>
              <w:rPr>
                <w:rFonts w:ascii="Cambria Math" w:hAnsiTheme="minorHAnsi"/>
                <w:i/>
              </w:rPr>
            </m:ctrlPr>
          </m:sSupPr>
          <m:e>
            <m:d>
              <m:dPr>
                <m:ctrlPr>
                  <w:rPr>
                    <w:rFonts w:ascii="Cambria Math" w:hAnsiTheme="minorHAnsi"/>
                    <w:i/>
                  </w:rPr>
                </m:ctrlPr>
              </m:dPr>
              <m:e>
                <m:sSub>
                  <m:sSubPr>
                    <m:ctrlPr>
                      <w:rPr>
                        <w:rFonts w:ascii="Cambria Math" w:hAnsiTheme="minorHAnsi"/>
                        <w:i/>
                      </w:rPr>
                    </m:ctrlPr>
                  </m:sSubPr>
                  <m:e>
                    <m:r>
                      <w:rPr>
                        <w:rFonts w:ascii="Cambria Math" w:hAnsiTheme="minorHAnsi"/>
                      </w:rPr>
                      <m:t>η</m:t>
                    </m:r>
                  </m:e>
                  <m:sub>
                    <m:r>
                      <w:rPr>
                        <w:rFonts w:ascii="Cambria Math" w:hAnsiTheme="minorHAnsi"/>
                      </w:rPr>
                      <m:t>i+1</m:t>
                    </m:r>
                  </m:sub>
                </m:sSub>
                <m:r>
                  <w:rPr>
                    <w:rFonts w:ascii="Cambria Math" w:hAnsiTheme="minorHAnsi"/>
                  </w:rPr>
                  <m:t>-</m:t>
                </m:r>
                <m:sSub>
                  <m:sSubPr>
                    <m:ctrlPr>
                      <w:rPr>
                        <w:rFonts w:ascii="Cambria Math" w:hAnsiTheme="minorHAnsi"/>
                        <w:i/>
                      </w:rPr>
                    </m:ctrlPr>
                  </m:sSubPr>
                  <m:e>
                    <m:r>
                      <w:rPr>
                        <w:rFonts w:ascii="Cambria Math" w:hAnsiTheme="minorHAnsi"/>
                      </w:rPr>
                      <m:t>η</m:t>
                    </m:r>
                  </m:e>
                  <m:sub>
                    <m:r>
                      <w:rPr>
                        <w:rFonts w:ascii="Cambria Math" w:hAnsiTheme="minorHAnsi"/>
                      </w:rPr>
                      <m:t>i</m:t>
                    </m:r>
                  </m:sub>
                </m:sSub>
                <m:ctrlPr>
                  <w:rPr>
                    <w:rFonts w:ascii="Cambria Math" w:hAnsi="Cambria Math"/>
                    <w:i/>
                  </w:rPr>
                </m:ctrlPr>
              </m:e>
            </m:d>
          </m:e>
          <m:sup>
            <m:r>
              <w:rPr>
                <w:rFonts w:ascii="Cambria Math" w:hAnsiTheme="minorHAnsi"/>
              </w:rPr>
              <m:t>n</m:t>
            </m:r>
          </m:sup>
        </m:sSup>
        <m:r>
          <m:rPr>
            <m:sty m:val="p"/>
          </m:rPr>
          <w:rPr>
            <w:rFonts w:ascii="Cambria Math" w:hAnsiTheme="minorHAnsi"/>
          </w:rPr>
          <w:br/>
        </m:r>
        <m:r>
          <w:rPr>
            <w:rFonts w:ascii="Cambria Math" w:hAnsiTheme="minorHAnsi"/>
          </w:rPr>
          <m:t>-</m:t>
        </m:r>
        <m:f>
          <m:fPr>
            <m:ctrlPr>
              <w:rPr>
                <w:rFonts w:ascii="Cambria Math" w:hAnsiTheme="minorHAnsi"/>
                <w:i/>
              </w:rPr>
            </m:ctrlPr>
          </m:fPr>
          <m:num>
            <m:r>
              <w:rPr>
                <w:rFonts w:ascii="Cambria Math" w:hAnsiTheme="minorHAnsi"/>
              </w:rPr>
              <m:t>g</m:t>
            </m:r>
            <m:func>
              <m:funcPr>
                <m:ctrlPr>
                  <w:rPr>
                    <w:rFonts w:ascii="Cambria Math" w:hAnsiTheme="minorHAnsi"/>
                    <w:i/>
                  </w:rPr>
                </m:ctrlPr>
              </m:funcPr>
              <m:fName>
                <m:r>
                  <w:rPr>
                    <w:rFonts w:ascii="Cambria Math" w:hAnsiTheme="minorHAnsi"/>
                  </w:rPr>
                  <m:t>cos</m:t>
                </m:r>
              </m:fName>
              <m:e>
                <m:r>
                  <w:rPr>
                    <w:rFonts w:ascii="Cambria Math" w:hAnsiTheme="minorHAnsi"/>
                  </w:rPr>
                  <m:t>α</m:t>
                </m:r>
              </m:e>
            </m:func>
            <m:sSubSup>
              <m:sSubSupPr>
                <m:ctrlPr>
                  <w:rPr>
                    <w:rFonts w:ascii="Cambria Math" w:hAnsiTheme="minorHAnsi"/>
                    <w:i/>
                  </w:rPr>
                </m:ctrlPr>
              </m:sSubSupPr>
              <m:e>
                <m:r>
                  <w:rPr>
                    <w:rFonts w:ascii="Cambria Math" w:hAnsiTheme="minorHAnsi"/>
                  </w:rPr>
                  <m:t>B</m:t>
                </m:r>
              </m:e>
              <m:sub>
                <m:r>
                  <w:rPr>
                    <w:rFonts w:ascii="Cambria Math" w:hAnsiTheme="minorHAnsi"/>
                  </w:rPr>
                  <m:t>i</m:t>
                </m:r>
              </m:sub>
              <m:sup>
                <m:r>
                  <w:rPr>
                    <w:rFonts w:ascii="Cambria Math" w:hAnsiTheme="minorHAnsi"/>
                  </w:rPr>
                  <m:t>n</m:t>
                </m:r>
              </m:sup>
            </m:sSubSup>
          </m:num>
          <m:den>
            <m:r>
              <w:rPr>
                <w:rFonts w:ascii="Cambria Math" w:hAnsiTheme="minorHAnsi"/>
              </w:rPr>
              <m:t>ρΔx</m:t>
            </m:r>
          </m:den>
        </m:f>
        <m:nary>
          <m:naryPr>
            <m:chr m:val="∑"/>
            <m:subHide m:val="1"/>
            <m:supHide m:val="1"/>
            <m:ctrlPr>
              <w:rPr>
                <w:rFonts w:ascii="Cambria Math" w:hAnsi="Cambria Math"/>
                <w:i/>
              </w:rPr>
            </m:ctrlPr>
          </m:naryPr>
          <m:sub/>
          <m:sup/>
          <m:e/>
        </m:nary>
        <m:sSup>
          <m:sSupPr>
            <m:ctrlPr>
              <w:rPr>
                <w:rFonts w:ascii="Cambria Math" w:hAnsiTheme="minorHAnsi"/>
                <w:i/>
              </w:rPr>
            </m:ctrlPr>
          </m:sSupPr>
          <m:e>
            <m:d>
              <m:dPr>
                <m:ctrlPr>
                  <w:rPr>
                    <w:rFonts w:ascii="Cambria Math" w:hAnsiTheme="minorHAnsi"/>
                    <w:i/>
                  </w:rPr>
                </m:ctrlPr>
              </m:dPr>
              <m:e>
                <m:sSub>
                  <m:sSubPr>
                    <m:ctrlPr>
                      <w:rPr>
                        <w:rFonts w:ascii="Cambria Math" w:hAnsiTheme="minorHAnsi"/>
                        <w:i/>
                      </w:rPr>
                    </m:ctrlPr>
                  </m:sSubPr>
                  <m:e>
                    <m:r>
                      <w:rPr>
                        <w:rFonts w:ascii="Cambria Math" w:hAnsiTheme="minorHAnsi"/>
                      </w:rPr>
                      <m:t>ρ</m:t>
                    </m:r>
                  </m:e>
                  <m:sub>
                    <m:r>
                      <w:rPr>
                        <w:rFonts w:ascii="Cambria Math" w:hAnsiTheme="minorHAnsi"/>
                      </w:rPr>
                      <m:t>i+1,k</m:t>
                    </m:r>
                  </m:sub>
                </m:sSub>
                <m:r>
                  <w:rPr>
                    <w:rFonts w:ascii="Cambria Math" w:hAnsiTheme="minorHAnsi"/>
                  </w:rPr>
                  <m:t>-</m:t>
                </m:r>
                <m:sSub>
                  <m:sSubPr>
                    <m:ctrlPr>
                      <w:rPr>
                        <w:rFonts w:ascii="Cambria Math" w:hAnsiTheme="minorHAnsi"/>
                        <w:i/>
                      </w:rPr>
                    </m:ctrlPr>
                  </m:sSubPr>
                  <m:e>
                    <m:r>
                      <w:rPr>
                        <w:rFonts w:ascii="Cambria Math" w:hAnsiTheme="minorHAnsi"/>
                      </w:rPr>
                      <m:t>ρ</m:t>
                    </m:r>
                  </m:e>
                  <m:sub>
                    <m:r>
                      <w:rPr>
                        <w:rFonts w:ascii="Cambria Math" w:hAnsiTheme="minorHAnsi"/>
                      </w:rPr>
                      <m:t>i,k</m:t>
                    </m:r>
                  </m:sub>
                </m:sSub>
                <m:ctrlPr>
                  <w:rPr>
                    <w:rFonts w:ascii="Cambria Math" w:hAnsi="Cambria Math"/>
                    <w:i/>
                  </w:rPr>
                </m:ctrlPr>
              </m:e>
            </m:d>
          </m:e>
          <m:sup>
            <m:r>
              <w:rPr>
                <w:rFonts w:ascii="Cambria Math" w:hAnsiTheme="minorHAnsi"/>
              </w:rPr>
              <m:t>n</m:t>
            </m:r>
          </m:sup>
        </m:sSup>
        <m:r>
          <w:rPr>
            <w:rFonts w:ascii="Cambria Math" w:hAnsiTheme="minorHAnsi"/>
          </w:rPr>
          <m:t>Δ</m:t>
        </m:r>
        <m:sSub>
          <m:sSubPr>
            <m:ctrlPr>
              <w:rPr>
                <w:rFonts w:ascii="Cambria Math" w:hAnsiTheme="minorHAnsi"/>
                <w:i/>
              </w:rPr>
            </m:ctrlPr>
          </m:sSubPr>
          <m:e>
            <m:r>
              <w:rPr>
                <w:rFonts w:ascii="Cambria Math" w:hAnsiTheme="minorHAnsi"/>
              </w:rPr>
              <m:t>z</m:t>
            </m:r>
          </m:e>
          <m:sub>
            <m:r>
              <w:rPr>
                <w:rFonts w:ascii="Cambria Math" w:hAnsiTheme="minorHAnsi"/>
              </w:rPr>
              <m:t>k</m:t>
            </m:r>
          </m:sub>
        </m:sSub>
      </m:oMath>
      <w:r w:rsidRPr="00B7030B">
        <w:rPr>
          <w:rFonts w:asciiTheme="minorHAnsi" w:hAnsiTheme="minorHAnsi"/>
        </w:rPr>
        <w:tab/>
      </w:r>
      <w:r>
        <w:rPr>
          <w:rFonts w:asciiTheme="minorHAnsi" w:hAnsiTheme="minorHAnsi"/>
        </w:rPr>
        <w:tab/>
      </w:r>
      <w:r w:rsidRPr="00B7030B">
        <w:rPr>
          <w:rStyle w:val="EquationCaption"/>
          <w:rFonts w:asciiTheme="minorHAnsi" w:hAnsiTheme="minorHAnsi"/>
        </w:rPr>
        <w:t>(</w:t>
      </w:r>
      <w:r>
        <w:rPr>
          <w:rStyle w:val="EquationCaption"/>
          <w:rFonts w:asciiTheme="minorHAnsi" w:hAnsiTheme="minorHAnsi"/>
        </w:rPr>
        <w:fldChar w:fldCharType="begin"/>
      </w:r>
      <w:r>
        <w:rPr>
          <w:rStyle w:val="EquationCaption"/>
          <w:rFonts w:asciiTheme="minorHAnsi" w:hAnsiTheme="minorHAnsi"/>
        </w:rPr>
        <w:instrText xml:space="preserve"> STYLEREF 1 \s </w:instrText>
      </w:r>
      <w:r>
        <w:rPr>
          <w:rStyle w:val="EquationCaption"/>
          <w:rFonts w:asciiTheme="minorHAnsi" w:hAnsiTheme="minorHAnsi"/>
        </w:rPr>
        <w:fldChar w:fldCharType="separate"/>
      </w:r>
      <w:r w:rsidR="00A95042">
        <w:rPr>
          <w:rStyle w:val="EquationCaption"/>
          <w:rFonts w:asciiTheme="minorHAnsi" w:hAnsiTheme="minorHAnsi"/>
          <w:noProof/>
        </w:rPr>
        <w:t>5</w:t>
      </w:r>
      <w:r>
        <w:rPr>
          <w:rStyle w:val="EquationCaption"/>
          <w:rFonts w:asciiTheme="minorHAnsi" w:hAnsiTheme="minorHAnsi"/>
        </w:rPr>
        <w:fldChar w:fldCharType="end"/>
      </w:r>
      <w:r>
        <w:rPr>
          <w:rStyle w:val="EquationCaption"/>
          <w:rFonts w:asciiTheme="minorHAnsi" w:hAnsiTheme="minorHAnsi"/>
        </w:rPr>
        <w:noBreakHyphen/>
      </w:r>
      <w:r>
        <w:rPr>
          <w:rStyle w:val="EquationCaption"/>
          <w:rFonts w:asciiTheme="minorHAnsi" w:hAnsiTheme="minorHAnsi"/>
        </w:rPr>
        <w:fldChar w:fldCharType="begin"/>
      </w:r>
      <w:r>
        <w:rPr>
          <w:rStyle w:val="EquationCaption"/>
          <w:rFonts w:asciiTheme="minorHAnsi" w:hAnsiTheme="minorHAnsi"/>
        </w:rPr>
        <w:instrText xml:space="preserve"> SEQ Equation \* ARABIC \s 1 </w:instrText>
      </w:r>
      <w:r>
        <w:rPr>
          <w:rStyle w:val="EquationCaption"/>
          <w:rFonts w:asciiTheme="minorHAnsi" w:hAnsiTheme="minorHAnsi"/>
        </w:rPr>
        <w:fldChar w:fldCharType="separate"/>
      </w:r>
      <w:r w:rsidR="00A95042">
        <w:rPr>
          <w:rStyle w:val="EquationCaption"/>
          <w:rFonts w:asciiTheme="minorHAnsi" w:hAnsiTheme="minorHAnsi"/>
          <w:noProof/>
        </w:rPr>
        <w:t>34</w:t>
      </w:r>
      <w:r>
        <w:rPr>
          <w:rStyle w:val="EquationCaption"/>
          <w:rFonts w:asciiTheme="minorHAnsi" w:hAnsiTheme="minorHAnsi"/>
        </w:rPr>
        <w:fldChar w:fldCharType="end"/>
      </w:r>
      <w:r w:rsidRPr="00B7030B">
        <w:rPr>
          <w:rStyle w:val="EquationCaption"/>
          <w:rFonts w:asciiTheme="minorHAnsi" w:hAnsiTheme="minorHAnsi"/>
        </w:rPr>
        <w:t>)</w:t>
      </w:r>
    </w:p>
    <w:p w14:paraId="6DC4305F" w14:textId="77777777" w:rsidR="00E564CF" w:rsidRPr="00C022D6" w:rsidRDefault="00E564CF" w:rsidP="007A3922">
      <w:pPr>
        <w:pStyle w:val="BodyText"/>
      </w:pPr>
      <w:r w:rsidRPr="00C022D6">
        <w:t>The horizontal advection of turbulent momentum is:</w:t>
      </w:r>
    </w:p>
    <w:p w14:paraId="1A80A287" w14:textId="3ADFC5BD" w:rsidR="00E564CF" w:rsidRPr="00B7030B" w:rsidRDefault="00E564CF" w:rsidP="00E564CF">
      <w:pPr>
        <w:pStyle w:val="equation"/>
        <w:rPr>
          <w:rFonts w:asciiTheme="minorHAnsi" w:hAnsiTheme="minorHAnsi"/>
        </w:rPr>
      </w:pPr>
      <w:r w:rsidRPr="00B7030B">
        <w:rPr>
          <w:rFonts w:asciiTheme="minorHAnsi" w:hAnsiTheme="minorHAnsi"/>
        </w:rPr>
        <w:tab/>
      </w:r>
      <w:r w:rsidR="00E108E0" w:rsidRPr="00E108E0">
        <w:rPr>
          <w:rFonts w:asciiTheme="minorHAnsi" w:hAnsiTheme="minorHAnsi"/>
          <w:noProof/>
          <w:position w:val="-82"/>
        </w:rPr>
        <w:object w:dxaOrig="4980" w:dyaOrig="1760" w14:anchorId="031B6140">
          <v:shape id="_x0000_i1064" type="#_x0000_t75" alt="" style="width:248.85pt;height:87.15pt;mso-width-percent:0;mso-height-percent:0;mso-width-percent:0;mso-height-percent:0" o:ole="">
            <v:imagedata r:id="rId549" o:title=""/>
          </v:shape>
          <o:OLEObject Type="Embed" ProgID="Equation.3" ShapeID="_x0000_i1064" DrawAspect="Content" ObjectID="_1721314923" r:id="rId550"/>
        </w:object>
      </w:r>
      <w:r w:rsidRPr="00B7030B">
        <w:rPr>
          <w:rFonts w:asciiTheme="minorHAnsi" w:hAnsiTheme="minorHAnsi"/>
        </w:rPr>
        <w:tab/>
      </w:r>
      <w:r w:rsidRPr="00B7030B">
        <w:rPr>
          <w:rStyle w:val="EquationCaption"/>
          <w:rFonts w:asciiTheme="minorHAnsi" w:hAnsiTheme="minorHAnsi"/>
        </w:rPr>
        <w:t>(</w:t>
      </w:r>
      <w:r>
        <w:rPr>
          <w:rStyle w:val="EquationCaption"/>
          <w:rFonts w:asciiTheme="minorHAnsi" w:hAnsiTheme="minorHAnsi"/>
        </w:rPr>
        <w:fldChar w:fldCharType="begin"/>
      </w:r>
      <w:r>
        <w:rPr>
          <w:rStyle w:val="EquationCaption"/>
          <w:rFonts w:asciiTheme="minorHAnsi" w:hAnsiTheme="minorHAnsi"/>
        </w:rPr>
        <w:instrText xml:space="preserve"> STYLEREF 1 \s </w:instrText>
      </w:r>
      <w:r>
        <w:rPr>
          <w:rStyle w:val="EquationCaption"/>
          <w:rFonts w:asciiTheme="minorHAnsi" w:hAnsiTheme="minorHAnsi"/>
        </w:rPr>
        <w:fldChar w:fldCharType="separate"/>
      </w:r>
      <w:r w:rsidR="00A95042">
        <w:rPr>
          <w:rStyle w:val="EquationCaption"/>
          <w:rFonts w:asciiTheme="minorHAnsi" w:hAnsiTheme="minorHAnsi"/>
          <w:noProof/>
        </w:rPr>
        <w:t>5</w:t>
      </w:r>
      <w:r>
        <w:rPr>
          <w:rStyle w:val="EquationCaption"/>
          <w:rFonts w:asciiTheme="minorHAnsi" w:hAnsiTheme="minorHAnsi"/>
        </w:rPr>
        <w:fldChar w:fldCharType="end"/>
      </w:r>
      <w:r>
        <w:rPr>
          <w:rStyle w:val="EquationCaption"/>
          <w:rFonts w:asciiTheme="minorHAnsi" w:hAnsiTheme="minorHAnsi"/>
        </w:rPr>
        <w:noBreakHyphen/>
      </w:r>
      <w:r>
        <w:rPr>
          <w:rStyle w:val="EquationCaption"/>
          <w:rFonts w:asciiTheme="minorHAnsi" w:hAnsiTheme="minorHAnsi"/>
        </w:rPr>
        <w:fldChar w:fldCharType="begin"/>
      </w:r>
      <w:r>
        <w:rPr>
          <w:rStyle w:val="EquationCaption"/>
          <w:rFonts w:asciiTheme="minorHAnsi" w:hAnsiTheme="minorHAnsi"/>
        </w:rPr>
        <w:instrText xml:space="preserve"> SEQ Equation \* ARABIC \s 1 </w:instrText>
      </w:r>
      <w:r>
        <w:rPr>
          <w:rStyle w:val="EquationCaption"/>
          <w:rFonts w:asciiTheme="minorHAnsi" w:hAnsiTheme="minorHAnsi"/>
        </w:rPr>
        <w:fldChar w:fldCharType="separate"/>
      </w:r>
      <w:r w:rsidR="00A95042">
        <w:rPr>
          <w:rStyle w:val="EquationCaption"/>
          <w:rFonts w:asciiTheme="minorHAnsi" w:hAnsiTheme="minorHAnsi"/>
          <w:noProof/>
        </w:rPr>
        <w:t>35</w:t>
      </w:r>
      <w:r>
        <w:rPr>
          <w:rStyle w:val="EquationCaption"/>
          <w:rFonts w:asciiTheme="minorHAnsi" w:hAnsiTheme="minorHAnsi"/>
        </w:rPr>
        <w:fldChar w:fldCharType="end"/>
      </w:r>
      <w:r w:rsidRPr="00B7030B">
        <w:rPr>
          <w:rStyle w:val="EquationCaption"/>
          <w:rFonts w:asciiTheme="minorHAnsi" w:hAnsiTheme="minorHAnsi"/>
        </w:rPr>
        <w:t>)</w:t>
      </w:r>
    </w:p>
    <w:p w14:paraId="53E7CBD1" w14:textId="77777777" w:rsidR="00E564CF" w:rsidRPr="00C022D6" w:rsidRDefault="00E564CF" w:rsidP="007A3922">
      <w:pPr>
        <w:pStyle w:val="BodyText"/>
      </w:pPr>
      <w:r w:rsidRPr="00C022D6">
        <w:t>The contribution to longitudinal momentum by lateral branch inflows is:</w:t>
      </w:r>
    </w:p>
    <w:p w14:paraId="7E82E24B" w14:textId="4A349480" w:rsidR="00E564CF" w:rsidRPr="00B7030B" w:rsidRDefault="00E564CF" w:rsidP="00E564CF">
      <w:pPr>
        <w:pStyle w:val="equation"/>
        <w:keepNext/>
        <w:keepLines/>
        <w:rPr>
          <w:rFonts w:asciiTheme="minorHAnsi" w:hAnsiTheme="minorHAnsi"/>
        </w:rPr>
      </w:pPr>
      <w:r w:rsidRPr="00B7030B">
        <w:rPr>
          <w:rFonts w:asciiTheme="minorHAnsi" w:hAnsiTheme="minorHAnsi"/>
        </w:rPr>
        <w:tab/>
      </w:r>
      <m:oMath>
        <m:r>
          <w:rPr>
            <w:rFonts w:ascii="Cambria Math" w:hAnsiTheme="minorHAnsi"/>
          </w:rPr>
          <m:t>qB</m:t>
        </m:r>
        <m:sSub>
          <m:sSubPr>
            <m:ctrlPr>
              <w:rPr>
                <w:rFonts w:ascii="Cambria Math" w:hAnsiTheme="minorHAnsi"/>
                <w:i/>
              </w:rPr>
            </m:ctrlPr>
          </m:sSubPr>
          <m:e>
            <m:r>
              <w:rPr>
                <w:rFonts w:ascii="Cambria Math" w:hAnsiTheme="minorHAnsi"/>
              </w:rPr>
              <m:t>U</m:t>
            </m:r>
          </m:e>
          <m:sub>
            <m:r>
              <w:rPr>
                <w:rFonts w:ascii="Cambria Math" w:hAnsiTheme="minorHAnsi"/>
              </w:rPr>
              <m:t>x</m:t>
            </m:r>
          </m:sub>
        </m:sSub>
        <m:r>
          <w:rPr>
            <w:rFonts w:ascii="Cambria Math" w:hAnsiTheme="minorHAnsi"/>
          </w:rPr>
          <m:t>=</m:t>
        </m:r>
        <m:sSubSup>
          <m:sSubSupPr>
            <m:ctrlPr>
              <w:rPr>
                <w:rFonts w:ascii="Cambria Math" w:hAnsiTheme="minorHAnsi"/>
                <w:i/>
              </w:rPr>
            </m:ctrlPr>
          </m:sSubSupPr>
          <m:e>
            <m:d>
              <m:dPr>
                <m:begChr m:val=""/>
                <m:endChr m:val="|"/>
                <m:ctrlPr>
                  <w:rPr>
                    <w:rFonts w:ascii="Cambria Math" w:hAnsiTheme="minorHAnsi"/>
                    <w:i/>
                  </w:rPr>
                </m:ctrlPr>
              </m:dPr>
              <m:e>
                <m:r>
                  <w:rPr>
                    <w:rFonts w:ascii="Cambria Math" w:hAnsiTheme="minorHAnsi"/>
                  </w:rPr>
                  <m:t>qB</m:t>
                </m:r>
                <m:sSub>
                  <m:sSubPr>
                    <m:ctrlPr>
                      <w:rPr>
                        <w:rFonts w:ascii="Cambria Math" w:hAnsiTheme="minorHAnsi"/>
                        <w:i/>
                      </w:rPr>
                    </m:ctrlPr>
                  </m:sSubPr>
                  <m:e>
                    <m:r>
                      <w:rPr>
                        <w:rFonts w:ascii="Cambria Math" w:hAnsiTheme="minorHAnsi"/>
                      </w:rPr>
                      <m:t>U</m:t>
                    </m:r>
                  </m:e>
                  <m:sub>
                    <m:r>
                      <w:rPr>
                        <w:rFonts w:ascii="Cambria Math" w:hAnsiTheme="minorHAnsi"/>
                      </w:rPr>
                      <m:t>x</m:t>
                    </m:r>
                  </m:sub>
                </m:sSub>
                <m:ctrlPr>
                  <w:rPr>
                    <w:rFonts w:ascii="Cambria Math" w:hAnsi="Cambria Math"/>
                    <w:i/>
                  </w:rPr>
                </m:ctrlPr>
              </m:e>
            </m:d>
          </m:e>
          <m:sub>
            <m:r>
              <w:rPr>
                <w:rFonts w:ascii="Cambria Math" w:hAnsiTheme="minorHAnsi"/>
              </w:rPr>
              <m:t>i,k</m:t>
            </m:r>
          </m:sub>
          <m:sup>
            <m:r>
              <w:rPr>
                <w:rFonts w:ascii="Cambria Math" w:hAnsiTheme="minorHAnsi"/>
              </w:rPr>
              <m:t>n</m:t>
            </m:r>
          </m:sup>
        </m:sSubSup>
      </m:oMath>
      <w:r w:rsidRPr="00B7030B">
        <w:rPr>
          <w:rFonts w:asciiTheme="minorHAnsi" w:hAnsiTheme="minorHAnsi"/>
        </w:rPr>
        <w:tab/>
      </w:r>
      <w:r w:rsidRPr="00B7030B">
        <w:rPr>
          <w:rStyle w:val="EquationCaption"/>
          <w:rFonts w:asciiTheme="minorHAnsi" w:hAnsiTheme="minorHAnsi"/>
        </w:rPr>
        <w:t>(</w:t>
      </w:r>
      <w:r>
        <w:rPr>
          <w:rStyle w:val="EquationCaption"/>
          <w:rFonts w:asciiTheme="minorHAnsi" w:hAnsiTheme="minorHAnsi"/>
        </w:rPr>
        <w:fldChar w:fldCharType="begin"/>
      </w:r>
      <w:r>
        <w:rPr>
          <w:rStyle w:val="EquationCaption"/>
          <w:rFonts w:asciiTheme="minorHAnsi" w:hAnsiTheme="minorHAnsi"/>
        </w:rPr>
        <w:instrText xml:space="preserve"> STYLEREF 1 \s </w:instrText>
      </w:r>
      <w:r>
        <w:rPr>
          <w:rStyle w:val="EquationCaption"/>
          <w:rFonts w:asciiTheme="minorHAnsi" w:hAnsiTheme="minorHAnsi"/>
        </w:rPr>
        <w:fldChar w:fldCharType="separate"/>
      </w:r>
      <w:r w:rsidR="00A95042">
        <w:rPr>
          <w:rStyle w:val="EquationCaption"/>
          <w:rFonts w:asciiTheme="minorHAnsi" w:hAnsiTheme="minorHAnsi"/>
          <w:noProof/>
        </w:rPr>
        <w:t>5</w:t>
      </w:r>
      <w:r>
        <w:rPr>
          <w:rStyle w:val="EquationCaption"/>
          <w:rFonts w:asciiTheme="minorHAnsi" w:hAnsiTheme="minorHAnsi"/>
        </w:rPr>
        <w:fldChar w:fldCharType="end"/>
      </w:r>
      <w:r>
        <w:rPr>
          <w:rStyle w:val="EquationCaption"/>
          <w:rFonts w:asciiTheme="minorHAnsi" w:hAnsiTheme="minorHAnsi"/>
        </w:rPr>
        <w:noBreakHyphen/>
      </w:r>
      <w:r>
        <w:rPr>
          <w:rStyle w:val="EquationCaption"/>
          <w:rFonts w:asciiTheme="minorHAnsi" w:hAnsiTheme="minorHAnsi"/>
        </w:rPr>
        <w:fldChar w:fldCharType="begin"/>
      </w:r>
      <w:r>
        <w:rPr>
          <w:rStyle w:val="EquationCaption"/>
          <w:rFonts w:asciiTheme="minorHAnsi" w:hAnsiTheme="minorHAnsi"/>
        </w:rPr>
        <w:instrText xml:space="preserve"> SEQ Equation \* ARABIC \s 1 </w:instrText>
      </w:r>
      <w:r>
        <w:rPr>
          <w:rStyle w:val="EquationCaption"/>
          <w:rFonts w:asciiTheme="minorHAnsi" w:hAnsiTheme="minorHAnsi"/>
        </w:rPr>
        <w:fldChar w:fldCharType="separate"/>
      </w:r>
      <w:r w:rsidR="00A95042">
        <w:rPr>
          <w:rStyle w:val="EquationCaption"/>
          <w:rFonts w:asciiTheme="minorHAnsi" w:hAnsiTheme="minorHAnsi"/>
          <w:noProof/>
        </w:rPr>
        <w:t>36</w:t>
      </w:r>
      <w:r>
        <w:rPr>
          <w:rStyle w:val="EquationCaption"/>
          <w:rFonts w:asciiTheme="minorHAnsi" w:hAnsiTheme="minorHAnsi"/>
        </w:rPr>
        <w:fldChar w:fldCharType="end"/>
      </w:r>
      <w:r w:rsidRPr="00B7030B">
        <w:rPr>
          <w:rStyle w:val="EquationCaption"/>
          <w:rFonts w:asciiTheme="minorHAnsi" w:hAnsiTheme="minorHAnsi"/>
        </w:rPr>
        <w:t>)</w:t>
      </w:r>
    </w:p>
    <w:p w14:paraId="7E30617C" w14:textId="77777777" w:rsidR="00E564CF" w:rsidRPr="00C022D6" w:rsidRDefault="00E564CF" w:rsidP="007A3922">
      <w:pPr>
        <w:pStyle w:val="BodyText"/>
      </w:pPr>
      <w:r w:rsidRPr="00C022D6">
        <w:t>Using the definition of the shear stress:</w:t>
      </w:r>
    </w:p>
    <w:p w14:paraId="2118D732" w14:textId="05474E63" w:rsidR="00E564CF" w:rsidRPr="00B7030B" w:rsidRDefault="00E564CF" w:rsidP="00E564CF">
      <w:pPr>
        <w:pStyle w:val="equation"/>
        <w:rPr>
          <w:rFonts w:asciiTheme="minorHAnsi" w:hAnsiTheme="minorHAnsi"/>
        </w:rPr>
      </w:pPr>
      <w:r w:rsidRPr="00B7030B">
        <w:rPr>
          <w:rFonts w:asciiTheme="minorHAnsi" w:hAnsiTheme="minorHAnsi"/>
        </w:rPr>
        <w:tab/>
      </w:r>
      <w:r w:rsidR="00E108E0" w:rsidRPr="00E108E0">
        <w:rPr>
          <w:rFonts w:asciiTheme="minorHAnsi" w:hAnsiTheme="minorHAnsi"/>
          <w:noProof/>
          <w:position w:val="-28"/>
        </w:rPr>
        <w:object w:dxaOrig="2460" w:dyaOrig="680" w14:anchorId="4FCFB165">
          <v:shape id="_x0000_i1063" type="#_x0000_t75" alt="" style="width:123.8pt;height:37.25pt;mso-width-percent:0;mso-height-percent:0;mso-width-percent:0;mso-height-percent:0" o:ole="">
            <v:imagedata r:id="rId551" o:title=""/>
          </v:shape>
          <o:OLEObject Type="Embed" ProgID="Equation.3" ShapeID="_x0000_i1063" DrawAspect="Content" ObjectID="_1721314924" r:id="rId552"/>
        </w:object>
      </w:r>
      <w:r w:rsidRPr="00B7030B">
        <w:rPr>
          <w:rFonts w:asciiTheme="minorHAnsi" w:hAnsiTheme="minorHAnsi"/>
        </w:rPr>
        <w:tab/>
      </w:r>
      <w:r w:rsidRPr="00B7030B">
        <w:rPr>
          <w:rStyle w:val="EquationCaption"/>
          <w:rFonts w:asciiTheme="minorHAnsi" w:hAnsiTheme="minorHAnsi"/>
        </w:rPr>
        <w:t>(</w:t>
      </w:r>
      <w:r>
        <w:rPr>
          <w:rStyle w:val="EquationCaption"/>
          <w:rFonts w:asciiTheme="minorHAnsi" w:hAnsiTheme="minorHAnsi"/>
        </w:rPr>
        <w:fldChar w:fldCharType="begin"/>
      </w:r>
      <w:r>
        <w:rPr>
          <w:rStyle w:val="EquationCaption"/>
          <w:rFonts w:asciiTheme="minorHAnsi" w:hAnsiTheme="minorHAnsi"/>
        </w:rPr>
        <w:instrText xml:space="preserve"> STYLEREF 1 \s </w:instrText>
      </w:r>
      <w:r>
        <w:rPr>
          <w:rStyle w:val="EquationCaption"/>
          <w:rFonts w:asciiTheme="minorHAnsi" w:hAnsiTheme="minorHAnsi"/>
        </w:rPr>
        <w:fldChar w:fldCharType="separate"/>
      </w:r>
      <w:r w:rsidR="00A95042">
        <w:rPr>
          <w:rStyle w:val="EquationCaption"/>
          <w:rFonts w:asciiTheme="minorHAnsi" w:hAnsiTheme="minorHAnsi"/>
          <w:noProof/>
        </w:rPr>
        <w:t>5</w:t>
      </w:r>
      <w:r>
        <w:rPr>
          <w:rStyle w:val="EquationCaption"/>
          <w:rFonts w:asciiTheme="minorHAnsi" w:hAnsiTheme="minorHAnsi"/>
        </w:rPr>
        <w:fldChar w:fldCharType="end"/>
      </w:r>
      <w:r>
        <w:rPr>
          <w:rStyle w:val="EquationCaption"/>
          <w:rFonts w:asciiTheme="minorHAnsi" w:hAnsiTheme="minorHAnsi"/>
        </w:rPr>
        <w:noBreakHyphen/>
      </w:r>
      <w:r>
        <w:rPr>
          <w:rStyle w:val="EquationCaption"/>
          <w:rFonts w:asciiTheme="minorHAnsi" w:hAnsiTheme="minorHAnsi"/>
        </w:rPr>
        <w:fldChar w:fldCharType="begin"/>
      </w:r>
      <w:r>
        <w:rPr>
          <w:rStyle w:val="EquationCaption"/>
          <w:rFonts w:asciiTheme="minorHAnsi" w:hAnsiTheme="minorHAnsi"/>
        </w:rPr>
        <w:instrText xml:space="preserve"> SEQ Equation \* ARABIC \s 1 </w:instrText>
      </w:r>
      <w:r>
        <w:rPr>
          <w:rStyle w:val="EquationCaption"/>
          <w:rFonts w:asciiTheme="minorHAnsi" w:hAnsiTheme="minorHAnsi"/>
        </w:rPr>
        <w:fldChar w:fldCharType="separate"/>
      </w:r>
      <w:r w:rsidR="00A95042">
        <w:rPr>
          <w:rStyle w:val="EquationCaption"/>
          <w:rFonts w:asciiTheme="minorHAnsi" w:hAnsiTheme="minorHAnsi"/>
          <w:noProof/>
        </w:rPr>
        <w:t>37</w:t>
      </w:r>
      <w:r>
        <w:rPr>
          <w:rStyle w:val="EquationCaption"/>
          <w:rFonts w:asciiTheme="minorHAnsi" w:hAnsiTheme="minorHAnsi"/>
        </w:rPr>
        <w:fldChar w:fldCharType="end"/>
      </w:r>
      <w:r w:rsidRPr="00B7030B">
        <w:rPr>
          <w:rStyle w:val="EquationCaption"/>
          <w:rFonts w:asciiTheme="minorHAnsi" w:hAnsiTheme="minorHAnsi"/>
        </w:rPr>
        <w:t>)</w:t>
      </w:r>
    </w:p>
    <w:p w14:paraId="51046A76" w14:textId="77777777" w:rsidR="00E564CF" w:rsidRPr="00C022D6" w:rsidRDefault="00E564CF" w:rsidP="007A3922">
      <w:pPr>
        <w:pStyle w:val="BodyText"/>
      </w:pPr>
      <w:r w:rsidRPr="00C022D6">
        <w:t>where A</w:t>
      </w:r>
      <w:r w:rsidRPr="00C022D6">
        <w:rPr>
          <w:vertAlign w:val="subscript"/>
        </w:rPr>
        <w:t>z</w:t>
      </w:r>
      <w:r w:rsidRPr="00C022D6">
        <w:t xml:space="preserve"> is the turbulent kinematic viscosity, the vertical transport of momentum is:</w:t>
      </w:r>
    </w:p>
    <w:p w14:paraId="31750DC8" w14:textId="11141AEC" w:rsidR="00E564CF" w:rsidRPr="00B7030B" w:rsidRDefault="00E564CF" w:rsidP="00E564CF">
      <w:pPr>
        <w:pStyle w:val="equation"/>
        <w:keepNext/>
        <w:rPr>
          <w:rFonts w:asciiTheme="minorHAnsi" w:hAnsiTheme="minorHAnsi"/>
        </w:rPr>
      </w:pPr>
      <w:r w:rsidRPr="00B7030B">
        <w:rPr>
          <w:rFonts w:asciiTheme="minorHAnsi" w:hAnsiTheme="minorHAnsi"/>
        </w:rPr>
        <w:lastRenderedPageBreak/>
        <w:tab/>
      </w:r>
      <w:r w:rsidR="00E108E0" w:rsidRPr="00E108E0">
        <w:rPr>
          <w:rFonts w:asciiTheme="minorHAnsi" w:hAnsiTheme="minorHAnsi"/>
          <w:noProof/>
          <w:position w:val="-114"/>
        </w:rPr>
        <w:object w:dxaOrig="6860" w:dyaOrig="2400" w14:anchorId="1751C868">
          <v:shape id="_x0000_i1062" type="#_x0000_t75" alt="" style="width:341.7pt;height:120pt;mso-width-percent:0;mso-height-percent:0;mso-width-percent:0;mso-height-percent:0" o:ole="">
            <v:imagedata r:id="rId553" o:title=""/>
          </v:shape>
          <o:OLEObject Type="Embed" ProgID="Equation.3" ShapeID="_x0000_i1062" DrawAspect="Content" ObjectID="_1721314925" r:id="rId554"/>
        </w:object>
      </w:r>
      <w:r w:rsidRPr="00B7030B">
        <w:rPr>
          <w:rFonts w:asciiTheme="minorHAnsi" w:hAnsiTheme="minorHAnsi"/>
        </w:rPr>
        <w:tab/>
      </w:r>
      <w:r w:rsidRPr="00B7030B">
        <w:rPr>
          <w:rStyle w:val="EquationCaption"/>
          <w:rFonts w:asciiTheme="minorHAnsi" w:hAnsiTheme="minorHAnsi"/>
        </w:rPr>
        <w:t>(</w:t>
      </w:r>
      <w:r>
        <w:rPr>
          <w:rStyle w:val="EquationCaption"/>
          <w:rFonts w:asciiTheme="minorHAnsi" w:hAnsiTheme="minorHAnsi"/>
        </w:rPr>
        <w:fldChar w:fldCharType="begin"/>
      </w:r>
      <w:r>
        <w:rPr>
          <w:rStyle w:val="EquationCaption"/>
          <w:rFonts w:asciiTheme="minorHAnsi" w:hAnsiTheme="minorHAnsi"/>
        </w:rPr>
        <w:instrText xml:space="preserve"> STYLEREF 1 \s </w:instrText>
      </w:r>
      <w:r>
        <w:rPr>
          <w:rStyle w:val="EquationCaption"/>
          <w:rFonts w:asciiTheme="minorHAnsi" w:hAnsiTheme="minorHAnsi"/>
        </w:rPr>
        <w:fldChar w:fldCharType="separate"/>
      </w:r>
      <w:r w:rsidR="00A95042">
        <w:rPr>
          <w:rStyle w:val="EquationCaption"/>
          <w:rFonts w:asciiTheme="minorHAnsi" w:hAnsiTheme="minorHAnsi"/>
          <w:noProof/>
        </w:rPr>
        <w:t>5</w:t>
      </w:r>
      <w:r>
        <w:rPr>
          <w:rStyle w:val="EquationCaption"/>
          <w:rFonts w:asciiTheme="minorHAnsi" w:hAnsiTheme="minorHAnsi"/>
        </w:rPr>
        <w:fldChar w:fldCharType="end"/>
      </w:r>
      <w:r>
        <w:rPr>
          <w:rStyle w:val="EquationCaption"/>
          <w:rFonts w:asciiTheme="minorHAnsi" w:hAnsiTheme="minorHAnsi"/>
        </w:rPr>
        <w:noBreakHyphen/>
      </w:r>
      <w:r>
        <w:rPr>
          <w:rStyle w:val="EquationCaption"/>
          <w:rFonts w:asciiTheme="minorHAnsi" w:hAnsiTheme="minorHAnsi"/>
        </w:rPr>
        <w:fldChar w:fldCharType="begin"/>
      </w:r>
      <w:r>
        <w:rPr>
          <w:rStyle w:val="EquationCaption"/>
          <w:rFonts w:asciiTheme="minorHAnsi" w:hAnsiTheme="minorHAnsi"/>
        </w:rPr>
        <w:instrText xml:space="preserve"> SEQ Equation \* ARABIC \s 1 </w:instrText>
      </w:r>
      <w:r>
        <w:rPr>
          <w:rStyle w:val="EquationCaption"/>
          <w:rFonts w:asciiTheme="minorHAnsi" w:hAnsiTheme="minorHAnsi"/>
        </w:rPr>
        <w:fldChar w:fldCharType="separate"/>
      </w:r>
      <w:r w:rsidR="00A95042">
        <w:rPr>
          <w:rStyle w:val="EquationCaption"/>
          <w:rFonts w:asciiTheme="minorHAnsi" w:hAnsiTheme="minorHAnsi"/>
          <w:noProof/>
        </w:rPr>
        <w:t>38</w:t>
      </w:r>
      <w:r>
        <w:rPr>
          <w:rStyle w:val="EquationCaption"/>
          <w:rFonts w:asciiTheme="minorHAnsi" w:hAnsiTheme="minorHAnsi"/>
        </w:rPr>
        <w:fldChar w:fldCharType="end"/>
      </w:r>
      <w:r w:rsidRPr="00B7030B">
        <w:rPr>
          <w:rStyle w:val="EquationCaption"/>
          <w:rFonts w:asciiTheme="minorHAnsi" w:hAnsiTheme="minorHAnsi"/>
        </w:rPr>
        <w:t>)</w:t>
      </w:r>
    </w:p>
    <w:p w14:paraId="729E6E1F" w14:textId="77777777" w:rsidR="00E564CF" w:rsidRPr="00B7030B" w:rsidRDefault="00E564CF" w:rsidP="007A3922">
      <w:pPr>
        <w:pStyle w:val="Heading4"/>
      </w:pPr>
      <w:bookmarkStart w:id="909" w:name="_Toc48573702"/>
      <w:r w:rsidRPr="00B7030B">
        <w:t>Implicit Solution</w:t>
      </w:r>
      <w:bookmarkEnd w:id="909"/>
    </w:p>
    <w:p w14:paraId="42F38B81" w14:textId="77777777" w:rsidR="00E564CF" w:rsidRPr="00C022D6" w:rsidRDefault="00E564CF" w:rsidP="007A3922">
      <w:pPr>
        <w:pStyle w:val="BodyText"/>
      </w:pPr>
      <w:r w:rsidRPr="00C022D6">
        <w:t xml:space="preserve">The implicit technique was utilized to reduce the time step limitation for numerical stability when values of </w:t>
      </w:r>
      <w:r w:rsidRPr="00C022D6">
        <w:rPr>
          <w:i/>
          <w:iCs/>
        </w:rPr>
        <w:t>A</w:t>
      </w:r>
      <w:r w:rsidRPr="00C022D6">
        <w:rPr>
          <w:i/>
          <w:iCs/>
          <w:vertAlign w:val="subscript"/>
        </w:rPr>
        <w:t>z</w:t>
      </w:r>
      <w:r w:rsidRPr="00C022D6">
        <w:t xml:space="preserve"> were large, as for an estuary or a river system. This occurs because the time step limitation is a function of</w:t>
      </w:r>
      <w:r w:rsidRPr="00C022D6">
        <w:rPr>
          <w:i/>
          <w:iCs/>
        </w:rPr>
        <w:t xml:space="preserve"> A</w:t>
      </w:r>
      <w:r w:rsidRPr="00C022D6">
        <w:rPr>
          <w:i/>
          <w:iCs/>
          <w:vertAlign w:val="subscript"/>
        </w:rPr>
        <w:t>z</w:t>
      </w:r>
      <w:r w:rsidRPr="00C022D6">
        <w:t>. Only the vertical transport of momentum term was solved implicitly.  All other terms for the solution of the horizontal momentum equation were the same as the explicit scheme.</w:t>
      </w:r>
    </w:p>
    <w:p w14:paraId="143BB19A" w14:textId="77777777" w:rsidR="00E564CF" w:rsidRPr="00C022D6" w:rsidRDefault="00E564CF" w:rsidP="00B6554A">
      <w:pPr>
        <w:pStyle w:val="BodyText"/>
      </w:pPr>
      <w:r w:rsidRPr="00C022D6">
        <w:t>The horizontal momentum equation can be separated into the following two equations:</w:t>
      </w:r>
    </w:p>
    <w:p w14:paraId="51191D56" w14:textId="1B0E876F" w:rsidR="00E564CF" w:rsidRPr="00B7030B" w:rsidRDefault="00E564CF" w:rsidP="00E564CF">
      <w:pPr>
        <w:pStyle w:val="equation"/>
        <w:rPr>
          <w:rFonts w:asciiTheme="minorHAnsi" w:hAnsiTheme="minorHAnsi"/>
        </w:rPr>
      </w:pPr>
      <w:r w:rsidRPr="00B7030B">
        <w:rPr>
          <w:rFonts w:asciiTheme="minorHAnsi" w:hAnsiTheme="minorHAnsi"/>
        </w:rPr>
        <w:tab/>
      </w:r>
      <w:r w:rsidR="00E108E0" w:rsidRPr="00E108E0">
        <w:rPr>
          <w:rFonts w:asciiTheme="minorHAnsi" w:hAnsiTheme="minorHAnsi"/>
          <w:noProof/>
          <w:position w:val="-68"/>
        </w:rPr>
        <w:object w:dxaOrig="6740" w:dyaOrig="1480" w14:anchorId="7B791481">
          <v:shape id="_x0000_i1061" type="#_x0000_t75" alt="" style="width:325.9pt;height:1in;mso-width-percent:0;mso-height-percent:0;mso-width-percent:0;mso-height-percent:0" o:ole="">
            <v:imagedata r:id="rId555" o:title=""/>
          </v:shape>
          <o:OLEObject Type="Embed" ProgID="Equation.3" ShapeID="_x0000_i1061" DrawAspect="Content" ObjectID="_1721314926" r:id="rId556"/>
        </w:object>
      </w:r>
      <w:r w:rsidRPr="00B7030B">
        <w:rPr>
          <w:rFonts w:asciiTheme="minorHAnsi" w:hAnsiTheme="minorHAnsi"/>
        </w:rPr>
        <w:tab/>
      </w:r>
      <w:r w:rsidRPr="00B7030B">
        <w:rPr>
          <w:rStyle w:val="EquationCaption"/>
          <w:rFonts w:asciiTheme="minorHAnsi" w:hAnsiTheme="minorHAnsi"/>
        </w:rPr>
        <w:t>(</w:t>
      </w:r>
      <w:r>
        <w:rPr>
          <w:rStyle w:val="EquationCaption"/>
          <w:rFonts w:asciiTheme="minorHAnsi" w:hAnsiTheme="minorHAnsi"/>
        </w:rPr>
        <w:fldChar w:fldCharType="begin"/>
      </w:r>
      <w:r>
        <w:rPr>
          <w:rStyle w:val="EquationCaption"/>
          <w:rFonts w:asciiTheme="minorHAnsi" w:hAnsiTheme="minorHAnsi"/>
        </w:rPr>
        <w:instrText xml:space="preserve"> STYLEREF 1 \s </w:instrText>
      </w:r>
      <w:r>
        <w:rPr>
          <w:rStyle w:val="EquationCaption"/>
          <w:rFonts w:asciiTheme="minorHAnsi" w:hAnsiTheme="minorHAnsi"/>
        </w:rPr>
        <w:fldChar w:fldCharType="separate"/>
      </w:r>
      <w:r w:rsidR="00A95042">
        <w:rPr>
          <w:rStyle w:val="EquationCaption"/>
          <w:rFonts w:asciiTheme="minorHAnsi" w:hAnsiTheme="minorHAnsi"/>
          <w:noProof/>
        </w:rPr>
        <w:t>5</w:t>
      </w:r>
      <w:r>
        <w:rPr>
          <w:rStyle w:val="EquationCaption"/>
          <w:rFonts w:asciiTheme="minorHAnsi" w:hAnsiTheme="minorHAnsi"/>
        </w:rPr>
        <w:fldChar w:fldCharType="end"/>
      </w:r>
      <w:r>
        <w:rPr>
          <w:rStyle w:val="EquationCaption"/>
          <w:rFonts w:asciiTheme="minorHAnsi" w:hAnsiTheme="minorHAnsi"/>
        </w:rPr>
        <w:noBreakHyphen/>
      </w:r>
      <w:r>
        <w:rPr>
          <w:rStyle w:val="EquationCaption"/>
          <w:rFonts w:asciiTheme="minorHAnsi" w:hAnsiTheme="minorHAnsi"/>
        </w:rPr>
        <w:fldChar w:fldCharType="begin"/>
      </w:r>
      <w:r>
        <w:rPr>
          <w:rStyle w:val="EquationCaption"/>
          <w:rFonts w:asciiTheme="minorHAnsi" w:hAnsiTheme="minorHAnsi"/>
        </w:rPr>
        <w:instrText xml:space="preserve"> SEQ Equation \* ARABIC \s 1 </w:instrText>
      </w:r>
      <w:r>
        <w:rPr>
          <w:rStyle w:val="EquationCaption"/>
          <w:rFonts w:asciiTheme="minorHAnsi" w:hAnsiTheme="minorHAnsi"/>
        </w:rPr>
        <w:fldChar w:fldCharType="separate"/>
      </w:r>
      <w:r w:rsidR="00A95042">
        <w:rPr>
          <w:rStyle w:val="EquationCaption"/>
          <w:rFonts w:asciiTheme="minorHAnsi" w:hAnsiTheme="minorHAnsi"/>
          <w:noProof/>
        </w:rPr>
        <w:t>39</w:t>
      </w:r>
      <w:r>
        <w:rPr>
          <w:rStyle w:val="EquationCaption"/>
          <w:rFonts w:asciiTheme="minorHAnsi" w:hAnsiTheme="minorHAnsi"/>
        </w:rPr>
        <w:fldChar w:fldCharType="end"/>
      </w:r>
      <w:r w:rsidRPr="00B7030B">
        <w:rPr>
          <w:rStyle w:val="EquationCaption"/>
          <w:rFonts w:asciiTheme="minorHAnsi" w:hAnsiTheme="minorHAnsi"/>
        </w:rPr>
        <w:t>)</w:t>
      </w:r>
    </w:p>
    <w:p w14:paraId="4B875584" w14:textId="60219F79" w:rsidR="00E564CF" w:rsidRPr="00B7030B" w:rsidRDefault="00E564CF" w:rsidP="00E564CF">
      <w:pPr>
        <w:pStyle w:val="equation"/>
        <w:rPr>
          <w:rFonts w:asciiTheme="minorHAnsi" w:hAnsiTheme="minorHAnsi"/>
        </w:rPr>
      </w:pPr>
      <w:r w:rsidRPr="00B7030B">
        <w:rPr>
          <w:rFonts w:asciiTheme="minorHAnsi" w:hAnsiTheme="minorHAnsi"/>
        </w:rPr>
        <w:tab/>
      </w:r>
      <m:oMath>
        <m:f>
          <m:fPr>
            <m:ctrlPr>
              <w:rPr>
                <w:rFonts w:ascii="Cambria Math" w:hAnsi="Cambria Math"/>
                <w:i/>
              </w:rPr>
            </m:ctrlPr>
          </m:fPr>
          <m:num>
            <m:r>
              <w:rPr>
                <w:rFonts w:ascii="Cambria Math" w:hAnsiTheme="minorHAnsi"/>
              </w:rPr>
              <m:t>∂UB</m:t>
            </m:r>
            <m:ctrlPr>
              <w:rPr>
                <w:rFonts w:ascii="Cambria Math" w:hAnsiTheme="minorHAnsi"/>
                <w:i/>
              </w:rPr>
            </m:ctrlPr>
          </m:num>
          <m:den>
            <m:r>
              <w:rPr>
                <w:rFonts w:ascii="Cambria Math" w:hAnsiTheme="minorHAnsi"/>
              </w:rPr>
              <m:t>∂t</m:t>
            </m:r>
            <m:ctrlPr>
              <w:rPr>
                <w:rFonts w:ascii="Cambria Math" w:hAnsiTheme="minorHAnsi"/>
                <w:i/>
              </w:rPr>
            </m:ctrlPr>
          </m:den>
        </m:f>
        <m:r>
          <w:rPr>
            <w:rFonts w:ascii="Cambria Math" w:hAnsiTheme="minorHAnsi"/>
          </w:rPr>
          <m:t>=</m:t>
        </m:r>
        <m:f>
          <m:fPr>
            <m:ctrlPr>
              <w:rPr>
                <w:rFonts w:ascii="Cambria Math" w:hAnsiTheme="minorHAnsi"/>
                <w:i/>
              </w:rPr>
            </m:ctrlPr>
          </m:fPr>
          <m:num>
            <m:r>
              <w:rPr>
                <w:rFonts w:ascii="Cambria Math" w:hAnsiTheme="minorHAnsi"/>
              </w:rPr>
              <m:t>1</m:t>
            </m:r>
          </m:num>
          <m:den>
            <m:r>
              <w:rPr>
                <w:rFonts w:ascii="Cambria Math" w:hAnsiTheme="minorHAnsi"/>
              </w:rPr>
              <m:t>ρ</m:t>
            </m:r>
          </m:den>
        </m:f>
        <m:f>
          <m:fPr>
            <m:ctrlPr>
              <w:rPr>
                <w:rFonts w:ascii="Cambria Math" w:hAnsi="Cambria Math"/>
                <w:i/>
              </w:rPr>
            </m:ctrlPr>
          </m:fPr>
          <m:num>
            <m:r>
              <w:rPr>
                <w:rFonts w:ascii="Cambria Math" w:hAnsiTheme="minorHAnsi"/>
              </w:rPr>
              <m:t>∂</m:t>
            </m:r>
          </m:num>
          <m:den>
            <m:r>
              <w:rPr>
                <w:rFonts w:ascii="Cambria Math" w:hAnsiTheme="minorHAnsi"/>
              </w:rPr>
              <m:t>∂z</m:t>
            </m:r>
            <m:ctrlPr>
              <w:rPr>
                <w:rFonts w:ascii="Cambria Math" w:hAnsiTheme="minorHAnsi"/>
                <w:i/>
              </w:rPr>
            </m:ctrlPr>
          </m:den>
        </m:f>
        <m:d>
          <m:dPr>
            <m:ctrlPr>
              <w:rPr>
                <w:rFonts w:ascii="Cambria Math" w:hAnsiTheme="minorHAnsi"/>
                <w:i/>
              </w:rPr>
            </m:ctrlPr>
          </m:dPr>
          <m:e>
            <m:r>
              <w:rPr>
                <w:rFonts w:ascii="Cambria Math" w:hAnsiTheme="minorHAnsi"/>
              </w:rPr>
              <m:t>B</m:t>
            </m:r>
            <m:sSub>
              <m:sSubPr>
                <m:ctrlPr>
                  <w:rPr>
                    <w:rFonts w:ascii="Cambria Math" w:hAnsiTheme="minorHAnsi"/>
                    <w:i/>
                  </w:rPr>
                </m:ctrlPr>
              </m:sSubPr>
              <m:e>
                <m:r>
                  <w:rPr>
                    <w:rFonts w:ascii="Cambria Math" w:hAnsiTheme="minorHAnsi"/>
                  </w:rPr>
                  <m:t>A</m:t>
                </m:r>
              </m:e>
              <m:sub>
                <m:r>
                  <w:rPr>
                    <w:rFonts w:ascii="Cambria Math" w:hAnsiTheme="minorHAnsi"/>
                  </w:rPr>
                  <m:t>z</m:t>
                </m:r>
              </m:sub>
            </m:sSub>
            <m:f>
              <m:fPr>
                <m:ctrlPr>
                  <w:rPr>
                    <w:rFonts w:ascii="Cambria Math" w:hAnsi="Cambria Math"/>
                    <w:i/>
                  </w:rPr>
                </m:ctrlPr>
              </m:fPr>
              <m:num>
                <m:r>
                  <w:rPr>
                    <w:rFonts w:ascii="Cambria Math" w:hAnsiTheme="minorHAnsi"/>
                  </w:rPr>
                  <m:t>∂U</m:t>
                </m:r>
                <m:ctrlPr>
                  <w:rPr>
                    <w:rFonts w:ascii="Cambria Math" w:hAnsiTheme="minorHAnsi"/>
                    <w:i/>
                  </w:rPr>
                </m:ctrlPr>
              </m:num>
              <m:den>
                <m:r>
                  <w:rPr>
                    <w:rFonts w:ascii="Cambria Math" w:hAnsiTheme="minorHAnsi"/>
                  </w:rPr>
                  <m:t>∂z</m:t>
                </m:r>
                <m:ctrlPr>
                  <w:rPr>
                    <w:rFonts w:ascii="Cambria Math" w:hAnsiTheme="minorHAnsi"/>
                    <w:i/>
                  </w:rPr>
                </m:ctrlPr>
              </m:den>
            </m:f>
            <m:ctrlPr>
              <w:rPr>
                <w:rFonts w:ascii="Cambria Math" w:hAnsi="Cambria Math"/>
                <w:i/>
              </w:rPr>
            </m:ctrlPr>
          </m:e>
        </m:d>
      </m:oMath>
      <w:r w:rsidRPr="00B7030B">
        <w:rPr>
          <w:rFonts w:asciiTheme="minorHAnsi" w:hAnsiTheme="minorHAnsi"/>
        </w:rPr>
        <w:tab/>
      </w:r>
      <w:r w:rsidRPr="00B7030B">
        <w:rPr>
          <w:rStyle w:val="EquationCaption"/>
          <w:rFonts w:asciiTheme="minorHAnsi" w:hAnsiTheme="minorHAnsi"/>
        </w:rPr>
        <w:t>(</w:t>
      </w:r>
      <w:r>
        <w:rPr>
          <w:rStyle w:val="EquationCaption"/>
          <w:rFonts w:asciiTheme="minorHAnsi" w:hAnsiTheme="minorHAnsi"/>
        </w:rPr>
        <w:fldChar w:fldCharType="begin"/>
      </w:r>
      <w:r>
        <w:rPr>
          <w:rStyle w:val="EquationCaption"/>
          <w:rFonts w:asciiTheme="minorHAnsi" w:hAnsiTheme="minorHAnsi"/>
        </w:rPr>
        <w:instrText xml:space="preserve"> STYLEREF 1 \s </w:instrText>
      </w:r>
      <w:r>
        <w:rPr>
          <w:rStyle w:val="EquationCaption"/>
          <w:rFonts w:asciiTheme="minorHAnsi" w:hAnsiTheme="minorHAnsi"/>
        </w:rPr>
        <w:fldChar w:fldCharType="separate"/>
      </w:r>
      <w:r w:rsidR="00A95042">
        <w:rPr>
          <w:rStyle w:val="EquationCaption"/>
          <w:rFonts w:asciiTheme="minorHAnsi" w:hAnsiTheme="minorHAnsi"/>
          <w:noProof/>
        </w:rPr>
        <w:t>5</w:t>
      </w:r>
      <w:r>
        <w:rPr>
          <w:rStyle w:val="EquationCaption"/>
          <w:rFonts w:asciiTheme="minorHAnsi" w:hAnsiTheme="minorHAnsi"/>
        </w:rPr>
        <w:fldChar w:fldCharType="end"/>
      </w:r>
      <w:r>
        <w:rPr>
          <w:rStyle w:val="EquationCaption"/>
          <w:rFonts w:asciiTheme="minorHAnsi" w:hAnsiTheme="minorHAnsi"/>
        </w:rPr>
        <w:noBreakHyphen/>
      </w:r>
      <w:r>
        <w:rPr>
          <w:rStyle w:val="EquationCaption"/>
          <w:rFonts w:asciiTheme="minorHAnsi" w:hAnsiTheme="minorHAnsi"/>
        </w:rPr>
        <w:fldChar w:fldCharType="begin"/>
      </w:r>
      <w:r>
        <w:rPr>
          <w:rStyle w:val="EquationCaption"/>
          <w:rFonts w:asciiTheme="minorHAnsi" w:hAnsiTheme="minorHAnsi"/>
        </w:rPr>
        <w:instrText xml:space="preserve"> SEQ Equation \* ARABIC \s 1 </w:instrText>
      </w:r>
      <w:r>
        <w:rPr>
          <w:rStyle w:val="EquationCaption"/>
          <w:rFonts w:asciiTheme="minorHAnsi" w:hAnsiTheme="minorHAnsi"/>
        </w:rPr>
        <w:fldChar w:fldCharType="separate"/>
      </w:r>
      <w:r w:rsidR="00A95042">
        <w:rPr>
          <w:rStyle w:val="EquationCaption"/>
          <w:rFonts w:asciiTheme="minorHAnsi" w:hAnsiTheme="minorHAnsi"/>
          <w:noProof/>
        </w:rPr>
        <w:t>40</w:t>
      </w:r>
      <w:r>
        <w:rPr>
          <w:rStyle w:val="EquationCaption"/>
          <w:rFonts w:asciiTheme="minorHAnsi" w:hAnsiTheme="minorHAnsi"/>
        </w:rPr>
        <w:fldChar w:fldCharType="end"/>
      </w:r>
      <w:r w:rsidRPr="00B7030B">
        <w:rPr>
          <w:rStyle w:val="EquationCaption"/>
          <w:rFonts w:asciiTheme="minorHAnsi" w:hAnsiTheme="minorHAnsi"/>
        </w:rPr>
        <w:t>)</w:t>
      </w:r>
    </w:p>
    <w:p w14:paraId="21E88AA9" w14:textId="77777777" w:rsidR="00E564CF" w:rsidRPr="00E564CF" w:rsidRDefault="00E564CF" w:rsidP="007A3922">
      <w:pPr>
        <w:pStyle w:val="BodyText"/>
      </w:pPr>
      <w:r w:rsidRPr="00127D1D">
        <w:rPr>
          <w:b/>
          <w:bCs/>
        </w:rPr>
        <w:t>Equation 93</w:t>
      </w:r>
      <w:r w:rsidRPr="00E564CF">
        <w:t xml:space="preserve"> is written as:</w:t>
      </w:r>
    </w:p>
    <w:p w14:paraId="711C49D6" w14:textId="538B2322" w:rsidR="00E564CF" w:rsidRPr="00B7030B" w:rsidRDefault="00E564CF" w:rsidP="00E564CF">
      <w:pPr>
        <w:pStyle w:val="equation"/>
        <w:keepNext/>
        <w:rPr>
          <w:rFonts w:asciiTheme="minorHAnsi" w:hAnsiTheme="minorHAnsi"/>
        </w:rPr>
      </w:pPr>
      <w:r w:rsidRPr="00B7030B">
        <w:rPr>
          <w:rFonts w:asciiTheme="minorHAnsi" w:hAnsiTheme="minorHAnsi"/>
        </w:rPr>
        <w:tab/>
      </w:r>
      <w:r w:rsidR="00E108E0" w:rsidRPr="00E108E0">
        <w:rPr>
          <w:rFonts w:asciiTheme="minorHAnsi" w:hAnsiTheme="minorHAnsi"/>
          <w:noProof/>
          <w:position w:val="-64"/>
        </w:rPr>
        <w:object w:dxaOrig="6460" w:dyaOrig="1400" w14:anchorId="2EF5294B">
          <v:shape id="_x0000_i1060" type="#_x0000_t75" alt="" style="width:315.15pt;height:68.2pt;mso-width-percent:0;mso-height-percent:0;mso-width-percent:0;mso-height-percent:0" o:ole="">
            <v:imagedata r:id="rId557" o:title=""/>
          </v:shape>
          <o:OLEObject Type="Embed" ProgID="Equation.3" ShapeID="_x0000_i1060" DrawAspect="Content" ObjectID="_1721314927" r:id="rId558"/>
        </w:object>
      </w:r>
      <w:r w:rsidRPr="00B7030B">
        <w:rPr>
          <w:rFonts w:asciiTheme="minorHAnsi" w:hAnsiTheme="minorHAnsi"/>
        </w:rPr>
        <w:tab/>
      </w:r>
      <w:r w:rsidRPr="00B7030B">
        <w:rPr>
          <w:rStyle w:val="EquationCaption"/>
          <w:rFonts w:asciiTheme="minorHAnsi" w:hAnsiTheme="minorHAnsi"/>
        </w:rPr>
        <w:t>(</w:t>
      </w:r>
      <w:r>
        <w:rPr>
          <w:rStyle w:val="EquationCaption"/>
          <w:rFonts w:asciiTheme="minorHAnsi" w:hAnsiTheme="minorHAnsi"/>
        </w:rPr>
        <w:fldChar w:fldCharType="begin"/>
      </w:r>
      <w:r>
        <w:rPr>
          <w:rStyle w:val="EquationCaption"/>
          <w:rFonts w:asciiTheme="minorHAnsi" w:hAnsiTheme="minorHAnsi"/>
        </w:rPr>
        <w:instrText xml:space="preserve"> STYLEREF 1 \s </w:instrText>
      </w:r>
      <w:r>
        <w:rPr>
          <w:rStyle w:val="EquationCaption"/>
          <w:rFonts w:asciiTheme="minorHAnsi" w:hAnsiTheme="minorHAnsi"/>
        </w:rPr>
        <w:fldChar w:fldCharType="separate"/>
      </w:r>
      <w:r w:rsidR="00A95042">
        <w:rPr>
          <w:rStyle w:val="EquationCaption"/>
          <w:rFonts w:asciiTheme="minorHAnsi" w:hAnsiTheme="minorHAnsi"/>
          <w:noProof/>
        </w:rPr>
        <w:t>5</w:t>
      </w:r>
      <w:r>
        <w:rPr>
          <w:rStyle w:val="EquationCaption"/>
          <w:rFonts w:asciiTheme="minorHAnsi" w:hAnsiTheme="minorHAnsi"/>
        </w:rPr>
        <w:fldChar w:fldCharType="end"/>
      </w:r>
      <w:r>
        <w:rPr>
          <w:rStyle w:val="EquationCaption"/>
          <w:rFonts w:asciiTheme="minorHAnsi" w:hAnsiTheme="minorHAnsi"/>
        </w:rPr>
        <w:noBreakHyphen/>
      </w:r>
      <w:r>
        <w:rPr>
          <w:rStyle w:val="EquationCaption"/>
          <w:rFonts w:asciiTheme="minorHAnsi" w:hAnsiTheme="minorHAnsi"/>
        </w:rPr>
        <w:fldChar w:fldCharType="begin"/>
      </w:r>
      <w:r>
        <w:rPr>
          <w:rStyle w:val="EquationCaption"/>
          <w:rFonts w:asciiTheme="minorHAnsi" w:hAnsiTheme="minorHAnsi"/>
        </w:rPr>
        <w:instrText xml:space="preserve"> SEQ Equation \* ARABIC \s 1 </w:instrText>
      </w:r>
      <w:r>
        <w:rPr>
          <w:rStyle w:val="EquationCaption"/>
          <w:rFonts w:asciiTheme="minorHAnsi" w:hAnsiTheme="minorHAnsi"/>
        </w:rPr>
        <w:fldChar w:fldCharType="separate"/>
      </w:r>
      <w:r w:rsidR="00A95042">
        <w:rPr>
          <w:rStyle w:val="EquationCaption"/>
          <w:rFonts w:asciiTheme="minorHAnsi" w:hAnsiTheme="minorHAnsi"/>
          <w:noProof/>
        </w:rPr>
        <w:t>41</w:t>
      </w:r>
      <w:r>
        <w:rPr>
          <w:rStyle w:val="EquationCaption"/>
          <w:rFonts w:asciiTheme="minorHAnsi" w:hAnsiTheme="minorHAnsi"/>
        </w:rPr>
        <w:fldChar w:fldCharType="end"/>
      </w:r>
      <w:r w:rsidRPr="00B7030B">
        <w:rPr>
          <w:rStyle w:val="EquationCaption"/>
          <w:rFonts w:asciiTheme="minorHAnsi" w:hAnsiTheme="minorHAnsi"/>
        </w:rPr>
        <w:t>)</w:t>
      </w:r>
    </w:p>
    <w:p w14:paraId="65498BC7" w14:textId="77777777" w:rsidR="00E564CF" w:rsidRPr="00E564CF" w:rsidRDefault="00E564CF" w:rsidP="007A3922">
      <w:pPr>
        <w:pStyle w:val="BodyText"/>
      </w:pPr>
      <w:r w:rsidRPr="00E564CF">
        <w:t xml:space="preserve">where </w:t>
      </w:r>
      <w:r w:rsidRPr="00E564CF">
        <w:rPr>
          <w:i/>
          <w:iCs/>
        </w:rPr>
        <w:t>U*</w:t>
      </w:r>
      <w:r w:rsidRPr="00E564CF">
        <w:t xml:space="preserve"> is the velocity at the new time level before the application of equation 94. Equation 92 is solved similarly to the solution of the fully explicit technique outlined above.</w:t>
      </w:r>
    </w:p>
    <w:p w14:paraId="51844701" w14:textId="77777777" w:rsidR="00E564CF" w:rsidRPr="00E564CF" w:rsidRDefault="00E564CF" w:rsidP="007A3922">
      <w:pPr>
        <w:pStyle w:val="BodyText"/>
      </w:pPr>
      <w:r w:rsidRPr="00127D1D">
        <w:rPr>
          <w:rStyle w:val="IntenseQuoteChar"/>
        </w:rPr>
        <w:t>Equation 94</w:t>
      </w:r>
      <w:r w:rsidRPr="00E564CF">
        <w:t xml:space="preserve"> is then solved using a fully implicit technique as:</w:t>
      </w:r>
    </w:p>
    <w:p w14:paraId="5AA4D8EA" w14:textId="37CE9584" w:rsidR="00E564CF" w:rsidRPr="00B7030B" w:rsidRDefault="00000000" w:rsidP="00E564CF">
      <w:pPr>
        <w:pStyle w:val="equation"/>
        <w:keepNext/>
        <w:rPr>
          <w:rFonts w:asciiTheme="minorHAnsi" w:hAnsiTheme="minorHAnsi"/>
        </w:rPr>
      </w:pPr>
      <m:oMath>
        <m:f>
          <m:fPr>
            <m:ctrlPr>
              <w:rPr>
                <w:rFonts w:ascii="Cambria Math" w:hAnsi="Cambria Math"/>
                <w:i/>
              </w:rPr>
            </m:ctrlPr>
          </m:fPr>
          <m:num>
            <m:r>
              <w:rPr>
                <w:rFonts w:ascii="Cambria Math" w:hAnsiTheme="minorHAnsi"/>
              </w:rPr>
              <m:t>∂UB</m:t>
            </m:r>
            <m:ctrlPr>
              <w:rPr>
                <w:rFonts w:ascii="Cambria Math" w:hAnsiTheme="minorHAnsi"/>
                <w:i/>
              </w:rPr>
            </m:ctrlPr>
          </m:num>
          <m:den>
            <m:r>
              <w:rPr>
                <w:rFonts w:ascii="Cambria Math" w:hAnsiTheme="minorHAnsi"/>
              </w:rPr>
              <m:t>∂t</m:t>
            </m:r>
            <m:ctrlPr>
              <w:rPr>
                <w:rFonts w:ascii="Cambria Math" w:hAnsiTheme="minorHAnsi"/>
                <w:i/>
              </w:rPr>
            </m:ctrlPr>
          </m:den>
        </m:f>
        <m:r>
          <w:rPr>
            <w:rFonts w:ascii="Cambria Math" w:hAnsiTheme="minorHAnsi"/>
          </w:rPr>
          <m:t>=</m:t>
        </m:r>
        <m:f>
          <m:fPr>
            <m:ctrlPr>
              <w:rPr>
                <w:rFonts w:ascii="Cambria Math" w:hAnsiTheme="minorHAnsi"/>
                <w:i/>
              </w:rPr>
            </m:ctrlPr>
          </m:fPr>
          <m:num>
            <m:d>
              <m:dPr>
                <m:ctrlPr>
                  <w:rPr>
                    <w:rFonts w:ascii="Cambria Math" w:hAnsiTheme="minorHAnsi"/>
                    <w:i/>
                  </w:rPr>
                </m:ctrlPr>
              </m:dPr>
              <m:e>
                <m:sSubSup>
                  <m:sSubSupPr>
                    <m:ctrlPr>
                      <w:rPr>
                        <w:rFonts w:ascii="Cambria Math" w:hAnsiTheme="minorHAnsi"/>
                        <w:i/>
                      </w:rPr>
                    </m:ctrlPr>
                  </m:sSubSupPr>
                  <m:e>
                    <m:r>
                      <w:rPr>
                        <w:rFonts w:ascii="Cambria Math" w:hAnsiTheme="minorHAnsi"/>
                      </w:rPr>
                      <m:t>U</m:t>
                    </m:r>
                  </m:e>
                  <m:sub>
                    <m:r>
                      <w:rPr>
                        <w:rFonts w:ascii="Cambria Math" w:hAnsiTheme="minorHAnsi"/>
                      </w:rPr>
                      <m:t>i</m:t>
                    </m:r>
                  </m:sub>
                  <m:sup>
                    <m:r>
                      <w:rPr>
                        <w:rFonts w:ascii="Cambria Math" w:hAnsiTheme="minorHAnsi"/>
                      </w:rPr>
                      <m:t>n</m:t>
                    </m:r>
                    <m:r>
                      <w:rPr>
                        <w:rFonts w:ascii="Cambria Math" w:hAnsiTheme="minorHAnsi"/>
                      </w:rPr>
                      <m:t>+1</m:t>
                    </m:r>
                  </m:sup>
                </m:sSubSup>
                <m:sSubSup>
                  <m:sSubSupPr>
                    <m:ctrlPr>
                      <w:rPr>
                        <w:rFonts w:ascii="Cambria Math" w:hAnsiTheme="minorHAnsi"/>
                        <w:i/>
                      </w:rPr>
                    </m:ctrlPr>
                  </m:sSubSupPr>
                  <m:e>
                    <m:r>
                      <w:rPr>
                        <w:rFonts w:ascii="Cambria Math" w:hAnsiTheme="minorHAnsi"/>
                      </w:rPr>
                      <m:t>B</m:t>
                    </m:r>
                  </m:e>
                  <m:sub>
                    <m:r>
                      <w:rPr>
                        <w:rFonts w:ascii="Cambria Math" w:hAnsiTheme="minorHAnsi"/>
                      </w:rPr>
                      <m:t>i</m:t>
                    </m:r>
                  </m:sub>
                  <m:sup>
                    <m:r>
                      <w:rPr>
                        <w:rFonts w:ascii="Cambria Math" w:hAnsiTheme="minorHAnsi"/>
                      </w:rPr>
                      <m:t>n</m:t>
                    </m:r>
                    <m:r>
                      <w:rPr>
                        <w:rFonts w:ascii="Cambria Math" w:hAnsiTheme="minorHAnsi"/>
                      </w:rPr>
                      <m:t>+1</m:t>
                    </m:r>
                  </m:sup>
                </m:sSubSup>
                <m:r>
                  <w:rPr>
                    <w:rFonts w:ascii="Cambria Math" w:hAnsiTheme="minorHAnsi"/>
                  </w:rPr>
                  <m:t>-</m:t>
                </m:r>
                <m:sSubSup>
                  <m:sSubSupPr>
                    <m:ctrlPr>
                      <w:rPr>
                        <w:rFonts w:ascii="Cambria Math" w:hAnsiTheme="minorHAnsi"/>
                        <w:i/>
                      </w:rPr>
                    </m:ctrlPr>
                  </m:sSubSupPr>
                  <m:e>
                    <m:r>
                      <w:rPr>
                        <w:rFonts w:ascii="Cambria Math" w:hAnsiTheme="minorHAnsi"/>
                      </w:rPr>
                      <m:t>U</m:t>
                    </m:r>
                  </m:e>
                  <m:sub>
                    <m:r>
                      <w:rPr>
                        <w:rFonts w:ascii="Cambria Math" w:hAnsiTheme="minorHAnsi"/>
                      </w:rPr>
                      <m:t>i</m:t>
                    </m:r>
                  </m:sub>
                  <m:sup>
                    <m:r>
                      <w:rPr>
                        <w:rFonts w:ascii="Cambria Math" w:hAnsiTheme="minorHAnsi"/>
                      </w:rPr>
                      <m:t>*</m:t>
                    </m:r>
                  </m:sup>
                </m:sSubSup>
                <m:sSubSup>
                  <m:sSubSupPr>
                    <m:ctrlPr>
                      <w:rPr>
                        <w:rFonts w:ascii="Cambria Math" w:hAnsiTheme="minorHAnsi"/>
                        <w:i/>
                      </w:rPr>
                    </m:ctrlPr>
                  </m:sSubSupPr>
                  <m:e>
                    <m:r>
                      <w:rPr>
                        <w:rFonts w:ascii="Cambria Math" w:hAnsiTheme="minorHAnsi"/>
                      </w:rPr>
                      <m:t>B</m:t>
                    </m:r>
                  </m:e>
                  <m:sub>
                    <m:r>
                      <w:rPr>
                        <w:rFonts w:ascii="Cambria Math" w:hAnsiTheme="minorHAnsi"/>
                      </w:rPr>
                      <m:t>i</m:t>
                    </m:r>
                  </m:sub>
                  <m:sup>
                    <m:r>
                      <w:rPr>
                        <w:rFonts w:ascii="Cambria Math" w:hAnsiTheme="minorHAnsi"/>
                      </w:rPr>
                      <m:t>n</m:t>
                    </m:r>
                    <m:r>
                      <w:rPr>
                        <w:rFonts w:ascii="Cambria Math" w:hAnsiTheme="minorHAnsi"/>
                      </w:rPr>
                      <m:t>+1</m:t>
                    </m:r>
                  </m:sup>
                </m:sSubSup>
                <m:ctrlPr>
                  <w:rPr>
                    <w:rFonts w:ascii="Cambria Math" w:hAnsi="Cambria Math"/>
                    <w:i/>
                  </w:rPr>
                </m:ctrlPr>
              </m:e>
            </m:d>
            <m:ctrlPr>
              <w:rPr>
                <w:rFonts w:ascii="Cambria Math" w:hAnsi="Cambria Math"/>
                <w:i/>
              </w:rPr>
            </m:ctrlPr>
          </m:num>
          <m:den>
            <m:r>
              <w:rPr>
                <w:rFonts w:ascii="Cambria Math" w:hAnsiTheme="minorHAnsi"/>
              </w:rPr>
              <m:t>Δt</m:t>
            </m:r>
          </m:den>
        </m:f>
        <m:r>
          <w:rPr>
            <w:rFonts w:ascii="Cambria Math" w:hAnsiTheme="minorHAnsi"/>
          </w:rPr>
          <m:t>=</m:t>
        </m:r>
        <m:f>
          <m:fPr>
            <m:ctrlPr>
              <w:rPr>
                <w:rFonts w:ascii="Cambria Math" w:hAnsiTheme="minorHAnsi"/>
                <w:i/>
              </w:rPr>
            </m:ctrlPr>
          </m:fPr>
          <m:num>
            <m:r>
              <w:rPr>
                <w:rFonts w:ascii="Cambria Math" w:hAnsiTheme="minorHAnsi"/>
              </w:rPr>
              <m:t>1</m:t>
            </m:r>
          </m:num>
          <m:den>
            <m:r>
              <w:rPr>
                <w:rFonts w:ascii="Cambria Math" w:hAnsiTheme="minorHAnsi"/>
              </w:rPr>
              <m:t>ρ</m:t>
            </m:r>
          </m:den>
        </m:f>
        <m:f>
          <m:fPr>
            <m:ctrlPr>
              <w:rPr>
                <w:rFonts w:ascii="Cambria Math" w:hAnsi="Cambria Math"/>
                <w:i/>
              </w:rPr>
            </m:ctrlPr>
          </m:fPr>
          <m:num>
            <m:r>
              <w:rPr>
                <w:rFonts w:ascii="Cambria Math" w:hAnsiTheme="minorHAnsi"/>
              </w:rPr>
              <m:t>∂</m:t>
            </m:r>
          </m:num>
          <m:den>
            <m:r>
              <w:rPr>
                <w:rFonts w:ascii="Cambria Math" w:hAnsiTheme="minorHAnsi"/>
              </w:rPr>
              <m:t>∂z</m:t>
            </m:r>
            <m:ctrlPr>
              <w:rPr>
                <w:rFonts w:ascii="Cambria Math" w:hAnsiTheme="minorHAnsi"/>
                <w:i/>
              </w:rPr>
            </m:ctrlPr>
          </m:den>
        </m:f>
        <m:d>
          <m:dPr>
            <m:ctrlPr>
              <w:rPr>
                <w:rFonts w:ascii="Cambria Math" w:hAnsiTheme="minorHAnsi"/>
                <w:i/>
              </w:rPr>
            </m:ctrlPr>
          </m:dPr>
          <m:e>
            <m:r>
              <w:rPr>
                <w:rFonts w:ascii="Cambria Math" w:hAnsiTheme="minorHAnsi"/>
              </w:rPr>
              <m:t>ρ</m:t>
            </m:r>
            <m:sSup>
              <m:sSupPr>
                <m:ctrlPr>
                  <w:rPr>
                    <w:rFonts w:ascii="Cambria Math" w:hAnsiTheme="minorHAnsi"/>
                    <w:i/>
                  </w:rPr>
                </m:ctrlPr>
              </m:sSupPr>
              <m:e>
                <m:r>
                  <w:rPr>
                    <w:rFonts w:ascii="Cambria Math" w:hAnsiTheme="minorHAnsi"/>
                  </w:rPr>
                  <m:t>B</m:t>
                </m:r>
              </m:e>
              <m:sup>
                <m:r>
                  <w:rPr>
                    <w:rFonts w:ascii="Cambria Math" w:hAnsiTheme="minorHAnsi"/>
                  </w:rPr>
                  <m:t>n</m:t>
                </m:r>
                <m:r>
                  <w:rPr>
                    <w:rFonts w:ascii="Cambria Math" w:hAnsiTheme="minorHAnsi"/>
                  </w:rPr>
                  <m:t>+1</m:t>
                </m:r>
              </m:sup>
            </m:sSup>
            <m:sSub>
              <m:sSubPr>
                <m:ctrlPr>
                  <w:rPr>
                    <w:rFonts w:ascii="Cambria Math" w:hAnsiTheme="minorHAnsi"/>
                    <w:i/>
                  </w:rPr>
                </m:ctrlPr>
              </m:sSubPr>
              <m:e>
                <m:r>
                  <w:rPr>
                    <w:rFonts w:ascii="Cambria Math" w:hAnsiTheme="minorHAnsi"/>
                  </w:rPr>
                  <m:t>A</m:t>
                </m:r>
              </m:e>
              <m:sub>
                <m:r>
                  <w:rPr>
                    <w:rFonts w:ascii="Cambria Math" w:hAnsiTheme="minorHAnsi"/>
                  </w:rPr>
                  <m:t>z</m:t>
                </m:r>
              </m:sub>
            </m:sSub>
            <m:f>
              <m:fPr>
                <m:ctrlPr>
                  <w:rPr>
                    <w:rFonts w:ascii="Cambria Math" w:hAnsi="Cambria Math"/>
                    <w:i/>
                  </w:rPr>
                </m:ctrlPr>
              </m:fPr>
              <m:num>
                <m:r>
                  <w:rPr>
                    <w:rFonts w:ascii="Cambria Math" w:hAnsiTheme="minorHAnsi"/>
                  </w:rPr>
                  <m:t>∂</m:t>
                </m:r>
                <m:sSup>
                  <m:sSupPr>
                    <m:ctrlPr>
                      <w:rPr>
                        <w:rFonts w:ascii="Cambria Math" w:hAnsiTheme="minorHAnsi"/>
                        <w:i/>
                      </w:rPr>
                    </m:ctrlPr>
                  </m:sSupPr>
                  <m:e>
                    <m:r>
                      <w:rPr>
                        <w:rFonts w:ascii="Cambria Math" w:hAnsiTheme="minorHAnsi"/>
                      </w:rPr>
                      <m:t>U</m:t>
                    </m:r>
                  </m:e>
                  <m:sup>
                    <m:r>
                      <w:rPr>
                        <w:rFonts w:ascii="Cambria Math" w:hAnsiTheme="minorHAnsi"/>
                      </w:rPr>
                      <m:t>n</m:t>
                    </m:r>
                    <m:r>
                      <w:rPr>
                        <w:rFonts w:ascii="Cambria Math" w:hAnsiTheme="minorHAnsi"/>
                      </w:rPr>
                      <m:t>+1</m:t>
                    </m:r>
                  </m:sup>
                </m:sSup>
              </m:num>
              <m:den>
                <m:r>
                  <w:rPr>
                    <w:rFonts w:ascii="Cambria Math" w:hAnsiTheme="minorHAnsi"/>
                  </w:rPr>
                  <m:t>∂z</m:t>
                </m:r>
                <m:ctrlPr>
                  <w:rPr>
                    <w:rFonts w:ascii="Cambria Math" w:hAnsiTheme="minorHAnsi"/>
                    <w:i/>
                  </w:rPr>
                </m:ctrlPr>
              </m:den>
            </m:f>
            <m:ctrlPr>
              <w:rPr>
                <w:rFonts w:ascii="Cambria Math" w:hAnsi="Cambria Math"/>
                <w:i/>
              </w:rPr>
            </m:ctrlPr>
          </m:e>
        </m:d>
      </m:oMath>
      <w:r w:rsidR="00E564CF" w:rsidRPr="00B7030B">
        <w:rPr>
          <w:rFonts w:asciiTheme="minorHAnsi" w:hAnsiTheme="minorHAnsi"/>
        </w:rPr>
        <w:tab/>
      </w:r>
      <w:r w:rsidR="00E564CF" w:rsidRPr="00B7030B">
        <w:rPr>
          <w:rStyle w:val="EquationCaption"/>
          <w:rFonts w:asciiTheme="minorHAnsi" w:hAnsiTheme="minorHAnsi"/>
        </w:rPr>
        <w:t>(</w:t>
      </w:r>
      <w:r w:rsidR="00E564CF">
        <w:rPr>
          <w:rStyle w:val="EquationCaption"/>
          <w:rFonts w:asciiTheme="minorHAnsi" w:hAnsiTheme="minorHAnsi"/>
        </w:rPr>
        <w:fldChar w:fldCharType="begin"/>
      </w:r>
      <w:r w:rsidR="00E564CF">
        <w:rPr>
          <w:rStyle w:val="EquationCaption"/>
          <w:rFonts w:asciiTheme="minorHAnsi" w:hAnsiTheme="minorHAnsi"/>
        </w:rPr>
        <w:instrText xml:space="preserve"> STYLEREF 1 \s </w:instrText>
      </w:r>
      <w:r w:rsidR="00E564CF">
        <w:rPr>
          <w:rStyle w:val="EquationCaption"/>
          <w:rFonts w:asciiTheme="minorHAnsi" w:hAnsiTheme="minorHAnsi"/>
        </w:rPr>
        <w:fldChar w:fldCharType="separate"/>
      </w:r>
      <w:r w:rsidR="00A95042">
        <w:rPr>
          <w:rStyle w:val="EquationCaption"/>
          <w:rFonts w:asciiTheme="minorHAnsi" w:hAnsiTheme="minorHAnsi"/>
          <w:noProof/>
        </w:rPr>
        <w:t>5</w:t>
      </w:r>
      <w:r w:rsidR="00E564CF">
        <w:rPr>
          <w:rStyle w:val="EquationCaption"/>
          <w:rFonts w:asciiTheme="minorHAnsi" w:hAnsiTheme="minorHAnsi"/>
        </w:rPr>
        <w:fldChar w:fldCharType="end"/>
      </w:r>
      <w:r w:rsidR="00E564CF">
        <w:rPr>
          <w:rStyle w:val="EquationCaption"/>
          <w:rFonts w:asciiTheme="minorHAnsi" w:hAnsiTheme="minorHAnsi"/>
        </w:rPr>
        <w:noBreakHyphen/>
      </w:r>
      <w:r w:rsidR="00E564CF">
        <w:rPr>
          <w:rStyle w:val="EquationCaption"/>
          <w:rFonts w:asciiTheme="minorHAnsi" w:hAnsiTheme="minorHAnsi"/>
        </w:rPr>
        <w:fldChar w:fldCharType="begin"/>
      </w:r>
      <w:r w:rsidR="00E564CF">
        <w:rPr>
          <w:rStyle w:val="EquationCaption"/>
          <w:rFonts w:asciiTheme="minorHAnsi" w:hAnsiTheme="minorHAnsi"/>
        </w:rPr>
        <w:instrText xml:space="preserve"> SEQ Equation \* ARABIC \s 1 </w:instrText>
      </w:r>
      <w:r w:rsidR="00E564CF">
        <w:rPr>
          <w:rStyle w:val="EquationCaption"/>
          <w:rFonts w:asciiTheme="minorHAnsi" w:hAnsiTheme="minorHAnsi"/>
        </w:rPr>
        <w:fldChar w:fldCharType="separate"/>
      </w:r>
      <w:r w:rsidR="00A95042">
        <w:rPr>
          <w:rStyle w:val="EquationCaption"/>
          <w:rFonts w:asciiTheme="minorHAnsi" w:hAnsiTheme="minorHAnsi"/>
          <w:noProof/>
        </w:rPr>
        <w:t>42</w:t>
      </w:r>
      <w:r w:rsidR="00E564CF">
        <w:rPr>
          <w:rStyle w:val="EquationCaption"/>
          <w:rFonts w:asciiTheme="minorHAnsi" w:hAnsiTheme="minorHAnsi"/>
        </w:rPr>
        <w:fldChar w:fldCharType="end"/>
      </w:r>
      <w:r w:rsidR="00E564CF" w:rsidRPr="00B7030B">
        <w:rPr>
          <w:rStyle w:val="EquationCaption"/>
          <w:rFonts w:asciiTheme="minorHAnsi" w:hAnsiTheme="minorHAnsi"/>
        </w:rPr>
        <w:t>)</w:t>
      </w:r>
    </w:p>
    <w:p w14:paraId="012263E6" w14:textId="77777777" w:rsidR="00E564CF" w:rsidRPr="00C022D6" w:rsidRDefault="00E564CF" w:rsidP="007A3922">
      <w:pPr>
        <w:pStyle w:val="BodyText"/>
      </w:pPr>
      <w:r w:rsidRPr="00C022D6">
        <w:t>This can be rewritten as:</w:t>
      </w:r>
    </w:p>
    <w:p w14:paraId="1F5F2EB2" w14:textId="39F1C47D" w:rsidR="00E564CF" w:rsidRPr="00B7030B" w:rsidRDefault="00E564CF" w:rsidP="00E564CF">
      <w:pPr>
        <w:pStyle w:val="equation"/>
        <w:rPr>
          <w:rFonts w:asciiTheme="minorHAnsi" w:hAnsiTheme="minorHAnsi"/>
        </w:rPr>
      </w:pPr>
      <w:r w:rsidRPr="00B7030B">
        <w:rPr>
          <w:rFonts w:asciiTheme="minorHAnsi" w:hAnsiTheme="minorHAnsi"/>
        </w:rPr>
        <w:lastRenderedPageBreak/>
        <w:tab/>
      </w:r>
      <w:r w:rsidR="00E108E0" w:rsidRPr="00E108E0">
        <w:rPr>
          <w:rFonts w:asciiTheme="minorHAnsi" w:hAnsiTheme="minorHAnsi"/>
          <w:noProof/>
          <w:position w:val="-74"/>
        </w:rPr>
        <w:object w:dxaOrig="5319" w:dyaOrig="1600" w14:anchorId="5D6D1FBA">
          <v:shape id="_x0000_i1059" type="#_x0000_t75" alt="" style="width:264pt;height:78.95pt;mso-width-percent:0;mso-height-percent:0;mso-width-percent:0;mso-height-percent:0" o:ole="">
            <v:imagedata r:id="rId559" o:title=""/>
          </v:shape>
          <o:OLEObject Type="Embed" ProgID="Equation.3" ShapeID="_x0000_i1059" DrawAspect="Content" ObjectID="_1721314928" r:id="rId560"/>
        </w:object>
      </w:r>
      <w:r w:rsidRPr="00B7030B">
        <w:rPr>
          <w:rFonts w:asciiTheme="minorHAnsi" w:hAnsiTheme="minorHAnsi"/>
        </w:rPr>
        <w:tab/>
      </w:r>
      <w:r w:rsidRPr="00B7030B">
        <w:rPr>
          <w:rStyle w:val="EquationCaption"/>
          <w:rFonts w:asciiTheme="minorHAnsi" w:hAnsiTheme="minorHAnsi"/>
        </w:rPr>
        <w:t>(</w:t>
      </w:r>
      <w:r>
        <w:rPr>
          <w:rStyle w:val="EquationCaption"/>
          <w:rFonts w:asciiTheme="minorHAnsi" w:hAnsiTheme="minorHAnsi"/>
        </w:rPr>
        <w:fldChar w:fldCharType="begin"/>
      </w:r>
      <w:r>
        <w:rPr>
          <w:rStyle w:val="EquationCaption"/>
          <w:rFonts w:asciiTheme="minorHAnsi" w:hAnsiTheme="minorHAnsi"/>
        </w:rPr>
        <w:instrText xml:space="preserve"> STYLEREF 1 \s </w:instrText>
      </w:r>
      <w:r>
        <w:rPr>
          <w:rStyle w:val="EquationCaption"/>
          <w:rFonts w:asciiTheme="minorHAnsi" w:hAnsiTheme="minorHAnsi"/>
        </w:rPr>
        <w:fldChar w:fldCharType="separate"/>
      </w:r>
      <w:r w:rsidR="00A95042">
        <w:rPr>
          <w:rStyle w:val="EquationCaption"/>
          <w:rFonts w:asciiTheme="minorHAnsi" w:hAnsiTheme="minorHAnsi"/>
          <w:noProof/>
        </w:rPr>
        <w:t>5</w:t>
      </w:r>
      <w:r>
        <w:rPr>
          <w:rStyle w:val="EquationCaption"/>
          <w:rFonts w:asciiTheme="minorHAnsi" w:hAnsiTheme="minorHAnsi"/>
        </w:rPr>
        <w:fldChar w:fldCharType="end"/>
      </w:r>
      <w:r>
        <w:rPr>
          <w:rStyle w:val="EquationCaption"/>
          <w:rFonts w:asciiTheme="minorHAnsi" w:hAnsiTheme="minorHAnsi"/>
        </w:rPr>
        <w:noBreakHyphen/>
      </w:r>
      <w:r>
        <w:rPr>
          <w:rStyle w:val="EquationCaption"/>
          <w:rFonts w:asciiTheme="minorHAnsi" w:hAnsiTheme="minorHAnsi"/>
        </w:rPr>
        <w:fldChar w:fldCharType="begin"/>
      </w:r>
      <w:r>
        <w:rPr>
          <w:rStyle w:val="EquationCaption"/>
          <w:rFonts w:asciiTheme="minorHAnsi" w:hAnsiTheme="minorHAnsi"/>
        </w:rPr>
        <w:instrText xml:space="preserve"> SEQ Equation \* ARABIC \s 1 </w:instrText>
      </w:r>
      <w:r>
        <w:rPr>
          <w:rStyle w:val="EquationCaption"/>
          <w:rFonts w:asciiTheme="minorHAnsi" w:hAnsiTheme="minorHAnsi"/>
        </w:rPr>
        <w:fldChar w:fldCharType="separate"/>
      </w:r>
      <w:r w:rsidR="00A95042">
        <w:rPr>
          <w:rStyle w:val="EquationCaption"/>
          <w:rFonts w:asciiTheme="minorHAnsi" w:hAnsiTheme="minorHAnsi"/>
          <w:noProof/>
        </w:rPr>
        <w:t>43</w:t>
      </w:r>
      <w:r>
        <w:rPr>
          <w:rStyle w:val="EquationCaption"/>
          <w:rFonts w:asciiTheme="minorHAnsi" w:hAnsiTheme="minorHAnsi"/>
        </w:rPr>
        <w:fldChar w:fldCharType="end"/>
      </w:r>
      <w:r w:rsidRPr="00B7030B">
        <w:rPr>
          <w:rStyle w:val="EquationCaption"/>
          <w:rFonts w:asciiTheme="minorHAnsi" w:hAnsiTheme="minorHAnsi"/>
        </w:rPr>
        <w:t>)</w:t>
      </w:r>
    </w:p>
    <w:p w14:paraId="218F28BA" w14:textId="77777777" w:rsidR="00E564CF" w:rsidRPr="00C022D6" w:rsidRDefault="00E564CF" w:rsidP="007A3922">
      <w:pPr>
        <w:pStyle w:val="BodyText"/>
      </w:pPr>
      <w:r w:rsidRPr="00C022D6">
        <w:t>Regrouping terms at n+1 time level on the LHS, the equation can be written as</w:t>
      </w:r>
    </w:p>
    <w:p w14:paraId="0C1A202F" w14:textId="7821B0BB" w:rsidR="00E564CF" w:rsidRPr="00B7030B" w:rsidRDefault="00E564CF" w:rsidP="00E564CF">
      <w:pPr>
        <w:pStyle w:val="equation"/>
        <w:rPr>
          <w:rFonts w:asciiTheme="minorHAnsi" w:hAnsiTheme="minorHAnsi"/>
        </w:rPr>
      </w:pPr>
      <w:r w:rsidRPr="00B7030B">
        <w:rPr>
          <w:rFonts w:asciiTheme="minorHAnsi" w:hAnsiTheme="minorHAnsi"/>
        </w:rPr>
        <w:tab/>
      </w:r>
      <w:r w:rsidR="00E108E0" w:rsidRPr="00E108E0">
        <w:rPr>
          <w:rFonts w:asciiTheme="minorHAnsi" w:hAnsiTheme="minorHAnsi"/>
          <w:noProof/>
          <w:position w:val="-14"/>
        </w:rPr>
        <w:object w:dxaOrig="3280" w:dyaOrig="400" w14:anchorId="6167F43B">
          <v:shape id="_x0000_i1058" type="#_x0000_t75" alt="" style="width:162.3pt;height:20.2pt;mso-width-percent:0;mso-height-percent:0;mso-width-percent:0;mso-height-percent:0" o:ole="">
            <v:imagedata r:id="rId561" o:title=""/>
          </v:shape>
          <o:OLEObject Type="Embed" ProgID="Equation.3" ShapeID="_x0000_i1058" DrawAspect="Content" ObjectID="_1721314929" r:id="rId562"/>
        </w:object>
      </w:r>
      <w:r w:rsidRPr="00B7030B">
        <w:rPr>
          <w:rFonts w:asciiTheme="minorHAnsi" w:hAnsiTheme="minorHAnsi"/>
        </w:rPr>
        <w:tab/>
      </w:r>
      <w:r w:rsidRPr="00B7030B">
        <w:rPr>
          <w:rStyle w:val="EquationCaption"/>
          <w:rFonts w:asciiTheme="minorHAnsi" w:hAnsiTheme="minorHAnsi"/>
        </w:rPr>
        <w:t>(</w:t>
      </w:r>
      <w:r>
        <w:rPr>
          <w:rStyle w:val="EquationCaption"/>
          <w:rFonts w:asciiTheme="minorHAnsi" w:hAnsiTheme="minorHAnsi"/>
        </w:rPr>
        <w:fldChar w:fldCharType="begin"/>
      </w:r>
      <w:r>
        <w:rPr>
          <w:rStyle w:val="EquationCaption"/>
          <w:rFonts w:asciiTheme="minorHAnsi" w:hAnsiTheme="minorHAnsi"/>
        </w:rPr>
        <w:instrText xml:space="preserve"> STYLEREF 1 \s </w:instrText>
      </w:r>
      <w:r>
        <w:rPr>
          <w:rStyle w:val="EquationCaption"/>
          <w:rFonts w:asciiTheme="minorHAnsi" w:hAnsiTheme="minorHAnsi"/>
        </w:rPr>
        <w:fldChar w:fldCharType="separate"/>
      </w:r>
      <w:r w:rsidR="00A95042">
        <w:rPr>
          <w:rStyle w:val="EquationCaption"/>
          <w:rFonts w:asciiTheme="minorHAnsi" w:hAnsiTheme="minorHAnsi"/>
          <w:noProof/>
        </w:rPr>
        <w:t>5</w:t>
      </w:r>
      <w:r>
        <w:rPr>
          <w:rStyle w:val="EquationCaption"/>
          <w:rFonts w:asciiTheme="minorHAnsi" w:hAnsiTheme="minorHAnsi"/>
        </w:rPr>
        <w:fldChar w:fldCharType="end"/>
      </w:r>
      <w:r>
        <w:rPr>
          <w:rStyle w:val="EquationCaption"/>
          <w:rFonts w:asciiTheme="minorHAnsi" w:hAnsiTheme="minorHAnsi"/>
        </w:rPr>
        <w:noBreakHyphen/>
      </w:r>
      <w:r>
        <w:rPr>
          <w:rStyle w:val="EquationCaption"/>
          <w:rFonts w:asciiTheme="minorHAnsi" w:hAnsiTheme="minorHAnsi"/>
        </w:rPr>
        <w:fldChar w:fldCharType="begin"/>
      </w:r>
      <w:r>
        <w:rPr>
          <w:rStyle w:val="EquationCaption"/>
          <w:rFonts w:asciiTheme="minorHAnsi" w:hAnsiTheme="minorHAnsi"/>
        </w:rPr>
        <w:instrText xml:space="preserve"> SEQ Equation \* ARABIC \s 1 </w:instrText>
      </w:r>
      <w:r>
        <w:rPr>
          <w:rStyle w:val="EquationCaption"/>
          <w:rFonts w:asciiTheme="minorHAnsi" w:hAnsiTheme="minorHAnsi"/>
        </w:rPr>
        <w:fldChar w:fldCharType="separate"/>
      </w:r>
      <w:r w:rsidR="00A95042">
        <w:rPr>
          <w:rStyle w:val="EquationCaption"/>
          <w:rFonts w:asciiTheme="minorHAnsi" w:hAnsiTheme="minorHAnsi"/>
          <w:noProof/>
        </w:rPr>
        <w:t>44</w:t>
      </w:r>
      <w:r>
        <w:rPr>
          <w:rStyle w:val="EquationCaption"/>
          <w:rFonts w:asciiTheme="minorHAnsi" w:hAnsiTheme="minorHAnsi"/>
        </w:rPr>
        <w:fldChar w:fldCharType="end"/>
      </w:r>
      <w:r w:rsidRPr="00B7030B">
        <w:rPr>
          <w:rStyle w:val="EquationCaption"/>
          <w:rFonts w:asciiTheme="minorHAnsi" w:hAnsiTheme="minorHAnsi"/>
        </w:rPr>
        <w:t>)</w:t>
      </w:r>
    </w:p>
    <w:p w14:paraId="6151542C" w14:textId="77777777" w:rsidR="00E564CF" w:rsidRPr="00C022D6" w:rsidRDefault="00E564CF" w:rsidP="007A3922">
      <w:pPr>
        <w:pStyle w:val="BodyText"/>
      </w:pPr>
      <w:r w:rsidRPr="00C022D6">
        <w:t>where:</w:t>
      </w:r>
    </w:p>
    <w:p w14:paraId="0816FACF" w14:textId="77777777" w:rsidR="00E564CF" w:rsidRPr="00B7030B" w:rsidRDefault="00E108E0" w:rsidP="00127D1D">
      <w:pPr>
        <w:pStyle w:val="BodyText2"/>
        <w:jc w:val="center"/>
      </w:pPr>
      <w:r w:rsidRPr="00292641">
        <w:rPr>
          <w:noProof/>
        </w:rPr>
        <w:object w:dxaOrig="2720" w:dyaOrig="800" w14:anchorId="4DDBE53E">
          <v:shape id="_x0000_i1057" type="#_x0000_t75" alt="" style="width:137.05pt;height:39.8pt;mso-width-percent:0;mso-height-percent:0;mso-width-percent:0;mso-height-percent:0" o:ole="">
            <v:imagedata r:id="rId563" o:title=""/>
          </v:shape>
          <o:OLEObject Type="Embed" ProgID="Equation.3" ShapeID="_x0000_i1057" DrawAspect="Content" ObjectID="_1721314930" r:id="rId564"/>
        </w:object>
      </w:r>
    </w:p>
    <w:p w14:paraId="74A098AF" w14:textId="77777777" w:rsidR="00E564CF" w:rsidRPr="00B7030B" w:rsidRDefault="00E108E0" w:rsidP="00127D1D">
      <w:pPr>
        <w:pStyle w:val="BodyText2"/>
        <w:jc w:val="center"/>
      </w:pPr>
      <w:r w:rsidRPr="00292641">
        <w:rPr>
          <w:noProof/>
        </w:rPr>
        <w:object w:dxaOrig="5080" w:dyaOrig="800" w14:anchorId="28A8A8F1">
          <v:shape id="_x0000_i1056" type="#_x0000_t75" alt="" style="width:250.75pt;height:39.8pt;mso-width-percent:0;mso-height-percent:0;mso-width-percent:0;mso-height-percent:0" o:ole="">
            <v:imagedata r:id="rId565" o:title=""/>
          </v:shape>
          <o:OLEObject Type="Embed" ProgID="Equation.3" ShapeID="_x0000_i1056" DrawAspect="Content" ObjectID="_1721314931" r:id="rId566"/>
        </w:object>
      </w:r>
    </w:p>
    <w:p w14:paraId="500E6856" w14:textId="77777777" w:rsidR="00E564CF" w:rsidRPr="00B7030B" w:rsidRDefault="00E108E0" w:rsidP="00127D1D">
      <w:pPr>
        <w:pStyle w:val="BodyText2"/>
        <w:jc w:val="center"/>
      </w:pPr>
      <w:r w:rsidRPr="00292641">
        <w:rPr>
          <w:noProof/>
        </w:rPr>
        <w:object w:dxaOrig="2740" w:dyaOrig="800" w14:anchorId="093D00C1">
          <v:shape id="_x0000_i1055" type="#_x0000_t75" alt="" style="width:137.7pt;height:39.8pt;mso-width-percent:0;mso-height-percent:0;mso-width-percent:0;mso-height-percent:0" o:ole="">
            <v:imagedata r:id="rId567" o:title=""/>
          </v:shape>
          <o:OLEObject Type="Embed" ProgID="Equation.3" ShapeID="_x0000_i1055" DrawAspect="Content" ObjectID="_1721314932" r:id="rId568"/>
        </w:object>
      </w:r>
    </w:p>
    <w:p w14:paraId="53C58155" w14:textId="77777777" w:rsidR="00E564CF" w:rsidRPr="00B7030B" w:rsidRDefault="00E108E0" w:rsidP="00B6554A">
      <w:pPr>
        <w:pStyle w:val="BodyText2"/>
      </w:pPr>
      <w:r w:rsidRPr="00292641">
        <w:rPr>
          <w:noProof/>
        </w:rPr>
        <w:object w:dxaOrig="580" w:dyaOrig="260" w14:anchorId="24791B53">
          <v:shape id="_x0000_i1054" type="#_x0000_t75" alt="" style="width:29.05pt;height:12pt;mso-width-percent:0;mso-height-percent:0;mso-width-percent:0;mso-height-percent:0" o:ole="">
            <v:imagedata r:id="rId569" o:title=""/>
          </v:shape>
          <o:OLEObject Type="Embed" ProgID="Equation.3" ShapeID="_x0000_i1054" DrawAspect="Content" ObjectID="_1721314933" r:id="rId570"/>
        </w:object>
      </w:r>
    </w:p>
    <w:p w14:paraId="5AFF8EC4" w14:textId="77777777" w:rsidR="00E564CF" w:rsidRPr="00B7030B" w:rsidRDefault="00E564CF" w:rsidP="00B6554A">
      <w:pPr>
        <w:pStyle w:val="BodyText2"/>
      </w:pPr>
    </w:p>
    <w:p w14:paraId="1914DCD5" w14:textId="77777777" w:rsidR="00E564CF" w:rsidRDefault="00E564CF" w:rsidP="00B6554A">
      <w:pPr>
        <w:pStyle w:val="BodyText"/>
      </w:pPr>
      <w:r w:rsidRPr="00C022D6">
        <w:t xml:space="preserve">The resulting simultaneous equations are solved for </w:t>
      </w:r>
      <w:r w:rsidRPr="00C022D6">
        <w:rPr>
          <w:i/>
          <w:iCs/>
        </w:rPr>
        <w:t>U</w:t>
      </w:r>
      <w:r w:rsidRPr="00C022D6">
        <w:rPr>
          <w:i/>
          <w:iCs/>
          <w:vertAlign w:val="superscript"/>
        </w:rPr>
        <w:t>n+1</w:t>
      </w:r>
      <w:r w:rsidRPr="00C022D6">
        <w:t xml:space="preserve"> using the Thomas algorithm.</w:t>
      </w:r>
      <w:r w:rsidR="002D2FF2">
        <w:t xml:space="preserve"> </w:t>
      </w:r>
    </w:p>
    <w:p w14:paraId="506892DF" w14:textId="77777777" w:rsidR="00E564CF" w:rsidRDefault="00E564CF" w:rsidP="00B6554A">
      <w:r w:rsidRPr="002A6BA7">
        <w:t xml:space="preserve">The resulting horizontal velocities are then corrected to preserve branch continuity (or more correctly to “force” continuity). The lack of a continuity balance is a result of numerical errors in the solution of the FDAs for </w:t>
      </w:r>
      <w:r w:rsidRPr="002A6BA7">
        <w:sym w:font="Symbol" w:char="F068"/>
      </w:r>
      <w:r w:rsidRPr="002A6BA7">
        <w:rPr>
          <w:vertAlign w:val="superscript"/>
        </w:rPr>
        <w:t>n</w:t>
      </w:r>
      <w:r w:rsidRPr="002A6BA7">
        <w:t xml:space="preserve"> and U</w:t>
      </w:r>
      <w:r w:rsidRPr="002A6BA7">
        <w:rPr>
          <w:vertAlign w:val="superscript"/>
        </w:rPr>
        <w:t>n+1</w:t>
      </w:r>
      <w:r w:rsidRPr="002A6BA7">
        <w:t xml:space="preserve">. Cole and </w:t>
      </w:r>
      <w:proofErr w:type="spellStart"/>
      <w:r w:rsidRPr="002A6BA7">
        <w:t>Buchak</w:t>
      </w:r>
      <w:proofErr w:type="spellEnd"/>
      <w:r w:rsidRPr="002A6BA7">
        <w:t xml:space="preserve"> (1995) discuss the algorithm to correct horizontal velocities from continuity. The correction is calculated segment by segment: the change in the water layers over time should equal the net flow into the segment by horizontal velocities. The change or correction in velocity is apportioned equally to the horizontal velocity of all vertical layers. Other numerical models iterate by re-solving the water surface equation after updated horizontal and vertical velocities are computed. This results in significant computational time but a more correct solution.</w:t>
      </w:r>
    </w:p>
    <w:p w14:paraId="56D75764" w14:textId="77777777" w:rsidR="002D2FF2" w:rsidRDefault="002D2FF2" w:rsidP="00B6554A"/>
    <w:p w14:paraId="1E408420" w14:textId="77777777" w:rsidR="002D2FF2" w:rsidRPr="002A6BA7" w:rsidRDefault="002D2FF2" w:rsidP="007552CD"/>
    <w:p w14:paraId="2C198F93" w14:textId="77777777" w:rsidR="00E564CF" w:rsidRPr="00C022D6" w:rsidRDefault="00E564CF" w:rsidP="007552CD">
      <w:pPr>
        <w:pStyle w:val="BodyText"/>
      </w:pPr>
    </w:p>
    <w:p w14:paraId="6BA5CCF9" w14:textId="77777777" w:rsidR="00E564CF" w:rsidRPr="00186D44" w:rsidRDefault="00E564CF" w:rsidP="007552CD"/>
    <w:p w14:paraId="52B54CBD" w14:textId="77777777" w:rsidR="002A6BA7" w:rsidRPr="002A6BA7" w:rsidRDefault="002A6BA7" w:rsidP="007552CD">
      <w:pPr>
        <w:pStyle w:val="Heading3"/>
        <w:rPr>
          <w:sz w:val="20"/>
          <w:szCs w:val="18"/>
        </w:rPr>
      </w:pPr>
      <w:r>
        <w:br w:type="page"/>
      </w:r>
    </w:p>
    <w:p w14:paraId="104DD83D" w14:textId="77777777" w:rsidR="002A6BA7" w:rsidRDefault="002A6BA7" w:rsidP="00B039EA">
      <w:pPr>
        <w:pStyle w:val="Heading3"/>
      </w:pPr>
      <w:bookmarkStart w:id="910" w:name="_Toc428694429"/>
      <w:bookmarkStart w:id="911" w:name="_Toc48573703"/>
      <w:r>
        <w:lastRenderedPageBreak/>
        <w:t>Solution of Vertical Velocity W</w:t>
      </w:r>
      <w:bookmarkEnd w:id="910"/>
      <w:bookmarkEnd w:id="911"/>
    </w:p>
    <w:p w14:paraId="156D4D04" w14:textId="77777777" w:rsidR="002A6BA7" w:rsidRPr="002A6BA7" w:rsidRDefault="002A6BA7" w:rsidP="007A3922">
      <w:r w:rsidRPr="002A6BA7">
        <w:t>The continuity equation</w:t>
      </w:r>
    </w:p>
    <w:p w14:paraId="1D30566A" w14:textId="77777777" w:rsidR="002A6BA7" w:rsidRPr="002A6BA7" w:rsidRDefault="002A6BA7" w:rsidP="007A3922"/>
    <w:p w14:paraId="626FF0AE" w14:textId="77777777" w:rsidR="002A6BA7" w:rsidRPr="002A6BA7" w:rsidRDefault="00E108E0" w:rsidP="00127D1D">
      <w:pPr>
        <w:jc w:val="center"/>
      </w:pPr>
      <w:r w:rsidRPr="00292641">
        <w:rPr>
          <w:noProof/>
        </w:rPr>
        <w:object w:dxaOrig="2240" w:dyaOrig="620" w14:anchorId="50C13B72">
          <v:shape id="_x0000_i1053" type="#_x0000_t75" alt="" style="width:111.8pt;height:30.3pt;mso-width-percent:0;mso-height-percent:0;mso-width-percent:0;mso-height-percent:0" o:ole="">
            <v:imagedata r:id="rId571" o:title=""/>
          </v:shape>
          <o:OLEObject Type="Embed" ProgID="Equation.2" ShapeID="_x0000_i1053" DrawAspect="Content" ObjectID="_1721314934" r:id="rId572"/>
        </w:object>
      </w:r>
    </w:p>
    <w:p w14:paraId="7B712AAF" w14:textId="77777777" w:rsidR="002A6BA7" w:rsidRPr="002A6BA7" w:rsidRDefault="002A6BA7" w:rsidP="00B6554A"/>
    <w:p w14:paraId="3F7F75DC" w14:textId="77777777" w:rsidR="002A6BA7" w:rsidRPr="002A6BA7" w:rsidRDefault="002A6BA7" w:rsidP="00B6554A">
      <w:r w:rsidRPr="002A6BA7">
        <w:t>is used to solve for W after discretizing into finite differences as</w:t>
      </w:r>
    </w:p>
    <w:p w14:paraId="17D93D2F" w14:textId="77777777" w:rsidR="002A6BA7" w:rsidRPr="002A6BA7" w:rsidRDefault="002A6BA7" w:rsidP="00B6554A"/>
    <w:p w14:paraId="040CF9C3" w14:textId="77777777" w:rsidR="002A6BA7" w:rsidRDefault="00E108E0" w:rsidP="00127D1D">
      <w:pPr>
        <w:jc w:val="center"/>
      </w:pPr>
      <w:r w:rsidRPr="00292641">
        <w:rPr>
          <w:noProof/>
        </w:rPr>
        <w:object w:dxaOrig="4459" w:dyaOrig="760" w14:anchorId="23DDCEA8">
          <v:shape id="_x0000_i1052" type="#_x0000_t75" alt="" style="width:219.8pt;height:39.8pt;mso-width-percent:0;mso-height-percent:0;mso-width-percent:0;mso-height-percent:0" o:ole="">
            <v:imagedata r:id="rId573" o:title=""/>
          </v:shape>
          <o:OLEObject Type="Embed" ProgID="Equation.2" ShapeID="_x0000_i1052" DrawAspect="Content" ObjectID="_1721314935" r:id="rId574"/>
        </w:object>
      </w:r>
    </w:p>
    <w:p w14:paraId="00D65E79" w14:textId="74D0FE69" w:rsidR="008761BE" w:rsidRPr="002A6BA7" w:rsidRDefault="008761BE" w:rsidP="00FE348E">
      <w:r>
        <w:t xml:space="preserve">These variables are illustrated in </w:t>
      </w:r>
      <w:r w:rsidRPr="008565FA">
        <w:rPr>
          <w:rStyle w:val="Figurehyperlink"/>
        </w:rPr>
        <w:fldChar w:fldCharType="begin"/>
      </w:r>
      <w:r w:rsidRPr="008565FA">
        <w:rPr>
          <w:rStyle w:val="Figurehyperlink"/>
        </w:rPr>
        <w:instrText xml:space="preserve"> REF _Ref14085426 \h </w:instrText>
      </w:r>
      <w:r w:rsidR="00B039EA">
        <w:rPr>
          <w:rStyle w:val="Figurehyperlink"/>
        </w:rPr>
        <w:instrText xml:space="preserve"> \* MERGEFORMAT </w:instrText>
      </w:r>
      <w:r w:rsidRPr="008565FA">
        <w:rPr>
          <w:rStyle w:val="Figurehyperlink"/>
        </w:rPr>
      </w:r>
      <w:r w:rsidRPr="008565FA">
        <w:rPr>
          <w:rStyle w:val="Figurehyperlink"/>
        </w:rPr>
        <w:fldChar w:fldCharType="separate"/>
      </w:r>
      <w:r w:rsidR="00A95042" w:rsidRPr="008565FA">
        <w:rPr>
          <w:rStyle w:val="Figurehyperlink"/>
        </w:rPr>
        <w:t>Figure 117</w:t>
      </w:r>
      <w:r w:rsidRPr="008565FA">
        <w:rPr>
          <w:rStyle w:val="Figurehyperlink"/>
        </w:rPr>
        <w:fldChar w:fldCharType="end"/>
      </w:r>
      <w:r>
        <w:t xml:space="preserve">. </w:t>
      </w:r>
    </w:p>
    <w:p w14:paraId="3AF2F703" w14:textId="77777777" w:rsidR="002A6BA7" w:rsidRPr="002A6BA7" w:rsidRDefault="002A6BA7" w:rsidP="007552CD"/>
    <w:p w14:paraId="15FB0AA1" w14:textId="77777777" w:rsidR="0004599D" w:rsidRDefault="002A6BA7" w:rsidP="00B039EA">
      <w:pPr>
        <w:keepNext/>
        <w:jc w:val="center"/>
      </w:pPr>
      <w:r w:rsidRPr="002A6BA7">
        <w:rPr>
          <w:noProof/>
        </w:rPr>
        <w:drawing>
          <wp:inline distT="0" distB="0" distL="0" distR="0" wp14:anchorId="5B11C64D" wp14:editId="021AEA96">
            <wp:extent cx="3573780" cy="2526774"/>
            <wp:effectExtent l="12700" t="12700" r="7620" b="133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3576336" cy="2528581"/>
                    </a:xfrm>
                    <a:prstGeom prst="rect">
                      <a:avLst/>
                    </a:prstGeom>
                    <a:noFill/>
                    <a:ln w="3175">
                      <a:solidFill>
                        <a:schemeClr val="accent1"/>
                      </a:solidFill>
                    </a:ln>
                  </pic:spPr>
                </pic:pic>
              </a:graphicData>
            </a:graphic>
          </wp:inline>
        </w:drawing>
      </w:r>
    </w:p>
    <w:p w14:paraId="5AD38DF1" w14:textId="2BC5B8FA" w:rsidR="002A6BA7" w:rsidRPr="0004599D" w:rsidRDefault="0004599D" w:rsidP="007A3922">
      <w:pPr>
        <w:pStyle w:val="Caption"/>
        <w:rPr>
          <w:sz w:val="18"/>
          <w:szCs w:val="16"/>
        </w:rPr>
      </w:pPr>
      <w:bookmarkStart w:id="912" w:name="_Ref14085426"/>
      <w:bookmarkStart w:id="913" w:name="_Toc48573829"/>
      <w:r w:rsidRPr="0004599D">
        <w:t xml:space="preserve">Figure </w:t>
      </w:r>
      <w:r w:rsidR="00000000">
        <w:fldChar w:fldCharType="begin"/>
      </w:r>
      <w:r w:rsidR="00000000">
        <w:instrText xml:space="preserve"> SEQ Figure \* ARABIC </w:instrText>
      </w:r>
      <w:r w:rsidR="00000000">
        <w:fldChar w:fldCharType="separate"/>
      </w:r>
      <w:r w:rsidR="00A95042">
        <w:rPr>
          <w:noProof/>
        </w:rPr>
        <w:t>117</w:t>
      </w:r>
      <w:r w:rsidR="00000000">
        <w:rPr>
          <w:noProof/>
        </w:rPr>
        <w:fldChar w:fldCharType="end"/>
      </w:r>
      <w:bookmarkEnd w:id="912"/>
      <w:r w:rsidRPr="0004599D">
        <w:t>. Solution of vertical velocity, w, from continuity equation.</w:t>
      </w:r>
      <w:bookmarkEnd w:id="913"/>
    </w:p>
    <w:p w14:paraId="00F92D06" w14:textId="77777777" w:rsidR="002A6BA7" w:rsidRPr="002A6BA7" w:rsidRDefault="002A6BA7" w:rsidP="007A3922"/>
    <w:p w14:paraId="7240E3D1" w14:textId="77777777" w:rsidR="002A6BA7" w:rsidRPr="002A6BA7" w:rsidRDefault="002A6BA7" w:rsidP="0052054C">
      <w:r w:rsidRPr="002A6BA7">
        <w:t xml:space="preserve">The algorithm starts at the bottom cell using corrected horizontal velocities and where </w:t>
      </w:r>
      <w:proofErr w:type="spellStart"/>
      <w:r w:rsidRPr="008565FA">
        <w:rPr>
          <w:i/>
          <w:iCs/>
        </w:rPr>
        <w:t>WB</w:t>
      </w:r>
      <w:r w:rsidRPr="008565FA">
        <w:rPr>
          <w:i/>
          <w:iCs/>
          <w:vertAlign w:val="subscript"/>
        </w:rPr>
        <w:t>k</w:t>
      </w:r>
      <w:proofErr w:type="spellEnd"/>
      <w:r w:rsidRPr="008565FA">
        <w:rPr>
          <w:i/>
          <w:iCs/>
          <w:vertAlign w:val="subscript"/>
        </w:rPr>
        <w:t>=0</w:t>
      </w:r>
      <w:r w:rsidRPr="002A6BA7">
        <w:t xml:space="preserve"> such that:</w:t>
      </w:r>
    </w:p>
    <w:p w14:paraId="3E70C250" w14:textId="77777777" w:rsidR="002A6BA7" w:rsidRPr="002A6BA7" w:rsidRDefault="002A6BA7" w:rsidP="00B6554A"/>
    <w:p w14:paraId="06DB3FF9" w14:textId="77777777" w:rsidR="002A6BA7" w:rsidRPr="002A6BA7" w:rsidRDefault="00E108E0" w:rsidP="00127D1D">
      <w:pPr>
        <w:jc w:val="center"/>
      </w:pPr>
      <w:r w:rsidRPr="00292641">
        <w:rPr>
          <w:noProof/>
        </w:rPr>
        <w:object w:dxaOrig="5140" w:dyaOrig="760" w14:anchorId="73744A69">
          <v:shape id="_x0000_i1051" type="#_x0000_t75" alt="" style="width:257.05pt;height:39.8pt;mso-width-percent:0;mso-height-percent:0;mso-width-percent:0;mso-height-percent:0" o:ole="">
            <v:imagedata r:id="rId576" o:title=""/>
          </v:shape>
          <o:OLEObject Type="Embed" ProgID="Equation.2" ShapeID="_x0000_i1051" DrawAspect="Content" ObjectID="_1721314936" r:id="rId577"/>
        </w:object>
      </w:r>
    </w:p>
    <w:p w14:paraId="2431DCD2" w14:textId="77777777" w:rsidR="0004599D" w:rsidRDefault="0004599D" w:rsidP="00B039EA">
      <w:pPr>
        <w:pStyle w:val="Heading3"/>
      </w:pPr>
      <w:bookmarkStart w:id="914" w:name="_Toc428694433"/>
      <w:bookmarkStart w:id="915" w:name="_Toc48573704"/>
      <w:r>
        <w:t>Numerical Stability</w:t>
      </w:r>
      <w:bookmarkEnd w:id="914"/>
      <w:bookmarkEnd w:id="915"/>
    </w:p>
    <w:p w14:paraId="27F121F5" w14:textId="77777777" w:rsidR="0004599D" w:rsidRDefault="0004599D" w:rsidP="007A3922"/>
    <w:p w14:paraId="68B07A49" w14:textId="77777777" w:rsidR="0004599D" w:rsidRPr="00186D44" w:rsidRDefault="0004599D" w:rsidP="007A3922">
      <w:r w:rsidRPr="00186D44">
        <w:t xml:space="preserve">The numerical stability criterion is based on the following equation that only considers momentum equation stability </w:t>
      </w:r>
    </w:p>
    <w:p w14:paraId="55502AE5" w14:textId="77777777" w:rsidR="0004599D" w:rsidRPr="00186D44" w:rsidRDefault="00E108E0" w:rsidP="00B039EA">
      <w:pPr>
        <w:pBdr>
          <w:top w:val="single" w:sz="6" w:space="0" w:color="FFFFFF"/>
          <w:left w:val="single" w:sz="6" w:space="0" w:color="FFFFFF"/>
          <w:bottom w:val="single" w:sz="6" w:space="0" w:color="FFFFFF"/>
          <w:right w:val="single" w:sz="6" w:space="0" w:color="FFFFFF"/>
        </w:pBdr>
        <w:jc w:val="center"/>
      </w:pPr>
      <w:r w:rsidRPr="00292641">
        <w:rPr>
          <w:noProof/>
        </w:rPr>
        <w:object w:dxaOrig="3900" w:dyaOrig="1340" w14:anchorId="29E96040">
          <v:shape id="_x0000_i1050" type="#_x0000_t75" alt="" style="width:195.8pt;height:66.95pt;mso-width-percent:0;mso-height-percent:0;mso-width-percent:0;mso-height-percent:0" o:ole="">
            <v:imagedata r:id="rId578" o:title=""/>
          </v:shape>
          <o:OLEObject Type="Embed" ProgID="Equation.2" ShapeID="_x0000_i1050" DrawAspect="Content" ObjectID="_1721314937" r:id="rId579"/>
        </w:object>
      </w:r>
    </w:p>
    <w:p w14:paraId="7F8A6E00" w14:textId="77777777" w:rsidR="0004599D" w:rsidRPr="00186D44" w:rsidRDefault="0004599D" w:rsidP="00B039EA">
      <w:pPr>
        <w:tabs>
          <w:tab w:val="left" w:pos="-1440"/>
          <w:tab w:val="left" w:pos="-720"/>
          <w:tab w:val="left" w:pos="0"/>
          <w:tab w:val="left" w:pos="288"/>
          <w:tab w:val="left" w:pos="792"/>
          <w:tab w:val="left" w:pos="1080"/>
          <w:tab w:val="left" w:pos="1260"/>
          <w:tab w:val="left" w:pos="1440"/>
          <w:tab w:val="left" w:pos="2160"/>
          <w:tab w:val="left" w:pos="2880"/>
          <w:tab w:val="left" w:pos="3600"/>
          <w:tab w:val="left" w:pos="4320"/>
          <w:tab w:val="left" w:pos="5040"/>
          <w:tab w:val="left" w:pos="5760"/>
          <w:tab w:val="left" w:pos="6480"/>
          <w:tab w:val="left" w:pos="7200"/>
          <w:tab w:val="left" w:pos="7920"/>
        </w:tabs>
      </w:pPr>
      <w:r w:rsidRPr="00186D44">
        <w:tab/>
      </w:r>
      <w:r w:rsidR="008761BE">
        <w:tab/>
      </w:r>
      <w:r w:rsidRPr="00186D44">
        <w:sym w:font="Symbol" w:char="F044"/>
      </w:r>
      <w:r w:rsidRPr="00186D44">
        <w:t>t</w:t>
      </w:r>
      <w:r w:rsidRPr="00186D44">
        <w:tab/>
        <w:t>=</w:t>
      </w:r>
      <w:r w:rsidRPr="00186D44">
        <w:tab/>
        <w:t xml:space="preserve">timestep, </w:t>
      </w:r>
      <w:r w:rsidRPr="00127D1D">
        <w:rPr>
          <w:iCs/>
        </w:rPr>
        <w:t>sec</w:t>
      </w:r>
    </w:p>
    <w:p w14:paraId="7CAAFBE5" w14:textId="54699919" w:rsidR="0004599D" w:rsidRPr="00B039EA" w:rsidRDefault="0004599D" w:rsidP="00B039EA">
      <w:pPr>
        <w:tabs>
          <w:tab w:val="left" w:pos="-1440"/>
          <w:tab w:val="left" w:pos="-720"/>
          <w:tab w:val="left" w:pos="0"/>
          <w:tab w:val="left" w:pos="288"/>
          <w:tab w:val="left" w:pos="792"/>
          <w:tab w:val="left" w:pos="1080"/>
          <w:tab w:val="left" w:pos="1260"/>
          <w:tab w:val="left" w:pos="1440"/>
          <w:tab w:val="left" w:pos="2160"/>
          <w:tab w:val="left" w:pos="2880"/>
          <w:tab w:val="left" w:pos="3600"/>
          <w:tab w:val="left" w:pos="4320"/>
          <w:tab w:val="left" w:pos="5040"/>
          <w:tab w:val="left" w:pos="5760"/>
          <w:tab w:val="left" w:pos="6480"/>
          <w:tab w:val="left" w:pos="7200"/>
          <w:tab w:val="left" w:pos="7920"/>
        </w:tabs>
        <w:ind w:firstLine="288"/>
        <w:rPr>
          <w:iCs/>
        </w:rPr>
      </w:pPr>
      <w:r w:rsidRPr="00186D44">
        <w:tab/>
        <w:t>A</w:t>
      </w:r>
      <w:r w:rsidRPr="00186D44">
        <w:rPr>
          <w:vertAlign w:val="subscript"/>
        </w:rPr>
        <w:t>x</w:t>
      </w:r>
      <w:r w:rsidRPr="00186D44">
        <w:tab/>
        <w:t>=</w:t>
      </w:r>
      <w:r w:rsidRPr="00186D44">
        <w:tab/>
        <w:t xml:space="preserve">longitudinal eddy viscosity, </w:t>
      </w:r>
      <w:r w:rsidRPr="008565FA">
        <w:rPr>
          <w:iCs/>
        </w:rPr>
        <w:t>m</w:t>
      </w:r>
      <w:r w:rsidRPr="008565FA">
        <w:rPr>
          <w:iCs/>
          <w:vertAlign w:val="superscript"/>
        </w:rPr>
        <w:t>2</w:t>
      </w:r>
      <w:r w:rsidRPr="008565FA">
        <w:rPr>
          <w:iCs/>
        </w:rPr>
        <w:t xml:space="preserve"> </w:t>
      </w:r>
      <w:proofErr w:type="gramStart"/>
      <w:r w:rsidRPr="008565FA">
        <w:rPr>
          <w:iCs/>
        </w:rPr>
        <w:t>sec</w:t>
      </w:r>
      <w:r w:rsidRPr="008565FA">
        <w:rPr>
          <w:iCs/>
          <w:vertAlign w:val="superscript"/>
        </w:rPr>
        <w:t>-1</w:t>
      </w:r>
      <w:proofErr w:type="gramEnd"/>
    </w:p>
    <w:p w14:paraId="468E70CF" w14:textId="77777777" w:rsidR="0004599D" w:rsidRPr="00186D44" w:rsidRDefault="0004599D" w:rsidP="00B039EA">
      <w:pPr>
        <w:tabs>
          <w:tab w:val="left" w:pos="-1440"/>
          <w:tab w:val="left" w:pos="-720"/>
          <w:tab w:val="left" w:pos="0"/>
          <w:tab w:val="left" w:pos="288"/>
          <w:tab w:val="left" w:pos="792"/>
          <w:tab w:val="left" w:pos="1080"/>
          <w:tab w:val="left" w:pos="1260"/>
          <w:tab w:val="left" w:pos="1440"/>
          <w:tab w:val="left" w:pos="2160"/>
          <w:tab w:val="left" w:pos="2880"/>
          <w:tab w:val="left" w:pos="3600"/>
          <w:tab w:val="left" w:pos="4320"/>
          <w:tab w:val="left" w:pos="5040"/>
          <w:tab w:val="left" w:pos="5760"/>
          <w:tab w:val="left" w:pos="6480"/>
          <w:tab w:val="left" w:pos="7200"/>
          <w:tab w:val="left" w:pos="7920"/>
        </w:tabs>
        <w:ind w:firstLine="288"/>
      </w:pPr>
      <w:r w:rsidRPr="00186D44">
        <w:tab/>
        <w:t>A</w:t>
      </w:r>
      <w:r w:rsidRPr="00186D44">
        <w:rPr>
          <w:vertAlign w:val="subscript"/>
        </w:rPr>
        <w:t>z</w:t>
      </w:r>
      <w:r w:rsidRPr="00186D44">
        <w:tab/>
        <w:t>=</w:t>
      </w:r>
      <w:r w:rsidRPr="00186D44">
        <w:tab/>
        <w:t xml:space="preserve">vertical eddy viscosity, </w:t>
      </w:r>
      <w:r w:rsidRPr="008565FA">
        <w:rPr>
          <w:iCs/>
        </w:rPr>
        <w:t>m</w:t>
      </w:r>
      <w:r w:rsidRPr="008565FA">
        <w:rPr>
          <w:iCs/>
          <w:vertAlign w:val="superscript"/>
        </w:rPr>
        <w:t>2</w:t>
      </w:r>
      <w:r w:rsidRPr="008565FA">
        <w:rPr>
          <w:iCs/>
        </w:rPr>
        <w:t xml:space="preserve"> </w:t>
      </w:r>
      <w:proofErr w:type="gramStart"/>
      <w:r w:rsidRPr="008565FA">
        <w:rPr>
          <w:iCs/>
        </w:rPr>
        <w:t>sec</w:t>
      </w:r>
      <w:r w:rsidRPr="008565FA">
        <w:rPr>
          <w:iCs/>
          <w:vertAlign w:val="superscript"/>
        </w:rPr>
        <w:t>-1</w:t>
      </w:r>
      <w:proofErr w:type="gramEnd"/>
    </w:p>
    <w:p w14:paraId="618A8F56" w14:textId="77777777" w:rsidR="0004599D" w:rsidRPr="00B039EA" w:rsidRDefault="0004599D" w:rsidP="00B039EA">
      <w:pPr>
        <w:tabs>
          <w:tab w:val="left" w:pos="-1440"/>
          <w:tab w:val="left" w:pos="-720"/>
          <w:tab w:val="left" w:pos="0"/>
          <w:tab w:val="left" w:pos="288"/>
          <w:tab w:val="left" w:pos="792"/>
          <w:tab w:val="left" w:pos="1080"/>
          <w:tab w:val="left" w:pos="1260"/>
          <w:tab w:val="left" w:pos="1440"/>
          <w:tab w:val="left" w:pos="2160"/>
          <w:tab w:val="left" w:pos="2880"/>
          <w:tab w:val="left" w:pos="3600"/>
          <w:tab w:val="left" w:pos="4320"/>
          <w:tab w:val="left" w:pos="5040"/>
          <w:tab w:val="left" w:pos="5760"/>
          <w:tab w:val="left" w:pos="6480"/>
          <w:tab w:val="left" w:pos="7200"/>
          <w:tab w:val="left" w:pos="7920"/>
        </w:tabs>
        <w:ind w:firstLine="288"/>
        <w:rPr>
          <w:iCs/>
        </w:rPr>
      </w:pPr>
      <w:r w:rsidRPr="00186D44">
        <w:tab/>
        <w:t>Q</w:t>
      </w:r>
      <w:r w:rsidRPr="00186D44">
        <w:tab/>
        <w:t>=</w:t>
      </w:r>
      <w:r w:rsidRPr="00186D44">
        <w:tab/>
        <w:t xml:space="preserve">total flow into or out of a cell, </w:t>
      </w:r>
      <w:r w:rsidRPr="008565FA">
        <w:rPr>
          <w:iCs/>
        </w:rPr>
        <w:t>m</w:t>
      </w:r>
      <w:r w:rsidRPr="008565FA">
        <w:rPr>
          <w:iCs/>
          <w:vertAlign w:val="superscript"/>
        </w:rPr>
        <w:t>3</w:t>
      </w:r>
      <w:r w:rsidRPr="008565FA">
        <w:rPr>
          <w:iCs/>
        </w:rPr>
        <w:t xml:space="preserve"> </w:t>
      </w:r>
      <w:proofErr w:type="gramStart"/>
      <w:r w:rsidRPr="008565FA">
        <w:rPr>
          <w:iCs/>
        </w:rPr>
        <w:t>sec</w:t>
      </w:r>
      <w:r w:rsidRPr="008565FA">
        <w:rPr>
          <w:iCs/>
          <w:vertAlign w:val="superscript"/>
        </w:rPr>
        <w:t>-1</w:t>
      </w:r>
      <w:proofErr w:type="gramEnd"/>
    </w:p>
    <w:p w14:paraId="1BA9C3CA" w14:textId="77777777" w:rsidR="0004599D" w:rsidRPr="00B039EA" w:rsidRDefault="0004599D" w:rsidP="00B039EA">
      <w:pPr>
        <w:tabs>
          <w:tab w:val="left" w:pos="-1440"/>
          <w:tab w:val="left" w:pos="-720"/>
          <w:tab w:val="left" w:pos="0"/>
          <w:tab w:val="left" w:pos="288"/>
          <w:tab w:val="left" w:pos="792"/>
          <w:tab w:val="left" w:pos="1080"/>
          <w:tab w:val="left" w:pos="1260"/>
          <w:tab w:val="left" w:pos="1440"/>
          <w:tab w:val="left" w:pos="2160"/>
          <w:tab w:val="left" w:pos="2880"/>
          <w:tab w:val="left" w:pos="3600"/>
          <w:tab w:val="left" w:pos="4320"/>
          <w:tab w:val="left" w:pos="5040"/>
          <w:tab w:val="left" w:pos="5760"/>
          <w:tab w:val="left" w:pos="6480"/>
          <w:tab w:val="left" w:pos="7200"/>
          <w:tab w:val="left" w:pos="7920"/>
        </w:tabs>
        <w:ind w:firstLine="288"/>
        <w:rPr>
          <w:iCs/>
        </w:rPr>
      </w:pPr>
      <w:r w:rsidRPr="00186D44">
        <w:tab/>
        <w:t>V</w:t>
      </w:r>
      <w:r w:rsidRPr="00186D44">
        <w:tab/>
        <w:t>=</w:t>
      </w:r>
      <w:r w:rsidRPr="00186D44">
        <w:tab/>
        <w:t xml:space="preserve">cell volume, </w:t>
      </w:r>
      <w:r w:rsidRPr="008565FA">
        <w:rPr>
          <w:iCs/>
        </w:rPr>
        <w:t>m</w:t>
      </w:r>
      <w:r w:rsidRPr="008565FA">
        <w:rPr>
          <w:iCs/>
          <w:vertAlign w:val="superscript"/>
        </w:rPr>
        <w:t>3</w:t>
      </w:r>
    </w:p>
    <w:p w14:paraId="5AC8E549" w14:textId="77777777" w:rsidR="0004599D" w:rsidRPr="00186D44" w:rsidRDefault="0004599D" w:rsidP="00B039EA">
      <w:pPr>
        <w:tabs>
          <w:tab w:val="left" w:pos="-1440"/>
          <w:tab w:val="left" w:pos="-720"/>
          <w:tab w:val="left" w:pos="0"/>
          <w:tab w:val="left" w:pos="288"/>
          <w:tab w:val="left" w:pos="792"/>
          <w:tab w:val="left" w:pos="1080"/>
          <w:tab w:val="left" w:pos="1260"/>
          <w:tab w:val="left" w:pos="1440"/>
          <w:tab w:val="left" w:pos="2160"/>
          <w:tab w:val="left" w:pos="2880"/>
          <w:tab w:val="left" w:pos="3600"/>
          <w:tab w:val="left" w:pos="4320"/>
          <w:tab w:val="left" w:pos="5040"/>
          <w:tab w:val="left" w:pos="5760"/>
          <w:tab w:val="left" w:pos="6480"/>
          <w:tab w:val="left" w:pos="7200"/>
          <w:tab w:val="left" w:pos="7920"/>
        </w:tabs>
        <w:ind w:firstLine="288"/>
      </w:pPr>
      <w:r w:rsidRPr="00186D44">
        <w:tab/>
        <w:t>g</w:t>
      </w:r>
      <w:r w:rsidRPr="00186D44">
        <w:tab/>
        <w:t>=</w:t>
      </w:r>
      <w:r w:rsidRPr="00186D44">
        <w:tab/>
        <w:t xml:space="preserve">gravitational acceleration, m </w:t>
      </w:r>
      <w:proofErr w:type="gramStart"/>
      <w:r w:rsidRPr="00186D44">
        <w:t>sec</w:t>
      </w:r>
      <w:r w:rsidRPr="00186D44">
        <w:rPr>
          <w:vertAlign w:val="superscript"/>
        </w:rPr>
        <w:t>-2</w:t>
      </w:r>
      <w:proofErr w:type="gramEnd"/>
    </w:p>
    <w:p w14:paraId="6811179B" w14:textId="77777777" w:rsidR="0004599D" w:rsidRPr="00B039EA" w:rsidRDefault="0004599D" w:rsidP="00B039EA">
      <w:pPr>
        <w:tabs>
          <w:tab w:val="left" w:pos="-1440"/>
          <w:tab w:val="left" w:pos="-720"/>
          <w:tab w:val="left" w:pos="0"/>
          <w:tab w:val="left" w:pos="288"/>
          <w:tab w:val="left" w:pos="792"/>
          <w:tab w:val="left" w:pos="1080"/>
          <w:tab w:val="left" w:pos="1260"/>
          <w:tab w:val="left" w:pos="1440"/>
          <w:tab w:val="left" w:pos="2160"/>
          <w:tab w:val="left" w:pos="2880"/>
          <w:tab w:val="left" w:pos="3600"/>
          <w:tab w:val="left" w:pos="4320"/>
          <w:tab w:val="left" w:pos="5040"/>
          <w:tab w:val="left" w:pos="5760"/>
          <w:tab w:val="left" w:pos="6480"/>
          <w:tab w:val="left" w:pos="7200"/>
          <w:tab w:val="left" w:pos="7920"/>
        </w:tabs>
        <w:ind w:firstLine="288"/>
        <w:rPr>
          <w:iCs/>
        </w:rPr>
      </w:pPr>
      <w:r w:rsidRPr="00186D44">
        <w:tab/>
        <w:t>H</w:t>
      </w:r>
      <w:r w:rsidRPr="00186D44">
        <w:tab/>
        <w:t>=</w:t>
      </w:r>
      <w:r w:rsidRPr="00186D44">
        <w:tab/>
        <w:t xml:space="preserve">maximum waterbody depth, </w:t>
      </w:r>
      <w:r w:rsidRPr="008565FA">
        <w:rPr>
          <w:iCs/>
        </w:rPr>
        <w:t>m</w:t>
      </w:r>
    </w:p>
    <w:p w14:paraId="72C37956" w14:textId="77777777" w:rsidR="0004599D" w:rsidRPr="00186D44" w:rsidRDefault="0004599D" w:rsidP="00B039EA">
      <w:pPr>
        <w:tabs>
          <w:tab w:val="left" w:pos="-1440"/>
          <w:tab w:val="left" w:pos="-720"/>
          <w:tab w:val="left" w:pos="0"/>
          <w:tab w:val="left" w:pos="288"/>
          <w:tab w:val="left" w:pos="792"/>
          <w:tab w:val="left" w:pos="1080"/>
          <w:tab w:val="left" w:pos="1260"/>
          <w:tab w:val="left" w:pos="1440"/>
          <w:tab w:val="left" w:pos="2160"/>
          <w:tab w:val="left" w:pos="2880"/>
          <w:tab w:val="left" w:pos="3600"/>
          <w:tab w:val="left" w:pos="4320"/>
          <w:tab w:val="left" w:pos="5040"/>
          <w:tab w:val="left" w:pos="5760"/>
          <w:tab w:val="left" w:pos="6480"/>
          <w:tab w:val="left" w:pos="7200"/>
          <w:tab w:val="left" w:pos="7920"/>
        </w:tabs>
        <w:ind w:firstLine="288"/>
      </w:pPr>
      <w:r w:rsidRPr="00186D44">
        <w:tab/>
      </w:r>
      <w:r w:rsidRPr="00186D44">
        <w:sym w:font="Symbol" w:char="F072"/>
      </w:r>
      <w:r w:rsidRPr="00186D44">
        <w:tab/>
        <w:t>=</w:t>
      </w:r>
      <w:r w:rsidRPr="00186D44">
        <w:tab/>
        <w:t xml:space="preserve">water density, </w:t>
      </w:r>
      <w:r w:rsidRPr="008565FA">
        <w:rPr>
          <w:iCs/>
        </w:rPr>
        <w:t>kg m</w:t>
      </w:r>
      <w:r w:rsidRPr="008565FA">
        <w:rPr>
          <w:iCs/>
          <w:vertAlign w:val="superscript"/>
        </w:rPr>
        <w:t>-3</w:t>
      </w:r>
    </w:p>
    <w:p w14:paraId="5012C4E3" w14:textId="77777777" w:rsidR="0004599D" w:rsidRPr="00B039EA" w:rsidRDefault="0004599D" w:rsidP="00B039EA">
      <w:pPr>
        <w:tabs>
          <w:tab w:val="left" w:pos="-1440"/>
          <w:tab w:val="left" w:pos="-720"/>
          <w:tab w:val="left" w:pos="0"/>
          <w:tab w:val="left" w:pos="288"/>
          <w:tab w:val="left" w:pos="792"/>
          <w:tab w:val="left" w:pos="1080"/>
          <w:tab w:val="left" w:pos="1260"/>
          <w:tab w:val="left" w:pos="1440"/>
          <w:tab w:val="left" w:pos="2160"/>
          <w:tab w:val="left" w:pos="2880"/>
          <w:tab w:val="left" w:pos="3600"/>
          <w:tab w:val="left" w:pos="4320"/>
          <w:tab w:val="left" w:pos="5040"/>
          <w:tab w:val="left" w:pos="5760"/>
          <w:tab w:val="left" w:pos="6480"/>
          <w:tab w:val="left" w:pos="7200"/>
          <w:tab w:val="left" w:pos="7920"/>
        </w:tabs>
        <w:ind w:firstLine="288"/>
        <w:rPr>
          <w:iCs/>
        </w:rPr>
      </w:pPr>
      <w:r w:rsidRPr="00186D44">
        <w:tab/>
      </w:r>
      <w:r w:rsidRPr="00186D44">
        <w:sym w:font="Symbol" w:char="F044"/>
      </w:r>
      <w:r w:rsidRPr="00186D44">
        <w:sym w:font="Symbol" w:char="F072"/>
      </w:r>
      <w:r w:rsidRPr="00186D44">
        <w:tab/>
        <w:t>=</w:t>
      </w:r>
      <w:r w:rsidRPr="00186D44">
        <w:tab/>
        <w:t xml:space="preserve">surface to bottom water density difference, </w:t>
      </w:r>
      <w:r w:rsidRPr="008565FA">
        <w:rPr>
          <w:iCs/>
        </w:rPr>
        <w:t>kg m</w:t>
      </w:r>
      <w:r w:rsidRPr="008565FA">
        <w:rPr>
          <w:iCs/>
          <w:vertAlign w:val="superscript"/>
        </w:rPr>
        <w:t>-3</w:t>
      </w:r>
    </w:p>
    <w:p w14:paraId="7B1820FD" w14:textId="77777777" w:rsidR="0004599D" w:rsidRPr="00186D44" w:rsidRDefault="0004599D" w:rsidP="00B039EA">
      <w:pPr>
        <w:tabs>
          <w:tab w:val="clear" w:pos="630"/>
          <w:tab w:val="left" w:pos="-1440"/>
          <w:tab w:val="left" w:pos="-720"/>
          <w:tab w:val="left" w:pos="0"/>
          <w:tab w:val="right" w:pos="468"/>
          <w:tab w:val="left" w:pos="612"/>
          <w:tab w:val="left" w:pos="756"/>
          <w:tab w:val="left" w:pos="1008"/>
          <w:tab w:val="left" w:pos="1260"/>
          <w:tab w:val="left" w:pos="1440"/>
          <w:tab w:val="left" w:pos="2160"/>
          <w:tab w:val="left" w:pos="2880"/>
          <w:tab w:val="left" w:pos="3600"/>
          <w:tab w:val="left" w:pos="4320"/>
          <w:tab w:val="left" w:pos="5040"/>
          <w:tab w:val="left" w:pos="5760"/>
          <w:tab w:val="left" w:pos="6480"/>
          <w:tab w:val="left" w:pos="7200"/>
          <w:tab w:val="left" w:pos="7920"/>
        </w:tabs>
      </w:pPr>
    </w:p>
    <w:p w14:paraId="67B672A8" w14:textId="72232574" w:rsidR="00E564CF" w:rsidRDefault="0004599D" w:rsidP="00B6554A">
      <w:r w:rsidRPr="00186D44">
        <w:t xml:space="preserve">This criterion does NOT guarantee numerical stability since it is based on a linearized form of the PDEs. There is no check on stability for the advective-diffusion equation since it is usually not limiting. But the advective-diffusion equation can </w:t>
      </w:r>
      <w:r w:rsidR="00B039EA">
        <w:t xml:space="preserve">also </w:t>
      </w:r>
      <w:r w:rsidRPr="00186D44">
        <w:t>become unstable.</w:t>
      </w:r>
    </w:p>
    <w:p w14:paraId="5D5994D6" w14:textId="77777777" w:rsidR="00E564CF" w:rsidRDefault="00E564CF" w:rsidP="007552CD">
      <w:r>
        <w:br w:type="page"/>
      </w:r>
    </w:p>
    <w:p w14:paraId="50AFAE9B" w14:textId="77777777" w:rsidR="0071685F" w:rsidRDefault="0071685F" w:rsidP="008565FA">
      <w:pPr>
        <w:pStyle w:val="Heading2"/>
      </w:pPr>
      <w:bookmarkStart w:id="916" w:name="_Toc48573705"/>
      <w:r>
        <w:lastRenderedPageBreak/>
        <w:t xml:space="preserve">Advective-Diffusion </w:t>
      </w:r>
      <w:r w:rsidR="00186D44">
        <w:t xml:space="preserve">Equation </w:t>
      </w:r>
      <w:r>
        <w:t>Numerical Solution</w:t>
      </w:r>
      <w:bookmarkEnd w:id="916"/>
    </w:p>
    <w:p w14:paraId="33FE0949" w14:textId="1F063ED7" w:rsidR="00186D44" w:rsidRDefault="00186D44" w:rsidP="008565FA">
      <w:pPr>
        <w:pStyle w:val="Heading3"/>
      </w:pPr>
      <w:bookmarkStart w:id="917" w:name="_Toc428694431"/>
      <w:bookmarkStart w:id="918" w:name="_Toc48573706"/>
      <w:r>
        <w:t>Characteristics of the Constituent Numerical Solution</w:t>
      </w:r>
      <w:bookmarkEnd w:id="917"/>
      <w:bookmarkEnd w:id="918"/>
    </w:p>
    <w:p w14:paraId="33B6FEE0" w14:textId="42C4F351" w:rsidR="00186D44" w:rsidRPr="00186D44" w:rsidRDefault="00836888" w:rsidP="008565FA">
      <w:pPr>
        <w:pStyle w:val="ListParagraph"/>
        <w:numPr>
          <w:ilvl w:val="0"/>
          <w:numId w:val="24"/>
        </w:numPr>
      </w:pPr>
      <w:r w:rsidRPr="00186D44">
        <w:t>The advective diffusion equation is solved by splitting the solution between h</w:t>
      </w:r>
      <w:r w:rsidR="00186D44" w:rsidRPr="00186D44">
        <w:t>orizontal and vertical transport</w:t>
      </w:r>
      <w:r>
        <w:t>.</w:t>
      </w:r>
    </w:p>
    <w:p w14:paraId="0E5CAA8C" w14:textId="5F180909" w:rsidR="00186D44" w:rsidRPr="00186D44" w:rsidRDefault="00836888" w:rsidP="008565FA">
      <w:pPr>
        <w:pStyle w:val="ListParagraph"/>
        <w:numPr>
          <w:ilvl w:val="0"/>
          <w:numId w:val="24"/>
        </w:numPr>
      </w:pPr>
      <w:r w:rsidRPr="00186D44">
        <w:t xml:space="preserve">The horizontal transport is solved explicitly where quickest (a third order numerical scheme, </w:t>
      </w:r>
      <w:r w:rsidR="00650508">
        <w:t>L</w:t>
      </w:r>
      <w:r w:rsidRPr="00186D44">
        <w:t>eonard, 1979) numerical scheme is used for horizontal explicit transport, central differences are used for diffusion</w:t>
      </w:r>
      <w:r>
        <w:t>.</w:t>
      </w:r>
    </w:p>
    <w:p w14:paraId="7FFF7BC9" w14:textId="381F80BA" w:rsidR="00186D44" w:rsidRDefault="00836888" w:rsidP="008565FA">
      <w:pPr>
        <w:pStyle w:val="ListParagraph"/>
        <w:numPr>
          <w:ilvl w:val="0"/>
          <w:numId w:val="24"/>
        </w:numPr>
      </w:pPr>
      <w:r w:rsidRPr="00186D44">
        <w:t xml:space="preserve">Vertical transport is solved using an implicit/explicit general time weighted scheme for advection and a fully implicit scheme for diffusion, simultaneous equations are solved using the </w:t>
      </w:r>
      <w:r w:rsidR="00650508">
        <w:t>T</w:t>
      </w:r>
      <w:r w:rsidRPr="00186D44">
        <w:t>homas algorithm</w:t>
      </w:r>
      <w:r>
        <w:t>.</w:t>
      </w:r>
    </w:p>
    <w:p w14:paraId="073CC7A2" w14:textId="77777777" w:rsidR="00186D44" w:rsidRDefault="00186D44" w:rsidP="00836888">
      <w:pPr>
        <w:pStyle w:val="Heading3"/>
      </w:pPr>
      <w:bookmarkStart w:id="919" w:name="_Toc428694432"/>
      <w:bookmarkStart w:id="920" w:name="_Toc48573707"/>
      <w:r>
        <w:t>Solution</w:t>
      </w:r>
      <w:bookmarkEnd w:id="919"/>
      <w:r w:rsidR="00251F3F">
        <w:t xml:space="preserve"> of Advective-Diffusion Equation</w:t>
      </w:r>
      <w:bookmarkEnd w:id="920"/>
    </w:p>
    <w:p w14:paraId="41C33DD6" w14:textId="77777777" w:rsidR="00186D44" w:rsidRPr="00186D44" w:rsidRDefault="00186D44" w:rsidP="007A3922">
      <w:r w:rsidRPr="00186D44">
        <w:t xml:space="preserve">The </w:t>
      </w:r>
      <w:r w:rsidR="00251F3F">
        <w:t xml:space="preserve">advective-diffusion </w:t>
      </w:r>
      <w:r w:rsidRPr="00186D44">
        <w:t>transport equation</w:t>
      </w:r>
    </w:p>
    <w:p w14:paraId="7A28061E" w14:textId="77777777" w:rsidR="00186D44" w:rsidRPr="00186D44" w:rsidRDefault="00186D44" w:rsidP="007A3922"/>
    <w:p w14:paraId="6C7FA2C2" w14:textId="77777777" w:rsidR="00186D44" w:rsidRPr="00186D44" w:rsidRDefault="00E108E0" w:rsidP="00127D1D">
      <w:pPr>
        <w:jc w:val="center"/>
      </w:pPr>
      <w:r w:rsidRPr="00292641">
        <w:rPr>
          <w:noProof/>
        </w:rPr>
        <w:object w:dxaOrig="7500" w:dyaOrig="960" w14:anchorId="6FE95529">
          <v:shape id="_x0000_i1049" type="#_x0000_t75" alt="" style="width:375.15pt;height:49.25pt;mso-width-percent:0;mso-height-percent:0;mso-width-percent:0;mso-height-percent:0" o:ole="">
            <v:imagedata r:id="rId580" o:title=""/>
          </v:shape>
          <o:OLEObject Type="Embed" ProgID="Equation.2" ShapeID="_x0000_i1049" DrawAspect="Content" ObjectID="_1721314938" r:id="rId581"/>
        </w:object>
      </w:r>
    </w:p>
    <w:p w14:paraId="7793E209" w14:textId="77777777" w:rsidR="00186D44" w:rsidRPr="00186D44" w:rsidRDefault="00186D44" w:rsidP="00B6554A"/>
    <w:p w14:paraId="7F537352" w14:textId="77777777" w:rsidR="00186D44" w:rsidRPr="00186D44" w:rsidRDefault="00186D44" w:rsidP="00B6554A"/>
    <w:p w14:paraId="3F7BFAF6" w14:textId="77777777" w:rsidR="00186D44" w:rsidRPr="00186D44" w:rsidRDefault="00186D44" w:rsidP="00B6554A">
      <w:r w:rsidRPr="00186D44">
        <w:t>is solved by splitting the two-dimensional FDA into 2 one-dimensional parts: (1) horizontal transport and sources/sinks and lateral inflows/outflows and (2) vertical transport. The horizontal part of the solution is</w:t>
      </w:r>
    </w:p>
    <w:p w14:paraId="1257980C" w14:textId="77777777" w:rsidR="00186D44" w:rsidRPr="00186D44" w:rsidRDefault="00186D44" w:rsidP="00B6554A"/>
    <w:p w14:paraId="4570AE52" w14:textId="77777777" w:rsidR="00DE3E9E" w:rsidRDefault="00186D44" w:rsidP="00836888">
      <w:pPr>
        <w:keepNext/>
        <w:jc w:val="center"/>
      </w:pPr>
      <w:r>
        <w:rPr>
          <w:noProof/>
        </w:rPr>
        <w:drawing>
          <wp:inline distT="0" distB="0" distL="0" distR="0" wp14:anchorId="71BB5120" wp14:editId="3A242D24">
            <wp:extent cx="4792980" cy="1707499"/>
            <wp:effectExtent l="0" t="0" r="762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582" cstate="print">
                      <a:extLst>
                        <a:ext uri="{28A0092B-C50C-407E-A947-70E740481C1C}">
                          <a14:useLocalDpi xmlns:a14="http://schemas.microsoft.com/office/drawing/2010/main" val="0"/>
                        </a:ext>
                      </a:extLst>
                    </a:blip>
                    <a:srcRect/>
                    <a:stretch>
                      <a:fillRect/>
                    </a:stretch>
                  </pic:blipFill>
                  <pic:spPr bwMode="auto">
                    <a:xfrm>
                      <a:off x="0" y="0"/>
                      <a:ext cx="4800921" cy="1710328"/>
                    </a:xfrm>
                    <a:prstGeom prst="rect">
                      <a:avLst/>
                    </a:prstGeom>
                    <a:noFill/>
                    <a:ln>
                      <a:noFill/>
                    </a:ln>
                  </pic:spPr>
                </pic:pic>
              </a:graphicData>
            </a:graphic>
          </wp:inline>
        </w:drawing>
      </w:r>
    </w:p>
    <w:p w14:paraId="0EDC4ED7" w14:textId="7E877B97" w:rsidR="00186D44" w:rsidRPr="00DE3E9E" w:rsidRDefault="00DE3E9E" w:rsidP="007A3922">
      <w:pPr>
        <w:pStyle w:val="Caption"/>
      </w:pPr>
      <w:bookmarkStart w:id="921" w:name="_Ref14089248"/>
      <w:bookmarkStart w:id="922" w:name="_Toc48573830"/>
      <w:r w:rsidRPr="00DE3E9E">
        <w:t xml:space="preserve">Figure </w:t>
      </w:r>
      <w:r w:rsidR="00000000">
        <w:fldChar w:fldCharType="begin"/>
      </w:r>
      <w:r w:rsidR="00000000">
        <w:instrText xml:space="preserve"> SEQ Figure \* ARABIC </w:instrText>
      </w:r>
      <w:r w:rsidR="00000000">
        <w:fldChar w:fldCharType="separate"/>
      </w:r>
      <w:r w:rsidR="00A95042">
        <w:rPr>
          <w:noProof/>
        </w:rPr>
        <w:t>118</w:t>
      </w:r>
      <w:r w:rsidR="00000000">
        <w:rPr>
          <w:noProof/>
        </w:rPr>
        <w:fldChar w:fldCharType="end"/>
      </w:r>
      <w:bookmarkEnd w:id="921"/>
      <w:r w:rsidRPr="00DE3E9E">
        <w:t>. Horizontal advective and diffusive transport.</w:t>
      </w:r>
      <w:bookmarkEnd w:id="922"/>
    </w:p>
    <w:p w14:paraId="34C959C9" w14:textId="77777777" w:rsidR="00186D44" w:rsidRDefault="00186D44" w:rsidP="007A3922"/>
    <w:p w14:paraId="2B863908" w14:textId="77777777" w:rsidR="00186D44" w:rsidRDefault="00186D44" w:rsidP="00C012E8"/>
    <w:p w14:paraId="5746A68C" w14:textId="77777777" w:rsidR="00186D44" w:rsidRDefault="00186D44" w:rsidP="00B6554A"/>
    <w:p w14:paraId="4C701D01" w14:textId="77777777" w:rsidR="00186D44" w:rsidRDefault="00186D44" w:rsidP="00B6554A"/>
    <w:p w14:paraId="04158888" w14:textId="77777777" w:rsidR="00DE3E9E" w:rsidRDefault="00E108E0" w:rsidP="00836888">
      <w:pPr>
        <w:jc w:val="center"/>
      </w:pPr>
      <w:r w:rsidRPr="00292641">
        <w:rPr>
          <w:noProof/>
        </w:rPr>
        <w:object w:dxaOrig="7339" w:dyaOrig="1460" w14:anchorId="026BFC86">
          <v:shape id="_x0000_i1048" type="#_x0000_t75" alt="" style="width:365.05pt;height:1in;mso-width-percent:0;mso-height-percent:0;mso-width-percent:0;mso-height-percent:0" o:ole="">
            <v:imagedata r:id="rId583" o:title=""/>
          </v:shape>
          <o:OLEObject Type="Embed" ProgID="Equation.2" ShapeID="_x0000_i1048" DrawAspect="Content" ObjectID="_1721314939" r:id="rId584"/>
        </w:object>
      </w:r>
      <w:r w:rsidR="00DE3E9E">
        <w:t>,</w:t>
      </w:r>
    </w:p>
    <w:p w14:paraId="492382BA" w14:textId="43113B68" w:rsidR="00186D44" w:rsidRPr="00186D44" w:rsidRDefault="00DE3E9E" w:rsidP="00B6554A">
      <w:r w:rsidRPr="00DE3E9E">
        <w:t xml:space="preserve">and </w:t>
      </w:r>
      <w:r>
        <w:t>the variables are</w:t>
      </w:r>
      <w:r w:rsidRPr="00DE3E9E">
        <w:t xml:space="preserve"> illustrated in </w:t>
      </w:r>
      <w:r w:rsidRPr="00127D1D">
        <w:rPr>
          <w:rStyle w:val="Figurehyperlink"/>
        </w:rPr>
        <w:fldChar w:fldCharType="begin"/>
      </w:r>
      <w:r w:rsidRPr="00127D1D">
        <w:rPr>
          <w:rStyle w:val="Figurehyperlink"/>
        </w:rPr>
        <w:instrText xml:space="preserve"> REF _Ref14089248 \h  \* MERGEFORMAT </w:instrText>
      </w:r>
      <w:r w:rsidRPr="00127D1D">
        <w:rPr>
          <w:rStyle w:val="Figurehyperlink"/>
        </w:rPr>
      </w:r>
      <w:r w:rsidRPr="00127D1D">
        <w:rPr>
          <w:rStyle w:val="Figurehyperlink"/>
        </w:rPr>
        <w:fldChar w:fldCharType="separate"/>
      </w:r>
      <w:r w:rsidR="00A95042" w:rsidRPr="00127D1D">
        <w:rPr>
          <w:rStyle w:val="Figurehyperlink"/>
        </w:rPr>
        <w:t>Figure 118</w:t>
      </w:r>
      <w:r w:rsidRPr="00127D1D">
        <w:rPr>
          <w:rStyle w:val="Figurehyperlink"/>
        </w:rPr>
        <w:fldChar w:fldCharType="end"/>
      </w:r>
      <w:r>
        <w:t xml:space="preserve">. </w:t>
      </w:r>
      <w:r w:rsidR="00186D44" w:rsidRPr="00186D44">
        <w:t xml:space="preserve">The time level * is the intermediate concentration </w:t>
      </w:r>
      <w:r>
        <w:t xml:space="preserve">(or temperature) </w:t>
      </w:r>
      <w:r w:rsidR="00186D44" w:rsidRPr="00186D44">
        <w:t>only considering horizontal fluxes, sources/sinks, and lateral inflows.  In this step the diffusion term is a central spatial difference</w:t>
      </w:r>
      <w:r w:rsidR="00836888">
        <w:t>,</w:t>
      </w:r>
      <w:r w:rsidR="00186D44" w:rsidRPr="00186D44">
        <w:t xml:space="preserve"> and the advection term uses the </w:t>
      </w:r>
      <w:r>
        <w:t>ULTIMATE/</w:t>
      </w:r>
      <w:r w:rsidR="00186D44" w:rsidRPr="00186D44">
        <w:t>QUICKEST differencing technique</w:t>
      </w:r>
      <w:r>
        <w:t xml:space="preserve"> (see discussion below)</w:t>
      </w:r>
      <w:r w:rsidR="00186D44" w:rsidRPr="00186D44">
        <w:t xml:space="preserve">. </w:t>
      </w:r>
      <w:r>
        <w:t xml:space="preserve">In Version 2, the QUICKEST scheme was introduced which </w:t>
      </w:r>
      <w:r w:rsidR="00186D44" w:rsidRPr="00186D44">
        <w:t xml:space="preserve">uses quadratic upstream differencing rather than linear upstream differencing. Cole and </w:t>
      </w:r>
      <w:proofErr w:type="spellStart"/>
      <w:r w:rsidR="00186D44" w:rsidRPr="00186D44">
        <w:t>Buchak</w:t>
      </w:r>
      <w:proofErr w:type="spellEnd"/>
      <w:r w:rsidR="00186D44" w:rsidRPr="00186D44">
        <w:t xml:space="preserve"> (1995) discuss this differencing algorithm which eliminates much of the numerical diffusion associated with upstream differencing. </w:t>
      </w:r>
    </w:p>
    <w:p w14:paraId="725AF1AF" w14:textId="77777777" w:rsidR="00186D44" w:rsidRPr="00186D44" w:rsidRDefault="00186D44" w:rsidP="00B6554A"/>
    <w:p w14:paraId="25F6B7CB" w14:textId="564C008C" w:rsidR="00186D44" w:rsidRPr="00186D44" w:rsidRDefault="00186D44" w:rsidP="00B6554A">
      <w:r w:rsidRPr="00186D44">
        <w:t>The result from this explicit computation is then used to compute the vertical transport</w:t>
      </w:r>
      <w:r w:rsidR="00DE3E9E">
        <w:t xml:space="preserve"> (see </w:t>
      </w:r>
      <w:r w:rsidR="00DE3E9E" w:rsidRPr="008565FA">
        <w:rPr>
          <w:rStyle w:val="Figurehyperlink"/>
        </w:rPr>
        <w:fldChar w:fldCharType="begin"/>
      </w:r>
      <w:r w:rsidR="00DE3E9E" w:rsidRPr="008565FA">
        <w:rPr>
          <w:rStyle w:val="Figurehyperlink"/>
        </w:rPr>
        <w:instrText xml:space="preserve"> REF _Ref14089408 \h </w:instrText>
      </w:r>
      <w:r w:rsidR="00836888">
        <w:rPr>
          <w:rStyle w:val="Figurehyperlink"/>
        </w:rPr>
        <w:instrText xml:space="preserve"> \* MERGEFORMAT </w:instrText>
      </w:r>
      <w:r w:rsidR="00DE3E9E" w:rsidRPr="008565FA">
        <w:rPr>
          <w:rStyle w:val="Figurehyperlink"/>
        </w:rPr>
      </w:r>
      <w:r w:rsidR="00DE3E9E" w:rsidRPr="008565FA">
        <w:rPr>
          <w:rStyle w:val="Figurehyperlink"/>
        </w:rPr>
        <w:fldChar w:fldCharType="separate"/>
      </w:r>
      <w:r w:rsidR="00A95042" w:rsidRPr="008565FA">
        <w:rPr>
          <w:rStyle w:val="Figurehyperlink"/>
        </w:rPr>
        <w:t>Figure 119</w:t>
      </w:r>
      <w:r w:rsidR="00DE3E9E" w:rsidRPr="008565FA">
        <w:rPr>
          <w:rStyle w:val="Figurehyperlink"/>
        </w:rPr>
        <w:fldChar w:fldCharType="end"/>
      </w:r>
      <w:r w:rsidR="00DE3E9E">
        <w:t>)</w:t>
      </w:r>
      <w:r w:rsidRPr="00186D44">
        <w:t>.</w:t>
      </w:r>
      <w:r w:rsidR="00DE3E9E">
        <w:t xml:space="preserve"> </w:t>
      </w:r>
      <w:r w:rsidRPr="00186D44">
        <w:t>The resulting FDA is put in a general time weighted scheme:</w:t>
      </w:r>
    </w:p>
    <w:p w14:paraId="04F5ABE9" w14:textId="77777777" w:rsidR="00186D44" w:rsidRDefault="00186D44" w:rsidP="00B6554A"/>
    <w:p w14:paraId="5FD0AFDB" w14:textId="77777777" w:rsidR="00DE3E9E" w:rsidRDefault="00186D44" w:rsidP="00836888">
      <w:pPr>
        <w:keepNext/>
        <w:jc w:val="center"/>
      </w:pPr>
      <w:r>
        <w:rPr>
          <w:noProof/>
        </w:rPr>
        <w:drawing>
          <wp:inline distT="0" distB="0" distL="0" distR="0" wp14:anchorId="11800842" wp14:editId="77C981FF">
            <wp:extent cx="2636520" cy="258113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2639305" cy="2583858"/>
                    </a:xfrm>
                    <a:prstGeom prst="rect">
                      <a:avLst/>
                    </a:prstGeom>
                    <a:noFill/>
                    <a:ln>
                      <a:noFill/>
                    </a:ln>
                  </pic:spPr>
                </pic:pic>
              </a:graphicData>
            </a:graphic>
          </wp:inline>
        </w:drawing>
      </w:r>
    </w:p>
    <w:p w14:paraId="63F756D3" w14:textId="0204E6D7" w:rsidR="00186D44" w:rsidRPr="00DE3E9E" w:rsidRDefault="00DE3E9E" w:rsidP="007A3922">
      <w:pPr>
        <w:pStyle w:val="Caption"/>
      </w:pPr>
      <w:bookmarkStart w:id="923" w:name="_Ref14089408"/>
      <w:bookmarkStart w:id="924" w:name="_Toc48573831"/>
      <w:r w:rsidRPr="00DE3E9E">
        <w:t xml:space="preserve">Figure </w:t>
      </w:r>
      <w:r w:rsidR="00000000">
        <w:fldChar w:fldCharType="begin"/>
      </w:r>
      <w:r w:rsidR="00000000">
        <w:instrText xml:space="preserve"> SEQ</w:instrText>
      </w:r>
      <w:r w:rsidR="00000000">
        <w:instrText xml:space="preserve"> Figure \* ARABIC </w:instrText>
      </w:r>
      <w:r w:rsidR="00000000">
        <w:fldChar w:fldCharType="separate"/>
      </w:r>
      <w:r w:rsidR="00A95042">
        <w:rPr>
          <w:noProof/>
        </w:rPr>
        <w:t>119</w:t>
      </w:r>
      <w:r w:rsidR="00000000">
        <w:rPr>
          <w:noProof/>
        </w:rPr>
        <w:fldChar w:fldCharType="end"/>
      </w:r>
      <w:bookmarkEnd w:id="923"/>
      <w:r w:rsidRPr="00DE3E9E">
        <w:t>. Vertical advective and diffusive transport.</w:t>
      </w:r>
      <w:bookmarkEnd w:id="924"/>
    </w:p>
    <w:p w14:paraId="22CAB692" w14:textId="77777777" w:rsidR="00186D44" w:rsidRDefault="00186D44" w:rsidP="007A3922"/>
    <w:p w14:paraId="55CAB151" w14:textId="77777777" w:rsidR="00186D44" w:rsidRPr="00186D44" w:rsidRDefault="00E108E0" w:rsidP="00C012E8">
      <w:r w:rsidRPr="00292641">
        <w:rPr>
          <w:noProof/>
          <w:position w:val="-66"/>
        </w:rPr>
        <w:object w:dxaOrig="8660" w:dyaOrig="1460" w14:anchorId="45AF9274">
          <v:shape id="_x0000_i1047" type="#_x0000_t75" alt="" style="width:6in;height:1in;mso-width-percent:0;mso-height-percent:0;mso-width-percent:0;mso-height-percent:0" o:ole="">
            <v:imagedata r:id="rId586" o:title=""/>
          </v:shape>
          <o:OLEObject Type="Embed" ProgID="Equation.2" ShapeID="_x0000_i1047" DrawAspect="Content" ObjectID="_1721314940" r:id="rId587"/>
        </w:object>
      </w:r>
      <w:r w:rsidR="00186D44" w:rsidRPr="00186D44">
        <w:t xml:space="preserve">where </w:t>
      </w:r>
      <w:r w:rsidR="00186D44" w:rsidRPr="00186D44">
        <w:sym w:font="Symbol" w:char="F051"/>
      </w:r>
      <w:r w:rsidR="00186D44" w:rsidRPr="00186D44">
        <w:t xml:space="preserve"> is the degree of implicitness (=0 explicit; =0.5 Crank-Nicholson; =1 fully implicit). Central differences are used for the spatial derivatives for both the vertical diffusion and vertical advection terms. This equation is applied to all vertical layers and solved using the Thomas algorithm. The model user can choose the degree of implicitness for this equation.</w:t>
      </w:r>
    </w:p>
    <w:p w14:paraId="5C0145B1" w14:textId="77777777" w:rsidR="00186D44" w:rsidRDefault="00186D44" w:rsidP="00B6554A">
      <w:pPr>
        <w:pStyle w:val="BodyText"/>
      </w:pPr>
    </w:p>
    <w:p w14:paraId="37DB8C44" w14:textId="77777777" w:rsidR="00186D44" w:rsidRDefault="00186D44" w:rsidP="00B6554A">
      <w:pPr>
        <w:pStyle w:val="Heading3"/>
      </w:pPr>
      <w:bookmarkStart w:id="925" w:name="_Toc48573708"/>
      <w:r>
        <w:lastRenderedPageBreak/>
        <w:t>Advective Transport in x and z</w:t>
      </w:r>
      <w:bookmarkEnd w:id="925"/>
    </w:p>
    <w:p w14:paraId="7CA0D4EE" w14:textId="39B3A1E9" w:rsidR="005B4780" w:rsidRDefault="005B4780" w:rsidP="00B6554A">
      <w:pPr>
        <w:pStyle w:val="BodyText"/>
      </w:pPr>
      <w:r w:rsidRPr="00433AD7">
        <w:t>The first step in the numerical solu</w:t>
      </w:r>
      <w:r w:rsidRPr="00433AD7">
        <w:softHyphen/>
        <w:t>tion is to define the computational grid (</w:t>
      </w:r>
      <w:r w:rsidRPr="00433AD7">
        <w:fldChar w:fldCharType="begin"/>
      </w:r>
      <w:r w:rsidRPr="00433AD7">
        <w:instrText xml:space="preserve"> REF _Ref532635140 \h  \* MERGEFORMAT </w:instrText>
      </w:r>
      <w:r w:rsidRPr="00433AD7">
        <w:fldChar w:fldCharType="separate"/>
      </w:r>
      <w:r w:rsidR="00A95042" w:rsidRPr="00A95042">
        <w:rPr>
          <w:rStyle w:val="Figurehyperlink"/>
        </w:rPr>
        <w:t>Figure 120</w:t>
      </w:r>
      <w:r w:rsidRPr="00433AD7">
        <w:fldChar w:fldCharType="end"/>
      </w:r>
      <w:r w:rsidRPr="00433AD7">
        <w:t xml:space="preserve">).  The grid is space-staggered since some </w:t>
      </w:r>
      <w:r>
        <w:t xml:space="preserve">state </w:t>
      </w:r>
      <w:r w:rsidRPr="00433AD7">
        <w:t>vari</w:t>
      </w:r>
      <w:r w:rsidRPr="00433AD7">
        <w:softHyphen/>
        <w:t xml:space="preserve">ables are defined at </w:t>
      </w:r>
      <w:r>
        <w:t xml:space="preserve">the segment centers and some at segment interfaces, </w:t>
      </w:r>
      <w:r w:rsidRPr="00433AD7">
        <w:t>dis</w:t>
      </w:r>
      <w:r w:rsidRPr="00433AD7">
        <w:softHyphen/>
        <w:t xml:space="preserve">placed by </w:t>
      </w:r>
      <w:proofErr w:type="spellStart"/>
      <w:r w:rsidRPr="00433AD7">
        <w:t>Δ</w:t>
      </w:r>
      <w:r w:rsidRPr="00433AD7">
        <w:fldChar w:fldCharType="begin"/>
      </w:r>
      <w:r w:rsidRPr="00433AD7">
        <w:instrText>ADVANCE \r0</w:instrText>
      </w:r>
      <w:r w:rsidRPr="00433AD7">
        <w:fldChar w:fldCharType="end"/>
      </w:r>
      <w:r w:rsidRPr="00433AD7">
        <w:t>x</w:t>
      </w:r>
      <w:proofErr w:type="spellEnd"/>
      <w:r w:rsidRPr="00433AD7">
        <w:t xml:space="preserve">/2 or </w:t>
      </w:r>
      <w:proofErr w:type="spellStart"/>
      <w:r w:rsidRPr="00433AD7">
        <w:t>Δ</w:t>
      </w:r>
      <w:r w:rsidRPr="00433AD7">
        <w:fldChar w:fldCharType="begin"/>
      </w:r>
      <w:r w:rsidRPr="00433AD7">
        <w:instrText>ADVANCE \r0</w:instrText>
      </w:r>
      <w:r w:rsidRPr="00433AD7">
        <w:fldChar w:fldCharType="end"/>
      </w:r>
      <w:r w:rsidRPr="00433AD7">
        <w:t>z</w:t>
      </w:r>
      <w:proofErr w:type="spellEnd"/>
      <w:r w:rsidRPr="00433AD7">
        <w:t>/2</w:t>
      </w:r>
      <w:r>
        <w:t xml:space="preserve"> from the segment center</w:t>
      </w:r>
      <w:r w:rsidRPr="00433AD7">
        <w:t>.  The grid dis</w:t>
      </w:r>
      <w:r w:rsidRPr="00433AD7">
        <w:softHyphen/>
        <w:t>cretizes a waterbody into computa</w:t>
      </w:r>
      <w:r w:rsidRPr="00433AD7">
        <w:softHyphen/>
        <w:t>tional cells whose locations are defined by their segment [I] and layer num</w:t>
      </w:r>
      <w:r w:rsidRPr="00433AD7">
        <w:softHyphen/>
        <w:t>ber [K], i.e., cell (</w:t>
      </w:r>
      <w:proofErr w:type="gramStart"/>
      <w:r w:rsidRPr="00433AD7">
        <w:t>K,I</w:t>
      </w:r>
      <w:proofErr w:type="gramEnd"/>
      <w:r w:rsidRPr="00433AD7">
        <w:t>).  Variables defined at the bound</w:t>
      </w:r>
      <w:r w:rsidRPr="00433AD7">
        <w:softHyphen/>
        <w:t>ary include the horizontal and vertical velocities,</w:t>
      </w:r>
      <w:r w:rsidRPr="00433AD7">
        <w:rPr>
          <w:i/>
          <w:iCs/>
        </w:rPr>
        <w:t xml:space="preserve"> U</w:t>
      </w:r>
      <w:r w:rsidRPr="00433AD7">
        <w:t xml:space="preserve"> and </w:t>
      </w:r>
      <w:r w:rsidRPr="00433AD7">
        <w:rPr>
          <w:i/>
          <w:iCs/>
        </w:rPr>
        <w:t>W</w:t>
      </w:r>
      <w:r w:rsidRPr="00433AD7">
        <w:t xml:space="preserve">, longitudinal eddy viscosity and diffusivity, </w:t>
      </w:r>
      <w:r w:rsidRPr="00433AD7">
        <w:fldChar w:fldCharType="begin"/>
      </w:r>
      <w:r w:rsidRPr="00433AD7">
        <w:instrText>ADVANCE \r1</w:instrText>
      </w:r>
      <w:r w:rsidRPr="00433AD7">
        <w:fldChar w:fldCharType="end"/>
      </w:r>
      <w:r w:rsidRPr="00433AD7">
        <w:rPr>
          <w:i/>
          <w:iCs/>
        </w:rPr>
        <w:t>A</w:t>
      </w:r>
      <w:r w:rsidRPr="00433AD7">
        <w:rPr>
          <w:i/>
          <w:iCs/>
          <w:vertAlign w:val="subscript"/>
        </w:rPr>
        <w:t>x</w:t>
      </w:r>
      <w:r w:rsidRPr="00433AD7">
        <w:t xml:space="preserve"> and </w:t>
      </w:r>
      <w:r w:rsidRPr="00433AD7">
        <w:fldChar w:fldCharType="begin"/>
      </w:r>
      <w:r w:rsidRPr="00433AD7">
        <w:instrText>ADVANCE \r1</w:instrText>
      </w:r>
      <w:r w:rsidRPr="00433AD7">
        <w:fldChar w:fldCharType="end"/>
      </w:r>
      <w:r w:rsidRPr="00433AD7">
        <w:rPr>
          <w:i/>
          <w:iCs/>
        </w:rPr>
        <w:t>D</w:t>
      </w:r>
      <w:r w:rsidRPr="00433AD7">
        <w:rPr>
          <w:i/>
          <w:iCs/>
          <w:vertAlign w:val="subscript"/>
        </w:rPr>
        <w:t>x</w:t>
      </w:r>
      <w:r w:rsidRPr="00433AD7">
        <w:t xml:space="preserve">, vertical eddy viscosity and diffusivity, </w:t>
      </w:r>
      <w:r w:rsidRPr="00433AD7">
        <w:fldChar w:fldCharType="begin"/>
      </w:r>
      <w:r w:rsidRPr="00433AD7">
        <w:instrText>ADVANCE \r1</w:instrText>
      </w:r>
      <w:r w:rsidRPr="00433AD7">
        <w:fldChar w:fldCharType="end"/>
      </w:r>
      <w:r w:rsidRPr="00433AD7">
        <w:rPr>
          <w:i/>
          <w:iCs/>
        </w:rPr>
        <w:t>A</w:t>
      </w:r>
      <w:r w:rsidRPr="00433AD7">
        <w:rPr>
          <w:i/>
          <w:iCs/>
          <w:vertAlign w:val="subscript"/>
        </w:rPr>
        <w:t>z</w:t>
      </w:r>
      <w:r w:rsidRPr="00433AD7">
        <w:t xml:space="preserve"> and </w:t>
      </w:r>
      <w:proofErr w:type="spellStart"/>
      <w:r w:rsidRPr="00433AD7">
        <w:rPr>
          <w:i/>
          <w:iCs/>
        </w:rPr>
        <w:t>D</w:t>
      </w:r>
      <w:r w:rsidRPr="00433AD7">
        <w:rPr>
          <w:i/>
          <w:iCs/>
          <w:vertAlign w:val="subscript"/>
        </w:rPr>
        <w:t>z</w:t>
      </w:r>
      <w:proofErr w:type="spellEnd"/>
      <w:r w:rsidRPr="00433AD7">
        <w:t>, and inter</w:t>
      </w:r>
      <w:r w:rsidRPr="00433AD7">
        <w:softHyphen/>
        <w:t xml:space="preserve">nal shear stress </w:t>
      </w:r>
      <w:proofErr w:type="spellStart"/>
      <w:r w:rsidRPr="00433AD7">
        <w:rPr>
          <w:i/>
          <w:iCs/>
        </w:rPr>
        <w:t>τ</w:t>
      </w:r>
      <w:r w:rsidRPr="00433AD7">
        <w:rPr>
          <w:i/>
          <w:iCs/>
          <w:vertAlign w:val="subscript"/>
        </w:rPr>
        <w:t>x</w:t>
      </w:r>
      <w:proofErr w:type="spellEnd"/>
      <w:r w:rsidRPr="00433AD7">
        <w:t xml:space="preserve">.  The density, </w:t>
      </w:r>
      <w:r w:rsidRPr="00433AD7">
        <w:rPr>
          <w:i/>
          <w:iCs/>
        </w:rPr>
        <w:t>ρ</w:t>
      </w:r>
      <w:r w:rsidRPr="00433AD7">
        <w:t xml:space="preserve">, temperature, </w:t>
      </w:r>
      <w:r w:rsidRPr="00433AD7">
        <w:rPr>
          <w:i/>
          <w:iCs/>
        </w:rPr>
        <w:t>T</w:t>
      </w:r>
      <w:r w:rsidRPr="00433AD7">
        <w:t xml:space="preserve">, constituent concentration, </w:t>
      </w:r>
      <w:r w:rsidRPr="00433AD7">
        <w:fldChar w:fldCharType="begin"/>
      </w:r>
      <w:r w:rsidRPr="00433AD7">
        <w:instrText>ADVANCE \r1</w:instrText>
      </w:r>
      <w:r w:rsidRPr="00433AD7">
        <w:fldChar w:fldCharType="end"/>
      </w:r>
      <w:r w:rsidRPr="00433AD7">
        <w:t xml:space="preserve">Ф, pressure, </w:t>
      </w:r>
      <w:r w:rsidRPr="00433AD7">
        <w:fldChar w:fldCharType="begin"/>
      </w:r>
      <w:r w:rsidRPr="00433AD7">
        <w:instrText>ADVANCE \r1</w:instrText>
      </w:r>
      <w:r w:rsidRPr="00433AD7">
        <w:fldChar w:fldCharType="end"/>
      </w:r>
      <w:r w:rsidRPr="00433AD7">
        <w:rPr>
          <w:i/>
          <w:iCs/>
        </w:rPr>
        <w:t>P</w:t>
      </w:r>
      <w:r w:rsidRPr="00433AD7">
        <w:t xml:space="preserve">, and average cell width, </w:t>
      </w:r>
      <w:r w:rsidRPr="00433AD7">
        <w:rPr>
          <w:i/>
          <w:iCs/>
        </w:rPr>
        <w:fldChar w:fldCharType="begin"/>
      </w:r>
      <w:r w:rsidRPr="00433AD7">
        <w:rPr>
          <w:i/>
          <w:iCs/>
        </w:rPr>
        <w:instrText>ADVANCE \r1</w:instrText>
      </w:r>
      <w:r w:rsidRPr="00433AD7">
        <w:rPr>
          <w:i/>
          <w:iCs/>
        </w:rPr>
        <w:fldChar w:fldCharType="end"/>
      </w:r>
      <w:r w:rsidRPr="00433AD7">
        <w:rPr>
          <w:i/>
          <w:iCs/>
        </w:rPr>
        <w:t>B</w:t>
      </w:r>
      <w:r w:rsidRPr="00433AD7">
        <w:t xml:space="preserve"> are defined at the cell center.</w:t>
      </w:r>
    </w:p>
    <w:p w14:paraId="4115B28F" w14:textId="77777777" w:rsidR="005B4780" w:rsidRPr="00433AD7" w:rsidRDefault="005B4780" w:rsidP="00B6554A">
      <w:pPr>
        <w:pStyle w:val="BodyText"/>
      </w:pPr>
      <w:r w:rsidRPr="00433AD7">
        <w:t>Since the constitu</w:t>
      </w:r>
      <w:r w:rsidRPr="00433AD7">
        <w:softHyphen/>
        <w:t>ent concentra</w:t>
      </w:r>
      <w:r w:rsidRPr="00433AD7">
        <w:softHyphen/>
        <w:t>tion is defined at the center and velocities are de</w:t>
      </w:r>
      <w:r w:rsidRPr="00433AD7">
        <w:softHyphen/>
        <w:t>fined at the boun</w:t>
      </w:r>
      <w:r w:rsidRPr="00433AD7">
        <w:softHyphen/>
        <w:t>daries, spatial aver</w:t>
      </w:r>
      <w:r w:rsidRPr="00433AD7">
        <w:softHyphen/>
        <w:t xml:space="preserve">aging of velocities is not required to determine </w:t>
      </w:r>
      <w:r>
        <w:t>fluxes into or out of the control volume at a fixed time level</w:t>
      </w:r>
      <w:r w:rsidRPr="00433AD7">
        <w:t>. In addition, the horizontal velocity is surrounded by a cell with water surface elevations and densities defined on either side.  Thus, the horizontal velocity is computed from horizontal gradients of the surface slope and densities without requiring spatial averaging of these vari</w:t>
      </w:r>
      <w:r w:rsidRPr="00433AD7">
        <w:softHyphen/>
        <w:t>ables.</w:t>
      </w:r>
    </w:p>
    <w:p w14:paraId="786FFAC7" w14:textId="2EBE9104" w:rsidR="005B4780" w:rsidRPr="00433AD7" w:rsidRDefault="005B4780" w:rsidP="00B6554A">
      <w:pPr>
        <w:pStyle w:val="BodyText"/>
      </w:pPr>
      <w:r w:rsidRPr="00433AD7">
        <w:t xml:space="preserve">The geometry is specified by a cell width, </w:t>
      </w:r>
      <w:r w:rsidRPr="00433AD7">
        <w:rPr>
          <w:i/>
          <w:iCs/>
        </w:rPr>
        <w:t>B</w:t>
      </w:r>
      <w:r w:rsidRPr="00433AD7">
        <w:t>, thickness</w:t>
      </w:r>
      <w:r w:rsidR="008A639A">
        <w:t>,</w:t>
      </w:r>
      <w:r>
        <w:t xml:space="preserve"> or vertical grid spacing</w:t>
      </w:r>
      <w:r w:rsidRPr="00433AD7">
        <w:t xml:space="preserve">, </w:t>
      </w:r>
      <w:r w:rsidRPr="00433AD7">
        <w:rPr>
          <w:i/>
          <w:iCs/>
        </w:rPr>
        <w:t>H</w:t>
      </w:r>
      <w:r w:rsidR="00DE3E9E">
        <w:rPr>
          <w:i/>
          <w:iCs/>
        </w:rPr>
        <w:t xml:space="preserve"> or </w:t>
      </w:r>
      <w:proofErr w:type="spellStart"/>
      <w:r w:rsidR="00DE3E9E" w:rsidRPr="00433AD7">
        <w:t>Δ</w:t>
      </w:r>
      <w:r w:rsidR="00DE3E9E" w:rsidRPr="00433AD7">
        <w:fldChar w:fldCharType="begin"/>
      </w:r>
      <w:r w:rsidR="00DE3E9E" w:rsidRPr="00433AD7">
        <w:instrText>ADVANCE \r0</w:instrText>
      </w:r>
      <w:r w:rsidR="00DE3E9E" w:rsidRPr="00433AD7">
        <w:fldChar w:fldCharType="end"/>
      </w:r>
      <w:r w:rsidR="00DE3E9E" w:rsidRPr="00433AD7">
        <w:t>z</w:t>
      </w:r>
      <w:proofErr w:type="spellEnd"/>
      <w:r w:rsidRPr="00433AD7">
        <w:t xml:space="preserve">, and length, </w:t>
      </w:r>
      <w:proofErr w:type="spellStart"/>
      <w:r w:rsidRPr="00433AD7">
        <w:rPr>
          <w:i/>
          <w:iCs/>
        </w:rPr>
        <w:t>Δx</w:t>
      </w:r>
      <w:proofErr w:type="spellEnd"/>
      <w:r w:rsidRPr="00433AD7">
        <w:t xml:space="preserve">. Several additional geometric variables are used in the calculations.  These </w:t>
      </w:r>
      <w:r>
        <w:t xml:space="preserve">additional variables </w:t>
      </w:r>
      <w:r w:rsidRPr="00433AD7">
        <w:t>include the average cross-sectional area between two cells (</w:t>
      </w:r>
      <w:proofErr w:type="spellStart"/>
      <w:proofErr w:type="gramStart"/>
      <w:r w:rsidRPr="00433AD7">
        <w:t>k,i</w:t>
      </w:r>
      <w:proofErr w:type="spellEnd"/>
      <w:proofErr w:type="gramEnd"/>
      <w:r w:rsidRPr="00433AD7">
        <w:t>) and (k,i+1)</w:t>
      </w:r>
      <w:r>
        <w:t>:</w:t>
      </w:r>
    </w:p>
    <w:p w14:paraId="7AF49488" w14:textId="03A81424" w:rsidR="005B4780" w:rsidRPr="00B7030B" w:rsidRDefault="005B4780" w:rsidP="005B4780">
      <w:pPr>
        <w:pStyle w:val="equation"/>
        <w:rPr>
          <w:rFonts w:asciiTheme="minorHAnsi" w:hAnsiTheme="minorHAnsi"/>
        </w:rPr>
      </w:pPr>
      <w:r w:rsidRPr="00B7030B">
        <w:rPr>
          <w:rFonts w:asciiTheme="minorHAnsi" w:hAnsiTheme="minorHAnsi"/>
        </w:rPr>
        <w:tab/>
      </w:r>
      <w:r w:rsidR="00E108E0" w:rsidRPr="00E108E0">
        <w:rPr>
          <w:rFonts w:asciiTheme="minorHAnsi" w:hAnsiTheme="minorHAnsi"/>
          <w:noProof/>
          <w:position w:val="-24"/>
        </w:rPr>
        <w:object w:dxaOrig="2620" w:dyaOrig="620" w14:anchorId="01A3CDAF">
          <v:shape id="_x0000_i1046" type="#_x0000_t75" alt="" style="width:162.3pt;height:30.3pt;mso-width-percent:0;mso-height-percent:0;mso-width-percent:0;mso-height-percent:0" o:ole="" fillcolor="window">
            <v:imagedata r:id="rId588" o:title=""/>
          </v:shape>
          <o:OLEObject Type="Embed" ProgID="Equation.3" ShapeID="_x0000_i1046" DrawAspect="Content" ObjectID="_1721314941" r:id="rId589"/>
        </w:object>
      </w:r>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5</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45</w:t>
      </w:r>
      <w:r w:rsidR="00A41B27">
        <w:rPr>
          <w:rStyle w:val="EquationCaption"/>
          <w:rFonts w:asciiTheme="minorHAnsi" w:hAnsiTheme="minorHAnsi"/>
        </w:rPr>
        <w:fldChar w:fldCharType="end"/>
      </w:r>
      <w:r w:rsidRPr="00B7030B">
        <w:rPr>
          <w:rStyle w:val="EquationCaption"/>
          <w:rFonts w:asciiTheme="minorHAnsi" w:hAnsiTheme="minorHAnsi"/>
        </w:rPr>
        <w:t>)</w:t>
      </w:r>
    </w:p>
    <w:p w14:paraId="13F32982" w14:textId="77777777" w:rsidR="005B4780" w:rsidRPr="00AA33D5" w:rsidRDefault="005B4780" w:rsidP="007A3922">
      <w:pPr>
        <w:pStyle w:val="BodyText"/>
      </w:pPr>
      <w:r w:rsidRPr="00AA33D5">
        <w:t>the average widths between two cells (</w:t>
      </w:r>
      <w:proofErr w:type="spellStart"/>
      <w:proofErr w:type="gramStart"/>
      <w:r w:rsidRPr="00AA33D5">
        <w:t>k,i</w:t>
      </w:r>
      <w:proofErr w:type="spellEnd"/>
      <w:proofErr w:type="gramEnd"/>
      <w:r w:rsidRPr="00AA33D5">
        <w:t>) and (k+1,i)</w:t>
      </w:r>
      <w:r>
        <w:t>:</w:t>
      </w:r>
    </w:p>
    <w:p w14:paraId="728C1CB1" w14:textId="15EBB310" w:rsidR="005B4780" w:rsidRDefault="005B4780" w:rsidP="005B4780">
      <w:pPr>
        <w:pStyle w:val="equation"/>
        <w:rPr>
          <w:rStyle w:val="EquationCaption"/>
          <w:rFonts w:asciiTheme="minorHAnsi" w:hAnsiTheme="minorHAnsi"/>
        </w:rPr>
      </w:pPr>
      <w:r w:rsidRPr="00B7030B">
        <w:rPr>
          <w:rFonts w:asciiTheme="minorHAnsi" w:hAnsiTheme="minorHAnsi"/>
        </w:rPr>
        <w:tab/>
      </w:r>
      <w:r w:rsidR="00E108E0" w:rsidRPr="00E108E0">
        <w:rPr>
          <w:rFonts w:asciiTheme="minorHAnsi" w:hAnsiTheme="minorHAnsi"/>
          <w:noProof/>
          <w:position w:val="-24"/>
        </w:rPr>
        <w:object w:dxaOrig="1780" w:dyaOrig="620" w14:anchorId="0C044E21">
          <v:shape id="_x0000_i1045" type="#_x0000_t75" alt="" style="width:89.7pt;height:34.1pt;mso-width-percent:0;mso-height-percent:0;mso-width-percent:0;mso-height-percent:0" o:ole="" fillcolor="window">
            <v:imagedata r:id="rId590" o:title=""/>
          </v:shape>
          <o:OLEObject Type="Embed" ProgID="Equation.3" ShapeID="_x0000_i1045" DrawAspect="Content" ObjectID="_1721314942" r:id="rId591"/>
        </w:object>
      </w:r>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5</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46</w:t>
      </w:r>
      <w:r w:rsidR="00A41B27">
        <w:rPr>
          <w:rStyle w:val="EquationCaption"/>
          <w:rFonts w:asciiTheme="minorHAnsi" w:hAnsiTheme="minorHAnsi"/>
        </w:rPr>
        <w:fldChar w:fldCharType="end"/>
      </w:r>
      <w:r w:rsidRPr="00B7030B">
        <w:rPr>
          <w:rStyle w:val="EquationCaption"/>
          <w:rFonts w:asciiTheme="minorHAnsi" w:hAnsiTheme="minorHAnsi"/>
        </w:rPr>
        <w:t>)</w:t>
      </w:r>
    </w:p>
    <w:p w14:paraId="0435A28C" w14:textId="77777777" w:rsidR="00DE3E9E" w:rsidRPr="00AA33D5" w:rsidRDefault="00DE3E9E" w:rsidP="007A3922">
      <w:pPr>
        <w:pStyle w:val="BodyText"/>
      </w:pPr>
      <w:r w:rsidRPr="00AA33D5">
        <w:t>and the average layer thickness between layers k and k+1</w:t>
      </w:r>
      <w:r>
        <w:t>:</w:t>
      </w:r>
    </w:p>
    <w:p w14:paraId="18A98C3C" w14:textId="2753F77A" w:rsidR="00DE3E9E" w:rsidRPr="00B7030B" w:rsidRDefault="00DE3E9E" w:rsidP="00DE3E9E">
      <w:pPr>
        <w:pStyle w:val="equation"/>
        <w:rPr>
          <w:rFonts w:asciiTheme="minorHAnsi" w:hAnsiTheme="minorHAnsi"/>
        </w:rPr>
      </w:pPr>
      <w:r w:rsidRPr="00B7030B">
        <w:rPr>
          <w:rFonts w:asciiTheme="minorHAnsi" w:hAnsiTheme="minorHAnsi"/>
        </w:rPr>
        <w:tab/>
      </w:r>
      <w:r w:rsidR="00E108E0" w:rsidRPr="00E108E0">
        <w:rPr>
          <w:rFonts w:asciiTheme="minorHAnsi" w:hAnsiTheme="minorHAnsi"/>
          <w:noProof/>
          <w:position w:val="-24"/>
        </w:rPr>
        <w:object w:dxaOrig="1780" w:dyaOrig="620" w14:anchorId="274DB975">
          <v:shape id="_x0000_i1044" type="#_x0000_t75" alt="" style="width:87.15pt;height:30.3pt;mso-width-percent:0;mso-height-percent:0;mso-width-percent:0;mso-height-percent:0" o:ole="" fillcolor="window">
            <v:imagedata r:id="rId592" o:title=""/>
          </v:shape>
          <o:OLEObject Type="Embed" ProgID="Equation.3" ShapeID="_x0000_i1044" DrawAspect="Content" ObjectID="_1721314943" r:id="rId593"/>
        </w:object>
      </w:r>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5</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47</w:t>
      </w:r>
      <w:r w:rsidR="00A41B27">
        <w:rPr>
          <w:rStyle w:val="EquationCaption"/>
          <w:rFonts w:asciiTheme="minorHAnsi" w:hAnsiTheme="minorHAnsi"/>
        </w:rPr>
        <w:fldChar w:fldCharType="end"/>
      </w:r>
      <w:r w:rsidRPr="00B7030B">
        <w:rPr>
          <w:rStyle w:val="EquationCaption"/>
          <w:rFonts w:asciiTheme="minorHAnsi" w:hAnsiTheme="minorHAnsi"/>
        </w:rPr>
        <w:t>)</w:t>
      </w:r>
    </w:p>
    <w:p w14:paraId="3B759631" w14:textId="2B9A2CF9" w:rsidR="00DE3E9E" w:rsidRPr="00AA33D5" w:rsidRDefault="00DE3E9E" w:rsidP="007A3922">
      <w:pPr>
        <w:pStyle w:val="BodyText"/>
      </w:pPr>
      <w:r w:rsidRPr="00AA33D5">
        <w:t>The numerical procedure for solving the six unknowns at each timestep is to first compute water surface elevations.  With the new surface elevations, new horizon</w:t>
      </w:r>
      <w:r w:rsidRPr="00AA33D5">
        <w:softHyphen/>
        <w:t>tal velocities can be computed.  With new horizontal velocities, the vertical veloci</w:t>
      </w:r>
      <w:r w:rsidRPr="00AA33D5">
        <w:softHyphen/>
        <w:t>ties can be found from continuity. Using new horizontal and verti</w:t>
      </w:r>
      <w:r w:rsidRPr="00AA33D5">
        <w:softHyphen/>
        <w:t>cal velocities, the water surface elevation equa</w:t>
      </w:r>
      <w:r w:rsidRPr="00AA33D5">
        <w:softHyphen/>
        <w:t xml:space="preserve">tion can be solved for </w:t>
      </w:r>
      <w:r w:rsidRPr="00AA33D5">
        <w:rPr>
          <w:i/>
          <w:iCs/>
        </w:rPr>
        <w:t>η</w:t>
      </w:r>
      <w:r>
        <w:t xml:space="preserve"> simultaneously for a model branch</w:t>
      </w:r>
      <w:r w:rsidRPr="00AA33D5">
        <w:t xml:space="preserve">.  The solution for </w:t>
      </w:r>
      <w:r w:rsidRPr="00AA33D5">
        <w:rPr>
          <w:i/>
          <w:iCs/>
        </w:rPr>
        <w:t>η</w:t>
      </w:r>
      <w:r w:rsidRPr="00AA33D5">
        <w:t xml:space="preserve"> is thus spatially implicit at the same time level and elimi</w:t>
      </w:r>
      <w:r w:rsidRPr="00AA33D5">
        <w:softHyphen/>
        <w:t>nates the surface gravity wave speed criteri</w:t>
      </w:r>
      <w:r w:rsidRPr="00AA33D5">
        <w:softHyphen/>
        <w:t>on</w:t>
      </w:r>
      <w:r w:rsidR="000860F0">
        <w:t>:</w:t>
      </w:r>
    </w:p>
    <w:p w14:paraId="290F98B7" w14:textId="26703BAD" w:rsidR="00DE3E9E" w:rsidRPr="00B7030B" w:rsidRDefault="00DE3E9E" w:rsidP="00DE3E9E">
      <w:pPr>
        <w:pStyle w:val="equation"/>
        <w:rPr>
          <w:rFonts w:asciiTheme="minorHAnsi" w:hAnsiTheme="minorHAnsi"/>
        </w:rPr>
      </w:pPr>
      <w:r w:rsidRPr="00B7030B">
        <w:rPr>
          <w:rFonts w:asciiTheme="minorHAnsi" w:hAnsiTheme="minorHAnsi"/>
        </w:rPr>
        <w:tab/>
      </w:r>
      <m:oMath>
        <m:r>
          <w:rPr>
            <w:rFonts w:ascii="Cambria Math" w:hAnsi="Cambria Math"/>
          </w:rPr>
          <m:t>∆t&lt;</m:t>
        </m:r>
        <m:f>
          <m:fPr>
            <m:ctrlPr>
              <w:rPr>
                <w:rFonts w:ascii="Cambria Math" w:hAnsi="Cambria Math"/>
                <w:i/>
              </w:rPr>
            </m:ctrlPr>
          </m:fPr>
          <m:num>
            <m:r>
              <w:rPr>
                <w:rFonts w:ascii="Cambria Math" w:hAnsi="Cambria Math"/>
              </w:rPr>
              <m:t>∆x</m:t>
            </m:r>
          </m:num>
          <m:den>
            <m:rad>
              <m:radPr>
                <m:degHide m:val="1"/>
                <m:ctrlPr>
                  <w:rPr>
                    <w:rFonts w:ascii="Cambria Math" w:hAnsi="Cambria Math"/>
                    <w:i/>
                  </w:rPr>
                </m:ctrlPr>
              </m:radPr>
              <m:deg/>
              <m:e>
                <m:r>
                  <w:rPr>
                    <w:rFonts w:ascii="Cambria Math" w:hAnsi="Cambria Math"/>
                  </w:rPr>
                  <m:t>g</m:t>
                </m:r>
                <m:sSub>
                  <m:sSubPr>
                    <m:ctrlPr>
                      <w:rPr>
                        <w:rFonts w:ascii="Cambria Math" w:hAnsi="Cambria Math"/>
                        <w:i/>
                      </w:rPr>
                    </m:ctrlPr>
                  </m:sSubPr>
                  <m:e>
                    <m:r>
                      <w:rPr>
                        <w:rFonts w:ascii="Cambria Math" w:hAnsi="Cambria Math"/>
                      </w:rPr>
                      <m:t>H</m:t>
                    </m:r>
                  </m:e>
                  <m:sub>
                    <m:r>
                      <w:rPr>
                        <w:rFonts w:ascii="Cambria Math" w:hAnsi="Cambria Math"/>
                      </w:rPr>
                      <m:t>max</m:t>
                    </m:r>
                  </m:sub>
                </m:sSub>
              </m:e>
            </m:rad>
          </m:den>
        </m:f>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5</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48</w:t>
      </w:r>
      <w:r w:rsidR="00A41B27">
        <w:rPr>
          <w:rStyle w:val="EquationCaption"/>
          <w:rFonts w:asciiTheme="minorHAnsi" w:hAnsiTheme="minorHAnsi"/>
        </w:rPr>
        <w:fldChar w:fldCharType="end"/>
      </w:r>
      <w:r w:rsidRPr="00B7030B">
        <w:rPr>
          <w:rStyle w:val="EquationCaption"/>
          <w:rFonts w:asciiTheme="minorHAnsi" w:hAnsiTheme="minorHAnsi"/>
        </w:rPr>
        <w:t>)</w:t>
      </w:r>
    </w:p>
    <w:p w14:paraId="56625FD3" w14:textId="54BC1849" w:rsidR="00DE3E9E" w:rsidRPr="00B7030B" w:rsidRDefault="000860F0" w:rsidP="007A3922">
      <w:pPr>
        <w:pStyle w:val="BodyText"/>
      </w:pPr>
      <w:r>
        <w:t>This criterion</w:t>
      </w:r>
      <w:r w:rsidRPr="00AA33D5">
        <w:t xml:space="preserve"> </w:t>
      </w:r>
      <w:r w:rsidR="00DE3E9E" w:rsidRPr="00AA33D5">
        <w:t>can seriously limit timesteps in deep waterbodies.</w:t>
      </w:r>
      <w:r w:rsidR="00DE3E9E">
        <w:t xml:space="preserve"> Then the temperature and </w:t>
      </w:r>
      <w:r w:rsidR="00DE3E9E" w:rsidRPr="00AA33D5">
        <w:t>constituent concen</w:t>
      </w:r>
      <w:r w:rsidR="00DE3E9E" w:rsidRPr="00AA33D5">
        <w:softHyphen/>
        <w:t>trations are comput</w:t>
      </w:r>
      <w:r w:rsidR="00DE3E9E" w:rsidRPr="00AA33D5">
        <w:softHyphen/>
        <w:t xml:space="preserve">ed from the </w:t>
      </w:r>
      <w:r w:rsidR="00DE3E9E">
        <w:t xml:space="preserve">energy and </w:t>
      </w:r>
      <w:r w:rsidR="00DE3E9E" w:rsidRPr="00AA33D5">
        <w:t xml:space="preserve">constituent </w:t>
      </w:r>
      <w:r w:rsidR="00DE3E9E">
        <w:t xml:space="preserve">mass </w:t>
      </w:r>
      <w:r w:rsidR="00DE3E9E" w:rsidRPr="00AA33D5">
        <w:t>bal</w:t>
      </w:r>
      <w:r w:rsidR="00DE3E9E" w:rsidRPr="00AA33D5">
        <w:softHyphen/>
        <w:t>ance</w:t>
      </w:r>
      <w:r w:rsidR="00DE3E9E">
        <w:t xml:space="preserve"> equations</w:t>
      </w:r>
      <w:r w:rsidR="00DE3E9E" w:rsidRPr="00AA33D5">
        <w:t>.</w:t>
      </w:r>
      <w:r w:rsidR="00DE3E9E">
        <w:t xml:space="preserve"> </w:t>
      </w:r>
      <w:r w:rsidR="00DE3E9E" w:rsidRPr="00AA33D5">
        <w:t xml:space="preserve">  </w:t>
      </w:r>
    </w:p>
    <w:p w14:paraId="1702F619" w14:textId="77777777" w:rsidR="00DE3E9E" w:rsidRPr="00B7030B" w:rsidRDefault="00DE3E9E" w:rsidP="00DE3E9E">
      <w:pPr>
        <w:pStyle w:val="equation"/>
        <w:jc w:val="left"/>
        <w:rPr>
          <w:rFonts w:asciiTheme="minorHAnsi" w:hAnsiTheme="minorHAnsi"/>
        </w:rPr>
      </w:pPr>
    </w:p>
    <w:p w14:paraId="67A7EBC1" w14:textId="77777777" w:rsidR="005B4780" w:rsidRPr="00B7030B" w:rsidRDefault="00E108E0" w:rsidP="007A3922">
      <w:pPr>
        <w:pStyle w:val="Graph"/>
      </w:pPr>
      <w:r w:rsidRPr="00F749E5">
        <w:rPr>
          <w:noProof/>
        </w:rPr>
        <w:object w:dxaOrig="4915" w:dyaOrig="5328" w14:anchorId="5AFC934A">
          <v:shape id="_x0000_i1043" type="#_x0000_t75" alt="" style="width:344.85pt;height:372pt;mso-width-percent:0;mso-height-percent:0;mso-width-percent:0;mso-height-percent:0" o:ole="">
            <v:imagedata r:id="rId594" o:title=""/>
          </v:shape>
          <o:OLEObject Type="Embed" ProgID="Excel.Sheet.8" ShapeID="_x0000_i1043" DrawAspect="Content" ObjectID="_1721314944" r:id="rId595"/>
        </w:object>
      </w:r>
    </w:p>
    <w:p w14:paraId="300C40AD" w14:textId="01B07739" w:rsidR="005B4780" w:rsidRPr="00433AD7" w:rsidRDefault="005B4780" w:rsidP="007A3922">
      <w:pPr>
        <w:pStyle w:val="Figurecaption"/>
      </w:pPr>
      <w:bookmarkStart w:id="926" w:name="_Ref532635140"/>
      <w:bookmarkStart w:id="927" w:name="_Toc523896612"/>
      <w:bookmarkStart w:id="928" w:name="_Toc48573832"/>
      <w:r w:rsidRPr="00433AD7">
        <w:t xml:space="preserve">Figure </w:t>
      </w:r>
      <w:r w:rsidR="00000000">
        <w:fldChar w:fldCharType="begin"/>
      </w:r>
      <w:r w:rsidR="00000000">
        <w:instrText xml:space="preserve"> SEQ Figure \* ARABIC </w:instrText>
      </w:r>
      <w:r w:rsidR="00000000">
        <w:fldChar w:fldCharType="separate"/>
      </w:r>
      <w:r w:rsidR="00A95042">
        <w:rPr>
          <w:noProof/>
        </w:rPr>
        <w:t>120</w:t>
      </w:r>
      <w:r w:rsidR="00000000">
        <w:rPr>
          <w:noProof/>
        </w:rPr>
        <w:fldChar w:fldCharType="end"/>
      </w:r>
      <w:bookmarkEnd w:id="926"/>
      <w:r w:rsidRPr="00433AD7">
        <w:t>.  Variable locations in computational grid.</w:t>
      </w:r>
      <w:bookmarkEnd w:id="927"/>
      <w:bookmarkEnd w:id="928"/>
    </w:p>
    <w:p w14:paraId="611A0676" w14:textId="77777777" w:rsidR="005B4780" w:rsidRPr="00B7030B" w:rsidRDefault="005B4780" w:rsidP="007552CD">
      <w:pPr>
        <w:pStyle w:val="BodyText2"/>
        <w:sectPr w:rsidR="005B4780" w:rsidRPr="00B7030B" w:rsidSect="005B4780">
          <w:headerReference w:type="even" r:id="rId596"/>
          <w:headerReference w:type="default" r:id="rId597"/>
          <w:footerReference w:type="default" r:id="rId598"/>
          <w:endnotePr>
            <w:numFmt w:val="decimal"/>
          </w:endnotePr>
          <w:pgSz w:w="12240" w:h="15840" w:code="1"/>
          <w:pgMar w:top="1728" w:right="1440" w:bottom="1728" w:left="2160" w:header="1008" w:footer="1008" w:gutter="0"/>
          <w:paperSrc w:first="100" w:other="100"/>
          <w:pgNumType w:chapStyle="8"/>
          <w:cols w:space="720"/>
          <w:noEndnote/>
        </w:sectPr>
      </w:pPr>
    </w:p>
    <w:p w14:paraId="3E76BFFF" w14:textId="77777777" w:rsidR="005B4780" w:rsidRPr="00AA33D5" w:rsidRDefault="005B4780" w:rsidP="007552CD">
      <w:pPr>
        <w:pStyle w:val="BodyText"/>
      </w:pPr>
      <w:r w:rsidRPr="00AA33D5">
        <w:t>Version 1.0 used upwind differencing in the constituent trans</w:t>
      </w:r>
      <w:r w:rsidRPr="00AA33D5">
        <w:softHyphen/>
        <w:t>port advective terms in which the cell concentra</w:t>
      </w:r>
      <w:r w:rsidRPr="00AA33D5">
        <w:softHyphen/>
        <w:t>tion immedi</w:t>
      </w:r>
      <w:r w:rsidRPr="00AA33D5">
        <w:softHyphen/>
        <w:t xml:space="preserve">ately upstream of the velocity </w:t>
      </w:r>
      <w:r>
        <w:t>wa</w:t>
      </w:r>
      <w:r w:rsidRPr="00AA33D5">
        <w:t xml:space="preserve">s used to calculate </w:t>
      </w:r>
      <w:r>
        <w:t xml:space="preserve">mass </w:t>
      </w:r>
      <w:r w:rsidRPr="00AA33D5">
        <w:t>fluxes.  A major problem with upwind differenc</w:t>
      </w:r>
      <w:r w:rsidRPr="00AA33D5">
        <w:softHyphen/>
        <w:t>ing is the introduction of nu</w:t>
      </w:r>
      <w:r w:rsidRPr="00AA33D5">
        <w:softHyphen/>
        <w:t>mer</w:t>
      </w:r>
      <w:r w:rsidRPr="00AA33D5">
        <w:softHyphen/>
        <w:t>ical diffusion</w:t>
      </w:r>
      <w:r>
        <w:t>, which acts like diffusion but is an artifact of the numerical scheme. The false longitudinal diffusion coefficient (m</w:t>
      </w:r>
      <w:r w:rsidRPr="00AA33D5">
        <w:rPr>
          <w:vertAlign w:val="superscript"/>
        </w:rPr>
        <w:t>2</w:t>
      </w:r>
      <w:r>
        <w:t>/s) added to the model can be computed from</w:t>
      </w:r>
      <w:r w:rsidRPr="00AA33D5">
        <w:t xml:space="preserve"> </w:t>
      </w:r>
    </w:p>
    <w:p w14:paraId="6CB07F63" w14:textId="03329F32" w:rsidR="005B4780" w:rsidRPr="00B7030B" w:rsidRDefault="005B4780" w:rsidP="005B4780">
      <w:pPr>
        <w:pStyle w:val="equation"/>
        <w:rPr>
          <w:rFonts w:asciiTheme="minorHAnsi" w:hAnsiTheme="minorHAnsi"/>
        </w:rPr>
      </w:pPr>
      <w:r w:rsidRPr="00B7030B">
        <w:rPr>
          <w:rFonts w:asciiTheme="minorHAnsi" w:hAnsiTheme="minorHAnsi"/>
        </w:rPr>
        <w:tab/>
      </w:r>
      <m:oMath>
        <m:sSub>
          <m:sSubPr>
            <m:ctrlPr>
              <w:rPr>
                <w:rFonts w:ascii="Cambria Math" w:hAnsi="Cambria Math"/>
                <w:i/>
              </w:rPr>
            </m:ctrlPr>
          </m:sSubPr>
          <m:e>
            <m:r>
              <w:rPr>
                <w:rFonts w:ascii="Cambria Math" w:hAnsi="Cambria Math"/>
              </w:rPr>
              <m:t>α</m:t>
            </m:r>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u∆x</m:t>
            </m:r>
          </m:num>
          <m:den>
            <m:r>
              <w:rPr>
                <w:rFonts w:ascii="Cambria Math" w:hAnsi="Cambria Math"/>
              </w:rPr>
              <m:t>2</m:t>
            </m:r>
          </m:den>
        </m:f>
        <m:d>
          <m:dPr>
            <m:ctrlPr>
              <w:rPr>
                <w:rFonts w:ascii="Cambria Math" w:hAnsi="Cambria Math"/>
                <w:i/>
              </w:rPr>
            </m:ctrlPr>
          </m:dPr>
          <m:e>
            <m:r>
              <w:rPr>
                <w:rFonts w:ascii="Cambria Math" w:hAnsi="Cambria Math"/>
              </w:rPr>
              <m:t>1-C</m:t>
            </m:r>
          </m:e>
        </m:d>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5</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49</w:t>
      </w:r>
      <w:r w:rsidR="00A41B27">
        <w:rPr>
          <w:rStyle w:val="EquationCaption"/>
          <w:rFonts w:asciiTheme="minorHAnsi" w:hAnsiTheme="minorHAnsi"/>
        </w:rPr>
        <w:fldChar w:fldCharType="end"/>
      </w:r>
      <w:r w:rsidRPr="00B7030B">
        <w:rPr>
          <w:rStyle w:val="EquationCaption"/>
          <w:rFonts w:asciiTheme="minorHAnsi" w:hAnsiTheme="minorHAnsi"/>
        </w:rPr>
        <w:t>)</w:t>
      </w:r>
    </w:p>
    <w:p w14:paraId="4A13EC6E" w14:textId="77777777" w:rsidR="005B4780" w:rsidRPr="00AA33D5" w:rsidRDefault="005B4780" w:rsidP="00127D1D">
      <w:pPr>
        <w:pStyle w:val="where"/>
      </w:pPr>
      <w:r w:rsidRPr="00AA33D5">
        <w:t>where:</w:t>
      </w:r>
    </w:p>
    <w:p w14:paraId="79620E5A" w14:textId="77777777" w:rsidR="005B4780" w:rsidRDefault="005B4780" w:rsidP="008A639A">
      <w:pPr>
        <w:pStyle w:val="BodyText"/>
        <w:spacing w:after="0"/>
      </w:pPr>
      <w:r>
        <w:sym w:font="Symbol" w:char="F061"/>
      </w:r>
      <w:r w:rsidRPr="005F553E">
        <w:rPr>
          <w:vertAlign w:val="subscript"/>
        </w:rPr>
        <w:t>e</w:t>
      </w:r>
      <w:r>
        <w:rPr>
          <w:vertAlign w:val="subscript"/>
        </w:rPr>
        <w:tab/>
      </w:r>
      <w:r>
        <w:t>= numerical diffusion coefficient, m</w:t>
      </w:r>
      <w:r w:rsidRPr="005F553E">
        <w:rPr>
          <w:vertAlign w:val="superscript"/>
        </w:rPr>
        <w:t>2</w:t>
      </w:r>
      <w:r>
        <w:t>/s</w:t>
      </w:r>
    </w:p>
    <w:p w14:paraId="41CD7D18" w14:textId="77777777" w:rsidR="005B4780" w:rsidRDefault="005B4780" w:rsidP="008A639A">
      <w:pPr>
        <w:pStyle w:val="BodyText"/>
        <w:spacing w:after="0"/>
      </w:pPr>
      <w:r>
        <w:t>u</w:t>
      </w:r>
      <w:r>
        <w:tab/>
      </w:r>
      <w:r>
        <w:tab/>
        <w:t>=</w:t>
      </w:r>
      <w:r w:rsidR="00DE3E9E">
        <w:t xml:space="preserve"> </w:t>
      </w:r>
      <w:r>
        <w:t>velocity, m/s</w:t>
      </w:r>
    </w:p>
    <w:p w14:paraId="0344D8DD" w14:textId="77777777" w:rsidR="005B4780" w:rsidRDefault="005B4780" w:rsidP="008A639A">
      <w:pPr>
        <w:pStyle w:val="BodyText"/>
        <w:spacing w:after="0"/>
      </w:pPr>
      <w:r>
        <w:sym w:font="Symbol" w:char="F044"/>
      </w:r>
      <w:r>
        <w:t>x</w:t>
      </w:r>
      <w:r>
        <w:tab/>
        <w:t>=</w:t>
      </w:r>
      <w:r w:rsidR="00DE3E9E">
        <w:t xml:space="preserve"> </w:t>
      </w:r>
      <w:r>
        <w:t>longitudinal grid spacing, m</w:t>
      </w:r>
    </w:p>
    <w:p w14:paraId="03405348" w14:textId="79633E9A" w:rsidR="005B4780" w:rsidRDefault="005B4780" w:rsidP="008A639A">
      <w:pPr>
        <w:pStyle w:val="BodyText"/>
        <w:spacing w:after="0"/>
        <w:rPr>
          <w:color w:val="auto"/>
        </w:rPr>
      </w:pPr>
      <w:r>
        <w:t>C</w:t>
      </w:r>
      <w:r>
        <w:tab/>
      </w:r>
      <w:r>
        <w:tab/>
        <w:t>=</w:t>
      </w:r>
      <w:r w:rsidR="00DE3E9E">
        <w:t xml:space="preserve"> </w:t>
      </w:r>
      <w:r>
        <w:t>Courant number</w:t>
      </w:r>
      <w:r w:rsidR="006111C4">
        <w:t xml:space="preserve"> </w:t>
      </w:r>
      <w:r>
        <w:t>=</w:t>
      </w:r>
      <w:r w:rsidR="006111C4">
        <w:t xml:space="preserve"> </w:t>
      </w:r>
      <m:oMath>
        <m:f>
          <m:fPr>
            <m:ctrlPr>
              <w:rPr>
                <w:rFonts w:ascii="Cambria Math" w:hAnsi="Cambria Math"/>
                <w:i/>
                <w:color w:val="auto"/>
              </w:rPr>
            </m:ctrlPr>
          </m:fPr>
          <m:num>
            <m:r>
              <w:rPr>
                <w:rFonts w:ascii="Cambria Math" w:hAnsi="Cambria Math"/>
              </w:rPr>
              <m:t>u∆t</m:t>
            </m:r>
          </m:num>
          <m:den>
            <m:r>
              <w:rPr>
                <w:rFonts w:ascii="Cambria Math" w:hAnsi="Cambria Math"/>
                <w:color w:val="auto"/>
              </w:rPr>
              <m:t>∆x</m:t>
            </m:r>
          </m:den>
        </m:f>
      </m:oMath>
    </w:p>
    <w:p w14:paraId="55C79F17" w14:textId="77777777" w:rsidR="005B4780" w:rsidRPr="00B7030B" w:rsidRDefault="005B4780" w:rsidP="008565FA">
      <w:pPr>
        <w:pStyle w:val="BodyText"/>
      </w:pPr>
    </w:p>
    <w:p w14:paraId="662F0D17" w14:textId="77777777" w:rsidR="005B4780" w:rsidRPr="00AA33D5" w:rsidRDefault="005B4780" w:rsidP="00B6554A">
      <w:pPr>
        <w:pStyle w:val="BodyText"/>
      </w:pPr>
      <w:r w:rsidRPr="00AA33D5">
        <w:lastRenderedPageBreak/>
        <w:t>A similar condition holds for vertical advection.  In many cases, nu</w:t>
      </w:r>
      <w:r w:rsidRPr="00AA33D5">
        <w:softHyphen/>
        <w:t>merical diffusion can overwhelm physical diffu</w:t>
      </w:r>
      <w:r w:rsidRPr="00AA33D5">
        <w:softHyphen/>
        <w:t>sion producing inaccurate results when strong gradients are present.  The prob</w:t>
      </w:r>
      <w:r w:rsidRPr="00AA33D5">
        <w:softHyphen/>
        <w:t>lem is particularly pronounc</w:t>
      </w:r>
      <w:r w:rsidRPr="00AA33D5">
        <w:softHyphen/>
        <w:t>ed for strati</w:t>
      </w:r>
      <w:r w:rsidRPr="00AA33D5">
        <w:softHyphen/>
        <w:t>fied reservoirs and estuaries.</w:t>
      </w:r>
    </w:p>
    <w:p w14:paraId="36161874" w14:textId="77777777" w:rsidR="005B4780" w:rsidRPr="00AA33D5" w:rsidRDefault="005B4780" w:rsidP="00B6554A">
      <w:pPr>
        <w:pStyle w:val="BodyText"/>
      </w:pPr>
      <w:r w:rsidRPr="00AA33D5">
        <w:t>Numerical diffusion has been reduced by imple</w:t>
      </w:r>
      <w:r w:rsidRPr="00AA33D5">
        <w:softHyphen/>
        <w:t>ment</w:t>
      </w:r>
      <w:r w:rsidRPr="00AA33D5">
        <w:softHyphen/>
        <w:t>ing an explicit, third-order accurate QUICKEST horizon</w:t>
      </w:r>
      <w:r w:rsidRPr="00AA33D5">
        <w:softHyphen/>
        <w:t>tal/vertical trans</w:t>
      </w:r>
      <w:r w:rsidRPr="00AA33D5">
        <w:softHyphen/>
        <w:t>port scheme (Leonard, 1979), and time-weighted, implicit vertical advection. Tests of this scheme are report</w:t>
      </w:r>
      <w:r w:rsidRPr="00AA33D5">
        <w:softHyphen/>
        <w:t>ed in Chapman and Cole (1992).</w:t>
      </w:r>
    </w:p>
    <w:p w14:paraId="08B4DF9A" w14:textId="77777777" w:rsidR="005B4780" w:rsidRPr="00AA33D5" w:rsidRDefault="005B4780" w:rsidP="00B6554A">
      <w:pPr>
        <w:pStyle w:val="BodyText"/>
      </w:pPr>
      <w:r w:rsidRPr="00AA33D5">
        <w:t xml:space="preserve">QUICKEST uses an additional spatial term to estimate concentrations used in computing horizontal and vertical fluxes.  A nonuniform grid QUICKEST scheme was developed using a three-point </w:t>
      </w:r>
      <w:proofErr w:type="spellStart"/>
      <w:r w:rsidRPr="00AA33D5">
        <w:t>Lagrangian</w:t>
      </w:r>
      <w:proofErr w:type="spellEnd"/>
      <w:r w:rsidRPr="00AA33D5">
        <w:t xml:space="preserve"> inter</w:t>
      </w:r>
      <w:r w:rsidRPr="00AA33D5">
        <w:softHyphen/>
        <w:t>polation function to estimate constituent values at grid cell interfaces.  Specifical</w:t>
      </w:r>
      <w:r w:rsidRPr="00AA33D5">
        <w:softHyphen/>
        <w:t>ly, advective multi</w:t>
      </w:r>
      <w:r w:rsidRPr="00AA33D5">
        <w:softHyphen/>
        <w:t>pliers for each of three upstream weighted grid cells are derived in terms of cell lengths and the local cell inter</w:t>
      </w:r>
      <w:r w:rsidRPr="00AA33D5">
        <w:softHyphen/>
        <w:t>face velocity.  Time invariant parts of the interpo</w:t>
      </w:r>
      <w:r w:rsidRPr="00AA33D5">
        <w:softHyphen/>
        <w:t>lation func</w:t>
      </w:r>
      <w:r w:rsidRPr="00AA33D5">
        <w:softHyphen/>
        <w:t>tions are calculated once thus minimizing computations for additional constituents.</w:t>
      </w:r>
    </w:p>
    <w:p w14:paraId="1DF2D909" w14:textId="5FE076E7" w:rsidR="005B4780" w:rsidRPr="00AA33D5" w:rsidRDefault="005B4780" w:rsidP="00B6554A">
      <w:pPr>
        <w:pStyle w:val="BodyText"/>
      </w:pPr>
      <w:r w:rsidRPr="00AA33D5">
        <w:t>Implicit vertical transport including variable layer heights has also been imple</w:t>
      </w:r>
      <w:r w:rsidRPr="00AA33D5">
        <w:softHyphen/>
        <w:t>mented.  Vertical diffusion is fully implicit</w:t>
      </w:r>
      <w:r w:rsidR="008A639A">
        <w:t>,</w:t>
      </w:r>
      <w:r w:rsidRPr="00AA33D5">
        <w:t xml:space="preserve"> and advection employs a time-weight</w:t>
      </w:r>
      <w:r w:rsidRPr="00AA33D5">
        <w:softHyphen/>
        <w:t>ed, central differ</w:t>
      </w:r>
      <w:r w:rsidRPr="00AA33D5">
        <w:softHyphen/>
        <w:t>ence, implicit scheme.  A unique feature of vertical advection, in the explicit part of the time-weighted scheme, is QUICK</w:t>
      </w:r>
      <w:r w:rsidRPr="00AA33D5">
        <w:softHyphen/>
        <w:t>EST which increases overall accuracy.</w:t>
      </w:r>
    </w:p>
    <w:p w14:paraId="087CE9B1" w14:textId="77777777" w:rsidR="005B4780" w:rsidRPr="00AA33D5" w:rsidRDefault="005B4780" w:rsidP="00FE348E">
      <w:pPr>
        <w:pStyle w:val="BodyText"/>
      </w:pPr>
      <w:r w:rsidRPr="00AA33D5">
        <w:t>As implemented in the code, the new transport scheme is a two-part solution for constituent concentrations at the new timestep.  First, horizontal advection is computed using QUICK</w:t>
      </w:r>
      <w:r w:rsidRPr="00AA33D5">
        <w:softHyphen/>
        <w:t>EST and diffusion is computed using central differenc</w:t>
      </w:r>
      <w:r w:rsidRPr="00AA33D5">
        <w:softHyphen/>
        <w:t>ing.  This part also includes the explicit vertical advection contribution (which utilizes QUICKEST) and all sourc</w:t>
      </w:r>
      <w:r w:rsidRPr="00AA33D5">
        <w:softHyphen/>
        <w:t>es and sinks.</w:t>
      </w:r>
    </w:p>
    <w:p w14:paraId="3B1DE05A" w14:textId="77777777" w:rsidR="005B4780" w:rsidRPr="00AA33D5" w:rsidRDefault="005B4780" w:rsidP="007552CD">
      <w:pPr>
        <w:pStyle w:val="BodyText2"/>
        <w:sectPr w:rsidR="005B4780" w:rsidRPr="00AA33D5">
          <w:footerReference w:type="even" r:id="rId599"/>
          <w:endnotePr>
            <w:numFmt w:val="decimal"/>
          </w:endnotePr>
          <w:type w:val="continuous"/>
          <w:pgSz w:w="12240" w:h="15840" w:code="1"/>
          <w:pgMar w:top="1728" w:right="1440" w:bottom="1728" w:left="2160" w:header="1008" w:footer="1008" w:gutter="0"/>
          <w:paperSrc w:first="100" w:other="100"/>
          <w:pgNumType w:chapStyle="8"/>
          <w:cols w:space="720"/>
          <w:noEndnote/>
        </w:sectPr>
      </w:pPr>
    </w:p>
    <w:p w14:paraId="0434A741" w14:textId="77777777" w:rsidR="005B4780" w:rsidRPr="00AA33D5" w:rsidRDefault="005B4780" w:rsidP="007552CD">
      <w:pPr>
        <w:pStyle w:val="BodyText"/>
      </w:pPr>
      <w:r w:rsidRPr="00AA33D5">
        <w:t>Next, the implicit part of verti</w:t>
      </w:r>
      <w:r w:rsidRPr="00AA33D5">
        <w:softHyphen/>
        <w:t>cal advection and diffusion are included.  Diffu</w:t>
      </w:r>
      <w:r w:rsidRPr="00AA33D5">
        <w:softHyphen/>
        <w:t>sion is always fully im</w:t>
      </w:r>
      <w:r w:rsidRPr="00AA33D5">
        <w:softHyphen/>
        <w:t>plicit.  The user can time-weight advection by speci</w:t>
      </w:r>
      <w:r w:rsidRPr="00AA33D5">
        <w:softHyphen/>
        <w:t>fy</w:t>
      </w:r>
      <w:r w:rsidRPr="00AA33D5">
        <w:softHyphen/>
        <w:t xml:space="preserve">ing a value for </w:t>
      </w:r>
      <w:hyperlink w:anchor="vertical_eddy_viscosity" w:history="1">
        <w:r w:rsidRPr="00AA33D5">
          <w:rPr>
            <w:rStyle w:val="Hyperlink"/>
            <w:rFonts w:asciiTheme="minorHAnsi" w:hAnsiTheme="minorHAnsi"/>
          </w:rPr>
          <w:t>[THE</w:t>
        </w:r>
        <w:r w:rsidRPr="00AA33D5">
          <w:rPr>
            <w:rStyle w:val="Hyperlink"/>
            <w:rFonts w:asciiTheme="minorHAnsi" w:hAnsiTheme="minorHAnsi"/>
          </w:rPr>
          <w:softHyphen/>
          <w:t>TA]</w:t>
        </w:r>
      </w:hyperlink>
      <w:r w:rsidRPr="00AA33D5">
        <w:t xml:space="preserve"> which varies from 0 to 1.  For </w:t>
      </w:r>
      <w:hyperlink w:anchor="vertical_eddy_viscosity" w:history="1">
        <w:r w:rsidRPr="00AA33D5">
          <w:rPr>
            <w:rStyle w:val="Hyperlink"/>
            <w:rFonts w:asciiTheme="minorHAnsi" w:hAnsiTheme="minorHAnsi"/>
          </w:rPr>
          <w:t>[THE</w:t>
        </w:r>
        <w:r w:rsidRPr="00AA33D5">
          <w:rPr>
            <w:rStyle w:val="Hyperlink"/>
            <w:rFonts w:asciiTheme="minorHAnsi" w:hAnsiTheme="minorHAnsi"/>
          </w:rPr>
          <w:softHyphen/>
          <w:t>TA]</w:t>
        </w:r>
      </w:hyperlink>
      <w:r w:rsidRPr="00AA33D5">
        <w:t xml:space="preserve"> equal to 0, the solution is explic</w:t>
      </w:r>
      <w:r w:rsidRPr="00AA33D5">
        <w:softHyphen/>
        <w:t xml:space="preserve">it in time and vertical advection is accounted for in the first part of the algorithm.  For </w:t>
      </w:r>
      <w:hyperlink w:anchor="vertical_eddy_viscosity" w:history="1">
        <w:r w:rsidRPr="00AA33D5">
          <w:rPr>
            <w:rStyle w:val="Hyperlink"/>
            <w:rFonts w:asciiTheme="minorHAnsi" w:hAnsiTheme="minorHAnsi"/>
          </w:rPr>
          <w:t>[THE</w:t>
        </w:r>
        <w:r w:rsidRPr="00AA33D5">
          <w:rPr>
            <w:rStyle w:val="Hyperlink"/>
            <w:rFonts w:asciiTheme="minorHAnsi" w:hAnsiTheme="minorHAnsi"/>
          </w:rPr>
          <w:softHyphen/>
          <w:t>TA]</w:t>
        </w:r>
      </w:hyperlink>
      <w:r w:rsidRPr="00AA33D5">
        <w:t xml:space="preserve"> equal to 1, the solution is fully implicit in time and vertical advection is accounted for in this part of the algorithm.  A Crank-Nichol</w:t>
      </w:r>
      <w:r w:rsidRPr="00AA33D5">
        <w:softHyphen/>
        <w:t>son scheme where vertical advection is time-weighted be</w:t>
      </w:r>
      <w:r w:rsidRPr="00AA33D5">
        <w:softHyphen/>
        <w:t xml:space="preserve">tween the explicit (using QUICKEST) and implicit parts results if  </w:t>
      </w:r>
      <w:hyperlink w:anchor="vertical_eddy_viscosity" w:history="1">
        <w:r w:rsidRPr="00AA33D5">
          <w:rPr>
            <w:rStyle w:val="Hyperlink"/>
            <w:rFonts w:asciiTheme="minorHAnsi" w:hAnsiTheme="minorHAnsi"/>
          </w:rPr>
          <w:t>[THE</w:t>
        </w:r>
        <w:r w:rsidRPr="00AA33D5">
          <w:rPr>
            <w:rStyle w:val="Hyperlink"/>
            <w:rFonts w:asciiTheme="minorHAnsi" w:hAnsiTheme="minorHAnsi"/>
          </w:rPr>
          <w:softHyphen/>
          <w:t>TA]</w:t>
        </w:r>
      </w:hyperlink>
      <w:r w:rsidRPr="00AA33D5">
        <w:t xml:space="preserve"> is set to 0.5 or greater.  The follow</w:t>
      </w:r>
      <w:r w:rsidRPr="00AA33D5">
        <w:softHyphen/>
        <w:t>ing is a descrip</w:t>
      </w:r>
      <w:r w:rsidRPr="00AA33D5">
        <w:softHyphen/>
        <w:t>tion of QUICKEST, the pre</w:t>
      </w:r>
      <w:r w:rsidRPr="00AA33D5">
        <w:softHyphen/>
        <w:t>ferred trans</w:t>
      </w:r>
      <w:r w:rsidRPr="00AA33D5">
        <w:softHyphen/>
        <w:t>port scheme.</w:t>
      </w:r>
    </w:p>
    <w:p w14:paraId="730111D2" w14:textId="77777777" w:rsidR="005B4780" w:rsidRPr="00B7030B" w:rsidRDefault="005B4780" w:rsidP="007552CD">
      <w:pPr>
        <w:pStyle w:val="Heading4"/>
      </w:pPr>
      <w:bookmarkStart w:id="929" w:name="_Toc523896507"/>
      <w:bookmarkStart w:id="930" w:name="_Toc48573709"/>
      <w:r w:rsidRPr="00B7030B">
        <w:t>Non-Uniform Grid QUICKEST Formulation</w:t>
      </w:r>
      <w:bookmarkEnd w:id="929"/>
      <w:bookmarkEnd w:id="930"/>
    </w:p>
    <w:p w14:paraId="0B15A1C0" w14:textId="77777777" w:rsidR="005B4780" w:rsidRPr="00AA33D5" w:rsidRDefault="005B4780" w:rsidP="008565FA">
      <w:pPr>
        <w:pStyle w:val="BodyText"/>
      </w:pPr>
      <w:r w:rsidRPr="00AA33D5">
        <w:t>In one dimension, the conser</w:t>
      </w:r>
      <w:r w:rsidRPr="00AA33D5">
        <w:softHyphen/>
        <w:t>vative control volume advective transport of a constitu</w:t>
      </w:r>
      <w:r w:rsidRPr="00AA33D5">
        <w:softHyphen/>
        <w:t>ent Φ integrated over a timestep is:</w:t>
      </w:r>
    </w:p>
    <w:p w14:paraId="57EAEAFC" w14:textId="45D7EA26" w:rsidR="005B4780" w:rsidRPr="00AA33D5" w:rsidRDefault="005B4780" w:rsidP="005B4780">
      <w:pPr>
        <w:pStyle w:val="equation"/>
        <w:keepNext/>
        <w:rPr>
          <w:rFonts w:asciiTheme="minorHAnsi" w:hAnsiTheme="minorHAnsi"/>
          <w:sz w:val="20"/>
        </w:rPr>
      </w:pPr>
      <w:r w:rsidRPr="00AA33D5">
        <w:rPr>
          <w:rFonts w:asciiTheme="minorHAnsi" w:hAnsiTheme="minorHAnsi"/>
          <w:sz w:val="20"/>
        </w:rPr>
        <w:tab/>
      </w:r>
      <w:r w:rsidR="00E108E0" w:rsidRPr="00E108E0">
        <w:rPr>
          <w:rFonts w:asciiTheme="minorHAnsi" w:hAnsiTheme="minorHAnsi"/>
          <w:noProof/>
          <w:position w:val="-24"/>
          <w:sz w:val="20"/>
        </w:rPr>
        <w:object w:dxaOrig="3320" w:dyaOrig="620" w14:anchorId="0DED333C">
          <v:shape id="_x0000_i1042" type="#_x0000_t75" alt="" style="width:164.2pt;height:30.3pt;mso-width-percent:0;mso-height-percent:0;mso-width-percent:0;mso-height-percent:0" o:ole="" fillcolor="window">
            <v:imagedata r:id="rId600" o:title=""/>
          </v:shape>
          <o:OLEObject Type="Embed" ProgID="Equation.3" ShapeID="_x0000_i1042" DrawAspect="Content" ObjectID="_1721314945" r:id="rId601"/>
        </w:object>
      </w:r>
      <w:r w:rsidRPr="00AA33D5">
        <w:rPr>
          <w:rFonts w:asciiTheme="minorHAnsi" w:hAnsiTheme="minorHAnsi"/>
          <w:sz w:val="20"/>
        </w:rPr>
        <w:tab/>
      </w:r>
      <w:r w:rsidRPr="00AA33D5">
        <w:rPr>
          <w:rStyle w:val="EquationCaption"/>
          <w:rFonts w:asciiTheme="minorHAnsi" w:hAnsiTheme="minorHAnsi"/>
          <w:sz w:val="20"/>
        </w:rPr>
        <w:t>(</w:t>
      </w:r>
      <w:r w:rsidR="00A41B27">
        <w:rPr>
          <w:rStyle w:val="EquationCaption"/>
          <w:rFonts w:asciiTheme="minorHAnsi" w:hAnsiTheme="minorHAnsi"/>
          <w:sz w:val="20"/>
        </w:rPr>
        <w:fldChar w:fldCharType="begin"/>
      </w:r>
      <w:r w:rsidR="00A41B27">
        <w:rPr>
          <w:rStyle w:val="EquationCaption"/>
          <w:rFonts w:asciiTheme="minorHAnsi" w:hAnsiTheme="minorHAnsi"/>
          <w:sz w:val="20"/>
        </w:rPr>
        <w:instrText xml:space="preserve"> STYLEREF 1 \s </w:instrText>
      </w:r>
      <w:r w:rsidR="00A41B27">
        <w:rPr>
          <w:rStyle w:val="EquationCaption"/>
          <w:rFonts w:asciiTheme="minorHAnsi" w:hAnsiTheme="minorHAnsi"/>
          <w:sz w:val="20"/>
        </w:rPr>
        <w:fldChar w:fldCharType="separate"/>
      </w:r>
      <w:r w:rsidR="00A95042">
        <w:rPr>
          <w:rStyle w:val="EquationCaption"/>
          <w:rFonts w:asciiTheme="minorHAnsi" w:hAnsiTheme="minorHAnsi"/>
          <w:noProof/>
          <w:sz w:val="20"/>
        </w:rPr>
        <w:t>5</w:t>
      </w:r>
      <w:r w:rsidR="00A41B27">
        <w:rPr>
          <w:rStyle w:val="EquationCaption"/>
          <w:rFonts w:asciiTheme="minorHAnsi" w:hAnsiTheme="minorHAnsi"/>
          <w:sz w:val="20"/>
        </w:rPr>
        <w:fldChar w:fldCharType="end"/>
      </w:r>
      <w:r w:rsidR="00A41B27">
        <w:rPr>
          <w:rStyle w:val="EquationCaption"/>
          <w:rFonts w:asciiTheme="minorHAnsi" w:hAnsiTheme="minorHAnsi"/>
          <w:sz w:val="20"/>
        </w:rPr>
        <w:noBreakHyphen/>
      </w:r>
      <w:r w:rsidR="00A41B27">
        <w:rPr>
          <w:rStyle w:val="EquationCaption"/>
          <w:rFonts w:asciiTheme="minorHAnsi" w:hAnsiTheme="minorHAnsi"/>
          <w:sz w:val="20"/>
        </w:rPr>
        <w:fldChar w:fldCharType="begin"/>
      </w:r>
      <w:r w:rsidR="00A41B27">
        <w:rPr>
          <w:rStyle w:val="EquationCaption"/>
          <w:rFonts w:asciiTheme="minorHAnsi" w:hAnsiTheme="minorHAnsi"/>
          <w:sz w:val="20"/>
        </w:rPr>
        <w:instrText xml:space="preserve"> SEQ Equation \* ARABIC \s 1 </w:instrText>
      </w:r>
      <w:r w:rsidR="00A41B27">
        <w:rPr>
          <w:rStyle w:val="EquationCaption"/>
          <w:rFonts w:asciiTheme="minorHAnsi" w:hAnsiTheme="minorHAnsi"/>
          <w:sz w:val="20"/>
        </w:rPr>
        <w:fldChar w:fldCharType="separate"/>
      </w:r>
      <w:r w:rsidR="00A95042">
        <w:rPr>
          <w:rStyle w:val="EquationCaption"/>
          <w:rFonts w:asciiTheme="minorHAnsi" w:hAnsiTheme="minorHAnsi"/>
          <w:noProof/>
          <w:sz w:val="20"/>
        </w:rPr>
        <w:t>50</w:t>
      </w:r>
      <w:r w:rsidR="00A41B27">
        <w:rPr>
          <w:rStyle w:val="EquationCaption"/>
          <w:rFonts w:asciiTheme="minorHAnsi" w:hAnsiTheme="minorHAnsi"/>
          <w:sz w:val="20"/>
        </w:rPr>
        <w:fldChar w:fldCharType="end"/>
      </w:r>
      <w:r w:rsidRPr="00AA33D5">
        <w:rPr>
          <w:rStyle w:val="EquationCaption"/>
          <w:rFonts w:asciiTheme="minorHAnsi" w:hAnsiTheme="minorHAnsi"/>
          <w:sz w:val="20"/>
        </w:rPr>
        <w:t>)</w:t>
      </w:r>
    </w:p>
    <w:p w14:paraId="6A45B424" w14:textId="77777777" w:rsidR="005B4780" w:rsidRPr="00AA33D5" w:rsidRDefault="005B4780" w:rsidP="00127D1D">
      <w:pPr>
        <w:pStyle w:val="where"/>
      </w:pPr>
      <w:r w:rsidRPr="00AA33D5">
        <w:t>where:</w:t>
      </w:r>
    </w:p>
    <w:p w14:paraId="0F1CA6D1" w14:textId="77777777" w:rsidR="005B4780" w:rsidRPr="008A639A" w:rsidRDefault="005B4780" w:rsidP="00B6554A">
      <w:pPr>
        <w:pStyle w:val="variabledefinitionChar"/>
      </w:pPr>
      <w:r w:rsidRPr="00AA33D5">
        <w:tab/>
      </w:r>
      <w:r>
        <w:sym w:font="Symbol" w:char="F046"/>
      </w:r>
      <w:proofErr w:type="spellStart"/>
      <w:r w:rsidRPr="00AA33D5">
        <w:rPr>
          <w:i/>
          <w:iCs/>
          <w:vertAlign w:val="subscript"/>
        </w:rPr>
        <w:t>i</w:t>
      </w:r>
      <w:proofErr w:type="spellEnd"/>
      <w:r w:rsidRPr="00AA33D5">
        <w:tab/>
        <w:t>=</w:t>
      </w:r>
      <w:r w:rsidRPr="00AA33D5">
        <w:tab/>
        <w:t xml:space="preserve">constituent concentration at a grid point, </w:t>
      </w:r>
      <w:r w:rsidRPr="008565FA">
        <w:t>g m</w:t>
      </w:r>
      <w:r w:rsidRPr="008565FA">
        <w:rPr>
          <w:vertAlign w:val="superscript"/>
        </w:rPr>
        <w:t>-3</w:t>
      </w:r>
    </w:p>
    <w:p w14:paraId="59385C51" w14:textId="77777777" w:rsidR="005B4780" w:rsidRPr="008A639A" w:rsidRDefault="005B4780" w:rsidP="00B6554A">
      <w:pPr>
        <w:pStyle w:val="variabledefinitionChar"/>
      </w:pPr>
      <w:r w:rsidRPr="00AA33D5">
        <w:tab/>
      </w:r>
      <w:r>
        <w:sym w:font="Symbol" w:char="F046"/>
      </w:r>
      <w:proofErr w:type="spellStart"/>
      <w:proofErr w:type="gramStart"/>
      <w:r w:rsidRPr="00AA33D5">
        <w:rPr>
          <w:i/>
          <w:iCs/>
          <w:vertAlign w:val="subscript"/>
        </w:rPr>
        <w:t>r,l</w:t>
      </w:r>
      <w:proofErr w:type="spellEnd"/>
      <w:proofErr w:type="gramEnd"/>
      <w:r w:rsidRPr="00AA33D5">
        <w:tab/>
        <w:t>=</w:t>
      </w:r>
      <w:r w:rsidRPr="00AA33D5">
        <w:tab/>
        <w:t xml:space="preserve">right and left cell face constituent concentrations, </w:t>
      </w:r>
      <w:r w:rsidRPr="008565FA">
        <w:t>g m</w:t>
      </w:r>
      <w:r w:rsidRPr="008565FA">
        <w:rPr>
          <w:vertAlign w:val="superscript"/>
        </w:rPr>
        <w:t>-3</w:t>
      </w:r>
    </w:p>
    <w:p w14:paraId="623A78B3" w14:textId="77777777" w:rsidR="005B4780" w:rsidRPr="008A639A" w:rsidRDefault="005B4780" w:rsidP="00B6554A">
      <w:pPr>
        <w:pStyle w:val="variabledefinitionChar"/>
      </w:pPr>
      <w:r w:rsidRPr="00AA33D5">
        <w:tab/>
      </w:r>
      <w:proofErr w:type="spellStart"/>
      <w:proofErr w:type="gramStart"/>
      <w:r w:rsidRPr="00AA33D5">
        <w:rPr>
          <w:i/>
          <w:iCs/>
        </w:rPr>
        <w:t>U</w:t>
      </w:r>
      <w:r w:rsidRPr="00AA33D5">
        <w:rPr>
          <w:i/>
          <w:iCs/>
          <w:vertAlign w:val="subscript"/>
        </w:rPr>
        <w:t>r,l</w:t>
      </w:r>
      <w:proofErr w:type="spellEnd"/>
      <w:proofErr w:type="gramEnd"/>
      <w:r w:rsidRPr="00AA33D5">
        <w:rPr>
          <w:i/>
          <w:iCs/>
        </w:rPr>
        <w:tab/>
      </w:r>
      <w:r w:rsidRPr="00AA33D5">
        <w:t>=</w:t>
      </w:r>
      <w:r w:rsidRPr="00AA33D5">
        <w:tab/>
        <w:t xml:space="preserve">right and left cell face velocity, </w:t>
      </w:r>
      <w:r w:rsidRPr="008565FA">
        <w:t>m s</w:t>
      </w:r>
      <w:r w:rsidRPr="008565FA">
        <w:rPr>
          <w:vertAlign w:val="superscript"/>
        </w:rPr>
        <w:t>-1</w:t>
      </w:r>
    </w:p>
    <w:p w14:paraId="78354CBB" w14:textId="77777777" w:rsidR="005B4780" w:rsidRPr="00AA33D5" w:rsidRDefault="005B4780" w:rsidP="00B6554A">
      <w:pPr>
        <w:pStyle w:val="variabledefinitionChar"/>
      </w:pPr>
      <w:r w:rsidRPr="00AA33D5">
        <w:tab/>
      </w:r>
      <w:r w:rsidRPr="00AA33D5">
        <w:rPr>
          <w:i/>
          <w:iCs/>
        </w:rPr>
        <w:t>t</w:t>
      </w:r>
      <w:r w:rsidRPr="00AA33D5">
        <w:tab/>
        <w:t>=</w:t>
      </w:r>
      <w:r w:rsidRPr="00AA33D5">
        <w:tab/>
        <w:t xml:space="preserve">time, </w:t>
      </w:r>
      <w:r w:rsidRPr="008565FA">
        <w:t>s</w:t>
      </w:r>
    </w:p>
    <w:p w14:paraId="2FCD9CBE" w14:textId="77777777" w:rsidR="005B4780" w:rsidRPr="00AA33D5" w:rsidRDefault="005B4780" w:rsidP="00FE348E">
      <w:pPr>
        <w:pStyle w:val="BodyText2"/>
      </w:pPr>
      <w:r w:rsidRPr="00AA33D5">
        <w:t xml:space="preserve"> </w:t>
      </w:r>
    </w:p>
    <w:p w14:paraId="7E02F3C5" w14:textId="77777777" w:rsidR="005B4780" w:rsidRPr="00AA33D5" w:rsidRDefault="005B4780" w:rsidP="00FE348E">
      <w:pPr>
        <w:pStyle w:val="BodyText"/>
      </w:pPr>
      <w:r w:rsidRPr="00AA33D5">
        <w:lastRenderedPageBreak/>
        <w:t>The QUICKEST algorithm was originally derived using an upstream weighted quadrat</w:t>
      </w:r>
      <w:r w:rsidRPr="00AA33D5">
        <w:softHyphen/>
        <w:t>ic interpolation function defined over three uniformly spaced grid points.  This interpolation function estimates cell face concentrations required by the conservative control volume transport scheme.  For example, the right cell face concentra</w:t>
      </w:r>
      <w:r w:rsidRPr="00AA33D5">
        <w:softHyphen/>
        <w:t>tion estimate for a flow positive to the right is:</w:t>
      </w:r>
    </w:p>
    <w:p w14:paraId="524EC919" w14:textId="0A331407" w:rsidR="005B4780" w:rsidRPr="00AA33D5" w:rsidRDefault="005B4780" w:rsidP="005B4780">
      <w:pPr>
        <w:pStyle w:val="equation"/>
        <w:rPr>
          <w:rFonts w:asciiTheme="minorHAnsi" w:hAnsiTheme="minorHAnsi"/>
          <w:sz w:val="20"/>
        </w:rPr>
      </w:pPr>
      <w:r w:rsidRPr="00AA33D5">
        <w:rPr>
          <w:rFonts w:asciiTheme="minorHAnsi" w:hAnsiTheme="minorHAnsi"/>
          <w:sz w:val="20"/>
        </w:rPr>
        <w:tab/>
      </w:r>
      <w:r w:rsidR="00E108E0" w:rsidRPr="00E108E0">
        <w:rPr>
          <w:rFonts w:asciiTheme="minorHAnsi" w:hAnsiTheme="minorHAnsi"/>
          <w:noProof/>
          <w:position w:val="-10"/>
          <w:sz w:val="20"/>
        </w:rPr>
        <w:object w:dxaOrig="2920" w:dyaOrig="340" w14:anchorId="78C4D62E">
          <v:shape id="_x0000_i1041" type="#_x0000_t75" alt="" style="width:2in;height:15.15pt;mso-width-percent:0;mso-height-percent:0;mso-width-percent:0;mso-height-percent:0" o:ole="" fillcolor="window">
            <v:imagedata r:id="rId602" o:title=""/>
          </v:shape>
          <o:OLEObject Type="Embed" ProgID="Equation.3" ShapeID="_x0000_i1041" DrawAspect="Content" ObjectID="_1721314946" r:id="rId603"/>
        </w:object>
      </w:r>
      <w:r w:rsidRPr="00AA33D5">
        <w:rPr>
          <w:rFonts w:asciiTheme="minorHAnsi" w:hAnsiTheme="minorHAnsi"/>
          <w:sz w:val="20"/>
        </w:rPr>
        <w:tab/>
      </w:r>
      <w:r w:rsidRPr="00AA33D5">
        <w:rPr>
          <w:rStyle w:val="EquationCaption"/>
          <w:rFonts w:asciiTheme="minorHAnsi" w:hAnsiTheme="minorHAnsi"/>
          <w:sz w:val="20"/>
        </w:rPr>
        <w:t>(</w:t>
      </w:r>
      <w:r w:rsidR="00A41B27">
        <w:rPr>
          <w:rStyle w:val="EquationCaption"/>
          <w:rFonts w:asciiTheme="minorHAnsi" w:hAnsiTheme="minorHAnsi"/>
          <w:sz w:val="20"/>
        </w:rPr>
        <w:fldChar w:fldCharType="begin"/>
      </w:r>
      <w:r w:rsidR="00A41B27">
        <w:rPr>
          <w:rStyle w:val="EquationCaption"/>
          <w:rFonts w:asciiTheme="minorHAnsi" w:hAnsiTheme="minorHAnsi"/>
          <w:sz w:val="20"/>
        </w:rPr>
        <w:instrText xml:space="preserve"> STYLEREF 1 \s </w:instrText>
      </w:r>
      <w:r w:rsidR="00A41B27">
        <w:rPr>
          <w:rStyle w:val="EquationCaption"/>
          <w:rFonts w:asciiTheme="minorHAnsi" w:hAnsiTheme="minorHAnsi"/>
          <w:sz w:val="20"/>
        </w:rPr>
        <w:fldChar w:fldCharType="separate"/>
      </w:r>
      <w:r w:rsidR="00A95042">
        <w:rPr>
          <w:rStyle w:val="EquationCaption"/>
          <w:rFonts w:asciiTheme="minorHAnsi" w:hAnsiTheme="minorHAnsi"/>
          <w:noProof/>
          <w:sz w:val="20"/>
        </w:rPr>
        <w:t>5</w:t>
      </w:r>
      <w:r w:rsidR="00A41B27">
        <w:rPr>
          <w:rStyle w:val="EquationCaption"/>
          <w:rFonts w:asciiTheme="minorHAnsi" w:hAnsiTheme="minorHAnsi"/>
          <w:sz w:val="20"/>
        </w:rPr>
        <w:fldChar w:fldCharType="end"/>
      </w:r>
      <w:r w:rsidR="00A41B27">
        <w:rPr>
          <w:rStyle w:val="EquationCaption"/>
          <w:rFonts w:asciiTheme="minorHAnsi" w:hAnsiTheme="minorHAnsi"/>
          <w:sz w:val="20"/>
        </w:rPr>
        <w:noBreakHyphen/>
      </w:r>
      <w:r w:rsidR="00A41B27">
        <w:rPr>
          <w:rStyle w:val="EquationCaption"/>
          <w:rFonts w:asciiTheme="minorHAnsi" w:hAnsiTheme="minorHAnsi"/>
          <w:sz w:val="20"/>
        </w:rPr>
        <w:fldChar w:fldCharType="begin"/>
      </w:r>
      <w:r w:rsidR="00A41B27">
        <w:rPr>
          <w:rStyle w:val="EquationCaption"/>
          <w:rFonts w:asciiTheme="minorHAnsi" w:hAnsiTheme="minorHAnsi"/>
          <w:sz w:val="20"/>
        </w:rPr>
        <w:instrText xml:space="preserve"> SEQ Equation \* ARABIC \s 1 </w:instrText>
      </w:r>
      <w:r w:rsidR="00A41B27">
        <w:rPr>
          <w:rStyle w:val="EquationCaption"/>
          <w:rFonts w:asciiTheme="minorHAnsi" w:hAnsiTheme="minorHAnsi"/>
          <w:sz w:val="20"/>
        </w:rPr>
        <w:fldChar w:fldCharType="separate"/>
      </w:r>
      <w:r w:rsidR="00A95042">
        <w:rPr>
          <w:rStyle w:val="EquationCaption"/>
          <w:rFonts w:asciiTheme="minorHAnsi" w:hAnsiTheme="minorHAnsi"/>
          <w:noProof/>
          <w:sz w:val="20"/>
        </w:rPr>
        <w:t>51</w:t>
      </w:r>
      <w:r w:rsidR="00A41B27">
        <w:rPr>
          <w:rStyle w:val="EquationCaption"/>
          <w:rFonts w:asciiTheme="minorHAnsi" w:hAnsiTheme="minorHAnsi"/>
          <w:sz w:val="20"/>
        </w:rPr>
        <w:fldChar w:fldCharType="end"/>
      </w:r>
      <w:r w:rsidRPr="00AA33D5">
        <w:rPr>
          <w:rStyle w:val="EquationCaption"/>
          <w:rFonts w:asciiTheme="minorHAnsi" w:hAnsiTheme="minorHAnsi"/>
          <w:sz w:val="20"/>
        </w:rPr>
        <w:t>)</w:t>
      </w:r>
    </w:p>
    <w:p w14:paraId="338599BA" w14:textId="77777777" w:rsidR="005B4780" w:rsidRPr="00BB1091" w:rsidRDefault="005B4780" w:rsidP="007A3922">
      <w:pPr>
        <w:pStyle w:val="BodyText"/>
      </w:pPr>
      <w:r w:rsidRPr="00BB1091">
        <w:t xml:space="preserve">where </w:t>
      </w:r>
      <w:r w:rsidRPr="00BB1091">
        <w:rPr>
          <w:i/>
          <w:iCs/>
        </w:rPr>
        <w:t>T</w:t>
      </w:r>
      <w:r w:rsidRPr="00BB1091">
        <w:t xml:space="preserve"> are advective multipliers which weight the contribution of three adja</w:t>
      </w:r>
      <w:r w:rsidRPr="00BB1091">
        <w:softHyphen/>
        <w:t>cent grid point concen</w:t>
      </w:r>
      <w:r w:rsidRPr="00BB1091">
        <w:softHyphen/>
        <w:t>trations.</w:t>
      </w:r>
    </w:p>
    <w:p w14:paraId="27673FA6" w14:textId="77777777" w:rsidR="005B4780" w:rsidRPr="00BB1091" w:rsidRDefault="005B4780" w:rsidP="007A3922">
      <w:pPr>
        <w:pStyle w:val="BodyText"/>
      </w:pPr>
      <w:r w:rsidRPr="00BB1091">
        <w:t>The advective multipliers are obtained by collecting terms associated with each constituent defined by the QUICKEST advection operator.  For a non-uniform grid, a combination of two and three</w:t>
      </w:r>
      <w:r w:rsidR="00FF3A8A">
        <w:t>-</w:t>
      </w:r>
      <w:r w:rsidRPr="00BB1091">
        <w:t xml:space="preserve">point </w:t>
      </w:r>
      <w:proofErr w:type="spellStart"/>
      <w:r w:rsidRPr="00BB1091">
        <w:t>Lagrangian</w:t>
      </w:r>
      <w:proofErr w:type="spellEnd"/>
      <w:r w:rsidRPr="00BB1091">
        <w:t xml:space="preserve"> interpola</w:t>
      </w:r>
      <w:r w:rsidRPr="00BB1091">
        <w:softHyphen/>
        <w:t>tion functions (Henri</w:t>
      </w:r>
      <w:r w:rsidRPr="00BB1091">
        <w:softHyphen/>
        <w:t xml:space="preserve">ci, 1964) are used to compute the QUICKEST estimate for the right cell face concentration centered about cells </w:t>
      </w:r>
      <w:proofErr w:type="spellStart"/>
      <w:r w:rsidRPr="00BB1091">
        <w:t>i</w:t>
      </w:r>
      <w:proofErr w:type="spellEnd"/>
      <w:r w:rsidRPr="00BB1091">
        <w:t xml:space="preserve"> and i+1:</w:t>
      </w:r>
    </w:p>
    <w:p w14:paraId="3F019D4B" w14:textId="20391A0C" w:rsidR="005B4780" w:rsidRPr="00BB1091" w:rsidRDefault="005B4780" w:rsidP="005B4780">
      <w:pPr>
        <w:pStyle w:val="equation"/>
        <w:rPr>
          <w:rFonts w:asciiTheme="minorHAnsi" w:hAnsiTheme="minorHAnsi"/>
          <w:sz w:val="20"/>
        </w:rPr>
      </w:pPr>
      <w:r w:rsidRPr="00BB1091">
        <w:rPr>
          <w:rFonts w:asciiTheme="minorHAnsi" w:hAnsiTheme="minorHAnsi"/>
          <w:sz w:val="20"/>
        </w:rPr>
        <w:tab/>
      </w:r>
      <w:r w:rsidR="00E108E0" w:rsidRPr="00E108E0">
        <w:rPr>
          <w:rFonts w:asciiTheme="minorHAnsi" w:hAnsiTheme="minorHAnsi"/>
          <w:noProof/>
          <w:position w:val="-28"/>
          <w:sz w:val="20"/>
        </w:rPr>
        <w:object w:dxaOrig="6100" w:dyaOrig="680" w14:anchorId="48C6BD12">
          <v:shape id="_x0000_i1040" type="#_x0000_t75" alt="" style="width:226.1pt;height:32.85pt;mso-width-percent:0;mso-height-percent:0;mso-width-percent:0;mso-height-percent:0" o:ole="" fillcolor="window">
            <v:imagedata r:id="rId604" o:title=""/>
          </v:shape>
          <o:OLEObject Type="Embed" ProgID="Equation.3" ShapeID="_x0000_i1040" DrawAspect="Content" ObjectID="_1721314947" r:id="rId605"/>
        </w:object>
      </w:r>
      <w:r w:rsidRPr="00BB1091">
        <w:rPr>
          <w:rFonts w:asciiTheme="minorHAnsi" w:hAnsiTheme="minorHAnsi"/>
          <w:sz w:val="20"/>
        </w:rPr>
        <w:tab/>
      </w:r>
      <w:r w:rsidRPr="00BB1091">
        <w:rPr>
          <w:rStyle w:val="EquationCaption"/>
          <w:rFonts w:asciiTheme="minorHAnsi" w:hAnsiTheme="minorHAnsi"/>
          <w:sz w:val="20"/>
        </w:rPr>
        <w:t>(</w:t>
      </w:r>
      <w:r w:rsidR="00A41B27">
        <w:rPr>
          <w:rStyle w:val="EquationCaption"/>
          <w:rFonts w:asciiTheme="minorHAnsi" w:hAnsiTheme="minorHAnsi"/>
          <w:sz w:val="20"/>
        </w:rPr>
        <w:fldChar w:fldCharType="begin"/>
      </w:r>
      <w:r w:rsidR="00A41B27">
        <w:rPr>
          <w:rStyle w:val="EquationCaption"/>
          <w:rFonts w:asciiTheme="minorHAnsi" w:hAnsiTheme="minorHAnsi"/>
          <w:sz w:val="20"/>
        </w:rPr>
        <w:instrText xml:space="preserve"> STYLEREF 1 \s </w:instrText>
      </w:r>
      <w:r w:rsidR="00A41B27">
        <w:rPr>
          <w:rStyle w:val="EquationCaption"/>
          <w:rFonts w:asciiTheme="minorHAnsi" w:hAnsiTheme="minorHAnsi"/>
          <w:sz w:val="20"/>
        </w:rPr>
        <w:fldChar w:fldCharType="separate"/>
      </w:r>
      <w:r w:rsidR="00A95042">
        <w:rPr>
          <w:rStyle w:val="EquationCaption"/>
          <w:rFonts w:asciiTheme="minorHAnsi" w:hAnsiTheme="minorHAnsi"/>
          <w:noProof/>
          <w:sz w:val="20"/>
        </w:rPr>
        <w:t>5</w:t>
      </w:r>
      <w:r w:rsidR="00A41B27">
        <w:rPr>
          <w:rStyle w:val="EquationCaption"/>
          <w:rFonts w:asciiTheme="minorHAnsi" w:hAnsiTheme="minorHAnsi"/>
          <w:sz w:val="20"/>
        </w:rPr>
        <w:fldChar w:fldCharType="end"/>
      </w:r>
      <w:r w:rsidR="00A41B27">
        <w:rPr>
          <w:rStyle w:val="EquationCaption"/>
          <w:rFonts w:asciiTheme="minorHAnsi" w:hAnsiTheme="minorHAnsi"/>
          <w:sz w:val="20"/>
        </w:rPr>
        <w:noBreakHyphen/>
      </w:r>
      <w:r w:rsidR="00A41B27">
        <w:rPr>
          <w:rStyle w:val="EquationCaption"/>
          <w:rFonts w:asciiTheme="minorHAnsi" w:hAnsiTheme="minorHAnsi"/>
          <w:sz w:val="20"/>
        </w:rPr>
        <w:fldChar w:fldCharType="begin"/>
      </w:r>
      <w:r w:rsidR="00A41B27">
        <w:rPr>
          <w:rStyle w:val="EquationCaption"/>
          <w:rFonts w:asciiTheme="minorHAnsi" w:hAnsiTheme="minorHAnsi"/>
          <w:sz w:val="20"/>
        </w:rPr>
        <w:instrText xml:space="preserve"> SEQ Equation \* ARABIC \s 1 </w:instrText>
      </w:r>
      <w:r w:rsidR="00A41B27">
        <w:rPr>
          <w:rStyle w:val="EquationCaption"/>
          <w:rFonts w:asciiTheme="minorHAnsi" w:hAnsiTheme="minorHAnsi"/>
          <w:sz w:val="20"/>
        </w:rPr>
        <w:fldChar w:fldCharType="separate"/>
      </w:r>
      <w:r w:rsidR="00A95042">
        <w:rPr>
          <w:rStyle w:val="EquationCaption"/>
          <w:rFonts w:asciiTheme="minorHAnsi" w:hAnsiTheme="minorHAnsi"/>
          <w:noProof/>
          <w:sz w:val="20"/>
        </w:rPr>
        <w:t>52</w:t>
      </w:r>
      <w:r w:rsidR="00A41B27">
        <w:rPr>
          <w:rStyle w:val="EquationCaption"/>
          <w:rFonts w:asciiTheme="minorHAnsi" w:hAnsiTheme="minorHAnsi"/>
          <w:sz w:val="20"/>
        </w:rPr>
        <w:fldChar w:fldCharType="end"/>
      </w:r>
      <w:r w:rsidRPr="00BB1091">
        <w:rPr>
          <w:rStyle w:val="EquationCaption"/>
          <w:rFonts w:asciiTheme="minorHAnsi" w:hAnsiTheme="minorHAnsi"/>
          <w:sz w:val="20"/>
        </w:rPr>
        <w:t>)</w:t>
      </w:r>
    </w:p>
    <w:p w14:paraId="3BFC25DB" w14:textId="77777777" w:rsidR="005B4780" w:rsidRPr="00BB1091" w:rsidRDefault="005B4780" w:rsidP="00127D1D">
      <w:pPr>
        <w:pStyle w:val="where"/>
      </w:pPr>
      <w:r w:rsidRPr="00BB1091">
        <w:t>where:</w:t>
      </w:r>
    </w:p>
    <w:p w14:paraId="534513B5" w14:textId="77777777" w:rsidR="005B4780" w:rsidRPr="00BB1091" w:rsidRDefault="005B4780" w:rsidP="007A3922">
      <w:pPr>
        <w:pStyle w:val="variabledefinitionChar"/>
      </w:pPr>
      <w:r w:rsidRPr="00BB1091">
        <w:tab/>
      </w:r>
      <w:r w:rsidRPr="00BB1091">
        <w:rPr>
          <w:i/>
          <w:iCs/>
        </w:rPr>
        <w:t>x</w:t>
      </w:r>
      <w:r w:rsidRPr="00BB1091">
        <w:tab/>
        <w:t>=</w:t>
      </w:r>
      <w:r w:rsidRPr="00BB1091">
        <w:tab/>
        <w:t>the local right cell face position</w:t>
      </w:r>
    </w:p>
    <w:p w14:paraId="1C11D5BB" w14:textId="77777777" w:rsidR="005B4780" w:rsidRPr="00BB1091" w:rsidRDefault="005B4780" w:rsidP="00B6554A">
      <w:pPr>
        <w:pStyle w:val="variabledefinitionChar"/>
      </w:pPr>
      <w:r w:rsidRPr="00BB1091">
        <w:tab/>
      </w:r>
      <w:r w:rsidRPr="00BB1091">
        <w:rPr>
          <w:i/>
          <w:iCs/>
        </w:rPr>
        <w:t>D</w:t>
      </w:r>
      <w:r w:rsidRPr="00BB1091">
        <w:rPr>
          <w:i/>
          <w:iCs/>
          <w:vertAlign w:val="subscript"/>
        </w:rPr>
        <w:t>x</w:t>
      </w:r>
      <w:r w:rsidRPr="00BB1091">
        <w:tab/>
        <w:t>=</w:t>
      </w:r>
      <w:r w:rsidRPr="00BB1091">
        <w:tab/>
        <w:t>diffusion coefficient</w:t>
      </w:r>
    </w:p>
    <w:p w14:paraId="73412BA4" w14:textId="77777777" w:rsidR="005B4780" w:rsidRPr="00BB1091" w:rsidRDefault="005B4780" w:rsidP="00B6554A">
      <w:pPr>
        <w:pStyle w:val="BodyText2"/>
      </w:pPr>
    </w:p>
    <w:p w14:paraId="26342213" w14:textId="77777777" w:rsidR="005B4780" w:rsidRPr="00BB1091" w:rsidRDefault="005B4780" w:rsidP="007552CD">
      <w:pPr>
        <w:pStyle w:val="BodyText2"/>
        <w:sectPr w:rsidR="005B4780" w:rsidRPr="00BB1091">
          <w:footerReference w:type="default" r:id="rId606"/>
          <w:endnotePr>
            <w:numFmt w:val="decimal"/>
          </w:endnotePr>
          <w:type w:val="continuous"/>
          <w:pgSz w:w="12240" w:h="15840" w:code="1"/>
          <w:pgMar w:top="1728" w:right="1440" w:bottom="1728" w:left="2160" w:header="1008" w:footer="1008" w:gutter="0"/>
          <w:paperSrc w:first="100" w:other="100"/>
          <w:pgNumType w:chapStyle="8"/>
          <w:cols w:space="720"/>
          <w:noEndnote/>
        </w:sectPr>
      </w:pPr>
    </w:p>
    <w:p w14:paraId="390BF12B" w14:textId="77777777" w:rsidR="005B4780" w:rsidRPr="00BB1091" w:rsidRDefault="005B4780" w:rsidP="007552CD">
      <w:pPr>
        <w:pStyle w:val="BodyText"/>
      </w:pPr>
      <w:r w:rsidRPr="00BB1091">
        <w:t xml:space="preserve">Defining a local coordinate system of three non-uniformly spaced grid cells denoted by </w:t>
      </w:r>
      <w:r w:rsidRPr="00BB1091">
        <w:rPr>
          <w:i/>
          <w:iCs/>
        </w:rPr>
        <w:t>x</w:t>
      </w:r>
      <w:r w:rsidRPr="00BB1091">
        <w:rPr>
          <w:i/>
          <w:iCs/>
          <w:vertAlign w:val="subscript"/>
        </w:rPr>
        <w:t>i-1</w:t>
      </w:r>
      <w:r w:rsidRPr="00BB1091">
        <w:t xml:space="preserve">, </w:t>
      </w:r>
      <w:r w:rsidRPr="00BB1091">
        <w:rPr>
          <w:i/>
          <w:iCs/>
        </w:rPr>
        <w:t>x</w:t>
      </w:r>
      <w:r w:rsidRPr="00BB1091">
        <w:rPr>
          <w:i/>
          <w:iCs/>
          <w:vertAlign w:val="subscript"/>
        </w:rPr>
        <w:t>i</w:t>
      </w:r>
      <w:r w:rsidRPr="00BB1091">
        <w:rPr>
          <w:vertAlign w:val="subscript"/>
        </w:rPr>
        <w:t>,</w:t>
      </w:r>
      <w:r w:rsidRPr="00BB1091">
        <w:t xml:space="preserve"> and </w:t>
      </w:r>
      <w:r w:rsidRPr="00BB1091">
        <w:rPr>
          <w:i/>
          <w:iCs/>
        </w:rPr>
        <w:t>x</w:t>
      </w:r>
      <w:r w:rsidRPr="00BB1091">
        <w:rPr>
          <w:i/>
          <w:iCs/>
          <w:vertAlign w:val="subscript"/>
        </w:rPr>
        <w:t>i+1</w:t>
      </w:r>
      <w:r w:rsidRPr="00BB1091">
        <w:t xml:space="preserve"> with corresponding constituent values, the interpo</w:t>
      </w:r>
      <w:r w:rsidRPr="00BB1091">
        <w:softHyphen/>
        <w:t xml:space="preserve">lation functions required in </w:t>
      </w:r>
      <w:r w:rsidRPr="0076230E">
        <w:rPr>
          <w:b/>
        </w:rPr>
        <w:t>Equation 118</w:t>
      </w:r>
      <w:r w:rsidRPr="00BB1091">
        <w:t xml:space="preserve"> are:</w:t>
      </w:r>
    </w:p>
    <w:p w14:paraId="1A2FD64A" w14:textId="52C6DCAE" w:rsidR="005B4780" w:rsidRPr="00B7030B" w:rsidRDefault="005B4780" w:rsidP="005B4780">
      <w:pPr>
        <w:pStyle w:val="equation"/>
        <w:rPr>
          <w:rFonts w:asciiTheme="minorHAnsi" w:hAnsiTheme="minorHAnsi"/>
        </w:rPr>
      </w:pPr>
      <w:r w:rsidRPr="00B7030B">
        <w:rPr>
          <w:rFonts w:asciiTheme="minorHAnsi" w:hAnsiTheme="minorHAnsi"/>
        </w:rPr>
        <w:tab/>
      </w:r>
      <w:r w:rsidR="00E108E0" w:rsidRPr="00E108E0">
        <w:rPr>
          <w:rFonts w:asciiTheme="minorHAnsi" w:hAnsiTheme="minorHAnsi"/>
          <w:noProof/>
          <w:position w:val="-28"/>
        </w:rPr>
        <w:object w:dxaOrig="3580" w:dyaOrig="660" w14:anchorId="6B913C8D">
          <v:shape id="_x0000_i1039" type="#_x0000_t75" alt="" style="width:183.8pt;height:32.85pt;mso-width-percent:0;mso-height-percent:0;mso-width-percent:0;mso-height-percent:0" o:ole="" fillcolor="window">
            <v:imagedata r:id="rId607" o:title=""/>
          </v:shape>
          <o:OLEObject Type="Embed" ProgID="Equation.3" ShapeID="_x0000_i1039" DrawAspect="Content" ObjectID="_1721314948" r:id="rId608"/>
        </w:object>
      </w:r>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5</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53</w:t>
      </w:r>
      <w:r w:rsidR="00A41B27">
        <w:rPr>
          <w:rStyle w:val="EquationCaption"/>
          <w:rFonts w:asciiTheme="minorHAnsi" w:hAnsiTheme="minorHAnsi"/>
        </w:rPr>
        <w:fldChar w:fldCharType="end"/>
      </w:r>
      <w:r w:rsidRPr="00B7030B">
        <w:rPr>
          <w:rStyle w:val="EquationCaption"/>
          <w:rFonts w:asciiTheme="minorHAnsi" w:hAnsiTheme="minorHAnsi"/>
        </w:rPr>
        <w:t>)</w:t>
      </w:r>
    </w:p>
    <w:p w14:paraId="383C9C4A" w14:textId="1F3B4E80" w:rsidR="005B4780" w:rsidRPr="00B7030B" w:rsidRDefault="005B4780" w:rsidP="005B4780">
      <w:pPr>
        <w:pStyle w:val="equation"/>
        <w:rPr>
          <w:rFonts w:asciiTheme="minorHAnsi" w:hAnsiTheme="minorHAnsi"/>
        </w:rPr>
      </w:pPr>
      <w:r w:rsidRPr="00B7030B">
        <w:rPr>
          <w:rFonts w:asciiTheme="minorHAnsi" w:hAnsiTheme="minorHAnsi"/>
        </w:rPr>
        <w:tab/>
      </w:r>
      <w:r w:rsidR="00E108E0" w:rsidRPr="00E108E0">
        <w:rPr>
          <w:rFonts w:asciiTheme="minorHAnsi" w:hAnsiTheme="minorHAnsi"/>
          <w:noProof/>
          <w:position w:val="-80"/>
        </w:rPr>
        <w:object w:dxaOrig="5380" w:dyaOrig="1719" w14:anchorId="544B3064">
          <v:shape id="_x0000_i1038" type="#_x0000_t75" alt="" style="width:274.1pt;height:87.15pt;mso-width-percent:0;mso-height-percent:0;mso-width-percent:0;mso-height-percent:0" o:ole="" fillcolor="window">
            <v:imagedata r:id="rId609" o:title=""/>
          </v:shape>
          <o:OLEObject Type="Embed" ProgID="Equation.3" ShapeID="_x0000_i1038" DrawAspect="Content" ObjectID="_1721314949" r:id="rId610"/>
        </w:object>
      </w:r>
      <w:r w:rsidRPr="00B7030B">
        <w:rPr>
          <w:rFonts w:asciiTheme="minorHAnsi" w:hAnsiTheme="minorHAnsi"/>
        </w:rPr>
        <w:t xml:space="preserve">   </w:t>
      </w:r>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5</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54</w:t>
      </w:r>
      <w:r w:rsidR="00A41B27">
        <w:rPr>
          <w:rStyle w:val="EquationCaption"/>
          <w:rFonts w:asciiTheme="minorHAnsi" w:hAnsiTheme="minorHAnsi"/>
        </w:rPr>
        <w:fldChar w:fldCharType="end"/>
      </w:r>
      <w:r w:rsidRPr="00B7030B">
        <w:rPr>
          <w:rStyle w:val="EquationCaption"/>
          <w:rFonts w:asciiTheme="minorHAnsi" w:hAnsiTheme="minorHAnsi"/>
        </w:rPr>
        <w:t>)</w:t>
      </w:r>
    </w:p>
    <w:p w14:paraId="0844A0B2" w14:textId="77777777" w:rsidR="005B4780" w:rsidRPr="00BB1091" w:rsidRDefault="005B4780" w:rsidP="007A3922">
      <w:pPr>
        <w:pStyle w:val="BodyText"/>
      </w:pPr>
      <w:r w:rsidRPr="00BB1091">
        <w:t xml:space="preserve">Taking the first derivative of </w:t>
      </w:r>
      <w:r w:rsidRPr="00BB1091">
        <w:rPr>
          <w:i/>
          <w:iCs/>
        </w:rPr>
        <w:t>P</w:t>
      </w:r>
      <w:r w:rsidRPr="00BB1091">
        <w:rPr>
          <w:i/>
          <w:iCs/>
          <w:vertAlign w:val="subscript"/>
        </w:rPr>
        <w:t>1</w:t>
      </w:r>
      <w:r w:rsidRPr="00BB1091">
        <w:rPr>
          <w:i/>
          <w:iCs/>
        </w:rPr>
        <w:t>(x)</w:t>
      </w:r>
      <w:r w:rsidRPr="00BB1091">
        <w:t xml:space="preserve"> and the second derivative of </w:t>
      </w:r>
      <w:r w:rsidRPr="00BB1091">
        <w:rPr>
          <w:i/>
          <w:iCs/>
        </w:rPr>
        <w:t>P</w:t>
      </w:r>
      <w:r w:rsidRPr="00BB1091">
        <w:rPr>
          <w:i/>
          <w:iCs/>
          <w:vertAlign w:val="subscript"/>
        </w:rPr>
        <w:t>2</w:t>
      </w:r>
      <w:r w:rsidRPr="00BB1091">
        <w:rPr>
          <w:i/>
          <w:iCs/>
        </w:rPr>
        <w:t>(x)</w:t>
      </w:r>
      <w:r w:rsidRPr="00BB1091">
        <w:t xml:space="preserve"> and sub</w:t>
      </w:r>
      <w:r w:rsidRPr="00BB1091">
        <w:softHyphen/>
        <w:t xml:space="preserve">stituting into </w:t>
      </w:r>
      <w:r w:rsidRPr="0076230E">
        <w:rPr>
          <w:b/>
        </w:rPr>
        <w:t>Equation 118</w:t>
      </w:r>
      <w:r w:rsidRPr="005E1E2E">
        <w:t>,</w:t>
      </w:r>
      <w:r w:rsidRPr="00BB1091">
        <w:t xml:space="preserve"> it is then possible to group terms and obtain the advective multipliers.  For example, the </w:t>
      </w:r>
      <w:r w:rsidRPr="00BB1091">
        <w:rPr>
          <w:i/>
          <w:iCs/>
        </w:rPr>
        <w:t>T</w:t>
      </w:r>
      <w:r w:rsidRPr="00BB1091">
        <w:rPr>
          <w:rStyle w:val="Subscript"/>
          <w:rFonts w:asciiTheme="minorHAnsi" w:hAnsiTheme="minorHAnsi"/>
          <w:i/>
          <w:iCs/>
          <w:sz w:val="20"/>
          <w:szCs w:val="18"/>
        </w:rPr>
        <w:t>i+1</w:t>
      </w:r>
      <w:r w:rsidRPr="00BB1091">
        <w:t xml:space="preserve"> multiplier is:</w:t>
      </w:r>
    </w:p>
    <w:p w14:paraId="4BD59006" w14:textId="13F14E22" w:rsidR="005B4780" w:rsidRPr="00BB1091" w:rsidRDefault="005B4780" w:rsidP="005B4780">
      <w:pPr>
        <w:pStyle w:val="equation"/>
        <w:rPr>
          <w:rFonts w:asciiTheme="minorHAnsi" w:hAnsiTheme="minorHAnsi"/>
          <w:sz w:val="20"/>
          <w:szCs w:val="18"/>
        </w:rPr>
      </w:pPr>
      <w:r w:rsidRPr="00BB1091">
        <w:rPr>
          <w:rFonts w:asciiTheme="minorHAnsi" w:hAnsiTheme="minorHAnsi"/>
          <w:sz w:val="20"/>
          <w:szCs w:val="18"/>
        </w:rPr>
        <w:tab/>
      </w:r>
      <w:r w:rsidR="00E108E0" w:rsidRPr="00E108E0">
        <w:rPr>
          <w:rFonts w:asciiTheme="minorHAnsi" w:hAnsiTheme="minorHAnsi"/>
          <w:noProof/>
          <w:position w:val="-114"/>
          <w:sz w:val="20"/>
          <w:szCs w:val="18"/>
        </w:rPr>
        <w:object w:dxaOrig="4580" w:dyaOrig="2060" w14:anchorId="4EB951E2">
          <v:shape id="_x0000_i1037" type="#_x0000_t75" alt="" style="width:267.15pt;height:104.2pt;mso-width-percent:0;mso-height-percent:0;mso-width-percent:0;mso-height-percent:0" o:ole="" fillcolor="window">
            <v:imagedata r:id="rId611" o:title=""/>
          </v:shape>
          <o:OLEObject Type="Embed" ProgID="Equation.3" ShapeID="_x0000_i1037" DrawAspect="Content" ObjectID="_1721314950" r:id="rId612"/>
        </w:object>
      </w:r>
      <w:r w:rsidRPr="00BB1091">
        <w:rPr>
          <w:rFonts w:asciiTheme="minorHAnsi" w:hAnsiTheme="minorHAnsi"/>
          <w:sz w:val="20"/>
          <w:szCs w:val="18"/>
        </w:rPr>
        <w:t xml:space="preserve">   </w:t>
      </w:r>
      <w:r w:rsidRPr="00BB1091">
        <w:rPr>
          <w:rFonts w:asciiTheme="minorHAnsi" w:hAnsiTheme="minorHAnsi"/>
          <w:sz w:val="20"/>
          <w:szCs w:val="18"/>
        </w:rPr>
        <w:tab/>
      </w:r>
      <w:r w:rsidRPr="00BB1091">
        <w:rPr>
          <w:rStyle w:val="EquationCaption"/>
          <w:rFonts w:asciiTheme="minorHAnsi" w:hAnsiTheme="minorHAnsi"/>
          <w:sz w:val="20"/>
          <w:szCs w:val="18"/>
        </w:rPr>
        <w:t>(</w:t>
      </w:r>
      <w:r w:rsidR="00A41B27">
        <w:rPr>
          <w:rStyle w:val="EquationCaption"/>
          <w:rFonts w:asciiTheme="minorHAnsi" w:hAnsiTheme="minorHAnsi"/>
          <w:sz w:val="20"/>
          <w:szCs w:val="18"/>
        </w:rPr>
        <w:fldChar w:fldCharType="begin"/>
      </w:r>
      <w:r w:rsidR="00A41B27">
        <w:rPr>
          <w:rStyle w:val="EquationCaption"/>
          <w:rFonts w:asciiTheme="minorHAnsi" w:hAnsiTheme="minorHAnsi"/>
          <w:sz w:val="20"/>
          <w:szCs w:val="18"/>
        </w:rPr>
        <w:instrText xml:space="preserve"> STYLEREF 1 \s </w:instrText>
      </w:r>
      <w:r w:rsidR="00A41B27">
        <w:rPr>
          <w:rStyle w:val="EquationCaption"/>
          <w:rFonts w:asciiTheme="minorHAnsi" w:hAnsiTheme="minorHAnsi"/>
          <w:sz w:val="20"/>
          <w:szCs w:val="18"/>
        </w:rPr>
        <w:fldChar w:fldCharType="separate"/>
      </w:r>
      <w:r w:rsidR="00A95042">
        <w:rPr>
          <w:rStyle w:val="EquationCaption"/>
          <w:rFonts w:asciiTheme="minorHAnsi" w:hAnsiTheme="minorHAnsi"/>
          <w:noProof/>
          <w:sz w:val="20"/>
          <w:szCs w:val="18"/>
        </w:rPr>
        <w:t>5</w:t>
      </w:r>
      <w:r w:rsidR="00A41B27">
        <w:rPr>
          <w:rStyle w:val="EquationCaption"/>
          <w:rFonts w:asciiTheme="minorHAnsi" w:hAnsiTheme="minorHAnsi"/>
          <w:sz w:val="20"/>
          <w:szCs w:val="18"/>
        </w:rPr>
        <w:fldChar w:fldCharType="end"/>
      </w:r>
      <w:r w:rsidR="00A41B27">
        <w:rPr>
          <w:rStyle w:val="EquationCaption"/>
          <w:rFonts w:asciiTheme="minorHAnsi" w:hAnsiTheme="minorHAnsi"/>
          <w:sz w:val="20"/>
          <w:szCs w:val="18"/>
        </w:rPr>
        <w:noBreakHyphen/>
      </w:r>
      <w:r w:rsidR="00A41B27">
        <w:rPr>
          <w:rStyle w:val="EquationCaption"/>
          <w:rFonts w:asciiTheme="minorHAnsi" w:hAnsiTheme="minorHAnsi"/>
          <w:sz w:val="20"/>
          <w:szCs w:val="18"/>
        </w:rPr>
        <w:fldChar w:fldCharType="begin"/>
      </w:r>
      <w:r w:rsidR="00A41B27">
        <w:rPr>
          <w:rStyle w:val="EquationCaption"/>
          <w:rFonts w:asciiTheme="minorHAnsi" w:hAnsiTheme="minorHAnsi"/>
          <w:sz w:val="20"/>
          <w:szCs w:val="18"/>
        </w:rPr>
        <w:instrText xml:space="preserve"> SEQ Equation \* ARABIC \s 1 </w:instrText>
      </w:r>
      <w:r w:rsidR="00A41B27">
        <w:rPr>
          <w:rStyle w:val="EquationCaption"/>
          <w:rFonts w:asciiTheme="minorHAnsi" w:hAnsiTheme="minorHAnsi"/>
          <w:sz w:val="20"/>
          <w:szCs w:val="18"/>
        </w:rPr>
        <w:fldChar w:fldCharType="separate"/>
      </w:r>
      <w:r w:rsidR="00A95042">
        <w:rPr>
          <w:rStyle w:val="EquationCaption"/>
          <w:rFonts w:asciiTheme="minorHAnsi" w:hAnsiTheme="minorHAnsi"/>
          <w:noProof/>
          <w:sz w:val="20"/>
          <w:szCs w:val="18"/>
        </w:rPr>
        <w:t>55</w:t>
      </w:r>
      <w:r w:rsidR="00A41B27">
        <w:rPr>
          <w:rStyle w:val="EquationCaption"/>
          <w:rFonts w:asciiTheme="minorHAnsi" w:hAnsiTheme="minorHAnsi"/>
          <w:sz w:val="20"/>
          <w:szCs w:val="18"/>
        </w:rPr>
        <w:fldChar w:fldCharType="end"/>
      </w:r>
      <w:r w:rsidRPr="00BB1091">
        <w:rPr>
          <w:rStyle w:val="EquationCaption"/>
          <w:rFonts w:asciiTheme="minorHAnsi" w:hAnsiTheme="minorHAnsi"/>
          <w:sz w:val="20"/>
          <w:szCs w:val="18"/>
        </w:rPr>
        <w:t>)</w:t>
      </w:r>
    </w:p>
    <w:p w14:paraId="5B031B55" w14:textId="77777777" w:rsidR="005B4780" w:rsidRPr="00BB1091" w:rsidRDefault="005B4780" w:rsidP="007A3922">
      <w:pPr>
        <w:pStyle w:val="BodyText"/>
      </w:pPr>
      <w:r w:rsidRPr="00BB1091">
        <w:lastRenderedPageBreak/>
        <w:t xml:space="preserve">Similar functions are obtained for </w:t>
      </w:r>
      <w:proofErr w:type="spellStart"/>
      <w:r w:rsidRPr="00BB1091">
        <w:rPr>
          <w:i/>
          <w:iCs/>
        </w:rPr>
        <w:t>T</w:t>
      </w:r>
      <w:r w:rsidRPr="00BB1091">
        <w:rPr>
          <w:rStyle w:val="Subscript"/>
          <w:rFonts w:asciiTheme="minorHAnsi" w:hAnsiTheme="minorHAnsi"/>
          <w:i/>
          <w:iCs/>
          <w:sz w:val="20"/>
          <w:szCs w:val="18"/>
        </w:rPr>
        <w:t>i</w:t>
      </w:r>
      <w:proofErr w:type="spellEnd"/>
      <w:r w:rsidRPr="00BB1091">
        <w:t xml:space="preserve"> and </w:t>
      </w:r>
      <w:r w:rsidRPr="00BB1091">
        <w:rPr>
          <w:i/>
          <w:iCs/>
        </w:rPr>
        <w:t>T</w:t>
      </w:r>
      <w:r w:rsidRPr="00BB1091">
        <w:rPr>
          <w:rStyle w:val="Subscript"/>
          <w:rFonts w:asciiTheme="minorHAnsi" w:hAnsiTheme="minorHAnsi"/>
          <w:i/>
          <w:iCs/>
          <w:sz w:val="20"/>
          <w:szCs w:val="18"/>
        </w:rPr>
        <w:t>i-1</w:t>
      </w:r>
      <w:r w:rsidRPr="00BB1091">
        <w:t xml:space="preserve"> multipliers that complete the formulation for the QUICKEST algorithm.</w:t>
      </w:r>
    </w:p>
    <w:p w14:paraId="213C6DF6" w14:textId="77777777" w:rsidR="005B4780" w:rsidRPr="00BB1091" w:rsidRDefault="005B4780" w:rsidP="007A3922">
      <w:pPr>
        <w:pStyle w:val="BodyText"/>
      </w:pPr>
      <w:r w:rsidRPr="00BB1091">
        <w:t>From a computational standpoint, most geometric compo</w:t>
      </w:r>
      <w:r w:rsidRPr="00BB1091">
        <w:softHyphen/>
        <w:t>nents of the multipliers are time-invari</w:t>
      </w:r>
      <w:r w:rsidRPr="00BB1091">
        <w:softHyphen/>
        <w:t>ant and are computed once and stored in arrays.  The time-vary</w:t>
      </w:r>
      <w:r w:rsidRPr="00BB1091">
        <w:softHyphen/>
        <w:t>ing part of the multipliers (</w:t>
      </w:r>
      <w:r w:rsidRPr="00BB1091">
        <w:rPr>
          <w:i/>
          <w:iCs/>
        </w:rPr>
        <w:t xml:space="preserve">U, </w:t>
      </w:r>
      <w:proofErr w:type="spellStart"/>
      <w:r w:rsidRPr="00BB1091">
        <w:rPr>
          <w:i/>
          <w:iCs/>
        </w:rPr>
        <w:t>Δt</w:t>
      </w:r>
      <w:proofErr w:type="spellEnd"/>
      <w:r w:rsidRPr="00BB1091">
        <w:rPr>
          <w:i/>
          <w:iCs/>
        </w:rPr>
        <w:t>, D</w:t>
      </w:r>
      <w:r w:rsidRPr="00BB1091">
        <w:rPr>
          <w:rStyle w:val="Subscript"/>
          <w:rFonts w:asciiTheme="minorHAnsi" w:hAnsiTheme="minorHAnsi"/>
          <w:i/>
          <w:iCs/>
          <w:sz w:val="20"/>
          <w:szCs w:val="18"/>
        </w:rPr>
        <w:t>x</w:t>
      </w:r>
      <w:r w:rsidRPr="00BB1091">
        <w:t>) are updated each timestep during compu</w:t>
      </w:r>
      <w:r w:rsidRPr="00BB1091">
        <w:softHyphen/>
        <w:t xml:space="preserve">tation of the </w:t>
      </w:r>
      <w:r w:rsidRPr="00BB1091">
        <w:rPr>
          <w:i/>
          <w:iCs/>
        </w:rPr>
        <w:t>T</w:t>
      </w:r>
      <w:r w:rsidRPr="00BB1091">
        <w:t xml:space="preserve"> arrays.  Howev</w:t>
      </w:r>
      <w:r w:rsidRPr="00BB1091">
        <w:softHyphen/>
        <w:t>er, when the QUICK</w:t>
      </w:r>
      <w:r w:rsidRPr="00BB1091">
        <w:softHyphen/>
        <w:t>EST scheme is ap</w:t>
      </w:r>
      <w:r w:rsidRPr="00BB1091">
        <w:softHyphen/>
        <w:t xml:space="preserve">plied vertically, the spatial part of the multipliers for layers [KT] and [KT]+1 </w:t>
      </w:r>
      <w:proofErr w:type="gramStart"/>
      <w:r w:rsidRPr="00BB1091">
        <w:t>are</w:t>
      </w:r>
      <w:proofErr w:type="gramEnd"/>
      <w:r w:rsidRPr="00BB1091">
        <w:t xml:space="preserve"> updat</w:t>
      </w:r>
      <w:r w:rsidRPr="00BB1091">
        <w:softHyphen/>
        <w:t>ed each timestep to accommodate the surface elevation fluctua</w:t>
      </w:r>
      <w:r w:rsidRPr="00BB1091">
        <w:softHyphen/>
        <w:t>tion.</w:t>
      </w:r>
    </w:p>
    <w:p w14:paraId="2653474B" w14:textId="77777777" w:rsidR="005B4780" w:rsidRPr="00B7030B" w:rsidRDefault="005B4780" w:rsidP="00B6554A">
      <w:pPr>
        <w:pStyle w:val="Heading4"/>
      </w:pPr>
      <w:bookmarkStart w:id="931" w:name="_Toc523896508"/>
      <w:bookmarkStart w:id="932" w:name="_Toc48573710"/>
      <w:r w:rsidRPr="00B7030B">
        <w:t>ULTIMATE/QUICKEST Numerical Transport Solution Scheme</w:t>
      </w:r>
      <w:bookmarkEnd w:id="931"/>
      <w:bookmarkEnd w:id="932"/>
    </w:p>
    <w:p w14:paraId="63E2C250" w14:textId="77777777" w:rsidR="005B4780" w:rsidRPr="008333A2" w:rsidRDefault="005B4780" w:rsidP="00B6554A">
      <w:pPr>
        <w:pStyle w:val="BodyText"/>
      </w:pPr>
      <w:r w:rsidRPr="008333A2">
        <w:t>In Version 2, the QUICKEST numerical scheme replaced the upwind numerical scheme used in Version 1 for solving the advective terms in the advection-diffusion equation.  Compared to the upwind scheme, QUICKEST resulted in improved numerical accuracy in simulating sharp fronts since the upwind transport scheme adds excessive numerical diffusion.</w:t>
      </w:r>
    </w:p>
    <w:p w14:paraId="0D456E80" w14:textId="4CE37E86" w:rsidR="005B4780" w:rsidRPr="008333A2" w:rsidRDefault="005B4780" w:rsidP="00B6554A">
      <w:pPr>
        <w:pStyle w:val="BodyText"/>
      </w:pPr>
      <w:r w:rsidRPr="008333A2">
        <w:t>A problem with the QUICKEST scheme is that it can give rise to spurious oscillations at the leading and trailing edge of a sharp front or gradient.  This can occur where there are fresh/saltwater interfaces, point source discharges, or cases of strong temperature stratification.  Even though the upwind scheme always gives physically realistic solutions, it introduces numerical diffusion that artificially reduces sharp gradients.</w:t>
      </w:r>
    </w:p>
    <w:p w14:paraId="3BACEC82" w14:textId="77777777" w:rsidR="005B4780" w:rsidRPr="008333A2" w:rsidRDefault="005B4780" w:rsidP="00B6554A">
      <w:pPr>
        <w:pStyle w:val="BodyText"/>
      </w:pPr>
      <w:r w:rsidRPr="008333A2">
        <w:t>An improvement was introduced by Leonard (1991) that eliminated spurious oscillations but preserved the higher-order solution scheme of QUICKEST.  This technique is a universal (in the sense that it can be applied to numerical schemes other than QUICKEST) limiter for maintaining monotonic profiles near a gradient and is called the ULTIMATE solution scheme.</w:t>
      </w:r>
    </w:p>
    <w:p w14:paraId="73FA000E" w14:textId="77777777" w:rsidR="005B4780" w:rsidRPr="008333A2" w:rsidRDefault="005B4780" w:rsidP="008565FA">
      <w:pPr>
        <w:pStyle w:val="BodyText"/>
      </w:pPr>
      <w:r w:rsidRPr="008333A2">
        <w:t>In order to illustrate the scheme, consider the solution of the unsteady advective equation:</w:t>
      </w:r>
    </w:p>
    <w:p w14:paraId="58E10834" w14:textId="0FD376A0" w:rsidR="005B4780" w:rsidRPr="00B7030B" w:rsidRDefault="005B4780" w:rsidP="005B4780">
      <w:pPr>
        <w:pStyle w:val="equation"/>
        <w:keepNext/>
        <w:rPr>
          <w:rFonts w:asciiTheme="minorHAnsi" w:hAnsiTheme="minorHAnsi"/>
        </w:rPr>
      </w:pPr>
      <w:r w:rsidRPr="00B7030B">
        <w:rPr>
          <w:rFonts w:asciiTheme="minorHAnsi" w:hAnsiTheme="minorHAnsi"/>
        </w:rPr>
        <w:tab/>
      </w:r>
      <m:oMath>
        <m:f>
          <m:fPr>
            <m:ctrlPr>
              <w:rPr>
                <w:rFonts w:ascii="Cambria Math" w:hAnsi="Cambria Math"/>
                <w:i/>
              </w:rPr>
            </m:ctrlPr>
          </m:fPr>
          <m:num>
            <m:r>
              <w:rPr>
                <w:rFonts w:ascii="Cambria Math" w:hAnsiTheme="minorHAnsi"/>
              </w:rPr>
              <m:t>∂BΦ</m:t>
            </m:r>
          </m:num>
          <m:den>
            <m:r>
              <w:rPr>
                <w:rFonts w:ascii="Cambria Math" w:hAnsiTheme="minorHAnsi"/>
              </w:rPr>
              <m:t>∂t</m:t>
            </m:r>
            <m:ctrlPr>
              <w:rPr>
                <w:rFonts w:ascii="Cambria Math" w:hAnsiTheme="minorHAnsi"/>
                <w:i/>
              </w:rPr>
            </m:ctrlPr>
          </m:den>
        </m:f>
        <m:r>
          <w:rPr>
            <w:rFonts w:ascii="Cambria Math" w:hAnsiTheme="minorHAnsi"/>
          </w:rPr>
          <m:t>+</m:t>
        </m:r>
        <m:f>
          <m:fPr>
            <m:ctrlPr>
              <w:rPr>
                <w:rFonts w:ascii="Cambria Math" w:hAnsi="Cambria Math"/>
                <w:i/>
              </w:rPr>
            </m:ctrlPr>
          </m:fPr>
          <m:num>
            <m:r>
              <w:rPr>
                <w:rFonts w:ascii="Cambria Math" w:hAnsiTheme="minorHAnsi"/>
              </w:rPr>
              <m:t>∂BUΦ</m:t>
            </m:r>
          </m:num>
          <m:den>
            <m:r>
              <w:rPr>
                <w:rFonts w:ascii="Cambria Math" w:hAnsiTheme="minorHAnsi"/>
              </w:rPr>
              <m:t>∂x</m:t>
            </m:r>
            <m:ctrlPr>
              <w:rPr>
                <w:rFonts w:ascii="Cambria Math" w:hAnsiTheme="minorHAnsi"/>
                <w:i/>
              </w:rPr>
            </m:ctrlPr>
          </m:den>
        </m:f>
        <m:r>
          <w:rPr>
            <w:rFonts w:ascii="Cambria Math" w:hAnsiTheme="minorHAnsi"/>
          </w:rPr>
          <m:t>=0</m:t>
        </m:r>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5</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56</w:t>
      </w:r>
      <w:r w:rsidR="00A41B27">
        <w:rPr>
          <w:rStyle w:val="EquationCaption"/>
          <w:rFonts w:asciiTheme="minorHAnsi" w:hAnsiTheme="minorHAnsi"/>
        </w:rPr>
        <w:fldChar w:fldCharType="end"/>
      </w:r>
      <w:r w:rsidRPr="00B7030B">
        <w:rPr>
          <w:rStyle w:val="EquationCaption"/>
          <w:rFonts w:asciiTheme="minorHAnsi" w:hAnsiTheme="minorHAnsi"/>
        </w:rPr>
        <w:t>)</w:t>
      </w:r>
    </w:p>
    <w:p w14:paraId="4C049B1E" w14:textId="77777777" w:rsidR="005B4780" w:rsidRPr="008333A2" w:rsidRDefault="005B4780" w:rsidP="008565FA">
      <w:pPr>
        <w:pStyle w:val="where"/>
      </w:pPr>
      <w:r w:rsidRPr="008333A2">
        <w:t>where:</w:t>
      </w:r>
    </w:p>
    <w:p w14:paraId="67BF9AC6" w14:textId="77777777" w:rsidR="005B4780" w:rsidRPr="00C63622" w:rsidRDefault="005B4780" w:rsidP="007A3922">
      <w:pPr>
        <w:pStyle w:val="variabledefinitionChar"/>
        <w:rPr>
          <w:vertAlign w:val="superscript"/>
        </w:rPr>
      </w:pPr>
      <w:r w:rsidRPr="008333A2">
        <w:tab/>
      </w:r>
      <w:r w:rsidRPr="008333A2">
        <w:sym w:font="Symbol" w:char="F046"/>
      </w:r>
      <w:r w:rsidRPr="008333A2">
        <w:tab/>
        <w:t>=</w:t>
      </w:r>
      <w:r w:rsidRPr="008333A2">
        <w:tab/>
        <w:t>concentration</w:t>
      </w:r>
      <w:r w:rsidRPr="00C63622">
        <w:t>,</w:t>
      </w:r>
      <w:r w:rsidRPr="00127D1D">
        <w:t xml:space="preserve"> g m</w:t>
      </w:r>
      <w:r w:rsidRPr="00127D1D">
        <w:rPr>
          <w:vertAlign w:val="superscript"/>
        </w:rPr>
        <w:t>-3</w:t>
      </w:r>
    </w:p>
    <w:p w14:paraId="3CA185B5" w14:textId="77777777" w:rsidR="005B4780" w:rsidRPr="00C63622" w:rsidRDefault="005B4780" w:rsidP="00B6554A">
      <w:pPr>
        <w:pStyle w:val="variabledefinitionChar"/>
      </w:pPr>
      <w:r w:rsidRPr="008333A2">
        <w:rPr>
          <w:i/>
          <w:iCs/>
        </w:rPr>
        <w:tab/>
        <w:t>B</w:t>
      </w:r>
      <w:r w:rsidRPr="008333A2">
        <w:rPr>
          <w:i/>
          <w:iCs/>
        </w:rPr>
        <w:tab/>
      </w:r>
      <w:r w:rsidRPr="008333A2">
        <w:t>=</w:t>
      </w:r>
      <w:r w:rsidRPr="008333A2">
        <w:tab/>
        <w:t xml:space="preserve">width, </w:t>
      </w:r>
      <w:r w:rsidRPr="00127D1D">
        <w:t>m</w:t>
      </w:r>
    </w:p>
    <w:p w14:paraId="1B933A30" w14:textId="77777777" w:rsidR="005B4780" w:rsidRPr="00650508" w:rsidRDefault="005B4780" w:rsidP="00B6554A">
      <w:pPr>
        <w:pStyle w:val="variabledefinitionChar"/>
        <w:rPr>
          <w:vertAlign w:val="superscript"/>
        </w:rPr>
      </w:pPr>
      <w:r w:rsidRPr="008333A2">
        <w:tab/>
      </w:r>
      <w:r w:rsidRPr="008333A2">
        <w:rPr>
          <w:i/>
          <w:iCs/>
        </w:rPr>
        <w:t>U</w:t>
      </w:r>
      <w:r w:rsidRPr="008333A2">
        <w:tab/>
        <w:t>=</w:t>
      </w:r>
      <w:r w:rsidRPr="008333A2">
        <w:tab/>
        <w:t xml:space="preserve">velocity, </w:t>
      </w:r>
      <w:r w:rsidRPr="00127D1D">
        <w:t>m s</w:t>
      </w:r>
      <w:r w:rsidRPr="00127D1D">
        <w:rPr>
          <w:vertAlign w:val="superscript"/>
        </w:rPr>
        <w:t>-</w:t>
      </w:r>
      <w:r w:rsidRPr="00C63622">
        <w:rPr>
          <w:vertAlign w:val="superscript"/>
        </w:rPr>
        <w:t>1</w:t>
      </w:r>
    </w:p>
    <w:p w14:paraId="7A2BF736" w14:textId="77777777" w:rsidR="005B4780" w:rsidRPr="00C63622" w:rsidRDefault="005B4780" w:rsidP="00B6554A">
      <w:pPr>
        <w:pStyle w:val="variabledefinitionChar"/>
      </w:pPr>
      <w:r w:rsidRPr="008333A2">
        <w:tab/>
      </w:r>
      <w:r w:rsidRPr="008333A2">
        <w:rPr>
          <w:i/>
          <w:iCs/>
        </w:rPr>
        <w:t>x</w:t>
      </w:r>
      <w:r w:rsidRPr="008333A2">
        <w:tab/>
        <w:t>=</w:t>
      </w:r>
      <w:r w:rsidRPr="008333A2">
        <w:tab/>
        <w:t xml:space="preserve">longitudinal coordinate, </w:t>
      </w:r>
      <w:r w:rsidRPr="00127D1D">
        <w:t>m</w:t>
      </w:r>
    </w:p>
    <w:p w14:paraId="03B7C02B" w14:textId="77777777" w:rsidR="005B4780" w:rsidRPr="008333A2" w:rsidRDefault="005B4780" w:rsidP="00B6554A">
      <w:pPr>
        <w:pStyle w:val="variabledefinitionChar"/>
      </w:pPr>
      <w:r w:rsidRPr="008333A2">
        <w:tab/>
      </w:r>
      <w:r w:rsidRPr="008333A2">
        <w:rPr>
          <w:i/>
          <w:iCs/>
        </w:rPr>
        <w:t>t</w:t>
      </w:r>
      <w:r w:rsidRPr="008333A2">
        <w:tab/>
        <w:t>=</w:t>
      </w:r>
      <w:r w:rsidRPr="008333A2">
        <w:tab/>
        <w:t xml:space="preserve">time, </w:t>
      </w:r>
      <w:r w:rsidRPr="00127D1D">
        <w:t>s</w:t>
      </w:r>
    </w:p>
    <w:p w14:paraId="3B53D450" w14:textId="77777777" w:rsidR="005B4780" w:rsidRPr="008333A2" w:rsidRDefault="005B4780" w:rsidP="00FE348E">
      <w:pPr>
        <w:pStyle w:val="BodyText2"/>
      </w:pPr>
    </w:p>
    <w:p w14:paraId="1A04DEBA" w14:textId="77777777" w:rsidR="005B4780" w:rsidRPr="008333A2" w:rsidRDefault="005B4780" w:rsidP="007552CD">
      <w:pPr>
        <w:pStyle w:val="BodyText"/>
      </w:pPr>
      <w:r w:rsidRPr="008333A2">
        <w:t>The finite difference scheme for this based on a positive flow (</w:t>
      </w:r>
      <w:r w:rsidRPr="008333A2">
        <w:rPr>
          <w:i/>
          <w:iCs/>
        </w:rPr>
        <w:t>U</w:t>
      </w:r>
      <w:r w:rsidRPr="008333A2">
        <w:t xml:space="preserve"> &gt; 0) is:</w:t>
      </w:r>
    </w:p>
    <w:p w14:paraId="47E13AFE" w14:textId="498C34D1" w:rsidR="005B4780" w:rsidRPr="00B7030B" w:rsidRDefault="005B4780" w:rsidP="005B4780">
      <w:pPr>
        <w:pStyle w:val="equation"/>
        <w:rPr>
          <w:rFonts w:asciiTheme="minorHAnsi" w:hAnsiTheme="minorHAnsi"/>
        </w:rPr>
      </w:pPr>
      <w:r w:rsidRPr="00B7030B">
        <w:rPr>
          <w:rFonts w:asciiTheme="minorHAnsi" w:hAnsiTheme="minorHAnsi"/>
        </w:rPr>
        <w:tab/>
      </w:r>
      <m:oMath>
        <m:sSubSup>
          <m:sSubSupPr>
            <m:ctrlPr>
              <w:rPr>
                <w:rFonts w:ascii="Cambria Math" w:hAnsi="Cambria Math"/>
                <w:i/>
              </w:rPr>
            </m:ctrlPr>
          </m:sSubSupPr>
          <m:e>
            <m:r>
              <w:rPr>
                <w:rFonts w:ascii="Cambria Math" w:hAnsiTheme="minorHAnsi"/>
              </w:rPr>
              <m:t>Φ</m:t>
            </m:r>
          </m:e>
          <m:sub>
            <m:r>
              <w:rPr>
                <w:rFonts w:ascii="Cambria Math" w:hAnsiTheme="minorHAnsi"/>
              </w:rPr>
              <m:t>i</m:t>
            </m:r>
            <m:ctrlPr>
              <w:rPr>
                <w:rFonts w:ascii="Cambria Math" w:hAnsiTheme="minorHAnsi"/>
                <w:i/>
              </w:rPr>
            </m:ctrlPr>
          </m:sub>
          <m:sup>
            <m:r>
              <w:rPr>
                <w:rFonts w:ascii="Cambria Math" w:hAnsiTheme="minorHAnsi"/>
              </w:rPr>
              <m:t>n+1</m:t>
            </m:r>
            <m:ctrlPr>
              <w:rPr>
                <w:rFonts w:ascii="Cambria Math" w:hAnsiTheme="minorHAnsi"/>
                <w:i/>
              </w:rPr>
            </m:ctrlPr>
          </m:sup>
        </m:sSubSup>
        <m:r>
          <w:rPr>
            <w:rFonts w:ascii="Cambria Math" w:hAnsiTheme="minorHAnsi"/>
          </w:rPr>
          <m:t>=</m:t>
        </m:r>
        <m:f>
          <m:fPr>
            <m:ctrlPr>
              <w:rPr>
                <w:rFonts w:ascii="Cambria Math" w:hAnsiTheme="minorHAnsi"/>
                <w:i/>
              </w:rPr>
            </m:ctrlPr>
          </m:fPr>
          <m:num>
            <m:r>
              <w:rPr>
                <w:rFonts w:ascii="Cambria Math" w:hAnsiTheme="minorHAnsi"/>
              </w:rPr>
              <m:t>1</m:t>
            </m:r>
          </m:num>
          <m:den>
            <m:sSubSup>
              <m:sSubSupPr>
                <m:ctrlPr>
                  <w:rPr>
                    <w:rFonts w:ascii="Cambria Math" w:hAnsiTheme="minorHAnsi"/>
                    <w:i/>
                  </w:rPr>
                </m:ctrlPr>
              </m:sSubSupPr>
              <m:e>
                <m:r>
                  <w:rPr>
                    <w:rFonts w:ascii="Cambria Math" w:hAnsiTheme="minorHAnsi"/>
                  </w:rPr>
                  <m:t>B</m:t>
                </m:r>
              </m:e>
              <m:sub>
                <m:r>
                  <w:rPr>
                    <w:rFonts w:ascii="Cambria Math" w:hAnsiTheme="minorHAnsi"/>
                  </w:rPr>
                  <m:t>i</m:t>
                </m:r>
              </m:sub>
              <m:sup>
                <m:r>
                  <w:rPr>
                    <w:rFonts w:ascii="Cambria Math" w:hAnsiTheme="minorHAnsi"/>
                  </w:rPr>
                  <m:t>n+1</m:t>
                </m:r>
              </m:sup>
            </m:sSubSup>
            <m:ctrlPr>
              <w:rPr>
                <w:rFonts w:ascii="Cambria Math" w:hAnsi="Cambria Math"/>
                <w:i/>
              </w:rPr>
            </m:ctrlPr>
          </m:den>
        </m:f>
        <m:d>
          <m:dPr>
            <m:ctrlPr>
              <w:rPr>
                <w:rFonts w:ascii="Cambria Math" w:hAnsiTheme="minorHAnsi"/>
                <w:i/>
              </w:rPr>
            </m:ctrlPr>
          </m:dPr>
          <m:e>
            <m:sSubSup>
              <m:sSubSupPr>
                <m:ctrlPr>
                  <w:rPr>
                    <w:rFonts w:ascii="Cambria Math" w:hAnsiTheme="minorHAnsi"/>
                    <w:i/>
                  </w:rPr>
                </m:ctrlPr>
              </m:sSubSupPr>
              <m:e>
                <m:r>
                  <w:rPr>
                    <w:rFonts w:ascii="Cambria Math" w:hAnsiTheme="minorHAnsi"/>
                  </w:rPr>
                  <m:t>B</m:t>
                </m:r>
              </m:e>
              <m:sub>
                <m:r>
                  <w:rPr>
                    <w:rFonts w:ascii="Cambria Math" w:hAnsiTheme="minorHAnsi"/>
                  </w:rPr>
                  <m:t>i</m:t>
                </m:r>
              </m:sub>
              <m:sup>
                <m:r>
                  <w:rPr>
                    <w:rFonts w:ascii="Cambria Math" w:hAnsiTheme="minorHAnsi"/>
                  </w:rPr>
                  <m:t>n</m:t>
                </m:r>
              </m:sup>
            </m:sSubSup>
            <m:sSubSup>
              <m:sSubSupPr>
                <m:ctrlPr>
                  <w:rPr>
                    <w:rFonts w:ascii="Cambria Math" w:hAnsi="Cambria Math"/>
                    <w:i/>
                  </w:rPr>
                </m:ctrlPr>
              </m:sSubSupPr>
              <m:e>
                <m:r>
                  <w:rPr>
                    <w:rFonts w:ascii="Cambria Math" w:hAnsiTheme="minorHAnsi"/>
                  </w:rPr>
                  <m:t>Φ</m:t>
                </m:r>
              </m:e>
              <m:sub>
                <m:r>
                  <w:rPr>
                    <w:rFonts w:ascii="Cambria Math" w:hAnsiTheme="minorHAnsi"/>
                  </w:rPr>
                  <m:t>i</m:t>
                </m:r>
                <m:ctrlPr>
                  <w:rPr>
                    <w:rFonts w:ascii="Cambria Math" w:hAnsiTheme="minorHAnsi"/>
                    <w:i/>
                  </w:rPr>
                </m:ctrlPr>
              </m:sub>
              <m:sup>
                <m:r>
                  <w:rPr>
                    <w:rFonts w:ascii="Cambria Math" w:hAnsiTheme="minorHAnsi"/>
                  </w:rPr>
                  <m:t>n</m:t>
                </m:r>
                <m:ctrlPr>
                  <w:rPr>
                    <w:rFonts w:ascii="Cambria Math" w:hAnsiTheme="minorHAnsi"/>
                    <w:i/>
                  </w:rPr>
                </m:ctrlPr>
              </m:sup>
            </m:sSubSup>
            <m:r>
              <w:rPr>
                <w:rFonts w:ascii="Cambria Math" w:hAnsiTheme="minorHAnsi"/>
              </w:rPr>
              <m:t>-</m:t>
            </m:r>
            <m:d>
              <m:dPr>
                <m:begChr m:val="{"/>
                <m:endChr m:val="}"/>
                <m:ctrlPr>
                  <w:rPr>
                    <w:rFonts w:ascii="Cambria Math" w:hAnsiTheme="minorHAnsi"/>
                    <w:i/>
                  </w:rPr>
                </m:ctrlPr>
              </m:dPr>
              <m:e>
                <m:sSub>
                  <m:sSubPr>
                    <m:ctrlPr>
                      <w:rPr>
                        <w:rFonts w:ascii="Cambria Math" w:hAnsiTheme="minorHAnsi"/>
                        <w:i/>
                      </w:rPr>
                    </m:ctrlPr>
                  </m:sSubPr>
                  <m:e>
                    <m:d>
                      <m:dPr>
                        <m:begChr m:val="["/>
                        <m:endChr m:val="]"/>
                        <m:ctrlPr>
                          <w:rPr>
                            <w:rFonts w:ascii="Cambria Math" w:hAnsiTheme="minorHAnsi"/>
                            <w:i/>
                          </w:rPr>
                        </m:ctrlPr>
                      </m:dPr>
                      <m:e>
                        <m:f>
                          <m:fPr>
                            <m:ctrlPr>
                              <w:rPr>
                                <w:rFonts w:ascii="Cambria Math" w:hAnsiTheme="minorHAnsi"/>
                                <w:i/>
                              </w:rPr>
                            </m:ctrlPr>
                          </m:fPr>
                          <m:num>
                            <m:r>
                              <w:rPr>
                                <w:rFonts w:ascii="Cambria Math" w:hAnsiTheme="minorHAnsi"/>
                              </w:rPr>
                              <m:t>UBΔt</m:t>
                            </m:r>
                          </m:num>
                          <m:den>
                            <m:r>
                              <w:rPr>
                                <w:rFonts w:ascii="Cambria Math" w:hAnsiTheme="minorHAnsi"/>
                              </w:rPr>
                              <m:t>Δx</m:t>
                            </m:r>
                          </m:den>
                        </m:f>
                        <m:ctrlPr>
                          <w:rPr>
                            <w:rFonts w:ascii="Cambria Math" w:hAnsi="Cambria Math"/>
                            <w:i/>
                          </w:rPr>
                        </m:ctrlPr>
                      </m:e>
                    </m:d>
                  </m:e>
                  <m:sub>
                    <m:r>
                      <w:rPr>
                        <w:rFonts w:ascii="Cambria Math" w:hAnsiTheme="minorHAnsi"/>
                      </w:rPr>
                      <m:t>R</m:t>
                    </m:r>
                  </m:sub>
                </m:sSub>
                <m:sSub>
                  <m:sSubPr>
                    <m:ctrlPr>
                      <w:rPr>
                        <w:rFonts w:ascii="Cambria Math" w:hAnsi="Cambria Math"/>
                        <w:i/>
                      </w:rPr>
                    </m:ctrlPr>
                  </m:sSubPr>
                  <m:e>
                    <m:r>
                      <w:rPr>
                        <w:rFonts w:ascii="Cambria Math" w:hAnsiTheme="minorHAnsi"/>
                      </w:rPr>
                      <m:t>Φ</m:t>
                    </m:r>
                  </m:e>
                  <m:sub>
                    <m:r>
                      <w:rPr>
                        <w:rFonts w:ascii="Cambria Math" w:hAnsiTheme="minorHAnsi"/>
                      </w:rPr>
                      <m:t>R</m:t>
                    </m:r>
                    <m:ctrlPr>
                      <w:rPr>
                        <w:rFonts w:ascii="Cambria Math" w:hAnsiTheme="minorHAnsi"/>
                        <w:i/>
                      </w:rPr>
                    </m:ctrlPr>
                  </m:sub>
                </m:sSub>
                <m:r>
                  <w:rPr>
                    <w:rFonts w:ascii="Cambria Math" w:hAnsiTheme="minorHAnsi"/>
                  </w:rPr>
                  <m:t>-</m:t>
                </m:r>
                <m:sSub>
                  <m:sSubPr>
                    <m:ctrlPr>
                      <w:rPr>
                        <w:rFonts w:ascii="Cambria Math" w:hAnsiTheme="minorHAnsi"/>
                        <w:i/>
                      </w:rPr>
                    </m:ctrlPr>
                  </m:sSubPr>
                  <m:e>
                    <m:d>
                      <m:dPr>
                        <m:begChr m:val="["/>
                        <m:endChr m:val="]"/>
                        <m:ctrlPr>
                          <w:rPr>
                            <w:rFonts w:ascii="Cambria Math" w:hAnsiTheme="minorHAnsi"/>
                            <w:i/>
                          </w:rPr>
                        </m:ctrlPr>
                      </m:dPr>
                      <m:e>
                        <m:f>
                          <m:fPr>
                            <m:ctrlPr>
                              <w:rPr>
                                <w:rFonts w:ascii="Cambria Math" w:hAnsiTheme="minorHAnsi"/>
                                <w:i/>
                              </w:rPr>
                            </m:ctrlPr>
                          </m:fPr>
                          <m:num>
                            <m:r>
                              <w:rPr>
                                <w:rFonts w:ascii="Cambria Math" w:hAnsiTheme="minorHAnsi"/>
                              </w:rPr>
                              <m:t>UBΔt</m:t>
                            </m:r>
                          </m:num>
                          <m:den>
                            <m:r>
                              <w:rPr>
                                <w:rFonts w:ascii="Cambria Math" w:hAnsiTheme="minorHAnsi"/>
                              </w:rPr>
                              <m:t>Δx</m:t>
                            </m:r>
                          </m:den>
                        </m:f>
                        <m:ctrlPr>
                          <w:rPr>
                            <w:rFonts w:ascii="Cambria Math" w:hAnsi="Cambria Math"/>
                            <w:i/>
                          </w:rPr>
                        </m:ctrlPr>
                      </m:e>
                    </m:d>
                  </m:e>
                  <m:sub>
                    <m:r>
                      <w:rPr>
                        <w:rFonts w:ascii="Cambria Math" w:hAnsiTheme="minorHAnsi"/>
                      </w:rPr>
                      <m:t>L</m:t>
                    </m:r>
                  </m:sub>
                </m:sSub>
                <m:sSub>
                  <m:sSubPr>
                    <m:ctrlPr>
                      <w:rPr>
                        <w:rFonts w:ascii="Cambria Math" w:hAnsi="Cambria Math"/>
                        <w:i/>
                      </w:rPr>
                    </m:ctrlPr>
                  </m:sSubPr>
                  <m:e>
                    <m:r>
                      <w:rPr>
                        <w:rFonts w:ascii="Cambria Math" w:hAnsiTheme="minorHAnsi"/>
                      </w:rPr>
                      <m:t>Φ</m:t>
                    </m:r>
                  </m:e>
                  <m:sub>
                    <m:r>
                      <w:rPr>
                        <w:rFonts w:ascii="Cambria Math" w:hAnsiTheme="minorHAnsi"/>
                      </w:rPr>
                      <m:t>L</m:t>
                    </m:r>
                    <m:ctrlPr>
                      <w:rPr>
                        <w:rFonts w:ascii="Cambria Math" w:hAnsiTheme="minorHAnsi"/>
                        <w:i/>
                      </w:rPr>
                    </m:ctrlPr>
                  </m:sub>
                </m:sSub>
                <m:ctrlPr>
                  <w:rPr>
                    <w:rFonts w:ascii="Cambria Math" w:hAnsi="Cambria Math"/>
                    <w:i/>
                  </w:rPr>
                </m:ctrlPr>
              </m:e>
            </m:d>
            <m:ctrlPr>
              <w:rPr>
                <w:rFonts w:ascii="Cambria Math" w:hAnsi="Cambria Math"/>
                <w:i/>
              </w:rPr>
            </m:ctrlPr>
          </m:e>
        </m:d>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5</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57</w:t>
      </w:r>
      <w:r w:rsidR="00A41B27">
        <w:rPr>
          <w:rStyle w:val="EquationCaption"/>
          <w:rFonts w:asciiTheme="minorHAnsi" w:hAnsiTheme="minorHAnsi"/>
        </w:rPr>
        <w:fldChar w:fldCharType="end"/>
      </w:r>
      <w:r w:rsidRPr="00B7030B">
        <w:rPr>
          <w:rStyle w:val="EquationCaption"/>
          <w:rFonts w:asciiTheme="minorHAnsi" w:hAnsiTheme="minorHAnsi"/>
        </w:rPr>
        <w:t>)</w:t>
      </w:r>
    </w:p>
    <w:p w14:paraId="26A10FAC" w14:textId="6101E32D" w:rsidR="005B4780" w:rsidRPr="008333A2" w:rsidRDefault="005B4780" w:rsidP="007A3922">
      <w:pPr>
        <w:pStyle w:val="BodyText"/>
      </w:pPr>
      <w:r w:rsidRPr="008333A2">
        <w:t xml:space="preserve">The value </w:t>
      </w:r>
      <w:proofErr w:type="spellStart"/>
      <w:r w:rsidRPr="008333A2">
        <w:t>i</w:t>
      </w:r>
      <w:proofErr w:type="spellEnd"/>
      <w:r w:rsidRPr="008333A2">
        <w:t xml:space="preserve"> refers to the center grid point, </w:t>
      </w:r>
      <w:r w:rsidRPr="008333A2">
        <w:rPr>
          <w:i/>
          <w:iCs/>
        </w:rPr>
        <w:t>R</w:t>
      </w:r>
      <w:r w:rsidRPr="008333A2">
        <w:t xml:space="preserve"> is the right-hand face value, and </w:t>
      </w:r>
      <w:r w:rsidRPr="008333A2">
        <w:rPr>
          <w:i/>
          <w:iCs/>
        </w:rPr>
        <w:t>L</w:t>
      </w:r>
      <w:r w:rsidRPr="008333A2">
        <w:t xml:space="preserve"> is the </w:t>
      </w:r>
      <w:proofErr w:type="gramStart"/>
      <w:r w:rsidRPr="008333A2">
        <w:t>left hand</w:t>
      </w:r>
      <w:proofErr w:type="gramEnd"/>
      <w:r w:rsidRPr="008333A2">
        <w:t xml:space="preserve"> face value (</w:t>
      </w:r>
      <w:r w:rsidRPr="008333A2">
        <w:fldChar w:fldCharType="begin"/>
      </w:r>
      <w:r w:rsidRPr="008333A2">
        <w:instrText xml:space="preserve"> REF _Ref532635141 \h  \* MERGEFORMAT </w:instrText>
      </w:r>
      <w:r w:rsidRPr="008333A2">
        <w:fldChar w:fldCharType="separate"/>
      </w:r>
      <w:r w:rsidR="00A95042" w:rsidRPr="00A95042">
        <w:rPr>
          <w:rStyle w:val="Figurehyperlink"/>
        </w:rPr>
        <w:t>Figure 121</w:t>
      </w:r>
      <w:r w:rsidRPr="008333A2">
        <w:fldChar w:fldCharType="end"/>
      </w:r>
      <w:r w:rsidRPr="008333A2">
        <w:t xml:space="preserve">). </w:t>
      </w:r>
    </w:p>
    <w:p w14:paraId="0BE2F475" w14:textId="77777777" w:rsidR="005B4780" w:rsidRPr="00B7030B" w:rsidRDefault="00E108E0" w:rsidP="007A3922">
      <w:pPr>
        <w:pStyle w:val="Graph"/>
      </w:pPr>
      <w:r w:rsidRPr="00F749E5">
        <w:rPr>
          <w:noProof/>
        </w:rPr>
        <w:object w:dxaOrig="4290" w:dyaOrig="2595" w14:anchorId="1FBDBE86">
          <v:shape id="_x0000_i1036" type="#_x0000_t75" alt="" style="width:348pt;height:162.3pt;mso-width-percent:0;mso-height-percent:0;mso-width-percent:0;mso-height-percent:0" o:ole="" fillcolor="window">
            <v:imagedata r:id="rId613" o:title=""/>
          </v:shape>
          <o:OLEObject Type="Embed" ProgID="Word.Picture.8" ShapeID="_x0000_i1036" DrawAspect="Content" ObjectID="_1721314951" r:id="rId614"/>
        </w:object>
      </w:r>
    </w:p>
    <w:p w14:paraId="1CC8DE1C" w14:textId="6DB54045" w:rsidR="005B4780" w:rsidRPr="008333A2" w:rsidRDefault="005B4780" w:rsidP="007A3922">
      <w:pPr>
        <w:pStyle w:val="Figurecaption"/>
      </w:pPr>
      <w:bookmarkStart w:id="933" w:name="_Ref532635141"/>
      <w:bookmarkStart w:id="934" w:name="_Toc523896613"/>
      <w:bookmarkStart w:id="935" w:name="_Ref8807784"/>
      <w:bookmarkStart w:id="936" w:name="_Toc48573833"/>
      <w:r w:rsidRPr="008333A2">
        <w:t xml:space="preserve">Figure </w:t>
      </w:r>
      <w:r w:rsidR="00000000">
        <w:fldChar w:fldCharType="begin"/>
      </w:r>
      <w:r w:rsidR="00000000">
        <w:instrText xml:space="preserve"> SEQ Figure \* ARABIC </w:instrText>
      </w:r>
      <w:r w:rsidR="00000000">
        <w:fldChar w:fldCharType="separate"/>
      </w:r>
      <w:r w:rsidR="00A95042">
        <w:rPr>
          <w:noProof/>
        </w:rPr>
        <w:t>121</w:t>
      </w:r>
      <w:r w:rsidR="00000000">
        <w:rPr>
          <w:noProof/>
        </w:rPr>
        <w:fldChar w:fldCharType="end"/>
      </w:r>
      <w:bookmarkEnd w:id="933"/>
      <w:r w:rsidRPr="008333A2">
        <w:t>.  ULTIMATE schematization for positive flow.</w:t>
      </w:r>
      <w:bookmarkEnd w:id="934"/>
      <w:bookmarkEnd w:id="935"/>
      <w:bookmarkEnd w:id="936"/>
    </w:p>
    <w:p w14:paraId="60FD9516" w14:textId="23416B23" w:rsidR="005B4780" w:rsidRPr="008333A2" w:rsidRDefault="005B4780" w:rsidP="00127D1D">
      <w:pPr>
        <w:pStyle w:val="where"/>
      </w:pPr>
      <w:r>
        <w:t>W</w:t>
      </w:r>
      <w:r w:rsidRPr="008333A2">
        <w:t>here</w:t>
      </w:r>
      <w:r>
        <w:t xml:space="preserve"> (in </w:t>
      </w:r>
      <w:r w:rsidRPr="008333A2">
        <w:fldChar w:fldCharType="begin"/>
      </w:r>
      <w:r w:rsidRPr="008333A2">
        <w:instrText xml:space="preserve"> REF _Ref532635141 \h  \* MERGEFORMAT </w:instrText>
      </w:r>
      <w:r w:rsidRPr="008333A2">
        <w:fldChar w:fldCharType="separate"/>
      </w:r>
      <w:r w:rsidR="00A95042" w:rsidRPr="00A95042">
        <w:rPr>
          <w:rStyle w:val="Figurehyperlink"/>
        </w:rPr>
        <w:t>Figure 121</w:t>
      </w:r>
      <w:r w:rsidRPr="008333A2">
        <w:fldChar w:fldCharType="end"/>
      </w:r>
      <w:r>
        <w:t xml:space="preserve">): </w:t>
      </w:r>
    </w:p>
    <w:p w14:paraId="7B4D60AE" w14:textId="77777777" w:rsidR="005B4780" w:rsidRPr="00077413" w:rsidRDefault="005B4780" w:rsidP="008565FA">
      <w:pPr>
        <w:pStyle w:val="variabledefinitionChar"/>
      </w:pPr>
      <w:r w:rsidRPr="008333A2">
        <w:tab/>
        <w:t>Ф</w:t>
      </w:r>
      <w:r w:rsidRPr="008333A2">
        <w:rPr>
          <w:i/>
          <w:iCs/>
          <w:vertAlign w:val="subscript"/>
        </w:rPr>
        <w:t>i-1</w:t>
      </w:r>
      <w:r w:rsidRPr="008333A2">
        <w:rPr>
          <w:vertAlign w:val="subscript"/>
        </w:rPr>
        <w:tab/>
      </w:r>
      <w:r w:rsidRPr="008333A2">
        <w:t>=</w:t>
      </w:r>
      <w:r w:rsidRPr="008333A2">
        <w:tab/>
        <w:t xml:space="preserve">upstream concentration, </w:t>
      </w:r>
      <w:r w:rsidRPr="008565FA">
        <w:t>g m</w:t>
      </w:r>
      <w:r w:rsidRPr="008565FA">
        <w:rPr>
          <w:vertAlign w:val="superscript"/>
        </w:rPr>
        <w:t>-3</w:t>
      </w:r>
    </w:p>
    <w:p w14:paraId="6282DE6E" w14:textId="77777777" w:rsidR="005B4780" w:rsidRPr="00077413" w:rsidRDefault="005B4780" w:rsidP="008565FA">
      <w:pPr>
        <w:pStyle w:val="variabledefinitionChar"/>
      </w:pPr>
      <w:r w:rsidRPr="008333A2">
        <w:tab/>
      </w:r>
      <w:proofErr w:type="spellStart"/>
      <w:r w:rsidRPr="008333A2">
        <w:t>Ф</w:t>
      </w:r>
      <w:r w:rsidRPr="008333A2">
        <w:rPr>
          <w:i/>
          <w:iCs/>
          <w:vertAlign w:val="subscript"/>
        </w:rPr>
        <w:t>i</w:t>
      </w:r>
      <w:proofErr w:type="spellEnd"/>
      <w:r w:rsidRPr="008333A2">
        <w:rPr>
          <w:vertAlign w:val="subscript"/>
        </w:rPr>
        <w:tab/>
      </w:r>
      <w:r w:rsidRPr="008333A2">
        <w:t>=</w:t>
      </w:r>
      <w:r w:rsidRPr="008333A2">
        <w:tab/>
        <w:t xml:space="preserve">center concentration, </w:t>
      </w:r>
      <w:r w:rsidRPr="008565FA">
        <w:t>g m</w:t>
      </w:r>
      <w:r w:rsidRPr="008565FA">
        <w:rPr>
          <w:vertAlign w:val="superscript"/>
        </w:rPr>
        <w:t>-3</w:t>
      </w:r>
    </w:p>
    <w:p w14:paraId="519C1F77" w14:textId="77777777" w:rsidR="005B4780" w:rsidRPr="008333A2" w:rsidRDefault="005B4780" w:rsidP="00B6554A">
      <w:pPr>
        <w:pStyle w:val="variabledefinitionChar"/>
      </w:pPr>
      <w:r w:rsidRPr="008333A2">
        <w:tab/>
        <w:t>Ф</w:t>
      </w:r>
      <w:r w:rsidRPr="008333A2">
        <w:rPr>
          <w:i/>
          <w:iCs/>
          <w:vertAlign w:val="subscript"/>
        </w:rPr>
        <w:t>i+1</w:t>
      </w:r>
      <w:r w:rsidRPr="008333A2">
        <w:rPr>
          <w:vertAlign w:val="subscript"/>
        </w:rPr>
        <w:tab/>
      </w:r>
      <w:r w:rsidRPr="008333A2">
        <w:t>=</w:t>
      </w:r>
      <w:r w:rsidRPr="008333A2">
        <w:tab/>
        <w:t xml:space="preserve">downstream concentration, </w:t>
      </w:r>
      <w:r w:rsidRPr="008565FA">
        <w:t>g m</w:t>
      </w:r>
      <w:r w:rsidRPr="008565FA">
        <w:rPr>
          <w:vertAlign w:val="superscript"/>
        </w:rPr>
        <w:t>-3</w:t>
      </w:r>
    </w:p>
    <w:p w14:paraId="6D6FFB95" w14:textId="77777777" w:rsidR="005B4780" w:rsidRPr="00077413" w:rsidRDefault="005B4780" w:rsidP="00B6554A">
      <w:pPr>
        <w:pStyle w:val="variabledefinitionChar"/>
      </w:pPr>
      <w:r w:rsidRPr="008333A2">
        <w:tab/>
        <w:t>Ф</w:t>
      </w:r>
      <w:r w:rsidRPr="008333A2">
        <w:rPr>
          <w:i/>
          <w:iCs/>
          <w:vertAlign w:val="subscript"/>
        </w:rPr>
        <w:t>L</w:t>
      </w:r>
      <w:r w:rsidRPr="008333A2">
        <w:rPr>
          <w:vertAlign w:val="subscript"/>
        </w:rPr>
        <w:tab/>
      </w:r>
      <w:r w:rsidRPr="008333A2">
        <w:t>=</w:t>
      </w:r>
      <w:r w:rsidRPr="008333A2">
        <w:tab/>
        <w:t xml:space="preserve">left face concentration, </w:t>
      </w:r>
      <w:r w:rsidRPr="008565FA">
        <w:t>g m</w:t>
      </w:r>
      <w:r w:rsidRPr="008565FA">
        <w:rPr>
          <w:vertAlign w:val="superscript"/>
        </w:rPr>
        <w:t>-3</w:t>
      </w:r>
    </w:p>
    <w:p w14:paraId="7C137DC8" w14:textId="77777777" w:rsidR="005B4780" w:rsidRPr="00077413" w:rsidRDefault="005B4780" w:rsidP="00B6554A">
      <w:pPr>
        <w:pStyle w:val="variabledefinitionChar"/>
      </w:pPr>
      <w:r w:rsidRPr="008333A2">
        <w:tab/>
        <w:t>Ф</w:t>
      </w:r>
      <w:r w:rsidRPr="008333A2">
        <w:rPr>
          <w:i/>
          <w:iCs/>
          <w:vertAlign w:val="subscript"/>
        </w:rPr>
        <w:t>R</w:t>
      </w:r>
      <w:r w:rsidRPr="008333A2">
        <w:rPr>
          <w:vertAlign w:val="subscript"/>
        </w:rPr>
        <w:tab/>
      </w:r>
      <w:r w:rsidRPr="008333A2">
        <w:t>=</w:t>
      </w:r>
      <w:r w:rsidRPr="008333A2">
        <w:tab/>
        <w:t xml:space="preserve">right face concentration, </w:t>
      </w:r>
      <w:r w:rsidRPr="008565FA">
        <w:t>g m</w:t>
      </w:r>
      <w:r w:rsidRPr="008565FA">
        <w:rPr>
          <w:vertAlign w:val="superscript"/>
        </w:rPr>
        <w:t>-3</w:t>
      </w:r>
    </w:p>
    <w:p w14:paraId="12CD6F33" w14:textId="77777777" w:rsidR="005B4780" w:rsidRPr="00077413" w:rsidRDefault="005B4780" w:rsidP="00B6554A">
      <w:pPr>
        <w:pStyle w:val="variabledefinitionChar"/>
      </w:pPr>
      <w:r w:rsidRPr="008333A2">
        <w:tab/>
      </w:r>
      <w:r w:rsidRPr="008333A2">
        <w:rPr>
          <w:i/>
          <w:iCs/>
        </w:rPr>
        <w:t>U</w:t>
      </w:r>
      <w:r w:rsidRPr="008333A2">
        <w:rPr>
          <w:i/>
          <w:iCs/>
          <w:vertAlign w:val="subscript"/>
        </w:rPr>
        <w:t>r</w:t>
      </w:r>
      <w:r w:rsidRPr="008333A2">
        <w:tab/>
        <w:t>=</w:t>
      </w:r>
      <w:r w:rsidRPr="008333A2">
        <w:tab/>
        <w:t xml:space="preserve">right face horizontal velocity, </w:t>
      </w:r>
      <w:r w:rsidRPr="008565FA">
        <w:t>m s</w:t>
      </w:r>
      <w:r w:rsidRPr="008565FA">
        <w:rPr>
          <w:vertAlign w:val="superscript"/>
        </w:rPr>
        <w:t>-1</w:t>
      </w:r>
    </w:p>
    <w:p w14:paraId="6E2FAFA5" w14:textId="77777777" w:rsidR="005B4780" w:rsidRPr="008333A2" w:rsidRDefault="005B4780" w:rsidP="00FE348E">
      <w:pPr>
        <w:pStyle w:val="BodyText2"/>
      </w:pPr>
    </w:p>
    <w:p w14:paraId="36724F05" w14:textId="118B0ECF" w:rsidR="005B4780" w:rsidRPr="008333A2" w:rsidRDefault="005B4780" w:rsidP="007552CD">
      <w:pPr>
        <w:pStyle w:val="BodyText"/>
      </w:pPr>
      <w:r w:rsidRPr="008333A2">
        <w:fldChar w:fldCharType="begin"/>
      </w:r>
      <w:r w:rsidRPr="008333A2">
        <w:instrText xml:space="preserve"> REF _Ref532635142 \h  \* MERGEFORMAT </w:instrText>
      </w:r>
      <w:r w:rsidRPr="008333A2">
        <w:fldChar w:fldCharType="separate"/>
      </w:r>
      <w:r w:rsidR="00A95042" w:rsidRPr="00A95042">
        <w:rPr>
          <w:rStyle w:val="Figurehyperlink"/>
        </w:rPr>
        <w:t>Figure 122</w:t>
      </w:r>
      <w:r w:rsidRPr="008333A2">
        <w:fldChar w:fldCharType="end"/>
      </w:r>
      <w:r w:rsidRPr="008333A2">
        <w:t xml:space="preserve"> shows a sketch of variables used for a negative flow. The term </w:t>
      </w:r>
      <m:oMath>
        <m:r>
          <w:rPr>
            <w:rFonts w:ascii="Cambria Math"/>
          </w:rPr>
          <m:t>UΔt/Δx</m:t>
        </m:r>
      </m:oMath>
      <w:r w:rsidRPr="008333A2">
        <w:t>is called the Courant number. The problem to resolve is how to ch</w:t>
      </w:r>
      <w:proofErr w:type="spellStart"/>
      <w:r w:rsidRPr="008333A2">
        <w:t>oose</w:t>
      </w:r>
      <w:proofErr w:type="spellEnd"/>
      <w:r w:rsidRPr="008333A2">
        <w:t xml:space="preserve"> the concentrations at the “face” values since concentrations are defined at the center of a cell. An </w:t>
      </w:r>
      <w:proofErr w:type="spellStart"/>
      <w:r w:rsidRPr="008333A2">
        <w:t>upwinding</w:t>
      </w:r>
      <w:proofErr w:type="spellEnd"/>
      <w:r w:rsidRPr="008333A2">
        <w:t xml:space="preserve"> scheme would say that the concentration at the left face is Φ</w:t>
      </w:r>
      <w:r w:rsidRPr="008333A2">
        <w:rPr>
          <w:i/>
          <w:iCs/>
          <w:vertAlign w:val="subscript"/>
        </w:rPr>
        <w:t>i-1</w:t>
      </w:r>
      <w:r w:rsidRPr="008333A2">
        <w:t xml:space="preserve"> and the concentration at the right face is </w:t>
      </w:r>
      <w:proofErr w:type="spellStart"/>
      <w:r w:rsidRPr="008333A2">
        <w:t>Φ</w:t>
      </w:r>
      <w:r w:rsidRPr="008333A2">
        <w:rPr>
          <w:vertAlign w:val="subscript"/>
        </w:rPr>
        <w:t>i</w:t>
      </w:r>
      <w:proofErr w:type="spellEnd"/>
      <w:r w:rsidRPr="008333A2">
        <w:t xml:space="preserve"> for positive flow.  In order to improve numerical accuracy, there are other higher-order numerical techniques, such as QUICKEST (Leonard, 1979), to estimate these face values.  In </w:t>
      </w:r>
      <w:r w:rsidRPr="00127D1D">
        <w:rPr>
          <w:b/>
          <w:bCs/>
        </w:rPr>
        <w:t>CE-QUAL-W2</w:t>
      </w:r>
      <w:r w:rsidRPr="008333A2">
        <w:t>, Φ</w:t>
      </w:r>
      <w:r w:rsidRPr="008333A2">
        <w:rPr>
          <w:i/>
          <w:iCs/>
          <w:vertAlign w:val="subscript"/>
        </w:rPr>
        <w:t>R</w:t>
      </w:r>
      <w:r w:rsidRPr="008333A2">
        <w:t xml:space="preserve"> and Φ</w:t>
      </w:r>
      <w:r w:rsidRPr="008333A2">
        <w:rPr>
          <w:i/>
          <w:iCs/>
          <w:vertAlign w:val="subscript"/>
        </w:rPr>
        <w:t>L</w:t>
      </w:r>
      <w:r w:rsidRPr="008333A2">
        <w:t xml:space="preserve"> are initially computed based on the QUICKEST method.  However, if the criteria for a monotonic solution are violated, the values for Φ</w:t>
      </w:r>
      <w:r w:rsidRPr="008333A2">
        <w:rPr>
          <w:i/>
          <w:iCs/>
          <w:vertAlign w:val="subscript"/>
        </w:rPr>
        <w:t>R</w:t>
      </w:r>
      <w:r w:rsidRPr="008333A2">
        <w:t xml:space="preserve"> and Φ</w:t>
      </w:r>
      <w:r w:rsidRPr="008333A2">
        <w:rPr>
          <w:i/>
          <w:iCs/>
          <w:vertAlign w:val="subscript"/>
        </w:rPr>
        <w:t>L</w:t>
      </w:r>
      <w:r w:rsidRPr="008333A2">
        <w:t xml:space="preserve"> are revised to assure a monotonic solution.  This is the essence of the ULTIMATE algorithm that eliminates over/undershoots in the numerical transport scheme.</w:t>
      </w:r>
    </w:p>
    <w:bookmarkStart w:id="937" w:name="_MON_1624559753"/>
    <w:bookmarkEnd w:id="937"/>
    <w:p w14:paraId="5A4E32E1" w14:textId="77777777" w:rsidR="005B4780" w:rsidRPr="00B7030B" w:rsidRDefault="00E108E0" w:rsidP="00077413">
      <w:pPr>
        <w:pStyle w:val="BodyText"/>
        <w:jc w:val="center"/>
      </w:pPr>
      <w:r w:rsidRPr="00F749E5">
        <w:rPr>
          <w:noProof/>
        </w:rPr>
        <w:object w:dxaOrig="4350" w:dyaOrig="2445" w14:anchorId="01E71867">
          <v:shape id="_x0000_i1035" type="#_x0000_t75" alt="" style="width:344.85pt;height:168pt;mso-width-percent:0;mso-height-percent:0;mso-width-percent:0;mso-height-percent:0" o:ole="" fillcolor="window">
            <v:imagedata r:id="rId615" o:title=""/>
          </v:shape>
          <o:OLEObject Type="Embed" ProgID="Word.Picture.8" ShapeID="_x0000_i1035" DrawAspect="Content" ObjectID="_1721314952" r:id="rId616"/>
        </w:object>
      </w:r>
      <w:bookmarkStart w:id="938" w:name="_Ref8624926"/>
      <w:bookmarkStart w:id="939" w:name="_Toc523896614"/>
    </w:p>
    <w:p w14:paraId="0502C732" w14:textId="7817A370" w:rsidR="005B4780" w:rsidRPr="008333A2" w:rsidRDefault="005B4780" w:rsidP="00B6554A">
      <w:pPr>
        <w:pStyle w:val="Figurecaption"/>
      </w:pPr>
      <w:bookmarkStart w:id="940" w:name="_Ref532635142"/>
      <w:bookmarkStart w:id="941" w:name="_Toc48573834"/>
      <w:r w:rsidRPr="008333A2">
        <w:t xml:space="preserve">Figure </w:t>
      </w:r>
      <w:r w:rsidR="00000000">
        <w:fldChar w:fldCharType="begin"/>
      </w:r>
      <w:r w:rsidR="00000000">
        <w:instrText xml:space="preserve"> SEQ Figure \* ARABIC </w:instrText>
      </w:r>
      <w:r w:rsidR="00000000">
        <w:fldChar w:fldCharType="separate"/>
      </w:r>
      <w:r w:rsidR="00A95042">
        <w:rPr>
          <w:noProof/>
        </w:rPr>
        <w:t>122</w:t>
      </w:r>
      <w:r w:rsidR="00000000">
        <w:rPr>
          <w:noProof/>
        </w:rPr>
        <w:fldChar w:fldCharType="end"/>
      </w:r>
      <w:bookmarkEnd w:id="938"/>
      <w:bookmarkEnd w:id="940"/>
      <w:r w:rsidRPr="008333A2">
        <w:t>.  ULTIMATE schematization for negative flow.</w:t>
      </w:r>
      <w:bookmarkEnd w:id="939"/>
      <w:bookmarkEnd w:id="941"/>
    </w:p>
    <w:p w14:paraId="56A07A64" w14:textId="11932EAC" w:rsidR="005B4780" w:rsidRPr="003F78C6" w:rsidRDefault="005B4780" w:rsidP="00127D1D">
      <w:pPr>
        <w:pStyle w:val="where"/>
      </w:pPr>
      <w:r w:rsidRPr="003F78C6">
        <w:t>Where</w:t>
      </w:r>
      <w:r>
        <w:t xml:space="preserve"> (in </w:t>
      </w:r>
      <w:r w:rsidRPr="008333A2">
        <w:fldChar w:fldCharType="begin"/>
      </w:r>
      <w:r w:rsidRPr="008333A2">
        <w:instrText xml:space="preserve"> REF _Ref532635142 \h  \* MERGEFORMAT </w:instrText>
      </w:r>
      <w:r w:rsidRPr="008333A2">
        <w:fldChar w:fldCharType="separate"/>
      </w:r>
      <w:r w:rsidR="00A95042" w:rsidRPr="00A95042">
        <w:rPr>
          <w:rStyle w:val="Figurehyperlink"/>
        </w:rPr>
        <w:t>Figure 122</w:t>
      </w:r>
      <w:r w:rsidRPr="008333A2">
        <w:fldChar w:fldCharType="end"/>
      </w:r>
      <w:r>
        <w:t>)</w:t>
      </w:r>
      <w:r w:rsidRPr="003F78C6">
        <w:t>:</w:t>
      </w:r>
    </w:p>
    <w:p w14:paraId="65843521" w14:textId="77777777" w:rsidR="005B4780" w:rsidRPr="00077413" w:rsidRDefault="005B4780" w:rsidP="008565FA">
      <w:pPr>
        <w:pStyle w:val="variabledefinitionChar"/>
        <w:rPr>
          <w:vertAlign w:val="superscript"/>
        </w:rPr>
      </w:pPr>
      <w:r w:rsidRPr="003F78C6">
        <w:lastRenderedPageBreak/>
        <w:tab/>
        <w:t>Ф</w:t>
      </w:r>
      <w:r w:rsidRPr="003F78C6">
        <w:rPr>
          <w:i/>
          <w:iCs/>
          <w:vertAlign w:val="subscript"/>
        </w:rPr>
        <w:t>i-1</w:t>
      </w:r>
      <w:r w:rsidRPr="003F78C6">
        <w:rPr>
          <w:vertAlign w:val="subscript"/>
        </w:rPr>
        <w:tab/>
      </w:r>
      <w:r w:rsidRPr="003F78C6">
        <w:t>=</w:t>
      </w:r>
      <w:r w:rsidRPr="003F78C6">
        <w:tab/>
        <w:t xml:space="preserve">downstream concentration, </w:t>
      </w:r>
      <w:r w:rsidRPr="008565FA">
        <w:t>g m</w:t>
      </w:r>
      <w:r w:rsidRPr="008565FA">
        <w:rPr>
          <w:vertAlign w:val="superscript"/>
        </w:rPr>
        <w:t>-3</w:t>
      </w:r>
    </w:p>
    <w:p w14:paraId="1BF714EC" w14:textId="77777777" w:rsidR="005B4780" w:rsidRPr="00077413" w:rsidRDefault="005B4780" w:rsidP="008565FA">
      <w:pPr>
        <w:pStyle w:val="variabledefinitionChar"/>
      </w:pPr>
      <w:r w:rsidRPr="003F78C6">
        <w:tab/>
      </w:r>
      <w:proofErr w:type="spellStart"/>
      <w:r w:rsidRPr="003F78C6">
        <w:t>Ф</w:t>
      </w:r>
      <w:r w:rsidRPr="003F78C6">
        <w:rPr>
          <w:i/>
          <w:iCs/>
          <w:vertAlign w:val="subscript"/>
        </w:rPr>
        <w:t>i</w:t>
      </w:r>
      <w:proofErr w:type="spellEnd"/>
      <w:r w:rsidRPr="003F78C6">
        <w:rPr>
          <w:vertAlign w:val="subscript"/>
        </w:rPr>
        <w:tab/>
      </w:r>
      <w:r w:rsidRPr="003F78C6">
        <w:t>=</w:t>
      </w:r>
      <w:r w:rsidRPr="003F78C6">
        <w:tab/>
        <w:t xml:space="preserve">center concentration, </w:t>
      </w:r>
      <w:r w:rsidRPr="008565FA">
        <w:t>g m</w:t>
      </w:r>
      <w:r w:rsidRPr="008565FA">
        <w:rPr>
          <w:vertAlign w:val="superscript"/>
        </w:rPr>
        <w:t>-3</w:t>
      </w:r>
    </w:p>
    <w:p w14:paraId="70EA64B8" w14:textId="77777777" w:rsidR="005B4780" w:rsidRPr="003F78C6" w:rsidRDefault="005B4780" w:rsidP="00B6554A">
      <w:pPr>
        <w:pStyle w:val="variabledefinitionChar"/>
      </w:pPr>
      <w:r w:rsidRPr="003F78C6">
        <w:tab/>
        <w:t>Ф</w:t>
      </w:r>
      <w:r w:rsidRPr="003F78C6">
        <w:rPr>
          <w:i/>
          <w:iCs/>
          <w:vertAlign w:val="subscript"/>
        </w:rPr>
        <w:t>i+1</w:t>
      </w:r>
      <w:r w:rsidRPr="003F78C6">
        <w:rPr>
          <w:vertAlign w:val="subscript"/>
        </w:rPr>
        <w:tab/>
      </w:r>
      <w:r w:rsidRPr="003F78C6">
        <w:t>=</w:t>
      </w:r>
      <w:r w:rsidRPr="003F78C6">
        <w:tab/>
        <w:t xml:space="preserve">upstream concentration, </w:t>
      </w:r>
      <w:r w:rsidRPr="008565FA">
        <w:t>g m</w:t>
      </w:r>
      <w:r w:rsidRPr="008565FA">
        <w:rPr>
          <w:vertAlign w:val="superscript"/>
        </w:rPr>
        <w:t>-3</w:t>
      </w:r>
    </w:p>
    <w:p w14:paraId="6B26CF84" w14:textId="77777777" w:rsidR="005B4780" w:rsidRPr="00077413" w:rsidRDefault="005B4780" w:rsidP="00B6554A">
      <w:pPr>
        <w:pStyle w:val="variabledefinitionChar"/>
      </w:pPr>
      <w:r w:rsidRPr="003F78C6">
        <w:tab/>
        <w:t>Ф</w:t>
      </w:r>
      <w:r w:rsidRPr="003F78C6">
        <w:rPr>
          <w:i/>
          <w:iCs/>
          <w:vertAlign w:val="subscript"/>
        </w:rPr>
        <w:t>L</w:t>
      </w:r>
      <w:r w:rsidRPr="003F78C6">
        <w:rPr>
          <w:vertAlign w:val="subscript"/>
        </w:rPr>
        <w:tab/>
      </w:r>
      <w:r w:rsidRPr="003F78C6">
        <w:t>=</w:t>
      </w:r>
      <w:r w:rsidRPr="003F78C6">
        <w:tab/>
        <w:t xml:space="preserve">left face concentration, </w:t>
      </w:r>
      <w:r w:rsidRPr="008565FA">
        <w:t>g m</w:t>
      </w:r>
      <w:r w:rsidRPr="008565FA">
        <w:rPr>
          <w:vertAlign w:val="superscript"/>
        </w:rPr>
        <w:t>-3</w:t>
      </w:r>
    </w:p>
    <w:p w14:paraId="4AF3F1B7" w14:textId="77777777" w:rsidR="005B4780" w:rsidRPr="00077413" w:rsidRDefault="005B4780" w:rsidP="00B6554A">
      <w:pPr>
        <w:pStyle w:val="variabledefinitionChar"/>
      </w:pPr>
      <w:r w:rsidRPr="003F78C6">
        <w:tab/>
        <w:t>Ф</w:t>
      </w:r>
      <w:r w:rsidRPr="003F78C6">
        <w:rPr>
          <w:i/>
          <w:iCs/>
          <w:vertAlign w:val="subscript"/>
        </w:rPr>
        <w:t>R</w:t>
      </w:r>
      <w:r w:rsidRPr="003F78C6">
        <w:rPr>
          <w:vertAlign w:val="subscript"/>
        </w:rPr>
        <w:tab/>
      </w:r>
      <w:r w:rsidRPr="003F78C6">
        <w:t>=</w:t>
      </w:r>
      <w:r w:rsidRPr="003F78C6">
        <w:tab/>
        <w:t xml:space="preserve">right face concentration, </w:t>
      </w:r>
      <w:r w:rsidRPr="008565FA">
        <w:t>g m</w:t>
      </w:r>
      <w:r w:rsidRPr="008565FA">
        <w:rPr>
          <w:vertAlign w:val="superscript"/>
        </w:rPr>
        <w:t>-3</w:t>
      </w:r>
    </w:p>
    <w:p w14:paraId="0B8CCF94" w14:textId="77777777" w:rsidR="005B4780" w:rsidRPr="00077413" w:rsidRDefault="005B4780" w:rsidP="00B6554A">
      <w:pPr>
        <w:pStyle w:val="variabledefinitionChar"/>
      </w:pPr>
      <w:r w:rsidRPr="003F78C6">
        <w:tab/>
      </w:r>
      <w:r w:rsidRPr="003F78C6">
        <w:rPr>
          <w:i/>
          <w:iCs/>
        </w:rPr>
        <w:t>U</w:t>
      </w:r>
      <w:r w:rsidRPr="003F78C6">
        <w:rPr>
          <w:i/>
          <w:iCs/>
          <w:vertAlign w:val="subscript"/>
        </w:rPr>
        <w:t>L</w:t>
      </w:r>
      <w:r w:rsidRPr="003F78C6">
        <w:tab/>
        <w:t>=</w:t>
      </w:r>
      <w:r w:rsidRPr="003F78C6">
        <w:tab/>
        <w:t xml:space="preserve">left face horizontal velocity, </w:t>
      </w:r>
      <w:r w:rsidRPr="008565FA">
        <w:t>m s</w:t>
      </w:r>
      <w:r w:rsidRPr="008565FA">
        <w:rPr>
          <w:vertAlign w:val="superscript"/>
        </w:rPr>
        <w:t>-1</w:t>
      </w:r>
    </w:p>
    <w:p w14:paraId="340408EE" w14:textId="77777777" w:rsidR="005B4780" w:rsidRPr="003F78C6" w:rsidRDefault="005B4780" w:rsidP="00FE348E">
      <w:pPr>
        <w:pStyle w:val="BodyText2"/>
      </w:pPr>
    </w:p>
    <w:p w14:paraId="19D753BA" w14:textId="3E784E4F" w:rsidR="005B4780" w:rsidRPr="003F78C6" w:rsidRDefault="005B4780" w:rsidP="0079464A">
      <w:pPr>
        <w:pStyle w:val="BodyText"/>
      </w:pPr>
      <w:r w:rsidRPr="003F78C6">
        <w:t>To outline the procedure for simple conditions, the velocity, segment spacing</w:t>
      </w:r>
      <w:r w:rsidR="00077413">
        <w:t>,</w:t>
      </w:r>
      <w:r w:rsidRPr="003F78C6">
        <w:t xml:space="preserve"> and segment widths are assumed constant, so that </w:t>
      </w:r>
      <w:r w:rsidRPr="00127D1D">
        <w:rPr>
          <w:b/>
          <w:bCs/>
        </w:rPr>
        <w:t>Equation 123</w:t>
      </w:r>
      <w:r w:rsidRPr="003F78C6">
        <w:t xml:space="preserve"> can be written as:</w:t>
      </w:r>
    </w:p>
    <w:p w14:paraId="74B3C20F" w14:textId="072F5575" w:rsidR="005B4780" w:rsidRPr="00B7030B" w:rsidRDefault="005B4780" w:rsidP="005B4780">
      <w:pPr>
        <w:pStyle w:val="equation"/>
        <w:keepNext/>
        <w:rPr>
          <w:rFonts w:asciiTheme="minorHAnsi" w:hAnsiTheme="minorHAnsi"/>
        </w:rPr>
      </w:pPr>
      <w:r w:rsidRPr="00B7030B">
        <w:rPr>
          <w:rFonts w:asciiTheme="minorHAnsi" w:hAnsiTheme="minorHAnsi"/>
        </w:rPr>
        <w:tab/>
      </w:r>
      <m:oMath>
        <m:sSubSup>
          <m:sSubSupPr>
            <m:ctrlPr>
              <w:rPr>
                <w:rFonts w:ascii="Cambria Math" w:hAnsi="Cambria Math"/>
                <w:i/>
              </w:rPr>
            </m:ctrlPr>
          </m:sSubSupPr>
          <m:e>
            <m:r>
              <w:rPr>
                <w:rFonts w:ascii="Cambria Math" w:hAnsiTheme="minorHAnsi"/>
              </w:rPr>
              <m:t>Φ</m:t>
            </m:r>
          </m:e>
          <m:sub>
            <m:r>
              <w:rPr>
                <w:rFonts w:ascii="Cambria Math" w:hAnsiTheme="minorHAnsi"/>
              </w:rPr>
              <m:t>i</m:t>
            </m:r>
            <m:ctrlPr>
              <w:rPr>
                <w:rFonts w:ascii="Cambria Math" w:hAnsiTheme="minorHAnsi"/>
                <w:i/>
              </w:rPr>
            </m:ctrlPr>
          </m:sub>
          <m:sup>
            <m:r>
              <w:rPr>
                <w:rFonts w:ascii="Cambria Math" w:hAnsiTheme="minorHAnsi"/>
              </w:rPr>
              <m:t>n+1</m:t>
            </m:r>
            <m:ctrlPr>
              <w:rPr>
                <w:rFonts w:ascii="Cambria Math" w:hAnsiTheme="minorHAnsi"/>
                <w:i/>
              </w:rPr>
            </m:ctrlPr>
          </m:sup>
        </m:sSubSup>
        <m:r>
          <w:rPr>
            <w:rFonts w:ascii="Cambria Math" w:hAnsiTheme="minorHAnsi"/>
          </w:rPr>
          <m:t>=</m:t>
        </m:r>
        <m:d>
          <m:dPr>
            <m:ctrlPr>
              <w:rPr>
                <w:rFonts w:ascii="Cambria Math" w:hAnsi="Cambria Math"/>
                <w:i/>
              </w:rPr>
            </m:ctrlPr>
          </m:dPr>
          <m:e>
            <m:sSubSup>
              <m:sSubSupPr>
                <m:ctrlPr>
                  <w:rPr>
                    <w:rFonts w:ascii="Cambria Math" w:hAnsi="Cambria Math"/>
                    <w:i/>
                  </w:rPr>
                </m:ctrlPr>
              </m:sSubSupPr>
              <m:e>
                <m:r>
                  <w:rPr>
                    <w:rFonts w:ascii="Cambria Math" w:hAnsiTheme="minorHAnsi"/>
                  </w:rPr>
                  <m:t>Φ</m:t>
                </m:r>
              </m:e>
              <m:sub>
                <m:r>
                  <w:rPr>
                    <w:rFonts w:ascii="Cambria Math" w:hAnsiTheme="minorHAnsi"/>
                  </w:rPr>
                  <m:t>i</m:t>
                </m:r>
                <m:ctrlPr>
                  <w:rPr>
                    <w:rFonts w:ascii="Cambria Math" w:hAnsiTheme="minorHAnsi"/>
                    <w:i/>
                  </w:rPr>
                </m:ctrlPr>
              </m:sub>
              <m:sup>
                <m:r>
                  <w:rPr>
                    <w:rFonts w:ascii="Cambria Math" w:hAnsiTheme="minorHAnsi"/>
                  </w:rPr>
                  <m:t>n</m:t>
                </m:r>
                <m:ctrlPr>
                  <w:rPr>
                    <w:rFonts w:ascii="Cambria Math" w:hAnsiTheme="minorHAnsi"/>
                    <w:i/>
                  </w:rPr>
                </m:ctrlPr>
              </m:sup>
            </m:sSubSup>
            <m:r>
              <w:rPr>
                <w:rFonts w:ascii="Cambria Math" w:hAnsiTheme="minorHAnsi"/>
              </w:rPr>
              <m:t>-</m:t>
            </m:r>
            <m:d>
              <m:dPr>
                <m:begChr m:val="{"/>
                <m:endChr m:val="}"/>
                <m:ctrlPr>
                  <w:rPr>
                    <w:rFonts w:ascii="Cambria Math" w:hAnsiTheme="minorHAnsi"/>
                    <w:i/>
                  </w:rPr>
                </m:ctrlPr>
              </m:dPr>
              <m:e>
                <m:sSub>
                  <m:sSubPr>
                    <m:ctrlPr>
                      <w:rPr>
                        <w:rFonts w:ascii="Cambria Math" w:hAnsiTheme="minorHAnsi"/>
                        <w:i/>
                      </w:rPr>
                    </m:ctrlPr>
                  </m:sSubPr>
                  <m:e>
                    <m:d>
                      <m:dPr>
                        <m:begChr m:val="["/>
                        <m:endChr m:val="]"/>
                        <m:ctrlPr>
                          <w:rPr>
                            <w:rFonts w:ascii="Cambria Math" w:hAnsiTheme="minorHAnsi"/>
                            <w:i/>
                          </w:rPr>
                        </m:ctrlPr>
                      </m:dPr>
                      <m:e>
                        <m:f>
                          <m:fPr>
                            <m:ctrlPr>
                              <w:rPr>
                                <w:rFonts w:ascii="Cambria Math" w:hAnsiTheme="minorHAnsi"/>
                                <w:i/>
                              </w:rPr>
                            </m:ctrlPr>
                          </m:fPr>
                          <m:num>
                            <m:r>
                              <w:rPr>
                                <w:rFonts w:ascii="Cambria Math" w:hAnsiTheme="minorHAnsi"/>
                              </w:rPr>
                              <m:t>UΔt</m:t>
                            </m:r>
                          </m:num>
                          <m:den>
                            <m:r>
                              <w:rPr>
                                <w:rFonts w:ascii="Cambria Math" w:hAnsiTheme="minorHAnsi"/>
                              </w:rPr>
                              <m:t>Δx</m:t>
                            </m:r>
                          </m:den>
                        </m:f>
                        <m:ctrlPr>
                          <w:rPr>
                            <w:rFonts w:ascii="Cambria Math" w:hAnsi="Cambria Math"/>
                            <w:i/>
                          </w:rPr>
                        </m:ctrlPr>
                      </m:e>
                    </m:d>
                    <m:ctrlPr>
                      <w:rPr>
                        <w:rFonts w:ascii="Cambria Math" w:hAnsi="Cambria Math"/>
                        <w:i/>
                      </w:rPr>
                    </m:ctrlPr>
                  </m:e>
                  <m:sub>
                    <m:ctrlPr>
                      <w:rPr>
                        <w:rFonts w:ascii="Cambria Math" w:hAnsi="Cambria Math"/>
                        <w:i/>
                      </w:rPr>
                    </m:ctrlPr>
                  </m:sub>
                </m:sSub>
                <m:sSub>
                  <m:sSubPr>
                    <m:ctrlPr>
                      <w:rPr>
                        <w:rFonts w:ascii="Cambria Math" w:hAnsi="Cambria Math"/>
                        <w:i/>
                      </w:rPr>
                    </m:ctrlPr>
                  </m:sSubPr>
                  <m:e>
                    <m:r>
                      <w:rPr>
                        <w:rFonts w:ascii="Cambria Math" w:hAnsiTheme="minorHAnsi"/>
                      </w:rPr>
                      <m:t>Φ</m:t>
                    </m:r>
                  </m:e>
                  <m:sub>
                    <m:r>
                      <w:rPr>
                        <w:rFonts w:ascii="Cambria Math" w:hAnsiTheme="minorHAnsi"/>
                      </w:rPr>
                      <m:t>R</m:t>
                    </m:r>
                    <m:ctrlPr>
                      <w:rPr>
                        <w:rFonts w:ascii="Cambria Math" w:hAnsiTheme="minorHAnsi"/>
                        <w:i/>
                      </w:rPr>
                    </m:ctrlPr>
                  </m:sub>
                </m:sSub>
                <m:r>
                  <w:rPr>
                    <w:rFonts w:ascii="Cambria Math" w:hAnsiTheme="minorHAnsi"/>
                  </w:rPr>
                  <m:t>-</m:t>
                </m:r>
                <m:sSub>
                  <m:sSubPr>
                    <m:ctrlPr>
                      <w:rPr>
                        <w:rFonts w:ascii="Cambria Math" w:hAnsiTheme="minorHAnsi"/>
                        <w:i/>
                      </w:rPr>
                    </m:ctrlPr>
                  </m:sSubPr>
                  <m:e>
                    <m:d>
                      <m:dPr>
                        <m:begChr m:val="["/>
                        <m:endChr m:val="]"/>
                        <m:ctrlPr>
                          <w:rPr>
                            <w:rFonts w:ascii="Cambria Math" w:hAnsiTheme="minorHAnsi"/>
                            <w:i/>
                          </w:rPr>
                        </m:ctrlPr>
                      </m:dPr>
                      <m:e>
                        <m:f>
                          <m:fPr>
                            <m:ctrlPr>
                              <w:rPr>
                                <w:rFonts w:ascii="Cambria Math" w:hAnsiTheme="minorHAnsi"/>
                                <w:i/>
                              </w:rPr>
                            </m:ctrlPr>
                          </m:fPr>
                          <m:num>
                            <m:r>
                              <w:rPr>
                                <w:rFonts w:ascii="Cambria Math" w:hAnsiTheme="minorHAnsi"/>
                              </w:rPr>
                              <m:t>UΔt</m:t>
                            </m:r>
                          </m:num>
                          <m:den>
                            <m:r>
                              <w:rPr>
                                <w:rFonts w:ascii="Cambria Math" w:hAnsiTheme="minorHAnsi"/>
                              </w:rPr>
                              <m:t>Δx</m:t>
                            </m:r>
                          </m:den>
                        </m:f>
                        <m:ctrlPr>
                          <w:rPr>
                            <w:rFonts w:ascii="Cambria Math" w:hAnsi="Cambria Math"/>
                            <w:i/>
                          </w:rPr>
                        </m:ctrlPr>
                      </m:e>
                    </m:d>
                    <m:ctrlPr>
                      <w:rPr>
                        <w:rFonts w:ascii="Cambria Math" w:hAnsi="Cambria Math"/>
                        <w:i/>
                      </w:rPr>
                    </m:ctrlPr>
                  </m:e>
                  <m:sub>
                    <m:ctrlPr>
                      <w:rPr>
                        <w:rFonts w:ascii="Cambria Math" w:hAnsi="Cambria Math"/>
                        <w:i/>
                      </w:rPr>
                    </m:ctrlPr>
                  </m:sub>
                </m:sSub>
                <m:sSub>
                  <m:sSubPr>
                    <m:ctrlPr>
                      <w:rPr>
                        <w:rFonts w:ascii="Cambria Math" w:hAnsi="Cambria Math"/>
                        <w:i/>
                      </w:rPr>
                    </m:ctrlPr>
                  </m:sSubPr>
                  <m:e>
                    <m:r>
                      <w:rPr>
                        <w:rFonts w:ascii="Cambria Math" w:hAnsiTheme="minorHAnsi"/>
                      </w:rPr>
                      <m:t>Φ</m:t>
                    </m:r>
                  </m:e>
                  <m:sub>
                    <m:r>
                      <w:rPr>
                        <w:rFonts w:ascii="Cambria Math" w:hAnsiTheme="minorHAnsi"/>
                      </w:rPr>
                      <m:t>L</m:t>
                    </m:r>
                    <m:ctrlPr>
                      <w:rPr>
                        <w:rFonts w:ascii="Cambria Math" w:hAnsiTheme="minorHAnsi"/>
                        <w:i/>
                      </w:rPr>
                    </m:ctrlPr>
                  </m:sub>
                </m:sSub>
                <m:ctrlPr>
                  <w:rPr>
                    <w:rFonts w:ascii="Cambria Math" w:hAnsi="Cambria Math"/>
                    <w:i/>
                  </w:rPr>
                </m:ctrlPr>
              </m:e>
            </m:d>
          </m:e>
        </m:d>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5</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58</w:t>
      </w:r>
      <w:r w:rsidR="00A41B27">
        <w:rPr>
          <w:rStyle w:val="EquationCaption"/>
          <w:rFonts w:asciiTheme="minorHAnsi" w:hAnsiTheme="minorHAnsi"/>
        </w:rPr>
        <w:fldChar w:fldCharType="end"/>
      </w:r>
      <w:r w:rsidRPr="00B7030B">
        <w:rPr>
          <w:rStyle w:val="EquationCaption"/>
          <w:rFonts w:asciiTheme="minorHAnsi" w:hAnsiTheme="minorHAnsi"/>
        </w:rPr>
        <w:t>)</w:t>
      </w:r>
      <w:r w:rsidRPr="00B7030B">
        <w:rPr>
          <w:rFonts w:asciiTheme="minorHAnsi" w:hAnsiTheme="minorHAnsi"/>
        </w:rPr>
        <w:t xml:space="preserve"> </w:t>
      </w:r>
    </w:p>
    <w:p w14:paraId="2F28C232" w14:textId="77777777" w:rsidR="005B4780" w:rsidRPr="00DE6308" w:rsidRDefault="005B4780" w:rsidP="007A3922">
      <w:pPr>
        <w:pStyle w:val="BodyText"/>
      </w:pPr>
      <w:r w:rsidRPr="00DE6308">
        <w:t>Defining normalized variables based on:</w:t>
      </w:r>
    </w:p>
    <w:p w14:paraId="49AEBEAC" w14:textId="13AFCED9" w:rsidR="005B4780" w:rsidRPr="00B7030B" w:rsidRDefault="005B4780" w:rsidP="005B4780">
      <w:pPr>
        <w:pStyle w:val="equation"/>
        <w:rPr>
          <w:rFonts w:asciiTheme="minorHAnsi" w:hAnsiTheme="minorHAnsi"/>
        </w:rPr>
      </w:pPr>
      <w:r w:rsidRPr="00B7030B">
        <w:rPr>
          <w:rFonts w:asciiTheme="minorHAnsi" w:hAnsiTheme="minorHAnsi"/>
        </w:rPr>
        <w:tab/>
      </w:r>
      <m:oMath>
        <m:acc>
          <m:accPr>
            <m:chr m:val="̃"/>
            <m:ctrlPr>
              <w:rPr>
                <w:rFonts w:ascii="Cambria Math" w:hAnsi="Cambria Math"/>
                <w:i/>
              </w:rPr>
            </m:ctrlPr>
          </m:accPr>
          <m:e>
            <m:r>
              <w:rPr>
                <w:rFonts w:ascii="Cambria Math" w:hAnsiTheme="minorHAnsi"/>
              </w:rPr>
              <m:t>Φ</m:t>
            </m:r>
          </m:e>
        </m:acc>
        <m:r>
          <w:rPr>
            <w:rFonts w:ascii="Cambria Math" w:hAnsiTheme="minorHAnsi"/>
          </w:rPr>
          <m:t>=</m:t>
        </m:r>
        <m:f>
          <m:fPr>
            <m:ctrlPr>
              <w:rPr>
                <w:rFonts w:ascii="Cambria Math" w:hAnsi="Cambria Math"/>
                <w:i/>
              </w:rPr>
            </m:ctrlPr>
          </m:fPr>
          <m:num>
            <m:r>
              <w:rPr>
                <w:rFonts w:ascii="Cambria Math" w:hAnsiTheme="minorHAnsi"/>
              </w:rPr>
              <m:t>Φ</m:t>
            </m:r>
            <m:r>
              <w:rPr>
                <w:rFonts w:ascii="Cambria Math" w:hAnsiTheme="minorHAnsi"/>
              </w:rPr>
              <m:t>-</m:t>
            </m:r>
            <m:sSubSup>
              <m:sSubSupPr>
                <m:ctrlPr>
                  <w:rPr>
                    <w:rFonts w:ascii="Cambria Math" w:hAnsi="Cambria Math"/>
                    <w:i/>
                  </w:rPr>
                </m:ctrlPr>
              </m:sSubSupPr>
              <m:e>
                <m:r>
                  <w:rPr>
                    <w:rFonts w:ascii="Cambria Math" w:hAnsiTheme="minorHAnsi"/>
                  </w:rPr>
                  <m:t>Φ</m:t>
                </m:r>
              </m:e>
              <m:sub>
                <m:r>
                  <w:rPr>
                    <w:rFonts w:ascii="Cambria Math" w:hAnsiTheme="minorHAnsi"/>
                  </w:rPr>
                  <m:t>i</m:t>
                </m:r>
                <m:r>
                  <w:rPr>
                    <w:rFonts w:ascii="Cambria Math" w:hAnsiTheme="minorHAnsi"/>
                  </w:rPr>
                  <m:t>-</m:t>
                </m:r>
                <m:r>
                  <w:rPr>
                    <w:rFonts w:ascii="Cambria Math" w:hAnsiTheme="minorHAnsi"/>
                  </w:rPr>
                  <m:t>1</m:t>
                </m:r>
                <m:ctrlPr>
                  <w:rPr>
                    <w:rFonts w:ascii="Cambria Math" w:hAnsiTheme="minorHAnsi"/>
                    <w:i/>
                  </w:rPr>
                </m:ctrlPr>
              </m:sub>
              <m:sup>
                <m:r>
                  <w:rPr>
                    <w:rFonts w:ascii="Cambria Math" w:hAnsiTheme="minorHAnsi"/>
                  </w:rPr>
                  <m:t>n</m:t>
                </m:r>
                <m:ctrlPr>
                  <w:rPr>
                    <w:rFonts w:ascii="Cambria Math" w:hAnsiTheme="minorHAnsi"/>
                    <w:i/>
                  </w:rPr>
                </m:ctrlPr>
              </m:sup>
            </m:sSubSup>
            <m:ctrlPr>
              <w:rPr>
                <w:rFonts w:ascii="Cambria Math" w:hAnsiTheme="minorHAnsi"/>
                <w:i/>
              </w:rPr>
            </m:ctrlPr>
          </m:num>
          <m:den>
            <m:sSubSup>
              <m:sSubSupPr>
                <m:ctrlPr>
                  <w:rPr>
                    <w:rFonts w:ascii="Cambria Math" w:hAnsi="Cambria Math"/>
                    <w:i/>
                  </w:rPr>
                </m:ctrlPr>
              </m:sSubSupPr>
              <m:e>
                <m:r>
                  <w:rPr>
                    <w:rFonts w:ascii="Cambria Math" w:hAnsiTheme="minorHAnsi"/>
                  </w:rPr>
                  <m:t>Φ</m:t>
                </m:r>
              </m:e>
              <m:sub>
                <m:r>
                  <w:rPr>
                    <w:rFonts w:ascii="Cambria Math" w:hAnsiTheme="minorHAnsi"/>
                  </w:rPr>
                  <m:t>i+1</m:t>
                </m:r>
                <m:ctrlPr>
                  <w:rPr>
                    <w:rFonts w:ascii="Cambria Math" w:hAnsiTheme="minorHAnsi"/>
                    <w:i/>
                  </w:rPr>
                </m:ctrlPr>
              </m:sub>
              <m:sup>
                <m:r>
                  <w:rPr>
                    <w:rFonts w:ascii="Cambria Math" w:hAnsiTheme="minorHAnsi"/>
                  </w:rPr>
                  <m:t>n</m:t>
                </m:r>
                <m:ctrlPr>
                  <w:rPr>
                    <w:rFonts w:ascii="Cambria Math" w:hAnsiTheme="minorHAnsi"/>
                    <w:i/>
                  </w:rPr>
                </m:ctrlPr>
              </m:sup>
            </m:sSubSup>
            <m:r>
              <w:rPr>
                <w:rFonts w:ascii="Cambria Math" w:hAnsiTheme="minorHAnsi"/>
              </w:rPr>
              <m:t>-</m:t>
            </m:r>
            <m:sSubSup>
              <m:sSubSupPr>
                <m:ctrlPr>
                  <w:rPr>
                    <w:rFonts w:ascii="Cambria Math" w:hAnsi="Cambria Math"/>
                    <w:i/>
                  </w:rPr>
                </m:ctrlPr>
              </m:sSubSupPr>
              <m:e>
                <m:r>
                  <w:rPr>
                    <w:rFonts w:ascii="Cambria Math" w:hAnsiTheme="minorHAnsi"/>
                  </w:rPr>
                  <m:t>Φ</m:t>
                </m:r>
              </m:e>
              <m:sub>
                <m:r>
                  <w:rPr>
                    <w:rFonts w:ascii="Cambria Math" w:hAnsiTheme="minorHAnsi"/>
                  </w:rPr>
                  <m:t>i</m:t>
                </m:r>
                <m:r>
                  <w:rPr>
                    <w:rFonts w:ascii="Cambria Math" w:hAnsiTheme="minorHAnsi"/>
                  </w:rPr>
                  <m:t>-</m:t>
                </m:r>
                <m:r>
                  <w:rPr>
                    <w:rFonts w:ascii="Cambria Math" w:hAnsiTheme="minorHAnsi"/>
                  </w:rPr>
                  <m:t>1</m:t>
                </m:r>
                <m:ctrlPr>
                  <w:rPr>
                    <w:rFonts w:ascii="Cambria Math" w:hAnsiTheme="minorHAnsi"/>
                    <w:i/>
                  </w:rPr>
                </m:ctrlPr>
              </m:sub>
              <m:sup>
                <m:r>
                  <w:rPr>
                    <w:rFonts w:ascii="Cambria Math" w:hAnsiTheme="minorHAnsi"/>
                  </w:rPr>
                  <m:t>n</m:t>
                </m:r>
                <m:ctrlPr>
                  <w:rPr>
                    <w:rFonts w:ascii="Cambria Math" w:hAnsiTheme="minorHAnsi"/>
                    <w:i/>
                  </w:rPr>
                </m:ctrlPr>
              </m:sup>
            </m:sSubSup>
          </m:den>
        </m:f>
      </m:oMath>
      <w:r w:rsidRPr="00B7030B">
        <w:rPr>
          <w:rFonts w:asciiTheme="minorHAnsi" w:hAnsiTheme="minorHAnsi"/>
        </w:rPr>
        <w:t>,</w:t>
      </w:r>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5</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59</w:t>
      </w:r>
      <w:r w:rsidR="00A41B27">
        <w:rPr>
          <w:rStyle w:val="EquationCaption"/>
          <w:rFonts w:asciiTheme="minorHAnsi" w:hAnsiTheme="minorHAnsi"/>
        </w:rPr>
        <w:fldChar w:fldCharType="end"/>
      </w:r>
      <w:r w:rsidRPr="00B7030B">
        <w:rPr>
          <w:rStyle w:val="EquationCaption"/>
          <w:rFonts w:asciiTheme="minorHAnsi" w:hAnsiTheme="minorHAnsi"/>
        </w:rPr>
        <w:t>)</w:t>
      </w:r>
      <w:r w:rsidRPr="00B7030B">
        <w:rPr>
          <w:rFonts w:asciiTheme="minorHAnsi" w:hAnsiTheme="minorHAnsi"/>
        </w:rPr>
        <w:t xml:space="preserve"> </w:t>
      </w:r>
    </w:p>
    <w:p w14:paraId="4FD5A367" w14:textId="50856949" w:rsidR="005B4780" w:rsidRPr="00B7030B" w:rsidRDefault="005B4780" w:rsidP="007A3922">
      <w:pPr>
        <w:pStyle w:val="BodyText"/>
      </w:pPr>
      <w:r w:rsidRPr="00DE6308">
        <w:t xml:space="preserve">for location </w:t>
      </w:r>
      <w:proofErr w:type="spellStart"/>
      <w:r w:rsidRPr="008565FA">
        <w:rPr>
          <w:i/>
          <w:iCs/>
        </w:rPr>
        <w:t>i</w:t>
      </w:r>
      <w:proofErr w:type="spellEnd"/>
      <w:r w:rsidRPr="00DE6308">
        <w:t xml:space="preserve"> (the center location) and the right face value for positive flow as in </w:t>
      </w:r>
      <w:r w:rsidRPr="00DE6308">
        <w:fldChar w:fldCharType="begin"/>
      </w:r>
      <w:r w:rsidRPr="00DE6308">
        <w:instrText xml:space="preserve"> REF _Ref532635141 \h  \* MERGEFORMAT </w:instrText>
      </w:r>
      <w:r w:rsidRPr="00DE6308">
        <w:fldChar w:fldCharType="separate"/>
      </w:r>
      <w:r w:rsidR="00A95042" w:rsidRPr="00A95042">
        <w:rPr>
          <w:rStyle w:val="Figurehyperlink"/>
        </w:rPr>
        <w:t>Figure 121</w:t>
      </w:r>
      <w:r w:rsidRPr="00DE6308">
        <w:fldChar w:fldCharType="end"/>
      </w:r>
      <w:r w:rsidRPr="00DE6308">
        <w:t xml:space="preserve">, we </w:t>
      </w:r>
      <w:r w:rsidRPr="004E574D">
        <w:t>have the following:</w:t>
      </w:r>
    </w:p>
    <w:p w14:paraId="51EA74DE" w14:textId="76F3FDC3" w:rsidR="005B4780" w:rsidRPr="00B7030B" w:rsidRDefault="005B4780" w:rsidP="005B4780">
      <w:pPr>
        <w:pStyle w:val="equation"/>
        <w:rPr>
          <w:rFonts w:asciiTheme="minorHAnsi" w:hAnsiTheme="minorHAnsi"/>
        </w:rPr>
      </w:pPr>
      <w:r w:rsidRPr="00B7030B">
        <w:rPr>
          <w:rFonts w:asciiTheme="minorHAnsi" w:hAnsiTheme="minorHAnsi"/>
        </w:rPr>
        <w:tab/>
      </w:r>
      <m:oMath>
        <m:sSubSup>
          <m:sSubSupPr>
            <m:ctrlPr>
              <w:rPr>
                <w:rFonts w:ascii="Cambria Math" w:hAnsi="Cambria Math"/>
                <w:i/>
              </w:rPr>
            </m:ctrlPr>
          </m:sSubSupPr>
          <m:e>
            <m:acc>
              <m:accPr>
                <m:chr m:val="̃"/>
                <m:ctrlPr>
                  <w:rPr>
                    <w:rFonts w:ascii="Cambria Math" w:hAnsi="Cambria Math"/>
                    <w:i/>
                  </w:rPr>
                </m:ctrlPr>
              </m:accPr>
              <m:e>
                <m:r>
                  <w:rPr>
                    <w:rFonts w:ascii="Cambria Math" w:hAnsiTheme="minorHAnsi"/>
                  </w:rPr>
                  <m:t>Φ</m:t>
                </m:r>
              </m:e>
            </m:acc>
            <m:ctrlPr>
              <w:rPr>
                <w:rFonts w:ascii="Cambria Math" w:hAnsiTheme="minorHAnsi"/>
                <w:i/>
              </w:rPr>
            </m:ctrlPr>
          </m:e>
          <m:sub>
            <m:r>
              <w:rPr>
                <w:rFonts w:ascii="Cambria Math" w:hAnsiTheme="minorHAnsi"/>
              </w:rPr>
              <m:t>i</m:t>
            </m:r>
            <m:ctrlPr>
              <w:rPr>
                <w:rFonts w:ascii="Cambria Math" w:hAnsiTheme="minorHAnsi"/>
                <w:i/>
              </w:rPr>
            </m:ctrlPr>
          </m:sub>
          <m:sup>
            <m:r>
              <w:rPr>
                <w:rFonts w:ascii="Cambria Math" w:hAnsiTheme="minorHAnsi"/>
              </w:rPr>
              <m:t>n</m:t>
            </m:r>
            <m:ctrlPr>
              <w:rPr>
                <w:rFonts w:ascii="Cambria Math" w:hAnsiTheme="minorHAnsi"/>
                <w:i/>
              </w:rPr>
            </m:ctrlPr>
          </m:sup>
        </m:sSubSup>
        <m:r>
          <w:rPr>
            <w:rFonts w:ascii="Cambria Math" w:hAnsiTheme="minorHAnsi"/>
          </w:rPr>
          <m:t>=</m:t>
        </m:r>
        <m:f>
          <m:fPr>
            <m:ctrlPr>
              <w:rPr>
                <w:rFonts w:ascii="Cambria Math" w:hAnsi="Cambria Math"/>
                <w:i/>
              </w:rPr>
            </m:ctrlPr>
          </m:fPr>
          <m:num>
            <m:sSubSup>
              <m:sSubSupPr>
                <m:ctrlPr>
                  <w:rPr>
                    <w:rFonts w:ascii="Cambria Math" w:hAnsi="Cambria Math"/>
                    <w:i/>
                  </w:rPr>
                </m:ctrlPr>
              </m:sSubSupPr>
              <m:e>
                <m:r>
                  <w:rPr>
                    <w:rFonts w:ascii="Cambria Math" w:hAnsiTheme="minorHAnsi"/>
                  </w:rPr>
                  <m:t>Φ</m:t>
                </m:r>
              </m:e>
              <m:sub>
                <m:r>
                  <w:rPr>
                    <w:rFonts w:ascii="Cambria Math" w:hAnsiTheme="minorHAnsi"/>
                  </w:rPr>
                  <m:t>i</m:t>
                </m:r>
                <m:ctrlPr>
                  <w:rPr>
                    <w:rFonts w:ascii="Cambria Math" w:hAnsiTheme="minorHAnsi"/>
                    <w:i/>
                  </w:rPr>
                </m:ctrlPr>
              </m:sub>
              <m:sup>
                <m:r>
                  <w:rPr>
                    <w:rFonts w:ascii="Cambria Math" w:hAnsiTheme="minorHAnsi"/>
                  </w:rPr>
                  <m:t>n</m:t>
                </m:r>
                <m:ctrlPr>
                  <w:rPr>
                    <w:rFonts w:ascii="Cambria Math" w:hAnsiTheme="minorHAnsi"/>
                    <w:i/>
                  </w:rPr>
                </m:ctrlPr>
              </m:sup>
            </m:sSubSup>
            <m:r>
              <w:rPr>
                <w:rFonts w:ascii="Cambria Math" w:hAnsiTheme="minorHAnsi"/>
              </w:rPr>
              <m:t>-</m:t>
            </m:r>
            <m:sSubSup>
              <m:sSubSupPr>
                <m:ctrlPr>
                  <w:rPr>
                    <w:rFonts w:ascii="Cambria Math" w:hAnsi="Cambria Math"/>
                    <w:i/>
                  </w:rPr>
                </m:ctrlPr>
              </m:sSubSupPr>
              <m:e>
                <m:r>
                  <w:rPr>
                    <w:rFonts w:ascii="Cambria Math" w:hAnsiTheme="minorHAnsi"/>
                  </w:rPr>
                  <m:t>Φ</m:t>
                </m:r>
              </m:e>
              <m:sub>
                <m:r>
                  <w:rPr>
                    <w:rFonts w:ascii="Cambria Math" w:hAnsiTheme="minorHAnsi"/>
                  </w:rPr>
                  <m:t>i</m:t>
                </m:r>
                <m:r>
                  <w:rPr>
                    <w:rFonts w:ascii="Cambria Math" w:hAnsiTheme="minorHAnsi"/>
                  </w:rPr>
                  <m:t>-</m:t>
                </m:r>
                <m:r>
                  <w:rPr>
                    <w:rFonts w:ascii="Cambria Math" w:hAnsiTheme="minorHAnsi"/>
                  </w:rPr>
                  <m:t>1</m:t>
                </m:r>
                <m:ctrlPr>
                  <w:rPr>
                    <w:rFonts w:ascii="Cambria Math" w:hAnsiTheme="minorHAnsi"/>
                    <w:i/>
                  </w:rPr>
                </m:ctrlPr>
              </m:sub>
              <m:sup>
                <m:r>
                  <w:rPr>
                    <w:rFonts w:ascii="Cambria Math" w:hAnsiTheme="minorHAnsi"/>
                  </w:rPr>
                  <m:t>n</m:t>
                </m:r>
                <m:ctrlPr>
                  <w:rPr>
                    <w:rFonts w:ascii="Cambria Math" w:hAnsiTheme="minorHAnsi"/>
                    <w:i/>
                  </w:rPr>
                </m:ctrlPr>
              </m:sup>
            </m:sSubSup>
            <m:ctrlPr>
              <w:rPr>
                <w:rFonts w:ascii="Cambria Math" w:hAnsiTheme="minorHAnsi"/>
                <w:i/>
              </w:rPr>
            </m:ctrlPr>
          </m:num>
          <m:den>
            <m:sSubSup>
              <m:sSubSupPr>
                <m:ctrlPr>
                  <w:rPr>
                    <w:rFonts w:ascii="Cambria Math" w:hAnsi="Cambria Math"/>
                    <w:i/>
                  </w:rPr>
                </m:ctrlPr>
              </m:sSubSupPr>
              <m:e>
                <m:r>
                  <w:rPr>
                    <w:rFonts w:ascii="Cambria Math" w:hAnsiTheme="minorHAnsi"/>
                  </w:rPr>
                  <m:t>Φ</m:t>
                </m:r>
              </m:e>
              <m:sub>
                <m:r>
                  <w:rPr>
                    <w:rFonts w:ascii="Cambria Math" w:hAnsiTheme="minorHAnsi"/>
                  </w:rPr>
                  <m:t>i+1</m:t>
                </m:r>
                <m:ctrlPr>
                  <w:rPr>
                    <w:rFonts w:ascii="Cambria Math" w:hAnsiTheme="minorHAnsi"/>
                    <w:i/>
                  </w:rPr>
                </m:ctrlPr>
              </m:sub>
              <m:sup>
                <m:r>
                  <w:rPr>
                    <w:rFonts w:ascii="Cambria Math" w:hAnsiTheme="minorHAnsi"/>
                  </w:rPr>
                  <m:t>n</m:t>
                </m:r>
                <m:ctrlPr>
                  <w:rPr>
                    <w:rFonts w:ascii="Cambria Math" w:hAnsiTheme="minorHAnsi"/>
                    <w:i/>
                  </w:rPr>
                </m:ctrlPr>
              </m:sup>
            </m:sSubSup>
            <m:r>
              <w:rPr>
                <w:rFonts w:ascii="Cambria Math" w:hAnsiTheme="minorHAnsi"/>
              </w:rPr>
              <m:t>-</m:t>
            </m:r>
            <m:sSubSup>
              <m:sSubSupPr>
                <m:ctrlPr>
                  <w:rPr>
                    <w:rFonts w:ascii="Cambria Math" w:hAnsi="Cambria Math"/>
                    <w:i/>
                  </w:rPr>
                </m:ctrlPr>
              </m:sSubSupPr>
              <m:e>
                <m:r>
                  <w:rPr>
                    <w:rFonts w:ascii="Cambria Math" w:hAnsiTheme="minorHAnsi"/>
                  </w:rPr>
                  <m:t>Φ</m:t>
                </m:r>
              </m:e>
              <m:sub>
                <m:r>
                  <w:rPr>
                    <w:rFonts w:ascii="Cambria Math" w:hAnsiTheme="minorHAnsi"/>
                  </w:rPr>
                  <m:t>i</m:t>
                </m:r>
                <m:r>
                  <w:rPr>
                    <w:rFonts w:ascii="Cambria Math" w:hAnsiTheme="minorHAnsi"/>
                  </w:rPr>
                  <m:t>-</m:t>
                </m:r>
                <m:r>
                  <w:rPr>
                    <w:rFonts w:ascii="Cambria Math" w:hAnsiTheme="minorHAnsi"/>
                  </w:rPr>
                  <m:t>1</m:t>
                </m:r>
                <m:ctrlPr>
                  <w:rPr>
                    <w:rFonts w:ascii="Cambria Math" w:hAnsiTheme="minorHAnsi"/>
                    <w:i/>
                  </w:rPr>
                </m:ctrlPr>
              </m:sub>
              <m:sup>
                <m:r>
                  <w:rPr>
                    <w:rFonts w:ascii="Cambria Math" w:hAnsiTheme="minorHAnsi"/>
                  </w:rPr>
                  <m:t>n</m:t>
                </m:r>
                <m:ctrlPr>
                  <w:rPr>
                    <w:rFonts w:ascii="Cambria Math" w:hAnsiTheme="minorHAnsi"/>
                    <w:i/>
                  </w:rPr>
                </m:ctrlPr>
              </m:sup>
            </m:sSubSup>
          </m:den>
        </m:f>
      </m:oMath>
      <w:r w:rsidRPr="00B7030B">
        <w:rPr>
          <w:rFonts w:asciiTheme="minorHAnsi" w:hAnsiTheme="minorHAnsi"/>
        </w:rPr>
        <w:t xml:space="preserve"> </w:t>
      </w:r>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5</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60</w:t>
      </w:r>
      <w:r w:rsidR="00A41B27">
        <w:rPr>
          <w:rStyle w:val="EquationCaption"/>
          <w:rFonts w:asciiTheme="minorHAnsi" w:hAnsiTheme="minorHAnsi"/>
        </w:rPr>
        <w:fldChar w:fldCharType="end"/>
      </w:r>
      <w:r w:rsidRPr="00B7030B">
        <w:rPr>
          <w:rStyle w:val="EquationCaption"/>
          <w:rFonts w:asciiTheme="minorHAnsi" w:hAnsiTheme="minorHAnsi"/>
        </w:rPr>
        <w:t>)</w:t>
      </w:r>
    </w:p>
    <w:p w14:paraId="2A92494F" w14:textId="1F340559" w:rsidR="005B4780" w:rsidRPr="00B7030B" w:rsidRDefault="005B4780" w:rsidP="005B4780">
      <w:pPr>
        <w:pStyle w:val="equation"/>
        <w:rPr>
          <w:rFonts w:asciiTheme="minorHAnsi" w:hAnsiTheme="minorHAnsi"/>
        </w:rPr>
      </w:pPr>
      <w:r w:rsidRPr="00B7030B">
        <w:rPr>
          <w:rFonts w:asciiTheme="minorHAnsi" w:hAnsiTheme="minorHAnsi"/>
        </w:rPr>
        <w:tab/>
      </w:r>
      <m:oMath>
        <m:sSub>
          <m:sSubPr>
            <m:ctrlPr>
              <w:rPr>
                <w:rFonts w:ascii="Cambria Math" w:hAnsi="Cambria Math"/>
                <w:i/>
              </w:rPr>
            </m:ctrlPr>
          </m:sSubPr>
          <m:e>
            <m:acc>
              <m:accPr>
                <m:chr m:val="̃"/>
                <m:ctrlPr>
                  <w:rPr>
                    <w:rFonts w:ascii="Cambria Math" w:hAnsi="Cambria Math"/>
                    <w:i/>
                  </w:rPr>
                </m:ctrlPr>
              </m:accPr>
              <m:e>
                <m:r>
                  <w:rPr>
                    <w:rFonts w:ascii="Cambria Math" w:hAnsiTheme="minorHAnsi"/>
                  </w:rPr>
                  <m:t>Φ</m:t>
                </m:r>
              </m:e>
            </m:acc>
            <m:ctrlPr>
              <w:rPr>
                <w:rFonts w:ascii="Cambria Math" w:hAnsiTheme="minorHAnsi"/>
                <w:i/>
              </w:rPr>
            </m:ctrlPr>
          </m:e>
          <m:sub>
            <m:r>
              <w:rPr>
                <w:rFonts w:ascii="Cambria Math" w:hAnsiTheme="minorHAnsi"/>
              </w:rPr>
              <m:t>R</m:t>
            </m:r>
            <m:ctrlPr>
              <w:rPr>
                <w:rFonts w:ascii="Cambria Math" w:hAnsiTheme="minorHAnsi"/>
                <w:i/>
              </w:rPr>
            </m:ctrlPr>
          </m:sub>
        </m:sSub>
        <m:r>
          <w:rPr>
            <w:rFonts w:ascii="Cambria Math" w:hAnsiTheme="minorHAnsi"/>
          </w:rPr>
          <m:t>=</m:t>
        </m:r>
        <m:f>
          <m:fPr>
            <m:ctrlPr>
              <w:rPr>
                <w:rFonts w:ascii="Cambria Math" w:hAnsi="Cambria Math"/>
                <w:i/>
              </w:rPr>
            </m:ctrlPr>
          </m:fPr>
          <m:num>
            <m:sSub>
              <m:sSubPr>
                <m:ctrlPr>
                  <w:rPr>
                    <w:rFonts w:ascii="Cambria Math" w:hAnsi="Cambria Math"/>
                    <w:i/>
                  </w:rPr>
                </m:ctrlPr>
              </m:sSubPr>
              <m:e>
                <m:r>
                  <w:rPr>
                    <w:rFonts w:ascii="Cambria Math" w:hAnsiTheme="minorHAnsi"/>
                  </w:rPr>
                  <m:t>Φ</m:t>
                </m:r>
              </m:e>
              <m:sub>
                <m:r>
                  <w:rPr>
                    <w:rFonts w:ascii="Cambria Math" w:hAnsiTheme="minorHAnsi"/>
                  </w:rPr>
                  <m:t>R</m:t>
                </m:r>
                <m:ctrlPr>
                  <w:rPr>
                    <w:rFonts w:ascii="Cambria Math" w:hAnsiTheme="minorHAnsi"/>
                    <w:i/>
                  </w:rPr>
                </m:ctrlPr>
              </m:sub>
            </m:sSub>
            <m:r>
              <w:rPr>
                <w:rFonts w:ascii="Cambria Math" w:hAnsiTheme="minorHAnsi"/>
              </w:rPr>
              <m:t>-</m:t>
            </m:r>
            <m:sSubSup>
              <m:sSubSupPr>
                <m:ctrlPr>
                  <w:rPr>
                    <w:rFonts w:ascii="Cambria Math" w:hAnsi="Cambria Math"/>
                    <w:i/>
                  </w:rPr>
                </m:ctrlPr>
              </m:sSubSupPr>
              <m:e>
                <m:r>
                  <w:rPr>
                    <w:rFonts w:ascii="Cambria Math" w:hAnsiTheme="minorHAnsi"/>
                  </w:rPr>
                  <m:t>Φ</m:t>
                </m:r>
              </m:e>
              <m:sub>
                <m:r>
                  <w:rPr>
                    <w:rFonts w:ascii="Cambria Math" w:hAnsiTheme="minorHAnsi"/>
                  </w:rPr>
                  <m:t>i</m:t>
                </m:r>
                <m:r>
                  <w:rPr>
                    <w:rFonts w:ascii="Cambria Math" w:hAnsiTheme="minorHAnsi"/>
                  </w:rPr>
                  <m:t>-</m:t>
                </m:r>
                <m:r>
                  <w:rPr>
                    <w:rFonts w:ascii="Cambria Math" w:hAnsiTheme="minorHAnsi"/>
                  </w:rPr>
                  <m:t>1</m:t>
                </m:r>
                <m:ctrlPr>
                  <w:rPr>
                    <w:rFonts w:ascii="Cambria Math" w:hAnsiTheme="minorHAnsi"/>
                    <w:i/>
                  </w:rPr>
                </m:ctrlPr>
              </m:sub>
              <m:sup>
                <m:r>
                  <w:rPr>
                    <w:rFonts w:ascii="Cambria Math" w:hAnsiTheme="minorHAnsi"/>
                  </w:rPr>
                  <m:t>n</m:t>
                </m:r>
                <m:ctrlPr>
                  <w:rPr>
                    <w:rFonts w:ascii="Cambria Math" w:hAnsiTheme="minorHAnsi"/>
                    <w:i/>
                  </w:rPr>
                </m:ctrlPr>
              </m:sup>
            </m:sSubSup>
            <m:ctrlPr>
              <w:rPr>
                <w:rFonts w:ascii="Cambria Math" w:hAnsiTheme="minorHAnsi"/>
                <w:i/>
              </w:rPr>
            </m:ctrlPr>
          </m:num>
          <m:den>
            <m:sSubSup>
              <m:sSubSupPr>
                <m:ctrlPr>
                  <w:rPr>
                    <w:rFonts w:ascii="Cambria Math" w:hAnsi="Cambria Math"/>
                    <w:i/>
                  </w:rPr>
                </m:ctrlPr>
              </m:sSubSupPr>
              <m:e>
                <m:r>
                  <w:rPr>
                    <w:rFonts w:ascii="Cambria Math" w:hAnsiTheme="minorHAnsi"/>
                  </w:rPr>
                  <m:t>Φ</m:t>
                </m:r>
              </m:e>
              <m:sub>
                <m:r>
                  <w:rPr>
                    <w:rFonts w:ascii="Cambria Math" w:hAnsiTheme="minorHAnsi"/>
                  </w:rPr>
                  <m:t>i+1</m:t>
                </m:r>
                <m:ctrlPr>
                  <w:rPr>
                    <w:rFonts w:ascii="Cambria Math" w:hAnsiTheme="minorHAnsi"/>
                    <w:i/>
                  </w:rPr>
                </m:ctrlPr>
              </m:sub>
              <m:sup>
                <m:r>
                  <w:rPr>
                    <w:rFonts w:ascii="Cambria Math" w:hAnsiTheme="minorHAnsi"/>
                  </w:rPr>
                  <m:t>n</m:t>
                </m:r>
                <m:ctrlPr>
                  <w:rPr>
                    <w:rFonts w:ascii="Cambria Math" w:hAnsiTheme="minorHAnsi"/>
                    <w:i/>
                  </w:rPr>
                </m:ctrlPr>
              </m:sup>
            </m:sSubSup>
            <m:r>
              <w:rPr>
                <w:rFonts w:ascii="Cambria Math" w:hAnsiTheme="minorHAnsi"/>
              </w:rPr>
              <m:t>-</m:t>
            </m:r>
            <m:sSubSup>
              <m:sSubSupPr>
                <m:ctrlPr>
                  <w:rPr>
                    <w:rFonts w:ascii="Cambria Math" w:hAnsi="Cambria Math"/>
                    <w:i/>
                  </w:rPr>
                </m:ctrlPr>
              </m:sSubSupPr>
              <m:e>
                <m:r>
                  <w:rPr>
                    <w:rFonts w:ascii="Cambria Math" w:hAnsiTheme="minorHAnsi"/>
                  </w:rPr>
                  <m:t>Φ</m:t>
                </m:r>
              </m:e>
              <m:sub>
                <m:r>
                  <w:rPr>
                    <w:rFonts w:ascii="Cambria Math" w:hAnsiTheme="minorHAnsi"/>
                  </w:rPr>
                  <m:t>i</m:t>
                </m:r>
                <m:r>
                  <w:rPr>
                    <w:rFonts w:ascii="Cambria Math" w:hAnsiTheme="minorHAnsi"/>
                  </w:rPr>
                  <m:t>-</m:t>
                </m:r>
                <m:r>
                  <w:rPr>
                    <w:rFonts w:ascii="Cambria Math" w:hAnsiTheme="minorHAnsi"/>
                  </w:rPr>
                  <m:t>1</m:t>
                </m:r>
                <m:ctrlPr>
                  <w:rPr>
                    <w:rFonts w:ascii="Cambria Math" w:hAnsiTheme="minorHAnsi"/>
                    <w:i/>
                  </w:rPr>
                </m:ctrlPr>
              </m:sub>
              <m:sup>
                <m:r>
                  <w:rPr>
                    <w:rFonts w:ascii="Cambria Math" w:hAnsiTheme="minorHAnsi"/>
                  </w:rPr>
                  <m:t>n</m:t>
                </m:r>
                <m:ctrlPr>
                  <w:rPr>
                    <w:rFonts w:ascii="Cambria Math" w:hAnsiTheme="minorHAnsi"/>
                    <w:i/>
                  </w:rPr>
                </m:ctrlPr>
              </m:sup>
            </m:sSubSup>
          </m:den>
        </m:f>
      </m:oMath>
      <w:r w:rsidRPr="00B7030B">
        <w:rPr>
          <w:rFonts w:asciiTheme="minorHAnsi" w:hAnsiTheme="minorHAnsi"/>
        </w:rPr>
        <w:t xml:space="preserve"> </w:t>
      </w:r>
      <w:r w:rsidRPr="00B7030B">
        <w:rPr>
          <w:rFonts w:asciiTheme="minorHAnsi" w:hAnsiTheme="minorHAnsi"/>
        </w:rPr>
        <w:tab/>
      </w:r>
      <w:r w:rsidRPr="00B7030B">
        <w:rPr>
          <w:rStyle w:val="EquationCaption"/>
          <w:rFonts w:asciiTheme="minorHAnsi" w:hAnsiTheme="minorHAnsi"/>
        </w:rPr>
        <w:t xml:space="preserve"> (</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5</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61</w:t>
      </w:r>
      <w:r w:rsidR="00A41B27">
        <w:rPr>
          <w:rStyle w:val="EquationCaption"/>
          <w:rFonts w:asciiTheme="minorHAnsi" w:hAnsiTheme="minorHAnsi"/>
        </w:rPr>
        <w:fldChar w:fldCharType="end"/>
      </w:r>
      <w:r w:rsidRPr="00B7030B">
        <w:rPr>
          <w:rStyle w:val="EquationCaption"/>
          <w:rFonts w:asciiTheme="minorHAnsi" w:hAnsiTheme="minorHAnsi"/>
        </w:rPr>
        <w:t>)</w:t>
      </w:r>
      <w:r w:rsidRPr="00B7030B">
        <w:rPr>
          <w:rFonts w:asciiTheme="minorHAnsi" w:hAnsiTheme="minorHAnsi"/>
          <w:b/>
          <w:bCs/>
        </w:rPr>
        <w:t xml:space="preserve"> </w:t>
      </w:r>
    </w:p>
    <w:p w14:paraId="49131B50" w14:textId="7A5D1A51" w:rsidR="005B4780" w:rsidRPr="00B7030B" w:rsidRDefault="005B4780" w:rsidP="005B4780">
      <w:pPr>
        <w:pStyle w:val="equation"/>
        <w:rPr>
          <w:rFonts w:asciiTheme="minorHAnsi" w:hAnsiTheme="minorHAnsi"/>
        </w:rPr>
      </w:pPr>
      <w:r w:rsidRPr="00B7030B">
        <w:rPr>
          <w:rFonts w:asciiTheme="minorHAnsi" w:hAnsiTheme="minorHAnsi"/>
        </w:rPr>
        <w:tab/>
        <w:t xml:space="preserve">If </w:t>
      </w:r>
      <m:oMath>
        <m:sSub>
          <m:sSubPr>
            <m:ctrlPr>
              <w:rPr>
                <w:rFonts w:ascii="Cambria Math" w:hAnsi="Cambria Math"/>
                <w:i/>
              </w:rPr>
            </m:ctrlPr>
          </m:sSubPr>
          <m:e>
            <m:acc>
              <m:accPr>
                <m:chr m:val="̃"/>
                <m:ctrlPr>
                  <w:rPr>
                    <w:rFonts w:ascii="Cambria Math" w:hAnsi="Cambria Math"/>
                    <w:i/>
                  </w:rPr>
                </m:ctrlPr>
              </m:accPr>
              <m:e>
                <m:r>
                  <w:rPr>
                    <w:rFonts w:ascii="Cambria Math" w:hAnsiTheme="minorHAnsi"/>
                  </w:rPr>
                  <m:t>Φ</m:t>
                </m:r>
              </m:e>
            </m:acc>
            <m:ctrlPr>
              <w:rPr>
                <w:rFonts w:ascii="Cambria Math" w:hAnsiTheme="minorHAnsi"/>
                <w:i/>
              </w:rPr>
            </m:ctrlPr>
          </m:e>
          <m:sub>
            <m:r>
              <w:rPr>
                <w:rFonts w:ascii="Cambria Math" w:hAnsiTheme="minorHAnsi"/>
              </w:rPr>
              <m:t>R</m:t>
            </m:r>
            <m:ctrlPr>
              <w:rPr>
                <w:rFonts w:ascii="Cambria Math" w:hAnsiTheme="minorHAnsi"/>
                <w:i/>
              </w:rPr>
            </m:ctrlPr>
          </m:sub>
        </m:sSub>
        <m:r>
          <w:rPr>
            <w:rFonts w:ascii="Cambria Math" w:hAnsiTheme="minorHAnsi"/>
          </w:rPr>
          <m:t>≤</m:t>
        </m:r>
        <m:f>
          <m:fPr>
            <m:ctrlPr>
              <w:rPr>
                <w:rFonts w:ascii="Cambria Math" w:hAnsi="Cambria Math"/>
                <w:i/>
              </w:rPr>
            </m:ctrlPr>
          </m:fPr>
          <m:num>
            <m:sSubSup>
              <m:sSubSupPr>
                <m:ctrlPr>
                  <w:rPr>
                    <w:rFonts w:ascii="Cambria Math" w:hAnsi="Cambria Math"/>
                    <w:i/>
                  </w:rPr>
                </m:ctrlPr>
              </m:sSubSupPr>
              <m:e>
                <m:acc>
                  <m:accPr>
                    <m:chr m:val="̃"/>
                    <m:ctrlPr>
                      <w:rPr>
                        <w:rFonts w:ascii="Cambria Math" w:hAnsi="Cambria Math"/>
                        <w:i/>
                      </w:rPr>
                    </m:ctrlPr>
                  </m:accPr>
                  <m:e>
                    <m:r>
                      <w:rPr>
                        <w:rFonts w:ascii="Cambria Math" w:hAnsiTheme="minorHAnsi"/>
                      </w:rPr>
                      <m:t>Φ</m:t>
                    </m:r>
                  </m:e>
                </m:acc>
                <m:ctrlPr>
                  <w:rPr>
                    <w:rFonts w:ascii="Cambria Math" w:hAnsiTheme="minorHAnsi"/>
                    <w:i/>
                  </w:rPr>
                </m:ctrlPr>
              </m:e>
              <m:sub>
                <m:r>
                  <w:rPr>
                    <w:rFonts w:ascii="Cambria Math" w:hAnsiTheme="minorHAnsi"/>
                  </w:rPr>
                  <m:t>i</m:t>
                </m:r>
                <m:ctrlPr>
                  <w:rPr>
                    <w:rFonts w:ascii="Cambria Math" w:hAnsiTheme="minorHAnsi"/>
                    <w:i/>
                  </w:rPr>
                </m:ctrlPr>
              </m:sub>
              <m:sup>
                <m:r>
                  <w:rPr>
                    <w:rFonts w:ascii="Cambria Math" w:hAnsiTheme="minorHAnsi"/>
                  </w:rPr>
                  <m:t>n</m:t>
                </m:r>
                <m:ctrlPr>
                  <w:rPr>
                    <w:rFonts w:ascii="Cambria Math" w:hAnsiTheme="minorHAnsi"/>
                    <w:i/>
                  </w:rPr>
                </m:ctrlPr>
              </m:sup>
            </m:sSubSup>
            <m:ctrlPr>
              <w:rPr>
                <w:rFonts w:ascii="Cambria Math" w:hAnsiTheme="minorHAnsi"/>
                <w:i/>
              </w:rPr>
            </m:ctrlPr>
          </m:num>
          <m:den>
            <m:sSub>
              <m:sSubPr>
                <m:ctrlPr>
                  <w:rPr>
                    <w:rFonts w:ascii="Cambria Math" w:hAnsiTheme="minorHAnsi"/>
                    <w:i/>
                  </w:rPr>
                </m:ctrlPr>
              </m:sSubPr>
              <m:e>
                <m:d>
                  <m:dPr>
                    <m:begChr m:val="["/>
                    <m:endChr m:val="]"/>
                    <m:ctrlPr>
                      <w:rPr>
                        <w:rFonts w:ascii="Cambria Math" w:hAnsiTheme="minorHAnsi"/>
                        <w:i/>
                      </w:rPr>
                    </m:ctrlPr>
                  </m:dPr>
                  <m:e>
                    <m:f>
                      <m:fPr>
                        <m:type m:val="skw"/>
                        <m:ctrlPr>
                          <w:rPr>
                            <w:rFonts w:ascii="Cambria Math" w:hAnsiTheme="minorHAnsi"/>
                            <w:i/>
                          </w:rPr>
                        </m:ctrlPr>
                      </m:fPr>
                      <m:num>
                        <m:r>
                          <w:rPr>
                            <w:rFonts w:ascii="Cambria Math" w:hAnsiTheme="minorHAnsi"/>
                          </w:rPr>
                          <m:t>UΔt</m:t>
                        </m:r>
                      </m:num>
                      <m:den>
                        <m:r>
                          <w:rPr>
                            <w:rFonts w:ascii="Cambria Math" w:hAnsiTheme="minorHAnsi"/>
                          </w:rPr>
                          <m:t>Δx</m:t>
                        </m:r>
                      </m:den>
                    </m:f>
                    <m:ctrlPr>
                      <w:rPr>
                        <w:rFonts w:ascii="Cambria Math" w:hAnsi="Cambria Math"/>
                        <w:i/>
                      </w:rPr>
                    </m:ctrlPr>
                  </m:e>
                </m:d>
              </m:e>
              <m:sub>
                <m:r>
                  <w:rPr>
                    <w:rFonts w:ascii="Cambria Math" w:hAnsiTheme="minorHAnsi"/>
                  </w:rPr>
                  <m:t>R</m:t>
                </m:r>
              </m:sub>
            </m:sSub>
          </m:den>
        </m:f>
      </m:oMath>
      <w:r w:rsidRPr="00B7030B">
        <w:rPr>
          <w:rFonts w:asciiTheme="minorHAnsi" w:hAnsiTheme="minorHAnsi"/>
        </w:rPr>
        <w:t xml:space="preserve"> for </w:t>
      </w:r>
      <w:r w:rsidR="00E108E0" w:rsidRPr="00E108E0">
        <w:rPr>
          <w:rFonts w:asciiTheme="minorHAnsi" w:hAnsiTheme="minorHAnsi"/>
          <w:noProof/>
          <w:position w:val="-12"/>
        </w:rPr>
        <w:object w:dxaOrig="1080" w:dyaOrig="400" w14:anchorId="39861E3B">
          <v:shape id="_x0000_i1034" type="#_x0000_t75" alt="" style="width:56.85pt;height:20.2pt;mso-width-percent:0;mso-height-percent:0;mso-width-percent:0;mso-height-percent:0" o:ole="">
            <v:imagedata r:id="rId617" o:title=""/>
          </v:shape>
          <o:OLEObject Type="Embed" ProgID="Equation.3" ShapeID="_x0000_i1034" DrawAspect="Content" ObjectID="_1721314953" r:id="rId618"/>
        </w:object>
      </w:r>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5</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62</w:t>
      </w:r>
      <w:r w:rsidR="00A41B27">
        <w:rPr>
          <w:rStyle w:val="EquationCaption"/>
          <w:rFonts w:asciiTheme="minorHAnsi" w:hAnsiTheme="minorHAnsi"/>
        </w:rPr>
        <w:fldChar w:fldCharType="end"/>
      </w:r>
      <w:r w:rsidRPr="00B7030B">
        <w:rPr>
          <w:rStyle w:val="EquationCaption"/>
          <w:rFonts w:asciiTheme="minorHAnsi" w:hAnsiTheme="minorHAnsi"/>
        </w:rPr>
        <w:t>)</w:t>
      </w:r>
      <w:r w:rsidRPr="00B7030B">
        <w:rPr>
          <w:rFonts w:asciiTheme="minorHAnsi" w:hAnsiTheme="minorHAnsi"/>
        </w:rPr>
        <w:t xml:space="preserve"> </w:t>
      </w:r>
    </w:p>
    <w:p w14:paraId="7D0BAE11" w14:textId="5033A948" w:rsidR="005B4780" w:rsidRPr="00B7030B" w:rsidRDefault="005B4780" w:rsidP="005B4780">
      <w:pPr>
        <w:pStyle w:val="equation"/>
        <w:rPr>
          <w:rFonts w:asciiTheme="minorHAnsi" w:hAnsiTheme="minorHAnsi"/>
        </w:rPr>
      </w:pPr>
      <w:r w:rsidRPr="00B7030B">
        <w:rPr>
          <w:rFonts w:asciiTheme="minorHAnsi" w:hAnsiTheme="minorHAnsi"/>
        </w:rPr>
        <w:tab/>
      </w:r>
      <m:oMath>
        <m:sSubSup>
          <m:sSubSupPr>
            <m:ctrlPr>
              <w:rPr>
                <w:rFonts w:ascii="Cambria Math" w:hAnsi="Cambria Math"/>
                <w:i/>
              </w:rPr>
            </m:ctrlPr>
          </m:sSubSupPr>
          <m:e>
            <m:acc>
              <m:accPr>
                <m:chr m:val="̃"/>
                <m:ctrlPr>
                  <w:rPr>
                    <w:rFonts w:ascii="Cambria Math" w:hAnsi="Cambria Math"/>
                    <w:i/>
                  </w:rPr>
                </m:ctrlPr>
              </m:accPr>
              <m:e>
                <m:r>
                  <w:rPr>
                    <w:rFonts w:ascii="Cambria Math" w:hAnsiTheme="minorHAnsi"/>
                  </w:rPr>
                  <m:t>Φ</m:t>
                </m:r>
              </m:e>
            </m:acc>
            <m:ctrlPr>
              <w:rPr>
                <w:rFonts w:ascii="Cambria Math" w:hAnsiTheme="minorHAnsi"/>
                <w:i/>
              </w:rPr>
            </m:ctrlPr>
          </m:e>
          <m:sub>
            <m:r>
              <w:rPr>
                <w:rFonts w:ascii="Cambria Math" w:hAnsiTheme="minorHAnsi"/>
              </w:rPr>
              <m:t>i</m:t>
            </m:r>
            <m:ctrlPr>
              <w:rPr>
                <w:rFonts w:ascii="Cambria Math" w:hAnsiTheme="minorHAnsi"/>
                <w:i/>
              </w:rPr>
            </m:ctrlPr>
          </m:sub>
          <m:sup>
            <m:r>
              <w:rPr>
                <w:rFonts w:ascii="Cambria Math" w:hAnsiTheme="minorHAnsi"/>
              </w:rPr>
              <m:t>n</m:t>
            </m:r>
            <m:ctrlPr>
              <w:rPr>
                <w:rFonts w:ascii="Cambria Math" w:hAnsiTheme="minorHAnsi"/>
                <w:i/>
              </w:rPr>
            </m:ctrlPr>
          </m:sup>
        </m:sSubSup>
        <m:r>
          <w:rPr>
            <w:rFonts w:ascii="Cambria Math" w:hAnsiTheme="minorHAnsi"/>
          </w:rPr>
          <m:t>≤</m:t>
        </m:r>
        <m:sSub>
          <m:sSubPr>
            <m:ctrlPr>
              <w:rPr>
                <w:rFonts w:ascii="Cambria Math" w:hAnsi="Cambria Math"/>
                <w:i/>
              </w:rPr>
            </m:ctrlPr>
          </m:sSubPr>
          <m:e>
            <m:acc>
              <m:accPr>
                <m:chr m:val="̃"/>
                <m:ctrlPr>
                  <w:rPr>
                    <w:rFonts w:ascii="Cambria Math" w:hAnsi="Cambria Math"/>
                    <w:i/>
                  </w:rPr>
                </m:ctrlPr>
              </m:accPr>
              <m:e>
                <m:r>
                  <w:rPr>
                    <w:rFonts w:ascii="Cambria Math" w:hAnsiTheme="minorHAnsi"/>
                  </w:rPr>
                  <m:t>Φ</m:t>
                </m:r>
              </m:e>
            </m:acc>
            <m:ctrlPr>
              <w:rPr>
                <w:rFonts w:ascii="Cambria Math" w:hAnsiTheme="minorHAnsi"/>
                <w:i/>
              </w:rPr>
            </m:ctrlPr>
          </m:e>
          <m:sub>
            <m:r>
              <w:rPr>
                <w:rFonts w:ascii="Cambria Math" w:hAnsiTheme="minorHAnsi"/>
              </w:rPr>
              <m:t>R</m:t>
            </m:r>
            <m:ctrlPr>
              <w:rPr>
                <w:rFonts w:ascii="Cambria Math" w:hAnsiTheme="minorHAnsi"/>
                <w:i/>
              </w:rPr>
            </m:ctrlPr>
          </m:sub>
        </m:sSub>
        <m:r>
          <w:rPr>
            <w:rFonts w:ascii="Cambria Math" w:hAnsiTheme="minorHAnsi"/>
          </w:rPr>
          <m:t>≤</m:t>
        </m:r>
        <m:r>
          <w:rPr>
            <w:rFonts w:ascii="Cambria Math" w:hAnsiTheme="minorHAnsi"/>
          </w:rPr>
          <m:t>1</m:t>
        </m:r>
      </m:oMath>
      <w:r w:rsidRPr="00B7030B">
        <w:rPr>
          <w:rFonts w:asciiTheme="minorHAnsi" w:hAnsiTheme="minorHAnsi"/>
        </w:rPr>
        <w:t xml:space="preserve"> for </w:t>
      </w:r>
      <m:oMath>
        <m:r>
          <w:rPr>
            <w:rFonts w:ascii="Cambria Math" w:hAnsiTheme="minorHAnsi"/>
          </w:rPr>
          <m:t>0&lt;</m:t>
        </m:r>
        <m:sSubSup>
          <m:sSubSupPr>
            <m:ctrlPr>
              <w:rPr>
                <w:rFonts w:ascii="Cambria Math" w:hAnsi="Cambria Math"/>
                <w:i/>
              </w:rPr>
            </m:ctrlPr>
          </m:sSubSupPr>
          <m:e>
            <m:acc>
              <m:accPr>
                <m:chr m:val="̃"/>
                <m:ctrlPr>
                  <w:rPr>
                    <w:rFonts w:ascii="Cambria Math" w:hAnsi="Cambria Math"/>
                    <w:i/>
                  </w:rPr>
                </m:ctrlPr>
              </m:accPr>
              <m:e>
                <m:r>
                  <w:rPr>
                    <w:rFonts w:ascii="Cambria Math" w:hAnsiTheme="minorHAnsi"/>
                  </w:rPr>
                  <m:t>Φ</m:t>
                </m:r>
              </m:e>
            </m:acc>
            <m:ctrlPr>
              <w:rPr>
                <w:rFonts w:ascii="Cambria Math" w:hAnsiTheme="minorHAnsi"/>
                <w:i/>
              </w:rPr>
            </m:ctrlPr>
          </m:e>
          <m:sub>
            <m:r>
              <w:rPr>
                <w:rFonts w:ascii="Cambria Math" w:hAnsiTheme="minorHAnsi"/>
              </w:rPr>
              <m:t>i</m:t>
            </m:r>
            <m:ctrlPr>
              <w:rPr>
                <w:rFonts w:ascii="Cambria Math" w:hAnsiTheme="minorHAnsi"/>
                <w:i/>
              </w:rPr>
            </m:ctrlPr>
          </m:sub>
          <m:sup>
            <m:r>
              <w:rPr>
                <w:rFonts w:ascii="Cambria Math" w:hAnsiTheme="minorHAnsi"/>
              </w:rPr>
              <m:t>n</m:t>
            </m:r>
            <m:ctrlPr>
              <w:rPr>
                <w:rFonts w:ascii="Cambria Math" w:hAnsiTheme="minorHAnsi"/>
                <w:i/>
              </w:rPr>
            </m:ctrlPr>
          </m:sup>
        </m:sSubSup>
        <m:r>
          <w:rPr>
            <w:rFonts w:ascii="Cambria Math" w:hAnsiTheme="minorHAnsi"/>
          </w:rPr>
          <m:t>≤</m:t>
        </m:r>
        <m:r>
          <w:rPr>
            <w:rFonts w:ascii="Cambria Math" w:hAnsiTheme="minorHAnsi"/>
          </w:rPr>
          <m:t>1</m:t>
        </m:r>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5</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63</w:t>
      </w:r>
      <w:r w:rsidR="00A41B27">
        <w:rPr>
          <w:rStyle w:val="EquationCaption"/>
          <w:rFonts w:asciiTheme="minorHAnsi" w:hAnsiTheme="minorHAnsi"/>
        </w:rPr>
        <w:fldChar w:fldCharType="end"/>
      </w:r>
      <w:r w:rsidRPr="00B7030B">
        <w:rPr>
          <w:rStyle w:val="EquationCaption"/>
          <w:rFonts w:asciiTheme="minorHAnsi" w:hAnsiTheme="minorHAnsi"/>
        </w:rPr>
        <w:t xml:space="preserve">) </w:t>
      </w:r>
    </w:p>
    <w:p w14:paraId="4421B27E" w14:textId="732A274B" w:rsidR="005B4780" w:rsidRPr="00B7030B" w:rsidRDefault="005B4780" w:rsidP="005B4780">
      <w:pPr>
        <w:pStyle w:val="equation"/>
        <w:rPr>
          <w:rFonts w:asciiTheme="minorHAnsi" w:hAnsiTheme="minorHAnsi"/>
        </w:rPr>
      </w:pPr>
      <w:r w:rsidRPr="00B7030B">
        <w:rPr>
          <w:rFonts w:asciiTheme="minorHAnsi" w:hAnsiTheme="minorHAnsi"/>
        </w:rPr>
        <w:tab/>
      </w:r>
      <m:oMath>
        <m:sSubSup>
          <m:sSubSupPr>
            <m:ctrlPr>
              <w:rPr>
                <w:rFonts w:ascii="Cambria Math" w:hAnsi="Cambria Math"/>
                <w:i/>
              </w:rPr>
            </m:ctrlPr>
          </m:sSubSupPr>
          <m:e>
            <m:acc>
              <m:accPr>
                <m:chr m:val="̃"/>
                <m:ctrlPr>
                  <w:rPr>
                    <w:rFonts w:ascii="Cambria Math" w:hAnsi="Cambria Math"/>
                    <w:i/>
                  </w:rPr>
                </m:ctrlPr>
              </m:accPr>
              <m:e>
                <m:r>
                  <w:rPr>
                    <w:rFonts w:ascii="Cambria Math" w:hAnsiTheme="minorHAnsi"/>
                  </w:rPr>
                  <m:t>Φ</m:t>
                </m:r>
              </m:e>
            </m:acc>
            <m:ctrlPr>
              <w:rPr>
                <w:rFonts w:ascii="Cambria Math" w:hAnsiTheme="minorHAnsi"/>
                <w:i/>
              </w:rPr>
            </m:ctrlPr>
          </m:e>
          <m:sub>
            <m:r>
              <w:rPr>
                <w:rFonts w:ascii="Cambria Math" w:hAnsiTheme="minorHAnsi"/>
              </w:rPr>
              <m:t>i</m:t>
            </m:r>
            <m:ctrlPr>
              <w:rPr>
                <w:rFonts w:ascii="Cambria Math" w:hAnsiTheme="minorHAnsi"/>
                <w:i/>
              </w:rPr>
            </m:ctrlPr>
          </m:sub>
          <m:sup>
            <m:r>
              <w:rPr>
                <w:rFonts w:ascii="Cambria Math" w:hAnsiTheme="minorHAnsi"/>
              </w:rPr>
              <m:t>n</m:t>
            </m:r>
            <m:ctrlPr>
              <w:rPr>
                <w:rFonts w:ascii="Cambria Math" w:hAnsiTheme="minorHAnsi"/>
                <w:i/>
              </w:rPr>
            </m:ctrlPr>
          </m:sup>
        </m:sSubSup>
        <m:r>
          <w:rPr>
            <w:rFonts w:ascii="Cambria Math" w:hAnsiTheme="minorHAnsi"/>
          </w:rPr>
          <m:t>=</m:t>
        </m:r>
        <m:sSub>
          <m:sSubPr>
            <m:ctrlPr>
              <w:rPr>
                <w:rFonts w:ascii="Cambria Math" w:hAnsi="Cambria Math"/>
                <w:i/>
              </w:rPr>
            </m:ctrlPr>
          </m:sSubPr>
          <m:e>
            <m:acc>
              <m:accPr>
                <m:chr m:val="̃"/>
                <m:ctrlPr>
                  <w:rPr>
                    <w:rFonts w:ascii="Cambria Math" w:hAnsi="Cambria Math"/>
                    <w:i/>
                  </w:rPr>
                </m:ctrlPr>
              </m:accPr>
              <m:e>
                <m:r>
                  <w:rPr>
                    <w:rFonts w:ascii="Cambria Math" w:hAnsiTheme="minorHAnsi"/>
                  </w:rPr>
                  <m:t>Φ</m:t>
                </m:r>
              </m:e>
            </m:acc>
            <m:ctrlPr>
              <w:rPr>
                <w:rFonts w:ascii="Cambria Math" w:hAnsiTheme="minorHAnsi"/>
                <w:i/>
              </w:rPr>
            </m:ctrlPr>
          </m:e>
          <m:sub>
            <m:r>
              <w:rPr>
                <w:rFonts w:ascii="Cambria Math" w:hAnsiTheme="minorHAnsi"/>
              </w:rPr>
              <m:t>R</m:t>
            </m:r>
            <m:ctrlPr>
              <w:rPr>
                <w:rFonts w:ascii="Cambria Math" w:hAnsiTheme="minorHAnsi"/>
                <w:i/>
              </w:rPr>
            </m:ctrlPr>
          </m:sub>
        </m:sSub>
      </m:oMath>
      <w:r w:rsidRPr="00B7030B">
        <w:rPr>
          <w:rFonts w:asciiTheme="minorHAnsi" w:hAnsiTheme="minorHAnsi"/>
        </w:rPr>
        <w:t xml:space="preserve"> for </w:t>
      </w:r>
      <m:oMath>
        <m:sSubSup>
          <m:sSubSupPr>
            <m:ctrlPr>
              <w:rPr>
                <w:rFonts w:ascii="Cambria Math" w:hAnsi="Cambria Math"/>
                <w:i/>
              </w:rPr>
            </m:ctrlPr>
          </m:sSubSupPr>
          <m:e>
            <m:acc>
              <m:accPr>
                <m:chr m:val="̃"/>
                <m:ctrlPr>
                  <w:rPr>
                    <w:rFonts w:ascii="Cambria Math" w:hAnsi="Cambria Math"/>
                    <w:i/>
                  </w:rPr>
                </m:ctrlPr>
              </m:accPr>
              <m:e>
                <m:r>
                  <w:rPr>
                    <w:rFonts w:ascii="Cambria Math" w:hAnsiTheme="minorHAnsi"/>
                  </w:rPr>
                  <m:t>Φ</m:t>
                </m:r>
              </m:e>
            </m:acc>
            <m:ctrlPr>
              <w:rPr>
                <w:rFonts w:ascii="Cambria Math" w:hAnsiTheme="minorHAnsi"/>
                <w:i/>
              </w:rPr>
            </m:ctrlPr>
          </m:e>
          <m:sub>
            <m:r>
              <w:rPr>
                <w:rFonts w:ascii="Cambria Math" w:hAnsiTheme="minorHAnsi"/>
              </w:rPr>
              <m:t>i</m:t>
            </m:r>
            <m:ctrlPr>
              <w:rPr>
                <w:rFonts w:ascii="Cambria Math" w:hAnsiTheme="minorHAnsi"/>
                <w:i/>
              </w:rPr>
            </m:ctrlPr>
          </m:sub>
          <m:sup>
            <m:r>
              <w:rPr>
                <w:rFonts w:ascii="Cambria Math" w:hAnsiTheme="minorHAnsi"/>
              </w:rPr>
              <m:t>n</m:t>
            </m:r>
            <m:ctrlPr>
              <w:rPr>
                <w:rFonts w:ascii="Cambria Math" w:hAnsiTheme="minorHAnsi"/>
                <w:i/>
              </w:rPr>
            </m:ctrlPr>
          </m:sup>
        </m:sSubSup>
        <m:r>
          <w:rPr>
            <w:rFonts w:ascii="Cambria Math" w:hAnsiTheme="minorHAnsi"/>
          </w:rPr>
          <m:t>&lt;0</m:t>
        </m:r>
      </m:oMath>
      <w:r w:rsidRPr="00B7030B">
        <w:rPr>
          <w:rFonts w:asciiTheme="minorHAnsi" w:hAnsiTheme="minorHAnsi"/>
        </w:rPr>
        <w:t xml:space="preserve"> or </w:t>
      </w:r>
      <m:oMath>
        <m:sSubSup>
          <m:sSubSupPr>
            <m:ctrlPr>
              <w:rPr>
                <w:rFonts w:ascii="Cambria Math" w:hAnsi="Cambria Math"/>
                <w:i/>
              </w:rPr>
            </m:ctrlPr>
          </m:sSubSupPr>
          <m:e>
            <m:acc>
              <m:accPr>
                <m:chr m:val="̃"/>
                <m:ctrlPr>
                  <w:rPr>
                    <w:rFonts w:ascii="Cambria Math" w:hAnsi="Cambria Math"/>
                    <w:i/>
                  </w:rPr>
                </m:ctrlPr>
              </m:accPr>
              <m:e>
                <m:r>
                  <w:rPr>
                    <w:rFonts w:ascii="Cambria Math" w:hAnsiTheme="minorHAnsi"/>
                  </w:rPr>
                  <m:t>Φ</m:t>
                </m:r>
              </m:e>
            </m:acc>
            <m:ctrlPr>
              <w:rPr>
                <w:rFonts w:ascii="Cambria Math" w:hAnsiTheme="minorHAnsi"/>
                <w:i/>
              </w:rPr>
            </m:ctrlPr>
          </m:e>
          <m:sub>
            <m:r>
              <w:rPr>
                <w:rFonts w:ascii="Cambria Math" w:hAnsiTheme="minorHAnsi"/>
              </w:rPr>
              <m:t>i</m:t>
            </m:r>
            <m:ctrlPr>
              <w:rPr>
                <w:rFonts w:ascii="Cambria Math" w:hAnsiTheme="minorHAnsi"/>
                <w:i/>
              </w:rPr>
            </m:ctrlPr>
          </m:sub>
          <m:sup>
            <m:r>
              <w:rPr>
                <w:rFonts w:ascii="Cambria Math" w:hAnsiTheme="minorHAnsi"/>
              </w:rPr>
              <m:t>n</m:t>
            </m:r>
            <m:ctrlPr>
              <w:rPr>
                <w:rFonts w:ascii="Cambria Math" w:hAnsiTheme="minorHAnsi"/>
                <w:i/>
              </w:rPr>
            </m:ctrlPr>
          </m:sup>
        </m:sSubSup>
        <m:r>
          <w:rPr>
            <w:rFonts w:ascii="Cambria Math" w:hAnsiTheme="minorHAnsi"/>
          </w:rPr>
          <m:t>&gt;1</m:t>
        </m:r>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5</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64</w:t>
      </w:r>
      <w:r w:rsidR="00A41B27">
        <w:rPr>
          <w:rStyle w:val="EquationCaption"/>
          <w:rFonts w:asciiTheme="minorHAnsi" w:hAnsiTheme="minorHAnsi"/>
        </w:rPr>
        <w:fldChar w:fldCharType="end"/>
      </w:r>
      <w:r w:rsidRPr="00B7030B">
        <w:rPr>
          <w:rStyle w:val="EquationCaption"/>
          <w:rFonts w:asciiTheme="minorHAnsi" w:hAnsiTheme="minorHAnsi"/>
        </w:rPr>
        <w:t>)</w:t>
      </w:r>
      <w:r w:rsidRPr="00B7030B">
        <w:rPr>
          <w:rFonts w:asciiTheme="minorHAnsi" w:hAnsiTheme="minorHAnsi"/>
        </w:rPr>
        <w:t xml:space="preserve"> </w:t>
      </w:r>
    </w:p>
    <w:p w14:paraId="5BC97067" w14:textId="2FBCE511" w:rsidR="005B4780" w:rsidRPr="004E574D" w:rsidRDefault="005B4780" w:rsidP="007A3922">
      <w:pPr>
        <w:pStyle w:val="BodyText"/>
      </w:pPr>
      <w:r w:rsidRPr="004E574D">
        <w:t xml:space="preserve">The face value is unadjusted from that computed by the numerical scheme and the QUICKEST value of </w:t>
      </w:r>
      <w:r w:rsidRPr="004E574D">
        <w:sym w:font="Symbol" w:char="F046"/>
      </w:r>
      <w:r w:rsidRPr="004E574D">
        <w:rPr>
          <w:i/>
          <w:iCs/>
          <w:vertAlign w:val="subscript"/>
        </w:rPr>
        <w:t>R</w:t>
      </w:r>
      <w:r w:rsidRPr="004E574D">
        <w:rPr>
          <w:vertAlign w:val="subscript"/>
        </w:rPr>
        <w:t xml:space="preserve"> </w:t>
      </w:r>
      <w:r w:rsidRPr="004E574D">
        <w:t xml:space="preserve">is used without alteration. These conditions are shown as the shaded region in </w:t>
      </w:r>
      <w:r w:rsidRPr="004E574D">
        <w:fldChar w:fldCharType="begin"/>
      </w:r>
      <w:r w:rsidRPr="004E574D">
        <w:instrText xml:space="preserve"> REF _Ref16563379 \h  \* MERGEFORMAT </w:instrText>
      </w:r>
      <w:r w:rsidRPr="004E574D">
        <w:fldChar w:fldCharType="separate"/>
      </w:r>
      <w:r w:rsidR="00A95042" w:rsidRPr="00A95042">
        <w:rPr>
          <w:rStyle w:val="Figurehyperlink"/>
        </w:rPr>
        <w:t>Figure 123</w:t>
      </w:r>
      <w:r w:rsidRPr="004E574D">
        <w:fldChar w:fldCharType="end"/>
      </w:r>
      <w:r w:rsidRPr="004E574D">
        <w:fldChar w:fldCharType="begin"/>
      </w:r>
      <w:r w:rsidRPr="004E574D">
        <w:instrText xml:space="preserve"> REF _Ref8799406 \h  \* MERGEFORMAT </w:instrText>
      </w:r>
      <w:r w:rsidRPr="004E574D">
        <w:fldChar w:fldCharType="end"/>
      </w:r>
      <w:r w:rsidRPr="004E574D">
        <w:t>.</w:t>
      </w:r>
    </w:p>
    <w:p w14:paraId="59E9F715" w14:textId="77777777" w:rsidR="005B4780" w:rsidRPr="004E574D" w:rsidRDefault="005B4780" w:rsidP="007A3922">
      <w:pPr>
        <w:pStyle w:val="BodyText"/>
      </w:pPr>
      <w:r w:rsidRPr="004E574D">
        <w:t xml:space="preserve">If these conditions are not met, then </w:t>
      </w:r>
      <w:r w:rsidRPr="004E574D">
        <w:sym w:font="Symbol" w:char="F046"/>
      </w:r>
      <w:r w:rsidRPr="004E574D">
        <w:rPr>
          <w:i/>
          <w:iCs/>
          <w:vertAlign w:val="subscript"/>
        </w:rPr>
        <w:t>R</w:t>
      </w:r>
      <w:r w:rsidRPr="004E574D">
        <w:t xml:space="preserve"> is adjusted to force a monotonic solution.  The value of the face is replaced with the nearest allowable value of </w:t>
      </w:r>
      <w:r w:rsidR="00E108E0" w:rsidRPr="00292641">
        <w:rPr>
          <w:noProof/>
          <w:position w:val="-12"/>
        </w:rPr>
        <w:object w:dxaOrig="380" w:dyaOrig="380" w14:anchorId="537492DD">
          <v:shape id="_x0000_i1033" type="#_x0000_t75" alt="" style="width:17.7pt;height:17.7pt;mso-width-percent:0;mso-height-percent:0;mso-width-percent:0;mso-height-percent:0" o:ole="">
            <v:imagedata r:id="rId619" o:title=""/>
          </v:shape>
          <o:OLEObject Type="Embed" ProgID="Equation.3" ShapeID="_x0000_i1033" DrawAspect="Content" ObjectID="_1721314954" r:id="rId620"/>
        </w:object>
      </w:r>
      <w:r w:rsidRPr="004E574D">
        <w:t xml:space="preserve"> based on the above criteria that will ensure these criteria are met. The face value is determined by using:</w:t>
      </w:r>
    </w:p>
    <w:p w14:paraId="7FB8CE65" w14:textId="31372CA7" w:rsidR="005B4780" w:rsidRPr="004E574D" w:rsidRDefault="005B4780" w:rsidP="005B4780">
      <w:pPr>
        <w:pStyle w:val="equation"/>
        <w:rPr>
          <w:rFonts w:asciiTheme="minorHAnsi" w:hAnsiTheme="minorHAnsi"/>
          <w:sz w:val="20"/>
          <w:szCs w:val="18"/>
        </w:rPr>
      </w:pPr>
      <w:r w:rsidRPr="004E574D">
        <w:rPr>
          <w:rFonts w:asciiTheme="minorHAnsi" w:hAnsiTheme="minorHAnsi"/>
          <w:sz w:val="20"/>
          <w:szCs w:val="18"/>
        </w:rPr>
        <w:tab/>
      </w:r>
      <m:oMath>
        <m:sSub>
          <m:sSubPr>
            <m:ctrlPr>
              <w:rPr>
                <w:rFonts w:ascii="Cambria Math" w:hAnsi="Cambria Math"/>
                <w:i/>
                <w:sz w:val="20"/>
                <w:szCs w:val="18"/>
              </w:rPr>
            </m:ctrlPr>
          </m:sSubPr>
          <m:e>
            <m:r>
              <w:rPr>
                <w:rFonts w:ascii="Cambria Math" w:hAnsiTheme="minorHAnsi"/>
                <w:sz w:val="20"/>
                <w:szCs w:val="18"/>
              </w:rPr>
              <m:t>Φ</m:t>
            </m:r>
          </m:e>
          <m:sub>
            <m:r>
              <w:rPr>
                <w:rFonts w:ascii="Cambria Math" w:hAnsiTheme="minorHAnsi"/>
                <w:sz w:val="20"/>
                <w:szCs w:val="18"/>
              </w:rPr>
              <m:t>R</m:t>
            </m:r>
            <m:ctrlPr>
              <w:rPr>
                <w:rFonts w:ascii="Cambria Math" w:hAnsiTheme="minorHAnsi"/>
                <w:i/>
                <w:sz w:val="20"/>
                <w:szCs w:val="18"/>
              </w:rPr>
            </m:ctrlPr>
          </m:sub>
        </m:sSub>
        <m:r>
          <w:rPr>
            <w:rFonts w:ascii="Cambria Math" w:hAnsiTheme="minorHAnsi"/>
            <w:sz w:val="20"/>
            <w:szCs w:val="18"/>
          </w:rPr>
          <m:t>=</m:t>
        </m:r>
        <m:sSubSup>
          <m:sSubSupPr>
            <m:ctrlPr>
              <w:rPr>
                <w:rFonts w:ascii="Cambria Math" w:hAnsi="Cambria Math"/>
                <w:i/>
                <w:sz w:val="20"/>
                <w:szCs w:val="18"/>
              </w:rPr>
            </m:ctrlPr>
          </m:sSubSupPr>
          <m:e>
            <m:r>
              <w:rPr>
                <w:rFonts w:ascii="Cambria Math" w:hAnsiTheme="minorHAnsi"/>
                <w:sz w:val="20"/>
                <w:szCs w:val="18"/>
              </w:rPr>
              <m:t>Φ</m:t>
            </m:r>
          </m:e>
          <m:sub>
            <m:r>
              <w:rPr>
                <w:rFonts w:ascii="Cambria Math" w:hAnsiTheme="minorHAnsi"/>
                <w:sz w:val="20"/>
                <w:szCs w:val="18"/>
              </w:rPr>
              <m:t>i</m:t>
            </m:r>
            <m:r>
              <w:rPr>
                <w:rFonts w:ascii="Cambria Math" w:hAnsiTheme="minorHAnsi"/>
                <w:sz w:val="20"/>
                <w:szCs w:val="18"/>
              </w:rPr>
              <m:t>-</m:t>
            </m:r>
            <m:r>
              <w:rPr>
                <w:rFonts w:ascii="Cambria Math" w:hAnsiTheme="minorHAnsi"/>
                <w:sz w:val="20"/>
                <w:szCs w:val="18"/>
              </w:rPr>
              <m:t>1</m:t>
            </m:r>
            <m:ctrlPr>
              <w:rPr>
                <w:rFonts w:ascii="Cambria Math" w:hAnsiTheme="minorHAnsi"/>
                <w:i/>
                <w:sz w:val="20"/>
                <w:szCs w:val="18"/>
              </w:rPr>
            </m:ctrlPr>
          </m:sub>
          <m:sup>
            <m:r>
              <w:rPr>
                <w:rFonts w:ascii="Cambria Math" w:hAnsiTheme="minorHAnsi"/>
                <w:sz w:val="20"/>
                <w:szCs w:val="18"/>
              </w:rPr>
              <m:t>n</m:t>
            </m:r>
            <m:ctrlPr>
              <w:rPr>
                <w:rFonts w:ascii="Cambria Math" w:hAnsiTheme="minorHAnsi"/>
                <w:i/>
                <w:sz w:val="20"/>
                <w:szCs w:val="18"/>
              </w:rPr>
            </m:ctrlPr>
          </m:sup>
        </m:sSubSup>
        <m:r>
          <w:rPr>
            <w:rFonts w:ascii="Cambria Math" w:hAnsiTheme="minorHAnsi"/>
            <w:sz w:val="20"/>
            <w:szCs w:val="18"/>
          </w:rPr>
          <m:t>+</m:t>
        </m:r>
        <m:sSub>
          <m:sSubPr>
            <m:ctrlPr>
              <w:rPr>
                <w:rFonts w:ascii="Cambria Math" w:hAnsi="Cambria Math"/>
                <w:i/>
                <w:sz w:val="20"/>
                <w:szCs w:val="18"/>
              </w:rPr>
            </m:ctrlPr>
          </m:sSubPr>
          <m:e>
            <m:acc>
              <m:accPr>
                <m:chr m:val="̃"/>
                <m:ctrlPr>
                  <w:rPr>
                    <w:rFonts w:ascii="Cambria Math" w:hAnsi="Cambria Math"/>
                    <w:i/>
                    <w:sz w:val="20"/>
                    <w:szCs w:val="18"/>
                  </w:rPr>
                </m:ctrlPr>
              </m:accPr>
              <m:e>
                <m:r>
                  <w:rPr>
                    <w:rFonts w:ascii="Cambria Math" w:hAnsiTheme="minorHAnsi"/>
                    <w:sz w:val="20"/>
                    <w:szCs w:val="18"/>
                  </w:rPr>
                  <m:t>Φ</m:t>
                </m:r>
              </m:e>
            </m:acc>
            <m:ctrlPr>
              <w:rPr>
                <w:rFonts w:ascii="Cambria Math" w:hAnsiTheme="minorHAnsi"/>
                <w:i/>
                <w:sz w:val="20"/>
                <w:szCs w:val="18"/>
              </w:rPr>
            </m:ctrlPr>
          </m:e>
          <m:sub>
            <m:r>
              <w:rPr>
                <w:rFonts w:ascii="Cambria Math" w:hAnsiTheme="minorHAnsi"/>
                <w:sz w:val="20"/>
                <w:szCs w:val="18"/>
              </w:rPr>
              <m:t>R</m:t>
            </m:r>
            <m:ctrlPr>
              <w:rPr>
                <w:rFonts w:ascii="Cambria Math" w:hAnsiTheme="minorHAnsi"/>
                <w:i/>
                <w:sz w:val="20"/>
                <w:szCs w:val="18"/>
              </w:rPr>
            </m:ctrlPr>
          </m:sub>
        </m:sSub>
        <m:d>
          <m:dPr>
            <m:ctrlPr>
              <w:rPr>
                <w:rFonts w:ascii="Cambria Math" w:hAnsi="Cambria Math"/>
                <w:i/>
                <w:sz w:val="20"/>
                <w:szCs w:val="18"/>
              </w:rPr>
            </m:ctrlPr>
          </m:dPr>
          <m:e>
            <m:sSubSup>
              <m:sSubSupPr>
                <m:ctrlPr>
                  <w:rPr>
                    <w:rFonts w:ascii="Cambria Math" w:hAnsi="Cambria Math"/>
                    <w:i/>
                    <w:sz w:val="20"/>
                    <w:szCs w:val="18"/>
                  </w:rPr>
                </m:ctrlPr>
              </m:sSubSupPr>
              <m:e>
                <m:r>
                  <w:rPr>
                    <w:rFonts w:ascii="Cambria Math" w:hAnsiTheme="minorHAnsi"/>
                    <w:sz w:val="20"/>
                    <w:szCs w:val="18"/>
                  </w:rPr>
                  <m:t>Φ</m:t>
                </m:r>
              </m:e>
              <m:sub>
                <m:r>
                  <w:rPr>
                    <w:rFonts w:ascii="Cambria Math" w:hAnsiTheme="minorHAnsi"/>
                    <w:sz w:val="20"/>
                    <w:szCs w:val="18"/>
                  </w:rPr>
                  <m:t>i+1</m:t>
                </m:r>
                <m:ctrlPr>
                  <w:rPr>
                    <w:rFonts w:ascii="Cambria Math" w:hAnsiTheme="minorHAnsi"/>
                    <w:i/>
                    <w:sz w:val="20"/>
                    <w:szCs w:val="18"/>
                  </w:rPr>
                </m:ctrlPr>
              </m:sub>
              <m:sup>
                <m:r>
                  <w:rPr>
                    <w:rFonts w:ascii="Cambria Math" w:hAnsiTheme="minorHAnsi"/>
                    <w:sz w:val="20"/>
                    <w:szCs w:val="18"/>
                  </w:rPr>
                  <m:t>n</m:t>
                </m:r>
                <m:ctrlPr>
                  <w:rPr>
                    <w:rFonts w:ascii="Cambria Math" w:hAnsiTheme="minorHAnsi"/>
                    <w:i/>
                    <w:sz w:val="20"/>
                    <w:szCs w:val="18"/>
                  </w:rPr>
                </m:ctrlPr>
              </m:sup>
            </m:sSubSup>
            <m:r>
              <w:rPr>
                <w:rFonts w:ascii="Cambria Math" w:hAnsiTheme="minorHAnsi"/>
                <w:sz w:val="20"/>
                <w:szCs w:val="18"/>
              </w:rPr>
              <m:t>-</m:t>
            </m:r>
            <m:sSubSup>
              <m:sSubSupPr>
                <m:ctrlPr>
                  <w:rPr>
                    <w:rFonts w:ascii="Cambria Math" w:hAnsi="Cambria Math"/>
                    <w:i/>
                    <w:sz w:val="20"/>
                    <w:szCs w:val="18"/>
                  </w:rPr>
                </m:ctrlPr>
              </m:sSubSupPr>
              <m:e>
                <m:r>
                  <w:rPr>
                    <w:rFonts w:ascii="Cambria Math" w:hAnsiTheme="minorHAnsi"/>
                    <w:sz w:val="20"/>
                    <w:szCs w:val="18"/>
                  </w:rPr>
                  <m:t>Φ</m:t>
                </m:r>
              </m:e>
              <m:sub>
                <m:r>
                  <w:rPr>
                    <w:rFonts w:ascii="Cambria Math" w:hAnsiTheme="minorHAnsi"/>
                    <w:sz w:val="20"/>
                    <w:szCs w:val="18"/>
                  </w:rPr>
                  <m:t>i</m:t>
                </m:r>
                <m:r>
                  <w:rPr>
                    <w:rFonts w:ascii="Cambria Math" w:hAnsiTheme="minorHAnsi"/>
                    <w:sz w:val="20"/>
                    <w:szCs w:val="18"/>
                  </w:rPr>
                  <m:t>-</m:t>
                </m:r>
                <m:r>
                  <w:rPr>
                    <w:rFonts w:ascii="Cambria Math" w:hAnsiTheme="minorHAnsi"/>
                    <w:sz w:val="20"/>
                    <w:szCs w:val="18"/>
                  </w:rPr>
                  <m:t>1</m:t>
                </m:r>
                <m:ctrlPr>
                  <w:rPr>
                    <w:rFonts w:ascii="Cambria Math" w:hAnsiTheme="minorHAnsi"/>
                    <w:i/>
                    <w:sz w:val="20"/>
                    <w:szCs w:val="18"/>
                  </w:rPr>
                </m:ctrlPr>
              </m:sub>
              <m:sup>
                <m:r>
                  <w:rPr>
                    <w:rFonts w:ascii="Cambria Math" w:hAnsiTheme="minorHAnsi"/>
                    <w:sz w:val="20"/>
                    <w:szCs w:val="18"/>
                  </w:rPr>
                  <m:t>n</m:t>
                </m:r>
                <m:ctrlPr>
                  <w:rPr>
                    <w:rFonts w:ascii="Cambria Math" w:hAnsiTheme="minorHAnsi"/>
                    <w:i/>
                    <w:sz w:val="20"/>
                    <w:szCs w:val="18"/>
                  </w:rPr>
                </m:ctrlPr>
              </m:sup>
            </m:sSubSup>
          </m:e>
        </m:d>
      </m:oMath>
      <w:r w:rsidRPr="004E574D">
        <w:rPr>
          <w:rFonts w:asciiTheme="minorHAnsi" w:hAnsiTheme="minorHAnsi"/>
          <w:sz w:val="20"/>
          <w:szCs w:val="18"/>
        </w:rPr>
        <w:tab/>
      </w:r>
      <w:r w:rsidRPr="004E574D">
        <w:rPr>
          <w:rStyle w:val="EquationCaption"/>
          <w:rFonts w:asciiTheme="minorHAnsi" w:hAnsiTheme="minorHAnsi"/>
          <w:sz w:val="20"/>
          <w:szCs w:val="18"/>
        </w:rPr>
        <w:t>(</w:t>
      </w:r>
      <w:r w:rsidR="00A41B27">
        <w:rPr>
          <w:rStyle w:val="EquationCaption"/>
          <w:rFonts w:asciiTheme="minorHAnsi" w:hAnsiTheme="minorHAnsi"/>
          <w:sz w:val="20"/>
          <w:szCs w:val="18"/>
        </w:rPr>
        <w:fldChar w:fldCharType="begin"/>
      </w:r>
      <w:r w:rsidR="00A41B27">
        <w:rPr>
          <w:rStyle w:val="EquationCaption"/>
          <w:rFonts w:asciiTheme="minorHAnsi" w:hAnsiTheme="minorHAnsi"/>
          <w:sz w:val="20"/>
          <w:szCs w:val="18"/>
        </w:rPr>
        <w:instrText xml:space="preserve"> STYLEREF 1 \s </w:instrText>
      </w:r>
      <w:r w:rsidR="00A41B27">
        <w:rPr>
          <w:rStyle w:val="EquationCaption"/>
          <w:rFonts w:asciiTheme="minorHAnsi" w:hAnsiTheme="minorHAnsi"/>
          <w:sz w:val="20"/>
          <w:szCs w:val="18"/>
        </w:rPr>
        <w:fldChar w:fldCharType="separate"/>
      </w:r>
      <w:r w:rsidR="00A95042">
        <w:rPr>
          <w:rStyle w:val="EquationCaption"/>
          <w:rFonts w:asciiTheme="minorHAnsi" w:hAnsiTheme="minorHAnsi"/>
          <w:noProof/>
          <w:sz w:val="20"/>
          <w:szCs w:val="18"/>
        </w:rPr>
        <w:t>5</w:t>
      </w:r>
      <w:r w:rsidR="00A41B27">
        <w:rPr>
          <w:rStyle w:val="EquationCaption"/>
          <w:rFonts w:asciiTheme="minorHAnsi" w:hAnsiTheme="minorHAnsi"/>
          <w:sz w:val="20"/>
          <w:szCs w:val="18"/>
        </w:rPr>
        <w:fldChar w:fldCharType="end"/>
      </w:r>
      <w:r w:rsidR="00A41B27">
        <w:rPr>
          <w:rStyle w:val="EquationCaption"/>
          <w:rFonts w:asciiTheme="minorHAnsi" w:hAnsiTheme="minorHAnsi"/>
          <w:sz w:val="20"/>
          <w:szCs w:val="18"/>
        </w:rPr>
        <w:noBreakHyphen/>
      </w:r>
      <w:r w:rsidR="00A41B27">
        <w:rPr>
          <w:rStyle w:val="EquationCaption"/>
          <w:rFonts w:asciiTheme="minorHAnsi" w:hAnsiTheme="minorHAnsi"/>
          <w:sz w:val="20"/>
          <w:szCs w:val="18"/>
        </w:rPr>
        <w:fldChar w:fldCharType="begin"/>
      </w:r>
      <w:r w:rsidR="00A41B27">
        <w:rPr>
          <w:rStyle w:val="EquationCaption"/>
          <w:rFonts w:asciiTheme="minorHAnsi" w:hAnsiTheme="minorHAnsi"/>
          <w:sz w:val="20"/>
          <w:szCs w:val="18"/>
        </w:rPr>
        <w:instrText xml:space="preserve"> SEQ Equation \* ARABIC \s 1 </w:instrText>
      </w:r>
      <w:r w:rsidR="00A41B27">
        <w:rPr>
          <w:rStyle w:val="EquationCaption"/>
          <w:rFonts w:asciiTheme="minorHAnsi" w:hAnsiTheme="minorHAnsi"/>
          <w:sz w:val="20"/>
          <w:szCs w:val="18"/>
        </w:rPr>
        <w:fldChar w:fldCharType="separate"/>
      </w:r>
      <w:r w:rsidR="00A95042">
        <w:rPr>
          <w:rStyle w:val="EquationCaption"/>
          <w:rFonts w:asciiTheme="minorHAnsi" w:hAnsiTheme="minorHAnsi"/>
          <w:noProof/>
          <w:sz w:val="20"/>
          <w:szCs w:val="18"/>
        </w:rPr>
        <w:t>65</w:t>
      </w:r>
      <w:r w:rsidR="00A41B27">
        <w:rPr>
          <w:rStyle w:val="EquationCaption"/>
          <w:rFonts w:asciiTheme="minorHAnsi" w:hAnsiTheme="minorHAnsi"/>
          <w:sz w:val="20"/>
          <w:szCs w:val="18"/>
        </w:rPr>
        <w:fldChar w:fldCharType="end"/>
      </w:r>
      <w:r w:rsidRPr="004E574D">
        <w:rPr>
          <w:rStyle w:val="EquationCaption"/>
          <w:rFonts w:asciiTheme="minorHAnsi" w:hAnsiTheme="minorHAnsi"/>
          <w:sz w:val="20"/>
          <w:szCs w:val="18"/>
        </w:rPr>
        <w:t>)</w:t>
      </w:r>
      <w:r w:rsidRPr="004E574D">
        <w:rPr>
          <w:rFonts w:asciiTheme="minorHAnsi" w:hAnsiTheme="minorHAnsi"/>
          <w:sz w:val="20"/>
          <w:szCs w:val="18"/>
        </w:rPr>
        <w:t xml:space="preserve"> </w:t>
      </w:r>
    </w:p>
    <w:p w14:paraId="6FD2FCDD" w14:textId="77777777" w:rsidR="005B4780" w:rsidRPr="004E574D" w:rsidRDefault="005B4780" w:rsidP="00EF20DD">
      <w:pPr>
        <w:pStyle w:val="BodyText"/>
      </w:pPr>
      <w:r w:rsidRPr="004E574D">
        <w:lastRenderedPageBreak/>
        <w:t xml:space="preserve">This procedure is applied to all the faces and then </w:t>
      </w:r>
      <w:r w:rsidRPr="0076230E">
        <w:rPr>
          <w:b/>
          <w:bCs/>
        </w:rPr>
        <w:t>Equation 124</w:t>
      </w:r>
      <w:r w:rsidRPr="004E574D">
        <w:t xml:space="preserve"> is solved to update the concentration at the next time level. This means that the right face concentration will be the left face concentration for the </w:t>
      </w:r>
      <w:r w:rsidR="00E108E0">
        <w:rPr>
          <w:noProof/>
        </w:rPr>
        <w:pict w14:anchorId="31479549">
          <v:group id="Group 2146" o:spid="_x0000_s2050" alt="" style="position:absolute;left:0;text-align:left;margin-left:12.9pt;margin-top:22.2pt;width:417.6pt;height:274.15pt;z-index:251658240;mso-position-horizontal-relative:text;mso-position-vertical-relative:line" coordorigin="126,143" coordsize="3428,2085" o:allowoverlap="f">
            <o:lock v:ext="edit" aspectratio="t"/>
            <v:line id="Line 2890" o:spid="_x0000_s2051" alt="" style="position:absolute;visibility:visible;mso-wrap-style:square" from="993,1930" to="3397,1930" o:connectortype="straight" strokeweight="1.5pt">
              <v:stroke endarrow="open" endarrowlength="long"/>
              <v:path arrowok="f"/>
              <o:lock v:ext="edit" aspectratio="t" shapetype="f"/>
            </v:line>
            <v:line id="Line 2891" o:spid="_x0000_s2052" alt="" style="position:absolute;flip:y;visibility:visible;mso-wrap-style:square" from="1210,344" to="1210,2045" o:connectortype="straight" strokeweight="1.5pt">
              <v:stroke endarrow="open" endarrowlength="long"/>
              <v:path arrowok="f"/>
              <o:lock v:ext="edit" aspectratio="t" shapetype="f"/>
            </v:line>
            <v:line id="Line 2892" o:spid="_x0000_s2053" alt="" style="position:absolute;visibility:visible;mso-wrap-style:square" from="2885,1889" to="2885,1963" o:connectortype="straight">
              <v:path arrowok="f"/>
              <o:lock v:ext="edit" aspectratio="t" shapetype="f"/>
            </v:line>
            <v:line id="Line 2893" o:spid="_x0000_s2054" alt="" style="position:absolute;flip:y;visibility:visible;mso-wrap-style:square" from="1141,509" to="1271,509" o:connectortype="straight">
              <v:path arrowok="f"/>
              <o:lock v:ext="edit" aspectratio="t" shapetype="f"/>
            </v:line>
            <v:line id="Line 2894" o:spid="_x0000_s2055" alt="" style="position:absolute;flip:y;visibility:visible;mso-wrap-style:square" from="1210,328" to="2946,1922" o:connectortype="straight" strokeweight="1.5pt">
              <v:stroke dashstyle="1 1"/>
              <v:path arrowok="f"/>
              <o:lock v:ext="edit" aspectratio="t" shapetype="f"/>
            </v:line>
            <v:line id="Line 2895" o:spid="_x0000_s2056" alt="" style="position:absolute;flip:y;visibility:visible;mso-wrap-style:square" from="1210,287" to="1774,1930" o:connectortype="straight">
              <v:path arrowok="f"/>
              <o:lock v:ext="edit" aspectratio="t" shapetype="f"/>
            </v:line>
            <v:line id="Line 2896" o:spid="_x0000_s2057" alt="" style="position:absolute;visibility:visible;mso-wrap-style:square" from="1514,509" to="2860,509" o:connectortype="straight">
              <v:path arrowok="f"/>
              <o:lock v:ext="edit" aspectratio="t" shapetype="f"/>
            </v:line>
            <v:shapetype id="_x0000_t202" coordsize="21600,21600" o:spt="202" path="m,l,21600r21600,l21600,xe">
              <v:stroke joinstyle="miter"/>
              <v:path gradientshapeok="t" o:connecttype="rect"/>
            </v:shapetype>
            <v:shape id="Text Box 2897" o:spid="_x0000_s2058" type="#_x0000_t202" alt="" style="position:absolute;left:2820;top:2049;width:164;height:157;visibility:visible;mso-wrap-style:square;v-text-anchor:top" filled="f" stroked="f">
              <o:lock v:ext="edit" aspectratio="t"/>
              <v:textbox>
                <w:txbxContent>
                  <w:p w14:paraId="707D869D" w14:textId="77777777" w:rsidR="007728CB" w:rsidRDefault="007728CB" w:rsidP="007A3922">
                    <w:r>
                      <w:t>1</w:t>
                    </w:r>
                  </w:p>
                </w:txbxContent>
              </v:textbox>
            </v:shape>
            <v:shape id="Text Box 2898" o:spid="_x0000_s2059" type="#_x0000_t202" alt="" style="position:absolute;left:869;top:477;width:164;height:157;visibility:visible;mso-wrap-style:square;v-text-anchor:top" filled="f" stroked="f">
              <o:lock v:ext="edit" aspectratio="t"/>
              <v:textbox>
                <w:txbxContent>
                  <w:p w14:paraId="597CF287" w14:textId="77777777" w:rsidR="007728CB" w:rsidRDefault="007728CB" w:rsidP="007A3922">
                    <w:r>
                      <w:t>1</w:t>
                    </w:r>
                  </w:p>
                </w:txbxContent>
              </v:textbox>
            </v:shape>
            <v:shape id="Text Box 2899" o:spid="_x0000_s2060" type="#_x0000_t202" alt="" style="position:absolute;left:1155;top:2071;width:164;height:157;visibility:visible;mso-wrap-style:square;v-text-anchor:top" filled="f" stroked="f">
              <o:lock v:ext="edit" aspectratio="t"/>
              <v:textbox>
                <w:txbxContent>
                  <w:p w14:paraId="70450662" w14:textId="77777777" w:rsidR="007728CB" w:rsidRDefault="007728CB" w:rsidP="007A3922">
                    <w:r>
                      <w:t>0</w:t>
                    </w:r>
                  </w:p>
                </w:txbxContent>
              </v:textbox>
            </v:shape>
            <v:shape id="Text Box 2900" o:spid="_x0000_s2061" type="#_x0000_t202" alt="" style="position:absolute;left:827;top:1858;width:164;height:157;visibility:visible;mso-wrap-style:square;v-text-anchor:top" filled="f" stroked="f">
              <o:lock v:ext="edit" aspectratio="t"/>
              <v:textbox>
                <w:txbxContent>
                  <w:p w14:paraId="21420E25" w14:textId="77777777" w:rsidR="007728CB" w:rsidRDefault="007728CB" w:rsidP="007A3922">
                    <w:r>
                      <w:t>0</w:t>
                    </w:r>
                  </w:p>
                </w:txbxContent>
              </v:textbox>
            </v:shape>
            <v:shape id="Freeform 2901" o:spid="_x0000_s2062" alt="" style="position:absolute;left:1182;top:510;width:1569;height:1418;visibility:visible;mso-wrap-style:square;v-text-anchor:top" coordsize="2265,2160" path="m747,l2265,,,2160,747,xe" fillcolor="#0c9" stroked="f">
              <v:fill opacity="32896f"/>
              <v:path arrowok="t" o:connecttype="custom" o:connectlocs="39,0;121,0;0,75;39,0" o:connectangles="0,0,0,0"/>
              <o:lock v:ext="edit" aspectratio="t"/>
            </v:shape>
            <v:line id="Line 2902" o:spid="_x0000_s2063" alt="" style="position:absolute;flip:y;visibility:visible;mso-wrap-style:square" from="1020,794" to="1591,896" o:connectortype="straight" strokeweight="1.5pt">
              <v:stroke endarrow="block"/>
              <v:path arrowok="f"/>
              <o:lock v:ext="edit" aspectratio="t" shapetype="f"/>
            </v:line>
            <v:line id="Line 2903" o:spid="_x0000_s2064" alt="" style="position:absolute;flip:x y;visibility:visible;mso-wrap-style:square" from="2044,1112" to="2561,1430" o:connectortype="straight" strokeweight="1.5pt">
              <v:stroke endarrow="block" endarrowlength="long"/>
              <v:path arrowok="f"/>
              <o:lock v:ext="edit" aspectratio="t" shapetype="f"/>
            </v:line>
            <v:shape id="Object 2904" o:spid="_x0000_s2065" type="#_x0000_t75" alt="" style="position:absolute;left:126;top:711;width:624;height:328;visibility:visible;mso-wrap-style:square">
              <v:imagedata r:id="rId621" o:title=""/>
            </v:shape>
            <v:shape id="Object 2905" o:spid="_x0000_s2066" type="#_x0000_t75" alt="" style="position:absolute;left:2601;top:1386;width:360;height:160;visibility:visible;mso-wrap-style:square">
              <v:imagedata r:id="rId622" o:title=""/>
            </v:shape>
            <v:shape id="Object 2906" o:spid="_x0000_s2067" type="#_x0000_t75" alt="" style="position:absolute;left:1782;top:162;width:496;height:160;visibility:visible;mso-wrap-style:square">
              <v:imagedata r:id="rId623" o:title=""/>
            </v:shape>
            <v:shape id="Object 2907" o:spid="_x0000_s2068" type="#_x0000_t75" alt="" style="position:absolute;left:3418;top:1800;width:136;height:160;visibility:visible;mso-wrap-style:square">
              <v:imagedata r:id="rId624" o:title=""/>
            </v:shape>
            <v:shape id="Object 2908" o:spid="_x0000_s2069" type="#_x0000_t75" alt="" style="position:absolute;left:962;top:143;width:144;height:152;visibility:visible;mso-wrap-style:square">
              <v:imagedata r:id="rId625" o:title=""/>
            </v:shape>
            <w10:wrap type="square"/>
          </v:group>
        </w:pict>
      </w:r>
      <w:r w:rsidRPr="004E574D">
        <w:t>next segment thus ensuring mass conservation.</w:t>
      </w:r>
    </w:p>
    <w:p w14:paraId="7EF861C1" w14:textId="77777777" w:rsidR="008565FA" w:rsidRDefault="008565FA" w:rsidP="007A3922">
      <w:pPr>
        <w:pStyle w:val="Figurecaption"/>
      </w:pPr>
      <w:bookmarkStart w:id="942" w:name="_Ref8799406"/>
      <w:bookmarkStart w:id="943" w:name="_Ref16563379"/>
      <w:bookmarkStart w:id="944" w:name="_Ref8799397"/>
      <w:bookmarkStart w:id="945" w:name="_Toc523896615"/>
      <w:bookmarkStart w:id="946" w:name="_Toc48573835"/>
      <w:bookmarkEnd w:id="942"/>
    </w:p>
    <w:p w14:paraId="0C3B9403" w14:textId="51E2A59D" w:rsidR="005B4780" w:rsidRPr="004E574D" w:rsidRDefault="005B4780" w:rsidP="007A3922">
      <w:pPr>
        <w:pStyle w:val="Figurecaption"/>
      </w:pPr>
      <w:r w:rsidRPr="004E574D">
        <w:t xml:space="preserve">Figure </w:t>
      </w:r>
      <w:r w:rsidR="00000000">
        <w:fldChar w:fldCharType="begin"/>
      </w:r>
      <w:r w:rsidR="00000000">
        <w:instrText xml:space="preserve"> SEQ Figure \* ARABIC </w:instrText>
      </w:r>
      <w:r w:rsidR="00000000">
        <w:fldChar w:fldCharType="separate"/>
      </w:r>
      <w:r w:rsidR="00A95042">
        <w:rPr>
          <w:noProof/>
        </w:rPr>
        <w:t>123</w:t>
      </w:r>
      <w:r w:rsidR="00000000">
        <w:rPr>
          <w:noProof/>
        </w:rPr>
        <w:fldChar w:fldCharType="end"/>
      </w:r>
      <w:bookmarkEnd w:id="943"/>
      <w:r w:rsidRPr="004E574D">
        <w:t>.  Definition sketch for monotonic solution domain.</w:t>
      </w:r>
      <w:bookmarkEnd w:id="944"/>
      <w:bookmarkEnd w:id="945"/>
      <w:bookmarkEnd w:id="946"/>
    </w:p>
    <w:p w14:paraId="64A9F5F4" w14:textId="77777777" w:rsidR="005B4780" w:rsidRPr="004E574D" w:rsidRDefault="005B4780" w:rsidP="00B6554A">
      <w:pPr>
        <w:pStyle w:val="BodyText"/>
      </w:pPr>
      <w:r w:rsidRPr="004E574D">
        <w:t>According to tests performed by Lin and Falconer (1997), the QUICKEST-ULTIMATE scheme with splitting of the diffusion and source/sink terms conserved mass and eliminated numerical oscillations. Leonard (1991) also indicated that the QUICKEST scheme coupled with the ULTIMATE scheme was numerically accurate and cost-effective in terms of computational time.</w:t>
      </w:r>
    </w:p>
    <w:p w14:paraId="674D7AB0" w14:textId="0FC1CB86" w:rsidR="005B4780" w:rsidRPr="004E574D" w:rsidRDefault="005B4780" w:rsidP="00B6554A">
      <w:pPr>
        <w:pStyle w:val="BodyText"/>
      </w:pPr>
      <w:r w:rsidRPr="004E574D">
        <w:fldChar w:fldCharType="begin"/>
      </w:r>
      <w:r w:rsidRPr="004E574D">
        <w:instrText xml:space="preserve"> REF _Ref8625158 \h  \* MERGEFORMAT </w:instrText>
      </w:r>
      <w:r w:rsidRPr="004E574D">
        <w:fldChar w:fldCharType="separate"/>
      </w:r>
      <w:r w:rsidR="00A95042" w:rsidRPr="00A95042">
        <w:rPr>
          <w:rStyle w:val="Figurehyperlink"/>
        </w:rPr>
        <w:t>Figure 124</w:t>
      </w:r>
      <w:r w:rsidRPr="004E574D">
        <w:fldChar w:fldCharType="end"/>
      </w:r>
      <w:r w:rsidRPr="004E574D">
        <w:t xml:space="preserve"> shows the results of a square pulse of 100 </w:t>
      </w:r>
      <w:r w:rsidRPr="008565FA">
        <w:t>g m</w:t>
      </w:r>
      <w:r w:rsidRPr="008565FA">
        <w:rPr>
          <w:vertAlign w:val="superscript"/>
        </w:rPr>
        <w:t>-3</w:t>
      </w:r>
      <w:r w:rsidRPr="004E574D">
        <w:t xml:space="preserve"> moving downstream using the UPWIND, QUICKEST, and ULTIMATE/QUICKEST numerical transport schemes.  The UPWIND scheme has a large amount of numerical diffusion whereas the QUICKEST scheme has non-physical oscillations about the leading and trailing edge of the solution. The ULTIMATE/QUICKEST numerical solution greatly reduces numerical diffusion and eliminates the over and undershoots.</w:t>
      </w:r>
    </w:p>
    <w:p w14:paraId="2268A51B" w14:textId="77777777" w:rsidR="005B4780" w:rsidRPr="004E574D" w:rsidRDefault="005B4780" w:rsidP="00B6554A">
      <w:pPr>
        <w:pStyle w:val="BodyText"/>
      </w:pPr>
      <w:r w:rsidRPr="004E574D">
        <w:t xml:space="preserve">For any case of unequal grid spacing, the order of accuracy diminishes.  Leonard (1991) recommends that if used with non-uniform grid spacing, the formal accuracy of the method is only preserved if the grid does not expand or contract more than about 125%. </w:t>
      </w:r>
    </w:p>
    <w:p w14:paraId="2392B741" w14:textId="77777777" w:rsidR="005B4780" w:rsidRPr="004E574D" w:rsidRDefault="005B4780" w:rsidP="00B6554A">
      <w:pPr>
        <w:pStyle w:val="BodyText"/>
      </w:pPr>
      <w:r w:rsidRPr="004E574D">
        <w:t>Even though the ULTIMATE scheme can be used with any suitable numerical technique, Leonard (1991) indicates that when coupled with the 3</w:t>
      </w:r>
      <w:r w:rsidRPr="004E574D">
        <w:rPr>
          <w:vertAlign w:val="superscript"/>
        </w:rPr>
        <w:t>rd</w:t>
      </w:r>
      <w:r w:rsidRPr="004E574D">
        <w:t xml:space="preserve"> order QUICKEST scheme and a 2</w:t>
      </w:r>
      <w:r w:rsidRPr="004E574D">
        <w:rPr>
          <w:vertAlign w:val="superscript"/>
        </w:rPr>
        <w:t>nd</w:t>
      </w:r>
      <w:r w:rsidRPr="004E574D">
        <w:t xml:space="preserve"> order central difference diffusion operator, the results are virtually indistinguishable from other higher-order advection solvers.</w:t>
      </w:r>
    </w:p>
    <w:p w14:paraId="4E8D062A" w14:textId="77777777" w:rsidR="005B4780" w:rsidRPr="00B7030B" w:rsidRDefault="005B4780" w:rsidP="00B6554A">
      <w:pPr>
        <w:pStyle w:val="Graph"/>
      </w:pPr>
      <w:r w:rsidRPr="00B7030B">
        <w:rPr>
          <w:noProof/>
        </w:rPr>
        <w:lastRenderedPageBreak/>
        <w:drawing>
          <wp:inline distT="0" distB="0" distL="0" distR="0" wp14:anchorId="47345054" wp14:editId="49B296B2">
            <wp:extent cx="4564380" cy="4732040"/>
            <wp:effectExtent l="12700" t="12700" r="7620" b="1778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626" cstate="print"/>
                    <a:srcRect/>
                    <a:stretch>
                      <a:fillRect/>
                    </a:stretch>
                  </pic:blipFill>
                  <pic:spPr bwMode="auto">
                    <a:xfrm>
                      <a:off x="0" y="0"/>
                      <a:ext cx="4566617" cy="4734359"/>
                    </a:xfrm>
                    <a:prstGeom prst="rect">
                      <a:avLst/>
                    </a:prstGeom>
                    <a:noFill/>
                    <a:ln w="3175">
                      <a:solidFill>
                        <a:schemeClr val="tx1"/>
                      </a:solidFill>
                      <a:miter lim="800000"/>
                      <a:headEnd/>
                      <a:tailEnd/>
                    </a:ln>
                  </pic:spPr>
                </pic:pic>
              </a:graphicData>
            </a:graphic>
          </wp:inline>
        </w:drawing>
      </w:r>
    </w:p>
    <w:p w14:paraId="13325306" w14:textId="0E6B803C" w:rsidR="005B4780" w:rsidRPr="004E574D" w:rsidRDefault="005B4780" w:rsidP="008565FA">
      <w:pPr>
        <w:pStyle w:val="Figurecaption"/>
        <w:spacing w:before="120"/>
      </w:pPr>
      <w:bookmarkStart w:id="947" w:name="_Ref8625158"/>
      <w:bookmarkStart w:id="948" w:name="_Toc523896616"/>
      <w:bookmarkStart w:id="949" w:name="_Toc48573836"/>
      <w:r w:rsidRPr="004E574D">
        <w:t xml:space="preserve">Figure </w:t>
      </w:r>
      <w:r w:rsidR="00000000">
        <w:fldChar w:fldCharType="begin"/>
      </w:r>
      <w:r w:rsidR="00000000">
        <w:instrText xml:space="preserve"> SEQ Figure \* ARABIC </w:instrText>
      </w:r>
      <w:r w:rsidR="00000000">
        <w:fldChar w:fldCharType="separate"/>
      </w:r>
      <w:r w:rsidR="00A95042">
        <w:rPr>
          <w:noProof/>
        </w:rPr>
        <w:t>124</w:t>
      </w:r>
      <w:r w:rsidR="00000000">
        <w:rPr>
          <w:noProof/>
        </w:rPr>
        <w:fldChar w:fldCharType="end"/>
      </w:r>
      <w:bookmarkEnd w:id="947"/>
      <w:r w:rsidRPr="004E574D">
        <w:t>.  Comparison of UPWIND, QUICKEST, and ULTIMATE/QUICKEST schemes for conservative tracer transport.</w:t>
      </w:r>
      <w:bookmarkEnd w:id="948"/>
      <w:bookmarkEnd w:id="949"/>
    </w:p>
    <w:p w14:paraId="0CA7D7E3" w14:textId="77777777" w:rsidR="005B4780" w:rsidRPr="004E574D" w:rsidRDefault="005B4780" w:rsidP="007552CD">
      <w:pPr>
        <w:pStyle w:val="BodyText"/>
      </w:pPr>
      <w:r w:rsidRPr="004E574D">
        <w:t>The following shows a straightforward procedure by Leonard to compute the right and left face values if they do not meet the monotonic criteria, as well as a procedure for variable velocities.</w:t>
      </w:r>
    </w:p>
    <w:p w14:paraId="1E11D69D" w14:textId="77777777" w:rsidR="005B4780" w:rsidRPr="004E574D" w:rsidRDefault="005B4780" w:rsidP="008565FA">
      <w:pPr>
        <w:pStyle w:val="BodyText"/>
      </w:pPr>
      <w:r w:rsidRPr="004E574D">
        <w:t>Based on the sign of the velocity for each face, compute DEL:</w:t>
      </w:r>
    </w:p>
    <w:p w14:paraId="2D6312E3" w14:textId="46FDFFD6" w:rsidR="005B4780" w:rsidRPr="004E574D" w:rsidRDefault="005B4780" w:rsidP="005B4780">
      <w:pPr>
        <w:pStyle w:val="equation"/>
        <w:tabs>
          <w:tab w:val="left" w:pos="900"/>
          <w:tab w:val="right" w:pos="8100"/>
        </w:tabs>
        <w:ind w:left="900" w:right="540" w:hanging="360"/>
        <w:jc w:val="left"/>
        <w:rPr>
          <w:rFonts w:asciiTheme="minorHAnsi" w:hAnsiTheme="minorHAnsi"/>
          <w:sz w:val="20"/>
          <w:szCs w:val="18"/>
        </w:rPr>
      </w:pPr>
      <w:r w:rsidRPr="004E574D">
        <w:rPr>
          <w:rFonts w:asciiTheme="minorHAnsi" w:hAnsiTheme="minorHAnsi"/>
          <w:sz w:val="20"/>
          <w:szCs w:val="18"/>
        </w:rPr>
        <w:tab/>
      </w:r>
      <w:r w:rsidRPr="004E574D">
        <w:rPr>
          <w:rFonts w:asciiTheme="minorHAnsi" w:hAnsiTheme="minorHAnsi"/>
          <w:sz w:val="20"/>
          <w:szCs w:val="18"/>
        </w:rPr>
        <w:tab/>
      </w:r>
      <m:oMath>
        <m:r>
          <w:rPr>
            <w:rFonts w:ascii="Cambria Math" w:hAnsiTheme="minorHAnsi"/>
            <w:sz w:val="20"/>
            <w:szCs w:val="18"/>
          </w:rPr>
          <m:t>DEL=</m:t>
        </m:r>
        <m:sSubSup>
          <m:sSubSupPr>
            <m:ctrlPr>
              <w:rPr>
                <w:rFonts w:ascii="Cambria Math" w:hAnsi="Cambria Math"/>
                <w:i/>
                <w:sz w:val="20"/>
                <w:szCs w:val="18"/>
              </w:rPr>
            </m:ctrlPr>
          </m:sSubSupPr>
          <m:e>
            <m:r>
              <w:rPr>
                <w:rFonts w:ascii="Cambria Math" w:hAnsiTheme="minorHAnsi"/>
                <w:sz w:val="20"/>
                <w:szCs w:val="18"/>
              </w:rPr>
              <m:t>Φ</m:t>
            </m:r>
          </m:e>
          <m:sub>
            <m:r>
              <w:rPr>
                <w:rFonts w:ascii="Cambria Math" w:hAnsiTheme="minorHAnsi"/>
                <w:sz w:val="20"/>
                <w:szCs w:val="18"/>
              </w:rPr>
              <m:t>i+1</m:t>
            </m:r>
            <m:ctrlPr>
              <w:rPr>
                <w:rFonts w:ascii="Cambria Math" w:hAnsiTheme="minorHAnsi"/>
                <w:i/>
                <w:sz w:val="20"/>
                <w:szCs w:val="18"/>
              </w:rPr>
            </m:ctrlPr>
          </m:sub>
          <m:sup>
            <m:r>
              <w:rPr>
                <w:rFonts w:ascii="Cambria Math" w:hAnsiTheme="minorHAnsi"/>
                <w:sz w:val="20"/>
                <w:szCs w:val="18"/>
              </w:rPr>
              <m:t>n</m:t>
            </m:r>
            <m:ctrlPr>
              <w:rPr>
                <w:rFonts w:ascii="Cambria Math" w:hAnsiTheme="minorHAnsi"/>
                <w:i/>
                <w:sz w:val="20"/>
                <w:szCs w:val="18"/>
              </w:rPr>
            </m:ctrlPr>
          </m:sup>
        </m:sSubSup>
        <m:r>
          <w:rPr>
            <w:rFonts w:ascii="Cambria Math" w:hAnsiTheme="minorHAnsi"/>
            <w:sz w:val="20"/>
            <w:szCs w:val="18"/>
          </w:rPr>
          <m:t>-</m:t>
        </m:r>
        <m:sSubSup>
          <m:sSubSupPr>
            <m:ctrlPr>
              <w:rPr>
                <w:rFonts w:ascii="Cambria Math" w:hAnsi="Cambria Math"/>
                <w:i/>
                <w:sz w:val="20"/>
                <w:szCs w:val="18"/>
              </w:rPr>
            </m:ctrlPr>
          </m:sSubSupPr>
          <m:e>
            <m:r>
              <w:rPr>
                <w:rFonts w:ascii="Cambria Math" w:hAnsiTheme="minorHAnsi"/>
                <w:sz w:val="20"/>
                <w:szCs w:val="18"/>
              </w:rPr>
              <m:t>Φ</m:t>
            </m:r>
          </m:e>
          <m:sub>
            <m:r>
              <w:rPr>
                <w:rFonts w:ascii="Cambria Math" w:hAnsiTheme="minorHAnsi"/>
                <w:sz w:val="20"/>
                <w:szCs w:val="18"/>
              </w:rPr>
              <m:t>i</m:t>
            </m:r>
            <m:r>
              <w:rPr>
                <w:rFonts w:ascii="Cambria Math" w:hAnsiTheme="minorHAnsi"/>
                <w:sz w:val="20"/>
                <w:szCs w:val="18"/>
              </w:rPr>
              <m:t>-</m:t>
            </m:r>
            <m:r>
              <w:rPr>
                <w:rFonts w:ascii="Cambria Math" w:hAnsiTheme="minorHAnsi"/>
                <w:sz w:val="20"/>
                <w:szCs w:val="18"/>
              </w:rPr>
              <m:t>1</m:t>
            </m:r>
            <m:ctrlPr>
              <w:rPr>
                <w:rFonts w:ascii="Cambria Math" w:hAnsiTheme="minorHAnsi"/>
                <w:i/>
                <w:sz w:val="20"/>
                <w:szCs w:val="18"/>
              </w:rPr>
            </m:ctrlPr>
          </m:sub>
          <m:sup>
            <m:r>
              <w:rPr>
                <w:rFonts w:ascii="Cambria Math" w:hAnsiTheme="minorHAnsi"/>
                <w:sz w:val="20"/>
                <w:szCs w:val="18"/>
              </w:rPr>
              <m:t>n</m:t>
            </m:r>
            <m:ctrlPr>
              <w:rPr>
                <w:rFonts w:ascii="Cambria Math" w:hAnsiTheme="minorHAnsi"/>
                <w:i/>
                <w:sz w:val="20"/>
                <w:szCs w:val="18"/>
              </w:rPr>
            </m:ctrlPr>
          </m:sup>
        </m:sSubSup>
      </m:oMath>
      <w:r w:rsidRPr="004E574D">
        <w:rPr>
          <w:rFonts w:asciiTheme="minorHAnsi" w:hAnsiTheme="minorHAnsi"/>
          <w:sz w:val="20"/>
          <w:szCs w:val="18"/>
        </w:rPr>
        <w:tab/>
      </w:r>
      <w:r w:rsidRPr="004E574D">
        <w:rPr>
          <w:rStyle w:val="EquationCaption"/>
          <w:rFonts w:asciiTheme="minorHAnsi" w:hAnsiTheme="minorHAnsi"/>
          <w:sz w:val="20"/>
          <w:szCs w:val="18"/>
        </w:rPr>
        <w:t>(</w:t>
      </w:r>
      <w:r w:rsidR="00A41B27">
        <w:rPr>
          <w:rStyle w:val="EquationCaption"/>
          <w:rFonts w:asciiTheme="minorHAnsi" w:hAnsiTheme="minorHAnsi"/>
          <w:sz w:val="20"/>
          <w:szCs w:val="18"/>
        </w:rPr>
        <w:fldChar w:fldCharType="begin"/>
      </w:r>
      <w:r w:rsidR="00A41B27">
        <w:rPr>
          <w:rStyle w:val="EquationCaption"/>
          <w:rFonts w:asciiTheme="minorHAnsi" w:hAnsiTheme="minorHAnsi"/>
          <w:sz w:val="20"/>
          <w:szCs w:val="18"/>
        </w:rPr>
        <w:instrText xml:space="preserve"> STYLEREF 1 \s </w:instrText>
      </w:r>
      <w:r w:rsidR="00A41B27">
        <w:rPr>
          <w:rStyle w:val="EquationCaption"/>
          <w:rFonts w:asciiTheme="minorHAnsi" w:hAnsiTheme="minorHAnsi"/>
          <w:sz w:val="20"/>
          <w:szCs w:val="18"/>
        </w:rPr>
        <w:fldChar w:fldCharType="separate"/>
      </w:r>
      <w:r w:rsidR="00A95042">
        <w:rPr>
          <w:rStyle w:val="EquationCaption"/>
          <w:rFonts w:asciiTheme="minorHAnsi" w:hAnsiTheme="minorHAnsi"/>
          <w:noProof/>
          <w:sz w:val="20"/>
          <w:szCs w:val="18"/>
        </w:rPr>
        <w:t>5</w:t>
      </w:r>
      <w:r w:rsidR="00A41B27">
        <w:rPr>
          <w:rStyle w:val="EquationCaption"/>
          <w:rFonts w:asciiTheme="minorHAnsi" w:hAnsiTheme="minorHAnsi"/>
          <w:sz w:val="20"/>
          <w:szCs w:val="18"/>
        </w:rPr>
        <w:fldChar w:fldCharType="end"/>
      </w:r>
      <w:r w:rsidR="00A41B27">
        <w:rPr>
          <w:rStyle w:val="EquationCaption"/>
          <w:rFonts w:asciiTheme="minorHAnsi" w:hAnsiTheme="minorHAnsi"/>
          <w:sz w:val="20"/>
          <w:szCs w:val="18"/>
        </w:rPr>
        <w:noBreakHyphen/>
      </w:r>
      <w:r w:rsidR="00A41B27">
        <w:rPr>
          <w:rStyle w:val="EquationCaption"/>
          <w:rFonts w:asciiTheme="minorHAnsi" w:hAnsiTheme="minorHAnsi"/>
          <w:sz w:val="20"/>
          <w:szCs w:val="18"/>
        </w:rPr>
        <w:fldChar w:fldCharType="begin"/>
      </w:r>
      <w:r w:rsidR="00A41B27">
        <w:rPr>
          <w:rStyle w:val="EquationCaption"/>
          <w:rFonts w:asciiTheme="minorHAnsi" w:hAnsiTheme="minorHAnsi"/>
          <w:sz w:val="20"/>
          <w:szCs w:val="18"/>
        </w:rPr>
        <w:instrText xml:space="preserve"> SEQ Equation \* ARABIC \s 1 </w:instrText>
      </w:r>
      <w:r w:rsidR="00A41B27">
        <w:rPr>
          <w:rStyle w:val="EquationCaption"/>
          <w:rFonts w:asciiTheme="minorHAnsi" w:hAnsiTheme="minorHAnsi"/>
          <w:sz w:val="20"/>
          <w:szCs w:val="18"/>
        </w:rPr>
        <w:fldChar w:fldCharType="separate"/>
      </w:r>
      <w:r w:rsidR="00A95042">
        <w:rPr>
          <w:rStyle w:val="EquationCaption"/>
          <w:rFonts w:asciiTheme="minorHAnsi" w:hAnsiTheme="minorHAnsi"/>
          <w:noProof/>
          <w:sz w:val="20"/>
          <w:szCs w:val="18"/>
        </w:rPr>
        <w:t>66</w:t>
      </w:r>
      <w:r w:rsidR="00A41B27">
        <w:rPr>
          <w:rStyle w:val="EquationCaption"/>
          <w:rFonts w:asciiTheme="minorHAnsi" w:hAnsiTheme="minorHAnsi"/>
          <w:sz w:val="20"/>
          <w:szCs w:val="18"/>
        </w:rPr>
        <w:fldChar w:fldCharType="end"/>
      </w:r>
      <w:r w:rsidRPr="004E574D">
        <w:rPr>
          <w:rStyle w:val="EquationCaption"/>
          <w:rFonts w:asciiTheme="minorHAnsi" w:hAnsiTheme="minorHAnsi"/>
          <w:sz w:val="20"/>
          <w:szCs w:val="18"/>
        </w:rPr>
        <w:t>)</w:t>
      </w:r>
      <w:r w:rsidRPr="004E574D">
        <w:rPr>
          <w:rFonts w:asciiTheme="minorHAnsi" w:hAnsiTheme="minorHAnsi"/>
          <w:sz w:val="20"/>
          <w:szCs w:val="18"/>
        </w:rPr>
        <w:tab/>
      </w:r>
    </w:p>
    <w:p w14:paraId="4CD85DBD" w14:textId="77777777" w:rsidR="005B4780" w:rsidRPr="004E574D" w:rsidRDefault="005B4780" w:rsidP="008565FA">
      <w:pPr>
        <w:pStyle w:val="BodyText"/>
      </w:pPr>
      <w:r w:rsidRPr="004E574D">
        <w:t xml:space="preserve">If </w:t>
      </w:r>
      <m:oMath>
        <m:d>
          <m:dPr>
            <m:begChr m:val="|"/>
            <m:endChr m:val="|"/>
            <m:ctrlPr>
              <w:rPr>
                <w:rFonts w:ascii="Cambria Math" w:hAnsi="Cambria Math"/>
                <w:i/>
              </w:rPr>
            </m:ctrlPr>
          </m:dPr>
          <m:e>
            <m:r>
              <w:rPr>
                <w:rFonts w:ascii="Cambria Math"/>
              </w:rPr>
              <m:t>DEL</m:t>
            </m:r>
          </m:e>
        </m:d>
        <m:r>
          <w:rPr>
            <w:rFonts w:ascii="Cambria Math"/>
          </w:rPr>
          <m:t>&lt;1</m:t>
        </m:r>
        <m:sSup>
          <m:sSupPr>
            <m:ctrlPr>
              <w:rPr>
                <w:rFonts w:ascii="Cambria Math" w:hAnsi="Cambria Math"/>
                <w:i/>
              </w:rPr>
            </m:ctrlPr>
          </m:sSupPr>
          <m:e>
            <m:r>
              <w:rPr>
                <w:rFonts w:ascii="Cambria Math"/>
              </w:rPr>
              <m:t>0</m:t>
            </m:r>
          </m:e>
          <m:sup>
            <m:r>
              <w:rPr>
                <w:rFonts w:ascii="Cambria Math"/>
              </w:rPr>
              <m:t>-</m:t>
            </m:r>
            <m:r>
              <w:rPr>
                <w:rFonts w:ascii="Cambria Math"/>
              </w:rPr>
              <m:t>5</m:t>
            </m:r>
          </m:sup>
        </m:sSup>
      </m:oMath>
      <w:r w:rsidRPr="004E574D">
        <w:rPr>
          <w:position w:val="-12"/>
        </w:rPr>
        <w:t xml:space="preserve"> </w:t>
      </w:r>
      <w:r w:rsidRPr="004E574D">
        <w:t xml:space="preserve"> set</w:t>
      </w:r>
      <w:r>
        <w:t xml:space="preserve"> </w:t>
      </w:r>
      <m:oMath>
        <m:sSub>
          <m:sSubPr>
            <m:ctrlPr>
              <w:rPr>
                <w:rFonts w:ascii="Cambria Math" w:hAnsi="Cambria Math"/>
                <w:i/>
              </w:rPr>
            </m:ctrlPr>
          </m:sSubPr>
          <m:e>
            <m:r>
              <w:rPr>
                <w:rFonts w:ascii="Cambria Math"/>
              </w:rPr>
              <m:t>Φ</m:t>
            </m:r>
          </m:e>
          <m:sub>
            <m:r>
              <w:rPr>
                <w:rFonts w:ascii="Cambria Math"/>
              </w:rPr>
              <m:t>face</m:t>
            </m:r>
          </m:sub>
        </m:sSub>
        <m:r>
          <w:rPr>
            <w:rFonts w:ascii="Cambria Math"/>
          </w:rPr>
          <m:t>=</m:t>
        </m:r>
        <m:sSubSup>
          <m:sSubSupPr>
            <m:ctrlPr>
              <w:rPr>
                <w:rFonts w:ascii="Cambria Math" w:hAnsi="Cambria Math"/>
                <w:i/>
              </w:rPr>
            </m:ctrlPr>
          </m:sSubSupPr>
          <m:e>
            <m:r>
              <w:rPr>
                <w:rFonts w:ascii="Cambria Math"/>
              </w:rPr>
              <m:t>Φ</m:t>
            </m:r>
          </m:e>
          <m:sub>
            <m:r>
              <w:rPr>
                <w:rFonts w:ascii="Cambria Math"/>
              </w:rPr>
              <m:t>i</m:t>
            </m:r>
          </m:sub>
          <m:sup>
            <m:r>
              <w:rPr>
                <w:rFonts w:ascii="Cambria Math"/>
              </w:rPr>
              <m:t>n</m:t>
            </m:r>
          </m:sup>
        </m:sSubSup>
      </m:oMath>
      <w:r w:rsidRPr="004E574D">
        <w:t>and proceed to the next face (the face value is the L or R face).  Otherwise, compute:</w:t>
      </w:r>
    </w:p>
    <w:p w14:paraId="2390FC3F" w14:textId="3026BDB8" w:rsidR="005B4780" w:rsidRPr="00B7030B" w:rsidRDefault="005B4780" w:rsidP="005B4780">
      <w:pPr>
        <w:pStyle w:val="equation"/>
        <w:tabs>
          <w:tab w:val="left" w:pos="900"/>
          <w:tab w:val="right" w:pos="8100"/>
        </w:tabs>
        <w:ind w:left="900" w:right="540" w:hanging="360"/>
        <w:jc w:val="left"/>
        <w:rPr>
          <w:rFonts w:asciiTheme="minorHAnsi" w:hAnsiTheme="minorHAnsi"/>
        </w:rPr>
      </w:pPr>
      <w:r w:rsidRPr="00B7030B">
        <w:rPr>
          <w:rFonts w:asciiTheme="minorHAnsi" w:hAnsiTheme="minorHAnsi"/>
        </w:rPr>
        <w:tab/>
      </w:r>
      <w:r w:rsidRPr="00B7030B">
        <w:rPr>
          <w:rFonts w:asciiTheme="minorHAnsi" w:hAnsiTheme="minorHAnsi"/>
        </w:rPr>
        <w:tab/>
      </w:r>
      <m:oMath>
        <m:sSubSup>
          <m:sSubSupPr>
            <m:ctrlPr>
              <w:rPr>
                <w:rFonts w:ascii="Cambria Math" w:hAnsi="Cambria Math"/>
                <w:i/>
              </w:rPr>
            </m:ctrlPr>
          </m:sSubSupPr>
          <m:e>
            <m:acc>
              <m:accPr>
                <m:chr m:val="̃"/>
                <m:ctrlPr>
                  <w:rPr>
                    <w:rFonts w:ascii="Cambria Math" w:hAnsi="Cambria Math"/>
                    <w:i/>
                  </w:rPr>
                </m:ctrlPr>
              </m:accPr>
              <m:e>
                <m:r>
                  <w:rPr>
                    <w:rFonts w:ascii="Cambria Math" w:hAnsiTheme="minorHAnsi"/>
                  </w:rPr>
                  <m:t>Φ</m:t>
                </m:r>
              </m:e>
            </m:acc>
            <m:ctrlPr>
              <w:rPr>
                <w:rFonts w:ascii="Cambria Math" w:hAnsiTheme="minorHAnsi"/>
                <w:i/>
              </w:rPr>
            </m:ctrlPr>
          </m:e>
          <m:sub>
            <m:r>
              <w:rPr>
                <w:rFonts w:ascii="Cambria Math" w:hAnsiTheme="minorHAnsi"/>
              </w:rPr>
              <m:t>i</m:t>
            </m:r>
            <m:ctrlPr>
              <w:rPr>
                <w:rFonts w:ascii="Cambria Math" w:hAnsiTheme="minorHAnsi"/>
                <w:i/>
              </w:rPr>
            </m:ctrlPr>
          </m:sub>
          <m:sup>
            <m:r>
              <w:rPr>
                <w:rFonts w:ascii="Cambria Math" w:hAnsiTheme="minorHAnsi"/>
              </w:rPr>
              <m:t>n</m:t>
            </m:r>
            <m:ctrlPr>
              <w:rPr>
                <w:rFonts w:ascii="Cambria Math" w:hAnsiTheme="minorHAnsi"/>
                <w:i/>
              </w:rPr>
            </m:ctrlPr>
          </m:sup>
        </m:sSubSup>
        <m:r>
          <w:rPr>
            <w:rFonts w:ascii="Cambria Math" w:hAnsiTheme="minorHAnsi"/>
          </w:rPr>
          <m:t>=</m:t>
        </m:r>
        <m:f>
          <m:fPr>
            <m:ctrlPr>
              <w:rPr>
                <w:rFonts w:ascii="Cambria Math" w:hAnsi="Cambria Math"/>
                <w:i/>
              </w:rPr>
            </m:ctrlPr>
          </m:fPr>
          <m:num>
            <m:sSubSup>
              <m:sSubSupPr>
                <m:ctrlPr>
                  <w:rPr>
                    <w:rFonts w:ascii="Cambria Math" w:hAnsi="Cambria Math"/>
                    <w:i/>
                  </w:rPr>
                </m:ctrlPr>
              </m:sSubSupPr>
              <m:e>
                <m:r>
                  <w:rPr>
                    <w:rFonts w:ascii="Cambria Math" w:hAnsiTheme="minorHAnsi"/>
                  </w:rPr>
                  <m:t>Φ</m:t>
                </m:r>
              </m:e>
              <m:sub>
                <m:r>
                  <w:rPr>
                    <w:rFonts w:ascii="Cambria Math" w:hAnsiTheme="minorHAnsi"/>
                  </w:rPr>
                  <m:t>i</m:t>
                </m:r>
                <m:ctrlPr>
                  <w:rPr>
                    <w:rFonts w:ascii="Cambria Math" w:hAnsiTheme="minorHAnsi"/>
                    <w:i/>
                  </w:rPr>
                </m:ctrlPr>
              </m:sub>
              <m:sup>
                <m:r>
                  <w:rPr>
                    <w:rFonts w:ascii="Cambria Math" w:hAnsiTheme="minorHAnsi"/>
                  </w:rPr>
                  <m:t>n</m:t>
                </m:r>
                <m:ctrlPr>
                  <w:rPr>
                    <w:rFonts w:ascii="Cambria Math" w:hAnsiTheme="minorHAnsi"/>
                    <w:i/>
                  </w:rPr>
                </m:ctrlPr>
              </m:sup>
            </m:sSubSup>
            <m:r>
              <w:rPr>
                <w:rFonts w:ascii="Cambria Math" w:hAnsiTheme="minorHAnsi"/>
              </w:rPr>
              <m:t>-</m:t>
            </m:r>
            <m:sSubSup>
              <m:sSubSupPr>
                <m:ctrlPr>
                  <w:rPr>
                    <w:rFonts w:ascii="Cambria Math" w:hAnsi="Cambria Math"/>
                    <w:i/>
                  </w:rPr>
                </m:ctrlPr>
              </m:sSubSupPr>
              <m:e>
                <m:r>
                  <w:rPr>
                    <w:rFonts w:ascii="Cambria Math" w:hAnsiTheme="minorHAnsi"/>
                  </w:rPr>
                  <m:t>Φ</m:t>
                </m:r>
              </m:e>
              <m:sub>
                <m:r>
                  <w:rPr>
                    <w:rFonts w:ascii="Cambria Math" w:hAnsiTheme="minorHAnsi"/>
                  </w:rPr>
                  <m:t>i</m:t>
                </m:r>
                <m:r>
                  <w:rPr>
                    <w:rFonts w:ascii="Cambria Math" w:hAnsiTheme="minorHAnsi"/>
                  </w:rPr>
                  <m:t>-</m:t>
                </m:r>
                <m:r>
                  <w:rPr>
                    <w:rFonts w:ascii="Cambria Math" w:hAnsiTheme="minorHAnsi"/>
                  </w:rPr>
                  <m:t>1</m:t>
                </m:r>
                <m:ctrlPr>
                  <w:rPr>
                    <w:rFonts w:ascii="Cambria Math" w:hAnsiTheme="minorHAnsi"/>
                    <w:i/>
                  </w:rPr>
                </m:ctrlPr>
              </m:sub>
              <m:sup>
                <m:r>
                  <w:rPr>
                    <w:rFonts w:ascii="Cambria Math" w:hAnsiTheme="minorHAnsi"/>
                  </w:rPr>
                  <m:t>n</m:t>
                </m:r>
                <m:ctrlPr>
                  <w:rPr>
                    <w:rFonts w:ascii="Cambria Math" w:hAnsiTheme="minorHAnsi"/>
                    <w:i/>
                  </w:rPr>
                </m:ctrlPr>
              </m:sup>
            </m:sSubSup>
            <m:ctrlPr>
              <w:rPr>
                <w:rFonts w:ascii="Cambria Math" w:hAnsiTheme="minorHAnsi"/>
                <w:i/>
              </w:rPr>
            </m:ctrlPr>
          </m:num>
          <m:den>
            <m:sSubSup>
              <m:sSubSupPr>
                <m:ctrlPr>
                  <w:rPr>
                    <w:rFonts w:ascii="Cambria Math" w:hAnsi="Cambria Math"/>
                    <w:i/>
                  </w:rPr>
                </m:ctrlPr>
              </m:sSubSupPr>
              <m:e>
                <m:r>
                  <w:rPr>
                    <w:rFonts w:ascii="Cambria Math" w:hAnsiTheme="minorHAnsi"/>
                  </w:rPr>
                  <m:t>Φ</m:t>
                </m:r>
              </m:e>
              <m:sub>
                <m:r>
                  <w:rPr>
                    <w:rFonts w:ascii="Cambria Math" w:hAnsiTheme="minorHAnsi"/>
                  </w:rPr>
                  <m:t>i+1</m:t>
                </m:r>
                <m:ctrlPr>
                  <w:rPr>
                    <w:rFonts w:ascii="Cambria Math" w:hAnsiTheme="minorHAnsi"/>
                    <w:i/>
                  </w:rPr>
                </m:ctrlPr>
              </m:sub>
              <m:sup>
                <m:r>
                  <w:rPr>
                    <w:rFonts w:ascii="Cambria Math" w:hAnsiTheme="minorHAnsi"/>
                  </w:rPr>
                  <m:t>n</m:t>
                </m:r>
                <m:ctrlPr>
                  <w:rPr>
                    <w:rFonts w:ascii="Cambria Math" w:hAnsiTheme="minorHAnsi"/>
                    <w:i/>
                  </w:rPr>
                </m:ctrlPr>
              </m:sup>
            </m:sSubSup>
            <m:r>
              <w:rPr>
                <w:rFonts w:ascii="Cambria Math" w:hAnsiTheme="minorHAnsi"/>
              </w:rPr>
              <m:t>-</m:t>
            </m:r>
            <m:sSubSup>
              <m:sSubSupPr>
                <m:ctrlPr>
                  <w:rPr>
                    <w:rFonts w:ascii="Cambria Math" w:hAnsi="Cambria Math"/>
                    <w:i/>
                  </w:rPr>
                </m:ctrlPr>
              </m:sSubSupPr>
              <m:e>
                <m:r>
                  <w:rPr>
                    <w:rFonts w:ascii="Cambria Math" w:hAnsiTheme="minorHAnsi"/>
                  </w:rPr>
                  <m:t>Φ</m:t>
                </m:r>
              </m:e>
              <m:sub>
                <m:r>
                  <w:rPr>
                    <w:rFonts w:ascii="Cambria Math" w:hAnsiTheme="minorHAnsi"/>
                  </w:rPr>
                  <m:t>i</m:t>
                </m:r>
                <m:ctrlPr>
                  <w:rPr>
                    <w:rFonts w:ascii="Cambria Math" w:hAnsiTheme="minorHAnsi"/>
                    <w:i/>
                  </w:rPr>
                </m:ctrlPr>
              </m:sub>
              <m:sup>
                <m:r>
                  <w:rPr>
                    <w:rFonts w:ascii="Cambria Math" w:hAnsiTheme="minorHAnsi"/>
                  </w:rPr>
                  <m:t>n</m:t>
                </m:r>
                <m:ctrlPr>
                  <w:rPr>
                    <w:rFonts w:ascii="Cambria Math" w:hAnsiTheme="minorHAnsi"/>
                    <w:i/>
                  </w:rPr>
                </m:ctrlPr>
              </m:sup>
            </m:sSubSup>
          </m:den>
        </m:f>
        <m:r>
          <w:rPr>
            <w:rFonts w:ascii="Cambria Math" w:hAnsiTheme="minorHAnsi"/>
          </w:rPr>
          <m:t>=</m:t>
        </m:r>
        <m:f>
          <m:fPr>
            <m:ctrlPr>
              <w:rPr>
                <w:rFonts w:ascii="Cambria Math" w:hAnsi="Cambria Math"/>
                <w:i/>
              </w:rPr>
            </m:ctrlPr>
          </m:fPr>
          <m:num>
            <m:sSubSup>
              <m:sSubSupPr>
                <m:ctrlPr>
                  <w:rPr>
                    <w:rFonts w:ascii="Cambria Math" w:hAnsi="Cambria Math"/>
                    <w:i/>
                  </w:rPr>
                </m:ctrlPr>
              </m:sSubSupPr>
              <m:e>
                <m:r>
                  <w:rPr>
                    <w:rFonts w:ascii="Cambria Math" w:hAnsiTheme="minorHAnsi"/>
                  </w:rPr>
                  <m:t>Φ</m:t>
                </m:r>
              </m:e>
              <m:sub>
                <m:r>
                  <w:rPr>
                    <w:rFonts w:ascii="Cambria Math" w:hAnsiTheme="minorHAnsi"/>
                  </w:rPr>
                  <m:t>i</m:t>
                </m:r>
                <m:ctrlPr>
                  <w:rPr>
                    <w:rFonts w:ascii="Cambria Math" w:hAnsiTheme="minorHAnsi"/>
                    <w:i/>
                  </w:rPr>
                </m:ctrlPr>
              </m:sub>
              <m:sup>
                <m:r>
                  <w:rPr>
                    <w:rFonts w:ascii="Cambria Math" w:hAnsiTheme="minorHAnsi"/>
                  </w:rPr>
                  <m:t>n</m:t>
                </m:r>
                <m:ctrlPr>
                  <w:rPr>
                    <w:rFonts w:ascii="Cambria Math" w:hAnsiTheme="minorHAnsi"/>
                    <w:i/>
                  </w:rPr>
                </m:ctrlPr>
              </m:sup>
            </m:sSubSup>
            <m:r>
              <w:rPr>
                <w:rFonts w:ascii="Cambria Math" w:hAnsiTheme="minorHAnsi"/>
              </w:rPr>
              <m:t>-</m:t>
            </m:r>
            <m:sSubSup>
              <m:sSubSupPr>
                <m:ctrlPr>
                  <w:rPr>
                    <w:rFonts w:ascii="Cambria Math" w:hAnsi="Cambria Math"/>
                    <w:i/>
                  </w:rPr>
                </m:ctrlPr>
              </m:sSubSupPr>
              <m:e>
                <m:r>
                  <w:rPr>
                    <w:rFonts w:ascii="Cambria Math" w:hAnsiTheme="minorHAnsi"/>
                  </w:rPr>
                  <m:t>Φ</m:t>
                </m:r>
              </m:e>
              <m:sub>
                <m:r>
                  <w:rPr>
                    <w:rFonts w:ascii="Cambria Math" w:hAnsiTheme="minorHAnsi"/>
                  </w:rPr>
                  <m:t>i</m:t>
                </m:r>
                <m:r>
                  <w:rPr>
                    <w:rFonts w:ascii="Cambria Math" w:hAnsiTheme="minorHAnsi"/>
                  </w:rPr>
                  <m:t>-</m:t>
                </m:r>
                <m:r>
                  <w:rPr>
                    <w:rFonts w:ascii="Cambria Math" w:hAnsiTheme="minorHAnsi"/>
                  </w:rPr>
                  <m:t>1</m:t>
                </m:r>
                <m:ctrlPr>
                  <w:rPr>
                    <w:rFonts w:ascii="Cambria Math" w:hAnsiTheme="minorHAnsi"/>
                    <w:i/>
                  </w:rPr>
                </m:ctrlPr>
              </m:sub>
              <m:sup>
                <m:r>
                  <w:rPr>
                    <w:rFonts w:ascii="Cambria Math" w:hAnsiTheme="minorHAnsi"/>
                  </w:rPr>
                  <m:t>n</m:t>
                </m:r>
                <m:ctrlPr>
                  <w:rPr>
                    <w:rFonts w:ascii="Cambria Math" w:hAnsiTheme="minorHAnsi"/>
                    <w:i/>
                  </w:rPr>
                </m:ctrlPr>
              </m:sup>
            </m:sSubSup>
            <m:ctrlPr>
              <w:rPr>
                <w:rFonts w:ascii="Cambria Math" w:hAnsiTheme="minorHAnsi"/>
                <w:i/>
              </w:rPr>
            </m:ctrlPr>
          </m:num>
          <m:den>
            <m:r>
              <w:rPr>
                <w:rFonts w:ascii="Cambria Math" w:hAnsiTheme="minorHAnsi"/>
              </w:rPr>
              <m:t>DEL</m:t>
            </m:r>
            <m:ctrlPr>
              <w:rPr>
                <w:rFonts w:ascii="Cambria Math" w:hAnsiTheme="minorHAnsi"/>
                <w:i/>
              </w:rPr>
            </m:ctrlPr>
          </m:den>
        </m:f>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5</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67</w:t>
      </w:r>
      <w:r w:rsidR="00A41B27">
        <w:rPr>
          <w:rStyle w:val="EquationCaption"/>
          <w:rFonts w:asciiTheme="minorHAnsi" w:hAnsiTheme="minorHAnsi"/>
        </w:rPr>
        <w:fldChar w:fldCharType="end"/>
      </w:r>
      <w:r w:rsidRPr="00B7030B">
        <w:rPr>
          <w:rStyle w:val="EquationCaption"/>
          <w:rFonts w:asciiTheme="minorHAnsi" w:hAnsiTheme="minorHAnsi"/>
        </w:rPr>
        <w:t>)</w:t>
      </w:r>
    </w:p>
    <w:p w14:paraId="0C29B589" w14:textId="77777777" w:rsidR="005B4780" w:rsidRPr="00B7030B" w:rsidRDefault="005B4780" w:rsidP="007A3922">
      <w:pPr>
        <w:pStyle w:val="BodyText"/>
      </w:pPr>
      <w:r w:rsidRPr="00B7030B">
        <w:t xml:space="preserve">If </w:t>
      </w:r>
      <m:oMath>
        <m:sSubSup>
          <m:sSubSupPr>
            <m:ctrlPr>
              <w:rPr>
                <w:rFonts w:ascii="Cambria Math" w:hAnsi="Cambria Math"/>
                <w:i/>
              </w:rPr>
            </m:ctrlPr>
          </m:sSubSupPr>
          <m:e>
            <m:acc>
              <m:accPr>
                <m:chr m:val="̃"/>
                <m:ctrlPr>
                  <w:rPr>
                    <w:rFonts w:ascii="Cambria Math" w:hAnsi="Cambria Math"/>
                    <w:i/>
                  </w:rPr>
                </m:ctrlPr>
              </m:accPr>
              <m:e>
                <m:r>
                  <w:rPr>
                    <w:rFonts w:ascii="Cambria Math"/>
                  </w:rPr>
                  <m:t>Φ</m:t>
                </m:r>
              </m:e>
            </m:acc>
          </m:e>
          <m:sub>
            <m:r>
              <w:rPr>
                <w:rFonts w:ascii="Cambria Math"/>
              </w:rPr>
              <m:t>i</m:t>
            </m:r>
          </m:sub>
          <m:sup>
            <m:r>
              <w:rPr>
                <w:rFonts w:ascii="Cambria Math"/>
              </w:rPr>
              <m:t>n</m:t>
            </m:r>
          </m:sup>
        </m:sSubSup>
        <m:r>
          <w:rPr>
            <w:rFonts w:ascii="Cambria Math"/>
          </w:rPr>
          <m:t>&lt;0</m:t>
        </m:r>
      </m:oMath>
      <w:r>
        <w:t xml:space="preserve"> </w:t>
      </w:r>
      <w:r w:rsidRPr="00B27772">
        <w:rPr>
          <w:szCs w:val="18"/>
        </w:rPr>
        <w:t>or</w:t>
      </w:r>
      <w:r w:rsidRPr="00B7030B">
        <w:t xml:space="preserve"> </w:t>
      </w:r>
      <m:oMath>
        <m:sSubSup>
          <m:sSubSupPr>
            <m:ctrlPr>
              <w:rPr>
                <w:rFonts w:ascii="Cambria Math" w:hAnsi="Cambria Math"/>
                <w:i/>
              </w:rPr>
            </m:ctrlPr>
          </m:sSubSupPr>
          <m:e>
            <m:acc>
              <m:accPr>
                <m:chr m:val="̃"/>
                <m:ctrlPr>
                  <w:rPr>
                    <w:rFonts w:ascii="Cambria Math" w:hAnsi="Cambria Math"/>
                    <w:i/>
                  </w:rPr>
                </m:ctrlPr>
              </m:accPr>
              <m:e>
                <m:r>
                  <w:rPr>
                    <w:rFonts w:ascii="Cambria Math"/>
                  </w:rPr>
                  <m:t>Φ</m:t>
                </m:r>
              </m:e>
            </m:acc>
          </m:e>
          <m:sub>
            <m:r>
              <w:rPr>
                <w:rFonts w:ascii="Cambria Math"/>
              </w:rPr>
              <m:t>i</m:t>
            </m:r>
          </m:sub>
          <m:sup>
            <m:r>
              <w:rPr>
                <w:rFonts w:ascii="Cambria Math"/>
              </w:rPr>
              <m:t>n</m:t>
            </m:r>
          </m:sup>
        </m:sSubSup>
        <m:r>
          <w:rPr>
            <w:rFonts w:ascii="Cambria Math"/>
          </w:rPr>
          <m:t>&gt;1</m:t>
        </m:r>
      </m:oMath>
      <w:r w:rsidRPr="00B27772">
        <w:rPr>
          <w:szCs w:val="18"/>
        </w:rPr>
        <w:t>, set</w:t>
      </w:r>
      <w:r w:rsidRPr="00B7030B">
        <w:t xml:space="preserve"> </w:t>
      </w:r>
      <m:oMath>
        <m:sSub>
          <m:sSubPr>
            <m:ctrlPr>
              <w:rPr>
                <w:rFonts w:ascii="Cambria Math" w:hAnsi="Cambria Math"/>
                <w:i/>
              </w:rPr>
            </m:ctrlPr>
          </m:sSubPr>
          <m:e>
            <m:r>
              <w:rPr>
                <w:rFonts w:ascii="Cambria Math"/>
              </w:rPr>
              <m:t>Φ</m:t>
            </m:r>
          </m:e>
          <m:sub>
            <m:r>
              <w:rPr>
                <w:rFonts w:ascii="Cambria Math"/>
              </w:rPr>
              <m:t>face</m:t>
            </m:r>
          </m:sub>
        </m:sSub>
        <m:r>
          <w:rPr>
            <w:rFonts w:ascii="Cambria Math"/>
          </w:rPr>
          <m:t>=</m:t>
        </m:r>
        <m:sSubSup>
          <m:sSubSupPr>
            <m:ctrlPr>
              <w:rPr>
                <w:rFonts w:ascii="Cambria Math" w:hAnsi="Cambria Math"/>
                <w:i/>
              </w:rPr>
            </m:ctrlPr>
          </m:sSubSupPr>
          <m:e>
            <m:r>
              <w:rPr>
                <w:rFonts w:ascii="Cambria Math"/>
              </w:rPr>
              <m:t>Φ</m:t>
            </m:r>
          </m:e>
          <m:sub>
            <m:r>
              <w:rPr>
                <w:rFonts w:ascii="Cambria Math"/>
              </w:rPr>
              <m:t>i</m:t>
            </m:r>
          </m:sub>
          <m:sup>
            <m:r>
              <w:rPr>
                <w:rFonts w:ascii="Cambria Math"/>
              </w:rPr>
              <m:t>n</m:t>
            </m:r>
          </m:sup>
        </m:sSubSup>
      </m:oMath>
      <w:r w:rsidRPr="00B27772">
        <w:rPr>
          <w:szCs w:val="18"/>
        </w:rPr>
        <w:t>and proceed to the next face.  If not, compute:</w:t>
      </w:r>
    </w:p>
    <w:p w14:paraId="37260889" w14:textId="16B30BB4" w:rsidR="005B4780" w:rsidRPr="00B7030B" w:rsidRDefault="005B4780" w:rsidP="005B4780">
      <w:pPr>
        <w:pStyle w:val="equation"/>
        <w:tabs>
          <w:tab w:val="left" w:pos="900"/>
          <w:tab w:val="right" w:pos="8100"/>
        </w:tabs>
        <w:ind w:left="900" w:right="540" w:hanging="360"/>
        <w:rPr>
          <w:rFonts w:asciiTheme="minorHAnsi" w:hAnsiTheme="minorHAnsi"/>
        </w:rPr>
      </w:pPr>
      <w:r w:rsidRPr="00B7030B">
        <w:rPr>
          <w:rFonts w:asciiTheme="minorHAnsi" w:hAnsiTheme="minorHAnsi"/>
        </w:rPr>
        <w:tab/>
      </w:r>
      <w:r w:rsidRPr="00B7030B">
        <w:rPr>
          <w:rFonts w:asciiTheme="minorHAnsi" w:hAnsiTheme="minorHAnsi"/>
        </w:rPr>
        <w:tab/>
      </w:r>
      <m:oMath>
        <m:sSub>
          <m:sSubPr>
            <m:ctrlPr>
              <w:rPr>
                <w:rFonts w:ascii="Cambria Math" w:hAnsi="Cambria Math"/>
                <w:i/>
              </w:rPr>
            </m:ctrlPr>
          </m:sSubPr>
          <m:e>
            <m:acc>
              <m:accPr>
                <m:chr m:val="̃"/>
                <m:ctrlPr>
                  <w:rPr>
                    <w:rFonts w:ascii="Cambria Math" w:hAnsi="Cambria Math"/>
                    <w:i/>
                  </w:rPr>
                </m:ctrlPr>
              </m:accPr>
              <m:e>
                <m:r>
                  <w:rPr>
                    <w:rFonts w:ascii="Cambria Math" w:hAnsiTheme="minorHAnsi"/>
                  </w:rPr>
                  <m:t>Φ</m:t>
                </m:r>
              </m:e>
            </m:acc>
            <m:ctrlPr>
              <w:rPr>
                <w:rFonts w:ascii="Cambria Math" w:hAnsiTheme="minorHAnsi"/>
                <w:i/>
              </w:rPr>
            </m:ctrlPr>
          </m:e>
          <m:sub>
            <m:r>
              <w:rPr>
                <w:rFonts w:ascii="Cambria Math" w:hAnsiTheme="minorHAnsi"/>
              </w:rPr>
              <m:t>face</m:t>
            </m:r>
            <m:ctrlPr>
              <w:rPr>
                <w:rFonts w:ascii="Cambria Math" w:hAnsiTheme="minorHAnsi"/>
                <w:i/>
              </w:rPr>
            </m:ctrlPr>
          </m:sub>
        </m:sSub>
        <m:r>
          <w:rPr>
            <w:rFonts w:ascii="Cambria Math" w:hAnsiTheme="minorHAnsi"/>
          </w:rPr>
          <m:t>=</m:t>
        </m:r>
        <m:f>
          <m:fPr>
            <m:ctrlPr>
              <w:rPr>
                <w:rFonts w:ascii="Cambria Math" w:hAnsi="Cambria Math"/>
                <w:i/>
              </w:rPr>
            </m:ctrlPr>
          </m:fPr>
          <m:num>
            <m:sSub>
              <m:sSubPr>
                <m:ctrlPr>
                  <w:rPr>
                    <w:rFonts w:ascii="Cambria Math" w:hAnsi="Cambria Math"/>
                    <w:i/>
                  </w:rPr>
                </m:ctrlPr>
              </m:sSubPr>
              <m:e>
                <m:r>
                  <w:rPr>
                    <w:rFonts w:ascii="Cambria Math" w:hAnsiTheme="minorHAnsi"/>
                  </w:rPr>
                  <m:t>Φ</m:t>
                </m:r>
              </m:e>
              <m:sub>
                <m:r>
                  <w:rPr>
                    <w:rFonts w:ascii="Cambria Math" w:hAnsiTheme="minorHAnsi"/>
                  </w:rPr>
                  <m:t>face</m:t>
                </m:r>
                <m:ctrlPr>
                  <w:rPr>
                    <w:rFonts w:ascii="Cambria Math" w:hAnsiTheme="minorHAnsi"/>
                    <w:i/>
                  </w:rPr>
                </m:ctrlPr>
              </m:sub>
            </m:sSub>
            <m:r>
              <w:rPr>
                <w:rFonts w:ascii="Cambria Math" w:hAnsiTheme="minorHAnsi"/>
              </w:rPr>
              <m:t>-</m:t>
            </m:r>
            <m:sSubSup>
              <m:sSubSupPr>
                <m:ctrlPr>
                  <w:rPr>
                    <w:rFonts w:ascii="Cambria Math" w:hAnsi="Cambria Math"/>
                    <w:i/>
                  </w:rPr>
                </m:ctrlPr>
              </m:sSubSupPr>
              <m:e>
                <m:r>
                  <w:rPr>
                    <w:rFonts w:ascii="Cambria Math" w:hAnsiTheme="minorHAnsi"/>
                  </w:rPr>
                  <m:t>Φ</m:t>
                </m:r>
              </m:e>
              <m:sub>
                <m:r>
                  <w:rPr>
                    <w:rFonts w:ascii="Cambria Math" w:hAnsiTheme="minorHAnsi"/>
                  </w:rPr>
                  <m:t>i</m:t>
                </m:r>
                <m:r>
                  <w:rPr>
                    <w:rFonts w:ascii="Cambria Math" w:hAnsiTheme="minorHAnsi"/>
                  </w:rPr>
                  <m:t>-</m:t>
                </m:r>
                <m:r>
                  <w:rPr>
                    <w:rFonts w:ascii="Cambria Math" w:hAnsiTheme="minorHAnsi"/>
                  </w:rPr>
                  <m:t>1</m:t>
                </m:r>
                <m:ctrlPr>
                  <w:rPr>
                    <w:rFonts w:ascii="Cambria Math" w:hAnsiTheme="minorHAnsi"/>
                    <w:i/>
                  </w:rPr>
                </m:ctrlPr>
              </m:sub>
              <m:sup>
                <m:r>
                  <w:rPr>
                    <w:rFonts w:ascii="Cambria Math" w:hAnsiTheme="minorHAnsi"/>
                  </w:rPr>
                  <m:t>n</m:t>
                </m:r>
                <m:ctrlPr>
                  <w:rPr>
                    <w:rFonts w:ascii="Cambria Math" w:hAnsiTheme="minorHAnsi"/>
                    <w:i/>
                  </w:rPr>
                </m:ctrlPr>
              </m:sup>
            </m:sSubSup>
            <m:ctrlPr>
              <w:rPr>
                <w:rFonts w:ascii="Cambria Math" w:hAnsiTheme="minorHAnsi"/>
                <w:i/>
              </w:rPr>
            </m:ctrlPr>
          </m:num>
          <m:den>
            <m:sSubSup>
              <m:sSubSupPr>
                <m:ctrlPr>
                  <w:rPr>
                    <w:rFonts w:ascii="Cambria Math" w:hAnsi="Cambria Math"/>
                    <w:i/>
                  </w:rPr>
                </m:ctrlPr>
              </m:sSubSupPr>
              <m:e>
                <m:r>
                  <w:rPr>
                    <w:rFonts w:ascii="Cambria Math" w:hAnsiTheme="minorHAnsi"/>
                  </w:rPr>
                  <m:t>Φ</m:t>
                </m:r>
              </m:e>
              <m:sub>
                <m:r>
                  <w:rPr>
                    <w:rFonts w:ascii="Cambria Math" w:hAnsiTheme="minorHAnsi"/>
                  </w:rPr>
                  <m:t>i+1</m:t>
                </m:r>
                <m:ctrlPr>
                  <w:rPr>
                    <w:rFonts w:ascii="Cambria Math" w:hAnsiTheme="minorHAnsi"/>
                    <w:i/>
                  </w:rPr>
                </m:ctrlPr>
              </m:sub>
              <m:sup>
                <m:r>
                  <w:rPr>
                    <w:rFonts w:ascii="Cambria Math" w:hAnsiTheme="minorHAnsi"/>
                  </w:rPr>
                  <m:t>n</m:t>
                </m:r>
                <m:ctrlPr>
                  <w:rPr>
                    <w:rFonts w:ascii="Cambria Math" w:hAnsiTheme="minorHAnsi"/>
                    <w:i/>
                  </w:rPr>
                </m:ctrlPr>
              </m:sup>
            </m:sSubSup>
            <m:r>
              <w:rPr>
                <w:rFonts w:ascii="Cambria Math" w:hAnsiTheme="minorHAnsi"/>
              </w:rPr>
              <m:t>-</m:t>
            </m:r>
            <m:sSubSup>
              <m:sSubSupPr>
                <m:ctrlPr>
                  <w:rPr>
                    <w:rFonts w:ascii="Cambria Math" w:hAnsi="Cambria Math"/>
                    <w:i/>
                  </w:rPr>
                </m:ctrlPr>
              </m:sSubSupPr>
              <m:e>
                <m:r>
                  <w:rPr>
                    <w:rFonts w:ascii="Cambria Math" w:hAnsiTheme="minorHAnsi"/>
                  </w:rPr>
                  <m:t>Φ</m:t>
                </m:r>
              </m:e>
              <m:sub>
                <m:r>
                  <w:rPr>
                    <w:rFonts w:ascii="Cambria Math" w:hAnsiTheme="minorHAnsi"/>
                  </w:rPr>
                  <m:t>i</m:t>
                </m:r>
                <m:r>
                  <w:rPr>
                    <w:rFonts w:ascii="Cambria Math" w:hAnsiTheme="minorHAnsi"/>
                  </w:rPr>
                  <m:t>-</m:t>
                </m:r>
                <m:r>
                  <w:rPr>
                    <w:rFonts w:ascii="Cambria Math" w:hAnsiTheme="minorHAnsi"/>
                  </w:rPr>
                  <m:t>1</m:t>
                </m:r>
                <m:ctrlPr>
                  <w:rPr>
                    <w:rFonts w:ascii="Cambria Math" w:hAnsiTheme="minorHAnsi"/>
                    <w:i/>
                  </w:rPr>
                </m:ctrlPr>
              </m:sub>
              <m:sup>
                <m:r>
                  <w:rPr>
                    <w:rFonts w:ascii="Cambria Math" w:hAnsiTheme="minorHAnsi"/>
                  </w:rPr>
                  <m:t>n</m:t>
                </m:r>
                <m:ctrlPr>
                  <w:rPr>
                    <w:rFonts w:ascii="Cambria Math" w:hAnsiTheme="minorHAnsi"/>
                    <w:i/>
                  </w:rPr>
                </m:ctrlPr>
              </m:sup>
            </m:sSubSup>
          </m:den>
        </m:f>
        <m:r>
          <w:rPr>
            <w:rFonts w:ascii="Cambria Math" w:hAnsiTheme="minorHAnsi"/>
          </w:rPr>
          <m:t>=</m:t>
        </m:r>
        <m:f>
          <m:fPr>
            <m:ctrlPr>
              <w:rPr>
                <w:rFonts w:ascii="Cambria Math" w:hAnsi="Cambria Math"/>
                <w:i/>
              </w:rPr>
            </m:ctrlPr>
          </m:fPr>
          <m:num>
            <m:sSub>
              <m:sSubPr>
                <m:ctrlPr>
                  <w:rPr>
                    <w:rFonts w:ascii="Cambria Math" w:hAnsi="Cambria Math"/>
                    <w:i/>
                  </w:rPr>
                </m:ctrlPr>
              </m:sSubPr>
              <m:e>
                <m:r>
                  <w:rPr>
                    <w:rFonts w:ascii="Cambria Math" w:hAnsiTheme="minorHAnsi"/>
                  </w:rPr>
                  <m:t>Φ</m:t>
                </m:r>
              </m:e>
              <m:sub>
                <m:r>
                  <w:rPr>
                    <w:rFonts w:ascii="Cambria Math" w:hAnsiTheme="minorHAnsi"/>
                  </w:rPr>
                  <m:t>face</m:t>
                </m:r>
                <m:ctrlPr>
                  <w:rPr>
                    <w:rFonts w:ascii="Cambria Math" w:hAnsiTheme="minorHAnsi"/>
                    <w:i/>
                  </w:rPr>
                </m:ctrlPr>
              </m:sub>
            </m:sSub>
            <m:r>
              <w:rPr>
                <w:rFonts w:ascii="Cambria Math" w:hAnsiTheme="minorHAnsi"/>
              </w:rPr>
              <m:t>-</m:t>
            </m:r>
            <m:sSubSup>
              <m:sSubSupPr>
                <m:ctrlPr>
                  <w:rPr>
                    <w:rFonts w:ascii="Cambria Math" w:hAnsi="Cambria Math"/>
                    <w:i/>
                  </w:rPr>
                </m:ctrlPr>
              </m:sSubSupPr>
              <m:e>
                <m:r>
                  <w:rPr>
                    <w:rFonts w:ascii="Cambria Math" w:hAnsiTheme="minorHAnsi"/>
                  </w:rPr>
                  <m:t>Φ</m:t>
                </m:r>
              </m:e>
              <m:sub>
                <m:r>
                  <w:rPr>
                    <w:rFonts w:ascii="Cambria Math" w:hAnsiTheme="minorHAnsi"/>
                  </w:rPr>
                  <m:t>i</m:t>
                </m:r>
                <m:r>
                  <w:rPr>
                    <w:rFonts w:ascii="Cambria Math" w:hAnsiTheme="minorHAnsi"/>
                  </w:rPr>
                  <m:t>-</m:t>
                </m:r>
                <m:r>
                  <w:rPr>
                    <w:rFonts w:ascii="Cambria Math" w:hAnsiTheme="minorHAnsi"/>
                  </w:rPr>
                  <m:t>1</m:t>
                </m:r>
                <m:ctrlPr>
                  <w:rPr>
                    <w:rFonts w:ascii="Cambria Math" w:hAnsiTheme="minorHAnsi"/>
                    <w:i/>
                  </w:rPr>
                </m:ctrlPr>
              </m:sub>
              <m:sup>
                <m:r>
                  <w:rPr>
                    <w:rFonts w:ascii="Cambria Math" w:hAnsiTheme="minorHAnsi"/>
                  </w:rPr>
                  <m:t>n</m:t>
                </m:r>
                <m:ctrlPr>
                  <w:rPr>
                    <w:rFonts w:ascii="Cambria Math" w:hAnsiTheme="minorHAnsi"/>
                    <w:i/>
                  </w:rPr>
                </m:ctrlPr>
              </m:sup>
            </m:sSubSup>
            <m:ctrlPr>
              <w:rPr>
                <w:rFonts w:ascii="Cambria Math" w:hAnsiTheme="minorHAnsi"/>
                <w:i/>
              </w:rPr>
            </m:ctrlPr>
          </m:num>
          <m:den>
            <m:r>
              <w:rPr>
                <w:rFonts w:ascii="Cambria Math" w:hAnsiTheme="minorHAnsi"/>
              </w:rPr>
              <m:t>DEL</m:t>
            </m:r>
            <m:ctrlPr>
              <w:rPr>
                <w:rFonts w:ascii="Cambria Math" w:hAnsiTheme="minorHAnsi"/>
                <w:i/>
              </w:rPr>
            </m:ctrlPr>
          </m:den>
        </m:f>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5</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68</w:t>
      </w:r>
      <w:r w:rsidR="00A41B27">
        <w:rPr>
          <w:rStyle w:val="EquationCaption"/>
          <w:rFonts w:asciiTheme="minorHAnsi" w:hAnsiTheme="minorHAnsi"/>
        </w:rPr>
        <w:fldChar w:fldCharType="end"/>
      </w:r>
      <w:r w:rsidRPr="00B7030B">
        <w:rPr>
          <w:rStyle w:val="EquationCaption"/>
          <w:rFonts w:asciiTheme="minorHAnsi" w:hAnsiTheme="minorHAnsi"/>
        </w:rPr>
        <w:t>)</w:t>
      </w:r>
    </w:p>
    <w:p w14:paraId="49223959" w14:textId="77777777" w:rsidR="005B4780" w:rsidRPr="00B27772" w:rsidRDefault="005B4780" w:rsidP="008565FA">
      <w:pPr>
        <w:pStyle w:val="BodyText"/>
      </w:pPr>
      <w:r w:rsidRPr="00B27772">
        <w:lastRenderedPageBreak/>
        <w:t xml:space="preserve">where </w:t>
      </w:r>
      <m:oMath>
        <m:sSub>
          <m:sSubPr>
            <m:ctrlPr>
              <w:rPr>
                <w:rFonts w:ascii="Cambria Math" w:hAnsi="Cambria Math"/>
                <w:i/>
              </w:rPr>
            </m:ctrlPr>
          </m:sSubPr>
          <m:e>
            <m:r>
              <w:rPr>
                <w:rFonts w:ascii="Cambria Math"/>
              </w:rPr>
              <m:t>Φ</m:t>
            </m:r>
          </m:e>
          <m:sub>
            <m:r>
              <w:rPr>
                <w:rFonts w:ascii="Cambria Math"/>
              </w:rPr>
              <m:t>face</m:t>
            </m:r>
          </m:sub>
        </m:sSub>
      </m:oMath>
      <w:r w:rsidRPr="00B27772">
        <w:rPr>
          <w:position w:val="-12"/>
        </w:rPr>
        <w:t xml:space="preserve"> </w:t>
      </w:r>
      <w:r w:rsidRPr="00B27772">
        <w:t>is computed based on the user’s chosen numerical scheme (such as QUICKEST or another scheme).</w:t>
      </w:r>
    </w:p>
    <w:p w14:paraId="40FEF368" w14:textId="01C8464F" w:rsidR="005B4780" w:rsidRPr="00B7030B" w:rsidRDefault="005B4780" w:rsidP="008565FA">
      <w:pPr>
        <w:pStyle w:val="BodyText2"/>
        <w:numPr>
          <w:ilvl w:val="1"/>
          <w:numId w:val="30"/>
        </w:numPr>
      </w:pPr>
      <w:r w:rsidRPr="00B7030B">
        <w:t xml:space="preserve">If </w:t>
      </w:r>
      <m:oMath>
        <m:sSub>
          <m:sSubPr>
            <m:ctrlPr>
              <w:rPr>
                <w:rFonts w:ascii="Cambria Math" w:hAnsi="Cambria Math"/>
              </w:rPr>
            </m:ctrlPr>
          </m:sSubPr>
          <m:e>
            <m:acc>
              <m:accPr>
                <m:chr m:val="̃"/>
                <m:ctrlPr>
                  <w:rPr>
                    <w:rFonts w:ascii="Cambria Math" w:hAnsi="Cambria Math"/>
                  </w:rPr>
                </m:ctrlPr>
              </m:accPr>
              <m:e>
                <m:r>
                  <w:rPr>
                    <w:rFonts w:ascii="Cambria Math" w:hAnsi="Cambria Math"/>
                  </w:rPr>
                  <m:t>Φ</m:t>
                </m:r>
              </m:e>
            </m:acc>
          </m:e>
          <m:sub>
            <m:r>
              <w:rPr>
                <w:rFonts w:ascii="Cambria Math" w:hAnsi="Cambria Math"/>
              </w:rPr>
              <m:t>face</m:t>
            </m:r>
          </m:sub>
        </m:sSub>
        <m:r>
          <m:rPr>
            <m:sty m:val="p"/>
          </m:rPr>
          <w:rPr>
            <w:rFonts w:ascii="Cambria Math" w:hAnsi="Cambria Math"/>
          </w:rPr>
          <m:t>&lt;</m:t>
        </m:r>
        <m:sSubSup>
          <m:sSubSupPr>
            <m:ctrlPr>
              <w:rPr>
                <w:rFonts w:ascii="Cambria Math" w:hAnsi="Cambria Math"/>
              </w:rPr>
            </m:ctrlPr>
          </m:sSubSupPr>
          <m:e>
            <m:acc>
              <m:accPr>
                <m:chr m:val="̃"/>
                <m:ctrlPr>
                  <w:rPr>
                    <w:rFonts w:ascii="Cambria Math" w:hAnsi="Cambria Math"/>
                  </w:rPr>
                </m:ctrlPr>
              </m:accPr>
              <m:e>
                <m:r>
                  <w:rPr>
                    <w:rFonts w:ascii="Cambria Math" w:hAnsi="Cambria Math"/>
                  </w:rPr>
                  <m:t>Φ</m:t>
                </m:r>
              </m:e>
            </m:acc>
          </m:e>
          <m:sub>
            <m:r>
              <w:rPr>
                <w:rFonts w:ascii="Cambria Math" w:hAnsi="Cambria Math"/>
              </w:rPr>
              <m:t>i</m:t>
            </m:r>
          </m:sub>
          <m:sup>
            <m:r>
              <w:rPr>
                <w:rFonts w:ascii="Cambria Math" w:hAnsi="Cambria Math"/>
              </w:rPr>
              <m:t>n</m:t>
            </m:r>
          </m:sup>
        </m:sSubSup>
      </m:oMath>
      <w:r w:rsidRPr="00B7030B">
        <w:t xml:space="preserve">, </w:t>
      </w:r>
      <m:oMath>
        <m:sSub>
          <m:sSubPr>
            <m:ctrlPr>
              <w:rPr>
                <w:rFonts w:ascii="Cambria Math" w:hAnsi="Cambria Math"/>
              </w:rPr>
            </m:ctrlPr>
          </m:sSubPr>
          <m:e>
            <m:acc>
              <m:accPr>
                <m:chr m:val="̃"/>
                <m:ctrlPr>
                  <w:rPr>
                    <w:rFonts w:ascii="Cambria Math" w:hAnsi="Cambria Math"/>
                  </w:rPr>
                </m:ctrlPr>
              </m:accPr>
              <m:e>
                <m:r>
                  <w:rPr>
                    <w:rFonts w:ascii="Cambria Math" w:hAnsi="Cambria Math"/>
                  </w:rPr>
                  <m:t>Φ</m:t>
                </m:r>
              </m:e>
            </m:acc>
          </m:e>
          <m:sub>
            <m:r>
              <w:rPr>
                <w:rFonts w:ascii="Cambria Math" w:hAnsi="Cambria Math"/>
              </w:rPr>
              <m:t>face</m:t>
            </m:r>
          </m:sub>
        </m:sSub>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Φ</m:t>
                </m:r>
              </m:e>
            </m:acc>
          </m:e>
          <m:sub>
            <m:r>
              <w:rPr>
                <w:rFonts w:ascii="Cambria Math" w:hAnsi="Cambria Math"/>
              </w:rPr>
              <m:t>i</m:t>
            </m:r>
          </m:sub>
          <m:sup>
            <m:r>
              <w:rPr>
                <w:rFonts w:ascii="Cambria Math" w:hAnsi="Cambria Math"/>
              </w:rPr>
              <m:t>n</m:t>
            </m:r>
          </m:sup>
        </m:sSubSup>
      </m:oMath>
    </w:p>
    <w:p w14:paraId="0FCCC216" w14:textId="1141A0BA" w:rsidR="005B4780" w:rsidRPr="00B7030B" w:rsidRDefault="00803593" w:rsidP="008565FA">
      <w:pPr>
        <w:pStyle w:val="BodyText2"/>
        <w:numPr>
          <w:ilvl w:val="1"/>
          <w:numId w:val="30"/>
        </w:numPr>
      </w:pPr>
      <w:r>
        <w:t>I</w:t>
      </w:r>
      <w:r w:rsidR="005B4780" w:rsidRPr="00B7030B">
        <w:t xml:space="preserve">f </w:t>
      </w:r>
      <m:oMath>
        <m:sSub>
          <m:sSubPr>
            <m:ctrlPr>
              <w:rPr>
                <w:rFonts w:ascii="Cambria Math" w:hAnsi="Cambria Math"/>
              </w:rPr>
            </m:ctrlPr>
          </m:sSubPr>
          <m:e>
            <m:acc>
              <m:accPr>
                <m:chr m:val="̃"/>
                <m:ctrlPr>
                  <w:rPr>
                    <w:rFonts w:ascii="Cambria Math" w:hAnsi="Cambria Math"/>
                  </w:rPr>
                </m:ctrlPr>
              </m:accPr>
              <m:e>
                <m:r>
                  <w:rPr>
                    <w:rFonts w:ascii="Cambria Math" w:hAnsi="Cambria Math"/>
                  </w:rPr>
                  <m:t>Φ</m:t>
                </m:r>
              </m:e>
            </m:acc>
          </m:e>
          <m:sub>
            <m:r>
              <w:rPr>
                <w:rFonts w:ascii="Cambria Math" w:hAnsi="Cambria Math"/>
              </w:rPr>
              <m:t>face</m:t>
            </m:r>
          </m:sub>
        </m:sSub>
        <m:r>
          <m:rPr>
            <m:sty m:val="p"/>
          </m:rPr>
          <w:rPr>
            <w:rFonts w:ascii="Cambria Math" w:hAnsi="Cambria Math"/>
          </w:rPr>
          <m:t>&gt;</m:t>
        </m:r>
        <m:f>
          <m:fPr>
            <m:ctrlPr>
              <w:rPr>
                <w:rFonts w:ascii="Cambria Math" w:hAnsi="Cambria Math"/>
              </w:rPr>
            </m:ctrlPr>
          </m:fPr>
          <m:num>
            <m:sSubSup>
              <m:sSubSupPr>
                <m:ctrlPr>
                  <w:rPr>
                    <w:rFonts w:ascii="Cambria Math" w:hAnsi="Cambria Math"/>
                  </w:rPr>
                </m:ctrlPr>
              </m:sSubSupPr>
              <m:e>
                <m:acc>
                  <m:accPr>
                    <m:chr m:val="̃"/>
                    <m:ctrlPr>
                      <w:rPr>
                        <w:rFonts w:ascii="Cambria Math" w:hAnsi="Cambria Math"/>
                      </w:rPr>
                    </m:ctrlPr>
                  </m:accPr>
                  <m:e>
                    <m:r>
                      <w:rPr>
                        <w:rFonts w:ascii="Cambria Math" w:hAnsi="Cambria Math"/>
                      </w:rPr>
                      <m:t>Φ</m:t>
                    </m:r>
                  </m:e>
                </m:acc>
              </m:e>
              <m:sub>
                <m:r>
                  <w:rPr>
                    <w:rFonts w:ascii="Cambria Math" w:hAnsi="Cambria Math"/>
                  </w:rPr>
                  <m:t>i</m:t>
                </m:r>
              </m:sub>
              <m:sup>
                <m:r>
                  <w:rPr>
                    <w:rFonts w:ascii="Cambria Math" w:hAnsi="Cambria Math"/>
                  </w:rPr>
                  <m:t>n</m:t>
                </m:r>
              </m:sup>
            </m:sSubSup>
          </m:num>
          <m:den>
            <m:d>
              <m:dPr>
                <m:ctrlPr>
                  <w:rPr>
                    <w:rFonts w:ascii="Cambria Math" w:hAnsi="Cambria Math"/>
                  </w:rPr>
                </m:ctrlPr>
              </m:dPr>
              <m:e>
                <m:f>
                  <m:fPr>
                    <m:ctrlPr>
                      <w:rPr>
                        <w:rFonts w:ascii="Cambria Math" w:hAnsi="Cambria Math"/>
                      </w:rPr>
                    </m:ctrlPr>
                  </m:fPr>
                  <m:num>
                    <m:r>
                      <w:rPr>
                        <w:rFonts w:ascii="Cambria Math" w:hAnsi="Cambria Math"/>
                      </w:rPr>
                      <m:t>UΔt</m:t>
                    </m:r>
                  </m:num>
                  <m:den>
                    <m:r>
                      <w:rPr>
                        <w:rFonts w:ascii="Cambria Math" w:hAnsi="Cambria Math"/>
                      </w:rPr>
                      <m:t>Δx</m:t>
                    </m:r>
                  </m:den>
                </m:f>
              </m:e>
            </m:d>
          </m:den>
        </m:f>
      </m:oMath>
      <w:r w:rsidR="005B4780" w:rsidRPr="00B7030B">
        <w:t xml:space="preserve">, </w:t>
      </w:r>
      <m:oMath>
        <m:sSub>
          <m:sSubPr>
            <m:ctrlPr>
              <w:rPr>
                <w:rFonts w:ascii="Cambria Math" w:hAnsi="Cambria Math"/>
              </w:rPr>
            </m:ctrlPr>
          </m:sSubPr>
          <m:e>
            <m:acc>
              <m:accPr>
                <m:chr m:val="̃"/>
                <m:ctrlPr>
                  <w:rPr>
                    <w:rFonts w:ascii="Cambria Math" w:hAnsi="Cambria Math"/>
                  </w:rPr>
                </m:ctrlPr>
              </m:accPr>
              <m:e>
                <m:r>
                  <w:rPr>
                    <w:rFonts w:ascii="Cambria Math" w:hAnsi="Cambria Math"/>
                  </w:rPr>
                  <m:t>Φ</m:t>
                </m:r>
              </m:e>
            </m:acc>
          </m:e>
          <m:sub>
            <m:r>
              <w:rPr>
                <w:rFonts w:ascii="Cambria Math" w:hAnsi="Cambria Math"/>
              </w:rPr>
              <m:t>face</m:t>
            </m:r>
          </m:sub>
        </m:sSub>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acc>
                  <m:accPr>
                    <m:chr m:val="̃"/>
                    <m:ctrlPr>
                      <w:rPr>
                        <w:rFonts w:ascii="Cambria Math" w:hAnsi="Cambria Math"/>
                      </w:rPr>
                    </m:ctrlPr>
                  </m:accPr>
                  <m:e>
                    <m:r>
                      <w:rPr>
                        <w:rFonts w:ascii="Cambria Math" w:hAnsi="Cambria Math"/>
                      </w:rPr>
                      <m:t>Φ</m:t>
                    </m:r>
                  </m:e>
                </m:acc>
              </m:e>
              <m:sub>
                <m:r>
                  <w:rPr>
                    <w:rFonts w:ascii="Cambria Math" w:hAnsi="Cambria Math"/>
                  </w:rPr>
                  <m:t>i</m:t>
                </m:r>
              </m:sub>
              <m:sup>
                <m:r>
                  <w:rPr>
                    <w:rFonts w:ascii="Cambria Math" w:hAnsi="Cambria Math"/>
                  </w:rPr>
                  <m:t>n</m:t>
                </m:r>
              </m:sup>
            </m:sSubSup>
          </m:num>
          <m:den>
            <m:d>
              <m:dPr>
                <m:ctrlPr>
                  <w:rPr>
                    <w:rFonts w:ascii="Cambria Math" w:hAnsi="Cambria Math"/>
                  </w:rPr>
                </m:ctrlPr>
              </m:dPr>
              <m:e>
                <m:f>
                  <m:fPr>
                    <m:ctrlPr>
                      <w:rPr>
                        <w:rFonts w:ascii="Cambria Math" w:hAnsi="Cambria Math"/>
                      </w:rPr>
                    </m:ctrlPr>
                  </m:fPr>
                  <m:num>
                    <m:r>
                      <w:rPr>
                        <w:rFonts w:ascii="Cambria Math" w:hAnsi="Cambria Math"/>
                      </w:rPr>
                      <m:t>UΔt</m:t>
                    </m:r>
                  </m:num>
                  <m:den>
                    <m:r>
                      <w:rPr>
                        <w:rFonts w:ascii="Cambria Math" w:hAnsi="Cambria Math"/>
                      </w:rPr>
                      <m:t>Δx</m:t>
                    </m:r>
                  </m:den>
                </m:f>
              </m:e>
            </m:d>
          </m:den>
        </m:f>
      </m:oMath>
    </w:p>
    <w:p w14:paraId="3D3E8FA6" w14:textId="5EDFDE0C" w:rsidR="005B4780" w:rsidRPr="00B7030B" w:rsidRDefault="00803593" w:rsidP="008565FA">
      <w:pPr>
        <w:pStyle w:val="BodyText2"/>
        <w:numPr>
          <w:ilvl w:val="1"/>
          <w:numId w:val="30"/>
        </w:numPr>
      </w:pPr>
      <w:r>
        <w:t>I</w:t>
      </w:r>
      <w:r w:rsidR="005B4780" w:rsidRPr="00B7030B">
        <w:t xml:space="preserve">f </w:t>
      </w:r>
      <m:oMath>
        <m:sSub>
          <m:sSubPr>
            <m:ctrlPr>
              <w:rPr>
                <w:rFonts w:ascii="Cambria Math" w:hAnsi="Cambria Math"/>
              </w:rPr>
            </m:ctrlPr>
          </m:sSubPr>
          <m:e>
            <m:acc>
              <m:accPr>
                <m:chr m:val="̃"/>
                <m:ctrlPr>
                  <w:rPr>
                    <w:rFonts w:ascii="Cambria Math" w:hAnsi="Cambria Math"/>
                  </w:rPr>
                </m:ctrlPr>
              </m:accPr>
              <m:e>
                <m:r>
                  <w:rPr>
                    <w:rFonts w:ascii="Cambria Math" w:hAnsi="Cambria Math"/>
                  </w:rPr>
                  <m:t>Φ</m:t>
                </m:r>
              </m:e>
            </m:acc>
          </m:e>
          <m:sub>
            <m:r>
              <w:rPr>
                <w:rFonts w:ascii="Cambria Math" w:hAnsi="Cambria Math"/>
              </w:rPr>
              <m:t>face</m:t>
            </m:r>
          </m:sub>
        </m:sSub>
        <m:r>
          <m:rPr>
            <m:sty m:val="p"/>
          </m:rPr>
          <w:rPr>
            <w:rFonts w:ascii="Cambria Math" w:hAnsi="Cambria Math"/>
          </w:rPr>
          <m:t>&gt;1</m:t>
        </m:r>
      </m:oMath>
      <w:r w:rsidR="005B4780" w:rsidRPr="00B7030B">
        <w:t xml:space="preserve">, </w:t>
      </w:r>
      <m:oMath>
        <m:sSub>
          <m:sSubPr>
            <m:ctrlPr>
              <w:rPr>
                <w:rFonts w:ascii="Cambria Math" w:hAnsi="Cambria Math"/>
              </w:rPr>
            </m:ctrlPr>
          </m:sSubPr>
          <m:e>
            <m:acc>
              <m:accPr>
                <m:chr m:val="̃"/>
                <m:ctrlPr>
                  <w:rPr>
                    <w:rFonts w:ascii="Cambria Math" w:hAnsi="Cambria Math"/>
                  </w:rPr>
                </m:ctrlPr>
              </m:accPr>
              <m:e>
                <m:r>
                  <w:rPr>
                    <w:rFonts w:ascii="Cambria Math" w:hAnsi="Cambria Math"/>
                  </w:rPr>
                  <m:t>Φ</m:t>
                </m:r>
              </m:e>
            </m:acc>
          </m:e>
          <m:sub>
            <m:r>
              <w:rPr>
                <w:rFonts w:ascii="Cambria Math" w:hAnsi="Cambria Math"/>
              </w:rPr>
              <m:t>face</m:t>
            </m:r>
          </m:sub>
        </m:sSub>
        <m:r>
          <m:rPr>
            <m:sty m:val="p"/>
          </m:rPr>
          <w:rPr>
            <w:rFonts w:ascii="Cambria Math" w:hAnsi="Cambria Math"/>
          </w:rPr>
          <m:t>=1</m:t>
        </m:r>
      </m:oMath>
    </w:p>
    <w:p w14:paraId="24199BFD" w14:textId="77777777" w:rsidR="005B4780" w:rsidRPr="00B7030B" w:rsidRDefault="005B4780" w:rsidP="008565FA"/>
    <w:p w14:paraId="0581F3BC" w14:textId="77777777" w:rsidR="005B4780" w:rsidRPr="00B7030B" w:rsidRDefault="005B4780" w:rsidP="008565FA">
      <w:pPr>
        <w:pStyle w:val="BodyText"/>
      </w:pPr>
      <w:r w:rsidRPr="00B27772">
        <w:rPr>
          <w:szCs w:val="18"/>
        </w:rPr>
        <w:t xml:space="preserve">Then recompute the face value according to </w:t>
      </w:r>
      <m:oMath>
        <m:sSub>
          <m:sSubPr>
            <m:ctrlPr>
              <w:rPr>
                <w:rFonts w:ascii="Cambria Math" w:hAnsi="Cambria Math"/>
              </w:rPr>
            </m:ctrlPr>
          </m:sSubPr>
          <m:e>
            <m:r>
              <w:rPr>
                <w:rFonts w:ascii="Cambria Math" w:hAnsi="Cambria Math"/>
              </w:rPr>
              <m:t>Φ</m:t>
            </m:r>
          </m:e>
          <m:sub>
            <m:r>
              <w:rPr>
                <w:rFonts w:ascii="Cambria Math" w:hAnsi="Cambria Math"/>
              </w:rPr>
              <m:t>face</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Φ</m:t>
                </m:r>
              </m:e>
            </m:acc>
          </m:e>
          <m:sub>
            <m:r>
              <w:rPr>
                <w:rFonts w:ascii="Cambria Math" w:hAnsi="Cambria Math"/>
              </w:rPr>
              <m:t>face</m:t>
            </m:r>
          </m:sub>
        </m:sSub>
        <m:r>
          <w:rPr>
            <w:rFonts w:ascii="Cambria Math" w:hAnsi="Cambria Math"/>
          </w:rPr>
          <m:t>DEL</m:t>
        </m:r>
        <m:r>
          <m:rPr>
            <m:sty m:val="p"/>
          </m:rPr>
          <w:rPr>
            <w:rFonts w:ascii="Cambria Math" w:hAnsi="Cambria Math"/>
          </w:rPr>
          <m:t>+</m:t>
        </m:r>
        <m:sSubSup>
          <m:sSubSupPr>
            <m:ctrlPr>
              <w:rPr>
                <w:rFonts w:ascii="Cambria Math" w:hAnsi="Cambria Math"/>
              </w:rPr>
            </m:ctrlPr>
          </m:sSubSupPr>
          <m:e>
            <m:r>
              <w:rPr>
                <w:rFonts w:ascii="Cambria Math" w:hAnsi="Cambria Math"/>
              </w:rPr>
              <m:t>Φ</m:t>
            </m:r>
          </m:e>
          <m:sub>
            <m:r>
              <w:rPr>
                <w:rFonts w:ascii="Cambria Math" w:hAnsi="Cambria Math"/>
              </w:rPr>
              <m:t>i</m:t>
            </m:r>
          </m:sub>
          <m:sup>
            <m:r>
              <w:rPr>
                <w:rFonts w:ascii="Cambria Math" w:hAnsi="Cambria Math"/>
              </w:rPr>
              <m:t>n</m:t>
            </m:r>
          </m:sup>
        </m:sSubSup>
      </m:oMath>
      <w:r w:rsidRPr="00B7030B">
        <w:t>.</w:t>
      </w:r>
    </w:p>
    <w:p w14:paraId="657016F6" w14:textId="77777777" w:rsidR="005B4780" w:rsidRPr="00B27772" w:rsidRDefault="005B4780" w:rsidP="008565FA">
      <w:pPr>
        <w:pStyle w:val="BodyText"/>
      </w:pPr>
      <w:r w:rsidRPr="00B27772">
        <w:t>Once all the face values are determined, use the finite difference form of the solution to determine the solution (</w:t>
      </w:r>
      <w:r w:rsidRPr="00127D1D">
        <w:rPr>
          <w:b/>
          <w:bCs/>
        </w:rPr>
        <w:t>Equation 123</w:t>
      </w:r>
      <w:r w:rsidRPr="00B27772">
        <w:t>)</w:t>
      </w:r>
      <w:r w:rsidR="00FF3A8A">
        <w:t xml:space="preserve">. </w:t>
      </w:r>
      <w:r w:rsidRPr="00B27772">
        <w:t>Leonard (1991) also showed a numerical technique that minimized the computational burden when using ULTIMATE with the QUICKEST scheme. This technique is described as follows.</w:t>
      </w:r>
    </w:p>
    <w:p w14:paraId="182DC6E4" w14:textId="77777777" w:rsidR="005B4780" w:rsidRPr="00B27772" w:rsidRDefault="005B4780" w:rsidP="008565FA">
      <w:pPr>
        <w:pStyle w:val="BodyText"/>
      </w:pPr>
      <w:r w:rsidRPr="00B27772">
        <w:t xml:space="preserve">Based on the sign of the velocity for each face, define C, D, and U nodes (center, downstream, and upstream) corresponding for positive flow to </w:t>
      </w:r>
      <w:proofErr w:type="spellStart"/>
      <w:r w:rsidRPr="00B27772">
        <w:t>i</w:t>
      </w:r>
      <w:proofErr w:type="spellEnd"/>
      <w:r w:rsidRPr="00B27772">
        <w:t>, i+1, and i-1, respectively.</w:t>
      </w:r>
    </w:p>
    <w:p w14:paraId="2F33E568" w14:textId="77777777" w:rsidR="005B4780" w:rsidRPr="00B27772" w:rsidRDefault="005B4780" w:rsidP="008565FA">
      <w:pPr>
        <w:pStyle w:val="BodyText"/>
      </w:pPr>
      <w:r w:rsidRPr="00B27772">
        <w:t>Compute DEL and CURV, where</w:t>
      </w:r>
      <w:r w:rsidR="00FF3A8A">
        <w:t xml:space="preserve"> </w:t>
      </w:r>
      <m:oMath>
        <m:r>
          <w:rPr>
            <w:rFonts w:ascii="Cambria Math" w:hAnsi="Cambria Math"/>
          </w:rPr>
          <m:t>DEL</m:t>
        </m:r>
        <m:r>
          <m:rPr>
            <m:sty m:val="p"/>
          </m:rPr>
          <w:rPr>
            <w:rFonts w:ascii="Cambria Math" w:hAnsi="Cambria Math"/>
          </w:rPr>
          <m:t>=</m:t>
        </m:r>
        <m:sSubSup>
          <m:sSubSupPr>
            <m:ctrlPr>
              <w:rPr>
                <w:rFonts w:ascii="Cambria Math" w:hAnsi="Cambria Math"/>
              </w:rPr>
            </m:ctrlPr>
          </m:sSubSupPr>
          <m:e>
            <m:r>
              <w:rPr>
                <w:rFonts w:ascii="Cambria Math" w:hAnsi="Cambria Math"/>
              </w:rPr>
              <m:t>Φ</m:t>
            </m:r>
          </m:e>
          <m:sub>
            <m:r>
              <w:rPr>
                <w:rFonts w:ascii="Cambria Math" w:hAnsi="Cambria Math"/>
              </w:rPr>
              <m:t>i</m:t>
            </m:r>
            <m:r>
              <m:rPr>
                <m:sty m:val="p"/>
              </m:rPr>
              <w:rPr>
                <w:rFonts w:ascii="Cambria Math" w:hAnsi="Cambria Math"/>
              </w:rPr>
              <m:t>+1</m:t>
            </m:r>
          </m:sub>
          <m:sup>
            <m:r>
              <w:rPr>
                <w:rFonts w:ascii="Cambria Math" w:hAnsi="Cambria Math"/>
              </w:rPr>
              <m:t>n</m:t>
            </m:r>
          </m:sup>
        </m:sSubSup>
        <m:r>
          <m:rPr>
            <m:sty m:val="p"/>
          </m:rPr>
          <w:rPr>
            <w:rFonts w:ascii="Cambria Math" w:hAnsi="Cambria Math"/>
          </w:rPr>
          <m:t>-</m:t>
        </m:r>
        <m:sSubSup>
          <m:sSubSupPr>
            <m:ctrlPr>
              <w:rPr>
                <w:rFonts w:ascii="Cambria Math" w:hAnsi="Cambria Math"/>
              </w:rPr>
            </m:ctrlPr>
          </m:sSubSupPr>
          <m:e>
            <m:r>
              <w:rPr>
                <w:rFonts w:ascii="Cambria Math" w:hAnsi="Cambria Math"/>
              </w:rPr>
              <m:t>Φ</m:t>
            </m:r>
          </m:e>
          <m:sub>
            <m:r>
              <w:rPr>
                <w:rFonts w:ascii="Cambria Math" w:hAnsi="Cambria Math"/>
              </w:rPr>
              <m:t>i</m:t>
            </m:r>
          </m:sub>
          <m:sup>
            <m:r>
              <w:rPr>
                <w:rFonts w:ascii="Cambria Math" w:hAnsi="Cambria Math"/>
              </w:rPr>
              <m:t>n</m:t>
            </m:r>
          </m:sup>
        </m:sSubSup>
      </m:oMath>
      <w:r w:rsidRPr="00B27772">
        <w:t xml:space="preserve"> and </w:t>
      </w:r>
      <m:oMath>
        <m:r>
          <w:rPr>
            <w:rFonts w:ascii="Cambria Math" w:hAnsi="Cambria Math"/>
          </w:rPr>
          <m:t>CURV</m:t>
        </m:r>
        <m:r>
          <m:rPr>
            <m:sty m:val="p"/>
          </m:rPr>
          <w:rPr>
            <w:rFonts w:ascii="Cambria Math" w:hAnsi="Cambria Math"/>
          </w:rPr>
          <m:t>=</m:t>
        </m:r>
        <m:sSubSup>
          <m:sSubSupPr>
            <m:ctrlPr>
              <w:rPr>
                <w:rFonts w:ascii="Cambria Math" w:hAnsi="Cambria Math"/>
              </w:rPr>
            </m:ctrlPr>
          </m:sSubSupPr>
          <m:e>
            <m:r>
              <w:rPr>
                <w:rFonts w:ascii="Cambria Math" w:hAnsi="Cambria Math"/>
              </w:rPr>
              <m:t>Φ</m:t>
            </m:r>
          </m:e>
          <m:sub>
            <m:r>
              <w:rPr>
                <w:rFonts w:ascii="Cambria Math" w:hAnsi="Cambria Math"/>
              </w:rPr>
              <m:t>i</m:t>
            </m:r>
            <m:r>
              <m:rPr>
                <m:sty m:val="p"/>
              </m:rPr>
              <w:rPr>
                <w:rFonts w:ascii="Cambria Math" w:hAnsi="Cambria Math"/>
              </w:rPr>
              <m:t>+1</m:t>
            </m:r>
          </m:sub>
          <m:sup>
            <m:r>
              <w:rPr>
                <w:rFonts w:ascii="Cambria Math" w:hAnsi="Cambria Math"/>
              </w:rPr>
              <m:t>n</m:t>
            </m:r>
          </m:sup>
        </m:sSubSup>
        <m:r>
          <m:rPr>
            <m:sty m:val="p"/>
          </m:rPr>
          <w:rPr>
            <w:rFonts w:ascii="Cambria Math" w:hAnsi="Cambria Math"/>
          </w:rPr>
          <m:t>-2</m:t>
        </m:r>
        <m:sSubSup>
          <m:sSubSupPr>
            <m:ctrlPr>
              <w:rPr>
                <w:rFonts w:ascii="Cambria Math" w:hAnsi="Cambria Math"/>
              </w:rPr>
            </m:ctrlPr>
          </m:sSubSupPr>
          <m:e>
            <m:r>
              <w:rPr>
                <w:rFonts w:ascii="Cambria Math" w:hAnsi="Cambria Math"/>
              </w:rPr>
              <m:t>Φ</m:t>
            </m:r>
          </m:e>
          <m:sub>
            <m:r>
              <w:rPr>
                <w:rFonts w:ascii="Cambria Math" w:hAnsi="Cambria Math"/>
              </w:rPr>
              <m:t>i</m:t>
            </m:r>
          </m:sub>
          <m:sup>
            <m:r>
              <w:rPr>
                <w:rFonts w:ascii="Cambria Math" w:hAnsi="Cambria Math"/>
              </w:rPr>
              <m:t>n</m:t>
            </m:r>
          </m:sup>
        </m:sSubSup>
        <m:r>
          <m:rPr>
            <m:sty m:val="p"/>
          </m:rPr>
          <w:rPr>
            <w:rFonts w:ascii="Cambria Math" w:hAnsi="Cambria Math"/>
          </w:rPr>
          <m:t>+</m:t>
        </m:r>
        <m:sSubSup>
          <m:sSubSupPr>
            <m:ctrlPr>
              <w:rPr>
                <w:rFonts w:ascii="Cambria Math" w:hAnsi="Cambria Math"/>
              </w:rPr>
            </m:ctrlPr>
          </m:sSubSupPr>
          <m:e>
            <m:r>
              <w:rPr>
                <w:rFonts w:ascii="Cambria Math" w:hAnsi="Cambria Math"/>
              </w:rPr>
              <m:t>Φ</m:t>
            </m:r>
          </m:e>
          <m:sub>
            <m:r>
              <w:rPr>
                <w:rFonts w:ascii="Cambria Math" w:hAnsi="Cambria Math"/>
              </w:rPr>
              <m:t>i</m:t>
            </m:r>
            <m:r>
              <m:rPr>
                <m:sty m:val="p"/>
              </m:rPr>
              <w:rPr>
                <w:rFonts w:ascii="Cambria Math" w:hAnsi="Cambria Math"/>
              </w:rPr>
              <m:t>-1</m:t>
            </m:r>
          </m:sub>
          <m:sup>
            <m:r>
              <w:rPr>
                <w:rFonts w:ascii="Cambria Math" w:hAnsi="Cambria Math"/>
              </w:rPr>
              <m:t>n</m:t>
            </m:r>
          </m:sup>
        </m:sSubSup>
      </m:oMath>
    </w:p>
    <w:p w14:paraId="74F492AE" w14:textId="6A61DF57" w:rsidR="005B4780" w:rsidRPr="00B27772" w:rsidRDefault="005B4780" w:rsidP="008565FA">
      <w:pPr>
        <w:pStyle w:val="BodyText2"/>
        <w:numPr>
          <w:ilvl w:val="1"/>
          <w:numId w:val="42"/>
        </w:numPr>
      </w:pPr>
      <w:r w:rsidRPr="00B27772">
        <w:t xml:space="preserve">If </w:t>
      </w:r>
      <m:oMath>
        <m:d>
          <m:dPr>
            <m:begChr m:val="|"/>
            <m:endChr m:val="|"/>
            <m:ctrlPr>
              <w:rPr>
                <w:rFonts w:ascii="Cambria Math" w:hAnsi="Cambria Math"/>
                <w:i/>
              </w:rPr>
            </m:ctrlPr>
          </m:dPr>
          <m:e>
            <m:r>
              <w:rPr>
                <w:rFonts w:ascii="Cambria Math"/>
              </w:rPr>
              <m:t>CURV</m:t>
            </m:r>
          </m:e>
        </m:d>
        <m:r>
          <w:rPr>
            <w:rFonts w:ascii="Cambria Math"/>
          </w:rPr>
          <m:t>≤</m:t>
        </m:r>
        <m:r>
          <w:rPr>
            <w:rFonts w:ascii="Cambria Math"/>
          </w:rPr>
          <m:t>0.6</m:t>
        </m:r>
        <m:d>
          <m:dPr>
            <m:begChr m:val="|"/>
            <m:endChr m:val="|"/>
            <m:ctrlPr>
              <w:rPr>
                <w:rFonts w:ascii="Cambria Math" w:hAnsi="Cambria Math"/>
                <w:i/>
              </w:rPr>
            </m:ctrlPr>
          </m:dPr>
          <m:e>
            <m:r>
              <w:rPr>
                <w:rFonts w:ascii="Cambria Math"/>
              </w:rPr>
              <m:t>DEL</m:t>
            </m:r>
          </m:e>
        </m:d>
      </m:oMath>
      <w:r w:rsidRPr="00B27772">
        <w:t xml:space="preserve">, then use the QUICKEST computed value for the face value, </w:t>
      </w:r>
      <m:oMath>
        <m:sSub>
          <m:sSubPr>
            <m:ctrlPr>
              <w:rPr>
                <w:rFonts w:ascii="Cambria Math" w:hAnsi="Cambria Math"/>
                <w:i/>
              </w:rPr>
            </m:ctrlPr>
          </m:sSubPr>
          <m:e>
            <m:r>
              <w:rPr>
                <w:rFonts w:ascii="Cambria Math"/>
              </w:rPr>
              <m:t>Φ</m:t>
            </m:r>
          </m:e>
          <m:sub>
            <m:r>
              <w:rPr>
                <w:rFonts w:ascii="Cambria Math"/>
              </w:rPr>
              <m:t>face</m:t>
            </m:r>
          </m:sub>
        </m:sSub>
      </m:oMath>
      <w:r w:rsidRPr="00B27772">
        <w:t xml:space="preserve"> (the face value is the R or L face as shown in </w:t>
      </w:r>
      <w:r w:rsidR="00FF3A8A" w:rsidRPr="008565FA">
        <w:rPr>
          <w:rStyle w:val="Figurehyperlink"/>
        </w:rPr>
        <w:fldChar w:fldCharType="begin"/>
      </w:r>
      <w:r w:rsidR="00FF3A8A" w:rsidRPr="008565FA">
        <w:rPr>
          <w:rStyle w:val="Figurehyperlink"/>
        </w:rPr>
        <w:instrText xml:space="preserve"> REF _Ref532635143 \h </w:instrText>
      </w:r>
      <w:r w:rsidR="00AB0D3B">
        <w:rPr>
          <w:rStyle w:val="Figurehyperlink"/>
        </w:rPr>
        <w:instrText xml:space="preserve"> \* MERGEFORMAT </w:instrText>
      </w:r>
      <w:r w:rsidR="00FF3A8A" w:rsidRPr="008565FA">
        <w:rPr>
          <w:rStyle w:val="Figurehyperlink"/>
        </w:rPr>
      </w:r>
      <w:r w:rsidR="00FF3A8A" w:rsidRPr="008565FA">
        <w:rPr>
          <w:rStyle w:val="Figurehyperlink"/>
        </w:rPr>
        <w:fldChar w:fldCharType="separate"/>
      </w:r>
      <w:r w:rsidR="00A95042" w:rsidRPr="008565FA">
        <w:rPr>
          <w:rStyle w:val="Figurehyperlink"/>
        </w:rPr>
        <w:t>Figure 125</w:t>
      </w:r>
      <w:r w:rsidR="00FF3A8A" w:rsidRPr="008565FA">
        <w:rPr>
          <w:rStyle w:val="Figurehyperlink"/>
        </w:rPr>
        <w:fldChar w:fldCharType="end"/>
      </w:r>
      <w:r w:rsidRPr="00B27772">
        <w:t>).</w:t>
      </w:r>
    </w:p>
    <w:p w14:paraId="65AC1D7C" w14:textId="47C2059D" w:rsidR="005B4780" w:rsidRPr="00B27772" w:rsidRDefault="005B4780" w:rsidP="008565FA">
      <w:pPr>
        <w:pStyle w:val="BodyText2"/>
        <w:numPr>
          <w:ilvl w:val="1"/>
          <w:numId w:val="42"/>
        </w:numPr>
      </w:pPr>
      <w:r w:rsidRPr="00B27772">
        <w:t xml:space="preserve">If not, and if </w:t>
      </w:r>
      <m:oMath>
        <m:d>
          <m:dPr>
            <m:begChr m:val="|"/>
            <m:endChr m:val="|"/>
            <m:ctrlPr>
              <w:rPr>
                <w:rFonts w:ascii="Cambria Math" w:hAnsi="Cambria Math"/>
              </w:rPr>
            </m:ctrlPr>
          </m:dPr>
          <m:e>
            <m:r>
              <w:rPr>
                <w:rFonts w:ascii="Cambria Math" w:hAnsi="Cambria Math"/>
              </w:rPr>
              <m:t>CURV</m:t>
            </m:r>
          </m:e>
        </m:d>
        <m:r>
          <m:rPr>
            <m:sty m:val="p"/>
          </m:rPr>
          <w:rPr>
            <w:rFonts w:ascii="Cambria Math" w:hAnsi="Cambria Math"/>
          </w:rPr>
          <m:t>≥</m:t>
        </m:r>
        <m:d>
          <m:dPr>
            <m:begChr m:val="|"/>
            <m:endChr m:val="|"/>
            <m:ctrlPr>
              <w:rPr>
                <w:rFonts w:ascii="Cambria Math" w:hAnsi="Cambria Math"/>
              </w:rPr>
            </m:ctrlPr>
          </m:dPr>
          <m:e>
            <m:r>
              <w:rPr>
                <w:rFonts w:ascii="Cambria Math" w:hAnsi="Cambria Math"/>
              </w:rPr>
              <m:t>DEL</m:t>
            </m:r>
          </m:e>
        </m:d>
      </m:oMath>
      <w:r w:rsidRPr="00B27772">
        <w:t xml:space="preserve">, then set </w:t>
      </w:r>
      <m:oMath>
        <m:sSub>
          <m:sSubPr>
            <m:ctrlPr>
              <w:rPr>
                <w:rFonts w:ascii="Cambria Math" w:hAnsi="Cambria Math"/>
              </w:rPr>
            </m:ctrlPr>
          </m:sSubPr>
          <m:e>
            <m:r>
              <w:rPr>
                <w:rFonts w:ascii="Cambria Math" w:hAnsi="Cambria Math"/>
              </w:rPr>
              <m:t>Φ</m:t>
            </m:r>
          </m:e>
          <m:sub>
            <m:r>
              <w:rPr>
                <w:rFonts w:ascii="Cambria Math" w:hAnsi="Cambria Math"/>
              </w:rPr>
              <m:t>face</m:t>
            </m:r>
          </m:sub>
        </m:sSub>
        <m:r>
          <m:rPr>
            <m:sty m:val="p"/>
          </m:rPr>
          <w:rPr>
            <w:rFonts w:ascii="Cambria Math" w:hAnsi="Cambria Math"/>
          </w:rPr>
          <m:t>=</m:t>
        </m:r>
        <m:sSubSup>
          <m:sSubSupPr>
            <m:ctrlPr>
              <w:rPr>
                <w:rFonts w:ascii="Cambria Math" w:hAnsi="Cambria Math"/>
              </w:rPr>
            </m:ctrlPr>
          </m:sSubSupPr>
          <m:e>
            <m:r>
              <w:rPr>
                <w:rFonts w:ascii="Cambria Math" w:hAnsi="Cambria Math"/>
              </w:rPr>
              <m:t>Φ</m:t>
            </m:r>
          </m:e>
          <m:sub>
            <m:r>
              <w:rPr>
                <w:rFonts w:ascii="Cambria Math" w:hAnsi="Cambria Math"/>
              </w:rPr>
              <m:t>i</m:t>
            </m:r>
          </m:sub>
          <m:sup>
            <m:r>
              <w:rPr>
                <w:rFonts w:ascii="Cambria Math" w:hAnsi="Cambria Math"/>
              </w:rPr>
              <m:t>n</m:t>
            </m:r>
          </m:sup>
        </m:sSubSup>
      </m:oMath>
    </w:p>
    <w:p w14:paraId="16F41D0E" w14:textId="795E3F48" w:rsidR="005B4780" w:rsidRPr="00B27772" w:rsidRDefault="005B4780" w:rsidP="008565FA">
      <w:pPr>
        <w:pStyle w:val="BodyText2"/>
        <w:numPr>
          <w:ilvl w:val="1"/>
          <w:numId w:val="42"/>
        </w:numPr>
      </w:pPr>
      <w:r w:rsidRPr="00B27772">
        <w:t xml:space="preserve">If not, and DEL&gt;0, limit </w:t>
      </w:r>
      <m:oMath>
        <m:sSub>
          <m:sSubPr>
            <m:ctrlPr>
              <w:rPr>
                <w:rFonts w:ascii="Cambria Math" w:hAnsi="Cambria Math"/>
                <w:i/>
              </w:rPr>
            </m:ctrlPr>
          </m:sSubPr>
          <m:e>
            <m:r>
              <w:rPr>
                <w:rFonts w:ascii="Cambria Math"/>
              </w:rPr>
              <m:t>Φ</m:t>
            </m:r>
          </m:e>
          <m:sub>
            <m:r>
              <w:rPr>
                <w:rFonts w:ascii="Cambria Math"/>
              </w:rPr>
              <m:t>face</m:t>
            </m:r>
          </m:sub>
        </m:sSub>
      </m:oMath>
      <w:r w:rsidRPr="00B27772">
        <w:t xml:space="preserve"> by </w:t>
      </w:r>
      <m:oMath>
        <m:sSubSup>
          <m:sSubSupPr>
            <m:ctrlPr>
              <w:rPr>
                <w:rFonts w:ascii="Cambria Math" w:hAnsi="Cambria Math"/>
                <w:i/>
              </w:rPr>
            </m:ctrlPr>
          </m:sSubSupPr>
          <m:e>
            <m:r>
              <w:rPr>
                <w:rFonts w:ascii="Cambria Math"/>
              </w:rPr>
              <m:t>Φ</m:t>
            </m:r>
          </m:e>
          <m:sub>
            <m:r>
              <w:rPr>
                <w:rFonts w:ascii="Cambria Math"/>
              </w:rPr>
              <m:t>i</m:t>
            </m:r>
          </m:sub>
          <m:sup>
            <m:r>
              <w:rPr>
                <w:rFonts w:ascii="Cambria Math"/>
              </w:rPr>
              <m:t>n</m:t>
            </m:r>
          </m:sup>
        </m:sSubSup>
      </m:oMath>
      <w:r w:rsidRPr="00B27772">
        <w:t xml:space="preserve"> below, or the smaller of </w:t>
      </w:r>
    </w:p>
    <w:p w14:paraId="2E0B50FE" w14:textId="581FA339" w:rsidR="005B4780" w:rsidRPr="00B27772" w:rsidRDefault="00000000" w:rsidP="008565FA">
      <w:pPr>
        <w:pStyle w:val="BodyText2"/>
        <w:spacing w:before="120" w:after="120"/>
        <w:ind w:left="720"/>
        <w:jc w:val="center"/>
      </w:pPr>
      <m:oMath>
        <m:sSub>
          <m:sSubPr>
            <m:ctrlPr>
              <w:rPr>
                <w:rFonts w:ascii="Cambria Math" w:hAnsi="Cambria Math"/>
              </w:rPr>
            </m:ctrlPr>
          </m:sSubPr>
          <m:e>
            <m:r>
              <w:rPr>
                <w:rFonts w:ascii="Cambria Math" w:hAnsi="Cambria Math"/>
              </w:rPr>
              <m:t>Φ</m:t>
            </m:r>
          </m:e>
          <m:sub>
            <m:r>
              <w:rPr>
                <w:rFonts w:ascii="Cambria Math" w:hAnsi="Cambria Math"/>
              </w:rPr>
              <m:t>reference</m:t>
            </m:r>
          </m:sub>
        </m:sSub>
        <m:r>
          <m:rPr>
            <m:sty m:val="p"/>
          </m:rPr>
          <w:rPr>
            <w:rFonts w:ascii="Cambria Math" w:hAnsi="Cambria Math"/>
          </w:rPr>
          <m:t>=</m:t>
        </m:r>
        <m:sSubSup>
          <m:sSubSupPr>
            <m:ctrlPr>
              <w:rPr>
                <w:rFonts w:ascii="Cambria Math" w:hAnsi="Cambria Math"/>
              </w:rPr>
            </m:ctrlPr>
          </m:sSubSupPr>
          <m:e>
            <m:r>
              <w:rPr>
                <w:rFonts w:ascii="Cambria Math" w:hAnsi="Cambria Math"/>
              </w:rPr>
              <m:t>Φ</m:t>
            </m:r>
          </m:e>
          <m:sub>
            <m:r>
              <w:rPr>
                <w:rFonts w:ascii="Cambria Math" w:hAnsi="Cambria Math"/>
              </w:rPr>
              <m:t>i</m:t>
            </m:r>
            <m:r>
              <m:rPr>
                <m:sty m:val="p"/>
              </m:rPr>
              <w:rPr>
                <w:rFonts w:ascii="Cambria Math" w:hAnsi="Cambria Math"/>
              </w:rPr>
              <m:t>-1</m:t>
            </m:r>
          </m:sub>
          <m:sup>
            <m:r>
              <w:rPr>
                <w:rFonts w:ascii="Cambria Math" w:hAnsi="Cambria Math"/>
              </w:rPr>
              <m:t>n</m:t>
            </m:r>
          </m:sup>
        </m:sSubSup>
        <m:r>
          <m:rPr>
            <m:sty m:val="p"/>
          </m:rPr>
          <w:rPr>
            <w:rFonts w:ascii="Cambria Math" w:hAnsi="Cambria Math"/>
          </w:rPr>
          <m:t>+</m:t>
        </m:r>
        <m:f>
          <m:fPr>
            <m:ctrlPr>
              <w:rPr>
                <w:rFonts w:ascii="Cambria Math" w:hAnsi="Cambria Math"/>
              </w:rPr>
            </m:ctrlPr>
          </m:fPr>
          <m:num>
            <m:d>
              <m:dPr>
                <m:ctrlPr>
                  <w:rPr>
                    <w:rFonts w:ascii="Cambria Math" w:hAnsi="Cambria Math"/>
                  </w:rPr>
                </m:ctrlPr>
              </m:dPr>
              <m:e>
                <m:sSubSup>
                  <m:sSubSupPr>
                    <m:ctrlPr>
                      <w:rPr>
                        <w:rFonts w:ascii="Cambria Math" w:hAnsi="Cambria Math"/>
                      </w:rPr>
                    </m:ctrlPr>
                  </m:sSubSupPr>
                  <m:e>
                    <m:r>
                      <w:rPr>
                        <w:rFonts w:ascii="Cambria Math" w:hAnsi="Cambria Math"/>
                      </w:rPr>
                      <m:t>Φ</m:t>
                    </m:r>
                  </m:e>
                  <m:sub>
                    <m:r>
                      <w:rPr>
                        <w:rFonts w:ascii="Cambria Math" w:hAnsi="Cambria Math"/>
                      </w:rPr>
                      <m:t>i</m:t>
                    </m:r>
                  </m:sub>
                  <m:sup>
                    <m:r>
                      <w:rPr>
                        <w:rFonts w:ascii="Cambria Math" w:hAnsi="Cambria Math"/>
                      </w:rPr>
                      <m:t>n</m:t>
                    </m:r>
                  </m:sup>
                </m:sSubSup>
                <m:r>
                  <m:rPr>
                    <m:sty m:val="p"/>
                  </m:rPr>
                  <w:rPr>
                    <w:rFonts w:ascii="Cambria Math" w:hAnsi="Cambria Math"/>
                  </w:rPr>
                  <m:t>-</m:t>
                </m:r>
                <m:sSubSup>
                  <m:sSubSupPr>
                    <m:ctrlPr>
                      <w:rPr>
                        <w:rFonts w:ascii="Cambria Math" w:hAnsi="Cambria Math"/>
                      </w:rPr>
                    </m:ctrlPr>
                  </m:sSubSupPr>
                  <m:e>
                    <m:r>
                      <w:rPr>
                        <w:rFonts w:ascii="Cambria Math" w:hAnsi="Cambria Math"/>
                      </w:rPr>
                      <m:t>Φ</m:t>
                    </m:r>
                  </m:e>
                  <m:sub>
                    <m:r>
                      <w:rPr>
                        <w:rFonts w:ascii="Cambria Math" w:hAnsi="Cambria Math"/>
                      </w:rPr>
                      <m:t>i</m:t>
                    </m:r>
                    <m:r>
                      <m:rPr>
                        <m:sty m:val="p"/>
                      </m:rPr>
                      <w:rPr>
                        <w:rFonts w:ascii="Cambria Math" w:hAnsi="Cambria Math"/>
                      </w:rPr>
                      <m:t>-1</m:t>
                    </m:r>
                  </m:sub>
                  <m:sup>
                    <m:r>
                      <w:rPr>
                        <w:rFonts w:ascii="Cambria Math" w:hAnsi="Cambria Math"/>
                      </w:rPr>
                      <m:t>n</m:t>
                    </m:r>
                  </m:sup>
                </m:sSubSup>
              </m:e>
            </m:d>
          </m:num>
          <m:den>
            <m:d>
              <m:dPr>
                <m:ctrlPr>
                  <w:rPr>
                    <w:rFonts w:ascii="Cambria Math" w:hAnsi="Cambria Math"/>
                  </w:rPr>
                </m:ctrlPr>
              </m:dPr>
              <m:e>
                <m:f>
                  <m:fPr>
                    <m:ctrlPr>
                      <w:rPr>
                        <w:rFonts w:ascii="Cambria Math" w:hAnsi="Cambria Math"/>
                      </w:rPr>
                    </m:ctrlPr>
                  </m:fPr>
                  <m:num>
                    <m:r>
                      <w:rPr>
                        <w:rFonts w:ascii="Cambria Math" w:hAnsi="Cambria Math"/>
                      </w:rPr>
                      <m:t>UΔt</m:t>
                    </m:r>
                  </m:num>
                  <m:den>
                    <m:r>
                      <w:rPr>
                        <w:rFonts w:ascii="Cambria Math" w:hAnsi="Cambria Math"/>
                      </w:rPr>
                      <m:t>Δx</m:t>
                    </m:r>
                  </m:den>
                </m:f>
              </m:e>
            </m:d>
          </m:den>
        </m:f>
      </m:oMath>
      <w:r w:rsidR="005B4780" w:rsidRPr="00B27772">
        <w:t xml:space="preserve">and </w:t>
      </w:r>
      <m:oMath>
        <m:sSubSup>
          <m:sSubSupPr>
            <m:ctrlPr>
              <w:rPr>
                <w:rFonts w:ascii="Cambria Math" w:hAnsi="Cambria Math"/>
              </w:rPr>
            </m:ctrlPr>
          </m:sSubSupPr>
          <m:e>
            <m:r>
              <w:rPr>
                <w:rFonts w:ascii="Cambria Math" w:hAnsi="Cambria Math"/>
              </w:rPr>
              <m:t>Φ</m:t>
            </m:r>
          </m:e>
          <m:sub>
            <m:r>
              <w:rPr>
                <w:rFonts w:ascii="Cambria Math" w:hAnsi="Cambria Math"/>
              </w:rPr>
              <m:t>i</m:t>
            </m:r>
            <m:r>
              <m:rPr>
                <m:sty m:val="p"/>
              </m:rPr>
              <w:rPr>
                <w:rFonts w:ascii="Cambria Math" w:hAnsi="Cambria Math"/>
              </w:rPr>
              <m:t>+1</m:t>
            </m:r>
          </m:sub>
          <m:sup>
            <m:r>
              <w:rPr>
                <w:rFonts w:ascii="Cambria Math" w:hAnsi="Cambria Math"/>
              </w:rPr>
              <m:t>n</m:t>
            </m:r>
          </m:sup>
        </m:sSubSup>
      </m:oMath>
    </w:p>
    <w:p w14:paraId="3A8ECF9B" w14:textId="5CF82040" w:rsidR="005B4780" w:rsidRPr="00B27772" w:rsidRDefault="005B4780" w:rsidP="008565FA">
      <w:pPr>
        <w:pStyle w:val="BodyText2"/>
        <w:numPr>
          <w:ilvl w:val="1"/>
          <w:numId w:val="42"/>
        </w:numPr>
      </w:pPr>
      <w:r w:rsidRPr="00B27772">
        <w:t xml:space="preserve">If not, and DEL&lt;0, limit </w:t>
      </w:r>
      <m:oMath>
        <m:sSub>
          <m:sSubPr>
            <m:ctrlPr>
              <w:rPr>
                <w:rFonts w:ascii="Cambria Math" w:hAnsi="Cambria Math"/>
              </w:rPr>
            </m:ctrlPr>
          </m:sSubPr>
          <m:e>
            <m:r>
              <w:rPr>
                <w:rFonts w:ascii="Cambria Math" w:hAnsi="Cambria Math"/>
              </w:rPr>
              <m:t>Φ</m:t>
            </m:r>
          </m:e>
          <m:sub>
            <m:r>
              <w:rPr>
                <w:rFonts w:ascii="Cambria Math" w:hAnsi="Cambria Math"/>
              </w:rPr>
              <m:t>face</m:t>
            </m:r>
          </m:sub>
        </m:sSub>
      </m:oMath>
      <w:r w:rsidRPr="00B27772">
        <w:t xml:space="preserve"> by </w:t>
      </w:r>
      <m:oMath>
        <m:sSubSup>
          <m:sSubSupPr>
            <m:ctrlPr>
              <w:rPr>
                <w:rFonts w:ascii="Cambria Math" w:hAnsi="Cambria Math"/>
              </w:rPr>
            </m:ctrlPr>
          </m:sSubSupPr>
          <m:e>
            <m:r>
              <w:rPr>
                <w:rFonts w:ascii="Cambria Math" w:hAnsi="Cambria Math"/>
              </w:rPr>
              <m:t>Φ</m:t>
            </m:r>
          </m:e>
          <m:sub>
            <m:r>
              <w:rPr>
                <w:rFonts w:ascii="Cambria Math" w:hAnsi="Cambria Math"/>
              </w:rPr>
              <m:t>i</m:t>
            </m:r>
          </m:sub>
          <m:sup>
            <m:r>
              <w:rPr>
                <w:rFonts w:ascii="Cambria Math" w:hAnsi="Cambria Math"/>
              </w:rPr>
              <m:t>n</m:t>
            </m:r>
          </m:sup>
        </m:sSubSup>
      </m:oMath>
      <w:r w:rsidRPr="00B27772">
        <w:t xml:space="preserve">, or the larger of </w:t>
      </w:r>
      <m:oMath>
        <m:sSub>
          <m:sSubPr>
            <m:ctrlPr>
              <w:rPr>
                <w:rFonts w:ascii="Cambria Math" w:hAnsi="Cambria Math"/>
              </w:rPr>
            </m:ctrlPr>
          </m:sSubPr>
          <m:e>
            <m:r>
              <w:rPr>
                <w:rFonts w:ascii="Cambria Math" w:hAnsi="Cambria Math"/>
              </w:rPr>
              <m:t>Φ</m:t>
            </m:r>
          </m:e>
          <m:sub>
            <m:r>
              <w:rPr>
                <w:rFonts w:ascii="Cambria Math" w:hAnsi="Cambria Math"/>
              </w:rPr>
              <m:t>reference</m:t>
            </m:r>
          </m:sub>
        </m:sSub>
        <m:r>
          <m:rPr>
            <m:sty m:val="p"/>
          </m:rPr>
          <w:rPr>
            <w:rFonts w:ascii="Cambria Math" w:hAnsi="Cambria Math"/>
          </w:rPr>
          <m:t>=</m:t>
        </m:r>
        <m:sSubSup>
          <m:sSubSupPr>
            <m:ctrlPr>
              <w:rPr>
                <w:rFonts w:ascii="Cambria Math" w:hAnsi="Cambria Math"/>
              </w:rPr>
            </m:ctrlPr>
          </m:sSubSupPr>
          <m:e>
            <m:r>
              <w:rPr>
                <w:rFonts w:ascii="Cambria Math" w:hAnsi="Cambria Math"/>
              </w:rPr>
              <m:t>Φ</m:t>
            </m:r>
          </m:e>
          <m:sub>
            <m:r>
              <w:rPr>
                <w:rFonts w:ascii="Cambria Math" w:hAnsi="Cambria Math"/>
              </w:rPr>
              <m:t>i</m:t>
            </m:r>
            <m:r>
              <m:rPr>
                <m:sty m:val="p"/>
              </m:rPr>
              <w:rPr>
                <w:rFonts w:ascii="Cambria Math" w:hAnsi="Cambria Math"/>
              </w:rPr>
              <m:t>-1</m:t>
            </m:r>
          </m:sub>
          <m:sup>
            <m:r>
              <w:rPr>
                <w:rFonts w:ascii="Cambria Math" w:hAnsi="Cambria Math"/>
              </w:rPr>
              <m:t>n</m:t>
            </m:r>
          </m:sup>
        </m:sSubSup>
        <m:r>
          <m:rPr>
            <m:sty m:val="p"/>
          </m:rPr>
          <w:rPr>
            <w:rFonts w:ascii="Cambria Math" w:hAnsi="Cambria Math"/>
          </w:rPr>
          <m:t>+</m:t>
        </m:r>
        <m:f>
          <m:fPr>
            <m:ctrlPr>
              <w:rPr>
                <w:rFonts w:ascii="Cambria Math" w:hAnsi="Cambria Math"/>
              </w:rPr>
            </m:ctrlPr>
          </m:fPr>
          <m:num>
            <m:d>
              <m:dPr>
                <m:ctrlPr>
                  <w:rPr>
                    <w:rFonts w:ascii="Cambria Math" w:hAnsi="Cambria Math"/>
                  </w:rPr>
                </m:ctrlPr>
              </m:dPr>
              <m:e>
                <m:sSubSup>
                  <m:sSubSupPr>
                    <m:ctrlPr>
                      <w:rPr>
                        <w:rFonts w:ascii="Cambria Math" w:hAnsi="Cambria Math"/>
                      </w:rPr>
                    </m:ctrlPr>
                  </m:sSubSupPr>
                  <m:e>
                    <m:r>
                      <w:rPr>
                        <w:rFonts w:ascii="Cambria Math" w:hAnsi="Cambria Math"/>
                      </w:rPr>
                      <m:t>Φ</m:t>
                    </m:r>
                  </m:e>
                  <m:sub>
                    <m:r>
                      <w:rPr>
                        <w:rFonts w:ascii="Cambria Math" w:hAnsi="Cambria Math"/>
                      </w:rPr>
                      <m:t>i</m:t>
                    </m:r>
                  </m:sub>
                  <m:sup>
                    <m:r>
                      <w:rPr>
                        <w:rFonts w:ascii="Cambria Math" w:hAnsi="Cambria Math"/>
                      </w:rPr>
                      <m:t>n</m:t>
                    </m:r>
                  </m:sup>
                </m:sSubSup>
                <m:r>
                  <m:rPr>
                    <m:sty m:val="p"/>
                  </m:rPr>
                  <w:rPr>
                    <w:rFonts w:ascii="Cambria Math" w:hAnsi="Cambria Math"/>
                  </w:rPr>
                  <m:t>-</m:t>
                </m:r>
                <m:sSubSup>
                  <m:sSubSupPr>
                    <m:ctrlPr>
                      <w:rPr>
                        <w:rFonts w:ascii="Cambria Math" w:hAnsi="Cambria Math"/>
                      </w:rPr>
                    </m:ctrlPr>
                  </m:sSubSupPr>
                  <m:e>
                    <m:r>
                      <w:rPr>
                        <w:rFonts w:ascii="Cambria Math" w:hAnsi="Cambria Math"/>
                      </w:rPr>
                      <m:t>Φ</m:t>
                    </m:r>
                  </m:e>
                  <m:sub>
                    <m:r>
                      <w:rPr>
                        <w:rFonts w:ascii="Cambria Math" w:hAnsi="Cambria Math"/>
                      </w:rPr>
                      <m:t>i</m:t>
                    </m:r>
                    <m:r>
                      <m:rPr>
                        <m:sty m:val="p"/>
                      </m:rPr>
                      <w:rPr>
                        <w:rFonts w:ascii="Cambria Math" w:hAnsi="Cambria Math"/>
                      </w:rPr>
                      <m:t>-1</m:t>
                    </m:r>
                  </m:sub>
                  <m:sup>
                    <m:r>
                      <w:rPr>
                        <w:rFonts w:ascii="Cambria Math" w:hAnsi="Cambria Math"/>
                      </w:rPr>
                      <m:t>n</m:t>
                    </m:r>
                  </m:sup>
                </m:sSubSup>
              </m:e>
            </m:d>
          </m:num>
          <m:den>
            <m:d>
              <m:dPr>
                <m:ctrlPr>
                  <w:rPr>
                    <w:rFonts w:ascii="Cambria Math" w:hAnsi="Cambria Math"/>
                  </w:rPr>
                </m:ctrlPr>
              </m:dPr>
              <m:e>
                <m:f>
                  <m:fPr>
                    <m:ctrlPr>
                      <w:rPr>
                        <w:rFonts w:ascii="Cambria Math" w:hAnsi="Cambria Math"/>
                      </w:rPr>
                    </m:ctrlPr>
                  </m:fPr>
                  <m:num>
                    <m:r>
                      <w:rPr>
                        <w:rFonts w:ascii="Cambria Math" w:hAnsi="Cambria Math"/>
                      </w:rPr>
                      <m:t>UΔt</m:t>
                    </m:r>
                  </m:num>
                  <m:den>
                    <m:r>
                      <w:rPr>
                        <w:rFonts w:ascii="Cambria Math" w:hAnsi="Cambria Math"/>
                      </w:rPr>
                      <m:t>Δx</m:t>
                    </m:r>
                  </m:den>
                </m:f>
              </m:e>
            </m:d>
          </m:den>
        </m:f>
      </m:oMath>
      <w:r w:rsidRPr="00B27772">
        <w:t xml:space="preserve"> and</w:t>
      </w:r>
      <w:r w:rsidR="00FF3A8A">
        <w:t xml:space="preserve"> </w:t>
      </w:r>
      <m:oMath>
        <m:sSubSup>
          <m:sSubSupPr>
            <m:ctrlPr>
              <w:rPr>
                <w:rFonts w:ascii="Cambria Math" w:hAnsi="Cambria Math"/>
              </w:rPr>
            </m:ctrlPr>
          </m:sSubSupPr>
          <m:e>
            <m:r>
              <w:rPr>
                <w:rFonts w:ascii="Cambria Math" w:hAnsi="Cambria Math"/>
              </w:rPr>
              <m:t>Φ</m:t>
            </m:r>
          </m:e>
          <m:sub>
            <m:r>
              <w:rPr>
                <w:rFonts w:ascii="Cambria Math" w:hAnsi="Cambria Math"/>
              </w:rPr>
              <m:t>i</m:t>
            </m:r>
            <m:r>
              <m:rPr>
                <m:sty m:val="p"/>
              </m:rPr>
              <w:rPr>
                <w:rFonts w:ascii="Cambria Math" w:hAnsi="Cambria Math"/>
              </w:rPr>
              <m:t>+1</m:t>
            </m:r>
          </m:sub>
          <m:sup>
            <m:r>
              <w:rPr>
                <w:rFonts w:ascii="Cambria Math" w:hAnsi="Cambria Math"/>
              </w:rPr>
              <m:t>n</m:t>
            </m:r>
          </m:sup>
        </m:sSubSup>
      </m:oMath>
    </w:p>
    <w:p w14:paraId="13BF4B0D" w14:textId="4EFC7B77" w:rsidR="005B4780" w:rsidRPr="00B27772" w:rsidRDefault="005B4780" w:rsidP="008565FA">
      <w:pPr>
        <w:pStyle w:val="BodyText"/>
        <w:numPr>
          <w:ilvl w:val="1"/>
          <w:numId w:val="42"/>
        </w:numPr>
      </w:pPr>
      <w:r w:rsidRPr="00B27772">
        <w:t xml:space="preserve">Once all face values are determined, use </w:t>
      </w:r>
      <w:r w:rsidRPr="00127D1D">
        <w:rPr>
          <w:b/>
          <w:bCs/>
        </w:rPr>
        <w:t>Equation 123</w:t>
      </w:r>
      <w:r w:rsidRPr="00B27772">
        <w:t xml:space="preserve"> to obtain the solution.</w:t>
      </w:r>
    </w:p>
    <w:p w14:paraId="2CAEDEC2" w14:textId="2DC484F7" w:rsidR="005B4780" w:rsidRPr="00B27772" w:rsidRDefault="005B4780" w:rsidP="00B6554A">
      <w:pPr>
        <w:pStyle w:val="BodyText"/>
      </w:pPr>
      <w:r w:rsidRPr="00B27772">
        <w:t xml:space="preserve">The procedure outlined above is based on unidirectional and uniform magnitude velocity and segment widths.  If the velocity regime and widths are variable, then the following procedure is followed in order to maintain a monotonic solution.  Consider the following limitations based on definitions shown in </w:t>
      </w:r>
      <w:r w:rsidRPr="00B27772">
        <w:fldChar w:fldCharType="begin"/>
      </w:r>
      <w:r w:rsidRPr="00B27772">
        <w:instrText xml:space="preserve"> REF _Ref532635143 \h  \* MERGEFORMAT </w:instrText>
      </w:r>
      <w:r w:rsidRPr="00B27772">
        <w:fldChar w:fldCharType="separate"/>
      </w:r>
      <w:r w:rsidR="00A95042" w:rsidRPr="00A95042">
        <w:rPr>
          <w:rStyle w:val="Figurehyperlink"/>
        </w:rPr>
        <w:t>Figure 125</w:t>
      </w:r>
      <w:r w:rsidRPr="00B27772">
        <w:fldChar w:fldCharType="end"/>
      </w:r>
      <w:r w:rsidRPr="00B27772">
        <w:t>.</w:t>
      </w:r>
    </w:p>
    <w:bookmarkStart w:id="950" w:name="_Ref8721057"/>
    <w:bookmarkStart w:id="951" w:name="_Toc523896617"/>
    <w:bookmarkStart w:id="952" w:name="_Ref9825738"/>
    <w:p w14:paraId="4BA47252" w14:textId="77777777" w:rsidR="005B4780" w:rsidRPr="00B7030B" w:rsidRDefault="00E108E0" w:rsidP="00B6554A">
      <w:pPr>
        <w:pStyle w:val="Figurecaption"/>
      </w:pPr>
      <w:r w:rsidRPr="0040130E">
        <w:rPr>
          <w:noProof/>
        </w:rPr>
        <w:object w:dxaOrig="5745" w:dyaOrig="2955" w14:anchorId="312972FC">
          <v:shape id="_x0000_i1032" type="#_x0000_t75" alt="" style="width:322.1pt;height:140.85pt;mso-width-percent:0;mso-height-percent:0;mso-width-percent:0;mso-height-percent:0" o:ole="" fillcolor="window">
            <v:imagedata r:id="rId627" o:title=""/>
          </v:shape>
          <o:OLEObject Type="Embed" ProgID="Word.Picture.8" ShapeID="_x0000_i1032" DrawAspect="Content" ObjectID="_1721314955" r:id="rId628"/>
        </w:object>
      </w:r>
    </w:p>
    <w:p w14:paraId="7EC29651" w14:textId="00C14B8C" w:rsidR="005B4780" w:rsidRPr="00B27772" w:rsidRDefault="005B4780" w:rsidP="00B6554A">
      <w:pPr>
        <w:pStyle w:val="Figurecaption"/>
      </w:pPr>
      <w:bookmarkStart w:id="953" w:name="_Ref532635143"/>
      <w:bookmarkStart w:id="954" w:name="_Toc48573837"/>
      <w:bookmarkEnd w:id="950"/>
      <w:r w:rsidRPr="00B27772">
        <w:t xml:space="preserve">Figure </w:t>
      </w:r>
      <w:r w:rsidR="00000000">
        <w:fldChar w:fldCharType="begin"/>
      </w:r>
      <w:r w:rsidR="00000000">
        <w:instrText xml:space="preserve"> SEQ Figure \* ARABIC </w:instrText>
      </w:r>
      <w:r w:rsidR="00000000">
        <w:fldChar w:fldCharType="separate"/>
      </w:r>
      <w:r w:rsidR="00A95042">
        <w:rPr>
          <w:noProof/>
        </w:rPr>
        <w:t>125</w:t>
      </w:r>
      <w:r w:rsidR="00000000">
        <w:rPr>
          <w:noProof/>
        </w:rPr>
        <w:fldChar w:fldCharType="end"/>
      </w:r>
      <w:bookmarkEnd w:id="953"/>
      <w:r w:rsidRPr="00B27772">
        <w:rPr>
          <w:bCs/>
        </w:rPr>
        <w:t xml:space="preserve">.  </w:t>
      </w:r>
      <w:r w:rsidRPr="00B27772">
        <w:t xml:space="preserve"> Definition sketch for variable velocity.</w:t>
      </w:r>
      <w:bookmarkEnd w:id="951"/>
      <w:bookmarkEnd w:id="952"/>
      <w:bookmarkEnd w:id="954"/>
    </w:p>
    <w:p w14:paraId="0A0D9C29" w14:textId="331A17B1" w:rsidR="005B4780" w:rsidRPr="00B27772" w:rsidRDefault="005B4780" w:rsidP="008565FA">
      <w:pPr>
        <w:pStyle w:val="where"/>
      </w:pPr>
      <w:r>
        <w:t>W</w:t>
      </w:r>
      <w:r w:rsidRPr="00B27772">
        <w:t>here</w:t>
      </w:r>
      <w:r>
        <w:t xml:space="preserve"> (in </w:t>
      </w:r>
      <w:r w:rsidRPr="00B27772">
        <w:fldChar w:fldCharType="begin"/>
      </w:r>
      <w:r w:rsidRPr="00B27772">
        <w:instrText xml:space="preserve"> REF _Ref532635143 \h  \* MERGEFORMAT </w:instrText>
      </w:r>
      <w:r w:rsidRPr="00B27772">
        <w:fldChar w:fldCharType="separate"/>
      </w:r>
      <w:r w:rsidR="00A95042" w:rsidRPr="00A95042">
        <w:rPr>
          <w:rStyle w:val="Figurehyperlink"/>
        </w:rPr>
        <w:t>Figure 125</w:t>
      </w:r>
      <w:r w:rsidRPr="00B27772">
        <w:fldChar w:fldCharType="end"/>
      </w:r>
      <w:r>
        <w:t>)</w:t>
      </w:r>
      <w:r w:rsidRPr="00B27772">
        <w:t>:</w:t>
      </w:r>
    </w:p>
    <w:p w14:paraId="472C98C0" w14:textId="77777777" w:rsidR="005B4780" w:rsidRPr="00B27772" w:rsidRDefault="005B4780" w:rsidP="00B6554A">
      <w:pPr>
        <w:pStyle w:val="variabledefinitionChar"/>
      </w:pPr>
      <w:r w:rsidRPr="00B27772">
        <w:lastRenderedPageBreak/>
        <w:tab/>
        <w:t>Ф</w:t>
      </w:r>
      <w:r w:rsidRPr="00B27772">
        <w:rPr>
          <w:vertAlign w:val="subscript"/>
        </w:rPr>
        <w:t>i-1</w:t>
      </w:r>
      <w:r w:rsidRPr="00B27772">
        <w:tab/>
        <w:t>=</w:t>
      </w:r>
      <w:r w:rsidRPr="00B27772">
        <w:tab/>
        <w:t>upstream concentration</w:t>
      </w:r>
    </w:p>
    <w:p w14:paraId="14ECDF03" w14:textId="77777777" w:rsidR="005B4780" w:rsidRPr="00B27772" w:rsidRDefault="005B4780" w:rsidP="00B6554A">
      <w:pPr>
        <w:pStyle w:val="variabledefinitionChar"/>
      </w:pPr>
      <w:r w:rsidRPr="00B27772">
        <w:tab/>
      </w:r>
      <w:proofErr w:type="spellStart"/>
      <w:r w:rsidRPr="00B27772">
        <w:t>Ф</w:t>
      </w:r>
      <w:r w:rsidRPr="00B27772">
        <w:rPr>
          <w:vertAlign w:val="subscript"/>
        </w:rPr>
        <w:t>i</w:t>
      </w:r>
      <w:proofErr w:type="spellEnd"/>
      <w:r w:rsidRPr="00B27772">
        <w:tab/>
        <w:t>=</w:t>
      </w:r>
      <w:r w:rsidRPr="00B27772">
        <w:tab/>
        <w:t>center concentration</w:t>
      </w:r>
    </w:p>
    <w:p w14:paraId="5E3420B9" w14:textId="77777777" w:rsidR="005B4780" w:rsidRPr="00B27772" w:rsidRDefault="005B4780" w:rsidP="00B6554A">
      <w:pPr>
        <w:pStyle w:val="variabledefinitionChar"/>
      </w:pPr>
      <w:r w:rsidRPr="00B27772">
        <w:tab/>
        <w:t>Ф</w:t>
      </w:r>
      <w:r w:rsidRPr="00B27772">
        <w:rPr>
          <w:vertAlign w:val="subscript"/>
        </w:rPr>
        <w:t>i+1</w:t>
      </w:r>
      <w:r w:rsidRPr="00B27772">
        <w:tab/>
        <w:t>=</w:t>
      </w:r>
      <w:r w:rsidRPr="00B27772">
        <w:tab/>
        <w:t>center concentration</w:t>
      </w:r>
    </w:p>
    <w:p w14:paraId="10D8409C" w14:textId="77777777" w:rsidR="005B4780" w:rsidRPr="00B27772" w:rsidRDefault="005B4780" w:rsidP="00B6554A">
      <w:pPr>
        <w:pStyle w:val="variabledefinitionChar"/>
      </w:pPr>
      <w:r w:rsidRPr="00B27772">
        <w:tab/>
        <w:t>Ф</w:t>
      </w:r>
      <w:r w:rsidRPr="00B27772">
        <w:rPr>
          <w:vertAlign w:val="subscript"/>
        </w:rPr>
        <w:t>L</w:t>
      </w:r>
      <w:r w:rsidRPr="00B27772">
        <w:tab/>
        <w:t>=</w:t>
      </w:r>
      <w:r w:rsidRPr="00B27772">
        <w:tab/>
        <w:t xml:space="preserve">left face concentration at </w:t>
      </w:r>
      <w:proofErr w:type="spellStart"/>
      <w:r w:rsidRPr="00B27772">
        <w:t>i</w:t>
      </w:r>
      <w:proofErr w:type="spellEnd"/>
    </w:p>
    <w:p w14:paraId="53336D9F" w14:textId="77777777" w:rsidR="005B4780" w:rsidRPr="00B27772" w:rsidRDefault="005B4780" w:rsidP="00FE348E">
      <w:pPr>
        <w:pStyle w:val="variabledefinitionChar"/>
      </w:pPr>
      <w:r w:rsidRPr="00B27772">
        <w:tab/>
        <w:t>Ф</w:t>
      </w:r>
      <w:r w:rsidRPr="00B27772">
        <w:rPr>
          <w:vertAlign w:val="subscript"/>
        </w:rPr>
        <w:t>R</w:t>
      </w:r>
      <w:r w:rsidRPr="00B27772">
        <w:tab/>
        <w:t>=</w:t>
      </w:r>
      <w:r w:rsidRPr="00B27772">
        <w:tab/>
        <w:t xml:space="preserve">right face concentration at </w:t>
      </w:r>
      <w:proofErr w:type="spellStart"/>
      <w:r w:rsidRPr="00B27772">
        <w:t>i</w:t>
      </w:r>
      <w:proofErr w:type="spellEnd"/>
    </w:p>
    <w:p w14:paraId="77015B81" w14:textId="77777777" w:rsidR="005B4780" w:rsidRPr="00B27772" w:rsidRDefault="005B4780" w:rsidP="007552CD">
      <w:pPr>
        <w:pStyle w:val="variabledefinitionChar"/>
      </w:pPr>
      <w:r w:rsidRPr="00B27772">
        <w:tab/>
        <w:t>Ф</w:t>
      </w:r>
      <w:r w:rsidRPr="00B27772">
        <w:rPr>
          <w:vertAlign w:val="subscript"/>
        </w:rPr>
        <w:t>RR</w:t>
      </w:r>
      <w:r w:rsidRPr="00B27772">
        <w:tab/>
        <w:t>=</w:t>
      </w:r>
      <w:r w:rsidRPr="00B27772">
        <w:tab/>
        <w:t>right face concentration at I+1</w:t>
      </w:r>
    </w:p>
    <w:p w14:paraId="0A204F8A" w14:textId="77777777" w:rsidR="005B4780" w:rsidRPr="00B27772" w:rsidRDefault="005B4780" w:rsidP="007552CD">
      <w:pPr>
        <w:pStyle w:val="BodyText2"/>
      </w:pPr>
    </w:p>
    <w:p w14:paraId="1498155C" w14:textId="77777777" w:rsidR="005B4780" w:rsidRPr="00B27772" w:rsidRDefault="005B4780" w:rsidP="007552CD">
      <w:pPr>
        <w:pStyle w:val="BodyText"/>
      </w:pPr>
      <w:r w:rsidRPr="00B27772">
        <w:t>Assuming that U</w:t>
      </w:r>
      <w:r w:rsidRPr="00B27772">
        <w:rPr>
          <w:vertAlign w:val="subscript"/>
        </w:rPr>
        <w:t>R</w:t>
      </w:r>
      <w:r w:rsidRPr="00B27772">
        <w:t xml:space="preserve"> is positive and the concentration times width (</w:t>
      </w:r>
      <m:oMath>
        <m:r>
          <w:rPr>
            <w:rFonts w:ascii="Cambria Math"/>
          </w:rPr>
          <m:t>ΦB</m:t>
        </m:r>
      </m:oMath>
      <w:r w:rsidRPr="00B27772">
        <w:t xml:space="preserve">) increases monotonically, i.e., </w:t>
      </w:r>
      <m:oMath>
        <m:sSubSup>
          <m:sSubSupPr>
            <m:ctrlPr>
              <w:rPr>
                <w:rFonts w:ascii="Cambria Math" w:hAnsi="Cambria Math"/>
                <w:i/>
              </w:rPr>
            </m:ctrlPr>
          </m:sSubSupPr>
          <m:e>
            <m:d>
              <m:dPr>
                <m:ctrlPr>
                  <w:rPr>
                    <w:rFonts w:ascii="Cambria Math" w:hAnsi="Cambria Math"/>
                    <w:i/>
                  </w:rPr>
                </m:ctrlPr>
              </m:dPr>
              <m:e>
                <m:r>
                  <w:rPr>
                    <w:rFonts w:ascii="Cambria Math"/>
                  </w:rPr>
                  <m:t>BΦ</m:t>
                </m:r>
              </m:e>
            </m:d>
          </m:e>
          <m:sub>
            <m:r>
              <w:rPr>
                <w:rFonts w:ascii="Cambria Math"/>
              </w:rPr>
              <m:t>i</m:t>
            </m:r>
            <m:r>
              <w:rPr>
                <w:rFonts w:ascii="Cambria Math"/>
              </w:rPr>
              <m:t>-</m:t>
            </m:r>
            <m:r>
              <w:rPr>
                <w:rFonts w:ascii="Cambria Math"/>
              </w:rPr>
              <m:t>1</m:t>
            </m:r>
          </m:sub>
          <m:sup>
            <m:r>
              <w:rPr>
                <w:rFonts w:ascii="Cambria Math"/>
              </w:rPr>
              <m:t>n</m:t>
            </m:r>
          </m:sup>
        </m:sSubSup>
        <m:r>
          <w:rPr>
            <w:rFonts w:ascii="Cambria Math"/>
          </w:rPr>
          <m:t>&lt;</m:t>
        </m:r>
        <m:sSubSup>
          <m:sSubSupPr>
            <m:ctrlPr>
              <w:rPr>
                <w:rFonts w:ascii="Cambria Math" w:hAnsi="Cambria Math"/>
                <w:i/>
              </w:rPr>
            </m:ctrlPr>
          </m:sSubSupPr>
          <m:e>
            <m:d>
              <m:dPr>
                <m:ctrlPr>
                  <w:rPr>
                    <w:rFonts w:ascii="Cambria Math" w:hAnsi="Cambria Math"/>
                    <w:i/>
                  </w:rPr>
                </m:ctrlPr>
              </m:dPr>
              <m:e>
                <m:r>
                  <w:rPr>
                    <w:rFonts w:ascii="Cambria Math"/>
                  </w:rPr>
                  <m:t>BΦ</m:t>
                </m:r>
              </m:e>
            </m:d>
          </m:e>
          <m:sub>
            <m:r>
              <w:rPr>
                <w:rFonts w:ascii="Cambria Math"/>
              </w:rPr>
              <m:t>i</m:t>
            </m:r>
          </m:sub>
          <m:sup>
            <m:r>
              <w:rPr>
                <w:rFonts w:ascii="Cambria Math"/>
              </w:rPr>
              <m:t>n</m:t>
            </m:r>
          </m:sup>
        </m:sSubSup>
        <m:r>
          <w:rPr>
            <w:rFonts w:ascii="Cambria Math"/>
          </w:rPr>
          <m:t>&lt;</m:t>
        </m:r>
        <m:sSubSup>
          <m:sSubSupPr>
            <m:ctrlPr>
              <w:rPr>
                <w:rFonts w:ascii="Cambria Math" w:hAnsi="Cambria Math"/>
                <w:i/>
              </w:rPr>
            </m:ctrlPr>
          </m:sSubSupPr>
          <m:e>
            <m:d>
              <m:dPr>
                <m:ctrlPr>
                  <w:rPr>
                    <w:rFonts w:ascii="Cambria Math" w:hAnsi="Cambria Math"/>
                    <w:i/>
                  </w:rPr>
                </m:ctrlPr>
              </m:dPr>
              <m:e>
                <m:r>
                  <w:rPr>
                    <w:rFonts w:ascii="Cambria Math"/>
                  </w:rPr>
                  <m:t>BΦ</m:t>
                </m:r>
              </m:e>
            </m:d>
          </m:e>
          <m:sub>
            <m:r>
              <w:rPr>
                <w:rFonts w:ascii="Cambria Math"/>
              </w:rPr>
              <m:t>i+1</m:t>
            </m:r>
          </m:sub>
          <m:sup>
            <m:r>
              <w:rPr>
                <w:rFonts w:ascii="Cambria Math"/>
              </w:rPr>
              <m:t>n</m:t>
            </m:r>
          </m:sup>
        </m:sSubSup>
        <m:r>
          <w:rPr>
            <w:rFonts w:ascii="Cambria Math"/>
          </w:rPr>
          <m:t>&lt;</m:t>
        </m:r>
        <m:sSubSup>
          <m:sSubSupPr>
            <m:ctrlPr>
              <w:rPr>
                <w:rFonts w:ascii="Cambria Math" w:hAnsi="Cambria Math"/>
                <w:i/>
              </w:rPr>
            </m:ctrlPr>
          </m:sSubSupPr>
          <m:e>
            <m:d>
              <m:dPr>
                <m:ctrlPr>
                  <w:rPr>
                    <w:rFonts w:ascii="Cambria Math" w:hAnsi="Cambria Math"/>
                    <w:i/>
                  </w:rPr>
                </m:ctrlPr>
              </m:dPr>
              <m:e>
                <m:r>
                  <w:rPr>
                    <w:rFonts w:ascii="Cambria Math"/>
                  </w:rPr>
                  <m:t>BΦ</m:t>
                </m:r>
              </m:e>
            </m:d>
          </m:e>
          <m:sub>
            <m:r>
              <w:rPr>
                <w:rFonts w:ascii="Cambria Math"/>
              </w:rPr>
              <m:t>i+2</m:t>
            </m:r>
          </m:sub>
          <m:sup>
            <m:r>
              <w:rPr>
                <w:rFonts w:ascii="Cambria Math"/>
              </w:rPr>
              <m:t>n</m:t>
            </m:r>
          </m:sup>
        </m:sSubSup>
      </m:oMath>
      <w:r w:rsidRPr="00B27772">
        <w:t xml:space="preserve">, between segment i-1 and i+2, then the goal of the technique is to estimate </w:t>
      </w:r>
      <m:oMath>
        <m:sSub>
          <m:sSubPr>
            <m:ctrlPr>
              <w:rPr>
                <w:rFonts w:ascii="Cambria Math" w:hAnsi="Cambria Math"/>
                <w:i/>
              </w:rPr>
            </m:ctrlPr>
          </m:sSubPr>
          <m:e>
            <m:r>
              <w:rPr>
                <w:rFonts w:ascii="Cambria Math"/>
              </w:rPr>
              <m:t>Φ</m:t>
            </m:r>
          </m:e>
          <m:sub>
            <m:r>
              <w:rPr>
                <w:rFonts w:ascii="Cambria Math"/>
              </w:rPr>
              <m:t>R</m:t>
            </m:r>
          </m:sub>
        </m:sSub>
      </m:oMath>
      <w:r w:rsidRPr="00B27772">
        <w:t xml:space="preserve">, or really </w:t>
      </w:r>
      <m:oMath>
        <m:sSub>
          <m:sSubPr>
            <m:ctrlPr>
              <w:rPr>
                <w:rFonts w:ascii="Cambria Math" w:hAnsi="Cambria Math"/>
                <w:i/>
              </w:rPr>
            </m:ctrlPr>
          </m:sSubPr>
          <m:e>
            <m:r>
              <w:rPr>
                <w:rFonts w:ascii="Cambria Math"/>
              </w:rPr>
              <m:t>B</m:t>
            </m:r>
          </m:e>
          <m:sub>
            <m:r>
              <w:rPr>
                <w:rFonts w:ascii="Cambria Math"/>
              </w:rPr>
              <m:t>R</m:t>
            </m:r>
          </m:sub>
        </m:sSub>
        <m:sSub>
          <m:sSubPr>
            <m:ctrlPr>
              <w:rPr>
                <w:rFonts w:ascii="Cambria Math" w:hAnsi="Cambria Math"/>
                <w:i/>
              </w:rPr>
            </m:ctrlPr>
          </m:sSubPr>
          <m:e>
            <m:r>
              <w:rPr>
                <w:rFonts w:ascii="Cambria Math"/>
              </w:rPr>
              <m:t>Φ</m:t>
            </m:r>
          </m:e>
          <m:sub>
            <m:r>
              <w:rPr>
                <w:rFonts w:ascii="Cambria Math"/>
              </w:rPr>
              <m:t>R</m:t>
            </m:r>
          </m:sub>
        </m:sSub>
      </m:oMath>
      <w:r w:rsidRPr="00B27772">
        <w:t xml:space="preserve">, and to update the concentration using </w:t>
      </w:r>
      <w:r w:rsidRPr="0076230E">
        <w:rPr>
          <w:b/>
          <w:bCs/>
        </w:rPr>
        <w:t>Equation 123</w:t>
      </w:r>
      <w:r w:rsidRPr="00B27772">
        <w:t xml:space="preserve">.  </w:t>
      </w:r>
      <w:r w:rsidRPr="0076230E">
        <w:rPr>
          <w:b/>
          <w:bCs/>
        </w:rPr>
        <w:t>Equation 123</w:t>
      </w:r>
      <w:r w:rsidRPr="00B27772">
        <w:t xml:space="preserve"> can be written as a condition for </w:t>
      </w:r>
      <w:r w:rsidR="00E108E0" w:rsidRPr="00292641">
        <w:rPr>
          <w:noProof/>
          <w:position w:val="-12"/>
        </w:rPr>
        <w:object w:dxaOrig="380" w:dyaOrig="340" w14:anchorId="56831BF2">
          <v:shape id="_x0000_i1031" type="#_x0000_t75" alt="" style="width:17.7pt;height:15.15pt;mso-width-percent:0;mso-height-percent:0;mso-width-percent:0;mso-height-percent:0" o:ole="">
            <v:imagedata r:id="rId629" o:title=""/>
          </v:shape>
          <o:OLEObject Type="Embed" ProgID="Equation.3" ShapeID="_x0000_i1031" DrawAspect="Content" ObjectID="_1721314956" r:id="rId630"/>
        </w:object>
      </w:r>
      <w:r w:rsidRPr="00B27772">
        <w:rPr>
          <w:position w:val="-12"/>
        </w:rPr>
        <w:t xml:space="preserve"> </w:t>
      </w:r>
      <w:r w:rsidRPr="00B27772">
        <w:t>as:</w:t>
      </w:r>
    </w:p>
    <w:p w14:paraId="2978350D" w14:textId="331BDF76" w:rsidR="005B4780" w:rsidRPr="00B7030B" w:rsidRDefault="005B4780" w:rsidP="005B4780">
      <w:pPr>
        <w:pStyle w:val="equation"/>
        <w:rPr>
          <w:rFonts w:asciiTheme="minorHAnsi" w:hAnsiTheme="minorHAnsi"/>
        </w:rPr>
      </w:pPr>
      <w:r w:rsidRPr="00B7030B">
        <w:rPr>
          <w:rFonts w:asciiTheme="minorHAnsi" w:hAnsiTheme="minorHAnsi"/>
        </w:rPr>
        <w:tab/>
      </w:r>
      <m:oMath>
        <m:sSub>
          <m:sSubPr>
            <m:ctrlPr>
              <w:rPr>
                <w:rFonts w:ascii="Cambria Math" w:hAnsiTheme="minorHAnsi"/>
                <w:i/>
              </w:rPr>
            </m:ctrlPr>
          </m:sSubPr>
          <m:e>
            <m:d>
              <m:dPr>
                <m:begChr m:val="["/>
                <m:endChr m:val="]"/>
                <m:ctrlPr>
                  <w:rPr>
                    <w:rFonts w:ascii="Cambria Math" w:hAnsiTheme="minorHAnsi"/>
                    <w:i/>
                  </w:rPr>
                </m:ctrlPr>
              </m:dPr>
              <m:e>
                <m:f>
                  <m:fPr>
                    <m:ctrlPr>
                      <w:rPr>
                        <w:rFonts w:ascii="Cambria Math" w:hAnsiTheme="minorHAnsi"/>
                        <w:i/>
                      </w:rPr>
                    </m:ctrlPr>
                  </m:fPr>
                  <m:num>
                    <m:r>
                      <w:rPr>
                        <w:rFonts w:ascii="Cambria Math" w:hAnsiTheme="minorHAnsi"/>
                      </w:rPr>
                      <m:t>UBΔt</m:t>
                    </m:r>
                  </m:num>
                  <m:den>
                    <m:r>
                      <w:rPr>
                        <w:rFonts w:ascii="Cambria Math" w:hAnsiTheme="minorHAnsi"/>
                      </w:rPr>
                      <m:t>Δx</m:t>
                    </m:r>
                  </m:den>
                </m:f>
                <m:ctrlPr>
                  <w:rPr>
                    <w:rFonts w:ascii="Cambria Math" w:hAnsi="Cambria Math"/>
                    <w:i/>
                  </w:rPr>
                </m:ctrlPr>
              </m:e>
            </m:d>
          </m:e>
          <m:sub>
            <m:r>
              <w:rPr>
                <w:rFonts w:ascii="Cambria Math" w:hAnsiTheme="minorHAnsi"/>
              </w:rPr>
              <m:t>R</m:t>
            </m:r>
          </m:sub>
        </m:sSub>
        <m:sSub>
          <m:sSubPr>
            <m:ctrlPr>
              <w:rPr>
                <w:rFonts w:ascii="Cambria Math" w:hAnsi="Cambria Math"/>
                <w:i/>
              </w:rPr>
            </m:ctrlPr>
          </m:sSubPr>
          <m:e>
            <m:r>
              <w:rPr>
                <w:rFonts w:ascii="Cambria Math" w:hAnsiTheme="minorHAnsi"/>
              </w:rPr>
              <m:t>Φ</m:t>
            </m:r>
          </m:e>
          <m:sub>
            <m:r>
              <w:rPr>
                <w:rFonts w:ascii="Cambria Math" w:hAnsiTheme="minorHAnsi"/>
              </w:rPr>
              <m:t>R</m:t>
            </m:r>
            <m:ctrlPr>
              <w:rPr>
                <w:rFonts w:ascii="Cambria Math" w:hAnsiTheme="minorHAnsi"/>
                <w:i/>
              </w:rPr>
            </m:ctrlPr>
          </m:sub>
        </m:sSub>
        <m:r>
          <w:rPr>
            <w:rFonts w:ascii="Cambria Math" w:hAnsiTheme="minorHAnsi"/>
          </w:rPr>
          <m:t>=</m:t>
        </m:r>
        <m:sSubSup>
          <m:sSubSupPr>
            <m:ctrlPr>
              <w:rPr>
                <w:rFonts w:ascii="Cambria Math" w:hAnsiTheme="minorHAnsi"/>
                <w:i/>
              </w:rPr>
            </m:ctrlPr>
          </m:sSubSupPr>
          <m:e>
            <m:r>
              <w:rPr>
                <w:rFonts w:ascii="Cambria Math" w:hAnsiTheme="minorHAnsi"/>
              </w:rPr>
              <m:t>B</m:t>
            </m:r>
          </m:e>
          <m:sub>
            <m:r>
              <w:rPr>
                <w:rFonts w:ascii="Cambria Math" w:hAnsiTheme="minorHAnsi"/>
              </w:rPr>
              <m:t>i</m:t>
            </m:r>
          </m:sub>
          <m:sup>
            <m:r>
              <w:rPr>
                <w:rFonts w:ascii="Cambria Math" w:hAnsiTheme="minorHAnsi"/>
              </w:rPr>
              <m:t>n</m:t>
            </m:r>
          </m:sup>
        </m:sSubSup>
        <m:sSubSup>
          <m:sSubSupPr>
            <m:ctrlPr>
              <w:rPr>
                <w:rFonts w:ascii="Cambria Math" w:hAnsi="Cambria Math"/>
                <w:i/>
              </w:rPr>
            </m:ctrlPr>
          </m:sSubSupPr>
          <m:e>
            <m:r>
              <w:rPr>
                <w:rFonts w:ascii="Cambria Math" w:hAnsiTheme="minorHAnsi"/>
              </w:rPr>
              <m:t>Φ</m:t>
            </m:r>
          </m:e>
          <m:sub>
            <m:r>
              <w:rPr>
                <w:rFonts w:ascii="Cambria Math" w:hAnsiTheme="minorHAnsi"/>
              </w:rPr>
              <m:t>i</m:t>
            </m:r>
            <m:ctrlPr>
              <w:rPr>
                <w:rFonts w:ascii="Cambria Math" w:hAnsiTheme="minorHAnsi"/>
                <w:i/>
              </w:rPr>
            </m:ctrlPr>
          </m:sub>
          <m:sup>
            <m:r>
              <w:rPr>
                <w:rFonts w:ascii="Cambria Math" w:hAnsiTheme="minorHAnsi"/>
              </w:rPr>
              <m:t>n</m:t>
            </m:r>
            <m:ctrlPr>
              <w:rPr>
                <w:rFonts w:ascii="Cambria Math" w:hAnsiTheme="minorHAnsi"/>
                <w:i/>
              </w:rPr>
            </m:ctrlPr>
          </m:sup>
        </m:sSubSup>
        <m:r>
          <w:rPr>
            <w:rFonts w:ascii="Cambria Math" w:hAnsiTheme="minorHAnsi"/>
          </w:rPr>
          <m:t>-</m:t>
        </m:r>
        <m:sSubSup>
          <m:sSubSupPr>
            <m:ctrlPr>
              <w:rPr>
                <w:rFonts w:ascii="Cambria Math" w:hAnsi="Cambria Math"/>
                <w:i/>
              </w:rPr>
            </m:ctrlPr>
          </m:sSubSupPr>
          <m:e>
            <m:r>
              <w:rPr>
                <w:rFonts w:ascii="Cambria Math" w:hAnsiTheme="minorHAnsi"/>
              </w:rPr>
              <m:t>Φ</m:t>
            </m:r>
          </m:e>
          <m:sub>
            <m:r>
              <w:rPr>
                <w:rFonts w:ascii="Cambria Math" w:hAnsiTheme="minorHAnsi"/>
              </w:rPr>
              <m:t>i</m:t>
            </m:r>
            <m:ctrlPr>
              <w:rPr>
                <w:rFonts w:ascii="Cambria Math" w:hAnsiTheme="minorHAnsi"/>
                <w:i/>
              </w:rPr>
            </m:ctrlPr>
          </m:sub>
          <m:sup>
            <m:r>
              <w:rPr>
                <w:rFonts w:ascii="Cambria Math" w:hAnsiTheme="minorHAnsi"/>
              </w:rPr>
              <m:t>n+1</m:t>
            </m:r>
            <m:ctrlPr>
              <w:rPr>
                <w:rFonts w:ascii="Cambria Math" w:hAnsiTheme="minorHAnsi"/>
                <w:i/>
              </w:rPr>
            </m:ctrlPr>
          </m:sup>
        </m:sSubSup>
        <m:sSubSup>
          <m:sSubSupPr>
            <m:ctrlPr>
              <w:rPr>
                <w:rFonts w:ascii="Cambria Math" w:hAnsiTheme="minorHAnsi"/>
                <w:i/>
              </w:rPr>
            </m:ctrlPr>
          </m:sSubSupPr>
          <m:e>
            <m:r>
              <w:rPr>
                <w:rFonts w:ascii="Cambria Math" w:hAnsiTheme="minorHAnsi"/>
              </w:rPr>
              <m:t>B</m:t>
            </m:r>
          </m:e>
          <m:sub>
            <m:r>
              <w:rPr>
                <w:rFonts w:ascii="Cambria Math" w:hAnsiTheme="minorHAnsi"/>
              </w:rPr>
              <m:t>i</m:t>
            </m:r>
          </m:sub>
          <m:sup>
            <m:r>
              <w:rPr>
                <w:rFonts w:ascii="Cambria Math" w:hAnsiTheme="minorHAnsi"/>
              </w:rPr>
              <m:t>n+1</m:t>
            </m:r>
          </m:sup>
        </m:sSubSup>
        <m:r>
          <w:rPr>
            <w:rFonts w:ascii="Cambria Math" w:hAnsiTheme="minorHAnsi"/>
          </w:rPr>
          <m:t>+</m:t>
        </m:r>
        <m:sSub>
          <m:sSubPr>
            <m:ctrlPr>
              <w:rPr>
                <w:rFonts w:ascii="Cambria Math" w:hAnsiTheme="minorHAnsi"/>
                <w:i/>
              </w:rPr>
            </m:ctrlPr>
          </m:sSubPr>
          <m:e>
            <m:d>
              <m:dPr>
                <m:begChr m:val="["/>
                <m:endChr m:val="]"/>
                <m:ctrlPr>
                  <w:rPr>
                    <w:rFonts w:ascii="Cambria Math" w:hAnsiTheme="minorHAnsi"/>
                    <w:i/>
                  </w:rPr>
                </m:ctrlPr>
              </m:dPr>
              <m:e>
                <m:f>
                  <m:fPr>
                    <m:ctrlPr>
                      <w:rPr>
                        <w:rFonts w:ascii="Cambria Math" w:hAnsiTheme="minorHAnsi"/>
                        <w:i/>
                      </w:rPr>
                    </m:ctrlPr>
                  </m:fPr>
                  <m:num>
                    <m:r>
                      <w:rPr>
                        <w:rFonts w:ascii="Cambria Math" w:hAnsiTheme="minorHAnsi"/>
                      </w:rPr>
                      <m:t>UBΔt</m:t>
                    </m:r>
                  </m:num>
                  <m:den>
                    <m:r>
                      <w:rPr>
                        <w:rFonts w:ascii="Cambria Math" w:hAnsiTheme="minorHAnsi"/>
                      </w:rPr>
                      <m:t>Δx</m:t>
                    </m:r>
                  </m:den>
                </m:f>
                <m:ctrlPr>
                  <w:rPr>
                    <w:rFonts w:ascii="Cambria Math" w:hAnsi="Cambria Math"/>
                    <w:i/>
                  </w:rPr>
                </m:ctrlPr>
              </m:e>
            </m:d>
          </m:e>
          <m:sub>
            <m:r>
              <w:rPr>
                <w:rFonts w:ascii="Cambria Math" w:hAnsiTheme="minorHAnsi"/>
              </w:rPr>
              <m:t>L</m:t>
            </m:r>
          </m:sub>
        </m:sSub>
        <m:sSub>
          <m:sSubPr>
            <m:ctrlPr>
              <w:rPr>
                <w:rFonts w:ascii="Cambria Math" w:hAnsi="Cambria Math"/>
                <w:i/>
              </w:rPr>
            </m:ctrlPr>
          </m:sSubPr>
          <m:e>
            <m:r>
              <w:rPr>
                <w:rFonts w:ascii="Cambria Math" w:hAnsiTheme="minorHAnsi"/>
              </w:rPr>
              <m:t>Φ</m:t>
            </m:r>
          </m:e>
          <m:sub>
            <m:r>
              <w:rPr>
                <w:rFonts w:ascii="Cambria Math" w:hAnsiTheme="minorHAnsi"/>
              </w:rPr>
              <m:t>L</m:t>
            </m:r>
            <m:ctrlPr>
              <w:rPr>
                <w:rFonts w:ascii="Cambria Math" w:hAnsiTheme="minorHAnsi"/>
                <w:i/>
              </w:rPr>
            </m:ctrlPr>
          </m:sub>
        </m:sSub>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5</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69</w:t>
      </w:r>
      <w:r w:rsidR="00A41B27">
        <w:rPr>
          <w:rStyle w:val="EquationCaption"/>
          <w:rFonts w:asciiTheme="minorHAnsi" w:hAnsiTheme="minorHAnsi"/>
        </w:rPr>
        <w:fldChar w:fldCharType="end"/>
      </w:r>
      <w:r w:rsidRPr="00B7030B">
        <w:rPr>
          <w:rStyle w:val="EquationCaption"/>
          <w:rFonts w:asciiTheme="minorHAnsi" w:hAnsiTheme="minorHAnsi"/>
        </w:rPr>
        <w:t xml:space="preserve">) </w:t>
      </w:r>
    </w:p>
    <w:p w14:paraId="03980A45" w14:textId="77777777" w:rsidR="005B4780" w:rsidRPr="00B27772" w:rsidRDefault="005B4780" w:rsidP="007A3922">
      <w:pPr>
        <w:pStyle w:val="BodyText"/>
      </w:pPr>
      <w:r w:rsidRPr="00B27772">
        <w:t xml:space="preserve">If it is assumed that </w:t>
      </w:r>
      <m:oMath>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n</m:t>
            </m:r>
          </m:sup>
        </m:sSubSup>
        <m:sSubSup>
          <m:sSubSupPr>
            <m:ctrlPr>
              <w:rPr>
                <w:rFonts w:ascii="Cambria Math" w:hAnsi="Cambria Math"/>
              </w:rPr>
            </m:ctrlPr>
          </m:sSubSupPr>
          <m:e>
            <m:r>
              <w:rPr>
                <w:rFonts w:ascii="Cambria Math" w:hAnsi="Cambria Math"/>
              </w:rPr>
              <m:t>Φ</m:t>
            </m:r>
          </m:e>
          <m:sub>
            <m:r>
              <w:rPr>
                <w:rFonts w:ascii="Cambria Math" w:hAnsi="Cambria Math"/>
              </w:rPr>
              <m:t>i</m:t>
            </m:r>
          </m:sub>
          <m:sup>
            <m:r>
              <w:rPr>
                <w:rFonts w:ascii="Cambria Math" w:hAnsi="Cambria Math"/>
              </w:rPr>
              <m:t>n</m:t>
            </m:r>
          </m:sup>
        </m:sSubSup>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R</m:t>
            </m:r>
          </m:sub>
        </m:sSub>
        <m:sSub>
          <m:sSubPr>
            <m:ctrlPr>
              <w:rPr>
                <w:rFonts w:ascii="Cambria Math" w:hAnsi="Cambria Math"/>
              </w:rPr>
            </m:ctrlPr>
          </m:sSubPr>
          <m:e>
            <m:r>
              <w:rPr>
                <w:rFonts w:ascii="Cambria Math" w:hAnsi="Cambria Math"/>
              </w:rPr>
              <m:t>Φ</m:t>
            </m:r>
          </m:e>
          <m:sub>
            <m:r>
              <w:rPr>
                <w:rFonts w:ascii="Cambria Math" w:hAnsi="Cambria Math"/>
              </w:rPr>
              <m:t>R</m:t>
            </m:r>
          </m:sub>
        </m:sSub>
        <m:r>
          <m:rPr>
            <m:sty m:val="p"/>
          </m:rP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+1</m:t>
            </m:r>
          </m:sub>
          <m:sup>
            <m:r>
              <w:rPr>
                <w:rFonts w:ascii="Cambria Math" w:hAnsi="Cambria Math"/>
              </w:rPr>
              <m:t>n</m:t>
            </m:r>
          </m:sup>
        </m:sSubSup>
        <m:sSubSup>
          <m:sSubSupPr>
            <m:ctrlPr>
              <w:rPr>
                <w:rFonts w:ascii="Cambria Math" w:hAnsi="Cambria Math"/>
              </w:rPr>
            </m:ctrlPr>
          </m:sSubSupPr>
          <m:e>
            <m:r>
              <w:rPr>
                <w:rFonts w:ascii="Cambria Math" w:hAnsi="Cambria Math"/>
              </w:rPr>
              <m:t>Φ</m:t>
            </m:r>
          </m:e>
          <m:sub>
            <m:r>
              <w:rPr>
                <w:rFonts w:ascii="Cambria Math" w:hAnsi="Cambria Math"/>
              </w:rPr>
              <m:t>i</m:t>
            </m:r>
            <m:r>
              <m:rPr>
                <m:sty m:val="p"/>
              </m:rPr>
              <w:rPr>
                <w:rFonts w:ascii="Cambria Math" w:hAnsi="Cambria Math"/>
              </w:rPr>
              <m:t>+1</m:t>
            </m:r>
          </m:sub>
          <m:sup>
            <m:r>
              <w:rPr>
                <w:rFonts w:ascii="Cambria Math" w:hAnsi="Cambria Math"/>
              </w:rPr>
              <m:t>n</m:t>
            </m:r>
          </m:sup>
        </m:sSubSup>
      </m:oMath>
      <w:r w:rsidRPr="00B27772">
        <w:t xml:space="preserve">, then this is equivalent to saying that </w:t>
      </w:r>
      <m:oMath>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n</m:t>
            </m:r>
          </m:sup>
        </m:sSubSup>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n</m:t>
            </m:r>
          </m:sup>
        </m:sSubSup>
        <m:sSubSup>
          <m:sSubSupPr>
            <m:ctrlPr>
              <w:rPr>
                <w:rFonts w:ascii="Cambria Math" w:hAnsi="Cambria Math"/>
              </w:rPr>
            </m:ctrlPr>
          </m:sSubSupPr>
          <m:e>
            <m:r>
              <w:rPr>
                <w:rFonts w:ascii="Cambria Math" w:hAnsi="Cambria Math"/>
              </w:rPr>
              <m:t>Φ</m:t>
            </m:r>
          </m:e>
          <m:sub>
            <m:r>
              <w:rPr>
                <w:rFonts w:ascii="Cambria Math" w:hAnsi="Cambria Math"/>
              </w:rPr>
              <m:t>i</m:t>
            </m:r>
          </m:sub>
          <m:sup>
            <m:r>
              <w:rPr>
                <w:rFonts w:ascii="Cambria Math" w:hAnsi="Cambria Math"/>
              </w:rPr>
              <m:t>n</m:t>
            </m:r>
          </m:sup>
        </m:sSubSup>
        <m:r>
          <m:rPr>
            <m:sty m:val="p"/>
          </m:rP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R</m:t>
            </m:r>
          </m:sub>
          <m:sup>
            <m:r>
              <w:rPr>
                <w:rFonts w:ascii="Cambria Math" w:hAnsi="Cambria Math"/>
              </w:rPr>
              <m:t>n</m:t>
            </m:r>
          </m:sup>
        </m:sSubSup>
        <m:sSubSup>
          <m:sSubSupPr>
            <m:ctrlPr>
              <w:rPr>
                <w:rFonts w:ascii="Cambria Math" w:hAnsi="Cambria Math"/>
              </w:rPr>
            </m:ctrlPr>
          </m:sSubSupPr>
          <m:e>
            <m:r>
              <w:rPr>
                <w:rFonts w:ascii="Cambria Math" w:hAnsi="Cambria Math"/>
              </w:rPr>
              <m:t>U</m:t>
            </m:r>
          </m:e>
          <m:sub>
            <m:r>
              <w:rPr>
                <w:rFonts w:ascii="Cambria Math" w:hAnsi="Cambria Math"/>
              </w:rPr>
              <m:t>R</m:t>
            </m:r>
          </m:sub>
          <m:sup>
            <m:r>
              <w:rPr>
                <w:rFonts w:ascii="Cambria Math" w:hAnsi="Cambria Math"/>
              </w:rPr>
              <m:t>n</m:t>
            </m:r>
          </m:sup>
        </m:sSubSup>
        <m:sSub>
          <m:sSubPr>
            <m:ctrlPr>
              <w:rPr>
                <w:rFonts w:ascii="Cambria Math" w:hAnsi="Cambria Math"/>
              </w:rPr>
            </m:ctrlPr>
          </m:sSubPr>
          <m:e>
            <m:r>
              <w:rPr>
                <w:rFonts w:ascii="Cambria Math" w:hAnsi="Cambria Math"/>
              </w:rPr>
              <m:t>Φ</m:t>
            </m:r>
          </m:e>
          <m:sub>
            <m:r>
              <w:rPr>
                <w:rFonts w:ascii="Cambria Math" w:hAnsi="Cambria Math"/>
              </w:rPr>
              <m:t>R</m:t>
            </m:r>
          </m:sub>
        </m:sSub>
        <m:r>
          <m:rPr>
            <m:sty m:val="p"/>
          </m:rP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+1</m:t>
            </m:r>
          </m:sub>
          <m:sup>
            <m:r>
              <w:rPr>
                <w:rFonts w:ascii="Cambria Math" w:hAnsi="Cambria Math"/>
              </w:rPr>
              <m:t>n</m:t>
            </m:r>
          </m:sup>
        </m:sSubSup>
        <m:sSubSup>
          <m:sSubSupPr>
            <m:ctrlPr>
              <w:rPr>
                <w:rFonts w:ascii="Cambria Math" w:hAnsi="Cambria Math"/>
              </w:rPr>
            </m:ctrlPr>
          </m:sSubSupPr>
          <m:e>
            <m:r>
              <w:rPr>
                <w:rFonts w:ascii="Cambria Math" w:hAnsi="Cambria Math"/>
              </w:rPr>
              <m:t>U</m:t>
            </m:r>
          </m:e>
          <m:sub>
            <m:r>
              <w:rPr>
                <w:rFonts w:ascii="Cambria Math" w:hAnsi="Cambria Math"/>
              </w:rPr>
              <m:t>i</m:t>
            </m:r>
            <m:r>
              <m:rPr>
                <m:sty m:val="p"/>
              </m:rPr>
              <w:rPr>
                <w:rFonts w:ascii="Cambria Math" w:hAnsi="Cambria Math"/>
              </w:rPr>
              <m:t>+1</m:t>
            </m:r>
          </m:sub>
          <m:sup>
            <m:r>
              <w:rPr>
                <w:rFonts w:ascii="Cambria Math" w:hAnsi="Cambria Math"/>
              </w:rPr>
              <m:t>n</m:t>
            </m:r>
          </m:sup>
        </m:sSubSup>
        <m:sSubSup>
          <m:sSubSupPr>
            <m:ctrlPr>
              <w:rPr>
                <w:rFonts w:ascii="Cambria Math" w:hAnsi="Cambria Math"/>
              </w:rPr>
            </m:ctrlPr>
          </m:sSubSupPr>
          <m:e>
            <m:r>
              <w:rPr>
                <w:rFonts w:ascii="Cambria Math" w:hAnsi="Cambria Math"/>
              </w:rPr>
              <m:t>Φ</m:t>
            </m:r>
          </m:e>
          <m:sub>
            <m:r>
              <w:rPr>
                <w:rFonts w:ascii="Cambria Math" w:hAnsi="Cambria Math"/>
              </w:rPr>
              <m:t>i</m:t>
            </m:r>
            <m:r>
              <m:rPr>
                <m:sty m:val="p"/>
              </m:rPr>
              <w:rPr>
                <w:rFonts w:ascii="Cambria Math" w:hAnsi="Cambria Math"/>
              </w:rPr>
              <m:t>+1</m:t>
            </m:r>
          </m:sub>
          <m:sup>
            <m:r>
              <w:rPr>
                <w:rFonts w:ascii="Cambria Math" w:hAnsi="Cambria Math"/>
              </w:rPr>
              <m:t>n</m:t>
            </m:r>
          </m:sup>
        </m:sSubSup>
      </m:oMath>
      <w:r w:rsidRPr="00B27772">
        <w:t xml:space="preserve"> or that the net flux into a segment is increasing. </w:t>
      </w:r>
    </w:p>
    <w:p w14:paraId="7ACEA4AC" w14:textId="77777777" w:rsidR="005B4780" w:rsidRPr="00B27772" w:rsidRDefault="005B4780" w:rsidP="00C012E8">
      <w:pPr>
        <w:pStyle w:val="BodyText"/>
      </w:pPr>
      <w:r w:rsidRPr="00B27772">
        <w:t xml:space="preserve">Using the monotonic limitation that </w:t>
      </w:r>
      <m:oMath>
        <m:sSubSup>
          <m:sSubSupPr>
            <m:ctrlPr>
              <w:rPr>
                <w:rFonts w:ascii="Cambria Math" w:hAnsi="Cambria Math"/>
                <w:i/>
              </w:rPr>
            </m:ctrlPr>
          </m:sSubSupPr>
          <m:e>
            <m:r>
              <w:rPr>
                <w:rFonts w:ascii="Cambria Math"/>
              </w:rPr>
              <m:t>B</m:t>
            </m:r>
          </m:e>
          <m:sub>
            <m:r>
              <w:rPr>
                <w:rFonts w:ascii="Cambria Math"/>
              </w:rPr>
              <m:t>i</m:t>
            </m:r>
          </m:sub>
          <m:sup>
            <m:r>
              <w:rPr>
                <w:rFonts w:ascii="Cambria Math"/>
              </w:rPr>
              <m:t>n+1</m:t>
            </m:r>
          </m:sup>
        </m:sSubSup>
        <m:sSubSup>
          <m:sSubSupPr>
            <m:ctrlPr>
              <w:rPr>
                <w:rFonts w:ascii="Cambria Math" w:hAnsi="Cambria Math"/>
                <w:i/>
              </w:rPr>
            </m:ctrlPr>
          </m:sSubSupPr>
          <m:e>
            <m:r>
              <w:rPr>
                <w:rFonts w:ascii="Cambria Math"/>
              </w:rPr>
              <m:t>Φ</m:t>
            </m:r>
          </m:e>
          <m:sub>
            <m:r>
              <w:rPr>
                <w:rFonts w:ascii="Cambria Math"/>
              </w:rPr>
              <m:t>i</m:t>
            </m:r>
          </m:sub>
          <m:sup>
            <m:r>
              <w:rPr>
                <w:rFonts w:ascii="Cambria Math"/>
              </w:rPr>
              <m:t>n+1</m:t>
            </m:r>
          </m:sup>
        </m:sSubSup>
        <m:r>
          <w:rPr>
            <w:rFonts w:ascii="Cambria Math"/>
          </w:rPr>
          <m:t>≥</m:t>
        </m:r>
        <m:sSubSup>
          <m:sSubSupPr>
            <m:ctrlPr>
              <w:rPr>
                <w:rFonts w:ascii="Cambria Math" w:hAnsi="Cambria Math"/>
                <w:i/>
              </w:rPr>
            </m:ctrlPr>
          </m:sSubSupPr>
          <m:e>
            <m:r>
              <w:rPr>
                <w:rFonts w:ascii="Cambria Math"/>
              </w:rPr>
              <m:t>B</m:t>
            </m:r>
          </m:e>
          <m:sub>
            <m:r>
              <w:rPr>
                <w:rFonts w:ascii="Cambria Math"/>
              </w:rPr>
              <m:t>i</m:t>
            </m:r>
            <m:r>
              <w:rPr>
                <w:rFonts w:ascii="Cambria Math"/>
              </w:rPr>
              <m:t>-</m:t>
            </m:r>
            <m:r>
              <w:rPr>
                <w:rFonts w:ascii="Cambria Math"/>
              </w:rPr>
              <m:t>1</m:t>
            </m:r>
          </m:sub>
          <m:sup>
            <m:r>
              <w:rPr>
                <w:rFonts w:ascii="Cambria Math"/>
              </w:rPr>
              <m:t>n</m:t>
            </m:r>
          </m:sup>
        </m:sSubSup>
        <m:sSubSup>
          <m:sSubSupPr>
            <m:ctrlPr>
              <w:rPr>
                <w:rFonts w:ascii="Cambria Math" w:hAnsi="Cambria Math"/>
                <w:i/>
              </w:rPr>
            </m:ctrlPr>
          </m:sSubSupPr>
          <m:e>
            <m:r>
              <w:rPr>
                <w:rFonts w:ascii="Cambria Math"/>
              </w:rPr>
              <m:t>Φ</m:t>
            </m:r>
          </m:e>
          <m:sub>
            <m:r>
              <w:rPr>
                <w:rFonts w:ascii="Cambria Math"/>
              </w:rPr>
              <m:t>i</m:t>
            </m:r>
            <m:r>
              <w:rPr>
                <w:rFonts w:ascii="Cambria Math"/>
              </w:rPr>
              <m:t>-</m:t>
            </m:r>
            <m:r>
              <w:rPr>
                <w:rFonts w:ascii="Cambria Math"/>
              </w:rPr>
              <m:t>1</m:t>
            </m:r>
          </m:sub>
          <m:sup>
            <m:r>
              <w:rPr>
                <w:rFonts w:ascii="Cambria Math"/>
              </w:rPr>
              <m:t>n</m:t>
            </m:r>
          </m:sup>
        </m:sSubSup>
      </m:oMath>
      <w:r w:rsidRPr="00B27772">
        <w:t xml:space="preserve"> then </w:t>
      </w:r>
      <w:r w:rsidRPr="0076230E">
        <w:rPr>
          <w:b/>
          <w:bCs/>
        </w:rPr>
        <w:t>Equation 135</w:t>
      </w:r>
      <w:r w:rsidRPr="00B27772">
        <w:t xml:space="preserve"> becomes:</w:t>
      </w:r>
    </w:p>
    <w:p w14:paraId="64904FBF" w14:textId="73B5A5E5" w:rsidR="005B4780" w:rsidRPr="00B27772" w:rsidRDefault="005B4780" w:rsidP="005B4780">
      <w:pPr>
        <w:pStyle w:val="equation"/>
        <w:keepNext/>
        <w:rPr>
          <w:rFonts w:asciiTheme="minorHAnsi" w:hAnsiTheme="minorHAnsi"/>
          <w:sz w:val="20"/>
          <w:szCs w:val="18"/>
        </w:rPr>
      </w:pPr>
      <w:r w:rsidRPr="00B27772">
        <w:rPr>
          <w:rFonts w:asciiTheme="minorHAnsi" w:hAnsiTheme="minorHAnsi"/>
          <w:sz w:val="20"/>
          <w:szCs w:val="18"/>
        </w:rPr>
        <w:tab/>
      </w:r>
      <m:oMath>
        <m:sSub>
          <m:sSubPr>
            <m:ctrlPr>
              <w:rPr>
                <w:rFonts w:ascii="Cambria Math" w:hAnsiTheme="minorHAnsi"/>
                <w:i/>
                <w:sz w:val="20"/>
                <w:szCs w:val="18"/>
              </w:rPr>
            </m:ctrlPr>
          </m:sSubPr>
          <m:e>
            <m:d>
              <m:dPr>
                <m:begChr m:val="["/>
                <m:endChr m:val="]"/>
                <m:ctrlPr>
                  <w:rPr>
                    <w:rFonts w:ascii="Cambria Math" w:hAnsiTheme="minorHAnsi"/>
                    <w:i/>
                    <w:sz w:val="20"/>
                    <w:szCs w:val="18"/>
                  </w:rPr>
                </m:ctrlPr>
              </m:dPr>
              <m:e>
                <m:f>
                  <m:fPr>
                    <m:ctrlPr>
                      <w:rPr>
                        <w:rFonts w:ascii="Cambria Math" w:hAnsiTheme="minorHAnsi"/>
                        <w:i/>
                        <w:sz w:val="20"/>
                        <w:szCs w:val="18"/>
                      </w:rPr>
                    </m:ctrlPr>
                  </m:fPr>
                  <m:num>
                    <m:r>
                      <w:rPr>
                        <w:rFonts w:ascii="Cambria Math" w:hAnsiTheme="minorHAnsi"/>
                        <w:sz w:val="20"/>
                        <w:szCs w:val="18"/>
                      </w:rPr>
                      <m:t>UBΔt</m:t>
                    </m:r>
                  </m:num>
                  <m:den>
                    <m:r>
                      <w:rPr>
                        <w:rFonts w:ascii="Cambria Math" w:hAnsiTheme="minorHAnsi"/>
                        <w:sz w:val="20"/>
                        <w:szCs w:val="18"/>
                      </w:rPr>
                      <m:t>Δx</m:t>
                    </m:r>
                  </m:den>
                </m:f>
                <m:ctrlPr>
                  <w:rPr>
                    <w:rFonts w:ascii="Cambria Math" w:hAnsi="Cambria Math"/>
                    <w:i/>
                    <w:sz w:val="20"/>
                    <w:szCs w:val="18"/>
                  </w:rPr>
                </m:ctrlPr>
              </m:e>
            </m:d>
          </m:e>
          <m:sub>
            <m:r>
              <w:rPr>
                <w:rFonts w:ascii="Cambria Math" w:hAnsiTheme="minorHAnsi"/>
                <w:sz w:val="20"/>
                <w:szCs w:val="18"/>
              </w:rPr>
              <m:t>R</m:t>
            </m:r>
          </m:sub>
        </m:sSub>
        <m:sSub>
          <m:sSubPr>
            <m:ctrlPr>
              <w:rPr>
                <w:rFonts w:ascii="Cambria Math" w:hAnsi="Cambria Math"/>
                <w:i/>
                <w:sz w:val="20"/>
                <w:szCs w:val="18"/>
              </w:rPr>
            </m:ctrlPr>
          </m:sSubPr>
          <m:e>
            <m:r>
              <w:rPr>
                <w:rFonts w:ascii="Cambria Math" w:hAnsiTheme="minorHAnsi"/>
                <w:sz w:val="20"/>
                <w:szCs w:val="18"/>
              </w:rPr>
              <m:t>Φ</m:t>
            </m:r>
          </m:e>
          <m:sub>
            <m:r>
              <w:rPr>
                <w:rFonts w:ascii="Cambria Math" w:hAnsiTheme="minorHAnsi"/>
                <w:sz w:val="20"/>
                <w:szCs w:val="18"/>
              </w:rPr>
              <m:t>R</m:t>
            </m:r>
            <m:ctrlPr>
              <w:rPr>
                <w:rFonts w:ascii="Cambria Math" w:hAnsiTheme="minorHAnsi"/>
                <w:i/>
                <w:sz w:val="20"/>
                <w:szCs w:val="18"/>
              </w:rPr>
            </m:ctrlPr>
          </m:sub>
        </m:sSub>
        <m:r>
          <w:rPr>
            <w:rFonts w:ascii="Cambria Math" w:hAnsiTheme="minorHAnsi"/>
            <w:sz w:val="20"/>
            <w:szCs w:val="18"/>
          </w:rPr>
          <m:t>≤</m:t>
        </m:r>
        <m:sSubSup>
          <m:sSubSupPr>
            <m:ctrlPr>
              <w:rPr>
                <w:rFonts w:ascii="Cambria Math" w:hAnsiTheme="minorHAnsi"/>
                <w:i/>
                <w:sz w:val="20"/>
                <w:szCs w:val="18"/>
              </w:rPr>
            </m:ctrlPr>
          </m:sSubSupPr>
          <m:e>
            <m:r>
              <w:rPr>
                <w:rFonts w:ascii="Cambria Math" w:hAnsiTheme="minorHAnsi"/>
                <w:sz w:val="20"/>
                <w:szCs w:val="18"/>
              </w:rPr>
              <m:t>B</m:t>
            </m:r>
          </m:e>
          <m:sub>
            <m:r>
              <w:rPr>
                <w:rFonts w:ascii="Cambria Math" w:hAnsiTheme="minorHAnsi"/>
                <w:sz w:val="20"/>
                <w:szCs w:val="18"/>
              </w:rPr>
              <m:t>i</m:t>
            </m:r>
          </m:sub>
          <m:sup>
            <m:r>
              <w:rPr>
                <w:rFonts w:ascii="Cambria Math" w:hAnsiTheme="minorHAnsi"/>
                <w:sz w:val="20"/>
                <w:szCs w:val="18"/>
              </w:rPr>
              <m:t>n</m:t>
            </m:r>
          </m:sup>
        </m:sSubSup>
        <m:sSubSup>
          <m:sSubSupPr>
            <m:ctrlPr>
              <w:rPr>
                <w:rFonts w:ascii="Cambria Math" w:hAnsi="Cambria Math"/>
                <w:i/>
                <w:sz w:val="20"/>
                <w:szCs w:val="18"/>
              </w:rPr>
            </m:ctrlPr>
          </m:sSubSupPr>
          <m:e>
            <m:r>
              <w:rPr>
                <w:rFonts w:ascii="Cambria Math" w:hAnsiTheme="minorHAnsi"/>
                <w:sz w:val="20"/>
                <w:szCs w:val="18"/>
              </w:rPr>
              <m:t>Φ</m:t>
            </m:r>
          </m:e>
          <m:sub>
            <m:r>
              <w:rPr>
                <w:rFonts w:ascii="Cambria Math" w:hAnsiTheme="minorHAnsi"/>
                <w:sz w:val="20"/>
                <w:szCs w:val="18"/>
              </w:rPr>
              <m:t>i</m:t>
            </m:r>
            <m:ctrlPr>
              <w:rPr>
                <w:rFonts w:ascii="Cambria Math" w:hAnsiTheme="minorHAnsi"/>
                <w:i/>
                <w:sz w:val="20"/>
                <w:szCs w:val="18"/>
              </w:rPr>
            </m:ctrlPr>
          </m:sub>
          <m:sup>
            <m:r>
              <w:rPr>
                <w:rFonts w:ascii="Cambria Math" w:hAnsiTheme="minorHAnsi"/>
                <w:sz w:val="20"/>
                <w:szCs w:val="18"/>
              </w:rPr>
              <m:t>n</m:t>
            </m:r>
            <m:ctrlPr>
              <w:rPr>
                <w:rFonts w:ascii="Cambria Math" w:hAnsiTheme="minorHAnsi"/>
                <w:i/>
                <w:sz w:val="20"/>
                <w:szCs w:val="18"/>
              </w:rPr>
            </m:ctrlPr>
          </m:sup>
        </m:sSubSup>
        <m:r>
          <w:rPr>
            <w:rFonts w:ascii="Cambria Math" w:hAnsiTheme="minorHAnsi"/>
            <w:sz w:val="20"/>
            <w:szCs w:val="18"/>
          </w:rPr>
          <m:t>-</m:t>
        </m:r>
        <m:sSubSup>
          <m:sSubSupPr>
            <m:ctrlPr>
              <w:rPr>
                <w:rFonts w:ascii="Cambria Math" w:hAnsi="Cambria Math"/>
                <w:i/>
                <w:sz w:val="20"/>
                <w:szCs w:val="18"/>
              </w:rPr>
            </m:ctrlPr>
          </m:sSubSupPr>
          <m:e>
            <m:r>
              <w:rPr>
                <w:rFonts w:ascii="Cambria Math" w:hAnsiTheme="minorHAnsi"/>
                <w:sz w:val="20"/>
                <w:szCs w:val="18"/>
              </w:rPr>
              <m:t>Φ</m:t>
            </m:r>
          </m:e>
          <m:sub>
            <m:r>
              <w:rPr>
                <w:rFonts w:ascii="Cambria Math" w:hAnsiTheme="minorHAnsi"/>
                <w:sz w:val="20"/>
                <w:szCs w:val="18"/>
              </w:rPr>
              <m:t>i</m:t>
            </m:r>
            <m:r>
              <w:rPr>
                <w:rFonts w:ascii="Cambria Math" w:hAnsiTheme="minorHAnsi"/>
                <w:sz w:val="20"/>
                <w:szCs w:val="18"/>
              </w:rPr>
              <m:t>-</m:t>
            </m:r>
            <m:r>
              <w:rPr>
                <w:rFonts w:ascii="Cambria Math" w:hAnsiTheme="minorHAnsi"/>
                <w:sz w:val="20"/>
                <w:szCs w:val="18"/>
              </w:rPr>
              <m:t>1</m:t>
            </m:r>
            <m:ctrlPr>
              <w:rPr>
                <w:rFonts w:ascii="Cambria Math" w:hAnsiTheme="minorHAnsi"/>
                <w:i/>
                <w:sz w:val="20"/>
                <w:szCs w:val="18"/>
              </w:rPr>
            </m:ctrlPr>
          </m:sub>
          <m:sup>
            <m:r>
              <w:rPr>
                <w:rFonts w:ascii="Cambria Math" w:hAnsiTheme="minorHAnsi"/>
                <w:sz w:val="20"/>
                <w:szCs w:val="18"/>
              </w:rPr>
              <m:t>n</m:t>
            </m:r>
            <m:ctrlPr>
              <w:rPr>
                <w:rFonts w:ascii="Cambria Math" w:hAnsiTheme="minorHAnsi"/>
                <w:i/>
                <w:sz w:val="20"/>
                <w:szCs w:val="18"/>
              </w:rPr>
            </m:ctrlPr>
          </m:sup>
        </m:sSubSup>
        <m:sSubSup>
          <m:sSubSupPr>
            <m:ctrlPr>
              <w:rPr>
                <w:rFonts w:ascii="Cambria Math" w:hAnsiTheme="minorHAnsi"/>
                <w:i/>
                <w:sz w:val="20"/>
                <w:szCs w:val="18"/>
              </w:rPr>
            </m:ctrlPr>
          </m:sSubSupPr>
          <m:e>
            <m:r>
              <w:rPr>
                <w:rFonts w:ascii="Cambria Math" w:hAnsiTheme="minorHAnsi"/>
                <w:sz w:val="20"/>
                <w:szCs w:val="18"/>
              </w:rPr>
              <m:t>B</m:t>
            </m:r>
          </m:e>
          <m:sub>
            <m:r>
              <w:rPr>
                <w:rFonts w:ascii="Cambria Math" w:hAnsiTheme="minorHAnsi"/>
                <w:sz w:val="20"/>
                <w:szCs w:val="18"/>
              </w:rPr>
              <m:t>i</m:t>
            </m:r>
            <m:r>
              <w:rPr>
                <w:rFonts w:ascii="Cambria Math" w:hAnsiTheme="minorHAnsi"/>
                <w:sz w:val="20"/>
                <w:szCs w:val="18"/>
              </w:rPr>
              <m:t>-</m:t>
            </m:r>
            <m:r>
              <w:rPr>
                <w:rFonts w:ascii="Cambria Math" w:hAnsiTheme="minorHAnsi"/>
                <w:sz w:val="20"/>
                <w:szCs w:val="18"/>
              </w:rPr>
              <m:t>1</m:t>
            </m:r>
          </m:sub>
          <m:sup>
            <m:r>
              <w:rPr>
                <w:rFonts w:ascii="Cambria Math" w:hAnsiTheme="minorHAnsi"/>
                <w:sz w:val="20"/>
                <w:szCs w:val="18"/>
              </w:rPr>
              <m:t>n</m:t>
            </m:r>
          </m:sup>
        </m:sSubSup>
        <m:r>
          <w:rPr>
            <w:rFonts w:ascii="Cambria Math" w:hAnsiTheme="minorHAnsi"/>
            <w:sz w:val="20"/>
            <w:szCs w:val="18"/>
          </w:rPr>
          <m:t>+</m:t>
        </m:r>
        <m:sSub>
          <m:sSubPr>
            <m:ctrlPr>
              <w:rPr>
                <w:rFonts w:ascii="Cambria Math" w:hAnsiTheme="minorHAnsi"/>
                <w:i/>
                <w:sz w:val="20"/>
                <w:szCs w:val="18"/>
              </w:rPr>
            </m:ctrlPr>
          </m:sSubPr>
          <m:e>
            <m:d>
              <m:dPr>
                <m:begChr m:val="["/>
                <m:endChr m:val="]"/>
                <m:ctrlPr>
                  <w:rPr>
                    <w:rFonts w:ascii="Cambria Math" w:hAnsiTheme="minorHAnsi"/>
                    <w:i/>
                    <w:sz w:val="20"/>
                    <w:szCs w:val="18"/>
                  </w:rPr>
                </m:ctrlPr>
              </m:dPr>
              <m:e>
                <m:f>
                  <m:fPr>
                    <m:ctrlPr>
                      <w:rPr>
                        <w:rFonts w:ascii="Cambria Math" w:hAnsiTheme="minorHAnsi"/>
                        <w:i/>
                        <w:sz w:val="20"/>
                        <w:szCs w:val="18"/>
                      </w:rPr>
                    </m:ctrlPr>
                  </m:fPr>
                  <m:num>
                    <m:r>
                      <w:rPr>
                        <w:rFonts w:ascii="Cambria Math" w:hAnsiTheme="minorHAnsi"/>
                        <w:sz w:val="20"/>
                        <w:szCs w:val="18"/>
                      </w:rPr>
                      <m:t>UBΔt</m:t>
                    </m:r>
                  </m:num>
                  <m:den>
                    <m:r>
                      <w:rPr>
                        <w:rFonts w:ascii="Cambria Math" w:hAnsiTheme="minorHAnsi"/>
                        <w:sz w:val="20"/>
                        <w:szCs w:val="18"/>
                      </w:rPr>
                      <m:t>Δx</m:t>
                    </m:r>
                  </m:den>
                </m:f>
                <m:ctrlPr>
                  <w:rPr>
                    <w:rFonts w:ascii="Cambria Math" w:hAnsi="Cambria Math"/>
                    <w:i/>
                    <w:sz w:val="20"/>
                    <w:szCs w:val="18"/>
                  </w:rPr>
                </m:ctrlPr>
              </m:e>
            </m:d>
          </m:e>
          <m:sub>
            <m:r>
              <w:rPr>
                <w:rFonts w:ascii="Cambria Math" w:hAnsiTheme="minorHAnsi"/>
                <w:sz w:val="20"/>
                <w:szCs w:val="18"/>
              </w:rPr>
              <m:t>L</m:t>
            </m:r>
          </m:sub>
        </m:sSub>
        <m:sSub>
          <m:sSubPr>
            <m:ctrlPr>
              <w:rPr>
                <w:rFonts w:ascii="Cambria Math" w:hAnsi="Cambria Math"/>
                <w:i/>
                <w:sz w:val="20"/>
                <w:szCs w:val="18"/>
              </w:rPr>
            </m:ctrlPr>
          </m:sSubPr>
          <m:e>
            <m:r>
              <w:rPr>
                <w:rFonts w:ascii="Cambria Math" w:hAnsiTheme="minorHAnsi"/>
                <w:sz w:val="20"/>
                <w:szCs w:val="18"/>
              </w:rPr>
              <m:t>Φ</m:t>
            </m:r>
          </m:e>
          <m:sub>
            <m:r>
              <w:rPr>
                <w:rFonts w:ascii="Cambria Math" w:hAnsiTheme="minorHAnsi"/>
                <w:sz w:val="20"/>
                <w:szCs w:val="18"/>
              </w:rPr>
              <m:t>L</m:t>
            </m:r>
            <m:ctrlPr>
              <w:rPr>
                <w:rFonts w:ascii="Cambria Math" w:hAnsiTheme="minorHAnsi"/>
                <w:i/>
                <w:sz w:val="20"/>
                <w:szCs w:val="18"/>
              </w:rPr>
            </m:ctrlPr>
          </m:sub>
        </m:sSub>
      </m:oMath>
      <w:r w:rsidRPr="00B27772">
        <w:rPr>
          <w:rFonts w:asciiTheme="minorHAnsi" w:hAnsiTheme="minorHAnsi"/>
          <w:sz w:val="20"/>
          <w:szCs w:val="18"/>
        </w:rPr>
        <w:tab/>
      </w:r>
      <w:r w:rsidRPr="00B27772">
        <w:rPr>
          <w:rStyle w:val="EquationCaption"/>
          <w:rFonts w:asciiTheme="minorHAnsi" w:hAnsiTheme="minorHAnsi"/>
          <w:sz w:val="20"/>
          <w:szCs w:val="18"/>
        </w:rPr>
        <w:t>(</w:t>
      </w:r>
      <w:r w:rsidR="00A41B27">
        <w:rPr>
          <w:rStyle w:val="EquationCaption"/>
          <w:rFonts w:asciiTheme="minorHAnsi" w:hAnsiTheme="minorHAnsi"/>
          <w:sz w:val="20"/>
          <w:szCs w:val="18"/>
        </w:rPr>
        <w:fldChar w:fldCharType="begin"/>
      </w:r>
      <w:r w:rsidR="00A41B27">
        <w:rPr>
          <w:rStyle w:val="EquationCaption"/>
          <w:rFonts w:asciiTheme="minorHAnsi" w:hAnsiTheme="minorHAnsi"/>
          <w:sz w:val="20"/>
          <w:szCs w:val="18"/>
        </w:rPr>
        <w:instrText xml:space="preserve"> STYLEREF 1 \s </w:instrText>
      </w:r>
      <w:r w:rsidR="00A41B27">
        <w:rPr>
          <w:rStyle w:val="EquationCaption"/>
          <w:rFonts w:asciiTheme="minorHAnsi" w:hAnsiTheme="minorHAnsi"/>
          <w:sz w:val="20"/>
          <w:szCs w:val="18"/>
        </w:rPr>
        <w:fldChar w:fldCharType="separate"/>
      </w:r>
      <w:r w:rsidR="00A95042">
        <w:rPr>
          <w:rStyle w:val="EquationCaption"/>
          <w:rFonts w:asciiTheme="minorHAnsi" w:hAnsiTheme="minorHAnsi"/>
          <w:noProof/>
          <w:sz w:val="20"/>
          <w:szCs w:val="18"/>
        </w:rPr>
        <w:t>5</w:t>
      </w:r>
      <w:r w:rsidR="00A41B27">
        <w:rPr>
          <w:rStyle w:val="EquationCaption"/>
          <w:rFonts w:asciiTheme="minorHAnsi" w:hAnsiTheme="minorHAnsi"/>
          <w:sz w:val="20"/>
          <w:szCs w:val="18"/>
        </w:rPr>
        <w:fldChar w:fldCharType="end"/>
      </w:r>
      <w:r w:rsidR="00A41B27">
        <w:rPr>
          <w:rStyle w:val="EquationCaption"/>
          <w:rFonts w:asciiTheme="minorHAnsi" w:hAnsiTheme="minorHAnsi"/>
          <w:sz w:val="20"/>
          <w:szCs w:val="18"/>
        </w:rPr>
        <w:noBreakHyphen/>
      </w:r>
      <w:r w:rsidR="00A41B27">
        <w:rPr>
          <w:rStyle w:val="EquationCaption"/>
          <w:rFonts w:asciiTheme="minorHAnsi" w:hAnsiTheme="minorHAnsi"/>
          <w:sz w:val="20"/>
          <w:szCs w:val="18"/>
        </w:rPr>
        <w:fldChar w:fldCharType="begin"/>
      </w:r>
      <w:r w:rsidR="00A41B27">
        <w:rPr>
          <w:rStyle w:val="EquationCaption"/>
          <w:rFonts w:asciiTheme="minorHAnsi" w:hAnsiTheme="minorHAnsi"/>
          <w:sz w:val="20"/>
          <w:szCs w:val="18"/>
        </w:rPr>
        <w:instrText xml:space="preserve"> SEQ Equation \* ARABIC \s 1 </w:instrText>
      </w:r>
      <w:r w:rsidR="00A41B27">
        <w:rPr>
          <w:rStyle w:val="EquationCaption"/>
          <w:rFonts w:asciiTheme="minorHAnsi" w:hAnsiTheme="minorHAnsi"/>
          <w:sz w:val="20"/>
          <w:szCs w:val="18"/>
        </w:rPr>
        <w:fldChar w:fldCharType="separate"/>
      </w:r>
      <w:r w:rsidR="00A95042">
        <w:rPr>
          <w:rStyle w:val="EquationCaption"/>
          <w:rFonts w:asciiTheme="minorHAnsi" w:hAnsiTheme="minorHAnsi"/>
          <w:noProof/>
          <w:sz w:val="20"/>
          <w:szCs w:val="18"/>
        </w:rPr>
        <w:t>70</w:t>
      </w:r>
      <w:r w:rsidR="00A41B27">
        <w:rPr>
          <w:rStyle w:val="EquationCaption"/>
          <w:rFonts w:asciiTheme="minorHAnsi" w:hAnsiTheme="minorHAnsi"/>
          <w:sz w:val="20"/>
          <w:szCs w:val="18"/>
        </w:rPr>
        <w:fldChar w:fldCharType="end"/>
      </w:r>
      <w:r w:rsidRPr="00B27772">
        <w:rPr>
          <w:rStyle w:val="EquationCaption"/>
          <w:rFonts w:asciiTheme="minorHAnsi" w:hAnsiTheme="minorHAnsi"/>
          <w:sz w:val="20"/>
          <w:szCs w:val="18"/>
        </w:rPr>
        <w:t>)</w:t>
      </w:r>
    </w:p>
    <w:p w14:paraId="0F503692" w14:textId="77777777" w:rsidR="005B4780" w:rsidRPr="00B27772" w:rsidRDefault="005B4780" w:rsidP="007A3922">
      <w:pPr>
        <w:pStyle w:val="BodyText"/>
      </w:pPr>
      <w:r w:rsidRPr="00B27772">
        <w:t xml:space="preserve">Then making a conservative assumption that </w:t>
      </w:r>
      <m:oMath>
        <m:sSub>
          <m:sSubPr>
            <m:ctrlPr>
              <w:rPr>
                <w:rFonts w:ascii="Cambria Math" w:hAnsi="Cambria Math"/>
                <w:i/>
              </w:rPr>
            </m:ctrlPr>
          </m:sSubPr>
          <m:e>
            <m:r>
              <w:rPr>
                <w:rFonts w:ascii="Cambria Math"/>
              </w:rPr>
              <m:t>B</m:t>
            </m:r>
          </m:e>
          <m:sub>
            <m:r>
              <w:rPr>
                <w:rFonts w:ascii="Cambria Math"/>
              </w:rPr>
              <m:t>L</m:t>
            </m:r>
          </m:sub>
        </m:sSub>
        <m:sSub>
          <m:sSubPr>
            <m:ctrlPr>
              <w:rPr>
                <w:rFonts w:ascii="Cambria Math" w:hAnsi="Cambria Math"/>
                <w:i/>
              </w:rPr>
            </m:ctrlPr>
          </m:sSubPr>
          <m:e>
            <m:r>
              <w:rPr>
                <w:rFonts w:ascii="Cambria Math"/>
              </w:rPr>
              <m:t>Φ</m:t>
            </m:r>
          </m:e>
          <m:sub>
            <m:r>
              <w:rPr>
                <w:rFonts w:ascii="Cambria Math"/>
              </w:rPr>
              <m:t>L</m:t>
            </m:r>
          </m:sub>
        </m:sSub>
        <m:r>
          <w:rPr>
            <w:rFonts w:ascii="Cambria Math"/>
          </w:rPr>
          <m:t>≥</m:t>
        </m:r>
        <m:sSubSup>
          <m:sSubSupPr>
            <m:ctrlPr>
              <w:rPr>
                <w:rFonts w:ascii="Cambria Math" w:hAnsi="Cambria Math"/>
                <w:i/>
              </w:rPr>
            </m:ctrlPr>
          </m:sSubSupPr>
          <m:e>
            <m:r>
              <w:rPr>
                <w:rFonts w:ascii="Cambria Math"/>
              </w:rPr>
              <m:t>B</m:t>
            </m:r>
          </m:e>
          <m:sub>
            <m:r>
              <w:rPr>
                <w:rFonts w:ascii="Cambria Math"/>
              </w:rPr>
              <m:t>i</m:t>
            </m:r>
            <m:r>
              <w:rPr>
                <w:rFonts w:ascii="Cambria Math"/>
              </w:rPr>
              <m:t>-</m:t>
            </m:r>
            <m:r>
              <w:rPr>
                <w:rFonts w:ascii="Cambria Math"/>
              </w:rPr>
              <m:t>1</m:t>
            </m:r>
          </m:sub>
          <m:sup>
            <m:r>
              <w:rPr>
                <w:rFonts w:ascii="Cambria Math"/>
              </w:rPr>
              <m:t>n</m:t>
            </m:r>
          </m:sup>
        </m:sSubSup>
        <m:sSubSup>
          <m:sSubSupPr>
            <m:ctrlPr>
              <w:rPr>
                <w:rFonts w:ascii="Cambria Math" w:hAnsi="Cambria Math"/>
                <w:i/>
              </w:rPr>
            </m:ctrlPr>
          </m:sSubSupPr>
          <m:e>
            <m:r>
              <w:rPr>
                <w:rFonts w:ascii="Cambria Math"/>
              </w:rPr>
              <m:t>Φ</m:t>
            </m:r>
          </m:e>
          <m:sub>
            <m:r>
              <w:rPr>
                <w:rFonts w:ascii="Cambria Math"/>
              </w:rPr>
              <m:t>i</m:t>
            </m:r>
            <m:r>
              <w:rPr>
                <w:rFonts w:ascii="Cambria Math"/>
              </w:rPr>
              <m:t>-</m:t>
            </m:r>
            <m:r>
              <w:rPr>
                <w:rFonts w:ascii="Cambria Math"/>
              </w:rPr>
              <m:t>1</m:t>
            </m:r>
          </m:sub>
          <m:sup>
            <m:r>
              <w:rPr>
                <w:rFonts w:ascii="Cambria Math"/>
              </w:rPr>
              <m:t>n</m:t>
            </m:r>
          </m:sup>
        </m:sSubSup>
      </m:oMath>
      <w:r w:rsidRPr="00B27772">
        <w:t xml:space="preserve">, </w:t>
      </w:r>
      <w:r w:rsidRPr="0076230E">
        <w:rPr>
          <w:b/>
          <w:bCs/>
        </w:rPr>
        <w:t>Equation 136</w:t>
      </w:r>
      <w:r w:rsidRPr="00B27772">
        <w:t xml:space="preserve"> becomes:</w:t>
      </w:r>
    </w:p>
    <w:p w14:paraId="134A2CE6" w14:textId="085D86E6" w:rsidR="005B4780" w:rsidRPr="00B27772" w:rsidRDefault="005B4780" w:rsidP="005B4780">
      <w:pPr>
        <w:pStyle w:val="equation"/>
        <w:rPr>
          <w:rFonts w:asciiTheme="minorHAnsi" w:hAnsiTheme="minorHAnsi"/>
          <w:sz w:val="20"/>
          <w:szCs w:val="18"/>
        </w:rPr>
      </w:pPr>
      <w:r w:rsidRPr="00B27772">
        <w:rPr>
          <w:rFonts w:asciiTheme="minorHAnsi" w:hAnsiTheme="minorHAnsi"/>
          <w:sz w:val="20"/>
          <w:szCs w:val="18"/>
        </w:rPr>
        <w:tab/>
      </w:r>
      <m:oMath>
        <m:sSub>
          <m:sSubPr>
            <m:ctrlPr>
              <w:rPr>
                <w:rFonts w:ascii="Cambria Math" w:hAnsiTheme="minorHAnsi"/>
                <w:i/>
                <w:sz w:val="20"/>
                <w:szCs w:val="18"/>
              </w:rPr>
            </m:ctrlPr>
          </m:sSubPr>
          <m:e>
            <m:d>
              <m:dPr>
                <m:begChr m:val="["/>
                <m:endChr m:val="]"/>
                <m:ctrlPr>
                  <w:rPr>
                    <w:rFonts w:ascii="Cambria Math" w:hAnsiTheme="minorHAnsi"/>
                    <w:i/>
                    <w:sz w:val="20"/>
                    <w:szCs w:val="18"/>
                  </w:rPr>
                </m:ctrlPr>
              </m:dPr>
              <m:e>
                <m:f>
                  <m:fPr>
                    <m:ctrlPr>
                      <w:rPr>
                        <w:rFonts w:ascii="Cambria Math" w:hAnsiTheme="minorHAnsi"/>
                        <w:i/>
                        <w:sz w:val="20"/>
                        <w:szCs w:val="18"/>
                      </w:rPr>
                    </m:ctrlPr>
                  </m:fPr>
                  <m:num>
                    <m:r>
                      <w:rPr>
                        <w:rFonts w:ascii="Cambria Math" w:hAnsiTheme="minorHAnsi"/>
                        <w:sz w:val="20"/>
                        <w:szCs w:val="18"/>
                      </w:rPr>
                      <m:t>UBΔt</m:t>
                    </m:r>
                  </m:num>
                  <m:den>
                    <m:r>
                      <w:rPr>
                        <w:rFonts w:ascii="Cambria Math" w:hAnsiTheme="minorHAnsi"/>
                        <w:sz w:val="20"/>
                        <w:szCs w:val="18"/>
                      </w:rPr>
                      <m:t>Δx</m:t>
                    </m:r>
                  </m:den>
                </m:f>
                <m:ctrlPr>
                  <w:rPr>
                    <w:rFonts w:ascii="Cambria Math" w:hAnsi="Cambria Math"/>
                    <w:i/>
                    <w:sz w:val="20"/>
                    <w:szCs w:val="18"/>
                  </w:rPr>
                </m:ctrlPr>
              </m:e>
            </m:d>
          </m:e>
          <m:sub>
            <m:r>
              <w:rPr>
                <w:rFonts w:ascii="Cambria Math" w:hAnsiTheme="minorHAnsi"/>
                <w:sz w:val="20"/>
                <w:szCs w:val="18"/>
              </w:rPr>
              <m:t>R</m:t>
            </m:r>
          </m:sub>
        </m:sSub>
        <m:sSub>
          <m:sSubPr>
            <m:ctrlPr>
              <w:rPr>
                <w:rFonts w:ascii="Cambria Math" w:hAnsi="Cambria Math"/>
                <w:i/>
                <w:sz w:val="20"/>
                <w:szCs w:val="18"/>
              </w:rPr>
            </m:ctrlPr>
          </m:sSubPr>
          <m:e>
            <m:r>
              <w:rPr>
                <w:rFonts w:ascii="Cambria Math" w:hAnsiTheme="minorHAnsi"/>
                <w:sz w:val="20"/>
                <w:szCs w:val="18"/>
              </w:rPr>
              <m:t>Φ</m:t>
            </m:r>
          </m:e>
          <m:sub>
            <m:r>
              <w:rPr>
                <w:rFonts w:ascii="Cambria Math" w:hAnsiTheme="minorHAnsi"/>
                <w:sz w:val="20"/>
                <w:szCs w:val="18"/>
              </w:rPr>
              <m:t>R</m:t>
            </m:r>
            <m:ctrlPr>
              <w:rPr>
                <w:rFonts w:ascii="Cambria Math" w:hAnsiTheme="minorHAnsi"/>
                <w:i/>
                <w:sz w:val="20"/>
                <w:szCs w:val="18"/>
              </w:rPr>
            </m:ctrlPr>
          </m:sub>
        </m:sSub>
        <m:r>
          <w:rPr>
            <w:rFonts w:ascii="Cambria Math" w:hAnsiTheme="minorHAnsi"/>
            <w:sz w:val="20"/>
            <w:szCs w:val="18"/>
          </w:rPr>
          <m:t>≤</m:t>
        </m:r>
        <m:sSubSup>
          <m:sSubSupPr>
            <m:ctrlPr>
              <w:rPr>
                <w:rFonts w:ascii="Cambria Math" w:hAnsiTheme="minorHAnsi"/>
                <w:i/>
                <w:sz w:val="20"/>
                <w:szCs w:val="18"/>
              </w:rPr>
            </m:ctrlPr>
          </m:sSubSupPr>
          <m:e>
            <m:r>
              <w:rPr>
                <w:rFonts w:ascii="Cambria Math" w:hAnsiTheme="minorHAnsi"/>
                <w:sz w:val="20"/>
                <w:szCs w:val="18"/>
              </w:rPr>
              <m:t>B</m:t>
            </m:r>
          </m:e>
          <m:sub>
            <m:r>
              <w:rPr>
                <w:rFonts w:ascii="Cambria Math" w:hAnsiTheme="minorHAnsi"/>
                <w:sz w:val="20"/>
                <w:szCs w:val="18"/>
              </w:rPr>
              <m:t>i</m:t>
            </m:r>
          </m:sub>
          <m:sup>
            <m:r>
              <w:rPr>
                <w:rFonts w:ascii="Cambria Math" w:hAnsiTheme="minorHAnsi"/>
                <w:sz w:val="20"/>
                <w:szCs w:val="18"/>
              </w:rPr>
              <m:t>n</m:t>
            </m:r>
          </m:sup>
        </m:sSubSup>
        <m:sSubSup>
          <m:sSubSupPr>
            <m:ctrlPr>
              <w:rPr>
                <w:rFonts w:ascii="Cambria Math" w:hAnsi="Cambria Math"/>
                <w:i/>
                <w:sz w:val="20"/>
                <w:szCs w:val="18"/>
              </w:rPr>
            </m:ctrlPr>
          </m:sSubSupPr>
          <m:e>
            <m:r>
              <w:rPr>
                <w:rFonts w:ascii="Cambria Math" w:hAnsiTheme="minorHAnsi"/>
                <w:sz w:val="20"/>
                <w:szCs w:val="18"/>
              </w:rPr>
              <m:t>Φ</m:t>
            </m:r>
          </m:e>
          <m:sub>
            <m:r>
              <w:rPr>
                <w:rFonts w:ascii="Cambria Math" w:hAnsiTheme="minorHAnsi"/>
                <w:sz w:val="20"/>
                <w:szCs w:val="18"/>
              </w:rPr>
              <m:t>i</m:t>
            </m:r>
            <m:ctrlPr>
              <w:rPr>
                <w:rFonts w:ascii="Cambria Math" w:hAnsiTheme="minorHAnsi"/>
                <w:i/>
                <w:sz w:val="20"/>
                <w:szCs w:val="18"/>
              </w:rPr>
            </m:ctrlPr>
          </m:sub>
          <m:sup>
            <m:r>
              <w:rPr>
                <w:rFonts w:ascii="Cambria Math" w:hAnsiTheme="minorHAnsi"/>
                <w:sz w:val="20"/>
                <w:szCs w:val="18"/>
              </w:rPr>
              <m:t>n</m:t>
            </m:r>
            <m:ctrlPr>
              <w:rPr>
                <w:rFonts w:ascii="Cambria Math" w:hAnsiTheme="minorHAnsi"/>
                <w:i/>
                <w:sz w:val="20"/>
                <w:szCs w:val="18"/>
              </w:rPr>
            </m:ctrlPr>
          </m:sup>
        </m:sSubSup>
        <m:r>
          <w:rPr>
            <w:rFonts w:ascii="Cambria Math" w:hAnsiTheme="minorHAnsi"/>
            <w:sz w:val="20"/>
            <w:szCs w:val="18"/>
          </w:rPr>
          <m:t>-</m:t>
        </m:r>
        <m:sSubSup>
          <m:sSubSupPr>
            <m:ctrlPr>
              <w:rPr>
                <w:rFonts w:ascii="Cambria Math" w:hAnsi="Cambria Math"/>
                <w:i/>
                <w:sz w:val="20"/>
                <w:szCs w:val="18"/>
              </w:rPr>
            </m:ctrlPr>
          </m:sSubSupPr>
          <m:e>
            <m:r>
              <w:rPr>
                <w:rFonts w:ascii="Cambria Math" w:hAnsiTheme="minorHAnsi"/>
                <w:sz w:val="20"/>
                <w:szCs w:val="18"/>
              </w:rPr>
              <m:t>Φ</m:t>
            </m:r>
          </m:e>
          <m:sub>
            <m:r>
              <w:rPr>
                <w:rFonts w:ascii="Cambria Math" w:hAnsiTheme="minorHAnsi"/>
                <w:sz w:val="20"/>
                <w:szCs w:val="18"/>
              </w:rPr>
              <m:t>i</m:t>
            </m:r>
            <m:r>
              <w:rPr>
                <w:rFonts w:ascii="Cambria Math" w:hAnsiTheme="minorHAnsi"/>
                <w:sz w:val="20"/>
                <w:szCs w:val="18"/>
              </w:rPr>
              <m:t>-</m:t>
            </m:r>
            <m:r>
              <w:rPr>
                <w:rFonts w:ascii="Cambria Math" w:hAnsiTheme="minorHAnsi"/>
                <w:sz w:val="20"/>
                <w:szCs w:val="18"/>
              </w:rPr>
              <m:t>1</m:t>
            </m:r>
            <m:ctrlPr>
              <w:rPr>
                <w:rFonts w:ascii="Cambria Math" w:hAnsiTheme="minorHAnsi"/>
                <w:i/>
                <w:sz w:val="20"/>
                <w:szCs w:val="18"/>
              </w:rPr>
            </m:ctrlPr>
          </m:sub>
          <m:sup>
            <m:r>
              <w:rPr>
                <w:rFonts w:ascii="Cambria Math" w:hAnsiTheme="minorHAnsi"/>
                <w:sz w:val="20"/>
                <w:szCs w:val="18"/>
              </w:rPr>
              <m:t>n</m:t>
            </m:r>
            <m:ctrlPr>
              <w:rPr>
                <w:rFonts w:ascii="Cambria Math" w:hAnsiTheme="minorHAnsi"/>
                <w:i/>
                <w:sz w:val="20"/>
                <w:szCs w:val="18"/>
              </w:rPr>
            </m:ctrlPr>
          </m:sup>
        </m:sSubSup>
        <m:sSubSup>
          <m:sSubSupPr>
            <m:ctrlPr>
              <w:rPr>
                <w:rFonts w:ascii="Cambria Math" w:hAnsiTheme="minorHAnsi"/>
                <w:i/>
                <w:sz w:val="20"/>
                <w:szCs w:val="18"/>
              </w:rPr>
            </m:ctrlPr>
          </m:sSubSupPr>
          <m:e>
            <m:r>
              <w:rPr>
                <w:rFonts w:ascii="Cambria Math" w:hAnsiTheme="minorHAnsi"/>
                <w:sz w:val="20"/>
                <w:szCs w:val="18"/>
              </w:rPr>
              <m:t>B</m:t>
            </m:r>
          </m:e>
          <m:sub>
            <m:r>
              <w:rPr>
                <w:rFonts w:ascii="Cambria Math" w:hAnsiTheme="minorHAnsi"/>
                <w:sz w:val="20"/>
                <w:szCs w:val="18"/>
              </w:rPr>
              <m:t>i</m:t>
            </m:r>
            <m:r>
              <w:rPr>
                <w:rFonts w:ascii="Cambria Math" w:hAnsiTheme="minorHAnsi"/>
                <w:sz w:val="20"/>
                <w:szCs w:val="18"/>
              </w:rPr>
              <m:t>-</m:t>
            </m:r>
            <m:r>
              <w:rPr>
                <w:rFonts w:ascii="Cambria Math" w:hAnsiTheme="minorHAnsi"/>
                <w:sz w:val="20"/>
                <w:szCs w:val="18"/>
              </w:rPr>
              <m:t>1</m:t>
            </m:r>
          </m:sub>
          <m:sup>
            <m:r>
              <w:rPr>
                <w:rFonts w:ascii="Cambria Math" w:hAnsiTheme="minorHAnsi"/>
                <w:sz w:val="20"/>
                <w:szCs w:val="18"/>
              </w:rPr>
              <m:t>n</m:t>
            </m:r>
          </m:sup>
        </m:sSubSup>
        <m:r>
          <w:rPr>
            <w:rFonts w:ascii="Cambria Math" w:hAnsiTheme="minorHAnsi"/>
            <w:sz w:val="20"/>
            <w:szCs w:val="18"/>
          </w:rPr>
          <m:t>+</m:t>
        </m:r>
        <m:sSubSup>
          <m:sSubSupPr>
            <m:ctrlPr>
              <w:rPr>
                <w:rFonts w:ascii="Cambria Math" w:hAnsiTheme="minorHAnsi"/>
                <w:i/>
                <w:sz w:val="20"/>
                <w:szCs w:val="18"/>
              </w:rPr>
            </m:ctrlPr>
          </m:sSubSupPr>
          <m:e>
            <m:d>
              <m:dPr>
                <m:begChr m:val="["/>
                <m:endChr m:val="]"/>
                <m:ctrlPr>
                  <w:rPr>
                    <w:rFonts w:ascii="Cambria Math" w:hAnsiTheme="minorHAnsi"/>
                    <w:i/>
                    <w:sz w:val="20"/>
                    <w:szCs w:val="18"/>
                  </w:rPr>
                </m:ctrlPr>
              </m:dPr>
              <m:e>
                <m:f>
                  <m:fPr>
                    <m:ctrlPr>
                      <w:rPr>
                        <w:rFonts w:ascii="Cambria Math" w:hAnsiTheme="minorHAnsi"/>
                        <w:i/>
                        <w:sz w:val="20"/>
                        <w:szCs w:val="18"/>
                      </w:rPr>
                    </m:ctrlPr>
                  </m:fPr>
                  <m:num>
                    <m:r>
                      <w:rPr>
                        <w:rFonts w:ascii="Cambria Math" w:hAnsiTheme="minorHAnsi"/>
                        <w:sz w:val="20"/>
                        <w:szCs w:val="18"/>
                      </w:rPr>
                      <m:t>UBΔt</m:t>
                    </m:r>
                  </m:num>
                  <m:den>
                    <m:r>
                      <w:rPr>
                        <w:rFonts w:ascii="Cambria Math" w:hAnsiTheme="minorHAnsi"/>
                        <w:sz w:val="20"/>
                        <w:szCs w:val="18"/>
                      </w:rPr>
                      <m:t>Δx</m:t>
                    </m:r>
                  </m:den>
                </m:f>
                <m:ctrlPr>
                  <w:rPr>
                    <w:rFonts w:ascii="Cambria Math" w:hAnsi="Cambria Math"/>
                    <w:i/>
                    <w:sz w:val="20"/>
                    <w:szCs w:val="18"/>
                  </w:rPr>
                </m:ctrlPr>
              </m:e>
            </m:d>
          </m:e>
          <m:sub>
            <m:r>
              <w:rPr>
                <w:rFonts w:ascii="Cambria Math" w:hAnsiTheme="minorHAnsi"/>
                <w:sz w:val="20"/>
                <w:szCs w:val="18"/>
              </w:rPr>
              <m:t>i</m:t>
            </m:r>
            <m:r>
              <w:rPr>
                <w:rFonts w:ascii="Cambria Math" w:hAnsiTheme="minorHAnsi"/>
                <w:sz w:val="20"/>
                <w:szCs w:val="18"/>
              </w:rPr>
              <m:t>-</m:t>
            </m:r>
            <m:r>
              <w:rPr>
                <w:rFonts w:ascii="Cambria Math" w:hAnsiTheme="minorHAnsi"/>
                <w:sz w:val="20"/>
                <w:szCs w:val="18"/>
              </w:rPr>
              <m:t>1</m:t>
            </m:r>
          </m:sub>
          <m:sup>
            <m:r>
              <w:rPr>
                <w:rFonts w:ascii="Cambria Math" w:hAnsiTheme="minorHAnsi"/>
                <w:sz w:val="20"/>
                <w:szCs w:val="18"/>
              </w:rPr>
              <m:t>n</m:t>
            </m:r>
          </m:sup>
        </m:sSubSup>
        <m:sSubSup>
          <m:sSubSupPr>
            <m:ctrlPr>
              <w:rPr>
                <w:rFonts w:ascii="Cambria Math" w:hAnsi="Cambria Math"/>
                <w:i/>
                <w:sz w:val="20"/>
                <w:szCs w:val="18"/>
              </w:rPr>
            </m:ctrlPr>
          </m:sSubSupPr>
          <m:e>
            <m:r>
              <w:rPr>
                <w:rFonts w:ascii="Cambria Math" w:hAnsiTheme="minorHAnsi"/>
                <w:sz w:val="20"/>
                <w:szCs w:val="18"/>
              </w:rPr>
              <m:t>Φ</m:t>
            </m:r>
          </m:e>
          <m:sub>
            <m:r>
              <w:rPr>
                <w:rFonts w:ascii="Cambria Math" w:hAnsiTheme="minorHAnsi"/>
                <w:sz w:val="20"/>
                <w:szCs w:val="18"/>
              </w:rPr>
              <m:t>i</m:t>
            </m:r>
            <m:r>
              <w:rPr>
                <w:rFonts w:ascii="Cambria Math" w:hAnsiTheme="minorHAnsi"/>
                <w:sz w:val="20"/>
                <w:szCs w:val="18"/>
              </w:rPr>
              <m:t>-</m:t>
            </m:r>
            <m:r>
              <w:rPr>
                <w:rFonts w:ascii="Cambria Math" w:hAnsiTheme="minorHAnsi"/>
                <w:sz w:val="20"/>
                <w:szCs w:val="18"/>
              </w:rPr>
              <m:t>1</m:t>
            </m:r>
            <m:ctrlPr>
              <w:rPr>
                <w:rFonts w:ascii="Cambria Math" w:hAnsiTheme="minorHAnsi"/>
                <w:i/>
                <w:sz w:val="20"/>
                <w:szCs w:val="18"/>
              </w:rPr>
            </m:ctrlPr>
          </m:sub>
          <m:sup>
            <m:r>
              <w:rPr>
                <w:rFonts w:ascii="Cambria Math" w:hAnsiTheme="minorHAnsi"/>
                <w:sz w:val="20"/>
                <w:szCs w:val="18"/>
              </w:rPr>
              <m:t>n</m:t>
            </m:r>
            <m:ctrlPr>
              <w:rPr>
                <w:rFonts w:ascii="Cambria Math" w:hAnsiTheme="minorHAnsi"/>
                <w:i/>
                <w:sz w:val="20"/>
                <w:szCs w:val="18"/>
              </w:rPr>
            </m:ctrlPr>
          </m:sup>
        </m:sSubSup>
      </m:oMath>
      <w:r w:rsidRPr="00B27772">
        <w:rPr>
          <w:rFonts w:asciiTheme="minorHAnsi" w:hAnsiTheme="minorHAnsi"/>
          <w:sz w:val="20"/>
          <w:szCs w:val="18"/>
        </w:rPr>
        <w:tab/>
      </w:r>
      <w:r w:rsidRPr="00B27772">
        <w:rPr>
          <w:rStyle w:val="EquationCaption"/>
          <w:rFonts w:asciiTheme="minorHAnsi" w:hAnsiTheme="minorHAnsi"/>
          <w:sz w:val="20"/>
          <w:szCs w:val="18"/>
        </w:rPr>
        <w:t>(</w:t>
      </w:r>
      <w:r w:rsidR="00A41B27">
        <w:rPr>
          <w:rStyle w:val="EquationCaption"/>
          <w:rFonts w:asciiTheme="minorHAnsi" w:hAnsiTheme="minorHAnsi"/>
          <w:sz w:val="20"/>
          <w:szCs w:val="18"/>
        </w:rPr>
        <w:fldChar w:fldCharType="begin"/>
      </w:r>
      <w:r w:rsidR="00A41B27">
        <w:rPr>
          <w:rStyle w:val="EquationCaption"/>
          <w:rFonts w:asciiTheme="minorHAnsi" w:hAnsiTheme="minorHAnsi"/>
          <w:sz w:val="20"/>
          <w:szCs w:val="18"/>
        </w:rPr>
        <w:instrText xml:space="preserve"> STYLEREF 1 \s </w:instrText>
      </w:r>
      <w:r w:rsidR="00A41B27">
        <w:rPr>
          <w:rStyle w:val="EquationCaption"/>
          <w:rFonts w:asciiTheme="minorHAnsi" w:hAnsiTheme="minorHAnsi"/>
          <w:sz w:val="20"/>
          <w:szCs w:val="18"/>
        </w:rPr>
        <w:fldChar w:fldCharType="separate"/>
      </w:r>
      <w:r w:rsidR="00A95042">
        <w:rPr>
          <w:rStyle w:val="EquationCaption"/>
          <w:rFonts w:asciiTheme="minorHAnsi" w:hAnsiTheme="minorHAnsi"/>
          <w:noProof/>
          <w:sz w:val="20"/>
          <w:szCs w:val="18"/>
        </w:rPr>
        <w:t>5</w:t>
      </w:r>
      <w:r w:rsidR="00A41B27">
        <w:rPr>
          <w:rStyle w:val="EquationCaption"/>
          <w:rFonts w:asciiTheme="minorHAnsi" w:hAnsiTheme="minorHAnsi"/>
          <w:sz w:val="20"/>
          <w:szCs w:val="18"/>
        </w:rPr>
        <w:fldChar w:fldCharType="end"/>
      </w:r>
      <w:r w:rsidR="00A41B27">
        <w:rPr>
          <w:rStyle w:val="EquationCaption"/>
          <w:rFonts w:asciiTheme="minorHAnsi" w:hAnsiTheme="minorHAnsi"/>
          <w:sz w:val="20"/>
          <w:szCs w:val="18"/>
        </w:rPr>
        <w:noBreakHyphen/>
      </w:r>
      <w:r w:rsidR="00A41B27">
        <w:rPr>
          <w:rStyle w:val="EquationCaption"/>
          <w:rFonts w:asciiTheme="minorHAnsi" w:hAnsiTheme="minorHAnsi"/>
          <w:sz w:val="20"/>
          <w:szCs w:val="18"/>
        </w:rPr>
        <w:fldChar w:fldCharType="begin"/>
      </w:r>
      <w:r w:rsidR="00A41B27">
        <w:rPr>
          <w:rStyle w:val="EquationCaption"/>
          <w:rFonts w:asciiTheme="minorHAnsi" w:hAnsiTheme="minorHAnsi"/>
          <w:sz w:val="20"/>
          <w:szCs w:val="18"/>
        </w:rPr>
        <w:instrText xml:space="preserve"> SEQ Equation \* ARABIC \s 1 </w:instrText>
      </w:r>
      <w:r w:rsidR="00A41B27">
        <w:rPr>
          <w:rStyle w:val="EquationCaption"/>
          <w:rFonts w:asciiTheme="minorHAnsi" w:hAnsiTheme="minorHAnsi"/>
          <w:sz w:val="20"/>
          <w:szCs w:val="18"/>
        </w:rPr>
        <w:fldChar w:fldCharType="separate"/>
      </w:r>
      <w:r w:rsidR="00A95042">
        <w:rPr>
          <w:rStyle w:val="EquationCaption"/>
          <w:rFonts w:asciiTheme="minorHAnsi" w:hAnsiTheme="minorHAnsi"/>
          <w:noProof/>
          <w:sz w:val="20"/>
          <w:szCs w:val="18"/>
        </w:rPr>
        <w:t>71</w:t>
      </w:r>
      <w:r w:rsidR="00A41B27">
        <w:rPr>
          <w:rStyle w:val="EquationCaption"/>
          <w:rFonts w:asciiTheme="minorHAnsi" w:hAnsiTheme="minorHAnsi"/>
          <w:sz w:val="20"/>
          <w:szCs w:val="18"/>
        </w:rPr>
        <w:fldChar w:fldCharType="end"/>
      </w:r>
      <w:r w:rsidRPr="00B27772">
        <w:rPr>
          <w:rStyle w:val="EquationCaption"/>
          <w:rFonts w:asciiTheme="minorHAnsi" w:hAnsiTheme="minorHAnsi"/>
          <w:sz w:val="20"/>
          <w:szCs w:val="18"/>
        </w:rPr>
        <w:t xml:space="preserve">) </w:t>
      </w:r>
    </w:p>
    <w:p w14:paraId="1FA92D54" w14:textId="77777777" w:rsidR="005B4780" w:rsidRPr="00B27772" w:rsidRDefault="005B4780" w:rsidP="007A3922">
      <w:pPr>
        <w:pStyle w:val="BodyText"/>
      </w:pPr>
      <w:r w:rsidRPr="00B27772">
        <w:t xml:space="preserve">Another condition is also imposed on </w:t>
      </w:r>
      <m:oMath>
        <m:sSub>
          <m:sSubPr>
            <m:ctrlPr>
              <w:rPr>
                <w:rFonts w:ascii="Cambria Math" w:hAnsi="Cambria Math"/>
                <w:i/>
              </w:rPr>
            </m:ctrlPr>
          </m:sSubPr>
          <m:e>
            <m:r>
              <w:rPr>
                <w:rFonts w:ascii="Cambria Math"/>
              </w:rPr>
              <m:t>B</m:t>
            </m:r>
          </m:e>
          <m:sub>
            <m:r>
              <w:rPr>
                <w:rFonts w:ascii="Cambria Math"/>
              </w:rPr>
              <m:t>R</m:t>
            </m:r>
          </m:sub>
        </m:sSub>
        <m:sSub>
          <m:sSubPr>
            <m:ctrlPr>
              <w:rPr>
                <w:rFonts w:ascii="Cambria Math" w:hAnsi="Cambria Math"/>
                <w:i/>
              </w:rPr>
            </m:ctrlPr>
          </m:sSubPr>
          <m:e>
            <m:r>
              <w:rPr>
                <w:rFonts w:ascii="Cambria Math"/>
              </w:rPr>
              <m:t>Φ</m:t>
            </m:r>
          </m:e>
          <m:sub>
            <m:r>
              <w:rPr>
                <w:rFonts w:ascii="Cambria Math"/>
              </w:rPr>
              <m:t>R</m:t>
            </m:r>
          </m:sub>
        </m:sSub>
      </m:oMath>
      <w:r w:rsidRPr="00B27772">
        <w:t xml:space="preserve"> by looking at the control volume segment centered at i+1.  Using similar reasoning as above and assuming that U</w:t>
      </w:r>
      <w:r w:rsidRPr="00B27772">
        <w:rPr>
          <w:vertAlign w:val="subscript"/>
        </w:rPr>
        <w:t>RR</w:t>
      </w:r>
      <w:r w:rsidRPr="00B27772">
        <w:t xml:space="preserve"> &gt; 0, the other criterion for </w:t>
      </w:r>
      <m:oMath>
        <m:sSub>
          <m:sSubPr>
            <m:ctrlPr>
              <w:rPr>
                <w:rFonts w:ascii="Cambria Math" w:hAnsi="Cambria Math"/>
                <w:i/>
              </w:rPr>
            </m:ctrlPr>
          </m:sSubPr>
          <m:e>
            <m:r>
              <w:rPr>
                <w:rFonts w:ascii="Cambria Math"/>
              </w:rPr>
              <m:t>B</m:t>
            </m:r>
          </m:e>
          <m:sub>
            <m:r>
              <w:rPr>
                <w:rFonts w:ascii="Cambria Math"/>
              </w:rPr>
              <m:t>R</m:t>
            </m:r>
          </m:sub>
        </m:sSub>
        <m:sSub>
          <m:sSubPr>
            <m:ctrlPr>
              <w:rPr>
                <w:rFonts w:ascii="Cambria Math" w:hAnsi="Cambria Math"/>
                <w:i/>
              </w:rPr>
            </m:ctrlPr>
          </m:sSubPr>
          <m:e>
            <m:r>
              <w:rPr>
                <w:rFonts w:ascii="Cambria Math"/>
              </w:rPr>
              <m:t>Φ</m:t>
            </m:r>
          </m:e>
          <m:sub>
            <m:r>
              <w:rPr>
                <w:rFonts w:ascii="Cambria Math"/>
              </w:rPr>
              <m:t>R</m:t>
            </m:r>
          </m:sub>
        </m:sSub>
      </m:oMath>
      <w:r w:rsidRPr="00B27772">
        <w:t xml:space="preserve"> is</w:t>
      </w:r>
    </w:p>
    <w:p w14:paraId="383CA4B7" w14:textId="3B617290" w:rsidR="005B4780" w:rsidRPr="00B27772" w:rsidRDefault="005B4780" w:rsidP="005B4780">
      <w:pPr>
        <w:pStyle w:val="equation"/>
        <w:rPr>
          <w:rFonts w:asciiTheme="minorHAnsi" w:hAnsiTheme="minorHAnsi"/>
          <w:sz w:val="20"/>
          <w:szCs w:val="18"/>
        </w:rPr>
      </w:pPr>
      <w:r w:rsidRPr="00B27772">
        <w:rPr>
          <w:rFonts w:asciiTheme="minorHAnsi" w:hAnsiTheme="minorHAnsi"/>
          <w:sz w:val="20"/>
          <w:szCs w:val="18"/>
        </w:rPr>
        <w:tab/>
      </w:r>
      <m:oMath>
        <m:sSub>
          <m:sSubPr>
            <m:ctrlPr>
              <w:rPr>
                <w:rFonts w:ascii="Cambria Math" w:hAnsiTheme="minorHAnsi"/>
                <w:i/>
                <w:sz w:val="20"/>
                <w:szCs w:val="18"/>
              </w:rPr>
            </m:ctrlPr>
          </m:sSubPr>
          <m:e>
            <m:d>
              <m:dPr>
                <m:begChr m:val="["/>
                <m:endChr m:val="]"/>
                <m:ctrlPr>
                  <w:rPr>
                    <w:rFonts w:ascii="Cambria Math" w:hAnsiTheme="minorHAnsi"/>
                    <w:i/>
                    <w:sz w:val="20"/>
                    <w:szCs w:val="18"/>
                  </w:rPr>
                </m:ctrlPr>
              </m:dPr>
              <m:e>
                <m:f>
                  <m:fPr>
                    <m:ctrlPr>
                      <w:rPr>
                        <w:rFonts w:ascii="Cambria Math" w:hAnsiTheme="minorHAnsi"/>
                        <w:i/>
                        <w:sz w:val="20"/>
                        <w:szCs w:val="18"/>
                      </w:rPr>
                    </m:ctrlPr>
                  </m:fPr>
                  <m:num>
                    <m:r>
                      <w:rPr>
                        <w:rFonts w:ascii="Cambria Math" w:hAnsiTheme="minorHAnsi"/>
                        <w:sz w:val="20"/>
                        <w:szCs w:val="18"/>
                      </w:rPr>
                      <m:t>UBΔt</m:t>
                    </m:r>
                  </m:num>
                  <m:den>
                    <m:r>
                      <w:rPr>
                        <w:rFonts w:ascii="Cambria Math" w:hAnsiTheme="minorHAnsi"/>
                        <w:sz w:val="20"/>
                        <w:szCs w:val="18"/>
                      </w:rPr>
                      <m:t>Δx</m:t>
                    </m:r>
                  </m:den>
                </m:f>
                <m:ctrlPr>
                  <w:rPr>
                    <w:rFonts w:ascii="Cambria Math" w:hAnsi="Cambria Math"/>
                    <w:i/>
                    <w:sz w:val="20"/>
                    <w:szCs w:val="18"/>
                  </w:rPr>
                </m:ctrlPr>
              </m:e>
            </m:d>
          </m:e>
          <m:sub>
            <m:r>
              <w:rPr>
                <w:rFonts w:ascii="Cambria Math" w:hAnsiTheme="minorHAnsi"/>
                <w:sz w:val="20"/>
                <w:szCs w:val="18"/>
              </w:rPr>
              <m:t>R</m:t>
            </m:r>
          </m:sub>
        </m:sSub>
        <m:sSub>
          <m:sSubPr>
            <m:ctrlPr>
              <w:rPr>
                <w:rFonts w:ascii="Cambria Math" w:hAnsi="Cambria Math"/>
                <w:i/>
                <w:sz w:val="20"/>
                <w:szCs w:val="18"/>
              </w:rPr>
            </m:ctrlPr>
          </m:sSubPr>
          <m:e>
            <m:r>
              <w:rPr>
                <w:rFonts w:ascii="Cambria Math" w:hAnsiTheme="minorHAnsi"/>
                <w:sz w:val="20"/>
                <w:szCs w:val="18"/>
              </w:rPr>
              <m:t>Φ</m:t>
            </m:r>
          </m:e>
          <m:sub>
            <m:r>
              <w:rPr>
                <w:rFonts w:ascii="Cambria Math" w:hAnsiTheme="minorHAnsi"/>
                <w:sz w:val="20"/>
                <w:szCs w:val="18"/>
              </w:rPr>
              <m:t>R</m:t>
            </m:r>
            <m:ctrlPr>
              <w:rPr>
                <w:rFonts w:ascii="Cambria Math" w:hAnsiTheme="minorHAnsi"/>
                <w:i/>
                <w:sz w:val="20"/>
                <w:szCs w:val="18"/>
              </w:rPr>
            </m:ctrlPr>
          </m:sub>
        </m:sSub>
        <m:r>
          <w:rPr>
            <w:rFonts w:ascii="Cambria Math" w:hAnsiTheme="minorHAnsi"/>
            <w:sz w:val="20"/>
            <w:szCs w:val="18"/>
          </w:rPr>
          <m:t>≤</m:t>
        </m:r>
        <m:sSubSup>
          <m:sSubSupPr>
            <m:ctrlPr>
              <w:rPr>
                <w:rFonts w:ascii="Cambria Math" w:hAnsiTheme="minorHAnsi"/>
                <w:i/>
                <w:sz w:val="20"/>
                <w:szCs w:val="18"/>
              </w:rPr>
            </m:ctrlPr>
          </m:sSubSupPr>
          <m:e>
            <m:r>
              <w:rPr>
                <w:rFonts w:ascii="Cambria Math" w:hAnsiTheme="minorHAnsi"/>
                <w:sz w:val="20"/>
                <w:szCs w:val="18"/>
              </w:rPr>
              <m:t>B</m:t>
            </m:r>
          </m:e>
          <m:sub>
            <m:r>
              <w:rPr>
                <w:rFonts w:ascii="Cambria Math" w:hAnsiTheme="minorHAnsi"/>
                <w:sz w:val="20"/>
                <w:szCs w:val="18"/>
              </w:rPr>
              <m:t>i+2</m:t>
            </m:r>
          </m:sub>
          <m:sup>
            <m:r>
              <w:rPr>
                <w:rFonts w:ascii="Cambria Math" w:hAnsiTheme="minorHAnsi"/>
                <w:sz w:val="20"/>
                <w:szCs w:val="18"/>
              </w:rPr>
              <m:t>n</m:t>
            </m:r>
          </m:sup>
        </m:sSubSup>
        <m:sSubSup>
          <m:sSubSupPr>
            <m:ctrlPr>
              <w:rPr>
                <w:rFonts w:ascii="Cambria Math" w:hAnsi="Cambria Math"/>
                <w:i/>
                <w:sz w:val="20"/>
                <w:szCs w:val="18"/>
              </w:rPr>
            </m:ctrlPr>
          </m:sSubSupPr>
          <m:e>
            <m:r>
              <w:rPr>
                <w:rFonts w:ascii="Cambria Math" w:hAnsiTheme="minorHAnsi"/>
                <w:sz w:val="20"/>
                <w:szCs w:val="18"/>
              </w:rPr>
              <m:t>Φ</m:t>
            </m:r>
          </m:e>
          <m:sub>
            <m:r>
              <w:rPr>
                <w:rFonts w:ascii="Cambria Math" w:hAnsiTheme="minorHAnsi"/>
                <w:sz w:val="20"/>
                <w:szCs w:val="18"/>
              </w:rPr>
              <m:t>i+2</m:t>
            </m:r>
            <m:ctrlPr>
              <w:rPr>
                <w:rFonts w:ascii="Cambria Math" w:hAnsiTheme="minorHAnsi"/>
                <w:i/>
                <w:sz w:val="20"/>
                <w:szCs w:val="18"/>
              </w:rPr>
            </m:ctrlPr>
          </m:sub>
          <m:sup>
            <m:r>
              <w:rPr>
                <w:rFonts w:ascii="Cambria Math" w:hAnsiTheme="minorHAnsi"/>
                <w:sz w:val="20"/>
                <w:szCs w:val="18"/>
              </w:rPr>
              <m:t>n</m:t>
            </m:r>
            <m:ctrlPr>
              <w:rPr>
                <w:rFonts w:ascii="Cambria Math" w:hAnsiTheme="minorHAnsi"/>
                <w:i/>
                <w:sz w:val="20"/>
                <w:szCs w:val="18"/>
              </w:rPr>
            </m:ctrlPr>
          </m:sup>
        </m:sSubSup>
        <m:r>
          <w:rPr>
            <w:rFonts w:ascii="Cambria Math" w:hAnsiTheme="minorHAnsi"/>
            <w:sz w:val="20"/>
            <w:szCs w:val="18"/>
          </w:rPr>
          <m:t>-</m:t>
        </m:r>
        <m:sSubSup>
          <m:sSubSupPr>
            <m:ctrlPr>
              <w:rPr>
                <w:rFonts w:ascii="Cambria Math" w:hAnsi="Cambria Math"/>
                <w:i/>
                <w:sz w:val="20"/>
                <w:szCs w:val="18"/>
              </w:rPr>
            </m:ctrlPr>
          </m:sSubSupPr>
          <m:e>
            <m:r>
              <w:rPr>
                <w:rFonts w:ascii="Cambria Math" w:hAnsiTheme="minorHAnsi"/>
                <w:sz w:val="20"/>
                <w:szCs w:val="18"/>
              </w:rPr>
              <m:t>Φ</m:t>
            </m:r>
          </m:e>
          <m:sub>
            <m:r>
              <w:rPr>
                <w:rFonts w:ascii="Cambria Math" w:hAnsiTheme="minorHAnsi"/>
                <w:sz w:val="20"/>
                <w:szCs w:val="18"/>
              </w:rPr>
              <m:t>i+1</m:t>
            </m:r>
            <m:ctrlPr>
              <w:rPr>
                <w:rFonts w:ascii="Cambria Math" w:hAnsiTheme="minorHAnsi"/>
                <w:i/>
                <w:sz w:val="20"/>
                <w:szCs w:val="18"/>
              </w:rPr>
            </m:ctrlPr>
          </m:sub>
          <m:sup>
            <m:r>
              <w:rPr>
                <w:rFonts w:ascii="Cambria Math" w:hAnsiTheme="minorHAnsi"/>
                <w:sz w:val="20"/>
                <w:szCs w:val="18"/>
              </w:rPr>
              <m:t>n</m:t>
            </m:r>
            <m:ctrlPr>
              <w:rPr>
                <w:rFonts w:ascii="Cambria Math" w:hAnsiTheme="minorHAnsi"/>
                <w:i/>
                <w:sz w:val="20"/>
                <w:szCs w:val="18"/>
              </w:rPr>
            </m:ctrlPr>
          </m:sup>
        </m:sSubSup>
        <m:sSubSup>
          <m:sSubSupPr>
            <m:ctrlPr>
              <w:rPr>
                <w:rFonts w:ascii="Cambria Math" w:hAnsiTheme="minorHAnsi"/>
                <w:i/>
                <w:sz w:val="20"/>
                <w:szCs w:val="18"/>
              </w:rPr>
            </m:ctrlPr>
          </m:sSubSupPr>
          <m:e>
            <m:r>
              <w:rPr>
                <w:rFonts w:ascii="Cambria Math" w:hAnsiTheme="minorHAnsi"/>
                <w:sz w:val="20"/>
                <w:szCs w:val="18"/>
              </w:rPr>
              <m:t>B</m:t>
            </m:r>
          </m:e>
          <m:sub>
            <m:r>
              <w:rPr>
                <w:rFonts w:ascii="Cambria Math" w:hAnsiTheme="minorHAnsi"/>
                <w:sz w:val="20"/>
                <w:szCs w:val="18"/>
              </w:rPr>
              <m:t>i+1</m:t>
            </m:r>
          </m:sub>
          <m:sup>
            <m:r>
              <w:rPr>
                <w:rFonts w:ascii="Cambria Math" w:hAnsiTheme="minorHAnsi"/>
                <w:sz w:val="20"/>
                <w:szCs w:val="18"/>
              </w:rPr>
              <m:t>n</m:t>
            </m:r>
          </m:sup>
        </m:sSubSup>
        <m:r>
          <w:rPr>
            <w:rFonts w:ascii="Cambria Math" w:hAnsiTheme="minorHAnsi"/>
            <w:sz w:val="20"/>
            <w:szCs w:val="18"/>
          </w:rPr>
          <m:t>+</m:t>
        </m:r>
        <m:sSub>
          <m:sSubPr>
            <m:ctrlPr>
              <w:rPr>
                <w:rFonts w:ascii="Cambria Math" w:hAnsiTheme="minorHAnsi"/>
                <w:i/>
                <w:sz w:val="20"/>
                <w:szCs w:val="18"/>
              </w:rPr>
            </m:ctrlPr>
          </m:sSubPr>
          <m:e>
            <m:d>
              <m:dPr>
                <m:begChr m:val="["/>
                <m:endChr m:val="]"/>
                <m:ctrlPr>
                  <w:rPr>
                    <w:rFonts w:ascii="Cambria Math" w:hAnsiTheme="minorHAnsi"/>
                    <w:i/>
                    <w:sz w:val="20"/>
                    <w:szCs w:val="18"/>
                  </w:rPr>
                </m:ctrlPr>
              </m:dPr>
              <m:e>
                <m:f>
                  <m:fPr>
                    <m:ctrlPr>
                      <w:rPr>
                        <w:rFonts w:ascii="Cambria Math" w:hAnsiTheme="minorHAnsi"/>
                        <w:i/>
                        <w:sz w:val="20"/>
                        <w:szCs w:val="18"/>
                      </w:rPr>
                    </m:ctrlPr>
                  </m:fPr>
                  <m:num>
                    <m:r>
                      <w:rPr>
                        <w:rFonts w:ascii="Cambria Math" w:hAnsiTheme="minorHAnsi"/>
                        <w:sz w:val="20"/>
                        <w:szCs w:val="18"/>
                      </w:rPr>
                      <m:t>UBΔt</m:t>
                    </m:r>
                  </m:num>
                  <m:den>
                    <m:r>
                      <w:rPr>
                        <w:rFonts w:ascii="Cambria Math" w:hAnsiTheme="minorHAnsi"/>
                        <w:sz w:val="20"/>
                        <w:szCs w:val="18"/>
                      </w:rPr>
                      <m:t>Δx</m:t>
                    </m:r>
                  </m:den>
                </m:f>
                <m:ctrlPr>
                  <w:rPr>
                    <w:rFonts w:ascii="Cambria Math" w:hAnsi="Cambria Math"/>
                    <w:i/>
                    <w:sz w:val="20"/>
                    <w:szCs w:val="18"/>
                  </w:rPr>
                </m:ctrlPr>
              </m:e>
            </m:d>
          </m:e>
          <m:sub>
            <m:r>
              <w:rPr>
                <w:rFonts w:ascii="Cambria Math" w:hAnsiTheme="minorHAnsi"/>
                <w:sz w:val="20"/>
                <w:szCs w:val="18"/>
              </w:rPr>
              <m:t>RR</m:t>
            </m:r>
          </m:sub>
        </m:sSub>
        <m:sSubSup>
          <m:sSubSupPr>
            <m:ctrlPr>
              <w:rPr>
                <w:rFonts w:ascii="Cambria Math" w:hAnsi="Cambria Math"/>
                <w:i/>
                <w:sz w:val="20"/>
                <w:szCs w:val="18"/>
              </w:rPr>
            </m:ctrlPr>
          </m:sSubSupPr>
          <m:e>
            <m:r>
              <w:rPr>
                <w:rFonts w:ascii="Cambria Math" w:hAnsiTheme="minorHAnsi"/>
                <w:sz w:val="20"/>
                <w:szCs w:val="18"/>
              </w:rPr>
              <m:t>Φ</m:t>
            </m:r>
          </m:e>
          <m:sub>
            <m:r>
              <w:rPr>
                <w:rFonts w:ascii="Cambria Math" w:hAnsiTheme="minorHAnsi"/>
                <w:sz w:val="20"/>
                <w:szCs w:val="18"/>
              </w:rPr>
              <m:t>i+1</m:t>
            </m:r>
            <m:ctrlPr>
              <w:rPr>
                <w:rFonts w:ascii="Cambria Math" w:hAnsiTheme="minorHAnsi"/>
                <w:i/>
                <w:sz w:val="20"/>
                <w:szCs w:val="18"/>
              </w:rPr>
            </m:ctrlPr>
          </m:sub>
          <m:sup>
            <m:r>
              <w:rPr>
                <w:rFonts w:ascii="Cambria Math" w:hAnsiTheme="minorHAnsi"/>
                <w:sz w:val="20"/>
                <w:szCs w:val="18"/>
              </w:rPr>
              <m:t>n</m:t>
            </m:r>
            <m:ctrlPr>
              <w:rPr>
                <w:rFonts w:ascii="Cambria Math" w:hAnsiTheme="minorHAnsi"/>
                <w:i/>
                <w:sz w:val="20"/>
                <w:szCs w:val="18"/>
              </w:rPr>
            </m:ctrlPr>
          </m:sup>
        </m:sSubSup>
      </m:oMath>
      <w:r w:rsidRPr="00B27772">
        <w:rPr>
          <w:rFonts w:asciiTheme="minorHAnsi" w:hAnsiTheme="minorHAnsi"/>
          <w:sz w:val="20"/>
          <w:szCs w:val="18"/>
        </w:rPr>
        <w:tab/>
      </w:r>
      <w:r w:rsidRPr="00B27772">
        <w:rPr>
          <w:rStyle w:val="EquationCaption"/>
          <w:rFonts w:asciiTheme="minorHAnsi" w:hAnsiTheme="minorHAnsi"/>
          <w:sz w:val="20"/>
          <w:szCs w:val="18"/>
        </w:rPr>
        <w:t>(</w:t>
      </w:r>
      <w:r w:rsidR="00A41B27">
        <w:rPr>
          <w:rStyle w:val="EquationCaption"/>
          <w:rFonts w:asciiTheme="minorHAnsi" w:hAnsiTheme="minorHAnsi"/>
          <w:sz w:val="20"/>
          <w:szCs w:val="18"/>
        </w:rPr>
        <w:fldChar w:fldCharType="begin"/>
      </w:r>
      <w:r w:rsidR="00A41B27">
        <w:rPr>
          <w:rStyle w:val="EquationCaption"/>
          <w:rFonts w:asciiTheme="minorHAnsi" w:hAnsiTheme="minorHAnsi"/>
          <w:sz w:val="20"/>
          <w:szCs w:val="18"/>
        </w:rPr>
        <w:instrText xml:space="preserve"> STYLEREF 1 \s </w:instrText>
      </w:r>
      <w:r w:rsidR="00A41B27">
        <w:rPr>
          <w:rStyle w:val="EquationCaption"/>
          <w:rFonts w:asciiTheme="minorHAnsi" w:hAnsiTheme="minorHAnsi"/>
          <w:sz w:val="20"/>
          <w:szCs w:val="18"/>
        </w:rPr>
        <w:fldChar w:fldCharType="separate"/>
      </w:r>
      <w:r w:rsidR="00A95042">
        <w:rPr>
          <w:rStyle w:val="EquationCaption"/>
          <w:rFonts w:asciiTheme="minorHAnsi" w:hAnsiTheme="minorHAnsi"/>
          <w:noProof/>
          <w:sz w:val="20"/>
          <w:szCs w:val="18"/>
        </w:rPr>
        <w:t>5</w:t>
      </w:r>
      <w:r w:rsidR="00A41B27">
        <w:rPr>
          <w:rStyle w:val="EquationCaption"/>
          <w:rFonts w:asciiTheme="minorHAnsi" w:hAnsiTheme="minorHAnsi"/>
          <w:sz w:val="20"/>
          <w:szCs w:val="18"/>
        </w:rPr>
        <w:fldChar w:fldCharType="end"/>
      </w:r>
      <w:r w:rsidR="00A41B27">
        <w:rPr>
          <w:rStyle w:val="EquationCaption"/>
          <w:rFonts w:asciiTheme="minorHAnsi" w:hAnsiTheme="minorHAnsi"/>
          <w:sz w:val="20"/>
          <w:szCs w:val="18"/>
        </w:rPr>
        <w:noBreakHyphen/>
      </w:r>
      <w:r w:rsidR="00A41B27">
        <w:rPr>
          <w:rStyle w:val="EquationCaption"/>
          <w:rFonts w:asciiTheme="minorHAnsi" w:hAnsiTheme="minorHAnsi"/>
          <w:sz w:val="20"/>
          <w:szCs w:val="18"/>
        </w:rPr>
        <w:fldChar w:fldCharType="begin"/>
      </w:r>
      <w:r w:rsidR="00A41B27">
        <w:rPr>
          <w:rStyle w:val="EquationCaption"/>
          <w:rFonts w:asciiTheme="minorHAnsi" w:hAnsiTheme="minorHAnsi"/>
          <w:sz w:val="20"/>
          <w:szCs w:val="18"/>
        </w:rPr>
        <w:instrText xml:space="preserve"> SEQ Equation \* ARABIC \s 1 </w:instrText>
      </w:r>
      <w:r w:rsidR="00A41B27">
        <w:rPr>
          <w:rStyle w:val="EquationCaption"/>
          <w:rFonts w:asciiTheme="minorHAnsi" w:hAnsiTheme="minorHAnsi"/>
          <w:sz w:val="20"/>
          <w:szCs w:val="18"/>
        </w:rPr>
        <w:fldChar w:fldCharType="separate"/>
      </w:r>
      <w:r w:rsidR="00A95042">
        <w:rPr>
          <w:rStyle w:val="EquationCaption"/>
          <w:rFonts w:asciiTheme="minorHAnsi" w:hAnsiTheme="minorHAnsi"/>
          <w:noProof/>
          <w:sz w:val="20"/>
          <w:szCs w:val="18"/>
        </w:rPr>
        <w:t>72</w:t>
      </w:r>
      <w:r w:rsidR="00A41B27">
        <w:rPr>
          <w:rStyle w:val="EquationCaption"/>
          <w:rFonts w:asciiTheme="minorHAnsi" w:hAnsiTheme="minorHAnsi"/>
          <w:sz w:val="20"/>
          <w:szCs w:val="18"/>
        </w:rPr>
        <w:fldChar w:fldCharType="end"/>
      </w:r>
      <w:r w:rsidRPr="00B27772">
        <w:rPr>
          <w:rStyle w:val="EquationCaption"/>
          <w:rFonts w:asciiTheme="minorHAnsi" w:hAnsiTheme="minorHAnsi"/>
          <w:sz w:val="20"/>
          <w:szCs w:val="18"/>
        </w:rPr>
        <w:t>)</w:t>
      </w:r>
    </w:p>
    <w:p w14:paraId="0987D8F9" w14:textId="77777777" w:rsidR="005B4780" w:rsidRPr="00B27772" w:rsidRDefault="005B4780" w:rsidP="007A3922">
      <w:pPr>
        <w:pStyle w:val="BodyText"/>
      </w:pPr>
      <w:r w:rsidRPr="00B27772">
        <w:t>These criteria would be altered appropriately if the function were monotonically decreasing rather than increasing.</w:t>
      </w:r>
    </w:p>
    <w:p w14:paraId="3B9B8FCA" w14:textId="77777777" w:rsidR="005B4780" w:rsidRPr="00B7030B" w:rsidRDefault="005B4780" w:rsidP="007A3922">
      <w:pPr>
        <w:pStyle w:val="Heading4"/>
      </w:pPr>
      <w:bookmarkStart w:id="955" w:name="_Toc523896509"/>
      <w:bookmarkStart w:id="956" w:name="_Toc48573711"/>
      <w:r w:rsidRPr="00B7030B">
        <w:t>Vertical Implicit Transport</w:t>
      </w:r>
      <w:bookmarkEnd w:id="955"/>
      <w:bookmarkEnd w:id="956"/>
    </w:p>
    <w:p w14:paraId="59E80F39" w14:textId="77777777" w:rsidR="005B4780" w:rsidRPr="00B27772" w:rsidRDefault="005B4780" w:rsidP="00B6554A">
      <w:pPr>
        <w:pStyle w:val="BodyText"/>
      </w:pPr>
      <w:r w:rsidRPr="00B27772">
        <w:t>Focusing on vertical advective and diffusive transport, constit</w:t>
      </w:r>
      <w:r w:rsidRPr="00B27772">
        <w:softHyphen/>
        <w:t>uent transport can be written as:</w:t>
      </w:r>
    </w:p>
    <w:p w14:paraId="369CEB8E" w14:textId="409DBAF1" w:rsidR="005B4780" w:rsidRPr="00B27772" w:rsidRDefault="005B4780" w:rsidP="005B4780">
      <w:pPr>
        <w:pStyle w:val="equation"/>
        <w:keepNext/>
        <w:rPr>
          <w:rFonts w:asciiTheme="minorHAnsi" w:hAnsiTheme="minorHAnsi"/>
          <w:sz w:val="20"/>
          <w:szCs w:val="18"/>
        </w:rPr>
      </w:pPr>
      <w:r w:rsidRPr="00B27772">
        <w:rPr>
          <w:rFonts w:asciiTheme="minorHAnsi" w:hAnsiTheme="minorHAnsi"/>
          <w:sz w:val="20"/>
          <w:szCs w:val="18"/>
        </w:rPr>
        <w:tab/>
      </w:r>
      <w:r w:rsidR="00E108E0" w:rsidRPr="00E108E0">
        <w:rPr>
          <w:rFonts w:asciiTheme="minorHAnsi" w:hAnsiTheme="minorHAnsi"/>
          <w:noProof/>
          <w:position w:val="-28"/>
          <w:sz w:val="20"/>
          <w:szCs w:val="18"/>
        </w:rPr>
        <w:object w:dxaOrig="3879" w:dyaOrig="680" w14:anchorId="6B377C5A">
          <v:shape id="_x0000_i1030" type="#_x0000_t75" alt="" style="width:183.8pt;height:32.85pt;mso-width-percent:0;mso-height-percent:0;mso-width-percent:0;mso-height-percent:0" o:ole="" fillcolor="window">
            <v:imagedata r:id="rId631" o:title=""/>
          </v:shape>
          <o:OLEObject Type="Embed" ProgID="Equation.3" ShapeID="_x0000_i1030" DrawAspect="Content" ObjectID="_1721314957" r:id="rId632"/>
        </w:object>
      </w:r>
      <w:r w:rsidRPr="00B27772">
        <w:rPr>
          <w:rFonts w:asciiTheme="minorHAnsi" w:hAnsiTheme="minorHAnsi"/>
          <w:sz w:val="20"/>
          <w:szCs w:val="18"/>
        </w:rPr>
        <w:tab/>
      </w:r>
      <w:r w:rsidRPr="00B27772">
        <w:rPr>
          <w:rStyle w:val="EquationCaption"/>
          <w:rFonts w:asciiTheme="minorHAnsi" w:hAnsiTheme="minorHAnsi"/>
          <w:sz w:val="20"/>
          <w:szCs w:val="18"/>
        </w:rPr>
        <w:t>(</w:t>
      </w:r>
      <w:r w:rsidR="00A41B27">
        <w:rPr>
          <w:rStyle w:val="EquationCaption"/>
          <w:rFonts w:asciiTheme="minorHAnsi" w:hAnsiTheme="minorHAnsi"/>
          <w:sz w:val="20"/>
          <w:szCs w:val="18"/>
        </w:rPr>
        <w:fldChar w:fldCharType="begin"/>
      </w:r>
      <w:r w:rsidR="00A41B27">
        <w:rPr>
          <w:rStyle w:val="EquationCaption"/>
          <w:rFonts w:asciiTheme="minorHAnsi" w:hAnsiTheme="minorHAnsi"/>
          <w:sz w:val="20"/>
          <w:szCs w:val="18"/>
        </w:rPr>
        <w:instrText xml:space="preserve"> STYLEREF 1 \s </w:instrText>
      </w:r>
      <w:r w:rsidR="00A41B27">
        <w:rPr>
          <w:rStyle w:val="EquationCaption"/>
          <w:rFonts w:asciiTheme="minorHAnsi" w:hAnsiTheme="minorHAnsi"/>
          <w:sz w:val="20"/>
          <w:szCs w:val="18"/>
        </w:rPr>
        <w:fldChar w:fldCharType="separate"/>
      </w:r>
      <w:r w:rsidR="00A95042">
        <w:rPr>
          <w:rStyle w:val="EquationCaption"/>
          <w:rFonts w:asciiTheme="minorHAnsi" w:hAnsiTheme="minorHAnsi"/>
          <w:noProof/>
          <w:sz w:val="20"/>
          <w:szCs w:val="18"/>
        </w:rPr>
        <w:t>5</w:t>
      </w:r>
      <w:r w:rsidR="00A41B27">
        <w:rPr>
          <w:rStyle w:val="EquationCaption"/>
          <w:rFonts w:asciiTheme="minorHAnsi" w:hAnsiTheme="minorHAnsi"/>
          <w:sz w:val="20"/>
          <w:szCs w:val="18"/>
        </w:rPr>
        <w:fldChar w:fldCharType="end"/>
      </w:r>
      <w:r w:rsidR="00A41B27">
        <w:rPr>
          <w:rStyle w:val="EquationCaption"/>
          <w:rFonts w:asciiTheme="minorHAnsi" w:hAnsiTheme="minorHAnsi"/>
          <w:sz w:val="20"/>
          <w:szCs w:val="18"/>
        </w:rPr>
        <w:noBreakHyphen/>
      </w:r>
      <w:r w:rsidR="00A41B27">
        <w:rPr>
          <w:rStyle w:val="EquationCaption"/>
          <w:rFonts w:asciiTheme="minorHAnsi" w:hAnsiTheme="minorHAnsi"/>
          <w:sz w:val="20"/>
          <w:szCs w:val="18"/>
        </w:rPr>
        <w:fldChar w:fldCharType="begin"/>
      </w:r>
      <w:r w:rsidR="00A41B27">
        <w:rPr>
          <w:rStyle w:val="EquationCaption"/>
          <w:rFonts w:asciiTheme="minorHAnsi" w:hAnsiTheme="minorHAnsi"/>
          <w:sz w:val="20"/>
          <w:szCs w:val="18"/>
        </w:rPr>
        <w:instrText xml:space="preserve"> SEQ Equation \* ARABIC \s 1 </w:instrText>
      </w:r>
      <w:r w:rsidR="00A41B27">
        <w:rPr>
          <w:rStyle w:val="EquationCaption"/>
          <w:rFonts w:asciiTheme="minorHAnsi" w:hAnsiTheme="minorHAnsi"/>
          <w:sz w:val="20"/>
          <w:szCs w:val="18"/>
        </w:rPr>
        <w:fldChar w:fldCharType="separate"/>
      </w:r>
      <w:r w:rsidR="00A95042">
        <w:rPr>
          <w:rStyle w:val="EquationCaption"/>
          <w:rFonts w:asciiTheme="minorHAnsi" w:hAnsiTheme="minorHAnsi"/>
          <w:noProof/>
          <w:sz w:val="20"/>
          <w:szCs w:val="18"/>
        </w:rPr>
        <w:t>73</w:t>
      </w:r>
      <w:r w:rsidR="00A41B27">
        <w:rPr>
          <w:rStyle w:val="EquationCaption"/>
          <w:rFonts w:asciiTheme="minorHAnsi" w:hAnsiTheme="minorHAnsi"/>
          <w:sz w:val="20"/>
          <w:szCs w:val="18"/>
        </w:rPr>
        <w:fldChar w:fldCharType="end"/>
      </w:r>
      <w:r w:rsidRPr="00B27772">
        <w:rPr>
          <w:rStyle w:val="EquationCaption"/>
          <w:rFonts w:asciiTheme="minorHAnsi" w:hAnsiTheme="minorHAnsi"/>
          <w:sz w:val="20"/>
          <w:szCs w:val="18"/>
        </w:rPr>
        <w:t>)</w:t>
      </w:r>
    </w:p>
    <w:p w14:paraId="3D056500" w14:textId="77777777" w:rsidR="005B4780" w:rsidRPr="00B27772" w:rsidRDefault="005B4780" w:rsidP="007A3922">
      <w:pPr>
        <w:pStyle w:val="BodyText"/>
      </w:pPr>
      <w:r w:rsidRPr="00B27772">
        <w:t>where RHS represents horizontal transport and all sources/sinks.  Integrat</w:t>
      </w:r>
      <w:r w:rsidRPr="00B27772">
        <w:softHyphen/>
        <w:t>ing the transport equation vertically and over time gives:</w:t>
      </w:r>
    </w:p>
    <w:p w14:paraId="1300969B" w14:textId="77777777" w:rsidR="005B4780" w:rsidRPr="00B27772" w:rsidRDefault="005B4780" w:rsidP="007552CD">
      <w:pPr>
        <w:pStyle w:val="BodyText2"/>
        <w:sectPr w:rsidR="005B4780" w:rsidRPr="00B27772">
          <w:headerReference w:type="even" r:id="rId633"/>
          <w:headerReference w:type="default" r:id="rId634"/>
          <w:footerReference w:type="even" r:id="rId635"/>
          <w:footerReference w:type="default" r:id="rId636"/>
          <w:endnotePr>
            <w:numFmt w:val="decimal"/>
          </w:endnotePr>
          <w:type w:val="continuous"/>
          <w:pgSz w:w="12240" w:h="15840" w:code="1"/>
          <w:pgMar w:top="1728" w:right="1440" w:bottom="1728" w:left="2160" w:header="1008" w:footer="1008" w:gutter="0"/>
          <w:paperSrc w:first="100" w:other="100"/>
          <w:pgNumType w:chapStyle="8"/>
          <w:cols w:space="720"/>
          <w:noEndnote/>
        </w:sectPr>
      </w:pPr>
    </w:p>
    <w:p w14:paraId="189E777A" w14:textId="09351D19" w:rsidR="005B4780" w:rsidRPr="00B27772" w:rsidRDefault="005B4780" w:rsidP="005B4780">
      <w:pPr>
        <w:pStyle w:val="equation"/>
        <w:rPr>
          <w:rFonts w:asciiTheme="minorHAnsi" w:hAnsiTheme="minorHAnsi"/>
          <w:sz w:val="20"/>
          <w:szCs w:val="18"/>
        </w:rPr>
      </w:pPr>
      <w:r w:rsidRPr="00B27772">
        <w:rPr>
          <w:rFonts w:asciiTheme="minorHAnsi" w:hAnsiTheme="minorHAnsi"/>
          <w:sz w:val="20"/>
          <w:szCs w:val="18"/>
        </w:rPr>
        <w:tab/>
      </w:r>
      <w:r w:rsidR="00E108E0" w:rsidRPr="00E108E0">
        <w:rPr>
          <w:rFonts w:asciiTheme="minorHAnsi" w:hAnsiTheme="minorHAnsi"/>
          <w:noProof/>
          <w:position w:val="-30"/>
          <w:sz w:val="20"/>
          <w:szCs w:val="18"/>
        </w:rPr>
        <w:object w:dxaOrig="5960" w:dyaOrig="720" w14:anchorId="2DF68078">
          <v:shape id="_x0000_i1029" type="#_x0000_t75" alt="" style="width:322.75pt;height:34.1pt;mso-width-percent:0;mso-height-percent:0;mso-width-percent:0;mso-height-percent:0" o:ole="" fillcolor="window">
            <v:imagedata r:id="rId637" o:title=""/>
          </v:shape>
          <o:OLEObject Type="Embed" ProgID="Equation.3" ShapeID="_x0000_i1029" DrawAspect="Content" ObjectID="_1721314958" r:id="rId638"/>
        </w:object>
      </w:r>
      <w:r w:rsidRPr="00B27772">
        <w:rPr>
          <w:rFonts w:asciiTheme="minorHAnsi" w:hAnsiTheme="minorHAnsi"/>
          <w:sz w:val="20"/>
          <w:szCs w:val="18"/>
        </w:rPr>
        <w:t xml:space="preserve"> </w:t>
      </w:r>
      <w:r w:rsidRPr="00B27772">
        <w:rPr>
          <w:rStyle w:val="EquationCaption"/>
          <w:rFonts w:asciiTheme="minorHAnsi" w:hAnsiTheme="minorHAnsi"/>
          <w:sz w:val="20"/>
          <w:szCs w:val="18"/>
        </w:rPr>
        <w:t xml:space="preserve"> </w:t>
      </w:r>
      <w:r w:rsidRPr="00B27772">
        <w:rPr>
          <w:rStyle w:val="EquationCaption"/>
          <w:rFonts w:asciiTheme="minorHAnsi" w:hAnsiTheme="minorHAnsi"/>
          <w:sz w:val="20"/>
          <w:szCs w:val="18"/>
        </w:rPr>
        <w:tab/>
        <w:t>(</w:t>
      </w:r>
      <w:r w:rsidR="00A41B27">
        <w:rPr>
          <w:rStyle w:val="EquationCaption"/>
          <w:rFonts w:asciiTheme="minorHAnsi" w:hAnsiTheme="minorHAnsi"/>
          <w:sz w:val="20"/>
          <w:szCs w:val="18"/>
        </w:rPr>
        <w:fldChar w:fldCharType="begin"/>
      </w:r>
      <w:r w:rsidR="00A41B27">
        <w:rPr>
          <w:rStyle w:val="EquationCaption"/>
          <w:rFonts w:asciiTheme="minorHAnsi" w:hAnsiTheme="minorHAnsi"/>
          <w:sz w:val="20"/>
          <w:szCs w:val="18"/>
        </w:rPr>
        <w:instrText xml:space="preserve"> STYLEREF 1 \s </w:instrText>
      </w:r>
      <w:r w:rsidR="00A41B27">
        <w:rPr>
          <w:rStyle w:val="EquationCaption"/>
          <w:rFonts w:asciiTheme="minorHAnsi" w:hAnsiTheme="minorHAnsi"/>
          <w:sz w:val="20"/>
          <w:szCs w:val="18"/>
        </w:rPr>
        <w:fldChar w:fldCharType="separate"/>
      </w:r>
      <w:r w:rsidR="00A95042">
        <w:rPr>
          <w:rStyle w:val="EquationCaption"/>
          <w:rFonts w:asciiTheme="minorHAnsi" w:hAnsiTheme="minorHAnsi"/>
          <w:noProof/>
          <w:sz w:val="20"/>
          <w:szCs w:val="18"/>
        </w:rPr>
        <w:t>5</w:t>
      </w:r>
      <w:r w:rsidR="00A41B27">
        <w:rPr>
          <w:rStyle w:val="EquationCaption"/>
          <w:rFonts w:asciiTheme="minorHAnsi" w:hAnsiTheme="minorHAnsi"/>
          <w:sz w:val="20"/>
          <w:szCs w:val="18"/>
        </w:rPr>
        <w:fldChar w:fldCharType="end"/>
      </w:r>
      <w:r w:rsidR="00A41B27">
        <w:rPr>
          <w:rStyle w:val="EquationCaption"/>
          <w:rFonts w:asciiTheme="minorHAnsi" w:hAnsiTheme="minorHAnsi"/>
          <w:sz w:val="20"/>
          <w:szCs w:val="18"/>
        </w:rPr>
        <w:noBreakHyphen/>
      </w:r>
      <w:r w:rsidR="00A41B27">
        <w:rPr>
          <w:rStyle w:val="EquationCaption"/>
          <w:rFonts w:asciiTheme="minorHAnsi" w:hAnsiTheme="minorHAnsi"/>
          <w:sz w:val="20"/>
          <w:szCs w:val="18"/>
        </w:rPr>
        <w:fldChar w:fldCharType="begin"/>
      </w:r>
      <w:r w:rsidR="00A41B27">
        <w:rPr>
          <w:rStyle w:val="EquationCaption"/>
          <w:rFonts w:asciiTheme="minorHAnsi" w:hAnsiTheme="minorHAnsi"/>
          <w:sz w:val="20"/>
          <w:szCs w:val="18"/>
        </w:rPr>
        <w:instrText xml:space="preserve"> SEQ Equation \* ARABIC \s 1 </w:instrText>
      </w:r>
      <w:r w:rsidR="00A41B27">
        <w:rPr>
          <w:rStyle w:val="EquationCaption"/>
          <w:rFonts w:asciiTheme="minorHAnsi" w:hAnsiTheme="minorHAnsi"/>
          <w:sz w:val="20"/>
          <w:szCs w:val="18"/>
        </w:rPr>
        <w:fldChar w:fldCharType="separate"/>
      </w:r>
      <w:r w:rsidR="00A95042">
        <w:rPr>
          <w:rStyle w:val="EquationCaption"/>
          <w:rFonts w:asciiTheme="minorHAnsi" w:hAnsiTheme="minorHAnsi"/>
          <w:noProof/>
          <w:sz w:val="20"/>
          <w:szCs w:val="18"/>
        </w:rPr>
        <w:t>74</w:t>
      </w:r>
      <w:r w:rsidR="00A41B27">
        <w:rPr>
          <w:rStyle w:val="EquationCaption"/>
          <w:rFonts w:asciiTheme="minorHAnsi" w:hAnsiTheme="minorHAnsi"/>
          <w:sz w:val="20"/>
          <w:szCs w:val="18"/>
        </w:rPr>
        <w:fldChar w:fldCharType="end"/>
      </w:r>
      <w:r w:rsidRPr="00B27772">
        <w:rPr>
          <w:rStyle w:val="EquationCaption"/>
          <w:rFonts w:asciiTheme="minorHAnsi" w:hAnsiTheme="minorHAnsi"/>
          <w:sz w:val="20"/>
          <w:szCs w:val="18"/>
        </w:rPr>
        <w:t>)</w:t>
      </w:r>
    </w:p>
    <w:p w14:paraId="125A3B85" w14:textId="77777777" w:rsidR="005B4780" w:rsidRPr="00B27772" w:rsidRDefault="005B4780" w:rsidP="008565FA">
      <w:pPr>
        <w:pStyle w:val="where"/>
      </w:pPr>
      <w:r w:rsidRPr="00B27772">
        <w:t>where:</w:t>
      </w:r>
    </w:p>
    <w:p w14:paraId="2AAA19A3" w14:textId="77777777" w:rsidR="005B4780" w:rsidRPr="00B27772" w:rsidRDefault="005B4780" w:rsidP="007A3922">
      <w:pPr>
        <w:pStyle w:val="variabledefinitionChar"/>
      </w:pPr>
      <w:r w:rsidRPr="00B27772">
        <w:lastRenderedPageBreak/>
        <w:tab/>
      </w:r>
      <w:r>
        <w:sym w:font="Symbol" w:char="F046"/>
      </w:r>
      <w:r w:rsidRPr="00B27772">
        <w:rPr>
          <w:vertAlign w:val="superscript"/>
        </w:rPr>
        <w:t>*</w:t>
      </w:r>
      <w:r w:rsidRPr="00B27772">
        <w:rPr>
          <w:vertAlign w:val="superscript"/>
        </w:rPr>
        <w:tab/>
      </w:r>
      <w:r w:rsidRPr="00B27772">
        <w:t>=</w:t>
      </w:r>
      <w:r w:rsidRPr="00B27772">
        <w:tab/>
        <w:t>all n-time level horizontal and explicit vertical transport and sourc</w:t>
      </w:r>
      <w:r w:rsidRPr="00B27772">
        <w:softHyphen/>
        <w:t>es/sinks</w:t>
      </w:r>
    </w:p>
    <w:p w14:paraId="5AA63E28" w14:textId="77777777" w:rsidR="005B4780" w:rsidRPr="00B27772" w:rsidRDefault="005B4780" w:rsidP="007A3922">
      <w:pPr>
        <w:pStyle w:val="variabledefinitionChar"/>
      </w:pPr>
      <w:r w:rsidRPr="00B27772">
        <w:tab/>
      </w:r>
      <w:r>
        <w:rPr>
          <w:rFonts w:ascii="Mathcad UniMath" w:hAnsi="Mathcad UniMath"/>
        </w:rPr>
        <w:t>θ</w:t>
      </w:r>
      <w:r w:rsidRPr="00B27772">
        <w:tab/>
        <w:t>=</w:t>
      </w:r>
      <w:r w:rsidRPr="00B27772">
        <w:tab/>
        <w:t>time-weighting for vertical advection; 0 for fully explicit, 0.55 for Crank-Nicholson, and 1 for fully implicit</w:t>
      </w:r>
    </w:p>
    <w:p w14:paraId="36AB6A5C" w14:textId="77777777" w:rsidR="005B4780" w:rsidRPr="00B27772" w:rsidRDefault="005B4780" w:rsidP="00B6554A">
      <w:pPr>
        <w:pStyle w:val="BodyText2"/>
      </w:pPr>
    </w:p>
    <w:p w14:paraId="691C1F7D" w14:textId="77777777" w:rsidR="005B4780" w:rsidRPr="00B27772" w:rsidRDefault="005B4780" w:rsidP="00B6554A">
      <w:pPr>
        <w:pStyle w:val="BodyText"/>
      </w:pPr>
      <w:r w:rsidRPr="00B27772">
        <w:t>Expanding the differen</w:t>
      </w:r>
      <w:r w:rsidRPr="00B27772">
        <w:softHyphen/>
        <w:t>tial operators in terms of central differences and collect</w:t>
      </w:r>
      <w:r w:rsidRPr="00B27772">
        <w:softHyphen/>
        <w:t>ing terms, the above equation can be recast as:</w:t>
      </w:r>
    </w:p>
    <w:p w14:paraId="76F0F6F7" w14:textId="48D38B92" w:rsidR="005B4780" w:rsidRPr="00B27772" w:rsidRDefault="005B4780" w:rsidP="005B4780">
      <w:pPr>
        <w:pStyle w:val="equation"/>
        <w:rPr>
          <w:rFonts w:asciiTheme="minorHAnsi" w:hAnsiTheme="minorHAnsi"/>
          <w:sz w:val="20"/>
          <w:szCs w:val="18"/>
        </w:rPr>
      </w:pPr>
      <w:r w:rsidRPr="00B27772">
        <w:rPr>
          <w:rFonts w:asciiTheme="minorHAnsi" w:hAnsiTheme="minorHAnsi"/>
          <w:sz w:val="20"/>
          <w:szCs w:val="18"/>
        </w:rPr>
        <w:tab/>
      </w:r>
      <w:r w:rsidR="00E108E0" w:rsidRPr="00E108E0">
        <w:rPr>
          <w:rFonts w:asciiTheme="minorHAnsi" w:hAnsiTheme="minorHAnsi"/>
          <w:noProof/>
          <w:position w:val="-12"/>
          <w:sz w:val="20"/>
          <w:szCs w:val="18"/>
        </w:rPr>
        <w:object w:dxaOrig="3300" w:dyaOrig="360" w14:anchorId="4648A52C">
          <v:shape id="_x0000_i1028" type="#_x0000_t75" alt="" style="width:162.3pt;height:18.3pt;mso-width-percent:0;mso-height-percent:0;mso-width-percent:0;mso-height-percent:0" o:ole="" fillcolor="window">
            <v:imagedata r:id="rId639" o:title=""/>
          </v:shape>
          <o:OLEObject Type="Embed" ProgID="Equation.3" ShapeID="_x0000_i1028" DrawAspect="Content" ObjectID="_1721314959" r:id="rId640"/>
        </w:object>
      </w:r>
      <w:r w:rsidRPr="00B27772">
        <w:rPr>
          <w:rFonts w:asciiTheme="minorHAnsi" w:hAnsiTheme="minorHAnsi"/>
          <w:sz w:val="20"/>
          <w:szCs w:val="18"/>
        </w:rPr>
        <w:tab/>
      </w:r>
      <w:r w:rsidRPr="00B27772">
        <w:rPr>
          <w:rStyle w:val="EquationCaption"/>
          <w:rFonts w:asciiTheme="minorHAnsi" w:hAnsiTheme="minorHAnsi"/>
          <w:sz w:val="20"/>
          <w:szCs w:val="18"/>
        </w:rPr>
        <w:t>(</w:t>
      </w:r>
      <w:r w:rsidR="00A41B27">
        <w:rPr>
          <w:rStyle w:val="EquationCaption"/>
          <w:rFonts w:asciiTheme="minorHAnsi" w:hAnsiTheme="minorHAnsi"/>
          <w:sz w:val="20"/>
          <w:szCs w:val="18"/>
        </w:rPr>
        <w:fldChar w:fldCharType="begin"/>
      </w:r>
      <w:r w:rsidR="00A41B27">
        <w:rPr>
          <w:rStyle w:val="EquationCaption"/>
          <w:rFonts w:asciiTheme="minorHAnsi" w:hAnsiTheme="minorHAnsi"/>
          <w:sz w:val="20"/>
          <w:szCs w:val="18"/>
        </w:rPr>
        <w:instrText xml:space="preserve"> STYLEREF 1 \s </w:instrText>
      </w:r>
      <w:r w:rsidR="00A41B27">
        <w:rPr>
          <w:rStyle w:val="EquationCaption"/>
          <w:rFonts w:asciiTheme="minorHAnsi" w:hAnsiTheme="minorHAnsi"/>
          <w:sz w:val="20"/>
          <w:szCs w:val="18"/>
        </w:rPr>
        <w:fldChar w:fldCharType="separate"/>
      </w:r>
      <w:r w:rsidR="00A95042">
        <w:rPr>
          <w:rStyle w:val="EquationCaption"/>
          <w:rFonts w:asciiTheme="minorHAnsi" w:hAnsiTheme="minorHAnsi"/>
          <w:noProof/>
          <w:sz w:val="20"/>
          <w:szCs w:val="18"/>
        </w:rPr>
        <w:t>5</w:t>
      </w:r>
      <w:r w:rsidR="00A41B27">
        <w:rPr>
          <w:rStyle w:val="EquationCaption"/>
          <w:rFonts w:asciiTheme="minorHAnsi" w:hAnsiTheme="minorHAnsi"/>
          <w:sz w:val="20"/>
          <w:szCs w:val="18"/>
        </w:rPr>
        <w:fldChar w:fldCharType="end"/>
      </w:r>
      <w:r w:rsidR="00A41B27">
        <w:rPr>
          <w:rStyle w:val="EquationCaption"/>
          <w:rFonts w:asciiTheme="minorHAnsi" w:hAnsiTheme="minorHAnsi"/>
          <w:sz w:val="20"/>
          <w:szCs w:val="18"/>
        </w:rPr>
        <w:noBreakHyphen/>
      </w:r>
      <w:r w:rsidR="00A41B27">
        <w:rPr>
          <w:rStyle w:val="EquationCaption"/>
          <w:rFonts w:asciiTheme="minorHAnsi" w:hAnsiTheme="minorHAnsi"/>
          <w:sz w:val="20"/>
          <w:szCs w:val="18"/>
        </w:rPr>
        <w:fldChar w:fldCharType="begin"/>
      </w:r>
      <w:r w:rsidR="00A41B27">
        <w:rPr>
          <w:rStyle w:val="EquationCaption"/>
          <w:rFonts w:asciiTheme="minorHAnsi" w:hAnsiTheme="minorHAnsi"/>
          <w:sz w:val="20"/>
          <w:szCs w:val="18"/>
        </w:rPr>
        <w:instrText xml:space="preserve"> SEQ Equation \* ARABIC \s 1 </w:instrText>
      </w:r>
      <w:r w:rsidR="00A41B27">
        <w:rPr>
          <w:rStyle w:val="EquationCaption"/>
          <w:rFonts w:asciiTheme="minorHAnsi" w:hAnsiTheme="minorHAnsi"/>
          <w:sz w:val="20"/>
          <w:szCs w:val="18"/>
        </w:rPr>
        <w:fldChar w:fldCharType="separate"/>
      </w:r>
      <w:r w:rsidR="00A95042">
        <w:rPr>
          <w:rStyle w:val="EquationCaption"/>
          <w:rFonts w:asciiTheme="minorHAnsi" w:hAnsiTheme="minorHAnsi"/>
          <w:noProof/>
          <w:sz w:val="20"/>
          <w:szCs w:val="18"/>
        </w:rPr>
        <w:t>75</w:t>
      </w:r>
      <w:r w:rsidR="00A41B27">
        <w:rPr>
          <w:rStyle w:val="EquationCaption"/>
          <w:rFonts w:asciiTheme="minorHAnsi" w:hAnsiTheme="minorHAnsi"/>
          <w:sz w:val="20"/>
          <w:szCs w:val="18"/>
        </w:rPr>
        <w:fldChar w:fldCharType="end"/>
      </w:r>
      <w:r w:rsidRPr="00B27772">
        <w:rPr>
          <w:rStyle w:val="EquationCaption"/>
          <w:rFonts w:asciiTheme="minorHAnsi" w:hAnsiTheme="minorHAnsi"/>
          <w:sz w:val="20"/>
          <w:szCs w:val="18"/>
        </w:rPr>
        <w:t>)</w:t>
      </w:r>
    </w:p>
    <w:p w14:paraId="153F6BE7" w14:textId="77777777" w:rsidR="005B4780" w:rsidRPr="00B27772" w:rsidRDefault="005B4780" w:rsidP="00E41472">
      <w:pPr>
        <w:pStyle w:val="BodyText"/>
        <w:keepNext/>
        <w:spacing w:after="0"/>
      </w:pPr>
      <w:r w:rsidRPr="00B27772">
        <w:t>where:</w:t>
      </w:r>
    </w:p>
    <w:p w14:paraId="3D1B2E4C" w14:textId="77777777" w:rsidR="005B4780" w:rsidRPr="00B27772" w:rsidRDefault="005B4780" w:rsidP="005B4780">
      <w:pPr>
        <w:pStyle w:val="equation"/>
        <w:keepNext/>
        <w:rPr>
          <w:rFonts w:asciiTheme="minorHAnsi" w:hAnsiTheme="minorHAnsi"/>
          <w:sz w:val="20"/>
          <w:szCs w:val="18"/>
        </w:rPr>
      </w:pPr>
      <w:r w:rsidRPr="00B27772">
        <w:rPr>
          <w:rFonts w:asciiTheme="minorHAnsi" w:hAnsiTheme="minorHAnsi"/>
          <w:sz w:val="20"/>
          <w:szCs w:val="18"/>
        </w:rPr>
        <w:tab/>
      </w:r>
      <w:r w:rsidR="00E108E0" w:rsidRPr="00E108E0">
        <w:rPr>
          <w:rFonts w:asciiTheme="minorHAnsi" w:hAnsiTheme="minorHAnsi"/>
          <w:noProof/>
          <w:position w:val="-34"/>
          <w:sz w:val="20"/>
          <w:szCs w:val="18"/>
        </w:rPr>
        <w:object w:dxaOrig="7040" w:dyaOrig="800" w14:anchorId="27D56BAC">
          <v:shape id="_x0000_i1027" type="#_x0000_t75" alt="" style="width:284.2pt;height:39.8pt;mso-width-percent:0;mso-height-percent:0;mso-width-percent:0;mso-height-percent:0" o:ole="" fillcolor="window">
            <v:imagedata r:id="rId641" o:title=""/>
          </v:shape>
          <o:OLEObject Type="Embed" ProgID="Equation.3" ShapeID="_x0000_i1027" DrawAspect="Content" ObjectID="_1721314960" r:id="rId642"/>
        </w:object>
      </w:r>
      <w:r w:rsidRPr="00B27772">
        <w:rPr>
          <w:rFonts w:asciiTheme="minorHAnsi" w:hAnsiTheme="minorHAnsi"/>
          <w:sz w:val="20"/>
          <w:szCs w:val="18"/>
        </w:rPr>
        <w:tab/>
        <w:t xml:space="preserve"> </w:t>
      </w:r>
    </w:p>
    <w:p w14:paraId="56CBE7FC" w14:textId="77777777" w:rsidR="005B4780" w:rsidRDefault="005B4780" w:rsidP="005B4780">
      <w:pPr>
        <w:pStyle w:val="equation"/>
        <w:jc w:val="left"/>
        <w:rPr>
          <w:rFonts w:asciiTheme="minorHAnsi" w:hAnsiTheme="minorHAnsi"/>
          <w:sz w:val="20"/>
          <w:szCs w:val="18"/>
        </w:rPr>
      </w:pPr>
      <w:r w:rsidRPr="00B27772">
        <w:rPr>
          <w:rFonts w:asciiTheme="minorHAnsi" w:hAnsiTheme="minorHAnsi"/>
          <w:sz w:val="20"/>
          <w:szCs w:val="18"/>
        </w:rPr>
        <w:tab/>
      </w:r>
      <w:r w:rsidR="00E108E0" w:rsidRPr="00E108E0">
        <w:rPr>
          <w:rFonts w:asciiTheme="minorHAnsi" w:hAnsiTheme="minorHAnsi"/>
          <w:noProof/>
          <w:sz w:val="20"/>
          <w:szCs w:val="18"/>
        </w:rPr>
        <w:object w:dxaOrig="2740" w:dyaOrig="760" w14:anchorId="041C0484">
          <v:shape id="_x0000_i1026" type="#_x0000_t75" alt="" style="width:132pt;height:34.75pt;mso-width-percent:0;mso-height-percent:0;mso-width-percent:0;mso-height-percent:0" o:ole="" fillcolor="window">
            <v:imagedata r:id="rId643" o:title=""/>
          </v:shape>
          <o:OLEObject Type="Embed" ProgID="Equation.3" ShapeID="_x0000_i1026" DrawAspect="Content" ObjectID="_1721314961" r:id="rId644"/>
        </w:object>
      </w:r>
    </w:p>
    <w:p w14:paraId="678F883C" w14:textId="77777777" w:rsidR="005B4780" w:rsidRPr="00B27772" w:rsidRDefault="00E108E0" w:rsidP="005B4780">
      <w:pPr>
        <w:pStyle w:val="equation"/>
        <w:rPr>
          <w:rFonts w:asciiTheme="minorHAnsi" w:hAnsiTheme="minorHAnsi"/>
          <w:sz w:val="20"/>
          <w:szCs w:val="18"/>
        </w:rPr>
      </w:pPr>
      <w:r w:rsidRPr="00E108E0">
        <w:rPr>
          <w:rFonts w:asciiTheme="minorHAnsi" w:hAnsiTheme="minorHAnsi"/>
          <w:noProof/>
          <w:sz w:val="20"/>
          <w:szCs w:val="18"/>
        </w:rPr>
        <w:object w:dxaOrig="3320" w:dyaOrig="760" w14:anchorId="138C8A2E">
          <v:shape id="_x0000_i1025" type="#_x0000_t75" alt="" style="width:156pt;height:34.75pt;mso-width-percent:0;mso-height-percent:0;mso-width-percent:0;mso-height-percent:0" o:ole="" fillcolor="window">
            <v:imagedata r:id="rId645" o:title=""/>
          </v:shape>
          <o:OLEObject Type="Embed" ProgID="Equation.3" ShapeID="_x0000_i1025" DrawAspect="Content" ObjectID="_1721314962" r:id="rId646"/>
        </w:object>
      </w:r>
    </w:p>
    <w:p w14:paraId="086A4FE6" w14:textId="77777777" w:rsidR="005B4780" w:rsidRPr="00B27772" w:rsidRDefault="005B4780" w:rsidP="007A3922">
      <w:pPr>
        <w:pStyle w:val="BodyText"/>
      </w:pPr>
      <w:r w:rsidRPr="00B27772">
        <w:t xml:space="preserve">The coefficients are computed once, stored in arrays, and used to update each constituent.  This is accomplished by loading the explicit part of the solution, Φ*, with each successive constituent and inverting the resulting matrix via a Thomas tridiagonal solver. </w:t>
      </w:r>
    </w:p>
    <w:p w14:paraId="7187E5D2" w14:textId="77777777" w:rsidR="005B4780" w:rsidRPr="00B27772" w:rsidRDefault="005B4780" w:rsidP="007552CD">
      <w:pPr>
        <w:pStyle w:val="BodyText2"/>
        <w:sectPr w:rsidR="005B4780" w:rsidRPr="00B27772">
          <w:headerReference w:type="even" r:id="rId647"/>
          <w:headerReference w:type="default" r:id="rId648"/>
          <w:footerReference w:type="even" r:id="rId649"/>
          <w:endnotePr>
            <w:numFmt w:val="decimal"/>
          </w:endnotePr>
          <w:type w:val="continuous"/>
          <w:pgSz w:w="12240" w:h="15840" w:code="1"/>
          <w:pgMar w:top="1728" w:right="1440" w:bottom="1728" w:left="2160" w:header="1008" w:footer="1008" w:gutter="0"/>
          <w:paperSrc w:first="100" w:other="100"/>
          <w:pgNumType w:chapStyle="8"/>
          <w:cols w:space="720"/>
          <w:noEndnote/>
        </w:sectPr>
      </w:pPr>
    </w:p>
    <w:p w14:paraId="05889D22" w14:textId="77777777" w:rsidR="00031C6A" w:rsidRDefault="00031C6A" w:rsidP="00E41472">
      <w:pPr>
        <w:pStyle w:val="Heading1"/>
        <w:numPr>
          <w:ilvl w:val="0"/>
          <w:numId w:val="19"/>
        </w:numPr>
        <w:spacing w:before="360" w:after="360"/>
      </w:pPr>
      <w:bookmarkStart w:id="957" w:name="_Toc48573712"/>
      <w:r w:rsidRPr="00B7030B">
        <w:lastRenderedPageBreak/>
        <w:t>References</w:t>
      </w:r>
      <w:bookmarkEnd w:id="957"/>
    </w:p>
    <w:p w14:paraId="201E572B" w14:textId="77777777" w:rsidR="00205521" w:rsidRDefault="00205521" w:rsidP="008565FA">
      <w:pPr>
        <w:pStyle w:val="Citation"/>
        <w:ind w:left="0" w:firstLine="0"/>
      </w:pPr>
    </w:p>
    <w:p w14:paraId="58BD9F72" w14:textId="2FEA3066" w:rsidR="001A53A8" w:rsidRDefault="001A53A8" w:rsidP="007A3922">
      <w:pPr>
        <w:pStyle w:val="Index1"/>
      </w:pPr>
      <w:r>
        <w:t>Abbot, M. B. 1982. “A model system for design and operation of storm-sewer networks,”</w:t>
      </w:r>
      <w:r>
        <w:rPr>
          <w:i/>
        </w:rPr>
        <w:t xml:space="preserve"> Engineering application of computational hydraulics</w:t>
      </w:r>
      <w:r>
        <w:t xml:space="preserve">, M. B. Abbot and J. A. </w:t>
      </w:r>
      <w:proofErr w:type="spellStart"/>
      <w:r>
        <w:t>Cunge</w:t>
      </w:r>
      <w:proofErr w:type="spellEnd"/>
      <w:r>
        <w:t xml:space="preserve">, eds., Vol. 1, Homage to Alexandra </w:t>
      </w:r>
      <w:proofErr w:type="spellStart"/>
      <w:r>
        <w:t>Preissmann</w:t>
      </w:r>
      <w:proofErr w:type="spellEnd"/>
      <w:r>
        <w:t>, Pitman Advanced Publishing Program, Boston, 11-36.</w:t>
      </w:r>
    </w:p>
    <w:p w14:paraId="51D341DB" w14:textId="77777777" w:rsidR="001A53A8" w:rsidRDefault="001A53A8" w:rsidP="00E41472">
      <w:pPr>
        <w:pStyle w:val="Citation"/>
        <w:spacing w:after="0"/>
      </w:pPr>
    </w:p>
    <w:p w14:paraId="6500CDEF" w14:textId="51CA1D4F" w:rsidR="00826A7A" w:rsidRDefault="00826A7A" w:rsidP="00B6554A">
      <w:pPr>
        <w:pStyle w:val="Citation"/>
      </w:pPr>
      <w:r>
        <w:t>Adams</w:t>
      </w:r>
      <w:r w:rsidR="005E1C84">
        <w:t xml:space="preserve">, E. E., </w:t>
      </w:r>
      <w:proofErr w:type="spellStart"/>
      <w:r w:rsidR="005E1C84">
        <w:t>Harleman</w:t>
      </w:r>
      <w:proofErr w:type="spellEnd"/>
      <w:r w:rsidR="005E1C84">
        <w:t xml:space="preserve">, D.R.F., </w:t>
      </w:r>
      <w:proofErr w:type="spellStart"/>
      <w:r w:rsidR="005E1C84">
        <w:t>Jirka</w:t>
      </w:r>
      <w:proofErr w:type="spellEnd"/>
      <w:r w:rsidR="005E1C84">
        <w:t xml:space="preserve">, G., and </w:t>
      </w:r>
      <w:proofErr w:type="spellStart"/>
      <w:r w:rsidR="005E1C84">
        <w:t>Stolzenback</w:t>
      </w:r>
      <w:proofErr w:type="spellEnd"/>
      <w:r w:rsidR="005E1C84">
        <w:t>, K. D. 19</w:t>
      </w:r>
      <w:r w:rsidR="00C66E5D">
        <w:t>81</w:t>
      </w:r>
      <w:r>
        <w:t>.</w:t>
      </w:r>
      <w:r w:rsidR="00C66E5D">
        <w:t xml:space="preserve"> “Heat Disposal in the Water Environment”, Ralph M. Parsons Laboratory for Water Resources and Hydrodynamics, Department of Civil Engineering, MIT, Cambridge, MA.</w:t>
      </w:r>
    </w:p>
    <w:p w14:paraId="6AE92695" w14:textId="4D565364" w:rsidR="003834C3" w:rsidRPr="003834C3" w:rsidRDefault="003834C3" w:rsidP="00B6554A">
      <w:pPr>
        <w:pStyle w:val="Citation"/>
      </w:pPr>
      <w:r w:rsidRPr="003834C3">
        <w:t xml:space="preserve">Ambrose, R. B.; Wool, T.; Connolly, J. P.; and </w:t>
      </w:r>
      <w:proofErr w:type="spellStart"/>
      <w:r w:rsidRPr="003834C3">
        <w:t>Schanz</w:t>
      </w:r>
      <w:proofErr w:type="spellEnd"/>
      <w:r w:rsidRPr="003834C3">
        <w:t>, R. W.  1988. “WASP4, A Hydrodynamic and Water Quality Model: Model Theory, User’s Manual, and Programmer’s Guide,” Environmental Research Laboratory, Environmental Protection Agency, EPA 600/3-87/039, Athens, G</w:t>
      </w:r>
      <w:r w:rsidR="007C48E4">
        <w:t>A</w:t>
      </w:r>
      <w:r w:rsidRPr="003834C3">
        <w:t>.</w:t>
      </w:r>
    </w:p>
    <w:p w14:paraId="43970330" w14:textId="002A564E" w:rsidR="00617951" w:rsidRDefault="008474F9" w:rsidP="00E41472">
      <w:pPr>
        <w:pStyle w:val="Citation"/>
        <w:spacing w:after="0"/>
      </w:pPr>
      <w:r>
        <w:t xml:space="preserve">Anderson, D. A., Tannehill, J. C., Pletcher, R. H. 1984. </w:t>
      </w:r>
      <w:r w:rsidRPr="008474F9">
        <w:rPr>
          <w:u w:val="single"/>
        </w:rPr>
        <w:t>Computational Fluid Mechanics and Heat Transfer</w:t>
      </w:r>
      <w:r>
        <w:t>, Hemisphere, New York.</w:t>
      </w:r>
    </w:p>
    <w:p w14:paraId="152082DA" w14:textId="77777777" w:rsidR="008474F9" w:rsidRDefault="008474F9" w:rsidP="00E41472">
      <w:pPr>
        <w:pStyle w:val="Citation"/>
        <w:spacing w:after="0"/>
      </w:pPr>
    </w:p>
    <w:p w14:paraId="0D7A1D64" w14:textId="1CA438A7" w:rsidR="00426490" w:rsidRDefault="00426490" w:rsidP="00E41472">
      <w:pPr>
        <w:pStyle w:val="Citation"/>
        <w:spacing w:after="0"/>
      </w:pPr>
      <w:r w:rsidRPr="00426490">
        <w:t xml:space="preserve">Annear, R. and Wells, S. A. 2007. A comparison of five models for estimating clear-sky solar radiation, </w:t>
      </w:r>
      <w:r w:rsidRPr="005A67F4">
        <w:rPr>
          <w:i/>
          <w:iCs/>
        </w:rPr>
        <w:t>Water Resources Research</w:t>
      </w:r>
      <w:r w:rsidRPr="00426490">
        <w:t>, 43, W10415, doi:10.1029/2006WR005055.</w:t>
      </w:r>
    </w:p>
    <w:p w14:paraId="20C6312A" w14:textId="77777777" w:rsidR="003734EF" w:rsidRDefault="003734EF" w:rsidP="00E41472">
      <w:pPr>
        <w:pStyle w:val="Citation"/>
        <w:spacing w:after="0"/>
      </w:pPr>
    </w:p>
    <w:p w14:paraId="6E58D5B2" w14:textId="77777777" w:rsidR="003734EF" w:rsidRPr="003734EF" w:rsidRDefault="003734EF" w:rsidP="00B6554A">
      <w:pPr>
        <w:pStyle w:val="Citation"/>
      </w:pPr>
      <w:r w:rsidRPr="003734EF">
        <w:t>APHA  1985. Standard Methods for the Examination of Water and Wastewater, APHA, Washington, DC.</w:t>
      </w:r>
    </w:p>
    <w:p w14:paraId="610B0BC4" w14:textId="77777777" w:rsidR="00961E24" w:rsidRDefault="00961E24" w:rsidP="00B6554A">
      <w:pPr>
        <w:pStyle w:val="Citation"/>
      </w:pPr>
      <w:r w:rsidRPr="00961E24">
        <w:t xml:space="preserve">Ashton, G.D.  1979.  "Suppression of River Ice by Thermal Effluents", </w:t>
      </w:r>
      <w:r w:rsidRPr="00961E24">
        <w:rPr>
          <w:i/>
        </w:rPr>
        <w:t>CRREL Rpt. 79</w:t>
      </w:r>
      <w:r w:rsidRPr="00961E24">
        <w:rPr>
          <w:i/>
        </w:rPr>
        <w:noBreakHyphen/>
        <w:t>30</w:t>
      </w:r>
      <w:r w:rsidRPr="00961E24">
        <w:t>, US Army Engi</w:t>
      </w:r>
      <w:r w:rsidRPr="00961E24">
        <w:softHyphen/>
        <w:t>neer Cold Regions Research and Engi</w:t>
      </w:r>
      <w:r w:rsidRPr="00961E24">
        <w:softHyphen/>
        <w:t>neering Laboratory, Hanover, NH.</w:t>
      </w:r>
    </w:p>
    <w:p w14:paraId="7FCF5303" w14:textId="77777777" w:rsidR="00403538" w:rsidRPr="00403538" w:rsidRDefault="00403538" w:rsidP="00B6554A">
      <w:pPr>
        <w:pStyle w:val="Citation"/>
      </w:pPr>
      <w:r w:rsidRPr="00403538">
        <w:t xml:space="preserve">Banks, R.B.   1975. “Some Features of Wind Action on Shallow Lakes,” </w:t>
      </w:r>
      <w:r w:rsidRPr="00403538">
        <w:rPr>
          <w:i/>
          <w:iCs/>
        </w:rPr>
        <w:t>ASCE, J. Env. Engr. Div</w:t>
      </w:r>
      <w:r w:rsidRPr="00403538">
        <w:t>., 101(EE3), pp. 489-504.</w:t>
      </w:r>
    </w:p>
    <w:p w14:paraId="4FB0A11C" w14:textId="77777777" w:rsidR="001B35BD" w:rsidRDefault="001B35BD" w:rsidP="00B6554A">
      <w:pPr>
        <w:pStyle w:val="Citation"/>
      </w:pPr>
      <w:r w:rsidRPr="001B35BD">
        <w:t xml:space="preserve">Banks, R. B. and Herrera, F. F.  1977. Effect of Wind and Rain on Surface Reaeration. </w:t>
      </w:r>
      <w:r w:rsidRPr="001B35BD">
        <w:rPr>
          <w:i/>
          <w:iCs/>
        </w:rPr>
        <w:t xml:space="preserve">J. </w:t>
      </w:r>
      <w:proofErr w:type="spellStart"/>
      <w:r w:rsidRPr="001B35BD">
        <w:rPr>
          <w:i/>
          <w:iCs/>
        </w:rPr>
        <w:t>Envir</w:t>
      </w:r>
      <w:proofErr w:type="spellEnd"/>
      <w:r w:rsidRPr="001B35BD">
        <w:rPr>
          <w:i/>
          <w:iCs/>
        </w:rPr>
        <w:t>. Engr. Div. ASCE</w:t>
      </w:r>
      <w:r w:rsidRPr="001B35BD">
        <w:t>, 101(EE5):813-827.</w:t>
      </w:r>
    </w:p>
    <w:p w14:paraId="4621954D" w14:textId="471960FE" w:rsidR="00D25144" w:rsidRPr="00D25144" w:rsidRDefault="00D25144" w:rsidP="00FE348E">
      <w:pPr>
        <w:pStyle w:val="Citation"/>
      </w:pPr>
      <w:proofErr w:type="spellStart"/>
      <w:r w:rsidRPr="00D25144">
        <w:t>Barkau</w:t>
      </w:r>
      <w:proofErr w:type="spellEnd"/>
      <w:r w:rsidRPr="00D25144">
        <w:t>, R.  1997. "UNET One-Dimensional Unsteady Flow Through a Full Network of Open Channels, User's Manual, US Army Corps of Engineers, Hydrologic Engineering Center, Davis, C</w:t>
      </w:r>
      <w:r w:rsidR="00345688">
        <w:t>A</w:t>
      </w:r>
      <w:r w:rsidRPr="00D25144">
        <w:t>.</w:t>
      </w:r>
    </w:p>
    <w:p w14:paraId="1169748E" w14:textId="77777777" w:rsidR="001A317F" w:rsidRPr="001A317F" w:rsidRDefault="001A317F" w:rsidP="007552CD">
      <w:pPr>
        <w:pStyle w:val="Citation"/>
      </w:pPr>
      <w:r w:rsidRPr="001A317F">
        <w:t xml:space="preserve">Barrett, M.J.; </w:t>
      </w:r>
      <w:proofErr w:type="spellStart"/>
      <w:r w:rsidRPr="001A317F">
        <w:t>Gameson</w:t>
      </w:r>
      <w:proofErr w:type="spellEnd"/>
      <w:r w:rsidRPr="001A317F">
        <w:t xml:space="preserve">, A.L.; and Ogden, C.G.  1960. Aeration Studies of Four Weir Systems, </w:t>
      </w:r>
      <w:r w:rsidRPr="001A317F">
        <w:rPr>
          <w:i/>
          <w:iCs/>
        </w:rPr>
        <w:t>Water and Water Engineering</w:t>
      </w:r>
      <w:r w:rsidRPr="001A317F">
        <w:t>, London.</w:t>
      </w:r>
    </w:p>
    <w:p w14:paraId="15A92D4D" w14:textId="21C90EB7" w:rsidR="00C05E88" w:rsidRDefault="00C05E88" w:rsidP="007552CD">
      <w:pPr>
        <w:pStyle w:val="Citation"/>
      </w:pPr>
      <w:r w:rsidRPr="00C05E88">
        <w:t xml:space="preserve">Batchelor, G. K.  1967. </w:t>
      </w:r>
      <w:r w:rsidRPr="005A67F4">
        <w:rPr>
          <w:i/>
          <w:iCs/>
        </w:rPr>
        <w:t>An Introduction to Fluid Dynamics</w:t>
      </w:r>
      <w:r w:rsidRPr="00C05E88">
        <w:t>, Cambridge University Press, NY.</w:t>
      </w:r>
    </w:p>
    <w:p w14:paraId="3946579A" w14:textId="6A6C1388" w:rsidR="00BA528C" w:rsidRDefault="00BA528C" w:rsidP="007552CD">
      <w:pPr>
        <w:pStyle w:val="Citation"/>
      </w:pPr>
      <w:r>
        <w:t xml:space="preserve">Berger, C. J. 2000. “Modeling Macrophytes of the Columbia Slough,” </w:t>
      </w:r>
      <w:r w:rsidR="003F2242">
        <w:t>Ph.D. Dissertation, Environmental Sciences and Resources, Portland State University, Portland, OR.</w:t>
      </w:r>
    </w:p>
    <w:p w14:paraId="163BA1EA" w14:textId="78A148E2" w:rsidR="00792924" w:rsidRDefault="00792924" w:rsidP="007552CD">
      <w:pPr>
        <w:pStyle w:val="Citation"/>
      </w:pPr>
      <w:r w:rsidRPr="005A67F4">
        <w:t>Berger, C. J. and Wells, S. A. 1999</w:t>
      </w:r>
      <w:r w:rsidR="00750071">
        <w:t>.</w:t>
      </w:r>
      <w:r w:rsidRPr="005A67F4">
        <w:t xml:space="preserve"> </w:t>
      </w:r>
      <w:r w:rsidR="005A67F4">
        <w:t>“</w:t>
      </w:r>
      <w:r w:rsidR="005A67F4" w:rsidRPr="005A67F4">
        <w:t>Hydraulic and Water Quality Modeling of the Columbia Slough</w:t>
      </w:r>
      <w:r w:rsidR="005A67F4">
        <w:t xml:space="preserve">, </w:t>
      </w:r>
      <w:r w:rsidR="005A67F4" w:rsidRPr="005A67F4">
        <w:t>Volume 1: Model Description, Geometry, and Forcing Data</w:t>
      </w:r>
      <w:r w:rsidR="005A67F4">
        <w:t xml:space="preserve">”, </w:t>
      </w:r>
      <w:r w:rsidR="005A67F4" w:rsidRPr="005A67F4">
        <w:t>Technical Report EWR-2-99</w:t>
      </w:r>
      <w:r w:rsidR="005A67F4">
        <w:t xml:space="preserve">, </w:t>
      </w:r>
      <w:r w:rsidR="005A67F4" w:rsidRPr="005A67F4">
        <w:t>Department of Civil Engineering</w:t>
      </w:r>
      <w:r w:rsidR="005A67F4">
        <w:t xml:space="preserve">, </w:t>
      </w:r>
      <w:r w:rsidR="005A67F4" w:rsidRPr="005A67F4">
        <w:t>Portland State University</w:t>
      </w:r>
      <w:r w:rsidR="005A67F4">
        <w:t>, 109 pp.</w:t>
      </w:r>
    </w:p>
    <w:p w14:paraId="08BF57AB" w14:textId="77777777" w:rsidR="009704D2" w:rsidRPr="009704D2" w:rsidRDefault="009704D2" w:rsidP="007552CD">
      <w:pPr>
        <w:pStyle w:val="Citation"/>
      </w:pPr>
      <w:r w:rsidRPr="009704D2">
        <w:lastRenderedPageBreak/>
        <w:t>Berger, C. and Wells, S. A. 2008. “A Macrophyte Water Quality and Hydrodynamic Model,” ASCE, Journal of Environmental Engineering, Volume 134, Issue 9, pp. 778-788.</w:t>
      </w:r>
    </w:p>
    <w:p w14:paraId="2F92DD71" w14:textId="77777777" w:rsidR="009704D2" w:rsidRPr="009704D2" w:rsidRDefault="009704D2" w:rsidP="007552CD">
      <w:pPr>
        <w:pStyle w:val="Citation"/>
      </w:pPr>
      <w:r w:rsidRPr="009704D2">
        <w:t xml:space="preserve">Berger, C. and Wells, S. A. 2014. “Updating the CEMA Oil Sands Pit Lake Model,” Report to </w:t>
      </w:r>
      <w:r w:rsidRPr="009704D2">
        <w:rPr>
          <w:rStyle w:val="apple-style-span"/>
          <w:rFonts w:cs="Arial"/>
          <w:color w:val="000000"/>
          <w:szCs w:val="18"/>
        </w:rPr>
        <w:t>Cumulative Environmental Management Association, Alberta, Canada, August 2014.</w:t>
      </w:r>
    </w:p>
    <w:p w14:paraId="3045F2DF" w14:textId="77777777" w:rsidR="00826A7A" w:rsidRDefault="00826A7A" w:rsidP="007552CD">
      <w:pPr>
        <w:pStyle w:val="Citation"/>
      </w:pPr>
      <w:r w:rsidRPr="00826A7A">
        <w:t xml:space="preserve">Brady, D.K., Graves, W.L., and Geyer, J.C.  1969. "Surface Heat Exchange at Power Plant Cooling Lakes", </w:t>
      </w:r>
      <w:r w:rsidRPr="00826A7A">
        <w:rPr>
          <w:i/>
          <w:iCs/>
        </w:rPr>
        <w:t>Cooling Water 2, Discharge Project No. 5, Publication No. 69</w:t>
      </w:r>
      <w:r w:rsidRPr="00826A7A">
        <w:rPr>
          <w:i/>
          <w:iCs/>
        </w:rPr>
        <w:noBreakHyphen/>
        <w:t>901,</w:t>
      </w:r>
      <w:r w:rsidRPr="00826A7A">
        <w:t xml:space="preserve"> Edison Electric Insti</w:t>
      </w:r>
      <w:r w:rsidRPr="00826A7A">
        <w:softHyphen/>
        <w:t>tute, New York, NY.</w:t>
      </w:r>
    </w:p>
    <w:p w14:paraId="06831F0B" w14:textId="322987BE" w:rsidR="00CB4A9D" w:rsidRDefault="00CB4A9D" w:rsidP="007552CD">
      <w:pPr>
        <w:pStyle w:val="Citation"/>
      </w:pPr>
      <w:proofErr w:type="spellStart"/>
      <w:r w:rsidRPr="00CB4A9D">
        <w:t>Broecker</w:t>
      </w:r>
      <w:proofErr w:type="spellEnd"/>
      <w:r w:rsidRPr="00CB4A9D">
        <w:t xml:space="preserve">, H. C., </w:t>
      </w:r>
      <w:proofErr w:type="spellStart"/>
      <w:r w:rsidRPr="00CB4A9D">
        <w:t>Petermann</w:t>
      </w:r>
      <w:proofErr w:type="spellEnd"/>
      <w:r w:rsidRPr="00CB4A9D">
        <w:t xml:space="preserve">, J., and </w:t>
      </w:r>
      <w:proofErr w:type="spellStart"/>
      <w:r w:rsidRPr="00CB4A9D">
        <w:t>Siems</w:t>
      </w:r>
      <w:proofErr w:type="spellEnd"/>
      <w:r w:rsidRPr="00CB4A9D">
        <w:t>, W.  1978. The Influence of Wind on CO2 Exchange in a Wind-Wave Tunnel,</w:t>
      </w:r>
      <w:r w:rsidRPr="00CB4A9D">
        <w:rPr>
          <w:i/>
          <w:iCs/>
        </w:rPr>
        <w:t xml:space="preserve"> J. Marine Res</w:t>
      </w:r>
      <w:r w:rsidRPr="00CB4A9D">
        <w:t>., 36(4):595-610.</w:t>
      </w:r>
    </w:p>
    <w:p w14:paraId="7E496102" w14:textId="3B2F9490" w:rsidR="009F6C32" w:rsidRPr="00CB4A9D" w:rsidRDefault="009F6C32" w:rsidP="007552CD">
      <w:pPr>
        <w:pStyle w:val="Citation"/>
      </w:pPr>
      <w:r w:rsidRPr="009F6C32">
        <w:t xml:space="preserve">Brooks, N. H. &amp; Koh, R. C. 1969. Selective withdrawal from density-stratified reservoirs. J. </w:t>
      </w:r>
      <w:proofErr w:type="spellStart"/>
      <w:r w:rsidRPr="009F6C32">
        <w:t>Hydraul</w:t>
      </w:r>
      <w:proofErr w:type="spellEnd"/>
      <w:r w:rsidRPr="009F6C32">
        <w:t>. Div. A.S.C.E. 95 (HY4), 1369–1397.</w:t>
      </w:r>
    </w:p>
    <w:p w14:paraId="6F4AAE27" w14:textId="77777777" w:rsidR="001A317F" w:rsidRDefault="001A317F" w:rsidP="007552CD">
      <w:pPr>
        <w:pStyle w:val="Citation"/>
      </w:pPr>
      <w:r w:rsidRPr="001A317F">
        <w:t>Butts, T.A. and Evans, R.L.  1983. "Small Stream Channel Dam Aeration Characteristics," ASCE J. Env. Engr., Vol 109, No 3, pp. 555-573, June 1983.</w:t>
      </w:r>
    </w:p>
    <w:p w14:paraId="1F08011C" w14:textId="77777777" w:rsidR="00956063" w:rsidRDefault="00956063" w:rsidP="007552CD">
      <w:pPr>
        <w:pStyle w:val="Index1"/>
      </w:pPr>
      <w:proofErr w:type="spellStart"/>
      <w:r>
        <w:t>Carr</w:t>
      </w:r>
      <w:proofErr w:type="spellEnd"/>
      <w:r>
        <w:t xml:space="preserve">, G. M., H. C. Duthie and W. D. Taylor (1997).  “Models of aquatic plant productivity: a review of the factors that influence growth,” </w:t>
      </w:r>
      <w:r>
        <w:rPr>
          <w:i/>
        </w:rPr>
        <w:t>Aquatic Botany</w:t>
      </w:r>
      <w:r>
        <w:t>, 59, 195-215.</w:t>
      </w:r>
    </w:p>
    <w:p w14:paraId="111F5B3A" w14:textId="77777777" w:rsidR="00B8081F" w:rsidRPr="00B8081F" w:rsidRDefault="00B8081F" w:rsidP="007552CD"/>
    <w:p w14:paraId="7AFB818E" w14:textId="77777777" w:rsidR="00B8081F" w:rsidRPr="00B8081F" w:rsidRDefault="00B8081F" w:rsidP="00E41472">
      <w:pPr>
        <w:ind w:left="720" w:hanging="720"/>
      </w:pPr>
      <w:proofErr w:type="spellStart"/>
      <w:r w:rsidRPr="00B8081F">
        <w:t>Celik</w:t>
      </w:r>
      <w:proofErr w:type="spellEnd"/>
      <w:r w:rsidRPr="00B8081F">
        <w:t xml:space="preserve"> I., </w:t>
      </w:r>
      <w:proofErr w:type="spellStart"/>
      <w:r w:rsidRPr="00B8081F">
        <w:t>Rodi</w:t>
      </w:r>
      <w:proofErr w:type="spellEnd"/>
      <w:r w:rsidRPr="00B8081F">
        <w:t xml:space="preserve"> W. 1984. “Simulation of Free-Surface Effects in Turbulent Channel Flow”, </w:t>
      </w:r>
      <w:proofErr w:type="spellStart"/>
      <w:r w:rsidRPr="00B8081F">
        <w:t>PhysicoChemical</w:t>
      </w:r>
      <w:proofErr w:type="spellEnd"/>
      <w:r w:rsidRPr="00B8081F">
        <w:t xml:space="preserve"> Hydrodynamics, Vol. 5, No 3 / 4, 1984, pp 217-227.</w:t>
      </w:r>
    </w:p>
    <w:p w14:paraId="1DA61B5A" w14:textId="77777777" w:rsidR="00B8081F" w:rsidRPr="00B8081F" w:rsidRDefault="00B8081F" w:rsidP="00E41472">
      <w:pPr>
        <w:ind w:left="720" w:hanging="720"/>
      </w:pPr>
    </w:p>
    <w:p w14:paraId="0873FB6E" w14:textId="77777777" w:rsidR="00B8081F" w:rsidRPr="00B8081F" w:rsidRDefault="00B8081F" w:rsidP="00E41472">
      <w:pPr>
        <w:spacing w:after="240"/>
        <w:ind w:left="720" w:hanging="720"/>
      </w:pPr>
      <w:proofErr w:type="spellStart"/>
      <w:r w:rsidRPr="00B8081F">
        <w:t>Celik</w:t>
      </w:r>
      <w:proofErr w:type="spellEnd"/>
      <w:r w:rsidRPr="00B8081F">
        <w:t xml:space="preserve"> I., </w:t>
      </w:r>
      <w:proofErr w:type="spellStart"/>
      <w:r w:rsidRPr="00B8081F">
        <w:t>Rodi</w:t>
      </w:r>
      <w:proofErr w:type="spellEnd"/>
      <w:r w:rsidRPr="00B8081F">
        <w:t xml:space="preserve"> W. 1988. “Modeling Suspended Sediment Transport in Nonequilibrium Situations”, Journal of Hydraulic Engineering, Vol. 114, No. 10, </w:t>
      </w:r>
      <w:proofErr w:type="gramStart"/>
      <w:r w:rsidRPr="00B8081F">
        <w:t>October,</w:t>
      </w:r>
      <w:proofErr w:type="gramEnd"/>
      <w:r w:rsidRPr="00B8081F">
        <w:t xml:space="preserve"> 1988, pp 1157-1191.</w:t>
      </w:r>
    </w:p>
    <w:p w14:paraId="6481531F" w14:textId="77777777" w:rsidR="00893FFD" w:rsidRDefault="00893FFD" w:rsidP="00B6554A">
      <w:pPr>
        <w:pStyle w:val="Citation"/>
      </w:pPr>
      <w:r w:rsidRPr="00893FFD">
        <w:t xml:space="preserve">Cao, Z., Pender, G., and Meng, J. 2006. Explicit Formulation of the Shields Diagram for Incipient Motion of Sediment, ASCE, </w:t>
      </w:r>
      <w:r w:rsidRPr="00893FFD">
        <w:rPr>
          <w:i/>
          <w:iCs/>
        </w:rPr>
        <w:t>Journal of Hydraulic Engineering</w:t>
      </w:r>
      <w:r w:rsidRPr="00893FFD">
        <w:t>, October, 1097-1099, 10.1061/(ASCE)07339429(2006)132:10(1097).</w:t>
      </w:r>
    </w:p>
    <w:p w14:paraId="505EB3E3" w14:textId="77777777" w:rsidR="00AA33D5" w:rsidRDefault="00AA33D5" w:rsidP="00B6554A">
      <w:pPr>
        <w:pStyle w:val="Citation"/>
      </w:pPr>
      <w:r w:rsidRPr="00AA33D5">
        <w:t>Chapman, R.S. and T.M. Cole. 1992. "Improved Thermal Predictions in CE-QUAL-W2", in Hydrau</w:t>
      </w:r>
      <w:r w:rsidRPr="00AA33D5">
        <w:softHyphen/>
        <w:t>lic Engineering Saving a Threatened Resource - In Search of Solutions Proceedings of the Hydraulic Engineering sessions at Water Forum '92, M. Jennings and N. G. Bhowmik, eds., August 2-6, 1992, Baltimore, MD.  American Society of Civil Engineers.  New York, NY.</w:t>
      </w:r>
    </w:p>
    <w:p w14:paraId="5C27ED52" w14:textId="77777777" w:rsidR="00D80D17" w:rsidRPr="00D80D17" w:rsidRDefault="00D80D17" w:rsidP="00B6554A">
      <w:pPr>
        <w:pStyle w:val="Citation"/>
      </w:pPr>
      <w:r w:rsidRPr="00D80D17">
        <w:t xml:space="preserve">Chapman, R. S., Gerald, T. K., and Dortch, M. S. 1994. “New York Bight Study. Report 3, Three-Dimensional Particle Tracking Model for </w:t>
      </w:r>
      <w:proofErr w:type="spellStart"/>
      <w:r w:rsidRPr="00D80D17">
        <w:t>Floatables</w:t>
      </w:r>
      <w:proofErr w:type="spellEnd"/>
      <w:r w:rsidRPr="00D80D17">
        <w:t xml:space="preserve"> and Dissolved and Suspended Materials.” Technical Report CERC-94-4, U.S. Army Engineer Waterways Experiment Station, Vicksburg, MS.</w:t>
      </w:r>
    </w:p>
    <w:p w14:paraId="02C8452D" w14:textId="77777777" w:rsidR="00D238F1" w:rsidRDefault="00D238F1" w:rsidP="00B6554A">
      <w:pPr>
        <w:pStyle w:val="Citation"/>
      </w:pPr>
      <w:r w:rsidRPr="00D238F1">
        <w:t xml:space="preserve">Chapra, S.  1997. </w:t>
      </w:r>
      <w:r w:rsidRPr="00D238F1">
        <w:rPr>
          <w:i/>
          <w:iCs/>
        </w:rPr>
        <w:t>Surface Water Quality Modeling</w:t>
      </w:r>
      <w:r w:rsidRPr="00D238F1">
        <w:t>, McGraw-Hill, NY</w:t>
      </w:r>
      <w:r w:rsidR="00CB3B03">
        <w:t>.</w:t>
      </w:r>
    </w:p>
    <w:p w14:paraId="58126F6A" w14:textId="77777777" w:rsidR="007458C7" w:rsidRPr="007458C7" w:rsidRDefault="007458C7" w:rsidP="00B6554A">
      <w:pPr>
        <w:pStyle w:val="Citation"/>
      </w:pPr>
      <w:r w:rsidRPr="007458C7">
        <w:t xml:space="preserve">Chapra, S.C., and </w:t>
      </w:r>
      <w:proofErr w:type="spellStart"/>
      <w:r w:rsidRPr="007458C7">
        <w:t>Reckhow</w:t>
      </w:r>
      <w:proofErr w:type="spellEnd"/>
      <w:r w:rsidRPr="007458C7">
        <w:t xml:space="preserve">, K.W.  1983.  </w:t>
      </w:r>
      <w:r w:rsidRPr="007458C7">
        <w:rPr>
          <w:i/>
          <w:iCs/>
        </w:rPr>
        <w:t>Engineering Approaches for Lake Management, Vol 12:  Mechanis</w:t>
      </w:r>
      <w:r w:rsidRPr="007458C7">
        <w:rPr>
          <w:i/>
          <w:iCs/>
        </w:rPr>
        <w:softHyphen/>
        <w:t>tic Modeling</w:t>
      </w:r>
      <w:r w:rsidRPr="007458C7">
        <w:t>, Butterworth Publishers, Bos</w:t>
      </w:r>
      <w:r w:rsidRPr="007458C7">
        <w:softHyphen/>
        <w:t>ton, MA.</w:t>
      </w:r>
    </w:p>
    <w:p w14:paraId="56492BD2" w14:textId="77777777" w:rsidR="00CB3B03" w:rsidRDefault="00CB3B03" w:rsidP="00FE348E">
      <w:pPr>
        <w:pStyle w:val="Citation"/>
      </w:pPr>
      <w:r w:rsidRPr="00CB3B03">
        <w:t xml:space="preserve">Chu, C. and </w:t>
      </w:r>
      <w:proofErr w:type="spellStart"/>
      <w:r w:rsidRPr="00CB3B03">
        <w:t>Jirka</w:t>
      </w:r>
      <w:proofErr w:type="spellEnd"/>
      <w:r w:rsidRPr="00CB3B03">
        <w:t>, G. (2003) “Wind and Stream Flow Induced Reaeration,” Journal of Environmental Engineering, ASCE, Vol 129, No 12, 1129-1136.</w:t>
      </w:r>
    </w:p>
    <w:p w14:paraId="502300DD" w14:textId="77777777" w:rsidR="00CB4A9D" w:rsidRDefault="00CB4A9D" w:rsidP="007552CD">
      <w:pPr>
        <w:pStyle w:val="Citation"/>
      </w:pPr>
      <w:r w:rsidRPr="00CB4A9D">
        <w:t xml:space="preserve">Churchill, M.A., Elmore, H. L., and Buckingham, R.A.  1962. "Prediction of Stream Reaeration Rates," </w:t>
      </w:r>
      <w:r w:rsidRPr="00CB4A9D">
        <w:rPr>
          <w:i/>
          <w:iCs/>
        </w:rPr>
        <w:t>J. San. Engr. Div., ASCE</w:t>
      </w:r>
      <w:r w:rsidRPr="00CB4A9D">
        <w:t>, SA4:1, Proc. Paper 3199.</w:t>
      </w:r>
    </w:p>
    <w:p w14:paraId="69E4F580" w14:textId="77777777" w:rsidR="00970F97" w:rsidRPr="00970F97" w:rsidRDefault="00970F97" w:rsidP="007552CD">
      <w:pPr>
        <w:pStyle w:val="Citation"/>
      </w:pPr>
      <w:r w:rsidRPr="00970F97">
        <w:lastRenderedPageBreak/>
        <w:t xml:space="preserve">Clay, C.H.  1995. </w:t>
      </w:r>
      <w:r w:rsidRPr="00970F97">
        <w:rPr>
          <w:i/>
          <w:iCs/>
        </w:rPr>
        <w:t>Design of Fishway and Other Fish Facilities</w:t>
      </w:r>
      <w:r w:rsidRPr="00970F97">
        <w:t>, Lewis Publishers, Ann Arbor.</w:t>
      </w:r>
    </w:p>
    <w:p w14:paraId="0FAB19D4" w14:textId="77777777" w:rsidR="00403538" w:rsidRPr="00CB4A9D" w:rsidRDefault="00403538" w:rsidP="007552CD">
      <w:pPr>
        <w:pStyle w:val="Citation"/>
      </w:pPr>
      <w:r w:rsidRPr="00B052E9">
        <w:t xml:space="preserve">Cole, T. and </w:t>
      </w:r>
      <w:proofErr w:type="spellStart"/>
      <w:r w:rsidRPr="00B052E9">
        <w:t>Buchak</w:t>
      </w:r>
      <w:proofErr w:type="spellEnd"/>
      <w:r w:rsidRPr="00B052E9">
        <w:t>, E.  1995. CE-QUAL-W2: A Two-Dimensional, Laterally Averaged, Hydrodynamic and Water Quality Model, Version 2.0, Technical Report El-95-1, U.S. Army Engineer Waterways Experiment Station, Vicksburg, MS.</w:t>
      </w:r>
    </w:p>
    <w:p w14:paraId="320A83D4" w14:textId="03CA05CA" w:rsidR="001A317F" w:rsidRDefault="001A317F" w:rsidP="007552CD">
      <w:pPr>
        <w:pStyle w:val="Citation"/>
      </w:pPr>
      <w:bookmarkStart w:id="958" w:name="_Hlk14337813"/>
      <w:r w:rsidRPr="001A317F">
        <w:t>Columbia Basin Research</w:t>
      </w:r>
      <w:r>
        <w:t>.</w:t>
      </w:r>
      <w:r w:rsidRPr="001A317F">
        <w:t xml:space="preserve"> </w:t>
      </w:r>
      <w:r w:rsidR="003734EF">
        <w:t>2000</w:t>
      </w:r>
      <w:r w:rsidRPr="001A317F">
        <w:t xml:space="preserve">. </w:t>
      </w:r>
      <w:r w:rsidR="003734EF">
        <w:t>“Columbia River Salmon Passage Model, CRISP 1.6, Theory and Calibration</w:t>
      </w:r>
      <w:r w:rsidR="006901BC">
        <w:t>,</w:t>
      </w:r>
      <w:r w:rsidR="003734EF">
        <w:t xml:space="preserve">” Technical Report, School of Aquatic and Fisheries Sciences, </w:t>
      </w:r>
      <w:r w:rsidRPr="001A317F">
        <w:t>University of Washington</w:t>
      </w:r>
      <w:r w:rsidR="003734EF">
        <w:t>, 238 pp.</w:t>
      </w:r>
    </w:p>
    <w:p w14:paraId="58701D21" w14:textId="784CBD6B" w:rsidR="00406C90" w:rsidRPr="00406C90" w:rsidRDefault="00406C90" w:rsidP="007552CD">
      <w:pPr>
        <w:pStyle w:val="Citation"/>
      </w:pPr>
      <w:r w:rsidRPr="00406C90">
        <w:t xml:space="preserve">Cotton, M., </w:t>
      </w:r>
      <w:proofErr w:type="spellStart"/>
      <w:r w:rsidRPr="00406C90">
        <w:t>Reedha</w:t>
      </w:r>
      <w:proofErr w:type="spellEnd"/>
      <w:r w:rsidRPr="00406C90">
        <w:t xml:space="preserve">, D., </w:t>
      </w:r>
      <w:proofErr w:type="spellStart"/>
      <w:r w:rsidRPr="00406C90">
        <w:t>Stansby</w:t>
      </w:r>
      <w:proofErr w:type="spellEnd"/>
      <w:r w:rsidRPr="00406C90">
        <w:t>, P. 2005. “Low-Reynolds Number two-equation turbulence modeling for open channel flow: development and evaluation of free surface boundary conditions on the dissipation rate equation</w:t>
      </w:r>
      <w:r w:rsidR="006901BC">
        <w:t>,</w:t>
      </w:r>
      <w:r w:rsidRPr="00406C90">
        <w:t>” Journal of Hydraulic Research, Vol 43, No 6, pp. 632-643.</w:t>
      </w:r>
    </w:p>
    <w:p w14:paraId="6C5204E7" w14:textId="77777777" w:rsidR="00CB3B03" w:rsidRPr="00CB3B03" w:rsidRDefault="00CB3B03" w:rsidP="007552CD">
      <w:pPr>
        <w:pStyle w:val="Citation"/>
      </w:pPr>
      <w:proofErr w:type="spellStart"/>
      <w:r w:rsidRPr="00CB3B03">
        <w:t>Covar</w:t>
      </w:r>
      <w:proofErr w:type="spellEnd"/>
      <w:r w:rsidRPr="00CB3B03">
        <w:t>, A. P.  1976. "Selecting the Proper Reaeration Coefficient for Use in Water Quality Models," presented at the US EPA Conference on Environmental Simulation and Modeling, April 19-22, Cincinnati, OH.</w:t>
      </w:r>
    </w:p>
    <w:bookmarkEnd w:id="958"/>
    <w:p w14:paraId="2192FDF7" w14:textId="4F5FA468" w:rsidR="00C05E88" w:rsidRDefault="00C05E88" w:rsidP="007552CD">
      <w:pPr>
        <w:pStyle w:val="Citation"/>
      </w:pPr>
      <w:r w:rsidRPr="00C05E88">
        <w:t xml:space="preserve">Cushman-Roisin, B.  1994. </w:t>
      </w:r>
      <w:r w:rsidRPr="00C05E88">
        <w:rPr>
          <w:i/>
          <w:iCs/>
        </w:rPr>
        <w:t>Introduction to Geophysical Fluid Dynamics</w:t>
      </w:r>
      <w:r w:rsidRPr="00C05E88">
        <w:t>, Prentice-Hall, Englewood Cliffs, NJ.</w:t>
      </w:r>
    </w:p>
    <w:p w14:paraId="23331202" w14:textId="281BC50F" w:rsidR="009F6C32" w:rsidRDefault="009F6C32" w:rsidP="007552CD">
      <w:pPr>
        <w:pStyle w:val="Citation"/>
      </w:pPr>
      <w:r w:rsidRPr="009F6C32">
        <w:t xml:space="preserve">Davis, J.E., Holland, J.P., Schneider, M.L., and </w:t>
      </w:r>
      <w:proofErr w:type="spellStart"/>
      <w:r w:rsidRPr="009F6C32">
        <w:t>Wilhelms</w:t>
      </w:r>
      <w:proofErr w:type="spellEnd"/>
      <w:r w:rsidRPr="009F6C32">
        <w:t>, S.C. 1987. “SELECT: A Numerical, One-Dimensional Model for Selective Withdrawal,” Instruction Report E-87-2, Corps of Engineers, Waterways Experiment Station, Hydraulics Laboratory, Vicksburg, MS.</w:t>
      </w:r>
    </w:p>
    <w:p w14:paraId="1F25C3E0" w14:textId="77777777" w:rsidR="002E76EA" w:rsidRDefault="002E76EA" w:rsidP="007552CD">
      <w:pPr>
        <w:pStyle w:val="Citation"/>
      </w:pPr>
      <w:proofErr w:type="spellStart"/>
      <w:r w:rsidRPr="002E76EA">
        <w:t>DiLaura</w:t>
      </w:r>
      <w:proofErr w:type="spellEnd"/>
      <w:r w:rsidRPr="002E76EA">
        <w:t xml:space="preserve">, D.L. 1984. “IES Calculation Procedures Committee Recommended practice for the calculation of daylight availability.” </w:t>
      </w:r>
      <w:r w:rsidRPr="002E76EA">
        <w:rPr>
          <w:i/>
          <w:iCs/>
        </w:rPr>
        <w:t>Journal of the Illuminating Engineering Society of North America</w:t>
      </w:r>
      <w:r w:rsidRPr="002E76EA">
        <w:t>, 13 (4) p. 381-392.</w:t>
      </w:r>
    </w:p>
    <w:p w14:paraId="06D8255F" w14:textId="77777777" w:rsidR="00DC460D" w:rsidRDefault="00DC460D" w:rsidP="007552CD">
      <w:pPr>
        <w:pStyle w:val="Citation"/>
      </w:pPr>
      <w:proofErr w:type="spellStart"/>
      <w:r w:rsidRPr="00DC460D">
        <w:t>DiToro</w:t>
      </w:r>
      <w:proofErr w:type="spellEnd"/>
      <w:r w:rsidRPr="00DC460D">
        <w:t xml:space="preserve">, D.M. 2001. </w:t>
      </w:r>
      <w:r w:rsidRPr="00FB7F19">
        <w:rPr>
          <w:i/>
          <w:iCs/>
        </w:rPr>
        <w:t>Sediment Flux Modeling</w:t>
      </w:r>
      <w:r w:rsidRPr="00DC460D">
        <w:t>. Wiley-</w:t>
      </w:r>
      <w:proofErr w:type="spellStart"/>
      <w:r w:rsidRPr="00DC460D">
        <w:t>Interscience</w:t>
      </w:r>
      <w:proofErr w:type="spellEnd"/>
      <w:r w:rsidRPr="00DC460D">
        <w:t xml:space="preserve">. New York. 656pp. </w:t>
      </w:r>
    </w:p>
    <w:p w14:paraId="2D1E5B72" w14:textId="77777777" w:rsidR="009C5439" w:rsidRPr="009C5439" w:rsidRDefault="009C5439" w:rsidP="007552CD">
      <w:pPr>
        <w:pStyle w:val="Citation"/>
      </w:pPr>
      <w:r w:rsidRPr="009C5439">
        <w:t>Downing, A.L., and G.A. Truesdale</w:t>
      </w:r>
      <w:r>
        <w:t>.</w:t>
      </w:r>
      <w:r w:rsidRPr="009C5439">
        <w:t xml:space="preserve"> 1955. Some factors affecting the rates of solution of oxygen in water.  </w:t>
      </w:r>
      <w:r w:rsidRPr="009C5439">
        <w:rPr>
          <w:i/>
          <w:iCs/>
        </w:rPr>
        <w:t>J. Applied Chemistry</w:t>
      </w:r>
      <w:r w:rsidRPr="009C5439">
        <w:t>, Vol. 5, pp.570-581.</w:t>
      </w:r>
    </w:p>
    <w:p w14:paraId="00A6E528" w14:textId="77777777" w:rsidR="00D80D17" w:rsidRPr="00D80D17" w:rsidRDefault="00D80D17" w:rsidP="007552CD">
      <w:pPr>
        <w:pStyle w:val="Citation"/>
      </w:pPr>
      <w:proofErr w:type="spellStart"/>
      <w:r w:rsidRPr="00D80D17">
        <w:t>Dunsbergen</w:t>
      </w:r>
      <w:proofErr w:type="spellEnd"/>
      <w:r w:rsidRPr="00D80D17">
        <w:t>, D. W. and Stalling, G. S.</w:t>
      </w:r>
      <w:r>
        <w:t xml:space="preserve"> </w:t>
      </w:r>
      <w:r w:rsidRPr="00D80D17">
        <w:t>1993</w:t>
      </w:r>
      <w:r>
        <w:t>.</w:t>
      </w:r>
      <w:r w:rsidRPr="00D80D17">
        <w:t xml:space="preserve"> The combination of a random walk method and a hydrodynamic model for the simulation of dispersion of dissolved matter in water, </w:t>
      </w:r>
      <w:r w:rsidRPr="00D80D17">
        <w:rPr>
          <w:i/>
          <w:iCs/>
        </w:rPr>
        <w:t xml:space="preserve">Transactions on Ecology and the Environment </w:t>
      </w:r>
      <w:r>
        <w:t>V</w:t>
      </w:r>
      <w:r w:rsidRPr="00D80D17">
        <w:t>ol 2, WIT Press, ISSN 1743-3541.</w:t>
      </w:r>
    </w:p>
    <w:p w14:paraId="1DB1E09D" w14:textId="40521AE5" w:rsidR="00961E24" w:rsidRDefault="00961E24" w:rsidP="007552CD">
      <w:pPr>
        <w:pStyle w:val="Citation"/>
      </w:pPr>
      <w:r w:rsidRPr="00961E24">
        <w:t>Edinger, J.E., Brady, D.K., and Geyer, J.C.  1974.  "Heat Exchange and Transport in the Environ</w:t>
      </w:r>
      <w:r w:rsidRPr="00961E24">
        <w:softHyphen/>
        <w:t>ment</w:t>
      </w:r>
      <w:r w:rsidR="006901BC">
        <w:t>,</w:t>
      </w:r>
      <w:r w:rsidRPr="00961E24">
        <w:t xml:space="preserve">" </w:t>
      </w:r>
      <w:r w:rsidRPr="00961E24">
        <w:rPr>
          <w:i/>
        </w:rPr>
        <w:t>Rpt. No. 14, EPRI Publication No. 74</w:t>
      </w:r>
      <w:r w:rsidRPr="00961E24">
        <w:rPr>
          <w:i/>
        </w:rPr>
        <w:noBreakHyphen/>
        <w:t>049</w:t>
      </w:r>
      <w:r w:rsidRPr="00961E24">
        <w:rPr>
          <w:i/>
        </w:rPr>
        <w:noBreakHyphen/>
      </w:r>
      <w:r w:rsidRPr="00961E24">
        <w:rPr>
          <w:i/>
        </w:rPr>
        <w:softHyphen/>
        <w:t>00</w:t>
      </w:r>
      <w:r w:rsidRPr="00961E24">
        <w:rPr>
          <w:i/>
        </w:rPr>
        <w:noBreakHyphen/>
        <w:t>34</w:t>
      </w:r>
      <w:r w:rsidRPr="00961E24">
        <w:t>, prepared for Electric Power Research Institute, Cooling Water Dis</w:t>
      </w:r>
      <w:r w:rsidRPr="00961E24">
        <w:softHyphen/>
        <w:t>charge Research Project RP</w:t>
      </w:r>
      <w:r w:rsidRPr="00961E24">
        <w:noBreakHyphen/>
        <w:t>49), Palo Alto, CA.</w:t>
      </w:r>
    </w:p>
    <w:p w14:paraId="4C02998A" w14:textId="40E97EBA" w:rsidR="007A6E4C" w:rsidRDefault="007A6E4C" w:rsidP="007552CD">
      <w:pPr>
        <w:pStyle w:val="Citation"/>
      </w:pPr>
      <w:r w:rsidRPr="007A6E4C">
        <w:t xml:space="preserve">Edinger, J. E.  2002. </w:t>
      </w:r>
      <w:r w:rsidRPr="00893FFD">
        <w:rPr>
          <w:i/>
          <w:iCs/>
        </w:rPr>
        <w:t>Waterbody Hydrodynamic and Water Quality Modeling</w:t>
      </w:r>
      <w:r w:rsidRPr="007A6E4C">
        <w:t xml:space="preserve">, ASCE Press, Reston, Virginia. </w:t>
      </w:r>
    </w:p>
    <w:p w14:paraId="58AF70DF" w14:textId="15C5EA4E" w:rsidR="00C56D25" w:rsidRDefault="00C56D25" w:rsidP="007552CD">
      <w:pPr>
        <w:pStyle w:val="Citation"/>
      </w:pPr>
      <w:r w:rsidRPr="00C56D25">
        <w:t xml:space="preserve">Edmund, J. M. and </w:t>
      </w:r>
      <w:proofErr w:type="spellStart"/>
      <w:r w:rsidRPr="00C56D25">
        <w:t>Gieskes</w:t>
      </w:r>
      <w:proofErr w:type="spellEnd"/>
      <w:r w:rsidRPr="00C56D25">
        <w:t xml:space="preserve">, J. A. T. M. 1970, "On the Calculation of the Degree of Saturation of Sea Water with Respect to Calcium Carbonate Under </w:t>
      </w:r>
      <w:proofErr w:type="gramStart"/>
      <w:r w:rsidRPr="00C56D25">
        <w:t>In</w:t>
      </w:r>
      <w:proofErr w:type="gramEnd"/>
      <w:r w:rsidRPr="00C56D25">
        <w:t xml:space="preserve"> Situ Conditions," </w:t>
      </w:r>
      <w:proofErr w:type="spellStart"/>
      <w:r w:rsidRPr="00C56D25">
        <w:t>Geochim</w:t>
      </w:r>
      <w:proofErr w:type="spellEnd"/>
      <w:r w:rsidRPr="00C56D25">
        <w:t xml:space="preserve">. </w:t>
      </w:r>
      <w:proofErr w:type="spellStart"/>
      <w:r w:rsidRPr="00C56D25">
        <w:t>Cosmochim</w:t>
      </w:r>
      <w:proofErr w:type="spellEnd"/>
      <w:r w:rsidRPr="00C56D25">
        <w:t>. Acta 34:1261-1291.</w:t>
      </w:r>
    </w:p>
    <w:p w14:paraId="1AC91272" w14:textId="28DEAAE5" w:rsidR="00B5195A" w:rsidRDefault="00B5195A" w:rsidP="007552CD">
      <w:pPr>
        <w:pStyle w:val="Citation"/>
      </w:pPr>
      <w:r w:rsidRPr="006F122E">
        <w:t>Elliot</w:t>
      </w:r>
      <w:r w:rsidR="0091130B" w:rsidRPr="006F122E">
        <w:t>, W. P. 1</w:t>
      </w:r>
      <w:r w:rsidRPr="006F122E">
        <w:t>958.</w:t>
      </w:r>
      <w:r>
        <w:t xml:space="preserve"> </w:t>
      </w:r>
      <w:r w:rsidR="006F122E">
        <w:t>“</w:t>
      </w:r>
      <w:r w:rsidR="0091130B">
        <w:t>The growth of the atmospheric internal boundary layer</w:t>
      </w:r>
      <w:r w:rsidR="006901BC">
        <w:t>,</w:t>
      </w:r>
      <w:r w:rsidR="006F122E">
        <w:t xml:space="preserve">” EOS, </w:t>
      </w:r>
      <w:r w:rsidR="006F122E" w:rsidRPr="006F122E">
        <w:rPr>
          <w:i/>
          <w:iCs/>
        </w:rPr>
        <w:t>Transactions of the American Geophysical Union</w:t>
      </w:r>
      <w:r w:rsidR="006F122E">
        <w:t>, Vol 39, Issue 6, 1048-1054.</w:t>
      </w:r>
    </w:p>
    <w:p w14:paraId="2ED57057" w14:textId="77777777" w:rsidR="007D6CE4" w:rsidRPr="007D6CE4" w:rsidRDefault="007D6CE4" w:rsidP="007552CD">
      <w:pPr>
        <w:pStyle w:val="Citation"/>
      </w:pPr>
      <w:proofErr w:type="spellStart"/>
      <w:r w:rsidRPr="007D6CE4">
        <w:t>Engelund</w:t>
      </w:r>
      <w:proofErr w:type="spellEnd"/>
      <w:r w:rsidRPr="007D6CE4">
        <w:t xml:space="preserve">, F.  1978. Effect of Lateral Wind on Uniform Channel Flow. </w:t>
      </w:r>
      <w:r w:rsidRPr="007D6CE4">
        <w:rPr>
          <w:i/>
          <w:iCs/>
        </w:rPr>
        <w:t>Progress Report 45</w:t>
      </w:r>
      <w:r w:rsidRPr="007D6CE4">
        <w:t>, Inst. of Hydrodynamic and Hydraulic Engr., Tech. Univ. of Denmark.</w:t>
      </w:r>
    </w:p>
    <w:p w14:paraId="4D4373AD" w14:textId="014ED5A8" w:rsidR="00C25A9E" w:rsidRDefault="00C25A9E" w:rsidP="007552CD">
      <w:pPr>
        <w:pStyle w:val="Citation"/>
      </w:pPr>
      <w:r w:rsidRPr="00C25A9E">
        <w:lastRenderedPageBreak/>
        <w:t>Environmental Laboratory.  1985.  "CE</w:t>
      </w:r>
      <w:r w:rsidRPr="00C25A9E">
        <w:noBreakHyphen/>
        <w:t>QUAL</w:t>
      </w:r>
      <w:r w:rsidRPr="00C25A9E">
        <w:noBreakHyphen/>
        <w:t>R1:  A Numerical One</w:t>
      </w:r>
      <w:r w:rsidRPr="00C25A9E">
        <w:noBreakHyphen/>
        <w:t>Dimen</w:t>
      </w:r>
      <w:r w:rsidRPr="00C25A9E">
        <w:softHyphen/>
        <w:t>sional Model of Reser</w:t>
      </w:r>
      <w:r w:rsidRPr="00C25A9E">
        <w:softHyphen/>
        <w:t>voir Water Quality; User's Manual</w:t>
      </w:r>
      <w:r w:rsidR="006901BC">
        <w:t>,</w:t>
      </w:r>
      <w:r w:rsidRPr="00C25A9E">
        <w:t xml:space="preserve">" </w:t>
      </w:r>
      <w:r w:rsidRPr="00C25A9E">
        <w:rPr>
          <w:i/>
        </w:rPr>
        <w:t>Instruction Rpt. E</w:t>
      </w:r>
      <w:r w:rsidRPr="00C25A9E">
        <w:rPr>
          <w:i/>
        </w:rPr>
        <w:noBreakHyphen/>
        <w:t>82</w:t>
      </w:r>
      <w:r w:rsidRPr="00C25A9E">
        <w:rPr>
          <w:i/>
        </w:rPr>
        <w:noBreakHyphen/>
        <w:t>1</w:t>
      </w:r>
      <w:r w:rsidRPr="00C25A9E">
        <w:t xml:space="preserve">, US Army </w:t>
      </w:r>
      <w:r>
        <w:t xml:space="preserve">Corps of </w:t>
      </w:r>
      <w:r w:rsidRPr="00C25A9E">
        <w:t>Engineer</w:t>
      </w:r>
      <w:r>
        <w:t>s,</w:t>
      </w:r>
      <w:r w:rsidRPr="00C25A9E">
        <w:t xml:space="preserve"> Wa</w:t>
      </w:r>
      <w:r w:rsidRPr="00C25A9E">
        <w:softHyphen/>
        <w:t>terways Experiment Station, Vicksburg, MS.</w:t>
      </w:r>
    </w:p>
    <w:p w14:paraId="2FB984EC" w14:textId="77777777" w:rsidR="003834C3" w:rsidRPr="003834C3" w:rsidRDefault="003834C3" w:rsidP="007552CD">
      <w:pPr>
        <w:pStyle w:val="Citation"/>
      </w:pPr>
      <w:r w:rsidRPr="003834C3">
        <w:t>Environmental Laboratory</w:t>
      </w:r>
      <w:r>
        <w:t>.</w:t>
      </w:r>
      <w:r w:rsidRPr="003834C3">
        <w:t xml:space="preserve"> 1995. “CE-QUAL-RIV1: A Dynamic, One-Dimensional Longitudinal. Water Quality Model for Streams: User’s Manual,” </w:t>
      </w:r>
      <w:r w:rsidRPr="003834C3">
        <w:rPr>
          <w:i/>
          <w:iCs/>
        </w:rPr>
        <w:t>Instruction Report EL-95-2</w:t>
      </w:r>
      <w:r w:rsidRPr="003834C3">
        <w:t>, USACE Waterways Experiments Station, Vicksburg, MS.</w:t>
      </w:r>
    </w:p>
    <w:p w14:paraId="7B2D19BD" w14:textId="77777777" w:rsidR="00426490" w:rsidRDefault="00426490" w:rsidP="007552CD">
      <w:pPr>
        <w:pStyle w:val="Citation"/>
      </w:pPr>
      <w:r w:rsidRPr="00426490">
        <w:t>EPA</w:t>
      </w:r>
      <w:r>
        <w:t>.</w:t>
      </w:r>
      <w:r w:rsidRPr="00426490">
        <w:t xml:space="preserve"> 1971. “Effect of Geographical Location on Cooling Pond Requirements and Performance,” in Water Pollution Control Research Series</w:t>
      </w:r>
      <w:r>
        <w:t>,</w:t>
      </w:r>
      <w:r w:rsidRPr="00426490">
        <w:t xml:space="preserve"> Report No. 16130 FDQ, Environmental Protection Agency, Water Quality Office, Washington, District of Columbia, 160 pp.</w:t>
      </w:r>
    </w:p>
    <w:p w14:paraId="0C4156DB" w14:textId="486745ED" w:rsidR="003734EF" w:rsidRPr="003734EF" w:rsidRDefault="003734EF" w:rsidP="007552CD">
      <w:pPr>
        <w:pStyle w:val="Citation"/>
      </w:pPr>
      <w:r w:rsidRPr="003734EF">
        <w:t>EPA 1985. Rates, Constants and Kinetics in Surface Water Quality Modeling, Environmental Research Laboratory, EPA/600/3-85/040, Athens, G</w:t>
      </w:r>
      <w:r w:rsidR="0040130E">
        <w:t>A</w:t>
      </w:r>
      <w:r w:rsidRPr="003734EF">
        <w:t>.</w:t>
      </w:r>
    </w:p>
    <w:p w14:paraId="41ADD850" w14:textId="77777777" w:rsidR="009704D2" w:rsidRDefault="009704D2" w:rsidP="007552CD">
      <w:pPr>
        <w:pStyle w:val="Citation"/>
      </w:pPr>
      <w:r>
        <w:t xml:space="preserve">ERM and Golder. 2011. CEMA Oil Sands Pit Lake Model. Technical Report </w:t>
      </w:r>
      <w:r w:rsidRPr="009704D2">
        <w:t>09-1336-1008</w:t>
      </w:r>
      <w:r>
        <w:t>, submitted to CEMA, Canada, May 2011, 86 pp.</w:t>
      </w:r>
    </w:p>
    <w:p w14:paraId="45505D36" w14:textId="77777777" w:rsidR="0098288E" w:rsidRDefault="0098288E" w:rsidP="007552CD">
      <w:pPr>
        <w:pStyle w:val="Citation"/>
      </w:pPr>
      <w:r w:rsidRPr="00877A6D">
        <w:rPr>
          <w:highlight w:val="yellow"/>
        </w:rPr>
        <w:t xml:space="preserve">Fang, X. and Stefan, H. G.  1994. “Modeling Dissolved Oxygen Stratification Dynamics in Minnesota Lakes under Different Climate Scenarios,” </w:t>
      </w:r>
      <w:r w:rsidRPr="00877A6D">
        <w:rPr>
          <w:i/>
          <w:iCs/>
          <w:highlight w:val="yellow"/>
        </w:rPr>
        <w:t>Project Report 339</w:t>
      </w:r>
      <w:r w:rsidRPr="00877A6D">
        <w:rPr>
          <w:highlight w:val="yellow"/>
        </w:rPr>
        <w:t>, St. Anthony Falls Hydraulic Laboratory, University of Minnesota, Minneapolis.</w:t>
      </w:r>
      <w:r w:rsidRPr="0098288E">
        <w:t xml:space="preserve"> </w:t>
      </w:r>
      <w:r w:rsidR="00877A6D">
        <w:t xml:space="preserve"> [update]</w:t>
      </w:r>
    </w:p>
    <w:p w14:paraId="3714CCE4" w14:textId="77777777" w:rsidR="00406C90" w:rsidRPr="00406C90" w:rsidRDefault="00406C90" w:rsidP="007552CD">
      <w:pPr>
        <w:pStyle w:val="Citation"/>
      </w:pPr>
      <w:proofErr w:type="spellStart"/>
      <w:r w:rsidRPr="00406C90">
        <w:t>Ferziger</w:t>
      </w:r>
      <w:proofErr w:type="spellEnd"/>
      <w:r w:rsidRPr="00406C90">
        <w:t xml:space="preserve"> J., </w:t>
      </w:r>
      <w:proofErr w:type="spellStart"/>
      <w:r w:rsidRPr="00406C90">
        <w:t>Peric</w:t>
      </w:r>
      <w:proofErr w:type="spellEnd"/>
      <w:r w:rsidRPr="00406C90">
        <w:t>, M. 2002. Computational Methods for Fluid Dynamics, Springer Verlag.</w:t>
      </w:r>
    </w:p>
    <w:p w14:paraId="34050C5D" w14:textId="77777777" w:rsidR="007D6CE4" w:rsidRPr="007D6CE4" w:rsidRDefault="007D6CE4" w:rsidP="007552CD">
      <w:pPr>
        <w:pStyle w:val="Citation"/>
      </w:pPr>
      <w:r w:rsidRPr="007D6CE4">
        <w:t xml:space="preserve">French, R. H.  1985. </w:t>
      </w:r>
      <w:r w:rsidRPr="007D6CE4">
        <w:rPr>
          <w:i/>
          <w:iCs/>
        </w:rPr>
        <w:t>Open-Channel Hydraulics</w:t>
      </w:r>
      <w:r w:rsidRPr="007D6CE4">
        <w:t>, McGraw-Hill, New York.</w:t>
      </w:r>
    </w:p>
    <w:p w14:paraId="40B814D7" w14:textId="3CF28245" w:rsidR="000D2488" w:rsidRDefault="000D2488" w:rsidP="007552CD">
      <w:pPr>
        <w:pStyle w:val="Citation"/>
      </w:pPr>
      <w:r w:rsidRPr="000D2488">
        <w:t>Ford, D.E., and Johnson, M.C.  1983. "An Assessment of Reservoir Density Currents and Inflow Processes</w:t>
      </w:r>
      <w:r w:rsidR="006901BC">
        <w:t>,</w:t>
      </w:r>
      <w:r w:rsidRPr="000D2488">
        <w:t xml:space="preserve">" </w:t>
      </w:r>
      <w:r w:rsidRPr="000D2488">
        <w:rPr>
          <w:i/>
        </w:rPr>
        <w:t>Techni</w:t>
      </w:r>
      <w:r w:rsidRPr="000D2488">
        <w:rPr>
          <w:i/>
        </w:rPr>
        <w:softHyphen/>
        <w:t>cal Rpt. E</w:t>
      </w:r>
      <w:r w:rsidRPr="000D2488">
        <w:rPr>
          <w:i/>
        </w:rPr>
        <w:noBreakHyphen/>
        <w:t>83</w:t>
      </w:r>
      <w:r w:rsidRPr="000D2488">
        <w:rPr>
          <w:i/>
        </w:rPr>
        <w:noBreakHyphen/>
        <w:t>7</w:t>
      </w:r>
      <w:r w:rsidRPr="000D2488">
        <w:t>, US Army Engineer Waterways Experiment Station, Vicks</w:t>
      </w:r>
      <w:r w:rsidRPr="000D2488">
        <w:softHyphen/>
        <w:t>burg, MS.</w:t>
      </w:r>
    </w:p>
    <w:p w14:paraId="710459C3" w14:textId="3E7C68F5" w:rsidR="00B5195A" w:rsidRDefault="00B5195A" w:rsidP="007552CD">
      <w:pPr>
        <w:pStyle w:val="Citation"/>
      </w:pPr>
      <w:r w:rsidRPr="00653EBD">
        <w:t>Ford</w:t>
      </w:r>
      <w:r w:rsidR="00653EBD" w:rsidRPr="00653EBD">
        <w:t>, D. E.</w:t>
      </w:r>
      <w:r w:rsidRPr="00653EBD">
        <w:t xml:space="preserve"> and Stefan</w:t>
      </w:r>
      <w:r w:rsidR="00653EBD" w:rsidRPr="00653EBD">
        <w:t>, H. G.</w:t>
      </w:r>
      <w:r w:rsidRPr="00653EBD">
        <w:t xml:space="preserve"> 1980</w:t>
      </w:r>
      <w:r w:rsidR="00A47C84" w:rsidRPr="00653EBD">
        <w:t xml:space="preserve">. </w:t>
      </w:r>
      <w:r w:rsidR="00653EBD">
        <w:t>“</w:t>
      </w:r>
      <w:r w:rsidR="00A47C84" w:rsidRPr="00653EBD">
        <w:t>Thermal predictions using integral energy model</w:t>
      </w:r>
      <w:r w:rsidR="006901BC">
        <w:t>,</w:t>
      </w:r>
      <w:r w:rsidR="00653EBD">
        <w:t>”</w:t>
      </w:r>
      <w:r w:rsidR="00A47C84" w:rsidRPr="00653EBD">
        <w:t xml:space="preserve"> </w:t>
      </w:r>
      <w:r w:rsidR="00A47C84" w:rsidRPr="00653EBD">
        <w:rPr>
          <w:i/>
          <w:iCs/>
        </w:rPr>
        <w:t xml:space="preserve">J. </w:t>
      </w:r>
      <w:proofErr w:type="spellStart"/>
      <w:r w:rsidR="00A47C84" w:rsidRPr="00653EBD">
        <w:rPr>
          <w:i/>
          <w:iCs/>
        </w:rPr>
        <w:t>Hydraul</w:t>
      </w:r>
      <w:proofErr w:type="spellEnd"/>
      <w:r w:rsidR="00A47C84" w:rsidRPr="00653EBD">
        <w:rPr>
          <w:i/>
          <w:iCs/>
        </w:rPr>
        <w:t>. Div.</w:t>
      </w:r>
      <w:r w:rsidR="00653EBD">
        <w:t>,</w:t>
      </w:r>
      <w:r w:rsidR="00A47C84" w:rsidRPr="00653EBD">
        <w:t xml:space="preserve"> Am.</w:t>
      </w:r>
      <w:r w:rsidR="00A47C84" w:rsidRPr="00A47C84">
        <w:t xml:space="preserve"> Soc. Civ. Eng. 106: 39–55.</w:t>
      </w:r>
    </w:p>
    <w:p w14:paraId="4EF48FFD" w14:textId="77777777" w:rsidR="00D503E3" w:rsidRDefault="00D503E3" w:rsidP="007552CD">
      <w:pPr>
        <w:pStyle w:val="Citation"/>
      </w:pPr>
      <w:proofErr w:type="spellStart"/>
      <w:r w:rsidRPr="00D503E3">
        <w:t>Gameson</w:t>
      </w:r>
      <w:proofErr w:type="spellEnd"/>
      <w:r w:rsidRPr="00D503E3">
        <w:t xml:space="preserve">, A.L.H. and Gould, D.J., 1975. In Proc. Int. </w:t>
      </w:r>
      <w:proofErr w:type="spellStart"/>
      <w:r w:rsidRPr="00D503E3">
        <w:t>Symp</w:t>
      </w:r>
      <w:proofErr w:type="spellEnd"/>
      <w:r w:rsidRPr="00D503E3">
        <w:t>. On Discharge of Sewage from Sea Outfalls, Pergamon Press, London.</w:t>
      </w:r>
    </w:p>
    <w:p w14:paraId="1744CA62" w14:textId="45D35B51" w:rsidR="00070768" w:rsidRPr="001B35BD" w:rsidRDefault="00070768" w:rsidP="007552CD">
      <w:pPr>
        <w:pStyle w:val="Citation"/>
      </w:pPr>
      <w:proofErr w:type="spellStart"/>
      <w:r w:rsidRPr="00070768">
        <w:t>Gelda</w:t>
      </w:r>
      <w:proofErr w:type="spellEnd"/>
      <w:r w:rsidRPr="00070768">
        <w:t xml:space="preserve">, R. K., Auer, M. T., </w:t>
      </w:r>
      <w:proofErr w:type="spellStart"/>
      <w:r w:rsidRPr="00070768">
        <w:t>Effler</w:t>
      </w:r>
      <w:proofErr w:type="spellEnd"/>
      <w:r w:rsidRPr="00070768">
        <w:t xml:space="preserve">, S. W., Chapra, S. C., and </w:t>
      </w:r>
      <w:proofErr w:type="spellStart"/>
      <w:r w:rsidRPr="00070768">
        <w:t>Storey</w:t>
      </w:r>
      <w:proofErr w:type="spellEnd"/>
      <w:r w:rsidRPr="00070768">
        <w:t xml:space="preserve">, M. L. 1996. </w:t>
      </w:r>
      <w:r w:rsidR="001B35BD">
        <w:t>“</w:t>
      </w:r>
      <w:r w:rsidRPr="00070768">
        <w:t>Determination of Reaeration Coefficients: A Whole Lake Approach</w:t>
      </w:r>
      <w:r w:rsidR="006901BC">
        <w:t>,</w:t>
      </w:r>
      <w:r w:rsidR="001B35BD">
        <w:t>”</w:t>
      </w:r>
      <w:r w:rsidRPr="00070768">
        <w:rPr>
          <w:i/>
          <w:iCs/>
        </w:rPr>
        <w:t xml:space="preserve"> ASCE J. </w:t>
      </w:r>
      <w:proofErr w:type="spellStart"/>
      <w:r w:rsidRPr="00070768">
        <w:rPr>
          <w:i/>
          <w:iCs/>
        </w:rPr>
        <w:t>Envir</w:t>
      </w:r>
      <w:proofErr w:type="spellEnd"/>
      <w:r w:rsidRPr="00070768">
        <w:rPr>
          <w:i/>
          <w:iCs/>
        </w:rPr>
        <w:t>. Engr.</w:t>
      </w:r>
      <w:r w:rsidRPr="001B35BD">
        <w:t>, Vol 122, Issue 4, 269.</w:t>
      </w:r>
    </w:p>
    <w:p w14:paraId="4514D38A" w14:textId="586303DF" w:rsidR="000D2488" w:rsidRDefault="000D2488" w:rsidP="007552CD">
      <w:pPr>
        <w:pStyle w:val="Citation"/>
      </w:pPr>
      <w:r w:rsidRPr="000D2488">
        <w:t>Gill, A.E.  1982.  "Appendix 3, Properties of Seawater</w:t>
      </w:r>
      <w:r w:rsidR="006901BC">
        <w:t>,</w:t>
      </w:r>
      <w:r w:rsidRPr="000D2488">
        <w:t xml:space="preserve">" </w:t>
      </w:r>
      <w:r w:rsidRPr="000D2488">
        <w:rPr>
          <w:i/>
        </w:rPr>
        <w:t>Atmosphere</w:t>
      </w:r>
      <w:r w:rsidRPr="000D2488">
        <w:rPr>
          <w:i/>
        </w:rPr>
        <w:noBreakHyphen/>
        <w:t>Ocean Dynamics</w:t>
      </w:r>
      <w:r w:rsidRPr="000D2488">
        <w:t>, Academic Press, New York, NY, pp 599</w:t>
      </w:r>
      <w:r w:rsidRPr="000D2488">
        <w:noBreakHyphen/>
        <w:t>600.</w:t>
      </w:r>
    </w:p>
    <w:p w14:paraId="4B0428FA" w14:textId="77777777" w:rsidR="00C6050A" w:rsidRDefault="00C6050A" w:rsidP="007552CD">
      <w:pPr>
        <w:pStyle w:val="Citation"/>
      </w:pPr>
      <w:r w:rsidRPr="00C6050A">
        <w:t xml:space="preserve">Giese, A.C. 1968.  </w:t>
      </w:r>
      <w:r w:rsidRPr="00C6050A">
        <w:rPr>
          <w:i/>
        </w:rPr>
        <w:t>Cell Physiology</w:t>
      </w:r>
      <w:r w:rsidRPr="00C6050A">
        <w:t>, 3d ed., W.B. Saunders Co., Philadelphia, PA.</w:t>
      </w:r>
    </w:p>
    <w:p w14:paraId="79A4E279" w14:textId="69986CDB" w:rsidR="007D6CE4" w:rsidRPr="0028738B" w:rsidRDefault="007D6CE4" w:rsidP="007552CD">
      <w:pPr>
        <w:pStyle w:val="Citation"/>
      </w:pPr>
      <w:r>
        <w:t>Gould, S. 2006. “k-</w:t>
      </w:r>
      <w:r>
        <w:sym w:font="Symbol" w:char="F065"/>
      </w:r>
      <w:r>
        <w:t xml:space="preserve"> Turbulence Model in CE-QUAL-W2</w:t>
      </w:r>
      <w:r w:rsidR="006901BC">
        <w:t>,</w:t>
      </w:r>
      <w:r>
        <w:t>” Research Project Report, Department of Civil and Environmental Engineering, Portland State University, Portland, OR, 53 pp.</w:t>
      </w:r>
    </w:p>
    <w:p w14:paraId="45912C20" w14:textId="77777777" w:rsidR="00EA5792" w:rsidRDefault="00EA5792" w:rsidP="007552CD">
      <w:pPr>
        <w:pStyle w:val="Citation"/>
      </w:pPr>
      <w:r w:rsidRPr="00EA5792">
        <w:rPr>
          <w:highlight w:val="yellow"/>
        </w:rPr>
        <w:t>Hamblin and Salmon (1975), "the vertical diffusion of momentum is probably the most important internal parameter" f</w:t>
      </w:r>
    </w:p>
    <w:p w14:paraId="6D569E51" w14:textId="17950E83" w:rsidR="00C6050A" w:rsidRPr="00C6050A" w:rsidRDefault="00C6050A" w:rsidP="007552CD">
      <w:pPr>
        <w:pStyle w:val="Citation"/>
      </w:pPr>
      <w:r w:rsidRPr="00C6050A">
        <w:lastRenderedPageBreak/>
        <w:t>Hargrave, B.T.   1972. "Oxidation</w:t>
      </w:r>
      <w:r w:rsidRPr="00C6050A">
        <w:noBreakHyphen/>
        <w:t>Reduction Potentials, Oxygen Concentration and Oxygen Uptake of Profundal Sediments in a Eutrophic Lake</w:t>
      </w:r>
      <w:r w:rsidR="006901BC">
        <w:t>,</w:t>
      </w:r>
      <w:r w:rsidRPr="00C6050A">
        <w:t xml:space="preserve">" </w:t>
      </w:r>
      <w:r w:rsidRPr="00C6050A">
        <w:rPr>
          <w:i/>
        </w:rPr>
        <w:t>Oikos</w:t>
      </w:r>
      <w:r w:rsidRPr="00C6050A">
        <w:t>, Vol 23, pp 167</w:t>
      </w:r>
      <w:r w:rsidRPr="00C6050A">
        <w:noBreakHyphen/>
        <w:t>177.</w:t>
      </w:r>
    </w:p>
    <w:p w14:paraId="2F046956" w14:textId="4C5A8238" w:rsidR="00D80D17" w:rsidRDefault="00D80D17" w:rsidP="007552CD">
      <w:pPr>
        <w:pStyle w:val="Citation"/>
      </w:pPr>
      <w:proofErr w:type="spellStart"/>
      <w:r w:rsidRPr="00D80D17">
        <w:t>Hathhorn</w:t>
      </w:r>
      <w:proofErr w:type="spellEnd"/>
      <w:r w:rsidRPr="00D80D17">
        <w:t>, W. E. 1997. “Simplified Approach to Particle Tracking Methods for Contaminant Transport</w:t>
      </w:r>
      <w:r w:rsidR="006901BC">
        <w:t>,</w:t>
      </w:r>
      <w:r w:rsidRPr="00D80D17">
        <w:t xml:space="preserve">” ASCE, J. </w:t>
      </w:r>
      <w:proofErr w:type="spellStart"/>
      <w:r w:rsidRPr="00D80D17">
        <w:t>Hydraul</w:t>
      </w:r>
      <w:proofErr w:type="spellEnd"/>
      <w:r w:rsidRPr="00D80D17">
        <w:t>. Eng., 123(12):1157-1160.</w:t>
      </w:r>
    </w:p>
    <w:p w14:paraId="5749CEE6" w14:textId="77777777" w:rsidR="00970F97" w:rsidRPr="00970F97" w:rsidRDefault="00970F97" w:rsidP="007552CD">
      <w:pPr>
        <w:pStyle w:val="Citation"/>
      </w:pPr>
      <w:r w:rsidRPr="00970F97">
        <w:t>HEC  1997a. "UNET One-Dimensional Unsteady-Flow Through a Full Network of Open Channels, User's Manual," US Army Corps of Engineers, Hydrologic Engineering Center, Davis, CA.</w:t>
      </w:r>
    </w:p>
    <w:p w14:paraId="45933268" w14:textId="77777777" w:rsidR="00970F97" w:rsidRPr="00970F97" w:rsidRDefault="00970F97" w:rsidP="007552CD">
      <w:pPr>
        <w:pStyle w:val="Citation"/>
      </w:pPr>
      <w:r w:rsidRPr="00970F97">
        <w:t>HEC  1997b. "HEC-RAS River Analysis System Hydraulic Reference Manual Version 2.0," US Army Corps of Engineers, Hydrologic Engineering Center, Davis, CA.</w:t>
      </w:r>
    </w:p>
    <w:p w14:paraId="3B01AC5A" w14:textId="77777777" w:rsidR="003834C3" w:rsidRPr="003834C3" w:rsidRDefault="003834C3" w:rsidP="007552CD">
      <w:pPr>
        <w:pStyle w:val="Citation"/>
      </w:pPr>
      <w:r w:rsidRPr="003834C3">
        <w:t xml:space="preserve">Henderson, H.  1966. </w:t>
      </w:r>
      <w:r w:rsidRPr="003834C3">
        <w:rPr>
          <w:i/>
          <w:iCs/>
        </w:rPr>
        <w:t>Open Channel Flow</w:t>
      </w:r>
      <w:r w:rsidRPr="003834C3">
        <w:t>, The MacMillan Company, NY.</w:t>
      </w:r>
    </w:p>
    <w:p w14:paraId="4A3DDA1A" w14:textId="33AAC52B" w:rsidR="00BB1091" w:rsidRDefault="00BB1091" w:rsidP="00E41472">
      <w:pPr>
        <w:pStyle w:val="Citation"/>
        <w:ind w:left="0" w:firstLine="0"/>
      </w:pPr>
      <w:r w:rsidRPr="00BB1091">
        <w:t xml:space="preserve">Henrici, P. 1964. </w:t>
      </w:r>
      <w:r w:rsidRPr="00BB1091">
        <w:rPr>
          <w:i/>
        </w:rPr>
        <w:t>Elements of Numerical Analysis</w:t>
      </w:r>
      <w:r w:rsidRPr="00BB1091">
        <w:t>, John Wiley &amp; Sons, Inc., New York</w:t>
      </w:r>
      <w:r w:rsidR="00345688">
        <w:t>, NY.</w:t>
      </w:r>
    </w:p>
    <w:p w14:paraId="350418E6" w14:textId="474274E3" w:rsidR="006F2518" w:rsidRDefault="006F2518" w:rsidP="00B6554A">
      <w:pPr>
        <w:pStyle w:val="Citation"/>
      </w:pPr>
      <w:r>
        <w:t>Henry, Michelle. 2008. “</w:t>
      </w:r>
      <w:r w:rsidRPr="006F2518">
        <w:t xml:space="preserve">Wind-Wave Effects </w:t>
      </w:r>
      <w:r>
        <w:t>a</w:t>
      </w:r>
      <w:r w:rsidRPr="006F2518">
        <w:t xml:space="preserve">nd </w:t>
      </w:r>
      <w:r>
        <w:t>a</w:t>
      </w:r>
      <w:r w:rsidRPr="006F2518">
        <w:t>n Improved Fetch Algorithm For C</w:t>
      </w:r>
      <w:r>
        <w:t>E</w:t>
      </w:r>
      <w:r w:rsidRPr="006F2518">
        <w:t>-Q</w:t>
      </w:r>
      <w:r>
        <w:t>UAL</w:t>
      </w:r>
      <w:r w:rsidRPr="006F2518">
        <w:t>-W2</w:t>
      </w:r>
      <w:r>
        <w:t>.” H</w:t>
      </w:r>
      <w:r w:rsidRPr="006F2518">
        <w:t>onors thesis submitted in partial fulfillment of the requirements for the degree of</w:t>
      </w:r>
      <w:r>
        <w:t xml:space="preserve"> </w:t>
      </w:r>
      <w:r w:rsidRPr="006F2518">
        <w:t>Bachelor of Science, Civil Engineering</w:t>
      </w:r>
      <w:r>
        <w:t xml:space="preserve">, </w:t>
      </w:r>
      <w:r w:rsidRPr="006F2518">
        <w:t>Portland State University</w:t>
      </w:r>
      <w:r>
        <w:t>, Portland, OR.</w:t>
      </w:r>
    </w:p>
    <w:p w14:paraId="41E4F661" w14:textId="77777777" w:rsidR="00FA5902" w:rsidRDefault="00FA5902" w:rsidP="00E41472">
      <w:pPr>
        <w:pStyle w:val="Index1"/>
        <w:ind w:left="0" w:firstLine="0"/>
      </w:pPr>
      <w:proofErr w:type="spellStart"/>
      <w:r>
        <w:t>Hoerner</w:t>
      </w:r>
      <w:proofErr w:type="spellEnd"/>
      <w:r>
        <w:t xml:space="preserve">, S. F. (1965).  </w:t>
      </w:r>
      <w:r w:rsidRPr="00F864FD">
        <w:rPr>
          <w:i/>
        </w:rPr>
        <w:t>Fluid-Dynamic Drag</w:t>
      </w:r>
      <w:r>
        <w:t xml:space="preserve">.  </w:t>
      </w:r>
      <w:proofErr w:type="spellStart"/>
      <w:r>
        <w:t>Hoerner</w:t>
      </w:r>
      <w:proofErr w:type="spellEnd"/>
      <w:r>
        <w:t xml:space="preserve"> Fluid Dynamics.</w:t>
      </w:r>
    </w:p>
    <w:p w14:paraId="07CCC667" w14:textId="77777777" w:rsidR="00FA5902" w:rsidRPr="00FA5902" w:rsidRDefault="00FA5902" w:rsidP="00B6554A"/>
    <w:p w14:paraId="55E404C1" w14:textId="77777777" w:rsidR="00FA5902" w:rsidRDefault="00FA5902" w:rsidP="00B6554A">
      <w:pPr>
        <w:pStyle w:val="Index1"/>
      </w:pPr>
      <w:proofErr w:type="spellStart"/>
      <w:r>
        <w:t>Hsi</w:t>
      </w:r>
      <w:proofErr w:type="spellEnd"/>
      <w:r>
        <w:t>, G. and J. H. Nath (1968). “Wind drag within simulated forest canopy field.” Technical Report prepared for U. S. Army Materials Command, Grant No. DA-AMC-28-043-65-G-20.</w:t>
      </w:r>
    </w:p>
    <w:p w14:paraId="279747D1" w14:textId="77777777" w:rsidR="00FA5902" w:rsidRDefault="00FA5902" w:rsidP="00E41472">
      <w:pPr>
        <w:pStyle w:val="Citation"/>
        <w:spacing w:after="0"/>
      </w:pPr>
    </w:p>
    <w:p w14:paraId="71AADF62" w14:textId="5B8AFA6F" w:rsidR="00CD7161" w:rsidRDefault="00FE566C" w:rsidP="00B6554A">
      <w:pPr>
        <w:pStyle w:val="Citation"/>
      </w:pPr>
      <w:r w:rsidRPr="00CD7161">
        <w:t>Kang</w:t>
      </w:r>
      <w:r w:rsidR="00CD7161">
        <w:t xml:space="preserve">, S. W., Sheng, Y. P., and Lick, W. </w:t>
      </w:r>
      <w:r w:rsidRPr="00CD7161">
        <w:t>1982</w:t>
      </w:r>
      <w:r w:rsidR="00CD7161">
        <w:t>.</w:t>
      </w:r>
      <w:r w:rsidRPr="00CD7161">
        <w:t xml:space="preserve"> </w:t>
      </w:r>
      <w:r w:rsidR="00CD7161">
        <w:t>“Wave Action and Bottom Shear Stresses in Lake Erie</w:t>
      </w:r>
      <w:r w:rsidR="006901BC">
        <w:t>,</w:t>
      </w:r>
      <w:r w:rsidR="00CD7161">
        <w:t xml:space="preserve">” </w:t>
      </w:r>
      <w:r w:rsidR="00CD7161" w:rsidRPr="00CD7161">
        <w:rPr>
          <w:i/>
          <w:iCs/>
        </w:rPr>
        <w:t>J</w:t>
      </w:r>
      <w:r w:rsidR="00CD7161">
        <w:rPr>
          <w:i/>
          <w:iCs/>
        </w:rPr>
        <w:t>ournal</w:t>
      </w:r>
      <w:r w:rsidR="00CD7161" w:rsidRPr="00CD7161">
        <w:rPr>
          <w:i/>
          <w:iCs/>
        </w:rPr>
        <w:t xml:space="preserve"> Great Lakes Res</w:t>
      </w:r>
      <w:r w:rsidR="00CD7161">
        <w:rPr>
          <w:i/>
          <w:iCs/>
        </w:rPr>
        <w:t>earch</w:t>
      </w:r>
      <w:r w:rsidR="00CD7161">
        <w:t>, 8(3):482-494.</w:t>
      </w:r>
    </w:p>
    <w:p w14:paraId="4348B73A" w14:textId="77777777" w:rsidR="00403538" w:rsidRDefault="00403538" w:rsidP="00B6554A">
      <w:pPr>
        <w:pStyle w:val="Citation"/>
      </w:pPr>
      <w:r w:rsidRPr="00403538">
        <w:t xml:space="preserve">Kanwisher, J.  1963. "On the Exchange of Gases Between the Atmosphere and the Sea", </w:t>
      </w:r>
      <w:r w:rsidRPr="00403538">
        <w:rPr>
          <w:i/>
        </w:rPr>
        <w:t>Deep</w:t>
      </w:r>
      <w:r>
        <w:rPr>
          <w:i/>
        </w:rPr>
        <w:t xml:space="preserve"> S</w:t>
      </w:r>
      <w:r w:rsidRPr="00403538">
        <w:rPr>
          <w:i/>
        </w:rPr>
        <w:t>ea Research with Oceanography</w:t>
      </w:r>
      <w:r w:rsidRPr="00403538">
        <w:t>, Vol 10, pp 195</w:t>
      </w:r>
      <w:r w:rsidRPr="00403538">
        <w:noBreakHyphen/>
        <w:t>207.</w:t>
      </w:r>
    </w:p>
    <w:p w14:paraId="57A9F307" w14:textId="77777777" w:rsidR="00EF3A43" w:rsidRDefault="00EF3A43" w:rsidP="00B6554A">
      <w:pPr>
        <w:pStyle w:val="Citation"/>
      </w:pPr>
      <w:r w:rsidRPr="00EF3A43">
        <w:t>Kraus, E., 1972</w:t>
      </w:r>
      <w:r>
        <w:t xml:space="preserve">. </w:t>
      </w:r>
      <w:r w:rsidRPr="00EF3A43">
        <w:rPr>
          <w:i/>
          <w:iCs/>
        </w:rPr>
        <w:t>Atmosphere-Ocean interaction</w:t>
      </w:r>
      <w:r>
        <w:rPr>
          <w:i/>
          <w:iCs/>
        </w:rPr>
        <w:t xml:space="preserve">, </w:t>
      </w:r>
      <w:r w:rsidRPr="00EF3A43">
        <w:t>Oxford University Press, London, 275 pp, 275 pp</w:t>
      </w:r>
      <w:r>
        <w:t>.</w:t>
      </w:r>
    </w:p>
    <w:p w14:paraId="2DDD2DE8" w14:textId="7DB66995" w:rsidR="00406C90" w:rsidRPr="00406C90" w:rsidRDefault="00406C90" w:rsidP="00B6554A">
      <w:pPr>
        <w:pStyle w:val="Citation"/>
      </w:pPr>
      <w:proofErr w:type="spellStart"/>
      <w:r w:rsidRPr="00406C90">
        <w:t>Krishnappan</w:t>
      </w:r>
      <w:proofErr w:type="spellEnd"/>
      <w:r w:rsidRPr="00406C90">
        <w:t>, B., Lau, Y. 1986.</w:t>
      </w:r>
      <w:r>
        <w:t xml:space="preserve"> “</w:t>
      </w:r>
      <w:r w:rsidRPr="00406C90">
        <w:t>Turbulence Modeling of Flood Plain Flow</w:t>
      </w:r>
      <w:r w:rsidR="006901BC">
        <w:t>,</w:t>
      </w:r>
      <w:r w:rsidRPr="00406C90">
        <w:t xml:space="preserve">” </w:t>
      </w:r>
      <w:r w:rsidRPr="00406C90">
        <w:rPr>
          <w:i/>
          <w:iCs/>
        </w:rPr>
        <w:t>Journal of Hydraulic Engineering</w:t>
      </w:r>
      <w:r w:rsidRPr="00406C90">
        <w:t>, Vol. 112, No. 4, April, pp 251-266.</w:t>
      </w:r>
    </w:p>
    <w:p w14:paraId="1936F95F" w14:textId="77777777" w:rsidR="00E744DA" w:rsidRPr="00E744DA" w:rsidRDefault="00E744DA" w:rsidP="00FE348E">
      <w:pPr>
        <w:pStyle w:val="Citation"/>
        <w:rPr>
          <w:sz w:val="18"/>
          <w:szCs w:val="16"/>
        </w:rPr>
      </w:pPr>
      <w:r w:rsidRPr="00E744DA">
        <w:rPr>
          <w:highlight w:val="yellow"/>
        </w:rPr>
        <w:t xml:space="preserve">Lai (1986) correction to the x-momentum equation </w:t>
      </w:r>
    </w:p>
    <w:p w14:paraId="6D096E0D" w14:textId="59FD8398" w:rsidR="00CB4A9D" w:rsidRPr="00CB4A9D" w:rsidRDefault="00CB4A9D" w:rsidP="0079464A">
      <w:pPr>
        <w:pStyle w:val="Citation"/>
      </w:pPr>
      <w:proofErr w:type="spellStart"/>
      <w:r w:rsidRPr="00CB4A9D">
        <w:t>Langbien</w:t>
      </w:r>
      <w:proofErr w:type="spellEnd"/>
      <w:r w:rsidRPr="00CB4A9D">
        <w:t>, W. B. and Durum, W. H.  1967. "The Aeration Capacity of Streams," USGS, Washington, DC. Circ. 542.</w:t>
      </w:r>
    </w:p>
    <w:p w14:paraId="1DCFDFF0" w14:textId="77777777" w:rsidR="00593295" w:rsidRPr="00593295" w:rsidRDefault="00593295" w:rsidP="0079464A">
      <w:pPr>
        <w:pStyle w:val="Citation"/>
      </w:pPr>
      <w:r w:rsidRPr="00593295">
        <w:t xml:space="preserve">Leonard, B. P. 1979. "A Stable and Accurate Convective Modelling Procedure Based on Upstream Interpolation", </w:t>
      </w:r>
      <w:r w:rsidRPr="00593295">
        <w:rPr>
          <w:i/>
        </w:rPr>
        <w:t>Computer Methods in Applied Mechanics and Engineering</w:t>
      </w:r>
      <w:r w:rsidRPr="00593295">
        <w:t>, Vol 19, pp. 59</w:t>
      </w:r>
      <w:r w:rsidRPr="00593295">
        <w:noBreakHyphen/>
        <w:t>98.</w:t>
      </w:r>
    </w:p>
    <w:p w14:paraId="4ACEAD5D" w14:textId="77777777" w:rsidR="00593295" w:rsidRDefault="00593295" w:rsidP="007552CD">
      <w:pPr>
        <w:pStyle w:val="Citation"/>
      </w:pPr>
      <w:r w:rsidRPr="00593295">
        <w:t xml:space="preserve">Leonard, B. P.  1991. “The ULTIMATE conservative difference scheme applied to unsteady one-dimensional advection,” </w:t>
      </w:r>
      <w:r w:rsidRPr="00593295">
        <w:rPr>
          <w:i/>
          <w:iCs/>
        </w:rPr>
        <w:t>Computer Methods in Applied Mechanics and Engr</w:t>
      </w:r>
      <w:r w:rsidRPr="00593295">
        <w:t>, 88</w:t>
      </w:r>
      <w:r>
        <w:t>,</w:t>
      </w:r>
      <w:r w:rsidRPr="00593295">
        <w:t xml:space="preserve"> 1991), 17-74.</w:t>
      </w:r>
    </w:p>
    <w:p w14:paraId="75DDA4F2" w14:textId="6DAE51D5" w:rsidR="00D25144" w:rsidRDefault="00D25144" w:rsidP="007552CD">
      <w:pPr>
        <w:pStyle w:val="Citation"/>
      </w:pPr>
      <w:proofErr w:type="spellStart"/>
      <w:r w:rsidRPr="00D25144">
        <w:t>Limerinos</w:t>
      </w:r>
      <w:proofErr w:type="spellEnd"/>
      <w:r w:rsidRPr="00D25144">
        <w:t>, J.T. 1970</w:t>
      </w:r>
      <w:r>
        <w:t>.</w:t>
      </w:r>
      <w:r w:rsidRPr="00D25144">
        <w:t xml:space="preserve"> </w:t>
      </w:r>
      <w:r>
        <w:t>“</w:t>
      </w:r>
      <w:r w:rsidRPr="00D25144">
        <w:t>Determination of the Manning coefficient from measured bed roughness in natural channels</w:t>
      </w:r>
      <w:r w:rsidR="006901BC">
        <w:t>,</w:t>
      </w:r>
      <w:r>
        <w:t>”</w:t>
      </w:r>
      <w:r w:rsidRPr="00D25144">
        <w:t xml:space="preserve"> U.S. Geological Survey Water-Supply Paper 1898-B, 47 p</w:t>
      </w:r>
      <w:r>
        <w:t>p</w:t>
      </w:r>
      <w:r w:rsidRPr="00D25144">
        <w:t xml:space="preserve">. </w:t>
      </w:r>
    </w:p>
    <w:p w14:paraId="530DC1C9" w14:textId="53863CA2" w:rsidR="004E574D" w:rsidRDefault="004E574D" w:rsidP="007552CD">
      <w:pPr>
        <w:pStyle w:val="Citation"/>
      </w:pPr>
      <w:r w:rsidRPr="004E574D">
        <w:lastRenderedPageBreak/>
        <w:t>Lin, B., and Falconer, R. A.  1997. “Tidal Flow and Transport Modeling Using ULTIMATE QUICKEST Scheme</w:t>
      </w:r>
      <w:r w:rsidR="00D94CB1">
        <w:t>,</w:t>
      </w:r>
      <w:r w:rsidRPr="004E574D">
        <w:t xml:space="preserve">” </w:t>
      </w:r>
      <w:r w:rsidRPr="004E574D">
        <w:rPr>
          <w:i/>
          <w:iCs/>
          <w:u w:val="single"/>
        </w:rPr>
        <w:t>J. of Hydraulic Engineering</w:t>
      </w:r>
      <w:r w:rsidRPr="004E574D">
        <w:t xml:space="preserve">, </w:t>
      </w:r>
      <w:r w:rsidRPr="004E574D">
        <w:rPr>
          <w:i/>
          <w:iCs/>
        </w:rPr>
        <w:t>ASCE</w:t>
      </w:r>
      <w:r w:rsidRPr="004E574D">
        <w:t>, 123(4), 303-314.</w:t>
      </w:r>
    </w:p>
    <w:p w14:paraId="51D02F2F" w14:textId="77777777" w:rsidR="009C5439" w:rsidRDefault="009C5439" w:rsidP="007552CD">
      <w:pPr>
        <w:pStyle w:val="Citation"/>
      </w:pPr>
      <w:proofErr w:type="spellStart"/>
      <w:r w:rsidRPr="009C5439">
        <w:t>Liss</w:t>
      </w:r>
      <w:proofErr w:type="spellEnd"/>
      <w:r w:rsidRPr="009C5439">
        <w:t>, P.S.   1973. “Processes of gas exchange across an air-water interface,” Deep Sea Research, Vol. 20, pp 221-238.</w:t>
      </w:r>
    </w:p>
    <w:p w14:paraId="3AAEFEE2" w14:textId="5FD0EE30" w:rsidR="00D25144" w:rsidRDefault="00D25144" w:rsidP="007552CD">
      <w:pPr>
        <w:pStyle w:val="Citation"/>
      </w:pPr>
      <w:r w:rsidRPr="00D25144">
        <w:t>Jarrett, R.</w:t>
      </w:r>
      <w:r>
        <w:t xml:space="preserve"> </w:t>
      </w:r>
      <w:r w:rsidRPr="00D25144">
        <w:t>D., 1984</w:t>
      </w:r>
      <w:r>
        <w:t>. “</w:t>
      </w:r>
      <w:r w:rsidRPr="00D25144">
        <w:t>Hydraulics of high-gradient streams</w:t>
      </w:r>
      <w:r w:rsidR="00D94CB1">
        <w:t>,</w:t>
      </w:r>
      <w:r>
        <w:t>”</w:t>
      </w:r>
      <w:r w:rsidRPr="00D25144">
        <w:t xml:space="preserve"> American Society of Civil Engineers, </w:t>
      </w:r>
      <w:r w:rsidRPr="00D25144">
        <w:rPr>
          <w:i/>
          <w:iCs/>
        </w:rPr>
        <w:t>Journal of Hydraulic Engineering</w:t>
      </w:r>
      <w:r w:rsidRPr="00D25144">
        <w:t>, HY11, v. 110, p. 1519-1539</w:t>
      </w:r>
      <w:r>
        <w:t>.</w:t>
      </w:r>
    </w:p>
    <w:p w14:paraId="6674F1A6" w14:textId="6D4E9162" w:rsidR="00E17290" w:rsidRDefault="00E17290" w:rsidP="007552CD">
      <w:pPr>
        <w:pStyle w:val="Citation"/>
      </w:pPr>
      <w:r w:rsidRPr="00D25144">
        <w:t>Jarrett</w:t>
      </w:r>
      <w:r w:rsidR="00D25144" w:rsidRPr="00D25144">
        <w:t>, R. D.</w:t>
      </w:r>
      <w:r w:rsidRPr="00D25144">
        <w:t xml:space="preserve"> 198</w:t>
      </w:r>
      <w:r w:rsidR="00D25144" w:rsidRPr="00D25144">
        <w:t>5.</w:t>
      </w:r>
      <w:r w:rsidRPr="00D25144">
        <w:t xml:space="preserve"> </w:t>
      </w:r>
      <w:r w:rsidR="00D25144" w:rsidRPr="00D25144">
        <w:t>“Determination of Roughness Coefficients for Streams in Colorado</w:t>
      </w:r>
      <w:r w:rsidR="00D94CB1">
        <w:t>,</w:t>
      </w:r>
      <w:r w:rsidR="00D25144" w:rsidRPr="00D25144">
        <w:t xml:space="preserve">” USGS Water Resources Investigations Report 85-4004, Lakewood, CO, 60 pp. </w:t>
      </w:r>
    </w:p>
    <w:p w14:paraId="1C461A36" w14:textId="17161E7A" w:rsidR="00750071" w:rsidRPr="009C5439" w:rsidRDefault="00750071" w:rsidP="007552CD">
      <w:pPr>
        <w:pStyle w:val="Citation"/>
      </w:pPr>
      <w:r w:rsidRPr="009A6FB1">
        <w:t>Martin, J.</w:t>
      </w:r>
      <w:r w:rsidR="00277ADF" w:rsidRPr="009A6FB1">
        <w:t xml:space="preserve"> L.</w:t>
      </w:r>
      <w:r w:rsidRPr="009A6FB1">
        <w:t>, and McCutcheon,</w:t>
      </w:r>
      <w:r w:rsidR="00277ADF" w:rsidRPr="009A6FB1">
        <w:t xml:space="preserve"> S. C.</w:t>
      </w:r>
      <w:r w:rsidRPr="009A6FB1">
        <w:t xml:space="preserve"> 1999</w:t>
      </w:r>
      <w:r w:rsidR="00277ADF" w:rsidRPr="009A6FB1">
        <w:t>.</w:t>
      </w:r>
      <w:r w:rsidR="00277ADF">
        <w:t xml:space="preserve"> Hydrodynamics and Transport for Water Quality Modeling, </w:t>
      </w:r>
      <w:r w:rsidR="009A6FB1">
        <w:t xml:space="preserve">CRC Press, </w:t>
      </w:r>
      <w:r w:rsidR="00277ADF">
        <w:t>Lewis</w:t>
      </w:r>
      <w:r w:rsidR="009A6FB1">
        <w:t xml:space="preserve"> Publishers</w:t>
      </w:r>
      <w:r w:rsidR="00277ADF">
        <w:t>.</w:t>
      </w:r>
    </w:p>
    <w:p w14:paraId="2F676D6F" w14:textId="77777777" w:rsidR="001A317F" w:rsidRPr="001A317F" w:rsidRDefault="001A317F" w:rsidP="007552CD">
      <w:pPr>
        <w:pStyle w:val="Citation"/>
      </w:pPr>
      <w:proofErr w:type="spellStart"/>
      <w:r w:rsidRPr="001A317F">
        <w:t>Mastropietro</w:t>
      </w:r>
      <w:proofErr w:type="spellEnd"/>
      <w:r w:rsidRPr="001A317F">
        <w:t xml:space="preserve">, M. A.  1968. "Effects of Dam Reaeration on Waste Assimilation Capacities of the Mohawk River," </w:t>
      </w:r>
      <w:r w:rsidRPr="001A317F">
        <w:rPr>
          <w:i/>
          <w:iCs/>
        </w:rPr>
        <w:t>Proceedings of the 23rd Industrial Waste Conference, Purdue University</w:t>
      </w:r>
      <w:r w:rsidRPr="001A317F">
        <w:t>.</w:t>
      </w:r>
    </w:p>
    <w:p w14:paraId="2DDE0607" w14:textId="7A2C56A8" w:rsidR="00961E24" w:rsidRDefault="00961E24" w:rsidP="007552CD">
      <w:pPr>
        <w:pStyle w:val="Citation"/>
      </w:pPr>
      <w:proofErr w:type="spellStart"/>
      <w:r w:rsidRPr="00961E24">
        <w:t>Maykut</w:t>
      </w:r>
      <w:proofErr w:type="spellEnd"/>
      <w:r w:rsidRPr="00961E24">
        <w:t xml:space="preserve">, G. </w:t>
      </w:r>
      <w:proofErr w:type="gramStart"/>
      <w:r w:rsidRPr="00961E24">
        <w:t>N.</w:t>
      </w:r>
      <w:proofErr w:type="gramEnd"/>
      <w:r w:rsidRPr="00961E24">
        <w:t xml:space="preserve"> and N. </w:t>
      </w:r>
      <w:proofErr w:type="spellStart"/>
      <w:r w:rsidRPr="00961E24">
        <w:t>Untersteiner</w:t>
      </w:r>
      <w:proofErr w:type="spellEnd"/>
      <w:r w:rsidRPr="00961E24">
        <w:t>.  1971.  "Some results from a time depen</w:t>
      </w:r>
      <w:r w:rsidRPr="00961E24">
        <w:softHyphen/>
        <w:t>dent, thermodynamic model of sea ice</w:t>
      </w:r>
      <w:r w:rsidR="006901BC">
        <w:t>,</w:t>
      </w:r>
      <w:r w:rsidRPr="00961E24">
        <w:t xml:space="preserve">" </w:t>
      </w:r>
      <w:r w:rsidRPr="00961E24">
        <w:rPr>
          <w:i/>
        </w:rPr>
        <w:t xml:space="preserve">J. </w:t>
      </w:r>
      <w:proofErr w:type="spellStart"/>
      <w:r w:rsidRPr="00961E24">
        <w:rPr>
          <w:i/>
        </w:rPr>
        <w:t>Geophys</w:t>
      </w:r>
      <w:proofErr w:type="spellEnd"/>
      <w:r w:rsidRPr="00961E24">
        <w:rPr>
          <w:i/>
        </w:rPr>
        <w:t>. Res.</w:t>
      </w:r>
      <w:r w:rsidRPr="00961E24">
        <w:t>, 83: 1550-1575.</w:t>
      </w:r>
    </w:p>
    <w:p w14:paraId="399A180E" w14:textId="77777777" w:rsidR="00CB4A9D" w:rsidRPr="00CB4A9D" w:rsidRDefault="00CB4A9D" w:rsidP="007552CD">
      <w:pPr>
        <w:pStyle w:val="Citation"/>
      </w:pPr>
      <w:proofErr w:type="spellStart"/>
      <w:r w:rsidRPr="00CB4A9D">
        <w:t>Melching</w:t>
      </w:r>
      <w:proofErr w:type="spellEnd"/>
      <w:r w:rsidRPr="00CB4A9D">
        <w:t xml:space="preserve">, C. and Flores, H.  1999. “Reaeration Equations Derived from USGS Database,” </w:t>
      </w:r>
      <w:r w:rsidRPr="00CB4A9D">
        <w:rPr>
          <w:i/>
          <w:iCs/>
        </w:rPr>
        <w:t xml:space="preserve">J. </w:t>
      </w:r>
      <w:proofErr w:type="spellStart"/>
      <w:r w:rsidRPr="00CB4A9D">
        <w:rPr>
          <w:i/>
          <w:iCs/>
        </w:rPr>
        <w:t>Envir</w:t>
      </w:r>
      <w:proofErr w:type="spellEnd"/>
      <w:r w:rsidRPr="00CB4A9D">
        <w:rPr>
          <w:i/>
          <w:iCs/>
        </w:rPr>
        <w:t>. Engr</w:t>
      </w:r>
      <w:r w:rsidRPr="00CB4A9D">
        <w:t xml:space="preserve">., </w:t>
      </w:r>
      <w:r w:rsidRPr="00CB4A9D">
        <w:rPr>
          <w:i/>
          <w:iCs/>
        </w:rPr>
        <w:t>ASCE</w:t>
      </w:r>
      <w:r w:rsidRPr="00CB4A9D">
        <w:t>, 125(5), 407-414.</w:t>
      </w:r>
    </w:p>
    <w:p w14:paraId="67999EEF" w14:textId="77777777" w:rsidR="00CB3B03" w:rsidRPr="00CB3B03" w:rsidRDefault="00CB3B03" w:rsidP="007552CD">
      <w:pPr>
        <w:pStyle w:val="Citation"/>
      </w:pPr>
      <w:r w:rsidRPr="00CB3B03">
        <w:t xml:space="preserve">Mills, W.B.; </w:t>
      </w:r>
      <w:proofErr w:type="spellStart"/>
      <w:r w:rsidRPr="00CB3B03">
        <w:t>Porcella</w:t>
      </w:r>
      <w:proofErr w:type="spellEnd"/>
      <w:r w:rsidRPr="00CB3B03">
        <w:t xml:space="preserve">, D.; </w:t>
      </w:r>
      <w:proofErr w:type="spellStart"/>
      <w:r w:rsidRPr="00CB3B03">
        <w:t>Ungs</w:t>
      </w:r>
      <w:proofErr w:type="spellEnd"/>
      <w:r w:rsidRPr="00CB3B03">
        <w:t xml:space="preserve">, M; </w:t>
      </w:r>
      <w:proofErr w:type="spellStart"/>
      <w:r w:rsidRPr="00CB3B03">
        <w:t>Gherini</w:t>
      </w:r>
      <w:proofErr w:type="spellEnd"/>
      <w:r w:rsidRPr="00CB3B03">
        <w:t xml:space="preserve">, S.; Summers, K.; </w:t>
      </w:r>
      <w:proofErr w:type="spellStart"/>
      <w:r w:rsidRPr="00CB3B03">
        <w:t>Lingfung</w:t>
      </w:r>
      <w:proofErr w:type="spellEnd"/>
      <w:r w:rsidRPr="00CB3B03">
        <w:t xml:space="preserve">, M.; Rupp, G.; Bowie, G. Haith, D.  1985. "A Screening Procedure for Toxic and Conventional Pollutants in Surface and Ground Water," </w:t>
      </w:r>
      <w:r w:rsidRPr="00CB3B03">
        <w:rPr>
          <w:i/>
          <w:iCs/>
        </w:rPr>
        <w:t>EPA/600/6-85/002a</w:t>
      </w:r>
      <w:r w:rsidRPr="00CB3B03">
        <w:t>, Environmental Research Laboratory, Athens, GA.</w:t>
      </w:r>
    </w:p>
    <w:p w14:paraId="0B732C77" w14:textId="12056731" w:rsidR="00D503E3" w:rsidRDefault="00D503E3" w:rsidP="007552CD">
      <w:pPr>
        <w:pStyle w:val="Citation"/>
      </w:pPr>
      <w:r w:rsidRPr="00D503E3">
        <w:t>Mitchell, R., and Chamberlain, C.  1978. "Factors affecting the survival of indicator organisms</w:t>
      </w:r>
      <w:r w:rsidR="0040130E">
        <w:t>,</w:t>
      </w:r>
      <w:r w:rsidRPr="00D503E3">
        <w:t xml:space="preserve">" </w:t>
      </w:r>
      <w:r w:rsidRPr="00D503E3">
        <w:rPr>
          <w:i/>
        </w:rPr>
        <w:t>Indicators of Enteric Contamina</w:t>
      </w:r>
      <w:r w:rsidRPr="00D503E3">
        <w:rPr>
          <w:i/>
        </w:rPr>
        <w:softHyphen/>
        <w:t xml:space="preserve">tion in Natural </w:t>
      </w:r>
      <w:proofErr w:type="gramStart"/>
      <w:r w:rsidRPr="00D503E3">
        <w:rPr>
          <w:i/>
        </w:rPr>
        <w:t>Waters</w:t>
      </w:r>
      <w:r w:rsidRPr="00D503E3">
        <w:t>,  G.</w:t>
      </w:r>
      <w:proofErr w:type="gramEnd"/>
      <w:r w:rsidRPr="00D503E3">
        <w:t xml:space="preserve"> Berg ( ed.), Ann Arbor Science Publ., Inc., Ann Arbor, MI, pp 15</w:t>
      </w:r>
      <w:r w:rsidRPr="00D503E3">
        <w:noBreakHyphen/>
        <w:t>38.</w:t>
      </w:r>
    </w:p>
    <w:p w14:paraId="5C7D8B73" w14:textId="77777777" w:rsidR="00CB3B03" w:rsidRPr="00CB3B03" w:rsidRDefault="00CB3B03" w:rsidP="007552CD">
      <w:pPr>
        <w:pStyle w:val="Citation"/>
      </w:pPr>
      <w:r w:rsidRPr="00CB3B03">
        <w:t xml:space="preserve">Moog, D.B. and </w:t>
      </w:r>
      <w:proofErr w:type="spellStart"/>
      <w:r w:rsidRPr="00CB3B03">
        <w:t>Jirka</w:t>
      </w:r>
      <w:proofErr w:type="spellEnd"/>
      <w:r w:rsidRPr="00CB3B03">
        <w:t xml:space="preserve">, G.H.  1998. "Analysis of reaeration equations using multiplicative error," </w:t>
      </w:r>
      <w:r w:rsidRPr="00CB3B03">
        <w:rPr>
          <w:i/>
          <w:iCs/>
        </w:rPr>
        <w:t xml:space="preserve">J. </w:t>
      </w:r>
      <w:proofErr w:type="spellStart"/>
      <w:r w:rsidRPr="00CB3B03">
        <w:rPr>
          <w:i/>
          <w:iCs/>
        </w:rPr>
        <w:t>Envin</w:t>
      </w:r>
      <w:proofErr w:type="spellEnd"/>
      <w:r w:rsidRPr="00CB3B03">
        <w:rPr>
          <w:i/>
          <w:iCs/>
        </w:rPr>
        <w:t xml:space="preserve"> Engr, ASCE</w:t>
      </w:r>
      <w:r w:rsidRPr="00CB3B03">
        <w:t>, 124(2), 104-110.</w:t>
      </w:r>
    </w:p>
    <w:p w14:paraId="575B99C9" w14:textId="74547586" w:rsidR="008C6FA7" w:rsidRDefault="008C6FA7" w:rsidP="007552CD">
      <w:pPr>
        <w:pStyle w:val="Citation"/>
      </w:pPr>
      <w:r w:rsidRPr="008C6FA7">
        <w:t>Mortimer, C.H.  1981. "The Oxygen Content of Air Saturated Fresh Waters over Ranges of Temper</w:t>
      </w:r>
      <w:r w:rsidRPr="008C6FA7">
        <w:softHyphen/>
        <w:t>ature and Atmospheric Pressure of Limnological Interest</w:t>
      </w:r>
      <w:r w:rsidR="00D94CB1">
        <w:t>,</w:t>
      </w:r>
      <w:r w:rsidRPr="008C6FA7">
        <w:t xml:space="preserve">" </w:t>
      </w:r>
      <w:r w:rsidRPr="008C6FA7">
        <w:rPr>
          <w:i/>
        </w:rPr>
        <w:t xml:space="preserve">International </w:t>
      </w:r>
      <w:proofErr w:type="spellStart"/>
      <w:r w:rsidRPr="008C6FA7">
        <w:rPr>
          <w:i/>
        </w:rPr>
        <w:t>Vereinigung</w:t>
      </w:r>
      <w:proofErr w:type="spellEnd"/>
      <w:r w:rsidRPr="008C6FA7">
        <w:rPr>
          <w:i/>
        </w:rPr>
        <w:t xml:space="preserve"> </w:t>
      </w:r>
      <w:proofErr w:type="spellStart"/>
      <w:r w:rsidRPr="008C6FA7">
        <w:rPr>
          <w:i/>
        </w:rPr>
        <w:t>Theoret</w:t>
      </w:r>
      <w:r w:rsidRPr="008C6FA7">
        <w:rPr>
          <w:i/>
        </w:rPr>
        <w:softHyphen/>
        <w:t>ische</w:t>
      </w:r>
      <w:proofErr w:type="spellEnd"/>
      <w:r w:rsidRPr="008C6FA7">
        <w:rPr>
          <w:i/>
        </w:rPr>
        <w:t xml:space="preserve"> and </w:t>
      </w:r>
      <w:proofErr w:type="spellStart"/>
      <w:r w:rsidRPr="008C6FA7">
        <w:rPr>
          <w:i/>
        </w:rPr>
        <w:t>Angewandte</w:t>
      </w:r>
      <w:proofErr w:type="spellEnd"/>
      <w:r w:rsidRPr="008C6FA7">
        <w:rPr>
          <w:i/>
        </w:rPr>
        <w:t xml:space="preserve"> </w:t>
      </w:r>
      <w:proofErr w:type="spellStart"/>
      <w:r w:rsidRPr="008C6FA7">
        <w:rPr>
          <w:i/>
        </w:rPr>
        <w:t>Limnolo</w:t>
      </w:r>
      <w:r w:rsidRPr="008C6FA7">
        <w:rPr>
          <w:i/>
        </w:rPr>
        <w:softHyphen/>
        <w:t>gie</w:t>
      </w:r>
      <w:proofErr w:type="spellEnd"/>
      <w:r w:rsidRPr="008C6FA7">
        <w:t>, Vol 22, pp 2</w:t>
      </w:r>
      <w:r w:rsidRPr="008C6FA7">
        <w:noBreakHyphen/>
        <w:t>23.</w:t>
      </w:r>
    </w:p>
    <w:p w14:paraId="70279A25" w14:textId="672D94C2" w:rsidR="007C1B78" w:rsidRDefault="007C1B78" w:rsidP="008565FA">
      <w:pPr>
        <w:pStyle w:val="Citation"/>
      </w:pPr>
      <w:r w:rsidRPr="007C1B78">
        <w:t>Munk,</w:t>
      </w:r>
      <w:r>
        <w:t xml:space="preserve"> </w:t>
      </w:r>
      <w:r w:rsidRPr="007C1B78">
        <w:t>W.H.,</w:t>
      </w:r>
      <w:r>
        <w:t xml:space="preserve"> </w:t>
      </w:r>
      <w:r w:rsidRPr="007C1B78">
        <w:t>Anderson,</w:t>
      </w:r>
      <w:r>
        <w:t xml:space="preserve"> </w:t>
      </w:r>
      <w:r w:rsidRPr="007C1B78">
        <w:t>E.R.</w:t>
      </w:r>
      <w:r>
        <w:t xml:space="preserve"> </w:t>
      </w:r>
      <w:r w:rsidRPr="007C1B78">
        <w:t>1948.</w:t>
      </w:r>
      <w:r>
        <w:t xml:space="preserve"> “</w:t>
      </w:r>
      <w:r w:rsidRPr="007C1B78">
        <w:t>Notes</w:t>
      </w:r>
      <w:r>
        <w:t xml:space="preserve"> </w:t>
      </w:r>
      <w:r w:rsidRPr="007C1B78">
        <w:t>on</w:t>
      </w:r>
      <w:r>
        <w:t xml:space="preserve"> </w:t>
      </w:r>
      <w:r w:rsidRPr="007C1B78">
        <w:t>a</w:t>
      </w:r>
      <w:r>
        <w:t xml:space="preserve"> </w:t>
      </w:r>
      <w:r w:rsidRPr="007C1B78">
        <w:t>theory</w:t>
      </w:r>
      <w:r>
        <w:t xml:space="preserve"> </w:t>
      </w:r>
      <w:r w:rsidRPr="007C1B78">
        <w:t>of</w:t>
      </w:r>
      <w:r>
        <w:t xml:space="preserve"> </w:t>
      </w:r>
      <w:r w:rsidRPr="007C1B78">
        <w:t>the</w:t>
      </w:r>
      <w:r>
        <w:t xml:space="preserve"> </w:t>
      </w:r>
      <w:r w:rsidRPr="007C1B78">
        <w:t>thermocline</w:t>
      </w:r>
      <w:r w:rsidR="00D94CB1">
        <w:t>,</w:t>
      </w:r>
      <w:r>
        <w:t xml:space="preserve">” </w:t>
      </w:r>
      <w:r w:rsidRPr="007C1B78">
        <w:rPr>
          <w:i/>
          <w:iCs/>
        </w:rPr>
        <w:t>J. Mar. Res</w:t>
      </w:r>
      <w:r w:rsidRPr="007C1B78">
        <w:t>.</w:t>
      </w:r>
      <w:r>
        <w:t xml:space="preserve">, </w:t>
      </w:r>
      <w:r w:rsidRPr="007C1B78">
        <w:t>7,</w:t>
      </w:r>
      <w:r>
        <w:t xml:space="preserve"> </w:t>
      </w:r>
      <w:r w:rsidRPr="007C1B78">
        <w:t>276–295.</w:t>
      </w:r>
    </w:p>
    <w:p w14:paraId="3A516D63" w14:textId="5AB0B2B6" w:rsidR="00B8081F" w:rsidRPr="00B8081F" w:rsidRDefault="00B8081F" w:rsidP="00B6554A">
      <w:pPr>
        <w:pStyle w:val="Citation"/>
      </w:pPr>
      <w:r w:rsidRPr="00B8081F">
        <w:t xml:space="preserve">Nakagawa H., </w:t>
      </w:r>
      <w:proofErr w:type="spellStart"/>
      <w:r w:rsidRPr="00B8081F">
        <w:t>Nezu</w:t>
      </w:r>
      <w:proofErr w:type="spellEnd"/>
      <w:r w:rsidRPr="00B8081F">
        <w:t xml:space="preserve"> I., Ueda H. 1975. “Turbulence of Open Channel Flow Over Smooth and Rough Beds</w:t>
      </w:r>
      <w:r w:rsidR="00D94CB1">
        <w:t>,</w:t>
      </w:r>
      <w:r w:rsidRPr="00B8081F">
        <w:t>” Proceedings of the Japan Society of Civil Engineers, No 241 September, pp. 155-168.</w:t>
      </w:r>
    </w:p>
    <w:p w14:paraId="60DE30D3" w14:textId="395AD4BE" w:rsidR="002E76EA" w:rsidRDefault="002E76EA" w:rsidP="00B6554A">
      <w:pPr>
        <w:pStyle w:val="Citation"/>
      </w:pPr>
      <w:r>
        <w:t xml:space="preserve">Nautical Almanac. 2001. </w:t>
      </w:r>
      <w:r w:rsidRPr="002E76EA">
        <w:rPr>
          <w:i/>
          <w:iCs/>
        </w:rPr>
        <w:t>The Nautical Almanac 2001</w:t>
      </w:r>
      <w:r>
        <w:t>. TheNauticalAlmanac.com.</w:t>
      </w:r>
    </w:p>
    <w:p w14:paraId="470401E4" w14:textId="004D9536" w:rsidR="00893FFD" w:rsidRDefault="00893FFD" w:rsidP="00B6554A">
      <w:pPr>
        <w:pStyle w:val="Citation"/>
      </w:pPr>
      <w:r w:rsidRPr="00893FFD">
        <w:t>Nielson, P. 1992</w:t>
      </w:r>
      <w:r w:rsidR="00C56D25">
        <w:t>.</w:t>
      </w:r>
      <w:r w:rsidRPr="00893FFD">
        <w:t xml:space="preserve"> Coastal bottom boundary layers and sediment transport, Volume 4, Advanced Series on Ocean Engineering, World Scientific Publishing Co. Ltd., River Edge, NJ. </w:t>
      </w:r>
    </w:p>
    <w:p w14:paraId="06FC66F9" w14:textId="47C4E0F6" w:rsidR="00C56D25" w:rsidRDefault="00C56D25" w:rsidP="00B6554A">
      <w:pPr>
        <w:pStyle w:val="Citation"/>
      </w:pPr>
      <w:r w:rsidRPr="00C56D25">
        <w:lastRenderedPageBreak/>
        <w:t>NOAA/ESRL (Earth Systems Research Laboratories). 2020. Atmospheric Carbon Dioxide Dry Air Mole Fractions from quasi-continuous measurements at Mauna Loa, Hawaii, Barrow, Alaska, American Samoa</w:t>
      </w:r>
      <w:r w:rsidR="0009685A">
        <w:t>,</w:t>
      </w:r>
      <w:r w:rsidRPr="00C56D25">
        <w:t xml:space="preserve"> and South Pole. Compiled by K.W. </w:t>
      </w:r>
      <w:proofErr w:type="spellStart"/>
      <w:r w:rsidRPr="00C56D25">
        <w:t>Thoning</w:t>
      </w:r>
      <w:proofErr w:type="spellEnd"/>
      <w:r w:rsidRPr="00C56D25">
        <w:t xml:space="preserve">, A. </w:t>
      </w:r>
      <w:proofErr w:type="spellStart"/>
      <w:r w:rsidRPr="00C56D25">
        <w:t>Crotwell</w:t>
      </w:r>
      <w:proofErr w:type="spellEnd"/>
      <w:r w:rsidRPr="00C56D25">
        <w:t xml:space="preserve">, and D.R. </w:t>
      </w:r>
      <w:proofErr w:type="spellStart"/>
      <w:r w:rsidRPr="00C56D25">
        <w:t>Kitzis</w:t>
      </w:r>
      <w:proofErr w:type="spellEnd"/>
      <w:r w:rsidRPr="00C56D25">
        <w:t xml:space="preserve">. National Oceanic and Atmospheric Administration (NOAA), Earth System Research Laboratories (ESRL), Global Monitoring Laboratory (GML): Boulder, </w:t>
      </w:r>
      <w:r w:rsidR="0009685A">
        <w:t>CO</w:t>
      </w:r>
      <w:r w:rsidRPr="00C56D25">
        <w:t>. Version 2019-07 at https://doi.org/10.15138/yaf1-bk21</w:t>
      </w:r>
    </w:p>
    <w:p w14:paraId="7FC96F9A" w14:textId="77777777" w:rsidR="00BF31FC" w:rsidRPr="00BF31FC" w:rsidRDefault="00BF31FC" w:rsidP="00FE348E">
      <w:pPr>
        <w:pStyle w:val="Citation"/>
      </w:pPr>
      <w:r w:rsidRPr="00BF31FC">
        <w:t xml:space="preserve">O'Connor, D. </w:t>
      </w:r>
      <w:proofErr w:type="gramStart"/>
      <w:r w:rsidRPr="00BF31FC">
        <w:t>J.</w:t>
      </w:r>
      <w:proofErr w:type="gramEnd"/>
      <w:r w:rsidRPr="00BF31FC">
        <w:t xml:space="preserve"> and Dobbins, W.E.  1958. "Mechanism of Reaeration in Natural Streams," </w:t>
      </w:r>
      <w:r w:rsidRPr="00BF31FC">
        <w:rPr>
          <w:i/>
          <w:iCs/>
        </w:rPr>
        <w:t>ASCE Trans</w:t>
      </w:r>
      <w:r w:rsidRPr="00BF31FC">
        <w:t>., 86(SA3):35-55.</w:t>
      </w:r>
    </w:p>
    <w:p w14:paraId="6DCB56BC" w14:textId="571D3FDE" w:rsidR="00BF31FC" w:rsidRPr="00BF31FC" w:rsidRDefault="00BF31FC" w:rsidP="007552CD">
      <w:pPr>
        <w:pStyle w:val="Citation"/>
      </w:pPr>
      <w:r w:rsidRPr="00BF31FC">
        <w:t>O’Conno</w:t>
      </w:r>
      <w:r w:rsidRPr="00BF31FC">
        <w:rPr>
          <w:i/>
          <w:iCs/>
        </w:rPr>
        <w:t>r, D.J.  1983. “</w:t>
      </w:r>
      <w:r w:rsidRPr="00BF31FC">
        <w:t>Wind Effects on Gas-Liquid Transfer Coefficients</w:t>
      </w:r>
      <w:r w:rsidR="00D94CB1">
        <w:t>,</w:t>
      </w:r>
      <w:r w:rsidRPr="00BF31FC">
        <w:rPr>
          <w:i/>
          <w:iCs/>
        </w:rPr>
        <w:t xml:space="preserve">” J. </w:t>
      </w:r>
      <w:proofErr w:type="spellStart"/>
      <w:r w:rsidRPr="00BF31FC">
        <w:rPr>
          <w:i/>
          <w:iCs/>
        </w:rPr>
        <w:t>Envir</w:t>
      </w:r>
      <w:proofErr w:type="spellEnd"/>
      <w:r w:rsidRPr="00BF31FC">
        <w:rPr>
          <w:i/>
          <w:iCs/>
        </w:rPr>
        <w:t xml:space="preserve"> Engr ASCE</w:t>
      </w:r>
      <w:r w:rsidRPr="00BF31FC">
        <w:t>, Vol. 109, pp. 731-752.</w:t>
      </w:r>
    </w:p>
    <w:p w14:paraId="2CCB6ACD" w14:textId="77777777" w:rsidR="00CB4A9D" w:rsidRPr="00CB4A9D" w:rsidRDefault="00CB4A9D" w:rsidP="007552CD">
      <w:pPr>
        <w:pStyle w:val="Citation"/>
      </w:pPr>
      <w:r w:rsidRPr="00CB4A9D">
        <w:t>Owens, M., Edwards, R., and Gibbs, J.  1964. "Some Reaeration Studies in Streams,"</w:t>
      </w:r>
      <w:r w:rsidRPr="00CB4A9D">
        <w:rPr>
          <w:i/>
          <w:iCs/>
        </w:rPr>
        <w:t xml:space="preserve"> Int. J. Air Water Pol</w:t>
      </w:r>
      <w:r w:rsidRPr="00CB4A9D">
        <w:t>l., 8:469-486.</w:t>
      </w:r>
    </w:p>
    <w:p w14:paraId="12CD01BC" w14:textId="66F705F8" w:rsidR="00961E24" w:rsidRDefault="00961E24" w:rsidP="007552CD">
      <w:pPr>
        <w:pStyle w:val="Citation"/>
      </w:pPr>
      <w:r w:rsidRPr="00961E24">
        <w:t xml:space="preserve">Patterson, </w:t>
      </w:r>
      <w:proofErr w:type="gramStart"/>
      <w:r w:rsidRPr="00961E24">
        <w:t>J.C.</w:t>
      </w:r>
      <w:proofErr w:type="gramEnd"/>
      <w:r w:rsidRPr="00961E24">
        <w:t xml:space="preserve"> and Hamblin, P.F., "Thermal Simulation of a Lake with Winter Ice Cover</w:t>
      </w:r>
      <w:r w:rsidR="006901BC">
        <w:t>,</w:t>
      </w:r>
      <w:r w:rsidRPr="00961E24">
        <w:t xml:space="preserve">" </w:t>
      </w:r>
      <w:r w:rsidRPr="00961E24">
        <w:rPr>
          <w:i/>
        </w:rPr>
        <w:t>Limnology and Oceanography</w:t>
      </w:r>
      <w:r w:rsidRPr="00961E24">
        <w:t>, 33(3), 1988, P. 323-338.</w:t>
      </w:r>
    </w:p>
    <w:p w14:paraId="5DC832CE" w14:textId="77777777" w:rsidR="00ED4671" w:rsidRDefault="00ED4671" w:rsidP="007552CD">
      <w:pPr>
        <w:pStyle w:val="Citation"/>
      </w:pPr>
      <w:proofErr w:type="spellStart"/>
      <w:r w:rsidRPr="00ED4671">
        <w:t>Pauer</w:t>
      </w:r>
      <w:proofErr w:type="spellEnd"/>
      <w:r w:rsidRPr="00ED4671">
        <w:t xml:space="preserve">, James </w:t>
      </w:r>
      <w:proofErr w:type="gramStart"/>
      <w:r w:rsidRPr="00ED4671">
        <w:t>J.</w:t>
      </w:r>
      <w:proofErr w:type="gramEnd"/>
      <w:r w:rsidRPr="00ED4671">
        <w:t xml:space="preserve"> and Martin T. Auer.  2000. “Nitrification in the water column and sediment of a hypereutrophic lake and adjoining river system</w:t>
      </w:r>
      <w:r w:rsidR="00FA5902">
        <w:t>,</w:t>
      </w:r>
      <w:r w:rsidRPr="00ED4671">
        <w:t xml:space="preserve">” </w:t>
      </w:r>
      <w:r w:rsidRPr="00FA5902">
        <w:rPr>
          <w:i/>
          <w:iCs/>
        </w:rPr>
        <w:t>Water Resources</w:t>
      </w:r>
      <w:r w:rsidRPr="00ED4671">
        <w:t>, Volume 34, No. 4, pp. 1247-1254.</w:t>
      </w:r>
    </w:p>
    <w:p w14:paraId="6451FACD" w14:textId="2DACFBAC" w:rsidR="00FA5902" w:rsidRPr="00B54EEB" w:rsidRDefault="00FA5902" w:rsidP="007552CD">
      <w:pPr>
        <w:pStyle w:val="Index1"/>
      </w:pPr>
      <w:proofErr w:type="spellStart"/>
      <w:r>
        <w:t>Petryk</w:t>
      </w:r>
      <w:proofErr w:type="spellEnd"/>
      <w:r>
        <w:t xml:space="preserve">, S. (1969), “Drag on Cylinders in Open Channel Flow,” PhD. Thesis, Colorado State University, Fort Collins, </w:t>
      </w:r>
      <w:r w:rsidR="0009685A">
        <w:t>CO</w:t>
      </w:r>
      <w:r>
        <w:t>.</w:t>
      </w:r>
    </w:p>
    <w:p w14:paraId="380F6EE1" w14:textId="77777777" w:rsidR="00FA5902" w:rsidRDefault="00FA5902" w:rsidP="00E41472">
      <w:pPr>
        <w:pStyle w:val="Citation"/>
        <w:spacing w:after="0"/>
      </w:pPr>
    </w:p>
    <w:p w14:paraId="431D7080" w14:textId="603FC3A2" w:rsidR="000A150D" w:rsidRPr="00ED4671" w:rsidRDefault="000A150D" w:rsidP="00B6554A">
      <w:pPr>
        <w:pStyle w:val="Citation"/>
      </w:pPr>
      <w:proofErr w:type="spellStart"/>
      <w:r w:rsidRPr="000A150D">
        <w:t>Petryk</w:t>
      </w:r>
      <w:proofErr w:type="spellEnd"/>
      <w:r w:rsidRPr="000A150D">
        <w:t xml:space="preserve">, </w:t>
      </w:r>
      <w:proofErr w:type="gramStart"/>
      <w:r w:rsidRPr="000A150D">
        <w:t>S.</w:t>
      </w:r>
      <w:proofErr w:type="gramEnd"/>
      <w:r w:rsidRPr="000A150D">
        <w:t xml:space="preserve"> and G. </w:t>
      </w:r>
      <w:proofErr w:type="spellStart"/>
      <w:r w:rsidRPr="000A150D">
        <w:t>Bosmajian</w:t>
      </w:r>
      <w:proofErr w:type="spellEnd"/>
      <w:r w:rsidRPr="000A150D">
        <w:t xml:space="preserve"> III</w:t>
      </w:r>
      <w:r w:rsidR="00C56D25">
        <w:t>.</w:t>
      </w:r>
      <w:r w:rsidRPr="000A150D">
        <w:t xml:space="preserve"> 1975. “Analysis of flow through vegetation</w:t>
      </w:r>
      <w:r w:rsidR="00FA5902">
        <w:t>,</w:t>
      </w:r>
      <w:r w:rsidRPr="000A150D">
        <w:t>”</w:t>
      </w:r>
      <w:r w:rsidR="00A55C44">
        <w:t xml:space="preserve"> </w:t>
      </w:r>
      <w:r w:rsidRPr="000A150D">
        <w:rPr>
          <w:i/>
          <w:iCs/>
        </w:rPr>
        <w:t>Journal of the Hydraulics Division</w:t>
      </w:r>
      <w:r w:rsidRPr="000A150D">
        <w:t>, Proceedings of the ASCE, 101(HY7), 871-884.</w:t>
      </w:r>
    </w:p>
    <w:p w14:paraId="5B71B245" w14:textId="77777777" w:rsidR="009704D2" w:rsidRDefault="009704D2" w:rsidP="00B6554A">
      <w:pPr>
        <w:pStyle w:val="Citation"/>
      </w:pPr>
      <w:r w:rsidRPr="009704D2">
        <w:t xml:space="preserve">Prakash, S., Vandenberg, J. A., E. M. </w:t>
      </w:r>
      <w:proofErr w:type="spellStart"/>
      <w:r w:rsidRPr="009704D2">
        <w:t>Buchak</w:t>
      </w:r>
      <w:proofErr w:type="spellEnd"/>
      <w:r w:rsidRPr="009704D2">
        <w:t>. 2015. Sediment Diagenesis Module for CE-QUAL-W2. Part 2: Numerical Formulation. Environmental Modeling &amp; Assessment. Print ISSN 1420-2026. Online ISSN 1573-2967. http://dx.doi.org/10.1007/s10666-015-9459-1. Springer International Publishing. April.</w:t>
      </w:r>
    </w:p>
    <w:p w14:paraId="33D0DDC1" w14:textId="77777777" w:rsidR="00C022D6" w:rsidRDefault="00C022D6" w:rsidP="00B6554A">
      <w:pPr>
        <w:pStyle w:val="Citation"/>
      </w:pPr>
      <w:r w:rsidRPr="00C022D6">
        <w:t xml:space="preserve">Press W., </w:t>
      </w:r>
      <w:proofErr w:type="spellStart"/>
      <w:r w:rsidRPr="00C022D6">
        <w:t>Teukolsky</w:t>
      </w:r>
      <w:proofErr w:type="spellEnd"/>
      <w:r w:rsidRPr="00C022D6">
        <w:t xml:space="preserve"> S., </w:t>
      </w:r>
      <w:proofErr w:type="spellStart"/>
      <w:r w:rsidRPr="00C022D6">
        <w:t>Vetterling</w:t>
      </w:r>
      <w:proofErr w:type="spellEnd"/>
      <w:r w:rsidRPr="00C022D6">
        <w:t xml:space="preserve"> W., Flannery B. 1996. Numerical Recipes in Fortran: The Art of Scientific Computing, Cambridge University Press.</w:t>
      </w:r>
    </w:p>
    <w:p w14:paraId="6ED80309" w14:textId="52E69071" w:rsidR="007D6CE4" w:rsidRDefault="007D6CE4" w:rsidP="00B6554A">
      <w:pPr>
        <w:pStyle w:val="Citation"/>
      </w:pPr>
      <w:proofErr w:type="spellStart"/>
      <w:r w:rsidRPr="007D6CE4">
        <w:t>Rodi</w:t>
      </w:r>
      <w:proofErr w:type="spellEnd"/>
      <w:r w:rsidRPr="007D6CE4">
        <w:t xml:space="preserve">, W.  1993. Turbulence Models and Their Application in Hydraulics, 3rd edition, IAHR, A.A. </w:t>
      </w:r>
      <w:proofErr w:type="spellStart"/>
      <w:r w:rsidRPr="007D6CE4">
        <w:t>Balkema</w:t>
      </w:r>
      <w:proofErr w:type="spellEnd"/>
      <w:r w:rsidRPr="007D6CE4">
        <w:t>, Rotterdam.</w:t>
      </w:r>
    </w:p>
    <w:p w14:paraId="712B81C1" w14:textId="09410901" w:rsidR="001A53A8" w:rsidRDefault="001A53A8" w:rsidP="00FE348E">
      <w:pPr>
        <w:pStyle w:val="Index1"/>
      </w:pPr>
      <w:proofErr w:type="spellStart"/>
      <w:r>
        <w:t>Roesner</w:t>
      </w:r>
      <w:proofErr w:type="spellEnd"/>
      <w:r>
        <w:t>, L. A., J. A. Aldrich, and R. E. Dickinson. 1988. “Storm water management model user’s manual version 4: EXTRAN addendum 1 EXTRAN</w:t>
      </w:r>
      <w:proofErr w:type="gramStart"/>
      <w:r w:rsidR="00617951">
        <w:t>,</w:t>
      </w:r>
      <w:r>
        <w:t xml:space="preserve">”  </w:t>
      </w:r>
      <w:r>
        <w:rPr>
          <w:i/>
        </w:rPr>
        <w:t>Cooperative</w:t>
      </w:r>
      <w:proofErr w:type="gramEnd"/>
      <w:r>
        <w:rPr>
          <w:i/>
        </w:rPr>
        <w:t xml:space="preserve"> Agreement CR-811607</w:t>
      </w:r>
      <w:r>
        <w:t xml:space="preserve">, U.S. Environmental Protection Agency, Cincinnati, </w:t>
      </w:r>
      <w:r w:rsidR="0009685A">
        <w:t>OH</w:t>
      </w:r>
      <w:r>
        <w:t>.</w:t>
      </w:r>
    </w:p>
    <w:p w14:paraId="362C3A46" w14:textId="77777777" w:rsidR="001A53A8" w:rsidRDefault="001A53A8" w:rsidP="00E41472">
      <w:pPr>
        <w:pStyle w:val="Citation"/>
        <w:spacing w:after="0"/>
      </w:pPr>
    </w:p>
    <w:p w14:paraId="6FF96CDF" w14:textId="3B8D48BC" w:rsidR="00426490" w:rsidRPr="005E1C84" w:rsidRDefault="00426490" w:rsidP="00B6554A">
      <w:pPr>
        <w:pStyle w:val="Citation"/>
      </w:pPr>
      <w:r w:rsidRPr="005E1C84">
        <w:t xml:space="preserve">Ryan, Patrick </w:t>
      </w:r>
      <w:proofErr w:type="gramStart"/>
      <w:r w:rsidRPr="005E1C84">
        <w:t>J.</w:t>
      </w:r>
      <w:proofErr w:type="gramEnd"/>
      <w:r w:rsidRPr="005E1C84">
        <w:t xml:space="preserve"> and Keith D. </w:t>
      </w:r>
      <w:proofErr w:type="spellStart"/>
      <w:r w:rsidRPr="005E1C84">
        <w:t>Stolzenbach</w:t>
      </w:r>
      <w:proofErr w:type="spellEnd"/>
      <w:r w:rsidRPr="005E1C84">
        <w:t xml:space="preserve">.  1972.  Chapter 1:  "Environmental Heat Transfer" in </w:t>
      </w:r>
      <w:r w:rsidRPr="005E1C84">
        <w:rPr>
          <w:i/>
        </w:rPr>
        <w:t>Engineering Aspects of Heat Disposal from Power Genera</w:t>
      </w:r>
      <w:r w:rsidRPr="005E1C84">
        <w:rPr>
          <w:i/>
        </w:rPr>
        <w:softHyphen/>
        <w:t>tion</w:t>
      </w:r>
      <w:r w:rsidRPr="005E1C84">
        <w:t xml:space="preserve">, D. R. F. </w:t>
      </w:r>
      <w:proofErr w:type="spellStart"/>
      <w:r w:rsidRPr="005E1C84">
        <w:t>Harleman</w:t>
      </w:r>
      <w:proofErr w:type="spellEnd"/>
      <w:r w:rsidRPr="005E1C84">
        <w:t>, ed.</w:t>
      </w:r>
      <w:r>
        <w:t>,</w:t>
      </w:r>
      <w:r w:rsidRPr="005E1C84">
        <w:t xml:space="preserve"> R. M. Parson Laboratory for Water Re</w:t>
      </w:r>
      <w:r w:rsidRPr="005E1C84">
        <w:softHyphen/>
        <w:t>sources and Hydrodynamics, Department of Civil Engineering, Massachu</w:t>
      </w:r>
      <w:r w:rsidRPr="005E1C84">
        <w:softHyphen/>
        <w:t>setts Institute of Technology, Cambridge, MA.</w:t>
      </w:r>
    </w:p>
    <w:p w14:paraId="4ED2A9E9" w14:textId="77777777" w:rsidR="005E1C84" w:rsidRPr="005E1C84" w:rsidRDefault="005E1C84" w:rsidP="00B6554A">
      <w:pPr>
        <w:pStyle w:val="Citation"/>
      </w:pPr>
      <w:r w:rsidRPr="005E1C84">
        <w:t xml:space="preserve">Ryan, P.J. and D.R.F. </w:t>
      </w:r>
      <w:proofErr w:type="spellStart"/>
      <w:r w:rsidRPr="005E1C84">
        <w:t>Harleman</w:t>
      </w:r>
      <w:proofErr w:type="spellEnd"/>
      <w:r w:rsidRPr="005E1C84">
        <w:t xml:space="preserve">. 1974. "Surface Heat Losses from Cooling Ponds," </w:t>
      </w:r>
      <w:r w:rsidRPr="005E1C84">
        <w:rPr>
          <w:i/>
          <w:iCs/>
        </w:rPr>
        <w:t>Water Resources Research</w:t>
      </w:r>
      <w:r w:rsidRPr="005E1C84">
        <w:t>, Vol 10, No 5, Oct 1974, pp. 930-938.</w:t>
      </w:r>
    </w:p>
    <w:p w14:paraId="02CD3613" w14:textId="217D9B4F" w:rsidR="00C05E88" w:rsidRDefault="00C05E88" w:rsidP="00B6554A">
      <w:pPr>
        <w:pStyle w:val="Citation"/>
      </w:pPr>
      <w:proofErr w:type="spellStart"/>
      <w:r w:rsidRPr="00C05E88">
        <w:lastRenderedPageBreak/>
        <w:t>Sabersky</w:t>
      </w:r>
      <w:proofErr w:type="spellEnd"/>
      <w:r w:rsidRPr="00C05E88">
        <w:t xml:space="preserve">, R.; A. Acosta, E. </w:t>
      </w:r>
      <w:proofErr w:type="spellStart"/>
      <w:r w:rsidRPr="00C05E88">
        <w:t>Haupmann</w:t>
      </w:r>
      <w:proofErr w:type="spellEnd"/>
      <w:r>
        <w:t>.</w:t>
      </w:r>
      <w:r w:rsidRPr="00C05E88">
        <w:t xml:space="preserve"> 1989. </w:t>
      </w:r>
      <w:r w:rsidRPr="00C05E88">
        <w:rPr>
          <w:i/>
          <w:iCs/>
        </w:rPr>
        <w:t>Fluid Flow</w:t>
      </w:r>
      <w:r w:rsidR="00E31297">
        <w:rPr>
          <w:i/>
          <w:iCs/>
        </w:rPr>
        <w:t>:</w:t>
      </w:r>
      <w:r w:rsidRPr="00C05E88">
        <w:rPr>
          <w:i/>
          <w:iCs/>
        </w:rPr>
        <w:t xml:space="preserve"> A First Course in Fluid Mechanics</w:t>
      </w:r>
      <w:r w:rsidRPr="00C05E88">
        <w:t>, Macmillan Publishing Co., NY.</w:t>
      </w:r>
    </w:p>
    <w:p w14:paraId="15A035FF" w14:textId="4044D981" w:rsidR="000A150D" w:rsidRDefault="000A150D" w:rsidP="00B6554A">
      <w:pPr>
        <w:pStyle w:val="Index1"/>
      </w:pPr>
      <w:r w:rsidRPr="000A150D">
        <w:t xml:space="preserve">Sand-Jensen, </w:t>
      </w:r>
      <w:proofErr w:type="gramStart"/>
      <w:r w:rsidRPr="000A150D">
        <w:t>K.</w:t>
      </w:r>
      <w:proofErr w:type="gramEnd"/>
      <w:r w:rsidRPr="000A150D">
        <w:t xml:space="preserve"> and J. </w:t>
      </w:r>
      <w:proofErr w:type="spellStart"/>
      <w:r w:rsidRPr="000A150D">
        <w:t>Borum</w:t>
      </w:r>
      <w:proofErr w:type="spellEnd"/>
      <w:r w:rsidR="00C56D25">
        <w:t>.</w:t>
      </w:r>
      <w:r w:rsidRPr="000A150D">
        <w:t xml:space="preserve"> 1991. “Interactions among phytoplankton, periphyton, and macrophytes in temperate freshwaters and estuaries.”  </w:t>
      </w:r>
      <w:r w:rsidRPr="000A150D">
        <w:rPr>
          <w:i/>
        </w:rPr>
        <w:t>Aquatic Botany</w:t>
      </w:r>
      <w:r w:rsidRPr="000A150D">
        <w:t>, 41, 137-175.</w:t>
      </w:r>
    </w:p>
    <w:p w14:paraId="3E4428DE" w14:textId="77777777" w:rsidR="000A150D" w:rsidRPr="000A150D" w:rsidRDefault="000A150D" w:rsidP="00FE348E"/>
    <w:p w14:paraId="57E0A417" w14:textId="77777777" w:rsidR="005A27B6" w:rsidRDefault="005A27B6" w:rsidP="007552CD">
      <w:pPr>
        <w:pStyle w:val="Citation"/>
      </w:pPr>
      <w:r w:rsidRPr="005A27B6">
        <w:t xml:space="preserve">Sawyer, C.N., and McCarty, P.L.  1967.  </w:t>
      </w:r>
      <w:r w:rsidRPr="005A27B6">
        <w:rPr>
          <w:i/>
        </w:rPr>
        <w:t>Chemistry for Sanitary Engineers</w:t>
      </w:r>
      <w:r w:rsidRPr="005A27B6">
        <w:t>, 2d ed., McGraw</w:t>
      </w:r>
      <w:r w:rsidRPr="005A27B6">
        <w:noBreakHyphen/>
        <w:t>Hill, St. Louis, MO.</w:t>
      </w:r>
    </w:p>
    <w:p w14:paraId="6003DF38" w14:textId="1F03151A" w:rsidR="004352AE" w:rsidRPr="004352AE" w:rsidRDefault="004352AE" w:rsidP="007552CD">
      <w:pPr>
        <w:pStyle w:val="Citation"/>
      </w:pPr>
      <w:r w:rsidRPr="004352AE">
        <w:t>Schindler, D.W.  1971.  "Food Quality and Zooplankton Nutrition</w:t>
      </w:r>
      <w:r w:rsidR="006901BC">
        <w:t>,</w:t>
      </w:r>
      <w:proofErr w:type="gramStart"/>
      <w:r w:rsidRPr="004352AE">
        <w:t>"</w:t>
      </w:r>
      <w:r w:rsidR="006901BC">
        <w:t xml:space="preserve"> </w:t>
      </w:r>
      <w:r w:rsidRPr="004352AE">
        <w:t xml:space="preserve"> </w:t>
      </w:r>
      <w:r w:rsidRPr="004352AE">
        <w:rPr>
          <w:i/>
        </w:rPr>
        <w:t>J.</w:t>
      </w:r>
      <w:proofErr w:type="gramEnd"/>
      <w:r w:rsidRPr="004352AE">
        <w:rPr>
          <w:i/>
        </w:rPr>
        <w:t xml:space="preserve"> of Animal Ecology</w:t>
      </w:r>
      <w:r w:rsidRPr="004352AE">
        <w:t>, Vol 40, pp 598</w:t>
      </w:r>
      <w:r w:rsidRPr="004352AE">
        <w:noBreakHyphen/>
        <w:t>595.</w:t>
      </w:r>
    </w:p>
    <w:p w14:paraId="0F975185" w14:textId="544D4097" w:rsidR="004352AE" w:rsidRDefault="004352AE" w:rsidP="007552CD">
      <w:pPr>
        <w:pStyle w:val="Citation"/>
      </w:pPr>
      <w:r w:rsidRPr="004352AE">
        <w:t xml:space="preserve">Schindler, D.W., </w:t>
      </w:r>
      <w:r>
        <w:t xml:space="preserve">Kling, H.J., Schmidt, R.V., </w:t>
      </w:r>
      <w:proofErr w:type="spellStart"/>
      <w:r>
        <w:t>Prokopowich</w:t>
      </w:r>
      <w:proofErr w:type="spellEnd"/>
      <w:r>
        <w:t>, J., Frost, V.E., Reid, R. A., Capel, M.</w:t>
      </w:r>
      <w:r w:rsidRPr="004352AE">
        <w:t xml:space="preserve">  1973.  "Eutrophication of Lake 227 by Addition of Phosphate and Nitrate:  The Sec</w:t>
      </w:r>
      <w:r w:rsidRPr="004352AE">
        <w:softHyphen/>
        <w:t>ond, Third and Fourth Years of Enrichment, 1970, 1971, 1972</w:t>
      </w:r>
      <w:r w:rsidR="006901BC">
        <w:t>,</w:t>
      </w:r>
      <w:r w:rsidRPr="004352AE">
        <w:t xml:space="preserve">" </w:t>
      </w:r>
      <w:r w:rsidRPr="004352AE">
        <w:rPr>
          <w:i/>
        </w:rPr>
        <w:t>J. of the Fisher</w:t>
      </w:r>
      <w:r w:rsidRPr="004352AE">
        <w:rPr>
          <w:i/>
        </w:rPr>
        <w:softHyphen/>
        <w:t>ies Research Board of Canada</w:t>
      </w:r>
      <w:r w:rsidRPr="004352AE">
        <w:t>, Vol 30, pp 1415</w:t>
      </w:r>
      <w:r w:rsidRPr="004352AE">
        <w:noBreakHyphen/>
        <w:t>1428.</w:t>
      </w:r>
    </w:p>
    <w:p w14:paraId="22DF78D1" w14:textId="77777777" w:rsidR="00561A4F" w:rsidRDefault="00561A4F" w:rsidP="007552CD">
      <w:pPr>
        <w:pStyle w:val="Citation"/>
      </w:pPr>
      <w:r w:rsidRPr="00561A4F">
        <w:t xml:space="preserve">Schneider, </w:t>
      </w:r>
      <w:proofErr w:type="gramStart"/>
      <w:r w:rsidRPr="00561A4F">
        <w:t>M.</w:t>
      </w:r>
      <w:proofErr w:type="gramEnd"/>
      <w:r w:rsidRPr="00561A4F">
        <w:t xml:space="preserve"> and L. Hamilton. 2015a. SYSTDG Developer’s Manual. U.S. Army Corps of Engineers, Northwestern Division, Reservoir Control Center.  </w:t>
      </w:r>
    </w:p>
    <w:p w14:paraId="70629160" w14:textId="231CCC89" w:rsidR="00561A4F" w:rsidRPr="004352AE" w:rsidRDefault="00561A4F" w:rsidP="007552CD">
      <w:pPr>
        <w:pStyle w:val="Citation"/>
      </w:pPr>
      <w:r w:rsidRPr="00561A4F">
        <w:t xml:space="preserve">Schneider, </w:t>
      </w:r>
      <w:proofErr w:type="gramStart"/>
      <w:r w:rsidRPr="00561A4F">
        <w:t>M.</w:t>
      </w:r>
      <w:proofErr w:type="gramEnd"/>
      <w:r w:rsidRPr="00561A4F">
        <w:t xml:space="preserve"> and L. Hamilton. 2015b. SYSTDG User’s Manual. U.S. Army Corps of Engineers, Northwestern Division, Reservoir Control Center.</w:t>
      </w:r>
    </w:p>
    <w:p w14:paraId="3B1F1D8E" w14:textId="77777777" w:rsidR="00EA5792" w:rsidRPr="00EA5792" w:rsidRDefault="00EA5792" w:rsidP="007552CD">
      <w:pPr>
        <w:pStyle w:val="Citation"/>
      </w:pPr>
      <w:r w:rsidRPr="00EA5792">
        <w:rPr>
          <w:highlight w:val="yellow"/>
        </w:rPr>
        <w:t>Shanahan, P.  1980. “</w:t>
      </w:r>
      <w:proofErr w:type="spellStart"/>
      <w:r w:rsidRPr="00EA5792">
        <w:rPr>
          <w:highlight w:val="yellow"/>
        </w:rPr>
        <w:t>XXXXXXXXXXx</w:t>
      </w:r>
      <w:proofErr w:type="spellEnd"/>
      <w:r w:rsidRPr="00EA5792">
        <w:rPr>
          <w:highlight w:val="yellow"/>
        </w:rPr>
        <w:t xml:space="preserve">” </w:t>
      </w:r>
      <w:r w:rsidRPr="00EA5792">
        <w:rPr>
          <w:i/>
          <w:iCs/>
          <w:highlight w:val="yellow"/>
        </w:rPr>
        <w:t>Technical Report 268</w:t>
      </w:r>
      <w:r w:rsidRPr="00EA5792">
        <w:rPr>
          <w:highlight w:val="yellow"/>
        </w:rPr>
        <w:t>, R. M. Parson Laboratory, MIT, Cambridge, MA.</w:t>
      </w:r>
      <w:r w:rsidRPr="00EA5792">
        <w:t xml:space="preserve"> – setting vertical eddy viscosity critical</w:t>
      </w:r>
    </w:p>
    <w:p w14:paraId="33BD99F1" w14:textId="77777777" w:rsidR="00EA5792" w:rsidRDefault="00EA5792" w:rsidP="007552CD">
      <w:pPr>
        <w:pStyle w:val="Citation"/>
      </w:pPr>
      <w:r w:rsidRPr="00EA5792">
        <w:t xml:space="preserve">Shanahan, P. and </w:t>
      </w:r>
      <w:proofErr w:type="spellStart"/>
      <w:r w:rsidRPr="00EA5792">
        <w:t>Harleman</w:t>
      </w:r>
      <w:proofErr w:type="spellEnd"/>
      <w:r w:rsidRPr="00EA5792">
        <w:t xml:space="preserve">, D.  1982. “Linked Hydrodynamic and Biogeochemical Models of Water Quality in Shallow Lakes,” </w:t>
      </w:r>
      <w:r w:rsidRPr="00EA5792">
        <w:rPr>
          <w:i/>
          <w:iCs/>
        </w:rPr>
        <w:t>Technical Report 268</w:t>
      </w:r>
      <w:r w:rsidRPr="00EA5792">
        <w:t>, R. M. Parson Laboratory, MIT, Cambridge, MA.</w:t>
      </w:r>
    </w:p>
    <w:p w14:paraId="0BC785BA" w14:textId="77777777" w:rsidR="007D6CE4" w:rsidRPr="007D6CE4" w:rsidRDefault="007D6CE4" w:rsidP="007552CD">
      <w:pPr>
        <w:pStyle w:val="Citation"/>
      </w:pPr>
      <w:proofErr w:type="spellStart"/>
      <w:r w:rsidRPr="007D6CE4">
        <w:t>Simoes</w:t>
      </w:r>
      <w:proofErr w:type="spellEnd"/>
      <w:r w:rsidRPr="007D6CE4">
        <w:t xml:space="preserve">, F.  1998. "An Eddy Viscosity Model for Shallow-Water Flows," </w:t>
      </w:r>
      <w:r w:rsidRPr="007D6CE4">
        <w:rPr>
          <w:i/>
          <w:iCs/>
        </w:rPr>
        <w:t>Water Resources Engineering 98, ASCE</w:t>
      </w:r>
      <w:r w:rsidRPr="007D6CE4">
        <w:t>, NY, 1858-1863.</w:t>
      </w:r>
    </w:p>
    <w:p w14:paraId="0061D584" w14:textId="6281CD9A" w:rsidR="00823496" w:rsidRDefault="00823496" w:rsidP="007552CD">
      <w:pPr>
        <w:pStyle w:val="Index1"/>
      </w:pPr>
      <w:r>
        <w:t xml:space="preserve">Sher-Kaul, S., </w:t>
      </w:r>
      <w:proofErr w:type="spellStart"/>
      <w:r>
        <w:t>Oertli</w:t>
      </w:r>
      <w:proofErr w:type="spellEnd"/>
      <w:r>
        <w:t xml:space="preserve">, B., Castella, </w:t>
      </w:r>
      <w:proofErr w:type="gramStart"/>
      <w:r>
        <w:t>E.</w:t>
      </w:r>
      <w:proofErr w:type="gramEnd"/>
      <w:r>
        <w:t xml:space="preserve"> and J. </w:t>
      </w:r>
      <w:proofErr w:type="spellStart"/>
      <w:r>
        <w:t>Lachavanne</w:t>
      </w:r>
      <w:proofErr w:type="spellEnd"/>
      <w:r w:rsidR="00C56D25">
        <w:t>.</w:t>
      </w:r>
      <w:r>
        <w:t xml:space="preserve"> 1995</w:t>
      </w:r>
      <w:r w:rsidR="00C56D25">
        <w:t>.</w:t>
      </w:r>
      <w:r>
        <w:t xml:space="preserve"> “Relationship between biomass and surface area of six submerged aquatic plant species.” </w:t>
      </w:r>
      <w:r>
        <w:rPr>
          <w:i/>
        </w:rPr>
        <w:t>Aquatic Botany</w:t>
      </w:r>
      <w:r>
        <w:t>, 51, 147-154.</w:t>
      </w:r>
    </w:p>
    <w:p w14:paraId="4448CB1F" w14:textId="77777777" w:rsidR="007D6CE4" w:rsidRDefault="007D6CE4" w:rsidP="00E41472">
      <w:pPr>
        <w:pStyle w:val="Citation"/>
        <w:spacing w:after="0"/>
      </w:pPr>
    </w:p>
    <w:p w14:paraId="37A53782" w14:textId="33C91371" w:rsidR="00893FFD" w:rsidRDefault="00893FFD" w:rsidP="00B6554A">
      <w:pPr>
        <w:pStyle w:val="Citation"/>
      </w:pPr>
      <w:proofErr w:type="spellStart"/>
      <w:r w:rsidRPr="00893FFD">
        <w:t>Shubel</w:t>
      </w:r>
      <w:proofErr w:type="spellEnd"/>
      <w:r w:rsidRPr="00893FFD">
        <w:t xml:space="preserve">, J. R., Wilson R. E., and Okubo, A. 1978. Vertical transport of suspended sediment in Upper Chesapeake Bay. Estuarine transport processes. Edited by B. </w:t>
      </w:r>
      <w:proofErr w:type="spellStart"/>
      <w:r w:rsidRPr="00893FFD">
        <w:t>Kjerfve</w:t>
      </w:r>
      <w:proofErr w:type="spellEnd"/>
      <w:r w:rsidRPr="00893FFD">
        <w:t>, University of South Carolina Press, Columbia, SC, pp. 161-176.</w:t>
      </w:r>
    </w:p>
    <w:p w14:paraId="584F56E2" w14:textId="77777777" w:rsidR="009C5439" w:rsidRDefault="009C5439" w:rsidP="00B6554A">
      <w:pPr>
        <w:pStyle w:val="Citation"/>
      </w:pPr>
      <w:r w:rsidRPr="009C5439">
        <w:t>Smith, D.J.   1978. “WQRRS, Generalized computer program for River-Reservoir systems</w:t>
      </w:r>
      <w:proofErr w:type="gramStart"/>
      <w:r w:rsidRPr="009C5439">
        <w:t xml:space="preserve">,”  </w:t>
      </w:r>
      <w:r w:rsidRPr="009C5439">
        <w:rPr>
          <w:i/>
          <w:iCs/>
        </w:rPr>
        <w:t>USACE</w:t>
      </w:r>
      <w:proofErr w:type="gramEnd"/>
      <w:r w:rsidRPr="009C5439">
        <w:rPr>
          <w:i/>
          <w:iCs/>
        </w:rPr>
        <w:t xml:space="preserve"> Hydrologic Engineering Center  HEC</w:t>
      </w:r>
      <w:r w:rsidRPr="009C5439">
        <w:t>, Davis, California</w:t>
      </w:r>
      <w:r>
        <w:t xml:space="preserve">, </w:t>
      </w:r>
      <w:r w:rsidRPr="009C5439">
        <w:t>User's Manual 401-100, 100A, 210 pp.</w:t>
      </w:r>
    </w:p>
    <w:p w14:paraId="76C50213" w14:textId="77777777" w:rsidR="00D25144" w:rsidRPr="00D25144" w:rsidRDefault="00D25144" w:rsidP="00B6554A">
      <w:pPr>
        <w:pStyle w:val="Citation"/>
      </w:pPr>
      <w:r w:rsidRPr="00D25144">
        <w:t xml:space="preserve">Soong, T. W., </w:t>
      </w:r>
      <w:proofErr w:type="spellStart"/>
      <w:r w:rsidRPr="00D25144">
        <w:t>DePue</w:t>
      </w:r>
      <w:proofErr w:type="spellEnd"/>
      <w:r w:rsidRPr="00D25144">
        <w:t>, M.</w:t>
      </w:r>
      <w:r>
        <w:t>,</w:t>
      </w:r>
      <w:r w:rsidRPr="00D25144">
        <w:t xml:space="preserve"> Anderson</w:t>
      </w:r>
      <w:r>
        <w:t>, D.</w:t>
      </w:r>
      <w:r w:rsidRPr="00D25144">
        <w:t xml:space="preserve"> 1995. “The Changes of Manning’s Roughness Coefficient with River Stages,”</w:t>
      </w:r>
      <w:r w:rsidRPr="00D25144">
        <w:rPr>
          <w:i/>
          <w:iCs/>
        </w:rPr>
        <w:t xml:space="preserve"> Water Resources Engineering</w:t>
      </w:r>
      <w:r w:rsidRPr="00D25144">
        <w:t xml:space="preserve">, ed. by W. H. </w:t>
      </w:r>
      <w:proofErr w:type="spellStart"/>
      <w:r w:rsidRPr="00D25144">
        <w:t>Epsey</w:t>
      </w:r>
      <w:proofErr w:type="spellEnd"/>
      <w:r w:rsidRPr="00D25144">
        <w:t xml:space="preserve"> and P. Combs, ASCE, pp.1759-1763.</w:t>
      </w:r>
    </w:p>
    <w:p w14:paraId="7EED9B45" w14:textId="77777777" w:rsidR="002E76EA" w:rsidRDefault="002E76EA" w:rsidP="00B6554A">
      <w:pPr>
        <w:pStyle w:val="Citation"/>
      </w:pPr>
      <w:r w:rsidRPr="002E76EA">
        <w:t xml:space="preserve">Spencer, J. W. 1971. “Fourier series representation of the position of the sun.”  </w:t>
      </w:r>
      <w:r w:rsidRPr="002E76EA">
        <w:rPr>
          <w:i/>
          <w:iCs/>
        </w:rPr>
        <w:t>Search</w:t>
      </w:r>
      <w:r w:rsidRPr="002E76EA">
        <w:t xml:space="preserve"> 2(5), 172.</w:t>
      </w:r>
    </w:p>
    <w:p w14:paraId="7C6A9661" w14:textId="43FB9F41" w:rsidR="00877A6D" w:rsidRPr="00877A6D" w:rsidRDefault="00877A6D" w:rsidP="00B6554A">
      <w:pPr>
        <w:pStyle w:val="Citation"/>
      </w:pPr>
      <w:r w:rsidRPr="00877A6D">
        <w:t xml:space="preserve">St. John, J. P, T. W, Gallagher, and P. R. Paquin, 1984. "The Sensitivity of the Dissolved </w:t>
      </w:r>
      <w:r>
        <w:t>O</w:t>
      </w:r>
      <w:r w:rsidRPr="00877A6D">
        <w:t>xygen Ba</w:t>
      </w:r>
      <w:r>
        <w:t>la</w:t>
      </w:r>
      <w:r w:rsidRPr="00877A6D">
        <w:t>nce to Predictive Reaeration Equations</w:t>
      </w:r>
      <w:r w:rsidR="006901BC">
        <w:t>,</w:t>
      </w:r>
      <w:r w:rsidRPr="00877A6D">
        <w:t xml:space="preserve">" in </w:t>
      </w:r>
      <w:r w:rsidRPr="00877A6D">
        <w:rPr>
          <w:i/>
          <w:iCs/>
        </w:rPr>
        <w:t>Gas Transfer at Water Surfaces</w:t>
      </w:r>
      <w:r w:rsidRPr="00877A6D">
        <w:t xml:space="preserve">, W, </w:t>
      </w:r>
      <w:proofErr w:type="spellStart"/>
      <w:r w:rsidRPr="00877A6D">
        <w:t>Brutsaert</w:t>
      </w:r>
      <w:proofErr w:type="spellEnd"/>
      <w:r w:rsidRPr="00877A6D">
        <w:t xml:space="preserve"> and G. H. </w:t>
      </w:r>
      <w:proofErr w:type="spellStart"/>
      <w:r w:rsidRPr="00877A6D">
        <w:t>Jirka</w:t>
      </w:r>
      <w:proofErr w:type="spellEnd"/>
      <w:r w:rsidRPr="00877A6D">
        <w:t xml:space="preserve"> (Eds)., D. </w:t>
      </w:r>
      <w:proofErr w:type="spellStart"/>
      <w:r w:rsidRPr="00877A6D">
        <w:t>Reidel</w:t>
      </w:r>
      <w:proofErr w:type="spellEnd"/>
      <w:r w:rsidRPr="00877A6D">
        <w:t xml:space="preserve"> Publishing Co., Boston, 577-589.</w:t>
      </w:r>
    </w:p>
    <w:p w14:paraId="2018123C" w14:textId="77777777" w:rsidR="00EE4B29" w:rsidRPr="00EE4B29" w:rsidRDefault="00EE4B29" w:rsidP="00FE348E">
      <w:pPr>
        <w:pStyle w:val="Citation"/>
      </w:pPr>
      <w:r w:rsidRPr="00EE4B29">
        <w:t xml:space="preserve">Stumm, W., and Morgan, J.J.  1996.  </w:t>
      </w:r>
      <w:r w:rsidRPr="00EE4B29">
        <w:rPr>
          <w:i/>
        </w:rPr>
        <w:t>Aquatic Chemistry</w:t>
      </w:r>
      <w:r w:rsidRPr="00EE4B29">
        <w:t xml:space="preserve">, Wiley </w:t>
      </w:r>
      <w:proofErr w:type="spellStart"/>
      <w:r w:rsidRPr="00EE4B29">
        <w:t>Interscience</w:t>
      </w:r>
      <w:proofErr w:type="spellEnd"/>
      <w:r w:rsidRPr="00EE4B29">
        <w:t>, New York, NY.</w:t>
      </w:r>
    </w:p>
    <w:p w14:paraId="5680392C" w14:textId="77777777" w:rsidR="00EA3FB6" w:rsidRDefault="00EA3FB6" w:rsidP="007552CD">
      <w:pPr>
        <w:pStyle w:val="Citation"/>
      </w:pPr>
      <w:r w:rsidRPr="00EA3FB6">
        <w:lastRenderedPageBreak/>
        <w:t xml:space="preserve">Sullivan, A. B., Rounds, S. A., </w:t>
      </w:r>
      <w:proofErr w:type="spellStart"/>
      <w:r w:rsidRPr="00EA3FB6">
        <w:t>Asbill</w:t>
      </w:r>
      <w:proofErr w:type="spellEnd"/>
      <w:r w:rsidRPr="00EA3FB6">
        <w:t xml:space="preserve">-Case, J. R., and Deas, M. L. 2013.  </w:t>
      </w:r>
      <w:proofErr w:type="spellStart"/>
      <w:r w:rsidRPr="00EA3FB6">
        <w:t>Marcrophyte</w:t>
      </w:r>
      <w:proofErr w:type="spellEnd"/>
      <w:r w:rsidRPr="00EA3FB6">
        <w:t xml:space="preserve"> and pH Buffering Updates to the Klamath River Water Quality Model Upstream of Keno Dam, Ore</w:t>
      </w:r>
      <w:r w:rsidR="00EE4B29">
        <w:t>g</w:t>
      </w:r>
      <w:r w:rsidRPr="00EA3FB6">
        <w:t>on.  U. S. Geological Survey Scientific Investigations Report 2013-5016, 52 p.</w:t>
      </w:r>
    </w:p>
    <w:p w14:paraId="101E41BA" w14:textId="27196C36" w:rsidR="00406C90" w:rsidRPr="00406C90" w:rsidRDefault="00406C90" w:rsidP="00E41472">
      <w:pPr>
        <w:spacing w:after="240"/>
        <w:ind w:left="720" w:hanging="720"/>
      </w:pPr>
      <w:proofErr w:type="spellStart"/>
      <w:r w:rsidRPr="00406C90">
        <w:t>Swean</w:t>
      </w:r>
      <w:proofErr w:type="spellEnd"/>
      <w:r w:rsidRPr="00406C90">
        <w:t xml:space="preserve">, T., Leighton, R., Handler, R., Swearingen J. 1991. </w:t>
      </w:r>
      <w:r>
        <w:t>“</w:t>
      </w:r>
      <w:r w:rsidRPr="00406C90">
        <w:t>Turbulence Modeling Near the Free Surface in an Open Channel Flow”, AIAA 91-0613, 29</w:t>
      </w:r>
      <w:r w:rsidRPr="00406C90">
        <w:rPr>
          <w:vertAlign w:val="superscript"/>
        </w:rPr>
        <w:t>th</w:t>
      </w:r>
      <w:r w:rsidRPr="00406C90">
        <w:t xml:space="preserve"> Aerospace Sciences Meeting, Reno, </w:t>
      </w:r>
      <w:r w:rsidR="0009685A" w:rsidRPr="00406C90">
        <w:t>N</w:t>
      </w:r>
      <w:r w:rsidR="0009685A">
        <w:t>V</w:t>
      </w:r>
      <w:r w:rsidRPr="00406C90">
        <w:t>, January 7-10.</w:t>
      </w:r>
    </w:p>
    <w:p w14:paraId="73CC2FE5" w14:textId="77777777" w:rsidR="00CB4A9D" w:rsidRPr="00CB4A9D" w:rsidRDefault="00CB4A9D" w:rsidP="00B6554A">
      <w:pPr>
        <w:pStyle w:val="Citation"/>
      </w:pPr>
      <w:proofErr w:type="spellStart"/>
      <w:r w:rsidRPr="00CB4A9D">
        <w:t>Thackston</w:t>
      </w:r>
      <w:proofErr w:type="spellEnd"/>
      <w:r w:rsidRPr="00CB4A9D">
        <w:t xml:space="preserve">, E. L. and </w:t>
      </w:r>
      <w:proofErr w:type="spellStart"/>
      <w:r w:rsidRPr="00CB4A9D">
        <w:t>Krenkel</w:t>
      </w:r>
      <w:proofErr w:type="spellEnd"/>
      <w:r w:rsidRPr="00CB4A9D">
        <w:t xml:space="preserve">, P. A.  1966. "Reaeration Predictions in Natural Streams," </w:t>
      </w:r>
      <w:r w:rsidRPr="00CB4A9D">
        <w:rPr>
          <w:i/>
          <w:iCs/>
        </w:rPr>
        <w:t>J. San. Engr. Div., ASCE</w:t>
      </w:r>
      <w:r w:rsidRPr="00CB4A9D">
        <w:t>, 89(SA5):1-30.</w:t>
      </w:r>
    </w:p>
    <w:p w14:paraId="7B564E49" w14:textId="77777777" w:rsidR="00CB4A9D" w:rsidRPr="00CB4A9D" w:rsidRDefault="00CB4A9D" w:rsidP="00B6554A">
      <w:pPr>
        <w:pStyle w:val="Citation"/>
      </w:pPr>
      <w:proofErr w:type="spellStart"/>
      <w:r w:rsidRPr="00CB4A9D">
        <w:t>Thackston</w:t>
      </w:r>
      <w:proofErr w:type="spellEnd"/>
      <w:r w:rsidRPr="00CB4A9D">
        <w:t xml:space="preserve">, E., L. and Dawson, J. W. 2001. “Recalibration of a Reaeration Equation,” J. </w:t>
      </w:r>
      <w:proofErr w:type="spellStart"/>
      <w:r w:rsidRPr="00CB4A9D">
        <w:t>Envir</w:t>
      </w:r>
      <w:proofErr w:type="spellEnd"/>
      <w:r w:rsidRPr="00CB4A9D">
        <w:t>. Engr., ASCE, 127(4), 317-321.</w:t>
      </w:r>
    </w:p>
    <w:p w14:paraId="39064E84" w14:textId="77777777" w:rsidR="00893FFD" w:rsidRDefault="00893FFD" w:rsidP="00B6554A">
      <w:pPr>
        <w:pStyle w:val="Citation"/>
      </w:pPr>
      <w:r w:rsidRPr="00893FFD">
        <w:t xml:space="preserve">Thibodeaux, L.  1996. </w:t>
      </w:r>
      <w:r w:rsidRPr="00893FFD">
        <w:rPr>
          <w:i/>
          <w:iCs/>
        </w:rPr>
        <w:t xml:space="preserve">Environmental </w:t>
      </w:r>
      <w:proofErr w:type="spellStart"/>
      <w:r w:rsidRPr="00893FFD">
        <w:rPr>
          <w:i/>
          <w:iCs/>
        </w:rPr>
        <w:t>Chemodynamics</w:t>
      </w:r>
      <w:proofErr w:type="spellEnd"/>
      <w:r w:rsidRPr="00893FFD">
        <w:t>, Wiley-</w:t>
      </w:r>
      <w:proofErr w:type="spellStart"/>
      <w:r w:rsidRPr="00893FFD">
        <w:t>Interscience</w:t>
      </w:r>
      <w:proofErr w:type="spellEnd"/>
      <w:r w:rsidRPr="00893FFD">
        <w:t>, NY.</w:t>
      </w:r>
    </w:p>
    <w:p w14:paraId="41FEEB81" w14:textId="77777777" w:rsidR="00CB3B03" w:rsidRPr="00CB3B03" w:rsidRDefault="00CB3B03" w:rsidP="00B6554A">
      <w:pPr>
        <w:pStyle w:val="Citation"/>
      </w:pPr>
      <w:r w:rsidRPr="00CB3B03">
        <w:t xml:space="preserve">Thomann, R. V. and </w:t>
      </w:r>
      <w:proofErr w:type="spellStart"/>
      <w:r w:rsidRPr="00CB3B03">
        <w:t>Fitzpartrick</w:t>
      </w:r>
      <w:proofErr w:type="spellEnd"/>
      <w:r w:rsidRPr="00CB3B03">
        <w:t xml:space="preserve">, J. F.  1982. “Calibration and Verification of a Mathematical Model of the Eutrophication of the Potomac Estuary,” report by </w:t>
      </w:r>
      <w:proofErr w:type="spellStart"/>
      <w:r w:rsidRPr="00CB3B03">
        <w:t>HydroQual</w:t>
      </w:r>
      <w:proofErr w:type="spellEnd"/>
      <w:r w:rsidRPr="00CB3B03">
        <w:t>, Inc. Mahwah, NJ, to DES, District of Columbia.</w:t>
      </w:r>
    </w:p>
    <w:p w14:paraId="6B9D8DA0" w14:textId="77777777" w:rsidR="003734EF" w:rsidRPr="003734EF" w:rsidRDefault="003734EF" w:rsidP="00FE348E">
      <w:pPr>
        <w:pStyle w:val="Citation"/>
      </w:pPr>
      <w:r w:rsidRPr="003734EF">
        <w:t>Thomann, R. V. and Mueller, J. A.  1987.</w:t>
      </w:r>
      <w:r w:rsidRPr="003734EF">
        <w:rPr>
          <w:i/>
          <w:iCs/>
        </w:rPr>
        <w:t xml:space="preserve"> Principles of Surface Water Quality Modeling and Control</w:t>
      </w:r>
      <w:r w:rsidRPr="003734EF">
        <w:t xml:space="preserve">, Harper and Row, NY. </w:t>
      </w:r>
    </w:p>
    <w:p w14:paraId="164F2432" w14:textId="77777777" w:rsidR="00DE6639" w:rsidRDefault="00DE6639" w:rsidP="007552CD">
      <w:pPr>
        <w:pStyle w:val="Citation"/>
      </w:pPr>
      <w:r w:rsidRPr="00DE6639">
        <w:t xml:space="preserve">Thornton, K.W., and </w:t>
      </w:r>
      <w:proofErr w:type="spellStart"/>
      <w:r w:rsidRPr="00DE6639">
        <w:t>Lessem</w:t>
      </w:r>
      <w:proofErr w:type="spellEnd"/>
      <w:r w:rsidRPr="00DE6639">
        <w:t xml:space="preserve">, A.S.  1978. "A Temperature Algorithm for Modifying Biological Rates", </w:t>
      </w:r>
      <w:r w:rsidRPr="00DE6639">
        <w:rPr>
          <w:i/>
        </w:rPr>
        <w:t>Trans</w:t>
      </w:r>
      <w:r w:rsidRPr="00DE6639">
        <w:rPr>
          <w:i/>
        </w:rPr>
        <w:softHyphen/>
        <w:t>actions of the American Fisheries Society</w:t>
      </w:r>
      <w:r w:rsidRPr="00DE6639">
        <w:t>, Vol 107, No. 2, pp 284</w:t>
      </w:r>
      <w:r w:rsidRPr="00DE6639">
        <w:noBreakHyphen/>
        <w:t>287.</w:t>
      </w:r>
    </w:p>
    <w:p w14:paraId="752C4962" w14:textId="77777777" w:rsidR="00CB4A9D" w:rsidRDefault="00CB4A9D" w:rsidP="007552CD">
      <w:pPr>
        <w:pStyle w:val="Citation"/>
      </w:pPr>
      <w:proofErr w:type="spellStart"/>
      <w:r w:rsidRPr="00CB4A9D">
        <w:t>Tsivoglou</w:t>
      </w:r>
      <w:proofErr w:type="spellEnd"/>
      <w:r w:rsidRPr="00CB4A9D">
        <w:t xml:space="preserve">, E. C. and Wallace, S. R.  1972. "Characterization of Stream Reaeration Capacity," </w:t>
      </w:r>
      <w:r w:rsidRPr="00CB4A9D">
        <w:rPr>
          <w:i/>
          <w:iCs/>
        </w:rPr>
        <w:t>USEPA, Report No. EPA-R3-72-012</w:t>
      </w:r>
      <w:r w:rsidRPr="00CB4A9D">
        <w:t>.</w:t>
      </w:r>
    </w:p>
    <w:p w14:paraId="3F082FC9" w14:textId="77777777" w:rsidR="00D25144" w:rsidRPr="00D25144" w:rsidRDefault="00D25144" w:rsidP="007552CD">
      <w:pPr>
        <w:pStyle w:val="Citation"/>
      </w:pPr>
      <w:r w:rsidRPr="00D25144">
        <w:t>Ugarte, A. and Madrid</w:t>
      </w:r>
      <w:r>
        <w:t>, M.</w:t>
      </w:r>
      <w:r w:rsidRPr="00D25144">
        <w:t xml:space="preserve"> 1994. “Roughness Coefficient in Mountain Rivers,” </w:t>
      </w:r>
      <w:r w:rsidRPr="00D25144">
        <w:rPr>
          <w:i/>
          <w:iCs/>
        </w:rPr>
        <w:t>Proceedings National Conference on Hydraulic Engineering, ASCE</w:t>
      </w:r>
      <w:r w:rsidRPr="00D25144">
        <w:t>, pp. 652-656.</w:t>
      </w:r>
    </w:p>
    <w:p w14:paraId="381DFD2C" w14:textId="1559272A" w:rsidR="00970F97" w:rsidRPr="00970F97" w:rsidRDefault="00970F97" w:rsidP="007552CD">
      <w:pPr>
        <w:pStyle w:val="Citation"/>
      </w:pPr>
      <w:r w:rsidRPr="00970F97">
        <w:t>USBR</w:t>
      </w:r>
      <w:r>
        <w:t>.</w:t>
      </w:r>
      <w:r w:rsidRPr="00970F97">
        <w:t xml:space="preserve">  </w:t>
      </w:r>
      <w:r>
        <w:t>2001</w:t>
      </w:r>
      <w:r w:rsidRPr="00970F97">
        <w:t>. Water Measurement Manual,</w:t>
      </w:r>
      <w:r>
        <w:t xml:space="preserve"> US Department of the Interior, Bureau of Reclamation, Washington, DC</w:t>
      </w:r>
      <w:r w:rsidRPr="00970F97">
        <w:t>.</w:t>
      </w:r>
      <w:r>
        <w:t>, 317 pp.</w:t>
      </w:r>
    </w:p>
    <w:p w14:paraId="718661F0" w14:textId="18403E0B" w:rsidR="004352AE" w:rsidRPr="004352AE" w:rsidRDefault="004352AE" w:rsidP="007552CD">
      <w:pPr>
        <w:pStyle w:val="Citation"/>
      </w:pPr>
      <w:proofErr w:type="spellStart"/>
      <w:r w:rsidRPr="004352AE">
        <w:t>Vollenweider</w:t>
      </w:r>
      <w:proofErr w:type="spellEnd"/>
      <w:r w:rsidRPr="004352AE">
        <w:t>, R.A.  1968.  "Scientific Fundamentals of the Eutrophication of Lakes and Flowing Waters, with Particular Reference to Nitrogen and Phos</w:t>
      </w:r>
      <w:r w:rsidRPr="004352AE">
        <w:softHyphen/>
        <w:t>phorus as Factors in Eutrophication</w:t>
      </w:r>
      <w:r w:rsidR="006901BC">
        <w:t>,</w:t>
      </w:r>
      <w:r w:rsidRPr="004352AE">
        <w:t xml:space="preserve">" </w:t>
      </w:r>
      <w:r w:rsidRPr="004352AE">
        <w:rPr>
          <w:i/>
        </w:rPr>
        <w:t>Tech. Rept. OECD, DAS/CSI/68.27</w:t>
      </w:r>
      <w:r w:rsidRPr="004352AE">
        <w:t>, Paris, France.</w:t>
      </w:r>
    </w:p>
    <w:p w14:paraId="4B68360A" w14:textId="77777777" w:rsidR="004352AE" w:rsidRPr="004352AE" w:rsidRDefault="004352AE" w:rsidP="007552CD">
      <w:pPr>
        <w:pStyle w:val="Citation"/>
      </w:pPr>
      <w:r w:rsidRPr="004352AE">
        <w:rPr>
          <w:u w:val="single"/>
        </w:rPr>
        <w:t xml:space="preserve">        </w:t>
      </w:r>
      <w:r w:rsidRPr="004352AE">
        <w:t>.  1976.  "Advances in Defining Critical Loading Levels for Phospho</w:t>
      </w:r>
      <w:r w:rsidRPr="004352AE">
        <w:softHyphen/>
        <w:t>rus in Lake Eutrophica</w:t>
      </w:r>
      <w:r w:rsidRPr="004352AE">
        <w:softHyphen/>
        <w:t xml:space="preserve">tion", </w:t>
      </w:r>
      <w:r w:rsidRPr="004352AE">
        <w:rPr>
          <w:i/>
        </w:rPr>
        <w:t xml:space="preserve">Mem. Inst. Ital. </w:t>
      </w:r>
      <w:proofErr w:type="spellStart"/>
      <w:r w:rsidRPr="004352AE">
        <w:rPr>
          <w:i/>
        </w:rPr>
        <w:t>Idrobiol</w:t>
      </w:r>
      <w:proofErr w:type="spellEnd"/>
      <w:r w:rsidRPr="004352AE">
        <w:rPr>
          <w:i/>
        </w:rPr>
        <w:t>.</w:t>
      </w:r>
      <w:r w:rsidRPr="004352AE">
        <w:t>, Vol 33, pp 53</w:t>
      </w:r>
      <w:r w:rsidRPr="004352AE">
        <w:noBreakHyphen/>
        <w:t>83.</w:t>
      </w:r>
    </w:p>
    <w:p w14:paraId="77EDEF3A" w14:textId="7398DFEB" w:rsidR="00961E24" w:rsidRDefault="00961E24" w:rsidP="007552CD">
      <w:pPr>
        <w:pStyle w:val="Citation"/>
      </w:pPr>
      <w:r w:rsidRPr="00961E24">
        <w:t>Wake, A.  1977.  "Development of a Thermodynamic Simulation Model for the Ice Regime of Lake Erie</w:t>
      </w:r>
      <w:r w:rsidR="006901BC">
        <w:t>,</w:t>
      </w:r>
      <w:r w:rsidRPr="00961E24">
        <w:t>" Ph.D. thesis, SUNY at Buffalo, Buffalo, NY.</w:t>
      </w:r>
    </w:p>
    <w:p w14:paraId="7DFF7CDA" w14:textId="4AD335DA" w:rsidR="001B35BD" w:rsidRDefault="001B35BD" w:rsidP="007552CD">
      <w:pPr>
        <w:pStyle w:val="Citation"/>
      </w:pPr>
      <w:proofErr w:type="spellStart"/>
      <w:r w:rsidRPr="0028738B">
        <w:t>Wanninkhof</w:t>
      </w:r>
      <w:proofErr w:type="spellEnd"/>
      <w:r w:rsidRPr="0028738B">
        <w:t xml:space="preserve">, R., J. R. </w:t>
      </w:r>
      <w:proofErr w:type="spellStart"/>
      <w:r w:rsidRPr="0028738B">
        <w:t>Ledwell</w:t>
      </w:r>
      <w:proofErr w:type="spellEnd"/>
      <w:r w:rsidRPr="0028738B">
        <w:t xml:space="preserve">, and J. </w:t>
      </w:r>
      <w:proofErr w:type="spellStart"/>
      <w:r w:rsidRPr="0028738B">
        <w:t>Crucius</w:t>
      </w:r>
      <w:proofErr w:type="spellEnd"/>
      <w:r w:rsidRPr="0028738B">
        <w:t xml:space="preserve">. 1991. “Gas transfer velocities on lakes measured with sulfur hexafluoride”, in </w:t>
      </w:r>
      <w:r w:rsidRPr="0028738B">
        <w:rPr>
          <w:u w:val="single"/>
        </w:rPr>
        <w:t xml:space="preserve">Proceedings </w:t>
      </w:r>
      <w:r w:rsidRPr="0028738B">
        <w:t xml:space="preserve">of the Second International Symposium on Gas Transfer at Water Surfaces, edited by SC. </w:t>
      </w:r>
      <w:proofErr w:type="spellStart"/>
      <w:r w:rsidRPr="0028738B">
        <w:t>Wilhelms</w:t>
      </w:r>
      <w:proofErr w:type="spellEnd"/>
      <w:r w:rsidRPr="0028738B">
        <w:t xml:space="preserve"> and J. S. Gulliver, pp. 441-455, American Society of Civil Engineers, New York.</w:t>
      </w:r>
    </w:p>
    <w:p w14:paraId="4D65AFE8" w14:textId="23C5D339" w:rsidR="009C5439" w:rsidRPr="009C5439" w:rsidRDefault="009C5439" w:rsidP="007552CD">
      <w:pPr>
        <w:pStyle w:val="Citation"/>
      </w:pPr>
      <w:proofErr w:type="spellStart"/>
      <w:r w:rsidRPr="009C5439">
        <w:t>Weiler</w:t>
      </w:r>
      <w:proofErr w:type="spellEnd"/>
      <w:r w:rsidRPr="009C5439">
        <w:t xml:space="preserve">, R.R.   1974. “Carbon dioxide exchange between water and </w:t>
      </w:r>
      <w:proofErr w:type="gramStart"/>
      <w:r w:rsidRPr="009C5439">
        <w:t>atmosphere,“</w:t>
      </w:r>
      <w:proofErr w:type="gramEnd"/>
      <w:r w:rsidR="006901BC">
        <w:t xml:space="preserve"> </w:t>
      </w:r>
      <w:r w:rsidRPr="009C5439">
        <w:rPr>
          <w:i/>
          <w:iCs/>
        </w:rPr>
        <w:t>Journal of Fisheries Research, Board Committee</w:t>
      </w:r>
      <w:r w:rsidRPr="009C5439">
        <w:t>, Vol. 31, pp. 329-332.</w:t>
      </w:r>
    </w:p>
    <w:p w14:paraId="511A22BC" w14:textId="7745022D" w:rsidR="00FA25C6" w:rsidRDefault="00FA25C6" w:rsidP="007552CD">
      <w:pPr>
        <w:pStyle w:val="Citation"/>
      </w:pPr>
      <w:r w:rsidRPr="00FA25C6">
        <w:lastRenderedPageBreak/>
        <w:t xml:space="preserve">Wells, S. A.  1997. “Theoretical Basis for the CE-QUAL-W2 River Basin </w:t>
      </w:r>
      <w:proofErr w:type="gramStart"/>
      <w:r w:rsidRPr="00FA25C6">
        <w:t>Model,“</w:t>
      </w:r>
      <w:proofErr w:type="gramEnd"/>
      <w:r w:rsidRPr="00FA25C6">
        <w:t xml:space="preserve"> Department of Civil Engineering, </w:t>
      </w:r>
      <w:r w:rsidRPr="00FA25C6">
        <w:rPr>
          <w:i/>
          <w:iCs/>
        </w:rPr>
        <w:t>Technical Report EWR-6-97</w:t>
      </w:r>
      <w:r w:rsidRPr="00FA25C6">
        <w:t>, Portland State University, Portland, OR.</w:t>
      </w:r>
    </w:p>
    <w:p w14:paraId="72B35CC3" w14:textId="77777777" w:rsidR="007D6CE4" w:rsidRPr="005A77D5" w:rsidRDefault="007D6CE4" w:rsidP="007552CD">
      <w:pPr>
        <w:pStyle w:val="Citation"/>
      </w:pPr>
      <w:r>
        <w:t xml:space="preserve">Wells, S. 2001. “Turbulence Closure Modeling in CE-QUAL-W2”, Research Report, Department of Civil and </w:t>
      </w:r>
      <w:r w:rsidRPr="005A77D5">
        <w:t>Environmental Engineering, Portland State University, 37 pp.</w:t>
      </w:r>
    </w:p>
    <w:p w14:paraId="65FA9634" w14:textId="77777777" w:rsidR="00C05E88" w:rsidRDefault="00C05E88" w:rsidP="007552CD">
      <w:pPr>
        <w:pStyle w:val="Citation"/>
      </w:pPr>
      <w:r w:rsidRPr="00C05E88">
        <w:t xml:space="preserve">Wells, S. A. 2009. “Hydrodynamic Compressible and Incompressible Modeling of the Density Structure and Hydrodynamics of Hypersaline Systems,” </w:t>
      </w:r>
      <w:r w:rsidRPr="00C05E88">
        <w:rPr>
          <w:u w:val="single"/>
        </w:rPr>
        <w:t>Proceedings</w:t>
      </w:r>
      <w:r w:rsidRPr="00C05E88">
        <w:t>, IAHR Conference, Vancouver, BC, August 9-14.</w:t>
      </w:r>
    </w:p>
    <w:p w14:paraId="59614259" w14:textId="77777777" w:rsidR="001A317F" w:rsidRPr="001A317F" w:rsidRDefault="001A317F" w:rsidP="007552CD">
      <w:pPr>
        <w:pStyle w:val="Citation"/>
      </w:pPr>
      <w:r w:rsidRPr="001A317F">
        <w:t xml:space="preserve">WES.  1996. Evaluation and Analysis of Historical Dissolved Gas Data from the Snake and Columbia Rivers, Waterways Experiments Station, </w:t>
      </w:r>
      <w:r w:rsidRPr="001A317F">
        <w:rPr>
          <w:i/>
          <w:iCs/>
        </w:rPr>
        <w:t>ACOE Dissolved Gas Abatement Study Phase 1 Technical Report</w:t>
      </w:r>
      <w:r w:rsidRPr="001A317F">
        <w:t>, Vicksburg, MS.</w:t>
      </w:r>
    </w:p>
    <w:p w14:paraId="033B3B09" w14:textId="77777777" w:rsidR="001A317F" w:rsidRDefault="001A317F" w:rsidP="007552CD">
      <w:pPr>
        <w:pStyle w:val="Citation"/>
      </w:pPr>
      <w:r w:rsidRPr="001A317F">
        <w:t xml:space="preserve">WES.  1997. "Total Dissolved Gas Production at Spillways on the Snake and Columbia Rivers, Memorandum for Record," Waterways Experiments Station, </w:t>
      </w:r>
      <w:r w:rsidRPr="001A317F">
        <w:rPr>
          <w:i/>
          <w:iCs/>
        </w:rPr>
        <w:t>ACOE Dissolved Gas Abatement Study Phase 1 Technical Report</w:t>
      </w:r>
      <w:r w:rsidRPr="001A317F">
        <w:t>, Vicksburg, MS.</w:t>
      </w:r>
    </w:p>
    <w:p w14:paraId="12546E90" w14:textId="2D717BB3" w:rsidR="00CB3B03" w:rsidRPr="00CB3B03" w:rsidRDefault="00CB3B03" w:rsidP="007552CD">
      <w:pPr>
        <w:pStyle w:val="Citation"/>
      </w:pPr>
      <w:proofErr w:type="spellStart"/>
      <w:r w:rsidRPr="00CB3B03">
        <w:t>Wuest</w:t>
      </w:r>
      <w:proofErr w:type="spellEnd"/>
      <w:r w:rsidRPr="00CB3B03">
        <w:t xml:space="preserve">, A. and </w:t>
      </w:r>
      <w:proofErr w:type="spellStart"/>
      <w:r w:rsidRPr="00CB3B03">
        <w:t>Lorke</w:t>
      </w:r>
      <w:proofErr w:type="spellEnd"/>
      <w:r w:rsidRPr="00CB3B03">
        <w:t xml:space="preserve">, A. 2003. Small-Scale Hydrodynamics </w:t>
      </w:r>
      <w:r w:rsidR="00D94CB1">
        <w:t>i</w:t>
      </w:r>
      <w:r w:rsidRPr="00CB3B03">
        <w:t xml:space="preserve">n Lakes.  </w:t>
      </w:r>
      <w:proofErr w:type="spellStart"/>
      <w:r w:rsidRPr="00CB3B03">
        <w:t>Annu</w:t>
      </w:r>
      <w:proofErr w:type="spellEnd"/>
      <w:r w:rsidRPr="00CB3B03">
        <w:t>. Rev. Fluid Mech. 2003. 35:373–412, doi: 10.1146/annurev.fluid.35.101101.161220.</w:t>
      </w:r>
    </w:p>
    <w:p w14:paraId="4C2236D2" w14:textId="77777777" w:rsidR="002E76EA" w:rsidRDefault="002E76EA" w:rsidP="007552CD">
      <w:pPr>
        <w:pStyle w:val="Citation"/>
      </w:pPr>
      <w:r w:rsidRPr="002E76EA">
        <w:t xml:space="preserve">Wunderlich, W.  1972.  "Heat and Mass Transfer between a Water Surface and the Atmosphere", </w:t>
      </w:r>
      <w:r w:rsidRPr="002E76EA">
        <w:rPr>
          <w:i/>
        </w:rPr>
        <w:t>Rpt. No. 14</w:t>
      </w:r>
      <w:r w:rsidRPr="002E76EA">
        <w:t xml:space="preserve">, </w:t>
      </w:r>
      <w:r w:rsidRPr="002E76EA">
        <w:rPr>
          <w:i/>
        </w:rPr>
        <w:t>Rpt. Publication No. 0</w:t>
      </w:r>
      <w:r w:rsidRPr="002E76EA">
        <w:rPr>
          <w:i/>
        </w:rPr>
        <w:noBreakHyphen/>
        <w:t>6803</w:t>
      </w:r>
      <w:r w:rsidRPr="002E76EA">
        <w:t>, Water Re</w:t>
      </w:r>
      <w:r w:rsidRPr="002E76EA">
        <w:softHyphen/>
        <w:t>sources Research Laboratory, Tennessee Valley Authority, Division of Water Control Planning, Engineering Laboratory, Norris, TN.</w:t>
      </w:r>
    </w:p>
    <w:p w14:paraId="579E0315" w14:textId="77777777" w:rsidR="008F3E7B" w:rsidRPr="008F3E7B" w:rsidRDefault="008F3E7B" w:rsidP="007552CD">
      <w:pPr>
        <w:pStyle w:val="Citation"/>
      </w:pPr>
      <w:proofErr w:type="spellStart"/>
      <w:r w:rsidRPr="008F3E7B">
        <w:t>Yakhot</w:t>
      </w:r>
      <w:proofErr w:type="spellEnd"/>
      <w:r w:rsidRPr="008F3E7B">
        <w:t xml:space="preserve">, V. and Orszag, S.  1986. "Renormalization Group Analysis of Turbulence 1: Basic Theory," </w:t>
      </w:r>
      <w:r w:rsidRPr="008F3E7B">
        <w:rPr>
          <w:i/>
          <w:iCs/>
        </w:rPr>
        <w:t xml:space="preserve">J. Sci. </w:t>
      </w:r>
      <w:proofErr w:type="spellStart"/>
      <w:r w:rsidRPr="008F3E7B">
        <w:rPr>
          <w:i/>
          <w:iCs/>
        </w:rPr>
        <w:t>Comput</w:t>
      </w:r>
      <w:proofErr w:type="spellEnd"/>
      <w:r w:rsidRPr="008F3E7B">
        <w:t>. 1(1), 3-51.</w:t>
      </w:r>
    </w:p>
    <w:p w14:paraId="63E932F0" w14:textId="646E28BA" w:rsidR="009C5439" w:rsidRDefault="009C5439" w:rsidP="007552CD">
      <w:pPr>
        <w:pStyle w:val="Citation"/>
      </w:pPr>
      <w:r w:rsidRPr="009C5439">
        <w:t xml:space="preserve">Yu, S.L., T.J. </w:t>
      </w:r>
      <w:proofErr w:type="spellStart"/>
      <w:r w:rsidRPr="009C5439">
        <w:t>Tuffy</w:t>
      </w:r>
      <w:proofErr w:type="spellEnd"/>
      <w:r w:rsidRPr="009C5439">
        <w:t xml:space="preserve">, and D.S. Lee.  1977. “Atmosphere Reaeration in a lake,” </w:t>
      </w:r>
      <w:r w:rsidRPr="009C5439">
        <w:rPr>
          <w:i/>
          <w:iCs/>
        </w:rPr>
        <w:t>Office of Water Resources and Technology</w:t>
      </w:r>
      <w:r w:rsidRPr="009C5439">
        <w:t>, U.S. Department of the Interior.</w:t>
      </w:r>
    </w:p>
    <w:p w14:paraId="711D59D5" w14:textId="177A1836" w:rsidR="00401198" w:rsidRDefault="00401198" w:rsidP="007552CD">
      <w:pPr>
        <w:pStyle w:val="Citation"/>
      </w:pPr>
      <w:r>
        <w:t xml:space="preserve">Zhang, Z. and </w:t>
      </w:r>
      <w:proofErr w:type="spellStart"/>
      <w:r>
        <w:t>Treadhill</w:t>
      </w:r>
      <w:proofErr w:type="spellEnd"/>
      <w:r>
        <w:t xml:space="preserve">, T. 2019. </w:t>
      </w:r>
      <w:r w:rsidR="00A63522">
        <w:t>“</w:t>
      </w:r>
      <w:r>
        <w:t>CE-QUAL-W2 Version 4.2 for Predicting Total Dissolved Gas,</w:t>
      </w:r>
      <w:r w:rsidR="00A63522">
        <w:t>”</w:t>
      </w:r>
      <w:r>
        <w:t xml:space="preserve"> Technical Note, ERDC/T</w:t>
      </w:r>
      <w:r w:rsidR="000C6CA8">
        <w:t xml:space="preserve">L, </w:t>
      </w:r>
      <w:r w:rsidR="006A6CCA">
        <w:t xml:space="preserve">US Army </w:t>
      </w:r>
      <w:r w:rsidR="000C6CA8">
        <w:t>Corps of Engineers.</w:t>
      </w:r>
    </w:p>
    <w:p w14:paraId="04541A20" w14:textId="75A34589" w:rsidR="00C6050A" w:rsidRPr="00C6050A" w:rsidRDefault="00C6050A" w:rsidP="007552CD">
      <w:pPr>
        <w:pStyle w:val="Citation"/>
      </w:pPr>
      <w:proofErr w:type="spellStart"/>
      <w:r w:rsidRPr="00C6050A">
        <w:t>Zison</w:t>
      </w:r>
      <w:proofErr w:type="spellEnd"/>
      <w:r w:rsidRPr="00C6050A">
        <w:t xml:space="preserve">, S.W., Mills, W.B., </w:t>
      </w:r>
      <w:proofErr w:type="spellStart"/>
      <w:r w:rsidRPr="00C6050A">
        <w:t>Deimer</w:t>
      </w:r>
      <w:proofErr w:type="spellEnd"/>
      <w:r w:rsidRPr="00C6050A">
        <w:t>, B., and Chen, C.W.  1978.  "Rates, Con</w:t>
      </w:r>
      <w:r w:rsidRPr="00C6050A">
        <w:softHyphen/>
        <w:t>stants, and Kinetics Formulations in Surface Water Quality Modeling</w:t>
      </w:r>
      <w:r w:rsidR="006901BC">
        <w:t>,</w:t>
      </w:r>
      <w:r w:rsidRPr="00C6050A">
        <w:t xml:space="preserve">" </w:t>
      </w:r>
      <w:r w:rsidRPr="00C6050A">
        <w:rPr>
          <w:i/>
        </w:rPr>
        <w:t>EPA</w:t>
      </w:r>
      <w:r w:rsidRPr="00C6050A">
        <w:rPr>
          <w:i/>
        </w:rPr>
        <w:noBreakHyphen/>
        <w:t>600/3</w:t>
      </w:r>
      <w:r w:rsidRPr="00C6050A">
        <w:rPr>
          <w:i/>
        </w:rPr>
        <w:noBreakHyphen/>
        <w:t>68</w:t>
      </w:r>
      <w:r w:rsidRPr="00C6050A">
        <w:rPr>
          <w:i/>
        </w:rPr>
        <w:noBreakHyphen/>
        <w:t>105</w:t>
      </w:r>
      <w:r w:rsidRPr="00C6050A">
        <w:t>, US Environmental Protec</w:t>
      </w:r>
      <w:r w:rsidRPr="00C6050A">
        <w:softHyphen/>
        <w:t>tion Agency, Washington, DC.</w:t>
      </w:r>
    </w:p>
    <w:sectPr w:rsidR="00C6050A" w:rsidRPr="00C6050A" w:rsidSect="00274E55">
      <w:headerReference w:type="even" r:id="rId650"/>
      <w:headerReference w:type="default" r:id="rId651"/>
      <w:footerReference w:type="even" r:id="rId652"/>
      <w:endnotePr>
        <w:numFmt w:val="decimal"/>
      </w:endnotePr>
      <w:pgSz w:w="12240" w:h="15840" w:code="1"/>
      <w:pgMar w:top="1728" w:right="1440" w:bottom="1728" w:left="2160" w:header="1008" w:footer="1008" w:gutter="0"/>
      <w:paperSrc w:first="100" w:other="10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Honnalore Steissberg" w:date="2021-10-01T14:23:00Z" w:initials="HS">
    <w:p w14:paraId="27A6A2B1" w14:textId="45BAE02C" w:rsidR="005D710B" w:rsidRDefault="005D710B">
      <w:pPr>
        <w:pStyle w:val="CommentText"/>
      </w:pPr>
      <w:r>
        <w:rPr>
          <w:rStyle w:val="CommentReference"/>
        </w:rPr>
        <w:annotationRef/>
      </w:r>
      <w:r>
        <w:t>Should be updated?</w:t>
      </w:r>
    </w:p>
  </w:comment>
  <w:comment w:id="9" w:author="Honnalore Steissberg" w:date="2021-09-21T10:04:00Z" w:initials="HS">
    <w:p w14:paraId="1F28E925" w14:textId="4ADB784E" w:rsidR="00E03149" w:rsidRDefault="00E03149" w:rsidP="007A3922">
      <w:pPr>
        <w:pStyle w:val="CommentText"/>
      </w:pPr>
      <w:r>
        <w:rPr>
          <w:rStyle w:val="CommentReference"/>
        </w:rPr>
        <w:annotationRef/>
      </w:r>
      <w:r>
        <w:t>Is the capitalization on this correct?</w:t>
      </w:r>
    </w:p>
  </w:comment>
  <w:comment w:id="177" w:author="Honnalore Steissberg" w:date="2021-09-26T18:11:00Z" w:initials="HS">
    <w:p w14:paraId="5F9EC464" w14:textId="3ECC1A26" w:rsidR="000C3498" w:rsidRDefault="000C3498">
      <w:pPr>
        <w:pStyle w:val="CommentText"/>
      </w:pPr>
      <w:r>
        <w:rPr>
          <w:rStyle w:val="CommentReference"/>
        </w:rPr>
        <w:annotationRef/>
      </w:r>
      <w:r>
        <w:t>Sept. 26, 2021</w:t>
      </w:r>
    </w:p>
  </w:comment>
  <w:comment w:id="527" w:author="Honnalore Steissberg" w:date="2021-09-22T14:50:00Z" w:initials="HS">
    <w:p w14:paraId="12A0FF57" w14:textId="48A5ABB9" w:rsidR="00CC7695" w:rsidRDefault="00CC7695" w:rsidP="007A3922">
      <w:pPr>
        <w:pStyle w:val="CommentText"/>
      </w:pPr>
      <w:r>
        <w:rPr>
          <w:rStyle w:val="CommentReference"/>
        </w:rPr>
        <w:annotationRef/>
      </w:r>
      <w:r>
        <w:t>Is this correct?</w:t>
      </w:r>
    </w:p>
  </w:comment>
  <w:comment w:id="767" w:author="Honnalore Steissberg" w:date="2021-09-23T15:25:00Z" w:initials="HS">
    <w:p w14:paraId="14F4D2EC" w14:textId="28C5619C" w:rsidR="00B6554A" w:rsidRDefault="00B6554A">
      <w:pPr>
        <w:pStyle w:val="CommentText"/>
      </w:pPr>
      <w:r>
        <w:rPr>
          <w:rStyle w:val="CommentReference"/>
        </w:rPr>
        <w:annotationRef/>
      </w:r>
      <w:r>
        <w:t>Issue with Graphic text in these figures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7A6A2B1" w15:done="0"/>
  <w15:commentEx w15:paraId="1F28E925" w15:done="0"/>
  <w15:commentEx w15:paraId="5F9EC464" w15:done="1"/>
  <w15:commentEx w15:paraId="12A0FF57" w15:done="0"/>
  <w15:commentEx w15:paraId="14F4D2E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019864" w16cex:dateUtc="2021-10-01T21:23:00Z"/>
  <w16cex:commentExtensible w16cex:durableId="24F42CAC" w16cex:dateUtc="2021-09-21T17:04:00Z"/>
  <w16cex:commentExtensible w16cex:durableId="24FB3651" w16cex:dateUtc="2021-09-27T01:11:00Z"/>
  <w16cex:commentExtensible w16cex:durableId="24F5C12C" w16cex:dateUtc="2021-09-22T21:50:00Z"/>
  <w16cex:commentExtensible w16cex:durableId="24F71AF0" w16cex:dateUtc="2021-09-23T22: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7A6A2B1" w16cid:durableId="25019864"/>
  <w16cid:commentId w16cid:paraId="1F28E925" w16cid:durableId="24F42CAC"/>
  <w16cid:commentId w16cid:paraId="5F9EC464" w16cid:durableId="24FB3651"/>
  <w16cid:commentId w16cid:paraId="12A0FF57" w16cid:durableId="24F5C12C"/>
  <w16cid:commentId w16cid:paraId="14F4D2EC" w16cid:durableId="24F71AF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226D0D" w14:textId="77777777" w:rsidR="00E108E0" w:rsidRDefault="00E108E0" w:rsidP="007A3922">
      <w:r>
        <w:separator/>
      </w:r>
    </w:p>
  </w:endnote>
  <w:endnote w:type="continuationSeparator" w:id="0">
    <w:p w14:paraId="03A1D5A3" w14:textId="77777777" w:rsidR="00E108E0" w:rsidRDefault="00E108E0" w:rsidP="007A39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vinion">
    <w:altName w:val="Cambria"/>
    <w:panose1 w:val="020B0604020202020204"/>
    <w:charset w:val="02"/>
    <w:family w:val="swiss"/>
    <w:pitch w:val="variable"/>
  </w:font>
  <w:font w:name="Cambria">
    <w:panose1 w:val="02040503050406030204"/>
    <w:charset w:val="00"/>
    <w:family w:val="roman"/>
    <w:pitch w:val="variable"/>
    <w:sig w:usb0="E00002FF" w:usb1="400004FF" w:usb2="00000000" w:usb3="00000000" w:csb0="0000019F" w:csb1="00000000"/>
  </w:font>
  <w:font w:name="Adobe Devanagari">
    <w:panose1 w:val="020B0604020202020204"/>
    <w:charset w:val="00"/>
    <w:family w:val="roman"/>
    <w:notTrueType/>
    <w:pitch w:val="variable"/>
    <w:sig w:usb0="00008003" w:usb1="00000000" w:usb2="00000000" w:usb3="00000000" w:csb0="00000001" w:csb1="00000000"/>
  </w:font>
  <w:font w:name="Albertus Medium">
    <w:altName w:val="Eras Medium ITC"/>
    <w:panose1 w:val="020B060402020202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MT Extra">
    <w:panose1 w:val="05050102010205020202"/>
    <w:charset w:val="4D"/>
    <w:family w:val="decorative"/>
    <w:pitch w:val="variable"/>
    <w:sig w:usb0="00000003" w:usb1="00000000" w:usb2="00000000" w:usb3="00000000" w:csb0="00000001" w:csb1="00000000"/>
  </w:font>
  <w:font w:name="Trebuchet MS">
    <w:panose1 w:val="020B0603020202020204"/>
    <w:charset w:val="00"/>
    <w:family w:val="swiss"/>
    <w:pitch w:val="variable"/>
    <w:sig w:usb0="00000287" w:usb1="00000000" w:usb2="00000000" w:usb3="00000000" w:csb0="0000009F" w:csb1="00000000"/>
  </w:font>
  <w:font w:name="UniversalMath1 BT">
    <w:altName w:val="Symbol"/>
    <w:panose1 w:val="020B0604020202020204"/>
    <w:charset w:val="02"/>
    <w:family w:val="roman"/>
    <w:pitch w:val="variable"/>
    <w:sig w:usb0="00000000" w:usb1="10000000" w:usb2="00000000" w:usb3="00000000" w:csb0="80000000" w:csb1="00000000"/>
  </w:font>
  <w:font w:name="Mathcad UniMath">
    <w:altName w:val="Calibri"/>
    <w:panose1 w:val="020B0604020202020204"/>
    <w:charset w:val="00"/>
    <w:family w:val="modern"/>
    <w:notTrueType/>
    <w:pitch w:val="variable"/>
    <w:sig w:usb0="800000C3" w:usb1="100060E9" w:usb2="00000000" w:usb3="00000000" w:csb0="000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CA78E5" w14:textId="77777777" w:rsidR="007728CB" w:rsidRDefault="007728CB" w:rsidP="007A3922">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vi</w:t>
    </w:r>
    <w:r>
      <w:rPr>
        <w:rStyle w:val="PageNumber"/>
      </w:rPr>
      <w:fldChar w:fldCharType="end"/>
    </w:r>
    <w:r>
      <w:tab/>
    </w:r>
    <w:r>
      <w:tab/>
    </w:r>
    <w:r>
      <w:tab/>
    </w:r>
    <w:r>
      <w:tab/>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CF0FE3" w14:textId="77777777" w:rsidR="007728CB" w:rsidRDefault="007728CB" w:rsidP="007A3922">
    <w:pPr>
      <w:pStyle w:val="Footer"/>
    </w:pPr>
    <w:r>
      <w:t>Hydrodynamics and Transport</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91</w:t>
    </w:r>
    <w:r>
      <w:rPr>
        <w:rStyle w:val="PageNumber"/>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9481FD" w14:textId="77777777" w:rsidR="007728CB" w:rsidRDefault="007728CB" w:rsidP="007A3922">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106</w:t>
    </w:r>
    <w:r>
      <w:rPr>
        <w:rStyle w:val="PageNumber"/>
      </w:rPr>
      <w:fldChar w:fldCharType="end"/>
    </w:r>
    <w:r>
      <w:rPr>
        <w:rStyle w:val="PageNumber"/>
      </w:rPr>
      <w:tab/>
      <w:t>Hydrodynamics and Transport</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A65C0A" w14:textId="77777777" w:rsidR="007728CB" w:rsidRDefault="007728CB" w:rsidP="007A3922">
    <w:pPr>
      <w:pStyle w:val="Footer"/>
    </w:pPr>
    <w:r>
      <w:t>Hydrodynamics and Transport</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105</w:t>
    </w:r>
    <w:r>
      <w:rPr>
        <w:rStyle w:val="PageNumber"/>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1C2DFC" w14:textId="77777777" w:rsidR="007728CB" w:rsidRDefault="007728CB" w:rsidP="007A3922">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108</w:t>
    </w:r>
    <w:r>
      <w:rPr>
        <w:rStyle w:val="PageNumber"/>
      </w:rPr>
      <w:fldChar w:fldCharType="end"/>
    </w:r>
    <w:r>
      <w:rPr>
        <w:rStyle w:val="PageNumber"/>
      </w:rPr>
      <w:tab/>
      <w:t xml:space="preserve">Appendix </w:t>
    </w:r>
    <w:proofErr w:type="gramStart"/>
    <w:r>
      <w:rPr>
        <w:rStyle w:val="PageNumber"/>
      </w:rPr>
      <w:t>A  Hydrodynamics</w:t>
    </w:r>
    <w:proofErr w:type="gramEnd"/>
    <w:r>
      <w:rPr>
        <w:rStyle w:val="PageNumber"/>
      </w:rPr>
      <w:t xml:space="preserve"> and Transport</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3364FD" w14:textId="77777777" w:rsidR="007728CB" w:rsidRDefault="007728CB" w:rsidP="007A3922">
    <w:pPr>
      <w:pStyle w:val="Footer"/>
    </w:pPr>
    <w:r>
      <w:t>Hydrodynamics and Transport</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107</w:t>
    </w:r>
    <w:r>
      <w:rPr>
        <w:rStyle w:val="PageNumber"/>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3A16B" w14:textId="77777777" w:rsidR="007728CB" w:rsidRDefault="007728CB" w:rsidP="007A3922">
    <w:pPr>
      <w:pStyle w:val="Footer"/>
    </w:pPr>
    <w:r>
      <w:t>Hydrodynamics and Transport</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133</w:t>
    </w:r>
    <w:r>
      <w:rPr>
        <w:rStyle w:val="PageNumber"/>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BA037C" w14:textId="77777777" w:rsidR="007728CB" w:rsidRDefault="007728CB" w:rsidP="007A3922">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125</w:t>
    </w:r>
    <w:r>
      <w:rPr>
        <w:rStyle w:val="PageNumber"/>
      </w:rPr>
      <w:fldChar w:fldCharType="end"/>
    </w:r>
    <w:r>
      <w:rPr>
        <w:rStyle w:val="PageNumber"/>
      </w:rPr>
      <w:tab/>
      <w:t>Hydrodynamics and Transport</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08D7D3" w14:textId="77777777" w:rsidR="007728CB" w:rsidRDefault="007728CB" w:rsidP="007A3922">
    <w:pPr>
      <w:pStyle w:val="Footer"/>
    </w:pPr>
    <w:r>
      <w:t>Particle Transport</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138</w:t>
    </w:r>
    <w:r>
      <w:rPr>
        <w:rStyle w:val="PageNumber"/>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B1AFB6" w14:textId="77777777" w:rsidR="007728CB" w:rsidRDefault="007728CB" w:rsidP="007A3922">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137</w:t>
    </w:r>
    <w:r>
      <w:rPr>
        <w:rStyle w:val="PageNumber"/>
      </w:rPr>
      <w:fldChar w:fldCharType="end"/>
    </w:r>
    <w:r>
      <w:rPr>
        <w:rStyle w:val="PageNumber"/>
      </w:rPr>
      <w:tab/>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E8DE4" w14:textId="77777777" w:rsidR="007728CB" w:rsidRDefault="007728CB" w:rsidP="007552CD">
    <w:pPr>
      <w:pStyle w:val="Footer"/>
    </w:pPr>
    <w:r>
      <w:rPr>
        <w:rStyle w:val="PageNumber"/>
      </w:rPr>
      <w:t>B</w:t>
    </w:r>
    <w:r>
      <w:rPr>
        <w:rStyle w:val="PageNumber"/>
      </w:rPr>
      <w:tab/>
      <w:t xml:space="preserve">Appendix </w:t>
    </w:r>
    <w:proofErr w:type="gramStart"/>
    <w:r>
      <w:rPr>
        <w:rStyle w:val="PageNumber"/>
      </w:rPr>
      <w:t>B  Water</w:t>
    </w:r>
    <w:proofErr w:type="gramEnd"/>
    <w:r>
      <w:rPr>
        <w:rStyle w:val="PageNumber"/>
      </w:rPr>
      <w:t xml:space="preserve"> Quality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F99855" w14:textId="77777777" w:rsidR="007728CB" w:rsidRDefault="007728CB" w:rsidP="007A3922">
    <w:pPr>
      <w:pStyle w:val="Footer"/>
    </w:pPr>
    <w:r>
      <w:rPr>
        <w:rStyle w:val="PageNumber"/>
      </w:rPr>
      <w:tab/>
    </w:r>
    <w:r>
      <w:rPr>
        <w:rStyle w:val="PageNumber"/>
      </w:rPr>
      <w:fldChar w:fldCharType="begin"/>
    </w:r>
    <w:r>
      <w:rPr>
        <w:rStyle w:val="PageNumber"/>
      </w:rPr>
      <w:instrText xml:space="preserve"> PAGE </w:instrText>
    </w:r>
    <w:r>
      <w:rPr>
        <w:rStyle w:val="PageNumber"/>
      </w:rPr>
      <w:fldChar w:fldCharType="separate"/>
    </w:r>
    <w:r>
      <w:rPr>
        <w:rStyle w:val="PageNumber"/>
        <w:noProof/>
      </w:rPr>
      <w:t>ix</w:t>
    </w:r>
    <w:r>
      <w:rPr>
        <w:rStyle w:val="PageNumber"/>
      </w:rPr>
      <w:fldChar w:fldCharType="end"/>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23F06" w14:textId="77777777" w:rsidR="007728CB" w:rsidRDefault="007728CB" w:rsidP="007A3922">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12</w:t>
    </w:r>
    <w:r>
      <w:rPr>
        <w:rStyle w:val="PageNumber"/>
      </w:rPr>
      <w:fldChar w:fldCharType="end"/>
    </w:r>
    <w:r>
      <w:rPr>
        <w:rStyle w:val="PageNumber"/>
      </w:rPr>
      <w:tab/>
      <w:t>Hydrodynamics and Transport</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0D1DA0" w14:textId="77777777" w:rsidR="007728CB" w:rsidRDefault="007728CB" w:rsidP="007A3922">
    <w:pPr>
      <w:pStyle w:val="Footer"/>
    </w:pPr>
    <w:r>
      <w:t>Hydrodynamics and Transport</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11</w:t>
    </w:r>
    <w:r>
      <w:rPr>
        <w:rStyle w:val="PageNumber"/>
      </w:rPr>
      <w:fldChar w:fldCharType="end"/>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3779EB" w14:textId="77777777" w:rsidR="007728CB" w:rsidRDefault="007728CB" w:rsidP="007A3922">
    <w:pPr>
      <w:pStyle w:val="Footer"/>
    </w:pPr>
    <w:r>
      <w:tab/>
    </w:r>
    <w:r>
      <w:tab/>
      <w:t>A</w:t>
    </w:r>
    <w:r>
      <w:rPr>
        <w:rStyle w:val="PageNumber"/>
      </w:rPr>
      <w:fldChar w:fldCharType="begin"/>
    </w:r>
    <w:r>
      <w:rPr>
        <w:rStyle w:val="PageNumber"/>
      </w:rPr>
      <w:instrText xml:space="preserve"> PAGE </w:instrText>
    </w:r>
    <w:r>
      <w:rPr>
        <w:rStyle w:val="PageNumber"/>
      </w:rPr>
      <w:fldChar w:fldCharType="separate"/>
    </w:r>
    <w:r>
      <w:rPr>
        <w:rStyle w:val="PageNumber"/>
        <w:noProof/>
      </w:rPr>
      <w:t>104</w:t>
    </w:r>
    <w:r>
      <w:rPr>
        <w:rStyle w:val="PageNumber"/>
      </w:rPr>
      <w:fldChar w:fldCharType="end"/>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23780" w14:textId="77777777" w:rsidR="007728CB" w:rsidRDefault="007728CB" w:rsidP="007A3922">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118</w:t>
    </w:r>
    <w:r>
      <w:rPr>
        <w:rStyle w:val="PageNumber"/>
      </w:rPr>
      <w:fldChar w:fldCharType="end"/>
    </w:r>
    <w:r>
      <w:rPr>
        <w:rStyle w:val="PageNumber"/>
      </w:rPr>
      <w:tab/>
      <w:t>Hydrodynamics and Transport</w: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A7A263" w14:textId="77777777" w:rsidR="007728CB" w:rsidRDefault="007728CB" w:rsidP="007A3922">
    <w:pPr>
      <w:pStyle w:val="Footer"/>
    </w:pPr>
    <w:r>
      <w:t>Hydrodynamics and Transport</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117</w:t>
    </w:r>
    <w:r>
      <w:rPr>
        <w:rStyle w:val="PageNumber"/>
      </w:rPr>
      <w:fldChar w:fldCharType="end"/>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E81534" w14:textId="77777777" w:rsidR="007728CB" w:rsidRDefault="007728CB" w:rsidP="007A3922">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132</w:t>
    </w:r>
    <w:r>
      <w:rPr>
        <w:rStyle w:val="PageNumber"/>
      </w:rPr>
      <w:fldChar w:fldCharType="end"/>
    </w:r>
    <w:r>
      <w:rPr>
        <w:rStyle w:val="PageNumber"/>
      </w:rPr>
      <w:tab/>
      <w:t>Hydrodynamics and Transport</w: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098B70" w14:textId="77777777" w:rsidR="007728CB" w:rsidRDefault="007728CB" w:rsidP="007A3922">
    <w:pPr>
      <w:pStyle w:val="Footer"/>
    </w:pPr>
    <w:r>
      <w:t>Hydrodynamics and Transport</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123</w:t>
    </w:r>
    <w:r>
      <w:rPr>
        <w:rStyle w:val="PageNumber"/>
      </w:rPr>
      <w:fldChar w:fldCharType="end"/>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9DFB51" w14:textId="77777777" w:rsidR="007728CB" w:rsidRDefault="007728CB" w:rsidP="007A3922">
    <w:pPr>
      <w:pStyle w:val="Footer"/>
    </w:pPr>
    <w:r>
      <w:t>Water Quality</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19F01A" w14:textId="77777777" w:rsidR="007728CB" w:rsidRDefault="007728CB" w:rsidP="007A3922">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13</w:t>
    </w:r>
    <w:r>
      <w:rPr>
        <w:rStyle w:val="PageNumber"/>
      </w:rPr>
      <w:fldChar w:fldCharType="end"/>
    </w:r>
    <w:r>
      <w:rPr>
        <w:rStyle w:val="PageNumber"/>
      </w:rPr>
      <w:tab/>
      <w:t>Water Quality</w: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AF9839" w14:textId="77777777" w:rsidR="007728CB" w:rsidRDefault="007728CB" w:rsidP="007A3922">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r>
      <w:rPr>
        <w:rStyle w:val="PageNumber"/>
      </w:rPr>
      <w:tab/>
      <w:t xml:space="preserve">Water Quality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15F104" w14:textId="77777777" w:rsidR="007728CB" w:rsidRDefault="007728CB" w:rsidP="007A3922">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x</w:t>
    </w:r>
    <w:r>
      <w:rPr>
        <w:rStyle w:val="PageNumber"/>
      </w:rPr>
      <w:fldChar w:fldCharType="end"/>
    </w:r>
    <w:r>
      <w:tab/>
    </w:r>
    <w:r>
      <w:tab/>
    </w:r>
    <w:r>
      <w:tab/>
    </w:r>
    <w:r>
      <w:tab/>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179074" w14:textId="77777777" w:rsidR="007728CB" w:rsidRDefault="007728CB" w:rsidP="007A3922">
    <w:pPr>
      <w:pStyle w:val="Footer"/>
    </w:pPr>
    <w:r>
      <w:t>Water Quality</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12</w:t>
    </w:r>
    <w:r>
      <w:rPr>
        <w:rStyle w:val="PageNumber"/>
      </w:rPr>
      <w:fldChar w:fldCharType="end"/>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E154D9" w14:textId="77777777" w:rsidR="007728CB" w:rsidRDefault="007728CB" w:rsidP="007A3922">
    <w:pPr>
      <w:pStyle w:val="Footer"/>
    </w:pPr>
    <w:r>
      <w:t xml:space="preserve">Appendix </w:t>
    </w:r>
    <w:proofErr w:type="gramStart"/>
    <w:r>
      <w:t>B  Water</w:t>
    </w:r>
    <w:proofErr w:type="gramEnd"/>
    <w:r>
      <w:t xml:space="preserve"> Quality</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14</w:t>
    </w:r>
    <w:r>
      <w:rPr>
        <w:rStyle w:val="PageNumber"/>
      </w:rPr>
      <w:fldChar w:fldCharType="end"/>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0126E" w14:textId="77777777" w:rsidR="007728CB" w:rsidRDefault="007728CB" w:rsidP="007A3922">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23</w:t>
    </w:r>
    <w:r>
      <w:rPr>
        <w:rStyle w:val="PageNumber"/>
      </w:rPr>
      <w:fldChar w:fldCharType="end"/>
    </w:r>
    <w:r>
      <w:rPr>
        <w:rStyle w:val="PageNumber"/>
      </w:rPr>
      <w:tab/>
      <w:t>Water Quality</w: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6D2873" w14:textId="77777777" w:rsidR="007728CB" w:rsidRDefault="007728CB" w:rsidP="007A3922">
    <w:pPr>
      <w:pStyle w:val="Footer"/>
    </w:pPr>
    <w:r>
      <w:t>Water Quality</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16</w:t>
    </w:r>
    <w:r>
      <w:rPr>
        <w:rStyle w:val="PageNumber"/>
      </w:rPr>
      <w:fldChar w:fldCharType="end"/>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65A315" w14:textId="77777777" w:rsidR="007728CB" w:rsidRDefault="007728CB" w:rsidP="007A3922">
    <w:pPr>
      <w:pStyle w:val="Footer"/>
    </w:pPr>
    <w:r>
      <w:t>Water Quality</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32</w:t>
    </w:r>
    <w:r>
      <w:rPr>
        <w:rStyle w:val="PageNumber"/>
      </w:rPr>
      <w:fldChar w:fldCharType="end"/>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CF810C" w14:textId="77777777" w:rsidR="007728CB" w:rsidRDefault="007728CB" w:rsidP="007A3922">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27</w:t>
    </w:r>
    <w:r>
      <w:rPr>
        <w:rStyle w:val="PageNumber"/>
      </w:rPr>
      <w:fldChar w:fldCharType="end"/>
    </w:r>
    <w:r>
      <w:rPr>
        <w:rStyle w:val="PageNumber"/>
      </w:rPr>
      <w:tab/>
      <w:t>Water Quality</w: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C64D14" w14:textId="77777777" w:rsidR="007728CB" w:rsidRDefault="007728CB" w:rsidP="007A3922">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33</w:t>
    </w:r>
    <w:r>
      <w:rPr>
        <w:rStyle w:val="PageNumber"/>
      </w:rPr>
      <w:fldChar w:fldCharType="end"/>
    </w:r>
    <w:r>
      <w:rPr>
        <w:rStyle w:val="PageNumber"/>
      </w:rPr>
      <w:tab/>
      <w:t>Water Quality</w: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A5FD92" w14:textId="77777777" w:rsidR="007728CB" w:rsidRDefault="007728CB" w:rsidP="007A3922">
    <w:pPr>
      <w:pStyle w:val="Footer"/>
    </w:pPr>
    <w:r>
      <w:t>Water Quality</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44</w:t>
    </w:r>
    <w:r>
      <w:rPr>
        <w:rStyle w:val="PageNumber"/>
      </w:rPr>
      <w:fldChar w:fldCharType="end"/>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566B89" w14:textId="77777777" w:rsidR="007728CB" w:rsidRDefault="007728CB" w:rsidP="007A3922">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45</w:t>
    </w:r>
    <w:r>
      <w:rPr>
        <w:rStyle w:val="PageNumber"/>
      </w:rPr>
      <w:fldChar w:fldCharType="end"/>
    </w:r>
    <w:r>
      <w:rPr>
        <w:rStyle w:val="PageNumber"/>
      </w:rPr>
      <w:tab/>
      <w:t>Water Quality</w: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E0F57" w14:textId="77777777" w:rsidR="007728CB" w:rsidRDefault="007728CB" w:rsidP="007A3922">
    <w:pPr>
      <w:pStyle w:val="Footer"/>
    </w:pPr>
    <w:r>
      <w:t>Water Quality</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46</w:t>
    </w:r>
    <w:r>
      <w:rPr>
        <w:rStyle w:val="PageNumber"/>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BD8B2E" w14:textId="77777777" w:rsidR="007728CB" w:rsidRDefault="007728CB" w:rsidP="007A3922">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xii</w:t>
    </w:r>
    <w:r>
      <w:rPr>
        <w:rStyle w:val="PageNumber"/>
      </w:rPr>
      <w:fldChar w:fldCharType="end"/>
    </w:r>
    <w:r>
      <w:tab/>
    </w:r>
    <w:r>
      <w:tab/>
    </w:r>
    <w:r>
      <w:tab/>
    </w:r>
    <w:r>
      <w:tab/>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5EB17" w14:textId="77777777" w:rsidR="007728CB" w:rsidRDefault="007728CB" w:rsidP="007A3922">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47</w:t>
    </w:r>
    <w:r>
      <w:rPr>
        <w:rStyle w:val="PageNumber"/>
      </w:rPr>
      <w:fldChar w:fldCharType="end"/>
    </w:r>
    <w:r>
      <w:rPr>
        <w:rStyle w:val="PageNumber"/>
      </w:rPr>
      <w:tab/>
      <w:t>Water Quality</w: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13CBD" w14:textId="77777777" w:rsidR="007728CB" w:rsidRDefault="007728CB" w:rsidP="00B6554A">
    <w:pPr>
      <w:pStyle w:val="Footer"/>
    </w:pPr>
    <w:r>
      <w:t xml:space="preserve">Appendix </w:t>
    </w:r>
    <w:proofErr w:type="gramStart"/>
    <w:r>
      <w:t>B  Water</w:t>
    </w:r>
    <w:proofErr w:type="gramEnd"/>
    <w:r>
      <w:t xml:space="preserve"> Quality</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48</w:t>
    </w:r>
    <w:r>
      <w:rPr>
        <w:rStyle w:val="PageNumber"/>
      </w:rPr>
      <w:fldChar w:fldCharType="end"/>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D10E1" w14:textId="77777777" w:rsidR="007728CB" w:rsidRDefault="007728CB" w:rsidP="007A3922">
    <w:pPr>
      <w:pStyle w:val="Footer"/>
    </w:pPr>
    <w:r>
      <w:t>Water Quality</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72</w:t>
    </w:r>
    <w:r>
      <w:rPr>
        <w:rStyle w:val="PageNumber"/>
      </w:rPr>
      <w:fldChar w:fldCharType="end"/>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900FC7" w14:textId="77777777" w:rsidR="007728CB" w:rsidRDefault="007728CB" w:rsidP="007A3922">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73</w:t>
    </w:r>
    <w:r>
      <w:rPr>
        <w:rStyle w:val="PageNumber"/>
      </w:rPr>
      <w:fldChar w:fldCharType="end"/>
    </w:r>
    <w:r>
      <w:rPr>
        <w:rStyle w:val="PageNumber"/>
      </w:rPr>
      <w:tab/>
      <w:t>Water Quality</w: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C8A7E7" w14:textId="77777777" w:rsidR="007728CB" w:rsidRDefault="007728CB" w:rsidP="007A3922">
    <w:pPr>
      <w:pStyle w:val="Footer"/>
    </w:pPr>
    <w:r>
      <w:t>Water Quality</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108</w:t>
    </w:r>
    <w:r>
      <w:rPr>
        <w:rStyle w:val="PageNumber"/>
      </w:rPr>
      <w:fldChar w:fldCharType="end"/>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F6BDFB" w14:textId="77777777" w:rsidR="007728CB" w:rsidRDefault="007728CB" w:rsidP="007A3922">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109</w:t>
    </w:r>
    <w:r>
      <w:rPr>
        <w:rStyle w:val="PageNumber"/>
      </w:rPr>
      <w:fldChar w:fldCharType="end"/>
    </w:r>
    <w:r>
      <w:rPr>
        <w:rStyle w:val="PageNumber"/>
      </w:rPr>
      <w:tab/>
      <w:t>Water Quality</w: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04FA62" w14:textId="77777777" w:rsidR="007728CB" w:rsidRDefault="007728CB" w:rsidP="007A3922">
    <w:pPr>
      <w:pStyle w:val="Footer"/>
    </w:pPr>
    <w:r>
      <w:tab/>
    </w:r>
    <w:r>
      <w:rPr>
        <w:rStyle w:val="PageNumber"/>
      </w:rPr>
      <w:fldChar w:fldCharType="begin"/>
    </w:r>
    <w:r>
      <w:rPr>
        <w:rStyle w:val="PageNumber"/>
      </w:rPr>
      <w:instrText xml:space="preserve"> PAGE </w:instrText>
    </w:r>
    <w:r>
      <w:rPr>
        <w:rStyle w:val="PageNumber"/>
      </w:rPr>
      <w:fldChar w:fldCharType="separate"/>
    </w:r>
    <w:r>
      <w:rPr>
        <w:rStyle w:val="PageNumber"/>
        <w:noProof/>
      </w:rPr>
      <w:t>114</w:t>
    </w:r>
    <w:r>
      <w:rPr>
        <w:rStyle w:val="PageNumber"/>
      </w:rPr>
      <w:fldChar w:fldCharType="end"/>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EB5266" w14:textId="77777777" w:rsidR="007728CB" w:rsidRDefault="007728CB" w:rsidP="007A3922">
    <w:pPr>
      <w:pStyle w:val="Footer"/>
    </w:pPr>
    <w:r>
      <w:tab/>
    </w:r>
    <w:r>
      <w:rPr>
        <w:rStyle w:val="PageNumber"/>
      </w:rPr>
      <w:fldChar w:fldCharType="begin"/>
    </w:r>
    <w:r>
      <w:rPr>
        <w:rStyle w:val="PageNumber"/>
      </w:rPr>
      <w:instrText xml:space="preserve"> PAGE </w:instrText>
    </w:r>
    <w:r>
      <w:rPr>
        <w:rStyle w:val="PageNumber"/>
      </w:rPr>
      <w:fldChar w:fldCharType="separate"/>
    </w:r>
    <w:r>
      <w:rPr>
        <w:rStyle w:val="PageNumber"/>
        <w:noProof/>
      </w:rPr>
      <w:t>45</w:t>
    </w:r>
    <w:r>
      <w:rPr>
        <w:rStyle w:val="PageNumber"/>
      </w:rPr>
      <w:fldChar w:fldCharType="end"/>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81F8BB" w14:textId="77777777" w:rsidR="007728CB" w:rsidRDefault="007728CB" w:rsidP="007A3922">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46</w:t>
    </w:r>
    <w:r>
      <w:rPr>
        <w:rStyle w:val="PageNumber"/>
      </w:rPr>
      <w:fldChar w:fldCharType="end"/>
    </w:r>
    <w:r>
      <w:rPr>
        <w:rStyle w:val="PageNumber"/>
      </w:rPr>
      <w:tab/>
      <w:t>Numerical Solution</w: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391B85" w14:textId="77777777" w:rsidR="007728CB" w:rsidRDefault="007728CB" w:rsidP="007A3922">
    <w:pPr>
      <w:pStyle w:val="Footer"/>
    </w:pPr>
    <w:r>
      <w:t>Hydrodynamics and Transport</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47</w:t>
    </w:r>
    <w:r>
      <w:rPr>
        <w:rStyle w:val="PageNumber"/>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48D57C" w14:textId="77777777" w:rsidR="007728CB" w:rsidRDefault="007728CB" w:rsidP="00B6554A">
    <w:pPr>
      <w:pStyle w:val="Footer"/>
    </w:pPr>
    <w:r>
      <w:rPr>
        <w:rStyle w:val="PageNumber"/>
      </w:rPr>
      <w:tab/>
    </w:r>
    <w:r>
      <w:rPr>
        <w:rStyle w:val="PageNumber"/>
      </w:rPr>
      <w:fldChar w:fldCharType="begin"/>
    </w:r>
    <w:r>
      <w:rPr>
        <w:rStyle w:val="PageNumber"/>
      </w:rPr>
      <w:instrText xml:space="preserve"> PAGE </w:instrText>
    </w:r>
    <w:r>
      <w:rPr>
        <w:rStyle w:val="PageNumber"/>
      </w:rPr>
      <w:fldChar w:fldCharType="separate"/>
    </w:r>
    <w:r>
      <w:rPr>
        <w:rStyle w:val="PageNumber"/>
        <w:noProof/>
      </w:rPr>
      <w:t>xi</w:t>
    </w:r>
    <w:r>
      <w:rPr>
        <w:rStyle w:val="PageNumber"/>
      </w:rPr>
      <w:fldChar w:fldCharType="end"/>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CD3969" w14:textId="77777777" w:rsidR="007728CB" w:rsidRDefault="007728CB" w:rsidP="007A3922">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54</w:t>
    </w:r>
    <w:r>
      <w:rPr>
        <w:rStyle w:val="PageNumber"/>
      </w:rPr>
      <w:fldChar w:fldCharType="end"/>
    </w:r>
    <w:r>
      <w:rPr>
        <w:rStyle w:val="PageNumber"/>
      </w:rPr>
      <w:tab/>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DDF7BC" w14:textId="77777777" w:rsidR="007728CB" w:rsidRDefault="007728CB" w:rsidP="007A3922">
    <w:pPr>
      <w:pStyle w:val="Footer"/>
    </w:pP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55</w:t>
    </w:r>
    <w:r>
      <w:rPr>
        <w:rStyle w:val="PageNumber"/>
      </w:rPr>
      <w:fldChar w:fldCharType="end"/>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C6F5B8" w14:textId="77777777" w:rsidR="007728CB" w:rsidRDefault="007728CB" w:rsidP="00FE348E">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56</w:t>
    </w:r>
    <w:r>
      <w:rPr>
        <w:rStyle w:val="PageNumber"/>
      </w:rPr>
      <w:fldChar w:fldCharType="end"/>
    </w:r>
    <w:r>
      <w:rPr>
        <w:rStyle w:val="PageNumber"/>
      </w:rPr>
      <w:tab/>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8E0022" w14:textId="77777777" w:rsidR="007728CB" w:rsidRDefault="007728CB" w:rsidP="007A3922">
    <w:pPr>
      <w:pStyle w:val="Footer"/>
    </w:pPr>
    <w:r>
      <w:t xml:space="preserve">References </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110</w:t>
    </w:r>
    <w:r>
      <w:rPr>
        <w:rStyle w:val="PageNumber"/>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85B22" w14:textId="77777777" w:rsidR="007728CB" w:rsidRDefault="007728CB" w:rsidP="00B6554A">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xii</w:t>
    </w:r>
    <w:r>
      <w:rPr>
        <w:rStyle w:val="PageNumber"/>
      </w:rPr>
      <w:fldChar w:fldCharType="end"/>
    </w:r>
    <w:r>
      <w:tab/>
    </w:r>
    <w:r>
      <w:tab/>
    </w:r>
    <w:r>
      <w:tab/>
    </w:r>
    <w: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673397" w14:textId="77777777" w:rsidR="007728CB" w:rsidRDefault="007728CB" w:rsidP="007A3922">
    <w:pPr>
      <w:pStyle w:val="Footer"/>
    </w:pPr>
    <w:r>
      <w:rPr>
        <w:rStyle w:val="PageNumber"/>
      </w:rPr>
      <w:tab/>
    </w:r>
    <w:r>
      <w:rPr>
        <w:rStyle w:val="PageNumber"/>
      </w:rPr>
      <w:fldChar w:fldCharType="begin"/>
    </w:r>
    <w:r>
      <w:rPr>
        <w:rStyle w:val="PageNumber"/>
      </w:rPr>
      <w:instrText xml:space="preserve"> PAGE </w:instrText>
    </w:r>
    <w:r>
      <w:rPr>
        <w:rStyle w:val="PageNumber"/>
      </w:rPr>
      <w:fldChar w:fldCharType="separate"/>
    </w:r>
    <w:r>
      <w:rPr>
        <w:rStyle w:val="PageNumber"/>
        <w:noProof/>
      </w:rPr>
      <w:t>xiii</w:t>
    </w:r>
    <w:r>
      <w:rPr>
        <w:rStyle w:val="PageNumber"/>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ED6C74" w14:textId="77777777" w:rsidR="007728CB" w:rsidRDefault="007728CB" w:rsidP="007A3922">
    <w:pPr>
      <w:pStyle w:val="Footer"/>
    </w:pPr>
    <w:r>
      <w:tab/>
    </w: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34DCBA" w14:textId="77777777" w:rsidR="007728CB" w:rsidRDefault="007728CB" w:rsidP="007A3922">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90</w:t>
    </w:r>
    <w:r>
      <w:rPr>
        <w:rStyle w:val="PageNumber"/>
      </w:rPr>
      <w:fldChar w:fldCharType="end"/>
    </w:r>
    <w:r>
      <w:rPr>
        <w:rStyle w:val="PageNumber"/>
      </w:rPr>
      <w:tab/>
      <w:t>Hydrodynamics and Transport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01F2FB" w14:textId="77777777" w:rsidR="00E108E0" w:rsidRDefault="00E108E0" w:rsidP="007A3922">
      <w:r>
        <w:separator/>
      </w:r>
    </w:p>
  </w:footnote>
  <w:footnote w:type="continuationSeparator" w:id="0">
    <w:p w14:paraId="05272166" w14:textId="77777777" w:rsidR="00E108E0" w:rsidRDefault="00E108E0" w:rsidP="007A392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72F6DF" w14:textId="77777777" w:rsidR="007728CB" w:rsidRDefault="007728CB" w:rsidP="007A3922">
    <w:pPr>
      <w:pStyle w:val="Header"/>
    </w:pPr>
    <w:r>
      <w:t>CONTENTS</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9A3AED" w14:textId="77777777" w:rsidR="007728CB" w:rsidRDefault="007728CB" w:rsidP="007A3922">
    <w:pPr>
      <w:pStyle w:val="Header"/>
    </w:pPr>
    <w: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7150BC" w14:textId="77777777" w:rsidR="007728CB" w:rsidRDefault="007728CB" w:rsidP="007A3922">
    <w:pPr>
      <w:pStyle w:val="Header"/>
    </w:pPr>
    <w:r>
      <w:tab/>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B5E3A0" w14:textId="77777777" w:rsidR="007728CB" w:rsidRDefault="007728CB" w:rsidP="007A3922">
    <w:pPr>
      <w:pStyle w:val="Header"/>
    </w:pPr>
    <w:r>
      <w:t>AUXILIARY FUNCTIONS</w:t>
    </w:r>
    <w:r>
      <w:tab/>
      <w:t>HYDRAULIC STRUCTURES</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5E53F8" w14:textId="77777777" w:rsidR="007728CB" w:rsidRDefault="007728CB" w:rsidP="007A3922">
    <w:pPr>
      <w:pStyle w:val="Header"/>
    </w:pPr>
    <w:r>
      <w:t>HYDRAULIC STRUCTURES</w:t>
    </w:r>
    <w:r>
      <w:tab/>
      <w:t>AUXILIARY FUNCTIONS</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1A19A" w14:textId="77777777" w:rsidR="007728CB" w:rsidRDefault="007728CB" w:rsidP="007A3922">
    <w:pPr>
      <w:pStyle w:val="Header"/>
    </w:pPr>
    <w:r>
      <w:t>AUXILIARY FUNCTIONS</w:t>
    </w:r>
    <w:r>
      <w:tab/>
      <w:t>LATERAL INFLOWS</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5718C" w14:textId="77777777" w:rsidR="007728CB" w:rsidRDefault="007728CB" w:rsidP="007A3922">
    <w:pPr>
      <w:pStyle w:val="Header"/>
    </w:pPr>
    <w:r>
      <w:t>BRANCH MOMENTUM EXCHANGE</w:t>
    </w:r>
    <w:r>
      <w:tab/>
      <w:t>AUXILIARY FUNCTIONS</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51F48D" w14:textId="77777777" w:rsidR="007728CB" w:rsidRDefault="007728CB" w:rsidP="007A3922">
    <w:pPr>
      <w:pStyle w:val="Header"/>
    </w:pPr>
    <w:r>
      <w:t>AUXILIARY FUNCTIONS</w:t>
    </w:r>
    <w:r>
      <w:tab/>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68F10F" w14:textId="77777777" w:rsidR="007728CB" w:rsidRDefault="007728CB" w:rsidP="007A3922">
    <w:pPr>
      <w:pStyle w:val="Header"/>
    </w:pPr>
    <w:r>
      <w:t>SELECTIVE WITHDRAWAL</w:t>
    </w:r>
    <w:r>
      <w:tab/>
      <w:t>AUXILIARY FUNCTIONS</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08F610" w14:textId="77777777" w:rsidR="007728CB" w:rsidRDefault="007728CB" w:rsidP="007A3922">
    <w:pPr>
      <w:pStyle w:val="Header"/>
    </w:pPr>
    <w:r>
      <w:t>AUXILIARY FUNCTIONS</w:t>
    </w:r>
    <w:r>
      <w:tab/>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711255" w14:textId="77777777" w:rsidR="007728CB" w:rsidRDefault="007728CB" w:rsidP="007A3922">
    <w:pPr>
      <w:pStyle w:val="Header"/>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1291E" w14:textId="77777777" w:rsidR="007728CB" w:rsidRDefault="007728CB" w:rsidP="007A3922">
    <w:pPr>
      <w:pStyle w:val="Header"/>
    </w:pPr>
    <w:r>
      <w:tab/>
      <w:t>CONTENTS</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058D4F" w14:textId="77777777" w:rsidR="007728CB" w:rsidRDefault="007728CB" w:rsidP="007A3922">
    <w:pPr>
      <w:pStyle w:val="Header"/>
    </w:pPr>
    <w:r>
      <w:t>AUXILARY FUNCTIONS</w:t>
    </w:r>
    <w:r>
      <w:tab/>
      <w:t>PARTICLE TRANSPORT</w:t>
    </w:r>
  </w:p>
  <w:p w14:paraId="210AF4C8" w14:textId="77777777" w:rsidR="007728CB" w:rsidRDefault="007728CB" w:rsidP="008565FA"/>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5CB9E4" w14:textId="77777777" w:rsidR="007728CB" w:rsidRDefault="007728CB" w:rsidP="007A3922">
    <w:pPr>
      <w:pStyle w:val="Header"/>
    </w:pPr>
    <w:r>
      <w:t>THEORY</w:t>
    </w:r>
    <w:r>
      <w:tab/>
      <w:t>HYDRODYNAMICS</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D1395D" w14:textId="77777777" w:rsidR="007728CB" w:rsidRDefault="007728CB" w:rsidP="007A3922">
    <w:pPr>
      <w:pStyle w:val="Header"/>
    </w:pPr>
    <w:r>
      <w:t>HYDRODYNAMICS</w:t>
    </w:r>
    <w:r>
      <w:tab/>
      <w:t>THEORY</w:t>
    </w:r>
  </w:p>
  <w:p w14:paraId="2E9257E3" w14:textId="77777777" w:rsidR="007728CB" w:rsidRDefault="007728CB" w:rsidP="007A3922"/>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1BFE8" w14:textId="77777777" w:rsidR="007728CB" w:rsidRDefault="007728CB" w:rsidP="007A3922">
    <w:pPr>
      <w:pStyle w:val="Header"/>
    </w:pPr>
  </w:p>
  <w:p w14:paraId="3DAC077D" w14:textId="77777777" w:rsidR="007728CB" w:rsidRDefault="007728CB" w:rsidP="007A3922">
    <w:pPr>
      <w:pStyle w:val="Heade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FC345E" w14:textId="77777777" w:rsidR="007728CB" w:rsidRDefault="007728CB" w:rsidP="007A3922">
    <w:pPr>
      <w:pStyle w:val="Header"/>
    </w:pPr>
    <w:r>
      <w:t>AUXILIARY FUNCTIONS</w:t>
    </w:r>
    <w:r>
      <w:tab/>
      <w:t>HEAT EXCHANGE</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87217B" w14:textId="77777777" w:rsidR="007728CB" w:rsidRDefault="007728CB" w:rsidP="007A3922">
    <w:pPr>
      <w:pStyle w:val="Header"/>
    </w:pPr>
    <w:r>
      <w:t>HEAT EXCHANGE</w:t>
    </w:r>
    <w:r>
      <w:tab/>
      <w:t>AUXILIARY FUNCTIONS</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94312A" w14:textId="77777777" w:rsidR="007728CB" w:rsidRDefault="007728CB" w:rsidP="007A3922">
    <w:pPr>
      <w:pStyle w:val="Header"/>
    </w:pPr>
    <w:r>
      <w:t>AUXILIARY FUNCTIONS</w:t>
    </w:r>
    <w:r>
      <w:tab/>
      <w:t>SHADING</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A7E5C1" w14:textId="77777777" w:rsidR="007728CB" w:rsidRDefault="007728CB" w:rsidP="007A3922">
    <w:pPr>
      <w:pStyle w:val="Header"/>
    </w:pPr>
    <w:r>
      <w:t>SHADING</w:t>
    </w:r>
    <w:r>
      <w:tab/>
      <w:t>AUXILIARY FUNCTIONS</w: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3E02A" w14:textId="77777777" w:rsidR="007728CB" w:rsidRDefault="007728CB" w:rsidP="007A3922">
    <w:pPr>
      <w:pStyle w:val="Header"/>
    </w:pPr>
    <w:r>
      <w:t>OVERVIEW</w:t>
    </w:r>
    <w:r>
      <w:tab/>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3775DE" w14:textId="77777777" w:rsidR="007728CB" w:rsidRDefault="007728CB" w:rsidP="007A3922">
    <w:pPr>
      <w:pStyle w:val="Header"/>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E63432" w14:textId="77777777" w:rsidR="007728CB" w:rsidRDefault="007728CB" w:rsidP="007A3922">
    <w:pPr>
      <w:pStyle w:val="Header"/>
    </w:pPr>
    <w:r>
      <w:t>LIST OF FIGURES</w: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1B8582" w14:textId="77777777" w:rsidR="007728CB" w:rsidRDefault="007728CB" w:rsidP="007A3922">
    <w:pPr>
      <w:pStyle w:val="Header"/>
    </w:pPr>
  </w:p>
  <w:p w14:paraId="7FDD7416" w14:textId="77777777" w:rsidR="007728CB" w:rsidRDefault="007728CB" w:rsidP="007A3922">
    <w:pPr>
      <w:pStyle w:val="Heade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F1E038" w14:textId="77777777" w:rsidR="007728CB" w:rsidRDefault="007728CB" w:rsidP="007A3922">
    <w:pPr>
      <w:pStyle w:val="Header"/>
    </w:pPr>
    <w:r>
      <w:t>GENERIC CONSTITUENTS</w:t>
    </w:r>
    <w:r>
      <w:tab/>
      <w:t>KINETICS</w: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7EC06" w14:textId="77777777" w:rsidR="007728CB" w:rsidRDefault="007728CB" w:rsidP="007A3922">
    <w:pPr>
      <w:pStyle w:val="Header"/>
    </w:pPr>
    <w:r>
      <w:t>LABILE DOM</w:t>
    </w:r>
    <w:r>
      <w:tab/>
      <w:t>KINETICS</w: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5B32DD" w14:textId="77777777" w:rsidR="007728CB" w:rsidRDefault="007728CB" w:rsidP="00B6554A">
    <w:pPr>
      <w:pStyle w:val="Header"/>
    </w:pPr>
    <w:r>
      <w:t>KINETICS</w:t>
    </w:r>
    <w:r>
      <w:tab/>
      <w:t>INORGANIC SUSPENDED SOLIDS</w: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645430" w14:textId="77777777" w:rsidR="007728CB" w:rsidRDefault="007728CB" w:rsidP="007A3922">
    <w:pPr>
      <w:pStyle w:val="Header"/>
    </w:pPr>
    <w:r>
      <w:t>LABILE POM</w:t>
    </w:r>
    <w:r>
      <w:tab/>
      <w:t>KINETICS</w: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87199C" w14:textId="77777777" w:rsidR="007728CB" w:rsidRDefault="007728CB" w:rsidP="007A3922">
    <w:pPr>
      <w:pStyle w:val="Header"/>
    </w:pPr>
    <w:r>
      <w:t>KINETICS</w:t>
    </w:r>
    <w:r>
      <w:tab/>
      <w:t>REFRACTORY POM</w:t>
    </w:r>
  </w:p>
  <w:p w14:paraId="18EE482C" w14:textId="77777777" w:rsidR="007728CB" w:rsidRDefault="007728CB" w:rsidP="008565FA"/>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2E7B7C" w14:textId="77777777" w:rsidR="007728CB" w:rsidRDefault="007728CB" w:rsidP="007A3922">
    <w:pPr>
      <w:pStyle w:val="Header"/>
    </w:pPr>
    <w:r>
      <w:t>KINETICS</w:t>
    </w:r>
    <w:r>
      <w:tab/>
      <w:t>CBOD</w:t>
    </w:r>
  </w:p>
  <w:p w14:paraId="0B442874" w14:textId="77777777" w:rsidR="007728CB" w:rsidRDefault="007728CB" w:rsidP="008565FA"/>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85EDAF" w14:textId="77777777" w:rsidR="007728CB" w:rsidRDefault="007728CB" w:rsidP="007A3922">
    <w:pPr>
      <w:pStyle w:val="Header"/>
    </w:pPr>
    <w:r>
      <w:t>ALGAE</w:t>
    </w:r>
    <w:r>
      <w:tab/>
      <w:t>KINETICS</w: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DA920" w14:textId="77777777" w:rsidR="007728CB" w:rsidRDefault="007728CB" w:rsidP="008565FA">
    <w:r>
      <w:t>KINETICS</w:t>
    </w:r>
    <w:r>
      <w:tab/>
      <w:t>ALGAE</w: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19ABD5" w14:textId="77777777" w:rsidR="007728CB" w:rsidRDefault="007728CB" w:rsidP="007A3922">
    <w:pPr>
      <w:pStyle w:val="Header"/>
    </w:pPr>
    <w:r>
      <w:t>EPIPHYTON</w:t>
    </w:r>
    <w:r>
      <w:tab/>
      <w:t>KINETICS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80C336" w14:textId="77777777" w:rsidR="007728CB" w:rsidRDefault="007728CB" w:rsidP="007A3922">
    <w:pPr>
      <w:pStyle w:val="Header"/>
    </w:pPr>
    <w:r>
      <w:tab/>
      <w:t>LIST OF FIGURES</w:t>
    </w:r>
  </w:p>
  <w:p w14:paraId="20CDA086" w14:textId="77777777" w:rsidR="007728CB" w:rsidRDefault="007728CB" w:rsidP="007A3922"/>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8F77E9" w14:textId="77777777" w:rsidR="007728CB" w:rsidRDefault="007728CB" w:rsidP="007A3922">
    <w:pPr>
      <w:pStyle w:val="Header"/>
    </w:pPr>
    <w:r>
      <w:t>KINETICS</w:t>
    </w:r>
    <w:r>
      <w:tab/>
      <w:t>EPIPHYTON</w: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1F3D4" w14:textId="77777777" w:rsidR="007728CB" w:rsidRDefault="007728CB" w:rsidP="007A3922">
    <w:pPr>
      <w:pStyle w:val="Header"/>
    </w:pPr>
    <w:r>
      <w:tab/>
      <w:t>KINETICS</w: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BE2921" w14:textId="77777777" w:rsidR="007728CB" w:rsidRDefault="007728CB" w:rsidP="007A3922">
    <w:r>
      <w:t>KINETICS</w:t>
    </w:r>
    <w:r>
      <w:tab/>
    </w:r>
  </w:p>
  <w:p w14:paraId="2F3C878B" w14:textId="77777777" w:rsidR="007728CB" w:rsidRDefault="007728CB" w:rsidP="007A3922"/>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D61BB" w14:textId="77777777" w:rsidR="007728CB" w:rsidRDefault="007728CB" w:rsidP="007A3922">
    <w:pPr>
      <w:pStyle w:val="Header"/>
    </w:pPr>
    <w:r>
      <w:t>AMMONIUM</w:t>
    </w:r>
    <w:r>
      <w:tab/>
      <w:t>KINETICS</w: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B16AC" w14:textId="77777777" w:rsidR="007728CB" w:rsidRDefault="007728CB" w:rsidP="007A3922">
    <w:pPr>
      <w:pStyle w:val="Header"/>
    </w:pPr>
    <w:r>
      <w:t>KINETICS</w:t>
    </w:r>
    <w:r>
      <w:tab/>
      <w:t>AMMONIUM</w: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13F494" w14:textId="77777777" w:rsidR="007728CB" w:rsidRDefault="007728CB" w:rsidP="00B6554A">
    <w:pPr>
      <w:pStyle w:val="Header"/>
    </w:pPr>
    <w:r>
      <w:t>NITRITE-NITRATE</w:t>
    </w:r>
    <w:r>
      <w:tab/>
      <w:t>KINETICS</w: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E384D" w14:textId="77777777" w:rsidR="007728CB" w:rsidRDefault="007728CB" w:rsidP="007A3922">
    <w:pPr>
      <w:pStyle w:val="Header"/>
    </w:pPr>
    <w:r>
      <w:t>DISSOLVED OXYGEN</w:t>
    </w:r>
    <w:r>
      <w:tab/>
      <w:t>KINETICS</w: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9BA5C4" w14:textId="77777777" w:rsidR="007728CB" w:rsidRDefault="007728CB" w:rsidP="007A3922">
    <w:r>
      <w:t>KINETICS</w:t>
    </w:r>
    <w:r>
      <w:tab/>
      <w:t>DISSOLVED OXYGEN</w: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F242EF" w14:textId="77777777" w:rsidR="007728CB" w:rsidRDefault="007728CB" w:rsidP="007A3922">
    <w:pPr>
      <w:pStyle w:val="Header"/>
    </w:pPr>
    <w:r>
      <w:t>SEDIMENT</w:t>
    </w:r>
    <w:r>
      <w:tab/>
      <w:t>KINETICS</w: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9CF342" w14:textId="77777777" w:rsidR="007728CB" w:rsidRDefault="007728CB" w:rsidP="007A3922">
    <w:r>
      <w:t>KINETICS</w:t>
    </w:r>
    <w:r>
      <w:tab/>
    </w:r>
  </w:p>
  <w:p w14:paraId="782CF9F3" w14:textId="77777777" w:rsidR="007728CB" w:rsidRDefault="007728CB" w:rsidP="008565FA"/>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AC9DF9" w14:textId="77777777" w:rsidR="007728CB" w:rsidRPr="00A0345D" w:rsidRDefault="007728CB" w:rsidP="007A3922">
    <w:pPr>
      <w:pStyle w:val="Header"/>
    </w:pP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4A196" w14:textId="77777777" w:rsidR="007728CB" w:rsidRDefault="007728CB" w:rsidP="007A3922">
    <w:pPr>
      <w:pStyle w:val="Header"/>
    </w:pPr>
    <w:r>
      <w:tab/>
      <w:t>KINETICS</w: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E3A1D4" w14:textId="77777777" w:rsidR="007728CB" w:rsidRDefault="007728CB" w:rsidP="007A3922">
    <w:r>
      <w:t>KINETICS</w:t>
    </w:r>
    <w:r>
      <w:tab/>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B470DE" w14:textId="77777777" w:rsidR="007728CB" w:rsidRDefault="007728CB" w:rsidP="007A3922">
    <w:pPr>
      <w:pStyle w:val="Header"/>
    </w:pPr>
    <w:r>
      <w:tab/>
      <w:t>KINETICS</w: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E092D9" w14:textId="77777777" w:rsidR="007728CB" w:rsidRDefault="007728CB" w:rsidP="008565FA">
    <w:r>
      <w:t>KINETICS</w:t>
    </w:r>
    <w:r>
      <w:tab/>
    </w:r>
  </w:p>
  <w:p w14:paraId="286E3F3D" w14:textId="77777777" w:rsidR="007728CB" w:rsidRDefault="007728CB" w:rsidP="008565FA"/>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A3BC11" w14:textId="77777777" w:rsidR="007728CB" w:rsidRDefault="007728CB" w:rsidP="007A3922">
    <w:pPr>
      <w:pStyle w:val="Header"/>
    </w:pPr>
    <w:r>
      <w:t>NUMERICAL SOLUTION</w:t>
    </w:r>
    <w:r>
      <w:tab/>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2FEBA0" w14:textId="77777777" w:rsidR="007728CB" w:rsidRDefault="007728CB" w:rsidP="007A3922">
    <w:pPr>
      <w:pStyle w:val="Header"/>
    </w:pPr>
    <w:r>
      <w:t>NUMERICAL SOLUTION</w:t>
    </w:r>
    <w:r>
      <w:tab/>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652BB8" w14:textId="77777777" w:rsidR="007728CB" w:rsidRDefault="007728CB" w:rsidP="007A3922">
    <w:pPr>
      <w:pStyle w:val="Header"/>
    </w:pPr>
    <w:r>
      <w:tab/>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32E92" w14:textId="77777777" w:rsidR="007728CB" w:rsidRDefault="007728CB" w:rsidP="007A3922">
    <w:pPr>
      <w:pStyle w:val="Header"/>
    </w:pPr>
    <w:r>
      <w:t>Numerical Solution</w:t>
    </w:r>
    <w:r>
      <w:tab/>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E651B6" w14:textId="77777777" w:rsidR="007728CB" w:rsidRDefault="007728CB" w:rsidP="00FE348E">
    <w:pPr>
      <w:pStyle w:val="Header"/>
    </w:pPr>
    <w:r>
      <w:tab/>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0164AD" w14:textId="77777777" w:rsidR="007728CB" w:rsidRDefault="007728CB" w:rsidP="00B6554A">
    <w:pPr>
      <w:pStyle w:val="Header"/>
    </w:pPr>
    <w:r>
      <w:t>THEORY</w:t>
    </w:r>
    <w:r>
      <w:tab/>
      <w:t>AUXILIARY FUNCTIONS</w:t>
    </w:r>
  </w:p>
  <w:p w14:paraId="61801A3C" w14:textId="77777777" w:rsidR="007728CB" w:rsidRDefault="007728CB" w:rsidP="00B6554A"/>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1DFA1" w14:textId="77777777" w:rsidR="007728CB" w:rsidRDefault="007728CB" w:rsidP="00B6554A">
    <w:pPr>
      <w:pStyle w:val="Header"/>
    </w:pPr>
    <w:r>
      <w:tab/>
      <w:t>LIST OF TABLES</w:t>
    </w: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E1DC2C" w14:textId="77777777" w:rsidR="007728CB" w:rsidRDefault="007728CB" w:rsidP="007A3922">
    <w:pPr>
      <w:pStyle w:val="Header"/>
    </w:pPr>
    <w:r>
      <w:t>References</w:t>
    </w:r>
    <w:r>
      <w:tab/>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FB0262" w14:textId="77777777" w:rsidR="007728CB" w:rsidRDefault="007728CB" w:rsidP="007A3922">
    <w:pPr>
      <w:pStyle w:val="Header"/>
    </w:pPr>
    <w:r>
      <w:t>References</w:t>
    </w:r>
    <w:r>
      <w:tab/>
    </w:r>
  </w:p>
  <w:p w14:paraId="15970A33" w14:textId="77777777" w:rsidR="007728CB" w:rsidRDefault="007728CB" w:rsidP="007A3922"/>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D9A394" w14:textId="2A7CF5A4" w:rsidR="007728CB" w:rsidRDefault="007728CB" w:rsidP="00B6554A">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F1BC1" w14:textId="77777777" w:rsidR="007728CB" w:rsidRDefault="007728CB" w:rsidP="007A3922">
    <w:pPr>
      <w:pStyle w:val="Header"/>
    </w:pPr>
    <w: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954728" w14:textId="77777777" w:rsidR="007728CB" w:rsidRDefault="007728CB" w:rsidP="007A3922">
    <w:pPr>
      <w:pStyle w:val="Header"/>
    </w:pPr>
  </w:p>
  <w:p w14:paraId="11D7D294" w14:textId="77777777" w:rsidR="007728CB" w:rsidRDefault="007728CB" w:rsidP="007A392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DE03FC6"/>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D4DA7078"/>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C0AE6994"/>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46C7B6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E0285E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5DA27FA4"/>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0349C7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1CC32E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0A41D6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AB90219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00CD68B6"/>
    <w:multiLevelType w:val="hybridMultilevel"/>
    <w:tmpl w:val="CA8CF1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1ED0416"/>
    <w:multiLevelType w:val="hybridMultilevel"/>
    <w:tmpl w:val="5D9CC4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5F53279"/>
    <w:multiLevelType w:val="hybridMultilevel"/>
    <w:tmpl w:val="269691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078F3B3F"/>
    <w:multiLevelType w:val="hybridMultilevel"/>
    <w:tmpl w:val="2FBEE76A"/>
    <w:lvl w:ilvl="0" w:tplc="0409000F">
      <w:start w:val="1"/>
      <w:numFmt w:val="decimal"/>
      <w:lvlText w:val="%1."/>
      <w:lvlJc w:val="left"/>
      <w:pPr>
        <w:ind w:left="1080" w:hanging="360"/>
      </w:pPr>
    </w:lvl>
    <w:lvl w:ilvl="1" w:tplc="0409000F">
      <w:start w:val="1"/>
      <w:numFmt w:val="decimal"/>
      <w:lvlText w:val="%2."/>
      <w:lvlJc w:val="left"/>
      <w:pPr>
        <w:ind w:left="72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0A3B1CDC"/>
    <w:multiLevelType w:val="hybridMultilevel"/>
    <w:tmpl w:val="BD1EC9F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0D7E5307"/>
    <w:multiLevelType w:val="hybridMultilevel"/>
    <w:tmpl w:val="1756A9F8"/>
    <w:lvl w:ilvl="0" w:tplc="0409000F">
      <w:start w:val="1"/>
      <w:numFmt w:val="decimal"/>
      <w:lvlText w:val="%1."/>
      <w:lvlJc w:val="left"/>
      <w:pPr>
        <w:ind w:left="1080" w:hanging="360"/>
      </w:pPr>
    </w:lvl>
    <w:lvl w:ilvl="1" w:tplc="0409000F">
      <w:start w:val="1"/>
      <w:numFmt w:val="decimal"/>
      <w:lvlText w:val="%2."/>
      <w:lvlJc w:val="left"/>
      <w:pPr>
        <w:ind w:left="72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0F7E787D"/>
    <w:multiLevelType w:val="hybridMultilevel"/>
    <w:tmpl w:val="7AD01B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0A52A68"/>
    <w:multiLevelType w:val="hybridMultilevel"/>
    <w:tmpl w:val="45C4D40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11D01A56"/>
    <w:multiLevelType w:val="hybridMultilevel"/>
    <w:tmpl w:val="FEA80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6EF7A2A"/>
    <w:multiLevelType w:val="hybridMultilevel"/>
    <w:tmpl w:val="DCE028A0"/>
    <w:lvl w:ilvl="0" w:tplc="0409000F">
      <w:start w:val="1"/>
      <w:numFmt w:val="decimal"/>
      <w:lvlText w:val="%1."/>
      <w:lvlJc w:val="left"/>
      <w:pPr>
        <w:ind w:left="1080" w:hanging="360"/>
      </w:pPr>
    </w:lvl>
    <w:lvl w:ilvl="1" w:tplc="0409000F">
      <w:start w:val="1"/>
      <w:numFmt w:val="decimal"/>
      <w:lvlText w:val="%2."/>
      <w:lvlJc w:val="left"/>
      <w:pPr>
        <w:ind w:left="72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1B8443B7"/>
    <w:multiLevelType w:val="hybridMultilevel"/>
    <w:tmpl w:val="317EFE42"/>
    <w:lvl w:ilvl="0" w:tplc="0409000F">
      <w:start w:val="1"/>
      <w:numFmt w:val="decimal"/>
      <w:lvlText w:val="%1."/>
      <w:lvlJc w:val="left"/>
      <w:pPr>
        <w:ind w:left="1080" w:hanging="360"/>
      </w:pPr>
    </w:lvl>
    <w:lvl w:ilvl="1" w:tplc="0409000F">
      <w:start w:val="1"/>
      <w:numFmt w:val="decimal"/>
      <w:lvlText w:val="%2."/>
      <w:lvlJc w:val="left"/>
      <w:pPr>
        <w:ind w:left="72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1DE63867"/>
    <w:multiLevelType w:val="hybridMultilevel"/>
    <w:tmpl w:val="1FB491D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F651DFE"/>
    <w:multiLevelType w:val="hybridMultilevel"/>
    <w:tmpl w:val="A51473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5864E95"/>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5" w15:restartNumberingAfterBreak="0">
    <w:nsid w:val="280B6DD0"/>
    <w:multiLevelType w:val="hybridMultilevel"/>
    <w:tmpl w:val="4CA6EAF8"/>
    <w:lvl w:ilvl="0" w:tplc="DC425340">
      <w:start w:val="1"/>
      <w:numFmt w:val="decimal"/>
      <w:lvlText w:val="(%1)"/>
      <w:lvlJc w:val="left"/>
      <w:pPr>
        <w:ind w:left="720" w:hanging="360"/>
      </w:pPr>
      <w:rPr>
        <w:rFonts w:hint="default"/>
      </w:rPr>
    </w:lvl>
    <w:lvl w:ilvl="1" w:tplc="E7D45F76">
      <w:start w:val="1"/>
      <w:numFmt w:val="decimal"/>
      <w:lvlText w:val="%2."/>
      <w:lvlJc w:val="left"/>
      <w:pPr>
        <w:ind w:left="1740" w:hanging="6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83F2E2C"/>
    <w:multiLevelType w:val="hybridMultilevel"/>
    <w:tmpl w:val="4E440BBA"/>
    <w:lvl w:ilvl="0" w:tplc="FD0A192E">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2B076FD3"/>
    <w:multiLevelType w:val="hybridMultilevel"/>
    <w:tmpl w:val="652CA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F132D18"/>
    <w:multiLevelType w:val="hybridMultilevel"/>
    <w:tmpl w:val="7F3CB37A"/>
    <w:lvl w:ilvl="0" w:tplc="6B0630A4">
      <w:start w:val="1"/>
      <w:numFmt w:val="upperLetter"/>
      <w:pStyle w:val="Heading8"/>
      <w:lvlText w:val="%1"/>
      <w:lvlJc w:val="left"/>
      <w:pPr>
        <w:tabs>
          <w:tab w:val="num" w:pos="360"/>
        </w:tabs>
        <w:ind w:left="0" w:firstLine="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3333775A"/>
    <w:multiLevelType w:val="hybridMultilevel"/>
    <w:tmpl w:val="F0080EA6"/>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35F10D2A"/>
    <w:multiLevelType w:val="hybridMultilevel"/>
    <w:tmpl w:val="546C0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92A2F3E"/>
    <w:multiLevelType w:val="hybridMultilevel"/>
    <w:tmpl w:val="3ADA0C4A"/>
    <w:lvl w:ilvl="0" w:tplc="0409000F">
      <w:start w:val="1"/>
      <w:numFmt w:val="decimal"/>
      <w:lvlText w:val="%1."/>
      <w:lvlJc w:val="left"/>
      <w:pPr>
        <w:ind w:left="720" w:hanging="360"/>
      </w:pPr>
    </w:lvl>
    <w:lvl w:ilvl="1" w:tplc="0409000F">
      <w:start w:val="1"/>
      <w:numFmt w:val="decimal"/>
      <w:lvlText w:val="%2."/>
      <w:lvlJc w:val="left"/>
      <w:pPr>
        <w:ind w:left="72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39386C"/>
    <w:multiLevelType w:val="hybridMultilevel"/>
    <w:tmpl w:val="99F85C84"/>
    <w:lvl w:ilvl="0" w:tplc="0409000F">
      <w:start w:val="1"/>
      <w:numFmt w:val="decimal"/>
      <w:lvlText w:val="%1."/>
      <w:lvlJc w:val="left"/>
      <w:pPr>
        <w:ind w:left="1080" w:hanging="360"/>
      </w:pPr>
    </w:lvl>
    <w:lvl w:ilvl="1" w:tplc="0409000F">
      <w:start w:val="1"/>
      <w:numFmt w:val="decimal"/>
      <w:lvlText w:val="%2."/>
      <w:lvlJc w:val="left"/>
      <w:pPr>
        <w:ind w:left="72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3F6300B6"/>
    <w:multiLevelType w:val="hybridMultilevel"/>
    <w:tmpl w:val="ED4C09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19234CB"/>
    <w:multiLevelType w:val="hybridMultilevel"/>
    <w:tmpl w:val="105637BE"/>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726486A"/>
    <w:multiLevelType w:val="hybridMultilevel"/>
    <w:tmpl w:val="0E005AD4"/>
    <w:lvl w:ilvl="0" w:tplc="359AC50C">
      <w:start w:val="1"/>
      <w:numFmt w:val="lowerRoman"/>
      <w:pStyle w:val="RomanNumbered"/>
      <w:lvlText w:val="%1)"/>
      <w:lvlJc w:val="left"/>
      <w:pPr>
        <w:tabs>
          <w:tab w:val="num" w:pos="454"/>
        </w:tabs>
        <w:ind w:left="454" w:hanging="454"/>
      </w:pPr>
      <w:rPr>
        <w:rFonts w:cs="Times New Roman" w:hint="default"/>
      </w:rPr>
    </w:lvl>
    <w:lvl w:ilvl="1" w:tplc="08090019">
      <w:start w:val="1"/>
      <w:numFmt w:val="lowerLetter"/>
      <w:lvlText w:val="%2."/>
      <w:lvlJc w:val="left"/>
      <w:pPr>
        <w:tabs>
          <w:tab w:val="num" w:pos="1440"/>
        </w:tabs>
        <w:ind w:left="1440" w:hanging="360"/>
      </w:pPr>
      <w:rPr>
        <w:rFonts w:cs="Times New Roman"/>
      </w:rPr>
    </w:lvl>
    <w:lvl w:ilvl="2" w:tplc="0809001B" w:tentative="1">
      <w:start w:val="1"/>
      <w:numFmt w:val="lowerRoman"/>
      <w:lvlText w:val="%3."/>
      <w:lvlJc w:val="right"/>
      <w:pPr>
        <w:tabs>
          <w:tab w:val="num" w:pos="2160"/>
        </w:tabs>
        <w:ind w:left="2160" w:hanging="180"/>
      </w:pPr>
      <w:rPr>
        <w:rFonts w:cs="Times New Roman"/>
      </w:rPr>
    </w:lvl>
    <w:lvl w:ilvl="3" w:tplc="0809000F" w:tentative="1">
      <w:start w:val="1"/>
      <w:numFmt w:val="decimal"/>
      <w:lvlText w:val="%4."/>
      <w:lvlJc w:val="left"/>
      <w:pPr>
        <w:tabs>
          <w:tab w:val="num" w:pos="2880"/>
        </w:tabs>
        <w:ind w:left="2880" w:hanging="360"/>
      </w:pPr>
      <w:rPr>
        <w:rFonts w:cs="Times New Roman"/>
      </w:rPr>
    </w:lvl>
    <w:lvl w:ilvl="4" w:tplc="08090019" w:tentative="1">
      <w:start w:val="1"/>
      <w:numFmt w:val="lowerLetter"/>
      <w:lvlText w:val="%5."/>
      <w:lvlJc w:val="left"/>
      <w:pPr>
        <w:tabs>
          <w:tab w:val="num" w:pos="3600"/>
        </w:tabs>
        <w:ind w:left="3600" w:hanging="360"/>
      </w:pPr>
      <w:rPr>
        <w:rFonts w:cs="Times New Roman"/>
      </w:rPr>
    </w:lvl>
    <w:lvl w:ilvl="5" w:tplc="0809001B" w:tentative="1">
      <w:start w:val="1"/>
      <w:numFmt w:val="lowerRoman"/>
      <w:lvlText w:val="%6."/>
      <w:lvlJc w:val="right"/>
      <w:pPr>
        <w:tabs>
          <w:tab w:val="num" w:pos="4320"/>
        </w:tabs>
        <w:ind w:left="4320" w:hanging="180"/>
      </w:pPr>
      <w:rPr>
        <w:rFonts w:cs="Times New Roman"/>
      </w:rPr>
    </w:lvl>
    <w:lvl w:ilvl="6" w:tplc="0809000F" w:tentative="1">
      <w:start w:val="1"/>
      <w:numFmt w:val="decimal"/>
      <w:lvlText w:val="%7."/>
      <w:lvlJc w:val="left"/>
      <w:pPr>
        <w:tabs>
          <w:tab w:val="num" w:pos="5040"/>
        </w:tabs>
        <w:ind w:left="5040" w:hanging="360"/>
      </w:pPr>
      <w:rPr>
        <w:rFonts w:cs="Times New Roman"/>
      </w:rPr>
    </w:lvl>
    <w:lvl w:ilvl="7" w:tplc="08090019" w:tentative="1">
      <w:start w:val="1"/>
      <w:numFmt w:val="lowerLetter"/>
      <w:lvlText w:val="%8."/>
      <w:lvlJc w:val="left"/>
      <w:pPr>
        <w:tabs>
          <w:tab w:val="num" w:pos="5760"/>
        </w:tabs>
        <w:ind w:left="5760" w:hanging="360"/>
      </w:pPr>
      <w:rPr>
        <w:rFonts w:cs="Times New Roman"/>
      </w:rPr>
    </w:lvl>
    <w:lvl w:ilvl="8" w:tplc="0809001B" w:tentative="1">
      <w:start w:val="1"/>
      <w:numFmt w:val="lowerRoman"/>
      <w:lvlText w:val="%9."/>
      <w:lvlJc w:val="right"/>
      <w:pPr>
        <w:tabs>
          <w:tab w:val="num" w:pos="6480"/>
        </w:tabs>
        <w:ind w:left="6480" w:hanging="180"/>
      </w:pPr>
      <w:rPr>
        <w:rFonts w:cs="Times New Roman"/>
      </w:rPr>
    </w:lvl>
  </w:abstractNum>
  <w:abstractNum w:abstractNumId="36" w15:restartNumberingAfterBreak="0">
    <w:nsid w:val="47430CA3"/>
    <w:multiLevelType w:val="hybridMultilevel"/>
    <w:tmpl w:val="D4DCB1A0"/>
    <w:lvl w:ilvl="0" w:tplc="0409000F">
      <w:start w:val="1"/>
      <w:numFmt w:val="decimal"/>
      <w:lvlText w:val="%1."/>
      <w:lvlJc w:val="left"/>
      <w:pPr>
        <w:ind w:left="1080" w:hanging="360"/>
      </w:pPr>
    </w:lvl>
    <w:lvl w:ilvl="1" w:tplc="0409000F">
      <w:start w:val="1"/>
      <w:numFmt w:val="decimal"/>
      <w:lvlText w:val="%2."/>
      <w:lvlJc w:val="left"/>
      <w:pPr>
        <w:ind w:left="72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499B7F99"/>
    <w:multiLevelType w:val="hybridMultilevel"/>
    <w:tmpl w:val="C06445A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F860414"/>
    <w:multiLevelType w:val="hybridMultilevel"/>
    <w:tmpl w:val="1FCE8F20"/>
    <w:lvl w:ilvl="0" w:tplc="0409000F">
      <w:start w:val="1"/>
      <w:numFmt w:val="decimal"/>
      <w:lvlText w:val="%1."/>
      <w:lvlJc w:val="left"/>
      <w:pPr>
        <w:ind w:left="1080" w:hanging="360"/>
      </w:pPr>
    </w:lvl>
    <w:lvl w:ilvl="1" w:tplc="0409000F">
      <w:start w:val="1"/>
      <w:numFmt w:val="decimal"/>
      <w:lvlText w:val="%2."/>
      <w:lvlJc w:val="left"/>
      <w:pPr>
        <w:ind w:left="72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52887B47"/>
    <w:multiLevelType w:val="hybridMultilevel"/>
    <w:tmpl w:val="44DE52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5BF371C"/>
    <w:multiLevelType w:val="hybridMultilevel"/>
    <w:tmpl w:val="C922BFC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1" w15:restartNumberingAfterBreak="0">
    <w:nsid w:val="58F45ADB"/>
    <w:multiLevelType w:val="hybridMultilevel"/>
    <w:tmpl w:val="7BB2011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5A512209"/>
    <w:multiLevelType w:val="hybridMultilevel"/>
    <w:tmpl w:val="F2D8E5D4"/>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A886877"/>
    <w:multiLevelType w:val="hybridMultilevel"/>
    <w:tmpl w:val="E8DE192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66DD0537"/>
    <w:multiLevelType w:val="hybridMultilevel"/>
    <w:tmpl w:val="80F0EF60"/>
    <w:lvl w:ilvl="0" w:tplc="0409000F">
      <w:start w:val="1"/>
      <w:numFmt w:val="decimal"/>
      <w:lvlText w:val="%1."/>
      <w:lvlJc w:val="left"/>
      <w:pPr>
        <w:ind w:left="1080" w:hanging="360"/>
      </w:pPr>
    </w:lvl>
    <w:lvl w:ilvl="1" w:tplc="0409000F">
      <w:start w:val="1"/>
      <w:numFmt w:val="decimal"/>
      <w:lvlText w:val="%2."/>
      <w:lvlJc w:val="left"/>
      <w:pPr>
        <w:ind w:left="72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694C643E"/>
    <w:multiLevelType w:val="hybridMultilevel"/>
    <w:tmpl w:val="D4E600EE"/>
    <w:lvl w:ilvl="0" w:tplc="E7B6EA80">
      <w:start w:val="2"/>
      <w:numFmt w:val="upperLetter"/>
      <w:pStyle w:val="Heading7"/>
      <w:lvlText w:val="%1"/>
      <w:lvlJc w:val="left"/>
      <w:pPr>
        <w:tabs>
          <w:tab w:val="num" w:pos="360"/>
        </w:tabs>
        <w:ind w:left="0" w:firstLine="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6" w15:restartNumberingAfterBreak="0">
    <w:nsid w:val="6A4A657E"/>
    <w:multiLevelType w:val="hybridMultilevel"/>
    <w:tmpl w:val="AEA2F4A0"/>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B2A7BC5"/>
    <w:multiLevelType w:val="hybridMultilevel"/>
    <w:tmpl w:val="F8A43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EC54D1F"/>
    <w:multiLevelType w:val="hybridMultilevel"/>
    <w:tmpl w:val="DB8E84C4"/>
    <w:lvl w:ilvl="0" w:tplc="04090013">
      <w:start w:val="1"/>
      <w:numFmt w:val="upp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2B31372"/>
    <w:multiLevelType w:val="hybridMultilevel"/>
    <w:tmpl w:val="6DC6A31E"/>
    <w:lvl w:ilvl="0" w:tplc="0409000F">
      <w:start w:val="1"/>
      <w:numFmt w:val="decimal"/>
      <w:lvlText w:val="%1."/>
      <w:lvlJc w:val="left"/>
      <w:pPr>
        <w:ind w:left="1080" w:hanging="360"/>
      </w:pPr>
    </w:lvl>
    <w:lvl w:ilvl="1" w:tplc="0409000F">
      <w:start w:val="1"/>
      <w:numFmt w:val="decimal"/>
      <w:lvlText w:val="%2."/>
      <w:lvlJc w:val="left"/>
      <w:pPr>
        <w:ind w:left="72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75045D8B"/>
    <w:multiLevelType w:val="hybridMultilevel"/>
    <w:tmpl w:val="97C8644A"/>
    <w:lvl w:ilvl="0" w:tplc="04090011">
      <w:start w:val="1"/>
      <w:numFmt w:val="decimal"/>
      <w:lvlText w:val="%1)"/>
      <w:lvlJc w:val="left"/>
      <w:pPr>
        <w:ind w:left="720" w:hanging="360"/>
      </w:pPr>
    </w:lvl>
    <w:lvl w:ilvl="1" w:tplc="0409000F">
      <w:start w:val="1"/>
      <w:numFmt w:val="decimal"/>
      <w:lvlText w:val="%2."/>
      <w:lvlJc w:val="left"/>
      <w:pPr>
        <w:ind w:left="72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6C06526"/>
    <w:multiLevelType w:val="hybridMultilevel"/>
    <w:tmpl w:val="7C069978"/>
    <w:lvl w:ilvl="0" w:tplc="2550F9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9434177"/>
    <w:multiLevelType w:val="hybridMultilevel"/>
    <w:tmpl w:val="6718A41E"/>
    <w:lvl w:ilvl="0" w:tplc="C6089420">
      <w:start w:val="3"/>
      <w:numFmt w:val="upperLetter"/>
      <w:pStyle w:val="Heading6"/>
      <w:lvlText w:val="%1"/>
      <w:lvlJc w:val="left"/>
      <w:pPr>
        <w:tabs>
          <w:tab w:val="num" w:pos="360"/>
        </w:tabs>
        <w:ind w:left="0" w:firstLine="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16cid:durableId="1590846898">
    <w:abstractNumId w:val="9"/>
  </w:num>
  <w:num w:numId="2" w16cid:durableId="2083599778">
    <w:abstractNumId w:val="7"/>
  </w:num>
  <w:num w:numId="3" w16cid:durableId="263268909">
    <w:abstractNumId w:val="6"/>
  </w:num>
  <w:num w:numId="4" w16cid:durableId="702748474">
    <w:abstractNumId w:val="5"/>
  </w:num>
  <w:num w:numId="5" w16cid:durableId="1716155626">
    <w:abstractNumId w:val="4"/>
  </w:num>
  <w:num w:numId="6" w16cid:durableId="1096484928">
    <w:abstractNumId w:val="8"/>
  </w:num>
  <w:num w:numId="7" w16cid:durableId="490800468">
    <w:abstractNumId w:val="3"/>
  </w:num>
  <w:num w:numId="8" w16cid:durableId="34044109">
    <w:abstractNumId w:val="2"/>
  </w:num>
  <w:num w:numId="9" w16cid:durableId="1004938107">
    <w:abstractNumId w:val="1"/>
  </w:num>
  <w:num w:numId="10" w16cid:durableId="1018627094">
    <w:abstractNumId w:val="0"/>
  </w:num>
  <w:num w:numId="11" w16cid:durableId="396780116">
    <w:abstractNumId w:val="28"/>
  </w:num>
  <w:num w:numId="12" w16cid:durableId="1298342565">
    <w:abstractNumId w:val="45"/>
  </w:num>
  <w:num w:numId="13" w16cid:durableId="623584295">
    <w:abstractNumId w:val="52"/>
  </w:num>
  <w:num w:numId="14" w16cid:durableId="656105548">
    <w:abstractNumId w:val="40"/>
  </w:num>
  <w:num w:numId="15" w16cid:durableId="57480919">
    <w:abstractNumId w:val="24"/>
  </w:num>
  <w:num w:numId="16" w16cid:durableId="1201362352">
    <w:abstractNumId w:val="35"/>
  </w:num>
  <w:num w:numId="17" w16cid:durableId="1738089235">
    <w:abstractNumId w:val="47"/>
  </w:num>
  <w:num w:numId="18" w16cid:durableId="2089181675">
    <w:abstractNumId w:val="23"/>
  </w:num>
  <w:num w:numId="19" w16cid:durableId="557784878">
    <w:abstractNumId w:val="12"/>
  </w:num>
  <w:num w:numId="20" w16cid:durableId="619337838">
    <w:abstractNumId w:val="30"/>
  </w:num>
  <w:num w:numId="21" w16cid:durableId="423038995">
    <w:abstractNumId w:val="13"/>
  </w:num>
  <w:num w:numId="22" w16cid:durableId="1767112794">
    <w:abstractNumId w:val="19"/>
  </w:num>
  <w:num w:numId="23" w16cid:durableId="771903856">
    <w:abstractNumId w:val="34"/>
  </w:num>
  <w:num w:numId="24" w16cid:durableId="1712610857">
    <w:abstractNumId w:val="10"/>
    <w:lvlOverride w:ilvl="0">
      <w:lvl w:ilvl="0">
        <w:start w:val="1"/>
        <w:numFmt w:val="bullet"/>
        <w:lvlText w:val=""/>
        <w:legacy w:legacy="1" w:legacySpace="0" w:legacyIndent="360"/>
        <w:lvlJc w:val="left"/>
        <w:pPr>
          <w:ind w:left="360" w:hanging="360"/>
        </w:pPr>
        <w:rPr>
          <w:rFonts w:ascii="Symbol" w:hAnsi="Symbol" w:hint="default"/>
        </w:rPr>
      </w:lvl>
    </w:lvlOverride>
  </w:num>
  <w:num w:numId="25" w16cid:durableId="302738338">
    <w:abstractNumId w:val="25"/>
  </w:num>
  <w:num w:numId="26" w16cid:durableId="679477311">
    <w:abstractNumId w:val="51"/>
  </w:num>
  <w:num w:numId="27" w16cid:durableId="1621692410">
    <w:abstractNumId w:val="17"/>
  </w:num>
  <w:num w:numId="28" w16cid:durableId="1026758544">
    <w:abstractNumId w:val="26"/>
  </w:num>
  <w:num w:numId="29" w16cid:durableId="2097437802">
    <w:abstractNumId w:val="11"/>
  </w:num>
  <w:num w:numId="30" w16cid:durableId="953751856">
    <w:abstractNumId w:val="31"/>
  </w:num>
  <w:num w:numId="31" w16cid:durableId="1342702239">
    <w:abstractNumId w:val="18"/>
  </w:num>
  <w:num w:numId="32" w16cid:durableId="927617602">
    <w:abstractNumId w:val="16"/>
  </w:num>
  <w:num w:numId="33" w16cid:durableId="147673929">
    <w:abstractNumId w:val="41"/>
  </w:num>
  <w:num w:numId="34" w16cid:durableId="1815634746">
    <w:abstractNumId w:val="44"/>
  </w:num>
  <w:num w:numId="35" w16cid:durableId="2024891441">
    <w:abstractNumId w:val="43"/>
  </w:num>
  <w:num w:numId="36" w16cid:durableId="1437561371">
    <w:abstractNumId w:val="49"/>
  </w:num>
  <w:num w:numId="37" w16cid:durableId="2079132599">
    <w:abstractNumId w:val="38"/>
  </w:num>
  <w:num w:numId="38" w16cid:durableId="1011369351">
    <w:abstractNumId w:val="29"/>
  </w:num>
  <w:num w:numId="39" w16cid:durableId="549380">
    <w:abstractNumId w:val="36"/>
  </w:num>
  <w:num w:numId="40" w16cid:durableId="273830297">
    <w:abstractNumId w:val="33"/>
  </w:num>
  <w:num w:numId="41" w16cid:durableId="1799300933">
    <w:abstractNumId w:val="37"/>
  </w:num>
  <w:num w:numId="42" w16cid:durableId="1636137613">
    <w:abstractNumId w:val="50"/>
  </w:num>
  <w:num w:numId="43" w16cid:durableId="1607689423">
    <w:abstractNumId w:val="39"/>
  </w:num>
  <w:num w:numId="44" w16cid:durableId="903369506">
    <w:abstractNumId w:val="22"/>
  </w:num>
  <w:num w:numId="45" w16cid:durableId="1316840154">
    <w:abstractNumId w:val="48"/>
  </w:num>
  <w:num w:numId="46" w16cid:durableId="123936106">
    <w:abstractNumId w:val="42"/>
  </w:num>
  <w:num w:numId="47" w16cid:durableId="1059287146">
    <w:abstractNumId w:val="46"/>
  </w:num>
  <w:num w:numId="48" w16cid:durableId="85737310">
    <w:abstractNumId w:val="32"/>
  </w:num>
  <w:num w:numId="49" w16cid:durableId="215514350">
    <w:abstractNumId w:val="14"/>
  </w:num>
  <w:num w:numId="50" w16cid:durableId="1734161700">
    <w:abstractNumId w:val="21"/>
  </w:num>
  <w:num w:numId="51" w16cid:durableId="1269391317">
    <w:abstractNumId w:val="15"/>
  </w:num>
  <w:num w:numId="52" w16cid:durableId="1648244373">
    <w:abstractNumId w:val="20"/>
  </w:num>
  <w:num w:numId="53" w16cid:durableId="1332028601">
    <w:abstractNumId w:val="27"/>
  </w:num>
  <w:numIdMacAtCleanup w:val="5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onnalore Steissberg">
    <w15:presenceInfo w15:providerId="AD" w15:userId="S::hsteissberg@limno.com::37333029-9674-44c8-a006-100939d0682f"/>
  </w15:person>
  <w15:person w15:author="Todd Steissberg">
    <w15:presenceInfo w15:providerId="Windows Live" w15:userId="a4142ee7386867d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8"/>
  <w:embedSystemFonts/>
  <w:mirrorMargins/>
  <w:bordersDoNotSurroundHeader/>
  <w:bordersDoNotSurroundFooter/>
  <w:activeWritingStyle w:appName="MSWord" w:lang="en-US" w:vendorID="64" w:dllVersion="5" w:nlCheck="1" w:checkStyle="1"/>
  <w:activeWritingStyle w:appName="MSWord" w:lang="en-US" w:vendorID="64" w:dllVersion="6" w:nlCheck="1" w:checkStyle="0"/>
  <w:activeWritingStyle w:appName="MSWord" w:lang="en-CA" w:vendorID="64" w:dllVersion="6" w:nlCheck="1" w:checkStyle="1"/>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doNotHyphenateCaps/>
  <w:clickAndTypeStyle w:val="Emphasize"/>
  <w:evenAndOddHeader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hdrShapeDefaults>
    <o:shapedefaults v:ext="edit" spidmax="2088"/>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37A5"/>
    <w:rsid w:val="00001408"/>
    <w:rsid w:val="0000165E"/>
    <w:rsid w:val="00001E25"/>
    <w:rsid w:val="00002DAE"/>
    <w:rsid w:val="00002FAE"/>
    <w:rsid w:val="00003908"/>
    <w:rsid w:val="000039F6"/>
    <w:rsid w:val="000043CC"/>
    <w:rsid w:val="00004F32"/>
    <w:rsid w:val="000059CE"/>
    <w:rsid w:val="000068CF"/>
    <w:rsid w:val="00006CE8"/>
    <w:rsid w:val="00006E62"/>
    <w:rsid w:val="0000709B"/>
    <w:rsid w:val="0000713A"/>
    <w:rsid w:val="000071B0"/>
    <w:rsid w:val="000078CE"/>
    <w:rsid w:val="00007D40"/>
    <w:rsid w:val="00012B35"/>
    <w:rsid w:val="00013E03"/>
    <w:rsid w:val="00014872"/>
    <w:rsid w:val="00015655"/>
    <w:rsid w:val="00016168"/>
    <w:rsid w:val="00016179"/>
    <w:rsid w:val="000167CF"/>
    <w:rsid w:val="00016F52"/>
    <w:rsid w:val="00017B7B"/>
    <w:rsid w:val="00021562"/>
    <w:rsid w:val="00022DEE"/>
    <w:rsid w:val="0002312E"/>
    <w:rsid w:val="00023FBF"/>
    <w:rsid w:val="00027A64"/>
    <w:rsid w:val="00030A2F"/>
    <w:rsid w:val="00031C6A"/>
    <w:rsid w:val="0003257E"/>
    <w:rsid w:val="00033F9C"/>
    <w:rsid w:val="00034576"/>
    <w:rsid w:val="00034578"/>
    <w:rsid w:val="00034F2E"/>
    <w:rsid w:val="00035C6E"/>
    <w:rsid w:val="00035DC1"/>
    <w:rsid w:val="00036CA3"/>
    <w:rsid w:val="000423A2"/>
    <w:rsid w:val="000425E1"/>
    <w:rsid w:val="00042AB5"/>
    <w:rsid w:val="000435CC"/>
    <w:rsid w:val="00043896"/>
    <w:rsid w:val="00044D73"/>
    <w:rsid w:val="00044F8B"/>
    <w:rsid w:val="0004599D"/>
    <w:rsid w:val="00046549"/>
    <w:rsid w:val="0004792D"/>
    <w:rsid w:val="00047B0E"/>
    <w:rsid w:val="00050D2F"/>
    <w:rsid w:val="0005182D"/>
    <w:rsid w:val="00051872"/>
    <w:rsid w:val="000527BA"/>
    <w:rsid w:val="00053C36"/>
    <w:rsid w:val="00053D37"/>
    <w:rsid w:val="00057CB0"/>
    <w:rsid w:val="00060B20"/>
    <w:rsid w:val="0006229F"/>
    <w:rsid w:val="00062879"/>
    <w:rsid w:val="00062B83"/>
    <w:rsid w:val="00063327"/>
    <w:rsid w:val="00063D38"/>
    <w:rsid w:val="000645A0"/>
    <w:rsid w:val="00065CBC"/>
    <w:rsid w:val="000662E0"/>
    <w:rsid w:val="00066B64"/>
    <w:rsid w:val="00066F76"/>
    <w:rsid w:val="00067567"/>
    <w:rsid w:val="000677FC"/>
    <w:rsid w:val="00070768"/>
    <w:rsid w:val="00070848"/>
    <w:rsid w:val="000716D6"/>
    <w:rsid w:val="00071F83"/>
    <w:rsid w:val="00072107"/>
    <w:rsid w:val="00072B4A"/>
    <w:rsid w:val="00072C2D"/>
    <w:rsid w:val="00073887"/>
    <w:rsid w:val="00073F31"/>
    <w:rsid w:val="000740EE"/>
    <w:rsid w:val="00074174"/>
    <w:rsid w:val="000743F6"/>
    <w:rsid w:val="00074DD9"/>
    <w:rsid w:val="0007571C"/>
    <w:rsid w:val="00075E25"/>
    <w:rsid w:val="000762F1"/>
    <w:rsid w:val="00076D0B"/>
    <w:rsid w:val="00077413"/>
    <w:rsid w:val="00080526"/>
    <w:rsid w:val="00080C36"/>
    <w:rsid w:val="000813CA"/>
    <w:rsid w:val="00082411"/>
    <w:rsid w:val="000839BD"/>
    <w:rsid w:val="00083EAC"/>
    <w:rsid w:val="00084431"/>
    <w:rsid w:val="00084940"/>
    <w:rsid w:val="00085A37"/>
    <w:rsid w:val="00085F6C"/>
    <w:rsid w:val="000860F0"/>
    <w:rsid w:val="00086C07"/>
    <w:rsid w:val="00087588"/>
    <w:rsid w:val="000876D2"/>
    <w:rsid w:val="00090730"/>
    <w:rsid w:val="000918BD"/>
    <w:rsid w:val="00091979"/>
    <w:rsid w:val="00092247"/>
    <w:rsid w:val="00093F42"/>
    <w:rsid w:val="0009586A"/>
    <w:rsid w:val="0009685A"/>
    <w:rsid w:val="00096B94"/>
    <w:rsid w:val="0009758D"/>
    <w:rsid w:val="00097674"/>
    <w:rsid w:val="000A013F"/>
    <w:rsid w:val="000A074C"/>
    <w:rsid w:val="000A0F3A"/>
    <w:rsid w:val="000A150D"/>
    <w:rsid w:val="000A1CB1"/>
    <w:rsid w:val="000A24C2"/>
    <w:rsid w:val="000A37CB"/>
    <w:rsid w:val="000A4ACE"/>
    <w:rsid w:val="000A6E33"/>
    <w:rsid w:val="000A6FEB"/>
    <w:rsid w:val="000A74A3"/>
    <w:rsid w:val="000A7BB2"/>
    <w:rsid w:val="000B005C"/>
    <w:rsid w:val="000B15C3"/>
    <w:rsid w:val="000B1B14"/>
    <w:rsid w:val="000B2EBB"/>
    <w:rsid w:val="000B3243"/>
    <w:rsid w:val="000B3A1F"/>
    <w:rsid w:val="000B43A9"/>
    <w:rsid w:val="000B55BF"/>
    <w:rsid w:val="000B6F61"/>
    <w:rsid w:val="000B7110"/>
    <w:rsid w:val="000C03FD"/>
    <w:rsid w:val="000C096F"/>
    <w:rsid w:val="000C0DE5"/>
    <w:rsid w:val="000C2C42"/>
    <w:rsid w:val="000C3498"/>
    <w:rsid w:val="000C451C"/>
    <w:rsid w:val="000C5CEA"/>
    <w:rsid w:val="000C63AA"/>
    <w:rsid w:val="000C6CA8"/>
    <w:rsid w:val="000C6D2F"/>
    <w:rsid w:val="000D0196"/>
    <w:rsid w:val="000D01EC"/>
    <w:rsid w:val="000D0456"/>
    <w:rsid w:val="000D133C"/>
    <w:rsid w:val="000D1369"/>
    <w:rsid w:val="000D16D3"/>
    <w:rsid w:val="000D2488"/>
    <w:rsid w:val="000D248C"/>
    <w:rsid w:val="000D3951"/>
    <w:rsid w:val="000D426B"/>
    <w:rsid w:val="000D5D41"/>
    <w:rsid w:val="000D7E8C"/>
    <w:rsid w:val="000E0C38"/>
    <w:rsid w:val="000E0C98"/>
    <w:rsid w:val="000E1E0A"/>
    <w:rsid w:val="000E295B"/>
    <w:rsid w:val="000E5997"/>
    <w:rsid w:val="000E6383"/>
    <w:rsid w:val="000E758A"/>
    <w:rsid w:val="000F04CC"/>
    <w:rsid w:val="000F1650"/>
    <w:rsid w:val="000F2ECE"/>
    <w:rsid w:val="000F31B8"/>
    <w:rsid w:val="000F3CA3"/>
    <w:rsid w:val="000F4B6D"/>
    <w:rsid w:val="000F4D0A"/>
    <w:rsid w:val="000F55A4"/>
    <w:rsid w:val="000F58CD"/>
    <w:rsid w:val="000F5EF5"/>
    <w:rsid w:val="000F6D77"/>
    <w:rsid w:val="000F7030"/>
    <w:rsid w:val="000F7FEA"/>
    <w:rsid w:val="0010070B"/>
    <w:rsid w:val="0010091E"/>
    <w:rsid w:val="00100CE3"/>
    <w:rsid w:val="001019BB"/>
    <w:rsid w:val="00101F8C"/>
    <w:rsid w:val="00102D3C"/>
    <w:rsid w:val="00103A39"/>
    <w:rsid w:val="00104FA3"/>
    <w:rsid w:val="001105CC"/>
    <w:rsid w:val="00110C55"/>
    <w:rsid w:val="001113FB"/>
    <w:rsid w:val="00111471"/>
    <w:rsid w:val="00113216"/>
    <w:rsid w:val="001135CD"/>
    <w:rsid w:val="00113C2C"/>
    <w:rsid w:val="00114159"/>
    <w:rsid w:val="001144BB"/>
    <w:rsid w:val="001144C9"/>
    <w:rsid w:val="001148C5"/>
    <w:rsid w:val="001150C0"/>
    <w:rsid w:val="00115CA7"/>
    <w:rsid w:val="001160AC"/>
    <w:rsid w:val="00121063"/>
    <w:rsid w:val="0012386F"/>
    <w:rsid w:val="00123BAE"/>
    <w:rsid w:val="00123D4D"/>
    <w:rsid w:val="0012605E"/>
    <w:rsid w:val="00127D1D"/>
    <w:rsid w:val="00127D9E"/>
    <w:rsid w:val="001305D5"/>
    <w:rsid w:val="001314D6"/>
    <w:rsid w:val="00131566"/>
    <w:rsid w:val="001316BA"/>
    <w:rsid w:val="00133CDB"/>
    <w:rsid w:val="00135D3C"/>
    <w:rsid w:val="00135E71"/>
    <w:rsid w:val="001360C0"/>
    <w:rsid w:val="001361C2"/>
    <w:rsid w:val="0013651E"/>
    <w:rsid w:val="00136717"/>
    <w:rsid w:val="00140B5E"/>
    <w:rsid w:val="0014308A"/>
    <w:rsid w:val="0014318E"/>
    <w:rsid w:val="001448AD"/>
    <w:rsid w:val="00146F0C"/>
    <w:rsid w:val="00146F35"/>
    <w:rsid w:val="001501AB"/>
    <w:rsid w:val="00150C40"/>
    <w:rsid w:val="001510F9"/>
    <w:rsid w:val="00151230"/>
    <w:rsid w:val="001514E9"/>
    <w:rsid w:val="00151CB6"/>
    <w:rsid w:val="00152886"/>
    <w:rsid w:val="00152FEA"/>
    <w:rsid w:val="00153BE4"/>
    <w:rsid w:val="00153CB0"/>
    <w:rsid w:val="00155688"/>
    <w:rsid w:val="0015636D"/>
    <w:rsid w:val="001570F7"/>
    <w:rsid w:val="00157E6C"/>
    <w:rsid w:val="00161E5D"/>
    <w:rsid w:val="0016211C"/>
    <w:rsid w:val="001623E2"/>
    <w:rsid w:val="00162B3D"/>
    <w:rsid w:val="0016403C"/>
    <w:rsid w:val="00165065"/>
    <w:rsid w:val="001656B9"/>
    <w:rsid w:val="00165DEE"/>
    <w:rsid w:val="0016610E"/>
    <w:rsid w:val="001665C3"/>
    <w:rsid w:val="0016662D"/>
    <w:rsid w:val="0017017B"/>
    <w:rsid w:val="001706FD"/>
    <w:rsid w:val="00170749"/>
    <w:rsid w:val="00172C4E"/>
    <w:rsid w:val="001730F4"/>
    <w:rsid w:val="00174753"/>
    <w:rsid w:val="0017497A"/>
    <w:rsid w:val="00177A99"/>
    <w:rsid w:val="001801FC"/>
    <w:rsid w:val="001804C6"/>
    <w:rsid w:val="00180C1A"/>
    <w:rsid w:val="00181466"/>
    <w:rsid w:val="001816C3"/>
    <w:rsid w:val="00183667"/>
    <w:rsid w:val="0018392A"/>
    <w:rsid w:val="0018599A"/>
    <w:rsid w:val="001866F9"/>
    <w:rsid w:val="0018681B"/>
    <w:rsid w:val="00186A60"/>
    <w:rsid w:val="00186D44"/>
    <w:rsid w:val="00187653"/>
    <w:rsid w:val="00190417"/>
    <w:rsid w:val="00190CED"/>
    <w:rsid w:val="00192C38"/>
    <w:rsid w:val="00192D85"/>
    <w:rsid w:val="0019398B"/>
    <w:rsid w:val="00193DBE"/>
    <w:rsid w:val="00194C97"/>
    <w:rsid w:val="00195C87"/>
    <w:rsid w:val="001A1E38"/>
    <w:rsid w:val="001A317F"/>
    <w:rsid w:val="001A4CF0"/>
    <w:rsid w:val="001A5227"/>
    <w:rsid w:val="001A53A8"/>
    <w:rsid w:val="001A6351"/>
    <w:rsid w:val="001A65CF"/>
    <w:rsid w:val="001A6B6B"/>
    <w:rsid w:val="001B0B2B"/>
    <w:rsid w:val="001B19CA"/>
    <w:rsid w:val="001B20C4"/>
    <w:rsid w:val="001B210B"/>
    <w:rsid w:val="001B29CF"/>
    <w:rsid w:val="001B35BD"/>
    <w:rsid w:val="001B47DD"/>
    <w:rsid w:val="001B5218"/>
    <w:rsid w:val="001B599F"/>
    <w:rsid w:val="001B5C8E"/>
    <w:rsid w:val="001B5E38"/>
    <w:rsid w:val="001B64C8"/>
    <w:rsid w:val="001B70A0"/>
    <w:rsid w:val="001C0F0E"/>
    <w:rsid w:val="001C240B"/>
    <w:rsid w:val="001C288B"/>
    <w:rsid w:val="001C2D43"/>
    <w:rsid w:val="001C33DF"/>
    <w:rsid w:val="001C564D"/>
    <w:rsid w:val="001C5AAB"/>
    <w:rsid w:val="001C6882"/>
    <w:rsid w:val="001C7F50"/>
    <w:rsid w:val="001D1658"/>
    <w:rsid w:val="001D41C8"/>
    <w:rsid w:val="001D4E68"/>
    <w:rsid w:val="001D4F9E"/>
    <w:rsid w:val="001D53C4"/>
    <w:rsid w:val="001D5517"/>
    <w:rsid w:val="001D7B3C"/>
    <w:rsid w:val="001E11CC"/>
    <w:rsid w:val="001E3767"/>
    <w:rsid w:val="001E3B26"/>
    <w:rsid w:val="001E4095"/>
    <w:rsid w:val="001E4B53"/>
    <w:rsid w:val="001E5A3F"/>
    <w:rsid w:val="001E5E91"/>
    <w:rsid w:val="001E73F9"/>
    <w:rsid w:val="001F061E"/>
    <w:rsid w:val="001F2E1A"/>
    <w:rsid w:val="001F2FF7"/>
    <w:rsid w:val="001F3001"/>
    <w:rsid w:val="001F33DD"/>
    <w:rsid w:val="001F4240"/>
    <w:rsid w:val="001F4F07"/>
    <w:rsid w:val="001F5D8A"/>
    <w:rsid w:val="001F7096"/>
    <w:rsid w:val="001F75F2"/>
    <w:rsid w:val="002000DD"/>
    <w:rsid w:val="0020028E"/>
    <w:rsid w:val="00200C72"/>
    <w:rsid w:val="00200F24"/>
    <w:rsid w:val="002022A2"/>
    <w:rsid w:val="00202951"/>
    <w:rsid w:val="0020318D"/>
    <w:rsid w:val="002045AB"/>
    <w:rsid w:val="00204B79"/>
    <w:rsid w:val="00204EBD"/>
    <w:rsid w:val="00205521"/>
    <w:rsid w:val="00205538"/>
    <w:rsid w:val="00205747"/>
    <w:rsid w:val="002070B5"/>
    <w:rsid w:val="00207511"/>
    <w:rsid w:val="0021172C"/>
    <w:rsid w:val="0021200C"/>
    <w:rsid w:val="00214052"/>
    <w:rsid w:val="0021419C"/>
    <w:rsid w:val="002144EE"/>
    <w:rsid w:val="002146D1"/>
    <w:rsid w:val="002146D5"/>
    <w:rsid w:val="00215B87"/>
    <w:rsid w:val="00215D14"/>
    <w:rsid w:val="00221392"/>
    <w:rsid w:val="002224C2"/>
    <w:rsid w:val="00222847"/>
    <w:rsid w:val="0022381E"/>
    <w:rsid w:val="00230E45"/>
    <w:rsid w:val="00231ED7"/>
    <w:rsid w:val="002320F0"/>
    <w:rsid w:val="002333FC"/>
    <w:rsid w:val="00233EC7"/>
    <w:rsid w:val="00234076"/>
    <w:rsid w:val="0023652C"/>
    <w:rsid w:val="00240102"/>
    <w:rsid w:val="00244CED"/>
    <w:rsid w:val="0025066F"/>
    <w:rsid w:val="0025158E"/>
    <w:rsid w:val="00251E81"/>
    <w:rsid w:val="00251EB7"/>
    <w:rsid w:val="00251F3F"/>
    <w:rsid w:val="002523B7"/>
    <w:rsid w:val="002534D0"/>
    <w:rsid w:val="002537A5"/>
    <w:rsid w:val="00254775"/>
    <w:rsid w:val="0025519D"/>
    <w:rsid w:val="00255A2E"/>
    <w:rsid w:val="00257AAA"/>
    <w:rsid w:val="00261BD3"/>
    <w:rsid w:val="002622A7"/>
    <w:rsid w:val="00262E2E"/>
    <w:rsid w:val="002631F1"/>
    <w:rsid w:val="00263F0D"/>
    <w:rsid w:val="002657E2"/>
    <w:rsid w:val="00265CA3"/>
    <w:rsid w:val="0026797E"/>
    <w:rsid w:val="002679A1"/>
    <w:rsid w:val="00270977"/>
    <w:rsid w:val="00273001"/>
    <w:rsid w:val="002740E8"/>
    <w:rsid w:val="0027455F"/>
    <w:rsid w:val="00274E55"/>
    <w:rsid w:val="0027596A"/>
    <w:rsid w:val="00277ADF"/>
    <w:rsid w:val="0028183C"/>
    <w:rsid w:val="00282586"/>
    <w:rsid w:val="0028275D"/>
    <w:rsid w:val="00282921"/>
    <w:rsid w:val="00284BC7"/>
    <w:rsid w:val="0028580F"/>
    <w:rsid w:val="00286823"/>
    <w:rsid w:val="002900C1"/>
    <w:rsid w:val="00290124"/>
    <w:rsid w:val="002910C7"/>
    <w:rsid w:val="00291EF2"/>
    <w:rsid w:val="002924D3"/>
    <w:rsid w:val="00292641"/>
    <w:rsid w:val="002968F4"/>
    <w:rsid w:val="0029714E"/>
    <w:rsid w:val="002A2EF6"/>
    <w:rsid w:val="002A38F7"/>
    <w:rsid w:val="002A48D6"/>
    <w:rsid w:val="002A4994"/>
    <w:rsid w:val="002A6255"/>
    <w:rsid w:val="002A6BA7"/>
    <w:rsid w:val="002A70F7"/>
    <w:rsid w:val="002B1176"/>
    <w:rsid w:val="002B1864"/>
    <w:rsid w:val="002B344E"/>
    <w:rsid w:val="002B7C41"/>
    <w:rsid w:val="002B7E98"/>
    <w:rsid w:val="002C0BE4"/>
    <w:rsid w:val="002C24BF"/>
    <w:rsid w:val="002C2D2A"/>
    <w:rsid w:val="002C4BD6"/>
    <w:rsid w:val="002C79F3"/>
    <w:rsid w:val="002D17A1"/>
    <w:rsid w:val="002D20C5"/>
    <w:rsid w:val="002D2FF2"/>
    <w:rsid w:val="002D3C65"/>
    <w:rsid w:val="002D4CD0"/>
    <w:rsid w:val="002D4E2C"/>
    <w:rsid w:val="002D5596"/>
    <w:rsid w:val="002D7825"/>
    <w:rsid w:val="002E07E0"/>
    <w:rsid w:val="002E1F45"/>
    <w:rsid w:val="002E229C"/>
    <w:rsid w:val="002E2CA3"/>
    <w:rsid w:val="002E3BE6"/>
    <w:rsid w:val="002E490A"/>
    <w:rsid w:val="002E4B59"/>
    <w:rsid w:val="002E4C06"/>
    <w:rsid w:val="002E517C"/>
    <w:rsid w:val="002E6A32"/>
    <w:rsid w:val="002E76EA"/>
    <w:rsid w:val="002F03F3"/>
    <w:rsid w:val="002F125A"/>
    <w:rsid w:val="002F1ACA"/>
    <w:rsid w:val="002F21F9"/>
    <w:rsid w:val="002F27D8"/>
    <w:rsid w:val="002F2DED"/>
    <w:rsid w:val="002F393D"/>
    <w:rsid w:val="002F3A6E"/>
    <w:rsid w:val="002F3BEF"/>
    <w:rsid w:val="002F3EC5"/>
    <w:rsid w:val="002F4543"/>
    <w:rsid w:val="002F464B"/>
    <w:rsid w:val="002F4668"/>
    <w:rsid w:val="002F48A7"/>
    <w:rsid w:val="002F6E70"/>
    <w:rsid w:val="00300AC5"/>
    <w:rsid w:val="003010F1"/>
    <w:rsid w:val="00301214"/>
    <w:rsid w:val="00301A56"/>
    <w:rsid w:val="003027B5"/>
    <w:rsid w:val="0030358E"/>
    <w:rsid w:val="00304292"/>
    <w:rsid w:val="00304876"/>
    <w:rsid w:val="003052D4"/>
    <w:rsid w:val="003057ED"/>
    <w:rsid w:val="00306612"/>
    <w:rsid w:val="00307A73"/>
    <w:rsid w:val="003109B5"/>
    <w:rsid w:val="0031111C"/>
    <w:rsid w:val="0031174D"/>
    <w:rsid w:val="0031258D"/>
    <w:rsid w:val="00312A87"/>
    <w:rsid w:val="0031478F"/>
    <w:rsid w:val="00314B78"/>
    <w:rsid w:val="003151E9"/>
    <w:rsid w:val="00315398"/>
    <w:rsid w:val="00315C85"/>
    <w:rsid w:val="0032005F"/>
    <w:rsid w:val="00320632"/>
    <w:rsid w:val="00321E40"/>
    <w:rsid w:val="00322B1B"/>
    <w:rsid w:val="003256AB"/>
    <w:rsid w:val="00326A10"/>
    <w:rsid w:val="003276FB"/>
    <w:rsid w:val="003277AF"/>
    <w:rsid w:val="00332118"/>
    <w:rsid w:val="003334A2"/>
    <w:rsid w:val="0033431E"/>
    <w:rsid w:val="00334B06"/>
    <w:rsid w:val="003355C8"/>
    <w:rsid w:val="00336F46"/>
    <w:rsid w:val="00337502"/>
    <w:rsid w:val="00337C3C"/>
    <w:rsid w:val="0034065F"/>
    <w:rsid w:val="003410FC"/>
    <w:rsid w:val="00341B75"/>
    <w:rsid w:val="00341F07"/>
    <w:rsid w:val="003426E8"/>
    <w:rsid w:val="00343416"/>
    <w:rsid w:val="00343673"/>
    <w:rsid w:val="00343F93"/>
    <w:rsid w:val="003447E8"/>
    <w:rsid w:val="00344999"/>
    <w:rsid w:val="00344AAE"/>
    <w:rsid w:val="00344CC0"/>
    <w:rsid w:val="0034522B"/>
    <w:rsid w:val="0034560C"/>
    <w:rsid w:val="00345688"/>
    <w:rsid w:val="003462FF"/>
    <w:rsid w:val="00346333"/>
    <w:rsid w:val="00347B99"/>
    <w:rsid w:val="00347DE1"/>
    <w:rsid w:val="003507A2"/>
    <w:rsid w:val="00350CA1"/>
    <w:rsid w:val="00353C1D"/>
    <w:rsid w:val="00356576"/>
    <w:rsid w:val="0035661C"/>
    <w:rsid w:val="003570E3"/>
    <w:rsid w:val="003574E0"/>
    <w:rsid w:val="00357DF3"/>
    <w:rsid w:val="003619A7"/>
    <w:rsid w:val="00361FAD"/>
    <w:rsid w:val="00362E9D"/>
    <w:rsid w:val="003649F6"/>
    <w:rsid w:val="00365AFE"/>
    <w:rsid w:val="00366642"/>
    <w:rsid w:val="00366743"/>
    <w:rsid w:val="00366FD3"/>
    <w:rsid w:val="00370039"/>
    <w:rsid w:val="0037096D"/>
    <w:rsid w:val="00370C23"/>
    <w:rsid w:val="00371687"/>
    <w:rsid w:val="003716F3"/>
    <w:rsid w:val="00372E8D"/>
    <w:rsid w:val="00373468"/>
    <w:rsid w:val="003734EF"/>
    <w:rsid w:val="00374043"/>
    <w:rsid w:val="00376647"/>
    <w:rsid w:val="00376E20"/>
    <w:rsid w:val="0037785C"/>
    <w:rsid w:val="00380B18"/>
    <w:rsid w:val="003812AF"/>
    <w:rsid w:val="00381759"/>
    <w:rsid w:val="0038266B"/>
    <w:rsid w:val="003834C3"/>
    <w:rsid w:val="00383773"/>
    <w:rsid w:val="00384021"/>
    <w:rsid w:val="0038545A"/>
    <w:rsid w:val="003860E5"/>
    <w:rsid w:val="0038714B"/>
    <w:rsid w:val="00387230"/>
    <w:rsid w:val="0039177F"/>
    <w:rsid w:val="0039263A"/>
    <w:rsid w:val="003927DC"/>
    <w:rsid w:val="00392C33"/>
    <w:rsid w:val="0039651E"/>
    <w:rsid w:val="003A1897"/>
    <w:rsid w:val="003A24CF"/>
    <w:rsid w:val="003A31EA"/>
    <w:rsid w:val="003A34ED"/>
    <w:rsid w:val="003A4575"/>
    <w:rsid w:val="003A4E8A"/>
    <w:rsid w:val="003A55B5"/>
    <w:rsid w:val="003A6701"/>
    <w:rsid w:val="003A7255"/>
    <w:rsid w:val="003A7CAB"/>
    <w:rsid w:val="003A7FFD"/>
    <w:rsid w:val="003B13EA"/>
    <w:rsid w:val="003B1F49"/>
    <w:rsid w:val="003B23C6"/>
    <w:rsid w:val="003B24F2"/>
    <w:rsid w:val="003B25EB"/>
    <w:rsid w:val="003B28F6"/>
    <w:rsid w:val="003B3825"/>
    <w:rsid w:val="003B57F7"/>
    <w:rsid w:val="003B6B1D"/>
    <w:rsid w:val="003B6C34"/>
    <w:rsid w:val="003B700A"/>
    <w:rsid w:val="003B78DF"/>
    <w:rsid w:val="003B7E39"/>
    <w:rsid w:val="003C1B1A"/>
    <w:rsid w:val="003C25B1"/>
    <w:rsid w:val="003C37F0"/>
    <w:rsid w:val="003C5108"/>
    <w:rsid w:val="003C5A0D"/>
    <w:rsid w:val="003C5AA3"/>
    <w:rsid w:val="003C5E68"/>
    <w:rsid w:val="003C6411"/>
    <w:rsid w:val="003C6BA7"/>
    <w:rsid w:val="003C71BD"/>
    <w:rsid w:val="003C7675"/>
    <w:rsid w:val="003D099B"/>
    <w:rsid w:val="003D1BB9"/>
    <w:rsid w:val="003D2881"/>
    <w:rsid w:val="003D4A67"/>
    <w:rsid w:val="003D4C4D"/>
    <w:rsid w:val="003D6E8D"/>
    <w:rsid w:val="003D74D3"/>
    <w:rsid w:val="003D77C3"/>
    <w:rsid w:val="003D77CB"/>
    <w:rsid w:val="003D78FD"/>
    <w:rsid w:val="003E03F6"/>
    <w:rsid w:val="003E0412"/>
    <w:rsid w:val="003E0858"/>
    <w:rsid w:val="003E098F"/>
    <w:rsid w:val="003E0B06"/>
    <w:rsid w:val="003E2E88"/>
    <w:rsid w:val="003E4060"/>
    <w:rsid w:val="003E47ED"/>
    <w:rsid w:val="003E6106"/>
    <w:rsid w:val="003E73FF"/>
    <w:rsid w:val="003E7518"/>
    <w:rsid w:val="003E778D"/>
    <w:rsid w:val="003E7A64"/>
    <w:rsid w:val="003F10C3"/>
    <w:rsid w:val="003F2242"/>
    <w:rsid w:val="003F2427"/>
    <w:rsid w:val="003F2577"/>
    <w:rsid w:val="003F3F2D"/>
    <w:rsid w:val="003F4B4A"/>
    <w:rsid w:val="003F4DD8"/>
    <w:rsid w:val="003F60FE"/>
    <w:rsid w:val="003F61AA"/>
    <w:rsid w:val="003F661C"/>
    <w:rsid w:val="003F745D"/>
    <w:rsid w:val="003F78C6"/>
    <w:rsid w:val="003F7C5B"/>
    <w:rsid w:val="00401198"/>
    <w:rsid w:val="0040130E"/>
    <w:rsid w:val="00401C51"/>
    <w:rsid w:val="00403538"/>
    <w:rsid w:val="00406C90"/>
    <w:rsid w:val="0040786A"/>
    <w:rsid w:val="0041037A"/>
    <w:rsid w:val="00413008"/>
    <w:rsid w:val="00414C46"/>
    <w:rsid w:val="00415415"/>
    <w:rsid w:val="00415A44"/>
    <w:rsid w:val="00416C51"/>
    <w:rsid w:val="00420C1C"/>
    <w:rsid w:val="00420E47"/>
    <w:rsid w:val="004216FA"/>
    <w:rsid w:val="0042263E"/>
    <w:rsid w:val="00422874"/>
    <w:rsid w:val="00423260"/>
    <w:rsid w:val="00424647"/>
    <w:rsid w:val="00425E6E"/>
    <w:rsid w:val="00426490"/>
    <w:rsid w:val="00430DA8"/>
    <w:rsid w:val="00431B9F"/>
    <w:rsid w:val="00432918"/>
    <w:rsid w:val="00432D3A"/>
    <w:rsid w:val="00433AD7"/>
    <w:rsid w:val="00434048"/>
    <w:rsid w:val="0043449E"/>
    <w:rsid w:val="004352AE"/>
    <w:rsid w:val="004364B1"/>
    <w:rsid w:val="00436B85"/>
    <w:rsid w:val="00437447"/>
    <w:rsid w:val="004378E4"/>
    <w:rsid w:val="00440503"/>
    <w:rsid w:val="004408A8"/>
    <w:rsid w:val="00442381"/>
    <w:rsid w:val="0044393B"/>
    <w:rsid w:val="0044401B"/>
    <w:rsid w:val="004443D6"/>
    <w:rsid w:val="004444AD"/>
    <w:rsid w:val="00445AE1"/>
    <w:rsid w:val="00446FB1"/>
    <w:rsid w:val="0044727D"/>
    <w:rsid w:val="0045039F"/>
    <w:rsid w:val="0045087C"/>
    <w:rsid w:val="0045259D"/>
    <w:rsid w:val="00453591"/>
    <w:rsid w:val="00455C22"/>
    <w:rsid w:val="00455DBB"/>
    <w:rsid w:val="004608E4"/>
    <w:rsid w:val="00461464"/>
    <w:rsid w:val="00462269"/>
    <w:rsid w:val="0046338A"/>
    <w:rsid w:val="0046487E"/>
    <w:rsid w:val="004659AB"/>
    <w:rsid w:val="00465D91"/>
    <w:rsid w:val="00467368"/>
    <w:rsid w:val="00470349"/>
    <w:rsid w:val="0047166F"/>
    <w:rsid w:val="00471F96"/>
    <w:rsid w:val="00472093"/>
    <w:rsid w:val="0047455C"/>
    <w:rsid w:val="0047757B"/>
    <w:rsid w:val="0048073A"/>
    <w:rsid w:val="004842AF"/>
    <w:rsid w:val="00484449"/>
    <w:rsid w:val="004869D0"/>
    <w:rsid w:val="004876C2"/>
    <w:rsid w:val="00487FC9"/>
    <w:rsid w:val="0049142C"/>
    <w:rsid w:val="0049303A"/>
    <w:rsid w:val="004937CF"/>
    <w:rsid w:val="00493FC7"/>
    <w:rsid w:val="004955E2"/>
    <w:rsid w:val="00497ED6"/>
    <w:rsid w:val="004A2C0C"/>
    <w:rsid w:val="004A2C2C"/>
    <w:rsid w:val="004A31C0"/>
    <w:rsid w:val="004A3570"/>
    <w:rsid w:val="004A5B0F"/>
    <w:rsid w:val="004A61D5"/>
    <w:rsid w:val="004A7540"/>
    <w:rsid w:val="004B003B"/>
    <w:rsid w:val="004B1E66"/>
    <w:rsid w:val="004B32C3"/>
    <w:rsid w:val="004B3B43"/>
    <w:rsid w:val="004B3C46"/>
    <w:rsid w:val="004B4E54"/>
    <w:rsid w:val="004B5283"/>
    <w:rsid w:val="004B5F63"/>
    <w:rsid w:val="004B6E81"/>
    <w:rsid w:val="004B6F04"/>
    <w:rsid w:val="004C0109"/>
    <w:rsid w:val="004C0979"/>
    <w:rsid w:val="004C0B44"/>
    <w:rsid w:val="004C1C59"/>
    <w:rsid w:val="004C219F"/>
    <w:rsid w:val="004C2346"/>
    <w:rsid w:val="004C2438"/>
    <w:rsid w:val="004C4791"/>
    <w:rsid w:val="004C4E94"/>
    <w:rsid w:val="004C55DE"/>
    <w:rsid w:val="004C6FF9"/>
    <w:rsid w:val="004D0742"/>
    <w:rsid w:val="004D07B1"/>
    <w:rsid w:val="004D1725"/>
    <w:rsid w:val="004D2092"/>
    <w:rsid w:val="004D271F"/>
    <w:rsid w:val="004D3B61"/>
    <w:rsid w:val="004D4E33"/>
    <w:rsid w:val="004D6319"/>
    <w:rsid w:val="004D6A90"/>
    <w:rsid w:val="004D6F20"/>
    <w:rsid w:val="004E0797"/>
    <w:rsid w:val="004E0BD0"/>
    <w:rsid w:val="004E2147"/>
    <w:rsid w:val="004E2153"/>
    <w:rsid w:val="004E3802"/>
    <w:rsid w:val="004E3FD4"/>
    <w:rsid w:val="004E4449"/>
    <w:rsid w:val="004E574D"/>
    <w:rsid w:val="004E57A1"/>
    <w:rsid w:val="004E62CA"/>
    <w:rsid w:val="004E6B3B"/>
    <w:rsid w:val="004E6C10"/>
    <w:rsid w:val="004E6C77"/>
    <w:rsid w:val="004F07BC"/>
    <w:rsid w:val="004F1381"/>
    <w:rsid w:val="004F1A60"/>
    <w:rsid w:val="004F3225"/>
    <w:rsid w:val="004F3831"/>
    <w:rsid w:val="004F3C69"/>
    <w:rsid w:val="004F4B66"/>
    <w:rsid w:val="004F5F8D"/>
    <w:rsid w:val="004F6159"/>
    <w:rsid w:val="004F6599"/>
    <w:rsid w:val="004F67D3"/>
    <w:rsid w:val="004F6D3B"/>
    <w:rsid w:val="004F7653"/>
    <w:rsid w:val="0050321E"/>
    <w:rsid w:val="00503243"/>
    <w:rsid w:val="00503A81"/>
    <w:rsid w:val="005047A6"/>
    <w:rsid w:val="00505677"/>
    <w:rsid w:val="00506767"/>
    <w:rsid w:val="00510024"/>
    <w:rsid w:val="00510822"/>
    <w:rsid w:val="005108F8"/>
    <w:rsid w:val="005114F5"/>
    <w:rsid w:val="00512203"/>
    <w:rsid w:val="005124BA"/>
    <w:rsid w:val="00513C9D"/>
    <w:rsid w:val="00513FC2"/>
    <w:rsid w:val="00514D80"/>
    <w:rsid w:val="00515060"/>
    <w:rsid w:val="00516E60"/>
    <w:rsid w:val="00517A5C"/>
    <w:rsid w:val="0052054C"/>
    <w:rsid w:val="0052056F"/>
    <w:rsid w:val="005246ED"/>
    <w:rsid w:val="00525135"/>
    <w:rsid w:val="00526538"/>
    <w:rsid w:val="005310A2"/>
    <w:rsid w:val="0053160C"/>
    <w:rsid w:val="00532787"/>
    <w:rsid w:val="0053290A"/>
    <w:rsid w:val="00532C79"/>
    <w:rsid w:val="0053366E"/>
    <w:rsid w:val="00533FE2"/>
    <w:rsid w:val="00535007"/>
    <w:rsid w:val="00535080"/>
    <w:rsid w:val="00540148"/>
    <w:rsid w:val="005406E8"/>
    <w:rsid w:val="0054070F"/>
    <w:rsid w:val="0054119F"/>
    <w:rsid w:val="00543B38"/>
    <w:rsid w:val="005441A6"/>
    <w:rsid w:val="00544EFB"/>
    <w:rsid w:val="005451C2"/>
    <w:rsid w:val="00545205"/>
    <w:rsid w:val="00545460"/>
    <w:rsid w:val="0054599A"/>
    <w:rsid w:val="00545E2A"/>
    <w:rsid w:val="00545F8D"/>
    <w:rsid w:val="00550CE4"/>
    <w:rsid w:val="0055271C"/>
    <w:rsid w:val="00552B92"/>
    <w:rsid w:val="00552B95"/>
    <w:rsid w:val="0055383D"/>
    <w:rsid w:val="00553A17"/>
    <w:rsid w:val="0055436A"/>
    <w:rsid w:val="00555883"/>
    <w:rsid w:val="00556688"/>
    <w:rsid w:val="00556B6A"/>
    <w:rsid w:val="00557746"/>
    <w:rsid w:val="005611B1"/>
    <w:rsid w:val="00561A4F"/>
    <w:rsid w:val="00561E38"/>
    <w:rsid w:val="0056200A"/>
    <w:rsid w:val="0056218C"/>
    <w:rsid w:val="00562ADE"/>
    <w:rsid w:val="00563115"/>
    <w:rsid w:val="00563509"/>
    <w:rsid w:val="00563AFC"/>
    <w:rsid w:val="0056430C"/>
    <w:rsid w:val="00564F18"/>
    <w:rsid w:val="00564F66"/>
    <w:rsid w:val="00565A4A"/>
    <w:rsid w:val="0056623C"/>
    <w:rsid w:val="00566478"/>
    <w:rsid w:val="005667BB"/>
    <w:rsid w:val="0056733F"/>
    <w:rsid w:val="00567356"/>
    <w:rsid w:val="00567673"/>
    <w:rsid w:val="005706B9"/>
    <w:rsid w:val="00570AB2"/>
    <w:rsid w:val="005716A8"/>
    <w:rsid w:val="005720E9"/>
    <w:rsid w:val="0057313C"/>
    <w:rsid w:val="00574709"/>
    <w:rsid w:val="00574F6D"/>
    <w:rsid w:val="00575072"/>
    <w:rsid w:val="00575D2A"/>
    <w:rsid w:val="005766C2"/>
    <w:rsid w:val="00576A6D"/>
    <w:rsid w:val="005773FF"/>
    <w:rsid w:val="0057742A"/>
    <w:rsid w:val="0057779A"/>
    <w:rsid w:val="005804C8"/>
    <w:rsid w:val="005812C0"/>
    <w:rsid w:val="00581B07"/>
    <w:rsid w:val="00583DBC"/>
    <w:rsid w:val="00586233"/>
    <w:rsid w:val="0059083B"/>
    <w:rsid w:val="00590A71"/>
    <w:rsid w:val="00590AE8"/>
    <w:rsid w:val="00591892"/>
    <w:rsid w:val="00592A7E"/>
    <w:rsid w:val="0059324D"/>
    <w:rsid w:val="00593295"/>
    <w:rsid w:val="005948E6"/>
    <w:rsid w:val="005962D9"/>
    <w:rsid w:val="005A047F"/>
    <w:rsid w:val="005A185B"/>
    <w:rsid w:val="005A27B6"/>
    <w:rsid w:val="005A28D8"/>
    <w:rsid w:val="005A3E92"/>
    <w:rsid w:val="005A523E"/>
    <w:rsid w:val="005A6456"/>
    <w:rsid w:val="005A67F4"/>
    <w:rsid w:val="005A7535"/>
    <w:rsid w:val="005A799F"/>
    <w:rsid w:val="005B0688"/>
    <w:rsid w:val="005B0BAA"/>
    <w:rsid w:val="005B390D"/>
    <w:rsid w:val="005B4780"/>
    <w:rsid w:val="005B4DA1"/>
    <w:rsid w:val="005B5EE7"/>
    <w:rsid w:val="005B7323"/>
    <w:rsid w:val="005C1755"/>
    <w:rsid w:val="005C1E24"/>
    <w:rsid w:val="005C246D"/>
    <w:rsid w:val="005C26AC"/>
    <w:rsid w:val="005C50C6"/>
    <w:rsid w:val="005C52C0"/>
    <w:rsid w:val="005C5C45"/>
    <w:rsid w:val="005C6D58"/>
    <w:rsid w:val="005C7628"/>
    <w:rsid w:val="005D078D"/>
    <w:rsid w:val="005D081D"/>
    <w:rsid w:val="005D24DF"/>
    <w:rsid w:val="005D3409"/>
    <w:rsid w:val="005D3AD4"/>
    <w:rsid w:val="005D3D90"/>
    <w:rsid w:val="005D4A24"/>
    <w:rsid w:val="005D4C6B"/>
    <w:rsid w:val="005D4D5A"/>
    <w:rsid w:val="005D4E96"/>
    <w:rsid w:val="005D4F67"/>
    <w:rsid w:val="005D60C2"/>
    <w:rsid w:val="005D6691"/>
    <w:rsid w:val="005D710B"/>
    <w:rsid w:val="005D7EC0"/>
    <w:rsid w:val="005E0676"/>
    <w:rsid w:val="005E07C2"/>
    <w:rsid w:val="005E0F5F"/>
    <w:rsid w:val="005E11FB"/>
    <w:rsid w:val="005E1C84"/>
    <w:rsid w:val="005E1E2E"/>
    <w:rsid w:val="005E2061"/>
    <w:rsid w:val="005E2731"/>
    <w:rsid w:val="005E317F"/>
    <w:rsid w:val="005E32BC"/>
    <w:rsid w:val="005E43AD"/>
    <w:rsid w:val="005E581D"/>
    <w:rsid w:val="005E5EB4"/>
    <w:rsid w:val="005E7ED6"/>
    <w:rsid w:val="005F0159"/>
    <w:rsid w:val="005F031C"/>
    <w:rsid w:val="005F0B9B"/>
    <w:rsid w:val="005F0E26"/>
    <w:rsid w:val="005F14AE"/>
    <w:rsid w:val="005F2410"/>
    <w:rsid w:val="005F25B1"/>
    <w:rsid w:val="005F3B78"/>
    <w:rsid w:val="005F3C40"/>
    <w:rsid w:val="005F553E"/>
    <w:rsid w:val="005F65BE"/>
    <w:rsid w:val="005F661B"/>
    <w:rsid w:val="006012D2"/>
    <w:rsid w:val="006016AB"/>
    <w:rsid w:val="00601C97"/>
    <w:rsid w:val="006020D7"/>
    <w:rsid w:val="006022F8"/>
    <w:rsid w:val="006036DE"/>
    <w:rsid w:val="00604324"/>
    <w:rsid w:val="006051B5"/>
    <w:rsid w:val="00606DFC"/>
    <w:rsid w:val="00607760"/>
    <w:rsid w:val="006111C4"/>
    <w:rsid w:val="006111F4"/>
    <w:rsid w:val="006112CC"/>
    <w:rsid w:val="00611584"/>
    <w:rsid w:val="00611D5F"/>
    <w:rsid w:val="0061265E"/>
    <w:rsid w:val="00613DF7"/>
    <w:rsid w:val="00614266"/>
    <w:rsid w:val="006165C0"/>
    <w:rsid w:val="006166AA"/>
    <w:rsid w:val="0061699F"/>
    <w:rsid w:val="00616F13"/>
    <w:rsid w:val="0061792A"/>
    <w:rsid w:val="00617951"/>
    <w:rsid w:val="00617A89"/>
    <w:rsid w:val="0062034B"/>
    <w:rsid w:val="00620527"/>
    <w:rsid w:val="0062125F"/>
    <w:rsid w:val="0062191B"/>
    <w:rsid w:val="00622973"/>
    <w:rsid w:val="00622E7F"/>
    <w:rsid w:val="006239CC"/>
    <w:rsid w:val="006243D2"/>
    <w:rsid w:val="00625343"/>
    <w:rsid w:val="00626EB5"/>
    <w:rsid w:val="006274F5"/>
    <w:rsid w:val="00627D40"/>
    <w:rsid w:val="0063058B"/>
    <w:rsid w:val="006309BF"/>
    <w:rsid w:val="006310CC"/>
    <w:rsid w:val="00632409"/>
    <w:rsid w:val="00633962"/>
    <w:rsid w:val="00633B40"/>
    <w:rsid w:val="00635989"/>
    <w:rsid w:val="00637BC1"/>
    <w:rsid w:val="0064062F"/>
    <w:rsid w:val="00642538"/>
    <w:rsid w:val="0064266E"/>
    <w:rsid w:val="00642BC1"/>
    <w:rsid w:val="00642BCE"/>
    <w:rsid w:val="0064331E"/>
    <w:rsid w:val="00643871"/>
    <w:rsid w:val="00645304"/>
    <w:rsid w:val="0064684B"/>
    <w:rsid w:val="006468A0"/>
    <w:rsid w:val="00647048"/>
    <w:rsid w:val="00650508"/>
    <w:rsid w:val="00650564"/>
    <w:rsid w:val="006516E8"/>
    <w:rsid w:val="0065229E"/>
    <w:rsid w:val="006525D1"/>
    <w:rsid w:val="006525DB"/>
    <w:rsid w:val="006538AF"/>
    <w:rsid w:val="00653EBD"/>
    <w:rsid w:val="00654558"/>
    <w:rsid w:val="00656555"/>
    <w:rsid w:val="006579FE"/>
    <w:rsid w:val="00657EC8"/>
    <w:rsid w:val="00660AEA"/>
    <w:rsid w:val="006658B7"/>
    <w:rsid w:val="00665941"/>
    <w:rsid w:val="006674B6"/>
    <w:rsid w:val="00670706"/>
    <w:rsid w:val="00670743"/>
    <w:rsid w:val="00672B00"/>
    <w:rsid w:val="00672B06"/>
    <w:rsid w:val="00672B16"/>
    <w:rsid w:val="00673FAA"/>
    <w:rsid w:val="006745AC"/>
    <w:rsid w:val="00675681"/>
    <w:rsid w:val="00682900"/>
    <w:rsid w:val="00683F68"/>
    <w:rsid w:val="0068415D"/>
    <w:rsid w:val="00684F04"/>
    <w:rsid w:val="006852D4"/>
    <w:rsid w:val="00685681"/>
    <w:rsid w:val="00686070"/>
    <w:rsid w:val="00686194"/>
    <w:rsid w:val="00686337"/>
    <w:rsid w:val="00686968"/>
    <w:rsid w:val="00686AA4"/>
    <w:rsid w:val="00687B92"/>
    <w:rsid w:val="006901BC"/>
    <w:rsid w:val="006901E9"/>
    <w:rsid w:val="006908C6"/>
    <w:rsid w:val="00690C98"/>
    <w:rsid w:val="006921DA"/>
    <w:rsid w:val="00692241"/>
    <w:rsid w:val="00692308"/>
    <w:rsid w:val="006929E0"/>
    <w:rsid w:val="00694CAC"/>
    <w:rsid w:val="006953C4"/>
    <w:rsid w:val="006A03B0"/>
    <w:rsid w:val="006A0945"/>
    <w:rsid w:val="006A17AD"/>
    <w:rsid w:val="006A1F9D"/>
    <w:rsid w:val="006A25F1"/>
    <w:rsid w:val="006A32AE"/>
    <w:rsid w:val="006A4108"/>
    <w:rsid w:val="006A451C"/>
    <w:rsid w:val="006A46D5"/>
    <w:rsid w:val="006A5DA0"/>
    <w:rsid w:val="006A6CCA"/>
    <w:rsid w:val="006B3662"/>
    <w:rsid w:val="006B49DC"/>
    <w:rsid w:val="006B4B70"/>
    <w:rsid w:val="006B6725"/>
    <w:rsid w:val="006B6EDA"/>
    <w:rsid w:val="006C07EB"/>
    <w:rsid w:val="006C17EF"/>
    <w:rsid w:val="006C20AF"/>
    <w:rsid w:val="006C3F64"/>
    <w:rsid w:val="006C7F44"/>
    <w:rsid w:val="006D08EB"/>
    <w:rsid w:val="006D2788"/>
    <w:rsid w:val="006D2909"/>
    <w:rsid w:val="006D4E12"/>
    <w:rsid w:val="006D4F3E"/>
    <w:rsid w:val="006D5420"/>
    <w:rsid w:val="006D5B14"/>
    <w:rsid w:val="006D7A24"/>
    <w:rsid w:val="006E0D12"/>
    <w:rsid w:val="006E1A4B"/>
    <w:rsid w:val="006E2266"/>
    <w:rsid w:val="006E4EF0"/>
    <w:rsid w:val="006E4F5B"/>
    <w:rsid w:val="006E5DD2"/>
    <w:rsid w:val="006E6C32"/>
    <w:rsid w:val="006E7441"/>
    <w:rsid w:val="006E781E"/>
    <w:rsid w:val="006F122E"/>
    <w:rsid w:val="006F13C5"/>
    <w:rsid w:val="006F1ACA"/>
    <w:rsid w:val="006F2518"/>
    <w:rsid w:val="006F2556"/>
    <w:rsid w:val="006F31CD"/>
    <w:rsid w:val="006F6C59"/>
    <w:rsid w:val="006F78C2"/>
    <w:rsid w:val="006F7DE4"/>
    <w:rsid w:val="00700797"/>
    <w:rsid w:val="00700D34"/>
    <w:rsid w:val="00701626"/>
    <w:rsid w:val="00701681"/>
    <w:rsid w:val="0070172D"/>
    <w:rsid w:val="00701C50"/>
    <w:rsid w:val="00704512"/>
    <w:rsid w:val="00704660"/>
    <w:rsid w:val="00706342"/>
    <w:rsid w:val="00706A6C"/>
    <w:rsid w:val="00710DC1"/>
    <w:rsid w:val="00711089"/>
    <w:rsid w:val="007121C5"/>
    <w:rsid w:val="007132FE"/>
    <w:rsid w:val="00715C05"/>
    <w:rsid w:val="0071685F"/>
    <w:rsid w:val="00720F79"/>
    <w:rsid w:val="00721306"/>
    <w:rsid w:val="00721AB7"/>
    <w:rsid w:val="007221FF"/>
    <w:rsid w:val="007228FB"/>
    <w:rsid w:val="00724141"/>
    <w:rsid w:val="007247B8"/>
    <w:rsid w:val="0072550D"/>
    <w:rsid w:val="007261C0"/>
    <w:rsid w:val="007262B4"/>
    <w:rsid w:val="00726485"/>
    <w:rsid w:val="007267D2"/>
    <w:rsid w:val="00726863"/>
    <w:rsid w:val="00727255"/>
    <w:rsid w:val="00727664"/>
    <w:rsid w:val="0073422C"/>
    <w:rsid w:val="0073598E"/>
    <w:rsid w:val="00736DD6"/>
    <w:rsid w:val="0073749F"/>
    <w:rsid w:val="007400D4"/>
    <w:rsid w:val="00740473"/>
    <w:rsid w:val="00740DDD"/>
    <w:rsid w:val="007410FE"/>
    <w:rsid w:val="00741C0D"/>
    <w:rsid w:val="00741D2A"/>
    <w:rsid w:val="00741FC1"/>
    <w:rsid w:val="00742915"/>
    <w:rsid w:val="007430D1"/>
    <w:rsid w:val="007439A1"/>
    <w:rsid w:val="00743DE2"/>
    <w:rsid w:val="00744923"/>
    <w:rsid w:val="00744BAD"/>
    <w:rsid w:val="007458C7"/>
    <w:rsid w:val="007465F9"/>
    <w:rsid w:val="00747062"/>
    <w:rsid w:val="007472ED"/>
    <w:rsid w:val="00750071"/>
    <w:rsid w:val="007515BC"/>
    <w:rsid w:val="00752C54"/>
    <w:rsid w:val="007545E6"/>
    <w:rsid w:val="007552CD"/>
    <w:rsid w:val="0075593D"/>
    <w:rsid w:val="00756209"/>
    <w:rsid w:val="00757B60"/>
    <w:rsid w:val="00760170"/>
    <w:rsid w:val="0076218B"/>
    <w:rsid w:val="0076230E"/>
    <w:rsid w:val="0076235B"/>
    <w:rsid w:val="0076263A"/>
    <w:rsid w:val="0076272C"/>
    <w:rsid w:val="00763092"/>
    <w:rsid w:val="007634D4"/>
    <w:rsid w:val="007640C7"/>
    <w:rsid w:val="00766414"/>
    <w:rsid w:val="00766CD5"/>
    <w:rsid w:val="0077066E"/>
    <w:rsid w:val="00772419"/>
    <w:rsid w:val="007728CB"/>
    <w:rsid w:val="00772F22"/>
    <w:rsid w:val="00775157"/>
    <w:rsid w:val="00777EFB"/>
    <w:rsid w:val="007801E1"/>
    <w:rsid w:val="0078020B"/>
    <w:rsid w:val="00781BAE"/>
    <w:rsid w:val="007835BF"/>
    <w:rsid w:val="0078447D"/>
    <w:rsid w:val="007857C5"/>
    <w:rsid w:val="00785AEE"/>
    <w:rsid w:val="00785CB9"/>
    <w:rsid w:val="00786951"/>
    <w:rsid w:val="007908A8"/>
    <w:rsid w:val="00791B1E"/>
    <w:rsid w:val="007920E0"/>
    <w:rsid w:val="0079235A"/>
    <w:rsid w:val="00792924"/>
    <w:rsid w:val="0079319A"/>
    <w:rsid w:val="00794367"/>
    <w:rsid w:val="00794516"/>
    <w:rsid w:val="0079464A"/>
    <w:rsid w:val="0079543B"/>
    <w:rsid w:val="00795CA7"/>
    <w:rsid w:val="007970E3"/>
    <w:rsid w:val="00797D17"/>
    <w:rsid w:val="007A07D2"/>
    <w:rsid w:val="007A3922"/>
    <w:rsid w:val="007A3E9E"/>
    <w:rsid w:val="007A6068"/>
    <w:rsid w:val="007A63BC"/>
    <w:rsid w:val="007A6833"/>
    <w:rsid w:val="007A6A1C"/>
    <w:rsid w:val="007A6D81"/>
    <w:rsid w:val="007A6E4C"/>
    <w:rsid w:val="007A7D26"/>
    <w:rsid w:val="007B0853"/>
    <w:rsid w:val="007B10AA"/>
    <w:rsid w:val="007B200F"/>
    <w:rsid w:val="007B23B3"/>
    <w:rsid w:val="007B2D00"/>
    <w:rsid w:val="007B3396"/>
    <w:rsid w:val="007B3D74"/>
    <w:rsid w:val="007B45F4"/>
    <w:rsid w:val="007B4E2E"/>
    <w:rsid w:val="007B678B"/>
    <w:rsid w:val="007C0D49"/>
    <w:rsid w:val="007C1B78"/>
    <w:rsid w:val="007C240B"/>
    <w:rsid w:val="007C44E8"/>
    <w:rsid w:val="007C48E4"/>
    <w:rsid w:val="007C4C49"/>
    <w:rsid w:val="007C7A86"/>
    <w:rsid w:val="007C7B18"/>
    <w:rsid w:val="007D03A6"/>
    <w:rsid w:val="007D0B5A"/>
    <w:rsid w:val="007D0D5C"/>
    <w:rsid w:val="007D271E"/>
    <w:rsid w:val="007D513B"/>
    <w:rsid w:val="007D6CE4"/>
    <w:rsid w:val="007D742C"/>
    <w:rsid w:val="007D778F"/>
    <w:rsid w:val="007D7CD6"/>
    <w:rsid w:val="007D7D4B"/>
    <w:rsid w:val="007D7F16"/>
    <w:rsid w:val="007E0674"/>
    <w:rsid w:val="007E0A59"/>
    <w:rsid w:val="007E13B3"/>
    <w:rsid w:val="007E1ABE"/>
    <w:rsid w:val="007E2507"/>
    <w:rsid w:val="007E5F77"/>
    <w:rsid w:val="007E5FD5"/>
    <w:rsid w:val="007E69C8"/>
    <w:rsid w:val="007E7387"/>
    <w:rsid w:val="007E7741"/>
    <w:rsid w:val="007E7DEA"/>
    <w:rsid w:val="007F03D4"/>
    <w:rsid w:val="007F0E8A"/>
    <w:rsid w:val="007F1A5C"/>
    <w:rsid w:val="007F210F"/>
    <w:rsid w:val="007F26D0"/>
    <w:rsid w:val="007F302D"/>
    <w:rsid w:val="007F5311"/>
    <w:rsid w:val="007F5AC7"/>
    <w:rsid w:val="007F68F6"/>
    <w:rsid w:val="007F75F4"/>
    <w:rsid w:val="0080002A"/>
    <w:rsid w:val="00800124"/>
    <w:rsid w:val="00800FE9"/>
    <w:rsid w:val="008013B3"/>
    <w:rsid w:val="00803593"/>
    <w:rsid w:val="00804145"/>
    <w:rsid w:val="00804333"/>
    <w:rsid w:val="00804B6F"/>
    <w:rsid w:val="00805F7E"/>
    <w:rsid w:val="00805F8F"/>
    <w:rsid w:val="00806548"/>
    <w:rsid w:val="008107B0"/>
    <w:rsid w:val="008109E3"/>
    <w:rsid w:val="00810F06"/>
    <w:rsid w:val="00811135"/>
    <w:rsid w:val="008118D4"/>
    <w:rsid w:val="00811E96"/>
    <w:rsid w:val="00812E07"/>
    <w:rsid w:val="008130BF"/>
    <w:rsid w:val="00814145"/>
    <w:rsid w:val="00814DEB"/>
    <w:rsid w:val="00815794"/>
    <w:rsid w:val="0081590B"/>
    <w:rsid w:val="008162A7"/>
    <w:rsid w:val="00817AD2"/>
    <w:rsid w:val="00820A6D"/>
    <w:rsid w:val="00822466"/>
    <w:rsid w:val="008228BD"/>
    <w:rsid w:val="00823496"/>
    <w:rsid w:val="008248D1"/>
    <w:rsid w:val="00824A56"/>
    <w:rsid w:val="008261D4"/>
    <w:rsid w:val="00826A7A"/>
    <w:rsid w:val="008274C9"/>
    <w:rsid w:val="00827D7F"/>
    <w:rsid w:val="008308E0"/>
    <w:rsid w:val="00830BCD"/>
    <w:rsid w:val="008312A1"/>
    <w:rsid w:val="008312C6"/>
    <w:rsid w:val="00831643"/>
    <w:rsid w:val="00831F7D"/>
    <w:rsid w:val="008323FB"/>
    <w:rsid w:val="0083325F"/>
    <w:rsid w:val="008333A2"/>
    <w:rsid w:val="00833EFC"/>
    <w:rsid w:val="00834029"/>
    <w:rsid w:val="008344C2"/>
    <w:rsid w:val="008347DF"/>
    <w:rsid w:val="00834CEA"/>
    <w:rsid w:val="00835B73"/>
    <w:rsid w:val="00836888"/>
    <w:rsid w:val="00841AD9"/>
    <w:rsid w:val="00843485"/>
    <w:rsid w:val="00843F2D"/>
    <w:rsid w:val="0084508F"/>
    <w:rsid w:val="00846ED7"/>
    <w:rsid w:val="008474F9"/>
    <w:rsid w:val="00847CAF"/>
    <w:rsid w:val="00847E02"/>
    <w:rsid w:val="00847F67"/>
    <w:rsid w:val="00851258"/>
    <w:rsid w:val="00852733"/>
    <w:rsid w:val="00852E48"/>
    <w:rsid w:val="0085331D"/>
    <w:rsid w:val="0085461F"/>
    <w:rsid w:val="00854C31"/>
    <w:rsid w:val="00855F13"/>
    <w:rsid w:val="008565FA"/>
    <w:rsid w:val="008567F5"/>
    <w:rsid w:val="00856EFB"/>
    <w:rsid w:val="00857188"/>
    <w:rsid w:val="00857887"/>
    <w:rsid w:val="00861CEA"/>
    <w:rsid w:val="0086218B"/>
    <w:rsid w:val="00862FA4"/>
    <w:rsid w:val="00865CD8"/>
    <w:rsid w:val="0086790E"/>
    <w:rsid w:val="00867B79"/>
    <w:rsid w:val="00870695"/>
    <w:rsid w:val="00871F23"/>
    <w:rsid w:val="008722FB"/>
    <w:rsid w:val="00873E78"/>
    <w:rsid w:val="00873F66"/>
    <w:rsid w:val="00874C9B"/>
    <w:rsid w:val="00874D5F"/>
    <w:rsid w:val="00875B49"/>
    <w:rsid w:val="008761BE"/>
    <w:rsid w:val="008765D7"/>
    <w:rsid w:val="00877A6D"/>
    <w:rsid w:val="00877F79"/>
    <w:rsid w:val="00880722"/>
    <w:rsid w:val="008807A1"/>
    <w:rsid w:val="00882074"/>
    <w:rsid w:val="00882207"/>
    <w:rsid w:val="0088223A"/>
    <w:rsid w:val="0088298C"/>
    <w:rsid w:val="00884690"/>
    <w:rsid w:val="008859F7"/>
    <w:rsid w:val="00885B5C"/>
    <w:rsid w:val="008865A7"/>
    <w:rsid w:val="0088668D"/>
    <w:rsid w:val="0088682E"/>
    <w:rsid w:val="00886DDE"/>
    <w:rsid w:val="00887008"/>
    <w:rsid w:val="00887A2D"/>
    <w:rsid w:val="00887B5E"/>
    <w:rsid w:val="0089187B"/>
    <w:rsid w:val="00893FFD"/>
    <w:rsid w:val="008952E6"/>
    <w:rsid w:val="00895514"/>
    <w:rsid w:val="008964E6"/>
    <w:rsid w:val="00896643"/>
    <w:rsid w:val="00896979"/>
    <w:rsid w:val="00896FA4"/>
    <w:rsid w:val="0089730A"/>
    <w:rsid w:val="008A1F4D"/>
    <w:rsid w:val="008A233B"/>
    <w:rsid w:val="008A26E3"/>
    <w:rsid w:val="008A29FE"/>
    <w:rsid w:val="008A2FAE"/>
    <w:rsid w:val="008A46E6"/>
    <w:rsid w:val="008A4986"/>
    <w:rsid w:val="008A622C"/>
    <w:rsid w:val="008A639A"/>
    <w:rsid w:val="008B1683"/>
    <w:rsid w:val="008B30AC"/>
    <w:rsid w:val="008B53DC"/>
    <w:rsid w:val="008B6FC5"/>
    <w:rsid w:val="008B7A88"/>
    <w:rsid w:val="008C18D3"/>
    <w:rsid w:val="008C24B5"/>
    <w:rsid w:val="008C38DE"/>
    <w:rsid w:val="008C55F1"/>
    <w:rsid w:val="008C583D"/>
    <w:rsid w:val="008C5A72"/>
    <w:rsid w:val="008C6FA7"/>
    <w:rsid w:val="008C7232"/>
    <w:rsid w:val="008C7EF9"/>
    <w:rsid w:val="008D05A0"/>
    <w:rsid w:val="008D2807"/>
    <w:rsid w:val="008D4FE7"/>
    <w:rsid w:val="008D5340"/>
    <w:rsid w:val="008D74FE"/>
    <w:rsid w:val="008E09B1"/>
    <w:rsid w:val="008E296C"/>
    <w:rsid w:val="008E327E"/>
    <w:rsid w:val="008E5380"/>
    <w:rsid w:val="008E6FDC"/>
    <w:rsid w:val="008E6FE6"/>
    <w:rsid w:val="008E7D7A"/>
    <w:rsid w:val="008E7DB0"/>
    <w:rsid w:val="008F048F"/>
    <w:rsid w:val="008F08FB"/>
    <w:rsid w:val="008F3173"/>
    <w:rsid w:val="008F31CA"/>
    <w:rsid w:val="008F3680"/>
    <w:rsid w:val="008F39FF"/>
    <w:rsid w:val="008F3E7B"/>
    <w:rsid w:val="008F5370"/>
    <w:rsid w:val="008F5683"/>
    <w:rsid w:val="008F6D0B"/>
    <w:rsid w:val="008F77E1"/>
    <w:rsid w:val="00900738"/>
    <w:rsid w:val="00900C03"/>
    <w:rsid w:val="0090153B"/>
    <w:rsid w:val="00901958"/>
    <w:rsid w:val="00903EB6"/>
    <w:rsid w:val="0091000B"/>
    <w:rsid w:val="0091130B"/>
    <w:rsid w:val="0091238E"/>
    <w:rsid w:val="00913C61"/>
    <w:rsid w:val="009160EA"/>
    <w:rsid w:val="00917653"/>
    <w:rsid w:val="00920BF9"/>
    <w:rsid w:val="0092150A"/>
    <w:rsid w:val="00921F79"/>
    <w:rsid w:val="009228BD"/>
    <w:rsid w:val="00924B3C"/>
    <w:rsid w:val="009252C7"/>
    <w:rsid w:val="00925F4B"/>
    <w:rsid w:val="0092605A"/>
    <w:rsid w:val="009310E9"/>
    <w:rsid w:val="0093371E"/>
    <w:rsid w:val="00933C37"/>
    <w:rsid w:val="00935D40"/>
    <w:rsid w:val="009402C2"/>
    <w:rsid w:val="009414CD"/>
    <w:rsid w:val="009417AD"/>
    <w:rsid w:val="0094197A"/>
    <w:rsid w:val="00944412"/>
    <w:rsid w:val="00946F41"/>
    <w:rsid w:val="00947B7C"/>
    <w:rsid w:val="00950E0B"/>
    <w:rsid w:val="00951460"/>
    <w:rsid w:val="009527C1"/>
    <w:rsid w:val="009536D6"/>
    <w:rsid w:val="00954515"/>
    <w:rsid w:val="00954B5C"/>
    <w:rsid w:val="00954F6F"/>
    <w:rsid w:val="00956063"/>
    <w:rsid w:val="00956C74"/>
    <w:rsid w:val="00956C8C"/>
    <w:rsid w:val="009571EB"/>
    <w:rsid w:val="0096049A"/>
    <w:rsid w:val="0096090F"/>
    <w:rsid w:val="00960DBE"/>
    <w:rsid w:val="009619E1"/>
    <w:rsid w:val="00961DFA"/>
    <w:rsid w:val="00961E24"/>
    <w:rsid w:val="0096272E"/>
    <w:rsid w:val="0096313B"/>
    <w:rsid w:val="00963D82"/>
    <w:rsid w:val="0096402B"/>
    <w:rsid w:val="00965356"/>
    <w:rsid w:val="00966445"/>
    <w:rsid w:val="0096742C"/>
    <w:rsid w:val="009704D2"/>
    <w:rsid w:val="00970F12"/>
    <w:rsid w:val="00970F97"/>
    <w:rsid w:val="00971DE6"/>
    <w:rsid w:val="00971FDD"/>
    <w:rsid w:val="0097223C"/>
    <w:rsid w:val="009729AF"/>
    <w:rsid w:val="0097318D"/>
    <w:rsid w:val="0097495E"/>
    <w:rsid w:val="00974E5C"/>
    <w:rsid w:val="00977BBD"/>
    <w:rsid w:val="00977E02"/>
    <w:rsid w:val="009800C8"/>
    <w:rsid w:val="0098059A"/>
    <w:rsid w:val="0098070C"/>
    <w:rsid w:val="00980938"/>
    <w:rsid w:val="0098288E"/>
    <w:rsid w:val="00982C90"/>
    <w:rsid w:val="00983449"/>
    <w:rsid w:val="00983BAE"/>
    <w:rsid w:val="00984686"/>
    <w:rsid w:val="00984AF2"/>
    <w:rsid w:val="00984E97"/>
    <w:rsid w:val="00985A73"/>
    <w:rsid w:val="00985C01"/>
    <w:rsid w:val="00985D25"/>
    <w:rsid w:val="0098688C"/>
    <w:rsid w:val="009875C7"/>
    <w:rsid w:val="009876AF"/>
    <w:rsid w:val="00987E83"/>
    <w:rsid w:val="00990754"/>
    <w:rsid w:val="009925DB"/>
    <w:rsid w:val="009945A7"/>
    <w:rsid w:val="009949DF"/>
    <w:rsid w:val="00994D8B"/>
    <w:rsid w:val="00995623"/>
    <w:rsid w:val="009959CC"/>
    <w:rsid w:val="00995BE8"/>
    <w:rsid w:val="009960B0"/>
    <w:rsid w:val="00996384"/>
    <w:rsid w:val="0099724E"/>
    <w:rsid w:val="009976A1"/>
    <w:rsid w:val="009A0732"/>
    <w:rsid w:val="009A19BF"/>
    <w:rsid w:val="009A1A63"/>
    <w:rsid w:val="009A23DF"/>
    <w:rsid w:val="009A3971"/>
    <w:rsid w:val="009A45A8"/>
    <w:rsid w:val="009A5005"/>
    <w:rsid w:val="009A6FB1"/>
    <w:rsid w:val="009A7054"/>
    <w:rsid w:val="009A7057"/>
    <w:rsid w:val="009A7538"/>
    <w:rsid w:val="009A7E9B"/>
    <w:rsid w:val="009B00BB"/>
    <w:rsid w:val="009B2A6E"/>
    <w:rsid w:val="009B36DF"/>
    <w:rsid w:val="009B38CF"/>
    <w:rsid w:val="009B4753"/>
    <w:rsid w:val="009B5603"/>
    <w:rsid w:val="009B75EF"/>
    <w:rsid w:val="009C1B3E"/>
    <w:rsid w:val="009C4190"/>
    <w:rsid w:val="009C44D6"/>
    <w:rsid w:val="009C487D"/>
    <w:rsid w:val="009C5439"/>
    <w:rsid w:val="009C59A3"/>
    <w:rsid w:val="009C683E"/>
    <w:rsid w:val="009C7766"/>
    <w:rsid w:val="009D4DE4"/>
    <w:rsid w:val="009D68AD"/>
    <w:rsid w:val="009D713A"/>
    <w:rsid w:val="009D7177"/>
    <w:rsid w:val="009E0762"/>
    <w:rsid w:val="009E08BE"/>
    <w:rsid w:val="009E20E6"/>
    <w:rsid w:val="009E2642"/>
    <w:rsid w:val="009E4266"/>
    <w:rsid w:val="009E58FA"/>
    <w:rsid w:val="009E5FB3"/>
    <w:rsid w:val="009E6606"/>
    <w:rsid w:val="009E6A0C"/>
    <w:rsid w:val="009F1DCB"/>
    <w:rsid w:val="009F33A1"/>
    <w:rsid w:val="009F46C3"/>
    <w:rsid w:val="009F5A3B"/>
    <w:rsid w:val="009F6283"/>
    <w:rsid w:val="009F6C32"/>
    <w:rsid w:val="00A0058C"/>
    <w:rsid w:val="00A0345D"/>
    <w:rsid w:val="00A05B9D"/>
    <w:rsid w:val="00A06316"/>
    <w:rsid w:val="00A06F9F"/>
    <w:rsid w:val="00A1059F"/>
    <w:rsid w:val="00A11055"/>
    <w:rsid w:val="00A11F75"/>
    <w:rsid w:val="00A1229D"/>
    <w:rsid w:val="00A12B2A"/>
    <w:rsid w:val="00A1320C"/>
    <w:rsid w:val="00A13634"/>
    <w:rsid w:val="00A13D86"/>
    <w:rsid w:val="00A15809"/>
    <w:rsid w:val="00A15CE4"/>
    <w:rsid w:val="00A15CF5"/>
    <w:rsid w:val="00A16269"/>
    <w:rsid w:val="00A16523"/>
    <w:rsid w:val="00A16D51"/>
    <w:rsid w:val="00A17C0E"/>
    <w:rsid w:val="00A17DB3"/>
    <w:rsid w:val="00A20841"/>
    <w:rsid w:val="00A211E5"/>
    <w:rsid w:val="00A21225"/>
    <w:rsid w:val="00A21359"/>
    <w:rsid w:val="00A23DAB"/>
    <w:rsid w:val="00A23F65"/>
    <w:rsid w:val="00A24E3D"/>
    <w:rsid w:val="00A250E6"/>
    <w:rsid w:val="00A25576"/>
    <w:rsid w:val="00A2654B"/>
    <w:rsid w:val="00A26A12"/>
    <w:rsid w:val="00A27EA9"/>
    <w:rsid w:val="00A307DE"/>
    <w:rsid w:val="00A30DD4"/>
    <w:rsid w:val="00A320E3"/>
    <w:rsid w:val="00A3299C"/>
    <w:rsid w:val="00A3441F"/>
    <w:rsid w:val="00A35F69"/>
    <w:rsid w:val="00A36AC9"/>
    <w:rsid w:val="00A370B4"/>
    <w:rsid w:val="00A413CD"/>
    <w:rsid w:val="00A41B27"/>
    <w:rsid w:val="00A42730"/>
    <w:rsid w:val="00A42FA5"/>
    <w:rsid w:val="00A43CC9"/>
    <w:rsid w:val="00A44944"/>
    <w:rsid w:val="00A44D9F"/>
    <w:rsid w:val="00A45247"/>
    <w:rsid w:val="00A4547D"/>
    <w:rsid w:val="00A4559C"/>
    <w:rsid w:val="00A47869"/>
    <w:rsid w:val="00A47C84"/>
    <w:rsid w:val="00A501F5"/>
    <w:rsid w:val="00A506C8"/>
    <w:rsid w:val="00A51052"/>
    <w:rsid w:val="00A51F39"/>
    <w:rsid w:val="00A53358"/>
    <w:rsid w:val="00A540CE"/>
    <w:rsid w:val="00A55C44"/>
    <w:rsid w:val="00A5638E"/>
    <w:rsid w:val="00A6040F"/>
    <w:rsid w:val="00A604C7"/>
    <w:rsid w:val="00A624E3"/>
    <w:rsid w:val="00A6258D"/>
    <w:rsid w:val="00A63522"/>
    <w:rsid w:val="00A63BC8"/>
    <w:rsid w:val="00A63C9C"/>
    <w:rsid w:val="00A647DB"/>
    <w:rsid w:val="00A65695"/>
    <w:rsid w:val="00A657CD"/>
    <w:rsid w:val="00A6793F"/>
    <w:rsid w:val="00A67E5F"/>
    <w:rsid w:val="00A7019F"/>
    <w:rsid w:val="00A705CF"/>
    <w:rsid w:val="00A710D1"/>
    <w:rsid w:val="00A71C48"/>
    <w:rsid w:val="00A72F93"/>
    <w:rsid w:val="00A73E62"/>
    <w:rsid w:val="00A77A75"/>
    <w:rsid w:val="00A80DDA"/>
    <w:rsid w:val="00A815B6"/>
    <w:rsid w:val="00A81AC9"/>
    <w:rsid w:val="00A81E55"/>
    <w:rsid w:val="00A82AE7"/>
    <w:rsid w:val="00A8318C"/>
    <w:rsid w:val="00A85205"/>
    <w:rsid w:val="00A8585F"/>
    <w:rsid w:val="00A8739B"/>
    <w:rsid w:val="00A87E55"/>
    <w:rsid w:val="00A925C4"/>
    <w:rsid w:val="00A9271D"/>
    <w:rsid w:val="00A93FCD"/>
    <w:rsid w:val="00A9409C"/>
    <w:rsid w:val="00A9410A"/>
    <w:rsid w:val="00A947B3"/>
    <w:rsid w:val="00A95042"/>
    <w:rsid w:val="00A955F4"/>
    <w:rsid w:val="00A95DA3"/>
    <w:rsid w:val="00A96520"/>
    <w:rsid w:val="00A97DAE"/>
    <w:rsid w:val="00AA1CB7"/>
    <w:rsid w:val="00AA2D15"/>
    <w:rsid w:val="00AA31A6"/>
    <w:rsid w:val="00AA33D5"/>
    <w:rsid w:val="00AA3F5E"/>
    <w:rsid w:val="00AA5D02"/>
    <w:rsid w:val="00AA6265"/>
    <w:rsid w:val="00AA63C0"/>
    <w:rsid w:val="00AA6F6B"/>
    <w:rsid w:val="00AB037C"/>
    <w:rsid w:val="00AB0D3B"/>
    <w:rsid w:val="00AB10B2"/>
    <w:rsid w:val="00AB134A"/>
    <w:rsid w:val="00AB4AA6"/>
    <w:rsid w:val="00AB4F98"/>
    <w:rsid w:val="00AB5DF6"/>
    <w:rsid w:val="00AB5F90"/>
    <w:rsid w:val="00AB655A"/>
    <w:rsid w:val="00AB68A5"/>
    <w:rsid w:val="00AB6F9E"/>
    <w:rsid w:val="00AC0865"/>
    <w:rsid w:val="00AC214B"/>
    <w:rsid w:val="00AC37D1"/>
    <w:rsid w:val="00AC37E9"/>
    <w:rsid w:val="00AC384F"/>
    <w:rsid w:val="00AC49E4"/>
    <w:rsid w:val="00AC5BF8"/>
    <w:rsid w:val="00AC609D"/>
    <w:rsid w:val="00AC78D4"/>
    <w:rsid w:val="00AC7FDC"/>
    <w:rsid w:val="00AD0181"/>
    <w:rsid w:val="00AD15D9"/>
    <w:rsid w:val="00AD29A5"/>
    <w:rsid w:val="00AD2E4C"/>
    <w:rsid w:val="00AD36D4"/>
    <w:rsid w:val="00AD4F8B"/>
    <w:rsid w:val="00AD7D37"/>
    <w:rsid w:val="00AD7FE3"/>
    <w:rsid w:val="00AE027C"/>
    <w:rsid w:val="00AE1A19"/>
    <w:rsid w:val="00AE2F0C"/>
    <w:rsid w:val="00AE487F"/>
    <w:rsid w:val="00AE504D"/>
    <w:rsid w:val="00AE51BF"/>
    <w:rsid w:val="00AE546F"/>
    <w:rsid w:val="00AE6165"/>
    <w:rsid w:val="00AE7515"/>
    <w:rsid w:val="00AE76DF"/>
    <w:rsid w:val="00AF0A0E"/>
    <w:rsid w:val="00AF16C8"/>
    <w:rsid w:val="00AF3160"/>
    <w:rsid w:val="00AF38F5"/>
    <w:rsid w:val="00AF3BE1"/>
    <w:rsid w:val="00AF4155"/>
    <w:rsid w:val="00AF54D7"/>
    <w:rsid w:val="00AF5820"/>
    <w:rsid w:val="00AF7EF5"/>
    <w:rsid w:val="00B00E96"/>
    <w:rsid w:val="00B02091"/>
    <w:rsid w:val="00B02572"/>
    <w:rsid w:val="00B025D3"/>
    <w:rsid w:val="00B02BC2"/>
    <w:rsid w:val="00B039EA"/>
    <w:rsid w:val="00B06E60"/>
    <w:rsid w:val="00B12266"/>
    <w:rsid w:val="00B132EF"/>
    <w:rsid w:val="00B13A1D"/>
    <w:rsid w:val="00B14E2C"/>
    <w:rsid w:val="00B156AF"/>
    <w:rsid w:val="00B15BD3"/>
    <w:rsid w:val="00B168C4"/>
    <w:rsid w:val="00B17F09"/>
    <w:rsid w:val="00B201EC"/>
    <w:rsid w:val="00B21205"/>
    <w:rsid w:val="00B226B5"/>
    <w:rsid w:val="00B24100"/>
    <w:rsid w:val="00B27191"/>
    <w:rsid w:val="00B27772"/>
    <w:rsid w:val="00B27D0F"/>
    <w:rsid w:val="00B30B70"/>
    <w:rsid w:val="00B30DEE"/>
    <w:rsid w:val="00B3178A"/>
    <w:rsid w:val="00B31D6A"/>
    <w:rsid w:val="00B3268F"/>
    <w:rsid w:val="00B338E9"/>
    <w:rsid w:val="00B34A9C"/>
    <w:rsid w:val="00B3665E"/>
    <w:rsid w:val="00B36A86"/>
    <w:rsid w:val="00B36BFB"/>
    <w:rsid w:val="00B423EF"/>
    <w:rsid w:val="00B43D6B"/>
    <w:rsid w:val="00B4668A"/>
    <w:rsid w:val="00B470D0"/>
    <w:rsid w:val="00B4771E"/>
    <w:rsid w:val="00B504DA"/>
    <w:rsid w:val="00B50B3E"/>
    <w:rsid w:val="00B51391"/>
    <w:rsid w:val="00B5180D"/>
    <w:rsid w:val="00B5195A"/>
    <w:rsid w:val="00B519A0"/>
    <w:rsid w:val="00B52427"/>
    <w:rsid w:val="00B52B7C"/>
    <w:rsid w:val="00B53A56"/>
    <w:rsid w:val="00B56332"/>
    <w:rsid w:val="00B56743"/>
    <w:rsid w:val="00B574AB"/>
    <w:rsid w:val="00B57CBE"/>
    <w:rsid w:val="00B61FAC"/>
    <w:rsid w:val="00B6225A"/>
    <w:rsid w:val="00B62581"/>
    <w:rsid w:val="00B62A66"/>
    <w:rsid w:val="00B64F95"/>
    <w:rsid w:val="00B6554A"/>
    <w:rsid w:val="00B65617"/>
    <w:rsid w:val="00B65842"/>
    <w:rsid w:val="00B7030B"/>
    <w:rsid w:val="00B70737"/>
    <w:rsid w:val="00B72532"/>
    <w:rsid w:val="00B735C5"/>
    <w:rsid w:val="00B741F7"/>
    <w:rsid w:val="00B758B2"/>
    <w:rsid w:val="00B75C51"/>
    <w:rsid w:val="00B764AE"/>
    <w:rsid w:val="00B7715B"/>
    <w:rsid w:val="00B772E3"/>
    <w:rsid w:val="00B806DA"/>
    <w:rsid w:val="00B8081F"/>
    <w:rsid w:val="00B82375"/>
    <w:rsid w:val="00B858A1"/>
    <w:rsid w:val="00B862EB"/>
    <w:rsid w:val="00B877A2"/>
    <w:rsid w:val="00B878F7"/>
    <w:rsid w:val="00B918F4"/>
    <w:rsid w:val="00B927A2"/>
    <w:rsid w:val="00B93978"/>
    <w:rsid w:val="00B93CBD"/>
    <w:rsid w:val="00B95E90"/>
    <w:rsid w:val="00B96434"/>
    <w:rsid w:val="00B96810"/>
    <w:rsid w:val="00BA0DA8"/>
    <w:rsid w:val="00BA11C6"/>
    <w:rsid w:val="00BA1B03"/>
    <w:rsid w:val="00BA258C"/>
    <w:rsid w:val="00BA28C5"/>
    <w:rsid w:val="00BA2F33"/>
    <w:rsid w:val="00BA3033"/>
    <w:rsid w:val="00BA3EC1"/>
    <w:rsid w:val="00BA42BB"/>
    <w:rsid w:val="00BA4A4F"/>
    <w:rsid w:val="00BA4B40"/>
    <w:rsid w:val="00BA4BD0"/>
    <w:rsid w:val="00BA4D15"/>
    <w:rsid w:val="00BA528C"/>
    <w:rsid w:val="00BA5FA2"/>
    <w:rsid w:val="00BA74A3"/>
    <w:rsid w:val="00BB1091"/>
    <w:rsid w:val="00BB1593"/>
    <w:rsid w:val="00BB29CC"/>
    <w:rsid w:val="00BB2B7F"/>
    <w:rsid w:val="00BB510B"/>
    <w:rsid w:val="00BB516A"/>
    <w:rsid w:val="00BB59EB"/>
    <w:rsid w:val="00BB6E02"/>
    <w:rsid w:val="00BB7E1D"/>
    <w:rsid w:val="00BC1341"/>
    <w:rsid w:val="00BC1975"/>
    <w:rsid w:val="00BC2867"/>
    <w:rsid w:val="00BC338D"/>
    <w:rsid w:val="00BC34D4"/>
    <w:rsid w:val="00BC4E8D"/>
    <w:rsid w:val="00BC4ED2"/>
    <w:rsid w:val="00BC5428"/>
    <w:rsid w:val="00BC6B48"/>
    <w:rsid w:val="00BC6B9B"/>
    <w:rsid w:val="00BC700F"/>
    <w:rsid w:val="00BC71B7"/>
    <w:rsid w:val="00BC7CDF"/>
    <w:rsid w:val="00BD0CAF"/>
    <w:rsid w:val="00BD1C49"/>
    <w:rsid w:val="00BD249D"/>
    <w:rsid w:val="00BD2F49"/>
    <w:rsid w:val="00BD3043"/>
    <w:rsid w:val="00BD4A39"/>
    <w:rsid w:val="00BD51AE"/>
    <w:rsid w:val="00BD5D54"/>
    <w:rsid w:val="00BD5FDA"/>
    <w:rsid w:val="00BD65A2"/>
    <w:rsid w:val="00BD6704"/>
    <w:rsid w:val="00BD711C"/>
    <w:rsid w:val="00BD7E72"/>
    <w:rsid w:val="00BE165B"/>
    <w:rsid w:val="00BE16AA"/>
    <w:rsid w:val="00BE2112"/>
    <w:rsid w:val="00BE5742"/>
    <w:rsid w:val="00BF0B03"/>
    <w:rsid w:val="00BF1D24"/>
    <w:rsid w:val="00BF2A79"/>
    <w:rsid w:val="00BF31FC"/>
    <w:rsid w:val="00BF3F83"/>
    <w:rsid w:val="00BF40F7"/>
    <w:rsid w:val="00BF426E"/>
    <w:rsid w:val="00BF5210"/>
    <w:rsid w:val="00BF5D22"/>
    <w:rsid w:val="00BF7002"/>
    <w:rsid w:val="00BF74D6"/>
    <w:rsid w:val="00C00DA1"/>
    <w:rsid w:val="00C010FE"/>
    <w:rsid w:val="00C012E8"/>
    <w:rsid w:val="00C022D6"/>
    <w:rsid w:val="00C02478"/>
    <w:rsid w:val="00C02BF8"/>
    <w:rsid w:val="00C02D32"/>
    <w:rsid w:val="00C02FEB"/>
    <w:rsid w:val="00C0412E"/>
    <w:rsid w:val="00C042F7"/>
    <w:rsid w:val="00C04C4E"/>
    <w:rsid w:val="00C04CED"/>
    <w:rsid w:val="00C05E88"/>
    <w:rsid w:val="00C06DDE"/>
    <w:rsid w:val="00C10936"/>
    <w:rsid w:val="00C11399"/>
    <w:rsid w:val="00C13A38"/>
    <w:rsid w:val="00C147A5"/>
    <w:rsid w:val="00C14AEA"/>
    <w:rsid w:val="00C153A3"/>
    <w:rsid w:val="00C1598A"/>
    <w:rsid w:val="00C15D2E"/>
    <w:rsid w:val="00C179F5"/>
    <w:rsid w:val="00C20272"/>
    <w:rsid w:val="00C20422"/>
    <w:rsid w:val="00C20A32"/>
    <w:rsid w:val="00C2266E"/>
    <w:rsid w:val="00C22A6D"/>
    <w:rsid w:val="00C2550A"/>
    <w:rsid w:val="00C25A9E"/>
    <w:rsid w:val="00C267CF"/>
    <w:rsid w:val="00C312EB"/>
    <w:rsid w:val="00C3225C"/>
    <w:rsid w:val="00C3249E"/>
    <w:rsid w:val="00C3250B"/>
    <w:rsid w:val="00C32AE6"/>
    <w:rsid w:val="00C3437A"/>
    <w:rsid w:val="00C34503"/>
    <w:rsid w:val="00C34EB9"/>
    <w:rsid w:val="00C34F49"/>
    <w:rsid w:val="00C360CC"/>
    <w:rsid w:val="00C36653"/>
    <w:rsid w:val="00C40788"/>
    <w:rsid w:val="00C41796"/>
    <w:rsid w:val="00C41DE7"/>
    <w:rsid w:val="00C43D75"/>
    <w:rsid w:val="00C444FC"/>
    <w:rsid w:val="00C44FE5"/>
    <w:rsid w:val="00C451EA"/>
    <w:rsid w:val="00C46BAD"/>
    <w:rsid w:val="00C5011F"/>
    <w:rsid w:val="00C5044D"/>
    <w:rsid w:val="00C506D8"/>
    <w:rsid w:val="00C52AEA"/>
    <w:rsid w:val="00C53BEE"/>
    <w:rsid w:val="00C55F5B"/>
    <w:rsid w:val="00C564BA"/>
    <w:rsid w:val="00C56C02"/>
    <w:rsid w:val="00C56D25"/>
    <w:rsid w:val="00C56DF1"/>
    <w:rsid w:val="00C6050A"/>
    <w:rsid w:val="00C6152F"/>
    <w:rsid w:val="00C63622"/>
    <w:rsid w:val="00C63793"/>
    <w:rsid w:val="00C63A9B"/>
    <w:rsid w:val="00C64A42"/>
    <w:rsid w:val="00C6503B"/>
    <w:rsid w:val="00C653FA"/>
    <w:rsid w:val="00C65A9A"/>
    <w:rsid w:val="00C660AF"/>
    <w:rsid w:val="00C6683E"/>
    <w:rsid w:val="00C66D81"/>
    <w:rsid w:val="00C66E5D"/>
    <w:rsid w:val="00C67317"/>
    <w:rsid w:val="00C7021C"/>
    <w:rsid w:val="00C70E3E"/>
    <w:rsid w:val="00C71E05"/>
    <w:rsid w:val="00C7278E"/>
    <w:rsid w:val="00C72B68"/>
    <w:rsid w:val="00C7421E"/>
    <w:rsid w:val="00C74289"/>
    <w:rsid w:val="00C7540D"/>
    <w:rsid w:val="00C7699D"/>
    <w:rsid w:val="00C76BE0"/>
    <w:rsid w:val="00C801DD"/>
    <w:rsid w:val="00C80800"/>
    <w:rsid w:val="00C81C05"/>
    <w:rsid w:val="00C81CF2"/>
    <w:rsid w:val="00C83E4F"/>
    <w:rsid w:val="00C8543B"/>
    <w:rsid w:val="00C85E62"/>
    <w:rsid w:val="00C87B10"/>
    <w:rsid w:val="00C87FC0"/>
    <w:rsid w:val="00C90EBA"/>
    <w:rsid w:val="00C913FE"/>
    <w:rsid w:val="00C91423"/>
    <w:rsid w:val="00C94646"/>
    <w:rsid w:val="00CA2631"/>
    <w:rsid w:val="00CA26EE"/>
    <w:rsid w:val="00CA2B60"/>
    <w:rsid w:val="00CA332B"/>
    <w:rsid w:val="00CA3F76"/>
    <w:rsid w:val="00CA4468"/>
    <w:rsid w:val="00CA4E65"/>
    <w:rsid w:val="00CA6A62"/>
    <w:rsid w:val="00CB008C"/>
    <w:rsid w:val="00CB1155"/>
    <w:rsid w:val="00CB2FF0"/>
    <w:rsid w:val="00CB3318"/>
    <w:rsid w:val="00CB3B03"/>
    <w:rsid w:val="00CB49FF"/>
    <w:rsid w:val="00CB4A9D"/>
    <w:rsid w:val="00CB5311"/>
    <w:rsid w:val="00CC2870"/>
    <w:rsid w:val="00CC6EBA"/>
    <w:rsid w:val="00CC7695"/>
    <w:rsid w:val="00CD1C6A"/>
    <w:rsid w:val="00CD1CFE"/>
    <w:rsid w:val="00CD2883"/>
    <w:rsid w:val="00CD2A85"/>
    <w:rsid w:val="00CD6291"/>
    <w:rsid w:val="00CD6A4C"/>
    <w:rsid w:val="00CD7161"/>
    <w:rsid w:val="00CD7462"/>
    <w:rsid w:val="00CD7B48"/>
    <w:rsid w:val="00CE001F"/>
    <w:rsid w:val="00CE0271"/>
    <w:rsid w:val="00CE06D8"/>
    <w:rsid w:val="00CE1CA8"/>
    <w:rsid w:val="00CE1E74"/>
    <w:rsid w:val="00CE3365"/>
    <w:rsid w:val="00CE4947"/>
    <w:rsid w:val="00CE690B"/>
    <w:rsid w:val="00CE6C31"/>
    <w:rsid w:val="00CE7EC7"/>
    <w:rsid w:val="00CF049E"/>
    <w:rsid w:val="00CF0FBB"/>
    <w:rsid w:val="00CF2007"/>
    <w:rsid w:val="00CF26D6"/>
    <w:rsid w:val="00CF28B6"/>
    <w:rsid w:val="00CF30B9"/>
    <w:rsid w:val="00CF3886"/>
    <w:rsid w:val="00CF394F"/>
    <w:rsid w:val="00CF472A"/>
    <w:rsid w:val="00CF6095"/>
    <w:rsid w:val="00CF72AD"/>
    <w:rsid w:val="00CF7737"/>
    <w:rsid w:val="00D01F91"/>
    <w:rsid w:val="00D02314"/>
    <w:rsid w:val="00D1006D"/>
    <w:rsid w:val="00D1015F"/>
    <w:rsid w:val="00D1165C"/>
    <w:rsid w:val="00D116BF"/>
    <w:rsid w:val="00D12381"/>
    <w:rsid w:val="00D12796"/>
    <w:rsid w:val="00D12F0C"/>
    <w:rsid w:val="00D13431"/>
    <w:rsid w:val="00D13ADE"/>
    <w:rsid w:val="00D15555"/>
    <w:rsid w:val="00D1583E"/>
    <w:rsid w:val="00D15E9A"/>
    <w:rsid w:val="00D21633"/>
    <w:rsid w:val="00D21741"/>
    <w:rsid w:val="00D21E88"/>
    <w:rsid w:val="00D237F5"/>
    <w:rsid w:val="00D238F1"/>
    <w:rsid w:val="00D25144"/>
    <w:rsid w:val="00D2726B"/>
    <w:rsid w:val="00D27A66"/>
    <w:rsid w:val="00D30889"/>
    <w:rsid w:val="00D30AE6"/>
    <w:rsid w:val="00D31DA0"/>
    <w:rsid w:val="00D32702"/>
    <w:rsid w:val="00D32E19"/>
    <w:rsid w:val="00D33FB6"/>
    <w:rsid w:val="00D3696B"/>
    <w:rsid w:val="00D36AAF"/>
    <w:rsid w:val="00D40C63"/>
    <w:rsid w:val="00D41027"/>
    <w:rsid w:val="00D41B6B"/>
    <w:rsid w:val="00D42466"/>
    <w:rsid w:val="00D42A6C"/>
    <w:rsid w:val="00D42AA8"/>
    <w:rsid w:val="00D433F1"/>
    <w:rsid w:val="00D43FC7"/>
    <w:rsid w:val="00D4417A"/>
    <w:rsid w:val="00D447DE"/>
    <w:rsid w:val="00D44975"/>
    <w:rsid w:val="00D46162"/>
    <w:rsid w:val="00D464CD"/>
    <w:rsid w:val="00D503E3"/>
    <w:rsid w:val="00D50B80"/>
    <w:rsid w:val="00D50C99"/>
    <w:rsid w:val="00D50EA3"/>
    <w:rsid w:val="00D510DC"/>
    <w:rsid w:val="00D5549F"/>
    <w:rsid w:val="00D6031A"/>
    <w:rsid w:val="00D60DB3"/>
    <w:rsid w:val="00D614CC"/>
    <w:rsid w:val="00D616E4"/>
    <w:rsid w:val="00D62B91"/>
    <w:rsid w:val="00D63B55"/>
    <w:rsid w:val="00D63ECB"/>
    <w:rsid w:val="00D64560"/>
    <w:rsid w:val="00D6497A"/>
    <w:rsid w:val="00D66149"/>
    <w:rsid w:val="00D667B1"/>
    <w:rsid w:val="00D70AB4"/>
    <w:rsid w:val="00D7153A"/>
    <w:rsid w:val="00D74D7B"/>
    <w:rsid w:val="00D7502D"/>
    <w:rsid w:val="00D75C04"/>
    <w:rsid w:val="00D762EE"/>
    <w:rsid w:val="00D76725"/>
    <w:rsid w:val="00D77651"/>
    <w:rsid w:val="00D7765A"/>
    <w:rsid w:val="00D776C5"/>
    <w:rsid w:val="00D77A25"/>
    <w:rsid w:val="00D805C9"/>
    <w:rsid w:val="00D80AC7"/>
    <w:rsid w:val="00D80D17"/>
    <w:rsid w:val="00D81012"/>
    <w:rsid w:val="00D81ADC"/>
    <w:rsid w:val="00D82B42"/>
    <w:rsid w:val="00D83246"/>
    <w:rsid w:val="00D840D1"/>
    <w:rsid w:val="00D84738"/>
    <w:rsid w:val="00D86003"/>
    <w:rsid w:val="00D86E0B"/>
    <w:rsid w:val="00D86F9D"/>
    <w:rsid w:val="00D87540"/>
    <w:rsid w:val="00D90942"/>
    <w:rsid w:val="00D90FED"/>
    <w:rsid w:val="00D930A3"/>
    <w:rsid w:val="00D937C0"/>
    <w:rsid w:val="00D943DA"/>
    <w:rsid w:val="00D94833"/>
    <w:rsid w:val="00D94BC7"/>
    <w:rsid w:val="00D94CB1"/>
    <w:rsid w:val="00D95656"/>
    <w:rsid w:val="00D97F8A"/>
    <w:rsid w:val="00DA062D"/>
    <w:rsid w:val="00DA0CC4"/>
    <w:rsid w:val="00DA1CC3"/>
    <w:rsid w:val="00DA26E2"/>
    <w:rsid w:val="00DA2992"/>
    <w:rsid w:val="00DA3C5B"/>
    <w:rsid w:val="00DA3FA5"/>
    <w:rsid w:val="00DA4C5A"/>
    <w:rsid w:val="00DA573C"/>
    <w:rsid w:val="00DA6FD9"/>
    <w:rsid w:val="00DA7824"/>
    <w:rsid w:val="00DA7B82"/>
    <w:rsid w:val="00DA7F3E"/>
    <w:rsid w:val="00DB011F"/>
    <w:rsid w:val="00DB036F"/>
    <w:rsid w:val="00DB1462"/>
    <w:rsid w:val="00DB3792"/>
    <w:rsid w:val="00DB4515"/>
    <w:rsid w:val="00DB70CB"/>
    <w:rsid w:val="00DB7269"/>
    <w:rsid w:val="00DC0387"/>
    <w:rsid w:val="00DC1957"/>
    <w:rsid w:val="00DC26F4"/>
    <w:rsid w:val="00DC2920"/>
    <w:rsid w:val="00DC2C0E"/>
    <w:rsid w:val="00DC365C"/>
    <w:rsid w:val="00DC3F40"/>
    <w:rsid w:val="00DC460D"/>
    <w:rsid w:val="00DC46F7"/>
    <w:rsid w:val="00DC475C"/>
    <w:rsid w:val="00DC4DF8"/>
    <w:rsid w:val="00DC6065"/>
    <w:rsid w:val="00DC6305"/>
    <w:rsid w:val="00DC6709"/>
    <w:rsid w:val="00DC77AA"/>
    <w:rsid w:val="00DD05C0"/>
    <w:rsid w:val="00DD0B50"/>
    <w:rsid w:val="00DD1775"/>
    <w:rsid w:val="00DD2A75"/>
    <w:rsid w:val="00DD4ECD"/>
    <w:rsid w:val="00DD5425"/>
    <w:rsid w:val="00DD5C71"/>
    <w:rsid w:val="00DD6D47"/>
    <w:rsid w:val="00DD7D18"/>
    <w:rsid w:val="00DE1478"/>
    <w:rsid w:val="00DE18E5"/>
    <w:rsid w:val="00DE1C69"/>
    <w:rsid w:val="00DE317F"/>
    <w:rsid w:val="00DE3BC3"/>
    <w:rsid w:val="00DE3E9E"/>
    <w:rsid w:val="00DE429A"/>
    <w:rsid w:val="00DE6308"/>
    <w:rsid w:val="00DE648D"/>
    <w:rsid w:val="00DE6639"/>
    <w:rsid w:val="00DE6893"/>
    <w:rsid w:val="00DE7D79"/>
    <w:rsid w:val="00DF1550"/>
    <w:rsid w:val="00DF1BC9"/>
    <w:rsid w:val="00DF2137"/>
    <w:rsid w:val="00DF27D0"/>
    <w:rsid w:val="00DF389B"/>
    <w:rsid w:val="00DF3CBD"/>
    <w:rsid w:val="00DF4AFD"/>
    <w:rsid w:val="00DF50BF"/>
    <w:rsid w:val="00DF617A"/>
    <w:rsid w:val="00DF6473"/>
    <w:rsid w:val="00DF648C"/>
    <w:rsid w:val="00DF6D10"/>
    <w:rsid w:val="00DF6D2A"/>
    <w:rsid w:val="00E00640"/>
    <w:rsid w:val="00E01AC6"/>
    <w:rsid w:val="00E01E88"/>
    <w:rsid w:val="00E0221D"/>
    <w:rsid w:val="00E03149"/>
    <w:rsid w:val="00E04140"/>
    <w:rsid w:val="00E045D6"/>
    <w:rsid w:val="00E065FD"/>
    <w:rsid w:val="00E07271"/>
    <w:rsid w:val="00E073AE"/>
    <w:rsid w:val="00E10845"/>
    <w:rsid w:val="00E108E0"/>
    <w:rsid w:val="00E11763"/>
    <w:rsid w:val="00E147EB"/>
    <w:rsid w:val="00E16580"/>
    <w:rsid w:val="00E16694"/>
    <w:rsid w:val="00E17288"/>
    <w:rsid w:val="00E17290"/>
    <w:rsid w:val="00E17A9A"/>
    <w:rsid w:val="00E17E2F"/>
    <w:rsid w:val="00E20027"/>
    <w:rsid w:val="00E20C86"/>
    <w:rsid w:val="00E22AE5"/>
    <w:rsid w:val="00E24496"/>
    <w:rsid w:val="00E24A91"/>
    <w:rsid w:val="00E262FC"/>
    <w:rsid w:val="00E26B3A"/>
    <w:rsid w:val="00E26F76"/>
    <w:rsid w:val="00E27C87"/>
    <w:rsid w:val="00E31297"/>
    <w:rsid w:val="00E31342"/>
    <w:rsid w:val="00E31A4A"/>
    <w:rsid w:val="00E31C15"/>
    <w:rsid w:val="00E32571"/>
    <w:rsid w:val="00E329F1"/>
    <w:rsid w:val="00E32DAE"/>
    <w:rsid w:val="00E33377"/>
    <w:rsid w:val="00E34B4F"/>
    <w:rsid w:val="00E35155"/>
    <w:rsid w:val="00E35216"/>
    <w:rsid w:val="00E3585B"/>
    <w:rsid w:val="00E359BA"/>
    <w:rsid w:val="00E35D00"/>
    <w:rsid w:val="00E3648B"/>
    <w:rsid w:val="00E4007C"/>
    <w:rsid w:val="00E400A1"/>
    <w:rsid w:val="00E408CA"/>
    <w:rsid w:val="00E4115E"/>
    <w:rsid w:val="00E4131F"/>
    <w:rsid w:val="00E41472"/>
    <w:rsid w:val="00E41650"/>
    <w:rsid w:val="00E4265A"/>
    <w:rsid w:val="00E4386E"/>
    <w:rsid w:val="00E43FCB"/>
    <w:rsid w:val="00E44397"/>
    <w:rsid w:val="00E45438"/>
    <w:rsid w:val="00E455AD"/>
    <w:rsid w:val="00E458A2"/>
    <w:rsid w:val="00E45C34"/>
    <w:rsid w:val="00E50270"/>
    <w:rsid w:val="00E51435"/>
    <w:rsid w:val="00E51786"/>
    <w:rsid w:val="00E5204E"/>
    <w:rsid w:val="00E520E4"/>
    <w:rsid w:val="00E55D31"/>
    <w:rsid w:val="00E564CF"/>
    <w:rsid w:val="00E56968"/>
    <w:rsid w:val="00E56CD3"/>
    <w:rsid w:val="00E571D7"/>
    <w:rsid w:val="00E61A3B"/>
    <w:rsid w:val="00E61D8A"/>
    <w:rsid w:val="00E627A9"/>
    <w:rsid w:val="00E63C02"/>
    <w:rsid w:val="00E64C81"/>
    <w:rsid w:val="00E652BA"/>
    <w:rsid w:val="00E657BA"/>
    <w:rsid w:val="00E664F4"/>
    <w:rsid w:val="00E66B6B"/>
    <w:rsid w:val="00E71EA7"/>
    <w:rsid w:val="00E72E4D"/>
    <w:rsid w:val="00E72F24"/>
    <w:rsid w:val="00E731CF"/>
    <w:rsid w:val="00E744DA"/>
    <w:rsid w:val="00E768FB"/>
    <w:rsid w:val="00E77BC4"/>
    <w:rsid w:val="00E8126B"/>
    <w:rsid w:val="00E81318"/>
    <w:rsid w:val="00E84AFD"/>
    <w:rsid w:val="00E84BE9"/>
    <w:rsid w:val="00E86ED0"/>
    <w:rsid w:val="00E91D92"/>
    <w:rsid w:val="00E939FD"/>
    <w:rsid w:val="00E93F01"/>
    <w:rsid w:val="00E94ABD"/>
    <w:rsid w:val="00E950A6"/>
    <w:rsid w:val="00E95A3B"/>
    <w:rsid w:val="00E95A93"/>
    <w:rsid w:val="00E9666A"/>
    <w:rsid w:val="00E97319"/>
    <w:rsid w:val="00EA16AC"/>
    <w:rsid w:val="00EA1DF1"/>
    <w:rsid w:val="00EA308C"/>
    <w:rsid w:val="00EA32B7"/>
    <w:rsid w:val="00EA3534"/>
    <w:rsid w:val="00EA3BDA"/>
    <w:rsid w:val="00EA3CCF"/>
    <w:rsid w:val="00EA3EEA"/>
    <w:rsid w:val="00EA3FB6"/>
    <w:rsid w:val="00EA427E"/>
    <w:rsid w:val="00EA5738"/>
    <w:rsid w:val="00EA5792"/>
    <w:rsid w:val="00EA5C57"/>
    <w:rsid w:val="00EA5F36"/>
    <w:rsid w:val="00EB0423"/>
    <w:rsid w:val="00EB082B"/>
    <w:rsid w:val="00EB2187"/>
    <w:rsid w:val="00EB2D85"/>
    <w:rsid w:val="00EB2F48"/>
    <w:rsid w:val="00EB3819"/>
    <w:rsid w:val="00EB3A5F"/>
    <w:rsid w:val="00EB3AB2"/>
    <w:rsid w:val="00EB4398"/>
    <w:rsid w:val="00EB6016"/>
    <w:rsid w:val="00EC2F6E"/>
    <w:rsid w:val="00EC448C"/>
    <w:rsid w:val="00EC61F2"/>
    <w:rsid w:val="00EC6FA6"/>
    <w:rsid w:val="00ED1168"/>
    <w:rsid w:val="00ED13CA"/>
    <w:rsid w:val="00ED18EA"/>
    <w:rsid w:val="00ED1E2E"/>
    <w:rsid w:val="00ED22E3"/>
    <w:rsid w:val="00ED2542"/>
    <w:rsid w:val="00ED4671"/>
    <w:rsid w:val="00EE0D26"/>
    <w:rsid w:val="00EE1BCF"/>
    <w:rsid w:val="00EE2F75"/>
    <w:rsid w:val="00EE4B29"/>
    <w:rsid w:val="00EE4C6E"/>
    <w:rsid w:val="00EE4F50"/>
    <w:rsid w:val="00EE5BE7"/>
    <w:rsid w:val="00EE615E"/>
    <w:rsid w:val="00EF0092"/>
    <w:rsid w:val="00EF092C"/>
    <w:rsid w:val="00EF20DD"/>
    <w:rsid w:val="00EF3A43"/>
    <w:rsid w:val="00EF3D4B"/>
    <w:rsid w:val="00EF41B7"/>
    <w:rsid w:val="00EF6304"/>
    <w:rsid w:val="00EF63A2"/>
    <w:rsid w:val="00EF78D8"/>
    <w:rsid w:val="00EF7DA1"/>
    <w:rsid w:val="00F00A69"/>
    <w:rsid w:val="00F02BEB"/>
    <w:rsid w:val="00F03A89"/>
    <w:rsid w:val="00F05EB7"/>
    <w:rsid w:val="00F06B79"/>
    <w:rsid w:val="00F074CD"/>
    <w:rsid w:val="00F12205"/>
    <w:rsid w:val="00F12407"/>
    <w:rsid w:val="00F139B3"/>
    <w:rsid w:val="00F14797"/>
    <w:rsid w:val="00F155E5"/>
    <w:rsid w:val="00F169BB"/>
    <w:rsid w:val="00F16C4E"/>
    <w:rsid w:val="00F212C1"/>
    <w:rsid w:val="00F22CE5"/>
    <w:rsid w:val="00F235A5"/>
    <w:rsid w:val="00F23EEB"/>
    <w:rsid w:val="00F23F7C"/>
    <w:rsid w:val="00F25E32"/>
    <w:rsid w:val="00F27518"/>
    <w:rsid w:val="00F27665"/>
    <w:rsid w:val="00F30635"/>
    <w:rsid w:val="00F31B2B"/>
    <w:rsid w:val="00F330D0"/>
    <w:rsid w:val="00F33BA1"/>
    <w:rsid w:val="00F34209"/>
    <w:rsid w:val="00F34A31"/>
    <w:rsid w:val="00F351E3"/>
    <w:rsid w:val="00F359CD"/>
    <w:rsid w:val="00F35E2E"/>
    <w:rsid w:val="00F40CFC"/>
    <w:rsid w:val="00F40EC8"/>
    <w:rsid w:val="00F4207F"/>
    <w:rsid w:val="00F42A91"/>
    <w:rsid w:val="00F43F23"/>
    <w:rsid w:val="00F44192"/>
    <w:rsid w:val="00F449FB"/>
    <w:rsid w:val="00F46C6D"/>
    <w:rsid w:val="00F5036E"/>
    <w:rsid w:val="00F507E7"/>
    <w:rsid w:val="00F5102E"/>
    <w:rsid w:val="00F510D0"/>
    <w:rsid w:val="00F518AF"/>
    <w:rsid w:val="00F52EB1"/>
    <w:rsid w:val="00F5317F"/>
    <w:rsid w:val="00F5475C"/>
    <w:rsid w:val="00F579E4"/>
    <w:rsid w:val="00F57C61"/>
    <w:rsid w:val="00F61C73"/>
    <w:rsid w:val="00F62212"/>
    <w:rsid w:val="00F64355"/>
    <w:rsid w:val="00F70F34"/>
    <w:rsid w:val="00F70FFA"/>
    <w:rsid w:val="00F710EF"/>
    <w:rsid w:val="00F71298"/>
    <w:rsid w:val="00F7313E"/>
    <w:rsid w:val="00F749E5"/>
    <w:rsid w:val="00F74BF9"/>
    <w:rsid w:val="00F751CB"/>
    <w:rsid w:val="00F75FDA"/>
    <w:rsid w:val="00F760D8"/>
    <w:rsid w:val="00F77235"/>
    <w:rsid w:val="00F77268"/>
    <w:rsid w:val="00F80935"/>
    <w:rsid w:val="00F81C06"/>
    <w:rsid w:val="00F81C4C"/>
    <w:rsid w:val="00F82F53"/>
    <w:rsid w:val="00F8639C"/>
    <w:rsid w:val="00F86527"/>
    <w:rsid w:val="00F86643"/>
    <w:rsid w:val="00F87598"/>
    <w:rsid w:val="00F90863"/>
    <w:rsid w:val="00F917F5"/>
    <w:rsid w:val="00F91E5C"/>
    <w:rsid w:val="00F921DC"/>
    <w:rsid w:val="00F92541"/>
    <w:rsid w:val="00F94810"/>
    <w:rsid w:val="00F95588"/>
    <w:rsid w:val="00F973DC"/>
    <w:rsid w:val="00F97C6D"/>
    <w:rsid w:val="00FA0A1E"/>
    <w:rsid w:val="00FA1B19"/>
    <w:rsid w:val="00FA1F32"/>
    <w:rsid w:val="00FA25C6"/>
    <w:rsid w:val="00FA4FF4"/>
    <w:rsid w:val="00FA5902"/>
    <w:rsid w:val="00FA73C1"/>
    <w:rsid w:val="00FB07C4"/>
    <w:rsid w:val="00FB23C7"/>
    <w:rsid w:val="00FB263D"/>
    <w:rsid w:val="00FB26F8"/>
    <w:rsid w:val="00FB3309"/>
    <w:rsid w:val="00FB335F"/>
    <w:rsid w:val="00FB3E8A"/>
    <w:rsid w:val="00FB41BD"/>
    <w:rsid w:val="00FB54EC"/>
    <w:rsid w:val="00FB5C6F"/>
    <w:rsid w:val="00FB5F8C"/>
    <w:rsid w:val="00FB6108"/>
    <w:rsid w:val="00FB6744"/>
    <w:rsid w:val="00FB7C74"/>
    <w:rsid w:val="00FB7F19"/>
    <w:rsid w:val="00FC00AA"/>
    <w:rsid w:val="00FC04F8"/>
    <w:rsid w:val="00FC404D"/>
    <w:rsid w:val="00FC4089"/>
    <w:rsid w:val="00FC4A60"/>
    <w:rsid w:val="00FC5087"/>
    <w:rsid w:val="00FC5404"/>
    <w:rsid w:val="00FC68E6"/>
    <w:rsid w:val="00FC6AB7"/>
    <w:rsid w:val="00FC6C9A"/>
    <w:rsid w:val="00FD046D"/>
    <w:rsid w:val="00FD06F0"/>
    <w:rsid w:val="00FD1163"/>
    <w:rsid w:val="00FD16CE"/>
    <w:rsid w:val="00FD1B77"/>
    <w:rsid w:val="00FD1CCB"/>
    <w:rsid w:val="00FD1FA9"/>
    <w:rsid w:val="00FD2D91"/>
    <w:rsid w:val="00FD4287"/>
    <w:rsid w:val="00FD4E86"/>
    <w:rsid w:val="00FD5140"/>
    <w:rsid w:val="00FD76B2"/>
    <w:rsid w:val="00FE01DC"/>
    <w:rsid w:val="00FE1504"/>
    <w:rsid w:val="00FE1CAB"/>
    <w:rsid w:val="00FE348E"/>
    <w:rsid w:val="00FE3B86"/>
    <w:rsid w:val="00FE4FC7"/>
    <w:rsid w:val="00FE5355"/>
    <w:rsid w:val="00FE566C"/>
    <w:rsid w:val="00FE600F"/>
    <w:rsid w:val="00FE70E0"/>
    <w:rsid w:val="00FF1667"/>
    <w:rsid w:val="00FF3A8A"/>
    <w:rsid w:val="00FF4A19"/>
    <w:rsid w:val="00FF4AD1"/>
    <w:rsid w:val="00FF4F9A"/>
    <w:rsid w:val="00FF5D35"/>
    <w:rsid w:val="00FF5D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88"/>
    <o:shapelayout v:ext="edit">
      <o:idmap v:ext="edit" data="2"/>
      <o:rules v:ext="edit">
        <o:r id="V:Rule1" type="connector" idref="#Line 2890"/>
        <o:r id="V:Rule2" type="connector" idref="#Line 2891"/>
        <o:r id="V:Rule3" type="connector" idref="#Line 2892"/>
        <o:r id="V:Rule4" type="connector" idref="#Line 2894"/>
        <o:r id="V:Rule5" type="connector" idref="#Line 2893"/>
        <o:r id="V:Rule6" type="connector" idref="#Line 2896"/>
        <o:r id="V:Rule7" type="connector" idref="#Line 2895"/>
        <o:r id="V:Rule8" type="connector" idref="#Line 2902"/>
        <o:r id="V:Rule9" type="connector" idref="#Line 2903"/>
      </o:rules>
    </o:shapelayout>
  </w:shapeDefaults>
  <w:decimalSymbol w:val="."/>
  <w:listSeparator w:val=","/>
  <w14:docId w14:val="12466A27"/>
  <w15:docId w15:val="{0441F532-E28C-4A18-9379-01BA3B5BBE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A3922"/>
    <w:pPr>
      <w:keepLines/>
      <w:tabs>
        <w:tab w:val="right" w:pos="630"/>
        <w:tab w:val="left" w:pos="720"/>
        <w:tab w:val="left" w:pos="900"/>
        <w:tab w:val="right" w:pos="7920"/>
      </w:tabs>
      <w:jc w:val="both"/>
    </w:pPr>
    <w:rPr>
      <w:rFonts w:asciiTheme="minorHAnsi" w:hAnsiTheme="minorHAnsi"/>
    </w:rPr>
  </w:style>
  <w:style w:type="paragraph" w:styleId="Heading1">
    <w:name w:val="heading 1"/>
    <w:basedOn w:val="Normal"/>
    <w:next w:val="BodyText"/>
    <w:link w:val="Heading1Char"/>
    <w:uiPriority w:val="9"/>
    <w:qFormat/>
    <w:rsid w:val="000F3CA3"/>
    <w:pPr>
      <w:keepNext/>
      <w:spacing w:before="1080" w:after="720"/>
      <w:outlineLvl w:val="0"/>
    </w:pPr>
    <w:rPr>
      <w:rFonts w:ascii="Arial" w:hAnsi="Arial" w:cs="Arial"/>
      <w:b/>
      <w:bCs/>
      <w:sz w:val="48"/>
    </w:rPr>
  </w:style>
  <w:style w:type="paragraph" w:styleId="Heading2">
    <w:name w:val="heading 2"/>
    <w:basedOn w:val="Normal"/>
    <w:next w:val="BodyText"/>
    <w:link w:val="Heading2Char"/>
    <w:qFormat/>
    <w:rsid w:val="00C41DE7"/>
    <w:pPr>
      <w:keepNext/>
      <w:keepLines w:val="0"/>
      <w:tabs>
        <w:tab w:val="clear" w:pos="630"/>
        <w:tab w:val="clear" w:pos="720"/>
        <w:tab w:val="clear" w:pos="900"/>
        <w:tab w:val="clear" w:pos="7920"/>
        <w:tab w:val="right" w:pos="8640"/>
      </w:tabs>
      <w:spacing w:before="240" w:after="240"/>
      <w:contextualSpacing/>
      <w:outlineLvl w:val="1"/>
    </w:pPr>
    <w:rPr>
      <w:rFonts w:cs="Arial"/>
      <w:b/>
      <w:bCs/>
      <w:snapToGrid w:val="0"/>
      <w:sz w:val="40"/>
    </w:rPr>
  </w:style>
  <w:style w:type="paragraph" w:styleId="Heading3">
    <w:name w:val="heading 3"/>
    <w:basedOn w:val="Normal"/>
    <w:next w:val="BodyText"/>
    <w:link w:val="Heading3Char"/>
    <w:uiPriority w:val="9"/>
    <w:qFormat/>
    <w:rsid w:val="00092247"/>
    <w:pPr>
      <w:keepNext/>
      <w:spacing w:before="240" w:after="240"/>
      <w:ind w:left="907" w:hanging="907"/>
      <w:contextualSpacing/>
      <w:outlineLvl w:val="2"/>
    </w:pPr>
    <w:rPr>
      <w:rFonts w:ascii="Arial" w:hAnsi="Arial" w:cs="Arial"/>
      <w:b/>
      <w:bCs/>
      <w:sz w:val="32"/>
      <w:szCs w:val="26"/>
    </w:rPr>
  </w:style>
  <w:style w:type="paragraph" w:styleId="Heading4">
    <w:name w:val="heading 4"/>
    <w:basedOn w:val="Normal"/>
    <w:next w:val="BodyText"/>
    <w:link w:val="Heading4Char"/>
    <w:uiPriority w:val="9"/>
    <w:qFormat/>
    <w:rsid w:val="000F3CA3"/>
    <w:pPr>
      <w:keepNext/>
      <w:spacing w:before="20" w:after="240"/>
      <w:outlineLvl w:val="3"/>
    </w:pPr>
    <w:rPr>
      <w:rFonts w:ascii="Arial" w:hAnsi="Arial"/>
      <w:b/>
      <w:bCs/>
      <w:szCs w:val="28"/>
    </w:rPr>
  </w:style>
  <w:style w:type="paragraph" w:styleId="Heading5">
    <w:name w:val="heading 5"/>
    <w:basedOn w:val="Normal"/>
    <w:next w:val="BodyText"/>
    <w:link w:val="Heading5Char"/>
    <w:uiPriority w:val="9"/>
    <w:qFormat/>
    <w:rsid w:val="000F3CA3"/>
    <w:pPr>
      <w:keepNext/>
      <w:spacing w:after="240"/>
      <w:outlineLvl w:val="4"/>
    </w:pPr>
    <w:rPr>
      <w:b/>
      <w:bCs/>
      <w:iCs/>
      <w:szCs w:val="26"/>
    </w:rPr>
  </w:style>
  <w:style w:type="paragraph" w:styleId="Heading6">
    <w:name w:val="heading 6"/>
    <w:basedOn w:val="Normal"/>
    <w:next w:val="Normal"/>
    <w:link w:val="Heading6Char"/>
    <w:uiPriority w:val="9"/>
    <w:qFormat/>
    <w:rsid w:val="000F3CA3"/>
    <w:pPr>
      <w:numPr>
        <w:numId w:val="13"/>
      </w:numPr>
      <w:outlineLvl w:val="5"/>
    </w:pPr>
    <w:rPr>
      <w:bCs/>
      <w:szCs w:val="22"/>
    </w:rPr>
  </w:style>
  <w:style w:type="paragraph" w:styleId="Heading7">
    <w:name w:val="heading 7"/>
    <w:basedOn w:val="Normal"/>
    <w:next w:val="Normal"/>
    <w:link w:val="Heading7Char"/>
    <w:uiPriority w:val="9"/>
    <w:qFormat/>
    <w:rsid w:val="000F3CA3"/>
    <w:pPr>
      <w:numPr>
        <w:numId w:val="12"/>
      </w:numPr>
      <w:outlineLvl w:val="6"/>
    </w:pPr>
    <w:rPr>
      <w:szCs w:val="24"/>
    </w:rPr>
  </w:style>
  <w:style w:type="paragraph" w:styleId="Heading8">
    <w:name w:val="heading 8"/>
    <w:basedOn w:val="Normal"/>
    <w:next w:val="Normal"/>
    <w:link w:val="Heading8Char"/>
    <w:uiPriority w:val="9"/>
    <w:qFormat/>
    <w:rsid w:val="000F3CA3"/>
    <w:pPr>
      <w:numPr>
        <w:numId w:val="11"/>
      </w:numPr>
      <w:outlineLvl w:val="7"/>
    </w:pPr>
    <w:rPr>
      <w:iCs/>
      <w:szCs w:val="24"/>
    </w:rPr>
  </w:style>
  <w:style w:type="paragraph" w:styleId="Heading9">
    <w:name w:val="heading 9"/>
    <w:basedOn w:val="Normal"/>
    <w:next w:val="Normal"/>
    <w:link w:val="Heading9Char"/>
    <w:uiPriority w:val="9"/>
    <w:qFormat/>
    <w:rsid w:val="000F3CA3"/>
    <w:pPr>
      <w:spacing w:after="60"/>
      <w:jc w:val="center"/>
      <w:outlineLvl w:val="8"/>
    </w:pPr>
    <w:rPr>
      <w:rFonts w:ascii="Arial" w:hAnsi="Arial" w:cs="Arial"/>
      <w:b/>
      <w:sz w:val="3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0F3CA3"/>
    <w:pPr>
      <w:tabs>
        <w:tab w:val="clear" w:pos="630"/>
        <w:tab w:val="left" w:pos="-1440"/>
        <w:tab w:val="left" w:pos="-917"/>
        <w:tab w:val="left" w:pos="-394"/>
        <w:tab w:val="left" w:pos="129"/>
        <w:tab w:val="left" w:pos="652"/>
        <w:tab w:val="left" w:pos="1176"/>
        <w:tab w:val="left" w:pos="1476"/>
        <w:tab w:val="left" w:pos="1699"/>
        <w:tab w:val="left" w:pos="2222"/>
        <w:tab w:val="left" w:pos="2745"/>
        <w:tab w:val="left" w:pos="3268"/>
        <w:tab w:val="left" w:pos="3792"/>
        <w:tab w:val="left" w:pos="4315"/>
        <w:tab w:val="left" w:pos="4838"/>
        <w:tab w:val="left" w:pos="5361"/>
        <w:tab w:val="left" w:pos="5884"/>
        <w:tab w:val="left" w:pos="6408"/>
        <w:tab w:val="left" w:pos="6931"/>
        <w:tab w:val="left" w:pos="7454"/>
      </w:tabs>
      <w:spacing w:after="220"/>
    </w:pPr>
    <w:rPr>
      <w:color w:val="000000"/>
    </w:rPr>
  </w:style>
  <w:style w:type="character" w:customStyle="1" w:styleId="BodyTextChar">
    <w:name w:val="Body Text Char"/>
    <w:basedOn w:val="DefaultParagraphFont"/>
    <w:link w:val="BodyText"/>
    <w:rsid w:val="00C87B10"/>
    <w:rPr>
      <w:rFonts w:asciiTheme="minorHAnsi" w:hAnsiTheme="minorHAnsi"/>
      <w:snapToGrid w:val="0"/>
      <w:color w:val="000000"/>
      <w:sz w:val="22"/>
    </w:rPr>
  </w:style>
  <w:style w:type="character" w:customStyle="1" w:styleId="Heading1Char">
    <w:name w:val="Heading 1 Char"/>
    <w:basedOn w:val="DefaultParagraphFont"/>
    <w:link w:val="Heading1"/>
    <w:uiPriority w:val="9"/>
    <w:rsid w:val="00C87B10"/>
    <w:rPr>
      <w:rFonts w:ascii="Arial" w:hAnsi="Arial" w:cs="Arial"/>
      <w:b/>
      <w:bCs/>
      <w:snapToGrid w:val="0"/>
      <w:sz w:val="48"/>
    </w:rPr>
  </w:style>
  <w:style w:type="character" w:customStyle="1" w:styleId="Heading2Char">
    <w:name w:val="Heading 2 Char"/>
    <w:basedOn w:val="DefaultParagraphFont"/>
    <w:link w:val="Heading2"/>
    <w:rsid w:val="00C41DE7"/>
    <w:rPr>
      <w:rFonts w:asciiTheme="minorHAnsi" w:hAnsiTheme="minorHAnsi" w:cs="Arial"/>
      <w:b/>
      <w:bCs/>
      <w:snapToGrid w:val="0"/>
      <w:sz w:val="40"/>
    </w:rPr>
  </w:style>
  <w:style w:type="character" w:customStyle="1" w:styleId="Heading3Char">
    <w:name w:val="Heading 3 Char"/>
    <w:basedOn w:val="DefaultParagraphFont"/>
    <w:link w:val="Heading3"/>
    <w:uiPriority w:val="9"/>
    <w:rsid w:val="00092247"/>
    <w:rPr>
      <w:rFonts w:ascii="Arial" w:hAnsi="Arial" w:cs="Arial"/>
      <w:b/>
      <w:bCs/>
      <w:sz w:val="32"/>
      <w:szCs w:val="26"/>
    </w:rPr>
  </w:style>
  <w:style w:type="character" w:customStyle="1" w:styleId="Heading4Char">
    <w:name w:val="Heading 4 Char"/>
    <w:basedOn w:val="DefaultParagraphFont"/>
    <w:link w:val="Heading4"/>
    <w:uiPriority w:val="9"/>
    <w:rsid w:val="00C87B10"/>
    <w:rPr>
      <w:rFonts w:ascii="Arial" w:hAnsi="Arial"/>
      <w:b/>
      <w:bCs/>
      <w:snapToGrid w:val="0"/>
      <w:sz w:val="22"/>
      <w:szCs w:val="28"/>
    </w:rPr>
  </w:style>
  <w:style w:type="character" w:customStyle="1" w:styleId="Heading5Char">
    <w:name w:val="Heading 5 Char"/>
    <w:basedOn w:val="DefaultParagraphFont"/>
    <w:link w:val="Heading5"/>
    <w:uiPriority w:val="9"/>
    <w:rsid w:val="00C87B10"/>
    <w:rPr>
      <w:rFonts w:asciiTheme="minorHAnsi" w:hAnsiTheme="minorHAnsi"/>
      <w:b/>
      <w:bCs/>
      <w:iCs/>
      <w:snapToGrid w:val="0"/>
      <w:sz w:val="22"/>
      <w:szCs w:val="26"/>
    </w:rPr>
  </w:style>
  <w:style w:type="character" w:customStyle="1" w:styleId="Heading6Char">
    <w:name w:val="Heading 6 Char"/>
    <w:basedOn w:val="DefaultParagraphFont"/>
    <w:link w:val="Heading6"/>
    <w:uiPriority w:val="9"/>
    <w:rsid w:val="00C87B10"/>
    <w:rPr>
      <w:rFonts w:asciiTheme="minorHAnsi" w:hAnsiTheme="minorHAnsi"/>
      <w:bCs/>
      <w:snapToGrid w:val="0"/>
      <w:sz w:val="22"/>
      <w:szCs w:val="22"/>
    </w:rPr>
  </w:style>
  <w:style w:type="character" w:customStyle="1" w:styleId="Heading7Char">
    <w:name w:val="Heading 7 Char"/>
    <w:basedOn w:val="DefaultParagraphFont"/>
    <w:link w:val="Heading7"/>
    <w:uiPriority w:val="9"/>
    <w:rsid w:val="00C87B10"/>
    <w:rPr>
      <w:rFonts w:asciiTheme="minorHAnsi" w:hAnsiTheme="minorHAnsi"/>
      <w:snapToGrid w:val="0"/>
      <w:sz w:val="22"/>
      <w:szCs w:val="24"/>
    </w:rPr>
  </w:style>
  <w:style w:type="character" w:customStyle="1" w:styleId="Heading8Char">
    <w:name w:val="Heading 8 Char"/>
    <w:basedOn w:val="DefaultParagraphFont"/>
    <w:link w:val="Heading8"/>
    <w:uiPriority w:val="9"/>
    <w:rsid w:val="00C87B10"/>
    <w:rPr>
      <w:rFonts w:asciiTheme="minorHAnsi" w:hAnsiTheme="minorHAnsi"/>
      <w:iCs/>
      <w:snapToGrid w:val="0"/>
      <w:sz w:val="22"/>
      <w:szCs w:val="24"/>
    </w:rPr>
  </w:style>
  <w:style w:type="character" w:customStyle="1" w:styleId="Heading9Char">
    <w:name w:val="Heading 9 Char"/>
    <w:basedOn w:val="DefaultParagraphFont"/>
    <w:link w:val="Heading9"/>
    <w:uiPriority w:val="9"/>
    <w:rsid w:val="00C87B10"/>
    <w:rPr>
      <w:rFonts w:ascii="Arial" w:hAnsi="Arial" w:cs="Arial"/>
      <w:b/>
      <w:snapToGrid w:val="0"/>
      <w:sz w:val="32"/>
      <w:szCs w:val="22"/>
    </w:rPr>
  </w:style>
  <w:style w:type="paragraph" w:styleId="TOC1">
    <w:name w:val="toc 1"/>
    <w:basedOn w:val="Normal"/>
    <w:next w:val="BodyText"/>
    <w:uiPriority w:val="39"/>
    <w:rsid w:val="000F3CA3"/>
    <w:pPr>
      <w:keepNext/>
      <w:tabs>
        <w:tab w:val="right" w:leader="dot" w:pos="8640"/>
      </w:tabs>
      <w:ind w:left="144" w:right="1008" w:hanging="144"/>
    </w:pPr>
    <w:rPr>
      <w:noProof/>
      <w:color w:val="0000FF"/>
      <w:szCs w:val="48"/>
    </w:rPr>
  </w:style>
  <w:style w:type="character" w:customStyle="1" w:styleId="Hypertext">
    <w:name w:val="Hypertext"/>
    <w:rsid w:val="000F3CA3"/>
    <w:rPr>
      <w:color w:val="0000FF"/>
      <w:u w:val="single"/>
    </w:rPr>
  </w:style>
  <w:style w:type="paragraph" w:styleId="List">
    <w:name w:val="List"/>
    <w:basedOn w:val="Normal"/>
    <w:rsid w:val="000F3CA3"/>
    <w:pPr>
      <w:ind w:left="392" w:hanging="392"/>
    </w:pPr>
  </w:style>
  <w:style w:type="character" w:customStyle="1" w:styleId="Emphasize">
    <w:name w:val="Emphasize"/>
    <w:rsid w:val="000F3CA3"/>
    <w:rPr>
      <w:rFonts w:ascii="Times New Roman" w:hAnsi="Times New Roman"/>
      <w:b/>
      <w:i/>
    </w:rPr>
  </w:style>
  <w:style w:type="paragraph" w:styleId="Caption">
    <w:name w:val="caption"/>
    <w:basedOn w:val="Normal"/>
    <w:next w:val="Normal"/>
    <w:link w:val="CaptionChar"/>
    <w:uiPriority w:val="35"/>
    <w:qFormat/>
    <w:rsid w:val="00A2654B"/>
    <w:pPr>
      <w:keepLines w:val="0"/>
      <w:tabs>
        <w:tab w:val="clear" w:pos="630"/>
        <w:tab w:val="clear" w:pos="720"/>
        <w:tab w:val="clear" w:pos="900"/>
        <w:tab w:val="clear" w:pos="7920"/>
      </w:tabs>
      <w:suppressAutoHyphens/>
      <w:spacing w:before="60" w:after="120"/>
      <w:contextualSpacing/>
      <w:jc w:val="center"/>
    </w:pPr>
    <w:rPr>
      <w:b/>
      <w:szCs w:val="18"/>
    </w:rPr>
  </w:style>
  <w:style w:type="character" w:customStyle="1" w:styleId="CaptionChar">
    <w:name w:val="Caption Char"/>
    <w:basedOn w:val="DefaultParagraphFont"/>
    <w:link w:val="Caption"/>
    <w:uiPriority w:val="35"/>
    <w:rsid w:val="00A2654B"/>
    <w:rPr>
      <w:rFonts w:asciiTheme="minorHAnsi" w:hAnsiTheme="minorHAnsi"/>
      <w:b/>
      <w:szCs w:val="18"/>
    </w:rPr>
  </w:style>
  <w:style w:type="paragraph" w:customStyle="1" w:styleId="Numberedlist">
    <w:name w:val="Numbered list"/>
    <w:basedOn w:val="Normal"/>
    <w:rsid w:val="000F3CA3"/>
    <w:pPr>
      <w:tabs>
        <w:tab w:val="left" w:pos="-1440"/>
        <w:tab w:val="left" w:pos="-917"/>
        <w:tab w:val="left" w:pos="-394"/>
        <w:tab w:val="left" w:pos="270"/>
        <w:tab w:val="left" w:pos="1699"/>
        <w:tab w:val="left" w:pos="2222"/>
        <w:tab w:val="left" w:pos="2745"/>
        <w:tab w:val="left" w:pos="3268"/>
        <w:tab w:val="left" w:pos="3792"/>
        <w:tab w:val="left" w:pos="4315"/>
        <w:tab w:val="left" w:pos="4838"/>
        <w:tab w:val="left" w:pos="5361"/>
        <w:tab w:val="left" w:pos="5884"/>
        <w:tab w:val="left" w:pos="6408"/>
        <w:tab w:val="left" w:pos="6931"/>
        <w:tab w:val="left" w:pos="7454"/>
      </w:tabs>
      <w:ind w:left="720" w:right="576" w:hanging="360"/>
    </w:pPr>
    <w:rPr>
      <w:color w:val="000000"/>
    </w:rPr>
  </w:style>
  <w:style w:type="paragraph" w:customStyle="1" w:styleId="Tablecaption">
    <w:name w:val="Table caption"/>
    <w:basedOn w:val="Caption"/>
    <w:rsid w:val="000F3CA3"/>
    <w:pPr>
      <w:keepNext/>
      <w:tabs>
        <w:tab w:val="center" w:pos="4680"/>
        <w:tab w:val="center" w:pos="5040"/>
        <w:tab w:val="left" w:pos="5361"/>
        <w:tab w:val="left" w:pos="5884"/>
        <w:tab w:val="left" w:pos="6408"/>
        <w:tab w:val="left" w:pos="6931"/>
        <w:tab w:val="left" w:pos="7454"/>
      </w:tabs>
      <w:spacing w:after="60"/>
    </w:pPr>
    <w:rPr>
      <w:rFonts w:ascii="Arial" w:hAnsi="Arial"/>
      <w:color w:val="000000"/>
    </w:rPr>
  </w:style>
  <w:style w:type="paragraph" w:customStyle="1" w:styleId="Figurecaption">
    <w:name w:val="Figure caption"/>
    <w:basedOn w:val="Caption"/>
    <w:next w:val="BodyText"/>
    <w:rsid w:val="000F3CA3"/>
  </w:style>
  <w:style w:type="paragraph" w:customStyle="1" w:styleId="Graph">
    <w:name w:val="Graph"/>
    <w:basedOn w:val="Normal"/>
    <w:rsid w:val="000F3CA3"/>
    <w:pPr>
      <w:keepNext/>
      <w:tabs>
        <w:tab w:val="clear" w:pos="630"/>
        <w:tab w:val="left" w:pos="-1152"/>
        <w:tab w:val="left" w:pos="-917"/>
        <w:tab w:val="left" w:pos="-394"/>
        <w:tab w:val="left" w:pos="129"/>
        <w:tab w:val="left" w:pos="652"/>
        <w:tab w:val="left" w:pos="1176"/>
        <w:tab w:val="left" w:pos="1476"/>
        <w:tab w:val="left" w:pos="1699"/>
        <w:tab w:val="left" w:pos="2222"/>
        <w:tab w:val="left" w:pos="2745"/>
        <w:tab w:val="left" w:pos="3268"/>
        <w:tab w:val="left" w:pos="3792"/>
        <w:tab w:val="left" w:pos="4315"/>
        <w:tab w:val="center" w:pos="5220"/>
        <w:tab w:val="left" w:pos="5884"/>
        <w:tab w:val="left" w:pos="6408"/>
        <w:tab w:val="left" w:pos="6931"/>
        <w:tab w:val="left" w:pos="7454"/>
      </w:tabs>
      <w:spacing w:after="60"/>
      <w:jc w:val="center"/>
    </w:pPr>
    <w:rPr>
      <w:color w:val="000000"/>
    </w:rPr>
  </w:style>
  <w:style w:type="paragraph" w:customStyle="1" w:styleId="equation">
    <w:name w:val="equation"/>
    <w:rsid w:val="000F3CA3"/>
    <w:pPr>
      <w:tabs>
        <w:tab w:val="center" w:pos="4320"/>
        <w:tab w:val="right" w:pos="8640"/>
      </w:tabs>
      <w:spacing w:after="240"/>
      <w:jc w:val="center"/>
    </w:pPr>
    <w:rPr>
      <w:sz w:val="22"/>
    </w:rPr>
  </w:style>
  <w:style w:type="paragraph" w:styleId="TOC2">
    <w:name w:val="toc 2"/>
    <w:basedOn w:val="Normal"/>
    <w:next w:val="Normal"/>
    <w:autoRedefine/>
    <w:uiPriority w:val="39"/>
    <w:rsid w:val="000F3CA3"/>
    <w:pPr>
      <w:keepNext/>
      <w:tabs>
        <w:tab w:val="right" w:leader="dot" w:pos="8640"/>
      </w:tabs>
      <w:ind w:left="360" w:right="576" w:hanging="144"/>
    </w:pPr>
    <w:rPr>
      <w:noProof/>
      <w:color w:val="0000FF"/>
      <w:szCs w:val="40"/>
    </w:rPr>
  </w:style>
  <w:style w:type="paragraph" w:styleId="TOC3">
    <w:name w:val="toc 3"/>
    <w:basedOn w:val="Normal"/>
    <w:next w:val="Normal"/>
    <w:autoRedefine/>
    <w:uiPriority w:val="39"/>
    <w:rsid w:val="000F3CA3"/>
    <w:pPr>
      <w:keepNext/>
      <w:tabs>
        <w:tab w:val="right" w:leader="dot" w:pos="8640"/>
      </w:tabs>
      <w:ind w:left="576" w:right="576" w:hanging="144"/>
    </w:pPr>
    <w:rPr>
      <w:noProof/>
      <w:color w:val="0000FF"/>
      <w:szCs w:val="32"/>
    </w:rPr>
  </w:style>
  <w:style w:type="paragraph" w:styleId="Header">
    <w:name w:val="header"/>
    <w:basedOn w:val="Normal"/>
    <w:link w:val="HeaderChar"/>
    <w:rsid w:val="000F3CA3"/>
    <w:pPr>
      <w:tabs>
        <w:tab w:val="right" w:pos="8640"/>
      </w:tabs>
    </w:pPr>
    <w:rPr>
      <w:rFonts w:ascii="Arial" w:hAnsi="Arial"/>
      <w:b/>
      <w:sz w:val="24"/>
    </w:rPr>
  </w:style>
  <w:style w:type="character" w:customStyle="1" w:styleId="HeaderChar">
    <w:name w:val="Header Char"/>
    <w:basedOn w:val="DefaultParagraphFont"/>
    <w:link w:val="Header"/>
    <w:rsid w:val="00C87B10"/>
    <w:rPr>
      <w:rFonts w:ascii="Arial" w:hAnsi="Arial"/>
      <w:b/>
      <w:snapToGrid w:val="0"/>
      <w:sz w:val="24"/>
    </w:rPr>
  </w:style>
  <w:style w:type="paragraph" w:styleId="Footer">
    <w:name w:val="footer"/>
    <w:basedOn w:val="Normal"/>
    <w:link w:val="FooterChar"/>
    <w:rsid w:val="000F3CA3"/>
    <w:pPr>
      <w:tabs>
        <w:tab w:val="right" w:pos="8640"/>
      </w:tabs>
    </w:pPr>
  </w:style>
  <w:style w:type="character" w:customStyle="1" w:styleId="FooterChar">
    <w:name w:val="Footer Char"/>
    <w:basedOn w:val="DefaultParagraphFont"/>
    <w:link w:val="Footer"/>
    <w:rsid w:val="00455C22"/>
    <w:rPr>
      <w:snapToGrid w:val="0"/>
      <w:sz w:val="22"/>
    </w:rPr>
  </w:style>
  <w:style w:type="character" w:styleId="PageNumber">
    <w:name w:val="page number"/>
    <w:basedOn w:val="DefaultParagraphFont"/>
    <w:rsid w:val="000F3CA3"/>
  </w:style>
  <w:style w:type="character" w:styleId="CommentReference">
    <w:name w:val="annotation reference"/>
    <w:basedOn w:val="DefaultParagraphFont"/>
    <w:uiPriority w:val="99"/>
    <w:semiHidden/>
    <w:rsid w:val="000F3CA3"/>
    <w:rPr>
      <w:sz w:val="16"/>
      <w:szCs w:val="16"/>
    </w:rPr>
  </w:style>
  <w:style w:type="paragraph" w:styleId="CommentText">
    <w:name w:val="annotation text"/>
    <w:basedOn w:val="Normal"/>
    <w:link w:val="CommentTextChar"/>
    <w:semiHidden/>
    <w:rsid w:val="000F3CA3"/>
  </w:style>
  <w:style w:type="character" w:customStyle="1" w:styleId="CommentTextChar">
    <w:name w:val="Comment Text Char"/>
    <w:basedOn w:val="DefaultParagraphFont"/>
    <w:link w:val="CommentText"/>
    <w:semiHidden/>
    <w:rsid w:val="00C87B10"/>
    <w:rPr>
      <w:rFonts w:asciiTheme="minorHAnsi" w:hAnsiTheme="minorHAnsi"/>
      <w:snapToGrid w:val="0"/>
    </w:rPr>
  </w:style>
  <w:style w:type="paragraph" w:styleId="TOC4">
    <w:name w:val="toc 4"/>
    <w:basedOn w:val="TOC3"/>
    <w:next w:val="BodyText"/>
    <w:uiPriority w:val="39"/>
    <w:rsid w:val="000F3CA3"/>
    <w:pPr>
      <w:ind w:left="792"/>
      <w:outlineLvl w:val="3"/>
    </w:pPr>
  </w:style>
  <w:style w:type="paragraph" w:styleId="TOC5">
    <w:name w:val="toc 5"/>
    <w:basedOn w:val="TOC4"/>
    <w:next w:val="BodyText"/>
    <w:uiPriority w:val="39"/>
    <w:rsid w:val="000F3CA3"/>
    <w:pPr>
      <w:ind w:left="1008"/>
      <w:outlineLvl w:val="4"/>
    </w:pPr>
  </w:style>
  <w:style w:type="character" w:styleId="Hyperlink">
    <w:name w:val="Hyperlink"/>
    <w:basedOn w:val="DefaultParagraphFont"/>
    <w:uiPriority w:val="99"/>
    <w:rsid w:val="000F3CA3"/>
    <w:rPr>
      <w:rFonts w:ascii="Arial" w:hAnsi="Arial"/>
      <w:b/>
      <w:color w:val="0000FF"/>
      <w:sz w:val="20"/>
      <w:u w:val="single"/>
    </w:rPr>
  </w:style>
  <w:style w:type="paragraph" w:styleId="TableofFigures">
    <w:name w:val="table of figures"/>
    <w:basedOn w:val="Normal"/>
    <w:next w:val="Normal"/>
    <w:uiPriority w:val="99"/>
    <w:rsid w:val="000F3CA3"/>
    <w:pPr>
      <w:ind w:left="440" w:hanging="440"/>
    </w:pPr>
    <w:rPr>
      <w:color w:val="0000FF"/>
    </w:rPr>
  </w:style>
  <w:style w:type="paragraph" w:customStyle="1" w:styleId="Citation">
    <w:name w:val="Citation"/>
    <w:basedOn w:val="Normal"/>
    <w:rsid w:val="000F3CA3"/>
    <w:pPr>
      <w:tabs>
        <w:tab w:val="left" w:pos="-1440"/>
        <w:tab w:val="left" w:pos="-720"/>
        <w:tab w:val="left" w:pos="0"/>
        <w:tab w:val="left" w:pos="261"/>
        <w:tab w:val="left" w:pos="1440"/>
        <w:tab w:val="left" w:pos="2160"/>
        <w:tab w:val="left" w:pos="2880"/>
        <w:tab w:val="left" w:pos="3600"/>
        <w:tab w:val="left" w:pos="4320"/>
        <w:tab w:val="left" w:pos="5040"/>
        <w:tab w:val="left" w:pos="5760"/>
        <w:tab w:val="left" w:pos="6480"/>
        <w:tab w:val="left" w:pos="7200"/>
        <w:tab w:val="left" w:pos="7920"/>
      </w:tabs>
      <w:spacing w:after="240"/>
      <w:ind w:left="259" w:hanging="259"/>
    </w:pPr>
    <w:rPr>
      <w:snapToGrid w:val="0"/>
    </w:rPr>
  </w:style>
  <w:style w:type="character" w:customStyle="1" w:styleId="EquationCaption">
    <w:name w:val="_Equation Caption"/>
    <w:rsid w:val="000F3CA3"/>
    <w:rPr>
      <w:rFonts w:ascii="Times New Roman" w:hAnsi="Times New Roman"/>
      <w:b/>
      <w:sz w:val="22"/>
    </w:rPr>
  </w:style>
  <w:style w:type="paragraph" w:customStyle="1" w:styleId="variabledefinitionChar">
    <w:name w:val="variable definition Char"/>
    <w:basedOn w:val="Normal"/>
    <w:rsid w:val="000F3CA3"/>
    <w:pPr>
      <w:ind w:left="907" w:hanging="907"/>
    </w:pPr>
    <w:rPr>
      <w:snapToGrid w:val="0"/>
    </w:rPr>
  </w:style>
  <w:style w:type="paragraph" w:customStyle="1" w:styleId="tablebody">
    <w:name w:val="table body"/>
    <w:basedOn w:val="Normal"/>
    <w:rsid w:val="000F3CA3"/>
    <w:rPr>
      <w:rFonts w:ascii="Arial" w:hAnsi="Arial"/>
      <w:snapToGrid w:val="0"/>
      <w:sz w:val="16"/>
    </w:rPr>
  </w:style>
  <w:style w:type="character" w:customStyle="1" w:styleId="Inlineequation">
    <w:name w:val="Inline equation"/>
    <w:basedOn w:val="DefaultParagraphFont"/>
    <w:rsid w:val="000F3CA3"/>
    <w:rPr>
      <w:rFonts w:ascii="Times New Roman" w:hAnsi="Times New Roman"/>
      <w:position w:val="-6"/>
      <w:sz w:val="22"/>
      <w:bdr w:val="none" w:sz="0" w:space="0" w:color="auto"/>
    </w:rPr>
  </w:style>
  <w:style w:type="paragraph" w:customStyle="1" w:styleId="Tablevariabledefinition">
    <w:name w:val="Table variable definition"/>
    <w:basedOn w:val="tablebody"/>
    <w:rsid w:val="000F3CA3"/>
    <w:pPr>
      <w:tabs>
        <w:tab w:val="clear" w:pos="630"/>
        <w:tab w:val="right" w:pos="342"/>
        <w:tab w:val="left" w:pos="432"/>
        <w:tab w:val="left" w:pos="612"/>
      </w:tabs>
      <w:ind w:left="612" w:hanging="612"/>
    </w:pPr>
  </w:style>
  <w:style w:type="character" w:customStyle="1" w:styleId="Subscript">
    <w:name w:val="Subscript"/>
    <w:basedOn w:val="DefaultParagraphFont"/>
    <w:rsid w:val="000F3CA3"/>
    <w:rPr>
      <w:rFonts w:ascii="Times New Roman" w:hAnsi="Times New Roman"/>
      <w:dstrike w:val="0"/>
      <w:sz w:val="22"/>
      <w:vertAlign w:val="subscript"/>
    </w:rPr>
  </w:style>
  <w:style w:type="character" w:customStyle="1" w:styleId="Superscript">
    <w:name w:val="Superscript"/>
    <w:basedOn w:val="Subscript"/>
    <w:rsid w:val="000F3CA3"/>
    <w:rPr>
      <w:rFonts w:ascii="Times New Roman" w:hAnsi="Times New Roman"/>
      <w:dstrike w:val="0"/>
      <w:sz w:val="22"/>
      <w:vertAlign w:val="superscript"/>
    </w:rPr>
  </w:style>
  <w:style w:type="paragraph" w:customStyle="1" w:styleId="Tabletext">
    <w:name w:val="Table text"/>
    <w:basedOn w:val="Normal"/>
    <w:autoRedefine/>
    <w:rsid w:val="007B10AA"/>
    <w:pPr>
      <w:keepLines w:val="0"/>
      <w:tabs>
        <w:tab w:val="clear" w:pos="630"/>
        <w:tab w:val="clear" w:pos="720"/>
        <w:tab w:val="center" w:pos="3960"/>
      </w:tabs>
      <w:suppressAutoHyphens/>
      <w:overflowPunct w:val="0"/>
      <w:autoSpaceDE w:val="0"/>
      <w:autoSpaceDN w:val="0"/>
      <w:adjustRightInd w:val="0"/>
      <w:jc w:val="left"/>
      <w:textAlignment w:val="baseline"/>
    </w:pPr>
    <w:rPr>
      <w:rFonts w:cstheme="minorHAnsi"/>
      <w:sz w:val="18"/>
      <w:szCs w:val="18"/>
    </w:rPr>
  </w:style>
  <w:style w:type="paragraph" w:customStyle="1" w:styleId="Diagram">
    <w:name w:val="Diagram"/>
    <w:rsid w:val="000F3CA3"/>
    <w:pPr>
      <w:keepNext/>
      <w:spacing w:after="120"/>
      <w:jc w:val="center"/>
    </w:pPr>
  </w:style>
  <w:style w:type="paragraph" w:customStyle="1" w:styleId="Equation0">
    <w:name w:val="Equation"/>
    <w:basedOn w:val="Normal"/>
    <w:next w:val="BodyText"/>
    <w:rsid w:val="000F3CA3"/>
    <w:pPr>
      <w:pBdr>
        <w:top w:val="single" w:sz="6" w:space="0" w:color="FFFFFF"/>
        <w:left w:val="single" w:sz="6" w:space="0" w:color="FFFFFF"/>
        <w:bottom w:val="single" w:sz="6" w:space="0" w:color="FFFFFF"/>
        <w:right w:val="single" w:sz="6" w:space="0" w:color="FFFFFF"/>
      </w:pBdr>
      <w:tabs>
        <w:tab w:val="center" w:pos="4320"/>
        <w:tab w:val="right" w:pos="8640"/>
      </w:tabs>
      <w:overflowPunct w:val="0"/>
      <w:autoSpaceDE w:val="0"/>
      <w:autoSpaceDN w:val="0"/>
      <w:adjustRightInd w:val="0"/>
      <w:spacing w:after="240"/>
      <w:jc w:val="center"/>
      <w:textAlignment w:val="baseline"/>
    </w:pPr>
    <w:rPr>
      <w:snapToGrid w:val="0"/>
    </w:rPr>
  </w:style>
  <w:style w:type="paragraph" w:customStyle="1" w:styleId="graph0">
    <w:name w:val="graph"/>
    <w:basedOn w:val="Normal"/>
    <w:rsid w:val="000F3CA3"/>
    <w:pPr>
      <w:keepNext/>
      <w:overflowPunct w:val="0"/>
      <w:autoSpaceDE w:val="0"/>
      <w:autoSpaceDN w:val="0"/>
      <w:adjustRightInd w:val="0"/>
      <w:jc w:val="center"/>
      <w:textAlignment w:val="baseline"/>
    </w:pPr>
    <w:rPr>
      <w:snapToGrid w:val="0"/>
    </w:rPr>
  </w:style>
  <w:style w:type="paragraph" w:customStyle="1" w:styleId="Relatedcards">
    <w:name w:val="Related cards"/>
    <w:basedOn w:val="Normal"/>
    <w:rsid w:val="000F3CA3"/>
    <w:pPr>
      <w:autoSpaceDE w:val="0"/>
      <w:autoSpaceDN w:val="0"/>
      <w:adjustRightInd w:val="0"/>
    </w:pPr>
    <w:rPr>
      <w:rFonts w:ascii="Arial" w:hAnsi="Arial"/>
      <w:b/>
      <w:snapToGrid w:val="0"/>
      <w:color w:val="0000FF"/>
      <w:szCs w:val="24"/>
      <w:u w:val="single" w:color="0000FF"/>
    </w:rPr>
  </w:style>
  <w:style w:type="paragraph" w:customStyle="1" w:styleId="Variabledefinition">
    <w:name w:val="Variable definition"/>
    <w:basedOn w:val="Normal"/>
    <w:rsid w:val="000F3CA3"/>
    <w:pPr>
      <w:tabs>
        <w:tab w:val="right" w:pos="540"/>
        <w:tab w:val="left" w:pos="630"/>
        <w:tab w:val="left" w:pos="810"/>
      </w:tabs>
      <w:autoSpaceDE w:val="0"/>
      <w:autoSpaceDN w:val="0"/>
      <w:adjustRightInd w:val="0"/>
      <w:ind w:left="806" w:hanging="806"/>
    </w:pPr>
    <w:rPr>
      <w:snapToGrid w:val="0"/>
      <w:szCs w:val="24"/>
    </w:rPr>
  </w:style>
  <w:style w:type="paragraph" w:customStyle="1" w:styleId="Variableformat">
    <w:name w:val="Variable format"/>
    <w:basedOn w:val="Normal"/>
    <w:rsid w:val="000F3CA3"/>
    <w:pPr>
      <w:tabs>
        <w:tab w:val="left" w:pos="450"/>
        <w:tab w:val="center" w:pos="4770"/>
        <w:tab w:val="center" w:pos="5760"/>
      </w:tabs>
      <w:autoSpaceDE w:val="0"/>
      <w:autoSpaceDN w:val="0"/>
      <w:adjustRightInd w:val="0"/>
    </w:pPr>
    <w:rPr>
      <w:snapToGrid w:val="0"/>
      <w:szCs w:val="24"/>
    </w:rPr>
  </w:style>
  <w:style w:type="paragraph" w:customStyle="1" w:styleId="Variableformatheader">
    <w:name w:val="Variable format header"/>
    <w:basedOn w:val="Variableformat"/>
    <w:rsid w:val="000F3CA3"/>
    <w:rPr>
      <w:rFonts w:ascii="Arial" w:hAnsi="Arial" w:cs="Arial"/>
      <w:b/>
      <w:bCs/>
    </w:rPr>
  </w:style>
  <w:style w:type="paragraph" w:customStyle="1" w:styleId="Fields1">
    <w:name w:val="Fields 1"/>
    <w:rsid w:val="000F3CA3"/>
    <w:pPr>
      <w:tabs>
        <w:tab w:val="left" w:pos="810"/>
        <w:tab w:val="left" w:pos="1890"/>
        <w:tab w:val="left" w:pos="3060"/>
      </w:tabs>
    </w:pPr>
    <w:rPr>
      <w:rFonts w:ascii="Arial" w:hAnsi="Arial" w:cs="Arial"/>
      <w:b/>
      <w:bCs/>
      <w:szCs w:val="22"/>
    </w:rPr>
  </w:style>
  <w:style w:type="paragraph" w:customStyle="1" w:styleId="Carddescr01">
    <w:name w:val="Card descr01"/>
    <w:rsid w:val="000F3CA3"/>
    <w:rPr>
      <w:rFonts w:ascii="Arial" w:hAnsi="Arial" w:cs="Arial"/>
    </w:rPr>
  </w:style>
  <w:style w:type="paragraph" w:customStyle="1" w:styleId="Example1">
    <w:name w:val="Example1"/>
    <w:next w:val="Examplebody"/>
    <w:rsid w:val="000F3CA3"/>
    <w:pPr>
      <w:keepNext/>
      <w:spacing w:after="220"/>
    </w:pPr>
    <w:rPr>
      <w:rFonts w:ascii="Arial" w:hAnsi="Arial" w:cs="Arial"/>
      <w:b/>
      <w:bCs/>
      <w:szCs w:val="22"/>
    </w:rPr>
  </w:style>
  <w:style w:type="paragraph" w:customStyle="1" w:styleId="Examplebody">
    <w:name w:val="Example body"/>
    <w:next w:val="Normal"/>
    <w:rsid w:val="000F3CA3"/>
    <w:rPr>
      <w:rFonts w:ascii="Courier New" w:hAnsi="Courier New" w:cs="Courier New"/>
      <w:sz w:val="16"/>
      <w:szCs w:val="16"/>
    </w:rPr>
  </w:style>
  <w:style w:type="character" w:customStyle="1" w:styleId="Cardtitle1">
    <w:name w:val="Card title1"/>
    <w:rsid w:val="000F3CA3"/>
    <w:rPr>
      <w:rFonts w:ascii="Arial" w:hAnsi="Arial" w:cs="Arial"/>
      <w:b/>
      <w:bCs/>
      <w:sz w:val="32"/>
      <w:szCs w:val="32"/>
    </w:rPr>
  </w:style>
  <w:style w:type="paragraph" w:customStyle="1" w:styleId="Relatedcard1">
    <w:name w:val="Related card1"/>
    <w:rsid w:val="000F3CA3"/>
    <w:pPr>
      <w:keepNext/>
      <w:spacing w:before="240" w:after="240"/>
    </w:pPr>
    <w:rPr>
      <w:rFonts w:ascii="Arial" w:hAnsi="Arial" w:cs="Arial"/>
      <w:b/>
      <w:bCs/>
    </w:rPr>
  </w:style>
  <w:style w:type="character" w:customStyle="1" w:styleId="Cardexample1">
    <w:name w:val="Card example1"/>
    <w:rsid w:val="000F3CA3"/>
    <w:rPr>
      <w:rFonts w:ascii="Courier New" w:hAnsi="Courier New" w:cs="Courier New"/>
      <w:sz w:val="16"/>
      <w:szCs w:val="16"/>
    </w:rPr>
  </w:style>
  <w:style w:type="character" w:customStyle="1" w:styleId="CardReferen1">
    <w:name w:val="Card Referen1"/>
    <w:rsid w:val="000F3CA3"/>
    <w:rPr>
      <w:rFonts w:ascii="Arial" w:hAnsi="Arial" w:cs="Arial"/>
      <w:b/>
      <w:bCs/>
    </w:rPr>
  </w:style>
  <w:style w:type="character" w:customStyle="1" w:styleId="CardReferen">
    <w:name w:val="Card Referen"/>
    <w:rsid w:val="000F3CA3"/>
    <w:rPr>
      <w:rFonts w:ascii="Arial" w:hAnsi="Arial" w:cs="Arial"/>
      <w:b/>
      <w:bCs/>
    </w:rPr>
  </w:style>
  <w:style w:type="character" w:customStyle="1" w:styleId="Hypertext1">
    <w:name w:val="Hypertext1"/>
    <w:rsid w:val="000F3CA3"/>
    <w:rPr>
      <w:color w:val="0000FF"/>
      <w:u w:val="single"/>
    </w:rPr>
  </w:style>
  <w:style w:type="paragraph" w:customStyle="1" w:styleId="tabledata">
    <w:name w:val="table data"/>
    <w:rsid w:val="000F3CA3"/>
    <w:rPr>
      <w:rFonts w:ascii="Arial" w:hAnsi="Arial"/>
      <w:sz w:val="16"/>
    </w:rPr>
  </w:style>
  <w:style w:type="paragraph" w:customStyle="1" w:styleId="W2messages">
    <w:name w:val="W2 messages"/>
    <w:basedOn w:val="BodyText"/>
    <w:next w:val="BodyText"/>
    <w:rsid w:val="000F3CA3"/>
    <w:pPr>
      <w:tabs>
        <w:tab w:val="clear" w:pos="652"/>
        <w:tab w:val="left" w:pos="270"/>
      </w:tabs>
      <w:spacing w:after="0"/>
    </w:pPr>
    <w:rPr>
      <w:i/>
      <w:iCs/>
    </w:rPr>
  </w:style>
  <w:style w:type="character" w:styleId="FootnoteReference">
    <w:name w:val="footnote reference"/>
    <w:basedOn w:val="DefaultParagraphFont"/>
    <w:uiPriority w:val="99"/>
    <w:semiHidden/>
    <w:rsid w:val="000F3CA3"/>
    <w:rPr>
      <w:vertAlign w:val="superscript"/>
    </w:rPr>
  </w:style>
  <w:style w:type="paragraph" w:styleId="TOC6">
    <w:name w:val="toc 6"/>
    <w:basedOn w:val="Normal"/>
    <w:next w:val="Normal"/>
    <w:autoRedefine/>
    <w:uiPriority w:val="39"/>
    <w:rsid w:val="000F3CA3"/>
    <w:pPr>
      <w:ind w:left="1200"/>
    </w:pPr>
    <w:rPr>
      <w:snapToGrid w:val="0"/>
      <w:sz w:val="24"/>
      <w:szCs w:val="24"/>
    </w:rPr>
  </w:style>
  <w:style w:type="paragraph" w:styleId="TOC7">
    <w:name w:val="toc 7"/>
    <w:basedOn w:val="Normal"/>
    <w:next w:val="Normal"/>
    <w:autoRedefine/>
    <w:uiPriority w:val="39"/>
    <w:rsid w:val="000F3CA3"/>
    <w:pPr>
      <w:ind w:left="1440"/>
    </w:pPr>
    <w:rPr>
      <w:snapToGrid w:val="0"/>
      <w:sz w:val="24"/>
      <w:szCs w:val="24"/>
    </w:rPr>
  </w:style>
  <w:style w:type="paragraph" w:styleId="TOC8">
    <w:name w:val="toc 8"/>
    <w:basedOn w:val="Normal"/>
    <w:next w:val="Normal"/>
    <w:autoRedefine/>
    <w:uiPriority w:val="39"/>
    <w:rsid w:val="000F3CA3"/>
    <w:pPr>
      <w:ind w:left="1680"/>
    </w:pPr>
    <w:rPr>
      <w:snapToGrid w:val="0"/>
      <w:sz w:val="24"/>
      <w:szCs w:val="24"/>
    </w:rPr>
  </w:style>
  <w:style w:type="paragraph" w:styleId="TOC9">
    <w:name w:val="toc 9"/>
    <w:basedOn w:val="Normal"/>
    <w:next w:val="Normal"/>
    <w:autoRedefine/>
    <w:uiPriority w:val="39"/>
    <w:rsid w:val="000F3CA3"/>
    <w:pPr>
      <w:ind w:left="1920"/>
    </w:pPr>
    <w:rPr>
      <w:snapToGrid w:val="0"/>
      <w:sz w:val="24"/>
      <w:szCs w:val="24"/>
    </w:rPr>
  </w:style>
  <w:style w:type="character" w:styleId="FollowedHyperlink">
    <w:name w:val="FollowedHyperlink"/>
    <w:basedOn w:val="DefaultParagraphFont"/>
    <w:rsid w:val="000F3CA3"/>
    <w:rPr>
      <w:rFonts w:ascii="Arial" w:hAnsi="Arial"/>
      <w:b/>
      <w:color w:val="800080"/>
      <w:sz w:val="20"/>
      <w:u w:val="single"/>
    </w:rPr>
  </w:style>
  <w:style w:type="paragraph" w:customStyle="1" w:styleId="Headerlandscape">
    <w:name w:val="Header landscape"/>
    <w:basedOn w:val="Header"/>
    <w:rsid w:val="000F3CA3"/>
    <w:pPr>
      <w:tabs>
        <w:tab w:val="clear" w:pos="8640"/>
        <w:tab w:val="right" w:pos="12240"/>
      </w:tabs>
    </w:pPr>
  </w:style>
  <w:style w:type="paragraph" w:customStyle="1" w:styleId="Footerlandscape">
    <w:name w:val="Footer landscape"/>
    <w:basedOn w:val="Footer"/>
    <w:rsid w:val="000F3CA3"/>
    <w:pPr>
      <w:tabs>
        <w:tab w:val="clear" w:pos="8640"/>
        <w:tab w:val="right" w:pos="12240"/>
      </w:tabs>
    </w:pPr>
  </w:style>
  <w:style w:type="paragraph" w:styleId="Closing">
    <w:name w:val="Closing"/>
    <w:basedOn w:val="Normal"/>
    <w:link w:val="ClosingChar"/>
    <w:rsid w:val="000F3CA3"/>
    <w:pPr>
      <w:ind w:left="4320"/>
    </w:pPr>
  </w:style>
  <w:style w:type="character" w:customStyle="1" w:styleId="ClosingChar">
    <w:name w:val="Closing Char"/>
    <w:basedOn w:val="DefaultParagraphFont"/>
    <w:link w:val="Closing"/>
    <w:rsid w:val="00C87B10"/>
    <w:rPr>
      <w:rFonts w:asciiTheme="minorHAnsi" w:hAnsiTheme="minorHAnsi"/>
      <w:snapToGrid w:val="0"/>
      <w:sz w:val="22"/>
    </w:rPr>
  </w:style>
  <w:style w:type="paragraph" w:styleId="Date">
    <w:name w:val="Date"/>
    <w:basedOn w:val="Normal"/>
    <w:next w:val="Normal"/>
    <w:link w:val="DateChar"/>
    <w:rsid w:val="000F3CA3"/>
  </w:style>
  <w:style w:type="character" w:customStyle="1" w:styleId="DateChar">
    <w:name w:val="Date Char"/>
    <w:basedOn w:val="DefaultParagraphFont"/>
    <w:link w:val="Date"/>
    <w:rsid w:val="00C87B10"/>
    <w:rPr>
      <w:rFonts w:asciiTheme="minorHAnsi" w:hAnsiTheme="minorHAnsi"/>
      <w:snapToGrid w:val="0"/>
      <w:sz w:val="22"/>
    </w:rPr>
  </w:style>
  <w:style w:type="paragraph" w:styleId="DocumentMap">
    <w:name w:val="Document Map"/>
    <w:basedOn w:val="Normal"/>
    <w:link w:val="DocumentMapChar"/>
    <w:semiHidden/>
    <w:rsid w:val="000F3CA3"/>
    <w:pPr>
      <w:shd w:val="clear" w:color="auto" w:fill="000080"/>
    </w:pPr>
    <w:rPr>
      <w:rFonts w:ascii="Tahoma" w:hAnsi="Tahoma" w:cs="Tahoma"/>
    </w:rPr>
  </w:style>
  <w:style w:type="character" w:customStyle="1" w:styleId="DocumentMapChar">
    <w:name w:val="Document Map Char"/>
    <w:basedOn w:val="DefaultParagraphFont"/>
    <w:link w:val="DocumentMap"/>
    <w:semiHidden/>
    <w:rsid w:val="00C87B10"/>
    <w:rPr>
      <w:rFonts w:ascii="Tahoma" w:hAnsi="Tahoma" w:cs="Tahoma"/>
      <w:snapToGrid w:val="0"/>
      <w:sz w:val="22"/>
      <w:shd w:val="clear" w:color="auto" w:fill="000080"/>
    </w:rPr>
  </w:style>
  <w:style w:type="paragraph" w:styleId="EndnoteText">
    <w:name w:val="endnote text"/>
    <w:basedOn w:val="Normal"/>
    <w:link w:val="EndnoteTextChar"/>
    <w:semiHidden/>
    <w:rsid w:val="000F3CA3"/>
  </w:style>
  <w:style w:type="character" w:customStyle="1" w:styleId="EndnoteTextChar">
    <w:name w:val="Endnote Text Char"/>
    <w:basedOn w:val="DefaultParagraphFont"/>
    <w:link w:val="EndnoteText"/>
    <w:semiHidden/>
    <w:rsid w:val="00C87B10"/>
    <w:rPr>
      <w:rFonts w:asciiTheme="minorHAnsi" w:hAnsiTheme="minorHAnsi"/>
      <w:snapToGrid w:val="0"/>
    </w:rPr>
  </w:style>
  <w:style w:type="paragraph" w:styleId="EnvelopeAddress">
    <w:name w:val="envelope address"/>
    <w:basedOn w:val="Normal"/>
    <w:rsid w:val="000F3CA3"/>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rsid w:val="000F3CA3"/>
    <w:rPr>
      <w:rFonts w:ascii="Arial" w:hAnsi="Arial" w:cs="Arial"/>
    </w:rPr>
  </w:style>
  <w:style w:type="paragraph" w:styleId="FootnoteText">
    <w:name w:val="footnote text"/>
    <w:basedOn w:val="Normal"/>
    <w:link w:val="FootnoteTextChar"/>
    <w:semiHidden/>
    <w:rsid w:val="000F3CA3"/>
  </w:style>
  <w:style w:type="character" w:customStyle="1" w:styleId="FootnoteTextChar">
    <w:name w:val="Footnote Text Char"/>
    <w:basedOn w:val="DefaultParagraphFont"/>
    <w:link w:val="FootnoteText"/>
    <w:semiHidden/>
    <w:rsid w:val="00C87B10"/>
    <w:rPr>
      <w:rFonts w:asciiTheme="minorHAnsi" w:hAnsiTheme="minorHAnsi"/>
      <w:snapToGrid w:val="0"/>
    </w:rPr>
  </w:style>
  <w:style w:type="paragraph" w:styleId="HTMLAddress">
    <w:name w:val="HTML Address"/>
    <w:basedOn w:val="Normal"/>
    <w:link w:val="HTMLAddressChar"/>
    <w:rsid w:val="000F3CA3"/>
    <w:rPr>
      <w:i/>
      <w:iCs/>
    </w:rPr>
  </w:style>
  <w:style w:type="character" w:customStyle="1" w:styleId="HTMLAddressChar">
    <w:name w:val="HTML Address Char"/>
    <w:basedOn w:val="DefaultParagraphFont"/>
    <w:link w:val="HTMLAddress"/>
    <w:rsid w:val="00C87B10"/>
    <w:rPr>
      <w:rFonts w:asciiTheme="minorHAnsi" w:hAnsiTheme="minorHAnsi"/>
      <w:i/>
      <w:iCs/>
      <w:snapToGrid w:val="0"/>
      <w:sz w:val="22"/>
    </w:rPr>
  </w:style>
  <w:style w:type="paragraph" w:styleId="HTMLPreformatted">
    <w:name w:val="HTML Preformatted"/>
    <w:basedOn w:val="Normal"/>
    <w:link w:val="HTMLPreformattedChar"/>
    <w:rsid w:val="000F3CA3"/>
    <w:rPr>
      <w:rFonts w:ascii="Courier New" w:hAnsi="Courier New" w:cs="Courier New"/>
    </w:rPr>
  </w:style>
  <w:style w:type="character" w:customStyle="1" w:styleId="HTMLPreformattedChar">
    <w:name w:val="HTML Preformatted Char"/>
    <w:basedOn w:val="DefaultParagraphFont"/>
    <w:link w:val="HTMLPreformatted"/>
    <w:rsid w:val="00C87B10"/>
    <w:rPr>
      <w:rFonts w:ascii="Courier New" w:hAnsi="Courier New" w:cs="Courier New"/>
      <w:snapToGrid w:val="0"/>
    </w:rPr>
  </w:style>
  <w:style w:type="paragraph" w:styleId="Index1">
    <w:name w:val="index 1"/>
    <w:basedOn w:val="Normal"/>
    <w:next w:val="Normal"/>
    <w:autoRedefine/>
    <w:semiHidden/>
    <w:rsid w:val="000A150D"/>
    <w:pPr>
      <w:ind w:left="220" w:hanging="220"/>
    </w:pPr>
    <w:rPr>
      <w:szCs w:val="18"/>
    </w:rPr>
  </w:style>
  <w:style w:type="paragraph" w:styleId="Index2">
    <w:name w:val="index 2"/>
    <w:basedOn w:val="Normal"/>
    <w:next w:val="Normal"/>
    <w:autoRedefine/>
    <w:semiHidden/>
    <w:rsid w:val="000F3CA3"/>
    <w:pPr>
      <w:ind w:left="440" w:hanging="220"/>
    </w:pPr>
  </w:style>
  <w:style w:type="paragraph" w:styleId="Index3">
    <w:name w:val="index 3"/>
    <w:basedOn w:val="Normal"/>
    <w:next w:val="Normal"/>
    <w:autoRedefine/>
    <w:semiHidden/>
    <w:rsid w:val="000F3CA3"/>
    <w:pPr>
      <w:ind w:left="660" w:hanging="220"/>
    </w:pPr>
  </w:style>
  <w:style w:type="paragraph" w:styleId="Index4">
    <w:name w:val="index 4"/>
    <w:basedOn w:val="Normal"/>
    <w:next w:val="Normal"/>
    <w:autoRedefine/>
    <w:semiHidden/>
    <w:rsid w:val="000F3CA3"/>
    <w:pPr>
      <w:ind w:left="880" w:hanging="220"/>
    </w:pPr>
  </w:style>
  <w:style w:type="paragraph" w:styleId="Index5">
    <w:name w:val="index 5"/>
    <w:basedOn w:val="Normal"/>
    <w:next w:val="Normal"/>
    <w:autoRedefine/>
    <w:semiHidden/>
    <w:rsid w:val="000F3CA3"/>
    <w:pPr>
      <w:ind w:left="1100" w:hanging="220"/>
    </w:pPr>
  </w:style>
  <w:style w:type="paragraph" w:styleId="Index6">
    <w:name w:val="index 6"/>
    <w:basedOn w:val="Normal"/>
    <w:next w:val="Normal"/>
    <w:autoRedefine/>
    <w:semiHidden/>
    <w:rsid w:val="000F3CA3"/>
    <w:pPr>
      <w:ind w:left="1320" w:hanging="220"/>
    </w:pPr>
  </w:style>
  <w:style w:type="paragraph" w:styleId="Index7">
    <w:name w:val="index 7"/>
    <w:basedOn w:val="Normal"/>
    <w:next w:val="Normal"/>
    <w:autoRedefine/>
    <w:semiHidden/>
    <w:rsid w:val="000F3CA3"/>
    <w:pPr>
      <w:ind w:left="1540" w:hanging="220"/>
    </w:pPr>
  </w:style>
  <w:style w:type="paragraph" w:styleId="Index8">
    <w:name w:val="index 8"/>
    <w:basedOn w:val="Normal"/>
    <w:next w:val="Normal"/>
    <w:autoRedefine/>
    <w:semiHidden/>
    <w:rsid w:val="000F3CA3"/>
    <w:pPr>
      <w:ind w:left="1760" w:hanging="220"/>
    </w:pPr>
  </w:style>
  <w:style w:type="paragraph" w:styleId="Index9">
    <w:name w:val="index 9"/>
    <w:basedOn w:val="Normal"/>
    <w:next w:val="Normal"/>
    <w:autoRedefine/>
    <w:semiHidden/>
    <w:rsid w:val="000F3CA3"/>
    <w:pPr>
      <w:ind w:left="1980" w:hanging="220"/>
    </w:pPr>
  </w:style>
  <w:style w:type="paragraph" w:styleId="IndexHeading">
    <w:name w:val="index heading"/>
    <w:basedOn w:val="Normal"/>
    <w:next w:val="Index1"/>
    <w:semiHidden/>
    <w:rsid w:val="000F3CA3"/>
    <w:rPr>
      <w:rFonts w:ascii="Arial" w:hAnsi="Arial" w:cs="Arial"/>
      <w:b/>
      <w:bCs/>
    </w:rPr>
  </w:style>
  <w:style w:type="paragraph" w:styleId="List2">
    <w:name w:val="List 2"/>
    <w:basedOn w:val="Normal"/>
    <w:rsid w:val="000F3CA3"/>
    <w:pPr>
      <w:ind w:left="720" w:hanging="360"/>
    </w:pPr>
  </w:style>
  <w:style w:type="paragraph" w:styleId="List3">
    <w:name w:val="List 3"/>
    <w:basedOn w:val="Normal"/>
    <w:rsid w:val="000F3CA3"/>
    <w:pPr>
      <w:ind w:left="1080" w:hanging="360"/>
    </w:pPr>
  </w:style>
  <w:style w:type="paragraph" w:styleId="List4">
    <w:name w:val="List 4"/>
    <w:basedOn w:val="Normal"/>
    <w:rsid w:val="000F3CA3"/>
    <w:pPr>
      <w:ind w:left="1440" w:hanging="360"/>
    </w:pPr>
  </w:style>
  <w:style w:type="paragraph" w:styleId="List5">
    <w:name w:val="List 5"/>
    <w:basedOn w:val="Normal"/>
    <w:rsid w:val="000F3CA3"/>
    <w:pPr>
      <w:ind w:left="1800" w:hanging="360"/>
    </w:pPr>
  </w:style>
  <w:style w:type="paragraph" w:styleId="ListBullet">
    <w:name w:val="List Bullet"/>
    <w:basedOn w:val="Normal"/>
    <w:autoRedefine/>
    <w:rsid w:val="000F3CA3"/>
    <w:pPr>
      <w:numPr>
        <w:numId w:val="1"/>
      </w:numPr>
    </w:pPr>
  </w:style>
  <w:style w:type="paragraph" w:styleId="ListBullet2">
    <w:name w:val="List Bullet 2"/>
    <w:basedOn w:val="Normal"/>
    <w:autoRedefine/>
    <w:rsid w:val="000F3CA3"/>
    <w:pPr>
      <w:numPr>
        <w:numId w:val="2"/>
      </w:numPr>
    </w:pPr>
  </w:style>
  <w:style w:type="paragraph" w:styleId="ListBullet3">
    <w:name w:val="List Bullet 3"/>
    <w:basedOn w:val="Normal"/>
    <w:autoRedefine/>
    <w:rsid w:val="000F3CA3"/>
    <w:pPr>
      <w:numPr>
        <w:numId w:val="3"/>
      </w:numPr>
    </w:pPr>
  </w:style>
  <w:style w:type="paragraph" w:styleId="ListBullet4">
    <w:name w:val="List Bullet 4"/>
    <w:basedOn w:val="Normal"/>
    <w:autoRedefine/>
    <w:rsid w:val="000F3CA3"/>
    <w:pPr>
      <w:numPr>
        <w:numId w:val="4"/>
      </w:numPr>
    </w:pPr>
  </w:style>
  <w:style w:type="paragraph" w:styleId="ListBullet5">
    <w:name w:val="List Bullet 5"/>
    <w:basedOn w:val="Normal"/>
    <w:autoRedefine/>
    <w:rsid w:val="000F3CA3"/>
    <w:pPr>
      <w:numPr>
        <w:numId w:val="5"/>
      </w:numPr>
      <w:tabs>
        <w:tab w:val="clear" w:pos="1800"/>
        <w:tab w:val="num" w:pos="720"/>
      </w:tabs>
      <w:ind w:left="720"/>
    </w:pPr>
  </w:style>
  <w:style w:type="paragraph" w:styleId="ListContinue">
    <w:name w:val="List Continue"/>
    <w:basedOn w:val="Normal"/>
    <w:rsid w:val="000F3CA3"/>
    <w:pPr>
      <w:spacing w:after="120"/>
      <w:ind w:left="360"/>
    </w:pPr>
  </w:style>
  <w:style w:type="paragraph" w:styleId="ListContinue2">
    <w:name w:val="List Continue 2"/>
    <w:basedOn w:val="Normal"/>
    <w:rsid w:val="000F3CA3"/>
    <w:pPr>
      <w:spacing w:after="120"/>
      <w:ind w:left="720"/>
    </w:pPr>
  </w:style>
  <w:style w:type="paragraph" w:styleId="ListContinue3">
    <w:name w:val="List Continue 3"/>
    <w:basedOn w:val="Normal"/>
    <w:rsid w:val="000F3CA3"/>
    <w:pPr>
      <w:spacing w:after="120"/>
      <w:ind w:left="1080"/>
    </w:pPr>
  </w:style>
  <w:style w:type="paragraph" w:styleId="ListContinue4">
    <w:name w:val="List Continue 4"/>
    <w:basedOn w:val="Normal"/>
    <w:rsid w:val="000F3CA3"/>
    <w:pPr>
      <w:spacing w:after="120"/>
      <w:ind w:left="1440"/>
    </w:pPr>
  </w:style>
  <w:style w:type="paragraph" w:styleId="ListContinue5">
    <w:name w:val="List Continue 5"/>
    <w:basedOn w:val="Normal"/>
    <w:rsid w:val="000F3CA3"/>
    <w:pPr>
      <w:spacing w:after="120"/>
      <w:ind w:left="1800"/>
    </w:pPr>
  </w:style>
  <w:style w:type="paragraph" w:styleId="ListNumber">
    <w:name w:val="List Number"/>
    <w:basedOn w:val="Normal"/>
    <w:rsid w:val="000F3CA3"/>
    <w:pPr>
      <w:numPr>
        <w:numId w:val="6"/>
      </w:numPr>
    </w:pPr>
  </w:style>
  <w:style w:type="paragraph" w:styleId="ListNumber2">
    <w:name w:val="List Number 2"/>
    <w:basedOn w:val="Normal"/>
    <w:rsid w:val="000F3CA3"/>
    <w:pPr>
      <w:numPr>
        <w:numId w:val="7"/>
      </w:numPr>
    </w:pPr>
  </w:style>
  <w:style w:type="paragraph" w:styleId="ListNumber3">
    <w:name w:val="List Number 3"/>
    <w:basedOn w:val="Normal"/>
    <w:rsid w:val="000F3CA3"/>
    <w:pPr>
      <w:numPr>
        <w:numId w:val="8"/>
      </w:numPr>
    </w:pPr>
  </w:style>
  <w:style w:type="paragraph" w:styleId="ListNumber4">
    <w:name w:val="List Number 4"/>
    <w:basedOn w:val="Normal"/>
    <w:rsid w:val="000F3CA3"/>
    <w:pPr>
      <w:numPr>
        <w:numId w:val="9"/>
      </w:numPr>
    </w:pPr>
  </w:style>
  <w:style w:type="paragraph" w:styleId="ListNumber5">
    <w:name w:val="List Number 5"/>
    <w:basedOn w:val="Normal"/>
    <w:rsid w:val="000F3CA3"/>
    <w:pPr>
      <w:numPr>
        <w:numId w:val="10"/>
      </w:numPr>
    </w:pPr>
  </w:style>
  <w:style w:type="paragraph" w:styleId="MacroText">
    <w:name w:val="macro"/>
    <w:link w:val="MacroTextChar"/>
    <w:semiHidden/>
    <w:rsid w:val="000F3CA3"/>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snapToGrid w:val="0"/>
    </w:rPr>
  </w:style>
  <w:style w:type="character" w:customStyle="1" w:styleId="MacroTextChar">
    <w:name w:val="Macro Text Char"/>
    <w:basedOn w:val="DefaultParagraphFont"/>
    <w:link w:val="MacroText"/>
    <w:semiHidden/>
    <w:rsid w:val="00C87B10"/>
    <w:rPr>
      <w:rFonts w:ascii="Courier New" w:hAnsi="Courier New" w:cs="Courier New"/>
      <w:snapToGrid w:val="0"/>
    </w:rPr>
  </w:style>
  <w:style w:type="paragraph" w:styleId="MessageHeader">
    <w:name w:val="Message Header"/>
    <w:basedOn w:val="Normal"/>
    <w:link w:val="MessageHeaderChar"/>
    <w:rsid w:val="000F3CA3"/>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character" w:customStyle="1" w:styleId="MessageHeaderChar">
    <w:name w:val="Message Header Char"/>
    <w:basedOn w:val="DefaultParagraphFont"/>
    <w:link w:val="MessageHeader"/>
    <w:rsid w:val="00C87B10"/>
    <w:rPr>
      <w:rFonts w:ascii="Arial" w:hAnsi="Arial" w:cs="Arial"/>
      <w:snapToGrid w:val="0"/>
      <w:sz w:val="24"/>
      <w:szCs w:val="24"/>
      <w:shd w:val="pct20" w:color="auto" w:fill="auto"/>
    </w:rPr>
  </w:style>
  <w:style w:type="paragraph" w:styleId="NormalWeb">
    <w:name w:val="Normal (Web)"/>
    <w:basedOn w:val="Normal"/>
    <w:uiPriority w:val="99"/>
    <w:rsid w:val="000F3CA3"/>
    <w:rPr>
      <w:sz w:val="24"/>
      <w:szCs w:val="24"/>
    </w:rPr>
  </w:style>
  <w:style w:type="paragraph" w:styleId="NormalIndent">
    <w:name w:val="Normal Indent"/>
    <w:basedOn w:val="Normal"/>
    <w:rsid w:val="000F3CA3"/>
    <w:pPr>
      <w:ind w:left="720"/>
    </w:pPr>
  </w:style>
  <w:style w:type="paragraph" w:styleId="NoteHeading">
    <w:name w:val="Note Heading"/>
    <w:basedOn w:val="Normal"/>
    <w:next w:val="Normal"/>
    <w:link w:val="NoteHeadingChar"/>
    <w:rsid w:val="000F3CA3"/>
  </w:style>
  <w:style w:type="character" w:customStyle="1" w:styleId="NoteHeadingChar">
    <w:name w:val="Note Heading Char"/>
    <w:basedOn w:val="DefaultParagraphFont"/>
    <w:link w:val="NoteHeading"/>
    <w:rsid w:val="00C87B10"/>
    <w:rPr>
      <w:rFonts w:asciiTheme="minorHAnsi" w:hAnsiTheme="minorHAnsi"/>
      <w:snapToGrid w:val="0"/>
      <w:sz w:val="22"/>
    </w:rPr>
  </w:style>
  <w:style w:type="paragraph" w:styleId="PlainText">
    <w:name w:val="Plain Text"/>
    <w:basedOn w:val="Normal"/>
    <w:link w:val="PlainTextChar"/>
    <w:uiPriority w:val="99"/>
    <w:rsid w:val="000F3CA3"/>
    <w:rPr>
      <w:rFonts w:ascii="Courier New" w:hAnsi="Courier New" w:cs="Courier New"/>
    </w:rPr>
  </w:style>
  <w:style w:type="character" w:customStyle="1" w:styleId="PlainTextChar">
    <w:name w:val="Plain Text Char"/>
    <w:basedOn w:val="DefaultParagraphFont"/>
    <w:link w:val="PlainText"/>
    <w:uiPriority w:val="99"/>
    <w:rsid w:val="00A604C7"/>
    <w:rPr>
      <w:rFonts w:ascii="Courier New" w:hAnsi="Courier New" w:cs="Courier New"/>
      <w:snapToGrid w:val="0"/>
    </w:rPr>
  </w:style>
  <w:style w:type="paragraph" w:styleId="Salutation">
    <w:name w:val="Salutation"/>
    <w:basedOn w:val="Normal"/>
    <w:next w:val="Normal"/>
    <w:link w:val="SalutationChar"/>
    <w:rsid w:val="000F3CA3"/>
  </w:style>
  <w:style w:type="character" w:customStyle="1" w:styleId="SalutationChar">
    <w:name w:val="Salutation Char"/>
    <w:basedOn w:val="DefaultParagraphFont"/>
    <w:link w:val="Salutation"/>
    <w:rsid w:val="00C87B10"/>
    <w:rPr>
      <w:rFonts w:asciiTheme="minorHAnsi" w:hAnsiTheme="minorHAnsi"/>
      <w:snapToGrid w:val="0"/>
      <w:sz w:val="22"/>
    </w:rPr>
  </w:style>
  <w:style w:type="paragraph" w:styleId="Signature">
    <w:name w:val="Signature"/>
    <w:basedOn w:val="Normal"/>
    <w:link w:val="SignatureChar"/>
    <w:rsid w:val="000F3CA3"/>
    <w:pPr>
      <w:ind w:left="4320"/>
    </w:pPr>
  </w:style>
  <w:style w:type="character" w:customStyle="1" w:styleId="SignatureChar">
    <w:name w:val="Signature Char"/>
    <w:basedOn w:val="DefaultParagraphFont"/>
    <w:link w:val="Signature"/>
    <w:rsid w:val="00C87B10"/>
    <w:rPr>
      <w:rFonts w:asciiTheme="minorHAnsi" w:hAnsiTheme="minorHAnsi"/>
      <w:snapToGrid w:val="0"/>
      <w:sz w:val="22"/>
    </w:rPr>
  </w:style>
  <w:style w:type="paragraph" w:styleId="Subtitle">
    <w:name w:val="Subtitle"/>
    <w:basedOn w:val="Normal"/>
    <w:link w:val="SubtitleChar"/>
    <w:uiPriority w:val="11"/>
    <w:qFormat/>
    <w:rsid w:val="000F3CA3"/>
    <w:pPr>
      <w:spacing w:after="60"/>
      <w:jc w:val="center"/>
      <w:outlineLvl w:val="1"/>
    </w:pPr>
    <w:rPr>
      <w:rFonts w:ascii="Arial" w:hAnsi="Arial" w:cs="Arial"/>
      <w:sz w:val="24"/>
      <w:szCs w:val="24"/>
    </w:rPr>
  </w:style>
  <w:style w:type="character" w:customStyle="1" w:styleId="SubtitleChar">
    <w:name w:val="Subtitle Char"/>
    <w:basedOn w:val="DefaultParagraphFont"/>
    <w:link w:val="Subtitle"/>
    <w:uiPriority w:val="11"/>
    <w:rsid w:val="00C87B10"/>
    <w:rPr>
      <w:rFonts w:ascii="Arial" w:hAnsi="Arial" w:cs="Arial"/>
      <w:snapToGrid w:val="0"/>
      <w:sz w:val="24"/>
      <w:szCs w:val="24"/>
    </w:rPr>
  </w:style>
  <w:style w:type="paragraph" w:styleId="TableofAuthorities">
    <w:name w:val="table of authorities"/>
    <w:basedOn w:val="Normal"/>
    <w:next w:val="Normal"/>
    <w:semiHidden/>
    <w:rsid w:val="000F3CA3"/>
    <w:pPr>
      <w:ind w:left="220" w:hanging="220"/>
    </w:pPr>
  </w:style>
  <w:style w:type="paragraph" w:styleId="Title">
    <w:name w:val="Title"/>
    <w:basedOn w:val="Normal"/>
    <w:link w:val="TitleChar"/>
    <w:uiPriority w:val="10"/>
    <w:qFormat/>
    <w:rsid w:val="000F3CA3"/>
    <w:pPr>
      <w:spacing w:before="240" w:after="60"/>
      <w:jc w:val="center"/>
      <w:outlineLvl w:val="0"/>
    </w:pPr>
    <w:rPr>
      <w:rFonts w:ascii="Arial" w:hAnsi="Arial" w:cs="Arial"/>
      <w:b/>
      <w:bCs/>
      <w:kern w:val="28"/>
      <w:sz w:val="32"/>
      <w:szCs w:val="32"/>
    </w:rPr>
  </w:style>
  <w:style w:type="character" w:customStyle="1" w:styleId="TitleChar">
    <w:name w:val="Title Char"/>
    <w:basedOn w:val="DefaultParagraphFont"/>
    <w:link w:val="Title"/>
    <w:uiPriority w:val="10"/>
    <w:rsid w:val="00C87B10"/>
    <w:rPr>
      <w:rFonts w:ascii="Arial" w:hAnsi="Arial" w:cs="Arial"/>
      <w:b/>
      <w:bCs/>
      <w:snapToGrid w:val="0"/>
      <w:kern w:val="28"/>
      <w:sz w:val="32"/>
      <w:szCs w:val="32"/>
    </w:rPr>
  </w:style>
  <w:style w:type="paragraph" w:styleId="TOAHeading">
    <w:name w:val="toa heading"/>
    <w:basedOn w:val="Normal"/>
    <w:next w:val="Normal"/>
    <w:semiHidden/>
    <w:rsid w:val="000F3CA3"/>
    <w:pPr>
      <w:spacing w:before="120"/>
    </w:pPr>
    <w:rPr>
      <w:rFonts w:ascii="Arial" w:hAnsi="Arial" w:cs="Arial"/>
      <w:b/>
      <w:bCs/>
      <w:sz w:val="24"/>
      <w:szCs w:val="24"/>
    </w:rPr>
  </w:style>
  <w:style w:type="character" w:styleId="Strong">
    <w:name w:val="Strong"/>
    <w:basedOn w:val="DefaultParagraphFont"/>
    <w:uiPriority w:val="22"/>
    <w:qFormat/>
    <w:rsid w:val="000F3CA3"/>
    <w:rPr>
      <w:b/>
      <w:bCs/>
    </w:rPr>
  </w:style>
  <w:style w:type="character" w:customStyle="1" w:styleId="Variablename">
    <w:name w:val="Variable name"/>
    <w:basedOn w:val="DefaultParagraphFont"/>
    <w:rsid w:val="000F3CA3"/>
    <w:rPr>
      <w:rFonts w:ascii="Arial" w:hAnsi="Arial"/>
      <w:b/>
      <w:iCs/>
      <w:color w:val="0000FF"/>
      <w:sz w:val="20"/>
    </w:rPr>
  </w:style>
  <w:style w:type="character" w:customStyle="1" w:styleId="Figurehyperlink">
    <w:name w:val="Figure hyperlink"/>
    <w:basedOn w:val="DefaultParagraphFont"/>
    <w:qFormat/>
    <w:rsid w:val="00C41DE7"/>
    <w:rPr>
      <w:rFonts w:asciiTheme="minorHAnsi" w:hAnsiTheme="minorHAnsi"/>
      <w:b/>
      <w:color w:val="0000FF"/>
      <w:sz w:val="20"/>
      <w:u w:val="single" w:color="0000FF"/>
    </w:rPr>
  </w:style>
  <w:style w:type="paragraph" w:customStyle="1" w:styleId="Import0">
    <w:name w:val="Import 0"/>
    <w:rsid w:val="000F3CA3"/>
    <w:pPr>
      <w:tabs>
        <w:tab w:val="left" w:pos="360"/>
        <w:tab w:val="left" w:pos="1224"/>
        <w:tab w:val="left" w:pos="2088"/>
        <w:tab w:val="left" w:pos="2952"/>
        <w:tab w:val="left" w:pos="3816"/>
        <w:tab w:val="left" w:pos="4680"/>
        <w:tab w:val="left" w:pos="5544"/>
        <w:tab w:val="left" w:pos="6408"/>
        <w:tab w:val="left" w:pos="7272"/>
        <w:tab w:val="left" w:pos="8136"/>
      </w:tabs>
      <w:jc w:val="both"/>
    </w:pPr>
    <w:rPr>
      <w:rFonts w:ascii="Avinion" w:hAnsi="Avinion"/>
      <w:sz w:val="24"/>
    </w:rPr>
  </w:style>
  <w:style w:type="paragraph" w:styleId="BodyText2">
    <w:name w:val="Body Text 2"/>
    <w:basedOn w:val="Normal"/>
    <w:link w:val="BodyText2Char"/>
    <w:rsid w:val="000F3CA3"/>
    <w:pPr>
      <w:tabs>
        <w:tab w:val="clear" w:pos="630"/>
        <w:tab w:val="left" w:pos="-1152"/>
        <w:tab w:val="left" w:pos="-917"/>
        <w:tab w:val="left" w:pos="-394"/>
        <w:tab w:val="left" w:pos="129"/>
        <w:tab w:val="left" w:pos="652"/>
        <w:tab w:val="left" w:pos="1176"/>
        <w:tab w:val="left" w:pos="1476"/>
        <w:tab w:val="left" w:pos="1699"/>
        <w:tab w:val="left" w:pos="2222"/>
        <w:tab w:val="left" w:pos="2745"/>
        <w:tab w:val="left" w:pos="3268"/>
        <w:tab w:val="left" w:pos="3792"/>
        <w:tab w:val="left" w:pos="4315"/>
        <w:tab w:val="center" w:pos="5220"/>
        <w:tab w:val="left" w:pos="5884"/>
        <w:tab w:val="left" w:pos="6408"/>
        <w:tab w:val="left" w:pos="6931"/>
        <w:tab w:val="left" w:pos="7454"/>
      </w:tabs>
    </w:pPr>
    <w:rPr>
      <w:color w:val="000000"/>
    </w:rPr>
  </w:style>
  <w:style w:type="character" w:customStyle="1" w:styleId="BodyText2Char">
    <w:name w:val="Body Text 2 Char"/>
    <w:basedOn w:val="DefaultParagraphFont"/>
    <w:link w:val="BodyText2"/>
    <w:rsid w:val="00C87B10"/>
    <w:rPr>
      <w:rFonts w:asciiTheme="minorHAnsi" w:hAnsiTheme="minorHAnsi"/>
      <w:snapToGrid w:val="0"/>
      <w:color w:val="000000"/>
      <w:sz w:val="22"/>
    </w:rPr>
  </w:style>
  <w:style w:type="paragraph" w:styleId="BodyTextIndent">
    <w:name w:val="Body Text Indent"/>
    <w:basedOn w:val="Normal"/>
    <w:link w:val="BodyTextIndentChar"/>
    <w:rsid w:val="000F3CA3"/>
    <w:pPr>
      <w:spacing w:after="120"/>
      <w:ind w:left="360"/>
    </w:pPr>
  </w:style>
  <w:style w:type="character" w:customStyle="1" w:styleId="BodyTextIndentChar">
    <w:name w:val="Body Text Indent Char"/>
    <w:basedOn w:val="DefaultParagraphFont"/>
    <w:link w:val="BodyTextIndent"/>
    <w:rsid w:val="00C87B10"/>
    <w:rPr>
      <w:rFonts w:asciiTheme="minorHAnsi" w:hAnsiTheme="minorHAnsi"/>
      <w:snapToGrid w:val="0"/>
      <w:sz w:val="22"/>
    </w:rPr>
  </w:style>
  <w:style w:type="paragraph" w:styleId="BodyTextIndent3">
    <w:name w:val="Body Text Indent 3"/>
    <w:basedOn w:val="Normal"/>
    <w:link w:val="BodyTextIndent3Char"/>
    <w:rsid w:val="000F3CA3"/>
    <w:pPr>
      <w:spacing w:after="120"/>
      <w:ind w:left="360"/>
    </w:pPr>
    <w:rPr>
      <w:sz w:val="16"/>
      <w:szCs w:val="16"/>
    </w:rPr>
  </w:style>
  <w:style w:type="character" w:customStyle="1" w:styleId="BodyTextIndent3Char">
    <w:name w:val="Body Text Indent 3 Char"/>
    <w:basedOn w:val="DefaultParagraphFont"/>
    <w:link w:val="BodyTextIndent3"/>
    <w:rsid w:val="00C87B10"/>
    <w:rPr>
      <w:rFonts w:asciiTheme="minorHAnsi" w:hAnsiTheme="minorHAnsi"/>
      <w:snapToGrid w:val="0"/>
      <w:sz w:val="16"/>
      <w:szCs w:val="16"/>
    </w:rPr>
  </w:style>
  <w:style w:type="character" w:customStyle="1" w:styleId="Additionally">
    <w:name w:val="Additionally"/>
    <w:rsid w:val="000F3CA3"/>
    <w:rPr>
      <w:sz w:val="22"/>
      <w:szCs w:val="22"/>
    </w:rPr>
  </w:style>
  <w:style w:type="paragraph" w:customStyle="1" w:styleId="AppendixB">
    <w:name w:val="Appendix B"/>
    <w:basedOn w:val="Heading8"/>
    <w:next w:val="BodyText2"/>
    <w:rsid w:val="000F3CA3"/>
    <w:pPr>
      <w:numPr>
        <w:numId w:val="0"/>
      </w:numPr>
      <w:tabs>
        <w:tab w:val="clear" w:pos="630"/>
        <w:tab w:val="num" w:pos="648"/>
      </w:tabs>
      <w:ind w:left="648" w:hanging="648"/>
    </w:pPr>
  </w:style>
  <w:style w:type="paragraph" w:styleId="BlockText">
    <w:name w:val="Block Text"/>
    <w:basedOn w:val="Normal"/>
    <w:rsid w:val="000F3CA3"/>
    <w:pPr>
      <w:spacing w:after="120"/>
      <w:ind w:left="1440" w:right="1440"/>
    </w:pPr>
  </w:style>
  <w:style w:type="paragraph" w:styleId="BodyText3">
    <w:name w:val="Body Text 3"/>
    <w:basedOn w:val="Normal"/>
    <w:link w:val="BodyText3Char"/>
    <w:rsid w:val="000F3CA3"/>
    <w:pPr>
      <w:spacing w:after="120"/>
    </w:pPr>
    <w:rPr>
      <w:sz w:val="16"/>
      <w:szCs w:val="16"/>
    </w:rPr>
  </w:style>
  <w:style w:type="character" w:customStyle="1" w:styleId="BodyText3Char">
    <w:name w:val="Body Text 3 Char"/>
    <w:basedOn w:val="DefaultParagraphFont"/>
    <w:link w:val="BodyText3"/>
    <w:rsid w:val="00C87B10"/>
    <w:rPr>
      <w:rFonts w:asciiTheme="minorHAnsi" w:hAnsiTheme="minorHAnsi"/>
      <w:snapToGrid w:val="0"/>
      <w:sz w:val="16"/>
      <w:szCs w:val="16"/>
    </w:rPr>
  </w:style>
  <w:style w:type="paragraph" w:styleId="BodyTextFirstIndent">
    <w:name w:val="Body Text First Indent"/>
    <w:basedOn w:val="BodyText"/>
    <w:link w:val="BodyTextFirstIndentChar"/>
    <w:rsid w:val="000F3CA3"/>
    <w:pPr>
      <w:tabs>
        <w:tab w:val="clear" w:pos="-1440"/>
        <w:tab w:val="clear" w:pos="-917"/>
        <w:tab w:val="clear" w:pos="-394"/>
        <w:tab w:val="clear" w:pos="129"/>
        <w:tab w:val="clear" w:pos="652"/>
        <w:tab w:val="clear" w:pos="1176"/>
        <w:tab w:val="clear" w:pos="1476"/>
        <w:tab w:val="clear" w:pos="1699"/>
        <w:tab w:val="clear" w:pos="2222"/>
        <w:tab w:val="clear" w:pos="2745"/>
        <w:tab w:val="clear" w:pos="3268"/>
        <w:tab w:val="clear" w:pos="3792"/>
        <w:tab w:val="clear" w:pos="4315"/>
        <w:tab w:val="clear" w:pos="4838"/>
        <w:tab w:val="clear" w:pos="5361"/>
        <w:tab w:val="clear" w:pos="5884"/>
        <w:tab w:val="clear" w:pos="6408"/>
        <w:tab w:val="clear" w:pos="6931"/>
        <w:tab w:val="clear" w:pos="7454"/>
      </w:tabs>
      <w:spacing w:after="120"/>
      <w:ind w:firstLine="210"/>
      <w:jc w:val="left"/>
    </w:pPr>
    <w:rPr>
      <w:color w:val="auto"/>
    </w:rPr>
  </w:style>
  <w:style w:type="character" w:customStyle="1" w:styleId="BodyTextFirstIndentChar">
    <w:name w:val="Body Text First Indent Char"/>
    <w:basedOn w:val="BodyTextChar"/>
    <w:link w:val="BodyTextFirstIndent"/>
    <w:rsid w:val="00C87B10"/>
    <w:rPr>
      <w:rFonts w:asciiTheme="minorHAnsi" w:hAnsiTheme="minorHAnsi"/>
      <w:snapToGrid w:val="0"/>
      <w:color w:val="000000"/>
      <w:sz w:val="22"/>
    </w:rPr>
  </w:style>
  <w:style w:type="paragraph" w:styleId="BodyTextFirstIndent2">
    <w:name w:val="Body Text First Indent 2"/>
    <w:basedOn w:val="BodyTextIndent"/>
    <w:link w:val="BodyTextFirstIndent2Char"/>
    <w:rsid w:val="000F3CA3"/>
    <w:pPr>
      <w:ind w:firstLine="210"/>
    </w:pPr>
  </w:style>
  <w:style w:type="character" w:customStyle="1" w:styleId="BodyTextFirstIndent2Char">
    <w:name w:val="Body Text First Indent 2 Char"/>
    <w:basedOn w:val="BodyTextIndentChar"/>
    <w:link w:val="BodyTextFirstIndent2"/>
    <w:rsid w:val="00C87B10"/>
    <w:rPr>
      <w:rFonts w:asciiTheme="minorHAnsi" w:hAnsiTheme="minorHAnsi"/>
      <w:snapToGrid w:val="0"/>
      <w:sz w:val="22"/>
    </w:rPr>
  </w:style>
  <w:style w:type="paragraph" w:styleId="BodyTextIndent2">
    <w:name w:val="Body Text Indent 2"/>
    <w:basedOn w:val="Normal"/>
    <w:link w:val="BodyTextIndent2Char"/>
    <w:rsid w:val="000F3CA3"/>
    <w:pPr>
      <w:spacing w:after="120" w:line="480" w:lineRule="auto"/>
      <w:ind w:left="360"/>
    </w:pPr>
  </w:style>
  <w:style w:type="character" w:customStyle="1" w:styleId="BodyTextIndent2Char">
    <w:name w:val="Body Text Indent 2 Char"/>
    <w:basedOn w:val="DefaultParagraphFont"/>
    <w:link w:val="BodyTextIndent2"/>
    <w:rsid w:val="00C87B10"/>
    <w:rPr>
      <w:rFonts w:asciiTheme="minorHAnsi" w:hAnsiTheme="minorHAnsi"/>
      <w:snapToGrid w:val="0"/>
      <w:sz w:val="22"/>
    </w:rPr>
  </w:style>
  <w:style w:type="paragraph" w:styleId="E-mailSignature">
    <w:name w:val="E-mail Signature"/>
    <w:basedOn w:val="Normal"/>
    <w:link w:val="E-mailSignatureChar"/>
    <w:rsid w:val="000F3CA3"/>
  </w:style>
  <w:style w:type="character" w:customStyle="1" w:styleId="E-mailSignatureChar">
    <w:name w:val="E-mail Signature Char"/>
    <w:basedOn w:val="DefaultParagraphFont"/>
    <w:link w:val="E-mailSignature"/>
    <w:rsid w:val="00C87B10"/>
    <w:rPr>
      <w:rFonts w:asciiTheme="minorHAnsi" w:hAnsiTheme="minorHAnsi"/>
      <w:snapToGrid w:val="0"/>
      <w:sz w:val="22"/>
    </w:rPr>
  </w:style>
  <w:style w:type="character" w:styleId="Emphasis">
    <w:name w:val="Emphasis"/>
    <w:basedOn w:val="DefaultParagraphFont"/>
    <w:uiPriority w:val="20"/>
    <w:qFormat/>
    <w:rsid w:val="000F3CA3"/>
    <w:rPr>
      <w:i/>
      <w:iCs/>
    </w:rPr>
  </w:style>
  <w:style w:type="character" w:customStyle="1" w:styleId="courier8">
    <w:name w:val="courier_8"/>
    <w:basedOn w:val="DefaultParagraphFont"/>
    <w:rsid w:val="000F3CA3"/>
    <w:rPr>
      <w:rFonts w:ascii="Courier New" w:hAnsi="Courier New"/>
      <w:sz w:val="16"/>
    </w:rPr>
  </w:style>
  <w:style w:type="paragraph" w:styleId="BalloonText">
    <w:name w:val="Balloon Text"/>
    <w:basedOn w:val="Normal"/>
    <w:link w:val="BalloonTextChar"/>
    <w:uiPriority w:val="99"/>
    <w:semiHidden/>
    <w:rsid w:val="000F3CA3"/>
    <w:rPr>
      <w:rFonts w:ascii="Tahoma" w:hAnsi="Tahoma" w:cs="Tahoma"/>
      <w:sz w:val="16"/>
      <w:szCs w:val="16"/>
    </w:rPr>
  </w:style>
  <w:style w:type="character" w:customStyle="1" w:styleId="BalloonTextChar">
    <w:name w:val="Balloon Text Char"/>
    <w:basedOn w:val="DefaultParagraphFont"/>
    <w:link w:val="BalloonText"/>
    <w:uiPriority w:val="99"/>
    <w:semiHidden/>
    <w:rsid w:val="00C87B10"/>
    <w:rPr>
      <w:rFonts w:ascii="Tahoma" w:hAnsi="Tahoma" w:cs="Tahoma"/>
      <w:snapToGrid w:val="0"/>
      <w:sz w:val="16"/>
      <w:szCs w:val="16"/>
    </w:rPr>
  </w:style>
  <w:style w:type="paragraph" w:styleId="CommentSubject">
    <w:name w:val="annotation subject"/>
    <w:basedOn w:val="CommentText"/>
    <w:next w:val="CommentText"/>
    <w:link w:val="CommentSubjectChar"/>
    <w:semiHidden/>
    <w:rsid w:val="000F3CA3"/>
    <w:rPr>
      <w:b/>
      <w:bCs/>
    </w:rPr>
  </w:style>
  <w:style w:type="character" w:customStyle="1" w:styleId="CommentSubjectChar">
    <w:name w:val="Comment Subject Char"/>
    <w:basedOn w:val="CommentTextChar"/>
    <w:link w:val="CommentSubject"/>
    <w:semiHidden/>
    <w:rsid w:val="00C87B10"/>
    <w:rPr>
      <w:rFonts w:asciiTheme="minorHAnsi" w:hAnsiTheme="minorHAnsi"/>
      <w:b/>
      <w:bCs/>
      <w:snapToGrid w:val="0"/>
    </w:rPr>
  </w:style>
  <w:style w:type="character" w:customStyle="1" w:styleId="variabledefinitionCharChar">
    <w:name w:val="variable definition Char Char"/>
    <w:basedOn w:val="DefaultParagraphFont"/>
    <w:rsid w:val="000F3CA3"/>
    <w:rPr>
      <w:sz w:val="22"/>
      <w:lang w:val="en-US" w:eastAsia="en-US" w:bidi="ar-SA"/>
    </w:rPr>
  </w:style>
  <w:style w:type="paragraph" w:customStyle="1" w:styleId="tableinsides">
    <w:name w:val="table insides"/>
    <w:basedOn w:val="Normal"/>
    <w:rsid w:val="00DC6305"/>
    <w:pPr>
      <w:jc w:val="center"/>
    </w:pPr>
    <w:rPr>
      <w:snapToGrid w:val="0"/>
      <w:szCs w:val="24"/>
    </w:rPr>
  </w:style>
  <w:style w:type="paragraph" w:customStyle="1" w:styleId="figureinside">
    <w:name w:val="figure inside"/>
    <w:basedOn w:val="Normal"/>
    <w:rsid w:val="00DC6305"/>
    <w:rPr>
      <w:snapToGrid w:val="0"/>
      <w:szCs w:val="24"/>
    </w:rPr>
  </w:style>
  <w:style w:type="table" w:styleId="TableGrid">
    <w:name w:val="Table Grid"/>
    <w:basedOn w:val="TableNormal"/>
    <w:uiPriority w:val="39"/>
    <w:rsid w:val="00B918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Theme">
    <w:name w:val="Table Theme"/>
    <w:basedOn w:val="TableNormal"/>
    <w:rsid w:val="00766C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ndnoteReference">
    <w:name w:val="endnote reference"/>
    <w:basedOn w:val="DefaultParagraphFont"/>
    <w:semiHidden/>
    <w:rsid w:val="00925F4B"/>
    <w:rPr>
      <w:rFonts w:ascii="Arial" w:hAnsi="Arial"/>
      <w:dstrike w:val="0"/>
      <w:sz w:val="20"/>
      <w:vertAlign w:val="baseline"/>
    </w:rPr>
  </w:style>
  <w:style w:type="paragraph" w:styleId="ListParagraph">
    <w:name w:val="List Paragraph"/>
    <w:basedOn w:val="Normal"/>
    <w:uiPriority w:val="34"/>
    <w:qFormat/>
    <w:rsid w:val="00855F13"/>
    <w:pPr>
      <w:spacing w:after="200" w:line="276" w:lineRule="auto"/>
      <w:ind w:left="720"/>
      <w:contextualSpacing/>
    </w:pPr>
    <w:rPr>
      <w:rFonts w:eastAsiaTheme="minorEastAsia" w:cstheme="minorBidi"/>
      <w:snapToGrid w:val="0"/>
      <w:szCs w:val="22"/>
    </w:rPr>
  </w:style>
  <w:style w:type="character" w:customStyle="1" w:styleId="sdtxtsmall">
    <w:name w:val="sdtxtsmall"/>
    <w:basedOn w:val="DefaultParagraphFont"/>
    <w:rsid w:val="00A6258D"/>
  </w:style>
  <w:style w:type="character" w:customStyle="1" w:styleId="personname">
    <w:name w:val="person_name"/>
    <w:basedOn w:val="DefaultParagraphFont"/>
    <w:rsid w:val="00A710D1"/>
  </w:style>
  <w:style w:type="paragraph" w:customStyle="1" w:styleId="authorgroup">
    <w:name w:val="authorgroup"/>
    <w:basedOn w:val="Normal"/>
    <w:rsid w:val="00874D5F"/>
    <w:pPr>
      <w:spacing w:before="100" w:beforeAutospacing="1" w:after="100" w:afterAutospacing="1"/>
    </w:pPr>
    <w:rPr>
      <w:b/>
      <w:bCs/>
      <w:snapToGrid w:val="0"/>
      <w:sz w:val="24"/>
      <w:szCs w:val="24"/>
    </w:rPr>
  </w:style>
  <w:style w:type="character" w:styleId="PlaceholderText">
    <w:name w:val="Placeholder Text"/>
    <w:basedOn w:val="DefaultParagraphFont"/>
    <w:uiPriority w:val="99"/>
    <w:semiHidden/>
    <w:rsid w:val="00DD6D47"/>
    <w:rPr>
      <w:color w:val="808080"/>
    </w:rPr>
  </w:style>
  <w:style w:type="character" w:customStyle="1" w:styleId="goohl1">
    <w:name w:val="goohl1"/>
    <w:basedOn w:val="DefaultParagraphFont"/>
    <w:rsid w:val="00BA4A4F"/>
  </w:style>
  <w:style w:type="character" w:customStyle="1" w:styleId="goohl2">
    <w:name w:val="goohl2"/>
    <w:basedOn w:val="DefaultParagraphFont"/>
    <w:rsid w:val="00BA4A4F"/>
  </w:style>
  <w:style w:type="character" w:customStyle="1" w:styleId="goohl3">
    <w:name w:val="goohl3"/>
    <w:basedOn w:val="DefaultParagraphFont"/>
    <w:rsid w:val="00BA4A4F"/>
  </w:style>
  <w:style w:type="character" w:customStyle="1" w:styleId="goohl4">
    <w:name w:val="goohl4"/>
    <w:basedOn w:val="DefaultParagraphFont"/>
    <w:rsid w:val="00BA4A4F"/>
  </w:style>
  <w:style w:type="character" w:customStyle="1" w:styleId="goohl5">
    <w:name w:val="goohl5"/>
    <w:basedOn w:val="DefaultParagraphFont"/>
    <w:rsid w:val="00BA4A4F"/>
  </w:style>
  <w:style w:type="character" w:customStyle="1" w:styleId="goohl7">
    <w:name w:val="goohl7"/>
    <w:basedOn w:val="DefaultParagraphFont"/>
    <w:rsid w:val="00BA4A4F"/>
  </w:style>
  <w:style w:type="character" w:customStyle="1" w:styleId="goohl8">
    <w:name w:val="goohl8"/>
    <w:basedOn w:val="DefaultParagraphFont"/>
    <w:rsid w:val="00BA4A4F"/>
  </w:style>
  <w:style w:type="character" w:customStyle="1" w:styleId="goohl9">
    <w:name w:val="goohl9"/>
    <w:basedOn w:val="DefaultParagraphFont"/>
    <w:rsid w:val="00BA4A4F"/>
  </w:style>
  <w:style w:type="character" w:customStyle="1" w:styleId="goohl10">
    <w:name w:val="goohl10"/>
    <w:basedOn w:val="DefaultParagraphFont"/>
    <w:rsid w:val="00BA4A4F"/>
  </w:style>
  <w:style w:type="character" w:customStyle="1" w:styleId="goohl11">
    <w:name w:val="goohl11"/>
    <w:basedOn w:val="DefaultParagraphFont"/>
    <w:rsid w:val="00BA4A4F"/>
  </w:style>
  <w:style w:type="character" w:customStyle="1" w:styleId="goohl12">
    <w:name w:val="goohl12"/>
    <w:basedOn w:val="DefaultParagraphFont"/>
    <w:rsid w:val="00BA4A4F"/>
  </w:style>
  <w:style w:type="character" w:customStyle="1" w:styleId="goohl13">
    <w:name w:val="goohl13"/>
    <w:basedOn w:val="DefaultParagraphFont"/>
    <w:rsid w:val="00BA4A4F"/>
  </w:style>
  <w:style w:type="paragraph" w:customStyle="1" w:styleId="Default">
    <w:name w:val="Default"/>
    <w:rsid w:val="0092605A"/>
    <w:pPr>
      <w:autoSpaceDE w:val="0"/>
      <w:autoSpaceDN w:val="0"/>
      <w:adjustRightInd w:val="0"/>
    </w:pPr>
    <w:rPr>
      <w:color w:val="000000"/>
      <w:sz w:val="24"/>
      <w:szCs w:val="24"/>
    </w:rPr>
  </w:style>
  <w:style w:type="character" w:customStyle="1" w:styleId="apple-style-span">
    <w:name w:val="apple-style-span"/>
    <w:basedOn w:val="DefaultParagraphFont"/>
    <w:rsid w:val="00165065"/>
  </w:style>
  <w:style w:type="paragraph" w:styleId="NoSpacing">
    <w:name w:val="No Spacing"/>
    <w:link w:val="NoSpacingChar"/>
    <w:uiPriority w:val="1"/>
    <w:qFormat/>
    <w:rsid w:val="00C87B10"/>
    <w:rPr>
      <w:rFonts w:ascii="Calibri" w:hAnsi="Calibri"/>
      <w:sz w:val="22"/>
      <w:szCs w:val="22"/>
    </w:rPr>
  </w:style>
  <w:style w:type="character" w:customStyle="1" w:styleId="NoSpacingChar">
    <w:name w:val="No Spacing Char"/>
    <w:basedOn w:val="DefaultParagraphFont"/>
    <w:link w:val="NoSpacing"/>
    <w:uiPriority w:val="1"/>
    <w:rsid w:val="00C87B10"/>
    <w:rPr>
      <w:rFonts w:ascii="Calibri" w:hAnsi="Calibri"/>
      <w:sz w:val="22"/>
      <w:szCs w:val="22"/>
    </w:rPr>
  </w:style>
  <w:style w:type="paragraph" w:styleId="TOCHeading">
    <w:name w:val="TOC Heading"/>
    <w:basedOn w:val="Heading1"/>
    <w:next w:val="Normal"/>
    <w:uiPriority w:val="39"/>
    <w:semiHidden/>
    <w:unhideWhenUsed/>
    <w:qFormat/>
    <w:rsid w:val="00C87B10"/>
    <w:pPr>
      <w:spacing w:before="240" w:after="240" w:line="276" w:lineRule="auto"/>
      <w:outlineLvl w:val="9"/>
    </w:pPr>
    <w:rPr>
      <w:rFonts w:ascii="Cambria" w:hAnsi="Cambria" w:cs="Times New Roman"/>
      <w:snapToGrid w:val="0"/>
      <w:color w:val="365F91"/>
      <w:sz w:val="28"/>
      <w:szCs w:val="28"/>
    </w:rPr>
  </w:style>
  <w:style w:type="paragraph" w:customStyle="1" w:styleId="ecmsonormal">
    <w:name w:val="ec_msonormal"/>
    <w:basedOn w:val="Normal"/>
    <w:rsid w:val="00C87B10"/>
    <w:pPr>
      <w:spacing w:before="100" w:beforeAutospacing="1" w:after="100" w:afterAutospacing="1"/>
    </w:pPr>
    <w:rPr>
      <w:rFonts w:ascii="Times New Roman" w:hAnsi="Times New Roman"/>
      <w:snapToGrid w:val="0"/>
      <w:sz w:val="24"/>
      <w:szCs w:val="24"/>
    </w:rPr>
  </w:style>
  <w:style w:type="paragraph" w:styleId="Quote">
    <w:name w:val="Quote"/>
    <w:basedOn w:val="Normal"/>
    <w:next w:val="Normal"/>
    <w:link w:val="QuoteChar"/>
    <w:uiPriority w:val="29"/>
    <w:qFormat/>
    <w:rsid w:val="00C87B10"/>
    <w:rPr>
      <w:rFonts w:ascii="Calibri" w:eastAsia="Calibri" w:hAnsi="Calibri"/>
      <w:i/>
      <w:snapToGrid w:val="0"/>
      <w:sz w:val="24"/>
      <w:szCs w:val="24"/>
      <w:lang w:bidi="en-US"/>
    </w:rPr>
  </w:style>
  <w:style w:type="character" w:customStyle="1" w:styleId="QuoteChar">
    <w:name w:val="Quote Char"/>
    <w:basedOn w:val="DefaultParagraphFont"/>
    <w:link w:val="Quote"/>
    <w:uiPriority w:val="29"/>
    <w:rsid w:val="00C87B10"/>
    <w:rPr>
      <w:rFonts w:ascii="Calibri" w:eastAsia="Calibri" w:hAnsi="Calibri"/>
      <w:i/>
      <w:sz w:val="24"/>
      <w:szCs w:val="24"/>
      <w:lang w:bidi="en-US"/>
    </w:rPr>
  </w:style>
  <w:style w:type="paragraph" w:styleId="IntenseQuote">
    <w:name w:val="Intense Quote"/>
    <w:aliases w:val="Bold"/>
    <w:basedOn w:val="Normal"/>
    <w:next w:val="Normal"/>
    <w:link w:val="IntenseQuoteChar"/>
    <w:uiPriority w:val="30"/>
    <w:qFormat/>
    <w:rsid w:val="00A87E55"/>
    <w:pPr>
      <w:ind w:left="720" w:right="720"/>
    </w:pPr>
    <w:rPr>
      <w:rFonts w:ascii="Calibri" w:eastAsia="Calibri" w:hAnsi="Calibri"/>
      <w:b/>
      <w:snapToGrid w:val="0"/>
      <w:szCs w:val="22"/>
      <w:lang w:bidi="en-US"/>
    </w:rPr>
  </w:style>
  <w:style w:type="character" w:customStyle="1" w:styleId="IntenseQuoteChar">
    <w:name w:val="Intense Quote Char"/>
    <w:aliases w:val="Bold Char"/>
    <w:basedOn w:val="DefaultParagraphFont"/>
    <w:link w:val="IntenseQuote"/>
    <w:uiPriority w:val="30"/>
    <w:rsid w:val="00A87E55"/>
    <w:rPr>
      <w:rFonts w:ascii="Calibri" w:eastAsia="Calibri" w:hAnsi="Calibri"/>
      <w:b/>
      <w:snapToGrid w:val="0"/>
      <w:szCs w:val="22"/>
      <w:lang w:bidi="en-US"/>
    </w:rPr>
  </w:style>
  <w:style w:type="character" w:styleId="SubtleEmphasis">
    <w:name w:val="Subtle Emphasis"/>
    <w:uiPriority w:val="19"/>
    <w:qFormat/>
    <w:rsid w:val="00C87B10"/>
    <w:rPr>
      <w:i/>
      <w:color w:val="5A5A5A"/>
    </w:rPr>
  </w:style>
  <w:style w:type="character" w:styleId="IntenseEmphasis">
    <w:name w:val="Intense Emphasis"/>
    <w:basedOn w:val="DefaultParagraphFont"/>
    <w:uiPriority w:val="21"/>
    <w:qFormat/>
    <w:rsid w:val="00C87B10"/>
    <w:rPr>
      <w:b/>
      <w:i/>
      <w:sz w:val="24"/>
      <w:szCs w:val="24"/>
      <w:u w:val="single"/>
    </w:rPr>
  </w:style>
  <w:style w:type="character" w:styleId="SubtleReference">
    <w:name w:val="Subtle Reference"/>
    <w:basedOn w:val="DefaultParagraphFont"/>
    <w:uiPriority w:val="31"/>
    <w:qFormat/>
    <w:rsid w:val="00C87B10"/>
    <w:rPr>
      <w:sz w:val="24"/>
      <w:szCs w:val="24"/>
      <w:u w:val="single"/>
    </w:rPr>
  </w:style>
  <w:style w:type="character" w:styleId="IntenseReference">
    <w:name w:val="Intense Reference"/>
    <w:basedOn w:val="DefaultParagraphFont"/>
    <w:uiPriority w:val="32"/>
    <w:qFormat/>
    <w:rsid w:val="00C87B10"/>
    <w:rPr>
      <w:b/>
      <w:sz w:val="24"/>
      <w:u w:val="single"/>
    </w:rPr>
  </w:style>
  <w:style w:type="character" w:styleId="BookTitle">
    <w:name w:val="Book Title"/>
    <w:basedOn w:val="DefaultParagraphFont"/>
    <w:uiPriority w:val="33"/>
    <w:qFormat/>
    <w:rsid w:val="00C87B10"/>
    <w:rPr>
      <w:rFonts w:ascii="Cambria" w:eastAsia="Times New Roman" w:hAnsi="Cambria"/>
      <w:b/>
      <w:i/>
      <w:sz w:val="24"/>
      <w:szCs w:val="24"/>
    </w:rPr>
  </w:style>
  <w:style w:type="paragraph" w:customStyle="1" w:styleId="Table">
    <w:name w:val="Table"/>
    <w:basedOn w:val="Normal"/>
    <w:uiPriority w:val="99"/>
    <w:rsid w:val="00C87B10"/>
    <w:rPr>
      <w:rFonts w:ascii="Times New Roman" w:hAnsi="Times New Roman"/>
      <w:snapToGrid w:val="0"/>
      <w:szCs w:val="24"/>
    </w:rPr>
  </w:style>
  <w:style w:type="paragraph" w:customStyle="1" w:styleId="memo">
    <w:name w:val="memo"/>
    <w:semiHidden/>
    <w:rsid w:val="00C87B10"/>
    <w:pPr>
      <w:tabs>
        <w:tab w:val="left" w:pos="1170"/>
      </w:tabs>
      <w:spacing w:after="120"/>
    </w:pPr>
    <w:rPr>
      <w:sz w:val="24"/>
    </w:rPr>
  </w:style>
  <w:style w:type="paragraph" w:customStyle="1" w:styleId="TableText0">
    <w:name w:val="Table Text"/>
    <w:qFormat/>
    <w:rsid w:val="00C87B10"/>
    <w:pPr>
      <w:spacing w:before="120"/>
    </w:pPr>
    <w:rPr>
      <w:rFonts w:asciiTheme="minorHAnsi" w:hAnsiTheme="minorHAnsi"/>
    </w:rPr>
  </w:style>
  <w:style w:type="paragraph" w:customStyle="1" w:styleId="Normal1">
    <w:name w:val="Normal1"/>
    <w:semiHidden/>
    <w:rsid w:val="00C87B10"/>
    <w:pPr>
      <w:tabs>
        <w:tab w:val="left" w:pos="1170"/>
      </w:tabs>
      <w:spacing w:line="360" w:lineRule="auto"/>
    </w:pPr>
    <w:rPr>
      <w:sz w:val="24"/>
    </w:rPr>
  </w:style>
  <w:style w:type="paragraph" w:customStyle="1" w:styleId="RomanNumbered">
    <w:name w:val="Roman Numbered"/>
    <w:basedOn w:val="Normal"/>
    <w:rsid w:val="00C87B10"/>
    <w:pPr>
      <w:numPr>
        <w:numId w:val="16"/>
      </w:numPr>
      <w:spacing w:after="160" w:line="280" w:lineRule="atLeast"/>
    </w:pPr>
    <w:rPr>
      <w:rFonts w:ascii="Arial" w:hAnsi="Arial"/>
      <w:snapToGrid w:val="0"/>
      <w:szCs w:val="24"/>
      <w:lang w:val="en-CA"/>
    </w:rPr>
  </w:style>
  <w:style w:type="table" w:customStyle="1" w:styleId="LightGrid-Accent11">
    <w:name w:val="Light Grid - Accent 11"/>
    <w:basedOn w:val="TableNormal"/>
    <w:uiPriority w:val="62"/>
    <w:rsid w:val="001B47DD"/>
    <w:rPr>
      <w:rFonts w:ascii="Calibri" w:eastAsia="Calibri" w:hAnsi="Calibri"/>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Adobe Devanagari" w:eastAsia="Times New Roman" w:hAnsi="Adobe Devanagari"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Adobe Devanagari" w:eastAsia="Times New Roman" w:hAnsi="Adobe Devanagari"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Adobe Devanagari" w:eastAsia="Times New Roman" w:hAnsi="Adobe Devanagari" w:cs="Times New Roman"/>
        <w:b/>
        <w:bCs/>
      </w:rPr>
    </w:tblStylePr>
    <w:tblStylePr w:type="lastCol">
      <w:rPr>
        <w:rFonts w:ascii="Adobe Devanagari" w:eastAsia="Times New Roman" w:hAnsi="Adobe Devanagari"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1">
    <w:name w:val="Light Shading - Accent 11"/>
    <w:basedOn w:val="TableNormal"/>
    <w:uiPriority w:val="60"/>
    <w:rsid w:val="001B47DD"/>
    <w:rPr>
      <w:rFonts w:ascii="Calibri" w:eastAsia="Calibri" w:hAnsi="Calibri"/>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Shading1">
    <w:name w:val="Light Shading1"/>
    <w:basedOn w:val="TableNormal"/>
    <w:uiPriority w:val="60"/>
    <w:rsid w:val="001B47DD"/>
    <w:rPr>
      <w:rFonts w:ascii="Calibri" w:eastAsia="Calibri" w:hAnsi="Calibri"/>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character" w:customStyle="1" w:styleId="color51">
    <w:name w:val="color51"/>
    <w:basedOn w:val="DefaultParagraphFont"/>
    <w:rsid w:val="001B47DD"/>
    <w:rPr>
      <w:color w:val="FF9933"/>
    </w:rPr>
  </w:style>
  <w:style w:type="paragraph" w:customStyle="1" w:styleId="Print-FromToSubjectDate">
    <w:name w:val="Print- From: To: Subject: Date:"/>
    <w:basedOn w:val="Normal"/>
    <w:rsid w:val="002A6BA7"/>
    <w:pPr>
      <w:pBdr>
        <w:left w:val="single" w:sz="18" w:space="1" w:color="auto"/>
      </w:pBdr>
    </w:pPr>
    <w:rPr>
      <w:rFonts w:ascii="Albertus Medium" w:hAnsi="Albertus Medium"/>
      <w:snapToGrid w:val="0"/>
    </w:rPr>
  </w:style>
  <w:style w:type="character" w:styleId="UnresolvedMention">
    <w:name w:val="Unresolved Mention"/>
    <w:basedOn w:val="DefaultParagraphFont"/>
    <w:uiPriority w:val="99"/>
    <w:semiHidden/>
    <w:unhideWhenUsed/>
    <w:rsid w:val="00D94833"/>
    <w:rPr>
      <w:color w:val="605E5C"/>
      <w:shd w:val="clear" w:color="auto" w:fill="E1DFDD"/>
    </w:rPr>
  </w:style>
  <w:style w:type="paragraph" w:customStyle="1" w:styleId="BodyText1">
    <w:name w:val="Body Text 1"/>
    <w:basedOn w:val="Normal"/>
    <w:rsid w:val="00996384"/>
    <w:pPr>
      <w:tabs>
        <w:tab w:val="left" w:pos="360"/>
      </w:tabs>
      <w:autoSpaceDE w:val="0"/>
      <w:autoSpaceDN w:val="0"/>
      <w:spacing w:after="240" w:line="280" w:lineRule="exact"/>
    </w:pPr>
    <w:rPr>
      <w:rFonts w:ascii="Times New Roman" w:hAnsi="Times New Roman" w:cs="Arial"/>
      <w:snapToGrid w:val="0"/>
      <w:sz w:val="24"/>
    </w:rPr>
  </w:style>
  <w:style w:type="paragraph" w:customStyle="1" w:styleId="EquationReference">
    <w:name w:val="Equation Reference"/>
    <w:basedOn w:val="Normal"/>
    <w:rsid w:val="003F3F2D"/>
    <w:rPr>
      <w:b/>
      <w:bCs/>
      <w:szCs w:val="18"/>
    </w:rPr>
  </w:style>
  <w:style w:type="paragraph" w:customStyle="1" w:styleId="NormalText">
    <w:name w:val="Normal Text"/>
    <w:basedOn w:val="variabledefinitionChar"/>
    <w:qFormat/>
    <w:rsid w:val="007A3922"/>
  </w:style>
  <w:style w:type="paragraph" w:styleId="Revision">
    <w:name w:val="Revision"/>
    <w:hidden/>
    <w:uiPriority w:val="99"/>
    <w:semiHidden/>
    <w:rsid w:val="007552CD"/>
    <w:rPr>
      <w:rFonts w:asciiTheme="minorHAnsi" w:hAnsiTheme="minorHAnsi"/>
    </w:rPr>
  </w:style>
  <w:style w:type="paragraph" w:customStyle="1" w:styleId="where">
    <w:name w:val="where:"/>
    <w:basedOn w:val="BodyText"/>
    <w:qFormat/>
    <w:rsid w:val="00D840D1"/>
    <w:pPr>
      <w:spacing w:after="120"/>
    </w:pPr>
  </w:style>
  <w:style w:type="paragraph" w:customStyle="1" w:styleId="Equations">
    <w:name w:val="Equations"/>
    <w:basedOn w:val="Normal"/>
    <w:qFormat/>
    <w:rsid w:val="00A87E55"/>
    <w:pPr>
      <w:spacing w:before="120" w:after="120" w:line="360" w:lineRule="auto"/>
      <w:jc w:val="right"/>
    </w:pPr>
    <w:rPr>
      <w:rFonts w:ascii="Cambria Math"/>
      <w: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188424">
      <w:bodyDiv w:val="1"/>
      <w:marLeft w:val="0"/>
      <w:marRight w:val="0"/>
      <w:marTop w:val="0"/>
      <w:marBottom w:val="0"/>
      <w:divBdr>
        <w:top w:val="none" w:sz="0" w:space="0" w:color="auto"/>
        <w:left w:val="none" w:sz="0" w:space="0" w:color="auto"/>
        <w:bottom w:val="none" w:sz="0" w:space="0" w:color="auto"/>
        <w:right w:val="none" w:sz="0" w:space="0" w:color="auto"/>
      </w:divBdr>
    </w:div>
    <w:div w:id="250356086">
      <w:bodyDiv w:val="1"/>
      <w:marLeft w:val="0"/>
      <w:marRight w:val="0"/>
      <w:marTop w:val="0"/>
      <w:marBottom w:val="0"/>
      <w:divBdr>
        <w:top w:val="none" w:sz="0" w:space="0" w:color="auto"/>
        <w:left w:val="none" w:sz="0" w:space="0" w:color="auto"/>
        <w:bottom w:val="none" w:sz="0" w:space="0" w:color="auto"/>
        <w:right w:val="none" w:sz="0" w:space="0" w:color="auto"/>
      </w:divBdr>
    </w:div>
    <w:div w:id="272399219">
      <w:bodyDiv w:val="1"/>
      <w:marLeft w:val="0"/>
      <w:marRight w:val="0"/>
      <w:marTop w:val="0"/>
      <w:marBottom w:val="0"/>
      <w:divBdr>
        <w:top w:val="none" w:sz="0" w:space="0" w:color="auto"/>
        <w:left w:val="none" w:sz="0" w:space="0" w:color="auto"/>
        <w:bottom w:val="none" w:sz="0" w:space="0" w:color="auto"/>
        <w:right w:val="none" w:sz="0" w:space="0" w:color="auto"/>
      </w:divBdr>
    </w:div>
    <w:div w:id="328561818">
      <w:bodyDiv w:val="1"/>
      <w:marLeft w:val="0"/>
      <w:marRight w:val="0"/>
      <w:marTop w:val="0"/>
      <w:marBottom w:val="0"/>
      <w:divBdr>
        <w:top w:val="none" w:sz="0" w:space="0" w:color="auto"/>
        <w:left w:val="none" w:sz="0" w:space="0" w:color="auto"/>
        <w:bottom w:val="none" w:sz="0" w:space="0" w:color="auto"/>
        <w:right w:val="none" w:sz="0" w:space="0" w:color="auto"/>
      </w:divBdr>
    </w:div>
    <w:div w:id="337586086">
      <w:bodyDiv w:val="1"/>
      <w:marLeft w:val="0"/>
      <w:marRight w:val="0"/>
      <w:marTop w:val="0"/>
      <w:marBottom w:val="0"/>
      <w:divBdr>
        <w:top w:val="none" w:sz="0" w:space="0" w:color="auto"/>
        <w:left w:val="none" w:sz="0" w:space="0" w:color="auto"/>
        <w:bottom w:val="none" w:sz="0" w:space="0" w:color="auto"/>
        <w:right w:val="none" w:sz="0" w:space="0" w:color="auto"/>
      </w:divBdr>
    </w:div>
    <w:div w:id="367799049">
      <w:bodyDiv w:val="1"/>
      <w:marLeft w:val="0"/>
      <w:marRight w:val="0"/>
      <w:marTop w:val="0"/>
      <w:marBottom w:val="0"/>
      <w:divBdr>
        <w:top w:val="none" w:sz="0" w:space="0" w:color="auto"/>
        <w:left w:val="none" w:sz="0" w:space="0" w:color="auto"/>
        <w:bottom w:val="none" w:sz="0" w:space="0" w:color="auto"/>
        <w:right w:val="none" w:sz="0" w:space="0" w:color="auto"/>
      </w:divBdr>
    </w:div>
    <w:div w:id="382338663">
      <w:bodyDiv w:val="1"/>
      <w:marLeft w:val="0"/>
      <w:marRight w:val="0"/>
      <w:marTop w:val="0"/>
      <w:marBottom w:val="0"/>
      <w:divBdr>
        <w:top w:val="none" w:sz="0" w:space="0" w:color="auto"/>
        <w:left w:val="none" w:sz="0" w:space="0" w:color="auto"/>
        <w:bottom w:val="none" w:sz="0" w:space="0" w:color="auto"/>
        <w:right w:val="none" w:sz="0" w:space="0" w:color="auto"/>
      </w:divBdr>
    </w:div>
    <w:div w:id="393742057">
      <w:bodyDiv w:val="1"/>
      <w:marLeft w:val="0"/>
      <w:marRight w:val="0"/>
      <w:marTop w:val="0"/>
      <w:marBottom w:val="0"/>
      <w:divBdr>
        <w:top w:val="none" w:sz="0" w:space="0" w:color="auto"/>
        <w:left w:val="none" w:sz="0" w:space="0" w:color="auto"/>
        <w:bottom w:val="none" w:sz="0" w:space="0" w:color="auto"/>
        <w:right w:val="none" w:sz="0" w:space="0" w:color="auto"/>
      </w:divBdr>
    </w:div>
    <w:div w:id="431510866">
      <w:bodyDiv w:val="1"/>
      <w:marLeft w:val="0"/>
      <w:marRight w:val="0"/>
      <w:marTop w:val="0"/>
      <w:marBottom w:val="0"/>
      <w:divBdr>
        <w:top w:val="none" w:sz="0" w:space="0" w:color="auto"/>
        <w:left w:val="none" w:sz="0" w:space="0" w:color="auto"/>
        <w:bottom w:val="none" w:sz="0" w:space="0" w:color="auto"/>
        <w:right w:val="none" w:sz="0" w:space="0" w:color="auto"/>
      </w:divBdr>
    </w:div>
    <w:div w:id="486018268">
      <w:bodyDiv w:val="1"/>
      <w:marLeft w:val="0"/>
      <w:marRight w:val="0"/>
      <w:marTop w:val="0"/>
      <w:marBottom w:val="0"/>
      <w:divBdr>
        <w:top w:val="none" w:sz="0" w:space="0" w:color="auto"/>
        <w:left w:val="none" w:sz="0" w:space="0" w:color="auto"/>
        <w:bottom w:val="none" w:sz="0" w:space="0" w:color="auto"/>
        <w:right w:val="none" w:sz="0" w:space="0" w:color="auto"/>
      </w:divBdr>
    </w:div>
    <w:div w:id="495608610">
      <w:bodyDiv w:val="1"/>
      <w:marLeft w:val="0"/>
      <w:marRight w:val="0"/>
      <w:marTop w:val="0"/>
      <w:marBottom w:val="0"/>
      <w:divBdr>
        <w:top w:val="none" w:sz="0" w:space="0" w:color="auto"/>
        <w:left w:val="none" w:sz="0" w:space="0" w:color="auto"/>
        <w:bottom w:val="none" w:sz="0" w:space="0" w:color="auto"/>
        <w:right w:val="none" w:sz="0" w:space="0" w:color="auto"/>
      </w:divBdr>
    </w:div>
    <w:div w:id="510607688">
      <w:bodyDiv w:val="1"/>
      <w:marLeft w:val="0"/>
      <w:marRight w:val="0"/>
      <w:marTop w:val="0"/>
      <w:marBottom w:val="0"/>
      <w:divBdr>
        <w:top w:val="none" w:sz="0" w:space="0" w:color="auto"/>
        <w:left w:val="none" w:sz="0" w:space="0" w:color="auto"/>
        <w:bottom w:val="none" w:sz="0" w:space="0" w:color="auto"/>
        <w:right w:val="none" w:sz="0" w:space="0" w:color="auto"/>
      </w:divBdr>
    </w:div>
    <w:div w:id="920337763">
      <w:bodyDiv w:val="1"/>
      <w:marLeft w:val="0"/>
      <w:marRight w:val="0"/>
      <w:marTop w:val="0"/>
      <w:marBottom w:val="0"/>
      <w:divBdr>
        <w:top w:val="none" w:sz="0" w:space="0" w:color="auto"/>
        <w:left w:val="none" w:sz="0" w:space="0" w:color="auto"/>
        <w:bottom w:val="none" w:sz="0" w:space="0" w:color="auto"/>
        <w:right w:val="none" w:sz="0" w:space="0" w:color="auto"/>
      </w:divBdr>
    </w:div>
    <w:div w:id="922302307">
      <w:bodyDiv w:val="1"/>
      <w:marLeft w:val="0"/>
      <w:marRight w:val="0"/>
      <w:marTop w:val="0"/>
      <w:marBottom w:val="0"/>
      <w:divBdr>
        <w:top w:val="none" w:sz="0" w:space="0" w:color="auto"/>
        <w:left w:val="none" w:sz="0" w:space="0" w:color="auto"/>
        <w:bottom w:val="none" w:sz="0" w:space="0" w:color="auto"/>
        <w:right w:val="none" w:sz="0" w:space="0" w:color="auto"/>
      </w:divBdr>
    </w:div>
    <w:div w:id="956643057">
      <w:bodyDiv w:val="1"/>
      <w:marLeft w:val="0"/>
      <w:marRight w:val="0"/>
      <w:marTop w:val="0"/>
      <w:marBottom w:val="0"/>
      <w:divBdr>
        <w:top w:val="none" w:sz="0" w:space="0" w:color="auto"/>
        <w:left w:val="none" w:sz="0" w:space="0" w:color="auto"/>
        <w:bottom w:val="none" w:sz="0" w:space="0" w:color="auto"/>
        <w:right w:val="none" w:sz="0" w:space="0" w:color="auto"/>
      </w:divBdr>
    </w:div>
    <w:div w:id="976565401">
      <w:bodyDiv w:val="1"/>
      <w:marLeft w:val="0"/>
      <w:marRight w:val="0"/>
      <w:marTop w:val="0"/>
      <w:marBottom w:val="0"/>
      <w:divBdr>
        <w:top w:val="none" w:sz="0" w:space="0" w:color="auto"/>
        <w:left w:val="none" w:sz="0" w:space="0" w:color="auto"/>
        <w:bottom w:val="none" w:sz="0" w:space="0" w:color="auto"/>
        <w:right w:val="none" w:sz="0" w:space="0" w:color="auto"/>
      </w:divBdr>
    </w:div>
    <w:div w:id="1033261963">
      <w:bodyDiv w:val="1"/>
      <w:marLeft w:val="0"/>
      <w:marRight w:val="0"/>
      <w:marTop w:val="0"/>
      <w:marBottom w:val="0"/>
      <w:divBdr>
        <w:top w:val="none" w:sz="0" w:space="0" w:color="auto"/>
        <w:left w:val="none" w:sz="0" w:space="0" w:color="auto"/>
        <w:bottom w:val="none" w:sz="0" w:space="0" w:color="auto"/>
        <w:right w:val="none" w:sz="0" w:space="0" w:color="auto"/>
      </w:divBdr>
    </w:div>
    <w:div w:id="1082407920">
      <w:bodyDiv w:val="1"/>
      <w:marLeft w:val="0"/>
      <w:marRight w:val="0"/>
      <w:marTop w:val="0"/>
      <w:marBottom w:val="0"/>
      <w:divBdr>
        <w:top w:val="none" w:sz="0" w:space="0" w:color="auto"/>
        <w:left w:val="none" w:sz="0" w:space="0" w:color="auto"/>
        <w:bottom w:val="none" w:sz="0" w:space="0" w:color="auto"/>
        <w:right w:val="none" w:sz="0" w:space="0" w:color="auto"/>
      </w:divBdr>
    </w:div>
    <w:div w:id="1304695596">
      <w:bodyDiv w:val="1"/>
      <w:marLeft w:val="0"/>
      <w:marRight w:val="0"/>
      <w:marTop w:val="0"/>
      <w:marBottom w:val="0"/>
      <w:divBdr>
        <w:top w:val="none" w:sz="0" w:space="0" w:color="auto"/>
        <w:left w:val="none" w:sz="0" w:space="0" w:color="auto"/>
        <w:bottom w:val="none" w:sz="0" w:space="0" w:color="auto"/>
        <w:right w:val="none" w:sz="0" w:space="0" w:color="auto"/>
      </w:divBdr>
    </w:div>
    <w:div w:id="1340545153">
      <w:bodyDiv w:val="1"/>
      <w:marLeft w:val="0"/>
      <w:marRight w:val="0"/>
      <w:marTop w:val="0"/>
      <w:marBottom w:val="0"/>
      <w:divBdr>
        <w:top w:val="none" w:sz="0" w:space="0" w:color="auto"/>
        <w:left w:val="none" w:sz="0" w:space="0" w:color="auto"/>
        <w:bottom w:val="none" w:sz="0" w:space="0" w:color="auto"/>
        <w:right w:val="none" w:sz="0" w:space="0" w:color="auto"/>
      </w:divBdr>
    </w:div>
    <w:div w:id="1419522162">
      <w:bodyDiv w:val="1"/>
      <w:marLeft w:val="0"/>
      <w:marRight w:val="0"/>
      <w:marTop w:val="0"/>
      <w:marBottom w:val="0"/>
      <w:divBdr>
        <w:top w:val="none" w:sz="0" w:space="0" w:color="auto"/>
        <w:left w:val="none" w:sz="0" w:space="0" w:color="auto"/>
        <w:bottom w:val="none" w:sz="0" w:space="0" w:color="auto"/>
        <w:right w:val="none" w:sz="0" w:space="0" w:color="auto"/>
      </w:divBdr>
      <w:divsChild>
        <w:div w:id="371805280">
          <w:marLeft w:val="0"/>
          <w:marRight w:val="0"/>
          <w:marTop w:val="0"/>
          <w:marBottom w:val="0"/>
          <w:divBdr>
            <w:top w:val="none" w:sz="0" w:space="0" w:color="auto"/>
            <w:left w:val="none" w:sz="0" w:space="0" w:color="auto"/>
            <w:bottom w:val="none" w:sz="0" w:space="0" w:color="auto"/>
            <w:right w:val="none" w:sz="0" w:space="0" w:color="auto"/>
          </w:divBdr>
        </w:div>
        <w:div w:id="386881690">
          <w:marLeft w:val="0"/>
          <w:marRight w:val="0"/>
          <w:marTop w:val="0"/>
          <w:marBottom w:val="0"/>
          <w:divBdr>
            <w:top w:val="none" w:sz="0" w:space="0" w:color="auto"/>
            <w:left w:val="none" w:sz="0" w:space="0" w:color="auto"/>
            <w:bottom w:val="none" w:sz="0" w:space="0" w:color="auto"/>
            <w:right w:val="none" w:sz="0" w:space="0" w:color="auto"/>
          </w:divBdr>
        </w:div>
        <w:div w:id="474488156">
          <w:marLeft w:val="0"/>
          <w:marRight w:val="0"/>
          <w:marTop w:val="0"/>
          <w:marBottom w:val="0"/>
          <w:divBdr>
            <w:top w:val="none" w:sz="0" w:space="0" w:color="auto"/>
            <w:left w:val="none" w:sz="0" w:space="0" w:color="auto"/>
            <w:bottom w:val="none" w:sz="0" w:space="0" w:color="auto"/>
            <w:right w:val="none" w:sz="0" w:space="0" w:color="auto"/>
          </w:divBdr>
        </w:div>
        <w:div w:id="995844949">
          <w:marLeft w:val="0"/>
          <w:marRight w:val="0"/>
          <w:marTop w:val="0"/>
          <w:marBottom w:val="0"/>
          <w:divBdr>
            <w:top w:val="none" w:sz="0" w:space="0" w:color="auto"/>
            <w:left w:val="none" w:sz="0" w:space="0" w:color="auto"/>
            <w:bottom w:val="none" w:sz="0" w:space="0" w:color="auto"/>
            <w:right w:val="none" w:sz="0" w:space="0" w:color="auto"/>
          </w:divBdr>
        </w:div>
        <w:div w:id="1001197413">
          <w:marLeft w:val="0"/>
          <w:marRight w:val="0"/>
          <w:marTop w:val="0"/>
          <w:marBottom w:val="0"/>
          <w:divBdr>
            <w:top w:val="none" w:sz="0" w:space="0" w:color="auto"/>
            <w:left w:val="none" w:sz="0" w:space="0" w:color="auto"/>
            <w:bottom w:val="none" w:sz="0" w:space="0" w:color="auto"/>
            <w:right w:val="none" w:sz="0" w:space="0" w:color="auto"/>
          </w:divBdr>
        </w:div>
        <w:div w:id="1394308240">
          <w:marLeft w:val="0"/>
          <w:marRight w:val="0"/>
          <w:marTop w:val="0"/>
          <w:marBottom w:val="0"/>
          <w:divBdr>
            <w:top w:val="none" w:sz="0" w:space="0" w:color="auto"/>
            <w:left w:val="none" w:sz="0" w:space="0" w:color="auto"/>
            <w:bottom w:val="none" w:sz="0" w:space="0" w:color="auto"/>
            <w:right w:val="none" w:sz="0" w:space="0" w:color="auto"/>
          </w:divBdr>
        </w:div>
        <w:div w:id="1807355436">
          <w:marLeft w:val="0"/>
          <w:marRight w:val="0"/>
          <w:marTop w:val="0"/>
          <w:marBottom w:val="0"/>
          <w:divBdr>
            <w:top w:val="none" w:sz="0" w:space="0" w:color="auto"/>
            <w:left w:val="none" w:sz="0" w:space="0" w:color="auto"/>
            <w:bottom w:val="none" w:sz="0" w:space="0" w:color="auto"/>
            <w:right w:val="none" w:sz="0" w:space="0" w:color="auto"/>
          </w:divBdr>
        </w:div>
      </w:divsChild>
    </w:div>
    <w:div w:id="1431967671">
      <w:bodyDiv w:val="1"/>
      <w:marLeft w:val="0"/>
      <w:marRight w:val="0"/>
      <w:marTop w:val="0"/>
      <w:marBottom w:val="0"/>
      <w:divBdr>
        <w:top w:val="none" w:sz="0" w:space="0" w:color="auto"/>
        <w:left w:val="none" w:sz="0" w:space="0" w:color="auto"/>
        <w:bottom w:val="none" w:sz="0" w:space="0" w:color="auto"/>
        <w:right w:val="none" w:sz="0" w:space="0" w:color="auto"/>
      </w:divBdr>
    </w:div>
    <w:div w:id="1466972375">
      <w:bodyDiv w:val="1"/>
      <w:marLeft w:val="0"/>
      <w:marRight w:val="0"/>
      <w:marTop w:val="0"/>
      <w:marBottom w:val="0"/>
      <w:divBdr>
        <w:top w:val="none" w:sz="0" w:space="0" w:color="auto"/>
        <w:left w:val="none" w:sz="0" w:space="0" w:color="auto"/>
        <w:bottom w:val="none" w:sz="0" w:space="0" w:color="auto"/>
        <w:right w:val="none" w:sz="0" w:space="0" w:color="auto"/>
      </w:divBdr>
    </w:div>
    <w:div w:id="1544094809">
      <w:bodyDiv w:val="1"/>
      <w:marLeft w:val="0"/>
      <w:marRight w:val="0"/>
      <w:marTop w:val="0"/>
      <w:marBottom w:val="0"/>
      <w:divBdr>
        <w:top w:val="none" w:sz="0" w:space="0" w:color="auto"/>
        <w:left w:val="none" w:sz="0" w:space="0" w:color="auto"/>
        <w:bottom w:val="none" w:sz="0" w:space="0" w:color="auto"/>
        <w:right w:val="none" w:sz="0" w:space="0" w:color="auto"/>
      </w:divBdr>
    </w:div>
    <w:div w:id="1613785919">
      <w:bodyDiv w:val="1"/>
      <w:marLeft w:val="0"/>
      <w:marRight w:val="0"/>
      <w:marTop w:val="0"/>
      <w:marBottom w:val="0"/>
      <w:divBdr>
        <w:top w:val="none" w:sz="0" w:space="0" w:color="auto"/>
        <w:left w:val="none" w:sz="0" w:space="0" w:color="auto"/>
        <w:bottom w:val="none" w:sz="0" w:space="0" w:color="auto"/>
        <w:right w:val="none" w:sz="0" w:space="0" w:color="auto"/>
      </w:divBdr>
    </w:div>
    <w:div w:id="1946765630">
      <w:bodyDiv w:val="1"/>
      <w:marLeft w:val="0"/>
      <w:marRight w:val="0"/>
      <w:marTop w:val="0"/>
      <w:marBottom w:val="0"/>
      <w:divBdr>
        <w:top w:val="none" w:sz="0" w:space="0" w:color="auto"/>
        <w:left w:val="none" w:sz="0" w:space="0" w:color="auto"/>
        <w:bottom w:val="none" w:sz="0" w:space="0" w:color="auto"/>
        <w:right w:val="none" w:sz="0" w:space="0" w:color="auto"/>
      </w:divBdr>
    </w:div>
    <w:div w:id="2001619979">
      <w:bodyDiv w:val="1"/>
      <w:marLeft w:val="0"/>
      <w:marRight w:val="0"/>
      <w:marTop w:val="0"/>
      <w:marBottom w:val="0"/>
      <w:divBdr>
        <w:top w:val="none" w:sz="0" w:space="0" w:color="auto"/>
        <w:left w:val="none" w:sz="0" w:space="0" w:color="auto"/>
        <w:bottom w:val="none" w:sz="0" w:space="0" w:color="auto"/>
        <w:right w:val="none" w:sz="0" w:space="0" w:color="auto"/>
      </w:divBdr>
    </w:div>
    <w:div w:id="2073581093">
      <w:bodyDiv w:val="1"/>
      <w:marLeft w:val="0"/>
      <w:marRight w:val="0"/>
      <w:marTop w:val="0"/>
      <w:marBottom w:val="0"/>
      <w:divBdr>
        <w:top w:val="none" w:sz="0" w:space="0" w:color="auto"/>
        <w:left w:val="none" w:sz="0" w:space="0" w:color="auto"/>
        <w:bottom w:val="none" w:sz="0" w:space="0" w:color="auto"/>
        <w:right w:val="none" w:sz="0" w:space="0" w:color="auto"/>
      </w:divBdr>
      <w:divsChild>
        <w:div w:id="351537133">
          <w:marLeft w:val="1800"/>
          <w:marRight w:val="0"/>
          <w:marTop w:val="115"/>
          <w:marBottom w:val="0"/>
          <w:divBdr>
            <w:top w:val="none" w:sz="0" w:space="0" w:color="auto"/>
            <w:left w:val="none" w:sz="0" w:space="0" w:color="auto"/>
            <w:bottom w:val="none" w:sz="0" w:space="0" w:color="auto"/>
            <w:right w:val="none" w:sz="0" w:space="0" w:color="auto"/>
          </w:divBdr>
        </w:div>
        <w:div w:id="717507335">
          <w:marLeft w:val="1800"/>
          <w:marRight w:val="0"/>
          <w:marTop w:val="115"/>
          <w:marBottom w:val="0"/>
          <w:divBdr>
            <w:top w:val="none" w:sz="0" w:space="0" w:color="auto"/>
            <w:left w:val="none" w:sz="0" w:space="0" w:color="auto"/>
            <w:bottom w:val="none" w:sz="0" w:space="0" w:color="auto"/>
            <w:right w:val="none" w:sz="0" w:space="0" w:color="auto"/>
          </w:divBdr>
        </w:div>
        <w:div w:id="1212154716">
          <w:marLeft w:val="1800"/>
          <w:marRight w:val="0"/>
          <w:marTop w:val="115"/>
          <w:marBottom w:val="0"/>
          <w:divBdr>
            <w:top w:val="none" w:sz="0" w:space="0" w:color="auto"/>
            <w:left w:val="none" w:sz="0" w:space="0" w:color="auto"/>
            <w:bottom w:val="none" w:sz="0" w:space="0" w:color="auto"/>
            <w:right w:val="none" w:sz="0" w:space="0" w:color="auto"/>
          </w:divBdr>
        </w:div>
        <w:div w:id="1876231150">
          <w:marLeft w:val="1800"/>
          <w:marRight w:val="0"/>
          <w:marTop w:val="115"/>
          <w:marBottom w:val="0"/>
          <w:divBdr>
            <w:top w:val="none" w:sz="0" w:space="0" w:color="auto"/>
            <w:left w:val="none" w:sz="0" w:space="0" w:color="auto"/>
            <w:bottom w:val="none" w:sz="0" w:space="0" w:color="auto"/>
            <w:right w:val="none" w:sz="0" w:space="0" w:color="auto"/>
          </w:divBdr>
        </w:div>
      </w:divsChild>
    </w:div>
    <w:div w:id="21337452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hart" Target="charts/chart3.xml"/><Relationship Id="rId21" Type="http://schemas.openxmlformats.org/officeDocument/2006/relationships/header" Target="header6.xml"/><Relationship Id="rId324" Type="http://schemas.openxmlformats.org/officeDocument/2006/relationships/oleObject" Target="embeddings/oleObject105.bin"/><Relationship Id="rId531" Type="http://schemas.openxmlformats.org/officeDocument/2006/relationships/oleObject" Target="embeddings/oleObject184.bin"/><Relationship Id="rId629" Type="http://schemas.openxmlformats.org/officeDocument/2006/relationships/image" Target="media/image278.wmf"/><Relationship Id="rId170" Type="http://schemas.openxmlformats.org/officeDocument/2006/relationships/oleObject" Target="embeddings/oleObject56.bin"/><Relationship Id="rId268" Type="http://schemas.openxmlformats.org/officeDocument/2006/relationships/footer" Target="footer27.xml"/><Relationship Id="rId475" Type="http://schemas.openxmlformats.org/officeDocument/2006/relationships/header" Target="header51.xml"/><Relationship Id="rId32" Type="http://schemas.openxmlformats.org/officeDocument/2006/relationships/image" Target="media/image3.wmf"/><Relationship Id="rId128" Type="http://schemas.openxmlformats.org/officeDocument/2006/relationships/chart" Target="charts/chart7.xml"/><Relationship Id="rId335" Type="http://schemas.openxmlformats.org/officeDocument/2006/relationships/oleObject" Target="embeddings/oleObject110.bin"/><Relationship Id="rId542" Type="http://schemas.openxmlformats.org/officeDocument/2006/relationships/image" Target="media/image231.wmf"/><Relationship Id="rId181" Type="http://schemas.openxmlformats.org/officeDocument/2006/relationships/footer" Target="footer16.xml"/><Relationship Id="rId402" Type="http://schemas.openxmlformats.org/officeDocument/2006/relationships/oleObject" Target="embeddings/oleObject134.bin"/><Relationship Id="rId279" Type="http://schemas.openxmlformats.org/officeDocument/2006/relationships/image" Target="media/image114.wmf"/><Relationship Id="rId486" Type="http://schemas.openxmlformats.org/officeDocument/2006/relationships/oleObject" Target="embeddings/oleObject164.bin"/><Relationship Id="rId43" Type="http://schemas.openxmlformats.org/officeDocument/2006/relationships/oleObject" Target="embeddings/oleObject7.bin"/><Relationship Id="rId139" Type="http://schemas.openxmlformats.org/officeDocument/2006/relationships/image" Target="media/image56.wmf"/><Relationship Id="rId346" Type="http://schemas.openxmlformats.org/officeDocument/2006/relationships/image" Target="media/image141.wmf"/><Relationship Id="rId553" Type="http://schemas.openxmlformats.org/officeDocument/2006/relationships/image" Target="media/image238.wmf"/><Relationship Id="rId192" Type="http://schemas.openxmlformats.org/officeDocument/2006/relationships/oleObject" Target="embeddings/oleObject60.bin"/><Relationship Id="rId206" Type="http://schemas.openxmlformats.org/officeDocument/2006/relationships/footer" Target="footer22.xml"/><Relationship Id="rId413" Type="http://schemas.openxmlformats.org/officeDocument/2006/relationships/image" Target="media/image169.wmf"/><Relationship Id="rId497" Type="http://schemas.openxmlformats.org/officeDocument/2006/relationships/image" Target="media/image210.wmf"/><Relationship Id="rId620" Type="http://schemas.openxmlformats.org/officeDocument/2006/relationships/oleObject" Target="embeddings/oleObject222.bin"/><Relationship Id="rId357" Type="http://schemas.openxmlformats.org/officeDocument/2006/relationships/oleObject" Target="embeddings/oleObject119.bin"/><Relationship Id="rId54" Type="http://schemas.openxmlformats.org/officeDocument/2006/relationships/image" Target="media/image14.wmf"/><Relationship Id="rId217" Type="http://schemas.openxmlformats.org/officeDocument/2006/relationships/oleObject" Target="embeddings/oleObject68.bin"/><Relationship Id="rId564" Type="http://schemas.openxmlformats.org/officeDocument/2006/relationships/oleObject" Target="embeddings/oleObject199.bin"/><Relationship Id="rId424" Type="http://schemas.openxmlformats.org/officeDocument/2006/relationships/chart" Target="charts/chart13.xml"/><Relationship Id="rId631" Type="http://schemas.openxmlformats.org/officeDocument/2006/relationships/image" Target="media/image279.wmf"/><Relationship Id="rId270" Type="http://schemas.openxmlformats.org/officeDocument/2006/relationships/header" Target="header30.xml"/><Relationship Id="rId65" Type="http://schemas.openxmlformats.org/officeDocument/2006/relationships/oleObject" Target="embeddings/oleObject18.bin"/><Relationship Id="rId130" Type="http://schemas.openxmlformats.org/officeDocument/2006/relationships/header" Target="header10.xml"/><Relationship Id="rId368" Type="http://schemas.openxmlformats.org/officeDocument/2006/relationships/image" Target="media/image149.png"/><Relationship Id="rId575" Type="http://schemas.openxmlformats.org/officeDocument/2006/relationships/image" Target="media/image249.wmf"/><Relationship Id="rId228" Type="http://schemas.openxmlformats.org/officeDocument/2006/relationships/header" Target="header25.xml"/><Relationship Id="rId435" Type="http://schemas.openxmlformats.org/officeDocument/2006/relationships/oleObject" Target="embeddings/oleObject145.bin"/><Relationship Id="rId642" Type="http://schemas.openxmlformats.org/officeDocument/2006/relationships/oleObject" Target="embeddings/oleObject228.bin"/><Relationship Id="rId281" Type="http://schemas.openxmlformats.org/officeDocument/2006/relationships/chart" Target="charts/chart9.xml"/><Relationship Id="rId502" Type="http://schemas.openxmlformats.org/officeDocument/2006/relationships/oleObject" Target="embeddings/oleObject172.bin"/><Relationship Id="rId76" Type="http://schemas.openxmlformats.org/officeDocument/2006/relationships/image" Target="media/image25.wmf"/><Relationship Id="rId141" Type="http://schemas.openxmlformats.org/officeDocument/2006/relationships/image" Target="media/image57.wmf"/><Relationship Id="rId379" Type="http://schemas.openxmlformats.org/officeDocument/2006/relationships/footer" Target="footer39.xml"/><Relationship Id="rId586" Type="http://schemas.openxmlformats.org/officeDocument/2006/relationships/image" Target="media/image256.wmf"/><Relationship Id="rId7" Type="http://schemas.openxmlformats.org/officeDocument/2006/relationships/endnotes" Target="endnotes.xml"/><Relationship Id="rId239" Type="http://schemas.openxmlformats.org/officeDocument/2006/relationships/header" Target="header26.xml"/><Relationship Id="rId446" Type="http://schemas.openxmlformats.org/officeDocument/2006/relationships/image" Target="media/image183.emf"/><Relationship Id="rId653" Type="http://schemas.openxmlformats.org/officeDocument/2006/relationships/fontTable" Target="fontTable.xml"/><Relationship Id="rId292" Type="http://schemas.openxmlformats.org/officeDocument/2006/relationships/image" Target="media/image117.wmf"/><Relationship Id="rId306" Type="http://schemas.openxmlformats.org/officeDocument/2006/relationships/image" Target="media/image123.wmf"/><Relationship Id="rId87" Type="http://schemas.openxmlformats.org/officeDocument/2006/relationships/oleObject" Target="embeddings/oleObject29.bin"/><Relationship Id="rId513" Type="http://schemas.openxmlformats.org/officeDocument/2006/relationships/chart" Target="charts/chart14.xml"/><Relationship Id="rId597" Type="http://schemas.openxmlformats.org/officeDocument/2006/relationships/header" Target="header55.xml"/><Relationship Id="rId152" Type="http://schemas.openxmlformats.org/officeDocument/2006/relationships/oleObject" Target="embeddings/oleObject49.bin"/><Relationship Id="rId457" Type="http://schemas.openxmlformats.org/officeDocument/2006/relationships/oleObject" Target="embeddings/oleObject154.bin"/><Relationship Id="rId14" Type="http://schemas.openxmlformats.org/officeDocument/2006/relationships/header" Target="header2.xml"/><Relationship Id="rId317" Type="http://schemas.openxmlformats.org/officeDocument/2006/relationships/oleObject" Target="embeddings/oleObject102.bin"/><Relationship Id="rId524" Type="http://schemas.openxmlformats.org/officeDocument/2006/relationships/image" Target="media/image222.wmf"/><Relationship Id="rId98" Type="http://schemas.openxmlformats.org/officeDocument/2006/relationships/image" Target="media/image36.wmf"/><Relationship Id="rId163" Type="http://schemas.openxmlformats.org/officeDocument/2006/relationships/image" Target="media/image65.wmf"/><Relationship Id="rId370" Type="http://schemas.openxmlformats.org/officeDocument/2006/relationships/oleObject" Target="embeddings/oleObject121.bin"/><Relationship Id="rId230" Type="http://schemas.openxmlformats.org/officeDocument/2006/relationships/footer" Target="footer24.xml"/><Relationship Id="rId468" Type="http://schemas.openxmlformats.org/officeDocument/2006/relationships/image" Target="media/image196.wmf"/><Relationship Id="rId25" Type="http://schemas.openxmlformats.org/officeDocument/2006/relationships/header" Target="header8.xml"/><Relationship Id="rId328" Type="http://schemas.openxmlformats.org/officeDocument/2006/relationships/oleObject" Target="embeddings/oleObject107.bin"/><Relationship Id="rId535" Type="http://schemas.openxmlformats.org/officeDocument/2006/relationships/oleObject" Target="embeddings/oleObject186.bin"/><Relationship Id="rId174" Type="http://schemas.openxmlformats.org/officeDocument/2006/relationships/oleObject" Target="embeddings/oleObject58.bin"/><Relationship Id="rId381" Type="http://schemas.openxmlformats.org/officeDocument/2006/relationships/image" Target="media/image154.wmf"/><Relationship Id="rId602" Type="http://schemas.openxmlformats.org/officeDocument/2006/relationships/image" Target="media/image262.wmf"/><Relationship Id="rId241" Type="http://schemas.openxmlformats.org/officeDocument/2006/relationships/footer" Target="footer25.xml"/><Relationship Id="rId479" Type="http://schemas.openxmlformats.org/officeDocument/2006/relationships/image" Target="media/image201.wmf"/><Relationship Id="rId36" Type="http://schemas.openxmlformats.org/officeDocument/2006/relationships/image" Target="media/image5.wmf"/><Relationship Id="rId339" Type="http://schemas.openxmlformats.org/officeDocument/2006/relationships/oleObject" Target="embeddings/oleObject112.bin"/><Relationship Id="rId546" Type="http://schemas.openxmlformats.org/officeDocument/2006/relationships/oleObject" Target="embeddings/oleObject190.bin"/><Relationship Id="rId101" Type="http://schemas.openxmlformats.org/officeDocument/2006/relationships/oleObject" Target="embeddings/oleObject36.bin"/><Relationship Id="rId185" Type="http://schemas.openxmlformats.org/officeDocument/2006/relationships/image" Target="media/image75.png"/><Relationship Id="rId406" Type="http://schemas.openxmlformats.org/officeDocument/2006/relationships/oleObject" Target="embeddings/oleObject136.bin"/><Relationship Id="rId392" Type="http://schemas.openxmlformats.org/officeDocument/2006/relationships/oleObject" Target="embeddings/oleObject129.bin"/><Relationship Id="rId613" Type="http://schemas.openxmlformats.org/officeDocument/2006/relationships/image" Target="media/image267.wmf"/><Relationship Id="rId252" Type="http://schemas.openxmlformats.org/officeDocument/2006/relationships/oleObject" Target="embeddings/oleObject81.bin"/><Relationship Id="rId47" Type="http://schemas.openxmlformats.org/officeDocument/2006/relationships/oleObject" Target="embeddings/oleObject9.bin"/><Relationship Id="rId112" Type="http://schemas.openxmlformats.org/officeDocument/2006/relationships/image" Target="media/image43.emf"/><Relationship Id="rId557" Type="http://schemas.openxmlformats.org/officeDocument/2006/relationships/image" Target="media/image240.wmf"/><Relationship Id="rId196" Type="http://schemas.openxmlformats.org/officeDocument/2006/relationships/oleObject" Target="embeddings/oleObject62.bin"/><Relationship Id="rId417" Type="http://schemas.openxmlformats.org/officeDocument/2006/relationships/image" Target="media/image171.png"/><Relationship Id="rId624" Type="http://schemas.openxmlformats.org/officeDocument/2006/relationships/image" Target="media/image274.wmf"/><Relationship Id="rId263" Type="http://schemas.openxmlformats.org/officeDocument/2006/relationships/image" Target="media/image107.wmf"/><Relationship Id="rId470" Type="http://schemas.openxmlformats.org/officeDocument/2006/relationships/image" Target="media/image197.wmf"/><Relationship Id="rId58" Type="http://schemas.openxmlformats.org/officeDocument/2006/relationships/image" Target="media/image16.wmf"/><Relationship Id="rId123" Type="http://schemas.openxmlformats.org/officeDocument/2006/relationships/oleObject" Target="embeddings/oleObject43.bin"/><Relationship Id="rId330" Type="http://schemas.openxmlformats.org/officeDocument/2006/relationships/oleObject" Target="embeddings/oleObject108.bin"/><Relationship Id="rId568" Type="http://schemas.openxmlformats.org/officeDocument/2006/relationships/oleObject" Target="embeddings/oleObject201.bin"/><Relationship Id="rId165" Type="http://schemas.openxmlformats.org/officeDocument/2006/relationships/image" Target="media/image66.wmf"/><Relationship Id="rId372" Type="http://schemas.openxmlformats.org/officeDocument/2006/relationships/oleObject" Target="embeddings/oleObject122.bin"/><Relationship Id="rId428" Type="http://schemas.openxmlformats.org/officeDocument/2006/relationships/footer" Target="footer42.xml"/><Relationship Id="rId635" Type="http://schemas.openxmlformats.org/officeDocument/2006/relationships/footer" Target="footer50.xml"/><Relationship Id="rId232" Type="http://schemas.openxmlformats.org/officeDocument/2006/relationships/oleObject" Target="embeddings/oleObject73.bin"/><Relationship Id="rId274" Type="http://schemas.openxmlformats.org/officeDocument/2006/relationships/oleObject" Target="embeddings/oleObject88.bin"/><Relationship Id="rId481" Type="http://schemas.openxmlformats.org/officeDocument/2006/relationships/image" Target="media/image202.wmf"/><Relationship Id="rId27" Type="http://schemas.openxmlformats.org/officeDocument/2006/relationships/footer" Target="footer7.xml"/><Relationship Id="rId69" Type="http://schemas.openxmlformats.org/officeDocument/2006/relationships/oleObject" Target="embeddings/oleObject20.bin"/><Relationship Id="rId134" Type="http://schemas.openxmlformats.org/officeDocument/2006/relationships/image" Target="media/image53.wmf"/><Relationship Id="rId537" Type="http://schemas.openxmlformats.org/officeDocument/2006/relationships/oleObject" Target="embeddings/oleObject187.bin"/><Relationship Id="rId579" Type="http://schemas.openxmlformats.org/officeDocument/2006/relationships/oleObject" Target="embeddings/oleObject206.bin"/><Relationship Id="rId80" Type="http://schemas.openxmlformats.org/officeDocument/2006/relationships/image" Target="media/image27.wmf"/><Relationship Id="rId176" Type="http://schemas.openxmlformats.org/officeDocument/2006/relationships/oleObject" Target="embeddings/oleObject59.bin"/><Relationship Id="rId341" Type="http://schemas.openxmlformats.org/officeDocument/2006/relationships/oleObject" Target="embeddings/oleObject113.bin"/><Relationship Id="rId383" Type="http://schemas.openxmlformats.org/officeDocument/2006/relationships/image" Target="media/image155.wmf"/><Relationship Id="rId439" Type="http://schemas.openxmlformats.org/officeDocument/2006/relationships/image" Target="media/image179.wmf"/><Relationship Id="rId590" Type="http://schemas.openxmlformats.org/officeDocument/2006/relationships/image" Target="media/image258.wmf"/><Relationship Id="rId604" Type="http://schemas.openxmlformats.org/officeDocument/2006/relationships/image" Target="media/image263.wmf"/><Relationship Id="rId646" Type="http://schemas.openxmlformats.org/officeDocument/2006/relationships/oleObject" Target="embeddings/oleObject230.bin"/><Relationship Id="rId201" Type="http://schemas.openxmlformats.org/officeDocument/2006/relationships/header" Target="header21.xml"/><Relationship Id="rId243" Type="http://schemas.openxmlformats.org/officeDocument/2006/relationships/image" Target="media/image97.wmf"/><Relationship Id="rId285" Type="http://schemas.openxmlformats.org/officeDocument/2006/relationships/image" Target="media/image115.tmp"/><Relationship Id="rId450" Type="http://schemas.openxmlformats.org/officeDocument/2006/relationships/image" Target="media/image185.emf"/><Relationship Id="rId506" Type="http://schemas.openxmlformats.org/officeDocument/2006/relationships/oleObject" Target="embeddings/oleObject174.bin"/><Relationship Id="rId38" Type="http://schemas.openxmlformats.org/officeDocument/2006/relationships/image" Target="media/image6.wmf"/><Relationship Id="rId103" Type="http://schemas.openxmlformats.org/officeDocument/2006/relationships/oleObject" Target="embeddings/oleObject37.bin"/><Relationship Id="rId310" Type="http://schemas.openxmlformats.org/officeDocument/2006/relationships/image" Target="media/image125.emf"/><Relationship Id="rId492" Type="http://schemas.openxmlformats.org/officeDocument/2006/relationships/oleObject" Target="embeddings/oleObject167.bin"/><Relationship Id="rId548" Type="http://schemas.openxmlformats.org/officeDocument/2006/relationships/oleObject" Target="embeddings/oleObject191.bin"/><Relationship Id="rId91" Type="http://schemas.openxmlformats.org/officeDocument/2006/relationships/oleObject" Target="embeddings/oleObject31.bin"/><Relationship Id="rId145" Type="http://schemas.openxmlformats.org/officeDocument/2006/relationships/image" Target="media/image60.wmf"/><Relationship Id="rId187" Type="http://schemas.openxmlformats.org/officeDocument/2006/relationships/header" Target="header20.xml"/><Relationship Id="rId352" Type="http://schemas.openxmlformats.org/officeDocument/2006/relationships/image" Target="media/image144.wmf"/><Relationship Id="rId394" Type="http://schemas.openxmlformats.org/officeDocument/2006/relationships/oleObject" Target="embeddings/oleObject130.bin"/><Relationship Id="rId408" Type="http://schemas.openxmlformats.org/officeDocument/2006/relationships/oleObject" Target="embeddings/oleObject137.bin"/><Relationship Id="rId615" Type="http://schemas.openxmlformats.org/officeDocument/2006/relationships/image" Target="media/image268.wmf"/><Relationship Id="rId212" Type="http://schemas.openxmlformats.org/officeDocument/2006/relationships/oleObject" Target="embeddings/oleObject67.bin"/><Relationship Id="rId254" Type="http://schemas.openxmlformats.org/officeDocument/2006/relationships/oleObject" Target="embeddings/oleObject82.bin"/><Relationship Id="rId49" Type="http://schemas.openxmlformats.org/officeDocument/2006/relationships/oleObject" Target="embeddings/oleObject10.bin"/><Relationship Id="rId114" Type="http://schemas.openxmlformats.org/officeDocument/2006/relationships/image" Target="media/image45.png"/><Relationship Id="rId296" Type="http://schemas.openxmlformats.org/officeDocument/2006/relationships/image" Target="media/image119.wmf"/><Relationship Id="rId461" Type="http://schemas.openxmlformats.org/officeDocument/2006/relationships/image" Target="media/image191.wmf"/><Relationship Id="rId517" Type="http://schemas.openxmlformats.org/officeDocument/2006/relationships/image" Target="media/image218.wmf"/><Relationship Id="rId559" Type="http://schemas.openxmlformats.org/officeDocument/2006/relationships/image" Target="media/image241.wmf"/><Relationship Id="rId60" Type="http://schemas.openxmlformats.org/officeDocument/2006/relationships/image" Target="media/image17.wmf"/><Relationship Id="rId156" Type="http://schemas.openxmlformats.org/officeDocument/2006/relationships/oleObject" Target="embeddings/oleObject51.bin"/><Relationship Id="rId198" Type="http://schemas.openxmlformats.org/officeDocument/2006/relationships/oleObject" Target="embeddings/oleObject63.bin"/><Relationship Id="rId321" Type="http://schemas.openxmlformats.org/officeDocument/2006/relationships/oleObject" Target="embeddings/oleObject104.bin"/><Relationship Id="rId363" Type="http://schemas.openxmlformats.org/officeDocument/2006/relationships/oleObject" Target="embeddings/oleObject120.bin"/><Relationship Id="rId419" Type="http://schemas.openxmlformats.org/officeDocument/2006/relationships/oleObject" Target="embeddings/oleObject142.bin"/><Relationship Id="rId570" Type="http://schemas.openxmlformats.org/officeDocument/2006/relationships/oleObject" Target="embeddings/oleObject202.bin"/><Relationship Id="rId626" Type="http://schemas.openxmlformats.org/officeDocument/2006/relationships/image" Target="media/image276.wmf"/><Relationship Id="rId223" Type="http://schemas.openxmlformats.org/officeDocument/2006/relationships/oleObject" Target="embeddings/oleObject71.bin"/><Relationship Id="rId430" Type="http://schemas.openxmlformats.org/officeDocument/2006/relationships/image" Target="media/image176.wmf"/><Relationship Id="rId18" Type="http://schemas.openxmlformats.org/officeDocument/2006/relationships/header" Target="header4.xml"/><Relationship Id="rId265" Type="http://schemas.openxmlformats.org/officeDocument/2006/relationships/image" Target="media/image108.png"/><Relationship Id="rId472" Type="http://schemas.openxmlformats.org/officeDocument/2006/relationships/image" Target="media/image198.png"/><Relationship Id="rId528" Type="http://schemas.openxmlformats.org/officeDocument/2006/relationships/image" Target="media/image224.wmf"/><Relationship Id="rId125" Type="http://schemas.openxmlformats.org/officeDocument/2006/relationships/image" Target="media/image49.emf"/><Relationship Id="rId167" Type="http://schemas.openxmlformats.org/officeDocument/2006/relationships/image" Target="media/image67.wmf"/><Relationship Id="rId332" Type="http://schemas.openxmlformats.org/officeDocument/2006/relationships/oleObject" Target="embeddings/oleObject109.bin"/><Relationship Id="rId374" Type="http://schemas.openxmlformats.org/officeDocument/2006/relationships/oleObject" Target="embeddings/oleObject123.bin"/><Relationship Id="rId581" Type="http://schemas.openxmlformats.org/officeDocument/2006/relationships/oleObject" Target="embeddings/oleObject207.bin"/><Relationship Id="rId71" Type="http://schemas.openxmlformats.org/officeDocument/2006/relationships/oleObject" Target="embeddings/oleObject21.bin"/><Relationship Id="rId234" Type="http://schemas.openxmlformats.org/officeDocument/2006/relationships/oleObject" Target="embeddings/oleObject74.bin"/><Relationship Id="rId637" Type="http://schemas.openxmlformats.org/officeDocument/2006/relationships/image" Target="media/image280.wmf"/><Relationship Id="rId2" Type="http://schemas.openxmlformats.org/officeDocument/2006/relationships/numbering" Target="numbering.xml"/><Relationship Id="rId29" Type="http://schemas.openxmlformats.org/officeDocument/2006/relationships/footer" Target="footer8.xml"/><Relationship Id="rId276" Type="http://schemas.openxmlformats.org/officeDocument/2006/relationships/image" Target="media/image112.wmf"/><Relationship Id="rId441" Type="http://schemas.openxmlformats.org/officeDocument/2006/relationships/image" Target="media/image180.wmf"/><Relationship Id="rId483" Type="http://schemas.openxmlformats.org/officeDocument/2006/relationships/image" Target="media/image203.wmf"/><Relationship Id="rId539" Type="http://schemas.openxmlformats.org/officeDocument/2006/relationships/oleObject" Target="embeddings/oleObject188.bin"/><Relationship Id="rId40" Type="http://schemas.openxmlformats.org/officeDocument/2006/relationships/image" Target="media/image7.wmf"/><Relationship Id="rId136" Type="http://schemas.openxmlformats.org/officeDocument/2006/relationships/image" Target="media/image54.wmf"/><Relationship Id="rId178" Type="http://schemas.openxmlformats.org/officeDocument/2006/relationships/header" Target="header17.xml"/><Relationship Id="rId301" Type="http://schemas.openxmlformats.org/officeDocument/2006/relationships/image" Target="media/image120.png"/><Relationship Id="rId343" Type="http://schemas.openxmlformats.org/officeDocument/2006/relationships/header" Target="header38.xml"/><Relationship Id="rId550" Type="http://schemas.openxmlformats.org/officeDocument/2006/relationships/oleObject" Target="embeddings/oleObject192.bin"/><Relationship Id="rId82" Type="http://schemas.openxmlformats.org/officeDocument/2006/relationships/image" Target="media/image28.wmf"/><Relationship Id="rId203" Type="http://schemas.openxmlformats.org/officeDocument/2006/relationships/footer" Target="footer20.xml"/><Relationship Id="rId385" Type="http://schemas.openxmlformats.org/officeDocument/2006/relationships/header" Target="header45.xml"/><Relationship Id="rId592" Type="http://schemas.openxmlformats.org/officeDocument/2006/relationships/image" Target="media/image259.wmf"/><Relationship Id="rId606" Type="http://schemas.openxmlformats.org/officeDocument/2006/relationships/footer" Target="footer49.xml"/><Relationship Id="rId648" Type="http://schemas.openxmlformats.org/officeDocument/2006/relationships/header" Target="header59.xml"/><Relationship Id="rId245" Type="http://schemas.openxmlformats.org/officeDocument/2006/relationships/image" Target="media/image98.wmf"/><Relationship Id="rId287" Type="http://schemas.openxmlformats.org/officeDocument/2006/relationships/oleObject" Target="embeddings/oleObject91.bin"/><Relationship Id="rId410" Type="http://schemas.openxmlformats.org/officeDocument/2006/relationships/oleObject" Target="embeddings/oleObject138.bin"/><Relationship Id="rId452" Type="http://schemas.openxmlformats.org/officeDocument/2006/relationships/image" Target="media/image186.emf"/><Relationship Id="rId494" Type="http://schemas.openxmlformats.org/officeDocument/2006/relationships/oleObject" Target="embeddings/oleObject168.bin"/><Relationship Id="rId508" Type="http://schemas.openxmlformats.org/officeDocument/2006/relationships/oleObject" Target="embeddings/oleObject175.bin"/><Relationship Id="rId105" Type="http://schemas.openxmlformats.org/officeDocument/2006/relationships/oleObject" Target="embeddings/oleObject38.bin"/><Relationship Id="rId147" Type="http://schemas.openxmlformats.org/officeDocument/2006/relationships/header" Target="header12.xml"/><Relationship Id="rId312" Type="http://schemas.openxmlformats.org/officeDocument/2006/relationships/image" Target="media/image126.wmf"/><Relationship Id="rId354" Type="http://schemas.openxmlformats.org/officeDocument/2006/relationships/image" Target="media/image145.wmf"/><Relationship Id="rId51" Type="http://schemas.openxmlformats.org/officeDocument/2006/relationships/oleObject" Target="embeddings/oleObject11.bin"/><Relationship Id="rId93" Type="http://schemas.openxmlformats.org/officeDocument/2006/relationships/oleObject" Target="embeddings/oleObject32.bin"/><Relationship Id="rId189" Type="http://schemas.openxmlformats.org/officeDocument/2006/relationships/footer" Target="footer18.xml"/><Relationship Id="rId396" Type="http://schemas.openxmlformats.org/officeDocument/2006/relationships/oleObject" Target="embeddings/oleObject131.bin"/><Relationship Id="rId561" Type="http://schemas.openxmlformats.org/officeDocument/2006/relationships/image" Target="media/image242.wmf"/><Relationship Id="rId617" Type="http://schemas.openxmlformats.org/officeDocument/2006/relationships/image" Target="media/image269.wmf"/><Relationship Id="rId214" Type="http://schemas.openxmlformats.org/officeDocument/2006/relationships/image" Target="media/image85.wmf"/><Relationship Id="rId256" Type="http://schemas.openxmlformats.org/officeDocument/2006/relationships/oleObject" Target="embeddings/oleObject83.bin"/><Relationship Id="rId298" Type="http://schemas.openxmlformats.org/officeDocument/2006/relationships/header" Target="header34.xml"/><Relationship Id="rId421" Type="http://schemas.openxmlformats.org/officeDocument/2006/relationships/image" Target="media/image174.png"/><Relationship Id="rId463" Type="http://schemas.openxmlformats.org/officeDocument/2006/relationships/image" Target="media/image192.wmf"/><Relationship Id="rId519" Type="http://schemas.openxmlformats.org/officeDocument/2006/relationships/oleObject" Target="embeddings/oleObject178.bin"/><Relationship Id="rId116" Type="http://schemas.openxmlformats.org/officeDocument/2006/relationships/chart" Target="charts/chart2.xml"/><Relationship Id="rId158" Type="http://schemas.openxmlformats.org/officeDocument/2006/relationships/header" Target="header15.xml"/><Relationship Id="rId323" Type="http://schemas.openxmlformats.org/officeDocument/2006/relationships/image" Target="media/image131.wmf"/><Relationship Id="rId530" Type="http://schemas.openxmlformats.org/officeDocument/2006/relationships/image" Target="media/image225.wmf"/><Relationship Id="rId20" Type="http://schemas.openxmlformats.org/officeDocument/2006/relationships/header" Target="header5.xml"/><Relationship Id="rId62" Type="http://schemas.openxmlformats.org/officeDocument/2006/relationships/image" Target="media/image18.wmf"/><Relationship Id="rId365" Type="http://schemas.openxmlformats.org/officeDocument/2006/relationships/header" Target="header42.xml"/><Relationship Id="rId572" Type="http://schemas.openxmlformats.org/officeDocument/2006/relationships/oleObject" Target="embeddings/oleObject203.bin"/><Relationship Id="rId628" Type="http://schemas.openxmlformats.org/officeDocument/2006/relationships/oleObject" Target="embeddings/oleObject223.bin"/><Relationship Id="rId225" Type="http://schemas.openxmlformats.org/officeDocument/2006/relationships/image" Target="media/image92.wmf"/><Relationship Id="rId267" Type="http://schemas.openxmlformats.org/officeDocument/2006/relationships/header" Target="header29.xml"/><Relationship Id="rId432" Type="http://schemas.openxmlformats.org/officeDocument/2006/relationships/image" Target="media/image177.wmf"/><Relationship Id="rId474" Type="http://schemas.openxmlformats.org/officeDocument/2006/relationships/header" Target="header50.xml"/><Relationship Id="rId127" Type="http://schemas.openxmlformats.org/officeDocument/2006/relationships/chart" Target="charts/chart6.xml"/><Relationship Id="rId31" Type="http://schemas.openxmlformats.org/officeDocument/2006/relationships/oleObject" Target="embeddings/oleObject1.bin"/><Relationship Id="rId73" Type="http://schemas.openxmlformats.org/officeDocument/2006/relationships/oleObject" Target="embeddings/oleObject22.bin"/><Relationship Id="rId169" Type="http://schemas.openxmlformats.org/officeDocument/2006/relationships/image" Target="media/image68.wmf"/><Relationship Id="rId334" Type="http://schemas.openxmlformats.org/officeDocument/2006/relationships/image" Target="media/image137.wmf"/><Relationship Id="rId376" Type="http://schemas.openxmlformats.org/officeDocument/2006/relationships/oleObject" Target="embeddings/oleObject124.bin"/><Relationship Id="rId541" Type="http://schemas.openxmlformats.org/officeDocument/2006/relationships/oleObject" Target="embeddings/oleObject189.bin"/><Relationship Id="rId583" Type="http://schemas.openxmlformats.org/officeDocument/2006/relationships/image" Target="media/image254.wmf"/><Relationship Id="rId639" Type="http://schemas.openxmlformats.org/officeDocument/2006/relationships/image" Target="media/image281.wmf"/><Relationship Id="rId4" Type="http://schemas.openxmlformats.org/officeDocument/2006/relationships/settings" Target="settings.xml"/><Relationship Id="rId180" Type="http://schemas.openxmlformats.org/officeDocument/2006/relationships/header" Target="header18.xml"/><Relationship Id="rId236" Type="http://schemas.openxmlformats.org/officeDocument/2006/relationships/oleObject" Target="embeddings/oleObject75.bin"/><Relationship Id="rId278" Type="http://schemas.openxmlformats.org/officeDocument/2006/relationships/image" Target="media/image113.emf"/><Relationship Id="rId401" Type="http://schemas.openxmlformats.org/officeDocument/2006/relationships/image" Target="media/image163.wmf"/><Relationship Id="rId443" Type="http://schemas.openxmlformats.org/officeDocument/2006/relationships/image" Target="media/image181.wmf"/><Relationship Id="rId650" Type="http://schemas.openxmlformats.org/officeDocument/2006/relationships/header" Target="header60.xml"/><Relationship Id="rId303" Type="http://schemas.openxmlformats.org/officeDocument/2006/relationships/oleObject" Target="embeddings/oleObject95.bin"/><Relationship Id="rId485" Type="http://schemas.openxmlformats.org/officeDocument/2006/relationships/image" Target="media/image204.wmf"/><Relationship Id="rId42" Type="http://schemas.openxmlformats.org/officeDocument/2006/relationships/image" Target="media/image8.wmf"/><Relationship Id="rId84" Type="http://schemas.openxmlformats.org/officeDocument/2006/relationships/image" Target="media/image29.wmf"/><Relationship Id="rId138" Type="http://schemas.openxmlformats.org/officeDocument/2006/relationships/image" Target="media/image55.wmf"/><Relationship Id="rId345" Type="http://schemas.openxmlformats.org/officeDocument/2006/relationships/footer" Target="footer35.xml"/><Relationship Id="rId387" Type="http://schemas.openxmlformats.org/officeDocument/2006/relationships/image" Target="media/image156.wmf"/><Relationship Id="rId510" Type="http://schemas.openxmlformats.org/officeDocument/2006/relationships/oleObject" Target="embeddings/oleObject176.bin"/><Relationship Id="rId552" Type="http://schemas.openxmlformats.org/officeDocument/2006/relationships/oleObject" Target="embeddings/oleObject193.bin"/><Relationship Id="rId594" Type="http://schemas.openxmlformats.org/officeDocument/2006/relationships/image" Target="media/image260.wmf"/><Relationship Id="rId608" Type="http://schemas.openxmlformats.org/officeDocument/2006/relationships/oleObject" Target="embeddings/oleObject216.bin"/><Relationship Id="rId191" Type="http://schemas.openxmlformats.org/officeDocument/2006/relationships/image" Target="media/image76.wmf"/><Relationship Id="rId205" Type="http://schemas.openxmlformats.org/officeDocument/2006/relationships/header" Target="header23.xml"/><Relationship Id="rId247" Type="http://schemas.openxmlformats.org/officeDocument/2006/relationships/image" Target="media/image99.wmf"/><Relationship Id="rId412" Type="http://schemas.openxmlformats.org/officeDocument/2006/relationships/oleObject" Target="embeddings/oleObject139.bin"/><Relationship Id="rId107" Type="http://schemas.openxmlformats.org/officeDocument/2006/relationships/oleObject" Target="embeddings/oleObject39.bin"/><Relationship Id="rId289" Type="http://schemas.openxmlformats.org/officeDocument/2006/relationships/header" Target="header33.xml"/><Relationship Id="rId454" Type="http://schemas.openxmlformats.org/officeDocument/2006/relationships/image" Target="media/image187.wmf"/><Relationship Id="rId496" Type="http://schemas.openxmlformats.org/officeDocument/2006/relationships/oleObject" Target="embeddings/oleObject169.bin"/><Relationship Id="rId11" Type="http://schemas.microsoft.com/office/2016/09/relationships/commentsIds" Target="commentsIds.xml"/><Relationship Id="rId53" Type="http://schemas.openxmlformats.org/officeDocument/2006/relationships/oleObject" Target="embeddings/oleObject12.bin"/><Relationship Id="rId149" Type="http://schemas.openxmlformats.org/officeDocument/2006/relationships/footer" Target="footer11.xml"/><Relationship Id="rId314" Type="http://schemas.openxmlformats.org/officeDocument/2006/relationships/image" Target="media/image127.emf"/><Relationship Id="rId356" Type="http://schemas.openxmlformats.org/officeDocument/2006/relationships/image" Target="media/image146.wmf"/><Relationship Id="rId398" Type="http://schemas.openxmlformats.org/officeDocument/2006/relationships/oleObject" Target="embeddings/oleObject132.bin"/><Relationship Id="rId521" Type="http://schemas.openxmlformats.org/officeDocument/2006/relationships/oleObject" Target="embeddings/oleObject179.bin"/><Relationship Id="rId563" Type="http://schemas.openxmlformats.org/officeDocument/2006/relationships/image" Target="media/image243.wmf"/><Relationship Id="rId619" Type="http://schemas.openxmlformats.org/officeDocument/2006/relationships/image" Target="media/image270.wmf"/><Relationship Id="rId95" Type="http://schemas.openxmlformats.org/officeDocument/2006/relationships/oleObject" Target="embeddings/oleObject33.bin"/><Relationship Id="rId160" Type="http://schemas.openxmlformats.org/officeDocument/2006/relationships/footer" Target="footer14.xml"/><Relationship Id="rId216" Type="http://schemas.openxmlformats.org/officeDocument/2006/relationships/image" Target="media/image87.wmf"/><Relationship Id="rId423" Type="http://schemas.openxmlformats.org/officeDocument/2006/relationships/chart" Target="charts/chart12.xml"/><Relationship Id="rId258" Type="http://schemas.openxmlformats.org/officeDocument/2006/relationships/oleObject" Target="embeddings/oleObject84.bin"/><Relationship Id="rId465" Type="http://schemas.openxmlformats.org/officeDocument/2006/relationships/image" Target="media/image193.png"/><Relationship Id="rId630" Type="http://schemas.openxmlformats.org/officeDocument/2006/relationships/oleObject" Target="embeddings/oleObject224.bin"/><Relationship Id="rId22" Type="http://schemas.openxmlformats.org/officeDocument/2006/relationships/footer" Target="footer4.xml"/><Relationship Id="rId64" Type="http://schemas.openxmlformats.org/officeDocument/2006/relationships/image" Target="media/image19.wmf"/><Relationship Id="rId118" Type="http://schemas.openxmlformats.org/officeDocument/2006/relationships/image" Target="media/image46.wmf"/><Relationship Id="rId325" Type="http://schemas.openxmlformats.org/officeDocument/2006/relationships/image" Target="media/image132.wmf"/><Relationship Id="rId367" Type="http://schemas.openxmlformats.org/officeDocument/2006/relationships/footer" Target="footer38.xml"/><Relationship Id="rId532" Type="http://schemas.openxmlformats.org/officeDocument/2006/relationships/image" Target="media/image226.wmf"/><Relationship Id="rId574" Type="http://schemas.openxmlformats.org/officeDocument/2006/relationships/oleObject" Target="embeddings/oleObject204.bin"/><Relationship Id="rId171" Type="http://schemas.openxmlformats.org/officeDocument/2006/relationships/image" Target="media/image69.wmf"/><Relationship Id="rId227" Type="http://schemas.openxmlformats.org/officeDocument/2006/relationships/header" Target="header24.xml"/><Relationship Id="rId269" Type="http://schemas.openxmlformats.org/officeDocument/2006/relationships/footer" Target="footer28.xml"/><Relationship Id="rId434" Type="http://schemas.openxmlformats.org/officeDocument/2006/relationships/image" Target="media/image178.wmf"/><Relationship Id="rId476" Type="http://schemas.openxmlformats.org/officeDocument/2006/relationships/footer" Target="footer45.xml"/><Relationship Id="rId641" Type="http://schemas.openxmlformats.org/officeDocument/2006/relationships/image" Target="media/image282.wmf"/><Relationship Id="rId33" Type="http://schemas.openxmlformats.org/officeDocument/2006/relationships/oleObject" Target="embeddings/oleObject2.bin"/><Relationship Id="rId129" Type="http://schemas.openxmlformats.org/officeDocument/2006/relationships/chart" Target="charts/chart8.xml"/><Relationship Id="rId280" Type="http://schemas.openxmlformats.org/officeDocument/2006/relationships/oleObject" Target="embeddings/oleObject90.bin"/><Relationship Id="rId336" Type="http://schemas.openxmlformats.org/officeDocument/2006/relationships/image" Target="media/image138.wmf"/><Relationship Id="rId501" Type="http://schemas.openxmlformats.org/officeDocument/2006/relationships/image" Target="media/image212.wmf"/><Relationship Id="rId543" Type="http://schemas.openxmlformats.org/officeDocument/2006/relationships/image" Target="media/image232.png"/><Relationship Id="rId75" Type="http://schemas.openxmlformats.org/officeDocument/2006/relationships/oleObject" Target="embeddings/oleObject23.bin"/><Relationship Id="rId140" Type="http://schemas.openxmlformats.org/officeDocument/2006/relationships/oleObject" Target="embeddings/oleObject46.bin"/><Relationship Id="rId182" Type="http://schemas.openxmlformats.org/officeDocument/2006/relationships/image" Target="media/image72.jpeg"/><Relationship Id="rId378" Type="http://schemas.openxmlformats.org/officeDocument/2006/relationships/header" Target="header44.xml"/><Relationship Id="rId403" Type="http://schemas.openxmlformats.org/officeDocument/2006/relationships/image" Target="media/image164.wmf"/><Relationship Id="rId585" Type="http://schemas.openxmlformats.org/officeDocument/2006/relationships/image" Target="media/image255.wmf"/><Relationship Id="rId6" Type="http://schemas.openxmlformats.org/officeDocument/2006/relationships/footnotes" Target="footnotes.xml"/><Relationship Id="rId238" Type="http://schemas.openxmlformats.org/officeDocument/2006/relationships/oleObject" Target="embeddings/oleObject76.bin"/><Relationship Id="rId445" Type="http://schemas.openxmlformats.org/officeDocument/2006/relationships/image" Target="media/image182.png"/><Relationship Id="rId487" Type="http://schemas.openxmlformats.org/officeDocument/2006/relationships/image" Target="media/image205.wmf"/><Relationship Id="rId610" Type="http://schemas.openxmlformats.org/officeDocument/2006/relationships/oleObject" Target="embeddings/oleObject217.bin"/><Relationship Id="rId652" Type="http://schemas.openxmlformats.org/officeDocument/2006/relationships/footer" Target="footer53.xml"/><Relationship Id="rId291" Type="http://schemas.openxmlformats.org/officeDocument/2006/relationships/footer" Target="footer32.xml"/><Relationship Id="rId305" Type="http://schemas.openxmlformats.org/officeDocument/2006/relationships/oleObject" Target="embeddings/oleObject96.bin"/><Relationship Id="rId347" Type="http://schemas.openxmlformats.org/officeDocument/2006/relationships/oleObject" Target="embeddings/oleObject114.bin"/><Relationship Id="rId512" Type="http://schemas.openxmlformats.org/officeDocument/2006/relationships/oleObject" Target="embeddings/oleObject177.bin"/><Relationship Id="rId44" Type="http://schemas.openxmlformats.org/officeDocument/2006/relationships/image" Target="media/image9.wmf"/><Relationship Id="rId86" Type="http://schemas.openxmlformats.org/officeDocument/2006/relationships/image" Target="media/image30.wmf"/><Relationship Id="rId151" Type="http://schemas.openxmlformats.org/officeDocument/2006/relationships/image" Target="media/image61.wmf"/><Relationship Id="rId389" Type="http://schemas.openxmlformats.org/officeDocument/2006/relationships/image" Target="media/image157.wmf"/><Relationship Id="rId554" Type="http://schemas.openxmlformats.org/officeDocument/2006/relationships/oleObject" Target="embeddings/oleObject194.bin"/><Relationship Id="rId596" Type="http://schemas.openxmlformats.org/officeDocument/2006/relationships/header" Target="header54.xml"/><Relationship Id="rId193" Type="http://schemas.openxmlformats.org/officeDocument/2006/relationships/image" Target="media/image77.wmf"/><Relationship Id="rId207" Type="http://schemas.openxmlformats.org/officeDocument/2006/relationships/image" Target="media/image81.wmf"/><Relationship Id="rId249" Type="http://schemas.openxmlformats.org/officeDocument/2006/relationships/image" Target="media/image100.wmf"/><Relationship Id="rId414" Type="http://schemas.openxmlformats.org/officeDocument/2006/relationships/oleObject" Target="embeddings/oleObject140.bin"/><Relationship Id="rId456" Type="http://schemas.openxmlformats.org/officeDocument/2006/relationships/image" Target="media/image188.wmf"/><Relationship Id="rId498" Type="http://schemas.openxmlformats.org/officeDocument/2006/relationships/oleObject" Target="embeddings/oleObject170.bin"/><Relationship Id="rId621" Type="http://schemas.openxmlformats.org/officeDocument/2006/relationships/image" Target="media/image271.wmf"/><Relationship Id="rId13" Type="http://schemas.openxmlformats.org/officeDocument/2006/relationships/header" Target="header1.xml"/><Relationship Id="rId109" Type="http://schemas.openxmlformats.org/officeDocument/2006/relationships/oleObject" Target="embeddings/oleObject40.bin"/><Relationship Id="rId260" Type="http://schemas.openxmlformats.org/officeDocument/2006/relationships/oleObject" Target="embeddings/oleObject85.bin"/><Relationship Id="rId316" Type="http://schemas.openxmlformats.org/officeDocument/2006/relationships/image" Target="media/image128.wmf"/><Relationship Id="rId523" Type="http://schemas.openxmlformats.org/officeDocument/2006/relationships/oleObject" Target="embeddings/oleObject180.bin"/><Relationship Id="rId55" Type="http://schemas.openxmlformats.org/officeDocument/2006/relationships/oleObject" Target="embeddings/oleObject13.bin"/><Relationship Id="rId97" Type="http://schemas.openxmlformats.org/officeDocument/2006/relationships/oleObject" Target="embeddings/oleObject34.bin"/><Relationship Id="rId120" Type="http://schemas.openxmlformats.org/officeDocument/2006/relationships/chart" Target="charts/chart4.xml"/><Relationship Id="rId358" Type="http://schemas.openxmlformats.org/officeDocument/2006/relationships/image" Target="media/image147.png"/><Relationship Id="rId565" Type="http://schemas.openxmlformats.org/officeDocument/2006/relationships/image" Target="media/image244.wmf"/><Relationship Id="rId162" Type="http://schemas.openxmlformats.org/officeDocument/2006/relationships/oleObject" Target="embeddings/oleObject52.bin"/><Relationship Id="rId218" Type="http://schemas.openxmlformats.org/officeDocument/2006/relationships/image" Target="media/image88.wmf"/><Relationship Id="rId425" Type="http://schemas.openxmlformats.org/officeDocument/2006/relationships/image" Target="media/image175.png"/><Relationship Id="rId467" Type="http://schemas.openxmlformats.org/officeDocument/2006/relationships/image" Target="media/image195.png"/><Relationship Id="rId632" Type="http://schemas.openxmlformats.org/officeDocument/2006/relationships/oleObject" Target="embeddings/oleObject225.bin"/><Relationship Id="rId271" Type="http://schemas.openxmlformats.org/officeDocument/2006/relationships/footer" Target="footer29.xml"/><Relationship Id="rId24" Type="http://schemas.openxmlformats.org/officeDocument/2006/relationships/header" Target="header7.xml"/><Relationship Id="rId66" Type="http://schemas.openxmlformats.org/officeDocument/2006/relationships/image" Target="media/image20.wmf"/><Relationship Id="rId131" Type="http://schemas.openxmlformats.org/officeDocument/2006/relationships/header" Target="header11.xml"/><Relationship Id="rId327" Type="http://schemas.openxmlformats.org/officeDocument/2006/relationships/image" Target="media/image133.wmf"/><Relationship Id="rId369" Type="http://schemas.openxmlformats.org/officeDocument/2006/relationships/image" Target="media/image150.wmf"/><Relationship Id="rId534" Type="http://schemas.openxmlformats.org/officeDocument/2006/relationships/image" Target="media/image227.wmf"/><Relationship Id="rId576" Type="http://schemas.openxmlformats.org/officeDocument/2006/relationships/image" Target="media/image250.wmf"/><Relationship Id="rId173" Type="http://schemas.openxmlformats.org/officeDocument/2006/relationships/image" Target="media/image70.wmf"/><Relationship Id="rId229" Type="http://schemas.openxmlformats.org/officeDocument/2006/relationships/footer" Target="footer23.xml"/><Relationship Id="rId380" Type="http://schemas.openxmlformats.org/officeDocument/2006/relationships/footer" Target="footer40.xml"/><Relationship Id="rId436" Type="http://schemas.openxmlformats.org/officeDocument/2006/relationships/header" Target="header48.xml"/><Relationship Id="rId601" Type="http://schemas.openxmlformats.org/officeDocument/2006/relationships/oleObject" Target="embeddings/oleObject213.bin"/><Relationship Id="rId643" Type="http://schemas.openxmlformats.org/officeDocument/2006/relationships/image" Target="media/image283.wmf"/><Relationship Id="rId240" Type="http://schemas.openxmlformats.org/officeDocument/2006/relationships/header" Target="header27.xml"/><Relationship Id="rId478" Type="http://schemas.openxmlformats.org/officeDocument/2006/relationships/oleObject" Target="embeddings/oleObject160.bin"/><Relationship Id="rId35" Type="http://schemas.openxmlformats.org/officeDocument/2006/relationships/oleObject" Target="embeddings/oleObject3.bin"/><Relationship Id="rId77" Type="http://schemas.openxmlformats.org/officeDocument/2006/relationships/oleObject" Target="embeddings/oleObject24.bin"/><Relationship Id="rId100" Type="http://schemas.openxmlformats.org/officeDocument/2006/relationships/image" Target="media/image37.wmf"/><Relationship Id="rId282" Type="http://schemas.openxmlformats.org/officeDocument/2006/relationships/chart" Target="charts/chart10.xml"/><Relationship Id="rId338" Type="http://schemas.openxmlformats.org/officeDocument/2006/relationships/image" Target="media/image139.wmf"/><Relationship Id="rId503" Type="http://schemas.openxmlformats.org/officeDocument/2006/relationships/image" Target="media/image213.wmf"/><Relationship Id="rId545" Type="http://schemas.openxmlformats.org/officeDocument/2006/relationships/image" Target="media/image234.wmf"/><Relationship Id="rId587" Type="http://schemas.openxmlformats.org/officeDocument/2006/relationships/oleObject" Target="embeddings/oleObject209.bin"/><Relationship Id="rId8" Type="http://schemas.openxmlformats.org/officeDocument/2006/relationships/image" Target="media/image1.tiff"/><Relationship Id="rId142" Type="http://schemas.openxmlformats.org/officeDocument/2006/relationships/oleObject" Target="embeddings/oleObject47.bin"/><Relationship Id="rId184" Type="http://schemas.openxmlformats.org/officeDocument/2006/relationships/image" Target="media/image74.png"/><Relationship Id="rId391" Type="http://schemas.openxmlformats.org/officeDocument/2006/relationships/image" Target="media/image158.wmf"/><Relationship Id="rId405" Type="http://schemas.openxmlformats.org/officeDocument/2006/relationships/image" Target="media/image165.wmf"/><Relationship Id="rId447" Type="http://schemas.openxmlformats.org/officeDocument/2006/relationships/oleObject" Target="embeddings/oleObject149.bin"/><Relationship Id="rId612" Type="http://schemas.openxmlformats.org/officeDocument/2006/relationships/oleObject" Target="embeddings/oleObject218.bin"/><Relationship Id="rId251" Type="http://schemas.openxmlformats.org/officeDocument/2006/relationships/image" Target="media/image101.wmf"/><Relationship Id="rId489" Type="http://schemas.openxmlformats.org/officeDocument/2006/relationships/image" Target="media/image206.wmf"/><Relationship Id="rId654" Type="http://schemas.microsoft.com/office/2011/relationships/people" Target="people.xml"/><Relationship Id="rId46" Type="http://schemas.openxmlformats.org/officeDocument/2006/relationships/image" Target="media/image10.wmf"/><Relationship Id="rId293" Type="http://schemas.openxmlformats.org/officeDocument/2006/relationships/oleObject" Target="embeddings/oleObject92.bin"/><Relationship Id="rId307" Type="http://schemas.openxmlformats.org/officeDocument/2006/relationships/oleObject" Target="embeddings/oleObject97.bin"/><Relationship Id="rId349" Type="http://schemas.openxmlformats.org/officeDocument/2006/relationships/oleObject" Target="embeddings/oleObject115.bin"/><Relationship Id="rId514" Type="http://schemas.openxmlformats.org/officeDocument/2006/relationships/header" Target="header52.xml"/><Relationship Id="rId556" Type="http://schemas.openxmlformats.org/officeDocument/2006/relationships/oleObject" Target="embeddings/oleObject195.bin"/><Relationship Id="rId88" Type="http://schemas.openxmlformats.org/officeDocument/2006/relationships/image" Target="media/image31.wmf"/><Relationship Id="rId111" Type="http://schemas.openxmlformats.org/officeDocument/2006/relationships/oleObject" Target="embeddings/oleObject41.bin"/><Relationship Id="rId153" Type="http://schemas.openxmlformats.org/officeDocument/2006/relationships/image" Target="media/image62.wmf"/><Relationship Id="rId195" Type="http://schemas.openxmlformats.org/officeDocument/2006/relationships/image" Target="media/image78.wmf"/><Relationship Id="rId209" Type="http://schemas.openxmlformats.org/officeDocument/2006/relationships/image" Target="media/image82.wmf"/><Relationship Id="rId360" Type="http://schemas.openxmlformats.org/officeDocument/2006/relationships/header" Target="header40.xml"/><Relationship Id="rId416" Type="http://schemas.openxmlformats.org/officeDocument/2006/relationships/oleObject" Target="embeddings/oleObject141.bin"/><Relationship Id="rId598" Type="http://schemas.openxmlformats.org/officeDocument/2006/relationships/footer" Target="footer47.xml"/><Relationship Id="rId220" Type="http://schemas.openxmlformats.org/officeDocument/2006/relationships/image" Target="media/image89.wmf"/><Relationship Id="rId458" Type="http://schemas.openxmlformats.org/officeDocument/2006/relationships/image" Target="media/image189.wmf"/><Relationship Id="rId623" Type="http://schemas.openxmlformats.org/officeDocument/2006/relationships/image" Target="media/image273.wmf"/><Relationship Id="rId15" Type="http://schemas.openxmlformats.org/officeDocument/2006/relationships/footer" Target="footer1.xml"/><Relationship Id="rId57" Type="http://schemas.openxmlformats.org/officeDocument/2006/relationships/oleObject" Target="embeddings/oleObject14.bin"/><Relationship Id="rId262" Type="http://schemas.openxmlformats.org/officeDocument/2006/relationships/oleObject" Target="embeddings/oleObject86.bin"/><Relationship Id="rId318" Type="http://schemas.openxmlformats.org/officeDocument/2006/relationships/image" Target="media/image129.emf"/><Relationship Id="rId525" Type="http://schemas.openxmlformats.org/officeDocument/2006/relationships/oleObject" Target="embeddings/oleObject181.bin"/><Relationship Id="rId567" Type="http://schemas.openxmlformats.org/officeDocument/2006/relationships/image" Target="media/image245.wmf"/><Relationship Id="rId99" Type="http://schemas.openxmlformats.org/officeDocument/2006/relationships/oleObject" Target="embeddings/oleObject35.bin"/><Relationship Id="rId122" Type="http://schemas.openxmlformats.org/officeDocument/2006/relationships/image" Target="media/image47.wmf"/><Relationship Id="rId164" Type="http://schemas.openxmlformats.org/officeDocument/2006/relationships/oleObject" Target="embeddings/oleObject53.bin"/><Relationship Id="rId371" Type="http://schemas.openxmlformats.org/officeDocument/2006/relationships/image" Target="media/image151.wmf"/><Relationship Id="rId427" Type="http://schemas.openxmlformats.org/officeDocument/2006/relationships/header" Target="header47.xml"/><Relationship Id="rId469" Type="http://schemas.openxmlformats.org/officeDocument/2006/relationships/oleObject" Target="embeddings/oleObject158.bin"/><Relationship Id="rId634" Type="http://schemas.openxmlformats.org/officeDocument/2006/relationships/header" Target="header57.xml"/><Relationship Id="rId26" Type="http://schemas.openxmlformats.org/officeDocument/2006/relationships/footer" Target="footer6.xml"/><Relationship Id="rId231" Type="http://schemas.openxmlformats.org/officeDocument/2006/relationships/image" Target="media/image93.wmf"/><Relationship Id="rId273" Type="http://schemas.openxmlformats.org/officeDocument/2006/relationships/image" Target="media/image110.wmf"/><Relationship Id="rId329" Type="http://schemas.openxmlformats.org/officeDocument/2006/relationships/image" Target="media/image134.wmf"/><Relationship Id="rId480" Type="http://schemas.openxmlformats.org/officeDocument/2006/relationships/oleObject" Target="embeddings/oleObject161.bin"/><Relationship Id="rId536" Type="http://schemas.openxmlformats.org/officeDocument/2006/relationships/image" Target="media/image228.wmf"/><Relationship Id="rId68" Type="http://schemas.openxmlformats.org/officeDocument/2006/relationships/image" Target="media/image21.wmf"/><Relationship Id="rId133" Type="http://schemas.openxmlformats.org/officeDocument/2006/relationships/footer" Target="footer10.xml"/><Relationship Id="rId175" Type="http://schemas.openxmlformats.org/officeDocument/2006/relationships/image" Target="media/image71.wmf"/><Relationship Id="rId340" Type="http://schemas.openxmlformats.org/officeDocument/2006/relationships/image" Target="media/image140.wmf"/><Relationship Id="rId578" Type="http://schemas.openxmlformats.org/officeDocument/2006/relationships/image" Target="media/image251.wmf"/><Relationship Id="rId200" Type="http://schemas.openxmlformats.org/officeDocument/2006/relationships/oleObject" Target="embeddings/oleObject64.bin"/><Relationship Id="rId382" Type="http://schemas.openxmlformats.org/officeDocument/2006/relationships/oleObject" Target="embeddings/oleObject125.bin"/><Relationship Id="rId438" Type="http://schemas.openxmlformats.org/officeDocument/2006/relationships/footer" Target="footer44.xml"/><Relationship Id="rId603" Type="http://schemas.openxmlformats.org/officeDocument/2006/relationships/oleObject" Target="embeddings/oleObject214.bin"/><Relationship Id="rId645" Type="http://schemas.openxmlformats.org/officeDocument/2006/relationships/image" Target="media/image284.wmf"/><Relationship Id="rId242" Type="http://schemas.openxmlformats.org/officeDocument/2006/relationships/footer" Target="footer26.xml"/><Relationship Id="rId284" Type="http://schemas.openxmlformats.org/officeDocument/2006/relationships/footer" Target="footer30.xml"/><Relationship Id="rId491" Type="http://schemas.openxmlformats.org/officeDocument/2006/relationships/image" Target="media/image207.wmf"/><Relationship Id="rId505" Type="http://schemas.openxmlformats.org/officeDocument/2006/relationships/image" Target="media/image214.wmf"/><Relationship Id="rId37" Type="http://schemas.openxmlformats.org/officeDocument/2006/relationships/oleObject" Target="embeddings/oleObject4.bin"/><Relationship Id="rId79" Type="http://schemas.openxmlformats.org/officeDocument/2006/relationships/oleObject" Target="embeddings/oleObject25.bin"/><Relationship Id="rId102" Type="http://schemas.openxmlformats.org/officeDocument/2006/relationships/image" Target="media/image38.wmf"/><Relationship Id="rId144" Type="http://schemas.openxmlformats.org/officeDocument/2006/relationships/image" Target="media/image59.wmf"/><Relationship Id="rId547" Type="http://schemas.openxmlformats.org/officeDocument/2006/relationships/image" Target="media/image235.wmf"/><Relationship Id="rId589" Type="http://schemas.openxmlformats.org/officeDocument/2006/relationships/oleObject" Target="embeddings/oleObject210.bin"/><Relationship Id="rId90" Type="http://schemas.openxmlformats.org/officeDocument/2006/relationships/image" Target="media/image32.wmf"/><Relationship Id="rId186" Type="http://schemas.openxmlformats.org/officeDocument/2006/relationships/header" Target="header19.xml"/><Relationship Id="rId351" Type="http://schemas.openxmlformats.org/officeDocument/2006/relationships/oleObject" Target="embeddings/oleObject116.bin"/><Relationship Id="rId393" Type="http://schemas.openxmlformats.org/officeDocument/2006/relationships/image" Target="media/image159.wmf"/><Relationship Id="rId407" Type="http://schemas.openxmlformats.org/officeDocument/2006/relationships/image" Target="media/image166.wmf"/><Relationship Id="rId449" Type="http://schemas.openxmlformats.org/officeDocument/2006/relationships/oleObject" Target="embeddings/oleObject150.bin"/><Relationship Id="rId614" Type="http://schemas.openxmlformats.org/officeDocument/2006/relationships/oleObject" Target="embeddings/oleObject219.bin"/><Relationship Id="rId211" Type="http://schemas.openxmlformats.org/officeDocument/2006/relationships/image" Target="media/image83.wmf"/><Relationship Id="rId253" Type="http://schemas.openxmlformats.org/officeDocument/2006/relationships/image" Target="media/image102.wmf"/><Relationship Id="rId295" Type="http://schemas.openxmlformats.org/officeDocument/2006/relationships/oleObject" Target="embeddings/oleObject93.bin"/><Relationship Id="rId309" Type="http://schemas.openxmlformats.org/officeDocument/2006/relationships/oleObject" Target="embeddings/oleObject98.bin"/><Relationship Id="rId460" Type="http://schemas.openxmlformats.org/officeDocument/2006/relationships/image" Target="media/image190.png"/><Relationship Id="rId516" Type="http://schemas.openxmlformats.org/officeDocument/2006/relationships/footer" Target="footer46.xml"/><Relationship Id="rId48" Type="http://schemas.openxmlformats.org/officeDocument/2006/relationships/image" Target="media/image11.wmf"/><Relationship Id="rId113" Type="http://schemas.openxmlformats.org/officeDocument/2006/relationships/image" Target="media/image44.emf"/><Relationship Id="rId320" Type="http://schemas.openxmlformats.org/officeDocument/2006/relationships/image" Target="media/image130.wmf"/><Relationship Id="rId558" Type="http://schemas.openxmlformats.org/officeDocument/2006/relationships/oleObject" Target="embeddings/oleObject196.bin"/><Relationship Id="rId155" Type="http://schemas.openxmlformats.org/officeDocument/2006/relationships/image" Target="media/image63.wmf"/><Relationship Id="rId197" Type="http://schemas.openxmlformats.org/officeDocument/2006/relationships/image" Target="media/image79.wmf"/><Relationship Id="rId362" Type="http://schemas.openxmlformats.org/officeDocument/2006/relationships/image" Target="media/image148.wmf"/><Relationship Id="rId418" Type="http://schemas.openxmlformats.org/officeDocument/2006/relationships/image" Target="media/image172.wmf"/><Relationship Id="rId625" Type="http://schemas.openxmlformats.org/officeDocument/2006/relationships/image" Target="media/image275.wmf"/><Relationship Id="rId222" Type="http://schemas.openxmlformats.org/officeDocument/2006/relationships/image" Target="media/image90.wmf"/><Relationship Id="rId264" Type="http://schemas.openxmlformats.org/officeDocument/2006/relationships/oleObject" Target="embeddings/oleObject87.bin"/><Relationship Id="rId471" Type="http://schemas.openxmlformats.org/officeDocument/2006/relationships/oleObject" Target="embeddings/oleObject159.bin"/><Relationship Id="rId17" Type="http://schemas.openxmlformats.org/officeDocument/2006/relationships/header" Target="header3.xml"/><Relationship Id="rId59" Type="http://schemas.openxmlformats.org/officeDocument/2006/relationships/oleObject" Target="embeddings/oleObject15.bin"/><Relationship Id="rId124" Type="http://schemas.openxmlformats.org/officeDocument/2006/relationships/image" Target="media/image48.emf"/><Relationship Id="rId527" Type="http://schemas.openxmlformats.org/officeDocument/2006/relationships/oleObject" Target="embeddings/oleObject182.bin"/><Relationship Id="rId569" Type="http://schemas.openxmlformats.org/officeDocument/2006/relationships/image" Target="media/image246.wmf"/><Relationship Id="rId70" Type="http://schemas.openxmlformats.org/officeDocument/2006/relationships/image" Target="media/image22.wmf"/><Relationship Id="rId166" Type="http://schemas.openxmlformats.org/officeDocument/2006/relationships/oleObject" Target="embeddings/oleObject54.bin"/><Relationship Id="rId331" Type="http://schemas.openxmlformats.org/officeDocument/2006/relationships/image" Target="media/image135.wmf"/><Relationship Id="rId373" Type="http://schemas.openxmlformats.org/officeDocument/2006/relationships/image" Target="media/image152.wmf"/><Relationship Id="rId429" Type="http://schemas.openxmlformats.org/officeDocument/2006/relationships/footer" Target="footer43.xml"/><Relationship Id="rId580" Type="http://schemas.openxmlformats.org/officeDocument/2006/relationships/image" Target="media/image252.wmf"/><Relationship Id="rId636" Type="http://schemas.openxmlformats.org/officeDocument/2006/relationships/footer" Target="footer51.xml"/><Relationship Id="rId1" Type="http://schemas.openxmlformats.org/officeDocument/2006/relationships/customXml" Target="../customXml/item1.xml"/><Relationship Id="rId233" Type="http://schemas.openxmlformats.org/officeDocument/2006/relationships/image" Target="media/image94.wmf"/><Relationship Id="rId440" Type="http://schemas.openxmlformats.org/officeDocument/2006/relationships/oleObject" Target="embeddings/oleObject146.bin"/><Relationship Id="rId28" Type="http://schemas.openxmlformats.org/officeDocument/2006/relationships/header" Target="header9.xml"/><Relationship Id="rId275" Type="http://schemas.openxmlformats.org/officeDocument/2006/relationships/image" Target="media/image111.png"/><Relationship Id="rId300" Type="http://schemas.openxmlformats.org/officeDocument/2006/relationships/footer" Target="footer33.xml"/><Relationship Id="rId482" Type="http://schemas.openxmlformats.org/officeDocument/2006/relationships/oleObject" Target="embeddings/oleObject162.bin"/><Relationship Id="rId538" Type="http://schemas.openxmlformats.org/officeDocument/2006/relationships/image" Target="media/image229.wmf"/><Relationship Id="rId81" Type="http://schemas.openxmlformats.org/officeDocument/2006/relationships/oleObject" Target="embeddings/oleObject26.bin"/><Relationship Id="rId135" Type="http://schemas.openxmlformats.org/officeDocument/2006/relationships/oleObject" Target="embeddings/oleObject44.bin"/><Relationship Id="rId177" Type="http://schemas.openxmlformats.org/officeDocument/2006/relationships/header" Target="header16.xml"/><Relationship Id="rId342" Type="http://schemas.openxmlformats.org/officeDocument/2006/relationships/header" Target="header37.xml"/><Relationship Id="rId384" Type="http://schemas.openxmlformats.org/officeDocument/2006/relationships/oleObject" Target="embeddings/oleObject126.bin"/><Relationship Id="rId591" Type="http://schemas.openxmlformats.org/officeDocument/2006/relationships/oleObject" Target="embeddings/oleObject211.bin"/><Relationship Id="rId605" Type="http://schemas.openxmlformats.org/officeDocument/2006/relationships/oleObject" Target="embeddings/oleObject215.bin"/><Relationship Id="rId202" Type="http://schemas.openxmlformats.org/officeDocument/2006/relationships/header" Target="header22.xml"/><Relationship Id="rId244" Type="http://schemas.openxmlformats.org/officeDocument/2006/relationships/oleObject" Target="embeddings/oleObject77.bin"/><Relationship Id="rId647" Type="http://schemas.openxmlformats.org/officeDocument/2006/relationships/header" Target="header58.xml"/><Relationship Id="rId39" Type="http://schemas.openxmlformats.org/officeDocument/2006/relationships/oleObject" Target="embeddings/oleObject5.bin"/><Relationship Id="rId286" Type="http://schemas.openxmlformats.org/officeDocument/2006/relationships/image" Target="media/image116.wmf"/><Relationship Id="rId451" Type="http://schemas.openxmlformats.org/officeDocument/2006/relationships/oleObject" Target="embeddings/oleObject151.bin"/><Relationship Id="rId493" Type="http://schemas.openxmlformats.org/officeDocument/2006/relationships/image" Target="media/image208.wmf"/><Relationship Id="rId507" Type="http://schemas.openxmlformats.org/officeDocument/2006/relationships/image" Target="media/image215.wmf"/><Relationship Id="rId549" Type="http://schemas.openxmlformats.org/officeDocument/2006/relationships/image" Target="media/image236.wmf"/><Relationship Id="rId50" Type="http://schemas.openxmlformats.org/officeDocument/2006/relationships/image" Target="media/image12.wmf"/><Relationship Id="rId104" Type="http://schemas.openxmlformats.org/officeDocument/2006/relationships/image" Target="media/image39.wmf"/><Relationship Id="rId146" Type="http://schemas.openxmlformats.org/officeDocument/2006/relationships/oleObject" Target="embeddings/oleObject48.bin"/><Relationship Id="rId188" Type="http://schemas.openxmlformats.org/officeDocument/2006/relationships/footer" Target="footer17.xml"/><Relationship Id="rId311" Type="http://schemas.openxmlformats.org/officeDocument/2006/relationships/oleObject" Target="embeddings/oleObject99.bin"/><Relationship Id="rId353" Type="http://schemas.openxmlformats.org/officeDocument/2006/relationships/oleObject" Target="embeddings/oleObject117.bin"/><Relationship Id="rId395" Type="http://schemas.openxmlformats.org/officeDocument/2006/relationships/image" Target="media/image160.wmf"/><Relationship Id="rId409" Type="http://schemas.openxmlformats.org/officeDocument/2006/relationships/image" Target="media/image167.wmf"/><Relationship Id="rId560" Type="http://schemas.openxmlformats.org/officeDocument/2006/relationships/oleObject" Target="embeddings/oleObject197.bin"/><Relationship Id="rId92" Type="http://schemas.openxmlformats.org/officeDocument/2006/relationships/image" Target="media/image33.wmf"/><Relationship Id="rId213" Type="http://schemas.openxmlformats.org/officeDocument/2006/relationships/image" Target="media/image84.png"/><Relationship Id="rId420" Type="http://schemas.openxmlformats.org/officeDocument/2006/relationships/image" Target="media/image173.png"/><Relationship Id="rId616" Type="http://schemas.openxmlformats.org/officeDocument/2006/relationships/oleObject" Target="embeddings/oleObject220.bin"/><Relationship Id="rId255" Type="http://schemas.openxmlformats.org/officeDocument/2006/relationships/image" Target="media/image103.wmf"/><Relationship Id="rId297" Type="http://schemas.openxmlformats.org/officeDocument/2006/relationships/oleObject" Target="embeddings/oleObject94.bin"/><Relationship Id="rId462" Type="http://schemas.openxmlformats.org/officeDocument/2006/relationships/oleObject" Target="embeddings/oleObject156.bin"/><Relationship Id="rId518" Type="http://schemas.openxmlformats.org/officeDocument/2006/relationships/image" Target="media/image219.wmf"/><Relationship Id="rId115" Type="http://schemas.openxmlformats.org/officeDocument/2006/relationships/chart" Target="charts/chart1.xml"/><Relationship Id="rId157" Type="http://schemas.openxmlformats.org/officeDocument/2006/relationships/header" Target="header14.xml"/><Relationship Id="rId322" Type="http://schemas.openxmlformats.org/officeDocument/2006/relationships/header" Target="header36.xml"/><Relationship Id="rId364" Type="http://schemas.openxmlformats.org/officeDocument/2006/relationships/header" Target="header41.xml"/><Relationship Id="rId61" Type="http://schemas.openxmlformats.org/officeDocument/2006/relationships/oleObject" Target="embeddings/oleObject16.bin"/><Relationship Id="rId199" Type="http://schemas.openxmlformats.org/officeDocument/2006/relationships/image" Target="media/image80.wmf"/><Relationship Id="rId571" Type="http://schemas.openxmlformats.org/officeDocument/2006/relationships/image" Target="media/image247.wmf"/><Relationship Id="rId627" Type="http://schemas.openxmlformats.org/officeDocument/2006/relationships/image" Target="media/image277.wmf"/><Relationship Id="rId19" Type="http://schemas.openxmlformats.org/officeDocument/2006/relationships/footer" Target="footer3.xml"/><Relationship Id="rId224" Type="http://schemas.openxmlformats.org/officeDocument/2006/relationships/image" Target="media/image91.png"/><Relationship Id="rId266" Type="http://schemas.openxmlformats.org/officeDocument/2006/relationships/header" Target="header28.xml"/><Relationship Id="rId431" Type="http://schemas.openxmlformats.org/officeDocument/2006/relationships/oleObject" Target="embeddings/oleObject143.bin"/><Relationship Id="rId473" Type="http://schemas.openxmlformats.org/officeDocument/2006/relationships/image" Target="media/image199.png"/><Relationship Id="rId529" Type="http://schemas.openxmlformats.org/officeDocument/2006/relationships/oleObject" Target="embeddings/oleObject183.bin"/><Relationship Id="rId30" Type="http://schemas.openxmlformats.org/officeDocument/2006/relationships/image" Target="media/image2.wmf"/><Relationship Id="rId126" Type="http://schemas.openxmlformats.org/officeDocument/2006/relationships/image" Target="media/image50.emf"/><Relationship Id="rId168" Type="http://schemas.openxmlformats.org/officeDocument/2006/relationships/oleObject" Target="embeddings/oleObject55.bin"/><Relationship Id="rId333" Type="http://schemas.openxmlformats.org/officeDocument/2006/relationships/image" Target="media/image136.wmf"/><Relationship Id="rId540" Type="http://schemas.openxmlformats.org/officeDocument/2006/relationships/image" Target="media/image230.wmf"/><Relationship Id="rId72" Type="http://schemas.openxmlformats.org/officeDocument/2006/relationships/image" Target="media/image23.wmf"/><Relationship Id="rId375" Type="http://schemas.openxmlformats.org/officeDocument/2006/relationships/image" Target="media/image153.wmf"/><Relationship Id="rId582" Type="http://schemas.openxmlformats.org/officeDocument/2006/relationships/image" Target="media/image253.wmf"/><Relationship Id="rId638" Type="http://schemas.openxmlformats.org/officeDocument/2006/relationships/oleObject" Target="embeddings/oleObject226.bin"/><Relationship Id="rId3" Type="http://schemas.openxmlformats.org/officeDocument/2006/relationships/styles" Target="styles.xml"/><Relationship Id="rId235" Type="http://schemas.openxmlformats.org/officeDocument/2006/relationships/image" Target="media/image95.wmf"/><Relationship Id="rId277" Type="http://schemas.openxmlformats.org/officeDocument/2006/relationships/oleObject" Target="embeddings/oleObject89.bin"/><Relationship Id="rId400" Type="http://schemas.openxmlformats.org/officeDocument/2006/relationships/oleObject" Target="embeddings/oleObject133.bin"/><Relationship Id="rId442" Type="http://schemas.openxmlformats.org/officeDocument/2006/relationships/oleObject" Target="embeddings/oleObject147.bin"/><Relationship Id="rId484" Type="http://schemas.openxmlformats.org/officeDocument/2006/relationships/oleObject" Target="embeddings/oleObject163.bin"/><Relationship Id="rId137" Type="http://schemas.openxmlformats.org/officeDocument/2006/relationships/oleObject" Target="embeddings/oleObject45.bin"/><Relationship Id="rId302" Type="http://schemas.openxmlformats.org/officeDocument/2006/relationships/image" Target="media/image121.wmf"/><Relationship Id="rId344" Type="http://schemas.openxmlformats.org/officeDocument/2006/relationships/footer" Target="footer34.xml"/><Relationship Id="rId41" Type="http://schemas.openxmlformats.org/officeDocument/2006/relationships/oleObject" Target="embeddings/oleObject6.bin"/><Relationship Id="rId83" Type="http://schemas.openxmlformats.org/officeDocument/2006/relationships/oleObject" Target="embeddings/oleObject27.bin"/><Relationship Id="rId179" Type="http://schemas.openxmlformats.org/officeDocument/2006/relationships/footer" Target="footer15.xml"/><Relationship Id="rId386" Type="http://schemas.openxmlformats.org/officeDocument/2006/relationships/footer" Target="footer41.xml"/><Relationship Id="rId551" Type="http://schemas.openxmlformats.org/officeDocument/2006/relationships/image" Target="media/image237.wmf"/><Relationship Id="rId593" Type="http://schemas.openxmlformats.org/officeDocument/2006/relationships/oleObject" Target="embeddings/oleObject212.bin"/><Relationship Id="rId607" Type="http://schemas.openxmlformats.org/officeDocument/2006/relationships/image" Target="media/image264.wmf"/><Relationship Id="rId649" Type="http://schemas.openxmlformats.org/officeDocument/2006/relationships/footer" Target="footer52.xml"/><Relationship Id="rId190" Type="http://schemas.openxmlformats.org/officeDocument/2006/relationships/footer" Target="footer19.xml"/><Relationship Id="rId204" Type="http://schemas.openxmlformats.org/officeDocument/2006/relationships/footer" Target="footer21.xml"/><Relationship Id="rId246" Type="http://schemas.openxmlformats.org/officeDocument/2006/relationships/oleObject" Target="embeddings/oleObject78.bin"/><Relationship Id="rId288" Type="http://schemas.openxmlformats.org/officeDocument/2006/relationships/header" Target="header32.xml"/><Relationship Id="rId411" Type="http://schemas.openxmlformats.org/officeDocument/2006/relationships/image" Target="media/image168.wmf"/><Relationship Id="rId453" Type="http://schemas.openxmlformats.org/officeDocument/2006/relationships/oleObject" Target="embeddings/oleObject152.bin"/><Relationship Id="rId509" Type="http://schemas.openxmlformats.org/officeDocument/2006/relationships/image" Target="media/image216.wmf"/><Relationship Id="rId106" Type="http://schemas.openxmlformats.org/officeDocument/2006/relationships/image" Target="media/image40.wmf"/><Relationship Id="rId313" Type="http://schemas.openxmlformats.org/officeDocument/2006/relationships/oleObject" Target="embeddings/oleObject100.bin"/><Relationship Id="rId495" Type="http://schemas.openxmlformats.org/officeDocument/2006/relationships/image" Target="media/image209.wmf"/><Relationship Id="rId10" Type="http://schemas.microsoft.com/office/2011/relationships/commentsExtended" Target="commentsExtended.xml"/><Relationship Id="rId52" Type="http://schemas.openxmlformats.org/officeDocument/2006/relationships/image" Target="media/image13.wmf"/><Relationship Id="rId94" Type="http://schemas.openxmlformats.org/officeDocument/2006/relationships/image" Target="media/image34.wmf"/><Relationship Id="rId148" Type="http://schemas.openxmlformats.org/officeDocument/2006/relationships/header" Target="header13.xml"/><Relationship Id="rId355" Type="http://schemas.openxmlformats.org/officeDocument/2006/relationships/oleObject" Target="embeddings/oleObject118.bin"/><Relationship Id="rId397" Type="http://schemas.openxmlformats.org/officeDocument/2006/relationships/image" Target="media/image161.wmf"/><Relationship Id="rId520" Type="http://schemas.openxmlformats.org/officeDocument/2006/relationships/image" Target="media/image220.wmf"/><Relationship Id="rId562" Type="http://schemas.openxmlformats.org/officeDocument/2006/relationships/oleObject" Target="embeddings/oleObject198.bin"/><Relationship Id="rId618" Type="http://schemas.openxmlformats.org/officeDocument/2006/relationships/oleObject" Target="embeddings/oleObject221.bin"/><Relationship Id="rId215" Type="http://schemas.openxmlformats.org/officeDocument/2006/relationships/image" Target="media/image86.png"/><Relationship Id="rId257" Type="http://schemas.openxmlformats.org/officeDocument/2006/relationships/image" Target="media/image104.wmf"/><Relationship Id="rId422" Type="http://schemas.openxmlformats.org/officeDocument/2006/relationships/chart" Target="charts/chart11.xml"/><Relationship Id="rId464" Type="http://schemas.openxmlformats.org/officeDocument/2006/relationships/oleObject" Target="embeddings/oleObject157.bin"/><Relationship Id="rId299" Type="http://schemas.openxmlformats.org/officeDocument/2006/relationships/header" Target="header35.xml"/><Relationship Id="rId63" Type="http://schemas.openxmlformats.org/officeDocument/2006/relationships/oleObject" Target="embeddings/oleObject17.bin"/><Relationship Id="rId159" Type="http://schemas.openxmlformats.org/officeDocument/2006/relationships/footer" Target="footer13.xml"/><Relationship Id="rId366" Type="http://schemas.openxmlformats.org/officeDocument/2006/relationships/footer" Target="footer37.xml"/><Relationship Id="rId573" Type="http://schemas.openxmlformats.org/officeDocument/2006/relationships/image" Target="media/image248.wmf"/><Relationship Id="rId226" Type="http://schemas.openxmlformats.org/officeDocument/2006/relationships/oleObject" Target="embeddings/oleObject72.bin"/><Relationship Id="rId433" Type="http://schemas.openxmlformats.org/officeDocument/2006/relationships/oleObject" Target="embeddings/oleObject144.bin"/><Relationship Id="rId640" Type="http://schemas.openxmlformats.org/officeDocument/2006/relationships/oleObject" Target="embeddings/oleObject227.bin"/><Relationship Id="rId74" Type="http://schemas.openxmlformats.org/officeDocument/2006/relationships/image" Target="media/image24.wmf"/><Relationship Id="rId377" Type="http://schemas.openxmlformats.org/officeDocument/2006/relationships/header" Target="header43.xml"/><Relationship Id="rId500" Type="http://schemas.openxmlformats.org/officeDocument/2006/relationships/oleObject" Target="embeddings/oleObject171.bin"/><Relationship Id="rId584" Type="http://schemas.openxmlformats.org/officeDocument/2006/relationships/oleObject" Target="embeddings/oleObject208.bin"/><Relationship Id="rId5" Type="http://schemas.openxmlformats.org/officeDocument/2006/relationships/webSettings" Target="webSettings.xml"/><Relationship Id="rId237" Type="http://schemas.openxmlformats.org/officeDocument/2006/relationships/image" Target="media/image96.wmf"/><Relationship Id="rId444" Type="http://schemas.openxmlformats.org/officeDocument/2006/relationships/oleObject" Target="embeddings/oleObject148.bin"/><Relationship Id="rId651" Type="http://schemas.openxmlformats.org/officeDocument/2006/relationships/header" Target="header61.xml"/><Relationship Id="rId290" Type="http://schemas.openxmlformats.org/officeDocument/2006/relationships/footer" Target="footer31.xml"/><Relationship Id="rId304" Type="http://schemas.openxmlformats.org/officeDocument/2006/relationships/image" Target="media/image122.wmf"/><Relationship Id="rId388" Type="http://schemas.openxmlformats.org/officeDocument/2006/relationships/oleObject" Target="embeddings/oleObject127.bin"/><Relationship Id="rId511" Type="http://schemas.openxmlformats.org/officeDocument/2006/relationships/image" Target="media/image217.wmf"/><Relationship Id="rId609" Type="http://schemas.openxmlformats.org/officeDocument/2006/relationships/image" Target="media/image265.wmf"/><Relationship Id="rId85" Type="http://schemas.openxmlformats.org/officeDocument/2006/relationships/oleObject" Target="embeddings/oleObject28.bin"/><Relationship Id="rId150" Type="http://schemas.openxmlformats.org/officeDocument/2006/relationships/footer" Target="footer12.xml"/><Relationship Id="rId595" Type="http://schemas.openxmlformats.org/officeDocument/2006/relationships/oleObject" Target="embeddings/Microsoft_Excel_97_-_2004_Worksheet.xls"/><Relationship Id="rId248" Type="http://schemas.openxmlformats.org/officeDocument/2006/relationships/oleObject" Target="embeddings/oleObject79.bin"/><Relationship Id="rId455" Type="http://schemas.openxmlformats.org/officeDocument/2006/relationships/oleObject" Target="embeddings/oleObject153.bin"/><Relationship Id="rId12" Type="http://schemas.microsoft.com/office/2018/08/relationships/commentsExtensible" Target="commentsExtensible.xml"/><Relationship Id="rId108" Type="http://schemas.openxmlformats.org/officeDocument/2006/relationships/image" Target="media/image41.wmf"/><Relationship Id="rId315" Type="http://schemas.openxmlformats.org/officeDocument/2006/relationships/oleObject" Target="embeddings/oleObject101.bin"/><Relationship Id="rId522" Type="http://schemas.openxmlformats.org/officeDocument/2006/relationships/image" Target="media/image221.wmf"/><Relationship Id="rId96" Type="http://schemas.openxmlformats.org/officeDocument/2006/relationships/image" Target="media/image35.wmf"/><Relationship Id="rId161" Type="http://schemas.openxmlformats.org/officeDocument/2006/relationships/image" Target="media/image64.wmf"/><Relationship Id="rId399" Type="http://schemas.openxmlformats.org/officeDocument/2006/relationships/image" Target="media/image162.wmf"/><Relationship Id="rId259" Type="http://schemas.openxmlformats.org/officeDocument/2006/relationships/image" Target="media/image105.wmf"/><Relationship Id="rId466" Type="http://schemas.openxmlformats.org/officeDocument/2006/relationships/image" Target="media/image194.png"/><Relationship Id="rId23" Type="http://schemas.openxmlformats.org/officeDocument/2006/relationships/footer" Target="footer5.xml"/><Relationship Id="rId119" Type="http://schemas.openxmlformats.org/officeDocument/2006/relationships/oleObject" Target="embeddings/oleObject42.bin"/><Relationship Id="rId326" Type="http://schemas.openxmlformats.org/officeDocument/2006/relationships/oleObject" Target="embeddings/oleObject106.bin"/><Relationship Id="rId533" Type="http://schemas.openxmlformats.org/officeDocument/2006/relationships/oleObject" Target="embeddings/oleObject185.bin"/><Relationship Id="rId172" Type="http://schemas.openxmlformats.org/officeDocument/2006/relationships/oleObject" Target="embeddings/oleObject57.bin"/><Relationship Id="rId477" Type="http://schemas.openxmlformats.org/officeDocument/2006/relationships/image" Target="media/image200.wmf"/><Relationship Id="rId600" Type="http://schemas.openxmlformats.org/officeDocument/2006/relationships/image" Target="media/image261.wmf"/><Relationship Id="rId337" Type="http://schemas.openxmlformats.org/officeDocument/2006/relationships/oleObject" Target="embeddings/oleObject111.bin"/><Relationship Id="rId34" Type="http://schemas.openxmlformats.org/officeDocument/2006/relationships/image" Target="media/image4.wmf"/><Relationship Id="rId544" Type="http://schemas.openxmlformats.org/officeDocument/2006/relationships/image" Target="media/image233.png"/><Relationship Id="rId183" Type="http://schemas.openxmlformats.org/officeDocument/2006/relationships/image" Target="media/image73.png"/><Relationship Id="rId390" Type="http://schemas.openxmlformats.org/officeDocument/2006/relationships/oleObject" Target="embeddings/oleObject128.bin"/><Relationship Id="rId404" Type="http://schemas.openxmlformats.org/officeDocument/2006/relationships/oleObject" Target="embeddings/oleObject135.bin"/><Relationship Id="rId611" Type="http://schemas.openxmlformats.org/officeDocument/2006/relationships/image" Target="media/image266.wmf"/><Relationship Id="rId250" Type="http://schemas.openxmlformats.org/officeDocument/2006/relationships/oleObject" Target="embeddings/oleObject80.bin"/><Relationship Id="rId488" Type="http://schemas.openxmlformats.org/officeDocument/2006/relationships/oleObject" Target="embeddings/oleObject165.bin"/><Relationship Id="rId45" Type="http://schemas.openxmlformats.org/officeDocument/2006/relationships/oleObject" Target="embeddings/oleObject8.bin"/><Relationship Id="rId110" Type="http://schemas.openxmlformats.org/officeDocument/2006/relationships/image" Target="media/image42.wmf"/><Relationship Id="rId348" Type="http://schemas.openxmlformats.org/officeDocument/2006/relationships/image" Target="media/image142.wmf"/><Relationship Id="rId555" Type="http://schemas.openxmlformats.org/officeDocument/2006/relationships/image" Target="media/image239.wmf"/><Relationship Id="rId194" Type="http://schemas.openxmlformats.org/officeDocument/2006/relationships/oleObject" Target="embeddings/oleObject61.bin"/><Relationship Id="rId208" Type="http://schemas.openxmlformats.org/officeDocument/2006/relationships/oleObject" Target="embeddings/oleObject65.bin"/><Relationship Id="rId415" Type="http://schemas.openxmlformats.org/officeDocument/2006/relationships/image" Target="media/image170.wmf"/><Relationship Id="rId622" Type="http://schemas.openxmlformats.org/officeDocument/2006/relationships/image" Target="media/image272.wmf"/><Relationship Id="rId261" Type="http://schemas.openxmlformats.org/officeDocument/2006/relationships/image" Target="media/image106.wmf"/><Relationship Id="rId499" Type="http://schemas.openxmlformats.org/officeDocument/2006/relationships/image" Target="media/image211.wmf"/><Relationship Id="rId56" Type="http://schemas.openxmlformats.org/officeDocument/2006/relationships/image" Target="media/image15.wmf"/><Relationship Id="rId359" Type="http://schemas.openxmlformats.org/officeDocument/2006/relationships/header" Target="header39.xml"/><Relationship Id="rId566" Type="http://schemas.openxmlformats.org/officeDocument/2006/relationships/oleObject" Target="embeddings/oleObject200.bin"/><Relationship Id="rId121" Type="http://schemas.openxmlformats.org/officeDocument/2006/relationships/chart" Target="charts/chart5.xml"/><Relationship Id="rId219" Type="http://schemas.openxmlformats.org/officeDocument/2006/relationships/oleObject" Target="embeddings/oleObject69.bin"/><Relationship Id="rId426" Type="http://schemas.openxmlformats.org/officeDocument/2006/relationships/header" Target="header46.xml"/><Relationship Id="rId633" Type="http://schemas.openxmlformats.org/officeDocument/2006/relationships/header" Target="header56.xml"/><Relationship Id="rId67" Type="http://schemas.openxmlformats.org/officeDocument/2006/relationships/oleObject" Target="embeddings/oleObject19.bin"/><Relationship Id="rId272" Type="http://schemas.openxmlformats.org/officeDocument/2006/relationships/image" Target="media/image109.png"/><Relationship Id="rId577" Type="http://schemas.openxmlformats.org/officeDocument/2006/relationships/oleObject" Target="embeddings/oleObject205.bin"/><Relationship Id="rId132" Type="http://schemas.openxmlformats.org/officeDocument/2006/relationships/footer" Target="footer9.xml"/><Relationship Id="rId437" Type="http://schemas.openxmlformats.org/officeDocument/2006/relationships/header" Target="header49.xml"/><Relationship Id="rId644" Type="http://schemas.openxmlformats.org/officeDocument/2006/relationships/oleObject" Target="embeddings/oleObject229.bin"/><Relationship Id="rId283" Type="http://schemas.openxmlformats.org/officeDocument/2006/relationships/header" Target="header31.xml"/><Relationship Id="rId490" Type="http://schemas.openxmlformats.org/officeDocument/2006/relationships/oleObject" Target="embeddings/oleObject166.bin"/><Relationship Id="rId504" Type="http://schemas.openxmlformats.org/officeDocument/2006/relationships/oleObject" Target="embeddings/oleObject173.bin"/><Relationship Id="rId78" Type="http://schemas.openxmlformats.org/officeDocument/2006/relationships/image" Target="media/image26.wmf"/><Relationship Id="rId143" Type="http://schemas.openxmlformats.org/officeDocument/2006/relationships/image" Target="media/image58.wmf"/><Relationship Id="rId350" Type="http://schemas.openxmlformats.org/officeDocument/2006/relationships/image" Target="media/image143.wmf"/><Relationship Id="rId588" Type="http://schemas.openxmlformats.org/officeDocument/2006/relationships/image" Target="media/image257.wmf"/><Relationship Id="rId9" Type="http://schemas.openxmlformats.org/officeDocument/2006/relationships/comments" Target="comments.xml"/><Relationship Id="rId210" Type="http://schemas.openxmlformats.org/officeDocument/2006/relationships/oleObject" Target="embeddings/oleObject66.bin"/><Relationship Id="rId448" Type="http://schemas.openxmlformats.org/officeDocument/2006/relationships/image" Target="media/image184.emf"/><Relationship Id="rId655" Type="http://schemas.openxmlformats.org/officeDocument/2006/relationships/theme" Target="theme/theme1.xml"/><Relationship Id="rId294" Type="http://schemas.openxmlformats.org/officeDocument/2006/relationships/image" Target="media/image118.wmf"/><Relationship Id="rId308" Type="http://schemas.openxmlformats.org/officeDocument/2006/relationships/image" Target="media/image124.wmf"/><Relationship Id="rId515" Type="http://schemas.openxmlformats.org/officeDocument/2006/relationships/header" Target="header53.xml"/><Relationship Id="rId89" Type="http://schemas.openxmlformats.org/officeDocument/2006/relationships/oleObject" Target="embeddings/oleObject30.bin"/><Relationship Id="rId154" Type="http://schemas.openxmlformats.org/officeDocument/2006/relationships/oleObject" Target="embeddings/oleObject50.bin"/><Relationship Id="rId361" Type="http://schemas.openxmlformats.org/officeDocument/2006/relationships/footer" Target="footer36.xml"/><Relationship Id="rId599" Type="http://schemas.openxmlformats.org/officeDocument/2006/relationships/footer" Target="footer48.xml"/><Relationship Id="rId459" Type="http://schemas.openxmlformats.org/officeDocument/2006/relationships/oleObject" Target="embeddings/oleObject155.bin"/><Relationship Id="rId16" Type="http://schemas.openxmlformats.org/officeDocument/2006/relationships/footer" Target="footer2.xml"/><Relationship Id="rId221" Type="http://schemas.openxmlformats.org/officeDocument/2006/relationships/oleObject" Target="embeddings/oleObject70.bin"/><Relationship Id="rId319" Type="http://schemas.openxmlformats.org/officeDocument/2006/relationships/oleObject" Target="embeddings/oleObject103.bin"/><Relationship Id="rId526" Type="http://schemas.openxmlformats.org/officeDocument/2006/relationships/image" Target="media/image223.wmf"/></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_rels/chart10.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_rels/chart11.xml.rels><?xml version="1.0" encoding="UTF-8" standalone="yes"?>
<Relationships xmlns="http://schemas.openxmlformats.org/package/2006/relationships"><Relationship Id="rId1" Type="http://schemas.openxmlformats.org/officeDocument/2006/relationships/package" Target="../embeddings/Microsoft_Excel_Worksheet10.xlsx"/></Relationships>
</file>

<file path=word/charts/_rels/chart12.xml.rels><?xml version="1.0" encoding="UTF-8" standalone="yes"?>
<Relationships xmlns="http://schemas.openxmlformats.org/package/2006/relationships"><Relationship Id="rId1" Type="http://schemas.openxmlformats.org/officeDocument/2006/relationships/package" Target="../embeddings/Microsoft_Excel_Worksheet11.xlsx"/></Relationships>
</file>

<file path=word/charts/_rels/chart13.xml.rels><?xml version="1.0" encoding="UTF-8" standalone="yes"?>
<Relationships xmlns="http://schemas.openxmlformats.org/package/2006/relationships"><Relationship Id="rId1" Type="http://schemas.openxmlformats.org/officeDocument/2006/relationships/package" Target="../embeddings/Microsoft_Excel_Worksheet12.xlsx"/></Relationships>
</file>

<file path=word/charts/_rels/chart14.xml.rels><?xml version="1.0" encoding="UTF-8" standalone="yes"?>
<Relationships xmlns="http://schemas.openxmlformats.org/package/2006/relationships"><Relationship Id="rId1" Type="http://schemas.openxmlformats.org/officeDocument/2006/relationships/oleObject" Target="file:///C:\scott\w2workshop\2008%20Workshop\user%20manual\Growth%20rate%20computations%20in%20W2.xlsx" TargetMode="External"/></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6.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package" Target="../embeddings/Microsoft_Excel_Worksheet5.xlsx"/></Relationships>
</file>

<file path=word/charts/_rels/chart7.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8.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9.xml.rels><?xml version="1.0" encoding="UTF-8" standalone="yes"?>
<Relationships xmlns="http://schemas.openxmlformats.org/package/2006/relationships"><Relationship Id="rId1" Type="http://schemas.openxmlformats.org/officeDocument/2006/relationships/package" Target="../embeddings/Microsoft_Excel_Worksheet8.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653" b="1" i="0" u="none" strike="noStrike" baseline="0">
                <a:solidFill>
                  <a:srgbClr val="000000"/>
                </a:solidFill>
                <a:latin typeface="Arial"/>
                <a:ea typeface="Arial"/>
                <a:cs typeface="Arial"/>
              </a:defRPr>
            </a:pPr>
            <a:r>
              <a:rPr lang="en-US"/>
              <a:t>Manning's n=0.03 and S=0.0001</a:t>
            </a:r>
          </a:p>
        </c:rich>
      </c:tx>
      <c:layout>
        <c:manualLayout>
          <c:xMode val="edge"/>
          <c:yMode val="edge"/>
          <c:x val="0.31208053691277043"/>
          <c:y val="2.0671834625325045E-2"/>
        </c:manualLayout>
      </c:layout>
      <c:overlay val="0"/>
      <c:spPr>
        <a:noFill/>
        <a:ln w="17924">
          <a:noFill/>
        </a:ln>
      </c:spPr>
    </c:title>
    <c:autoTitleDeleted val="0"/>
    <c:plotArea>
      <c:layout>
        <c:manualLayout>
          <c:layoutTarget val="inner"/>
          <c:xMode val="edge"/>
          <c:yMode val="edge"/>
          <c:x val="0.10738255033557052"/>
          <c:y val="0.17054263565891473"/>
          <c:w val="0.68120805369129689"/>
          <c:h val="0.64599483204138786"/>
        </c:manualLayout>
      </c:layout>
      <c:scatterChart>
        <c:scatterStyle val="lineMarker"/>
        <c:varyColors val="0"/>
        <c:ser>
          <c:idx val="0"/>
          <c:order val="0"/>
          <c:tx>
            <c:strRef>
              <c:f>'various eddy models n=0.03'!$N$2</c:f>
              <c:strCache>
                <c:ptCount val="1"/>
                <c:pt idx="0">
                  <c:v>PARAB</c:v>
                </c:pt>
              </c:strCache>
            </c:strRef>
          </c:tx>
          <c:spPr>
            <a:ln w="8962">
              <a:solidFill>
                <a:srgbClr val="000080"/>
              </a:solidFill>
              <a:prstDash val="solid"/>
            </a:ln>
          </c:spPr>
          <c:marker>
            <c:symbol val="diamond"/>
            <c:size val="4"/>
            <c:spPr>
              <a:solidFill>
                <a:srgbClr val="000080"/>
              </a:solidFill>
              <a:ln>
                <a:solidFill>
                  <a:srgbClr val="000080"/>
                </a:solidFill>
                <a:prstDash val="solid"/>
              </a:ln>
            </c:spPr>
          </c:marker>
          <c:xVal>
            <c:numRef>
              <c:f>'various eddy models n=0.03'!$N$13:$N$20</c:f>
              <c:numCache>
                <c:formatCode>General</c:formatCode>
                <c:ptCount val="8"/>
                <c:pt idx="0">
                  <c:v>0.11927370000000374</c:v>
                </c:pt>
                <c:pt idx="1">
                  <c:v>0.1656764</c:v>
                </c:pt>
                <c:pt idx="2">
                  <c:v>0.18556640000000774</c:v>
                </c:pt>
                <c:pt idx="3">
                  <c:v>0.17894380000000654</c:v>
                </c:pt>
                <c:pt idx="4">
                  <c:v>0.14580850000000001</c:v>
                </c:pt>
                <c:pt idx="5" formatCode="0.00E+00">
                  <c:v>8.6160608E-2</c:v>
                </c:pt>
                <c:pt idx="6" formatCode="0.00E+00">
                  <c:v>0</c:v>
                </c:pt>
              </c:numCache>
            </c:numRef>
          </c:xVal>
          <c:yVal>
            <c:numRef>
              <c:f>'various eddy models n=0.03'!$R$3:$R$10</c:f>
              <c:numCache>
                <c:formatCode>General</c:formatCode>
                <c:ptCount val="8"/>
                <c:pt idx="0">
                  <c:v>84.499979999999994</c:v>
                </c:pt>
                <c:pt idx="1">
                  <c:v>82.499979999999994</c:v>
                </c:pt>
                <c:pt idx="2">
                  <c:v>80.499979999999994</c:v>
                </c:pt>
                <c:pt idx="3">
                  <c:v>78.499979999999994</c:v>
                </c:pt>
                <c:pt idx="4">
                  <c:v>76.499979999999994</c:v>
                </c:pt>
                <c:pt idx="5">
                  <c:v>74.499979999999994</c:v>
                </c:pt>
                <c:pt idx="6">
                  <c:v>72.499979999999994</c:v>
                </c:pt>
              </c:numCache>
            </c:numRef>
          </c:yVal>
          <c:smooth val="0"/>
          <c:extLst>
            <c:ext xmlns:c16="http://schemas.microsoft.com/office/drawing/2014/chart" uri="{C3380CC4-5D6E-409C-BE32-E72D297353CC}">
              <c16:uniqueId val="{00000000-27A0-4386-968A-CE7B26A42EB3}"/>
            </c:ext>
          </c:extLst>
        </c:ser>
        <c:ser>
          <c:idx val="1"/>
          <c:order val="1"/>
          <c:tx>
            <c:strRef>
              <c:f>'various eddy models n=0.03'!$O$2</c:f>
              <c:strCache>
                <c:ptCount val="1"/>
                <c:pt idx="0">
                  <c:v>RNG</c:v>
                </c:pt>
              </c:strCache>
            </c:strRef>
          </c:tx>
          <c:spPr>
            <a:ln w="8962">
              <a:solidFill>
                <a:srgbClr val="FF00FF"/>
              </a:solidFill>
              <a:prstDash val="solid"/>
            </a:ln>
          </c:spPr>
          <c:marker>
            <c:symbol val="square"/>
            <c:size val="3"/>
            <c:spPr>
              <a:solidFill>
                <a:srgbClr val="FF00FF"/>
              </a:solidFill>
              <a:ln>
                <a:solidFill>
                  <a:srgbClr val="FF00FF"/>
                </a:solidFill>
                <a:prstDash val="solid"/>
              </a:ln>
            </c:spPr>
          </c:marker>
          <c:xVal>
            <c:numRef>
              <c:f>'various eddy models n=0.03'!$O$13:$O$20</c:f>
              <c:numCache>
                <c:formatCode>General</c:formatCode>
                <c:ptCount val="8"/>
                <c:pt idx="0">
                  <c:v>0.1263513</c:v>
                </c:pt>
                <c:pt idx="1">
                  <c:v>0.17733470000000001</c:v>
                </c:pt>
                <c:pt idx="2">
                  <c:v>0.19860739999999999</c:v>
                </c:pt>
                <c:pt idx="3">
                  <c:v>0.19151230000000041</c:v>
                </c:pt>
                <c:pt idx="4">
                  <c:v>0.15604880000000676</c:v>
                </c:pt>
                <c:pt idx="5" formatCode="0.00E+00">
                  <c:v>9.2214911999999996E-2</c:v>
                </c:pt>
                <c:pt idx="6" formatCode="0.00E+00">
                  <c:v>0</c:v>
                </c:pt>
              </c:numCache>
            </c:numRef>
          </c:xVal>
          <c:yVal>
            <c:numRef>
              <c:f>'various eddy models n=0.03'!$R$3:$R$10</c:f>
              <c:numCache>
                <c:formatCode>General</c:formatCode>
                <c:ptCount val="8"/>
                <c:pt idx="0">
                  <c:v>84.499979999999994</c:v>
                </c:pt>
                <c:pt idx="1">
                  <c:v>82.499979999999994</c:v>
                </c:pt>
                <c:pt idx="2">
                  <c:v>80.499979999999994</c:v>
                </c:pt>
                <c:pt idx="3">
                  <c:v>78.499979999999994</c:v>
                </c:pt>
                <c:pt idx="4">
                  <c:v>76.499979999999994</c:v>
                </c:pt>
                <c:pt idx="5">
                  <c:v>74.499979999999994</c:v>
                </c:pt>
                <c:pt idx="6">
                  <c:v>72.499979999999994</c:v>
                </c:pt>
              </c:numCache>
            </c:numRef>
          </c:yVal>
          <c:smooth val="0"/>
          <c:extLst>
            <c:ext xmlns:c16="http://schemas.microsoft.com/office/drawing/2014/chart" uri="{C3380CC4-5D6E-409C-BE32-E72D297353CC}">
              <c16:uniqueId val="{00000001-27A0-4386-968A-CE7B26A42EB3}"/>
            </c:ext>
          </c:extLst>
        </c:ser>
        <c:ser>
          <c:idx val="2"/>
          <c:order val="2"/>
          <c:tx>
            <c:strRef>
              <c:f>'various eddy models n=0.03'!$P$2</c:f>
              <c:strCache>
                <c:ptCount val="1"/>
                <c:pt idx="0">
                  <c:v>W2</c:v>
                </c:pt>
              </c:strCache>
            </c:strRef>
          </c:tx>
          <c:spPr>
            <a:ln w="8962">
              <a:solidFill>
                <a:srgbClr val="000080"/>
              </a:solidFill>
              <a:prstDash val="solid"/>
            </a:ln>
          </c:spPr>
          <c:marker>
            <c:symbol val="triangle"/>
            <c:size val="4"/>
            <c:spPr>
              <a:solidFill>
                <a:srgbClr val="FFFF00"/>
              </a:solidFill>
              <a:ln>
                <a:solidFill>
                  <a:srgbClr val="FFFF00"/>
                </a:solidFill>
                <a:prstDash val="solid"/>
              </a:ln>
            </c:spPr>
          </c:marker>
          <c:xVal>
            <c:numRef>
              <c:f>'various eddy models n=0.03'!$P$13:$P$20</c:f>
              <c:numCache>
                <c:formatCode>0.00E+00</c:formatCode>
                <c:ptCount val="8"/>
                <c:pt idx="0">
                  <c:v>5.8019332999999999E-2</c:v>
                </c:pt>
                <c:pt idx="1">
                  <c:v>7.0822880000000032E-2</c:v>
                </c:pt>
                <c:pt idx="2">
                  <c:v>8.4061593000000046E-2</c:v>
                </c:pt>
                <c:pt idx="3">
                  <c:v>9.6022576000000026E-2</c:v>
                </c:pt>
                <c:pt idx="4" formatCode="General">
                  <c:v>0.10700850000000002</c:v>
                </c:pt>
                <c:pt idx="5">
                  <c:v>2.7522916000000001E-2</c:v>
                </c:pt>
                <c:pt idx="6">
                  <c:v>0</c:v>
                </c:pt>
              </c:numCache>
            </c:numRef>
          </c:xVal>
          <c:yVal>
            <c:numRef>
              <c:f>'various eddy models n=0.03'!$R$3:$R$10</c:f>
              <c:numCache>
                <c:formatCode>General</c:formatCode>
                <c:ptCount val="8"/>
                <c:pt idx="0">
                  <c:v>84.499979999999994</c:v>
                </c:pt>
                <c:pt idx="1">
                  <c:v>82.499979999999994</c:v>
                </c:pt>
                <c:pt idx="2">
                  <c:v>80.499979999999994</c:v>
                </c:pt>
                <c:pt idx="3">
                  <c:v>78.499979999999994</c:v>
                </c:pt>
                <c:pt idx="4">
                  <c:v>76.499979999999994</c:v>
                </c:pt>
                <c:pt idx="5">
                  <c:v>74.499979999999994</c:v>
                </c:pt>
                <c:pt idx="6">
                  <c:v>72.499979999999994</c:v>
                </c:pt>
              </c:numCache>
            </c:numRef>
          </c:yVal>
          <c:smooth val="0"/>
          <c:extLst>
            <c:ext xmlns:c16="http://schemas.microsoft.com/office/drawing/2014/chart" uri="{C3380CC4-5D6E-409C-BE32-E72D297353CC}">
              <c16:uniqueId val="{00000002-27A0-4386-968A-CE7B26A42EB3}"/>
            </c:ext>
          </c:extLst>
        </c:ser>
        <c:ser>
          <c:idx val="3"/>
          <c:order val="3"/>
          <c:tx>
            <c:strRef>
              <c:f>'various eddy models n=0.03'!$Q$2</c:f>
              <c:strCache>
                <c:ptCount val="1"/>
                <c:pt idx="0">
                  <c:v>W2N</c:v>
                </c:pt>
              </c:strCache>
            </c:strRef>
          </c:tx>
          <c:spPr>
            <a:ln w="8962">
              <a:solidFill>
                <a:srgbClr val="800000"/>
              </a:solidFill>
              <a:prstDash val="solid"/>
            </a:ln>
          </c:spPr>
          <c:marker>
            <c:symbol val="x"/>
            <c:size val="4"/>
            <c:spPr>
              <a:noFill/>
              <a:ln>
                <a:solidFill>
                  <a:srgbClr val="00FFFF"/>
                </a:solidFill>
                <a:prstDash val="solid"/>
              </a:ln>
            </c:spPr>
          </c:marker>
          <c:xVal>
            <c:numRef>
              <c:f>'various eddy models n=0.03'!$Q$13:$Q$20</c:f>
              <c:numCache>
                <c:formatCode>0.00E+00</c:formatCode>
                <c:ptCount val="8"/>
                <c:pt idx="0">
                  <c:v>4.9942218000000003E-2</c:v>
                </c:pt>
                <c:pt idx="1">
                  <c:v>6.1918437000000534E-2</c:v>
                </c:pt>
                <c:pt idx="2">
                  <c:v>6.7764215000000114E-2</c:v>
                </c:pt>
                <c:pt idx="3">
                  <c:v>6.6892332999999998E-2</c:v>
                </c:pt>
                <c:pt idx="4">
                  <c:v>5.7437640000000532E-2</c:v>
                </c:pt>
                <c:pt idx="5">
                  <c:v>3.6489904000000052E-2</c:v>
                </c:pt>
                <c:pt idx="6">
                  <c:v>0</c:v>
                </c:pt>
              </c:numCache>
            </c:numRef>
          </c:xVal>
          <c:yVal>
            <c:numRef>
              <c:f>'various eddy models n=0.03'!$R$3:$R$10</c:f>
              <c:numCache>
                <c:formatCode>General</c:formatCode>
                <c:ptCount val="8"/>
                <c:pt idx="0">
                  <c:v>84.499979999999994</c:v>
                </c:pt>
                <c:pt idx="1">
                  <c:v>82.499979999999994</c:v>
                </c:pt>
                <c:pt idx="2">
                  <c:v>80.499979999999994</c:v>
                </c:pt>
                <c:pt idx="3">
                  <c:v>78.499979999999994</c:v>
                </c:pt>
                <c:pt idx="4">
                  <c:v>76.499979999999994</c:v>
                </c:pt>
                <c:pt idx="5">
                  <c:v>74.499979999999994</c:v>
                </c:pt>
                <c:pt idx="6">
                  <c:v>72.499979999999994</c:v>
                </c:pt>
              </c:numCache>
            </c:numRef>
          </c:yVal>
          <c:smooth val="0"/>
          <c:extLst>
            <c:ext xmlns:c16="http://schemas.microsoft.com/office/drawing/2014/chart" uri="{C3380CC4-5D6E-409C-BE32-E72D297353CC}">
              <c16:uniqueId val="{00000003-27A0-4386-968A-CE7B26A42EB3}"/>
            </c:ext>
          </c:extLst>
        </c:ser>
        <c:ser>
          <c:idx val="4"/>
          <c:order val="4"/>
          <c:tx>
            <c:strRef>
              <c:f>'various eddy models n=0.03'!$M$2</c:f>
              <c:strCache>
                <c:ptCount val="1"/>
                <c:pt idx="0">
                  <c:v>NICK</c:v>
                </c:pt>
              </c:strCache>
            </c:strRef>
          </c:tx>
          <c:spPr>
            <a:ln w="8962">
              <a:solidFill>
                <a:srgbClr val="800080"/>
              </a:solidFill>
              <a:prstDash val="solid"/>
            </a:ln>
          </c:spPr>
          <c:marker>
            <c:symbol val="star"/>
            <c:size val="4"/>
            <c:spPr>
              <a:noFill/>
              <a:ln>
                <a:solidFill>
                  <a:srgbClr val="800080"/>
                </a:solidFill>
                <a:prstDash val="solid"/>
              </a:ln>
            </c:spPr>
          </c:marker>
          <c:xVal>
            <c:numRef>
              <c:f>'various eddy models n=0.03'!$M$13:$M$20</c:f>
              <c:numCache>
                <c:formatCode>General</c:formatCode>
                <c:ptCount val="8"/>
                <c:pt idx="0" formatCode="0.00E+00">
                  <c:v>9.3384653000000026E-2</c:v>
                </c:pt>
                <c:pt idx="1">
                  <c:v>0.11573660000000358</c:v>
                </c:pt>
                <c:pt idx="2">
                  <c:v>0.12625030000000001</c:v>
                </c:pt>
                <c:pt idx="3">
                  <c:v>0.12416910000000179</c:v>
                </c:pt>
                <c:pt idx="4">
                  <c:v>0.1060813</c:v>
                </c:pt>
                <c:pt idx="5" formatCode="0.00E+00">
                  <c:v>6.4230792000000023E-2</c:v>
                </c:pt>
                <c:pt idx="6" formatCode="0.00E+00">
                  <c:v>0</c:v>
                </c:pt>
              </c:numCache>
            </c:numRef>
          </c:xVal>
          <c:yVal>
            <c:numRef>
              <c:f>'various eddy models n=0.03'!$R$3:$R$10</c:f>
              <c:numCache>
                <c:formatCode>General</c:formatCode>
                <c:ptCount val="8"/>
                <c:pt idx="0">
                  <c:v>84.499979999999994</c:v>
                </c:pt>
                <c:pt idx="1">
                  <c:v>82.499979999999994</c:v>
                </c:pt>
                <c:pt idx="2">
                  <c:v>80.499979999999994</c:v>
                </c:pt>
                <c:pt idx="3">
                  <c:v>78.499979999999994</c:v>
                </c:pt>
                <c:pt idx="4">
                  <c:v>76.499979999999994</c:v>
                </c:pt>
                <c:pt idx="5">
                  <c:v>74.499979999999994</c:v>
                </c:pt>
                <c:pt idx="6">
                  <c:v>72.499979999999994</c:v>
                </c:pt>
              </c:numCache>
            </c:numRef>
          </c:yVal>
          <c:smooth val="0"/>
          <c:extLst>
            <c:ext xmlns:c16="http://schemas.microsoft.com/office/drawing/2014/chart" uri="{C3380CC4-5D6E-409C-BE32-E72D297353CC}">
              <c16:uniqueId val="{00000004-27A0-4386-968A-CE7B26A42EB3}"/>
            </c:ext>
          </c:extLst>
        </c:ser>
        <c:dLbls>
          <c:showLegendKey val="0"/>
          <c:showVal val="0"/>
          <c:showCatName val="0"/>
          <c:showSerName val="0"/>
          <c:showPercent val="0"/>
          <c:showBubbleSize val="0"/>
        </c:dLbls>
        <c:axId val="140466432"/>
        <c:axId val="140473088"/>
      </c:scatterChart>
      <c:valAx>
        <c:axId val="140466432"/>
        <c:scaling>
          <c:orientation val="minMax"/>
        </c:scaling>
        <c:delete val="0"/>
        <c:axPos val="b"/>
        <c:majorGridlines>
          <c:spPr>
            <a:ln w="2241">
              <a:solidFill>
                <a:srgbClr val="000000"/>
              </a:solidFill>
              <a:prstDash val="solid"/>
            </a:ln>
          </c:spPr>
        </c:majorGridlines>
        <c:title>
          <c:tx>
            <c:rich>
              <a:bodyPr/>
              <a:lstStyle/>
              <a:p>
                <a:pPr>
                  <a:defRPr sz="600" b="1" i="0" u="none" strike="noStrike" baseline="0">
                    <a:solidFill>
                      <a:srgbClr val="000000"/>
                    </a:solidFill>
                    <a:latin typeface="Arial"/>
                    <a:ea typeface="Arial"/>
                    <a:cs typeface="Arial"/>
                  </a:defRPr>
                </a:pPr>
                <a:r>
                  <a:rPr lang="en-US" sz="600" b="1" i="0" strike="noStrike">
                    <a:solidFill>
                      <a:srgbClr val="000000"/>
                    </a:solidFill>
                    <a:latin typeface="Arial"/>
                    <a:cs typeface="Arial"/>
                  </a:rPr>
                  <a:t>Turbulent eddy viscosity, </a:t>
                </a:r>
                <a:r>
                  <a:rPr lang="en-US" sz="600" b="1" i="1" strike="noStrike">
                    <a:solidFill>
                      <a:srgbClr val="000000"/>
                    </a:solidFill>
                    <a:latin typeface="Arial"/>
                    <a:cs typeface="Arial"/>
                  </a:rPr>
                  <a:t>m</a:t>
                </a:r>
                <a:r>
                  <a:rPr lang="en-US" sz="600" b="1" i="1" strike="noStrike" baseline="30000">
                    <a:solidFill>
                      <a:srgbClr val="000000"/>
                    </a:solidFill>
                    <a:latin typeface="Arial"/>
                    <a:cs typeface="Arial"/>
                  </a:rPr>
                  <a:t>2 </a:t>
                </a:r>
                <a:r>
                  <a:rPr lang="en-US" sz="600" b="1" i="1" strike="noStrike">
                    <a:solidFill>
                      <a:srgbClr val="000000"/>
                    </a:solidFill>
                    <a:latin typeface="Arial"/>
                    <a:cs typeface="Arial"/>
                  </a:rPr>
                  <a:t>s</a:t>
                </a:r>
                <a:r>
                  <a:rPr lang="en-US" sz="600" b="1" i="1" strike="noStrike" baseline="30000">
                    <a:solidFill>
                      <a:srgbClr val="000000"/>
                    </a:solidFill>
                    <a:latin typeface="Arial"/>
                    <a:cs typeface="Arial"/>
                  </a:rPr>
                  <a:t>-1</a:t>
                </a:r>
              </a:p>
            </c:rich>
          </c:tx>
          <c:layout>
            <c:manualLayout>
              <c:xMode val="edge"/>
              <c:yMode val="edge"/>
              <c:x val="0.26006711409395972"/>
              <c:y val="0.89922480620155065"/>
            </c:manualLayout>
          </c:layout>
          <c:overlay val="0"/>
          <c:spPr>
            <a:noFill/>
            <a:ln w="17924">
              <a:noFill/>
            </a:ln>
          </c:spPr>
        </c:title>
        <c:numFmt formatCode="General" sourceLinked="1"/>
        <c:majorTickMark val="out"/>
        <c:minorTickMark val="none"/>
        <c:tickLblPos val="nextTo"/>
        <c:spPr>
          <a:ln w="2241">
            <a:solidFill>
              <a:srgbClr val="000000"/>
            </a:solidFill>
            <a:prstDash val="solid"/>
          </a:ln>
        </c:spPr>
        <c:txPr>
          <a:bodyPr rot="0" vert="horz"/>
          <a:lstStyle/>
          <a:p>
            <a:pPr>
              <a:defRPr sz="600" b="0" i="0" u="none" strike="noStrike" baseline="0">
                <a:solidFill>
                  <a:srgbClr val="000000"/>
                </a:solidFill>
                <a:latin typeface="Arial"/>
                <a:ea typeface="Arial"/>
                <a:cs typeface="Arial"/>
              </a:defRPr>
            </a:pPr>
            <a:endParaRPr lang="en-US"/>
          </a:p>
        </c:txPr>
        <c:crossAx val="140473088"/>
        <c:crosses val="autoZero"/>
        <c:crossBetween val="midCat"/>
      </c:valAx>
      <c:valAx>
        <c:axId val="140473088"/>
        <c:scaling>
          <c:orientation val="minMax"/>
        </c:scaling>
        <c:delete val="0"/>
        <c:axPos val="l"/>
        <c:majorGridlines>
          <c:spPr>
            <a:ln w="2241">
              <a:solidFill>
                <a:srgbClr val="000000"/>
              </a:solidFill>
              <a:prstDash val="solid"/>
            </a:ln>
          </c:spPr>
        </c:majorGridlines>
        <c:title>
          <c:tx>
            <c:rich>
              <a:bodyPr/>
              <a:lstStyle/>
              <a:p>
                <a:pPr>
                  <a:defRPr sz="600" b="1" i="0" u="none" strike="noStrike" baseline="0">
                    <a:solidFill>
                      <a:srgbClr val="000000"/>
                    </a:solidFill>
                    <a:latin typeface="Arial"/>
                    <a:ea typeface="Arial"/>
                    <a:cs typeface="Arial"/>
                  </a:defRPr>
                </a:pPr>
                <a:r>
                  <a:rPr lang="en-US" sz="600" b="1" i="0" strike="noStrike">
                    <a:solidFill>
                      <a:srgbClr val="000000"/>
                    </a:solidFill>
                    <a:latin typeface="Arial"/>
                    <a:cs typeface="Arial"/>
                  </a:rPr>
                  <a:t>Elevation, </a:t>
                </a:r>
                <a:r>
                  <a:rPr lang="en-US" sz="600" b="1" i="1" strike="noStrike">
                    <a:solidFill>
                      <a:srgbClr val="000000"/>
                    </a:solidFill>
                    <a:latin typeface="Arial"/>
                    <a:cs typeface="Arial"/>
                  </a:rPr>
                  <a:t>m</a:t>
                </a:r>
              </a:p>
            </c:rich>
          </c:tx>
          <c:layout>
            <c:manualLayout>
              <c:xMode val="edge"/>
              <c:yMode val="edge"/>
              <c:x val="2.0134228187919812E-2"/>
              <c:y val="0.37467700258397935"/>
            </c:manualLayout>
          </c:layout>
          <c:overlay val="0"/>
          <c:spPr>
            <a:noFill/>
            <a:ln w="17924">
              <a:noFill/>
            </a:ln>
          </c:spPr>
        </c:title>
        <c:numFmt formatCode="General" sourceLinked="1"/>
        <c:majorTickMark val="out"/>
        <c:minorTickMark val="none"/>
        <c:tickLblPos val="nextTo"/>
        <c:spPr>
          <a:ln w="2241">
            <a:solidFill>
              <a:srgbClr val="000000"/>
            </a:solidFill>
            <a:prstDash val="solid"/>
          </a:ln>
        </c:spPr>
        <c:txPr>
          <a:bodyPr rot="0" vert="horz"/>
          <a:lstStyle/>
          <a:p>
            <a:pPr>
              <a:defRPr sz="600" b="0" i="0" u="none" strike="noStrike" baseline="0">
                <a:solidFill>
                  <a:srgbClr val="000000"/>
                </a:solidFill>
                <a:latin typeface="Arial"/>
                <a:ea typeface="Arial"/>
                <a:cs typeface="Arial"/>
              </a:defRPr>
            </a:pPr>
            <a:endParaRPr lang="en-US"/>
          </a:p>
        </c:txPr>
        <c:crossAx val="140466432"/>
        <c:crosses val="autoZero"/>
        <c:crossBetween val="midCat"/>
      </c:valAx>
      <c:spPr>
        <a:noFill/>
        <a:ln w="8962">
          <a:solidFill>
            <a:srgbClr val="808080"/>
          </a:solidFill>
          <a:prstDash val="solid"/>
        </a:ln>
      </c:spPr>
    </c:plotArea>
    <c:legend>
      <c:legendPos val="r"/>
      <c:layout>
        <c:manualLayout>
          <c:xMode val="edge"/>
          <c:yMode val="edge"/>
          <c:x val="0.83724832214765088"/>
          <c:y val="0.35142118863049132"/>
          <c:w val="0.15604026845638508"/>
          <c:h val="0.28682170542635682"/>
        </c:manualLayout>
      </c:layout>
      <c:overlay val="0"/>
      <c:spPr>
        <a:solidFill>
          <a:srgbClr val="FFFFFF"/>
        </a:solidFill>
        <a:ln w="2241">
          <a:solidFill>
            <a:srgbClr val="000000"/>
          </a:solidFill>
          <a:prstDash val="solid"/>
        </a:ln>
      </c:spPr>
      <c:txPr>
        <a:bodyPr/>
        <a:lstStyle/>
        <a:p>
          <a:pPr>
            <a:defRPr sz="550" b="0" i="0" u="none" strike="noStrike" baseline="0">
              <a:solidFill>
                <a:srgbClr val="000000"/>
              </a:solidFill>
              <a:latin typeface="Arial"/>
              <a:ea typeface="Arial"/>
              <a:cs typeface="Arial"/>
            </a:defRPr>
          </a:pPr>
          <a:endParaRPr lang="en-US"/>
        </a:p>
      </c:txPr>
    </c:legend>
    <c:plotVisOnly val="1"/>
    <c:dispBlanksAs val="gap"/>
    <c:showDLblsOverMax val="0"/>
  </c:chart>
  <c:spPr>
    <a:solidFill>
      <a:srgbClr val="FFFFFF"/>
    </a:solidFill>
    <a:ln w="2241">
      <a:solidFill>
        <a:srgbClr val="000000"/>
      </a:solidFill>
      <a:prstDash val="solid"/>
    </a:ln>
  </c:spPr>
  <c:txPr>
    <a:bodyPr/>
    <a:lstStyle/>
    <a:p>
      <a:pPr>
        <a:defRPr sz="600" b="0" i="0" u="none" strike="noStrike" baseline="0">
          <a:solidFill>
            <a:srgbClr val="000000"/>
          </a:solidFill>
          <a:latin typeface="Arial"/>
          <a:ea typeface="Arial"/>
          <a:cs typeface="Arial"/>
        </a:defRPr>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7061611374407584"/>
          <c:y val="5.8823529411764705E-2"/>
          <c:w val="0.5"/>
          <c:h val="0.77005347593582885"/>
        </c:manualLayout>
      </c:layout>
      <c:scatterChart>
        <c:scatterStyle val="lineMarker"/>
        <c:varyColors val="0"/>
        <c:ser>
          <c:idx val="0"/>
          <c:order val="0"/>
          <c:tx>
            <c:strRef>
              <c:f>waterpressure!$E$20</c:f>
              <c:strCache>
                <c:ptCount val="1"/>
                <c:pt idx="0">
                  <c:v>P, RH=100%</c:v>
                </c:pt>
              </c:strCache>
            </c:strRef>
          </c:tx>
          <c:spPr>
            <a:ln w="25263">
              <a:solidFill>
                <a:srgbClr val="000080"/>
              </a:solidFill>
              <a:prstDash val="solid"/>
            </a:ln>
          </c:spPr>
          <c:marker>
            <c:symbol val="diamond"/>
            <c:size val="8"/>
            <c:spPr>
              <a:solidFill>
                <a:srgbClr val="000080"/>
              </a:solidFill>
              <a:ln>
                <a:solidFill>
                  <a:srgbClr val="000080"/>
                </a:solidFill>
                <a:prstDash val="solid"/>
              </a:ln>
            </c:spPr>
          </c:marker>
          <c:xVal>
            <c:numRef>
              <c:f>waterpressure!$C$21:$C$28</c:f>
              <c:numCache>
                <c:formatCode>General</c:formatCode>
                <c:ptCount val="8"/>
                <c:pt idx="0">
                  <c:v>5</c:v>
                </c:pt>
                <c:pt idx="1">
                  <c:v>10</c:v>
                </c:pt>
                <c:pt idx="2">
                  <c:v>15</c:v>
                </c:pt>
                <c:pt idx="3">
                  <c:v>20</c:v>
                </c:pt>
                <c:pt idx="4">
                  <c:v>25</c:v>
                </c:pt>
                <c:pt idx="5">
                  <c:v>30</c:v>
                </c:pt>
                <c:pt idx="6">
                  <c:v>35</c:v>
                </c:pt>
                <c:pt idx="7">
                  <c:v>40</c:v>
                </c:pt>
              </c:numCache>
            </c:numRef>
          </c:xVal>
          <c:yVal>
            <c:numRef>
              <c:f>waterpressure!$I$21:$I$28</c:f>
              <c:numCache>
                <c:formatCode>0.000</c:formatCode>
                <c:ptCount val="8"/>
                <c:pt idx="0">
                  <c:v>0.99136350768055459</c:v>
                </c:pt>
                <c:pt idx="1">
                  <c:v>0.98784230599803668</c:v>
                </c:pt>
                <c:pt idx="2">
                  <c:v>0.98311587231489284</c:v>
                </c:pt>
                <c:pt idx="3">
                  <c:v>0.97684937005838857</c:v>
                </c:pt>
                <c:pt idx="4">
                  <c:v>0.96863677155221117</c:v>
                </c:pt>
                <c:pt idx="5">
                  <c:v>0.95799067023508677</c:v>
                </c:pt>
                <c:pt idx="6">
                  <c:v>0.94433149927235427</c:v>
                </c:pt>
                <c:pt idx="7">
                  <c:v>0.92697623549044961</c:v>
                </c:pt>
              </c:numCache>
            </c:numRef>
          </c:yVal>
          <c:smooth val="0"/>
          <c:extLst>
            <c:ext xmlns:c16="http://schemas.microsoft.com/office/drawing/2014/chart" uri="{C3380CC4-5D6E-409C-BE32-E72D297353CC}">
              <c16:uniqueId val="{00000000-CF9B-4F00-A757-644AB5292FE2}"/>
            </c:ext>
          </c:extLst>
        </c:ser>
        <c:ser>
          <c:idx val="1"/>
          <c:order val="1"/>
          <c:tx>
            <c:strRef>
              <c:f>waterpressure!$F$20</c:f>
              <c:strCache>
                <c:ptCount val="1"/>
                <c:pt idx="0">
                  <c:v>P, RH=50%</c:v>
                </c:pt>
              </c:strCache>
            </c:strRef>
          </c:tx>
          <c:spPr>
            <a:ln w="12632">
              <a:solidFill>
                <a:srgbClr val="FF00FF"/>
              </a:solidFill>
              <a:prstDash val="solid"/>
            </a:ln>
          </c:spPr>
          <c:marker>
            <c:symbol val="square"/>
            <c:size val="4"/>
            <c:spPr>
              <a:solidFill>
                <a:srgbClr val="FF00FF"/>
              </a:solidFill>
              <a:ln>
                <a:solidFill>
                  <a:srgbClr val="FF00FF"/>
                </a:solidFill>
                <a:prstDash val="solid"/>
              </a:ln>
            </c:spPr>
          </c:marker>
          <c:xVal>
            <c:numRef>
              <c:f>waterpressure!$C$21:$C$28</c:f>
              <c:numCache>
                <c:formatCode>General</c:formatCode>
                <c:ptCount val="8"/>
                <c:pt idx="0">
                  <c:v>5</c:v>
                </c:pt>
                <c:pt idx="1">
                  <c:v>10</c:v>
                </c:pt>
                <c:pt idx="2">
                  <c:v>15</c:v>
                </c:pt>
                <c:pt idx="3">
                  <c:v>20</c:v>
                </c:pt>
                <c:pt idx="4">
                  <c:v>25</c:v>
                </c:pt>
                <c:pt idx="5">
                  <c:v>30</c:v>
                </c:pt>
                <c:pt idx="6">
                  <c:v>35</c:v>
                </c:pt>
                <c:pt idx="7">
                  <c:v>40</c:v>
                </c:pt>
              </c:numCache>
            </c:numRef>
          </c:xVal>
          <c:yVal>
            <c:numRef>
              <c:f>waterpressure!$J$21:$J$28</c:f>
              <c:numCache>
                <c:formatCode>0.000</c:formatCode>
                <c:ptCount val="8"/>
                <c:pt idx="0">
                  <c:v>0.99568175384027735</c:v>
                </c:pt>
                <c:pt idx="1">
                  <c:v>0.9939211529990184</c:v>
                </c:pt>
                <c:pt idx="2">
                  <c:v>0.99155793615744647</c:v>
                </c:pt>
                <c:pt idx="3">
                  <c:v>0.98842468502919434</c:v>
                </c:pt>
                <c:pt idx="4">
                  <c:v>0.98431838577610564</c:v>
                </c:pt>
                <c:pt idx="5">
                  <c:v>0.97899533511754344</c:v>
                </c:pt>
                <c:pt idx="6">
                  <c:v>0.97216574963617719</c:v>
                </c:pt>
                <c:pt idx="7">
                  <c:v>0.9634881177452248</c:v>
                </c:pt>
              </c:numCache>
            </c:numRef>
          </c:yVal>
          <c:smooth val="0"/>
          <c:extLst>
            <c:ext xmlns:c16="http://schemas.microsoft.com/office/drawing/2014/chart" uri="{C3380CC4-5D6E-409C-BE32-E72D297353CC}">
              <c16:uniqueId val="{00000001-CF9B-4F00-A757-644AB5292FE2}"/>
            </c:ext>
          </c:extLst>
        </c:ser>
        <c:ser>
          <c:idx val="2"/>
          <c:order val="2"/>
          <c:tx>
            <c:strRef>
              <c:f>waterpressure!$G$20</c:f>
              <c:strCache>
                <c:ptCount val="1"/>
                <c:pt idx="0">
                  <c:v>P, RH=25%</c:v>
                </c:pt>
              </c:strCache>
            </c:strRef>
          </c:tx>
          <c:spPr>
            <a:ln w="37895">
              <a:solidFill>
                <a:srgbClr val="FFFF00"/>
              </a:solidFill>
              <a:prstDash val="solid"/>
            </a:ln>
          </c:spPr>
          <c:marker>
            <c:symbol val="triangle"/>
            <c:size val="8"/>
            <c:spPr>
              <a:solidFill>
                <a:srgbClr val="FFFF00"/>
              </a:solidFill>
              <a:ln>
                <a:solidFill>
                  <a:srgbClr val="FFFF00"/>
                </a:solidFill>
                <a:prstDash val="solid"/>
              </a:ln>
            </c:spPr>
          </c:marker>
          <c:xVal>
            <c:numRef>
              <c:f>waterpressure!$C$21:$C$28</c:f>
              <c:numCache>
                <c:formatCode>General</c:formatCode>
                <c:ptCount val="8"/>
                <c:pt idx="0">
                  <c:v>5</c:v>
                </c:pt>
                <c:pt idx="1">
                  <c:v>10</c:v>
                </c:pt>
                <c:pt idx="2">
                  <c:v>15</c:v>
                </c:pt>
                <c:pt idx="3">
                  <c:v>20</c:v>
                </c:pt>
                <c:pt idx="4">
                  <c:v>25</c:v>
                </c:pt>
                <c:pt idx="5">
                  <c:v>30</c:v>
                </c:pt>
                <c:pt idx="6">
                  <c:v>35</c:v>
                </c:pt>
                <c:pt idx="7">
                  <c:v>40</c:v>
                </c:pt>
              </c:numCache>
            </c:numRef>
          </c:xVal>
          <c:yVal>
            <c:numRef>
              <c:f>waterpressure!$K$21:$K$28</c:f>
              <c:numCache>
                <c:formatCode>0.000</c:formatCode>
                <c:ptCount val="8"/>
                <c:pt idx="0">
                  <c:v>0.99784087692013868</c:v>
                </c:pt>
                <c:pt idx="1">
                  <c:v>0.9969605764995092</c:v>
                </c:pt>
                <c:pt idx="2">
                  <c:v>0.99577896807872324</c:v>
                </c:pt>
                <c:pt idx="3">
                  <c:v>0.99421234251459711</c:v>
                </c:pt>
                <c:pt idx="4">
                  <c:v>0.99215919288805277</c:v>
                </c:pt>
                <c:pt idx="5">
                  <c:v>0.98949766755877167</c:v>
                </c:pt>
                <c:pt idx="6">
                  <c:v>0.98608287481808854</c:v>
                </c:pt>
                <c:pt idx="7">
                  <c:v>0.9817440588726124</c:v>
                </c:pt>
              </c:numCache>
            </c:numRef>
          </c:yVal>
          <c:smooth val="0"/>
          <c:extLst>
            <c:ext xmlns:c16="http://schemas.microsoft.com/office/drawing/2014/chart" uri="{C3380CC4-5D6E-409C-BE32-E72D297353CC}">
              <c16:uniqueId val="{00000002-CF9B-4F00-A757-644AB5292FE2}"/>
            </c:ext>
          </c:extLst>
        </c:ser>
        <c:dLbls>
          <c:showLegendKey val="0"/>
          <c:showVal val="0"/>
          <c:showCatName val="0"/>
          <c:showSerName val="0"/>
          <c:showPercent val="0"/>
          <c:showBubbleSize val="0"/>
        </c:dLbls>
        <c:axId val="218896640"/>
        <c:axId val="218915584"/>
      </c:scatterChart>
      <c:valAx>
        <c:axId val="218896640"/>
        <c:scaling>
          <c:orientation val="minMax"/>
          <c:max val="40"/>
        </c:scaling>
        <c:delete val="0"/>
        <c:axPos val="b"/>
        <c:majorGridlines>
          <c:spPr>
            <a:ln w="3158">
              <a:solidFill>
                <a:srgbClr val="000000"/>
              </a:solidFill>
              <a:prstDash val="solid"/>
            </a:ln>
          </c:spPr>
        </c:majorGridlines>
        <c:title>
          <c:tx>
            <c:rich>
              <a:bodyPr/>
              <a:lstStyle/>
              <a:p>
                <a:pPr>
                  <a:defRPr sz="970" b="1" i="0" u="none" strike="noStrike" baseline="0">
                    <a:solidFill>
                      <a:srgbClr val="000000"/>
                    </a:solidFill>
                    <a:latin typeface="Arial"/>
                    <a:ea typeface="Arial"/>
                    <a:cs typeface="Arial"/>
                  </a:defRPr>
                </a:pPr>
                <a:r>
                  <a:rPr lang="en-US"/>
                  <a:t>Air temperature, C</a:t>
                </a:r>
              </a:p>
            </c:rich>
          </c:tx>
          <c:layout>
            <c:manualLayout>
              <c:xMode val="edge"/>
              <c:yMode val="edge"/>
              <c:x val="0.27488151658767773"/>
              <c:y val="0.90909090909090906"/>
            </c:manualLayout>
          </c:layout>
          <c:overlay val="0"/>
          <c:spPr>
            <a:noFill/>
            <a:ln w="25263">
              <a:noFill/>
            </a:ln>
          </c:spPr>
        </c:title>
        <c:numFmt formatCode="General" sourceLinked="1"/>
        <c:majorTickMark val="out"/>
        <c:minorTickMark val="none"/>
        <c:tickLblPos val="nextTo"/>
        <c:spPr>
          <a:ln w="3158">
            <a:solidFill>
              <a:srgbClr val="000000"/>
            </a:solidFill>
            <a:prstDash val="solid"/>
          </a:ln>
        </c:spPr>
        <c:txPr>
          <a:bodyPr rot="0" vert="horz"/>
          <a:lstStyle/>
          <a:p>
            <a:pPr>
              <a:defRPr sz="970" b="0" i="0" u="none" strike="noStrike" baseline="0">
                <a:solidFill>
                  <a:srgbClr val="000000"/>
                </a:solidFill>
                <a:latin typeface="Arial"/>
                <a:ea typeface="Arial"/>
                <a:cs typeface="Arial"/>
              </a:defRPr>
            </a:pPr>
            <a:endParaRPr lang="en-US"/>
          </a:p>
        </c:txPr>
        <c:crossAx val="218915584"/>
        <c:crosses val="autoZero"/>
        <c:crossBetween val="midCat"/>
      </c:valAx>
      <c:valAx>
        <c:axId val="218915584"/>
        <c:scaling>
          <c:orientation val="minMax"/>
          <c:max val="1"/>
        </c:scaling>
        <c:delete val="0"/>
        <c:axPos val="l"/>
        <c:majorGridlines>
          <c:spPr>
            <a:ln w="3158">
              <a:solidFill>
                <a:srgbClr val="000000"/>
              </a:solidFill>
              <a:prstDash val="solid"/>
            </a:ln>
          </c:spPr>
        </c:majorGridlines>
        <c:title>
          <c:tx>
            <c:rich>
              <a:bodyPr/>
              <a:lstStyle/>
              <a:p>
                <a:pPr>
                  <a:defRPr sz="970" b="1" i="0" u="none" strike="noStrike" baseline="0">
                    <a:solidFill>
                      <a:srgbClr val="000000"/>
                    </a:solidFill>
                    <a:latin typeface="Arial"/>
                    <a:ea typeface="Arial"/>
                    <a:cs typeface="Arial"/>
                  </a:defRPr>
                </a:pPr>
                <a:r>
                  <a:rPr lang="en-US"/>
                  <a:t>Atmospheric pressure, atm</a:t>
                </a:r>
              </a:p>
            </c:rich>
          </c:tx>
          <c:layout>
            <c:manualLayout>
              <c:xMode val="edge"/>
              <c:yMode val="edge"/>
              <c:x val="2.6066350710900472E-2"/>
              <c:y val="0.20855614973262032"/>
            </c:manualLayout>
          </c:layout>
          <c:overlay val="0"/>
          <c:spPr>
            <a:noFill/>
            <a:ln w="25263">
              <a:noFill/>
            </a:ln>
          </c:spPr>
        </c:title>
        <c:numFmt formatCode="0.00" sourceLinked="0"/>
        <c:majorTickMark val="out"/>
        <c:minorTickMark val="none"/>
        <c:tickLblPos val="nextTo"/>
        <c:spPr>
          <a:ln w="3158">
            <a:solidFill>
              <a:srgbClr val="000000"/>
            </a:solidFill>
            <a:prstDash val="solid"/>
          </a:ln>
        </c:spPr>
        <c:txPr>
          <a:bodyPr rot="0" vert="horz"/>
          <a:lstStyle/>
          <a:p>
            <a:pPr>
              <a:defRPr sz="970" b="0" i="0" u="none" strike="noStrike" baseline="0">
                <a:solidFill>
                  <a:srgbClr val="000000"/>
                </a:solidFill>
                <a:latin typeface="Arial"/>
                <a:ea typeface="Arial"/>
                <a:cs typeface="Arial"/>
              </a:defRPr>
            </a:pPr>
            <a:endParaRPr lang="en-US"/>
          </a:p>
        </c:txPr>
        <c:crossAx val="218896640"/>
        <c:crosses val="autoZero"/>
        <c:crossBetween val="midCat"/>
      </c:valAx>
      <c:spPr>
        <a:noFill/>
        <a:ln w="12632">
          <a:solidFill>
            <a:srgbClr val="808080"/>
          </a:solidFill>
          <a:prstDash val="solid"/>
        </a:ln>
      </c:spPr>
    </c:plotArea>
    <c:legend>
      <c:legendPos val="r"/>
      <c:layout>
        <c:manualLayout>
          <c:xMode val="edge"/>
          <c:yMode val="edge"/>
          <c:x val="0.71563981042654023"/>
          <c:y val="0.35561497326203206"/>
          <c:w val="0.27488151658767773"/>
          <c:h val="0.17112299465240641"/>
        </c:manualLayout>
      </c:layout>
      <c:overlay val="0"/>
      <c:spPr>
        <a:solidFill>
          <a:srgbClr val="FFFFFF"/>
        </a:solidFill>
        <a:ln w="3158">
          <a:solidFill>
            <a:srgbClr val="000000"/>
          </a:solidFill>
          <a:prstDash val="solid"/>
        </a:ln>
      </c:spPr>
      <c:txPr>
        <a:bodyPr/>
        <a:lstStyle/>
        <a:p>
          <a:pPr>
            <a:defRPr sz="890" b="0" i="0" u="none" strike="noStrike" baseline="0">
              <a:solidFill>
                <a:srgbClr val="000000"/>
              </a:solidFill>
              <a:latin typeface="Arial"/>
              <a:ea typeface="Arial"/>
              <a:cs typeface="Arial"/>
            </a:defRPr>
          </a:pPr>
          <a:endParaRPr lang="en-US"/>
        </a:p>
      </c:txPr>
    </c:legend>
    <c:plotVisOnly val="1"/>
    <c:dispBlanksAs val="gap"/>
    <c:showDLblsOverMax val="0"/>
  </c:chart>
  <c:spPr>
    <a:solidFill>
      <a:srgbClr val="FFFFFF"/>
    </a:solidFill>
    <a:ln w="3158">
      <a:solidFill>
        <a:srgbClr val="000000"/>
      </a:solidFill>
      <a:prstDash val="solid"/>
    </a:ln>
  </c:spPr>
  <c:txPr>
    <a:bodyPr/>
    <a:lstStyle/>
    <a:p>
      <a:pPr>
        <a:defRPr sz="970" b="0" i="0" u="none" strike="noStrike" baseline="0">
          <a:solidFill>
            <a:srgbClr val="000000"/>
          </a:solidFill>
          <a:latin typeface="Arial"/>
          <a:ea typeface="Arial"/>
          <a:cs typeface="Arial"/>
        </a:defRPr>
      </a:pPr>
      <a:endParaRPr lang="en-U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606557377049194"/>
          <c:y val="5.8968058968058956E-2"/>
          <c:w val="0.8262295081967217"/>
          <c:h val="0.75184275184275151"/>
        </c:manualLayout>
      </c:layout>
      <c:scatterChart>
        <c:scatterStyle val="lineMarker"/>
        <c:varyColors val="0"/>
        <c:ser>
          <c:idx val="0"/>
          <c:order val="0"/>
          <c:tx>
            <c:strRef>
              <c:f>wind_test!$E$1</c:f>
              <c:strCache>
                <c:ptCount val="1"/>
                <c:pt idx="0">
                  <c:v>Wind_10m, m/s</c:v>
                </c:pt>
              </c:strCache>
            </c:strRef>
          </c:tx>
          <c:spPr>
            <a:ln w="13268">
              <a:solidFill>
                <a:srgbClr val="000080"/>
              </a:solidFill>
              <a:prstDash val="solid"/>
            </a:ln>
          </c:spPr>
          <c:marker>
            <c:symbol val="diamond"/>
            <c:size val="5"/>
            <c:spPr>
              <a:solidFill>
                <a:srgbClr val="000080"/>
              </a:solidFill>
              <a:ln>
                <a:solidFill>
                  <a:srgbClr val="000080"/>
                </a:solidFill>
                <a:prstDash val="solid"/>
              </a:ln>
            </c:spPr>
          </c:marker>
          <c:xVal>
            <c:numRef>
              <c:f>wind_test!$C$2:$C$21</c:f>
              <c:numCache>
                <c:formatCode>General</c:formatCode>
                <c:ptCount val="20"/>
                <c:pt idx="0">
                  <c:v>1.75</c:v>
                </c:pt>
                <c:pt idx="1">
                  <c:v>2.5</c:v>
                </c:pt>
                <c:pt idx="2">
                  <c:v>3.25</c:v>
                </c:pt>
                <c:pt idx="3">
                  <c:v>4</c:v>
                </c:pt>
                <c:pt idx="4">
                  <c:v>4.75</c:v>
                </c:pt>
                <c:pt idx="5">
                  <c:v>5.5</c:v>
                </c:pt>
                <c:pt idx="6">
                  <c:v>6.25</c:v>
                </c:pt>
                <c:pt idx="7">
                  <c:v>7</c:v>
                </c:pt>
                <c:pt idx="8">
                  <c:v>7.75</c:v>
                </c:pt>
                <c:pt idx="9">
                  <c:v>8.5</c:v>
                </c:pt>
                <c:pt idx="10">
                  <c:v>9.25</c:v>
                </c:pt>
                <c:pt idx="11">
                  <c:v>10</c:v>
                </c:pt>
                <c:pt idx="12">
                  <c:v>10.75</c:v>
                </c:pt>
                <c:pt idx="13">
                  <c:v>11.5</c:v>
                </c:pt>
                <c:pt idx="14">
                  <c:v>12.25</c:v>
                </c:pt>
                <c:pt idx="15">
                  <c:v>13</c:v>
                </c:pt>
                <c:pt idx="16">
                  <c:v>13.75</c:v>
                </c:pt>
                <c:pt idx="17">
                  <c:v>14.5</c:v>
                </c:pt>
                <c:pt idx="18">
                  <c:v>15.25</c:v>
                </c:pt>
                <c:pt idx="19">
                  <c:v>16</c:v>
                </c:pt>
              </c:numCache>
            </c:numRef>
          </c:xVal>
          <c:yVal>
            <c:numRef>
              <c:f>wind_test!$E$2:$E$21</c:f>
              <c:numCache>
                <c:formatCode>General</c:formatCode>
                <c:ptCount val="20"/>
                <c:pt idx="0">
                  <c:v>8.2449069999999995</c:v>
                </c:pt>
                <c:pt idx="1">
                  <c:v>7.7123030000000004</c:v>
                </c:pt>
                <c:pt idx="2">
                  <c:v>7.3624599999999845</c:v>
                </c:pt>
                <c:pt idx="3">
                  <c:v>7.1073069999999845</c:v>
                </c:pt>
                <c:pt idx="4">
                  <c:v>6.9091360000000002</c:v>
                </c:pt>
                <c:pt idx="5">
                  <c:v>6.7486110000000004</c:v>
                </c:pt>
                <c:pt idx="6">
                  <c:v>6.6146039999999955</c:v>
                </c:pt>
                <c:pt idx="7">
                  <c:v>6.5001769999999945</c:v>
                </c:pt>
                <c:pt idx="8">
                  <c:v>6.4007310000000004</c:v>
                </c:pt>
                <c:pt idx="9">
                  <c:v>6.3130749999999765</c:v>
                </c:pt>
                <c:pt idx="10">
                  <c:v>6.2349149999999645</c:v>
                </c:pt>
                <c:pt idx="11">
                  <c:v>6.1645469999998745</c:v>
                </c:pt>
                <c:pt idx="12">
                  <c:v>6.100676</c:v>
                </c:pt>
                <c:pt idx="13">
                  <c:v>6.0422950000000002</c:v>
                </c:pt>
                <c:pt idx="14">
                  <c:v>5.9886090000002188</c:v>
                </c:pt>
                <c:pt idx="15">
                  <c:v>5.9389779999999996</c:v>
                </c:pt>
                <c:pt idx="16">
                  <c:v>5.8928789999999855</c:v>
                </c:pt>
                <c:pt idx="17">
                  <c:v>5.8498849999999845</c:v>
                </c:pt>
                <c:pt idx="18">
                  <c:v>5.8096370000000004</c:v>
                </c:pt>
                <c:pt idx="19">
                  <c:v>5.7718319999999999</c:v>
                </c:pt>
              </c:numCache>
            </c:numRef>
          </c:yVal>
          <c:smooth val="0"/>
          <c:extLst>
            <c:ext xmlns:c16="http://schemas.microsoft.com/office/drawing/2014/chart" uri="{C3380CC4-5D6E-409C-BE32-E72D297353CC}">
              <c16:uniqueId val="{00000000-DF59-47D5-B536-F8A5AAC4631E}"/>
            </c:ext>
          </c:extLst>
        </c:ser>
        <c:dLbls>
          <c:showLegendKey val="0"/>
          <c:showVal val="0"/>
          <c:showCatName val="0"/>
          <c:showSerName val="0"/>
          <c:showPercent val="0"/>
          <c:showBubbleSize val="0"/>
        </c:dLbls>
        <c:axId val="270123392"/>
        <c:axId val="270125696"/>
      </c:scatterChart>
      <c:valAx>
        <c:axId val="270123392"/>
        <c:scaling>
          <c:orientation val="minMax"/>
        </c:scaling>
        <c:delete val="0"/>
        <c:axPos val="b"/>
        <c:majorGridlines>
          <c:spPr>
            <a:ln w="3317">
              <a:solidFill>
                <a:srgbClr val="000000"/>
              </a:solidFill>
              <a:prstDash val="solid"/>
            </a:ln>
          </c:spPr>
        </c:majorGridlines>
        <c:title>
          <c:tx>
            <c:rich>
              <a:bodyPr/>
              <a:lstStyle/>
              <a:p>
                <a:pPr>
                  <a:defRPr sz="992" b="1" i="0" u="none" strike="noStrike" baseline="0">
                    <a:solidFill>
                      <a:srgbClr val="000000"/>
                    </a:solidFill>
                    <a:latin typeface="Arial"/>
                    <a:ea typeface="Arial"/>
                    <a:cs typeface="Arial"/>
                  </a:defRPr>
                </a:pPr>
                <a:r>
                  <a:rPr lang="en-US" sz="992" b="1" i="0" strike="noStrike">
                    <a:solidFill>
                      <a:srgbClr val="000000"/>
                    </a:solidFill>
                    <a:latin typeface="Arial"/>
                    <a:cs typeface="Arial"/>
                  </a:rPr>
                  <a:t>Wind measuring height, </a:t>
                </a:r>
                <a:r>
                  <a:rPr lang="en-US" sz="992" b="1" i="1" strike="noStrike">
                    <a:solidFill>
                      <a:srgbClr val="000000"/>
                    </a:solidFill>
                    <a:latin typeface="Arial"/>
                    <a:cs typeface="Arial"/>
                  </a:rPr>
                  <a:t>m</a:t>
                </a:r>
              </a:p>
            </c:rich>
          </c:tx>
          <c:layout>
            <c:manualLayout>
              <c:xMode val="edge"/>
              <c:yMode val="edge"/>
              <c:x val="0.38032786885248793"/>
              <c:y val="0.89926289926289926"/>
            </c:manualLayout>
          </c:layout>
          <c:overlay val="0"/>
          <c:spPr>
            <a:noFill/>
            <a:ln w="26535">
              <a:noFill/>
            </a:ln>
          </c:spPr>
        </c:title>
        <c:numFmt formatCode="General" sourceLinked="1"/>
        <c:majorTickMark val="out"/>
        <c:minorTickMark val="none"/>
        <c:tickLblPos val="nextTo"/>
        <c:spPr>
          <a:ln w="3317">
            <a:solidFill>
              <a:srgbClr val="000000"/>
            </a:solidFill>
            <a:prstDash val="solid"/>
          </a:ln>
        </c:spPr>
        <c:txPr>
          <a:bodyPr rot="0" vert="horz"/>
          <a:lstStyle/>
          <a:p>
            <a:pPr>
              <a:defRPr sz="992" b="0" i="0" u="none" strike="noStrike" baseline="0">
                <a:solidFill>
                  <a:srgbClr val="000000"/>
                </a:solidFill>
                <a:latin typeface="Arial"/>
                <a:ea typeface="Arial"/>
                <a:cs typeface="Arial"/>
              </a:defRPr>
            </a:pPr>
            <a:endParaRPr lang="en-US"/>
          </a:p>
        </c:txPr>
        <c:crossAx val="270125696"/>
        <c:crosses val="autoZero"/>
        <c:crossBetween val="midCat"/>
      </c:valAx>
      <c:valAx>
        <c:axId val="270125696"/>
        <c:scaling>
          <c:orientation val="minMax"/>
          <c:min val="5"/>
        </c:scaling>
        <c:delete val="0"/>
        <c:axPos val="l"/>
        <c:majorGridlines>
          <c:spPr>
            <a:ln w="3317">
              <a:solidFill>
                <a:srgbClr val="000000"/>
              </a:solidFill>
              <a:prstDash val="solid"/>
            </a:ln>
          </c:spPr>
        </c:majorGridlines>
        <c:title>
          <c:tx>
            <c:rich>
              <a:bodyPr/>
              <a:lstStyle/>
              <a:p>
                <a:pPr>
                  <a:defRPr sz="992" b="1" i="0" u="none" strike="noStrike" baseline="0">
                    <a:solidFill>
                      <a:srgbClr val="000000"/>
                    </a:solidFill>
                    <a:latin typeface="Arial"/>
                    <a:ea typeface="Arial"/>
                    <a:cs typeface="Arial"/>
                  </a:defRPr>
                </a:pPr>
                <a:r>
                  <a:rPr lang="en-US" sz="992" b="1" i="0" strike="noStrike">
                    <a:solidFill>
                      <a:srgbClr val="000000"/>
                    </a:solidFill>
                    <a:latin typeface="Arial"/>
                    <a:cs typeface="Arial"/>
                  </a:rPr>
                  <a:t>Wind corrected to 10 </a:t>
                </a:r>
                <a:r>
                  <a:rPr lang="en-US" sz="992" b="1" i="1" strike="noStrike">
                    <a:solidFill>
                      <a:srgbClr val="000000"/>
                    </a:solidFill>
                    <a:latin typeface="Arial"/>
                    <a:cs typeface="Arial"/>
                  </a:rPr>
                  <a:t>m, m s</a:t>
                </a:r>
                <a:r>
                  <a:rPr lang="en-US" sz="992" b="1" i="1" strike="noStrike" baseline="30000">
                    <a:solidFill>
                      <a:srgbClr val="000000"/>
                    </a:solidFill>
                    <a:latin typeface="Arial"/>
                    <a:cs typeface="Arial"/>
                  </a:rPr>
                  <a:t>-1</a:t>
                </a:r>
              </a:p>
            </c:rich>
          </c:tx>
          <c:layout>
            <c:manualLayout>
              <c:xMode val="edge"/>
              <c:yMode val="edge"/>
              <c:x val="1.9672131147541141E-2"/>
              <c:y val="0.14987714987715542"/>
            </c:manualLayout>
          </c:layout>
          <c:overlay val="0"/>
          <c:spPr>
            <a:noFill/>
            <a:ln w="26535">
              <a:noFill/>
            </a:ln>
          </c:spPr>
        </c:title>
        <c:numFmt formatCode="General" sourceLinked="1"/>
        <c:majorTickMark val="out"/>
        <c:minorTickMark val="none"/>
        <c:tickLblPos val="nextTo"/>
        <c:spPr>
          <a:ln w="3317">
            <a:solidFill>
              <a:srgbClr val="000000"/>
            </a:solidFill>
            <a:prstDash val="solid"/>
          </a:ln>
        </c:spPr>
        <c:txPr>
          <a:bodyPr rot="0" vert="horz"/>
          <a:lstStyle/>
          <a:p>
            <a:pPr>
              <a:defRPr sz="992" b="0" i="0" u="none" strike="noStrike" baseline="0">
                <a:solidFill>
                  <a:srgbClr val="000000"/>
                </a:solidFill>
                <a:latin typeface="Arial"/>
                <a:ea typeface="Arial"/>
                <a:cs typeface="Arial"/>
              </a:defRPr>
            </a:pPr>
            <a:endParaRPr lang="en-US"/>
          </a:p>
        </c:txPr>
        <c:crossAx val="270123392"/>
        <c:crosses val="autoZero"/>
        <c:crossBetween val="midCat"/>
      </c:valAx>
      <c:spPr>
        <a:noFill/>
        <a:ln w="13268">
          <a:solidFill>
            <a:srgbClr val="808080"/>
          </a:solidFill>
          <a:prstDash val="solid"/>
        </a:ln>
      </c:spPr>
    </c:plotArea>
    <c:plotVisOnly val="1"/>
    <c:dispBlanksAs val="gap"/>
    <c:showDLblsOverMax val="0"/>
  </c:chart>
  <c:spPr>
    <a:solidFill>
      <a:srgbClr val="FFFFFF"/>
    </a:solidFill>
    <a:ln w="3317">
      <a:solidFill>
        <a:srgbClr val="000000"/>
      </a:solidFill>
      <a:prstDash val="solid"/>
    </a:ln>
  </c:spPr>
  <c:txPr>
    <a:bodyPr/>
    <a:lstStyle/>
    <a:p>
      <a:pPr>
        <a:defRPr sz="992" b="0" i="0" u="none" strike="noStrike" baseline="0">
          <a:solidFill>
            <a:srgbClr val="000000"/>
          </a:solidFill>
          <a:latin typeface="Arial"/>
          <a:ea typeface="Arial"/>
          <a:cs typeface="Arial"/>
        </a:defRPr>
      </a:pPr>
      <a:endParaRPr lang="en-US"/>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112164296997869"/>
          <c:y val="5.8536585365853662E-2"/>
          <c:w val="0.8120063191153235"/>
          <c:h val="0.75365853658541127"/>
        </c:manualLayout>
      </c:layout>
      <c:scatterChart>
        <c:scatterStyle val="lineMarker"/>
        <c:varyColors val="0"/>
        <c:ser>
          <c:idx val="0"/>
          <c:order val="0"/>
          <c:tx>
            <c:strRef>
              <c:f>wind_test!$E$1</c:f>
              <c:strCache>
                <c:ptCount val="1"/>
                <c:pt idx="0">
                  <c:v>Wind_10m, m/s</c:v>
                </c:pt>
              </c:strCache>
            </c:strRef>
          </c:tx>
          <c:spPr>
            <a:ln w="12772">
              <a:solidFill>
                <a:srgbClr val="000080"/>
              </a:solidFill>
              <a:prstDash val="solid"/>
            </a:ln>
          </c:spPr>
          <c:marker>
            <c:symbol val="diamond"/>
            <c:size val="5"/>
            <c:spPr>
              <a:solidFill>
                <a:srgbClr val="000080"/>
              </a:solidFill>
              <a:ln>
                <a:solidFill>
                  <a:srgbClr val="000080"/>
                </a:solidFill>
                <a:prstDash val="solid"/>
              </a:ln>
            </c:spPr>
          </c:marker>
          <c:xVal>
            <c:numRef>
              <c:f>wind_test!$B$24:$B$43</c:f>
              <c:numCache>
                <c:formatCode>General</c:formatCode>
                <c:ptCount val="20"/>
                <c:pt idx="0">
                  <c:v>2000</c:v>
                </c:pt>
                <c:pt idx="1">
                  <c:v>3000</c:v>
                </c:pt>
                <c:pt idx="2">
                  <c:v>4000</c:v>
                </c:pt>
                <c:pt idx="3">
                  <c:v>5000</c:v>
                </c:pt>
                <c:pt idx="4">
                  <c:v>6000</c:v>
                </c:pt>
                <c:pt idx="5">
                  <c:v>7000</c:v>
                </c:pt>
                <c:pt idx="6">
                  <c:v>8000</c:v>
                </c:pt>
                <c:pt idx="7">
                  <c:v>9000</c:v>
                </c:pt>
                <c:pt idx="8">
                  <c:v>10000</c:v>
                </c:pt>
                <c:pt idx="9">
                  <c:v>11000</c:v>
                </c:pt>
                <c:pt idx="10">
                  <c:v>12000</c:v>
                </c:pt>
                <c:pt idx="11">
                  <c:v>13000</c:v>
                </c:pt>
                <c:pt idx="12">
                  <c:v>14000</c:v>
                </c:pt>
                <c:pt idx="13">
                  <c:v>15000</c:v>
                </c:pt>
                <c:pt idx="14">
                  <c:v>16000</c:v>
                </c:pt>
                <c:pt idx="15">
                  <c:v>17000</c:v>
                </c:pt>
                <c:pt idx="16">
                  <c:v>18000</c:v>
                </c:pt>
                <c:pt idx="17">
                  <c:v>19000</c:v>
                </c:pt>
                <c:pt idx="18">
                  <c:v>20000</c:v>
                </c:pt>
                <c:pt idx="19">
                  <c:v>21000</c:v>
                </c:pt>
              </c:numCache>
            </c:numRef>
          </c:xVal>
          <c:yVal>
            <c:numRef>
              <c:f>wind_test!$E$24:$E$43</c:f>
              <c:numCache>
                <c:formatCode>General</c:formatCode>
                <c:ptCount val="20"/>
                <c:pt idx="0">
                  <c:v>5.6231999999999855</c:v>
                </c:pt>
                <c:pt idx="1">
                  <c:v>5.7161080000000002</c:v>
                </c:pt>
                <c:pt idx="2">
                  <c:v>5.7775030000000003</c:v>
                </c:pt>
                <c:pt idx="3">
                  <c:v>5.8227679999999955</c:v>
                </c:pt>
                <c:pt idx="4">
                  <c:v>5.8583239999999996</c:v>
                </c:pt>
                <c:pt idx="5">
                  <c:v>5.8874369999999745</c:v>
                </c:pt>
                <c:pt idx="6">
                  <c:v>5.9119839999999995</c:v>
                </c:pt>
                <c:pt idx="7">
                  <c:v>5.9331379999999996</c:v>
                </c:pt>
                <c:pt idx="8">
                  <c:v>5.9516770000000134</c:v>
                </c:pt>
                <c:pt idx="9">
                  <c:v>5.9681439999999997</c:v>
                </c:pt>
                <c:pt idx="10">
                  <c:v>5.9829330000000001</c:v>
                </c:pt>
                <c:pt idx="11">
                  <c:v>5.9963360000000003</c:v>
                </c:pt>
                <c:pt idx="12">
                  <c:v>6.0085769999999945</c:v>
                </c:pt>
                <c:pt idx="13">
                  <c:v>6.0198299999999998</c:v>
                </c:pt>
                <c:pt idx="14">
                  <c:v>6.0302340000000001</c:v>
                </c:pt>
                <c:pt idx="15">
                  <c:v>6.0399010000000004</c:v>
                </c:pt>
                <c:pt idx="16">
                  <c:v>6.0489230000000003</c:v>
                </c:pt>
                <c:pt idx="17">
                  <c:v>6.0573749999999755</c:v>
                </c:pt>
                <c:pt idx="18">
                  <c:v>6.0653220000000001</c:v>
                </c:pt>
                <c:pt idx="19">
                  <c:v>6.0728169999999855</c:v>
                </c:pt>
              </c:numCache>
            </c:numRef>
          </c:yVal>
          <c:smooth val="0"/>
          <c:extLst>
            <c:ext xmlns:c16="http://schemas.microsoft.com/office/drawing/2014/chart" uri="{C3380CC4-5D6E-409C-BE32-E72D297353CC}">
              <c16:uniqueId val="{00000000-AE3C-42B2-98A9-05A7A7CB9505}"/>
            </c:ext>
          </c:extLst>
        </c:ser>
        <c:dLbls>
          <c:showLegendKey val="0"/>
          <c:showVal val="0"/>
          <c:showCatName val="0"/>
          <c:showSerName val="0"/>
          <c:showPercent val="0"/>
          <c:showBubbleSize val="0"/>
        </c:dLbls>
        <c:axId val="270170368"/>
        <c:axId val="270181120"/>
      </c:scatterChart>
      <c:valAx>
        <c:axId val="270170368"/>
        <c:scaling>
          <c:orientation val="minMax"/>
        </c:scaling>
        <c:delete val="0"/>
        <c:axPos val="b"/>
        <c:majorGridlines>
          <c:spPr>
            <a:ln w="3193">
              <a:solidFill>
                <a:srgbClr val="000000"/>
              </a:solidFill>
              <a:prstDash val="solid"/>
            </a:ln>
          </c:spPr>
        </c:majorGridlines>
        <c:title>
          <c:tx>
            <c:rich>
              <a:bodyPr/>
              <a:lstStyle/>
              <a:p>
                <a:pPr>
                  <a:defRPr sz="955" b="1" i="0" u="none" strike="noStrike" baseline="0">
                    <a:solidFill>
                      <a:srgbClr val="000000"/>
                    </a:solidFill>
                    <a:latin typeface="Arial"/>
                    <a:ea typeface="Arial"/>
                    <a:cs typeface="Arial"/>
                  </a:defRPr>
                </a:pPr>
                <a:r>
                  <a:rPr lang="en-US" sz="955" b="1" i="0" strike="noStrike">
                    <a:solidFill>
                      <a:srgbClr val="000000"/>
                    </a:solidFill>
                    <a:latin typeface="Arial"/>
                    <a:cs typeface="Arial"/>
                  </a:rPr>
                  <a:t>Fetch, </a:t>
                </a:r>
                <a:r>
                  <a:rPr lang="en-US" sz="955" b="1" i="1" strike="noStrike">
                    <a:solidFill>
                      <a:srgbClr val="000000"/>
                    </a:solidFill>
                    <a:latin typeface="Arial"/>
                    <a:cs typeface="Arial"/>
                  </a:rPr>
                  <a:t>m</a:t>
                </a:r>
              </a:p>
            </c:rich>
          </c:tx>
          <c:layout>
            <c:manualLayout>
              <c:xMode val="edge"/>
              <c:yMode val="edge"/>
              <c:x val="0.47867298578200507"/>
              <c:y val="0.9"/>
            </c:manualLayout>
          </c:layout>
          <c:overlay val="0"/>
          <c:spPr>
            <a:noFill/>
            <a:ln w="25544">
              <a:noFill/>
            </a:ln>
          </c:spPr>
        </c:title>
        <c:numFmt formatCode="General" sourceLinked="1"/>
        <c:majorTickMark val="out"/>
        <c:minorTickMark val="none"/>
        <c:tickLblPos val="nextTo"/>
        <c:spPr>
          <a:ln w="3193">
            <a:solidFill>
              <a:srgbClr val="000000"/>
            </a:solidFill>
            <a:prstDash val="solid"/>
          </a:ln>
        </c:spPr>
        <c:txPr>
          <a:bodyPr rot="0" vert="horz"/>
          <a:lstStyle/>
          <a:p>
            <a:pPr>
              <a:defRPr sz="955" b="0" i="0" u="none" strike="noStrike" baseline="0">
                <a:solidFill>
                  <a:srgbClr val="000000"/>
                </a:solidFill>
                <a:latin typeface="Arial"/>
                <a:ea typeface="Arial"/>
                <a:cs typeface="Arial"/>
              </a:defRPr>
            </a:pPr>
            <a:endParaRPr lang="en-US"/>
          </a:p>
        </c:txPr>
        <c:crossAx val="270181120"/>
        <c:crosses val="autoZero"/>
        <c:crossBetween val="midCat"/>
      </c:valAx>
      <c:valAx>
        <c:axId val="270181120"/>
        <c:scaling>
          <c:orientation val="minMax"/>
          <c:min val="5"/>
        </c:scaling>
        <c:delete val="0"/>
        <c:axPos val="l"/>
        <c:majorGridlines>
          <c:spPr>
            <a:ln w="3193">
              <a:solidFill>
                <a:srgbClr val="000000"/>
              </a:solidFill>
              <a:prstDash val="solid"/>
            </a:ln>
          </c:spPr>
        </c:majorGridlines>
        <c:title>
          <c:tx>
            <c:rich>
              <a:bodyPr/>
              <a:lstStyle/>
              <a:p>
                <a:pPr>
                  <a:defRPr sz="955" b="1" i="0" u="none" strike="noStrike" baseline="0">
                    <a:solidFill>
                      <a:srgbClr val="000000"/>
                    </a:solidFill>
                    <a:latin typeface="Arial"/>
                    <a:ea typeface="Arial"/>
                    <a:cs typeface="Arial"/>
                  </a:defRPr>
                </a:pPr>
                <a:r>
                  <a:rPr lang="en-US" sz="955" b="1" i="0" strike="noStrike">
                    <a:solidFill>
                      <a:srgbClr val="000000"/>
                    </a:solidFill>
                    <a:latin typeface="Arial"/>
                    <a:cs typeface="Arial"/>
                  </a:rPr>
                  <a:t>Wind corrected to 10 m, </a:t>
                </a:r>
                <a:r>
                  <a:rPr lang="en-US" sz="955" b="1" i="1" strike="noStrike">
                    <a:solidFill>
                      <a:srgbClr val="000000"/>
                    </a:solidFill>
                    <a:latin typeface="Arial"/>
                    <a:cs typeface="Arial"/>
                  </a:rPr>
                  <a:t>m</a:t>
                </a:r>
                <a:r>
                  <a:rPr lang="en-US" sz="955" b="1" i="0" strike="noStrike">
                    <a:solidFill>
                      <a:srgbClr val="000000"/>
                    </a:solidFill>
                    <a:latin typeface="Arial"/>
                    <a:cs typeface="Arial"/>
                  </a:rPr>
                  <a:t> s</a:t>
                </a:r>
                <a:r>
                  <a:rPr lang="en-US" sz="955" b="1" i="0" strike="noStrike" baseline="30000">
                    <a:solidFill>
                      <a:srgbClr val="000000"/>
                    </a:solidFill>
                    <a:latin typeface="Arial"/>
                    <a:cs typeface="Arial"/>
                  </a:rPr>
                  <a:t>-1</a:t>
                </a:r>
              </a:p>
            </c:rich>
          </c:tx>
          <c:layout>
            <c:manualLayout>
              <c:xMode val="edge"/>
              <c:yMode val="edge"/>
              <c:x val="1.8957345971563982E-2"/>
              <c:y val="0.14878048780488462"/>
            </c:manualLayout>
          </c:layout>
          <c:overlay val="0"/>
          <c:spPr>
            <a:noFill/>
            <a:ln w="25544">
              <a:noFill/>
            </a:ln>
          </c:spPr>
        </c:title>
        <c:numFmt formatCode="General" sourceLinked="1"/>
        <c:majorTickMark val="out"/>
        <c:minorTickMark val="none"/>
        <c:tickLblPos val="nextTo"/>
        <c:spPr>
          <a:ln w="3193">
            <a:solidFill>
              <a:srgbClr val="000000"/>
            </a:solidFill>
            <a:prstDash val="solid"/>
          </a:ln>
        </c:spPr>
        <c:txPr>
          <a:bodyPr rot="0" vert="horz"/>
          <a:lstStyle/>
          <a:p>
            <a:pPr>
              <a:defRPr sz="955" b="0" i="0" u="none" strike="noStrike" baseline="0">
                <a:solidFill>
                  <a:srgbClr val="000000"/>
                </a:solidFill>
                <a:latin typeface="Arial"/>
                <a:ea typeface="Arial"/>
                <a:cs typeface="Arial"/>
              </a:defRPr>
            </a:pPr>
            <a:endParaRPr lang="en-US"/>
          </a:p>
        </c:txPr>
        <c:crossAx val="270170368"/>
        <c:crosses val="autoZero"/>
        <c:crossBetween val="midCat"/>
      </c:valAx>
      <c:spPr>
        <a:noFill/>
        <a:ln w="12772">
          <a:solidFill>
            <a:srgbClr val="808080"/>
          </a:solidFill>
          <a:prstDash val="solid"/>
        </a:ln>
      </c:spPr>
    </c:plotArea>
    <c:plotVisOnly val="1"/>
    <c:dispBlanksAs val="gap"/>
    <c:showDLblsOverMax val="0"/>
  </c:chart>
  <c:spPr>
    <a:solidFill>
      <a:srgbClr val="FFFFFF"/>
    </a:solidFill>
    <a:ln w="3193">
      <a:solidFill>
        <a:srgbClr val="000000"/>
      </a:solidFill>
      <a:prstDash val="solid"/>
    </a:ln>
  </c:spPr>
  <c:txPr>
    <a:bodyPr/>
    <a:lstStyle/>
    <a:p>
      <a:pPr>
        <a:defRPr sz="955" b="0" i="0" u="none" strike="noStrike" baseline="0">
          <a:solidFill>
            <a:srgbClr val="000000"/>
          </a:solidFill>
          <a:latin typeface="Arial"/>
          <a:ea typeface="Arial"/>
          <a:cs typeface="Arial"/>
        </a:defRPr>
      </a:pPr>
      <a:endParaRPr lang="en-US"/>
    </a:p>
  </c:tx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234910277324652"/>
          <c:y val="0.16097560975609759"/>
          <c:w val="0.84013050570962156"/>
          <c:h val="0.60000000000000064"/>
        </c:manualLayout>
      </c:layout>
      <c:scatterChart>
        <c:scatterStyle val="lineMarker"/>
        <c:varyColors val="0"/>
        <c:ser>
          <c:idx val="0"/>
          <c:order val="0"/>
          <c:tx>
            <c:strRef>
              <c:f>wind_test!$E$1</c:f>
              <c:strCache>
                <c:ptCount val="1"/>
                <c:pt idx="0">
                  <c:v>Wind_10m, m/s</c:v>
                </c:pt>
              </c:strCache>
            </c:strRef>
          </c:tx>
          <c:spPr>
            <a:ln w="12606">
              <a:solidFill>
                <a:srgbClr val="000080"/>
              </a:solidFill>
              <a:prstDash val="solid"/>
            </a:ln>
          </c:spPr>
          <c:marker>
            <c:symbol val="diamond"/>
            <c:size val="4"/>
            <c:spPr>
              <a:solidFill>
                <a:srgbClr val="000080"/>
              </a:solidFill>
              <a:ln>
                <a:solidFill>
                  <a:srgbClr val="000080"/>
                </a:solidFill>
                <a:prstDash val="solid"/>
              </a:ln>
            </c:spPr>
          </c:marker>
          <c:xVal>
            <c:numRef>
              <c:f>wind_test!$D$46:$D$65</c:f>
              <c:numCache>
                <c:formatCode>General</c:formatCode>
                <c:ptCount val="20"/>
                <c:pt idx="0">
                  <c:v>1.75</c:v>
                </c:pt>
                <c:pt idx="1">
                  <c:v>2.5</c:v>
                </c:pt>
                <c:pt idx="2">
                  <c:v>3.25</c:v>
                </c:pt>
                <c:pt idx="3">
                  <c:v>4</c:v>
                </c:pt>
                <c:pt idx="4">
                  <c:v>4.75</c:v>
                </c:pt>
                <c:pt idx="5">
                  <c:v>5.5</c:v>
                </c:pt>
                <c:pt idx="6">
                  <c:v>6.25</c:v>
                </c:pt>
                <c:pt idx="7">
                  <c:v>7</c:v>
                </c:pt>
                <c:pt idx="8">
                  <c:v>7.75</c:v>
                </c:pt>
                <c:pt idx="9">
                  <c:v>8.5</c:v>
                </c:pt>
                <c:pt idx="10">
                  <c:v>9.25</c:v>
                </c:pt>
                <c:pt idx="11">
                  <c:v>10</c:v>
                </c:pt>
                <c:pt idx="12">
                  <c:v>10.75</c:v>
                </c:pt>
                <c:pt idx="13">
                  <c:v>11.5</c:v>
                </c:pt>
                <c:pt idx="14">
                  <c:v>12.25</c:v>
                </c:pt>
                <c:pt idx="15">
                  <c:v>13</c:v>
                </c:pt>
                <c:pt idx="16">
                  <c:v>13.75</c:v>
                </c:pt>
                <c:pt idx="17">
                  <c:v>14.5</c:v>
                </c:pt>
                <c:pt idx="18">
                  <c:v>15.25</c:v>
                </c:pt>
                <c:pt idx="19">
                  <c:v>16</c:v>
                </c:pt>
              </c:numCache>
            </c:numRef>
          </c:xVal>
          <c:yVal>
            <c:numRef>
              <c:f>wind_test!$E$46:$E$65</c:f>
              <c:numCache>
                <c:formatCode>General</c:formatCode>
                <c:ptCount val="20"/>
                <c:pt idx="0">
                  <c:v>2.3982389999999967</c:v>
                </c:pt>
                <c:pt idx="1">
                  <c:v>3.4260549999999967</c:v>
                </c:pt>
                <c:pt idx="2">
                  <c:v>4.4538719999999996</c:v>
                </c:pt>
                <c:pt idx="3">
                  <c:v>5.4816880000000134</c:v>
                </c:pt>
                <c:pt idx="4">
                  <c:v>6.5095049999999945</c:v>
                </c:pt>
                <c:pt idx="5">
                  <c:v>7.5373210000000004</c:v>
                </c:pt>
                <c:pt idx="6">
                  <c:v>8.5651380000000028</c:v>
                </c:pt>
                <c:pt idx="7">
                  <c:v>9.5929550000000035</c:v>
                </c:pt>
                <c:pt idx="8">
                  <c:v>10.62077</c:v>
                </c:pt>
                <c:pt idx="9">
                  <c:v>11.64859</c:v>
                </c:pt>
                <c:pt idx="10">
                  <c:v>12.676400000000006</c:v>
                </c:pt>
                <c:pt idx="11">
                  <c:v>13.704219999999999</c:v>
                </c:pt>
                <c:pt idx="12">
                  <c:v>14.73204</c:v>
                </c:pt>
                <c:pt idx="13">
                  <c:v>15.75985</c:v>
                </c:pt>
                <c:pt idx="14">
                  <c:v>16.787669999999789</c:v>
                </c:pt>
                <c:pt idx="15">
                  <c:v>17.81549</c:v>
                </c:pt>
                <c:pt idx="16">
                  <c:v>18.843299999999989</c:v>
                </c:pt>
                <c:pt idx="17">
                  <c:v>19.871120000000001</c:v>
                </c:pt>
                <c:pt idx="18">
                  <c:v>20.89894</c:v>
                </c:pt>
                <c:pt idx="19">
                  <c:v>21.926749999998851</c:v>
                </c:pt>
              </c:numCache>
            </c:numRef>
          </c:yVal>
          <c:smooth val="0"/>
          <c:extLst>
            <c:ext xmlns:c16="http://schemas.microsoft.com/office/drawing/2014/chart" uri="{C3380CC4-5D6E-409C-BE32-E72D297353CC}">
              <c16:uniqueId val="{00000000-18CE-4D27-B814-D238E69E65C9}"/>
            </c:ext>
          </c:extLst>
        </c:ser>
        <c:dLbls>
          <c:showLegendKey val="0"/>
          <c:showVal val="0"/>
          <c:showCatName val="0"/>
          <c:showSerName val="0"/>
          <c:showPercent val="0"/>
          <c:showBubbleSize val="0"/>
        </c:dLbls>
        <c:axId val="270574336"/>
        <c:axId val="270576640"/>
      </c:scatterChart>
      <c:valAx>
        <c:axId val="270574336"/>
        <c:scaling>
          <c:orientation val="minMax"/>
          <c:max val="25"/>
          <c:min val="0"/>
        </c:scaling>
        <c:delete val="0"/>
        <c:axPos val="b"/>
        <c:majorGridlines>
          <c:spPr>
            <a:ln w="3152">
              <a:solidFill>
                <a:srgbClr val="000000"/>
              </a:solidFill>
              <a:prstDash val="solid"/>
            </a:ln>
          </c:spPr>
        </c:majorGridlines>
        <c:title>
          <c:tx>
            <c:rich>
              <a:bodyPr/>
              <a:lstStyle/>
              <a:p>
                <a:pPr>
                  <a:defRPr sz="936" b="1" i="0" u="none" strike="noStrike" baseline="0">
                    <a:solidFill>
                      <a:srgbClr val="000000"/>
                    </a:solidFill>
                    <a:latin typeface="Arial"/>
                    <a:ea typeface="Arial"/>
                    <a:cs typeface="Arial"/>
                  </a:defRPr>
                </a:pPr>
                <a:r>
                  <a:rPr lang="en-US" sz="943" b="1" i="0" strike="noStrike">
                    <a:solidFill>
                      <a:srgbClr val="000000"/>
                    </a:solidFill>
                    <a:latin typeface="Arial"/>
                    <a:cs typeface="Arial"/>
                  </a:rPr>
                  <a:t>Wind speed measured, m</a:t>
                </a:r>
                <a:r>
                  <a:rPr lang="en-US" sz="943" b="1" i="1" strike="noStrike">
                    <a:solidFill>
                      <a:srgbClr val="000000"/>
                    </a:solidFill>
                    <a:latin typeface="Arial"/>
                    <a:cs typeface="Arial"/>
                  </a:rPr>
                  <a:t> s</a:t>
                </a:r>
                <a:r>
                  <a:rPr lang="en-US" sz="943" b="1" i="1" strike="noStrike" baseline="30000">
                    <a:solidFill>
                      <a:srgbClr val="000000"/>
                    </a:solidFill>
                    <a:latin typeface="Arial"/>
                    <a:cs typeface="Arial"/>
                  </a:rPr>
                  <a:t>-1</a:t>
                </a:r>
                <a:endParaRPr lang="en-US" sz="950" b="1" i="0" strike="noStrike">
                  <a:solidFill>
                    <a:srgbClr val="000000"/>
                  </a:solidFill>
                  <a:latin typeface="Arial"/>
                  <a:cs typeface="Arial"/>
                </a:endParaRPr>
              </a:p>
              <a:p>
                <a:pPr>
                  <a:defRPr sz="936" b="1" i="0" u="none" strike="noStrike" baseline="0">
                    <a:solidFill>
                      <a:srgbClr val="000000"/>
                    </a:solidFill>
                    <a:latin typeface="Arial"/>
                    <a:ea typeface="Arial"/>
                    <a:cs typeface="Arial"/>
                  </a:defRPr>
                </a:pPr>
                <a:endParaRPr lang="en-US" sz="950" b="1" i="0" strike="noStrike">
                  <a:solidFill>
                    <a:srgbClr val="000000"/>
                  </a:solidFill>
                  <a:latin typeface="Arial"/>
                  <a:cs typeface="Arial"/>
                </a:endParaRPr>
              </a:p>
            </c:rich>
          </c:tx>
          <c:layout>
            <c:manualLayout>
              <c:xMode val="edge"/>
              <c:yMode val="edge"/>
              <c:x val="0.35725938009788138"/>
              <c:y val="0.84878048780490001"/>
            </c:manualLayout>
          </c:layout>
          <c:overlay val="0"/>
          <c:spPr>
            <a:noFill/>
            <a:ln w="25213">
              <a:noFill/>
            </a:ln>
          </c:spPr>
        </c:title>
        <c:numFmt formatCode="General" sourceLinked="1"/>
        <c:majorTickMark val="out"/>
        <c:minorTickMark val="none"/>
        <c:tickLblPos val="nextTo"/>
        <c:spPr>
          <a:ln w="3152">
            <a:solidFill>
              <a:srgbClr val="000000"/>
            </a:solidFill>
            <a:prstDash val="solid"/>
          </a:ln>
        </c:spPr>
        <c:txPr>
          <a:bodyPr rot="0" vert="horz"/>
          <a:lstStyle/>
          <a:p>
            <a:pPr>
              <a:defRPr sz="943" b="0" i="0" u="none" strike="noStrike" baseline="0">
                <a:solidFill>
                  <a:srgbClr val="000000"/>
                </a:solidFill>
                <a:latin typeface="Arial"/>
                <a:ea typeface="Arial"/>
                <a:cs typeface="Arial"/>
              </a:defRPr>
            </a:pPr>
            <a:endParaRPr lang="en-US"/>
          </a:p>
        </c:txPr>
        <c:crossAx val="270576640"/>
        <c:crosses val="autoZero"/>
        <c:crossBetween val="midCat"/>
      </c:valAx>
      <c:valAx>
        <c:axId val="270576640"/>
        <c:scaling>
          <c:orientation val="minMax"/>
          <c:max val="25"/>
          <c:min val="0"/>
        </c:scaling>
        <c:delete val="0"/>
        <c:axPos val="l"/>
        <c:majorGridlines>
          <c:spPr>
            <a:ln w="3152">
              <a:solidFill>
                <a:srgbClr val="000000"/>
              </a:solidFill>
              <a:prstDash val="solid"/>
            </a:ln>
          </c:spPr>
        </c:majorGridlines>
        <c:title>
          <c:tx>
            <c:rich>
              <a:bodyPr/>
              <a:lstStyle/>
              <a:p>
                <a:pPr>
                  <a:defRPr sz="943" b="1" i="0" u="none" strike="noStrike" baseline="0">
                    <a:solidFill>
                      <a:srgbClr val="000000"/>
                    </a:solidFill>
                    <a:latin typeface="Arial"/>
                    <a:ea typeface="Arial"/>
                    <a:cs typeface="Arial"/>
                  </a:defRPr>
                </a:pPr>
                <a:r>
                  <a:rPr lang="en-US" sz="943" b="1" i="0" strike="noStrike">
                    <a:solidFill>
                      <a:srgbClr val="000000"/>
                    </a:solidFill>
                    <a:latin typeface="Arial"/>
                    <a:cs typeface="Arial"/>
                  </a:rPr>
                  <a:t>Wind corrected to 10 m, </a:t>
                </a:r>
                <a:r>
                  <a:rPr lang="en-US" sz="943" b="1" i="1" strike="noStrike">
                    <a:solidFill>
                      <a:srgbClr val="000000"/>
                    </a:solidFill>
                    <a:latin typeface="Arial"/>
                    <a:cs typeface="Arial"/>
                  </a:rPr>
                  <a:t>m</a:t>
                </a:r>
                <a:r>
                  <a:rPr lang="en-US" sz="943" b="1" i="0" strike="noStrike">
                    <a:solidFill>
                      <a:srgbClr val="000000"/>
                    </a:solidFill>
                    <a:latin typeface="Arial"/>
                    <a:cs typeface="Arial"/>
                  </a:rPr>
                  <a:t> s</a:t>
                </a:r>
                <a:r>
                  <a:rPr lang="en-US" sz="943" b="1" i="0" strike="noStrike" baseline="30000">
                    <a:solidFill>
                      <a:srgbClr val="000000"/>
                    </a:solidFill>
                    <a:latin typeface="Arial"/>
                    <a:cs typeface="Arial"/>
                  </a:rPr>
                  <a:t>-1</a:t>
                </a:r>
              </a:p>
            </c:rich>
          </c:tx>
          <c:layout>
            <c:manualLayout>
              <c:xMode val="edge"/>
              <c:yMode val="edge"/>
              <c:x val="1.3050570962479607E-2"/>
              <c:y val="0.17804878048781519"/>
            </c:manualLayout>
          </c:layout>
          <c:overlay val="0"/>
          <c:spPr>
            <a:noFill/>
            <a:ln w="25213">
              <a:noFill/>
            </a:ln>
          </c:spPr>
        </c:title>
        <c:numFmt formatCode="General" sourceLinked="1"/>
        <c:majorTickMark val="out"/>
        <c:minorTickMark val="none"/>
        <c:tickLblPos val="nextTo"/>
        <c:spPr>
          <a:ln w="3152">
            <a:solidFill>
              <a:srgbClr val="000000"/>
            </a:solidFill>
            <a:prstDash val="solid"/>
          </a:ln>
        </c:spPr>
        <c:txPr>
          <a:bodyPr rot="0" vert="horz"/>
          <a:lstStyle/>
          <a:p>
            <a:pPr>
              <a:defRPr sz="943" b="0" i="0" u="none" strike="noStrike" baseline="0">
                <a:solidFill>
                  <a:srgbClr val="000000"/>
                </a:solidFill>
                <a:latin typeface="Arial"/>
                <a:ea typeface="Arial"/>
                <a:cs typeface="Arial"/>
              </a:defRPr>
            </a:pPr>
            <a:endParaRPr lang="en-US"/>
          </a:p>
        </c:txPr>
        <c:crossAx val="270574336"/>
        <c:crosses val="autoZero"/>
        <c:crossBetween val="midCat"/>
      </c:valAx>
      <c:spPr>
        <a:noFill/>
        <a:ln w="12606">
          <a:solidFill>
            <a:srgbClr val="808080"/>
          </a:solidFill>
          <a:prstDash val="solid"/>
        </a:ln>
      </c:spPr>
    </c:plotArea>
    <c:plotVisOnly val="1"/>
    <c:dispBlanksAs val="gap"/>
    <c:showDLblsOverMax val="0"/>
  </c:chart>
  <c:spPr>
    <a:solidFill>
      <a:srgbClr val="FFFFFF"/>
    </a:solidFill>
    <a:ln w="3152">
      <a:solidFill>
        <a:srgbClr val="000000"/>
      </a:solidFill>
      <a:prstDash val="solid"/>
    </a:ln>
  </c:spPr>
  <c:txPr>
    <a:bodyPr/>
    <a:lstStyle/>
    <a:p>
      <a:pPr>
        <a:defRPr sz="943" b="0" i="0" u="none" strike="noStrike" baseline="0">
          <a:solidFill>
            <a:srgbClr val="000000"/>
          </a:solidFill>
          <a:latin typeface="Arial"/>
          <a:ea typeface="Arial"/>
          <a:cs typeface="Arial"/>
        </a:defRPr>
      </a:pPr>
      <a:endParaRPr lang="en-US"/>
    </a:p>
  </c:tx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4"/>
          <c:order val="0"/>
          <c:tx>
            <c:strRef>
              <c:f>algae!$F$6</c:f>
              <c:strCache>
                <c:ptCount val="1"/>
                <c:pt idx="0">
                  <c:v>Growth rate correction, fraction</c:v>
                </c:pt>
              </c:strCache>
            </c:strRef>
          </c:tx>
          <c:spPr>
            <a:ln>
              <a:solidFill>
                <a:schemeClr val="tx1">
                  <a:lumMod val="95000"/>
                  <a:lumOff val="5000"/>
                </a:schemeClr>
              </a:solidFill>
            </a:ln>
          </c:spPr>
          <c:marker>
            <c:symbol val="none"/>
          </c:marker>
          <c:xVal>
            <c:numRef>
              <c:f>algae!$A$7:$A$17</c:f>
              <c:numCache>
                <c:formatCode>General</c:formatCode>
                <c:ptCount val="11"/>
                <c:pt idx="0">
                  <c:v>2</c:v>
                </c:pt>
                <c:pt idx="1">
                  <c:v>5</c:v>
                </c:pt>
                <c:pt idx="2">
                  <c:v>10</c:v>
                </c:pt>
                <c:pt idx="3">
                  <c:v>15</c:v>
                </c:pt>
                <c:pt idx="4">
                  <c:v>20</c:v>
                </c:pt>
                <c:pt idx="5">
                  <c:v>25</c:v>
                </c:pt>
                <c:pt idx="6">
                  <c:v>28</c:v>
                </c:pt>
                <c:pt idx="7">
                  <c:v>30</c:v>
                </c:pt>
                <c:pt idx="8">
                  <c:v>35</c:v>
                </c:pt>
                <c:pt idx="9">
                  <c:v>40</c:v>
                </c:pt>
                <c:pt idx="10">
                  <c:v>45</c:v>
                </c:pt>
              </c:numCache>
            </c:numRef>
          </c:xVal>
          <c:yVal>
            <c:numRef>
              <c:f>algae!$F$7:$F$17</c:f>
              <c:numCache>
                <c:formatCode>General</c:formatCode>
                <c:ptCount val="11"/>
                <c:pt idx="0">
                  <c:v>3.8565207235322994E-2</c:v>
                </c:pt>
                <c:pt idx="1">
                  <c:v>0.1</c:v>
                </c:pt>
                <c:pt idx="2">
                  <c:v>0.37774315278622173</c:v>
                </c:pt>
                <c:pt idx="3">
                  <c:v>0.76833752096444752</c:v>
                </c:pt>
                <c:pt idx="4">
                  <c:v>0.94769960930920816</c:v>
                </c:pt>
                <c:pt idx="5">
                  <c:v>0.98999998740365369</c:v>
                </c:pt>
                <c:pt idx="6">
                  <c:v>0.99636594449868654</c:v>
                </c:pt>
                <c:pt idx="7">
                  <c:v>0.99814327298899963</c:v>
                </c:pt>
                <c:pt idx="8">
                  <c:v>0.98966510072368008</c:v>
                </c:pt>
                <c:pt idx="9">
                  <c:v>9.9993806592885537E-2</c:v>
                </c:pt>
                <c:pt idx="10">
                  <c:v>1.2468686576269918E-4</c:v>
                </c:pt>
              </c:numCache>
            </c:numRef>
          </c:yVal>
          <c:smooth val="0"/>
          <c:extLst>
            <c:ext xmlns:c16="http://schemas.microsoft.com/office/drawing/2014/chart" uri="{C3380CC4-5D6E-409C-BE32-E72D297353CC}">
              <c16:uniqueId val="{00000000-C170-4396-A0A2-EB1EB115E38A}"/>
            </c:ext>
          </c:extLst>
        </c:ser>
        <c:ser>
          <c:idx val="0"/>
          <c:order val="1"/>
          <c:spPr>
            <a:ln>
              <a:noFill/>
            </a:ln>
          </c:spPr>
          <c:marker>
            <c:symbol val="triangle"/>
            <c:size val="13"/>
            <c:spPr>
              <a:solidFill>
                <a:schemeClr val="accent2">
                  <a:lumMod val="60000"/>
                  <a:lumOff val="40000"/>
                </a:schemeClr>
              </a:solidFill>
            </c:spPr>
          </c:marker>
          <c:dLbls>
            <c:dLbl>
              <c:idx val="0"/>
              <c:layout>
                <c:manualLayout>
                  <c:x val="-2.3474178403756655E-2"/>
                  <c:y val="0"/>
                </c:manualLayout>
              </c:layout>
              <c:dLblPos val="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C170-4396-A0A2-EB1EB115E38A}"/>
                </c:ext>
              </c:extLst>
            </c:dLbl>
            <c:dLbl>
              <c:idx val="1"/>
              <c:layout>
                <c:manualLayout>
                  <c:x val="-6.2597809076682318E-2"/>
                  <c:y val="1.6863406408094441E-2"/>
                </c:manualLayout>
              </c:layout>
              <c:dLblPos val="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C170-4396-A0A2-EB1EB115E38A}"/>
                </c:ext>
              </c:extLst>
            </c:dLbl>
            <c:dLbl>
              <c:idx val="3"/>
              <c:layout>
                <c:manualLayout>
                  <c:x val="5.2164840897235394E-2"/>
                  <c:y val="0"/>
                </c:manualLayout>
              </c:layout>
              <c:dLblPos val="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C170-4396-A0A2-EB1EB115E38A}"/>
                </c:ext>
              </c:extLst>
            </c:dLbl>
            <c:spPr>
              <a:noFill/>
              <a:ln>
                <a:noFill/>
              </a:ln>
              <a:effectLst/>
            </c:spPr>
            <c:dLblPos val="t"/>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algae!$B$1:$B$4</c:f>
              <c:numCache>
                <c:formatCode>General</c:formatCode>
                <c:ptCount val="4"/>
                <c:pt idx="0">
                  <c:v>5</c:v>
                </c:pt>
                <c:pt idx="1">
                  <c:v>25</c:v>
                </c:pt>
                <c:pt idx="2">
                  <c:v>35</c:v>
                </c:pt>
                <c:pt idx="3">
                  <c:v>40</c:v>
                </c:pt>
              </c:numCache>
            </c:numRef>
          </c:xVal>
          <c:yVal>
            <c:numRef>
              <c:f>algae!$D$1:$D$4</c:f>
              <c:numCache>
                <c:formatCode>General</c:formatCode>
                <c:ptCount val="4"/>
                <c:pt idx="0">
                  <c:v>0.1</c:v>
                </c:pt>
                <c:pt idx="1">
                  <c:v>0.99</c:v>
                </c:pt>
                <c:pt idx="2">
                  <c:v>0.99</c:v>
                </c:pt>
                <c:pt idx="3">
                  <c:v>0.1</c:v>
                </c:pt>
              </c:numCache>
            </c:numRef>
          </c:yVal>
          <c:smooth val="0"/>
          <c:extLst>
            <c:ext xmlns:c16="http://schemas.microsoft.com/office/drawing/2014/chart" uri="{C3380CC4-5D6E-409C-BE32-E72D297353CC}">
              <c16:uniqueId val="{00000004-C170-4396-A0A2-EB1EB115E38A}"/>
            </c:ext>
          </c:extLst>
        </c:ser>
        <c:dLbls>
          <c:showLegendKey val="0"/>
          <c:showVal val="0"/>
          <c:showCatName val="0"/>
          <c:showSerName val="0"/>
          <c:showPercent val="0"/>
          <c:showBubbleSize val="0"/>
        </c:dLbls>
        <c:axId val="245970432"/>
        <c:axId val="245972352"/>
      </c:scatterChart>
      <c:valAx>
        <c:axId val="245970432"/>
        <c:scaling>
          <c:orientation val="minMax"/>
        </c:scaling>
        <c:delete val="0"/>
        <c:axPos val="b"/>
        <c:title>
          <c:tx>
            <c:rich>
              <a:bodyPr/>
              <a:lstStyle/>
              <a:p>
                <a:pPr>
                  <a:defRPr/>
                </a:pPr>
                <a:r>
                  <a:rPr lang="en-US" sz="1050"/>
                  <a:t>Temperature, </a:t>
                </a:r>
                <a:r>
                  <a:rPr lang="en-US" sz="1050" baseline="30000"/>
                  <a:t>o</a:t>
                </a:r>
                <a:r>
                  <a:rPr lang="en-US" sz="1050"/>
                  <a:t>C</a:t>
                </a:r>
              </a:p>
            </c:rich>
          </c:tx>
          <c:overlay val="0"/>
        </c:title>
        <c:numFmt formatCode="General" sourceLinked="1"/>
        <c:majorTickMark val="out"/>
        <c:minorTickMark val="none"/>
        <c:tickLblPos val="nextTo"/>
        <c:crossAx val="245972352"/>
        <c:crosses val="autoZero"/>
        <c:crossBetween val="midCat"/>
      </c:valAx>
      <c:valAx>
        <c:axId val="245972352"/>
        <c:scaling>
          <c:orientation val="minMax"/>
          <c:max val="1"/>
        </c:scaling>
        <c:delete val="0"/>
        <c:axPos val="l"/>
        <c:majorGridlines/>
        <c:title>
          <c:tx>
            <c:rich>
              <a:bodyPr rot="-5400000" vert="horz"/>
              <a:lstStyle/>
              <a:p>
                <a:pPr>
                  <a:defRPr/>
                </a:pPr>
                <a:r>
                  <a:rPr lang="en-US" sz="1050"/>
                  <a:t>Temperature multiplier</a:t>
                </a:r>
              </a:p>
            </c:rich>
          </c:tx>
          <c:overlay val="0"/>
        </c:title>
        <c:numFmt formatCode="General" sourceLinked="1"/>
        <c:majorTickMark val="out"/>
        <c:minorTickMark val="none"/>
        <c:tickLblPos val="nextTo"/>
        <c:crossAx val="245970432"/>
        <c:crosses val="autoZero"/>
        <c:crossBetween val="midCat"/>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670" b="1" i="0" u="none" strike="noStrike" baseline="0">
                <a:solidFill>
                  <a:srgbClr val="000000"/>
                </a:solidFill>
                <a:latin typeface="Arial"/>
                <a:ea typeface="Arial"/>
                <a:cs typeface="Arial"/>
              </a:defRPr>
            </a:pPr>
            <a:r>
              <a:rPr lang="en-US"/>
              <a:t>Chezy=50 and S=0.0001</a:t>
            </a:r>
          </a:p>
        </c:rich>
      </c:tx>
      <c:layout>
        <c:manualLayout>
          <c:xMode val="edge"/>
          <c:yMode val="edge"/>
          <c:x val="0.34740259740259738"/>
          <c:y val="1.9950124688280259E-2"/>
        </c:manualLayout>
      </c:layout>
      <c:overlay val="0"/>
      <c:spPr>
        <a:noFill/>
        <a:ln w="17918">
          <a:noFill/>
        </a:ln>
      </c:spPr>
    </c:title>
    <c:autoTitleDeleted val="0"/>
    <c:plotArea>
      <c:layout>
        <c:manualLayout>
          <c:layoutTarget val="inner"/>
          <c:xMode val="edge"/>
          <c:yMode val="edge"/>
          <c:x val="0.11363636363636358"/>
          <c:y val="0.16957605985037424"/>
          <c:w val="0.67532467532471085"/>
          <c:h val="0.63840399002493753"/>
        </c:manualLayout>
      </c:layout>
      <c:scatterChart>
        <c:scatterStyle val="lineMarker"/>
        <c:varyColors val="0"/>
        <c:ser>
          <c:idx val="0"/>
          <c:order val="0"/>
          <c:tx>
            <c:strRef>
              <c:f>'various eddy models C=50'!$N$2</c:f>
              <c:strCache>
                <c:ptCount val="1"/>
                <c:pt idx="0">
                  <c:v>PARAB</c:v>
                </c:pt>
              </c:strCache>
            </c:strRef>
          </c:tx>
          <c:spPr>
            <a:ln w="8959">
              <a:solidFill>
                <a:srgbClr val="000080"/>
              </a:solidFill>
              <a:prstDash val="solid"/>
            </a:ln>
          </c:spPr>
          <c:marker>
            <c:symbol val="diamond"/>
            <c:size val="4"/>
            <c:spPr>
              <a:solidFill>
                <a:srgbClr val="000080"/>
              </a:solidFill>
              <a:ln>
                <a:solidFill>
                  <a:srgbClr val="000080"/>
                </a:solidFill>
                <a:prstDash val="solid"/>
              </a:ln>
            </c:spPr>
          </c:marker>
          <c:xVal>
            <c:numRef>
              <c:f>'various eddy models C=50'!$N$13:$N$20</c:f>
              <c:numCache>
                <c:formatCode>General</c:formatCode>
                <c:ptCount val="8"/>
                <c:pt idx="0">
                  <c:v>0.11896260000000022</c:v>
                </c:pt>
                <c:pt idx="1">
                  <c:v>0.16543640000000609</c:v>
                </c:pt>
                <c:pt idx="2">
                  <c:v>0.18538979999999999</c:v>
                </c:pt>
                <c:pt idx="3">
                  <c:v>0.17882290000000001</c:v>
                </c:pt>
                <c:pt idx="4">
                  <c:v>0.14573559999999999</c:v>
                </c:pt>
                <c:pt idx="5" formatCode="0.00E+00">
                  <c:v>8.6127974000000024E-2</c:v>
                </c:pt>
                <c:pt idx="6" formatCode="0.00E+00">
                  <c:v>0</c:v>
                </c:pt>
              </c:numCache>
            </c:numRef>
          </c:xVal>
          <c:yVal>
            <c:numRef>
              <c:f>'various eddy models C=50'!$R$3:$R$10</c:f>
              <c:numCache>
                <c:formatCode>General</c:formatCode>
                <c:ptCount val="8"/>
                <c:pt idx="0">
                  <c:v>84.499979999999994</c:v>
                </c:pt>
                <c:pt idx="1">
                  <c:v>82.499979999999994</c:v>
                </c:pt>
                <c:pt idx="2">
                  <c:v>80.499979999999994</c:v>
                </c:pt>
                <c:pt idx="3">
                  <c:v>78.499979999999994</c:v>
                </c:pt>
                <c:pt idx="4">
                  <c:v>76.499979999999994</c:v>
                </c:pt>
                <c:pt idx="5">
                  <c:v>74.499979999999994</c:v>
                </c:pt>
                <c:pt idx="6">
                  <c:v>72.499979999999994</c:v>
                </c:pt>
              </c:numCache>
            </c:numRef>
          </c:yVal>
          <c:smooth val="0"/>
          <c:extLst>
            <c:ext xmlns:c16="http://schemas.microsoft.com/office/drawing/2014/chart" uri="{C3380CC4-5D6E-409C-BE32-E72D297353CC}">
              <c16:uniqueId val="{00000000-1719-46B9-9F18-C315E805D87A}"/>
            </c:ext>
          </c:extLst>
        </c:ser>
        <c:ser>
          <c:idx val="1"/>
          <c:order val="1"/>
          <c:tx>
            <c:strRef>
              <c:f>'various eddy models C=50'!$O$2</c:f>
              <c:strCache>
                <c:ptCount val="1"/>
                <c:pt idx="0">
                  <c:v>RNG</c:v>
                </c:pt>
              </c:strCache>
            </c:strRef>
          </c:tx>
          <c:spPr>
            <a:ln w="8959">
              <a:solidFill>
                <a:srgbClr val="FF00FF"/>
              </a:solidFill>
              <a:prstDash val="solid"/>
            </a:ln>
          </c:spPr>
          <c:marker>
            <c:symbol val="square"/>
            <c:size val="3"/>
            <c:spPr>
              <a:solidFill>
                <a:srgbClr val="FF00FF"/>
              </a:solidFill>
              <a:ln>
                <a:solidFill>
                  <a:srgbClr val="FF00FF"/>
                </a:solidFill>
                <a:prstDash val="solid"/>
              </a:ln>
            </c:spPr>
          </c:marker>
          <c:xVal>
            <c:numRef>
              <c:f>'various eddy models C=50'!$O$13:$O$20</c:f>
              <c:numCache>
                <c:formatCode>General</c:formatCode>
                <c:ptCount val="8"/>
                <c:pt idx="0">
                  <c:v>0.12598570000000001</c:v>
                </c:pt>
                <c:pt idx="1">
                  <c:v>0.17704930000000776</c:v>
                </c:pt>
                <c:pt idx="2">
                  <c:v>0.19839740000000144</c:v>
                </c:pt>
                <c:pt idx="3">
                  <c:v>0.19136839999999999</c:v>
                </c:pt>
                <c:pt idx="4">
                  <c:v>0.15596200000000712</c:v>
                </c:pt>
                <c:pt idx="5" formatCode="0.00E+00">
                  <c:v>9.2176095000000027E-2</c:v>
                </c:pt>
                <c:pt idx="6" formatCode="0.00E+00">
                  <c:v>0</c:v>
                </c:pt>
              </c:numCache>
            </c:numRef>
          </c:xVal>
          <c:yVal>
            <c:numRef>
              <c:f>'various eddy models C=50'!$R$3:$R$10</c:f>
              <c:numCache>
                <c:formatCode>General</c:formatCode>
                <c:ptCount val="8"/>
                <c:pt idx="0">
                  <c:v>84.499979999999994</c:v>
                </c:pt>
                <c:pt idx="1">
                  <c:v>82.499979999999994</c:v>
                </c:pt>
                <c:pt idx="2">
                  <c:v>80.499979999999994</c:v>
                </c:pt>
                <c:pt idx="3">
                  <c:v>78.499979999999994</c:v>
                </c:pt>
                <c:pt idx="4">
                  <c:v>76.499979999999994</c:v>
                </c:pt>
                <c:pt idx="5">
                  <c:v>74.499979999999994</c:v>
                </c:pt>
                <c:pt idx="6">
                  <c:v>72.499979999999994</c:v>
                </c:pt>
              </c:numCache>
            </c:numRef>
          </c:yVal>
          <c:smooth val="0"/>
          <c:extLst>
            <c:ext xmlns:c16="http://schemas.microsoft.com/office/drawing/2014/chart" uri="{C3380CC4-5D6E-409C-BE32-E72D297353CC}">
              <c16:uniqueId val="{00000001-1719-46B9-9F18-C315E805D87A}"/>
            </c:ext>
          </c:extLst>
        </c:ser>
        <c:ser>
          <c:idx val="2"/>
          <c:order val="2"/>
          <c:tx>
            <c:strRef>
              <c:f>'various eddy models C=50'!$P$2</c:f>
              <c:strCache>
                <c:ptCount val="1"/>
                <c:pt idx="0">
                  <c:v>W2</c:v>
                </c:pt>
              </c:strCache>
            </c:strRef>
          </c:tx>
          <c:spPr>
            <a:ln w="8959">
              <a:solidFill>
                <a:srgbClr val="000080"/>
              </a:solidFill>
              <a:prstDash val="solid"/>
            </a:ln>
          </c:spPr>
          <c:marker>
            <c:symbol val="triangle"/>
            <c:size val="4"/>
            <c:spPr>
              <a:solidFill>
                <a:srgbClr val="FFFF00"/>
              </a:solidFill>
              <a:ln>
                <a:solidFill>
                  <a:srgbClr val="FFFF00"/>
                </a:solidFill>
                <a:prstDash val="solid"/>
              </a:ln>
            </c:spPr>
          </c:marker>
          <c:xVal>
            <c:numRef>
              <c:f>'various eddy models C=50'!$P$13:$P$20</c:f>
              <c:numCache>
                <c:formatCode>0.00E+00</c:formatCode>
                <c:ptCount val="8"/>
                <c:pt idx="0">
                  <c:v>4.5544591000000002E-2</c:v>
                </c:pt>
                <c:pt idx="1">
                  <c:v>5.9438105999999997E-2</c:v>
                </c:pt>
                <c:pt idx="2">
                  <c:v>7.113158E-2</c:v>
                </c:pt>
                <c:pt idx="3">
                  <c:v>8.1635922000001568E-2</c:v>
                </c:pt>
                <c:pt idx="4">
                  <c:v>9.1399640000000004E-2</c:v>
                </c:pt>
                <c:pt idx="5" formatCode="General">
                  <c:v>0.100658</c:v>
                </c:pt>
                <c:pt idx="6">
                  <c:v>0</c:v>
                </c:pt>
              </c:numCache>
            </c:numRef>
          </c:xVal>
          <c:yVal>
            <c:numRef>
              <c:f>'various eddy models C=50'!$R$3:$R$10</c:f>
              <c:numCache>
                <c:formatCode>General</c:formatCode>
                <c:ptCount val="8"/>
                <c:pt idx="0">
                  <c:v>84.499979999999994</c:v>
                </c:pt>
                <c:pt idx="1">
                  <c:v>82.499979999999994</c:v>
                </c:pt>
                <c:pt idx="2">
                  <c:v>80.499979999999994</c:v>
                </c:pt>
                <c:pt idx="3">
                  <c:v>78.499979999999994</c:v>
                </c:pt>
                <c:pt idx="4">
                  <c:v>76.499979999999994</c:v>
                </c:pt>
                <c:pt idx="5">
                  <c:v>74.499979999999994</c:v>
                </c:pt>
                <c:pt idx="6">
                  <c:v>72.499979999999994</c:v>
                </c:pt>
              </c:numCache>
            </c:numRef>
          </c:yVal>
          <c:smooth val="0"/>
          <c:extLst>
            <c:ext xmlns:c16="http://schemas.microsoft.com/office/drawing/2014/chart" uri="{C3380CC4-5D6E-409C-BE32-E72D297353CC}">
              <c16:uniqueId val="{00000002-1719-46B9-9F18-C315E805D87A}"/>
            </c:ext>
          </c:extLst>
        </c:ser>
        <c:ser>
          <c:idx val="3"/>
          <c:order val="3"/>
          <c:tx>
            <c:strRef>
              <c:f>'various eddy models C=50'!$Q$2</c:f>
              <c:strCache>
                <c:ptCount val="1"/>
                <c:pt idx="0">
                  <c:v>W2N</c:v>
                </c:pt>
              </c:strCache>
            </c:strRef>
          </c:tx>
          <c:spPr>
            <a:ln w="8959">
              <a:solidFill>
                <a:srgbClr val="800000"/>
              </a:solidFill>
              <a:prstDash val="solid"/>
            </a:ln>
          </c:spPr>
          <c:marker>
            <c:symbol val="x"/>
            <c:size val="4"/>
            <c:spPr>
              <a:noFill/>
              <a:ln>
                <a:solidFill>
                  <a:srgbClr val="00FFFF"/>
                </a:solidFill>
                <a:prstDash val="solid"/>
              </a:ln>
            </c:spPr>
          </c:marker>
          <c:xVal>
            <c:numRef>
              <c:f>'various eddy models C=50'!$Q$13:$Q$20</c:f>
              <c:numCache>
                <c:formatCode>0.00E+00</c:formatCode>
                <c:ptCount val="8"/>
                <c:pt idx="0">
                  <c:v>3.8962450000000003E-2</c:v>
                </c:pt>
                <c:pt idx="1">
                  <c:v>4.8592292000000134E-2</c:v>
                </c:pt>
                <c:pt idx="2">
                  <c:v>5.3536180000000003E-2</c:v>
                </c:pt>
                <c:pt idx="3">
                  <c:v>5.3249347999999745E-2</c:v>
                </c:pt>
                <c:pt idx="4">
                  <c:v>4.6119346999999845E-2</c:v>
                </c:pt>
                <c:pt idx="5">
                  <c:v>2.9597910000000012E-2</c:v>
                </c:pt>
                <c:pt idx="6">
                  <c:v>0</c:v>
                </c:pt>
              </c:numCache>
            </c:numRef>
          </c:xVal>
          <c:yVal>
            <c:numRef>
              <c:f>'various eddy models C=50'!$R$3:$R$10</c:f>
              <c:numCache>
                <c:formatCode>General</c:formatCode>
                <c:ptCount val="8"/>
                <c:pt idx="0">
                  <c:v>84.499979999999994</c:v>
                </c:pt>
                <c:pt idx="1">
                  <c:v>82.499979999999994</c:v>
                </c:pt>
                <c:pt idx="2">
                  <c:v>80.499979999999994</c:v>
                </c:pt>
                <c:pt idx="3">
                  <c:v>78.499979999999994</c:v>
                </c:pt>
                <c:pt idx="4">
                  <c:v>76.499979999999994</c:v>
                </c:pt>
                <c:pt idx="5">
                  <c:v>74.499979999999994</c:v>
                </c:pt>
                <c:pt idx="6">
                  <c:v>72.499979999999994</c:v>
                </c:pt>
              </c:numCache>
            </c:numRef>
          </c:yVal>
          <c:smooth val="0"/>
          <c:extLst>
            <c:ext xmlns:c16="http://schemas.microsoft.com/office/drawing/2014/chart" uri="{C3380CC4-5D6E-409C-BE32-E72D297353CC}">
              <c16:uniqueId val="{00000003-1719-46B9-9F18-C315E805D87A}"/>
            </c:ext>
          </c:extLst>
        </c:ser>
        <c:ser>
          <c:idx val="4"/>
          <c:order val="4"/>
          <c:tx>
            <c:strRef>
              <c:f>'various eddy models C=50'!$M$2</c:f>
              <c:strCache>
                <c:ptCount val="1"/>
                <c:pt idx="0">
                  <c:v>NICK</c:v>
                </c:pt>
              </c:strCache>
            </c:strRef>
          </c:tx>
          <c:spPr>
            <a:ln w="8959">
              <a:solidFill>
                <a:srgbClr val="800080"/>
              </a:solidFill>
              <a:prstDash val="solid"/>
            </a:ln>
          </c:spPr>
          <c:marker>
            <c:symbol val="star"/>
            <c:size val="4"/>
            <c:spPr>
              <a:noFill/>
              <a:ln>
                <a:solidFill>
                  <a:srgbClr val="800080"/>
                </a:solidFill>
                <a:prstDash val="solid"/>
              </a:ln>
            </c:spPr>
          </c:marker>
          <c:xVal>
            <c:numRef>
              <c:f>'various eddy models C=50'!$M$13:$M$20</c:f>
              <c:numCache>
                <c:formatCode>0.00E+00</c:formatCode>
                <c:ptCount val="8"/>
                <c:pt idx="0">
                  <c:v>7.2350606000000123E-2</c:v>
                </c:pt>
                <c:pt idx="1">
                  <c:v>8.9714952000000764E-2</c:v>
                </c:pt>
                <c:pt idx="2">
                  <c:v>9.8228157000000024E-2</c:v>
                </c:pt>
                <c:pt idx="3">
                  <c:v>9.7028531000000001E-2</c:v>
                </c:pt>
                <c:pt idx="4">
                  <c:v>8.3394043000001264E-2</c:v>
                </c:pt>
                <c:pt idx="5">
                  <c:v>5.3056332999999997E-2</c:v>
                </c:pt>
                <c:pt idx="6">
                  <c:v>0</c:v>
                </c:pt>
              </c:numCache>
            </c:numRef>
          </c:xVal>
          <c:yVal>
            <c:numRef>
              <c:f>'various eddy models C=50'!$R$3:$R$10</c:f>
              <c:numCache>
                <c:formatCode>General</c:formatCode>
                <c:ptCount val="8"/>
                <c:pt idx="0">
                  <c:v>84.499979999999994</c:v>
                </c:pt>
                <c:pt idx="1">
                  <c:v>82.499979999999994</c:v>
                </c:pt>
                <c:pt idx="2">
                  <c:v>80.499979999999994</c:v>
                </c:pt>
                <c:pt idx="3">
                  <c:v>78.499979999999994</c:v>
                </c:pt>
                <c:pt idx="4">
                  <c:v>76.499979999999994</c:v>
                </c:pt>
                <c:pt idx="5">
                  <c:v>74.499979999999994</c:v>
                </c:pt>
                <c:pt idx="6">
                  <c:v>72.499979999999994</c:v>
                </c:pt>
              </c:numCache>
            </c:numRef>
          </c:yVal>
          <c:smooth val="0"/>
          <c:extLst>
            <c:ext xmlns:c16="http://schemas.microsoft.com/office/drawing/2014/chart" uri="{C3380CC4-5D6E-409C-BE32-E72D297353CC}">
              <c16:uniqueId val="{00000004-1719-46B9-9F18-C315E805D87A}"/>
            </c:ext>
          </c:extLst>
        </c:ser>
        <c:dLbls>
          <c:showLegendKey val="0"/>
          <c:showVal val="0"/>
          <c:showCatName val="0"/>
          <c:showSerName val="0"/>
          <c:showPercent val="0"/>
          <c:showBubbleSize val="0"/>
        </c:dLbls>
        <c:axId val="206927744"/>
        <c:axId val="206950784"/>
      </c:scatterChart>
      <c:valAx>
        <c:axId val="206927744"/>
        <c:scaling>
          <c:orientation val="minMax"/>
        </c:scaling>
        <c:delete val="0"/>
        <c:axPos val="b"/>
        <c:majorGridlines>
          <c:spPr>
            <a:ln w="2240">
              <a:solidFill>
                <a:srgbClr val="000000"/>
              </a:solidFill>
              <a:prstDash val="solid"/>
            </a:ln>
          </c:spPr>
        </c:majorGridlines>
        <c:title>
          <c:tx>
            <c:rich>
              <a:bodyPr/>
              <a:lstStyle/>
              <a:p>
                <a:pPr>
                  <a:defRPr sz="635" b="1" i="0" u="none" strike="noStrike" baseline="0">
                    <a:solidFill>
                      <a:srgbClr val="000000"/>
                    </a:solidFill>
                    <a:latin typeface="Arial"/>
                    <a:ea typeface="Arial"/>
                    <a:cs typeface="Arial"/>
                  </a:defRPr>
                </a:pPr>
                <a:r>
                  <a:rPr lang="en-US" sz="635" b="1" i="0" strike="noStrike">
                    <a:solidFill>
                      <a:srgbClr val="000000"/>
                    </a:solidFill>
                    <a:latin typeface="Arial"/>
                    <a:cs typeface="Arial"/>
                  </a:rPr>
                  <a:t>Turbulent eddy viscosity, </a:t>
                </a:r>
                <a:r>
                  <a:rPr lang="en-US" sz="635" b="1" i="1" strike="noStrike">
                    <a:solidFill>
                      <a:srgbClr val="000000"/>
                    </a:solidFill>
                    <a:latin typeface="Arial"/>
                    <a:cs typeface="Arial"/>
                  </a:rPr>
                  <a:t>m</a:t>
                </a:r>
                <a:r>
                  <a:rPr lang="en-US" sz="635" b="1" i="1" strike="noStrike" baseline="30000">
                    <a:solidFill>
                      <a:srgbClr val="000000"/>
                    </a:solidFill>
                    <a:latin typeface="Arial"/>
                    <a:cs typeface="Arial"/>
                  </a:rPr>
                  <a:t>2</a:t>
                </a:r>
                <a:r>
                  <a:rPr lang="en-US" sz="635" b="1" i="1" strike="noStrike">
                    <a:solidFill>
                      <a:srgbClr val="000000"/>
                    </a:solidFill>
                    <a:latin typeface="Arial"/>
                    <a:cs typeface="Arial"/>
                  </a:rPr>
                  <a:t>s</a:t>
                </a:r>
                <a:r>
                  <a:rPr lang="en-US" sz="635" b="1" i="1" strike="noStrike" baseline="30000">
                    <a:solidFill>
                      <a:srgbClr val="000000"/>
                    </a:solidFill>
                    <a:latin typeface="Arial"/>
                    <a:cs typeface="Arial"/>
                  </a:rPr>
                  <a:t>-1</a:t>
                </a:r>
              </a:p>
            </c:rich>
          </c:tx>
          <c:layout>
            <c:manualLayout>
              <c:xMode val="edge"/>
              <c:yMode val="edge"/>
              <c:x val="0.26623376623376621"/>
              <c:y val="0.89526184538653353"/>
            </c:manualLayout>
          </c:layout>
          <c:overlay val="0"/>
          <c:spPr>
            <a:noFill/>
            <a:ln w="17918">
              <a:noFill/>
            </a:ln>
          </c:spPr>
        </c:title>
        <c:numFmt formatCode="General" sourceLinked="1"/>
        <c:majorTickMark val="out"/>
        <c:minorTickMark val="none"/>
        <c:tickLblPos val="nextTo"/>
        <c:spPr>
          <a:ln w="2240">
            <a:solidFill>
              <a:srgbClr val="000000"/>
            </a:solidFill>
            <a:prstDash val="solid"/>
          </a:ln>
        </c:spPr>
        <c:txPr>
          <a:bodyPr rot="0" vert="horz"/>
          <a:lstStyle/>
          <a:p>
            <a:pPr>
              <a:defRPr sz="635" b="0" i="0" u="none" strike="noStrike" baseline="0">
                <a:solidFill>
                  <a:srgbClr val="000000"/>
                </a:solidFill>
                <a:latin typeface="Arial"/>
                <a:ea typeface="Arial"/>
                <a:cs typeface="Arial"/>
              </a:defRPr>
            </a:pPr>
            <a:endParaRPr lang="en-US"/>
          </a:p>
        </c:txPr>
        <c:crossAx val="206950784"/>
        <c:crosses val="autoZero"/>
        <c:crossBetween val="midCat"/>
      </c:valAx>
      <c:valAx>
        <c:axId val="206950784"/>
        <c:scaling>
          <c:orientation val="minMax"/>
        </c:scaling>
        <c:delete val="0"/>
        <c:axPos val="l"/>
        <c:majorGridlines>
          <c:spPr>
            <a:ln w="2240">
              <a:solidFill>
                <a:srgbClr val="000000"/>
              </a:solidFill>
              <a:prstDash val="solid"/>
            </a:ln>
          </c:spPr>
        </c:majorGridlines>
        <c:title>
          <c:tx>
            <c:rich>
              <a:bodyPr/>
              <a:lstStyle/>
              <a:p>
                <a:pPr>
                  <a:defRPr sz="635" b="1" i="0" u="none" strike="noStrike" baseline="0">
                    <a:solidFill>
                      <a:srgbClr val="000000"/>
                    </a:solidFill>
                    <a:latin typeface="Arial"/>
                    <a:ea typeface="Arial"/>
                    <a:cs typeface="Arial"/>
                  </a:defRPr>
                </a:pPr>
                <a:r>
                  <a:rPr lang="en-US" sz="635" b="1" i="0" strike="noStrike">
                    <a:solidFill>
                      <a:srgbClr val="000000"/>
                    </a:solidFill>
                    <a:latin typeface="Arial"/>
                    <a:cs typeface="Arial"/>
                  </a:rPr>
                  <a:t>Elevation, </a:t>
                </a:r>
                <a:r>
                  <a:rPr lang="en-US" sz="635" b="1" i="1" strike="noStrike">
                    <a:solidFill>
                      <a:srgbClr val="000000"/>
                    </a:solidFill>
                    <a:latin typeface="Arial"/>
                    <a:cs typeface="Arial"/>
                  </a:rPr>
                  <a:t>m</a:t>
                </a:r>
              </a:p>
            </c:rich>
          </c:tx>
          <c:layout>
            <c:manualLayout>
              <c:xMode val="edge"/>
              <c:yMode val="edge"/>
              <c:x val="1.948051948052034E-2"/>
              <c:y val="0.37157107231921993"/>
            </c:manualLayout>
          </c:layout>
          <c:overlay val="0"/>
          <c:spPr>
            <a:noFill/>
            <a:ln w="17918">
              <a:noFill/>
            </a:ln>
          </c:spPr>
        </c:title>
        <c:numFmt formatCode="General" sourceLinked="1"/>
        <c:majorTickMark val="out"/>
        <c:minorTickMark val="none"/>
        <c:tickLblPos val="nextTo"/>
        <c:spPr>
          <a:ln w="2240">
            <a:solidFill>
              <a:srgbClr val="000000"/>
            </a:solidFill>
            <a:prstDash val="solid"/>
          </a:ln>
        </c:spPr>
        <c:txPr>
          <a:bodyPr rot="0" vert="horz"/>
          <a:lstStyle/>
          <a:p>
            <a:pPr>
              <a:defRPr sz="635" b="0" i="0" u="none" strike="noStrike" baseline="0">
                <a:solidFill>
                  <a:srgbClr val="000000"/>
                </a:solidFill>
                <a:latin typeface="Arial"/>
                <a:ea typeface="Arial"/>
                <a:cs typeface="Arial"/>
              </a:defRPr>
            </a:pPr>
            <a:endParaRPr lang="en-US"/>
          </a:p>
        </c:txPr>
        <c:crossAx val="206927744"/>
        <c:crosses val="autoZero"/>
        <c:crossBetween val="midCat"/>
      </c:valAx>
      <c:spPr>
        <a:noFill/>
        <a:ln w="8959">
          <a:solidFill>
            <a:srgbClr val="808080"/>
          </a:solidFill>
          <a:prstDash val="solid"/>
        </a:ln>
      </c:spPr>
    </c:plotArea>
    <c:legend>
      <c:legendPos val="r"/>
      <c:layout>
        <c:manualLayout>
          <c:xMode val="edge"/>
          <c:yMode val="edge"/>
          <c:x val="0.83603896103896058"/>
          <c:y val="0.34413965087281789"/>
          <c:w val="0.15746753246754241"/>
          <c:h val="0.28927680798006994"/>
        </c:manualLayout>
      </c:layout>
      <c:overlay val="0"/>
      <c:spPr>
        <a:solidFill>
          <a:srgbClr val="FFFFFF"/>
        </a:solidFill>
        <a:ln w="2240">
          <a:solidFill>
            <a:srgbClr val="000000"/>
          </a:solidFill>
          <a:prstDash val="solid"/>
        </a:ln>
      </c:spPr>
      <c:txPr>
        <a:bodyPr/>
        <a:lstStyle/>
        <a:p>
          <a:pPr>
            <a:defRPr sz="582" b="0" i="0" u="none" strike="noStrike" baseline="0">
              <a:solidFill>
                <a:srgbClr val="000000"/>
              </a:solidFill>
              <a:latin typeface="Arial"/>
              <a:ea typeface="Arial"/>
              <a:cs typeface="Arial"/>
            </a:defRPr>
          </a:pPr>
          <a:endParaRPr lang="en-US"/>
        </a:p>
      </c:txPr>
    </c:legend>
    <c:plotVisOnly val="1"/>
    <c:dispBlanksAs val="gap"/>
    <c:showDLblsOverMax val="0"/>
  </c:chart>
  <c:spPr>
    <a:solidFill>
      <a:srgbClr val="FFFFFF"/>
    </a:solidFill>
    <a:ln w="2240">
      <a:solidFill>
        <a:srgbClr val="000000"/>
      </a:solidFill>
      <a:prstDash val="solid"/>
    </a:ln>
  </c:spPr>
  <c:txPr>
    <a:bodyPr/>
    <a:lstStyle/>
    <a:p>
      <a:pPr>
        <a:defRPr sz="635" b="0" i="0" u="none" strike="noStrike" baseline="0">
          <a:solidFill>
            <a:srgbClr val="000000"/>
          </a:solidFill>
          <a:latin typeface="Arial"/>
          <a:ea typeface="Arial"/>
          <a:cs typeface="Arial"/>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611" b="1" i="0" u="none" strike="noStrike" baseline="0">
                <a:solidFill>
                  <a:srgbClr val="000000"/>
                </a:solidFill>
                <a:latin typeface="Arial"/>
                <a:ea typeface="Arial"/>
                <a:cs typeface="Arial"/>
              </a:defRPr>
            </a:pPr>
            <a:r>
              <a:rPr lang="en-US"/>
              <a:t>7 vertical layers, Manning's n=0.03 and S=0.0001</a:t>
            </a:r>
          </a:p>
        </c:rich>
      </c:tx>
      <c:layout>
        <c:manualLayout>
          <c:xMode val="edge"/>
          <c:yMode val="edge"/>
          <c:x val="0.21500000000000041"/>
          <c:y val="2.0356234096692107E-2"/>
        </c:manualLayout>
      </c:layout>
      <c:overlay val="0"/>
      <c:spPr>
        <a:noFill/>
        <a:ln w="16789">
          <a:noFill/>
        </a:ln>
      </c:spPr>
    </c:title>
    <c:autoTitleDeleted val="0"/>
    <c:plotArea>
      <c:layout>
        <c:manualLayout>
          <c:layoutTarget val="inner"/>
          <c:xMode val="edge"/>
          <c:yMode val="edge"/>
          <c:x val="0.11666666666666672"/>
          <c:y val="0.17048346055980376"/>
          <c:w val="0.67333333333335355"/>
          <c:h val="0.63358778625954204"/>
        </c:manualLayout>
      </c:layout>
      <c:scatterChart>
        <c:scatterStyle val="lineMarker"/>
        <c:varyColors val="0"/>
        <c:ser>
          <c:idx val="0"/>
          <c:order val="0"/>
          <c:tx>
            <c:strRef>
              <c:f>'various eddy models n=0.03'!$N$2</c:f>
              <c:strCache>
                <c:ptCount val="1"/>
                <c:pt idx="0">
                  <c:v>PARAB</c:v>
                </c:pt>
              </c:strCache>
            </c:strRef>
          </c:tx>
          <c:spPr>
            <a:ln w="8394">
              <a:solidFill>
                <a:srgbClr val="000080"/>
              </a:solidFill>
              <a:prstDash val="solid"/>
            </a:ln>
          </c:spPr>
          <c:marker>
            <c:symbol val="diamond"/>
            <c:size val="4"/>
            <c:spPr>
              <a:solidFill>
                <a:srgbClr val="000080"/>
              </a:solidFill>
              <a:ln>
                <a:solidFill>
                  <a:srgbClr val="000080"/>
                </a:solidFill>
                <a:prstDash val="solid"/>
              </a:ln>
            </c:spPr>
          </c:marker>
          <c:xVal>
            <c:numRef>
              <c:f>'various eddy models n=0.03'!$N$3:$N$10</c:f>
              <c:numCache>
                <c:formatCode>General</c:formatCode>
                <c:ptCount val="8"/>
                <c:pt idx="0">
                  <c:v>1.919143</c:v>
                </c:pt>
                <c:pt idx="1">
                  <c:v>1.8690450000000001</c:v>
                </c:pt>
                <c:pt idx="2">
                  <c:v>1.8207239999999998</c:v>
                </c:pt>
                <c:pt idx="3">
                  <c:v>1.7600209999999998</c:v>
                </c:pt>
                <c:pt idx="4">
                  <c:v>1.6786270000000001</c:v>
                </c:pt>
                <c:pt idx="5">
                  <c:v>1.5557339999999718</c:v>
                </c:pt>
                <c:pt idx="6">
                  <c:v>1.307952</c:v>
                </c:pt>
              </c:numCache>
            </c:numRef>
          </c:xVal>
          <c:yVal>
            <c:numRef>
              <c:f>'various eddy models n=0.03'!$R$3:$R$10</c:f>
              <c:numCache>
                <c:formatCode>General</c:formatCode>
                <c:ptCount val="8"/>
                <c:pt idx="0">
                  <c:v>84.499979999999994</c:v>
                </c:pt>
                <c:pt idx="1">
                  <c:v>82.499979999999994</c:v>
                </c:pt>
                <c:pt idx="2">
                  <c:v>80.499979999999994</c:v>
                </c:pt>
                <c:pt idx="3">
                  <c:v>78.499979999999994</c:v>
                </c:pt>
                <c:pt idx="4">
                  <c:v>76.499979999999994</c:v>
                </c:pt>
                <c:pt idx="5">
                  <c:v>74.499979999999994</c:v>
                </c:pt>
                <c:pt idx="6">
                  <c:v>72.499979999999994</c:v>
                </c:pt>
              </c:numCache>
            </c:numRef>
          </c:yVal>
          <c:smooth val="0"/>
          <c:extLst>
            <c:ext xmlns:c16="http://schemas.microsoft.com/office/drawing/2014/chart" uri="{C3380CC4-5D6E-409C-BE32-E72D297353CC}">
              <c16:uniqueId val="{00000000-C107-4058-BD9C-CA13DEE5638A}"/>
            </c:ext>
          </c:extLst>
        </c:ser>
        <c:ser>
          <c:idx val="1"/>
          <c:order val="1"/>
          <c:tx>
            <c:strRef>
              <c:f>'various eddy models n=0.03'!$O$2</c:f>
              <c:strCache>
                <c:ptCount val="1"/>
                <c:pt idx="0">
                  <c:v>RNG</c:v>
                </c:pt>
              </c:strCache>
            </c:strRef>
          </c:tx>
          <c:spPr>
            <a:ln w="8394">
              <a:solidFill>
                <a:srgbClr val="FF00FF"/>
              </a:solidFill>
              <a:prstDash val="solid"/>
            </a:ln>
          </c:spPr>
          <c:marker>
            <c:symbol val="square"/>
            <c:size val="3"/>
            <c:spPr>
              <a:solidFill>
                <a:srgbClr val="FF00FF"/>
              </a:solidFill>
              <a:ln>
                <a:solidFill>
                  <a:srgbClr val="FF00FF"/>
                </a:solidFill>
                <a:prstDash val="solid"/>
              </a:ln>
            </c:spPr>
          </c:marker>
          <c:xVal>
            <c:numRef>
              <c:f>'various eddy models n=0.03'!$M$3:$M$10</c:f>
              <c:numCache>
                <c:formatCode>General</c:formatCode>
                <c:ptCount val="8"/>
                <c:pt idx="0">
                  <c:v>1.9654170000000386</c:v>
                </c:pt>
                <c:pt idx="1">
                  <c:v>1.909667</c:v>
                </c:pt>
                <c:pt idx="2">
                  <c:v>1.849002</c:v>
                </c:pt>
                <c:pt idx="3">
                  <c:v>1.770532</c:v>
                </c:pt>
                <c:pt idx="4">
                  <c:v>1.6670799999999999</c:v>
                </c:pt>
                <c:pt idx="5">
                  <c:v>1.5176559999999999</c:v>
                </c:pt>
                <c:pt idx="6">
                  <c:v>1.2226339999999998</c:v>
                </c:pt>
              </c:numCache>
            </c:numRef>
          </c:xVal>
          <c:yVal>
            <c:numRef>
              <c:f>'various eddy models n=0.03'!$R$3:$R$10</c:f>
              <c:numCache>
                <c:formatCode>General</c:formatCode>
                <c:ptCount val="8"/>
                <c:pt idx="0">
                  <c:v>84.499979999999994</c:v>
                </c:pt>
                <c:pt idx="1">
                  <c:v>82.499979999999994</c:v>
                </c:pt>
                <c:pt idx="2">
                  <c:v>80.499979999999994</c:v>
                </c:pt>
                <c:pt idx="3">
                  <c:v>78.499979999999994</c:v>
                </c:pt>
                <c:pt idx="4">
                  <c:v>76.499979999999994</c:v>
                </c:pt>
                <c:pt idx="5">
                  <c:v>74.499979999999994</c:v>
                </c:pt>
                <c:pt idx="6">
                  <c:v>72.499979999999994</c:v>
                </c:pt>
              </c:numCache>
            </c:numRef>
          </c:yVal>
          <c:smooth val="0"/>
          <c:extLst>
            <c:ext xmlns:c16="http://schemas.microsoft.com/office/drawing/2014/chart" uri="{C3380CC4-5D6E-409C-BE32-E72D297353CC}">
              <c16:uniqueId val="{00000001-C107-4058-BD9C-CA13DEE5638A}"/>
            </c:ext>
          </c:extLst>
        </c:ser>
        <c:ser>
          <c:idx val="2"/>
          <c:order val="2"/>
          <c:tx>
            <c:strRef>
              <c:f>'various eddy models n=0.03'!$P$2</c:f>
              <c:strCache>
                <c:ptCount val="1"/>
                <c:pt idx="0">
                  <c:v>W2</c:v>
                </c:pt>
              </c:strCache>
            </c:strRef>
          </c:tx>
          <c:spPr>
            <a:ln w="8394">
              <a:solidFill>
                <a:srgbClr val="000080"/>
              </a:solidFill>
              <a:prstDash val="solid"/>
            </a:ln>
          </c:spPr>
          <c:marker>
            <c:symbol val="triangle"/>
            <c:size val="4"/>
            <c:spPr>
              <a:solidFill>
                <a:srgbClr val="FFFF00"/>
              </a:solidFill>
              <a:ln>
                <a:solidFill>
                  <a:srgbClr val="000080"/>
                </a:solidFill>
                <a:prstDash val="solid"/>
              </a:ln>
            </c:spPr>
          </c:marker>
          <c:xVal>
            <c:numRef>
              <c:f>'various eddy models n=0.03'!$P$3:$P$10</c:f>
              <c:numCache>
                <c:formatCode>General</c:formatCode>
                <c:ptCount val="8"/>
                <c:pt idx="0">
                  <c:v>2.0661429999999967</c:v>
                </c:pt>
                <c:pt idx="1">
                  <c:v>1.9845820000000509</c:v>
                </c:pt>
                <c:pt idx="2">
                  <c:v>1.8943170000000451</c:v>
                </c:pt>
                <c:pt idx="3">
                  <c:v>1.786548</c:v>
                </c:pt>
                <c:pt idx="4">
                  <c:v>1.6636709999999999</c:v>
                </c:pt>
                <c:pt idx="5">
                  <c:v>1.527072</c:v>
                </c:pt>
                <c:pt idx="6">
                  <c:v>0.89073769999999997</c:v>
                </c:pt>
              </c:numCache>
            </c:numRef>
          </c:xVal>
          <c:yVal>
            <c:numRef>
              <c:f>'various eddy models n=0.03'!$R$3:$R$10</c:f>
              <c:numCache>
                <c:formatCode>General</c:formatCode>
                <c:ptCount val="8"/>
                <c:pt idx="0">
                  <c:v>84.499979999999994</c:v>
                </c:pt>
                <c:pt idx="1">
                  <c:v>82.499979999999994</c:v>
                </c:pt>
                <c:pt idx="2">
                  <c:v>80.499979999999994</c:v>
                </c:pt>
                <c:pt idx="3">
                  <c:v>78.499979999999994</c:v>
                </c:pt>
                <c:pt idx="4">
                  <c:v>76.499979999999994</c:v>
                </c:pt>
                <c:pt idx="5">
                  <c:v>74.499979999999994</c:v>
                </c:pt>
                <c:pt idx="6">
                  <c:v>72.499979999999994</c:v>
                </c:pt>
              </c:numCache>
            </c:numRef>
          </c:yVal>
          <c:smooth val="0"/>
          <c:extLst>
            <c:ext xmlns:c16="http://schemas.microsoft.com/office/drawing/2014/chart" uri="{C3380CC4-5D6E-409C-BE32-E72D297353CC}">
              <c16:uniqueId val="{00000002-C107-4058-BD9C-CA13DEE5638A}"/>
            </c:ext>
          </c:extLst>
        </c:ser>
        <c:ser>
          <c:idx val="3"/>
          <c:order val="3"/>
          <c:tx>
            <c:strRef>
              <c:f>'various eddy models n=0.03'!$Q$2</c:f>
              <c:strCache>
                <c:ptCount val="1"/>
                <c:pt idx="0">
                  <c:v>W2N</c:v>
                </c:pt>
              </c:strCache>
            </c:strRef>
          </c:tx>
          <c:spPr>
            <a:ln w="8394">
              <a:solidFill>
                <a:srgbClr val="00FFFF"/>
              </a:solidFill>
              <a:prstDash val="solid"/>
            </a:ln>
          </c:spPr>
          <c:marker>
            <c:symbol val="x"/>
            <c:size val="4"/>
            <c:spPr>
              <a:noFill/>
              <a:ln>
                <a:solidFill>
                  <a:srgbClr val="00FFFF"/>
                </a:solidFill>
                <a:prstDash val="solid"/>
              </a:ln>
            </c:spPr>
          </c:marker>
          <c:xVal>
            <c:numRef>
              <c:f>'various eddy models n=0.03'!$Q$3:$Q$10</c:f>
              <c:numCache>
                <c:formatCode>General</c:formatCode>
                <c:ptCount val="8"/>
                <c:pt idx="0">
                  <c:v>2.0478869999999998</c:v>
                </c:pt>
                <c:pt idx="1">
                  <c:v>1.9737629999999999</c:v>
                </c:pt>
                <c:pt idx="2">
                  <c:v>1.8926939999999999</c:v>
                </c:pt>
                <c:pt idx="3">
                  <c:v>1.7875309999999998</c:v>
                </c:pt>
                <c:pt idx="4">
                  <c:v>1.6484399999999999</c:v>
                </c:pt>
                <c:pt idx="5">
                  <c:v>1.4470069999999613</c:v>
                </c:pt>
                <c:pt idx="6">
                  <c:v>1.064703</c:v>
                </c:pt>
              </c:numCache>
            </c:numRef>
          </c:xVal>
          <c:yVal>
            <c:numRef>
              <c:f>'various eddy models n=0.03'!$R$3:$R$10</c:f>
              <c:numCache>
                <c:formatCode>General</c:formatCode>
                <c:ptCount val="8"/>
                <c:pt idx="0">
                  <c:v>84.499979999999994</c:v>
                </c:pt>
                <c:pt idx="1">
                  <c:v>82.499979999999994</c:v>
                </c:pt>
                <c:pt idx="2">
                  <c:v>80.499979999999994</c:v>
                </c:pt>
                <c:pt idx="3">
                  <c:v>78.499979999999994</c:v>
                </c:pt>
                <c:pt idx="4">
                  <c:v>76.499979999999994</c:v>
                </c:pt>
                <c:pt idx="5">
                  <c:v>74.499979999999994</c:v>
                </c:pt>
                <c:pt idx="6">
                  <c:v>72.499979999999994</c:v>
                </c:pt>
              </c:numCache>
            </c:numRef>
          </c:yVal>
          <c:smooth val="0"/>
          <c:extLst>
            <c:ext xmlns:c16="http://schemas.microsoft.com/office/drawing/2014/chart" uri="{C3380CC4-5D6E-409C-BE32-E72D297353CC}">
              <c16:uniqueId val="{00000003-C107-4058-BD9C-CA13DEE5638A}"/>
            </c:ext>
          </c:extLst>
        </c:ser>
        <c:ser>
          <c:idx val="4"/>
          <c:order val="4"/>
          <c:tx>
            <c:strRef>
              <c:f>'various eddy models n=0.03'!$M$2</c:f>
              <c:strCache>
                <c:ptCount val="1"/>
                <c:pt idx="0">
                  <c:v>NICK</c:v>
                </c:pt>
              </c:strCache>
            </c:strRef>
          </c:tx>
          <c:spPr>
            <a:ln w="8394">
              <a:solidFill>
                <a:srgbClr val="800080"/>
              </a:solidFill>
              <a:prstDash val="solid"/>
            </a:ln>
          </c:spPr>
          <c:marker>
            <c:symbol val="star"/>
            <c:size val="4"/>
            <c:spPr>
              <a:noFill/>
              <a:ln>
                <a:solidFill>
                  <a:srgbClr val="800080"/>
                </a:solidFill>
                <a:prstDash val="solid"/>
              </a:ln>
            </c:spPr>
          </c:marker>
          <c:xVal>
            <c:numRef>
              <c:f>'various eddy models n=0.03'!$M$3:$M$10</c:f>
              <c:numCache>
                <c:formatCode>General</c:formatCode>
                <c:ptCount val="8"/>
                <c:pt idx="0">
                  <c:v>1.9654170000000386</c:v>
                </c:pt>
                <c:pt idx="1">
                  <c:v>1.909667</c:v>
                </c:pt>
                <c:pt idx="2">
                  <c:v>1.849002</c:v>
                </c:pt>
                <c:pt idx="3">
                  <c:v>1.770532</c:v>
                </c:pt>
                <c:pt idx="4">
                  <c:v>1.6670799999999999</c:v>
                </c:pt>
                <c:pt idx="5">
                  <c:v>1.5176559999999999</c:v>
                </c:pt>
                <c:pt idx="6">
                  <c:v>1.2226339999999998</c:v>
                </c:pt>
              </c:numCache>
            </c:numRef>
          </c:xVal>
          <c:yVal>
            <c:numRef>
              <c:f>'various eddy models n=0.03'!$R$3:$R$10</c:f>
              <c:numCache>
                <c:formatCode>General</c:formatCode>
                <c:ptCount val="8"/>
                <c:pt idx="0">
                  <c:v>84.499979999999994</c:v>
                </c:pt>
                <c:pt idx="1">
                  <c:v>82.499979999999994</c:v>
                </c:pt>
                <c:pt idx="2">
                  <c:v>80.499979999999994</c:v>
                </c:pt>
                <c:pt idx="3">
                  <c:v>78.499979999999994</c:v>
                </c:pt>
                <c:pt idx="4">
                  <c:v>76.499979999999994</c:v>
                </c:pt>
                <c:pt idx="5">
                  <c:v>74.499979999999994</c:v>
                </c:pt>
                <c:pt idx="6">
                  <c:v>72.499979999999994</c:v>
                </c:pt>
              </c:numCache>
            </c:numRef>
          </c:yVal>
          <c:smooth val="0"/>
          <c:extLst>
            <c:ext xmlns:c16="http://schemas.microsoft.com/office/drawing/2014/chart" uri="{C3380CC4-5D6E-409C-BE32-E72D297353CC}">
              <c16:uniqueId val="{00000004-C107-4058-BD9C-CA13DEE5638A}"/>
            </c:ext>
          </c:extLst>
        </c:ser>
        <c:ser>
          <c:idx val="5"/>
          <c:order val="5"/>
          <c:tx>
            <c:v>Theory</c:v>
          </c:tx>
          <c:spPr>
            <a:ln w="25183">
              <a:solidFill>
                <a:srgbClr val="800000"/>
              </a:solidFill>
              <a:prstDash val="solid"/>
            </a:ln>
          </c:spPr>
          <c:marker>
            <c:symbol val="circle"/>
            <c:size val="5"/>
            <c:spPr>
              <a:solidFill>
                <a:srgbClr val="800000"/>
              </a:solidFill>
              <a:ln>
                <a:solidFill>
                  <a:srgbClr val="800000"/>
                </a:solidFill>
                <a:prstDash val="solid"/>
              </a:ln>
            </c:spPr>
          </c:marker>
          <c:xVal>
            <c:numRef>
              <c:f>'various eddy models n=0.03'!$W$2:$W$12</c:f>
              <c:numCache>
                <c:formatCode>General</c:formatCode>
                <c:ptCount val="11"/>
                <c:pt idx="0">
                  <c:v>0.47559725500289712</c:v>
                </c:pt>
                <c:pt idx="1">
                  <c:v>1.1735312697207663</c:v>
                </c:pt>
                <c:pt idx="2">
                  <c:v>1.482926653670827</c:v>
                </c:pt>
                <c:pt idx="3">
                  <c:v>1.5773069631362719</c:v>
                </c:pt>
                <c:pt idx="4">
                  <c:v>1.7191122924108391</c:v>
                </c:pt>
                <c:pt idx="5">
                  <c:v>1.8786432878448518</c:v>
                </c:pt>
                <c:pt idx="6">
                  <c:v>1.9176397533953558</c:v>
                </c:pt>
                <c:pt idx="7">
                  <c:v>1.9743618851052387</c:v>
                </c:pt>
                <c:pt idx="8">
                  <c:v>1.9920875512646385</c:v>
                </c:pt>
                <c:pt idx="9">
                  <c:v>2.0027229509601674</c:v>
                </c:pt>
                <c:pt idx="10">
                  <c:v>2.0062680841920337</c:v>
                </c:pt>
              </c:numCache>
            </c:numRef>
          </c:xVal>
          <c:yVal>
            <c:numRef>
              <c:f>'various eddy models n=0.03'!$T$2:$T$12</c:f>
              <c:numCache>
                <c:formatCode>General</c:formatCode>
                <c:ptCount val="11"/>
                <c:pt idx="0">
                  <c:v>71.599999999999994</c:v>
                </c:pt>
                <c:pt idx="1">
                  <c:v>72.5</c:v>
                </c:pt>
                <c:pt idx="2">
                  <c:v>74.349999999999994</c:v>
                </c:pt>
                <c:pt idx="3">
                  <c:v>75.5</c:v>
                </c:pt>
                <c:pt idx="4">
                  <c:v>77.5</c:v>
                </c:pt>
                <c:pt idx="5">
                  <c:v>80.5</c:v>
                </c:pt>
                <c:pt idx="6">
                  <c:v>81.5</c:v>
                </c:pt>
                <c:pt idx="7">
                  <c:v>83.5</c:v>
                </c:pt>
                <c:pt idx="8">
                  <c:v>84.5</c:v>
                </c:pt>
                <c:pt idx="9">
                  <c:v>85.5</c:v>
                </c:pt>
                <c:pt idx="10">
                  <c:v>86.5</c:v>
                </c:pt>
              </c:numCache>
            </c:numRef>
          </c:yVal>
          <c:smooth val="0"/>
          <c:extLst>
            <c:ext xmlns:c16="http://schemas.microsoft.com/office/drawing/2014/chart" uri="{C3380CC4-5D6E-409C-BE32-E72D297353CC}">
              <c16:uniqueId val="{00000005-C107-4058-BD9C-CA13DEE5638A}"/>
            </c:ext>
          </c:extLst>
        </c:ser>
        <c:dLbls>
          <c:showLegendKey val="0"/>
          <c:showVal val="0"/>
          <c:showCatName val="0"/>
          <c:showSerName val="0"/>
          <c:showPercent val="0"/>
          <c:showBubbleSize val="0"/>
        </c:dLbls>
        <c:axId val="212159488"/>
        <c:axId val="212174336"/>
      </c:scatterChart>
      <c:valAx>
        <c:axId val="212159488"/>
        <c:scaling>
          <c:orientation val="minMax"/>
        </c:scaling>
        <c:delete val="0"/>
        <c:axPos val="b"/>
        <c:majorGridlines>
          <c:spPr>
            <a:ln w="2099">
              <a:solidFill>
                <a:srgbClr val="000000"/>
              </a:solidFill>
              <a:prstDash val="solid"/>
            </a:ln>
          </c:spPr>
        </c:majorGridlines>
        <c:title>
          <c:tx>
            <c:rich>
              <a:bodyPr/>
              <a:lstStyle/>
              <a:p>
                <a:pPr>
                  <a:defRPr sz="578" b="1" i="0" u="none" strike="noStrike" baseline="0">
                    <a:solidFill>
                      <a:srgbClr val="000000"/>
                    </a:solidFill>
                    <a:latin typeface="Arial"/>
                    <a:ea typeface="Arial"/>
                    <a:cs typeface="Arial"/>
                  </a:defRPr>
                </a:pPr>
                <a:r>
                  <a:rPr lang="en-US" sz="578" b="1" i="0" strike="noStrike">
                    <a:solidFill>
                      <a:srgbClr val="000000"/>
                    </a:solidFill>
                    <a:latin typeface="Arial"/>
                    <a:cs typeface="Arial"/>
                  </a:rPr>
                  <a:t>Velocity, </a:t>
                </a:r>
                <a:r>
                  <a:rPr lang="en-US" sz="578" b="1" i="1" strike="noStrike">
                    <a:solidFill>
                      <a:srgbClr val="000000"/>
                    </a:solidFill>
                    <a:latin typeface="Arial"/>
                    <a:cs typeface="Arial"/>
                  </a:rPr>
                  <a:t>m s</a:t>
                </a:r>
                <a:r>
                  <a:rPr lang="en-US" sz="578" b="1" i="1" strike="noStrike" baseline="30000">
                    <a:solidFill>
                      <a:srgbClr val="000000"/>
                    </a:solidFill>
                    <a:latin typeface="Arial"/>
                    <a:cs typeface="Arial"/>
                  </a:rPr>
                  <a:t>-1</a:t>
                </a:r>
              </a:p>
            </c:rich>
          </c:tx>
          <c:layout>
            <c:manualLayout>
              <c:xMode val="edge"/>
              <c:yMode val="edge"/>
              <c:x val="0.36666666666667991"/>
              <c:y val="0.89312977099236646"/>
            </c:manualLayout>
          </c:layout>
          <c:overlay val="0"/>
          <c:spPr>
            <a:noFill/>
            <a:ln w="16789">
              <a:noFill/>
            </a:ln>
          </c:spPr>
        </c:title>
        <c:numFmt formatCode="General" sourceLinked="1"/>
        <c:majorTickMark val="out"/>
        <c:minorTickMark val="none"/>
        <c:tickLblPos val="nextTo"/>
        <c:spPr>
          <a:ln w="2099">
            <a:solidFill>
              <a:srgbClr val="000000"/>
            </a:solidFill>
            <a:prstDash val="solid"/>
          </a:ln>
        </c:spPr>
        <c:txPr>
          <a:bodyPr rot="0" vert="horz"/>
          <a:lstStyle/>
          <a:p>
            <a:pPr>
              <a:defRPr sz="578" b="0" i="0" u="none" strike="noStrike" baseline="0">
                <a:solidFill>
                  <a:srgbClr val="000000"/>
                </a:solidFill>
                <a:latin typeface="Arial"/>
                <a:ea typeface="Arial"/>
                <a:cs typeface="Arial"/>
              </a:defRPr>
            </a:pPr>
            <a:endParaRPr lang="en-US"/>
          </a:p>
        </c:txPr>
        <c:crossAx val="212174336"/>
        <c:crosses val="autoZero"/>
        <c:crossBetween val="midCat"/>
      </c:valAx>
      <c:valAx>
        <c:axId val="212174336"/>
        <c:scaling>
          <c:orientation val="minMax"/>
          <c:max val="90"/>
          <c:min val="70"/>
        </c:scaling>
        <c:delete val="0"/>
        <c:axPos val="l"/>
        <c:majorGridlines>
          <c:spPr>
            <a:ln w="2099">
              <a:solidFill>
                <a:srgbClr val="000000"/>
              </a:solidFill>
              <a:prstDash val="solid"/>
            </a:ln>
          </c:spPr>
        </c:majorGridlines>
        <c:title>
          <c:tx>
            <c:rich>
              <a:bodyPr/>
              <a:lstStyle/>
              <a:p>
                <a:pPr>
                  <a:defRPr sz="578" b="1" i="0" u="none" strike="noStrike" baseline="0">
                    <a:solidFill>
                      <a:srgbClr val="000000"/>
                    </a:solidFill>
                    <a:latin typeface="Arial"/>
                    <a:ea typeface="Arial"/>
                    <a:cs typeface="Arial"/>
                  </a:defRPr>
                </a:pPr>
                <a:r>
                  <a:rPr lang="en-US" sz="578" b="1" i="0" strike="noStrike">
                    <a:solidFill>
                      <a:srgbClr val="000000"/>
                    </a:solidFill>
                    <a:latin typeface="Arial"/>
                    <a:cs typeface="Arial"/>
                  </a:rPr>
                  <a:t>Elevation, </a:t>
                </a:r>
                <a:r>
                  <a:rPr lang="en-US" sz="578" b="1" i="1" strike="noStrike">
                    <a:solidFill>
                      <a:srgbClr val="000000"/>
                    </a:solidFill>
                    <a:latin typeface="Arial"/>
                    <a:cs typeface="Arial"/>
                  </a:rPr>
                  <a:t>m</a:t>
                </a:r>
              </a:p>
            </c:rich>
          </c:tx>
          <c:layout>
            <c:manualLayout>
              <c:xMode val="edge"/>
              <c:yMode val="edge"/>
              <c:x val="2.0000000000000011E-2"/>
              <c:y val="0.366412213740479"/>
            </c:manualLayout>
          </c:layout>
          <c:overlay val="0"/>
          <c:spPr>
            <a:noFill/>
            <a:ln w="16789">
              <a:noFill/>
            </a:ln>
          </c:spPr>
        </c:title>
        <c:numFmt formatCode="General" sourceLinked="1"/>
        <c:majorTickMark val="out"/>
        <c:minorTickMark val="none"/>
        <c:tickLblPos val="nextTo"/>
        <c:spPr>
          <a:ln w="2099">
            <a:solidFill>
              <a:srgbClr val="000000"/>
            </a:solidFill>
            <a:prstDash val="solid"/>
          </a:ln>
        </c:spPr>
        <c:txPr>
          <a:bodyPr rot="0" vert="horz"/>
          <a:lstStyle/>
          <a:p>
            <a:pPr>
              <a:defRPr sz="578" b="0" i="0" u="none" strike="noStrike" baseline="0">
                <a:solidFill>
                  <a:srgbClr val="000000"/>
                </a:solidFill>
                <a:latin typeface="Arial"/>
                <a:ea typeface="Arial"/>
                <a:cs typeface="Arial"/>
              </a:defRPr>
            </a:pPr>
            <a:endParaRPr lang="en-US"/>
          </a:p>
        </c:txPr>
        <c:crossAx val="212159488"/>
        <c:crosses val="autoZero"/>
        <c:crossBetween val="midCat"/>
      </c:valAx>
      <c:spPr>
        <a:noFill/>
        <a:ln w="8394">
          <a:solidFill>
            <a:srgbClr val="808080"/>
          </a:solidFill>
          <a:prstDash val="solid"/>
        </a:ln>
      </c:spPr>
    </c:plotArea>
    <c:legend>
      <c:legendPos val="r"/>
      <c:layout>
        <c:manualLayout>
          <c:xMode val="edge"/>
          <c:yMode val="edge"/>
          <c:x val="0.83166666666666655"/>
          <c:y val="0.31043256997457858"/>
          <c:w val="0.16166666666666668"/>
          <c:h val="0.35368956743002788"/>
        </c:manualLayout>
      </c:layout>
      <c:overlay val="0"/>
      <c:spPr>
        <a:solidFill>
          <a:srgbClr val="FFFFFF"/>
        </a:solidFill>
        <a:ln w="2099">
          <a:solidFill>
            <a:srgbClr val="000000"/>
          </a:solidFill>
          <a:prstDash val="solid"/>
        </a:ln>
      </c:spPr>
      <c:txPr>
        <a:bodyPr/>
        <a:lstStyle/>
        <a:p>
          <a:pPr>
            <a:defRPr sz="532" b="0" i="0" u="none" strike="noStrike" baseline="0">
              <a:solidFill>
                <a:srgbClr val="000000"/>
              </a:solidFill>
              <a:latin typeface="Arial"/>
              <a:ea typeface="Arial"/>
              <a:cs typeface="Arial"/>
            </a:defRPr>
          </a:pPr>
          <a:endParaRPr lang="en-US"/>
        </a:p>
      </c:txPr>
    </c:legend>
    <c:plotVisOnly val="1"/>
    <c:dispBlanksAs val="gap"/>
    <c:showDLblsOverMax val="0"/>
  </c:chart>
  <c:spPr>
    <a:solidFill>
      <a:srgbClr val="FFFFFF"/>
    </a:solidFill>
    <a:ln w="2099">
      <a:solidFill>
        <a:srgbClr val="000000"/>
      </a:solidFill>
      <a:prstDash val="solid"/>
    </a:ln>
  </c:spPr>
  <c:txPr>
    <a:bodyPr/>
    <a:lstStyle/>
    <a:p>
      <a:pPr>
        <a:defRPr sz="578" b="0" i="0" u="none" strike="noStrike" baseline="0">
          <a:solidFill>
            <a:srgbClr val="000000"/>
          </a:solidFill>
          <a:latin typeface="Arial"/>
          <a:ea typeface="Arial"/>
          <a:cs typeface="Arial"/>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786" b="1" i="0" u="none" strike="noStrike" baseline="0">
                <a:solidFill>
                  <a:srgbClr val="000000"/>
                </a:solidFill>
                <a:latin typeface="Arial"/>
                <a:ea typeface="Arial"/>
                <a:cs typeface="Arial"/>
              </a:defRPr>
            </a:pPr>
            <a:r>
              <a:rPr lang="en-US"/>
              <a:t>Mixing Length Distribution</a:t>
            </a:r>
          </a:p>
        </c:rich>
      </c:tx>
      <c:layout>
        <c:manualLayout>
          <c:xMode val="edge"/>
          <c:yMode val="edge"/>
          <c:x val="0.31106471816286207"/>
          <c:y val="4.7808764940242443E-2"/>
        </c:manualLayout>
      </c:layout>
      <c:overlay val="0"/>
      <c:spPr>
        <a:noFill/>
        <a:ln w="24969">
          <a:noFill/>
        </a:ln>
      </c:spPr>
    </c:title>
    <c:autoTitleDeleted val="0"/>
    <c:plotArea>
      <c:layout>
        <c:manualLayout>
          <c:layoutTarget val="inner"/>
          <c:xMode val="edge"/>
          <c:yMode val="edge"/>
          <c:x val="0.13569937369519841"/>
          <c:y val="0.23904382470120072"/>
          <c:w val="0.81628392484342349"/>
          <c:h val="0.49800796812750553"/>
        </c:manualLayout>
      </c:layout>
      <c:scatterChart>
        <c:scatterStyle val="smoothMarker"/>
        <c:varyColors val="0"/>
        <c:ser>
          <c:idx val="0"/>
          <c:order val="0"/>
          <c:spPr>
            <a:ln w="37454">
              <a:solidFill>
                <a:srgbClr val="FF0000"/>
              </a:solidFill>
              <a:prstDash val="solid"/>
            </a:ln>
          </c:spPr>
          <c:marker>
            <c:symbol val="diamond"/>
            <c:size val="8"/>
            <c:spPr>
              <a:solidFill>
                <a:srgbClr val="000080"/>
              </a:solidFill>
              <a:ln>
                <a:solidFill>
                  <a:srgbClr val="000080"/>
                </a:solidFill>
                <a:prstDash val="solid"/>
              </a:ln>
            </c:spPr>
          </c:marker>
          <c:xVal>
            <c:numRef>
              <c:f>'eddy viscosity - mixing length '!$G$16:$G$26</c:f>
              <c:numCache>
                <c:formatCode>0.00E+00</c:formatCode>
                <c:ptCount val="11"/>
                <c:pt idx="0">
                  <c:v>3.9707731555556285E-2</c:v>
                </c:pt>
                <c:pt idx="1">
                  <c:v>0.37171555555555547</c:v>
                </c:pt>
                <c:pt idx="2">
                  <c:v>0.92525951099999992</c:v>
                </c:pt>
                <c:pt idx="3">
                  <c:v>1.1943822222222653</c:v>
                </c:pt>
                <c:pt idx="4">
                  <c:v>1.5513599999999999</c:v>
                </c:pt>
                <c:pt idx="5">
                  <c:v>1.88496</c:v>
                </c:pt>
                <c:pt idx="6">
                  <c:v>1.9555555555555661</c:v>
                </c:pt>
                <c:pt idx="7">
                  <c:v>2.0505599999999977</c:v>
                </c:pt>
                <c:pt idx="8">
                  <c:v>2.0783822222222232</c:v>
                </c:pt>
                <c:pt idx="9">
                  <c:v>2.0946488888887904</c:v>
                </c:pt>
                <c:pt idx="10">
                  <c:v>2.1</c:v>
                </c:pt>
              </c:numCache>
            </c:numRef>
          </c:xVal>
          <c:yVal>
            <c:numRef>
              <c:f>'eddy viscosity - mixing length '!$F$16:$F$26</c:f>
              <c:numCache>
                <c:formatCode>General</c:formatCode>
                <c:ptCount val="11"/>
                <c:pt idx="0">
                  <c:v>6.6666666666666714E-3</c:v>
                </c:pt>
                <c:pt idx="1">
                  <c:v>6.666666666666668E-2</c:v>
                </c:pt>
                <c:pt idx="2">
                  <c:v>0.19</c:v>
                </c:pt>
                <c:pt idx="3">
                  <c:v>0.26666666666666738</c:v>
                </c:pt>
                <c:pt idx="4">
                  <c:v>0.4</c:v>
                </c:pt>
                <c:pt idx="5">
                  <c:v>0.60000000000000064</c:v>
                </c:pt>
                <c:pt idx="6">
                  <c:v>0.66666666666666663</c:v>
                </c:pt>
                <c:pt idx="7">
                  <c:v>0.8</c:v>
                </c:pt>
                <c:pt idx="8">
                  <c:v>0.8666666666666667</c:v>
                </c:pt>
                <c:pt idx="9">
                  <c:v>0.93333333333333335</c:v>
                </c:pt>
                <c:pt idx="10">
                  <c:v>1</c:v>
                </c:pt>
              </c:numCache>
            </c:numRef>
          </c:yVal>
          <c:smooth val="0"/>
          <c:extLst>
            <c:ext xmlns:c16="http://schemas.microsoft.com/office/drawing/2014/chart" uri="{C3380CC4-5D6E-409C-BE32-E72D297353CC}">
              <c16:uniqueId val="{00000000-F2CF-44EF-9D99-D98FB1E1B9D3}"/>
            </c:ext>
          </c:extLst>
        </c:ser>
        <c:dLbls>
          <c:showLegendKey val="0"/>
          <c:showVal val="0"/>
          <c:showCatName val="0"/>
          <c:showSerName val="0"/>
          <c:showPercent val="0"/>
          <c:showBubbleSize val="0"/>
        </c:dLbls>
        <c:axId val="212363904"/>
        <c:axId val="212366464"/>
      </c:scatterChart>
      <c:valAx>
        <c:axId val="212363904"/>
        <c:scaling>
          <c:orientation val="minMax"/>
        </c:scaling>
        <c:delete val="0"/>
        <c:axPos val="b"/>
        <c:title>
          <c:tx>
            <c:rich>
              <a:bodyPr/>
              <a:lstStyle/>
              <a:p>
                <a:pPr>
                  <a:defRPr sz="786" b="1" i="0" u="none" strike="noStrike" baseline="0">
                    <a:solidFill>
                      <a:srgbClr val="000000"/>
                    </a:solidFill>
                    <a:latin typeface="Arial"/>
                    <a:ea typeface="Arial"/>
                    <a:cs typeface="Arial"/>
                  </a:defRPr>
                </a:pPr>
                <a:r>
                  <a:rPr lang="en-US" sz="786" b="1" i="0" strike="noStrike">
                    <a:solidFill>
                      <a:srgbClr val="000000"/>
                    </a:solidFill>
                    <a:latin typeface="Arial"/>
                    <a:cs typeface="Arial"/>
                  </a:rPr>
                  <a:t>Mixing length, </a:t>
                </a:r>
                <a:r>
                  <a:rPr lang="en-US" sz="786" b="1" i="1" strike="noStrike">
                    <a:solidFill>
                      <a:srgbClr val="000000"/>
                    </a:solidFill>
                    <a:latin typeface="Arial"/>
                    <a:cs typeface="Arial"/>
                  </a:rPr>
                  <a:t>m</a:t>
                </a:r>
              </a:p>
            </c:rich>
          </c:tx>
          <c:layout>
            <c:manualLayout>
              <c:xMode val="edge"/>
              <c:yMode val="edge"/>
              <c:x val="0.425887265135721"/>
              <c:y val="0.86055776892430258"/>
            </c:manualLayout>
          </c:layout>
          <c:overlay val="0"/>
          <c:spPr>
            <a:noFill/>
            <a:ln w="24969">
              <a:noFill/>
            </a:ln>
          </c:spPr>
        </c:title>
        <c:numFmt formatCode="0.0" sourceLinked="0"/>
        <c:majorTickMark val="out"/>
        <c:minorTickMark val="none"/>
        <c:tickLblPos val="nextTo"/>
        <c:spPr>
          <a:ln w="3121">
            <a:solidFill>
              <a:srgbClr val="000000"/>
            </a:solidFill>
            <a:prstDash val="solid"/>
          </a:ln>
        </c:spPr>
        <c:txPr>
          <a:bodyPr rot="0" vert="horz"/>
          <a:lstStyle/>
          <a:p>
            <a:pPr>
              <a:defRPr sz="786" b="0" i="0" u="none" strike="noStrike" baseline="0">
                <a:solidFill>
                  <a:srgbClr val="000000"/>
                </a:solidFill>
                <a:latin typeface="Arial"/>
                <a:ea typeface="Arial"/>
                <a:cs typeface="Arial"/>
              </a:defRPr>
            </a:pPr>
            <a:endParaRPr lang="en-US"/>
          </a:p>
        </c:txPr>
        <c:crossAx val="212366464"/>
        <c:crosses val="autoZero"/>
        <c:crossBetween val="midCat"/>
      </c:valAx>
      <c:valAx>
        <c:axId val="212366464"/>
        <c:scaling>
          <c:orientation val="minMax"/>
          <c:max val="1"/>
        </c:scaling>
        <c:delete val="0"/>
        <c:axPos val="l"/>
        <c:majorGridlines>
          <c:spPr>
            <a:ln w="3121">
              <a:solidFill>
                <a:srgbClr val="000000"/>
              </a:solidFill>
              <a:prstDash val="solid"/>
            </a:ln>
          </c:spPr>
        </c:majorGridlines>
        <c:title>
          <c:tx>
            <c:rich>
              <a:bodyPr/>
              <a:lstStyle/>
              <a:p>
                <a:pPr>
                  <a:defRPr sz="786" b="1" i="0" u="none" strike="noStrike" baseline="0">
                    <a:solidFill>
                      <a:srgbClr val="000000"/>
                    </a:solidFill>
                    <a:latin typeface="Arial"/>
                    <a:ea typeface="Arial"/>
                    <a:cs typeface="Arial"/>
                  </a:defRPr>
                </a:pPr>
                <a:r>
                  <a:rPr lang="en-US"/>
                  <a:t>Fraction of depth</a:t>
                </a:r>
              </a:p>
            </c:rich>
          </c:tx>
          <c:layout>
            <c:manualLayout>
              <c:xMode val="edge"/>
              <c:yMode val="edge"/>
              <c:x val="2.5052192066805846E-2"/>
              <c:y val="0.26294820717131484"/>
            </c:manualLayout>
          </c:layout>
          <c:overlay val="0"/>
          <c:spPr>
            <a:noFill/>
            <a:ln w="24969">
              <a:noFill/>
            </a:ln>
          </c:spPr>
        </c:title>
        <c:numFmt formatCode="General" sourceLinked="1"/>
        <c:majorTickMark val="out"/>
        <c:minorTickMark val="none"/>
        <c:tickLblPos val="nextTo"/>
        <c:spPr>
          <a:ln w="3121">
            <a:solidFill>
              <a:srgbClr val="000000"/>
            </a:solidFill>
            <a:prstDash val="solid"/>
          </a:ln>
        </c:spPr>
        <c:txPr>
          <a:bodyPr rot="0" vert="horz"/>
          <a:lstStyle/>
          <a:p>
            <a:pPr>
              <a:defRPr sz="786" b="0" i="0" u="none" strike="noStrike" baseline="0">
                <a:solidFill>
                  <a:srgbClr val="000000"/>
                </a:solidFill>
                <a:latin typeface="Arial"/>
                <a:ea typeface="Arial"/>
                <a:cs typeface="Arial"/>
              </a:defRPr>
            </a:pPr>
            <a:endParaRPr lang="en-US"/>
          </a:p>
        </c:txPr>
        <c:crossAx val="212363904"/>
        <c:crosses val="autoZero"/>
        <c:crossBetween val="midCat"/>
      </c:valAx>
      <c:spPr>
        <a:noFill/>
        <a:ln w="12485">
          <a:solidFill>
            <a:srgbClr val="808080"/>
          </a:solidFill>
          <a:prstDash val="solid"/>
        </a:ln>
      </c:spPr>
    </c:plotArea>
    <c:plotVisOnly val="1"/>
    <c:dispBlanksAs val="gap"/>
    <c:showDLblsOverMax val="0"/>
  </c:chart>
  <c:spPr>
    <a:solidFill>
      <a:srgbClr val="FFFFFF"/>
    </a:solidFill>
    <a:ln w="3121">
      <a:solidFill>
        <a:srgbClr val="000000"/>
      </a:solidFill>
      <a:prstDash val="solid"/>
    </a:ln>
  </c:spPr>
  <c:txPr>
    <a:bodyPr/>
    <a:lstStyle/>
    <a:p>
      <a:pPr>
        <a:defRPr sz="786" b="0" i="0" u="none" strike="noStrike" baseline="0">
          <a:solidFill>
            <a:srgbClr val="000000"/>
          </a:solidFill>
          <a:latin typeface="Arial"/>
          <a:ea typeface="Arial"/>
          <a:cs typeface="Arial"/>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800" b="1" i="0" u="none" strike="noStrike" baseline="0">
                <a:solidFill>
                  <a:srgbClr val="000000"/>
                </a:solidFill>
                <a:latin typeface="Arial"/>
                <a:ea typeface="Arial"/>
                <a:cs typeface="Arial"/>
              </a:defRPr>
            </a:pPr>
            <a:r>
              <a:rPr lang="en-US"/>
              <a:t>Vertical Eddy Viscosity Distribution</a:t>
            </a:r>
          </a:p>
        </c:rich>
      </c:tx>
      <c:layout>
        <c:manualLayout>
          <c:xMode val="edge"/>
          <c:yMode val="edge"/>
          <c:x val="0.25576519916142554"/>
          <c:y val="4.7808764940242443E-2"/>
        </c:manualLayout>
      </c:layout>
      <c:overlay val="0"/>
      <c:spPr>
        <a:noFill/>
        <a:ln w="25393">
          <a:noFill/>
        </a:ln>
      </c:spPr>
    </c:title>
    <c:autoTitleDeleted val="0"/>
    <c:plotArea>
      <c:layout>
        <c:manualLayout>
          <c:layoutTarget val="inner"/>
          <c:xMode val="edge"/>
          <c:yMode val="edge"/>
          <c:x val="0.13626834381551794"/>
          <c:y val="0.23904382470120072"/>
          <c:w val="0.80922431865830546"/>
          <c:h val="0.49800796812750553"/>
        </c:manualLayout>
      </c:layout>
      <c:scatterChart>
        <c:scatterStyle val="smoothMarker"/>
        <c:varyColors val="0"/>
        <c:ser>
          <c:idx val="0"/>
          <c:order val="0"/>
          <c:spPr>
            <a:ln w="38090">
              <a:solidFill>
                <a:srgbClr val="FF0000"/>
              </a:solidFill>
              <a:prstDash val="solid"/>
            </a:ln>
          </c:spPr>
          <c:marker>
            <c:symbol val="diamond"/>
            <c:size val="8"/>
            <c:spPr>
              <a:solidFill>
                <a:srgbClr val="000080"/>
              </a:solidFill>
              <a:ln>
                <a:solidFill>
                  <a:srgbClr val="000080"/>
                </a:solidFill>
                <a:prstDash val="solid"/>
              </a:ln>
            </c:spPr>
          </c:marker>
          <c:xVal>
            <c:numRef>
              <c:f>'eddy viscosity - parabolic'!$H$16:$H$26</c:f>
              <c:numCache>
                <c:formatCode>0.00E+00</c:formatCode>
                <c:ptCount val="11"/>
                <c:pt idx="0">
                  <c:v>4.9378459122712114E-3</c:v>
                </c:pt>
                <c:pt idx="1">
                  <c:v>4.6395867632078328E-2</c:v>
                </c:pt>
                <c:pt idx="2">
                  <c:v>0.11475520760212803</c:v>
                </c:pt>
                <c:pt idx="3">
                  <c:v>0.14581558398653191</c:v>
                </c:pt>
                <c:pt idx="4">
                  <c:v>0.1789554894380237</c:v>
                </c:pt>
                <c:pt idx="5">
                  <c:v>0.17895548943802375</c:v>
                </c:pt>
                <c:pt idx="6">
                  <c:v>0.16569952725742271</c:v>
                </c:pt>
                <c:pt idx="7">
                  <c:v>0.11930365962534405</c:v>
                </c:pt>
                <c:pt idx="8">
                  <c:v>8.6163754173859713E-2</c:v>
                </c:pt>
                <c:pt idx="9">
                  <c:v>4.6395867632078314E-2</c:v>
                </c:pt>
                <c:pt idx="10">
                  <c:v>0</c:v>
                </c:pt>
              </c:numCache>
            </c:numRef>
          </c:xVal>
          <c:yVal>
            <c:numRef>
              <c:f>'eddy viscosity - parabolic'!$F$16:$F$26</c:f>
              <c:numCache>
                <c:formatCode>General</c:formatCode>
                <c:ptCount val="11"/>
                <c:pt idx="0">
                  <c:v>6.6666666666666714E-3</c:v>
                </c:pt>
                <c:pt idx="1">
                  <c:v>6.666666666666668E-2</c:v>
                </c:pt>
                <c:pt idx="2">
                  <c:v>0.19</c:v>
                </c:pt>
                <c:pt idx="3">
                  <c:v>0.26666666666666738</c:v>
                </c:pt>
                <c:pt idx="4">
                  <c:v>0.4</c:v>
                </c:pt>
                <c:pt idx="5">
                  <c:v>0.60000000000000064</c:v>
                </c:pt>
                <c:pt idx="6">
                  <c:v>0.66666666666666663</c:v>
                </c:pt>
                <c:pt idx="7">
                  <c:v>0.8</c:v>
                </c:pt>
                <c:pt idx="8">
                  <c:v>0.8666666666666667</c:v>
                </c:pt>
                <c:pt idx="9">
                  <c:v>0.93333333333333335</c:v>
                </c:pt>
                <c:pt idx="10">
                  <c:v>1</c:v>
                </c:pt>
              </c:numCache>
            </c:numRef>
          </c:yVal>
          <c:smooth val="0"/>
          <c:extLst>
            <c:ext xmlns:c16="http://schemas.microsoft.com/office/drawing/2014/chart" uri="{C3380CC4-5D6E-409C-BE32-E72D297353CC}">
              <c16:uniqueId val="{00000000-926D-4B38-B62B-600DED0ADEB1}"/>
            </c:ext>
          </c:extLst>
        </c:ser>
        <c:dLbls>
          <c:showLegendKey val="0"/>
          <c:showVal val="0"/>
          <c:showCatName val="0"/>
          <c:showSerName val="0"/>
          <c:showPercent val="0"/>
          <c:showBubbleSize val="0"/>
        </c:dLbls>
        <c:axId val="225986048"/>
        <c:axId val="227160064"/>
      </c:scatterChart>
      <c:valAx>
        <c:axId val="225986048"/>
        <c:scaling>
          <c:orientation val="minMax"/>
        </c:scaling>
        <c:delete val="0"/>
        <c:axPos val="b"/>
        <c:title>
          <c:tx>
            <c:rich>
              <a:bodyPr/>
              <a:lstStyle/>
              <a:p>
                <a:pPr algn="l">
                  <a:defRPr sz="800" b="1" i="0" u="none" strike="noStrike" baseline="0">
                    <a:solidFill>
                      <a:srgbClr val="000000"/>
                    </a:solidFill>
                    <a:latin typeface="Arial"/>
                    <a:ea typeface="Arial"/>
                    <a:cs typeface="Arial"/>
                  </a:defRPr>
                </a:pPr>
                <a:r>
                  <a:rPr lang="en-US" sz="800" b="1" i="0" strike="noStrike">
                    <a:solidFill>
                      <a:srgbClr val="000000"/>
                    </a:solidFill>
                    <a:latin typeface="Arial"/>
                    <a:cs typeface="Arial"/>
                  </a:rPr>
                  <a:t>Eddy viscosity, </a:t>
                </a:r>
                <a:r>
                  <a:rPr lang="en-US" sz="800" b="1" i="1" strike="noStrike">
                    <a:solidFill>
                      <a:srgbClr val="000000"/>
                    </a:solidFill>
                    <a:latin typeface="Arial"/>
                    <a:cs typeface="Arial"/>
                  </a:rPr>
                  <a:t>m</a:t>
                </a:r>
                <a:r>
                  <a:rPr lang="en-US" sz="800" b="1" i="1" strike="noStrike" baseline="30000">
                    <a:solidFill>
                      <a:srgbClr val="000000"/>
                    </a:solidFill>
                    <a:latin typeface="Arial"/>
                    <a:cs typeface="Arial"/>
                  </a:rPr>
                  <a:t>2</a:t>
                </a:r>
                <a:r>
                  <a:rPr lang="en-US" sz="800" b="1" i="1" strike="noStrike">
                    <a:solidFill>
                      <a:srgbClr val="000000"/>
                    </a:solidFill>
                    <a:latin typeface="Arial"/>
                    <a:cs typeface="Arial"/>
                  </a:rPr>
                  <a:t> s</a:t>
                </a:r>
                <a:r>
                  <a:rPr lang="en-US" sz="800" b="1" i="1" strike="noStrike" baseline="30000">
                    <a:solidFill>
                      <a:srgbClr val="000000"/>
                    </a:solidFill>
                    <a:latin typeface="Arial"/>
                    <a:cs typeface="Arial"/>
                  </a:rPr>
                  <a:t>-1</a:t>
                </a:r>
              </a:p>
            </c:rich>
          </c:tx>
          <c:layout>
            <c:manualLayout>
              <c:xMode val="edge"/>
              <c:yMode val="edge"/>
              <c:x val="0.3941299790356681"/>
              <c:y val="0.86055776892430258"/>
            </c:manualLayout>
          </c:layout>
          <c:overlay val="0"/>
          <c:spPr>
            <a:noFill/>
            <a:ln w="25393">
              <a:noFill/>
            </a:ln>
          </c:spPr>
        </c:title>
        <c:numFmt formatCode="0.00" sourceLinked="0"/>
        <c:majorTickMark val="out"/>
        <c:minorTickMark val="none"/>
        <c:tickLblPos val="nextTo"/>
        <c:spPr>
          <a:ln w="3174">
            <a:solidFill>
              <a:srgbClr val="000000"/>
            </a:solidFill>
            <a:prstDash val="solid"/>
          </a:ln>
        </c:spPr>
        <c:txPr>
          <a:bodyPr rot="0" vert="horz"/>
          <a:lstStyle/>
          <a:p>
            <a:pPr>
              <a:defRPr sz="800" b="0" i="0" u="none" strike="noStrike" baseline="0">
                <a:solidFill>
                  <a:srgbClr val="000000"/>
                </a:solidFill>
                <a:latin typeface="Arial"/>
                <a:ea typeface="Arial"/>
                <a:cs typeface="Arial"/>
              </a:defRPr>
            </a:pPr>
            <a:endParaRPr lang="en-US"/>
          </a:p>
        </c:txPr>
        <c:crossAx val="227160064"/>
        <c:crosses val="autoZero"/>
        <c:crossBetween val="midCat"/>
      </c:valAx>
      <c:valAx>
        <c:axId val="227160064"/>
        <c:scaling>
          <c:orientation val="minMax"/>
          <c:max val="1"/>
        </c:scaling>
        <c:delete val="0"/>
        <c:axPos val="l"/>
        <c:majorGridlines>
          <c:spPr>
            <a:ln w="3174">
              <a:solidFill>
                <a:srgbClr val="000000"/>
              </a:solidFill>
              <a:prstDash val="solid"/>
            </a:ln>
          </c:spPr>
        </c:majorGridlines>
        <c:title>
          <c:tx>
            <c:rich>
              <a:bodyPr/>
              <a:lstStyle/>
              <a:p>
                <a:pPr>
                  <a:defRPr sz="800" b="1" i="0" u="none" strike="noStrike" baseline="0">
                    <a:solidFill>
                      <a:srgbClr val="000000"/>
                    </a:solidFill>
                    <a:latin typeface="Arial"/>
                    <a:ea typeface="Arial"/>
                    <a:cs typeface="Arial"/>
                  </a:defRPr>
                </a:pPr>
                <a:r>
                  <a:rPr lang="en-US"/>
                  <a:t>Fraction of depth</a:t>
                </a:r>
              </a:p>
            </c:rich>
          </c:tx>
          <c:layout>
            <c:manualLayout>
              <c:xMode val="edge"/>
              <c:yMode val="edge"/>
              <c:x val="2.5157232704402552E-2"/>
              <c:y val="0.26294820717131484"/>
            </c:manualLayout>
          </c:layout>
          <c:overlay val="0"/>
          <c:spPr>
            <a:noFill/>
            <a:ln w="25393">
              <a:noFill/>
            </a:ln>
          </c:spPr>
        </c:title>
        <c:numFmt formatCode="General" sourceLinked="1"/>
        <c:majorTickMark val="out"/>
        <c:minorTickMark val="none"/>
        <c:tickLblPos val="nextTo"/>
        <c:spPr>
          <a:ln w="3174">
            <a:solidFill>
              <a:srgbClr val="000000"/>
            </a:solidFill>
            <a:prstDash val="solid"/>
          </a:ln>
        </c:spPr>
        <c:txPr>
          <a:bodyPr rot="0" vert="horz"/>
          <a:lstStyle/>
          <a:p>
            <a:pPr>
              <a:defRPr sz="800" b="0" i="0" u="none" strike="noStrike" baseline="0">
                <a:solidFill>
                  <a:srgbClr val="000000"/>
                </a:solidFill>
                <a:latin typeface="Arial"/>
                <a:ea typeface="Arial"/>
                <a:cs typeface="Arial"/>
              </a:defRPr>
            </a:pPr>
            <a:endParaRPr lang="en-US"/>
          </a:p>
        </c:txPr>
        <c:crossAx val="225986048"/>
        <c:crosses val="autoZero"/>
        <c:crossBetween val="midCat"/>
      </c:valAx>
      <c:spPr>
        <a:noFill/>
        <a:ln w="12697">
          <a:solidFill>
            <a:srgbClr val="808080"/>
          </a:solidFill>
          <a:prstDash val="solid"/>
        </a:ln>
      </c:spPr>
    </c:plotArea>
    <c:plotVisOnly val="1"/>
    <c:dispBlanksAs val="gap"/>
    <c:showDLblsOverMax val="0"/>
  </c:chart>
  <c:spPr>
    <a:solidFill>
      <a:srgbClr val="FFFFFF"/>
    </a:solidFill>
    <a:ln w="3174">
      <a:solidFill>
        <a:srgbClr val="000000"/>
      </a:solidFill>
      <a:prstDash val="solid"/>
    </a:ln>
  </c:spPr>
  <c:txPr>
    <a:bodyPr/>
    <a:lstStyle/>
    <a:p>
      <a:pPr>
        <a:defRPr sz="800" b="0" i="0" u="none" strike="noStrike" baseline="0">
          <a:solidFill>
            <a:srgbClr val="000000"/>
          </a:solidFill>
          <a:latin typeface="Arial"/>
          <a:ea typeface="Arial"/>
          <a:cs typeface="Arial"/>
        </a:defRPr>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8.7500000000000008E-2"/>
          <c:y val="5.6930693069306933E-2"/>
          <c:w val="0.62187500000002705"/>
          <c:h val="0.77227722772277263"/>
        </c:manualLayout>
      </c:layout>
      <c:scatterChart>
        <c:scatterStyle val="lineMarker"/>
        <c:varyColors val="0"/>
        <c:ser>
          <c:idx val="0"/>
          <c:order val="0"/>
          <c:tx>
            <c:v>Limerinos (1970)</c:v>
          </c:tx>
          <c:spPr>
            <a:ln w="10204">
              <a:solidFill>
                <a:srgbClr val="000080"/>
              </a:solidFill>
              <a:prstDash val="solid"/>
            </a:ln>
          </c:spPr>
          <c:marker>
            <c:symbol val="diamond"/>
            <c:size val="4"/>
            <c:spPr>
              <a:solidFill>
                <a:srgbClr val="000080"/>
              </a:solidFill>
              <a:ln>
                <a:solidFill>
                  <a:srgbClr val="000080"/>
                </a:solidFill>
                <a:prstDash val="solid"/>
              </a:ln>
            </c:spPr>
          </c:marker>
          <c:xVal>
            <c:numRef>
              <c:f>Sheet1!$B$10:$B$15</c:f>
              <c:numCache>
                <c:formatCode>General</c:formatCode>
                <c:ptCount val="6"/>
                <c:pt idx="0">
                  <c:v>3.391829676920765E-2</c:v>
                </c:pt>
                <c:pt idx="1">
                  <c:v>3.1193070102933412E-2</c:v>
                </c:pt>
                <c:pt idx="2">
                  <c:v>3.0183693865795232E-2</c:v>
                </c:pt>
                <c:pt idx="3">
                  <c:v>2.9654922387455811E-2</c:v>
                </c:pt>
                <c:pt idx="4">
                  <c:v>2.9333450385504441E-2</c:v>
                </c:pt>
                <c:pt idx="5">
                  <c:v>2.9121311760470812E-2</c:v>
                </c:pt>
              </c:numCache>
            </c:numRef>
          </c:xVal>
          <c:yVal>
            <c:numRef>
              <c:f>Sheet1!$A$10:$A$15</c:f>
              <c:numCache>
                <c:formatCode>General</c:formatCode>
                <c:ptCount val="6"/>
                <c:pt idx="0">
                  <c:v>1</c:v>
                </c:pt>
                <c:pt idx="1">
                  <c:v>2</c:v>
                </c:pt>
                <c:pt idx="2">
                  <c:v>3</c:v>
                </c:pt>
                <c:pt idx="3">
                  <c:v>4</c:v>
                </c:pt>
                <c:pt idx="4">
                  <c:v>5</c:v>
                </c:pt>
                <c:pt idx="5">
                  <c:v>6</c:v>
                </c:pt>
              </c:numCache>
            </c:numRef>
          </c:yVal>
          <c:smooth val="0"/>
          <c:extLst>
            <c:ext xmlns:c16="http://schemas.microsoft.com/office/drawing/2014/chart" uri="{C3380CC4-5D6E-409C-BE32-E72D297353CC}">
              <c16:uniqueId val="{00000000-087C-4528-88B5-26E70AB7B95A}"/>
            </c:ext>
          </c:extLst>
        </c:ser>
        <c:ser>
          <c:idx val="1"/>
          <c:order val="1"/>
          <c:tx>
            <c:v>Jarrett (1984)</c:v>
          </c:tx>
          <c:spPr>
            <a:ln w="10204">
              <a:solidFill>
                <a:srgbClr val="FF00FF"/>
              </a:solidFill>
              <a:prstDash val="solid"/>
            </a:ln>
          </c:spPr>
          <c:marker>
            <c:symbol val="square"/>
            <c:size val="4"/>
            <c:spPr>
              <a:solidFill>
                <a:srgbClr val="FF00FF"/>
              </a:solidFill>
              <a:ln>
                <a:solidFill>
                  <a:srgbClr val="FF00FF"/>
                </a:solidFill>
                <a:prstDash val="solid"/>
              </a:ln>
            </c:spPr>
          </c:marker>
          <c:xVal>
            <c:numRef>
              <c:f>Sheet1!$L$13:$L$20</c:f>
              <c:numCache>
                <c:formatCode>General</c:formatCode>
                <c:ptCount val="8"/>
                <c:pt idx="0">
                  <c:v>5.8188613352106934E-2</c:v>
                </c:pt>
                <c:pt idx="1">
                  <c:v>5.2080267792669784E-2</c:v>
                </c:pt>
                <c:pt idx="2">
                  <c:v>4.6613145375081745E-2</c:v>
                </c:pt>
                <c:pt idx="3">
                  <c:v>4.3685147651114746E-2</c:v>
                </c:pt>
                <c:pt idx="4">
                  <c:v>4.1719933745508933E-2</c:v>
                </c:pt>
                <c:pt idx="5">
                  <c:v>4.0256684871814913E-2</c:v>
                </c:pt>
                <c:pt idx="6">
                  <c:v>3.9099302374937951E-2</c:v>
                </c:pt>
                <c:pt idx="7">
                  <c:v>3.8146748166069042E-2</c:v>
                </c:pt>
              </c:numCache>
            </c:numRef>
          </c:xVal>
          <c:yVal>
            <c:numRef>
              <c:f>Sheet1!$J$13:$J$20</c:f>
              <c:numCache>
                <c:formatCode>General</c:formatCode>
                <c:ptCount val="8"/>
                <c:pt idx="0">
                  <c:v>0.5</c:v>
                </c:pt>
                <c:pt idx="1">
                  <c:v>1</c:v>
                </c:pt>
                <c:pt idx="2">
                  <c:v>2</c:v>
                </c:pt>
                <c:pt idx="3">
                  <c:v>3</c:v>
                </c:pt>
                <c:pt idx="4">
                  <c:v>4</c:v>
                </c:pt>
                <c:pt idx="5">
                  <c:v>5</c:v>
                </c:pt>
                <c:pt idx="6">
                  <c:v>6</c:v>
                </c:pt>
                <c:pt idx="7">
                  <c:v>7</c:v>
                </c:pt>
              </c:numCache>
            </c:numRef>
          </c:yVal>
          <c:smooth val="0"/>
          <c:extLst>
            <c:ext xmlns:c16="http://schemas.microsoft.com/office/drawing/2014/chart" uri="{C3380CC4-5D6E-409C-BE32-E72D297353CC}">
              <c16:uniqueId val="{00000001-087C-4528-88B5-26E70AB7B95A}"/>
            </c:ext>
          </c:extLst>
        </c:ser>
        <c:dLbls>
          <c:showLegendKey val="0"/>
          <c:showVal val="0"/>
          <c:showCatName val="0"/>
          <c:showSerName val="0"/>
          <c:showPercent val="0"/>
          <c:showBubbleSize val="0"/>
        </c:dLbls>
        <c:axId val="212526592"/>
        <c:axId val="234299392"/>
      </c:scatterChart>
      <c:valAx>
        <c:axId val="212526592"/>
        <c:scaling>
          <c:orientation val="minMax"/>
          <c:min val="2.0000000000000011E-2"/>
        </c:scaling>
        <c:delete val="0"/>
        <c:axPos val="b"/>
        <c:majorGridlines>
          <c:spPr>
            <a:ln w="2551">
              <a:solidFill>
                <a:srgbClr val="000000"/>
              </a:solidFill>
              <a:prstDash val="solid"/>
            </a:ln>
          </c:spPr>
        </c:majorGridlines>
        <c:title>
          <c:tx>
            <c:rich>
              <a:bodyPr/>
              <a:lstStyle/>
              <a:p>
                <a:pPr>
                  <a:defRPr sz="683" b="1" i="0" u="none" strike="noStrike" baseline="0">
                    <a:solidFill>
                      <a:srgbClr val="000000"/>
                    </a:solidFill>
                    <a:latin typeface="Arial"/>
                    <a:ea typeface="Arial"/>
                    <a:cs typeface="Arial"/>
                  </a:defRPr>
                </a:pPr>
                <a:r>
                  <a:rPr lang="en-US"/>
                  <a:t>Manning's friction factor</a:t>
                </a:r>
              </a:p>
            </c:rich>
          </c:tx>
          <c:layout>
            <c:manualLayout>
              <c:xMode val="edge"/>
              <c:yMode val="edge"/>
              <c:x val="0.26250000000000001"/>
              <c:y val="0.90841584158415833"/>
            </c:manualLayout>
          </c:layout>
          <c:overlay val="0"/>
          <c:spPr>
            <a:noFill/>
            <a:ln w="20409">
              <a:noFill/>
            </a:ln>
          </c:spPr>
        </c:title>
        <c:numFmt formatCode="General" sourceLinked="1"/>
        <c:majorTickMark val="out"/>
        <c:minorTickMark val="none"/>
        <c:tickLblPos val="nextTo"/>
        <c:spPr>
          <a:ln w="2551">
            <a:solidFill>
              <a:srgbClr val="000000"/>
            </a:solidFill>
            <a:prstDash val="solid"/>
          </a:ln>
        </c:spPr>
        <c:txPr>
          <a:bodyPr rot="0" vert="horz"/>
          <a:lstStyle/>
          <a:p>
            <a:pPr>
              <a:defRPr sz="683" b="0" i="0" u="none" strike="noStrike" baseline="0">
                <a:solidFill>
                  <a:srgbClr val="000000"/>
                </a:solidFill>
                <a:latin typeface="Arial"/>
                <a:ea typeface="Arial"/>
                <a:cs typeface="Arial"/>
              </a:defRPr>
            </a:pPr>
            <a:endParaRPr lang="en-US"/>
          </a:p>
        </c:txPr>
        <c:crossAx val="234299392"/>
        <c:crosses val="autoZero"/>
        <c:crossBetween val="midCat"/>
      </c:valAx>
      <c:valAx>
        <c:axId val="234299392"/>
        <c:scaling>
          <c:orientation val="minMax"/>
        </c:scaling>
        <c:delete val="0"/>
        <c:axPos val="l"/>
        <c:majorGridlines>
          <c:spPr>
            <a:ln w="2551">
              <a:solidFill>
                <a:srgbClr val="000000"/>
              </a:solidFill>
              <a:prstDash val="solid"/>
            </a:ln>
          </c:spPr>
        </c:majorGridlines>
        <c:title>
          <c:tx>
            <c:rich>
              <a:bodyPr/>
              <a:lstStyle/>
              <a:p>
                <a:pPr>
                  <a:defRPr sz="683" b="1" i="0" u="none" strike="noStrike" baseline="0">
                    <a:solidFill>
                      <a:srgbClr val="000000"/>
                    </a:solidFill>
                    <a:latin typeface="Arial"/>
                    <a:ea typeface="Arial"/>
                    <a:cs typeface="Arial"/>
                  </a:defRPr>
                </a:pPr>
                <a:r>
                  <a:rPr lang="en-US" sz="683" b="1" i="0" strike="noStrike">
                    <a:solidFill>
                      <a:srgbClr val="000000"/>
                    </a:solidFill>
                    <a:latin typeface="Arial"/>
                    <a:cs typeface="Arial"/>
                  </a:rPr>
                  <a:t>Hydraulic radius, </a:t>
                </a:r>
                <a:r>
                  <a:rPr lang="en-US" sz="683" b="1" i="1" strike="noStrike">
                    <a:solidFill>
                      <a:srgbClr val="000000"/>
                    </a:solidFill>
                    <a:latin typeface="Arial"/>
                    <a:cs typeface="Arial"/>
                  </a:rPr>
                  <a:t>ft</a:t>
                </a:r>
              </a:p>
            </c:rich>
          </c:tx>
          <c:layout>
            <c:manualLayout>
              <c:xMode val="edge"/>
              <c:yMode val="edge"/>
              <c:x val="1.8749999999999999E-2"/>
              <c:y val="0.27475247524752588"/>
            </c:manualLayout>
          </c:layout>
          <c:overlay val="0"/>
          <c:spPr>
            <a:noFill/>
            <a:ln w="20409">
              <a:noFill/>
            </a:ln>
          </c:spPr>
        </c:title>
        <c:numFmt formatCode="General" sourceLinked="1"/>
        <c:majorTickMark val="out"/>
        <c:minorTickMark val="none"/>
        <c:tickLblPos val="nextTo"/>
        <c:spPr>
          <a:ln w="2551">
            <a:solidFill>
              <a:srgbClr val="000000"/>
            </a:solidFill>
            <a:prstDash val="solid"/>
          </a:ln>
        </c:spPr>
        <c:txPr>
          <a:bodyPr rot="0" vert="horz"/>
          <a:lstStyle/>
          <a:p>
            <a:pPr>
              <a:defRPr sz="683" b="0" i="0" u="none" strike="noStrike" baseline="0">
                <a:solidFill>
                  <a:srgbClr val="000000"/>
                </a:solidFill>
                <a:latin typeface="Arial"/>
                <a:ea typeface="Arial"/>
                <a:cs typeface="Arial"/>
              </a:defRPr>
            </a:pPr>
            <a:endParaRPr lang="en-US"/>
          </a:p>
        </c:txPr>
        <c:crossAx val="212526592"/>
        <c:crosses val="autoZero"/>
        <c:crossBetween val="midCat"/>
      </c:valAx>
      <c:spPr>
        <a:noFill/>
        <a:ln w="10204">
          <a:solidFill>
            <a:srgbClr val="808080"/>
          </a:solidFill>
          <a:prstDash val="solid"/>
        </a:ln>
      </c:spPr>
    </c:plotArea>
    <c:legend>
      <c:legendPos val="r"/>
      <c:layout>
        <c:manualLayout>
          <c:xMode val="edge"/>
          <c:yMode val="edge"/>
          <c:x val="0.74843749999999998"/>
          <c:y val="0.84900990099009965"/>
          <c:w val="0.23906250000000001"/>
          <c:h val="0.11138613861386135"/>
        </c:manualLayout>
      </c:layout>
      <c:overlay val="0"/>
      <c:spPr>
        <a:solidFill>
          <a:srgbClr val="FFFFFF"/>
        </a:solidFill>
        <a:ln w="2551">
          <a:solidFill>
            <a:srgbClr val="000000"/>
          </a:solidFill>
          <a:prstDash val="solid"/>
        </a:ln>
      </c:spPr>
      <c:txPr>
        <a:bodyPr/>
        <a:lstStyle/>
        <a:p>
          <a:pPr>
            <a:defRPr sz="627" b="0" i="0" u="none" strike="noStrike" baseline="0">
              <a:solidFill>
                <a:srgbClr val="000000"/>
              </a:solidFill>
              <a:latin typeface="Arial"/>
              <a:ea typeface="Arial"/>
              <a:cs typeface="Arial"/>
            </a:defRPr>
          </a:pPr>
          <a:endParaRPr lang="en-US"/>
        </a:p>
      </c:txPr>
    </c:legend>
    <c:plotVisOnly val="1"/>
    <c:dispBlanksAs val="gap"/>
    <c:showDLblsOverMax val="0"/>
  </c:chart>
  <c:spPr>
    <a:solidFill>
      <a:srgbClr val="FFFFFF"/>
    </a:solidFill>
    <a:ln w="2551">
      <a:solidFill>
        <a:srgbClr val="000000"/>
      </a:solidFill>
      <a:prstDash val="solid"/>
    </a:ln>
  </c:spPr>
  <c:txPr>
    <a:bodyPr/>
    <a:lstStyle/>
    <a:p>
      <a:pPr>
        <a:defRPr sz="683" b="0" i="0" u="none" strike="noStrike" baseline="0">
          <a:solidFill>
            <a:srgbClr val="000000"/>
          </a:solidFill>
          <a:latin typeface="Arial"/>
          <a:ea typeface="Arial"/>
          <a:cs typeface="Arial"/>
        </a:defRPr>
      </a:pPr>
      <a:endParaRPr lang="en-US"/>
    </a:p>
  </c:txPr>
  <c:externalData r:id="rId1">
    <c:autoUpdate val="0"/>
  </c:externalData>
  <c:userShapes r:id="rId2"/>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760" b="0" i="0" u="none" strike="noStrike" baseline="0">
                <a:solidFill>
                  <a:srgbClr val="000000"/>
                </a:solidFill>
                <a:latin typeface="Arial"/>
                <a:ea typeface="Arial"/>
                <a:cs typeface="Arial"/>
              </a:defRPr>
            </a:pPr>
            <a:r>
              <a:rPr lang="en-US" sz="760" b="0" i="0" strike="noStrike">
                <a:solidFill>
                  <a:srgbClr val="000000"/>
                </a:solidFill>
                <a:latin typeface="Arial"/>
                <a:cs typeface="Arial"/>
              </a:rPr>
              <a:t>S=0.001, Q=2574 </a:t>
            </a:r>
            <a:r>
              <a:rPr lang="en-US" sz="760" b="0" i="1" strike="noStrike">
                <a:solidFill>
                  <a:srgbClr val="000000"/>
                </a:solidFill>
                <a:latin typeface="Arial"/>
                <a:cs typeface="Arial"/>
              </a:rPr>
              <a:t>m</a:t>
            </a:r>
            <a:r>
              <a:rPr lang="en-US" sz="760" b="0" i="1" strike="noStrike" baseline="30000">
                <a:solidFill>
                  <a:srgbClr val="000000"/>
                </a:solidFill>
                <a:latin typeface="Arial"/>
                <a:cs typeface="Arial"/>
              </a:rPr>
              <a:t>3 </a:t>
            </a:r>
            <a:r>
              <a:rPr lang="en-US" sz="760" b="0" i="1" strike="noStrike">
                <a:solidFill>
                  <a:srgbClr val="000000"/>
                </a:solidFill>
                <a:latin typeface="Arial"/>
                <a:cs typeface="Arial"/>
              </a:rPr>
              <a:t>s</a:t>
            </a:r>
            <a:r>
              <a:rPr lang="en-US" sz="760" b="0" i="1" strike="noStrike" baseline="30000">
                <a:solidFill>
                  <a:srgbClr val="000000"/>
                </a:solidFill>
                <a:latin typeface="Arial"/>
                <a:cs typeface="Arial"/>
              </a:rPr>
              <a:t>-1</a:t>
            </a:r>
            <a:r>
              <a:rPr lang="en-US" sz="760" b="0" i="0" strike="noStrike">
                <a:solidFill>
                  <a:srgbClr val="000000"/>
                </a:solidFill>
                <a:latin typeface="Arial"/>
                <a:cs typeface="Arial"/>
              </a:rPr>
              <a:t>, n=0.03, PARAB</a:t>
            </a:r>
          </a:p>
        </c:rich>
      </c:tx>
      <c:layout>
        <c:manualLayout>
          <c:xMode val="edge"/>
          <c:yMode val="edge"/>
          <c:x val="0.18295739348371562"/>
          <c:y val="1.9662921348315893E-2"/>
        </c:manualLayout>
      </c:layout>
      <c:overlay val="0"/>
      <c:spPr>
        <a:noFill/>
        <a:ln w="24140">
          <a:noFill/>
        </a:ln>
      </c:spPr>
    </c:title>
    <c:autoTitleDeleted val="0"/>
    <c:plotArea>
      <c:layout>
        <c:manualLayout>
          <c:layoutTarget val="inner"/>
          <c:xMode val="edge"/>
          <c:yMode val="edge"/>
          <c:x val="0.15288220551378442"/>
          <c:y val="0.17134831460674171"/>
          <c:w val="0.58145363408521256"/>
          <c:h val="0.64325842696629265"/>
        </c:manualLayout>
      </c:layout>
      <c:scatterChart>
        <c:scatterStyle val="smoothMarker"/>
        <c:varyColors val="0"/>
        <c:ser>
          <c:idx val="0"/>
          <c:order val="0"/>
          <c:tx>
            <c:v>3-layer</c:v>
          </c:tx>
          <c:spPr>
            <a:ln w="24140">
              <a:solidFill>
                <a:srgbClr val="000080"/>
              </a:solidFill>
              <a:prstDash val="solid"/>
            </a:ln>
          </c:spPr>
          <c:marker>
            <c:symbol val="diamond"/>
            <c:size val="9"/>
            <c:spPr>
              <a:solidFill>
                <a:srgbClr val="000080"/>
              </a:solidFill>
              <a:ln>
                <a:solidFill>
                  <a:srgbClr val="000080"/>
                </a:solidFill>
                <a:prstDash val="solid"/>
              </a:ln>
            </c:spPr>
          </c:marker>
          <c:xVal>
            <c:numRef>
              <c:f>'3-layer model n=0.03'!$O$3:$O$5</c:f>
              <c:numCache>
                <c:formatCode>General</c:formatCode>
                <c:ptCount val="3"/>
                <c:pt idx="0">
                  <c:v>1.8727689999999999</c:v>
                </c:pt>
                <c:pt idx="1">
                  <c:v>1.7035409999999978</c:v>
                </c:pt>
                <c:pt idx="2">
                  <c:v>1.4541999999999613</c:v>
                </c:pt>
              </c:numCache>
            </c:numRef>
          </c:xVal>
          <c:yVal>
            <c:numRef>
              <c:f>'3-layer model n=0.03'!$M$3:$M$5</c:f>
              <c:numCache>
                <c:formatCode>General</c:formatCode>
                <c:ptCount val="3"/>
                <c:pt idx="0">
                  <c:v>81.499979999999994</c:v>
                </c:pt>
                <c:pt idx="1">
                  <c:v>77.499979999999994</c:v>
                </c:pt>
                <c:pt idx="2">
                  <c:v>73.499979999999994</c:v>
                </c:pt>
              </c:numCache>
            </c:numRef>
          </c:yVal>
          <c:smooth val="1"/>
          <c:extLst>
            <c:ext xmlns:c16="http://schemas.microsoft.com/office/drawing/2014/chart" uri="{C3380CC4-5D6E-409C-BE32-E72D297353CC}">
              <c16:uniqueId val="{00000000-5B87-42CD-8DB5-E3EF76EAD2A9}"/>
            </c:ext>
          </c:extLst>
        </c:ser>
        <c:ser>
          <c:idx val="1"/>
          <c:order val="1"/>
          <c:tx>
            <c:v>7-layer</c:v>
          </c:tx>
          <c:spPr>
            <a:ln w="36210">
              <a:solidFill>
                <a:srgbClr val="FF00FF"/>
              </a:solidFill>
              <a:prstDash val="solid"/>
            </a:ln>
          </c:spPr>
          <c:marker>
            <c:symbol val="square"/>
            <c:size val="8"/>
            <c:spPr>
              <a:solidFill>
                <a:srgbClr val="FF00FF"/>
              </a:solidFill>
              <a:ln>
                <a:solidFill>
                  <a:srgbClr val="FF00FF"/>
                </a:solidFill>
                <a:prstDash val="solid"/>
              </a:ln>
            </c:spPr>
          </c:marker>
          <c:xVal>
            <c:numRef>
              <c:f>'3-layer model n=0.03'!$R$3:$R$9</c:f>
              <c:numCache>
                <c:formatCode>General</c:formatCode>
                <c:ptCount val="7"/>
                <c:pt idx="0">
                  <c:v>1.919143</c:v>
                </c:pt>
                <c:pt idx="1">
                  <c:v>1.8690450000000001</c:v>
                </c:pt>
                <c:pt idx="2">
                  <c:v>1.8207239999999998</c:v>
                </c:pt>
                <c:pt idx="3">
                  <c:v>1.7600209999999998</c:v>
                </c:pt>
                <c:pt idx="4">
                  <c:v>1.6786270000000001</c:v>
                </c:pt>
                <c:pt idx="5">
                  <c:v>1.5557339999999718</c:v>
                </c:pt>
                <c:pt idx="6">
                  <c:v>1.307952</c:v>
                </c:pt>
              </c:numCache>
            </c:numRef>
          </c:xVal>
          <c:yVal>
            <c:numRef>
              <c:f>'3-layer model n=0.03'!$S$3:$S$9</c:f>
              <c:numCache>
                <c:formatCode>General</c:formatCode>
                <c:ptCount val="7"/>
                <c:pt idx="0">
                  <c:v>83.499979999999994</c:v>
                </c:pt>
                <c:pt idx="1">
                  <c:v>81.499979999999994</c:v>
                </c:pt>
                <c:pt idx="2">
                  <c:v>79.499979999999994</c:v>
                </c:pt>
                <c:pt idx="3">
                  <c:v>77.499979999999994</c:v>
                </c:pt>
                <c:pt idx="4">
                  <c:v>75.499979999999994</c:v>
                </c:pt>
                <c:pt idx="5">
                  <c:v>73.499979999999994</c:v>
                </c:pt>
                <c:pt idx="6">
                  <c:v>71.499979999999994</c:v>
                </c:pt>
              </c:numCache>
            </c:numRef>
          </c:yVal>
          <c:smooth val="1"/>
          <c:extLst>
            <c:ext xmlns:c16="http://schemas.microsoft.com/office/drawing/2014/chart" uri="{C3380CC4-5D6E-409C-BE32-E72D297353CC}">
              <c16:uniqueId val="{00000001-5B87-42CD-8DB5-E3EF76EAD2A9}"/>
            </c:ext>
          </c:extLst>
        </c:ser>
        <c:ser>
          <c:idx val="2"/>
          <c:order val="2"/>
          <c:tx>
            <c:v>1-layer</c:v>
          </c:tx>
          <c:spPr>
            <a:ln w="36210">
              <a:solidFill>
                <a:srgbClr val="3366FF"/>
              </a:solidFill>
              <a:prstDash val="solid"/>
            </a:ln>
          </c:spPr>
          <c:marker>
            <c:symbol val="triangle"/>
            <c:size val="9"/>
            <c:spPr>
              <a:solidFill>
                <a:srgbClr val="FFFF00"/>
              </a:solidFill>
              <a:ln>
                <a:solidFill>
                  <a:srgbClr val="008000"/>
                </a:solidFill>
                <a:prstDash val="solid"/>
              </a:ln>
            </c:spPr>
          </c:marker>
          <c:xVal>
            <c:numRef>
              <c:f>'3-layer model n=0.03'!$U$3:$U$4</c:f>
              <c:numCache>
                <c:formatCode>General</c:formatCode>
                <c:ptCount val="2"/>
                <c:pt idx="0">
                  <c:v>1.7</c:v>
                </c:pt>
                <c:pt idx="1">
                  <c:v>1.7</c:v>
                </c:pt>
              </c:numCache>
            </c:numRef>
          </c:xVal>
          <c:yVal>
            <c:numRef>
              <c:f>'3-layer model n=0.03'!$V$3:$V$4</c:f>
              <c:numCache>
                <c:formatCode>General</c:formatCode>
                <c:ptCount val="2"/>
                <c:pt idx="0">
                  <c:v>84</c:v>
                </c:pt>
                <c:pt idx="1">
                  <c:v>73</c:v>
                </c:pt>
              </c:numCache>
            </c:numRef>
          </c:yVal>
          <c:smooth val="1"/>
          <c:extLst>
            <c:ext xmlns:c16="http://schemas.microsoft.com/office/drawing/2014/chart" uri="{C3380CC4-5D6E-409C-BE32-E72D297353CC}">
              <c16:uniqueId val="{00000002-5B87-42CD-8DB5-E3EF76EAD2A9}"/>
            </c:ext>
          </c:extLst>
        </c:ser>
        <c:dLbls>
          <c:showLegendKey val="0"/>
          <c:showVal val="0"/>
          <c:showCatName val="0"/>
          <c:showSerName val="0"/>
          <c:showPercent val="0"/>
          <c:showBubbleSize val="0"/>
        </c:dLbls>
        <c:axId val="234379520"/>
        <c:axId val="234382080"/>
      </c:scatterChart>
      <c:valAx>
        <c:axId val="234379520"/>
        <c:scaling>
          <c:orientation val="minMax"/>
        </c:scaling>
        <c:delete val="0"/>
        <c:axPos val="b"/>
        <c:majorGridlines>
          <c:spPr>
            <a:ln w="3017">
              <a:solidFill>
                <a:srgbClr val="000000"/>
              </a:solidFill>
              <a:prstDash val="solid"/>
            </a:ln>
          </c:spPr>
        </c:majorGridlines>
        <c:title>
          <c:tx>
            <c:rich>
              <a:bodyPr/>
              <a:lstStyle/>
              <a:p>
                <a:pPr>
                  <a:defRPr sz="760" b="1" i="0" u="none" strike="noStrike" baseline="0">
                    <a:solidFill>
                      <a:srgbClr val="000000"/>
                    </a:solidFill>
                    <a:latin typeface="Arial"/>
                    <a:ea typeface="Arial"/>
                    <a:cs typeface="Arial"/>
                  </a:defRPr>
                </a:pPr>
                <a:r>
                  <a:rPr lang="en-US"/>
                  <a:t>Velocity, m/s</a:t>
                </a:r>
              </a:p>
            </c:rich>
          </c:tx>
          <c:layout>
            <c:manualLayout>
              <c:xMode val="edge"/>
              <c:yMode val="edge"/>
              <c:x val="0.33834586466167305"/>
              <c:y val="0.90168539325844665"/>
            </c:manualLayout>
          </c:layout>
          <c:overlay val="0"/>
          <c:spPr>
            <a:noFill/>
            <a:ln w="24140">
              <a:noFill/>
            </a:ln>
          </c:spPr>
        </c:title>
        <c:numFmt formatCode="General" sourceLinked="1"/>
        <c:majorTickMark val="out"/>
        <c:minorTickMark val="none"/>
        <c:tickLblPos val="nextTo"/>
        <c:spPr>
          <a:ln w="3017">
            <a:solidFill>
              <a:srgbClr val="000000"/>
            </a:solidFill>
            <a:prstDash val="solid"/>
          </a:ln>
        </c:spPr>
        <c:txPr>
          <a:bodyPr rot="0" vert="horz"/>
          <a:lstStyle/>
          <a:p>
            <a:pPr>
              <a:defRPr sz="760" b="0" i="0" u="none" strike="noStrike" baseline="0">
                <a:solidFill>
                  <a:srgbClr val="000000"/>
                </a:solidFill>
                <a:latin typeface="Arial"/>
                <a:ea typeface="Arial"/>
                <a:cs typeface="Arial"/>
              </a:defRPr>
            </a:pPr>
            <a:endParaRPr lang="en-US"/>
          </a:p>
        </c:txPr>
        <c:crossAx val="234382080"/>
        <c:crosses val="autoZero"/>
        <c:crossBetween val="midCat"/>
      </c:valAx>
      <c:valAx>
        <c:axId val="234382080"/>
        <c:scaling>
          <c:orientation val="minMax"/>
        </c:scaling>
        <c:delete val="0"/>
        <c:axPos val="l"/>
        <c:majorGridlines>
          <c:spPr>
            <a:ln w="3017">
              <a:solidFill>
                <a:srgbClr val="000000"/>
              </a:solidFill>
              <a:prstDash val="solid"/>
            </a:ln>
          </c:spPr>
        </c:majorGridlines>
        <c:title>
          <c:tx>
            <c:rich>
              <a:bodyPr/>
              <a:lstStyle/>
              <a:p>
                <a:pPr>
                  <a:defRPr sz="760" b="1" i="0" u="none" strike="noStrike" baseline="0">
                    <a:solidFill>
                      <a:srgbClr val="000000"/>
                    </a:solidFill>
                    <a:latin typeface="Arial"/>
                    <a:ea typeface="Arial"/>
                    <a:cs typeface="Arial"/>
                  </a:defRPr>
                </a:pPr>
                <a:r>
                  <a:rPr lang="en-US"/>
                  <a:t>Elevation, m </a:t>
                </a:r>
              </a:p>
            </c:rich>
          </c:tx>
          <c:layout>
            <c:manualLayout>
              <c:xMode val="edge"/>
              <c:yMode val="edge"/>
              <c:x val="3.0075187969926517E-2"/>
              <c:y val="0.3764044943820411"/>
            </c:manualLayout>
          </c:layout>
          <c:overlay val="0"/>
          <c:spPr>
            <a:noFill/>
            <a:ln w="24140">
              <a:noFill/>
            </a:ln>
          </c:spPr>
        </c:title>
        <c:numFmt formatCode="General" sourceLinked="1"/>
        <c:majorTickMark val="out"/>
        <c:minorTickMark val="none"/>
        <c:tickLblPos val="nextTo"/>
        <c:spPr>
          <a:ln w="3017">
            <a:solidFill>
              <a:srgbClr val="000000"/>
            </a:solidFill>
            <a:prstDash val="solid"/>
          </a:ln>
        </c:spPr>
        <c:txPr>
          <a:bodyPr rot="0" vert="horz"/>
          <a:lstStyle/>
          <a:p>
            <a:pPr>
              <a:defRPr sz="760" b="0" i="0" u="none" strike="noStrike" baseline="0">
                <a:solidFill>
                  <a:srgbClr val="000000"/>
                </a:solidFill>
                <a:latin typeface="Arial"/>
                <a:ea typeface="Arial"/>
                <a:cs typeface="Arial"/>
              </a:defRPr>
            </a:pPr>
            <a:endParaRPr lang="en-US"/>
          </a:p>
        </c:txPr>
        <c:crossAx val="234379520"/>
        <c:crosses val="autoZero"/>
        <c:crossBetween val="midCat"/>
      </c:valAx>
      <c:spPr>
        <a:noFill/>
        <a:ln w="12070">
          <a:solidFill>
            <a:srgbClr val="808080"/>
          </a:solidFill>
          <a:prstDash val="solid"/>
        </a:ln>
      </c:spPr>
    </c:plotArea>
    <c:legend>
      <c:legendPos val="r"/>
      <c:layout>
        <c:manualLayout>
          <c:xMode val="edge"/>
          <c:yMode val="edge"/>
          <c:x val="0.77944862155391637"/>
          <c:y val="0.4044943820224825"/>
          <c:w val="0.21052631578947908"/>
          <c:h val="0.17977528089888237"/>
        </c:manualLayout>
      </c:layout>
      <c:overlay val="0"/>
      <c:spPr>
        <a:solidFill>
          <a:srgbClr val="FFFFFF"/>
        </a:solidFill>
        <a:ln w="3017">
          <a:solidFill>
            <a:srgbClr val="000000"/>
          </a:solidFill>
          <a:prstDash val="solid"/>
        </a:ln>
      </c:spPr>
      <c:txPr>
        <a:bodyPr/>
        <a:lstStyle/>
        <a:p>
          <a:pPr>
            <a:defRPr sz="699" b="0" i="0" u="none" strike="noStrike" baseline="0">
              <a:solidFill>
                <a:srgbClr val="000000"/>
              </a:solidFill>
              <a:latin typeface="Arial"/>
              <a:ea typeface="Arial"/>
              <a:cs typeface="Arial"/>
            </a:defRPr>
          </a:pPr>
          <a:endParaRPr lang="en-US"/>
        </a:p>
      </c:txPr>
    </c:legend>
    <c:plotVisOnly val="1"/>
    <c:dispBlanksAs val="gap"/>
    <c:showDLblsOverMax val="0"/>
  </c:chart>
  <c:spPr>
    <a:solidFill>
      <a:srgbClr val="FFFFFF"/>
    </a:solidFill>
    <a:ln w="3017">
      <a:solidFill>
        <a:srgbClr val="000000"/>
      </a:solidFill>
      <a:prstDash val="solid"/>
    </a:ln>
  </c:spPr>
  <c:txPr>
    <a:bodyPr/>
    <a:lstStyle/>
    <a:p>
      <a:pPr>
        <a:defRPr sz="760" b="0" i="0" u="none" strike="noStrike" baseline="0">
          <a:solidFill>
            <a:srgbClr val="000000"/>
          </a:solidFill>
          <a:latin typeface="Arial"/>
          <a:ea typeface="Arial"/>
          <a:cs typeface="Arial"/>
        </a:defRPr>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017" b="0" i="0" u="none" strike="noStrike" baseline="0">
                <a:solidFill>
                  <a:srgbClr val="000000"/>
                </a:solidFill>
                <a:latin typeface="Arial"/>
                <a:ea typeface="Arial"/>
                <a:cs typeface="Arial"/>
              </a:defRPr>
            </a:pPr>
            <a:r>
              <a:rPr lang="en-US" sz="1017" b="0" i="0" strike="noStrike">
                <a:solidFill>
                  <a:srgbClr val="000000"/>
                </a:solidFill>
                <a:latin typeface="Arial"/>
                <a:cs typeface="Arial"/>
              </a:rPr>
              <a:t>Q=2574 </a:t>
            </a:r>
            <a:r>
              <a:rPr lang="en-US" sz="1017" b="0" i="1" strike="noStrike">
                <a:solidFill>
                  <a:srgbClr val="000000"/>
                </a:solidFill>
                <a:latin typeface="Arial"/>
                <a:cs typeface="Arial"/>
              </a:rPr>
              <a:t>m</a:t>
            </a:r>
            <a:r>
              <a:rPr lang="en-US" sz="1017" b="0" i="1" strike="noStrike" baseline="30000">
                <a:solidFill>
                  <a:srgbClr val="000000"/>
                </a:solidFill>
                <a:latin typeface="Arial"/>
                <a:cs typeface="Arial"/>
              </a:rPr>
              <a:t>3 </a:t>
            </a:r>
            <a:r>
              <a:rPr lang="en-US" sz="1017" b="0" i="1" strike="noStrike">
                <a:solidFill>
                  <a:srgbClr val="000000"/>
                </a:solidFill>
                <a:latin typeface="Arial"/>
                <a:cs typeface="Arial"/>
              </a:rPr>
              <a:t>s</a:t>
            </a:r>
            <a:r>
              <a:rPr lang="en-US" sz="1017" b="0" i="1" strike="noStrike" baseline="30000">
                <a:solidFill>
                  <a:srgbClr val="000000"/>
                </a:solidFill>
                <a:latin typeface="Arial"/>
                <a:cs typeface="Arial"/>
              </a:rPr>
              <a:t>-1</a:t>
            </a:r>
            <a:r>
              <a:rPr lang="en-US" sz="1017" b="0" i="0" strike="noStrike">
                <a:solidFill>
                  <a:srgbClr val="000000"/>
                </a:solidFill>
                <a:latin typeface="Arial"/>
                <a:cs typeface="Arial"/>
              </a:rPr>
              <a:t>, S=0.0001, n=0.03</a:t>
            </a:r>
          </a:p>
        </c:rich>
      </c:tx>
      <c:layout>
        <c:manualLayout>
          <c:xMode val="edge"/>
          <c:yMode val="edge"/>
          <c:x val="0.2055837563451777"/>
          <c:y val="1.9900497512438654E-2"/>
        </c:manualLayout>
      </c:layout>
      <c:overlay val="0"/>
      <c:spPr>
        <a:noFill/>
        <a:ln w="28700">
          <a:noFill/>
        </a:ln>
      </c:spPr>
    </c:title>
    <c:autoTitleDeleted val="0"/>
    <c:plotArea>
      <c:layout>
        <c:manualLayout>
          <c:layoutTarget val="inner"/>
          <c:xMode val="edge"/>
          <c:yMode val="edge"/>
          <c:x val="0.16751269035533559"/>
          <c:y val="0.16417910447761189"/>
          <c:w val="0.78680203045685282"/>
          <c:h val="0.68407960199004969"/>
        </c:manualLayout>
      </c:layout>
      <c:scatterChart>
        <c:scatterStyle val="smoothMarker"/>
        <c:varyColors val="0"/>
        <c:ser>
          <c:idx val="0"/>
          <c:order val="0"/>
          <c:tx>
            <c:strRef>
              <c:f>'3-layer model n=0.03'!$L$52</c:f>
              <c:strCache>
                <c:ptCount val="1"/>
                <c:pt idx="0">
                  <c:v>Elevation drop over 30 km, m</c:v>
                </c:pt>
              </c:strCache>
            </c:strRef>
          </c:tx>
          <c:spPr>
            <a:ln w="43050">
              <a:solidFill>
                <a:srgbClr val="000080"/>
              </a:solidFill>
              <a:prstDash val="solid"/>
            </a:ln>
          </c:spPr>
          <c:marker>
            <c:symbol val="diamond"/>
            <c:size val="11"/>
            <c:spPr>
              <a:solidFill>
                <a:srgbClr val="000080"/>
              </a:solidFill>
              <a:ln>
                <a:solidFill>
                  <a:srgbClr val="000080"/>
                </a:solidFill>
                <a:prstDash val="solid"/>
              </a:ln>
            </c:spPr>
          </c:marker>
          <c:xVal>
            <c:numRef>
              <c:f>'3-layer model n=0.03'!$K$53:$K$55</c:f>
              <c:numCache>
                <c:formatCode>General</c:formatCode>
                <c:ptCount val="3"/>
                <c:pt idx="0">
                  <c:v>1</c:v>
                </c:pt>
                <c:pt idx="1">
                  <c:v>3</c:v>
                </c:pt>
                <c:pt idx="2">
                  <c:v>7</c:v>
                </c:pt>
              </c:numCache>
            </c:numRef>
          </c:xVal>
          <c:yVal>
            <c:numRef>
              <c:f>'3-layer model n=0.03'!$L$53:$L$55</c:f>
              <c:numCache>
                <c:formatCode>General</c:formatCode>
                <c:ptCount val="3"/>
                <c:pt idx="0">
                  <c:v>2.9299999999999997</c:v>
                </c:pt>
                <c:pt idx="1">
                  <c:v>2.9099999999999997</c:v>
                </c:pt>
                <c:pt idx="2">
                  <c:v>2.8899999999999997</c:v>
                </c:pt>
              </c:numCache>
            </c:numRef>
          </c:yVal>
          <c:smooth val="1"/>
          <c:extLst>
            <c:ext xmlns:c16="http://schemas.microsoft.com/office/drawing/2014/chart" uri="{C3380CC4-5D6E-409C-BE32-E72D297353CC}">
              <c16:uniqueId val="{00000000-A81B-410B-B32F-48A1BDBD17FE}"/>
            </c:ext>
          </c:extLst>
        </c:ser>
        <c:dLbls>
          <c:showLegendKey val="0"/>
          <c:showVal val="0"/>
          <c:showCatName val="0"/>
          <c:showSerName val="0"/>
          <c:showPercent val="0"/>
          <c:showBubbleSize val="0"/>
        </c:dLbls>
        <c:axId val="234456192"/>
        <c:axId val="234458496"/>
      </c:scatterChart>
      <c:valAx>
        <c:axId val="234456192"/>
        <c:scaling>
          <c:orientation val="minMax"/>
        </c:scaling>
        <c:delete val="0"/>
        <c:axPos val="b"/>
        <c:majorGridlines>
          <c:spPr>
            <a:ln w="3587">
              <a:solidFill>
                <a:srgbClr val="000000"/>
              </a:solidFill>
              <a:prstDash val="solid"/>
            </a:ln>
          </c:spPr>
        </c:majorGridlines>
        <c:title>
          <c:tx>
            <c:rich>
              <a:bodyPr/>
              <a:lstStyle/>
              <a:p>
                <a:pPr>
                  <a:defRPr sz="904" b="1" i="0" u="none" strike="noStrike" baseline="0">
                    <a:solidFill>
                      <a:srgbClr val="000000"/>
                    </a:solidFill>
                    <a:latin typeface="Arial"/>
                    <a:ea typeface="Arial"/>
                    <a:cs typeface="Arial"/>
                  </a:defRPr>
                </a:pPr>
                <a:r>
                  <a:rPr lang="en-US"/>
                  <a:t># of vertical layers</a:t>
                </a:r>
              </a:p>
            </c:rich>
          </c:tx>
          <c:layout>
            <c:manualLayout>
              <c:xMode val="edge"/>
              <c:yMode val="edge"/>
              <c:x val="0.39086294416246309"/>
              <c:y val="0.92288557213931965"/>
            </c:manualLayout>
          </c:layout>
          <c:overlay val="0"/>
          <c:spPr>
            <a:noFill/>
            <a:ln w="28700">
              <a:noFill/>
            </a:ln>
          </c:spPr>
        </c:title>
        <c:numFmt formatCode="General" sourceLinked="1"/>
        <c:majorTickMark val="out"/>
        <c:minorTickMark val="none"/>
        <c:tickLblPos val="nextTo"/>
        <c:spPr>
          <a:ln w="3587">
            <a:solidFill>
              <a:srgbClr val="000000"/>
            </a:solidFill>
            <a:prstDash val="solid"/>
          </a:ln>
        </c:spPr>
        <c:txPr>
          <a:bodyPr rot="0" vert="horz"/>
          <a:lstStyle/>
          <a:p>
            <a:pPr>
              <a:defRPr sz="904" b="0" i="0" u="none" strike="noStrike" baseline="0">
                <a:solidFill>
                  <a:srgbClr val="000000"/>
                </a:solidFill>
                <a:latin typeface="Arial"/>
                <a:ea typeface="Arial"/>
                <a:cs typeface="Arial"/>
              </a:defRPr>
            </a:pPr>
            <a:endParaRPr lang="en-US"/>
          </a:p>
        </c:txPr>
        <c:crossAx val="234458496"/>
        <c:crosses val="autoZero"/>
        <c:crossBetween val="midCat"/>
      </c:valAx>
      <c:valAx>
        <c:axId val="234458496"/>
        <c:scaling>
          <c:orientation val="minMax"/>
          <c:max val="2.94"/>
          <c:min val="2.88"/>
        </c:scaling>
        <c:delete val="0"/>
        <c:axPos val="l"/>
        <c:majorGridlines>
          <c:spPr>
            <a:ln w="3587">
              <a:solidFill>
                <a:srgbClr val="000000"/>
              </a:solidFill>
              <a:prstDash val="solid"/>
            </a:ln>
          </c:spPr>
        </c:majorGridlines>
        <c:title>
          <c:tx>
            <c:rich>
              <a:bodyPr/>
              <a:lstStyle/>
              <a:p>
                <a:pPr>
                  <a:defRPr sz="904" b="1" i="0" u="none" strike="noStrike" baseline="0">
                    <a:solidFill>
                      <a:srgbClr val="000000"/>
                    </a:solidFill>
                    <a:latin typeface="Arial"/>
                    <a:ea typeface="Arial"/>
                    <a:cs typeface="Arial"/>
                  </a:defRPr>
                </a:pPr>
                <a:r>
                  <a:rPr lang="en-US" sz="904" b="1" i="0" strike="noStrike">
                    <a:solidFill>
                      <a:srgbClr val="000000"/>
                    </a:solidFill>
                    <a:latin typeface="Arial"/>
                    <a:cs typeface="Arial"/>
                  </a:rPr>
                  <a:t>Elevation drop over 30 </a:t>
                </a:r>
                <a:r>
                  <a:rPr lang="en-US" sz="904" b="1" i="1" strike="noStrike">
                    <a:solidFill>
                      <a:srgbClr val="000000"/>
                    </a:solidFill>
                    <a:latin typeface="Arial"/>
                    <a:cs typeface="Arial"/>
                  </a:rPr>
                  <a:t>km</a:t>
                </a:r>
                <a:r>
                  <a:rPr lang="en-US" sz="904" b="1" i="0" strike="noStrike">
                    <a:solidFill>
                      <a:srgbClr val="000000"/>
                    </a:solidFill>
                    <a:latin typeface="Arial"/>
                    <a:cs typeface="Arial"/>
                  </a:rPr>
                  <a:t> distance, </a:t>
                </a:r>
                <a:r>
                  <a:rPr lang="en-US" sz="904" b="1" i="1" strike="noStrike">
                    <a:solidFill>
                      <a:srgbClr val="000000"/>
                    </a:solidFill>
                    <a:latin typeface="Arial"/>
                    <a:cs typeface="Arial"/>
                  </a:rPr>
                  <a:t>m</a:t>
                </a:r>
              </a:p>
            </c:rich>
          </c:tx>
          <c:layout>
            <c:manualLayout>
              <c:xMode val="edge"/>
              <c:yMode val="edge"/>
              <c:x val="1.5228426395939501E-2"/>
              <c:y val="0.19402985074626874"/>
            </c:manualLayout>
          </c:layout>
          <c:overlay val="0"/>
          <c:spPr>
            <a:noFill/>
            <a:ln w="28700">
              <a:noFill/>
            </a:ln>
          </c:spPr>
        </c:title>
        <c:numFmt formatCode="General" sourceLinked="1"/>
        <c:majorTickMark val="out"/>
        <c:minorTickMark val="none"/>
        <c:tickLblPos val="nextTo"/>
        <c:spPr>
          <a:ln w="3587">
            <a:solidFill>
              <a:srgbClr val="000000"/>
            </a:solidFill>
            <a:prstDash val="solid"/>
          </a:ln>
        </c:spPr>
        <c:txPr>
          <a:bodyPr rot="0" vert="horz"/>
          <a:lstStyle/>
          <a:p>
            <a:pPr>
              <a:defRPr sz="904" b="0" i="0" u="none" strike="noStrike" baseline="0">
                <a:solidFill>
                  <a:srgbClr val="000000"/>
                </a:solidFill>
                <a:latin typeface="Arial"/>
                <a:ea typeface="Arial"/>
                <a:cs typeface="Arial"/>
              </a:defRPr>
            </a:pPr>
            <a:endParaRPr lang="en-US"/>
          </a:p>
        </c:txPr>
        <c:crossAx val="234456192"/>
        <c:crosses val="autoZero"/>
        <c:crossBetween val="midCat"/>
      </c:valAx>
      <c:spPr>
        <a:noFill/>
        <a:ln w="14350">
          <a:solidFill>
            <a:srgbClr val="808080"/>
          </a:solidFill>
          <a:prstDash val="solid"/>
        </a:ln>
      </c:spPr>
    </c:plotArea>
    <c:plotVisOnly val="1"/>
    <c:dispBlanksAs val="gap"/>
    <c:showDLblsOverMax val="0"/>
  </c:chart>
  <c:spPr>
    <a:solidFill>
      <a:srgbClr val="FFFFFF"/>
    </a:solidFill>
    <a:ln w="3587">
      <a:solidFill>
        <a:srgbClr val="000000"/>
      </a:solidFill>
      <a:prstDash val="solid"/>
    </a:ln>
  </c:spPr>
  <c:txPr>
    <a:bodyPr/>
    <a:lstStyle/>
    <a:p>
      <a:pPr>
        <a:defRPr sz="904" b="0" i="0" u="none" strike="noStrike" baseline="0">
          <a:solidFill>
            <a:srgbClr val="000000"/>
          </a:solidFill>
          <a:latin typeface="Arial"/>
          <a:ea typeface="Arial"/>
          <a:cs typeface="Arial"/>
        </a:defRPr>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8764845605700711"/>
          <c:y val="5.8981233243967826E-2"/>
          <c:w val="0.48456057007125891"/>
          <c:h val="0.76943699731903481"/>
        </c:manualLayout>
      </c:layout>
      <c:scatterChart>
        <c:scatterStyle val="lineMarker"/>
        <c:varyColors val="0"/>
        <c:ser>
          <c:idx val="0"/>
          <c:order val="0"/>
          <c:tx>
            <c:strRef>
              <c:f>waterpressure!$E$20</c:f>
              <c:strCache>
                <c:ptCount val="1"/>
                <c:pt idx="0">
                  <c:v>P, RH=100%</c:v>
                </c:pt>
              </c:strCache>
            </c:strRef>
          </c:tx>
          <c:spPr>
            <a:ln w="12661">
              <a:solidFill>
                <a:srgbClr val="000080"/>
              </a:solidFill>
              <a:prstDash val="solid"/>
            </a:ln>
          </c:spPr>
          <c:marker>
            <c:symbol val="diamond"/>
            <c:size val="4"/>
            <c:spPr>
              <a:solidFill>
                <a:srgbClr val="000080"/>
              </a:solidFill>
              <a:ln>
                <a:solidFill>
                  <a:srgbClr val="000080"/>
                </a:solidFill>
                <a:prstDash val="solid"/>
              </a:ln>
            </c:spPr>
          </c:marker>
          <c:xVal>
            <c:numRef>
              <c:f>waterpressure!$C$21:$C$28</c:f>
              <c:numCache>
                <c:formatCode>General</c:formatCode>
                <c:ptCount val="8"/>
                <c:pt idx="0">
                  <c:v>5</c:v>
                </c:pt>
                <c:pt idx="1">
                  <c:v>10</c:v>
                </c:pt>
                <c:pt idx="2">
                  <c:v>15</c:v>
                </c:pt>
                <c:pt idx="3">
                  <c:v>20</c:v>
                </c:pt>
                <c:pt idx="4">
                  <c:v>25</c:v>
                </c:pt>
                <c:pt idx="5">
                  <c:v>30</c:v>
                </c:pt>
                <c:pt idx="6">
                  <c:v>35</c:v>
                </c:pt>
                <c:pt idx="7">
                  <c:v>40</c:v>
                </c:pt>
              </c:numCache>
            </c:numRef>
          </c:xVal>
          <c:yVal>
            <c:numRef>
              <c:f>waterpressure!$E$21:$E$28</c:f>
              <c:numCache>
                <c:formatCode>0.000</c:formatCode>
                <c:ptCount val="8"/>
                <c:pt idx="0">
                  <c:v>8.6364923194453633E-3</c:v>
                </c:pt>
                <c:pt idx="1">
                  <c:v>1.2157694001963306E-2</c:v>
                </c:pt>
                <c:pt idx="2">
                  <c:v>1.6884127685107116E-2</c:v>
                </c:pt>
                <c:pt idx="3">
                  <c:v>2.3150629941611382E-2</c:v>
                </c:pt>
                <c:pt idx="4">
                  <c:v>3.1363228447788778E-2</c:v>
                </c:pt>
                <c:pt idx="5">
                  <c:v>4.2009329764913221E-2</c:v>
                </c:pt>
                <c:pt idx="6">
                  <c:v>5.5668500727645717E-2</c:v>
                </c:pt>
                <c:pt idx="7">
                  <c:v>7.3023764509550448E-2</c:v>
                </c:pt>
              </c:numCache>
            </c:numRef>
          </c:yVal>
          <c:smooth val="0"/>
          <c:extLst>
            <c:ext xmlns:c16="http://schemas.microsoft.com/office/drawing/2014/chart" uri="{C3380CC4-5D6E-409C-BE32-E72D297353CC}">
              <c16:uniqueId val="{00000000-10FC-430E-8BE0-18803C3B9190}"/>
            </c:ext>
          </c:extLst>
        </c:ser>
        <c:ser>
          <c:idx val="1"/>
          <c:order val="1"/>
          <c:tx>
            <c:strRef>
              <c:f>waterpressure!$F$20</c:f>
              <c:strCache>
                <c:ptCount val="1"/>
                <c:pt idx="0">
                  <c:v>P, RH=50%</c:v>
                </c:pt>
              </c:strCache>
            </c:strRef>
          </c:tx>
          <c:spPr>
            <a:ln w="12661">
              <a:solidFill>
                <a:srgbClr val="FF00FF"/>
              </a:solidFill>
              <a:prstDash val="solid"/>
            </a:ln>
          </c:spPr>
          <c:marker>
            <c:symbol val="square"/>
            <c:size val="4"/>
            <c:spPr>
              <a:solidFill>
                <a:srgbClr val="FF00FF"/>
              </a:solidFill>
              <a:ln>
                <a:solidFill>
                  <a:srgbClr val="FF00FF"/>
                </a:solidFill>
                <a:prstDash val="solid"/>
              </a:ln>
            </c:spPr>
          </c:marker>
          <c:xVal>
            <c:numRef>
              <c:f>waterpressure!$C$21:$C$28</c:f>
              <c:numCache>
                <c:formatCode>General</c:formatCode>
                <c:ptCount val="8"/>
                <c:pt idx="0">
                  <c:v>5</c:v>
                </c:pt>
                <c:pt idx="1">
                  <c:v>10</c:v>
                </c:pt>
                <c:pt idx="2">
                  <c:v>15</c:v>
                </c:pt>
                <c:pt idx="3">
                  <c:v>20</c:v>
                </c:pt>
                <c:pt idx="4">
                  <c:v>25</c:v>
                </c:pt>
                <c:pt idx="5">
                  <c:v>30</c:v>
                </c:pt>
                <c:pt idx="6">
                  <c:v>35</c:v>
                </c:pt>
                <c:pt idx="7">
                  <c:v>40</c:v>
                </c:pt>
              </c:numCache>
            </c:numRef>
          </c:xVal>
          <c:yVal>
            <c:numRef>
              <c:f>waterpressure!$F$21:$F$28</c:f>
              <c:numCache>
                <c:formatCode>0.000</c:formatCode>
                <c:ptCount val="8"/>
                <c:pt idx="0">
                  <c:v>4.3182461597226817E-3</c:v>
                </c:pt>
                <c:pt idx="1">
                  <c:v>6.0788470009816532E-3</c:v>
                </c:pt>
                <c:pt idx="2">
                  <c:v>8.4420638425535578E-3</c:v>
                </c:pt>
                <c:pt idx="3">
                  <c:v>1.1575314970805691E-2</c:v>
                </c:pt>
                <c:pt idx="4">
                  <c:v>1.5681614223894389E-2</c:v>
                </c:pt>
                <c:pt idx="5">
                  <c:v>2.1004664882456611E-2</c:v>
                </c:pt>
                <c:pt idx="6">
                  <c:v>2.7834250363822859E-2</c:v>
                </c:pt>
                <c:pt idx="7">
                  <c:v>3.6511882254775224E-2</c:v>
                </c:pt>
              </c:numCache>
            </c:numRef>
          </c:yVal>
          <c:smooth val="0"/>
          <c:extLst>
            <c:ext xmlns:c16="http://schemas.microsoft.com/office/drawing/2014/chart" uri="{C3380CC4-5D6E-409C-BE32-E72D297353CC}">
              <c16:uniqueId val="{00000001-10FC-430E-8BE0-18803C3B9190}"/>
            </c:ext>
          </c:extLst>
        </c:ser>
        <c:ser>
          <c:idx val="2"/>
          <c:order val="2"/>
          <c:tx>
            <c:strRef>
              <c:f>waterpressure!$G$20</c:f>
              <c:strCache>
                <c:ptCount val="1"/>
                <c:pt idx="0">
                  <c:v>P, RH=25%</c:v>
                </c:pt>
              </c:strCache>
            </c:strRef>
          </c:tx>
          <c:spPr>
            <a:ln w="12661">
              <a:solidFill>
                <a:srgbClr val="FFFF00"/>
              </a:solidFill>
              <a:prstDash val="solid"/>
            </a:ln>
          </c:spPr>
          <c:marker>
            <c:symbol val="triangle"/>
            <c:size val="4"/>
            <c:spPr>
              <a:solidFill>
                <a:srgbClr val="FFFF00"/>
              </a:solidFill>
              <a:ln>
                <a:solidFill>
                  <a:srgbClr val="FFFF00"/>
                </a:solidFill>
                <a:prstDash val="solid"/>
              </a:ln>
            </c:spPr>
          </c:marker>
          <c:xVal>
            <c:numRef>
              <c:f>waterpressure!$C$21:$C$28</c:f>
              <c:numCache>
                <c:formatCode>General</c:formatCode>
                <c:ptCount val="8"/>
                <c:pt idx="0">
                  <c:v>5</c:v>
                </c:pt>
                <c:pt idx="1">
                  <c:v>10</c:v>
                </c:pt>
                <c:pt idx="2">
                  <c:v>15</c:v>
                </c:pt>
                <c:pt idx="3">
                  <c:v>20</c:v>
                </c:pt>
                <c:pt idx="4">
                  <c:v>25</c:v>
                </c:pt>
                <c:pt idx="5">
                  <c:v>30</c:v>
                </c:pt>
                <c:pt idx="6">
                  <c:v>35</c:v>
                </c:pt>
                <c:pt idx="7">
                  <c:v>40</c:v>
                </c:pt>
              </c:numCache>
            </c:numRef>
          </c:xVal>
          <c:yVal>
            <c:numRef>
              <c:f>waterpressure!$G$21:$G$28</c:f>
              <c:numCache>
                <c:formatCode>0.000</c:formatCode>
                <c:ptCount val="8"/>
                <c:pt idx="0">
                  <c:v>2.1591230798613408E-3</c:v>
                </c:pt>
                <c:pt idx="1">
                  <c:v>3.0394235004908266E-3</c:v>
                </c:pt>
                <c:pt idx="2">
                  <c:v>4.2210319212767789E-3</c:v>
                </c:pt>
                <c:pt idx="3">
                  <c:v>5.7876574854028454E-3</c:v>
                </c:pt>
                <c:pt idx="4">
                  <c:v>7.8408071119471946E-3</c:v>
                </c:pt>
                <c:pt idx="5">
                  <c:v>1.0502332441228305E-2</c:v>
                </c:pt>
                <c:pt idx="6">
                  <c:v>1.3917125181911429E-2</c:v>
                </c:pt>
                <c:pt idx="7">
                  <c:v>1.8255941127387612E-2</c:v>
                </c:pt>
              </c:numCache>
            </c:numRef>
          </c:yVal>
          <c:smooth val="0"/>
          <c:extLst>
            <c:ext xmlns:c16="http://schemas.microsoft.com/office/drawing/2014/chart" uri="{C3380CC4-5D6E-409C-BE32-E72D297353CC}">
              <c16:uniqueId val="{00000002-10FC-430E-8BE0-18803C3B9190}"/>
            </c:ext>
          </c:extLst>
        </c:ser>
        <c:dLbls>
          <c:showLegendKey val="0"/>
          <c:showVal val="0"/>
          <c:showCatName val="0"/>
          <c:showSerName val="0"/>
          <c:showPercent val="0"/>
          <c:showBubbleSize val="0"/>
        </c:dLbls>
        <c:axId val="238793856"/>
        <c:axId val="238796160"/>
      </c:scatterChart>
      <c:valAx>
        <c:axId val="238793856"/>
        <c:scaling>
          <c:orientation val="minMax"/>
          <c:max val="40"/>
        </c:scaling>
        <c:delete val="0"/>
        <c:axPos val="b"/>
        <c:majorGridlines>
          <c:spPr>
            <a:ln w="3165">
              <a:solidFill>
                <a:srgbClr val="000000"/>
              </a:solidFill>
              <a:prstDash val="solid"/>
            </a:ln>
          </c:spPr>
        </c:majorGridlines>
        <c:title>
          <c:tx>
            <c:rich>
              <a:bodyPr/>
              <a:lstStyle/>
              <a:p>
                <a:pPr>
                  <a:defRPr sz="972" b="1" i="0" u="none" strike="noStrike" baseline="0">
                    <a:solidFill>
                      <a:srgbClr val="000000"/>
                    </a:solidFill>
                    <a:latin typeface="Arial"/>
                    <a:ea typeface="Arial"/>
                    <a:cs typeface="Arial"/>
                  </a:defRPr>
                </a:pPr>
                <a:r>
                  <a:rPr lang="en-US"/>
                  <a:t>Air temperature, C</a:t>
                </a:r>
              </a:p>
            </c:rich>
          </c:tx>
          <c:layout>
            <c:manualLayout>
              <c:xMode val="edge"/>
              <c:yMode val="edge"/>
              <c:x val="0.28503562945368172"/>
              <c:y val="0.90884718498659522"/>
            </c:manualLayout>
          </c:layout>
          <c:overlay val="0"/>
          <c:spPr>
            <a:noFill/>
            <a:ln w="25321">
              <a:noFill/>
            </a:ln>
          </c:spPr>
        </c:title>
        <c:numFmt formatCode="General" sourceLinked="1"/>
        <c:majorTickMark val="out"/>
        <c:minorTickMark val="none"/>
        <c:tickLblPos val="nextTo"/>
        <c:spPr>
          <a:ln w="3165">
            <a:solidFill>
              <a:srgbClr val="000000"/>
            </a:solidFill>
            <a:prstDash val="solid"/>
          </a:ln>
        </c:spPr>
        <c:txPr>
          <a:bodyPr rot="0" vert="horz"/>
          <a:lstStyle/>
          <a:p>
            <a:pPr>
              <a:defRPr sz="972" b="0" i="0" u="none" strike="noStrike" baseline="0">
                <a:solidFill>
                  <a:srgbClr val="000000"/>
                </a:solidFill>
                <a:latin typeface="Arial"/>
                <a:ea typeface="Arial"/>
                <a:cs typeface="Arial"/>
              </a:defRPr>
            </a:pPr>
            <a:endParaRPr lang="en-US"/>
          </a:p>
        </c:txPr>
        <c:crossAx val="238796160"/>
        <c:crosses val="autoZero"/>
        <c:crossBetween val="midCat"/>
      </c:valAx>
      <c:valAx>
        <c:axId val="238796160"/>
        <c:scaling>
          <c:orientation val="minMax"/>
        </c:scaling>
        <c:delete val="0"/>
        <c:axPos val="l"/>
        <c:majorGridlines>
          <c:spPr>
            <a:ln w="3165">
              <a:solidFill>
                <a:srgbClr val="000000"/>
              </a:solidFill>
              <a:prstDash val="solid"/>
            </a:ln>
          </c:spPr>
        </c:majorGridlines>
        <c:title>
          <c:tx>
            <c:rich>
              <a:bodyPr/>
              <a:lstStyle/>
              <a:p>
                <a:pPr>
                  <a:defRPr sz="972" b="1" i="0" u="none" strike="noStrike" baseline="0">
                    <a:solidFill>
                      <a:srgbClr val="000000"/>
                    </a:solidFill>
                    <a:latin typeface="Arial"/>
                    <a:ea typeface="Arial"/>
                    <a:cs typeface="Arial"/>
                  </a:defRPr>
                </a:pPr>
                <a:r>
                  <a:rPr lang="en-US"/>
                  <a:t>Vapor pressure, atm</a:t>
                </a:r>
              </a:p>
            </c:rich>
          </c:tx>
          <c:layout>
            <c:manualLayout>
              <c:xMode val="edge"/>
              <c:yMode val="edge"/>
              <c:x val="2.6128266033254157E-2"/>
              <c:y val="0.26273458445040215"/>
            </c:manualLayout>
          </c:layout>
          <c:overlay val="0"/>
          <c:spPr>
            <a:noFill/>
            <a:ln w="25321">
              <a:noFill/>
            </a:ln>
          </c:spPr>
        </c:title>
        <c:numFmt formatCode="0.000" sourceLinked="1"/>
        <c:majorTickMark val="out"/>
        <c:minorTickMark val="none"/>
        <c:tickLblPos val="nextTo"/>
        <c:spPr>
          <a:ln w="3165">
            <a:solidFill>
              <a:srgbClr val="000000"/>
            </a:solidFill>
            <a:prstDash val="solid"/>
          </a:ln>
        </c:spPr>
        <c:txPr>
          <a:bodyPr rot="0" vert="horz"/>
          <a:lstStyle/>
          <a:p>
            <a:pPr>
              <a:defRPr sz="972" b="0" i="0" u="none" strike="noStrike" baseline="0">
                <a:solidFill>
                  <a:srgbClr val="000000"/>
                </a:solidFill>
                <a:latin typeface="Arial"/>
                <a:ea typeface="Arial"/>
                <a:cs typeface="Arial"/>
              </a:defRPr>
            </a:pPr>
            <a:endParaRPr lang="en-US"/>
          </a:p>
        </c:txPr>
        <c:crossAx val="238793856"/>
        <c:crosses val="autoZero"/>
        <c:crossBetween val="midCat"/>
      </c:valAx>
      <c:spPr>
        <a:noFill/>
        <a:ln w="12661">
          <a:solidFill>
            <a:srgbClr val="808080"/>
          </a:solidFill>
          <a:prstDash val="solid"/>
        </a:ln>
      </c:spPr>
    </c:plotArea>
    <c:legend>
      <c:legendPos val="r"/>
      <c:layout>
        <c:manualLayout>
          <c:xMode val="edge"/>
          <c:yMode val="edge"/>
          <c:x val="0.71733966745843225"/>
          <c:y val="0.35656836461126007"/>
          <c:w val="0.27315914489311166"/>
          <c:h val="0.17158176943699732"/>
        </c:manualLayout>
      </c:layout>
      <c:overlay val="0"/>
      <c:spPr>
        <a:solidFill>
          <a:srgbClr val="FFFFFF"/>
        </a:solidFill>
        <a:ln w="3165">
          <a:solidFill>
            <a:srgbClr val="000000"/>
          </a:solidFill>
          <a:prstDash val="solid"/>
        </a:ln>
      </c:spPr>
      <c:txPr>
        <a:bodyPr/>
        <a:lstStyle/>
        <a:p>
          <a:pPr>
            <a:defRPr sz="892" b="0" i="0" u="none" strike="noStrike" baseline="0">
              <a:solidFill>
                <a:srgbClr val="000000"/>
              </a:solidFill>
              <a:latin typeface="Arial"/>
              <a:ea typeface="Arial"/>
              <a:cs typeface="Arial"/>
            </a:defRPr>
          </a:pPr>
          <a:endParaRPr lang="en-US"/>
        </a:p>
      </c:txPr>
    </c:legend>
    <c:plotVisOnly val="1"/>
    <c:dispBlanksAs val="gap"/>
    <c:showDLblsOverMax val="0"/>
  </c:chart>
  <c:spPr>
    <a:solidFill>
      <a:srgbClr val="FFFFFF"/>
    </a:solidFill>
    <a:ln w="3165">
      <a:solidFill>
        <a:srgbClr val="000000"/>
      </a:solidFill>
      <a:prstDash val="solid"/>
    </a:ln>
  </c:spPr>
  <c:txPr>
    <a:bodyPr/>
    <a:lstStyle/>
    <a:p>
      <a:pPr>
        <a:defRPr sz="972" b="0" i="0" u="none" strike="noStrike" baseline="0">
          <a:solidFill>
            <a:srgbClr val="000000"/>
          </a:solidFill>
          <a:latin typeface="Arial"/>
          <a:ea typeface="Arial"/>
          <a:cs typeface="Arial"/>
        </a:defRPr>
      </a:pPr>
      <a:endParaRPr lang="en-US"/>
    </a:p>
  </c:txPr>
  <c:externalData r:id="rId1">
    <c:autoUpdate val="0"/>
  </c:externalData>
</c:chartSpace>
</file>

<file path=word/drawings/_rels/drawing1.xml.rels><?xml version="1.0" encoding="UTF-8" standalone="yes"?>
<Relationships xmlns="http://schemas.openxmlformats.org/package/2006/relationships"><Relationship Id="rId2" Type="http://schemas.openxmlformats.org/officeDocument/2006/relationships/image" Target="../media/image52.emf"/><Relationship Id="rId1" Type="http://schemas.openxmlformats.org/officeDocument/2006/relationships/image" Target="../media/image51.emf"/></Relationships>
</file>

<file path=word/drawings/drawing1.xml><?xml version="1.0" encoding="utf-8"?>
<c:userShapes xmlns:c="http://schemas.openxmlformats.org/drawingml/2006/chart">
  <cdr:relSizeAnchor xmlns:cdr="http://schemas.openxmlformats.org/drawingml/2006/chartDrawing">
    <cdr:from>
      <cdr:x>0.48625</cdr:x>
      <cdr:y>0.1125</cdr:y>
    </cdr:from>
    <cdr:to>
      <cdr:x>0.727</cdr:x>
      <cdr:y>0.261</cdr:y>
    </cdr:to>
    <cdr:pic>
      <cdr:nvPicPr>
        <cdr:cNvPr id="2049" name="Picture 1"/>
        <cdr:cNvPicPr>
          <a:picLocks xmlns:a="http://schemas.openxmlformats.org/drawingml/2006/main" noChangeAspect="1" noChangeArrowheads="1"/>
        </cdr:cNvPicPr>
      </cdr:nvPicPr>
      <cdr:blipFill>
        <a:blip xmlns:a="http://schemas.openxmlformats.org/drawingml/2006/main" xmlns:r="http://schemas.openxmlformats.org/officeDocument/2006/relationships" r:embed="rId1"/>
        <a:srcRect xmlns:a="http://schemas.openxmlformats.org/drawingml/2006/main"/>
        <a:stretch xmlns:a="http://schemas.openxmlformats.org/drawingml/2006/main">
          <a:fillRect/>
        </a:stretch>
      </cdr:blipFill>
      <cdr:spPr bwMode="auto">
        <a:xfrm xmlns:a="http://schemas.openxmlformats.org/drawingml/2006/main">
          <a:off x="2371344" y="346329"/>
          <a:ext cx="1174090" cy="457154"/>
        </a:xfrm>
        <a:prstGeom xmlns:a="http://schemas.openxmlformats.org/drawingml/2006/main" prst="rect">
          <a:avLst/>
        </a:prstGeom>
        <a:noFill xmlns:a="http://schemas.openxmlformats.org/drawingml/2006/main"/>
      </cdr:spPr>
    </cdr:pic>
  </cdr:relSizeAnchor>
  <cdr:relSizeAnchor xmlns:cdr="http://schemas.openxmlformats.org/drawingml/2006/chartDrawing">
    <cdr:from>
      <cdr:x>0.48625</cdr:x>
      <cdr:y>0.318</cdr:y>
    </cdr:from>
    <cdr:to>
      <cdr:x>0.75025</cdr:x>
      <cdr:y>0.60525</cdr:y>
    </cdr:to>
    <cdr:pic>
      <cdr:nvPicPr>
        <cdr:cNvPr id="2050" name="Picture 2"/>
        <cdr:cNvPicPr>
          <a:picLocks xmlns:a="http://schemas.openxmlformats.org/drawingml/2006/main" noChangeAspect="1" noChangeArrowheads="1"/>
        </cdr:cNvPicPr>
      </cdr:nvPicPr>
      <cdr:blipFill>
        <a:blip xmlns:a="http://schemas.openxmlformats.org/drawingml/2006/main" xmlns:r="http://schemas.openxmlformats.org/officeDocument/2006/relationships" r:embed="rId2"/>
        <a:srcRect xmlns:a="http://schemas.openxmlformats.org/drawingml/2006/main"/>
        <a:stretch xmlns:a="http://schemas.openxmlformats.org/drawingml/2006/main">
          <a:fillRect/>
        </a:stretch>
      </cdr:blipFill>
      <cdr:spPr bwMode="auto">
        <a:xfrm xmlns:a="http://schemas.openxmlformats.org/drawingml/2006/main">
          <a:off x="2371344" y="978957"/>
          <a:ext cx="1287475" cy="884293"/>
        </a:xfrm>
        <a:prstGeom xmlns:a="http://schemas.openxmlformats.org/drawingml/2006/main" prst="rect">
          <a:avLst/>
        </a:prstGeom>
        <a:noFill xmlns:a="http://schemas.openxmlformats.org/drawingml/2006/main"/>
      </cdr:spPr>
    </cdr:pic>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571DB3-623B-46D2-8AB3-7CD9724561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262</Pages>
  <Words>68655</Words>
  <Characters>391340</Characters>
  <Application>Microsoft Office Word</Application>
  <DocSecurity>0</DocSecurity>
  <Lines>3261</Lines>
  <Paragraphs>918</Paragraphs>
  <ScaleCrop>false</ScaleCrop>
  <HeadingPairs>
    <vt:vector size="2" baseType="variant">
      <vt:variant>
        <vt:lpstr>Title</vt:lpstr>
      </vt:variant>
      <vt:variant>
        <vt:i4>1</vt:i4>
      </vt:variant>
    </vt:vector>
  </HeadingPairs>
  <TitlesOfParts>
    <vt:vector size="1" baseType="lpstr">
      <vt:lpstr>CE-QUAL-W2 V3 User's Manual</vt:lpstr>
    </vt:vector>
  </TitlesOfParts>
  <Company>Waterways Experiment Station and Portland State University</Company>
  <LinksUpToDate>false</LinksUpToDate>
  <CharactersWithSpaces>459077</CharactersWithSpaces>
  <SharedDoc>false</SharedDoc>
  <HLinks>
    <vt:vector size="10266" baseType="variant">
      <vt:variant>
        <vt:i4>7012419</vt:i4>
      </vt:variant>
      <vt:variant>
        <vt:i4>12775</vt:i4>
      </vt:variant>
      <vt:variant>
        <vt:i4>0</vt:i4>
      </vt:variant>
      <vt:variant>
        <vt:i4>5</vt:i4>
      </vt:variant>
      <vt:variant>
        <vt:lpwstr/>
      </vt:variant>
      <vt:variant>
        <vt:lpwstr>branch_geometry</vt:lpwstr>
      </vt:variant>
      <vt:variant>
        <vt:i4>4718592</vt:i4>
      </vt:variant>
      <vt:variant>
        <vt:i4>12772</vt:i4>
      </vt:variant>
      <vt:variant>
        <vt:i4>0</vt:i4>
      </vt:variant>
      <vt:variant>
        <vt:i4>5</vt:i4>
      </vt:variant>
      <vt:variant>
        <vt:lpwstr/>
      </vt:variant>
      <vt:variant>
        <vt:lpwstr>_RUN-TIME_WARNINGS</vt:lpwstr>
      </vt:variant>
      <vt:variant>
        <vt:i4>7012419</vt:i4>
      </vt:variant>
      <vt:variant>
        <vt:i4>12769</vt:i4>
      </vt:variant>
      <vt:variant>
        <vt:i4>0</vt:i4>
      </vt:variant>
      <vt:variant>
        <vt:i4>5</vt:i4>
      </vt:variant>
      <vt:variant>
        <vt:lpwstr/>
      </vt:variant>
      <vt:variant>
        <vt:lpwstr>branch_geometry</vt:lpwstr>
      </vt:variant>
      <vt:variant>
        <vt:i4>4522104</vt:i4>
      </vt:variant>
      <vt:variant>
        <vt:i4>12766</vt:i4>
      </vt:variant>
      <vt:variant>
        <vt:i4>0</vt:i4>
      </vt:variant>
      <vt:variant>
        <vt:i4>5</vt:i4>
      </vt:variant>
      <vt:variant>
        <vt:lpwstr/>
      </vt:variant>
      <vt:variant>
        <vt:lpwstr>tributary_interpolation</vt:lpwstr>
      </vt:variant>
      <vt:variant>
        <vt:i4>393244</vt:i4>
      </vt:variant>
      <vt:variant>
        <vt:i4>12763</vt:i4>
      </vt:variant>
      <vt:variant>
        <vt:i4>0</vt:i4>
      </vt:variant>
      <vt:variant>
        <vt:i4>5</vt:i4>
      </vt:variant>
      <vt:variant>
        <vt:lpwstr/>
      </vt:variant>
      <vt:variant>
        <vt:lpwstr>calculations</vt:lpwstr>
      </vt:variant>
      <vt:variant>
        <vt:i4>786440</vt:i4>
      </vt:variant>
      <vt:variant>
        <vt:i4>12760</vt:i4>
      </vt:variant>
      <vt:variant>
        <vt:i4>0</vt:i4>
      </vt:variant>
      <vt:variant>
        <vt:i4>5</vt:i4>
      </vt:variant>
      <vt:variant>
        <vt:lpwstr/>
      </vt:variant>
      <vt:variant>
        <vt:lpwstr>interpolation</vt:lpwstr>
      </vt:variant>
      <vt:variant>
        <vt:i4>1310760</vt:i4>
      </vt:variant>
      <vt:variant>
        <vt:i4>12757</vt:i4>
      </vt:variant>
      <vt:variant>
        <vt:i4>0</vt:i4>
      </vt:variant>
      <vt:variant>
        <vt:i4>5</vt:i4>
      </vt:variant>
      <vt:variant>
        <vt:lpwstr/>
      </vt:variant>
      <vt:variant>
        <vt:lpwstr>timestep_fraction</vt:lpwstr>
      </vt:variant>
      <vt:variant>
        <vt:i4>5898367</vt:i4>
      </vt:variant>
      <vt:variant>
        <vt:i4>12754</vt:i4>
      </vt:variant>
      <vt:variant>
        <vt:i4>0</vt:i4>
      </vt:variant>
      <vt:variant>
        <vt:i4>5</vt:i4>
      </vt:variant>
      <vt:variant>
        <vt:lpwstr/>
      </vt:variant>
      <vt:variant>
        <vt:lpwstr>maximum_timestp</vt:lpwstr>
      </vt:variant>
      <vt:variant>
        <vt:i4>1769508</vt:i4>
      </vt:variant>
      <vt:variant>
        <vt:i4>12751</vt:i4>
      </vt:variant>
      <vt:variant>
        <vt:i4>0</vt:i4>
      </vt:variant>
      <vt:variant>
        <vt:i4>5</vt:i4>
      </vt:variant>
      <vt:variant>
        <vt:lpwstr/>
      </vt:variant>
      <vt:variant>
        <vt:lpwstr>timestep_control</vt:lpwstr>
      </vt:variant>
      <vt:variant>
        <vt:i4>2818072</vt:i4>
      </vt:variant>
      <vt:variant>
        <vt:i4>12736</vt:i4>
      </vt:variant>
      <vt:variant>
        <vt:i4>0</vt:i4>
      </vt:variant>
      <vt:variant>
        <vt:i4>5</vt:i4>
      </vt:variant>
      <vt:variant>
        <vt:lpwstr/>
      </vt:variant>
      <vt:variant>
        <vt:lpwstr>derived_constituents</vt:lpwstr>
      </vt:variant>
      <vt:variant>
        <vt:i4>3276801</vt:i4>
      </vt:variant>
      <vt:variant>
        <vt:i4>12733</vt:i4>
      </vt:variant>
      <vt:variant>
        <vt:i4>0</vt:i4>
      </vt:variant>
      <vt:variant>
        <vt:i4>5</vt:i4>
      </vt:variant>
      <vt:variant>
        <vt:lpwstr/>
      </vt:variant>
      <vt:variant>
        <vt:lpwstr>constituent_computations</vt:lpwstr>
      </vt:variant>
      <vt:variant>
        <vt:i4>3276801</vt:i4>
      </vt:variant>
      <vt:variant>
        <vt:i4>12730</vt:i4>
      </vt:variant>
      <vt:variant>
        <vt:i4>0</vt:i4>
      </vt:variant>
      <vt:variant>
        <vt:i4>5</vt:i4>
      </vt:variant>
      <vt:variant>
        <vt:lpwstr/>
      </vt:variant>
      <vt:variant>
        <vt:lpwstr>constituent_computations</vt:lpwstr>
      </vt:variant>
      <vt:variant>
        <vt:i4>4128824</vt:i4>
      </vt:variant>
      <vt:variant>
        <vt:i4>12727</vt:i4>
      </vt:variant>
      <vt:variant>
        <vt:i4>0</vt:i4>
      </vt:variant>
      <vt:variant>
        <vt:i4>5</vt:i4>
      </vt:variant>
      <vt:variant>
        <vt:lpwstr/>
      </vt:variant>
      <vt:variant>
        <vt:lpwstr>withdrawal_output_segment</vt:lpwstr>
      </vt:variant>
      <vt:variant>
        <vt:i4>6750326</vt:i4>
      </vt:variant>
      <vt:variant>
        <vt:i4>12724</vt:i4>
      </vt:variant>
      <vt:variant>
        <vt:i4>0</vt:i4>
      </vt:variant>
      <vt:variant>
        <vt:i4>5</vt:i4>
      </vt:variant>
      <vt:variant>
        <vt:lpwstr/>
      </vt:variant>
      <vt:variant>
        <vt:lpwstr>fluxes</vt:lpwstr>
      </vt:variant>
      <vt:variant>
        <vt:i4>6750326</vt:i4>
      </vt:variant>
      <vt:variant>
        <vt:i4>12721</vt:i4>
      </vt:variant>
      <vt:variant>
        <vt:i4>0</vt:i4>
      </vt:variant>
      <vt:variant>
        <vt:i4>5</vt:i4>
      </vt:variant>
      <vt:variant>
        <vt:lpwstr/>
      </vt:variant>
      <vt:variant>
        <vt:lpwstr>fluxes</vt:lpwstr>
      </vt:variant>
      <vt:variant>
        <vt:i4>2228235</vt:i4>
      </vt:variant>
      <vt:variant>
        <vt:i4>12718</vt:i4>
      </vt:variant>
      <vt:variant>
        <vt:i4>0</vt:i4>
      </vt:variant>
      <vt:variant>
        <vt:i4>5</vt:i4>
      </vt:variant>
      <vt:variant>
        <vt:lpwstr/>
      </vt:variant>
      <vt:variant>
        <vt:lpwstr>profile_frequency</vt:lpwstr>
      </vt:variant>
      <vt:variant>
        <vt:i4>2293763</vt:i4>
      </vt:variant>
      <vt:variant>
        <vt:i4>12715</vt:i4>
      </vt:variant>
      <vt:variant>
        <vt:i4>0</vt:i4>
      </vt:variant>
      <vt:variant>
        <vt:i4>5</vt:i4>
      </vt:variant>
      <vt:variant>
        <vt:lpwstr/>
      </vt:variant>
      <vt:variant>
        <vt:lpwstr>profile_dates</vt:lpwstr>
      </vt:variant>
      <vt:variant>
        <vt:i4>4259938</vt:i4>
      </vt:variant>
      <vt:variant>
        <vt:i4>12712</vt:i4>
      </vt:variant>
      <vt:variant>
        <vt:i4>0</vt:i4>
      </vt:variant>
      <vt:variant>
        <vt:i4>5</vt:i4>
      </vt:variant>
      <vt:variant>
        <vt:lpwstr/>
      </vt:variant>
      <vt:variant>
        <vt:lpwstr>profile_segment</vt:lpwstr>
      </vt:variant>
      <vt:variant>
        <vt:i4>2293763</vt:i4>
      </vt:variant>
      <vt:variant>
        <vt:i4>12709</vt:i4>
      </vt:variant>
      <vt:variant>
        <vt:i4>0</vt:i4>
      </vt:variant>
      <vt:variant>
        <vt:i4>5</vt:i4>
      </vt:variant>
      <vt:variant>
        <vt:lpwstr/>
      </vt:variant>
      <vt:variant>
        <vt:lpwstr>profile_dates</vt:lpwstr>
      </vt:variant>
      <vt:variant>
        <vt:i4>3080218</vt:i4>
      </vt:variant>
      <vt:variant>
        <vt:i4>12706</vt:i4>
      </vt:variant>
      <vt:variant>
        <vt:i4>0</vt:i4>
      </vt:variant>
      <vt:variant>
        <vt:i4>5</vt:i4>
      </vt:variant>
      <vt:variant>
        <vt:lpwstr/>
      </vt:variant>
      <vt:variant>
        <vt:lpwstr>profile_filename</vt:lpwstr>
      </vt:variant>
      <vt:variant>
        <vt:i4>5308488</vt:i4>
      </vt:variant>
      <vt:variant>
        <vt:i4>12703</vt:i4>
      </vt:variant>
      <vt:variant>
        <vt:i4>0</vt:i4>
      </vt:variant>
      <vt:variant>
        <vt:i4>5</vt:i4>
      </vt:variant>
      <vt:variant>
        <vt:lpwstr/>
      </vt:variant>
      <vt:variant>
        <vt:lpwstr>time_series_segment</vt:lpwstr>
      </vt:variant>
      <vt:variant>
        <vt:i4>4128816</vt:i4>
      </vt:variant>
      <vt:variant>
        <vt:i4>12700</vt:i4>
      </vt:variant>
      <vt:variant>
        <vt:i4>0</vt:i4>
      </vt:variant>
      <vt:variant>
        <vt:i4>5</vt:i4>
      </vt:variant>
      <vt:variant>
        <vt:lpwstr/>
      </vt:variant>
      <vt:variant>
        <vt:lpwstr>time_series_filename</vt:lpwstr>
      </vt:variant>
      <vt:variant>
        <vt:i4>458807</vt:i4>
      </vt:variant>
      <vt:variant>
        <vt:i4>12697</vt:i4>
      </vt:variant>
      <vt:variant>
        <vt:i4>0</vt:i4>
      </vt:variant>
      <vt:variant>
        <vt:i4>5</vt:i4>
      </vt:variant>
      <vt:variant>
        <vt:lpwstr/>
      </vt:variant>
      <vt:variant>
        <vt:lpwstr>snapshot_segments</vt:lpwstr>
      </vt:variant>
      <vt:variant>
        <vt:i4>1310760</vt:i4>
      </vt:variant>
      <vt:variant>
        <vt:i4>12691</vt:i4>
      </vt:variant>
      <vt:variant>
        <vt:i4>0</vt:i4>
      </vt:variant>
      <vt:variant>
        <vt:i4>5</vt:i4>
      </vt:variant>
      <vt:variant>
        <vt:lpwstr/>
      </vt:variant>
      <vt:variant>
        <vt:lpwstr>timestep_fraction</vt:lpwstr>
      </vt:variant>
      <vt:variant>
        <vt:i4>3080209</vt:i4>
      </vt:variant>
      <vt:variant>
        <vt:i4>12688</vt:i4>
      </vt:variant>
      <vt:variant>
        <vt:i4>0</vt:i4>
      </vt:variant>
      <vt:variant>
        <vt:i4>5</vt:i4>
      </vt:variant>
      <vt:variant>
        <vt:lpwstr/>
      </vt:variant>
      <vt:variant>
        <vt:lpwstr>initial_concentration</vt:lpwstr>
      </vt:variant>
      <vt:variant>
        <vt:i4>3080209</vt:i4>
      </vt:variant>
      <vt:variant>
        <vt:i4>12685</vt:i4>
      </vt:variant>
      <vt:variant>
        <vt:i4>0</vt:i4>
      </vt:variant>
      <vt:variant>
        <vt:i4>5</vt:i4>
      </vt:variant>
      <vt:variant>
        <vt:lpwstr/>
      </vt:variant>
      <vt:variant>
        <vt:lpwstr>initial_concentration</vt:lpwstr>
      </vt:variant>
      <vt:variant>
        <vt:i4>4653158</vt:i4>
      </vt:variant>
      <vt:variant>
        <vt:i4>12682</vt:i4>
      </vt:variant>
      <vt:variant>
        <vt:i4>0</vt:i4>
      </vt:variant>
      <vt:variant>
        <vt:i4>5</vt:i4>
      </vt:variant>
      <vt:variant>
        <vt:lpwstr/>
      </vt:variant>
      <vt:variant>
        <vt:lpwstr>initial_conditions</vt:lpwstr>
      </vt:variant>
      <vt:variant>
        <vt:i4>3080209</vt:i4>
      </vt:variant>
      <vt:variant>
        <vt:i4>12679</vt:i4>
      </vt:variant>
      <vt:variant>
        <vt:i4>0</vt:i4>
      </vt:variant>
      <vt:variant>
        <vt:i4>5</vt:i4>
      </vt:variant>
      <vt:variant>
        <vt:lpwstr/>
      </vt:variant>
      <vt:variant>
        <vt:lpwstr>initial_concentration</vt:lpwstr>
      </vt:variant>
      <vt:variant>
        <vt:i4>3080209</vt:i4>
      </vt:variant>
      <vt:variant>
        <vt:i4>12676</vt:i4>
      </vt:variant>
      <vt:variant>
        <vt:i4>0</vt:i4>
      </vt:variant>
      <vt:variant>
        <vt:i4>5</vt:i4>
      </vt:variant>
      <vt:variant>
        <vt:lpwstr/>
      </vt:variant>
      <vt:variant>
        <vt:lpwstr>initial_concentration</vt:lpwstr>
      </vt:variant>
      <vt:variant>
        <vt:i4>4653158</vt:i4>
      </vt:variant>
      <vt:variant>
        <vt:i4>12673</vt:i4>
      </vt:variant>
      <vt:variant>
        <vt:i4>0</vt:i4>
      </vt:variant>
      <vt:variant>
        <vt:i4>5</vt:i4>
      </vt:variant>
      <vt:variant>
        <vt:lpwstr/>
      </vt:variant>
      <vt:variant>
        <vt:lpwstr>initial_conditions</vt:lpwstr>
      </vt:variant>
      <vt:variant>
        <vt:i4>7536722</vt:i4>
      </vt:variant>
      <vt:variant>
        <vt:i4>12668</vt:i4>
      </vt:variant>
      <vt:variant>
        <vt:i4>0</vt:i4>
      </vt:variant>
      <vt:variant>
        <vt:i4>5</vt:i4>
      </vt:variant>
      <vt:variant>
        <vt:lpwstr/>
      </vt:variant>
      <vt:variant>
        <vt:lpwstr>active_constituents</vt:lpwstr>
      </vt:variant>
      <vt:variant>
        <vt:i4>7012419</vt:i4>
      </vt:variant>
      <vt:variant>
        <vt:i4>12665</vt:i4>
      </vt:variant>
      <vt:variant>
        <vt:i4>0</vt:i4>
      </vt:variant>
      <vt:variant>
        <vt:i4>5</vt:i4>
      </vt:variant>
      <vt:variant>
        <vt:lpwstr/>
      </vt:variant>
      <vt:variant>
        <vt:lpwstr>branch_geometry</vt:lpwstr>
      </vt:variant>
      <vt:variant>
        <vt:i4>7012419</vt:i4>
      </vt:variant>
      <vt:variant>
        <vt:i4>12662</vt:i4>
      </vt:variant>
      <vt:variant>
        <vt:i4>0</vt:i4>
      </vt:variant>
      <vt:variant>
        <vt:i4>5</vt:i4>
      </vt:variant>
      <vt:variant>
        <vt:lpwstr/>
      </vt:variant>
      <vt:variant>
        <vt:lpwstr>branch_geometry</vt:lpwstr>
      </vt:variant>
      <vt:variant>
        <vt:i4>4653158</vt:i4>
      </vt:variant>
      <vt:variant>
        <vt:i4>12659</vt:i4>
      </vt:variant>
      <vt:variant>
        <vt:i4>0</vt:i4>
      </vt:variant>
      <vt:variant>
        <vt:i4>5</vt:i4>
      </vt:variant>
      <vt:variant>
        <vt:lpwstr/>
      </vt:variant>
      <vt:variant>
        <vt:lpwstr>initial_conditions</vt:lpwstr>
      </vt:variant>
      <vt:variant>
        <vt:i4>7012419</vt:i4>
      </vt:variant>
      <vt:variant>
        <vt:i4>12656</vt:i4>
      </vt:variant>
      <vt:variant>
        <vt:i4>0</vt:i4>
      </vt:variant>
      <vt:variant>
        <vt:i4>5</vt:i4>
      </vt:variant>
      <vt:variant>
        <vt:lpwstr/>
      </vt:variant>
      <vt:variant>
        <vt:lpwstr>branch_geometry</vt:lpwstr>
      </vt:variant>
      <vt:variant>
        <vt:i4>7536722</vt:i4>
      </vt:variant>
      <vt:variant>
        <vt:i4>12653</vt:i4>
      </vt:variant>
      <vt:variant>
        <vt:i4>0</vt:i4>
      </vt:variant>
      <vt:variant>
        <vt:i4>5</vt:i4>
      </vt:variant>
      <vt:variant>
        <vt:lpwstr/>
      </vt:variant>
      <vt:variant>
        <vt:lpwstr>active_constituents</vt:lpwstr>
      </vt:variant>
      <vt:variant>
        <vt:i4>7012419</vt:i4>
      </vt:variant>
      <vt:variant>
        <vt:i4>12650</vt:i4>
      </vt:variant>
      <vt:variant>
        <vt:i4>0</vt:i4>
      </vt:variant>
      <vt:variant>
        <vt:i4>5</vt:i4>
      </vt:variant>
      <vt:variant>
        <vt:lpwstr/>
      </vt:variant>
      <vt:variant>
        <vt:lpwstr>branch_geometry</vt:lpwstr>
      </vt:variant>
      <vt:variant>
        <vt:i4>7012419</vt:i4>
      </vt:variant>
      <vt:variant>
        <vt:i4>12647</vt:i4>
      </vt:variant>
      <vt:variant>
        <vt:i4>0</vt:i4>
      </vt:variant>
      <vt:variant>
        <vt:i4>5</vt:i4>
      </vt:variant>
      <vt:variant>
        <vt:lpwstr/>
      </vt:variant>
      <vt:variant>
        <vt:lpwstr>branch_geometry</vt:lpwstr>
      </vt:variant>
      <vt:variant>
        <vt:i4>7012419</vt:i4>
      </vt:variant>
      <vt:variant>
        <vt:i4>12644</vt:i4>
      </vt:variant>
      <vt:variant>
        <vt:i4>0</vt:i4>
      </vt:variant>
      <vt:variant>
        <vt:i4>5</vt:i4>
      </vt:variant>
      <vt:variant>
        <vt:lpwstr/>
      </vt:variant>
      <vt:variant>
        <vt:lpwstr>branch_geometry</vt:lpwstr>
      </vt:variant>
      <vt:variant>
        <vt:i4>4063248</vt:i4>
      </vt:variant>
      <vt:variant>
        <vt:i4>12641</vt:i4>
      </vt:variant>
      <vt:variant>
        <vt:i4>0</vt:i4>
      </vt:variant>
      <vt:variant>
        <vt:i4>5</vt:i4>
      </vt:variant>
      <vt:variant>
        <vt:lpwstr/>
      </vt:variant>
      <vt:variant>
        <vt:lpwstr>precipitation_active</vt:lpwstr>
      </vt:variant>
      <vt:variant>
        <vt:i4>4063248</vt:i4>
      </vt:variant>
      <vt:variant>
        <vt:i4>12638</vt:i4>
      </vt:variant>
      <vt:variant>
        <vt:i4>0</vt:i4>
      </vt:variant>
      <vt:variant>
        <vt:i4>5</vt:i4>
      </vt:variant>
      <vt:variant>
        <vt:lpwstr/>
      </vt:variant>
      <vt:variant>
        <vt:lpwstr>precipitation_active</vt:lpwstr>
      </vt:variant>
      <vt:variant>
        <vt:i4>393244</vt:i4>
      </vt:variant>
      <vt:variant>
        <vt:i4>12635</vt:i4>
      </vt:variant>
      <vt:variant>
        <vt:i4>0</vt:i4>
      </vt:variant>
      <vt:variant>
        <vt:i4>5</vt:i4>
      </vt:variant>
      <vt:variant>
        <vt:lpwstr/>
      </vt:variant>
      <vt:variant>
        <vt:lpwstr>calculations</vt:lpwstr>
      </vt:variant>
      <vt:variant>
        <vt:i4>393244</vt:i4>
      </vt:variant>
      <vt:variant>
        <vt:i4>12632</vt:i4>
      </vt:variant>
      <vt:variant>
        <vt:i4>0</vt:i4>
      </vt:variant>
      <vt:variant>
        <vt:i4>5</vt:i4>
      </vt:variant>
      <vt:variant>
        <vt:lpwstr/>
      </vt:variant>
      <vt:variant>
        <vt:lpwstr>calculations</vt:lpwstr>
      </vt:variant>
      <vt:variant>
        <vt:i4>393244</vt:i4>
      </vt:variant>
      <vt:variant>
        <vt:i4>12629</vt:i4>
      </vt:variant>
      <vt:variant>
        <vt:i4>0</vt:i4>
      </vt:variant>
      <vt:variant>
        <vt:i4>5</vt:i4>
      </vt:variant>
      <vt:variant>
        <vt:lpwstr/>
      </vt:variant>
      <vt:variant>
        <vt:lpwstr>calculations</vt:lpwstr>
      </vt:variant>
      <vt:variant>
        <vt:i4>1900548</vt:i4>
      </vt:variant>
      <vt:variant>
        <vt:i4>12626</vt:i4>
      </vt:variant>
      <vt:variant>
        <vt:i4>0</vt:i4>
      </vt:variant>
      <vt:variant>
        <vt:i4>5</vt:i4>
      </vt:variant>
      <vt:variant>
        <vt:lpwstr/>
      </vt:variant>
      <vt:variant>
        <vt:lpwstr>distributed_tributary_active</vt:lpwstr>
      </vt:variant>
      <vt:variant>
        <vt:i4>1900548</vt:i4>
      </vt:variant>
      <vt:variant>
        <vt:i4>12623</vt:i4>
      </vt:variant>
      <vt:variant>
        <vt:i4>0</vt:i4>
      </vt:variant>
      <vt:variant>
        <vt:i4>5</vt:i4>
      </vt:variant>
      <vt:variant>
        <vt:lpwstr/>
      </vt:variant>
      <vt:variant>
        <vt:lpwstr>distributed_tributary_active</vt:lpwstr>
      </vt:variant>
      <vt:variant>
        <vt:i4>1900548</vt:i4>
      </vt:variant>
      <vt:variant>
        <vt:i4>12620</vt:i4>
      </vt:variant>
      <vt:variant>
        <vt:i4>0</vt:i4>
      </vt:variant>
      <vt:variant>
        <vt:i4>5</vt:i4>
      </vt:variant>
      <vt:variant>
        <vt:lpwstr/>
      </vt:variant>
      <vt:variant>
        <vt:lpwstr>distributed_tributary_active</vt:lpwstr>
      </vt:variant>
      <vt:variant>
        <vt:i4>1900548</vt:i4>
      </vt:variant>
      <vt:variant>
        <vt:i4>12617</vt:i4>
      </vt:variant>
      <vt:variant>
        <vt:i4>0</vt:i4>
      </vt:variant>
      <vt:variant>
        <vt:i4>5</vt:i4>
      </vt:variant>
      <vt:variant>
        <vt:lpwstr/>
      </vt:variant>
      <vt:variant>
        <vt:lpwstr>distributed_tributary_active</vt:lpwstr>
      </vt:variant>
      <vt:variant>
        <vt:i4>1900548</vt:i4>
      </vt:variant>
      <vt:variant>
        <vt:i4>12614</vt:i4>
      </vt:variant>
      <vt:variant>
        <vt:i4>0</vt:i4>
      </vt:variant>
      <vt:variant>
        <vt:i4>5</vt:i4>
      </vt:variant>
      <vt:variant>
        <vt:lpwstr/>
      </vt:variant>
      <vt:variant>
        <vt:lpwstr>distributed_tributary_active</vt:lpwstr>
      </vt:variant>
      <vt:variant>
        <vt:i4>2490387</vt:i4>
      </vt:variant>
      <vt:variant>
        <vt:i4>12611</vt:i4>
      </vt:variant>
      <vt:variant>
        <vt:i4>0</vt:i4>
      </vt:variant>
      <vt:variant>
        <vt:i4>5</vt:i4>
      </vt:variant>
      <vt:variant>
        <vt:lpwstr/>
      </vt:variant>
      <vt:variant>
        <vt:lpwstr>tributary_active</vt:lpwstr>
      </vt:variant>
      <vt:variant>
        <vt:i4>2490387</vt:i4>
      </vt:variant>
      <vt:variant>
        <vt:i4>12608</vt:i4>
      </vt:variant>
      <vt:variant>
        <vt:i4>0</vt:i4>
      </vt:variant>
      <vt:variant>
        <vt:i4>5</vt:i4>
      </vt:variant>
      <vt:variant>
        <vt:lpwstr/>
      </vt:variant>
      <vt:variant>
        <vt:lpwstr>tributary_active</vt:lpwstr>
      </vt:variant>
      <vt:variant>
        <vt:i4>3080193</vt:i4>
      </vt:variant>
      <vt:variant>
        <vt:i4>12605</vt:i4>
      </vt:variant>
      <vt:variant>
        <vt:i4>0</vt:i4>
      </vt:variant>
      <vt:variant>
        <vt:i4>5</vt:i4>
      </vt:variant>
      <vt:variant>
        <vt:lpwstr/>
      </vt:variant>
      <vt:variant>
        <vt:lpwstr>tributary_segment</vt:lpwstr>
      </vt:variant>
      <vt:variant>
        <vt:i4>3080193</vt:i4>
      </vt:variant>
      <vt:variant>
        <vt:i4>12602</vt:i4>
      </vt:variant>
      <vt:variant>
        <vt:i4>0</vt:i4>
      </vt:variant>
      <vt:variant>
        <vt:i4>5</vt:i4>
      </vt:variant>
      <vt:variant>
        <vt:lpwstr/>
      </vt:variant>
      <vt:variant>
        <vt:lpwstr>tributary_segment</vt:lpwstr>
      </vt:variant>
      <vt:variant>
        <vt:i4>3080193</vt:i4>
      </vt:variant>
      <vt:variant>
        <vt:i4>12599</vt:i4>
      </vt:variant>
      <vt:variant>
        <vt:i4>0</vt:i4>
      </vt:variant>
      <vt:variant>
        <vt:i4>5</vt:i4>
      </vt:variant>
      <vt:variant>
        <vt:lpwstr/>
      </vt:variant>
      <vt:variant>
        <vt:lpwstr>tributary_segment</vt:lpwstr>
      </vt:variant>
      <vt:variant>
        <vt:i4>917561</vt:i4>
      </vt:variant>
      <vt:variant>
        <vt:i4>12596</vt:i4>
      </vt:variant>
      <vt:variant>
        <vt:i4>0</vt:i4>
      </vt:variant>
      <vt:variant>
        <vt:i4>5</vt:i4>
      </vt:variant>
      <vt:variant>
        <vt:lpwstr/>
      </vt:variant>
      <vt:variant>
        <vt:lpwstr>withdrawal_elevation</vt:lpwstr>
      </vt:variant>
      <vt:variant>
        <vt:i4>7143518</vt:i4>
      </vt:variant>
      <vt:variant>
        <vt:i4>12593</vt:i4>
      </vt:variant>
      <vt:variant>
        <vt:i4>0</vt:i4>
      </vt:variant>
      <vt:variant>
        <vt:i4>5</vt:i4>
      </vt:variant>
      <vt:variant>
        <vt:lpwstr/>
      </vt:variant>
      <vt:variant>
        <vt:lpwstr>withdrawal_segment</vt:lpwstr>
      </vt:variant>
      <vt:variant>
        <vt:i4>1376268</vt:i4>
      </vt:variant>
      <vt:variant>
        <vt:i4>12590</vt:i4>
      </vt:variant>
      <vt:variant>
        <vt:i4>0</vt:i4>
      </vt:variant>
      <vt:variant>
        <vt:i4>5</vt:i4>
      </vt:variant>
      <vt:variant>
        <vt:lpwstr/>
      </vt:variant>
      <vt:variant>
        <vt:lpwstr>inflow_outflow_dimensions</vt:lpwstr>
      </vt:variant>
      <vt:variant>
        <vt:i4>7012419</vt:i4>
      </vt:variant>
      <vt:variant>
        <vt:i4>12587</vt:i4>
      </vt:variant>
      <vt:variant>
        <vt:i4>0</vt:i4>
      </vt:variant>
      <vt:variant>
        <vt:i4>5</vt:i4>
      </vt:variant>
      <vt:variant>
        <vt:lpwstr/>
      </vt:variant>
      <vt:variant>
        <vt:lpwstr>branch_geometry</vt:lpwstr>
      </vt:variant>
      <vt:variant>
        <vt:i4>7536722</vt:i4>
      </vt:variant>
      <vt:variant>
        <vt:i4>12584</vt:i4>
      </vt:variant>
      <vt:variant>
        <vt:i4>0</vt:i4>
      </vt:variant>
      <vt:variant>
        <vt:i4>5</vt:i4>
      </vt:variant>
      <vt:variant>
        <vt:lpwstr/>
      </vt:variant>
      <vt:variant>
        <vt:lpwstr>active_constituents</vt:lpwstr>
      </vt:variant>
      <vt:variant>
        <vt:i4>7536722</vt:i4>
      </vt:variant>
      <vt:variant>
        <vt:i4>12581</vt:i4>
      </vt:variant>
      <vt:variant>
        <vt:i4>0</vt:i4>
      </vt:variant>
      <vt:variant>
        <vt:i4>5</vt:i4>
      </vt:variant>
      <vt:variant>
        <vt:lpwstr/>
      </vt:variant>
      <vt:variant>
        <vt:lpwstr>active_constituents</vt:lpwstr>
      </vt:variant>
      <vt:variant>
        <vt:i4>7012419</vt:i4>
      </vt:variant>
      <vt:variant>
        <vt:i4>12578</vt:i4>
      </vt:variant>
      <vt:variant>
        <vt:i4>0</vt:i4>
      </vt:variant>
      <vt:variant>
        <vt:i4>5</vt:i4>
      </vt:variant>
      <vt:variant>
        <vt:lpwstr/>
      </vt:variant>
      <vt:variant>
        <vt:lpwstr>branch_geometry</vt:lpwstr>
      </vt:variant>
      <vt:variant>
        <vt:i4>7012419</vt:i4>
      </vt:variant>
      <vt:variant>
        <vt:i4>12575</vt:i4>
      </vt:variant>
      <vt:variant>
        <vt:i4>0</vt:i4>
      </vt:variant>
      <vt:variant>
        <vt:i4>5</vt:i4>
      </vt:variant>
      <vt:variant>
        <vt:lpwstr/>
      </vt:variant>
      <vt:variant>
        <vt:lpwstr>branch_geometry</vt:lpwstr>
      </vt:variant>
      <vt:variant>
        <vt:i4>7012419</vt:i4>
      </vt:variant>
      <vt:variant>
        <vt:i4>12572</vt:i4>
      </vt:variant>
      <vt:variant>
        <vt:i4>0</vt:i4>
      </vt:variant>
      <vt:variant>
        <vt:i4>5</vt:i4>
      </vt:variant>
      <vt:variant>
        <vt:lpwstr/>
      </vt:variant>
      <vt:variant>
        <vt:lpwstr>branch_geometry</vt:lpwstr>
      </vt:variant>
      <vt:variant>
        <vt:i4>7012419</vt:i4>
      </vt:variant>
      <vt:variant>
        <vt:i4>12569</vt:i4>
      </vt:variant>
      <vt:variant>
        <vt:i4>0</vt:i4>
      </vt:variant>
      <vt:variant>
        <vt:i4>5</vt:i4>
      </vt:variant>
      <vt:variant>
        <vt:lpwstr/>
      </vt:variant>
      <vt:variant>
        <vt:lpwstr>branch_geometry</vt:lpwstr>
      </vt:variant>
      <vt:variant>
        <vt:i4>7012419</vt:i4>
      </vt:variant>
      <vt:variant>
        <vt:i4>12566</vt:i4>
      </vt:variant>
      <vt:variant>
        <vt:i4>0</vt:i4>
      </vt:variant>
      <vt:variant>
        <vt:i4>5</vt:i4>
      </vt:variant>
      <vt:variant>
        <vt:lpwstr/>
      </vt:variant>
      <vt:variant>
        <vt:lpwstr>branch_geometry</vt:lpwstr>
      </vt:variant>
      <vt:variant>
        <vt:i4>7012419</vt:i4>
      </vt:variant>
      <vt:variant>
        <vt:i4>12563</vt:i4>
      </vt:variant>
      <vt:variant>
        <vt:i4>0</vt:i4>
      </vt:variant>
      <vt:variant>
        <vt:i4>5</vt:i4>
      </vt:variant>
      <vt:variant>
        <vt:lpwstr/>
      </vt:variant>
      <vt:variant>
        <vt:lpwstr>branch_geometry</vt:lpwstr>
      </vt:variant>
      <vt:variant>
        <vt:i4>1114152</vt:i4>
      </vt:variant>
      <vt:variant>
        <vt:i4>12521</vt:i4>
      </vt:variant>
      <vt:variant>
        <vt:i4>0</vt:i4>
      </vt:variant>
      <vt:variant>
        <vt:i4>5</vt:i4>
      </vt:variant>
      <vt:variant>
        <vt:lpwstr/>
      </vt:variant>
      <vt:variant>
        <vt:lpwstr>heat_exchange</vt:lpwstr>
      </vt:variant>
      <vt:variant>
        <vt:i4>1114152</vt:i4>
      </vt:variant>
      <vt:variant>
        <vt:i4>12518</vt:i4>
      </vt:variant>
      <vt:variant>
        <vt:i4>0</vt:i4>
      </vt:variant>
      <vt:variant>
        <vt:i4>5</vt:i4>
      </vt:variant>
      <vt:variant>
        <vt:lpwstr/>
      </vt:variant>
      <vt:variant>
        <vt:lpwstr>heat_exchange</vt:lpwstr>
      </vt:variant>
      <vt:variant>
        <vt:i4>7733313</vt:i4>
      </vt:variant>
      <vt:variant>
        <vt:i4>12515</vt:i4>
      </vt:variant>
      <vt:variant>
        <vt:i4>0</vt:i4>
      </vt:variant>
      <vt:variant>
        <vt:i4>5</vt:i4>
      </vt:variant>
      <vt:variant>
        <vt:lpwstr/>
      </vt:variant>
      <vt:variant>
        <vt:lpwstr>grid_dimensions</vt:lpwstr>
      </vt:variant>
      <vt:variant>
        <vt:i4>7733313</vt:i4>
      </vt:variant>
      <vt:variant>
        <vt:i4>12512</vt:i4>
      </vt:variant>
      <vt:variant>
        <vt:i4>0</vt:i4>
      </vt:variant>
      <vt:variant>
        <vt:i4>5</vt:i4>
      </vt:variant>
      <vt:variant>
        <vt:lpwstr/>
      </vt:variant>
      <vt:variant>
        <vt:lpwstr>grid_dimensions</vt:lpwstr>
      </vt:variant>
      <vt:variant>
        <vt:i4>3407932</vt:i4>
      </vt:variant>
      <vt:variant>
        <vt:i4>12493</vt:i4>
      </vt:variant>
      <vt:variant>
        <vt:i4>0</vt:i4>
      </vt:variant>
      <vt:variant>
        <vt:i4>5</vt:i4>
      </vt:variant>
      <vt:variant>
        <vt:lpwstr/>
      </vt:variant>
      <vt:variant>
        <vt:lpwstr>preprocessor_output_file</vt:lpwstr>
      </vt:variant>
      <vt:variant>
        <vt:i4>7536733</vt:i4>
      </vt:variant>
      <vt:variant>
        <vt:i4>12490</vt:i4>
      </vt:variant>
      <vt:variant>
        <vt:i4>0</vt:i4>
      </vt:variant>
      <vt:variant>
        <vt:i4>5</vt:i4>
      </vt:variant>
      <vt:variant>
        <vt:lpwstr/>
      </vt:variant>
      <vt:variant>
        <vt:lpwstr>downstream_head_concentration_file</vt:lpwstr>
      </vt:variant>
      <vt:variant>
        <vt:i4>3407932</vt:i4>
      </vt:variant>
      <vt:variant>
        <vt:i4>12485</vt:i4>
      </vt:variant>
      <vt:variant>
        <vt:i4>0</vt:i4>
      </vt:variant>
      <vt:variant>
        <vt:i4>5</vt:i4>
      </vt:variant>
      <vt:variant>
        <vt:lpwstr/>
      </vt:variant>
      <vt:variant>
        <vt:lpwstr>preprocessor_output_file</vt:lpwstr>
      </vt:variant>
      <vt:variant>
        <vt:i4>1638442</vt:i4>
      </vt:variant>
      <vt:variant>
        <vt:i4>12482</vt:i4>
      </vt:variant>
      <vt:variant>
        <vt:i4>0</vt:i4>
      </vt:variant>
      <vt:variant>
        <vt:i4>5</vt:i4>
      </vt:variant>
      <vt:variant>
        <vt:lpwstr/>
      </vt:variant>
      <vt:variant>
        <vt:lpwstr>downstream_head_temperature_file</vt:lpwstr>
      </vt:variant>
      <vt:variant>
        <vt:i4>3407932</vt:i4>
      </vt:variant>
      <vt:variant>
        <vt:i4>12477</vt:i4>
      </vt:variant>
      <vt:variant>
        <vt:i4>0</vt:i4>
      </vt:variant>
      <vt:variant>
        <vt:i4>5</vt:i4>
      </vt:variant>
      <vt:variant>
        <vt:lpwstr/>
      </vt:variant>
      <vt:variant>
        <vt:lpwstr>preprocessor_output_file</vt:lpwstr>
      </vt:variant>
      <vt:variant>
        <vt:i4>7929921</vt:i4>
      </vt:variant>
      <vt:variant>
        <vt:i4>12474</vt:i4>
      </vt:variant>
      <vt:variant>
        <vt:i4>0</vt:i4>
      </vt:variant>
      <vt:variant>
        <vt:i4>5</vt:i4>
      </vt:variant>
      <vt:variant>
        <vt:lpwstr/>
      </vt:variant>
      <vt:variant>
        <vt:lpwstr>downstream_head_elevation_file</vt:lpwstr>
      </vt:variant>
      <vt:variant>
        <vt:i4>3407932</vt:i4>
      </vt:variant>
      <vt:variant>
        <vt:i4>12469</vt:i4>
      </vt:variant>
      <vt:variant>
        <vt:i4>0</vt:i4>
      </vt:variant>
      <vt:variant>
        <vt:i4>5</vt:i4>
      </vt:variant>
      <vt:variant>
        <vt:lpwstr/>
      </vt:variant>
      <vt:variant>
        <vt:lpwstr>preprocessor_output_file</vt:lpwstr>
      </vt:variant>
      <vt:variant>
        <vt:i4>6750301</vt:i4>
      </vt:variant>
      <vt:variant>
        <vt:i4>12466</vt:i4>
      </vt:variant>
      <vt:variant>
        <vt:i4>0</vt:i4>
      </vt:variant>
      <vt:variant>
        <vt:i4>5</vt:i4>
      </vt:variant>
      <vt:variant>
        <vt:lpwstr/>
      </vt:variant>
      <vt:variant>
        <vt:lpwstr>upstream_head_constituent_file</vt:lpwstr>
      </vt:variant>
      <vt:variant>
        <vt:i4>3407932</vt:i4>
      </vt:variant>
      <vt:variant>
        <vt:i4>12461</vt:i4>
      </vt:variant>
      <vt:variant>
        <vt:i4>0</vt:i4>
      </vt:variant>
      <vt:variant>
        <vt:i4>5</vt:i4>
      </vt:variant>
      <vt:variant>
        <vt:lpwstr/>
      </vt:variant>
      <vt:variant>
        <vt:lpwstr>preprocessor_output_file</vt:lpwstr>
      </vt:variant>
      <vt:variant>
        <vt:i4>6815820</vt:i4>
      </vt:variant>
      <vt:variant>
        <vt:i4>12458</vt:i4>
      </vt:variant>
      <vt:variant>
        <vt:i4>0</vt:i4>
      </vt:variant>
      <vt:variant>
        <vt:i4>5</vt:i4>
      </vt:variant>
      <vt:variant>
        <vt:lpwstr/>
      </vt:variant>
      <vt:variant>
        <vt:lpwstr>upstream_head_temperature_file</vt:lpwstr>
      </vt:variant>
      <vt:variant>
        <vt:i4>3407932</vt:i4>
      </vt:variant>
      <vt:variant>
        <vt:i4>12453</vt:i4>
      </vt:variant>
      <vt:variant>
        <vt:i4>0</vt:i4>
      </vt:variant>
      <vt:variant>
        <vt:i4>5</vt:i4>
      </vt:variant>
      <vt:variant>
        <vt:lpwstr/>
      </vt:variant>
      <vt:variant>
        <vt:lpwstr>preprocessor_output_file</vt:lpwstr>
      </vt:variant>
      <vt:variant>
        <vt:i4>524327</vt:i4>
      </vt:variant>
      <vt:variant>
        <vt:i4>12450</vt:i4>
      </vt:variant>
      <vt:variant>
        <vt:i4>0</vt:i4>
      </vt:variant>
      <vt:variant>
        <vt:i4>5</vt:i4>
      </vt:variant>
      <vt:variant>
        <vt:lpwstr/>
      </vt:variant>
      <vt:variant>
        <vt:lpwstr>upstream_head_elevation_file</vt:lpwstr>
      </vt:variant>
      <vt:variant>
        <vt:i4>3407932</vt:i4>
      </vt:variant>
      <vt:variant>
        <vt:i4>12445</vt:i4>
      </vt:variant>
      <vt:variant>
        <vt:i4>0</vt:i4>
      </vt:variant>
      <vt:variant>
        <vt:i4>5</vt:i4>
      </vt:variant>
      <vt:variant>
        <vt:lpwstr/>
      </vt:variant>
      <vt:variant>
        <vt:lpwstr>preprocessor_output_file</vt:lpwstr>
      </vt:variant>
      <vt:variant>
        <vt:i4>589827</vt:i4>
      </vt:variant>
      <vt:variant>
        <vt:i4>12442</vt:i4>
      </vt:variant>
      <vt:variant>
        <vt:i4>0</vt:i4>
      </vt:variant>
      <vt:variant>
        <vt:i4>5</vt:i4>
      </vt:variant>
      <vt:variant>
        <vt:lpwstr/>
      </vt:variant>
      <vt:variant>
        <vt:lpwstr>precipitation_concentration_file</vt:lpwstr>
      </vt:variant>
      <vt:variant>
        <vt:i4>3407932</vt:i4>
      </vt:variant>
      <vt:variant>
        <vt:i4>12437</vt:i4>
      </vt:variant>
      <vt:variant>
        <vt:i4>0</vt:i4>
      </vt:variant>
      <vt:variant>
        <vt:i4>5</vt:i4>
      </vt:variant>
      <vt:variant>
        <vt:lpwstr/>
      </vt:variant>
      <vt:variant>
        <vt:lpwstr>preprocessor_output_file</vt:lpwstr>
      </vt:variant>
      <vt:variant>
        <vt:i4>6488180</vt:i4>
      </vt:variant>
      <vt:variant>
        <vt:i4>12434</vt:i4>
      </vt:variant>
      <vt:variant>
        <vt:i4>0</vt:i4>
      </vt:variant>
      <vt:variant>
        <vt:i4>5</vt:i4>
      </vt:variant>
      <vt:variant>
        <vt:lpwstr/>
      </vt:variant>
      <vt:variant>
        <vt:lpwstr>precipitation_temperature_file</vt:lpwstr>
      </vt:variant>
      <vt:variant>
        <vt:i4>3407932</vt:i4>
      </vt:variant>
      <vt:variant>
        <vt:i4>12429</vt:i4>
      </vt:variant>
      <vt:variant>
        <vt:i4>0</vt:i4>
      </vt:variant>
      <vt:variant>
        <vt:i4>5</vt:i4>
      </vt:variant>
      <vt:variant>
        <vt:lpwstr/>
      </vt:variant>
      <vt:variant>
        <vt:lpwstr>preprocessor_output_file</vt:lpwstr>
      </vt:variant>
      <vt:variant>
        <vt:i4>6094969</vt:i4>
      </vt:variant>
      <vt:variant>
        <vt:i4>12426</vt:i4>
      </vt:variant>
      <vt:variant>
        <vt:i4>0</vt:i4>
      </vt:variant>
      <vt:variant>
        <vt:i4>5</vt:i4>
      </vt:variant>
      <vt:variant>
        <vt:lpwstr/>
      </vt:variant>
      <vt:variant>
        <vt:lpwstr>precipitation_file</vt:lpwstr>
      </vt:variant>
      <vt:variant>
        <vt:i4>2752535</vt:i4>
      </vt:variant>
      <vt:variant>
        <vt:i4>12421</vt:i4>
      </vt:variant>
      <vt:variant>
        <vt:i4>0</vt:i4>
      </vt:variant>
      <vt:variant>
        <vt:i4>5</vt:i4>
      </vt:variant>
      <vt:variant>
        <vt:lpwstr/>
      </vt:variant>
      <vt:variant>
        <vt:lpwstr>distributed_tributary_concentration_file</vt:lpwstr>
      </vt:variant>
      <vt:variant>
        <vt:i4>4194400</vt:i4>
      </vt:variant>
      <vt:variant>
        <vt:i4>12416</vt:i4>
      </vt:variant>
      <vt:variant>
        <vt:i4>0</vt:i4>
      </vt:variant>
      <vt:variant>
        <vt:i4>5</vt:i4>
      </vt:variant>
      <vt:variant>
        <vt:lpwstr/>
      </vt:variant>
      <vt:variant>
        <vt:lpwstr>distributed_tributary_temperature_file</vt:lpwstr>
      </vt:variant>
      <vt:variant>
        <vt:i4>852017</vt:i4>
      </vt:variant>
      <vt:variant>
        <vt:i4>12411</vt:i4>
      </vt:variant>
      <vt:variant>
        <vt:i4>0</vt:i4>
      </vt:variant>
      <vt:variant>
        <vt:i4>5</vt:i4>
      </vt:variant>
      <vt:variant>
        <vt:lpwstr/>
      </vt:variant>
      <vt:variant>
        <vt:lpwstr>distributed_tributary_inflow_file</vt:lpwstr>
      </vt:variant>
      <vt:variant>
        <vt:i4>4980850</vt:i4>
      </vt:variant>
      <vt:variant>
        <vt:i4>12406</vt:i4>
      </vt:variant>
      <vt:variant>
        <vt:i4>0</vt:i4>
      </vt:variant>
      <vt:variant>
        <vt:i4>5</vt:i4>
      </vt:variant>
      <vt:variant>
        <vt:lpwstr/>
      </vt:variant>
      <vt:variant>
        <vt:lpwstr>tributary_inflow_concentration_file</vt:lpwstr>
      </vt:variant>
      <vt:variant>
        <vt:i4>3866648</vt:i4>
      </vt:variant>
      <vt:variant>
        <vt:i4>12401</vt:i4>
      </vt:variant>
      <vt:variant>
        <vt:i4>0</vt:i4>
      </vt:variant>
      <vt:variant>
        <vt:i4>5</vt:i4>
      </vt:variant>
      <vt:variant>
        <vt:lpwstr/>
      </vt:variant>
      <vt:variant>
        <vt:lpwstr>tributary_inflow_temperature_file</vt:lpwstr>
      </vt:variant>
      <vt:variant>
        <vt:i4>3538982</vt:i4>
      </vt:variant>
      <vt:variant>
        <vt:i4>12396</vt:i4>
      </vt:variant>
      <vt:variant>
        <vt:i4>0</vt:i4>
      </vt:variant>
      <vt:variant>
        <vt:i4>5</vt:i4>
      </vt:variant>
      <vt:variant>
        <vt:lpwstr/>
      </vt:variant>
      <vt:variant>
        <vt:lpwstr>tributary_inflow_file</vt:lpwstr>
      </vt:variant>
      <vt:variant>
        <vt:i4>3080202</vt:i4>
      </vt:variant>
      <vt:variant>
        <vt:i4>12391</vt:i4>
      </vt:variant>
      <vt:variant>
        <vt:i4>0</vt:i4>
      </vt:variant>
      <vt:variant>
        <vt:i4>5</vt:i4>
      </vt:variant>
      <vt:variant>
        <vt:lpwstr/>
      </vt:variant>
      <vt:variant>
        <vt:lpwstr>outflow_file</vt:lpwstr>
      </vt:variant>
      <vt:variant>
        <vt:i4>327682</vt:i4>
      </vt:variant>
      <vt:variant>
        <vt:i4>12386</vt:i4>
      </vt:variant>
      <vt:variant>
        <vt:i4>0</vt:i4>
      </vt:variant>
      <vt:variant>
        <vt:i4>5</vt:i4>
      </vt:variant>
      <vt:variant>
        <vt:lpwstr/>
      </vt:variant>
      <vt:variant>
        <vt:lpwstr>inflow_concentration_file</vt:lpwstr>
      </vt:variant>
      <vt:variant>
        <vt:i4>7471208</vt:i4>
      </vt:variant>
      <vt:variant>
        <vt:i4>12381</vt:i4>
      </vt:variant>
      <vt:variant>
        <vt:i4>0</vt:i4>
      </vt:variant>
      <vt:variant>
        <vt:i4>5</vt:i4>
      </vt:variant>
      <vt:variant>
        <vt:lpwstr/>
      </vt:variant>
      <vt:variant>
        <vt:lpwstr>inflow_temperature_file</vt:lpwstr>
      </vt:variant>
      <vt:variant>
        <vt:i4>8323158</vt:i4>
      </vt:variant>
      <vt:variant>
        <vt:i4>12376</vt:i4>
      </vt:variant>
      <vt:variant>
        <vt:i4>0</vt:i4>
      </vt:variant>
      <vt:variant>
        <vt:i4>5</vt:i4>
      </vt:variant>
      <vt:variant>
        <vt:lpwstr/>
      </vt:variant>
      <vt:variant>
        <vt:lpwstr>inflow_file</vt:lpwstr>
      </vt:variant>
      <vt:variant>
        <vt:i4>196615</vt:i4>
      </vt:variant>
      <vt:variant>
        <vt:i4>12371</vt:i4>
      </vt:variant>
      <vt:variant>
        <vt:i4>0</vt:i4>
      </vt:variant>
      <vt:variant>
        <vt:i4>5</vt:i4>
      </vt:variant>
      <vt:variant>
        <vt:lpwstr/>
      </vt:variant>
      <vt:variant>
        <vt:lpwstr>longitudinal_profile_file</vt:lpwstr>
      </vt:variant>
      <vt:variant>
        <vt:i4>458781</vt:i4>
      </vt:variant>
      <vt:variant>
        <vt:i4>12366</vt:i4>
      </vt:variant>
      <vt:variant>
        <vt:i4>0</vt:i4>
      </vt:variant>
      <vt:variant>
        <vt:i4>5</vt:i4>
      </vt:variant>
      <vt:variant>
        <vt:lpwstr/>
      </vt:variant>
      <vt:variant>
        <vt:lpwstr>vertical_profile_file</vt:lpwstr>
      </vt:variant>
      <vt:variant>
        <vt:i4>2162733</vt:i4>
      </vt:variant>
      <vt:variant>
        <vt:i4>12361</vt:i4>
      </vt:variant>
      <vt:variant>
        <vt:i4>0</vt:i4>
      </vt:variant>
      <vt:variant>
        <vt:i4>5</vt:i4>
      </vt:variant>
      <vt:variant>
        <vt:lpwstr/>
      </vt:variant>
      <vt:variant>
        <vt:lpwstr>light_extinction_file</vt:lpwstr>
      </vt:variant>
      <vt:variant>
        <vt:i4>1048617</vt:i4>
      </vt:variant>
      <vt:variant>
        <vt:i4>12356</vt:i4>
      </vt:variant>
      <vt:variant>
        <vt:i4>0</vt:i4>
      </vt:variant>
      <vt:variant>
        <vt:i4>5</vt:i4>
      </vt:variant>
      <vt:variant>
        <vt:lpwstr/>
      </vt:variant>
      <vt:variant>
        <vt:lpwstr>meteorologic_file</vt:lpwstr>
      </vt:variant>
      <vt:variant>
        <vt:i4>6881400</vt:i4>
      </vt:variant>
      <vt:variant>
        <vt:i4>12351</vt:i4>
      </vt:variant>
      <vt:variant>
        <vt:i4>0</vt:i4>
      </vt:variant>
      <vt:variant>
        <vt:i4>5</vt:i4>
      </vt:variant>
      <vt:variant>
        <vt:lpwstr/>
      </vt:variant>
      <vt:variant>
        <vt:lpwstr>bathymetry</vt:lpwstr>
      </vt:variant>
      <vt:variant>
        <vt:i4>6226045</vt:i4>
      </vt:variant>
      <vt:variant>
        <vt:i4>12346</vt:i4>
      </vt:variant>
      <vt:variant>
        <vt:i4>0</vt:i4>
      </vt:variant>
      <vt:variant>
        <vt:i4>5</vt:i4>
      </vt:variant>
      <vt:variant>
        <vt:lpwstr/>
      </vt:variant>
      <vt:variant>
        <vt:lpwstr>shade_file</vt:lpwstr>
      </vt:variant>
      <vt:variant>
        <vt:i4>2097187</vt:i4>
      </vt:variant>
      <vt:variant>
        <vt:i4>12341</vt:i4>
      </vt:variant>
      <vt:variant>
        <vt:i4>0</vt:i4>
      </vt:variant>
      <vt:variant>
        <vt:i4>5</vt:i4>
      </vt:variant>
      <vt:variant>
        <vt:lpwstr/>
      </vt:variant>
      <vt:variant>
        <vt:lpwstr>wind_sheltering_file</vt:lpwstr>
      </vt:variant>
      <vt:variant>
        <vt:i4>6488161</vt:i4>
      </vt:variant>
      <vt:variant>
        <vt:i4>12336</vt:i4>
      </vt:variant>
      <vt:variant>
        <vt:i4>0</vt:i4>
      </vt:variant>
      <vt:variant>
        <vt:i4>5</vt:i4>
      </vt:variant>
      <vt:variant>
        <vt:lpwstr/>
      </vt:variant>
      <vt:variant>
        <vt:lpwstr>gate_input_file</vt:lpwstr>
      </vt:variant>
      <vt:variant>
        <vt:i4>6422609</vt:i4>
      </vt:variant>
      <vt:variant>
        <vt:i4>12331</vt:i4>
      </vt:variant>
      <vt:variant>
        <vt:i4>0</vt:i4>
      </vt:variant>
      <vt:variant>
        <vt:i4>5</vt:i4>
      </vt:variant>
      <vt:variant>
        <vt:lpwstr/>
      </vt:variant>
      <vt:variant>
        <vt:lpwstr>withdrawal_file</vt:lpwstr>
      </vt:variant>
      <vt:variant>
        <vt:i4>5308543</vt:i4>
      </vt:variant>
      <vt:variant>
        <vt:i4>12214</vt:i4>
      </vt:variant>
      <vt:variant>
        <vt:i4>0</vt:i4>
      </vt:variant>
      <vt:variant>
        <vt:i4>5</vt:i4>
      </vt:variant>
      <vt:variant>
        <vt:lpwstr/>
      </vt:variant>
      <vt:variant>
        <vt:lpwstr>SOD_temperature</vt:lpwstr>
      </vt:variant>
      <vt:variant>
        <vt:i4>1507365</vt:i4>
      </vt:variant>
      <vt:variant>
        <vt:i4>12211</vt:i4>
      </vt:variant>
      <vt:variant>
        <vt:i4>0</vt:i4>
      </vt:variant>
      <vt:variant>
        <vt:i4>5</vt:i4>
      </vt:variant>
      <vt:variant>
        <vt:lpwstr/>
      </vt:variant>
      <vt:variant>
        <vt:lpwstr>sediment_compartment</vt:lpwstr>
      </vt:variant>
      <vt:variant>
        <vt:i4>1507365</vt:i4>
      </vt:variant>
      <vt:variant>
        <vt:i4>12203</vt:i4>
      </vt:variant>
      <vt:variant>
        <vt:i4>0</vt:i4>
      </vt:variant>
      <vt:variant>
        <vt:i4>5</vt:i4>
      </vt:variant>
      <vt:variant>
        <vt:lpwstr/>
      </vt:variant>
      <vt:variant>
        <vt:lpwstr>sediment_compartment</vt:lpwstr>
      </vt:variant>
      <vt:variant>
        <vt:i4>5308543</vt:i4>
      </vt:variant>
      <vt:variant>
        <vt:i4>12198</vt:i4>
      </vt:variant>
      <vt:variant>
        <vt:i4>0</vt:i4>
      </vt:variant>
      <vt:variant>
        <vt:i4>5</vt:i4>
      </vt:variant>
      <vt:variant>
        <vt:lpwstr/>
      </vt:variant>
      <vt:variant>
        <vt:lpwstr>SOD_temperature</vt:lpwstr>
      </vt:variant>
      <vt:variant>
        <vt:i4>6553712</vt:i4>
      </vt:variant>
      <vt:variant>
        <vt:i4>12195</vt:i4>
      </vt:variant>
      <vt:variant>
        <vt:i4>0</vt:i4>
      </vt:variant>
      <vt:variant>
        <vt:i4>5</vt:i4>
      </vt:variant>
      <vt:variant>
        <vt:lpwstr/>
      </vt:variant>
      <vt:variant>
        <vt:lpwstr>zero_order_sod</vt:lpwstr>
      </vt:variant>
      <vt:variant>
        <vt:i4>3473534</vt:i4>
      </vt:variant>
      <vt:variant>
        <vt:i4>12185</vt:i4>
      </vt:variant>
      <vt:variant>
        <vt:i4>0</vt:i4>
      </vt:variant>
      <vt:variant>
        <vt:i4>5</vt:i4>
      </vt:variant>
      <vt:variant>
        <vt:lpwstr/>
      </vt:variant>
      <vt:variant>
        <vt:lpwstr>oxygen_stoichiometry_2</vt:lpwstr>
      </vt:variant>
      <vt:variant>
        <vt:i4>3539070</vt:i4>
      </vt:variant>
      <vt:variant>
        <vt:i4>12182</vt:i4>
      </vt:variant>
      <vt:variant>
        <vt:i4>0</vt:i4>
      </vt:variant>
      <vt:variant>
        <vt:i4>5</vt:i4>
      </vt:variant>
      <vt:variant>
        <vt:lpwstr/>
      </vt:variant>
      <vt:variant>
        <vt:lpwstr>oxygen_stoichiometry_1</vt:lpwstr>
      </vt:variant>
      <vt:variant>
        <vt:i4>3473534</vt:i4>
      </vt:variant>
      <vt:variant>
        <vt:i4>12177</vt:i4>
      </vt:variant>
      <vt:variant>
        <vt:i4>0</vt:i4>
      </vt:variant>
      <vt:variant>
        <vt:i4>5</vt:i4>
      </vt:variant>
      <vt:variant>
        <vt:lpwstr/>
      </vt:variant>
      <vt:variant>
        <vt:lpwstr>oxygen_stoichiometry_2</vt:lpwstr>
      </vt:variant>
      <vt:variant>
        <vt:i4>3539070</vt:i4>
      </vt:variant>
      <vt:variant>
        <vt:i4>12174</vt:i4>
      </vt:variant>
      <vt:variant>
        <vt:i4>0</vt:i4>
      </vt:variant>
      <vt:variant>
        <vt:i4>5</vt:i4>
      </vt:variant>
      <vt:variant>
        <vt:lpwstr/>
      </vt:variant>
      <vt:variant>
        <vt:lpwstr>oxygen_stoichiometry_1</vt:lpwstr>
      </vt:variant>
      <vt:variant>
        <vt:i4>3473534</vt:i4>
      </vt:variant>
      <vt:variant>
        <vt:i4>12169</vt:i4>
      </vt:variant>
      <vt:variant>
        <vt:i4>0</vt:i4>
      </vt:variant>
      <vt:variant>
        <vt:i4>5</vt:i4>
      </vt:variant>
      <vt:variant>
        <vt:lpwstr/>
      </vt:variant>
      <vt:variant>
        <vt:lpwstr>oxygen_stoichiometry_2</vt:lpwstr>
      </vt:variant>
      <vt:variant>
        <vt:i4>3539070</vt:i4>
      </vt:variant>
      <vt:variant>
        <vt:i4>12166</vt:i4>
      </vt:variant>
      <vt:variant>
        <vt:i4>0</vt:i4>
      </vt:variant>
      <vt:variant>
        <vt:i4>5</vt:i4>
      </vt:variant>
      <vt:variant>
        <vt:lpwstr/>
      </vt:variant>
      <vt:variant>
        <vt:lpwstr>oxygen_stoichiometry_1</vt:lpwstr>
      </vt:variant>
      <vt:variant>
        <vt:i4>3407998</vt:i4>
      </vt:variant>
      <vt:variant>
        <vt:i4>12161</vt:i4>
      </vt:variant>
      <vt:variant>
        <vt:i4>0</vt:i4>
      </vt:variant>
      <vt:variant>
        <vt:i4>5</vt:i4>
      </vt:variant>
      <vt:variant>
        <vt:lpwstr/>
      </vt:variant>
      <vt:variant>
        <vt:lpwstr>oxygen_stoichiometry_3</vt:lpwstr>
      </vt:variant>
      <vt:variant>
        <vt:i4>3539070</vt:i4>
      </vt:variant>
      <vt:variant>
        <vt:i4>12158</vt:i4>
      </vt:variant>
      <vt:variant>
        <vt:i4>0</vt:i4>
      </vt:variant>
      <vt:variant>
        <vt:i4>5</vt:i4>
      </vt:variant>
      <vt:variant>
        <vt:lpwstr/>
      </vt:variant>
      <vt:variant>
        <vt:lpwstr>oxygen_stoichiometry_1</vt:lpwstr>
      </vt:variant>
      <vt:variant>
        <vt:i4>3407998</vt:i4>
      </vt:variant>
      <vt:variant>
        <vt:i4>12150</vt:i4>
      </vt:variant>
      <vt:variant>
        <vt:i4>0</vt:i4>
      </vt:variant>
      <vt:variant>
        <vt:i4>5</vt:i4>
      </vt:variant>
      <vt:variant>
        <vt:lpwstr/>
      </vt:variant>
      <vt:variant>
        <vt:lpwstr>oxygen_stoichiometry_3</vt:lpwstr>
      </vt:variant>
      <vt:variant>
        <vt:i4>3473534</vt:i4>
      </vt:variant>
      <vt:variant>
        <vt:i4>12147</vt:i4>
      </vt:variant>
      <vt:variant>
        <vt:i4>0</vt:i4>
      </vt:variant>
      <vt:variant>
        <vt:i4>5</vt:i4>
      </vt:variant>
      <vt:variant>
        <vt:lpwstr/>
      </vt:variant>
      <vt:variant>
        <vt:lpwstr>oxygen_stoichiometry_2</vt:lpwstr>
      </vt:variant>
      <vt:variant>
        <vt:i4>6553712</vt:i4>
      </vt:variant>
      <vt:variant>
        <vt:i4>12133</vt:i4>
      </vt:variant>
      <vt:variant>
        <vt:i4>0</vt:i4>
      </vt:variant>
      <vt:variant>
        <vt:i4>5</vt:i4>
      </vt:variant>
      <vt:variant>
        <vt:lpwstr/>
      </vt:variant>
      <vt:variant>
        <vt:lpwstr>zero_order_sod</vt:lpwstr>
      </vt:variant>
      <vt:variant>
        <vt:i4>6553712</vt:i4>
      </vt:variant>
      <vt:variant>
        <vt:i4>12125</vt:i4>
      </vt:variant>
      <vt:variant>
        <vt:i4>0</vt:i4>
      </vt:variant>
      <vt:variant>
        <vt:i4>5</vt:i4>
      </vt:variant>
      <vt:variant>
        <vt:lpwstr/>
      </vt:variant>
      <vt:variant>
        <vt:lpwstr>zero_order_sod</vt:lpwstr>
      </vt:variant>
      <vt:variant>
        <vt:i4>6553712</vt:i4>
      </vt:variant>
      <vt:variant>
        <vt:i4>12120</vt:i4>
      </vt:variant>
      <vt:variant>
        <vt:i4>0</vt:i4>
      </vt:variant>
      <vt:variant>
        <vt:i4>5</vt:i4>
      </vt:variant>
      <vt:variant>
        <vt:lpwstr/>
      </vt:variant>
      <vt:variant>
        <vt:lpwstr>zero_order_sod</vt:lpwstr>
      </vt:variant>
      <vt:variant>
        <vt:i4>6946882</vt:i4>
      </vt:variant>
      <vt:variant>
        <vt:i4>12117</vt:i4>
      </vt:variant>
      <vt:variant>
        <vt:i4>0</vt:i4>
      </vt:variant>
      <vt:variant>
        <vt:i4>5</vt:i4>
      </vt:variant>
      <vt:variant>
        <vt:lpwstr/>
      </vt:variant>
      <vt:variant>
        <vt:lpwstr>epiphyte_stoichiometry</vt:lpwstr>
      </vt:variant>
      <vt:variant>
        <vt:i4>6226021</vt:i4>
      </vt:variant>
      <vt:variant>
        <vt:i4>12114</vt:i4>
      </vt:variant>
      <vt:variant>
        <vt:i4>0</vt:i4>
      </vt:variant>
      <vt:variant>
        <vt:i4>5</vt:i4>
      </vt:variant>
      <vt:variant>
        <vt:lpwstr/>
      </vt:variant>
      <vt:variant>
        <vt:lpwstr>algal_stoichiometry</vt:lpwstr>
      </vt:variant>
      <vt:variant>
        <vt:i4>7274619</vt:i4>
      </vt:variant>
      <vt:variant>
        <vt:i4>12109</vt:i4>
      </vt:variant>
      <vt:variant>
        <vt:i4>0</vt:i4>
      </vt:variant>
      <vt:variant>
        <vt:i4>5</vt:i4>
      </vt:variant>
      <vt:variant>
        <vt:lpwstr/>
      </vt:variant>
      <vt:variant>
        <vt:lpwstr>nitrate</vt:lpwstr>
      </vt:variant>
      <vt:variant>
        <vt:i4>2621502</vt:i4>
      </vt:variant>
      <vt:variant>
        <vt:i4>12106</vt:i4>
      </vt:variant>
      <vt:variant>
        <vt:i4>0</vt:i4>
      </vt:variant>
      <vt:variant>
        <vt:i4>5</vt:i4>
      </vt:variant>
      <vt:variant>
        <vt:lpwstr/>
      </vt:variant>
      <vt:variant>
        <vt:lpwstr>temperature_rate_multipliers</vt:lpwstr>
      </vt:variant>
      <vt:variant>
        <vt:i4>5308534</vt:i4>
      </vt:variant>
      <vt:variant>
        <vt:i4>12101</vt:i4>
      </vt:variant>
      <vt:variant>
        <vt:i4>0</vt:i4>
      </vt:variant>
      <vt:variant>
        <vt:i4>5</vt:i4>
      </vt:variant>
      <vt:variant>
        <vt:lpwstr/>
      </vt:variant>
      <vt:variant>
        <vt:lpwstr>nitrate_temperature</vt:lpwstr>
      </vt:variant>
      <vt:variant>
        <vt:i4>393239</vt:i4>
      </vt:variant>
      <vt:variant>
        <vt:i4>12096</vt:i4>
      </vt:variant>
      <vt:variant>
        <vt:i4>0</vt:i4>
      </vt:variant>
      <vt:variant>
        <vt:i4>5</vt:i4>
      </vt:variant>
      <vt:variant>
        <vt:lpwstr/>
      </vt:variant>
      <vt:variant>
        <vt:lpwstr>ammonium</vt:lpwstr>
      </vt:variant>
      <vt:variant>
        <vt:i4>720937</vt:i4>
      </vt:variant>
      <vt:variant>
        <vt:i4>12091</vt:i4>
      </vt:variant>
      <vt:variant>
        <vt:i4>0</vt:i4>
      </vt:variant>
      <vt:variant>
        <vt:i4>5</vt:i4>
      </vt:variant>
      <vt:variant>
        <vt:lpwstr/>
      </vt:variant>
      <vt:variant>
        <vt:lpwstr>ammonium_temperature</vt:lpwstr>
      </vt:variant>
      <vt:variant>
        <vt:i4>393228</vt:i4>
      </vt:variant>
      <vt:variant>
        <vt:i4>12075</vt:i4>
      </vt:variant>
      <vt:variant>
        <vt:i4>0</vt:i4>
      </vt:variant>
      <vt:variant>
        <vt:i4>5</vt:i4>
      </vt:variant>
      <vt:variant>
        <vt:lpwstr/>
      </vt:variant>
      <vt:variant>
        <vt:lpwstr>CBOD</vt:lpwstr>
      </vt:variant>
      <vt:variant>
        <vt:i4>3539070</vt:i4>
      </vt:variant>
      <vt:variant>
        <vt:i4>12072</vt:i4>
      </vt:variant>
      <vt:variant>
        <vt:i4>0</vt:i4>
      </vt:variant>
      <vt:variant>
        <vt:i4>5</vt:i4>
      </vt:variant>
      <vt:variant>
        <vt:lpwstr/>
      </vt:variant>
      <vt:variant>
        <vt:lpwstr>oxygen_stoichiometry_1</vt:lpwstr>
      </vt:variant>
      <vt:variant>
        <vt:i4>7340126</vt:i4>
      </vt:variant>
      <vt:variant>
        <vt:i4>12067</vt:i4>
      </vt:variant>
      <vt:variant>
        <vt:i4>0</vt:i4>
      </vt:variant>
      <vt:variant>
        <vt:i4>5</vt:i4>
      </vt:variant>
      <vt:variant>
        <vt:lpwstr/>
      </vt:variant>
      <vt:variant>
        <vt:lpwstr>CBOD_stoichiometry</vt:lpwstr>
      </vt:variant>
      <vt:variant>
        <vt:i4>5374076</vt:i4>
      </vt:variant>
      <vt:variant>
        <vt:i4>12061</vt:i4>
      </vt:variant>
      <vt:variant>
        <vt:i4>0</vt:i4>
      </vt:variant>
      <vt:variant>
        <vt:i4>5</vt:i4>
      </vt:variant>
      <vt:variant>
        <vt:lpwstr/>
      </vt:variant>
      <vt:variant>
        <vt:lpwstr>constituent_dimensions</vt:lpwstr>
      </vt:variant>
      <vt:variant>
        <vt:i4>393228</vt:i4>
      </vt:variant>
      <vt:variant>
        <vt:i4>12056</vt:i4>
      </vt:variant>
      <vt:variant>
        <vt:i4>0</vt:i4>
      </vt:variant>
      <vt:variant>
        <vt:i4>5</vt:i4>
      </vt:variant>
      <vt:variant>
        <vt:lpwstr/>
      </vt:variant>
      <vt:variant>
        <vt:lpwstr>CBOD</vt:lpwstr>
      </vt:variant>
      <vt:variant>
        <vt:i4>1769533</vt:i4>
      </vt:variant>
      <vt:variant>
        <vt:i4>12053</vt:i4>
      </vt:variant>
      <vt:variant>
        <vt:i4>0</vt:i4>
      </vt:variant>
      <vt:variant>
        <vt:i4>5</vt:i4>
      </vt:variant>
      <vt:variant>
        <vt:lpwstr/>
      </vt:variant>
      <vt:variant>
        <vt:lpwstr>OM_stoichiometry</vt:lpwstr>
      </vt:variant>
      <vt:variant>
        <vt:i4>7274608</vt:i4>
      </vt:variant>
      <vt:variant>
        <vt:i4>12050</vt:i4>
      </vt:variant>
      <vt:variant>
        <vt:i4>0</vt:i4>
      </vt:variant>
      <vt:variant>
        <vt:i4>5</vt:i4>
      </vt:variant>
      <vt:variant>
        <vt:lpwstr/>
      </vt:variant>
      <vt:variant>
        <vt:lpwstr>POM</vt:lpwstr>
      </vt:variant>
      <vt:variant>
        <vt:i4>7274596</vt:i4>
      </vt:variant>
      <vt:variant>
        <vt:i4>12047</vt:i4>
      </vt:variant>
      <vt:variant>
        <vt:i4>0</vt:i4>
      </vt:variant>
      <vt:variant>
        <vt:i4>5</vt:i4>
      </vt:variant>
      <vt:variant>
        <vt:lpwstr/>
      </vt:variant>
      <vt:variant>
        <vt:lpwstr>DOM</vt:lpwstr>
      </vt:variant>
      <vt:variant>
        <vt:i4>393228</vt:i4>
      </vt:variant>
      <vt:variant>
        <vt:i4>12042</vt:i4>
      </vt:variant>
      <vt:variant>
        <vt:i4>0</vt:i4>
      </vt:variant>
      <vt:variant>
        <vt:i4>5</vt:i4>
      </vt:variant>
      <vt:variant>
        <vt:lpwstr/>
      </vt:variant>
      <vt:variant>
        <vt:lpwstr>CBOD</vt:lpwstr>
      </vt:variant>
      <vt:variant>
        <vt:i4>6291537</vt:i4>
      </vt:variant>
      <vt:variant>
        <vt:i4>12039</vt:i4>
      </vt:variant>
      <vt:variant>
        <vt:i4>0</vt:i4>
      </vt:variant>
      <vt:variant>
        <vt:i4>5</vt:i4>
      </vt:variant>
      <vt:variant>
        <vt:lpwstr/>
      </vt:variant>
      <vt:variant>
        <vt:lpwstr>OM_temperature</vt:lpwstr>
      </vt:variant>
      <vt:variant>
        <vt:i4>7274608</vt:i4>
      </vt:variant>
      <vt:variant>
        <vt:i4>12036</vt:i4>
      </vt:variant>
      <vt:variant>
        <vt:i4>0</vt:i4>
      </vt:variant>
      <vt:variant>
        <vt:i4>5</vt:i4>
      </vt:variant>
      <vt:variant>
        <vt:lpwstr/>
      </vt:variant>
      <vt:variant>
        <vt:lpwstr>POM</vt:lpwstr>
      </vt:variant>
      <vt:variant>
        <vt:i4>7274596</vt:i4>
      </vt:variant>
      <vt:variant>
        <vt:i4>12033</vt:i4>
      </vt:variant>
      <vt:variant>
        <vt:i4>0</vt:i4>
      </vt:variant>
      <vt:variant>
        <vt:i4>5</vt:i4>
      </vt:variant>
      <vt:variant>
        <vt:lpwstr/>
      </vt:variant>
      <vt:variant>
        <vt:lpwstr>DOM</vt:lpwstr>
      </vt:variant>
      <vt:variant>
        <vt:i4>393228</vt:i4>
      </vt:variant>
      <vt:variant>
        <vt:i4>12028</vt:i4>
      </vt:variant>
      <vt:variant>
        <vt:i4>0</vt:i4>
      </vt:variant>
      <vt:variant>
        <vt:i4>5</vt:i4>
      </vt:variant>
      <vt:variant>
        <vt:lpwstr/>
      </vt:variant>
      <vt:variant>
        <vt:lpwstr>CBOD</vt:lpwstr>
      </vt:variant>
      <vt:variant>
        <vt:i4>6291537</vt:i4>
      </vt:variant>
      <vt:variant>
        <vt:i4>12025</vt:i4>
      </vt:variant>
      <vt:variant>
        <vt:i4>0</vt:i4>
      </vt:variant>
      <vt:variant>
        <vt:i4>5</vt:i4>
      </vt:variant>
      <vt:variant>
        <vt:lpwstr/>
      </vt:variant>
      <vt:variant>
        <vt:lpwstr>OM_temperature</vt:lpwstr>
      </vt:variant>
      <vt:variant>
        <vt:i4>1769533</vt:i4>
      </vt:variant>
      <vt:variant>
        <vt:i4>12022</vt:i4>
      </vt:variant>
      <vt:variant>
        <vt:i4>0</vt:i4>
      </vt:variant>
      <vt:variant>
        <vt:i4>5</vt:i4>
      </vt:variant>
      <vt:variant>
        <vt:lpwstr/>
      </vt:variant>
      <vt:variant>
        <vt:lpwstr>OM_stoichiometry</vt:lpwstr>
      </vt:variant>
      <vt:variant>
        <vt:i4>7274596</vt:i4>
      </vt:variant>
      <vt:variant>
        <vt:i4>12019</vt:i4>
      </vt:variant>
      <vt:variant>
        <vt:i4>0</vt:i4>
      </vt:variant>
      <vt:variant>
        <vt:i4>5</vt:i4>
      </vt:variant>
      <vt:variant>
        <vt:lpwstr/>
      </vt:variant>
      <vt:variant>
        <vt:lpwstr>DOM</vt:lpwstr>
      </vt:variant>
      <vt:variant>
        <vt:i4>393228</vt:i4>
      </vt:variant>
      <vt:variant>
        <vt:i4>12005</vt:i4>
      </vt:variant>
      <vt:variant>
        <vt:i4>0</vt:i4>
      </vt:variant>
      <vt:variant>
        <vt:i4>5</vt:i4>
      </vt:variant>
      <vt:variant>
        <vt:lpwstr/>
      </vt:variant>
      <vt:variant>
        <vt:lpwstr>CBOD</vt:lpwstr>
      </vt:variant>
      <vt:variant>
        <vt:i4>6291537</vt:i4>
      </vt:variant>
      <vt:variant>
        <vt:i4>12002</vt:i4>
      </vt:variant>
      <vt:variant>
        <vt:i4>0</vt:i4>
      </vt:variant>
      <vt:variant>
        <vt:i4>5</vt:i4>
      </vt:variant>
      <vt:variant>
        <vt:lpwstr/>
      </vt:variant>
      <vt:variant>
        <vt:lpwstr>OM_temperature</vt:lpwstr>
      </vt:variant>
      <vt:variant>
        <vt:i4>1769533</vt:i4>
      </vt:variant>
      <vt:variant>
        <vt:i4>11999</vt:i4>
      </vt:variant>
      <vt:variant>
        <vt:i4>0</vt:i4>
      </vt:variant>
      <vt:variant>
        <vt:i4>5</vt:i4>
      </vt:variant>
      <vt:variant>
        <vt:lpwstr/>
      </vt:variant>
      <vt:variant>
        <vt:lpwstr>OM_stoichiometry</vt:lpwstr>
      </vt:variant>
      <vt:variant>
        <vt:i4>7274608</vt:i4>
      </vt:variant>
      <vt:variant>
        <vt:i4>11996</vt:i4>
      </vt:variant>
      <vt:variant>
        <vt:i4>0</vt:i4>
      </vt:variant>
      <vt:variant>
        <vt:i4>5</vt:i4>
      </vt:variant>
      <vt:variant>
        <vt:lpwstr/>
      </vt:variant>
      <vt:variant>
        <vt:lpwstr>POM</vt:lpwstr>
      </vt:variant>
      <vt:variant>
        <vt:i4>1114158</vt:i4>
      </vt:variant>
      <vt:variant>
        <vt:i4>11936</vt:i4>
      </vt:variant>
      <vt:variant>
        <vt:i4>0</vt:i4>
      </vt:variant>
      <vt:variant>
        <vt:i4>5</vt:i4>
      </vt:variant>
      <vt:variant>
        <vt:lpwstr/>
      </vt:variant>
      <vt:variant>
        <vt:lpwstr>epiphyte_temperature</vt:lpwstr>
      </vt:variant>
      <vt:variant>
        <vt:i4>1572910</vt:i4>
      </vt:variant>
      <vt:variant>
        <vt:i4>11933</vt:i4>
      </vt:variant>
      <vt:variant>
        <vt:i4>0</vt:i4>
      </vt:variant>
      <vt:variant>
        <vt:i4>5</vt:i4>
      </vt:variant>
      <vt:variant>
        <vt:lpwstr/>
      </vt:variant>
      <vt:variant>
        <vt:lpwstr>epiphyte_half</vt:lpwstr>
      </vt:variant>
      <vt:variant>
        <vt:i4>1703982</vt:i4>
      </vt:variant>
      <vt:variant>
        <vt:i4>11930</vt:i4>
      </vt:variant>
      <vt:variant>
        <vt:i4>0</vt:i4>
      </vt:variant>
      <vt:variant>
        <vt:i4>5</vt:i4>
      </vt:variant>
      <vt:variant>
        <vt:lpwstr/>
      </vt:variant>
      <vt:variant>
        <vt:lpwstr>epiphyte_rate</vt:lpwstr>
      </vt:variant>
      <vt:variant>
        <vt:i4>393261</vt:i4>
      </vt:variant>
      <vt:variant>
        <vt:i4>11927</vt:i4>
      </vt:variant>
      <vt:variant>
        <vt:i4>0</vt:i4>
      </vt:variant>
      <vt:variant>
        <vt:i4>5</vt:i4>
      </vt:variant>
      <vt:variant>
        <vt:lpwstr/>
      </vt:variant>
      <vt:variant>
        <vt:lpwstr>epiphyte_density</vt:lpwstr>
      </vt:variant>
      <vt:variant>
        <vt:i4>7405651</vt:i4>
      </vt:variant>
      <vt:variant>
        <vt:i4>11924</vt:i4>
      </vt:variant>
      <vt:variant>
        <vt:i4>0</vt:i4>
      </vt:variant>
      <vt:variant>
        <vt:i4>5</vt:i4>
      </vt:variant>
      <vt:variant>
        <vt:lpwstr/>
      </vt:variant>
      <vt:variant>
        <vt:lpwstr>epiphyte_print</vt:lpwstr>
      </vt:variant>
      <vt:variant>
        <vt:i4>1835024</vt:i4>
      </vt:variant>
      <vt:variant>
        <vt:i4>11921</vt:i4>
      </vt:variant>
      <vt:variant>
        <vt:i4>0</vt:i4>
      </vt:variant>
      <vt:variant>
        <vt:i4>5</vt:i4>
      </vt:variant>
      <vt:variant>
        <vt:lpwstr/>
      </vt:variant>
      <vt:variant>
        <vt:lpwstr>epiphytes</vt:lpwstr>
      </vt:variant>
      <vt:variant>
        <vt:i4>6946882</vt:i4>
      </vt:variant>
      <vt:variant>
        <vt:i4>11916</vt:i4>
      </vt:variant>
      <vt:variant>
        <vt:i4>0</vt:i4>
      </vt:variant>
      <vt:variant>
        <vt:i4>5</vt:i4>
      </vt:variant>
      <vt:variant>
        <vt:lpwstr/>
      </vt:variant>
      <vt:variant>
        <vt:lpwstr>epiphyte_stoichiometry</vt:lpwstr>
      </vt:variant>
      <vt:variant>
        <vt:i4>1572910</vt:i4>
      </vt:variant>
      <vt:variant>
        <vt:i4>11913</vt:i4>
      </vt:variant>
      <vt:variant>
        <vt:i4>0</vt:i4>
      </vt:variant>
      <vt:variant>
        <vt:i4>5</vt:i4>
      </vt:variant>
      <vt:variant>
        <vt:lpwstr/>
      </vt:variant>
      <vt:variant>
        <vt:lpwstr>epiphyte_half</vt:lpwstr>
      </vt:variant>
      <vt:variant>
        <vt:i4>1703982</vt:i4>
      </vt:variant>
      <vt:variant>
        <vt:i4>11910</vt:i4>
      </vt:variant>
      <vt:variant>
        <vt:i4>0</vt:i4>
      </vt:variant>
      <vt:variant>
        <vt:i4>5</vt:i4>
      </vt:variant>
      <vt:variant>
        <vt:lpwstr/>
      </vt:variant>
      <vt:variant>
        <vt:lpwstr>epiphyte_rate</vt:lpwstr>
      </vt:variant>
      <vt:variant>
        <vt:i4>393261</vt:i4>
      </vt:variant>
      <vt:variant>
        <vt:i4>11907</vt:i4>
      </vt:variant>
      <vt:variant>
        <vt:i4>0</vt:i4>
      </vt:variant>
      <vt:variant>
        <vt:i4>5</vt:i4>
      </vt:variant>
      <vt:variant>
        <vt:lpwstr/>
      </vt:variant>
      <vt:variant>
        <vt:lpwstr>epiphyte_density</vt:lpwstr>
      </vt:variant>
      <vt:variant>
        <vt:i4>7405651</vt:i4>
      </vt:variant>
      <vt:variant>
        <vt:i4>11904</vt:i4>
      </vt:variant>
      <vt:variant>
        <vt:i4>0</vt:i4>
      </vt:variant>
      <vt:variant>
        <vt:i4>5</vt:i4>
      </vt:variant>
      <vt:variant>
        <vt:lpwstr/>
      </vt:variant>
      <vt:variant>
        <vt:lpwstr>epiphyte_print</vt:lpwstr>
      </vt:variant>
      <vt:variant>
        <vt:i4>1835024</vt:i4>
      </vt:variant>
      <vt:variant>
        <vt:i4>11901</vt:i4>
      </vt:variant>
      <vt:variant>
        <vt:i4>0</vt:i4>
      </vt:variant>
      <vt:variant>
        <vt:i4>5</vt:i4>
      </vt:variant>
      <vt:variant>
        <vt:lpwstr/>
      </vt:variant>
      <vt:variant>
        <vt:lpwstr>epiphytes</vt:lpwstr>
      </vt:variant>
      <vt:variant>
        <vt:i4>6946882</vt:i4>
      </vt:variant>
      <vt:variant>
        <vt:i4>11896</vt:i4>
      </vt:variant>
      <vt:variant>
        <vt:i4>0</vt:i4>
      </vt:variant>
      <vt:variant>
        <vt:i4>5</vt:i4>
      </vt:variant>
      <vt:variant>
        <vt:lpwstr/>
      </vt:variant>
      <vt:variant>
        <vt:lpwstr>epiphyte_stoichiometry</vt:lpwstr>
      </vt:variant>
      <vt:variant>
        <vt:i4>1114158</vt:i4>
      </vt:variant>
      <vt:variant>
        <vt:i4>11893</vt:i4>
      </vt:variant>
      <vt:variant>
        <vt:i4>0</vt:i4>
      </vt:variant>
      <vt:variant>
        <vt:i4>5</vt:i4>
      </vt:variant>
      <vt:variant>
        <vt:lpwstr/>
      </vt:variant>
      <vt:variant>
        <vt:lpwstr>epiphyte_temperature</vt:lpwstr>
      </vt:variant>
      <vt:variant>
        <vt:i4>1703982</vt:i4>
      </vt:variant>
      <vt:variant>
        <vt:i4>11890</vt:i4>
      </vt:variant>
      <vt:variant>
        <vt:i4>0</vt:i4>
      </vt:variant>
      <vt:variant>
        <vt:i4>5</vt:i4>
      </vt:variant>
      <vt:variant>
        <vt:lpwstr/>
      </vt:variant>
      <vt:variant>
        <vt:lpwstr>epiphyte_rate</vt:lpwstr>
      </vt:variant>
      <vt:variant>
        <vt:i4>393261</vt:i4>
      </vt:variant>
      <vt:variant>
        <vt:i4>11887</vt:i4>
      </vt:variant>
      <vt:variant>
        <vt:i4>0</vt:i4>
      </vt:variant>
      <vt:variant>
        <vt:i4>5</vt:i4>
      </vt:variant>
      <vt:variant>
        <vt:lpwstr/>
      </vt:variant>
      <vt:variant>
        <vt:lpwstr>epiphyte_density</vt:lpwstr>
      </vt:variant>
      <vt:variant>
        <vt:i4>7405651</vt:i4>
      </vt:variant>
      <vt:variant>
        <vt:i4>11884</vt:i4>
      </vt:variant>
      <vt:variant>
        <vt:i4>0</vt:i4>
      </vt:variant>
      <vt:variant>
        <vt:i4>5</vt:i4>
      </vt:variant>
      <vt:variant>
        <vt:lpwstr/>
      </vt:variant>
      <vt:variant>
        <vt:lpwstr>epiphyte_print</vt:lpwstr>
      </vt:variant>
      <vt:variant>
        <vt:i4>1835024</vt:i4>
      </vt:variant>
      <vt:variant>
        <vt:i4>11881</vt:i4>
      </vt:variant>
      <vt:variant>
        <vt:i4>0</vt:i4>
      </vt:variant>
      <vt:variant>
        <vt:i4>5</vt:i4>
      </vt:variant>
      <vt:variant>
        <vt:lpwstr/>
      </vt:variant>
      <vt:variant>
        <vt:lpwstr>epiphytes</vt:lpwstr>
      </vt:variant>
      <vt:variant>
        <vt:i4>6946882</vt:i4>
      </vt:variant>
      <vt:variant>
        <vt:i4>11864</vt:i4>
      </vt:variant>
      <vt:variant>
        <vt:i4>0</vt:i4>
      </vt:variant>
      <vt:variant>
        <vt:i4>5</vt:i4>
      </vt:variant>
      <vt:variant>
        <vt:lpwstr/>
      </vt:variant>
      <vt:variant>
        <vt:lpwstr>epiphyte_stoichiometry</vt:lpwstr>
      </vt:variant>
      <vt:variant>
        <vt:i4>1114158</vt:i4>
      </vt:variant>
      <vt:variant>
        <vt:i4>11861</vt:i4>
      </vt:variant>
      <vt:variant>
        <vt:i4>0</vt:i4>
      </vt:variant>
      <vt:variant>
        <vt:i4>5</vt:i4>
      </vt:variant>
      <vt:variant>
        <vt:lpwstr/>
      </vt:variant>
      <vt:variant>
        <vt:lpwstr>epiphyte_temperature</vt:lpwstr>
      </vt:variant>
      <vt:variant>
        <vt:i4>1572910</vt:i4>
      </vt:variant>
      <vt:variant>
        <vt:i4>11858</vt:i4>
      </vt:variant>
      <vt:variant>
        <vt:i4>0</vt:i4>
      </vt:variant>
      <vt:variant>
        <vt:i4>5</vt:i4>
      </vt:variant>
      <vt:variant>
        <vt:lpwstr/>
      </vt:variant>
      <vt:variant>
        <vt:lpwstr>epiphyte_half</vt:lpwstr>
      </vt:variant>
      <vt:variant>
        <vt:i4>393261</vt:i4>
      </vt:variant>
      <vt:variant>
        <vt:i4>11855</vt:i4>
      </vt:variant>
      <vt:variant>
        <vt:i4>0</vt:i4>
      </vt:variant>
      <vt:variant>
        <vt:i4>5</vt:i4>
      </vt:variant>
      <vt:variant>
        <vt:lpwstr/>
      </vt:variant>
      <vt:variant>
        <vt:lpwstr>epiphyte_density</vt:lpwstr>
      </vt:variant>
      <vt:variant>
        <vt:i4>7405651</vt:i4>
      </vt:variant>
      <vt:variant>
        <vt:i4>11852</vt:i4>
      </vt:variant>
      <vt:variant>
        <vt:i4>0</vt:i4>
      </vt:variant>
      <vt:variant>
        <vt:i4>5</vt:i4>
      </vt:variant>
      <vt:variant>
        <vt:lpwstr/>
      </vt:variant>
      <vt:variant>
        <vt:lpwstr>epiphyte_print</vt:lpwstr>
      </vt:variant>
      <vt:variant>
        <vt:i4>1835024</vt:i4>
      </vt:variant>
      <vt:variant>
        <vt:i4>11849</vt:i4>
      </vt:variant>
      <vt:variant>
        <vt:i4>0</vt:i4>
      </vt:variant>
      <vt:variant>
        <vt:i4>5</vt:i4>
      </vt:variant>
      <vt:variant>
        <vt:lpwstr/>
      </vt:variant>
      <vt:variant>
        <vt:lpwstr>epiphytes</vt:lpwstr>
      </vt:variant>
      <vt:variant>
        <vt:i4>5636204</vt:i4>
      </vt:variant>
      <vt:variant>
        <vt:i4>11846</vt:i4>
      </vt:variant>
      <vt:variant>
        <vt:i4>0</vt:i4>
      </vt:variant>
      <vt:variant>
        <vt:i4>5</vt:i4>
      </vt:variant>
      <vt:variant>
        <vt:lpwstr/>
      </vt:variant>
      <vt:variant>
        <vt:lpwstr>algal_rates</vt:lpwstr>
      </vt:variant>
      <vt:variant>
        <vt:i4>6946882</vt:i4>
      </vt:variant>
      <vt:variant>
        <vt:i4>11841</vt:i4>
      </vt:variant>
      <vt:variant>
        <vt:i4>0</vt:i4>
      </vt:variant>
      <vt:variant>
        <vt:i4>5</vt:i4>
      </vt:variant>
      <vt:variant>
        <vt:lpwstr/>
      </vt:variant>
      <vt:variant>
        <vt:lpwstr>epiphyte_stoichiometry</vt:lpwstr>
      </vt:variant>
      <vt:variant>
        <vt:i4>1114158</vt:i4>
      </vt:variant>
      <vt:variant>
        <vt:i4>11838</vt:i4>
      </vt:variant>
      <vt:variant>
        <vt:i4>0</vt:i4>
      </vt:variant>
      <vt:variant>
        <vt:i4>5</vt:i4>
      </vt:variant>
      <vt:variant>
        <vt:lpwstr/>
      </vt:variant>
      <vt:variant>
        <vt:lpwstr>epiphyte_temperature</vt:lpwstr>
      </vt:variant>
      <vt:variant>
        <vt:i4>1572910</vt:i4>
      </vt:variant>
      <vt:variant>
        <vt:i4>11835</vt:i4>
      </vt:variant>
      <vt:variant>
        <vt:i4>0</vt:i4>
      </vt:variant>
      <vt:variant>
        <vt:i4>5</vt:i4>
      </vt:variant>
      <vt:variant>
        <vt:lpwstr/>
      </vt:variant>
      <vt:variant>
        <vt:lpwstr>epiphyte_half</vt:lpwstr>
      </vt:variant>
      <vt:variant>
        <vt:i4>1703982</vt:i4>
      </vt:variant>
      <vt:variant>
        <vt:i4>11832</vt:i4>
      </vt:variant>
      <vt:variant>
        <vt:i4>0</vt:i4>
      </vt:variant>
      <vt:variant>
        <vt:i4>5</vt:i4>
      </vt:variant>
      <vt:variant>
        <vt:lpwstr/>
      </vt:variant>
      <vt:variant>
        <vt:lpwstr>epiphyte_rate</vt:lpwstr>
      </vt:variant>
      <vt:variant>
        <vt:i4>7405651</vt:i4>
      </vt:variant>
      <vt:variant>
        <vt:i4>11829</vt:i4>
      </vt:variant>
      <vt:variant>
        <vt:i4>0</vt:i4>
      </vt:variant>
      <vt:variant>
        <vt:i4>5</vt:i4>
      </vt:variant>
      <vt:variant>
        <vt:lpwstr/>
      </vt:variant>
      <vt:variant>
        <vt:lpwstr>epiphyte_print</vt:lpwstr>
      </vt:variant>
      <vt:variant>
        <vt:i4>1835024</vt:i4>
      </vt:variant>
      <vt:variant>
        <vt:i4>11826</vt:i4>
      </vt:variant>
      <vt:variant>
        <vt:i4>0</vt:i4>
      </vt:variant>
      <vt:variant>
        <vt:i4>5</vt:i4>
      </vt:variant>
      <vt:variant>
        <vt:lpwstr/>
      </vt:variant>
      <vt:variant>
        <vt:lpwstr>epiphytes</vt:lpwstr>
      </vt:variant>
      <vt:variant>
        <vt:i4>6946882</vt:i4>
      </vt:variant>
      <vt:variant>
        <vt:i4>11821</vt:i4>
      </vt:variant>
      <vt:variant>
        <vt:i4>0</vt:i4>
      </vt:variant>
      <vt:variant>
        <vt:i4>5</vt:i4>
      </vt:variant>
      <vt:variant>
        <vt:lpwstr/>
      </vt:variant>
      <vt:variant>
        <vt:lpwstr>epiphyte_stoichiometry</vt:lpwstr>
      </vt:variant>
      <vt:variant>
        <vt:i4>1114158</vt:i4>
      </vt:variant>
      <vt:variant>
        <vt:i4>11818</vt:i4>
      </vt:variant>
      <vt:variant>
        <vt:i4>0</vt:i4>
      </vt:variant>
      <vt:variant>
        <vt:i4>5</vt:i4>
      </vt:variant>
      <vt:variant>
        <vt:lpwstr/>
      </vt:variant>
      <vt:variant>
        <vt:lpwstr>epiphyte_temperature</vt:lpwstr>
      </vt:variant>
      <vt:variant>
        <vt:i4>1572910</vt:i4>
      </vt:variant>
      <vt:variant>
        <vt:i4>11815</vt:i4>
      </vt:variant>
      <vt:variant>
        <vt:i4>0</vt:i4>
      </vt:variant>
      <vt:variant>
        <vt:i4>5</vt:i4>
      </vt:variant>
      <vt:variant>
        <vt:lpwstr/>
      </vt:variant>
      <vt:variant>
        <vt:lpwstr>epiphyte_half</vt:lpwstr>
      </vt:variant>
      <vt:variant>
        <vt:i4>1703982</vt:i4>
      </vt:variant>
      <vt:variant>
        <vt:i4>11812</vt:i4>
      </vt:variant>
      <vt:variant>
        <vt:i4>0</vt:i4>
      </vt:variant>
      <vt:variant>
        <vt:i4>5</vt:i4>
      </vt:variant>
      <vt:variant>
        <vt:lpwstr/>
      </vt:variant>
      <vt:variant>
        <vt:lpwstr>epiphyte_rate</vt:lpwstr>
      </vt:variant>
      <vt:variant>
        <vt:i4>393261</vt:i4>
      </vt:variant>
      <vt:variant>
        <vt:i4>11809</vt:i4>
      </vt:variant>
      <vt:variant>
        <vt:i4>0</vt:i4>
      </vt:variant>
      <vt:variant>
        <vt:i4>5</vt:i4>
      </vt:variant>
      <vt:variant>
        <vt:lpwstr/>
      </vt:variant>
      <vt:variant>
        <vt:lpwstr>epiphyte_density</vt:lpwstr>
      </vt:variant>
      <vt:variant>
        <vt:i4>983099</vt:i4>
      </vt:variant>
      <vt:variant>
        <vt:i4>11806</vt:i4>
      </vt:variant>
      <vt:variant>
        <vt:i4>0</vt:i4>
      </vt:variant>
      <vt:variant>
        <vt:i4>5</vt:i4>
      </vt:variant>
      <vt:variant>
        <vt:lpwstr/>
      </vt:variant>
      <vt:variant>
        <vt:lpwstr>epiphyte_control</vt:lpwstr>
      </vt:variant>
      <vt:variant>
        <vt:i4>6946882</vt:i4>
      </vt:variant>
      <vt:variant>
        <vt:i4>11801</vt:i4>
      </vt:variant>
      <vt:variant>
        <vt:i4>0</vt:i4>
      </vt:variant>
      <vt:variant>
        <vt:i4>5</vt:i4>
      </vt:variant>
      <vt:variant>
        <vt:lpwstr/>
      </vt:variant>
      <vt:variant>
        <vt:lpwstr>epiphyte_stoichiometry</vt:lpwstr>
      </vt:variant>
      <vt:variant>
        <vt:i4>1114158</vt:i4>
      </vt:variant>
      <vt:variant>
        <vt:i4>11798</vt:i4>
      </vt:variant>
      <vt:variant>
        <vt:i4>0</vt:i4>
      </vt:variant>
      <vt:variant>
        <vt:i4>5</vt:i4>
      </vt:variant>
      <vt:variant>
        <vt:lpwstr/>
      </vt:variant>
      <vt:variant>
        <vt:lpwstr>epiphyte_temperature</vt:lpwstr>
      </vt:variant>
      <vt:variant>
        <vt:i4>1572910</vt:i4>
      </vt:variant>
      <vt:variant>
        <vt:i4>11795</vt:i4>
      </vt:variant>
      <vt:variant>
        <vt:i4>0</vt:i4>
      </vt:variant>
      <vt:variant>
        <vt:i4>5</vt:i4>
      </vt:variant>
      <vt:variant>
        <vt:lpwstr/>
      </vt:variant>
      <vt:variant>
        <vt:lpwstr>epiphyte_half</vt:lpwstr>
      </vt:variant>
      <vt:variant>
        <vt:i4>1703982</vt:i4>
      </vt:variant>
      <vt:variant>
        <vt:i4>11792</vt:i4>
      </vt:variant>
      <vt:variant>
        <vt:i4>0</vt:i4>
      </vt:variant>
      <vt:variant>
        <vt:i4>5</vt:i4>
      </vt:variant>
      <vt:variant>
        <vt:lpwstr/>
      </vt:variant>
      <vt:variant>
        <vt:lpwstr>epiphyte_rate</vt:lpwstr>
      </vt:variant>
      <vt:variant>
        <vt:i4>393261</vt:i4>
      </vt:variant>
      <vt:variant>
        <vt:i4>11789</vt:i4>
      </vt:variant>
      <vt:variant>
        <vt:i4>0</vt:i4>
      </vt:variant>
      <vt:variant>
        <vt:i4>5</vt:i4>
      </vt:variant>
      <vt:variant>
        <vt:lpwstr/>
      </vt:variant>
      <vt:variant>
        <vt:lpwstr>epiphyte_density</vt:lpwstr>
      </vt:variant>
      <vt:variant>
        <vt:i4>7405651</vt:i4>
      </vt:variant>
      <vt:variant>
        <vt:i4>11786</vt:i4>
      </vt:variant>
      <vt:variant>
        <vt:i4>0</vt:i4>
      </vt:variant>
      <vt:variant>
        <vt:i4>5</vt:i4>
      </vt:variant>
      <vt:variant>
        <vt:lpwstr/>
      </vt:variant>
      <vt:variant>
        <vt:lpwstr>epiphyte_print</vt:lpwstr>
      </vt:variant>
      <vt:variant>
        <vt:i4>4194407</vt:i4>
      </vt:variant>
      <vt:variant>
        <vt:i4>11781</vt:i4>
      </vt:variant>
      <vt:variant>
        <vt:i4>0</vt:i4>
      </vt:variant>
      <vt:variant>
        <vt:i4>5</vt:i4>
      </vt:variant>
      <vt:variant>
        <vt:lpwstr/>
      </vt:variant>
      <vt:variant>
        <vt:lpwstr>algal_temperatures</vt:lpwstr>
      </vt:variant>
      <vt:variant>
        <vt:i4>2555918</vt:i4>
      </vt:variant>
      <vt:variant>
        <vt:i4>11778</vt:i4>
      </vt:variant>
      <vt:variant>
        <vt:i4>0</vt:i4>
      </vt:variant>
      <vt:variant>
        <vt:i4>5</vt:i4>
      </vt:variant>
      <vt:variant>
        <vt:lpwstr/>
      </vt:variant>
      <vt:variant>
        <vt:lpwstr>algal_extinction</vt:lpwstr>
      </vt:variant>
      <vt:variant>
        <vt:i4>5636204</vt:i4>
      </vt:variant>
      <vt:variant>
        <vt:i4>11775</vt:i4>
      </vt:variant>
      <vt:variant>
        <vt:i4>0</vt:i4>
      </vt:variant>
      <vt:variant>
        <vt:i4>5</vt:i4>
      </vt:variant>
      <vt:variant>
        <vt:lpwstr/>
      </vt:variant>
      <vt:variant>
        <vt:lpwstr>algal_rates</vt:lpwstr>
      </vt:variant>
      <vt:variant>
        <vt:i4>6226021</vt:i4>
      </vt:variant>
      <vt:variant>
        <vt:i4>11752</vt:i4>
      </vt:variant>
      <vt:variant>
        <vt:i4>0</vt:i4>
      </vt:variant>
      <vt:variant>
        <vt:i4>5</vt:i4>
      </vt:variant>
      <vt:variant>
        <vt:lpwstr/>
      </vt:variant>
      <vt:variant>
        <vt:lpwstr>algal_stoichiometry</vt:lpwstr>
      </vt:variant>
      <vt:variant>
        <vt:i4>2555918</vt:i4>
      </vt:variant>
      <vt:variant>
        <vt:i4>11749</vt:i4>
      </vt:variant>
      <vt:variant>
        <vt:i4>0</vt:i4>
      </vt:variant>
      <vt:variant>
        <vt:i4>5</vt:i4>
      </vt:variant>
      <vt:variant>
        <vt:lpwstr/>
      </vt:variant>
      <vt:variant>
        <vt:lpwstr>algal_extinction</vt:lpwstr>
      </vt:variant>
      <vt:variant>
        <vt:i4>5636204</vt:i4>
      </vt:variant>
      <vt:variant>
        <vt:i4>11746</vt:i4>
      </vt:variant>
      <vt:variant>
        <vt:i4>0</vt:i4>
      </vt:variant>
      <vt:variant>
        <vt:i4>5</vt:i4>
      </vt:variant>
      <vt:variant>
        <vt:lpwstr/>
      </vt:variant>
      <vt:variant>
        <vt:lpwstr>algal_rates</vt:lpwstr>
      </vt:variant>
      <vt:variant>
        <vt:i4>6226021</vt:i4>
      </vt:variant>
      <vt:variant>
        <vt:i4>11741</vt:i4>
      </vt:variant>
      <vt:variant>
        <vt:i4>0</vt:i4>
      </vt:variant>
      <vt:variant>
        <vt:i4>5</vt:i4>
      </vt:variant>
      <vt:variant>
        <vt:lpwstr/>
      </vt:variant>
      <vt:variant>
        <vt:lpwstr>algal_stoichiometry</vt:lpwstr>
      </vt:variant>
      <vt:variant>
        <vt:i4>4194407</vt:i4>
      </vt:variant>
      <vt:variant>
        <vt:i4>11738</vt:i4>
      </vt:variant>
      <vt:variant>
        <vt:i4>0</vt:i4>
      </vt:variant>
      <vt:variant>
        <vt:i4>5</vt:i4>
      </vt:variant>
      <vt:variant>
        <vt:lpwstr/>
      </vt:variant>
      <vt:variant>
        <vt:lpwstr>algal_temperatures</vt:lpwstr>
      </vt:variant>
      <vt:variant>
        <vt:i4>2555918</vt:i4>
      </vt:variant>
      <vt:variant>
        <vt:i4>11735</vt:i4>
      </vt:variant>
      <vt:variant>
        <vt:i4>0</vt:i4>
      </vt:variant>
      <vt:variant>
        <vt:i4>5</vt:i4>
      </vt:variant>
      <vt:variant>
        <vt:lpwstr/>
      </vt:variant>
      <vt:variant>
        <vt:lpwstr>algal_extinction</vt:lpwstr>
      </vt:variant>
      <vt:variant>
        <vt:i4>7471221</vt:i4>
      </vt:variant>
      <vt:variant>
        <vt:i4>11581</vt:i4>
      </vt:variant>
      <vt:variant>
        <vt:i4>0</vt:i4>
      </vt:variant>
      <vt:variant>
        <vt:i4>5</vt:i4>
      </vt:variant>
      <vt:variant>
        <vt:lpwstr/>
      </vt:variant>
      <vt:variant>
        <vt:lpwstr>phosphorus</vt:lpwstr>
      </vt:variant>
      <vt:variant>
        <vt:i4>5374076</vt:i4>
      </vt:variant>
      <vt:variant>
        <vt:i4>11578</vt:i4>
      </vt:variant>
      <vt:variant>
        <vt:i4>0</vt:i4>
      </vt:variant>
      <vt:variant>
        <vt:i4>5</vt:i4>
      </vt:variant>
      <vt:variant>
        <vt:lpwstr/>
      </vt:variant>
      <vt:variant>
        <vt:lpwstr>constituent_dimensions</vt:lpwstr>
      </vt:variant>
      <vt:variant>
        <vt:i4>6750300</vt:i4>
      </vt:variant>
      <vt:variant>
        <vt:i4>11565</vt:i4>
      </vt:variant>
      <vt:variant>
        <vt:i4>0</vt:i4>
      </vt:variant>
      <vt:variant>
        <vt:i4>5</vt:i4>
      </vt:variant>
      <vt:variant>
        <vt:lpwstr/>
      </vt:variant>
      <vt:variant>
        <vt:lpwstr>extinction_coefficient</vt:lpwstr>
      </vt:variant>
      <vt:variant>
        <vt:i4>6750300</vt:i4>
      </vt:variant>
      <vt:variant>
        <vt:i4>11559</vt:i4>
      </vt:variant>
      <vt:variant>
        <vt:i4>0</vt:i4>
      </vt:variant>
      <vt:variant>
        <vt:i4>5</vt:i4>
      </vt:variant>
      <vt:variant>
        <vt:lpwstr/>
      </vt:variant>
      <vt:variant>
        <vt:lpwstr>extinction_coefficient</vt:lpwstr>
      </vt:variant>
      <vt:variant>
        <vt:i4>6750300</vt:i4>
      </vt:variant>
      <vt:variant>
        <vt:i4>11554</vt:i4>
      </vt:variant>
      <vt:variant>
        <vt:i4>0</vt:i4>
      </vt:variant>
      <vt:variant>
        <vt:i4>5</vt:i4>
      </vt:variant>
      <vt:variant>
        <vt:lpwstr/>
      </vt:variant>
      <vt:variant>
        <vt:lpwstr>extinction_coefficient</vt:lpwstr>
      </vt:variant>
      <vt:variant>
        <vt:i4>6750300</vt:i4>
      </vt:variant>
      <vt:variant>
        <vt:i4>11551</vt:i4>
      </vt:variant>
      <vt:variant>
        <vt:i4>0</vt:i4>
      </vt:variant>
      <vt:variant>
        <vt:i4>5</vt:i4>
      </vt:variant>
      <vt:variant>
        <vt:lpwstr/>
      </vt:variant>
      <vt:variant>
        <vt:lpwstr>extinction_coefficient</vt:lpwstr>
      </vt:variant>
      <vt:variant>
        <vt:i4>6750300</vt:i4>
      </vt:variant>
      <vt:variant>
        <vt:i4>11546</vt:i4>
      </vt:variant>
      <vt:variant>
        <vt:i4>0</vt:i4>
      </vt:variant>
      <vt:variant>
        <vt:i4>5</vt:i4>
      </vt:variant>
      <vt:variant>
        <vt:lpwstr/>
      </vt:variant>
      <vt:variant>
        <vt:lpwstr>extinction_coefficient</vt:lpwstr>
      </vt:variant>
      <vt:variant>
        <vt:i4>6750300</vt:i4>
      </vt:variant>
      <vt:variant>
        <vt:i4>11543</vt:i4>
      </vt:variant>
      <vt:variant>
        <vt:i4>0</vt:i4>
      </vt:variant>
      <vt:variant>
        <vt:i4>5</vt:i4>
      </vt:variant>
      <vt:variant>
        <vt:lpwstr/>
      </vt:variant>
      <vt:variant>
        <vt:lpwstr>extinction_coefficient</vt:lpwstr>
      </vt:variant>
      <vt:variant>
        <vt:i4>2228265</vt:i4>
      </vt:variant>
      <vt:variant>
        <vt:i4>11538</vt:i4>
      </vt:variant>
      <vt:variant>
        <vt:i4>0</vt:i4>
      </vt:variant>
      <vt:variant>
        <vt:i4>5</vt:i4>
      </vt:variant>
      <vt:variant>
        <vt:lpwstr/>
      </vt:variant>
      <vt:variant>
        <vt:lpwstr>light_extinction_filename</vt:lpwstr>
      </vt:variant>
      <vt:variant>
        <vt:i4>2162733</vt:i4>
      </vt:variant>
      <vt:variant>
        <vt:i4>11535</vt:i4>
      </vt:variant>
      <vt:variant>
        <vt:i4>0</vt:i4>
      </vt:variant>
      <vt:variant>
        <vt:i4>5</vt:i4>
      </vt:variant>
      <vt:variant>
        <vt:lpwstr/>
      </vt:variant>
      <vt:variant>
        <vt:lpwstr>light_extinction_file</vt:lpwstr>
      </vt:variant>
      <vt:variant>
        <vt:i4>2555918</vt:i4>
      </vt:variant>
      <vt:variant>
        <vt:i4>11532</vt:i4>
      </vt:variant>
      <vt:variant>
        <vt:i4>0</vt:i4>
      </vt:variant>
      <vt:variant>
        <vt:i4>5</vt:i4>
      </vt:variant>
      <vt:variant>
        <vt:lpwstr/>
      </vt:variant>
      <vt:variant>
        <vt:lpwstr>algal_extinction</vt:lpwstr>
      </vt:variant>
      <vt:variant>
        <vt:i4>851968</vt:i4>
      </vt:variant>
      <vt:variant>
        <vt:i4>11476</vt:i4>
      </vt:variant>
      <vt:variant>
        <vt:i4>0</vt:i4>
      </vt:variant>
      <vt:variant>
        <vt:i4>5</vt:i4>
      </vt:variant>
      <vt:variant>
        <vt:lpwstr/>
      </vt:variant>
      <vt:variant>
        <vt:lpwstr>precipitation_concentration_filename</vt:lpwstr>
      </vt:variant>
      <vt:variant>
        <vt:i4>589827</vt:i4>
      </vt:variant>
      <vt:variant>
        <vt:i4>11473</vt:i4>
      </vt:variant>
      <vt:variant>
        <vt:i4>0</vt:i4>
      </vt:variant>
      <vt:variant>
        <vt:i4>5</vt:i4>
      </vt:variant>
      <vt:variant>
        <vt:lpwstr/>
      </vt:variant>
      <vt:variant>
        <vt:lpwstr>precipitation_concentration_file</vt:lpwstr>
      </vt:variant>
      <vt:variant>
        <vt:i4>393244</vt:i4>
      </vt:variant>
      <vt:variant>
        <vt:i4>11470</vt:i4>
      </vt:variant>
      <vt:variant>
        <vt:i4>0</vt:i4>
      </vt:variant>
      <vt:variant>
        <vt:i4>5</vt:i4>
      </vt:variant>
      <vt:variant>
        <vt:lpwstr/>
      </vt:variant>
      <vt:variant>
        <vt:lpwstr>calculations</vt:lpwstr>
      </vt:variant>
      <vt:variant>
        <vt:i4>851968</vt:i4>
      </vt:variant>
      <vt:variant>
        <vt:i4>11467</vt:i4>
      </vt:variant>
      <vt:variant>
        <vt:i4>0</vt:i4>
      </vt:variant>
      <vt:variant>
        <vt:i4>5</vt:i4>
      </vt:variant>
      <vt:variant>
        <vt:lpwstr/>
      </vt:variant>
      <vt:variant>
        <vt:lpwstr>precipitation_concentration_filename</vt:lpwstr>
      </vt:variant>
      <vt:variant>
        <vt:i4>589827</vt:i4>
      </vt:variant>
      <vt:variant>
        <vt:i4>11464</vt:i4>
      </vt:variant>
      <vt:variant>
        <vt:i4>0</vt:i4>
      </vt:variant>
      <vt:variant>
        <vt:i4>5</vt:i4>
      </vt:variant>
      <vt:variant>
        <vt:lpwstr/>
      </vt:variant>
      <vt:variant>
        <vt:lpwstr>precipitation_concentration_file</vt:lpwstr>
      </vt:variant>
      <vt:variant>
        <vt:i4>1966087</vt:i4>
      </vt:variant>
      <vt:variant>
        <vt:i4>11459</vt:i4>
      </vt:variant>
      <vt:variant>
        <vt:i4>0</vt:i4>
      </vt:variant>
      <vt:variant>
        <vt:i4>5</vt:i4>
      </vt:variant>
      <vt:variant>
        <vt:lpwstr/>
      </vt:variant>
      <vt:variant>
        <vt:lpwstr>dtrib_concentration_filename</vt:lpwstr>
      </vt:variant>
      <vt:variant>
        <vt:i4>2752535</vt:i4>
      </vt:variant>
      <vt:variant>
        <vt:i4>11456</vt:i4>
      </vt:variant>
      <vt:variant>
        <vt:i4>0</vt:i4>
      </vt:variant>
      <vt:variant>
        <vt:i4>5</vt:i4>
      </vt:variant>
      <vt:variant>
        <vt:lpwstr/>
      </vt:variant>
      <vt:variant>
        <vt:lpwstr>distributed_tributary_concentration_file</vt:lpwstr>
      </vt:variant>
      <vt:variant>
        <vt:i4>1966087</vt:i4>
      </vt:variant>
      <vt:variant>
        <vt:i4>11453</vt:i4>
      </vt:variant>
      <vt:variant>
        <vt:i4>0</vt:i4>
      </vt:variant>
      <vt:variant>
        <vt:i4>5</vt:i4>
      </vt:variant>
      <vt:variant>
        <vt:lpwstr/>
      </vt:variant>
      <vt:variant>
        <vt:lpwstr>dtrib_concentration_filename</vt:lpwstr>
      </vt:variant>
      <vt:variant>
        <vt:i4>2752535</vt:i4>
      </vt:variant>
      <vt:variant>
        <vt:i4>11450</vt:i4>
      </vt:variant>
      <vt:variant>
        <vt:i4>0</vt:i4>
      </vt:variant>
      <vt:variant>
        <vt:i4>5</vt:i4>
      </vt:variant>
      <vt:variant>
        <vt:lpwstr/>
      </vt:variant>
      <vt:variant>
        <vt:lpwstr>distributed_tributary_concentration_file</vt:lpwstr>
      </vt:variant>
      <vt:variant>
        <vt:i4>1376259</vt:i4>
      </vt:variant>
      <vt:variant>
        <vt:i4>11445</vt:i4>
      </vt:variant>
      <vt:variant>
        <vt:i4>0</vt:i4>
      </vt:variant>
      <vt:variant>
        <vt:i4>5</vt:i4>
      </vt:variant>
      <vt:variant>
        <vt:lpwstr/>
      </vt:variant>
      <vt:variant>
        <vt:lpwstr>tributary_concentration_filename</vt:lpwstr>
      </vt:variant>
      <vt:variant>
        <vt:i4>4980850</vt:i4>
      </vt:variant>
      <vt:variant>
        <vt:i4>11442</vt:i4>
      </vt:variant>
      <vt:variant>
        <vt:i4>0</vt:i4>
      </vt:variant>
      <vt:variant>
        <vt:i4>5</vt:i4>
      </vt:variant>
      <vt:variant>
        <vt:lpwstr/>
      </vt:variant>
      <vt:variant>
        <vt:lpwstr>tributary_inflow_concentration_file</vt:lpwstr>
      </vt:variant>
      <vt:variant>
        <vt:i4>1376259</vt:i4>
      </vt:variant>
      <vt:variant>
        <vt:i4>11439</vt:i4>
      </vt:variant>
      <vt:variant>
        <vt:i4>0</vt:i4>
      </vt:variant>
      <vt:variant>
        <vt:i4>5</vt:i4>
      </vt:variant>
      <vt:variant>
        <vt:lpwstr/>
      </vt:variant>
      <vt:variant>
        <vt:lpwstr>tributary_concentration_filename</vt:lpwstr>
      </vt:variant>
      <vt:variant>
        <vt:i4>4980850</vt:i4>
      </vt:variant>
      <vt:variant>
        <vt:i4>11436</vt:i4>
      </vt:variant>
      <vt:variant>
        <vt:i4>0</vt:i4>
      </vt:variant>
      <vt:variant>
        <vt:i4>5</vt:i4>
      </vt:variant>
      <vt:variant>
        <vt:lpwstr/>
      </vt:variant>
      <vt:variant>
        <vt:lpwstr>tributary_inflow_concentration_file</vt:lpwstr>
      </vt:variant>
      <vt:variant>
        <vt:i4>393222</vt:i4>
      </vt:variant>
      <vt:variant>
        <vt:i4>11431</vt:i4>
      </vt:variant>
      <vt:variant>
        <vt:i4>0</vt:i4>
      </vt:variant>
      <vt:variant>
        <vt:i4>5</vt:i4>
      </vt:variant>
      <vt:variant>
        <vt:lpwstr/>
      </vt:variant>
      <vt:variant>
        <vt:lpwstr>inflow_concentration_filename</vt:lpwstr>
      </vt:variant>
      <vt:variant>
        <vt:i4>327682</vt:i4>
      </vt:variant>
      <vt:variant>
        <vt:i4>11428</vt:i4>
      </vt:variant>
      <vt:variant>
        <vt:i4>0</vt:i4>
      </vt:variant>
      <vt:variant>
        <vt:i4>5</vt:i4>
      </vt:variant>
      <vt:variant>
        <vt:lpwstr/>
      </vt:variant>
      <vt:variant>
        <vt:lpwstr>inflow_concentration_file</vt:lpwstr>
      </vt:variant>
      <vt:variant>
        <vt:i4>393222</vt:i4>
      </vt:variant>
      <vt:variant>
        <vt:i4>11425</vt:i4>
      </vt:variant>
      <vt:variant>
        <vt:i4>0</vt:i4>
      </vt:variant>
      <vt:variant>
        <vt:i4>5</vt:i4>
      </vt:variant>
      <vt:variant>
        <vt:lpwstr/>
      </vt:variant>
      <vt:variant>
        <vt:lpwstr>inflow_concentration_filename</vt:lpwstr>
      </vt:variant>
      <vt:variant>
        <vt:i4>327682</vt:i4>
      </vt:variant>
      <vt:variant>
        <vt:i4>11422</vt:i4>
      </vt:variant>
      <vt:variant>
        <vt:i4>0</vt:i4>
      </vt:variant>
      <vt:variant>
        <vt:i4>5</vt:i4>
      </vt:variant>
      <vt:variant>
        <vt:lpwstr/>
      </vt:variant>
      <vt:variant>
        <vt:lpwstr>inflow_concentration_file</vt:lpwstr>
      </vt:variant>
      <vt:variant>
        <vt:i4>1900560</vt:i4>
      </vt:variant>
      <vt:variant>
        <vt:i4>11417</vt:i4>
      </vt:variant>
      <vt:variant>
        <vt:i4>0</vt:i4>
      </vt:variant>
      <vt:variant>
        <vt:i4>5</vt:i4>
      </vt:variant>
      <vt:variant>
        <vt:lpwstr/>
      </vt:variant>
      <vt:variant>
        <vt:lpwstr>contours</vt:lpwstr>
      </vt:variant>
      <vt:variant>
        <vt:i4>8126582</vt:i4>
      </vt:variant>
      <vt:variant>
        <vt:i4>11414</vt:i4>
      </vt:variant>
      <vt:variant>
        <vt:i4>0</vt:i4>
      </vt:variant>
      <vt:variant>
        <vt:i4>5</vt:i4>
      </vt:variant>
      <vt:variant>
        <vt:lpwstr/>
      </vt:variant>
      <vt:variant>
        <vt:lpwstr>spreadsheet</vt:lpwstr>
      </vt:variant>
      <vt:variant>
        <vt:i4>6815818</vt:i4>
      </vt:variant>
      <vt:variant>
        <vt:i4>11411</vt:i4>
      </vt:variant>
      <vt:variant>
        <vt:i4>0</vt:i4>
      </vt:variant>
      <vt:variant>
        <vt:i4>5</vt:i4>
      </vt:variant>
      <vt:variant>
        <vt:lpwstr/>
      </vt:variant>
      <vt:variant>
        <vt:lpwstr>time_series</vt:lpwstr>
      </vt:variant>
      <vt:variant>
        <vt:i4>720915</vt:i4>
      </vt:variant>
      <vt:variant>
        <vt:i4>11408</vt:i4>
      </vt:variant>
      <vt:variant>
        <vt:i4>0</vt:i4>
      </vt:variant>
      <vt:variant>
        <vt:i4>5</vt:i4>
      </vt:variant>
      <vt:variant>
        <vt:lpwstr/>
      </vt:variant>
      <vt:variant>
        <vt:lpwstr>profiles</vt:lpwstr>
      </vt:variant>
      <vt:variant>
        <vt:i4>7274573</vt:i4>
      </vt:variant>
      <vt:variant>
        <vt:i4>11405</vt:i4>
      </vt:variant>
      <vt:variant>
        <vt:i4>0</vt:i4>
      </vt:variant>
      <vt:variant>
        <vt:i4>5</vt:i4>
      </vt:variant>
      <vt:variant>
        <vt:lpwstr/>
      </vt:variant>
      <vt:variant>
        <vt:lpwstr>snapshot_print</vt:lpwstr>
      </vt:variant>
      <vt:variant>
        <vt:i4>3735577</vt:i4>
      </vt:variant>
      <vt:variant>
        <vt:i4>11402</vt:i4>
      </vt:variant>
      <vt:variant>
        <vt:i4>0</vt:i4>
      </vt:variant>
      <vt:variant>
        <vt:i4>5</vt:i4>
      </vt:variant>
      <vt:variant>
        <vt:lpwstr/>
      </vt:variant>
      <vt:variant>
        <vt:lpwstr>contour_filename</vt:lpwstr>
      </vt:variant>
      <vt:variant>
        <vt:i4>2293817</vt:i4>
      </vt:variant>
      <vt:variant>
        <vt:i4>11399</vt:i4>
      </vt:variant>
      <vt:variant>
        <vt:i4>0</vt:i4>
      </vt:variant>
      <vt:variant>
        <vt:i4>5</vt:i4>
      </vt:variant>
      <vt:variant>
        <vt:lpwstr/>
      </vt:variant>
      <vt:variant>
        <vt:lpwstr>contour_plot_file</vt:lpwstr>
      </vt:variant>
      <vt:variant>
        <vt:i4>3080218</vt:i4>
      </vt:variant>
      <vt:variant>
        <vt:i4>11396</vt:i4>
      </vt:variant>
      <vt:variant>
        <vt:i4>0</vt:i4>
      </vt:variant>
      <vt:variant>
        <vt:i4>5</vt:i4>
      </vt:variant>
      <vt:variant>
        <vt:lpwstr/>
      </vt:variant>
      <vt:variant>
        <vt:lpwstr>profile_filename</vt:lpwstr>
      </vt:variant>
      <vt:variant>
        <vt:i4>3473466</vt:i4>
      </vt:variant>
      <vt:variant>
        <vt:i4>11393</vt:i4>
      </vt:variant>
      <vt:variant>
        <vt:i4>0</vt:i4>
      </vt:variant>
      <vt:variant>
        <vt:i4>5</vt:i4>
      </vt:variant>
      <vt:variant>
        <vt:lpwstr/>
      </vt:variant>
      <vt:variant>
        <vt:lpwstr>profile_plot_file</vt:lpwstr>
      </vt:variant>
      <vt:variant>
        <vt:i4>4128816</vt:i4>
      </vt:variant>
      <vt:variant>
        <vt:i4>11390</vt:i4>
      </vt:variant>
      <vt:variant>
        <vt:i4>0</vt:i4>
      </vt:variant>
      <vt:variant>
        <vt:i4>5</vt:i4>
      </vt:variant>
      <vt:variant>
        <vt:lpwstr/>
      </vt:variant>
      <vt:variant>
        <vt:lpwstr>time_series_filename</vt:lpwstr>
      </vt:variant>
      <vt:variant>
        <vt:i4>4980833</vt:i4>
      </vt:variant>
      <vt:variant>
        <vt:i4>11387</vt:i4>
      </vt:variant>
      <vt:variant>
        <vt:i4>0</vt:i4>
      </vt:variant>
      <vt:variant>
        <vt:i4>5</vt:i4>
      </vt:variant>
      <vt:variant>
        <vt:lpwstr/>
      </vt:variant>
      <vt:variant>
        <vt:lpwstr>time_series_output_file</vt:lpwstr>
      </vt:variant>
      <vt:variant>
        <vt:i4>720956</vt:i4>
      </vt:variant>
      <vt:variant>
        <vt:i4>11384</vt:i4>
      </vt:variant>
      <vt:variant>
        <vt:i4>0</vt:i4>
      </vt:variant>
      <vt:variant>
        <vt:i4>5</vt:i4>
      </vt:variant>
      <vt:variant>
        <vt:lpwstr/>
      </vt:variant>
      <vt:variant>
        <vt:lpwstr>snapshot_filename</vt:lpwstr>
      </vt:variant>
      <vt:variant>
        <vt:i4>4128810</vt:i4>
      </vt:variant>
      <vt:variant>
        <vt:i4>11381</vt:i4>
      </vt:variant>
      <vt:variant>
        <vt:i4>0</vt:i4>
      </vt:variant>
      <vt:variant>
        <vt:i4>5</vt:i4>
      </vt:variant>
      <vt:variant>
        <vt:lpwstr/>
      </vt:variant>
      <vt:variant>
        <vt:lpwstr>snapshot_output_file</vt:lpwstr>
      </vt:variant>
      <vt:variant>
        <vt:i4>196615</vt:i4>
      </vt:variant>
      <vt:variant>
        <vt:i4>11376</vt:i4>
      </vt:variant>
      <vt:variant>
        <vt:i4>0</vt:i4>
      </vt:variant>
      <vt:variant>
        <vt:i4>5</vt:i4>
      </vt:variant>
      <vt:variant>
        <vt:lpwstr/>
      </vt:variant>
      <vt:variant>
        <vt:lpwstr>longitudinal_profile_file</vt:lpwstr>
      </vt:variant>
      <vt:variant>
        <vt:i4>458781</vt:i4>
      </vt:variant>
      <vt:variant>
        <vt:i4>11373</vt:i4>
      </vt:variant>
      <vt:variant>
        <vt:i4>0</vt:i4>
      </vt:variant>
      <vt:variant>
        <vt:i4>5</vt:i4>
      </vt:variant>
      <vt:variant>
        <vt:lpwstr/>
      </vt:variant>
      <vt:variant>
        <vt:lpwstr>vertical_profile_file</vt:lpwstr>
      </vt:variant>
      <vt:variant>
        <vt:i4>7536722</vt:i4>
      </vt:variant>
      <vt:variant>
        <vt:i4>11370</vt:i4>
      </vt:variant>
      <vt:variant>
        <vt:i4>0</vt:i4>
      </vt:variant>
      <vt:variant>
        <vt:i4>5</vt:i4>
      </vt:variant>
      <vt:variant>
        <vt:lpwstr/>
      </vt:variant>
      <vt:variant>
        <vt:lpwstr>active_constituents</vt:lpwstr>
      </vt:variant>
      <vt:variant>
        <vt:i4>3276801</vt:i4>
      </vt:variant>
      <vt:variant>
        <vt:i4>11367</vt:i4>
      </vt:variant>
      <vt:variant>
        <vt:i4>0</vt:i4>
      </vt:variant>
      <vt:variant>
        <vt:i4>5</vt:i4>
      </vt:variant>
      <vt:variant>
        <vt:lpwstr/>
      </vt:variant>
      <vt:variant>
        <vt:lpwstr>constituent_computations</vt:lpwstr>
      </vt:variant>
      <vt:variant>
        <vt:i4>7536722</vt:i4>
      </vt:variant>
      <vt:variant>
        <vt:i4>11362</vt:i4>
      </vt:variant>
      <vt:variant>
        <vt:i4>0</vt:i4>
      </vt:variant>
      <vt:variant>
        <vt:i4>5</vt:i4>
      </vt:variant>
      <vt:variant>
        <vt:lpwstr/>
      </vt:variant>
      <vt:variant>
        <vt:lpwstr>active_constituents</vt:lpwstr>
      </vt:variant>
      <vt:variant>
        <vt:i4>3276801</vt:i4>
      </vt:variant>
      <vt:variant>
        <vt:i4>11359</vt:i4>
      </vt:variant>
      <vt:variant>
        <vt:i4>0</vt:i4>
      </vt:variant>
      <vt:variant>
        <vt:i4>5</vt:i4>
      </vt:variant>
      <vt:variant>
        <vt:lpwstr/>
      </vt:variant>
      <vt:variant>
        <vt:lpwstr>constituent_computations</vt:lpwstr>
      </vt:variant>
      <vt:variant>
        <vt:i4>7536722</vt:i4>
      </vt:variant>
      <vt:variant>
        <vt:i4>11354</vt:i4>
      </vt:variant>
      <vt:variant>
        <vt:i4>0</vt:i4>
      </vt:variant>
      <vt:variant>
        <vt:i4>5</vt:i4>
      </vt:variant>
      <vt:variant>
        <vt:lpwstr/>
      </vt:variant>
      <vt:variant>
        <vt:lpwstr>active_constituents</vt:lpwstr>
      </vt:variant>
      <vt:variant>
        <vt:i4>3276801</vt:i4>
      </vt:variant>
      <vt:variant>
        <vt:i4>11351</vt:i4>
      </vt:variant>
      <vt:variant>
        <vt:i4>0</vt:i4>
      </vt:variant>
      <vt:variant>
        <vt:i4>5</vt:i4>
      </vt:variant>
      <vt:variant>
        <vt:lpwstr/>
      </vt:variant>
      <vt:variant>
        <vt:lpwstr>constituent_computations</vt:lpwstr>
      </vt:variant>
      <vt:variant>
        <vt:i4>4063248</vt:i4>
      </vt:variant>
      <vt:variant>
        <vt:i4>11346</vt:i4>
      </vt:variant>
      <vt:variant>
        <vt:i4>0</vt:i4>
      </vt:variant>
      <vt:variant>
        <vt:i4>5</vt:i4>
      </vt:variant>
      <vt:variant>
        <vt:lpwstr/>
      </vt:variant>
      <vt:variant>
        <vt:lpwstr>precipitation_active</vt:lpwstr>
      </vt:variant>
      <vt:variant>
        <vt:i4>1900548</vt:i4>
      </vt:variant>
      <vt:variant>
        <vt:i4>11343</vt:i4>
      </vt:variant>
      <vt:variant>
        <vt:i4>0</vt:i4>
      </vt:variant>
      <vt:variant>
        <vt:i4>5</vt:i4>
      </vt:variant>
      <vt:variant>
        <vt:lpwstr/>
      </vt:variant>
      <vt:variant>
        <vt:lpwstr>distributed_tributary_active</vt:lpwstr>
      </vt:variant>
      <vt:variant>
        <vt:i4>2490387</vt:i4>
      </vt:variant>
      <vt:variant>
        <vt:i4>11340</vt:i4>
      </vt:variant>
      <vt:variant>
        <vt:i4>0</vt:i4>
      </vt:variant>
      <vt:variant>
        <vt:i4>5</vt:i4>
      </vt:variant>
      <vt:variant>
        <vt:lpwstr/>
      </vt:variant>
      <vt:variant>
        <vt:lpwstr>tributary_active</vt:lpwstr>
      </vt:variant>
      <vt:variant>
        <vt:i4>1441845</vt:i4>
      </vt:variant>
      <vt:variant>
        <vt:i4>11337</vt:i4>
      </vt:variant>
      <vt:variant>
        <vt:i4>0</vt:i4>
      </vt:variant>
      <vt:variant>
        <vt:i4>5</vt:i4>
      </vt:variant>
      <vt:variant>
        <vt:lpwstr/>
      </vt:variant>
      <vt:variant>
        <vt:lpwstr>inflow_active</vt:lpwstr>
      </vt:variant>
      <vt:variant>
        <vt:i4>4194418</vt:i4>
      </vt:variant>
      <vt:variant>
        <vt:i4>11334</vt:i4>
      </vt:variant>
      <vt:variant>
        <vt:i4>0</vt:i4>
      </vt:variant>
      <vt:variant>
        <vt:i4>5</vt:i4>
      </vt:variant>
      <vt:variant>
        <vt:lpwstr/>
      </vt:variant>
      <vt:variant>
        <vt:lpwstr>constituent_output</vt:lpwstr>
      </vt:variant>
      <vt:variant>
        <vt:i4>3080209</vt:i4>
      </vt:variant>
      <vt:variant>
        <vt:i4>11331</vt:i4>
      </vt:variant>
      <vt:variant>
        <vt:i4>0</vt:i4>
      </vt:variant>
      <vt:variant>
        <vt:i4>5</vt:i4>
      </vt:variant>
      <vt:variant>
        <vt:lpwstr/>
      </vt:variant>
      <vt:variant>
        <vt:lpwstr>initial_concentration</vt:lpwstr>
      </vt:variant>
      <vt:variant>
        <vt:i4>3276801</vt:i4>
      </vt:variant>
      <vt:variant>
        <vt:i4>11328</vt:i4>
      </vt:variant>
      <vt:variant>
        <vt:i4>0</vt:i4>
      </vt:variant>
      <vt:variant>
        <vt:i4>5</vt:i4>
      </vt:variant>
      <vt:variant>
        <vt:lpwstr/>
      </vt:variant>
      <vt:variant>
        <vt:lpwstr>constituent_computations</vt:lpwstr>
      </vt:variant>
      <vt:variant>
        <vt:i4>5374076</vt:i4>
      </vt:variant>
      <vt:variant>
        <vt:i4>11325</vt:i4>
      </vt:variant>
      <vt:variant>
        <vt:i4>0</vt:i4>
      </vt:variant>
      <vt:variant>
        <vt:i4>5</vt:i4>
      </vt:variant>
      <vt:variant>
        <vt:lpwstr/>
      </vt:variant>
      <vt:variant>
        <vt:lpwstr>constituent_dimensions</vt:lpwstr>
      </vt:variant>
      <vt:variant>
        <vt:i4>4063248</vt:i4>
      </vt:variant>
      <vt:variant>
        <vt:i4>11320</vt:i4>
      </vt:variant>
      <vt:variant>
        <vt:i4>0</vt:i4>
      </vt:variant>
      <vt:variant>
        <vt:i4>5</vt:i4>
      </vt:variant>
      <vt:variant>
        <vt:lpwstr/>
      </vt:variant>
      <vt:variant>
        <vt:lpwstr>precipitation_active</vt:lpwstr>
      </vt:variant>
      <vt:variant>
        <vt:i4>1900548</vt:i4>
      </vt:variant>
      <vt:variant>
        <vt:i4>11317</vt:i4>
      </vt:variant>
      <vt:variant>
        <vt:i4>0</vt:i4>
      </vt:variant>
      <vt:variant>
        <vt:i4>5</vt:i4>
      </vt:variant>
      <vt:variant>
        <vt:lpwstr/>
      </vt:variant>
      <vt:variant>
        <vt:lpwstr>distributed_tributary_active</vt:lpwstr>
      </vt:variant>
      <vt:variant>
        <vt:i4>2490387</vt:i4>
      </vt:variant>
      <vt:variant>
        <vt:i4>11314</vt:i4>
      </vt:variant>
      <vt:variant>
        <vt:i4>0</vt:i4>
      </vt:variant>
      <vt:variant>
        <vt:i4>5</vt:i4>
      </vt:variant>
      <vt:variant>
        <vt:lpwstr/>
      </vt:variant>
      <vt:variant>
        <vt:lpwstr>tributary_active</vt:lpwstr>
      </vt:variant>
      <vt:variant>
        <vt:i4>1441845</vt:i4>
      </vt:variant>
      <vt:variant>
        <vt:i4>11311</vt:i4>
      </vt:variant>
      <vt:variant>
        <vt:i4>0</vt:i4>
      </vt:variant>
      <vt:variant>
        <vt:i4>5</vt:i4>
      </vt:variant>
      <vt:variant>
        <vt:lpwstr/>
      </vt:variant>
      <vt:variant>
        <vt:lpwstr>inflow_active</vt:lpwstr>
      </vt:variant>
      <vt:variant>
        <vt:i4>4194418</vt:i4>
      </vt:variant>
      <vt:variant>
        <vt:i4>11308</vt:i4>
      </vt:variant>
      <vt:variant>
        <vt:i4>0</vt:i4>
      </vt:variant>
      <vt:variant>
        <vt:i4>5</vt:i4>
      </vt:variant>
      <vt:variant>
        <vt:lpwstr/>
      </vt:variant>
      <vt:variant>
        <vt:lpwstr>constituent_output</vt:lpwstr>
      </vt:variant>
      <vt:variant>
        <vt:i4>3080209</vt:i4>
      </vt:variant>
      <vt:variant>
        <vt:i4>11305</vt:i4>
      </vt:variant>
      <vt:variant>
        <vt:i4>0</vt:i4>
      </vt:variant>
      <vt:variant>
        <vt:i4>5</vt:i4>
      </vt:variant>
      <vt:variant>
        <vt:lpwstr/>
      </vt:variant>
      <vt:variant>
        <vt:lpwstr>initial_concentration</vt:lpwstr>
      </vt:variant>
      <vt:variant>
        <vt:i4>7536722</vt:i4>
      </vt:variant>
      <vt:variant>
        <vt:i4>11302</vt:i4>
      </vt:variant>
      <vt:variant>
        <vt:i4>0</vt:i4>
      </vt:variant>
      <vt:variant>
        <vt:i4>5</vt:i4>
      </vt:variant>
      <vt:variant>
        <vt:lpwstr/>
      </vt:variant>
      <vt:variant>
        <vt:lpwstr>active_constituents</vt:lpwstr>
      </vt:variant>
      <vt:variant>
        <vt:i4>720956</vt:i4>
      </vt:variant>
      <vt:variant>
        <vt:i4>11299</vt:i4>
      </vt:variant>
      <vt:variant>
        <vt:i4>0</vt:i4>
      </vt:variant>
      <vt:variant>
        <vt:i4>5</vt:i4>
      </vt:variant>
      <vt:variant>
        <vt:lpwstr/>
      </vt:variant>
      <vt:variant>
        <vt:lpwstr>snapshot_filename</vt:lpwstr>
      </vt:variant>
      <vt:variant>
        <vt:i4>4128810</vt:i4>
      </vt:variant>
      <vt:variant>
        <vt:i4>11296</vt:i4>
      </vt:variant>
      <vt:variant>
        <vt:i4>0</vt:i4>
      </vt:variant>
      <vt:variant>
        <vt:i4>5</vt:i4>
      </vt:variant>
      <vt:variant>
        <vt:lpwstr/>
      </vt:variant>
      <vt:variant>
        <vt:lpwstr>snapshot_output_file</vt:lpwstr>
      </vt:variant>
      <vt:variant>
        <vt:i4>7536722</vt:i4>
      </vt:variant>
      <vt:variant>
        <vt:i4>11293</vt:i4>
      </vt:variant>
      <vt:variant>
        <vt:i4>0</vt:i4>
      </vt:variant>
      <vt:variant>
        <vt:i4>5</vt:i4>
      </vt:variant>
      <vt:variant>
        <vt:lpwstr/>
      </vt:variant>
      <vt:variant>
        <vt:lpwstr>active_constituents</vt:lpwstr>
      </vt:variant>
      <vt:variant>
        <vt:i4>3670020</vt:i4>
      </vt:variant>
      <vt:variant>
        <vt:i4>11288</vt:i4>
      </vt:variant>
      <vt:variant>
        <vt:i4>0</vt:i4>
      </vt:variant>
      <vt:variant>
        <vt:i4>5</vt:i4>
      </vt:variant>
      <vt:variant>
        <vt:lpwstr/>
      </vt:variant>
      <vt:variant>
        <vt:lpwstr>restart_date</vt:lpwstr>
      </vt:variant>
      <vt:variant>
        <vt:i4>6488160</vt:i4>
      </vt:variant>
      <vt:variant>
        <vt:i4>11285</vt:i4>
      </vt:variant>
      <vt:variant>
        <vt:i4>0</vt:i4>
      </vt:variant>
      <vt:variant>
        <vt:i4>5</vt:i4>
      </vt:variant>
      <vt:variant>
        <vt:lpwstr/>
      </vt:variant>
      <vt:variant>
        <vt:lpwstr>restart</vt:lpwstr>
      </vt:variant>
      <vt:variant>
        <vt:i4>3670020</vt:i4>
      </vt:variant>
      <vt:variant>
        <vt:i4>11281</vt:i4>
      </vt:variant>
      <vt:variant>
        <vt:i4>0</vt:i4>
      </vt:variant>
      <vt:variant>
        <vt:i4>5</vt:i4>
      </vt:variant>
      <vt:variant>
        <vt:lpwstr/>
      </vt:variant>
      <vt:variant>
        <vt:lpwstr>restart_date</vt:lpwstr>
      </vt:variant>
      <vt:variant>
        <vt:i4>1179696</vt:i4>
      </vt:variant>
      <vt:variant>
        <vt:i4>11279</vt:i4>
      </vt:variant>
      <vt:variant>
        <vt:i4>0</vt:i4>
      </vt:variant>
      <vt:variant>
        <vt:i4>5</vt:i4>
      </vt:variant>
      <vt:variant>
        <vt:lpwstr/>
      </vt:variant>
      <vt:variant>
        <vt:lpwstr>snapshot_date</vt:lpwstr>
      </vt:variant>
      <vt:variant>
        <vt:i4>3735564</vt:i4>
      </vt:variant>
      <vt:variant>
        <vt:i4>11276</vt:i4>
      </vt:variant>
      <vt:variant>
        <vt:i4>0</vt:i4>
      </vt:variant>
      <vt:variant>
        <vt:i4>5</vt:i4>
      </vt:variant>
      <vt:variant>
        <vt:lpwstr/>
      </vt:variant>
      <vt:variant>
        <vt:lpwstr>restart_frequency</vt:lpwstr>
      </vt:variant>
      <vt:variant>
        <vt:i4>3670020</vt:i4>
      </vt:variant>
      <vt:variant>
        <vt:i4>11273</vt:i4>
      </vt:variant>
      <vt:variant>
        <vt:i4>0</vt:i4>
      </vt:variant>
      <vt:variant>
        <vt:i4>5</vt:i4>
      </vt:variant>
      <vt:variant>
        <vt:lpwstr/>
      </vt:variant>
      <vt:variant>
        <vt:lpwstr>restart_date</vt:lpwstr>
      </vt:variant>
      <vt:variant>
        <vt:i4>3407901</vt:i4>
      </vt:variant>
      <vt:variant>
        <vt:i4>11270</vt:i4>
      </vt:variant>
      <vt:variant>
        <vt:i4>0</vt:i4>
      </vt:variant>
      <vt:variant>
        <vt:i4>5</vt:i4>
      </vt:variant>
      <vt:variant>
        <vt:lpwstr/>
      </vt:variant>
      <vt:variant>
        <vt:lpwstr>restart_filename</vt:lpwstr>
      </vt:variant>
      <vt:variant>
        <vt:i4>3735564</vt:i4>
      </vt:variant>
      <vt:variant>
        <vt:i4>11265</vt:i4>
      </vt:variant>
      <vt:variant>
        <vt:i4>0</vt:i4>
      </vt:variant>
      <vt:variant>
        <vt:i4>5</vt:i4>
      </vt:variant>
      <vt:variant>
        <vt:lpwstr/>
      </vt:variant>
      <vt:variant>
        <vt:lpwstr>restart_frequency</vt:lpwstr>
      </vt:variant>
      <vt:variant>
        <vt:i4>6488160</vt:i4>
      </vt:variant>
      <vt:variant>
        <vt:i4>11262</vt:i4>
      </vt:variant>
      <vt:variant>
        <vt:i4>0</vt:i4>
      </vt:variant>
      <vt:variant>
        <vt:i4>5</vt:i4>
      </vt:variant>
      <vt:variant>
        <vt:lpwstr/>
      </vt:variant>
      <vt:variant>
        <vt:lpwstr>restart</vt:lpwstr>
      </vt:variant>
      <vt:variant>
        <vt:i4>3407901</vt:i4>
      </vt:variant>
      <vt:variant>
        <vt:i4>11259</vt:i4>
      </vt:variant>
      <vt:variant>
        <vt:i4>0</vt:i4>
      </vt:variant>
      <vt:variant>
        <vt:i4>5</vt:i4>
      </vt:variant>
      <vt:variant>
        <vt:lpwstr/>
      </vt:variant>
      <vt:variant>
        <vt:lpwstr>restart_filename</vt:lpwstr>
      </vt:variant>
      <vt:variant>
        <vt:i4>3735564</vt:i4>
      </vt:variant>
      <vt:variant>
        <vt:i4>11254</vt:i4>
      </vt:variant>
      <vt:variant>
        <vt:i4>0</vt:i4>
      </vt:variant>
      <vt:variant>
        <vt:i4>5</vt:i4>
      </vt:variant>
      <vt:variant>
        <vt:lpwstr/>
      </vt:variant>
      <vt:variant>
        <vt:lpwstr>restart_frequency</vt:lpwstr>
      </vt:variant>
      <vt:variant>
        <vt:i4>3670020</vt:i4>
      </vt:variant>
      <vt:variant>
        <vt:i4>11251</vt:i4>
      </vt:variant>
      <vt:variant>
        <vt:i4>0</vt:i4>
      </vt:variant>
      <vt:variant>
        <vt:i4>5</vt:i4>
      </vt:variant>
      <vt:variant>
        <vt:lpwstr/>
      </vt:variant>
      <vt:variant>
        <vt:lpwstr>restart_date</vt:lpwstr>
      </vt:variant>
      <vt:variant>
        <vt:i4>3407901</vt:i4>
      </vt:variant>
      <vt:variant>
        <vt:i4>11248</vt:i4>
      </vt:variant>
      <vt:variant>
        <vt:i4>0</vt:i4>
      </vt:variant>
      <vt:variant>
        <vt:i4>5</vt:i4>
      </vt:variant>
      <vt:variant>
        <vt:lpwstr/>
      </vt:variant>
      <vt:variant>
        <vt:lpwstr>restart_filename</vt:lpwstr>
      </vt:variant>
      <vt:variant>
        <vt:i4>6029393</vt:i4>
      </vt:variant>
      <vt:variant>
        <vt:i4>11243</vt:i4>
      </vt:variant>
      <vt:variant>
        <vt:i4>0</vt:i4>
      </vt:variant>
      <vt:variant>
        <vt:i4>5</vt:i4>
      </vt:variant>
      <vt:variant>
        <vt:lpwstr/>
      </vt:variant>
      <vt:variant>
        <vt:lpwstr>withdrawal_output_frequency</vt:lpwstr>
      </vt:variant>
      <vt:variant>
        <vt:i4>6094937</vt:i4>
      </vt:variant>
      <vt:variant>
        <vt:i4>11240</vt:i4>
      </vt:variant>
      <vt:variant>
        <vt:i4>0</vt:i4>
      </vt:variant>
      <vt:variant>
        <vt:i4>5</vt:i4>
      </vt:variant>
      <vt:variant>
        <vt:lpwstr/>
      </vt:variant>
      <vt:variant>
        <vt:lpwstr>withdrawal_output_date</vt:lpwstr>
      </vt:variant>
      <vt:variant>
        <vt:i4>393277</vt:i4>
      </vt:variant>
      <vt:variant>
        <vt:i4>11237</vt:i4>
      </vt:variant>
      <vt:variant>
        <vt:i4>0</vt:i4>
      </vt:variant>
      <vt:variant>
        <vt:i4>5</vt:i4>
      </vt:variant>
      <vt:variant>
        <vt:lpwstr/>
      </vt:variant>
      <vt:variant>
        <vt:lpwstr>withdrawal_output</vt:lpwstr>
      </vt:variant>
      <vt:variant>
        <vt:i4>6029393</vt:i4>
      </vt:variant>
      <vt:variant>
        <vt:i4>11234</vt:i4>
      </vt:variant>
      <vt:variant>
        <vt:i4>0</vt:i4>
      </vt:variant>
      <vt:variant>
        <vt:i4>5</vt:i4>
      </vt:variant>
      <vt:variant>
        <vt:lpwstr/>
      </vt:variant>
      <vt:variant>
        <vt:lpwstr>withdrawal_output_frequency</vt:lpwstr>
      </vt:variant>
      <vt:variant>
        <vt:i4>5308480</vt:i4>
      </vt:variant>
      <vt:variant>
        <vt:i4>11231</vt:i4>
      </vt:variant>
      <vt:variant>
        <vt:i4>0</vt:i4>
      </vt:variant>
      <vt:variant>
        <vt:i4>5</vt:i4>
      </vt:variant>
      <vt:variant>
        <vt:lpwstr/>
      </vt:variant>
      <vt:variant>
        <vt:lpwstr>withdrawal_output_filename</vt:lpwstr>
      </vt:variant>
      <vt:variant>
        <vt:i4>4128824</vt:i4>
      </vt:variant>
      <vt:variant>
        <vt:i4>11226</vt:i4>
      </vt:variant>
      <vt:variant>
        <vt:i4>0</vt:i4>
      </vt:variant>
      <vt:variant>
        <vt:i4>5</vt:i4>
      </vt:variant>
      <vt:variant>
        <vt:lpwstr/>
      </vt:variant>
      <vt:variant>
        <vt:lpwstr>withdrawal_output_segment</vt:lpwstr>
      </vt:variant>
      <vt:variant>
        <vt:i4>6094937</vt:i4>
      </vt:variant>
      <vt:variant>
        <vt:i4>11223</vt:i4>
      </vt:variant>
      <vt:variant>
        <vt:i4>0</vt:i4>
      </vt:variant>
      <vt:variant>
        <vt:i4>5</vt:i4>
      </vt:variant>
      <vt:variant>
        <vt:lpwstr/>
      </vt:variant>
      <vt:variant>
        <vt:lpwstr>withdrawal_output_date</vt:lpwstr>
      </vt:variant>
      <vt:variant>
        <vt:i4>393277</vt:i4>
      </vt:variant>
      <vt:variant>
        <vt:i4>11220</vt:i4>
      </vt:variant>
      <vt:variant>
        <vt:i4>0</vt:i4>
      </vt:variant>
      <vt:variant>
        <vt:i4>5</vt:i4>
      </vt:variant>
      <vt:variant>
        <vt:lpwstr/>
      </vt:variant>
      <vt:variant>
        <vt:lpwstr>withdrawal_output</vt:lpwstr>
      </vt:variant>
      <vt:variant>
        <vt:i4>6094937</vt:i4>
      </vt:variant>
      <vt:variant>
        <vt:i4>11216</vt:i4>
      </vt:variant>
      <vt:variant>
        <vt:i4>0</vt:i4>
      </vt:variant>
      <vt:variant>
        <vt:i4>5</vt:i4>
      </vt:variant>
      <vt:variant>
        <vt:lpwstr/>
      </vt:variant>
      <vt:variant>
        <vt:lpwstr>withdrawal_output_date</vt:lpwstr>
      </vt:variant>
      <vt:variant>
        <vt:i4>1179696</vt:i4>
      </vt:variant>
      <vt:variant>
        <vt:i4>11214</vt:i4>
      </vt:variant>
      <vt:variant>
        <vt:i4>0</vt:i4>
      </vt:variant>
      <vt:variant>
        <vt:i4>5</vt:i4>
      </vt:variant>
      <vt:variant>
        <vt:lpwstr/>
      </vt:variant>
      <vt:variant>
        <vt:lpwstr>snapshot_date</vt:lpwstr>
      </vt:variant>
      <vt:variant>
        <vt:i4>6029393</vt:i4>
      </vt:variant>
      <vt:variant>
        <vt:i4>11211</vt:i4>
      </vt:variant>
      <vt:variant>
        <vt:i4>0</vt:i4>
      </vt:variant>
      <vt:variant>
        <vt:i4>5</vt:i4>
      </vt:variant>
      <vt:variant>
        <vt:lpwstr/>
      </vt:variant>
      <vt:variant>
        <vt:lpwstr>withdrawal_output_frequency</vt:lpwstr>
      </vt:variant>
      <vt:variant>
        <vt:i4>6094937</vt:i4>
      </vt:variant>
      <vt:variant>
        <vt:i4>11208</vt:i4>
      </vt:variant>
      <vt:variant>
        <vt:i4>0</vt:i4>
      </vt:variant>
      <vt:variant>
        <vt:i4>5</vt:i4>
      </vt:variant>
      <vt:variant>
        <vt:lpwstr/>
      </vt:variant>
      <vt:variant>
        <vt:lpwstr>withdrawal_output_date</vt:lpwstr>
      </vt:variant>
      <vt:variant>
        <vt:i4>5308480</vt:i4>
      </vt:variant>
      <vt:variant>
        <vt:i4>11205</vt:i4>
      </vt:variant>
      <vt:variant>
        <vt:i4>0</vt:i4>
      </vt:variant>
      <vt:variant>
        <vt:i4>5</vt:i4>
      </vt:variant>
      <vt:variant>
        <vt:lpwstr/>
      </vt:variant>
      <vt:variant>
        <vt:lpwstr>withdrawal_output_filename</vt:lpwstr>
      </vt:variant>
      <vt:variant>
        <vt:i4>6422642</vt:i4>
      </vt:variant>
      <vt:variant>
        <vt:i4>11202</vt:i4>
      </vt:variant>
      <vt:variant>
        <vt:i4>0</vt:i4>
      </vt:variant>
      <vt:variant>
        <vt:i4>5</vt:i4>
      </vt:variant>
      <vt:variant>
        <vt:lpwstr/>
      </vt:variant>
      <vt:variant>
        <vt:lpwstr>withdrawal_outflow_file</vt:lpwstr>
      </vt:variant>
      <vt:variant>
        <vt:i4>4128824</vt:i4>
      </vt:variant>
      <vt:variant>
        <vt:i4>11197</vt:i4>
      </vt:variant>
      <vt:variant>
        <vt:i4>0</vt:i4>
      </vt:variant>
      <vt:variant>
        <vt:i4>5</vt:i4>
      </vt:variant>
      <vt:variant>
        <vt:lpwstr/>
      </vt:variant>
      <vt:variant>
        <vt:lpwstr>withdrawal_output_segment</vt:lpwstr>
      </vt:variant>
      <vt:variant>
        <vt:i4>6029393</vt:i4>
      </vt:variant>
      <vt:variant>
        <vt:i4>11194</vt:i4>
      </vt:variant>
      <vt:variant>
        <vt:i4>0</vt:i4>
      </vt:variant>
      <vt:variant>
        <vt:i4>5</vt:i4>
      </vt:variant>
      <vt:variant>
        <vt:lpwstr/>
      </vt:variant>
      <vt:variant>
        <vt:lpwstr>withdrawal_output_frequency</vt:lpwstr>
      </vt:variant>
      <vt:variant>
        <vt:i4>393277</vt:i4>
      </vt:variant>
      <vt:variant>
        <vt:i4>11191</vt:i4>
      </vt:variant>
      <vt:variant>
        <vt:i4>0</vt:i4>
      </vt:variant>
      <vt:variant>
        <vt:i4>5</vt:i4>
      </vt:variant>
      <vt:variant>
        <vt:lpwstr/>
      </vt:variant>
      <vt:variant>
        <vt:lpwstr>withdrawal_output</vt:lpwstr>
      </vt:variant>
      <vt:variant>
        <vt:i4>5308480</vt:i4>
      </vt:variant>
      <vt:variant>
        <vt:i4>11188</vt:i4>
      </vt:variant>
      <vt:variant>
        <vt:i4>0</vt:i4>
      </vt:variant>
      <vt:variant>
        <vt:i4>5</vt:i4>
      </vt:variant>
      <vt:variant>
        <vt:lpwstr/>
      </vt:variant>
      <vt:variant>
        <vt:lpwstr>withdrawal_output_filename</vt:lpwstr>
      </vt:variant>
      <vt:variant>
        <vt:i4>6422642</vt:i4>
      </vt:variant>
      <vt:variant>
        <vt:i4>11185</vt:i4>
      </vt:variant>
      <vt:variant>
        <vt:i4>0</vt:i4>
      </vt:variant>
      <vt:variant>
        <vt:i4>5</vt:i4>
      </vt:variant>
      <vt:variant>
        <vt:lpwstr/>
      </vt:variant>
      <vt:variant>
        <vt:lpwstr>withdrawal_outflow_file</vt:lpwstr>
      </vt:variant>
      <vt:variant>
        <vt:i4>4128824</vt:i4>
      </vt:variant>
      <vt:variant>
        <vt:i4>11180</vt:i4>
      </vt:variant>
      <vt:variant>
        <vt:i4>0</vt:i4>
      </vt:variant>
      <vt:variant>
        <vt:i4>5</vt:i4>
      </vt:variant>
      <vt:variant>
        <vt:lpwstr/>
      </vt:variant>
      <vt:variant>
        <vt:lpwstr>withdrawal_output_segment</vt:lpwstr>
      </vt:variant>
      <vt:variant>
        <vt:i4>6029393</vt:i4>
      </vt:variant>
      <vt:variant>
        <vt:i4>11177</vt:i4>
      </vt:variant>
      <vt:variant>
        <vt:i4>0</vt:i4>
      </vt:variant>
      <vt:variant>
        <vt:i4>5</vt:i4>
      </vt:variant>
      <vt:variant>
        <vt:lpwstr/>
      </vt:variant>
      <vt:variant>
        <vt:lpwstr>withdrawal_output_frequency</vt:lpwstr>
      </vt:variant>
      <vt:variant>
        <vt:i4>6094937</vt:i4>
      </vt:variant>
      <vt:variant>
        <vt:i4>11174</vt:i4>
      </vt:variant>
      <vt:variant>
        <vt:i4>0</vt:i4>
      </vt:variant>
      <vt:variant>
        <vt:i4>5</vt:i4>
      </vt:variant>
      <vt:variant>
        <vt:lpwstr/>
      </vt:variant>
      <vt:variant>
        <vt:lpwstr>withdrawal_output_date</vt:lpwstr>
      </vt:variant>
      <vt:variant>
        <vt:i4>5308480</vt:i4>
      </vt:variant>
      <vt:variant>
        <vt:i4>11171</vt:i4>
      </vt:variant>
      <vt:variant>
        <vt:i4>0</vt:i4>
      </vt:variant>
      <vt:variant>
        <vt:i4>5</vt:i4>
      </vt:variant>
      <vt:variant>
        <vt:lpwstr/>
      </vt:variant>
      <vt:variant>
        <vt:lpwstr>withdrawal_output_filename</vt:lpwstr>
      </vt:variant>
      <vt:variant>
        <vt:i4>6422642</vt:i4>
      </vt:variant>
      <vt:variant>
        <vt:i4>11168</vt:i4>
      </vt:variant>
      <vt:variant>
        <vt:i4>0</vt:i4>
      </vt:variant>
      <vt:variant>
        <vt:i4>5</vt:i4>
      </vt:variant>
      <vt:variant>
        <vt:lpwstr/>
      </vt:variant>
      <vt:variant>
        <vt:lpwstr>withdrawal_outflow_file</vt:lpwstr>
      </vt:variant>
      <vt:variant>
        <vt:i4>4194418</vt:i4>
      </vt:variant>
      <vt:variant>
        <vt:i4>11163</vt:i4>
      </vt:variant>
      <vt:variant>
        <vt:i4>0</vt:i4>
      </vt:variant>
      <vt:variant>
        <vt:i4>5</vt:i4>
      </vt:variant>
      <vt:variant>
        <vt:lpwstr/>
      </vt:variant>
      <vt:variant>
        <vt:lpwstr>constituent_output</vt:lpwstr>
      </vt:variant>
      <vt:variant>
        <vt:i4>5308488</vt:i4>
      </vt:variant>
      <vt:variant>
        <vt:i4>11160</vt:i4>
      </vt:variant>
      <vt:variant>
        <vt:i4>0</vt:i4>
      </vt:variant>
      <vt:variant>
        <vt:i4>5</vt:i4>
      </vt:variant>
      <vt:variant>
        <vt:lpwstr/>
      </vt:variant>
      <vt:variant>
        <vt:lpwstr>time_series_segment</vt:lpwstr>
      </vt:variant>
      <vt:variant>
        <vt:i4>3276833</vt:i4>
      </vt:variant>
      <vt:variant>
        <vt:i4>11157</vt:i4>
      </vt:variant>
      <vt:variant>
        <vt:i4>0</vt:i4>
      </vt:variant>
      <vt:variant>
        <vt:i4>5</vt:i4>
      </vt:variant>
      <vt:variant>
        <vt:lpwstr/>
      </vt:variant>
      <vt:variant>
        <vt:lpwstr>time_series_frequency</vt:lpwstr>
      </vt:variant>
      <vt:variant>
        <vt:i4>3342377</vt:i4>
      </vt:variant>
      <vt:variant>
        <vt:i4>11154</vt:i4>
      </vt:variant>
      <vt:variant>
        <vt:i4>0</vt:i4>
      </vt:variant>
      <vt:variant>
        <vt:i4>5</vt:i4>
      </vt:variant>
      <vt:variant>
        <vt:lpwstr/>
      </vt:variant>
      <vt:variant>
        <vt:lpwstr>time_series_date</vt:lpwstr>
      </vt:variant>
      <vt:variant>
        <vt:i4>6815818</vt:i4>
      </vt:variant>
      <vt:variant>
        <vt:i4>11151</vt:i4>
      </vt:variant>
      <vt:variant>
        <vt:i4>0</vt:i4>
      </vt:variant>
      <vt:variant>
        <vt:i4>5</vt:i4>
      </vt:variant>
      <vt:variant>
        <vt:lpwstr/>
      </vt:variant>
      <vt:variant>
        <vt:lpwstr>time_series</vt:lpwstr>
      </vt:variant>
      <vt:variant>
        <vt:i4>5308488</vt:i4>
      </vt:variant>
      <vt:variant>
        <vt:i4>11148</vt:i4>
      </vt:variant>
      <vt:variant>
        <vt:i4>0</vt:i4>
      </vt:variant>
      <vt:variant>
        <vt:i4>5</vt:i4>
      </vt:variant>
      <vt:variant>
        <vt:lpwstr/>
      </vt:variant>
      <vt:variant>
        <vt:lpwstr>time_series_segment</vt:lpwstr>
      </vt:variant>
      <vt:variant>
        <vt:i4>5308488</vt:i4>
      </vt:variant>
      <vt:variant>
        <vt:i4>11145</vt:i4>
      </vt:variant>
      <vt:variant>
        <vt:i4>0</vt:i4>
      </vt:variant>
      <vt:variant>
        <vt:i4>5</vt:i4>
      </vt:variant>
      <vt:variant>
        <vt:lpwstr/>
      </vt:variant>
      <vt:variant>
        <vt:lpwstr>time_series_segment</vt:lpwstr>
      </vt:variant>
      <vt:variant>
        <vt:i4>4194418</vt:i4>
      </vt:variant>
      <vt:variant>
        <vt:i4>11140</vt:i4>
      </vt:variant>
      <vt:variant>
        <vt:i4>0</vt:i4>
      </vt:variant>
      <vt:variant>
        <vt:i4>5</vt:i4>
      </vt:variant>
      <vt:variant>
        <vt:lpwstr/>
      </vt:variant>
      <vt:variant>
        <vt:lpwstr>constituent_output</vt:lpwstr>
      </vt:variant>
      <vt:variant>
        <vt:i4>3538993</vt:i4>
      </vt:variant>
      <vt:variant>
        <vt:i4>11137</vt:i4>
      </vt:variant>
      <vt:variant>
        <vt:i4>0</vt:i4>
      </vt:variant>
      <vt:variant>
        <vt:i4>5</vt:i4>
      </vt:variant>
      <vt:variant>
        <vt:lpwstr/>
      </vt:variant>
      <vt:variant>
        <vt:lpwstr>time_series_elevation</vt:lpwstr>
      </vt:variant>
      <vt:variant>
        <vt:i4>3276833</vt:i4>
      </vt:variant>
      <vt:variant>
        <vt:i4>11134</vt:i4>
      </vt:variant>
      <vt:variant>
        <vt:i4>0</vt:i4>
      </vt:variant>
      <vt:variant>
        <vt:i4>5</vt:i4>
      </vt:variant>
      <vt:variant>
        <vt:lpwstr/>
      </vt:variant>
      <vt:variant>
        <vt:lpwstr>time_series_frequency</vt:lpwstr>
      </vt:variant>
      <vt:variant>
        <vt:i4>3342377</vt:i4>
      </vt:variant>
      <vt:variant>
        <vt:i4>11131</vt:i4>
      </vt:variant>
      <vt:variant>
        <vt:i4>0</vt:i4>
      </vt:variant>
      <vt:variant>
        <vt:i4>5</vt:i4>
      </vt:variant>
      <vt:variant>
        <vt:lpwstr/>
      </vt:variant>
      <vt:variant>
        <vt:lpwstr>time_series_date</vt:lpwstr>
      </vt:variant>
      <vt:variant>
        <vt:i4>6815818</vt:i4>
      </vt:variant>
      <vt:variant>
        <vt:i4>11128</vt:i4>
      </vt:variant>
      <vt:variant>
        <vt:i4>0</vt:i4>
      </vt:variant>
      <vt:variant>
        <vt:i4>5</vt:i4>
      </vt:variant>
      <vt:variant>
        <vt:lpwstr/>
      </vt:variant>
      <vt:variant>
        <vt:lpwstr>time_series</vt:lpwstr>
      </vt:variant>
      <vt:variant>
        <vt:i4>4128816</vt:i4>
      </vt:variant>
      <vt:variant>
        <vt:i4>11125</vt:i4>
      </vt:variant>
      <vt:variant>
        <vt:i4>0</vt:i4>
      </vt:variant>
      <vt:variant>
        <vt:i4>5</vt:i4>
      </vt:variant>
      <vt:variant>
        <vt:lpwstr/>
      </vt:variant>
      <vt:variant>
        <vt:lpwstr>time_series_filename</vt:lpwstr>
      </vt:variant>
      <vt:variant>
        <vt:i4>4980833</vt:i4>
      </vt:variant>
      <vt:variant>
        <vt:i4>11122</vt:i4>
      </vt:variant>
      <vt:variant>
        <vt:i4>0</vt:i4>
      </vt:variant>
      <vt:variant>
        <vt:i4>5</vt:i4>
      </vt:variant>
      <vt:variant>
        <vt:lpwstr/>
      </vt:variant>
      <vt:variant>
        <vt:lpwstr>time_series_output_file</vt:lpwstr>
      </vt:variant>
      <vt:variant>
        <vt:i4>3538993</vt:i4>
      </vt:variant>
      <vt:variant>
        <vt:i4>11119</vt:i4>
      </vt:variant>
      <vt:variant>
        <vt:i4>0</vt:i4>
      </vt:variant>
      <vt:variant>
        <vt:i4>5</vt:i4>
      </vt:variant>
      <vt:variant>
        <vt:lpwstr/>
      </vt:variant>
      <vt:variant>
        <vt:lpwstr>time_series_elevation</vt:lpwstr>
      </vt:variant>
      <vt:variant>
        <vt:i4>4194418</vt:i4>
      </vt:variant>
      <vt:variant>
        <vt:i4>11114</vt:i4>
      </vt:variant>
      <vt:variant>
        <vt:i4>0</vt:i4>
      </vt:variant>
      <vt:variant>
        <vt:i4>5</vt:i4>
      </vt:variant>
      <vt:variant>
        <vt:lpwstr/>
      </vt:variant>
      <vt:variant>
        <vt:lpwstr>constituent_output</vt:lpwstr>
      </vt:variant>
      <vt:variant>
        <vt:i4>3538993</vt:i4>
      </vt:variant>
      <vt:variant>
        <vt:i4>11111</vt:i4>
      </vt:variant>
      <vt:variant>
        <vt:i4>0</vt:i4>
      </vt:variant>
      <vt:variant>
        <vt:i4>5</vt:i4>
      </vt:variant>
      <vt:variant>
        <vt:lpwstr/>
      </vt:variant>
      <vt:variant>
        <vt:lpwstr>time_series_elevation</vt:lpwstr>
      </vt:variant>
      <vt:variant>
        <vt:i4>5308488</vt:i4>
      </vt:variant>
      <vt:variant>
        <vt:i4>11108</vt:i4>
      </vt:variant>
      <vt:variant>
        <vt:i4>0</vt:i4>
      </vt:variant>
      <vt:variant>
        <vt:i4>5</vt:i4>
      </vt:variant>
      <vt:variant>
        <vt:lpwstr/>
      </vt:variant>
      <vt:variant>
        <vt:lpwstr>time_series_segment</vt:lpwstr>
      </vt:variant>
      <vt:variant>
        <vt:i4>3342377</vt:i4>
      </vt:variant>
      <vt:variant>
        <vt:i4>11105</vt:i4>
      </vt:variant>
      <vt:variant>
        <vt:i4>0</vt:i4>
      </vt:variant>
      <vt:variant>
        <vt:i4>5</vt:i4>
      </vt:variant>
      <vt:variant>
        <vt:lpwstr/>
      </vt:variant>
      <vt:variant>
        <vt:lpwstr>time_series_date</vt:lpwstr>
      </vt:variant>
      <vt:variant>
        <vt:i4>6815818</vt:i4>
      </vt:variant>
      <vt:variant>
        <vt:i4>11102</vt:i4>
      </vt:variant>
      <vt:variant>
        <vt:i4>0</vt:i4>
      </vt:variant>
      <vt:variant>
        <vt:i4>5</vt:i4>
      </vt:variant>
      <vt:variant>
        <vt:lpwstr/>
      </vt:variant>
      <vt:variant>
        <vt:lpwstr>time_series</vt:lpwstr>
      </vt:variant>
      <vt:variant>
        <vt:i4>3342377</vt:i4>
      </vt:variant>
      <vt:variant>
        <vt:i4>11098</vt:i4>
      </vt:variant>
      <vt:variant>
        <vt:i4>0</vt:i4>
      </vt:variant>
      <vt:variant>
        <vt:i4>5</vt:i4>
      </vt:variant>
      <vt:variant>
        <vt:lpwstr/>
      </vt:variant>
      <vt:variant>
        <vt:lpwstr>time_series_date</vt:lpwstr>
      </vt:variant>
      <vt:variant>
        <vt:i4>1179696</vt:i4>
      </vt:variant>
      <vt:variant>
        <vt:i4>11096</vt:i4>
      </vt:variant>
      <vt:variant>
        <vt:i4>0</vt:i4>
      </vt:variant>
      <vt:variant>
        <vt:i4>5</vt:i4>
      </vt:variant>
      <vt:variant>
        <vt:lpwstr/>
      </vt:variant>
      <vt:variant>
        <vt:lpwstr>snapshot_date</vt:lpwstr>
      </vt:variant>
      <vt:variant>
        <vt:i4>3342377</vt:i4>
      </vt:variant>
      <vt:variant>
        <vt:i4>11093</vt:i4>
      </vt:variant>
      <vt:variant>
        <vt:i4>0</vt:i4>
      </vt:variant>
      <vt:variant>
        <vt:i4>5</vt:i4>
      </vt:variant>
      <vt:variant>
        <vt:lpwstr/>
      </vt:variant>
      <vt:variant>
        <vt:lpwstr>time_series_date</vt:lpwstr>
      </vt:variant>
      <vt:variant>
        <vt:i4>4128816</vt:i4>
      </vt:variant>
      <vt:variant>
        <vt:i4>11090</vt:i4>
      </vt:variant>
      <vt:variant>
        <vt:i4>0</vt:i4>
      </vt:variant>
      <vt:variant>
        <vt:i4>5</vt:i4>
      </vt:variant>
      <vt:variant>
        <vt:lpwstr/>
      </vt:variant>
      <vt:variant>
        <vt:lpwstr>time_series_filename</vt:lpwstr>
      </vt:variant>
      <vt:variant>
        <vt:i4>4980833</vt:i4>
      </vt:variant>
      <vt:variant>
        <vt:i4>11087</vt:i4>
      </vt:variant>
      <vt:variant>
        <vt:i4>0</vt:i4>
      </vt:variant>
      <vt:variant>
        <vt:i4>5</vt:i4>
      </vt:variant>
      <vt:variant>
        <vt:lpwstr/>
      </vt:variant>
      <vt:variant>
        <vt:lpwstr>time_series_output_file</vt:lpwstr>
      </vt:variant>
      <vt:variant>
        <vt:i4>4194418</vt:i4>
      </vt:variant>
      <vt:variant>
        <vt:i4>11082</vt:i4>
      </vt:variant>
      <vt:variant>
        <vt:i4>0</vt:i4>
      </vt:variant>
      <vt:variant>
        <vt:i4>5</vt:i4>
      </vt:variant>
      <vt:variant>
        <vt:lpwstr/>
      </vt:variant>
      <vt:variant>
        <vt:lpwstr>constituent_output</vt:lpwstr>
      </vt:variant>
      <vt:variant>
        <vt:i4>3538993</vt:i4>
      </vt:variant>
      <vt:variant>
        <vt:i4>11079</vt:i4>
      </vt:variant>
      <vt:variant>
        <vt:i4>0</vt:i4>
      </vt:variant>
      <vt:variant>
        <vt:i4>5</vt:i4>
      </vt:variant>
      <vt:variant>
        <vt:lpwstr/>
      </vt:variant>
      <vt:variant>
        <vt:lpwstr>time_series_elevation</vt:lpwstr>
      </vt:variant>
      <vt:variant>
        <vt:i4>5308488</vt:i4>
      </vt:variant>
      <vt:variant>
        <vt:i4>11076</vt:i4>
      </vt:variant>
      <vt:variant>
        <vt:i4>0</vt:i4>
      </vt:variant>
      <vt:variant>
        <vt:i4>5</vt:i4>
      </vt:variant>
      <vt:variant>
        <vt:lpwstr/>
      </vt:variant>
      <vt:variant>
        <vt:lpwstr>time_series_segment</vt:lpwstr>
      </vt:variant>
      <vt:variant>
        <vt:i4>3276833</vt:i4>
      </vt:variant>
      <vt:variant>
        <vt:i4>11073</vt:i4>
      </vt:variant>
      <vt:variant>
        <vt:i4>0</vt:i4>
      </vt:variant>
      <vt:variant>
        <vt:i4>5</vt:i4>
      </vt:variant>
      <vt:variant>
        <vt:lpwstr/>
      </vt:variant>
      <vt:variant>
        <vt:lpwstr>time_series_frequency</vt:lpwstr>
      </vt:variant>
      <vt:variant>
        <vt:i4>6815818</vt:i4>
      </vt:variant>
      <vt:variant>
        <vt:i4>11070</vt:i4>
      </vt:variant>
      <vt:variant>
        <vt:i4>0</vt:i4>
      </vt:variant>
      <vt:variant>
        <vt:i4>5</vt:i4>
      </vt:variant>
      <vt:variant>
        <vt:lpwstr/>
      </vt:variant>
      <vt:variant>
        <vt:lpwstr>time_series</vt:lpwstr>
      </vt:variant>
      <vt:variant>
        <vt:i4>4128816</vt:i4>
      </vt:variant>
      <vt:variant>
        <vt:i4>11067</vt:i4>
      </vt:variant>
      <vt:variant>
        <vt:i4>0</vt:i4>
      </vt:variant>
      <vt:variant>
        <vt:i4>5</vt:i4>
      </vt:variant>
      <vt:variant>
        <vt:lpwstr/>
      </vt:variant>
      <vt:variant>
        <vt:lpwstr>time_series_filename</vt:lpwstr>
      </vt:variant>
      <vt:variant>
        <vt:i4>4980833</vt:i4>
      </vt:variant>
      <vt:variant>
        <vt:i4>11064</vt:i4>
      </vt:variant>
      <vt:variant>
        <vt:i4>0</vt:i4>
      </vt:variant>
      <vt:variant>
        <vt:i4>5</vt:i4>
      </vt:variant>
      <vt:variant>
        <vt:lpwstr/>
      </vt:variant>
      <vt:variant>
        <vt:lpwstr>time_series_output_file</vt:lpwstr>
      </vt:variant>
      <vt:variant>
        <vt:i4>4194418</vt:i4>
      </vt:variant>
      <vt:variant>
        <vt:i4>11059</vt:i4>
      </vt:variant>
      <vt:variant>
        <vt:i4>0</vt:i4>
      </vt:variant>
      <vt:variant>
        <vt:i4>5</vt:i4>
      </vt:variant>
      <vt:variant>
        <vt:lpwstr/>
      </vt:variant>
      <vt:variant>
        <vt:lpwstr>constituent_output</vt:lpwstr>
      </vt:variant>
      <vt:variant>
        <vt:i4>3538993</vt:i4>
      </vt:variant>
      <vt:variant>
        <vt:i4>11056</vt:i4>
      </vt:variant>
      <vt:variant>
        <vt:i4>0</vt:i4>
      </vt:variant>
      <vt:variant>
        <vt:i4>5</vt:i4>
      </vt:variant>
      <vt:variant>
        <vt:lpwstr/>
      </vt:variant>
      <vt:variant>
        <vt:lpwstr>time_series_elevation</vt:lpwstr>
      </vt:variant>
      <vt:variant>
        <vt:i4>5308488</vt:i4>
      </vt:variant>
      <vt:variant>
        <vt:i4>11053</vt:i4>
      </vt:variant>
      <vt:variant>
        <vt:i4>0</vt:i4>
      </vt:variant>
      <vt:variant>
        <vt:i4>5</vt:i4>
      </vt:variant>
      <vt:variant>
        <vt:lpwstr/>
      </vt:variant>
      <vt:variant>
        <vt:lpwstr>time_series_segment</vt:lpwstr>
      </vt:variant>
      <vt:variant>
        <vt:i4>3276833</vt:i4>
      </vt:variant>
      <vt:variant>
        <vt:i4>11050</vt:i4>
      </vt:variant>
      <vt:variant>
        <vt:i4>0</vt:i4>
      </vt:variant>
      <vt:variant>
        <vt:i4>5</vt:i4>
      </vt:variant>
      <vt:variant>
        <vt:lpwstr/>
      </vt:variant>
      <vt:variant>
        <vt:lpwstr>time_series_frequency</vt:lpwstr>
      </vt:variant>
      <vt:variant>
        <vt:i4>3342377</vt:i4>
      </vt:variant>
      <vt:variant>
        <vt:i4>11047</vt:i4>
      </vt:variant>
      <vt:variant>
        <vt:i4>0</vt:i4>
      </vt:variant>
      <vt:variant>
        <vt:i4>5</vt:i4>
      </vt:variant>
      <vt:variant>
        <vt:lpwstr/>
      </vt:variant>
      <vt:variant>
        <vt:lpwstr>time_series_date</vt:lpwstr>
      </vt:variant>
      <vt:variant>
        <vt:i4>2818072</vt:i4>
      </vt:variant>
      <vt:variant>
        <vt:i4>11044</vt:i4>
      </vt:variant>
      <vt:variant>
        <vt:i4>0</vt:i4>
      </vt:variant>
      <vt:variant>
        <vt:i4>5</vt:i4>
      </vt:variant>
      <vt:variant>
        <vt:lpwstr/>
      </vt:variant>
      <vt:variant>
        <vt:lpwstr>derived_constituents</vt:lpwstr>
      </vt:variant>
      <vt:variant>
        <vt:i4>4194418</vt:i4>
      </vt:variant>
      <vt:variant>
        <vt:i4>11041</vt:i4>
      </vt:variant>
      <vt:variant>
        <vt:i4>0</vt:i4>
      </vt:variant>
      <vt:variant>
        <vt:i4>5</vt:i4>
      </vt:variant>
      <vt:variant>
        <vt:lpwstr/>
      </vt:variant>
      <vt:variant>
        <vt:lpwstr>constituent_output</vt:lpwstr>
      </vt:variant>
      <vt:variant>
        <vt:i4>4128816</vt:i4>
      </vt:variant>
      <vt:variant>
        <vt:i4>11038</vt:i4>
      </vt:variant>
      <vt:variant>
        <vt:i4>0</vt:i4>
      </vt:variant>
      <vt:variant>
        <vt:i4>5</vt:i4>
      </vt:variant>
      <vt:variant>
        <vt:lpwstr/>
      </vt:variant>
      <vt:variant>
        <vt:lpwstr>time_series_filename</vt:lpwstr>
      </vt:variant>
      <vt:variant>
        <vt:i4>4980833</vt:i4>
      </vt:variant>
      <vt:variant>
        <vt:i4>11035</vt:i4>
      </vt:variant>
      <vt:variant>
        <vt:i4>0</vt:i4>
      </vt:variant>
      <vt:variant>
        <vt:i4>5</vt:i4>
      </vt:variant>
      <vt:variant>
        <vt:lpwstr/>
      </vt:variant>
      <vt:variant>
        <vt:lpwstr>time_series_output_file</vt:lpwstr>
      </vt:variant>
      <vt:variant>
        <vt:i4>1900577</vt:i4>
      </vt:variant>
      <vt:variant>
        <vt:i4>11030</vt:i4>
      </vt:variant>
      <vt:variant>
        <vt:i4>0</vt:i4>
      </vt:variant>
      <vt:variant>
        <vt:i4>5</vt:i4>
      </vt:variant>
      <vt:variant>
        <vt:lpwstr/>
      </vt:variant>
      <vt:variant>
        <vt:lpwstr>flux_filename</vt:lpwstr>
      </vt:variant>
      <vt:variant>
        <vt:i4>262189</vt:i4>
      </vt:variant>
      <vt:variant>
        <vt:i4>11027</vt:i4>
      </vt:variant>
      <vt:variant>
        <vt:i4>0</vt:i4>
      </vt:variant>
      <vt:variant>
        <vt:i4>5</vt:i4>
      </vt:variant>
      <vt:variant>
        <vt:lpwstr/>
      </vt:variant>
      <vt:variant>
        <vt:lpwstr>flux_date</vt:lpwstr>
      </vt:variant>
      <vt:variant>
        <vt:i4>6750326</vt:i4>
      </vt:variant>
      <vt:variant>
        <vt:i4>11024</vt:i4>
      </vt:variant>
      <vt:variant>
        <vt:i4>0</vt:i4>
      </vt:variant>
      <vt:variant>
        <vt:i4>5</vt:i4>
      </vt:variant>
      <vt:variant>
        <vt:lpwstr/>
      </vt:variant>
      <vt:variant>
        <vt:lpwstr>fluxes</vt:lpwstr>
      </vt:variant>
      <vt:variant>
        <vt:i4>3473408</vt:i4>
      </vt:variant>
      <vt:variant>
        <vt:i4>11020</vt:i4>
      </vt:variant>
      <vt:variant>
        <vt:i4>0</vt:i4>
      </vt:variant>
      <vt:variant>
        <vt:i4>5</vt:i4>
      </vt:variant>
      <vt:variant>
        <vt:lpwstr/>
      </vt:variant>
      <vt:variant>
        <vt:lpwstr>contour_date</vt:lpwstr>
      </vt:variant>
      <vt:variant>
        <vt:i4>1179696</vt:i4>
      </vt:variant>
      <vt:variant>
        <vt:i4>11018</vt:i4>
      </vt:variant>
      <vt:variant>
        <vt:i4>0</vt:i4>
      </vt:variant>
      <vt:variant>
        <vt:i4>5</vt:i4>
      </vt:variant>
      <vt:variant>
        <vt:lpwstr/>
      </vt:variant>
      <vt:variant>
        <vt:lpwstr>snapshot_date</vt:lpwstr>
      </vt:variant>
      <vt:variant>
        <vt:i4>1900577</vt:i4>
      </vt:variant>
      <vt:variant>
        <vt:i4>11015</vt:i4>
      </vt:variant>
      <vt:variant>
        <vt:i4>0</vt:i4>
      </vt:variant>
      <vt:variant>
        <vt:i4>5</vt:i4>
      </vt:variant>
      <vt:variant>
        <vt:lpwstr/>
      </vt:variant>
      <vt:variant>
        <vt:lpwstr>flux_filename</vt:lpwstr>
      </vt:variant>
      <vt:variant>
        <vt:i4>2359351</vt:i4>
      </vt:variant>
      <vt:variant>
        <vt:i4>11012</vt:i4>
      </vt:variant>
      <vt:variant>
        <vt:i4>0</vt:i4>
      </vt:variant>
      <vt:variant>
        <vt:i4>5</vt:i4>
      </vt:variant>
      <vt:variant>
        <vt:lpwstr/>
      </vt:variant>
      <vt:variant>
        <vt:lpwstr>kinetic_flux_file</vt:lpwstr>
      </vt:variant>
      <vt:variant>
        <vt:i4>1900577</vt:i4>
      </vt:variant>
      <vt:variant>
        <vt:i4>11007</vt:i4>
      </vt:variant>
      <vt:variant>
        <vt:i4>0</vt:i4>
      </vt:variant>
      <vt:variant>
        <vt:i4>5</vt:i4>
      </vt:variant>
      <vt:variant>
        <vt:lpwstr/>
      </vt:variant>
      <vt:variant>
        <vt:lpwstr>flux_filename</vt:lpwstr>
      </vt:variant>
      <vt:variant>
        <vt:i4>7667785</vt:i4>
      </vt:variant>
      <vt:variant>
        <vt:i4>11004</vt:i4>
      </vt:variant>
      <vt:variant>
        <vt:i4>0</vt:i4>
      </vt:variant>
      <vt:variant>
        <vt:i4>5</vt:i4>
      </vt:variant>
      <vt:variant>
        <vt:lpwstr/>
      </vt:variant>
      <vt:variant>
        <vt:lpwstr>flux_frequency</vt:lpwstr>
      </vt:variant>
      <vt:variant>
        <vt:i4>6750326</vt:i4>
      </vt:variant>
      <vt:variant>
        <vt:i4>11001</vt:i4>
      </vt:variant>
      <vt:variant>
        <vt:i4>0</vt:i4>
      </vt:variant>
      <vt:variant>
        <vt:i4>5</vt:i4>
      </vt:variant>
      <vt:variant>
        <vt:lpwstr/>
      </vt:variant>
      <vt:variant>
        <vt:lpwstr>fluxes</vt:lpwstr>
      </vt:variant>
      <vt:variant>
        <vt:i4>1900577</vt:i4>
      </vt:variant>
      <vt:variant>
        <vt:i4>10998</vt:i4>
      </vt:variant>
      <vt:variant>
        <vt:i4>0</vt:i4>
      </vt:variant>
      <vt:variant>
        <vt:i4>5</vt:i4>
      </vt:variant>
      <vt:variant>
        <vt:lpwstr/>
      </vt:variant>
      <vt:variant>
        <vt:lpwstr>flux_filename</vt:lpwstr>
      </vt:variant>
      <vt:variant>
        <vt:i4>2359351</vt:i4>
      </vt:variant>
      <vt:variant>
        <vt:i4>10995</vt:i4>
      </vt:variant>
      <vt:variant>
        <vt:i4>0</vt:i4>
      </vt:variant>
      <vt:variant>
        <vt:i4>5</vt:i4>
      </vt:variant>
      <vt:variant>
        <vt:lpwstr/>
      </vt:variant>
      <vt:variant>
        <vt:lpwstr>kinetic_flux_file</vt:lpwstr>
      </vt:variant>
      <vt:variant>
        <vt:i4>1900577</vt:i4>
      </vt:variant>
      <vt:variant>
        <vt:i4>10990</vt:i4>
      </vt:variant>
      <vt:variant>
        <vt:i4>0</vt:i4>
      </vt:variant>
      <vt:variant>
        <vt:i4>5</vt:i4>
      </vt:variant>
      <vt:variant>
        <vt:lpwstr/>
      </vt:variant>
      <vt:variant>
        <vt:lpwstr>flux_filename</vt:lpwstr>
      </vt:variant>
      <vt:variant>
        <vt:i4>7667785</vt:i4>
      </vt:variant>
      <vt:variant>
        <vt:i4>10987</vt:i4>
      </vt:variant>
      <vt:variant>
        <vt:i4>0</vt:i4>
      </vt:variant>
      <vt:variant>
        <vt:i4>5</vt:i4>
      </vt:variant>
      <vt:variant>
        <vt:lpwstr/>
      </vt:variant>
      <vt:variant>
        <vt:lpwstr>flux_frequency</vt:lpwstr>
      </vt:variant>
      <vt:variant>
        <vt:i4>262189</vt:i4>
      </vt:variant>
      <vt:variant>
        <vt:i4>10984</vt:i4>
      </vt:variant>
      <vt:variant>
        <vt:i4>0</vt:i4>
      </vt:variant>
      <vt:variant>
        <vt:i4>5</vt:i4>
      </vt:variant>
      <vt:variant>
        <vt:lpwstr/>
      </vt:variant>
      <vt:variant>
        <vt:lpwstr>flux_date</vt:lpwstr>
      </vt:variant>
      <vt:variant>
        <vt:i4>1900577</vt:i4>
      </vt:variant>
      <vt:variant>
        <vt:i4>10981</vt:i4>
      </vt:variant>
      <vt:variant>
        <vt:i4>0</vt:i4>
      </vt:variant>
      <vt:variant>
        <vt:i4>5</vt:i4>
      </vt:variant>
      <vt:variant>
        <vt:lpwstr/>
      </vt:variant>
      <vt:variant>
        <vt:lpwstr>flux_filename</vt:lpwstr>
      </vt:variant>
      <vt:variant>
        <vt:i4>2359351</vt:i4>
      </vt:variant>
      <vt:variant>
        <vt:i4>10978</vt:i4>
      </vt:variant>
      <vt:variant>
        <vt:i4>0</vt:i4>
      </vt:variant>
      <vt:variant>
        <vt:i4>5</vt:i4>
      </vt:variant>
      <vt:variant>
        <vt:lpwstr/>
      </vt:variant>
      <vt:variant>
        <vt:lpwstr>kinetic_flux_file</vt:lpwstr>
      </vt:variant>
      <vt:variant>
        <vt:i4>4194418</vt:i4>
      </vt:variant>
      <vt:variant>
        <vt:i4>10973</vt:i4>
      </vt:variant>
      <vt:variant>
        <vt:i4>0</vt:i4>
      </vt:variant>
      <vt:variant>
        <vt:i4>5</vt:i4>
      </vt:variant>
      <vt:variant>
        <vt:lpwstr/>
      </vt:variant>
      <vt:variant>
        <vt:lpwstr>constituent_output</vt:lpwstr>
      </vt:variant>
      <vt:variant>
        <vt:i4>3735577</vt:i4>
      </vt:variant>
      <vt:variant>
        <vt:i4>10970</vt:i4>
      </vt:variant>
      <vt:variant>
        <vt:i4>0</vt:i4>
      </vt:variant>
      <vt:variant>
        <vt:i4>5</vt:i4>
      </vt:variant>
      <vt:variant>
        <vt:lpwstr/>
      </vt:variant>
      <vt:variant>
        <vt:lpwstr>contour_filename</vt:lpwstr>
      </vt:variant>
      <vt:variant>
        <vt:i4>3473408</vt:i4>
      </vt:variant>
      <vt:variant>
        <vt:i4>10967</vt:i4>
      </vt:variant>
      <vt:variant>
        <vt:i4>0</vt:i4>
      </vt:variant>
      <vt:variant>
        <vt:i4>5</vt:i4>
      </vt:variant>
      <vt:variant>
        <vt:lpwstr/>
      </vt:variant>
      <vt:variant>
        <vt:lpwstr>contour_date</vt:lpwstr>
      </vt:variant>
      <vt:variant>
        <vt:i4>1900560</vt:i4>
      </vt:variant>
      <vt:variant>
        <vt:i4>10964</vt:i4>
      </vt:variant>
      <vt:variant>
        <vt:i4>0</vt:i4>
      </vt:variant>
      <vt:variant>
        <vt:i4>5</vt:i4>
      </vt:variant>
      <vt:variant>
        <vt:lpwstr/>
      </vt:variant>
      <vt:variant>
        <vt:lpwstr>contours</vt:lpwstr>
      </vt:variant>
      <vt:variant>
        <vt:i4>3473408</vt:i4>
      </vt:variant>
      <vt:variant>
        <vt:i4>10960</vt:i4>
      </vt:variant>
      <vt:variant>
        <vt:i4>0</vt:i4>
      </vt:variant>
      <vt:variant>
        <vt:i4>5</vt:i4>
      </vt:variant>
      <vt:variant>
        <vt:lpwstr/>
      </vt:variant>
      <vt:variant>
        <vt:lpwstr>contour_date</vt:lpwstr>
      </vt:variant>
      <vt:variant>
        <vt:i4>1179696</vt:i4>
      </vt:variant>
      <vt:variant>
        <vt:i4>10958</vt:i4>
      </vt:variant>
      <vt:variant>
        <vt:i4>0</vt:i4>
      </vt:variant>
      <vt:variant>
        <vt:i4>5</vt:i4>
      </vt:variant>
      <vt:variant>
        <vt:lpwstr/>
      </vt:variant>
      <vt:variant>
        <vt:lpwstr>snapshot_date</vt:lpwstr>
      </vt:variant>
      <vt:variant>
        <vt:i4>3473408</vt:i4>
      </vt:variant>
      <vt:variant>
        <vt:i4>10955</vt:i4>
      </vt:variant>
      <vt:variant>
        <vt:i4>0</vt:i4>
      </vt:variant>
      <vt:variant>
        <vt:i4>5</vt:i4>
      </vt:variant>
      <vt:variant>
        <vt:lpwstr/>
      </vt:variant>
      <vt:variant>
        <vt:lpwstr>contour_date</vt:lpwstr>
      </vt:variant>
      <vt:variant>
        <vt:i4>3735577</vt:i4>
      </vt:variant>
      <vt:variant>
        <vt:i4>10952</vt:i4>
      </vt:variant>
      <vt:variant>
        <vt:i4>0</vt:i4>
      </vt:variant>
      <vt:variant>
        <vt:i4>5</vt:i4>
      </vt:variant>
      <vt:variant>
        <vt:lpwstr/>
      </vt:variant>
      <vt:variant>
        <vt:lpwstr>contour_filename</vt:lpwstr>
      </vt:variant>
      <vt:variant>
        <vt:i4>2293817</vt:i4>
      </vt:variant>
      <vt:variant>
        <vt:i4>10949</vt:i4>
      </vt:variant>
      <vt:variant>
        <vt:i4>0</vt:i4>
      </vt:variant>
      <vt:variant>
        <vt:i4>5</vt:i4>
      </vt:variant>
      <vt:variant>
        <vt:lpwstr/>
      </vt:variant>
      <vt:variant>
        <vt:lpwstr>contour_plot_file</vt:lpwstr>
      </vt:variant>
      <vt:variant>
        <vt:i4>4194418</vt:i4>
      </vt:variant>
      <vt:variant>
        <vt:i4>10944</vt:i4>
      </vt:variant>
      <vt:variant>
        <vt:i4>0</vt:i4>
      </vt:variant>
      <vt:variant>
        <vt:i4>5</vt:i4>
      </vt:variant>
      <vt:variant>
        <vt:lpwstr/>
      </vt:variant>
      <vt:variant>
        <vt:lpwstr>constituent_output</vt:lpwstr>
      </vt:variant>
      <vt:variant>
        <vt:i4>3735577</vt:i4>
      </vt:variant>
      <vt:variant>
        <vt:i4>10941</vt:i4>
      </vt:variant>
      <vt:variant>
        <vt:i4>0</vt:i4>
      </vt:variant>
      <vt:variant>
        <vt:i4>5</vt:i4>
      </vt:variant>
      <vt:variant>
        <vt:lpwstr/>
      </vt:variant>
      <vt:variant>
        <vt:lpwstr>contour_filename</vt:lpwstr>
      </vt:variant>
      <vt:variant>
        <vt:i4>3407880</vt:i4>
      </vt:variant>
      <vt:variant>
        <vt:i4>10938</vt:i4>
      </vt:variant>
      <vt:variant>
        <vt:i4>0</vt:i4>
      </vt:variant>
      <vt:variant>
        <vt:i4>5</vt:i4>
      </vt:variant>
      <vt:variant>
        <vt:lpwstr/>
      </vt:variant>
      <vt:variant>
        <vt:lpwstr>contour_frequency</vt:lpwstr>
      </vt:variant>
      <vt:variant>
        <vt:i4>1900560</vt:i4>
      </vt:variant>
      <vt:variant>
        <vt:i4>10935</vt:i4>
      </vt:variant>
      <vt:variant>
        <vt:i4>0</vt:i4>
      </vt:variant>
      <vt:variant>
        <vt:i4>5</vt:i4>
      </vt:variant>
      <vt:variant>
        <vt:lpwstr/>
      </vt:variant>
      <vt:variant>
        <vt:lpwstr>contours</vt:lpwstr>
      </vt:variant>
      <vt:variant>
        <vt:i4>3735577</vt:i4>
      </vt:variant>
      <vt:variant>
        <vt:i4>10932</vt:i4>
      </vt:variant>
      <vt:variant>
        <vt:i4>0</vt:i4>
      </vt:variant>
      <vt:variant>
        <vt:i4>5</vt:i4>
      </vt:variant>
      <vt:variant>
        <vt:lpwstr/>
      </vt:variant>
      <vt:variant>
        <vt:lpwstr>contour_filename</vt:lpwstr>
      </vt:variant>
      <vt:variant>
        <vt:i4>2293817</vt:i4>
      </vt:variant>
      <vt:variant>
        <vt:i4>10929</vt:i4>
      </vt:variant>
      <vt:variant>
        <vt:i4>0</vt:i4>
      </vt:variant>
      <vt:variant>
        <vt:i4>5</vt:i4>
      </vt:variant>
      <vt:variant>
        <vt:lpwstr/>
      </vt:variant>
      <vt:variant>
        <vt:lpwstr>contour_plot_file</vt:lpwstr>
      </vt:variant>
      <vt:variant>
        <vt:i4>4194418</vt:i4>
      </vt:variant>
      <vt:variant>
        <vt:i4>10924</vt:i4>
      </vt:variant>
      <vt:variant>
        <vt:i4>0</vt:i4>
      </vt:variant>
      <vt:variant>
        <vt:i4>5</vt:i4>
      </vt:variant>
      <vt:variant>
        <vt:lpwstr/>
      </vt:variant>
      <vt:variant>
        <vt:lpwstr>constituent_output</vt:lpwstr>
      </vt:variant>
      <vt:variant>
        <vt:i4>3735577</vt:i4>
      </vt:variant>
      <vt:variant>
        <vt:i4>10921</vt:i4>
      </vt:variant>
      <vt:variant>
        <vt:i4>0</vt:i4>
      </vt:variant>
      <vt:variant>
        <vt:i4>5</vt:i4>
      </vt:variant>
      <vt:variant>
        <vt:lpwstr/>
      </vt:variant>
      <vt:variant>
        <vt:lpwstr>contour_filename</vt:lpwstr>
      </vt:variant>
      <vt:variant>
        <vt:i4>3407880</vt:i4>
      </vt:variant>
      <vt:variant>
        <vt:i4>10918</vt:i4>
      </vt:variant>
      <vt:variant>
        <vt:i4>0</vt:i4>
      </vt:variant>
      <vt:variant>
        <vt:i4>5</vt:i4>
      </vt:variant>
      <vt:variant>
        <vt:lpwstr/>
      </vt:variant>
      <vt:variant>
        <vt:lpwstr>contour_frequency</vt:lpwstr>
      </vt:variant>
      <vt:variant>
        <vt:i4>3473408</vt:i4>
      </vt:variant>
      <vt:variant>
        <vt:i4>10915</vt:i4>
      </vt:variant>
      <vt:variant>
        <vt:i4>0</vt:i4>
      </vt:variant>
      <vt:variant>
        <vt:i4>5</vt:i4>
      </vt:variant>
      <vt:variant>
        <vt:lpwstr/>
      </vt:variant>
      <vt:variant>
        <vt:lpwstr>contour_date</vt:lpwstr>
      </vt:variant>
      <vt:variant>
        <vt:i4>3735577</vt:i4>
      </vt:variant>
      <vt:variant>
        <vt:i4>10912</vt:i4>
      </vt:variant>
      <vt:variant>
        <vt:i4>0</vt:i4>
      </vt:variant>
      <vt:variant>
        <vt:i4>5</vt:i4>
      </vt:variant>
      <vt:variant>
        <vt:lpwstr/>
      </vt:variant>
      <vt:variant>
        <vt:lpwstr>contour_filename</vt:lpwstr>
      </vt:variant>
      <vt:variant>
        <vt:i4>2293817</vt:i4>
      </vt:variant>
      <vt:variant>
        <vt:i4>10909</vt:i4>
      </vt:variant>
      <vt:variant>
        <vt:i4>0</vt:i4>
      </vt:variant>
      <vt:variant>
        <vt:i4>5</vt:i4>
      </vt:variant>
      <vt:variant>
        <vt:lpwstr/>
      </vt:variant>
      <vt:variant>
        <vt:lpwstr>contour_plot_file</vt:lpwstr>
      </vt:variant>
      <vt:variant>
        <vt:i4>6946888</vt:i4>
      </vt:variant>
      <vt:variant>
        <vt:i4>10904</vt:i4>
      </vt:variant>
      <vt:variant>
        <vt:i4>0</vt:i4>
      </vt:variant>
      <vt:variant>
        <vt:i4>5</vt:i4>
      </vt:variant>
      <vt:variant>
        <vt:lpwstr/>
      </vt:variant>
      <vt:variant>
        <vt:lpwstr>vector_filename</vt:lpwstr>
      </vt:variant>
      <vt:variant>
        <vt:i4>7536708</vt:i4>
      </vt:variant>
      <vt:variant>
        <vt:i4>10901</vt:i4>
      </vt:variant>
      <vt:variant>
        <vt:i4>0</vt:i4>
      </vt:variant>
      <vt:variant>
        <vt:i4>5</vt:i4>
      </vt:variant>
      <vt:variant>
        <vt:lpwstr/>
      </vt:variant>
      <vt:variant>
        <vt:lpwstr>vector_date</vt:lpwstr>
      </vt:variant>
      <vt:variant>
        <vt:i4>6488186</vt:i4>
      </vt:variant>
      <vt:variant>
        <vt:i4>10898</vt:i4>
      </vt:variant>
      <vt:variant>
        <vt:i4>0</vt:i4>
      </vt:variant>
      <vt:variant>
        <vt:i4>5</vt:i4>
      </vt:variant>
      <vt:variant>
        <vt:lpwstr/>
      </vt:variant>
      <vt:variant>
        <vt:lpwstr>vectors</vt:lpwstr>
      </vt:variant>
      <vt:variant>
        <vt:i4>7536708</vt:i4>
      </vt:variant>
      <vt:variant>
        <vt:i4>10894</vt:i4>
      </vt:variant>
      <vt:variant>
        <vt:i4>0</vt:i4>
      </vt:variant>
      <vt:variant>
        <vt:i4>5</vt:i4>
      </vt:variant>
      <vt:variant>
        <vt:lpwstr/>
      </vt:variant>
      <vt:variant>
        <vt:lpwstr>vector_date</vt:lpwstr>
      </vt:variant>
      <vt:variant>
        <vt:i4>1179696</vt:i4>
      </vt:variant>
      <vt:variant>
        <vt:i4>10892</vt:i4>
      </vt:variant>
      <vt:variant>
        <vt:i4>0</vt:i4>
      </vt:variant>
      <vt:variant>
        <vt:i4>5</vt:i4>
      </vt:variant>
      <vt:variant>
        <vt:lpwstr/>
      </vt:variant>
      <vt:variant>
        <vt:lpwstr>snapshot_date</vt:lpwstr>
      </vt:variant>
      <vt:variant>
        <vt:i4>7536708</vt:i4>
      </vt:variant>
      <vt:variant>
        <vt:i4>10889</vt:i4>
      </vt:variant>
      <vt:variant>
        <vt:i4>0</vt:i4>
      </vt:variant>
      <vt:variant>
        <vt:i4>5</vt:i4>
      </vt:variant>
      <vt:variant>
        <vt:lpwstr/>
      </vt:variant>
      <vt:variant>
        <vt:lpwstr>vector_date</vt:lpwstr>
      </vt:variant>
      <vt:variant>
        <vt:i4>6946888</vt:i4>
      </vt:variant>
      <vt:variant>
        <vt:i4>10886</vt:i4>
      </vt:variant>
      <vt:variant>
        <vt:i4>0</vt:i4>
      </vt:variant>
      <vt:variant>
        <vt:i4>5</vt:i4>
      </vt:variant>
      <vt:variant>
        <vt:lpwstr/>
      </vt:variant>
      <vt:variant>
        <vt:lpwstr>vector_filename</vt:lpwstr>
      </vt:variant>
      <vt:variant>
        <vt:i4>3080247</vt:i4>
      </vt:variant>
      <vt:variant>
        <vt:i4>10883</vt:i4>
      </vt:variant>
      <vt:variant>
        <vt:i4>0</vt:i4>
      </vt:variant>
      <vt:variant>
        <vt:i4>5</vt:i4>
      </vt:variant>
      <vt:variant>
        <vt:lpwstr/>
      </vt:variant>
      <vt:variant>
        <vt:lpwstr>vector_plot_file</vt:lpwstr>
      </vt:variant>
      <vt:variant>
        <vt:i4>6946888</vt:i4>
      </vt:variant>
      <vt:variant>
        <vt:i4>10878</vt:i4>
      </vt:variant>
      <vt:variant>
        <vt:i4>0</vt:i4>
      </vt:variant>
      <vt:variant>
        <vt:i4>5</vt:i4>
      </vt:variant>
      <vt:variant>
        <vt:lpwstr/>
      </vt:variant>
      <vt:variant>
        <vt:lpwstr>vector_filename</vt:lpwstr>
      </vt:variant>
      <vt:variant>
        <vt:i4>131104</vt:i4>
      </vt:variant>
      <vt:variant>
        <vt:i4>10875</vt:i4>
      </vt:variant>
      <vt:variant>
        <vt:i4>0</vt:i4>
      </vt:variant>
      <vt:variant>
        <vt:i4>5</vt:i4>
      </vt:variant>
      <vt:variant>
        <vt:lpwstr/>
      </vt:variant>
      <vt:variant>
        <vt:lpwstr>vector_frequency</vt:lpwstr>
      </vt:variant>
      <vt:variant>
        <vt:i4>6488186</vt:i4>
      </vt:variant>
      <vt:variant>
        <vt:i4>10872</vt:i4>
      </vt:variant>
      <vt:variant>
        <vt:i4>0</vt:i4>
      </vt:variant>
      <vt:variant>
        <vt:i4>5</vt:i4>
      </vt:variant>
      <vt:variant>
        <vt:lpwstr/>
      </vt:variant>
      <vt:variant>
        <vt:lpwstr>vectors</vt:lpwstr>
      </vt:variant>
      <vt:variant>
        <vt:i4>6946888</vt:i4>
      </vt:variant>
      <vt:variant>
        <vt:i4>10869</vt:i4>
      </vt:variant>
      <vt:variant>
        <vt:i4>0</vt:i4>
      </vt:variant>
      <vt:variant>
        <vt:i4>5</vt:i4>
      </vt:variant>
      <vt:variant>
        <vt:lpwstr/>
      </vt:variant>
      <vt:variant>
        <vt:lpwstr>vector_filename</vt:lpwstr>
      </vt:variant>
      <vt:variant>
        <vt:i4>3080247</vt:i4>
      </vt:variant>
      <vt:variant>
        <vt:i4>10866</vt:i4>
      </vt:variant>
      <vt:variant>
        <vt:i4>0</vt:i4>
      </vt:variant>
      <vt:variant>
        <vt:i4>5</vt:i4>
      </vt:variant>
      <vt:variant>
        <vt:lpwstr/>
      </vt:variant>
      <vt:variant>
        <vt:lpwstr>vector_plot_file</vt:lpwstr>
      </vt:variant>
      <vt:variant>
        <vt:i4>6946888</vt:i4>
      </vt:variant>
      <vt:variant>
        <vt:i4>10861</vt:i4>
      </vt:variant>
      <vt:variant>
        <vt:i4>0</vt:i4>
      </vt:variant>
      <vt:variant>
        <vt:i4>5</vt:i4>
      </vt:variant>
      <vt:variant>
        <vt:lpwstr/>
      </vt:variant>
      <vt:variant>
        <vt:lpwstr>vector_filename</vt:lpwstr>
      </vt:variant>
      <vt:variant>
        <vt:i4>131104</vt:i4>
      </vt:variant>
      <vt:variant>
        <vt:i4>10858</vt:i4>
      </vt:variant>
      <vt:variant>
        <vt:i4>0</vt:i4>
      </vt:variant>
      <vt:variant>
        <vt:i4>5</vt:i4>
      </vt:variant>
      <vt:variant>
        <vt:lpwstr/>
      </vt:variant>
      <vt:variant>
        <vt:lpwstr>vector_frequency</vt:lpwstr>
      </vt:variant>
      <vt:variant>
        <vt:i4>7536708</vt:i4>
      </vt:variant>
      <vt:variant>
        <vt:i4>10855</vt:i4>
      </vt:variant>
      <vt:variant>
        <vt:i4>0</vt:i4>
      </vt:variant>
      <vt:variant>
        <vt:i4>5</vt:i4>
      </vt:variant>
      <vt:variant>
        <vt:lpwstr/>
      </vt:variant>
      <vt:variant>
        <vt:lpwstr>vector_date</vt:lpwstr>
      </vt:variant>
      <vt:variant>
        <vt:i4>6946888</vt:i4>
      </vt:variant>
      <vt:variant>
        <vt:i4>10852</vt:i4>
      </vt:variant>
      <vt:variant>
        <vt:i4>0</vt:i4>
      </vt:variant>
      <vt:variant>
        <vt:i4>5</vt:i4>
      </vt:variant>
      <vt:variant>
        <vt:lpwstr/>
      </vt:variant>
      <vt:variant>
        <vt:lpwstr>vector_filename</vt:lpwstr>
      </vt:variant>
      <vt:variant>
        <vt:i4>3080247</vt:i4>
      </vt:variant>
      <vt:variant>
        <vt:i4>10849</vt:i4>
      </vt:variant>
      <vt:variant>
        <vt:i4>0</vt:i4>
      </vt:variant>
      <vt:variant>
        <vt:i4>5</vt:i4>
      </vt:variant>
      <vt:variant>
        <vt:lpwstr/>
      </vt:variant>
      <vt:variant>
        <vt:lpwstr>vector_plot_file</vt:lpwstr>
      </vt:variant>
      <vt:variant>
        <vt:i4>4194418</vt:i4>
      </vt:variant>
      <vt:variant>
        <vt:i4>10844</vt:i4>
      </vt:variant>
      <vt:variant>
        <vt:i4>0</vt:i4>
      </vt:variant>
      <vt:variant>
        <vt:i4>5</vt:i4>
      </vt:variant>
      <vt:variant>
        <vt:lpwstr/>
      </vt:variant>
      <vt:variant>
        <vt:lpwstr>constituent_output</vt:lpwstr>
      </vt:variant>
      <vt:variant>
        <vt:i4>2818059</vt:i4>
      </vt:variant>
      <vt:variant>
        <vt:i4>10841</vt:i4>
      </vt:variant>
      <vt:variant>
        <vt:i4>0</vt:i4>
      </vt:variant>
      <vt:variant>
        <vt:i4>5</vt:i4>
      </vt:variant>
      <vt:variant>
        <vt:lpwstr/>
      </vt:variant>
      <vt:variant>
        <vt:lpwstr>spreadsheet_filename</vt:lpwstr>
      </vt:variant>
      <vt:variant>
        <vt:i4>2490394</vt:i4>
      </vt:variant>
      <vt:variant>
        <vt:i4>10838</vt:i4>
      </vt:variant>
      <vt:variant>
        <vt:i4>0</vt:i4>
      </vt:variant>
      <vt:variant>
        <vt:i4>5</vt:i4>
      </vt:variant>
      <vt:variant>
        <vt:lpwstr/>
      </vt:variant>
      <vt:variant>
        <vt:lpwstr>spreadsheet_frequency</vt:lpwstr>
      </vt:variant>
      <vt:variant>
        <vt:i4>2555922</vt:i4>
      </vt:variant>
      <vt:variant>
        <vt:i4>10835</vt:i4>
      </vt:variant>
      <vt:variant>
        <vt:i4>0</vt:i4>
      </vt:variant>
      <vt:variant>
        <vt:i4>5</vt:i4>
      </vt:variant>
      <vt:variant>
        <vt:lpwstr/>
      </vt:variant>
      <vt:variant>
        <vt:lpwstr>spreadsheet_dates</vt:lpwstr>
      </vt:variant>
      <vt:variant>
        <vt:i4>8126582</vt:i4>
      </vt:variant>
      <vt:variant>
        <vt:i4>10832</vt:i4>
      </vt:variant>
      <vt:variant>
        <vt:i4>0</vt:i4>
      </vt:variant>
      <vt:variant>
        <vt:i4>5</vt:i4>
      </vt:variant>
      <vt:variant>
        <vt:lpwstr/>
      </vt:variant>
      <vt:variant>
        <vt:lpwstr>spreadsheet</vt:lpwstr>
      </vt:variant>
      <vt:variant>
        <vt:i4>2818059</vt:i4>
      </vt:variant>
      <vt:variant>
        <vt:i4>10829</vt:i4>
      </vt:variant>
      <vt:variant>
        <vt:i4>0</vt:i4>
      </vt:variant>
      <vt:variant>
        <vt:i4>5</vt:i4>
      </vt:variant>
      <vt:variant>
        <vt:lpwstr/>
      </vt:variant>
      <vt:variant>
        <vt:lpwstr>spreadsheet_filename</vt:lpwstr>
      </vt:variant>
      <vt:variant>
        <vt:i4>3211307</vt:i4>
      </vt:variant>
      <vt:variant>
        <vt:i4>10826</vt:i4>
      </vt:variant>
      <vt:variant>
        <vt:i4>0</vt:i4>
      </vt:variant>
      <vt:variant>
        <vt:i4>5</vt:i4>
      </vt:variant>
      <vt:variant>
        <vt:lpwstr/>
      </vt:variant>
      <vt:variant>
        <vt:lpwstr>spreadsheet_plot_file</vt:lpwstr>
      </vt:variant>
      <vt:variant>
        <vt:i4>4194418</vt:i4>
      </vt:variant>
      <vt:variant>
        <vt:i4>10821</vt:i4>
      </vt:variant>
      <vt:variant>
        <vt:i4>0</vt:i4>
      </vt:variant>
      <vt:variant>
        <vt:i4>5</vt:i4>
      </vt:variant>
      <vt:variant>
        <vt:lpwstr/>
      </vt:variant>
      <vt:variant>
        <vt:lpwstr>constituent_output</vt:lpwstr>
      </vt:variant>
      <vt:variant>
        <vt:i4>2818059</vt:i4>
      </vt:variant>
      <vt:variant>
        <vt:i4>10818</vt:i4>
      </vt:variant>
      <vt:variant>
        <vt:i4>0</vt:i4>
      </vt:variant>
      <vt:variant>
        <vt:i4>5</vt:i4>
      </vt:variant>
      <vt:variant>
        <vt:lpwstr/>
      </vt:variant>
      <vt:variant>
        <vt:lpwstr>spreadsheet_filename</vt:lpwstr>
      </vt:variant>
      <vt:variant>
        <vt:i4>4522099</vt:i4>
      </vt:variant>
      <vt:variant>
        <vt:i4>10815</vt:i4>
      </vt:variant>
      <vt:variant>
        <vt:i4>0</vt:i4>
      </vt:variant>
      <vt:variant>
        <vt:i4>5</vt:i4>
      </vt:variant>
      <vt:variant>
        <vt:lpwstr/>
      </vt:variant>
      <vt:variant>
        <vt:lpwstr>spreadsheet_segment</vt:lpwstr>
      </vt:variant>
      <vt:variant>
        <vt:i4>2555922</vt:i4>
      </vt:variant>
      <vt:variant>
        <vt:i4>10812</vt:i4>
      </vt:variant>
      <vt:variant>
        <vt:i4>0</vt:i4>
      </vt:variant>
      <vt:variant>
        <vt:i4>5</vt:i4>
      </vt:variant>
      <vt:variant>
        <vt:lpwstr/>
      </vt:variant>
      <vt:variant>
        <vt:lpwstr>spreadsheet_dates</vt:lpwstr>
      </vt:variant>
      <vt:variant>
        <vt:i4>8126582</vt:i4>
      </vt:variant>
      <vt:variant>
        <vt:i4>10809</vt:i4>
      </vt:variant>
      <vt:variant>
        <vt:i4>0</vt:i4>
      </vt:variant>
      <vt:variant>
        <vt:i4>5</vt:i4>
      </vt:variant>
      <vt:variant>
        <vt:lpwstr/>
      </vt:variant>
      <vt:variant>
        <vt:lpwstr>spreadsheet</vt:lpwstr>
      </vt:variant>
      <vt:variant>
        <vt:i4>2555922</vt:i4>
      </vt:variant>
      <vt:variant>
        <vt:i4>10805</vt:i4>
      </vt:variant>
      <vt:variant>
        <vt:i4>0</vt:i4>
      </vt:variant>
      <vt:variant>
        <vt:i4>5</vt:i4>
      </vt:variant>
      <vt:variant>
        <vt:lpwstr/>
      </vt:variant>
      <vt:variant>
        <vt:lpwstr>spreadsheet_dates</vt:lpwstr>
      </vt:variant>
      <vt:variant>
        <vt:i4>1179696</vt:i4>
      </vt:variant>
      <vt:variant>
        <vt:i4>10803</vt:i4>
      </vt:variant>
      <vt:variant>
        <vt:i4>0</vt:i4>
      </vt:variant>
      <vt:variant>
        <vt:i4>5</vt:i4>
      </vt:variant>
      <vt:variant>
        <vt:lpwstr/>
      </vt:variant>
      <vt:variant>
        <vt:lpwstr>snapshot_date</vt:lpwstr>
      </vt:variant>
      <vt:variant>
        <vt:i4>2555922</vt:i4>
      </vt:variant>
      <vt:variant>
        <vt:i4>10800</vt:i4>
      </vt:variant>
      <vt:variant>
        <vt:i4>0</vt:i4>
      </vt:variant>
      <vt:variant>
        <vt:i4>5</vt:i4>
      </vt:variant>
      <vt:variant>
        <vt:lpwstr/>
      </vt:variant>
      <vt:variant>
        <vt:lpwstr>spreadsheet_dates</vt:lpwstr>
      </vt:variant>
      <vt:variant>
        <vt:i4>2818059</vt:i4>
      </vt:variant>
      <vt:variant>
        <vt:i4>10797</vt:i4>
      </vt:variant>
      <vt:variant>
        <vt:i4>0</vt:i4>
      </vt:variant>
      <vt:variant>
        <vt:i4>5</vt:i4>
      </vt:variant>
      <vt:variant>
        <vt:lpwstr/>
      </vt:variant>
      <vt:variant>
        <vt:lpwstr>spreadsheet_filename</vt:lpwstr>
      </vt:variant>
      <vt:variant>
        <vt:i4>3211307</vt:i4>
      </vt:variant>
      <vt:variant>
        <vt:i4>10794</vt:i4>
      </vt:variant>
      <vt:variant>
        <vt:i4>0</vt:i4>
      </vt:variant>
      <vt:variant>
        <vt:i4>5</vt:i4>
      </vt:variant>
      <vt:variant>
        <vt:lpwstr/>
      </vt:variant>
      <vt:variant>
        <vt:lpwstr>spreadsheet_plot_file</vt:lpwstr>
      </vt:variant>
      <vt:variant>
        <vt:i4>4194418</vt:i4>
      </vt:variant>
      <vt:variant>
        <vt:i4>10789</vt:i4>
      </vt:variant>
      <vt:variant>
        <vt:i4>0</vt:i4>
      </vt:variant>
      <vt:variant>
        <vt:i4>5</vt:i4>
      </vt:variant>
      <vt:variant>
        <vt:lpwstr/>
      </vt:variant>
      <vt:variant>
        <vt:lpwstr>constituent_output</vt:lpwstr>
      </vt:variant>
      <vt:variant>
        <vt:i4>2818059</vt:i4>
      </vt:variant>
      <vt:variant>
        <vt:i4>10786</vt:i4>
      </vt:variant>
      <vt:variant>
        <vt:i4>0</vt:i4>
      </vt:variant>
      <vt:variant>
        <vt:i4>5</vt:i4>
      </vt:variant>
      <vt:variant>
        <vt:lpwstr/>
      </vt:variant>
      <vt:variant>
        <vt:lpwstr>spreadsheet_filename</vt:lpwstr>
      </vt:variant>
      <vt:variant>
        <vt:i4>4522099</vt:i4>
      </vt:variant>
      <vt:variant>
        <vt:i4>10783</vt:i4>
      </vt:variant>
      <vt:variant>
        <vt:i4>0</vt:i4>
      </vt:variant>
      <vt:variant>
        <vt:i4>5</vt:i4>
      </vt:variant>
      <vt:variant>
        <vt:lpwstr/>
      </vt:variant>
      <vt:variant>
        <vt:lpwstr>spreadsheet_segment</vt:lpwstr>
      </vt:variant>
      <vt:variant>
        <vt:i4>2490394</vt:i4>
      </vt:variant>
      <vt:variant>
        <vt:i4>10780</vt:i4>
      </vt:variant>
      <vt:variant>
        <vt:i4>0</vt:i4>
      </vt:variant>
      <vt:variant>
        <vt:i4>5</vt:i4>
      </vt:variant>
      <vt:variant>
        <vt:lpwstr/>
      </vt:variant>
      <vt:variant>
        <vt:lpwstr>spreadsheet_frequency</vt:lpwstr>
      </vt:variant>
      <vt:variant>
        <vt:i4>8126582</vt:i4>
      </vt:variant>
      <vt:variant>
        <vt:i4>10777</vt:i4>
      </vt:variant>
      <vt:variant>
        <vt:i4>0</vt:i4>
      </vt:variant>
      <vt:variant>
        <vt:i4>5</vt:i4>
      </vt:variant>
      <vt:variant>
        <vt:lpwstr/>
      </vt:variant>
      <vt:variant>
        <vt:lpwstr>spreadsheet</vt:lpwstr>
      </vt:variant>
      <vt:variant>
        <vt:i4>2818059</vt:i4>
      </vt:variant>
      <vt:variant>
        <vt:i4>10774</vt:i4>
      </vt:variant>
      <vt:variant>
        <vt:i4>0</vt:i4>
      </vt:variant>
      <vt:variant>
        <vt:i4>5</vt:i4>
      </vt:variant>
      <vt:variant>
        <vt:lpwstr/>
      </vt:variant>
      <vt:variant>
        <vt:lpwstr>spreadsheet_filename</vt:lpwstr>
      </vt:variant>
      <vt:variant>
        <vt:i4>3211307</vt:i4>
      </vt:variant>
      <vt:variant>
        <vt:i4>10771</vt:i4>
      </vt:variant>
      <vt:variant>
        <vt:i4>0</vt:i4>
      </vt:variant>
      <vt:variant>
        <vt:i4>5</vt:i4>
      </vt:variant>
      <vt:variant>
        <vt:lpwstr/>
      </vt:variant>
      <vt:variant>
        <vt:lpwstr>spreadsheet_plot_file</vt:lpwstr>
      </vt:variant>
      <vt:variant>
        <vt:i4>4194418</vt:i4>
      </vt:variant>
      <vt:variant>
        <vt:i4>10766</vt:i4>
      </vt:variant>
      <vt:variant>
        <vt:i4>0</vt:i4>
      </vt:variant>
      <vt:variant>
        <vt:i4>5</vt:i4>
      </vt:variant>
      <vt:variant>
        <vt:lpwstr/>
      </vt:variant>
      <vt:variant>
        <vt:lpwstr>constituent_output</vt:lpwstr>
      </vt:variant>
      <vt:variant>
        <vt:i4>2818059</vt:i4>
      </vt:variant>
      <vt:variant>
        <vt:i4>10763</vt:i4>
      </vt:variant>
      <vt:variant>
        <vt:i4>0</vt:i4>
      </vt:variant>
      <vt:variant>
        <vt:i4>5</vt:i4>
      </vt:variant>
      <vt:variant>
        <vt:lpwstr/>
      </vt:variant>
      <vt:variant>
        <vt:lpwstr>spreadsheet_filename</vt:lpwstr>
      </vt:variant>
      <vt:variant>
        <vt:i4>4522099</vt:i4>
      </vt:variant>
      <vt:variant>
        <vt:i4>10760</vt:i4>
      </vt:variant>
      <vt:variant>
        <vt:i4>0</vt:i4>
      </vt:variant>
      <vt:variant>
        <vt:i4>5</vt:i4>
      </vt:variant>
      <vt:variant>
        <vt:lpwstr/>
      </vt:variant>
      <vt:variant>
        <vt:lpwstr>spreadsheet_segment</vt:lpwstr>
      </vt:variant>
      <vt:variant>
        <vt:i4>2490394</vt:i4>
      </vt:variant>
      <vt:variant>
        <vt:i4>10757</vt:i4>
      </vt:variant>
      <vt:variant>
        <vt:i4>0</vt:i4>
      </vt:variant>
      <vt:variant>
        <vt:i4>5</vt:i4>
      </vt:variant>
      <vt:variant>
        <vt:lpwstr/>
      </vt:variant>
      <vt:variant>
        <vt:lpwstr>spreadsheet_frequency</vt:lpwstr>
      </vt:variant>
      <vt:variant>
        <vt:i4>2555922</vt:i4>
      </vt:variant>
      <vt:variant>
        <vt:i4>10754</vt:i4>
      </vt:variant>
      <vt:variant>
        <vt:i4>0</vt:i4>
      </vt:variant>
      <vt:variant>
        <vt:i4>5</vt:i4>
      </vt:variant>
      <vt:variant>
        <vt:lpwstr/>
      </vt:variant>
      <vt:variant>
        <vt:lpwstr>spreadsheet_dates</vt:lpwstr>
      </vt:variant>
      <vt:variant>
        <vt:i4>4194418</vt:i4>
      </vt:variant>
      <vt:variant>
        <vt:i4>10751</vt:i4>
      </vt:variant>
      <vt:variant>
        <vt:i4>0</vt:i4>
      </vt:variant>
      <vt:variant>
        <vt:i4>5</vt:i4>
      </vt:variant>
      <vt:variant>
        <vt:lpwstr/>
      </vt:variant>
      <vt:variant>
        <vt:lpwstr>constituent_output</vt:lpwstr>
      </vt:variant>
      <vt:variant>
        <vt:i4>2818059</vt:i4>
      </vt:variant>
      <vt:variant>
        <vt:i4>10748</vt:i4>
      </vt:variant>
      <vt:variant>
        <vt:i4>0</vt:i4>
      </vt:variant>
      <vt:variant>
        <vt:i4>5</vt:i4>
      </vt:variant>
      <vt:variant>
        <vt:lpwstr/>
      </vt:variant>
      <vt:variant>
        <vt:lpwstr>spreadsheet_filename</vt:lpwstr>
      </vt:variant>
      <vt:variant>
        <vt:i4>3211307</vt:i4>
      </vt:variant>
      <vt:variant>
        <vt:i4>10745</vt:i4>
      </vt:variant>
      <vt:variant>
        <vt:i4>0</vt:i4>
      </vt:variant>
      <vt:variant>
        <vt:i4>5</vt:i4>
      </vt:variant>
      <vt:variant>
        <vt:lpwstr/>
      </vt:variant>
      <vt:variant>
        <vt:lpwstr>spreadsheet_plot_file</vt:lpwstr>
      </vt:variant>
      <vt:variant>
        <vt:i4>2818059</vt:i4>
      </vt:variant>
      <vt:variant>
        <vt:i4>10742</vt:i4>
      </vt:variant>
      <vt:variant>
        <vt:i4>0</vt:i4>
      </vt:variant>
      <vt:variant>
        <vt:i4>5</vt:i4>
      </vt:variant>
      <vt:variant>
        <vt:lpwstr/>
      </vt:variant>
      <vt:variant>
        <vt:lpwstr>spreadsheet_filename</vt:lpwstr>
      </vt:variant>
      <vt:variant>
        <vt:i4>3211307</vt:i4>
      </vt:variant>
      <vt:variant>
        <vt:i4>10739</vt:i4>
      </vt:variant>
      <vt:variant>
        <vt:i4>0</vt:i4>
      </vt:variant>
      <vt:variant>
        <vt:i4>5</vt:i4>
      </vt:variant>
      <vt:variant>
        <vt:lpwstr/>
      </vt:variant>
      <vt:variant>
        <vt:lpwstr>spreadsheet_plot_file</vt:lpwstr>
      </vt:variant>
      <vt:variant>
        <vt:i4>4194418</vt:i4>
      </vt:variant>
      <vt:variant>
        <vt:i4>10734</vt:i4>
      </vt:variant>
      <vt:variant>
        <vt:i4>0</vt:i4>
      </vt:variant>
      <vt:variant>
        <vt:i4>5</vt:i4>
      </vt:variant>
      <vt:variant>
        <vt:lpwstr/>
      </vt:variant>
      <vt:variant>
        <vt:lpwstr>constituent_output</vt:lpwstr>
      </vt:variant>
      <vt:variant>
        <vt:i4>3080218</vt:i4>
      </vt:variant>
      <vt:variant>
        <vt:i4>10731</vt:i4>
      </vt:variant>
      <vt:variant>
        <vt:i4>0</vt:i4>
      </vt:variant>
      <vt:variant>
        <vt:i4>5</vt:i4>
      </vt:variant>
      <vt:variant>
        <vt:lpwstr/>
      </vt:variant>
      <vt:variant>
        <vt:lpwstr>profile_filename</vt:lpwstr>
      </vt:variant>
      <vt:variant>
        <vt:i4>2228235</vt:i4>
      </vt:variant>
      <vt:variant>
        <vt:i4>10728</vt:i4>
      </vt:variant>
      <vt:variant>
        <vt:i4>0</vt:i4>
      </vt:variant>
      <vt:variant>
        <vt:i4>5</vt:i4>
      </vt:variant>
      <vt:variant>
        <vt:lpwstr/>
      </vt:variant>
      <vt:variant>
        <vt:lpwstr>profile_frequency</vt:lpwstr>
      </vt:variant>
      <vt:variant>
        <vt:i4>2293763</vt:i4>
      </vt:variant>
      <vt:variant>
        <vt:i4>10725</vt:i4>
      </vt:variant>
      <vt:variant>
        <vt:i4>0</vt:i4>
      </vt:variant>
      <vt:variant>
        <vt:i4>5</vt:i4>
      </vt:variant>
      <vt:variant>
        <vt:lpwstr/>
      </vt:variant>
      <vt:variant>
        <vt:lpwstr>profile_dates</vt:lpwstr>
      </vt:variant>
      <vt:variant>
        <vt:i4>720915</vt:i4>
      </vt:variant>
      <vt:variant>
        <vt:i4>10722</vt:i4>
      </vt:variant>
      <vt:variant>
        <vt:i4>0</vt:i4>
      </vt:variant>
      <vt:variant>
        <vt:i4>5</vt:i4>
      </vt:variant>
      <vt:variant>
        <vt:lpwstr/>
      </vt:variant>
      <vt:variant>
        <vt:lpwstr>profiles</vt:lpwstr>
      </vt:variant>
      <vt:variant>
        <vt:i4>3080218</vt:i4>
      </vt:variant>
      <vt:variant>
        <vt:i4>10719</vt:i4>
      </vt:variant>
      <vt:variant>
        <vt:i4>0</vt:i4>
      </vt:variant>
      <vt:variant>
        <vt:i4>5</vt:i4>
      </vt:variant>
      <vt:variant>
        <vt:lpwstr/>
      </vt:variant>
      <vt:variant>
        <vt:lpwstr>profile_filename</vt:lpwstr>
      </vt:variant>
      <vt:variant>
        <vt:i4>3473466</vt:i4>
      </vt:variant>
      <vt:variant>
        <vt:i4>10716</vt:i4>
      </vt:variant>
      <vt:variant>
        <vt:i4>0</vt:i4>
      </vt:variant>
      <vt:variant>
        <vt:i4>5</vt:i4>
      </vt:variant>
      <vt:variant>
        <vt:lpwstr/>
      </vt:variant>
      <vt:variant>
        <vt:lpwstr>profile_plot_file</vt:lpwstr>
      </vt:variant>
      <vt:variant>
        <vt:i4>4194418</vt:i4>
      </vt:variant>
      <vt:variant>
        <vt:i4>10711</vt:i4>
      </vt:variant>
      <vt:variant>
        <vt:i4>0</vt:i4>
      </vt:variant>
      <vt:variant>
        <vt:i4>5</vt:i4>
      </vt:variant>
      <vt:variant>
        <vt:lpwstr/>
      </vt:variant>
      <vt:variant>
        <vt:lpwstr>constituent_output</vt:lpwstr>
      </vt:variant>
      <vt:variant>
        <vt:i4>3080218</vt:i4>
      </vt:variant>
      <vt:variant>
        <vt:i4>10708</vt:i4>
      </vt:variant>
      <vt:variant>
        <vt:i4>0</vt:i4>
      </vt:variant>
      <vt:variant>
        <vt:i4>5</vt:i4>
      </vt:variant>
      <vt:variant>
        <vt:lpwstr/>
      </vt:variant>
      <vt:variant>
        <vt:lpwstr>profile_filename</vt:lpwstr>
      </vt:variant>
      <vt:variant>
        <vt:i4>4259938</vt:i4>
      </vt:variant>
      <vt:variant>
        <vt:i4>10705</vt:i4>
      </vt:variant>
      <vt:variant>
        <vt:i4>0</vt:i4>
      </vt:variant>
      <vt:variant>
        <vt:i4>5</vt:i4>
      </vt:variant>
      <vt:variant>
        <vt:lpwstr/>
      </vt:variant>
      <vt:variant>
        <vt:lpwstr>profile_segment</vt:lpwstr>
      </vt:variant>
      <vt:variant>
        <vt:i4>2293763</vt:i4>
      </vt:variant>
      <vt:variant>
        <vt:i4>10702</vt:i4>
      </vt:variant>
      <vt:variant>
        <vt:i4>0</vt:i4>
      </vt:variant>
      <vt:variant>
        <vt:i4>5</vt:i4>
      </vt:variant>
      <vt:variant>
        <vt:lpwstr/>
      </vt:variant>
      <vt:variant>
        <vt:lpwstr>profile_dates</vt:lpwstr>
      </vt:variant>
      <vt:variant>
        <vt:i4>720915</vt:i4>
      </vt:variant>
      <vt:variant>
        <vt:i4>10699</vt:i4>
      </vt:variant>
      <vt:variant>
        <vt:i4>0</vt:i4>
      </vt:variant>
      <vt:variant>
        <vt:i4>5</vt:i4>
      </vt:variant>
      <vt:variant>
        <vt:lpwstr/>
      </vt:variant>
      <vt:variant>
        <vt:lpwstr>profiles</vt:lpwstr>
      </vt:variant>
      <vt:variant>
        <vt:i4>2293763</vt:i4>
      </vt:variant>
      <vt:variant>
        <vt:i4>10695</vt:i4>
      </vt:variant>
      <vt:variant>
        <vt:i4>0</vt:i4>
      </vt:variant>
      <vt:variant>
        <vt:i4>5</vt:i4>
      </vt:variant>
      <vt:variant>
        <vt:lpwstr/>
      </vt:variant>
      <vt:variant>
        <vt:lpwstr>profile_dates</vt:lpwstr>
      </vt:variant>
      <vt:variant>
        <vt:i4>1179696</vt:i4>
      </vt:variant>
      <vt:variant>
        <vt:i4>10693</vt:i4>
      </vt:variant>
      <vt:variant>
        <vt:i4>0</vt:i4>
      </vt:variant>
      <vt:variant>
        <vt:i4>5</vt:i4>
      </vt:variant>
      <vt:variant>
        <vt:lpwstr/>
      </vt:variant>
      <vt:variant>
        <vt:lpwstr>snapshot_date</vt:lpwstr>
      </vt:variant>
      <vt:variant>
        <vt:i4>2293763</vt:i4>
      </vt:variant>
      <vt:variant>
        <vt:i4>10690</vt:i4>
      </vt:variant>
      <vt:variant>
        <vt:i4>0</vt:i4>
      </vt:variant>
      <vt:variant>
        <vt:i4>5</vt:i4>
      </vt:variant>
      <vt:variant>
        <vt:lpwstr/>
      </vt:variant>
      <vt:variant>
        <vt:lpwstr>profile_dates</vt:lpwstr>
      </vt:variant>
      <vt:variant>
        <vt:i4>3080218</vt:i4>
      </vt:variant>
      <vt:variant>
        <vt:i4>10687</vt:i4>
      </vt:variant>
      <vt:variant>
        <vt:i4>0</vt:i4>
      </vt:variant>
      <vt:variant>
        <vt:i4>5</vt:i4>
      </vt:variant>
      <vt:variant>
        <vt:lpwstr/>
      </vt:variant>
      <vt:variant>
        <vt:lpwstr>profile_filename</vt:lpwstr>
      </vt:variant>
      <vt:variant>
        <vt:i4>3473466</vt:i4>
      </vt:variant>
      <vt:variant>
        <vt:i4>10684</vt:i4>
      </vt:variant>
      <vt:variant>
        <vt:i4>0</vt:i4>
      </vt:variant>
      <vt:variant>
        <vt:i4>5</vt:i4>
      </vt:variant>
      <vt:variant>
        <vt:lpwstr/>
      </vt:variant>
      <vt:variant>
        <vt:lpwstr>profile_plot_file</vt:lpwstr>
      </vt:variant>
      <vt:variant>
        <vt:i4>4194418</vt:i4>
      </vt:variant>
      <vt:variant>
        <vt:i4>10679</vt:i4>
      </vt:variant>
      <vt:variant>
        <vt:i4>0</vt:i4>
      </vt:variant>
      <vt:variant>
        <vt:i4>5</vt:i4>
      </vt:variant>
      <vt:variant>
        <vt:lpwstr/>
      </vt:variant>
      <vt:variant>
        <vt:lpwstr>constituent_output</vt:lpwstr>
      </vt:variant>
      <vt:variant>
        <vt:i4>3080218</vt:i4>
      </vt:variant>
      <vt:variant>
        <vt:i4>10676</vt:i4>
      </vt:variant>
      <vt:variant>
        <vt:i4>0</vt:i4>
      </vt:variant>
      <vt:variant>
        <vt:i4>5</vt:i4>
      </vt:variant>
      <vt:variant>
        <vt:lpwstr/>
      </vt:variant>
      <vt:variant>
        <vt:lpwstr>profile_filename</vt:lpwstr>
      </vt:variant>
      <vt:variant>
        <vt:i4>4259938</vt:i4>
      </vt:variant>
      <vt:variant>
        <vt:i4>10673</vt:i4>
      </vt:variant>
      <vt:variant>
        <vt:i4>0</vt:i4>
      </vt:variant>
      <vt:variant>
        <vt:i4>5</vt:i4>
      </vt:variant>
      <vt:variant>
        <vt:lpwstr/>
      </vt:variant>
      <vt:variant>
        <vt:lpwstr>profile_segment</vt:lpwstr>
      </vt:variant>
      <vt:variant>
        <vt:i4>2228235</vt:i4>
      </vt:variant>
      <vt:variant>
        <vt:i4>10670</vt:i4>
      </vt:variant>
      <vt:variant>
        <vt:i4>0</vt:i4>
      </vt:variant>
      <vt:variant>
        <vt:i4>5</vt:i4>
      </vt:variant>
      <vt:variant>
        <vt:lpwstr/>
      </vt:variant>
      <vt:variant>
        <vt:lpwstr>profile_frequency</vt:lpwstr>
      </vt:variant>
      <vt:variant>
        <vt:i4>720915</vt:i4>
      </vt:variant>
      <vt:variant>
        <vt:i4>10667</vt:i4>
      </vt:variant>
      <vt:variant>
        <vt:i4>0</vt:i4>
      </vt:variant>
      <vt:variant>
        <vt:i4>5</vt:i4>
      </vt:variant>
      <vt:variant>
        <vt:lpwstr/>
      </vt:variant>
      <vt:variant>
        <vt:lpwstr>profiles</vt:lpwstr>
      </vt:variant>
      <vt:variant>
        <vt:i4>3080218</vt:i4>
      </vt:variant>
      <vt:variant>
        <vt:i4>10664</vt:i4>
      </vt:variant>
      <vt:variant>
        <vt:i4>0</vt:i4>
      </vt:variant>
      <vt:variant>
        <vt:i4>5</vt:i4>
      </vt:variant>
      <vt:variant>
        <vt:lpwstr/>
      </vt:variant>
      <vt:variant>
        <vt:lpwstr>profile_filename</vt:lpwstr>
      </vt:variant>
      <vt:variant>
        <vt:i4>3473466</vt:i4>
      </vt:variant>
      <vt:variant>
        <vt:i4>10661</vt:i4>
      </vt:variant>
      <vt:variant>
        <vt:i4>0</vt:i4>
      </vt:variant>
      <vt:variant>
        <vt:i4>5</vt:i4>
      </vt:variant>
      <vt:variant>
        <vt:lpwstr/>
      </vt:variant>
      <vt:variant>
        <vt:lpwstr>profile_plot_file</vt:lpwstr>
      </vt:variant>
      <vt:variant>
        <vt:i4>4194418</vt:i4>
      </vt:variant>
      <vt:variant>
        <vt:i4>10656</vt:i4>
      </vt:variant>
      <vt:variant>
        <vt:i4>0</vt:i4>
      </vt:variant>
      <vt:variant>
        <vt:i4>5</vt:i4>
      </vt:variant>
      <vt:variant>
        <vt:lpwstr/>
      </vt:variant>
      <vt:variant>
        <vt:lpwstr>constituent_output</vt:lpwstr>
      </vt:variant>
      <vt:variant>
        <vt:i4>3080218</vt:i4>
      </vt:variant>
      <vt:variant>
        <vt:i4>10653</vt:i4>
      </vt:variant>
      <vt:variant>
        <vt:i4>0</vt:i4>
      </vt:variant>
      <vt:variant>
        <vt:i4>5</vt:i4>
      </vt:variant>
      <vt:variant>
        <vt:lpwstr/>
      </vt:variant>
      <vt:variant>
        <vt:lpwstr>profile_filename</vt:lpwstr>
      </vt:variant>
      <vt:variant>
        <vt:i4>4259938</vt:i4>
      </vt:variant>
      <vt:variant>
        <vt:i4>10650</vt:i4>
      </vt:variant>
      <vt:variant>
        <vt:i4>0</vt:i4>
      </vt:variant>
      <vt:variant>
        <vt:i4>5</vt:i4>
      </vt:variant>
      <vt:variant>
        <vt:lpwstr/>
      </vt:variant>
      <vt:variant>
        <vt:lpwstr>profile_segment</vt:lpwstr>
      </vt:variant>
      <vt:variant>
        <vt:i4>2228235</vt:i4>
      </vt:variant>
      <vt:variant>
        <vt:i4>10647</vt:i4>
      </vt:variant>
      <vt:variant>
        <vt:i4>0</vt:i4>
      </vt:variant>
      <vt:variant>
        <vt:i4>5</vt:i4>
      </vt:variant>
      <vt:variant>
        <vt:lpwstr/>
      </vt:variant>
      <vt:variant>
        <vt:lpwstr>profile_frequency</vt:lpwstr>
      </vt:variant>
      <vt:variant>
        <vt:i4>2293763</vt:i4>
      </vt:variant>
      <vt:variant>
        <vt:i4>10644</vt:i4>
      </vt:variant>
      <vt:variant>
        <vt:i4>0</vt:i4>
      </vt:variant>
      <vt:variant>
        <vt:i4>5</vt:i4>
      </vt:variant>
      <vt:variant>
        <vt:lpwstr/>
      </vt:variant>
      <vt:variant>
        <vt:lpwstr>profile_dates</vt:lpwstr>
      </vt:variant>
      <vt:variant>
        <vt:i4>4194418</vt:i4>
      </vt:variant>
      <vt:variant>
        <vt:i4>10641</vt:i4>
      </vt:variant>
      <vt:variant>
        <vt:i4>0</vt:i4>
      </vt:variant>
      <vt:variant>
        <vt:i4>5</vt:i4>
      </vt:variant>
      <vt:variant>
        <vt:lpwstr/>
      </vt:variant>
      <vt:variant>
        <vt:lpwstr>constituent_output</vt:lpwstr>
      </vt:variant>
      <vt:variant>
        <vt:i4>2818059</vt:i4>
      </vt:variant>
      <vt:variant>
        <vt:i4>10638</vt:i4>
      </vt:variant>
      <vt:variant>
        <vt:i4>0</vt:i4>
      </vt:variant>
      <vt:variant>
        <vt:i4>5</vt:i4>
      </vt:variant>
      <vt:variant>
        <vt:lpwstr/>
      </vt:variant>
      <vt:variant>
        <vt:lpwstr>spreadsheet_filename</vt:lpwstr>
      </vt:variant>
      <vt:variant>
        <vt:i4>8126582</vt:i4>
      </vt:variant>
      <vt:variant>
        <vt:i4>10635</vt:i4>
      </vt:variant>
      <vt:variant>
        <vt:i4>0</vt:i4>
      </vt:variant>
      <vt:variant>
        <vt:i4>5</vt:i4>
      </vt:variant>
      <vt:variant>
        <vt:lpwstr/>
      </vt:variant>
      <vt:variant>
        <vt:lpwstr>spreadsheet</vt:lpwstr>
      </vt:variant>
      <vt:variant>
        <vt:i4>3080218</vt:i4>
      </vt:variant>
      <vt:variant>
        <vt:i4>10632</vt:i4>
      </vt:variant>
      <vt:variant>
        <vt:i4>0</vt:i4>
      </vt:variant>
      <vt:variant>
        <vt:i4>5</vt:i4>
      </vt:variant>
      <vt:variant>
        <vt:lpwstr/>
      </vt:variant>
      <vt:variant>
        <vt:lpwstr>profile_filename</vt:lpwstr>
      </vt:variant>
      <vt:variant>
        <vt:i4>3473466</vt:i4>
      </vt:variant>
      <vt:variant>
        <vt:i4>10629</vt:i4>
      </vt:variant>
      <vt:variant>
        <vt:i4>0</vt:i4>
      </vt:variant>
      <vt:variant>
        <vt:i4>5</vt:i4>
      </vt:variant>
      <vt:variant>
        <vt:lpwstr/>
      </vt:variant>
      <vt:variant>
        <vt:lpwstr>profile_plot_file</vt:lpwstr>
      </vt:variant>
      <vt:variant>
        <vt:i4>3080218</vt:i4>
      </vt:variant>
      <vt:variant>
        <vt:i4>10626</vt:i4>
      </vt:variant>
      <vt:variant>
        <vt:i4>0</vt:i4>
      </vt:variant>
      <vt:variant>
        <vt:i4>5</vt:i4>
      </vt:variant>
      <vt:variant>
        <vt:lpwstr/>
      </vt:variant>
      <vt:variant>
        <vt:lpwstr>profile_filename</vt:lpwstr>
      </vt:variant>
      <vt:variant>
        <vt:i4>3473466</vt:i4>
      </vt:variant>
      <vt:variant>
        <vt:i4>10623</vt:i4>
      </vt:variant>
      <vt:variant>
        <vt:i4>0</vt:i4>
      </vt:variant>
      <vt:variant>
        <vt:i4>5</vt:i4>
      </vt:variant>
      <vt:variant>
        <vt:lpwstr/>
      </vt:variant>
      <vt:variant>
        <vt:lpwstr>profile_plot_file</vt:lpwstr>
      </vt:variant>
      <vt:variant>
        <vt:i4>7864410</vt:i4>
      </vt:variant>
      <vt:variant>
        <vt:i4>10618</vt:i4>
      </vt:variant>
      <vt:variant>
        <vt:i4>0</vt:i4>
      </vt:variant>
      <vt:variant>
        <vt:i4>5</vt:i4>
      </vt:variant>
      <vt:variant>
        <vt:lpwstr/>
      </vt:variant>
      <vt:variant>
        <vt:lpwstr>screen_date</vt:lpwstr>
      </vt:variant>
      <vt:variant>
        <vt:i4>327719</vt:i4>
      </vt:variant>
      <vt:variant>
        <vt:i4>10615</vt:i4>
      </vt:variant>
      <vt:variant>
        <vt:i4>0</vt:i4>
      </vt:variant>
      <vt:variant>
        <vt:i4>5</vt:i4>
      </vt:variant>
      <vt:variant>
        <vt:lpwstr/>
      </vt:variant>
      <vt:variant>
        <vt:lpwstr>screen_print</vt:lpwstr>
      </vt:variant>
      <vt:variant>
        <vt:i4>7864410</vt:i4>
      </vt:variant>
      <vt:variant>
        <vt:i4>10611</vt:i4>
      </vt:variant>
      <vt:variant>
        <vt:i4>0</vt:i4>
      </vt:variant>
      <vt:variant>
        <vt:i4>5</vt:i4>
      </vt:variant>
      <vt:variant>
        <vt:lpwstr/>
      </vt:variant>
      <vt:variant>
        <vt:lpwstr>screen_date</vt:lpwstr>
      </vt:variant>
      <vt:variant>
        <vt:i4>1179696</vt:i4>
      </vt:variant>
      <vt:variant>
        <vt:i4>10609</vt:i4>
      </vt:variant>
      <vt:variant>
        <vt:i4>0</vt:i4>
      </vt:variant>
      <vt:variant>
        <vt:i4>5</vt:i4>
      </vt:variant>
      <vt:variant>
        <vt:lpwstr/>
      </vt:variant>
      <vt:variant>
        <vt:lpwstr>snapshot_date</vt:lpwstr>
      </vt:variant>
      <vt:variant>
        <vt:i4>7864410</vt:i4>
      </vt:variant>
      <vt:variant>
        <vt:i4>10606</vt:i4>
      </vt:variant>
      <vt:variant>
        <vt:i4>0</vt:i4>
      </vt:variant>
      <vt:variant>
        <vt:i4>5</vt:i4>
      </vt:variant>
      <vt:variant>
        <vt:lpwstr/>
      </vt:variant>
      <vt:variant>
        <vt:lpwstr>screen_date</vt:lpwstr>
      </vt:variant>
      <vt:variant>
        <vt:i4>589886</vt:i4>
      </vt:variant>
      <vt:variant>
        <vt:i4>10601</vt:i4>
      </vt:variant>
      <vt:variant>
        <vt:i4>0</vt:i4>
      </vt:variant>
      <vt:variant>
        <vt:i4>5</vt:i4>
      </vt:variant>
      <vt:variant>
        <vt:lpwstr/>
      </vt:variant>
      <vt:variant>
        <vt:lpwstr>screen_frequency</vt:lpwstr>
      </vt:variant>
      <vt:variant>
        <vt:i4>327719</vt:i4>
      </vt:variant>
      <vt:variant>
        <vt:i4>10598</vt:i4>
      </vt:variant>
      <vt:variant>
        <vt:i4>0</vt:i4>
      </vt:variant>
      <vt:variant>
        <vt:i4>5</vt:i4>
      </vt:variant>
      <vt:variant>
        <vt:lpwstr/>
      </vt:variant>
      <vt:variant>
        <vt:lpwstr>screen_print</vt:lpwstr>
      </vt:variant>
      <vt:variant>
        <vt:i4>327719</vt:i4>
      </vt:variant>
      <vt:variant>
        <vt:i4>10595</vt:i4>
      </vt:variant>
      <vt:variant>
        <vt:i4>0</vt:i4>
      </vt:variant>
      <vt:variant>
        <vt:i4>5</vt:i4>
      </vt:variant>
      <vt:variant>
        <vt:lpwstr/>
      </vt:variant>
      <vt:variant>
        <vt:lpwstr>screen_print</vt:lpwstr>
      </vt:variant>
      <vt:variant>
        <vt:i4>589886</vt:i4>
      </vt:variant>
      <vt:variant>
        <vt:i4>10590</vt:i4>
      </vt:variant>
      <vt:variant>
        <vt:i4>0</vt:i4>
      </vt:variant>
      <vt:variant>
        <vt:i4>5</vt:i4>
      </vt:variant>
      <vt:variant>
        <vt:lpwstr/>
      </vt:variant>
      <vt:variant>
        <vt:lpwstr>screen_frequency</vt:lpwstr>
      </vt:variant>
      <vt:variant>
        <vt:i4>7864410</vt:i4>
      </vt:variant>
      <vt:variant>
        <vt:i4>10587</vt:i4>
      </vt:variant>
      <vt:variant>
        <vt:i4>0</vt:i4>
      </vt:variant>
      <vt:variant>
        <vt:i4>5</vt:i4>
      </vt:variant>
      <vt:variant>
        <vt:lpwstr/>
      </vt:variant>
      <vt:variant>
        <vt:lpwstr>screen_date</vt:lpwstr>
      </vt:variant>
      <vt:variant>
        <vt:i4>4194418</vt:i4>
      </vt:variant>
      <vt:variant>
        <vt:i4>10582</vt:i4>
      </vt:variant>
      <vt:variant>
        <vt:i4>0</vt:i4>
      </vt:variant>
      <vt:variant>
        <vt:i4>5</vt:i4>
      </vt:variant>
      <vt:variant>
        <vt:lpwstr/>
      </vt:variant>
      <vt:variant>
        <vt:lpwstr>constituent_output</vt:lpwstr>
      </vt:variant>
      <vt:variant>
        <vt:i4>720956</vt:i4>
      </vt:variant>
      <vt:variant>
        <vt:i4>10579</vt:i4>
      </vt:variant>
      <vt:variant>
        <vt:i4>0</vt:i4>
      </vt:variant>
      <vt:variant>
        <vt:i4>5</vt:i4>
      </vt:variant>
      <vt:variant>
        <vt:lpwstr/>
      </vt:variant>
      <vt:variant>
        <vt:lpwstr>snapshot_filename</vt:lpwstr>
      </vt:variant>
      <vt:variant>
        <vt:i4>6488148</vt:i4>
      </vt:variant>
      <vt:variant>
        <vt:i4>10576</vt:i4>
      </vt:variant>
      <vt:variant>
        <vt:i4>0</vt:i4>
      </vt:variant>
      <vt:variant>
        <vt:i4>5</vt:i4>
      </vt:variant>
      <vt:variant>
        <vt:lpwstr/>
      </vt:variant>
      <vt:variant>
        <vt:lpwstr>snapshot_frequency</vt:lpwstr>
      </vt:variant>
      <vt:variant>
        <vt:i4>1179696</vt:i4>
      </vt:variant>
      <vt:variant>
        <vt:i4>10573</vt:i4>
      </vt:variant>
      <vt:variant>
        <vt:i4>0</vt:i4>
      </vt:variant>
      <vt:variant>
        <vt:i4>5</vt:i4>
      </vt:variant>
      <vt:variant>
        <vt:lpwstr/>
      </vt:variant>
      <vt:variant>
        <vt:lpwstr>snapshot_date</vt:lpwstr>
      </vt:variant>
      <vt:variant>
        <vt:i4>7274573</vt:i4>
      </vt:variant>
      <vt:variant>
        <vt:i4>10570</vt:i4>
      </vt:variant>
      <vt:variant>
        <vt:i4>0</vt:i4>
      </vt:variant>
      <vt:variant>
        <vt:i4>5</vt:i4>
      </vt:variant>
      <vt:variant>
        <vt:lpwstr/>
      </vt:variant>
      <vt:variant>
        <vt:lpwstr>snapshot_print</vt:lpwstr>
      </vt:variant>
      <vt:variant>
        <vt:i4>4194418</vt:i4>
      </vt:variant>
      <vt:variant>
        <vt:i4>10565</vt:i4>
      </vt:variant>
      <vt:variant>
        <vt:i4>0</vt:i4>
      </vt:variant>
      <vt:variant>
        <vt:i4>5</vt:i4>
      </vt:variant>
      <vt:variant>
        <vt:lpwstr/>
      </vt:variant>
      <vt:variant>
        <vt:lpwstr>constituent_output</vt:lpwstr>
      </vt:variant>
      <vt:variant>
        <vt:i4>720956</vt:i4>
      </vt:variant>
      <vt:variant>
        <vt:i4>10562</vt:i4>
      </vt:variant>
      <vt:variant>
        <vt:i4>0</vt:i4>
      </vt:variant>
      <vt:variant>
        <vt:i4>5</vt:i4>
      </vt:variant>
      <vt:variant>
        <vt:lpwstr/>
      </vt:variant>
      <vt:variant>
        <vt:lpwstr>snapshot_filename</vt:lpwstr>
      </vt:variant>
      <vt:variant>
        <vt:i4>458807</vt:i4>
      </vt:variant>
      <vt:variant>
        <vt:i4>10559</vt:i4>
      </vt:variant>
      <vt:variant>
        <vt:i4>0</vt:i4>
      </vt:variant>
      <vt:variant>
        <vt:i4>5</vt:i4>
      </vt:variant>
      <vt:variant>
        <vt:lpwstr/>
      </vt:variant>
      <vt:variant>
        <vt:lpwstr>snapshot_segments</vt:lpwstr>
      </vt:variant>
      <vt:variant>
        <vt:i4>1179696</vt:i4>
      </vt:variant>
      <vt:variant>
        <vt:i4>10556</vt:i4>
      </vt:variant>
      <vt:variant>
        <vt:i4>0</vt:i4>
      </vt:variant>
      <vt:variant>
        <vt:i4>5</vt:i4>
      </vt:variant>
      <vt:variant>
        <vt:lpwstr/>
      </vt:variant>
      <vt:variant>
        <vt:lpwstr>snapshot_date</vt:lpwstr>
      </vt:variant>
      <vt:variant>
        <vt:i4>7274573</vt:i4>
      </vt:variant>
      <vt:variant>
        <vt:i4>10553</vt:i4>
      </vt:variant>
      <vt:variant>
        <vt:i4>0</vt:i4>
      </vt:variant>
      <vt:variant>
        <vt:i4>5</vt:i4>
      </vt:variant>
      <vt:variant>
        <vt:lpwstr/>
      </vt:variant>
      <vt:variant>
        <vt:lpwstr>snapshot_print</vt:lpwstr>
      </vt:variant>
      <vt:variant>
        <vt:i4>1179696</vt:i4>
      </vt:variant>
      <vt:variant>
        <vt:i4>10550</vt:i4>
      </vt:variant>
      <vt:variant>
        <vt:i4>0</vt:i4>
      </vt:variant>
      <vt:variant>
        <vt:i4>5</vt:i4>
      </vt:variant>
      <vt:variant>
        <vt:lpwstr/>
      </vt:variant>
      <vt:variant>
        <vt:lpwstr>snapshot_date</vt:lpwstr>
      </vt:variant>
      <vt:variant>
        <vt:i4>1179696</vt:i4>
      </vt:variant>
      <vt:variant>
        <vt:i4>10547</vt:i4>
      </vt:variant>
      <vt:variant>
        <vt:i4>0</vt:i4>
      </vt:variant>
      <vt:variant>
        <vt:i4>5</vt:i4>
      </vt:variant>
      <vt:variant>
        <vt:lpwstr/>
      </vt:variant>
      <vt:variant>
        <vt:lpwstr>snapshot_date</vt:lpwstr>
      </vt:variant>
      <vt:variant>
        <vt:i4>4194418</vt:i4>
      </vt:variant>
      <vt:variant>
        <vt:i4>10542</vt:i4>
      </vt:variant>
      <vt:variant>
        <vt:i4>0</vt:i4>
      </vt:variant>
      <vt:variant>
        <vt:i4>5</vt:i4>
      </vt:variant>
      <vt:variant>
        <vt:lpwstr/>
      </vt:variant>
      <vt:variant>
        <vt:lpwstr>constituent_output</vt:lpwstr>
      </vt:variant>
      <vt:variant>
        <vt:i4>720956</vt:i4>
      </vt:variant>
      <vt:variant>
        <vt:i4>10539</vt:i4>
      </vt:variant>
      <vt:variant>
        <vt:i4>0</vt:i4>
      </vt:variant>
      <vt:variant>
        <vt:i4>5</vt:i4>
      </vt:variant>
      <vt:variant>
        <vt:lpwstr/>
      </vt:variant>
      <vt:variant>
        <vt:lpwstr>snapshot_filename</vt:lpwstr>
      </vt:variant>
      <vt:variant>
        <vt:i4>458807</vt:i4>
      </vt:variant>
      <vt:variant>
        <vt:i4>10536</vt:i4>
      </vt:variant>
      <vt:variant>
        <vt:i4>0</vt:i4>
      </vt:variant>
      <vt:variant>
        <vt:i4>5</vt:i4>
      </vt:variant>
      <vt:variant>
        <vt:lpwstr/>
      </vt:variant>
      <vt:variant>
        <vt:lpwstr>snapshot_segments</vt:lpwstr>
      </vt:variant>
      <vt:variant>
        <vt:i4>6488148</vt:i4>
      </vt:variant>
      <vt:variant>
        <vt:i4>10533</vt:i4>
      </vt:variant>
      <vt:variant>
        <vt:i4>0</vt:i4>
      </vt:variant>
      <vt:variant>
        <vt:i4>5</vt:i4>
      </vt:variant>
      <vt:variant>
        <vt:lpwstr/>
      </vt:variant>
      <vt:variant>
        <vt:lpwstr>snapshot_frequency</vt:lpwstr>
      </vt:variant>
      <vt:variant>
        <vt:i4>7274573</vt:i4>
      </vt:variant>
      <vt:variant>
        <vt:i4>10530</vt:i4>
      </vt:variant>
      <vt:variant>
        <vt:i4>0</vt:i4>
      </vt:variant>
      <vt:variant>
        <vt:i4>5</vt:i4>
      </vt:variant>
      <vt:variant>
        <vt:lpwstr/>
      </vt:variant>
      <vt:variant>
        <vt:lpwstr>snapshot_print</vt:lpwstr>
      </vt:variant>
      <vt:variant>
        <vt:i4>7274573</vt:i4>
      </vt:variant>
      <vt:variant>
        <vt:i4>10527</vt:i4>
      </vt:variant>
      <vt:variant>
        <vt:i4>0</vt:i4>
      </vt:variant>
      <vt:variant>
        <vt:i4>5</vt:i4>
      </vt:variant>
      <vt:variant>
        <vt:lpwstr/>
      </vt:variant>
      <vt:variant>
        <vt:lpwstr>snapshot_print</vt:lpwstr>
      </vt:variant>
      <vt:variant>
        <vt:i4>7274573</vt:i4>
      </vt:variant>
      <vt:variant>
        <vt:i4>10524</vt:i4>
      </vt:variant>
      <vt:variant>
        <vt:i4>0</vt:i4>
      </vt:variant>
      <vt:variant>
        <vt:i4>5</vt:i4>
      </vt:variant>
      <vt:variant>
        <vt:lpwstr/>
      </vt:variant>
      <vt:variant>
        <vt:lpwstr>snapshot_print</vt:lpwstr>
      </vt:variant>
      <vt:variant>
        <vt:i4>4194418</vt:i4>
      </vt:variant>
      <vt:variant>
        <vt:i4>10519</vt:i4>
      </vt:variant>
      <vt:variant>
        <vt:i4>0</vt:i4>
      </vt:variant>
      <vt:variant>
        <vt:i4>5</vt:i4>
      </vt:variant>
      <vt:variant>
        <vt:lpwstr/>
      </vt:variant>
      <vt:variant>
        <vt:lpwstr>constituent_output</vt:lpwstr>
      </vt:variant>
      <vt:variant>
        <vt:i4>720956</vt:i4>
      </vt:variant>
      <vt:variant>
        <vt:i4>10516</vt:i4>
      </vt:variant>
      <vt:variant>
        <vt:i4>0</vt:i4>
      </vt:variant>
      <vt:variant>
        <vt:i4>5</vt:i4>
      </vt:variant>
      <vt:variant>
        <vt:lpwstr/>
      </vt:variant>
      <vt:variant>
        <vt:lpwstr>snapshot_filename</vt:lpwstr>
      </vt:variant>
      <vt:variant>
        <vt:i4>458807</vt:i4>
      </vt:variant>
      <vt:variant>
        <vt:i4>10513</vt:i4>
      </vt:variant>
      <vt:variant>
        <vt:i4>0</vt:i4>
      </vt:variant>
      <vt:variant>
        <vt:i4>5</vt:i4>
      </vt:variant>
      <vt:variant>
        <vt:lpwstr/>
      </vt:variant>
      <vt:variant>
        <vt:lpwstr>snapshot_segments</vt:lpwstr>
      </vt:variant>
      <vt:variant>
        <vt:i4>6488148</vt:i4>
      </vt:variant>
      <vt:variant>
        <vt:i4>10510</vt:i4>
      </vt:variant>
      <vt:variant>
        <vt:i4>0</vt:i4>
      </vt:variant>
      <vt:variant>
        <vt:i4>5</vt:i4>
      </vt:variant>
      <vt:variant>
        <vt:lpwstr/>
      </vt:variant>
      <vt:variant>
        <vt:lpwstr>snapshot_frequency</vt:lpwstr>
      </vt:variant>
      <vt:variant>
        <vt:i4>1179696</vt:i4>
      </vt:variant>
      <vt:variant>
        <vt:i4>10507</vt:i4>
      </vt:variant>
      <vt:variant>
        <vt:i4>0</vt:i4>
      </vt:variant>
      <vt:variant>
        <vt:i4>5</vt:i4>
      </vt:variant>
      <vt:variant>
        <vt:lpwstr/>
      </vt:variant>
      <vt:variant>
        <vt:lpwstr>snapshot_date</vt:lpwstr>
      </vt:variant>
      <vt:variant>
        <vt:i4>1966087</vt:i4>
      </vt:variant>
      <vt:variant>
        <vt:i4>10497</vt:i4>
      </vt:variant>
      <vt:variant>
        <vt:i4>0</vt:i4>
      </vt:variant>
      <vt:variant>
        <vt:i4>5</vt:i4>
      </vt:variant>
      <vt:variant>
        <vt:lpwstr/>
      </vt:variant>
      <vt:variant>
        <vt:lpwstr>dtrib_concentration_filename</vt:lpwstr>
      </vt:variant>
      <vt:variant>
        <vt:i4>7602288</vt:i4>
      </vt:variant>
      <vt:variant>
        <vt:i4>10494</vt:i4>
      </vt:variant>
      <vt:variant>
        <vt:i4>0</vt:i4>
      </vt:variant>
      <vt:variant>
        <vt:i4>5</vt:i4>
      </vt:variant>
      <vt:variant>
        <vt:lpwstr/>
      </vt:variant>
      <vt:variant>
        <vt:lpwstr>dtrib_temperature_filename</vt:lpwstr>
      </vt:variant>
      <vt:variant>
        <vt:i4>4063270</vt:i4>
      </vt:variant>
      <vt:variant>
        <vt:i4>10491</vt:i4>
      </vt:variant>
      <vt:variant>
        <vt:i4>0</vt:i4>
      </vt:variant>
      <vt:variant>
        <vt:i4>5</vt:i4>
      </vt:variant>
      <vt:variant>
        <vt:lpwstr/>
      </vt:variant>
      <vt:variant>
        <vt:lpwstr>dtrib_inflow_filename</vt:lpwstr>
      </vt:variant>
      <vt:variant>
        <vt:i4>7536733</vt:i4>
      </vt:variant>
      <vt:variant>
        <vt:i4>10488</vt:i4>
      </vt:variant>
      <vt:variant>
        <vt:i4>0</vt:i4>
      </vt:variant>
      <vt:variant>
        <vt:i4>5</vt:i4>
      </vt:variant>
      <vt:variant>
        <vt:lpwstr/>
      </vt:variant>
      <vt:variant>
        <vt:lpwstr>downstream_head_concentration_file</vt:lpwstr>
      </vt:variant>
      <vt:variant>
        <vt:i4>4194400</vt:i4>
      </vt:variant>
      <vt:variant>
        <vt:i4>10485</vt:i4>
      </vt:variant>
      <vt:variant>
        <vt:i4>0</vt:i4>
      </vt:variant>
      <vt:variant>
        <vt:i4>5</vt:i4>
      </vt:variant>
      <vt:variant>
        <vt:lpwstr/>
      </vt:variant>
      <vt:variant>
        <vt:lpwstr>distributed_tributary_temperature_file</vt:lpwstr>
      </vt:variant>
      <vt:variant>
        <vt:i4>852017</vt:i4>
      </vt:variant>
      <vt:variant>
        <vt:i4>10482</vt:i4>
      </vt:variant>
      <vt:variant>
        <vt:i4>0</vt:i4>
      </vt:variant>
      <vt:variant>
        <vt:i4>5</vt:i4>
      </vt:variant>
      <vt:variant>
        <vt:lpwstr/>
      </vt:variant>
      <vt:variant>
        <vt:lpwstr>distributed_tributary_inflow_file</vt:lpwstr>
      </vt:variant>
      <vt:variant>
        <vt:i4>1900548</vt:i4>
      </vt:variant>
      <vt:variant>
        <vt:i4>10479</vt:i4>
      </vt:variant>
      <vt:variant>
        <vt:i4>0</vt:i4>
      </vt:variant>
      <vt:variant>
        <vt:i4>5</vt:i4>
      </vt:variant>
      <vt:variant>
        <vt:lpwstr/>
      </vt:variant>
      <vt:variant>
        <vt:lpwstr>distributed_tributary_active</vt:lpwstr>
      </vt:variant>
      <vt:variant>
        <vt:i4>1900548</vt:i4>
      </vt:variant>
      <vt:variant>
        <vt:i4>10476</vt:i4>
      </vt:variant>
      <vt:variant>
        <vt:i4>0</vt:i4>
      </vt:variant>
      <vt:variant>
        <vt:i4>5</vt:i4>
      </vt:variant>
      <vt:variant>
        <vt:lpwstr/>
      </vt:variant>
      <vt:variant>
        <vt:lpwstr>distributed_tributary_active</vt:lpwstr>
      </vt:variant>
      <vt:variant>
        <vt:i4>1966087</vt:i4>
      </vt:variant>
      <vt:variant>
        <vt:i4>10473</vt:i4>
      </vt:variant>
      <vt:variant>
        <vt:i4>0</vt:i4>
      </vt:variant>
      <vt:variant>
        <vt:i4>5</vt:i4>
      </vt:variant>
      <vt:variant>
        <vt:lpwstr/>
      </vt:variant>
      <vt:variant>
        <vt:lpwstr>dtrib_concentration_filename</vt:lpwstr>
      </vt:variant>
      <vt:variant>
        <vt:i4>7602288</vt:i4>
      </vt:variant>
      <vt:variant>
        <vt:i4>10470</vt:i4>
      </vt:variant>
      <vt:variant>
        <vt:i4>0</vt:i4>
      </vt:variant>
      <vt:variant>
        <vt:i4>5</vt:i4>
      </vt:variant>
      <vt:variant>
        <vt:lpwstr/>
      </vt:variant>
      <vt:variant>
        <vt:lpwstr>dtrib_temperature_filename</vt:lpwstr>
      </vt:variant>
      <vt:variant>
        <vt:i4>4063270</vt:i4>
      </vt:variant>
      <vt:variant>
        <vt:i4>10467</vt:i4>
      </vt:variant>
      <vt:variant>
        <vt:i4>0</vt:i4>
      </vt:variant>
      <vt:variant>
        <vt:i4>5</vt:i4>
      </vt:variant>
      <vt:variant>
        <vt:lpwstr/>
      </vt:variant>
      <vt:variant>
        <vt:lpwstr>dtrib_inflow_filename</vt:lpwstr>
      </vt:variant>
      <vt:variant>
        <vt:i4>1376259</vt:i4>
      </vt:variant>
      <vt:variant>
        <vt:i4>10462</vt:i4>
      </vt:variant>
      <vt:variant>
        <vt:i4>0</vt:i4>
      </vt:variant>
      <vt:variant>
        <vt:i4>5</vt:i4>
      </vt:variant>
      <vt:variant>
        <vt:lpwstr/>
      </vt:variant>
      <vt:variant>
        <vt:lpwstr>tributary_concentration_filename</vt:lpwstr>
      </vt:variant>
      <vt:variant>
        <vt:i4>8323188</vt:i4>
      </vt:variant>
      <vt:variant>
        <vt:i4>10459</vt:i4>
      </vt:variant>
      <vt:variant>
        <vt:i4>0</vt:i4>
      </vt:variant>
      <vt:variant>
        <vt:i4>5</vt:i4>
      </vt:variant>
      <vt:variant>
        <vt:lpwstr/>
      </vt:variant>
      <vt:variant>
        <vt:lpwstr>tributary_temperature_filename</vt:lpwstr>
      </vt:variant>
      <vt:variant>
        <vt:i4>3473442</vt:i4>
      </vt:variant>
      <vt:variant>
        <vt:i4>10456</vt:i4>
      </vt:variant>
      <vt:variant>
        <vt:i4>0</vt:i4>
      </vt:variant>
      <vt:variant>
        <vt:i4>5</vt:i4>
      </vt:variant>
      <vt:variant>
        <vt:lpwstr/>
      </vt:variant>
      <vt:variant>
        <vt:lpwstr>tributary_inflow_filename</vt:lpwstr>
      </vt:variant>
      <vt:variant>
        <vt:i4>1376259</vt:i4>
      </vt:variant>
      <vt:variant>
        <vt:i4>10453</vt:i4>
      </vt:variant>
      <vt:variant>
        <vt:i4>0</vt:i4>
      </vt:variant>
      <vt:variant>
        <vt:i4>5</vt:i4>
      </vt:variant>
      <vt:variant>
        <vt:lpwstr/>
      </vt:variant>
      <vt:variant>
        <vt:lpwstr>tributary_concentration_filename</vt:lpwstr>
      </vt:variant>
      <vt:variant>
        <vt:i4>8323188</vt:i4>
      </vt:variant>
      <vt:variant>
        <vt:i4>10450</vt:i4>
      </vt:variant>
      <vt:variant>
        <vt:i4>0</vt:i4>
      </vt:variant>
      <vt:variant>
        <vt:i4>5</vt:i4>
      </vt:variant>
      <vt:variant>
        <vt:lpwstr/>
      </vt:variant>
      <vt:variant>
        <vt:lpwstr>tributary_temperature_filename</vt:lpwstr>
      </vt:variant>
      <vt:variant>
        <vt:i4>3473442</vt:i4>
      </vt:variant>
      <vt:variant>
        <vt:i4>10447</vt:i4>
      </vt:variant>
      <vt:variant>
        <vt:i4>0</vt:i4>
      </vt:variant>
      <vt:variant>
        <vt:i4>5</vt:i4>
      </vt:variant>
      <vt:variant>
        <vt:lpwstr/>
      </vt:variant>
      <vt:variant>
        <vt:lpwstr>tributary_inflow_filename</vt:lpwstr>
      </vt:variant>
      <vt:variant>
        <vt:i4>2490387</vt:i4>
      </vt:variant>
      <vt:variant>
        <vt:i4>10444</vt:i4>
      </vt:variant>
      <vt:variant>
        <vt:i4>0</vt:i4>
      </vt:variant>
      <vt:variant>
        <vt:i4>5</vt:i4>
      </vt:variant>
      <vt:variant>
        <vt:lpwstr/>
      </vt:variant>
      <vt:variant>
        <vt:lpwstr>tributary_active</vt:lpwstr>
      </vt:variant>
      <vt:variant>
        <vt:i4>4128777</vt:i4>
      </vt:variant>
      <vt:variant>
        <vt:i4>10441</vt:i4>
      </vt:variant>
      <vt:variant>
        <vt:i4>0</vt:i4>
      </vt:variant>
      <vt:variant>
        <vt:i4>5</vt:i4>
      </vt:variant>
      <vt:variant>
        <vt:lpwstr/>
      </vt:variant>
      <vt:variant>
        <vt:lpwstr>tributary_bottom</vt:lpwstr>
      </vt:variant>
      <vt:variant>
        <vt:i4>2490372</vt:i4>
      </vt:variant>
      <vt:variant>
        <vt:i4>10438</vt:i4>
      </vt:variant>
      <vt:variant>
        <vt:i4>0</vt:i4>
      </vt:variant>
      <vt:variant>
        <vt:i4>5</vt:i4>
      </vt:variant>
      <vt:variant>
        <vt:lpwstr/>
      </vt:variant>
      <vt:variant>
        <vt:lpwstr>tributary_top</vt:lpwstr>
      </vt:variant>
      <vt:variant>
        <vt:i4>3080193</vt:i4>
      </vt:variant>
      <vt:variant>
        <vt:i4>10435</vt:i4>
      </vt:variant>
      <vt:variant>
        <vt:i4>0</vt:i4>
      </vt:variant>
      <vt:variant>
        <vt:i4>5</vt:i4>
      </vt:variant>
      <vt:variant>
        <vt:lpwstr/>
      </vt:variant>
      <vt:variant>
        <vt:lpwstr>tributary_segment</vt:lpwstr>
      </vt:variant>
      <vt:variant>
        <vt:i4>4522104</vt:i4>
      </vt:variant>
      <vt:variant>
        <vt:i4>10432</vt:i4>
      </vt:variant>
      <vt:variant>
        <vt:i4>0</vt:i4>
      </vt:variant>
      <vt:variant>
        <vt:i4>5</vt:i4>
      </vt:variant>
      <vt:variant>
        <vt:lpwstr/>
      </vt:variant>
      <vt:variant>
        <vt:lpwstr>tributary_interpolation</vt:lpwstr>
      </vt:variant>
      <vt:variant>
        <vt:i4>4522081</vt:i4>
      </vt:variant>
      <vt:variant>
        <vt:i4>10429</vt:i4>
      </vt:variant>
      <vt:variant>
        <vt:i4>0</vt:i4>
      </vt:variant>
      <vt:variant>
        <vt:i4>5</vt:i4>
      </vt:variant>
      <vt:variant>
        <vt:lpwstr/>
      </vt:variant>
      <vt:variant>
        <vt:lpwstr>tributary_placement</vt:lpwstr>
      </vt:variant>
      <vt:variant>
        <vt:i4>1376268</vt:i4>
      </vt:variant>
      <vt:variant>
        <vt:i4>10426</vt:i4>
      </vt:variant>
      <vt:variant>
        <vt:i4>0</vt:i4>
      </vt:variant>
      <vt:variant>
        <vt:i4>5</vt:i4>
      </vt:variant>
      <vt:variant>
        <vt:lpwstr/>
      </vt:variant>
      <vt:variant>
        <vt:lpwstr>inflow_outflow_dimensions</vt:lpwstr>
      </vt:variant>
      <vt:variant>
        <vt:i4>4522081</vt:i4>
      </vt:variant>
      <vt:variant>
        <vt:i4>10423</vt:i4>
      </vt:variant>
      <vt:variant>
        <vt:i4>0</vt:i4>
      </vt:variant>
      <vt:variant>
        <vt:i4>5</vt:i4>
      </vt:variant>
      <vt:variant>
        <vt:lpwstr/>
      </vt:variant>
      <vt:variant>
        <vt:lpwstr>tributary_placement</vt:lpwstr>
      </vt:variant>
      <vt:variant>
        <vt:i4>1376259</vt:i4>
      </vt:variant>
      <vt:variant>
        <vt:i4>10418</vt:i4>
      </vt:variant>
      <vt:variant>
        <vt:i4>0</vt:i4>
      </vt:variant>
      <vt:variant>
        <vt:i4>5</vt:i4>
      </vt:variant>
      <vt:variant>
        <vt:lpwstr/>
      </vt:variant>
      <vt:variant>
        <vt:lpwstr>tributary_concentration_filename</vt:lpwstr>
      </vt:variant>
      <vt:variant>
        <vt:i4>8323188</vt:i4>
      </vt:variant>
      <vt:variant>
        <vt:i4>10415</vt:i4>
      </vt:variant>
      <vt:variant>
        <vt:i4>0</vt:i4>
      </vt:variant>
      <vt:variant>
        <vt:i4>5</vt:i4>
      </vt:variant>
      <vt:variant>
        <vt:lpwstr/>
      </vt:variant>
      <vt:variant>
        <vt:lpwstr>tributary_temperature_filename</vt:lpwstr>
      </vt:variant>
      <vt:variant>
        <vt:i4>3473442</vt:i4>
      </vt:variant>
      <vt:variant>
        <vt:i4>10412</vt:i4>
      </vt:variant>
      <vt:variant>
        <vt:i4>0</vt:i4>
      </vt:variant>
      <vt:variant>
        <vt:i4>5</vt:i4>
      </vt:variant>
      <vt:variant>
        <vt:lpwstr/>
      </vt:variant>
      <vt:variant>
        <vt:lpwstr>tributary_inflow_filename</vt:lpwstr>
      </vt:variant>
      <vt:variant>
        <vt:i4>1376259</vt:i4>
      </vt:variant>
      <vt:variant>
        <vt:i4>10409</vt:i4>
      </vt:variant>
      <vt:variant>
        <vt:i4>0</vt:i4>
      </vt:variant>
      <vt:variant>
        <vt:i4>5</vt:i4>
      </vt:variant>
      <vt:variant>
        <vt:lpwstr/>
      </vt:variant>
      <vt:variant>
        <vt:lpwstr>tributary_concentration_filename</vt:lpwstr>
      </vt:variant>
      <vt:variant>
        <vt:i4>8323188</vt:i4>
      </vt:variant>
      <vt:variant>
        <vt:i4>10406</vt:i4>
      </vt:variant>
      <vt:variant>
        <vt:i4>0</vt:i4>
      </vt:variant>
      <vt:variant>
        <vt:i4>5</vt:i4>
      </vt:variant>
      <vt:variant>
        <vt:lpwstr/>
      </vt:variant>
      <vt:variant>
        <vt:lpwstr>tributary_temperature_filename</vt:lpwstr>
      </vt:variant>
      <vt:variant>
        <vt:i4>3473442</vt:i4>
      </vt:variant>
      <vt:variant>
        <vt:i4>10403</vt:i4>
      </vt:variant>
      <vt:variant>
        <vt:i4>0</vt:i4>
      </vt:variant>
      <vt:variant>
        <vt:i4>5</vt:i4>
      </vt:variant>
      <vt:variant>
        <vt:lpwstr/>
      </vt:variant>
      <vt:variant>
        <vt:lpwstr>tributary_inflow_filename</vt:lpwstr>
      </vt:variant>
      <vt:variant>
        <vt:i4>2490387</vt:i4>
      </vt:variant>
      <vt:variant>
        <vt:i4>10400</vt:i4>
      </vt:variant>
      <vt:variant>
        <vt:i4>0</vt:i4>
      </vt:variant>
      <vt:variant>
        <vt:i4>5</vt:i4>
      </vt:variant>
      <vt:variant>
        <vt:lpwstr/>
      </vt:variant>
      <vt:variant>
        <vt:lpwstr>tributary_active</vt:lpwstr>
      </vt:variant>
      <vt:variant>
        <vt:i4>4128777</vt:i4>
      </vt:variant>
      <vt:variant>
        <vt:i4>10397</vt:i4>
      </vt:variant>
      <vt:variant>
        <vt:i4>0</vt:i4>
      </vt:variant>
      <vt:variant>
        <vt:i4>5</vt:i4>
      </vt:variant>
      <vt:variant>
        <vt:lpwstr/>
      </vt:variant>
      <vt:variant>
        <vt:lpwstr>tributary_bottom</vt:lpwstr>
      </vt:variant>
      <vt:variant>
        <vt:i4>2490372</vt:i4>
      </vt:variant>
      <vt:variant>
        <vt:i4>10394</vt:i4>
      </vt:variant>
      <vt:variant>
        <vt:i4>0</vt:i4>
      </vt:variant>
      <vt:variant>
        <vt:i4>5</vt:i4>
      </vt:variant>
      <vt:variant>
        <vt:lpwstr/>
      </vt:variant>
      <vt:variant>
        <vt:lpwstr>tributary_top</vt:lpwstr>
      </vt:variant>
      <vt:variant>
        <vt:i4>3080193</vt:i4>
      </vt:variant>
      <vt:variant>
        <vt:i4>10391</vt:i4>
      </vt:variant>
      <vt:variant>
        <vt:i4>0</vt:i4>
      </vt:variant>
      <vt:variant>
        <vt:i4>5</vt:i4>
      </vt:variant>
      <vt:variant>
        <vt:lpwstr/>
      </vt:variant>
      <vt:variant>
        <vt:lpwstr>tributary_segment</vt:lpwstr>
      </vt:variant>
      <vt:variant>
        <vt:i4>4522104</vt:i4>
      </vt:variant>
      <vt:variant>
        <vt:i4>10388</vt:i4>
      </vt:variant>
      <vt:variant>
        <vt:i4>0</vt:i4>
      </vt:variant>
      <vt:variant>
        <vt:i4>5</vt:i4>
      </vt:variant>
      <vt:variant>
        <vt:lpwstr/>
      </vt:variant>
      <vt:variant>
        <vt:lpwstr>tributary_interpolation</vt:lpwstr>
      </vt:variant>
      <vt:variant>
        <vt:i4>4522081</vt:i4>
      </vt:variant>
      <vt:variant>
        <vt:i4>10385</vt:i4>
      </vt:variant>
      <vt:variant>
        <vt:i4>0</vt:i4>
      </vt:variant>
      <vt:variant>
        <vt:i4>5</vt:i4>
      </vt:variant>
      <vt:variant>
        <vt:lpwstr/>
      </vt:variant>
      <vt:variant>
        <vt:lpwstr>tributary_placement</vt:lpwstr>
      </vt:variant>
      <vt:variant>
        <vt:i4>1376268</vt:i4>
      </vt:variant>
      <vt:variant>
        <vt:i4>10382</vt:i4>
      </vt:variant>
      <vt:variant>
        <vt:i4>0</vt:i4>
      </vt:variant>
      <vt:variant>
        <vt:i4>5</vt:i4>
      </vt:variant>
      <vt:variant>
        <vt:lpwstr/>
      </vt:variant>
      <vt:variant>
        <vt:lpwstr>inflow_outflow_dimensions</vt:lpwstr>
      </vt:variant>
      <vt:variant>
        <vt:i4>4522081</vt:i4>
      </vt:variant>
      <vt:variant>
        <vt:i4>10379</vt:i4>
      </vt:variant>
      <vt:variant>
        <vt:i4>0</vt:i4>
      </vt:variant>
      <vt:variant>
        <vt:i4>5</vt:i4>
      </vt:variant>
      <vt:variant>
        <vt:lpwstr/>
      </vt:variant>
      <vt:variant>
        <vt:lpwstr>tributary_placement</vt:lpwstr>
      </vt:variant>
      <vt:variant>
        <vt:i4>1376259</vt:i4>
      </vt:variant>
      <vt:variant>
        <vt:i4>10374</vt:i4>
      </vt:variant>
      <vt:variant>
        <vt:i4>0</vt:i4>
      </vt:variant>
      <vt:variant>
        <vt:i4>5</vt:i4>
      </vt:variant>
      <vt:variant>
        <vt:lpwstr/>
      </vt:variant>
      <vt:variant>
        <vt:lpwstr>tributary_concentration_filename</vt:lpwstr>
      </vt:variant>
      <vt:variant>
        <vt:i4>8323188</vt:i4>
      </vt:variant>
      <vt:variant>
        <vt:i4>10371</vt:i4>
      </vt:variant>
      <vt:variant>
        <vt:i4>0</vt:i4>
      </vt:variant>
      <vt:variant>
        <vt:i4>5</vt:i4>
      </vt:variant>
      <vt:variant>
        <vt:lpwstr/>
      </vt:variant>
      <vt:variant>
        <vt:lpwstr>tributary_temperature_filename</vt:lpwstr>
      </vt:variant>
      <vt:variant>
        <vt:i4>3473442</vt:i4>
      </vt:variant>
      <vt:variant>
        <vt:i4>10368</vt:i4>
      </vt:variant>
      <vt:variant>
        <vt:i4>0</vt:i4>
      </vt:variant>
      <vt:variant>
        <vt:i4>5</vt:i4>
      </vt:variant>
      <vt:variant>
        <vt:lpwstr/>
      </vt:variant>
      <vt:variant>
        <vt:lpwstr>tributary_inflow_filename</vt:lpwstr>
      </vt:variant>
      <vt:variant>
        <vt:i4>1376259</vt:i4>
      </vt:variant>
      <vt:variant>
        <vt:i4>10365</vt:i4>
      </vt:variant>
      <vt:variant>
        <vt:i4>0</vt:i4>
      </vt:variant>
      <vt:variant>
        <vt:i4>5</vt:i4>
      </vt:variant>
      <vt:variant>
        <vt:lpwstr/>
      </vt:variant>
      <vt:variant>
        <vt:lpwstr>tributary_concentration_filename</vt:lpwstr>
      </vt:variant>
      <vt:variant>
        <vt:i4>8323188</vt:i4>
      </vt:variant>
      <vt:variant>
        <vt:i4>10362</vt:i4>
      </vt:variant>
      <vt:variant>
        <vt:i4>0</vt:i4>
      </vt:variant>
      <vt:variant>
        <vt:i4>5</vt:i4>
      </vt:variant>
      <vt:variant>
        <vt:lpwstr/>
      </vt:variant>
      <vt:variant>
        <vt:lpwstr>tributary_temperature_filename</vt:lpwstr>
      </vt:variant>
      <vt:variant>
        <vt:i4>3473442</vt:i4>
      </vt:variant>
      <vt:variant>
        <vt:i4>10359</vt:i4>
      </vt:variant>
      <vt:variant>
        <vt:i4>0</vt:i4>
      </vt:variant>
      <vt:variant>
        <vt:i4>5</vt:i4>
      </vt:variant>
      <vt:variant>
        <vt:lpwstr/>
      </vt:variant>
      <vt:variant>
        <vt:lpwstr>tributary_inflow_filename</vt:lpwstr>
      </vt:variant>
      <vt:variant>
        <vt:i4>2490387</vt:i4>
      </vt:variant>
      <vt:variant>
        <vt:i4>10356</vt:i4>
      </vt:variant>
      <vt:variant>
        <vt:i4>0</vt:i4>
      </vt:variant>
      <vt:variant>
        <vt:i4>5</vt:i4>
      </vt:variant>
      <vt:variant>
        <vt:lpwstr/>
      </vt:variant>
      <vt:variant>
        <vt:lpwstr>tributary_active</vt:lpwstr>
      </vt:variant>
      <vt:variant>
        <vt:i4>4128777</vt:i4>
      </vt:variant>
      <vt:variant>
        <vt:i4>10353</vt:i4>
      </vt:variant>
      <vt:variant>
        <vt:i4>0</vt:i4>
      </vt:variant>
      <vt:variant>
        <vt:i4>5</vt:i4>
      </vt:variant>
      <vt:variant>
        <vt:lpwstr/>
      </vt:variant>
      <vt:variant>
        <vt:lpwstr>tributary_bottom</vt:lpwstr>
      </vt:variant>
      <vt:variant>
        <vt:i4>2490372</vt:i4>
      </vt:variant>
      <vt:variant>
        <vt:i4>10350</vt:i4>
      </vt:variant>
      <vt:variant>
        <vt:i4>0</vt:i4>
      </vt:variant>
      <vt:variant>
        <vt:i4>5</vt:i4>
      </vt:variant>
      <vt:variant>
        <vt:lpwstr/>
      </vt:variant>
      <vt:variant>
        <vt:lpwstr>tributary_top</vt:lpwstr>
      </vt:variant>
      <vt:variant>
        <vt:i4>4522104</vt:i4>
      </vt:variant>
      <vt:variant>
        <vt:i4>10347</vt:i4>
      </vt:variant>
      <vt:variant>
        <vt:i4>0</vt:i4>
      </vt:variant>
      <vt:variant>
        <vt:i4>5</vt:i4>
      </vt:variant>
      <vt:variant>
        <vt:lpwstr/>
      </vt:variant>
      <vt:variant>
        <vt:lpwstr>tributary_interpolation</vt:lpwstr>
      </vt:variant>
      <vt:variant>
        <vt:i4>4522081</vt:i4>
      </vt:variant>
      <vt:variant>
        <vt:i4>10344</vt:i4>
      </vt:variant>
      <vt:variant>
        <vt:i4>0</vt:i4>
      </vt:variant>
      <vt:variant>
        <vt:i4>5</vt:i4>
      </vt:variant>
      <vt:variant>
        <vt:lpwstr/>
      </vt:variant>
      <vt:variant>
        <vt:lpwstr>tributary_placement</vt:lpwstr>
      </vt:variant>
      <vt:variant>
        <vt:i4>1376268</vt:i4>
      </vt:variant>
      <vt:variant>
        <vt:i4>10341</vt:i4>
      </vt:variant>
      <vt:variant>
        <vt:i4>0</vt:i4>
      </vt:variant>
      <vt:variant>
        <vt:i4>5</vt:i4>
      </vt:variant>
      <vt:variant>
        <vt:lpwstr/>
      </vt:variant>
      <vt:variant>
        <vt:lpwstr>inflow_outflow_dimensions</vt:lpwstr>
      </vt:variant>
      <vt:variant>
        <vt:i4>7012419</vt:i4>
      </vt:variant>
      <vt:variant>
        <vt:i4>10338</vt:i4>
      </vt:variant>
      <vt:variant>
        <vt:i4>0</vt:i4>
      </vt:variant>
      <vt:variant>
        <vt:i4>5</vt:i4>
      </vt:variant>
      <vt:variant>
        <vt:lpwstr/>
      </vt:variant>
      <vt:variant>
        <vt:lpwstr>branch_geometry</vt:lpwstr>
      </vt:variant>
      <vt:variant>
        <vt:i4>4522081</vt:i4>
      </vt:variant>
      <vt:variant>
        <vt:i4>10335</vt:i4>
      </vt:variant>
      <vt:variant>
        <vt:i4>0</vt:i4>
      </vt:variant>
      <vt:variant>
        <vt:i4>5</vt:i4>
      </vt:variant>
      <vt:variant>
        <vt:lpwstr/>
      </vt:variant>
      <vt:variant>
        <vt:lpwstr>tributary_placement</vt:lpwstr>
      </vt:variant>
      <vt:variant>
        <vt:i4>1376259</vt:i4>
      </vt:variant>
      <vt:variant>
        <vt:i4>10330</vt:i4>
      </vt:variant>
      <vt:variant>
        <vt:i4>0</vt:i4>
      </vt:variant>
      <vt:variant>
        <vt:i4>5</vt:i4>
      </vt:variant>
      <vt:variant>
        <vt:lpwstr/>
      </vt:variant>
      <vt:variant>
        <vt:lpwstr>tributary_concentration_filename</vt:lpwstr>
      </vt:variant>
      <vt:variant>
        <vt:i4>8323188</vt:i4>
      </vt:variant>
      <vt:variant>
        <vt:i4>10327</vt:i4>
      </vt:variant>
      <vt:variant>
        <vt:i4>0</vt:i4>
      </vt:variant>
      <vt:variant>
        <vt:i4>5</vt:i4>
      </vt:variant>
      <vt:variant>
        <vt:lpwstr/>
      </vt:variant>
      <vt:variant>
        <vt:lpwstr>tributary_temperature_filename</vt:lpwstr>
      </vt:variant>
      <vt:variant>
        <vt:i4>3473442</vt:i4>
      </vt:variant>
      <vt:variant>
        <vt:i4>10324</vt:i4>
      </vt:variant>
      <vt:variant>
        <vt:i4>0</vt:i4>
      </vt:variant>
      <vt:variant>
        <vt:i4>5</vt:i4>
      </vt:variant>
      <vt:variant>
        <vt:lpwstr/>
      </vt:variant>
      <vt:variant>
        <vt:lpwstr>tributary_inflow_filename</vt:lpwstr>
      </vt:variant>
      <vt:variant>
        <vt:i4>1376259</vt:i4>
      </vt:variant>
      <vt:variant>
        <vt:i4>10321</vt:i4>
      </vt:variant>
      <vt:variant>
        <vt:i4>0</vt:i4>
      </vt:variant>
      <vt:variant>
        <vt:i4>5</vt:i4>
      </vt:variant>
      <vt:variant>
        <vt:lpwstr/>
      </vt:variant>
      <vt:variant>
        <vt:lpwstr>tributary_concentration_filename</vt:lpwstr>
      </vt:variant>
      <vt:variant>
        <vt:i4>8323188</vt:i4>
      </vt:variant>
      <vt:variant>
        <vt:i4>10318</vt:i4>
      </vt:variant>
      <vt:variant>
        <vt:i4>0</vt:i4>
      </vt:variant>
      <vt:variant>
        <vt:i4>5</vt:i4>
      </vt:variant>
      <vt:variant>
        <vt:lpwstr/>
      </vt:variant>
      <vt:variant>
        <vt:lpwstr>tributary_temperature_filename</vt:lpwstr>
      </vt:variant>
      <vt:variant>
        <vt:i4>3473442</vt:i4>
      </vt:variant>
      <vt:variant>
        <vt:i4>10315</vt:i4>
      </vt:variant>
      <vt:variant>
        <vt:i4>0</vt:i4>
      </vt:variant>
      <vt:variant>
        <vt:i4>5</vt:i4>
      </vt:variant>
      <vt:variant>
        <vt:lpwstr/>
      </vt:variant>
      <vt:variant>
        <vt:lpwstr>tributary_inflow_filename</vt:lpwstr>
      </vt:variant>
      <vt:variant>
        <vt:i4>2490387</vt:i4>
      </vt:variant>
      <vt:variant>
        <vt:i4>10312</vt:i4>
      </vt:variant>
      <vt:variant>
        <vt:i4>0</vt:i4>
      </vt:variant>
      <vt:variant>
        <vt:i4>5</vt:i4>
      </vt:variant>
      <vt:variant>
        <vt:lpwstr/>
      </vt:variant>
      <vt:variant>
        <vt:lpwstr>tributary_active</vt:lpwstr>
      </vt:variant>
      <vt:variant>
        <vt:i4>4128777</vt:i4>
      </vt:variant>
      <vt:variant>
        <vt:i4>10309</vt:i4>
      </vt:variant>
      <vt:variant>
        <vt:i4>0</vt:i4>
      </vt:variant>
      <vt:variant>
        <vt:i4>5</vt:i4>
      </vt:variant>
      <vt:variant>
        <vt:lpwstr/>
      </vt:variant>
      <vt:variant>
        <vt:lpwstr>tributary_bottom</vt:lpwstr>
      </vt:variant>
      <vt:variant>
        <vt:i4>2490372</vt:i4>
      </vt:variant>
      <vt:variant>
        <vt:i4>10306</vt:i4>
      </vt:variant>
      <vt:variant>
        <vt:i4>0</vt:i4>
      </vt:variant>
      <vt:variant>
        <vt:i4>5</vt:i4>
      </vt:variant>
      <vt:variant>
        <vt:lpwstr/>
      </vt:variant>
      <vt:variant>
        <vt:lpwstr>tributary_top</vt:lpwstr>
      </vt:variant>
      <vt:variant>
        <vt:i4>3080193</vt:i4>
      </vt:variant>
      <vt:variant>
        <vt:i4>10303</vt:i4>
      </vt:variant>
      <vt:variant>
        <vt:i4>0</vt:i4>
      </vt:variant>
      <vt:variant>
        <vt:i4>5</vt:i4>
      </vt:variant>
      <vt:variant>
        <vt:lpwstr/>
      </vt:variant>
      <vt:variant>
        <vt:lpwstr>tributary_segment</vt:lpwstr>
      </vt:variant>
      <vt:variant>
        <vt:i4>4522081</vt:i4>
      </vt:variant>
      <vt:variant>
        <vt:i4>10300</vt:i4>
      </vt:variant>
      <vt:variant>
        <vt:i4>0</vt:i4>
      </vt:variant>
      <vt:variant>
        <vt:i4>5</vt:i4>
      </vt:variant>
      <vt:variant>
        <vt:lpwstr/>
      </vt:variant>
      <vt:variant>
        <vt:lpwstr>tributary_placement</vt:lpwstr>
      </vt:variant>
      <vt:variant>
        <vt:i4>1376268</vt:i4>
      </vt:variant>
      <vt:variant>
        <vt:i4>10297</vt:i4>
      </vt:variant>
      <vt:variant>
        <vt:i4>0</vt:i4>
      </vt:variant>
      <vt:variant>
        <vt:i4>5</vt:i4>
      </vt:variant>
      <vt:variant>
        <vt:lpwstr/>
      </vt:variant>
      <vt:variant>
        <vt:lpwstr>inflow_outflow_dimensions</vt:lpwstr>
      </vt:variant>
      <vt:variant>
        <vt:i4>1376259</vt:i4>
      </vt:variant>
      <vt:variant>
        <vt:i4>10292</vt:i4>
      </vt:variant>
      <vt:variant>
        <vt:i4>0</vt:i4>
      </vt:variant>
      <vt:variant>
        <vt:i4>5</vt:i4>
      </vt:variant>
      <vt:variant>
        <vt:lpwstr/>
      </vt:variant>
      <vt:variant>
        <vt:lpwstr>tributary_concentration_filename</vt:lpwstr>
      </vt:variant>
      <vt:variant>
        <vt:i4>8323188</vt:i4>
      </vt:variant>
      <vt:variant>
        <vt:i4>10289</vt:i4>
      </vt:variant>
      <vt:variant>
        <vt:i4>0</vt:i4>
      </vt:variant>
      <vt:variant>
        <vt:i4>5</vt:i4>
      </vt:variant>
      <vt:variant>
        <vt:lpwstr/>
      </vt:variant>
      <vt:variant>
        <vt:lpwstr>tributary_temperature_filename</vt:lpwstr>
      </vt:variant>
      <vt:variant>
        <vt:i4>3473442</vt:i4>
      </vt:variant>
      <vt:variant>
        <vt:i4>10286</vt:i4>
      </vt:variant>
      <vt:variant>
        <vt:i4>0</vt:i4>
      </vt:variant>
      <vt:variant>
        <vt:i4>5</vt:i4>
      </vt:variant>
      <vt:variant>
        <vt:lpwstr/>
      </vt:variant>
      <vt:variant>
        <vt:lpwstr>tributary_inflow_filename</vt:lpwstr>
      </vt:variant>
      <vt:variant>
        <vt:i4>1376259</vt:i4>
      </vt:variant>
      <vt:variant>
        <vt:i4>10283</vt:i4>
      </vt:variant>
      <vt:variant>
        <vt:i4>0</vt:i4>
      </vt:variant>
      <vt:variant>
        <vt:i4>5</vt:i4>
      </vt:variant>
      <vt:variant>
        <vt:lpwstr/>
      </vt:variant>
      <vt:variant>
        <vt:lpwstr>tributary_concentration_filename</vt:lpwstr>
      </vt:variant>
      <vt:variant>
        <vt:i4>8323188</vt:i4>
      </vt:variant>
      <vt:variant>
        <vt:i4>10280</vt:i4>
      </vt:variant>
      <vt:variant>
        <vt:i4>0</vt:i4>
      </vt:variant>
      <vt:variant>
        <vt:i4>5</vt:i4>
      </vt:variant>
      <vt:variant>
        <vt:lpwstr/>
      </vt:variant>
      <vt:variant>
        <vt:lpwstr>tributary_temperature_filename</vt:lpwstr>
      </vt:variant>
      <vt:variant>
        <vt:i4>3473442</vt:i4>
      </vt:variant>
      <vt:variant>
        <vt:i4>10277</vt:i4>
      </vt:variant>
      <vt:variant>
        <vt:i4>0</vt:i4>
      </vt:variant>
      <vt:variant>
        <vt:i4>5</vt:i4>
      </vt:variant>
      <vt:variant>
        <vt:lpwstr/>
      </vt:variant>
      <vt:variant>
        <vt:lpwstr>tributary_inflow_filename</vt:lpwstr>
      </vt:variant>
      <vt:variant>
        <vt:i4>2490387</vt:i4>
      </vt:variant>
      <vt:variant>
        <vt:i4>10274</vt:i4>
      </vt:variant>
      <vt:variant>
        <vt:i4>0</vt:i4>
      </vt:variant>
      <vt:variant>
        <vt:i4>5</vt:i4>
      </vt:variant>
      <vt:variant>
        <vt:lpwstr/>
      </vt:variant>
      <vt:variant>
        <vt:lpwstr>tributary_active</vt:lpwstr>
      </vt:variant>
      <vt:variant>
        <vt:i4>4128777</vt:i4>
      </vt:variant>
      <vt:variant>
        <vt:i4>10271</vt:i4>
      </vt:variant>
      <vt:variant>
        <vt:i4>0</vt:i4>
      </vt:variant>
      <vt:variant>
        <vt:i4>5</vt:i4>
      </vt:variant>
      <vt:variant>
        <vt:lpwstr/>
      </vt:variant>
      <vt:variant>
        <vt:lpwstr>tributary_bottom</vt:lpwstr>
      </vt:variant>
      <vt:variant>
        <vt:i4>2490372</vt:i4>
      </vt:variant>
      <vt:variant>
        <vt:i4>10268</vt:i4>
      </vt:variant>
      <vt:variant>
        <vt:i4>0</vt:i4>
      </vt:variant>
      <vt:variant>
        <vt:i4>5</vt:i4>
      </vt:variant>
      <vt:variant>
        <vt:lpwstr/>
      </vt:variant>
      <vt:variant>
        <vt:lpwstr>tributary_top</vt:lpwstr>
      </vt:variant>
      <vt:variant>
        <vt:i4>3080193</vt:i4>
      </vt:variant>
      <vt:variant>
        <vt:i4>10265</vt:i4>
      </vt:variant>
      <vt:variant>
        <vt:i4>0</vt:i4>
      </vt:variant>
      <vt:variant>
        <vt:i4>5</vt:i4>
      </vt:variant>
      <vt:variant>
        <vt:lpwstr/>
      </vt:variant>
      <vt:variant>
        <vt:lpwstr>tributary_segment</vt:lpwstr>
      </vt:variant>
      <vt:variant>
        <vt:i4>4522104</vt:i4>
      </vt:variant>
      <vt:variant>
        <vt:i4>10262</vt:i4>
      </vt:variant>
      <vt:variant>
        <vt:i4>0</vt:i4>
      </vt:variant>
      <vt:variant>
        <vt:i4>5</vt:i4>
      </vt:variant>
      <vt:variant>
        <vt:lpwstr/>
      </vt:variant>
      <vt:variant>
        <vt:lpwstr>tributary_interpolation</vt:lpwstr>
      </vt:variant>
      <vt:variant>
        <vt:i4>1376268</vt:i4>
      </vt:variant>
      <vt:variant>
        <vt:i4>10259</vt:i4>
      </vt:variant>
      <vt:variant>
        <vt:i4>0</vt:i4>
      </vt:variant>
      <vt:variant>
        <vt:i4>5</vt:i4>
      </vt:variant>
      <vt:variant>
        <vt:lpwstr/>
      </vt:variant>
      <vt:variant>
        <vt:lpwstr>inflow_outflow_dimensions</vt:lpwstr>
      </vt:variant>
      <vt:variant>
        <vt:i4>6357077</vt:i4>
      </vt:variant>
      <vt:variant>
        <vt:i4>10254</vt:i4>
      </vt:variant>
      <vt:variant>
        <vt:i4>0</vt:i4>
      </vt:variant>
      <vt:variant>
        <vt:i4>5</vt:i4>
      </vt:variant>
      <vt:variant>
        <vt:lpwstr/>
      </vt:variant>
      <vt:variant>
        <vt:lpwstr>withdrawal_filename</vt:lpwstr>
      </vt:variant>
      <vt:variant>
        <vt:i4>6422609</vt:i4>
      </vt:variant>
      <vt:variant>
        <vt:i4>10251</vt:i4>
      </vt:variant>
      <vt:variant>
        <vt:i4>0</vt:i4>
      </vt:variant>
      <vt:variant>
        <vt:i4>5</vt:i4>
      </vt:variant>
      <vt:variant>
        <vt:lpwstr/>
      </vt:variant>
      <vt:variant>
        <vt:lpwstr>withdrawal_file</vt:lpwstr>
      </vt:variant>
      <vt:variant>
        <vt:i4>7077975</vt:i4>
      </vt:variant>
      <vt:variant>
        <vt:i4>10248</vt:i4>
      </vt:variant>
      <vt:variant>
        <vt:i4>0</vt:i4>
      </vt:variant>
      <vt:variant>
        <vt:i4>5</vt:i4>
      </vt:variant>
      <vt:variant>
        <vt:lpwstr/>
      </vt:variant>
      <vt:variant>
        <vt:lpwstr>withdrawal_top</vt:lpwstr>
      </vt:variant>
      <vt:variant>
        <vt:i4>917561</vt:i4>
      </vt:variant>
      <vt:variant>
        <vt:i4>10245</vt:i4>
      </vt:variant>
      <vt:variant>
        <vt:i4>0</vt:i4>
      </vt:variant>
      <vt:variant>
        <vt:i4>5</vt:i4>
      </vt:variant>
      <vt:variant>
        <vt:lpwstr/>
      </vt:variant>
      <vt:variant>
        <vt:lpwstr>withdrawal_elevation</vt:lpwstr>
      </vt:variant>
      <vt:variant>
        <vt:i4>7143518</vt:i4>
      </vt:variant>
      <vt:variant>
        <vt:i4>10242</vt:i4>
      </vt:variant>
      <vt:variant>
        <vt:i4>0</vt:i4>
      </vt:variant>
      <vt:variant>
        <vt:i4>5</vt:i4>
      </vt:variant>
      <vt:variant>
        <vt:lpwstr/>
      </vt:variant>
      <vt:variant>
        <vt:lpwstr>withdrawal_segment</vt:lpwstr>
      </vt:variant>
      <vt:variant>
        <vt:i4>917556</vt:i4>
      </vt:variant>
      <vt:variant>
        <vt:i4>10239</vt:i4>
      </vt:variant>
      <vt:variant>
        <vt:i4>0</vt:i4>
      </vt:variant>
      <vt:variant>
        <vt:i4>5</vt:i4>
      </vt:variant>
      <vt:variant>
        <vt:lpwstr/>
      </vt:variant>
      <vt:variant>
        <vt:lpwstr>withdrawal_interpolation</vt:lpwstr>
      </vt:variant>
      <vt:variant>
        <vt:i4>1376268</vt:i4>
      </vt:variant>
      <vt:variant>
        <vt:i4>10236</vt:i4>
      </vt:variant>
      <vt:variant>
        <vt:i4>0</vt:i4>
      </vt:variant>
      <vt:variant>
        <vt:i4>5</vt:i4>
      </vt:variant>
      <vt:variant>
        <vt:lpwstr/>
      </vt:variant>
      <vt:variant>
        <vt:lpwstr>inflow_outflow_dimensions</vt:lpwstr>
      </vt:variant>
      <vt:variant>
        <vt:i4>6357077</vt:i4>
      </vt:variant>
      <vt:variant>
        <vt:i4>10231</vt:i4>
      </vt:variant>
      <vt:variant>
        <vt:i4>0</vt:i4>
      </vt:variant>
      <vt:variant>
        <vt:i4>5</vt:i4>
      </vt:variant>
      <vt:variant>
        <vt:lpwstr/>
      </vt:variant>
      <vt:variant>
        <vt:lpwstr>withdrawal_filename</vt:lpwstr>
      </vt:variant>
      <vt:variant>
        <vt:i4>6422609</vt:i4>
      </vt:variant>
      <vt:variant>
        <vt:i4>10228</vt:i4>
      </vt:variant>
      <vt:variant>
        <vt:i4>0</vt:i4>
      </vt:variant>
      <vt:variant>
        <vt:i4>5</vt:i4>
      </vt:variant>
      <vt:variant>
        <vt:lpwstr/>
      </vt:variant>
      <vt:variant>
        <vt:lpwstr>withdrawal_file</vt:lpwstr>
      </vt:variant>
      <vt:variant>
        <vt:i4>1114147</vt:i4>
      </vt:variant>
      <vt:variant>
        <vt:i4>10225</vt:i4>
      </vt:variant>
      <vt:variant>
        <vt:i4>0</vt:i4>
      </vt:variant>
      <vt:variant>
        <vt:i4>5</vt:i4>
      </vt:variant>
      <vt:variant>
        <vt:lpwstr/>
      </vt:variant>
      <vt:variant>
        <vt:lpwstr>withdrawal_bottom</vt:lpwstr>
      </vt:variant>
      <vt:variant>
        <vt:i4>917561</vt:i4>
      </vt:variant>
      <vt:variant>
        <vt:i4>10222</vt:i4>
      </vt:variant>
      <vt:variant>
        <vt:i4>0</vt:i4>
      </vt:variant>
      <vt:variant>
        <vt:i4>5</vt:i4>
      </vt:variant>
      <vt:variant>
        <vt:lpwstr/>
      </vt:variant>
      <vt:variant>
        <vt:lpwstr>withdrawal_elevation</vt:lpwstr>
      </vt:variant>
      <vt:variant>
        <vt:i4>7143518</vt:i4>
      </vt:variant>
      <vt:variant>
        <vt:i4>10219</vt:i4>
      </vt:variant>
      <vt:variant>
        <vt:i4>0</vt:i4>
      </vt:variant>
      <vt:variant>
        <vt:i4>5</vt:i4>
      </vt:variant>
      <vt:variant>
        <vt:lpwstr/>
      </vt:variant>
      <vt:variant>
        <vt:lpwstr>withdrawal_segment</vt:lpwstr>
      </vt:variant>
      <vt:variant>
        <vt:i4>917556</vt:i4>
      </vt:variant>
      <vt:variant>
        <vt:i4>10216</vt:i4>
      </vt:variant>
      <vt:variant>
        <vt:i4>0</vt:i4>
      </vt:variant>
      <vt:variant>
        <vt:i4>5</vt:i4>
      </vt:variant>
      <vt:variant>
        <vt:lpwstr/>
      </vt:variant>
      <vt:variant>
        <vt:lpwstr>withdrawal_interpolation</vt:lpwstr>
      </vt:variant>
      <vt:variant>
        <vt:i4>1376268</vt:i4>
      </vt:variant>
      <vt:variant>
        <vt:i4>10213</vt:i4>
      </vt:variant>
      <vt:variant>
        <vt:i4>0</vt:i4>
      </vt:variant>
      <vt:variant>
        <vt:i4>5</vt:i4>
      </vt:variant>
      <vt:variant>
        <vt:lpwstr/>
      </vt:variant>
      <vt:variant>
        <vt:lpwstr>inflow_outflow_dimensions</vt:lpwstr>
      </vt:variant>
      <vt:variant>
        <vt:i4>6357077</vt:i4>
      </vt:variant>
      <vt:variant>
        <vt:i4>10208</vt:i4>
      </vt:variant>
      <vt:variant>
        <vt:i4>0</vt:i4>
      </vt:variant>
      <vt:variant>
        <vt:i4>5</vt:i4>
      </vt:variant>
      <vt:variant>
        <vt:lpwstr/>
      </vt:variant>
      <vt:variant>
        <vt:lpwstr>withdrawal_filename</vt:lpwstr>
      </vt:variant>
      <vt:variant>
        <vt:i4>6422609</vt:i4>
      </vt:variant>
      <vt:variant>
        <vt:i4>10205</vt:i4>
      </vt:variant>
      <vt:variant>
        <vt:i4>0</vt:i4>
      </vt:variant>
      <vt:variant>
        <vt:i4>5</vt:i4>
      </vt:variant>
      <vt:variant>
        <vt:lpwstr/>
      </vt:variant>
      <vt:variant>
        <vt:lpwstr>withdrawal_file</vt:lpwstr>
      </vt:variant>
      <vt:variant>
        <vt:i4>1114147</vt:i4>
      </vt:variant>
      <vt:variant>
        <vt:i4>10202</vt:i4>
      </vt:variant>
      <vt:variant>
        <vt:i4>0</vt:i4>
      </vt:variant>
      <vt:variant>
        <vt:i4>5</vt:i4>
      </vt:variant>
      <vt:variant>
        <vt:lpwstr/>
      </vt:variant>
      <vt:variant>
        <vt:lpwstr>withdrawal_bottom</vt:lpwstr>
      </vt:variant>
      <vt:variant>
        <vt:i4>7077975</vt:i4>
      </vt:variant>
      <vt:variant>
        <vt:i4>10199</vt:i4>
      </vt:variant>
      <vt:variant>
        <vt:i4>0</vt:i4>
      </vt:variant>
      <vt:variant>
        <vt:i4>5</vt:i4>
      </vt:variant>
      <vt:variant>
        <vt:lpwstr/>
      </vt:variant>
      <vt:variant>
        <vt:lpwstr>withdrawal_top</vt:lpwstr>
      </vt:variant>
      <vt:variant>
        <vt:i4>7143518</vt:i4>
      </vt:variant>
      <vt:variant>
        <vt:i4>10196</vt:i4>
      </vt:variant>
      <vt:variant>
        <vt:i4>0</vt:i4>
      </vt:variant>
      <vt:variant>
        <vt:i4>5</vt:i4>
      </vt:variant>
      <vt:variant>
        <vt:lpwstr/>
      </vt:variant>
      <vt:variant>
        <vt:lpwstr>withdrawal_segment</vt:lpwstr>
      </vt:variant>
      <vt:variant>
        <vt:i4>917556</vt:i4>
      </vt:variant>
      <vt:variant>
        <vt:i4>10193</vt:i4>
      </vt:variant>
      <vt:variant>
        <vt:i4>0</vt:i4>
      </vt:variant>
      <vt:variant>
        <vt:i4>5</vt:i4>
      </vt:variant>
      <vt:variant>
        <vt:lpwstr/>
      </vt:variant>
      <vt:variant>
        <vt:lpwstr>withdrawal_interpolation</vt:lpwstr>
      </vt:variant>
      <vt:variant>
        <vt:i4>1376268</vt:i4>
      </vt:variant>
      <vt:variant>
        <vt:i4>10190</vt:i4>
      </vt:variant>
      <vt:variant>
        <vt:i4>0</vt:i4>
      </vt:variant>
      <vt:variant>
        <vt:i4>5</vt:i4>
      </vt:variant>
      <vt:variant>
        <vt:lpwstr/>
      </vt:variant>
      <vt:variant>
        <vt:lpwstr>inflow_outflow_dimensions</vt:lpwstr>
      </vt:variant>
      <vt:variant>
        <vt:i4>6357077</vt:i4>
      </vt:variant>
      <vt:variant>
        <vt:i4>10185</vt:i4>
      </vt:variant>
      <vt:variant>
        <vt:i4>0</vt:i4>
      </vt:variant>
      <vt:variant>
        <vt:i4>5</vt:i4>
      </vt:variant>
      <vt:variant>
        <vt:lpwstr/>
      </vt:variant>
      <vt:variant>
        <vt:lpwstr>withdrawal_filename</vt:lpwstr>
      </vt:variant>
      <vt:variant>
        <vt:i4>6422609</vt:i4>
      </vt:variant>
      <vt:variant>
        <vt:i4>10182</vt:i4>
      </vt:variant>
      <vt:variant>
        <vt:i4>0</vt:i4>
      </vt:variant>
      <vt:variant>
        <vt:i4>5</vt:i4>
      </vt:variant>
      <vt:variant>
        <vt:lpwstr/>
      </vt:variant>
      <vt:variant>
        <vt:lpwstr>withdrawal_file</vt:lpwstr>
      </vt:variant>
      <vt:variant>
        <vt:i4>1114147</vt:i4>
      </vt:variant>
      <vt:variant>
        <vt:i4>10179</vt:i4>
      </vt:variant>
      <vt:variant>
        <vt:i4>0</vt:i4>
      </vt:variant>
      <vt:variant>
        <vt:i4>5</vt:i4>
      </vt:variant>
      <vt:variant>
        <vt:lpwstr/>
      </vt:variant>
      <vt:variant>
        <vt:lpwstr>withdrawal_bottom</vt:lpwstr>
      </vt:variant>
      <vt:variant>
        <vt:i4>7077975</vt:i4>
      </vt:variant>
      <vt:variant>
        <vt:i4>10176</vt:i4>
      </vt:variant>
      <vt:variant>
        <vt:i4>0</vt:i4>
      </vt:variant>
      <vt:variant>
        <vt:i4>5</vt:i4>
      </vt:variant>
      <vt:variant>
        <vt:lpwstr/>
      </vt:variant>
      <vt:variant>
        <vt:lpwstr>withdrawal_top</vt:lpwstr>
      </vt:variant>
      <vt:variant>
        <vt:i4>917561</vt:i4>
      </vt:variant>
      <vt:variant>
        <vt:i4>10173</vt:i4>
      </vt:variant>
      <vt:variant>
        <vt:i4>0</vt:i4>
      </vt:variant>
      <vt:variant>
        <vt:i4>5</vt:i4>
      </vt:variant>
      <vt:variant>
        <vt:lpwstr/>
      </vt:variant>
      <vt:variant>
        <vt:lpwstr>withdrawal_elevation</vt:lpwstr>
      </vt:variant>
      <vt:variant>
        <vt:i4>917556</vt:i4>
      </vt:variant>
      <vt:variant>
        <vt:i4>10170</vt:i4>
      </vt:variant>
      <vt:variant>
        <vt:i4>0</vt:i4>
      </vt:variant>
      <vt:variant>
        <vt:i4>5</vt:i4>
      </vt:variant>
      <vt:variant>
        <vt:lpwstr/>
      </vt:variant>
      <vt:variant>
        <vt:lpwstr>withdrawal_interpolation</vt:lpwstr>
      </vt:variant>
      <vt:variant>
        <vt:i4>1376268</vt:i4>
      </vt:variant>
      <vt:variant>
        <vt:i4>10167</vt:i4>
      </vt:variant>
      <vt:variant>
        <vt:i4>0</vt:i4>
      </vt:variant>
      <vt:variant>
        <vt:i4>5</vt:i4>
      </vt:variant>
      <vt:variant>
        <vt:lpwstr/>
      </vt:variant>
      <vt:variant>
        <vt:lpwstr>inflow_outflow_dimensions</vt:lpwstr>
      </vt:variant>
      <vt:variant>
        <vt:i4>6357077</vt:i4>
      </vt:variant>
      <vt:variant>
        <vt:i4>10162</vt:i4>
      </vt:variant>
      <vt:variant>
        <vt:i4>0</vt:i4>
      </vt:variant>
      <vt:variant>
        <vt:i4>5</vt:i4>
      </vt:variant>
      <vt:variant>
        <vt:lpwstr/>
      </vt:variant>
      <vt:variant>
        <vt:lpwstr>withdrawal_filename</vt:lpwstr>
      </vt:variant>
      <vt:variant>
        <vt:i4>6422609</vt:i4>
      </vt:variant>
      <vt:variant>
        <vt:i4>10159</vt:i4>
      </vt:variant>
      <vt:variant>
        <vt:i4>0</vt:i4>
      </vt:variant>
      <vt:variant>
        <vt:i4>5</vt:i4>
      </vt:variant>
      <vt:variant>
        <vt:lpwstr/>
      </vt:variant>
      <vt:variant>
        <vt:lpwstr>withdrawal_file</vt:lpwstr>
      </vt:variant>
      <vt:variant>
        <vt:i4>1114147</vt:i4>
      </vt:variant>
      <vt:variant>
        <vt:i4>10156</vt:i4>
      </vt:variant>
      <vt:variant>
        <vt:i4>0</vt:i4>
      </vt:variant>
      <vt:variant>
        <vt:i4>5</vt:i4>
      </vt:variant>
      <vt:variant>
        <vt:lpwstr/>
      </vt:variant>
      <vt:variant>
        <vt:lpwstr>withdrawal_bottom</vt:lpwstr>
      </vt:variant>
      <vt:variant>
        <vt:i4>7077975</vt:i4>
      </vt:variant>
      <vt:variant>
        <vt:i4>10153</vt:i4>
      </vt:variant>
      <vt:variant>
        <vt:i4>0</vt:i4>
      </vt:variant>
      <vt:variant>
        <vt:i4>5</vt:i4>
      </vt:variant>
      <vt:variant>
        <vt:lpwstr/>
      </vt:variant>
      <vt:variant>
        <vt:lpwstr>withdrawal_top</vt:lpwstr>
      </vt:variant>
      <vt:variant>
        <vt:i4>917561</vt:i4>
      </vt:variant>
      <vt:variant>
        <vt:i4>10150</vt:i4>
      </vt:variant>
      <vt:variant>
        <vt:i4>0</vt:i4>
      </vt:variant>
      <vt:variant>
        <vt:i4>5</vt:i4>
      </vt:variant>
      <vt:variant>
        <vt:lpwstr/>
      </vt:variant>
      <vt:variant>
        <vt:lpwstr>withdrawal_elevation</vt:lpwstr>
      </vt:variant>
      <vt:variant>
        <vt:i4>7143518</vt:i4>
      </vt:variant>
      <vt:variant>
        <vt:i4>10147</vt:i4>
      </vt:variant>
      <vt:variant>
        <vt:i4>0</vt:i4>
      </vt:variant>
      <vt:variant>
        <vt:i4>5</vt:i4>
      </vt:variant>
      <vt:variant>
        <vt:lpwstr/>
      </vt:variant>
      <vt:variant>
        <vt:lpwstr>withdrawal_segment</vt:lpwstr>
      </vt:variant>
      <vt:variant>
        <vt:i4>1376268</vt:i4>
      </vt:variant>
      <vt:variant>
        <vt:i4>10144</vt:i4>
      </vt:variant>
      <vt:variant>
        <vt:i4>0</vt:i4>
      </vt:variant>
      <vt:variant>
        <vt:i4>5</vt:i4>
      </vt:variant>
      <vt:variant>
        <vt:lpwstr/>
      </vt:variant>
      <vt:variant>
        <vt:lpwstr>inflow_outflow_dimensions</vt:lpwstr>
      </vt:variant>
      <vt:variant>
        <vt:i4>6357077</vt:i4>
      </vt:variant>
      <vt:variant>
        <vt:i4>10141</vt:i4>
      </vt:variant>
      <vt:variant>
        <vt:i4>0</vt:i4>
      </vt:variant>
      <vt:variant>
        <vt:i4>5</vt:i4>
      </vt:variant>
      <vt:variant>
        <vt:lpwstr/>
      </vt:variant>
      <vt:variant>
        <vt:lpwstr>withdrawal_filename</vt:lpwstr>
      </vt:variant>
      <vt:variant>
        <vt:i4>6422609</vt:i4>
      </vt:variant>
      <vt:variant>
        <vt:i4>10138</vt:i4>
      </vt:variant>
      <vt:variant>
        <vt:i4>0</vt:i4>
      </vt:variant>
      <vt:variant>
        <vt:i4>5</vt:i4>
      </vt:variant>
      <vt:variant>
        <vt:lpwstr/>
      </vt:variant>
      <vt:variant>
        <vt:lpwstr>withdrawal_file</vt:lpwstr>
      </vt:variant>
      <vt:variant>
        <vt:i4>1245230</vt:i4>
      </vt:variant>
      <vt:variant>
        <vt:i4>10133</vt:i4>
      </vt:variant>
      <vt:variant>
        <vt:i4>0</vt:i4>
      </vt:variant>
      <vt:variant>
        <vt:i4>5</vt:i4>
      </vt:variant>
      <vt:variant>
        <vt:lpwstr/>
      </vt:variant>
      <vt:variant>
        <vt:lpwstr>weir_top</vt:lpwstr>
      </vt:variant>
      <vt:variant>
        <vt:i4>1179687</vt:i4>
      </vt:variant>
      <vt:variant>
        <vt:i4>10130</vt:i4>
      </vt:variant>
      <vt:variant>
        <vt:i4>0</vt:i4>
      </vt:variant>
      <vt:variant>
        <vt:i4>5</vt:i4>
      </vt:variant>
      <vt:variant>
        <vt:lpwstr/>
      </vt:variant>
      <vt:variant>
        <vt:lpwstr>weir_segment</vt:lpwstr>
      </vt:variant>
      <vt:variant>
        <vt:i4>1376268</vt:i4>
      </vt:variant>
      <vt:variant>
        <vt:i4>10127</vt:i4>
      </vt:variant>
      <vt:variant>
        <vt:i4>0</vt:i4>
      </vt:variant>
      <vt:variant>
        <vt:i4>5</vt:i4>
      </vt:variant>
      <vt:variant>
        <vt:lpwstr/>
      </vt:variant>
      <vt:variant>
        <vt:lpwstr>inflow_outflow_dimensions</vt:lpwstr>
      </vt:variant>
      <vt:variant>
        <vt:i4>1179687</vt:i4>
      </vt:variant>
      <vt:variant>
        <vt:i4>10124</vt:i4>
      </vt:variant>
      <vt:variant>
        <vt:i4>0</vt:i4>
      </vt:variant>
      <vt:variant>
        <vt:i4>5</vt:i4>
      </vt:variant>
      <vt:variant>
        <vt:lpwstr/>
      </vt:variant>
      <vt:variant>
        <vt:lpwstr>weir_segment</vt:lpwstr>
      </vt:variant>
      <vt:variant>
        <vt:i4>7209050</vt:i4>
      </vt:variant>
      <vt:variant>
        <vt:i4>10119</vt:i4>
      </vt:variant>
      <vt:variant>
        <vt:i4>0</vt:i4>
      </vt:variant>
      <vt:variant>
        <vt:i4>5</vt:i4>
      </vt:variant>
      <vt:variant>
        <vt:lpwstr/>
      </vt:variant>
      <vt:variant>
        <vt:lpwstr>weir_bottom</vt:lpwstr>
      </vt:variant>
      <vt:variant>
        <vt:i4>1179687</vt:i4>
      </vt:variant>
      <vt:variant>
        <vt:i4>10116</vt:i4>
      </vt:variant>
      <vt:variant>
        <vt:i4>0</vt:i4>
      </vt:variant>
      <vt:variant>
        <vt:i4>5</vt:i4>
      </vt:variant>
      <vt:variant>
        <vt:lpwstr/>
      </vt:variant>
      <vt:variant>
        <vt:lpwstr>weir_segment</vt:lpwstr>
      </vt:variant>
      <vt:variant>
        <vt:i4>1376268</vt:i4>
      </vt:variant>
      <vt:variant>
        <vt:i4>10113</vt:i4>
      </vt:variant>
      <vt:variant>
        <vt:i4>0</vt:i4>
      </vt:variant>
      <vt:variant>
        <vt:i4>5</vt:i4>
      </vt:variant>
      <vt:variant>
        <vt:lpwstr/>
      </vt:variant>
      <vt:variant>
        <vt:lpwstr>inflow_outflow_dimensions</vt:lpwstr>
      </vt:variant>
      <vt:variant>
        <vt:i4>7209050</vt:i4>
      </vt:variant>
      <vt:variant>
        <vt:i4>10108</vt:i4>
      </vt:variant>
      <vt:variant>
        <vt:i4>0</vt:i4>
      </vt:variant>
      <vt:variant>
        <vt:i4>5</vt:i4>
      </vt:variant>
      <vt:variant>
        <vt:lpwstr/>
      </vt:variant>
      <vt:variant>
        <vt:lpwstr>weir_bottom</vt:lpwstr>
      </vt:variant>
      <vt:variant>
        <vt:i4>1245230</vt:i4>
      </vt:variant>
      <vt:variant>
        <vt:i4>10105</vt:i4>
      </vt:variant>
      <vt:variant>
        <vt:i4>0</vt:i4>
      </vt:variant>
      <vt:variant>
        <vt:i4>5</vt:i4>
      </vt:variant>
      <vt:variant>
        <vt:lpwstr/>
      </vt:variant>
      <vt:variant>
        <vt:lpwstr>weir_top</vt:lpwstr>
      </vt:variant>
      <vt:variant>
        <vt:i4>1376268</vt:i4>
      </vt:variant>
      <vt:variant>
        <vt:i4>10102</vt:i4>
      </vt:variant>
      <vt:variant>
        <vt:i4>0</vt:i4>
      </vt:variant>
      <vt:variant>
        <vt:i4>5</vt:i4>
      </vt:variant>
      <vt:variant>
        <vt:lpwstr/>
      </vt:variant>
      <vt:variant>
        <vt:lpwstr>inflow_outflow_dimensions</vt:lpwstr>
      </vt:variant>
      <vt:variant>
        <vt:i4>5898350</vt:i4>
      </vt:variant>
      <vt:variant>
        <vt:i4>10097</vt:i4>
      </vt:variant>
      <vt:variant>
        <vt:i4>0</vt:i4>
      </vt:variant>
      <vt:variant>
        <vt:i4>5</vt:i4>
      </vt:variant>
      <vt:variant>
        <vt:lpwstr/>
      </vt:variant>
      <vt:variant>
        <vt:lpwstr>pumps_1</vt:lpwstr>
      </vt:variant>
      <vt:variant>
        <vt:i4>1376268</vt:i4>
      </vt:variant>
      <vt:variant>
        <vt:i4>10094</vt:i4>
      </vt:variant>
      <vt:variant>
        <vt:i4>0</vt:i4>
      </vt:variant>
      <vt:variant>
        <vt:i4>5</vt:i4>
      </vt:variant>
      <vt:variant>
        <vt:lpwstr/>
      </vt:variant>
      <vt:variant>
        <vt:lpwstr>inflow_outflow_dimensions</vt:lpwstr>
      </vt:variant>
      <vt:variant>
        <vt:i4>5898350</vt:i4>
      </vt:variant>
      <vt:variant>
        <vt:i4>10089</vt:i4>
      </vt:variant>
      <vt:variant>
        <vt:i4>0</vt:i4>
      </vt:variant>
      <vt:variant>
        <vt:i4>5</vt:i4>
      </vt:variant>
      <vt:variant>
        <vt:lpwstr/>
      </vt:variant>
      <vt:variant>
        <vt:lpwstr>pumps_2</vt:lpwstr>
      </vt:variant>
      <vt:variant>
        <vt:i4>1376268</vt:i4>
      </vt:variant>
      <vt:variant>
        <vt:i4>10086</vt:i4>
      </vt:variant>
      <vt:variant>
        <vt:i4>0</vt:i4>
      </vt:variant>
      <vt:variant>
        <vt:i4>5</vt:i4>
      </vt:variant>
      <vt:variant>
        <vt:lpwstr/>
      </vt:variant>
      <vt:variant>
        <vt:lpwstr>inflow_outflow_dimensions</vt:lpwstr>
      </vt:variant>
      <vt:variant>
        <vt:i4>852001</vt:i4>
      </vt:variant>
      <vt:variant>
        <vt:i4>10075</vt:i4>
      </vt:variant>
      <vt:variant>
        <vt:i4>0</vt:i4>
      </vt:variant>
      <vt:variant>
        <vt:i4>5</vt:i4>
      </vt:variant>
      <vt:variant>
        <vt:lpwstr/>
      </vt:variant>
      <vt:variant>
        <vt:lpwstr>gate_filename</vt:lpwstr>
      </vt:variant>
      <vt:variant>
        <vt:i4>7209037</vt:i4>
      </vt:variant>
      <vt:variant>
        <vt:i4>10072</vt:i4>
      </vt:variant>
      <vt:variant>
        <vt:i4>0</vt:i4>
      </vt:variant>
      <vt:variant>
        <vt:i4>5</vt:i4>
      </vt:variant>
      <vt:variant>
        <vt:lpwstr/>
      </vt:variant>
      <vt:variant>
        <vt:lpwstr>downstream_gate</vt:lpwstr>
      </vt:variant>
      <vt:variant>
        <vt:i4>2031659</vt:i4>
      </vt:variant>
      <vt:variant>
        <vt:i4>10069</vt:i4>
      </vt:variant>
      <vt:variant>
        <vt:i4>0</vt:i4>
      </vt:variant>
      <vt:variant>
        <vt:i4>5</vt:i4>
      </vt:variant>
      <vt:variant>
        <vt:lpwstr/>
      </vt:variant>
      <vt:variant>
        <vt:lpwstr>upstream_gate</vt:lpwstr>
      </vt:variant>
      <vt:variant>
        <vt:i4>1703977</vt:i4>
      </vt:variant>
      <vt:variant>
        <vt:i4>10066</vt:i4>
      </vt:variant>
      <vt:variant>
        <vt:i4>0</vt:i4>
      </vt:variant>
      <vt:variant>
        <vt:i4>5</vt:i4>
      </vt:variant>
      <vt:variant>
        <vt:lpwstr/>
      </vt:variant>
      <vt:variant>
        <vt:lpwstr>gate_weir</vt:lpwstr>
      </vt:variant>
      <vt:variant>
        <vt:i4>262163</vt:i4>
      </vt:variant>
      <vt:variant>
        <vt:i4>10063</vt:i4>
      </vt:variant>
      <vt:variant>
        <vt:i4>0</vt:i4>
      </vt:variant>
      <vt:variant>
        <vt:i4>5</vt:i4>
      </vt:variant>
      <vt:variant>
        <vt:lpwstr/>
      </vt:variant>
      <vt:variant>
        <vt:lpwstr>gates</vt:lpwstr>
      </vt:variant>
      <vt:variant>
        <vt:i4>1376268</vt:i4>
      </vt:variant>
      <vt:variant>
        <vt:i4>10060</vt:i4>
      </vt:variant>
      <vt:variant>
        <vt:i4>0</vt:i4>
      </vt:variant>
      <vt:variant>
        <vt:i4>5</vt:i4>
      </vt:variant>
      <vt:variant>
        <vt:lpwstr/>
      </vt:variant>
      <vt:variant>
        <vt:lpwstr>inflow_outflow_dimensions</vt:lpwstr>
      </vt:variant>
      <vt:variant>
        <vt:i4>852001</vt:i4>
      </vt:variant>
      <vt:variant>
        <vt:i4>9981</vt:i4>
      </vt:variant>
      <vt:variant>
        <vt:i4>0</vt:i4>
      </vt:variant>
      <vt:variant>
        <vt:i4>5</vt:i4>
      </vt:variant>
      <vt:variant>
        <vt:lpwstr/>
      </vt:variant>
      <vt:variant>
        <vt:lpwstr>gate_filename</vt:lpwstr>
      </vt:variant>
      <vt:variant>
        <vt:i4>1507368</vt:i4>
      </vt:variant>
      <vt:variant>
        <vt:i4>9978</vt:i4>
      </vt:variant>
      <vt:variant>
        <vt:i4>0</vt:i4>
      </vt:variant>
      <vt:variant>
        <vt:i4>5</vt:i4>
      </vt:variant>
      <vt:variant>
        <vt:lpwstr/>
      </vt:variant>
      <vt:variant>
        <vt:lpwstr>gate_tdg</vt:lpwstr>
      </vt:variant>
      <vt:variant>
        <vt:i4>2031659</vt:i4>
      </vt:variant>
      <vt:variant>
        <vt:i4>9975</vt:i4>
      </vt:variant>
      <vt:variant>
        <vt:i4>0</vt:i4>
      </vt:variant>
      <vt:variant>
        <vt:i4>5</vt:i4>
      </vt:variant>
      <vt:variant>
        <vt:lpwstr/>
      </vt:variant>
      <vt:variant>
        <vt:lpwstr>upstream_gate</vt:lpwstr>
      </vt:variant>
      <vt:variant>
        <vt:i4>1703977</vt:i4>
      </vt:variant>
      <vt:variant>
        <vt:i4>9972</vt:i4>
      </vt:variant>
      <vt:variant>
        <vt:i4>0</vt:i4>
      </vt:variant>
      <vt:variant>
        <vt:i4>5</vt:i4>
      </vt:variant>
      <vt:variant>
        <vt:lpwstr/>
      </vt:variant>
      <vt:variant>
        <vt:lpwstr>gate_weir</vt:lpwstr>
      </vt:variant>
      <vt:variant>
        <vt:i4>262163</vt:i4>
      </vt:variant>
      <vt:variant>
        <vt:i4>9969</vt:i4>
      </vt:variant>
      <vt:variant>
        <vt:i4>0</vt:i4>
      </vt:variant>
      <vt:variant>
        <vt:i4>5</vt:i4>
      </vt:variant>
      <vt:variant>
        <vt:lpwstr/>
      </vt:variant>
      <vt:variant>
        <vt:lpwstr>gates</vt:lpwstr>
      </vt:variant>
      <vt:variant>
        <vt:i4>1376268</vt:i4>
      </vt:variant>
      <vt:variant>
        <vt:i4>9966</vt:i4>
      </vt:variant>
      <vt:variant>
        <vt:i4>0</vt:i4>
      </vt:variant>
      <vt:variant>
        <vt:i4>5</vt:i4>
      </vt:variant>
      <vt:variant>
        <vt:lpwstr/>
      </vt:variant>
      <vt:variant>
        <vt:lpwstr>inflow_outflow_dimensions</vt:lpwstr>
      </vt:variant>
      <vt:variant>
        <vt:i4>852001</vt:i4>
      </vt:variant>
      <vt:variant>
        <vt:i4>9961</vt:i4>
      </vt:variant>
      <vt:variant>
        <vt:i4>0</vt:i4>
      </vt:variant>
      <vt:variant>
        <vt:i4>5</vt:i4>
      </vt:variant>
      <vt:variant>
        <vt:lpwstr/>
      </vt:variant>
      <vt:variant>
        <vt:lpwstr>gate_filename</vt:lpwstr>
      </vt:variant>
      <vt:variant>
        <vt:i4>1507368</vt:i4>
      </vt:variant>
      <vt:variant>
        <vt:i4>9958</vt:i4>
      </vt:variant>
      <vt:variant>
        <vt:i4>0</vt:i4>
      </vt:variant>
      <vt:variant>
        <vt:i4>5</vt:i4>
      </vt:variant>
      <vt:variant>
        <vt:lpwstr/>
      </vt:variant>
      <vt:variant>
        <vt:lpwstr>gate_tdg</vt:lpwstr>
      </vt:variant>
      <vt:variant>
        <vt:i4>7209037</vt:i4>
      </vt:variant>
      <vt:variant>
        <vt:i4>9955</vt:i4>
      </vt:variant>
      <vt:variant>
        <vt:i4>0</vt:i4>
      </vt:variant>
      <vt:variant>
        <vt:i4>5</vt:i4>
      </vt:variant>
      <vt:variant>
        <vt:lpwstr/>
      </vt:variant>
      <vt:variant>
        <vt:lpwstr>downstream_gate</vt:lpwstr>
      </vt:variant>
      <vt:variant>
        <vt:i4>1703977</vt:i4>
      </vt:variant>
      <vt:variant>
        <vt:i4>9952</vt:i4>
      </vt:variant>
      <vt:variant>
        <vt:i4>0</vt:i4>
      </vt:variant>
      <vt:variant>
        <vt:i4>5</vt:i4>
      </vt:variant>
      <vt:variant>
        <vt:lpwstr/>
      </vt:variant>
      <vt:variant>
        <vt:lpwstr>gate_weir</vt:lpwstr>
      </vt:variant>
      <vt:variant>
        <vt:i4>262163</vt:i4>
      </vt:variant>
      <vt:variant>
        <vt:i4>9949</vt:i4>
      </vt:variant>
      <vt:variant>
        <vt:i4>0</vt:i4>
      </vt:variant>
      <vt:variant>
        <vt:i4>5</vt:i4>
      </vt:variant>
      <vt:variant>
        <vt:lpwstr/>
      </vt:variant>
      <vt:variant>
        <vt:lpwstr>gates</vt:lpwstr>
      </vt:variant>
      <vt:variant>
        <vt:i4>1376268</vt:i4>
      </vt:variant>
      <vt:variant>
        <vt:i4>9946</vt:i4>
      </vt:variant>
      <vt:variant>
        <vt:i4>0</vt:i4>
      </vt:variant>
      <vt:variant>
        <vt:i4>5</vt:i4>
      </vt:variant>
      <vt:variant>
        <vt:lpwstr/>
      </vt:variant>
      <vt:variant>
        <vt:lpwstr>inflow_outflow_dimensions</vt:lpwstr>
      </vt:variant>
      <vt:variant>
        <vt:i4>852001</vt:i4>
      </vt:variant>
      <vt:variant>
        <vt:i4>9941</vt:i4>
      </vt:variant>
      <vt:variant>
        <vt:i4>0</vt:i4>
      </vt:variant>
      <vt:variant>
        <vt:i4>5</vt:i4>
      </vt:variant>
      <vt:variant>
        <vt:lpwstr/>
      </vt:variant>
      <vt:variant>
        <vt:lpwstr>gate_filename</vt:lpwstr>
      </vt:variant>
      <vt:variant>
        <vt:i4>1507368</vt:i4>
      </vt:variant>
      <vt:variant>
        <vt:i4>9938</vt:i4>
      </vt:variant>
      <vt:variant>
        <vt:i4>0</vt:i4>
      </vt:variant>
      <vt:variant>
        <vt:i4>5</vt:i4>
      </vt:variant>
      <vt:variant>
        <vt:lpwstr/>
      </vt:variant>
      <vt:variant>
        <vt:lpwstr>gate_tdg</vt:lpwstr>
      </vt:variant>
      <vt:variant>
        <vt:i4>7209037</vt:i4>
      </vt:variant>
      <vt:variant>
        <vt:i4>9935</vt:i4>
      </vt:variant>
      <vt:variant>
        <vt:i4>0</vt:i4>
      </vt:variant>
      <vt:variant>
        <vt:i4>5</vt:i4>
      </vt:variant>
      <vt:variant>
        <vt:lpwstr/>
      </vt:variant>
      <vt:variant>
        <vt:lpwstr>downstream_gate</vt:lpwstr>
      </vt:variant>
      <vt:variant>
        <vt:i4>2031659</vt:i4>
      </vt:variant>
      <vt:variant>
        <vt:i4>9932</vt:i4>
      </vt:variant>
      <vt:variant>
        <vt:i4>0</vt:i4>
      </vt:variant>
      <vt:variant>
        <vt:i4>5</vt:i4>
      </vt:variant>
      <vt:variant>
        <vt:lpwstr/>
      </vt:variant>
      <vt:variant>
        <vt:lpwstr>upstream_gate</vt:lpwstr>
      </vt:variant>
      <vt:variant>
        <vt:i4>262163</vt:i4>
      </vt:variant>
      <vt:variant>
        <vt:i4>9929</vt:i4>
      </vt:variant>
      <vt:variant>
        <vt:i4>0</vt:i4>
      </vt:variant>
      <vt:variant>
        <vt:i4>5</vt:i4>
      </vt:variant>
      <vt:variant>
        <vt:lpwstr/>
      </vt:variant>
      <vt:variant>
        <vt:lpwstr>gates</vt:lpwstr>
      </vt:variant>
      <vt:variant>
        <vt:i4>1376268</vt:i4>
      </vt:variant>
      <vt:variant>
        <vt:i4>9926</vt:i4>
      </vt:variant>
      <vt:variant>
        <vt:i4>0</vt:i4>
      </vt:variant>
      <vt:variant>
        <vt:i4>5</vt:i4>
      </vt:variant>
      <vt:variant>
        <vt:lpwstr/>
      </vt:variant>
      <vt:variant>
        <vt:lpwstr>inflow_outflow_dimensions</vt:lpwstr>
      </vt:variant>
      <vt:variant>
        <vt:i4>852001</vt:i4>
      </vt:variant>
      <vt:variant>
        <vt:i4>9921</vt:i4>
      </vt:variant>
      <vt:variant>
        <vt:i4>0</vt:i4>
      </vt:variant>
      <vt:variant>
        <vt:i4>5</vt:i4>
      </vt:variant>
      <vt:variant>
        <vt:lpwstr/>
      </vt:variant>
      <vt:variant>
        <vt:lpwstr>gate_filename</vt:lpwstr>
      </vt:variant>
      <vt:variant>
        <vt:i4>1507368</vt:i4>
      </vt:variant>
      <vt:variant>
        <vt:i4>9918</vt:i4>
      </vt:variant>
      <vt:variant>
        <vt:i4>0</vt:i4>
      </vt:variant>
      <vt:variant>
        <vt:i4>5</vt:i4>
      </vt:variant>
      <vt:variant>
        <vt:lpwstr/>
      </vt:variant>
      <vt:variant>
        <vt:lpwstr>gate_tdg</vt:lpwstr>
      </vt:variant>
      <vt:variant>
        <vt:i4>7209037</vt:i4>
      </vt:variant>
      <vt:variant>
        <vt:i4>9915</vt:i4>
      </vt:variant>
      <vt:variant>
        <vt:i4>0</vt:i4>
      </vt:variant>
      <vt:variant>
        <vt:i4>5</vt:i4>
      </vt:variant>
      <vt:variant>
        <vt:lpwstr/>
      </vt:variant>
      <vt:variant>
        <vt:lpwstr>downstream_gate</vt:lpwstr>
      </vt:variant>
      <vt:variant>
        <vt:i4>2031659</vt:i4>
      </vt:variant>
      <vt:variant>
        <vt:i4>9912</vt:i4>
      </vt:variant>
      <vt:variant>
        <vt:i4>0</vt:i4>
      </vt:variant>
      <vt:variant>
        <vt:i4>5</vt:i4>
      </vt:variant>
      <vt:variant>
        <vt:lpwstr/>
      </vt:variant>
      <vt:variant>
        <vt:lpwstr>upstream_gate</vt:lpwstr>
      </vt:variant>
      <vt:variant>
        <vt:i4>1703977</vt:i4>
      </vt:variant>
      <vt:variant>
        <vt:i4>9909</vt:i4>
      </vt:variant>
      <vt:variant>
        <vt:i4>0</vt:i4>
      </vt:variant>
      <vt:variant>
        <vt:i4>5</vt:i4>
      </vt:variant>
      <vt:variant>
        <vt:lpwstr/>
      </vt:variant>
      <vt:variant>
        <vt:lpwstr>gate_weir</vt:lpwstr>
      </vt:variant>
      <vt:variant>
        <vt:i4>1376268</vt:i4>
      </vt:variant>
      <vt:variant>
        <vt:i4>9906</vt:i4>
      </vt:variant>
      <vt:variant>
        <vt:i4>0</vt:i4>
      </vt:variant>
      <vt:variant>
        <vt:i4>5</vt:i4>
      </vt:variant>
      <vt:variant>
        <vt:lpwstr/>
      </vt:variant>
      <vt:variant>
        <vt:lpwstr>inflow_outflow_dimensions</vt:lpwstr>
      </vt:variant>
      <vt:variant>
        <vt:i4>6488161</vt:i4>
      </vt:variant>
      <vt:variant>
        <vt:i4>9903</vt:i4>
      </vt:variant>
      <vt:variant>
        <vt:i4>0</vt:i4>
      </vt:variant>
      <vt:variant>
        <vt:i4>5</vt:i4>
      </vt:variant>
      <vt:variant>
        <vt:lpwstr/>
      </vt:variant>
      <vt:variant>
        <vt:lpwstr>gate_input_file</vt:lpwstr>
      </vt:variant>
      <vt:variant>
        <vt:i4>65580</vt:i4>
      </vt:variant>
      <vt:variant>
        <vt:i4>9892</vt:i4>
      </vt:variant>
      <vt:variant>
        <vt:i4>0</vt:i4>
      </vt:variant>
      <vt:variant>
        <vt:i4>5</vt:i4>
      </vt:variant>
      <vt:variant>
        <vt:lpwstr/>
      </vt:variant>
      <vt:variant>
        <vt:lpwstr>spillway_tdg</vt:lpwstr>
      </vt:variant>
      <vt:variant>
        <vt:i4>6946887</vt:i4>
      </vt:variant>
      <vt:variant>
        <vt:i4>9889</vt:i4>
      </vt:variant>
      <vt:variant>
        <vt:i4>0</vt:i4>
      </vt:variant>
      <vt:variant>
        <vt:i4>5</vt:i4>
      </vt:variant>
      <vt:variant>
        <vt:lpwstr/>
      </vt:variant>
      <vt:variant>
        <vt:lpwstr>downstream_spillway</vt:lpwstr>
      </vt:variant>
      <vt:variant>
        <vt:i4>1769505</vt:i4>
      </vt:variant>
      <vt:variant>
        <vt:i4>9886</vt:i4>
      </vt:variant>
      <vt:variant>
        <vt:i4>0</vt:i4>
      </vt:variant>
      <vt:variant>
        <vt:i4>5</vt:i4>
      </vt:variant>
      <vt:variant>
        <vt:lpwstr/>
      </vt:variant>
      <vt:variant>
        <vt:lpwstr>upstream_spillway</vt:lpwstr>
      </vt:variant>
      <vt:variant>
        <vt:i4>1179671</vt:i4>
      </vt:variant>
      <vt:variant>
        <vt:i4>9883</vt:i4>
      </vt:variant>
      <vt:variant>
        <vt:i4>0</vt:i4>
      </vt:variant>
      <vt:variant>
        <vt:i4>5</vt:i4>
      </vt:variant>
      <vt:variant>
        <vt:lpwstr/>
      </vt:variant>
      <vt:variant>
        <vt:lpwstr>spillways</vt:lpwstr>
      </vt:variant>
      <vt:variant>
        <vt:i4>1376268</vt:i4>
      </vt:variant>
      <vt:variant>
        <vt:i4>9880</vt:i4>
      </vt:variant>
      <vt:variant>
        <vt:i4>0</vt:i4>
      </vt:variant>
      <vt:variant>
        <vt:i4>5</vt:i4>
      </vt:variant>
      <vt:variant>
        <vt:lpwstr/>
      </vt:variant>
      <vt:variant>
        <vt:lpwstr>inflow_outflow_dimensions</vt:lpwstr>
      </vt:variant>
      <vt:variant>
        <vt:i4>1179671</vt:i4>
      </vt:variant>
      <vt:variant>
        <vt:i4>9808</vt:i4>
      </vt:variant>
      <vt:variant>
        <vt:i4>0</vt:i4>
      </vt:variant>
      <vt:variant>
        <vt:i4>5</vt:i4>
      </vt:variant>
      <vt:variant>
        <vt:lpwstr/>
      </vt:variant>
      <vt:variant>
        <vt:lpwstr>spillways</vt:lpwstr>
      </vt:variant>
      <vt:variant>
        <vt:i4>65580</vt:i4>
      </vt:variant>
      <vt:variant>
        <vt:i4>9800</vt:i4>
      </vt:variant>
      <vt:variant>
        <vt:i4>0</vt:i4>
      </vt:variant>
      <vt:variant>
        <vt:i4>5</vt:i4>
      </vt:variant>
      <vt:variant>
        <vt:lpwstr/>
      </vt:variant>
      <vt:variant>
        <vt:lpwstr>spillway_tdg</vt:lpwstr>
      </vt:variant>
      <vt:variant>
        <vt:i4>1769505</vt:i4>
      </vt:variant>
      <vt:variant>
        <vt:i4>9797</vt:i4>
      </vt:variant>
      <vt:variant>
        <vt:i4>0</vt:i4>
      </vt:variant>
      <vt:variant>
        <vt:i4>5</vt:i4>
      </vt:variant>
      <vt:variant>
        <vt:lpwstr/>
      </vt:variant>
      <vt:variant>
        <vt:lpwstr>upstream_spillway</vt:lpwstr>
      </vt:variant>
      <vt:variant>
        <vt:i4>1179671</vt:i4>
      </vt:variant>
      <vt:variant>
        <vt:i4>9794</vt:i4>
      </vt:variant>
      <vt:variant>
        <vt:i4>0</vt:i4>
      </vt:variant>
      <vt:variant>
        <vt:i4>5</vt:i4>
      </vt:variant>
      <vt:variant>
        <vt:lpwstr/>
      </vt:variant>
      <vt:variant>
        <vt:lpwstr>spillways</vt:lpwstr>
      </vt:variant>
      <vt:variant>
        <vt:i4>1376268</vt:i4>
      </vt:variant>
      <vt:variant>
        <vt:i4>9791</vt:i4>
      </vt:variant>
      <vt:variant>
        <vt:i4>0</vt:i4>
      </vt:variant>
      <vt:variant>
        <vt:i4>5</vt:i4>
      </vt:variant>
      <vt:variant>
        <vt:lpwstr/>
      </vt:variant>
      <vt:variant>
        <vt:lpwstr>inflow_outflow_dimensions</vt:lpwstr>
      </vt:variant>
      <vt:variant>
        <vt:i4>65580</vt:i4>
      </vt:variant>
      <vt:variant>
        <vt:i4>9786</vt:i4>
      </vt:variant>
      <vt:variant>
        <vt:i4>0</vt:i4>
      </vt:variant>
      <vt:variant>
        <vt:i4>5</vt:i4>
      </vt:variant>
      <vt:variant>
        <vt:lpwstr/>
      </vt:variant>
      <vt:variant>
        <vt:lpwstr>spillway_tdg</vt:lpwstr>
      </vt:variant>
      <vt:variant>
        <vt:i4>6946887</vt:i4>
      </vt:variant>
      <vt:variant>
        <vt:i4>9783</vt:i4>
      </vt:variant>
      <vt:variant>
        <vt:i4>0</vt:i4>
      </vt:variant>
      <vt:variant>
        <vt:i4>5</vt:i4>
      </vt:variant>
      <vt:variant>
        <vt:lpwstr/>
      </vt:variant>
      <vt:variant>
        <vt:lpwstr>downstream_spillway</vt:lpwstr>
      </vt:variant>
      <vt:variant>
        <vt:i4>1179671</vt:i4>
      </vt:variant>
      <vt:variant>
        <vt:i4>9780</vt:i4>
      </vt:variant>
      <vt:variant>
        <vt:i4>0</vt:i4>
      </vt:variant>
      <vt:variant>
        <vt:i4>5</vt:i4>
      </vt:variant>
      <vt:variant>
        <vt:lpwstr/>
      </vt:variant>
      <vt:variant>
        <vt:lpwstr>spillways</vt:lpwstr>
      </vt:variant>
      <vt:variant>
        <vt:i4>65580</vt:i4>
      </vt:variant>
      <vt:variant>
        <vt:i4>9775</vt:i4>
      </vt:variant>
      <vt:variant>
        <vt:i4>0</vt:i4>
      </vt:variant>
      <vt:variant>
        <vt:i4>5</vt:i4>
      </vt:variant>
      <vt:variant>
        <vt:lpwstr/>
      </vt:variant>
      <vt:variant>
        <vt:lpwstr>spillway_tdg</vt:lpwstr>
      </vt:variant>
      <vt:variant>
        <vt:i4>6946887</vt:i4>
      </vt:variant>
      <vt:variant>
        <vt:i4>9772</vt:i4>
      </vt:variant>
      <vt:variant>
        <vt:i4>0</vt:i4>
      </vt:variant>
      <vt:variant>
        <vt:i4>5</vt:i4>
      </vt:variant>
      <vt:variant>
        <vt:lpwstr/>
      </vt:variant>
      <vt:variant>
        <vt:lpwstr>downstream_spillway</vt:lpwstr>
      </vt:variant>
      <vt:variant>
        <vt:i4>1769505</vt:i4>
      </vt:variant>
      <vt:variant>
        <vt:i4>9769</vt:i4>
      </vt:variant>
      <vt:variant>
        <vt:i4>0</vt:i4>
      </vt:variant>
      <vt:variant>
        <vt:i4>5</vt:i4>
      </vt:variant>
      <vt:variant>
        <vt:lpwstr/>
      </vt:variant>
      <vt:variant>
        <vt:lpwstr>upstream_spillway</vt:lpwstr>
      </vt:variant>
      <vt:variant>
        <vt:i4>1376268</vt:i4>
      </vt:variant>
      <vt:variant>
        <vt:i4>9766</vt:i4>
      </vt:variant>
      <vt:variant>
        <vt:i4>0</vt:i4>
      </vt:variant>
      <vt:variant>
        <vt:i4>5</vt:i4>
      </vt:variant>
      <vt:variant>
        <vt:lpwstr/>
      </vt:variant>
      <vt:variant>
        <vt:lpwstr>inflow_outflow_dimensions</vt:lpwstr>
      </vt:variant>
      <vt:variant>
        <vt:i4>3342343</vt:i4>
      </vt:variant>
      <vt:variant>
        <vt:i4>9763</vt:i4>
      </vt:variant>
      <vt:variant>
        <vt:i4>0</vt:i4>
      </vt:variant>
      <vt:variant>
        <vt:i4>5</vt:i4>
      </vt:variant>
      <vt:variant>
        <vt:lpwstr/>
      </vt:variant>
      <vt:variant>
        <vt:lpwstr>spillways_theory</vt:lpwstr>
      </vt:variant>
      <vt:variant>
        <vt:i4>786467</vt:i4>
      </vt:variant>
      <vt:variant>
        <vt:i4>9752</vt:i4>
      </vt:variant>
      <vt:variant>
        <vt:i4>0</vt:i4>
      </vt:variant>
      <vt:variant>
        <vt:i4>5</vt:i4>
      </vt:variant>
      <vt:variant>
        <vt:lpwstr/>
      </vt:variant>
      <vt:variant>
        <vt:lpwstr>upstream_pipe</vt:lpwstr>
      </vt:variant>
      <vt:variant>
        <vt:i4>61</vt:i4>
      </vt:variant>
      <vt:variant>
        <vt:i4>9749</vt:i4>
      </vt:variant>
      <vt:variant>
        <vt:i4>0</vt:i4>
      </vt:variant>
      <vt:variant>
        <vt:i4>5</vt:i4>
      </vt:variant>
      <vt:variant>
        <vt:lpwstr/>
      </vt:variant>
      <vt:variant>
        <vt:lpwstr>pipe_characteristics</vt:lpwstr>
      </vt:variant>
      <vt:variant>
        <vt:i4>1376268</vt:i4>
      </vt:variant>
      <vt:variant>
        <vt:i4>9746</vt:i4>
      </vt:variant>
      <vt:variant>
        <vt:i4>0</vt:i4>
      </vt:variant>
      <vt:variant>
        <vt:i4>5</vt:i4>
      </vt:variant>
      <vt:variant>
        <vt:lpwstr/>
      </vt:variant>
      <vt:variant>
        <vt:lpwstr>inflow_outflow_dimensions</vt:lpwstr>
      </vt:variant>
      <vt:variant>
        <vt:i4>8192069</vt:i4>
      </vt:variant>
      <vt:variant>
        <vt:i4>9741</vt:i4>
      </vt:variant>
      <vt:variant>
        <vt:i4>0</vt:i4>
      </vt:variant>
      <vt:variant>
        <vt:i4>5</vt:i4>
      </vt:variant>
      <vt:variant>
        <vt:lpwstr/>
      </vt:variant>
      <vt:variant>
        <vt:lpwstr>downstream_pipe</vt:lpwstr>
      </vt:variant>
      <vt:variant>
        <vt:i4>61</vt:i4>
      </vt:variant>
      <vt:variant>
        <vt:i4>9738</vt:i4>
      </vt:variant>
      <vt:variant>
        <vt:i4>0</vt:i4>
      </vt:variant>
      <vt:variant>
        <vt:i4>5</vt:i4>
      </vt:variant>
      <vt:variant>
        <vt:lpwstr/>
      </vt:variant>
      <vt:variant>
        <vt:lpwstr>pipe_characteristics</vt:lpwstr>
      </vt:variant>
      <vt:variant>
        <vt:i4>1376268</vt:i4>
      </vt:variant>
      <vt:variant>
        <vt:i4>9735</vt:i4>
      </vt:variant>
      <vt:variant>
        <vt:i4>0</vt:i4>
      </vt:variant>
      <vt:variant>
        <vt:i4>5</vt:i4>
      </vt:variant>
      <vt:variant>
        <vt:lpwstr/>
      </vt:variant>
      <vt:variant>
        <vt:lpwstr>inflow_outflow_dimensions</vt:lpwstr>
      </vt:variant>
      <vt:variant>
        <vt:i4>8192069</vt:i4>
      </vt:variant>
      <vt:variant>
        <vt:i4>9730</vt:i4>
      </vt:variant>
      <vt:variant>
        <vt:i4>0</vt:i4>
      </vt:variant>
      <vt:variant>
        <vt:i4>5</vt:i4>
      </vt:variant>
      <vt:variant>
        <vt:lpwstr/>
      </vt:variant>
      <vt:variant>
        <vt:lpwstr>downstream_pipe</vt:lpwstr>
      </vt:variant>
      <vt:variant>
        <vt:i4>786467</vt:i4>
      </vt:variant>
      <vt:variant>
        <vt:i4>9727</vt:i4>
      </vt:variant>
      <vt:variant>
        <vt:i4>0</vt:i4>
      </vt:variant>
      <vt:variant>
        <vt:i4>5</vt:i4>
      </vt:variant>
      <vt:variant>
        <vt:lpwstr/>
      </vt:variant>
      <vt:variant>
        <vt:lpwstr>upstream_pipe</vt:lpwstr>
      </vt:variant>
      <vt:variant>
        <vt:i4>1376268</vt:i4>
      </vt:variant>
      <vt:variant>
        <vt:i4>9724</vt:i4>
      </vt:variant>
      <vt:variant>
        <vt:i4>0</vt:i4>
      </vt:variant>
      <vt:variant>
        <vt:i4>5</vt:i4>
      </vt:variant>
      <vt:variant>
        <vt:lpwstr/>
      </vt:variant>
      <vt:variant>
        <vt:lpwstr>inflow_outflow_dimensions</vt:lpwstr>
      </vt:variant>
      <vt:variant>
        <vt:i4>2818057</vt:i4>
      </vt:variant>
      <vt:variant>
        <vt:i4>9719</vt:i4>
      </vt:variant>
      <vt:variant>
        <vt:i4>0</vt:i4>
      </vt:variant>
      <vt:variant>
        <vt:i4>5</vt:i4>
      </vt:variant>
      <vt:variant>
        <vt:lpwstr/>
      </vt:variant>
      <vt:variant>
        <vt:lpwstr>outflow_filename</vt:lpwstr>
      </vt:variant>
      <vt:variant>
        <vt:i4>4784208</vt:i4>
      </vt:variant>
      <vt:variant>
        <vt:i4>9716</vt:i4>
      </vt:variant>
      <vt:variant>
        <vt:i4>0</vt:i4>
      </vt:variant>
      <vt:variant>
        <vt:i4>5</vt:i4>
      </vt:variant>
      <vt:variant>
        <vt:lpwstr/>
      </vt:variant>
      <vt:variant>
        <vt:lpwstr>structure_bottom_withdrawal</vt:lpwstr>
      </vt:variant>
      <vt:variant>
        <vt:i4>17</vt:i4>
      </vt:variant>
      <vt:variant>
        <vt:i4>9713</vt:i4>
      </vt:variant>
      <vt:variant>
        <vt:i4>0</vt:i4>
      </vt:variant>
      <vt:variant>
        <vt:i4>5</vt:i4>
      </vt:variant>
      <vt:variant>
        <vt:lpwstr/>
      </vt:variant>
      <vt:variant>
        <vt:lpwstr>structure_top_withdrawal</vt:lpwstr>
      </vt:variant>
      <vt:variant>
        <vt:i4>5505146</vt:i4>
      </vt:variant>
      <vt:variant>
        <vt:i4>9710</vt:i4>
      </vt:variant>
      <vt:variant>
        <vt:i4>0</vt:i4>
      </vt:variant>
      <vt:variant>
        <vt:i4>5</vt:i4>
      </vt:variant>
      <vt:variant>
        <vt:lpwstr/>
      </vt:variant>
      <vt:variant>
        <vt:lpwstr>structure_interpolation</vt:lpwstr>
      </vt:variant>
      <vt:variant>
        <vt:i4>5832826</vt:i4>
      </vt:variant>
      <vt:variant>
        <vt:i4>9707</vt:i4>
      </vt:variant>
      <vt:variant>
        <vt:i4>0</vt:i4>
      </vt:variant>
      <vt:variant>
        <vt:i4>5</vt:i4>
      </vt:variant>
      <vt:variant>
        <vt:lpwstr/>
      </vt:variant>
      <vt:variant>
        <vt:lpwstr>structure_elevation</vt:lpwstr>
      </vt:variant>
      <vt:variant>
        <vt:i4>393275</vt:i4>
      </vt:variant>
      <vt:variant>
        <vt:i4>9704</vt:i4>
      </vt:variant>
      <vt:variant>
        <vt:i4>0</vt:i4>
      </vt:variant>
      <vt:variant>
        <vt:i4>5</vt:i4>
      </vt:variant>
      <vt:variant>
        <vt:lpwstr/>
      </vt:variant>
      <vt:variant>
        <vt:lpwstr>sink_type</vt:lpwstr>
      </vt:variant>
      <vt:variant>
        <vt:i4>2162733</vt:i4>
      </vt:variant>
      <vt:variant>
        <vt:i4>9701</vt:i4>
      </vt:variant>
      <vt:variant>
        <vt:i4>0</vt:i4>
      </vt:variant>
      <vt:variant>
        <vt:i4>5</vt:i4>
      </vt:variant>
      <vt:variant>
        <vt:lpwstr/>
      </vt:variant>
      <vt:variant>
        <vt:lpwstr>number_of_structures</vt:lpwstr>
      </vt:variant>
      <vt:variant>
        <vt:i4>1376268</vt:i4>
      </vt:variant>
      <vt:variant>
        <vt:i4>9698</vt:i4>
      </vt:variant>
      <vt:variant>
        <vt:i4>0</vt:i4>
      </vt:variant>
      <vt:variant>
        <vt:i4>5</vt:i4>
      </vt:variant>
      <vt:variant>
        <vt:lpwstr/>
      </vt:variant>
      <vt:variant>
        <vt:lpwstr>inflow_outflow_dimensions</vt:lpwstr>
      </vt:variant>
      <vt:variant>
        <vt:i4>393275</vt:i4>
      </vt:variant>
      <vt:variant>
        <vt:i4>9695</vt:i4>
      </vt:variant>
      <vt:variant>
        <vt:i4>0</vt:i4>
      </vt:variant>
      <vt:variant>
        <vt:i4>5</vt:i4>
      </vt:variant>
      <vt:variant>
        <vt:lpwstr/>
      </vt:variant>
      <vt:variant>
        <vt:lpwstr>sink_type</vt:lpwstr>
      </vt:variant>
      <vt:variant>
        <vt:i4>2818057</vt:i4>
      </vt:variant>
      <vt:variant>
        <vt:i4>9690</vt:i4>
      </vt:variant>
      <vt:variant>
        <vt:i4>0</vt:i4>
      </vt:variant>
      <vt:variant>
        <vt:i4>5</vt:i4>
      </vt:variant>
      <vt:variant>
        <vt:lpwstr/>
      </vt:variant>
      <vt:variant>
        <vt:lpwstr>outflow_filename</vt:lpwstr>
      </vt:variant>
      <vt:variant>
        <vt:i4>4784208</vt:i4>
      </vt:variant>
      <vt:variant>
        <vt:i4>9687</vt:i4>
      </vt:variant>
      <vt:variant>
        <vt:i4>0</vt:i4>
      </vt:variant>
      <vt:variant>
        <vt:i4>5</vt:i4>
      </vt:variant>
      <vt:variant>
        <vt:lpwstr/>
      </vt:variant>
      <vt:variant>
        <vt:lpwstr>structure_bottom_withdrawal</vt:lpwstr>
      </vt:variant>
      <vt:variant>
        <vt:i4>17</vt:i4>
      </vt:variant>
      <vt:variant>
        <vt:i4>9684</vt:i4>
      </vt:variant>
      <vt:variant>
        <vt:i4>0</vt:i4>
      </vt:variant>
      <vt:variant>
        <vt:i4>5</vt:i4>
      </vt:variant>
      <vt:variant>
        <vt:lpwstr/>
      </vt:variant>
      <vt:variant>
        <vt:lpwstr>structure_top_withdrawal</vt:lpwstr>
      </vt:variant>
      <vt:variant>
        <vt:i4>5505146</vt:i4>
      </vt:variant>
      <vt:variant>
        <vt:i4>9681</vt:i4>
      </vt:variant>
      <vt:variant>
        <vt:i4>0</vt:i4>
      </vt:variant>
      <vt:variant>
        <vt:i4>5</vt:i4>
      </vt:variant>
      <vt:variant>
        <vt:lpwstr/>
      </vt:variant>
      <vt:variant>
        <vt:lpwstr>structure_interpolation</vt:lpwstr>
      </vt:variant>
      <vt:variant>
        <vt:i4>4522081</vt:i4>
      </vt:variant>
      <vt:variant>
        <vt:i4>9678</vt:i4>
      </vt:variant>
      <vt:variant>
        <vt:i4>0</vt:i4>
      </vt:variant>
      <vt:variant>
        <vt:i4>5</vt:i4>
      </vt:variant>
      <vt:variant>
        <vt:lpwstr/>
      </vt:variant>
      <vt:variant>
        <vt:lpwstr>structure_width</vt:lpwstr>
      </vt:variant>
      <vt:variant>
        <vt:i4>393275</vt:i4>
      </vt:variant>
      <vt:variant>
        <vt:i4>9675</vt:i4>
      </vt:variant>
      <vt:variant>
        <vt:i4>0</vt:i4>
      </vt:variant>
      <vt:variant>
        <vt:i4>5</vt:i4>
      </vt:variant>
      <vt:variant>
        <vt:lpwstr/>
      </vt:variant>
      <vt:variant>
        <vt:lpwstr>sink_type</vt:lpwstr>
      </vt:variant>
      <vt:variant>
        <vt:i4>2162733</vt:i4>
      </vt:variant>
      <vt:variant>
        <vt:i4>9672</vt:i4>
      </vt:variant>
      <vt:variant>
        <vt:i4>0</vt:i4>
      </vt:variant>
      <vt:variant>
        <vt:i4>5</vt:i4>
      </vt:variant>
      <vt:variant>
        <vt:lpwstr/>
      </vt:variant>
      <vt:variant>
        <vt:lpwstr>number_of_structures</vt:lpwstr>
      </vt:variant>
      <vt:variant>
        <vt:i4>1376268</vt:i4>
      </vt:variant>
      <vt:variant>
        <vt:i4>9669</vt:i4>
      </vt:variant>
      <vt:variant>
        <vt:i4>0</vt:i4>
      </vt:variant>
      <vt:variant>
        <vt:i4>5</vt:i4>
      </vt:variant>
      <vt:variant>
        <vt:lpwstr/>
      </vt:variant>
      <vt:variant>
        <vt:lpwstr>inflow_outflow_dimensions</vt:lpwstr>
      </vt:variant>
      <vt:variant>
        <vt:i4>2818057</vt:i4>
      </vt:variant>
      <vt:variant>
        <vt:i4>9664</vt:i4>
      </vt:variant>
      <vt:variant>
        <vt:i4>0</vt:i4>
      </vt:variant>
      <vt:variant>
        <vt:i4>5</vt:i4>
      </vt:variant>
      <vt:variant>
        <vt:lpwstr/>
      </vt:variant>
      <vt:variant>
        <vt:lpwstr>outflow_filename</vt:lpwstr>
      </vt:variant>
      <vt:variant>
        <vt:i4>4784208</vt:i4>
      </vt:variant>
      <vt:variant>
        <vt:i4>9661</vt:i4>
      </vt:variant>
      <vt:variant>
        <vt:i4>0</vt:i4>
      </vt:variant>
      <vt:variant>
        <vt:i4>5</vt:i4>
      </vt:variant>
      <vt:variant>
        <vt:lpwstr/>
      </vt:variant>
      <vt:variant>
        <vt:lpwstr>structure_bottom_withdrawal</vt:lpwstr>
      </vt:variant>
      <vt:variant>
        <vt:i4>17</vt:i4>
      </vt:variant>
      <vt:variant>
        <vt:i4>9658</vt:i4>
      </vt:variant>
      <vt:variant>
        <vt:i4>0</vt:i4>
      </vt:variant>
      <vt:variant>
        <vt:i4>5</vt:i4>
      </vt:variant>
      <vt:variant>
        <vt:lpwstr/>
      </vt:variant>
      <vt:variant>
        <vt:lpwstr>structure_top_withdrawal</vt:lpwstr>
      </vt:variant>
      <vt:variant>
        <vt:i4>5505146</vt:i4>
      </vt:variant>
      <vt:variant>
        <vt:i4>9655</vt:i4>
      </vt:variant>
      <vt:variant>
        <vt:i4>0</vt:i4>
      </vt:variant>
      <vt:variant>
        <vt:i4>5</vt:i4>
      </vt:variant>
      <vt:variant>
        <vt:lpwstr/>
      </vt:variant>
      <vt:variant>
        <vt:lpwstr>structure_interpolation</vt:lpwstr>
      </vt:variant>
      <vt:variant>
        <vt:i4>4522081</vt:i4>
      </vt:variant>
      <vt:variant>
        <vt:i4>9652</vt:i4>
      </vt:variant>
      <vt:variant>
        <vt:i4>0</vt:i4>
      </vt:variant>
      <vt:variant>
        <vt:i4>5</vt:i4>
      </vt:variant>
      <vt:variant>
        <vt:lpwstr/>
      </vt:variant>
      <vt:variant>
        <vt:lpwstr>structure_width</vt:lpwstr>
      </vt:variant>
      <vt:variant>
        <vt:i4>5832826</vt:i4>
      </vt:variant>
      <vt:variant>
        <vt:i4>9649</vt:i4>
      </vt:variant>
      <vt:variant>
        <vt:i4>0</vt:i4>
      </vt:variant>
      <vt:variant>
        <vt:i4>5</vt:i4>
      </vt:variant>
      <vt:variant>
        <vt:lpwstr/>
      </vt:variant>
      <vt:variant>
        <vt:lpwstr>structure_elevation</vt:lpwstr>
      </vt:variant>
      <vt:variant>
        <vt:i4>2162733</vt:i4>
      </vt:variant>
      <vt:variant>
        <vt:i4>9646</vt:i4>
      </vt:variant>
      <vt:variant>
        <vt:i4>0</vt:i4>
      </vt:variant>
      <vt:variant>
        <vt:i4>5</vt:i4>
      </vt:variant>
      <vt:variant>
        <vt:lpwstr/>
      </vt:variant>
      <vt:variant>
        <vt:lpwstr>number_of_structures</vt:lpwstr>
      </vt:variant>
      <vt:variant>
        <vt:i4>1376268</vt:i4>
      </vt:variant>
      <vt:variant>
        <vt:i4>9643</vt:i4>
      </vt:variant>
      <vt:variant>
        <vt:i4>0</vt:i4>
      </vt:variant>
      <vt:variant>
        <vt:i4>5</vt:i4>
      </vt:variant>
      <vt:variant>
        <vt:lpwstr/>
      </vt:variant>
      <vt:variant>
        <vt:lpwstr>inflow_outflow_dimensions</vt:lpwstr>
      </vt:variant>
      <vt:variant>
        <vt:i4>2818057</vt:i4>
      </vt:variant>
      <vt:variant>
        <vt:i4>9638</vt:i4>
      </vt:variant>
      <vt:variant>
        <vt:i4>0</vt:i4>
      </vt:variant>
      <vt:variant>
        <vt:i4>5</vt:i4>
      </vt:variant>
      <vt:variant>
        <vt:lpwstr/>
      </vt:variant>
      <vt:variant>
        <vt:lpwstr>outflow_filename</vt:lpwstr>
      </vt:variant>
      <vt:variant>
        <vt:i4>17</vt:i4>
      </vt:variant>
      <vt:variant>
        <vt:i4>9635</vt:i4>
      </vt:variant>
      <vt:variant>
        <vt:i4>0</vt:i4>
      </vt:variant>
      <vt:variant>
        <vt:i4>5</vt:i4>
      </vt:variant>
      <vt:variant>
        <vt:lpwstr/>
      </vt:variant>
      <vt:variant>
        <vt:lpwstr>structure_top_withdrawal</vt:lpwstr>
      </vt:variant>
      <vt:variant>
        <vt:i4>5505146</vt:i4>
      </vt:variant>
      <vt:variant>
        <vt:i4>9632</vt:i4>
      </vt:variant>
      <vt:variant>
        <vt:i4>0</vt:i4>
      </vt:variant>
      <vt:variant>
        <vt:i4>5</vt:i4>
      </vt:variant>
      <vt:variant>
        <vt:lpwstr/>
      </vt:variant>
      <vt:variant>
        <vt:lpwstr>structure_interpolation</vt:lpwstr>
      </vt:variant>
      <vt:variant>
        <vt:i4>4522081</vt:i4>
      </vt:variant>
      <vt:variant>
        <vt:i4>9629</vt:i4>
      </vt:variant>
      <vt:variant>
        <vt:i4>0</vt:i4>
      </vt:variant>
      <vt:variant>
        <vt:i4>5</vt:i4>
      </vt:variant>
      <vt:variant>
        <vt:lpwstr/>
      </vt:variant>
      <vt:variant>
        <vt:lpwstr>structure_width</vt:lpwstr>
      </vt:variant>
      <vt:variant>
        <vt:i4>5832826</vt:i4>
      </vt:variant>
      <vt:variant>
        <vt:i4>9626</vt:i4>
      </vt:variant>
      <vt:variant>
        <vt:i4>0</vt:i4>
      </vt:variant>
      <vt:variant>
        <vt:i4>5</vt:i4>
      </vt:variant>
      <vt:variant>
        <vt:lpwstr/>
      </vt:variant>
      <vt:variant>
        <vt:lpwstr>structure_elevation</vt:lpwstr>
      </vt:variant>
      <vt:variant>
        <vt:i4>393275</vt:i4>
      </vt:variant>
      <vt:variant>
        <vt:i4>9623</vt:i4>
      </vt:variant>
      <vt:variant>
        <vt:i4>0</vt:i4>
      </vt:variant>
      <vt:variant>
        <vt:i4>5</vt:i4>
      </vt:variant>
      <vt:variant>
        <vt:lpwstr/>
      </vt:variant>
      <vt:variant>
        <vt:lpwstr>sink_type</vt:lpwstr>
      </vt:variant>
      <vt:variant>
        <vt:i4>2162733</vt:i4>
      </vt:variant>
      <vt:variant>
        <vt:i4>9620</vt:i4>
      </vt:variant>
      <vt:variant>
        <vt:i4>0</vt:i4>
      </vt:variant>
      <vt:variant>
        <vt:i4>5</vt:i4>
      </vt:variant>
      <vt:variant>
        <vt:lpwstr/>
      </vt:variant>
      <vt:variant>
        <vt:lpwstr>number_of_structures</vt:lpwstr>
      </vt:variant>
      <vt:variant>
        <vt:i4>1376268</vt:i4>
      </vt:variant>
      <vt:variant>
        <vt:i4>9617</vt:i4>
      </vt:variant>
      <vt:variant>
        <vt:i4>0</vt:i4>
      </vt:variant>
      <vt:variant>
        <vt:i4>5</vt:i4>
      </vt:variant>
      <vt:variant>
        <vt:lpwstr/>
      </vt:variant>
      <vt:variant>
        <vt:lpwstr>inflow_outflow_dimensions</vt:lpwstr>
      </vt:variant>
      <vt:variant>
        <vt:i4>2818057</vt:i4>
      </vt:variant>
      <vt:variant>
        <vt:i4>9612</vt:i4>
      </vt:variant>
      <vt:variant>
        <vt:i4>0</vt:i4>
      </vt:variant>
      <vt:variant>
        <vt:i4>5</vt:i4>
      </vt:variant>
      <vt:variant>
        <vt:lpwstr/>
      </vt:variant>
      <vt:variant>
        <vt:lpwstr>outflow_filename</vt:lpwstr>
      </vt:variant>
      <vt:variant>
        <vt:i4>4784208</vt:i4>
      </vt:variant>
      <vt:variant>
        <vt:i4>9609</vt:i4>
      </vt:variant>
      <vt:variant>
        <vt:i4>0</vt:i4>
      </vt:variant>
      <vt:variant>
        <vt:i4>5</vt:i4>
      </vt:variant>
      <vt:variant>
        <vt:lpwstr/>
      </vt:variant>
      <vt:variant>
        <vt:lpwstr>structure_bottom_withdrawal</vt:lpwstr>
      </vt:variant>
      <vt:variant>
        <vt:i4>5505146</vt:i4>
      </vt:variant>
      <vt:variant>
        <vt:i4>9606</vt:i4>
      </vt:variant>
      <vt:variant>
        <vt:i4>0</vt:i4>
      </vt:variant>
      <vt:variant>
        <vt:i4>5</vt:i4>
      </vt:variant>
      <vt:variant>
        <vt:lpwstr/>
      </vt:variant>
      <vt:variant>
        <vt:lpwstr>structure_interpolation</vt:lpwstr>
      </vt:variant>
      <vt:variant>
        <vt:i4>4522081</vt:i4>
      </vt:variant>
      <vt:variant>
        <vt:i4>9603</vt:i4>
      </vt:variant>
      <vt:variant>
        <vt:i4>0</vt:i4>
      </vt:variant>
      <vt:variant>
        <vt:i4>5</vt:i4>
      </vt:variant>
      <vt:variant>
        <vt:lpwstr/>
      </vt:variant>
      <vt:variant>
        <vt:lpwstr>structure_width</vt:lpwstr>
      </vt:variant>
      <vt:variant>
        <vt:i4>5832826</vt:i4>
      </vt:variant>
      <vt:variant>
        <vt:i4>9600</vt:i4>
      </vt:variant>
      <vt:variant>
        <vt:i4>0</vt:i4>
      </vt:variant>
      <vt:variant>
        <vt:i4>5</vt:i4>
      </vt:variant>
      <vt:variant>
        <vt:lpwstr/>
      </vt:variant>
      <vt:variant>
        <vt:lpwstr>structure_elevation</vt:lpwstr>
      </vt:variant>
      <vt:variant>
        <vt:i4>393275</vt:i4>
      </vt:variant>
      <vt:variant>
        <vt:i4>9597</vt:i4>
      </vt:variant>
      <vt:variant>
        <vt:i4>0</vt:i4>
      </vt:variant>
      <vt:variant>
        <vt:i4>5</vt:i4>
      </vt:variant>
      <vt:variant>
        <vt:lpwstr/>
      </vt:variant>
      <vt:variant>
        <vt:lpwstr>sink_type</vt:lpwstr>
      </vt:variant>
      <vt:variant>
        <vt:i4>2162733</vt:i4>
      </vt:variant>
      <vt:variant>
        <vt:i4>9594</vt:i4>
      </vt:variant>
      <vt:variant>
        <vt:i4>0</vt:i4>
      </vt:variant>
      <vt:variant>
        <vt:i4>5</vt:i4>
      </vt:variant>
      <vt:variant>
        <vt:lpwstr/>
      </vt:variant>
      <vt:variant>
        <vt:lpwstr>number_of_structures</vt:lpwstr>
      </vt:variant>
      <vt:variant>
        <vt:i4>1376268</vt:i4>
      </vt:variant>
      <vt:variant>
        <vt:i4>9591</vt:i4>
      </vt:variant>
      <vt:variant>
        <vt:i4>0</vt:i4>
      </vt:variant>
      <vt:variant>
        <vt:i4>5</vt:i4>
      </vt:variant>
      <vt:variant>
        <vt:lpwstr/>
      </vt:variant>
      <vt:variant>
        <vt:lpwstr>inflow_outflow_dimensions</vt:lpwstr>
      </vt:variant>
      <vt:variant>
        <vt:i4>2818057</vt:i4>
      </vt:variant>
      <vt:variant>
        <vt:i4>9586</vt:i4>
      </vt:variant>
      <vt:variant>
        <vt:i4>0</vt:i4>
      </vt:variant>
      <vt:variant>
        <vt:i4>5</vt:i4>
      </vt:variant>
      <vt:variant>
        <vt:lpwstr/>
      </vt:variant>
      <vt:variant>
        <vt:lpwstr>outflow_filename</vt:lpwstr>
      </vt:variant>
      <vt:variant>
        <vt:i4>4784208</vt:i4>
      </vt:variant>
      <vt:variant>
        <vt:i4>9583</vt:i4>
      </vt:variant>
      <vt:variant>
        <vt:i4>0</vt:i4>
      </vt:variant>
      <vt:variant>
        <vt:i4>5</vt:i4>
      </vt:variant>
      <vt:variant>
        <vt:lpwstr/>
      </vt:variant>
      <vt:variant>
        <vt:lpwstr>structure_bottom_withdrawal</vt:lpwstr>
      </vt:variant>
      <vt:variant>
        <vt:i4>17</vt:i4>
      </vt:variant>
      <vt:variant>
        <vt:i4>9580</vt:i4>
      </vt:variant>
      <vt:variant>
        <vt:i4>0</vt:i4>
      </vt:variant>
      <vt:variant>
        <vt:i4>5</vt:i4>
      </vt:variant>
      <vt:variant>
        <vt:lpwstr/>
      </vt:variant>
      <vt:variant>
        <vt:lpwstr>structure_top_withdrawal</vt:lpwstr>
      </vt:variant>
      <vt:variant>
        <vt:i4>4522081</vt:i4>
      </vt:variant>
      <vt:variant>
        <vt:i4>9577</vt:i4>
      </vt:variant>
      <vt:variant>
        <vt:i4>0</vt:i4>
      </vt:variant>
      <vt:variant>
        <vt:i4>5</vt:i4>
      </vt:variant>
      <vt:variant>
        <vt:lpwstr/>
      </vt:variant>
      <vt:variant>
        <vt:lpwstr>structure_width</vt:lpwstr>
      </vt:variant>
      <vt:variant>
        <vt:i4>5832826</vt:i4>
      </vt:variant>
      <vt:variant>
        <vt:i4>9574</vt:i4>
      </vt:variant>
      <vt:variant>
        <vt:i4>0</vt:i4>
      </vt:variant>
      <vt:variant>
        <vt:i4>5</vt:i4>
      </vt:variant>
      <vt:variant>
        <vt:lpwstr/>
      </vt:variant>
      <vt:variant>
        <vt:lpwstr>structure_elevation</vt:lpwstr>
      </vt:variant>
      <vt:variant>
        <vt:i4>393275</vt:i4>
      </vt:variant>
      <vt:variant>
        <vt:i4>9571</vt:i4>
      </vt:variant>
      <vt:variant>
        <vt:i4>0</vt:i4>
      </vt:variant>
      <vt:variant>
        <vt:i4>5</vt:i4>
      </vt:variant>
      <vt:variant>
        <vt:lpwstr/>
      </vt:variant>
      <vt:variant>
        <vt:lpwstr>sink_type</vt:lpwstr>
      </vt:variant>
      <vt:variant>
        <vt:i4>2162733</vt:i4>
      </vt:variant>
      <vt:variant>
        <vt:i4>9568</vt:i4>
      </vt:variant>
      <vt:variant>
        <vt:i4>0</vt:i4>
      </vt:variant>
      <vt:variant>
        <vt:i4>5</vt:i4>
      </vt:variant>
      <vt:variant>
        <vt:lpwstr/>
      </vt:variant>
      <vt:variant>
        <vt:lpwstr>number_of_structures</vt:lpwstr>
      </vt:variant>
      <vt:variant>
        <vt:i4>1376268</vt:i4>
      </vt:variant>
      <vt:variant>
        <vt:i4>9565</vt:i4>
      </vt:variant>
      <vt:variant>
        <vt:i4>0</vt:i4>
      </vt:variant>
      <vt:variant>
        <vt:i4>5</vt:i4>
      </vt:variant>
      <vt:variant>
        <vt:lpwstr/>
      </vt:variant>
      <vt:variant>
        <vt:lpwstr>inflow_outflow_dimensions</vt:lpwstr>
      </vt:variant>
      <vt:variant>
        <vt:i4>2818057</vt:i4>
      </vt:variant>
      <vt:variant>
        <vt:i4>9560</vt:i4>
      </vt:variant>
      <vt:variant>
        <vt:i4>0</vt:i4>
      </vt:variant>
      <vt:variant>
        <vt:i4>5</vt:i4>
      </vt:variant>
      <vt:variant>
        <vt:lpwstr/>
      </vt:variant>
      <vt:variant>
        <vt:lpwstr>outflow_filename</vt:lpwstr>
      </vt:variant>
      <vt:variant>
        <vt:i4>4784208</vt:i4>
      </vt:variant>
      <vt:variant>
        <vt:i4>9557</vt:i4>
      </vt:variant>
      <vt:variant>
        <vt:i4>0</vt:i4>
      </vt:variant>
      <vt:variant>
        <vt:i4>5</vt:i4>
      </vt:variant>
      <vt:variant>
        <vt:lpwstr/>
      </vt:variant>
      <vt:variant>
        <vt:lpwstr>structure_bottom_withdrawal</vt:lpwstr>
      </vt:variant>
      <vt:variant>
        <vt:i4>17</vt:i4>
      </vt:variant>
      <vt:variant>
        <vt:i4>9554</vt:i4>
      </vt:variant>
      <vt:variant>
        <vt:i4>0</vt:i4>
      </vt:variant>
      <vt:variant>
        <vt:i4>5</vt:i4>
      </vt:variant>
      <vt:variant>
        <vt:lpwstr/>
      </vt:variant>
      <vt:variant>
        <vt:lpwstr>structure_top_withdrawal</vt:lpwstr>
      </vt:variant>
      <vt:variant>
        <vt:i4>5505146</vt:i4>
      </vt:variant>
      <vt:variant>
        <vt:i4>9551</vt:i4>
      </vt:variant>
      <vt:variant>
        <vt:i4>0</vt:i4>
      </vt:variant>
      <vt:variant>
        <vt:i4>5</vt:i4>
      </vt:variant>
      <vt:variant>
        <vt:lpwstr/>
      </vt:variant>
      <vt:variant>
        <vt:lpwstr>structure_interpolation</vt:lpwstr>
      </vt:variant>
      <vt:variant>
        <vt:i4>4522081</vt:i4>
      </vt:variant>
      <vt:variant>
        <vt:i4>9548</vt:i4>
      </vt:variant>
      <vt:variant>
        <vt:i4>0</vt:i4>
      </vt:variant>
      <vt:variant>
        <vt:i4>5</vt:i4>
      </vt:variant>
      <vt:variant>
        <vt:lpwstr/>
      </vt:variant>
      <vt:variant>
        <vt:lpwstr>structure_width</vt:lpwstr>
      </vt:variant>
      <vt:variant>
        <vt:i4>5832826</vt:i4>
      </vt:variant>
      <vt:variant>
        <vt:i4>9545</vt:i4>
      </vt:variant>
      <vt:variant>
        <vt:i4>0</vt:i4>
      </vt:variant>
      <vt:variant>
        <vt:i4>5</vt:i4>
      </vt:variant>
      <vt:variant>
        <vt:lpwstr/>
      </vt:variant>
      <vt:variant>
        <vt:lpwstr>structure_elevation</vt:lpwstr>
      </vt:variant>
      <vt:variant>
        <vt:i4>393275</vt:i4>
      </vt:variant>
      <vt:variant>
        <vt:i4>9542</vt:i4>
      </vt:variant>
      <vt:variant>
        <vt:i4>0</vt:i4>
      </vt:variant>
      <vt:variant>
        <vt:i4>5</vt:i4>
      </vt:variant>
      <vt:variant>
        <vt:lpwstr/>
      </vt:variant>
      <vt:variant>
        <vt:lpwstr>sink_type</vt:lpwstr>
      </vt:variant>
      <vt:variant>
        <vt:i4>1376268</vt:i4>
      </vt:variant>
      <vt:variant>
        <vt:i4>9539</vt:i4>
      </vt:variant>
      <vt:variant>
        <vt:i4>0</vt:i4>
      </vt:variant>
      <vt:variant>
        <vt:i4>5</vt:i4>
      </vt:variant>
      <vt:variant>
        <vt:lpwstr/>
      </vt:variant>
      <vt:variant>
        <vt:lpwstr>inflow_outflow_dimensions</vt:lpwstr>
      </vt:variant>
      <vt:variant>
        <vt:i4>6684760</vt:i4>
      </vt:variant>
      <vt:variant>
        <vt:i4>9534</vt:i4>
      </vt:variant>
      <vt:variant>
        <vt:i4>0</vt:i4>
      </vt:variant>
      <vt:variant>
        <vt:i4>5</vt:i4>
      </vt:variant>
      <vt:variant>
        <vt:lpwstr/>
      </vt:variant>
      <vt:variant>
        <vt:lpwstr>timestep_limitation</vt:lpwstr>
      </vt:variant>
      <vt:variant>
        <vt:i4>4653158</vt:i4>
      </vt:variant>
      <vt:variant>
        <vt:i4>9492</vt:i4>
      </vt:variant>
      <vt:variant>
        <vt:i4>0</vt:i4>
      </vt:variant>
      <vt:variant>
        <vt:i4>5</vt:i4>
      </vt:variant>
      <vt:variant>
        <vt:lpwstr/>
      </vt:variant>
      <vt:variant>
        <vt:lpwstr>initial_conditions</vt:lpwstr>
      </vt:variant>
      <vt:variant>
        <vt:i4>1048617</vt:i4>
      </vt:variant>
      <vt:variant>
        <vt:i4>9481</vt:i4>
      </vt:variant>
      <vt:variant>
        <vt:i4>0</vt:i4>
      </vt:variant>
      <vt:variant>
        <vt:i4>5</vt:i4>
      </vt:variant>
      <vt:variant>
        <vt:lpwstr/>
      </vt:variant>
      <vt:variant>
        <vt:lpwstr>meteorologic_file</vt:lpwstr>
      </vt:variant>
      <vt:variant>
        <vt:i4>1048617</vt:i4>
      </vt:variant>
      <vt:variant>
        <vt:i4>9475</vt:i4>
      </vt:variant>
      <vt:variant>
        <vt:i4>0</vt:i4>
      </vt:variant>
      <vt:variant>
        <vt:i4>5</vt:i4>
      </vt:variant>
      <vt:variant>
        <vt:lpwstr/>
      </vt:variant>
      <vt:variant>
        <vt:lpwstr>meteorologic_file</vt:lpwstr>
      </vt:variant>
      <vt:variant>
        <vt:i4>3014662</vt:i4>
      </vt:variant>
      <vt:variant>
        <vt:i4>9472</vt:i4>
      </vt:variant>
      <vt:variant>
        <vt:i4>0</vt:i4>
      </vt:variant>
      <vt:variant>
        <vt:i4>5</vt:i4>
      </vt:variant>
      <vt:variant>
        <vt:lpwstr/>
      </vt:variant>
      <vt:variant>
        <vt:lpwstr>meteorology_filename</vt:lpwstr>
      </vt:variant>
      <vt:variant>
        <vt:i4>7536733</vt:i4>
      </vt:variant>
      <vt:variant>
        <vt:i4>9467</vt:i4>
      </vt:variant>
      <vt:variant>
        <vt:i4>0</vt:i4>
      </vt:variant>
      <vt:variant>
        <vt:i4>5</vt:i4>
      </vt:variant>
      <vt:variant>
        <vt:lpwstr/>
      </vt:variant>
      <vt:variant>
        <vt:lpwstr>downstream_head_concentration_file</vt:lpwstr>
      </vt:variant>
      <vt:variant>
        <vt:i4>1638442</vt:i4>
      </vt:variant>
      <vt:variant>
        <vt:i4>9464</vt:i4>
      </vt:variant>
      <vt:variant>
        <vt:i4>0</vt:i4>
      </vt:variant>
      <vt:variant>
        <vt:i4>5</vt:i4>
      </vt:variant>
      <vt:variant>
        <vt:lpwstr/>
      </vt:variant>
      <vt:variant>
        <vt:lpwstr>downstream_head_temperature_file</vt:lpwstr>
      </vt:variant>
      <vt:variant>
        <vt:i4>7929921</vt:i4>
      </vt:variant>
      <vt:variant>
        <vt:i4>9461</vt:i4>
      </vt:variant>
      <vt:variant>
        <vt:i4>0</vt:i4>
      </vt:variant>
      <vt:variant>
        <vt:i4>5</vt:i4>
      </vt:variant>
      <vt:variant>
        <vt:lpwstr/>
      </vt:variant>
      <vt:variant>
        <vt:lpwstr>downstream_head_elevation_file</vt:lpwstr>
      </vt:variant>
      <vt:variant>
        <vt:i4>6750301</vt:i4>
      </vt:variant>
      <vt:variant>
        <vt:i4>9458</vt:i4>
      </vt:variant>
      <vt:variant>
        <vt:i4>0</vt:i4>
      </vt:variant>
      <vt:variant>
        <vt:i4>5</vt:i4>
      </vt:variant>
      <vt:variant>
        <vt:lpwstr/>
      </vt:variant>
      <vt:variant>
        <vt:lpwstr>upstream_head_constituent_file</vt:lpwstr>
      </vt:variant>
      <vt:variant>
        <vt:i4>6815820</vt:i4>
      </vt:variant>
      <vt:variant>
        <vt:i4>9455</vt:i4>
      </vt:variant>
      <vt:variant>
        <vt:i4>0</vt:i4>
      </vt:variant>
      <vt:variant>
        <vt:i4>5</vt:i4>
      </vt:variant>
      <vt:variant>
        <vt:lpwstr/>
      </vt:variant>
      <vt:variant>
        <vt:lpwstr>upstream_head_temperature_file</vt:lpwstr>
      </vt:variant>
      <vt:variant>
        <vt:i4>524327</vt:i4>
      </vt:variant>
      <vt:variant>
        <vt:i4>9452</vt:i4>
      </vt:variant>
      <vt:variant>
        <vt:i4>0</vt:i4>
      </vt:variant>
      <vt:variant>
        <vt:i4>5</vt:i4>
      </vt:variant>
      <vt:variant>
        <vt:lpwstr/>
      </vt:variant>
      <vt:variant>
        <vt:lpwstr>upstream_head_elevation_file</vt:lpwstr>
      </vt:variant>
      <vt:variant>
        <vt:i4>2752535</vt:i4>
      </vt:variant>
      <vt:variant>
        <vt:i4>9449</vt:i4>
      </vt:variant>
      <vt:variant>
        <vt:i4>0</vt:i4>
      </vt:variant>
      <vt:variant>
        <vt:i4>5</vt:i4>
      </vt:variant>
      <vt:variant>
        <vt:lpwstr/>
      </vt:variant>
      <vt:variant>
        <vt:lpwstr>distributed_tributary_concentration_file</vt:lpwstr>
      </vt:variant>
      <vt:variant>
        <vt:i4>4194400</vt:i4>
      </vt:variant>
      <vt:variant>
        <vt:i4>9446</vt:i4>
      </vt:variant>
      <vt:variant>
        <vt:i4>0</vt:i4>
      </vt:variant>
      <vt:variant>
        <vt:i4>5</vt:i4>
      </vt:variant>
      <vt:variant>
        <vt:lpwstr/>
      </vt:variant>
      <vt:variant>
        <vt:lpwstr>distributed_tributary_temperature_file</vt:lpwstr>
      </vt:variant>
      <vt:variant>
        <vt:i4>852017</vt:i4>
      </vt:variant>
      <vt:variant>
        <vt:i4>9443</vt:i4>
      </vt:variant>
      <vt:variant>
        <vt:i4>0</vt:i4>
      </vt:variant>
      <vt:variant>
        <vt:i4>5</vt:i4>
      </vt:variant>
      <vt:variant>
        <vt:lpwstr/>
      </vt:variant>
      <vt:variant>
        <vt:lpwstr>distributed_tributary_inflow_file</vt:lpwstr>
      </vt:variant>
      <vt:variant>
        <vt:i4>8323158</vt:i4>
      </vt:variant>
      <vt:variant>
        <vt:i4>9440</vt:i4>
      </vt:variant>
      <vt:variant>
        <vt:i4>0</vt:i4>
      </vt:variant>
      <vt:variant>
        <vt:i4>5</vt:i4>
      </vt:variant>
      <vt:variant>
        <vt:lpwstr/>
      </vt:variant>
      <vt:variant>
        <vt:lpwstr>inflow_file</vt:lpwstr>
      </vt:variant>
      <vt:variant>
        <vt:i4>2818057</vt:i4>
      </vt:variant>
      <vt:variant>
        <vt:i4>9437</vt:i4>
      </vt:variant>
      <vt:variant>
        <vt:i4>0</vt:i4>
      </vt:variant>
      <vt:variant>
        <vt:i4>5</vt:i4>
      </vt:variant>
      <vt:variant>
        <vt:lpwstr/>
      </vt:variant>
      <vt:variant>
        <vt:lpwstr>outflow_filename</vt:lpwstr>
      </vt:variant>
      <vt:variant>
        <vt:i4>3080202</vt:i4>
      </vt:variant>
      <vt:variant>
        <vt:i4>9434</vt:i4>
      </vt:variant>
      <vt:variant>
        <vt:i4>0</vt:i4>
      </vt:variant>
      <vt:variant>
        <vt:i4>5</vt:i4>
      </vt:variant>
      <vt:variant>
        <vt:lpwstr/>
      </vt:variant>
      <vt:variant>
        <vt:lpwstr>outflow_file</vt:lpwstr>
      </vt:variant>
      <vt:variant>
        <vt:i4>6094969</vt:i4>
      </vt:variant>
      <vt:variant>
        <vt:i4>9427</vt:i4>
      </vt:variant>
      <vt:variant>
        <vt:i4>0</vt:i4>
      </vt:variant>
      <vt:variant>
        <vt:i4>5</vt:i4>
      </vt:variant>
      <vt:variant>
        <vt:lpwstr/>
      </vt:variant>
      <vt:variant>
        <vt:lpwstr>precipitation_file</vt:lpwstr>
      </vt:variant>
      <vt:variant>
        <vt:i4>3538982</vt:i4>
      </vt:variant>
      <vt:variant>
        <vt:i4>9424</vt:i4>
      </vt:variant>
      <vt:variant>
        <vt:i4>0</vt:i4>
      </vt:variant>
      <vt:variant>
        <vt:i4>5</vt:i4>
      </vt:variant>
      <vt:variant>
        <vt:lpwstr/>
      </vt:variant>
      <vt:variant>
        <vt:lpwstr>tributary_inflow_file</vt:lpwstr>
      </vt:variant>
      <vt:variant>
        <vt:i4>8323158</vt:i4>
      </vt:variant>
      <vt:variant>
        <vt:i4>9421</vt:i4>
      </vt:variant>
      <vt:variant>
        <vt:i4>0</vt:i4>
      </vt:variant>
      <vt:variant>
        <vt:i4>5</vt:i4>
      </vt:variant>
      <vt:variant>
        <vt:lpwstr/>
      </vt:variant>
      <vt:variant>
        <vt:lpwstr>inflow_file</vt:lpwstr>
      </vt:variant>
      <vt:variant>
        <vt:i4>4063248</vt:i4>
      </vt:variant>
      <vt:variant>
        <vt:i4>9418</vt:i4>
      </vt:variant>
      <vt:variant>
        <vt:i4>0</vt:i4>
      </vt:variant>
      <vt:variant>
        <vt:i4>5</vt:i4>
      </vt:variant>
      <vt:variant>
        <vt:lpwstr/>
      </vt:variant>
      <vt:variant>
        <vt:lpwstr>precipitation_active</vt:lpwstr>
      </vt:variant>
      <vt:variant>
        <vt:i4>4063248</vt:i4>
      </vt:variant>
      <vt:variant>
        <vt:i4>9415</vt:i4>
      </vt:variant>
      <vt:variant>
        <vt:i4>0</vt:i4>
      </vt:variant>
      <vt:variant>
        <vt:i4>5</vt:i4>
      </vt:variant>
      <vt:variant>
        <vt:lpwstr/>
      </vt:variant>
      <vt:variant>
        <vt:lpwstr>precipitation_active</vt:lpwstr>
      </vt:variant>
      <vt:variant>
        <vt:i4>3538969</vt:i4>
      </vt:variant>
      <vt:variant>
        <vt:i4>9410</vt:i4>
      </vt:variant>
      <vt:variant>
        <vt:i4>0</vt:i4>
      </vt:variant>
      <vt:variant>
        <vt:i4>5</vt:i4>
      </vt:variant>
      <vt:variant>
        <vt:lpwstr/>
      </vt:variant>
      <vt:variant>
        <vt:lpwstr>ice_cover</vt:lpwstr>
      </vt:variant>
      <vt:variant>
        <vt:i4>196615</vt:i4>
      </vt:variant>
      <vt:variant>
        <vt:i4>9407</vt:i4>
      </vt:variant>
      <vt:variant>
        <vt:i4>0</vt:i4>
      </vt:variant>
      <vt:variant>
        <vt:i4>5</vt:i4>
      </vt:variant>
      <vt:variant>
        <vt:lpwstr/>
      </vt:variant>
      <vt:variant>
        <vt:lpwstr>longitudinal_profile_file</vt:lpwstr>
      </vt:variant>
      <vt:variant>
        <vt:i4>458781</vt:i4>
      </vt:variant>
      <vt:variant>
        <vt:i4>9404</vt:i4>
      </vt:variant>
      <vt:variant>
        <vt:i4>0</vt:i4>
      </vt:variant>
      <vt:variant>
        <vt:i4>5</vt:i4>
      </vt:variant>
      <vt:variant>
        <vt:lpwstr/>
      </vt:variant>
      <vt:variant>
        <vt:lpwstr>vertical_profile_file</vt:lpwstr>
      </vt:variant>
      <vt:variant>
        <vt:i4>3080209</vt:i4>
      </vt:variant>
      <vt:variant>
        <vt:i4>9401</vt:i4>
      </vt:variant>
      <vt:variant>
        <vt:i4>0</vt:i4>
      </vt:variant>
      <vt:variant>
        <vt:i4>5</vt:i4>
      </vt:variant>
      <vt:variant>
        <vt:lpwstr/>
      </vt:variant>
      <vt:variant>
        <vt:lpwstr>initial_concentration</vt:lpwstr>
      </vt:variant>
      <vt:variant>
        <vt:i4>3276801</vt:i4>
      </vt:variant>
      <vt:variant>
        <vt:i4>9398</vt:i4>
      </vt:variant>
      <vt:variant>
        <vt:i4>0</vt:i4>
      </vt:variant>
      <vt:variant>
        <vt:i4>5</vt:i4>
      </vt:variant>
      <vt:variant>
        <vt:lpwstr/>
      </vt:variant>
      <vt:variant>
        <vt:lpwstr>constituent_computations</vt:lpwstr>
      </vt:variant>
      <vt:variant>
        <vt:i4>7536722</vt:i4>
      </vt:variant>
      <vt:variant>
        <vt:i4>9395</vt:i4>
      </vt:variant>
      <vt:variant>
        <vt:i4>0</vt:i4>
      </vt:variant>
      <vt:variant>
        <vt:i4>5</vt:i4>
      </vt:variant>
      <vt:variant>
        <vt:lpwstr/>
      </vt:variant>
      <vt:variant>
        <vt:lpwstr>active_constituents</vt:lpwstr>
      </vt:variant>
      <vt:variant>
        <vt:i4>3276801</vt:i4>
      </vt:variant>
      <vt:variant>
        <vt:i4>9392</vt:i4>
      </vt:variant>
      <vt:variant>
        <vt:i4>0</vt:i4>
      </vt:variant>
      <vt:variant>
        <vt:i4>5</vt:i4>
      </vt:variant>
      <vt:variant>
        <vt:lpwstr/>
      </vt:variant>
      <vt:variant>
        <vt:lpwstr>constituent_computations</vt:lpwstr>
      </vt:variant>
      <vt:variant>
        <vt:i4>196615</vt:i4>
      </vt:variant>
      <vt:variant>
        <vt:i4>9389</vt:i4>
      </vt:variant>
      <vt:variant>
        <vt:i4>0</vt:i4>
      </vt:variant>
      <vt:variant>
        <vt:i4>5</vt:i4>
      </vt:variant>
      <vt:variant>
        <vt:lpwstr/>
      </vt:variant>
      <vt:variant>
        <vt:lpwstr>longitudinal_profile_file</vt:lpwstr>
      </vt:variant>
      <vt:variant>
        <vt:i4>458781</vt:i4>
      </vt:variant>
      <vt:variant>
        <vt:i4>9386</vt:i4>
      </vt:variant>
      <vt:variant>
        <vt:i4>0</vt:i4>
      </vt:variant>
      <vt:variant>
        <vt:i4>5</vt:i4>
      </vt:variant>
      <vt:variant>
        <vt:lpwstr/>
      </vt:variant>
      <vt:variant>
        <vt:lpwstr>vertical_profile_file</vt:lpwstr>
      </vt:variant>
      <vt:variant>
        <vt:i4>7733313</vt:i4>
      </vt:variant>
      <vt:variant>
        <vt:i4>9369</vt:i4>
      </vt:variant>
      <vt:variant>
        <vt:i4>0</vt:i4>
      </vt:variant>
      <vt:variant>
        <vt:i4>5</vt:i4>
      </vt:variant>
      <vt:variant>
        <vt:lpwstr/>
      </vt:variant>
      <vt:variant>
        <vt:lpwstr>grid_dimensions</vt:lpwstr>
      </vt:variant>
      <vt:variant>
        <vt:i4>7536733</vt:i4>
      </vt:variant>
      <vt:variant>
        <vt:i4>9364</vt:i4>
      </vt:variant>
      <vt:variant>
        <vt:i4>0</vt:i4>
      </vt:variant>
      <vt:variant>
        <vt:i4>5</vt:i4>
      </vt:variant>
      <vt:variant>
        <vt:lpwstr/>
      </vt:variant>
      <vt:variant>
        <vt:lpwstr>downstream_head_concentration_file</vt:lpwstr>
      </vt:variant>
      <vt:variant>
        <vt:i4>1638442</vt:i4>
      </vt:variant>
      <vt:variant>
        <vt:i4>9361</vt:i4>
      </vt:variant>
      <vt:variant>
        <vt:i4>0</vt:i4>
      </vt:variant>
      <vt:variant>
        <vt:i4>5</vt:i4>
      </vt:variant>
      <vt:variant>
        <vt:lpwstr/>
      </vt:variant>
      <vt:variant>
        <vt:lpwstr>downstream_head_temperature_file</vt:lpwstr>
      </vt:variant>
      <vt:variant>
        <vt:i4>7929921</vt:i4>
      </vt:variant>
      <vt:variant>
        <vt:i4>9358</vt:i4>
      </vt:variant>
      <vt:variant>
        <vt:i4>0</vt:i4>
      </vt:variant>
      <vt:variant>
        <vt:i4>5</vt:i4>
      </vt:variant>
      <vt:variant>
        <vt:lpwstr/>
      </vt:variant>
      <vt:variant>
        <vt:lpwstr>downstream_head_elevation_file</vt:lpwstr>
      </vt:variant>
      <vt:variant>
        <vt:i4>6815820</vt:i4>
      </vt:variant>
      <vt:variant>
        <vt:i4>9355</vt:i4>
      </vt:variant>
      <vt:variant>
        <vt:i4>0</vt:i4>
      </vt:variant>
      <vt:variant>
        <vt:i4>5</vt:i4>
      </vt:variant>
      <vt:variant>
        <vt:lpwstr/>
      </vt:variant>
      <vt:variant>
        <vt:lpwstr>upstream_head_temperature_file</vt:lpwstr>
      </vt:variant>
      <vt:variant>
        <vt:i4>6815820</vt:i4>
      </vt:variant>
      <vt:variant>
        <vt:i4>9352</vt:i4>
      </vt:variant>
      <vt:variant>
        <vt:i4>0</vt:i4>
      </vt:variant>
      <vt:variant>
        <vt:i4>5</vt:i4>
      </vt:variant>
      <vt:variant>
        <vt:lpwstr/>
      </vt:variant>
      <vt:variant>
        <vt:lpwstr>upstream_head_temperature_file</vt:lpwstr>
      </vt:variant>
      <vt:variant>
        <vt:i4>524327</vt:i4>
      </vt:variant>
      <vt:variant>
        <vt:i4>9349</vt:i4>
      </vt:variant>
      <vt:variant>
        <vt:i4>0</vt:i4>
      </vt:variant>
      <vt:variant>
        <vt:i4>5</vt:i4>
      </vt:variant>
      <vt:variant>
        <vt:lpwstr/>
      </vt:variant>
      <vt:variant>
        <vt:lpwstr>upstream_head_elevation_file</vt:lpwstr>
      </vt:variant>
      <vt:variant>
        <vt:i4>3080202</vt:i4>
      </vt:variant>
      <vt:variant>
        <vt:i4>9346</vt:i4>
      </vt:variant>
      <vt:variant>
        <vt:i4>0</vt:i4>
      </vt:variant>
      <vt:variant>
        <vt:i4>5</vt:i4>
      </vt:variant>
      <vt:variant>
        <vt:lpwstr/>
      </vt:variant>
      <vt:variant>
        <vt:lpwstr>outflow_file</vt:lpwstr>
      </vt:variant>
      <vt:variant>
        <vt:i4>393222</vt:i4>
      </vt:variant>
      <vt:variant>
        <vt:i4>9343</vt:i4>
      </vt:variant>
      <vt:variant>
        <vt:i4>0</vt:i4>
      </vt:variant>
      <vt:variant>
        <vt:i4>5</vt:i4>
      </vt:variant>
      <vt:variant>
        <vt:lpwstr/>
      </vt:variant>
      <vt:variant>
        <vt:lpwstr>inflow_concentration_filename</vt:lpwstr>
      </vt:variant>
      <vt:variant>
        <vt:i4>7471208</vt:i4>
      </vt:variant>
      <vt:variant>
        <vt:i4>9340</vt:i4>
      </vt:variant>
      <vt:variant>
        <vt:i4>0</vt:i4>
      </vt:variant>
      <vt:variant>
        <vt:i4>5</vt:i4>
      </vt:variant>
      <vt:variant>
        <vt:lpwstr/>
      </vt:variant>
      <vt:variant>
        <vt:lpwstr>inflow_temperature_file</vt:lpwstr>
      </vt:variant>
      <vt:variant>
        <vt:i4>8323158</vt:i4>
      </vt:variant>
      <vt:variant>
        <vt:i4>9337</vt:i4>
      </vt:variant>
      <vt:variant>
        <vt:i4>0</vt:i4>
      </vt:variant>
      <vt:variant>
        <vt:i4>5</vt:i4>
      </vt:variant>
      <vt:variant>
        <vt:lpwstr/>
      </vt:variant>
      <vt:variant>
        <vt:lpwstr>inflow_file</vt:lpwstr>
      </vt:variant>
      <vt:variant>
        <vt:i4>6291530</vt:i4>
      </vt:variant>
      <vt:variant>
        <vt:i4>9334</vt:i4>
      </vt:variant>
      <vt:variant>
        <vt:i4>0</vt:i4>
      </vt:variant>
      <vt:variant>
        <vt:i4>5</vt:i4>
      </vt:variant>
      <vt:variant>
        <vt:lpwstr/>
      </vt:variant>
      <vt:variant>
        <vt:lpwstr>bathymetry_filename</vt:lpwstr>
      </vt:variant>
      <vt:variant>
        <vt:i4>2555929</vt:i4>
      </vt:variant>
      <vt:variant>
        <vt:i4>9331</vt:i4>
      </vt:variant>
      <vt:variant>
        <vt:i4>0</vt:i4>
      </vt:variant>
      <vt:variant>
        <vt:i4>5</vt:i4>
      </vt:variant>
      <vt:variant>
        <vt:lpwstr/>
      </vt:variant>
      <vt:variant>
        <vt:lpwstr>control_file</vt:lpwstr>
      </vt:variant>
      <vt:variant>
        <vt:i4>7078004</vt:i4>
      </vt:variant>
      <vt:variant>
        <vt:i4>9328</vt:i4>
      </vt:variant>
      <vt:variant>
        <vt:i4>0</vt:i4>
      </vt:variant>
      <vt:variant>
        <vt:i4>5</vt:i4>
      </vt:variant>
      <vt:variant>
        <vt:lpwstr/>
      </vt:variant>
      <vt:variant>
        <vt:lpwstr>_Geometric_Data</vt:lpwstr>
      </vt:variant>
      <vt:variant>
        <vt:i4>1310760</vt:i4>
      </vt:variant>
      <vt:variant>
        <vt:i4>9323</vt:i4>
      </vt:variant>
      <vt:variant>
        <vt:i4>0</vt:i4>
      </vt:variant>
      <vt:variant>
        <vt:i4>5</vt:i4>
      </vt:variant>
      <vt:variant>
        <vt:lpwstr/>
      </vt:variant>
      <vt:variant>
        <vt:lpwstr>timestep_fraction</vt:lpwstr>
      </vt:variant>
      <vt:variant>
        <vt:i4>5898367</vt:i4>
      </vt:variant>
      <vt:variant>
        <vt:i4>9320</vt:i4>
      </vt:variant>
      <vt:variant>
        <vt:i4>0</vt:i4>
      </vt:variant>
      <vt:variant>
        <vt:i4>5</vt:i4>
      </vt:variant>
      <vt:variant>
        <vt:lpwstr/>
      </vt:variant>
      <vt:variant>
        <vt:lpwstr>maximum_timestp</vt:lpwstr>
      </vt:variant>
      <vt:variant>
        <vt:i4>393261</vt:i4>
      </vt:variant>
      <vt:variant>
        <vt:i4>9317</vt:i4>
      </vt:variant>
      <vt:variant>
        <vt:i4>0</vt:i4>
      </vt:variant>
      <vt:variant>
        <vt:i4>5</vt:i4>
      </vt:variant>
      <vt:variant>
        <vt:lpwstr/>
      </vt:variant>
      <vt:variant>
        <vt:lpwstr>timestep_interval</vt:lpwstr>
      </vt:variant>
      <vt:variant>
        <vt:i4>1769508</vt:i4>
      </vt:variant>
      <vt:variant>
        <vt:i4>9314</vt:i4>
      </vt:variant>
      <vt:variant>
        <vt:i4>0</vt:i4>
      </vt:variant>
      <vt:variant>
        <vt:i4>5</vt:i4>
      </vt:variant>
      <vt:variant>
        <vt:lpwstr/>
      </vt:variant>
      <vt:variant>
        <vt:lpwstr>timestep_control</vt:lpwstr>
      </vt:variant>
      <vt:variant>
        <vt:i4>6684760</vt:i4>
      </vt:variant>
      <vt:variant>
        <vt:i4>9309</vt:i4>
      </vt:variant>
      <vt:variant>
        <vt:i4>0</vt:i4>
      </vt:variant>
      <vt:variant>
        <vt:i4>5</vt:i4>
      </vt:variant>
      <vt:variant>
        <vt:lpwstr/>
      </vt:variant>
      <vt:variant>
        <vt:lpwstr>timestep_limitation</vt:lpwstr>
      </vt:variant>
      <vt:variant>
        <vt:i4>5898367</vt:i4>
      </vt:variant>
      <vt:variant>
        <vt:i4>9306</vt:i4>
      </vt:variant>
      <vt:variant>
        <vt:i4>0</vt:i4>
      </vt:variant>
      <vt:variant>
        <vt:i4>5</vt:i4>
      </vt:variant>
      <vt:variant>
        <vt:lpwstr/>
      </vt:variant>
      <vt:variant>
        <vt:lpwstr>maximum_timestp</vt:lpwstr>
      </vt:variant>
      <vt:variant>
        <vt:i4>393261</vt:i4>
      </vt:variant>
      <vt:variant>
        <vt:i4>9303</vt:i4>
      </vt:variant>
      <vt:variant>
        <vt:i4>0</vt:i4>
      </vt:variant>
      <vt:variant>
        <vt:i4>5</vt:i4>
      </vt:variant>
      <vt:variant>
        <vt:lpwstr/>
      </vt:variant>
      <vt:variant>
        <vt:lpwstr>timestep_interval</vt:lpwstr>
      </vt:variant>
      <vt:variant>
        <vt:i4>1769508</vt:i4>
      </vt:variant>
      <vt:variant>
        <vt:i4>9300</vt:i4>
      </vt:variant>
      <vt:variant>
        <vt:i4>0</vt:i4>
      </vt:variant>
      <vt:variant>
        <vt:i4>5</vt:i4>
      </vt:variant>
      <vt:variant>
        <vt:lpwstr/>
      </vt:variant>
      <vt:variant>
        <vt:lpwstr>timestep_control</vt:lpwstr>
      </vt:variant>
      <vt:variant>
        <vt:i4>1769508</vt:i4>
      </vt:variant>
      <vt:variant>
        <vt:i4>9297</vt:i4>
      </vt:variant>
      <vt:variant>
        <vt:i4>0</vt:i4>
      </vt:variant>
      <vt:variant>
        <vt:i4>5</vt:i4>
      </vt:variant>
      <vt:variant>
        <vt:lpwstr/>
      </vt:variant>
      <vt:variant>
        <vt:lpwstr>timestep_control</vt:lpwstr>
      </vt:variant>
      <vt:variant>
        <vt:i4>5898367</vt:i4>
      </vt:variant>
      <vt:variant>
        <vt:i4>9294</vt:i4>
      </vt:variant>
      <vt:variant>
        <vt:i4>0</vt:i4>
      </vt:variant>
      <vt:variant>
        <vt:i4>5</vt:i4>
      </vt:variant>
      <vt:variant>
        <vt:lpwstr/>
      </vt:variant>
      <vt:variant>
        <vt:lpwstr>maximum_timestp</vt:lpwstr>
      </vt:variant>
      <vt:variant>
        <vt:i4>6684760</vt:i4>
      </vt:variant>
      <vt:variant>
        <vt:i4>9289</vt:i4>
      </vt:variant>
      <vt:variant>
        <vt:i4>0</vt:i4>
      </vt:variant>
      <vt:variant>
        <vt:i4>5</vt:i4>
      </vt:variant>
      <vt:variant>
        <vt:lpwstr/>
      </vt:variant>
      <vt:variant>
        <vt:lpwstr>timestep_limitation</vt:lpwstr>
      </vt:variant>
      <vt:variant>
        <vt:i4>1310760</vt:i4>
      </vt:variant>
      <vt:variant>
        <vt:i4>9286</vt:i4>
      </vt:variant>
      <vt:variant>
        <vt:i4>0</vt:i4>
      </vt:variant>
      <vt:variant>
        <vt:i4>5</vt:i4>
      </vt:variant>
      <vt:variant>
        <vt:lpwstr/>
      </vt:variant>
      <vt:variant>
        <vt:lpwstr>timestep_fraction</vt:lpwstr>
      </vt:variant>
      <vt:variant>
        <vt:i4>393261</vt:i4>
      </vt:variant>
      <vt:variant>
        <vt:i4>9283</vt:i4>
      </vt:variant>
      <vt:variant>
        <vt:i4>0</vt:i4>
      </vt:variant>
      <vt:variant>
        <vt:i4>5</vt:i4>
      </vt:variant>
      <vt:variant>
        <vt:lpwstr/>
      </vt:variant>
      <vt:variant>
        <vt:lpwstr>timestep_interval</vt:lpwstr>
      </vt:variant>
      <vt:variant>
        <vt:i4>1769508</vt:i4>
      </vt:variant>
      <vt:variant>
        <vt:i4>9280</vt:i4>
      </vt:variant>
      <vt:variant>
        <vt:i4>0</vt:i4>
      </vt:variant>
      <vt:variant>
        <vt:i4>5</vt:i4>
      </vt:variant>
      <vt:variant>
        <vt:lpwstr/>
      </vt:variant>
      <vt:variant>
        <vt:lpwstr>timestep_control</vt:lpwstr>
      </vt:variant>
      <vt:variant>
        <vt:i4>6684760</vt:i4>
      </vt:variant>
      <vt:variant>
        <vt:i4>9275</vt:i4>
      </vt:variant>
      <vt:variant>
        <vt:i4>0</vt:i4>
      </vt:variant>
      <vt:variant>
        <vt:i4>5</vt:i4>
      </vt:variant>
      <vt:variant>
        <vt:lpwstr/>
      </vt:variant>
      <vt:variant>
        <vt:lpwstr>timestep_limitation</vt:lpwstr>
      </vt:variant>
      <vt:variant>
        <vt:i4>1310760</vt:i4>
      </vt:variant>
      <vt:variant>
        <vt:i4>9272</vt:i4>
      </vt:variant>
      <vt:variant>
        <vt:i4>0</vt:i4>
      </vt:variant>
      <vt:variant>
        <vt:i4>5</vt:i4>
      </vt:variant>
      <vt:variant>
        <vt:lpwstr/>
      </vt:variant>
      <vt:variant>
        <vt:lpwstr>timestep_fraction</vt:lpwstr>
      </vt:variant>
      <vt:variant>
        <vt:i4>5898367</vt:i4>
      </vt:variant>
      <vt:variant>
        <vt:i4>9269</vt:i4>
      </vt:variant>
      <vt:variant>
        <vt:i4>0</vt:i4>
      </vt:variant>
      <vt:variant>
        <vt:i4>5</vt:i4>
      </vt:variant>
      <vt:variant>
        <vt:lpwstr/>
      </vt:variant>
      <vt:variant>
        <vt:lpwstr>maximum_timestp</vt:lpwstr>
      </vt:variant>
      <vt:variant>
        <vt:i4>1769508</vt:i4>
      </vt:variant>
      <vt:variant>
        <vt:i4>9266</vt:i4>
      </vt:variant>
      <vt:variant>
        <vt:i4>0</vt:i4>
      </vt:variant>
      <vt:variant>
        <vt:i4>5</vt:i4>
      </vt:variant>
      <vt:variant>
        <vt:lpwstr/>
      </vt:variant>
      <vt:variant>
        <vt:lpwstr>timestep_control</vt:lpwstr>
      </vt:variant>
      <vt:variant>
        <vt:i4>2818053</vt:i4>
      </vt:variant>
      <vt:variant>
        <vt:i4>9262</vt:i4>
      </vt:variant>
      <vt:variant>
        <vt:i4>0</vt:i4>
      </vt:variant>
      <vt:variant>
        <vt:i4>5</vt:i4>
      </vt:variant>
      <vt:variant>
        <vt:lpwstr/>
      </vt:variant>
      <vt:variant>
        <vt:lpwstr>miscellaneous_dimensions</vt:lpwstr>
      </vt:variant>
      <vt:variant>
        <vt:i4>2818053</vt:i4>
      </vt:variant>
      <vt:variant>
        <vt:i4>9260</vt:i4>
      </vt:variant>
      <vt:variant>
        <vt:i4>0</vt:i4>
      </vt:variant>
      <vt:variant>
        <vt:i4>5</vt:i4>
      </vt:variant>
      <vt:variant>
        <vt:lpwstr/>
      </vt:variant>
      <vt:variant>
        <vt:lpwstr>miscellaneous_dimensions</vt:lpwstr>
      </vt:variant>
      <vt:variant>
        <vt:i4>2818053</vt:i4>
      </vt:variant>
      <vt:variant>
        <vt:i4>9257</vt:i4>
      </vt:variant>
      <vt:variant>
        <vt:i4>0</vt:i4>
      </vt:variant>
      <vt:variant>
        <vt:i4>5</vt:i4>
      </vt:variant>
      <vt:variant>
        <vt:lpwstr/>
      </vt:variant>
      <vt:variant>
        <vt:lpwstr>miscellaneous_dimensions</vt:lpwstr>
      </vt:variant>
      <vt:variant>
        <vt:i4>6684760</vt:i4>
      </vt:variant>
      <vt:variant>
        <vt:i4>9252</vt:i4>
      </vt:variant>
      <vt:variant>
        <vt:i4>0</vt:i4>
      </vt:variant>
      <vt:variant>
        <vt:i4>5</vt:i4>
      </vt:variant>
      <vt:variant>
        <vt:lpwstr/>
      </vt:variant>
      <vt:variant>
        <vt:lpwstr>timestep_limitation</vt:lpwstr>
      </vt:variant>
      <vt:variant>
        <vt:i4>1310760</vt:i4>
      </vt:variant>
      <vt:variant>
        <vt:i4>9249</vt:i4>
      </vt:variant>
      <vt:variant>
        <vt:i4>0</vt:i4>
      </vt:variant>
      <vt:variant>
        <vt:i4>5</vt:i4>
      </vt:variant>
      <vt:variant>
        <vt:lpwstr/>
      </vt:variant>
      <vt:variant>
        <vt:lpwstr>timestep_fraction</vt:lpwstr>
      </vt:variant>
      <vt:variant>
        <vt:i4>5898367</vt:i4>
      </vt:variant>
      <vt:variant>
        <vt:i4>9246</vt:i4>
      </vt:variant>
      <vt:variant>
        <vt:i4>0</vt:i4>
      </vt:variant>
      <vt:variant>
        <vt:i4>5</vt:i4>
      </vt:variant>
      <vt:variant>
        <vt:lpwstr/>
      </vt:variant>
      <vt:variant>
        <vt:lpwstr>maximum_timestp</vt:lpwstr>
      </vt:variant>
      <vt:variant>
        <vt:i4>393261</vt:i4>
      </vt:variant>
      <vt:variant>
        <vt:i4>9243</vt:i4>
      </vt:variant>
      <vt:variant>
        <vt:i4>0</vt:i4>
      </vt:variant>
      <vt:variant>
        <vt:i4>5</vt:i4>
      </vt:variant>
      <vt:variant>
        <vt:lpwstr/>
      </vt:variant>
      <vt:variant>
        <vt:lpwstr>timestep_interval</vt:lpwstr>
      </vt:variant>
      <vt:variant>
        <vt:i4>2818053</vt:i4>
      </vt:variant>
      <vt:variant>
        <vt:i4>9240</vt:i4>
      </vt:variant>
      <vt:variant>
        <vt:i4>0</vt:i4>
      </vt:variant>
      <vt:variant>
        <vt:i4>5</vt:i4>
      </vt:variant>
      <vt:variant>
        <vt:lpwstr/>
      </vt:variant>
      <vt:variant>
        <vt:lpwstr>miscellaneous_dimensions</vt:lpwstr>
      </vt:variant>
      <vt:variant>
        <vt:i4>2818053</vt:i4>
      </vt:variant>
      <vt:variant>
        <vt:i4>9237</vt:i4>
      </vt:variant>
      <vt:variant>
        <vt:i4>0</vt:i4>
      </vt:variant>
      <vt:variant>
        <vt:i4>5</vt:i4>
      </vt:variant>
      <vt:variant>
        <vt:lpwstr/>
      </vt:variant>
      <vt:variant>
        <vt:lpwstr>miscellaneous_dimensions</vt:lpwstr>
      </vt:variant>
      <vt:variant>
        <vt:i4>5374076</vt:i4>
      </vt:variant>
      <vt:variant>
        <vt:i4>9230</vt:i4>
      </vt:variant>
      <vt:variant>
        <vt:i4>0</vt:i4>
      </vt:variant>
      <vt:variant>
        <vt:i4>5</vt:i4>
      </vt:variant>
      <vt:variant>
        <vt:lpwstr/>
      </vt:variant>
      <vt:variant>
        <vt:lpwstr>constituent_dimensions</vt:lpwstr>
      </vt:variant>
      <vt:variant>
        <vt:i4>1376268</vt:i4>
      </vt:variant>
      <vt:variant>
        <vt:i4>9227</vt:i4>
      </vt:variant>
      <vt:variant>
        <vt:i4>0</vt:i4>
      </vt:variant>
      <vt:variant>
        <vt:i4>5</vt:i4>
      </vt:variant>
      <vt:variant>
        <vt:lpwstr/>
      </vt:variant>
      <vt:variant>
        <vt:lpwstr>inflow_outflow_dimensions</vt:lpwstr>
      </vt:variant>
      <vt:variant>
        <vt:i4>7733313</vt:i4>
      </vt:variant>
      <vt:variant>
        <vt:i4>9224</vt:i4>
      </vt:variant>
      <vt:variant>
        <vt:i4>0</vt:i4>
      </vt:variant>
      <vt:variant>
        <vt:i4>5</vt:i4>
      </vt:variant>
      <vt:variant>
        <vt:lpwstr/>
      </vt:variant>
      <vt:variant>
        <vt:lpwstr>grid_dimensions</vt:lpwstr>
      </vt:variant>
      <vt:variant>
        <vt:i4>2818053</vt:i4>
      </vt:variant>
      <vt:variant>
        <vt:i4>9219</vt:i4>
      </vt:variant>
      <vt:variant>
        <vt:i4>0</vt:i4>
      </vt:variant>
      <vt:variant>
        <vt:i4>5</vt:i4>
      </vt:variant>
      <vt:variant>
        <vt:lpwstr/>
      </vt:variant>
      <vt:variant>
        <vt:lpwstr>miscellaneous_dimensions</vt:lpwstr>
      </vt:variant>
      <vt:variant>
        <vt:i4>1376268</vt:i4>
      </vt:variant>
      <vt:variant>
        <vt:i4>9216</vt:i4>
      </vt:variant>
      <vt:variant>
        <vt:i4>0</vt:i4>
      </vt:variant>
      <vt:variant>
        <vt:i4>5</vt:i4>
      </vt:variant>
      <vt:variant>
        <vt:lpwstr/>
      </vt:variant>
      <vt:variant>
        <vt:lpwstr>inflow_outflow_dimensions</vt:lpwstr>
      </vt:variant>
      <vt:variant>
        <vt:i4>7733313</vt:i4>
      </vt:variant>
      <vt:variant>
        <vt:i4>9213</vt:i4>
      </vt:variant>
      <vt:variant>
        <vt:i4>0</vt:i4>
      </vt:variant>
      <vt:variant>
        <vt:i4>5</vt:i4>
      </vt:variant>
      <vt:variant>
        <vt:lpwstr/>
      </vt:variant>
      <vt:variant>
        <vt:lpwstr>grid_dimensions</vt:lpwstr>
      </vt:variant>
      <vt:variant>
        <vt:i4>5898350</vt:i4>
      </vt:variant>
      <vt:variant>
        <vt:i4>9208</vt:i4>
      </vt:variant>
      <vt:variant>
        <vt:i4>0</vt:i4>
      </vt:variant>
      <vt:variant>
        <vt:i4>5</vt:i4>
      </vt:variant>
      <vt:variant>
        <vt:lpwstr/>
      </vt:variant>
      <vt:variant>
        <vt:lpwstr>pumps_1</vt:lpwstr>
      </vt:variant>
      <vt:variant>
        <vt:i4>61</vt:i4>
      </vt:variant>
      <vt:variant>
        <vt:i4>9205</vt:i4>
      </vt:variant>
      <vt:variant>
        <vt:i4>0</vt:i4>
      </vt:variant>
      <vt:variant>
        <vt:i4>5</vt:i4>
      </vt:variant>
      <vt:variant>
        <vt:lpwstr/>
      </vt:variant>
      <vt:variant>
        <vt:lpwstr>pipe_characteristics</vt:lpwstr>
      </vt:variant>
      <vt:variant>
        <vt:i4>1179671</vt:i4>
      </vt:variant>
      <vt:variant>
        <vt:i4>9202</vt:i4>
      </vt:variant>
      <vt:variant>
        <vt:i4>0</vt:i4>
      </vt:variant>
      <vt:variant>
        <vt:i4>5</vt:i4>
      </vt:variant>
      <vt:variant>
        <vt:lpwstr/>
      </vt:variant>
      <vt:variant>
        <vt:lpwstr>spillways</vt:lpwstr>
      </vt:variant>
      <vt:variant>
        <vt:i4>262163</vt:i4>
      </vt:variant>
      <vt:variant>
        <vt:i4>9199</vt:i4>
      </vt:variant>
      <vt:variant>
        <vt:i4>0</vt:i4>
      </vt:variant>
      <vt:variant>
        <vt:i4>5</vt:i4>
      </vt:variant>
      <vt:variant>
        <vt:lpwstr/>
      </vt:variant>
      <vt:variant>
        <vt:lpwstr>gates</vt:lpwstr>
      </vt:variant>
      <vt:variant>
        <vt:i4>7143518</vt:i4>
      </vt:variant>
      <vt:variant>
        <vt:i4>9196</vt:i4>
      </vt:variant>
      <vt:variant>
        <vt:i4>0</vt:i4>
      </vt:variant>
      <vt:variant>
        <vt:i4>5</vt:i4>
      </vt:variant>
      <vt:variant>
        <vt:lpwstr/>
      </vt:variant>
      <vt:variant>
        <vt:lpwstr>withdrawal_segment</vt:lpwstr>
      </vt:variant>
      <vt:variant>
        <vt:i4>1179687</vt:i4>
      </vt:variant>
      <vt:variant>
        <vt:i4>9193</vt:i4>
      </vt:variant>
      <vt:variant>
        <vt:i4>0</vt:i4>
      </vt:variant>
      <vt:variant>
        <vt:i4>5</vt:i4>
      </vt:variant>
      <vt:variant>
        <vt:lpwstr/>
      </vt:variant>
      <vt:variant>
        <vt:lpwstr>weir_segment</vt:lpwstr>
      </vt:variant>
      <vt:variant>
        <vt:i4>2162733</vt:i4>
      </vt:variant>
      <vt:variant>
        <vt:i4>9190</vt:i4>
      </vt:variant>
      <vt:variant>
        <vt:i4>0</vt:i4>
      </vt:variant>
      <vt:variant>
        <vt:i4>5</vt:i4>
      </vt:variant>
      <vt:variant>
        <vt:lpwstr/>
      </vt:variant>
      <vt:variant>
        <vt:lpwstr>number_of_structures</vt:lpwstr>
      </vt:variant>
      <vt:variant>
        <vt:i4>4522081</vt:i4>
      </vt:variant>
      <vt:variant>
        <vt:i4>9187</vt:i4>
      </vt:variant>
      <vt:variant>
        <vt:i4>0</vt:i4>
      </vt:variant>
      <vt:variant>
        <vt:i4>5</vt:i4>
      </vt:variant>
      <vt:variant>
        <vt:lpwstr/>
      </vt:variant>
      <vt:variant>
        <vt:lpwstr>tributary_placement</vt:lpwstr>
      </vt:variant>
      <vt:variant>
        <vt:i4>2818053</vt:i4>
      </vt:variant>
      <vt:variant>
        <vt:i4>9184</vt:i4>
      </vt:variant>
      <vt:variant>
        <vt:i4>0</vt:i4>
      </vt:variant>
      <vt:variant>
        <vt:i4>5</vt:i4>
      </vt:variant>
      <vt:variant>
        <vt:lpwstr/>
      </vt:variant>
      <vt:variant>
        <vt:lpwstr>miscellaneous_dimensions</vt:lpwstr>
      </vt:variant>
      <vt:variant>
        <vt:i4>5374076</vt:i4>
      </vt:variant>
      <vt:variant>
        <vt:i4>9181</vt:i4>
      </vt:variant>
      <vt:variant>
        <vt:i4>0</vt:i4>
      </vt:variant>
      <vt:variant>
        <vt:i4>5</vt:i4>
      </vt:variant>
      <vt:variant>
        <vt:lpwstr/>
      </vt:variant>
      <vt:variant>
        <vt:lpwstr>constituent_dimensions</vt:lpwstr>
      </vt:variant>
      <vt:variant>
        <vt:i4>7733313</vt:i4>
      </vt:variant>
      <vt:variant>
        <vt:i4>9178</vt:i4>
      </vt:variant>
      <vt:variant>
        <vt:i4>0</vt:i4>
      </vt:variant>
      <vt:variant>
        <vt:i4>5</vt:i4>
      </vt:variant>
      <vt:variant>
        <vt:lpwstr/>
      </vt:variant>
      <vt:variant>
        <vt:lpwstr>grid_dimensions</vt:lpwstr>
      </vt:variant>
      <vt:variant>
        <vt:i4>2818053</vt:i4>
      </vt:variant>
      <vt:variant>
        <vt:i4>9173</vt:i4>
      </vt:variant>
      <vt:variant>
        <vt:i4>0</vt:i4>
      </vt:variant>
      <vt:variant>
        <vt:i4>5</vt:i4>
      </vt:variant>
      <vt:variant>
        <vt:lpwstr/>
      </vt:variant>
      <vt:variant>
        <vt:lpwstr>miscellaneous_dimensions</vt:lpwstr>
      </vt:variant>
      <vt:variant>
        <vt:i4>5374076</vt:i4>
      </vt:variant>
      <vt:variant>
        <vt:i4>9170</vt:i4>
      </vt:variant>
      <vt:variant>
        <vt:i4>0</vt:i4>
      </vt:variant>
      <vt:variant>
        <vt:i4>5</vt:i4>
      </vt:variant>
      <vt:variant>
        <vt:lpwstr/>
      </vt:variant>
      <vt:variant>
        <vt:lpwstr>constituent_dimensions</vt:lpwstr>
      </vt:variant>
      <vt:variant>
        <vt:i4>1376268</vt:i4>
      </vt:variant>
      <vt:variant>
        <vt:i4>9167</vt:i4>
      </vt:variant>
      <vt:variant>
        <vt:i4>0</vt:i4>
      </vt:variant>
      <vt:variant>
        <vt:i4>5</vt:i4>
      </vt:variant>
      <vt:variant>
        <vt:lpwstr/>
      </vt:variant>
      <vt:variant>
        <vt:lpwstr>inflow_outflow_dimensions</vt:lpwstr>
      </vt:variant>
      <vt:variant>
        <vt:i4>262188</vt:i4>
      </vt:variant>
      <vt:variant>
        <vt:i4>8918</vt:i4>
      </vt:variant>
      <vt:variant>
        <vt:i4>0</vt:i4>
      </vt:variant>
      <vt:variant>
        <vt:i4>5</vt:i4>
      </vt:variant>
      <vt:variant>
        <vt:lpwstr/>
      </vt:variant>
      <vt:variant>
        <vt:lpwstr>oxygen_limit</vt:lpwstr>
      </vt:variant>
      <vt:variant>
        <vt:i4>262188</vt:i4>
      </vt:variant>
      <vt:variant>
        <vt:i4>8390</vt:i4>
      </vt:variant>
      <vt:variant>
        <vt:i4>0</vt:i4>
      </vt:variant>
      <vt:variant>
        <vt:i4>5</vt:i4>
      </vt:variant>
      <vt:variant>
        <vt:lpwstr/>
      </vt:variant>
      <vt:variant>
        <vt:lpwstr>oxygen_limit</vt:lpwstr>
      </vt:variant>
      <vt:variant>
        <vt:i4>262188</vt:i4>
      </vt:variant>
      <vt:variant>
        <vt:i4>8372</vt:i4>
      </vt:variant>
      <vt:variant>
        <vt:i4>0</vt:i4>
      </vt:variant>
      <vt:variant>
        <vt:i4>5</vt:i4>
      </vt:variant>
      <vt:variant>
        <vt:lpwstr/>
      </vt:variant>
      <vt:variant>
        <vt:lpwstr>oxygen_limit</vt:lpwstr>
      </vt:variant>
      <vt:variant>
        <vt:i4>262188</vt:i4>
      </vt:variant>
      <vt:variant>
        <vt:i4>8351</vt:i4>
      </vt:variant>
      <vt:variant>
        <vt:i4>0</vt:i4>
      </vt:variant>
      <vt:variant>
        <vt:i4>5</vt:i4>
      </vt:variant>
      <vt:variant>
        <vt:lpwstr/>
      </vt:variant>
      <vt:variant>
        <vt:lpwstr>oxygen_limit</vt:lpwstr>
      </vt:variant>
      <vt:variant>
        <vt:i4>262188</vt:i4>
      </vt:variant>
      <vt:variant>
        <vt:i4>8348</vt:i4>
      </vt:variant>
      <vt:variant>
        <vt:i4>0</vt:i4>
      </vt:variant>
      <vt:variant>
        <vt:i4>5</vt:i4>
      </vt:variant>
      <vt:variant>
        <vt:lpwstr/>
      </vt:variant>
      <vt:variant>
        <vt:lpwstr>oxygen_limit</vt:lpwstr>
      </vt:variant>
      <vt:variant>
        <vt:i4>6750300</vt:i4>
      </vt:variant>
      <vt:variant>
        <vt:i4>7940</vt:i4>
      </vt:variant>
      <vt:variant>
        <vt:i4>0</vt:i4>
      </vt:variant>
      <vt:variant>
        <vt:i4>5</vt:i4>
      </vt:variant>
      <vt:variant>
        <vt:lpwstr/>
      </vt:variant>
      <vt:variant>
        <vt:lpwstr>extinction_coefficient</vt:lpwstr>
      </vt:variant>
      <vt:variant>
        <vt:i4>6750300</vt:i4>
      </vt:variant>
      <vt:variant>
        <vt:i4>7937</vt:i4>
      </vt:variant>
      <vt:variant>
        <vt:i4>0</vt:i4>
      </vt:variant>
      <vt:variant>
        <vt:i4>5</vt:i4>
      </vt:variant>
      <vt:variant>
        <vt:lpwstr/>
      </vt:variant>
      <vt:variant>
        <vt:lpwstr>extinction_coefficient</vt:lpwstr>
      </vt:variant>
      <vt:variant>
        <vt:i4>6750300</vt:i4>
      </vt:variant>
      <vt:variant>
        <vt:i4>7934</vt:i4>
      </vt:variant>
      <vt:variant>
        <vt:i4>0</vt:i4>
      </vt:variant>
      <vt:variant>
        <vt:i4>5</vt:i4>
      </vt:variant>
      <vt:variant>
        <vt:lpwstr/>
      </vt:variant>
      <vt:variant>
        <vt:lpwstr>extinction_coefficient</vt:lpwstr>
      </vt:variant>
      <vt:variant>
        <vt:i4>2555918</vt:i4>
      </vt:variant>
      <vt:variant>
        <vt:i4>7856</vt:i4>
      </vt:variant>
      <vt:variant>
        <vt:i4>0</vt:i4>
      </vt:variant>
      <vt:variant>
        <vt:i4>5</vt:i4>
      </vt:variant>
      <vt:variant>
        <vt:lpwstr/>
      </vt:variant>
      <vt:variant>
        <vt:lpwstr>algal_extinction</vt:lpwstr>
      </vt:variant>
      <vt:variant>
        <vt:i4>6750300</vt:i4>
      </vt:variant>
      <vt:variant>
        <vt:i4>7853</vt:i4>
      </vt:variant>
      <vt:variant>
        <vt:i4>0</vt:i4>
      </vt:variant>
      <vt:variant>
        <vt:i4>5</vt:i4>
      </vt:variant>
      <vt:variant>
        <vt:lpwstr/>
      </vt:variant>
      <vt:variant>
        <vt:lpwstr>extinction_coefficient</vt:lpwstr>
      </vt:variant>
      <vt:variant>
        <vt:i4>6750300</vt:i4>
      </vt:variant>
      <vt:variant>
        <vt:i4>7850</vt:i4>
      </vt:variant>
      <vt:variant>
        <vt:i4>0</vt:i4>
      </vt:variant>
      <vt:variant>
        <vt:i4>5</vt:i4>
      </vt:variant>
      <vt:variant>
        <vt:lpwstr/>
      </vt:variant>
      <vt:variant>
        <vt:lpwstr>extinction_coefficient</vt:lpwstr>
      </vt:variant>
      <vt:variant>
        <vt:i4>6750300</vt:i4>
      </vt:variant>
      <vt:variant>
        <vt:i4>7847</vt:i4>
      </vt:variant>
      <vt:variant>
        <vt:i4>0</vt:i4>
      </vt:variant>
      <vt:variant>
        <vt:i4>5</vt:i4>
      </vt:variant>
      <vt:variant>
        <vt:lpwstr/>
      </vt:variant>
      <vt:variant>
        <vt:lpwstr>extinction_coefficient</vt:lpwstr>
      </vt:variant>
      <vt:variant>
        <vt:i4>4653158</vt:i4>
      </vt:variant>
      <vt:variant>
        <vt:i4>7703</vt:i4>
      </vt:variant>
      <vt:variant>
        <vt:i4>0</vt:i4>
      </vt:variant>
      <vt:variant>
        <vt:i4>5</vt:i4>
      </vt:variant>
      <vt:variant>
        <vt:lpwstr/>
      </vt:variant>
      <vt:variant>
        <vt:lpwstr>initial_conditions</vt:lpwstr>
      </vt:variant>
      <vt:variant>
        <vt:i4>5374076</vt:i4>
      </vt:variant>
      <vt:variant>
        <vt:i4>7634</vt:i4>
      </vt:variant>
      <vt:variant>
        <vt:i4>0</vt:i4>
      </vt:variant>
      <vt:variant>
        <vt:i4>5</vt:i4>
      </vt:variant>
      <vt:variant>
        <vt:lpwstr/>
      </vt:variant>
      <vt:variant>
        <vt:lpwstr>constituent_dimensions</vt:lpwstr>
      </vt:variant>
      <vt:variant>
        <vt:i4>5374076</vt:i4>
      </vt:variant>
      <vt:variant>
        <vt:i4>7628</vt:i4>
      </vt:variant>
      <vt:variant>
        <vt:i4>0</vt:i4>
      </vt:variant>
      <vt:variant>
        <vt:i4>5</vt:i4>
      </vt:variant>
      <vt:variant>
        <vt:lpwstr/>
      </vt:variant>
      <vt:variant>
        <vt:lpwstr>constituent_dimensions</vt:lpwstr>
      </vt:variant>
      <vt:variant>
        <vt:i4>5374076</vt:i4>
      </vt:variant>
      <vt:variant>
        <vt:i4>7625</vt:i4>
      </vt:variant>
      <vt:variant>
        <vt:i4>0</vt:i4>
      </vt:variant>
      <vt:variant>
        <vt:i4>5</vt:i4>
      </vt:variant>
      <vt:variant>
        <vt:lpwstr/>
      </vt:variant>
      <vt:variant>
        <vt:lpwstr>constituent_dimensions</vt:lpwstr>
      </vt:variant>
      <vt:variant>
        <vt:i4>5374076</vt:i4>
      </vt:variant>
      <vt:variant>
        <vt:i4>7622</vt:i4>
      </vt:variant>
      <vt:variant>
        <vt:i4>0</vt:i4>
      </vt:variant>
      <vt:variant>
        <vt:i4>5</vt:i4>
      </vt:variant>
      <vt:variant>
        <vt:lpwstr/>
      </vt:variant>
      <vt:variant>
        <vt:lpwstr>constituent_dimensions</vt:lpwstr>
      </vt:variant>
      <vt:variant>
        <vt:i4>5374076</vt:i4>
      </vt:variant>
      <vt:variant>
        <vt:i4>7619</vt:i4>
      </vt:variant>
      <vt:variant>
        <vt:i4>0</vt:i4>
      </vt:variant>
      <vt:variant>
        <vt:i4>5</vt:i4>
      </vt:variant>
      <vt:variant>
        <vt:lpwstr/>
      </vt:variant>
      <vt:variant>
        <vt:lpwstr>constituent_dimensions</vt:lpwstr>
      </vt:variant>
      <vt:variant>
        <vt:i4>5374076</vt:i4>
      </vt:variant>
      <vt:variant>
        <vt:i4>7616</vt:i4>
      </vt:variant>
      <vt:variant>
        <vt:i4>0</vt:i4>
      </vt:variant>
      <vt:variant>
        <vt:i4>5</vt:i4>
      </vt:variant>
      <vt:variant>
        <vt:lpwstr/>
      </vt:variant>
      <vt:variant>
        <vt:lpwstr>constituent_dimensions</vt:lpwstr>
      </vt:variant>
      <vt:variant>
        <vt:i4>5374076</vt:i4>
      </vt:variant>
      <vt:variant>
        <vt:i4>7613</vt:i4>
      </vt:variant>
      <vt:variant>
        <vt:i4>0</vt:i4>
      </vt:variant>
      <vt:variant>
        <vt:i4>5</vt:i4>
      </vt:variant>
      <vt:variant>
        <vt:lpwstr/>
      </vt:variant>
      <vt:variant>
        <vt:lpwstr>constituent_dimensions</vt:lpwstr>
      </vt:variant>
      <vt:variant>
        <vt:i4>5374076</vt:i4>
      </vt:variant>
      <vt:variant>
        <vt:i4>7610</vt:i4>
      </vt:variant>
      <vt:variant>
        <vt:i4>0</vt:i4>
      </vt:variant>
      <vt:variant>
        <vt:i4>5</vt:i4>
      </vt:variant>
      <vt:variant>
        <vt:lpwstr/>
      </vt:variant>
      <vt:variant>
        <vt:lpwstr>constituent_dimensions</vt:lpwstr>
      </vt:variant>
      <vt:variant>
        <vt:i4>3276801</vt:i4>
      </vt:variant>
      <vt:variant>
        <vt:i4>7604</vt:i4>
      </vt:variant>
      <vt:variant>
        <vt:i4>0</vt:i4>
      </vt:variant>
      <vt:variant>
        <vt:i4>5</vt:i4>
      </vt:variant>
      <vt:variant>
        <vt:lpwstr/>
      </vt:variant>
      <vt:variant>
        <vt:lpwstr>constituent_computations</vt:lpwstr>
      </vt:variant>
      <vt:variant>
        <vt:i4>393275</vt:i4>
      </vt:variant>
      <vt:variant>
        <vt:i4>7532</vt:i4>
      </vt:variant>
      <vt:variant>
        <vt:i4>0</vt:i4>
      </vt:variant>
      <vt:variant>
        <vt:i4>5</vt:i4>
      </vt:variant>
      <vt:variant>
        <vt:lpwstr/>
      </vt:variant>
      <vt:variant>
        <vt:lpwstr>sink_type</vt:lpwstr>
      </vt:variant>
      <vt:variant>
        <vt:i4>5832826</vt:i4>
      </vt:variant>
      <vt:variant>
        <vt:i4>7529</vt:i4>
      </vt:variant>
      <vt:variant>
        <vt:i4>0</vt:i4>
      </vt:variant>
      <vt:variant>
        <vt:i4>5</vt:i4>
      </vt:variant>
      <vt:variant>
        <vt:lpwstr/>
      </vt:variant>
      <vt:variant>
        <vt:lpwstr>structure_elevation</vt:lpwstr>
      </vt:variant>
      <vt:variant>
        <vt:i4>393275</vt:i4>
      </vt:variant>
      <vt:variant>
        <vt:i4>7526</vt:i4>
      </vt:variant>
      <vt:variant>
        <vt:i4>0</vt:i4>
      </vt:variant>
      <vt:variant>
        <vt:i4>5</vt:i4>
      </vt:variant>
      <vt:variant>
        <vt:lpwstr/>
      </vt:variant>
      <vt:variant>
        <vt:lpwstr>sink_type</vt:lpwstr>
      </vt:variant>
      <vt:variant>
        <vt:i4>3080202</vt:i4>
      </vt:variant>
      <vt:variant>
        <vt:i4>7523</vt:i4>
      </vt:variant>
      <vt:variant>
        <vt:i4>0</vt:i4>
      </vt:variant>
      <vt:variant>
        <vt:i4>5</vt:i4>
      </vt:variant>
      <vt:variant>
        <vt:lpwstr/>
      </vt:variant>
      <vt:variant>
        <vt:lpwstr>outflow_file</vt:lpwstr>
      </vt:variant>
      <vt:variant>
        <vt:i4>5046349</vt:i4>
      </vt:variant>
      <vt:variant>
        <vt:i4>6458</vt:i4>
      </vt:variant>
      <vt:variant>
        <vt:i4>0</vt:i4>
      </vt:variant>
      <vt:variant>
        <vt:i4>5</vt:i4>
      </vt:variant>
      <vt:variant>
        <vt:lpwstr/>
      </vt:variant>
      <vt:variant>
        <vt:lpwstr>vertical_eddy_viscosity</vt:lpwstr>
      </vt:variant>
      <vt:variant>
        <vt:i4>5046349</vt:i4>
      </vt:variant>
      <vt:variant>
        <vt:i4>6455</vt:i4>
      </vt:variant>
      <vt:variant>
        <vt:i4>0</vt:i4>
      </vt:variant>
      <vt:variant>
        <vt:i4>5</vt:i4>
      </vt:variant>
      <vt:variant>
        <vt:lpwstr/>
      </vt:variant>
      <vt:variant>
        <vt:lpwstr>vertical_eddy_viscosity</vt:lpwstr>
      </vt:variant>
      <vt:variant>
        <vt:i4>5046349</vt:i4>
      </vt:variant>
      <vt:variant>
        <vt:i4>6452</vt:i4>
      </vt:variant>
      <vt:variant>
        <vt:i4>0</vt:i4>
      </vt:variant>
      <vt:variant>
        <vt:i4>5</vt:i4>
      </vt:variant>
      <vt:variant>
        <vt:lpwstr/>
      </vt:variant>
      <vt:variant>
        <vt:lpwstr>vertical_eddy_viscosity</vt:lpwstr>
      </vt:variant>
      <vt:variant>
        <vt:i4>5046349</vt:i4>
      </vt:variant>
      <vt:variant>
        <vt:i4>6449</vt:i4>
      </vt:variant>
      <vt:variant>
        <vt:i4>0</vt:i4>
      </vt:variant>
      <vt:variant>
        <vt:i4>5</vt:i4>
      </vt:variant>
      <vt:variant>
        <vt:lpwstr/>
      </vt:variant>
      <vt:variant>
        <vt:lpwstr>vertical_eddy_viscosity</vt:lpwstr>
      </vt:variant>
      <vt:variant>
        <vt:i4>1638412</vt:i4>
      </vt:variant>
      <vt:variant>
        <vt:i4>6395</vt:i4>
      </vt:variant>
      <vt:variant>
        <vt:i4>0</vt:i4>
      </vt:variant>
      <vt:variant>
        <vt:i4>5</vt:i4>
      </vt:variant>
      <vt:variant>
        <vt:lpwstr/>
      </vt:variant>
      <vt:variant>
        <vt:lpwstr>_Dissolved_Oxygen</vt:lpwstr>
      </vt:variant>
      <vt:variant>
        <vt:i4>5046349</vt:i4>
      </vt:variant>
      <vt:variant>
        <vt:i4>5970</vt:i4>
      </vt:variant>
      <vt:variant>
        <vt:i4>0</vt:i4>
      </vt:variant>
      <vt:variant>
        <vt:i4>5</vt:i4>
      </vt:variant>
      <vt:variant>
        <vt:lpwstr/>
      </vt:variant>
      <vt:variant>
        <vt:lpwstr>vertical_eddy_viscosity</vt:lpwstr>
      </vt:variant>
      <vt:variant>
        <vt:i4>5046349</vt:i4>
      </vt:variant>
      <vt:variant>
        <vt:i4>5967</vt:i4>
      </vt:variant>
      <vt:variant>
        <vt:i4>0</vt:i4>
      </vt:variant>
      <vt:variant>
        <vt:i4>5</vt:i4>
      </vt:variant>
      <vt:variant>
        <vt:lpwstr/>
      </vt:variant>
      <vt:variant>
        <vt:lpwstr>vertical_eddy_viscosity</vt:lpwstr>
      </vt:variant>
      <vt:variant>
        <vt:i4>5046349</vt:i4>
      </vt:variant>
      <vt:variant>
        <vt:i4>5964</vt:i4>
      </vt:variant>
      <vt:variant>
        <vt:i4>0</vt:i4>
      </vt:variant>
      <vt:variant>
        <vt:i4>5</vt:i4>
      </vt:variant>
      <vt:variant>
        <vt:lpwstr/>
      </vt:variant>
      <vt:variant>
        <vt:lpwstr>vertical_eddy_viscosity</vt:lpwstr>
      </vt:variant>
      <vt:variant>
        <vt:i4>5046349</vt:i4>
      </vt:variant>
      <vt:variant>
        <vt:i4>5961</vt:i4>
      </vt:variant>
      <vt:variant>
        <vt:i4>0</vt:i4>
      </vt:variant>
      <vt:variant>
        <vt:i4>5</vt:i4>
      </vt:variant>
      <vt:variant>
        <vt:lpwstr/>
      </vt:variant>
      <vt:variant>
        <vt:lpwstr>vertical_eddy_viscosity</vt:lpwstr>
      </vt:variant>
      <vt:variant>
        <vt:i4>852073</vt:i4>
      </vt:variant>
      <vt:variant>
        <vt:i4>4850</vt:i4>
      </vt:variant>
      <vt:variant>
        <vt:i4>0</vt:i4>
      </vt:variant>
      <vt:variant>
        <vt:i4>5</vt:i4>
      </vt:variant>
      <vt:variant>
        <vt:lpwstr>http://oregon.usgs.gov/pubs_dir/Online/Pdf/97-4071.pdf</vt:lpwstr>
      </vt:variant>
      <vt:variant>
        <vt:lpwstr/>
      </vt:variant>
      <vt:variant>
        <vt:i4>262254</vt:i4>
      </vt:variant>
      <vt:variant>
        <vt:i4>4847</vt:i4>
      </vt:variant>
      <vt:variant>
        <vt:i4>0</vt:i4>
      </vt:variant>
      <vt:variant>
        <vt:i4>5</vt:i4>
      </vt:variant>
      <vt:variant>
        <vt:lpwstr>http://oregon.usgs.gov/pubs_dir/Online/Pdf/00-4071.pdf</vt:lpwstr>
      </vt:variant>
      <vt:variant>
        <vt:lpwstr/>
      </vt:variant>
      <vt:variant>
        <vt:i4>24</vt:i4>
      </vt:variant>
      <vt:variant>
        <vt:i4>4844</vt:i4>
      </vt:variant>
      <vt:variant>
        <vt:i4>0</vt:i4>
      </vt:variant>
      <vt:variant>
        <vt:i4>5</vt:i4>
      </vt:variant>
      <vt:variant>
        <vt:lpwstr>http://www.fort.usgs.gov/</vt:lpwstr>
      </vt:variant>
      <vt:variant>
        <vt:lpwstr/>
      </vt:variant>
      <vt:variant>
        <vt:i4>2424954</vt:i4>
      </vt:variant>
      <vt:variant>
        <vt:i4>4841</vt:i4>
      </vt:variant>
      <vt:variant>
        <vt:i4>0</vt:i4>
      </vt:variant>
      <vt:variant>
        <vt:i4>5</vt:i4>
      </vt:variant>
      <vt:variant>
        <vt:lpwstr>http://smig.usgs.gov/SMIG/features_0398/ammonia_tual.html</vt:lpwstr>
      </vt:variant>
      <vt:variant>
        <vt:lpwstr/>
      </vt:variant>
      <vt:variant>
        <vt:i4>3473514</vt:i4>
      </vt:variant>
      <vt:variant>
        <vt:i4>4838</vt:i4>
      </vt:variant>
      <vt:variant>
        <vt:i4>0</vt:i4>
      </vt:variant>
      <vt:variant>
        <vt:i4>5</vt:i4>
      </vt:variant>
      <vt:variant>
        <vt:lpwstr>http://smig.usgs.gov/SMIG/features_0398/phos_tual.html</vt:lpwstr>
      </vt:variant>
      <vt:variant>
        <vt:lpwstr/>
      </vt:variant>
      <vt:variant>
        <vt:i4>1441861</vt:i4>
      </vt:variant>
      <vt:variant>
        <vt:i4>4835</vt:i4>
      </vt:variant>
      <vt:variant>
        <vt:i4>0</vt:i4>
      </vt:variant>
      <vt:variant>
        <vt:i4>5</vt:i4>
      </vt:variant>
      <vt:variant>
        <vt:lpwstr>http://www.ufa.cas.cz/dub/dub.htm</vt:lpwstr>
      </vt:variant>
      <vt:variant>
        <vt:lpwstr/>
      </vt:variant>
      <vt:variant>
        <vt:i4>4194356</vt:i4>
      </vt:variant>
      <vt:variant>
        <vt:i4>4832</vt:i4>
      </vt:variant>
      <vt:variant>
        <vt:i4>0</vt:i4>
      </vt:variant>
      <vt:variant>
        <vt:i4>5</vt:i4>
      </vt:variant>
      <vt:variant>
        <vt:lpwstr>http://www.eawag.ch/research_e/apec/Scripts/IWA Japan v6.pdf</vt:lpwstr>
      </vt:variant>
      <vt:variant>
        <vt:lpwstr/>
      </vt:variant>
      <vt:variant>
        <vt:i4>6225926</vt:i4>
      </vt:variant>
      <vt:variant>
        <vt:i4>4829</vt:i4>
      </vt:variant>
      <vt:variant>
        <vt:i4>0</vt:i4>
      </vt:variant>
      <vt:variant>
        <vt:i4>5</vt:i4>
      </vt:variant>
      <vt:variant>
        <vt:lpwstr>http://www.pubs.asce.org/WWWdisplaybn.cgi?0872628795</vt:lpwstr>
      </vt:variant>
      <vt:variant>
        <vt:lpwstr/>
      </vt:variant>
      <vt:variant>
        <vt:i4>1966176</vt:i4>
      </vt:variant>
      <vt:variant>
        <vt:i4>4826</vt:i4>
      </vt:variant>
      <vt:variant>
        <vt:i4>0</vt:i4>
      </vt:variant>
      <vt:variant>
        <vt:i4>5</vt:i4>
      </vt:variant>
      <vt:variant>
        <vt:lpwstr>http://smig.usgs.gov/SMIG/features_0998/rhodhiss.html</vt:lpwstr>
      </vt:variant>
      <vt:variant>
        <vt:lpwstr/>
      </vt:variant>
      <vt:variant>
        <vt:i4>3473428</vt:i4>
      </vt:variant>
      <vt:variant>
        <vt:i4>4823</vt:i4>
      </vt:variant>
      <vt:variant>
        <vt:i4>0</vt:i4>
      </vt:variant>
      <vt:variant>
        <vt:i4>5</vt:i4>
      </vt:variant>
      <vt:variant>
        <vt:lpwstr>http://link.springer_x001e_ny.com/link/service/journals/10021/bibs/1004002/10040105.html</vt:lpwstr>
      </vt:variant>
      <vt:variant>
        <vt:lpwstr/>
      </vt:variant>
      <vt:variant>
        <vt:i4>6291558</vt:i4>
      </vt:variant>
      <vt:variant>
        <vt:i4>4820</vt:i4>
      </vt:variant>
      <vt:variant>
        <vt:i4>0</vt:i4>
      </vt:variant>
      <vt:variant>
        <vt:i4>5</vt:i4>
      </vt:variant>
      <vt:variant>
        <vt:lpwstr>http://www.cwr.uwa.edu.au/cwr/publications/papers1500/1536.html</vt:lpwstr>
      </vt:variant>
      <vt:variant>
        <vt:lpwstr/>
      </vt:variant>
      <vt:variant>
        <vt:i4>2031647</vt:i4>
      </vt:variant>
      <vt:variant>
        <vt:i4>4817</vt:i4>
      </vt:variant>
      <vt:variant>
        <vt:i4>0</vt:i4>
      </vt:variant>
      <vt:variant>
        <vt:i4>5</vt:i4>
      </vt:variant>
      <vt:variant>
        <vt:lpwstr>http://www.cwr.uwa.edu.au/~boegman/publications/abstract1.htm</vt:lpwstr>
      </vt:variant>
      <vt:variant>
        <vt:lpwstr/>
      </vt:variant>
      <vt:variant>
        <vt:i4>5701653</vt:i4>
      </vt:variant>
      <vt:variant>
        <vt:i4>4814</vt:i4>
      </vt:variant>
      <vt:variant>
        <vt:i4>0</vt:i4>
      </vt:variant>
      <vt:variant>
        <vt:i4>5</vt:i4>
      </vt:variant>
      <vt:variant>
        <vt:lpwstr>http://www.cwr.uwa.edu.au/~boegman/publications/secure/zebramussel/paper.html</vt:lpwstr>
      </vt:variant>
      <vt:variant>
        <vt:lpwstr/>
      </vt:variant>
      <vt:variant>
        <vt:i4>5701653</vt:i4>
      </vt:variant>
      <vt:variant>
        <vt:i4>4811</vt:i4>
      </vt:variant>
      <vt:variant>
        <vt:i4>0</vt:i4>
      </vt:variant>
      <vt:variant>
        <vt:i4>5</vt:i4>
      </vt:variant>
      <vt:variant>
        <vt:lpwstr>http://www.cwr.uwa.edu.au/~boegman/publications/secure/zebramussel/paper.html</vt:lpwstr>
      </vt:variant>
      <vt:variant>
        <vt:lpwstr/>
      </vt:variant>
      <vt:variant>
        <vt:i4>3538996</vt:i4>
      </vt:variant>
      <vt:variant>
        <vt:i4>4808</vt:i4>
      </vt:variant>
      <vt:variant>
        <vt:i4>0</vt:i4>
      </vt:variant>
      <vt:variant>
        <vt:i4>5</vt:i4>
      </vt:variant>
      <vt:variant>
        <vt:lpwstr>http://ogee.do.usbr.gov/fmt/wmm</vt:lpwstr>
      </vt:variant>
      <vt:variant>
        <vt:lpwstr/>
      </vt:variant>
      <vt:variant>
        <vt:i4>1703945</vt:i4>
      </vt:variant>
      <vt:variant>
        <vt:i4>4805</vt:i4>
      </vt:variant>
      <vt:variant>
        <vt:i4>0</vt:i4>
      </vt:variant>
      <vt:variant>
        <vt:i4>5</vt:i4>
      </vt:variant>
      <vt:variant>
        <vt:lpwstr>http://www.cqs.washington.edu/d_gas/papers/tdg_manual.html</vt:lpwstr>
      </vt:variant>
      <vt:variant>
        <vt:lpwstr/>
      </vt:variant>
      <vt:variant>
        <vt:i4>3473466</vt:i4>
      </vt:variant>
      <vt:variant>
        <vt:i4>4685</vt:i4>
      </vt:variant>
      <vt:variant>
        <vt:i4>0</vt:i4>
      </vt:variant>
      <vt:variant>
        <vt:i4>5</vt:i4>
      </vt:variant>
      <vt:variant>
        <vt:lpwstr/>
      </vt:variant>
      <vt:variant>
        <vt:lpwstr>_Time_Parameters</vt:lpwstr>
      </vt:variant>
      <vt:variant>
        <vt:i4>5898367</vt:i4>
      </vt:variant>
      <vt:variant>
        <vt:i4>4682</vt:i4>
      </vt:variant>
      <vt:variant>
        <vt:i4>0</vt:i4>
      </vt:variant>
      <vt:variant>
        <vt:i4>5</vt:i4>
      </vt:variant>
      <vt:variant>
        <vt:lpwstr/>
      </vt:variant>
      <vt:variant>
        <vt:lpwstr>maximum_timestp</vt:lpwstr>
      </vt:variant>
      <vt:variant>
        <vt:i4>5898367</vt:i4>
      </vt:variant>
      <vt:variant>
        <vt:i4>4679</vt:i4>
      </vt:variant>
      <vt:variant>
        <vt:i4>0</vt:i4>
      </vt:variant>
      <vt:variant>
        <vt:i4>5</vt:i4>
      </vt:variant>
      <vt:variant>
        <vt:lpwstr/>
      </vt:variant>
      <vt:variant>
        <vt:lpwstr>maximum_timestp</vt:lpwstr>
      </vt:variant>
      <vt:variant>
        <vt:i4>5898367</vt:i4>
      </vt:variant>
      <vt:variant>
        <vt:i4>4625</vt:i4>
      </vt:variant>
      <vt:variant>
        <vt:i4>0</vt:i4>
      </vt:variant>
      <vt:variant>
        <vt:i4>5</vt:i4>
      </vt:variant>
      <vt:variant>
        <vt:lpwstr/>
      </vt:variant>
      <vt:variant>
        <vt:lpwstr>maximum_timestp</vt:lpwstr>
      </vt:variant>
      <vt:variant>
        <vt:i4>5046349</vt:i4>
      </vt:variant>
      <vt:variant>
        <vt:i4>4622</vt:i4>
      </vt:variant>
      <vt:variant>
        <vt:i4>0</vt:i4>
      </vt:variant>
      <vt:variant>
        <vt:i4>5</vt:i4>
      </vt:variant>
      <vt:variant>
        <vt:lpwstr/>
      </vt:variant>
      <vt:variant>
        <vt:lpwstr>vertical_eddy_viscosity</vt:lpwstr>
      </vt:variant>
      <vt:variant>
        <vt:i4>5046349</vt:i4>
      </vt:variant>
      <vt:variant>
        <vt:i4>4619</vt:i4>
      </vt:variant>
      <vt:variant>
        <vt:i4>0</vt:i4>
      </vt:variant>
      <vt:variant>
        <vt:i4>5</vt:i4>
      </vt:variant>
      <vt:variant>
        <vt:lpwstr/>
      </vt:variant>
      <vt:variant>
        <vt:lpwstr>vertical_eddy_viscosity</vt:lpwstr>
      </vt:variant>
      <vt:variant>
        <vt:i4>5046349</vt:i4>
      </vt:variant>
      <vt:variant>
        <vt:i4>4598</vt:i4>
      </vt:variant>
      <vt:variant>
        <vt:i4>0</vt:i4>
      </vt:variant>
      <vt:variant>
        <vt:i4>5</vt:i4>
      </vt:variant>
      <vt:variant>
        <vt:lpwstr/>
      </vt:variant>
      <vt:variant>
        <vt:lpwstr>vertical_eddy_viscosity</vt:lpwstr>
      </vt:variant>
      <vt:variant>
        <vt:i4>5046349</vt:i4>
      </vt:variant>
      <vt:variant>
        <vt:i4>4595</vt:i4>
      </vt:variant>
      <vt:variant>
        <vt:i4>0</vt:i4>
      </vt:variant>
      <vt:variant>
        <vt:i4>5</vt:i4>
      </vt:variant>
      <vt:variant>
        <vt:lpwstr/>
      </vt:variant>
      <vt:variant>
        <vt:lpwstr>vertical_eddy_viscosity</vt:lpwstr>
      </vt:variant>
      <vt:variant>
        <vt:i4>6029424</vt:i4>
      </vt:variant>
      <vt:variant>
        <vt:i4>4592</vt:i4>
      </vt:variant>
      <vt:variant>
        <vt:i4>0</vt:i4>
      </vt:variant>
      <vt:variant>
        <vt:i4>5</vt:i4>
      </vt:variant>
      <vt:variant>
        <vt:lpwstr/>
      </vt:variant>
      <vt:variant>
        <vt:lpwstr>hydraulic_coefficients</vt:lpwstr>
      </vt:variant>
      <vt:variant>
        <vt:i4>6029424</vt:i4>
      </vt:variant>
      <vt:variant>
        <vt:i4>4589</vt:i4>
      </vt:variant>
      <vt:variant>
        <vt:i4>0</vt:i4>
      </vt:variant>
      <vt:variant>
        <vt:i4>5</vt:i4>
      </vt:variant>
      <vt:variant>
        <vt:lpwstr/>
      </vt:variant>
      <vt:variant>
        <vt:lpwstr>hydraulic_coefficients</vt:lpwstr>
      </vt:variant>
      <vt:variant>
        <vt:i4>4718711</vt:i4>
      </vt:variant>
      <vt:variant>
        <vt:i4>4571</vt:i4>
      </vt:variant>
      <vt:variant>
        <vt:i4>0</vt:i4>
      </vt:variant>
      <vt:variant>
        <vt:i4>5</vt:i4>
      </vt:variant>
      <vt:variant>
        <vt:lpwstr/>
      </vt:variant>
      <vt:variant>
        <vt:lpwstr>distributed_tributaries</vt:lpwstr>
      </vt:variant>
      <vt:variant>
        <vt:i4>7929921</vt:i4>
      </vt:variant>
      <vt:variant>
        <vt:i4>4568</vt:i4>
      </vt:variant>
      <vt:variant>
        <vt:i4>0</vt:i4>
      </vt:variant>
      <vt:variant>
        <vt:i4>5</vt:i4>
      </vt:variant>
      <vt:variant>
        <vt:lpwstr/>
      </vt:variant>
      <vt:variant>
        <vt:lpwstr>downstream_head_elevation_file</vt:lpwstr>
      </vt:variant>
      <vt:variant>
        <vt:i4>7536733</vt:i4>
      </vt:variant>
      <vt:variant>
        <vt:i4>4565</vt:i4>
      </vt:variant>
      <vt:variant>
        <vt:i4>0</vt:i4>
      </vt:variant>
      <vt:variant>
        <vt:i4>5</vt:i4>
      </vt:variant>
      <vt:variant>
        <vt:lpwstr/>
      </vt:variant>
      <vt:variant>
        <vt:lpwstr>downstream_head_concentration_file</vt:lpwstr>
      </vt:variant>
      <vt:variant>
        <vt:i4>1638442</vt:i4>
      </vt:variant>
      <vt:variant>
        <vt:i4>4562</vt:i4>
      </vt:variant>
      <vt:variant>
        <vt:i4>0</vt:i4>
      </vt:variant>
      <vt:variant>
        <vt:i4>5</vt:i4>
      </vt:variant>
      <vt:variant>
        <vt:lpwstr/>
      </vt:variant>
      <vt:variant>
        <vt:lpwstr>downstream_head_temperature_file</vt:lpwstr>
      </vt:variant>
      <vt:variant>
        <vt:i4>1048617</vt:i4>
      </vt:variant>
      <vt:variant>
        <vt:i4>4559</vt:i4>
      </vt:variant>
      <vt:variant>
        <vt:i4>0</vt:i4>
      </vt:variant>
      <vt:variant>
        <vt:i4>5</vt:i4>
      </vt:variant>
      <vt:variant>
        <vt:lpwstr/>
      </vt:variant>
      <vt:variant>
        <vt:lpwstr>meteorologic_file</vt:lpwstr>
      </vt:variant>
      <vt:variant>
        <vt:i4>327682</vt:i4>
      </vt:variant>
      <vt:variant>
        <vt:i4>4556</vt:i4>
      </vt:variant>
      <vt:variant>
        <vt:i4>0</vt:i4>
      </vt:variant>
      <vt:variant>
        <vt:i4>5</vt:i4>
      </vt:variant>
      <vt:variant>
        <vt:lpwstr/>
      </vt:variant>
      <vt:variant>
        <vt:lpwstr>inflow_concentration_file</vt:lpwstr>
      </vt:variant>
      <vt:variant>
        <vt:i4>7471208</vt:i4>
      </vt:variant>
      <vt:variant>
        <vt:i4>4553</vt:i4>
      </vt:variant>
      <vt:variant>
        <vt:i4>0</vt:i4>
      </vt:variant>
      <vt:variant>
        <vt:i4>5</vt:i4>
      </vt:variant>
      <vt:variant>
        <vt:lpwstr/>
      </vt:variant>
      <vt:variant>
        <vt:lpwstr>inflow_temperature_file</vt:lpwstr>
      </vt:variant>
      <vt:variant>
        <vt:i4>8323158</vt:i4>
      </vt:variant>
      <vt:variant>
        <vt:i4>4550</vt:i4>
      </vt:variant>
      <vt:variant>
        <vt:i4>0</vt:i4>
      </vt:variant>
      <vt:variant>
        <vt:i4>5</vt:i4>
      </vt:variant>
      <vt:variant>
        <vt:lpwstr/>
      </vt:variant>
      <vt:variant>
        <vt:lpwstr>inflow_file</vt:lpwstr>
      </vt:variant>
      <vt:variant>
        <vt:i4>6881400</vt:i4>
      </vt:variant>
      <vt:variant>
        <vt:i4>4547</vt:i4>
      </vt:variant>
      <vt:variant>
        <vt:i4>0</vt:i4>
      </vt:variant>
      <vt:variant>
        <vt:i4>5</vt:i4>
      </vt:variant>
      <vt:variant>
        <vt:lpwstr/>
      </vt:variant>
      <vt:variant>
        <vt:lpwstr>bathymetry</vt:lpwstr>
      </vt:variant>
      <vt:variant>
        <vt:i4>6881400</vt:i4>
      </vt:variant>
      <vt:variant>
        <vt:i4>4544</vt:i4>
      </vt:variant>
      <vt:variant>
        <vt:i4>0</vt:i4>
      </vt:variant>
      <vt:variant>
        <vt:i4>5</vt:i4>
      </vt:variant>
      <vt:variant>
        <vt:lpwstr/>
      </vt:variant>
      <vt:variant>
        <vt:lpwstr>bathymetry</vt:lpwstr>
      </vt:variant>
      <vt:variant>
        <vt:i4>393244</vt:i4>
      </vt:variant>
      <vt:variant>
        <vt:i4>4541</vt:i4>
      </vt:variant>
      <vt:variant>
        <vt:i4>0</vt:i4>
      </vt:variant>
      <vt:variant>
        <vt:i4>5</vt:i4>
      </vt:variant>
      <vt:variant>
        <vt:lpwstr/>
      </vt:variant>
      <vt:variant>
        <vt:lpwstr>calculations</vt:lpwstr>
      </vt:variant>
      <vt:variant>
        <vt:i4>393244</vt:i4>
      </vt:variant>
      <vt:variant>
        <vt:i4>4538</vt:i4>
      </vt:variant>
      <vt:variant>
        <vt:i4>0</vt:i4>
      </vt:variant>
      <vt:variant>
        <vt:i4>5</vt:i4>
      </vt:variant>
      <vt:variant>
        <vt:lpwstr/>
      </vt:variant>
      <vt:variant>
        <vt:lpwstr>calculations</vt:lpwstr>
      </vt:variant>
      <vt:variant>
        <vt:i4>786440</vt:i4>
      </vt:variant>
      <vt:variant>
        <vt:i4>4535</vt:i4>
      </vt:variant>
      <vt:variant>
        <vt:i4>0</vt:i4>
      </vt:variant>
      <vt:variant>
        <vt:i4>5</vt:i4>
      </vt:variant>
      <vt:variant>
        <vt:lpwstr/>
      </vt:variant>
      <vt:variant>
        <vt:lpwstr>interpolation</vt:lpwstr>
      </vt:variant>
      <vt:variant>
        <vt:i4>7274619</vt:i4>
      </vt:variant>
      <vt:variant>
        <vt:i4>4478</vt:i4>
      </vt:variant>
      <vt:variant>
        <vt:i4>0</vt:i4>
      </vt:variant>
      <vt:variant>
        <vt:i4>5</vt:i4>
      </vt:variant>
      <vt:variant>
        <vt:lpwstr/>
      </vt:variant>
      <vt:variant>
        <vt:lpwstr>nitrate</vt:lpwstr>
      </vt:variant>
      <vt:variant>
        <vt:i4>7274619</vt:i4>
      </vt:variant>
      <vt:variant>
        <vt:i4>4475</vt:i4>
      </vt:variant>
      <vt:variant>
        <vt:i4>0</vt:i4>
      </vt:variant>
      <vt:variant>
        <vt:i4>5</vt:i4>
      </vt:variant>
      <vt:variant>
        <vt:lpwstr/>
      </vt:variant>
      <vt:variant>
        <vt:lpwstr>nitrate</vt:lpwstr>
      </vt:variant>
      <vt:variant>
        <vt:i4>6226021</vt:i4>
      </vt:variant>
      <vt:variant>
        <vt:i4>4472</vt:i4>
      </vt:variant>
      <vt:variant>
        <vt:i4>0</vt:i4>
      </vt:variant>
      <vt:variant>
        <vt:i4>5</vt:i4>
      </vt:variant>
      <vt:variant>
        <vt:lpwstr/>
      </vt:variant>
      <vt:variant>
        <vt:lpwstr>algal_stoichiometry</vt:lpwstr>
      </vt:variant>
      <vt:variant>
        <vt:i4>6291537</vt:i4>
      </vt:variant>
      <vt:variant>
        <vt:i4>4418</vt:i4>
      </vt:variant>
      <vt:variant>
        <vt:i4>0</vt:i4>
      </vt:variant>
      <vt:variant>
        <vt:i4>5</vt:i4>
      </vt:variant>
      <vt:variant>
        <vt:lpwstr/>
      </vt:variant>
      <vt:variant>
        <vt:lpwstr>OM_temperature</vt:lpwstr>
      </vt:variant>
      <vt:variant>
        <vt:i4>6291537</vt:i4>
      </vt:variant>
      <vt:variant>
        <vt:i4>4415</vt:i4>
      </vt:variant>
      <vt:variant>
        <vt:i4>0</vt:i4>
      </vt:variant>
      <vt:variant>
        <vt:i4>5</vt:i4>
      </vt:variant>
      <vt:variant>
        <vt:lpwstr/>
      </vt:variant>
      <vt:variant>
        <vt:lpwstr>OM_temperature</vt:lpwstr>
      </vt:variant>
      <vt:variant>
        <vt:i4>6684760</vt:i4>
      </vt:variant>
      <vt:variant>
        <vt:i4>4412</vt:i4>
      </vt:variant>
      <vt:variant>
        <vt:i4>0</vt:i4>
      </vt:variant>
      <vt:variant>
        <vt:i4>5</vt:i4>
      </vt:variant>
      <vt:variant>
        <vt:lpwstr/>
      </vt:variant>
      <vt:variant>
        <vt:lpwstr>timestep_limitation</vt:lpwstr>
      </vt:variant>
      <vt:variant>
        <vt:i4>6684760</vt:i4>
      </vt:variant>
      <vt:variant>
        <vt:i4>4409</vt:i4>
      </vt:variant>
      <vt:variant>
        <vt:i4>0</vt:i4>
      </vt:variant>
      <vt:variant>
        <vt:i4>5</vt:i4>
      </vt:variant>
      <vt:variant>
        <vt:lpwstr/>
      </vt:variant>
      <vt:variant>
        <vt:lpwstr>timestep_limitation</vt:lpwstr>
      </vt:variant>
      <vt:variant>
        <vt:i4>2228235</vt:i4>
      </vt:variant>
      <vt:variant>
        <vt:i4>4406</vt:i4>
      </vt:variant>
      <vt:variant>
        <vt:i4>0</vt:i4>
      </vt:variant>
      <vt:variant>
        <vt:i4>5</vt:i4>
      </vt:variant>
      <vt:variant>
        <vt:lpwstr/>
      </vt:variant>
      <vt:variant>
        <vt:lpwstr>transport_scheme</vt:lpwstr>
      </vt:variant>
      <vt:variant>
        <vt:i4>2228235</vt:i4>
      </vt:variant>
      <vt:variant>
        <vt:i4>4403</vt:i4>
      </vt:variant>
      <vt:variant>
        <vt:i4>0</vt:i4>
      </vt:variant>
      <vt:variant>
        <vt:i4>5</vt:i4>
      </vt:variant>
      <vt:variant>
        <vt:lpwstr/>
      </vt:variant>
      <vt:variant>
        <vt:lpwstr>transport_scheme</vt:lpwstr>
      </vt:variant>
      <vt:variant>
        <vt:i4>2097187</vt:i4>
      </vt:variant>
      <vt:variant>
        <vt:i4>4331</vt:i4>
      </vt:variant>
      <vt:variant>
        <vt:i4>0</vt:i4>
      </vt:variant>
      <vt:variant>
        <vt:i4>5</vt:i4>
      </vt:variant>
      <vt:variant>
        <vt:lpwstr/>
      </vt:variant>
      <vt:variant>
        <vt:lpwstr>wind_sheltering_file</vt:lpwstr>
      </vt:variant>
      <vt:variant>
        <vt:i4>2097187</vt:i4>
      </vt:variant>
      <vt:variant>
        <vt:i4>4328</vt:i4>
      </vt:variant>
      <vt:variant>
        <vt:i4>0</vt:i4>
      </vt:variant>
      <vt:variant>
        <vt:i4>5</vt:i4>
      </vt:variant>
      <vt:variant>
        <vt:lpwstr/>
      </vt:variant>
      <vt:variant>
        <vt:lpwstr>wind_sheltering_file</vt:lpwstr>
      </vt:variant>
      <vt:variant>
        <vt:i4>2097187</vt:i4>
      </vt:variant>
      <vt:variant>
        <vt:i4>4325</vt:i4>
      </vt:variant>
      <vt:variant>
        <vt:i4>0</vt:i4>
      </vt:variant>
      <vt:variant>
        <vt:i4>5</vt:i4>
      </vt:variant>
      <vt:variant>
        <vt:lpwstr/>
      </vt:variant>
      <vt:variant>
        <vt:lpwstr>wind_sheltering_file</vt:lpwstr>
      </vt:variant>
      <vt:variant>
        <vt:i4>6750300</vt:i4>
      </vt:variant>
      <vt:variant>
        <vt:i4>4322</vt:i4>
      </vt:variant>
      <vt:variant>
        <vt:i4>0</vt:i4>
      </vt:variant>
      <vt:variant>
        <vt:i4>5</vt:i4>
      </vt:variant>
      <vt:variant>
        <vt:lpwstr/>
      </vt:variant>
      <vt:variant>
        <vt:lpwstr>extinction_coefficient</vt:lpwstr>
      </vt:variant>
      <vt:variant>
        <vt:i4>6750300</vt:i4>
      </vt:variant>
      <vt:variant>
        <vt:i4>4319</vt:i4>
      </vt:variant>
      <vt:variant>
        <vt:i4>0</vt:i4>
      </vt:variant>
      <vt:variant>
        <vt:i4>5</vt:i4>
      </vt:variant>
      <vt:variant>
        <vt:lpwstr/>
      </vt:variant>
      <vt:variant>
        <vt:lpwstr>extinction_coefficient</vt:lpwstr>
      </vt:variant>
      <vt:variant>
        <vt:i4>6750300</vt:i4>
      </vt:variant>
      <vt:variant>
        <vt:i4>4316</vt:i4>
      </vt:variant>
      <vt:variant>
        <vt:i4>0</vt:i4>
      </vt:variant>
      <vt:variant>
        <vt:i4>5</vt:i4>
      </vt:variant>
      <vt:variant>
        <vt:lpwstr/>
      </vt:variant>
      <vt:variant>
        <vt:lpwstr>extinction_coefficient</vt:lpwstr>
      </vt:variant>
      <vt:variant>
        <vt:i4>6750300</vt:i4>
      </vt:variant>
      <vt:variant>
        <vt:i4>4313</vt:i4>
      </vt:variant>
      <vt:variant>
        <vt:i4>0</vt:i4>
      </vt:variant>
      <vt:variant>
        <vt:i4>5</vt:i4>
      </vt:variant>
      <vt:variant>
        <vt:lpwstr/>
      </vt:variant>
      <vt:variant>
        <vt:lpwstr>extinction_coefficient</vt:lpwstr>
      </vt:variant>
      <vt:variant>
        <vt:i4>2097187</vt:i4>
      </vt:variant>
      <vt:variant>
        <vt:i4>4310</vt:i4>
      </vt:variant>
      <vt:variant>
        <vt:i4>0</vt:i4>
      </vt:variant>
      <vt:variant>
        <vt:i4>5</vt:i4>
      </vt:variant>
      <vt:variant>
        <vt:lpwstr/>
      </vt:variant>
      <vt:variant>
        <vt:lpwstr>wind_sheltering_file</vt:lpwstr>
      </vt:variant>
      <vt:variant>
        <vt:i4>6881400</vt:i4>
      </vt:variant>
      <vt:variant>
        <vt:i4>4307</vt:i4>
      </vt:variant>
      <vt:variant>
        <vt:i4>0</vt:i4>
      </vt:variant>
      <vt:variant>
        <vt:i4>5</vt:i4>
      </vt:variant>
      <vt:variant>
        <vt:lpwstr/>
      </vt:variant>
      <vt:variant>
        <vt:lpwstr>bathymetry</vt:lpwstr>
      </vt:variant>
      <vt:variant>
        <vt:i4>6029424</vt:i4>
      </vt:variant>
      <vt:variant>
        <vt:i4>4304</vt:i4>
      </vt:variant>
      <vt:variant>
        <vt:i4>0</vt:i4>
      </vt:variant>
      <vt:variant>
        <vt:i4>5</vt:i4>
      </vt:variant>
      <vt:variant>
        <vt:lpwstr/>
      </vt:variant>
      <vt:variant>
        <vt:lpwstr>hydraulic_coefficients</vt:lpwstr>
      </vt:variant>
      <vt:variant>
        <vt:i4>6029424</vt:i4>
      </vt:variant>
      <vt:variant>
        <vt:i4>4301</vt:i4>
      </vt:variant>
      <vt:variant>
        <vt:i4>0</vt:i4>
      </vt:variant>
      <vt:variant>
        <vt:i4>5</vt:i4>
      </vt:variant>
      <vt:variant>
        <vt:lpwstr/>
      </vt:variant>
      <vt:variant>
        <vt:lpwstr>hydraulic_coefficients</vt:lpwstr>
      </vt:variant>
      <vt:variant>
        <vt:i4>1441845</vt:i4>
      </vt:variant>
      <vt:variant>
        <vt:i4>4295</vt:i4>
      </vt:variant>
      <vt:variant>
        <vt:i4>0</vt:i4>
      </vt:variant>
      <vt:variant>
        <vt:i4>5</vt:i4>
      </vt:variant>
      <vt:variant>
        <vt:lpwstr/>
      </vt:variant>
      <vt:variant>
        <vt:lpwstr>_Appendix_C_</vt:lpwstr>
      </vt:variant>
      <vt:variant>
        <vt:i4>393244</vt:i4>
      </vt:variant>
      <vt:variant>
        <vt:i4>4286</vt:i4>
      </vt:variant>
      <vt:variant>
        <vt:i4>0</vt:i4>
      </vt:variant>
      <vt:variant>
        <vt:i4>5</vt:i4>
      </vt:variant>
      <vt:variant>
        <vt:lpwstr/>
      </vt:variant>
      <vt:variant>
        <vt:lpwstr>calculations</vt:lpwstr>
      </vt:variant>
      <vt:variant>
        <vt:i4>4980833</vt:i4>
      </vt:variant>
      <vt:variant>
        <vt:i4>4283</vt:i4>
      </vt:variant>
      <vt:variant>
        <vt:i4>0</vt:i4>
      </vt:variant>
      <vt:variant>
        <vt:i4>5</vt:i4>
      </vt:variant>
      <vt:variant>
        <vt:lpwstr/>
      </vt:variant>
      <vt:variant>
        <vt:lpwstr>time_series_output_file</vt:lpwstr>
      </vt:variant>
      <vt:variant>
        <vt:i4>3211307</vt:i4>
      </vt:variant>
      <vt:variant>
        <vt:i4>4280</vt:i4>
      </vt:variant>
      <vt:variant>
        <vt:i4>0</vt:i4>
      </vt:variant>
      <vt:variant>
        <vt:i4>5</vt:i4>
      </vt:variant>
      <vt:variant>
        <vt:lpwstr/>
      </vt:variant>
      <vt:variant>
        <vt:lpwstr>spreadsheet_plot_file</vt:lpwstr>
      </vt:variant>
      <vt:variant>
        <vt:i4>1441845</vt:i4>
      </vt:variant>
      <vt:variant>
        <vt:i4>4277</vt:i4>
      </vt:variant>
      <vt:variant>
        <vt:i4>0</vt:i4>
      </vt:variant>
      <vt:variant>
        <vt:i4>5</vt:i4>
      </vt:variant>
      <vt:variant>
        <vt:lpwstr/>
      </vt:variant>
      <vt:variant>
        <vt:lpwstr>_Appendix_C_</vt:lpwstr>
      </vt:variant>
      <vt:variant>
        <vt:i4>2818059</vt:i4>
      </vt:variant>
      <vt:variant>
        <vt:i4>4274</vt:i4>
      </vt:variant>
      <vt:variant>
        <vt:i4>0</vt:i4>
      </vt:variant>
      <vt:variant>
        <vt:i4>5</vt:i4>
      </vt:variant>
      <vt:variant>
        <vt:lpwstr/>
      </vt:variant>
      <vt:variant>
        <vt:lpwstr>spreadsheet_filename</vt:lpwstr>
      </vt:variant>
      <vt:variant>
        <vt:i4>3211307</vt:i4>
      </vt:variant>
      <vt:variant>
        <vt:i4>4271</vt:i4>
      </vt:variant>
      <vt:variant>
        <vt:i4>0</vt:i4>
      </vt:variant>
      <vt:variant>
        <vt:i4>5</vt:i4>
      </vt:variant>
      <vt:variant>
        <vt:lpwstr/>
      </vt:variant>
      <vt:variant>
        <vt:lpwstr>spreadsheet_plot_file</vt:lpwstr>
      </vt:variant>
      <vt:variant>
        <vt:i4>6946888</vt:i4>
      </vt:variant>
      <vt:variant>
        <vt:i4>4268</vt:i4>
      </vt:variant>
      <vt:variant>
        <vt:i4>0</vt:i4>
      </vt:variant>
      <vt:variant>
        <vt:i4>5</vt:i4>
      </vt:variant>
      <vt:variant>
        <vt:lpwstr/>
      </vt:variant>
      <vt:variant>
        <vt:lpwstr>vector_filename</vt:lpwstr>
      </vt:variant>
      <vt:variant>
        <vt:i4>3080247</vt:i4>
      </vt:variant>
      <vt:variant>
        <vt:i4>4265</vt:i4>
      </vt:variant>
      <vt:variant>
        <vt:i4>0</vt:i4>
      </vt:variant>
      <vt:variant>
        <vt:i4>5</vt:i4>
      </vt:variant>
      <vt:variant>
        <vt:lpwstr/>
      </vt:variant>
      <vt:variant>
        <vt:lpwstr>vector_plot_file</vt:lpwstr>
      </vt:variant>
      <vt:variant>
        <vt:i4>3735577</vt:i4>
      </vt:variant>
      <vt:variant>
        <vt:i4>4262</vt:i4>
      </vt:variant>
      <vt:variant>
        <vt:i4>0</vt:i4>
      </vt:variant>
      <vt:variant>
        <vt:i4>5</vt:i4>
      </vt:variant>
      <vt:variant>
        <vt:lpwstr/>
      </vt:variant>
      <vt:variant>
        <vt:lpwstr>contour_filename</vt:lpwstr>
      </vt:variant>
      <vt:variant>
        <vt:i4>2293817</vt:i4>
      </vt:variant>
      <vt:variant>
        <vt:i4>4259</vt:i4>
      </vt:variant>
      <vt:variant>
        <vt:i4>0</vt:i4>
      </vt:variant>
      <vt:variant>
        <vt:i4>5</vt:i4>
      </vt:variant>
      <vt:variant>
        <vt:lpwstr/>
      </vt:variant>
      <vt:variant>
        <vt:lpwstr>contour_plot_file</vt:lpwstr>
      </vt:variant>
      <vt:variant>
        <vt:i4>4128816</vt:i4>
      </vt:variant>
      <vt:variant>
        <vt:i4>4256</vt:i4>
      </vt:variant>
      <vt:variant>
        <vt:i4>0</vt:i4>
      </vt:variant>
      <vt:variant>
        <vt:i4>5</vt:i4>
      </vt:variant>
      <vt:variant>
        <vt:lpwstr/>
      </vt:variant>
      <vt:variant>
        <vt:lpwstr>time_series_filename</vt:lpwstr>
      </vt:variant>
      <vt:variant>
        <vt:i4>4980833</vt:i4>
      </vt:variant>
      <vt:variant>
        <vt:i4>4253</vt:i4>
      </vt:variant>
      <vt:variant>
        <vt:i4>0</vt:i4>
      </vt:variant>
      <vt:variant>
        <vt:i4>5</vt:i4>
      </vt:variant>
      <vt:variant>
        <vt:lpwstr/>
      </vt:variant>
      <vt:variant>
        <vt:lpwstr>time_series_output_file</vt:lpwstr>
      </vt:variant>
      <vt:variant>
        <vt:i4>3080218</vt:i4>
      </vt:variant>
      <vt:variant>
        <vt:i4>4250</vt:i4>
      </vt:variant>
      <vt:variant>
        <vt:i4>0</vt:i4>
      </vt:variant>
      <vt:variant>
        <vt:i4>5</vt:i4>
      </vt:variant>
      <vt:variant>
        <vt:lpwstr/>
      </vt:variant>
      <vt:variant>
        <vt:lpwstr>profile_filename</vt:lpwstr>
      </vt:variant>
      <vt:variant>
        <vt:i4>3473466</vt:i4>
      </vt:variant>
      <vt:variant>
        <vt:i4>4247</vt:i4>
      </vt:variant>
      <vt:variant>
        <vt:i4>0</vt:i4>
      </vt:variant>
      <vt:variant>
        <vt:i4>5</vt:i4>
      </vt:variant>
      <vt:variant>
        <vt:lpwstr/>
      </vt:variant>
      <vt:variant>
        <vt:lpwstr>profile_plot_file</vt:lpwstr>
      </vt:variant>
      <vt:variant>
        <vt:i4>3407932</vt:i4>
      </vt:variant>
      <vt:variant>
        <vt:i4>4241</vt:i4>
      </vt:variant>
      <vt:variant>
        <vt:i4>0</vt:i4>
      </vt:variant>
      <vt:variant>
        <vt:i4>5</vt:i4>
      </vt:variant>
      <vt:variant>
        <vt:lpwstr/>
      </vt:variant>
      <vt:variant>
        <vt:lpwstr>preprocessor_output_file</vt:lpwstr>
      </vt:variant>
      <vt:variant>
        <vt:i4>524304</vt:i4>
      </vt:variant>
      <vt:variant>
        <vt:i4>4238</vt:i4>
      </vt:variant>
      <vt:variant>
        <vt:i4>0</vt:i4>
      </vt:variant>
      <vt:variant>
        <vt:i4>5</vt:i4>
      </vt:variant>
      <vt:variant>
        <vt:lpwstr/>
      </vt:variant>
      <vt:variant>
        <vt:lpwstr>preprocessor_warning_file</vt:lpwstr>
      </vt:variant>
      <vt:variant>
        <vt:i4>6684780</vt:i4>
      </vt:variant>
      <vt:variant>
        <vt:i4>4235</vt:i4>
      </vt:variant>
      <vt:variant>
        <vt:i4>0</vt:i4>
      </vt:variant>
      <vt:variant>
        <vt:i4>5</vt:i4>
      </vt:variant>
      <vt:variant>
        <vt:lpwstr/>
      </vt:variant>
      <vt:variant>
        <vt:lpwstr>preprocessor_error_file</vt:lpwstr>
      </vt:variant>
      <vt:variant>
        <vt:i4>1441844</vt:i4>
      </vt:variant>
      <vt:variant>
        <vt:i4>4232</vt:i4>
      </vt:variant>
      <vt:variant>
        <vt:i4>0</vt:i4>
      </vt:variant>
      <vt:variant>
        <vt:i4>5</vt:i4>
      </vt:variant>
      <vt:variant>
        <vt:lpwstr/>
      </vt:variant>
      <vt:variant>
        <vt:lpwstr>_Appendix_B_-</vt:lpwstr>
      </vt:variant>
      <vt:variant>
        <vt:i4>6750300</vt:i4>
      </vt:variant>
      <vt:variant>
        <vt:i4>4215</vt:i4>
      </vt:variant>
      <vt:variant>
        <vt:i4>0</vt:i4>
      </vt:variant>
      <vt:variant>
        <vt:i4>5</vt:i4>
      </vt:variant>
      <vt:variant>
        <vt:lpwstr/>
      </vt:variant>
      <vt:variant>
        <vt:lpwstr>extinction_coefficient</vt:lpwstr>
      </vt:variant>
      <vt:variant>
        <vt:i4>6029424</vt:i4>
      </vt:variant>
      <vt:variant>
        <vt:i4>4212</vt:i4>
      </vt:variant>
      <vt:variant>
        <vt:i4>0</vt:i4>
      </vt:variant>
      <vt:variant>
        <vt:i4>5</vt:i4>
      </vt:variant>
      <vt:variant>
        <vt:lpwstr/>
      </vt:variant>
      <vt:variant>
        <vt:lpwstr>hydraulic_coefficients</vt:lpwstr>
      </vt:variant>
      <vt:variant>
        <vt:i4>6029424</vt:i4>
      </vt:variant>
      <vt:variant>
        <vt:i4>4209</vt:i4>
      </vt:variant>
      <vt:variant>
        <vt:i4>0</vt:i4>
      </vt:variant>
      <vt:variant>
        <vt:i4>5</vt:i4>
      </vt:variant>
      <vt:variant>
        <vt:lpwstr/>
      </vt:variant>
      <vt:variant>
        <vt:lpwstr>hydraulic_coefficients</vt:lpwstr>
      </vt:variant>
      <vt:variant>
        <vt:i4>6029424</vt:i4>
      </vt:variant>
      <vt:variant>
        <vt:i4>4206</vt:i4>
      </vt:variant>
      <vt:variant>
        <vt:i4>0</vt:i4>
      </vt:variant>
      <vt:variant>
        <vt:i4>5</vt:i4>
      </vt:variant>
      <vt:variant>
        <vt:lpwstr/>
      </vt:variant>
      <vt:variant>
        <vt:lpwstr>hydraulic_coefficients</vt:lpwstr>
      </vt:variant>
      <vt:variant>
        <vt:i4>6029424</vt:i4>
      </vt:variant>
      <vt:variant>
        <vt:i4>4203</vt:i4>
      </vt:variant>
      <vt:variant>
        <vt:i4>0</vt:i4>
      </vt:variant>
      <vt:variant>
        <vt:i4>5</vt:i4>
      </vt:variant>
      <vt:variant>
        <vt:lpwstr/>
      </vt:variant>
      <vt:variant>
        <vt:lpwstr>hydraulic_coefficients</vt:lpwstr>
      </vt:variant>
      <vt:variant>
        <vt:i4>6029424</vt:i4>
      </vt:variant>
      <vt:variant>
        <vt:i4>4200</vt:i4>
      </vt:variant>
      <vt:variant>
        <vt:i4>0</vt:i4>
      </vt:variant>
      <vt:variant>
        <vt:i4>5</vt:i4>
      </vt:variant>
      <vt:variant>
        <vt:lpwstr/>
      </vt:variant>
      <vt:variant>
        <vt:lpwstr>hydraulic_coefficients</vt:lpwstr>
      </vt:variant>
      <vt:variant>
        <vt:i4>1245247</vt:i4>
      </vt:variant>
      <vt:variant>
        <vt:i4>4197</vt:i4>
      </vt:variant>
      <vt:variant>
        <vt:i4>0</vt:i4>
      </vt:variant>
      <vt:variant>
        <vt:i4>5</vt:i4>
      </vt:variant>
      <vt:variant>
        <vt:lpwstr/>
      </vt:variant>
      <vt:variant>
        <vt:lpwstr>dead_sea</vt:lpwstr>
      </vt:variant>
      <vt:variant>
        <vt:i4>2097187</vt:i4>
      </vt:variant>
      <vt:variant>
        <vt:i4>4194</vt:i4>
      </vt:variant>
      <vt:variant>
        <vt:i4>0</vt:i4>
      </vt:variant>
      <vt:variant>
        <vt:i4>5</vt:i4>
      </vt:variant>
      <vt:variant>
        <vt:lpwstr/>
      </vt:variant>
      <vt:variant>
        <vt:lpwstr>wind_sheltering_file</vt:lpwstr>
      </vt:variant>
      <vt:variant>
        <vt:i4>1048617</vt:i4>
      </vt:variant>
      <vt:variant>
        <vt:i4>4191</vt:i4>
      </vt:variant>
      <vt:variant>
        <vt:i4>0</vt:i4>
      </vt:variant>
      <vt:variant>
        <vt:i4>5</vt:i4>
      </vt:variant>
      <vt:variant>
        <vt:lpwstr/>
      </vt:variant>
      <vt:variant>
        <vt:lpwstr>meteorologic_file</vt:lpwstr>
      </vt:variant>
      <vt:variant>
        <vt:i4>2359328</vt:i4>
      </vt:variant>
      <vt:variant>
        <vt:i4>4188</vt:i4>
      </vt:variant>
      <vt:variant>
        <vt:i4>0</vt:i4>
      </vt:variant>
      <vt:variant>
        <vt:i4>5</vt:i4>
      </vt:variant>
      <vt:variant>
        <vt:lpwstr/>
      </vt:variant>
      <vt:variant>
        <vt:lpwstr>wind_sheltering_filename</vt:lpwstr>
      </vt:variant>
      <vt:variant>
        <vt:i4>6553678</vt:i4>
      </vt:variant>
      <vt:variant>
        <vt:i4>4185</vt:i4>
      </vt:variant>
      <vt:variant>
        <vt:i4>0</vt:i4>
      </vt:variant>
      <vt:variant>
        <vt:i4>5</vt:i4>
      </vt:variant>
      <vt:variant>
        <vt:lpwstr/>
      </vt:variant>
      <vt:variant>
        <vt:lpwstr>wind_sheltering_input_file</vt:lpwstr>
      </vt:variant>
      <vt:variant>
        <vt:i4>1048617</vt:i4>
      </vt:variant>
      <vt:variant>
        <vt:i4>4182</vt:i4>
      </vt:variant>
      <vt:variant>
        <vt:i4>0</vt:i4>
      </vt:variant>
      <vt:variant>
        <vt:i4>5</vt:i4>
      </vt:variant>
      <vt:variant>
        <vt:lpwstr/>
      </vt:variant>
      <vt:variant>
        <vt:lpwstr>meteorologic_file</vt:lpwstr>
      </vt:variant>
      <vt:variant>
        <vt:i4>1048617</vt:i4>
      </vt:variant>
      <vt:variant>
        <vt:i4>4179</vt:i4>
      </vt:variant>
      <vt:variant>
        <vt:i4>0</vt:i4>
      </vt:variant>
      <vt:variant>
        <vt:i4>5</vt:i4>
      </vt:variant>
      <vt:variant>
        <vt:lpwstr/>
      </vt:variant>
      <vt:variant>
        <vt:lpwstr>meteorologic_file</vt:lpwstr>
      </vt:variant>
      <vt:variant>
        <vt:i4>1048617</vt:i4>
      </vt:variant>
      <vt:variant>
        <vt:i4>4176</vt:i4>
      </vt:variant>
      <vt:variant>
        <vt:i4>0</vt:i4>
      </vt:variant>
      <vt:variant>
        <vt:i4>5</vt:i4>
      </vt:variant>
      <vt:variant>
        <vt:lpwstr/>
      </vt:variant>
      <vt:variant>
        <vt:lpwstr>meteorologic_file</vt:lpwstr>
      </vt:variant>
      <vt:variant>
        <vt:i4>6750300</vt:i4>
      </vt:variant>
      <vt:variant>
        <vt:i4>4173</vt:i4>
      </vt:variant>
      <vt:variant>
        <vt:i4>0</vt:i4>
      </vt:variant>
      <vt:variant>
        <vt:i4>5</vt:i4>
      </vt:variant>
      <vt:variant>
        <vt:lpwstr/>
      </vt:variant>
      <vt:variant>
        <vt:lpwstr>extinction_coefficient</vt:lpwstr>
      </vt:variant>
      <vt:variant>
        <vt:i4>6750300</vt:i4>
      </vt:variant>
      <vt:variant>
        <vt:i4>4170</vt:i4>
      </vt:variant>
      <vt:variant>
        <vt:i4>0</vt:i4>
      </vt:variant>
      <vt:variant>
        <vt:i4>5</vt:i4>
      </vt:variant>
      <vt:variant>
        <vt:lpwstr/>
      </vt:variant>
      <vt:variant>
        <vt:lpwstr>extinction_coefficient</vt:lpwstr>
      </vt:variant>
      <vt:variant>
        <vt:i4>6750300</vt:i4>
      </vt:variant>
      <vt:variant>
        <vt:i4>4167</vt:i4>
      </vt:variant>
      <vt:variant>
        <vt:i4>0</vt:i4>
      </vt:variant>
      <vt:variant>
        <vt:i4>5</vt:i4>
      </vt:variant>
      <vt:variant>
        <vt:lpwstr/>
      </vt:variant>
      <vt:variant>
        <vt:lpwstr>extinction_coefficient</vt:lpwstr>
      </vt:variant>
      <vt:variant>
        <vt:i4>6750300</vt:i4>
      </vt:variant>
      <vt:variant>
        <vt:i4>4164</vt:i4>
      </vt:variant>
      <vt:variant>
        <vt:i4>0</vt:i4>
      </vt:variant>
      <vt:variant>
        <vt:i4>5</vt:i4>
      </vt:variant>
      <vt:variant>
        <vt:lpwstr/>
      </vt:variant>
      <vt:variant>
        <vt:lpwstr>extinction_coefficient</vt:lpwstr>
      </vt:variant>
      <vt:variant>
        <vt:i4>6750300</vt:i4>
      </vt:variant>
      <vt:variant>
        <vt:i4>4161</vt:i4>
      </vt:variant>
      <vt:variant>
        <vt:i4>0</vt:i4>
      </vt:variant>
      <vt:variant>
        <vt:i4>5</vt:i4>
      </vt:variant>
      <vt:variant>
        <vt:lpwstr/>
      </vt:variant>
      <vt:variant>
        <vt:lpwstr>extinction_coefficient</vt:lpwstr>
      </vt:variant>
      <vt:variant>
        <vt:i4>1048617</vt:i4>
      </vt:variant>
      <vt:variant>
        <vt:i4>4158</vt:i4>
      </vt:variant>
      <vt:variant>
        <vt:i4>0</vt:i4>
      </vt:variant>
      <vt:variant>
        <vt:i4>5</vt:i4>
      </vt:variant>
      <vt:variant>
        <vt:lpwstr/>
      </vt:variant>
      <vt:variant>
        <vt:lpwstr>meteorologic_file</vt:lpwstr>
      </vt:variant>
      <vt:variant>
        <vt:i4>1048617</vt:i4>
      </vt:variant>
      <vt:variant>
        <vt:i4>4155</vt:i4>
      </vt:variant>
      <vt:variant>
        <vt:i4>0</vt:i4>
      </vt:variant>
      <vt:variant>
        <vt:i4>5</vt:i4>
      </vt:variant>
      <vt:variant>
        <vt:lpwstr/>
      </vt:variant>
      <vt:variant>
        <vt:lpwstr>meteorologic_file</vt:lpwstr>
      </vt:variant>
      <vt:variant>
        <vt:i4>1048617</vt:i4>
      </vt:variant>
      <vt:variant>
        <vt:i4>4152</vt:i4>
      </vt:variant>
      <vt:variant>
        <vt:i4>0</vt:i4>
      </vt:variant>
      <vt:variant>
        <vt:i4>5</vt:i4>
      </vt:variant>
      <vt:variant>
        <vt:lpwstr/>
      </vt:variant>
      <vt:variant>
        <vt:lpwstr>meteorologic_file</vt:lpwstr>
      </vt:variant>
      <vt:variant>
        <vt:i4>1048617</vt:i4>
      </vt:variant>
      <vt:variant>
        <vt:i4>4149</vt:i4>
      </vt:variant>
      <vt:variant>
        <vt:i4>0</vt:i4>
      </vt:variant>
      <vt:variant>
        <vt:i4>5</vt:i4>
      </vt:variant>
      <vt:variant>
        <vt:lpwstr/>
      </vt:variant>
      <vt:variant>
        <vt:lpwstr>meteorologic_file</vt:lpwstr>
      </vt:variant>
      <vt:variant>
        <vt:i4>1048617</vt:i4>
      </vt:variant>
      <vt:variant>
        <vt:i4>4146</vt:i4>
      </vt:variant>
      <vt:variant>
        <vt:i4>0</vt:i4>
      </vt:variant>
      <vt:variant>
        <vt:i4>5</vt:i4>
      </vt:variant>
      <vt:variant>
        <vt:lpwstr/>
      </vt:variant>
      <vt:variant>
        <vt:lpwstr>meteorologic_file</vt:lpwstr>
      </vt:variant>
      <vt:variant>
        <vt:i4>4128784</vt:i4>
      </vt:variant>
      <vt:variant>
        <vt:i4>4143</vt:i4>
      </vt:variant>
      <vt:variant>
        <vt:i4>0</vt:i4>
      </vt:variant>
      <vt:variant>
        <vt:i4>5</vt:i4>
      </vt:variant>
      <vt:variant>
        <vt:lpwstr/>
      </vt:variant>
      <vt:variant>
        <vt:lpwstr>waterbody_definition</vt:lpwstr>
      </vt:variant>
      <vt:variant>
        <vt:i4>4128784</vt:i4>
      </vt:variant>
      <vt:variant>
        <vt:i4>4140</vt:i4>
      </vt:variant>
      <vt:variant>
        <vt:i4>0</vt:i4>
      </vt:variant>
      <vt:variant>
        <vt:i4>5</vt:i4>
      </vt:variant>
      <vt:variant>
        <vt:lpwstr/>
      </vt:variant>
      <vt:variant>
        <vt:lpwstr>waterbody_definition</vt:lpwstr>
      </vt:variant>
      <vt:variant>
        <vt:i4>1507351</vt:i4>
      </vt:variant>
      <vt:variant>
        <vt:i4>4137</vt:i4>
      </vt:variant>
      <vt:variant>
        <vt:i4>0</vt:i4>
      </vt:variant>
      <vt:variant>
        <vt:i4>5</vt:i4>
      </vt:variant>
      <vt:variant>
        <vt:lpwstr/>
      </vt:variant>
      <vt:variant>
        <vt:lpwstr>_Equilibrium_Temperature</vt:lpwstr>
      </vt:variant>
      <vt:variant>
        <vt:i4>1507351</vt:i4>
      </vt:variant>
      <vt:variant>
        <vt:i4>4134</vt:i4>
      </vt:variant>
      <vt:variant>
        <vt:i4>0</vt:i4>
      </vt:variant>
      <vt:variant>
        <vt:i4>5</vt:i4>
      </vt:variant>
      <vt:variant>
        <vt:lpwstr/>
      </vt:variant>
      <vt:variant>
        <vt:lpwstr>_Equilibrium_Temperature</vt:lpwstr>
      </vt:variant>
      <vt:variant>
        <vt:i4>1114152</vt:i4>
      </vt:variant>
      <vt:variant>
        <vt:i4>4131</vt:i4>
      </vt:variant>
      <vt:variant>
        <vt:i4>0</vt:i4>
      </vt:variant>
      <vt:variant>
        <vt:i4>5</vt:i4>
      </vt:variant>
      <vt:variant>
        <vt:lpwstr/>
      </vt:variant>
      <vt:variant>
        <vt:lpwstr>heat_exchange</vt:lpwstr>
      </vt:variant>
      <vt:variant>
        <vt:i4>7536733</vt:i4>
      </vt:variant>
      <vt:variant>
        <vt:i4>4126</vt:i4>
      </vt:variant>
      <vt:variant>
        <vt:i4>0</vt:i4>
      </vt:variant>
      <vt:variant>
        <vt:i4>5</vt:i4>
      </vt:variant>
      <vt:variant>
        <vt:lpwstr/>
      </vt:variant>
      <vt:variant>
        <vt:lpwstr>downstream_head_concentration_file</vt:lpwstr>
      </vt:variant>
      <vt:variant>
        <vt:i4>6750301</vt:i4>
      </vt:variant>
      <vt:variant>
        <vt:i4>4123</vt:i4>
      </vt:variant>
      <vt:variant>
        <vt:i4>0</vt:i4>
      </vt:variant>
      <vt:variant>
        <vt:i4>5</vt:i4>
      </vt:variant>
      <vt:variant>
        <vt:lpwstr/>
      </vt:variant>
      <vt:variant>
        <vt:lpwstr>upstream_head_constituent_file</vt:lpwstr>
      </vt:variant>
      <vt:variant>
        <vt:i4>1638442</vt:i4>
      </vt:variant>
      <vt:variant>
        <vt:i4>4120</vt:i4>
      </vt:variant>
      <vt:variant>
        <vt:i4>0</vt:i4>
      </vt:variant>
      <vt:variant>
        <vt:i4>5</vt:i4>
      </vt:variant>
      <vt:variant>
        <vt:lpwstr/>
      </vt:variant>
      <vt:variant>
        <vt:lpwstr>downstream_head_temperature_file</vt:lpwstr>
      </vt:variant>
      <vt:variant>
        <vt:i4>6815820</vt:i4>
      </vt:variant>
      <vt:variant>
        <vt:i4>4117</vt:i4>
      </vt:variant>
      <vt:variant>
        <vt:i4>0</vt:i4>
      </vt:variant>
      <vt:variant>
        <vt:i4>5</vt:i4>
      </vt:variant>
      <vt:variant>
        <vt:lpwstr/>
      </vt:variant>
      <vt:variant>
        <vt:lpwstr>upstream_head_temperature_file</vt:lpwstr>
      </vt:variant>
      <vt:variant>
        <vt:i4>7929921</vt:i4>
      </vt:variant>
      <vt:variant>
        <vt:i4>4114</vt:i4>
      </vt:variant>
      <vt:variant>
        <vt:i4>0</vt:i4>
      </vt:variant>
      <vt:variant>
        <vt:i4>5</vt:i4>
      </vt:variant>
      <vt:variant>
        <vt:lpwstr/>
      </vt:variant>
      <vt:variant>
        <vt:lpwstr>downstream_head_elevation_file</vt:lpwstr>
      </vt:variant>
      <vt:variant>
        <vt:i4>524327</vt:i4>
      </vt:variant>
      <vt:variant>
        <vt:i4>4111</vt:i4>
      </vt:variant>
      <vt:variant>
        <vt:i4>0</vt:i4>
      </vt:variant>
      <vt:variant>
        <vt:i4>5</vt:i4>
      </vt:variant>
      <vt:variant>
        <vt:lpwstr/>
      </vt:variant>
      <vt:variant>
        <vt:lpwstr>upstream_head_elevation_file</vt:lpwstr>
      </vt:variant>
      <vt:variant>
        <vt:i4>7012419</vt:i4>
      </vt:variant>
      <vt:variant>
        <vt:i4>4108</vt:i4>
      </vt:variant>
      <vt:variant>
        <vt:i4>0</vt:i4>
      </vt:variant>
      <vt:variant>
        <vt:i4>5</vt:i4>
      </vt:variant>
      <vt:variant>
        <vt:lpwstr/>
      </vt:variant>
      <vt:variant>
        <vt:lpwstr>branch_geometry</vt:lpwstr>
      </vt:variant>
      <vt:variant>
        <vt:i4>7012419</vt:i4>
      </vt:variant>
      <vt:variant>
        <vt:i4>4105</vt:i4>
      </vt:variant>
      <vt:variant>
        <vt:i4>0</vt:i4>
      </vt:variant>
      <vt:variant>
        <vt:i4>5</vt:i4>
      </vt:variant>
      <vt:variant>
        <vt:lpwstr/>
      </vt:variant>
      <vt:variant>
        <vt:lpwstr>branch_geometry</vt:lpwstr>
      </vt:variant>
      <vt:variant>
        <vt:i4>1179671</vt:i4>
      </vt:variant>
      <vt:variant>
        <vt:i4>4102</vt:i4>
      </vt:variant>
      <vt:variant>
        <vt:i4>0</vt:i4>
      </vt:variant>
      <vt:variant>
        <vt:i4>5</vt:i4>
      </vt:variant>
      <vt:variant>
        <vt:lpwstr/>
      </vt:variant>
      <vt:variant>
        <vt:lpwstr>spillways</vt:lpwstr>
      </vt:variant>
      <vt:variant>
        <vt:i4>1179671</vt:i4>
      </vt:variant>
      <vt:variant>
        <vt:i4>4099</vt:i4>
      </vt:variant>
      <vt:variant>
        <vt:i4>0</vt:i4>
      </vt:variant>
      <vt:variant>
        <vt:i4>5</vt:i4>
      </vt:variant>
      <vt:variant>
        <vt:lpwstr/>
      </vt:variant>
      <vt:variant>
        <vt:lpwstr>spillways</vt:lpwstr>
      </vt:variant>
      <vt:variant>
        <vt:i4>5898350</vt:i4>
      </vt:variant>
      <vt:variant>
        <vt:i4>4096</vt:i4>
      </vt:variant>
      <vt:variant>
        <vt:i4>0</vt:i4>
      </vt:variant>
      <vt:variant>
        <vt:i4>5</vt:i4>
      </vt:variant>
      <vt:variant>
        <vt:lpwstr/>
      </vt:variant>
      <vt:variant>
        <vt:lpwstr>pumps_1</vt:lpwstr>
      </vt:variant>
      <vt:variant>
        <vt:i4>61</vt:i4>
      </vt:variant>
      <vt:variant>
        <vt:i4>4093</vt:i4>
      </vt:variant>
      <vt:variant>
        <vt:i4>0</vt:i4>
      </vt:variant>
      <vt:variant>
        <vt:i4>5</vt:i4>
      </vt:variant>
      <vt:variant>
        <vt:lpwstr/>
      </vt:variant>
      <vt:variant>
        <vt:lpwstr>pipe_characteristics</vt:lpwstr>
      </vt:variant>
      <vt:variant>
        <vt:i4>262163</vt:i4>
      </vt:variant>
      <vt:variant>
        <vt:i4>4090</vt:i4>
      </vt:variant>
      <vt:variant>
        <vt:i4>0</vt:i4>
      </vt:variant>
      <vt:variant>
        <vt:i4>5</vt:i4>
      </vt:variant>
      <vt:variant>
        <vt:lpwstr/>
      </vt:variant>
      <vt:variant>
        <vt:lpwstr>gates</vt:lpwstr>
      </vt:variant>
      <vt:variant>
        <vt:i4>1048617</vt:i4>
      </vt:variant>
      <vt:variant>
        <vt:i4>4087</vt:i4>
      </vt:variant>
      <vt:variant>
        <vt:i4>0</vt:i4>
      </vt:variant>
      <vt:variant>
        <vt:i4>5</vt:i4>
      </vt:variant>
      <vt:variant>
        <vt:lpwstr/>
      </vt:variant>
      <vt:variant>
        <vt:lpwstr>meteorologic_file</vt:lpwstr>
      </vt:variant>
      <vt:variant>
        <vt:i4>1048617</vt:i4>
      </vt:variant>
      <vt:variant>
        <vt:i4>4084</vt:i4>
      </vt:variant>
      <vt:variant>
        <vt:i4>0</vt:i4>
      </vt:variant>
      <vt:variant>
        <vt:i4>5</vt:i4>
      </vt:variant>
      <vt:variant>
        <vt:lpwstr/>
      </vt:variant>
      <vt:variant>
        <vt:lpwstr>meteorologic_file</vt:lpwstr>
      </vt:variant>
      <vt:variant>
        <vt:i4>1048617</vt:i4>
      </vt:variant>
      <vt:variant>
        <vt:i4>4081</vt:i4>
      </vt:variant>
      <vt:variant>
        <vt:i4>0</vt:i4>
      </vt:variant>
      <vt:variant>
        <vt:i4>5</vt:i4>
      </vt:variant>
      <vt:variant>
        <vt:lpwstr/>
      </vt:variant>
      <vt:variant>
        <vt:lpwstr>meteorologic_file</vt:lpwstr>
      </vt:variant>
      <vt:variant>
        <vt:i4>917561</vt:i4>
      </vt:variant>
      <vt:variant>
        <vt:i4>4078</vt:i4>
      </vt:variant>
      <vt:variant>
        <vt:i4>0</vt:i4>
      </vt:variant>
      <vt:variant>
        <vt:i4>5</vt:i4>
      </vt:variant>
      <vt:variant>
        <vt:lpwstr/>
      </vt:variant>
      <vt:variant>
        <vt:lpwstr>withdrawal_elevation</vt:lpwstr>
      </vt:variant>
      <vt:variant>
        <vt:i4>7143518</vt:i4>
      </vt:variant>
      <vt:variant>
        <vt:i4>4075</vt:i4>
      </vt:variant>
      <vt:variant>
        <vt:i4>0</vt:i4>
      </vt:variant>
      <vt:variant>
        <vt:i4>5</vt:i4>
      </vt:variant>
      <vt:variant>
        <vt:lpwstr/>
      </vt:variant>
      <vt:variant>
        <vt:lpwstr>withdrawal_segment</vt:lpwstr>
      </vt:variant>
      <vt:variant>
        <vt:i4>1376268</vt:i4>
      </vt:variant>
      <vt:variant>
        <vt:i4>4072</vt:i4>
      </vt:variant>
      <vt:variant>
        <vt:i4>0</vt:i4>
      </vt:variant>
      <vt:variant>
        <vt:i4>5</vt:i4>
      </vt:variant>
      <vt:variant>
        <vt:lpwstr/>
      </vt:variant>
      <vt:variant>
        <vt:lpwstr>inflow_outflow_dimensions</vt:lpwstr>
      </vt:variant>
      <vt:variant>
        <vt:i4>6422609</vt:i4>
      </vt:variant>
      <vt:variant>
        <vt:i4>4069</vt:i4>
      </vt:variant>
      <vt:variant>
        <vt:i4>0</vt:i4>
      </vt:variant>
      <vt:variant>
        <vt:i4>5</vt:i4>
      </vt:variant>
      <vt:variant>
        <vt:lpwstr/>
      </vt:variant>
      <vt:variant>
        <vt:lpwstr>withdrawal_file</vt:lpwstr>
      </vt:variant>
      <vt:variant>
        <vt:i4>7077975</vt:i4>
      </vt:variant>
      <vt:variant>
        <vt:i4>4066</vt:i4>
      </vt:variant>
      <vt:variant>
        <vt:i4>0</vt:i4>
      </vt:variant>
      <vt:variant>
        <vt:i4>5</vt:i4>
      </vt:variant>
      <vt:variant>
        <vt:lpwstr/>
      </vt:variant>
      <vt:variant>
        <vt:lpwstr>withdrawal_top</vt:lpwstr>
      </vt:variant>
      <vt:variant>
        <vt:i4>1114147</vt:i4>
      </vt:variant>
      <vt:variant>
        <vt:i4>4063</vt:i4>
      </vt:variant>
      <vt:variant>
        <vt:i4>0</vt:i4>
      </vt:variant>
      <vt:variant>
        <vt:i4>5</vt:i4>
      </vt:variant>
      <vt:variant>
        <vt:lpwstr/>
      </vt:variant>
      <vt:variant>
        <vt:lpwstr>withdrawal_bottom</vt:lpwstr>
      </vt:variant>
      <vt:variant>
        <vt:i4>327737</vt:i4>
      </vt:variant>
      <vt:variant>
        <vt:i4>4060</vt:i4>
      </vt:variant>
      <vt:variant>
        <vt:i4>0</vt:i4>
      </vt:variant>
      <vt:variant>
        <vt:i4>5</vt:i4>
      </vt:variant>
      <vt:variant>
        <vt:lpwstr/>
      </vt:variant>
      <vt:variant>
        <vt:lpwstr>x_y_grid_view</vt:lpwstr>
      </vt:variant>
      <vt:variant>
        <vt:i4>3080202</vt:i4>
      </vt:variant>
      <vt:variant>
        <vt:i4>4057</vt:i4>
      </vt:variant>
      <vt:variant>
        <vt:i4>0</vt:i4>
      </vt:variant>
      <vt:variant>
        <vt:i4>5</vt:i4>
      </vt:variant>
      <vt:variant>
        <vt:lpwstr/>
      </vt:variant>
      <vt:variant>
        <vt:lpwstr>outflow_file</vt:lpwstr>
      </vt:variant>
      <vt:variant>
        <vt:i4>393244</vt:i4>
      </vt:variant>
      <vt:variant>
        <vt:i4>4054</vt:i4>
      </vt:variant>
      <vt:variant>
        <vt:i4>0</vt:i4>
      </vt:variant>
      <vt:variant>
        <vt:i4>5</vt:i4>
      </vt:variant>
      <vt:variant>
        <vt:lpwstr/>
      </vt:variant>
      <vt:variant>
        <vt:lpwstr>calculations</vt:lpwstr>
      </vt:variant>
      <vt:variant>
        <vt:i4>4718711</vt:i4>
      </vt:variant>
      <vt:variant>
        <vt:i4>4051</vt:i4>
      </vt:variant>
      <vt:variant>
        <vt:i4>0</vt:i4>
      </vt:variant>
      <vt:variant>
        <vt:i4>5</vt:i4>
      </vt:variant>
      <vt:variant>
        <vt:lpwstr/>
      </vt:variant>
      <vt:variant>
        <vt:lpwstr>distributed_tributaries</vt:lpwstr>
      </vt:variant>
      <vt:variant>
        <vt:i4>3080193</vt:i4>
      </vt:variant>
      <vt:variant>
        <vt:i4>4048</vt:i4>
      </vt:variant>
      <vt:variant>
        <vt:i4>0</vt:i4>
      </vt:variant>
      <vt:variant>
        <vt:i4>5</vt:i4>
      </vt:variant>
      <vt:variant>
        <vt:lpwstr/>
      </vt:variant>
      <vt:variant>
        <vt:lpwstr>tributary_segment</vt:lpwstr>
      </vt:variant>
      <vt:variant>
        <vt:i4>1376268</vt:i4>
      </vt:variant>
      <vt:variant>
        <vt:i4>4045</vt:i4>
      </vt:variant>
      <vt:variant>
        <vt:i4>0</vt:i4>
      </vt:variant>
      <vt:variant>
        <vt:i4>5</vt:i4>
      </vt:variant>
      <vt:variant>
        <vt:lpwstr/>
      </vt:variant>
      <vt:variant>
        <vt:lpwstr>inflow_outflow_dimensions</vt:lpwstr>
      </vt:variant>
      <vt:variant>
        <vt:i4>4522081</vt:i4>
      </vt:variant>
      <vt:variant>
        <vt:i4>4042</vt:i4>
      </vt:variant>
      <vt:variant>
        <vt:i4>0</vt:i4>
      </vt:variant>
      <vt:variant>
        <vt:i4>5</vt:i4>
      </vt:variant>
      <vt:variant>
        <vt:lpwstr/>
      </vt:variant>
      <vt:variant>
        <vt:lpwstr>tributary_placement</vt:lpwstr>
      </vt:variant>
      <vt:variant>
        <vt:i4>7012419</vt:i4>
      </vt:variant>
      <vt:variant>
        <vt:i4>4039</vt:i4>
      </vt:variant>
      <vt:variant>
        <vt:i4>0</vt:i4>
      </vt:variant>
      <vt:variant>
        <vt:i4>5</vt:i4>
      </vt:variant>
      <vt:variant>
        <vt:lpwstr/>
      </vt:variant>
      <vt:variant>
        <vt:lpwstr>branch_geometry</vt:lpwstr>
      </vt:variant>
      <vt:variant>
        <vt:i4>3538982</vt:i4>
      </vt:variant>
      <vt:variant>
        <vt:i4>4036</vt:i4>
      </vt:variant>
      <vt:variant>
        <vt:i4>0</vt:i4>
      </vt:variant>
      <vt:variant>
        <vt:i4>5</vt:i4>
      </vt:variant>
      <vt:variant>
        <vt:lpwstr/>
      </vt:variant>
      <vt:variant>
        <vt:lpwstr>tributary_inflow_file</vt:lpwstr>
      </vt:variant>
      <vt:variant>
        <vt:i4>327682</vt:i4>
      </vt:variant>
      <vt:variant>
        <vt:i4>4033</vt:i4>
      </vt:variant>
      <vt:variant>
        <vt:i4>0</vt:i4>
      </vt:variant>
      <vt:variant>
        <vt:i4>5</vt:i4>
      </vt:variant>
      <vt:variant>
        <vt:lpwstr/>
      </vt:variant>
      <vt:variant>
        <vt:lpwstr>inflow_concentration_file</vt:lpwstr>
      </vt:variant>
      <vt:variant>
        <vt:i4>7471208</vt:i4>
      </vt:variant>
      <vt:variant>
        <vt:i4>4030</vt:i4>
      </vt:variant>
      <vt:variant>
        <vt:i4>0</vt:i4>
      </vt:variant>
      <vt:variant>
        <vt:i4>5</vt:i4>
      </vt:variant>
      <vt:variant>
        <vt:lpwstr/>
      </vt:variant>
      <vt:variant>
        <vt:lpwstr>inflow_temperature_file</vt:lpwstr>
      </vt:variant>
      <vt:variant>
        <vt:i4>8323158</vt:i4>
      </vt:variant>
      <vt:variant>
        <vt:i4>4027</vt:i4>
      </vt:variant>
      <vt:variant>
        <vt:i4>0</vt:i4>
      </vt:variant>
      <vt:variant>
        <vt:i4>5</vt:i4>
      </vt:variant>
      <vt:variant>
        <vt:lpwstr/>
      </vt:variant>
      <vt:variant>
        <vt:lpwstr>inflow_file</vt:lpwstr>
      </vt:variant>
      <vt:variant>
        <vt:i4>393244</vt:i4>
      </vt:variant>
      <vt:variant>
        <vt:i4>4024</vt:i4>
      </vt:variant>
      <vt:variant>
        <vt:i4>0</vt:i4>
      </vt:variant>
      <vt:variant>
        <vt:i4>5</vt:i4>
      </vt:variant>
      <vt:variant>
        <vt:lpwstr/>
      </vt:variant>
      <vt:variant>
        <vt:lpwstr>calculations</vt:lpwstr>
      </vt:variant>
      <vt:variant>
        <vt:i4>4653158</vt:i4>
      </vt:variant>
      <vt:variant>
        <vt:i4>4021</vt:i4>
      </vt:variant>
      <vt:variant>
        <vt:i4>0</vt:i4>
      </vt:variant>
      <vt:variant>
        <vt:i4>5</vt:i4>
      </vt:variant>
      <vt:variant>
        <vt:lpwstr/>
      </vt:variant>
      <vt:variant>
        <vt:lpwstr>initial_conditions</vt:lpwstr>
      </vt:variant>
      <vt:variant>
        <vt:i4>4653158</vt:i4>
      </vt:variant>
      <vt:variant>
        <vt:i4>4018</vt:i4>
      </vt:variant>
      <vt:variant>
        <vt:i4>0</vt:i4>
      </vt:variant>
      <vt:variant>
        <vt:i4>5</vt:i4>
      </vt:variant>
      <vt:variant>
        <vt:lpwstr/>
      </vt:variant>
      <vt:variant>
        <vt:lpwstr>initial_conditions</vt:lpwstr>
      </vt:variant>
      <vt:variant>
        <vt:i4>6488160</vt:i4>
      </vt:variant>
      <vt:variant>
        <vt:i4>4015</vt:i4>
      </vt:variant>
      <vt:variant>
        <vt:i4>0</vt:i4>
      </vt:variant>
      <vt:variant>
        <vt:i4>5</vt:i4>
      </vt:variant>
      <vt:variant>
        <vt:lpwstr/>
      </vt:variant>
      <vt:variant>
        <vt:lpwstr>restart</vt:lpwstr>
      </vt:variant>
      <vt:variant>
        <vt:i4>6488160</vt:i4>
      </vt:variant>
      <vt:variant>
        <vt:i4>4012</vt:i4>
      </vt:variant>
      <vt:variant>
        <vt:i4>0</vt:i4>
      </vt:variant>
      <vt:variant>
        <vt:i4>5</vt:i4>
      </vt:variant>
      <vt:variant>
        <vt:lpwstr/>
      </vt:variant>
      <vt:variant>
        <vt:lpwstr>restart</vt:lpwstr>
      </vt:variant>
      <vt:variant>
        <vt:i4>196615</vt:i4>
      </vt:variant>
      <vt:variant>
        <vt:i4>4009</vt:i4>
      </vt:variant>
      <vt:variant>
        <vt:i4>0</vt:i4>
      </vt:variant>
      <vt:variant>
        <vt:i4>5</vt:i4>
      </vt:variant>
      <vt:variant>
        <vt:lpwstr/>
      </vt:variant>
      <vt:variant>
        <vt:lpwstr>longitudinal_profile_file</vt:lpwstr>
      </vt:variant>
      <vt:variant>
        <vt:i4>458781</vt:i4>
      </vt:variant>
      <vt:variant>
        <vt:i4>4006</vt:i4>
      </vt:variant>
      <vt:variant>
        <vt:i4>0</vt:i4>
      </vt:variant>
      <vt:variant>
        <vt:i4>5</vt:i4>
      </vt:variant>
      <vt:variant>
        <vt:lpwstr/>
      </vt:variant>
      <vt:variant>
        <vt:lpwstr>vertical_profile_file</vt:lpwstr>
      </vt:variant>
      <vt:variant>
        <vt:i4>3080209</vt:i4>
      </vt:variant>
      <vt:variant>
        <vt:i4>4003</vt:i4>
      </vt:variant>
      <vt:variant>
        <vt:i4>0</vt:i4>
      </vt:variant>
      <vt:variant>
        <vt:i4>5</vt:i4>
      </vt:variant>
      <vt:variant>
        <vt:lpwstr/>
      </vt:variant>
      <vt:variant>
        <vt:lpwstr>initial_concentration</vt:lpwstr>
      </vt:variant>
      <vt:variant>
        <vt:i4>4653158</vt:i4>
      </vt:variant>
      <vt:variant>
        <vt:i4>4000</vt:i4>
      </vt:variant>
      <vt:variant>
        <vt:i4>0</vt:i4>
      </vt:variant>
      <vt:variant>
        <vt:i4>5</vt:i4>
      </vt:variant>
      <vt:variant>
        <vt:lpwstr/>
      </vt:variant>
      <vt:variant>
        <vt:lpwstr>initial_conditions</vt:lpwstr>
      </vt:variant>
      <vt:variant>
        <vt:i4>2031666</vt:i4>
      </vt:variant>
      <vt:variant>
        <vt:i4>3997</vt:i4>
      </vt:variant>
      <vt:variant>
        <vt:i4>0</vt:i4>
      </vt:variant>
      <vt:variant>
        <vt:i4>5</vt:i4>
      </vt:variant>
      <vt:variant>
        <vt:lpwstr/>
      </vt:variant>
      <vt:variant>
        <vt:lpwstr>time_control</vt:lpwstr>
      </vt:variant>
      <vt:variant>
        <vt:i4>2031666</vt:i4>
      </vt:variant>
      <vt:variant>
        <vt:i4>3994</vt:i4>
      </vt:variant>
      <vt:variant>
        <vt:i4>0</vt:i4>
      </vt:variant>
      <vt:variant>
        <vt:i4>5</vt:i4>
      </vt:variant>
      <vt:variant>
        <vt:lpwstr/>
      </vt:variant>
      <vt:variant>
        <vt:lpwstr>time_control</vt:lpwstr>
      </vt:variant>
      <vt:variant>
        <vt:i4>6750274</vt:i4>
      </vt:variant>
      <vt:variant>
        <vt:i4>3991</vt:i4>
      </vt:variant>
      <vt:variant>
        <vt:i4>0</vt:i4>
      </vt:variant>
      <vt:variant>
        <vt:i4>5</vt:i4>
      </vt:variant>
      <vt:variant>
        <vt:lpwstr/>
      </vt:variant>
      <vt:variant>
        <vt:lpwstr>preprocessor_output</vt:lpwstr>
      </vt:variant>
      <vt:variant>
        <vt:i4>6881400</vt:i4>
      </vt:variant>
      <vt:variant>
        <vt:i4>3988</vt:i4>
      </vt:variant>
      <vt:variant>
        <vt:i4>0</vt:i4>
      </vt:variant>
      <vt:variant>
        <vt:i4>5</vt:i4>
      </vt:variant>
      <vt:variant>
        <vt:lpwstr/>
      </vt:variant>
      <vt:variant>
        <vt:lpwstr>bathymetry</vt:lpwstr>
      </vt:variant>
      <vt:variant>
        <vt:i4>6881400</vt:i4>
      </vt:variant>
      <vt:variant>
        <vt:i4>3985</vt:i4>
      </vt:variant>
      <vt:variant>
        <vt:i4>0</vt:i4>
      </vt:variant>
      <vt:variant>
        <vt:i4>5</vt:i4>
      </vt:variant>
      <vt:variant>
        <vt:lpwstr/>
      </vt:variant>
      <vt:variant>
        <vt:lpwstr>bathymetry</vt:lpwstr>
      </vt:variant>
      <vt:variant>
        <vt:i4>6881400</vt:i4>
      </vt:variant>
      <vt:variant>
        <vt:i4>3982</vt:i4>
      </vt:variant>
      <vt:variant>
        <vt:i4>0</vt:i4>
      </vt:variant>
      <vt:variant>
        <vt:i4>5</vt:i4>
      </vt:variant>
      <vt:variant>
        <vt:lpwstr/>
      </vt:variant>
      <vt:variant>
        <vt:lpwstr>bathymetry</vt:lpwstr>
      </vt:variant>
      <vt:variant>
        <vt:i4>6881400</vt:i4>
      </vt:variant>
      <vt:variant>
        <vt:i4>3979</vt:i4>
      </vt:variant>
      <vt:variant>
        <vt:i4>0</vt:i4>
      </vt:variant>
      <vt:variant>
        <vt:i4>5</vt:i4>
      </vt:variant>
      <vt:variant>
        <vt:lpwstr/>
      </vt:variant>
      <vt:variant>
        <vt:lpwstr>bathymetry</vt:lpwstr>
      </vt:variant>
      <vt:variant>
        <vt:i4>6881400</vt:i4>
      </vt:variant>
      <vt:variant>
        <vt:i4>3976</vt:i4>
      </vt:variant>
      <vt:variant>
        <vt:i4>0</vt:i4>
      </vt:variant>
      <vt:variant>
        <vt:i4>5</vt:i4>
      </vt:variant>
      <vt:variant>
        <vt:lpwstr/>
      </vt:variant>
      <vt:variant>
        <vt:lpwstr>bathymetry</vt:lpwstr>
      </vt:variant>
      <vt:variant>
        <vt:i4>6881400</vt:i4>
      </vt:variant>
      <vt:variant>
        <vt:i4>3973</vt:i4>
      </vt:variant>
      <vt:variant>
        <vt:i4>0</vt:i4>
      </vt:variant>
      <vt:variant>
        <vt:i4>5</vt:i4>
      </vt:variant>
      <vt:variant>
        <vt:lpwstr/>
      </vt:variant>
      <vt:variant>
        <vt:lpwstr>bathymetry</vt:lpwstr>
      </vt:variant>
      <vt:variant>
        <vt:i4>6881400</vt:i4>
      </vt:variant>
      <vt:variant>
        <vt:i4>3970</vt:i4>
      </vt:variant>
      <vt:variant>
        <vt:i4>0</vt:i4>
      </vt:variant>
      <vt:variant>
        <vt:i4>5</vt:i4>
      </vt:variant>
      <vt:variant>
        <vt:lpwstr/>
      </vt:variant>
      <vt:variant>
        <vt:lpwstr>bathymetry</vt:lpwstr>
      </vt:variant>
      <vt:variant>
        <vt:i4>7733313</vt:i4>
      </vt:variant>
      <vt:variant>
        <vt:i4>3943</vt:i4>
      </vt:variant>
      <vt:variant>
        <vt:i4>0</vt:i4>
      </vt:variant>
      <vt:variant>
        <vt:i4>5</vt:i4>
      </vt:variant>
      <vt:variant>
        <vt:lpwstr/>
      </vt:variant>
      <vt:variant>
        <vt:lpwstr>grid_dimensions</vt:lpwstr>
      </vt:variant>
      <vt:variant>
        <vt:i4>7733313</vt:i4>
      </vt:variant>
      <vt:variant>
        <vt:i4>3940</vt:i4>
      </vt:variant>
      <vt:variant>
        <vt:i4>0</vt:i4>
      </vt:variant>
      <vt:variant>
        <vt:i4>5</vt:i4>
      </vt:variant>
      <vt:variant>
        <vt:lpwstr/>
      </vt:variant>
      <vt:variant>
        <vt:lpwstr>grid_dimensions</vt:lpwstr>
      </vt:variant>
      <vt:variant>
        <vt:i4>6881400</vt:i4>
      </vt:variant>
      <vt:variant>
        <vt:i4>3934</vt:i4>
      </vt:variant>
      <vt:variant>
        <vt:i4>0</vt:i4>
      </vt:variant>
      <vt:variant>
        <vt:i4>5</vt:i4>
      </vt:variant>
      <vt:variant>
        <vt:lpwstr/>
      </vt:variant>
      <vt:variant>
        <vt:lpwstr>bathymetry</vt:lpwstr>
      </vt:variant>
      <vt:variant>
        <vt:i4>6881400</vt:i4>
      </vt:variant>
      <vt:variant>
        <vt:i4>3931</vt:i4>
      </vt:variant>
      <vt:variant>
        <vt:i4>0</vt:i4>
      </vt:variant>
      <vt:variant>
        <vt:i4>5</vt:i4>
      </vt:variant>
      <vt:variant>
        <vt:lpwstr/>
      </vt:variant>
      <vt:variant>
        <vt:lpwstr>bathymetry</vt:lpwstr>
      </vt:variant>
      <vt:variant>
        <vt:i4>7012419</vt:i4>
      </vt:variant>
      <vt:variant>
        <vt:i4>3928</vt:i4>
      </vt:variant>
      <vt:variant>
        <vt:i4>0</vt:i4>
      </vt:variant>
      <vt:variant>
        <vt:i4>5</vt:i4>
      </vt:variant>
      <vt:variant>
        <vt:lpwstr/>
      </vt:variant>
      <vt:variant>
        <vt:lpwstr>branch_geometry</vt:lpwstr>
      </vt:variant>
      <vt:variant>
        <vt:i4>6881400</vt:i4>
      </vt:variant>
      <vt:variant>
        <vt:i4>3925</vt:i4>
      </vt:variant>
      <vt:variant>
        <vt:i4>0</vt:i4>
      </vt:variant>
      <vt:variant>
        <vt:i4>5</vt:i4>
      </vt:variant>
      <vt:variant>
        <vt:lpwstr/>
      </vt:variant>
      <vt:variant>
        <vt:lpwstr>bathymetry</vt:lpwstr>
      </vt:variant>
      <vt:variant>
        <vt:i4>6881400</vt:i4>
      </vt:variant>
      <vt:variant>
        <vt:i4>3922</vt:i4>
      </vt:variant>
      <vt:variant>
        <vt:i4>0</vt:i4>
      </vt:variant>
      <vt:variant>
        <vt:i4>5</vt:i4>
      </vt:variant>
      <vt:variant>
        <vt:lpwstr/>
      </vt:variant>
      <vt:variant>
        <vt:lpwstr>bathymetry</vt:lpwstr>
      </vt:variant>
      <vt:variant>
        <vt:i4>6881400</vt:i4>
      </vt:variant>
      <vt:variant>
        <vt:i4>3919</vt:i4>
      </vt:variant>
      <vt:variant>
        <vt:i4>0</vt:i4>
      </vt:variant>
      <vt:variant>
        <vt:i4>5</vt:i4>
      </vt:variant>
      <vt:variant>
        <vt:lpwstr/>
      </vt:variant>
      <vt:variant>
        <vt:lpwstr>bathymetry</vt:lpwstr>
      </vt:variant>
      <vt:variant>
        <vt:i4>3866730</vt:i4>
      </vt:variant>
      <vt:variant>
        <vt:i4>3916</vt:i4>
      </vt:variant>
      <vt:variant>
        <vt:i4>0</vt:i4>
      </vt:variant>
      <vt:variant>
        <vt:i4>5</vt:i4>
      </vt:variant>
      <vt:variant>
        <vt:lpwstr>http://w2forum.cee.pdx.edu/</vt:lpwstr>
      </vt:variant>
      <vt:variant>
        <vt:lpwstr/>
      </vt:variant>
      <vt:variant>
        <vt:i4>1572900</vt:i4>
      </vt:variant>
      <vt:variant>
        <vt:i4>3913</vt:i4>
      </vt:variant>
      <vt:variant>
        <vt:i4>0</vt:i4>
      </vt:variant>
      <vt:variant>
        <vt:i4>5</vt:i4>
      </vt:variant>
      <vt:variant>
        <vt:lpwstr/>
      </vt:variant>
      <vt:variant>
        <vt:lpwstr>_Preprocessor</vt:lpwstr>
      </vt:variant>
      <vt:variant>
        <vt:i4>917545</vt:i4>
      </vt:variant>
      <vt:variant>
        <vt:i4>3910</vt:i4>
      </vt:variant>
      <vt:variant>
        <vt:i4>0</vt:i4>
      </vt:variant>
      <vt:variant>
        <vt:i4>5</vt:i4>
      </vt:variant>
      <vt:variant>
        <vt:lpwstr/>
      </vt:variant>
      <vt:variant>
        <vt:lpwstr>_Snapshot</vt:lpwstr>
      </vt:variant>
      <vt:variant>
        <vt:i4>4194385</vt:i4>
      </vt:variant>
      <vt:variant>
        <vt:i4>3907</vt:i4>
      </vt:variant>
      <vt:variant>
        <vt:i4>0</vt:i4>
      </vt:variant>
      <vt:variant>
        <vt:i4>5</vt:i4>
      </vt:variant>
      <vt:variant>
        <vt:lpwstr/>
      </vt:variant>
      <vt:variant>
        <vt:lpwstr>_Gate_File</vt:lpwstr>
      </vt:variant>
      <vt:variant>
        <vt:i4>1048609</vt:i4>
      </vt:variant>
      <vt:variant>
        <vt:i4>3904</vt:i4>
      </vt:variant>
      <vt:variant>
        <vt:i4>0</vt:i4>
      </vt:variant>
      <vt:variant>
        <vt:i4>5</vt:i4>
      </vt:variant>
      <vt:variant>
        <vt:lpwstr/>
      </vt:variant>
      <vt:variant>
        <vt:lpwstr>_Shade_Input_File</vt:lpwstr>
      </vt:variant>
      <vt:variant>
        <vt:i4>3866644</vt:i4>
      </vt:variant>
      <vt:variant>
        <vt:i4>3901</vt:i4>
      </vt:variant>
      <vt:variant>
        <vt:i4>0</vt:i4>
      </vt:variant>
      <vt:variant>
        <vt:i4>5</vt:i4>
      </vt:variant>
      <vt:variant>
        <vt:lpwstr/>
      </vt:variant>
      <vt:variant>
        <vt:lpwstr>_Wind_Sheltering_Coefficient</vt:lpwstr>
      </vt:variant>
      <vt:variant>
        <vt:i4>6422620</vt:i4>
      </vt:variant>
      <vt:variant>
        <vt:i4>3898</vt:i4>
      </vt:variant>
      <vt:variant>
        <vt:i4>0</vt:i4>
      </vt:variant>
      <vt:variant>
        <vt:i4>5</vt:i4>
      </vt:variant>
      <vt:variant>
        <vt:lpwstr/>
      </vt:variant>
      <vt:variant>
        <vt:lpwstr>_Longitudinal_Profile_File</vt:lpwstr>
      </vt:variant>
      <vt:variant>
        <vt:i4>7864408</vt:i4>
      </vt:variant>
      <vt:variant>
        <vt:i4>3895</vt:i4>
      </vt:variant>
      <vt:variant>
        <vt:i4>0</vt:i4>
      </vt:variant>
      <vt:variant>
        <vt:i4>5</vt:i4>
      </vt:variant>
      <vt:variant>
        <vt:lpwstr/>
      </vt:variant>
      <vt:variant>
        <vt:lpwstr>_Vertical_Profile_File</vt:lpwstr>
      </vt:variant>
      <vt:variant>
        <vt:i4>3407933</vt:i4>
      </vt:variant>
      <vt:variant>
        <vt:i4>3892</vt:i4>
      </vt:variant>
      <vt:variant>
        <vt:i4>0</vt:i4>
      </vt:variant>
      <vt:variant>
        <vt:i4>5</vt:i4>
      </vt:variant>
      <vt:variant>
        <vt:lpwstr/>
      </vt:variant>
      <vt:variant>
        <vt:lpwstr>_Withdrawal_File</vt:lpwstr>
      </vt:variant>
      <vt:variant>
        <vt:i4>4718718</vt:i4>
      </vt:variant>
      <vt:variant>
        <vt:i4>3889</vt:i4>
      </vt:variant>
      <vt:variant>
        <vt:i4>0</vt:i4>
      </vt:variant>
      <vt:variant>
        <vt:i4>5</vt:i4>
      </vt:variant>
      <vt:variant>
        <vt:lpwstr/>
      </vt:variant>
      <vt:variant>
        <vt:lpwstr>_Light_Extinction_File</vt:lpwstr>
      </vt:variant>
      <vt:variant>
        <vt:i4>1048609</vt:i4>
      </vt:variant>
      <vt:variant>
        <vt:i4>3886</vt:i4>
      </vt:variant>
      <vt:variant>
        <vt:i4>0</vt:i4>
      </vt:variant>
      <vt:variant>
        <vt:i4>5</vt:i4>
      </vt:variant>
      <vt:variant>
        <vt:lpwstr/>
      </vt:variant>
      <vt:variant>
        <vt:lpwstr>_Branch_Outflow_File</vt:lpwstr>
      </vt:variant>
      <vt:variant>
        <vt:i4>5439590</vt:i4>
      </vt:variant>
      <vt:variant>
        <vt:i4>3883</vt:i4>
      </vt:variant>
      <vt:variant>
        <vt:i4>0</vt:i4>
      </vt:variant>
      <vt:variant>
        <vt:i4>5</vt:i4>
      </vt:variant>
      <vt:variant>
        <vt:lpwstr/>
      </vt:variant>
      <vt:variant>
        <vt:lpwstr>_Branch_External_Downstream</vt:lpwstr>
      </vt:variant>
      <vt:variant>
        <vt:i4>1638442</vt:i4>
      </vt:variant>
      <vt:variant>
        <vt:i4>3880</vt:i4>
      </vt:variant>
      <vt:variant>
        <vt:i4>0</vt:i4>
      </vt:variant>
      <vt:variant>
        <vt:i4>5</vt:i4>
      </vt:variant>
      <vt:variant>
        <vt:lpwstr/>
      </vt:variant>
      <vt:variant>
        <vt:lpwstr>downstream_head_temperature_file</vt:lpwstr>
      </vt:variant>
      <vt:variant>
        <vt:i4>7929921</vt:i4>
      </vt:variant>
      <vt:variant>
        <vt:i4>3877</vt:i4>
      </vt:variant>
      <vt:variant>
        <vt:i4>0</vt:i4>
      </vt:variant>
      <vt:variant>
        <vt:i4>5</vt:i4>
      </vt:variant>
      <vt:variant>
        <vt:lpwstr/>
      </vt:variant>
      <vt:variant>
        <vt:lpwstr>downstream_head_elevation_file</vt:lpwstr>
      </vt:variant>
      <vt:variant>
        <vt:i4>3473431</vt:i4>
      </vt:variant>
      <vt:variant>
        <vt:i4>3874</vt:i4>
      </vt:variant>
      <vt:variant>
        <vt:i4>0</vt:i4>
      </vt:variant>
      <vt:variant>
        <vt:i4>5</vt:i4>
      </vt:variant>
      <vt:variant>
        <vt:lpwstr/>
      </vt:variant>
      <vt:variant>
        <vt:lpwstr>_Branch_External_Upstream</vt:lpwstr>
      </vt:variant>
      <vt:variant>
        <vt:i4>6815820</vt:i4>
      </vt:variant>
      <vt:variant>
        <vt:i4>3871</vt:i4>
      </vt:variant>
      <vt:variant>
        <vt:i4>0</vt:i4>
      </vt:variant>
      <vt:variant>
        <vt:i4>5</vt:i4>
      </vt:variant>
      <vt:variant>
        <vt:lpwstr/>
      </vt:variant>
      <vt:variant>
        <vt:lpwstr>upstream_head_temperature_file</vt:lpwstr>
      </vt:variant>
      <vt:variant>
        <vt:i4>524327</vt:i4>
      </vt:variant>
      <vt:variant>
        <vt:i4>3868</vt:i4>
      </vt:variant>
      <vt:variant>
        <vt:i4>0</vt:i4>
      </vt:variant>
      <vt:variant>
        <vt:i4>5</vt:i4>
      </vt:variant>
      <vt:variant>
        <vt:lpwstr/>
      </vt:variant>
      <vt:variant>
        <vt:lpwstr>upstream_head_elevation_file</vt:lpwstr>
      </vt:variant>
      <vt:variant>
        <vt:i4>4456567</vt:i4>
      </vt:variant>
      <vt:variant>
        <vt:i4>3865</vt:i4>
      </vt:variant>
      <vt:variant>
        <vt:i4>0</vt:i4>
      </vt:variant>
      <vt:variant>
        <vt:i4>5</vt:i4>
      </vt:variant>
      <vt:variant>
        <vt:lpwstr/>
      </vt:variant>
      <vt:variant>
        <vt:lpwstr>_Tributary_Inflow_Concentration</vt:lpwstr>
      </vt:variant>
      <vt:variant>
        <vt:i4>3014667</vt:i4>
      </vt:variant>
      <vt:variant>
        <vt:i4>3862</vt:i4>
      </vt:variant>
      <vt:variant>
        <vt:i4>0</vt:i4>
      </vt:variant>
      <vt:variant>
        <vt:i4>5</vt:i4>
      </vt:variant>
      <vt:variant>
        <vt:lpwstr/>
      </vt:variant>
      <vt:variant>
        <vt:lpwstr>_Tributary_Inflow_Temperature</vt:lpwstr>
      </vt:variant>
      <vt:variant>
        <vt:i4>4391017</vt:i4>
      </vt:variant>
      <vt:variant>
        <vt:i4>3859</vt:i4>
      </vt:variant>
      <vt:variant>
        <vt:i4>0</vt:i4>
      </vt:variant>
      <vt:variant>
        <vt:i4>5</vt:i4>
      </vt:variant>
      <vt:variant>
        <vt:lpwstr/>
      </vt:variant>
      <vt:variant>
        <vt:lpwstr>_Tributary_Inflow_File</vt:lpwstr>
      </vt:variant>
      <vt:variant>
        <vt:i4>5636218</vt:i4>
      </vt:variant>
      <vt:variant>
        <vt:i4>3856</vt:i4>
      </vt:variant>
      <vt:variant>
        <vt:i4>0</vt:i4>
      </vt:variant>
      <vt:variant>
        <vt:i4>5</vt:i4>
      </vt:variant>
      <vt:variant>
        <vt:lpwstr/>
      </vt:variant>
      <vt:variant>
        <vt:lpwstr>_Branch_Inflow_Constituent</vt:lpwstr>
      </vt:variant>
      <vt:variant>
        <vt:i4>4653173</vt:i4>
      </vt:variant>
      <vt:variant>
        <vt:i4>3853</vt:i4>
      </vt:variant>
      <vt:variant>
        <vt:i4>0</vt:i4>
      </vt:variant>
      <vt:variant>
        <vt:i4>5</vt:i4>
      </vt:variant>
      <vt:variant>
        <vt:lpwstr/>
      </vt:variant>
      <vt:variant>
        <vt:lpwstr>_Branch_Inflow_Temperature</vt:lpwstr>
      </vt:variant>
      <vt:variant>
        <vt:i4>4194429</vt:i4>
      </vt:variant>
      <vt:variant>
        <vt:i4>3850</vt:i4>
      </vt:variant>
      <vt:variant>
        <vt:i4>0</vt:i4>
      </vt:variant>
      <vt:variant>
        <vt:i4>5</vt:i4>
      </vt:variant>
      <vt:variant>
        <vt:lpwstr/>
      </vt:variant>
      <vt:variant>
        <vt:lpwstr>_Branch_Inflow_File</vt:lpwstr>
      </vt:variant>
      <vt:variant>
        <vt:i4>327696</vt:i4>
      </vt:variant>
      <vt:variant>
        <vt:i4>3847</vt:i4>
      </vt:variant>
      <vt:variant>
        <vt:i4>0</vt:i4>
      </vt:variant>
      <vt:variant>
        <vt:i4>5</vt:i4>
      </vt:variant>
      <vt:variant>
        <vt:lpwstr/>
      </vt:variant>
      <vt:variant>
        <vt:lpwstr>_Meteorology_File</vt:lpwstr>
      </vt:variant>
      <vt:variant>
        <vt:i4>2818108</vt:i4>
      </vt:variant>
      <vt:variant>
        <vt:i4>3844</vt:i4>
      </vt:variant>
      <vt:variant>
        <vt:i4>0</vt:i4>
      </vt:variant>
      <vt:variant>
        <vt:i4>5</vt:i4>
      </vt:variant>
      <vt:variant>
        <vt:lpwstr/>
      </vt:variant>
      <vt:variant>
        <vt:lpwstr>_Bathymetry_File</vt:lpwstr>
      </vt:variant>
      <vt:variant>
        <vt:i4>1638429</vt:i4>
      </vt:variant>
      <vt:variant>
        <vt:i4>3841</vt:i4>
      </vt:variant>
      <vt:variant>
        <vt:i4>0</vt:i4>
      </vt:variant>
      <vt:variant>
        <vt:i4>5</vt:i4>
      </vt:variant>
      <vt:variant>
        <vt:lpwstr/>
      </vt:variant>
      <vt:variant>
        <vt:lpwstr>_Control_File</vt:lpwstr>
      </vt:variant>
      <vt:variant>
        <vt:i4>1703991</vt:i4>
      </vt:variant>
      <vt:variant>
        <vt:i4>3834</vt:i4>
      </vt:variant>
      <vt:variant>
        <vt:i4>0</vt:i4>
      </vt:variant>
      <vt:variant>
        <vt:i4>5</vt:i4>
      </vt:variant>
      <vt:variant>
        <vt:lpwstr/>
      </vt:variant>
      <vt:variant>
        <vt:lpwstr>_Toc18828364</vt:lpwstr>
      </vt:variant>
      <vt:variant>
        <vt:i4>1900599</vt:i4>
      </vt:variant>
      <vt:variant>
        <vt:i4>3828</vt:i4>
      </vt:variant>
      <vt:variant>
        <vt:i4>0</vt:i4>
      </vt:variant>
      <vt:variant>
        <vt:i4>5</vt:i4>
      </vt:variant>
      <vt:variant>
        <vt:lpwstr/>
      </vt:variant>
      <vt:variant>
        <vt:lpwstr>_Toc18828363</vt:lpwstr>
      </vt:variant>
      <vt:variant>
        <vt:i4>1835063</vt:i4>
      </vt:variant>
      <vt:variant>
        <vt:i4>3822</vt:i4>
      </vt:variant>
      <vt:variant>
        <vt:i4>0</vt:i4>
      </vt:variant>
      <vt:variant>
        <vt:i4>5</vt:i4>
      </vt:variant>
      <vt:variant>
        <vt:lpwstr/>
      </vt:variant>
      <vt:variant>
        <vt:lpwstr>_Toc18828362</vt:lpwstr>
      </vt:variant>
      <vt:variant>
        <vt:i4>2031671</vt:i4>
      </vt:variant>
      <vt:variant>
        <vt:i4>3816</vt:i4>
      </vt:variant>
      <vt:variant>
        <vt:i4>0</vt:i4>
      </vt:variant>
      <vt:variant>
        <vt:i4>5</vt:i4>
      </vt:variant>
      <vt:variant>
        <vt:lpwstr/>
      </vt:variant>
      <vt:variant>
        <vt:lpwstr>_Toc18828361</vt:lpwstr>
      </vt:variant>
      <vt:variant>
        <vt:i4>1966135</vt:i4>
      </vt:variant>
      <vt:variant>
        <vt:i4>3810</vt:i4>
      </vt:variant>
      <vt:variant>
        <vt:i4>0</vt:i4>
      </vt:variant>
      <vt:variant>
        <vt:i4>5</vt:i4>
      </vt:variant>
      <vt:variant>
        <vt:lpwstr/>
      </vt:variant>
      <vt:variant>
        <vt:lpwstr>_Toc18828360</vt:lpwstr>
      </vt:variant>
      <vt:variant>
        <vt:i4>1507380</vt:i4>
      </vt:variant>
      <vt:variant>
        <vt:i4>3804</vt:i4>
      </vt:variant>
      <vt:variant>
        <vt:i4>0</vt:i4>
      </vt:variant>
      <vt:variant>
        <vt:i4>5</vt:i4>
      </vt:variant>
      <vt:variant>
        <vt:lpwstr/>
      </vt:variant>
      <vt:variant>
        <vt:lpwstr>_Toc18828359</vt:lpwstr>
      </vt:variant>
      <vt:variant>
        <vt:i4>1441844</vt:i4>
      </vt:variant>
      <vt:variant>
        <vt:i4>3798</vt:i4>
      </vt:variant>
      <vt:variant>
        <vt:i4>0</vt:i4>
      </vt:variant>
      <vt:variant>
        <vt:i4>5</vt:i4>
      </vt:variant>
      <vt:variant>
        <vt:lpwstr/>
      </vt:variant>
      <vt:variant>
        <vt:lpwstr>_Toc18828358</vt:lpwstr>
      </vt:variant>
      <vt:variant>
        <vt:i4>1638452</vt:i4>
      </vt:variant>
      <vt:variant>
        <vt:i4>3792</vt:i4>
      </vt:variant>
      <vt:variant>
        <vt:i4>0</vt:i4>
      </vt:variant>
      <vt:variant>
        <vt:i4>5</vt:i4>
      </vt:variant>
      <vt:variant>
        <vt:lpwstr/>
      </vt:variant>
      <vt:variant>
        <vt:lpwstr>_Toc18828357</vt:lpwstr>
      </vt:variant>
      <vt:variant>
        <vt:i4>1572916</vt:i4>
      </vt:variant>
      <vt:variant>
        <vt:i4>3786</vt:i4>
      </vt:variant>
      <vt:variant>
        <vt:i4>0</vt:i4>
      </vt:variant>
      <vt:variant>
        <vt:i4>5</vt:i4>
      </vt:variant>
      <vt:variant>
        <vt:lpwstr/>
      </vt:variant>
      <vt:variant>
        <vt:lpwstr>_Toc18828356</vt:lpwstr>
      </vt:variant>
      <vt:variant>
        <vt:i4>1769524</vt:i4>
      </vt:variant>
      <vt:variant>
        <vt:i4>3780</vt:i4>
      </vt:variant>
      <vt:variant>
        <vt:i4>0</vt:i4>
      </vt:variant>
      <vt:variant>
        <vt:i4>5</vt:i4>
      </vt:variant>
      <vt:variant>
        <vt:lpwstr/>
      </vt:variant>
      <vt:variant>
        <vt:lpwstr>_Toc18828355</vt:lpwstr>
      </vt:variant>
      <vt:variant>
        <vt:i4>1703988</vt:i4>
      </vt:variant>
      <vt:variant>
        <vt:i4>3774</vt:i4>
      </vt:variant>
      <vt:variant>
        <vt:i4>0</vt:i4>
      </vt:variant>
      <vt:variant>
        <vt:i4>5</vt:i4>
      </vt:variant>
      <vt:variant>
        <vt:lpwstr/>
      </vt:variant>
      <vt:variant>
        <vt:lpwstr>_Toc18828354</vt:lpwstr>
      </vt:variant>
      <vt:variant>
        <vt:i4>1900596</vt:i4>
      </vt:variant>
      <vt:variant>
        <vt:i4>3768</vt:i4>
      </vt:variant>
      <vt:variant>
        <vt:i4>0</vt:i4>
      </vt:variant>
      <vt:variant>
        <vt:i4>5</vt:i4>
      </vt:variant>
      <vt:variant>
        <vt:lpwstr/>
      </vt:variant>
      <vt:variant>
        <vt:lpwstr>_Toc18828353</vt:lpwstr>
      </vt:variant>
      <vt:variant>
        <vt:i4>1835060</vt:i4>
      </vt:variant>
      <vt:variant>
        <vt:i4>3762</vt:i4>
      </vt:variant>
      <vt:variant>
        <vt:i4>0</vt:i4>
      </vt:variant>
      <vt:variant>
        <vt:i4>5</vt:i4>
      </vt:variant>
      <vt:variant>
        <vt:lpwstr/>
      </vt:variant>
      <vt:variant>
        <vt:lpwstr>_Toc18828352</vt:lpwstr>
      </vt:variant>
      <vt:variant>
        <vt:i4>2031668</vt:i4>
      </vt:variant>
      <vt:variant>
        <vt:i4>3756</vt:i4>
      </vt:variant>
      <vt:variant>
        <vt:i4>0</vt:i4>
      </vt:variant>
      <vt:variant>
        <vt:i4>5</vt:i4>
      </vt:variant>
      <vt:variant>
        <vt:lpwstr/>
      </vt:variant>
      <vt:variant>
        <vt:lpwstr>_Toc18828351</vt:lpwstr>
      </vt:variant>
      <vt:variant>
        <vt:i4>1966132</vt:i4>
      </vt:variant>
      <vt:variant>
        <vt:i4>3750</vt:i4>
      </vt:variant>
      <vt:variant>
        <vt:i4>0</vt:i4>
      </vt:variant>
      <vt:variant>
        <vt:i4>5</vt:i4>
      </vt:variant>
      <vt:variant>
        <vt:lpwstr/>
      </vt:variant>
      <vt:variant>
        <vt:lpwstr>_Toc18828350</vt:lpwstr>
      </vt:variant>
      <vt:variant>
        <vt:i4>1507381</vt:i4>
      </vt:variant>
      <vt:variant>
        <vt:i4>3744</vt:i4>
      </vt:variant>
      <vt:variant>
        <vt:i4>0</vt:i4>
      </vt:variant>
      <vt:variant>
        <vt:i4>5</vt:i4>
      </vt:variant>
      <vt:variant>
        <vt:lpwstr/>
      </vt:variant>
      <vt:variant>
        <vt:lpwstr>_Toc18828349</vt:lpwstr>
      </vt:variant>
      <vt:variant>
        <vt:i4>1441845</vt:i4>
      </vt:variant>
      <vt:variant>
        <vt:i4>3738</vt:i4>
      </vt:variant>
      <vt:variant>
        <vt:i4>0</vt:i4>
      </vt:variant>
      <vt:variant>
        <vt:i4>5</vt:i4>
      </vt:variant>
      <vt:variant>
        <vt:lpwstr/>
      </vt:variant>
      <vt:variant>
        <vt:lpwstr>_Toc18828348</vt:lpwstr>
      </vt:variant>
      <vt:variant>
        <vt:i4>1638453</vt:i4>
      </vt:variant>
      <vt:variant>
        <vt:i4>3732</vt:i4>
      </vt:variant>
      <vt:variant>
        <vt:i4>0</vt:i4>
      </vt:variant>
      <vt:variant>
        <vt:i4>5</vt:i4>
      </vt:variant>
      <vt:variant>
        <vt:lpwstr/>
      </vt:variant>
      <vt:variant>
        <vt:lpwstr>_Toc18828347</vt:lpwstr>
      </vt:variant>
      <vt:variant>
        <vt:i4>1572917</vt:i4>
      </vt:variant>
      <vt:variant>
        <vt:i4>3726</vt:i4>
      </vt:variant>
      <vt:variant>
        <vt:i4>0</vt:i4>
      </vt:variant>
      <vt:variant>
        <vt:i4>5</vt:i4>
      </vt:variant>
      <vt:variant>
        <vt:lpwstr/>
      </vt:variant>
      <vt:variant>
        <vt:lpwstr>_Toc18828346</vt:lpwstr>
      </vt:variant>
      <vt:variant>
        <vt:i4>1769525</vt:i4>
      </vt:variant>
      <vt:variant>
        <vt:i4>3718</vt:i4>
      </vt:variant>
      <vt:variant>
        <vt:i4>0</vt:i4>
      </vt:variant>
      <vt:variant>
        <vt:i4>5</vt:i4>
      </vt:variant>
      <vt:variant>
        <vt:lpwstr/>
      </vt:variant>
      <vt:variant>
        <vt:lpwstr>_Toc18828345</vt:lpwstr>
      </vt:variant>
      <vt:variant>
        <vt:i4>1703989</vt:i4>
      </vt:variant>
      <vt:variant>
        <vt:i4>3712</vt:i4>
      </vt:variant>
      <vt:variant>
        <vt:i4>0</vt:i4>
      </vt:variant>
      <vt:variant>
        <vt:i4>5</vt:i4>
      </vt:variant>
      <vt:variant>
        <vt:lpwstr/>
      </vt:variant>
      <vt:variant>
        <vt:lpwstr>_Toc18828344</vt:lpwstr>
      </vt:variant>
      <vt:variant>
        <vt:i4>1900597</vt:i4>
      </vt:variant>
      <vt:variant>
        <vt:i4>3706</vt:i4>
      </vt:variant>
      <vt:variant>
        <vt:i4>0</vt:i4>
      </vt:variant>
      <vt:variant>
        <vt:i4>5</vt:i4>
      </vt:variant>
      <vt:variant>
        <vt:lpwstr/>
      </vt:variant>
      <vt:variant>
        <vt:lpwstr>_Toc18828343</vt:lpwstr>
      </vt:variant>
      <vt:variant>
        <vt:i4>1835061</vt:i4>
      </vt:variant>
      <vt:variant>
        <vt:i4>3700</vt:i4>
      </vt:variant>
      <vt:variant>
        <vt:i4>0</vt:i4>
      </vt:variant>
      <vt:variant>
        <vt:i4>5</vt:i4>
      </vt:variant>
      <vt:variant>
        <vt:lpwstr/>
      </vt:variant>
      <vt:variant>
        <vt:lpwstr>_Toc18828342</vt:lpwstr>
      </vt:variant>
      <vt:variant>
        <vt:i4>2031669</vt:i4>
      </vt:variant>
      <vt:variant>
        <vt:i4>3694</vt:i4>
      </vt:variant>
      <vt:variant>
        <vt:i4>0</vt:i4>
      </vt:variant>
      <vt:variant>
        <vt:i4>5</vt:i4>
      </vt:variant>
      <vt:variant>
        <vt:lpwstr/>
      </vt:variant>
      <vt:variant>
        <vt:lpwstr>_Toc18828341</vt:lpwstr>
      </vt:variant>
      <vt:variant>
        <vt:i4>1966133</vt:i4>
      </vt:variant>
      <vt:variant>
        <vt:i4>3688</vt:i4>
      </vt:variant>
      <vt:variant>
        <vt:i4>0</vt:i4>
      </vt:variant>
      <vt:variant>
        <vt:i4>5</vt:i4>
      </vt:variant>
      <vt:variant>
        <vt:lpwstr/>
      </vt:variant>
      <vt:variant>
        <vt:lpwstr>_Toc18828340</vt:lpwstr>
      </vt:variant>
      <vt:variant>
        <vt:i4>1507378</vt:i4>
      </vt:variant>
      <vt:variant>
        <vt:i4>3682</vt:i4>
      </vt:variant>
      <vt:variant>
        <vt:i4>0</vt:i4>
      </vt:variant>
      <vt:variant>
        <vt:i4>5</vt:i4>
      </vt:variant>
      <vt:variant>
        <vt:lpwstr/>
      </vt:variant>
      <vt:variant>
        <vt:lpwstr>_Toc18828339</vt:lpwstr>
      </vt:variant>
      <vt:variant>
        <vt:i4>1441842</vt:i4>
      </vt:variant>
      <vt:variant>
        <vt:i4>3676</vt:i4>
      </vt:variant>
      <vt:variant>
        <vt:i4>0</vt:i4>
      </vt:variant>
      <vt:variant>
        <vt:i4>5</vt:i4>
      </vt:variant>
      <vt:variant>
        <vt:lpwstr/>
      </vt:variant>
      <vt:variant>
        <vt:lpwstr>_Toc18828338</vt:lpwstr>
      </vt:variant>
      <vt:variant>
        <vt:i4>1638450</vt:i4>
      </vt:variant>
      <vt:variant>
        <vt:i4>3670</vt:i4>
      </vt:variant>
      <vt:variant>
        <vt:i4>0</vt:i4>
      </vt:variant>
      <vt:variant>
        <vt:i4>5</vt:i4>
      </vt:variant>
      <vt:variant>
        <vt:lpwstr/>
      </vt:variant>
      <vt:variant>
        <vt:lpwstr>_Toc18828337</vt:lpwstr>
      </vt:variant>
      <vt:variant>
        <vt:i4>1572914</vt:i4>
      </vt:variant>
      <vt:variant>
        <vt:i4>3664</vt:i4>
      </vt:variant>
      <vt:variant>
        <vt:i4>0</vt:i4>
      </vt:variant>
      <vt:variant>
        <vt:i4>5</vt:i4>
      </vt:variant>
      <vt:variant>
        <vt:lpwstr/>
      </vt:variant>
      <vt:variant>
        <vt:lpwstr>_Toc18828336</vt:lpwstr>
      </vt:variant>
      <vt:variant>
        <vt:i4>1769522</vt:i4>
      </vt:variant>
      <vt:variant>
        <vt:i4>3658</vt:i4>
      </vt:variant>
      <vt:variant>
        <vt:i4>0</vt:i4>
      </vt:variant>
      <vt:variant>
        <vt:i4>5</vt:i4>
      </vt:variant>
      <vt:variant>
        <vt:lpwstr/>
      </vt:variant>
      <vt:variant>
        <vt:lpwstr>_Toc18828335</vt:lpwstr>
      </vt:variant>
      <vt:variant>
        <vt:i4>1703986</vt:i4>
      </vt:variant>
      <vt:variant>
        <vt:i4>3652</vt:i4>
      </vt:variant>
      <vt:variant>
        <vt:i4>0</vt:i4>
      </vt:variant>
      <vt:variant>
        <vt:i4>5</vt:i4>
      </vt:variant>
      <vt:variant>
        <vt:lpwstr/>
      </vt:variant>
      <vt:variant>
        <vt:lpwstr>_Toc18828334</vt:lpwstr>
      </vt:variant>
      <vt:variant>
        <vt:i4>1900594</vt:i4>
      </vt:variant>
      <vt:variant>
        <vt:i4>3646</vt:i4>
      </vt:variant>
      <vt:variant>
        <vt:i4>0</vt:i4>
      </vt:variant>
      <vt:variant>
        <vt:i4>5</vt:i4>
      </vt:variant>
      <vt:variant>
        <vt:lpwstr/>
      </vt:variant>
      <vt:variant>
        <vt:lpwstr>_Toc18828333</vt:lpwstr>
      </vt:variant>
      <vt:variant>
        <vt:i4>1835058</vt:i4>
      </vt:variant>
      <vt:variant>
        <vt:i4>3640</vt:i4>
      </vt:variant>
      <vt:variant>
        <vt:i4>0</vt:i4>
      </vt:variant>
      <vt:variant>
        <vt:i4>5</vt:i4>
      </vt:variant>
      <vt:variant>
        <vt:lpwstr/>
      </vt:variant>
      <vt:variant>
        <vt:lpwstr>_Toc18828332</vt:lpwstr>
      </vt:variant>
      <vt:variant>
        <vt:i4>2031666</vt:i4>
      </vt:variant>
      <vt:variant>
        <vt:i4>3634</vt:i4>
      </vt:variant>
      <vt:variant>
        <vt:i4>0</vt:i4>
      </vt:variant>
      <vt:variant>
        <vt:i4>5</vt:i4>
      </vt:variant>
      <vt:variant>
        <vt:lpwstr/>
      </vt:variant>
      <vt:variant>
        <vt:lpwstr>_Toc18828331</vt:lpwstr>
      </vt:variant>
      <vt:variant>
        <vt:i4>1966130</vt:i4>
      </vt:variant>
      <vt:variant>
        <vt:i4>3628</vt:i4>
      </vt:variant>
      <vt:variant>
        <vt:i4>0</vt:i4>
      </vt:variant>
      <vt:variant>
        <vt:i4>5</vt:i4>
      </vt:variant>
      <vt:variant>
        <vt:lpwstr/>
      </vt:variant>
      <vt:variant>
        <vt:lpwstr>_Toc18828330</vt:lpwstr>
      </vt:variant>
      <vt:variant>
        <vt:i4>1507379</vt:i4>
      </vt:variant>
      <vt:variant>
        <vt:i4>3622</vt:i4>
      </vt:variant>
      <vt:variant>
        <vt:i4>0</vt:i4>
      </vt:variant>
      <vt:variant>
        <vt:i4>5</vt:i4>
      </vt:variant>
      <vt:variant>
        <vt:lpwstr/>
      </vt:variant>
      <vt:variant>
        <vt:lpwstr>_Toc18828329</vt:lpwstr>
      </vt:variant>
      <vt:variant>
        <vt:i4>1441843</vt:i4>
      </vt:variant>
      <vt:variant>
        <vt:i4>3616</vt:i4>
      </vt:variant>
      <vt:variant>
        <vt:i4>0</vt:i4>
      </vt:variant>
      <vt:variant>
        <vt:i4>5</vt:i4>
      </vt:variant>
      <vt:variant>
        <vt:lpwstr/>
      </vt:variant>
      <vt:variant>
        <vt:lpwstr>_Toc18828328</vt:lpwstr>
      </vt:variant>
      <vt:variant>
        <vt:i4>1638451</vt:i4>
      </vt:variant>
      <vt:variant>
        <vt:i4>3610</vt:i4>
      </vt:variant>
      <vt:variant>
        <vt:i4>0</vt:i4>
      </vt:variant>
      <vt:variant>
        <vt:i4>5</vt:i4>
      </vt:variant>
      <vt:variant>
        <vt:lpwstr/>
      </vt:variant>
      <vt:variant>
        <vt:lpwstr>_Toc18828327</vt:lpwstr>
      </vt:variant>
      <vt:variant>
        <vt:i4>1572915</vt:i4>
      </vt:variant>
      <vt:variant>
        <vt:i4>3604</vt:i4>
      </vt:variant>
      <vt:variant>
        <vt:i4>0</vt:i4>
      </vt:variant>
      <vt:variant>
        <vt:i4>5</vt:i4>
      </vt:variant>
      <vt:variant>
        <vt:lpwstr/>
      </vt:variant>
      <vt:variant>
        <vt:lpwstr>_Toc18828326</vt:lpwstr>
      </vt:variant>
      <vt:variant>
        <vt:i4>1769523</vt:i4>
      </vt:variant>
      <vt:variant>
        <vt:i4>3598</vt:i4>
      </vt:variant>
      <vt:variant>
        <vt:i4>0</vt:i4>
      </vt:variant>
      <vt:variant>
        <vt:i4>5</vt:i4>
      </vt:variant>
      <vt:variant>
        <vt:lpwstr/>
      </vt:variant>
      <vt:variant>
        <vt:lpwstr>_Toc18828325</vt:lpwstr>
      </vt:variant>
      <vt:variant>
        <vt:i4>1703987</vt:i4>
      </vt:variant>
      <vt:variant>
        <vt:i4>3592</vt:i4>
      </vt:variant>
      <vt:variant>
        <vt:i4>0</vt:i4>
      </vt:variant>
      <vt:variant>
        <vt:i4>5</vt:i4>
      </vt:variant>
      <vt:variant>
        <vt:lpwstr/>
      </vt:variant>
      <vt:variant>
        <vt:lpwstr>_Toc18828324</vt:lpwstr>
      </vt:variant>
      <vt:variant>
        <vt:i4>1900595</vt:i4>
      </vt:variant>
      <vt:variant>
        <vt:i4>3586</vt:i4>
      </vt:variant>
      <vt:variant>
        <vt:i4>0</vt:i4>
      </vt:variant>
      <vt:variant>
        <vt:i4>5</vt:i4>
      </vt:variant>
      <vt:variant>
        <vt:lpwstr/>
      </vt:variant>
      <vt:variant>
        <vt:lpwstr>_Toc18828323</vt:lpwstr>
      </vt:variant>
      <vt:variant>
        <vt:i4>1835059</vt:i4>
      </vt:variant>
      <vt:variant>
        <vt:i4>3578</vt:i4>
      </vt:variant>
      <vt:variant>
        <vt:i4>0</vt:i4>
      </vt:variant>
      <vt:variant>
        <vt:i4>5</vt:i4>
      </vt:variant>
      <vt:variant>
        <vt:lpwstr/>
      </vt:variant>
      <vt:variant>
        <vt:lpwstr>_Toc18828322</vt:lpwstr>
      </vt:variant>
      <vt:variant>
        <vt:i4>2031667</vt:i4>
      </vt:variant>
      <vt:variant>
        <vt:i4>3572</vt:i4>
      </vt:variant>
      <vt:variant>
        <vt:i4>0</vt:i4>
      </vt:variant>
      <vt:variant>
        <vt:i4>5</vt:i4>
      </vt:variant>
      <vt:variant>
        <vt:lpwstr/>
      </vt:variant>
      <vt:variant>
        <vt:lpwstr>_Toc18828321</vt:lpwstr>
      </vt:variant>
      <vt:variant>
        <vt:i4>1966131</vt:i4>
      </vt:variant>
      <vt:variant>
        <vt:i4>3563</vt:i4>
      </vt:variant>
      <vt:variant>
        <vt:i4>0</vt:i4>
      </vt:variant>
      <vt:variant>
        <vt:i4>5</vt:i4>
      </vt:variant>
      <vt:variant>
        <vt:lpwstr/>
      </vt:variant>
      <vt:variant>
        <vt:lpwstr>_Toc18828320</vt:lpwstr>
      </vt:variant>
      <vt:variant>
        <vt:i4>1507376</vt:i4>
      </vt:variant>
      <vt:variant>
        <vt:i4>3557</vt:i4>
      </vt:variant>
      <vt:variant>
        <vt:i4>0</vt:i4>
      </vt:variant>
      <vt:variant>
        <vt:i4>5</vt:i4>
      </vt:variant>
      <vt:variant>
        <vt:lpwstr/>
      </vt:variant>
      <vt:variant>
        <vt:lpwstr>_Toc18828319</vt:lpwstr>
      </vt:variant>
      <vt:variant>
        <vt:i4>1441840</vt:i4>
      </vt:variant>
      <vt:variant>
        <vt:i4>3551</vt:i4>
      </vt:variant>
      <vt:variant>
        <vt:i4>0</vt:i4>
      </vt:variant>
      <vt:variant>
        <vt:i4>5</vt:i4>
      </vt:variant>
      <vt:variant>
        <vt:lpwstr/>
      </vt:variant>
      <vt:variant>
        <vt:lpwstr>_Toc18828318</vt:lpwstr>
      </vt:variant>
      <vt:variant>
        <vt:i4>1638448</vt:i4>
      </vt:variant>
      <vt:variant>
        <vt:i4>3545</vt:i4>
      </vt:variant>
      <vt:variant>
        <vt:i4>0</vt:i4>
      </vt:variant>
      <vt:variant>
        <vt:i4>5</vt:i4>
      </vt:variant>
      <vt:variant>
        <vt:lpwstr/>
      </vt:variant>
      <vt:variant>
        <vt:lpwstr>_Toc18828317</vt:lpwstr>
      </vt:variant>
      <vt:variant>
        <vt:i4>1572912</vt:i4>
      </vt:variant>
      <vt:variant>
        <vt:i4>3539</vt:i4>
      </vt:variant>
      <vt:variant>
        <vt:i4>0</vt:i4>
      </vt:variant>
      <vt:variant>
        <vt:i4>5</vt:i4>
      </vt:variant>
      <vt:variant>
        <vt:lpwstr/>
      </vt:variant>
      <vt:variant>
        <vt:lpwstr>_Toc18828316</vt:lpwstr>
      </vt:variant>
      <vt:variant>
        <vt:i4>1769520</vt:i4>
      </vt:variant>
      <vt:variant>
        <vt:i4>3533</vt:i4>
      </vt:variant>
      <vt:variant>
        <vt:i4>0</vt:i4>
      </vt:variant>
      <vt:variant>
        <vt:i4>5</vt:i4>
      </vt:variant>
      <vt:variant>
        <vt:lpwstr/>
      </vt:variant>
      <vt:variant>
        <vt:lpwstr>_Toc18828315</vt:lpwstr>
      </vt:variant>
      <vt:variant>
        <vt:i4>1703984</vt:i4>
      </vt:variant>
      <vt:variant>
        <vt:i4>3527</vt:i4>
      </vt:variant>
      <vt:variant>
        <vt:i4>0</vt:i4>
      </vt:variant>
      <vt:variant>
        <vt:i4>5</vt:i4>
      </vt:variant>
      <vt:variant>
        <vt:lpwstr/>
      </vt:variant>
      <vt:variant>
        <vt:lpwstr>_Toc18828314</vt:lpwstr>
      </vt:variant>
      <vt:variant>
        <vt:i4>1900592</vt:i4>
      </vt:variant>
      <vt:variant>
        <vt:i4>3521</vt:i4>
      </vt:variant>
      <vt:variant>
        <vt:i4>0</vt:i4>
      </vt:variant>
      <vt:variant>
        <vt:i4>5</vt:i4>
      </vt:variant>
      <vt:variant>
        <vt:lpwstr/>
      </vt:variant>
      <vt:variant>
        <vt:lpwstr>_Toc18828313</vt:lpwstr>
      </vt:variant>
      <vt:variant>
        <vt:i4>1835056</vt:i4>
      </vt:variant>
      <vt:variant>
        <vt:i4>3515</vt:i4>
      </vt:variant>
      <vt:variant>
        <vt:i4>0</vt:i4>
      </vt:variant>
      <vt:variant>
        <vt:i4>5</vt:i4>
      </vt:variant>
      <vt:variant>
        <vt:lpwstr/>
      </vt:variant>
      <vt:variant>
        <vt:lpwstr>_Toc18828312</vt:lpwstr>
      </vt:variant>
      <vt:variant>
        <vt:i4>2031664</vt:i4>
      </vt:variant>
      <vt:variant>
        <vt:i4>3509</vt:i4>
      </vt:variant>
      <vt:variant>
        <vt:i4>0</vt:i4>
      </vt:variant>
      <vt:variant>
        <vt:i4>5</vt:i4>
      </vt:variant>
      <vt:variant>
        <vt:lpwstr/>
      </vt:variant>
      <vt:variant>
        <vt:lpwstr>_Toc18828311</vt:lpwstr>
      </vt:variant>
      <vt:variant>
        <vt:i4>1966128</vt:i4>
      </vt:variant>
      <vt:variant>
        <vt:i4>3503</vt:i4>
      </vt:variant>
      <vt:variant>
        <vt:i4>0</vt:i4>
      </vt:variant>
      <vt:variant>
        <vt:i4>5</vt:i4>
      </vt:variant>
      <vt:variant>
        <vt:lpwstr/>
      </vt:variant>
      <vt:variant>
        <vt:lpwstr>_Toc18828310</vt:lpwstr>
      </vt:variant>
      <vt:variant>
        <vt:i4>1507377</vt:i4>
      </vt:variant>
      <vt:variant>
        <vt:i4>3497</vt:i4>
      </vt:variant>
      <vt:variant>
        <vt:i4>0</vt:i4>
      </vt:variant>
      <vt:variant>
        <vt:i4>5</vt:i4>
      </vt:variant>
      <vt:variant>
        <vt:lpwstr/>
      </vt:variant>
      <vt:variant>
        <vt:lpwstr>_Toc18828309</vt:lpwstr>
      </vt:variant>
      <vt:variant>
        <vt:i4>1441841</vt:i4>
      </vt:variant>
      <vt:variant>
        <vt:i4>3491</vt:i4>
      </vt:variant>
      <vt:variant>
        <vt:i4>0</vt:i4>
      </vt:variant>
      <vt:variant>
        <vt:i4>5</vt:i4>
      </vt:variant>
      <vt:variant>
        <vt:lpwstr/>
      </vt:variant>
      <vt:variant>
        <vt:lpwstr>_Toc18828308</vt:lpwstr>
      </vt:variant>
      <vt:variant>
        <vt:i4>1638449</vt:i4>
      </vt:variant>
      <vt:variant>
        <vt:i4>3485</vt:i4>
      </vt:variant>
      <vt:variant>
        <vt:i4>0</vt:i4>
      </vt:variant>
      <vt:variant>
        <vt:i4>5</vt:i4>
      </vt:variant>
      <vt:variant>
        <vt:lpwstr/>
      </vt:variant>
      <vt:variant>
        <vt:lpwstr>_Toc18828307</vt:lpwstr>
      </vt:variant>
      <vt:variant>
        <vt:i4>1572913</vt:i4>
      </vt:variant>
      <vt:variant>
        <vt:i4>3479</vt:i4>
      </vt:variant>
      <vt:variant>
        <vt:i4>0</vt:i4>
      </vt:variant>
      <vt:variant>
        <vt:i4>5</vt:i4>
      </vt:variant>
      <vt:variant>
        <vt:lpwstr/>
      </vt:variant>
      <vt:variant>
        <vt:lpwstr>_Toc18828306</vt:lpwstr>
      </vt:variant>
      <vt:variant>
        <vt:i4>1769521</vt:i4>
      </vt:variant>
      <vt:variant>
        <vt:i4>3473</vt:i4>
      </vt:variant>
      <vt:variant>
        <vt:i4>0</vt:i4>
      </vt:variant>
      <vt:variant>
        <vt:i4>5</vt:i4>
      </vt:variant>
      <vt:variant>
        <vt:lpwstr/>
      </vt:variant>
      <vt:variant>
        <vt:lpwstr>_Toc18828305</vt:lpwstr>
      </vt:variant>
      <vt:variant>
        <vt:i4>1703985</vt:i4>
      </vt:variant>
      <vt:variant>
        <vt:i4>3467</vt:i4>
      </vt:variant>
      <vt:variant>
        <vt:i4>0</vt:i4>
      </vt:variant>
      <vt:variant>
        <vt:i4>5</vt:i4>
      </vt:variant>
      <vt:variant>
        <vt:lpwstr/>
      </vt:variant>
      <vt:variant>
        <vt:lpwstr>_Toc18828304</vt:lpwstr>
      </vt:variant>
      <vt:variant>
        <vt:i4>1900593</vt:i4>
      </vt:variant>
      <vt:variant>
        <vt:i4>3461</vt:i4>
      </vt:variant>
      <vt:variant>
        <vt:i4>0</vt:i4>
      </vt:variant>
      <vt:variant>
        <vt:i4>5</vt:i4>
      </vt:variant>
      <vt:variant>
        <vt:lpwstr/>
      </vt:variant>
      <vt:variant>
        <vt:lpwstr>_Toc18828303</vt:lpwstr>
      </vt:variant>
      <vt:variant>
        <vt:i4>1835057</vt:i4>
      </vt:variant>
      <vt:variant>
        <vt:i4>3455</vt:i4>
      </vt:variant>
      <vt:variant>
        <vt:i4>0</vt:i4>
      </vt:variant>
      <vt:variant>
        <vt:i4>5</vt:i4>
      </vt:variant>
      <vt:variant>
        <vt:lpwstr/>
      </vt:variant>
      <vt:variant>
        <vt:lpwstr>_Toc18828302</vt:lpwstr>
      </vt:variant>
      <vt:variant>
        <vt:i4>2031665</vt:i4>
      </vt:variant>
      <vt:variant>
        <vt:i4>3449</vt:i4>
      </vt:variant>
      <vt:variant>
        <vt:i4>0</vt:i4>
      </vt:variant>
      <vt:variant>
        <vt:i4>5</vt:i4>
      </vt:variant>
      <vt:variant>
        <vt:lpwstr/>
      </vt:variant>
      <vt:variant>
        <vt:lpwstr>_Toc18828301</vt:lpwstr>
      </vt:variant>
      <vt:variant>
        <vt:i4>1966129</vt:i4>
      </vt:variant>
      <vt:variant>
        <vt:i4>3443</vt:i4>
      </vt:variant>
      <vt:variant>
        <vt:i4>0</vt:i4>
      </vt:variant>
      <vt:variant>
        <vt:i4>5</vt:i4>
      </vt:variant>
      <vt:variant>
        <vt:lpwstr/>
      </vt:variant>
      <vt:variant>
        <vt:lpwstr>_Toc18828300</vt:lpwstr>
      </vt:variant>
      <vt:variant>
        <vt:i4>1441848</vt:i4>
      </vt:variant>
      <vt:variant>
        <vt:i4>3437</vt:i4>
      </vt:variant>
      <vt:variant>
        <vt:i4>0</vt:i4>
      </vt:variant>
      <vt:variant>
        <vt:i4>5</vt:i4>
      </vt:variant>
      <vt:variant>
        <vt:lpwstr/>
      </vt:variant>
      <vt:variant>
        <vt:lpwstr>_Toc18828299</vt:lpwstr>
      </vt:variant>
      <vt:variant>
        <vt:i4>1507384</vt:i4>
      </vt:variant>
      <vt:variant>
        <vt:i4>3431</vt:i4>
      </vt:variant>
      <vt:variant>
        <vt:i4>0</vt:i4>
      </vt:variant>
      <vt:variant>
        <vt:i4>5</vt:i4>
      </vt:variant>
      <vt:variant>
        <vt:lpwstr/>
      </vt:variant>
      <vt:variant>
        <vt:lpwstr>_Toc18828298</vt:lpwstr>
      </vt:variant>
      <vt:variant>
        <vt:i4>1572920</vt:i4>
      </vt:variant>
      <vt:variant>
        <vt:i4>3425</vt:i4>
      </vt:variant>
      <vt:variant>
        <vt:i4>0</vt:i4>
      </vt:variant>
      <vt:variant>
        <vt:i4>5</vt:i4>
      </vt:variant>
      <vt:variant>
        <vt:lpwstr/>
      </vt:variant>
      <vt:variant>
        <vt:lpwstr>_Toc18828297</vt:lpwstr>
      </vt:variant>
      <vt:variant>
        <vt:i4>1638456</vt:i4>
      </vt:variant>
      <vt:variant>
        <vt:i4>3419</vt:i4>
      </vt:variant>
      <vt:variant>
        <vt:i4>0</vt:i4>
      </vt:variant>
      <vt:variant>
        <vt:i4>5</vt:i4>
      </vt:variant>
      <vt:variant>
        <vt:lpwstr/>
      </vt:variant>
      <vt:variant>
        <vt:lpwstr>_Toc18828296</vt:lpwstr>
      </vt:variant>
      <vt:variant>
        <vt:i4>1703992</vt:i4>
      </vt:variant>
      <vt:variant>
        <vt:i4>3413</vt:i4>
      </vt:variant>
      <vt:variant>
        <vt:i4>0</vt:i4>
      </vt:variant>
      <vt:variant>
        <vt:i4>5</vt:i4>
      </vt:variant>
      <vt:variant>
        <vt:lpwstr/>
      </vt:variant>
      <vt:variant>
        <vt:lpwstr>_Toc18828295</vt:lpwstr>
      </vt:variant>
      <vt:variant>
        <vt:i4>1769528</vt:i4>
      </vt:variant>
      <vt:variant>
        <vt:i4>3407</vt:i4>
      </vt:variant>
      <vt:variant>
        <vt:i4>0</vt:i4>
      </vt:variant>
      <vt:variant>
        <vt:i4>5</vt:i4>
      </vt:variant>
      <vt:variant>
        <vt:lpwstr/>
      </vt:variant>
      <vt:variant>
        <vt:lpwstr>_Toc18828294</vt:lpwstr>
      </vt:variant>
      <vt:variant>
        <vt:i4>1835064</vt:i4>
      </vt:variant>
      <vt:variant>
        <vt:i4>3401</vt:i4>
      </vt:variant>
      <vt:variant>
        <vt:i4>0</vt:i4>
      </vt:variant>
      <vt:variant>
        <vt:i4>5</vt:i4>
      </vt:variant>
      <vt:variant>
        <vt:lpwstr/>
      </vt:variant>
      <vt:variant>
        <vt:lpwstr>_Toc18828293</vt:lpwstr>
      </vt:variant>
      <vt:variant>
        <vt:i4>1900600</vt:i4>
      </vt:variant>
      <vt:variant>
        <vt:i4>3395</vt:i4>
      </vt:variant>
      <vt:variant>
        <vt:i4>0</vt:i4>
      </vt:variant>
      <vt:variant>
        <vt:i4>5</vt:i4>
      </vt:variant>
      <vt:variant>
        <vt:lpwstr/>
      </vt:variant>
      <vt:variant>
        <vt:lpwstr>_Toc18828292</vt:lpwstr>
      </vt:variant>
      <vt:variant>
        <vt:i4>1966136</vt:i4>
      </vt:variant>
      <vt:variant>
        <vt:i4>3389</vt:i4>
      </vt:variant>
      <vt:variant>
        <vt:i4>0</vt:i4>
      </vt:variant>
      <vt:variant>
        <vt:i4>5</vt:i4>
      </vt:variant>
      <vt:variant>
        <vt:lpwstr/>
      </vt:variant>
      <vt:variant>
        <vt:lpwstr>_Toc18828291</vt:lpwstr>
      </vt:variant>
      <vt:variant>
        <vt:i4>2031672</vt:i4>
      </vt:variant>
      <vt:variant>
        <vt:i4>3383</vt:i4>
      </vt:variant>
      <vt:variant>
        <vt:i4>0</vt:i4>
      </vt:variant>
      <vt:variant>
        <vt:i4>5</vt:i4>
      </vt:variant>
      <vt:variant>
        <vt:lpwstr/>
      </vt:variant>
      <vt:variant>
        <vt:lpwstr>_Toc18828290</vt:lpwstr>
      </vt:variant>
      <vt:variant>
        <vt:i4>1441849</vt:i4>
      </vt:variant>
      <vt:variant>
        <vt:i4>3377</vt:i4>
      </vt:variant>
      <vt:variant>
        <vt:i4>0</vt:i4>
      </vt:variant>
      <vt:variant>
        <vt:i4>5</vt:i4>
      </vt:variant>
      <vt:variant>
        <vt:lpwstr/>
      </vt:variant>
      <vt:variant>
        <vt:lpwstr>_Toc18828289</vt:lpwstr>
      </vt:variant>
      <vt:variant>
        <vt:i4>1507385</vt:i4>
      </vt:variant>
      <vt:variant>
        <vt:i4>3371</vt:i4>
      </vt:variant>
      <vt:variant>
        <vt:i4>0</vt:i4>
      </vt:variant>
      <vt:variant>
        <vt:i4>5</vt:i4>
      </vt:variant>
      <vt:variant>
        <vt:lpwstr/>
      </vt:variant>
      <vt:variant>
        <vt:lpwstr>_Toc18828288</vt:lpwstr>
      </vt:variant>
      <vt:variant>
        <vt:i4>1572921</vt:i4>
      </vt:variant>
      <vt:variant>
        <vt:i4>3365</vt:i4>
      </vt:variant>
      <vt:variant>
        <vt:i4>0</vt:i4>
      </vt:variant>
      <vt:variant>
        <vt:i4>5</vt:i4>
      </vt:variant>
      <vt:variant>
        <vt:lpwstr/>
      </vt:variant>
      <vt:variant>
        <vt:lpwstr>_Toc18828287</vt:lpwstr>
      </vt:variant>
      <vt:variant>
        <vt:i4>1638457</vt:i4>
      </vt:variant>
      <vt:variant>
        <vt:i4>3359</vt:i4>
      </vt:variant>
      <vt:variant>
        <vt:i4>0</vt:i4>
      </vt:variant>
      <vt:variant>
        <vt:i4>5</vt:i4>
      </vt:variant>
      <vt:variant>
        <vt:lpwstr/>
      </vt:variant>
      <vt:variant>
        <vt:lpwstr>_Toc18828286</vt:lpwstr>
      </vt:variant>
      <vt:variant>
        <vt:i4>1703993</vt:i4>
      </vt:variant>
      <vt:variant>
        <vt:i4>3353</vt:i4>
      </vt:variant>
      <vt:variant>
        <vt:i4>0</vt:i4>
      </vt:variant>
      <vt:variant>
        <vt:i4>5</vt:i4>
      </vt:variant>
      <vt:variant>
        <vt:lpwstr/>
      </vt:variant>
      <vt:variant>
        <vt:lpwstr>_Toc18828285</vt:lpwstr>
      </vt:variant>
      <vt:variant>
        <vt:i4>1769529</vt:i4>
      </vt:variant>
      <vt:variant>
        <vt:i4>3347</vt:i4>
      </vt:variant>
      <vt:variant>
        <vt:i4>0</vt:i4>
      </vt:variant>
      <vt:variant>
        <vt:i4>5</vt:i4>
      </vt:variant>
      <vt:variant>
        <vt:lpwstr/>
      </vt:variant>
      <vt:variant>
        <vt:lpwstr>_Toc18828284</vt:lpwstr>
      </vt:variant>
      <vt:variant>
        <vt:i4>1835065</vt:i4>
      </vt:variant>
      <vt:variant>
        <vt:i4>3341</vt:i4>
      </vt:variant>
      <vt:variant>
        <vt:i4>0</vt:i4>
      </vt:variant>
      <vt:variant>
        <vt:i4>5</vt:i4>
      </vt:variant>
      <vt:variant>
        <vt:lpwstr/>
      </vt:variant>
      <vt:variant>
        <vt:lpwstr>_Toc18828283</vt:lpwstr>
      </vt:variant>
      <vt:variant>
        <vt:i4>1900601</vt:i4>
      </vt:variant>
      <vt:variant>
        <vt:i4>3335</vt:i4>
      </vt:variant>
      <vt:variant>
        <vt:i4>0</vt:i4>
      </vt:variant>
      <vt:variant>
        <vt:i4>5</vt:i4>
      </vt:variant>
      <vt:variant>
        <vt:lpwstr/>
      </vt:variant>
      <vt:variant>
        <vt:lpwstr>_Toc18828282</vt:lpwstr>
      </vt:variant>
      <vt:variant>
        <vt:i4>1966137</vt:i4>
      </vt:variant>
      <vt:variant>
        <vt:i4>3329</vt:i4>
      </vt:variant>
      <vt:variant>
        <vt:i4>0</vt:i4>
      </vt:variant>
      <vt:variant>
        <vt:i4>5</vt:i4>
      </vt:variant>
      <vt:variant>
        <vt:lpwstr/>
      </vt:variant>
      <vt:variant>
        <vt:lpwstr>_Toc18828281</vt:lpwstr>
      </vt:variant>
      <vt:variant>
        <vt:i4>2031673</vt:i4>
      </vt:variant>
      <vt:variant>
        <vt:i4>3323</vt:i4>
      </vt:variant>
      <vt:variant>
        <vt:i4>0</vt:i4>
      </vt:variant>
      <vt:variant>
        <vt:i4>5</vt:i4>
      </vt:variant>
      <vt:variant>
        <vt:lpwstr/>
      </vt:variant>
      <vt:variant>
        <vt:lpwstr>_Toc18828280</vt:lpwstr>
      </vt:variant>
      <vt:variant>
        <vt:i4>1441846</vt:i4>
      </vt:variant>
      <vt:variant>
        <vt:i4>3317</vt:i4>
      </vt:variant>
      <vt:variant>
        <vt:i4>0</vt:i4>
      </vt:variant>
      <vt:variant>
        <vt:i4>5</vt:i4>
      </vt:variant>
      <vt:variant>
        <vt:lpwstr/>
      </vt:variant>
      <vt:variant>
        <vt:lpwstr>_Toc18828279</vt:lpwstr>
      </vt:variant>
      <vt:variant>
        <vt:i4>1507382</vt:i4>
      </vt:variant>
      <vt:variant>
        <vt:i4>3311</vt:i4>
      </vt:variant>
      <vt:variant>
        <vt:i4>0</vt:i4>
      </vt:variant>
      <vt:variant>
        <vt:i4>5</vt:i4>
      </vt:variant>
      <vt:variant>
        <vt:lpwstr/>
      </vt:variant>
      <vt:variant>
        <vt:lpwstr>_Toc18828278</vt:lpwstr>
      </vt:variant>
      <vt:variant>
        <vt:i4>1572918</vt:i4>
      </vt:variant>
      <vt:variant>
        <vt:i4>3305</vt:i4>
      </vt:variant>
      <vt:variant>
        <vt:i4>0</vt:i4>
      </vt:variant>
      <vt:variant>
        <vt:i4>5</vt:i4>
      </vt:variant>
      <vt:variant>
        <vt:lpwstr/>
      </vt:variant>
      <vt:variant>
        <vt:lpwstr>_Toc18828277</vt:lpwstr>
      </vt:variant>
      <vt:variant>
        <vt:i4>1638454</vt:i4>
      </vt:variant>
      <vt:variant>
        <vt:i4>3299</vt:i4>
      </vt:variant>
      <vt:variant>
        <vt:i4>0</vt:i4>
      </vt:variant>
      <vt:variant>
        <vt:i4>5</vt:i4>
      </vt:variant>
      <vt:variant>
        <vt:lpwstr/>
      </vt:variant>
      <vt:variant>
        <vt:lpwstr>_Toc18828276</vt:lpwstr>
      </vt:variant>
      <vt:variant>
        <vt:i4>1703990</vt:i4>
      </vt:variant>
      <vt:variant>
        <vt:i4>3293</vt:i4>
      </vt:variant>
      <vt:variant>
        <vt:i4>0</vt:i4>
      </vt:variant>
      <vt:variant>
        <vt:i4>5</vt:i4>
      </vt:variant>
      <vt:variant>
        <vt:lpwstr/>
      </vt:variant>
      <vt:variant>
        <vt:lpwstr>_Toc18828275</vt:lpwstr>
      </vt:variant>
      <vt:variant>
        <vt:i4>1769526</vt:i4>
      </vt:variant>
      <vt:variant>
        <vt:i4>3287</vt:i4>
      </vt:variant>
      <vt:variant>
        <vt:i4>0</vt:i4>
      </vt:variant>
      <vt:variant>
        <vt:i4>5</vt:i4>
      </vt:variant>
      <vt:variant>
        <vt:lpwstr/>
      </vt:variant>
      <vt:variant>
        <vt:lpwstr>_Toc18828274</vt:lpwstr>
      </vt:variant>
      <vt:variant>
        <vt:i4>1835062</vt:i4>
      </vt:variant>
      <vt:variant>
        <vt:i4>3281</vt:i4>
      </vt:variant>
      <vt:variant>
        <vt:i4>0</vt:i4>
      </vt:variant>
      <vt:variant>
        <vt:i4>5</vt:i4>
      </vt:variant>
      <vt:variant>
        <vt:lpwstr/>
      </vt:variant>
      <vt:variant>
        <vt:lpwstr>_Toc18828273</vt:lpwstr>
      </vt:variant>
      <vt:variant>
        <vt:i4>1900598</vt:i4>
      </vt:variant>
      <vt:variant>
        <vt:i4>3275</vt:i4>
      </vt:variant>
      <vt:variant>
        <vt:i4>0</vt:i4>
      </vt:variant>
      <vt:variant>
        <vt:i4>5</vt:i4>
      </vt:variant>
      <vt:variant>
        <vt:lpwstr/>
      </vt:variant>
      <vt:variant>
        <vt:lpwstr>_Toc18828272</vt:lpwstr>
      </vt:variant>
      <vt:variant>
        <vt:i4>1966134</vt:i4>
      </vt:variant>
      <vt:variant>
        <vt:i4>3269</vt:i4>
      </vt:variant>
      <vt:variant>
        <vt:i4>0</vt:i4>
      </vt:variant>
      <vt:variant>
        <vt:i4>5</vt:i4>
      </vt:variant>
      <vt:variant>
        <vt:lpwstr/>
      </vt:variant>
      <vt:variant>
        <vt:lpwstr>_Toc18828271</vt:lpwstr>
      </vt:variant>
      <vt:variant>
        <vt:i4>2031670</vt:i4>
      </vt:variant>
      <vt:variant>
        <vt:i4>3263</vt:i4>
      </vt:variant>
      <vt:variant>
        <vt:i4>0</vt:i4>
      </vt:variant>
      <vt:variant>
        <vt:i4>5</vt:i4>
      </vt:variant>
      <vt:variant>
        <vt:lpwstr/>
      </vt:variant>
      <vt:variant>
        <vt:lpwstr>_Toc18828270</vt:lpwstr>
      </vt:variant>
      <vt:variant>
        <vt:i4>1441847</vt:i4>
      </vt:variant>
      <vt:variant>
        <vt:i4>3257</vt:i4>
      </vt:variant>
      <vt:variant>
        <vt:i4>0</vt:i4>
      </vt:variant>
      <vt:variant>
        <vt:i4>5</vt:i4>
      </vt:variant>
      <vt:variant>
        <vt:lpwstr/>
      </vt:variant>
      <vt:variant>
        <vt:lpwstr>_Toc18828269</vt:lpwstr>
      </vt:variant>
      <vt:variant>
        <vt:i4>1507383</vt:i4>
      </vt:variant>
      <vt:variant>
        <vt:i4>3251</vt:i4>
      </vt:variant>
      <vt:variant>
        <vt:i4>0</vt:i4>
      </vt:variant>
      <vt:variant>
        <vt:i4>5</vt:i4>
      </vt:variant>
      <vt:variant>
        <vt:lpwstr/>
      </vt:variant>
      <vt:variant>
        <vt:lpwstr>_Toc18828268</vt:lpwstr>
      </vt:variant>
      <vt:variant>
        <vt:i4>1572919</vt:i4>
      </vt:variant>
      <vt:variant>
        <vt:i4>3245</vt:i4>
      </vt:variant>
      <vt:variant>
        <vt:i4>0</vt:i4>
      </vt:variant>
      <vt:variant>
        <vt:i4>5</vt:i4>
      </vt:variant>
      <vt:variant>
        <vt:lpwstr/>
      </vt:variant>
      <vt:variant>
        <vt:lpwstr>_Toc18828267</vt:lpwstr>
      </vt:variant>
      <vt:variant>
        <vt:i4>1638455</vt:i4>
      </vt:variant>
      <vt:variant>
        <vt:i4>3239</vt:i4>
      </vt:variant>
      <vt:variant>
        <vt:i4>0</vt:i4>
      </vt:variant>
      <vt:variant>
        <vt:i4>5</vt:i4>
      </vt:variant>
      <vt:variant>
        <vt:lpwstr/>
      </vt:variant>
      <vt:variant>
        <vt:lpwstr>_Toc18828266</vt:lpwstr>
      </vt:variant>
      <vt:variant>
        <vt:i4>1703991</vt:i4>
      </vt:variant>
      <vt:variant>
        <vt:i4>3233</vt:i4>
      </vt:variant>
      <vt:variant>
        <vt:i4>0</vt:i4>
      </vt:variant>
      <vt:variant>
        <vt:i4>5</vt:i4>
      </vt:variant>
      <vt:variant>
        <vt:lpwstr/>
      </vt:variant>
      <vt:variant>
        <vt:lpwstr>_Toc18828265</vt:lpwstr>
      </vt:variant>
      <vt:variant>
        <vt:i4>1769527</vt:i4>
      </vt:variant>
      <vt:variant>
        <vt:i4>3227</vt:i4>
      </vt:variant>
      <vt:variant>
        <vt:i4>0</vt:i4>
      </vt:variant>
      <vt:variant>
        <vt:i4>5</vt:i4>
      </vt:variant>
      <vt:variant>
        <vt:lpwstr/>
      </vt:variant>
      <vt:variant>
        <vt:lpwstr>_Toc18828264</vt:lpwstr>
      </vt:variant>
      <vt:variant>
        <vt:i4>1835063</vt:i4>
      </vt:variant>
      <vt:variant>
        <vt:i4>3221</vt:i4>
      </vt:variant>
      <vt:variant>
        <vt:i4>0</vt:i4>
      </vt:variant>
      <vt:variant>
        <vt:i4>5</vt:i4>
      </vt:variant>
      <vt:variant>
        <vt:lpwstr/>
      </vt:variant>
      <vt:variant>
        <vt:lpwstr>_Toc18828263</vt:lpwstr>
      </vt:variant>
      <vt:variant>
        <vt:i4>1900599</vt:i4>
      </vt:variant>
      <vt:variant>
        <vt:i4>3215</vt:i4>
      </vt:variant>
      <vt:variant>
        <vt:i4>0</vt:i4>
      </vt:variant>
      <vt:variant>
        <vt:i4>5</vt:i4>
      </vt:variant>
      <vt:variant>
        <vt:lpwstr/>
      </vt:variant>
      <vt:variant>
        <vt:lpwstr>_Toc18828262</vt:lpwstr>
      </vt:variant>
      <vt:variant>
        <vt:i4>1966135</vt:i4>
      </vt:variant>
      <vt:variant>
        <vt:i4>3209</vt:i4>
      </vt:variant>
      <vt:variant>
        <vt:i4>0</vt:i4>
      </vt:variant>
      <vt:variant>
        <vt:i4>5</vt:i4>
      </vt:variant>
      <vt:variant>
        <vt:lpwstr/>
      </vt:variant>
      <vt:variant>
        <vt:lpwstr>_Toc18828261</vt:lpwstr>
      </vt:variant>
      <vt:variant>
        <vt:i4>2031671</vt:i4>
      </vt:variant>
      <vt:variant>
        <vt:i4>3203</vt:i4>
      </vt:variant>
      <vt:variant>
        <vt:i4>0</vt:i4>
      </vt:variant>
      <vt:variant>
        <vt:i4>5</vt:i4>
      </vt:variant>
      <vt:variant>
        <vt:lpwstr/>
      </vt:variant>
      <vt:variant>
        <vt:lpwstr>_Toc18828260</vt:lpwstr>
      </vt:variant>
      <vt:variant>
        <vt:i4>1441844</vt:i4>
      </vt:variant>
      <vt:variant>
        <vt:i4>3197</vt:i4>
      </vt:variant>
      <vt:variant>
        <vt:i4>0</vt:i4>
      </vt:variant>
      <vt:variant>
        <vt:i4>5</vt:i4>
      </vt:variant>
      <vt:variant>
        <vt:lpwstr/>
      </vt:variant>
      <vt:variant>
        <vt:lpwstr>_Toc18828259</vt:lpwstr>
      </vt:variant>
      <vt:variant>
        <vt:i4>1507380</vt:i4>
      </vt:variant>
      <vt:variant>
        <vt:i4>3191</vt:i4>
      </vt:variant>
      <vt:variant>
        <vt:i4>0</vt:i4>
      </vt:variant>
      <vt:variant>
        <vt:i4>5</vt:i4>
      </vt:variant>
      <vt:variant>
        <vt:lpwstr/>
      </vt:variant>
      <vt:variant>
        <vt:lpwstr>_Toc18828258</vt:lpwstr>
      </vt:variant>
      <vt:variant>
        <vt:i4>1572916</vt:i4>
      </vt:variant>
      <vt:variant>
        <vt:i4>3185</vt:i4>
      </vt:variant>
      <vt:variant>
        <vt:i4>0</vt:i4>
      </vt:variant>
      <vt:variant>
        <vt:i4>5</vt:i4>
      </vt:variant>
      <vt:variant>
        <vt:lpwstr/>
      </vt:variant>
      <vt:variant>
        <vt:lpwstr>_Toc18828257</vt:lpwstr>
      </vt:variant>
      <vt:variant>
        <vt:i4>1638452</vt:i4>
      </vt:variant>
      <vt:variant>
        <vt:i4>3179</vt:i4>
      </vt:variant>
      <vt:variant>
        <vt:i4>0</vt:i4>
      </vt:variant>
      <vt:variant>
        <vt:i4>5</vt:i4>
      </vt:variant>
      <vt:variant>
        <vt:lpwstr/>
      </vt:variant>
      <vt:variant>
        <vt:lpwstr>_Toc18828256</vt:lpwstr>
      </vt:variant>
      <vt:variant>
        <vt:i4>1703988</vt:i4>
      </vt:variant>
      <vt:variant>
        <vt:i4>3173</vt:i4>
      </vt:variant>
      <vt:variant>
        <vt:i4>0</vt:i4>
      </vt:variant>
      <vt:variant>
        <vt:i4>5</vt:i4>
      </vt:variant>
      <vt:variant>
        <vt:lpwstr/>
      </vt:variant>
      <vt:variant>
        <vt:lpwstr>_Toc18828255</vt:lpwstr>
      </vt:variant>
      <vt:variant>
        <vt:i4>1769524</vt:i4>
      </vt:variant>
      <vt:variant>
        <vt:i4>3167</vt:i4>
      </vt:variant>
      <vt:variant>
        <vt:i4>0</vt:i4>
      </vt:variant>
      <vt:variant>
        <vt:i4>5</vt:i4>
      </vt:variant>
      <vt:variant>
        <vt:lpwstr/>
      </vt:variant>
      <vt:variant>
        <vt:lpwstr>_Toc18828254</vt:lpwstr>
      </vt:variant>
      <vt:variant>
        <vt:i4>1835060</vt:i4>
      </vt:variant>
      <vt:variant>
        <vt:i4>3161</vt:i4>
      </vt:variant>
      <vt:variant>
        <vt:i4>0</vt:i4>
      </vt:variant>
      <vt:variant>
        <vt:i4>5</vt:i4>
      </vt:variant>
      <vt:variant>
        <vt:lpwstr/>
      </vt:variant>
      <vt:variant>
        <vt:lpwstr>_Toc18828253</vt:lpwstr>
      </vt:variant>
      <vt:variant>
        <vt:i4>1900596</vt:i4>
      </vt:variant>
      <vt:variant>
        <vt:i4>3155</vt:i4>
      </vt:variant>
      <vt:variant>
        <vt:i4>0</vt:i4>
      </vt:variant>
      <vt:variant>
        <vt:i4>5</vt:i4>
      </vt:variant>
      <vt:variant>
        <vt:lpwstr/>
      </vt:variant>
      <vt:variant>
        <vt:lpwstr>_Toc18828252</vt:lpwstr>
      </vt:variant>
      <vt:variant>
        <vt:i4>1966132</vt:i4>
      </vt:variant>
      <vt:variant>
        <vt:i4>3149</vt:i4>
      </vt:variant>
      <vt:variant>
        <vt:i4>0</vt:i4>
      </vt:variant>
      <vt:variant>
        <vt:i4>5</vt:i4>
      </vt:variant>
      <vt:variant>
        <vt:lpwstr/>
      </vt:variant>
      <vt:variant>
        <vt:lpwstr>_Toc18828251</vt:lpwstr>
      </vt:variant>
      <vt:variant>
        <vt:i4>2031668</vt:i4>
      </vt:variant>
      <vt:variant>
        <vt:i4>3143</vt:i4>
      </vt:variant>
      <vt:variant>
        <vt:i4>0</vt:i4>
      </vt:variant>
      <vt:variant>
        <vt:i4>5</vt:i4>
      </vt:variant>
      <vt:variant>
        <vt:lpwstr/>
      </vt:variant>
      <vt:variant>
        <vt:lpwstr>_Toc18828250</vt:lpwstr>
      </vt:variant>
      <vt:variant>
        <vt:i4>1441845</vt:i4>
      </vt:variant>
      <vt:variant>
        <vt:i4>3137</vt:i4>
      </vt:variant>
      <vt:variant>
        <vt:i4>0</vt:i4>
      </vt:variant>
      <vt:variant>
        <vt:i4>5</vt:i4>
      </vt:variant>
      <vt:variant>
        <vt:lpwstr/>
      </vt:variant>
      <vt:variant>
        <vt:lpwstr>_Toc18828249</vt:lpwstr>
      </vt:variant>
      <vt:variant>
        <vt:i4>1507381</vt:i4>
      </vt:variant>
      <vt:variant>
        <vt:i4>3131</vt:i4>
      </vt:variant>
      <vt:variant>
        <vt:i4>0</vt:i4>
      </vt:variant>
      <vt:variant>
        <vt:i4>5</vt:i4>
      </vt:variant>
      <vt:variant>
        <vt:lpwstr/>
      </vt:variant>
      <vt:variant>
        <vt:lpwstr>_Toc18828248</vt:lpwstr>
      </vt:variant>
      <vt:variant>
        <vt:i4>1572917</vt:i4>
      </vt:variant>
      <vt:variant>
        <vt:i4>3125</vt:i4>
      </vt:variant>
      <vt:variant>
        <vt:i4>0</vt:i4>
      </vt:variant>
      <vt:variant>
        <vt:i4>5</vt:i4>
      </vt:variant>
      <vt:variant>
        <vt:lpwstr/>
      </vt:variant>
      <vt:variant>
        <vt:lpwstr>_Toc18828247</vt:lpwstr>
      </vt:variant>
      <vt:variant>
        <vt:i4>1638453</vt:i4>
      </vt:variant>
      <vt:variant>
        <vt:i4>3119</vt:i4>
      </vt:variant>
      <vt:variant>
        <vt:i4>0</vt:i4>
      </vt:variant>
      <vt:variant>
        <vt:i4>5</vt:i4>
      </vt:variant>
      <vt:variant>
        <vt:lpwstr/>
      </vt:variant>
      <vt:variant>
        <vt:lpwstr>_Toc18828246</vt:lpwstr>
      </vt:variant>
      <vt:variant>
        <vt:i4>1703989</vt:i4>
      </vt:variant>
      <vt:variant>
        <vt:i4>3113</vt:i4>
      </vt:variant>
      <vt:variant>
        <vt:i4>0</vt:i4>
      </vt:variant>
      <vt:variant>
        <vt:i4>5</vt:i4>
      </vt:variant>
      <vt:variant>
        <vt:lpwstr/>
      </vt:variant>
      <vt:variant>
        <vt:lpwstr>_Toc18828245</vt:lpwstr>
      </vt:variant>
      <vt:variant>
        <vt:i4>1769525</vt:i4>
      </vt:variant>
      <vt:variant>
        <vt:i4>3107</vt:i4>
      </vt:variant>
      <vt:variant>
        <vt:i4>0</vt:i4>
      </vt:variant>
      <vt:variant>
        <vt:i4>5</vt:i4>
      </vt:variant>
      <vt:variant>
        <vt:lpwstr/>
      </vt:variant>
      <vt:variant>
        <vt:lpwstr>_Toc18828244</vt:lpwstr>
      </vt:variant>
      <vt:variant>
        <vt:i4>1835061</vt:i4>
      </vt:variant>
      <vt:variant>
        <vt:i4>3101</vt:i4>
      </vt:variant>
      <vt:variant>
        <vt:i4>0</vt:i4>
      </vt:variant>
      <vt:variant>
        <vt:i4>5</vt:i4>
      </vt:variant>
      <vt:variant>
        <vt:lpwstr/>
      </vt:variant>
      <vt:variant>
        <vt:lpwstr>_Toc18828243</vt:lpwstr>
      </vt:variant>
      <vt:variant>
        <vt:i4>1900597</vt:i4>
      </vt:variant>
      <vt:variant>
        <vt:i4>3095</vt:i4>
      </vt:variant>
      <vt:variant>
        <vt:i4>0</vt:i4>
      </vt:variant>
      <vt:variant>
        <vt:i4>5</vt:i4>
      </vt:variant>
      <vt:variant>
        <vt:lpwstr/>
      </vt:variant>
      <vt:variant>
        <vt:lpwstr>_Toc18828242</vt:lpwstr>
      </vt:variant>
      <vt:variant>
        <vt:i4>1966133</vt:i4>
      </vt:variant>
      <vt:variant>
        <vt:i4>3089</vt:i4>
      </vt:variant>
      <vt:variant>
        <vt:i4>0</vt:i4>
      </vt:variant>
      <vt:variant>
        <vt:i4>5</vt:i4>
      </vt:variant>
      <vt:variant>
        <vt:lpwstr/>
      </vt:variant>
      <vt:variant>
        <vt:lpwstr>_Toc18828241</vt:lpwstr>
      </vt:variant>
      <vt:variant>
        <vt:i4>2031669</vt:i4>
      </vt:variant>
      <vt:variant>
        <vt:i4>3083</vt:i4>
      </vt:variant>
      <vt:variant>
        <vt:i4>0</vt:i4>
      </vt:variant>
      <vt:variant>
        <vt:i4>5</vt:i4>
      </vt:variant>
      <vt:variant>
        <vt:lpwstr/>
      </vt:variant>
      <vt:variant>
        <vt:lpwstr>_Toc18828240</vt:lpwstr>
      </vt:variant>
      <vt:variant>
        <vt:i4>1441842</vt:i4>
      </vt:variant>
      <vt:variant>
        <vt:i4>3077</vt:i4>
      </vt:variant>
      <vt:variant>
        <vt:i4>0</vt:i4>
      </vt:variant>
      <vt:variant>
        <vt:i4>5</vt:i4>
      </vt:variant>
      <vt:variant>
        <vt:lpwstr/>
      </vt:variant>
      <vt:variant>
        <vt:lpwstr>_Toc18828239</vt:lpwstr>
      </vt:variant>
      <vt:variant>
        <vt:i4>1507378</vt:i4>
      </vt:variant>
      <vt:variant>
        <vt:i4>3071</vt:i4>
      </vt:variant>
      <vt:variant>
        <vt:i4>0</vt:i4>
      </vt:variant>
      <vt:variant>
        <vt:i4>5</vt:i4>
      </vt:variant>
      <vt:variant>
        <vt:lpwstr/>
      </vt:variant>
      <vt:variant>
        <vt:lpwstr>_Toc18828238</vt:lpwstr>
      </vt:variant>
      <vt:variant>
        <vt:i4>1572914</vt:i4>
      </vt:variant>
      <vt:variant>
        <vt:i4>3065</vt:i4>
      </vt:variant>
      <vt:variant>
        <vt:i4>0</vt:i4>
      </vt:variant>
      <vt:variant>
        <vt:i4>5</vt:i4>
      </vt:variant>
      <vt:variant>
        <vt:lpwstr/>
      </vt:variant>
      <vt:variant>
        <vt:lpwstr>_Toc18828237</vt:lpwstr>
      </vt:variant>
      <vt:variant>
        <vt:i4>1638450</vt:i4>
      </vt:variant>
      <vt:variant>
        <vt:i4>3059</vt:i4>
      </vt:variant>
      <vt:variant>
        <vt:i4>0</vt:i4>
      </vt:variant>
      <vt:variant>
        <vt:i4>5</vt:i4>
      </vt:variant>
      <vt:variant>
        <vt:lpwstr/>
      </vt:variant>
      <vt:variant>
        <vt:lpwstr>_Toc18828236</vt:lpwstr>
      </vt:variant>
      <vt:variant>
        <vt:i4>1703986</vt:i4>
      </vt:variant>
      <vt:variant>
        <vt:i4>3053</vt:i4>
      </vt:variant>
      <vt:variant>
        <vt:i4>0</vt:i4>
      </vt:variant>
      <vt:variant>
        <vt:i4>5</vt:i4>
      </vt:variant>
      <vt:variant>
        <vt:lpwstr/>
      </vt:variant>
      <vt:variant>
        <vt:lpwstr>_Toc18828235</vt:lpwstr>
      </vt:variant>
      <vt:variant>
        <vt:i4>1769522</vt:i4>
      </vt:variant>
      <vt:variant>
        <vt:i4>3047</vt:i4>
      </vt:variant>
      <vt:variant>
        <vt:i4>0</vt:i4>
      </vt:variant>
      <vt:variant>
        <vt:i4>5</vt:i4>
      </vt:variant>
      <vt:variant>
        <vt:lpwstr/>
      </vt:variant>
      <vt:variant>
        <vt:lpwstr>_Toc18828234</vt:lpwstr>
      </vt:variant>
      <vt:variant>
        <vt:i4>1835058</vt:i4>
      </vt:variant>
      <vt:variant>
        <vt:i4>3041</vt:i4>
      </vt:variant>
      <vt:variant>
        <vt:i4>0</vt:i4>
      </vt:variant>
      <vt:variant>
        <vt:i4>5</vt:i4>
      </vt:variant>
      <vt:variant>
        <vt:lpwstr/>
      </vt:variant>
      <vt:variant>
        <vt:lpwstr>_Toc18828233</vt:lpwstr>
      </vt:variant>
      <vt:variant>
        <vt:i4>1900594</vt:i4>
      </vt:variant>
      <vt:variant>
        <vt:i4>3035</vt:i4>
      </vt:variant>
      <vt:variant>
        <vt:i4>0</vt:i4>
      </vt:variant>
      <vt:variant>
        <vt:i4>5</vt:i4>
      </vt:variant>
      <vt:variant>
        <vt:lpwstr/>
      </vt:variant>
      <vt:variant>
        <vt:lpwstr>_Toc18828232</vt:lpwstr>
      </vt:variant>
      <vt:variant>
        <vt:i4>1966130</vt:i4>
      </vt:variant>
      <vt:variant>
        <vt:i4>3029</vt:i4>
      </vt:variant>
      <vt:variant>
        <vt:i4>0</vt:i4>
      </vt:variant>
      <vt:variant>
        <vt:i4>5</vt:i4>
      </vt:variant>
      <vt:variant>
        <vt:lpwstr/>
      </vt:variant>
      <vt:variant>
        <vt:lpwstr>_Toc18828231</vt:lpwstr>
      </vt:variant>
      <vt:variant>
        <vt:i4>2031666</vt:i4>
      </vt:variant>
      <vt:variant>
        <vt:i4>3023</vt:i4>
      </vt:variant>
      <vt:variant>
        <vt:i4>0</vt:i4>
      </vt:variant>
      <vt:variant>
        <vt:i4>5</vt:i4>
      </vt:variant>
      <vt:variant>
        <vt:lpwstr/>
      </vt:variant>
      <vt:variant>
        <vt:lpwstr>_Toc18828230</vt:lpwstr>
      </vt:variant>
      <vt:variant>
        <vt:i4>1441843</vt:i4>
      </vt:variant>
      <vt:variant>
        <vt:i4>3017</vt:i4>
      </vt:variant>
      <vt:variant>
        <vt:i4>0</vt:i4>
      </vt:variant>
      <vt:variant>
        <vt:i4>5</vt:i4>
      </vt:variant>
      <vt:variant>
        <vt:lpwstr/>
      </vt:variant>
      <vt:variant>
        <vt:lpwstr>_Toc18828229</vt:lpwstr>
      </vt:variant>
      <vt:variant>
        <vt:i4>1507379</vt:i4>
      </vt:variant>
      <vt:variant>
        <vt:i4>3011</vt:i4>
      </vt:variant>
      <vt:variant>
        <vt:i4>0</vt:i4>
      </vt:variant>
      <vt:variant>
        <vt:i4>5</vt:i4>
      </vt:variant>
      <vt:variant>
        <vt:lpwstr/>
      </vt:variant>
      <vt:variant>
        <vt:lpwstr>_Toc18828228</vt:lpwstr>
      </vt:variant>
      <vt:variant>
        <vt:i4>1572915</vt:i4>
      </vt:variant>
      <vt:variant>
        <vt:i4>3005</vt:i4>
      </vt:variant>
      <vt:variant>
        <vt:i4>0</vt:i4>
      </vt:variant>
      <vt:variant>
        <vt:i4>5</vt:i4>
      </vt:variant>
      <vt:variant>
        <vt:lpwstr/>
      </vt:variant>
      <vt:variant>
        <vt:lpwstr>_Toc18828227</vt:lpwstr>
      </vt:variant>
      <vt:variant>
        <vt:i4>1638451</vt:i4>
      </vt:variant>
      <vt:variant>
        <vt:i4>2999</vt:i4>
      </vt:variant>
      <vt:variant>
        <vt:i4>0</vt:i4>
      </vt:variant>
      <vt:variant>
        <vt:i4>5</vt:i4>
      </vt:variant>
      <vt:variant>
        <vt:lpwstr/>
      </vt:variant>
      <vt:variant>
        <vt:lpwstr>_Toc18828226</vt:lpwstr>
      </vt:variant>
      <vt:variant>
        <vt:i4>1703987</vt:i4>
      </vt:variant>
      <vt:variant>
        <vt:i4>2993</vt:i4>
      </vt:variant>
      <vt:variant>
        <vt:i4>0</vt:i4>
      </vt:variant>
      <vt:variant>
        <vt:i4>5</vt:i4>
      </vt:variant>
      <vt:variant>
        <vt:lpwstr/>
      </vt:variant>
      <vt:variant>
        <vt:lpwstr>_Toc18828225</vt:lpwstr>
      </vt:variant>
      <vt:variant>
        <vt:i4>1769523</vt:i4>
      </vt:variant>
      <vt:variant>
        <vt:i4>2987</vt:i4>
      </vt:variant>
      <vt:variant>
        <vt:i4>0</vt:i4>
      </vt:variant>
      <vt:variant>
        <vt:i4>5</vt:i4>
      </vt:variant>
      <vt:variant>
        <vt:lpwstr/>
      </vt:variant>
      <vt:variant>
        <vt:lpwstr>_Toc18828224</vt:lpwstr>
      </vt:variant>
      <vt:variant>
        <vt:i4>1835059</vt:i4>
      </vt:variant>
      <vt:variant>
        <vt:i4>2981</vt:i4>
      </vt:variant>
      <vt:variant>
        <vt:i4>0</vt:i4>
      </vt:variant>
      <vt:variant>
        <vt:i4>5</vt:i4>
      </vt:variant>
      <vt:variant>
        <vt:lpwstr/>
      </vt:variant>
      <vt:variant>
        <vt:lpwstr>_Toc18828223</vt:lpwstr>
      </vt:variant>
      <vt:variant>
        <vt:i4>1900595</vt:i4>
      </vt:variant>
      <vt:variant>
        <vt:i4>2975</vt:i4>
      </vt:variant>
      <vt:variant>
        <vt:i4>0</vt:i4>
      </vt:variant>
      <vt:variant>
        <vt:i4>5</vt:i4>
      </vt:variant>
      <vt:variant>
        <vt:lpwstr/>
      </vt:variant>
      <vt:variant>
        <vt:lpwstr>_Toc18828222</vt:lpwstr>
      </vt:variant>
      <vt:variant>
        <vt:i4>1966131</vt:i4>
      </vt:variant>
      <vt:variant>
        <vt:i4>2969</vt:i4>
      </vt:variant>
      <vt:variant>
        <vt:i4>0</vt:i4>
      </vt:variant>
      <vt:variant>
        <vt:i4>5</vt:i4>
      </vt:variant>
      <vt:variant>
        <vt:lpwstr/>
      </vt:variant>
      <vt:variant>
        <vt:lpwstr>_Toc18828221</vt:lpwstr>
      </vt:variant>
      <vt:variant>
        <vt:i4>2031667</vt:i4>
      </vt:variant>
      <vt:variant>
        <vt:i4>2963</vt:i4>
      </vt:variant>
      <vt:variant>
        <vt:i4>0</vt:i4>
      </vt:variant>
      <vt:variant>
        <vt:i4>5</vt:i4>
      </vt:variant>
      <vt:variant>
        <vt:lpwstr/>
      </vt:variant>
      <vt:variant>
        <vt:lpwstr>_Toc18828220</vt:lpwstr>
      </vt:variant>
      <vt:variant>
        <vt:i4>1441840</vt:i4>
      </vt:variant>
      <vt:variant>
        <vt:i4>2957</vt:i4>
      </vt:variant>
      <vt:variant>
        <vt:i4>0</vt:i4>
      </vt:variant>
      <vt:variant>
        <vt:i4>5</vt:i4>
      </vt:variant>
      <vt:variant>
        <vt:lpwstr/>
      </vt:variant>
      <vt:variant>
        <vt:lpwstr>_Toc18828219</vt:lpwstr>
      </vt:variant>
      <vt:variant>
        <vt:i4>1507376</vt:i4>
      </vt:variant>
      <vt:variant>
        <vt:i4>2951</vt:i4>
      </vt:variant>
      <vt:variant>
        <vt:i4>0</vt:i4>
      </vt:variant>
      <vt:variant>
        <vt:i4>5</vt:i4>
      </vt:variant>
      <vt:variant>
        <vt:lpwstr/>
      </vt:variant>
      <vt:variant>
        <vt:lpwstr>_Toc18828218</vt:lpwstr>
      </vt:variant>
      <vt:variant>
        <vt:i4>1572912</vt:i4>
      </vt:variant>
      <vt:variant>
        <vt:i4>2945</vt:i4>
      </vt:variant>
      <vt:variant>
        <vt:i4>0</vt:i4>
      </vt:variant>
      <vt:variant>
        <vt:i4>5</vt:i4>
      </vt:variant>
      <vt:variant>
        <vt:lpwstr/>
      </vt:variant>
      <vt:variant>
        <vt:lpwstr>_Toc18828217</vt:lpwstr>
      </vt:variant>
      <vt:variant>
        <vt:i4>1638448</vt:i4>
      </vt:variant>
      <vt:variant>
        <vt:i4>2939</vt:i4>
      </vt:variant>
      <vt:variant>
        <vt:i4>0</vt:i4>
      </vt:variant>
      <vt:variant>
        <vt:i4>5</vt:i4>
      </vt:variant>
      <vt:variant>
        <vt:lpwstr/>
      </vt:variant>
      <vt:variant>
        <vt:lpwstr>_Toc18828216</vt:lpwstr>
      </vt:variant>
      <vt:variant>
        <vt:i4>1703984</vt:i4>
      </vt:variant>
      <vt:variant>
        <vt:i4>2933</vt:i4>
      </vt:variant>
      <vt:variant>
        <vt:i4>0</vt:i4>
      </vt:variant>
      <vt:variant>
        <vt:i4>5</vt:i4>
      </vt:variant>
      <vt:variant>
        <vt:lpwstr/>
      </vt:variant>
      <vt:variant>
        <vt:lpwstr>_Toc18828215</vt:lpwstr>
      </vt:variant>
      <vt:variant>
        <vt:i4>1769520</vt:i4>
      </vt:variant>
      <vt:variant>
        <vt:i4>2927</vt:i4>
      </vt:variant>
      <vt:variant>
        <vt:i4>0</vt:i4>
      </vt:variant>
      <vt:variant>
        <vt:i4>5</vt:i4>
      </vt:variant>
      <vt:variant>
        <vt:lpwstr/>
      </vt:variant>
      <vt:variant>
        <vt:lpwstr>_Toc18828214</vt:lpwstr>
      </vt:variant>
      <vt:variant>
        <vt:i4>1835056</vt:i4>
      </vt:variant>
      <vt:variant>
        <vt:i4>2921</vt:i4>
      </vt:variant>
      <vt:variant>
        <vt:i4>0</vt:i4>
      </vt:variant>
      <vt:variant>
        <vt:i4>5</vt:i4>
      </vt:variant>
      <vt:variant>
        <vt:lpwstr/>
      </vt:variant>
      <vt:variant>
        <vt:lpwstr>_Toc18828213</vt:lpwstr>
      </vt:variant>
      <vt:variant>
        <vt:i4>1900592</vt:i4>
      </vt:variant>
      <vt:variant>
        <vt:i4>2915</vt:i4>
      </vt:variant>
      <vt:variant>
        <vt:i4>0</vt:i4>
      </vt:variant>
      <vt:variant>
        <vt:i4>5</vt:i4>
      </vt:variant>
      <vt:variant>
        <vt:lpwstr/>
      </vt:variant>
      <vt:variant>
        <vt:lpwstr>_Toc18828212</vt:lpwstr>
      </vt:variant>
      <vt:variant>
        <vt:i4>1966128</vt:i4>
      </vt:variant>
      <vt:variant>
        <vt:i4>2909</vt:i4>
      </vt:variant>
      <vt:variant>
        <vt:i4>0</vt:i4>
      </vt:variant>
      <vt:variant>
        <vt:i4>5</vt:i4>
      </vt:variant>
      <vt:variant>
        <vt:lpwstr/>
      </vt:variant>
      <vt:variant>
        <vt:lpwstr>_Toc18828211</vt:lpwstr>
      </vt:variant>
      <vt:variant>
        <vt:i4>2031664</vt:i4>
      </vt:variant>
      <vt:variant>
        <vt:i4>2903</vt:i4>
      </vt:variant>
      <vt:variant>
        <vt:i4>0</vt:i4>
      </vt:variant>
      <vt:variant>
        <vt:i4>5</vt:i4>
      </vt:variant>
      <vt:variant>
        <vt:lpwstr/>
      </vt:variant>
      <vt:variant>
        <vt:lpwstr>_Toc18828210</vt:lpwstr>
      </vt:variant>
      <vt:variant>
        <vt:i4>1441841</vt:i4>
      </vt:variant>
      <vt:variant>
        <vt:i4>2897</vt:i4>
      </vt:variant>
      <vt:variant>
        <vt:i4>0</vt:i4>
      </vt:variant>
      <vt:variant>
        <vt:i4>5</vt:i4>
      </vt:variant>
      <vt:variant>
        <vt:lpwstr/>
      </vt:variant>
      <vt:variant>
        <vt:lpwstr>_Toc18828209</vt:lpwstr>
      </vt:variant>
      <vt:variant>
        <vt:i4>1507377</vt:i4>
      </vt:variant>
      <vt:variant>
        <vt:i4>2891</vt:i4>
      </vt:variant>
      <vt:variant>
        <vt:i4>0</vt:i4>
      </vt:variant>
      <vt:variant>
        <vt:i4>5</vt:i4>
      </vt:variant>
      <vt:variant>
        <vt:lpwstr/>
      </vt:variant>
      <vt:variant>
        <vt:lpwstr>_Toc18828208</vt:lpwstr>
      </vt:variant>
      <vt:variant>
        <vt:i4>1572913</vt:i4>
      </vt:variant>
      <vt:variant>
        <vt:i4>2885</vt:i4>
      </vt:variant>
      <vt:variant>
        <vt:i4>0</vt:i4>
      </vt:variant>
      <vt:variant>
        <vt:i4>5</vt:i4>
      </vt:variant>
      <vt:variant>
        <vt:lpwstr/>
      </vt:variant>
      <vt:variant>
        <vt:lpwstr>_Toc18828207</vt:lpwstr>
      </vt:variant>
      <vt:variant>
        <vt:i4>1638449</vt:i4>
      </vt:variant>
      <vt:variant>
        <vt:i4>2879</vt:i4>
      </vt:variant>
      <vt:variant>
        <vt:i4>0</vt:i4>
      </vt:variant>
      <vt:variant>
        <vt:i4>5</vt:i4>
      </vt:variant>
      <vt:variant>
        <vt:lpwstr/>
      </vt:variant>
      <vt:variant>
        <vt:lpwstr>_Toc18828206</vt:lpwstr>
      </vt:variant>
      <vt:variant>
        <vt:i4>1703985</vt:i4>
      </vt:variant>
      <vt:variant>
        <vt:i4>2873</vt:i4>
      </vt:variant>
      <vt:variant>
        <vt:i4>0</vt:i4>
      </vt:variant>
      <vt:variant>
        <vt:i4>5</vt:i4>
      </vt:variant>
      <vt:variant>
        <vt:lpwstr/>
      </vt:variant>
      <vt:variant>
        <vt:lpwstr>_Toc18828205</vt:lpwstr>
      </vt:variant>
      <vt:variant>
        <vt:i4>1769521</vt:i4>
      </vt:variant>
      <vt:variant>
        <vt:i4>2867</vt:i4>
      </vt:variant>
      <vt:variant>
        <vt:i4>0</vt:i4>
      </vt:variant>
      <vt:variant>
        <vt:i4>5</vt:i4>
      </vt:variant>
      <vt:variant>
        <vt:lpwstr/>
      </vt:variant>
      <vt:variant>
        <vt:lpwstr>_Toc18828204</vt:lpwstr>
      </vt:variant>
      <vt:variant>
        <vt:i4>1835057</vt:i4>
      </vt:variant>
      <vt:variant>
        <vt:i4>2861</vt:i4>
      </vt:variant>
      <vt:variant>
        <vt:i4>0</vt:i4>
      </vt:variant>
      <vt:variant>
        <vt:i4>5</vt:i4>
      </vt:variant>
      <vt:variant>
        <vt:lpwstr/>
      </vt:variant>
      <vt:variant>
        <vt:lpwstr>_Toc18828203</vt:lpwstr>
      </vt:variant>
      <vt:variant>
        <vt:i4>1900593</vt:i4>
      </vt:variant>
      <vt:variant>
        <vt:i4>2855</vt:i4>
      </vt:variant>
      <vt:variant>
        <vt:i4>0</vt:i4>
      </vt:variant>
      <vt:variant>
        <vt:i4>5</vt:i4>
      </vt:variant>
      <vt:variant>
        <vt:lpwstr/>
      </vt:variant>
      <vt:variant>
        <vt:lpwstr>_Toc18828202</vt:lpwstr>
      </vt:variant>
      <vt:variant>
        <vt:i4>1966129</vt:i4>
      </vt:variant>
      <vt:variant>
        <vt:i4>2849</vt:i4>
      </vt:variant>
      <vt:variant>
        <vt:i4>0</vt:i4>
      </vt:variant>
      <vt:variant>
        <vt:i4>5</vt:i4>
      </vt:variant>
      <vt:variant>
        <vt:lpwstr/>
      </vt:variant>
      <vt:variant>
        <vt:lpwstr>_Toc18828201</vt:lpwstr>
      </vt:variant>
      <vt:variant>
        <vt:i4>2031665</vt:i4>
      </vt:variant>
      <vt:variant>
        <vt:i4>2843</vt:i4>
      </vt:variant>
      <vt:variant>
        <vt:i4>0</vt:i4>
      </vt:variant>
      <vt:variant>
        <vt:i4>5</vt:i4>
      </vt:variant>
      <vt:variant>
        <vt:lpwstr/>
      </vt:variant>
      <vt:variant>
        <vt:lpwstr>_Toc18828200</vt:lpwstr>
      </vt:variant>
      <vt:variant>
        <vt:i4>1376312</vt:i4>
      </vt:variant>
      <vt:variant>
        <vt:i4>2837</vt:i4>
      </vt:variant>
      <vt:variant>
        <vt:i4>0</vt:i4>
      </vt:variant>
      <vt:variant>
        <vt:i4>5</vt:i4>
      </vt:variant>
      <vt:variant>
        <vt:lpwstr/>
      </vt:variant>
      <vt:variant>
        <vt:lpwstr>_Toc18828199</vt:lpwstr>
      </vt:variant>
      <vt:variant>
        <vt:i4>1310776</vt:i4>
      </vt:variant>
      <vt:variant>
        <vt:i4>2831</vt:i4>
      </vt:variant>
      <vt:variant>
        <vt:i4>0</vt:i4>
      </vt:variant>
      <vt:variant>
        <vt:i4>5</vt:i4>
      </vt:variant>
      <vt:variant>
        <vt:lpwstr/>
      </vt:variant>
      <vt:variant>
        <vt:lpwstr>_Toc18828198</vt:lpwstr>
      </vt:variant>
      <vt:variant>
        <vt:i4>1769528</vt:i4>
      </vt:variant>
      <vt:variant>
        <vt:i4>2825</vt:i4>
      </vt:variant>
      <vt:variant>
        <vt:i4>0</vt:i4>
      </vt:variant>
      <vt:variant>
        <vt:i4>5</vt:i4>
      </vt:variant>
      <vt:variant>
        <vt:lpwstr/>
      </vt:variant>
      <vt:variant>
        <vt:lpwstr>_Toc18828197</vt:lpwstr>
      </vt:variant>
      <vt:variant>
        <vt:i4>1703992</vt:i4>
      </vt:variant>
      <vt:variant>
        <vt:i4>2819</vt:i4>
      </vt:variant>
      <vt:variant>
        <vt:i4>0</vt:i4>
      </vt:variant>
      <vt:variant>
        <vt:i4>5</vt:i4>
      </vt:variant>
      <vt:variant>
        <vt:lpwstr/>
      </vt:variant>
      <vt:variant>
        <vt:lpwstr>_Toc18828196</vt:lpwstr>
      </vt:variant>
      <vt:variant>
        <vt:i4>1638456</vt:i4>
      </vt:variant>
      <vt:variant>
        <vt:i4>2813</vt:i4>
      </vt:variant>
      <vt:variant>
        <vt:i4>0</vt:i4>
      </vt:variant>
      <vt:variant>
        <vt:i4>5</vt:i4>
      </vt:variant>
      <vt:variant>
        <vt:lpwstr/>
      </vt:variant>
      <vt:variant>
        <vt:lpwstr>_Toc18828195</vt:lpwstr>
      </vt:variant>
      <vt:variant>
        <vt:i4>1572920</vt:i4>
      </vt:variant>
      <vt:variant>
        <vt:i4>2807</vt:i4>
      </vt:variant>
      <vt:variant>
        <vt:i4>0</vt:i4>
      </vt:variant>
      <vt:variant>
        <vt:i4>5</vt:i4>
      </vt:variant>
      <vt:variant>
        <vt:lpwstr/>
      </vt:variant>
      <vt:variant>
        <vt:lpwstr>_Toc18828194</vt:lpwstr>
      </vt:variant>
      <vt:variant>
        <vt:i4>2031672</vt:i4>
      </vt:variant>
      <vt:variant>
        <vt:i4>2801</vt:i4>
      </vt:variant>
      <vt:variant>
        <vt:i4>0</vt:i4>
      </vt:variant>
      <vt:variant>
        <vt:i4>5</vt:i4>
      </vt:variant>
      <vt:variant>
        <vt:lpwstr/>
      </vt:variant>
      <vt:variant>
        <vt:lpwstr>_Toc18828193</vt:lpwstr>
      </vt:variant>
      <vt:variant>
        <vt:i4>1966136</vt:i4>
      </vt:variant>
      <vt:variant>
        <vt:i4>2795</vt:i4>
      </vt:variant>
      <vt:variant>
        <vt:i4>0</vt:i4>
      </vt:variant>
      <vt:variant>
        <vt:i4>5</vt:i4>
      </vt:variant>
      <vt:variant>
        <vt:lpwstr/>
      </vt:variant>
      <vt:variant>
        <vt:lpwstr>_Toc18828192</vt:lpwstr>
      </vt:variant>
      <vt:variant>
        <vt:i4>1900600</vt:i4>
      </vt:variant>
      <vt:variant>
        <vt:i4>2789</vt:i4>
      </vt:variant>
      <vt:variant>
        <vt:i4>0</vt:i4>
      </vt:variant>
      <vt:variant>
        <vt:i4>5</vt:i4>
      </vt:variant>
      <vt:variant>
        <vt:lpwstr/>
      </vt:variant>
      <vt:variant>
        <vt:lpwstr>_Toc18828191</vt:lpwstr>
      </vt:variant>
      <vt:variant>
        <vt:i4>1835064</vt:i4>
      </vt:variant>
      <vt:variant>
        <vt:i4>2783</vt:i4>
      </vt:variant>
      <vt:variant>
        <vt:i4>0</vt:i4>
      </vt:variant>
      <vt:variant>
        <vt:i4>5</vt:i4>
      </vt:variant>
      <vt:variant>
        <vt:lpwstr/>
      </vt:variant>
      <vt:variant>
        <vt:lpwstr>_Toc18828190</vt:lpwstr>
      </vt:variant>
      <vt:variant>
        <vt:i4>1376313</vt:i4>
      </vt:variant>
      <vt:variant>
        <vt:i4>2777</vt:i4>
      </vt:variant>
      <vt:variant>
        <vt:i4>0</vt:i4>
      </vt:variant>
      <vt:variant>
        <vt:i4>5</vt:i4>
      </vt:variant>
      <vt:variant>
        <vt:lpwstr/>
      </vt:variant>
      <vt:variant>
        <vt:lpwstr>_Toc18828189</vt:lpwstr>
      </vt:variant>
      <vt:variant>
        <vt:i4>1310777</vt:i4>
      </vt:variant>
      <vt:variant>
        <vt:i4>2771</vt:i4>
      </vt:variant>
      <vt:variant>
        <vt:i4>0</vt:i4>
      </vt:variant>
      <vt:variant>
        <vt:i4>5</vt:i4>
      </vt:variant>
      <vt:variant>
        <vt:lpwstr/>
      </vt:variant>
      <vt:variant>
        <vt:lpwstr>_Toc18828188</vt:lpwstr>
      </vt:variant>
      <vt:variant>
        <vt:i4>1769529</vt:i4>
      </vt:variant>
      <vt:variant>
        <vt:i4>2765</vt:i4>
      </vt:variant>
      <vt:variant>
        <vt:i4>0</vt:i4>
      </vt:variant>
      <vt:variant>
        <vt:i4>5</vt:i4>
      </vt:variant>
      <vt:variant>
        <vt:lpwstr/>
      </vt:variant>
      <vt:variant>
        <vt:lpwstr>_Toc18828187</vt:lpwstr>
      </vt:variant>
      <vt:variant>
        <vt:i4>1703993</vt:i4>
      </vt:variant>
      <vt:variant>
        <vt:i4>2759</vt:i4>
      </vt:variant>
      <vt:variant>
        <vt:i4>0</vt:i4>
      </vt:variant>
      <vt:variant>
        <vt:i4>5</vt:i4>
      </vt:variant>
      <vt:variant>
        <vt:lpwstr/>
      </vt:variant>
      <vt:variant>
        <vt:lpwstr>_Toc18828186</vt:lpwstr>
      </vt:variant>
      <vt:variant>
        <vt:i4>1638457</vt:i4>
      </vt:variant>
      <vt:variant>
        <vt:i4>2753</vt:i4>
      </vt:variant>
      <vt:variant>
        <vt:i4>0</vt:i4>
      </vt:variant>
      <vt:variant>
        <vt:i4>5</vt:i4>
      </vt:variant>
      <vt:variant>
        <vt:lpwstr/>
      </vt:variant>
      <vt:variant>
        <vt:lpwstr>_Toc18828185</vt:lpwstr>
      </vt:variant>
      <vt:variant>
        <vt:i4>1572921</vt:i4>
      </vt:variant>
      <vt:variant>
        <vt:i4>2747</vt:i4>
      </vt:variant>
      <vt:variant>
        <vt:i4>0</vt:i4>
      </vt:variant>
      <vt:variant>
        <vt:i4>5</vt:i4>
      </vt:variant>
      <vt:variant>
        <vt:lpwstr/>
      </vt:variant>
      <vt:variant>
        <vt:lpwstr>_Toc18828184</vt:lpwstr>
      </vt:variant>
      <vt:variant>
        <vt:i4>2031673</vt:i4>
      </vt:variant>
      <vt:variant>
        <vt:i4>2741</vt:i4>
      </vt:variant>
      <vt:variant>
        <vt:i4>0</vt:i4>
      </vt:variant>
      <vt:variant>
        <vt:i4>5</vt:i4>
      </vt:variant>
      <vt:variant>
        <vt:lpwstr/>
      </vt:variant>
      <vt:variant>
        <vt:lpwstr>_Toc18828183</vt:lpwstr>
      </vt:variant>
      <vt:variant>
        <vt:i4>1966137</vt:i4>
      </vt:variant>
      <vt:variant>
        <vt:i4>2735</vt:i4>
      </vt:variant>
      <vt:variant>
        <vt:i4>0</vt:i4>
      </vt:variant>
      <vt:variant>
        <vt:i4>5</vt:i4>
      </vt:variant>
      <vt:variant>
        <vt:lpwstr/>
      </vt:variant>
      <vt:variant>
        <vt:lpwstr>_Toc18828182</vt:lpwstr>
      </vt:variant>
      <vt:variant>
        <vt:i4>1900601</vt:i4>
      </vt:variant>
      <vt:variant>
        <vt:i4>2729</vt:i4>
      </vt:variant>
      <vt:variant>
        <vt:i4>0</vt:i4>
      </vt:variant>
      <vt:variant>
        <vt:i4>5</vt:i4>
      </vt:variant>
      <vt:variant>
        <vt:lpwstr/>
      </vt:variant>
      <vt:variant>
        <vt:lpwstr>_Toc18828181</vt:lpwstr>
      </vt:variant>
      <vt:variant>
        <vt:i4>1835065</vt:i4>
      </vt:variant>
      <vt:variant>
        <vt:i4>2723</vt:i4>
      </vt:variant>
      <vt:variant>
        <vt:i4>0</vt:i4>
      </vt:variant>
      <vt:variant>
        <vt:i4>5</vt:i4>
      </vt:variant>
      <vt:variant>
        <vt:lpwstr/>
      </vt:variant>
      <vt:variant>
        <vt:lpwstr>_Toc18828180</vt:lpwstr>
      </vt:variant>
      <vt:variant>
        <vt:i4>1376310</vt:i4>
      </vt:variant>
      <vt:variant>
        <vt:i4>2717</vt:i4>
      </vt:variant>
      <vt:variant>
        <vt:i4>0</vt:i4>
      </vt:variant>
      <vt:variant>
        <vt:i4>5</vt:i4>
      </vt:variant>
      <vt:variant>
        <vt:lpwstr/>
      </vt:variant>
      <vt:variant>
        <vt:lpwstr>_Toc18828179</vt:lpwstr>
      </vt:variant>
      <vt:variant>
        <vt:i4>1310774</vt:i4>
      </vt:variant>
      <vt:variant>
        <vt:i4>2711</vt:i4>
      </vt:variant>
      <vt:variant>
        <vt:i4>0</vt:i4>
      </vt:variant>
      <vt:variant>
        <vt:i4>5</vt:i4>
      </vt:variant>
      <vt:variant>
        <vt:lpwstr/>
      </vt:variant>
      <vt:variant>
        <vt:lpwstr>_Toc18828178</vt:lpwstr>
      </vt:variant>
      <vt:variant>
        <vt:i4>1769526</vt:i4>
      </vt:variant>
      <vt:variant>
        <vt:i4>2705</vt:i4>
      </vt:variant>
      <vt:variant>
        <vt:i4>0</vt:i4>
      </vt:variant>
      <vt:variant>
        <vt:i4>5</vt:i4>
      </vt:variant>
      <vt:variant>
        <vt:lpwstr/>
      </vt:variant>
      <vt:variant>
        <vt:lpwstr>_Toc18828177</vt:lpwstr>
      </vt:variant>
      <vt:variant>
        <vt:i4>1703990</vt:i4>
      </vt:variant>
      <vt:variant>
        <vt:i4>2699</vt:i4>
      </vt:variant>
      <vt:variant>
        <vt:i4>0</vt:i4>
      </vt:variant>
      <vt:variant>
        <vt:i4>5</vt:i4>
      </vt:variant>
      <vt:variant>
        <vt:lpwstr/>
      </vt:variant>
      <vt:variant>
        <vt:lpwstr>_Toc18828176</vt:lpwstr>
      </vt:variant>
      <vt:variant>
        <vt:i4>1638454</vt:i4>
      </vt:variant>
      <vt:variant>
        <vt:i4>2693</vt:i4>
      </vt:variant>
      <vt:variant>
        <vt:i4>0</vt:i4>
      </vt:variant>
      <vt:variant>
        <vt:i4>5</vt:i4>
      </vt:variant>
      <vt:variant>
        <vt:lpwstr/>
      </vt:variant>
      <vt:variant>
        <vt:lpwstr>_Toc18828175</vt:lpwstr>
      </vt:variant>
      <vt:variant>
        <vt:i4>1572918</vt:i4>
      </vt:variant>
      <vt:variant>
        <vt:i4>2687</vt:i4>
      </vt:variant>
      <vt:variant>
        <vt:i4>0</vt:i4>
      </vt:variant>
      <vt:variant>
        <vt:i4>5</vt:i4>
      </vt:variant>
      <vt:variant>
        <vt:lpwstr/>
      </vt:variant>
      <vt:variant>
        <vt:lpwstr>_Toc18828174</vt:lpwstr>
      </vt:variant>
      <vt:variant>
        <vt:i4>2031670</vt:i4>
      </vt:variant>
      <vt:variant>
        <vt:i4>2681</vt:i4>
      </vt:variant>
      <vt:variant>
        <vt:i4>0</vt:i4>
      </vt:variant>
      <vt:variant>
        <vt:i4>5</vt:i4>
      </vt:variant>
      <vt:variant>
        <vt:lpwstr/>
      </vt:variant>
      <vt:variant>
        <vt:lpwstr>_Toc18828173</vt:lpwstr>
      </vt:variant>
      <vt:variant>
        <vt:i4>1966134</vt:i4>
      </vt:variant>
      <vt:variant>
        <vt:i4>2675</vt:i4>
      </vt:variant>
      <vt:variant>
        <vt:i4>0</vt:i4>
      </vt:variant>
      <vt:variant>
        <vt:i4>5</vt:i4>
      </vt:variant>
      <vt:variant>
        <vt:lpwstr/>
      </vt:variant>
      <vt:variant>
        <vt:lpwstr>_Toc18828172</vt:lpwstr>
      </vt:variant>
      <vt:variant>
        <vt:i4>1900598</vt:i4>
      </vt:variant>
      <vt:variant>
        <vt:i4>2669</vt:i4>
      </vt:variant>
      <vt:variant>
        <vt:i4>0</vt:i4>
      </vt:variant>
      <vt:variant>
        <vt:i4>5</vt:i4>
      </vt:variant>
      <vt:variant>
        <vt:lpwstr/>
      </vt:variant>
      <vt:variant>
        <vt:lpwstr>_Toc18828171</vt:lpwstr>
      </vt:variant>
      <vt:variant>
        <vt:i4>1835062</vt:i4>
      </vt:variant>
      <vt:variant>
        <vt:i4>2663</vt:i4>
      </vt:variant>
      <vt:variant>
        <vt:i4>0</vt:i4>
      </vt:variant>
      <vt:variant>
        <vt:i4>5</vt:i4>
      </vt:variant>
      <vt:variant>
        <vt:lpwstr/>
      </vt:variant>
      <vt:variant>
        <vt:lpwstr>_Toc18828170</vt:lpwstr>
      </vt:variant>
      <vt:variant>
        <vt:i4>1376311</vt:i4>
      </vt:variant>
      <vt:variant>
        <vt:i4>2657</vt:i4>
      </vt:variant>
      <vt:variant>
        <vt:i4>0</vt:i4>
      </vt:variant>
      <vt:variant>
        <vt:i4>5</vt:i4>
      </vt:variant>
      <vt:variant>
        <vt:lpwstr/>
      </vt:variant>
      <vt:variant>
        <vt:lpwstr>_Toc18828169</vt:lpwstr>
      </vt:variant>
      <vt:variant>
        <vt:i4>1310775</vt:i4>
      </vt:variant>
      <vt:variant>
        <vt:i4>2651</vt:i4>
      </vt:variant>
      <vt:variant>
        <vt:i4>0</vt:i4>
      </vt:variant>
      <vt:variant>
        <vt:i4>5</vt:i4>
      </vt:variant>
      <vt:variant>
        <vt:lpwstr/>
      </vt:variant>
      <vt:variant>
        <vt:lpwstr>_Toc18828168</vt:lpwstr>
      </vt:variant>
      <vt:variant>
        <vt:i4>1769527</vt:i4>
      </vt:variant>
      <vt:variant>
        <vt:i4>2645</vt:i4>
      </vt:variant>
      <vt:variant>
        <vt:i4>0</vt:i4>
      </vt:variant>
      <vt:variant>
        <vt:i4>5</vt:i4>
      </vt:variant>
      <vt:variant>
        <vt:lpwstr/>
      </vt:variant>
      <vt:variant>
        <vt:lpwstr>_Toc18828167</vt:lpwstr>
      </vt:variant>
      <vt:variant>
        <vt:i4>1703991</vt:i4>
      </vt:variant>
      <vt:variant>
        <vt:i4>2639</vt:i4>
      </vt:variant>
      <vt:variant>
        <vt:i4>0</vt:i4>
      </vt:variant>
      <vt:variant>
        <vt:i4>5</vt:i4>
      </vt:variant>
      <vt:variant>
        <vt:lpwstr/>
      </vt:variant>
      <vt:variant>
        <vt:lpwstr>_Toc18828166</vt:lpwstr>
      </vt:variant>
      <vt:variant>
        <vt:i4>1638455</vt:i4>
      </vt:variant>
      <vt:variant>
        <vt:i4>2633</vt:i4>
      </vt:variant>
      <vt:variant>
        <vt:i4>0</vt:i4>
      </vt:variant>
      <vt:variant>
        <vt:i4>5</vt:i4>
      </vt:variant>
      <vt:variant>
        <vt:lpwstr/>
      </vt:variant>
      <vt:variant>
        <vt:lpwstr>_Toc18828165</vt:lpwstr>
      </vt:variant>
      <vt:variant>
        <vt:i4>1572919</vt:i4>
      </vt:variant>
      <vt:variant>
        <vt:i4>2627</vt:i4>
      </vt:variant>
      <vt:variant>
        <vt:i4>0</vt:i4>
      </vt:variant>
      <vt:variant>
        <vt:i4>5</vt:i4>
      </vt:variant>
      <vt:variant>
        <vt:lpwstr/>
      </vt:variant>
      <vt:variant>
        <vt:lpwstr>_Toc18828164</vt:lpwstr>
      </vt:variant>
      <vt:variant>
        <vt:i4>2031671</vt:i4>
      </vt:variant>
      <vt:variant>
        <vt:i4>2621</vt:i4>
      </vt:variant>
      <vt:variant>
        <vt:i4>0</vt:i4>
      </vt:variant>
      <vt:variant>
        <vt:i4>5</vt:i4>
      </vt:variant>
      <vt:variant>
        <vt:lpwstr/>
      </vt:variant>
      <vt:variant>
        <vt:lpwstr>_Toc18828163</vt:lpwstr>
      </vt:variant>
      <vt:variant>
        <vt:i4>1966143</vt:i4>
      </vt:variant>
      <vt:variant>
        <vt:i4>2612</vt:i4>
      </vt:variant>
      <vt:variant>
        <vt:i4>0</vt:i4>
      </vt:variant>
      <vt:variant>
        <vt:i4>5</vt:i4>
      </vt:variant>
      <vt:variant>
        <vt:lpwstr/>
      </vt:variant>
      <vt:variant>
        <vt:lpwstr>_Toc138735581</vt:lpwstr>
      </vt:variant>
      <vt:variant>
        <vt:i4>1966143</vt:i4>
      </vt:variant>
      <vt:variant>
        <vt:i4>2606</vt:i4>
      </vt:variant>
      <vt:variant>
        <vt:i4>0</vt:i4>
      </vt:variant>
      <vt:variant>
        <vt:i4>5</vt:i4>
      </vt:variant>
      <vt:variant>
        <vt:lpwstr/>
      </vt:variant>
      <vt:variant>
        <vt:lpwstr>_Toc138735580</vt:lpwstr>
      </vt:variant>
      <vt:variant>
        <vt:i4>1114175</vt:i4>
      </vt:variant>
      <vt:variant>
        <vt:i4>2600</vt:i4>
      </vt:variant>
      <vt:variant>
        <vt:i4>0</vt:i4>
      </vt:variant>
      <vt:variant>
        <vt:i4>5</vt:i4>
      </vt:variant>
      <vt:variant>
        <vt:lpwstr/>
      </vt:variant>
      <vt:variant>
        <vt:lpwstr>_Toc138735579</vt:lpwstr>
      </vt:variant>
      <vt:variant>
        <vt:i4>1114175</vt:i4>
      </vt:variant>
      <vt:variant>
        <vt:i4>2594</vt:i4>
      </vt:variant>
      <vt:variant>
        <vt:i4>0</vt:i4>
      </vt:variant>
      <vt:variant>
        <vt:i4>5</vt:i4>
      </vt:variant>
      <vt:variant>
        <vt:lpwstr/>
      </vt:variant>
      <vt:variant>
        <vt:lpwstr>_Toc138735578</vt:lpwstr>
      </vt:variant>
      <vt:variant>
        <vt:i4>1114175</vt:i4>
      </vt:variant>
      <vt:variant>
        <vt:i4>2588</vt:i4>
      </vt:variant>
      <vt:variant>
        <vt:i4>0</vt:i4>
      </vt:variant>
      <vt:variant>
        <vt:i4>5</vt:i4>
      </vt:variant>
      <vt:variant>
        <vt:lpwstr/>
      </vt:variant>
      <vt:variant>
        <vt:lpwstr>_Toc138735577</vt:lpwstr>
      </vt:variant>
      <vt:variant>
        <vt:i4>1114175</vt:i4>
      </vt:variant>
      <vt:variant>
        <vt:i4>2582</vt:i4>
      </vt:variant>
      <vt:variant>
        <vt:i4>0</vt:i4>
      </vt:variant>
      <vt:variant>
        <vt:i4>5</vt:i4>
      </vt:variant>
      <vt:variant>
        <vt:lpwstr/>
      </vt:variant>
      <vt:variant>
        <vt:lpwstr>_Toc138735576</vt:lpwstr>
      </vt:variant>
      <vt:variant>
        <vt:i4>1114175</vt:i4>
      </vt:variant>
      <vt:variant>
        <vt:i4>2576</vt:i4>
      </vt:variant>
      <vt:variant>
        <vt:i4>0</vt:i4>
      </vt:variant>
      <vt:variant>
        <vt:i4>5</vt:i4>
      </vt:variant>
      <vt:variant>
        <vt:lpwstr/>
      </vt:variant>
      <vt:variant>
        <vt:lpwstr>_Toc138735575</vt:lpwstr>
      </vt:variant>
      <vt:variant>
        <vt:i4>1114175</vt:i4>
      </vt:variant>
      <vt:variant>
        <vt:i4>2570</vt:i4>
      </vt:variant>
      <vt:variant>
        <vt:i4>0</vt:i4>
      </vt:variant>
      <vt:variant>
        <vt:i4>5</vt:i4>
      </vt:variant>
      <vt:variant>
        <vt:lpwstr/>
      </vt:variant>
      <vt:variant>
        <vt:lpwstr>_Toc138735574</vt:lpwstr>
      </vt:variant>
      <vt:variant>
        <vt:i4>1114175</vt:i4>
      </vt:variant>
      <vt:variant>
        <vt:i4>2564</vt:i4>
      </vt:variant>
      <vt:variant>
        <vt:i4>0</vt:i4>
      </vt:variant>
      <vt:variant>
        <vt:i4>5</vt:i4>
      </vt:variant>
      <vt:variant>
        <vt:lpwstr/>
      </vt:variant>
      <vt:variant>
        <vt:lpwstr>_Toc138735573</vt:lpwstr>
      </vt:variant>
      <vt:variant>
        <vt:i4>1114175</vt:i4>
      </vt:variant>
      <vt:variant>
        <vt:i4>2558</vt:i4>
      </vt:variant>
      <vt:variant>
        <vt:i4>0</vt:i4>
      </vt:variant>
      <vt:variant>
        <vt:i4>5</vt:i4>
      </vt:variant>
      <vt:variant>
        <vt:lpwstr/>
      </vt:variant>
      <vt:variant>
        <vt:lpwstr>_Toc138735572</vt:lpwstr>
      </vt:variant>
      <vt:variant>
        <vt:i4>1114175</vt:i4>
      </vt:variant>
      <vt:variant>
        <vt:i4>2552</vt:i4>
      </vt:variant>
      <vt:variant>
        <vt:i4>0</vt:i4>
      </vt:variant>
      <vt:variant>
        <vt:i4>5</vt:i4>
      </vt:variant>
      <vt:variant>
        <vt:lpwstr/>
      </vt:variant>
      <vt:variant>
        <vt:lpwstr>_Toc138735571</vt:lpwstr>
      </vt:variant>
      <vt:variant>
        <vt:i4>1114175</vt:i4>
      </vt:variant>
      <vt:variant>
        <vt:i4>2546</vt:i4>
      </vt:variant>
      <vt:variant>
        <vt:i4>0</vt:i4>
      </vt:variant>
      <vt:variant>
        <vt:i4>5</vt:i4>
      </vt:variant>
      <vt:variant>
        <vt:lpwstr/>
      </vt:variant>
      <vt:variant>
        <vt:lpwstr>_Toc138735570</vt:lpwstr>
      </vt:variant>
      <vt:variant>
        <vt:i4>1048639</vt:i4>
      </vt:variant>
      <vt:variant>
        <vt:i4>2540</vt:i4>
      </vt:variant>
      <vt:variant>
        <vt:i4>0</vt:i4>
      </vt:variant>
      <vt:variant>
        <vt:i4>5</vt:i4>
      </vt:variant>
      <vt:variant>
        <vt:lpwstr/>
      </vt:variant>
      <vt:variant>
        <vt:lpwstr>_Toc138735569</vt:lpwstr>
      </vt:variant>
      <vt:variant>
        <vt:i4>1048639</vt:i4>
      </vt:variant>
      <vt:variant>
        <vt:i4>2534</vt:i4>
      </vt:variant>
      <vt:variant>
        <vt:i4>0</vt:i4>
      </vt:variant>
      <vt:variant>
        <vt:i4>5</vt:i4>
      </vt:variant>
      <vt:variant>
        <vt:lpwstr/>
      </vt:variant>
      <vt:variant>
        <vt:lpwstr>_Toc138735568</vt:lpwstr>
      </vt:variant>
      <vt:variant>
        <vt:i4>1048639</vt:i4>
      </vt:variant>
      <vt:variant>
        <vt:i4>2528</vt:i4>
      </vt:variant>
      <vt:variant>
        <vt:i4>0</vt:i4>
      </vt:variant>
      <vt:variant>
        <vt:i4>5</vt:i4>
      </vt:variant>
      <vt:variant>
        <vt:lpwstr/>
      </vt:variant>
      <vt:variant>
        <vt:lpwstr>_Toc138735567</vt:lpwstr>
      </vt:variant>
      <vt:variant>
        <vt:i4>1048639</vt:i4>
      </vt:variant>
      <vt:variant>
        <vt:i4>2522</vt:i4>
      </vt:variant>
      <vt:variant>
        <vt:i4>0</vt:i4>
      </vt:variant>
      <vt:variant>
        <vt:i4>5</vt:i4>
      </vt:variant>
      <vt:variant>
        <vt:lpwstr/>
      </vt:variant>
      <vt:variant>
        <vt:lpwstr>_Toc138735566</vt:lpwstr>
      </vt:variant>
      <vt:variant>
        <vt:i4>1048639</vt:i4>
      </vt:variant>
      <vt:variant>
        <vt:i4>2516</vt:i4>
      </vt:variant>
      <vt:variant>
        <vt:i4>0</vt:i4>
      </vt:variant>
      <vt:variant>
        <vt:i4>5</vt:i4>
      </vt:variant>
      <vt:variant>
        <vt:lpwstr/>
      </vt:variant>
      <vt:variant>
        <vt:lpwstr>_Toc138735565</vt:lpwstr>
      </vt:variant>
      <vt:variant>
        <vt:i4>1048639</vt:i4>
      </vt:variant>
      <vt:variant>
        <vt:i4>2510</vt:i4>
      </vt:variant>
      <vt:variant>
        <vt:i4>0</vt:i4>
      </vt:variant>
      <vt:variant>
        <vt:i4>5</vt:i4>
      </vt:variant>
      <vt:variant>
        <vt:lpwstr/>
      </vt:variant>
      <vt:variant>
        <vt:lpwstr>_Toc138735564</vt:lpwstr>
      </vt:variant>
      <vt:variant>
        <vt:i4>1048639</vt:i4>
      </vt:variant>
      <vt:variant>
        <vt:i4>2504</vt:i4>
      </vt:variant>
      <vt:variant>
        <vt:i4>0</vt:i4>
      </vt:variant>
      <vt:variant>
        <vt:i4>5</vt:i4>
      </vt:variant>
      <vt:variant>
        <vt:lpwstr/>
      </vt:variant>
      <vt:variant>
        <vt:lpwstr>_Toc138735563</vt:lpwstr>
      </vt:variant>
      <vt:variant>
        <vt:i4>1048639</vt:i4>
      </vt:variant>
      <vt:variant>
        <vt:i4>2498</vt:i4>
      </vt:variant>
      <vt:variant>
        <vt:i4>0</vt:i4>
      </vt:variant>
      <vt:variant>
        <vt:i4>5</vt:i4>
      </vt:variant>
      <vt:variant>
        <vt:lpwstr/>
      </vt:variant>
      <vt:variant>
        <vt:lpwstr>_Toc138735562</vt:lpwstr>
      </vt:variant>
      <vt:variant>
        <vt:i4>1048639</vt:i4>
      </vt:variant>
      <vt:variant>
        <vt:i4>2492</vt:i4>
      </vt:variant>
      <vt:variant>
        <vt:i4>0</vt:i4>
      </vt:variant>
      <vt:variant>
        <vt:i4>5</vt:i4>
      </vt:variant>
      <vt:variant>
        <vt:lpwstr/>
      </vt:variant>
      <vt:variant>
        <vt:lpwstr>_Toc138735561</vt:lpwstr>
      </vt:variant>
      <vt:variant>
        <vt:i4>1048639</vt:i4>
      </vt:variant>
      <vt:variant>
        <vt:i4>2486</vt:i4>
      </vt:variant>
      <vt:variant>
        <vt:i4>0</vt:i4>
      </vt:variant>
      <vt:variant>
        <vt:i4>5</vt:i4>
      </vt:variant>
      <vt:variant>
        <vt:lpwstr/>
      </vt:variant>
      <vt:variant>
        <vt:lpwstr>_Toc138735560</vt:lpwstr>
      </vt:variant>
      <vt:variant>
        <vt:i4>1245247</vt:i4>
      </vt:variant>
      <vt:variant>
        <vt:i4>2480</vt:i4>
      </vt:variant>
      <vt:variant>
        <vt:i4>0</vt:i4>
      </vt:variant>
      <vt:variant>
        <vt:i4>5</vt:i4>
      </vt:variant>
      <vt:variant>
        <vt:lpwstr/>
      </vt:variant>
      <vt:variant>
        <vt:lpwstr>_Toc138735559</vt:lpwstr>
      </vt:variant>
      <vt:variant>
        <vt:i4>1245247</vt:i4>
      </vt:variant>
      <vt:variant>
        <vt:i4>2474</vt:i4>
      </vt:variant>
      <vt:variant>
        <vt:i4>0</vt:i4>
      </vt:variant>
      <vt:variant>
        <vt:i4>5</vt:i4>
      </vt:variant>
      <vt:variant>
        <vt:lpwstr/>
      </vt:variant>
      <vt:variant>
        <vt:lpwstr>_Toc138735558</vt:lpwstr>
      </vt:variant>
      <vt:variant>
        <vt:i4>1245247</vt:i4>
      </vt:variant>
      <vt:variant>
        <vt:i4>2468</vt:i4>
      </vt:variant>
      <vt:variant>
        <vt:i4>0</vt:i4>
      </vt:variant>
      <vt:variant>
        <vt:i4>5</vt:i4>
      </vt:variant>
      <vt:variant>
        <vt:lpwstr/>
      </vt:variant>
      <vt:variant>
        <vt:lpwstr>_Toc138735557</vt:lpwstr>
      </vt:variant>
      <vt:variant>
        <vt:i4>1245247</vt:i4>
      </vt:variant>
      <vt:variant>
        <vt:i4>2462</vt:i4>
      </vt:variant>
      <vt:variant>
        <vt:i4>0</vt:i4>
      </vt:variant>
      <vt:variant>
        <vt:i4>5</vt:i4>
      </vt:variant>
      <vt:variant>
        <vt:lpwstr/>
      </vt:variant>
      <vt:variant>
        <vt:lpwstr>_Toc138735556</vt:lpwstr>
      </vt:variant>
      <vt:variant>
        <vt:i4>1245247</vt:i4>
      </vt:variant>
      <vt:variant>
        <vt:i4>2456</vt:i4>
      </vt:variant>
      <vt:variant>
        <vt:i4>0</vt:i4>
      </vt:variant>
      <vt:variant>
        <vt:i4>5</vt:i4>
      </vt:variant>
      <vt:variant>
        <vt:lpwstr/>
      </vt:variant>
      <vt:variant>
        <vt:lpwstr>_Toc138735555</vt:lpwstr>
      </vt:variant>
      <vt:variant>
        <vt:i4>1245247</vt:i4>
      </vt:variant>
      <vt:variant>
        <vt:i4>2450</vt:i4>
      </vt:variant>
      <vt:variant>
        <vt:i4>0</vt:i4>
      </vt:variant>
      <vt:variant>
        <vt:i4>5</vt:i4>
      </vt:variant>
      <vt:variant>
        <vt:lpwstr/>
      </vt:variant>
      <vt:variant>
        <vt:lpwstr>_Toc138735554</vt:lpwstr>
      </vt:variant>
      <vt:variant>
        <vt:i4>1245247</vt:i4>
      </vt:variant>
      <vt:variant>
        <vt:i4>2444</vt:i4>
      </vt:variant>
      <vt:variant>
        <vt:i4>0</vt:i4>
      </vt:variant>
      <vt:variant>
        <vt:i4>5</vt:i4>
      </vt:variant>
      <vt:variant>
        <vt:lpwstr/>
      </vt:variant>
      <vt:variant>
        <vt:lpwstr>_Toc138735553</vt:lpwstr>
      </vt:variant>
      <vt:variant>
        <vt:i4>1245247</vt:i4>
      </vt:variant>
      <vt:variant>
        <vt:i4>2438</vt:i4>
      </vt:variant>
      <vt:variant>
        <vt:i4>0</vt:i4>
      </vt:variant>
      <vt:variant>
        <vt:i4>5</vt:i4>
      </vt:variant>
      <vt:variant>
        <vt:lpwstr/>
      </vt:variant>
      <vt:variant>
        <vt:lpwstr>_Toc138735552</vt:lpwstr>
      </vt:variant>
      <vt:variant>
        <vt:i4>1245247</vt:i4>
      </vt:variant>
      <vt:variant>
        <vt:i4>2432</vt:i4>
      </vt:variant>
      <vt:variant>
        <vt:i4>0</vt:i4>
      </vt:variant>
      <vt:variant>
        <vt:i4>5</vt:i4>
      </vt:variant>
      <vt:variant>
        <vt:lpwstr/>
      </vt:variant>
      <vt:variant>
        <vt:lpwstr>_Toc138735551</vt:lpwstr>
      </vt:variant>
      <vt:variant>
        <vt:i4>1245247</vt:i4>
      </vt:variant>
      <vt:variant>
        <vt:i4>2426</vt:i4>
      </vt:variant>
      <vt:variant>
        <vt:i4>0</vt:i4>
      </vt:variant>
      <vt:variant>
        <vt:i4>5</vt:i4>
      </vt:variant>
      <vt:variant>
        <vt:lpwstr/>
      </vt:variant>
      <vt:variant>
        <vt:lpwstr>_Toc138735550</vt:lpwstr>
      </vt:variant>
      <vt:variant>
        <vt:i4>1179711</vt:i4>
      </vt:variant>
      <vt:variant>
        <vt:i4>2420</vt:i4>
      </vt:variant>
      <vt:variant>
        <vt:i4>0</vt:i4>
      </vt:variant>
      <vt:variant>
        <vt:i4>5</vt:i4>
      </vt:variant>
      <vt:variant>
        <vt:lpwstr/>
      </vt:variant>
      <vt:variant>
        <vt:lpwstr>_Toc138735549</vt:lpwstr>
      </vt:variant>
      <vt:variant>
        <vt:i4>1179711</vt:i4>
      </vt:variant>
      <vt:variant>
        <vt:i4>2414</vt:i4>
      </vt:variant>
      <vt:variant>
        <vt:i4>0</vt:i4>
      </vt:variant>
      <vt:variant>
        <vt:i4>5</vt:i4>
      </vt:variant>
      <vt:variant>
        <vt:lpwstr/>
      </vt:variant>
      <vt:variant>
        <vt:lpwstr>_Toc138735548</vt:lpwstr>
      </vt:variant>
      <vt:variant>
        <vt:i4>1179711</vt:i4>
      </vt:variant>
      <vt:variant>
        <vt:i4>2408</vt:i4>
      </vt:variant>
      <vt:variant>
        <vt:i4>0</vt:i4>
      </vt:variant>
      <vt:variant>
        <vt:i4>5</vt:i4>
      </vt:variant>
      <vt:variant>
        <vt:lpwstr/>
      </vt:variant>
      <vt:variant>
        <vt:lpwstr>_Toc138735547</vt:lpwstr>
      </vt:variant>
      <vt:variant>
        <vt:i4>1179711</vt:i4>
      </vt:variant>
      <vt:variant>
        <vt:i4>2402</vt:i4>
      </vt:variant>
      <vt:variant>
        <vt:i4>0</vt:i4>
      </vt:variant>
      <vt:variant>
        <vt:i4>5</vt:i4>
      </vt:variant>
      <vt:variant>
        <vt:lpwstr/>
      </vt:variant>
      <vt:variant>
        <vt:lpwstr>_Toc138735546</vt:lpwstr>
      </vt:variant>
      <vt:variant>
        <vt:i4>1179711</vt:i4>
      </vt:variant>
      <vt:variant>
        <vt:i4>2396</vt:i4>
      </vt:variant>
      <vt:variant>
        <vt:i4>0</vt:i4>
      </vt:variant>
      <vt:variant>
        <vt:i4>5</vt:i4>
      </vt:variant>
      <vt:variant>
        <vt:lpwstr/>
      </vt:variant>
      <vt:variant>
        <vt:lpwstr>_Toc138735545</vt:lpwstr>
      </vt:variant>
      <vt:variant>
        <vt:i4>1179711</vt:i4>
      </vt:variant>
      <vt:variant>
        <vt:i4>2390</vt:i4>
      </vt:variant>
      <vt:variant>
        <vt:i4>0</vt:i4>
      </vt:variant>
      <vt:variant>
        <vt:i4>5</vt:i4>
      </vt:variant>
      <vt:variant>
        <vt:lpwstr/>
      </vt:variant>
      <vt:variant>
        <vt:lpwstr>_Toc138735544</vt:lpwstr>
      </vt:variant>
      <vt:variant>
        <vt:i4>1179711</vt:i4>
      </vt:variant>
      <vt:variant>
        <vt:i4>2384</vt:i4>
      </vt:variant>
      <vt:variant>
        <vt:i4>0</vt:i4>
      </vt:variant>
      <vt:variant>
        <vt:i4>5</vt:i4>
      </vt:variant>
      <vt:variant>
        <vt:lpwstr/>
      </vt:variant>
      <vt:variant>
        <vt:lpwstr>_Toc138735543</vt:lpwstr>
      </vt:variant>
      <vt:variant>
        <vt:i4>1179711</vt:i4>
      </vt:variant>
      <vt:variant>
        <vt:i4>2378</vt:i4>
      </vt:variant>
      <vt:variant>
        <vt:i4>0</vt:i4>
      </vt:variant>
      <vt:variant>
        <vt:i4>5</vt:i4>
      </vt:variant>
      <vt:variant>
        <vt:lpwstr/>
      </vt:variant>
      <vt:variant>
        <vt:lpwstr>_Toc138735542</vt:lpwstr>
      </vt:variant>
      <vt:variant>
        <vt:i4>1179711</vt:i4>
      </vt:variant>
      <vt:variant>
        <vt:i4>2372</vt:i4>
      </vt:variant>
      <vt:variant>
        <vt:i4>0</vt:i4>
      </vt:variant>
      <vt:variant>
        <vt:i4>5</vt:i4>
      </vt:variant>
      <vt:variant>
        <vt:lpwstr/>
      </vt:variant>
      <vt:variant>
        <vt:lpwstr>_Toc138735541</vt:lpwstr>
      </vt:variant>
      <vt:variant>
        <vt:i4>1179711</vt:i4>
      </vt:variant>
      <vt:variant>
        <vt:i4>2366</vt:i4>
      </vt:variant>
      <vt:variant>
        <vt:i4>0</vt:i4>
      </vt:variant>
      <vt:variant>
        <vt:i4>5</vt:i4>
      </vt:variant>
      <vt:variant>
        <vt:lpwstr/>
      </vt:variant>
      <vt:variant>
        <vt:lpwstr>_Toc138735540</vt:lpwstr>
      </vt:variant>
      <vt:variant>
        <vt:i4>1376319</vt:i4>
      </vt:variant>
      <vt:variant>
        <vt:i4>2360</vt:i4>
      </vt:variant>
      <vt:variant>
        <vt:i4>0</vt:i4>
      </vt:variant>
      <vt:variant>
        <vt:i4>5</vt:i4>
      </vt:variant>
      <vt:variant>
        <vt:lpwstr/>
      </vt:variant>
      <vt:variant>
        <vt:lpwstr>_Toc138735539</vt:lpwstr>
      </vt:variant>
      <vt:variant>
        <vt:i4>1376319</vt:i4>
      </vt:variant>
      <vt:variant>
        <vt:i4>2354</vt:i4>
      </vt:variant>
      <vt:variant>
        <vt:i4>0</vt:i4>
      </vt:variant>
      <vt:variant>
        <vt:i4>5</vt:i4>
      </vt:variant>
      <vt:variant>
        <vt:lpwstr/>
      </vt:variant>
      <vt:variant>
        <vt:lpwstr>_Toc138735538</vt:lpwstr>
      </vt:variant>
      <vt:variant>
        <vt:i4>1376319</vt:i4>
      </vt:variant>
      <vt:variant>
        <vt:i4>2348</vt:i4>
      </vt:variant>
      <vt:variant>
        <vt:i4>0</vt:i4>
      </vt:variant>
      <vt:variant>
        <vt:i4>5</vt:i4>
      </vt:variant>
      <vt:variant>
        <vt:lpwstr/>
      </vt:variant>
      <vt:variant>
        <vt:lpwstr>_Toc138735537</vt:lpwstr>
      </vt:variant>
      <vt:variant>
        <vt:i4>1376319</vt:i4>
      </vt:variant>
      <vt:variant>
        <vt:i4>2342</vt:i4>
      </vt:variant>
      <vt:variant>
        <vt:i4>0</vt:i4>
      </vt:variant>
      <vt:variant>
        <vt:i4>5</vt:i4>
      </vt:variant>
      <vt:variant>
        <vt:lpwstr/>
      </vt:variant>
      <vt:variant>
        <vt:lpwstr>_Toc138735536</vt:lpwstr>
      </vt:variant>
      <vt:variant>
        <vt:i4>1376319</vt:i4>
      </vt:variant>
      <vt:variant>
        <vt:i4>2336</vt:i4>
      </vt:variant>
      <vt:variant>
        <vt:i4>0</vt:i4>
      </vt:variant>
      <vt:variant>
        <vt:i4>5</vt:i4>
      </vt:variant>
      <vt:variant>
        <vt:lpwstr/>
      </vt:variant>
      <vt:variant>
        <vt:lpwstr>_Toc138735535</vt:lpwstr>
      </vt:variant>
      <vt:variant>
        <vt:i4>1376319</vt:i4>
      </vt:variant>
      <vt:variant>
        <vt:i4>2330</vt:i4>
      </vt:variant>
      <vt:variant>
        <vt:i4>0</vt:i4>
      </vt:variant>
      <vt:variant>
        <vt:i4>5</vt:i4>
      </vt:variant>
      <vt:variant>
        <vt:lpwstr/>
      </vt:variant>
      <vt:variant>
        <vt:lpwstr>_Toc138735534</vt:lpwstr>
      </vt:variant>
      <vt:variant>
        <vt:i4>1376319</vt:i4>
      </vt:variant>
      <vt:variant>
        <vt:i4>2324</vt:i4>
      </vt:variant>
      <vt:variant>
        <vt:i4>0</vt:i4>
      </vt:variant>
      <vt:variant>
        <vt:i4>5</vt:i4>
      </vt:variant>
      <vt:variant>
        <vt:lpwstr/>
      </vt:variant>
      <vt:variant>
        <vt:lpwstr>_Toc138735533</vt:lpwstr>
      </vt:variant>
      <vt:variant>
        <vt:i4>1376319</vt:i4>
      </vt:variant>
      <vt:variant>
        <vt:i4>2318</vt:i4>
      </vt:variant>
      <vt:variant>
        <vt:i4>0</vt:i4>
      </vt:variant>
      <vt:variant>
        <vt:i4>5</vt:i4>
      </vt:variant>
      <vt:variant>
        <vt:lpwstr/>
      </vt:variant>
      <vt:variant>
        <vt:lpwstr>_Toc138735532</vt:lpwstr>
      </vt:variant>
      <vt:variant>
        <vt:i4>1376319</vt:i4>
      </vt:variant>
      <vt:variant>
        <vt:i4>2312</vt:i4>
      </vt:variant>
      <vt:variant>
        <vt:i4>0</vt:i4>
      </vt:variant>
      <vt:variant>
        <vt:i4>5</vt:i4>
      </vt:variant>
      <vt:variant>
        <vt:lpwstr/>
      </vt:variant>
      <vt:variant>
        <vt:lpwstr>_Toc138735531</vt:lpwstr>
      </vt:variant>
      <vt:variant>
        <vt:i4>1376319</vt:i4>
      </vt:variant>
      <vt:variant>
        <vt:i4>2306</vt:i4>
      </vt:variant>
      <vt:variant>
        <vt:i4>0</vt:i4>
      </vt:variant>
      <vt:variant>
        <vt:i4>5</vt:i4>
      </vt:variant>
      <vt:variant>
        <vt:lpwstr/>
      </vt:variant>
      <vt:variant>
        <vt:lpwstr>_Toc138735530</vt:lpwstr>
      </vt:variant>
      <vt:variant>
        <vt:i4>1310783</vt:i4>
      </vt:variant>
      <vt:variant>
        <vt:i4>2300</vt:i4>
      </vt:variant>
      <vt:variant>
        <vt:i4>0</vt:i4>
      </vt:variant>
      <vt:variant>
        <vt:i4>5</vt:i4>
      </vt:variant>
      <vt:variant>
        <vt:lpwstr/>
      </vt:variant>
      <vt:variant>
        <vt:lpwstr>_Toc138735529</vt:lpwstr>
      </vt:variant>
      <vt:variant>
        <vt:i4>1310783</vt:i4>
      </vt:variant>
      <vt:variant>
        <vt:i4>2294</vt:i4>
      </vt:variant>
      <vt:variant>
        <vt:i4>0</vt:i4>
      </vt:variant>
      <vt:variant>
        <vt:i4>5</vt:i4>
      </vt:variant>
      <vt:variant>
        <vt:lpwstr/>
      </vt:variant>
      <vt:variant>
        <vt:lpwstr>_Toc138735528</vt:lpwstr>
      </vt:variant>
      <vt:variant>
        <vt:i4>1310783</vt:i4>
      </vt:variant>
      <vt:variant>
        <vt:i4>2288</vt:i4>
      </vt:variant>
      <vt:variant>
        <vt:i4>0</vt:i4>
      </vt:variant>
      <vt:variant>
        <vt:i4>5</vt:i4>
      </vt:variant>
      <vt:variant>
        <vt:lpwstr/>
      </vt:variant>
      <vt:variant>
        <vt:lpwstr>_Toc138735527</vt:lpwstr>
      </vt:variant>
      <vt:variant>
        <vt:i4>1310783</vt:i4>
      </vt:variant>
      <vt:variant>
        <vt:i4>2282</vt:i4>
      </vt:variant>
      <vt:variant>
        <vt:i4>0</vt:i4>
      </vt:variant>
      <vt:variant>
        <vt:i4>5</vt:i4>
      </vt:variant>
      <vt:variant>
        <vt:lpwstr/>
      </vt:variant>
      <vt:variant>
        <vt:lpwstr>_Toc138735526</vt:lpwstr>
      </vt:variant>
      <vt:variant>
        <vt:i4>1310783</vt:i4>
      </vt:variant>
      <vt:variant>
        <vt:i4>2276</vt:i4>
      </vt:variant>
      <vt:variant>
        <vt:i4>0</vt:i4>
      </vt:variant>
      <vt:variant>
        <vt:i4>5</vt:i4>
      </vt:variant>
      <vt:variant>
        <vt:lpwstr/>
      </vt:variant>
      <vt:variant>
        <vt:lpwstr>_Toc138735525</vt:lpwstr>
      </vt:variant>
      <vt:variant>
        <vt:i4>1310783</vt:i4>
      </vt:variant>
      <vt:variant>
        <vt:i4>2270</vt:i4>
      </vt:variant>
      <vt:variant>
        <vt:i4>0</vt:i4>
      </vt:variant>
      <vt:variant>
        <vt:i4>5</vt:i4>
      </vt:variant>
      <vt:variant>
        <vt:lpwstr/>
      </vt:variant>
      <vt:variant>
        <vt:lpwstr>_Toc138735524</vt:lpwstr>
      </vt:variant>
      <vt:variant>
        <vt:i4>1310783</vt:i4>
      </vt:variant>
      <vt:variant>
        <vt:i4>2264</vt:i4>
      </vt:variant>
      <vt:variant>
        <vt:i4>0</vt:i4>
      </vt:variant>
      <vt:variant>
        <vt:i4>5</vt:i4>
      </vt:variant>
      <vt:variant>
        <vt:lpwstr/>
      </vt:variant>
      <vt:variant>
        <vt:lpwstr>_Toc138735523</vt:lpwstr>
      </vt:variant>
      <vt:variant>
        <vt:i4>1310783</vt:i4>
      </vt:variant>
      <vt:variant>
        <vt:i4>2258</vt:i4>
      </vt:variant>
      <vt:variant>
        <vt:i4>0</vt:i4>
      </vt:variant>
      <vt:variant>
        <vt:i4>5</vt:i4>
      </vt:variant>
      <vt:variant>
        <vt:lpwstr/>
      </vt:variant>
      <vt:variant>
        <vt:lpwstr>_Toc138735522</vt:lpwstr>
      </vt:variant>
      <vt:variant>
        <vt:i4>1310783</vt:i4>
      </vt:variant>
      <vt:variant>
        <vt:i4>2252</vt:i4>
      </vt:variant>
      <vt:variant>
        <vt:i4>0</vt:i4>
      </vt:variant>
      <vt:variant>
        <vt:i4>5</vt:i4>
      </vt:variant>
      <vt:variant>
        <vt:lpwstr/>
      </vt:variant>
      <vt:variant>
        <vt:lpwstr>_Toc138735521</vt:lpwstr>
      </vt:variant>
      <vt:variant>
        <vt:i4>1310783</vt:i4>
      </vt:variant>
      <vt:variant>
        <vt:i4>2246</vt:i4>
      </vt:variant>
      <vt:variant>
        <vt:i4>0</vt:i4>
      </vt:variant>
      <vt:variant>
        <vt:i4>5</vt:i4>
      </vt:variant>
      <vt:variant>
        <vt:lpwstr/>
      </vt:variant>
      <vt:variant>
        <vt:lpwstr>_Toc138735520</vt:lpwstr>
      </vt:variant>
      <vt:variant>
        <vt:i4>1507391</vt:i4>
      </vt:variant>
      <vt:variant>
        <vt:i4>2240</vt:i4>
      </vt:variant>
      <vt:variant>
        <vt:i4>0</vt:i4>
      </vt:variant>
      <vt:variant>
        <vt:i4>5</vt:i4>
      </vt:variant>
      <vt:variant>
        <vt:lpwstr/>
      </vt:variant>
      <vt:variant>
        <vt:lpwstr>_Toc138735519</vt:lpwstr>
      </vt:variant>
      <vt:variant>
        <vt:i4>1507391</vt:i4>
      </vt:variant>
      <vt:variant>
        <vt:i4>2234</vt:i4>
      </vt:variant>
      <vt:variant>
        <vt:i4>0</vt:i4>
      </vt:variant>
      <vt:variant>
        <vt:i4>5</vt:i4>
      </vt:variant>
      <vt:variant>
        <vt:lpwstr/>
      </vt:variant>
      <vt:variant>
        <vt:lpwstr>_Toc138735518</vt:lpwstr>
      </vt:variant>
      <vt:variant>
        <vt:i4>1507391</vt:i4>
      </vt:variant>
      <vt:variant>
        <vt:i4>2228</vt:i4>
      </vt:variant>
      <vt:variant>
        <vt:i4>0</vt:i4>
      </vt:variant>
      <vt:variant>
        <vt:i4>5</vt:i4>
      </vt:variant>
      <vt:variant>
        <vt:lpwstr/>
      </vt:variant>
      <vt:variant>
        <vt:lpwstr>_Toc138735517</vt:lpwstr>
      </vt:variant>
      <vt:variant>
        <vt:i4>1507391</vt:i4>
      </vt:variant>
      <vt:variant>
        <vt:i4>2222</vt:i4>
      </vt:variant>
      <vt:variant>
        <vt:i4>0</vt:i4>
      </vt:variant>
      <vt:variant>
        <vt:i4>5</vt:i4>
      </vt:variant>
      <vt:variant>
        <vt:lpwstr/>
      </vt:variant>
      <vt:variant>
        <vt:lpwstr>_Toc138735516</vt:lpwstr>
      </vt:variant>
      <vt:variant>
        <vt:i4>1507391</vt:i4>
      </vt:variant>
      <vt:variant>
        <vt:i4>2216</vt:i4>
      </vt:variant>
      <vt:variant>
        <vt:i4>0</vt:i4>
      </vt:variant>
      <vt:variant>
        <vt:i4>5</vt:i4>
      </vt:variant>
      <vt:variant>
        <vt:lpwstr/>
      </vt:variant>
      <vt:variant>
        <vt:lpwstr>_Toc138735515</vt:lpwstr>
      </vt:variant>
      <vt:variant>
        <vt:i4>1507391</vt:i4>
      </vt:variant>
      <vt:variant>
        <vt:i4>2210</vt:i4>
      </vt:variant>
      <vt:variant>
        <vt:i4>0</vt:i4>
      </vt:variant>
      <vt:variant>
        <vt:i4>5</vt:i4>
      </vt:variant>
      <vt:variant>
        <vt:lpwstr/>
      </vt:variant>
      <vt:variant>
        <vt:lpwstr>_Toc138735514</vt:lpwstr>
      </vt:variant>
      <vt:variant>
        <vt:i4>1507391</vt:i4>
      </vt:variant>
      <vt:variant>
        <vt:i4>2204</vt:i4>
      </vt:variant>
      <vt:variant>
        <vt:i4>0</vt:i4>
      </vt:variant>
      <vt:variant>
        <vt:i4>5</vt:i4>
      </vt:variant>
      <vt:variant>
        <vt:lpwstr/>
      </vt:variant>
      <vt:variant>
        <vt:lpwstr>_Toc138735513</vt:lpwstr>
      </vt:variant>
      <vt:variant>
        <vt:i4>1507391</vt:i4>
      </vt:variant>
      <vt:variant>
        <vt:i4>2198</vt:i4>
      </vt:variant>
      <vt:variant>
        <vt:i4>0</vt:i4>
      </vt:variant>
      <vt:variant>
        <vt:i4>5</vt:i4>
      </vt:variant>
      <vt:variant>
        <vt:lpwstr/>
      </vt:variant>
      <vt:variant>
        <vt:lpwstr>_Toc138735512</vt:lpwstr>
      </vt:variant>
      <vt:variant>
        <vt:i4>1507391</vt:i4>
      </vt:variant>
      <vt:variant>
        <vt:i4>2192</vt:i4>
      </vt:variant>
      <vt:variant>
        <vt:i4>0</vt:i4>
      </vt:variant>
      <vt:variant>
        <vt:i4>5</vt:i4>
      </vt:variant>
      <vt:variant>
        <vt:lpwstr/>
      </vt:variant>
      <vt:variant>
        <vt:lpwstr>_Toc138735511</vt:lpwstr>
      </vt:variant>
      <vt:variant>
        <vt:i4>1507391</vt:i4>
      </vt:variant>
      <vt:variant>
        <vt:i4>2186</vt:i4>
      </vt:variant>
      <vt:variant>
        <vt:i4>0</vt:i4>
      </vt:variant>
      <vt:variant>
        <vt:i4>5</vt:i4>
      </vt:variant>
      <vt:variant>
        <vt:lpwstr/>
      </vt:variant>
      <vt:variant>
        <vt:lpwstr>_Toc138735510</vt:lpwstr>
      </vt:variant>
      <vt:variant>
        <vt:i4>1441855</vt:i4>
      </vt:variant>
      <vt:variant>
        <vt:i4>2180</vt:i4>
      </vt:variant>
      <vt:variant>
        <vt:i4>0</vt:i4>
      </vt:variant>
      <vt:variant>
        <vt:i4>5</vt:i4>
      </vt:variant>
      <vt:variant>
        <vt:lpwstr/>
      </vt:variant>
      <vt:variant>
        <vt:lpwstr>_Toc138735509</vt:lpwstr>
      </vt:variant>
      <vt:variant>
        <vt:i4>1441855</vt:i4>
      </vt:variant>
      <vt:variant>
        <vt:i4>2174</vt:i4>
      </vt:variant>
      <vt:variant>
        <vt:i4>0</vt:i4>
      </vt:variant>
      <vt:variant>
        <vt:i4>5</vt:i4>
      </vt:variant>
      <vt:variant>
        <vt:lpwstr/>
      </vt:variant>
      <vt:variant>
        <vt:lpwstr>_Toc138735508</vt:lpwstr>
      </vt:variant>
      <vt:variant>
        <vt:i4>1441855</vt:i4>
      </vt:variant>
      <vt:variant>
        <vt:i4>2168</vt:i4>
      </vt:variant>
      <vt:variant>
        <vt:i4>0</vt:i4>
      </vt:variant>
      <vt:variant>
        <vt:i4>5</vt:i4>
      </vt:variant>
      <vt:variant>
        <vt:lpwstr/>
      </vt:variant>
      <vt:variant>
        <vt:lpwstr>_Toc138735507</vt:lpwstr>
      </vt:variant>
      <vt:variant>
        <vt:i4>1441855</vt:i4>
      </vt:variant>
      <vt:variant>
        <vt:i4>2162</vt:i4>
      </vt:variant>
      <vt:variant>
        <vt:i4>0</vt:i4>
      </vt:variant>
      <vt:variant>
        <vt:i4>5</vt:i4>
      </vt:variant>
      <vt:variant>
        <vt:lpwstr/>
      </vt:variant>
      <vt:variant>
        <vt:lpwstr>_Toc138735506</vt:lpwstr>
      </vt:variant>
      <vt:variant>
        <vt:i4>1441855</vt:i4>
      </vt:variant>
      <vt:variant>
        <vt:i4>2156</vt:i4>
      </vt:variant>
      <vt:variant>
        <vt:i4>0</vt:i4>
      </vt:variant>
      <vt:variant>
        <vt:i4>5</vt:i4>
      </vt:variant>
      <vt:variant>
        <vt:lpwstr/>
      </vt:variant>
      <vt:variant>
        <vt:lpwstr>_Toc138735505</vt:lpwstr>
      </vt:variant>
      <vt:variant>
        <vt:i4>1441855</vt:i4>
      </vt:variant>
      <vt:variant>
        <vt:i4>2150</vt:i4>
      </vt:variant>
      <vt:variant>
        <vt:i4>0</vt:i4>
      </vt:variant>
      <vt:variant>
        <vt:i4>5</vt:i4>
      </vt:variant>
      <vt:variant>
        <vt:lpwstr/>
      </vt:variant>
      <vt:variant>
        <vt:lpwstr>_Toc138735504</vt:lpwstr>
      </vt:variant>
      <vt:variant>
        <vt:i4>1441855</vt:i4>
      </vt:variant>
      <vt:variant>
        <vt:i4>2144</vt:i4>
      </vt:variant>
      <vt:variant>
        <vt:i4>0</vt:i4>
      </vt:variant>
      <vt:variant>
        <vt:i4>5</vt:i4>
      </vt:variant>
      <vt:variant>
        <vt:lpwstr/>
      </vt:variant>
      <vt:variant>
        <vt:lpwstr>_Toc138735503</vt:lpwstr>
      </vt:variant>
      <vt:variant>
        <vt:i4>1441855</vt:i4>
      </vt:variant>
      <vt:variant>
        <vt:i4>2138</vt:i4>
      </vt:variant>
      <vt:variant>
        <vt:i4>0</vt:i4>
      </vt:variant>
      <vt:variant>
        <vt:i4>5</vt:i4>
      </vt:variant>
      <vt:variant>
        <vt:lpwstr/>
      </vt:variant>
      <vt:variant>
        <vt:lpwstr>_Toc138735502</vt:lpwstr>
      </vt:variant>
      <vt:variant>
        <vt:i4>1441855</vt:i4>
      </vt:variant>
      <vt:variant>
        <vt:i4>2132</vt:i4>
      </vt:variant>
      <vt:variant>
        <vt:i4>0</vt:i4>
      </vt:variant>
      <vt:variant>
        <vt:i4>5</vt:i4>
      </vt:variant>
      <vt:variant>
        <vt:lpwstr/>
      </vt:variant>
      <vt:variant>
        <vt:lpwstr>_Toc138735501</vt:lpwstr>
      </vt:variant>
      <vt:variant>
        <vt:i4>1441855</vt:i4>
      </vt:variant>
      <vt:variant>
        <vt:i4>2126</vt:i4>
      </vt:variant>
      <vt:variant>
        <vt:i4>0</vt:i4>
      </vt:variant>
      <vt:variant>
        <vt:i4>5</vt:i4>
      </vt:variant>
      <vt:variant>
        <vt:lpwstr/>
      </vt:variant>
      <vt:variant>
        <vt:lpwstr>_Toc138735500</vt:lpwstr>
      </vt:variant>
      <vt:variant>
        <vt:i4>2031678</vt:i4>
      </vt:variant>
      <vt:variant>
        <vt:i4>2120</vt:i4>
      </vt:variant>
      <vt:variant>
        <vt:i4>0</vt:i4>
      </vt:variant>
      <vt:variant>
        <vt:i4>5</vt:i4>
      </vt:variant>
      <vt:variant>
        <vt:lpwstr/>
      </vt:variant>
      <vt:variant>
        <vt:lpwstr>_Toc138735499</vt:lpwstr>
      </vt:variant>
      <vt:variant>
        <vt:i4>2031678</vt:i4>
      </vt:variant>
      <vt:variant>
        <vt:i4>2114</vt:i4>
      </vt:variant>
      <vt:variant>
        <vt:i4>0</vt:i4>
      </vt:variant>
      <vt:variant>
        <vt:i4>5</vt:i4>
      </vt:variant>
      <vt:variant>
        <vt:lpwstr/>
      </vt:variant>
      <vt:variant>
        <vt:lpwstr>_Toc138735498</vt:lpwstr>
      </vt:variant>
      <vt:variant>
        <vt:i4>2031678</vt:i4>
      </vt:variant>
      <vt:variant>
        <vt:i4>2108</vt:i4>
      </vt:variant>
      <vt:variant>
        <vt:i4>0</vt:i4>
      </vt:variant>
      <vt:variant>
        <vt:i4>5</vt:i4>
      </vt:variant>
      <vt:variant>
        <vt:lpwstr/>
      </vt:variant>
      <vt:variant>
        <vt:lpwstr>_Toc138735497</vt:lpwstr>
      </vt:variant>
      <vt:variant>
        <vt:i4>2031678</vt:i4>
      </vt:variant>
      <vt:variant>
        <vt:i4>2102</vt:i4>
      </vt:variant>
      <vt:variant>
        <vt:i4>0</vt:i4>
      </vt:variant>
      <vt:variant>
        <vt:i4>5</vt:i4>
      </vt:variant>
      <vt:variant>
        <vt:lpwstr/>
      </vt:variant>
      <vt:variant>
        <vt:lpwstr>_Toc138735496</vt:lpwstr>
      </vt:variant>
      <vt:variant>
        <vt:i4>2031678</vt:i4>
      </vt:variant>
      <vt:variant>
        <vt:i4>2096</vt:i4>
      </vt:variant>
      <vt:variant>
        <vt:i4>0</vt:i4>
      </vt:variant>
      <vt:variant>
        <vt:i4>5</vt:i4>
      </vt:variant>
      <vt:variant>
        <vt:lpwstr/>
      </vt:variant>
      <vt:variant>
        <vt:lpwstr>_Toc138735495</vt:lpwstr>
      </vt:variant>
      <vt:variant>
        <vt:i4>2031678</vt:i4>
      </vt:variant>
      <vt:variant>
        <vt:i4>2090</vt:i4>
      </vt:variant>
      <vt:variant>
        <vt:i4>0</vt:i4>
      </vt:variant>
      <vt:variant>
        <vt:i4>5</vt:i4>
      </vt:variant>
      <vt:variant>
        <vt:lpwstr/>
      </vt:variant>
      <vt:variant>
        <vt:lpwstr>_Toc138735494</vt:lpwstr>
      </vt:variant>
      <vt:variant>
        <vt:i4>2031678</vt:i4>
      </vt:variant>
      <vt:variant>
        <vt:i4>2084</vt:i4>
      </vt:variant>
      <vt:variant>
        <vt:i4>0</vt:i4>
      </vt:variant>
      <vt:variant>
        <vt:i4>5</vt:i4>
      </vt:variant>
      <vt:variant>
        <vt:lpwstr/>
      </vt:variant>
      <vt:variant>
        <vt:lpwstr>_Toc138735493</vt:lpwstr>
      </vt:variant>
      <vt:variant>
        <vt:i4>2031678</vt:i4>
      </vt:variant>
      <vt:variant>
        <vt:i4>2078</vt:i4>
      </vt:variant>
      <vt:variant>
        <vt:i4>0</vt:i4>
      </vt:variant>
      <vt:variant>
        <vt:i4>5</vt:i4>
      </vt:variant>
      <vt:variant>
        <vt:lpwstr/>
      </vt:variant>
      <vt:variant>
        <vt:lpwstr>_Toc138735492</vt:lpwstr>
      </vt:variant>
      <vt:variant>
        <vt:i4>2031678</vt:i4>
      </vt:variant>
      <vt:variant>
        <vt:i4>2072</vt:i4>
      </vt:variant>
      <vt:variant>
        <vt:i4>0</vt:i4>
      </vt:variant>
      <vt:variant>
        <vt:i4>5</vt:i4>
      </vt:variant>
      <vt:variant>
        <vt:lpwstr/>
      </vt:variant>
      <vt:variant>
        <vt:lpwstr>_Toc138735491</vt:lpwstr>
      </vt:variant>
      <vt:variant>
        <vt:i4>2031678</vt:i4>
      </vt:variant>
      <vt:variant>
        <vt:i4>2066</vt:i4>
      </vt:variant>
      <vt:variant>
        <vt:i4>0</vt:i4>
      </vt:variant>
      <vt:variant>
        <vt:i4>5</vt:i4>
      </vt:variant>
      <vt:variant>
        <vt:lpwstr/>
      </vt:variant>
      <vt:variant>
        <vt:lpwstr>_Toc138735490</vt:lpwstr>
      </vt:variant>
      <vt:variant>
        <vt:i4>1966142</vt:i4>
      </vt:variant>
      <vt:variant>
        <vt:i4>2060</vt:i4>
      </vt:variant>
      <vt:variant>
        <vt:i4>0</vt:i4>
      </vt:variant>
      <vt:variant>
        <vt:i4>5</vt:i4>
      </vt:variant>
      <vt:variant>
        <vt:lpwstr/>
      </vt:variant>
      <vt:variant>
        <vt:lpwstr>_Toc138735489</vt:lpwstr>
      </vt:variant>
      <vt:variant>
        <vt:i4>1966142</vt:i4>
      </vt:variant>
      <vt:variant>
        <vt:i4>2054</vt:i4>
      </vt:variant>
      <vt:variant>
        <vt:i4>0</vt:i4>
      </vt:variant>
      <vt:variant>
        <vt:i4>5</vt:i4>
      </vt:variant>
      <vt:variant>
        <vt:lpwstr/>
      </vt:variant>
      <vt:variant>
        <vt:lpwstr>_Toc138735488</vt:lpwstr>
      </vt:variant>
      <vt:variant>
        <vt:i4>1966142</vt:i4>
      </vt:variant>
      <vt:variant>
        <vt:i4>2048</vt:i4>
      </vt:variant>
      <vt:variant>
        <vt:i4>0</vt:i4>
      </vt:variant>
      <vt:variant>
        <vt:i4>5</vt:i4>
      </vt:variant>
      <vt:variant>
        <vt:lpwstr/>
      </vt:variant>
      <vt:variant>
        <vt:lpwstr>_Toc138735487</vt:lpwstr>
      </vt:variant>
      <vt:variant>
        <vt:i4>1966142</vt:i4>
      </vt:variant>
      <vt:variant>
        <vt:i4>2042</vt:i4>
      </vt:variant>
      <vt:variant>
        <vt:i4>0</vt:i4>
      </vt:variant>
      <vt:variant>
        <vt:i4>5</vt:i4>
      </vt:variant>
      <vt:variant>
        <vt:lpwstr/>
      </vt:variant>
      <vt:variant>
        <vt:lpwstr>_Toc138735486</vt:lpwstr>
      </vt:variant>
      <vt:variant>
        <vt:i4>1966142</vt:i4>
      </vt:variant>
      <vt:variant>
        <vt:i4>2036</vt:i4>
      </vt:variant>
      <vt:variant>
        <vt:i4>0</vt:i4>
      </vt:variant>
      <vt:variant>
        <vt:i4>5</vt:i4>
      </vt:variant>
      <vt:variant>
        <vt:lpwstr/>
      </vt:variant>
      <vt:variant>
        <vt:lpwstr>_Toc138735485</vt:lpwstr>
      </vt:variant>
      <vt:variant>
        <vt:i4>1966142</vt:i4>
      </vt:variant>
      <vt:variant>
        <vt:i4>2030</vt:i4>
      </vt:variant>
      <vt:variant>
        <vt:i4>0</vt:i4>
      </vt:variant>
      <vt:variant>
        <vt:i4>5</vt:i4>
      </vt:variant>
      <vt:variant>
        <vt:lpwstr/>
      </vt:variant>
      <vt:variant>
        <vt:lpwstr>_Toc138735484</vt:lpwstr>
      </vt:variant>
      <vt:variant>
        <vt:i4>1966142</vt:i4>
      </vt:variant>
      <vt:variant>
        <vt:i4>2024</vt:i4>
      </vt:variant>
      <vt:variant>
        <vt:i4>0</vt:i4>
      </vt:variant>
      <vt:variant>
        <vt:i4>5</vt:i4>
      </vt:variant>
      <vt:variant>
        <vt:lpwstr/>
      </vt:variant>
      <vt:variant>
        <vt:lpwstr>_Toc138735483</vt:lpwstr>
      </vt:variant>
      <vt:variant>
        <vt:i4>1966142</vt:i4>
      </vt:variant>
      <vt:variant>
        <vt:i4>2018</vt:i4>
      </vt:variant>
      <vt:variant>
        <vt:i4>0</vt:i4>
      </vt:variant>
      <vt:variant>
        <vt:i4>5</vt:i4>
      </vt:variant>
      <vt:variant>
        <vt:lpwstr/>
      </vt:variant>
      <vt:variant>
        <vt:lpwstr>_Toc138735482</vt:lpwstr>
      </vt:variant>
      <vt:variant>
        <vt:i4>1966142</vt:i4>
      </vt:variant>
      <vt:variant>
        <vt:i4>2012</vt:i4>
      </vt:variant>
      <vt:variant>
        <vt:i4>0</vt:i4>
      </vt:variant>
      <vt:variant>
        <vt:i4>5</vt:i4>
      </vt:variant>
      <vt:variant>
        <vt:lpwstr/>
      </vt:variant>
      <vt:variant>
        <vt:lpwstr>_Toc138735481</vt:lpwstr>
      </vt:variant>
      <vt:variant>
        <vt:i4>1966142</vt:i4>
      </vt:variant>
      <vt:variant>
        <vt:i4>2006</vt:i4>
      </vt:variant>
      <vt:variant>
        <vt:i4>0</vt:i4>
      </vt:variant>
      <vt:variant>
        <vt:i4>5</vt:i4>
      </vt:variant>
      <vt:variant>
        <vt:lpwstr/>
      </vt:variant>
      <vt:variant>
        <vt:lpwstr>_Toc138735480</vt:lpwstr>
      </vt:variant>
      <vt:variant>
        <vt:i4>1114174</vt:i4>
      </vt:variant>
      <vt:variant>
        <vt:i4>2000</vt:i4>
      </vt:variant>
      <vt:variant>
        <vt:i4>0</vt:i4>
      </vt:variant>
      <vt:variant>
        <vt:i4>5</vt:i4>
      </vt:variant>
      <vt:variant>
        <vt:lpwstr/>
      </vt:variant>
      <vt:variant>
        <vt:lpwstr>_Toc138735479</vt:lpwstr>
      </vt:variant>
      <vt:variant>
        <vt:i4>1114174</vt:i4>
      </vt:variant>
      <vt:variant>
        <vt:i4>1994</vt:i4>
      </vt:variant>
      <vt:variant>
        <vt:i4>0</vt:i4>
      </vt:variant>
      <vt:variant>
        <vt:i4>5</vt:i4>
      </vt:variant>
      <vt:variant>
        <vt:lpwstr/>
      </vt:variant>
      <vt:variant>
        <vt:lpwstr>_Toc138735478</vt:lpwstr>
      </vt:variant>
      <vt:variant>
        <vt:i4>1114174</vt:i4>
      </vt:variant>
      <vt:variant>
        <vt:i4>1988</vt:i4>
      </vt:variant>
      <vt:variant>
        <vt:i4>0</vt:i4>
      </vt:variant>
      <vt:variant>
        <vt:i4>5</vt:i4>
      </vt:variant>
      <vt:variant>
        <vt:lpwstr/>
      </vt:variant>
      <vt:variant>
        <vt:lpwstr>_Toc138735477</vt:lpwstr>
      </vt:variant>
      <vt:variant>
        <vt:i4>1114174</vt:i4>
      </vt:variant>
      <vt:variant>
        <vt:i4>1982</vt:i4>
      </vt:variant>
      <vt:variant>
        <vt:i4>0</vt:i4>
      </vt:variant>
      <vt:variant>
        <vt:i4>5</vt:i4>
      </vt:variant>
      <vt:variant>
        <vt:lpwstr/>
      </vt:variant>
      <vt:variant>
        <vt:lpwstr>_Toc138735476</vt:lpwstr>
      </vt:variant>
      <vt:variant>
        <vt:i4>1114174</vt:i4>
      </vt:variant>
      <vt:variant>
        <vt:i4>1976</vt:i4>
      </vt:variant>
      <vt:variant>
        <vt:i4>0</vt:i4>
      </vt:variant>
      <vt:variant>
        <vt:i4>5</vt:i4>
      </vt:variant>
      <vt:variant>
        <vt:lpwstr/>
      </vt:variant>
      <vt:variant>
        <vt:lpwstr>_Toc138735475</vt:lpwstr>
      </vt:variant>
      <vt:variant>
        <vt:i4>1114174</vt:i4>
      </vt:variant>
      <vt:variant>
        <vt:i4>1970</vt:i4>
      </vt:variant>
      <vt:variant>
        <vt:i4>0</vt:i4>
      </vt:variant>
      <vt:variant>
        <vt:i4>5</vt:i4>
      </vt:variant>
      <vt:variant>
        <vt:lpwstr/>
      </vt:variant>
      <vt:variant>
        <vt:lpwstr>_Toc138735474</vt:lpwstr>
      </vt:variant>
      <vt:variant>
        <vt:i4>1114174</vt:i4>
      </vt:variant>
      <vt:variant>
        <vt:i4>1964</vt:i4>
      </vt:variant>
      <vt:variant>
        <vt:i4>0</vt:i4>
      </vt:variant>
      <vt:variant>
        <vt:i4>5</vt:i4>
      </vt:variant>
      <vt:variant>
        <vt:lpwstr/>
      </vt:variant>
      <vt:variant>
        <vt:lpwstr>_Toc138735473</vt:lpwstr>
      </vt:variant>
      <vt:variant>
        <vt:i4>1114174</vt:i4>
      </vt:variant>
      <vt:variant>
        <vt:i4>1958</vt:i4>
      </vt:variant>
      <vt:variant>
        <vt:i4>0</vt:i4>
      </vt:variant>
      <vt:variant>
        <vt:i4>5</vt:i4>
      </vt:variant>
      <vt:variant>
        <vt:lpwstr/>
      </vt:variant>
      <vt:variant>
        <vt:lpwstr>_Toc138735472</vt:lpwstr>
      </vt:variant>
      <vt:variant>
        <vt:i4>1114174</vt:i4>
      </vt:variant>
      <vt:variant>
        <vt:i4>1952</vt:i4>
      </vt:variant>
      <vt:variant>
        <vt:i4>0</vt:i4>
      </vt:variant>
      <vt:variant>
        <vt:i4>5</vt:i4>
      </vt:variant>
      <vt:variant>
        <vt:lpwstr/>
      </vt:variant>
      <vt:variant>
        <vt:lpwstr>_Toc138735471</vt:lpwstr>
      </vt:variant>
      <vt:variant>
        <vt:i4>1114174</vt:i4>
      </vt:variant>
      <vt:variant>
        <vt:i4>1946</vt:i4>
      </vt:variant>
      <vt:variant>
        <vt:i4>0</vt:i4>
      </vt:variant>
      <vt:variant>
        <vt:i4>5</vt:i4>
      </vt:variant>
      <vt:variant>
        <vt:lpwstr/>
      </vt:variant>
      <vt:variant>
        <vt:lpwstr>_Toc138735470</vt:lpwstr>
      </vt:variant>
      <vt:variant>
        <vt:i4>1048638</vt:i4>
      </vt:variant>
      <vt:variant>
        <vt:i4>1940</vt:i4>
      </vt:variant>
      <vt:variant>
        <vt:i4>0</vt:i4>
      </vt:variant>
      <vt:variant>
        <vt:i4>5</vt:i4>
      </vt:variant>
      <vt:variant>
        <vt:lpwstr/>
      </vt:variant>
      <vt:variant>
        <vt:lpwstr>_Toc138735469</vt:lpwstr>
      </vt:variant>
      <vt:variant>
        <vt:i4>1048638</vt:i4>
      </vt:variant>
      <vt:variant>
        <vt:i4>1934</vt:i4>
      </vt:variant>
      <vt:variant>
        <vt:i4>0</vt:i4>
      </vt:variant>
      <vt:variant>
        <vt:i4>5</vt:i4>
      </vt:variant>
      <vt:variant>
        <vt:lpwstr/>
      </vt:variant>
      <vt:variant>
        <vt:lpwstr>_Toc138735468</vt:lpwstr>
      </vt:variant>
      <vt:variant>
        <vt:i4>1048638</vt:i4>
      </vt:variant>
      <vt:variant>
        <vt:i4>1928</vt:i4>
      </vt:variant>
      <vt:variant>
        <vt:i4>0</vt:i4>
      </vt:variant>
      <vt:variant>
        <vt:i4>5</vt:i4>
      </vt:variant>
      <vt:variant>
        <vt:lpwstr/>
      </vt:variant>
      <vt:variant>
        <vt:lpwstr>_Toc138735467</vt:lpwstr>
      </vt:variant>
      <vt:variant>
        <vt:i4>1048638</vt:i4>
      </vt:variant>
      <vt:variant>
        <vt:i4>1922</vt:i4>
      </vt:variant>
      <vt:variant>
        <vt:i4>0</vt:i4>
      </vt:variant>
      <vt:variant>
        <vt:i4>5</vt:i4>
      </vt:variant>
      <vt:variant>
        <vt:lpwstr/>
      </vt:variant>
      <vt:variant>
        <vt:lpwstr>_Toc138735466</vt:lpwstr>
      </vt:variant>
      <vt:variant>
        <vt:i4>1048638</vt:i4>
      </vt:variant>
      <vt:variant>
        <vt:i4>1916</vt:i4>
      </vt:variant>
      <vt:variant>
        <vt:i4>0</vt:i4>
      </vt:variant>
      <vt:variant>
        <vt:i4>5</vt:i4>
      </vt:variant>
      <vt:variant>
        <vt:lpwstr/>
      </vt:variant>
      <vt:variant>
        <vt:lpwstr>_Toc138735465</vt:lpwstr>
      </vt:variant>
      <vt:variant>
        <vt:i4>1048638</vt:i4>
      </vt:variant>
      <vt:variant>
        <vt:i4>1910</vt:i4>
      </vt:variant>
      <vt:variant>
        <vt:i4>0</vt:i4>
      </vt:variant>
      <vt:variant>
        <vt:i4>5</vt:i4>
      </vt:variant>
      <vt:variant>
        <vt:lpwstr/>
      </vt:variant>
      <vt:variant>
        <vt:lpwstr>_Toc138735464</vt:lpwstr>
      </vt:variant>
      <vt:variant>
        <vt:i4>1048638</vt:i4>
      </vt:variant>
      <vt:variant>
        <vt:i4>1904</vt:i4>
      </vt:variant>
      <vt:variant>
        <vt:i4>0</vt:i4>
      </vt:variant>
      <vt:variant>
        <vt:i4>5</vt:i4>
      </vt:variant>
      <vt:variant>
        <vt:lpwstr/>
      </vt:variant>
      <vt:variant>
        <vt:lpwstr>_Toc138735463</vt:lpwstr>
      </vt:variant>
      <vt:variant>
        <vt:i4>1048638</vt:i4>
      </vt:variant>
      <vt:variant>
        <vt:i4>1898</vt:i4>
      </vt:variant>
      <vt:variant>
        <vt:i4>0</vt:i4>
      </vt:variant>
      <vt:variant>
        <vt:i4>5</vt:i4>
      </vt:variant>
      <vt:variant>
        <vt:lpwstr/>
      </vt:variant>
      <vt:variant>
        <vt:lpwstr>_Toc138735462</vt:lpwstr>
      </vt:variant>
      <vt:variant>
        <vt:i4>1048638</vt:i4>
      </vt:variant>
      <vt:variant>
        <vt:i4>1892</vt:i4>
      </vt:variant>
      <vt:variant>
        <vt:i4>0</vt:i4>
      </vt:variant>
      <vt:variant>
        <vt:i4>5</vt:i4>
      </vt:variant>
      <vt:variant>
        <vt:lpwstr/>
      </vt:variant>
      <vt:variant>
        <vt:lpwstr>_Toc138735461</vt:lpwstr>
      </vt:variant>
      <vt:variant>
        <vt:i4>1048638</vt:i4>
      </vt:variant>
      <vt:variant>
        <vt:i4>1886</vt:i4>
      </vt:variant>
      <vt:variant>
        <vt:i4>0</vt:i4>
      </vt:variant>
      <vt:variant>
        <vt:i4>5</vt:i4>
      </vt:variant>
      <vt:variant>
        <vt:lpwstr/>
      </vt:variant>
      <vt:variant>
        <vt:lpwstr>_Toc138735460</vt:lpwstr>
      </vt:variant>
      <vt:variant>
        <vt:i4>1245246</vt:i4>
      </vt:variant>
      <vt:variant>
        <vt:i4>1880</vt:i4>
      </vt:variant>
      <vt:variant>
        <vt:i4>0</vt:i4>
      </vt:variant>
      <vt:variant>
        <vt:i4>5</vt:i4>
      </vt:variant>
      <vt:variant>
        <vt:lpwstr/>
      </vt:variant>
      <vt:variant>
        <vt:lpwstr>_Toc138735459</vt:lpwstr>
      </vt:variant>
      <vt:variant>
        <vt:i4>1245246</vt:i4>
      </vt:variant>
      <vt:variant>
        <vt:i4>1874</vt:i4>
      </vt:variant>
      <vt:variant>
        <vt:i4>0</vt:i4>
      </vt:variant>
      <vt:variant>
        <vt:i4>5</vt:i4>
      </vt:variant>
      <vt:variant>
        <vt:lpwstr/>
      </vt:variant>
      <vt:variant>
        <vt:lpwstr>_Toc138735458</vt:lpwstr>
      </vt:variant>
      <vt:variant>
        <vt:i4>1245246</vt:i4>
      </vt:variant>
      <vt:variant>
        <vt:i4>1868</vt:i4>
      </vt:variant>
      <vt:variant>
        <vt:i4>0</vt:i4>
      </vt:variant>
      <vt:variant>
        <vt:i4>5</vt:i4>
      </vt:variant>
      <vt:variant>
        <vt:lpwstr/>
      </vt:variant>
      <vt:variant>
        <vt:lpwstr>_Toc138735457</vt:lpwstr>
      </vt:variant>
      <vt:variant>
        <vt:i4>1245246</vt:i4>
      </vt:variant>
      <vt:variant>
        <vt:i4>1862</vt:i4>
      </vt:variant>
      <vt:variant>
        <vt:i4>0</vt:i4>
      </vt:variant>
      <vt:variant>
        <vt:i4>5</vt:i4>
      </vt:variant>
      <vt:variant>
        <vt:lpwstr/>
      </vt:variant>
      <vt:variant>
        <vt:lpwstr>_Toc138735456</vt:lpwstr>
      </vt:variant>
      <vt:variant>
        <vt:i4>1245246</vt:i4>
      </vt:variant>
      <vt:variant>
        <vt:i4>1856</vt:i4>
      </vt:variant>
      <vt:variant>
        <vt:i4>0</vt:i4>
      </vt:variant>
      <vt:variant>
        <vt:i4>5</vt:i4>
      </vt:variant>
      <vt:variant>
        <vt:lpwstr/>
      </vt:variant>
      <vt:variant>
        <vt:lpwstr>_Toc138735455</vt:lpwstr>
      </vt:variant>
      <vt:variant>
        <vt:i4>1245246</vt:i4>
      </vt:variant>
      <vt:variant>
        <vt:i4>1850</vt:i4>
      </vt:variant>
      <vt:variant>
        <vt:i4>0</vt:i4>
      </vt:variant>
      <vt:variant>
        <vt:i4>5</vt:i4>
      </vt:variant>
      <vt:variant>
        <vt:lpwstr/>
      </vt:variant>
      <vt:variant>
        <vt:lpwstr>_Toc138735454</vt:lpwstr>
      </vt:variant>
      <vt:variant>
        <vt:i4>1245246</vt:i4>
      </vt:variant>
      <vt:variant>
        <vt:i4>1844</vt:i4>
      </vt:variant>
      <vt:variant>
        <vt:i4>0</vt:i4>
      </vt:variant>
      <vt:variant>
        <vt:i4>5</vt:i4>
      </vt:variant>
      <vt:variant>
        <vt:lpwstr/>
      </vt:variant>
      <vt:variant>
        <vt:lpwstr>_Toc138735453</vt:lpwstr>
      </vt:variant>
      <vt:variant>
        <vt:i4>1245246</vt:i4>
      </vt:variant>
      <vt:variant>
        <vt:i4>1838</vt:i4>
      </vt:variant>
      <vt:variant>
        <vt:i4>0</vt:i4>
      </vt:variant>
      <vt:variant>
        <vt:i4>5</vt:i4>
      </vt:variant>
      <vt:variant>
        <vt:lpwstr/>
      </vt:variant>
      <vt:variant>
        <vt:lpwstr>_Toc138735452</vt:lpwstr>
      </vt:variant>
      <vt:variant>
        <vt:i4>1245246</vt:i4>
      </vt:variant>
      <vt:variant>
        <vt:i4>1832</vt:i4>
      </vt:variant>
      <vt:variant>
        <vt:i4>0</vt:i4>
      </vt:variant>
      <vt:variant>
        <vt:i4>5</vt:i4>
      </vt:variant>
      <vt:variant>
        <vt:lpwstr/>
      </vt:variant>
      <vt:variant>
        <vt:lpwstr>_Toc138735451</vt:lpwstr>
      </vt:variant>
      <vt:variant>
        <vt:i4>1245246</vt:i4>
      </vt:variant>
      <vt:variant>
        <vt:i4>1826</vt:i4>
      </vt:variant>
      <vt:variant>
        <vt:i4>0</vt:i4>
      </vt:variant>
      <vt:variant>
        <vt:i4>5</vt:i4>
      </vt:variant>
      <vt:variant>
        <vt:lpwstr/>
      </vt:variant>
      <vt:variant>
        <vt:lpwstr>_Toc138735450</vt:lpwstr>
      </vt:variant>
      <vt:variant>
        <vt:i4>1179710</vt:i4>
      </vt:variant>
      <vt:variant>
        <vt:i4>1820</vt:i4>
      </vt:variant>
      <vt:variant>
        <vt:i4>0</vt:i4>
      </vt:variant>
      <vt:variant>
        <vt:i4>5</vt:i4>
      </vt:variant>
      <vt:variant>
        <vt:lpwstr/>
      </vt:variant>
      <vt:variant>
        <vt:lpwstr>_Toc138735449</vt:lpwstr>
      </vt:variant>
      <vt:variant>
        <vt:i4>1179710</vt:i4>
      </vt:variant>
      <vt:variant>
        <vt:i4>1814</vt:i4>
      </vt:variant>
      <vt:variant>
        <vt:i4>0</vt:i4>
      </vt:variant>
      <vt:variant>
        <vt:i4>5</vt:i4>
      </vt:variant>
      <vt:variant>
        <vt:lpwstr/>
      </vt:variant>
      <vt:variant>
        <vt:lpwstr>_Toc138735448</vt:lpwstr>
      </vt:variant>
      <vt:variant>
        <vt:i4>1179710</vt:i4>
      </vt:variant>
      <vt:variant>
        <vt:i4>1808</vt:i4>
      </vt:variant>
      <vt:variant>
        <vt:i4>0</vt:i4>
      </vt:variant>
      <vt:variant>
        <vt:i4>5</vt:i4>
      </vt:variant>
      <vt:variant>
        <vt:lpwstr/>
      </vt:variant>
      <vt:variant>
        <vt:lpwstr>_Toc138735447</vt:lpwstr>
      </vt:variant>
      <vt:variant>
        <vt:i4>1179710</vt:i4>
      </vt:variant>
      <vt:variant>
        <vt:i4>1802</vt:i4>
      </vt:variant>
      <vt:variant>
        <vt:i4>0</vt:i4>
      </vt:variant>
      <vt:variant>
        <vt:i4>5</vt:i4>
      </vt:variant>
      <vt:variant>
        <vt:lpwstr/>
      </vt:variant>
      <vt:variant>
        <vt:lpwstr>_Toc138735446</vt:lpwstr>
      </vt:variant>
      <vt:variant>
        <vt:i4>1179710</vt:i4>
      </vt:variant>
      <vt:variant>
        <vt:i4>1796</vt:i4>
      </vt:variant>
      <vt:variant>
        <vt:i4>0</vt:i4>
      </vt:variant>
      <vt:variant>
        <vt:i4>5</vt:i4>
      </vt:variant>
      <vt:variant>
        <vt:lpwstr/>
      </vt:variant>
      <vt:variant>
        <vt:lpwstr>_Toc138735445</vt:lpwstr>
      </vt:variant>
      <vt:variant>
        <vt:i4>1179710</vt:i4>
      </vt:variant>
      <vt:variant>
        <vt:i4>1790</vt:i4>
      </vt:variant>
      <vt:variant>
        <vt:i4>0</vt:i4>
      </vt:variant>
      <vt:variant>
        <vt:i4>5</vt:i4>
      </vt:variant>
      <vt:variant>
        <vt:lpwstr/>
      </vt:variant>
      <vt:variant>
        <vt:lpwstr>_Toc138735444</vt:lpwstr>
      </vt:variant>
      <vt:variant>
        <vt:i4>1179710</vt:i4>
      </vt:variant>
      <vt:variant>
        <vt:i4>1784</vt:i4>
      </vt:variant>
      <vt:variant>
        <vt:i4>0</vt:i4>
      </vt:variant>
      <vt:variant>
        <vt:i4>5</vt:i4>
      </vt:variant>
      <vt:variant>
        <vt:lpwstr/>
      </vt:variant>
      <vt:variant>
        <vt:lpwstr>_Toc138735443</vt:lpwstr>
      </vt:variant>
      <vt:variant>
        <vt:i4>1179710</vt:i4>
      </vt:variant>
      <vt:variant>
        <vt:i4>1778</vt:i4>
      </vt:variant>
      <vt:variant>
        <vt:i4>0</vt:i4>
      </vt:variant>
      <vt:variant>
        <vt:i4>5</vt:i4>
      </vt:variant>
      <vt:variant>
        <vt:lpwstr/>
      </vt:variant>
      <vt:variant>
        <vt:lpwstr>_Toc138735442</vt:lpwstr>
      </vt:variant>
      <vt:variant>
        <vt:i4>1179710</vt:i4>
      </vt:variant>
      <vt:variant>
        <vt:i4>1772</vt:i4>
      </vt:variant>
      <vt:variant>
        <vt:i4>0</vt:i4>
      </vt:variant>
      <vt:variant>
        <vt:i4>5</vt:i4>
      </vt:variant>
      <vt:variant>
        <vt:lpwstr/>
      </vt:variant>
      <vt:variant>
        <vt:lpwstr>_Toc138735441</vt:lpwstr>
      </vt:variant>
      <vt:variant>
        <vt:i4>1179710</vt:i4>
      </vt:variant>
      <vt:variant>
        <vt:i4>1766</vt:i4>
      </vt:variant>
      <vt:variant>
        <vt:i4>0</vt:i4>
      </vt:variant>
      <vt:variant>
        <vt:i4>5</vt:i4>
      </vt:variant>
      <vt:variant>
        <vt:lpwstr/>
      </vt:variant>
      <vt:variant>
        <vt:lpwstr>_Toc138735440</vt:lpwstr>
      </vt:variant>
      <vt:variant>
        <vt:i4>1376318</vt:i4>
      </vt:variant>
      <vt:variant>
        <vt:i4>1760</vt:i4>
      </vt:variant>
      <vt:variant>
        <vt:i4>0</vt:i4>
      </vt:variant>
      <vt:variant>
        <vt:i4>5</vt:i4>
      </vt:variant>
      <vt:variant>
        <vt:lpwstr/>
      </vt:variant>
      <vt:variant>
        <vt:lpwstr>_Toc138735439</vt:lpwstr>
      </vt:variant>
      <vt:variant>
        <vt:i4>1376318</vt:i4>
      </vt:variant>
      <vt:variant>
        <vt:i4>1754</vt:i4>
      </vt:variant>
      <vt:variant>
        <vt:i4>0</vt:i4>
      </vt:variant>
      <vt:variant>
        <vt:i4>5</vt:i4>
      </vt:variant>
      <vt:variant>
        <vt:lpwstr/>
      </vt:variant>
      <vt:variant>
        <vt:lpwstr>_Toc138735438</vt:lpwstr>
      </vt:variant>
      <vt:variant>
        <vt:i4>1376318</vt:i4>
      </vt:variant>
      <vt:variant>
        <vt:i4>1748</vt:i4>
      </vt:variant>
      <vt:variant>
        <vt:i4>0</vt:i4>
      </vt:variant>
      <vt:variant>
        <vt:i4>5</vt:i4>
      </vt:variant>
      <vt:variant>
        <vt:lpwstr/>
      </vt:variant>
      <vt:variant>
        <vt:lpwstr>_Toc138735437</vt:lpwstr>
      </vt:variant>
      <vt:variant>
        <vt:i4>1376318</vt:i4>
      </vt:variant>
      <vt:variant>
        <vt:i4>1742</vt:i4>
      </vt:variant>
      <vt:variant>
        <vt:i4>0</vt:i4>
      </vt:variant>
      <vt:variant>
        <vt:i4>5</vt:i4>
      </vt:variant>
      <vt:variant>
        <vt:lpwstr/>
      </vt:variant>
      <vt:variant>
        <vt:lpwstr>_Toc138735436</vt:lpwstr>
      </vt:variant>
      <vt:variant>
        <vt:i4>1376318</vt:i4>
      </vt:variant>
      <vt:variant>
        <vt:i4>1736</vt:i4>
      </vt:variant>
      <vt:variant>
        <vt:i4>0</vt:i4>
      </vt:variant>
      <vt:variant>
        <vt:i4>5</vt:i4>
      </vt:variant>
      <vt:variant>
        <vt:lpwstr/>
      </vt:variant>
      <vt:variant>
        <vt:lpwstr>_Toc138735435</vt:lpwstr>
      </vt:variant>
      <vt:variant>
        <vt:i4>1376318</vt:i4>
      </vt:variant>
      <vt:variant>
        <vt:i4>1730</vt:i4>
      </vt:variant>
      <vt:variant>
        <vt:i4>0</vt:i4>
      </vt:variant>
      <vt:variant>
        <vt:i4>5</vt:i4>
      </vt:variant>
      <vt:variant>
        <vt:lpwstr/>
      </vt:variant>
      <vt:variant>
        <vt:lpwstr>_Toc138735434</vt:lpwstr>
      </vt:variant>
      <vt:variant>
        <vt:i4>1376318</vt:i4>
      </vt:variant>
      <vt:variant>
        <vt:i4>1724</vt:i4>
      </vt:variant>
      <vt:variant>
        <vt:i4>0</vt:i4>
      </vt:variant>
      <vt:variant>
        <vt:i4>5</vt:i4>
      </vt:variant>
      <vt:variant>
        <vt:lpwstr/>
      </vt:variant>
      <vt:variant>
        <vt:lpwstr>_Toc138735433</vt:lpwstr>
      </vt:variant>
      <vt:variant>
        <vt:i4>1376318</vt:i4>
      </vt:variant>
      <vt:variant>
        <vt:i4>1718</vt:i4>
      </vt:variant>
      <vt:variant>
        <vt:i4>0</vt:i4>
      </vt:variant>
      <vt:variant>
        <vt:i4>5</vt:i4>
      </vt:variant>
      <vt:variant>
        <vt:lpwstr/>
      </vt:variant>
      <vt:variant>
        <vt:lpwstr>_Toc138735432</vt:lpwstr>
      </vt:variant>
      <vt:variant>
        <vt:i4>1376318</vt:i4>
      </vt:variant>
      <vt:variant>
        <vt:i4>1712</vt:i4>
      </vt:variant>
      <vt:variant>
        <vt:i4>0</vt:i4>
      </vt:variant>
      <vt:variant>
        <vt:i4>5</vt:i4>
      </vt:variant>
      <vt:variant>
        <vt:lpwstr/>
      </vt:variant>
      <vt:variant>
        <vt:lpwstr>_Toc138735431</vt:lpwstr>
      </vt:variant>
      <vt:variant>
        <vt:i4>1376318</vt:i4>
      </vt:variant>
      <vt:variant>
        <vt:i4>1706</vt:i4>
      </vt:variant>
      <vt:variant>
        <vt:i4>0</vt:i4>
      </vt:variant>
      <vt:variant>
        <vt:i4>5</vt:i4>
      </vt:variant>
      <vt:variant>
        <vt:lpwstr/>
      </vt:variant>
      <vt:variant>
        <vt:lpwstr>_Toc138735430</vt:lpwstr>
      </vt:variant>
      <vt:variant>
        <vt:i4>1310782</vt:i4>
      </vt:variant>
      <vt:variant>
        <vt:i4>1700</vt:i4>
      </vt:variant>
      <vt:variant>
        <vt:i4>0</vt:i4>
      </vt:variant>
      <vt:variant>
        <vt:i4>5</vt:i4>
      </vt:variant>
      <vt:variant>
        <vt:lpwstr/>
      </vt:variant>
      <vt:variant>
        <vt:lpwstr>_Toc138735429</vt:lpwstr>
      </vt:variant>
      <vt:variant>
        <vt:i4>1310782</vt:i4>
      </vt:variant>
      <vt:variant>
        <vt:i4>1694</vt:i4>
      </vt:variant>
      <vt:variant>
        <vt:i4>0</vt:i4>
      </vt:variant>
      <vt:variant>
        <vt:i4>5</vt:i4>
      </vt:variant>
      <vt:variant>
        <vt:lpwstr/>
      </vt:variant>
      <vt:variant>
        <vt:lpwstr>_Toc138735428</vt:lpwstr>
      </vt:variant>
      <vt:variant>
        <vt:i4>1310782</vt:i4>
      </vt:variant>
      <vt:variant>
        <vt:i4>1688</vt:i4>
      </vt:variant>
      <vt:variant>
        <vt:i4>0</vt:i4>
      </vt:variant>
      <vt:variant>
        <vt:i4>5</vt:i4>
      </vt:variant>
      <vt:variant>
        <vt:lpwstr/>
      </vt:variant>
      <vt:variant>
        <vt:lpwstr>_Toc138735427</vt:lpwstr>
      </vt:variant>
      <vt:variant>
        <vt:i4>1310782</vt:i4>
      </vt:variant>
      <vt:variant>
        <vt:i4>1682</vt:i4>
      </vt:variant>
      <vt:variant>
        <vt:i4>0</vt:i4>
      </vt:variant>
      <vt:variant>
        <vt:i4>5</vt:i4>
      </vt:variant>
      <vt:variant>
        <vt:lpwstr/>
      </vt:variant>
      <vt:variant>
        <vt:lpwstr>_Toc138735426</vt:lpwstr>
      </vt:variant>
      <vt:variant>
        <vt:i4>1310782</vt:i4>
      </vt:variant>
      <vt:variant>
        <vt:i4>1676</vt:i4>
      </vt:variant>
      <vt:variant>
        <vt:i4>0</vt:i4>
      </vt:variant>
      <vt:variant>
        <vt:i4>5</vt:i4>
      </vt:variant>
      <vt:variant>
        <vt:lpwstr/>
      </vt:variant>
      <vt:variant>
        <vt:lpwstr>_Toc138735425</vt:lpwstr>
      </vt:variant>
      <vt:variant>
        <vt:i4>1310782</vt:i4>
      </vt:variant>
      <vt:variant>
        <vt:i4>1670</vt:i4>
      </vt:variant>
      <vt:variant>
        <vt:i4>0</vt:i4>
      </vt:variant>
      <vt:variant>
        <vt:i4>5</vt:i4>
      </vt:variant>
      <vt:variant>
        <vt:lpwstr/>
      </vt:variant>
      <vt:variant>
        <vt:lpwstr>_Toc138735424</vt:lpwstr>
      </vt:variant>
      <vt:variant>
        <vt:i4>1310782</vt:i4>
      </vt:variant>
      <vt:variant>
        <vt:i4>1664</vt:i4>
      </vt:variant>
      <vt:variant>
        <vt:i4>0</vt:i4>
      </vt:variant>
      <vt:variant>
        <vt:i4>5</vt:i4>
      </vt:variant>
      <vt:variant>
        <vt:lpwstr/>
      </vt:variant>
      <vt:variant>
        <vt:lpwstr>_Toc138735423</vt:lpwstr>
      </vt:variant>
      <vt:variant>
        <vt:i4>1310782</vt:i4>
      </vt:variant>
      <vt:variant>
        <vt:i4>1658</vt:i4>
      </vt:variant>
      <vt:variant>
        <vt:i4>0</vt:i4>
      </vt:variant>
      <vt:variant>
        <vt:i4>5</vt:i4>
      </vt:variant>
      <vt:variant>
        <vt:lpwstr/>
      </vt:variant>
      <vt:variant>
        <vt:lpwstr>_Toc138735422</vt:lpwstr>
      </vt:variant>
      <vt:variant>
        <vt:i4>1310782</vt:i4>
      </vt:variant>
      <vt:variant>
        <vt:i4>1652</vt:i4>
      </vt:variant>
      <vt:variant>
        <vt:i4>0</vt:i4>
      </vt:variant>
      <vt:variant>
        <vt:i4>5</vt:i4>
      </vt:variant>
      <vt:variant>
        <vt:lpwstr/>
      </vt:variant>
      <vt:variant>
        <vt:lpwstr>_Toc138735421</vt:lpwstr>
      </vt:variant>
      <vt:variant>
        <vt:i4>1310782</vt:i4>
      </vt:variant>
      <vt:variant>
        <vt:i4>1646</vt:i4>
      </vt:variant>
      <vt:variant>
        <vt:i4>0</vt:i4>
      </vt:variant>
      <vt:variant>
        <vt:i4>5</vt:i4>
      </vt:variant>
      <vt:variant>
        <vt:lpwstr/>
      </vt:variant>
      <vt:variant>
        <vt:lpwstr>_Toc138735420</vt:lpwstr>
      </vt:variant>
      <vt:variant>
        <vt:i4>1507390</vt:i4>
      </vt:variant>
      <vt:variant>
        <vt:i4>1640</vt:i4>
      </vt:variant>
      <vt:variant>
        <vt:i4>0</vt:i4>
      </vt:variant>
      <vt:variant>
        <vt:i4>5</vt:i4>
      </vt:variant>
      <vt:variant>
        <vt:lpwstr/>
      </vt:variant>
      <vt:variant>
        <vt:lpwstr>_Toc138735419</vt:lpwstr>
      </vt:variant>
      <vt:variant>
        <vt:i4>1507390</vt:i4>
      </vt:variant>
      <vt:variant>
        <vt:i4>1634</vt:i4>
      </vt:variant>
      <vt:variant>
        <vt:i4>0</vt:i4>
      </vt:variant>
      <vt:variant>
        <vt:i4>5</vt:i4>
      </vt:variant>
      <vt:variant>
        <vt:lpwstr/>
      </vt:variant>
      <vt:variant>
        <vt:lpwstr>_Toc138735418</vt:lpwstr>
      </vt:variant>
      <vt:variant>
        <vt:i4>1507390</vt:i4>
      </vt:variant>
      <vt:variant>
        <vt:i4>1628</vt:i4>
      </vt:variant>
      <vt:variant>
        <vt:i4>0</vt:i4>
      </vt:variant>
      <vt:variant>
        <vt:i4>5</vt:i4>
      </vt:variant>
      <vt:variant>
        <vt:lpwstr/>
      </vt:variant>
      <vt:variant>
        <vt:lpwstr>_Toc138735417</vt:lpwstr>
      </vt:variant>
      <vt:variant>
        <vt:i4>1507390</vt:i4>
      </vt:variant>
      <vt:variant>
        <vt:i4>1622</vt:i4>
      </vt:variant>
      <vt:variant>
        <vt:i4>0</vt:i4>
      </vt:variant>
      <vt:variant>
        <vt:i4>5</vt:i4>
      </vt:variant>
      <vt:variant>
        <vt:lpwstr/>
      </vt:variant>
      <vt:variant>
        <vt:lpwstr>_Toc138735416</vt:lpwstr>
      </vt:variant>
      <vt:variant>
        <vt:i4>1507390</vt:i4>
      </vt:variant>
      <vt:variant>
        <vt:i4>1616</vt:i4>
      </vt:variant>
      <vt:variant>
        <vt:i4>0</vt:i4>
      </vt:variant>
      <vt:variant>
        <vt:i4>5</vt:i4>
      </vt:variant>
      <vt:variant>
        <vt:lpwstr/>
      </vt:variant>
      <vt:variant>
        <vt:lpwstr>_Toc138735415</vt:lpwstr>
      </vt:variant>
      <vt:variant>
        <vt:i4>1507390</vt:i4>
      </vt:variant>
      <vt:variant>
        <vt:i4>1610</vt:i4>
      </vt:variant>
      <vt:variant>
        <vt:i4>0</vt:i4>
      </vt:variant>
      <vt:variant>
        <vt:i4>5</vt:i4>
      </vt:variant>
      <vt:variant>
        <vt:lpwstr/>
      </vt:variant>
      <vt:variant>
        <vt:lpwstr>_Toc138735414</vt:lpwstr>
      </vt:variant>
      <vt:variant>
        <vt:i4>1507390</vt:i4>
      </vt:variant>
      <vt:variant>
        <vt:i4>1604</vt:i4>
      </vt:variant>
      <vt:variant>
        <vt:i4>0</vt:i4>
      </vt:variant>
      <vt:variant>
        <vt:i4>5</vt:i4>
      </vt:variant>
      <vt:variant>
        <vt:lpwstr/>
      </vt:variant>
      <vt:variant>
        <vt:lpwstr>_Toc138735413</vt:lpwstr>
      </vt:variant>
      <vt:variant>
        <vt:i4>1507390</vt:i4>
      </vt:variant>
      <vt:variant>
        <vt:i4>1598</vt:i4>
      </vt:variant>
      <vt:variant>
        <vt:i4>0</vt:i4>
      </vt:variant>
      <vt:variant>
        <vt:i4>5</vt:i4>
      </vt:variant>
      <vt:variant>
        <vt:lpwstr/>
      </vt:variant>
      <vt:variant>
        <vt:lpwstr>_Toc138735412</vt:lpwstr>
      </vt:variant>
      <vt:variant>
        <vt:i4>1507390</vt:i4>
      </vt:variant>
      <vt:variant>
        <vt:i4>1592</vt:i4>
      </vt:variant>
      <vt:variant>
        <vt:i4>0</vt:i4>
      </vt:variant>
      <vt:variant>
        <vt:i4>5</vt:i4>
      </vt:variant>
      <vt:variant>
        <vt:lpwstr/>
      </vt:variant>
      <vt:variant>
        <vt:lpwstr>_Toc138735411</vt:lpwstr>
      </vt:variant>
      <vt:variant>
        <vt:i4>1507390</vt:i4>
      </vt:variant>
      <vt:variant>
        <vt:i4>1586</vt:i4>
      </vt:variant>
      <vt:variant>
        <vt:i4>0</vt:i4>
      </vt:variant>
      <vt:variant>
        <vt:i4>5</vt:i4>
      </vt:variant>
      <vt:variant>
        <vt:lpwstr/>
      </vt:variant>
      <vt:variant>
        <vt:lpwstr>_Toc138735410</vt:lpwstr>
      </vt:variant>
      <vt:variant>
        <vt:i4>1441854</vt:i4>
      </vt:variant>
      <vt:variant>
        <vt:i4>1580</vt:i4>
      </vt:variant>
      <vt:variant>
        <vt:i4>0</vt:i4>
      </vt:variant>
      <vt:variant>
        <vt:i4>5</vt:i4>
      </vt:variant>
      <vt:variant>
        <vt:lpwstr/>
      </vt:variant>
      <vt:variant>
        <vt:lpwstr>_Toc138735409</vt:lpwstr>
      </vt:variant>
      <vt:variant>
        <vt:i4>1441854</vt:i4>
      </vt:variant>
      <vt:variant>
        <vt:i4>1574</vt:i4>
      </vt:variant>
      <vt:variant>
        <vt:i4>0</vt:i4>
      </vt:variant>
      <vt:variant>
        <vt:i4>5</vt:i4>
      </vt:variant>
      <vt:variant>
        <vt:lpwstr/>
      </vt:variant>
      <vt:variant>
        <vt:lpwstr>_Toc138735408</vt:lpwstr>
      </vt:variant>
      <vt:variant>
        <vt:i4>1441854</vt:i4>
      </vt:variant>
      <vt:variant>
        <vt:i4>1568</vt:i4>
      </vt:variant>
      <vt:variant>
        <vt:i4>0</vt:i4>
      </vt:variant>
      <vt:variant>
        <vt:i4>5</vt:i4>
      </vt:variant>
      <vt:variant>
        <vt:lpwstr/>
      </vt:variant>
      <vt:variant>
        <vt:lpwstr>_Toc138735407</vt:lpwstr>
      </vt:variant>
      <vt:variant>
        <vt:i4>1441854</vt:i4>
      </vt:variant>
      <vt:variant>
        <vt:i4>1562</vt:i4>
      </vt:variant>
      <vt:variant>
        <vt:i4>0</vt:i4>
      </vt:variant>
      <vt:variant>
        <vt:i4>5</vt:i4>
      </vt:variant>
      <vt:variant>
        <vt:lpwstr/>
      </vt:variant>
      <vt:variant>
        <vt:lpwstr>_Toc138735406</vt:lpwstr>
      </vt:variant>
      <vt:variant>
        <vt:i4>1441854</vt:i4>
      </vt:variant>
      <vt:variant>
        <vt:i4>1556</vt:i4>
      </vt:variant>
      <vt:variant>
        <vt:i4>0</vt:i4>
      </vt:variant>
      <vt:variant>
        <vt:i4>5</vt:i4>
      </vt:variant>
      <vt:variant>
        <vt:lpwstr/>
      </vt:variant>
      <vt:variant>
        <vt:lpwstr>_Toc138735405</vt:lpwstr>
      </vt:variant>
      <vt:variant>
        <vt:i4>1441854</vt:i4>
      </vt:variant>
      <vt:variant>
        <vt:i4>1550</vt:i4>
      </vt:variant>
      <vt:variant>
        <vt:i4>0</vt:i4>
      </vt:variant>
      <vt:variant>
        <vt:i4>5</vt:i4>
      </vt:variant>
      <vt:variant>
        <vt:lpwstr/>
      </vt:variant>
      <vt:variant>
        <vt:lpwstr>_Toc138735404</vt:lpwstr>
      </vt:variant>
      <vt:variant>
        <vt:i4>1441854</vt:i4>
      </vt:variant>
      <vt:variant>
        <vt:i4>1544</vt:i4>
      </vt:variant>
      <vt:variant>
        <vt:i4>0</vt:i4>
      </vt:variant>
      <vt:variant>
        <vt:i4>5</vt:i4>
      </vt:variant>
      <vt:variant>
        <vt:lpwstr/>
      </vt:variant>
      <vt:variant>
        <vt:lpwstr>_Toc138735403</vt:lpwstr>
      </vt:variant>
      <vt:variant>
        <vt:i4>1441854</vt:i4>
      </vt:variant>
      <vt:variant>
        <vt:i4>1538</vt:i4>
      </vt:variant>
      <vt:variant>
        <vt:i4>0</vt:i4>
      </vt:variant>
      <vt:variant>
        <vt:i4>5</vt:i4>
      </vt:variant>
      <vt:variant>
        <vt:lpwstr/>
      </vt:variant>
      <vt:variant>
        <vt:lpwstr>_Toc138735402</vt:lpwstr>
      </vt:variant>
      <vt:variant>
        <vt:i4>1441854</vt:i4>
      </vt:variant>
      <vt:variant>
        <vt:i4>1532</vt:i4>
      </vt:variant>
      <vt:variant>
        <vt:i4>0</vt:i4>
      </vt:variant>
      <vt:variant>
        <vt:i4>5</vt:i4>
      </vt:variant>
      <vt:variant>
        <vt:lpwstr/>
      </vt:variant>
      <vt:variant>
        <vt:lpwstr>_Toc138735401</vt:lpwstr>
      </vt:variant>
      <vt:variant>
        <vt:i4>1441854</vt:i4>
      </vt:variant>
      <vt:variant>
        <vt:i4>1526</vt:i4>
      </vt:variant>
      <vt:variant>
        <vt:i4>0</vt:i4>
      </vt:variant>
      <vt:variant>
        <vt:i4>5</vt:i4>
      </vt:variant>
      <vt:variant>
        <vt:lpwstr/>
      </vt:variant>
      <vt:variant>
        <vt:lpwstr>_Toc138735400</vt:lpwstr>
      </vt:variant>
      <vt:variant>
        <vt:i4>2031673</vt:i4>
      </vt:variant>
      <vt:variant>
        <vt:i4>1520</vt:i4>
      </vt:variant>
      <vt:variant>
        <vt:i4>0</vt:i4>
      </vt:variant>
      <vt:variant>
        <vt:i4>5</vt:i4>
      </vt:variant>
      <vt:variant>
        <vt:lpwstr/>
      </vt:variant>
      <vt:variant>
        <vt:lpwstr>_Toc138735399</vt:lpwstr>
      </vt:variant>
      <vt:variant>
        <vt:i4>2031673</vt:i4>
      </vt:variant>
      <vt:variant>
        <vt:i4>1514</vt:i4>
      </vt:variant>
      <vt:variant>
        <vt:i4>0</vt:i4>
      </vt:variant>
      <vt:variant>
        <vt:i4>5</vt:i4>
      </vt:variant>
      <vt:variant>
        <vt:lpwstr/>
      </vt:variant>
      <vt:variant>
        <vt:lpwstr>_Toc138735398</vt:lpwstr>
      </vt:variant>
      <vt:variant>
        <vt:i4>2031673</vt:i4>
      </vt:variant>
      <vt:variant>
        <vt:i4>1508</vt:i4>
      </vt:variant>
      <vt:variant>
        <vt:i4>0</vt:i4>
      </vt:variant>
      <vt:variant>
        <vt:i4>5</vt:i4>
      </vt:variant>
      <vt:variant>
        <vt:lpwstr/>
      </vt:variant>
      <vt:variant>
        <vt:lpwstr>_Toc138735397</vt:lpwstr>
      </vt:variant>
      <vt:variant>
        <vt:i4>2031673</vt:i4>
      </vt:variant>
      <vt:variant>
        <vt:i4>1502</vt:i4>
      </vt:variant>
      <vt:variant>
        <vt:i4>0</vt:i4>
      </vt:variant>
      <vt:variant>
        <vt:i4>5</vt:i4>
      </vt:variant>
      <vt:variant>
        <vt:lpwstr/>
      </vt:variant>
      <vt:variant>
        <vt:lpwstr>_Toc138735396</vt:lpwstr>
      </vt:variant>
      <vt:variant>
        <vt:i4>2031673</vt:i4>
      </vt:variant>
      <vt:variant>
        <vt:i4>1496</vt:i4>
      </vt:variant>
      <vt:variant>
        <vt:i4>0</vt:i4>
      </vt:variant>
      <vt:variant>
        <vt:i4>5</vt:i4>
      </vt:variant>
      <vt:variant>
        <vt:lpwstr/>
      </vt:variant>
      <vt:variant>
        <vt:lpwstr>_Toc138735395</vt:lpwstr>
      </vt:variant>
      <vt:variant>
        <vt:i4>2031673</vt:i4>
      </vt:variant>
      <vt:variant>
        <vt:i4>1490</vt:i4>
      </vt:variant>
      <vt:variant>
        <vt:i4>0</vt:i4>
      </vt:variant>
      <vt:variant>
        <vt:i4>5</vt:i4>
      </vt:variant>
      <vt:variant>
        <vt:lpwstr/>
      </vt:variant>
      <vt:variant>
        <vt:lpwstr>_Toc138735394</vt:lpwstr>
      </vt:variant>
      <vt:variant>
        <vt:i4>2031673</vt:i4>
      </vt:variant>
      <vt:variant>
        <vt:i4>1484</vt:i4>
      </vt:variant>
      <vt:variant>
        <vt:i4>0</vt:i4>
      </vt:variant>
      <vt:variant>
        <vt:i4>5</vt:i4>
      </vt:variant>
      <vt:variant>
        <vt:lpwstr/>
      </vt:variant>
      <vt:variant>
        <vt:lpwstr>_Toc138735393</vt:lpwstr>
      </vt:variant>
      <vt:variant>
        <vt:i4>2031673</vt:i4>
      </vt:variant>
      <vt:variant>
        <vt:i4>1478</vt:i4>
      </vt:variant>
      <vt:variant>
        <vt:i4>0</vt:i4>
      </vt:variant>
      <vt:variant>
        <vt:i4>5</vt:i4>
      </vt:variant>
      <vt:variant>
        <vt:lpwstr/>
      </vt:variant>
      <vt:variant>
        <vt:lpwstr>_Toc138735392</vt:lpwstr>
      </vt:variant>
      <vt:variant>
        <vt:i4>2031673</vt:i4>
      </vt:variant>
      <vt:variant>
        <vt:i4>1472</vt:i4>
      </vt:variant>
      <vt:variant>
        <vt:i4>0</vt:i4>
      </vt:variant>
      <vt:variant>
        <vt:i4>5</vt:i4>
      </vt:variant>
      <vt:variant>
        <vt:lpwstr/>
      </vt:variant>
      <vt:variant>
        <vt:lpwstr>_Toc138735391</vt:lpwstr>
      </vt:variant>
      <vt:variant>
        <vt:i4>2031673</vt:i4>
      </vt:variant>
      <vt:variant>
        <vt:i4>1466</vt:i4>
      </vt:variant>
      <vt:variant>
        <vt:i4>0</vt:i4>
      </vt:variant>
      <vt:variant>
        <vt:i4>5</vt:i4>
      </vt:variant>
      <vt:variant>
        <vt:lpwstr/>
      </vt:variant>
      <vt:variant>
        <vt:lpwstr>_Toc138735390</vt:lpwstr>
      </vt:variant>
      <vt:variant>
        <vt:i4>1966137</vt:i4>
      </vt:variant>
      <vt:variant>
        <vt:i4>1460</vt:i4>
      </vt:variant>
      <vt:variant>
        <vt:i4>0</vt:i4>
      </vt:variant>
      <vt:variant>
        <vt:i4>5</vt:i4>
      </vt:variant>
      <vt:variant>
        <vt:lpwstr/>
      </vt:variant>
      <vt:variant>
        <vt:lpwstr>_Toc138735389</vt:lpwstr>
      </vt:variant>
      <vt:variant>
        <vt:i4>1966137</vt:i4>
      </vt:variant>
      <vt:variant>
        <vt:i4>1454</vt:i4>
      </vt:variant>
      <vt:variant>
        <vt:i4>0</vt:i4>
      </vt:variant>
      <vt:variant>
        <vt:i4>5</vt:i4>
      </vt:variant>
      <vt:variant>
        <vt:lpwstr/>
      </vt:variant>
      <vt:variant>
        <vt:lpwstr>_Toc138735388</vt:lpwstr>
      </vt:variant>
      <vt:variant>
        <vt:i4>1966137</vt:i4>
      </vt:variant>
      <vt:variant>
        <vt:i4>1448</vt:i4>
      </vt:variant>
      <vt:variant>
        <vt:i4>0</vt:i4>
      </vt:variant>
      <vt:variant>
        <vt:i4>5</vt:i4>
      </vt:variant>
      <vt:variant>
        <vt:lpwstr/>
      </vt:variant>
      <vt:variant>
        <vt:lpwstr>_Toc138735387</vt:lpwstr>
      </vt:variant>
      <vt:variant>
        <vt:i4>1966137</vt:i4>
      </vt:variant>
      <vt:variant>
        <vt:i4>1442</vt:i4>
      </vt:variant>
      <vt:variant>
        <vt:i4>0</vt:i4>
      </vt:variant>
      <vt:variant>
        <vt:i4>5</vt:i4>
      </vt:variant>
      <vt:variant>
        <vt:lpwstr/>
      </vt:variant>
      <vt:variant>
        <vt:lpwstr>_Toc138735386</vt:lpwstr>
      </vt:variant>
      <vt:variant>
        <vt:i4>1966137</vt:i4>
      </vt:variant>
      <vt:variant>
        <vt:i4>1436</vt:i4>
      </vt:variant>
      <vt:variant>
        <vt:i4>0</vt:i4>
      </vt:variant>
      <vt:variant>
        <vt:i4>5</vt:i4>
      </vt:variant>
      <vt:variant>
        <vt:lpwstr/>
      </vt:variant>
      <vt:variant>
        <vt:lpwstr>_Toc138735385</vt:lpwstr>
      </vt:variant>
      <vt:variant>
        <vt:i4>1966137</vt:i4>
      </vt:variant>
      <vt:variant>
        <vt:i4>1430</vt:i4>
      </vt:variant>
      <vt:variant>
        <vt:i4>0</vt:i4>
      </vt:variant>
      <vt:variant>
        <vt:i4>5</vt:i4>
      </vt:variant>
      <vt:variant>
        <vt:lpwstr/>
      </vt:variant>
      <vt:variant>
        <vt:lpwstr>_Toc138735384</vt:lpwstr>
      </vt:variant>
      <vt:variant>
        <vt:i4>1966137</vt:i4>
      </vt:variant>
      <vt:variant>
        <vt:i4>1424</vt:i4>
      </vt:variant>
      <vt:variant>
        <vt:i4>0</vt:i4>
      </vt:variant>
      <vt:variant>
        <vt:i4>5</vt:i4>
      </vt:variant>
      <vt:variant>
        <vt:lpwstr/>
      </vt:variant>
      <vt:variant>
        <vt:lpwstr>_Toc138735383</vt:lpwstr>
      </vt:variant>
      <vt:variant>
        <vt:i4>1966137</vt:i4>
      </vt:variant>
      <vt:variant>
        <vt:i4>1418</vt:i4>
      </vt:variant>
      <vt:variant>
        <vt:i4>0</vt:i4>
      </vt:variant>
      <vt:variant>
        <vt:i4>5</vt:i4>
      </vt:variant>
      <vt:variant>
        <vt:lpwstr/>
      </vt:variant>
      <vt:variant>
        <vt:lpwstr>_Toc138735382</vt:lpwstr>
      </vt:variant>
      <vt:variant>
        <vt:i4>1966137</vt:i4>
      </vt:variant>
      <vt:variant>
        <vt:i4>1412</vt:i4>
      </vt:variant>
      <vt:variant>
        <vt:i4>0</vt:i4>
      </vt:variant>
      <vt:variant>
        <vt:i4>5</vt:i4>
      </vt:variant>
      <vt:variant>
        <vt:lpwstr/>
      </vt:variant>
      <vt:variant>
        <vt:lpwstr>_Toc138735381</vt:lpwstr>
      </vt:variant>
      <vt:variant>
        <vt:i4>1966137</vt:i4>
      </vt:variant>
      <vt:variant>
        <vt:i4>1406</vt:i4>
      </vt:variant>
      <vt:variant>
        <vt:i4>0</vt:i4>
      </vt:variant>
      <vt:variant>
        <vt:i4>5</vt:i4>
      </vt:variant>
      <vt:variant>
        <vt:lpwstr/>
      </vt:variant>
      <vt:variant>
        <vt:lpwstr>_Toc138735380</vt:lpwstr>
      </vt:variant>
      <vt:variant>
        <vt:i4>1114169</vt:i4>
      </vt:variant>
      <vt:variant>
        <vt:i4>1400</vt:i4>
      </vt:variant>
      <vt:variant>
        <vt:i4>0</vt:i4>
      </vt:variant>
      <vt:variant>
        <vt:i4>5</vt:i4>
      </vt:variant>
      <vt:variant>
        <vt:lpwstr/>
      </vt:variant>
      <vt:variant>
        <vt:lpwstr>_Toc138735379</vt:lpwstr>
      </vt:variant>
      <vt:variant>
        <vt:i4>1114169</vt:i4>
      </vt:variant>
      <vt:variant>
        <vt:i4>1394</vt:i4>
      </vt:variant>
      <vt:variant>
        <vt:i4>0</vt:i4>
      </vt:variant>
      <vt:variant>
        <vt:i4>5</vt:i4>
      </vt:variant>
      <vt:variant>
        <vt:lpwstr/>
      </vt:variant>
      <vt:variant>
        <vt:lpwstr>_Toc138735378</vt:lpwstr>
      </vt:variant>
      <vt:variant>
        <vt:i4>1114169</vt:i4>
      </vt:variant>
      <vt:variant>
        <vt:i4>1388</vt:i4>
      </vt:variant>
      <vt:variant>
        <vt:i4>0</vt:i4>
      </vt:variant>
      <vt:variant>
        <vt:i4>5</vt:i4>
      </vt:variant>
      <vt:variant>
        <vt:lpwstr/>
      </vt:variant>
      <vt:variant>
        <vt:lpwstr>_Toc138735377</vt:lpwstr>
      </vt:variant>
      <vt:variant>
        <vt:i4>1114169</vt:i4>
      </vt:variant>
      <vt:variant>
        <vt:i4>1382</vt:i4>
      </vt:variant>
      <vt:variant>
        <vt:i4>0</vt:i4>
      </vt:variant>
      <vt:variant>
        <vt:i4>5</vt:i4>
      </vt:variant>
      <vt:variant>
        <vt:lpwstr/>
      </vt:variant>
      <vt:variant>
        <vt:lpwstr>_Toc138735376</vt:lpwstr>
      </vt:variant>
      <vt:variant>
        <vt:i4>1114169</vt:i4>
      </vt:variant>
      <vt:variant>
        <vt:i4>1376</vt:i4>
      </vt:variant>
      <vt:variant>
        <vt:i4>0</vt:i4>
      </vt:variant>
      <vt:variant>
        <vt:i4>5</vt:i4>
      </vt:variant>
      <vt:variant>
        <vt:lpwstr/>
      </vt:variant>
      <vt:variant>
        <vt:lpwstr>_Toc138735375</vt:lpwstr>
      </vt:variant>
      <vt:variant>
        <vt:i4>1114169</vt:i4>
      </vt:variant>
      <vt:variant>
        <vt:i4>1370</vt:i4>
      </vt:variant>
      <vt:variant>
        <vt:i4>0</vt:i4>
      </vt:variant>
      <vt:variant>
        <vt:i4>5</vt:i4>
      </vt:variant>
      <vt:variant>
        <vt:lpwstr/>
      </vt:variant>
      <vt:variant>
        <vt:lpwstr>_Toc138735374</vt:lpwstr>
      </vt:variant>
      <vt:variant>
        <vt:i4>1114169</vt:i4>
      </vt:variant>
      <vt:variant>
        <vt:i4>1364</vt:i4>
      </vt:variant>
      <vt:variant>
        <vt:i4>0</vt:i4>
      </vt:variant>
      <vt:variant>
        <vt:i4>5</vt:i4>
      </vt:variant>
      <vt:variant>
        <vt:lpwstr/>
      </vt:variant>
      <vt:variant>
        <vt:lpwstr>_Toc138735373</vt:lpwstr>
      </vt:variant>
      <vt:variant>
        <vt:i4>1114169</vt:i4>
      </vt:variant>
      <vt:variant>
        <vt:i4>1358</vt:i4>
      </vt:variant>
      <vt:variant>
        <vt:i4>0</vt:i4>
      </vt:variant>
      <vt:variant>
        <vt:i4>5</vt:i4>
      </vt:variant>
      <vt:variant>
        <vt:lpwstr/>
      </vt:variant>
      <vt:variant>
        <vt:lpwstr>_Toc138735372</vt:lpwstr>
      </vt:variant>
      <vt:variant>
        <vt:i4>1114169</vt:i4>
      </vt:variant>
      <vt:variant>
        <vt:i4>1352</vt:i4>
      </vt:variant>
      <vt:variant>
        <vt:i4>0</vt:i4>
      </vt:variant>
      <vt:variant>
        <vt:i4>5</vt:i4>
      </vt:variant>
      <vt:variant>
        <vt:lpwstr/>
      </vt:variant>
      <vt:variant>
        <vt:lpwstr>_Toc138735371</vt:lpwstr>
      </vt:variant>
      <vt:variant>
        <vt:i4>1114169</vt:i4>
      </vt:variant>
      <vt:variant>
        <vt:i4>1346</vt:i4>
      </vt:variant>
      <vt:variant>
        <vt:i4>0</vt:i4>
      </vt:variant>
      <vt:variant>
        <vt:i4>5</vt:i4>
      </vt:variant>
      <vt:variant>
        <vt:lpwstr/>
      </vt:variant>
      <vt:variant>
        <vt:lpwstr>_Toc138735370</vt:lpwstr>
      </vt:variant>
      <vt:variant>
        <vt:i4>1048633</vt:i4>
      </vt:variant>
      <vt:variant>
        <vt:i4>1340</vt:i4>
      </vt:variant>
      <vt:variant>
        <vt:i4>0</vt:i4>
      </vt:variant>
      <vt:variant>
        <vt:i4>5</vt:i4>
      </vt:variant>
      <vt:variant>
        <vt:lpwstr/>
      </vt:variant>
      <vt:variant>
        <vt:lpwstr>_Toc138735369</vt:lpwstr>
      </vt:variant>
      <vt:variant>
        <vt:i4>1048633</vt:i4>
      </vt:variant>
      <vt:variant>
        <vt:i4>1334</vt:i4>
      </vt:variant>
      <vt:variant>
        <vt:i4>0</vt:i4>
      </vt:variant>
      <vt:variant>
        <vt:i4>5</vt:i4>
      </vt:variant>
      <vt:variant>
        <vt:lpwstr/>
      </vt:variant>
      <vt:variant>
        <vt:lpwstr>_Toc138735368</vt:lpwstr>
      </vt:variant>
      <vt:variant>
        <vt:i4>1048633</vt:i4>
      </vt:variant>
      <vt:variant>
        <vt:i4>1328</vt:i4>
      </vt:variant>
      <vt:variant>
        <vt:i4>0</vt:i4>
      </vt:variant>
      <vt:variant>
        <vt:i4>5</vt:i4>
      </vt:variant>
      <vt:variant>
        <vt:lpwstr/>
      </vt:variant>
      <vt:variant>
        <vt:lpwstr>_Toc138735367</vt:lpwstr>
      </vt:variant>
      <vt:variant>
        <vt:i4>1048633</vt:i4>
      </vt:variant>
      <vt:variant>
        <vt:i4>1322</vt:i4>
      </vt:variant>
      <vt:variant>
        <vt:i4>0</vt:i4>
      </vt:variant>
      <vt:variant>
        <vt:i4>5</vt:i4>
      </vt:variant>
      <vt:variant>
        <vt:lpwstr/>
      </vt:variant>
      <vt:variant>
        <vt:lpwstr>_Toc138735366</vt:lpwstr>
      </vt:variant>
      <vt:variant>
        <vt:i4>1048633</vt:i4>
      </vt:variant>
      <vt:variant>
        <vt:i4>1316</vt:i4>
      </vt:variant>
      <vt:variant>
        <vt:i4>0</vt:i4>
      </vt:variant>
      <vt:variant>
        <vt:i4>5</vt:i4>
      </vt:variant>
      <vt:variant>
        <vt:lpwstr/>
      </vt:variant>
      <vt:variant>
        <vt:lpwstr>_Toc138735365</vt:lpwstr>
      </vt:variant>
      <vt:variant>
        <vt:i4>1048633</vt:i4>
      </vt:variant>
      <vt:variant>
        <vt:i4>1310</vt:i4>
      </vt:variant>
      <vt:variant>
        <vt:i4>0</vt:i4>
      </vt:variant>
      <vt:variant>
        <vt:i4>5</vt:i4>
      </vt:variant>
      <vt:variant>
        <vt:lpwstr/>
      </vt:variant>
      <vt:variant>
        <vt:lpwstr>_Toc138735364</vt:lpwstr>
      </vt:variant>
      <vt:variant>
        <vt:i4>1048633</vt:i4>
      </vt:variant>
      <vt:variant>
        <vt:i4>1304</vt:i4>
      </vt:variant>
      <vt:variant>
        <vt:i4>0</vt:i4>
      </vt:variant>
      <vt:variant>
        <vt:i4>5</vt:i4>
      </vt:variant>
      <vt:variant>
        <vt:lpwstr/>
      </vt:variant>
      <vt:variant>
        <vt:lpwstr>_Toc138735363</vt:lpwstr>
      </vt:variant>
      <vt:variant>
        <vt:i4>1048633</vt:i4>
      </vt:variant>
      <vt:variant>
        <vt:i4>1298</vt:i4>
      </vt:variant>
      <vt:variant>
        <vt:i4>0</vt:i4>
      </vt:variant>
      <vt:variant>
        <vt:i4>5</vt:i4>
      </vt:variant>
      <vt:variant>
        <vt:lpwstr/>
      </vt:variant>
      <vt:variant>
        <vt:lpwstr>_Toc138735362</vt:lpwstr>
      </vt:variant>
      <vt:variant>
        <vt:i4>1048633</vt:i4>
      </vt:variant>
      <vt:variant>
        <vt:i4>1292</vt:i4>
      </vt:variant>
      <vt:variant>
        <vt:i4>0</vt:i4>
      </vt:variant>
      <vt:variant>
        <vt:i4>5</vt:i4>
      </vt:variant>
      <vt:variant>
        <vt:lpwstr/>
      </vt:variant>
      <vt:variant>
        <vt:lpwstr>_Toc138735361</vt:lpwstr>
      </vt:variant>
      <vt:variant>
        <vt:i4>1048633</vt:i4>
      </vt:variant>
      <vt:variant>
        <vt:i4>1286</vt:i4>
      </vt:variant>
      <vt:variant>
        <vt:i4>0</vt:i4>
      </vt:variant>
      <vt:variant>
        <vt:i4>5</vt:i4>
      </vt:variant>
      <vt:variant>
        <vt:lpwstr/>
      </vt:variant>
      <vt:variant>
        <vt:lpwstr>_Toc138735360</vt:lpwstr>
      </vt:variant>
      <vt:variant>
        <vt:i4>1245241</vt:i4>
      </vt:variant>
      <vt:variant>
        <vt:i4>1280</vt:i4>
      </vt:variant>
      <vt:variant>
        <vt:i4>0</vt:i4>
      </vt:variant>
      <vt:variant>
        <vt:i4>5</vt:i4>
      </vt:variant>
      <vt:variant>
        <vt:lpwstr/>
      </vt:variant>
      <vt:variant>
        <vt:lpwstr>_Toc138735359</vt:lpwstr>
      </vt:variant>
      <vt:variant>
        <vt:i4>1245241</vt:i4>
      </vt:variant>
      <vt:variant>
        <vt:i4>1274</vt:i4>
      </vt:variant>
      <vt:variant>
        <vt:i4>0</vt:i4>
      </vt:variant>
      <vt:variant>
        <vt:i4>5</vt:i4>
      </vt:variant>
      <vt:variant>
        <vt:lpwstr/>
      </vt:variant>
      <vt:variant>
        <vt:lpwstr>_Toc138735358</vt:lpwstr>
      </vt:variant>
      <vt:variant>
        <vt:i4>1245241</vt:i4>
      </vt:variant>
      <vt:variant>
        <vt:i4>1268</vt:i4>
      </vt:variant>
      <vt:variant>
        <vt:i4>0</vt:i4>
      </vt:variant>
      <vt:variant>
        <vt:i4>5</vt:i4>
      </vt:variant>
      <vt:variant>
        <vt:lpwstr/>
      </vt:variant>
      <vt:variant>
        <vt:lpwstr>_Toc138735357</vt:lpwstr>
      </vt:variant>
      <vt:variant>
        <vt:i4>1245241</vt:i4>
      </vt:variant>
      <vt:variant>
        <vt:i4>1262</vt:i4>
      </vt:variant>
      <vt:variant>
        <vt:i4>0</vt:i4>
      </vt:variant>
      <vt:variant>
        <vt:i4>5</vt:i4>
      </vt:variant>
      <vt:variant>
        <vt:lpwstr/>
      </vt:variant>
      <vt:variant>
        <vt:lpwstr>_Toc138735356</vt:lpwstr>
      </vt:variant>
      <vt:variant>
        <vt:i4>1245241</vt:i4>
      </vt:variant>
      <vt:variant>
        <vt:i4>1256</vt:i4>
      </vt:variant>
      <vt:variant>
        <vt:i4>0</vt:i4>
      </vt:variant>
      <vt:variant>
        <vt:i4>5</vt:i4>
      </vt:variant>
      <vt:variant>
        <vt:lpwstr/>
      </vt:variant>
      <vt:variant>
        <vt:lpwstr>_Toc138735355</vt:lpwstr>
      </vt:variant>
      <vt:variant>
        <vt:i4>1245241</vt:i4>
      </vt:variant>
      <vt:variant>
        <vt:i4>1250</vt:i4>
      </vt:variant>
      <vt:variant>
        <vt:i4>0</vt:i4>
      </vt:variant>
      <vt:variant>
        <vt:i4>5</vt:i4>
      </vt:variant>
      <vt:variant>
        <vt:lpwstr/>
      </vt:variant>
      <vt:variant>
        <vt:lpwstr>_Toc138735354</vt:lpwstr>
      </vt:variant>
      <vt:variant>
        <vt:i4>1245241</vt:i4>
      </vt:variant>
      <vt:variant>
        <vt:i4>1244</vt:i4>
      </vt:variant>
      <vt:variant>
        <vt:i4>0</vt:i4>
      </vt:variant>
      <vt:variant>
        <vt:i4>5</vt:i4>
      </vt:variant>
      <vt:variant>
        <vt:lpwstr/>
      </vt:variant>
      <vt:variant>
        <vt:lpwstr>_Toc138735353</vt:lpwstr>
      </vt:variant>
      <vt:variant>
        <vt:i4>1245241</vt:i4>
      </vt:variant>
      <vt:variant>
        <vt:i4>1238</vt:i4>
      </vt:variant>
      <vt:variant>
        <vt:i4>0</vt:i4>
      </vt:variant>
      <vt:variant>
        <vt:i4>5</vt:i4>
      </vt:variant>
      <vt:variant>
        <vt:lpwstr/>
      </vt:variant>
      <vt:variant>
        <vt:lpwstr>_Toc138735352</vt:lpwstr>
      </vt:variant>
      <vt:variant>
        <vt:i4>1245241</vt:i4>
      </vt:variant>
      <vt:variant>
        <vt:i4>1232</vt:i4>
      </vt:variant>
      <vt:variant>
        <vt:i4>0</vt:i4>
      </vt:variant>
      <vt:variant>
        <vt:i4>5</vt:i4>
      </vt:variant>
      <vt:variant>
        <vt:lpwstr/>
      </vt:variant>
      <vt:variant>
        <vt:lpwstr>_Toc138735351</vt:lpwstr>
      </vt:variant>
      <vt:variant>
        <vt:i4>1245241</vt:i4>
      </vt:variant>
      <vt:variant>
        <vt:i4>1226</vt:i4>
      </vt:variant>
      <vt:variant>
        <vt:i4>0</vt:i4>
      </vt:variant>
      <vt:variant>
        <vt:i4>5</vt:i4>
      </vt:variant>
      <vt:variant>
        <vt:lpwstr/>
      </vt:variant>
      <vt:variant>
        <vt:lpwstr>_Toc138735350</vt:lpwstr>
      </vt:variant>
      <vt:variant>
        <vt:i4>1179705</vt:i4>
      </vt:variant>
      <vt:variant>
        <vt:i4>1220</vt:i4>
      </vt:variant>
      <vt:variant>
        <vt:i4>0</vt:i4>
      </vt:variant>
      <vt:variant>
        <vt:i4>5</vt:i4>
      </vt:variant>
      <vt:variant>
        <vt:lpwstr/>
      </vt:variant>
      <vt:variant>
        <vt:lpwstr>_Toc138735349</vt:lpwstr>
      </vt:variant>
      <vt:variant>
        <vt:i4>1179705</vt:i4>
      </vt:variant>
      <vt:variant>
        <vt:i4>1214</vt:i4>
      </vt:variant>
      <vt:variant>
        <vt:i4>0</vt:i4>
      </vt:variant>
      <vt:variant>
        <vt:i4>5</vt:i4>
      </vt:variant>
      <vt:variant>
        <vt:lpwstr/>
      </vt:variant>
      <vt:variant>
        <vt:lpwstr>_Toc138735348</vt:lpwstr>
      </vt:variant>
      <vt:variant>
        <vt:i4>1179705</vt:i4>
      </vt:variant>
      <vt:variant>
        <vt:i4>1208</vt:i4>
      </vt:variant>
      <vt:variant>
        <vt:i4>0</vt:i4>
      </vt:variant>
      <vt:variant>
        <vt:i4>5</vt:i4>
      </vt:variant>
      <vt:variant>
        <vt:lpwstr/>
      </vt:variant>
      <vt:variant>
        <vt:lpwstr>_Toc138735347</vt:lpwstr>
      </vt:variant>
      <vt:variant>
        <vt:i4>1179705</vt:i4>
      </vt:variant>
      <vt:variant>
        <vt:i4>1202</vt:i4>
      </vt:variant>
      <vt:variant>
        <vt:i4>0</vt:i4>
      </vt:variant>
      <vt:variant>
        <vt:i4>5</vt:i4>
      </vt:variant>
      <vt:variant>
        <vt:lpwstr/>
      </vt:variant>
      <vt:variant>
        <vt:lpwstr>_Toc138735346</vt:lpwstr>
      </vt:variant>
      <vt:variant>
        <vt:i4>1179705</vt:i4>
      </vt:variant>
      <vt:variant>
        <vt:i4>1196</vt:i4>
      </vt:variant>
      <vt:variant>
        <vt:i4>0</vt:i4>
      </vt:variant>
      <vt:variant>
        <vt:i4>5</vt:i4>
      </vt:variant>
      <vt:variant>
        <vt:lpwstr/>
      </vt:variant>
      <vt:variant>
        <vt:lpwstr>_Toc138735345</vt:lpwstr>
      </vt:variant>
      <vt:variant>
        <vt:i4>1179705</vt:i4>
      </vt:variant>
      <vt:variant>
        <vt:i4>1190</vt:i4>
      </vt:variant>
      <vt:variant>
        <vt:i4>0</vt:i4>
      </vt:variant>
      <vt:variant>
        <vt:i4>5</vt:i4>
      </vt:variant>
      <vt:variant>
        <vt:lpwstr/>
      </vt:variant>
      <vt:variant>
        <vt:lpwstr>_Toc138735344</vt:lpwstr>
      </vt:variant>
      <vt:variant>
        <vt:i4>1179705</vt:i4>
      </vt:variant>
      <vt:variant>
        <vt:i4>1184</vt:i4>
      </vt:variant>
      <vt:variant>
        <vt:i4>0</vt:i4>
      </vt:variant>
      <vt:variant>
        <vt:i4>5</vt:i4>
      </vt:variant>
      <vt:variant>
        <vt:lpwstr/>
      </vt:variant>
      <vt:variant>
        <vt:lpwstr>_Toc138735343</vt:lpwstr>
      </vt:variant>
      <vt:variant>
        <vt:i4>1179705</vt:i4>
      </vt:variant>
      <vt:variant>
        <vt:i4>1178</vt:i4>
      </vt:variant>
      <vt:variant>
        <vt:i4>0</vt:i4>
      </vt:variant>
      <vt:variant>
        <vt:i4>5</vt:i4>
      </vt:variant>
      <vt:variant>
        <vt:lpwstr/>
      </vt:variant>
      <vt:variant>
        <vt:lpwstr>_Toc138735342</vt:lpwstr>
      </vt:variant>
      <vt:variant>
        <vt:i4>1179705</vt:i4>
      </vt:variant>
      <vt:variant>
        <vt:i4>1172</vt:i4>
      </vt:variant>
      <vt:variant>
        <vt:i4>0</vt:i4>
      </vt:variant>
      <vt:variant>
        <vt:i4>5</vt:i4>
      </vt:variant>
      <vt:variant>
        <vt:lpwstr/>
      </vt:variant>
      <vt:variant>
        <vt:lpwstr>_Toc138735341</vt:lpwstr>
      </vt:variant>
      <vt:variant>
        <vt:i4>1179705</vt:i4>
      </vt:variant>
      <vt:variant>
        <vt:i4>1166</vt:i4>
      </vt:variant>
      <vt:variant>
        <vt:i4>0</vt:i4>
      </vt:variant>
      <vt:variant>
        <vt:i4>5</vt:i4>
      </vt:variant>
      <vt:variant>
        <vt:lpwstr/>
      </vt:variant>
      <vt:variant>
        <vt:lpwstr>_Toc138735340</vt:lpwstr>
      </vt:variant>
      <vt:variant>
        <vt:i4>1376313</vt:i4>
      </vt:variant>
      <vt:variant>
        <vt:i4>1160</vt:i4>
      </vt:variant>
      <vt:variant>
        <vt:i4>0</vt:i4>
      </vt:variant>
      <vt:variant>
        <vt:i4>5</vt:i4>
      </vt:variant>
      <vt:variant>
        <vt:lpwstr/>
      </vt:variant>
      <vt:variant>
        <vt:lpwstr>_Toc138735339</vt:lpwstr>
      </vt:variant>
      <vt:variant>
        <vt:i4>1376313</vt:i4>
      </vt:variant>
      <vt:variant>
        <vt:i4>1154</vt:i4>
      </vt:variant>
      <vt:variant>
        <vt:i4>0</vt:i4>
      </vt:variant>
      <vt:variant>
        <vt:i4>5</vt:i4>
      </vt:variant>
      <vt:variant>
        <vt:lpwstr/>
      </vt:variant>
      <vt:variant>
        <vt:lpwstr>_Toc138735338</vt:lpwstr>
      </vt:variant>
      <vt:variant>
        <vt:i4>1376313</vt:i4>
      </vt:variant>
      <vt:variant>
        <vt:i4>1148</vt:i4>
      </vt:variant>
      <vt:variant>
        <vt:i4>0</vt:i4>
      </vt:variant>
      <vt:variant>
        <vt:i4>5</vt:i4>
      </vt:variant>
      <vt:variant>
        <vt:lpwstr/>
      </vt:variant>
      <vt:variant>
        <vt:lpwstr>_Toc138735337</vt:lpwstr>
      </vt:variant>
      <vt:variant>
        <vt:i4>1376313</vt:i4>
      </vt:variant>
      <vt:variant>
        <vt:i4>1142</vt:i4>
      </vt:variant>
      <vt:variant>
        <vt:i4>0</vt:i4>
      </vt:variant>
      <vt:variant>
        <vt:i4>5</vt:i4>
      </vt:variant>
      <vt:variant>
        <vt:lpwstr/>
      </vt:variant>
      <vt:variant>
        <vt:lpwstr>_Toc138735336</vt:lpwstr>
      </vt:variant>
      <vt:variant>
        <vt:i4>1376313</vt:i4>
      </vt:variant>
      <vt:variant>
        <vt:i4>1136</vt:i4>
      </vt:variant>
      <vt:variant>
        <vt:i4>0</vt:i4>
      </vt:variant>
      <vt:variant>
        <vt:i4>5</vt:i4>
      </vt:variant>
      <vt:variant>
        <vt:lpwstr/>
      </vt:variant>
      <vt:variant>
        <vt:lpwstr>_Toc138735335</vt:lpwstr>
      </vt:variant>
      <vt:variant>
        <vt:i4>1376313</vt:i4>
      </vt:variant>
      <vt:variant>
        <vt:i4>1130</vt:i4>
      </vt:variant>
      <vt:variant>
        <vt:i4>0</vt:i4>
      </vt:variant>
      <vt:variant>
        <vt:i4>5</vt:i4>
      </vt:variant>
      <vt:variant>
        <vt:lpwstr/>
      </vt:variant>
      <vt:variant>
        <vt:lpwstr>_Toc138735334</vt:lpwstr>
      </vt:variant>
      <vt:variant>
        <vt:i4>1376313</vt:i4>
      </vt:variant>
      <vt:variant>
        <vt:i4>1124</vt:i4>
      </vt:variant>
      <vt:variant>
        <vt:i4>0</vt:i4>
      </vt:variant>
      <vt:variant>
        <vt:i4>5</vt:i4>
      </vt:variant>
      <vt:variant>
        <vt:lpwstr/>
      </vt:variant>
      <vt:variant>
        <vt:lpwstr>_Toc138735333</vt:lpwstr>
      </vt:variant>
      <vt:variant>
        <vt:i4>1376313</vt:i4>
      </vt:variant>
      <vt:variant>
        <vt:i4>1118</vt:i4>
      </vt:variant>
      <vt:variant>
        <vt:i4>0</vt:i4>
      </vt:variant>
      <vt:variant>
        <vt:i4>5</vt:i4>
      </vt:variant>
      <vt:variant>
        <vt:lpwstr/>
      </vt:variant>
      <vt:variant>
        <vt:lpwstr>_Toc138735332</vt:lpwstr>
      </vt:variant>
      <vt:variant>
        <vt:i4>1376313</vt:i4>
      </vt:variant>
      <vt:variant>
        <vt:i4>1112</vt:i4>
      </vt:variant>
      <vt:variant>
        <vt:i4>0</vt:i4>
      </vt:variant>
      <vt:variant>
        <vt:i4>5</vt:i4>
      </vt:variant>
      <vt:variant>
        <vt:lpwstr/>
      </vt:variant>
      <vt:variant>
        <vt:lpwstr>_Toc138735331</vt:lpwstr>
      </vt:variant>
      <vt:variant>
        <vt:i4>1376313</vt:i4>
      </vt:variant>
      <vt:variant>
        <vt:i4>1106</vt:i4>
      </vt:variant>
      <vt:variant>
        <vt:i4>0</vt:i4>
      </vt:variant>
      <vt:variant>
        <vt:i4>5</vt:i4>
      </vt:variant>
      <vt:variant>
        <vt:lpwstr/>
      </vt:variant>
      <vt:variant>
        <vt:lpwstr>_Toc138735330</vt:lpwstr>
      </vt:variant>
      <vt:variant>
        <vt:i4>1310777</vt:i4>
      </vt:variant>
      <vt:variant>
        <vt:i4>1100</vt:i4>
      </vt:variant>
      <vt:variant>
        <vt:i4>0</vt:i4>
      </vt:variant>
      <vt:variant>
        <vt:i4>5</vt:i4>
      </vt:variant>
      <vt:variant>
        <vt:lpwstr/>
      </vt:variant>
      <vt:variant>
        <vt:lpwstr>_Toc138735329</vt:lpwstr>
      </vt:variant>
      <vt:variant>
        <vt:i4>1310777</vt:i4>
      </vt:variant>
      <vt:variant>
        <vt:i4>1094</vt:i4>
      </vt:variant>
      <vt:variant>
        <vt:i4>0</vt:i4>
      </vt:variant>
      <vt:variant>
        <vt:i4>5</vt:i4>
      </vt:variant>
      <vt:variant>
        <vt:lpwstr/>
      </vt:variant>
      <vt:variant>
        <vt:lpwstr>_Toc138735328</vt:lpwstr>
      </vt:variant>
      <vt:variant>
        <vt:i4>1310777</vt:i4>
      </vt:variant>
      <vt:variant>
        <vt:i4>1088</vt:i4>
      </vt:variant>
      <vt:variant>
        <vt:i4>0</vt:i4>
      </vt:variant>
      <vt:variant>
        <vt:i4>5</vt:i4>
      </vt:variant>
      <vt:variant>
        <vt:lpwstr/>
      </vt:variant>
      <vt:variant>
        <vt:lpwstr>_Toc138735327</vt:lpwstr>
      </vt:variant>
      <vt:variant>
        <vt:i4>1310777</vt:i4>
      </vt:variant>
      <vt:variant>
        <vt:i4>1082</vt:i4>
      </vt:variant>
      <vt:variant>
        <vt:i4>0</vt:i4>
      </vt:variant>
      <vt:variant>
        <vt:i4>5</vt:i4>
      </vt:variant>
      <vt:variant>
        <vt:lpwstr/>
      </vt:variant>
      <vt:variant>
        <vt:lpwstr>_Toc138735326</vt:lpwstr>
      </vt:variant>
      <vt:variant>
        <vt:i4>1310777</vt:i4>
      </vt:variant>
      <vt:variant>
        <vt:i4>1076</vt:i4>
      </vt:variant>
      <vt:variant>
        <vt:i4>0</vt:i4>
      </vt:variant>
      <vt:variant>
        <vt:i4>5</vt:i4>
      </vt:variant>
      <vt:variant>
        <vt:lpwstr/>
      </vt:variant>
      <vt:variant>
        <vt:lpwstr>_Toc138735325</vt:lpwstr>
      </vt:variant>
      <vt:variant>
        <vt:i4>1310777</vt:i4>
      </vt:variant>
      <vt:variant>
        <vt:i4>1070</vt:i4>
      </vt:variant>
      <vt:variant>
        <vt:i4>0</vt:i4>
      </vt:variant>
      <vt:variant>
        <vt:i4>5</vt:i4>
      </vt:variant>
      <vt:variant>
        <vt:lpwstr/>
      </vt:variant>
      <vt:variant>
        <vt:lpwstr>_Toc138735324</vt:lpwstr>
      </vt:variant>
      <vt:variant>
        <vt:i4>1310777</vt:i4>
      </vt:variant>
      <vt:variant>
        <vt:i4>1064</vt:i4>
      </vt:variant>
      <vt:variant>
        <vt:i4>0</vt:i4>
      </vt:variant>
      <vt:variant>
        <vt:i4>5</vt:i4>
      </vt:variant>
      <vt:variant>
        <vt:lpwstr/>
      </vt:variant>
      <vt:variant>
        <vt:lpwstr>_Toc138735323</vt:lpwstr>
      </vt:variant>
      <vt:variant>
        <vt:i4>1310777</vt:i4>
      </vt:variant>
      <vt:variant>
        <vt:i4>1058</vt:i4>
      </vt:variant>
      <vt:variant>
        <vt:i4>0</vt:i4>
      </vt:variant>
      <vt:variant>
        <vt:i4>5</vt:i4>
      </vt:variant>
      <vt:variant>
        <vt:lpwstr/>
      </vt:variant>
      <vt:variant>
        <vt:lpwstr>_Toc138735322</vt:lpwstr>
      </vt:variant>
      <vt:variant>
        <vt:i4>1310777</vt:i4>
      </vt:variant>
      <vt:variant>
        <vt:i4>1052</vt:i4>
      </vt:variant>
      <vt:variant>
        <vt:i4>0</vt:i4>
      </vt:variant>
      <vt:variant>
        <vt:i4>5</vt:i4>
      </vt:variant>
      <vt:variant>
        <vt:lpwstr/>
      </vt:variant>
      <vt:variant>
        <vt:lpwstr>_Toc138735321</vt:lpwstr>
      </vt:variant>
      <vt:variant>
        <vt:i4>1310777</vt:i4>
      </vt:variant>
      <vt:variant>
        <vt:i4>1046</vt:i4>
      </vt:variant>
      <vt:variant>
        <vt:i4>0</vt:i4>
      </vt:variant>
      <vt:variant>
        <vt:i4>5</vt:i4>
      </vt:variant>
      <vt:variant>
        <vt:lpwstr/>
      </vt:variant>
      <vt:variant>
        <vt:lpwstr>_Toc138735320</vt:lpwstr>
      </vt:variant>
      <vt:variant>
        <vt:i4>1507385</vt:i4>
      </vt:variant>
      <vt:variant>
        <vt:i4>1040</vt:i4>
      </vt:variant>
      <vt:variant>
        <vt:i4>0</vt:i4>
      </vt:variant>
      <vt:variant>
        <vt:i4>5</vt:i4>
      </vt:variant>
      <vt:variant>
        <vt:lpwstr/>
      </vt:variant>
      <vt:variant>
        <vt:lpwstr>_Toc138735319</vt:lpwstr>
      </vt:variant>
      <vt:variant>
        <vt:i4>1507385</vt:i4>
      </vt:variant>
      <vt:variant>
        <vt:i4>1034</vt:i4>
      </vt:variant>
      <vt:variant>
        <vt:i4>0</vt:i4>
      </vt:variant>
      <vt:variant>
        <vt:i4>5</vt:i4>
      </vt:variant>
      <vt:variant>
        <vt:lpwstr/>
      </vt:variant>
      <vt:variant>
        <vt:lpwstr>_Toc138735318</vt:lpwstr>
      </vt:variant>
      <vt:variant>
        <vt:i4>1507385</vt:i4>
      </vt:variant>
      <vt:variant>
        <vt:i4>1028</vt:i4>
      </vt:variant>
      <vt:variant>
        <vt:i4>0</vt:i4>
      </vt:variant>
      <vt:variant>
        <vt:i4>5</vt:i4>
      </vt:variant>
      <vt:variant>
        <vt:lpwstr/>
      </vt:variant>
      <vt:variant>
        <vt:lpwstr>_Toc138735317</vt:lpwstr>
      </vt:variant>
      <vt:variant>
        <vt:i4>1507385</vt:i4>
      </vt:variant>
      <vt:variant>
        <vt:i4>1022</vt:i4>
      </vt:variant>
      <vt:variant>
        <vt:i4>0</vt:i4>
      </vt:variant>
      <vt:variant>
        <vt:i4>5</vt:i4>
      </vt:variant>
      <vt:variant>
        <vt:lpwstr/>
      </vt:variant>
      <vt:variant>
        <vt:lpwstr>_Toc138735316</vt:lpwstr>
      </vt:variant>
      <vt:variant>
        <vt:i4>1507385</vt:i4>
      </vt:variant>
      <vt:variant>
        <vt:i4>1016</vt:i4>
      </vt:variant>
      <vt:variant>
        <vt:i4>0</vt:i4>
      </vt:variant>
      <vt:variant>
        <vt:i4>5</vt:i4>
      </vt:variant>
      <vt:variant>
        <vt:lpwstr/>
      </vt:variant>
      <vt:variant>
        <vt:lpwstr>_Toc138735315</vt:lpwstr>
      </vt:variant>
      <vt:variant>
        <vt:i4>1507385</vt:i4>
      </vt:variant>
      <vt:variant>
        <vt:i4>1010</vt:i4>
      </vt:variant>
      <vt:variant>
        <vt:i4>0</vt:i4>
      </vt:variant>
      <vt:variant>
        <vt:i4>5</vt:i4>
      </vt:variant>
      <vt:variant>
        <vt:lpwstr/>
      </vt:variant>
      <vt:variant>
        <vt:lpwstr>_Toc138735314</vt:lpwstr>
      </vt:variant>
      <vt:variant>
        <vt:i4>1507385</vt:i4>
      </vt:variant>
      <vt:variant>
        <vt:i4>1004</vt:i4>
      </vt:variant>
      <vt:variant>
        <vt:i4>0</vt:i4>
      </vt:variant>
      <vt:variant>
        <vt:i4>5</vt:i4>
      </vt:variant>
      <vt:variant>
        <vt:lpwstr/>
      </vt:variant>
      <vt:variant>
        <vt:lpwstr>_Toc138735313</vt:lpwstr>
      </vt:variant>
      <vt:variant>
        <vt:i4>1507385</vt:i4>
      </vt:variant>
      <vt:variant>
        <vt:i4>998</vt:i4>
      </vt:variant>
      <vt:variant>
        <vt:i4>0</vt:i4>
      </vt:variant>
      <vt:variant>
        <vt:i4>5</vt:i4>
      </vt:variant>
      <vt:variant>
        <vt:lpwstr/>
      </vt:variant>
      <vt:variant>
        <vt:lpwstr>_Toc138735312</vt:lpwstr>
      </vt:variant>
      <vt:variant>
        <vt:i4>1507385</vt:i4>
      </vt:variant>
      <vt:variant>
        <vt:i4>992</vt:i4>
      </vt:variant>
      <vt:variant>
        <vt:i4>0</vt:i4>
      </vt:variant>
      <vt:variant>
        <vt:i4>5</vt:i4>
      </vt:variant>
      <vt:variant>
        <vt:lpwstr/>
      </vt:variant>
      <vt:variant>
        <vt:lpwstr>_Toc138735311</vt:lpwstr>
      </vt:variant>
      <vt:variant>
        <vt:i4>1507385</vt:i4>
      </vt:variant>
      <vt:variant>
        <vt:i4>986</vt:i4>
      </vt:variant>
      <vt:variant>
        <vt:i4>0</vt:i4>
      </vt:variant>
      <vt:variant>
        <vt:i4>5</vt:i4>
      </vt:variant>
      <vt:variant>
        <vt:lpwstr/>
      </vt:variant>
      <vt:variant>
        <vt:lpwstr>_Toc138735310</vt:lpwstr>
      </vt:variant>
      <vt:variant>
        <vt:i4>1441849</vt:i4>
      </vt:variant>
      <vt:variant>
        <vt:i4>980</vt:i4>
      </vt:variant>
      <vt:variant>
        <vt:i4>0</vt:i4>
      </vt:variant>
      <vt:variant>
        <vt:i4>5</vt:i4>
      </vt:variant>
      <vt:variant>
        <vt:lpwstr/>
      </vt:variant>
      <vt:variant>
        <vt:lpwstr>_Toc138735309</vt:lpwstr>
      </vt:variant>
      <vt:variant>
        <vt:i4>1441849</vt:i4>
      </vt:variant>
      <vt:variant>
        <vt:i4>974</vt:i4>
      </vt:variant>
      <vt:variant>
        <vt:i4>0</vt:i4>
      </vt:variant>
      <vt:variant>
        <vt:i4>5</vt:i4>
      </vt:variant>
      <vt:variant>
        <vt:lpwstr/>
      </vt:variant>
      <vt:variant>
        <vt:lpwstr>_Toc138735308</vt:lpwstr>
      </vt:variant>
      <vt:variant>
        <vt:i4>1441849</vt:i4>
      </vt:variant>
      <vt:variant>
        <vt:i4>968</vt:i4>
      </vt:variant>
      <vt:variant>
        <vt:i4>0</vt:i4>
      </vt:variant>
      <vt:variant>
        <vt:i4>5</vt:i4>
      </vt:variant>
      <vt:variant>
        <vt:lpwstr/>
      </vt:variant>
      <vt:variant>
        <vt:lpwstr>_Toc138735307</vt:lpwstr>
      </vt:variant>
      <vt:variant>
        <vt:i4>1441849</vt:i4>
      </vt:variant>
      <vt:variant>
        <vt:i4>962</vt:i4>
      </vt:variant>
      <vt:variant>
        <vt:i4>0</vt:i4>
      </vt:variant>
      <vt:variant>
        <vt:i4>5</vt:i4>
      </vt:variant>
      <vt:variant>
        <vt:lpwstr/>
      </vt:variant>
      <vt:variant>
        <vt:lpwstr>_Toc138735306</vt:lpwstr>
      </vt:variant>
      <vt:variant>
        <vt:i4>1441849</vt:i4>
      </vt:variant>
      <vt:variant>
        <vt:i4>956</vt:i4>
      </vt:variant>
      <vt:variant>
        <vt:i4>0</vt:i4>
      </vt:variant>
      <vt:variant>
        <vt:i4>5</vt:i4>
      </vt:variant>
      <vt:variant>
        <vt:lpwstr/>
      </vt:variant>
      <vt:variant>
        <vt:lpwstr>_Toc138735305</vt:lpwstr>
      </vt:variant>
      <vt:variant>
        <vt:i4>1441849</vt:i4>
      </vt:variant>
      <vt:variant>
        <vt:i4>950</vt:i4>
      </vt:variant>
      <vt:variant>
        <vt:i4>0</vt:i4>
      </vt:variant>
      <vt:variant>
        <vt:i4>5</vt:i4>
      </vt:variant>
      <vt:variant>
        <vt:lpwstr/>
      </vt:variant>
      <vt:variant>
        <vt:lpwstr>_Toc138735304</vt:lpwstr>
      </vt:variant>
      <vt:variant>
        <vt:i4>1441849</vt:i4>
      </vt:variant>
      <vt:variant>
        <vt:i4>944</vt:i4>
      </vt:variant>
      <vt:variant>
        <vt:i4>0</vt:i4>
      </vt:variant>
      <vt:variant>
        <vt:i4>5</vt:i4>
      </vt:variant>
      <vt:variant>
        <vt:lpwstr/>
      </vt:variant>
      <vt:variant>
        <vt:lpwstr>_Toc138735303</vt:lpwstr>
      </vt:variant>
      <vt:variant>
        <vt:i4>1441849</vt:i4>
      </vt:variant>
      <vt:variant>
        <vt:i4>938</vt:i4>
      </vt:variant>
      <vt:variant>
        <vt:i4>0</vt:i4>
      </vt:variant>
      <vt:variant>
        <vt:i4>5</vt:i4>
      </vt:variant>
      <vt:variant>
        <vt:lpwstr/>
      </vt:variant>
      <vt:variant>
        <vt:lpwstr>_Toc138735302</vt:lpwstr>
      </vt:variant>
      <vt:variant>
        <vt:i4>1441849</vt:i4>
      </vt:variant>
      <vt:variant>
        <vt:i4>932</vt:i4>
      </vt:variant>
      <vt:variant>
        <vt:i4>0</vt:i4>
      </vt:variant>
      <vt:variant>
        <vt:i4>5</vt:i4>
      </vt:variant>
      <vt:variant>
        <vt:lpwstr/>
      </vt:variant>
      <vt:variant>
        <vt:lpwstr>_Toc138735301</vt:lpwstr>
      </vt:variant>
      <vt:variant>
        <vt:i4>1441849</vt:i4>
      </vt:variant>
      <vt:variant>
        <vt:i4>926</vt:i4>
      </vt:variant>
      <vt:variant>
        <vt:i4>0</vt:i4>
      </vt:variant>
      <vt:variant>
        <vt:i4>5</vt:i4>
      </vt:variant>
      <vt:variant>
        <vt:lpwstr/>
      </vt:variant>
      <vt:variant>
        <vt:lpwstr>_Toc138735300</vt:lpwstr>
      </vt:variant>
      <vt:variant>
        <vt:i4>2031672</vt:i4>
      </vt:variant>
      <vt:variant>
        <vt:i4>920</vt:i4>
      </vt:variant>
      <vt:variant>
        <vt:i4>0</vt:i4>
      </vt:variant>
      <vt:variant>
        <vt:i4>5</vt:i4>
      </vt:variant>
      <vt:variant>
        <vt:lpwstr/>
      </vt:variant>
      <vt:variant>
        <vt:lpwstr>_Toc138735299</vt:lpwstr>
      </vt:variant>
      <vt:variant>
        <vt:i4>2031672</vt:i4>
      </vt:variant>
      <vt:variant>
        <vt:i4>914</vt:i4>
      </vt:variant>
      <vt:variant>
        <vt:i4>0</vt:i4>
      </vt:variant>
      <vt:variant>
        <vt:i4>5</vt:i4>
      </vt:variant>
      <vt:variant>
        <vt:lpwstr/>
      </vt:variant>
      <vt:variant>
        <vt:lpwstr>_Toc138735298</vt:lpwstr>
      </vt:variant>
      <vt:variant>
        <vt:i4>2031672</vt:i4>
      </vt:variant>
      <vt:variant>
        <vt:i4>908</vt:i4>
      </vt:variant>
      <vt:variant>
        <vt:i4>0</vt:i4>
      </vt:variant>
      <vt:variant>
        <vt:i4>5</vt:i4>
      </vt:variant>
      <vt:variant>
        <vt:lpwstr/>
      </vt:variant>
      <vt:variant>
        <vt:lpwstr>_Toc138735297</vt:lpwstr>
      </vt:variant>
      <vt:variant>
        <vt:i4>2031672</vt:i4>
      </vt:variant>
      <vt:variant>
        <vt:i4>902</vt:i4>
      </vt:variant>
      <vt:variant>
        <vt:i4>0</vt:i4>
      </vt:variant>
      <vt:variant>
        <vt:i4>5</vt:i4>
      </vt:variant>
      <vt:variant>
        <vt:lpwstr/>
      </vt:variant>
      <vt:variant>
        <vt:lpwstr>_Toc138735296</vt:lpwstr>
      </vt:variant>
      <vt:variant>
        <vt:i4>2031672</vt:i4>
      </vt:variant>
      <vt:variant>
        <vt:i4>896</vt:i4>
      </vt:variant>
      <vt:variant>
        <vt:i4>0</vt:i4>
      </vt:variant>
      <vt:variant>
        <vt:i4>5</vt:i4>
      </vt:variant>
      <vt:variant>
        <vt:lpwstr/>
      </vt:variant>
      <vt:variant>
        <vt:lpwstr>_Toc138735295</vt:lpwstr>
      </vt:variant>
      <vt:variant>
        <vt:i4>2031672</vt:i4>
      </vt:variant>
      <vt:variant>
        <vt:i4>890</vt:i4>
      </vt:variant>
      <vt:variant>
        <vt:i4>0</vt:i4>
      </vt:variant>
      <vt:variant>
        <vt:i4>5</vt:i4>
      </vt:variant>
      <vt:variant>
        <vt:lpwstr/>
      </vt:variant>
      <vt:variant>
        <vt:lpwstr>_Toc138735294</vt:lpwstr>
      </vt:variant>
      <vt:variant>
        <vt:i4>2031672</vt:i4>
      </vt:variant>
      <vt:variant>
        <vt:i4>884</vt:i4>
      </vt:variant>
      <vt:variant>
        <vt:i4>0</vt:i4>
      </vt:variant>
      <vt:variant>
        <vt:i4>5</vt:i4>
      </vt:variant>
      <vt:variant>
        <vt:lpwstr/>
      </vt:variant>
      <vt:variant>
        <vt:lpwstr>_Toc138735293</vt:lpwstr>
      </vt:variant>
      <vt:variant>
        <vt:i4>2031672</vt:i4>
      </vt:variant>
      <vt:variant>
        <vt:i4>878</vt:i4>
      </vt:variant>
      <vt:variant>
        <vt:i4>0</vt:i4>
      </vt:variant>
      <vt:variant>
        <vt:i4>5</vt:i4>
      </vt:variant>
      <vt:variant>
        <vt:lpwstr/>
      </vt:variant>
      <vt:variant>
        <vt:lpwstr>_Toc138735292</vt:lpwstr>
      </vt:variant>
      <vt:variant>
        <vt:i4>2031672</vt:i4>
      </vt:variant>
      <vt:variant>
        <vt:i4>872</vt:i4>
      </vt:variant>
      <vt:variant>
        <vt:i4>0</vt:i4>
      </vt:variant>
      <vt:variant>
        <vt:i4>5</vt:i4>
      </vt:variant>
      <vt:variant>
        <vt:lpwstr/>
      </vt:variant>
      <vt:variant>
        <vt:lpwstr>_Toc138735291</vt:lpwstr>
      </vt:variant>
      <vt:variant>
        <vt:i4>2031672</vt:i4>
      </vt:variant>
      <vt:variant>
        <vt:i4>866</vt:i4>
      </vt:variant>
      <vt:variant>
        <vt:i4>0</vt:i4>
      </vt:variant>
      <vt:variant>
        <vt:i4>5</vt:i4>
      </vt:variant>
      <vt:variant>
        <vt:lpwstr/>
      </vt:variant>
      <vt:variant>
        <vt:lpwstr>_Toc138735290</vt:lpwstr>
      </vt:variant>
      <vt:variant>
        <vt:i4>1966136</vt:i4>
      </vt:variant>
      <vt:variant>
        <vt:i4>860</vt:i4>
      </vt:variant>
      <vt:variant>
        <vt:i4>0</vt:i4>
      </vt:variant>
      <vt:variant>
        <vt:i4>5</vt:i4>
      </vt:variant>
      <vt:variant>
        <vt:lpwstr/>
      </vt:variant>
      <vt:variant>
        <vt:lpwstr>_Toc138735289</vt:lpwstr>
      </vt:variant>
      <vt:variant>
        <vt:i4>1966136</vt:i4>
      </vt:variant>
      <vt:variant>
        <vt:i4>854</vt:i4>
      </vt:variant>
      <vt:variant>
        <vt:i4>0</vt:i4>
      </vt:variant>
      <vt:variant>
        <vt:i4>5</vt:i4>
      </vt:variant>
      <vt:variant>
        <vt:lpwstr/>
      </vt:variant>
      <vt:variant>
        <vt:lpwstr>_Toc138735288</vt:lpwstr>
      </vt:variant>
      <vt:variant>
        <vt:i4>1966136</vt:i4>
      </vt:variant>
      <vt:variant>
        <vt:i4>848</vt:i4>
      </vt:variant>
      <vt:variant>
        <vt:i4>0</vt:i4>
      </vt:variant>
      <vt:variant>
        <vt:i4>5</vt:i4>
      </vt:variant>
      <vt:variant>
        <vt:lpwstr/>
      </vt:variant>
      <vt:variant>
        <vt:lpwstr>_Toc138735287</vt:lpwstr>
      </vt:variant>
      <vt:variant>
        <vt:i4>1966136</vt:i4>
      </vt:variant>
      <vt:variant>
        <vt:i4>842</vt:i4>
      </vt:variant>
      <vt:variant>
        <vt:i4>0</vt:i4>
      </vt:variant>
      <vt:variant>
        <vt:i4>5</vt:i4>
      </vt:variant>
      <vt:variant>
        <vt:lpwstr/>
      </vt:variant>
      <vt:variant>
        <vt:lpwstr>_Toc138735286</vt:lpwstr>
      </vt:variant>
      <vt:variant>
        <vt:i4>1966136</vt:i4>
      </vt:variant>
      <vt:variant>
        <vt:i4>836</vt:i4>
      </vt:variant>
      <vt:variant>
        <vt:i4>0</vt:i4>
      </vt:variant>
      <vt:variant>
        <vt:i4>5</vt:i4>
      </vt:variant>
      <vt:variant>
        <vt:lpwstr/>
      </vt:variant>
      <vt:variant>
        <vt:lpwstr>_Toc138735285</vt:lpwstr>
      </vt:variant>
      <vt:variant>
        <vt:i4>1966136</vt:i4>
      </vt:variant>
      <vt:variant>
        <vt:i4>830</vt:i4>
      </vt:variant>
      <vt:variant>
        <vt:i4>0</vt:i4>
      </vt:variant>
      <vt:variant>
        <vt:i4>5</vt:i4>
      </vt:variant>
      <vt:variant>
        <vt:lpwstr/>
      </vt:variant>
      <vt:variant>
        <vt:lpwstr>_Toc138735284</vt:lpwstr>
      </vt:variant>
      <vt:variant>
        <vt:i4>1966136</vt:i4>
      </vt:variant>
      <vt:variant>
        <vt:i4>824</vt:i4>
      </vt:variant>
      <vt:variant>
        <vt:i4>0</vt:i4>
      </vt:variant>
      <vt:variant>
        <vt:i4>5</vt:i4>
      </vt:variant>
      <vt:variant>
        <vt:lpwstr/>
      </vt:variant>
      <vt:variant>
        <vt:lpwstr>_Toc138735283</vt:lpwstr>
      </vt:variant>
      <vt:variant>
        <vt:i4>1966136</vt:i4>
      </vt:variant>
      <vt:variant>
        <vt:i4>818</vt:i4>
      </vt:variant>
      <vt:variant>
        <vt:i4>0</vt:i4>
      </vt:variant>
      <vt:variant>
        <vt:i4>5</vt:i4>
      </vt:variant>
      <vt:variant>
        <vt:lpwstr/>
      </vt:variant>
      <vt:variant>
        <vt:lpwstr>_Toc138735282</vt:lpwstr>
      </vt:variant>
      <vt:variant>
        <vt:i4>1966136</vt:i4>
      </vt:variant>
      <vt:variant>
        <vt:i4>812</vt:i4>
      </vt:variant>
      <vt:variant>
        <vt:i4>0</vt:i4>
      </vt:variant>
      <vt:variant>
        <vt:i4>5</vt:i4>
      </vt:variant>
      <vt:variant>
        <vt:lpwstr/>
      </vt:variant>
      <vt:variant>
        <vt:lpwstr>_Toc138735281</vt:lpwstr>
      </vt:variant>
      <vt:variant>
        <vt:i4>1966136</vt:i4>
      </vt:variant>
      <vt:variant>
        <vt:i4>806</vt:i4>
      </vt:variant>
      <vt:variant>
        <vt:i4>0</vt:i4>
      </vt:variant>
      <vt:variant>
        <vt:i4>5</vt:i4>
      </vt:variant>
      <vt:variant>
        <vt:lpwstr/>
      </vt:variant>
      <vt:variant>
        <vt:lpwstr>_Toc138735280</vt:lpwstr>
      </vt:variant>
      <vt:variant>
        <vt:i4>1114168</vt:i4>
      </vt:variant>
      <vt:variant>
        <vt:i4>800</vt:i4>
      </vt:variant>
      <vt:variant>
        <vt:i4>0</vt:i4>
      </vt:variant>
      <vt:variant>
        <vt:i4>5</vt:i4>
      </vt:variant>
      <vt:variant>
        <vt:lpwstr/>
      </vt:variant>
      <vt:variant>
        <vt:lpwstr>_Toc138735279</vt:lpwstr>
      </vt:variant>
      <vt:variant>
        <vt:i4>1114168</vt:i4>
      </vt:variant>
      <vt:variant>
        <vt:i4>794</vt:i4>
      </vt:variant>
      <vt:variant>
        <vt:i4>0</vt:i4>
      </vt:variant>
      <vt:variant>
        <vt:i4>5</vt:i4>
      </vt:variant>
      <vt:variant>
        <vt:lpwstr/>
      </vt:variant>
      <vt:variant>
        <vt:lpwstr>_Toc138735278</vt:lpwstr>
      </vt:variant>
      <vt:variant>
        <vt:i4>1114168</vt:i4>
      </vt:variant>
      <vt:variant>
        <vt:i4>788</vt:i4>
      </vt:variant>
      <vt:variant>
        <vt:i4>0</vt:i4>
      </vt:variant>
      <vt:variant>
        <vt:i4>5</vt:i4>
      </vt:variant>
      <vt:variant>
        <vt:lpwstr/>
      </vt:variant>
      <vt:variant>
        <vt:lpwstr>_Toc138735277</vt:lpwstr>
      </vt:variant>
      <vt:variant>
        <vt:i4>1114168</vt:i4>
      </vt:variant>
      <vt:variant>
        <vt:i4>782</vt:i4>
      </vt:variant>
      <vt:variant>
        <vt:i4>0</vt:i4>
      </vt:variant>
      <vt:variant>
        <vt:i4>5</vt:i4>
      </vt:variant>
      <vt:variant>
        <vt:lpwstr/>
      </vt:variant>
      <vt:variant>
        <vt:lpwstr>_Toc138735276</vt:lpwstr>
      </vt:variant>
      <vt:variant>
        <vt:i4>1114168</vt:i4>
      </vt:variant>
      <vt:variant>
        <vt:i4>776</vt:i4>
      </vt:variant>
      <vt:variant>
        <vt:i4>0</vt:i4>
      </vt:variant>
      <vt:variant>
        <vt:i4>5</vt:i4>
      </vt:variant>
      <vt:variant>
        <vt:lpwstr/>
      </vt:variant>
      <vt:variant>
        <vt:lpwstr>_Toc138735275</vt:lpwstr>
      </vt:variant>
      <vt:variant>
        <vt:i4>1114168</vt:i4>
      </vt:variant>
      <vt:variant>
        <vt:i4>770</vt:i4>
      </vt:variant>
      <vt:variant>
        <vt:i4>0</vt:i4>
      </vt:variant>
      <vt:variant>
        <vt:i4>5</vt:i4>
      </vt:variant>
      <vt:variant>
        <vt:lpwstr/>
      </vt:variant>
      <vt:variant>
        <vt:lpwstr>_Toc138735274</vt:lpwstr>
      </vt:variant>
      <vt:variant>
        <vt:i4>1114168</vt:i4>
      </vt:variant>
      <vt:variant>
        <vt:i4>764</vt:i4>
      </vt:variant>
      <vt:variant>
        <vt:i4>0</vt:i4>
      </vt:variant>
      <vt:variant>
        <vt:i4>5</vt:i4>
      </vt:variant>
      <vt:variant>
        <vt:lpwstr/>
      </vt:variant>
      <vt:variant>
        <vt:lpwstr>_Toc138735273</vt:lpwstr>
      </vt:variant>
      <vt:variant>
        <vt:i4>1114168</vt:i4>
      </vt:variant>
      <vt:variant>
        <vt:i4>758</vt:i4>
      </vt:variant>
      <vt:variant>
        <vt:i4>0</vt:i4>
      </vt:variant>
      <vt:variant>
        <vt:i4>5</vt:i4>
      </vt:variant>
      <vt:variant>
        <vt:lpwstr/>
      </vt:variant>
      <vt:variant>
        <vt:lpwstr>_Toc138735272</vt:lpwstr>
      </vt:variant>
      <vt:variant>
        <vt:i4>1114168</vt:i4>
      </vt:variant>
      <vt:variant>
        <vt:i4>752</vt:i4>
      </vt:variant>
      <vt:variant>
        <vt:i4>0</vt:i4>
      </vt:variant>
      <vt:variant>
        <vt:i4>5</vt:i4>
      </vt:variant>
      <vt:variant>
        <vt:lpwstr/>
      </vt:variant>
      <vt:variant>
        <vt:lpwstr>_Toc138735271</vt:lpwstr>
      </vt:variant>
      <vt:variant>
        <vt:i4>1114168</vt:i4>
      </vt:variant>
      <vt:variant>
        <vt:i4>746</vt:i4>
      </vt:variant>
      <vt:variant>
        <vt:i4>0</vt:i4>
      </vt:variant>
      <vt:variant>
        <vt:i4>5</vt:i4>
      </vt:variant>
      <vt:variant>
        <vt:lpwstr/>
      </vt:variant>
      <vt:variant>
        <vt:lpwstr>_Toc138735270</vt:lpwstr>
      </vt:variant>
      <vt:variant>
        <vt:i4>1048632</vt:i4>
      </vt:variant>
      <vt:variant>
        <vt:i4>740</vt:i4>
      </vt:variant>
      <vt:variant>
        <vt:i4>0</vt:i4>
      </vt:variant>
      <vt:variant>
        <vt:i4>5</vt:i4>
      </vt:variant>
      <vt:variant>
        <vt:lpwstr/>
      </vt:variant>
      <vt:variant>
        <vt:lpwstr>_Toc138735269</vt:lpwstr>
      </vt:variant>
      <vt:variant>
        <vt:i4>1048632</vt:i4>
      </vt:variant>
      <vt:variant>
        <vt:i4>734</vt:i4>
      </vt:variant>
      <vt:variant>
        <vt:i4>0</vt:i4>
      </vt:variant>
      <vt:variant>
        <vt:i4>5</vt:i4>
      </vt:variant>
      <vt:variant>
        <vt:lpwstr/>
      </vt:variant>
      <vt:variant>
        <vt:lpwstr>_Toc138735268</vt:lpwstr>
      </vt:variant>
      <vt:variant>
        <vt:i4>1048632</vt:i4>
      </vt:variant>
      <vt:variant>
        <vt:i4>728</vt:i4>
      </vt:variant>
      <vt:variant>
        <vt:i4>0</vt:i4>
      </vt:variant>
      <vt:variant>
        <vt:i4>5</vt:i4>
      </vt:variant>
      <vt:variant>
        <vt:lpwstr/>
      </vt:variant>
      <vt:variant>
        <vt:lpwstr>_Toc138735267</vt:lpwstr>
      </vt:variant>
      <vt:variant>
        <vt:i4>1048632</vt:i4>
      </vt:variant>
      <vt:variant>
        <vt:i4>722</vt:i4>
      </vt:variant>
      <vt:variant>
        <vt:i4>0</vt:i4>
      </vt:variant>
      <vt:variant>
        <vt:i4>5</vt:i4>
      </vt:variant>
      <vt:variant>
        <vt:lpwstr/>
      </vt:variant>
      <vt:variant>
        <vt:lpwstr>_Toc138735266</vt:lpwstr>
      </vt:variant>
      <vt:variant>
        <vt:i4>1048632</vt:i4>
      </vt:variant>
      <vt:variant>
        <vt:i4>716</vt:i4>
      </vt:variant>
      <vt:variant>
        <vt:i4>0</vt:i4>
      </vt:variant>
      <vt:variant>
        <vt:i4>5</vt:i4>
      </vt:variant>
      <vt:variant>
        <vt:lpwstr/>
      </vt:variant>
      <vt:variant>
        <vt:lpwstr>_Toc138735265</vt:lpwstr>
      </vt:variant>
      <vt:variant>
        <vt:i4>1048632</vt:i4>
      </vt:variant>
      <vt:variant>
        <vt:i4>710</vt:i4>
      </vt:variant>
      <vt:variant>
        <vt:i4>0</vt:i4>
      </vt:variant>
      <vt:variant>
        <vt:i4>5</vt:i4>
      </vt:variant>
      <vt:variant>
        <vt:lpwstr/>
      </vt:variant>
      <vt:variant>
        <vt:lpwstr>_Toc138735264</vt:lpwstr>
      </vt:variant>
      <vt:variant>
        <vt:i4>1048632</vt:i4>
      </vt:variant>
      <vt:variant>
        <vt:i4>704</vt:i4>
      </vt:variant>
      <vt:variant>
        <vt:i4>0</vt:i4>
      </vt:variant>
      <vt:variant>
        <vt:i4>5</vt:i4>
      </vt:variant>
      <vt:variant>
        <vt:lpwstr/>
      </vt:variant>
      <vt:variant>
        <vt:lpwstr>_Toc138735263</vt:lpwstr>
      </vt:variant>
      <vt:variant>
        <vt:i4>1048632</vt:i4>
      </vt:variant>
      <vt:variant>
        <vt:i4>698</vt:i4>
      </vt:variant>
      <vt:variant>
        <vt:i4>0</vt:i4>
      </vt:variant>
      <vt:variant>
        <vt:i4>5</vt:i4>
      </vt:variant>
      <vt:variant>
        <vt:lpwstr/>
      </vt:variant>
      <vt:variant>
        <vt:lpwstr>_Toc138735262</vt:lpwstr>
      </vt:variant>
      <vt:variant>
        <vt:i4>1048632</vt:i4>
      </vt:variant>
      <vt:variant>
        <vt:i4>692</vt:i4>
      </vt:variant>
      <vt:variant>
        <vt:i4>0</vt:i4>
      </vt:variant>
      <vt:variant>
        <vt:i4>5</vt:i4>
      </vt:variant>
      <vt:variant>
        <vt:lpwstr/>
      </vt:variant>
      <vt:variant>
        <vt:lpwstr>_Toc138735261</vt:lpwstr>
      </vt:variant>
      <vt:variant>
        <vt:i4>1048632</vt:i4>
      </vt:variant>
      <vt:variant>
        <vt:i4>686</vt:i4>
      </vt:variant>
      <vt:variant>
        <vt:i4>0</vt:i4>
      </vt:variant>
      <vt:variant>
        <vt:i4>5</vt:i4>
      </vt:variant>
      <vt:variant>
        <vt:lpwstr/>
      </vt:variant>
      <vt:variant>
        <vt:lpwstr>_Toc138735260</vt:lpwstr>
      </vt:variant>
      <vt:variant>
        <vt:i4>1245240</vt:i4>
      </vt:variant>
      <vt:variant>
        <vt:i4>680</vt:i4>
      </vt:variant>
      <vt:variant>
        <vt:i4>0</vt:i4>
      </vt:variant>
      <vt:variant>
        <vt:i4>5</vt:i4>
      </vt:variant>
      <vt:variant>
        <vt:lpwstr/>
      </vt:variant>
      <vt:variant>
        <vt:lpwstr>_Toc138735259</vt:lpwstr>
      </vt:variant>
      <vt:variant>
        <vt:i4>1245240</vt:i4>
      </vt:variant>
      <vt:variant>
        <vt:i4>674</vt:i4>
      </vt:variant>
      <vt:variant>
        <vt:i4>0</vt:i4>
      </vt:variant>
      <vt:variant>
        <vt:i4>5</vt:i4>
      </vt:variant>
      <vt:variant>
        <vt:lpwstr/>
      </vt:variant>
      <vt:variant>
        <vt:lpwstr>_Toc138735258</vt:lpwstr>
      </vt:variant>
      <vt:variant>
        <vt:i4>1245240</vt:i4>
      </vt:variant>
      <vt:variant>
        <vt:i4>668</vt:i4>
      </vt:variant>
      <vt:variant>
        <vt:i4>0</vt:i4>
      </vt:variant>
      <vt:variant>
        <vt:i4>5</vt:i4>
      </vt:variant>
      <vt:variant>
        <vt:lpwstr/>
      </vt:variant>
      <vt:variant>
        <vt:lpwstr>_Toc138735257</vt:lpwstr>
      </vt:variant>
      <vt:variant>
        <vt:i4>1245240</vt:i4>
      </vt:variant>
      <vt:variant>
        <vt:i4>662</vt:i4>
      </vt:variant>
      <vt:variant>
        <vt:i4>0</vt:i4>
      </vt:variant>
      <vt:variant>
        <vt:i4>5</vt:i4>
      </vt:variant>
      <vt:variant>
        <vt:lpwstr/>
      </vt:variant>
      <vt:variant>
        <vt:lpwstr>_Toc138735256</vt:lpwstr>
      </vt:variant>
      <vt:variant>
        <vt:i4>1245240</vt:i4>
      </vt:variant>
      <vt:variant>
        <vt:i4>656</vt:i4>
      </vt:variant>
      <vt:variant>
        <vt:i4>0</vt:i4>
      </vt:variant>
      <vt:variant>
        <vt:i4>5</vt:i4>
      </vt:variant>
      <vt:variant>
        <vt:lpwstr/>
      </vt:variant>
      <vt:variant>
        <vt:lpwstr>_Toc138735255</vt:lpwstr>
      </vt:variant>
      <vt:variant>
        <vt:i4>1245240</vt:i4>
      </vt:variant>
      <vt:variant>
        <vt:i4>650</vt:i4>
      </vt:variant>
      <vt:variant>
        <vt:i4>0</vt:i4>
      </vt:variant>
      <vt:variant>
        <vt:i4>5</vt:i4>
      </vt:variant>
      <vt:variant>
        <vt:lpwstr/>
      </vt:variant>
      <vt:variant>
        <vt:lpwstr>_Toc138735254</vt:lpwstr>
      </vt:variant>
      <vt:variant>
        <vt:i4>1245240</vt:i4>
      </vt:variant>
      <vt:variant>
        <vt:i4>644</vt:i4>
      </vt:variant>
      <vt:variant>
        <vt:i4>0</vt:i4>
      </vt:variant>
      <vt:variant>
        <vt:i4>5</vt:i4>
      </vt:variant>
      <vt:variant>
        <vt:lpwstr/>
      </vt:variant>
      <vt:variant>
        <vt:lpwstr>_Toc138735253</vt:lpwstr>
      </vt:variant>
      <vt:variant>
        <vt:i4>1245240</vt:i4>
      </vt:variant>
      <vt:variant>
        <vt:i4>638</vt:i4>
      </vt:variant>
      <vt:variant>
        <vt:i4>0</vt:i4>
      </vt:variant>
      <vt:variant>
        <vt:i4>5</vt:i4>
      </vt:variant>
      <vt:variant>
        <vt:lpwstr/>
      </vt:variant>
      <vt:variant>
        <vt:lpwstr>_Toc138735252</vt:lpwstr>
      </vt:variant>
      <vt:variant>
        <vt:i4>1245240</vt:i4>
      </vt:variant>
      <vt:variant>
        <vt:i4>632</vt:i4>
      </vt:variant>
      <vt:variant>
        <vt:i4>0</vt:i4>
      </vt:variant>
      <vt:variant>
        <vt:i4>5</vt:i4>
      </vt:variant>
      <vt:variant>
        <vt:lpwstr/>
      </vt:variant>
      <vt:variant>
        <vt:lpwstr>_Toc138735251</vt:lpwstr>
      </vt:variant>
      <vt:variant>
        <vt:i4>1245240</vt:i4>
      </vt:variant>
      <vt:variant>
        <vt:i4>626</vt:i4>
      </vt:variant>
      <vt:variant>
        <vt:i4>0</vt:i4>
      </vt:variant>
      <vt:variant>
        <vt:i4>5</vt:i4>
      </vt:variant>
      <vt:variant>
        <vt:lpwstr/>
      </vt:variant>
      <vt:variant>
        <vt:lpwstr>_Toc138735250</vt:lpwstr>
      </vt:variant>
      <vt:variant>
        <vt:i4>1179704</vt:i4>
      </vt:variant>
      <vt:variant>
        <vt:i4>620</vt:i4>
      </vt:variant>
      <vt:variant>
        <vt:i4>0</vt:i4>
      </vt:variant>
      <vt:variant>
        <vt:i4>5</vt:i4>
      </vt:variant>
      <vt:variant>
        <vt:lpwstr/>
      </vt:variant>
      <vt:variant>
        <vt:lpwstr>_Toc138735249</vt:lpwstr>
      </vt:variant>
      <vt:variant>
        <vt:i4>1179704</vt:i4>
      </vt:variant>
      <vt:variant>
        <vt:i4>614</vt:i4>
      </vt:variant>
      <vt:variant>
        <vt:i4>0</vt:i4>
      </vt:variant>
      <vt:variant>
        <vt:i4>5</vt:i4>
      </vt:variant>
      <vt:variant>
        <vt:lpwstr/>
      </vt:variant>
      <vt:variant>
        <vt:lpwstr>_Toc138735248</vt:lpwstr>
      </vt:variant>
      <vt:variant>
        <vt:i4>1179704</vt:i4>
      </vt:variant>
      <vt:variant>
        <vt:i4>608</vt:i4>
      </vt:variant>
      <vt:variant>
        <vt:i4>0</vt:i4>
      </vt:variant>
      <vt:variant>
        <vt:i4>5</vt:i4>
      </vt:variant>
      <vt:variant>
        <vt:lpwstr/>
      </vt:variant>
      <vt:variant>
        <vt:lpwstr>_Toc138735247</vt:lpwstr>
      </vt:variant>
      <vt:variant>
        <vt:i4>1179704</vt:i4>
      </vt:variant>
      <vt:variant>
        <vt:i4>602</vt:i4>
      </vt:variant>
      <vt:variant>
        <vt:i4>0</vt:i4>
      </vt:variant>
      <vt:variant>
        <vt:i4>5</vt:i4>
      </vt:variant>
      <vt:variant>
        <vt:lpwstr/>
      </vt:variant>
      <vt:variant>
        <vt:lpwstr>_Toc138735246</vt:lpwstr>
      </vt:variant>
      <vt:variant>
        <vt:i4>1179704</vt:i4>
      </vt:variant>
      <vt:variant>
        <vt:i4>596</vt:i4>
      </vt:variant>
      <vt:variant>
        <vt:i4>0</vt:i4>
      </vt:variant>
      <vt:variant>
        <vt:i4>5</vt:i4>
      </vt:variant>
      <vt:variant>
        <vt:lpwstr/>
      </vt:variant>
      <vt:variant>
        <vt:lpwstr>_Toc138735245</vt:lpwstr>
      </vt:variant>
      <vt:variant>
        <vt:i4>1179704</vt:i4>
      </vt:variant>
      <vt:variant>
        <vt:i4>590</vt:i4>
      </vt:variant>
      <vt:variant>
        <vt:i4>0</vt:i4>
      </vt:variant>
      <vt:variant>
        <vt:i4>5</vt:i4>
      </vt:variant>
      <vt:variant>
        <vt:lpwstr/>
      </vt:variant>
      <vt:variant>
        <vt:lpwstr>_Toc138735244</vt:lpwstr>
      </vt:variant>
      <vt:variant>
        <vt:i4>1179704</vt:i4>
      </vt:variant>
      <vt:variant>
        <vt:i4>584</vt:i4>
      </vt:variant>
      <vt:variant>
        <vt:i4>0</vt:i4>
      </vt:variant>
      <vt:variant>
        <vt:i4>5</vt:i4>
      </vt:variant>
      <vt:variant>
        <vt:lpwstr/>
      </vt:variant>
      <vt:variant>
        <vt:lpwstr>_Toc138735243</vt:lpwstr>
      </vt:variant>
      <vt:variant>
        <vt:i4>1179704</vt:i4>
      </vt:variant>
      <vt:variant>
        <vt:i4>578</vt:i4>
      </vt:variant>
      <vt:variant>
        <vt:i4>0</vt:i4>
      </vt:variant>
      <vt:variant>
        <vt:i4>5</vt:i4>
      </vt:variant>
      <vt:variant>
        <vt:lpwstr/>
      </vt:variant>
      <vt:variant>
        <vt:lpwstr>_Toc138735242</vt:lpwstr>
      </vt:variant>
      <vt:variant>
        <vt:i4>1179704</vt:i4>
      </vt:variant>
      <vt:variant>
        <vt:i4>572</vt:i4>
      </vt:variant>
      <vt:variant>
        <vt:i4>0</vt:i4>
      </vt:variant>
      <vt:variant>
        <vt:i4>5</vt:i4>
      </vt:variant>
      <vt:variant>
        <vt:lpwstr/>
      </vt:variant>
      <vt:variant>
        <vt:lpwstr>_Toc138735241</vt:lpwstr>
      </vt:variant>
      <vt:variant>
        <vt:i4>1179704</vt:i4>
      </vt:variant>
      <vt:variant>
        <vt:i4>566</vt:i4>
      </vt:variant>
      <vt:variant>
        <vt:i4>0</vt:i4>
      </vt:variant>
      <vt:variant>
        <vt:i4>5</vt:i4>
      </vt:variant>
      <vt:variant>
        <vt:lpwstr/>
      </vt:variant>
      <vt:variant>
        <vt:lpwstr>_Toc138735240</vt:lpwstr>
      </vt:variant>
      <vt:variant>
        <vt:i4>1376312</vt:i4>
      </vt:variant>
      <vt:variant>
        <vt:i4>560</vt:i4>
      </vt:variant>
      <vt:variant>
        <vt:i4>0</vt:i4>
      </vt:variant>
      <vt:variant>
        <vt:i4>5</vt:i4>
      </vt:variant>
      <vt:variant>
        <vt:lpwstr/>
      </vt:variant>
      <vt:variant>
        <vt:lpwstr>_Toc138735239</vt:lpwstr>
      </vt:variant>
      <vt:variant>
        <vt:i4>1376312</vt:i4>
      </vt:variant>
      <vt:variant>
        <vt:i4>554</vt:i4>
      </vt:variant>
      <vt:variant>
        <vt:i4>0</vt:i4>
      </vt:variant>
      <vt:variant>
        <vt:i4>5</vt:i4>
      </vt:variant>
      <vt:variant>
        <vt:lpwstr/>
      </vt:variant>
      <vt:variant>
        <vt:lpwstr>_Toc138735238</vt:lpwstr>
      </vt:variant>
      <vt:variant>
        <vt:i4>1376312</vt:i4>
      </vt:variant>
      <vt:variant>
        <vt:i4>548</vt:i4>
      </vt:variant>
      <vt:variant>
        <vt:i4>0</vt:i4>
      </vt:variant>
      <vt:variant>
        <vt:i4>5</vt:i4>
      </vt:variant>
      <vt:variant>
        <vt:lpwstr/>
      </vt:variant>
      <vt:variant>
        <vt:lpwstr>_Toc138735237</vt:lpwstr>
      </vt:variant>
      <vt:variant>
        <vt:i4>1376312</vt:i4>
      </vt:variant>
      <vt:variant>
        <vt:i4>542</vt:i4>
      </vt:variant>
      <vt:variant>
        <vt:i4>0</vt:i4>
      </vt:variant>
      <vt:variant>
        <vt:i4>5</vt:i4>
      </vt:variant>
      <vt:variant>
        <vt:lpwstr/>
      </vt:variant>
      <vt:variant>
        <vt:lpwstr>_Toc138735236</vt:lpwstr>
      </vt:variant>
      <vt:variant>
        <vt:i4>1376312</vt:i4>
      </vt:variant>
      <vt:variant>
        <vt:i4>536</vt:i4>
      </vt:variant>
      <vt:variant>
        <vt:i4>0</vt:i4>
      </vt:variant>
      <vt:variant>
        <vt:i4>5</vt:i4>
      </vt:variant>
      <vt:variant>
        <vt:lpwstr/>
      </vt:variant>
      <vt:variant>
        <vt:lpwstr>_Toc138735235</vt:lpwstr>
      </vt:variant>
      <vt:variant>
        <vt:i4>1376312</vt:i4>
      </vt:variant>
      <vt:variant>
        <vt:i4>530</vt:i4>
      </vt:variant>
      <vt:variant>
        <vt:i4>0</vt:i4>
      </vt:variant>
      <vt:variant>
        <vt:i4>5</vt:i4>
      </vt:variant>
      <vt:variant>
        <vt:lpwstr/>
      </vt:variant>
      <vt:variant>
        <vt:lpwstr>_Toc138735234</vt:lpwstr>
      </vt:variant>
      <vt:variant>
        <vt:i4>1376312</vt:i4>
      </vt:variant>
      <vt:variant>
        <vt:i4>524</vt:i4>
      </vt:variant>
      <vt:variant>
        <vt:i4>0</vt:i4>
      </vt:variant>
      <vt:variant>
        <vt:i4>5</vt:i4>
      </vt:variant>
      <vt:variant>
        <vt:lpwstr/>
      </vt:variant>
      <vt:variant>
        <vt:lpwstr>_Toc138735233</vt:lpwstr>
      </vt:variant>
      <vt:variant>
        <vt:i4>1376312</vt:i4>
      </vt:variant>
      <vt:variant>
        <vt:i4>518</vt:i4>
      </vt:variant>
      <vt:variant>
        <vt:i4>0</vt:i4>
      </vt:variant>
      <vt:variant>
        <vt:i4>5</vt:i4>
      </vt:variant>
      <vt:variant>
        <vt:lpwstr/>
      </vt:variant>
      <vt:variant>
        <vt:lpwstr>_Toc138735232</vt:lpwstr>
      </vt:variant>
      <vt:variant>
        <vt:i4>1376312</vt:i4>
      </vt:variant>
      <vt:variant>
        <vt:i4>512</vt:i4>
      </vt:variant>
      <vt:variant>
        <vt:i4>0</vt:i4>
      </vt:variant>
      <vt:variant>
        <vt:i4>5</vt:i4>
      </vt:variant>
      <vt:variant>
        <vt:lpwstr/>
      </vt:variant>
      <vt:variant>
        <vt:lpwstr>_Toc138735231</vt:lpwstr>
      </vt:variant>
      <vt:variant>
        <vt:i4>1376312</vt:i4>
      </vt:variant>
      <vt:variant>
        <vt:i4>506</vt:i4>
      </vt:variant>
      <vt:variant>
        <vt:i4>0</vt:i4>
      </vt:variant>
      <vt:variant>
        <vt:i4>5</vt:i4>
      </vt:variant>
      <vt:variant>
        <vt:lpwstr/>
      </vt:variant>
      <vt:variant>
        <vt:lpwstr>_Toc138735230</vt:lpwstr>
      </vt:variant>
      <vt:variant>
        <vt:i4>1310776</vt:i4>
      </vt:variant>
      <vt:variant>
        <vt:i4>500</vt:i4>
      </vt:variant>
      <vt:variant>
        <vt:i4>0</vt:i4>
      </vt:variant>
      <vt:variant>
        <vt:i4>5</vt:i4>
      </vt:variant>
      <vt:variant>
        <vt:lpwstr/>
      </vt:variant>
      <vt:variant>
        <vt:lpwstr>_Toc138735229</vt:lpwstr>
      </vt:variant>
      <vt:variant>
        <vt:i4>1310776</vt:i4>
      </vt:variant>
      <vt:variant>
        <vt:i4>494</vt:i4>
      </vt:variant>
      <vt:variant>
        <vt:i4>0</vt:i4>
      </vt:variant>
      <vt:variant>
        <vt:i4>5</vt:i4>
      </vt:variant>
      <vt:variant>
        <vt:lpwstr/>
      </vt:variant>
      <vt:variant>
        <vt:lpwstr>_Toc138735228</vt:lpwstr>
      </vt:variant>
      <vt:variant>
        <vt:i4>1310776</vt:i4>
      </vt:variant>
      <vt:variant>
        <vt:i4>488</vt:i4>
      </vt:variant>
      <vt:variant>
        <vt:i4>0</vt:i4>
      </vt:variant>
      <vt:variant>
        <vt:i4>5</vt:i4>
      </vt:variant>
      <vt:variant>
        <vt:lpwstr/>
      </vt:variant>
      <vt:variant>
        <vt:lpwstr>_Toc138735227</vt:lpwstr>
      </vt:variant>
      <vt:variant>
        <vt:i4>1310776</vt:i4>
      </vt:variant>
      <vt:variant>
        <vt:i4>482</vt:i4>
      </vt:variant>
      <vt:variant>
        <vt:i4>0</vt:i4>
      </vt:variant>
      <vt:variant>
        <vt:i4>5</vt:i4>
      </vt:variant>
      <vt:variant>
        <vt:lpwstr/>
      </vt:variant>
      <vt:variant>
        <vt:lpwstr>_Toc138735226</vt:lpwstr>
      </vt:variant>
      <vt:variant>
        <vt:i4>1310776</vt:i4>
      </vt:variant>
      <vt:variant>
        <vt:i4>476</vt:i4>
      </vt:variant>
      <vt:variant>
        <vt:i4>0</vt:i4>
      </vt:variant>
      <vt:variant>
        <vt:i4>5</vt:i4>
      </vt:variant>
      <vt:variant>
        <vt:lpwstr/>
      </vt:variant>
      <vt:variant>
        <vt:lpwstr>_Toc138735225</vt:lpwstr>
      </vt:variant>
      <vt:variant>
        <vt:i4>1310776</vt:i4>
      </vt:variant>
      <vt:variant>
        <vt:i4>470</vt:i4>
      </vt:variant>
      <vt:variant>
        <vt:i4>0</vt:i4>
      </vt:variant>
      <vt:variant>
        <vt:i4>5</vt:i4>
      </vt:variant>
      <vt:variant>
        <vt:lpwstr/>
      </vt:variant>
      <vt:variant>
        <vt:lpwstr>_Toc138735224</vt:lpwstr>
      </vt:variant>
      <vt:variant>
        <vt:i4>1310776</vt:i4>
      </vt:variant>
      <vt:variant>
        <vt:i4>464</vt:i4>
      </vt:variant>
      <vt:variant>
        <vt:i4>0</vt:i4>
      </vt:variant>
      <vt:variant>
        <vt:i4>5</vt:i4>
      </vt:variant>
      <vt:variant>
        <vt:lpwstr/>
      </vt:variant>
      <vt:variant>
        <vt:lpwstr>_Toc138735223</vt:lpwstr>
      </vt:variant>
      <vt:variant>
        <vt:i4>1310776</vt:i4>
      </vt:variant>
      <vt:variant>
        <vt:i4>458</vt:i4>
      </vt:variant>
      <vt:variant>
        <vt:i4>0</vt:i4>
      </vt:variant>
      <vt:variant>
        <vt:i4>5</vt:i4>
      </vt:variant>
      <vt:variant>
        <vt:lpwstr/>
      </vt:variant>
      <vt:variant>
        <vt:lpwstr>_Toc138735222</vt:lpwstr>
      </vt:variant>
      <vt:variant>
        <vt:i4>1310776</vt:i4>
      </vt:variant>
      <vt:variant>
        <vt:i4>452</vt:i4>
      </vt:variant>
      <vt:variant>
        <vt:i4>0</vt:i4>
      </vt:variant>
      <vt:variant>
        <vt:i4>5</vt:i4>
      </vt:variant>
      <vt:variant>
        <vt:lpwstr/>
      </vt:variant>
      <vt:variant>
        <vt:lpwstr>_Toc138735221</vt:lpwstr>
      </vt:variant>
      <vt:variant>
        <vt:i4>1310776</vt:i4>
      </vt:variant>
      <vt:variant>
        <vt:i4>446</vt:i4>
      </vt:variant>
      <vt:variant>
        <vt:i4>0</vt:i4>
      </vt:variant>
      <vt:variant>
        <vt:i4>5</vt:i4>
      </vt:variant>
      <vt:variant>
        <vt:lpwstr/>
      </vt:variant>
      <vt:variant>
        <vt:lpwstr>_Toc138735220</vt:lpwstr>
      </vt:variant>
      <vt:variant>
        <vt:i4>1507384</vt:i4>
      </vt:variant>
      <vt:variant>
        <vt:i4>440</vt:i4>
      </vt:variant>
      <vt:variant>
        <vt:i4>0</vt:i4>
      </vt:variant>
      <vt:variant>
        <vt:i4>5</vt:i4>
      </vt:variant>
      <vt:variant>
        <vt:lpwstr/>
      </vt:variant>
      <vt:variant>
        <vt:lpwstr>_Toc138735219</vt:lpwstr>
      </vt:variant>
      <vt:variant>
        <vt:i4>1507384</vt:i4>
      </vt:variant>
      <vt:variant>
        <vt:i4>434</vt:i4>
      </vt:variant>
      <vt:variant>
        <vt:i4>0</vt:i4>
      </vt:variant>
      <vt:variant>
        <vt:i4>5</vt:i4>
      </vt:variant>
      <vt:variant>
        <vt:lpwstr/>
      </vt:variant>
      <vt:variant>
        <vt:lpwstr>_Toc138735218</vt:lpwstr>
      </vt:variant>
      <vt:variant>
        <vt:i4>1507384</vt:i4>
      </vt:variant>
      <vt:variant>
        <vt:i4>428</vt:i4>
      </vt:variant>
      <vt:variant>
        <vt:i4>0</vt:i4>
      </vt:variant>
      <vt:variant>
        <vt:i4>5</vt:i4>
      </vt:variant>
      <vt:variant>
        <vt:lpwstr/>
      </vt:variant>
      <vt:variant>
        <vt:lpwstr>_Toc138735217</vt:lpwstr>
      </vt:variant>
      <vt:variant>
        <vt:i4>1507384</vt:i4>
      </vt:variant>
      <vt:variant>
        <vt:i4>422</vt:i4>
      </vt:variant>
      <vt:variant>
        <vt:i4>0</vt:i4>
      </vt:variant>
      <vt:variant>
        <vt:i4>5</vt:i4>
      </vt:variant>
      <vt:variant>
        <vt:lpwstr/>
      </vt:variant>
      <vt:variant>
        <vt:lpwstr>_Toc138735216</vt:lpwstr>
      </vt:variant>
      <vt:variant>
        <vt:i4>1507384</vt:i4>
      </vt:variant>
      <vt:variant>
        <vt:i4>416</vt:i4>
      </vt:variant>
      <vt:variant>
        <vt:i4>0</vt:i4>
      </vt:variant>
      <vt:variant>
        <vt:i4>5</vt:i4>
      </vt:variant>
      <vt:variant>
        <vt:lpwstr/>
      </vt:variant>
      <vt:variant>
        <vt:lpwstr>_Toc138735215</vt:lpwstr>
      </vt:variant>
      <vt:variant>
        <vt:i4>1507384</vt:i4>
      </vt:variant>
      <vt:variant>
        <vt:i4>410</vt:i4>
      </vt:variant>
      <vt:variant>
        <vt:i4>0</vt:i4>
      </vt:variant>
      <vt:variant>
        <vt:i4>5</vt:i4>
      </vt:variant>
      <vt:variant>
        <vt:lpwstr/>
      </vt:variant>
      <vt:variant>
        <vt:lpwstr>_Toc138735214</vt:lpwstr>
      </vt:variant>
      <vt:variant>
        <vt:i4>1507384</vt:i4>
      </vt:variant>
      <vt:variant>
        <vt:i4>404</vt:i4>
      </vt:variant>
      <vt:variant>
        <vt:i4>0</vt:i4>
      </vt:variant>
      <vt:variant>
        <vt:i4>5</vt:i4>
      </vt:variant>
      <vt:variant>
        <vt:lpwstr/>
      </vt:variant>
      <vt:variant>
        <vt:lpwstr>_Toc138735213</vt:lpwstr>
      </vt:variant>
      <vt:variant>
        <vt:i4>1507384</vt:i4>
      </vt:variant>
      <vt:variant>
        <vt:i4>398</vt:i4>
      </vt:variant>
      <vt:variant>
        <vt:i4>0</vt:i4>
      </vt:variant>
      <vt:variant>
        <vt:i4>5</vt:i4>
      </vt:variant>
      <vt:variant>
        <vt:lpwstr/>
      </vt:variant>
      <vt:variant>
        <vt:lpwstr>_Toc138735212</vt:lpwstr>
      </vt:variant>
      <vt:variant>
        <vt:i4>1507384</vt:i4>
      </vt:variant>
      <vt:variant>
        <vt:i4>392</vt:i4>
      </vt:variant>
      <vt:variant>
        <vt:i4>0</vt:i4>
      </vt:variant>
      <vt:variant>
        <vt:i4>5</vt:i4>
      </vt:variant>
      <vt:variant>
        <vt:lpwstr/>
      </vt:variant>
      <vt:variant>
        <vt:lpwstr>_Toc138735211</vt:lpwstr>
      </vt:variant>
      <vt:variant>
        <vt:i4>1507384</vt:i4>
      </vt:variant>
      <vt:variant>
        <vt:i4>386</vt:i4>
      </vt:variant>
      <vt:variant>
        <vt:i4>0</vt:i4>
      </vt:variant>
      <vt:variant>
        <vt:i4>5</vt:i4>
      </vt:variant>
      <vt:variant>
        <vt:lpwstr/>
      </vt:variant>
      <vt:variant>
        <vt:lpwstr>_Toc138735210</vt:lpwstr>
      </vt:variant>
      <vt:variant>
        <vt:i4>1441848</vt:i4>
      </vt:variant>
      <vt:variant>
        <vt:i4>380</vt:i4>
      </vt:variant>
      <vt:variant>
        <vt:i4>0</vt:i4>
      </vt:variant>
      <vt:variant>
        <vt:i4>5</vt:i4>
      </vt:variant>
      <vt:variant>
        <vt:lpwstr/>
      </vt:variant>
      <vt:variant>
        <vt:lpwstr>_Toc138735209</vt:lpwstr>
      </vt:variant>
      <vt:variant>
        <vt:i4>1441848</vt:i4>
      </vt:variant>
      <vt:variant>
        <vt:i4>374</vt:i4>
      </vt:variant>
      <vt:variant>
        <vt:i4>0</vt:i4>
      </vt:variant>
      <vt:variant>
        <vt:i4>5</vt:i4>
      </vt:variant>
      <vt:variant>
        <vt:lpwstr/>
      </vt:variant>
      <vt:variant>
        <vt:lpwstr>_Toc138735208</vt:lpwstr>
      </vt:variant>
      <vt:variant>
        <vt:i4>1441848</vt:i4>
      </vt:variant>
      <vt:variant>
        <vt:i4>368</vt:i4>
      </vt:variant>
      <vt:variant>
        <vt:i4>0</vt:i4>
      </vt:variant>
      <vt:variant>
        <vt:i4>5</vt:i4>
      </vt:variant>
      <vt:variant>
        <vt:lpwstr/>
      </vt:variant>
      <vt:variant>
        <vt:lpwstr>_Toc138735207</vt:lpwstr>
      </vt:variant>
      <vt:variant>
        <vt:i4>1441848</vt:i4>
      </vt:variant>
      <vt:variant>
        <vt:i4>362</vt:i4>
      </vt:variant>
      <vt:variant>
        <vt:i4>0</vt:i4>
      </vt:variant>
      <vt:variant>
        <vt:i4>5</vt:i4>
      </vt:variant>
      <vt:variant>
        <vt:lpwstr/>
      </vt:variant>
      <vt:variant>
        <vt:lpwstr>_Toc138735206</vt:lpwstr>
      </vt:variant>
      <vt:variant>
        <vt:i4>1441848</vt:i4>
      </vt:variant>
      <vt:variant>
        <vt:i4>356</vt:i4>
      </vt:variant>
      <vt:variant>
        <vt:i4>0</vt:i4>
      </vt:variant>
      <vt:variant>
        <vt:i4>5</vt:i4>
      </vt:variant>
      <vt:variant>
        <vt:lpwstr/>
      </vt:variant>
      <vt:variant>
        <vt:lpwstr>_Toc138735205</vt:lpwstr>
      </vt:variant>
      <vt:variant>
        <vt:i4>1441848</vt:i4>
      </vt:variant>
      <vt:variant>
        <vt:i4>350</vt:i4>
      </vt:variant>
      <vt:variant>
        <vt:i4>0</vt:i4>
      </vt:variant>
      <vt:variant>
        <vt:i4>5</vt:i4>
      </vt:variant>
      <vt:variant>
        <vt:lpwstr/>
      </vt:variant>
      <vt:variant>
        <vt:lpwstr>_Toc138735204</vt:lpwstr>
      </vt:variant>
      <vt:variant>
        <vt:i4>1441848</vt:i4>
      </vt:variant>
      <vt:variant>
        <vt:i4>344</vt:i4>
      </vt:variant>
      <vt:variant>
        <vt:i4>0</vt:i4>
      </vt:variant>
      <vt:variant>
        <vt:i4>5</vt:i4>
      </vt:variant>
      <vt:variant>
        <vt:lpwstr/>
      </vt:variant>
      <vt:variant>
        <vt:lpwstr>_Toc138735203</vt:lpwstr>
      </vt:variant>
      <vt:variant>
        <vt:i4>1441848</vt:i4>
      </vt:variant>
      <vt:variant>
        <vt:i4>338</vt:i4>
      </vt:variant>
      <vt:variant>
        <vt:i4>0</vt:i4>
      </vt:variant>
      <vt:variant>
        <vt:i4>5</vt:i4>
      </vt:variant>
      <vt:variant>
        <vt:lpwstr/>
      </vt:variant>
      <vt:variant>
        <vt:lpwstr>_Toc138735202</vt:lpwstr>
      </vt:variant>
      <vt:variant>
        <vt:i4>1441848</vt:i4>
      </vt:variant>
      <vt:variant>
        <vt:i4>332</vt:i4>
      </vt:variant>
      <vt:variant>
        <vt:i4>0</vt:i4>
      </vt:variant>
      <vt:variant>
        <vt:i4>5</vt:i4>
      </vt:variant>
      <vt:variant>
        <vt:lpwstr/>
      </vt:variant>
      <vt:variant>
        <vt:lpwstr>_Toc138735201</vt:lpwstr>
      </vt:variant>
      <vt:variant>
        <vt:i4>1441848</vt:i4>
      </vt:variant>
      <vt:variant>
        <vt:i4>326</vt:i4>
      </vt:variant>
      <vt:variant>
        <vt:i4>0</vt:i4>
      </vt:variant>
      <vt:variant>
        <vt:i4>5</vt:i4>
      </vt:variant>
      <vt:variant>
        <vt:lpwstr/>
      </vt:variant>
      <vt:variant>
        <vt:lpwstr>_Toc138735200</vt:lpwstr>
      </vt:variant>
      <vt:variant>
        <vt:i4>2031675</vt:i4>
      </vt:variant>
      <vt:variant>
        <vt:i4>320</vt:i4>
      </vt:variant>
      <vt:variant>
        <vt:i4>0</vt:i4>
      </vt:variant>
      <vt:variant>
        <vt:i4>5</vt:i4>
      </vt:variant>
      <vt:variant>
        <vt:lpwstr/>
      </vt:variant>
      <vt:variant>
        <vt:lpwstr>_Toc138735199</vt:lpwstr>
      </vt:variant>
      <vt:variant>
        <vt:i4>2031675</vt:i4>
      </vt:variant>
      <vt:variant>
        <vt:i4>314</vt:i4>
      </vt:variant>
      <vt:variant>
        <vt:i4>0</vt:i4>
      </vt:variant>
      <vt:variant>
        <vt:i4>5</vt:i4>
      </vt:variant>
      <vt:variant>
        <vt:lpwstr/>
      </vt:variant>
      <vt:variant>
        <vt:lpwstr>_Toc138735198</vt:lpwstr>
      </vt:variant>
      <vt:variant>
        <vt:i4>2031675</vt:i4>
      </vt:variant>
      <vt:variant>
        <vt:i4>308</vt:i4>
      </vt:variant>
      <vt:variant>
        <vt:i4>0</vt:i4>
      </vt:variant>
      <vt:variant>
        <vt:i4>5</vt:i4>
      </vt:variant>
      <vt:variant>
        <vt:lpwstr/>
      </vt:variant>
      <vt:variant>
        <vt:lpwstr>_Toc138735197</vt:lpwstr>
      </vt:variant>
      <vt:variant>
        <vt:i4>2031675</vt:i4>
      </vt:variant>
      <vt:variant>
        <vt:i4>302</vt:i4>
      </vt:variant>
      <vt:variant>
        <vt:i4>0</vt:i4>
      </vt:variant>
      <vt:variant>
        <vt:i4>5</vt:i4>
      </vt:variant>
      <vt:variant>
        <vt:lpwstr/>
      </vt:variant>
      <vt:variant>
        <vt:lpwstr>_Toc138735196</vt:lpwstr>
      </vt:variant>
      <vt:variant>
        <vt:i4>2031675</vt:i4>
      </vt:variant>
      <vt:variant>
        <vt:i4>296</vt:i4>
      </vt:variant>
      <vt:variant>
        <vt:i4>0</vt:i4>
      </vt:variant>
      <vt:variant>
        <vt:i4>5</vt:i4>
      </vt:variant>
      <vt:variant>
        <vt:lpwstr/>
      </vt:variant>
      <vt:variant>
        <vt:lpwstr>_Toc138735195</vt:lpwstr>
      </vt:variant>
      <vt:variant>
        <vt:i4>2031675</vt:i4>
      </vt:variant>
      <vt:variant>
        <vt:i4>290</vt:i4>
      </vt:variant>
      <vt:variant>
        <vt:i4>0</vt:i4>
      </vt:variant>
      <vt:variant>
        <vt:i4>5</vt:i4>
      </vt:variant>
      <vt:variant>
        <vt:lpwstr/>
      </vt:variant>
      <vt:variant>
        <vt:lpwstr>_Toc138735194</vt:lpwstr>
      </vt:variant>
      <vt:variant>
        <vt:i4>2031675</vt:i4>
      </vt:variant>
      <vt:variant>
        <vt:i4>284</vt:i4>
      </vt:variant>
      <vt:variant>
        <vt:i4>0</vt:i4>
      </vt:variant>
      <vt:variant>
        <vt:i4>5</vt:i4>
      </vt:variant>
      <vt:variant>
        <vt:lpwstr/>
      </vt:variant>
      <vt:variant>
        <vt:lpwstr>_Toc138735193</vt:lpwstr>
      </vt:variant>
      <vt:variant>
        <vt:i4>2031675</vt:i4>
      </vt:variant>
      <vt:variant>
        <vt:i4>278</vt:i4>
      </vt:variant>
      <vt:variant>
        <vt:i4>0</vt:i4>
      </vt:variant>
      <vt:variant>
        <vt:i4>5</vt:i4>
      </vt:variant>
      <vt:variant>
        <vt:lpwstr/>
      </vt:variant>
      <vt:variant>
        <vt:lpwstr>_Toc138735192</vt:lpwstr>
      </vt:variant>
      <vt:variant>
        <vt:i4>2031675</vt:i4>
      </vt:variant>
      <vt:variant>
        <vt:i4>272</vt:i4>
      </vt:variant>
      <vt:variant>
        <vt:i4>0</vt:i4>
      </vt:variant>
      <vt:variant>
        <vt:i4>5</vt:i4>
      </vt:variant>
      <vt:variant>
        <vt:lpwstr/>
      </vt:variant>
      <vt:variant>
        <vt:lpwstr>_Toc138735191</vt:lpwstr>
      </vt:variant>
      <vt:variant>
        <vt:i4>2031675</vt:i4>
      </vt:variant>
      <vt:variant>
        <vt:i4>266</vt:i4>
      </vt:variant>
      <vt:variant>
        <vt:i4>0</vt:i4>
      </vt:variant>
      <vt:variant>
        <vt:i4>5</vt:i4>
      </vt:variant>
      <vt:variant>
        <vt:lpwstr/>
      </vt:variant>
      <vt:variant>
        <vt:lpwstr>_Toc138735190</vt:lpwstr>
      </vt:variant>
      <vt:variant>
        <vt:i4>1966139</vt:i4>
      </vt:variant>
      <vt:variant>
        <vt:i4>260</vt:i4>
      </vt:variant>
      <vt:variant>
        <vt:i4>0</vt:i4>
      </vt:variant>
      <vt:variant>
        <vt:i4>5</vt:i4>
      </vt:variant>
      <vt:variant>
        <vt:lpwstr/>
      </vt:variant>
      <vt:variant>
        <vt:lpwstr>_Toc138735189</vt:lpwstr>
      </vt:variant>
      <vt:variant>
        <vt:i4>1966139</vt:i4>
      </vt:variant>
      <vt:variant>
        <vt:i4>254</vt:i4>
      </vt:variant>
      <vt:variant>
        <vt:i4>0</vt:i4>
      </vt:variant>
      <vt:variant>
        <vt:i4>5</vt:i4>
      </vt:variant>
      <vt:variant>
        <vt:lpwstr/>
      </vt:variant>
      <vt:variant>
        <vt:lpwstr>_Toc138735188</vt:lpwstr>
      </vt:variant>
      <vt:variant>
        <vt:i4>1966139</vt:i4>
      </vt:variant>
      <vt:variant>
        <vt:i4>248</vt:i4>
      </vt:variant>
      <vt:variant>
        <vt:i4>0</vt:i4>
      </vt:variant>
      <vt:variant>
        <vt:i4>5</vt:i4>
      </vt:variant>
      <vt:variant>
        <vt:lpwstr/>
      </vt:variant>
      <vt:variant>
        <vt:lpwstr>_Toc138735187</vt:lpwstr>
      </vt:variant>
      <vt:variant>
        <vt:i4>1966139</vt:i4>
      </vt:variant>
      <vt:variant>
        <vt:i4>242</vt:i4>
      </vt:variant>
      <vt:variant>
        <vt:i4>0</vt:i4>
      </vt:variant>
      <vt:variant>
        <vt:i4>5</vt:i4>
      </vt:variant>
      <vt:variant>
        <vt:lpwstr/>
      </vt:variant>
      <vt:variant>
        <vt:lpwstr>_Toc138735186</vt:lpwstr>
      </vt:variant>
      <vt:variant>
        <vt:i4>1966139</vt:i4>
      </vt:variant>
      <vt:variant>
        <vt:i4>236</vt:i4>
      </vt:variant>
      <vt:variant>
        <vt:i4>0</vt:i4>
      </vt:variant>
      <vt:variant>
        <vt:i4>5</vt:i4>
      </vt:variant>
      <vt:variant>
        <vt:lpwstr/>
      </vt:variant>
      <vt:variant>
        <vt:lpwstr>_Toc138735185</vt:lpwstr>
      </vt:variant>
      <vt:variant>
        <vt:i4>1966139</vt:i4>
      </vt:variant>
      <vt:variant>
        <vt:i4>230</vt:i4>
      </vt:variant>
      <vt:variant>
        <vt:i4>0</vt:i4>
      </vt:variant>
      <vt:variant>
        <vt:i4>5</vt:i4>
      </vt:variant>
      <vt:variant>
        <vt:lpwstr/>
      </vt:variant>
      <vt:variant>
        <vt:lpwstr>_Toc138735184</vt:lpwstr>
      </vt:variant>
      <vt:variant>
        <vt:i4>1966139</vt:i4>
      </vt:variant>
      <vt:variant>
        <vt:i4>224</vt:i4>
      </vt:variant>
      <vt:variant>
        <vt:i4>0</vt:i4>
      </vt:variant>
      <vt:variant>
        <vt:i4>5</vt:i4>
      </vt:variant>
      <vt:variant>
        <vt:lpwstr/>
      </vt:variant>
      <vt:variant>
        <vt:lpwstr>_Toc138735183</vt:lpwstr>
      </vt:variant>
      <vt:variant>
        <vt:i4>1966139</vt:i4>
      </vt:variant>
      <vt:variant>
        <vt:i4>218</vt:i4>
      </vt:variant>
      <vt:variant>
        <vt:i4>0</vt:i4>
      </vt:variant>
      <vt:variant>
        <vt:i4>5</vt:i4>
      </vt:variant>
      <vt:variant>
        <vt:lpwstr/>
      </vt:variant>
      <vt:variant>
        <vt:lpwstr>_Toc138735182</vt:lpwstr>
      </vt:variant>
      <vt:variant>
        <vt:i4>1966139</vt:i4>
      </vt:variant>
      <vt:variant>
        <vt:i4>212</vt:i4>
      </vt:variant>
      <vt:variant>
        <vt:i4>0</vt:i4>
      </vt:variant>
      <vt:variant>
        <vt:i4>5</vt:i4>
      </vt:variant>
      <vt:variant>
        <vt:lpwstr/>
      </vt:variant>
      <vt:variant>
        <vt:lpwstr>_Toc138735181</vt:lpwstr>
      </vt:variant>
      <vt:variant>
        <vt:i4>1966139</vt:i4>
      </vt:variant>
      <vt:variant>
        <vt:i4>206</vt:i4>
      </vt:variant>
      <vt:variant>
        <vt:i4>0</vt:i4>
      </vt:variant>
      <vt:variant>
        <vt:i4>5</vt:i4>
      </vt:variant>
      <vt:variant>
        <vt:lpwstr/>
      </vt:variant>
      <vt:variant>
        <vt:lpwstr>_Toc138735180</vt:lpwstr>
      </vt:variant>
      <vt:variant>
        <vt:i4>1114171</vt:i4>
      </vt:variant>
      <vt:variant>
        <vt:i4>200</vt:i4>
      </vt:variant>
      <vt:variant>
        <vt:i4>0</vt:i4>
      </vt:variant>
      <vt:variant>
        <vt:i4>5</vt:i4>
      </vt:variant>
      <vt:variant>
        <vt:lpwstr/>
      </vt:variant>
      <vt:variant>
        <vt:lpwstr>_Toc138735179</vt:lpwstr>
      </vt:variant>
      <vt:variant>
        <vt:i4>1114171</vt:i4>
      </vt:variant>
      <vt:variant>
        <vt:i4>194</vt:i4>
      </vt:variant>
      <vt:variant>
        <vt:i4>0</vt:i4>
      </vt:variant>
      <vt:variant>
        <vt:i4>5</vt:i4>
      </vt:variant>
      <vt:variant>
        <vt:lpwstr/>
      </vt:variant>
      <vt:variant>
        <vt:lpwstr>_Toc138735178</vt:lpwstr>
      </vt:variant>
      <vt:variant>
        <vt:i4>1114171</vt:i4>
      </vt:variant>
      <vt:variant>
        <vt:i4>188</vt:i4>
      </vt:variant>
      <vt:variant>
        <vt:i4>0</vt:i4>
      </vt:variant>
      <vt:variant>
        <vt:i4>5</vt:i4>
      </vt:variant>
      <vt:variant>
        <vt:lpwstr/>
      </vt:variant>
      <vt:variant>
        <vt:lpwstr>_Toc138735177</vt:lpwstr>
      </vt:variant>
      <vt:variant>
        <vt:i4>1114171</vt:i4>
      </vt:variant>
      <vt:variant>
        <vt:i4>182</vt:i4>
      </vt:variant>
      <vt:variant>
        <vt:i4>0</vt:i4>
      </vt:variant>
      <vt:variant>
        <vt:i4>5</vt:i4>
      </vt:variant>
      <vt:variant>
        <vt:lpwstr/>
      </vt:variant>
      <vt:variant>
        <vt:lpwstr>_Toc138735176</vt:lpwstr>
      </vt:variant>
      <vt:variant>
        <vt:i4>1114171</vt:i4>
      </vt:variant>
      <vt:variant>
        <vt:i4>176</vt:i4>
      </vt:variant>
      <vt:variant>
        <vt:i4>0</vt:i4>
      </vt:variant>
      <vt:variant>
        <vt:i4>5</vt:i4>
      </vt:variant>
      <vt:variant>
        <vt:lpwstr/>
      </vt:variant>
      <vt:variant>
        <vt:lpwstr>_Toc138735175</vt:lpwstr>
      </vt:variant>
      <vt:variant>
        <vt:i4>1114171</vt:i4>
      </vt:variant>
      <vt:variant>
        <vt:i4>170</vt:i4>
      </vt:variant>
      <vt:variant>
        <vt:i4>0</vt:i4>
      </vt:variant>
      <vt:variant>
        <vt:i4>5</vt:i4>
      </vt:variant>
      <vt:variant>
        <vt:lpwstr/>
      </vt:variant>
      <vt:variant>
        <vt:lpwstr>_Toc138735174</vt:lpwstr>
      </vt:variant>
      <vt:variant>
        <vt:i4>1114171</vt:i4>
      </vt:variant>
      <vt:variant>
        <vt:i4>164</vt:i4>
      </vt:variant>
      <vt:variant>
        <vt:i4>0</vt:i4>
      </vt:variant>
      <vt:variant>
        <vt:i4>5</vt:i4>
      </vt:variant>
      <vt:variant>
        <vt:lpwstr/>
      </vt:variant>
      <vt:variant>
        <vt:lpwstr>_Toc138735173</vt:lpwstr>
      </vt:variant>
      <vt:variant>
        <vt:i4>1114171</vt:i4>
      </vt:variant>
      <vt:variant>
        <vt:i4>158</vt:i4>
      </vt:variant>
      <vt:variant>
        <vt:i4>0</vt:i4>
      </vt:variant>
      <vt:variant>
        <vt:i4>5</vt:i4>
      </vt:variant>
      <vt:variant>
        <vt:lpwstr/>
      </vt:variant>
      <vt:variant>
        <vt:lpwstr>_Toc138735172</vt:lpwstr>
      </vt:variant>
      <vt:variant>
        <vt:i4>1114171</vt:i4>
      </vt:variant>
      <vt:variant>
        <vt:i4>152</vt:i4>
      </vt:variant>
      <vt:variant>
        <vt:i4>0</vt:i4>
      </vt:variant>
      <vt:variant>
        <vt:i4>5</vt:i4>
      </vt:variant>
      <vt:variant>
        <vt:lpwstr/>
      </vt:variant>
      <vt:variant>
        <vt:lpwstr>_Toc138735171</vt:lpwstr>
      </vt:variant>
      <vt:variant>
        <vt:i4>1114171</vt:i4>
      </vt:variant>
      <vt:variant>
        <vt:i4>146</vt:i4>
      </vt:variant>
      <vt:variant>
        <vt:i4>0</vt:i4>
      </vt:variant>
      <vt:variant>
        <vt:i4>5</vt:i4>
      </vt:variant>
      <vt:variant>
        <vt:lpwstr/>
      </vt:variant>
      <vt:variant>
        <vt:lpwstr>_Toc138735170</vt:lpwstr>
      </vt:variant>
      <vt:variant>
        <vt:i4>1048635</vt:i4>
      </vt:variant>
      <vt:variant>
        <vt:i4>140</vt:i4>
      </vt:variant>
      <vt:variant>
        <vt:i4>0</vt:i4>
      </vt:variant>
      <vt:variant>
        <vt:i4>5</vt:i4>
      </vt:variant>
      <vt:variant>
        <vt:lpwstr/>
      </vt:variant>
      <vt:variant>
        <vt:lpwstr>_Toc138735169</vt:lpwstr>
      </vt:variant>
      <vt:variant>
        <vt:i4>1048635</vt:i4>
      </vt:variant>
      <vt:variant>
        <vt:i4>134</vt:i4>
      </vt:variant>
      <vt:variant>
        <vt:i4>0</vt:i4>
      </vt:variant>
      <vt:variant>
        <vt:i4>5</vt:i4>
      </vt:variant>
      <vt:variant>
        <vt:lpwstr/>
      </vt:variant>
      <vt:variant>
        <vt:lpwstr>_Toc138735168</vt:lpwstr>
      </vt:variant>
      <vt:variant>
        <vt:i4>1048635</vt:i4>
      </vt:variant>
      <vt:variant>
        <vt:i4>128</vt:i4>
      </vt:variant>
      <vt:variant>
        <vt:i4>0</vt:i4>
      </vt:variant>
      <vt:variant>
        <vt:i4>5</vt:i4>
      </vt:variant>
      <vt:variant>
        <vt:lpwstr/>
      </vt:variant>
      <vt:variant>
        <vt:lpwstr>_Toc138735167</vt:lpwstr>
      </vt:variant>
      <vt:variant>
        <vt:i4>1048635</vt:i4>
      </vt:variant>
      <vt:variant>
        <vt:i4>122</vt:i4>
      </vt:variant>
      <vt:variant>
        <vt:i4>0</vt:i4>
      </vt:variant>
      <vt:variant>
        <vt:i4>5</vt:i4>
      </vt:variant>
      <vt:variant>
        <vt:lpwstr/>
      </vt:variant>
      <vt:variant>
        <vt:lpwstr>_Toc138735166</vt:lpwstr>
      </vt:variant>
      <vt:variant>
        <vt:i4>1048635</vt:i4>
      </vt:variant>
      <vt:variant>
        <vt:i4>116</vt:i4>
      </vt:variant>
      <vt:variant>
        <vt:i4>0</vt:i4>
      </vt:variant>
      <vt:variant>
        <vt:i4>5</vt:i4>
      </vt:variant>
      <vt:variant>
        <vt:lpwstr/>
      </vt:variant>
      <vt:variant>
        <vt:lpwstr>_Toc138735165</vt:lpwstr>
      </vt:variant>
      <vt:variant>
        <vt:i4>1048635</vt:i4>
      </vt:variant>
      <vt:variant>
        <vt:i4>110</vt:i4>
      </vt:variant>
      <vt:variant>
        <vt:i4>0</vt:i4>
      </vt:variant>
      <vt:variant>
        <vt:i4>5</vt:i4>
      </vt:variant>
      <vt:variant>
        <vt:lpwstr/>
      </vt:variant>
      <vt:variant>
        <vt:lpwstr>_Toc138735164</vt:lpwstr>
      </vt:variant>
      <vt:variant>
        <vt:i4>1048635</vt:i4>
      </vt:variant>
      <vt:variant>
        <vt:i4>104</vt:i4>
      </vt:variant>
      <vt:variant>
        <vt:i4>0</vt:i4>
      </vt:variant>
      <vt:variant>
        <vt:i4>5</vt:i4>
      </vt:variant>
      <vt:variant>
        <vt:lpwstr/>
      </vt:variant>
      <vt:variant>
        <vt:lpwstr>_Toc138735163</vt:lpwstr>
      </vt:variant>
      <vt:variant>
        <vt:i4>1048635</vt:i4>
      </vt:variant>
      <vt:variant>
        <vt:i4>98</vt:i4>
      </vt:variant>
      <vt:variant>
        <vt:i4>0</vt:i4>
      </vt:variant>
      <vt:variant>
        <vt:i4>5</vt:i4>
      </vt:variant>
      <vt:variant>
        <vt:lpwstr/>
      </vt:variant>
      <vt:variant>
        <vt:lpwstr>_Toc138735162</vt:lpwstr>
      </vt:variant>
      <vt:variant>
        <vt:i4>1048635</vt:i4>
      </vt:variant>
      <vt:variant>
        <vt:i4>92</vt:i4>
      </vt:variant>
      <vt:variant>
        <vt:i4>0</vt:i4>
      </vt:variant>
      <vt:variant>
        <vt:i4>5</vt:i4>
      </vt:variant>
      <vt:variant>
        <vt:lpwstr/>
      </vt:variant>
      <vt:variant>
        <vt:lpwstr>_Toc138735161</vt:lpwstr>
      </vt:variant>
      <vt:variant>
        <vt:i4>1048635</vt:i4>
      </vt:variant>
      <vt:variant>
        <vt:i4>86</vt:i4>
      </vt:variant>
      <vt:variant>
        <vt:i4>0</vt:i4>
      </vt:variant>
      <vt:variant>
        <vt:i4>5</vt:i4>
      </vt:variant>
      <vt:variant>
        <vt:lpwstr/>
      </vt:variant>
      <vt:variant>
        <vt:lpwstr>_Toc138735160</vt:lpwstr>
      </vt:variant>
      <vt:variant>
        <vt:i4>1245243</vt:i4>
      </vt:variant>
      <vt:variant>
        <vt:i4>80</vt:i4>
      </vt:variant>
      <vt:variant>
        <vt:i4>0</vt:i4>
      </vt:variant>
      <vt:variant>
        <vt:i4>5</vt:i4>
      </vt:variant>
      <vt:variant>
        <vt:lpwstr/>
      </vt:variant>
      <vt:variant>
        <vt:lpwstr>_Toc138735159</vt:lpwstr>
      </vt:variant>
      <vt:variant>
        <vt:i4>1245243</vt:i4>
      </vt:variant>
      <vt:variant>
        <vt:i4>74</vt:i4>
      </vt:variant>
      <vt:variant>
        <vt:i4>0</vt:i4>
      </vt:variant>
      <vt:variant>
        <vt:i4>5</vt:i4>
      </vt:variant>
      <vt:variant>
        <vt:lpwstr/>
      </vt:variant>
      <vt:variant>
        <vt:lpwstr>_Toc138735158</vt:lpwstr>
      </vt:variant>
      <vt:variant>
        <vt:i4>1245243</vt:i4>
      </vt:variant>
      <vt:variant>
        <vt:i4>68</vt:i4>
      </vt:variant>
      <vt:variant>
        <vt:i4>0</vt:i4>
      </vt:variant>
      <vt:variant>
        <vt:i4>5</vt:i4>
      </vt:variant>
      <vt:variant>
        <vt:lpwstr/>
      </vt:variant>
      <vt:variant>
        <vt:lpwstr>_Toc138735157</vt:lpwstr>
      </vt:variant>
      <vt:variant>
        <vt:i4>1245243</vt:i4>
      </vt:variant>
      <vt:variant>
        <vt:i4>62</vt:i4>
      </vt:variant>
      <vt:variant>
        <vt:i4>0</vt:i4>
      </vt:variant>
      <vt:variant>
        <vt:i4>5</vt:i4>
      </vt:variant>
      <vt:variant>
        <vt:lpwstr/>
      </vt:variant>
      <vt:variant>
        <vt:lpwstr>_Toc138735156</vt:lpwstr>
      </vt:variant>
      <vt:variant>
        <vt:i4>1245243</vt:i4>
      </vt:variant>
      <vt:variant>
        <vt:i4>56</vt:i4>
      </vt:variant>
      <vt:variant>
        <vt:i4>0</vt:i4>
      </vt:variant>
      <vt:variant>
        <vt:i4>5</vt:i4>
      </vt:variant>
      <vt:variant>
        <vt:lpwstr/>
      </vt:variant>
      <vt:variant>
        <vt:lpwstr>_Toc138735155</vt:lpwstr>
      </vt:variant>
      <vt:variant>
        <vt:i4>1245243</vt:i4>
      </vt:variant>
      <vt:variant>
        <vt:i4>50</vt:i4>
      </vt:variant>
      <vt:variant>
        <vt:i4>0</vt:i4>
      </vt:variant>
      <vt:variant>
        <vt:i4>5</vt:i4>
      </vt:variant>
      <vt:variant>
        <vt:lpwstr/>
      </vt:variant>
      <vt:variant>
        <vt:lpwstr>_Toc138735154</vt:lpwstr>
      </vt:variant>
      <vt:variant>
        <vt:i4>1245243</vt:i4>
      </vt:variant>
      <vt:variant>
        <vt:i4>44</vt:i4>
      </vt:variant>
      <vt:variant>
        <vt:i4>0</vt:i4>
      </vt:variant>
      <vt:variant>
        <vt:i4>5</vt:i4>
      </vt:variant>
      <vt:variant>
        <vt:lpwstr/>
      </vt:variant>
      <vt:variant>
        <vt:lpwstr>_Toc138735153</vt:lpwstr>
      </vt:variant>
      <vt:variant>
        <vt:i4>1245243</vt:i4>
      </vt:variant>
      <vt:variant>
        <vt:i4>38</vt:i4>
      </vt:variant>
      <vt:variant>
        <vt:i4>0</vt:i4>
      </vt:variant>
      <vt:variant>
        <vt:i4>5</vt:i4>
      </vt:variant>
      <vt:variant>
        <vt:lpwstr/>
      </vt:variant>
      <vt:variant>
        <vt:lpwstr>_Toc138735152</vt:lpwstr>
      </vt:variant>
      <vt:variant>
        <vt:i4>1245243</vt:i4>
      </vt:variant>
      <vt:variant>
        <vt:i4>32</vt:i4>
      </vt:variant>
      <vt:variant>
        <vt:i4>0</vt:i4>
      </vt:variant>
      <vt:variant>
        <vt:i4>5</vt:i4>
      </vt:variant>
      <vt:variant>
        <vt:lpwstr/>
      </vt:variant>
      <vt:variant>
        <vt:lpwstr>_Toc138735151</vt:lpwstr>
      </vt:variant>
      <vt:variant>
        <vt:i4>1245243</vt:i4>
      </vt:variant>
      <vt:variant>
        <vt:i4>26</vt:i4>
      </vt:variant>
      <vt:variant>
        <vt:i4>0</vt:i4>
      </vt:variant>
      <vt:variant>
        <vt:i4>5</vt:i4>
      </vt:variant>
      <vt:variant>
        <vt:lpwstr/>
      </vt:variant>
      <vt:variant>
        <vt:lpwstr>_Toc138735150</vt:lpwstr>
      </vt:variant>
      <vt:variant>
        <vt:i4>1179707</vt:i4>
      </vt:variant>
      <vt:variant>
        <vt:i4>20</vt:i4>
      </vt:variant>
      <vt:variant>
        <vt:i4>0</vt:i4>
      </vt:variant>
      <vt:variant>
        <vt:i4>5</vt:i4>
      </vt:variant>
      <vt:variant>
        <vt:lpwstr/>
      </vt:variant>
      <vt:variant>
        <vt:lpwstr>_Toc138735149</vt:lpwstr>
      </vt:variant>
      <vt:variant>
        <vt:i4>1179707</vt:i4>
      </vt:variant>
      <vt:variant>
        <vt:i4>14</vt:i4>
      </vt:variant>
      <vt:variant>
        <vt:i4>0</vt:i4>
      </vt:variant>
      <vt:variant>
        <vt:i4>5</vt:i4>
      </vt:variant>
      <vt:variant>
        <vt:lpwstr/>
      </vt:variant>
      <vt:variant>
        <vt:lpwstr>_Toc138735148</vt:lpwstr>
      </vt:variant>
      <vt:variant>
        <vt:i4>1179707</vt:i4>
      </vt:variant>
      <vt:variant>
        <vt:i4>8</vt:i4>
      </vt:variant>
      <vt:variant>
        <vt:i4>0</vt:i4>
      </vt:variant>
      <vt:variant>
        <vt:i4>5</vt:i4>
      </vt:variant>
      <vt:variant>
        <vt:lpwstr/>
      </vt:variant>
      <vt:variant>
        <vt:lpwstr>_Toc138735147</vt:lpwstr>
      </vt:variant>
      <vt:variant>
        <vt:i4>1179707</vt:i4>
      </vt:variant>
      <vt:variant>
        <vt:i4>2</vt:i4>
      </vt:variant>
      <vt:variant>
        <vt:i4>0</vt:i4>
      </vt:variant>
      <vt:variant>
        <vt:i4>5</vt:i4>
      </vt:variant>
      <vt:variant>
        <vt:lpwstr/>
      </vt:variant>
      <vt:variant>
        <vt:lpwstr>_Toc138735146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CE-QUAL-W2 V3 User's Manual</dc:title>
  <dc:subject/>
  <dc:creator>Thomas M. Cole and Scott A. Wells</dc:creator>
  <cp:keywords>CE-QUAL-W2, manual</cp:keywords>
  <dc:description/>
  <cp:lastModifiedBy>Todd Steissberg</cp:lastModifiedBy>
  <cp:revision>4</cp:revision>
  <cp:lastPrinted>2020-10-08T22:36:00Z</cp:lastPrinted>
  <dcterms:created xsi:type="dcterms:W3CDTF">2022-01-08T00:02:00Z</dcterms:created>
  <dcterms:modified xsi:type="dcterms:W3CDTF">2022-08-07T01:04:00Z</dcterms:modified>
  <cp:category>User's Manual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ies>
</file>